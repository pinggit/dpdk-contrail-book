
<file path=[Content_Types].xml><?xml version="1.0" encoding="utf-8"?>
<Types xmlns="http://schemas.openxmlformats.org/package/2006/content-types">
  <Default Extension="emf" ContentType="image/emf;base64"/>
  <Default Extension="png" ContentType="image/png;base64"/>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E241DA" w14:textId="77777777" w:rsidR="005E32D4" w:rsidRDefault="008C0DC0">
      <w:pPr>
        <w:pStyle w:val="Title"/>
      </w:pPr>
      <w:r>
        <w:t>C</w:t>
      </w:r>
      <w:r w:rsidR="00F82A0C">
        <w:t>hapter 1</w:t>
      </w:r>
    </w:p>
    <w:p w14:paraId="26053631" w14:textId="77777777" w:rsidR="005E32D4" w:rsidRDefault="00F82A0C">
      <w:pPr>
        <w:pStyle w:val="Subtitle"/>
      </w:pPr>
      <w:r>
        <w:t xml:space="preserve">SDN </w:t>
      </w:r>
      <w:r w:rsidR="008C0DC0">
        <w:t>Review</w:t>
      </w:r>
    </w:p>
    <w:p w14:paraId="30FCC227" w14:textId="77777777" w:rsidR="005E32D4" w:rsidRDefault="00F82A0C">
      <w:pPr>
        <w:pStyle w:val="Date"/>
      </w:pPr>
      <w:r>
        <w:t>2020-11-02</w:t>
      </w:r>
      <w:r w:rsidR="00ED6F0A">
        <w:t xml:space="preserve"> </w:t>
      </w:r>
    </w:p>
    <w:p w14:paraId="6BB12F87" w14:textId="77777777" w:rsidR="005E32D4" w:rsidRDefault="00F82A0C">
      <w:pPr>
        <w:pStyle w:val="Heading2"/>
      </w:pPr>
      <w:bookmarkStart w:id="0" w:name="Xa47819b7c63e7792dcd2290b34127df5ddf96bb"/>
      <w:r>
        <w:t>Network device evolution</w:t>
      </w:r>
      <w:bookmarkEnd w:id="0"/>
    </w:p>
    <w:p w14:paraId="07793453" w14:textId="252AE21B" w:rsidR="005E32D4" w:rsidRDefault="00F82A0C">
      <w:pPr>
        <w:pStyle w:val="FirstParagraph"/>
      </w:pPr>
      <w:r>
        <w:t>Since the early 1990</w:t>
      </w:r>
      <w:r w:rsidR="008C0DC0">
        <w:t>s</w:t>
      </w:r>
      <w:r>
        <w:t xml:space="preserve"> network device manufacturers </w:t>
      </w:r>
      <w:del w:id="1" w:author="T. Sridhar" w:date="2020-11-24T23:45:00Z">
        <w:r w:rsidDel="004C60BC">
          <w:delText>have made a lot</w:delText>
        </w:r>
      </w:del>
      <w:ins w:id="2" w:author="T. Sridhar" w:date="2020-11-24T23:45:00Z">
        <w:r w:rsidR="004C60BC">
          <w:t xml:space="preserve">have worked on multiple innovation initiatives to increase switch and routing performance. </w:t>
        </w:r>
      </w:ins>
      <w:r>
        <w:t xml:space="preserve"> </w:t>
      </w:r>
      <w:del w:id="3" w:author="T. Sridhar" w:date="2020-11-24T23:46:00Z">
        <w:r w:rsidDel="004C60BC">
          <w:delText>of innovation in order to increase router speeds.</w:delText>
        </w:r>
      </w:del>
      <w:r>
        <w:t xml:space="preserve"> They started from a router node in which everything was computed </w:t>
      </w:r>
      <w:r w:rsidR="008C0DC0">
        <w:t xml:space="preserve">by </w:t>
      </w:r>
      <w:r>
        <w:t xml:space="preserve">the central CPU to a situation where the central CPU is used less and less due to a distributed architecture in </w:t>
      </w:r>
      <w:del w:id="4" w:author="T. Sridhar" w:date="2020-11-24T23:46:00Z">
        <w:r w:rsidDel="004C60BC">
          <w:delText>which lots of a</w:delText>
        </w:r>
      </w:del>
      <w:ins w:id="5" w:author="T. Sridhar" w:date="2020-11-24T23:46:00Z">
        <w:r w:rsidR="004C60BC">
          <w:t xml:space="preserve">high performance processing is handled </w:t>
        </w:r>
      </w:ins>
      <w:del w:id="6" w:author="T. Sridhar" w:date="2020-11-24T23:46:00Z">
        <w:r w:rsidDel="004C60BC">
          <w:delText xml:space="preserve">ction </w:delText>
        </w:r>
        <w:r w:rsidR="008C0DC0" w:rsidDel="004C60BC">
          <w:delText xml:space="preserve">is </w:delText>
        </w:r>
        <w:r w:rsidDel="004C60BC">
          <w:delText xml:space="preserve">done </w:delText>
        </w:r>
      </w:del>
      <w:r w:rsidR="008C0DC0">
        <w:t>by</w:t>
      </w:r>
      <w:r>
        <w:t xml:space="preserve"> line cards.</w:t>
      </w:r>
    </w:p>
    <w:p w14:paraId="4FD90561" w14:textId="77777777" w:rsidR="005E32D4" w:rsidRDefault="00F82A0C">
      <w:pPr>
        <w:pStyle w:val="BodyText"/>
      </w:pPr>
      <w:r>
        <w:rPr>
          <w:noProof/>
        </w:rPr>
        <w:drawing>
          <wp:inline distT="0" distB="0" distL="0" distR="0" wp14:anchorId="0B1A5222" wp14:editId="0BCDA292">
            <wp:extent cx="5334000" cy="1960867"/>
            <wp:effectExtent l="0" t="0" r="0" b="0"/>
            <wp:docPr id="1"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D7////+////+wFAAAwAgAAAAAAAAAAAABPagAATScAACBFTUYAAAEAMFYDAFcWAAADAAAAAAAAAAAAAAAAAAAAgAcAADgEAABYAQAAwQAAAAAAAAAAAAAAAAAAAMA/BQDo8QIARgAAACwAAAAgAAAARU1GKwFAAQAcAAAAEAAAAAIQwNsBAAAAeAAAAHgAAABGAAAAkAAAAIQAAABFTUYrMEACABAAAAAEAAAAAACAPypAAAAkAAAAGAAAAAAAgD8AAAAAAAAAAAAAgD8AAAAAAAAAADJAAAEcAAAAEAAAAAAAAAAAAAAAAAC+RAAADUQqQAAAJAAAABgAAAAAAIA/AAAAAAAAAAAAAIA/AAAAAAAAAAAEQAAADAAAAAAAAAAhAAAACAAAAEsAAABAAAAAMAAAAAUAAAAgAAAAAQAAAAEAAAAQAAAAAAAAAAAAAADwBQAANAIAAAAAAAAAAAAA8AUAADQCAAAiAAAADAAAAP////9GAAAAmAAAAIwAAABFTUYrJUAAABAAAAAEAAAAAAAAAB9AAwAMAAAAAAAAACJABAAMAAAAAAAAAB5ACQAMAAAAAAAAACFABwAMAAAAAAAAACpAAAAkAAAAGAAAAAAA8EIAAAAAAAAAAAAA8EKBw1lEKRrtQwpAAIAkAAAAGAAAAN/x6/8BAAAAAAAAACaTyb7v9/s/JpPJPiEAAAAIAAAAYgAAAAwAAAABAAAAJAAAACQAAAAAAIA9AAAAAAAAAAAAAIA9AAAAAAAAAAACAAAAJwAAABgAAAABAAAAAAAAAOvx3wAAAAAAJQAAAAwAAAABAAAAJQAAAAwAAAAIAACAVgAAADAAAABmAwAAqgEAAFMEAADaAQAABQAAAGk2qBppNpwdLUWcHS1FqBppNqg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oHDWUQpGu1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BkAwAAqAEAAFUEAADcAQAABQAAAGk2nB0tRZwdLUWoGmk2qBppNpw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nzZUSUSuRDBEAAAAwAAAAAAAAAIQAAAAgAAAAcAAAACAAAAEsAAABAAAAAMAAAAAUAAAAgAAAAAQAAAAEAAAAQAAAAAAAAAAAAAADwBQAANAIAAAAAAAAAAAAA8AUAADQCAAAkAAAAJAAAAAAAgD8AAAAAAAAAAAAAgD9582VElErkQwIAAAAMAAAAEAAAAAAAAAAAAAAACgAAABAAAAAAAAAAAAAAAFIAAABwAQAAAgAAAOz///8AAAAAAAAAAAAAAACQAQAAAAAAAAQABSJDAGEAbABpAGIAcgBpAAAAAAAAAAAAAAAAAAAAAAAAAAAAAAAAAAAAAAAAAAAAAAAAAAAAAAAAAAAAAAAAAAAAAAAAAAAAAAAAAAAAAAAAAAAAAABQwTjxsQAAAAkAAAAAAAAAcMA48bEAAADQoU86tQEAACDLLj+1AQAAEfzVRP5/AAAgyy4/tQEAAAAAnDG1AQAAkxjk//////+AVgAABOQEAOANIym1AQAAkxjk//////+AVgAABOQEABdIkjUAAAAAAQAAAAAAAAAAAAAAAAAAAIBWAAAhuwEATJvGQv5/AAABAAAAAAAAAHG+ljX+fwAAUME48bEAAABwwDjxAAAAANChTzq1AQAA88TL3/1/AAAAAAAAAAAAAJMYBOQAAAAACbU48bEAAAB0G/5D/n8AAOANIym1AQAAAzfE32R2AAgAAAAAJQAAAAwAAAACAAAAFgAAAAwAAAAYAAAAEgAAAAwAAAABAAAAGAAAAAwAAAAAAAACVAAAAHwAAACYAwAAtgEAANYDAADNAQAAAgAAAAAAAAAAAAAAAAAAAAAAAAAIAAAATAAAAAAAAAAAAAAAAAAAAP//////////XAAAAEwAYQB5AGUAcgAgADEAIAAIAAAACgAAAAkAAAAKAAAABwAAAAQAAAALAAAABAAAACUAAAAMAAAADQAAgCgAAAAMAAAAAgAAACIAAAAMAAAA/////0YAAAAgAQAAFAEAAEVNRisqQAAAJAAAABgAAAAAAPBCAAAAAAAAAAAAAPBCefNl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3vHVElErkQwRAAAAMAAAAAAAAACEAAAAIAAAAHAAAAAgAAABLAAAAQAAAADAAAAAFAAAAIAAAAAEAAAABAAAAEAAAAAAAAAAAAAAA8AUAADQCAAAAAAAAAAAAAPAFAAA0AgAAJAAAACQAAAAAAIA/AAAAAAAAAAAAAIA/t7x1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MUX5f//////gFYAAATlBACADSMptQEAAMUX5f//////gFYAAATlBAAXSJI1AAAAAAEAAAAAAAAAAAAAAAAAAACAVgAAIbsBAEybxkL+fwAAAQAAAAAAAABxvpY1/n8AAFDBOPGxAAAAcMA48QAAAADQoU86tQEAAPPEy9/9fwAAAAAAAAAAAADFFwTlAAAAAAm1OPGxAAAAdBv+Q/5/AACADSMptQEAAAM3xN9kdgAIAAAAACUAAAAMAAAAAgAAABYAAAAMAAAAGAAAABIAAAAMAAAAAQAAABgAAAAMAAAAAAAAAlQAAABUAAAA1wMAALYBAADcAwAAzQEAAAIAAAAAAAAAAAAAAAAAAAAAAAAAAQAAAEwAAAAAAAAAAAAAAAAAAAD//////////1AAAAAtABMABgAAACUAAAAMAAAADQAAgCgAAAAMAAAAAgAAACIAAAAMAAAA/////0YAAAAgAQAAFAEAAEVNRisqQAAAJAAAABgAAAAAAPBCAAAAAAAAAAAAAPBCt7x1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XRHdElErkQwRAAAAMAAAAAAAAACEAAAAIAAAAHAAAAAgAAABLAAAAQAAAADAAAAAFAAAAIAAAAAEAAAABAAAAEAAAAAAAAAAAAAAA8AUAADQCAAAAAAAAAAAAAPAFAAA0AgAAJAAAACQAAAAAAIA/AAAAAAAAAAAAAIA/l0R3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HUTN///////gFYAAAQ3BABQDSMptQEAAHUTN///////gFYAAAQ3BAAXSJI1AAAAAAEAAAAAAAAAAAAAAAAAAACAVgAAIbsBAEybxkL+fwAAAQAAAAAAAABxvpY1/n8AAFDBOPGxAAAAcMA48QAAAADQoU86tQEAAPPEy9/9fwAAAAAAAAAAAAB1EwQ3AAAAAAm1OPGxAAAAdBv+Q/5/AABQDSMptQEAAAM3xN9kdgAIAAAAACUAAAAMAAAAAgAAABYAAAAMAAAAGAAAABIAAAAMAAAAAQAAABgAAAAMAAAAAAAAAlQAAABUAAAA3QMAALYBAADhAwAAzQEAAAIAAAAAAAAAAAAAAAAAAAAAAAAAAQAAAEwAAAAAAAAAAAAAAAAAAAD//////////1AAAAAgABUABQAAACUAAAAMAAAADQAAgCgAAAAMAAAAAgAAACIAAAAMAAAA/////0YAAAAgAQAAFAEAAEVNRisqQAAAJAAAABgAAAAAAPBCAAAAAAAAAAAAAPBCl0R3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0ZXhElErkQwRAAAAMAAAAAAAAACEAAAAIAAAAHAAAAAgAAABLAAAAQAAAADAAAAAFAAAAIAAAAAEAAAABAAAAEAAAAAAAAAAAAAAA8AUAADQCAAAAAAAAAAAAAPAFAAA0AgAAJAAAACQAAAAAAIA/AAAAAAAAAAAAAIA/9GV4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JMY6P//////gFYAAAToBADgDSMptQEAAJMY6P//////gFYAAAToBAAXSJI1AAAAAAEAAAAAAAAAAAAAAAAAAACAVgAAIbsBAEybxkL+fwAAAQAAAAAAAABxvpY1/n8AAFDBOPGxAAAAcMA48QAAAADQoU86tQEAAPPEy9/9fwAAAAAAAAAAAACTGAToAAAAAAm1OPGxAAAAdBv+Q/5/AADgDSMptQEAAAM3xN9kdgAIAAAAACUAAAAMAAAAAgAAABYAAAAMAAAAGAAAABIAAAAMAAAAAQAAABgAAAAMAAAAAAAAAlQAAAB8AAAA4gMAALYBAAAiBAAAzQEAAAIAAAAAAAAAAAAAAAAAAAAAAAAACAAAAEwAAAAAAAAAAAAAAAAAAAD//////////1wAAABQAGgAeQBzAGkAYwBhAGwACgAAAAsAAAAJAAAACAAAAAQAAAAJAAAACQAAAAUAAAAlAAAADAAAAA0AAIAoAAAADAAAAAIAAAAiAAAADAAAAP////9GAAAAOAEAACwBAABFTUYrKkAAACQAAAAYAAAAAADwQgAAAAAAAAAAAADwQvRleESUSuR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cNZRD0kykMKQACAJAAAABgAAADf8ev/AQAAAAAAAAAmk8m+7/f7PyaTyT4hAAAACAAAAGIAAAAMAAAAAQAAACQAAAAkAAAAAACAPQAAAAAAAAAAAACAPQAAAAAAAAAAAgAAACUAAAAMAAAAAQAAACUAAAAMAAAACAAAgFYAAAAwAAAAZgMAAGQBAABTBAAAlAEAAAUAAABpNkkWaTY9GS1FPRktRUkWaTZJ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Bw1lEPSTK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ZAMAAGIBAABVBAAAlgEAAAUAAABpNj0ZLUU9GS1FSRZpNkkWaTY9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MfmJEqFTBQwRAAAAMAAAAAAAAACEAAAAIAAAAHAAAAAgAAABLAAAAQAAAADAAAAAFAAAAIAAAAAEAAAABAAAAEAAAAAAAAAAAAAAA8AUAADQCAAAAAAAAAAAAAPAFAAA0AgAAJAAAACQAAAAAAIA/AAAAAAAAAAAAAIA/zH5iRKhUwU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MUX6///////gFYAAATrBACADSMptQEAAMUX6///////gFYAAATrBAAXSJI1AAAAAAEAAAAAAAAAAAAAAAAAAACAVgAAIbsBAEybxkL+fwAAAQAAAAAAAABxvpY1/n8AAFDBOPGxAAAAcMA48QAAAADQoU86tQEAAPPEy9/9fwAAAAAAAAAAAADFFwTrAAAAAAm1OPGxAAAAdBv+Q/5/AACADSMptQEAAAM3xN9kdgAIAAAAACUAAAAMAAAAAgAAABYAAAAMAAAAGAAAABIAAAAMAAAAAQAAABgAAAAMAAAAAAAAAlQAAAB8AAAAigMAAHABAADIAwAAhwEAAAIAAAAAAAAAAAAAAAAAAAAAAAAACAAAAEwAAAAAAAAAAAAAAAAAAAD//////////1wAAABMAGEAeQBlAHIAIAAyACAACAAAAAoAAAAJAAAACgAAAAcAAAAEAAAACwAAAAQAAAAlAAAADAAAAA0AAIAoAAAADAAAAAIAAAAiAAAADAAAAP////9GAAAAIAEAABQBAABFTUYrKkAAACQAAAAYAAAAAADwQgAAAAAAAAAAAADwQsx+Yk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CUhyRKhUwUMEQAAADAAAAAAAAAAhAAAACAAAABwAAAAIAAAASwAAAEAAAAAwAAAABQAAACAAAAABAAAAAQAAABAAAAAAAAAAAAAAAPAFAAA0AgAAAAAAAAAAAADwBQAANAIAACQAAAAkAAAAAACAPwAAAAAAAAAAAACAPwlIck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B1Ezz//////4BWAAAEPAQAUA0jKbUBAAB1Ezz//////4BWAAAEPAQAF0iSNQAAAAABAAAAAAAAAAAAAAAAAAAAgFYAACG7AQBMm8ZC/n8AAAEAAAAAAAAAcb6WNf5/AABQwTjxsQAAAHDAOPEAAAAA0KFPOrUBAADzxMvf/X8AAAAAAAAAAAAAdRMEPAAAAAAJtTjxsQAAAHQb/kP+fwAAUA0jKbUBAAADN8TfZHYACAAAAAAlAAAADAAAAAIAAAAWAAAADAAAABgAAAASAAAADAAAAAEAAAAYAAAADAAAAAAAAAJUAAAAVAAAAMkDAABwAQAAzgMAAIcBAAACAAAAAAAAAAAAAAAAAAAAAAAAAAEAAABMAAAAAAAAAAAAAAAAAAAA//////////9QAAAALQAbAAYAAAAlAAAADAAAAA0AAIAoAAAADAAAAAIAAAAiAAAADAAAAP////9GAAAAIAEAABQBAABFTUYrKkAAACQAAAAYAAAAAADwQgAAAAAAAAAAAADwQglIck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6c9zRKhUwUMEQAAADAAAAAAAAAAhAAAACAAAABwAAAAIAAAASwAAAEAAAAAwAAAABQAAACAAAAABAAAAAQAAABAAAAAAAAAAAAAAAPAFAAA0AgAAAAAAAAAAAADwBQAANAIAACQAAAAkAAAAAACAPwAAAAAAAAAAAACAP+nPc0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Oz//////4BWAAAE7AQA4A0jKbUBAACTGOz//////4BWAAAE7AQAF0iSNQAAAAABAAAAAAAAAAAAAAAAAAAAgFYAACG7AQBMm8ZC/n8AAAEAAAAAAAAAcb6WNf5/AABQwTjxsQAAAHDAOPEAAAAA0KFPOrUBAADzxMvf/X8AAAAAAAAAAAAAkxgE7AAAAAAJtTjxsQAAAHQb/kP+fwAA4A0jKbUBAAADN8TfZHYACAAAAAAlAAAADAAAAAIAAAAWAAAADAAAABgAAAASAAAADAAAAAEAAAAYAAAADAAAAAAAAAJUAAAAVAAAAM8DAABwAQAA0wMAAIcBAAACAAAAAAAAAAAAAAAAAAAAAAAAAAEAAABMAAAAAAAAAAAAAAAAAAAA//////////9QAAAAIAAVAAUAAAAlAAAADAAAAA0AAIAoAAAADAAAAAIAAAAiAAAADAAAAP////9GAAAAIAEAABQBAABFTUYrKkAAACQAAAAYAAAAAADwQgAAAAAAAAAAAADwQunPc0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R/F0RKhUwUMEQAAADAAAAAAAAAAhAAAACAAAABwAAAAIAAAASwAAAEAAAAAwAAAABQAAACAAAAABAAAAAQAAABAAAAAAAAAAAAAAAPAFAAA0AgAAAAAAAAAAAADwBQAANAIAACQAAAAkAAAAAACAPwAAAAAAAAAAAACAP0fxdE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DFF+///////4BWAAAE7wQAgA0jKbUBAADFF+///////4BWAAAE7wQAF0iSNQAAAAABAAAAAAAAAAAAAAAAAAAAgFYAACG7AQBMm8ZC/n8AAAEAAAAAAAAAcb6WNf5/AABQwTjxsQAAAHDAOPEAAAAA0KFPOrUBAADzxMvf/X8AAAAAAAAAAAAAxRcE7wAAAAAJtTjxsQAAAHQb/kP+fwAAgA0jKbUBAAADN8TfZHYACAAAAAAlAAAADAAAAAIAAAAWAAAADAAAABgAAAASAAAADAAAAAEAAAAYAAAADAAAAAAAAAJUAAAAiAAAANQDAABwAQAAMAQAAIcBAAACAAAAAAAAAAAAAAAAAAAAAAAAAAoAAABMAAAAAAAAAAAAAAAAAAAA//////////9gAAAARgBvAHIAdwBhAHIAZABpAG4AZwAJAAAACwAAAAcAAAAOAAAACgAAAAcAAAAKAAAABQAAAAoAAAAKAAAAJQAAAAwAAAANAACAKAAAAAwAAAACAAAAIgAAAAwAAAD/////RgAAADgBAAAsAQAARU1GKypAAAAkAAAAGAAAAAAA8EIAAAAAAAAAAAAA8EJH8XREqFTB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HDWURSLqdDCkAAgCQAAAAYAAAA3/Hr/wEAAAAAAAAAJpPJvu/3+z8mk8k+IQAAAAgAAABiAAAADAAAAAEAAAAkAAAAJAAAAAAAgD0AAAAAAAAAAAAAgD0AAAAAAAAAAAIAAAAlAAAADAAAAAEAAAAlAAAADAAAAAgAAIBWAAAAMAAAAGYDAAAeAQAAUwQAAE4BAAAFAAAAaTbqEWk23hQtRd4ULUXqEWk26h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cNZRFIup0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GQDAAAdAQAAVQQAAFABAAAFAAAAaTbeFC1F3hQtReoRaTbqEWk23h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Ti1mRLxenkMEQAAADAAAAAAAAAAhAAAACAAAABwAAAAIAAAASwAAAEAAAAAwAAAABQAAACAAAAABAAAAAQAAABAAAAAAAAAAAAAAAPAFAAA0AgAAAAAAAAAAAADwBQAANAIAACQAAAAkAAAAAACAPwAAAAAAAAAAAACAP04tZkS8Xp5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B1E0L//////4BWAAAEQgQAUA0jKbUBAAB1E0L//////4BWAAAEQgQAF0iSNQAAAAABAAAAAAAAAAAAAAAAAAAAgFYAACG7AQBMm8ZC/n8AAAEAAAAAAAAAcb6WNf5/AABQwTjxsQAAAHDAOPEAAAAA0KFPOrUBAADzxMvf/X8AAAAAAAAAAAAAdRMEQgAAAAAJtTjxsQAAAHQb/kP+fwAAUA0jKbUBAAADN8TfZHYACAAAAAAlAAAADAAAAAIAAAAWAAAADAAAABgAAAASAAAADAAAAAEAAAAYAAAADAAAAAAAAAJUAAAAfAAAAJkDAAAqAQAA1wMAAEEBAAACAAAAAAAAAAAAAAAAAAAAAAAAAAgAAABMAAAAAAAAAAAAAAAAAAAA//////////9cAAAATABhAHkAZQByACAAMwAgAAgAAAAKAAAACQAAAAoAAAAHAAAABAAAAAsAAAAEAAAAJQAAAAwAAAANAACAKAAAAAwAAAACAAAAIgAAAAwAAAD/////RgAAACABAAAUAQAARU1GKypAAAAkAAAAGAAAAAAA8EIAAAAAAAAAAAAA8EJOLWZ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z2dUS8Xp5DBEAAAAwAAAAAAAAAIQAAAAgAAAAcAAAACAAAAEsAAABAAAAAMAAAAAUAAAAgAAAAAQAAAAEAAAAQAAAAAAAAAAAAAADwBQAANAIAAAAAAAAAAAAA8AUAADQCAAAkAAAAJAAAAAAAgD8AAAAAAAAAAAAAgD+M9nV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kxjx//////+AVgAABPEEAOANIym1AQAAkxjx//////+AVgAABPEEABdIkjUAAAAAAQAAAAAAAAAAAAAAAAAAAIBWAAAhuwEATJvGQv5/AAABAAAAAAAAAHG+ljX+fwAAUME48bEAAABwwDjxAAAAANChTzq1AQAA88TL3/1/AAAAAAAAAAAAAJMYBPEAAAAACbU48bEAAAB0G/5D/n8AAOANIym1AQAAAzfE32R2AAgAAAAAJQAAAAwAAAACAAAAFgAAAAwAAAAYAAAAEgAAAAwAAAABAAAAGAAAAAwAAAAAAAACVAAAAFQAAADYAwAAKgEAAN0DAABBAQAAAgAAAAAAAAAAAAAAAAAAAAAAAAABAAAATAAAAAAAAAAAAAAAAAAAAP//////////UAAAAC0AUQAGAAAAJQAAAAwAAAANAACAKAAAAAwAAAACAAAAIgAAAAwAAAD/////RgAAACABAAAUAQAARU1GKypAAAAkAAAAGAAAAAAA8EIAAAAAAAAAAAAA8EKM9nV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x+d0S8Xp5DBEAAAAwAAAAAAAAAIQAAAAgAAAAcAAAACAAAAEsAAABAAAAAMAAAAAUAAAAgAAAAAQAAAAEAAAAQAAAAAAAAAAAAAADwBQAANAIAAAAAAAAAAAAA8AUAADQCAAAkAAAAJAAAAAAAgD8AAAAAAAAAAAAAgD9sfnd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xRfz//////+AVgAABPMEAIANIym1AQAAxRfz//////+AVgAABPMEABdIkjUAAAAAAQAAAAAAAAAAAAAAAAAAAIBWAAAhuwEATJvGQv5/AAABAAAAAAAAAHG+ljX+fwAAUME48bEAAABwwDjxAAAAANChTzq1AQAA88TL3/1/AAAAAAAAAAAAAMUXBPMAAAAACbU48bEAAAB0G/5D/n8AAIANIym1AQAAAzfE32R2AAgAAAAAJQAAAAwAAAACAAAAFgAAAAwAAAAYAAAAEgAAAAwAAAABAAAAGAAAAAwAAAAAAAACVAAAAFQAAADeAwAAKgEAAOIDAABBAQAAAgAAAAAAAAAAAAAAAAAAAAAAAAABAAAATAAAAAAAAAAAAAAAAAAAAP//////////UAAAACAAagAFAAAAJQAAAAwAAAANAACAKAAAAAwAAAACAAAAIgAAAAwAAAD/////RgAAACABAAAUAQAARU1GKypAAAAkAAAAGAAAAAAA8EIAAAAAAAAAAAAA8EJsfnd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mfeES8Xp5DBEAAAAwAAAAAAAAAIQAAAAgAAAAcAAAACAAAAEsAAABAAAAAMAAAAAUAAAAgAAAAAQAAAAEAAAAQAAAAAAAAAAAAAADwBQAANAIAAAAAAAAAAAAA8AUAADQCAAAkAAAAJAAAAAAAgD8AAAAAAAAAAAAAgD/Jn3h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dRNG//////+AVgAABEYEAFANIym1AQAAdRNG//////+AVgAABEYEABdIkjUAAAAAAQAAAAAAAAAAAAAAAAAAAIBWAAAhuwEATJvGQv5/AAABAAAAAAAAAHG+ljX+fwAAUME48bEAAABwwDjxAAAAANChTzq1AQAA88TL3/1/AAAAAAAAAAAAAHUTBEYAAAAACbU48bEAAAB0G/5D/n8AAFANIym1AQAAAzfE32R2AAgAAAAAJQAAAAwAAAACAAAAFgAAAAwAAAAYAAAAEgAAAAwAAAABAAAAGAAAAAwAAAAAAAACVAAAAHgAAADjAwAAKgEAACEEAABBAQAAAgAAAAAAAAAAAAAAAAAAAAAAAAAHAAAATAAAAAAAAAAAAAAAAAAAAP//////////XAAAAFIAbwB1AHQAaQBuAGcAYQALAAAACgAAAAsAAAAHAAAABAAAAAsAAAAJAAAAJQAAAAwAAAANAACAKAAAAAwAAAACAAAAIgAAAAwAAAD/////RgAAADgBAAAsAQAARU1GKypAAAAkAAAAGAAAAAAA8EIAAAAAAAAAAAAA8ELJn3hEvF6e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HDWURmOIRDCkAAgCQAAAAYAAAA3/Hr/wEAAAAAAAAAJpPJvu/3+z8mk8k+IQAAAAgAAABiAAAADAAAAAEAAAAkAAAAJAAAAAAAgD0AAAAAAAAAAAAAgD0AAAAAAAAAAAIAAAAlAAAADAAAAAEAAAAlAAAADAAAAAgAAIBWAAAAMAAAAGYDAADYAAAAUwQAAAgBAAAFAAAAaTaMDWk2gBAtRYAQLUWMDWk2jA0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cNZRGY4hE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GQDAADXAAAAVQQAAAoBAAAFAAAAaTaAEC1FgBAtRYwNaTaMDWk2gB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FZhRKHRdkMEQAAADAAAAAAAAAAhAAAACAAAABwAAAAIAAAASwAAAEAAAAAwAAAABQAAACAAAAABAAAAAQAAABAAAAAAAAAAAAAAAPAFAAA0AgAAAAAAAAAAAADwBQAANAIAACQAAAAkAAAAAACAPwAAAAAAAAAAAACAP0hWYUSh0XZ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Pf//////4BWAAAE9wQA4A0jKbUBAACTGPf//////4BWAAAE9wQAF0iSNQAAAAABAAAAAAAAAAAAAAAAAAAAgFYAACG7AQBMm8ZC/n8AAAEAAAAAAAAAcb6WNf5/AABQwTjxsQAAAHDAOPEAAAAA0KFPOrUBAADzxMvf/X8AAAAAAAAAAAAAkxgE9wAAAAAJtTjxsQAAAHQb/kP+fwAA4A0jKbUBAAADN8TfZHYACAAAAAAlAAAADAAAAAIAAAAWAAAADAAAABgAAAASAAAADAAAAAEAAAAYAAAADAAAAAAAAAJUAAAAfAAAAIUDAADkAAAAwwMAAPsAAAACAAAAAAAAAAAAAAAAAAAAAAAAAAgAAABMAAAAAAAAAAAAAAAAAAAA//////////9cAAAATABhAHkAZQByACAANAAgAAgAAAAKAAAACQAAAAoAAAAHAAAABAAAAAsAAAAEAAAAJQAAAAwAAAANAACAKAAAAAwAAAACAAAAIgAAAAwAAAD/////RgAAACABAAAUAQAARU1GKypAAAAkAAAAGAAAAAAA8EIAAAAAAAAAAAAA8EJIVmFEodF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YfcUSh0XZDBEAAAAwAAAAAAAAAIQAAAAgAAAAcAAAACAAAAEsAAABAAAAAMAAAAAUAAAAgAAAAAQAAAAEAAAAQAAAAAAAAAAAAAADwBQAANAIAAAAAAAAAAAAA8AUAADQCAAAkAAAAJAAAAAAAgD8AAAAAAAAAAAAAgD+GH3FEodF2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xRf4//////+AVgAABPgEAIANIym1AQAAxRf4//////+AVgAABPgEABdIkjUAAAAAAQAAAAAAAAAAAAAAAAAAAIBWAAAhuwEATJvGQv5/AAABAAAAAAAAAHG+ljX+fwAAUME48bEAAABwwDjxAAAAANChTzq1AQAA88TL3/1/AAAAAAAAAAAAAMUXBPgAAAAACbU48bEAAAB0G/5D/n8AAIANIym1AQAAAzfE32R2AAgAAAAAJQAAAAwAAAACAAAAFgAAAAwAAAAYAAAAEgAAAAwAAAABAAAAGAAAAAwAAAAAAAACVAAAAFQAAADFAwAA5AAAAM4DAAD7AAAAAgAAAAAAAAAAAAAAAAAAAAAAAAABAAAATAAAAAAAAAAAAAAAAAAAAP//////////UAAAABMgNjYKAAAAJQAAAAwAAAANAACAKAAAAAwAAAACAAAAIgAAAAwAAAD/////RgAAACABAAAUAQAARU1GKypAAAAkAAAAGAAAAAAA8EIAAAAAAAAAAAAA8EKGH3FEodF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adc0Sh0XZDBEAAAAwAAAAAAAAAIQAAAAgAAAAcAAAACAAAAEsAAABAAAAAMAAAAAUAAAAgAAAAAQAAAAEAAAAQAAAAAAAAAAAAAADwBQAANAIAAAAAAAAAAAAA8AUAADQCAAAkAAAAJAAAAAAAgD8AAAAAAAAAAAAAgD8GnXNEodF2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dRNK//////+AVgAABEoEAFANIym1AQAAdRNK//////+AVgAABEoEABdIkjUAAAAAAQAAAAAAAAAAAAAAAAAAAIBWAAAhuwEATJvGQv5/AAABAAAAAAAAAHG+ljX+fwAAUME48bEAAABwwDjxAAAAANChTzq1AQAA88TL3/1/AAAAAAAAAAAAAHUTBEoAAAAACbU48bEAAAB0G/5D/n8AAFANIym1AQAAAzfE32R2AAgAAAAAJQAAAAwAAAACAAAAFgAAAAwAAAAYAAAAEgAAAAwAAAABAAAAGAAAAAwAAAAAAAACFgAAAAwAAAAZAAAAEgAAAAwAAAABAAAAGwAAABAAAAAAAAAAAAAAABsAAAAQAAAAAAAAAAAAAAAWAAAADAAAABgAAABUAAAAVAAAAM4DAADkAAAA0gMAAPsAAAACAAAAAAAAAAAAAAAAAAAAAAAAAAEAAABMAAAAEAAAAAAAAAAAAAAA//////////9QAAAAAwBlbQUAAAAlAAAADAAAAA0AAIAoAAAADAAAAAIAAAAiAAAADAAAAP////9GAAAAIAEAABQBAABFTUYrKkAAACQAAAAYAAAAAADwQgAAAAAAAAAAAADwQgadc0Sh0X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Y750RKHRdkMEQAAADAAAAAAAAAAhAAAACAAAABwAAAAIAAAASwAAAEAAAAAwAAAABQAAACAAAAABAAAAAQAAABAAAAAAAAAAAAAAAPAFAAA0AgAAAAAAAAAAAADwBQAANAIAACQAAAAkAAAAAACAPwAAAAAAAAAAAACAP2O+dESh0XZ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Pv//////4BWAAAE+wQA4A0jKbUBAACTGPv//////4BWAAAE+wQAF0iSNQAAAAABAAAAAAAAAAAAAAAAAAAAgFYAACG7AQBMm8ZC/n8AAAEAAAAAAAAAcb6WNf5/AABQwTjxsQAAAHDAOPEAAAAA0KFPOrUBAADzxMvf/X8AAAAAAAAAAAAAkxgE+wAAAAAJtTjxsQAAAHQb/kP+fwAA4A0jKbUBAAADN8TfZHYACAAAAAAlAAAADAAAAAIAAAAWAAAADAAAABgAAAASAAAADAAAAAEAAAAYAAAADAAAAAAAAAJUAAAAnAAAANMDAADkAAAANAQAAPsAAAACAAAAAAAAAAAAAAAAAAAAAAAAAA0AAABMAAAAAAAAAAAAAAAAAAAA//////////9oAAAAQQBDAEwALAAgAFEAbwBTACwAIAAuAC4ALgBkbgwAAAAKAAAACQAAAAUAAAAEAAAADgAAAAoAAAAJAAAABQAAAAUAAAAFAAAABQAAAAUAAAAlAAAADAAAAA0AAIAoAAAADAAAAAIAAAAiAAAADAAAAP////9GAAAAOAEAACwBAABFTUYrKkAAACQAAAAYAAAAAADwQgAAAAAAAAAAAADwQmO+dESh0XZ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cNZRPWEQkMKQACAJAAAABgAAADa3PL/AQAAAAAAAABoNJq/7/f7P2g0mj8oAAAADAAAAAEAAAAhAAAACAAAAGIAAAAMAAAAAQAAACQAAAAkAAAAAACAPQAAAAAAAAAAAACAPQAAAAAAAAAAAgAAACcAAAAYAAAAAQAAAAAAAADy3NoAAAAAACUAAAAMAAAAAQAAACUAAAAMAAAACAAAgFYAAAAwAAAAZgMAADEAAABTBAAAwwAAAAUAAABpNhgDaTYhDC1FIQwtRRgDaTYY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Bw1lE9YRCQwhAAAI8AAAAMAAAAAIQwNsAAAAAjgAAAAAAAACrqio8AgAAAAIAAAACAAAAAAAAAAIQwNsAAAAAAAAA/whAAQNIAAAAPAAAAAIQwNsFAAAAAAAAAAAAAAAAAAAA7/f7PwAAAADv9/s/aDSavwAAAABoNJq/AAAAAAAAAAAAAQEBgdLS/xVAAQAQAAAABAAAAAAAAAAkAAAAJAAAAAAAgD0AAAAAAAAAAAAAgD0AAAAAAAAAAAIAAABfAAAAOAAAAAIAAAA4AAAAAAAAADgAAAAAAAAAAAABABQAAAAAAAAAAAAAAAAAAAAAAAAAAAAAACUAAAAMAAAAAgAAACUAAAAMAAAABQAAgFYAAAAwAAAAZAMAAC8AAABVBAAAxAAAAAUAAABpNiEMLUUhDC1FGANpNhgDaTYhD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Z/F5EaTwAQwRAAAAMAAAAAAAAACEAAAAIAAAAHAAAAAgAAABLAAAAQAAAADAAAAAFAAAAIAAAAAEAAAABAAAAEAAAAAAAAAAAAAAA8AUAADQCAAAAAAAAAAAAAPAFAAA0AgAAJAAAACQAAAAAAIA/AAAAAAAAAAAAAIA/WfxeRGk8AEMCAAAADAAAABAAAAAAAAAAAAAAAAoAAAAQAAAAAAAAAAAAAABSAAAAcAEAAAIAAADs////AAAAAAAAAAAAAAAAkAEAAAAAAAAEAAUiQwBhAGwAaQBiAHIAaQAAAAAAAAAAAAAAAAAAAF7F1UT+fwAAYwBEAAAAAABAAAAAAAAAAMC1WTq1AQAAAAAAAAAAAAAAAAAAAAAAAAAAAAAAAAAAUME48bEAAAAJAAAAAAAAAHDAOPGxAAAA0KFPOrUBAACgzC4/tQEAABH81UT+fwAAoMwuP7UBAAAAAJwxtQEAAMUX/v//////gFYAAAT+BACADSMptQEAAMUX/v//////gFYAAAT+BAAXSJI1AAAAAAEAAAAAAAAAAAAAAAAAAACAVgAAIbsBAEybxkL+fwAAAQAAAAAAAABxvpY1/n8AAFDBOPGxAAAAcMA48QAAAADQoU86tQEAAPPEy9/9fwAAAAAAAAAAAADFFwT+AAAAAAm1OPGxAAAAdBv+Q/5/AACADSMptQEAAAM3xN9kdgAIAAAAACUAAAAMAAAAAgAAABYAAAAMAAAAGAAAABIAAAAMAAAAAQAAABgAAAAMAAAAAAAAAlQAAADYAAAAfAMAAG0AAAA9BAAAhAAAAAIAAAAAAAAAAAAAAAAAAAAAAAAAFwAAAEwAAAAAAAAAAAAAAAAAAAD//////////3wAAABDAG8AbgBmAGkAZwB1AHIAYQB0AGkAbwBuACAAJgAgAEMAbwBuAHQAcgBvAGwAMDgLAAAACgAAAAsAAAAGAAAABAAAAAoAAAAKAAAABwAAAAoAAAAHAAAABAAAAAsAAAAKAAAABQAAAA0AAAAFAAAACwAAAAoAAAALAAAABgAAAAcAAAALAAAABAAAACUAAAAMAAAADQAAgCgAAAAMAAAAAgAAACIAAAAMAAAA/////0YAAAA4AQAALAEAAEVNRisqQAAAJAAAABgAAAAAAPBCAAAAAAAAAAAAAPBCWfxeRGk8A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iFBREG5PtQwpAAIAkAAAAGAAAAN/x6/8BAAAAAAAAACaTyb7v9/s/JpPJPigAAAAMAAAAAQAAACEAAAAIAAAAYgAAAAwAAAABAAAAJAAAACQAAAAAAIA9AAAAAAAAAAAAAIA9AAAAAAAAAAACAAAAJwAAABgAAAABAAAAAAAAAOvx3wAAAAAAJQAAAAwAAAABAAAAJQAAAAwAAAAIAACAVgAAADAAAABPAgAAqwEAAD0DAADbAQAABQAAAP4ktxr+JKsdwTOrHcEztxr+JLc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iIUFEQbk+1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BOAgAAqQEAAD4DAADdAQAABQAAAP4kqx3BM6sdwTO3Gv4ktxr+JKs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xtEIESGw+RDBEAAAAwAAAAAAAAAIQAAAAgAAAAcAAAACAAAAEsAAABAAAAAMAAAAAUAAAAgAAAAAQAAAAEAAAAQAAAAAAAAAAAAAADwBQAANAIAAAAAAAAAAAAA8AUAADQCAAAkAAAAJAAAAAAAgD8AAAAAAAAAAAAAgD8bRCBEhsPkQwIAAAAMAAAAEAAAAAAAAAAAAAAACgAAABAAAAAAAAAAAAAAAFIAAABwAQAAAgAAAOz///8AAAAAAAAAAAAAAACQAQAAAAAAAAQABSJDAGEAbABpAGIAcgBpAAAAAAAAAAAAAAAAAAAAXsXVRP5/AABhAE4AAAAAAEAAAAAAAAAAwLVZOrUBAAAAAAAAAAAAAAAAAAAAAAAAAAAAAAAAAABQwTjxsQAAAAkAAAAAAAAAcMA48bEAAADQoU86tQEAAKDMLj+1AQAAEfzVRP5/AACgzC4/tQEAAAAAnDG1AQAAdRNR//////+AVgAABFEEAFANIym1AQAAdRNR//////+AVgAABFEEABdIkjUAAAAAAQAAAAAAAAAAAAAAAAAAAIBWAAAhuwEATJvGQv5/AAABAAAAAAAAAHG+ljX+fwAAUME48bEAAABwwDjxAAAAANChTzq1AQAA88TL3/1/AAAAAAAAAAAAAHUTBFEAAAAACbU48bEAAAB0G/5D/n8AAFANIym1AQAAAzfE32R2AAgAAAAAJQAAAAwAAAACAAAAFgAAAAwAAAAYAAAAEgAAAAwAAAABAAAAGAAAAAwAAAAAAAACVAAAAHwAAACBAgAAtwEAAL8CAADOAQAAAgAAAAAAAAAAAAAAAAAAAAAAAAAIAAAATAAAAAAAAAAAAAAAAAAAAP//////////XAAAAEwAYQB5AGUAcgAgADEAIAAIAAAACgAAAAkAAAAKAAAABwAAAAQAAAALAAAABAAAACUAAAAMAAAADQAAgCgAAAAMAAAAAgAAACIAAAAMAAAA/////0YAAAAgAQAAFAEAAEVNRisqQAAAJAAAABgAAAAAAPBCAAAAAAAAAAAAAPBCG0Qg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YDTBEhsPkQwRAAAAMAAAAAAAAACEAAAAIAAAAHAAAAAgAAABLAAAAQAAAADAAAAAFAAAAIAAAAAEAAAABAAAAEAAAAAAAAAAAAAAA8AUAADQCAAAAAAAAAAAAAPAFAAA0AgAAJAAAACQAAAAAAIA/AAAAAAAAAAAAAIA/WA0w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JMYAP//////gFYAAAQABADgDSMptQEAAJMYAP//////gFYAAAQABAAXSJI1AAAAAAEAAAAAAAAAAAAAAAAAAACAVgAAIbsBAEybxkL+fwAAAQAAAAAAAABxvpY1/n8AAFDBOPGxAAAAcMA48QAAAADQoU86tQEAAPPEy9/9fwAAAAAAAAAAAACTGAQAAAAAAAm1OPGxAAAAdBv+Q/5/AADgDSMptQEAAAM3xN9kdgAIAAAAACUAAAAMAAAAAgAAABYAAAAMAAAAGAAAABIAAAAMAAAAAQAAABgAAAAMAAAAAAAAAlQAAABUAAAAwAIAALcBAADFAgAAzgEAAAIAAAAAAAAAAAAAAAAAAAAAAAAAAQAAAEwAAAAAAAAAAAAAAAAAAAD//////////1AAAAAtACJ2BgAAACUAAAAMAAAADQAAgCgAAAAMAAAAAgAAACIAAAAMAAAA/////0YAAAAgAQAAFAEAAEVNRisqQAAAJAAAABgAAAAAAPBCAAAAAAAAAAAAAPBCWA0w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4lTFEhsPkQwRAAAAMAAAAAAAAACEAAAAIAAAAHAAAAAgAAABLAAAAQAAAADAAAAAFAAAAIAAAAAEAAAABAAAAEAAAAAAAAAAAAAAA8AUAADQCAAAAAAAAAAAAAPAFAAA0AgAAJAAAACQAAAAAAIA/AAAAAAAAAAAAAIA/OJUx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MUXAv//////gFYAAAQCBACADSMptQEAAMUXAv//////gFYAAAQCBAAXSJI1AAAAAAEAAAAAAAAAAAAAAAAAAACAVgAAIbsBAEybxkL+fwAAAQAAAAAAAABxvpY1/n8AAFDBOPGxAAAAcMA48QAAAADQoU86tQEAAPPEy9/9fwAAAAAAAAAAAADFFwQCAAAAAAm1OPGxAAAAdBv+Q/5/AACADSMptQEAAAM3xN9kdgAIAAAAACUAAAAMAAAAAgAAABYAAAAMAAAAGAAAABIAAAAMAAAAAQAAABgAAAAMAAAAAAAAAlQAAABUAAAAxgIAALcBAADKAgAAzgEAAAIAAAAAAAAAAAAAAAAAAAAAAAAAAQAAAEwAAAAAAAAAAAAAAAAAAAD//////////1AAAAAgADgsBQAAACUAAAAMAAAADQAAgCgAAAAMAAAAAgAAACIAAAAMAAAA/////0YAAAAgAQAAFAEAAEVNRisqQAAAJAAAABgAAAAAAPBCAAAAAAAAAAAAAPBCOJUx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WtjJEhsPkQwRAAAAMAAAAAAAAACEAAAAIAAAAHAAAAAgAAABLAAAAQAAAADAAAAAFAAAAIAAAAAEAAAABAAAAEAAAAAAAAAAAAAAA8AUAADQCAAAAAAAAAAAAAPAFAAA0AgAAJAAAACQAAAAAAIA/AAAAAAAAAAAAAIA/lrYy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HUTVf//////gFYAAARVBABQDSMptQEAAHUTVf//////gFYAAARVBAAXSJI1AAAAAAEAAAAAAAAAAAAAAAAAAACAVgAAIbsBAEybxkL+fwAAAQAAAAAAAABxvpY1/n8AAFDBOPGxAAAAcMA48QAAAADQoU86tQEAAPPEy9/9fwAAAAAAAAAAAAB1EwRVAAAAAAm1OPGxAAAAdBv+Q/5/AABQDSMptQEAAAM3xN9kdgAIAAAAACUAAAAMAAAAAgAAABYAAAAMAAAAGAAAABIAAAAMAAAAAQAAABgAAAAMAAAAAAAAAlQAAAB8AAAAywIAALcBAAALAwAAzgEAAAIAAAAAAAAAAAAAAAAAAAAAAAAACAAAAEwAAAAAAAAAAAAAAAAAAAD//////////1wAAABQAGgAeQBzAGkAYwBhAGwACgAAAAsAAAAJAAAACAAAAAQAAAAJAAAACQAAAAUAAAAlAAAADAAAAA0AAIAoAAAADAAAAAIAAAAiAAAADAAAAP////9GAAAAOAEAACwBAABFTUYrKkAAACQAAAAYAAAAAADwQgAAAAAAAAAAAADwQpa2MkSGw+R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IhQURDCdykMKQACAJAAAABgAAADf8ev/AQAAAAAAAAAmk8m+7/f7PyaTyT4hAAAACAAAAGIAAAAMAAAAAQAAACQAAAAkAAAAAACAPQAAAAAAAAAAAACAPQAAAAAAAAAAAgAAACUAAAAMAAAAAQAAACUAAAAMAAAACAAAgFYAAAAwAAAATwIAAGUBAAA9AwAAlQEAAAUAAAD+JFgW/iRMGcEzTBnBM1gW/iRY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IiFBREMJ3K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TgIAAGMBAAA+AwAAlwEAAAUAAAD+JEwZwTNMGcEzWBb+JFgW/iRM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uzxxEms3BQwRAAAAMAAAAAAAAACEAAAAIAAAAHAAAAAgAAABLAAAAQAAAADAAAAAFAAAAIAAAAAEAAAABAAAAEAAAAAAAAAAAAAAA8AUAADQCAAAAAAAAAAAAAPAFAAA0AgAAJAAAACQAAAAAAIA/AAAAAAAAAAAAAIA/bs8cRJrNwU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JMYBv//////gFYAAAQGBADgDSMptQEAAJMYBv//////gFYAAAQGBAAXSJI1AAAAAAEAAAAAAAAAAAAAAAAAAACAVgAAIbsBAEybxkL+fwAAAQAAAAAAAABxvpY1/n8AAFDBOPGxAAAAcMA48QAAAADQoU86tQEAAPPEy9/9fwAAAAAAAAAAAACTGAQGAAAAAAm1OPGxAAAAdBv+Q/5/AADgDSMptQEAAAM3xN9kdgAIAAAAACUAAAAMAAAAAgAAABYAAAAMAAAAGAAAABIAAAAMAAAAAQAAABgAAAAMAAAAAAAAAlQAAAB8AAAAcwIAAHEBAACxAgAAiAEAAAIAAAAAAAAAAAAAAAAAAAAAAAAACAAAAEwAAAAAAAAAAAAAAAAAAAD//////////1wAAABMAGEAeQBlAHIAIAAyACAACAAAAAoAAAAJAAAACgAAAAcAAAAEAAAACwAAAAQAAAAlAAAADAAAAA0AAIAoAAAADAAAAAIAAAAiAAAADAAAAP////9GAAAAIAEAABQBAABFTUYrKkAAACQAAAAYAAAAAADwQgAAAAAAAAAAAADwQm7PHE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q5gsRJrNwUMEQAAADAAAAAAAAAAhAAAACAAAABwAAAAIAAAASwAAAEAAAAAwAAAABQAAACAAAAABAAAAAQAAABAAAAAAAAAAAAAAAPAFAAA0AgAAAAAAAAAAAADwBQAANAIAACQAAAAkAAAAAACAPwAAAAAAAAAAAACAP6uYLE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DFFwf//////4BWAAAEBwQAgA0jKbUBAADFFwf//////4BWAAAEBwQAF0iSNQAAAAABAAAAAAAAAAAAAAAAAAAAgFYAACG7AQBMm8ZC/n8AAAEAAAAAAAAAcb6WNf5/AABQwTjxsQAAAHDAOPEAAAAA0KFPOrUBAADzxMvf/X8AAAAAAAAAAAAAxRcEBwAAAAAJtTjxsQAAAHQb/kP+fwAAgA0jKbUBAAADN8TfZHYACAAAAAAlAAAADAAAAAIAAAAWAAAADAAAABgAAAASAAAADAAAAAEAAAAYAAAADAAAAAAAAAJUAAAAVAAAALICAABxAQAAtwIAAIgBAAACAAAAAAAAAAAAAAAAAAAAAAAAAAEAAABMAAAAAAAAAAAAAAAAAAAA//////////9QAAAALQAsMgYAAAAlAAAADAAAAA0AAIAoAAAADAAAAAIAAAAiAAAADAAAAP////9GAAAAIAEAABQBAABFTUYrKkAAACQAAAAYAAAAAADwQgAAAAAAAAAAAADwQquYLE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yAuRJrNwUMEQAAADAAAAAAAAAAhAAAACAAAABwAAAAIAAAASwAAAEAAAAAwAAAABQAAACAAAAABAAAAAQAAABAAAAAAAAAAAAAAAPAFAAA0AgAAAAAAAAAAAADwBQAANAIAACQAAAAkAAAAAACAPwAAAAAAAAAAAACAP4sgLk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B1E1n//////4BWAAAEWQQAUA0jKbUBAAB1E1n//////4BWAAAEWQQAF0iSNQAAAAABAAAAAAAAAAAAAAAAAAAAgFYAACG7AQBMm8ZC/n8AAAEAAAAAAAAAcb6WNf5/AABQwTjxsQAAAHDAOPEAAAAA0KFPOrUBAADzxMvf/X8AAAAAAAAAAAAAdRMEWQAAAAAJtTjxsQAAAHQb/kP+fwAAUA0jKbUBAAADN8TfZHYACAAAAAAlAAAADAAAAAIAAAAWAAAADAAAABgAAAASAAAADAAAAAEAAAAYAAAADAAAAAAAAAJUAAAAVAAAALkCAABxAQAAvQIAAIgBAAACAAAAAAAAAAAAAAAAAAAAAAAAAAEAAABMAAAAAAAAAAAAAAAAAAAA//////////9QAAAAIABuIgUAAAAlAAAADAAAAA0AAIAoAAAADAAAAAIAAAAiAAAADAAAAP////9GAAAAIAEAABQBAABFTUYrKkAAACQAAAAYAAAAAADwQgAAAAAAAAAAAADwQosgLk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6EEvRJrNwUMEQAAADAAAAAAAAAAhAAAACAAAABwAAAAIAAAASwAAAEAAAAAwAAAABQAAACAAAAABAAAAAQAAABAAAAAAAAAAAAAAAPAFAAA0AgAAAAAAAAAAAADwBQAANAIAACQAAAAkAAAAAACAPwAAAAAAAAAAAACAP+hBL0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CTGAr//////4BWAAAECgQA4A0jKbUBAACTGAr//////4BWAAAECgQAF0iSNQAAAAABAAAAAAAAAAAAAAAAAAAAgFYAACG7AQBMm8ZC/n8AAAEAAAAAAAAAcb6WNf5/AABQwTjxsQAAAHDAOPEAAAAA0KFPOrUBAADzxMvf/X8AAAAAAAAAAAAAkxgECgAAAAAJtTjxsQAAAHQb/kP+fwAA4A0jKbUBAAADN8TfZHYACAAAAAAlAAAADAAAAAIAAAAWAAAADAAAABgAAAASAAAADAAAAAEAAAAYAAAADAAAAAAAAAJUAAAAiAAAAL0CAABxAQAAGQMAAIgBAAACAAAAAAAAAAAAAAAAAAAAAAAAAAoAAABMAAAAAAAAAAAAAAAAAAAA//////////9gAAAARgBvAHIAdwBhAHIAZABpAG4AZwAJAAAACwAAAAcAAAAOAAAACgAAAAcAAAAKAAAABQAAAAoAAAAKAAAAJQAAAAwAAAANAACAKAAAAAwAAAACAAAAIgAAAAwAAAD/////RgAAADgBAAAsAQAARU1GKypAAAAkAAAAGAAAAAAA8EIAAAAAAAAAAAAA8ELoQS9Ems3B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iIUFEREp6dDCkAAgCQAAAAYAAAA3/Hr/wEAAAAAAAAAJpPJvu/3+z8mk8k+IQAAAAgAAABiAAAADAAAAAEAAAAkAAAAJAAAAAAAgD0AAAAAAAAAAAAAgD0AAAAAAAAAAAIAAAAlAAAADAAAAAEAAAAlAAAADAAAAAgAAIBWAAAAMAAAAE8CAAAfAQAAPQMAAE8BAAAFAAAA/iT5Ef4k7RTBM+0UwTP5Ef4k+R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IhQURESnp0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E4CAAAdAQAAPgMAAFEBAAAFAAAA/iTtFMEz7RTBM/kR/iT5Ef4k7R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H0gRK7XnkMEQAAADAAAAAAAAAAhAAAACAAAABwAAAAIAAAASwAAAEAAAAAwAAAABQAAACAAAAABAAAAAQAAABAAAAAAAAAAAAAAAPAFAAA0AgAAAAAAAAAAAADwBQAANAIAACQAAAAkAAAAAACAPwAAAAAAAAAAAACAP/B9IESu155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DFFw3//////4BWAAAEDQQAgA0jKbUBAADFFw3//////4BWAAAEDQQAF0iSNQAAAAABAAAAAAAAAAAAAAAAAAAAgFYAACG7AQBMm8ZC/n8AAAEAAAAAAAAAcb6WNf5/AABQwTjxsQAAAHDAOPEAAAAA0KFPOrUBAADzxMvf/X8AAAAAAAAAAAAAxRcEDQAAAAAJtTjxsQAAAHQb/kP+fwAAgA0jKbUBAAADN8TfZHYACAAAAAAlAAAADAAAAAIAAAAWAAAADAAAABgAAAASAAAADAAAAAEAAAAYAAAADAAAAAAAAAJUAAAAfAAAAIICAAArAQAAwAIAAEIBAAACAAAAAAAAAAAAAAAAAAAAAAAAAAgAAABMAAAAAAAAAAAAAAAAAAAA//////////9cAAAATABhAHkAZQByACAAMwAgAAgAAAAKAAAACQAAAAoAAAAHAAAABAAAAAsAAAAEAAAAJQAAAAwAAAANAACAKAAAAAwAAAACAAAAIgAAAAwAAAD/////RgAAACABAAAUAQAARU1GKypAAAAkAAAAGAAAAAAA8EIAAAAAAAAAAAAA8ELwfSB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5HMESu155DBEAAAAwAAAAAAAAAIQAAAAgAAAAcAAAACAAAAEsAAABAAAAAMAAAAAUAAAAgAAAAAQAAAAEAAAAQAAAAAAAAAAAAAADwBQAANAIAAAAAAAAAAAAA8AUAADQCAAAkAAAAJAAAAAAAgD8AAAAAAAAAAAAAgD8uRzB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dRNe//////+AVgAABF4EAFANIym1AQAAdRNe//////+AVgAABF4EABdIkjUAAAAAAQAAAAAAAAAAAAAAAAAAAIBWAAAhuwEATJvGQv5/AAABAAAAAAAAAHG+ljX+fwAAUME48bEAAABwwDjxAAAAANChTzq1AQAA88TL3/1/AAAAAAAAAAAAAHUTBF4AAAAACbU48bEAAAB0G/5D/n8AAFANIym1AQAAAzfE32R2AAgAAAAAJQAAAAwAAAACAAAAFgAAAAwAAAAYAAAAEgAAAAwAAAABAAAAGAAAAAwAAAAAAAACVAAAAFQAAADBAgAAKwEAAMYCAABCAQAAAgAAAAAAAAAAAAAAAAAAAAAAAAABAAAATAAAAAAAAAAAAAAAAAAAAP//////////UAAAAC0AIjMGAAAAJQAAAAwAAAANAACAKAAAAAwAAAACAAAAIgAAAAwAAAD/////RgAAACABAAAUAQAARU1GKypAAAAkAAAAGAAAAAAA8EIAAAAAAAAAAAAA8EIuRzB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7PMUSu155DBEAAAAwAAAAAAAAAIQAAAAgAAAAcAAAACAAAAEsAAABAAAAAMAAAAAUAAAAgAAAAAQAAAAEAAAAQAAAAAAAAAAAAAADwBQAANAIAAAAAAAAAAAAA8AUAADQCAAAkAAAAJAAAAAAAgD8AAAAAAAAAAAAAgD8OzzF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kxgO//////+AVgAABA4EAOANIym1AQAAkxgO//////+AVgAABA4EABdIkjUAAAAAAQAAAAAAAAAAAAAAAAAAAIBWAAAhuwEATJvGQv5/AAABAAAAAAAAAHG+ljX+fwAAUME48bEAAABwwDjxAAAAANChTzq1AQAA88TL3/1/AAAAAAAAAAAAAJMYBA4AAAAACbU48bEAAAB0G/5D/n8AAOANIym1AQAAAzfE32R2AAgAAAAAJQAAAAwAAAACAAAAFgAAAAwAAAAYAAAAEgAAAAwAAAABAAAAGAAAAAwAAAAAAAACVAAAAFQAAADHAgAAKwEAAMsCAABCAQAAAgAAAAAAAAAAAAAAAAAAAAAAAAABAAAATAAAAAAAAAAAAAAAAAAAAP//////////UAAAACAAOiIFAAAAJQAAAAwAAAANAACAKAAAAAwAAAACAAAAIgAAAAwAAAD/////RgAAACABAAAUAQAARU1GKypAAAAkAAAAGAAAAAAA8EIAAAAAAAAAAAAA8EIOzzF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vwMkSu155DBEAAAAwAAAAAAAAAIQAAAAgAAAAcAAAACAAAAEsAAABAAAAAMAAAAAUAAAAgAAAAAQAAAAEAAAAQAAAAAAAAAAAAAADwBQAANAIAAAAAAAAAAAAA8AUAADQCAAAkAAAAJAAAAAAAgD8AAAAAAAAAAAAAgD9r8DJ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xRcR//////+AVgAABBEEAIANIym1AQAAxRcR//////+AVgAABBEEABdIkjUAAAAAAQAAAAAAAAAAAAAAAAAAAIBWAAAhuwEATJvGQv5/AAABAAAAAAAAAHG+ljX+fwAAUME48bEAAABwwDjxAAAAANChTzq1AQAA88TL3/1/AAAAAAAAAAAAAMUXBBEAAAAACbU48bEAAAB0G/5D/n8AAIANIym1AQAAAzfE32R2AAgAAAAAJQAAAAwAAAACAAAAFgAAAAwAAAAYAAAAEgAAAAwAAAABAAAAGAAAAAwAAAAAAAACVAAAAHgAAADMAgAAKwEAAAoDAABCAQAAAgAAAAAAAAAAAAAAAAAAAAAAAAAHAAAATAAAAAAAAAAAAAAAAAAAAP//////////XAAAAFIAbwB1AHQAaQBuAGcAIkQLAAAACgAAAAsAAAAHAAAABAAAAAsAAAAJAAAAJQAAAAwAAAANAACAKAAAAAwAAAACAAAAIgAAAAwAAAD/////RgAAADgBAAAsAQAARU1GKypAAAAkAAAAGAAAAAAA8EIAAAAAAAAAAAAA8EJr8DJErtee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iIUFERmOIRDCkAAgCQAAAAYAAAA2tzy/wEAAAAAAAAAj8fjv+/3+z+Px+M/KAAAAAwAAAABAAAAIQAAAAgAAABiAAAADAAAAAEAAAAkAAAAJAAAAAAAgD0AAAAAAAAAAAAAgD0AAAAAAAAAAAIAAAAnAAAAGAAAAAEAAAAAAAAA8tzaAAAAAAAlAAAADAAAAAEAAAAlAAAADAAAAAgAAIBWAAAAMAAAAE8CAAAyAAAAPQMAAAgBAAAFAAAA/iQnA/4kgBDBM4AQwTMnA/4kJwM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IhQURGY4hEMIQAACPAAAADAAAAACEMDbAAAAAI4AAAAAAAAAq6oqPAIAAAACAAAAAgAAAAAAAAACEMDbAAAAAAAAAP8IQAEDSAAAADwAAAACEMDbBQAAAAAAAAAAAAAAAAAAAO/3+z8AAAAA7/f7P4/H478AAAAAj8fjvwAAAAAAAAAAAAEBAYHS0v8VQAEAEAAAAAQAAAAAAAAAJAAAACQAAAAAAIA9AAAAAAAAAAAAAIA9AAAAAAAAAAACAAAAXwAAADgAAAACAAAAOAAAAAAAAAA4AAAAAAAAAAAAAQAUAAAAAAAAAAAAAAAAAAAAAAAAAAAAAAAlAAAADAAAAAIAAAAlAAAADAAAAAUAAIBWAAAAMAAAAE4CAAAwAAAAPgMAAAoBAAAFAAAA/iSAEMEzgBDBMycD/iQnA/4kgB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0wZREGrF0MEQAAADAAAAAAAAAAhAAAACAAAABwAAAAIAAAASwAAAEAAAAAwAAAABQAAACAAAAABAAAAAQAAABAAAAAAAAAAAAAAAPAFAAA0AgAAAAAAAAAAAADwBQAANAIAACQAAAAkAAAAAACAPwAAAAAAAAAAAACAP/tMGURBqxdDAgAAAAwAAAAQAAAAAAAAAAAAAAAKAAAAEAAAAAAAAAAAAAAAUgAAAHABAAACAAAA7P///wAAAAAAAAAAAAAAAJABAAAAAAAABAAFIkMAYQBsAGkAYgByAGkAAAAAAAAAAAAAAAAAAABexdVE/n8AAGIAdwAAAAAAQAAAAAAAAADAtVk6tQEAAAAAAAAAAAAAAAAAAAAAAAAAAAAAAAAAAFDBOPGxAAAACQAAAAAAAABwwDjxsQAAANChTzq1AQAAoMwuP7UBAAAR/NVE/n8AAKDMLj+1AQAAAACcMbUBAAB1E2T//////4BWAAAEZAQAUA0jKbUBAAB1E2T//////4BWAAAEZAQAF0iSNQAAAAABAAAAAAAAAAAAAAAAAAAAgFYAACG7AQBMm8ZC/n8AAAEAAAAAAAAAcb6WNf5/AABQwTjxsQAAAHDAOPEAAAAA0KFPOrUBAADzxMvf/X8AAAAAAAAAAAAAdRMEZAAAAAAJtTjxsQAAAHQb/kP+fwAAUA0jKbUBAAADN8TfZHYACAAAAAAlAAAADAAAAAIAAAAWAAAADAAAABgAAAASAAAADAAAAAEAAAAYAAAADAAAAAAAAAJUAAAA2AAAAGUCAACFAAAAJgMAAJwAAAACAAAAAAAAAAAAAAAAAAAAAAAAABcAAABMAAAAAAAAAAAAAAAAAAAA//////////98AAAAQwBvAG4AZgBpAGcAdQByAGEAdABpAG8AbgAgACYAIABDAG8AbgB0AHIAbwBsADUyCwAAAAoAAAALAAAABgAAAAQAAAAKAAAACgAAAAcAAAAKAAAABwAAAAQAAAALAAAACgAAAAUAAAANAAAABQAAAAsAAAAKAAAACwAAAAYAAAAHAAAACwAAAAQAAAAlAAAADAAAAA0AAIAoAAAADAAAAAIAAAAiAAAADAAAAP////9GAAAAIAEAABQBAABFTUYrKkAAACQAAAAYAAAAAADwQgAAAAAAAAAAAADwQvtMGURBqx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hkoREerL0MEQAAADAAAAAAAAAAhAAAACAAAABwAAAAIAAAASwAAAEAAAAAwAAAABQAAACAAAAABAAAAAQAAABAAAAAAAAAAAAAAAPAFAAA0AgAAAAAAAAAAAADwBQAANAIAACQAAAAkAAAAAACAPwAAAAAAAAAAAACAP74ZKERHqy9DAgAAAAwAAAAQAAAAAAAAAAAAAAAKAAAAEAAAAAAAAAAAAAAAUgAAAHABAAACAAAA7P///wAAAAAAAAAAAAAAAJABAAAAAAAABAAFIkMAYQBsAGkAYgByAGkAAAAAAAAAAAAAAAAAAABexdVE/n8AAGIAdwAAAAAAQAAAAAAAAACHiAg8AAAAAAAAAAAAAAAAAAAAAAAAAAAAAAAAAAAAAFDBOPGxAAAACQAAAAAAAABwwDjxsQAAANChTzq1AQAAoMwuP7UBAAAR/NVE/n8AAKDMLj+1AQAAAACcMbUBAACTGBP//////4BWAAAEEwQA4A0jKbUBAACTGBP//////4BWAAAEEwQAF0iSNQAAAAABAAAAAAAAAAAAAAAAAAAAgFYAACG7AQBMm8ZC/n8AAAEAAAAAAAAAcb6WNf5/AABQwTjxsQAAAHDAOPEAAAAA0KFPOrUBAADzxMvf/X8AAAAAAAAAAAAAkxgEEwAAAAAJtTjxsQAAAHQb/kP+fwAA4A0jKbUBAAADN8TfZHYACAAAAAAlAAAADAAAAAIAAAAWAAAADAAAABgAAAASAAAADAAAAAEAAAAYAAAADAAAAAAAAAJUAAAAfAAAAKACAACdAAAA6wIAALQAAAACAAAAAAAAAAAAAAAAAAAAAAAAAAgAAABMAAAAAAAAAAAAAAAAAAAA//////////9cAAAAQQBDAEwALAAgAFEATwBTAAwAAAAKAAAACQAAAAUAAAAEAAAADgAAAA0AAAAJAAAAJQAAAAwAAAANAACAKAAAAAwAAAACAAAAIgAAAAwAAAD/////RgAAADgBAAAsAQAARU1GKypAAAAkAAAAGAAAAAAA8EIAAAAAAAAAAAAA8EK+GShER6sv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s9smkMbk+1DCkAAgCQAAAAYAAAA3/Hr/wEAAAAAAAAAJpPJvu/3+z8mk8k+KAAAAAwAAAABAAAAIQAAAAgAAABiAAAADAAAAAEAAAAkAAAAJAAAAAAAgD0AAAAAAAAAAAAAgD0AAAAAAAAAAAIAAAAnAAAAGAAAAAEAAAAAAAAA6/HfAAAAAAAlAAAADAAAAAEAAAAlAAAADAAAAAgAAIBWAAAAMAAAADQBAACrAQAAIQIAANsBAAAFAAAARhO3GkYTqx0KIqsdCiK3GkYTtx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z2yaQxuT7U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DIBAACpAQAAIwIAAN0BAAAFAAAARhOrHQoiqx0KIrcaRhO3GkYTqx0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wMyyQ4bD5EMEQAAADAAAAAAAAAAhAAAACAAAABwAAAAIAAAASwAAAEAAAAAwAAAABQAAACAAAAABAAAAAQAAABAAAAAAAAAAAAAAAPAFAAA0AgAAAAAAAAAAAADwBQAANAIAACQAAAAkAAAAAACAPwAAAAAAAAAAAACAP8DMskOGw+RDAgAAAAwAAAAQAAAAAAAAAAAAAAAKAAAAEAAAAAAAAAAAAAAAUgAAAHABAAACAAAA7P///wAAAAAAAAAAAAAAAJABAAAAAAAABAAFIkMAYQBsAGkAYgByAGkAAAAAAAAAAAAAAAAAAABexdVE/n8AAGEAQQAAAAAAQAAAAAAAAADAtVk6tQEAAAAAAAAAAAAAAAAAAAAAAAAAAAAAAAAAAFDBOPGxAAAACQAAAAAAAABwwDjxsQAAANChTzq1AQAAoMwuP7UBAAAR/NVE/n8AAKDMLj+1AQAAAACcMbUBAADFFxf//////4BWAAAEFwQAgA0jKbUBAADFFxf//////4BWAAAEFwQAF0iSNQAAAAABAAAAAAAAAAAAAAAAAAAAgFYAACG7AQBMm8ZC/n8AAAEAAAAAAAAAcb6WNf5/AABQwTjxsQAAAHDAOPEAAAAA0KFPOrUBAADzxMvf/X8AAAAAAAAAAAAAxRcEFwAAAAAJtTjxsQAAAHQb/kP+fwAAgA0jKbUBAAADN8TfZHYACAAAAAAlAAAADAAAAAIAAAAWAAAADAAAABgAAAASAAAADAAAAAEAAAAYAAAADAAAAAAAAAJUAAAAfAAAAGYBAAC3AQAApAEAAM4BAAACAAAAAAAAAAAAAAAAAAAAAAAAAAgAAABMAAAAAAAAAAAAAAAAAAAA//////////9cAAAATABhAHkAZQByACAAMQAgAAgAAAAKAAAACQAAAAoAAAAHAAAABAAAAAsAAAAEAAAAJQAAAAwAAAANAACAKAAAAAwAAAACAAAAIgAAAAwAAAD/////RgAAACABAAAUAQAARU1GKypAAAAkAAAAGAAAAAAA8EIAAAAAAAAAAAAA8ELAzLJ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tf0kOGw+RDBEAAAAwAAAAAAAAAIQAAAAgAAAAcAAAACAAAAEsAAABAAAAAMAAAAAUAAAAgAAAAAQAAAAEAAAAQAAAAAAAAAAAAAADwBQAANAIAAAAAAAAAAAAA8AUAADQCAAAkAAAAJAAAAAAAgD8AAAAAAAAAAAAAgD87X9J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dRNp//////+AVgAABGkEAFANIym1AQAAdRNp//////+AVgAABGkEABdIkjUAAAAAAQAAAAAAAAAAAAAAAAAAAIBWAAAhuwEATJvGQv5/AAABAAAAAAAAAHG+ljX+fwAAUME48bEAAABwwDjxAAAAANChTzq1AQAA88TL3/1/AAAAAAAAAAAAAHUTBGkAAAAACbU48bEAAAB0G/5D/n8AAFANIym1AQAAAzfE32R2AAgAAAAAJQAAAAwAAAACAAAAFgAAAAwAAAAYAAAAEgAAAAwAAAABAAAAGAAAAAwAAAAAAAACVAAAAFQAAAClAQAAtwEAAKoBAADOAQAAAgAAAAAAAAAAAAAAAAAAAAAAAAABAAAATAAAAAAAAAAAAAAAAAAAAP//////////UAAAAC0Ab3QGAAAAJQAAAAwAAAANAACAKAAAAAwAAAACAAAAIgAAAAwAAAD/////RgAAACABAAAUAQAARU1GKypAAAAkAAAAGAAAAAAA8EIAAAAAAAAAAAAA8EI7X9J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tu1UOGw+RDBEAAAAwAAAAAAAAAIQAAAAgAAAAcAAAACAAAAEsAAABAAAAAMAAAAAUAAAAgAAAAAQAAAAEAAAAQAAAAAAAAAAAAAADwBQAANAIAAAAAAAAAAAAA8AUAADQCAAAkAAAAJAAAAAAAgD8AAAAAAAAAAAAAgD/7btV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kxgX//////+AVgAABBcEAOANIym1AQAAkxgX//////+AVgAABBcEABdIkjUAAAAAAQAAAAAAAAAAAAAAAAAAAIBWAAAhuwEATJvGQv5/AAABAAAAAAAAAHG+ljX+fwAAUME48bEAAABwwDjxAAAAANChTzq1AQAA88TL3/1/AAAAAAAAAAAAAJMYBBcAAAAACbU48bEAAAB0G/5D/n8AAOANIym1AQAAAzfE32R2AAgAAAAAJQAAAAwAAAACAAAAFgAAAAwAAAAYAAAAEgAAAAwAAAABAAAAGAAAAAwAAAAAAAACVAAAAFQAAACrAQAAtwEAAK8BAADOAQAAAgAAAAAAAAAAAAAAAAAAAAAAAAABAAAATAAAAAAAAAAAAAAAAAAAAP//////////UAAAACAAfSwFAAAAJQAAAAwAAAANAACAKAAAAAwAAAACAAAAIgAAAAwAAAD/////RgAAACABAAAUAQAARU1GKypAAAAkAAAAGAAAAAAA8EIAAAAAAAAAAAAA8EL7btV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ax10OGw+RDBEAAAAwAAAAAAAAAIQAAAAgAAAAcAAAACAAAAEsAAABAAAAAMAAAAAUAAAAgAAAAAQAAAAEAAAAQAAAAAAAAAAAAAADwBQAANAIAAAAAAAAAAAAA8AUAADQCAAAkAAAAJAAAAAAAgD8AAAAAAAAAAAAAgD+2sdd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xRcb//////+AVgAABBsEAIANIym1AQAAxRcb//////+AVgAABBsEABdIkjUAAAAAAQAAAAAAAAAAAAAAAAAAAIBWAAAhuwEATJvGQv5/AAABAAAAAAAAAHG+ljX+fwAAUME48bEAAABwwDjxAAAAANChTzq1AQAA88TL3/1/AAAAAAAAAAAAAMUXBBsAAAAACbU48bEAAAB0G/5D/n8AAIANIym1AQAAAzfE32R2AAgAAAAAJQAAAAwAAAACAAAAFgAAAAwAAAAYAAAAEgAAAAwAAAABAAAAGAAAAAwAAAAAAAACVAAAAHwAAACvAQAAtwEAAO8BAADOAQAAAgAAAAAAAAAAAAAAAAAAAAAAAAAIAAAATAAAAAAAAAAAAAAAAAAAAP//////////XAAAAFAAaAB5AHMAaQBjAGEAbAAKAAAACwAAAAkAAAAIAAAABAAAAAkAAAAJAAAABQAAACUAAAAMAAAADQAAgCgAAAAMAAAAAgAAACIAAAAMAAAA/////0YAAAA4AQAALAEAAEVNRisqQAAAJAAAABgAAAAAAPBCAAAAAAAAAAAAAPBCtrHXQ4bD5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PbJpDMJ3KQwpAAIAkAAAAGAAAAN/x6/8BAAAAAAAAACaTyb7v9/s/JpPJPiEAAAAIAAAAYgAAAAwAAAABAAAAJAAAACQAAAAAAIA9AAAAAAAAAAAAAIA9AAAAAAAAAAACAAAAJQAAAAwAAAABAAAAJQAAAAwAAAAIAACAVgAAADAAAAA0AQAAZQEAACECAACVAQAABQAAAEYTWBZGE0wZCiJMGQoiWBZGE1gW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s9smkMwncp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AyAQAAYwEAACMCAACXAQAABQAAAEYTTBkKIkwZCiJYFkYTWBZGE0wZ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2Xjq0OazcFDBEAAAAwAAAAAAAAAIQAAAAgAAAAcAAAACAAAAEsAAABAAAAAMAAAAAUAAAAgAAAAAQAAAAEAAAAQAAAAAAAAAAAAAADwBQAANAIAAAAAAAAAAAAA8AUAADQCAAAkAAAAJAAAAAAAgD8AAAAAAAAAAAAAgD9l46tDms3B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dRNv//////+AVgAABG8EAFANIym1AQAAdRNv//////+AVgAABG8EABdIkjUAAAAAAQAAAAAAAAAAAAAAAAAAAIBWAAAhuwEATJvGQv5/AAABAAAAAAAAAHG+ljX+fwAAUME48bEAAABwwDjxAAAAANChTzq1AQAA88TL3/1/AAAAAAAAAAAAAHUTBG8AAAAACbU48bEAAAB0G/5D/n8AAFANIym1AQAAAzfE32R2AAgAAAAAJQAAAAwAAAACAAAAFgAAAAwAAAAYAAAAEgAAAAwAAAABAAAAGAAAAAwAAAAAAAACVAAAAHwAAABYAQAAcQEAAJYBAACIAQAAAgAAAAAAAAAAAAAAAAAAAAAAAAAIAAAATAAAAAAAAAAAAAAAAAAAAP//////////XAAAAEwAYQB5AGUAcgAgADIAIAAIAAAACgAAAAkAAAAKAAAABwAAAAQAAAALAAAABAAAACUAAAAMAAAADQAAgCgAAAAMAAAAAgAAACIAAAAMAAAA/////0YAAAAgAQAAFAEAAEVNRisqQAAAJAAAABgAAAAAAPBCAAAAAAAAAAAAAPBCZeOr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dctDms3BQwRAAAAMAAAAAAAAACEAAAAIAAAAHAAAAAgAAABLAAAAQAAAADAAAAAFAAAAIAAAAAEAAAABAAAAEAAAAAAAAAAAAAAA8AUAADQCAAAAAAAAAAAAAPAFAAA0AgAAJAAAACQAAAAAAIA/AAAAAAAAAAAAAIA/4HXLQ5rNwUMCAAAADAAAABAAAAAAAAAAAAAAAAoAAAAQAAAAAAAAAAAAAABSAAAAcAEAAAIAAADs////AAAAAAAAAAAAAAAAkAEAAAAAAAAEAAUiQwBhAGwAaQBiAHIAaQAAAAAAAAAAAAAAAAAAAF7F1UT+fwAAYQBBAAAAAABAAAAAAAAAAIeICDwAAAAAAAAAAAAAAAAAAAAAAAAAAAAAAAAAAAAAUME48bEAAAAJAAAAAAAAAHDAOPGxAAAA0KFPOrUBAACgzC4/tQEAABH81UT+fwAAoMwuP7UBAAAAAJwxtQEAAJMYHP//////gFYAAAQcBADgDSMptQEAAJMYHP//////gFYAAAQcBAAXSJI1AAAAAAEAAAAAAAAAAAAAAAAAAACAVgAAIbsBAEybxkL+fwAAAQAAAAAAAABxvpY1/n8AAFDBOPGxAAAAcMA48QAAAADQoU86tQEAAPPEy9/9fwAAAAAAAAAAAACTGAQcAAAAAAm1OPGxAAAAdBv+Q/5/AADgDSMptQEAAAM3xN9kdgAIAAAAACUAAAAMAAAAAgAAABYAAAAMAAAAGAAAABIAAAAMAAAAAQAAABgAAAAMAAAAAAAAAlQAAABUAAAAlwEAAHEBAACcAQAAiAEAAAIAAAAAAAAAAAAAAAAAAAAAAAAAAQAAAEwAAAAAAAAAAAAAAAAAAAD//////////1AAAAAtADpbBgAAACUAAAAMAAAADQAAgCgAAAAMAAAAAgAAACIAAAAMAAAA/////0YAAAAgAQAAFAEAAEVNRisqQAAAJAAAABgAAAAAAPBCAAAAAAAAAAAAAPBC4HXL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hc5Dms3BQwRAAAAMAAAAAAAAACEAAAAIAAAAHAAAAAgAAABLAAAAQAAAADAAAAAFAAAAIAAAAAEAAAABAAAAEAAAAAAAAAAAAAAA8AUAADQCAAAAAAAAAAAAAPAFAAA0AgAAJAAAACQAAAAAAIA/AAAAAAAAAAAAAIA/oIXOQ5rNwUMCAAAADAAAABAAAAAAAAAAAAAAAAoAAAAQAAAAAAAAAAAAAABSAAAAcAEAAAIAAADs////AAAAAAAAAAAAAAAAkAEAAAAAAAAEAAUiQwBhAGwAaQBiAHIAaQAAAAAAAAAAAAAAAAAAAF7F1UT+fwAAYQBBAAAAAABAAAAAAAAAAIeICDwAAAAAAAAAAAAAAAAQv506tQEAAMRRH0L+fwAAUME48bEAAAAJAAAAAAAAAHDAOPGxAAAA0KFPOrUBAACgzC4/tQEAABH81UT+fwAAoMwuP7UBAAAAAJwxtQEAAMUXH///////gFYAAAQfBACADSMptQEAAMUXH///////gFYAAAQfBAAXSJI1AAAAAAEAAAAAAAAAAAAAAAAAAAAkAAAAAAAAAEybxkL+fwAAAQAAAAAAAABxvpY1/n8AAFDBOPGxAAAAcMA48QAAAADQoU86tQEAAPPEy9/9fwAAAAAAAAAAAADFFwQfAAAAAAm1OPGxAAAAdBv+Q/5/AACADSMptQEAAAM3xN9kdgAIAAAAACUAAAAMAAAAAgAAABYAAAAMAAAAGAAAABIAAAAMAAAAAQAAABgAAAAMAAAAAAAAAlQAAABUAAAAnQEAAHEBAAChAQAAiAEAAAIAAAAAAAAAAAAAAAAAAAAAAAAAAQAAAEwAAAAAAAAAAAAAAAAAAAD//////////1AAAAAgAFByBQAAACUAAAAMAAAADQAAgCgAAAAMAAAAAgAAACIAAAAMAAAA/////0YAAAAgAQAAFAEAAEVNRisqQAAAJAAAABgAAAAAAPBCAAAAAAAAAAAAAPBCoIXO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byNBDms3BQwRAAAAMAAAAAAAAACEAAAAIAAAAHAAAAAgAAABLAAAAQAAAADAAAAAFAAAAIAAAAAEAAAABAAAAEAAAAAAAAAAAAAAA8AUAADQCAAAAAAAAAAAAAPAFAAA0AgAAJAAAACQAAAAAAIA/AAAAAAAAAAAAAIA/W8jQQ5rNwUMCAAAADAAAABAAAAAAAAAAAAAAAAoAAAAQAAAAAAAAAAAAAABSAAAAcAEAAAIAAADs////AAAAAAAAAAAAAAAAkAEAAAAAAAAEAAUiQwBhAGwAaQBiAHIAaQAAAAAAAAAAAAAAAAAAAF7F1UT+fwAAYQBBAAAAAABAAAAAAAAAAIeICDwAAAAAAAAAAAAAAAAAAAAAAAAAAAAAAAAAAAAAUME48bEAAAAJAAAAAAAAAHDAOPGxAAAA0KFPOrUBAACgzC4/tQEAABH81UT+fwAAoMwuP7UBAAAAAJwxtQEAAHUTc///////gFYAAARzBABQDSMptQEAAHUTc///////gFYAAARzBAAXSJI1AAAAAAEAAAAAAAAAAAAAAAAAAACAVgAAIbsBAEybxkL+fwAAAQAAAAAAAABxvpY1/n8AAFDBOPGxAAAAcMA48QAAAADQoU86tQEAAPPEy9/9fwAAAAAAAAAAAAB1EwRzAAAAAAm1OPGxAAAAdBv+Q/5/AABQDSMptQEAAAM3xN9kdgAIAAAAACUAAAAMAAAAAgAAABYAAAAMAAAAGAAAABIAAAAMAAAAAQAAABgAAAAMAAAAAAAAAlQAAACIAAAAogEAAHEBAAD+AQAAiAEAAAIAAAAAAAAAAAAAAAAAAAAAAAAACgAAAEwAAAAAAAAAAAAAAAAAAAD//////////2AAAABGAG8AcgB3AGEAcgBkAGkAbgBnAAkAAAALAAAABwAAAA4AAAAKAAAABwAAAAoAAAAFAAAACgAAAAoAAAAlAAAADAAAAA0AAIAoAAAADAAAAAIAAAAiAAAADAAAAP////9GAAAAOAEAACwBAABFTUYrKkAAACQAAAAYAAAAAADwQgAAAAAAAAAAAADwQlvI0EOazcF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z2yaQ0Snp0MKQACAJAAAABgAAADa3PL/AQAAAAAAAABerxfA7/f7P16vF0AoAAAADAAAAAEAAAAhAAAACAAAAGIAAAAMAAAAAQAAACQAAAAkAAAAAACAPQAAAAAAAAAAAACAPQAAAAAAAAAAAgAAACcAAAAYAAAAAQAAAAAAAADy3NoAAAAAACUAAAAMAAAAAQAAACUAAAAMAAAACAAAgFYAAAAwAAAANAEAADIAAAAhAgAATwEAAAUAAABGEycDRhPtFAoi7RQKIicDRhMn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LPbJpDRKenQwhAAAI8AAAAMAAAAAIQwNsAAAAAjgAAAAAAAACrqio8AgAAAAIAAAACAAAAAAAAAAIQwNsAAAAAAAAA/whAAQNIAAAAPAAAAAIQwNsFAAAAAAAAAAAAAAAAAAAA7/f7PwAAAADv9/s/Xq8XwAAAAABerxfAAAAAAAAAAAAAAQEBgdLS/xVAAQAQAAAABAAAAAAAAAAkAAAAJAAAAAAAgD0AAAAAAAAAAAAAgD0AAAAAAAAAAAIAAABfAAAAOAAAAAIAAAA4AAAAAAAAADgAAAAAAAAAAAABABQAAAAAAAAAAAAAAAAAAAAAAAAAAAAAACUAAAAMAAAAAgAAACUAAAAMAAAABQAAgFYAAAAwAAAAMgEAADAAAAAjAgAAUQEAAAUAAABGE+0UCiLtFAoiJwNGEycDRhPtF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A3qRDMhovQwRAAAAMAAAAAAAAACEAAAAIAAAAHAAAAAgAAABLAAAAQAAAADAAAAAFAAAAIAAAAAEAAAABAAAAEAAAAAAAAAAAAAAA8AUAADQCAAAAAAAAAAAAAPAFAAA0AgAAJAAAACQAAAAAAIA/AAAAAAAAAAAAAIA/gN6kQzIaL0MCAAAADAAAABAAAAAAAAAAAAAAAAoAAAAQAAAAAAAAAAAAAABSAAAAcAEAAAIAAADs////AAAAAAAAAAAAAAAAkAEAAAAAAAAEAAUiQwBhAGwAaQBiAHIAaQAAAAAAAAAAAAAAAAAAAF7F1UT+fwAAYQBcAAAAAABAAAAAAAAAAMC1WTq1AQAAAAAAAAAAAAAAAAAAAAAAAAAAAAAAAAAAUME48bEAAAAJAAAAAAAAAHDAOPGxAAAA0KFPOrUBAACgzC4/tQEAABH81UT+fwAAoMwuP7UBAAAAAJwxtQEAAJMYIv//////gFYAAAQiBADgDSMptQEAAJMYIv//////gFYAAAQiBAAXSJI1AAAAAAEAAAAAAAAAAAAAAAAAAACAVgAAIbsBAEybxkL+fwAAAQAAAAAAAABxvpY1/n8AAFDBOPGxAAAAcMA48QAAAADQoU86tQEAAPPEy9/9fwAAAAAAAAAAAACTGAQiAAAAAAm1OPGxAAAAdBv+Q/5/AADgDSMptQEAAAM3xN9kdgAIAAAAACUAAAAMAAAAAgAAABYAAAAMAAAAGAAAABIAAAAMAAAAAQAAABgAAAAMAAAAAAAAAlQAAADYAAAASgEAAJwAAAALAgAAswAAAAIAAAAAAAAAAAAAAAAAAAAAAAAAFwAAAEwAAAAAAAAAAAAAAAAAAAD//////////3wAAABDAG8AbgBmAGkAZwB1AHIAYQB0AGkAbwBuACAAJgAgAEMAbwBuAHQAcgBvAGwAdWILAAAACgAAAAsAAAAGAAAABAAAAAoAAAAKAAAABwAAAAoAAAAHAAAABAAAAAsAAAAKAAAABQAAAA0AAAAFAAAACwAAAAoAAAALAAAABgAAAAcAAAALAAAABAAAACUAAAAMAAAADQAAgCgAAAAMAAAAAgAAACIAAAAMAAAA/////0YAAAAgAQAAFAEAAEVNRisqQAAAJAAAABgAAAAAAPBCAAAAAAAAAAAAAPBCgN6kQzIaL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FeMJDOBpHQwRAAAAMAAAAAAAAACEAAAAIAAAAHAAAAAgAAABLAAAAQAAAADAAAAAFAAAAIAAAAAEAAAABAAAAEAAAAAAAAAAAAAAA8AUAADQCAAAAAAAAAAAAAPAFAAA0AgAAJAAAACQAAAAAAIA/AAAAAAAAAAAAAIA/BXjCQzgaR0MCAAAADAAAABAAAAAAAAAAAAAAAAoAAAAQAAAAAAAAAAAAAABSAAAAcAEAAAIAAADs////AAAAAAAAAAAAAAAAkAEAAAAAAAAEAAUiQwBhAGwAaQBiAHIAaQAAAAAAAAAAAAAAAAAAAF7F1UT+fwAAYQBcAAAAAABAAAAAAAAAAIeICDwAAAAAAAAAAAAAAAAAAAAAAAAAAAAAAAAAAAAAUME48bEAAAAJAAAAAAAAAHDAOPGxAAAA0KFPOrUBAACgzC4/tQEAABH81UT+fwAAoMwuP7UBAAAAAJwxtQEAAMUXJP//////gFYAAAQkBACADSMptQEAAMUXJP//////gFYAAAQkBAAXSJI1AAAAAAEAAAAAAAAAAAAAAAAAAACAVgAAIbsBAEybxkL+fwAAAQAAAAAAAABxvpY1/n8AAFDBOPGxAAAAcMA48QAAAADQoU86tQEAAPPEy9/9fwAAAAAAAAAAAADFFwQkAAAAAAm1OPGxAAAAdBv+Q/5/AACADSMptQEAAAM3xN9kdgAIAAAAACUAAAAMAAAAAgAAABYAAAAMAAAAGAAAABIAAAAMAAAAAQAAABgAAAAMAAAAAAAAAlQAAAB8AAAAhQEAALQAAADQAQAAywAAAAIAAAAAAAAAAAAAAAAAAAAAAAAACAAAAEwAAAAAAAAAAAAAAAAAAAD//////////1wAAABBAEMATAAsACAAUQBPAFMADAAAAAoAAAAJAAAABQAAAAQAAAAOAAAADQAAAAkAAAAlAAAADAAAAA0AAIAoAAAADAAAAAIAAAAiAAAADAAAAP////9GAAAAIAEAABQBAABFTUYrKkAAACQAAAAYAAAAAADwQgAAAAAAAAAAAADwQgV4wkM4Gk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5bLFQz4aX0MEQAAADAAAAAAAAAAhAAAACAAAABwAAAAIAAAASwAAAEAAAAAwAAAABQAAACAAAAABAAAAAQAAABAAAAAAAAAAAAAAAPAFAAA0AgAAAAAAAAAAAADwBQAANAIAACQAAAAkAAAAAACAPwAAAAAAAAAAAACAP+WyxUM+Gl9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B1E3f//////4BWAAAEdwQAUA0jKbUBAAB1E3f//////4BWAAAEdwQAF0iSNQAAAAABAAAAAAAAAAAAAAAAAAAAgFYAACG7AQBMm8ZC/n8AAAEAAAAAAAAAcb6WNf5/AABQwTjxsQAAAHDAOPEAAAAA0KFPOrUBAADzxMvf/X8AAAAAAAAAAAAAdRMEdwAAAAAJtTjxsQAAAHQb/kP+fwAAUA0jKbUBAAADN8TfZHYACAAAAAAlAAAADAAAAAIAAAAWAAAADAAAABgAAAASAAAADAAAAAEAAAAYAAAADAAAAAAAAAJUAAAAeAAAAIsBAADMAAAAyQEAAOMAAAACAAAAAAAAAAAAAAAAAAAAAAAAAAcAAABMAAAAAAAAAAAAAAAAAAAA//////////9cAAAAUgBvAHUAdABpAG4AZwAsNAsAAAAKAAAACwAAAAcAAAAEAAAACwAAAAkAAAAlAAAADAAAAA0AAIAoAAAADAAAAAIAAAAiAAAADAAAAP////9GAAAAOAEAACwBAABFTUYrKkAAACQAAAAYAAAAAADwQgAAAAAAAAAAAADwQuWyxUM+Gl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BXLQaJW7UMKQACAJAAAABgAAADf8ev/AQAAAAAAAAAmk8m+7/f7PyaTyT4oAAAADAAAAAEAAAAhAAAACAAAAGIAAAAMAAAAAQAAACQAAAAkAAAAAACAPQAAAAAAAAAAAACAPQAAAAAAAAAAAgAAACcAAAAYAAAAAQAAAAAAAADr8d8AAAAAACUAAAAMAAAAAQAAACUAAAAMAAAACAAAgFYAAAAwAAAAGAAAAKoBAAAGAQAA2wEAAAUAAACPAa8ajwGjHVIQox1SEK8ajwGvG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AFctBolbt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FwAAAKkBAAAHAQAA3AEAAAUAAACPAaMdUhCjHVIQrxqPAa8ajwGjH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kRZRCDYfkQwRAAAAMAAAAAAAAACEAAAAIAAAAHAAAAAgAAABLAAAAQAAAADAAAAAFAAAAIAAAAAEAAAABAAAAEAAAAAAAAAAAAAAA8AUAADQCAAAAAAAAAAAAAPAFAAA0AgAAJAAAACQAAAAAAIA/AAAAAAAAAAAAAIA/JEWUQg2H5EMCAAAADAAAABAAAAAAAAAAAAAAAAoAAAAQAAAAAAAAAAAAAABSAAAAcAEAAAIAAADs////AAAAAAAAAAAAAAAAkAEAAAAAAAAEAAUiQwBhAGwAaQBiAHIAaQAAAAAAAAAAAAAAAAAAAF7F1UT+fwAAYQBcAAAAAABAAAAAAAAAAMC1WTq1AQAAAAAAAAAAAAAAAAAAAAAAAAAAAAAAAAAAUME48bEAAAAJAAAAAAAAAHDAOPGxAAAA0KFPOrUBAACgzC4/tQEAABH81UT+fwAAoMwuP7UBAAAAAJwxtQEAAJMYKP//////gFYAAAQoBADgDSMptQEAAJMYKP//////gFYAAAQoBAAXSJI1AAAAAAEAAAAAAAAAAAAAAAAAAACAVgAAIbsBAEybxkL+fwAAAQAAAAAAAABxvpY1/n8AAFDBOPGxAAAAcMA48QAAAADQoU86tQEAAPPEy9/9fwAAAAAAAAAAAACTGAQoAAAAAAm1OPGxAAAAdBv+Q/5/AADgDSMptQEAAAM3xN9kdgAIAAAAACUAAAAMAAAAAgAAABYAAAAMAAAAGAAAABIAAAAMAAAAAQAAABgAAAAMAAAAAAAAAlQAAAB8AAAASgAAALYBAACIAAAAzQEAAAIAAAAAAAAAAAAAAAAAAAAAAAAACAAAAEwAAAAAAAAAAAAAAAAAAAD//////////1wAAABMAGEAeQBlAHIAIAAxACAACAAAAAoAAAAJAAAACgAAAAcAAAAEAAAACwAAAAQAAAAlAAAADAAAAA0AAIAoAAAADAAAAAIAAAAiAAAADAAAAP////9GAAAAIAEAABQBAABFTUYrKkAAACQAAAAYAAAAAADwQgAAAAAAAAAAAADwQiRFlEI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EcJQw2H5EMEQAAADAAAAAAAAAAhAAAACAAAABwAAAAIAAAASwAAAEAAAAAwAAAABQAAACAAAAABAAAAAQAAABAAAAAAAAAAAAAAAPAFAAA0AgAAAAAAAAAAAADwBQAANAIAACQAAAAkAAAAAACAPwAAAAAAAAAAAACAP4hHCU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DFFyn//////4BWAAAEKQQAgA0jKbUBAADFFyn//////4BWAAAEKQQAF0iSNQAAAAABAAAAAAAAAAAAAAAAAAAAgFYAACG7AQBMm8ZC/n8AAAEAAAAAAAAAcb6WNf5/AABQwTjxsQAAAHDAOPEAAAAA0KFPOrUBAADzxMvf/X8AAAAAAAAAAAAAxRcEKQAAAAAJtTjxsQAAAHQb/kP+fwAAgA0jKbUBAAADN8TfZHYACAAAAAAlAAAADAAAAAIAAAAWAAAADAAAABgAAAASAAAADAAAAAEAAAAYAAAADAAAAAAAAAJUAAAAVAAAAIkAAAC2AQAAjgAAAM0BAAACAAAAAAAAAAAAAAAAAAAAAAAAAAEAAABMAAAAAAAAAAAAAAAAAAAA//////////9QAAAALQBkIgYAAAAlAAAADAAAAA0AAIAoAAAADAAAAAIAAAAiAAAADAAAAP////9GAAAAIAEAABQBAABFTUYrKkAAACQAAAAYAAAAAADwQgAAAAAAAAAAAADwQohHCUM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CGcPQw2H5EMEQAAADAAAAAAAAAAhAAAACAAAABwAAAAIAAAASwAAAEAAAAAwAAAABQAAACAAAAABAAAAAQAAABAAAAAAAAAAAAAAAPAFAAA0AgAAAAAAAAAAAADwBQAANAIAACQAAAAkAAAAAACAPwAAAAAAAAAAAACAPwhnD0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B1E3v//////4BWAAAEewQAUA0jKbUBAAB1E3v//////4BWAAAEewQAF0iSNQAAAAABAAAAAAAAAAAAAAAAAAAAgFYAACG7AQBMm8ZC/n8AAAEAAAAAAAAAcb6WNf5/AABQwTjxsQAAAHDAOPEAAAAA0KFPOrUBAADzxMvf/X8AAAAAAAAAAAAAdRMEewAAAAAJtTjxsQAAAHQb/kP+fwAAUA0jKbUBAAADN8TfZHYACAAAAAAlAAAADAAAAAIAAAAWAAAADAAAABgAAAASAAAADAAAAAEAAAAYAAAADAAAAAAAAAJUAAAAVAAAAI8AAAC2AQAAkwAAAM0BAAACAAAAAAAAAAAAAAAAAAAAAAAAAAEAAABMAAAAAAAAAAAAAAAAAAAA//////////9QAAAAIABObwUAAAAlAAAADAAAAA0AAIAoAAAADAAAAAIAAAAiAAAADAAAAP////9GAAAAIAEAABQBAABFTUYrKkAAACQAAAAYAAAAAADwQgAAAAAAAAAAAADwQghnD0M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fuwTQw2H5EMEQAAADAAAAAAAAAAhAAAACAAAABwAAAAIAAAASwAAAEAAAAAwAAAABQAAACAAAAABAAAAAQAAABAAAAAAAAAAAAAAAPAFAAA0AgAAAAAAAAAAAADwBQAANAIAACQAAAAkAAAAAACAPwAAAAAAAAAAAACAP37sE0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CTGCz//////4BWAAAELAQA4A0jKbUBAACTGCz//////4BWAAAELAQAF0iSNQAAAAABAAAAAAAAAAAAAAAAAAAAgFYAACG7AQBMm8ZC/n8AAAEAAAAAAAAAcb6WNf5/AABQwTjxsQAAAHDAOPEAAAAA0KFPOrUBAADzxMvf/X8AAAAAAAAAAAAAkxgELAAAAAAJtTjxsQAAAHQb/kP+fwAA4A0jKbUBAAADN8TfZHYACAAAAAAlAAAADAAAAAIAAAAWAAAADAAAABgAAAASAAAADAAAAAEAAAAYAAAADAAAAAAAAAJUAAAAfAAAAJQAAAC2AQAA1AAAAM0BAAACAAAAAAAAAAAAAAAAAAAAAAAAAAgAAABMAAAAAAAAAAAAAAAAAAAA//////////9cAAAAUABoAHkAcwBpAGMAYQBsAAoAAAALAAAACQAAAAgAAAAEAAAACQAAAAkAAAAFAAAAJQAAAAwAAAANAACAKAAAAAwAAAACAAAAIgAAAAwAAAD/////RgAAADgBAAAsAQAARU1GKypAAAAkAAAAGAAAAAAA8EIAAAAAAAAAAAAA8EJ+7BNDDY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AVy0EwncpDCkAAgCQAAAAYAAAA2tzy/wEAAAAAAAAAdTo9wO/3+z91Oj1AKAAAAAwAAAABAAAAIQAAAAgAAABiAAAADAAAAAEAAAAkAAAAJAAAAAAAgD0AAAAAAAAAAAAAgD0AAAAAAAAAAAIAAAAnAAAAGAAAAAEAAAAAAAAA8tzaAAAAAAAlAAAADAAAAAEAAAAlAAAADAAAAAgAAIBWAAAAMAAAABgAAAAxAAAABgEAAJUBAAAFAAAAjwEfA48BTBlSEEwZUhAfA48BHwM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BXLQTCdykMIQAACPAAAADAAAAACEMDbAAAAAI4AAAAAAAAAq6oqPAIAAAACAAAAAgAAAAAAAAACEMDbAAAAAAAAAP8IQAEDSAAAADwAAAACEMDbBQAAAAAAAAAAAAAAAAAAAO/3+z8AAAAA7/f7P3U6PcAAAAAAdTo9wAAAAAAAAAAAAAEBAYHS0v8VQAEAEAAAAAQAAAAAAAAAJAAAACQAAAAAAIA9AAAAAAAAAAAAAIA9AAAAAAAAAAACAAAAXwAAADgAAAACAAAAOAAAAAAAAAA4AAAAAAAAAAAAAQAUAAAAAAAAAAAAAAAAAAAAAAAAAAAAAAAlAAAADAAAAAIAAAAlAAAADAAAAAUAAIBWAAAAMAAAABcAAAAwAAAABwEAAJcBAAAFAAAAjwFMGVIQTBlSEB8DjwEfA48BTB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Bg5QpHTUUMEQAAADAAAAAAAAAAhAAAACAAAABwAAAAIAAAASwAAAEAAAAAwAAAABQAAACAAAAABAAAAAQAAABAAAAAAAAAAAAAAAPAFAAA0AgAAAAAAAAAAAADwBQAANAIAACQAAAAkAAAAAACAPwAAAAAAAAAAAACAP0gYOUKR01FDAgAAAAwAAAAQAAAAAAAAAAAAAAAKAAAAEAAAAAAAAAAAAAAAUgAAAHABAAACAAAA7P///wAAAAAAAAAAAAAAAJABAAAAAAAABAAFIkMAYQBsAGkAYgByAGkAAAAAAAAAAAAAAAAAAABexdVE/n8AAGEAXgAAAAAAQAAAAAAAAADAtVk6tQEAAAAAAAAAAAAAAAAAAAAAAAAAAAAAAAAAAFDBOPGxAAAACQAAAAAAAABwwDjxsQAAANChTzq1AQAAoMwuP7UBAAAR/NVE/n8AAKDMLj+1AQAAAACcMbUBAADFFy///////4BWAAAELwQAgA0jKbUBAADFFy///////4BWAAAELwQAF0iSNQAAAAABAAAAAAAAAAAAAAAAAAAAgFYAACG7AQBMm8ZC/n8AAAEAAAAAAAAAcb6WNf5/AABQwTjxsQAAAHDAOPEAAAAA0KFPOrUBAADzxMvf/X8AAAAAAAAAAAAAxRcELwAAAAAJtTjxsQAAAHQb/kP+fwAAgA0jKbUBAAADN8TfZHYACAAAAAAlAAAADAAAAAIAAAAWAAAADAAAABgAAAASAAAADAAAAAEAAAAYAAAADAAAAAAAAAJUAAAA2AAAAC4AAAC/AAAA7wAAANYAAAACAAAAAAAAAAAAAAAAAAAAAAAAABcAAABMAAAAAAAAAAAAAAAAAAAA//////////98AAAAQwBvAG4AZgBpAGcAdQByAGEAdABpAG8AbgAgACYAIABDAG8AbgB0AHIAbwBsACBDCwAAAAoAAAALAAAABgAAAAQAAAAKAAAACgAAAAcAAAAKAAAABwAAAAQAAAALAAAACgAAAAUAAAANAAAABQAAAAsAAAAKAAAACwAAAAYAAAAHAAAACwAAAAQAAAAlAAAADAAAAA0AAIAoAAAADAAAAAIAAAAiAAAADAAAAP////9GAAAAIAEAABQBAABFTUYrKkAAACQAAAAYAAAAAADwQgAAAAAAAAAAAADwQkgYOUKR01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OPLSQpfTaUMEQAAADAAAAAAAAAAhAAAACAAAABwAAAAIAAAASwAAAEAAAAAwAAAABQAAACAAAAABAAAAAQAAABAAAAAAAAAAAAAAAPAFAAA0AgAAAAAAAAAAAADwBQAANAIAACQAAAAkAAAAAACAPwAAAAAAAAAAAACAPzjy0kKX02lDAgAAAAwAAAAQAAAAAAAAAAAAAAAKAAAAEAAAAAAAAAAAAAAAUgAAAHABAAACAAAA7P///wAAAAAAAAAAAAAAAJABAAAAAAAABAAFIkMAYQBsAGkAYgByAGkAAAAAAAAAAAAAAAAAAABexdVE/n8AAGEAXgAAAAAAQAAAAAAAAACHiAg8AAAAAAAAAAAAAAAAAAAAAAAAAAAAAAAAAAAAAFDBOPGxAAAACQAAAAAAAABwwDjxsQAAANChTzq1AQAAoMwuP7UBAAAR/NVE/n8AAKDMLj+1AQAAAACcMbUBAAB1E4D//////4BWAAAEgAQAUA0jKbUBAAB1E4D//////4BWAAAEgAQAF0iSNQAAAAABAAAAAAAAAAAAAAAAAAAAgFYAACG7AQBMm8ZC/n8AAAEAAAAAAAAAcb6WNf5/AABQwTjxsQAAAHDAOPEAAAAA0KFPOrUBAADzxMvf/X8AAAAAAAAAAAAAdRMEgAAAAAAJtTjxsQAAAHQb/kP+fwAAUA0jKbUBAAADN8TfZHYACAAAAAAlAAAADAAAAAIAAAAWAAAADAAAABgAAAASAAAADAAAAAEAAAAYAAAADAAAAAAAAAJUAAAAfAAAAGoAAADXAAAAtQAAAO4AAAACAAAAAAAAAAAAAAAAAAAAAAAAAAgAAABMAAAAAAAAAAAAAAAAAAAA//////////9cAAAAQQBDAEwALAAgAFEATwBTAAwAAAAKAAAACQAAAAUAAAAEAAAADgAAAA0AAAAJAAAAJQAAAAwAAAANAACAKAAAAAwAAAACAAAAIgAAAAwAAAD/////RgAAACABAAAUAQAARU1GKypAAAAkAAAAGAAAAAAA8EIAAAAAAAAAAAAA8EI48tJCl9Np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jd30LP6YBDBEAAAAwAAAAAAAAAIQAAAAgAAAAcAAAACAAAAEsAAABAAAAAMAAAAAUAAAAgAAAAAQAAAAEAAAAQAAAAAAAAAAAAAADwBQAANAIAAAAAAAAAAAAA8AUAADQCAAAkAAAAJAAAAAAAgD8AAAAAAAAAAAAAgD+43d9Cz+mAQwIAAAAMAAAAEAAAAAAAAAAAAAAACgAAABAAAAAAAAAAAAAAAFIAAABwAQAAAgAAAOz///8AAAAAAAAAAAAAAACQAQAAAAAAAAQABSJDAGEAbABpAGIAcgBpAAAAAAAAAAAAAAAAAAAAXsXVRP5/AABhAF4AAAAAAEAAAAAAAAAAh4gIPAAAAAAAAAAAAAAAAAAAAAAAAAAAAAAAAAAAAABQwTjxsQAAAAkAAAAAAAAAcMA48bEAAADQoU86tQEAAKDMLj+1AQAAEfzVRP5/AACgzC4/tQEAAAAAnDG1AQAAkxgw//////+AVgAABDAEAOANIym1AQAAkxgw//////+AVgAABDAEABdIkjUAAAAAAQAAAAAAAAAAAAAAAAAAAIBWAAAhuwEATJvGQv5/AAABAAAAAAAAAHG+ljX+fwAAUME48bEAAABwwDjxAAAAANChTzq1AQAA88TL3/1/AAAAAAAAAAAAAJMYBDAAAAAACbU48bEAAAB0G/5D/n8AAOANIym1AQAAAzfE32R2AAgAAAAAJQAAAAwAAAACAAAAFgAAAAwAAAAYAAAAEgAAAAwAAAABAAAAGAAAAAwAAAAAAAACVAAAAHgAAABwAAAA7wAAAK4AAAAGAQAAAgAAAAAAAAAAAAAAAAAAAAAAAAAHAAAATAAAAAAAAAAAAAAAAAAAAP//////////XAAAAFIAbwB1AHQAaQBuAGcAImwLAAAACgAAAAsAAAAHAAAABAAAAAsAAAAJAAAAJQAAAAwAAAANAACAKAAAAAwAAAACAAAAIgAAAAwAAAD/////RgAAALQBAACoAQAARU1GKypAAAAkAAAAGAAAAAAA8EIAAAAAAAAAAAAA8EK43d9Cz+mA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4KVUR8w+FDCEABA5AAAACEAAAAAhDA2w0AAAAAAAAAFovFPnK5XL8Wi8U+RVCrv11SmT5yudy/FotFPnK53L/l4rA9crncvwAAAKRFUKu/AAAApHK5XL8AAMCks6TFvuXisD0AAAAlFotFPgAAgCVdUpk+AAAAJhaLxT6zpMW+FovFPnK5XL8AAwMDAwMDAwMDAwOD0tL/FEABgBAAAAAEAAAAAAD//ygAAAAMAAAAAQAAACEAAAAIAAAAYgAAAAwAAAABAAAAJAAAACQAAAAAAIA9AAAAAAAAAAAAAIA9AAAAAAAAAAACAAAAJwAAABgAAAABAAAAAAAAAP8AAAAAAAAAJQAAAAwAAAABAAAAEwAAAAwAAAABAAAAOwAAAAgAAABVAAAAUAAAAAAAAAAAAAAA//////////8NAAAAIDi5FSA4JxJ6N0IPrTZCD+E1Qg87NScSOzW5FTs1TBnhNTEcrTYxHHo3MRwgOEwZIDi5FTwAAAAIAAAAPgAAABgAAABTAwAA9AAAAIIDAADE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AAAAAAgL8AAIA/AAAAAKhTXERbDsdDBEAAAAwAAAAAAAAAIQAAAAgAAAAcAAAACAAAAEsAAABAAAAAMAAAAAUAAAAgAAAAAQAAAAEAAAAQAAAAAAAAAAAAAADwBQAANAIAAAAAAAAAAAAA8AUAADQCAAAkAAAAJAAAAAAAAAAAAIC/AACAPwAAAACoU1xEWw7HQwIAAAAMAAAAEAAAAAAAAAAAAAAACgAAABAAAAAAAAAAAAAAAFIAAABwAQAAAgAAAOz///8AAAAAAAAAAAAAAAC8AgAAAAAAAAQABSJDAGEAbABpAGIAcgBpAAAAAAAAAAAAAAAAAAAAXsXVRP5/AABhAF4AAAAAAEAAAAAAAAAAh4gIPAAAAAAAAAAAAAAAAAAAAAAAAAAAAAAAAAAAAABQwTjxsQAAAAkAAAAAAAAAcMA48bEAAADQoU86tQEAAKDGLj+1AQAAEfzVRP5/AACgxi4/tQEAAAAAnDG1AQAAxRc1//////+AVgAABDUEAIANIym1AQAAxRc1//////+AVgAABDUEABdIkjUAAAAAAQAAAAAAAAAAAAAAAAAAAIBWAAAhuwEATJvGQv5/AAABAAAAAAAAAHG+ljX+fwAAUME48bEAAABwwDjxAAAAANChTzq1AQAA88TL3/1/AAAAAAAAAAAAAMUXBDUAAAAACbU48bEAAAB0G/5D/n8AAIANIym1AQAAAzfE32R2AAgAAAAAJQAAAAwAAAACAAAAFgAAAAwAAAAYAAAAEgAAAAwAAAABAAAAGAAAAAwAAAD///8CVAAAAIgAAABdAwAAKgEAAHYDAACOAQAAAgAAAAAAAAAAAAAAAAAAAAAAAAAKAAAATAAAAAAAAAAAAAAAAAAAAP//////////YAAAAFQAQwBBAE0AIABUAGEAYgBsAGUACgAAAAoAAAANAAAAEQAAAAUAAAAKAAAACQAAAAsAAAAFAAAACgAAACUAAAAMAAAADQAAgCgAAAAMAAAAAgAAACIAAAAMAAAA/////0YAAAC0AQAAqAEAAEVNRisqQAAAJAAAABgAAAAAAAAAAADwwgAA8EIAAAAAqFNcRFsOx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MaA5E73zmQwhAAQOQAAAAhAAAAAIQwNsNAAAAAAAAABaLxT6r1Sq/FovFPo6XhL9dUpk+q9WqvxaLRT6r1aq/5eKwPavVqr8AAACkjpeEvwAAAKSr1Sq/AADApHb4mL7l4rA9AACAJRaLRT4AAIAlXVKZPgAAwCUWi8U+dviYvhaLxT6r1Sq/AAMDAwMDAwMDAwMDg9LS/xRAAYAQAAAABAAAAAAA//8hAAAACAAAAGIAAAAMAAAAAQAAACQAAAAkAAAAAACAPQAAAAAAAAAAAACAPQAAAAAAAAAAAgAAACUAAAAMAAAAAQAAABMAAAAMAAAAAQAAADsAAAAIAAAAVQAAAFAAAAAAAAAAAAAAAP//////////DQAAAHcmxxd3JgMV0iXGEgUlxhI4JMYSkyMDFZMjxxeTI4oaOCTIHAUlyBzSJcgcdyaKGncmxxc8AAAACAAAAD4AAAAYAAAAOQIAACwBAABoAgAAzQ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AAAAAIC/AACAPwAAAABmshVEL3nXQwRAAAAMAAAAAAAAACEAAAAIAAAAHAAAAAgAAABLAAAAQAAAADAAAAAFAAAAIAAAAAEAAAABAAAAEAAAAAAAAAAAAAAA8AUAADQCAAAAAAAAAAAAAPAFAAA0AgAAJAAAACQAAAAAAAAAAACAvwAAgD8AAAAAZrIVRC9510MCAAAADAAAABAAAAAAAAAAAAAAAAoAAAAQAAAAAAAAAAAAAABSAAAAcAEAAAIAAADs////AAAAAAAAAAAAAAAAvAIAAAAAAAAEAAUiQwBhAGwAaQBiAHIAaQAAAAAAAAAAAAAAAAAAAF7F1UT+fwAAYQBeAAAAAABAAAAAAAAAAAAAAAAAAAAAAAAAAAAAAAAAAAAAAAAAAAAAAAAAAAAAUME48bEAAAAJAAAAAAAAAHDAOPGxAAAA0KFPOrUBAACgxi4/tQEAABH81UT+fwAAoMYuP7UBAAAAAJwxtQEAAHUTh///////gFYAAASHBABQDSMptQEAAHUTh///////gFYAAASHBAAXSJI1AAAAAAEAAAAAAAAAAAAAAAAAAACAVgAAIbsBAEybxkL+fwAAAQAAAAAAAABxvpY1/n8AAFDBOPGxAAAAcMA48QAAAADQoU86tQEAAPPEy9/9fwAAAAAAAAAAAAB1EwSHAAAAAAm1OPGxAAAAdBv+Q/5/AABQDSMptQEAAAM3xN9kdgAIAAAAACUAAAAMAAAAAgAAABYAAAAMAAAAGAAAABIAAAAMAAAAAQAAABgAAAAMAAAA////AlQAAACIAAAAQwIAAEsBAABcAgAArwEAAAIAAAAAAAAAAAAAAAAAAAAAAAAACgAAAEwAAAAAAAAAAAAAAAAAAAD//////////2AAAABUAEMAQQBNACAAVABhAGIAbABlAAoAAAAKAAAADQAAABEAAAAFAAAACgAAAAkAAAALAAAABQAAAAoAAAAlAAAADAAAAA0AAIAoAAAADAAAAAIAAAAiAAAADAAAAP////9GAAAAtAEAAKgBAABFTUYrKkAAACQAAAAYAAAAAAAAAAAA8MIAAPBCAAAAAGayFUQvedd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MJ2OQ2I260MIQAEDkAAAAIQAAAACEMDbDQAAAAAAAAAWi8U+drvdvhaLxT6HGCy/XVKZPna7Xb8Wi0U+drtdv+XisD12u12/AAAApIcYLL8AAACkdrvdvgAAwKS8i0a+5eKwPQAAACUWi0U+AAAAJV1SmT4AAIAlFovFPryLRr4Wi8U+drvdvgADAwMDAwMDAwMDA4PS0v8UQAGAEAAAAAQAAAAAAP//IQAAAAgAAABiAAAADAAAAAEAAAAkAAAAJAAAAAAAgD0AAAAAAAAAAAAAgD0AAAAAAAAAAAIAAAAlAAAADAAAAAEAAAATAAAADAAAAAEAAAA7AAAACAAAAFUAAABQAAAAAAAAAAAAAAD//////////w0AAACxFCAasRRVGAsU4BY/E+AWchLgFswRVRjMESAazBHrG3ISXx0/E18dCxRfHbEU6xuxFCAaPAAAAAgAAAA+AAAAGAAAABwBAABuAQAATAEAANY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AAAAACAvwAAgD8AAAAAYzCdQ5aY5kMEQAAADAAAAAAAAAAhAAAACAAAABwAAAAIAAAASwAAAEAAAAAwAAAABQAAACAAAAABAAAAAQAAABAAAAAAAAAAAAAAAPAFAAA0AgAAAAAAAAAAAADwBQAANAIAACQAAAAkAAAAAAAAAAAAgL8AAIA/AAAAAGMwnUOWmOZDAgAAAAwAAAAQAAAAAAAAAAAAAAAKAAAAEAAAAAAAAAAAAAAAUgAAAHABAAACAAAA7P///wAAAAAAAAAAAAAAALwCAAAAAAAABAAFIkMAYQBsAGkAYgByAGkAAAAAAAAAAAAAAAAAAABexdVE/n8AAGEAXgAAAAAAQAAAAAAAAAAAAAAAAAAAAAAAAAAAAAAAAAAAAAAAAAAAAAAAAAAAAFDBOPGxAAAACQAAAAAAAABwwDjxsQAAANChTzq1AQAAoMYuP7UBAAAR/NVE/n8AAKDGLj+1AQAAAACcMbUBAACTGDf//////4BWAAAENwQA4A0jKbUBAACTGDf//////4BWAAAENwQAF0iSNQAAAAABAAAAAAAAAAAAAAAAAAAAgFYAACG7AQBMm8ZC/n8AAAEAAAAAAAAAcb6WNf5/AABQwTjxsQAAAHDAOPEAAAAA0KFPOrUBAADzxMvf/X8AAAAAAAAAAAAAkxgENwAAAAAJtTjxsQAAAHQb/kP+fwAA4A0jKbUBAAADN8TfZHYACAAAAAAlAAAADAAAAAIAAAAWAAAADAAAABgAAAASAAAADAAAAAEAAAAYAAAADAAAAP///wJUAAAAhAAAACYBAABzAQAAPwEAAM0BAAACAAAAAAAAAAAAAAAAAAAAAAAAAAkAAABMAAAAAAAAAAAAAAAAAAAA//////////9gAAAAQwBBAE0AIABUAGEAYgBsAGUAMV0LAAAADAAAABEAAAAFAAAACgAAAAkAAAALAAAABQAAAAoAAAAlAAAADAAAAA0AAIAoAAAADAAAAAIAAAAiAAAADAAAAP////9GAAAArAEAAKABAABFTUYrKkAAACQAAAAYAAAAAAAAAAAA8MIAAPBCAAAAAGMwnUOWmOZD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iJxSRE4slkMIQAACTAAAAEAAAAACEMDbAAAAAM4BAAAAAAAAANQURgIAAAACAAAAAgAAAAIAAAAAAAAAAgAAAAAAAEAAAIA/AhDA2wAAAAAAAAD/CEABAzwAAAAwAAAAAhDA2wQAAAAAAAAAT6Y6SP/Vg8kAAAAA/9WDyQAAAAAAAAAAdrGERwAAAAAAAQEBFUABABAAAAAEAAAAAAAAACgAAAAMAAAAAQAAACEAAAAIAAAAYgAAAAwAAAABAAAAJAAAACQAAAAAAIA9AAAAAAAAAAAAAIA9AAAAAAAAAAACAAAAXwAAADgAAAABAAAAOAAAAAAAAAA4AAAAAAAAAAACAQABAAAAAAAAAAAAAAAAAAAAAAAAAAAAAAAlAAAADAAAAAEAAAAnAAAAGAAAAAIAAAAAAAAAAAAAAAAAAAAlAAAADAAAAAIAAAATAAAADAAAAAIAAAA7AAAACAAAABsAAAAQAAAAMTYAAOwJAAA2AAAAEAAAAB02AADsCQAAWAAAADQAAAAAAAAAAAAAAP//////////BgAAABc27AkTNugJEzbiCRM23QkXNtgJHTbYCTYAAAAQAAAAMTYAANgJAABYAAAANAAAAAAAAAAAAAAA//////////8GAAAANjbYCTs23Qk7NuIJOzboCTY27AkxNuwJPQAAAAgAAAAbAAAAEAAAAPU1AADsCQAANgAAABAAAADhNQAA7AkAAFgAAAA0AAAAAAAAAAAAAAD//////////wYAAADbNewJ1zXoCdc14gnXNd0J2zXYCeE12Ak2AAAAEAAAAPU1AADYCQAAWAAAADQAAAAAAAAAAAAAAP//////////BgAAAPo12An/Nd0J/zXiCf816An6NewJ9TXsCT0AAAAIAAAAGwAAABAAAAC5NQAA7AkAADYAAAAQAAAApTUAAOwJAABYAAAANAAAAAAAAAAAAAAA//////////8GAAAAnzXsCZs16AmbNeIJmzXdCZ812AmlNdgJNgAAABAAAAC5NQAA2AkAAFgAAAA0AAAAAAAAAAAAAAD//////////wYAAAC+NdgJwzXdCcM14gnDNegJvjXsCbk17Ak9AAAACAAAABsAAAAQAAAAfTUAAOwJAAA2AAAAEAAAAGk1AADsCQAAWAAAADQAAAAAAAAAAAAAAP//////////BgAAAGM17AlfNegJXzXiCV813QljNdgJaTXYCTYAAAAQAAAAfTUAANgJAABYAAAANAAAAAAAAAAAAAAA//////////8GAAAAgjXYCYc13QmHNeIJhzXoCYI17Al9NewJPQAAAAgAAAAbAAAAEAAAAEE1AADsCQAANgAAABAAAAAtNQAA7AkAAFgAAAA0AAAAAAAAAAAAAAD//////////wYAAAAnNewJIzXoCSM14gkjNd0JJzXYCS012Ak2AAAAEAAAAEE1AADYCQAAWAAAADQAAAAAAAAAAAAAAP//////////BgAAAEY12AlLNd0JSzXiCUs16AlGNewJQTXsCT0AAAAIAAAAGwAAABAAAAAFNQAA7AkAADYAAAAQAAAA8TQAAOwJAABYAAAANAAAAAAAAAAAAAAA//////////8GAAAA6zTsCec06AnnNOIJ5zTdCes02AnxNNgJNgAAABAAAAAFNQAA2AkAAFgAAAA0AAAAAAAAAAAAAAD//////////wYAAAAKNdgJDzXdCQ814gkPNegJCjXsCQU17Ak9AAAACAAAABsAAAAQAAAAyTQAAOwJAAA2AAAAEAAAALU0AADsCQAAWAAAADQAAAAAAAAAAAAAAP//////////BgAAAK807AmrNOgJqzTiCas03QmvNNgJtTTYCTYAAAAQAAAAyTQAANgJAABYAAAANAAAAAAAAAAAAAAA//////////8GAAAAzjTYCdM03QnTNOIJ0zToCc407AnJNOwJPQAAAAgAAAAbAAAAEAAAAKo0AAD1CQAANgAAABAAAACqNAAACQoAAFgAAAA0AAAAAAAAAAAAAAD//////////wYAAACqNA4KpTQTCqA0EwqaNBMKljQOCpY0CQo2AAAAEAAAAJY0AAD1CQAAWAAAADQAAAAAAAAAAAAAAP//////////BgAAAJY07wmaNOsJoDTrCaU06wmqNO8JqjT1CT0AAAAIAAAAGwAAABAAAACqNAAAMQoAADYAAAAQAAAAqjQAAEUKAABYAAAANAAAAAAAAAAAAAAA//////////8GAAAAqjRKCqU0TwqgNE8KmjRPCpY0SgqWNEUKNgAAABAAAACWNAAAMQoAAFgAAAA0AAAAAAAAAAAAAAD//////////wYAAACWNCsKmjQnCqA0JwqlNCcKqjQrCqo0MQo9AAAACAAAABsAAAAQAAAAqjQAAG0KAAA2AAAAEAAAAKo0AACBCgAAWAAAADQAAAAAAAAAAAAAAP//////////BgAAAKo0hgqlNIsKoDSLCpo0iwqWNIYKljSBCjYAAAAQAAAAljQAAG0KAABYAAAANAAAAAAAAAAAAAAA//////////8GAAAAljRnCpo0YwqgNGMKpTRjCqo0ZwqqNG0KPQAAAAgAAAAbAAAAEAAAAKo0AACpCgAANgAAABAAAACqNAAAvQoAAFgAAAA0AAAAAAAAAAAAAAD//////////wYAAACqNMIKpTTHCqA0xwqaNMcKljTCCpY0vQo2AAAAEAAAAJY0AACpCgAAWAAAADQAAAAAAAAAAAAAAP//////////BgAAAJY0owqaNJ8KoDSfCqU0nwqqNKMKqjSpCj0AAAAIAAAAGwAAABAAAACqNAAA5QoAADYAAAAQAAAAqjQAAPkKAABYAAAANAAAAAAAAAAAAAAA//////////8GAAAAqjT+CqU0AwugNAMLmjQDC5Y0/gqWNPkKNgAAABAAAACWNAAA5QoAAFgAAAA0AAAAAAAAAAAAAAD//////////wYAAACWNN8KmjTbCqA02wqlNNsKqjTfCqo05Qo9AAAACAAAABsAAAAQAAAAqjQAACELAAA2AAAAEAAAAKo0AAA1CwAAWAAAADQAAAAAAAAAAAAAAP//////////BgAAAKo0OgulND8LoDQ/C5o0PwuWNDoLljQ1CzYAAAAQAAAAljQAACELAABYAAAANAAAAAAAAAAAAAAA//////////8GAAAAljQbC5o0FwugNBcLpTQXC6o0GwuqNCELPQAAAAgAAAAbAAAAEAAAAKo0AABdCwAANgAAABAAAACqNAAAcQsAAFgAAAA0AAAAAAAAAAAAAAD//////////wYAAACqNHYLpTR7C6A0ewuaNHsLljR2C5Y0cQs2AAAAEAAAAJY0AABdCwAAWAAAADQAAAAAAAAAAAAAAP//////////BgAAAJY0VwuaNFMLoDRTC6U0UwuqNFcLqjRdCz0AAAAIAAAAGwAAABAAAACqNAAAmQsAADYAAAAQAAAAqjQAAK0LAABYAAAANAAAAAAAAAAAAAAA//////////8GAAAAqjSyC6U0twugNLcLmjS3C5Y0sguWNK0LNgAAABAAAACWNAAAmQsAAFgAAAA0AAAAAAAAAAAAAAD//////////wYAAACWNJMLmjSPC6A0jwulNI8LqjSTC6o0mQs9AAAACAAAABsAAAAQAAAAqjQAANULAAA2AAAAEAAAAKo0AADpCwAAWAAAADQAAAAAAAAAAAAAAP//////////BgAAAKo07gulNPMLoDTzC5o08wuWNO4LljTpCzYAAAAQAAAAljQAANULAABYAAAANAAAAAAAAAAAAAAA//////////8GAAAAljTPC5o0ywugNMsLpTTLC6o0zwuqNNULPQAAAAgAAAAbAAAAEAAAAKo0AAARDAAANgAAABAAAACqNAAAJQwAAFgAAAA0AAAAAAAAAAAAAAD//////////wYAAACqNCoMpTQvDKA0LwyaNC8MljQqDJY0JQw2AAAAEAAAAJY0AAARDAAAWAAAADQAAAAAAAAAAAAAAP//////////BgAAAJY0CwyaNAcMoDQHDKU0BwyqNAsMqjQRDD0AAAAIAAAAGwAAABAAAACqNAAATQwAADYAAAAQAAAAqjQAAGEMAABYAAAANAAAAAAAAAAAAAAA//////////8GAAAAqjRmDKU0awygNGsMmjRrDJY0ZgyWNGEMNgAAABAAAACWNAAATQwAAFgAAAA0AAAAAAAAAAAAAAD//////////wYAAACWNEcMmjRDDKA0QwylNEMMqjRHDKo0TQw9AAAACAAAABsAAAAQAAAAqjQAAIkMAAA2AAAAEAAAAKo0AACdDAAAWAAAADQAAAAAAAAAAAAAAP//////////BgAAAKo0ogylNKcMoDSnDJo0pwyWNKIMljSdDDYAAAAQAAAAljQAAIkMAABYAAAANAAAAAAAAAAAAAAA//////////8GAAAAljSDDJo0fwygNH8MpTR/DKo0gwyqNIkMPQAAAAgAAAAbAAAAEAAAAKo0AADFDAAANgAAABAAAACqNAAA2QwAAFgAAAA0AAAAAAAAAAAAAAD//////////wYAAACqNN4MpTTjDKA04wyaNOMMljTeDJY02Qw2AAAAEAAAAJY0AADFDAAAWAAAADQAAAAAAAAAAAAAAP//////////BgAAAJY0vwyaNLsMoDS7DKU0uwyqNL8MqjTFDD0AAAAIAAAAGwAAABAAAACqNAAAAQ0AADYAAAAQAAAAqjQAABUNAABYAAAANAAAAAAAAAAAAAAA//////////8GAAAAqjQaDaU0Hw2gNB8NmjQfDZY0Gg2WNBUNNgAAABAAAACWNAAAAQ0AAFgAAAA0AAAAAAAAAAAAAAD//////////wYAAACWNPsMmjT3DKA09wylNPcMqjT7DKo0AQ09AAAACAAAABsAAAAQAAAAqjQAAD0NAAA2AAAAEAAAAKo0AABRDQAAWAAAADQAAAAAAAAAAAAAAP//////////BgAAAKo0Vg2lNFsNoDRbDZo0Ww2WNFYNljRRDTYAAAAQAAAAljQAAD0NAABYAAAANAAAAAAAAAAAAAAA//////////8GAAAAljQ3DZo0Mw2gNDMNpTQzDao0Nw2qND0NPQAAAAgAAAAbAAAAEAAAAKo0AAB5DQAANgAAABAAAACqNAAAjQ0AAFgAAAA0AAAAAAAAAAAAAAD//////////wYAAACqNJINpTSXDaA0lw2aNJcNljSSDZY0jQ02AAAAEAAAAJY0AAB5DQAAWAAAADQAAAAAAAAAAAAAAP//////////BgAAAJY0cw2aNG8NoDRvDaU0bw2qNHMNqjR5DT0AAAAIAAAAGwAAABAAAACqNAAAtQ0AADYAAAAQAAAAqjQAAMkNAABYAAAANAAAAAAAAAAAAAAA//////////8GAAAAqjTODaU00w2gNNMNmjTTDZY0zg2WNMkNNgAAABAAAACWNAAAtQ0AAFgAAAA0AAAAAAAAAAAAAAD//////////wYAAACWNK8NmjSrDaA0qw2lNKsNqjSvDao0tQ09AAAACAAAABsAAAAQAAAAqjQAAPENAAA2AAAAEAAAAKo0AAAFDgAAWAAAADQAAAAAAAAAAAAAAP//////////BgAAAKo0Cg6lNA8OoDQPDpo0Dw6WNAoOljQFDjYAAAAQAAAAljQAAPENAABYAAAANAAAAAAAAAAAAAAA//////////8GAAAAljTrDZo05w2gNOcNpTTnDao06w2qNPENPQAAAAgAAAAbAAAAEAAAAKo0AAAtDgAANgAAABAAAACqNAAAQQ4AAFgAAAA0AAAAAAAAAAAAAAD//////////wYAAACqNEYOpTRLDqA0Sw6aNEsOljRGDpY0QQ42AAAAEAAAAJY0AAAtDgAAWAAAADQAAAAAAAAAAAAAAP//////////BgAAAJY0Jw6aNCMOoDQjDqU0Iw6qNCcOqjQtDj0AAAAIAAAAGwAAABAAAACqNAAAaQ4AADYAAAAQAAAAqjQAAH0OAABYAAAANAAAAAAAAAAAAAAA//////////8GAAAAqjSCDqU0hw6gNIcOmjSHDpY0gg6WNH0ONgAAABAAAACWNAAAaQ4AAFgAAAA0AAAAAAAAAAAAAAD//////////wYAAACWNGMOmjRfDqA0Xw6lNF8OqjRjDqo0aQ49AAAACAAAABsAAAAQAAAAqjQAAKUOAAA2AAAAEAAAAKo0AAC5DgAAWAAAADQAAAAAAAAAAAAAAP//////////BgAAAKo0vg6lNMMOoDTDDpo0ww6WNL4OljS5DjYAAAAQAAAAljQAAKUOAABYAAAANAAAAAAAAAAAAAAA//////////8GAAAAljSfDpo0mw6gNJsOpTSbDqo0nw6qNKUOPQAAAAgAAAAbAAAAEAAAAKo0AADhDgAANgAAABAAAACqNAAA9Q4AAFgAAAA0AAAAAAAAAAAAAAD//////////wYAAACqNPoOpTT/DqA0/w6aNP8OljT6DpY09Q42AAAAEAAAAJY0AADhDgAAWAAAADQAAAAAAAAAAAAAAP//////////BgAAAJY02w6aNNcOoDTXDqU01w6qNNsOqjThDj0AAAAIAAAAGwAAABAAAACqNAAAHQ8AADYAAAAQAAAAqjQAADEPAABYAAAANAAAAAAAAAAAAAAA//////////8GAAAAqjQ2D6U0Ow+gNDsPmjQ7D5Y0Ng+WNDEPNgAAABAAAACWNAAAHQ8AAFgAAAA0AAAAAAAAAAAAAAD//////////wYAAACWNBcPmjQTD6A0Ew+lNBMPqjQXD6o0HQ89AAAACAAAABsAAAAQAAAAqjQAAFkPAAA2AAAAEAAAAKo0AABtDwAAWAAAADQAAAAAAAAAAAAAAP//////////BgAAAKo0cg+lNHcPoDR3D5o0dw+WNHIPljRtDzYAAAAQAAAAljQAAFkPAABYAAAANAAAAAAAAAAAAAAA//////////8GAAAAljRTD5o0Tw+gNE8PpTRPD6o0Uw+qNFkPPQAAAAgAAAAbAAAAEAAAAKo0AACVDwAANgAAABAAAACqNAAAqQ8AAFgAAAA0AAAAAAAAAAAAAAD//////////wYAAACqNK4PpTSzD6A0sw+aNLMPljSuD5Y0qQ82AAAAEAAAAJY0AACVDwAAWAAAADQAAAAAAAAAAAAAAP//////////BgAAAJY0jw+aNIsPoDSLD6U0iw+qNI8PqjSVDz0AAAAIAAAAGwAAABAAAACqNAAA0Q8AADYAAAAQAAAAqjQAAOUPAABYAAAANAAAAAAAAAAAAAAA//////////8GAAAAqjTqD6U07w+gNO8PmjTvD5Y06g+WNOUPNgAAABAAAACWNAAA0Q8AAFgAAAA0AAAAAAAAAAAAAAD//////////wYAAACWNMsPmjTHD6A0xw+lNMcPqjTLD6o00Q89AAAACAAAABsAAAAQAAAAqjQAAA0QAAA2AAAAEAAAAKo0AAAhEAAAWAAAADQAAAAAAAAAAAAAAP//////////BgAAAKo0JhClNCsQoDQrEJo0KxCWNCYQljQhEDYAAAAQAAAAljQAAA0QAABYAAAANAAAAAAAAAAAAAAA//////////8GAAAAljQHEJo0AxCgNAMQpTQDEKo0BxCqNA0QPQAAAAgAAAAbAAAAEAAAAKo0AABJEAAANgAAABAAAACqNAAAXRAAAFgAAAA0AAAAAAAAAAAAAAD//////////wYAAACqNGIQpTRnEKA0ZxCaNGcQljRiEJY0XRA2AAAAEAAAAJY0AABJEAAAWAAAADQAAAAAAAAAAAAAAP//////////BgAAAJY0QxCaND8QoDQ/EKU0PxCqNEMQqjRJED0AAAAIAAAAGwAAABAAAACqNAAAhRAAADYAAAAQAAAAqjQAAJkQAABYAAAANAAAAAAAAAAAAAAA//////////8GAAAAqjSeEKU0oxCgNKMQmjSjEJY0nhCWNJkQNgAAABAAAACWNAAAhRAAAFgAAAA0AAAAAAAAAAAAAAD//////////wYAAACWNH8QmjR7EKA0exClNHsQqjR/EKo0hRA9AAAACAAAABsAAAAQAAAAqjQAAMEQAAA2AAAAEAAAAKo0AADVEAAAWAAAADQAAAAAAAAAAAAAAP//////////BgAAAKo02hClNN8QoDTfEJo03xCWNNoQljTVEDYAAAAQAAAAljQAAMEQAABYAAAANAAAAAAAAAAAAAAA//////////8GAAAAljS7EJo0txCgNLcQpTS3EKo0uxCqNMEQPQAAAAgAAAAbAAAAEAAAAKo0AAD9EAAANgAAABAAAACqNAAAEREAAFgAAAA0AAAAAAAAAAAAAAD//////////wYAAACqNBYRpTQbEaA0GxGaNBsRljQWEZY0ERE2AAAAEAAAAJY0AAD9EAAAWAAAADQAAAAAAAAAAAAAAP//////////BgAAAJY09xCaNPMQoDTzEKU08xCqNPcQqjT9ED0AAAAIAAAAGwAAABAAAACqNAAAOREAADYAAAAQAAAAqjQAAE0RAABYAAAANAAAAAAAAAAAAAAA//////////8GAAAAqjRSEaU0VxGgNFcRmjRXEZY0UhGWNE0RNgAAABAAAACWNAAAOREAAFgAAAA0AAAAAAAAAAAAAAD//////////wYAAACWNDMRmjQvEaA0LxGlNC8RqjQzEao0ORE9AAAACAAAABsAAAAQAAAAqjQAAHURAAA2AAAAEAAAAKo0AACJEQAAWAAAADQAAAAAAAAAAAAAAP//////////BgAAAKo0jhGlNJMRoDSTEZo0kxGWNI4RljSJETYAAAAQAAAAljQAAHURAABYAAAANAAAAAAAAAAAAAAA//////////8GAAAAljRvEZo0axGgNGsRpTRrEao0bxGqNHURPQAAAAgAAAAbAAAAEAAAAKo0AACxEQAANgAAABAAAACqNAAAxREAAFgAAAA0AAAAAAAAAAAAAAD//////////wYAAACqNMoRpTTPEaA0zxGaNM8RljTKEZY0xRE2AAAAEAAAAJY0AACxEQAAWAAAADQAAAAAAAAAAAAAAP//////////BgAAAJY0qxGaNKcRoDSnEaU0pxGqNKsRqjSxET0AAAAIAAAAGwAAABAAAACqNAAA7REAADYAAAAQAAAAqjQAAAESAABYAAAANAAAAAAAAAAAAAAA//////////8GAAAAqjQGEqU0CxKgNAsSmjQLEpY0BhKWNAESNgAAABAAAACWNAAA7REAAFgAAAA0AAAAAAAAAAAAAAD//////////wYAAACWNOcRmjTjEaA04xGlNOMRqjTnEao07RE9AAAACAAAABsAAAAQAAAAqjQAACkSAAA2AAAAEAAAAKo0AAA9EgAAWAAAADQAAAAAAAAAAAAAAP//////////BgAAAKo0QhKlNEcSoDRHEpo0RxKWNEISljQ9EjYAAAAQAAAAljQAACkSAABYAAAANAAAAAAAAAAAAAAA//////////8GAAAAljQjEpo0HxKgNB8SpTQfEqo0IxKqNCkSPQAAAAgAAAAbAAAAEAAAAKo0AABlEgAANgAAABAAAACqNAAAeRIAAFgAAAA0AAAAAAAAAAAAAAD//////////wYAAACqNH4SpTSDEqA0gxKaNIMSljR+EpY0eRI2AAAAEAAAAJY0AABlEgAAWAAAADQAAAAAAAAAAAAAAP//////////BgAAAJY0XxKaNFsSoDRbEqU0WxKqNF8SqjRlEj0AAAAIAAAAGwAAABAAAACqNAAAoRIAADYAAAAQAAAAqjQAALUSAABYAAAANAAAAAAAAAAAAAAA//////////8GAAAAqjS6EqU0vxKgNL8SmjS/EpY0uhKWNLUSNgAAABAAAACWNAAAoRIAAFgAAAA0AAAAAAAAAAAAAAD//////////wYAAACWNJsSmjSXEqA0lxKlNJcSqjSbEqo0oRI9AAAACAAAABsAAAAQAAAAvzQAALQSAAA2AAAAEAAAANM0AAC0EgAAWAAAADQAAAAAAAAAAAAAAP//////////BgAAANg0tBLdNLgS3TS+Et00xBLYNMgS0zTIEjYAAAAQAAAAvzQAAMgSAABYAAAANAAAAAAAAAAAAAAA//////////8GAAAAuTTIErU0xBK1NL4StTS4Erk0tBK/NLQSPQAAAAgAAAAbAAAAEAAAAPs0AAC0EgAANgAAABAAAAAPNQAAtBIAAFgAAAA0AAAAAAAAAAAAAAD//////////wYAAAAUNbQSGTW4Ehk1vhIZNcQSFDXIEg81yBI2AAAAEAAAAPs0AADIEgAAWAAAADQAAAAAAAAAAAAAAP//////////BgAAAPU0yBLxNMQS8TS+EvE0uBL1NLQS+zS0Ej0AAAAIAAAAPAAAAAgAAAA/AAAAGAAAAEgDAACcAAAAZQMAAC4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iJxSRE4slkMIQAEDUAAAAEQAAAACEMDbBgAAAAAAAADkOI4+XC6Xv11uPz4mXpG/SBJOPvwGlb9IEk4+vVWZv11uPz6T/py/5DiOPlwul78AAQMDA4EDAxRAAYAQAAAABAAAAAAAAP8kAAAAJAAAAAAAgD0AAAAAAAAAAAAAgD0AAAAAAAAAAAIAAAAlAAAADAAAAAIAAAATAAAADAAAAAEAAAA7AAAACAAAABsAAAAQAAAAtTYAAOIJAAA2AAAAEAAAAAc2AAA5CgAAWAAAACgAAAAAAAAAAAAAAP//////////AwAAACI2AwoiNsIJBzaLCTYAAAAQAAAAtTYAAOIJAAA9AAAACAAAADwAAAAIAAAAPgAAABgAAABgAwAAmAAAAGwDAACk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oicUkROLJZDCEACA1AAAABEAAAAAhDA2wYAAAAAAAAAEH0SPgAAAACa5lU91AY6PSI7iD0W2Ik8IjuIPRXYibya5lU90wY6vRB9Ej4AAAAAAAEDAwOBAAAUQAKAEAAAAAQAAAAAAAD/JAAAACQAAAAAAIA9AAAAAAAAAAAAAIA9AAAAAAAAAAACAAAAJQAAAAwAAAACAAAAEwAAAAwAAAABAAAAOwAAAAgAAAAbAAAAEAAAALI1AAC+EgAANgAAABAAAAAENQAAFRMAAFgAAAAoAAAAAAAAAAAAAAD//////////wMAAAAfNd4SHzWeEgQ1ZxI2AAAAEAAAALI1AAC+EgAAPQAAAAgAAAA8AAAACAAAAD4AAAAYAAAAUAMAACYBAABcAwAAMgEAABMAAAAMAAAAAQAAACUAAAAMAAAAAAAAgCQAAAAkAAAAAACAQQAAAAAAAAAAAACAQQAAAAAAAAAAAgAAAEYAAABkAQAAWAEAAEVNRisqQAAAJAAAABgAAAAAAIA/AAAAAAAAAAAAAIA/AAAAAAAAAAAqQAAAJAAAABgAAAAAAIA/AAAAAAAAAAAAAIA/AAAAAAAAAAAmQAAAEAAAAAQAAAAAAAAAJUAAABAAAAAEAAAAAAAAAB9AAwAMAAAAAAAAACJABAAMAAAAAAAAAB5ACQAMAAAAAAAAACFABwAMAAAAAAAAACpAAAAkAAAAGAAAAMCbCTkAAAAAAAAAAMCbCTlkCgxELhykQwhAAAJMAAAAQAAAAAIQwNsAAAAAzgEAAAAAAAAA1BRGAgAAAAIAAAACAAAAAgAAAAAAAAACAAAAAAAAQAAAgD8CEMDbAAAAAAAAAP8IQAIDPAAAADAAAAACEMDbBAAAAAAAAABPpjpI/9WDyQAAAAD/1YPJAAAAAAAAAAB2sYRHAAAAAAABAQEVQAIAEAAAAAQAAAAAAAAAJAAAACQAAAAAAIA9AAAAAAAAAAAAAIA9AAAAAAAAAAACAAAAXwAAADgAAAABAAAAOAAAAAAAAAA4AAAAAAAAAAACAQABAAAAAAAAAAAAAAAAAAAAAAAAAAAAAAAlAAAADAAAAAEAAAAlAAAADAAAAAIAAAATAAAADAAAAAIAAAA7AAAACAAAABsAAAAQAAAAjCQAAKoLAAA2AAAAEAAAAHgkAACqCwAAWAAAADQAAAAAAAAAAAAAAP//////////BgAAAHMkqgtuJKYLbiSgC24kmwtzJJYLeCSWCzYAAAAQAAAAjCQAAJYLAABYAAAANAAAAAAAAAAAAAAA//////////8GAAAAkiSWC5YkmwuWJKALliSmC5IkqguMJKoLPQAAAAgAAAAbAAAAEAAAAFAkAACqCwAANgAAABAAAAA8JAAAqgsAAFgAAAA0AAAAAAAAAAAAAAD//////////wYAAAA3JKoLMiSmCzIkoAsyJJsLNySWCzwklgs2AAAAEAAAAFAkAACWCwAAWAAAADQAAAAAAAAAAAAAAP//////////BgAAAFYklgtaJJsLWiSgC1okpgtWJKoLUCSqCz0AAAAIAAAAGwAAABAAAAAUJAAAqgsAADYAAAAQAAAAACQAAKoLAABYAAAANAAAAAAAAAAAAAAA//////////8GAAAA+yOqC/Yjpgv2I6AL9iObC/sjlgsAJJYLNgAAABAAAAAUJAAAlgsAAFgAAAA0AAAAAAAAAAAAAAD//////////wYAAAAaJJYLHiSbCx4koAseJKYLGiSqCxQkqgs9AAAACAAAABsAAAAQAAAA2CMAAKoLAAA2AAAAEAAAAMQjAACqCwAAWAAAADQAAAAAAAAAAAAAAP//////////BgAAAL8jqgu6I6YLuiOgC7ojmwu/I5YLxCOWCzYAAAAQAAAA2CMAAJYLAABYAAAANAAAAAAAAAAAAAAA//////////8GAAAA3iOWC+IjmwviI6AL4iOmC94jqgvYI6oLPQAAAAgAAAAbAAAAEAAAAJwjAACqCwAANgAAABAAAACIIwAAqgsAAFgAAAA0AAAAAAAAAAAAAAD//////////wYAAACDI6oLfiOmC34joAt+I5sLgyOWC4gjlgs2AAAAEAAAAJwjAACWCwAAWAAAADQAAAAAAAAAAAAAAP//////////BgAAAKIjlgumI5sLpiOgC6YjpguiI6oLnCOqCz0AAAAIAAAAGwAAABAAAABgIwAAqgsAADYAAAAQAAAATCMAAKoLAABYAAAANAAAAAAAAAAAAAAA//////////8GAAAARyOqC0IjpgtCI6ALQiObC0cjlgtMI5YLNgAAABAAAABgIwAAlgsAAFgAAAA0AAAAAAAAAAAAAAD//////////wYAAABmI5YLaiObC2ojoAtqI6YLZiOqC2Ajqgs9AAAACAAAABsAAAAQAAAAJCMAAKoLAAA2AAAAEAAAABAjAACqCwAAWAAAADQAAAAAAAAAAAAAAP//////////BgAAAAsjqgsGI6YLBiOgCwYjmwsLI5YLECOWCzYAAAAQAAAAJCMAAJYLAABYAAAANAAAAAAAAAAAAAAA//////////8GAAAAKiOWCy4jmwsuI6ALLiOmCyojqgskI6oLPQAAAAgAAAAbAAAAEAAAAAUjAACzCwAANgAAABAAAAAFIwAAxwsAAFgAAAA0AAAAAAAAAAAAAAD//////////wYAAAAFI8wLASPRC/si0Qv2ItEL8SLMC/Eixws2AAAAEAAAAPEiAACzCwAAWAAAADQAAAAAAAAAAAAAAP//////////BgAAAPEirQv2IqkL+yKpCwEjqQsFI60LBSOzCz0AAAAIAAAAGwAAABAAAAAFIwAA7wsAADYAAAAQAAAABSMAAAMMAABYAAAANAAAAAAAAAAAAAAA//////////8GAAAABSMIDAEjDQz7Ig0M9iINDPEiCAzxIgMMNgAAABAAAADxIgAA7wsAAFgAAAA0AAAAAAAAAAAAAAD//////////wYAAADxIukL9iLlC/si5QsBI+ULBSPpCwUj7ws9AAAACAAAABsAAAAQAAAABSMAACsMAAA2AAAAEAAAAAUjAAA/DAAAWAAAADQAAAAAAAAAAAAAAP//////////BgAAAAUjRAwBI0kM+yJJDPYiSQzxIkQM8SI/DDYAAAAQAAAA8SIAACsMAABYAAAANAAAAAAAAAAAAAAA//////////8GAAAA8SIlDPYiIQz7IiEMASMhDAUjJQwFIysMPQAAAAgAAAAbAAAAEAAAAAUjAABnDAAANgAAABAAAAAFIwAAewwAAFgAAAA0AAAAAAAAAAAAAAD//////////wYAAAAFI4AMASOFDPsihQz2IoUM8SKADPEieww2AAAAEAAAAPEiAABnDAAAWAAAADQAAAAAAAAAAAAAAP//////////BgAAAPEiYQz2Il0M+yJdDAEjXQwFI2EMBSNnDD0AAAAIAAAAGwAAABAAAAAFIwAAowwAADYAAAAQAAAABSMAALcMAABYAAAANAAAAAAAAAAAAAAA//////////8GAAAABSO8DAEjwQz7IsEM9iLBDPEivAzxIrcMNgAAABAAAADxIgAAowwAAFgAAAA0AAAAAAAAAAAAAAD//////////wYAAADxIp0M9iKZDPsimQwBI5kMBSOdDAUjoww9AAAACAAAABsAAAAQAAAABSMAAN8MAAA2AAAAEAAAAAUjAADzDAAAWAAAADQAAAAAAAAAAAAAAP//////////BgAAAAUj+AwBI/0M+yL9DPYi/QzxIvgM8SLzDDYAAAAQAAAA8SIAAN8MAABYAAAANAAAAAAAAAAAAAAA//////////8GAAAA8SLZDPYi1Qz7ItUMASPVDAUj2QwFI98MPQAAAAgAAAAbAAAAEAAAAAUjAAAbDQAANgAAABAAAAAFIwAALw0AAFgAAAA0AAAAAAAAAAAAAAD//////////wYAAAAFIzQNASM5DfsiOQ32IjkN8SI0DfEiLw02AAAAEAAAAPEiAAAbDQAAWAAAADQAAAAAAAAAAAAAAP//////////BgAAAPEiFQ32IhEN+yIRDQEjEQ0FIxUNBSMbDT0AAAAIAAAAGwAAABAAAAAFIwAAVw0AADYAAAAQAAAABSMAAGsNAABYAAAANAAAAAAAAAAAAAAA//////////8GAAAABSNwDQEjdQ37InUN9iJ1DfEicA3xImsNNgAAABAAAADxIgAAVw0AAFgAAAA0AAAAAAAAAAAAAAD//////////wYAAADxIlEN9iJNDfsiTQ0BI00NBSNRDQUjVw09AAAACAAAABsAAAAQAAAABSMAAJMNAAA2AAAAEAAAAAUjAACnDQAAWAAAADQAAAAAAAAAAAAAAP//////////BgAAAAUjrA0BI7EN+yKxDfYisQ3xIqwN8SKnDTYAAAAQAAAA8SIAAJMNAABYAAAANAAAAAAAAAAAAAAA//////////8GAAAA8SKNDfYiiQ37IokNASOJDQUjjQ0FI5MNPQAAAAgAAAAbAAAAEAAAAAUjAADPDQAANgAAABAAAAAFIwAA4w0AAFgAAAA0AAAAAAAAAAAAAAD//////////wYAAAAFI+gNASPtDfsi7Q32Iu0N8SLoDfEi4w02AAAAEAAAAPEiAADPDQAAWAAAADQAAAAAAAAAAAAAAP//////////BgAAAPEiyQ32IsUN+yLFDQEjxQ0FI8kNBSPPDT0AAAAIAAAAGwAAABAAAAAFIwAACw4AADYAAAAQAAAABSMAAB8OAABYAAAANAAAAAAAAAAAAAAA//////////8GAAAABSMkDgEjKQ77IikO9iIpDvEiJA7xIh8ONgAAABAAAADxIgAACw4AAFgAAAA0AAAAAAAAAAAAAAD//////////wYAAADxIgUO9iIBDvsiAQ4BIwEOBSMFDgUjCw49AAAACAAAABsAAAAQAAAABSMAAEcOAAA2AAAAEAAAAAUjAABbDgAAWAAAADQAAAAAAAAAAAAAAP//////////BgAAAAUjYA4BI2UO+yJlDvYiZQ7xImAO8SJbDjYAAAAQAAAA8SIAAEcOAABYAAAANAAAAAAAAAAAAAAA//////////8GAAAA8SJBDvYiPQ77Ij0OASM9DgUjQQ4FI0cOPQAAAAgAAAAbAAAAEAAAAAUjAACDDgAANgAAABAAAAAFIwAAlw4AAFgAAAA0AAAAAAAAAAAAAAD//////////wYAAAAFI5wOASOhDvsioQ72IqEO8SKcDvEilw42AAAAEAAAAPEiAACDDgAAWAAAADQAAAAAAAAAAAAAAP//////////BgAAAPEifQ72InkO+yJ5DgEjeQ4FI30OBSODDj0AAAAIAAAAGwAAABAAAAAFIwAAvw4AADYAAAAQAAAABSMAANMOAABYAAAANAAAAAAAAAAAAAAA//////////8GAAAABSPYDgEj3Q77It0O9iLdDvEi2A7xItMONgAAABAAAADxIgAAvw4AAFgAAAA0AAAAAAAAAAAAAAD//////////wYAAADxIrkO9iK1DvsitQ4BI7UOBSO5DgUjvw49AAAACAAAABsAAAAQAAAABSMAAPsOAAA2AAAAEAAAAAUjAAAPDwAAWAAAADQAAAAAAAAAAAAAAP//////////BgAAAAUjFA8BIxkP+yIZD/YiGQ/xIhQP8SIPDzYAAAAQAAAA8SIAAPsOAABYAAAANAAAAAAAAAAAAAAA//////////8GAAAA8SL1DvYi8Q77IvEOASPxDgUj9Q4FI/sOPQAAAAgAAAAbAAAAEAAAAAUjAAA3DwAANgAAABAAAAAFIwAASw8AAFgAAAA0AAAAAAAAAAAAAAD//////////wYAAAAFI1APASNVD/siVQ/2IlUP8SJQD/EiSw82AAAAEAAAAPEiAAA3DwAAWAAAADQAAAAAAAAAAAAAAP//////////BgAAAPEiMQ/2Ii0P+yItDwEjLQ8FIzEPBSM3Dz0AAAAIAAAAGwAAABAAAAAFIwAAcw8AADYAAAAQAAAABSMAAIcPAABYAAAANAAAAAAAAAAAAAAA//////////8GAAAABSOMDwEjkQ/7IpEP9iKRD/EijA/xIocPNgAAABAAAADxIgAAcw8AAFgAAAA0AAAAAAAAAAAAAAD//////////wYAAADxIm0P9iJpD/siaQ8BI2kPBSNtDwUjcw89AAAACAAAABsAAAAQAAAABSMAAK8PAAA2AAAAEAAAAAUjAADDDwAAWAAAADQAAAAAAAAAAAAAAP//////////BgAAAAUjyA8BI80P+yLND/YizQ/xIsgP8SLDDzYAAAAQAAAA8SIAAK8PAABYAAAANAAAAAAAAAAAAAAA//////////8GAAAA8SKpD/YipQ/7IqUPASOlDwUjqQ8FI68PPQAAAAgAAAAbAAAAEAAAAAUjAADrDwAANgAAABAAAAAFIwAA/w8AAFgAAAA0AAAAAAAAAAAAAAD//////////wYAAAAFIwQQASMJEPsiCRD2IgkQ8SIEEPEi/w82AAAAEAAAAPEiAADrDwAAWAAAADQAAAAAAAAAAAAAAP//////////BgAAAPEi5Q/2IuEP+yLhDwEj4Q8FI+UPBSPrDz0AAAAIAAAAGwAAABAAAAAFIwAAJxAAADYAAAAQAAAABSMAADsQAABYAAAANAAAAAAAAAAAAAAA//////////8GAAAABSNAEAEjRRD7IkUQ9iJFEPEiQBDxIjsQNgAAABAAAADxIgAAJxAAAFgAAAA0AAAAAAAAAAAAAAD//////////wYAAADxIiEQ9iIdEPsiHRABIx0QBSMhEAUjJxA9AAAACAAAABsAAAAQAAAABSMAAGMQAAA2AAAAEAAAAAUjAAB3EAAAWAAAADQAAAAAAAAAAAAAAP//////////BgAAAAUjfBABI4EQ+yKBEPYigRDxInwQ8SJ3EDYAAAAQAAAA8SIAAGMQAABYAAAANAAAAAAAAAAAAAAA//////////8GAAAA8SJdEPYiWRD7IlkQASNZEAUjXRAFI2MQPQAAAAgAAAAbAAAAEAAAAAUjAACfEAAANgAAABAAAAAFIwAAsxAAAFgAAAA0AAAAAAAAAAAAAAD//////////wYAAAAFI7gQASO9EPsivRD2Ir0Q8SK4EPEisxA2AAAAEAAAAPEiAACfEAAAWAAAADQAAAAAAAAAAAAAAP//////////BgAAAPEimRD2IpUQ+yKVEAEjlRAFI5kQBSOfED0AAAAIAAAAGwAAABAAAAAFIwAA2xAAADYAAAAQAAAABSMAAO8QAABYAAAANAAAAAAAAAAAAAAA//////////8GAAAABSP0EAEj+RD7IvkQ9iL5EPEi9BDxIu8QNgAAABAAAADxIgAA2xAAAFgAAAA0AAAAAAAAAAAAAAD//////////wYAAADxItUQ9iLREPsi0RABI9EQBSPVEAUj2xA9AAAACAAAABsAAAAQAAAABSMAABcRAAA2AAAAEAAAAAUjAAArEQAAWAAAADQAAAAAAAAAAAAAAP//////////BgAAAAUjMBEBIzUR+yI1EfYiNRHxIjAR8SIrETYAAAAQAAAA8SIAABcRAABYAAAANAAAAAAAAAAAAAAA//////////8GAAAA8SIREfYiDRH7Ig0RASMNEQUjEREFIxcRPQAAAAgAAAAbAAAAEAAAAAUjAABTEQAANgAAABAAAAAFIwAAZxEAAFgAAAA0AAAAAAAAAAAAAAD//////////wYAAAAFI2wRASNxEfsicRH2InER8SJsEfEiZxE2AAAAEAAAAPEiAABTEQAAWAAAADQAAAAAAAAAAAAAAP//////////BgAAAPEiTRH2IkkR+yJJEQEjSREFI00RBSNTET0AAAAIAAAAGwAAABAAAAAFIwAAjxEAADYAAAAQAAAABSMAAKMRAABYAAAANAAAAAAAAAAAAAAA//////////8GAAAABSOoEQEjrRH7Iq0R9iKtEfEiqBHxIqMRNgAAABAAAADxIgAAjxEAAFgAAAA0AAAAAAAAAAAAAAD//////////wYAAADxIokR9iKFEfsihREBI4URBSOJEQUjjxE9AAAACAAAABsAAAAQAAAABSMAAMsRAAA2AAAAEAAAAAUjAADfEQAAWAAAADQAAAAAAAAAAAAAAP//////////BgAAAAUj5BEBI+kR+yLpEfYi6RHxIuQR8SLfETYAAAAQAAAA8SIAAMsRAABYAAAANAAAAAAAAAAAAAAA//////////8GAAAA8SLFEfYiwRH7IsERASPBEQUjxREFI8sRPQAAAAgAAAAbAAAAEAAAAAUjAAAHEgAANgAAABAAAAAFIwAAGxIAAFgAAAA0AAAAAAAAAAAAAAD//////////wYAAAAFIyASASMlEvsiJRL2IiUS8SIgEvEiGxI2AAAAEAAAAPEiAAAHEgAAWAAAADQAAAAAAAAAAAAAAP//////////BgAAAPEiARL2Iv0R+yL9EQEj/REFIwESBSMHEj0AAAAIAAAAGwAAABAAAAAFIwAAQxIAADYAAAAQAAAABSMAAFcSAABYAAAANAAAAAAAAAAAAAAA//////////8GAAAABSNcEgEjYRL7ImES9iJhEvEiXBLxIlcSNgAAABAAAADxIgAAQxIAAFgAAAA0AAAAAAAAAAAAAAD//////////wYAAADxIj0S9iI5EvsiORIBIzkSBSM9EgUjQxI9AAAACAAAABsAAAAQAAAABSMAAH8SAAA2AAAAEAAAAAUjAACTEgAAWAAAADQAAAAAAAAAAAAAAP//////////BgAAAAUjmBIBI50S+yKdEvYinRLxIpgS8SKTEjYAAAAQAAAA8SIAAH8SAABYAAAANAAAAAAAAAAAAAAA//////////8GAAAA8SJ5EvYidRL7InUSASN1EgUjeRIFI38SPQAAAAgAAAAbAAAAEAAAAAUjAAC7EgAANgAAABAAAAAFIwAAzxIAAFgAAAA0AAAAAAAAAAAAAAD//////////wYAAAAFI9QSASPZEvsi2RL2ItkS8SLUEvEizxI2AAAAEAAAAPEiAAC7EgAAWAAAADQAAAAAAAAAAAAAAP//////////BgAAAPEitRL2IrES+yKxEgEjsRIFI7USBSO7Ej0AAAAIAAAAGwAAABAAAAAFIwAA9xIAADYAAAAQAAAABSMAAAsTAABYAAAANAAAAAAAAAAAAAAA//////////8GAAAABSMQEwEjFRP7IhUT9iIVE/EiEBPxIgsTNgAAABAAAADxIgAA9xIAAFgAAAA0AAAAAAAAAAAAAAD//////////wYAAADxIvES9iLtEvsi7RIBI+0SBSPxEgUj9xI9AAAACAAAABsAAAAQAAAABSMAADMTAAA2AAAAEAAAAAUjAABHEwAAWAAAADQAAAAAAAAAAAAAAP//////////BgAAAAUjTBMBI1ET+yJRE/YiURPxIkwT8SJHEzYAAAAQAAAA8SIAADMTAABYAAAANAAAAAAAAAAAAAAA//////////8GAAAA8SItE/YiKRP7IikTASMpEwUjLRMFIzMTPQAAAAgAAAAbAAAAEAAAAAUjAABvEwAANgAAABAAAAAFIwAAgxMAAFgAAAA0AAAAAAAAAAAAAAD//////////wYAAAAFI4gTASONE/sijRP2Io0T8SKIE/EigxM2AAAAEAAAAPEiAABvEwAAWAAAADQAAAAAAAAAAAAAAP//////////BgAAAPEiaRP2ImUT+yJlEwEjZRMFI2kTBSNvEz0AAAAIAAAAGwAAABAAAAAFIwAAqxMAADYAAAAQAAAABSMAAL8TAABYAAAANAAAAAAAAAAAAAAA//////////8GAAAABSPEEwEjyRP7IskT9iLJE/EixBPxIr8TNgAAABAAAADxIgAAqxMAAFgAAAA0AAAAAAAAAAAAAAD//////////wYAAADxIqUT9iKhE/sioRMBI6ETBSOlEwUjqxM9AAAACAAAABsAAAAQAAAABSMAAOcTAAA2AAAAEAAAAAUjAAD7EwAAWAAAADQAAAAAAAAAAAAAAP//////////BgAAAAUjABQBIwUU+yIFFPYiBRTxIgAU8SL7EzYAAAAQAAAA8SIAAOcTAABYAAAANAAAAAAAAAAAAAAA//////////8GAAAA8SLhE/Yi3RP7It0TASPdEwUj4RMFI+cTPQAAAAgAAAAbAAAAEAAAAAUjAAAjFAAANgAAABAAAAAFIwAANxQAAFgAAAA0AAAAAAAAAAAAAAD//////////wYAAAAFIzwUASNBFPsiQRT2IkEU8SI8FPEiNxQ2AAAAEAAAAPEiAAAjFAAAWAAAADQAAAAAAAAAAAAAAP//////////BgAAAPEiHRT2IhkU+yIZFAEjGRQFIx0UBSMjFD0AAAAIAAAAGwAAABAAAAAFIwAAXxQAADYAAAAQAAAABSMAAHMUAABYAAAANAAAAAAAAAAAAAAA//////////8GAAAABSN4FAEjfRT7In0U9iJ9FPEieBTxInMUNgAAABAAAADxIgAAXxQAAFgAAAA0AAAAAAAAAAAAAAD//////////wYAAADxIlkU9iJVFPsiVRQBI1UUBSNZFAUjXxQ9AAAACAAAABsAAAAQAAAAGiMAAHIUAAA2AAAAEAAAAC4jAAByFAAAWAAAADQAAAAAAAAAAAAAAP//////////BgAAADQjchQ4I3YUOCN8FDgjghQ0I4YULiOGFDYAAAAQAAAAGiMAAIYUAABYAAAANAAAAAAAAAAAAAAA//////////8GAAAAFSOGFBAjghQQI3wUECN2FBUjchQaI3IUPQAAAAgAAAAbAAAAEAAAAFYjAAByFAAANgAAABAAAABqIwAAchQAAFgAAAA0AAAAAAAAAAAAAAD//////////wYAAABwI3IUdCN2FHQjfBR0I4IUcCOGFGojhhQ2AAAAEAAAAFYjAACGFAAAWAAAADQAAAAAAAAAAAAAAP//////////BgAAAFEjhhRMI4IUTCN8FEwjdhRRI3IUViNyFD0AAAAIAAAAPAAAAAgAAAA/AAAAGAAAAC4CAAC4AAAASwIAAEo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ZAoMRC4cpEMIQAIDUAAAAEQAAAACEMDbBgAAAAAAAADkOI4+XC6Xv11uPz4mXpG/SBJOPvwGlb9IEk4+vVWZv11uPz6T/py/5DiOPlwul78AAQMDA4EAABRAAoAQAAAABAAAAAAAAP8kAAAAJAAAAAAAgD0AAAAAAAAAAAAAgD0AAAAAAAAAAAIAAAAlAAAADAAAAAIAAAATAAAADAAAAAEAAAA7AAAACAAAABsAAAAQAAAAECUAAKALAAA2AAAAEAAAAGIkAAD3CwAAWAAAACgAAAAAAAAAAAAAAP//////////AwAAAH0kwQt9JIALYiRJCzYAAAAQAAAAECUAAKALAAA9AAAACAAAADwAAAAIAAAAPgAAABgAAABGAgAAtAAAAFECAADA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mQKDEQuHKRDCEADA1AAAABEAAAAAhDA2wYAAAAAAAAAEH0SPgAAAACa5lU91AY6PSI7iD0W2Ik8IjuIPRXYibya5lU90wY6vRB9Ej4AAAAAAAEDAwOBAAAUQAOAEAAAAAQAAAAAAAD/JAAAACQAAAAAAIA9AAAAAAAAAAAAAIA9AAAAAAAAAAACAAAAJQAAAAwAAAACAAAAEwAAAAwAAAABAAAAOwAAAAgAAAAbAAAAEAAAAA4kAAB8FAAANgAAABAAAABfIwAA0xQAAFgAAAAoAAAAAAAAAAAAAAD//////////wMAAAB7I5wUeyNcFF8jJRQ2AAAAEAAAAA4kAAB8FAAAPQAAAAgAAAA8AAAACAAAAD4AAAAYAAAANQIAAEIBAABBAgAATgEAABMAAAAMAAAAAQAAACUAAAAMAAAAAAAAgCQAAAAkAAAAAACAQQAAAAAAAAAAAACAQQAAAAAAAAAAAgAAAEYAAABkAQAAWAEAAEVNRisqQAAAJAAAABgAAAAAAIA/AAAAAAAAAAAAAIA/AAAAAAAAAAAqQAAAJAAAABgAAAAAAIA/AAAAAAAAAAAAAIA/AAAAAAAAAAAmQAAAEAAAAAQAAAAAAAAAJUAAABAAAAAEAAAAAAAAAB9AAwAMAAAAAAAAACJABAAMAAAAAAAAAB5ACQAMAAAAAAAAACFABwAMAAAAAAAAACpAAAAkAAAAGAAAAMCbCTkAAAAAAAAAAMCbCTkkwolDMJ3KQwhAAAJMAAAAQAAAAAIQwNsAAAAAzgEAAAAAAAAA1BRGAgAAAAIAAAACAAAAAgAAAAAAAAACAAAAAAAAQAAAgD8CEMDbAAAAAAAAAP8IQAMDPAAAADAAAAACEMDbBAAAAAAAAABPpjpI/9WDyQAAAAD/1YPJAAAAAAAAAAB2sYRHAAAAAAABAQEVQAMAEAAAAAQAAAAAAAAAJAAAACQAAAAAAIA9AAAAAAAAAAAAAIA9AAAAAAAAAAACAAAAXwAAADgAAAABAAAAOAAAAAAAAAA4AAAAAAAAAAACAQABAAAAAAAAAAAAAAAAAAAAAAAAAAAAAAAlAAAADAAAAAEAAAAlAAAADAAAAAIAAAATAAAADAAAAAIAAAA7AAAACAAAABsAAAAQAAAAwhIAAHoQAAA2AAAAEAAAAK4SAAB6EAAAWAAAADQAAAAAAAAAAAAAAP//////////BgAAAKkSehCkEnYQpBJwEKQSaxCpEmYQrhJmEDYAAAAQAAAAwhIAAGYQAABYAAAANAAAAAAAAAAAAAAA//////////8GAAAAyBJmEMwSaxDMEnAQzBJ2EMgSehDCEnoQPQAAAAgAAAAbAAAAEAAAAIYSAAB6EAAANgAAABAAAAByEgAAehAAAFgAAAA0AAAAAAAAAAAAAAD//////////wYAAABtEnoQaBJ2EGgScBBoEmsQbRJmEHISZhA2AAAAEAAAAIYSAABmEAAAWAAAADQAAAAAAAAAAAAAAP//////////BgAAAIwSZhCQEmsQkBJwEJASdhCMEnoQhhJ6ED0AAAAIAAAAGwAAABAAAABKEgAAehAAADYAAAAQAAAANhIAAHoQAABYAAAANAAAAAAAAAAAAAAA//////////8GAAAAMRJ6ECwSdhAsEnAQLBJrEDESZhA2EmYQNgAAABAAAABKEgAAZhAAAFgAAAA0AAAAAAAAAAAAAAD//////////wYAAABQEmYQVBJrEFQScBBUEnYQUBJ6EEoSehA9AAAACAAAABsAAAAQAAAADhIAAHoQAAA2AAAAEAAAAPoRAAB6EAAAWAAAADQAAAAAAAAAAAAAAP//////////BgAAAPURehDwEXYQ8BFwEPARaxD1EWYQ+hFmEDYAAAAQAAAADhIAAGYQAABYAAAANAAAAAAAAAAAAAAA//////////8GAAAAFBJmEBgSaxAYEnAQGBJ2EBQSehAOEnoQPQAAAAgAAAAbAAAAEAAAANIRAAB6EAAANgAAABAAAAC+EQAAehAAAFgAAAA0AAAAAAAAAAAAAAD//////////wYAAAC5EXoQtBF2ELQRcBC0EWsQuRFmEL4RZhA2AAAAEAAAANIRAABmEAAAWAAAADQAAAAAAAAAAAAAAP//////////BgAAANgRZhDcEWsQ3BFwENwRdhDYEXoQ0hF6ED0AAAAIAAAAGwAAABAAAACWEQAAehAAADYAAAAQAAAAghEAAHoQAABYAAAANAAAAAAAAAAAAAAA//////////8GAAAAfRF6EHgRdhB4EXAQeBFrEH0RZhCCEWYQNgAAABAAAACWEQAAZhAAAFgAAAA0AAAAAAAAAAAAAAD//////////wYAAACcEWYQoBFrEKARcBCgEXYQnBF6EJYRehA9AAAACAAAABsAAAAQAAAAWhEAAHoQAAA2AAAAEAAAAEYRAAB6EAAAWAAAADQAAAAAAAAAAAAAAP//////////BgAAAEERehA8EXYQPBFwEDwRaxBBEWYQRhFmEDYAAAAQAAAAWhEAAGYQAABYAAAANAAAAAAAAAAAAAAA//////////8GAAAAYBFmEGQRaxBkEXAQZBF2EGARehBaEXoQPQAAAAgAAAAbAAAAEAAAADsRAACDEAAANgAAABAAAAA7EQAAlxAAAFgAAAA0AAAAAAAAAAAAAAD//////////wYAAAA7EZ0QNhGhEDERoRArEaEQJxGdECcRlxA2AAAAEAAAACcRAACDEAAAWAAAADQAAAAAAAAAAAAAAP//////////BgAAACcRfhArEXkQMRF5EDYReRA7EX4QOxGDED0AAAAIAAAAGwAAABAAAAA7EQAAvxAAADYAAAAQAAAAOxEAANMQAABYAAAANAAAAAAAAAAAAAAA//////////8GAAAAOxHZEDYR3RAxEd0QKxHdECcR2RAnEdMQNgAAABAAAAAnEQAAvxAAAFgAAAA0AAAAAAAAAAAAAAD//////////wYAAAAnEboQKxG1EDERtRA2EbUQOxG6EDsRvxA9AAAACAAAABsAAAAQAAAAOxEAAPsQAAA2AAAAEAAAADsRAAAPEQAAWAAAADQAAAAAAAAAAAAAAP//////////BgAAADsRFRE2ERkRMREZESsRGREnERURJxEPETYAAAAQAAAAJxEAAPsQAABYAAAANAAAAAAAAAAAAAAA//////////8GAAAAJxH2ECsR8RAxEfEQNhHxEDsR9hA7EfsQPQAAAAgAAAAbAAAAEAAAADsRAAA3EQAANgAAABAAAAA7EQAASxEAAFgAAAA0AAAAAAAAAAAAAAD//////////wYAAAA7EVERNhFVETERVRErEVURJxFREScRSxE2AAAAEAAAACcRAAA3EQAAWAAAADQAAAAAAAAAAAAAAP//////////BgAAACcRMhErES0RMREtETYRLRE7ETIROxE3ET0AAAAIAAAAGwAAABAAAAA7EQAAcxEAADYAAAAQAAAAOxEAAIcRAABYAAAANAAAAAAAAAAAAAAA//////////8GAAAAOxGNETYRkRExEZERKxGREScRjREnEYcRNgAAABAAAAAnEQAAcxEAAFgAAAA0AAAAAAAAAAAAAAD//////////wYAAAAnEW4RKxFpETERaRE2EWkROxFuETsRcxE9AAAACAAAABsAAAAQAAAAOxEAAK8RAAA2AAAAEAAAADsRAADDEQAAWAAAADQAAAAAAAAAAAAAAP//////////BgAAADsRyRE2Ec0RMRHNESsRzREnEckRJxHDETYAAAAQAAAAJxEAAK8RAABYAAAANAAAAAAAAAAAAAAA//////////8GAAAAJxGqESsRpRExEaURNhGlETsRqhE7Ea8RPQAAAAgAAAAbAAAAEAAAADsRAADrEQAANgAAABAAAAA7EQAA/xEAAFgAAAA0AAAAAAAAAAAAAAD//////////wYAAAA7EQUSNhEJEjERCRIrEQkSJxEFEicR/xE2AAAAEAAAACcRAADrEQAAWAAAADQAAAAAAAAAAAAAAP//////////BgAAACcR5hErEeERMRHhETYR4RE7EeYROxHrET0AAAAIAAAAGwAAABAAAAA7EQAAJxIAADYAAAAQAAAAOxEAADsSAABYAAAANAAAAAAAAAAAAAAA//////////8GAAAAOxFBEjYRRRIxEUUSKxFFEicRQRInETsSNgAAABAAAAAnEQAAJxIAAFgAAAA0AAAAAAAAAAAAAAD//////////wYAAAAnESISKxEdEjERHRI2ER0SOxEiEjsRJxI9AAAACAAAABsAAAAQAAAAOxEAAGMSAAA2AAAAEAAAADsRAAB3EgAAWAAAADQAAAAAAAAAAAAAAP//////////BgAAADsRfRI2EYESMRGBEisRgRInEX0SJxF3EjYAAAAQAAAAJxEAAGMSAABYAAAANAAAAAAAAAAAAAAA//////////8GAAAAJxFeEisRWRIxEVkSNhFZEjsRXhI7EWMSPQAAAAgAAAAbAAAAEAAAADsRAACfEgAANgAAABAAAAA7EQAAsxIAAFgAAAA0AAAAAAAAAAAAAAD//////////wYAAAA7EbkSNhG9EjERvRIrEb0SJxG5EicRsxI2AAAAEAAAACcRAACfEgAAWAAAADQAAAAAAAAAAAAAAP//////////BgAAACcRmhIrEZUSMRGVEjYRlRI7EZoSOxGfEj0AAAAIAAAAGwAAABAAAAA7EQAA2xIAADYAAAAQAAAAOxEAAO8SAABYAAAANAAAAAAAAAAAAAAA//////////8GAAAAOxH1EjYR+RIxEfkSKxH5EicR9RInEe8SNgAAABAAAAAnEQAA2xIAAFgAAAA0AAAAAAAAAAAAAAD//////////wYAAAAnEdYSKxHREjER0RI2EdESOxHWEjsR2xI9AAAACAAAABsAAAAQAAAAOxEAABcTAAA2AAAAEAAAADsRAAArEwAAWAAAADQAAAAAAAAAAAAAAP//////////BgAAADsRMRM2ETUTMRE1EysRNRMnETETJxErEzYAAAAQAAAAJxEAABcTAABYAAAANAAAAAAAAAAAAAAA//////////8GAAAAJxESEysRDRMxEQ0TNhENEzsREhM7ERcTPQAAAAgAAAAbAAAAEAAAADsRAABTEwAANgAAABAAAAA7EQAAZxMAAFgAAAA0AAAAAAAAAAAAAAD//////////wYAAAA7EW0TNhFxEzERcRMrEXETJxFtEycRZxM2AAAAEAAAACcRAABTEwAAWAAAADQAAAAAAAAAAAAAAP//////////BgAAACcRThMrEUkTMRFJEzYRSRM7EU4TOxFTEz0AAAAIAAAAGwAAABAAAAA7EQAAjxMAADYAAAAQAAAAOxEAAKMTAABYAAAANAAAAAAAAAAAAAAA//////////8GAAAAOxGpEzYRrRMxEa0TKxGtEycRqRMnEaMTNgAAABAAAAAnEQAAjxMAAFgAAAA0AAAAAAAAAAAAAAD//////////wYAAAAnEYoTKxGFEzERhRM2EYUTOxGKEzsRjxM9AAAACAAAABsAAAAQAAAAOxEAAMsTAAA2AAAAEAAAADsRAADfEwAAWAAAADQAAAAAAAAAAAAAAP//////////BgAAADsR5RM2EekTMRHpEysR6RMnEeUTJxHfEzYAAAAQAAAAJxEAAMsTAABYAAAANAAAAAAAAAAAAAAA//////////8GAAAAJxHGEysRwRMxEcETNhHBEzsRxhM7EcsTPQAAAAgAAAAbAAAAEAAAADsRAAAHFAAANgAAABAAAAA7EQAAGxQAAFgAAAA0AAAAAAAAAAAAAAD//////////wYAAAA7ESEUNhElFDERJRQrESUUJxEhFCcRGxQ2AAAAEAAAACcRAAAHFAAAWAAAADQAAAAAAAAAAAAAAP//////////BgAAACcRAhQrEf0TMRH9EzYR/RM7EQIUOxEHFD0AAAAIAAAAGwAAABAAAAA7EQAAQxQAADYAAAAQAAAAOxEAAFcUAABYAAAANAAAAAAAAAAAAAAA//////////8GAAAAOxFdFDYRYRQxEWEUKxFhFCcRXRQnEVcUNgAAABAAAAAnEQAAQxQAAFgAAAA0AAAAAAAAAAAAAAD//////////wYAAAAnET4UKxE5FDERORQ2ETkUOxE+FDsRQxQ9AAAACAAAABsAAAAQAAAAOxEAAH8UAAA2AAAAEAAAADsRAACTFAAAWAAAADQAAAAAAAAAAAAAAP//////////BgAAADsRmRQ2EZ0UMRGdFCsRnRQnEZkUJxGTFDYAAAAQAAAAJxEAAH8UAABYAAAANAAAAAAAAAAAAAAA//////////8GAAAAJxF6FCsRdRQxEXUUNhF1FDsRehQ7EX8UPQAAAAgAAAAbAAAAEAAAADsRAAC7FAAANgAAABAAAAA7EQAAzxQAAFgAAAA0AAAAAAAAAAAAAAD//////////wYAAAA7EdUUNhHZFDER2RQrEdkUJxHVFCcRzxQ2AAAAEAAAACcRAAC7FAAAWAAAADQAAAAAAAAAAAAAAP//////////BgAAACcRthQrEbEUMRGxFDYRsRQ7EbYUOxG7FD0AAAAIAAAAGwAAABAAAAA7EQAA9xQAADYAAAAQAAAAOxEAAAsVAABYAAAANAAAAAAAAAAAAAAA//////////8GAAAAOxERFTYRFRUxERUVKxEVFScRERUnEQsVNgAAABAAAAAnEQAA9xQAAFgAAAA0AAAAAAAAAAAAAAD//////////wYAAAAnEfIUKxHtFDER7RQ2Ee0UOxHyFDsR9xQ9AAAACAAAABsAAAAQAAAAOxEAADMVAAA2AAAAEAAAADsRAABHFQAAWAAAADQAAAAAAAAAAAAAAP//////////BgAAADsRTRU2EVEVMRFRFSsRURUnEU0VJxFHFTYAAAAQAAAAJxEAADMVAABYAAAANAAAAAAAAAAAAAAA//////////8GAAAAJxEuFSsRKRUxESkVNhEpFTsRLhU7ETMVPQAAAAgAAAAbAAAAEAAAADsRAABvFQAANgAAABAAAAA7EQAAgxUAAFgAAAA0AAAAAAAAAAAAAAD//////////wYAAAA7EYkVNhGNFTERjRUrEY0VJxGJFScRgxU2AAAAEAAAACcRAABvFQAAWAAAADQAAAAAAAAAAAAAAP//////////BgAAACcRahUrEWUVMRFlFTYRZRU7EWoVOxFvFT0AAAAIAAAAGwAAABAAAAA7EQAAqxUAADYAAAAQAAAAOxEAAL8VAABYAAAANAAAAAAAAAAAAAAA//////////8GAAAAOxHFFTYRyRUxEckVKxHJFScRxRUnEb8VNgAAABAAAAAnEQAAqxUAAFgAAAA0AAAAAAAAAAAAAAD//////////wYAAAAnEaYVKxGhFTERoRU2EaEVOxGmFTsRqxU9AAAACAAAABsAAAAQAAAAOxEAAOcVAAA2AAAAEAAAADsRAAD7FQAAWAAAADQAAAAAAAAAAAAAAP//////////BgAAADsRARY2EQUWMREFFisRBRYnEQEWJxH7FTYAAAAQAAAAJxEAAOcVAABYAAAANAAAAAAAAAAAAAAA//////////8GAAAAJxHiFSsR3RUxEd0VNhHdFTsR4hU7EecVPQAAAAgAAAAbAAAAEAAAADsRAAAjFgAANgAAABAAAAA7EQAANxYAAFgAAAA0AAAAAAAAAAAAAAD//////////wYAAAA7ET0WNhFBFjERQRYrEUEWJxE9FicRNxY2AAAAEAAAACcRAAAjFgAAWAAAADQAAAAAAAAAAAAAAP//////////BgAAACcRHhYrERkWMREZFjYRGRY7ER4WOxEjFj0AAAAIAAAAGwAAABAAAAA7EQAAXxYAADYAAAAQAAAAOxEAAHMWAABYAAAANAAAAAAAAAAAAAAA//////////8GAAAAOxF5FjYRfRYxEX0WKxF9FicReRYnEXMWNgAAABAAAAAnEQAAXxYAAFgAAAA0AAAAAAAAAAAAAAD//////////wYAAAAnEVoWKxFVFjERVRY2EVUWOxFaFjsRXxY9AAAACAAAABsAAAAQAAAAOxEAAJsWAAA2AAAAEAAAADsRAACvFgAAWAAAADQAAAAAAAAAAAAAAP//////////BgAAADsRtRY2EbkWMRG5FisRuRYnEbUWJxGvFjYAAAAQAAAAJxEAAJsWAABYAAAANAAAAAAAAAAAAAAA//////////8GAAAAJxGWFisRkRYxEZEWNhGRFjsRlhY7EZsWPQAAAAgAAAAbAAAAEAAAADsRAADXFgAANgAAABAAAAA7EQAA6xYAAFgAAAA0AAAAAAAAAAAAAAD//////////wYAAAA7EfEWNhH1FjER9RYrEfUWJxHxFicR6xY2AAAAEAAAACcRAADXFgAAWAAAADQAAAAAAAAAAAAAAP//////////BgAAACcR0hYrEc0WMRHNFjYRzRY7EdIWOxHXFj0AAAAIAAAAGwAAABAAAAA7EQAAExcAADYAAAAQAAAAOxEAACcXAABYAAAANAAAAAAAAAAAAAAA//////////8GAAAAOxEtFzYRMRcxETEXKxExFycRLRcnEScXNgAAABAAAAAnEQAAExcAAFgAAAA0AAAAAAAAAAAAAAD//////////wYAAAAnEQ4XKxEJFzERCRc2EQkXOxEOFzsRExc9AAAACAAAABsAAAAQAAAAOxEAAE8XAAA2AAAAEAAAADsRAABjFwAAWAAAADQAAAAAAAAAAAAAAP//////////BgAAADsRaRc2EW0XMRFtFysRbRcnEWkXJxFjFzYAAAAQAAAAJxEAAE8XAABYAAAANAAAAAAAAAAAAAAA//////////8GAAAAJxFKFysRRRcxEUUXNhFFFzsRShc7EU8XPQAAAAgAAAAbAAAAEAAAADsRAACLFwAANgAAABAAAAA7EQAAnxcAAFgAAAA0AAAAAAAAAAAAAAD//////////wYAAAA7EaUXNhGpFzERqRcrEakXJxGlFycRnxc2AAAAEAAAACcRAACLFwAAWAAAADQAAAAAAAAAAAAAAP//////////BgAAACcRhhcrEYEXMRGBFzYRgRc7EYYXOxGLFz0AAAAIAAAAGwAAABAAAAA7EQAAxxcAADYAAAAQAAAAOxEAANsXAABYAAAANAAAAAAAAAAAAAAA//////////8GAAAAOxHhFzYR5RcxEeUXKxHlFycR4RcnEdsXNgAAABAAAAAnEQAAxxcAAFgAAAA0AAAAAAAAAAAAAAD//////////wYAAAAnEcIXKxG9FzERvRc2Eb0XOxHCFzsRxxc9AAAACAAAABsAAAAQAAAAOxEAAAMYAAA2AAAAEAAAADsRAAAXGAAAWAAAADQAAAAAAAAAAAAAAP//////////BgAAADsRHRg2ESEYMREhGCsRIRgnER0YJxEXGDYAAAAQAAAAJxEAAAMYAABYAAAANAAAAAAAAAAAAAAA//////////8GAAAAJxH+FysR+RcxEfkXNhH5FzsR/hc7EQMYPQAAAAgAAAAbAAAAEAAAADsRAAA/GAAANgAAABAAAAA7EQAAUxgAAFgAAAA0AAAAAAAAAAAAAAD//////////wYAAAA7EVkYNhFdGDERXRgrEV0YJxFZGCcRUxg2AAAAEAAAACcRAAA/GAAAWAAAADQAAAAAAAAAAAAAAP//////////BgAAACcROhgrETUYMRE1GDYRNRg7EToYOxE/GD0AAAAIAAAAGwAAABAAAAA7EQAAexgAADYAAAAQAAAAOxEAAI8YAABYAAAANAAAAAAAAAAAAAAA//////////8GAAAAOxGVGDYRmRgxEZkYKxGZGCcRlRgnEY8YNgAAABAAAAAnEQAAexgAAFgAAAA0AAAAAAAAAAAAAAD//////////wYAAAAnEXYYKxFxGDERcRg2EXEYOxF2GDsRexg9AAAACAAAABsAAAAQAAAAOxEAALcYAAA2AAAAEAAAADsRAADLGAAAWAAAADQAAAAAAAAAAAAAAP//////////BgAAADsR0Rg2EdUYMRHVGCsR1RgnEdEYJxHLGDYAAAAQAAAAJxEAALcYAABYAAAANAAAAAAAAAAAAAAA//////////8GAAAAJxGyGCsRrRgxEa0YNhGtGDsRshg7EbcYPQAAAAgAAAAbAAAAEAAAADsRAADzGAAANgAAABAAAAA7EQAABxkAAFgAAAA0AAAAAAAAAAAAAAD//////////wYAAAA7EQ0ZNhERGTERERkrEREZJxENGScRBxk2AAAAEAAAACcRAADzGAAAWAAAADQAAAAAAAAAAAAAAP//////////BgAAACcR7hgrEekYMRHpGDYR6Rg7Ee4YOxHzGD0AAAAIAAAAGwAAABAAAAA7EQAALxkAADYAAAAQAAAAOxEAAEMZAABYAAAANAAAAAAAAAAAAAAA//////////8GAAAAOxFJGTYRTRkxEU0ZKxFNGScRSRknEUMZNgAAABAAAAAnEQAALxkAAFgAAAA0AAAAAAAAAAAAAAD//////////wYAAAAnESoZKxElGTERJRk2ESUZOxEqGTsRLxk9AAAACAAAABsAAAAQAAAAUBEAAEIZAAA2AAAAEAAAAGQRAABCGQAAWAAAADQAAAAAAAAAAAAAAP//////////BgAAAGkRQhluEUcZbhFMGW4RUhlpEVYZZBFWGTYAAAAQAAAAUBEAAFYZAABYAAAANAAAAAAAAAAAAAAA//////////8GAAAAShFWGUYRUhlGEUwZRhFHGUoRQhlQEUIZPQAAAAgAAAAbAAAAEAAAAIwRAABCGQAANgAAABAAAACgEQAAQhkAAFgAAAA0AAAAAAAAAAAAAAD//////////wYAAAClEUIZqhFHGaoRTBmqEVIZpRFWGaARVhk2AAAAEAAAAIwRAABWGQAAWAAAADQAAAAAAAAAAAAAAP//////////BgAAAIYRVhmCEVIZghFMGYIRRxmGEUIZjBFCGT0AAAAIAAAAPAAAAAgAAAA/AAAAGAAAABEBAAAFAQAALgEAAJc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JMKJQzCdykMIQAMDUAAAAEQAAAACEMDbBgAAAAAAAADkOI4+XC6Xv11uPz4mXpG/SBJOPvwGlb9IEk4+vVWZv11uPz6T/py/5DiOPlwul78AAQMDA4EAABRAA4AQAAAABAAAAAAAAP8kAAAAJAAAAAAAgD0AAAAAAAAAAAAAgD0AAAAAAAAAAAIAAAAlAAAADAAAAAIAAAATAAAADAAAAAEAAAA7AAAACAAAABsAAAAQAAAARhMAAHAQAAA2AAAAEAAAAJgSAADIEAAAWAAAACgAAAAAAAAAAAAAAP//////////AwAAALMSkRCzElAQmBIZEDYAAAAQAAAARhMAAHAQAAA9AAAACAAAADwAAAAIAAAAPgAAABgAAAApAQAAAQEAADUBAAAN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iTCiUMwncpDCEAEA1AAAABEAAAAAhDA2wYAAAAAAAAAEH0SPgAAAACa5lU91AY6PSI7iD0W2Ik8IjuIPRXYibya5lU90wY6vRB9Ej4AAAAAAAEDAwOBAwMUQASAEAAAAAQAAAAAAAD/JAAAACQAAAAAAIA9AAAAAAAAAAAAAIA9AAAAAAAAAAACAAAAJQAAAAwAAAACAAAAEwAAAAwAAAABAAAAOwAAAAgAAAAbAAAAEAAAAEMSAABMGQAANgAAABAAAACVEQAAoxkAAFgAAAAoAAAAAAAAAAAAAAD//////////wMAAACwEWwZsBEsGZUR9Rg2AAAAEAAAAEMSAABMGQAAPQAAAAgAAAA8AAAACAAAAD4AAAAYAAAAGQEAAI8BAAAlAQAAmw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gDdNChTEqQgRAAAAMAAAAAAAAACEAAAAIAAAAHAAAAAgAAABLAAAAQAAAADAAAAAFAAAAIAAAAAEAAAABAAAAEAAAAAAAAAAAAAAA8AUAADQCAAAAAAAAAAAAAPAFAAA0AgAAJAAAACQAAAAAAIA/AAAAAAAAAAAAAIA/4A3TQoUxKkICAAAADAAAABAAAAAAAAAAAAAAAAoAAAAQAAAAAAAAAAAAAABSAAAAcAEAAAEAAADi////AAAAAAAAAAAAAAAAkAEAAAAAAAAEAAQiQQByAGkAYQBsACAATgBhAHIAcgBvAHcAAAAAAOCm3Te1AQAAALg48bEAAAAAAAAAAAAAANi3OPGxAAAAAAAAAAAAAAAAAAAAAAAAAAAAAAAAAAAAUME48bEAAAA9CNZE/n8AAHDAOPGxAAAA0KFPOrUBAAAgxS4/tQEAABH81UT+fwAAIMUuP7UBAAAAAJwxtQEAAOConDq1AQAAgFYAAJEDAACADSMptQEAAACItTq1AQAAgFYAAAQ8BAAXSJI1AAAAAAEAAAAAAAAAAAAAAAAAAAAMAAAAAAAAAAcAAAAAAAAAuKxeK7UBAAABSTo6tQEAAHDAOPGxAAAAAQAAAAAAAAAwNLY6tQEAABH81UT+fwAAULU48bEAAAAAAPMotQEAAEm1OPGxAAAAAAAAAAAAAAAAAAAAAAAAAAM3xN9kdgAIAAAAACUAAAAMAAAAAQAAABYAAAAMAAAAGAAAABIAAAAMAAAAAQAAABgAAAAMAAAAAAAAAlQAAABwAAAAagAAABAAAAC1AAAAMgAAAAIAAAAAAAAAAAAAAAAAAAAAAAAABgAAAEwAAAAAAAAAAAAAAAAAAAD//////////1gAAAB+ACAAMQA5ADkAMAAOAAAABwAAAA4AAAAOAAAADQAAAA4AAAAlAAAADAAAAA0AAIAoAAAADAAAAAEAAAAiAAAADAAAAP////9GAAAAIAEAABQBAABFTUYrKkAAACQAAAAYAAAAAADwQgAAAAAAAAAAAADwQuAN00KFMSpC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37CQ4UxKkIEQAAADAAAAAAAAAAhAAAACAAAABwAAAAIAAAASwAAAEAAAAAwAAAABQAAACAAAAABAAAAAQAAABAAAAAAAAAAAAAAAPAFAAA0AgAAAAAAAAAAAADwBQAANAIAACQAAAAkAAAAAACAPwAAAAAAAAAAAACAP+9+wkOFMSpCAgAAAAwAAAAQAAAAAAAAAAAAAAAKAAAAEAAAAAAAAAAAAAAAUgAAAHABAAABAAAA4v///wAAAAAAAAAAAAAAAJABAAAAAAAABAAEIkEAcgBpAGEAbAAgAE4AYQByAHIAbwB3AAAAAADgpt03tQEAAAC4OPGxAAAAAAAAAAAAAACHiAg8AAAAAAAAAAAAAAAAAAAAAAAAAAAAAAAAAAAAAFDBOPGxAAAAPQjWRP5/AABwwDjxsQAAANChTzq1AQAAIMUuP7UBAAAR/NVE/n8AACDFLj+1AQAAAACcMbUBAADgqJw6tQEAAIBWAAC9AwAAUA0jKbUBAAAAiLU6tQEAAIBWAAAEjAQAF0iSNQAAAAABAAAAAAAAAAAAAAAAAAAADAAAAAAAAAAHAAAAAAAAALisXiu1AQAAAUk6OrUBAABwwDjxsQAAAAEAAAAAAAAAcDy2OrUBAAAR/NVE/n8AAFC1OPGxAAAAAADzKLUBAABJtTjxsQAAAAAAAAAAAAAAAAAAAAAAAAADN8TfZHYACAAAAAAlAAAADAAAAAEAAAAWAAAADAAAABgAAAASAAAADAAAAAEAAAAYAAAADAAAAAAAAAJUAAAAcAAAAIUBAAAQAAAA0AEAADIAAAACAAAAAAAAAAAAAAAAAAAAAAAAAAYAAABMAAAAAAAAAAAAAAAAAAAA//////////9YAAAAfgAgADEAOQA5ADUADgAAAAcAAAAOAAAADgAAAA0AAAAOAAAAJQAAAAwAAAANAACAKAAAAAwAAAABAAAAIgAAAAwAAAD/////RgAAACABAAAUAQAARU1GKypAAAAkAAAAGAAAAAAA8EIAAAAAAAAAAAAA8ELvfsJDhTEq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IdKESFMSpCBEAAAAwAAAAAAAAAIQAAAAgAAAAcAAAACAAAAEsAAABAAAAAMAAAAAUAAAAgAAAAAQAAAAEAAAAQAAAAAAAAAAAAAADwBQAANAIAAAAAAAAAAAAA8AUAADQCAAAkAAAAJAAAAAAAgD8AAAAAAAAAAAAAgD8yHShEhTEqQgIAAAAMAAAAEAAAAAAAAAAAAAAACgAAABAAAAAAAAAAAAAAAFIAAABwAQAAAQAAAOL///8AAAAAAAAAAAAAAACQAQAAAAAAAAQABCJBAHIAaQBhAGwAIABOAGEAcgByAG8AdwAAAAAA4KbdN7UBAAAAuDjxsQAAAAAAAAAAAAAAh4gIPAAAAAAAAAAAAAAAAAAAAAAAAAAAAAAAAAAAAABQwTjxsQAAAD0I1kT+fwAAcMA48bEAAADQoU86tQEAACDFLj+1AQAAEfzVRP5/AAAgxS4/tQEAAAAAnDG1AQAA4KicOrUBAACAVgAAowMAAOANIym1AQAAAIi1OrUBAACAVgAABDsEABdIkjUAAAAAAQAAAAAAAAAAAAAAAAAAAAwAAAAAAAAABwAAAAAAAAC4rF4rtQEAAAFJOjq1AQAAcMA48bEAAAABAAAAAAAAAJA3tjq1AQAAEfzVRP5/AABQtTjxsQAAAAAA8yi1AQAASbU48bEAAAAAAAAAAAAAAAAAAAAAAAAAAzfE32R2AAgAAAAAJQAAAAwAAAABAAAAFgAAAAwAAAAYAAAAEgAAAAwAAAABAAAAGAAAAAwAAAAAAAACVAAAAHAAAACgAgAAEAAAAOsCAAAyAAAAAgAAAAAAAAAAAAAAAAAAAAAAAAAGAAAATAAAAAAAAAAAAAAAAAAAAP//////////WAAAAH4AIAAyADAAMAAwAA4AAAAHAAAADgAAAA4AAAANAAAADgAAACUAAAAMAAAADQAAgCgAAAAMAAAAAQAAACIAAAAMAAAA/////0YAAAAgAQAAFAEAAEVNRisqQAAAJAAAABgAAAAAAPBCAAAAAAAAAAAAAPBCMh0oRIUxK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RzG1EhTEqQgRAAAAMAAAAAAAAACEAAAAIAAAAHAAAAAgAAABLAAAAQAAAADAAAAAFAAAAIAAAAAEAAAABAAAAEAAAAAAAAAAAAAAA8AUAADQCAAAAAAAAAAAAAPAFAAA0AgAAJAAAACQAAAAAAIA/AAAAAAAAAAAAAIA/kcxtRIUxKkICAAAADAAAABAAAAAAAAAAAAAAAAoAAAAQAAAAAAAAAAAAAABSAAAAcAEAAAEAAADi////AAAAAAAAAAAAAAAAkAEAAAAAAAAEAAQiQQByAGkAYQBsACAATgBhAHIAcgBvAHcAAAAAAOCm3Te1AQAAALg48bEAAAAAAAAAAAAAAIeICDwAAAAAAAAAAAAAAAAAAAAAAAAAAAAAAAAAAAAAUME48bEAAAA9CNZE/n8AAHDAOPGxAAAA0KFPOrUBAAAgxS4/tQEAABH81UT+fwAAIMUuP7UBAAAAAJwxtQEAAOConDq1AQAAgFYAALoDAACADSMptQEAAACItTq1AQAAgFYAAARABAAXSJI1AAAAAAEAAAAAAAAAAAAAAAAAAAAMAAAAAAAAAAcAAAAAAAAAuKxeK7UBAAABSTo6tQEAAHDAOPGxAAAAAQAAAAAAAADgO7Y6tQEAABH81UT+fwAAULU48bEAAAAAAPMotQEAAEm1OPGxAAAAAAAAAAAAAAAAAAAAAAAAAAM3xN9kdgAIAAAAACUAAAAMAAAAAQAAABYAAAAMAAAAGAAAABIAAAAMAAAAAQAAABgAAAAMAAAAAAAAAlQAAABwAAAAtwMAABAAAAACBAAAMgAAAAIAAAAAAAAAAAAAAAAAAAAAAAAABgAAAEwAAAAAAAAAAAAAAAAAAAD//////////1gAAAB+ACAAMgAwADAANQAOAAAABwAAAA4AAAAOAAAADQAAAA4AAAAlAAAADAAAAA0AAIAoAAAADAAAAAEAAAAiAAAADAAAAP////9GAAAAOAEAACwBAABFTUYrKkAAACQAAAAYAAAAAADwQgAAAAAAAAAAAADwQpHMbUSFMSpC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suqbRKJW7UMKQACAJAAAABgAAADf8ev/AQAAAAAAAAAmk8m+7/f7PyaTyT4oAAAADAAAAAIAAAAhAAAACAAAAGIAAAAMAAAAAQAAACQAAAAkAAAAAACAPQAAAAAAAAAAAACAPQAAAAAAAAAAAgAAACcAAAAYAAAAAgAAAAAAAADr8d8AAAAAACUAAAAMAAAAAgAAACUAAAAMAAAACAAAgFYAAAAwAAAA3gQAAKoBAADMBQAA2wEAAAUAAADuTa8a7k2jHbFcox2xXK8a7k2vG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y6ptEolbtQwhAAAI8AAAAMAAAAAIQwNsAAAAAjgAAAAAAAACrqio8AgAAAAIAAAACAAAAAAAAAAIQwNsAAAAAAAAA/whABANIAAAAPAAAAAIQwNsFAAAAAAAAAAAAAAAAAAAA7/f7PwAAAADv9/s/JpPJvgAAAAAmk8m+AAAAAAAAAAAAAQEBgYEDAxVABAAQAAAABAAAAAAAAAAkAAAAJAAAAAAAgD0AAAAAAAAAAAAAgD0AAAAAAAAAAAIAAABfAAAAOAAAAAEAAAA4AAAAAAAAADgAAAAAAAAAAAABABQAAAAAAAAAAAAAAAAAAAAAAAAAAAAAACUAAAAMAAAAAQAAACUAAAAMAAAABQAAgFYAAAAwAAAA3QQAAKkBAADNBQAA3AEAAAUAAADuTaMdsVyjHbFcrxruTa8a7k2jHS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uAqJEDYfkQwRAAAAMAAAAAAAAACEAAAAIAAAAHAAAAAgAAABLAAAAQAAAADAAAAAFAAAAIAAAAAEAAAABAAAAEAAAAAAAAAAAAAAA8AUAADQCAAAAAAAAAAAAAPAFAAA0AgAAJAAAACQAAAAAAIA/AAAAAAAAAAAAAIA/rgKiRA2H5EMCAAAADAAAABAAAAAAAAAAAAAAAAoAAAAQAAAAAAAAAAAAAABSAAAAcAEAAAEAAADs////AAAAAAAAAAAAAAAAkAEAAAAAAAAEAAUiQwBhAGwAaQBiAHIAaQAAAHIAcgBvAHcAAAAAAF7F1UT+fwAABAVxAwAAAABAAAAAAAAAAKCnnDq1AQAAAAAAAAAAAAAAAAAAAAAAAAAAAAAAAAAAUME48bEAAAAJAAAAAAAAAHDAOPGxAAAA0KFPOrUBAAAgxS4/tQEAABH81UT+fwAAIMUuP7UBAAAAAJwxtQEAAHUTkv//////gFYAAASSBABQDSMptQEAAHUTkv//////gFYAAASSBAAXSJI1AAAAAAEAAAAAAAAAAAAAAAAAAACAVgAAIbsBAEybxkL+fwAAAQAAAAAAAABxvpY1/n8AAFDBOPGxAAAAcMA48QAAAADQoU86tQEAAPPEy9/9fwAAAAAAAAAAAAB1EwSSAAAAAAm1OPGxAAAAdBv+Q/5/AABQDSMptQEAAAM3xN9kdgAIAAAAACUAAAAMAAAAAQAAABYAAAAMAAAAGAAAABIAAAAMAAAAAQAAABgAAAAMAAAAAAAAAlQAAAB8AAAAEAUAALYBAABOBQAAzQEAAAIAAAAAAAAAAAAAAAAAAAAAAAAACAAAAEwAAAAAAAAAAAAAAAAAAAD//////////1wAAABMAGEAeQBlAHIAIAAxACAACAAAAAoAAAAJAAAACgAAAAcAAAAEAAAACwAAAAQAAAAlAAAADAAAAA0AAIAoAAAADAAAAAEAAAAiAAAADAAAAP////9GAAAAIAEAABQBAABFTUYrKkAAACQAAAAYAAAAAADwQgAAAAAAAAAAAADwQq4Cok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TeepRA2H5EMEQAAADAAAAAAAAAAhAAAACAAAABwAAAAIAAAASwAAAEAAAAAwAAAABQAAACAAAAABAAAAAQAAABAAAAAAAAAAAAAAAPAFAAA0AgAAAAAAAAAAAADwBQAANAIAACQAAAAkAAAAAACAPwAAAAAAAAAAAACAP03nqU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CTGED//////4BWAAAEQAQA4A0jKbUBAACTGED//////4BWAAAEQAQAF0iSNQAAAAABAAAAAAAAAAAAAAAAAAAAgFYAACG7AQBMm8ZC/n8AAAEAAAAAAAAAcb6WNf5/AABQwTjxsQAAAHDAOPEAAAAA0KFPOrUBAADzxMvf/X8AAAAAAAAAAAAAkxgEQAAAAAAJtTjxsQAAAHQb/kP+fwAA4A0jKbUBAAADN8TfZHYACAAAAAAlAAAADAAAAAEAAAAWAAAADAAAABgAAAASAAAADAAAAAEAAAAYAAAADAAAAAAAAAJUAAAAVAAAAE8FAAC2AQAAVAUAAM0BAAACAAAAAAAAAAAAAAAAAAAAAAAAAAEAAABMAAAAAAAAAAAAAAAAAAAA//////////9QAAAALQB0AAYAAAAlAAAADAAAAA0AAIAoAAAADAAAAAEAAAAiAAAADAAAAP////9GAAAAIAEAABQBAABFTUYrKkAAACQAAAAYAAAAAADwQgAAAAAAAAAAAADwQk3nqU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PauqRA2H5EMEQAAADAAAAAAAAAAhAAAACAAAABwAAAAIAAAASwAAAEAAAAAwAAAABQAAACAAAAABAAAAAQAAABAAAAAAAAAAAAAAAPAFAAA0AgAAAAAAAAAAAADwBQAANAIAACQAAAAkAAAAAACAPwAAAAAAAAAAAACAPz2rqk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DFF0T//////4BWAAAERAQAgA0jKbUBAADFF0T//////4BWAAAERAQAF0iSNQAAAAABAAAAAAAAAAAAAAAAAAAAgFYAACG7AQBMm8ZC/n8AAAEAAAAAAAAAcb6WNf5/AABQwTjxsQAAAHDAOPEAAAAA0KFPOrUBAADzxMvf/X8AAAAAAAAAAAAAxRcERAAAAAAJtTjxsQAAAHQb/kP+fwAAgA0jKbUBAAADN8TfZHYACAAAAAAlAAAADAAAAAEAAAAWAAAADAAAABgAAAASAAAADAAAAAEAAAAYAAAADAAAAAAAAAJUAAAAVAAAAFUFAAC2AQAAWQUAAM0BAAACAAAAAAAAAAAAAAAAAAAAAAAAAAEAAABMAAAAAAAAAAAAAAAAAAAA//////////9QAAAAIABlAAUAAAAlAAAADAAAAA0AAIAoAAAADAAAAAEAAAAiAAAADAAAAP////9GAAAAIAEAABQBAABFTUYrKkAAACQAAAAYAAAAAADwQgAAAAAAAAAAAADwQj2rqk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DurRA2H5EMEQAAADAAAAAAAAAAhAAAACAAAABwAAAAIAAAASwAAAEAAAAAwAAAABQAAACAAAAABAAAAAQAAABAAAAAAAAAAAAAAAPAFAAA0AgAAAAAAAAAAAADwBQAANAIAACQAAAAkAAAAAACAPwAAAAAAAAAAAACAP+w7q0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B1E5b//////4BWAAAElgQAUA0jKbUBAAB1E5b//////4BWAAAElgQAF0iSNQAAAAABAAAAAAAAAAAAAAAAAAAAgFYAACG7AQBMm8ZC/n8AAAEAAAAAAAAAcb6WNf5/AABQwTjxsQAAAHDAOPEAAAAA0KFPOrUBAADzxMvf/X8AAAAAAAAAAAAAdRMElgAAAAAJtTjxsQAAAHQb/kP+fwAAUA0jKbUBAAADN8TfZHYACAAAAAAlAAAADAAAAAEAAAAWAAAADAAAABgAAAASAAAADAAAAAEAAAAYAAAADAAAAAAAAAJUAAAAfAAAAFoFAAC2AQAAmgUAAM0BAAACAAAAAAAAAAAAAAAAAAAAAAAAAAgAAABMAAAAAAAAAAAAAAAAAAAA//////////9cAAAAUABoAHkAcwBpAGMAYQBsAAoAAAALAAAACQAAAAgAAAAEAAAACQAAAAkAAAAFAAAAJQAAAAwAAAANAACAKAAAAAwAAAABAAAAIgAAAAwAAAD/////RgAAADgBAAAsAQAARU1GKypAAAAkAAAAGAAAAAAA8EIAAAAAAAAAAAAA8ELsO6tEDY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Lqm0S2YMpDCkAAgCQAAAAYAAAA3/Hr/wEAAAAAAAAAJpPJvu/3+z8mk8k+IQAAAAgAAABiAAAADAAAAAEAAAAkAAAAJAAAAAAAgD0AAAAAAAAAAAAAgD0AAAAAAAAAAAIAAAAlAAAADAAAAAIAAAAlAAAADAAAAAgAAIBWAAAAMAAAAN4EAABlAQAAzAUAAJUBAAAFAAAA7k1RFu5NRRmxXEUZsVxRFu5NUR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uqbRLZgykMIQAACPAAAADAAAAACEMDbAAAAAI4AAAAAAAAAq6oqPAIAAAACAAAAAgAAAAAAAAACEMDbAAAAAAAAAP8IQAQDSAAAADwAAAACEMDbBQAAAAAAAAAAAAAAAAAAAO/3+z8AAAAA7/f7PyaTyb4AAAAAJpPJvgAAAAAAAAAAAAEBAYGBAwMVQAQAEAAAAAQAAAAAAAAAJAAAACQAAAAAAIA9AAAAAAAAAAAAAIA9AAAAAAAAAAACAAAAXwAAADgAAAABAAAAOAAAAAAAAAA4AAAAAAAAAAAAAQAUAAAAAAAAAAAAAAAAAAAAAAAAAAAAAAAlAAAADAAAAAEAAAAlAAAADAAAAAUAAIBWAAAAMAAAAN0EAABjAQAAzQUAAJYBAAAFAAAA7k1FGbFcRRmxXFEW7k1RFu5NR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EigRCGRwUMEQAAADAAAAAAAAAAhAAAACAAAABwAAAAIAAAASwAAAEAAAAAwAAAABQAAACAAAAABAAAAAQAAABAAAAAAAAAAAAAAAPAFAAA0AgAAAAAAAAAAAADwBQAANAIAACQAAAAkAAAAAACAPwAAAAAAAAAAAACAP1hIoEQhkcF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CTGEb//////4BWAAAERgQA4A0jKbUBAACTGEb//////4BWAAAERgQAF0iSNQAAAAABAAAAAAAAAAAAAAAAAAAAgFYAACG7AQBMm8ZC/n8AAAEAAAAAAAAAcb6WNf5/AABQwTjxsQAAAHDAOPEAAAAA0KFPOrUBAADzxMvf/X8AAAAAAAAAAAAAkxgERgAAAAAJtTjxsQAAAHQb/kP+fwAA4A0jKbUBAAADN8TfZHYACAAAAAAlAAAADAAAAAEAAAAWAAAADAAAABgAAAASAAAADAAAAAEAAAAYAAAADAAAAAAAAAJUAAAAfAAAAAIFAABwAQAAQAUAAIcBAAACAAAAAAAAAAAAAAAAAAAAAAAAAAgAAABMAAAAAAAAAAAAAAAAAAAA//////////9cAAAATABhAHkAZQByACAAMgAgAAgAAAAKAAAACQAAAAoAAAAHAAAABAAAAAsAAAAEAAAAJQAAAAwAAAANAACAKAAAAAwAAAABAAAAIgAAAAwAAAD/////RgAAACABAAAUAQAARU1GKypAAAAkAAAAGAAAAAAA8EIAAAAAAAAAAAAA8EJYSKB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sqEQhkcFDBEAAAAwAAAAAAAAAIQAAAAgAAAAcAAAACAAAAEsAAABAAAAAMAAAAAUAAAAgAAAAAQAAAAEAAAAQAAAAAAAAAAAAAADwBQAANAIAAAAAAAAAAAAA8AUAADQCAAAkAAAAJAAAAAAAgD8AAAAAAAAAAAAAgD/2LKh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xRdJ//////+AVgAABEkEAIANIym1AQAAxRdJ//////+AVgAABEkEABdIkjUAAAAAAQAAAAAAAAAAAAAAAAAAAIBWAAAhuwEATJvGQv5/AAABAAAAAAAAAHG+ljX+fwAAUME48bEAAABwwDjxAAAAANChTzq1AQAA88TL3/1/AAAAAAAAAAAAAMUXBEkAAAAACbU48bEAAAB0G/5D/n8AAIANIym1AQAAAzfE32R2AAgAAAAAJQAAAAwAAAABAAAAFgAAAAwAAAAYAAAAEgAAAAwAAAABAAAAGAAAAAwAAAAAAAACVAAAAFQAAABBBQAAcAEAAEYFAACHAQAAAgAAAAAAAAAAAAAAAAAAAAAAAAABAAAATAAAAAAAAAAAAAAAAAAAAP//////////UAAAAC0ALAAGAAAAJQAAAAwAAAANAACAKAAAAAwAAAABAAAAIgAAAAwAAAD/////RgAAACABAAAUAQAARU1GKypAAAAkAAAAGAAAAAAA8EIAAAAAAAAAAAAA8EL2LKh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bwqEQhkcFDBEAAAAwAAAAAAAAAIQAAAAgAAAAcAAAACAAAAEsAAABAAAAAMAAAAAUAAAAgAAAAAQAAAAEAAAAQAAAAAAAAAAAAAADwBQAANAIAAAAAAAAAAAAA8AUAADQCAAAkAAAAJAAAAAAAgD8AAAAAAAAAAAAAgD/m8Kh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dROa//////+AVgAABJoEAFANIym1AQAAdROa//////+AVgAABJoEABdIkjUAAAAAAQAAAAAAAAAAAAAAAAAAAIBWAAAhuwEATJvGQv5/AAABAAAAAAAAAHG+ljX+fwAAUME48bEAAABwwDjxAAAAANChTzq1AQAA88TL3/1/AAAAAAAAAAAAAHUTBJoAAAAACbU48bEAAAB0G/5D/n8AAFANIym1AQAAAzfE32R2AAgAAAAAJQAAAAwAAAABAAAAFgAAAAwAAAAYAAAAEgAAAAwAAAABAAAAGAAAAAwAAAAAAAACVAAAAFQAAABIBQAAcAEAAEwFAACHAQAAAgAAAAAAAAAAAAAAAAAAAAAAAAABAAAATAAAAAAAAAAAAAAAAAAAAP//////////UAAAACAALAAFAAAAJQAAAAwAAAANAACAKAAAAAwAAAABAAAAIgAAAAwAAAD/////RgAAACABAAAUAQAARU1GKypAAAAkAAAAGAAAAAAA8EIAAAAAAAAAAAAA8ELm8Kh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5WBqUQhkcFDBEAAAAwAAAAAAAAAIQAAAAgAAAAcAAAACAAAAEsAAABAAAAAMAAAAAUAAAAgAAAAAQAAAAEAAAAQAAAAAAAAAAAAAADwBQAANAIAAAAAAAAAAAAA8AUAADQCAAAkAAAAJAAAAAAAgD8AAAAAAAAAAAAAgD+Vgal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kxhK//////+AVgAABEoEAOANIym1AQAAkxhK//////+AVgAABEoEABdIkjUAAAAAAQAAAAAAAAAAAAAAAAAAAIBWAAAhuwEATJvGQv5/AAABAAAAAAAAAHG+ljX+fwAAUME48bEAAABwwDjxAAAAANChTzq1AQAA88TL3/1/AAAAAAAAAAAAAJMYBEoAAAAACbU48bEAAAB0G/5D/n8AAOANIym1AQAAAzfE32R2AAgAAAAAJQAAAAwAAAABAAAAFgAAAAwAAAAYAAAAEgAAAAwAAAABAAAAGAAAAAwAAAAAAAACVAAAAIgAAABMBQAAcAEAAKgFAACHAQAAAgAAAAAAAAAAAAAAAAAAAAAAAAAKAAAATAAAAAAAAAAAAAAAAAAAAP//////////YAAAAEYAbwByAHcAYQByAGQAaQBuAGcACQAAAAsAAAAHAAAADgAAAAoAAAAHAAAACgAAAAUAAAAKAAAACgAAACUAAAAMAAAADQAAgCgAAAAMAAAAAQAAACIAAAAMAAAA/////0YAAAA4AQAALAEAAEVNRisqQAAAJAAAABgAAAAAAPBCAAAAAAAAAAAAAPBClYGpRCGRw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y6ptE5/1CQwpAAIAkAAAAGAAAANrc8v8BAAAAAAAAAGg0mr/v9/s/aDSaPygAAAAMAAAAAgAAACEAAAAIAAAAYgAAAAwAAAABAAAAJAAAACQAAAAAAIA9AAAAAAAAAAAAAIA9AAAAAAAAAAACAAAAJwAAABgAAAACAAAAAAAAAPLc2gAAAAAAJQAAAAwAAAACAAAAJQAAAAwAAAAIAACAVgAAADAAAADeBAAAMQAAAMwFAADDAAAABQAAAO5NHwPuTSgMsVwoDLFcHwPuTR8D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rLqm0Tn/UJDCEAAAjwAAAAwAAAAAhDA2wAAAACOAAAAAAAAAKuqKjwCAAAAAgAAAAIAAAAAAAAAAhDA2wAAAAAAAAD/CEAEA0gAAAA8AAAAAhDA2wUAAAAAAAAAAAAAAAAAAADv9/s/AAAAAO/3+z9oNJq/AAAAAGg0mr8AAAAAAAAAAAABAQGBgQMDFUAEABAAAAAEAAAAAAAAACQAAAAkAAAAAACAPQAAAAAAAAAAAACAPQAAAAAAAAAAAgAAAF8AAAA4AAAAAQAAADgAAAAAAAAAOAAAAAAAAAAAAAEAFAAAAAAAAAAAAAAAAAAAAAAAAAAAAAAAJQAAAAwAAAABAAAAJQAAAAwAAAAFAACAVgAAADAAAADdBAAAMAAAAM0FAADFAAAABQAAAO5NKAyxXCgMsVwfA+5NHwPuTSgM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x6HnkTNaulCBEAAAAwAAAAAAAAAIQAAAAgAAAAcAAAACAAAAEsAAABAAAAAMAAAAAUAAAAgAAAAAQAAAAEAAAAQAAAAAAAAAAAAAADwBQAANAIAAAAAAAAAAAAA8AUAADQCAAAkAAAAJAAAAAAAgD8AAAAAAAAAAAAAgD8eh55EzWrpQgIAAAAMAAAAEAAAAAAAAAAAAAAACgAAABAAAAAAAAAAAAAAAFIAAABwAQAAAQAAAOz///8AAAAAAAAAAAAAAACQAQAAAAAAAAQABSJDAGEAbABpAGIAcgBpAAAAcgByAG8AdwAAAAAAXsXVRP5/AAAFBUsDAAAAAEAAAAAAAAAAoKecOrUBAAAAAAAAAAAAAAAAAAAAAAAAAAAAAAAAAABQwTjxsQAAAAkAAAAAAAAAcMA48bEAAADQoU86tQEAACDFLj+1AQAAEfzVRP5/AAAgxS4/tQEAAAAAnDG1AQAAxRdP//////+AVgAABE8EAIANIym1AQAAxRdP//////+AVgAABE8EABdIkjUAAAAAAQAAAAAAAAAAAAAAAAAAAIBWAAAhuwEATJvGQv5/AAABAAAAAAAAAHG+ljX+fwAAUME48bEAAABwwDjxAAAAANChTzq1AQAA88TL3/1/AAAAAAAAAAAAAMUXBE8AAAAACbU48bEAAAB0G/5D/n8AAIANIym1AQAAAzfE32R2AAgAAAAAJQAAAAwAAAABAAAAFgAAAAwAAAAYAAAAEgAAAAwAAAABAAAAGAAAAAwAAAAAAAACVAAAANgAAAD0BAAAYgAAALUFAAB5AAAAAgAAAAAAAAAAAAAAAAAAAAAAAAAXAAAATAAAAAAAAAAAAAAAAAAAAP//////////fAAAAEMAbwBuAGYAaQBnAHUAcgBhAHQAaQBvAG4AIAAmACAAQwBvAG4AdAByAG8AbAAyAAsAAAAKAAAACwAAAAYAAAAEAAAACgAAAAoAAAAHAAAACgAAAAcAAAAEAAAACwAAAAoAAAAFAAAADQAAAAUAAAALAAAACgAAAAsAAAAGAAAABwAAAAsAAAAEAAAAJQAAAAwAAAANAACAKAAAAAwAAAABAAAAIgAAAAwAAAD/////RgAAACABAAAUAQAARU1GKypAAAAkAAAAGAAAAAAA8EIAAAAAAAAAAAAA8EIeh55EzWrp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05joURttQxDBEAAAAwAAAAAAAAAIQAAAAgAAAAcAAAACAAAAEsAAABAAAAAMAAAAAUAAAAgAAAAAQAAAAEAAAAQAAAAAAAAAAAAAADwBQAANAIAAAAAAAAAAAAA8AUAADQCAAAkAAAAJAAAAAAAgD8AAAAAAAAAAAAAgD9OY6FEbbUMQwIAAAAMAAAAEAAAAAAAAAAAAAAACgAAABAAAAAAAAAAAAAAAFIAAABwAQAAAQAAAOz///8AAAAAAAAAAAAAAACQAQAAAAAAAAQABSJDAGEAbABpAGIAcgBpAAAAcgByAG8AdwAAAAAAXsXVRP5/AAAFBUsDAAAAAEAAAAAAAAAAh4gIPAAAAAAAAAAAAAAAAAAAAAAAAAAAAAAAAAAAAABQwTjxsQAAAAkAAAAAAAAAcMA48bEAAADQoU86tQEAACDFLj+1AQAAEfzVRP5/AAAgxS4/tQEAAAAAnDG1AQAAdROf//////+AVgAABJ8EAFANIym1AQAAdROf//////+AVgAABJ8EABdIkjUAAAAAAQAAAAAAAAAAAAAAAAAAAIBWAAAhuwEATJvGQv5/AAABAAAAAAAAAHG+ljX+fwAAUME48bEAAABwwDjxAAAAANChTzq1AQAA88TL3/1/AAAAAAAAAAAAAHUTBJ8AAAAACbU48bEAAAB0G/5D/n8AAFANIym1AQAAAzfE32R2AAgAAAAAJQAAAAwAAAABAAAAFgAAAAwAAAAYAAAAEgAAAAwAAAABAAAAGAAAAAwAAAAAAAACVAAAALQAAAALBQAAegAAAJ8FAACRAAAAAgAAAAAAAAAAAAAAAAAAAAAAAAARAAAATAAAAAAAAAAAAAAAAAAAAP//////////cAAAAEEAQwBMACwAIABRAE8AUwAsACAAUgBvAHUAdABpAG4AZwAwAAwAAAAKAAAACQAAAAUAAAAEAAAADgAAAA0AAAAJAAAABQAAAAUAAAAKAAAACwAAAAoAAAAHAAAABQAAAAoAAAAKAAAAJQAAAAwAAAANAACAKAAAAAwAAAABAAAAIgAAAAwAAAD/////RgAAALQBAACoAQAARU1GKypAAAAkAAAAGAAAAAAA8EIAAAAAAAAAAAAA8EJOY6FEbbUM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JCmURiNutDCEAEA5AAAACEAAAAAhDA2w0AAAAAAAAAFovFPqPR6L4Wi8U+W7M0v11SmT6j0Wi/FotFPqPRaL/l4rA9o9FovwAAAKRbszS/AAAApKPR6L4AAMCkIHlQvuXisD0AAEAlFotFPgAAgCVdUpk+AACgJRaLxT4geVC+FovFPqPR6L4AAwMDAwMDAwMDAwODAAAAFEAEgBAAAAAEAAAAULAA/ygAAAAMAAAAAgAAACEAAAAIAAAAYgAAAAwAAAABAAAAJAAAACQAAAAAAIA9AAAAAAAAAAAAAIA9AAAAAAAAAAACAAAAJwAAABgAAAACAAAAAAAAAACwUAAAAAAAJQAAAAwAAAACAAAAEwAAAAwAAAABAAAAOwAAAAgAAABVAAAAUAAAAAAAAAAAAAAA//////////8NAAAAfk/2GX5PFBjZTo0WDE6NFj9NjRaaTBQYmkz2GZpM2Bs/TV8dDE5fHdlOXx1+T9gbfk/2GTwAAAAIAAAAPgAAABgAAADJBAAAaAEAAPgEAADW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AAAAAAgL8AAIA/AAAAAC/nnEQ/XuZDBEAAAAwAAAAAAAAAIQAAAAgAAAAcAAAACAAAAEsAAABAAAAAMAAAAAUAAAAgAAAAAQAAAAEAAAAQAAAAAAAAAAAAAADwBQAANAIAAAAAAAAAAAAA8AUAADQCAAAkAAAAJAAAAAAAAAAAAIC/AACAPwAAAAAv55xEP17mQwIAAAAMAAAAEAAAAAAAAAAAAAAACgAAABAAAAAAAAAAAAAAAFIAAABwAQAAAQAAAOz///8AAAAAAAAAAAAAAAC8AgAAAAAAAAQABSJDAGEAbABpAGIAcgBpAAAAcgByAG8AdwAAAAAAXsXVRP5/AAAFBUsDAAAAAEAAAAAAAAAAh4gIPAAAAAAAAAAAAAAAAAAAAAAAAAAAAAAAAAAAAABQwTjxsQAAAAkAAAAAAAAAcMA48bEAAADQoU86tQEAACDFLj+1AQAAEfzVRP5/AAAgxS4/tQEAAAAAnDG1AQAAkxhQ//////+AVgAABFAEAOANIym1AQAAkxhQ//////+AVgAABFAEABdIkjUAAAAAAQAAAAAAAAAAAAAAAAAAAIBWAAAhuwEATJvGQv5/AAABAAAAAAAAAHG+ljX+fwAAUME48bEAAABwwDjxAAAAANChTzq1AQAA88TL3/1/AAAAAAAAAAAAAJMYBFAAAAAACbU48bEAAAB0G/5D/n8AAOANIym1AQAAAzfE32R2AAgAAAAAJQAAAAwAAAABAAAAFgAAAAwAAAAYAAAAEgAAAAwAAAABAAAAGAAAAAwAAAD///8CVAAAAIgAAADTBAAAcwEAAOwEAADNAQAAAgAAAAAAAAAAAAAAAAAAAAAAAAAKAAAATAAAAAAAAAAAAAAAAAAAAP//////////YAAAAEYAbABvAHcAIABUAGEAYgBsAGUACQAAAAUAAAALAAAADwAAAAQAAAAKAAAACgAAAAsAAAAFAAAACgAAACUAAAAMAAAADQAAgCgAAAAMAAAAAQAAACIAAAAMAAAA/////0YAAACsAQAAoAEAAEVNRisqQAAAJAAAABgAAAAAAAAAAADwwgAA8EIAAAAAL+ecRD9e5k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keJdEn1S+QwhAAAJMAAAAQAAAAAIQwNsAAAAAzgEAAAAAAAAA1BRGAgAAAAIAAAACAAAAAgAAAAAAAAACAAAAAAAAQAAAgD8CEMDbAAAAAAAAAP8IQAQDPAAAADAAAAACEMDbBAAAAAAAAABPpjpIAITkyAAAAAAAhOTIAAAAAAAAAAB2sYRHAAAAAAABAQEVQAQAEAAAAAQAAAAAAAAAKAAAAAwAAAACAAAAIQAAAAgAAABiAAAADAAAAAEAAAAkAAAAJAAAAAAAgD0AAAAAAAAAAAAAgD0AAAAAAAAAAAIAAABfAAAAOAAAAAIAAAA4AAAAAAAAADgAAAAAAAAAAAIBAAEAAAAAAAAAAAAAAAAAAAAAAAAAAAAAACUAAAAMAAAAAgAAACcAAAAYAAAAAQAAAAAAAAAAAAAAAAAAACUAAAAMAAAAAQAAABMAAAAMAAAAAgAAADsAAAAIAAAAGwAAABAAAABGTQAA9hMAADYAAAAQAAAAMk0AAPYTAABYAAAANAAAAAAAAAAAAAAA//////////8GAAAALU32EyhN8hMoTewTKE3nEy1N4hMyTeITNgAAABAAAABGTQAA4hMAAFgAAAA0AAAAAAAAAAAAAAD//////////wYAAABMTeITUE3nE1BN7BNQTfITTE32E0ZN9hM9AAAACAAAABsAAAAQAAAACk0AAPYTAAA2AAAAEAAAAPZMAAD2EwAAWAAAADQAAAAAAAAAAAAAAP//////////BgAAAPFM9hPsTPIT7EzsE+xM5xPxTOIT9kziEzYAAAAQAAAACk0AAOITAABYAAAANAAAAAAAAAAAAAAA//////////8GAAAAEE3iExRN5xMUTewTFE3yExBN9hMKTfYTPQAAAAgAAAAbAAAAEAAAAM5MAAD2EwAANgAAABAAAAC6TAAA9hMAAFgAAAA0AAAAAAAAAAAAAAD//////////wYAAAC1TPYTsEzyE7BM7BOwTOcTtUziE7pM4hM2AAAAEAAAAM5MAADiEwAAWAAAADQAAAAAAAAAAAAAAP//////////BgAAANRM4hPYTOcT2EzsE9hM8hPUTPYTzkz2Ez0AAAAIAAAAGwAAABAAAACSTAAA9hMAADYAAAAQAAAAfkwAAPYTAABYAAAANAAAAAAAAAAAAAAA//////////8GAAAAeUz2E3RM8hN0TOwTdEznE3lM4hN+TOITNgAAABAAAACSTAAA4hMAAFgAAAA0AAAAAAAAAAAAAAD//////////wYAAACYTOITnEznE5xM7BOcTPITmEz2E5JM9hM9AAAACAAAABsAAAAQAAAAVkwAAPYTAAA2AAAAEAAAAEJMAAD2EwAAWAAAADQAAAAAAAAAAAAAAP//////////BgAAAD1M9hM4TPITOEzsEzhM5xM9TOITQkziEzYAAAAQAAAAVkwAAOITAABYAAAANAAAAAAAAAAAAAAA//////////8GAAAAXEziE2BM5xNgTOwTYEzyE1xM9hNWTPYTPQAAAAgAAAAbAAAAEAAAABpMAAD2EwAANgAAABAAAAAGTAAA9hMAAFgAAAA0AAAAAAAAAAAAAAD//////////wYAAAABTPYT/EvyE/xL7BP8S+cTAUziEwZM4hM2AAAAEAAAABpMAADiEwAAWAAAADQAAAAAAAAAAAAAAP//////////BgAAACBM4hMkTOcTJEzsEyRM8hMgTPYTGkz2Ez0AAAAIAAAAGwAAABAAAADeSwAA9hMAADYAAAAQAAAAyksAAPYTAABYAAAANAAAAAAAAAAAAAAA//////////8GAAAAxUv2E8BL8hPAS+wTwEvnE8VL4hPKS+ITNgAAABAAAADeSwAA4hMAAFgAAAA0AAAAAAAAAAAAAAD//////////wYAAADkS+IT6EvnE+hL7BPoS/IT5Ev2E95L9hM9AAAACAAAABsAAAAQAAAAv0sAAP8TAAA2AAAAEAAAAL9LAAATFAAAWAAAADQAAAAAAAAAAAAAAP//////////BgAAAL9LGRS6Sx0UtUsdFK9LHRSrSxkUq0sTFDYAAAAQAAAAq0sAAP8TAABYAAAANAAAAAAAAAAAAAAA//////////8GAAAAq0v6E69L9RO1S/UTukv1E79L+hO/S/8TPQAAAAgAAAAbAAAAEAAAAL9LAAA7FAAANgAAABAAAAC/SwAATxQAAFgAAAA0AAAAAAAAAAAAAAD//////////wYAAAC/S1UUuktZFLVLWRSvS1kUq0tVFKtLTxQ2AAAAEAAAAKtLAAA7FAAAWAAAADQAAAAAAAAAAAAAAP//////////BgAAAKtLNhSvSzEUtUsxFLpLMRS/SzYUv0s7FD0AAAAIAAAAGwAAABAAAAC/SwAAdxQAADYAAAAQAAAAv0sAAIsUAABYAAAANAAAAAAAAAAAAAAA//////////8GAAAAv0uRFLpLlRS1S5UUr0uVFKtLkRSrS4sUNgAAABAAAACrSwAAdxQAAFgAAAA0AAAAAAAAAAAAAAD//////////wYAAACrS3IUr0ttFLVLbRS6S20Uv0tyFL9LdxQ9AAAACAAAABsAAAAQAAAAv0sAALMUAAA2AAAAEAAAAL9LAADHFAAAWAAAADQAAAAAAAAAAAAAAP//////////BgAAAL9LzRS6S9EUtUvRFK9L0RSrS80Uq0vHFDYAAAAQAAAAq0sAALMUAABYAAAANAAAAAAAAAAAAAAA//////////8GAAAAq0uuFK9LqRS1S6kUukupFL9LrhS/S7MUPQAAAAgAAAAbAAAAEAAAAL9LAADvFAAANgAAABAAAAC/SwAAAxUAAFgAAAA0AAAAAAAAAAAAAAD//////////wYAAAC/SwkVuksNFbVLDRWvSw0Vq0sJFatLAxU2AAAAEAAAAKtLAADvFAAAWAAAADQAAAAAAAAAAAAAAP//////////BgAAAKtL6hSvS+UUtUvlFLpL5RS/S+oUv0vvFD0AAAAIAAAAGwAAABAAAAC/SwAAKxUAADYAAAAQAAAAv0sAAD8VAABYAAAANAAAAAAAAAAAAAAA//////////8GAAAAv0tFFbpLSRW1S0kVr0tJFatLRRWrSz8VNgAAABAAAACrSwAAKxUAAFgAAAA0AAAAAAAAAAAAAAD//////////wYAAACrSyYVr0shFbVLIRW6SyEVv0smFb9LKxU9AAAACAAAABsAAAAQAAAAv0sAAGcVAAA2AAAAEAAAAL9LAAB7FQAAWAAAADQAAAAAAAAAAAAAAP//////////BgAAAL9LgRW6S4UVtUuFFa9LhRWrS4EVq0t7FTYAAAAQAAAAq0sAAGcVAABYAAAANAAAAAAAAAAAAAAA//////////8GAAAAq0tiFa9LXRW1S10VuktdFb9LYhW/S2cVPQAAAAgAAAAbAAAAEAAAAL9LAACjFQAANgAAABAAAAC/SwAAtxUAAFgAAAA0AAAAAAAAAAAAAAD//////////wYAAAC/S70VukvBFbVLwRWvS8EVq0u9FatLtxU2AAAAEAAAAKtLAACjFQAAWAAAADQAAAAAAAAAAAAAAP//////////BgAAAKtLnhWvS5kVtUuZFbpLmRW/S54Vv0ujFT0AAAAIAAAAGwAAABAAAAC/SwAA3xUAADYAAAAQAAAAv0sAAPMVAABYAAAANAAAAAAAAAAAAAAA//////////8GAAAAv0v5FbpL/RW1S/0Vr0v9FatL+RWrS/MVNgAAABAAAACrSwAA3xUAAFgAAAA0AAAAAAAAAAAAAAD//////////wYAAACrS9oVr0vVFbVL1RW6S9UVv0vaFb9L3xU9AAAACAAAABsAAAAQAAAAv0sAABsWAAA2AAAAEAAAAL9LAAAvFgAAWAAAADQAAAAAAAAAAAAAAP//////////BgAAAL9LNRa6SzkWtUs5Fq9LORarSzUWq0svFjYAAAAQAAAAq0sAABsWAABYAAAANAAAAAAAAAAAAAAA//////////8GAAAAq0sWFq9LERa1SxEWuksRFr9LFha/SxsWPQAAAAgAAAAbAAAAEAAAAL9LAABXFgAANgAAABAAAAC/SwAAaxYAAFgAAAA0AAAAAAAAAAAAAAD//////////wYAAAC/S3EWukt1FrVLdRavS3UWq0txFqtLaxY2AAAAEAAAAKtLAABXFgAAWAAAADQAAAAAAAAAAAAAAP//////////BgAAAKtLUhavS00WtUtNFrpLTRa/S1IWv0tXFj0AAAAIAAAAGwAAABAAAAC/SwAAkxYAADYAAAAQAAAAv0sAAKcWAABYAAAANAAAAAAAAAAAAAAA//////////8GAAAAv0utFrpLsRa1S7EWr0uxFqtLrRarS6cWNgAAABAAAACrSwAAkxYAAFgAAAA0AAAAAAAAAAAAAAD//////////wYAAACrS44Wr0uJFrVLiRa6S4kWv0uOFr9LkxY9AAAACAAAABsAAAAQAAAAv0sAAM8WAAA2AAAAEAAAAL9LAADjFgAAWAAAADQAAAAAAAAAAAAAAP//////////BgAAAL9L6Ra6S+0WtUvtFq9L7RarS+kWq0vjFjYAAAAQAAAAq0sAAM8WAABYAAAANAAAAAAAAAAAAAAA//////////8GAAAAq0vKFq9LxRa1S8UWukvFFr9Lyha/S88WPQAAAAgAAAAbAAAAEAAAAL9LAAALFwAANgAAABAAAAC/SwAAHxcAAFgAAAA0AAAAAAAAAAAAAAD//////////wYAAAC/SyUXukspF7VLKRevSykXq0slF6tLHxc2AAAAEAAAAKtLAAALFwAAWAAAADQAAAAAAAAAAAAAAP//////////BgAAAKtLBhevSwEXtUsBF7pLARe/SwYXv0sLFz0AAAAIAAAAGwAAABAAAAC/SwAARxcAADYAAAAQAAAAv0sAAFsXAABYAAAANAAAAAAAAAAAAAAA//////////8GAAAAv0thF7pLZRe1S2UXr0tlF6tLYRerS1sXNgAAABAAAACrSwAARxcAAFgAAAA0AAAAAAAAAAAAAAD//////////wYAAACrS0IXr0s9F7VLPRe6Sz0Xv0tCF79LRxc9AAAACAAAABsAAAAQAAAAv0sAAIMXAAA2AAAAEAAAAL9LAACXFwAAWAAAADQAAAAAAAAAAAAAAP//////////BgAAAL9LnRe6S6EXtUuhF69LoRerS50Xq0uXFzYAAAAQAAAAq0sAAIMXAABYAAAANAAAAAAAAAAAAAAA//////////8GAAAAq0t+F69LeRe1S3kXukt5F79Lfhe/S4MXPQAAAAgAAAAbAAAAEAAAAL9LAAC/FwAAWQAAACgAAAAAAAAAAAAAAP//////////AwAAAL9Lwxe1S7kXxUu5F1gAAAA0AAAAAAAAAAAAAAD//////////wYAAADKS7kXz0u+F89LwxfPS8kXykvNF8VLzRc2AAAAEAAAALVLAADNFwAAWAAAACgAAAAAAAAAAAAAAP//////////AwAAAK9LzRerS8kXq0vDFzYAAAAQAAAAq0sAAL8XAABYAAAANAAAAAAAAAAAAAAA//////////8GAAAAq0u6F69LtRe1S7UXuku1F79Luhe/S78XPQAAAAgAAAAbAAAAEAAAAO1LAAC5FwAANgAAABAAAAABTAAAuRcAAFgAAAA0AAAAAAAAAAAAAAD//////////wYAAAAGTLkXC0y+FwtMwxcLTMkXBkzNFwFMzRc2AAAAEAAAAO1LAADNFwAAWAAAADQAAAAAAAAAAAAAAP//////////BgAAAOdLzRfjS8kX40vDF+NLvhfnS7kX7Uu5Fz0AAAAIAAAAGwAAABAAAAApTAAAuRcAADYAAAAQAAAAPUwAALkXAABYAAAANAAAAAAAAAAAAAAA//////////8GAAAAQky5F0dMvhdHTMMXR0zJF0JMzRc9TM0XNgAAABAAAAApTAAAzRcAAFgAAAA0AAAAAAAAAAAAAAD//////////wYAAAAjTM0XH0zJFx9MwxcfTL4XI0y5FylMuRc9AAAACAAAADwAAAAIAAAAPwAAABgAAAC5BAAAPQEAANYEAAB+AQAAEwAAAAwAAAABAAAAJQAAAAwAAAAAAACAJQAAAAwAAAAHAACAJAAAACQAAAAAAIBBAAAAAAAAAAAAAIBBAAAAAAAAAAACAAAAKAAAAAwAAAACAAAARgAAACwBAAAgAQAARU1GKypAAAAkAAAAGAAAAAAAgD8AAAAAAAAAAAAAgD8AAAAAAAAAACpAAAAkAAAAGAAAAAAAgD8AAAAAAAAAAAAAgD8AAAAAAAAAACZAAAAQAAAABAAAAAAAAAAlQAAAEAAAAAQAAAAAAAAAH0ADAAwAAAAAAAAAIkAEAAwAAAAAAAAAHkAJAAwAAAAAAAAAIUAHAAwAAAAAAAAAKkAAACQAAAAYAAAAAADwQgAAAAAAAAAAAADwQqR4l0SfVL5DCEAEA1AAAABEAAAAAhDA2wYAAAAAAAAA5DiOPgwGA79dbj8+PcvuvkgSTj6Wbv2+SBJOPsxUB79dbj8+eaYOv+Q4jj4MBgO/AAEDAwOBAwMUQASAEAAAAAQAAAAAAAD/JAAAACQAAAAAAIA9AAAAAAAAAAAAAIA9AAAAAAAAAAACAAAAJQAAAAwAAAABAAAAEwAAAAwAAAABAAAAOwAAAAgAAAAbAAAAEAAAAMpNAADsEwAANgAAABAAAAAcTQAARBQAAFgAAAAoAAAAAAAAAAAAAAD//////////wMAAAA3TQ0UN03MExxNlRM2AAAAEAAAAMpNAADsEwAAPQAAAAgAAAA8AAAACAAAAD4AAAAYAAAA0QQAADkBAADdBAAARQEAABMAAAAMAAAAAQAAACUAAAAMAAAAAAAAgCQAAAAkAAAAAACAQQAAAAAAAAAAAACAQQAAAAAAAAAAAgAAAEYAAAAsAQAAIAEAAEVNRisqQAAAJAAAABgAAAAAAIA/AAAAAAAAAAAAAIA/AAAAAAAAAAAqQAAAJAAAABgAAAAAAIA/AAAAAAAAAAAAAIA/AAAAAAAAAAAmQAAAEAAAAAQAAAAAAAAAJUAAABAAAAAEAAAAAAAAAB9AAwAMAAAAAAAAACJABAAMAAAAAAAAAB5ACQAMAAAAAAAAACFABwAMAAAAAAAAACpAAAAkAAAAGAAAAAAA8EIAAAAAAAAAAAAA8EKkeJdEn1S+QwhABQNQAAAARAAAAAIQwNsGAAAAAAAAABB9Ej4AAAAAmuZVPdQGOj0iO4g9FtiJPCI7iD0V2Im8muZVPdMGOr0QfRI+AAAAAAABAwMDgQAAFEAFgBAAAAAEAAAAAAAA/yQAAAAkAAAAAACAPQAAAAAAAAAAAACAPQAAAAAAAAAAAgAAACUAAAAMAAAAAQAAABMAAAAMAAAAAQAAADsAAAAIAAAAGwAAABAAAADHTAAAwxcAADYAAAAQAAAAGUwAABoYAABYAAAAKAAAAAAAAAAAAAAA//////////8DAAAANUzjFzVMoxcZTGwXNgAAABAAAADHTAAAwxcAAD0AAAAIAAAAPAAAAAgAAAA+AAAAGAAAAMEEAAB2AQAAzQQAAII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YU2kRMAkKUIEQAAADAAAAAAAAAAhAAAACAAAABwAAAAIAAAASwAAAEAAAAAwAAAABQAAACAAAAABAAAAAQAAABAAAAAAAAAAAAAAAPAFAAA0AgAAAAAAAAAAAADwBQAANAIAACQAAAAkAAAAAACAPwAAAAAAAAAAAACAP2FNpETAJClCAgAAAAwAAAAQAAAAAAAAAAAAAAAKAAAAEAAAAAAAAAAAAAAAUgAAAHABAAACAAAA4v///wAAAAAAAAAAAAAAAJABAAAAAAAABAAEIkEAcgBpAGEAbAAgAE4AYQByAHIAbwB3AAAAAADgpt03tQEAAAAAAAAAAAAAAQAUAAAAAAAAhAIAAAAAAAAAAAAAAAAAAAAAAAAAAAAAAAAAAAAAAFDBOPGxAAAAPQjWRP5/AABwwDjxsQAAANChTzq1AQAAIMUuP7UBAAAR/NVE/n8AACDFLj+1AQAAAACcMbUBAADgqJw6tQEAAIBWAACpAwAAgA0jKbUBAAAAiLU6tQEAAIBWAAAEVgQAF0iSNQAAAAABAAAAAAAAAAAAAAAAAAAADAAAAAAAAAAHAAAAAAAAALisXiu1AQAAAUk6OrUBAABwwDjxsQAAAAEAAAAAAAAAsDi2OrUBAAAR/NVE/n8AAFC1OPGxAAAAAADzKLUBAABJtTjxsQAAAAAAAAAAAAAAAAAAAAAAAAADN8TfZHYACAAAAAAlAAAADAAAAAIAAAAWAAAADAAAABgAAAASAAAADAAAAAEAAAAYAAAADAAAAAAAAAJUAAAAcAAAACIFAAAPAAAAbQUAADEAAAACAAAAAAAAAAAAAAAAAAAAAAAAAAYAAABMAAAAAAAAAAAAAAAAAAAA//////////9YAAAAPgAgADIAMAAxADUADgAAAAcAAAAOAAAADgAAAA0AAAAOAAAAJQAAAAwAAAANAACAKAAAAAwAAAACAAAAIgAAAAwAAAD/////RgAAADgBAAAsAQAARU1GKypAAAAkAAAAGAAAAAAA8EIAAAAAAAAAAAAA8EJhTaREwCQpQi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Lqm0TLaqdDCkAAgCQAAAAYAAAA2tzy/wEAAAAAAAAAJpPJvu/3+z8mk8k+KAAAAAwAAAABAAAAIQAAAAgAAABiAAAADAAAAAEAAAAkAAAAJAAAAAAAgD0AAAAAAAAAAAAAgD0AAAAAAAAAAAIAAAAnAAAAGAAAAAEAAAAAAAAA8tzaAAAAAAAlAAAADAAAAAEAAAAlAAAADAAAAAgAAIBWAAAAMAAAAN4EAAAfAQAAzAUAAE8BAAAFAAAA7k3yEe5N5hSxXOYUsVzyEe5N8h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uqbRMtqp0MIQAACPAAAADAAAAACEMDbAAAAAI4AAAAAAAAAq6oqPAIAAAACAAAAAgAAAAAAAAACEMDbAAAAAAAAAP8IQAUDSAAAADwAAAACEMDbBQAAAAAAAAAAAAAAAAAAAO/3+z8AAAAA7/f7PyaTyb4AAAAAJpPJvgAAAAAAAAAAAAEBAYGBAAAVQAUAEAAAAAQAAAAAAAAAJAAAACQAAAAAAIA9AAAAAAAAAAAAAIA9AAAAAAAAAAACAAAAXwAAADgAAAACAAAAOAAAAAAAAAA4AAAAAAAAAAAAAQAUAAAAAAAAAAAAAAAAAAAAAAAAAAAAAAAlAAAADAAAAAIAAAAlAAAADAAAAAUAAIBWAAAAMAAAAN0EAAAdAQAAzQUAAFABAAAFAAAA7k3mFLFc5hSxXPIR7k3yEe5N5h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6KSkRDWbnkMEQAAADAAAAAAAAAAhAAAACAAAABwAAAAIAAAASwAAAEAAAAAwAAAABQAAACAAAAABAAAAAQAAABAAAAAAAAAAAAAAAPAFAAA0AgAAAAAAAAAAAADwBQAANAIAACQAAAAkAAAAAACAPwAAAAAAAAAAAACAP+ikpEQ1m55DAgAAAAwAAAAQAAAAAAAAAAAAAAAKAAAAEAAAAAAAAAAAAAAAUgAAAHABAAACAAAA7P///wAAAAAAAAAAAAAAAJABAAAAAAAABAAFIkMAYQBsAGkAYgByAGkAAAByAHIAbwB3AAAAAABexdVE/n8AAAYFagMAAAAAQAAAAAAAAACgp5w6tQEAAAAAAAAAAAAAAAAAAAAAAAAAAAAAAAAAAFDBOPGxAAAACQAAAAAAAABwwDjxsQAAANChTzq1AQAAIMUuP7UBAAAR/NVE/n8AACDFLj+1AQAAAACcMbUBAAB1E6b//////4BWAAAEpgQAUA0jKbUBAAB1E6b//////4BWAAAEpgQAF0iSNQAAAAABAAAAAAAAAAAAAAAAAAAAgFYAACG7AQBMm8ZC/n8AAAEAAAAAAAAAcb6WNf5/AABQwTjxsQAAAHDAOPEAAAAA0KFPOrUBAADzxMvf/X8AAAAAAAAAAAAAdRMEpgAAAAAJtTjxsQAAAHQb/kP+fwAAUA0jKbUBAAADN8TfZHYACAAAAAAlAAAADAAAAAIAAAAWAAAADAAAABgAAAASAAAADAAAAAEAAAAYAAAADAAAAAAAAAJUAAAAiAAAACUFAAAqAQAAhQUAAEEBAAACAAAAAAAAAAAAAAAAAAAAAAAAAAoAAABMAAAAAAAAAAAAAAAAAAAA//////////9gAAAATgBvAGQAZQAgAEEAZwBlAG4AdAANAAAACgAAAAsAAAAKAAAABAAAAAwAAAAJAAAACgAAAAsAAAAHAAAAJQAAAAwAAAANAACAKAAAAAwAAAACAAAAIgAAAAwAAAD/////RgAAAKwBAACgAQAARU1GKypAAAAkAAAAGAAAAAAA8EIAAAAAAAAAAAAA8ELopKRENZue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aR4l0TV75VDCEAAAkwAAABAAAAAAhDA2wAAAADOAQAAAAAAAADUFEYCAAAAAgAAAAIAAAACAAAAAAAAAAIAAAAAAABAAACAPwIQwNsAAAAAAAAA/whABQM8AAAAMAAAAAIQwNsEAAAAAAAAAE+mOkj/1YPJAAAAAP/Vg8kAAAAAAAAAAE+mOkgAAAAAAAEBARVABQAQAAAABAAAAAAAAAAoAAAADAAAAAEAAAAhAAAACAAAAGIAAAAMAAAAAQAAACQAAAAkAAAAAACAPQAAAAAAAAAAAACAPQAAAAAAAAAAAgAAAF8AAAA4AAAAAQAAADgAAAAAAAAAOAAAAAAAAAAAAgEAAQAAAAAAAAAAAAAAAAAAAAAAAAAAAAAAJQAAAAwAAAABAAAAJwAAABgAAAACAAAAAAAAAAAAAAAAAAAAJQAAAAwAAAACAAAAEwAAAAwAAAACAAAAOwAAAAgAAAAbAAAAEAAAAEZNAADlCQAANgAAABAAAAAyTQAA5QkAAFgAAAA0AAAAAAAAAAAAAAD//////////wYAAAAtTeUJKE3gCShN2wkoTdUJLU3RCTJN0Qk2AAAAEAAAAEZNAADRCQAAWAAAADQAAAAAAAAAAAAAAP//////////BgAAAExN0QlQTdUJUE3bCVBN4AlMTeUJRk3lCT0AAAAIAAAAGwAAABAAAAAKTQAA5QkAADYAAAAQAAAA9kwAAOUJAABYAAAANAAAAAAAAAAAAAAA//////////8GAAAA8UzlCexM4AnsTNsJ7EzVCfFM0Qn2TNEJNgAAABAAAAAKTQAA0QkAAFgAAAA0AAAAAAAAAAAAAAD//////////wYAAAAQTdEJFE3VCRRN2wkUTeAJEE3lCQpN5Qk9AAAACAAAABsAAAAQAAAAzkwAAOUJAAA2AAAAEAAAALpMAADlCQAAWAAAADQAAAAAAAAAAAAAAP//////////BgAAALVM5QmwTOAJsEzbCbBM1Qm1TNEJukzRCTYAAAAQAAAAzkwAANEJAABYAAAANAAAAAAAAAAAAAAA//////////8GAAAA1EzRCdhM1QnYTNsJ2EzgCdRM5QnOTOUJPQAAAAgAAAAbAAAAEAAAAJJMAADlCQAANgAAABAAAAB+TAAA5QkAAFgAAAA0AAAAAAAAAAAAAAD//////////wYAAAB5TOUJdEzgCXRM2wl0TNUJeUzRCX5M0Qk2AAAAEAAAAJJMAADRCQAAWAAAADQAAAAAAAAAAAAAAP//////////BgAAAJhM0QmcTNUJnEzbCZxM4AmYTOUJkkzlCT0AAAAIAAAAGwAAABAAAABWTAAA5QkAADYAAAAQAAAAQkwAAOUJAABYAAAANAAAAAAAAAAAAAAA//////////8GAAAAPUzlCThM4Ak4TNsJOEzVCT1M0QlCTNEJNgAAABAAAABWTAAA0QkAAFgAAAA0AAAAAAAAAAAAAAD//////////wYAAABcTNEJYEzVCWBM2wlgTOAJXEzlCVZM5Qk9AAAACAAAABsAAAAQAAAAGkwAAOUJAAA2AAAAEAAAAAZMAADlCQAAWAAAADQAAAAAAAAAAAAAAP//////////BgAAAAFM5Qn8S+AJ/EvbCfxL1QkBTNEJBkzRCTYAAAAQAAAAGkwAANEJAABYAAAANAAAAAAAAAAAAAAA//////////8GAAAAIEzRCSRM1QkkTNsJJEzgCSBM5QkaTOUJPQAAAAgAAAAbAAAAEAAAAN5LAADlCQAANgAAABAAAADKSwAA5QkAAFgAAAA0AAAAAAAAAAAAAAD//////////wYAAADFS+UJwEvgCcBL2wnAS9UJxUvRCcpL0Qk2AAAAEAAAAN5LAADRCQAAWAAAADQAAAAAAAAAAAAAAP//////////BgAAAORL0QnoS9UJ6EvbCehL4AnkS+UJ3kvlCT0AAAAIAAAAGwAAABAAAAC/SwAA7QkAADYAAAAQAAAAv0sAAAEKAABYAAAANAAAAAAAAAAAAAAA//////////8GAAAAv0sHCrpLCwq1SwsKr0sLCqtLBwqrSwEKNgAAABAAAACrSwAA7QkAAFgAAAA0AAAAAAAAAAAAAAD//////////wYAAACrS+gJr0vjCbVL4wm6S+MJv0voCb9L7Qk9AAAACAAAABsAAAAQAAAAv0sAACkKAAA2AAAAEAAAAL9LAAA9CgAAWAAAADQAAAAAAAAAAAAAAP//////////BgAAAL9LQwq6S0cKtUtHCq9LRwqrS0MKq0s9CjYAAAAQAAAAq0sAACkKAABYAAAANAAAAAAAAAAAAAAA//////////8GAAAAq0skCq9LHwq1Sx8KuksfCr9LJAq/SykKPQAAAAgAAAAbAAAAEAAAAL9LAABlCgAANgAAABAAAAC/SwAAeQoAAFgAAAA0AAAAAAAAAAAAAAD//////////wYAAAC/S38KukuDCrVLgwqvS4MKq0t/CqtLeQo2AAAAEAAAAKtLAABlCgAAWAAAADQAAAAAAAAAAAAAAP//////////BgAAAKtLYAqvS1sKtUtbCrpLWwq/S2AKv0tlCj0AAAAIAAAAGwAAABAAAAC/SwAAoQoAADYAAAAQAAAAv0sAALUKAABYAAAANAAAAAAAAAAAAAAA//////////8GAAAAv0u7CrpLvwq1S78Kr0u/CqtLuwqrS7UKNgAAABAAAACrSwAAoQoAAFgAAAA0AAAAAAAAAAAAAAD//////////wYAAACrS5wKr0uXCrVLlwq6S5cKv0ucCr9LoQo9AAAACAAAABsAAAAQAAAAv0sAAN0KAAA2AAAAEAAAAL9LAADxCgAAWAAAADQAAAAAAAAAAAAAAP//////////BgAAAL9L9wq6S/sKtUv7Cq9L+wqrS/cKq0vxCjYAAAAQAAAAq0sAAN0KAABYAAAANAAAAAAAAAAAAAAA//////////8GAAAAq0vYCq9L0wq1S9MKukvTCr9L2Aq/S90KPQAAAAgAAAAbAAAAEAAAAL9LAAAZCwAANgAAABAAAAC/SwAALQsAAFgAAAA0AAAAAAAAAAAAAAD//////////wYAAAC/SzMLuks3C7VLNwuvSzcLq0szC6tLLQs2AAAAEAAAAKtLAAAZCwAAWAAAADQAAAAAAAAAAAAAAP//////////BgAAAKtLFAuvSw8LtUsPC7pLDwu/SxQLv0sZCz0AAAAIAAAAGwAAABAAAAC/SwAAVQsAADYAAAAQAAAAv0sAAGkLAABYAAAANAAAAAAAAAAAAAAA//////////8GAAAAv0tvC7pLcwu1S3MLr0tzC6tLbwurS2kLNgAAABAAAACrSwAAVQsAAFgAAAA0AAAAAAAAAAAAAAD//////////wYAAACrS1ALr0tLC7VLSwu6S0sLv0tQC79LVQs9AAAACAAAABsAAAAQAAAAv0sAAJELAAA2AAAAEAAAAL9LAAClCwAAWAAAADQAAAAAAAAAAAAAAP//////////BgAAAL9Lqwu6S68LtUuvC69LrwurS6sLq0ulCzYAAAAQAAAAq0sAAJELAABYAAAANAAAAAAAAAAAAAAA//////////8GAAAAq0uMC69Lhwu1S4cLukuHC79LjAu/S5ELPQAAAAgAAAAbAAAAEAAAAL9LAADNCwAANgAAABAAAAC/SwAA4QsAAFgAAAA0AAAAAAAAAAAAAAD//////////wYAAAC/S+cLukvrC7VL6wuvS+sLq0vnC6tL4Qs2AAAAEAAAAKtLAADNCwAAWAAAADQAAAAAAAAAAAAAAP//////////BgAAAKtLyAuvS8MLtUvDC7pLwwu/S8gLv0vNCz0AAAAIAAAAGwAAABAAAAC/SwAACQwAADYAAAAQAAAAv0sAAB0MAABYAAAANAAAAAAAAAAAAAAA//////////8GAAAAv0sjDLpLJwy1SycMr0snDKtLIwyrSx0MNgAAABAAAACrSwAACQwAAFgAAAA0AAAAAAAAAAAAAAD//////////wYAAACrSwQMr0v/C7VL/wu6S/8Lv0sEDL9LCQw9AAAACAAAABsAAAAQAAAAv0sAAEUMAAA2AAAAEAAAAL9LAABZDAAAWAAAADQAAAAAAAAAAAAAAP//////////BgAAAL9LXwy6S2MMtUtjDK9LYwyrS18Mq0tZDDYAAAAQAAAAq0sAAEUMAABYAAAANAAAAAAAAAAAAAAA//////////8GAAAAq0tADK9LOwy1SzsMuks7DL9LQAy/S0UMPQAAAAgAAAAbAAAAEAAAAL9LAACBDAAANgAAABAAAAC/SwAAlQwAAFgAAAA0AAAAAAAAAAAAAAD//////////wYAAAC/S5sMukufDLVLnwyvS58Mq0ubDKtLlQw2AAAAEAAAAKtLAACBDAAAWAAAADQAAAAAAAAAAAAAAP//////////BgAAAKtLfAyvS3cMtUt3DLpLdwy/S3wMv0uBDD0AAAAIAAAAGwAAABAAAAC/SwAAvQwAADYAAAAQAAAAv0sAANEMAABYAAAANAAAAAAAAAAAAAAA//////////8GAAAAv0vXDLpL2wy1S9sMr0vbDKtL1wyrS9EMNgAAABAAAACrSwAAvQwAAFgAAAA0AAAAAAAAAAAAAAD//////////wYAAACrS7gMr0uzDLVLswy6S7MMv0u4DL9LvQw9AAAACAAAABsAAAAQAAAAv0sAAPkMAAA2AAAAEAAAAL9LAAANDQAAWAAAADQAAAAAAAAAAAAAAP//////////BgAAAL9LEw26SxcNtUsXDa9LFw2rSxMNq0sNDTYAAAAQAAAAq0sAAPkMAABYAAAANAAAAAAAAAAAAAAA//////////8GAAAAq0v0DK9L7wy1S+8MukvvDL9L9Ay/S/kMPQAAAAgAAAAbAAAAEAAAAL9LAAA1DQAANgAAABAAAAC/SwAASQ0AAFgAAAA0AAAAAAAAAAAAAAD//////////wYAAAC/S08NuktTDbVLUw2vS1MNq0tPDatLSQ02AAAAEAAAAKtLAAA1DQAAWAAAADQAAAAAAAAAAAAAAP//////////BgAAAKtLMA2vSysNtUsrDbpLKw2/SzANv0s1DT0AAAAIAAAAGwAAABAAAAC/SwAAcQ0AADYAAAAQAAAAv0sAAIUNAABYAAAANAAAAAAAAAAAAAAA//////////8GAAAAv0uLDbpLjw21S48Nr0uPDatLiw2rS4UNNgAAABAAAACrSwAAcQ0AAFgAAAA0AAAAAAAAAAAAAAD//////////wYAAACrS2wNr0tnDbVLZw26S2cNv0tsDb9LcQ09AAAACAAAABsAAAAQAAAAv0sAAK0NAAA2AAAAEAAAAL9LAADBDQAAWAAAADQAAAAAAAAAAAAAAP//////////BgAAAL9Lxw26S8sNtUvLDa9Lyw2rS8cNq0vBDTYAAAAQAAAAq0sAAK0NAABYAAAANAAAAAAAAAAAAAAA//////////8GAAAAq0uoDa9Low21S6MNukujDb9LqA2/S60NPQAAAAgAAAAbAAAAEAAAAL9LAADpDQAANgAAABAAAAC/SwAA/Q0AAFgAAAA0AAAAAAAAAAAAAAD//////////wYAAAC/SwMOuksHDrVLBw6vSwcOq0sDDqtL/Q02AAAAEAAAAKtLAADpDQAAWAAAADQAAAAAAAAAAAAAAP//////////BgAAAKtL5A2vS98NtUvfDbpL3w2/S+QNv0vpDT0AAAAIAAAAGwAAABAAAAC/SwAAJQ4AADYAAAAQAAAAv0sAADkOAABYAAAANAAAAAAAAAAAAAAA//////////8GAAAAv0s/DrpLQw61S0MOr0tDDqtLPw6rSzkONgAAABAAAACrSwAAJQ4AAFgAAAA0AAAAAAAAAAAAAAD//////////wYAAACrSyAOr0sbDrVLGw66SxsOv0sgDr9LJQ49AAAACAAAABsAAAAQAAAAv0sAAGEOAAA2AAAAEAAAAL9LAAB1DgAAWAAAADQAAAAAAAAAAAAAAP//////////BgAAAL9Lew66S38OtUt/Dq9Lfw6rS3sOq0t1DjYAAAAQAAAAq0sAAGEOAABYAAAANAAAAAAAAAAAAAAA//////////8GAAAAq0tcDq9LVw61S1cOuktXDr9LXA6/S2EOPQAAAAgAAAAbAAAAEAAAAL9LAACdDgAANgAAABAAAAC/SwAAsQ4AAFgAAAA0AAAAAAAAAAAAAAD//////////wYAAAC/S7cOuku7DrVLuw6vS7sOq0u3DqtLsQ42AAAAEAAAAKtLAACdDgAAWAAAADQAAAAAAAAAAAAAAP//////////BgAAAKtLmA6vS5MOtUuTDrpLkw6/S5gOv0udDj0AAAAIAAAAGwAAABAAAAC/SwAA2Q4AADYAAAAQAAAAv0sAAO0OAABYAAAANAAAAAAAAAAAAAAA//////////8GAAAAv0vzDrpL9w61S/cOr0v3DqtL8w6rS+0ONgAAABAAAACrSwAA2Q4AAFgAAAA0AAAAAAAAAAAAAAD//////////wYAAACrS9QOr0vPDrVLzw66S88Ov0vUDr9L2Q49AAAACAAAABsAAAAQAAAAv0sAABUPAAA2AAAAEAAAAL9LAAApDwAAWAAAADQAAAAAAAAAAAAAAP//////////BgAAAL9LLw+6SzMPtUszD69LMw+rSy8Pq0spDzYAAAAQAAAAq0sAABUPAABYAAAANAAAAAAAAAAAAAAA//////////8GAAAAq0sQD69LCw+1SwsPuksLD79LEA+/SxUPPQAAAAgAAAAbAAAAEAAAAL9LAABRDwAANgAAABAAAAC/SwAAZQ8AAFgAAAA0AAAAAAAAAAAAAAD//////////wYAAAC/S2sPuktvD7VLbw+vS28Pq0trD6tLZQ82AAAAEAAAAKtLAABRDwAAWAAAADQAAAAAAAAAAAAAAP//////////BgAAAKtLTA+vS0cPtUtHD7pLRw+/S0wPv0tRDz0AAAAIAAAAGwAAABAAAAC/SwAAjQ8AADYAAAAQAAAAv0sAAKEPAABYAAAANAAAAAAAAAAAAAAA//////////8GAAAAv0unD7pLqw+1S6sPr0urD6tLpw+rS6EPNgAAABAAAACrSwAAjQ8AAFgAAAA0AAAAAAAAAAAAAAD//////////wYAAACrS4gPr0uDD7VLgw+6S4MPv0uID79LjQ89AAAACAAAABsAAAAQAAAAv0sAAMkPAAA2AAAAEAAAAL9LAADdDwAAWAAAADQAAAAAAAAAAAAAAP//////////BgAAAL9L4w+6S+cPtUvnD69L5w+rS+MPq0vdDzYAAAAQAAAAq0sAAMkPAABYAAAANAAAAAAAAAAAAAAA//////////8GAAAAq0vED69Lvw+1S78Puku/D79LxA+/S8kPPQAAAAgAAAAbAAAAEAAAAL9LAAAFEAAANgAAABAAAAC/SwAAGRAAAFgAAAA0AAAAAAAAAAAAAAD//////////wYAAAC/Sx8QuksjELVLIxCvSyMQq0sfEKtLGRA2AAAAEAAAAKtLAAAFEAAAWAAAADQAAAAAAAAAAAAAAP//////////BgAAAKtLABCvS/sPtUv7D7pL+w+/SwAQv0sFED0AAAAIAAAAGwAAABAAAAC/SwAAQRAAADYAAAAQAAAAv0sAAFUQAABYAAAANAAAAAAAAAAAAAAA//////////8GAAAAv0tbELpLXxC1S18Qr0tfEKtLWxCrS1UQNgAAABAAAACrSwAAQRAAAFgAAAA0AAAAAAAAAAAAAAD//////////wYAAACrSzwQr0s3ELVLNxC6SzcQv0s8EL9LQRA9AAAACAAAABsAAAAQAAAAv0sAAH0QAAA2AAAAEAAAAL9LAACREAAAWAAAADQAAAAAAAAAAAAAAP//////////BgAAAL9LlxC6S5sQtUubEK9LmxCrS5cQq0uREDYAAAAQAAAAq0sAAH0QAABYAAAANAAAAAAAAAAAAAAA//////////8GAAAAq0t4EK9LcxC1S3MQuktzEL9LeBC/S30QPQAAAAgAAAAbAAAAEAAAAL9LAAC5EAAANgAAABAAAAC/SwAAzRAAAFgAAAA0AAAAAAAAAAAAAAD//////////wYAAAC/S9MQukvXELVL1xCvS9cQq0vTEKtLzRA2AAAAEAAAAKtLAAC5EAAAWAAAADQAAAAAAAAAAAAAAP//////////BgAAAKtLtBCvS68QtUuvELpLrxC/S7QQv0u5ED0AAAAIAAAAGwAAABAAAAC/SwAA9RAAADYAAAAQAAAAv0sAAAkRAABYAAAANAAAAAAAAAAAAAAA//////////8GAAAAv0sPEbpLExG1SxMRr0sTEatLDxGrSwkRNgAAABAAAACrSwAA9RAAAFgAAAA0AAAAAAAAAAAAAAD//////////wYAAACrS/AQr0vrELVL6xC6S+sQv0vwEL9L9RA9AAAACAAAABsAAAAQAAAAv0sAADERAAA2AAAAEAAAAL9LAABFEQAAWAAAADQAAAAAAAAAAAAAAP//////////BgAAAL9LSxG6S08RtUtPEa9LTxGrS0sRq0tFETYAAAAQAAAAq0sAADERAABYAAAANAAAAAAAAAAAAAAA//////////8GAAAAq0ssEa9LJxG1SycRuksnEb9LLBG/SzERPQAAAAgAAAAbAAAAEAAAAL9LAABtEQAANgAAABAAAAC/SwAAgREAAFgAAAA0AAAAAAAAAAAAAAD//////////wYAAAC/S4cRukuLEbVLixGvS4sRq0uHEatLgRE2AAAAEAAAAKtLAABtEQAAWAAAADQAAAAAAAAAAAAAAP//////////BgAAAKtLaBGvS2MRtUtjEbpLYxG/S2gRv0ttET0AAAAIAAAAGwAAABAAAAC/SwAAqREAADYAAAAQAAAAv0sAAL0RAABYAAAANAAAAAAAAAAAAAAA//////////8GAAAAv0vDEbpLxxG1S8cRr0vHEatLwxGrS70RNgAAABAAAACrSwAAqREAAFgAAAA0AAAAAAAAAAAAAAD//////////wYAAACrS6QRr0ufEbVLnxG6S58Rv0ukEb9LqRE9AAAACAAAABsAAAAQAAAAv0sAAOURAAA2AAAAEAAAAL9LAAD5EQAAWAAAADQAAAAAAAAAAAAAAP//////////BgAAAL9L/xG6SwMStUsDEq9LAxKrS/8Rq0v5ETYAAAAQAAAAq0sAAOURAABYAAAANAAAAAAAAAAAAAAA//////////8GAAAAq0vgEa9L2xG1S9sRukvbEb9L4BG/S+URPQAAAAgAAAAbAAAAEAAAAL9LAAAhEgAANgAAABAAAAC/SwAANRIAAFgAAAA0AAAAAAAAAAAAAAD//////////wYAAAC/SzsSuks/ErVLPxKvSz8Sq0s7EqtLNRI2AAAAEAAAAKtLAAAhEgAAWAAAADQAAAAAAAAAAAAAAP//////////BgAAAKtLHBKvSxcStUsXErpLFxK/SxwSv0shEj0AAAAIAAAAGwAAABAAAAC/SwAAXRIAADYAAAAQAAAAv0sAAHESAABYAAAANAAAAAAAAAAAAAAA//////////8GAAAAv0t3ErpLexK1S3sSr0t7EqtLdxKrS3ESNgAAABAAAACrSwAAXRIAAFgAAAA0AAAAAAAAAAAAAAD//////////wYAAACrS1gSr0tTErVLUxK6S1MSv0tYEr9LXRI9AAAACAAAABsAAAAQAAAAv0sAAJkSAAA2AAAAEAAAAL9LAACtEgAAWAAAADQAAAAAAAAAAAAAAP//////////BgAAAL9LsxK6S7cStUu3Eq9LtxKrS7MSq0utEjYAAAAQAAAAq0sAAJkSAABYAAAANAAAAAAAAAAAAAAA//////////8GAAAAq0uUEq9LjxK1S48SukuPEr9LlBK/S5kSPQAAAAgAAAAbAAAAEAAAANRLAACsEgAANgAAABAAAADoSwAArBIAAFgAAAA0AAAAAAAAAAAAAAD//////////wYAAADtS6wS8kuxEvJLthLyS7wS7UvAEuhLwBI2AAAAEAAAANRLAADAEgAAWAAAADQAAAAAAAAAAAAAAP//////////BgAAAM5LwBLKS7wSyku2EspLsRLOS6wS1EusEj0AAAAIAAAAGwAAABAAAAAQTAAArBIAADYAAAAQAAAAJEwAAKwSAABYAAAANAAAAAAAAAAAAAAA//////////8GAAAAKUysEi5MsRIuTLYSLky8EilMwBIkTMASNgAAABAAAAAQTAAAwBIAAFgAAAA0AAAAAAAAAAAAAAD//////////wYAAAAKTMASBky8EgZMthIGTLESCkysEhBMrBI9AAAACAAAABsAAAAQAAAATEwAAKwSAAA2AAAAEAAAAGBMAACsEgAAWAAAADQAAAAAAAAAAAAAAP//////////BgAAAGVMrBJqTLESaky2EmpMvBJlTMASYEzAEjYAAAAQAAAATEwAAMASAABYAAAANAAAAAAAAAAAAAAA//////////8GAAAARkzAEkJMvBJCTLYSQkyxEkZMrBJMTKwSPQAAAAgAAAAbAAAAEAAAAIhMAACsEgAANgAAABAAAACcTAAArBIAAFgAAAA0AAAAAAAAAAAAAAD//////////wYAAAChTKwSpkyxEqZMthKmTLwSoUzAEpxMwBI2AAAAEAAAAIhMAADAEgAAWAAAADQAAAAAAAAAAAAAAP//////////BgAAAIJMwBJ+TLwSfky2En5MsRKCTKwSiEysEj0AAAAIAAAAGwAAABAAAADETAAArBIAADYAAAAQAAAA2EwAAKwSAABYAAAANAAAAAAAAAAAAAAA//////////8GAAAA3UysEuJMsRLiTLYS4ky8Et1MwBLYTMASNgAAABAAAADETAAAwBIAAFgAAAA0AAAAAAAAAAAAAAD//////////wYAAAC+TMASuky8ErpMthK6TLESvkysEsRMrBI9AAAACAAAABsAAAAQAAAAAE0AAKwSAAA2AAAAEAAAABRNAACsEgAAWAAAADQAAAAAAAAAAAAAAP//////////BgAAABlNrBIeTbESHk22Eh5NvBIZTcASFE3AEjYAAAAQAAAAAE0AAMASAABYAAAANAAAAAAAAAAAAAAA//////////8GAAAA+kzAEvZMvBL2TLYS9kyxEvpMrBIATawSPQAAAAgAAAAbAAAAEAAAADxNAACsEgAANgAAABAAAABGTQAArBIAAFgAAAA0AAAAAAAAAAAAAAD//////////wYAAABMTawSUE2xElBNthJQTbwSTE3AEkZNwBI2AAAAEAAAADxNAADAEgAAWAAAADQAAAAAAAAAAAAAAP//////////BgAAADZNwBIyTbwSMk22EjJNsRI2TawSPE2sEj0AAAAIAAAAPAAAAAgAAAA/AAAAGAAAALkEAACcAAAA1gQAAC0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pHiXRNXvlUMIQAUDUAAAAEQAAAACEMDbBgAAAAAAAADkOI4+XC6Xv11uPz4mXpG/SBJOPvwGlb9IEk4+vVWZv11uPz6T/py/5DiOPlwul78AAQMDA4EAABRABYAQAAAABAAAAAAAAP8kAAAAJAAAAAAAgD0AAAAAAAAAAAAAgD0AAAAAAAAAAAIAAAAlAAAADAAAAAIAAAATAAAADAAAAAEAAAA7AAAACAAAABsAAAAQAAAAyk0AANsJAAA2AAAAEAAAABxNAAAyCgAAWAAAACgAAAAAAAAAAAAAAP//////////AwAAADdN+wk3TboJHE2ECTYAAAAQAAAAyk0AANsJAAA9AAAACAAAADwAAAAIAAAAPgAAABgAAADRBAAAmAAAAN0EAACk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qR4l0TV75VDCEAGA1AAAABEAAAAAhDA2wYAAAAAAAAA5DiOPgAAAABdbj8+1AY6PUgSTj4W2Ik8SBJOPhXYibxdbj8+0wY6veQ4jj4AAAAAAAEDAwOBAAAUQAaAEAAAAAQAAAAAAAD/JAAAACQAAAAAAIA9AAAAAAAAAAAAAIA9AAAAAAAAAAACAAAAJQAAAAwAAAACAAAAEwAAAAwAAAABAAAAOwAAAAgAAAAbAAAAEAAAAMpNAAC2EgAANgAAABAAAAAcTQAADhMAAFgAAAAoAAAAAAAAAAAAAAD//////////wMAAAA3TdcSN02WEhxNXxI2AAAAEAAAAMpNAAC2EgAAPQAAAAgAAAA8AAAACAAAAD4AAAAYAAAA0QQAACUBAADdBAAAMQEAABMAAAAMAAAAAQAAACUAAAAMAAAAAAAAgCQAAAAkAAAAAACAQQAAAAAAAAAAAACAQQAAAAAAAAAAAgAAAEYAAAB4AQAAbAEAAEVNRisqQAAAJAAAABgAAAAAAIA/AAAAAAAAAAAAAIA/AAAAAAAAAAAqQAAAJAAAABgAAAAAAIA/AAAAAAAAAAAAAIA/AAAAAAAAAAAmQAAAEAAAAAQAAAAAAAAAJUAAABAAAAAEAAAAAAAAAB9AAwAMAAAAAAAAACJABAAMAAAAAAAAAB5ACQAMAAAAAAAAACFABwAMAAAAAAAAACpAAAAkAAAAGAAAAMCbCTkAAAAAAAAAAMCbCTlVVS1Ayen4QwhAAAJUAAAASAAAAAIQwNsAAAAAzgEAAAAAAAAAcEZGAgAAAAIAAAACAAAAAgAAAAAAAAAEAAAAAAAAQQAAgEAAAIA/AACAQAIQwNsAAAAAAAD//whABgNIAAAAPAAAAAIQwNsFAAAAAAAAAAAAAAAAAAAAIDACSwAAAAAgMAJLAEZmygAAAAAARmbKAAAAAAAAAAAAAQEBgYEAABVABgAQAAAABAAAAAAAAAAoAAAADAAAAAIAAAAhAAAACAAAAB4AAAAYAAAAAAAAAAAAAADwBQAANAIAACQAAAAkAAAAAACAPQAAAAAAAAAAAACAPQAAAAAAAAAAAgAAAF8AAAA4AAAAAgAAADgAAAAAAAAAOAAAAAAAAAAAAgEAAQAAAAAAAAD/AAAAAAAAAAAAAAAAAAAAJQAAAAwAAAACAAAAJwAAABgAAAABAAAAAAAAAP8AAAAAAAAAJQAAAAwAAAABAAAAEwAAAAwAAAACAAAAOwAAAAgAAAAbAAAAEAAAADEAAAA+AAAANgAAABAAAAAxAAAA+QAAAFgAAAA0AAAAAAAAAAAAAAD//////////wYAAAAxAAABKwAGASQABgEcAAYBFgAAARYA+QA2AAAAEAAAABYAAAA+AAAAWAAAADQAAAAAAAAAAAAAAP//////////BgAAABYANwAcADEAJAAxACsAMQAxADcAMQA+AD0AAAAIAAAAGwAAABAAAAAxAAAAfgEAADYAAAAQAAAAMQAAAH4BAABYAAAANAAAAAAAAAAAAAAA//////////8GAAAAMQCGASsAjAEkAIwBHACMARYAhgEWAH4BNgAAABAAAAAWAAAAfgEAAFgAAAA0AAAAAAAAAAAAAAD//////////wYAAAAWAHcBHABxASQAcQErAHEBMQB3ATEAfgE9AAAACAAAABsAAAAQAAAAMQAAAAQCAAA2AAAAEAAAADEAAAC+AgAAWAAAADQAAAAAAAAAAAAAAP//////////BgAAADEAxgIrAMwCJADMAhwAzAIWAMYCFgC+AjYAAAAQAAAAFgAAAAQCAABYAAAANAAAAAAAAAAAAAAA//////////8GAAAAFgD8ARwA9gEkAPYBKwD2ATEA/AExAAQCPQAAAAgAAAAbAAAAEAAAADEAAABEAwAANgAAABAAAAAxAAAARAMAAFgAAAA0AAAAAAAAAAAAAAD//////////wYAAAAxAEsDKwBRAyQAUQMcAFEDFgBLAxYARAM2AAAAEAAAABYAAABEAwAAWAAAADQAAAAAAAAAAAAAAP//////////BgAAABYAPAMcADYDJAA2AysANgMxADwDMQBEAz0AAAAIAAAAGwAAABAAAAAxAAAAyQMAADYAAAAQAAAAMQAAAIQEAABYAAAANAAAAAAAAAAAAAAA//////////8GAAAAMQCLBCsAkQQkAJEEHACRBBYAiwQWAIQENgAAABAAAAAWAAAAyQMAAFgAAAA0AAAAAAAAAAAAAAD//////////wYAAAAWAMIDHAC8AyQAvAMrALwDMQDCAzEAyQM9AAAACAAAABsAAAAQAAAAMQAAAAkFAAA2AAAAEAAAADEAAAAJBQAAWAAAADQAAAAAAAAAAAAAAP//////////BgAAADEAEQUrABcFJAAXBRwAFwUWABEFFgAJBTYAAAAQAAAAFgAAAAkFAABYAAAANAAAAAAAAAAAAAAA//////////8GAAAAFgACBRwA/AQkAPwEKwD8BDEAAgUxAAkFPQAAAAgAAAAbAAAAEAAAADEAAACPBQAANgAAABAAAAAxAAAASQYAAFgAAAA0AAAAAAAAAAAAAAD//////////wYAAAAxAFEGKwBXBiQAVwYcAFcGFgBRBhYASQY2AAAAEAAAABYAAACPBQAAWAAAADQAAAAAAAAAAAAAAP//////////BgAAABYAhwUcAIEFJACBBSsAgQUxAIcFMQCPBT0AAAAIAAAAGwAAABAAAAAxAAAAzwYAADYAAAAQAAAAMQAAAM8GAABYAAAANAAAAAAAAAAAAAAA//////////8GAAAAMQDWBisA3AYkANwGHADcBhYA1gYWAM8GNgAAABAAAAAWAAAAzwYAAFgAAAA0AAAAAAAAAAAAAAD//////////wYAAAAWAMcGHADBBiQAwQYrAMEGMQDHBjEAzwY9AAAACAAAABsAAAAQAAAAMQAAAFQHAAA2AAAAEAAAADEAAAAPCAAAWAAAADQAAAAAAAAAAAAAAP//////////BgAAADEAFggrABwIJAAcCBwAHAgWABYIFgAPCDYAAAAQAAAAFgAAAFQHAABYAAAANAAAAAAAAAAAAAAA//////////8GAAAAFgBNBxwARwckAEcHKwBHBzEATQcxAFQHPQAAAAgAAAAbAAAAEAAAADEAAACUCAAANgAAABAAAAAxAAAAlAgAAFgAAAA0AAAAAAAAAAAAAAD//////////wYAAAAxAJsIKwChCCQAoQgcAKEIFgCbCBYAlAg2AAAAEAAAABYAAACUCAAAWAAAADQAAAAAAAAAAAAAAP//////////BgAAABYAjQgcAIcIJACHCCsAhwgxAI0IMQCUCD0AAAAIAAAAGwAAABAAAAAxAAAAGQkAADYAAAAQAAAAMQAAANQJAABYAAAANAAAAAAAAAAAAAAA//////////8GAAAAMQDbCSsA4QkkAOEJHADhCRYA2wkWANQJNgAAABAAAAAWAAAAGQkAAFgAAAA0AAAAAAAAAAAAAAD//////////wYAAAAWABIJHAAMCSQADAkrAAwJMQASCTEAGQk9AAAACAAAABsAAAAQAAAAMQAAAFkKAAA2AAAAEAAAADEAAABZCgAAWAAAADQAAAAAAAAAAAAAAP//////////BgAAADEAYQorAGcKJABnChwAZwoWAGEKFgBZCjYAAAAQAAAAFgAAAFkKAABYAAAANAAAAAAAAAAAAAAA//////////8GAAAAFgBSChwATAokAEwKKwBMCjEAUgoxAFkKPQAAAAgAAAAbAAAAEAAAADEAAADfCgAANgAAABAAAAAxAAAAmQsAAFgAAAA0AAAAAAAAAAAAAAD//////////wYAAAAxAKELKwCnCyQApwscAKcLFgChCxYAmQs2AAAAEAAAABYAAADfCgAAWAAAADQAAAAAAAAAAAAAAP//////////BgAAABYA1wocANEKJADRCisA0QoxANcKMQDfCj0AAAAIAAAAGwAAABAAAAAxAAAAHwwAADYAAAAQAAAAMQAAAB8MAABYAAAANAAAAAAAAAAAAAAA//////////8GAAAAMQAmDCsALAwkACwMHAAsDBYAJgwWAB8MNgAAABAAAAAWAAAAHwwAAFgAAAA0AAAAAAAAAAAAAAD//////////wYAAAAWABcMHAARDCQAEQwrABEMMQAXDDEAHww9AAAACAAAABsAAAAQAAAAMQAAAKQMAAA2AAAAEAAAADEAAABfDQAAWAAAADQAAAAAAAAAAAAAAP//////////BgAAADEAZg0rAGwNJABsDRwAbA0WAGYNFgBfDTYAAAAQAAAAFgAAAKQMAABYAAAANAAAAAAAAAAAAAAA//////////8GAAAAFgCdDBwAlwwkAJcMKwCXDDEAnQwxAKQMPQAAAAgAAAAbAAAAEAAAADEAAADkDQAANgAAABAAAAAxAAAA5A0AAFgAAAA0AAAAAAAAAAAAAAD//////////wYAAAAxAOsNKwDxDSQA8Q0cAPENFgDrDRYA5A02AAAAEAAAABYAAADkDQAAWAAAADQAAAAAAAAAAAAAAP//////////BgAAABYA3Q0cANcNJADXDSsA1w0xAN0NMQDkDT0AAAAIAAAAGwAAABAAAAAxAAAAaQ4AADYAAAAQAAAAMQAAACQPAABYAAAANAAAAAAAAAAAAAAA//////////8GAAAAMQArDysAMQ8kADEPHAAxDxYAKw8WACQPNgAAABAAAAAWAAAAaQ4AAFgAAAA0AAAAAAAAAAAAAAD//////////wYAAAAWAGIOHABcDiQAXA4rAFwOMQBiDjEAaQ49AAAACAAAABsAAAAQAAAAMQAAAKkPAAA2AAAAEAAAADEAAACpDwAAWAAAADQAAAAAAAAAAAAAAP//////////BgAAADEAsQ8rALcPJAC3DxwAtw8WALEPFgCpDzYAAAAQAAAAFgAAAKkPAABYAAAANAAAAAAAAAAAAAAA//////////8GAAAAFgCiDxwAnA8kAJwPKwCcDzEAog8xAKkPPQAAAAgAAAAbAAAAEAAAADEAAAAvEAAANgAAABAAAAAxAAAA6RAAAFgAAAA0AAAAAAAAAAAAAAD//////////wYAAAAxAPEQKwD3ECQA9xAcAPcQFgDxEBYA6RA2AAAAEAAAABYAAAAvEAAAWAAAADQAAAAAAAAAAAAAAP//////////BgAAABYAJxAcACEQJAAhECsAIRAxACcQMQAvED0AAAAIAAAAGwAAABAAAAAxAAAAbxEAADYAAAAQAAAAMQAAAG8RAABYAAAANAAAAAAAAAAAAAAA//////////8GAAAAMQB2ESsAfBEkAHwRHAB8ERYAdhEWAG8RNgAAABAAAAAWAAAAbxEAAFgAAAA0AAAAAAAAAAAAAAD//////////wYAAAAWAGcRHABhESQAYRErAGERMQBnETEAbxE9AAAACAAAABsAAAAQAAAAMQAAAPQRAAA2AAAAEAAAADEAAACvEgAAWAAAADQAAAAAAAAAAAAAAP//////////BgAAADEAthIrALwSJAC8EhwAvBIWALYSFgCvEjYAAAAQAAAAFgAAAPQRAABYAAAANAAAAAAAAAAAAAAA//////////8GAAAAFgDtERwA5xEkAOcRKwDnETEA7RExAPQRPQAAAAgAAAAbAAAAEAAAADEAAAA0EwAANgAAABAAAAAxAAAANBMAAFgAAAA0AAAAAAAAAAAAAAD//////////wYAAAAxADsTKwBBEyQAQRMcAEETFgA7ExYANBM2AAAAEAAAABYAAAA0EwAAWAAAADQAAAAAAAAAAAAAAP//////////BgAAABYALRMcACcTJAAnEysAJxMxAC0TMQA0Ez0AAAAIAAAAGwAAABAAAAAxAAAAuRMAADYAAAAQAAAAMQAAAHQUAABYAAAANAAAAAAAAAAAAAAA//////////8GAAAAMQB7FCsAgRQkAIEUHACBFBYAexQWAHQUNgAAABAAAAAWAAAAuRMAAFgAAAA0AAAAAAAAAAAAAAD//////////wYAAAAWALITHACsEyQArBMrAKwTMQCyEzEAuRM9AAAACAAAABsAAAAQAAAAMQAAAPkUAAA2AAAAEAAAADEAAAD5FAAAWAAAADQAAAAAAAAAAAAAAP//////////BgAAADEAARUrAAcVJAAHFRwABxUWAAEVFgD5FDYAAAAQAAAAFgAAAPkUAABYAAAANAAAAAAAAAAAAAAA//////////8GAAAAFgDyFBwA7BQkAOwUKwDsFDEA8hQxAPkUPQAAAAgAAAAbAAAAEAAAADEAAAB/FQAANgAAABAAAAAxAAAAORYAAFgAAAA0AAAAAAAAAAAAAAD//////////wYAAAAxAEEWKwBHFiQARxYcAEcWFgBBFhYAORY2AAAAEAAAABYAAAB/FQAAWAAAADQAAAAAAAAAAAAAAP//////////BgAAABYAdxUcAHEVJABxFSsAcRUxAHcVMQB/FT0AAAAIAAAAGwAAABAAAAAxAAAAvxYAADYAAAAQAAAAMQAAAL8WAABYAAAANAAAAAAAAAAAAAAA//////////8GAAAAMQDGFisAzBYkAMwWHADMFhYAxhYWAL8WNgAAABAAAAAWAAAAvxYAAFgAAAA0AAAAAAAAAAAAAAD//////////wYAAAAWALcWHACxFiQAsRYrALEWMQC3FjEAvxY9AAAACAAAABsAAAAQAAAAMQAAAEQXAAA2AAAAEAAAADEAAAD/FwAAWAAAADQAAAAAAAAAAAAAAP//////////BgAAADEABhgrAAwYJAAMGBwADBgWAAYYFgD/FzYAAAAQAAAAFgAAAEQXAABYAAAANAAAAAAAAAAAAAAA//////////8GAAAAFgA9FxwANxckADcXKwA3FzEAPRcxAEQXPQAAAAgAAAAbAAAAEAAAADEAAACEGAAANgAAABAAAAAxAAAAhBgAAFgAAAA0AAAAAAAAAAAAAAD//////////wYAAAAxAIwYKwCSGCQAkhgcAJIYFgCMGBYAhBg2AAAAEAAAABYAAACEGAAAWAAAADQAAAAAAAAAAAAAAP//////////BgAAABYAfRgcAHcYJAB3GCsAdxgxAH0YMQCEGD0AAAAIAAAAGwAAABAAAAAxAAAAChkAADYAAAAQAAAAMQAAAMQZAABYAAAANAAAAAAAAAAAAAAA//////////8GAAAAMQDMGSsA0hkkANIZHADSGRYAzBkWAMQZNgAAABAAAAAWAAAAChkAAFgAAAA0AAAAAAAAAAAAAAD//////////wYAAAAWAAIZHAD8GCQA/BgrAPwYMQACGTEAChk9AAAACAAAABsAAAAQAAAAMQAAAEoaAAA2AAAAEAAAADEAAABKGgAAWAAAADQAAAAAAAAAAAAAAP//////////BgAAADEAURorAFcaJABXGhwAVxoWAFEaFgBKGjYAAAAQAAAAFgAAAEoaAABYAAAANAAAAAAAAAAAAAAA//////////8GAAAAFgBCGhwAPBokADwaKwA8GjEAQhoxAEoaPQAAAAgAAAAbAAAAEAAAADEAAADPGgAANgAAABAAAAAxAAAAihsAAFgAAAA0AAAAAAAAAAAAAAD//////////wYAAAAxAJEbKwCXGyQAlxscAJcbFgCRGxYAihs2AAAAEAAAABYAAADPGgAAWAAAADQAAAAAAAAAAAAAAP//////////BgAAABYAyBocAMIaJADCGisAwhoxAMgaMQDPGj0AAAAIAAAAGwAAABAAAAAxAAAADxwAADYAAAAQAAAAMQAAAA8cAABYAAAANAAAAAAAAAAAAAAA//////////8GAAAAMQAWHCsAHBwkABwcHAAcHBYAFhwWAA8cNgAAABAAAAAWAAAADxwAAFgAAAA0AAAAAAAAAAAAAAD//////////wYAAAAWAAgcHAACHCQAAhwrAAIcMQAIHDEADxw9AAAACAAAABsAAAAQAAAAMQAAAJQcAAA2AAAAEAAAADEAAABPHQAAWAAAADQAAAAAAAAAAAAAAP//////////BgAAADEAVh0rAFwdJABcHRwAXB0WAFYdFgBPHTYAAAAQAAAAFgAAAJQcAABYAAAANAAAAAAAAAAAAAAA//////////8GAAAAFgCNHBwAhxwkAIccKwCHHDEAjRwxAJQcPQAAAAgAAAAbAAAAEAAAADEAAADUHQAANgAAABAAAAAxAAAA1B0AAFgAAAA0AAAAAAAAAAAAAAD//////////wYAAAAxANwdKwDiHSQA4h0cAOIdFgDcHRYA1B02AAAAEAAAABYAAADUHQAAWAAAADQAAAAAAAAAAAAAAP//////////BgAAABYAzR0cAMcdJADHHSsAxx0xAM0dMQDUHT0AAAAIAAAAGwAAABAAAAAxAAAAWh4AADYAAAAQAAAAMQAAABQfAABYAAAANAAAAAAAAAAAAAAA//////////8GAAAAMQAcHysAIh8kACIfHAAiHxYAHB8WABQfNgAAABAAAAAWAAAAWh4AAFgAAAA0AAAAAAAAAAAAAAD//////////wYAAAAWAFIeHABMHiQATB4rAEweMQBSHjEAWh49AAAACAAAABsAAAAQAAAAqAAAAAgfAAA2AAAAEAAAAKgAAAAIHwAAWAAAADQAAAAAAAAAAAAAAP//////////BgAAAK8ACB+1AA4ftQAWH7UAHR+vACMfqAAjHzYAAAAQAAAAqAAAACMfAABYAAAANAAAAAAAAAAAAAAA//////////8GAAAAoAAjH5oAHR+aABYfmgAOH6AACB+oAAgfPQAAAAgAAAAbAAAAEAAAAC0BAAAIHwAANgAAABAAAADoAQAACB8AAFgAAAA0AAAAAAAAAAAAAAD//////////wYAAADvAQgf9QEOH/UBFh/1AR0f7wEjH+gBIx82AAAAEAAAAC0BAAAjHwAAWAAAADQAAAAAAAAAAAAAAP//////////BgAAACYBIx8gAR0fIAEWHyABDh8mAQgfLQEIHz0AAAAIAAAAGwAAABAAAABtAgAACB8AADYAAAAQAAAAbQIAAAgfAABYAAAANAAAAAAAAAAAAAAA//////////8GAAAAdAIIH3oCDh96AhYfegIdH3QCIx9tAiMfNgAAABAAAABtAgAAIx8AAFgAAAA0AAAAAAAAAAAAAAD//////////wYAAABmAiMfYAIdH2ACFh9gAg4fZgIIH20CCB89AAAACAAAABsAAAAQAAAA8gIAAAgfAAA2AAAAEAAAAK0DAAAIHwAAWAAAADQAAAAAAAAAAAAAAP//////////BgAAALQDCB+6Aw4fugMWH7oDHR+0AyMfrQMjHzYAAAAQAAAA8gIAACMfAABYAAAANAAAAAAAAAAAAAAA//////////8GAAAA6wIjH+UCHR/lAhYf5QIOH+sCCB/yAggfPQAAAAgAAAAbAAAAEAAAADIEAAAIHwAANgAAABAAAAAyBAAACB8AAFgAAAA0AAAAAAAAAAAAAAD//////////wYAAAA6BAgfQAQOH0AEFh9ABB0fOgQjHzIEIx82AAAAEAAAADIEAAAjHwAAWAAAADQAAAAAAAAAAAAAAP//////////BgAAACsEIx8lBB0fJQQWHyUEDh8rBAgfMgQIHz0AAAAIAAAAGwAAABAAAAC4BAAACB8AADYAAAAQAAAAcgUAAAgfAABYAAAANAAAAAAAAAAAAAAA//////////8GAAAAegUIH4AFDh+ABRYfgAUdH3oFIx9yBSMfNgAAABAAAAC4BAAAIx8AAFgAAAA0AAAAAAAAAAAAAAD//////////wYAAACwBCMfqgQdH6oEFh+qBA4fsAQIH7gECB89AAAACAAAABsAAAAQAAAA+AUAAAgfAAA2AAAAEAAAAPgFAAAIHwAAWAAAADQAAAAAAAAAAAAAAP//////////BgAAAP8FCB8FBg4fBQYWHwUGHR//BSMf+AUjHzYAAAAQAAAA+AUAACMfAABYAAAANAAAAAAAAAAAAAAA//////////8GAAAA8AUjH+oFHR/qBRYf6gUOH/AFCB/4BQgfPQAAAAgAAAAbAAAAEAAAAH0GAAAIHwAANgAAABAAAAA4BwAACB8AAFgAAAA0AAAAAAAAAAAAAAD//////////wYAAAA/BwgfRQcOH0UHFh9FBx0fPwcjHzgHIx82AAAAEAAAAH0GAAAjHwAAWAAAADQAAAAAAAAAAAAAAP//////////BgAAAHYGIx9wBh0fcAYWH3AGDh92BggffQYIHz0AAAAIAAAAGwAAABAAAAC9BwAACB8AADYAAAAQAAAAvQcAAAgfAABYAAAANAAAAAAAAAAAAAAA//////////8GAAAAxQcIH8sHDh/LBxYfywcdH8UHIx+9ByMfNgAAABAAAAC9BwAAIx8AAFgAAAA0AAAAAAAAAAAAAAD//////////wYAAAC2ByMfsAcdH7AHFh+wBw4ftgcIH70HCB89AAAACAAAABsAAAAQAAAAQwgAAAgfAAA2AAAAEAAAAP0IAAAIHwAAWAAAADQAAAAAAAAAAAAAAP//////////BgAAAAUJCB8LCQ4fCwkWHwsJHR8FCSMf/QgjHzYAAAAQAAAAQwgAACMfAABYAAAANAAAAAAAAAAAAAAA//////////8GAAAAOwgjHzUIHR81CBYfNQgOHzsICB9DCAgfPQAAAAgAAAAbAAAAEAAAAIMJAAAIHwAANgAAABAAAACDCQAACB8AAFgAAAA0AAAAAAAAAAAAAAD//////////wYAAACKCQgfkAkOH5AJFh+QCR0figkjH4MJIx82AAAAEAAAAIMJAAAjHwAAWAAAADQAAAAAAAAAAAAAAP//////////BgAAAHsJIx91CR0fdQkWH3UJDh97CQgfgwkIHz0AAAAIAAAAGwAAABAAAAAICgAACB8AADYAAAAQAAAAwwoAAAgfAABYAAAANAAAAAAAAAAAAAAA//////////8GAAAAygoIH9AKDh/QChYf0AodH8oKIx/DCiMfNgAAABAAAAAICgAAIx8AAFgAAAA0AAAAAAAAAAAAAAD//////////wYAAAAACiMf+wkdH/sJFh/7CQ4fAAoIHwgKCB89AAAACAAAABsAAAAQAAAASAsAAAgfAAA2AAAAEAAAAEgLAAAIHwAAWAAAADQAAAAAAAAAAAAAAP//////////BgAAAE8LCB9VCw4fVQsWH1ULHR9PCyMfSAsjHzYAAAAQAAAASAsAACMfAABYAAAANAAAAAAAAAAAAAAA//////////8GAAAAQAsjHzsLHR87CxYfOwsOH0ALCB9ICwgfPQAAAAgAAAAbAAAAEAAAAM0LAAAIHwAANgAAABAAAACIDAAACB8AAFgAAAA0AAAAAAAAAAAAAAD//////////wYAAACPDAgflQwOH5UMFh+VDB0fjwwjH4gMIx82AAAAEAAAAM0LAAAjHwAAWAAAADQAAAAAAAAAAAAAAP//////////BgAAAMYLIx/ACx0fwAsWH8ALDh/GCwgfzQsIHz0AAAAIAAAAGwAAABAAAAANDQAACB8AADYAAAAQAAAADQ0AAAgfAABYAAAANAAAAAAAAAAAAAAA//////////8GAAAAFQ0IHxsNDh8bDRYfGw0dHxUNIx8NDSMfNgAAABAAAAANDQAAIx8AAFgAAAA0AAAAAAAAAAAAAAD//////////wYAAAAGDSMfAA0dHwANFh8ADQ4fBg0IHw0NCB89AAAACAAAABsAAAAQAAAAkw0AAAgfAAA2AAAAEAAAAE0OAAAIHwAAWAAAADQAAAAAAAAAAAAAAP//////////BgAAAFUOCB9bDg4fWw4WH1sOHR9VDiMfTQ4jHzYAAAAQAAAAkw0AACMfAABYAAAANAAAAAAAAAAAAAAA//////////8GAAAAiw0jH4UNHR+FDRYfhQ0OH4sNCB+TDQgfPQAAAAgAAAAbAAAAEAAAANMOAAAIHwAANgAAABAAAADTDgAACB8AAFgAAAA0AAAAAAAAAAAAAAD//////////wYAAADaDggf4A4OH+AOFh/gDh0f2g4jH9MOIx82AAAAEAAAANMOAAAjHwAAWAAAADQAAAAAAAAAAAAAAP//////////BgAAAMsOIx/FDh0fxQ4WH8UODh/LDggf0w4IHz0AAAAIAAAAGwAAABAAAABYDwAACB8AADYAAAAQAAAAExAAAAgfAABYAAAANAAAAAAAAAAAAAAA//////////8GAAAAGhAIHyAQDh8gEBYfIBAdHxoQIx8TECMfNgAAABAAAABYDwAAIx8AAFgAAAA0AAAAAAAAAAAAAAD//////////wYAAABRDyMfSw8dH0sPFh9LDw4fUQ8IH1gPCB89AAAACAAAABsAAAAQAAAAmBAAAAgfAAA2AAAAEAAAAJgQAAAIHwAAWAAAADQAAAAAAAAAAAAAAP//////////BgAAAJ8QCB+lEA4fpRAWH6UQHR+fECMfmBAjHzYAAAAQAAAAmBAAACMfAABYAAAANAAAAAAAAAAAAAAA//////////8GAAAAkRAjH4sQHR+LEBYfixAOH5EQCB+YEAgfPQAAAAgAAAAbAAAAEAAAAB0RAAAIHwAANgAAABAAAADYEQAACB8AAFgAAAA0AAAAAAAAAAAAAAD//////////wYAAADfEQgf5REOH+URFh/lER0f3xEjH9gRIx82AAAAEAAAAB0RAAAjHwAAWAAAADQAAAAAAAAAAAAAAP//////////BgAAABYRIx8QER0fEBEWHxARDh8WEQgfHREIHz0AAAAIAAAAGwAAABAAAABdEgAACB8AADYAAAAQAAAAXRIAAAgfAABYAAAANAAAAAAAAAAAAAAA//////////8GAAAAZRIIH2sSDh9rEhYfaxIdH2USIx9dEiMfNgAAABAAAABdEgAAIx8AAFgAAAA0AAAAAAAAAAAAAAD//////////wYAAABWEiMfUBIdH1ASFh9QEg4fVhIIH10SCB89AAAACAAAABsAAAAQAAAA4xIAAAgfAAA2AAAAEAAAAJ0TAAAIHwAAWAAAADQAAAAAAAAAAAAAAP//////////BgAAAKUTCB+rEw4fqxMWH6sTHR+lEyMfnRMjHzYAAAAQAAAA4xIAACMfAABYAAAANAAAAAAAAAAAAAAA//////////8GAAAA2xIjH9USHR/VEhYf1RIOH9sSCB/jEggfPQAAAAgAAAAbAAAAEAAAACMUAAAIHwAANgAAABAAAAAjFAAACB8AAFgAAAA0AAAAAAAAAAAAAAD//////////wYAAAAqFAgfMBQOHzAUFh8wFB0fKhQjHyMUIx82AAAAEAAAACMUAAAjHwAAWAAAADQAAAAAAAAAAAAAAP//////////BgAAABsUIx8VFB0fFRQWHxUUDh8bFAgfIxQIHz0AAAAIAAAAGwAAABAAAACoFAAACB8AADYAAAAQAAAAYxUAAAgfAABYAAAANAAAAAAAAAAAAAAA//////////8GAAAAahUIH3AVDh9wFRYfcBUdH2oVIx9jFSMfNgAAABAAAACoFAAAIx8AAFgAAAA0AAAAAAAAAAAAAAD//////////wYAAAChFCMfmxQdH5sUFh+bFA4foRQIH6gUCB89AAAACAAAABsAAAAQAAAA6BUAAAgfAAA2AAAAEAAAAOgVAAAIHwAAWAAAADQAAAAAAAAAAAAAAP//////////BgAAAO8VCB/1FQ4f9RUWH/UVHR/vFSMf6BUjHzYAAAAQAAAA6BUAACMfAABYAAAANAAAAAAAAAAAAAAA//////////8GAAAA4RUjH9sVHR/bFRYf2xUOH+EVCB/oFQgfPQAAAAgAAAAbAAAAEAAAAG0WAAAIHwAANgAAABAAAAAoFwAACB8AAFgAAAA0AAAAAAAAAAAAAAD//////////wYAAAAvFwgfNRcOHzUXFh81Fx0fLxcjHygXIx82AAAAEAAAAG0WAAAjHwAAWAAAADQAAAAAAAAAAAAAAP//////////BgAAAGYWIx9gFh0fYBYWH2AWDh9mFggfbRYIHz0AAAAIAAAAGwAAABAAAACtFwAACB8AADYAAAAQAAAArRcAAAgfAABYAAAANAAAAAAAAAAAAAAA//////////8GAAAAtRcIH7sXDh+7FxYfuxcdH7UXIx+tFyMfNgAAABAAAACtFwAAIx8AAFgAAAA0AAAAAAAAAAAAAAD//////////wYAAACmFyMfoBcdH6AXFh+gFw4fphcIH60XCB89AAAACAAAABsAAAAQAAAAMxgAAAgfAAA2AAAAEAAAAO0YAAAIHwAAWAAAADQAAAAAAAAAAAAAAP//////////BgAAAPUYCB/7GA4f+xgWH/sYHR/1GCMf7RgjHzYAAAAQAAAAMxgAACMfAABYAAAANAAAAAAAAAAAAAAA//////////8GAAAAKxgjHyUYHR8lGBYfJRgOHysYCB8zGAgfPQAAAAgAAAAbAAAAEAAAAHMZAAAIHwAANgAAABAAAABzGQAACB8AAFgAAAA0AAAAAAAAAAAAAAD//////////wYAAAB6GQgfgBkOH4AZFh+AGR0fehkjH3MZIx82AAAAEAAAAHMZAAAjHwAAWAAAADQAAAAAAAAAAAAAAP//////////BgAAAGsZIx9lGR0fZRkWH2UZDh9rGQgfcxkIHz0AAAAIAAAAGwAAABAAAAD4GQAACB8AADYAAAAQAAAAsxoAAAgfAABYAAAANAAAAAAAAAAAAAAA//////////8GAAAAuhoIH8AaDh/AGhYfwBodH7oaIx+zGiMfNgAAABAAAAD4GQAAIx8AAFgAAAA0AAAAAAAAAAAAAAD//////////wYAAADxGSMf6xkdH+sZFh/rGQ4f8RkIH/gZCB89AAAACAAAABsAAAAQAAAAOBsAAAgfAAA2AAAAEAAAADgbAAAIHwAAWAAAADQAAAAAAAAAAAAAAP//////////BgAAAD8bCB9FGw4fRRsWH0UbHR8/GyMfOBsjHzYAAAAQAAAAOBsAACMfAABYAAAANAAAAAAAAAAAAAAA//////////8GAAAAMRsjHysbHR8rGxYfKxsOHzEbCB84GwgfPQAAAAgAAAAbAAAAEAAAAL0bAAAIHwAANgAAABAAAAB4HAAACB8AAFgAAAA0AAAAAAAAAAAAAAD//////////wYAAAB/HAgfhRwOH4UcFh+FHB0ffxwjH3gcIx82AAAAEAAAAL0bAAAjHwAAWAAAADQAAAAAAAAAAAAAAP//////////BgAAALYbIx+wGx0fsBsWH7AbDh+2GwgfvRsIHz0AAAAIAAAAGwAAABAAAAD9HAAACB8AADYAAAAQAAAA/RwAAAgfAABYAAAANAAAAAAAAAAAAAAA//////////8GAAAABR0IHwsdDh8LHRYfCx0dHwUdIx/9HCMfNgAAABAAAAD9HAAAIx8AAFgAAAA0AAAAAAAAAAAAAAD//////////wYAAAD2HCMf8BwdH/AcFh/wHA4f9hwIH/0cCB89AAAACAAAABsAAAAQAAAAgx0AAAgfAAA2AAAAEAAAAD0eAAAIHwAAWAAAADQAAAAAAAAAAAAAAP//////////BgAAAEUeCB9LHg4fSx4WH0seHR9FHiMfPR4jHzYAAAAQAAAAgx0AACMfAABYAAAANAAAAAAAAAAAAAAA//////////8GAAAAex0jH3UdHR91HRYfdR0OH3sdCB+DHQgfPQAAAAgAAAAbAAAAEAAAAMMeAAAIHwAANgAAABAAAADDHgAACB8AAFgAAAA0AAAAAAAAAAAAAAD//////////wYAAADKHggf0B4OH9AeFh/QHh0fyh4jH8MeIx82AAAAEAAAAMMeAAAjHwAAWAAAADQAAAAAAAAAAAAAAP//////////BgAAALseIx+1Hh0ftR4WH7UeDh+7Hggfwx4IHz0AAAAIAAAAGwAAABAAAABIHwAACB8AADYAAAAQAAAAAyAAAAgfAABYAAAANAAAAAAAAAAAAAAA//////////8GAAAACiAIHxAgDh8QIBYfECAdHwogIx8DICMfNgAAABAAAABIHwAAIx8AAFgAAAA0AAAAAAAAAAAAAAD//////////wYAAABBHyMfOx8dHzsfFh87Hw4fQR8IH0gfCB89AAAACAAAABsAAAAQAAAAiCAAAAgfAAA2AAAAEAAAAIggAAAIHwAAWAAAADQAAAAAAAAAAAAAAP//////////BgAAAJAgCB+WIA4fliAWH5YgHR+QICMfiCAjHzYAAAAQAAAAiCAAACMfAABYAAAANAAAAAAAAAAAAAAA//////////8GAAAAgSAjH3sgHR97IBYfeyAOH4EgCB+IIAgfPQAAAAgAAAAbAAAAEAAAAA4hAAAIHwAANgAAABAAAADIIQAACB8AAFgAAAA0AAAAAAAAAAAAAAD//////////wYAAADQIQgf1iEOH9YhFh/WIR0f0CEjH8ghIx82AAAAEAAAAA4hAAAjHwAAWAAAADQAAAAAAAAAAAAAAP//////////BgAAAAYhIx8AIR0fACEWHwAhDh8GIQgfDiEIHz0AAAAIAAAAGwAAABAAAABOIgAACB8AADYAAAAQAAAATiIAAAgfAABYAAAANAAAAAAAAAAAAAAA//////////8GAAAAVSIIH1siDh9bIhYfWyIdH1UiIx9OIiMfNgAAABAAAABOIgAAIx8AAFgAAAA0AAAAAAAAAAAAAAD//////////wYAAABGIiMfQCIdH0AiFh9AIg4fRiIIH04iCB89AAAACAAAABsAAAAQAAAA0yIAAAgfAAA2AAAAEAAAAI4jAAAIHwAAWAAAADQAAAAAAAAAAAAAAP//////////BgAAAJUjCB+bIw4fmyMWH5sjHR+VIyMfjiMjHzYAAAAQAAAA0yIAACMfAABYAAAANAAAAAAAAAAAAAAA//////////8GAAAAzCIjH8YiHR/GIhYfxiIOH8wiCB/TIggfPQAAAAgAAAAbAAAAEAAAABMkAAAIHwAANgAAABAAAAATJAAACB8AAFgAAAA0AAAAAAAAAAAAAAD//////////wYAAAAaJAgfICQOHyAkFh8gJB0fGiQjHxMkIx82AAAAEAAAABMkAAAjHwAAWAAAADQAAAAAAAAAAAAAAP//////////BgAAAAwkIx8GJB0fBiQWHwYkDh8MJAgfEyQIHz0AAAAIAAAAGwAAABAAAACYJAAACB8AADYAAAAQAAAAUyUAAAgfAABYAAAANAAAAAAAAAAAAAAA//////////8GAAAAWiUIH2AlDh9gJRYfYCUdH1olIx9TJSMfNgAAABAAAACYJAAAIx8AAFgAAAA0AAAAAAAAAAAAAAD//////////wYAAACRJCMfiyQdH4skFh+LJA4fkSQIH5gkCB89AAAACAAAABsAAAAQAAAA2CUAAAgfAAA2AAAAEAAAANglAAAIHwAAWAAAADQAAAAAAAAAAAAAAP//////////BgAAAOAlCB/mJQ4f5iUWH+YlHR/gJSMf2CUjHzYAAAAQAAAA2CUAACMfAABYAAAANAAAAAAAAAAAAAAA//////////8GAAAA0SUjH8slHR/LJRYfyyUOH9ElCB/YJQgfPQAAAAgAAAAbAAAAEAAAAF4mAAAIHwAANgAAABAAAAAYJwAACB8AAFgAAAA0AAAAAAAAAAAAAAD//////////wYAAAAgJwgfJicOHyYnFh8mJx0fICcjHxgnIx82AAAAEAAAAF4mAAAjHwAAWAAAADQAAAAAAAAAAAAAAP//////////BgAAAFYmIx9QJh0fUCYWH1AmDh9WJggfXiYIHz0AAAAIAAAAGwAAABAAAACeJwAACB8AADYAAAAQAAAAnicAAAgfAABYAAAANAAAAAAAAAAAAAAA//////////8GAAAApScIH6snDh+rJxYfqycdH6UnIx+eJyMfNgAAABAAAACeJwAAIx8AAFgAAAA0AAAAAAAAAAAAAAD//////////wYAAACWJyMfkCcdH5AnFh+QJw4flicIH54nCB89AAAACAAAABsAAAAQAAAAIygAAAgfAAA2AAAAEAAAAN4oAAAIHwAAWAAAADQAAAAAAAAAAAAAAP//////////BgAAAOUoCB/rKA4f6ygWH+soHR/lKCMf3igjHzYAAAAQAAAAIygAACMfAABYAAAANAAAAAAAAAAAAAAA//////////8GAAAAHCgjHxYoHR8WKBYfFigOHxwoCB8jKAgfPQAAAAgAAAAbAAAAEAAAAGMpAAAIHwAANgAAABAAAABjKQAACB8AAFgAAAA0AAAAAAAAAAAAAAD//////////wYAAABqKQgfcCkOH3ApFh9wKR0faikjH2MpIx82AAAAEAAAAGMpAAAjHwAAWAAAADQAAAAAAAAAAAAAAP//////////BgAAAFwpIx9WKR0fVikWH1YpDh9cKQgfYykIHz0AAAAIAAAAGwAAABAAAADoKQAACB8AADYAAAAQAAAAoyoAAAgfAABYAAAANAAAAAAAAAAAAAAA//////////8GAAAAqioIH7AqDh+wKhYfsCodH6oqIx+jKiMfNgAAABAAAADoKQAAIx8AAFgAAAA0AAAAAAAAAAAAAAD//////////wYAAADhKSMf2ykdH9spFh/bKQ4f4SkIH+gpCB89AAAACAAAABsAAAAQAAAAKCsAAAgfAAA2AAAAEAAAACgrAAAIHwAAWAAAADQAAAAAAAAAAAAAAP//////////BgAAADArCB82Kw4fNisWHzYrHR8wKyMfKCsjHzYAAAAQAAAAKCsAACMfAABYAAAANAAAAAAAAAAAAAAA//////////8GAAAAISsjHxsrHR8bKxYfGysOHyErCB8oKwgfPQAAAAgAAAAbAAAAEAAAAK4rAAAIHwAANgAAABAAAABoLAAACB8AAFgAAAA0AAAAAAAAAAAAAAD//////////wYAAABwLAgfdiwOH3YsFh92LB0fcCwjH2gsIx82AAAAEAAAAK4rAAAjHwAAWAAAADQAAAAAAAAAAAAAAP//////////BgAAAKYrIx+gKx0foCsWH6ArDh+mKwgfrisIHz0AAAAIAAAAGwAAABAAAADuLAAACB8AADYAAAAQAAAA7iwAAAgfAABYAAAANAAAAAAAAAAAAAAA//////////8GAAAA9SwIH/ssDh/7LBYf+ywdH/UsIx/uLCMfNgAAABAAAADuLAAAIx8AAFgAAAA0AAAAAAAAAAAAAAD//////////wYAAADmLCMf4CwdH+AsFh/gLA4f5iwIH+4sCB89AAAACAAAABsAAAAQAAAAcy0AAAgfAAA2AAAAEAAAAC4uAAAIHwAAWAAAADQAAAAAAAAAAAAAAP//////////BgAAADUuCB87Lg4fOy4WHzsuHR81LiMfLi4jHzYAAAAQAAAAcy0AACMfAABYAAAANAAAAAAAAAAAAAAA//////////8GAAAAbC0jH2YtHR9mLRYfZi0OH2wtCB9zLQgfPQAAAAgAAAAbAAAAEAAAALMuAAAIHwAANgAAABAAAACzLgAACB8AAFgAAAA0AAAAAAAAAAAAAAD//////////wYAAAC6LggfwC4OH8AuFh/ALh0fui4jH7MuIx82AAAAEAAAALMuAAAjHwAAWAAAADQAAAAAAAAAAAAAAP//////////BgAAAKwuIx+mLh0fpi4WH6YuDh+sLggfsy4IHz0AAAAIAAAAGwAAABAAAAA4LwAACB8AADYAAAAQAAAA8y8AAAgfAABYAAAANAAAAAAAAAAAAAAA//////////8GAAAA+i8IHwAwDh8AMBYfADAdH/ovIx/zLyMfNgAAABAAAAA4LwAAIx8AAFgAAAA0AAAAAAAAAAAAAAD//////////wYAAAAxLyMfKy8dHysvFh8rLw4fMS8IHzgvCB89AAAACAAAABsAAAAQAAAAeDAAAAgfAAA2AAAAEAAAAHgwAAAIHwAAWAAAADQAAAAAAAAAAAAAAP//////////BgAAAIAwCB+GMA4fhjAWH4YwHR+AMCMfeDAjHzYAAAAQAAAAeDAAACMfAABYAAAANAAAAAAAAAAAAAAA//////////8GAAAAcTAjH2swHR9rMBYfazAOH3EwCB94MAgfPQAAAAgAAAAbAAAAEAAAAP4wAAAIHwAANgAAABAAAAC4MQAACB8AAFgAAAA0AAAAAAAAAAAAAAD//////////wYAAADAMQgfxjEOH8YxFh/GMR0fwDEjH7gxIx82AAAAEAAAAP4wAAAjHwAAWAAAADQAAAAAAAAAAAAAAP//////////BgAAAPYwIx/wMB0f8DAWH/AwDh/2MAgf/jAIHz0AAAAIAAAAGwAAABAAAAA+MgAACB8AADYAAAAQAAAAPjIAAAgfAABYAAAANAAAAAAAAAAAAAAA//////////8GAAAARTIIH0syDh9LMhYfSzIdH0UyIx8+MiMfNgAAABAAAAA+MgAAIx8AAFgAAAA0AAAAAAAAAAAAAAD//////////wYAAAA2MiMfMDIdHzAyFh8wMg4fNjIIHz4yCB89AAAACAAAABsAAAAQAAAAwzIAAAgfAAA2AAAAEAAAAH4zAAAIHwAAWAAAADQAAAAAAAAAAAAAAP//////////BgAAAIUzCB+LMw4fizMWH4szHR+FMyMffjMjHzYAAAAQAAAAwzIAACMfAABYAAAANAAAAAAAAAAAAAAA//////////8GAAAAvDIjH7YyHR+2MhYftjIOH7wyCB/DMggfPQAAAAgAAAAbAAAAEAAAAAM0AAAIHwAANgAAABAAAAADNAAACB8AAFgAAAA0AAAAAAAAAAAAAAD//////////wYAAAALNAgfEDQOHxA0Fh8QNB0fCzQjHwM0Ix82AAAAEAAAAAM0AAAjHwAAWAAAADQAAAAAAAAAAAAAAP//////////BgAAAPwzIx/2Mx0f9jMWH/YzDh/8MwgfAzQIHz0AAAAIAAAAGwAAABAAAACINAAACB8AADYAAAAQAAAAQzUAAAgfAABYAAAANAAAAAAAAAAAAAAA//////////8GAAAASzUIH1A1Dh9QNRYfUDUdH0s1Ix9DNSMfNgAAABAAAACINAAAIx8AAFgAAAA0AAAAAAAAAAAAAAD//////////wYAAACBNCMfezQdH3s0Fh97NA4fgTQIH4g0CB89AAAACAAAABsAAAAQAAAAyDUAAAgfAAA2AAAAEAAAAMk1AAAIHwAAWAAAADQAAAAAAAAAAAAAAP//////////BgAAANA1CB/WNQ4f1jUWH9Y1HR/QNSMfyTUjHzYAAAAQAAAAyDUAACMfAABYAAAANAAAAAAAAAAAAAAA//////////8GAAAAwTUjH7s1HR+7NRYfuzUOH8E1CB/INQgfPQAAAAgAAAAbAAAAEAAAAE42AAAIHwAANgAAABAAAAAJNwAACB8AAFgAAAA0AAAAAAAAAAAAAAD//////////wYAAAAQNwgfFjcOHxY3Fh8WNx0fEDcjHwk3Ix82AAAAEAAAAE42AAAjHwAAWAAAADQAAAAAAAAAAAAAAP//////////BgAAAEY2Ix9BNh0fQTYWH0E2Dh9GNggfTjYIHz0AAAAIAAAAGwAAABAAAACONwAACB8AADYAAAAQAAAAjjcAAAgfAABYAAAANAAAAAAAAAAAAAAA//////////8GAAAAlTcIH5s3Dh+bNxYfmzcdH5U3Ix+ONyMfNgAAABAAAACONwAAIx8AAFgAAAA0AAAAAAAAAAAAAAD//////////wYAAACGNyMfgTcdH4E3Fh+BNw4fhjcIH443CB89AAAACAAAABsAAAAQAAAAEzgAAAgfAAA2AAAAEAAAAM44AAAIHwAAWAAAADQAAAAAAAAAAAAAAP//////////BgAAANU4CB/bOA4f2zgWH9s4HR/VOCMfzjgjHzYAAAAQAAAAEzgAACMfAABYAAAANAAAAAAAAAAAAAAA//////////8GAAAADDgjHwY4HR8GOBYfBjgOHww4CB8TOAgfPQAAAAgAAAAbAAAAEAAAAFM5AAAIHwAANgAAABAAAABTOQAACB8AAFgAAAA0AAAAAAAAAAAAAAD//////////wYAAABbOQgfYTkOH2E5Fh9hOR0fWzkjH1M5Ix82AAAAEAAAAFM5AAAjHwAAWAAAADQAAAAAAAAAAAAAAP//////////BgAAAEw5Ix9GOR0fRjkWH0Y5Dh9MOQgfUzkIHz0AAAAIAAAAGwAAABAAAADZOQAACB8AADYAAAAQAAAAkzoAAAgfAABYAAAANAAAAAAAAAAAAAAA//////////8GAAAAmzoIH6E6Dh+hOhYfoTodH5s6Ix+TOiMfNgAAABAAAADZOQAAIx8AAFgAAAA0AAAAAAAAAAAAAAD//////////wYAAADROSMfyzkdH8s5Fh/LOQ4f0TkIH9k5CB89AAAACAAAABsAAAAQAAAAGTsAAAgfAAA2AAAAEAAAABk7AAAIHwAAWAAAADQAAAAAAAAAAAAAAP//////////BgAAACA7CB8mOw4fJjsWHyY7HR8gOyMfGTsjHzYAAAAQAAAAGTsAACMfAABYAAAANAAAAAAAAAAAAAAA//////////8GAAAAETsjHws7HR8LOxYfCzsOHxE7CB8ZOwgfPQAAAAgAAAAbAAAAEAAAAJ47AAAIHwAANgAAABAAAABZPAAACB8AAFgAAAA0AAAAAAAAAAAAAAD//////////wYAAABgPAgfZjwOH2Y8Fh9mPB0fYDwjH1k8Ix82AAAAEAAAAJ47AAAjHwAAWAAAADQAAAAAAAAAAAAAAP//////////BgAAAJc7Ix+ROx0fkTsWH5E7Dh+XOwgfnjsIHz0AAAAIAAAAGwAAABAAAADePAAACB8AADYAAAAQAAAA3jwAAAgfAABYAAAANAAAAAAAAAAAAAAA//////////8GAAAA5TwIH+s8Dh/rPBYf6zwdH+U8Ix/ePCMfNgAAABAAAADePAAAIx8AAFgAAAA0AAAAAAAAAAAAAAD//////////wYAAADXPCMf0TwdH9E8Fh/RPA4f1zwIH948CB89AAAACAAAABsAAAAQAAAAYz0AAAgfAAA2AAAAEAAAAB4+AAAIHwAAWAAAADQAAAAAAAAAAAAAAP//////////BgAAACU+CB8rPg4fKz4WHys+HR8lPiMfHj4jHzYAAAAQAAAAYz0AACMfAABYAAAANAAAAAAAAAAAAAAA//////////8GAAAAXD0jH1Y9HR9WPRYfVj0OH1w9CB9jPQgfPQAAAAgAAAAbAAAAEAAAAKM+AAAIHwAANgAAABAAAACjPgAACB8AAFgAAAA0AAAAAAAAAAAAAAD//////////wYAAACrPggfsT4OH7E+Fh+xPh0fqz4jH6M+Ix82AAAAEAAAAKM+AAAjHwAAWAAAADQAAAAAAAAAAAAAAP//////////BgAAAJw+Ix+WPh0flj4WH5Y+Dh+cPggfoz4IHz0AAAAIAAAAGwAAABAAAAApPwAACB8AADYAAAAQAAAA4z8AAAgfAABYAAAANAAAAAAAAAAAAAAA//////////8GAAAA6z8IH/E/Dh/xPxYf8T8dH+s/Ix/jPyMfNgAAABAAAAApPwAAIx8AAFgAAAA0AAAAAAAAAAAAAAD//////////wYAAAAhPyMfGz8dHxs/Fh8bPw4fIT8IHyk/CB89AAAACAAAABsAAAAQAAAAaUAAAAgfAAA2AAAAEAAAAGlAAAAIHwAAWAAAADQAAAAAAAAAAAAAAP//////////BgAAAHBACB92QA4fdkAWH3ZAHR9wQCMfaUAjHzYAAAAQAAAAaUAAACMfAABYAAAANAAAAAAAAAAAAAAA//////////8GAAAAYUAjH1tAHR9bQBYfW0AOH2FACB9pQAgfPQAAAAgAAAAbAAAAEAAAAO5AAAAIHwAANgAAABAAAACpQQAACB8AAFgAAAA0AAAAAAAAAAAAAAD//////////wYAAACwQQgftkEOH7ZBFh+2QR0fsEEjH6lBIx82AAAAEAAAAO5AAAAjHwAAWAAAADQAAAAAAAAAAAAAAP//////////BgAAAOdAIx/hQB0f4UAWH+FADh/nQAgf7kAIHz0AAAAIAAAAGwAAABAAAAAuQgAACB8AADYAAAAQAAAALkIAAAgfAABYAAAANAAAAAAAAAAAAAAA//////////8GAAAANUIIHztCDh87QhYfO0IdHzVCIx8uQiMfNgAAABAAAAAuQgAAIx8AAFgAAAA0AAAAAAAAAAAAAAD//////////wYAAAAnQiMfIUIdHyFCFh8hQg4fJ0IIHy5CCB89AAAACAAAABsAAAAQAAAAs0IAAAgfAAA2AAAAEAAAAG5DAAAIHwAAWAAAADQAAAAAAAAAAAAAAP//////////BgAAAHVDCB97Qw4fe0MWH3tDHR91QyMfbkMjHzYAAAAQAAAAs0IAACMfAABYAAAANAAAAAAAAAAAAAAA//////////8GAAAArEIjH6ZCHR+mQhYfpkIOH6xCCB+zQggfPQAAAAgAAAAbAAAAEAAAAPNDAAAIHwAANgAAABAAAADzQwAACB8AAFgAAAA0AAAAAAAAAAAAAAD//////////wYAAAD7QwgfAUQOHwFEFh8BRB0f+0MjH/NDIx82AAAAEAAAAPNDAAAjHwAAWAAAADQAAAAAAAAAAAAAAP//////////BgAAAOxDIx/mQx0f5kMWH+ZDDh/sQwgf80MIHz0AAAAIAAAAGwAAABAAAAB5RAAACB8AADYAAAAQAAAAM0UAAAgfAABYAAAANAAAAAAAAAAAAAAA//////////8GAAAAO0UIH0FFDh9BRRYfQUUdHztFIx8zRSMfNgAAABAAAAB5RAAAIx8AAFgAAAA0AAAAAAAAAAAAAAD//////////wYAAABxRCMfa0QdH2tEFh9rRA4fcUQIH3lECB89AAAACAAAABsAAAAQAAAAuUUAAAgfAAA2AAAAEAAAALlFAAAIHwAAWAAAADQAAAAAAAAAAAAAAP//////////BgAAAMBFCB/GRQ4fxkUWH8ZFHR/ARSMfuUUjHzYAAAAQAAAAuUUAACMfAABYAAAANAAAAAAAAAAAAAAA//////////8GAAAAsUUjH6tFHR+rRRYfq0UOH7FFCB+5RQgfPQAAAAgAAAAbAAAAEAAAABFGAAD2HgAANgAAABAAAAARRgAAPB4AAFgAAAA0AAAAAAAAAAAAAAD//////////wYAAAARRjQeF0YuHh9GLh4mRi4eLEY0HixGPB42AAAAEAAAACxGAAD2HgAAWAAAADQAAAAAAAAAAAAAAP//////////BgAAACxG/h4mRgQfH0YEHxdGBB8RRv4eEUb2Hj0AAAAIAAAAGwAAABAAAAARRgAAth0AADYAAAAQAAAAEUYAALYdAABYAAAANAAAAAAAAAAAAAAA//////////8GAAAAEUavHRdGqR0fRqkdJkapHSxGrx0sRrYdNgAAABAAAAAsRgAAth0AAFgAAAA0AAAAAAAAAAAAAAD//////////wYAAAAsRr4dJkbEHR9GxB0XRsQdEUa+HRFGth09AAAACAAAABsAAAAQAAAAEUYAADEdAAA2AAAAEAAAABFGAAB2HAAAWAAAADQAAAAAAAAAAAAAAP//////////BgAAABFGbxwXRmkcH0ZpHCZGaRwsRm8cLEZ2HDYAAAAQAAAALEYAADEdAABYAAAANAAAAAAAAAAAAAAA//////////8GAAAALEY4HSZGPh0fRj4dF0Y+HRFGOB0RRjEdPQAAAAgAAAAbAAAAEAAAABFGAADxGwAANgAAABAAAAARRgAA8RsAAFgAAAA0AAAAAAAAAAAAAAD//////////wYAAAARRuobF0bkGx9G5BsmRuQbLEbqGyxG8Rs2AAAAEAAAACxGAADxGwAAWAAAADQAAAAAAAAAAAAAAP//////////BgAAACxG+BsmRv4bH0b+GxdG/hsRRvgbEUbxGz0AAAAIAAAAGwAAABAAAAARRgAAbBsAADYAAAAQAAAAEUYAALEaAABYAAAANAAAAAAAAAAAAAAA//////////8GAAAAEUaqGhdGpBofRqQaJkakGixGqhosRrEaNgAAABAAAAAsRgAAbBsAAFgAAAA0AAAAAAAAAAAAAAD//////////wYAAAAsRnMbJkZ5Gx9GeRsXRnkbEUZzGxFGbBs9AAAACAAAABsAAAAQAAAAEUYAACwaAAA2AAAAEAAAABFGAAAsGgAAWAAAADQAAAAAAAAAAAAAAP//////////BgAAABFGJBoXRh4aH0YeGiZGHhosRiQaLEYsGjYAAAAQAAAALEYAACwaAABYAAAANAAAAAAAAAAAAAAA//////////8GAAAALEYzGiZGORofRjkaF0Y5GhFGMxoRRiwaPQAAAAgAAAAbAAAAEAAAABFGAACmGQAANgAAABAAAAARRgAA7BgAAFgAAAA0AAAAAAAAAAAAAAD//////////wYAAAARRuQYF0beGB9G3hgmRt4YLEbkGCxG7Bg2AAAAEAAAACxGAACmGQAAWAAAADQAAAAAAAAAAAAAAP//////////BgAAACxGrhkmRrQZH0a0GRdGtBkRRq4ZEUamGT0AAAAIAAAAGwAAABAAAAARRgAAZhgAADYAAAAQAAAAEUYAAGYYAABYAAAANAAAAAAAAAAAAAAA//////////8GAAAAEUZfGBdGWRgfRlkYJkZZGCxGXxgsRmYYNgAAABAAAAAsRgAAZhgAAFgAAAA0AAAAAAAAAAAAAAD//////////wYAAAAsRm4YJkZ0GB9GdBgXRnQYEUZuGBFGZhg9AAAACAAAABsAAAAQAAAAEUYAAOEXAAA2AAAAEAAAABFGAAAmFwAAWAAAADQAAAAAAAAAAAAAAP//////////BgAAABFGHxcXRhkXH0YZFyZGGRcsRh8XLEYmFzYAAAAQAAAALEYAAOEXAABYAAAANAAAAAAAAAAAAAAA//////////8GAAAALEboFyZG7hcfRu4XF0buFxFG6BcRRuEXPQAAAAgAAAAbAAAAEAAAABFGAAChFgAANgAAABAAAAARRgAAoRYAAFgAAAA0AAAAAAAAAAAAAAD//////////wYAAAARRpkWF0aUFh9GlBYmRpQWLEaZFixGoRY2AAAAEAAAACxGAAChFgAAWAAAADQAAAAAAAAAAAAAAP//////////BgAAACxGqBYmRq4WH0auFhdGrhYRRqgWEUahFj0AAAAIAAAAGwAAABAAAAARRgAAHBYAADYAAAAQAAAAEUYAAGEVAABYAAAANAAAAAAAAAAAAAAA//////////8GAAAAEUZZFRdGVBUfRlQVJkZUFSxGWRUsRmEVNgAAABAAAAAsRgAAHBYAAFgAAAA0AAAAAAAAAAAAAAD//////////wYAAAAsRiMWJkYpFh9GKRYXRikWEUYjFhFGHBY9AAAACAAAABsAAAAQAAAAEUYAANwUAAA2AAAAEAAAABFGAADbFAAAWAAAADQAAAAAAAAAAAAAAP//////////BgAAABFG1BQXRs4UH0bOFCZGzhQsRtQULEbbFDYAAAAQAAAALEYAANwUAABYAAAANAAAAAAAAAAAAAAA//////////8GAAAALEbjFCZG6RQfRukUF0bpFBFG4xQRRtwUPQAAAAgAAAAbAAAAEAAAABFGAABWFAAANgAAABAAAAARRgAAmxMAAFgAAAA0AAAAAAAAAAAAAAD//////////wYAAAARRpQTF0aOEx9GjhMmRo4TLEaUEyxGmxM2AAAAEAAAACxGAABWFAAAWAAAADQAAAAAAAAAAAAAAP//////////BgAAACxGXhQmRmMUH0ZjFBdGYxQRRl4UEUZWFD0AAAAIAAAAGwAAABAAAAARRgAAFhMAADYAAAAQAAAAEUYAABYTAABYAAAANAAAAAAAAAAAAAAA//////////8GAAAAEUYPExdGCRMfRgkTJkYJEyxGDxMsRhYTNgAAABAAAAAsRgAAFhMAAFgAAAA0AAAAAAAAAAAAAAD//////////wYAAAAsRh4TJkYjEx9GIxMXRiMTEUYeExFGFhM9AAAACAAAABsAAAAQAAAAEUYAAJESAAA2AAAAEAAAABFGAADWEQAAWAAAADQAAAAAAAAAAAAAAP//////////BgAAABFGzxEXRskRH0bJESZGyREsRs8RLEbWETYAAAAQAAAALEYAAJESAABYAAAANAAAAAAAAAAAAAAA//////////8GAAAALEaYEiZGnhIfRp4SF0aeEhFGmBIRRpESPQAAAAgAAAAbAAAAEAAAABFGAABREQAANgAAABAAAAARRgAAUREAAFgAAAA0AAAAAAAAAAAAAAD//////////wYAAAARRkkRF0ZDER9GQxEmRkMRLEZJESxGURE2AAAAEAAAACxGAABREQAAWAAAADQAAAAAAAAAAAAAAP//////////BgAAACxGWBEmRl4RH0ZeERdGXhERRlgREUZRET0AAAAIAAAAGwAAABAAAAARRgAAyxAAADYAAAAQAAAAEUYAABEQAABYAAAANAAAAAAAAAAAAAAA//////////8GAAAAEUYJEBdGAxAfRgMQJkYDECxGCRAsRhEQNgAAABAAAAAsRgAAyxAAAFgAAAA0AAAAAAAAAAAAAAD//////////wYAAAAsRtMQJkbZEB9G2RAXRtkQEUbTEBFGyxA9AAAACAAAABsAAAAQAAAAEUYAAIsPAAA2AAAAEAAAABFGAACLDwAAWAAAADQAAAAAAAAAAAAAAP//////////BgAAABFGhA8XRn4PH0Z+DyZGfg8sRoQPLEaLDzYAAAAQAAAALEYAAIsPAABYAAAANAAAAAAAAAAAAAAA//////////8GAAAALEaTDyZGmQ8fRpkPF0aZDxFGkw8RRosPPQAAAAgAAAAbAAAAEAAAABFGAAAGDwAANgAAABAAAAARRgAASw4AAFgAAAA0AAAAAAAAAAAAAAD//////////wYAAAARRkQOF0Y+Dh9GPg4mRj4OLEZEDixGSw42AAAAEAAAACxGAAAGDwAAWAAAADQAAAAAAAAAAAAAAP//////////BgAAACxGDQ8mRhMPH0YTDxdGEw8RRg0PEUYGDz0AAAAIAAAAGwAAABAAAAARRgAAxg0AADYAAAAQAAAAEUYAAMYNAABYAAAANAAAAAAAAAAAAAAA//////////8GAAAAEUa/DRdGuQ0fRrkNJka5DSxGvw0sRsYNNgAAABAAAAAsRgAAxg0AAFgAAAA0AAAAAAAAAAAAAAD//////////wYAAAAsRs0NJkbTDR9G0w0XRtMNEUbNDRFGxg09AAAACAAAABsAAAAQAAAAEUYAAEENAAA2AAAAEAAAABFGAACGDAAAWAAAADQAAAAAAAAAAAAAAP//////////BgAAABFGfwwXRnkMH0Z5DCZGeQwsRn8MLEaGDDYAAAAQAAAALEYAAEENAABYAAAANAAAAAAAAAAAAAAA//////////8GAAAALEZIDSZGTg0fRk4NF0ZODRFGSA0RRkENPQAAAAgAAAAbAAAAEAAAABFGAAABDAAANgAAABAAAAARRgAAAQwAAFgAAAA0AAAAAAAAAAAAAAD//////////wYAAAARRvkLF0bzCx9G8wsmRvMLLEb5CyxGAQw2AAAAEAAAACxGAAABDAAAWAAAADQAAAAAAAAAAAAAAP//////////BgAAACxGCAwmRg4MH0YODBdGDgwRRggMEUYBDD0AAAAIAAAAGwAAABAAAAARRgAAewsAADYAAAAQAAAAEUYAAMEKAABYAAAANAAAAAAAAAAAAAAA//////////8GAAAAEUa5ChdGswofRrMKJkazCixGuQosRsEKNgAAABAAAAAsRgAAewsAAFgAAAA0AAAAAAAAAAAAAAD//////////wYAAAAsRoMLJkaJCx9GiQsXRokLEUaDCxFGews9AAAACAAAABsAAAAQAAAAEUYAADsKAAA2AAAAEAAAABFGAAA7CgAAWAAAADQAAAAAAAAAAAAAAP//////////BgAAABFGNAoXRi4KH0YuCiZGLgosRjQKLEY7CjYAAAAQAAAALEYAADsKAABYAAAANAAAAAAAAAAAAAAA//////////8GAAAALEZDCiZGSQofRkkKF0ZJChFGQwoRRjsKPQAAAAgAAAAbAAAAEAAAABFGAAC2CQAANgAAABAAAAARRgAA+wgAAFgAAAA0AAAAAAAAAAAAAAD//////////wYAAAARRvQIF0buCB9G7ggmRu4ILEb0CCxG+wg2AAAAEAAAACxGAAC2CQAAWAAAADQAAAAAAAAAAAAAAP//////////BgAAACxGvQkmRsMJH0bDCRdGwwkRRr0JEUa2CT0AAAAIAAAAGwAAABAAAAARRgAAdggAADYAAAAQAAAAEUYAAHYIAABYAAAANAAAAAAAAAAAAAAA//////////8GAAAAEUZvCBdGaQgfRmkIJkZpCCxGbwgsRnYINgAAABAAAAAsRgAAdggAAFgAAAA0AAAAAAAAAAAAAAD//////////wYAAAAsRn0IJkaDCB9GgwgXRoMIEUZ9CBFGdgg9AAAACAAAABsAAAAQAAAAEUYAAPEHAAA2AAAAEAAAABFGAAA2BwAAWAAAADQAAAAAAAAAAAAAAP//////////BgAAABFGLwcXRikHH0YpByZGKQcsRi8HLEY2BzYAAAAQAAAALEYAAPEHAABYAAAANAAAAAAAAAAAAAAA//////////8GAAAALEb4ByZG/gcfRv4HF0b+BxFG+AcRRvEHPQAAAAgAAAAbAAAAEAAAABFGAACxBgAANgAAABAAAAARRgAAsQYAAFgAAAA0AAAAAAAAAAAAAAD//////////wYAAAARRqkGF0ajBh9GowYmRqMGLEapBixGsQY2AAAAEAAAACxGAACxBgAAWAAAADQAAAAAAAAAAAAAAP//////////BgAAACxGuAYmRr4GH0a+BhdGvgYRRrgGEUaxBj0AAAAIAAAAGwAAABAAAAARRgAAKwYAADYAAAAQAAAAEUYAAHEFAABYAAAANAAAAAAAAAAAAAAA//////////8GAAAAEUZpBRdGYwUfRmMFJkZjBSxGaQUsRnEFNgAAABAAAAAsRgAAKwYAAFgAAAA0AAAAAAAAAAAAAAD//////////wYAAAAsRjMGJkY5Bh9GOQYXRjkGEUYzBhFGKwY9AAAACAAAABsAAAAQAAAAEUYAAOsEAAA2AAAAEAAAABFGAADrBAAAWAAAADQAAAAAAAAAAAAAAP//////////BgAAABFG5AQXRt4EH0beBCZG3gQsRuQELEbrBDYAAAAQAAAALEYAAOsEAABYAAAANAAAAAAAAAAAAAAA//////////8GAAAALEbzBCZG+QQfRvkEF0b5BBFG8wQRRusEPQAAAAgAAAAbAAAAEAAAABFGAABmBAAANgAAABAAAAARRgAAqwMAAFgAAAA0AAAAAAAAAAAAAAD//////////wYAAAARRqQDF0aeAx9GngMmRp4DLEakAyxGqwM2AAAAEAAAACxGAABmBAAAWAAAADQAAAAAAAAAAAAAAP//////////BgAAACxGbQQmRnMEH0ZzBBdGcwQRRm0EEUZmBD0AAAAIAAAAGwAAABAAAAARRgAAJgMAADYAAAAQAAAAEUYAACYDAABYAAAANAAAAAAAAAAAAAAA//////////8GAAAAEUYfAxdGGQMfRhkDJkYZAyxGHwMsRiYDNgAAABAAAAAsRgAAJgMAAFgAAAA0AAAAAAAAAAAAAAD//////////wYAAAAsRi0DJkYzAx9GMwMXRjMDEUYtAxFGJgM9AAAACAAAABsAAAAQAAAAEUYAAKECAAA2AAAAEAAAABFGAADmAQAAWAAAADQAAAAAAAAAAAAAAP//////////BgAAABFG3wEXRtkBH0bZASZG2QEsRt8BLEbmATYAAAAQAAAALEYAAKECAABYAAAANAAAAAAAAAAAAAAA//////////8GAAAALEaoAiZGrgIfRq4CF0auAhFGqAIRRqECPQAAAAgAAAAbAAAAEAAAABFGAABhAQAANgAAABAAAAARRgAAYQEAAFgAAAA0AAAAAAAAAAAAAAD//////////wYAAAARRlkBF0ZTAR9GUwEmRlMBLEZZASxGYQE2AAAAEAAAACxGAABhAQAAWAAAADQAAAAAAAAAAAAAAP//////////BgAAACxGaAEmRm4BH0ZuARdGbgERRmgBEUZhAT0AAAAIAAAAGwAAABAAAAARRgAA2wAAAFkAAAAoAAAAAAAAAAAAAAD//////////wMAAAARRiQAH0YxABtGMQBYAAAANAAAAAAAAAAAAAAA//////////8GAAAAFEYxAA5GKwAORiQADkYcABRGFgAbRhYANgAAABAAAAAfRgAAFgAAAFgAAAAoAAAAAAAAAAAAAAD//////////wMAAAAmRhYALEYcACxGJAA2AAAAEAAAACxGAADbAAAAWAAAADQAAAAAAAAAAAAAAP//////////BgAAACxG4wAmRukAH0bpABdG6QARRuMAEUbbAD0AAAAIAAAAGwAAABAAAACWRQAAMQAAADYAAAAQAAAAlkUAADEAAABYAAAANAAAAAAAAAAAAAAA//////////8GAAAAj0UxAIlFKwCJRSQAiUUcAI9FFgCWRRYANgAAABAAAACWRQAAFgAAAFgAAAA0AAAAAAAAAAAAAAD//////////wYAAACeRRYAo0UcAKNFJACjRSsAnkUxAJZFMQA9AAAACAAAABsAAAAQAAAAEUUAADEAAAA2AAAAEAAAAFZEAAAxAAAAWAAAADQAAAAAAAAAAAAAAP//////////BgAAAE9EMQBJRCsASUQkAElEHABPRBYAVkQWADYAAAAQAAAAEUUAABYAAABYAAAANAAAAAAAAAAAAAAA//////////8GAAAAGEUWAB5FHAAeRSQAHkUrABhFMQARRTEAPQAAAAgAAAAbAAAAEAAAANFDAAAxAAAANgAAABAAAADRQwAAMQAAAFgAAAA0AAAAAAAAAAAAAAD//////////wYAAADJQzEAw0MrAMNDJADDQxwAyUMWANFDFgA2AAAAEAAAANFDAAAWAAAAWAAAADQAAAAAAAAAAAAAAP//////////BgAAANhDFgDeQxwA3kMkAN5DKwDYQzEA0UMxAD0AAAAIAAAAGwAAABAAAABLQwAAMQAAADYAAAAQAAAAkUIAADEAAABYAAAANAAAAAAAAAAAAAAA//////////8GAAAAiUIxAINCKwCDQiQAg0IcAIlCFgCRQhYANgAAABAAAABLQwAAFgAAAFgAAAA0AAAAAAAAAAAAAAD//////////wYAAABTQxYAWUMcAFlDJABZQysAU0MxAEtDMQA9AAAACAAAABsAAAAQAAAAC0IAADEAAAA2AAAAEAAAAAtCAAAxAAAAWAAAADQAAAAAAAAAAAAAAP//////////BgAAAARCMQD+QSsA/kEkAP5BHAAEQhYAC0IWADYAAAAQAAAAC0IAABYAAABYAAAANAAAAAAAAAAAAAAA//////////8GAAAAE0IWABlCHAAZQiQAGUIrABNCMQALQjEAPQAAAAgAAAAbAAAAEAAAAIZBAAAxAAAANgAAABAAAADLQAAAMQAAAFgAAAA0AAAAAAAAAAAAAAD//////////wYAAADEQDEAvkArAL5AJAC+QBwAxEAWAMtAFgA2AAAAEAAAAIZBAAAWAAAAWAAAADQAAAAAAAAAAAAAAP//////////BgAAAI1BFgCTQRwAk0EkAJNBKwCNQTEAhkExAD0AAAAIAAAAGwAAABAAAABGQAAAMQAAADYAAAAQAAAARkAAADEAAABYAAAANAAAAAAAAAAAAAAA//////////8GAAAAP0AxADlAKwA5QCQAOUAcAD9AFgBGQBYANgAAABAAAABGQAAAFgAAAFgAAAA0AAAAAAAAAAAAAAD//////////wYAAABNQBYAU0AcAFNAJABTQCsATUAxAEZAMQA9AAAACAAAABsAAAAQAAAAwT8AADEAAAA2AAAAEAAAAAY/AAAxAAAAWAAAADQAAAAAAAAAAAAAAP//////////BgAAAP8+MQD5PisA+T4kAPk+HAD/PhYABj8WADYAAAAQAAAAwT8AABYAAABYAAAANAAAAAAAAAAAAAAA//////////8GAAAAyD8WAM4/HADOPyQAzj8rAMg/MQDBPzEAPQAAAAgAAAAbAAAAEAAAAIE+AAAxAAAANgAAABAAAACBPgAAMQAAAFgAAAA0AAAAAAAAAAAAAAD//////////wYAAAB5PjEAcz4rAHM+JABzPhwAeT4WAIE+FgA2AAAAEAAAAIE+AAAWAAAAWAAAADQAAAAAAAAAAAAAAP//////////BgAAAIg+FgCOPhwAjj4kAI4+KwCIPjEAgT4xAD0AAAAIAAAAGwAAABAAAAD7PQAAMQAAADYAAAAQAAAAQT0AADEAAABYAAAANAAAAAAAAAAAAAAA//////////8GAAAAOT0xADM9KwAzPSQAMz0cADk9FgBBPRYANgAAABAAAAD7PQAAFgAAAFgAAAA0AAAAAAAAAAAAAAD//////////wYAAAADPhYACT4cAAk+JAAJPisAAz4xAPs9MQA9AAAACAAAABsAAAAQAAAAuzwAADEAAAA2AAAAEAAAALs8AAAxAAAAWAAAADQAAAAAAAAAAAAAAP//////////BgAAALQ8MQCuPCsArjwkAK48HAC0PBYAuzwWADYAAAAQAAAAuzwAABYAAABYAAAANAAAAAAAAAAAAAAA//////////8GAAAAwzwWAMk8HADJPCQAyTwrAMM8MQC7PDEAPQAAAAgAAAAbAAAAEAAAADY8AAAxAAAANgAAABAAAAB7OwAAMQAAAFgAAAA0AAAAAAAAAAAAAAD//////////wYAAAB0OzEAbjsrAG47JABuOxwAdDsWAHs7FgA2AAAAEAAAADY8AAAWAAAAWAAAADQAAAAAAAAAAAAAAP//////////BgAAAD08FgBDPBwAQzwkAEM8KwA9PDEANjwxAD0AAAAIAAAAGwAAABAAAAD2OgAAMQAAADYAAAAQAAAA9joAADEAAABYAAAANAAAAAAAAAAAAAAA//////////8GAAAA7zoxAOk6KwDpOiQA6TocAO86FgD2OhYANgAAABAAAAD2OgAAFgAAAFgAAAA0AAAAAAAAAAAAAAD//////////wYAAAD9OhYAAzscAAM7JAADOysA/ToxAPY6MQA9AAAACAAAABsAAAAQAAAAcToAADEAAAA2AAAAEAAAALY5AAAxAAAAWAAAADQAAAAAAAAAAAAAAP//////////BgAAAK85MQCpOSsAqTkkAKk5HACvORYAtjkWADYAAAAQAAAAcToAABYAAABYAAAANAAAAAAAAAAAAAAA//////////8GAAAAeDoWAH46HAB+OiQAfjorAHg6MQBxOjEAPQAAAAgAAAAbAAAAEAAAADE5AAAxAAAANgAAABAAAAAxOQAAMQAAAFgAAAA0AAAAAAAAAAAAAAD//////////wYAAAApOTEAIzkrACM5JAAjORwAKTkWADE5FgA2AAAAEAAAADE5AAAWAAAAWAAAADQAAAAAAAAAAAAAAP//////////BgAAADg5FgA+ORwAPjkkAD45KwA4OTEAMTkxAD0AAAAIAAAAGwAAABAAAACrOAAAMQAAADYAAAAQAAAA8TcAADEAAABYAAAANAAAAAAAAAAAAAAA//////////8GAAAA6TcxAOM3KwDjNyQA4zccAOk3FgDxNxYANgAAABAAAACrOAAAFgAAAFgAAAA0AAAAAAAAAAAAAAD//////////wYAAACzOBYAuTgcALk4JAC5OCsAszgxAKs4MQA9AAAACAAAABsAAAAQAAAAazcAADEAAAA2AAAAEAAAAGs3AAAxAAAAWAAAADQAAAAAAAAAAAAAAP//////////BgAAAGQ3MQBeNysAXjckAF43HABkNxYAazcWADYAAAAQAAAAazcAABYAAABYAAAANAAAAAAAAAAAAAAA//////////8GAAAAczcWAHk3HAB5NyQAeTcrAHM3MQBrNzEAPQAAAAgAAAAbAAAAEAAAAOY2AAAxAAAANgAAABAAAAArNgAAMQAAAFgAAAA0AAAAAAAAAAAAAAD//////////wYAAAAkNjEAHjYrAB42JAAeNhwAJDYWACs2FgA2AAAAEAAAAOY2AAAWAAAAWAAAADQAAAAAAAAAAAAAAP//////////BgAAAO02FgDzNhwA8zYkAPM2KwDtNjEA5jYxAD0AAAAIAAAAGwAAABAAAACmNQAAMQAAADYAAAAQAAAApjUAADEAAABYAAAANAAAAAAAAAAAAAAA//////////8GAAAAnzUxAJk1KwCZNSQAmTUcAJ81FgCmNRYANgAAABAAAACmNQAAFgAAAFgAAAA0AAAAAAAAAAAAAAD//////////wYAAACtNRYAszUcALM1JACzNSsArTUxAKY1MQA9AAAACAAAABsAAAAQAAAAITUAADEAAAA2AAAAEAAAAGY0AAAxAAAAWAAAADQAAAAAAAAAAAAAAP//////////BgAAAF80MQBZNCsAWTQkAFk0HABfNBYAZjQWADYAAAAQAAAAITUAABYAAABYAAAANAAAAAAAAAAAAAAA//////////8GAAAAKDUWAC41HAAuNSQALjUrACg1MQAhNTEAPQAAAAgAAAAbAAAAEAAAAOEzAAAxAAAANgAAABAAAADhMwAAMQAAAFgAAAA0AAAAAAAAAAAAAAD//////////wYAAADZMzEA0zMrANMzJADTMxwA2TMWAOEzFgA2AAAAEAAAAOEzAAAWAAAAWAAAADQAAAAAAAAAAAAAAP//////////BgAAAOgzFgDuMxwA7jMkAO4zKwDoMzEA4TMxAD0AAAAIAAAAGwAAABAAAABbMwAAMQAAADYAAAAQAAAAoTIAADEAAABYAAAANAAAAAAAAAAAAAAA//////////8GAAAAmTIxAJMyKwCTMiQAkzIcAJkyFgChMhYANgAAABAAAABbMwAAFgAAAFgAAAA0AAAAAAAAAAAAAAD//////////wYAAABjMxYAaTMcAGkzJABpMysAYzMxAFszMQA9AAAACAAAABsAAAAQAAAAGzIAADEAAAA2AAAAEAAAABsyAAAxAAAAWAAAADQAAAAAAAAAAAAAAP//////////BgAAABQyMQAOMisADjIkAA4yHAAUMhYAGzIWADYAAAAQAAAAGzIAABYAAABYAAAANAAAAAAAAAAAAAAA//////////8GAAAAIzIWACkyHAApMiQAKTIrACMyMQAbMjEAPQAAAAgAAAAbAAAAEAAAAJYxAAAxAAAANgAAABAAAADbMAAAMQAAAFgAAAA0AAAAAAAAAAAAAAD//////////wYAAADUMDEAzjArAM4wJADOMBwA1DAWANswFgA2AAAAEAAAAJYxAAAWAAAAWAAAADQAAAAAAAAAAAAAAP//////////BgAAAJ0xFgCjMRwAozEkAKMxKwCdMTEAljExAD0AAAAIAAAAGwAAABAAAABWMAAAMQAAADYAAAAQAAAAVjAAADEAAABYAAAANAAAAAAAAAAAAAAA//////////8GAAAATjAxAEgwKwBIMCQASDAcAE4wFgBWMBYANgAAABAAAABWMAAAFgAAAFgAAAA0AAAAAAAAAAAAAAD//////////wYAAABdMBYAYzAcAGMwJABjMCsAXTAxAFYwMQA9AAAACAAAABsAAAAQAAAA0C8AADEAAAA2AAAAEAAAABYvAAAxAAAAWAAAADQAAAAAAAAAAAAAAP//////////BgAAAA4vMQAILysACC8kAAgvHAAOLxYAFi8WADYAAAAQAAAA0C8AABYAAABYAAAANAAAAAAAAAAAAAAA//////////8GAAAA2C8WAN4vHADeLyQA3i8rANgvMQDQLzEAPQAAAAgAAAAbAAAAEAAAAJAuAAAxAAAANgAAABAAAACQLgAAMQAAAFgAAAA0AAAAAAAAAAAAAAD//////////wYAAACJLjEAgy4rAIMuJACDLhwAiS4WAJAuFgA2AAAAEAAAAJAuAAAWAAAAWAAAADQAAAAAAAAAAAAAAP//////////BgAAAJguFgCeLhwAni4kAJ4uKwCYLjEAkC4xAD0AAAAIAAAAGwAAABAAAAALLgAAMQAAADYAAAAQAAAAUC0AADEAAABYAAAANAAAAAAAAAAAAAAA//////////8GAAAASS0xAEMtKwBDLSQAQy0cAEktFgBQLRYANgAAABAAAAALLgAAFgAAAFgAAAA0AAAAAAAAAAAAAAD//////////wYAAAASLhYAGC4cABguJAAYLisAEi4xAAsuMQA9AAAACAAAABsAAAAQAAAAyywAADEAAAA2AAAAEAAAAMssAAAxAAAAWAAAADQAAAAAAAAAAAAAAP//////////BgAAAMQsMQC+LCsAviwkAL4sHADELBYAyywWADYAAAAQAAAAyywAABYAAABYAAAANAAAAAAAAAAAAAAA//////////8GAAAA0iwWANgsHADYLCQA2CwrANIsMQDLLDEAPQAAAAgAAAAbAAAAEAAAAEYsAAAxAAAANgAAABAAAACLKwAAMQAAAFgAAAA0AAAAAAAAAAAAAAD//////////wYAAACEKzEAfisrAH4rJAB+KxwAhCsWAIsrFgA2AAAAEAAAAEYsAAAWAAAAWAAAADQAAAAAAAAAAAAAAP//////////BgAAAE0sFgBTLBwAUywkAFMsKwBNLDEARiwxAD0AAAAIAAAAGwAAABAAAAAGKwAAMQAAADYAAAAQAAAABisAADEAAABYAAAANAAAAAAAAAAAAAAA//////////8GAAAA/ioxAPgqKwD4KiQA+CocAP4qFgAGKxYANgAAABAAAAAGKwAAFgAAAFgAAAA0AAAAAAAAAAAAAAD//////////wYAAAANKxYAEyscABMrJAATKysADSsxAAYrMQA9AAAACAAAABsAAAAQAAAAgCoAADEAAAA2AAAAEAAAAMYpAAAxAAAAWAAAADQAAAAAAAAAAAAAAP//////////BgAAAL4pMQC4KSsAuCkkALgpHAC+KRYAxikWADYAAAAQAAAAgCoAABYAAABYAAAANAAAAAAAAAAAAAAA//////////8GAAAAiCoWAI4qHACOKiQAjiorAIgqMQCAKjEAPQAAAAgAAAAbAAAAEAAAAEApAAAxAAAANgAAABAAAABAKQAAMQAAAFgAAAA0AAAAAAAAAAAAAAD//////////wYAAAA5KTEAMykrADMpJAAzKRwAOSkWAEApFgA2AAAAEAAAAEApAAAWAAAAWAAAADQAAAAAAAAAAAAAAP//////////BgAAAEgpFgBOKRwATikkAE4pKwBIKTEAQCkxAD0AAAAIAAAAGwAAABAAAAC7KAAAMQAAADYAAAAQAAAAACgAADEAAABYAAAANAAAAAAAAAAAAAAA//////////8GAAAA+ScxAPMnKwDzJyQA8yccAPknFgAAKBYANgAAABAAAAC7KAAAFgAAAFgAAAA0AAAAAAAAAAAAAAD//////////wYAAADCKBYAyCgcAMgoJADIKCsAwigxALsoMQA9AAAACAAAABsAAAAQAAAAeycAADEAAAA2AAAAEAAAAHsnAAAxAAAAWAAAADQAAAAAAAAAAAAAAP//////////BgAAAHQnMQBuJysAbickAG4nHAB0JxYAeycWADYAAAAQAAAAeycAABYAAABYAAAANAAAAAAAAAAAAAAA//////////8GAAAAgicWAIgnHACIJyQAiCcrAIInMQB7JzEAPQAAAAgAAAAbAAAAEAAAAPYmAAAxAAAANgAAABAAAAA7JgAAMQAAAFgAAAA0AAAAAAAAAAAAAAD//////////wYAAAA0JjEALiYrAC4mJAAuJhwANCYWADsmFgA2AAAAEAAAAPYmAAAWAAAAWAAAADQAAAAAAAAAAAAAAP//////////BgAAAP0mFgADJxwAAyckAAMnKwD9JjEA9iYxAD0AAAAIAAAAGwAAABAAAAC2JQAAMQAAADYAAAAQAAAAtiUAADEAAABYAAAANAAAAAAAAAAAAAAA//////////8GAAAAriUxAKglKwCoJSQAqCUcAK4lFgC2JRYANgAAABAAAAC2JQAAFgAAAFgAAAA0AAAAAAAAAAAAAAD//////////wYAAAC9JRYAwyUcAMMlJADDJSsAvSUxALYlMQA9AAAACAAAABsAAAAQAAAAMCUAADEAAAA2AAAAEAAAAHYkAAAxAAAAWAAAADQAAAAAAAAAAAAAAP//////////BgAAAG4kMQBoJCsAaCQkAGgkHABuJBYAdiQWADYAAAAQAAAAMCUAABYAAABYAAAANAAAAAAAAAAAAAAA//////////8GAAAAOCUWAD4lHAA+JSQAPiUrADglMQAwJTEAPQAAAAgAAAAbAAAAEAAAAPAjAAAxAAAANgAAABAAAADwIwAAMQAAAFgAAAA0AAAAAAAAAAAAAAD//////////wYAAADpIzEA4yMrAOMjJADjIxwA6SMWAPAjFgA2AAAAEAAAAPAjAAAWAAAAWAAAADQAAAAAAAAAAAAAAP//////////BgAAAPgjFgD+IxwA/iMkAP4jKwD4IzEA8CMxAD0AAAAIAAAAGwAAABAAAABrIwAAMQAAADYAAAAQAAAAsCIAADEAAABYAAAANAAAAAAAAAAAAAAA//////////8GAAAAqSIxAKMiKwCjIiQAoyIcAKkiFgCwIhYANgAAABAAAABrIwAAFgAAAFgAAAA0AAAAAAAAAAAAAAD//////////wYAAAByIxYAeCMcAHgjJAB4IysAciMxAGsjMQA9AAAACAAAABsAAAAQAAAAKyIAADEAAAA2AAAAEAAAACsiAAAxAAAAWAAAADQAAAAAAAAAAAAAAP//////////BgAAACQiMQAeIisAHiIkAB4iHAAkIhYAKyIWADYAAAAQAAAAKyIAABYAAABYAAAANAAAAAAAAAAAAAAA//////////8GAAAAMiIWADgiHAA4IiQAOCIrADIiMQArIjEAPQAAAAgAAAAbAAAAEAAAAKYhAAAxAAAANgAAABAAAADrIAAAMQAAAFgAAAA0AAAAAAAAAAAAAAD//////////wYAAADkIDEA3iArAN4gJADeIBwA5CAWAOsgFgA2AAAAEAAAAKYhAAAWAAAAWAAAADQAAAAAAAAAAAAAAP//////////BgAAAK0hFgCzIRwAsyEkALMhKwCtITEApiExAD0AAAAIAAAAGwAAABAAAABmIAAAMQAAADYAAAAQAAAAZiAAADEAAABYAAAANAAAAAAAAAAAAAAA//////////8GAAAAXiAxAFggKwBYICQAWCAcAF4gFgBmIBYANgAAABAAAABmIAAAFgAAAFgAAAA0AAAAAAAAAAAAAAD//////////wYAAABtIBYAcyAcAHMgJABzICsAbSAxAGYgMQA9AAAACAAAABsAAAAQAAAA4B8AADEAAAA2AAAAEAAAACYfAAAxAAAAWAAAADQAAAAAAAAAAAAAAP//////////BgAAAB4fMQAYHysAGB8kABgfHAAeHxYAJh8WADYAAAAQAAAA4B8AABYAAABYAAAANAAAAAAAAAAAAAAA//////////8GAAAA6B8WAO4fHADuHyQA7h8rAOgfMQDgHzEAPQAAAAgAAAAbAAAAEAAAAKAeAAAxAAAANgAAABAAAACgHgAAMQAAAFgAAAA0AAAAAAAAAAAAAAD//////////wYAAACZHjEAkx4rAJMeJACTHhwAmR4WAKAeFgA2AAAAEAAAAKAeAAAWAAAAWAAAADQAAAAAAAAAAAAAAP//////////BgAAAKgeFgCuHhwArh4kAK4eKwCoHjEAoB4xAD0AAAAIAAAAGwAAABAAAAAbHgAAMQAAADYAAAAQAAAAYB0AADEAAABYAAAANAAAAAAAAAAAAAAA//////////8GAAAAWR0xAFMdKwBTHSQAUx0cAFkdFgBgHRYANgAAABAAAAAbHgAAFgAAAFgAAAA0AAAAAAAAAAAAAAD//////////wYAAAAiHhYAKB4cACgeJAAoHisAIh4xABseMQA9AAAACAAAABsAAAAQAAAA2xwAADEAAAA2AAAAEAAAANscAAAxAAAAWAAAADQAAAAAAAAAAAAAAP//////////BgAAANMcMQDNHCsAzRwkAM0cHADTHBYA2xwWADYAAAAQAAAA2xwAABYAAABYAAAANAAAAAAAAAAAAAAA//////////8GAAAA4hwWAOgcHADoHCQA6BwrAOIcMQDbHDEAPQAAAAgAAAAbAAAAEAAAAFUcAAAxAAAANgAAABAAAACbGwAAMQAAAFgAAAA0AAAAAAAAAAAAAAD//////////wYAAACTGzEAjRsrAI0bJACNGxwAkxsWAJsbFgA2AAAAEAAAAFUcAAAWAAAAWAAAADQAAAAAAAAAAAAAAP//////////BgAAAF0cFgBjHBwAYxwkAGMcKwBdHDEAVRwxAD0AAAAIAAAAGwAAABAAAAAVGwAAMQAAADYAAAAQAAAAFRsAADEAAABYAAAANAAAAAAAAAAAAAAA//////////8GAAAADhsxAAgbKwAIGyQACBscAA4bFgAVGxYANgAAABAAAAAVGwAAFgAAAFgAAAA0AAAAAAAAAAAAAAD//////////wYAAAAdGxYAIxscACMbJAAjGysAHRsxABUbMQA9AAAACAAAABsAAAAQAAAAkBoAADEAAAA2AAAAEAAAANUZAAAxAAAAWAAAADQAAAAAAAAAAAAAAP//////////BgAAAM4ZMQDIGSsAyBkkAMgZHADOGRYA1RkWADYAAAAQAAAAkBoAABYAAABYAAAANAAAAAAAAAAAAAAA//////////8GAAAAlxoWAJ0aHACdGiQAnRorAJcaMQCQGjEAPQAAAAgAAAAbAAAAEAAAAFAZAAAxAAAANgAAABAAAABQGQAAMQAAAFgAAAA0AAAAAAAAAAAAAAD//////////wYAAABJGTEAQxkrAEMZJABDGRwASRkWAFAZFgA2AAAAEAAAAFAZAAAWAAAAWAAAADQAAAAAAAAAAAAAAP//////////BgAAAFcZFgBdGRwAXRkkAF0ZKwBXGTEAUBkxAD0AAAAIAAAAGwAAABAAAADLGAAAMQAAADYAAAAQAAAAEBgAADEAAABYAAAANAAAAAAAAAAAAAAA//////////8GAAAACRgxAAMYKwADGCQAAxgcAAkYFgAQGBYANgAAABAAAADLGAAAFgAAAFgAAAA0AAAAAAAAAAAAAAD//////////wYAAADSGBYA2BgcANgYJADYGCsA0hgxAMsYMQA9AAAACAAAABsAAAAQAAAAixcAADEAAAA2AAAAEAAAAIsXAAAxAAAAWAAAADQAAAAAAAAAAAAAAP//////////BgAAAIMXMQB9FysAfRckAH0XHACDFxYAixcWADYAAAAQAAAAixcAABYAAABYAAAANAAAAAAAAAAAAAAA//////////8GAAAAkhcWAJgXHACYFyQAmBcrAJIXMQCLFzEAPQAAAAgAAAAbAAAAEAAAAAUXAAAxAAAANgAAABAAAABLFgAAMQAAAFgAAAA0AAAAAAAAAAAAAAD//////////wYAAABDFjEAPRYrAD0WJAA9FhwAQxYWAEsWFgA2AAAAEAAAAAUXAAAWAAAAWAAAADQAAAAAAAAAAAAAAP//////////BgAAAA0XFgATFxwAExckABMXKwANFzEABRcxAD0AAAAIAAAAGwAAABAAAADFFQAAMQAAADYAAAAQAAAAxRUAADEAAABYAAAANAAAAAAAAAAAAAAA//////////8GAAAAvhUxALgVKwC4FSQAuBUcAL4VFgDFFRYANgAAABAAAADFFQAAFgAAAFgAAAA0AAAAAAAAAAAAAAD//////////wYAAADNFRYA0xUcANMVJADTFSsAzRUxAMUVMQA9AAAACAAAABsAAAAQAAAAQBUAADEAAAA2AAAAEAAAAIUUAAAxAAAAWAAAADQAAAAAAAAAAAAAAP//////////BgAAAH4UMQB4FCsAeBQkAHgUHAB+FBYAhRQWADYAAAAQAAAAQBUAABYAAABYAAAANAAAAAAAAAAAAAAA//////////8GAAAARxUWAE0VHABNFSQATRUrAEcVMQBAFTEAPQAAAAgAAAAbAAAAEAAAAAAUAAAxAAAANgAAABAAAAAAFAAAMQAAAFgAAAA0AAAAAAAAAAAAAAD//////////wYAAAD5EzEA8xMrAPMTJADzExwA+RMWAAAUFgA2AAAAEAAAAAAUAAAWAAAAWAAAADQAAAAAAAAAAAAAAP//////////BgAAAAcUFgANFBwADRQkAA0UKwAHFDEAABQxAD0AAAAIAAAAGwAAABAAAAB7EwAAMQAAADYAAAAQAAAAwBIAADEAAABYAAAANAAAAAAAAAAAAAAA//////////8GAAAAuRIxALMSKwCzEiQAsxIcALkSFgDAEhYANgAAABAAAAB7EwAAFgAAAFgAAAA0AAAAAAAAAAAAAAD//////////wYAAACCExYAiBMcAIgTJACIEysAghMxAHsTMQA9AAAACAAAABsAAAAQAAAAOxIAADEAAAA2AAAAEAAAADsSAAAxAAAAWAAAADQAAAAAAAAAAAAAAP//////////BgAAADMSMQAtEisALRIkAC0SHAAzEhYAOxIWADYAAAAQAAAAOxIAABYAAABYAAAANAAAAAAAAAAAAAAA//////////8GAAAAQhIWAEgSHABIEiQASBIrAEISMQA7EjEAPQAAAAgAAAAbAAAAEAAAALURAAAxAAAANgAAABAAAAD7EAAAMQAAAFgAAAA0AAAAAAAAAAAAAAD//////////wYAAADzEDEA7RArAO0QJADtEBwA8xAWAPsQFgA2AAAAEAAAALURAAAWAAAAWAAAADQAAAAAAAAAAAAAAP//////////BgAAAL0RFgDDERwAwxEkAMMRKwC9ETEAtRExAD0AAAAIAAAAGwAAABAAAAB1EAAAMQAAADYAAAAQAAAAdRAAADEAAABYAAAANAAAAAAAAAAAAAAA//////////8GAAAAbhAxAGgQKwBoECQAaBAcAG4QFgB1EBYANgAAABAAAAB1EAAAFgAAAFgAAAA0AAAAAAAAAAAAAAD//////////wYAAAB9EBYAgxAcAIMQJACDECsAfRAxAHUQMQA9AAAACAAAABsAAAAQAAAA8A8AADEAAAA2AAAAEAAAADUPAAAxAAAAWAAAADQAAAAAAAAAAAAAAP//////////BgAAAC4PMQAoDysAKA8kACgPHAAuDxYANQ8WADYAAAAQAAAA8A8AABYAAABYAAAANAAAAAAAAAAAAAAA//////////8GAAAA9w8WAP0PHAD9DyQA/Q8rAPcPMQDwDzEAPQAAAAgAAAAbAAAAEAAAALAOAAAxAAAANgAAABAAAACwDgAAMQAAAFgAAAA0AAAAAAAAAAAAAAD//////////wYAAACpDjEAow4rAKMOJACjDhwAqQ4WALAOFgA2AAAAEAAAALAOAAAWAAAAWAAAADQAAAAAAAAAAAAAAP//////////BgAAALcOFgC9DhwAvQ4kAL0OKwC3DjEAsA4xAD0AAAAIAAAAGwAAABAAAAArDgAAMQAAADYAAAAQAAAAcA0AADEAAABYAAAANAAAAAAAAAAAAAAA//////////8GAAAAaQ0xAGMNKwBjDSQAYw0cAGkNFgBwDRYANgAAABAAAAArDgAAFgAAAFgAAAA0AAAAAAAAAAAAAAD//////////wYAAAAyDhYAOA4cADgOJAA4DisAMg4xACsOMQA9AAAACAAAABsAAAAQAAAA6wwAADEAAAA2AAAAEAAAAOsMAAAxAAAAWAAAADQAAAAAAAAAAAAAAP//////////BgAAAOMMMQDdDCsA3QwkAN0MHADjDBYA6wwWADYAAAAQAAAA6wwAABYAAABYAAAANAAAAAAAAAAAAAAA//////////8GAAAA8gwWAPgMHAD4DCQA+AwrAPIMMQDrDDEAPQAAAAgAAAAbAAAAEAAAAGUMAAAxAAAANgAAABAAAACrCwAAMQAAAFgAAAA0AAAAAAAAAAAAAAD//////////wYAAACjCzEAnQsrAJ0LJACdCxwAowsWAKsLFgA2AAAAEAAAAGUMAAAWAAAAWAAAADQAAAAAAAAAAAAAAP//////////BgAAAG0MFgBzDBwAcwwkAHMMKwBtDDEAZQwxAD0AAAAIAAAAGwAAABAAAAAlCwAAMQAAADYAAAAQAAAAJQsAADEAAABYAAAANAAAAAAAAAAAAAAA//////////8GAAAAHgsxABgLKwAYCyQAGAscAB4LFgAlCxYANgAAABAAAAAlCwAAFgAAAFgAAAA0AAAAAAAAAAAAAAD//////////wYAAAAtCxYAMwscADMLJAAzCysALQsxACULMQA9AAAACAAAABsAAAAQAAAAoAoAADEAAAA2AAAAEAAAAOUJAAAxAAAAWAAAADQAAAAAAAAAAAAAAP//////////BgAAAN4JMQDYCSsA2AkkANgJHADeCRYA5QkWADYAAAAQAAAAoAoAABYAAABYAAAANAAAAAAAAAAAAAAA//////////8GAAAApwoWAK0KHACtCiQArQorAKcKMQCgCjEAPQAAAAgAAAAbAAAAEAAAAGAJAAAxAAAANgAAABAAAABgCQAAMQAAAFgAAAA0AAAAAAAAAAAAAAD//////////wYAAABZCTEAUwkrAFMJJABTCRwAWQkWAGAJFgA2AAAAEAAAAGAJAAAWAAAAWAAAADQAAAAAAAAAAAAAAP//////////BgAAAGcJFgBtCRwAbQkkAG0JKwBnCTEAYAkxAD0AAAAIAAAAGwAAABAAAADbCAAAMQAAADYAAAAQAAAAIAgAADEAAABYAAAANAAAAAAAAAAAAAAA//////////8GAAAAGQgxABMIKwATCCQAEwgcABkIFgAgCBYANgAAABAAAADbCAAAFgAAAFgAAAA0AAAAAAAAAAAAAAD//////////wYAAADiCBYA6AgcAOgIJADoCCsA4ggxANsIMQA9AAAACAAAABsAAAAQAAAAmwcAADEAAAA2AAAAEAAAAJsHAAAxAAAAWAAAADQAAAAAAAAAAAAAAP//////////BgAAAJMHMQCNBysAjQckAI0HHACTBxYAmwcWADYAAAAQAAAAmwcAABYAAABYAAAANAAAAAAAAAAAAAAA//////////8GAAAAogcWAKgHHACoByQAqAcrAKIHMQCbBzEAPQAAAAgAAAAbAAAAEAAAABUHAAAxAAAANgAAABAAAABbBgAAMQAAAFgAAAA0AAAAAAAAAAAAAAD//////////wYAAABTBjEATQYrAE0GJABNBhwAUwYWAFsGFgA2AAAAEAAAABUHAAAWAAAAWAAAADQAAAAAAAAAAAAAAP//////////BgAAAB0HFgAjBxwAIwckACMHKwAdBzEAFQcxAD0AAAAIAAAAGwAAABAAAADVBQAAMQAAADYAAAAQAAAA1QUAADEAAABYAAAANAAAAAAAAAAAAAAA//////////8GAAAAzgUxAMgFKwDIBSQAyAUcAM4FFgDVBRYANgAAABAAAADVBQAAFgAAAFgAAAA0AAAAAAAAAAAAAAD//////////wYAAADdBRYA4wUcAOMFJADjBSsA3QUxANUFMQA9AAAACAAAABsAAAAQAAAAUAUAADEAAAA2AAAAEAAAAJUEAAAxAAAAWAAAADQAAAAAAAAAAAAAAP//////////BgAAAI4EMQCIBCsAiAQkAIgEHACOBBYAlQQWADYAAAAQAAAAUAUAABYAAABYAAAANAAAAAAAAAAAAAAA//////////8GAAAAVwUWAF0FHABdBSQAXQUrAFcFMQBQBTEAPQAAAAgAAAAbAAAAEAAAABAEAAAxAAAANgAAABAAAAAQBAAAMQAAAFgAAAA0AAAAAAAAAAAAAAD//////////wYAAAAIBDEAAgQrAAIEJAACBBwACAQWABAEFgA2AAAAEAAAABAEAAAWAAAAWAAAADQAAAAAAAAAAAAAAP//////////BgAAABcEFgAdBBwAHQQkAB0EKwAXBDEAEAQxAD0AAAAIAAAAGwAAABAAAACKAwAAMQAAADYAAAAQAAAA0AIAADEAAABYAAAANAAAAAAAAAAAAAAA//////////8GAAAAyAIxAMICKwDCAiQAwgIcAMgCFgDQAhYANgAAABAAAACKAwAAFgAAAFgAAAA0AAAAAAAAAAAAAAD//////////wYAAACSAxYAmAMcAJgDJACYAysAkgMxAIoDMQA9AAAACAAAABsAAAAQAAAASgIAADEAAAA2AAAAEAAAAEoCAAAxAAAAWAAAADQAAAAAAAAAAAAAAP//////////BgAAAEMCMQA9AisAPQIkAD0CHABDAhYASgIWADYAAAAQAAAASgIAABYAAABYAAAANAAAAAAAAAAAAAAA//////////8GAAAAUgIWAFgCHABYAiQAWAIrAFICMQBKAjEAPQAAAAgAAAAbAAAAEAAAAMUBAAAxAAAANgAAABAAAAAKAQAAMQAAAFgAAAA0AAAAAAAAAAAAAAD//////////wYAAAADATEA/QArAP0AJAD9ABwAAwEWAAoBFgA2AAAAEAAAAMUBAAAWAAAAWAAAADQAAAAAAAAAAAAAAP//////////BgAAAMwBFgDSARwA0gEkANIBKwDMATEAxQExAD0AAAAIAAAAGwAAABAAAACFAAAAMQAAADYAAAAQAAAAhQAAADEAAABYAAAANAAAAAAAAAAAAAAA//////////8GAAAAfgAxAHgAKwB4ACQAeAAcAH4AFgCFABYANgAAABAAAACFAAAAFgAAAFgAAAA0AAAAAAAAAAAAAAD//////////wYAAACMABYAkgAcAJIAJACSACsAjAAxAIUAMQA9AAAACAAAADwAAAAIAAAAPwAAABgAAAAAAAAAAAAAAGQEAAD0AQAAEwAAAAwAAAABAAAAJQAAAAwAAAAAAACAJQAAAAwAAAAH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oF3kNYlgJEBEAAAAwAAAAAAAAAIQAAAAgAAAAcAAAACAAAAEsAAABAAAAAMAAAAAUAAAAgAAAAAQAAAAEAAAAQAAAAAAAAAAAAAADwBQAANAIAAAAAAAAAAAAA8AUAADQCAAAkAAAAJAAAAAAAgD8AAAAAAAAAAAAAgD96Bd5DWJYCRAIAAAAMAAAAEAAAAAAAAAAAAAAACgAAABAAAAAAAAAAAAAAAFIAAABwAQAAAgAAAOn///8AAAAAAAAAAAAAAACQAQAAAAAAAAQABSJDAGEAbABpAGIAcgBpAAAAsQAAAHwUEMAAAAAA4KbdN7UBAAAAuDjxsQAAAAAAAAAAAAAA2Lc48bEAAAAAAAAAAAAAAAAAAAAAAAAAAAAAAAAAAABQwTjxsQAAAAkAAAAAAAAAcMA48bEAAADQoU86tQEAAKDJLj+1AQAAEfzVRP5/AACgyS4/tQEAAAAAnDG1AQAAkxhZ//////+AVgAABFkEAOANIym1AQAAkxhZ//////+AVgAABFkEABdIkjUAAAAAAQAAAAAAAAAAAAAAAAAAAIBWAAAhuwEATJvGQv5/AAABAAAAAAAAAHG+ljX+fwAAUME48bEAAABwwDjxAAAAANChTzq1AQAA88TL3/1/AAAAAAAAAAAAAJMYBFkAAAAACbU48bEAAAB0G/5D/n8AAOANIym1AQAAAzfE32R2AAgAAAAAJQAAAAwAAAACAAAAFgAAAAwAAAAYAAAAEgAAAAwAAAABAAAAGAAAAAwAAAD/AAACVAAAAAABAAC8AQAA9AEAAOgCAAAPAgAAAgAAAAAAAAAAAAAAAAAAAAAAAAAeAAAATAAAAAAAAAAAAAAAAAAAAP//////////iAAAAFMAdABhAG4AZABhAGwAbwBuAGUAIABSAG8AdQB0AGUAcgAgAEEAcgBjAGgAaQB0AGUAYwB0AHUAcgBlAAsAAAAIAAAACwAAAAwAAAAMAAAACwAAAAYAAAAMAAAADAAAAAwAAAAFAAAADQAAAAwAAAAMAAAACAAAAAwAAAAIAAAABQAAAA4AAAAIAAAACgAAAAwAAAAFAAAACAAAAAwAAAAKAAAACAAAAAwAAAAIAAAADAAAACUAAAAMAAAADQAAgCgAAAAMAAAAAgAAACIAAAAMAAAA/////0YAAAAgAQAAFAEAAEVNRisqQAAAJAAAABgAAAAAAPBCAAAAAAAAAAAAAPBCegXeQ1iWAk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E99DUZYJRARAAAAMAAAAAAAAACEAAAAIAAAAHAAAAAgAAABLAAAAQAAAADAAAAAFAAAAIAAAAAEAAAABAAAAEAAAAAAAAAAAAAAA8AUAADQCAAAAAAAAAAAAAPAFAAA0AgAAJAAAACQAAAAAAIA/AAAAAAAAAAAAAIA/PhPfQ1GWCUQCAAAADAAAABAAAAAAAAAAAAAAAAoAAAAQAAAAAAAAAAAAAABSAAAAcAEAAAIAAADp////AAAAAAAAAAAAAAAAkAEAAAAAAAAEAAUiQwBhAGwAaQBiAHIAaQAAALEAAAB8FBDAAAAAAOCm3Te1AQAAALg48bEAAAAAAAAAAAAAAIeICDwAAAAAAAAAAAAAAAAAAAAAAAAAAAAAAAAAAAAAUME48bEAAAAJAAAAAAAAAHDAOPGxAAAA0KFPOrUBAACgyS4/tQEAABH81UT+fwAAoMkuP7UBAAAAAJwxtQEAAMUXW///////gFYAAARbBACADSMptQEAAMUXW///////gFYAAARbBAAXSJI1AAAAAAEAAAAAAAAAAAAAAAAAAACAVgAAIbsBAEybxkL+fwAAAQAAAAAAAABxvpY1/n8AAFDBOPGxAAAAcMA48QAAAADQoU86tQEAAPPEy9/9fwAAAAAAAAAAAADFFwRbAAAAAAm1OPGxAAAAdBv+Q/5/AACADSMptQEAAAM3xN9kdgAIAAAAACUAAAAMAAAAAgAAABYAAAAMAAAAGAAAABIAAAAMAAAAAQAAABgAAAAMAAAA/wAAAlQAAAD8AAAAvgEAABACAADlAgAAKwIAAAIAAAAAAAAAAAAAAAAAAAAAAAAAHQAAAEwAAAAAAAAAAAAAAAAAAAD//////////4gAAABQAHIAbwBwAHIAaQBlAHQAYQByAHkAIABIAGEAcgBkAHcAYQByAGUAIABPAHIAaQBlAG4AdABlAGQALAAMAAAACAAAAAwAAAANAAAACAAAAAUAAAAMAAAACAAAAAsAAAAIAAAACwAAAAUAAAAOAAAADAAAAAgAAAAMAAAAEQAAAAsAAAAIAAAADAAAAAUAAAAPAAAACAAAAAYAAAALAAAADQAAAAcAAAAMAAAADAAAACUAAAAMAAAADQAAgCgAAAAMAAAAAgAAACIAAAAMAAAA/////0YAAAAgAQAAFAEAAEVNRisqQAAAJAAAABgAAAAAAPBCAAAAAAAAAAAAAPBCPhPfQ1GWC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9AKBEgdUDRARAAAAMAAAAAAAAACEAAAAIAAAAHAAAAAgAAABLAAAAQAAAADAAAAAFAAAAIAAAAAEAAAABAAAAEAAAAAAAAAAAAAAA8AUAADQCAAAAAAAAAAAAAPAFAAA0AgAAJAAAACQAAAAAAIA/AAAAAAAAAAAAAIA/fQCgRIHVA0QCAAAADAAAABAAAAAAAAAAAAAAAAoAAAAQAAAAAAAAAAAAAABSAAAAcAEAAAIAAADp////AAAAAAAAAAAAAAAAkAEAAAAAAAAEAAUiQwBhAGwAaQBiAHIAaQAAALEAAAB8FBDAAAAAAOCm3Te1AQAAALg48bEAAAAAAAAAAAAAAIeICDwAAAAAAAAAAAAAAAAAAAAAAAAAAAAAAAAAAAAAUME48bEAAAAJAAAAAAAAAHDAOPGxAAAA0KFPOrUBAACgyS4/tQEAABH81UT+fwAAoMkuP7UBAAAAAJwxtQEAAHUTqv//////gFYAAASqBABQDSMptQEAAHUTqv//////gFYAAASqBAAXSJI1AAAAAAEAAAAAAAAAAAAAAAAAAACAVgAAIbsBAEybxkL+fwAAAQAAAAAAAABxvpY1/n8AAFDBOPGxAAAAcMA48QAAAADQoU86tQEAAPPEy9/9fwAAAAAAAAAAAAB1EwSqAAAAAAm1OPGxAAAAdBv+Q/5/AABQDSMptQEAAAM3xN9kdgAIAAAAACUAAAAMAAAAAgAAABYAAAAMAAAAGAAAABIAAAAMAAAAAQAAABgAAAAMAAAAALBQAlQAAACsAAAAAAUAAPkBAACjBQAAFAIAAAIAAAAAAAAAAAAAAAAAAAAAAAAAEAAAAEwAAAAAAAAAAAAAAAAAAAD//////////2wAAABTAEQATgAgAEEAcgBjAGgAaQB0AGUAYwB0AHUAcgBlAAsAAAAOAAAADwAAAAUAAAAOAAAACAAAAAoAAAAMAAAABgAAAAcAAAAMAAAACgAAAAgAAAAMAAAACAAAAAwAAAAlAAAADAAAAA0AAIAoAAAADAAAAAIAAAAiAAAADAAAAP////9GAAAAIAEAABQBAABFTUYrKkAAACQAAAAYAAAAAADwQgAAAAAAAAAAAADwQn0AoESB1QN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dUWfRHrVCkQEQAAADAAAAAAAAAAhAAAACAAAABwAAAAIAAAASwAAAEAAAAAwAAAABQAAACAAAAABAAAAAQAAABAAAAAAAAAAAAAAAPAFAAA0AgAAAAAAAAAAAADwBQAANAIAACQAAAAkAAAAAACAPwAAAAAAAAAAAACAP3VFn0R61QpEAgAAAAwAAAAQAAAAAAAAAAAAAAAKAAAAEAAAAAAAAAAAAAAAUgAAAHABAAACAAAA6f///wAAAAAAAAAAAAAAAJABAAAAAAAABAAFIkMAYQBsAGkAYgByAGkAAACxAAAAfBQQwAAAAADgpt03tQEAAAC4OPGxAAAAAAAAAAAAAACHiAg8AAAAAAAAAAAAAAAAAAAAAAAAAAAAAAAAAAAAAFDBOPGxAAAACQAAAAAAAABwwDjxsQAAANChTzq1AQAAoMkuP7UBAAAR/NVE/n8AAKDJLj+1AQAAAACcMbUBAACTGF3//////4BWAAAEXQQA4A0jKbUBAACTGF3//////4BWAAAEXQQAF0iSNQAAAAABAAAAAAAAAAAAAAAAAAAAgFYAACG7AQBMm8ZC/n8AAAEAAAAAAAAAcb6WNf5/AABQwTjxsQAAAHDAOPEAAAAA0KFPOrUBAADzxMvf/X8AAAAAAAAAAAAAkxgEXQAAAAAJtTjxsQAAAHQb/kP+fwAA4A0jKbUBAAADN8TfZHYACAAAAAAlAAAADAAAAAIAAAAWAAAADAAAABgAAAASAAAADAAAAAEAAAAYAAAADAAAAACwUAJUAAAAtAAAAPoEAAAVAgAAqAUAADACAAACAAAAAAAAAAAAAAAAAAAAAAAAABEAAABMAAAAAAAAAAAAAAAAAAAA//////////9wAAAAUwBvAGYAdAB3AGEAcgBlACAATwByAGkAZQBuAHQAZQBkAFQACwAAAAwAAAAHAAAACAAAABEAAAALAAAACAAAAAwAAAAFAAAADwAAAAgAAAAGAAAACwAAAA0AAAAHAAAADAAAAAwAAAAlAAAADAAAAA0AAIAoAAAADAAAAAIAAAAiAAAADAAAAP////9GAAAAwAEAALQBAABFTUYrKkAAACQAAAAYAAAAAADwQgAAAAAAAAAAAADwQnVFn0R61QpE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gJGVRLti+UMIQAACVAAAAEgAAAACEMDbAAAAAM4BAAAAAAAAAHBGRgIAAAACAAAAAgAAAAIAAAAAAAAABAAAAAAAAEEAAIBAAACAPwAAgEACEMDbAAAAAFCwAP8IQAYDSAAAADwAAAACEMDbBQAAAAAAAAAAAAAAAAAAANCJEUoAAAAA0IkRSgBGZsoAAAAAAEZmygAAAAAAAAAAAAEBAYGBAAAVQAYAEAAAAAQAAAAAAAAAKAAAAAwAAAABAAAAIQAAAAgAAABiAAAADAAAAAEAAAAhAAAACAAAAB4AAAAYAAAAAAAAAAAAAADwBQAANAIAACQAAAAkAAAAAACAPQAAAAAAAAAAAACAPQAAAAAAAAAAAgAAAF8AAAA4AAAAAQAAADgAAAAAAAAAOAAAAAAAAAAAAgEAAQAAAAAAAAAAsFAAAAAAAAAAAAAAAAAAJQAAAAwAAAABAAAAJwAAABgAAAACAAAAAAAAAACwUAAAAAAAJQAAAAwAAAACAAAAEwAAAAwAAAACAAAAOwAAAAgAAAAbAAAAEAAAAM9KAABOAAAANgAAABAAAADPSgAACAEAAFgAAAA0AAAAAAAAAAAAAAD//////////wYAAADPShAByUoWAcFKFgG6ShYBtEoQAbRKCAE2AAAAEAAAALRKAABOAAAAWAAAADQAAAAAAAAAAAAAAP//////////BgAAALRKRgC6SkAAwUpAAMlKQADPSkYAz0pOAD0AAAAIAAAAGwAAABAAAADPSgAAjgEAADYAAAAQAAAAz0oAAI4BAABYAAAANAAAAAAAAAAAAAAA//////////8GAAAAz0qVAclKmwHBSpsBukqbAbRKlQG0So4BNgAAABAAAAC0SgAAjgEAAFgAAAA0AAAAAAAAAAAAAAD//////////wYAAAC0SoYBukqAAcFKgAHJSoABz0qGAc9KjgE9AAAACAAAABsAAAAQAAAAz0oAABMCAAA2AAAAEAAAAM9KAADOAgAAWAAAADQAAAAAAAAAAAAAAP//////////BgAAAM9K1QLJStsCwUrbArpK2wK0StUCtErOAjYAAAAQAAAAtEoAABMCAABYAAAANAAAAAAAAAAAAAAA//////////8GAAAAtEoMArpKBgLBSgYCyUoGAs9KDALPShMCPQAAAAgAAAAbAAAAEAAAAM9KAABTAwAANgAAABAAAADPSgAAUwMAAFgAAAA0AAAAAAAAAAAAAAD//////////wYAAADPSloDyUpgA8FKYAO6SmADtEpaA7RKUwM2AAAAEAAAALRKAABTAwAAWAAAADQAAAAAAAAAAAAAAP//////////BgAAALRKTAO6SkYDwUpGA8lKRgPPSkwDz0pTAz0AAAAIAAAAGwAAABAAAADPSgAA2AMAADYAAAAQAAAAz0oAAJMEAABYAAAANAAAAAAAAAAAAAAA//////////8GAAAAz0qaBMlKoATBSqAEukqgBLRKmgS0SpMENgAAABAAAAC0SgAA2AMAAFgAAAA0AAAAAAAAAAAAAAD//////////wYAAAC0StEDukrLA8FKywPJSssDz0rRA89K2AM9AAAACAAAABsAAAAQAAAAz0oAABgFAAA2AAAAEAAAAM9KAAAYBQAAWAAAADQAAAAAAAAAAAAAAP//////////BgAAAM9KIAXJSiYFwUomBbpKJgW0SiAFtEoYBTYAAAAQAAAAtEoAABgFAABYAAAANAAAAAAAAAAAAAAA//////////8GAAAAtEoRBbpKCwXBSgsFyUoLBc9KEQXPShgFPQAAAAgAAAAbAAAAEAAAAM9KAACeBQAANgAAABAAAADPSgAAWAYAAFgAAAA0AAAAAAAAAAAAAAD//////////wYAAADPSmAGyUpmBsFKZga6SmYGtEpgBrRKWAY2AAAAEAAAALRKAACeBQAAWAAAADQAAAAAAAAAAAAAAP//////////BgAAALRKlgW6SpAFwUqQBclKkAXPSpYFz0qeBT0AAAAIAAAAGwAAABAAAADPSgAA3gYAADYAAAAQAAAAz0oAAN4GAABYAAAANAAAAAAAAAAAAAAA//////////8GAAAAz0rlBslK6wbBSusGukrrBrRK5Qa0St4GNgAAABAAAAC0SgAA3gYAAFgAAAA0AAAAAAAAAAAAAAD//////////wYAAAC0StYGukrQBsFK0AbJStAGz0rWBs9K3gY9AAAACAAAABsAAAAQAAAAz0oAAGMHAAA2AAAAEAAAAM9KAAAeCAAAWAAAADQAAAAAAAAAAAAAAP//////////BgAAAM9KJQjJSisIwUorCLpKKwi0SiUItEoeCDYAAAAQAAAAtEoAAGMHAABYAAAANAAAAAAAAAAAAAAA//////////8GAAAAtEpcB7pKVgfBSlYHyUpWB89KXAfPSmMHPQAAAAgAAAAbAAAAEAAAAM9KAACjCAAANgAAABAAAADPSgAAowgAAFgAAAA0AAAAAAAAAAAAAAD//////////wYAAADPSqoIyUqwCMFKsAi6SrAItEqqCLRKowg2AAAAEAAAALRKAACjCAAAWAAAADQAAAAAAAAAAAAAAP//////////BgAAALRKnAi6SpYIwUqWCMlKlgjPSpwIz0qjCD0AAAAIAAAAGwAAABAAAADPSgAAKAkAADYAAAAQAAAAz0oAAOMJAABYAAAANAAAAAAAAAAAAAAA//////////8GAAAAz0rqCclK8AnBSvAJukrwCbRK6gm0SuMJNgAAABAAAAC0SgAAKAkAAFgAAAA0AAAAAAAAAAAAAAD//////////wYAAAC0SiEJukobCcFKGwnJShsJz0ohCc9KKAk9AAAACAAAABsAAAAQAAAAz0oAAGgKAAA2AAAAEAAAAM9KAABoCgAAWAAAADQAAAAAAAAAAAAAAP//////////BgAAAM9KcArJSnYKwUp2CrpKdgq0SnAKtEpoCjYAAAAQAAAAtEoAAGgKAABYAAAANAAAAAAAAAAAAAAA//////////8GAAAAtEphCrpKWwrBSlsKyUpbCs9KYQrPSmgKPQAAAAgAAAAbAAAAEAAAAM9KAADuCgAANgAAABAAAADPSgAAqAsAAFgAAAA0AAAAAAAAAAAAAAD//////////wYAAADPSrALyUq2C8FKtgu6SrYLtEqwC7RKqAs2AAAAEAAAALRKAADuCgAAWAAAADQAAAAAAAAAAAAAAP//////////BgAAALRK5gq6SuAKwUrgCslK4ArPSuYKz0ruCj0AAAAIAAAAGwAAABAAAADPSgAALgwAADYAAAAQAAAAz0oAAC4MAABYAAAANAAAAAAAAAAAAAAA//////////8GAAAAz0o1DMlKOwzBSjsMuko7DLRKNQy0Si4MNgAAABAAAAC0SgAALgwAAFgAAAA0AAAAAAAAAAAAAAD//////////wYAAAC0SiYMukogDMFKIAzJSiAMz0omDM9KLgw9AAAACAAAABsAAAAQAAAAz0oAALMMAAA2AAAAEAAAAM9KAABuDQAAWAAAADQAAAAAAAAAAAAAAP//////////BgAAAM9KdQ3JSnsNwUp7DbpKew20SnUNtEpuDTYAAAAQAAAAtEoAALMMAABYAAAANAAAAAAAAAAAAAAA//////////8GAAAAtEqsDLpKpgzBSqYMyUqmDM9KrAzPSrMMPQAAAAgAAAAbAAAAEAAAAM9KAADzDQAANgAAABAAAADPSgAA8w0AAFgAAAA0AAAAAAAAAAAAAAD//////////wYAAADPSvoNyUoADsFKAA66SgAOtEr6DbRK8w02AAAAEAAAALRKAADzDQAAWAAAADQAAAAAAAAAAAAAAP//////////BgAAALRK7A26SuYNwUrmDclK5g3PSuwNz0rzDT0AAAAIAAAAGwAAABAAAADPSgAAeA4AADYAAAAQAAAAz0oAADMPAABYAAAANAAAAAAAAAAAAAAA//////////8GAAAAz0o6D8lKQA/BSkAPukpAD7RKOg+0SjMPNgAAABAAAAC0SgAAeA4AAFgAAAA0AAAAAAAAAAAAAAD//////////wYAAAC0SnEOukprDsFKaw7JSmsOz0pxDs9KeA49AAAACAAAABsAAAAQAAAAz0oAALgPAAA2AAAAEAAAAM9KAAC4DwAAWAAAADQAAAAAAAAAAAAAAP//////////BgAAAM9KwA/JSsYPwUrGD7pKxg+0SsAPtEq4DzYAAAAQAAAAtEoAALgPAABYAAAANAAAAAAAAAAAAAAA//////////8GAAAAtEqxD7pKqw/BSqsPyUqrD89KsQ/PSrgPPQAAAAgAAAAbAAAAEAAAAM9KAAA+EAAANgAAABAAAADPSgAA+BAAAFgAAAA0AAAAAAAAAAAAAAD//////////wYAAADPSgARyUoGEcFKBhG6SgYRtEoAEbRK+BA2AAAAEAAAALRKAAA+EAAAWAAAADQAAAAAAAAAAAAAAP//////////BgAAALRKNhC6SjAQwUowEMlKMBDPSjYQz0o+ED0AAAAIAAAAGwAAABAAAADPSgAAfhEAADYAAAAQAAAAz0oAAH4RAABYAAAANAAAAAAAAAAAAAAA//////////8GAAAAz0qFEclKixHBSosRukqLEbRKhRG0Sn4RNgAAABAAAAC0SgAAfhEAAFgAAAA0AAAAAAAAAAAAAAD//////////wYAAAC0SnYRukpwEcFKcBHJSnARz0p2Ec9KfhE9AAAACAAAABsAAAAQAAAAz0oAAAMSAAA2AAAAEAAAAM9KAAC+EgAAWAAAADQAAAAAAAAAAAAAAP//////////BgAAAM9KxRLJSssSwUrLErpKyxK0SsUStEq+EjYAAAAQAAAAtEoAAAMSAABYAAAANAAAAAAAAAAAAAAA//////////8GAAAAtEr8EbpK9hHBSvYRyUr2Ec9K/BHPSgMSPQAAAAgAAAAbAAAAEAAAAM9KAABDEwAANgAAABAAAADPSgAAQxMAAFgAAAA0AAAAAAAAAAAAAAD//////////wYAAADPSksTyUpRE8FKURO6SlETtEpLE7RKQxM2AAAAEAAAALRKAABDEwAAWAAAADQAAAAAAAAAAAAAAP//////////BgAAALRKPBO6SjYTwUo2E8lKNhPPSjwTz0pDEz0AAAAIAAAAGwAAABAAAADPSgAAyRMAADYAAAAQAAAAz0oAAIMUAABYAAAANAAAAAAAAAAAAAAA//////////8GAAAAz0qLFMlKkRTBSpEUukqRFLRKixS0SoMUNgAAABAAAAC0SgAAyRMAAFgAAAA0AAAAAAAAAAAAAAD//////////wYAAAC0SsETukq7E8FKuxPJSrsTz0rBE89KyRM9AAAACAAAABsAAAAQAAAAz0oAAAkVAAA2AAAAEAAAAM9KAAAJFQAAWAAAADQAAAAAAAAAAAAAAP//////////BgAAAM9KEBXJShYVwUoWFbpKFhW0ShAVtEoJFTYAAAAQAAAAtEoAAAkVAABYAAAANAAAAAAAAAAAAAAA//////////8GAAAAtEoBFbpK+xTBSvsUyUr7FM9KARXPSgkVPQAAAAgAAAAbAAAAEAAAAM9KAACOFQAANgAAABAAAADPSgAASRYAAFgAAAA0AAAAAAAAAAAAAAD//////////wYAAADPSlAWyUpWFsFKVha6SlYWtEpQFrRKSRY2AAAAEAAAALRKAACOFQAAWAAAADQAAAAAAAAAAAAAAP//////////BgAAALRKhxW6SoEVwUqBFclKgRXPSocVz0qOFT0AAAAIAAAAGwAAABAAAADPSgAAzhYAADYAAAAQAAAAz0oAAM4WAABYAAAANAAAAAAAAAAAAAAA//////////8GAAAAz0rVFslK2xbBStsWukrbFrRK1Ra0Ss4WNgAAABAAAAC0SgAAzhYAAFgAAAA0AAAAAAAAAAAAAAD//////////wYAAAC0SscWukrBFsFKwRbJSsEWz0rHFs9KzhY9AAAACAAAABsAAAAQAAAAz0oAAFMXAAA2AAAAEAAAAM9KAAAOGAAAWAAAADQAAAAAAAAAAAAAAP//////////BgAAAM9KFRjJShsYwUobGLpKGxi0ShUYtEoOGDYAAAAQAAAAtEoAAFMXAABYAAAANAAAAAAAAAAAAAAA//////////8GAAAAtEpMF7pKRhfBSkYXyUpGF89KTBfPSlMXPQAAAAgAAAAbAAAAEAAAAM9KAACTGAAANgAAABAAAADPSgAAkxgAAFgAAAA0AAAAAAAAAAAAAAD//////////wYAAADPSpsYyUqhGMFKoRi6SqEYtEqbGLRKkxg2AAAAEAAAALRKAACTGAAAWAAAADQAAAAAAAAAAAAAAP//////////BgAAALRKjBi6SoYYwUqGGMlKhhjPSowYz0qTGD0AAAAIAAAAGwAAABAAAADPSgAAGRkAADYAAAAQAAAAz0oAANMZAABYAAAANAAAAAAAAAAAAAAA//////////8GAAAAz0rbGclK4RnBSuEZukrhGbRK2xm0StMZNgAAABAAAAC0SgAAGRkAAFgAAAA0AAAAAAAAAAAAAAD//////////wYAAAC0ShEZukoLGcFKCxnJSgsZz0oRGc9KGRk9AAAACAAAABsAAAAQAAAAz0oAAFkaAAA2AAAAEAAAAM9KAABZGgAAWAAAADQAAAAAAAAAAAAAAP//////////BgAAAM9KYBrJSmYawUpmGrpKZhq0SmAatEpZGjYAAAAQAAAAtEoAAFkaAABYAAAANAAAAAAAAAAAAAAA//////////8GAAAAtEpRGrpKSxrBSksayUpLGs9KURrPSlkaPQAAAAgAAAAbAAAAEAAAAM9KAADeGgAANgAAABAAAADPSgAAmRsAAFgAAAA0AAAAAAAAAAAAAAD//////////wYAAADPSqAbyUqmG8FKphu6SqYbtEqgG7RKmRs2AAAAEAAAALRKAADeGgAAWAAAADQAAAAAAAAAAAAAAP//////////BgAAALRK1xq6StEawUrRGslK0RrPStcaz0reGj0AAAAIAAAAGwAAABAAAADPSgAAHhwAADYAAAAQAAAAz0oAAB4cAABYAAAANAAAAAAAAAAAAAAA//////////8GAAAAz0olHMlKKxzBSiscukorHLRKJRy0Sh4cNgAAABAAAAC0SgAAHhwAAFgAAAA0AAAAAAAAAAAAAAD//////////wYAAAC0ShccukoRHMFKERzJShEcz0oXHM9KHhw9AAAACAAAABsAAAAQAAAAz0oAAKMcAAA2AAAAEAAAAM9KAABeHQAAWAAAADQAAAAAAAAAAAAAAP//////////BgAAAM9KZR3JSmsdwUprHbpKax20SmUdtEpeHTYAAAAQAAAAtEoAAKMcAABYAAAANAAAAAAAAAAAAAAA//////////8GAAAAtEqcHLpKlhzBSpYcyUqWHM9KnBzPSqMcPQAAAAgAAAAbAAAAEAAAAM9KAADjHQAANgAAABAAAADPSgAA4x0AAFgAAAA0AAAAAAAAAAAAAAD//////////wYAAADPSusdyUrxHcFK8R26SvEdtErrHbRK4x02AAAAEAAAALRKAADjHQAAWAAAADQAAAAAAAAAAAAAAP//////////BgAAALRK3B26StYdwUrWHclK1h3PStwdz0rjHT0AAAAIAAAAGwAAABAAAADPSgAAaR4AADYAAAAQAAAAz0oAACMfAABYAAAANAAAAAAAAAAAAAAA//////////8GAAAAz0orH8lKMR/BSjEfukoxH7RKKx+0SiMfNgAAABAAAAC0SgAAaR4AAFgAAAA0AAAAAAAAAAAAAAD//////////wYAAAC0SmEeukpbHsFKWx7JSlsez0phHs9KaR49AAAACAAAABsAAAAQAAAARUsAABcfAAA2AAAAEAAAAEVLAAAXHwAAWAAAADQAAAAAAAAAAAAAAP//////////BgAAAExLFx9SSx0fUkslH1JLLB9MSzIfRUsyHzYAAAAQAAAARUsAADIfAABYAAAANAAAAAAAAAAAAAAA//////////8GAAAAPksyHzhLLB84SyUfOEsdHz5LFx9FSxcfPQAAAAgAAAAbAAAAEAAAAMpLAAAXHwAANgAAABAAAACFTAAAFx8AAFgAAAA0AAAAAAAAAAAAAAD//////////wYAAACMTBcfkkwdH5JMJR+STCwfjEwyH4VMMh82AAAAEAAAAMpLAAAyHwAAWAAAADQAAAAAAAAAAAAAAP//////////BgAAAMNLMh+9SywfvUslH71LHR/DSxcfyksXHz0AAAAIAAAAGwAAABAAAAAKTQAAFx8AADYAAAAQAAAACk0AABcfAABYAAAANAAAAAAAAAAAAAAA//////////8GAAAAEk0XHxhNHR8YTSUfGE0sHxJNMh8KTTIfNgAAABAAAAAKTQAAMh8AAFgAAAA0AAAAAAAAAAAAAAD//////////wYAAAADTTIf/UwsH/1MJR/9TB0fA00XHwpNFx89AAAACAAAABsAAAAQAAAAkE0AABcfAAA2AAAAEAAAAEpOAAAXHwAAWAAAADQAAAAAAAAAAAAAAP//////////BgAAAFJOFx9YTh0fWE4lH1hOLB9STjIfSk4yHzYAAAAQAAAAkE0AADIfAABYAAAANAAAAAAAAAAAAAAA//////////8GAAAAiE0yH4JNLB+CTSUfgk0dH4hNFx+QTRcfPQAAAAgAAAAbAAAAEAAAANBOAAAXHwAANgAAABAAAADQTgAAFx8AAFgAAAA0AAAAAAAAAAAAAAD//////////wYAAADXThcf3U4dH91OJR/dTiwf104yH9BOMh82AAAAEAAAANBOAAAyHwAAWAAAADQAAAAAAAAAAAAAAP//////////BgAAAMhOMh/CTiwfwk4lH8JOHR/IThcf0E4XHz0AAAAIAAAAGwAAABAAAABVTwAAFx8AADYAAAAQAAAAEFAAABcfAABYAAAANAAAAAAAAAAAAAAA//////////8GAAAAF1AXHx1QHR8dUCUfHVAsHxdQMh8QUDIfNgAAABAAAABVTwAAMh8AAFgAAAA0AAAAAAAAAAAAAAD//////////wYAAABOTzIfSE8sH0hPJR9ITx0fTk8XH1VPFx89AAAACAAAABsAAAAQAAAAlVAAABcfAAA2AAAAEAAAAJVQAAAXHwAAWAAAADQAAAAAAAAAAAAAAP//////////BgAAAJ1QFx+jUB0fo1AlH6NQLB+dUDIflVAyHzYAAAAQAAAAlVAAADIfAABYAAAANAAAAAAAAAAAAAAA//////////8GAAAAjlAyH4hQLB+IUCUfiFAdH45QFx+VUBcfPQAAAAgAAAAbAAAAEAAAABtRAAAXHwAANgAAABAAAADVUQAAFx8AAFgAAAA0AAAAAAAAAAAAAAD//////////wYAAADdURcf41EdH+NRJR/jUSwf3VEyH9VRMh82AAAAEAAAABtRAAAyHwAAWAAAADQAAAAAAAAAAAAAAP//////////BgAAABNRMh8NUSwfDVElHw1RHR8TURcfG1EXHz0AAAAIAAAAGwAAABAAAABbUgAAFx8AADYAAAAQAAAAW1IAABcfAABYAAAANAAAAAAAAAAAAAAA//////////8GAAAAYlIXH2hSHR9oUiUfaFIsH2JSMh9bUjIfNgAAABAAAABbUgAAMh8AAFgAAAA0AAAAAAAAAAAAAAD//////////wYAAABTUjIfTVIsH01SJR9NUh0fU1IXH1tSFx89AAAACAAAABsAAAAQAAAA4FIAABcfAAA2AAAAEAAAAJtTAAAXHwAAWAAAADQAAAAAAAAAAAAAAP//////////BgAAAKJTFx+oUx0fqFMlH6hTLB+iUzIfm1MyHzYAAAAQAAAA4FIAADIfAABYAAAANAAAAAAAAAAAAAAA//////////8GAAAA2VIyH9NSLB/TUiUf01IdH9lSFx/gUhcfPQAAAAgAAAAbAAAAEAAAACBUAAAXHwAANgAAABAAAAAgVAAAFx8AAFgAAAA0AAAAAAAAAAAAAAD//////////wYAAAAnVBcfLVQdHy1UJR8tVCwfJ1QyHyBUMh82AAAAEAAAACBUAAAyHwAAWAAAADQAAAAAAAAAAAAAAP//////////BgAAABlUMh8TVCwfE1QlHxNUHR8ZVBcfIFQXHz0AAAAIAAAAGwAAABAAAAClVAAAFx8AADYAAAAQAAAAYFUAABcfAABYAAAANAAAAAAAAAAAAAAA//////////8GAAAAZ1UXH21VHR9tVSUfbVUsH2dVMh9gVTIfNgAAABAAAAClVAAAMh8AAFgAAAA0AAAAAAAAAAAAAAD//////////wYAAACeVDIfmFQsH5hUJR+YVB0fnlQXH6VUFx89AAAACAAAABsAAAAQAAAA5VUAABcfAAA2AAAAEAAAAOVVAAAXHwAAWAAAADQAAAAAAAAAAAAAAP//////////BgAAAO1VFx/zVR0f81UlH/NVLB/tVTIf5VUyHzYAAAAQAAAA5VUAADIfAABYAAAANAAAAAAAAAAAAAAA//////////8GAAAA3lUyH9hVLB/YVSUf2FUdH95VFx/lVRcfPQAAAAgAAAAbAAAAEAAAAGtWAAAXHwAANgAAABAAAAAlVwAAFx8AAFgAAAA0AAAAAAAAAAAAAAD//////////wYAAAAtVxcfM1cdHzNXJR8zVywfLVcyHyVXMh82AAAAEAAAAGtWAAAyHwAAWAAAADQAAAAAAAAAAAAAAP//////////BgAAAGNWMh9dViwfXVYlH11WHR9jVhcfa1YXHz0AAAAIAAAAGwAAABAAAACrVwAAFx8AADYAAAAQAAAAq1cAABcfAABYAAAANAAAAAAAAAAAAAAA//////////8GAAAAslcXH7hXHR+4VyUfuFcsH7JXMh+rVzIfNgAAABAAAACrVwAAMh8AAFgAAAA0AAAAAAAAAAAAAAD//////////wYAAACjVzIfnVcsH51XJR+dVx0fo1cXH6tXFx89AAAACAAAABsAAAAQAAAAMFgAABcfAAA2AAAAEAAAAOtYAAAXHwAAWAAAADQAAAAAAAAAAAAAAP//////////BgAAAPJYFx/4WB0f+FglH/hYLB/yWDIf61gyHzYAAAAQAAAAMFgAADIfAABYAAAANAAAAAAAAAAAAAAA//////////8GAAAAKVgyHyNYLB8jWCUfI1gdHylYFx8wWBcfPQAAAAgAAAAbAAAAEAAAAHBZAAAXHwAANgAAABAAAABwWQAAFx8AAFgAAAA0AAAAAAAAAAAAAAD//////////wYAAAB3WRcffVkdH31ZJR99WSwfd1kyH3BZMh82AAAAEAAAAHBZAAAyHwAAWAAAADQAAAAAAAAAAAAAAP//////////BgAAAGlZMh9jWSwfY1klH2NZHR9pWRcfcFkXHz0AAAAIAAAAGwAAABAAAAD1WQAAFx8AADYAAAAQAAAAsFoAABcfAABYAAAANAAAAAAAAAAAAAAA//////////8GAAAAt1oXH71aHR+9WiUfvVosH7daMh+wWjIfNgAAABAAAAD1WQAAMh8AAFgAAAA0AAAAAAAAAAAAAAD//////////wYAAADuWTIf6FksH+hZJR/oWR0f7lkXH/VZFx89AAAACAAAABsAAAAQAAAANVsAABcfAAA2AAAAEAAAADVbAAAXHwAAWAAAADQAAAAAAAAAAAAAAP//////////BgAAAD1bFx9DWx0fQ1slH0NbLB89WzIfNVsyHzYAAAAQAAAANVsAADIfAABYAAAANAAAAAAAAAAAAAAA//////////8GAAAALlsyHyhbLB8oWyUfKFsdHy5bFx81WxcfPQAAAAgAAAAbAAAAEAAAALtbAAAXHwAANgAAABAAAAB1XAAAFx8AAFgAAAA0AAAAAAAAAAAAAAD//////////wYAAAB9XBcfg1wdH4NcJR+DXCwffVwyH3VcMh82AAAAEAAAALtbAAAyHwAAWAAAADQAAAAAAAAAAAAAAP//////////BgAAALNbMh+tWywfrVslH61bHR+zWxcfu1sXHz0AAAAIAAAAGwAAABAAAAD7XAAAFx8AADYAAAAQAAAA+1wAABcfAABYAAAANAAAAAAAAAAAAAAA//////////8GAAAAAl0XHwhdHR8IXSUfCF0sHwJdMh/7XDIfNgAAABAAAAD7XAAAMh8AAFgAAAA0AAAAAAAAAAAAAAD//////////wYAAADzXDIf7VwsH+1cJR/tXB0f81wXH/tcFx89AAAACAAAABsAAAAQAAAAgF0AABcfAAA2AAAAEAAAADteAAAXHwAAWAAAADQAAAAAAAAAAAAAAP//////////BgAAAEJeFx9IXh0fSF4lH0heLB9CXjIfO14yHzYAAAAQAAAAgF0AADIfAABYAAAANAAAAAAAAAAAAAAA//////////8GAAAAeV0yH3NdLB9zXSUfc10dH3ldFx+AXRcfPQAAAAgAAAAbAAAAEAAAAENeAAC1HgAANgAAABAAAABDXgAAtR4AAFgAAAA0AAAAAAAAAAAAAAD//////////wYAAABDXq0eSV6nHlBepx5XXqceXV6tHl1etR42AAAAEAAAAF1eAAC1HgAAWAAAADQAAAAAAAAAAAAAAP//////////BgAAAF1evB5XXsIeUF7CHklewh5DXrweQ161Hj0AAAAIAAAAGwAAABAAAABDXgAALx4AADYAAAAQAAAAQ14AAHUdAABYAAAANAAAAAAAAAAAAAAA//////////8GAAAAQ15tHUleZx1QXmcdV15nHV1ebR1dXnUdNgAAABAAAABdXgAALx4AAFgAAAA0AAAAAAAAAAAAAAD//////////wYAAABdXjceV149HlBePR5JXj0eQ143HkNeLx49AAAACAAAABsAAAAQAAAAQ14AAO8cAAA2AAAAEAAAAENeAADvHAAAWAAAADQAAAAAAAAAAAAAAP//////////BgAAAENe6BxJXuIcUF7iHFde4hxdXugcXV7vHDYAAAAQAAAAXV4AAO8cAABYAAAANAAAAAAAAAAAAAAA//////////8GAAAAXV73HFde/RxQXv0cSV79HENe9xxDXu8cPQAAAAgAAAAbAAAAEAAAAENeAABqHAAANgAAABAAAABDXgAArxsAAFgAAAA0AAAAAAAAAAAAAAD//////////wYAAABDXqgbSV6iG1BeohtXXqIbXV6oG11erxs2AAAAEAAAAF1eAABqHAAAWAAAADQAAAAAAAAAAAAAAP//////////BgAAAF1ecRxXXnccUF53HEledxxDXnEcQ15qHD0AAAAIAAAAGwAAABAAAABDXgAAKhsAADYAAAAQAAAAQ14AACobAABYAAAANAAAAAAAAAAAAAAA//////////8GAAAAQ14jG0leHRtQXh0bV14dG11eIxtdXiobNgAAABAAAABdXgAAKhsAAFgAAAA0AAAAAAAAAAAAAAD//////////wYAAABdXjEbV143G1BeNxtJXjcbQ14xG0NeKhs9AAAACAAAABsAAAAQAAAAQ14AAKUaAAA2AAAAEAAAAENeAADqGQAAWAAAADQAAAAAAAAAAAAAAP//////////BgAAAENe4xlJXt0ZUF7dGVde3RldXuMZXV7qGTYAAAAQAAAAXV4AAKUaAABYAAAANAAAAAAAAAAAAAAA//////////8GAAAAXV6sGldeshpQXrIaSV6yGkNerBpDXqUaPQAAAAgAAAAbAAAAEAAAAENeAABlGQAANgAAABAAAABDXgAAZRkAAFgAAAA0AAAAAAAAAAAAAAD//////////wYAAABDXl0ZSV5XGVBeVxlXXlcZXV5dGV1eZRk2AAAAEAAAAF1eAABlGQAAWAAAADQAAAAAAAAAAAAAAP//////////BgAAAF1ebBlXXnIZUF5yGUlechlDXmwZQ15lGT0AAAAIAAAAGwAAABAAAABDXgAA3xgAADYAAAAQAAAAQ14AACUYAABYAAAANAAAAAAAAAAAAAAA//////////8GAAAAQ14dGEleFxhQXhcYV14XGF1eHRhdXiUYNgAAABAAAABdXgAA3xgAAFgAAAA0AAAAAAAAAAAAAAD//////////wYAAABdXucYV17tGFBe7RhJXu0YQ17nGENe3xg9AAAACAAAABsAAAAQAAAAQ14AAJ8XAAA2AAAAEAAAAENeAACfFwAAWAAAADQAAAAAAAAAAAAAAP//////////BgAAAENemBdJXpIXUF6SF1dekhddXpgXXV6fFzYAAAAQAAAAXV4AAJ8XAABYAAAANAAAAAAAAAAAAAAA//////////8GAAAAXV6nF1derRdQXq0XSV6tF0NepxdDXp8XPQAAAAgAAAAbAAAAEAAAAENeAAAaFwAANgAAABAAAABDXgAAXxYAAFgAAAA0AAAAAAAAAAAAAAD//////////wYAAABDXlgWSV5SFlBeUhZXXlIWXV5YFl1eXxY2AAAAEAAAAF1eAAAaFwAAWAAAADQAAAAAAAAAAAAAAP//////////BgAAAF1eIRdXXicXUF4nF0leJxdDXiEXQ14aFz0AAAAIAAAAGwAAABAAAABDXgAA2hUAADYAAAAQAAAAQ14AANoVAABYAAAANAAAAAAAAAAAAAAA//////////8GAAAAQ17TFUlezRVQXs0VV17NFV1e0xVdXtoVNgAAABAAAABdXgAA2hUAAFgAAAA0AAAAAAAAAAAAAAD//////////wYAAABdXuEVV17nFVBe5xVJXucVQ17hFUNe2hU9AAAACAAAABsAAAAQAAAAQ14AAFUVAAA2AAAAEAAAAENeAACaFAAAWAAAADQAAAAAAAAAAAAAAP//////////BgAAAENekxRJXo0UUF6NFFdejRRdXpMUXV6aFDYAAAAQAAAAXV4AAFUVAABYAAAANAAAAAAAAAAAAAAA//////////8GAAAAXV5cFVdeYhVQXmIVSV5iFUNeXBVDXlUVPQAAAAgAAAAbAAAAEAAAAENeAAAVFAAANgAAABAAAABDXgAAFRQAAFgAAAA0AAAAAAAAAAAAAAD//////////wYAAABDXg0USV4HFFBeBxRXXgcUXV4NFF1eFRQ2AAAAEAAAAF1eAAAVFAAAWAAAADQAAAAAAAAAAAAAAP//////////BgAAAF1eHBRXXiIUUF4iFEleIhRDXhwUQ14VFD0AAAAIAAAAGwAAABAAAABDXgAAjxMAADYAAAAQAAAAQ14AANUSAABYAAAANAAAAAAAAAAAAAAA//////////8GAAAAQ17NEklexxJQXscSV17HEl1ezRJdXtUSNgAAABAAAABdXgAAjxMAAFgAAAA0AAAAAAAAAAAAAAD//////////wYAAABdXpcTV16dE1BenRNJXp0TQ16XE0NejxM9AAAACAAAABsAAAAQAAAAQ14AAE8SAAA2AAAAEAAAAENeAABPEgAAWAAAADQAAAAAAAAAAAAAAP//////////BgAAAENeSBJJXkISUF5CEldeQhJdXkgSXV5PEjYAAAAQAAAAXV4AAE8SAABYAAAANAAAAAAAAAAAAAAA//////////8GAAAAXV5XEldeXRJQXl0SSV5dEkNeVxJDXk8SPQAAAAgAAAAbAAAAEAAAAENeAADKEQAANgAAABAAAABDXgAADxEAAFgAAAA0AAAAAAAAAAAAAAD//////////wYAAABDXggRSV4CEVBeAhFXXgIRXV4IEV1eDxE2AAAAEAAAAF1eAADKEQAAWAAAADQAAAAAAAAAAAAAAP//////////BgAAAF1e0RFXXtcRUF7XEUle1xFDXtERQ17KET0AAAAIAAAAGwAAABAAAABDXgAAihAAADYAAAAQAAAAQ14AAIoQAABYAAAANAAAAAAAAAAAAAAA//////////8GAAAAQ16CEElefRBQXn0QV159EF1eghBdXooQNgAAABAAAABdXgAAihAAAFgAAAA0AAAAAAAAAAAAAAD//////////wYAAABdXpEQV16XEFBelxBJXpcQQ16REENeihA9AAAACAAAABsAAAAQAAAAQ14AAAUQAAA2AAAAEAAAAENeAABKDwAAWAAAADQAAAAAAAAAAAAAAP//////////BgAAAENeQg9JXj0PUF49D1dePQ9dXkIPXV5KDzYAAAAQAAAAXV4AAAUQAABYAAAANAAAAAAAAAAAAAAA//////////8GAAAAXV4MEFdeEhBQXhIQSV4SEENeDBBDXgUQPQAAAAgAAAAbAAAAEAAAAENeAADFDgAANgAAABAAAABDXgAAxQ4AAFgAAAA0AAAAAAAAAAAAAAD//////////wYAAABDXr0OSV63DlBetw5XXrcOXV69Dl1exQ42AAAAEAAAAF1eAADFDgAAWAAAADQAAAAAAAAAAAAAAP//////////BgAAAF1ezA5XXtIOUF7SDkle0g5DXswOQ17FDj0AAAAIAAAAGwAAABAAAABDXgAAPw4AADYAAAAQAAAAQ14AAIUNAABYAAAANAAAAAAAAAAAAAAA//////////8GAAAAQ159DUledw1QXncNV153DV1efQ1dXoUNNgAAABAAAABdXgAAPw4AAFgAAAA0AAAAAAAAAAAAAAD//////////wYAAABdXkcOV15NDlBeTQ5JXk0OQ15HDkNePw49AAAACAAAABsAAAAQAAAAQ14AAP8MAAA2AAAAEAAAAENeAAD/DAAAWAAAADQAAAAAAAAAAAAAAP//////////BgAAAENe+AxJXvIMUF7yDFde8gxdXvgMXV7/DDYAAAAQAAAAXV4AAP8MAABYAAAANAAAAAAAAAAAAAAA//////////8GAAAAXV4HDVdeDQ1QXg0NSV4NDUNeBw1DXv8MPQAAAAgAAAAbAAAAEAAAAENeAAB6DAAANgAAABAAAABDXgAAvwsAAFgAAAA0AAAAAAAAAAAAAAD//////////wYAAABDXrgLSV6yC1BesgtXXrILXV64C11evws2AAAAEAAAAF1eAAB6DAAAWAAAADQAAAAAAAAAAAAAAP//////////BgAAAF1egQxXXocMUF6HDElehwxDXoEMQ156DD0AAAAIAAAAGwAAABAAAABDXgAAOgsAADYAAAAQAAAAQ14AADoLAABYAAAANAAAAAAAAAAAAAAA//////////8GAAAAQ14yC0leLAtQXiwLV14sC11eMgtdXjoLNgAAABAAAABdXgAAOgsAAFgAAAA0AAAAAAAAAAAAAAD//////////wYAAABdXkELV15HC1BeRwtJXkcLQ15BC0NeOgs9AAAACAAAABsAAAAQAAAAQ14AALQKAAA2AAAAEAAAAENeAAD6CQAAWAAAADQAAAAAAAAAAAAAAP//////////BgAAAENe8glJXuwJUF7sCVde7AldXvIJXV76CTYAAAAQAAAAXV4AALQKAABYAAAANAAAAAAAAAAAAAAA//////////8GAAAAXV68CldewgpQXsIKSV7CCkNevApDXrQKPQAAAAgAAAAbAAAAEAAAAENeAAB0CQAANgAAABAAAABDXgAAdAkAAFgAAAA0AAAAAAAAAAAAAAD//////////wYAAABDXm0JSV5nCVBeZwlXXmcJXV5tCV1edAk2AAAAEAAAAF1eAAB0CQAAWAAAADQAAAAAAAAAAAAAAP//////////BgAAAF1efAlXXoIJUF6CCUlegglDXnwJQ150CT0AAAAIAAAAGwAAABAAAABDXgAA7wgAADYAAAAQAAAAQ14AADQIAABYAAAANAAAAAAAAAAAAAAA//////////8GAAAAQ14tCEleJwhQXicIV14nCF1eLQhdXjQINgAAABAAAABdXgAA7wgAAFgAAAA0AAAAAAAAAAAAAAD//////////wYAAABdXvYIV178CFBe/AhJXvwIQ172CENe7wg9AAAACAAAABsAAAAQAAAAQ14AAK8HAAA2AAAAEAAAAENeAACvBwAAWAAAADQAAAAAAAAAAAAAAP//////////BgAAAENeqAdJXqIHUF6iB1deogddXqgHXV6vBzYAAAAQAAAAXV4AAK8HAABYAAAANAAAAAAAAAAAAAAA//////////8GAAAAXV62B1devAdQXrwHSV68B0NetgdDXq8HPQAAAAgAAAAbAAAAEAAAAENeAAAqBwAANgAAABAAAABDXgAAbwYAAFgAAAA0AAAAAAAAAAAAAAD//////////wYAAABDXmgGSV5iBlBeYgZXXmIGXV5oBl1ebwY2AAAAEAAAAF1eAAAqBwAAWAAAADQAAAAAAAAAAAAAAP//////////BgAAAF1eMQdXXjcHUF43B0leNwdDXjEHQ14qBz0AAAAIAAAAGwAAABAAAABDXgAA6gUAADYAAAAQAAAAQ14AAOoFAABYAAAANAAAAAAAAAAAAAAA//////////8GAAAAQ17iBUle3AVQXtwFV17cBV1e4gVdXuoFNgAAABAAAABdXgAA6gUAAFgAAAA0AAAAAAAAAAAAAAD//////////wYAAABdXvEFV173BVBe9wVJXvcFQ17xBUNe6gU9AAAACAAAABsAAAAQAAAAQ14AAGQFAAA2AAAAEAAAAENeAACqBAAAWAAAADQAAAAAAAAAAAAAAP//////////BgAAAENeogRJXpwEUF6cBFdenARdXqIEXV6qBDYAAAAQAAAAXV4AAGQFAABYAAAANAAAAAAAAAAAAAAA//////////8GAAAAXV5sBVdecgVQXnIFSV5yBUNebAVDXmQFPQAAAAgAAAAbAAAAEAAAAENeAAAkBAAANgAAABAAAABDXgAAJAQAAFgAAAA0AAAAAAAAAAAAAAD//////////wYAAABDXh0ESV4XBFBeFwRXXhcEXV4dBF1eJAQ2AAAAEAAAAF1eAAAkBAAAWAAAADQAAAAAAAAAAAAAAP//////////BgAAAF1eLARXXjIEUF4yBEleMgRDXiwEQ14kBD0AAAAIAAAAGwAAABAAAABDXgAAnwMAADYAAAAQAAAAQ14AAOQCAABYAAAANAAAAAAAAAAAAAAA//////////8GAAAAQ17dAkle1wJQXtcCV17XAl1e3QJdXuQCNgAAABAAAABdXgAAnwMAAFgAAAA0AAAAAAAAAAAAAAD//////////wYAAABdXqYDV16sA1BerANJXqwDQ16mA0NenwM9AAAACAAAABsAAAAQAAAAQ14AAF8CAAA2AAAAEAAAAENeAABfAgAAWAAAADQAAAAAAAAAAAAAAP//////////BgAAAENeWAJJXlICUF5SAldeUgJdXlgCXV5fAjYAAAAQAAAAXV4AAF8CAABYAAAANAAAAAAAAAAAAAAA//////////8GAAAAXV5mAldebAJQXmwCSV5sAkNeZgJDXl8CPQAAAAgAAAAbAAAAEAAAAENeAADaAQAANgAAABAAAABDXgAAHwEAAFgAAAA0AAAAAAAAAAAAAAD//////////wYAAABDXhgBSV4SAVBeEgFXXhIBXV4YAV1eHwE2AAAAEAAAAF1eAADaAQAAWAAAADQAAAAAAAAAAAAAAP//////////BgAAAF1e4QFXXucBUF7nAUle5wFDXuEBQ17aAT0AAAAIAAAAGwAAABAAAABDXgAAmgAAADYAAAAQAAAAQ14AAJoAAABYAAAANAAAAAAAAAAAAAAA//////////8GAAAAQ16SAElejABQXowAV16MAF1ekgBdXpoANgAAABAAAABdXgAAmgAAAFgAAAA0AAAAAAAAAAAAAAD//////////wYAAABdXqEAV16nAFBepwBJXqcAQ16hAENemgA9AAAACAAAABsAAAAQAAAAMV4AAEAAAAA2AAAAEAAAAHddAABAAAAAWAAAADQAAAAAAAAAAAAAAP//////////BgAAAG9dQABpXToAaV0zAGldLABvXSYAd10mADYAAAAQAAAAMV4AACYAAABYAAAANAAAAAAAAAAAAAAA//////////8GAAAAOV4mAD9eLAA/XjMAP146ADleQAAxXkAAPQAAAAgAAAAbAAAAEAAAAPFcAABAAAAANgAAABAAAADxXAAAQAAAAFgAAAA0AAAAAAAAAAAAAAD//////////wYAAADqXEAA5Fw6AORcMwDkXCwA6lwmAPFcJgA2AAAAEAAAAPFcAAAmAAAAWAAAADQAAAAAAAAAAAAAAP//////////BgAAAPlcJgD/XCwA/1wzAP9cOgD5XEAA8VxAAD0AAAAIAAAAGwAAABAAAABsXAAAQAAAADYAAAAQAAAAsVsAAEAAAABYAAAANAAAAAAAAAAAAAAA//////////8GAAAAqltAAKRbOgCkWzMApFssAKpbJgCxWyYANgAAABAAAABsXAAAJgAAAFgAAAA0AAAAAAAAAAAAAAD//////////wYAAABzXCYAeVwsAHlcMwB5XDoAc1xAAGxcQAA9AAAACAAAABsAAAAQAAAALFsAAEAAAAA2AAAAEAAAACxbAABAAAAAWAAAADQAAAAAAAAAAAAAAP//////////BgAAACVbQAAfWzoAH1szAB9bLAAlWyYALFsmADYAAAAQAAAALFsAACYAAABYAAAANAAAAAAAAAAAAAAA//////////8GAAAAM1smADlbLAA5WzMAOVs6ADNbQAAsW0AAPQAAAAgAAAAbAAAAEAAAAKdaAABAAAAANgAAABAAAADsWQAAQAAAAFgAAAA0AAAAAAAAAAAAAAD//////////wYAAADlWUAA31k6AN9ZMwDfWSwA5VkmAOxZJgA2AAAAEAAAAKdaAAAmAAAAWAAAADQAAAAAAAAAAAAAAP//////////BgAAAK5aJgC0WiwAtFozALRaOgCuWkAAp1pAAD0AAAAIAAAAGwAAABAAAABnWQAAQAAAADYAAAAQAAAAZ1kAAEAAAABYAAAANAAAAAAAAAAAAAAA//////////8GAAAAX1lAAFlZOgBZWTMAWVksAF9ZJgBnWSYANgAAABAAAABnWQAAJgAAAFgAAAA0AAAAAAAAAAAAAAD//////////wYAAABuWSYAdFksAHRZMwB0WToAbllAAGdZQAA9AAAACAAAABsAAAAQAAAA4VgAAEAAAAA2AAAAEAAAACdYAABAAAAAWAAAADQAAAAAAAAAAAAAAP//////////BgAAAB9YQAAZWDoAGVgzABlYLAAfWCYAJ1gmADYAAAAQAAAA4VgAACYAAABYAAAANAAAAAAAAAAAAAAA//////////8GAAAA6VgmAO9YLADvWDMA71g6AOlYQADhWEAAPQAAAAgAAAAbAAAAEAAAAKFXAABAAAAANgAAABAAAAChVwAAQAAAAFgAAAA0AAAAAAAAAAAAAAD//////////wYAAACaV0AAlFc6AJRXMwCUVywAmlcmAKFXJgA2AAAAEAAAAKFXAAAmAAAAWAAAADQAAAAAAAAAAAAAAP//////////BgAAAKlXJgCvVywAr1czAK9XOgCpV0AAoVdAAD0AAAAIAAAAGwAAABAAAAAcVwAAQAAAADYAAAAQAAAAYVYAAEAAAABYAAAANAAAAAAAAAAAAAAA//////////8GAAAAWlZAAFRWOgBUVjMAVFYsAFpWJgBhViYANgAAABAAAAAcVwAAJgAAAFgAAAA0AAAAAAAAAAAAAAD//////////wYAAAAjVyYAKVcsAClXMwApVzoAI1dAABxXQAA9AAAACAAAABsAAAAQAAAA3FUAAEAAAAA2AAAAEAAAANxVAABAAAAAWAAAADQAAAAAAAAAAAAAAP//////////BgAAANVVQADPVToAz1UzAM9VLADVVSYA3FUmADYAAAAQAAAA3FUAACYAAABYAAAANAAAAAAAAAAAAAAA//////////8GAAAA41UmAOlVLADpVTMA6VU6AONVQADcVUAAPQAAAAgAAAAbAAAAEAAAAFdVAABAAAAANgAAABAAAACcVAAAQAAAAFgAAAA0AAAAAAAAAAAAAAD//////////wYAAACVVEAAj1Q6AI9UMwCPVCwAlVQmAJxUJgA2AAAAEAAAAFdVAAAmAAAAWAAAADQAAAAAAAAAAAAAAP//////////BgAAAF5VJgBkVSwAZFUzAGRVOgBeVUAAV1VAAD0AAAAIAAAAGwAAABAAAAAXVAAAQAAAADYAAAAQAAAAF1QAAEAAAABYAAAANAAAAAAAAAAAAAAA//////////8GAAAAD1RAAAlUOgAJVDMACVQsAA9UJgAXVCYANgAAABAAAAAXVAAAJgAAAFgAAAA0AAAAAAAAAAAAAAD//////////wYAAAAeVCYAJFQsACRUMwAkVDoAHlRAABdUQAA9AAAACAAAABsAAAAQAAAAkVMAAEAAAAA2AAAAEAAAANdSAABAAAAAWAAAADQAAAAAAAAAAAAAAP//////////BgAAAM9SQADJUjoAyVIzAMlSLADPUiYA11ImADYAAAAQAAAAkVMAACYAAABYAAAANAAAAAAAAAAAAAAA//////////8GAAAAmVMmAJ9TLACfUzMAn1M6AJlTQACRU0AAPQAAAAgAAAAbAAAAEAAAAFFSAABAAAAANgAAABAAAABRUgAAQAAAAFgAAAA0AAAAAAAAAAAAAAD//////////wYAAABKUkAARFI6AERSMwBEUiwASlImAFFSJgA2AAAAEAAAAFFSAAAmAAAAWAAAADQAAAAAAAAAAAAAAP//////////BgAAAFlSJgBfUiwAX1IzAF9SOgBZUkAAUVJAAD0AAAAIAAAAGwAAABAAAADMUQAAQAAAADYAAAAQAAAAEVEAAEAAAABYAAAANAAAAAAAAAAAAAAA//////////8GAAAAClFAAARROgAEUTMABFEsAApRJgARUSYANgAAABAAAADMUQAAJgAAAFgAAAA0AAAAAAAAAAAAAAD//////////wYAAADTUSYA2VEsANlRMwDZUToA01FAAMxRQAA9AAAACAAAABsAAAAQAAAAjFAAAEAAAAA2AAAAEAAAAIxQAABAAAAAWAAAADQAAAAAAAAAAAAAAP//////////BgAAAIRQQAB/UDoAf1AzAH9QLACEUCYAjFAmADYAAAAQAAAAjFAAACYAAABYAAAANAAAAAAAAAAAAAAA//////////8GAAAAk1AmAJlQLACZUDMAmVA6AJNQQACMUEAAPQAAAAgAAAAbAAAAEAAAAAdQAABAAAAANgAAABAAAABMTwAAQAAAAFgAAAA0AAAAAAAAAAAAAAD//////////wYAAABET0AAP086AD9PMwA/TywARE8mAExPJgA2AAAAEAAAAAdQAAAmAAAAWAAAADQAAAAAAAAAAAAAAP//////////BgAAAA5QJgAUUCwAFFAzABRQOgAOUEAAB1BAAD0AAAAIAAAAGwAAABAAAADHTgAAQAAAADYAAAAQAAAAxk4AAEAAAABYAAAANAAAAAAAAAAAAAAA//////////8GAAAAv05AALlOOgC5TjMAuU4sAL9OJgDGTiYANgAAABAAAADHTgAAJgAAAFgAAAA0AAAAAAAAAAAAAAD//////////wYAAADOTiYA1E4sANROMwDUTjoAzk5AAMdOQAA9AAAACAAAABsAAAAQAAAAQU4AAEAAAAA2AAAAEAAAAIZNAABAAAAAWAAAADQAAAAAAAAAAAAAAP//////////BgAAAH9NQAB5TToAeU0zAHlNLAB/TSYAhk0mADYAAAAQAAAAQU4AACYAAABYAAAANAAAAAAAAAAAAAAA//////////8GAAAASU4mAE5OLABOTjMATk46AElOQABBTkAAPQAAAAgAAAAbAAAAEAAAAAFNAABAAAAANgAAABAAAAABTQAAQAAAAFgAAAA0AAAAAAAAAAAAAAD//////////wYAAAD6TEAA9Ew6APRMMwD0TCwA+kwmAAFNJgA2AAAAEAAAAAFNAAAmAAAAWAAAADQAAAAAAAAAAAAAAP//////////BgAAAAlNJgAOTSwADk0zAA5NOgAJTUAAAU1AAD0AAAAIAAAAGwAAABAAAAB8TAAAQAAAADYAAAAQAAAAwUsAAEAAAABYAAAANAAAAAAAAAAAAAAA//////////8GAAAAuktAALRLOgC0SzMAtEssALpLJgDBSyYANgAAABAAAAB8TAAAJgAAAFgAAAA0AAAAAAAAAAAAAAD//////////wYAAACDTCYAiUwsAIlMMwCJTDoAg0xAAHxMQAA9AAAACAAAABsAAAAQAAAAPEsAAEAAAAA2AAAAEAAAADxLAABAAAAAWAAAADQAAAAAAAAAAAAAAP//////////BgAAADRLQAAuSzoALkszAC5LLAA0SyYAPEsmADYAAAAQAAAAPEsAACYAAABYAAAANAAAAAAAAAAAAAAA//////////8GAAAAQ0smAElLLABJSzMASUs6AENLQAA8S0AAPQAAAAgAAAA8AAAACAAAAD8AAAAYAAAAqgQAAAEAAADnBQAA9QEAABMAAAAMAAAAAQAAACUAAAAMAAAAAAAAgCUAAAAMAAAABwAAgCQAAAAkAAAAAACAQQAAAAAAAAAAAACAQQAAAAAAAAAAAgAAACIAAAAMAAAA/////ygAAAAMAAAAAQAAAEYAAABUAQAASAEAAEVNRisqQAAAJAAAABgAAAAAAIA/AAAAAAAAAAAAAIA/AAAAAAAAAAAqQAAAJAAAABgAAAAAAIA/AAAAAAAAAAAAAIA/AAAAAAAAAAAmQAAAEAAAAAQAAAAAAAAAJUAAABAAAAAEAAAAAAAAAB9AAwAMAAAAAAAAACJABAAMAAAAAAAAAB5ACQAMAAAAAAAAACFABwAMAAAAAAAAACpAAAAkAAAAGAAAAMCbCTkAAAAAAAAAAMCbCTmrsZlEx+1uQwhAAAJMAAAAQAAAAAIQwNsAAAAAzgEAAAAAAAAAcEZGAgAAAAIAAAACAAAAAgAAAAAAAAACAAAAAAAAQQAAgEACEMDbAAAAAAAAAP8IQAYDLAAAACAAAAACEMDbAgAAAAAAAAAAAAAAAAAAAP+y8UkAAAAAAAEBARVABgAQAAAABAAAAAAAAAAoAAAADAAAAAIAAAAkAAAAJAAAAAAAgD0AAAAAAAAAAAAAgD0AAAAAAAAAAAIAAABfAAAAOAAAAAIAAAA4AAAAAAAAADgAAAAAAAAAAAIBAAEAAAAAAAAAAAAAAAAAAAAAAAAAAAAAACUAAAAMAAAAAgAAACcAAAAYAAAAAQAAAAAAAAAAAAAAAAAAACUAAAAMAAAAAQAAABMAAAAMAAAAAgAAADsAAAAIAAAAGwAAABAAAADRTAAA2g4AADYAAAAQAAAAjE0AANoOAABYAAAANAAAAAAAAAAAAAAA//////////8GAAAAk03aDplN4A6ZTecOmU3vDpNN9Q6MTfUONgAAABAAAADRTAAA9Q4AAFgAAAA0AAAAAAAAAAAAAAD//////////wYAAADKTPUOxEzvDsRM5w7ETOAOykzaDtFM2g49AAAACAAAABsAAAAQAAAAEU4AANoOAAA2AAAAEAAAAMxOAADaDgAAWAAAADQAAAAAAAAAAAAAAP//////////BgAAANNO2g7ZTuAO2U7nDtlO7w7TTvUOzE71DjYAAAAQAAAAEU4AAPUOAABYAAAANAAAAAAAAAAAAAAA//////////8GAAAACk71DgRO7w4ETucOBE7gDgpO2g4RTtoOPQAAAAgAAAAbAAAAEAAAAFFPAADaDgAANgAAABAAAAAMUAAA2g4AAFgAAAA0AAAAAAAAAAAAAAD//////////wYAAAATUNoOGVDgDhlQ5w4ZUO8OE1D1DgxQ9Q42AAAAEAAAAFFPAAD1DgAAWAAAADQAAAAAAAAAAAAAAP//////////BgAAAEpP9Q5ET+8ORE/nDkRP4A5KT9oOUU/aDj0AAAAIAAAAGwAAABAAAACRUAAA2g4AADYAAAAQAAAATFEAANoOAABYAAAANAAAAAAAAAAAAAAA//////////8GAAAAU1HaDllR4A5ZUecOWVHvDlNR9Q5MUfUONgAAABAAAACRUAAA9Q4AAFgAAAA0AAAAAAAAAAAAAAD//////////wYAAACKUPUOhFDvDoRQ5w6EUOAOilDaDpFQ2g49AAAACAAAABsAAAAQAAAA0VEAANoOAAA2AAAAEAAAAIxSAADaDgAAWAAAADQAAAAAAAAAAAAAAP//////////BgAAAJNS2g6ZUuAOmVLnDplS7w6TUvUOjFL1DjYAAAAQAAAA0VEAAPUOAABYAAAANAAAAAAAAAAAAAAA//////////8GAAAAylH1DsRR7w7EUecOxFHgDspR2g7RUdoOPQAAAAgAAAAbAAAAEAAAABFTAADaDgAANgAAABAAAADMUwAA2g4AAFgAAAA0AAAAAAAAAAAAAAD//////////wYAAADTU9oO2VPgDtlT5w7ZU+8O01P1DsxT9Q42AAAAEAAAABFTAAD1DgAAWAAAADQAAAAAAAAAAAAAAP//////////BgAAAApT9Q4EU+8OBFPnDgRT4A4KU9oOEVPaDj0AAAAIAAAAGwAAABAAAABRVAAA2g4AADYAAAAQAAAADFUAANoOAABYAAAANAAAAAAAAAAAAAAA//////////8GAAAAE1XaDhlV4A4ZVecOGVXvDhNV9Q4MVfUONgAAABAAAABRVAAA9Q4AAFgAAAA0AAAAAAAAAAAAAAD//////////wYAAABKVPUORFTvDkRU5w5EVOAOSlTaDlFU2g49AAAACAAAABsAAAAQAAAAkVUAANoOAAA2AAAAEAAAAExWAADaDgAAWAAAADQAAAAAAAAAAAAAAP//////////BgAAAFNW2g5ZVuAOWVbnDllW7w5TVvUOTFb1DjYAAAAQAAAAkVUAAPUOAABYAAAANAAAAAAAAAAAAAAA//////////8GAAAAilX1DoRV7w6EVecOhFXgDopV2g6RVdoOPQAAAAgAAAAbAAAAEAAAANFWAADaDgAANgAAABAAAACMVwAA2g4AAFgAAAA0AAAAAAAAAAAAAAD//////////wYAAACTV9oOmVfgDplX5w6ZV+8Ok1f1DoxX9Q42AAAAEAAAANFWAAD1DgAAWAAAADQAAAAAAAAAAAAAAP//////////BgAAAMpW9Q7EVu8OxFbnDsRW4A7KVtoO0VbaDj0AAAAIAAAAGwAAABAAAAARWAAA2g4AADYAAAAQAAAAzFgAANoOAABYAAAANAAAAAAAAAAAAAAA//////////8GAAAA01jaDtlY4A7ZWOcO2VjvDtNY9Q7MWPUONgAAABAAAAARWAAA9Q4AAFgAAAA0AAAAAAAAAAAAAAD//////////wYAAAAKWPUOBFjvDgRY5w4EWOAOCljaDhFY2g49AAAACAAAABsAAAAQAAAAUVkAANoOAAA2AAAAEAAAAAxaAADaDgAAWAAAADQAAAAAAAAAAAAAAP//////////BgAAABNa2g4ZWuAOGVrnDhla7w4TWvUODFr1DjYAAAAQAAAAUVkAAPUOAABYAAAANAAAAAAAAAAAAAAA//////////8GAAAASln1DkRZ7w5EWecORFngDkpZ2g5RWdoOPQAAAAgAAAAbAAAAEAAAAJFaAADaDgAANgAAABAAAABMWwAA2g4AAFgAAAA0AAAAAAAAAAAAAAD//////////wYAAABTW9oOWVvgDllb5w5ZW+8OU1v1Dkxb9Q42AAAAEAAAAJFaAAD1DgAAWAAAADQAAAAAAAAAAAAAAP//////////BgAAAIpa9Q6EWu8OhFrnDoRa4A6KWtoOkVraDj0AAAAIAAAAGwAAABAAAADRWwAA2g4AADYAAAAQAAAAjFwAANoOAABYAAAANAAAAAAAAAAAAAAA//////////8GAAAAk1zaDplc4A6ZXOcOmVzvDpNc9Q6MXPUONgAAABAAAADRWwAA9Q4AAFgAAAA0AAAAAAAAAAAAAAD//////////wYAAADKW/UOxFvvDsRb5w7EW+AOylvaDtFb2g49AAAACAAAADwAAAAIAAAAPwAAABgAAADLBAAA7AAAAMsFAADxAA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Sro0SeIVpDBEAAAAwAAAAAAAAAIQAAAAgAAAAcAAAACAAAAEsAAABAAAAAMAAAAAUAAAAgAAAAAQAAAAEAAAAQAAAAAAAAAAAAAADwBQAANAIAAAAAAAAAAAAA8AUAADQCAAAkAAAAJAAAAAAAgD8AAAAAAAAAAAAAgD+kq6NEniFaQwIAAAAMAAAAEAAAAAAAAAAAAAAACgAAABAAAAAAAAAAAAAAAFIAAABwAQAAAgAAAOz///8AAAAAAAAAAAAAAACQAQAAAAAAAAQABSJDAGEAbABpAGIAcgBpAAAA/n8AAHBbMD+1AQAAAAAtP7UBAAAAAJwxtQEAAAAAAAAAAAAA/wMAALEAAABFFQAAAAAAAAAAAAAAAAAAAAAAAAAAAABQwTjxsQAAAAkAAAAAAAAAcMA48bEAAADQoU86tQEAAJA6MD+1AQAAEfzVRP5/AACQOjA/tQEAAAAAnDG1AQAAxRdj//////+AVgAABGMEAIANIym1AQAAxRdj//////+AVgAABGMEABdIkjUAAAAAAQAAAAAAAAAAAAAAAAAAAIBWAAAhuwEATJvGQv5/AAABAAAAAAAAAHG+ljX+fwAAUME48bEAAABwwDjxAAAAANChTzq1AQAA88TL3/1/AAAAAAAAAAAAAMUXBGMAAAAACbU48bEAAAB0G/5D/n8AAIANIym1AQAAAzfE32R2AAgAAAAAJQAAAAwAAAACAAAAFgAAAAwAAAAYAAAAEgAAAAwAAAABAAAAGAAAAAwAAAAAAAACVAAAAKAAAAAdBQAAxwAAAJUFAADeAAAAAgAAAAAAAAAAAAAAAAAAAAAAAAAOAAAATAAAAAAAAAAAAAAAAAAAAP//////////aAAAAFMARABOACAAQwBvAG4AdAByAG8AbABsAGUAcgAJAAAADAAAAA0AAAAFAAAACwAAAAoAAAALAAAABgAAAAcAAAALAAAABAAAAAUAAAAKAAAABwAAACUAAAAMAAAADQAAgCgAAAAMAAAAAgAAACIAAAAMAAAA/////0YAAAAgAQAAFAEAAEVNRisqQAAAJAAAABgAAAAAAPBCAAAAAAAAAAAAAPBCpKujRJ4hWk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ni6VELD+MQwRAAAAMAAAAAAAAACEAAAAIAAAAHAAAAAgAAABLAAAAQAAAADAAAAAFAAAAIAAAAAEAAAABAAAAEAAAAAAAAAAAAAAA8AUAADQCAAAAAAAAAAAAAPAFAAA0AgAAJAAAACQAAAAAAIA/AAAAAAAAAAAAAIA/Z4ulRCw/jEMCAAAADAAAABAAAAAAAAAAAAAAAAoAAAAQAAAAAAAAAAAAAABSAAAAcAEAAAIAAADs////AAAAAAAAAAAAAAAAkAEAAAAAAAAEAAUiQwBhAGwAaQBiAHIAaQAAAP5/AABwWzA/tQEAAAAALT+1AQAAAACcMbUBAAAAAAAAAAAAAIeICDwAAAAAAAAAAAAAAAAAAAAAAAAAAAAAAAAAAAAAUME48bEAAAAJAAAAAAAAAHDAOPGxAAAA0KFPOrUBAACQOjA/tQEAABH81UT+fwAAkDowP7UBAAAAAJwxtQEAAHUTsP//////gFYAAASwBABQDSMptQEAAHUTsP//////gFYAAASwBAAXSJI1AAAAAAEAAAAAAAAAAAAAAAAAAACAVgAAIbsBAEybxkL+fwAAAQAAAAAAAABxvpY1/n8AAFDBOPGxAAAAcMA48QAAAADQoU86tQEAAPPEy9/9fwAAAAAAAAAAAAB1EwSwAAAAAAm1OPGxAAAAdBv+Q/5/AABQDSMptQEAAAM3xN9kdgAIAAAAACUAAAAMAAAAAgAAABYAAAAMAAAAGAAAABIAAAAMAAAAAQAAABgAAAAMAAAAAAAAAlQAAACIAAAALAUAAAYBAACIBQAAHQEAAAIAAAAAAAAAAAAAAAAAAAAAAAAACgAAAEwAAAAAAAAAAAAAAAAAAAD//////////2AAAABTAEQATgAgAEQAZQB2AGkAYwBlAAkAAAAMAAAADQAAAAUAAAAMAAAACgAAAAkAAAAFAAAACAAAAAoAAAAlAAAADAAAAA0AAIAoAAAADAAAAAIAAAAiAAAADAAAAP////9GAAAAOAEAACwBAABFTUYrKkAAACQAAAAYAAAAAADwQgAAAAAAAAAAAADwQmeLpUQsP4x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RM6ORNdwgEMKQACAJAAAABgAAADa3PL/AQAAAAAAAAByudy/5DiOPnK53D8oAAAADAAAAAEAAAAhAAAACAAAAGIAAAAMAAAAAQAAACQAAAAkAAAAAACAPQAAAAAAAAAAAACAPQAAAAAAAAAAAgAAACcAAAAYAAAAAQAAAAAAAADy3NoAAAAAACUAAAAMAAAAAQAAACUAAAAMAAAACAAAgFYAAAAwAAAAdgQAADEAAACYBAAAAQEAAAUAAABgRxgDYEcHEHVJBxB1SRgDYEcY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JEzo5E13CAQwhAAAI8AAAAMAAAAAIQwNsAAAAAjgAAAAAAAACrqio8AgAAAAIAAAACAAAAAAAAAAIQwNsAAAAAAAAA/whABgNIAAAAPAAAAAIQwNsFAAAAAAAAAAAAAAAAAAAA5DiOPgAAAADkOI4+crncvwAAAAByudy/AAAAAAAAAAAAAQEBgYEAABVABgAQAAAABAAAAAAAAAAkAAAAJAAAAAAAgD0AAAAAAAAAAAAAgD0AAAAAAAAAAAIAAABfAAAAOAAAAAIAAAA4AAAAAAAAADgAAAAAAAAAAAABABQAAAAAAAAAAAAAAAAAAAAAAAAAAAAAACUAAAAMAAAAAgAAACUAAAAMAAAABQAAgFYAAAAwAAAAdAQAAC8AAACZBAAAAwEAAAUAAABgRwcQdUkHEHVJGANgRxgDYEcHE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TUJBEO9WWQgRAAAAMAAAAAAAAACEAAAAIAAAAHAAAAAgAAABLAAAAQAAAADAAAAAFAAAAIAAAAAEAAAABAAAAEAAAAAAAAAAAAAAA8AUAADQCAAAAAAAAAAAAAPAFAAA0AgAAJAAAACQAAAAAAIA/AAAAAAAAAAAAAIA/k1CQRDvVlkICAAAADAAAABAAAAAAAAAAAAAAAAoAAAAQAAAAAAAAAAAAAABSAAAAcAEAAAIAAADs////AAAAAAAAAAAAAAAAkAEAAAAAAAAEAAUiQwBhAGwAaQBiAHIAaQAAAP5/AABwWzA/tQEAAF7F1UT+fwAA/wRSAwAAAABAAAAAAAAAAKCnnDq1AQAAAAAAAAAAAAAAAAAAAAAAAAAAAAAAAAAAUME48bEAAAAJAAAAAAAAAHDAOPGxAAAA0KFPOrUBAACQOjA/tQEAABH81UT+fwAAkDowP7UBAAAAAJwxtQEAAJMYY///////gFYAAARjBADgDSMptQEAAJMYY///////gFYAAARjBAAXSJI1AAAAAAEAAAAAAAAAAAAAAAAAAACAVgAAIbsBAEybxkL+fwAAAQAAAAAAAABxvpY1/n8AAFDBOPGxAAAAcMA48QAAAADQoU86tQEAAPPEy9/9fwAAAAAAAAAAAACTGARjAAAAAAm1OPGxAAAAdBv+Q/5/AADgDSMptQEAAAM3xN9kdgAIAAAAACUAAAAMAAAAAgAAABYAAAAMAAAAGAAAABIAAAAMAAAAAQAAABgAAAAMAAAAAAAAAlQAAABUAAAAgwQAADgAAACLBAAATwAAAAIAAAAAAAAAAAAAAAAAAAAAAAAAAQAAAEwAAAAAAAAAAAAAAAAAAAD//////////1AAAABTAG4ACQAAACUAAAAMAAAADQAAgCgAAAAMAAAAAgAAACIAAAAMAAAA/////0YAAAAgAQAAFAEAAEVNRisqQAAAJAAAABgAAAAAAPBCAAAAAAAAAAAAAPBCk1CQRDvVl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6D5BER9XGQgRAAAAMAAAAAAAAACEAAAAIAAAAHAAAAAgAAABLAAAAQAAAADAAAAAFAAAAIAAAAAEAAAABAAAAEAAAAAAAAAAAAAAA8AUAADQCAAAAAAAAAAAAAPAFAAA0AgAAJAAAACQAAAAAAIA/AAAAAAAAAAAAAIA/ug+QREfVxkI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aP//////gFYAAARoBACADSMptQEAAMUXaP//////gFYAAARoBAAXSJI1AAAAAAEAAAAAAAAAAAAAAAAAAACAVgAAIbsBAEybxkL+fwAAAQAAAAAAAABxvpY1/n8AAFDBOPGxAAAAcMA48QAAAADQoU86tQEAAPPEy9/9fwAAAAAAAAAAAADFFwRoAAAAAAm1OPGxAAAAdBv+Q/5/AACADSMptQEAAAM3xN9kdgAIAAAAACUAAAAMAAAAAgAAABYAAAAMAAAAGAAAABIAAAAMAAAAAQAAABgAAAAMAAAAAAAAAlQAAABUAAAAgQQAAFAAAACNBAAAZwAAAAIAAAAAAAAAAAAAAAAAAAAAAAAAAQAAAEwAAAAAAAAAAAAAAAAAAAD//////////1AAAABPAFYADQAAACUAAAAMAAAADQAAgCgAAAAMAAAAAgAAACIAAAAMAAAA/////0YAAAAgAQAAFAEAAEVNRisqQAAAJAAAABgAAAAAAPBCAAAAAAAAAAAAAPBCug+QREfVx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TUJBEU9X2QgRAAAAMAAAAAAAAACEAAAAIAAAAHAAAAAgAAABLAAAAQAAAADAAAAAFAAAAIAAAAAEAAAABAAAAEAAAAAAAAAAAAAAA8AUAADQCAAAAAAAAAAAAAPAFAAA0AgAAJAAAACQAAAAAAIA/AAAAAAAAAAAAAIA/k1CQRFPV9kI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HUTtP//////gFYAAAS0BABQDSMptQEAAHUTtP//////gFYAAAS0BAAXSJI1AAAAAAEAAAAAAAAAAAAAAAAAAACAVgAAIbsBAEybxkL+fwAAAQAAAAAAAABxvpY1/n8AAFDBOPGxAAAAcMA48QAAAADQoU86tQEAAPPEy9/9fwAAAAAAAAAAAAB1EwS0AAAAAAm1OPGxAAAAdBv+Q/5/AABQDSMptQEAAAM3xN9kdgAIAAAAACUAAAAMAAAAAgAAABYAAAAMAAAAGAAAABIAAAAMAAAAAQAAABgAAAAMAAAAAAAAAlQAAABUAAAAgwQAAGgAAACLBAAAfwAAAAIAAAAAAAAAAAAAAAAAAAAAAAAAAQAAAEwAAAAAAAAAAAAAAAAAAAD//////////1AAAABGADAACQAAACUAAAAMAAAADQAAgCgAAAAMAAAAAgAAACIAAAAMAAAA/////0YAAAAgAQAAFAEAAEVNRisqQAAAJAAAABgAAAAAAPBCAAAAAAAAAAAAAPBCk1CQRFPV9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rR5BEr2oTQwRAAAAMAAAAAAAAACEAAAAIAAAAHAAAAAgAAABLAAAAQAAAADAAAAAFAAAAIAAAAAEAAAABAAAAEAAAAAAAAAAAAAAA8AUAADQCAAAAAAAAAAAAAPAFAAA0AgAAJAAAACQAAAAAAIA/AAAAAAAAAAAAAIA/q0eQRK9qE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JMYZ///////gFYAAARnBADgDSMptQEAAJMYZ///////gFYAAARnBAAXSJI1AAAAAAEAAAAAAAAAAAAAAAAAAACAVgAAIbsBAEybxkL+fwAAAQAAAAAAAABxvpY1/n8AAFDBOPGxAAAAcMA48QAAAADQoU86tQEAAPPEy9/9fwAAAAAAAAAAAACTGARnAAAAAAm1OPGxAAAAdBv+Q/5/AADgDSMptQEAAAM3xN9kdgAIAAAAACUAAAAMAAAAAgAAABYAAAAMAAAAGAAAABIAAAAMAAAAAQAAABgAAAAMAAAAAAAAAlQAAABUAAAAggQAAIAAAACLBAAAlwAAAAIAAAAAAAAAAAAAAAAAAAAAAAAAAQAAAEwAAAAAAAAAAAAAAAAAAAD//////////1AAAABUADcACgAAACUAAAAMAAAADQAAgCgAAAAMAAAAAgAAACIAAAAMAAAA/////0YAAAAgAQAAFAEAAEVNRisqQAAAJAAAABgAAAAAAPBCAAAAAAAAAAAAAPBCq0eQRK9qE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xo9EtWorQwRAAAAMAAAAAAAAACEAAAAIAAAAHAAAAAgAAABLAAAAQAAAADAAAAAFAAAAIAAAAAEAAAABAAAAEAAAAAAAAAAAAAAA8AUAADQCAAAAAAAAAAAAAPAFAAA0AgAAJAAAACQAAAAAAIA/AAAAAAAAAAAAAIA/6caPRLVqK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bP//////gFYAAARsBACADSMptQEAAMUXbP//////gFYAAARsBAAXSJI1AAAAAAEAAAAAAAAAAAAAAAAAAACAVgAAIbsBAEybxkL+fwAAAQAAAAAAAABxvpY1/n8AAFDBOPGxAAAAcMA48QAAAADQoU86tQEAAPPEy9/9fwAAAAAAAAAAAADFFwRsAAAAAAm1OPGxAAAAdBv+Q/5/AACADSMptQEAAAM3xN9kdgAIAAAAACUAAAAMAAAAAgAAABYAAAAMAAAAGAAAABIAAAAMAAAAAQAAABgAAAAMAAAAAAAAAlQAAABUAAAAfgQAAJgAAACPBAAArwAAAAIAAAAAAAAAAAAAAAAAAAAAAAAAAQAAAEwAAAAAAAAAAAAAAAAAAAD//////////1AAAABXADYAEgAAACUAAAAMAAAADQAAgCgAAAAMAAAAAgAAACIAAAAMAAAA/////0YAAAAgAQAAFAEAAEVNRisqQAAAJAAAABgAAAAAAPBCAAAAAAAAAAAAAPBC6caPRLVqK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yKpBE2WpDQwRAAAAMAAAAAAAAACEAAAAIAAAAHAAAAAgAAABLAAAAQAAAADAAAAAFAAAAIAAAAAEAAAABAAAAEAAAAAAAAAAAAAAA8AUAADQCAAAAAAAAAAAAAPAFAAA0AgAAJAAAACQAAAAAAIA/AAAAAAAAAAAAAIA/ciqQRNlqQ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HUTuP//////gFYAAAS4BABQDSMptQEAAHUTuP//////gFYAAAS4BAAXSJI1AAAAAAEAAAAAAAAAAAAAAAAAAACAVgAAIbsBAEybxkL+fwAAAQAAAAAAAABxvpY1/n8AAFDBOPGxAAAAcMA48QAAAADQoU86tQEAAPPEy9/9fwAAAAAAAAAAAAB1EwS4AAAAAAm1OPGxAAAAdBv+Q/5/AABQDSMptQEAAAM3xN9kdgAIAAAAACUAAAAMAAAAAgAAABYAAAAMAAAAGAAAABIAAAAMAAAAAQAAABgAAAAMAAAAAAAAAlQAAABUAAAAgQQAALAAAACMBAAAxwAAAAIAAAAAAAAAAAAAAAAAAAAAAAAAAQAAAEwAAAAAAAAAAAAAAAAAAAD//////////1AAAABBADkADAAAACUAAAAMAAAADQAAgCgAAAAMAAAAAgAAACIAAAAMAAAA/////0YAAAAgAQAAFAEAAEVNRisqQAAAJAAAABgAAAAAAPBCAAAAAAAAAAAAAPBCciqQRNlqQ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bNZBE32pbQwRAAAAMAAAAAAAAACEAAAAIAAAAHAAAAAgAAABLAAAAQAAAADAAAAAFAAAAIAAAAAEAAAABAAAAEAAAAAAAAAAAAAAA8AUAADQCAAAAAAAAAAAAAPAFAAA0AgAAJAAAACQAAAAAAIA/AAAAAAAAAAAAAIA/2zWQRN9qW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JMYa///////gFYAAARrBADgDSMptQEAAJMYa///////gFYAAARrBAAXSJI1AAAAAAEAAAAAAAAAAAAAAAAAAACAVgAAIbsBAEybxkL+fwAAAQAAAAAAAABxvpY1/n8AAFDBOPGxAAAAcMA48QAAAADQoU86tQEAAPPEy9/9fwAAAAAAAAAAAACTGARrAAAAAAm1OPGxAAAAdBv+Q/5/AADgDSMptQEAAAM3xN9kdgAIAAAAACUAAAAMAAAAAgAAABYAAAAMAAAAGAAAABIAAAAMAAAAAQAAABgAAAAMAAAAAAAAAlQAAABUAAAAggQAAMgAAACMBAAA3wAAAAIAAAAAAAAAAAAAAAAAAAAAAAAAAQAAAEwAAAAAAAAAAAAAAAAAAAD//////////1AAAABSACwACwAAACUAAAAMAAAADQAAgCgAAAAMAAAAAgAAACIAAAAMAAAA/////0YAAAAgAQAAFAEAAEVNRisqQAAAJAAAABgAAAAAAPBCAAAAAAAAAAAAAPBC2zWQRN9qW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cR5BE5WpzQwRAAAAMAAAAAAAAACEAAAAIAAAAHAAAAAgAAABLAAAAQAAAADAAAAAFAAAAIAAAAAEAAAABAAAAEAAAAAAAAAAAAAAA8AUAADQCAAAAAAAAAAAAAPAFAAA0AgAAJAAAACQAAAAAAIA/AAAAAAAAAAAAAIA/XEeQROVqc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cP//////gFYAAARwBACADSMptQEAAMUXcP//////gFYAAARwBAAXSJI1AAAAAAEAAAAAAAAAAAAAAAAAAACAVgAAIbsBAEybxkL+fwAAAQAAAAAAAABxvpY1/n8AAFDBOPGxAAAAcMA48QAAAADQoU86tQEAAPPEy9/9fwAAAAAAAAAAAADFFwRwAAAAAAm1OPGxAAAAdBv+Q/5/AACADSMptQEAAAM3xN9kdgAIAAAAACUAAAAMAAAAAgAAABYAAAAMAAAAGAAAABIAAAAMAAAAAQAAABgAAAAMAAAAAAAAAlQAAABUAAAAggQAAOAAAACLBAAA9wAAAAIAAAAAAAAAAAAAAAAAAAAAAAAAAQAAAEwAAAAAAAAAAAAAAAAAAAD//////////1AAAABFADoACgAAACUAAAAMAAAADQAAgCgAAAAMAAAAAgAAACIAAAAMAAAA/////0YAAAA4AQAALAEAAEVNRisqQAAAJAAAABgAAAAAAPBCAAAAAAAAAAAAAPBCXEeQROVqc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Ezo5EG5PtQwpAAIAkAAAAGAAAAN/x6/8BAAAAAAAAAHK53L/kOI4+crncPygAAAAMAAAAAQAAACEAAAAIAAAAYgAAAAwAAAABAAAAJAAAACQAAAAAAIA9AAAAAAAAAAAAAIA9AAAAAAAAAAACAAAAJwAAABgAAAABAAAAAAAAAOvx3wAAAAAAJQAAAAwAAAABAAAAJQAAAAwAAAAIAACAVgAAADAAAAB2BAAACwEAAJgEAADbAQAABQAAAGBHvBBgR6sddUmrHXVJvBBgR7wQ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kTOjkQbk+1DCEAAAjwAAAAwAAAAAhDA2wAAAACOAAAAAAAAAKuqKjwCAAAAAgAAAAIAAAAAAAAAAhDA2wAAAAAAAAD/CEAGA0gAAAA8AAAAAhDA2wUAAAAAAAAAAAAAAAAAAADkOI4+AAAAAOQ4jj5yudy/AAAAAHK53L8AAAAAAAAAAAABAQGBgQAAFUAGABAAAAAEAAAAAAAAACQAAAAkAAAAAACAPQAAAAAAAAAAAACAPQAAAAAAAAAAAgAAAF8AAAA4AAAAAgAAADgAAAAAAAAAOAAAAAAAAAAAAAEAFAAAAAAAAAAAAAAAAAAAAAAAAAAAAAAAJQAAAAwAAAACAAAAJQAAAAwAAAAFAACAVgAAADAAAAB0BAAACgEAAJkEAADdAQAABQAAAGBHqx11SasddUm8EGBHvBBgR6s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kckEST15JDBEAAAAwAAAAAAAAAIQAAAAgAAAAcAAAACAAAAEsAAABAAAAAMAAAAAUAAAAgAAAAAQAAAAEAAAAQAAAAAAAAAAAAAADwBQAANAIAAAAAAAAAAAAA8AUAADQCAAAkAAAAJAAAAAAAgD8AAAAAAAAAAAAAgD85HJBEk9eSQwIAAAAMAAAAEAAAAAAAAAAAAAAACgAAABAAAAAAAAAAAAAAAFIAAABwAQAAAgAAAOz///8AAAAAAAAAAAAAAACQAQAAAAAAAAQABSJDAGEAbABpAGIAcgBpAAAA/n8AAHBbMD+1AQAAXsXVRP5/AAD/BGIDAAAAAEAAAAAAAAAAoKecOrUBAAAAAAAAAAAAAAAAAAAAAAAAAAAAAAAAAABQwTjxsQAAAAkAAAAAAAAAcMA48bEAAADQoU86tQEAAJA6MD+1AQAAEfzVRP5/AACQOjA/tQEAAAAAnDG1AQAAdRO+//////+AVgAABL4EAFANIym1AQAAdRO+//////+AVgAABL4EABdIkjUAAAAAAQAAAAAAAAAAAAAAAAAAAIBWAAAhuwEATJvGQv5/AAABAAAAAAAAAHG+ljX+fwAAUME48bEAAABwwDjxAAAAANChTzq1AQAA88TL3/1/AAAAAAAAAAAAAHUTBL4AAAAACbU48bEAAAB0G/5D/n8AAFANIym1AQAAAzfE32R2AAgAAAAAJQAAAAwAAAACAAAAFgAAAAwAAAAYAAAAEgAAAAwAAAABAAAAGAAAAAwAAAAAAAACVAAAAFQAAACBBAAAEwEAAIwEAAAqAQAAAgAAAAAAAAAAAAAAAAAAAAAAAAABAAAATAAAAAAAAAAAAAAAAAAAAP//////////UAAAAEgAIgAMAAAAJQAAAAwAAAANAACAKAAAAAwAAAACAAAAIgAAAAwAAAD/////RgAAACABAAAUAQAARU1GKypAAAAkAAAAGAAAAAAA8EIAAAAAAAAAAAAA8EI5HJBEk9eS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IqkESW155DBEAAAAwAAAAAAAAAIQAAAAgAAAAcAAAACAAAAEsAAABAAAAAMAAAAAUAAAAgAAAAAQAAAAEAAAAQAAAAAAAAAAAAAADwBQAANAIAAAAAAAAAAAAA8AUAADQCAAAkAAAAJAAAAAAAgD8AAAAAAAAAAAAAgD9yKpBEltee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w//////+AVgAABHAEAOANIym1AQAAkxhw//////+AVgAABHAEABdIkjUAAAAAAQAAAAAAAAAAAAAAAAAAAIBWAAAhuwEATJvGQv5/AAABAAAAAAAAAHG+ljX+fwAAUME48bEAAABwwDjxAAAAANChTzq1AQAA88TL3/1/AAAAAAAAAAAAAJMYBHAAAAAACbU48bEAAAB0G/5D/n8AAOANIym1AQAAAzfE32R2AAgAAAAAJQAAAAwAAAACAAAAFgAAAAwAAAAYAAAAEgAAAAwAAAABAAAAGAAAAAwAAAAAAAACVAAAAFQAAACBBAAAKwEAAIwEAABCAQAAAgAAAAAAAAAAAAAAAAAAAAAAAAABAAAATAAAAAAAAAAAAAAAAAAAAP//////////UAAAAEEAIgAMAAAAJQAAAAwAAAANAACAKAAAAAwAAAACAAAAIgAAAAwAAAD/////RgAAACABAAAUAQAARU1GKypAAAAkAAAAGAAAAAAA8EIAAAAAAAAAAAAA8EJyKpBEl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s1kESZ16pDBEAAAAwAAAAAAAAAIQAAAAgAAAAcAAAACAAAAEsAAABAAAAAMAAAAAUAAAAgAAAAAQAAAAEAAAAQAAAAAAAAAAAAAADwBQAANAIAAAAAAAAAAAAA8AUAADQCAAAkAAAAJAAAAAAAgD8AAAAAAAAAAAAAgD/bNZBEmdeq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xRd0//////+AVgAABHQEAIANIym1AQAAxRd0//////+AVgAABHQEABdIkjUAAAAAAQAAAAAAAAAAAAAAAAAAAIBWAAAhuwEATJvGQv5/AAABAAAAAAAAAHG+ljX+fwAAUME48bEAAABwwDjxAAAAANChTzq1AQAA88TL3/1/AAAAAAAAAAAAAMUXBHQAAAAACbU48bEAAAB0G/5D/n8AAIANIym1AQAAAzfE32R2AAgAAAAAJQAAAAwAAAACAAAAFgAAAAwAAAAYAAAAEgAAAAwAAAABAAAAGAAAAAwAAAAAAAACVAAAAFQAAACCBAAAQwEAAIwEAABaAQAAAgAAAAAAAAAAAAAAAAAAAAAAAAABAAAATAAAAAAAAAAAAAAAAAAAAP//////////UAAAAFIAMQALAAAAJQAAAAwAAAANAACAKAAAAAwAAAACAAAAIgAAAAwAAAD/////RgAAACABAAAUAQAARU1GKypAAAAkAAAAGAAAAAAA8EIAAAAAAAAAAAAA8ELbNZBEmdeq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oekESc17ZDBEAAAAwAAAAAAAAAIQAAAAgAAAAcAAAACAAAAEsAAABAAAAAMAAAAAUAAAAgAAAAAQAAAAEAAAAQAAAAAAAAAAAAAADwBQAANAIAAAAAAAAAAAAA8AUAADQCAAAkAAAAJAAAAAAAgD8AAAAAAAAAAAAAgD+6HpBEnNe2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dRPC//////+AVgAABMIEAFANIym1AQAAdRPC//////+AVgAABMIEABdIkjUAAAAAAQAAAAAAAAAAAAAAAAAAAIBWAAAhuwEATJvGQv5/AAABAAAAAAAAAHG+ljX+fwAAUME48bEAAABwwDjxAAAAANChTzq1AQAA88TL3/1/AAAAAAAAAAAAAHUTBMIAAAAACbU48bEAAAB0G/5D/n8AAFANIym1AQAAAzfE32R2AAgAAAAAJQAAAAwAAAACAAAAFgAAAAwAAAAYAAAAEgAAAAwAAAABAAAAGAAAAAwAAAAAAAACVAAAAFQAAACBBAAAWwEAAIwEAAByAQAAAgAAAAAAAAAAAAAAAAAAAAAAAAABAAAATAAAAAAAAAAAAAAAAAAAAP//////////UAAAAEQAXQAMAAAAJQAAAAwAAAANAACAKAAAAAwAAAACAAAAIgAAAAwAAAD/////RgAAACABAAAUAQAARU1GKypAAAAkAAAAGAAAAAAA8EIAAAAAAAAAAAAA8EK6HpBEnNe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nGj0Sf18JDBEAAAAwAAAAAAAAAIQAAAAgAAAAcAAAACAAAAEsAAABAAAAAMAAAAAUAAAAgAAAAAQAAAAEAAAAQAAAAAAAAAAAAAADwBQAANAIAAAAAAAAAAAAA8AUAADQCAAAkAAAAJAAAAAAAgD8AAAAAAAAAAAAAgD/pxo9En9fC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0//////+AVgAABHQEAOANIym1AQAAkxh0//////+AVgAABHQEABdIkjUAAAAAAQAAAAAAAAAAAAAAAAAAAIBWAAAhuwEATJvGQv5/AAABAAAAAAAAAHG+ljX+fwAAUME48bEAAABwwDjxAAAAANChTzq1AQAA88TL3/1/AAAAAAAAAAAAAJMYBHQAAAAACbU48bEAAAB0G/5D/n8AAOANIym1AQAAAzfE32R2AAgAAAAAJQAAAAwAAAACAAAAFgAAAAwAAAAYAAAAEgAAAAwAAAABAAAAGAAAAAwAAAAAAAACVAAAAFQAAAB+BAAAcwEAAI8EAACKAQAAAgAAAAAAAAAAAAAAAAAAAAAAAAABAAAATAAAAAAAAAAAAAAAAAAAAP//////////UAAAAFcAYQASAAAAJQAAAAwAAAANAACAKAAAAAwAAAACAAAAIgAAAAwAAAD/////RgAAACABAAAUAQAARU1GKypAAAAkAAAAGAAAAAAA8EIAAAAAAAAAAAAA8ELpxo9En9fC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IqkESx185DBEAAAAwAAAAAAAAAIQAAAAgAAAAcAAAACAAAAEsAAABAAAAAMAAAAAUAAAAgAAAAAQAAAAEAAAAQAAAAAAAAAAAAAADwBQAANAIAAAAAAAAAAAAA8AUAADQCAAAkAAAAJAAAAAAAgD8AAAAAAAAAAAAAgD9yKpBEsdfO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xRd4//////+AVgAABHgEAIANIym1AQAAxRd4//////+AVgAABHgEABdIkjUAAAAAAQAAAAAAAAAAAAAAAAAAAIBWAAAhuwEATJvGQv5/AAABAAAAAAAAAHG+ljX+fwAAUME48bEAAABwwDjxAAAAANChTzq1AQAA88TL3/1/AAAAAAAAAAAAAMUXBHgAAAAACbU48bEAAAB0G/5D/n8AAIANIym1AQAAAzfE32R2AAgAAAAAJQAAAAwAAAACAAAAFgAAAAwAAAAYAAAAEgAAAAwAAAABAAAAGAAAAAwAAAAAAAACVAAAAFQAAACBBAAAiwEAAIwEAACiAQAAAgAAAAAAAAAAAAAAAAAAAAAAAAABAAAATAAAAAAAAAAAAAAAAAAAAP//////////UAAAAEEAdAAMAAAAJQAAAAwAAAANAACAKAAAAAwAAAACAAAAIgAAAAwAAAD/////RgAAACABAAAUAQAARU1GKypAAAAkAAAAGAAAAAAA8EIAAAAAAAAAAAAA8EJyKpBEsdfO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s1kES019pDBEAAAAwAAAAAAAAAIQAAAAgAAAAcAAAACAAAAEsAAABAAAAAMAAAAAUAAAAgAAAAAQAAAAEAAAAQAAAAAAAAAAAAAADwBQAANAIAAAAAAAAAAAAA8AUAADQCAAAkAAAAJAAAAAAAgD8AAAAAAAAAAAAAgD/bNZBEtNfa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dRPG//////+AVgAABMYEAFANIym1AQAAdRPG//////+AVgAABMYEABdIkjUAAAAAAQAAAAAAAAAAAAAAAAAAAIBWAAAhuwEATJvGQv5/AAABAAAAAAAAAHG+ljX+fwAAUME48bEAAABwwDjxAAAAANChTzq1AQAA88TL3/1/AAAAAAAAAAAAAHUTBMYAAAAACbU48bEAAAB0G/5D/n8AAFANIym1AQAAAzfE32R2AAgAAAAAJQAAAAwAAAACAAAAFgAAAAwAAAAYAAAAEgAAAAwAAAABAAAAGAAAAAwAAAAAAAACVAAAAFQAAACCBAAAowEAAIwEAAC6AQAAAgAAAAAAAAAAAAAAAAAAAAAAAAABAAAATAAAAAAAAAAAAAAAAAAAAP//////////UAAAAFIAOAALAAAAJQAAAAwAAAANAACAKAAAAAwAAAACAAAAIgAAAAwAAAD/////RgAAACABAAAUAQAARU1GKypAAAAkAAAAGAAAAAAA8EIAAAAAAAAAAAAA8ELbNZBEtNfa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xHkES31+ZDBEAAAAwAAAAAAAAAIQAAAAgAAAAcAAAACAAAAEsAAABAAAAAMAAAAAUAAAAgAAAAAQAAAAEAAAAQAAAAAAAAAAAAAADwBQAANAIAAAAAAAAAAAAA8AUAADQCAAAkAAAAJAAAAAAAgD8AAAAAAAAAAAAAgD9cR5BEt9fm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4//////+AVgAABHgEAOANIym1AQAAkxh4//////+AVgAABHgEABdIkjUAAAAAAQAAAAAAAAAAAAAAAAAAAIBWAAAhuwEATJvGQv5/AAABAAAAAAAAAHG+ljX+fwAAUME48bEAAABwwDjxAAAAANChTzq1AQAA88TL3/1/AAAAAAAAAAAAAJMYBHgAAAAACbU48bEAAAB0G/5D/n8AAOANIym1AQAAAzfE32R2AAgAAAAAJQAAAAwAAAACAAAAFgAAAAwAAAAYAAAAEgAAAAwAAAABAAAAGAAAAAwAAAAAAAACVAAAAFQAAACCBAAAuwEAAIsEAADSAQAAAgAAAAAAAAAAAAAAAAAAAAAAAAABAAAATAAAAAAAAAAAAAAAAAAAAP//////////UAAAAEUASQAKAAAAJQAAAAwAAAANAACAKAAAAAwAAAACAAAAIgAAAAwAAAD/////RgAAANQAAADIAAAARU1GKypAAAAkAAAAGAAAAAAA8EIAAAAAAAAAAAAA8EJcR5BEt9fmQypAAAAkAAAAGAAAAAAAgD8AAAAAAAAAAAAAgD8AAAAAAAAAACpAAAAkAAAAGAAAAAAAgD8AAAAAAAAAAAAAgD8AAAAAAAAAACpAAAAkAAAAGAAAAAAAgD8AAAAAAAAAAAAAgD8AAAAAAAAAACZAAAAQAAAABAAAAAAAAAAIQAcEGAAAAAwAAAACEMDbAAAAAAMAABA0QAcADAAAAAAAAAAhAAAACAAAAGIAAAAMAAAAAQAAAEwAAABkAAAA+/////v////sBQAA+QEAAPv////7////8gUAAP8BAAApAKoAAAAAAAAAAAAAAIA/AAAAAAAAAAAAAIA/AAAAAAAAAAAAAAAAAAAAAAAAAAAAAAAAAAAAAAAAAAAiAAAADAAAAP////9GAAAAHAAAABAAAABFTUYrAkAAAAwAAAAAAAAADgAAABQAAAAAAAAAEAAAABQAAAA="/>
                    <pic:cNvPicPr>
                      <a:picLocks noChangeAspect="1" noChangeArrowheads="1"/>
                    </pic:cNvPicPr>
                  </pic:nvPicPr>
                  <pic:blipFill>
                    <a:blip r:embed="rId7"/>
                    <a:stretch>
                      <a:fillRect/>
                    </a:stretch>
                  </pic:blipFill>
                  <pic:spPr bwMode="auto">
                    <a:xfrm>
                      <a:off x="0" y="0"/>
                      <a:ext cx="5334000" cy="1960867"/>
                    </a:xfrm>
                    <a:prstGeom prst="rect">
                      <a:avLst/>
                    </a:prstGeom>
                    <a:noFill/>
                    <a:ln w="9525">
                      <a:noFill/>
                      <a:headEnd/>
                      <a:tailEnd/>
                    </a:ln>
                  </pic:spPr>
                </pic:pic>
              </a:graphicData>
            </a:graphic>
          </wp:inline>
        </w:drawing>
      </w:r>
    </w:p>
    <w:p w14:paraId="53B0410A" w14:textId="77777777" w:rsidR="008C0DC0" w:rsidRDefault="008C0DC0">
      <w:pPr>
        <w:pStyle w:val="BodyText"/>
      </w:pPr>
      <w:r>
        <w:t>Figure 1.1</w:t>
      </w:r>
      <w:r>
        <w:tab/>
        <w:t>Network Device Evolution</w:t>
      </w:r>
    </w:p>
    <w:p w14:paraId="2BBBFE91" w14:textId="77777777" w:rsidR="005E32D4" w:rsidRDefault="008C0DC0">
      <w:pPr>
        <w:pStyle w:val="BodyText"/>
      </w:pPr>
      <w:r>
        <w:t xml:space="preserve">This </w:t>
      </w:r>
      <w:r w:rsidR="00F82A0C">
        <w:t>progress</w:t>
      </w:r>
      <w:r>
        <w:t xml:space="preserve"> has</w:t>
      </w:r>
      <w:r w:rsidR="00F82A0C">
        <w:t xml:space="preserve"> been made thanks to the use of proprietary TCAM (Ternary Content-Addressable Memory) and ASICs (Application-Specific Integrated Circuit) which have been designed to perform table look up and data packet forwarding at </w:t>
      </w:r>
      <w:r>
        <w:t xml:space="preserve">extreme </w:t>
      </w:r>
      <w:r w:rsidR="00F82A0C">
        <w:t>high speed</w:t>
      </w:r>
      <w:r>
        <w:t>s</w:t>
      </w:r>
      <w:r w:rsidR="00F82A0C">
        <w:t>.</w:t>
      </w:r>
    </w:p>
    <w:p w14:paraId="6621C3A9" w14:textId="21FDEE31" w:rsidR="005E32D4" w:rsidRDefault="00F82A0C">
      <w:pPr>
        <w:pStyle w:val="BodyText"/>
      </w:pPr>
      <w:del w:id="7" w:author="T. Sridhar" w:date="2020-11-24T23:47:00Z">
        <w:r w:rsidDel="004C60BC">
          <w:delText>In early 2000</w:delText>
        </w:r>
      </w:del>
      <w:ins w:id="8" w:author="T. Sridhar" w:date="2020-11-24T23:47:00Z">
        <w:r w:rsidR="004C60BC">
          <w:t>The</w:t>
        </w:r>
      </w:ins>
      <w:del w:id="9" w:author="T. Sridhar" w:date="2020-11-24T23:47:00Z">
        <w:r w:rsidDel="004C60BC">
          <w:delText>, the</w:delText>
        </w:r>
      </w:del>
      <w:r>
        <w:t xml:space="preserve"> </w:t>
      </w:r>
      <w:r w:rsidR="008C0DC0">
        <w:t xml:space="preserve">virtualization of </w:t>
      </w:r>
      <w:r>
        <w:t xml:space="preserve">x86 </w:t>
      </w:r>
      <w:ins w:id="10" w:author="T. Sridhar" w:date="2020-11-24T23:47:00Z">
        <w:r w:rsidR="004C60BC">
          <w:t>systems has</w:t>
        </w:r>
      </w:ins>
      <w:del w:id="11" w:author="T. Sridhar" w:date="2020-11-24T23:47:00Z">
        <w:r w:rsidDel="004C60BC">
          <w:delText>computers</w:delText>
        </w:r>
      </w:del>
      <w:r>
        <w:t xml:space="preserve"> led to </w:t>
      </w:r>
      <w:del w:id="12" w:author="T. Sridhar" w:date="2020-11-24T23:47:00Z">
        <w:r w:rsidDel="004C60BC">
          <w:delText>lots of</w:delText>
        </w:r>
      </w:del>
      <w:ins w:id="13" w:author="T. Sridhar" w:date="2020-11-24T23:47:00Z">
        <w:r w:rsidR="004C60BC">
          <w:t xml:space="preserve">several </w:t>
        </w:r>
      </w:ins>
      <w:del w:id="14" w:author="T. Sridhar" w:date="2020-11-24T23:47:00Z">
        <w:r w:rsidDel="004C60BC">
          <w:delText xml:space="preserve"> </w:delText>
        </w:r>
      </w:del>
      <w:r>
        <w:t>innovation</w:t>
      </w:r>
      <w:ins w:id="15" w:author="T. Sridhar" w:date="2020-11-24T23:47:00Z">
        <w:r w:rsidR="004C60BC">
          <w:t>s</w:t>
        </w:r>
      </w:ins>
      <w:r>
        <w:t xml:space="preserve"> in </w:t>
      </w:r>
      <w:ins w:id="16" w:author="T. Sridhar" w:date="2020-11-24T23:47:00Z">
        <w:r w:rsidR="004C60BC">
          <w:t xml:space="preserve">the </w:t>
        </w:r>
      </w:ins>
      <w:r>
        <w:t xml:space="preserve">systems domain. Compute virtualization and </w:t>
      </w:r>
      <w:r w:rsidR="008C0DC0">
        <w:t>high</w:t>
      </w:r>
      <w:r>
        <w:t>-</w:t>
      </w:r>
      <w:r w:rsidR="008C0DC0">
        <w:t xml:space="preserve">speed </w:t>
      </w:r>
      <w:r>
        <w:t xml:space="preserve">network devices evolution </w:t>
      </w:r>
      <w:r w:rsidR="008C0DC0">
        <w:t xml:space="preserve">has </w:t>
      </w:r>
      <w:r>
        <w:t xml:space="preserve">enabled the </w:t>
      </w:r>
      <w:r w:rsidR="008C0DC0">
        <w:t xml:space="preserve">network </w:t>
      </w:r>
      <w:r w:rsidR="008C0DC0" w:rsidRPr="0009100C">
        <w:rPr>
          <w:bCs/>
        </w:rPr>
        <w:t>cloud</w:t>
      </w:r>
      <w:r w:rsidR="008C0DC0">
        <w:t xml:space="preserve"> </w:t>
      </w:r>
      <w:r>
        <w:t>creation.</w:t>
      </w:r>
    </w:p>
    <w:p w14:paraId="385C1312" w14:textId="25A789D2" w:rsidR="005E32D4" w:rsidRDefault="008C0DC0">
      <w:pPr>
        <w:pStyle w:val="BodyText"/>
      </w:pPr>
      <w:r>
        <w:t>Since it</w:t>
      </w:r>
      <w:r w:rsidR="00F82A0C">
        <w:t xml:space="preserve"> </w:t>
      </w:r>
      <w:r>
        <w:t>isn’t</w:t>
      </w:r>
      <w:r w:rsidR="00F82A0C">
        <w:t xml:space="preserve"> convenient to manage several isolated network devices</w:t>
      </w:r>
      <w:r>
        <w:t>,</w:t>
      </w:r>
      <w:r w:rsidR="00F82A0C">
        <w:t xml:space="preserve"> </w:t>
      </w:r>
      <w:del w:id="17" w:author="T. Sridhar" w:date="2020-11-24T23:47:00Z">
        <w:r w:rsidR="00F82A0C" w:rsidDel="004C60BC">
          <w:delText>each having their own configuration language</w:delText>
        </w:r>
      </w:del>
      <w:r>
        <w:t>, t</w:t>
      </w:r>
      <w:r w:rsidR="00F82A0C">
        <w:t>he following needs have emerged:</w:t>
      </w:r>
    </w:p>
    <w:p w14:paraId="3F5469DD" w14:textId="77777777" w:rsidR="005E32D4" w:rsidRDefault="00F82A0C">
      <w:pPr>
        <w:numPr>
          <w:ilvl w:val="0"/>
          <w:numId w:val="2"/>
        </w:numPr>
      </w:pPr>
      <w:r>
        <w:t>Single point of configuration</w:t>
      </w:r>
    </w:p>
    <w:p w14:paraId="246E1256" w14:textId="77777777" w:rsidR="005E32D4" w:rsidRDefault="00F82A0C">
      <w:pPr>
        <w:numPr>
          <w:ilvl w:val="0"/>
          <w:numId w:val="2"/>
        </w:numPr>
      </w:pPr>
      <w:r>
        <w:t>Configuration protocol standardization</w:t>
      </w:r>
    </w:p>
    <w:p w14:paraId="2DC238EC" w14:textId="77777777" w:rsidR="005E32D4" w:rsidRDefault="00F82A0C">
      <w:pPr>
        <w:numPr>
          <w:ilvl w:val="0"/>
          <w:numId w:val="2"/>
        </w:numPr>
      </w:pPr>
      <w:r>
        <w:t>Network feature support on x86 servers</w:t>
      </w:r>
    </w:p>
    <w:p w14:paraId="0F0E7ABF" w14:textId="77777777" w:rsidR="005E32D4" w:rsidRDefault="00F82A0C">
      <w:pPr>
        <w:numPr>
          <w:ilvl w:val="0"/>
          <w:numId w:val="2"/>
        </w:numPr>
      </w:pPr>
      <w:r>
        <w:t>Extensibility and ability to scale</w:t>
      </w:r>
    </w:p>
    <w:p w14:paraId="3987B007" w14:textId="77777777" w:rsidR="005E32D4" w:rsidRDefault="00F82A0C">
      <w:pPr>
        <w:numPr>
          <w:ilvl w:val="0"/>
          <w:numId w:val="2"/>
        </w:numPr>
      </w:pPr>
      <w:r>
        <w:lastRenderedPageBreak/>
        <w:t>Good performance</w:t>
      </w:r>
    </w:p>
    <w:p w14:paraId="2578D0B0" w14:textId="77777777" w:rsidR="005E32D4" w:rsidRDefault="00874368">
      <w:pPr>
        <w:pStyle w:val="FirstParagraph"/>
      </w:pPr>
      <w:r>
        <w:t>Which called for</w:t>
      </w:r>
      <w:r w:rsidR="00F82A0C">
        <w:t xml:space="preserve"> </w:t>
      </w:r>
      <w:r>
        <w:t xml:space="preserve">more </w:t>
      </w:r>
      <w:r w:rsidR="00F82A0C">
        <w:t>cloud and SDN technology development.</w:t>
      </w:r>
    </w:p>
    <w:p w14:paraId="26EAC91B" w14:textId="77777777" w:rsidR="005E32D4" w:rsidRDefault="00F82A0C">
      <w:pPr>
        <w:pStyle w:val="Heading2"/>
      </w:pPr>
      <w:bookmarkStart w:id="18" w:name="X347ccdb78083a8a65ab1a5060c8293cdadc151a"/>
      <w:r>
        <w:t xml:space="preserve">Early </w:t>
      </w:r>
      <w:r w:rsidR="00874368">
        <w:t xml:space="preserve">Age </w:t>
      </w:r>
      <w:r>
        <w:t>of SDN</w:t>
      </w:r>
      <w:bookmarkEnd w:id="18"/>
    </w:p>
    <w:p w14:paraId="1831CA22" w14:textId="77777777" w:rsidR="005E32D4" w:rsidRDefault="00F82A0C">
      <w:pPr>
        <w:pStyle w:val="FirstParagraph"/>
      </w:pPr>
      <w:r>
        <w:t xml:space="preserve">In Stanford University (US - CA), Clean Slate Research Projects program was initiated in 2006 in order to think about how to improve the </w:t>
      </w:r>
      <w:r w:rsidR="00874368">
        <w:t xml:space="preserve">internet’s </w:t>
      </w:r>
      <w:r>
        <w:t xml:space="preserve">network architecture. </w:t>
      </w:r>
      <w:r w:rsidR="00874368">
        <w:t>The Ethane</w:t>
      </w:r>
      <w:r>
        <w:t xml:space="preserve"> project was part of this program. Its purpose was to Design network</w:t>
      </w:r>
      <w:r w:rsidR="00874368">
        <w:t>s</w:t>
      </w:r>
      <w:r>
        <w:t xml:space="preserve"> where connectivity is governed by high-level, global policy</w:t>
      </w:r>
      <w:r w:rsidR="00874368">
        <w:t xml:space="preserve">. </w:t>
      </w:r>
      <w:r>
        <w:t>This project is generally known as the first implementation of SDN.</w:t>
      </w:r>
    </w:p>
    <w:p w14:paraId="49242C1B" w14:textId="77777777" w:rsidR="005E32D4" w:rsidRDefault="00F82A0C">
      <w:pPr>
        <w:pStyle w:val="BodyText"/>
      </w:pPr>
      <w:r>
        <w:t>In 2008, a white paper was proposed by ACM (Association for Computing Machinery) to design a new protocol (OpenFlow) that can program network devices from a network controller.</w:t>
      </w:r>
    </w:p>
    <w:p w14:paraId="0BBCD2AA" w14:textId="77777777" w:rsidR="005E32D4" w:rsidRDefault="00F82A0C">
      <w:pPr>
        <w:pStyle w:val="BodyText"/>
      </w:pPr>
      <w:r>
        <w:t>In 2011, ONF (Open Networking Foundation) was created to promote SDN Architecture and OpenFlow protocols.</w:t>
      </w:r>
    </w:p>
    <w:p w14:paraId="65EA88D7" w14:textId="77777777" w:rsidR="005E32D4" w:rsidRDefault="00F82A0C">
      <w:pPr>
        <w:pStyle w:val="Heading2"/>
      </w:pPr>
      <w:bookmarkStart w:id="19" w:name="X6f4871aa3ff2183b0aad6631140857572e750af"/>
      <w:r>
        <w:t xml:space="preserve">SDN </w:t>
      </w:r>
      <w:r w:rsidR="00874368">
        <w:t xml:space="preserve">Startups </w:t>
      </w:r>
      <w:r>
        <w:t>acquired by major networks or virtualization vendors</w:t>
      </w:r>
      <w:bookmarkEnd w:id="19"/>
    </w:p>
    <w:p w14:paraId="71908C13" w14:textId="36E0CD5C" w:rsidR="005E32D4" w:rsidRDefault="00874368">
      <w:pPr>
        <w:pStyle w:val="FirstParagraph"/>
      </w:pPr>
      <w:r>
        <w:t xml:space="preserve">The first </w:t>
      </w:r>
      <w:r w:rsidR="00F82A0C">
        <w:t xml:space="preserve">companies focusing on SDN were founded around 2010. (Most of them have now been acquired by main networks or virtualization solution vendors.) In 2007, Martin Casado, who was working on </w:t>
      </w:r>
      <w:ins w:id="20" w:author="T. Sridhar" w:date="2020-11-24T23:48:00Z">
        <w:r w:rsidR="004C60BC">
          <w:t xml:space="preserve">the </w:t>
        </w:r>
      </w:ins>
      <w:r w:rsidR="00F82A0C">
        <w:t xml:space="preserve">Ethane project </w:t>
      </w:r>
      <w:ins w:id="21" w:author="T. Sridhar" w:date="2020-11-24T23:48:00Z">
        <w:r w:rsidR="004C60BC">
          <w:t xml:space="preserve">at Stanford </w:t>
        </w:r>
      </w:ins>
      <w:r w:rsidR="00F82A0C">
        <w:t xml:space="preserve">founded </w:t>
      </w:r>
      <w:proofErr w:type="spellStart"/>
      <w:r w:rsidR="00F82A0C">
        <w:t>Nicira</w:t>
      </w:r>
      <w:proofErr w:type="spellEnd"/>
      <w:r w:rsidR="00F82A0C">
        <w:t xml:space="preserve"> to provide solutions for network virtualization with SDN concept</w:t>
      </w:r>
      <w:r>
        <w:t>s</w:t>
      </w:r>
      <w:r w:rsidR="00F82A0C">
        <w:t xml:space="preserve">. </w:t>
      </w:r>
      <w:proofErr w:type="spellStart"/>
      <w:r w:rsidR="00F82A0C">
        <w:t>Nicira</w:t>
      </w:r>
      <w:proofErr w:type="spellEnd"/>
      <w:r w:rsidR="00F82A0C">
        <w:t xml:space="preserve"> was </w:t>
      </w:r>
      <w:proofErr w:type="spellStart"/>
      <w:r w:rsidR="00F82A0C">
        <w:t>aquired</w:t>
      </w:r>
      <w:proofErr w:type="spellEnd"/>
      <w:r w:rsidR="00F82A0C">
        <w:t xml:space="preserve"> by </w:t>
      </w:r>
      <w:ins w:id="22" w:author="T. Sridhar" w:date="2020-11-24T23:48:00Z">
        <w:r w:rsidR="004C60BC">
          <w:t>VM</w:t>
        </w:r>
      </w:ins>
      <w:del w:id="23" w:author="T. Sridhar" w:date="2020-11-24T23:48:00Z">
        <w:r w:rsidR="00F82A0C" w:rsidDel="004C60BC">
          <w:delText>vM</w:delText>
        </w:r>
      </w:del>
      <w:r w:rsidR="00F82A0C">
        <w:t xml:space="preserve">ware in 2012 </w:t>
      </w:r>
      <w:del w:id="24" w:author="T. Sridhar" w:date="2020-11-24T23:48:00Z">
        <w:r w:rsidR="00F82A0C" w:rsidDel="004C60BC">
          <w:delText>to develop</w:delText>
        </w:r>
      </w:del>
      <w:ins w:id="25" w:author="T. Sridhar" w:date="2020-11-24T23:48:00Z">
        <w:r w:rsidR="004C60BC">
          <w:t>and became a key part of the</w:t>
        </w:r>
      </w:ins>
      <w:r w:rsidR="00F82A0C">
        <w:t xml:space="preserve"> VM</w:t>
      </w:r>
      <w:ins w:id="26" w:author="T. Sridhar" w:date="2020-11-24T23:48:00Z">
        <w:r w:rsidR="004C60BC">
          <w:t>w</w:t>
        </w:r>
      </w:ins>
      <w:del w:id="27" w:author="T. Sridhar" w:date="2020-11-24T23:48:00Z">
        <w:r w:rsidR="00F82A0C" w:rsidDel="004C60BC">
          <w:delText>W</w:delText>
        </w:r>
      </w:del>
      <w:r w:rsidR="00F82A0C">
        <w:t>are NSX</w:t>
      </w:r>
      <w:ins w:id="28" w:author="T. Sridhar" w:date="2020-11-24T23:48:00Z">
        <w:r w:rsidR="004C60BC">
          <w:t xml:space="preserve"> product. </w:t>
        </w:r>
      </w:ins>
      <w:del w:id="29" w:author="T. Sridhar" w:date="2020-11-24T23:48:00Z">
        <w:r w:rsidR="00F82A0C" w:rsidDel="004C60BC">
          <w:delText>.</w:delText>
        </w:r>
      </w:del>
      <w:r w:rsidR="00F82A0C">
        <w:t xml:space="preserve"> In 2016, VMWare also bought </w:t>
      </w:r>
      <w:proofErr w:type="spellStart"/>
      <w:r w:rsidR="00F82A0C">
        <w:t>PLUMGrid</w:t>
      </w:r>
      <w:proofErr w:type="spellEnd"/>
      <w:r w:rsidR="00F82A0C">
        <w:t xml:space="preserve">, a SDN startup founded in 2013. In 2010, </w:t>
      </w:r>
      <w:proofErr w:type="spellStart"/>
      <w:r w:rsidR="00F82A0C">
        <w:t>BigSwitch</w:t>
      </w:r>
      <w:proofErr w:type="spellEnd"/>
      <w:r w:rsidR="00F82A0C">
        <w:t xml:space="preserve"> networks, which was proposing an SDN solution, was founded. In early 2020, </w:t>
      </w:r>
      <w:proofErr w:type="spellStart"/>
      <w:r w:rsidR="00F82A0C">
        <w:t>BigSwitch</w:t>
      </w:r>
      <w:proofErr w:type="spellEnd"/>
      <w:r w:rsidR="00F82A0C">
        <w:t xml:space="preserve"> was acquired by Arista Networks. In 2012, Cisco created </w:t>
      </w:r>
      <w:proofErr w:type="spellStart"/>
      <w:r w:rsidR="00F82A0C">
        <w:t>Insieme</w:t>
      </w:r>
      <w:proofErr w:type="spellEnd"/>
      <w:r w:rsidR="00F82A0C">
        <w:t xml:space="preserve"> Networks, a spin-off start-up company working on SDN. In 2013, Cisco took back control of </w:t>
      </w:r>
      <w:proofErr w:type="spellStart"/>
      <w:r w:rsidR="00F82A0C">
        <w:t>Insieme</w:t>
      </w:r>
      <w:proofErr w:type="spellEnd"/>
      <w:r w:rsidR="00F82A0C">
        <w:t xml:space="preserve"> in order to develop its own SDN solution called ACI (Application Centric Infrastructure). In early 2012, Contrail Systems was created and </w:t>
      </w:r>
      <w:proofErr w:type="spellStart"/>
      <w:r w:rsidR="00F82A0C">
        <w:t>aquired</w:t>
      </w:r>
      <w:proofErr w:type="spellEnd"/>
      <w:r w:rsidR="00F82A0C">
        <w:t xml:space="preserve"> at the end of the year by Juniper Networks. In 2013, Alcatel Lucent created </w:t>
      </w:r>
      <w:proofErr w:type="spellStart"/>
      <w:r w:rsidR="00F82A0C">
        <w:t>Nuage</w:t>
      </w:r>
      <w:proofErr w:type="spellEnd"/>
      <w:r w:rsidR="00F82A0C">
        <w:t xml:space="preserve"> Networks, a spin-off start-up company working on SDN, which is now an affiliate of Nokia.</w:t>
      </w:r>
    </w:p>
    <w:p w14:paraId="515AAB4A" w14:textId="77777777" w:rsidR="005E32D4" w:rsidRDefault="00F82A0C">
      <w:pPr>
        <w:pStyle w:val="BodyText"/>
      </w:pPr>
      <w:r>
        <w:t xml:space="preserve">The road of SDN development and its history is never </w:t>
      </w:r>
      <w:proofErr w:type="spellStart"/>
      <w:r>
        <w:t>straighforward</w:t>
      </w:r>
      <w:proofErr w:type="spellEnd"/>
      <w:r>
        <w:t xml:space="preserve"> and looks more nuanced than a single storyline might suggest. It’s actually far more complex to be described in a short section. </w:t>
      </w:r>
      <w:r w:rsidR="00874368">
        <w:t>Figure 2.1</w:t>
      </w:r>
      <w:r>
        <w:t xml:space="preserve"> from </w:t>
      </w:r>
      <w:hyperlink w:anchor="sdn-history">
        <w:r>
          <w:rPr>
            <w:rStyle w:val="Hyperlink"/>
          </w:rPr>
          <w:t>[</w:t>
        </w:r>
        <w:proofErr w:type="spellStart"/>
        <w:r>
          <w:rPr>
            <w:rStyle w:val="Hyperlink"/>
          </w:rPr>
          <w:t>sdn</w:t>
        </w:r>
        <w:proofErr w:type="spellEnd"/>
        <w:r>
          <w:rPr>
            <w:rStyle w:val="Hyperlink"/>
          </w:rPr>
          <w:t>-history]</w:t>
        </w:r>
      </w:hyperlink>
      <w:r>
        <w:t xml:space="preserve"> shows developments in programmable networking over the past 20 years, and their chronological relationship to advances in network virtualization.</w:t>
      </w:r>
    </w:p>
    <w:p w14:paraId="1E6A0F6D" w14:textId="77777777" w:rsidR="005E32D4" w:rsidRDefault="00F82A0C">
      <w:pPr>
        <w:pStyle w:val="BodyText"/>
      </w:pPr>
      <w:r>
        <w:rPr>
          <w:noProof/>
        </w:rPr>
        <w:lastRenderedPageBreak/>
        <w:drawing>
          <wp:inline distT="0" distB="0" distL="0" distR="0" wp14:anchorId="6AE261B3" wp14:editId="09CB05BE">
            <wp:extent cx="5334000" cy="3078171"/>
            <wp:effectExtent l="0" t="0" r="0" b="0"/>
            <wp:docPr id="2" name="Picture" descr="sdn-history"/>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KMAAAKtCAIAAAB0QjoMAAAABmJLR0QA/wD/AP+gvaeTAAAACXBIWXMAAA7EAAAOxAGVKw4bAAAgAElEQVR4nOzdf1Rb530/8Ec5yYGlVxKblDPJSjMjKsvu4hwEg9k5rk340YKtJCRnHrLbgLsEuSY+DUFkwfVpwEl9TBYESmu7NbAToF0gc9aSWRhnNhjXXnBgIGonq+WbCK+ekM5mdaB7G5PVp/f7x/PN/eqLflgIgUC8X3/B1XOf+7lXVxd9+Dz3uRJBEAgAAAAAAAAkkXsSHQAAAAAAAADEGTI9AAAAAACAZINMDwAAAAAAINkg0wMAAAAAAEg2yPQAAAAAAACSDTI9WI1Yls3NzZVIJHa7XVzocDjoQolEkpuby7JshOU8zxcWFkoCVFRUJGZnACBqLMuWlJQEf8x5njebzVEux8d/RZvvOUDC/MmI0B6Ws7icALgIrFzzPQFiOGGWFwFglWlqahLP/1OnTtGF4+PjCoUi8KNRUFDAcVy45RzHFRQUBC4vLy9P7H5BNK5fv15cXEzfspycnOvXr9PlHMdVVlZGvzzyS7A8Rf9x1mq1U1NT0S/Hx3+lmO85IIT5kxGhPSxni3cC4CKwIsz3BIjhhFluUNOD1YXn+ZGRkebm5qeffjpw+eDgoM/nKy8v5zju+vXrWq12YmKCZdlwy+lagR/szs7OROwQzIPD4di8efOZM2for6Ojo/v27eN5nuf50tLStrY2cXlxcbHH4wm3nBAS4SVYzsScvLu7mxBCP85DQ0MDAwNarfb69ev077fL5RobGwu3nHaFj/8KNa9zINyfjMjnBixncTkBKFwEVqJ5nQAxtF9ukOnB6sIwzDvvvPPiiy8yDBP8qlKpZBhGp9Nt2bLF5/O53e7Iy10u15o1a5Z74R4CxOuL/gq6yoPIYDD09/frdDpCiF6vVygUcrlcpVI5nU5CSFVVlU6nYximpKSEEOJ0OsMtp73h478SzfccCPcnI/K5ActWvE4ACheBFWe+J8B82ydy38JApgdACCF6vZ4Q0tzcTIdcd3V1RV4+B0o6K0Icv+ivoKs8hGSz2Xw+X1VVlVqtDtngypUrUS7Hx3+FivkcCGe+7SGx4ngC4CKwEs33BIj7FWNpINMDIIQQo9HY1tZGR2OvW7du3bp1kZczDHPu3Dk6ZqOvr0+hUMzMzHi93kTFD/MVxy/60bwEy4rVau3q6iovL9+7d2+4No888ki45fj4J4GFnAPxag8JtMATABeBlW6+J8BiXDGWBjI9gP/rueeeu3XrliAIY2NjX/7ylxUKhUajibBctHXr1szMzMBRnbDMLfCL/nxXgWXFarXW1taWl5cfO3Ys5IisecHHfyWK7zkAKw4uAqvcfE+AFX3FQKYHQAghPM9/8skn9Ge73T4wMEDH9YVb7nA4Dh06xPO8uDw4A4TlaUVfsmEh6MTotbW1TU1NnZ2d4rtPB2n39/fzPM+y7PHjx+nCcMvx8V+55nsOhOtnvu1hmYjXCYCLwAo13xMgXidMIi3+9J4Ay0jwxLiEkFOnTgVPpEsnU45+OWZYXv7Ed7+pqSlw+alTp8gXUyfTGVbpGx1ueYRVErRnEBX6rs3R1NQ0NTVF30ERfWfDLcfHf+Wa7zkQ7k9GuPaJ3j+4i3idALgIrFDzPQHm2z7R+xcCMj1YXcJdtQOfjbZu3bru7m6xfcjlgiB0d3fTC71CoWhubl6en3AIFK8v+oIgrKCrPIjCnQCCIFy/fj0nJ4cuqaysFN/KcMvx8V+h5nsOhPuTEa49LHNxPAFwEViJ5nsCxPBXY7mRCIIQvA8AAMnHbrc//vjjcxY2NTVZLBaWZb/5zW+Ojo4SQiorK5ubm+kgjXDLI78EAAAAkHDI9AAAAAAAAJINZmQB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9WNY/Hk5GRIQlit9uXOBKHw5Gbm+vxeJZ4uwAAAACQlJDpwaqmVqs//fRTQRCmpqZycnLGx8cFQRAEwWg0Jjo0AAAAAIDYIdMDgOWovb1dqVRKJBKlUtnT0xPHnnmeb2lpQfkUAAAAkhsyPYCweJ43m810PKfZbOZ53uFwlJWV0SREqVTSQZ4hF4brIXL7vr4+ulDMbcL1IA71dDgcer3e4XAQQiwWC20pdhty9eXParX29PQMDw8LgjA8PHzw4ME4jqdlWba7uztevQEAAAAsT8j0AELjeb60tFSj0XAcx3GcRqMpLS3leX5gYKCuru7o0aNHjx594YUXaLoVcmG4HsK1d7lc4sKDBw96PB7ag1QqpT18/vnnYg/B7Hb7xYsXp6amBEE4evToq6++yrJsuACWM57n+/v7q6urdTodIUSn01VVVdlstuUfOQAAAMDygUwPILShoSFCiMViYRiGYRiLxSIu7OjoMJlM27ZtUygUXq+Xtg9eGKGHKDsZGhqanJysra2lPTQ2Nvr9fpZlw8Xscrl6enq8Xq/JZBoZGXE6nRECWOZo8FR+fr7f7+c4jhYzX3vtNVr5bG9v7+npoYM8rVYrbcyybG5uLi1jigvtdntGRkZLS4tEIsnKyhodHd24cSMthAIAAAAkJWR6AKE5nc6BgQGpVEpzBqlUOjAw8PHHH2u12uzs7DmNQy4M2QNNYKLsxOl0btmyRa1W01+lUqlMJnO73SEDzsvLq6ioqKmpUavVdPxnhACWM4Zhqqura2trlUplS0uL1+s1GAwjIyP0OLhcrk8++eTGjRsdHR2VlZX9/f03btwYHx9vbW11OBw8z+/bt89sNguCcOHCBbqQdutyuQ4fPtze3m6z2XJycq5evWowGBK6owAAAACLCJkeQFgFBQUcxwkBXn755QX2QAtri4FhGKvVKgjC+Pj4008/vX///tHR0aUMII6MRuP4+LhWq6WJa25urljJVCgU1dXVDMNkZ2fn5OTQn1UqlVwuJ4SwLOv3+3fs2EEI0el0d+7cERNjhUJx9uzZZ599duvWrYnaLwAAAIAlg0wPIDS9Xj85OclxHP3V4/Hk5uaOj48vsId5jRjU6/WXLl0SZ4nkOM7v92s0msA2g4ODPp+PEGK1WisqKgghBoOhubk5MzNTLpcvMIAEonU8juO6u7tnZmaKi4sjz5bp8/ncbrdY/fN6vU1NTS6XS2wgl8tVKtXiBw4AAACwLCDTAwgtLy8vPT29rq6O53me5+vq6jZs2JCVlbXAHuY1YpD20NTUJPYgk8l0Op1KpfL5fBcuXLBarbW1tbRxfn7+5cuXaSLHsuzNmze/9a1vLTCAhAicWZRhGJPJNDY2lp6ePjY2RqJI2CwWi1KpfPjhhx988EGtVrtEQQMAAAAsM8j0AEJjGKa3tzclJUUqlUql0pSUlGPHjiWkB47jxB56e3sZhlGr1QcOHNi/f/+RI0f6+vpoPmMwGA4dOlRUVCSRSEwmU1tb29e+9rVwAYgFwGWI5rE0r5svOgHp8PDwrVu3TCZT3GMDAAAAWCkkgiAkOgYAWGoej6e1tbW+vj7RgYRmtVqPHDnS1dW1fft2nuetVmtXV9elS5e8Xu/evXvfe+89tVrt8XiefPLJEydOGAwGj8ezZcuWN9980+l09vf39/b2EkKef/75rq6uU6dOGY1Gu93+wgsvXLp0Sa1WOxwOsZNE7ygAAADAYkFND2DV4Xm+vr7+iSeeSHQgYVkslsbGxvLycjplqNvtPnPmTDSJ2d69e7VarVQqXbt2bUlJSUFBQfBcozqdTiaT4SkLAAAAkNxQ0wMAAAAAAEg2qOkBAAAAAAAkG2R6AAAAAAAAyQaZHgAAAAAAQLJBpgcQrYqKCqvVSn/meb6wsDAjI0N8nLfdbi8sLOR5PuS6PM+3tLTQxoHPi1s48XnoK+vB6AAAAACwqJDpAUTrkUceuXLlCv2Z47jJycmZmRmv10uXnDx5sqSkhGGYkOuyLNvd3b1Ega4oHo8nIyNDEiCGfDX6LDcw5QYAAABIYsj0AKKl1+vdbjet2nm93oKCgszMTLfbTQjhed7tduv1+kTHuCIpFIrx8XHhCzU1NUVFRYtUnETKDQAAAKsEMj2AaGk0mps3b7IsSwgZHBzU6/UlJSUnT54khHAc5/f7NRoNIYTnebPZTMtTZrOZ53mHw1FUVDQ6Ohr4DLe+vj6lUqlUKnt6euiS4BXtdntGRkZLS4tSqaQrsiybm5tL24hDSZOM0WgUU2gAAAAAiA0yPYBo6XS6L3/5yzQDuXLlil6vF6t8Xq83PT1dp9PxPF9aWqrRaDiO4zhOo9GUlpbqdLqzZ8/m5ORcvXrVYDAQQlwuV11d3dGjR48ePXrw4EGPxxNyRZ7nXS7X4cOHX3/9dY7jeJ7ft2+f2WwWBOHChQutra1Jf1deyMzW4/GUlZVJJBKlUtne3j5nFavVSu+fjCbltlgstIFSqbTb7Uu9ewAAAACLBpkeQLQYhtFoNE6nk+f5lJSU7Ozs7Oxsv9/Psqzb7U5NTWUYZmhoiBBisVgYhmEYxmKxEELowjk6OjpMJtO2bdsUCoXX6w254vnz5xUKxdmzZ5999tmtW7eyLOv3+3fs2EEI0el0d+7cScrCl91un5yczM7ODpnZ8jz/zDPPfPWrX+U47uzZs2+88UZgumu3248cOfLuu+9KpdK7ptx2u/3ixYtTU1OCIBw9evTVV1/F/XsAAACQNJDpAcwDnZSFZdmZmRmpVCqVSmUymdvtdjqdjzzyCCHE6XQODAxIpVJaKZJKpQMDA06nc04/Wq02Ozs7cEnIFT/66CO5XK5SqWgbg8EwMjKiVqu9Xm9TU5PL5VqavV5sPp8vKytLnJGlubn53XffVavVITPboaGhyclJs9nMMIzBYNi0aZPNZqP92O32PXv2dHR0GAyGKFNul8vV09Pj9XpNJhM9tku54wAAAACLB5kewDzk5+fPzs46nU5awWMYpqSkZGxsrL+/X5yOpaCggOM4IQBNM+4qeMUDBw7MaWOxWJRK5cMPP/zggw9qtdo4716CzJmRZWRkhI5xDZfZpqenS6VS+nNnZ2dnZychxOfzvfLKK4QQerdkNCl3Xl5eRUVFTU2NWq0OvGESAAAAIAkg0wOYB5VK9dvf/ra3t3fnzp10iV6v7+vrk0gktEan1+snJyc5jqOvRj/7fzQr0tGGw8PDt27dMplM8dyx5WpemW1DQ8OOHTvEEt9dU26GYaxWqyAI4+PjTz/99P79+5P+vkcAAABYPZDpAcyDVCoVBOHcuXO0cEQI0Wg0LpdLEARaZcrLy0tPT6+rq+N5nuf5urq6DRs20ApVZNGs6HQ6ZTKZWq2mDZJm9GY44TLbwJTYarVWVFQQQhQKxRNPPFFdXd3X12e326PJnMV1DQZDc3MzJvwEAACAZIJMD2Ae6HDNwHvndDpdZmamRqOhz0xnGKa3tzclJYXexZeSknLs2DHaTCaTBT5lIbjnkCsG2rt3r1arlUqla9euLSkpKSgoCL4DMJmEzGxpStza2srzPMuyx48fF+urhBCDwXDgwAGbzfYXf/EXd82c8/PzL1++LD6+4ubNm2ICDwAAALDiCQAAiTM1NZWTkxN4n56I47jKykpCiEKh6O7uLigoaGpqoqv89V//NV3e1tY2p5OpqSmtVtvU1CSuTgiprKykIzk5jisoKBDvDOzu7lYoFISQdevWXbhwYUn3HAAAAGAxSQRBSGCeCQAAAAAAAHGH0ZsAYV27dm12djbRUQAAAAAAzBsyPYCwXn/9dcy8v8o1NDQkOgRIpNnZ2cbGxkRHAYnk9Xp/8pOfJDoKSKRr167hy8Aqt2vXrmvXriU6ilgg0wMACOvQoUOJDgESyev1njhxItFRQCJdu3btnXfeSXQUkEiXL19+//33Ex0FJJLX6/V6vYmOIhbI9FYdnucLCwslEonVak10LAAAAAAAsCiWXaYn5iELTEUqKiokEklFRQXP83EML5jVaqXRFhYWBm6LLqdP6wIAAAAAAFhKyy7TY1l2YmKC/tzf3x9lnma32yUSSUZGhsfjIYQsdnYX6MqVK/SHgYGBoaGhGHqYEzysEuJ5npRmZ2dv3LixqJtYuUMpRDdu3Jienk50FAAAAJCcll2mZ7PZfD6fxWJRKBQTExMsy8bQCcMwnZ2dgiB0dnbS51kvtkcffZQQYrPZljLJhJXI6/Vu3rxZIpHk5eVJJJLNmzev9HRljjNnzsjlcqlUunHjxvvuu28xZjRpa2u7//77MzIyMjIy7r///ra2trhvYrE1NDTcd999GzduVKlUcrn8zJkziY4IAAAAloXp6eldu3bFpSSwvDI9j8dz6dIlhULx5JNPZmZm+ny+wcHBOW16enr0ej0dMGmxWHier6ioePzxxwkhLpdrzZo1SqXS4XAEjt6kw0EDB1LSoZXieEuHw5Gbm0v7VCqV7e3tYkuWZUtKSuhLubm5DocjZORf//rXCwoKIpT1wm0iOHi6d2K0Ho8nIyNDIpHY7XZxlTm7c/r06cDOW1pa6H7Rlj09PRFuzHM4HEqlkjaLfn8hNteuXdu4cePly5cJITMzM4SQy5cv/+Vf/uVil7+WzJEjR3bt2uX3++/cucPz/J07d5qamjZv3hzHTezateull166ffv2Z5999tlnn92+ffull16qrq6O4yYW2+bNm5uamugh+vzzz/1+/65duw4ePJjouAAAACDx0tLSpqenDQbDU089tcB8b3llemNjYy6XKzMz02AwlJSUkKABnFarddeuXdevX6e/Njc333XAJMMwtKtLly6JYzv7+/sJISUlJQzD2O32rKys0dFR2t7n81VWVtKkyOPxFBcXi/9uHx0dfemll0JW7VwuF/2uGbKsF2ETwb71rW8FRkuPCSHE6XTS4N1uNyHkkUceEY/Jjh07Ajuvqal5/vnnxQ537do1MDBAAgaaijwez1/91V/5fL6CggKj0Rj9/kIMZmdnv/GNb9y6dWvO8t/85jf0FF3pLl++3NzcPGc44u9+97uPPvqotrY2Lptoa2vr7++nSbJoZmams7NzpZTFamtrP/roo9/97neBC6enp48fPx7b8G8AAABIMt/4xjcIIb29vQvM9+6Na1QLdfLkSfJFApafny8O4DQYDIQQj8dz/PhxQkh5efmxY8cIIfX19YSQzs7OnTt3Pv7441qt9tKlS2q1ek63tCuXyzU2NmY0GumtgAqFIj8/n+d5m81GCGlra3vuuecIIT09Pfv37z9+/Pju3bu9Xu/MzIzY7enTpzs7O8MFn5eXJ5b1jEajuDzyJoKDdzgcb775phgtTfAIIf39/Xv37g0MPuQxsVqtDQ0NfX19geW47u5uk8kUHHNdXZ3L5SooKOjt7WUYhmXZ6Pd3Nfjf//3fa9euxev798TExG9/+9uQL928ebO9vf0rX/lKXDaUKDabLTiPJYTwPN/e3h74oYjZ3/3d381J86jp6envfe97qampC99EsPgmYO3t7SH/ezI9Pd3Q0IDH9y03Xq93dnYWSfhqNjExMT09jXNgNbt27ZrX68U5sJpNT08v8fQKgV8Vent7e3t7S0tL6+vrMzMz59XPMsr0xKGbNIfR6XSZmZkDAwODg4M006N5l0KhqK6upnffRTk5p9jVyZMnjUbj4OAgrWLpdDpxApjKysrKysrAtcS7p1wuV15e3ne+853Kysrt27eH2wrDMG+88UZRUZHNZsvLyxOXR95EcF4qRut0OvPy8mj5kRBCk1632y0GT76o+AUeE7PZ3NXV5XK5aOmPEFJeXh4yzfv5z3/+wQcfaLXan/70p4F3M0a5v6vBb37zm/Hx8Q8//DAuvf3nf/7nZ599FvKl2dlZq9WqUqnisqFE+bd/+7dwL3Ec9/3vf//eexd6waH17ZA++uijRXr2XRy7vXPnDsdx4V798MMP8fi+5WZ2dnZ6ehrvy2o2PT1948YNnAOrmdfrxXVglbtx40ZnZ+d77723ZFsMnrCtt7d3YmKiv79//fr10fezjDI9cZhiVlZW4HJay2IYhiY5Wq12vl+I6QDOgYEBOiSSDmKklcPIKxoMho6Ojj179ly/fr2mpqampqapqclisURov2PHjq6uroX840eMtr+//4knnpicnCwoKJDL5T//+c/dbjcte2o0msDg5XJ5zEmCWDwk89/fpPeVr3zl2Wef3bNnT1x6Gxoaeuqpp0LOtcgwTHd393z/T7PcVFVV/fjHPw750p/8yZ9cvHhx4ZswGAzh/qm2ZcuW4Nt6F04ikZw/fz6OHT7wwAMhK5+EEKPRSD/gsHzcuHHjsccei+85ACvL0NDQoUOHcA6sZh0dHRcuXHjrrbcSHQgkzGOPPVZfXx9YyFlsPT09u3btEn9du3ZtfX19DN9Il9F9euG+4ojTnGg0GoVCMTMzE8NchXQA58zMzMWLFwMrh5RCoRgfHxcC3Lp1ixYSjUbjrVu3xsfHaTnuyJEjkScpqa6uVigUwXfrRdhEuGgnJiZ6enpcLldJScm3v/1tQshbb71FK3U7d+4MbB94TGjlM5pjQmeRIf//vYXz3V+I3qZNm2QyWciX1Gr1Sk/zCCHl5eVKpTJ4OcMw8XqwZFVVlVwuD16elpb2t3/7t3HZxGKrqKgI+T+mtLS0wNtrAQAAYNX61a9+RX9Yu3btW2+9NTk5GVvhYblkenToJiHk1KlTYi40NTWl1WrJF0kgnY7c5/PRzITn+UOHDgXOkxkhCaRDIn0+H70FLjMzk45+nNMnIYTn+ZaWlrKyMp7n7XZ7WVkZvVHw0KFDWq3W5/OJoyJDomW9gYGBf/mXf6FLIm8iZPDiKmfOnKFJKc1yP/roo4mJCa1Wm52dTVvS5YHHhD6mIrBNOHS4qUKhGBgYOHHiBCEkhv2F6KWmpr7zzjvBudADDzzwi1/8IiEhxdemTZvMZnNaWlrgwtTU1I0bN/7gBz+IyyYqKyuzsrK+9KUvBS780pe+VFxcXFxcHJdNLLYf/OAHWq12zi2Fcrm8oqJiKf9ZCAAAAMtWb2/vAnM8arlkem+//bbL5ZqTn6jV6i1btpAvJqJUq9VVVVWEkK6uLqlUKpVKGxoaaP0qOzubpiVZWVn0KQtz+hdn4Pzggw9IwNDNOX1KJBKpVFpTU+Pz+eiK//iP/7hu3TqJRLJmzZrgCENqbGzUarV0Q9FsIjh4ccc/+OADOjKTZqrXr1/3+XxbtmwR7+6jiWXgMenq6iKEVFVVBd8BGMxgMBw4cIAE1O5i2F+I3qZNmy5evLh+/fqUlJS0tLSUlJT169f/8pe/nNeQ6+Xs8OHD3d3dMpmMYRia8lVWVg4ODsZxrpTBwcHa2tp7771XLpfL5fJ77723tra2u7s7Xv0vttTU1A8//JDWzNPS0mQy2R/90R+98cYbdN4mAAAAWOW8Xu/LL7+8wByPWi6ZHr13LjCHoegwRXovGSHEYrG0tbUpFApCiEKhqKmp2bt3LyFErVYfPnyYLpfL5SEHR9EhkXTFwKGbFoulu7t73bp19FfaLZ2LMi8vr7m5ma5FCKFPILhrBiWmduSLZyFE2ES44MXxmfSYiJkqCXi+AtXZ2SkeE0LIunXruru7o7+5bvfu3Tk5ObQqGNv+wrysX7/+17/+tdfr/cUvfuH1en/9618nTZpHFRcXz8zMXL16tb+/XxCEH/7wh3GfErOhoeH3v//90NDQ0NDQ73//+xU3X2VqauoPf/hDQRD6+/s//PDDzz77bM5cTQAAALBqqVSqeE0SIREEIS4dASSfb3/729u2bYvXhw1WIokEF8lVjc7IMjk5mehAIGEwIwtgRhZY+hlZ4mW51PQAAAAAAAAgXpDpAQAAAAAAJJtl9Dw9gOWmoqIiCR5+AAsxZypRWG1SU1PjfqMprCw4BwDnAGRmZq5duzbRUcQCt6AAAIQ1PT2NZG+VwzkAOAcA5wCsUMj0AAAAAAAAkg3u0wMAiJHH48nNzQ18gKfdbs/IyPB4PCFfDeRwOHJzc2nLcJ1nZGRIAkToLSSr1SqRSAoLC3mej3vnIp7nW1paIuwIAAAAJAQyPQCARaFWq0dGRgwGQ8w9KBSK8fFx4Qs1NTVFRUVR5mMej+f48eOnTp06d+5cyEeMBnbOcdyGDRteeuml4JzwrliWXUFPrgcAAFg9kOkBwPzQSpHdbheX0AKR1WoVl9DSlsPhmFM4ogLXbW9vVyqVEolEqVT29PQs6Z6sNEajMTMz0+12R9leoVBoNJpoWjIMU11dffPmTZZlFxAgAAAALCPI9ABgHnie7+/vf/TRR0+ePDnnpePHj88ZwqdSqT799FNBEKampnJycsQKktFopA2sVmtPT8/w8LAgCMPDwwcPHgxMAlc6cfQmy7K5ubl0hORrr70WOJyyr69PqVTGkOXyPG82m2nmbDabeZ6n2XVLS4tSqTx9+vSWLVtGR0ezsrICM/DI5HK5SqUK13/gcFOHw6HX6x0Oh8PhKCoqGh0d3bhxo8PhCF6LfJH208BiGyAKAAAAMUCmBwDzwGwuwOEAACAASURBVLKs3+8/ePDgr3/96zl5ncvlevvtt6PviiaN1dXVOp2OEKLT6aqqqmw2WwwDCJczj8dTXFxcVlYmCMI//MM/dHR0iC+5XK66urqjR48ePXr04MGDd73VzW63T05OZmdn8zxfWlqq0Wg4juM4TqPRlJaW8jzvcrkOHz78+uuvMwxz6dIlml1bLJa7Bsnz/M9+9rOysjK1Wk1/LS0tlUqltP/PP/+c9h+8osFgOHv2bE5OztWrV3U6Xcio6J7SwDiOm8/BAwAAgNgh0wOAeRgcHNywYcPWrVtlMtnY2Ji4XKFQvPrqq8FlvbtyOp3iz/n5+X6/f2UlAz6fLysrSxyY+vjjj89pMDY2lp6evnfvXkKITqd78803A1/t6OgwmUzbtm1TKBRerzdy583Nze+++65arR4aGiKEWCwWhmEYhqG53Pnz5xUKxdmzZ5999tmtW7fOK/L8/PzS0lIxJxwaGpqcnKytraX9NzY2+v3+69evR+4wZFR04bwCAwAAgLhApgcA0aJVuJ07dzIMU1JSMmcAZ15eXnp6evRlPXpvWG1trVKpbGlp8Xq9BoNhZGSElpVWijmTppw6dWpOg48//lij0Yhzomg0GoVCQX/WarXZ2dnRdy7O7+J0OgcGBqRSKc3TpFLpwMDARx99FDj8MvrIu7u7R0dH29vbxZecTueWLVvEN0IqlcpksqmpqcgdhoyKZvLzCgwAAADiApkeAESLDt2kyUl+fv7ly5cDb7tiGOaNN95obW2N/l4so9E4Pj6u1WpramrUanVubi5mBIlSQUEBx3FCgAMHDsTWlclkampq6urqWvhNksFRRTN2FAAAABYDMj0AiNbg4ODo6OiaNWskEklWVtb169cHBwcDGxgMhk2bNtlstuj7pHU8juO6u7tnZmaKi4uT7Mlsf/7nf+52u8Wb3Nxut8/nW2Cfer1+cnJSHOYa+cF90di9e7dWqxVvktTr9ZcuXRLfCI7j/H7/mjVrxPaDg4PBexH3qAAAAGAhkOkBQFTo0M2mpiaxXNPU1NTf3z9noo7q6uo5tb5wAudyZBjGZDLRW9oCb/9LAtnZ2ZOTkydOnCCEsCz7wgsvLLxPOlC2rq6O53me5+vq6jZs2LCQB/ep1eqqqqqJiQlaU6X9NzU1if3LZLKtW7f6fL4LFy5Yrdba2toliAoAAAAWApkeAESFZdmbN2/m5+eLS/Lz84OfwEbLeq+88spdO1SpVD6fL8nyumBqtfrMmTPvvPOORCL55je/uWfPnoX3yTBMb29vSkqKVCqVSqUpKSnHjh2L0N5qtVZUVETuc/fu3XK5nNZjaf8cx4n99/b26nS6AwcO7N+//8iRI319fVqtlq6o0+lkMtnGjRtZlo0yqmjiAQAAgAWSCIKQ6BgAYAWwWq39/f29vb3i5CJ0Lv6SkpLdu3c/+eSTJ06coAUc+ow1uVx+6dIlOquHx+MJbBDY55EjR7q6urZv387zvNVq7erqEtdKDna73WazicfNarVeuXKls7Mz0XElksfjaW1tra+vT3QgAAAAyQw1PQC4Ozp0s6SkREzzCCF0Bs7gAZwGgyHK2UEsFktjY2N5eTmdqtHtdp85c0atVidTzUej0UxMTNDJTliWPX78+M6dOxMdVCLxPF9fX//EE08kOhAAAIAkh5oeACw7SVbzsdvte/bs8fl8CoWisbHxueeeS3REAAAAkPyQ6QHA8sLzfE1Nzb59+zCZBwAAAEDMkOkBAAAAAAAkG9ynBwAQI4/Hk5GRYbVaxSV2uz0jIyPCIwF5nm9paQls0N7erlQqJRKJUqns6emJcruRH1UXvBUAAABYbZDpAQAsyPHjx6PPqViW7e7uFn+1Wq09PT3Dw8OCIAwPDx88eJDO3RKZWq0eGRmJMLp1zlYAAABgFUKmB7BKxVxKunjxYuR6UeAj0UUVFRVi7Yvn+cLCwsDal91uLywsnDOH50rhcrnefvvtGFakM5pWV1frdDpCiE6nq6qqstlsK/Q4AAAAwLKCTA9gNVpIKYlhmBjqRY888siVK1fozxzHTU5OzszMeL1euuTkyZNzHuGwUigUildffTVcWY/nebPZLJFIJBKJ2Wy+ePFiUVHR6Ojoxo0bxbGXTqdTbJ+fn+/3+zmO83g8ZWVlNA9vb28nX4wLbWlpUSqVp0+fFkdvejyeoqIiMW8vKys7ffp08FYAAABgtUGmB7DqJKSUpNfr3W433YTX6y0oKMjMzHS73TQet9ut1+sXb+uLKi8vLz09PbisR58sr9FoOI7jOE6j0Rw6dOgXv/hFTk7O1atXDQYDwzDV1dW1tbVKpbKlpcXr9RoMhpGREalU+swzz3z1q1/lOO7s2bNvvPEGTdhcLtfhw4dff/31Oe+Uy+VqbW0dHh7mOC41NbW5uTlwK0t3IAAAAGA5QaYHsEoFl5JoHUmsFIlVI4fDUVZWxvM8nYAkKysrsF4UXH2i+vr6lEqlODRUo9HcvHmTZVlCyODgoF6vLykpOXnyJCGE4zi/36/RaOiKLMvm5ubSOhgd8BlYznI4HHMKZQkf68gwzBtvvNHa2jqngDY0NEQIsVgsDMMwDGOxWMSFIqPROD4+rtVqa2pq1Gp1bm4uy7JDQ0OTk5Nms5lhGIPBsGnTJpvNRghRKBRnz5599tlnv/a1r82J4ZVXXtHpdAzDNDY2+v3+69evL+YeAwAAwAqATA9g1QlXStLpdLm5uYODg4SQsbGx0dFRWnNzu92pqal0aKVCoWhvbxfrRTzPh6s+1dXVHT169OjRowcPHvR4PDqd7stf/jLt8MqVK3q9Xqzyeb3e9PR0WmDkeX7fvn1ms1kQhAsXLojpk1jO8ng8cwplpaWlCU/2AvMxkdPpHBgYkEqlNCmVSqUDAwMff/xx8LojIyMcx3V3d8/MzBQXF9MDIpVKaYPOzs7Ozk5CiFwuV6lUwVtXKBRiniyVSmUy2dTUVPx3EgAAAFYUZHoAq1HIUhIhRK/X07vpnE7no48+SmtuJ0+e3LlzZ8h+wlWfCCEdHR0mk2nbtm0KhcLr9TIMo9FonE4nz/MpKSnZ2dnZ2dl+v59l2cBMkmVZv9+/Y8cOQohOp7tz5w5NDsVy1h/+8Adyt0JZQlRXV1++fHlOWa+goIDjOCHAyy+/LL4aOHUNwzAmk2lsbCw9PX10dHRemw6XAQIAAMBqhkwPYJUKLiV5PJ7s7OzPP//c4/FMTU39zd/8zezsrNfrpYlZuH5CVp+0Wm3wKnRSFpZlZ2ZmpFIprT653W6n0/nII48ERqVWq71eb1NTk8vlosvFZCZkoSxwJGqi0ET3lVdeEZfo9frJyUmO4+ivdEDs+Pi42EClUvl8vrGxseDeAle0Wq0VFRURNu1yucRO6FDYNWvWLHB3AAAAYKVDpgew6oQrJY2NjanVao1G88knn3Acl5WVNTk5+ctf/pImZgvfbn5+/uzsrNPppBU8hmFKSkrGxsb6+/sDp2OxWCxKpfLhhx9+8MEHtVptcD/BhTJa2Uu46upqhUIh/kpnaqmrq+N5nuf5urq6DRs2ZGVliQ3UanVVVdWePXtOnz5NCOF53mq1Tk5O1tbWpqent7a28jzPsuzx48fD1VRFNpuNZVm6FZlMtm7dukXaRwAAAFgpkOkBrDoRSkmEkMcee+y9996bmZnR6XQbNmwYGBjIzc2N8PyD6KtPKpXqt7/9bW9vr5i36PX6vr4+iUQiFgDtdvvFixeHh4dv3bplMpmCOwlZKFsmzxIwGAwHDhwQf2UYpre3NyUlhRYwU1JSjh07ptPpZDKZOJ+NxWJpbGwsLy+n9Um3233mzBmdTvfTn/703//936VS6ebNmw8cOGA0GiNsV6FQGAyGzZs306309vYaDIbArQAAAMAqhEwPYNUJV0qi6ZZGo+no6KDZ3SOPPPJP//RP+fn54bqiZasoq09SqVQQhHPnzonTh2g0GpfLJQiCWDN0Op0ymUytVtPylDh6c84W5xTKEvUsAfqAwcCtWyyWTz/9VK1W018ZhmltbaWFx9bWVlrJPHfu3K1bt8S1nnvuuVu3bolt6Mw0arX6nXfeEQTh1q1bzz33HCHEaDSKPQdvd/fu3bSTcFsBAACA1QaZHsBqFLKURLMInU6XmZlJh1Pm5+drtdo5s32sW7dOrBcxDBN99YkO1wycPoRuS6PRiDXDvXv3arVaqVS6du3akpKSgoKCOffghSyU0Zfuej8bAAAAwOohEQQh0TEAAMSBx+NpbW2tr69PdCBLyuPxPPnkkydOnED5DgAAAAIh0wOAZMDzfE1Nzb59+5DwAAAAABBkegAAAAAAAMkH9+kBAAAAAAAkG2R6AAAAAAAAyQaZHgBEhT5vXSKRKJXKnp6eyI0X+Jg7nudbWlros90BAAAAIAbI9ADg7ux2u8lkamhoEARheHj44MGDdrt98TbHsmx3d/fi9Q8AAACQ9JDpAcBd8Dxvs9msVuv27dsJITqd7s0337TZbDzPJzo0AAAAAAgNmR4A3AXLsn6/Pzs7W1ySnZ3t9/tZlhUb0IGdEonEarXOWd1utwc+0NxqtVqtVp7nzWYzXcVsNvM8b7fbMzIyWlpaJBJJVlbW6OgofTj7EuwgAAAAQPJBpgcAd+F2u2UymVQqFZeo1eqRkRH65Dqe5/ft22c2mwVBuHDhQmtr65z0LDs7e2pqit50x/P8yMhIbm5uaWmpRqPhOI7jOI1GU1payvO8y+U6fPhwe3u7zWbLycm5evUqHo4HAAAAEBtkegCwILTit2PHDkKITqe7c+eO2+0ObKBWq9esWTM2NkYbE0JoA4vFwjAMwzAWi4UQcv78eYVCcfbs2WeffXbr1q0J2BMAAACAJHJvogMAgJXNYDCMjIwQQrxeb1NTk8vlCm6zc+dOp9NpNBoHBwdzc3PdbvfAwEBgkZAQcvv2bblcrlKplihuAAAAgKSGmh4A3IVGo/H7/RzHiUt4ni8sLBSn37RYLEql8uGHH37wwQe1Wm3IHkZGRniev3Llil6vJ4QUFBRwHCcEOHDgwNLsDgAAAMBqgEwPAO5Cp9PJZDI6/JIKnKPFbrdfvHhxeHj41q1bJpMpXA+EkF/+8pdTU1PZ2dl6vX5yclJMHRf48D0AAAAACIZMDwDugmGY6urqPXv2nD59mhDCsuzevXvLysrUajUhxOl0ymQytVrN83xdXV3I0ZsMw+Tm5h4+fHjNmjVqtTovLy89Pb2uro7nebrWhg0bMPkKAAAAQBwh0wOAuzMajV1dXQ0NDRKJZPPmzWazmU6jQgjZu3evVquVSqVr164tKSkpKChwOp3BPeTn5zudzp07dxJCGIbp7e1NSUmRSqVSqTQlJeXYsWOBjWkVEU9ZAAAAAIiZRBCERMcAAAAAAAAA8YSa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CQAB6PJyMjQxIgNzfX4XAEtnE4HLm5uRKJRKlU9vT0RL8iAAAAINMDAIDEUCgU4+PjgiAIgsBx3IYNG1566SWe5+mrdrvdZDI1NDQIgjA8PHzw4EG73R68oiAINTU1RUVFSPYAAAACIdMDAIDEYximurr65s2bLMsSQniet9lsVqt1+/bthBCdTvfmm2/abDYxDwxkNBozMzPdbvdSBw0AALCMIdMDAIDlQi6Xq1QqQgjLsn6/Pzs7W3wpOzvb7/fTPBAAAADu6t5EBwAAAEB4nv/Zz35WVlamVqsJIW63WyaTSaVSsYFarR4ZGSGEeDyeOeva7fbJycnAtBAAAACQ6QEAQGL4fL6srCz6c05OjtVq/drXvjbfFem67777Lk0RAQAAgMLoTQAASAxxYpXu7u7R0dH29vb5rkiNjIwYDIZFDRUAAGDFQaYHAAAJZjKZmpqaurq6xNk1NRqN3+/nOE5sw/N8YWGh2AAAAAAiQ6YHAACJt3v3bq1WK86uqdPpZDLZ2NiY2CB4jhYAAACIAJkeAAAknlqtrqqqmpiYoLNr0ocu7Nmz5/Tp04QQlmX37t0rztcCAAAAd4VMDwAAloXdu3fL5XKbzUZ/NRqNXV1dDQ0NEolk8+bNZrPZYrHctROr1VpRUbHIkQIAAKwAEkEQEh0DAABAfHg8ntbW1vr6+kQHAgAAkGCo6QEAQJLgeb6+vv6JJ55IdCAAAACJh5oeAAAAAABAskFNDwAAAAAAINkg0wMAAAAAAEg2yPQAIBKPx5ORkSEJkqgHWPM839LS4vF4ErJ1uKv29nalUimRSJRKZU9PT+TGVqtVIpEUFhZ6vV7xbQ0+5XJzcx0Ox3wjWexTxePxiIFFjjnCMXE4HLm5ucEvxesgQBILPAMXbxUAWNGQ6QFAJGq1+tNPPxUEYWpqKicnZ3x8XBAEQRCMRmNC4mFZtru7OyGbhruyWq09PT3Dw8OCIAwPDx88eDDCfwQ8Hs/x48dPnTp17tw5j8cT+LYqFArxTOM4bsOGDS+99BJ9onr0lvhUCRdzhGNit9tNJlNDQ0PIwxXYoSAINTU1RUVF+I4OC6FWq0dGRgwGQ6IDAYAlgkwPAADigOf5/v7+6upqnU5HCNHpdFVVVTabLUKGplAoNBpN5G7pI9Rv3rxJn6i+IogxOxyOcMeE53mbzWa1Wrdv305fevPNNyMcLqPRmJmZ6Xa7l3RPAABgJUOmBwCx43nebDbT0WVms5nneToa7bXXXlMqlUqlsr29vaenhw5ds1qthBCPx1NUVCSOZysrKxPH1wX3RgixWCx0iVKpfO2114qKikZHRzdu3IjixvLkdDrFn/Pz8/1+P8dxJOjNZVl2y5Yto6OjWVlZJpPprm+rXC5XqVTB/dCThJ519ERyOBx6vf7v//7v5/QZvKLdbs/IyGhpaVEqlYtxOokxhzwmLMv6/f7s7GzxpezsbL/fv4ISWlg+HA5HWVkZva4qlUqxOBx4/bTb7XNGb8ZwAQ/5AQSAZQuZHgDEiOf50tJSjUbDcRzHcRqNprS0lOd5l8v1ySef3Lhxo6Ojo7Kysr+//8aNG+Pj462trfQbhsvlam1tHR4e5jguNTX1mWeeoSWO4N56enouXrw4NTUlCMLRo0dPnTrV1dWVk5Nz9epVDEBabmghq7a2VqlUtrS0eL1eg8EwMjKiVqvpmyuVSumb+/nnn+/bt+/MmTN0PHBPT8/Zs2fDva08z//sZz8rKysL2Q895YKDycrKCuwzwrl6+PDh119/naaj8SLGrNPpwh0Tt9stk8mkUqm4VuSRdXa7fXJyMjAzBAg0MDBQV1d39OjRo0ePvvDCCx6Px263B14/X331Va/XK7aP4QJ+8eLFkKskcK8BIDJkegAQo6GhIUKIxWJhGIZhGIvFQhcqFIrq6mqGYbKzs3NycujPKpVKLpeL677yyis6nY5hmMbGRlrHCNnb+fPnXS5XT0+P1+s1mUz0K3JCdhaiYTQax8fHtVptTU2NWq3Ozc2lFaqhoaHJycna2lr65opverh+fD5fVlYWrRvk5+eXlpaKZ9e8+hGFO7sUCsXZs2efffbZrVu3LnDfw8Uc7pjMq0OJRNLc3Pzuu+/i/IcIOjo6TCbTtm3bFAoFTermXD9pkZmK4QIebpUE7CoARAeZHgDEyOl0DgwMSKVS+k1UKpUODAx8/PHH4dr7fD56l1Hg3VlSqVQmk7nd7pC9rVmzpqKign5FjmYuR0g4WrPiOK67u3tmZqa4uNjj8Tidzi1btohZCn3Tp6amwnUiTkbS3d09Ojra3t5Ol4fsJ5pb10KeXR999JE4wHLhwsVMwhyT6DukMJEGRKbVaueUfPPy8iJcP2O4gJ85cyZ4lcDByQCw3CDTA4DYFRQUcBwnBHj55Zfv+u05XIPg3urr661WqyAI4+PjTz/99P79+8fHxxdtb2BBAm+WYxjGZDKNjY2lp6ePjY3F3KfJZGpqaurq6lr4Uz2Cz64DBw4ssM+QAmOOcEw0Go14EyPF83xhYWGinl8CyYdhmDnXzzn3o8ZwAQ9ehVb2AGB5QqYHADHS6/WTk5PiV1V6r380mZjL5RK//XMc5/f7NRpNyN5MJlNFRQUhxGAwNDc3Z2ZmRigEQWKpVCqfzxcyr9Pr9ZcuXRILWfRNX7NmTTTd7t69W6vV0kkpQ/YzZ/bOwcFBn88XHEDw2bV4k/qIMTMME+6Y6HQ6mUwW+FLwHC0AC2G1WiNcP2O4gD/88MNL+TkCgIVDpgcAMcrLy0tPT6+rq6PzqdTV1W3YsCErKyuadW02G8uydC2ZTKbT6UL29vLLL1++fJl+k2BZ9ubNm1GmB7D01Gp1VVXVnj17Tp8+TQihj5Kjk4jQN7epqUl8c+mbHn23ExMTLMuG64cmmRcuXLBarbW1tcGdhDy7Fm8wpBgzz/PhjgmdwEZ8iWXZvXv30olnFikqWG3y8/MjXD9juIA/9thjS/k5AoCFQ6YHADFiGKa3tzclJUUqlUql0pSUlGPHjkWzokKhMBgMmzdvpmv19vbS+/uDezMYDIcOHSoqKpJIJCaTqa2traysTCaT4SkLy5PFYmlsbCwvL6f38Ljd7jNnzqjVavrmchwnvrn0TRdXpAWucG/r7t275XI5LZGF7EetVh84cGD//v1Hjhzp6+vTarVz+oz5XI2ZGHO4Y0IIMRqNXV1dDQ0NEolk8+bNZrMZA+EgjoKvn4FZWQwfiqX/HAHAAkkEQUh0DACwing8nieffPLEiRP4TzAAAADA4kFNDwAAAAAAINkg0wMAAAAAAEg2GL0JEFZPT09mZub69esTHQgAAAAAJMbExERmZmaio4gFanoAYb3//vuXL19OdBSQSOnp6YkOARLJ6/Vu3rw50VFAIk1MTDz11FOJjgISqbe398UXX0x0FJBIL7744tDQUKKjiAUyPQCAsG7cuJHoECCRZmdnvV5voqOARJqenp6enk50FJBIOAdg5UrCTK+iokIikdCnhQIAAAAAAKxCsWd6p0+fLikpkUgkEolEqVRaLBae5+MY2eKhqWCgkpIS+uzaxcbzfEtLi1KpFLfLsuwSbHeBxOR5pbzFAAAAAACrXIyZnsVi2bFjx5kzZ+ivPp+vubn5xIkTC4zGbrdLJJKMjAyPx7PArublzJkzO3bsKCwsjCaTWUiQzz//fE1Njc/nE7f7gx/8YN7hLqbgvUN2BwAAAACwNKanp+N140AsmZ7dbm9ubiaElJeXcxwnCILH46mpqYlLQEumoKBADL6yspIQMjAwsPBkNQKHw9HX10cIaWpqEgSB47jm5malUrl4W4wLhmE6OzsFQejs7GQYJtHhAAAAwIJMT083Njbm5+fn5+c3NjbiJjSAZSUtLW3z5s0vvvjiwvO9eWd6PM/bbDZCSEFBwbFjx+hXf5VKZbVaLRYLbXP69Onc3FxxYGdLSwutC/E8X1hYqFQqL168aDabaQOz2UxfraioePzxxwkhLpdrzZo1SqXS4XCQL4YO9vT0FBYWSiQSq9UaeSvzpVKpWltby8vLCSHHjx+ntazAsal3DTJc43D0ej0hhGGYF198UdwdQojD4Qjco/b2dvGYRzhukbce8ujNa+9I0K2Psb2/sMp5vd4dO3ZotdoHHnhg8+bNmNSUamtrMxgM999/v8Fg+O53vzs7O5voiFaSRTp6gefq008//fnnn8elW0LI7Ozsd7/7XYPBIJfLDQZDW1tbXLrFhwvmZWhoaN26dd///vfPnz9//vz573//++vWrZuYmEh0XADw/xQXF9tstvT09IXme8I8jY+PKxQK8kVhKlhTU1PwVsrLy2kVq6CgINyrNNcSKRSK8fHx4OW0cYSt0Pb055BoA7GmR506dUrc6NTUlFarjTLIvr6+cI3nELtVKBTNzc2BWxcDmEOs/oU7bhFCDdzZKFeJ/Bbc9chHfn9Xoj179rz11luJjiIZvPfee/S6IUpLSzt27Fii47o7Mv+LZJRu3769detWuVwuHpPU1FSdTvc///M/i7TFZLJ4Ry/4XL3nnnvicq56PJ4/+7M/S01NFXuWy+Vbt269fft2fANOS0v73ve+t/CAgTp//nxeXl6io4ibycnJBx54IPgvtUql8ng8iY5umXrrrbf27NmT6CggkfLy8s6fP7+UW/zxj38c+Aeuuro6tk/ovcGf9ijRwtQcHo/n+PHjhJDy8vJjx44RQqxWa0NDQ19fn8Ph0Ol0tJlCoejq6tq6devzzz/f1dXldrt5nu/s7Ny5c+fjjz+u1WovXbqkVqvndN7d3W0yme66ldh2R6PRKBQKn8/ndrt1Ot33vve9rKwsg8FACGlvb6+srLx06ZLH4wkOkuf5cI3n7IJarT58+PCuXbt8Pl/NFw4dOsQwjFgpbWtre+655wghPT09+/fvP378+O7du6VSqXjczp49q9Pp6HHr6+t77rnnoty6ePQiBHzXt2Ah7+9KHPnp9Xp7e3sxz/4CTU9Pt7W1ffbZZ3MWWiyWkZGRtWvXJiiuaDU0NCxGt//8z/989erVO3fuiEtmZ2dZlt2wYcPevXsXY4vJZJGOXshz9Q9/8TyiJgAAIABJREFU+ENcztUTJ07M+b/szMzMBx988Oijjz7xxBOx9Rnuw9XS0sKy7Fe/+tXYw4Uv3Lhx48aNG4t0HVh6b7/99n//938HL/+v//qvr3/9608//fTSh7T8TUxM/Md//EfSnAMQgxs3bnR0dCzlI/UCv3zOzs7abLaf/OQn3/nOd15++WWVShV9P/Mevel2u8UJRYKNjY25XC6FQlFdXc0wDMMwZrNZq9XSDEpsduDAge3btzMMs3PnTkLI5OQkx3GRt1teXk4Tlei3Qr6YX0Rkt9uj2UeGYbZu3frjH/+YTpJJ7+KLS2OTyXT9+nWxTXNzc2lpKc/zLMvSgROVlZU0VJoQzszMBH4zOHDggMFgYBimurqa5qUzMzPRbD3w6M0r4DkW7/2FJPav//qvc76JUrOzs++///7Sx7MczM7OXrlyJTBREU1PT+OfC5Et3tFbvHP1k08+CXkr1J07d65cuRLzuNNwAd++ffvs2bOx9QnJ7Te/+U3I5X/4wx9u3ry5xMEAQPRSU1PlcnngwJBozLumJ9a+nE6n0WgM2UYul88r3YxNfLdCM1iFQqHRaDweT3FxscvlimbFeTUmhOh0utbW1ldfffX555//+c9/PjAwMDQ0pNFoYgvb6/W+8MIL0W+dzD/gYEvz/i4HKpVq27Zte/bsSXQgK1tXV1e4l27durXM/0t66NChxYiwt7eXYZiZmZngl+7cubN+/fq6urq4bzRpLN7RW7xztbGx8Z133gn5EsMwmzZtKi0tjaHbCAHfvn27uro6LS0thm4h0NDQUDLVc44dOxbu1tM//uM/TprdjK+Ojo4LFy7g4KxmFy5c2LNnT15e3pJt8Sc/+UlnZyf9OS0t7YUXXojtkj7vmp5KpaK3RvT394ebaSOwEuX1ekP+PV64aLZiNBoDx6qGS00JISdPniRf5DBi5YrepRbyDjrRvBqLVCrV0aNH6f1yTqeTLhQ7Ed26dYuOsQxndHR0vluPLeBAS/P+QtKIMOZt1X4NjXBMUlNTV8l/UmK2eEdv8c5VlUoV4R+xMY8LjbDiPffcs2o/XxBBuK+q995775NPPrm0sQBAWL/61a8IIWlpafX19ZOTkw0NDbFd0ued6anV6qqqKkLIwMBAfX29OOmixWKxWCxixc9ms/E8T28/8/l8Wq02Ozs7yk3MGbIYLC5bEXm9XovFQv8zWlVVJd6cJpfL6R10NAmMHGTkxpTdbg98VPqFCxdoYU2v19P8Wdwj8sUz1svKygLT6SNHjjgcjsD9zcnJiXLrc8xr70TxPfKwSpSXl4e8S/Pee+996qmnlj6e5SAzM/O+++4L+dI999xTXFy8xPGsLIt39BbvXM3Ly7v33tCDaO67777MzMzYug0X8H333YezCEL60Y9+FPK/IX/6p39aX1+/9PEAQLDZ2dmhoaEF5nj/VwyzuMxrCk1qzhyS4rydtKCk1WqnpqaEgNkpSZiJH0URthLl3JvBampq6HyY4vyigcIF2d7eHqFxoAizVoZ7lU4QGuGARw415NGY194FvwULeX9XHMy9GS9bt24NLmjodLoFzjq4BMiizb05PDwc/EmUy+VdXV2LtMVksnhHb/HO1dbW1sDJQsXL7PDwcNwDfvDBBzGJa7wk2dybgiA4HI6HHnooJSWFni0pKSkPPfTQ5ORkouNavjD3Jizx3Ju3b9+O1zU8lienMwzT29vb3Ny8bt068W9VTU0NnYyxs7Ozra1N/Bu8bt267u5u8VF7kdHZKem6tOgUruVCtjKHQqEoLi7u6+uzWq10iwaDoaOjg3ZOn4gQ+FiCOUFu3bo1QuNAe/fuDTxo69ata25upgeNEGKxWLq7u+ccUno7ithDQ0ODOIEKPeCRQw1pXnsX/BbE8cjD6vH+++9XVlbKZDJ6UqWlpW3atGlkZGS+NxYnk02bNtnt9oceeigtLS0lJSUtLU2hUPzoRz965plnEh3aCrB4R2/OuSqTyVJSUuJyrlZWVr7xxhsKhSItLe3+++9PS0t76KGH7Hb7pk2b4hgw/XCNjo5i6CaEk5mZ6XQ6Gxsby8vLy8vLGxsbnU7n8p8GGWD1SE1Njdc1XCIIQlw6gsXD83xpaenAwEBTUxNyqqX07W9/GzOyxNG1a9euXbs2PT29fv36BX67XTISyeJeJGdnZy9fvjwxMZGZmbl+/XrcoTcvi3f0xHNVLpfX1NRMTk7Gq2ev10s7p5+CeP2zYyV+uFaKoaGhQ4cOnT9/PtGBQMLQGVneeuutRAcCCfPYY4/V19cv5Yws8RL78/QAAOZl/fr169evT3QUy0tqampeXt5K/OOxHCze0RPP1bg/8UKlUqlUqrjHjA8XAAAEi2X0JsAqkZqaupqHFwIAAADAyoWa3grAMMy5c+cSHcVqdOTIEdzrssph7O4ql5aWFtuT7iBprF27dtu2bYmOAhJp/fr1s7OziY4CEunll19eoQPjcZ8eAAAAAABAssHoTQAAAAAAgGSDTA8AAAAAACDZINMDAAAAAABINsj0AAAAAAAAkg0yPQCABfF4PBkZGZL/n91uj74Hh8ORm5srkUiUSmVPT0+EbgsLC3mepw3a29uVSuWctSBKwYc3NzfX4XCIDWJ7UxYpNnErPM+3tLR4PB4ansfjieN2AQAgySDTAwBYKIVCMT4+LgQwGo1Rrmu3200mU0NDgyAIw8PDBw8eFLPE4G7PnTvHMAwhxGq19vT0DA8PB68FUZpzeGtqaoqKimiyF9ubsnixiVthWba7uzu+2wIAgGSFTA8AIGF4nrfZbFardfv27YQQnU735ptv2my2yDUinuf7+/urq6t1Oh1dq6qq6q5rQWRGozEzM9Ptdsf2pgAAACw3yPQAABYLz/Nms5mOvjObzTzP2+32jIyMlpYWpVLpcDhYlvX7/dnZ2eIq2dnZfr+fZdm7du50OsWf8/Pz/X4/x3GLshurzELelEXlcDiKiopG/w97dx/UxnXvj/8odQpNV8LTVWaQlWSMuDKxJ/FYMFA79dgY7F5T1JTkhqK6CZAH48bJrVXkTKCeCcb5uiHXCOQ7mNbYHWPaGqVOEzIWgVwHG8dMcc1FIknbRFYicZsI6XasBND2Bjdu9fvjNPvb6glJ6AHE+/UXrHbPw54D7Idz9pyxsXvvvddsNhNC+vv7pVKp3/Rdm81G552KRCK9Xs9fW1VVRWf8SqVSfogysIsmv14AAJAgiPQAABKC47iKigqxWOz1er1e740bNyoqKjiOs9vthw8ffvHFF71er9PplEgkYrGYv0omk129elWlUoVJmWEYrVa7f/9+qVTa3t7udrtVKtXVq1dlMlniq5W2TCaTw+EoKCiIrVGSQKVSnT9/vrCw8N13383Pz7fb7Q0NDR0dHR0dHQcOHKDv7HEc9+STT9bV1fl8vkuXLnV1dfEvHw4NDfHn79u3z+Vy0S4ql8tpF5XL5bSLprSWAAAQN4j0AAAWyuPx5Ofn84tn1NTUEEKGh4cdDsf+/fsZhmEYpqWlhY4LsSx7/vz5xx9/fMuWLVElKxyiUavVZrNZoVDU19fLZLKioqKUjzgtOX63t62t7eWXX543Wg7TKIkrW6hcuru7NRrN1q1bWZZ1u93kiwHJ8vJyQohSqbx586bT6Qx1/vDwMCFEp9PRLqrT6Qgh9CAAAKQBRHoAAAvlt37G6dOnCSFWq3Xz5s185CAWiyUSyccff5yVlZWdnR1Dsj6fjz6LU3Qcz+v19vb2zszM7Ny5EysxRsXv9kY4ahe+URJUtqC5KBQK4RRTih/ddbvdra2tdrs9zPlWq3VoaEgsFtNgUiwWDw0NCWcFAwDAkoZIDwAgZeRyud/7dRzHbd++PfxCmsIV9hmG0Wg04+PjOTk54+PjCS/xMhBboyweOp1OKpXec889d9xxh0KhCH9yaWmp1+tNdOAKAAApgUgPACAh8vLyRkZG+HE2r9c7Ozt7xx13CM9RKpUSiUQYoQUuBxIoOzvb4/EgrkuQ2BplkTCZTJcvXx4dHb1+/bpGowl/cl5ensPh4GNal8vlt6kgAAAsaYj0AAASori4OCcnp7W1lW543dDQIJFI6L4IPLq2Sm1t7euvv04Isdlse/bsqaqqCv+2mEwm27t3L38Vx3F6vZ6uJpLQGi0TsTXKImG1WiUSiUwmo11OOHszEO2iDQ0NfBddu3ZtyheeAQCAeEGkBwCQEAzD9PX1eb1esVgsFoszMjL6+voCt9hWq9U9PT0HDx4UiUSbNm2qq6vjp88FLsuRm5tLBwl1Ol1LS0t1dTV9vcrpdA4ODi6JUGRJiK1R9Ho9XYxn4ULlQscb+V0WAu3Zs0ehUIjF4tWrV5eVlZWWloZ574520YyMDL6LHjt2LC7lBwCAxUDk8/lSXQYAAIAlz+VydXV1NTU1pbogAAAAhGBMDwAAYOE4jmtqarr//vtTXRAAAIB/wJgeAAAAAABAusGYHgAAAAAAQLpBpAcAAAAAAJBuEOkBAAD8E47jqqqq6M5yLpcrNzeXXwNTKpUajcZUFxAAAGB+iPQAAAD+yfHjx4eGhvhvWZY1m80+n8/n842Ojh44cMBkMqWweAAAAJFApAcAAPD/s1gsr7zyCsuyQT9VKpVHjx41GAwcxyW5YAAAAFFBpAcAAPAPHMe1tLQcOHAgKysr1DkFBQWzs7M2my2ZBQMAAIgWIj0AAIB/OH78eFFRkUqlCnOOWCyWSCROpzNppQIAAIgBIj0AAABCCHG5XGNjY7t27Up1QQAAAOIAkR4AAAAhhLS2tj788MMymSzVBQEAAIgDRHoAAADE5XL19fV9+9vfFolEq1atGhsby8/P1+v1gWd6vd7Z2Vm5XJ78QgIAAEQOkR4AAACRyWQffvgh3UphamqqsLDQbDbrdLrAM8fHxyUSiVKpTH4hAQAAIrci1QUAAABYMmw22759+44ePcowTKrLAgAAEA4iPQAAgHA8Hk9+fj79es2aNYcPH1ar1aktEgAAwLxEPp8v1WUAAAAAAACAeMJ7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CQSi6XKzc3VySg0+k4jqMfFRUVWSyW8CmcPHlSKpWKRCKpVGo0GiPJkSbLcVx7e7vL5Qp6msViKSoqCvUpwCKHSA8AAAAAUoxlWbPZ7PP5fD6f1+t9++23jx8/TgiRyWRXr15VqVRhrtXr9UajcXR01OfzjY6OHjhwwGQyhc+OT9Zms/X29sazJgCLBiI9AAAAAFhEGIbRarUDAwN0WC88juMGBga0Wq1SqSSEKJXKvXv3GgyGSK4FSG+I9AAAAABgkfKbvWmz2YqKikQiUVFR0fPPP799+3Ya0VmtVv6SkpKS2dlZl8tVVVVFLxQmYrFYqqqqaDo///nPd+zYMTY2du+99/JnVlVV0VmgJ0+epAn29/dLpdII54UCLB6I9AAAAABgEeE4zmAwlJWVMQwjPO5yuXbu3FlVVeXz+X71q191d3eTLwYA9+/fL5VK29vb3W63SqW6evWqUqksKiq6cOECIWR8fHxsbMzpdBJCnE5nZmYmTTk/P//8+fOFhYXvvvuuSqXiOO6RRx5Zt26d1+s9f/78kSNHzGaz3W5vaGjo6Ojo6Og4cOAA3tmDJQSRHgAAAACkmMfjyc/Pp8uxiMXi2dnZXbt2+Z0zPj6ek5OzZ88eQohSqTx69Cg9rlarzWazQqGor6+XyWRFRUU2m40QkpeX98477xBCrFbrfffdd/bsWULI2bNnKysrg5ZheHjY4XDU1dUxDKNSqTZu3Pgf//EfhJDu7m6NRrN161aWZd1ud8LuAUCcIdIDAAAAgBTzW5GlvLz8kUce8XvXzmq1yuVyfqBPLpezLEu/puN4Xq+3t7d3ZmZm586dLperoKDgxo0bLpdramrqsccem5ubc7vdGRkZBQUFoYqRk5MjFovp16dPnzYajQqFIsz5AIsZIj0AAAAAWEQYhqmrq5udnaVDc+EJN0JgGEaj0dChv/HxcZlMJpfLP/jgA6/Xm5+f73A43nrrrZmZGT6WA0hviPQAAAAAYAnIy8tzOp38QJ/T6fR4PNnZ2R6PZ3x8POgl27Zte+2112ZmZpRK5dq1a4eGhoqKivxe/xNyOBxer5d+rdfrNRpN3GsBkDSI9AAAAABgcTlz5gyN4oQHCwoKHA4H3WfPZrPt27ePECKTyfbu3VtbW/v6668TQjiO0+v1DoeDTrmUy+Xd3d00ulu/fv1vfvObkpKSUJkWFxfn5OR0dXVxHGez2To7Ox9++OHE1hMgkRDpAQAAAECKCVdkEYlEL7300uDgoEwmE54jk8kGBwdfeuklkUj0/e9/v7a2lh7X6XQtLS3V1dV0NRen08lfq1QqN2zYkJeXRwgpKSlRKBR+0aNSqZRIJHSXBYZhfvGLX/zxj38Ui8WbNm1qbGxUq9VJqj9AAoh8Pl+qywAAAAAAMA+TyWQwGPr6+uj0S71e/84775w+fTrV5QJYpDCmBwAAAABLgFwun5iYMJlMhBA6uzLUfgkAQDCmBwAAAABLhclkqq2t9Xg8LMu2tLQ88cQTqS4RwOKFSA8AAAAAACDdYPYmAAAAAABAukGkBwAAAAAAkG4Q6QEAAAAAAKQbRHoAAAAAAADpBpEeAAAAEJvNVlVVRTetLioqstls8UrZ5XLl5uaK/pnJZHK5XEVFRRaLJV4ZRSXa+qa2tHGXuOYWok2v1+v5IyaTKTc31+VyhbqE47j29vYwJ0SVe5gmC/Vpghpar9fTzSGoUPc/zB0LVTC9Xi88H0AIkR4AAMByZ7FYNm3atG7dOq/X6/P56uvr1Wp1HB92WZY1m80+AbVaHa/EYxBDfWUy2dWrV1UqVdIKmTiJbm4/nZ2dkUduNputt7c3QSWJRCIa2uVyDQ4OFhQU0G/nvf9R3bFdu3aNjY3FJTaG9INIDwAAYLkzGAyNjY1NTU0MwxBCNBqNXq9/5plnOI5LddESYrnV10+Sq2+328+cOZOIlJeKM2fO7Ny5UyaT0W/nvf9R3TGZTJaRkbHM7zCEgkgPAABgWbNYLFeuXCkpKREeLCgocDgcw8PDLpdrx44dJ0+elEqlIpGoqqqKHz3gOK6uro7OQKurq+M4zmKxVFVV0ZOlUqlwutq8/FJzu91VVVV0oEM4b41msZCYJHx9Q1WBL4PJZJJKpXxhoq1mysXW3IFtTb5oi/DNzbLsoUOHQg1S+SV7+fLlHTt2jI2NrVq1ir/JoVo/sEh0omN7ezt/LU+v14efNcqj2f385z8PrJrFYikqKqKJWCyWvLw8mkv4LsFx3MDAQF5eXiT3f947FlRlZeXAwMAy+T8FRAWRHgAAwLLmdDrvvPNOpVIpPCiTyTZv3my1Wgkhdru9q6trdHTU6/VmZmY+8sgjHMdxHFdRUSGXy71er9frlcvlFRUVHMcNDQ01NDR0dHR0dHTs27cvwqdVmppYLKap3bhx4+GHH163bt2FCxcIIePj42NjY06nk5Y2MzOTDoYkqL7hq6BWq8vLyw0GAyHEYDCUl5endiZqtGJobrfbHbStyXz3iiouLs7JyQkcdArsQs3Nza+++mphYeHU1FRjY2OY1g/sMLRIdrv98OHDL774otfr5TMymUwvvPDCyy+/zI+qRSLynhy+S9hsttnZWX7q5rz3P8wdC0Uul8/OzgqrDEAh0gMAAIB5PPfcc0qlkmGYlpaW2dlZm81Gxx90Oh3DMAzD6HQ6Qgg92N3drdFotm7dyrKs2+0mhHg8nvz8fH45lpqaGr/0h4eHHQ7H/v37aWo0l1tuueWdd94hhFit1vvuu+/s2bOEkLNnz1ZWVia6voFVEGppaRkZGdFoNCMjIy0tLYkuTPL5NfeJEydIiLYm890rQgjDMEeOHOnq6vIbZwvThQgheXl5YVo/aIex2Wwsy54/f/7xxx/fsmULTcdkMtXW1nZ3d8fw6t28VeOF6RJOp1MikYjF4sjzDXXHQsnOziaEhC8hLE+I9AAAACAclmXlcjn9WiwWSyQSp9NptVqHhobEYjEN3sRi8dDQ0B/+8AeFQsEPXwhTEK7Icvr0ab8TrFbr5s2b+SEXmotMJrtx44bL5Zqamnrsscfm5ubcbndGRkZg+vEVtApCMpls7969L7300tGjR6MaJloSApt7cHAwsK3pANS894pSqVQbN26ko168UF2IflpQUBCm9YN2mI8//jgrK4uGPZTH43nuuecIIXyNIhdh1ai4d4mgdywU/qdy4flCmkGkBwAAsKwFnfrlcrlGRkboy0V+T8+80tJSungg79lnn41jwbKzs+Vy+QcffOD1evPz8x0Ox1tvvTUzMxPV8EigeesbCTrcRAealpbYmjuwrekQXOS0Wu2VK1f8BqnCdCGZTBaX1j948CA/tTKhIuwSkXe/oHcMICqI9AAAAJY1lUq1du1av5eCxsfHc3JyiouLCSF2u318fJwe93q9s7Ozcrk8Ly/P4XDwD6x0HQuz2RxbGfLy8kZGRvhXofhctm3b9tprr83MzCiVyrVr1w4NDRUVFS3kJT0SQX3nZTKZ+vv7T548uRQfxGNo7p07dwa2dbQVp4NUdISNmrcLhWn9oB3mjjvu8MuUZdn7779fq9X29/fHd+GcCxcueDwe/tvIu0Tk3S/wjoXC/7xEVwdYBhDpAQAALHctLS2dnZ3Nzc10mQ2j0ajT6Y4cOcLHVAaDwWazcRzX0NAgkUiUSiVdNKKhoYGuztLQ0LB27dr8/PzYCkBTa21t5VOjucjl8u7ubvp8v379+t/85jd+ixYmqL5hcBxHV8l//PHH6+rqluLeDNE29+7duwPbOobX3rRaLcuy/LfzdqEwrR+qwwTNV6VSNTY2GgyGBbZUdna2x+O5dOmSXq/fv38/fzx8lwgcxIu8+/ndsVDoG3pBB95hmUOkBwAAsNzJZLLBwUGn00lfmmprazOZTPyjPMuyKpVq06ZNYrE4IyOjr6+PLoPR19eXkZEhFovp8WPHjsVcAJqa1+vlU6O5KJXKDRs20FltJSUlCoUiLo+z4esb3vHjxwkhe/bsIYTs2rXL4XDQI0tItM2dnZ0dl7amERf/bdAupFQqJRLJvffea7FYwrR+qA4TKuugLeW3UND27dvDh4IymayxsfHpp59+4YUX+vv7FQoFPR6+S9Aa8cOkJJru53fHQhU4hkVfYJkQ+Xy+VJcBAAAAFimXy/Wd73zn+PHjMYzhwJKD5k4EvV5PCIn2zcbI1dTUVFZWLq3dPiA5MKYHAAAAAJAou3btGhsbi3wn9Ki4XK4bN24kekFaWKIQ6QEAAAAAJIpMJissLBRO4IyjM2fOFBYWpt9uHxAXmL0JAAAAAACQbjCmBwAAAAAAkG4Q6QEAAAAAAKQbRHoAIc3NzaW6CAAAAAAAsUCkBxDSj370o76+vlSXAlIJHWCZm5ubGxwcTHUpIJWmp6eHh4dTXQpIpcnJyYmJiVSXAlLp4MGDk5OTqS5FLBDpAYQ0Nzc3PT2d6lJAKj3wwAOpLgKkktvtfvLJJ1NdCkiliYmJ5ubmVJcCUml4ePjo0aOpLgWk0qVLlxDpJVxNTY1IJKqpqUl1Qean1+tFItH27ds5jkt1WRaK47jt27eLRCK67ycAAAAAACx+ISO9119/vaysTPSFvLy89vb25MQtNEwSkkqlFoslCVknB19Bv1CQHl8SoWx483YejuPa29ulUik9oayszGazpbDAAAAAAABpJnikp9PpysvLhS8nXLt2rb6+vqKiIgnB3jvvvJPoLFKLr+DQ0FBss/9NJpNIJMrNzXW5XPEsWTxE0nmeeuqp+vp6j8dDvx0cHPx//+//paCsAAAAAABpKkikZzKZ2traCCHV1dVer9fn83m93vr6ekLI0NDQ8ePHk1Oy0tJSmrvP57t+/bpKpUpOvklz3333EUIMBkMazPDkRdJ5LBZLf38/IaS1tZWe0NbWJpVKU1tyAIBlaHJyMnGLDL///vtJuypB5ubm/vSnP6W6FEve9PR0Ct9xWlQ9CiAS09PTBw8ejMtSEf6RHsdxBoOBEFJaWnrs2DGGYQghDMPo9frq6mpCSGdnp8vlou9uSaXSy5cv19XV0Tl4dXV1wqDFYrEUFRXx0y9PnjxJvnjpK/yFkXv99deFWfBTBP3e6HO5XLm5uSKRyGQy0SOhXvnzm3YoLFj4knMcp9PpoqrON7/5zdLS0jDDekFvIC38t7/9bUKI3W5ftWqVVCrNy8uLtr7hb53RaAz1bp7FYqGzLo1Go99HEXYe/vy8vDx6wo9+9CO8BAgAkDRzc3M//OEPRSLRvffeKxaLb7/99jguMXrlyhW5XC4Sib7+9a+LRKIf/vCHkQST09PTDz74IH+VQqG4cuVKvIoUA1oLsVj85JNPDg8PR1gL8DMl2LykAAAgAElEQVQ4OJiVlZWdnX3vvffeeuutBw8eTFrWbrdbpVLxPaqkpMTtdictd4CFWLly5RtvvJGTkxOHeM/3z8xmM8uy5IvxFqHW1lZCCMuyZrPZ6/WWlpYGplZdXU1PPnfuXOCnra2t817o8/loVCAc0xMe58+k5QmaDs1doVBMTU0JC8MPItEy+NVxampKoVCEKlj4ktOy+Qmsgl9FaMH402iNhFUIvIGBebEse+jQoajqG+bW+SVOh+b4y/lbFLRqEXYePhGWZdva2oLeokWitrb21KlTqS4FpBIJ+CUJy4rD4Vi9enWqSxFnn3322fr16zMzM4W/7VeuXHns2LGFJ/7rX//6a1/7mjDlzMzMNWvWfPbZZ2Gu+vTTT++6665bb71VeKFUKn3ttdcWXqQYxFYL8POTn/xk5cqVwtv41a9+dePGjUnI+r333gucK3TXXXc5HI4YUjt16lRtbW28ywhLSXFx8cWLF5OZY1NTE//Luamp6dNPP40tnZArstDxlvBHiCDwoxFCf3+/xWLhx3ZOnDhBs+nt7WVZVjikw7Jsf38/f6HT6fQbBxsaGhKLxUFXLiGEuFyuzs5O8kUo4vV66T+KaAHkcjnLsna7fXx8nBBitVrpVQMDAxzH2Wy2iYkJlmVLSkqEaYrF4h//+Mdms5mW+cSJE4SQkZERv3fhAktus9lGRkb4wvABz7yKi4uDDuuFv4GnT58WhrLXr19Xq9WR1zf8rePL0Nvb6/P5Tp8+LSxYQ0OD3W4vLS3t6+ujQ3ZBhe88Mpns8OHDhBCPx1NfXy8Wi3U6XTpNYQUAWMyeeuopm83mN0I1PT393HPPLXDTsMnJyaeeeuqTTz4RHpybm3M4HLt27Qpz4Xe+8x2Xy/X5558LD16/fv2xxx5L/jhMzLUAoStXrrS1tfkNR/zlL3/5/e9/v3///oRmPTc396//+q/Xr1/3O/6nP/2prKwsoVkDxMvdd99Nv5ienm5ubo59fM8v8uOjlHPnzvl9RKMLvzE9fvRGeGGoUIdl2bfeesvvQr/xN1+w8TE6giQc0xMWhl7FjxSdO3dOWDzhWBw9328kTejatWu7d+8WFp4vWGCV+ZLTmFBYGDqENe+YHn/f6Jn8mF6YG0iz8LtpUdU3/K3zGzgVJk5fLBS2VGydR3ir/Zo4aLIpVFRUFMkPEQAAAABAQmVnZ7/33ntRPcqGHNPjx4XCHEko4aP/m2++GXQEiU7+DjzOMAz9t83AwIDL5XI4HKWlpQ8++KDH43E6nWfPniWEyOVyvzRdLtfOnTtPnDjBrwkZlVCFCU+lUpWXl8e8CCcVQ31jKy0hhB85DCOSzqNUKru6ulwu14MPPkgWsAxpQq1btw6zN5c5gtmby1v6zd50OBxhZmRs2LBhIYk/9NBDoVLOysqyWCxBr7p48aLfHD+hhx56aCFFSlotwM+GDRtC3caMjIyYp6JFor29PSMjI2jWDMPE8Gcdszch+bM3X331VWHXzczM1Gq1FouFH+uLkH+kl52dnZWVRb6Y+Mcf5zhuYGCAELJhwwalUhlJ0sIBHCruS2jOzMzw8zrcbvfMzAz/UUlJCcuyExMTRqPRbreXlZU9+uijhJBTp045nU5CSGVlpV9q4+Pjdrvdb9wstsJERavVsiwbuAhnVDcw2vqGuXWh0CVkSOj1QmPoPNnZ2R0dHXREMcn/SgAAWIZWr179t7/9LdSnmzZtWkji3/jGN0I9Yd+4cSPUA8qGDRs+++yzoB9lZGR84xvfWEiRYhBbLcBPmL4kFovDxPYLt2HDhq985StBP/rSl74UJgQFWDz4NWNpjOdwONrb22MYpPGP9GQy2d69ewkhQ0NDTU1N/MKSTU1NQ0NDhBCtViv8d+ALL7zAv5jn8XgUCkVBQQF94vd4PHxIQHfKrqqqitfrWPRNPD4LvwKQL6IOj8czODhIX1Gjl/z+97+fmJjgTwuUlZXFMAzHcXQoLBKrVq2ihfnlL39JCLFYLC+88ELkdeGH9f7rv/6LHonwBgqjtcjrO++tC4VhmCNHjrAsG2qzjQg7j8lkEm6VfunSJbvdTkK8CAoAAPH1ve99L+hzMMuydXV1C0m5oqJCIpEEHr/11lvLysr81oDhrVy58utf/7rfciwUwzAajWYhRYpBbLUAP9XV1UH3T2IYJnDl8/jauHFj0BYkhMhkMkR6sCS88cYbC4zx/iFwuDDUIpOEkPr6+vDnhF8Ys7S01OVyRfie3rxrbwZd7lK46iN/Ak1cWGbhe2i8oG/HRfKe3tTUVGxrb/JHhMt+0uOhbiBNUHg+P/QXeX3D3Low7+nRE4SraMbWecKs/LnYYO1NIJi9ubyl3+xNH9bejADW3owLrL0JaSPJszc//fRTrVbrcrkWnlSQ9/QYhunr62tra1uzZg1/cOfOnf39/YGbnh08eJBfV6O+vv7YsWP0a51O19vby6fAsmx9fX34BRujdfr06RMnTvCx2Zo1a3p7e3U6HX8CP19x8+bNMpmMf5mNELJ+/frABFUqVXd3N02QbgAQuOlCKMeOHePvw+7du996660Il9+k+NEwvmzhbyBdvpJmQQcho6rvvLcujF27dhUWFtIhwcBPI+k8e/bsEZ6wZs2atrY2vucAAEBCZWZm/u53v6N/sxiGWbFihVQq7e3t5f8MLURlZWV/f/+qVasIIXRcZffu3W+//Xb4obCVK1e+/fbbarWavyonJ+fcuXP333//wosUA74WK1asuO2220hktQA/jY2Nvb29EokkIyOD9rT9+/ePjo4mIeu777773XffpcN3tEdt27btd7/73erVq5OQO8ACrVy5ckHjeAIin88Xw2Ucx1VUVAwNDbW2tkYYIQAsOY8++ujWrVtra2tTXRBIGZEoxl+SkB4mJye3bdvmcDhSXZBEmZyczM7OTlAA8/7778fwVltsVyXI3Nzcr3/961OnTl28eDHVZVnCpqenp6enUxVlLbxHdXd3X7p06dSpU/EqEiw527Zta2pqKi4uTnVBorYi1QUAAACA1Ejow3dsj9eLJ8wjhGRmZt51112pLsWSt3LlyoQuwRLeoupRAEkWcpcFAAAAAAAAWKJiHNNjGObNN9+Mb1EAFpuvf/3rGzduTHUpAAAAACBlUjsuvRB4BQUAIKSJiQksyb3MoQ8sc3Nzc5OTk5gBuJyl9j1DgIVApAcAAAAAAJBu8J4eAAAAAABAukGkBwAAAAAAkG4Q6QEAAAAAAKQbRHoAAAAAAADpBpEeAAAAAABAukGkBwAAAAAAkG4Q6QEAAAAAAKQbRHoAAAAAAADpBpEeAAAAAABAukGkBwAAsLS5XK7c3FzRP9u+fTvHcRzHtbe3u1wui8VSVFTkcrlSXk69Xs8fMZlMubm5wlLZbLaqqipahaKiIpvNxp8plUotFgv9luO47du3C5OCpAnVRgtpX+rkyZNSqVQkEkmlUqPRmJzqAKQxRHoAAABLHsuyZrPZJ/Dmm28yDGOz2Xp7e1Ndun/S2dkZKuC0WCybNm1at26d1+v1+Xz19fVqtZpGd2q1ury8/JlnnuE4jhBy/PhxQsiePXuSWXIgYduIiq19CSF6vd5oNI6Ojvp8vtHR0QMHDphMpmRUCSB9IdIDAACA5LHb7WfOnAn6kcFgaGxsbGpqYhiGEKLRaPR6PR/dabXaiYmJ4eFhl8vV2dmp1WrpaZBM4duIxNq+HMcNDAxotVqlUkkIUSqVe/fuNRgMfLIAEANEegAAAOnJYrHs2LFjbGzs3nvvNZvNhJD+/n6pVOo3Nc5msxUVFdEJdXTqncViqaqqolPppFKpcGiF47i6ujp6cl1dXbQP4izLHjp0KOiwj8ViuXLlSklJifBgQUGBw+EYHh4mhKhUqsbGRoPBoNfrc3JyiouLo8oaFm7eNlpI+xJCrFYr/1FJScns7KzX601APQCWC0R6AAAA6UmlUp0/f76wsPDdd9/Nz8+32+0NDQ0dHR0dHR0HDhygz+Icxz355JN1dXU+n+/SpUtdXV10Nt3Q0BB/8r59+/iTKyoq5HK51+v1er1yubyioiLaYK+4uDgnJydw2MfpdN555510SIcnk8k2b97MBwC7du1yOBzd3d1HjhzBgF7yRdJGsbUvwzBarXb//v1SqbS9vd3tdqtUqqtXr8pksoTWCCC9IdIDAABY8jweT35+vnBFlqCrlXR3d2s0mq1bt7Is63a7CSE2m212dra8vJwQolQqb9686XQ6Q51Mx150Oh3DMAzD6HQ6/mDkGIY5cuQIH1JGhQYGWVlZ2dnZ0V4LyRFz+6rVarPZrFAo6uvrZTJZ4HotABAtRHoAAABLXuCKLDQME1IoFAUFBX4H+ZETt9vd2tpqt9vDnGy1WoeGhsRiMQ0mxWLx0NCQcMZdhFQq1caNGw0GQ7QXmkym/v7+FStWhHoTDBaDmNuX9kav19vb2zszM7Nz587UrhYLsNQh0gMAAFjWdDqdVCq955577rjjDoVCEf7k0tJSunBimJAyElqt9sqVK8JhH7lcHvhelsvlGhkZycvLI4RwHGcwGMrLy5ubm1944YUYhgRhgeZtI1607SvcBYRhGI1GMz4+npOTMz4+nsgKAaQ5RHoAAADLl8lkunz58ujo6PXr1zUaTfiT8/LyHA4H/7DucrmKiopii7josM9zzz0nPLJ27Vq/wTr6uE8XXzl+/LjD4WhpaVGr1Rs2bIhhyAgWaN42Ep4ZVftmZ2d7PB7EdQDxhUgPAABg+bJarRKJRCaTcRzX0NDAz94Mii620dDQQJfFb2hoWLt2rUqlii1rrVbLsqzwSEtLS2dnZ3NzM13lxWg06nQ6uvgK3Vlh7969MpmMrt7R09OD/daSL0wb+Z0ZVfvKZLK9e/fW1ta+/vrrhBCO4/R6vcPhCJxCDACRQ6QHAACw5AWuyJKbm+tyuZRKpUQi4XdZCLRnzx6FQiEWi1evXl1WVlZaWhrmvTuGYfr6+jIyMsRisVgszsjIOHbsWMxlprsmCI/IZLLBwUGn00lfBWxrazOZTDSSbGhoyMnJ4bdKV6vV1dXV2G8t+cK0kZ+o2pcQotPpWlpaqqur6SugTqdzcHAQa28CLITI5/OlugwAAAAAAAAQTxjT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lgWXy5Wbmyv6glQqNRqNQT8SiURFRUUWiyX8VfRT/kzKZDKJRCKTyZTk2gEA+EGkBwAAAMsFy7Jms9nn8/l8vtHR0QMHDvAhmfAjn89XX1+/Y8cOGsKFucqPyWSqra3t7e1Vq9XJqxUAQDCI9AAAAGA5UiqVR48eNRgMHMcFfqpWqzds2OB0OiO/ymKx1NbWNjY2ajSaRBUaACBiiPQAAABgmSooKJidnbXZbAu/yuVyPfTQQzU1NTqdLq5lBACIESI9AAAAWKbEYrFEIgkcuCOEmEwmh8NRUFAQyVUul+s73/lOTk5Oc3NzAosLABANRHoAAAAAxOPx5Ofn8yuvtLW1vfzyyzKZLJILy8vLZ2ZmJiYmhoeHE19SAICIINIDAAAA8F+R5erVqyqVKsJrS0tLx8fHGxsb9+3b53K5ElpOAIAIIdIDAACAZcrr9c7Ozsrl8oVcxbLskSNHGIbZs2dPTk5OQ0NDAkoKABA1RHoAAACwTI2Pj0skEqVSGZerGIbRarU9PT3YTA8AFgNEegAAALAc2Wy2ffv2abVahmHidZVara6ursYcTgBYDBDpAQAAwHIhXHZFrVYfPnw4ki3Oo7qqpaWFEII5nACQciKfz5fqMgAAAAAAAEA8YUwPAAAAAAAg3SDSAwAAAAAASDeI9AAAAAAAANINIj0AAAAAAIB0g0gPAAAAAAAg3SDSAwAAAAAASDeI9AAAAABSz2KxFBUViUQiqVRqNBpjS4TjuPb29gj3bXe5XEVFRRaLhf8i8JyTJ09KpdIYShVVSQAgERDpAQAApI+gz+Uulys3N1ckIHys93vKt9lsVVVV/Gk2m40e5zhu+/bter3eL0e9Xr99+3aO45JSv7RlMpk0Gs3Bgwd9Pt/o6OiBAwdMJlMM6dhstt7e3ghPlslkV69eValUoU7Q6/VGo3F0dDSGUkVVEgBIBER6AAAAaSLMcznLsmaz2efz+Xw+r9e7du3aZ555JjA8s1gsmzZtWrdundfr9fl89fX1arWaBoEMw5SVlQ0MDAiv4jhuYGCgrKyMYZikVTNaNNDNzc31G1+qqamRSqXhR7RIQCQciWiHsziOMxgMer3+W9/6FiFEqVQePXrUYDCkNn6mjavVapVKJS3V3r17U14qAIgcIj0AAIB0EPlzOcMwWq32o48+4sfreAaDobGxsampiUZuGo1Gr9fzMWFJSYnfVTab7aOPPiopKUls3eLBbrePj4/z37pcrpGREfp1+KGteQe+AkU7nGWz2WZnZwsKCvgjBQUFs7OzwgHVuro6OtBaV1fHcZzFYqmqqqJDuFKplIb0Fotlx44dY2Nj9957r8ViMZlMubm57e3tNKC12Wx0dqhIJKJjs5EEsVarlf+6pKRkdnb24MGDwqFdk8lUU1NDCNHpdDRxqVT6/PPPC0sStArkiwmrzz//PK3FyZMnjUYjHZTmsxAmG9s4J8CyhUgPAAAgfQQ+l3u93qBnZmVlZWdnC49YLJYrV674hW0FBQUOh2N4eJgQolQq77zzzgsXLvCfXrhw4c4776Sx5WLGsmxVVdXZs2f5I+Pj4wqFQqFQpLBUPKfTKZFIxGIxf0QYXnIcV1FRIRaLvV6v1+u9ceNGRUUFx3FDQ0MNDQ0dHR0dHR379u1zuVwqler8+fOFhYXvvvsuvdZutx8+fPjFF190uVxPPvlkXV2dz+e7dOlSV1fXvKOU9D8C+/fvl0ql7e3tbrdbpVJdvXr1+9///tWrV/n/IJw9e7aystJkMl2+fHlqasrn83V0dJw7d66np4cvCa2CXC6nVZDL5bQKtIQffPDB5ORkd3f37t27BwYGJicnzWYzLaFfsocOHcKLfwCRQ6QHAACQDkI9l8tkMr8zOY775S9/WVVV5feR0+kMDNtkMtnmzZtpAOk3gXNJTN3k7dixY25uThifVFVV0a/p0NbPf/7zwFEyIhj4CjqMRgJGqy5fvuw3nLVAw8PDDodj//79DMMwDNPS0jI7O3vt2jVCSHd3t0aj2bp1K8uybrc78FqWZc+fP//444/LZLLZ2dny8nJCiFKpvHnzptPpnDdrtVptNpsVCkV9fb1MJqPvbdIeQscbXS7X1NQUHY202+1Go9Htdms0Gr+OR/9ToNPpaBV0Oh1/kGVZrVbLMExBQUFhYSH9Ojs7Oysri14bJlkACA+RHgAAQJoI+lxOP/J4PPn5+TQaKSkpqaiooE/b0RJO4FxCUzcJIWvWrCHB4hOhwFGyeU8IHK1qbm5+9dVXhQNrC2S1Wjdv3sxHOGKxWCKRTE1NKRSKwCr44Udu+bDf7Xa3trba7fYIc6cXer3e3t7emZmZnTt3er3eoqIiOrQ7Pj6+atUqmUxWXFxcU1NDO17gKp1Wq3VoaEgsFtMeKBaLh4aGhOPPgTwej9PpDJ8sAISHSA8AACB9BD6X03CFX5Glt7d3bGzs5MmTsaUvnMBpMBg2btwYl2AmCRiGyczMFMYnfpNXqXlHyfxOCDNaFTm5XO43z5audBrf19J0Op1UKr3nnnvuuOOOSKat0pfoaP9hGEaj0YyPj+fk5IyPj5eUlNAJnHTqJj1Br9f7fD6z2fzggw8+/fTTZrNZmFppaSld5odH71XgLGKhwGTjMkwKsEwg0gMAAEgHYZ7LhadpNJrW1taenp7AKCIw3iBfrFySl5dHv+UncNpstpGREfqUv1RUVla+8847hJCzZ8+uX78+8IR5R8kCTwg6WvWHP/whqoIplUqJRCJsKeEaLXl5eSMjI/wAo9frnZ2dXbVqVVRZ0BfeRkdHr1+/rtFoIrkkOzvb4/H49R++wISQ119//b333qOF1Ov1dF0WlUrV1ta2YcOGqakp/vy8vDyHw8F3rciXMw1MNpJJpwBAIdIDAABIB2Gey/3s2rVLoVAELsupUqnWrl175swZ4UEaLhYXF/NH6EIvly5dIoTMO3twUSkoKJiamrLZbHNzc3GcdBo4WvXss89GlQJ9x7K2tvb1118nhNhstj179vAvUhYXF+fk5LS2tnIcx3FcQ0ODRCKhk1EjZ7VaJRKJTCajKUQye1Mmk+3du5cvFcdxer3e4XAUFBQwDFNUVHT06NG1a9fSQpaUlFy5coUGb3RarzAWpVVoaGjgq7B27dpIRoMDk5XL5VFVHGA5Q6QHAACQDsI8lwc9c2JiInCXhZaWls7OzubmZhoEGo1GnU535MgR4ZordADq1KlTwpfHlgSZTLZq1Sr6rle81gsNOlrlN3ExEmq1uqen5+DBgyKRaNOmTXV1dfyLlAzD9PX1eb1esVgsFoszMjL6+vpCrYJDWydwMZg9e/YoFAqxWLx69eqysrLS0tLwr8lROp2upaWlurqaDlc6nc7BwUE+tLNarfygrkqlam5u3rFjh0gk0mg0J06cqKqq4ktCq5CRkcFX4dixY5HclsBkl8psYYBFwQcAAADp4sSJEyzL0j/xu3fvvnbtms/nm5qaKiws5HdOp0cUCkV1dXXgp9euXdu9ezdNobCwkKbgp7W1lRBy7ty5pNRpoYQVpCVvbW0VHqdfnDx5srCwkC7oL7yE/9psNgee4PV6S0tLq6ur6Yos1dXV1dXVwjPT1XKoI8BShzE9WCxcLldubm5ubq7fWmc1NTV0y1d6gkhAp9MF7ggMcRd456kU7mDLcVx7ezt2VYqLwPbl35+J/F2aeYVqssizoOVcYK+z2WxlZWV+1RSm79fJt2/fznEc/chvq2j6yyqOtyhennjiievXr9O/8V1dXXTkKnDvb5lM9uGHH54+fTrwU6VS2dXVRVO4evVq0LEvnU7n8/nUanVS6hRPJSUla9asiePUzaCjVaEG1tLJhQsXAjfqAIBFBZEeLC52u134kgldCYD/ll87zufzeb3et99++/jx46ko5vJCnwh9Af/4T+FDns1m6+3tTVXu6Uf4k+Xz+err63fs2BHfJ9TF0GQWi2XTpk3/9m//Rl+pCqym333w+XxvvvkmP0eus7MT/1xYooShrEqlslqt9Gv+OP3i8ccf57drE17Cfy3cn1B4AsMwfGzc1dVFF+F88803r1+/npZTDen/Pl566aVdu3aluiwAEA4iPVhEWJatqqo6e/Ysf2R8fFyhUARdDJq+v85v4AsA8aJWq9NygTuDwdDY2PjEE0/Q4E2j0ZSXlxsMhggvt9vtfkuVACxP9N9/2MR8IUwmE52vRL+lm2rQiQN+8wuEuwiGmYIBEBQiPVhcduzYMTc3xwdvZ8+eraqqiuRCjuPq6uroL766ujqO4ywWS1VV1cmTJ6VSqVQq5Sd9BZ6ZqMosD0HvJ13t/fnnn6c3/+TJk0ajUSqVikQi/i/Zjh07aOuIRKKqqio6WhI0NZ1Ox//BM5lMFotlx44dY2Nj6T0zarGx2WxFRUW0IWgjhvoRIwHtePny5WibLDA7inYt+nwTuJpIGBaL5cqVK35z9iorK51OZyS/BFiWPXToEIb1ACAu1Gp1eXn5M888Q3//0AlKe/bsoZ8K5xeMjo4eOHCA/wWbhCkYkE4Q6cHiQpeNpg9wLpdramoq1BLeHMcZDIaysjKGYTiOq6ioEIvF9IX4GzduVFRUcBw3NDTU0NDQ0dHR0dGxb98+l8tFz5TL5fRMuVxOz0xqJdNImPtpt9s/+OCDycnJ7u7u3bt3DwwMTE5Oms3mrq4u+jfJbrd3dXWNjo56vd7MzMxHHnnE7XYHpmY0Gi9fvkxf+u/o6Dh06FB2dvb58+cLCwvffffdtJwZlXImk8lvwUaO45588sm6ujqfz3fp0iW+EQN/xEiwXtHc3Pzqq69G3mShsiOEdHd3/+pXv/J6veXl5U8++WTkP7xOp/POO+/0e+VMrVYL52eGR5eJx7AeAMSFVqudmJgYHh52uVydnZ1arTbo7yKlUnn06NHAPVGodJ2CAfGCSA8WF4ZhMjMzL1y4QAgZHx9ftWpVdnY2/6nH48nPz+d3p52dnaUvCQwPDzscjv3799O3I1paWmZnZ69du0YI6e7u1mg0W7duZVnW7XYPDw8TQnQ6HT2TrmFND0IMwtxPlmXp362CgoLCwkL6dXZ2dlZWFn/5c889p1Qq+SY7ceJEYGoXL1602+1Go9Htdms0GswXSgThT5ZIJGpra3v55ZeF95lu4lxeXk4IUSqVN2/e5B8s/H7ESNheEaEw2R09epT2mbq6utnZ2aiG9ebldx/8hhMZhjly5Igw7AQAiJlKpWpsbDQYDHq93m/LSj8FBQVx/3UHy+ZXqT8AACAASURBVAQiPVh0Kisr33nnHULI2bNn169fL/zIb0WW8vLyRx55hOM4q9Uq3NZJLBZLJBK6hrjfkKDVah0aGhKLxXy4ODQ0FMmeQhBUDPfT4/HQp3aWZfkNcGmTDQ4OBqa2atWqmpqa+vp6mUwmfF0B4shvOpDfIo2EEH4hCrfb3drayu+5HPgjRkL0ij/84Q+RlydUdoF9Jub/ZNfU1PBTgvnILXBFFn5DM75gGzdujPzVPgCAMHbt2uVwOLq7u/22rPQT5tdd4BQMACFEerDoFBQUTE1N2Wy2ubm5MAthx/xP/dLSUrryXqiHOYhKqPuZlZUlHI8NFPSEwNSampr0er3P5zObzQ8++ODTTz+NEZWU0Ol0Uqn0nnvuueOOO4IukiQU2I7PPvss/YguPCDcw2Dh2UVCLpd/9NFH/K+L06dP+77YUy6qdLRa7ZUrV9AJAWDhZDLZ5s2b5/1zKTTvFAwAIUR6sOjIZLJVq1bRoZug+zgFysvLGxkZ4VdK8Hq9s7Ozq1atCnqmw+Hwer3020W4F9bSspD7KdxRgzbZzp07A1PTaDQ1NTWEEJVK1dbWhhcSUsJkMl2+fHl0dPT69esajSb8yUF7hdlspt/S1ecD9zCIJDt+QJh80Wf4Ib550eE4OjN8IWg6zz333ALTiUHM2/rF9osuVHY2m41fJFBIr9dv377dZrNhbcBEC9MTSIidIY1GY5hW4//hMu/Gtn7XigQbq4YvFWWz2aqqqviOgemIJpOpv79/xYoVkb8APO8UDAAhRHqwGK1fv/65554rKioKv1LCmTNnPB5PdnY2XSmhtbWV4ziO4xoaGiQSCV3cxQ89s6GhgT9z7dq1+C0ZswXeT4PBYLPZ+CbbvXt3YGrPPvssP4Ris9k++uijyB/uIV6sVqtEIpHJZLRd+OmUQQXtFfn5+XHJbt++fcI+E+E/g6iWlpbOzs7m5mb6XGuz2ZqamsLXJSitVsuybLRXxUvQ9T8DN0aP/NNos2MYpqyszG+HG47jBgYG6BJZKVwbMGiQYzKZYv6nnnDteyE+rE1hHBtmJdjAecgajSZ8qwkvD7+xrfDa++67T7gxUvhS0Q0t161bx29oqVarl/N/AejCcuXl5c3NzS+88EKYWxHtP7YAeIj0YDEqKSlZs2ZN4NRNv0kLL7300uDgoEwmYximr6/P6/WKxWKxWJyRkdHX1xc0SqRnZmRk8GceO3YsKXVKTwu5nyzLqlSqTZs28U2WnZ0dmJpKpWpubt6xY4dIJNJoNCdOnFCpVEqlUiKRYJeFpNmzZ49CoRCLxatXry4rKystLQ3zNmbQXhGmyfx+rrdv3/79738/aHYsy9bW1gr7TITLZlIymWxwcNDpdNJ3CGk6v//97/kQKHBFlsDBDfLFOgqR5xtfSd7WL2h2JSUlwqmw5Iv/wgSdb5/ktQEDgxy1Wh1zauHDWqVSmcIRlWh7QoStFuHGtnTZpAMHDrz33nvCn5EwpaIbWjY1NfEbWur1en6bgWXo+PHjDoejpaWF/oyEeQF4fHw82n9sAfyDDwAg6aampgoLC/0eyAAgDPpTc+jQIYVCQfcdOXfuHP1a+AM1NTX13e9+lxDCsuyJEyf8Lmxra+NjoWvXrhUWFtKHgdbW1siz83q9paWlwktaW1vpy5mBP9r05HPnziX+DoX8xbKQXzhms3nNmjXCawOPJFmYpvGFrmyYVvNL+eTJk9/97nf549XV1SdOnPBLs7W1tbq6Wti44UsV9KbRF2WT0zcWG1p3vjnOnTtHCBHeSf5eXbt2jb9L+NMJ0cKYHgAAwJIRfls/juMeeeQROkHu/PnzR44cEQ6i2u32w4cPv/jii16vN8ymhfNm5zfSFWoSILXY1gbkOK6uro6O2dbV1dE5xlVVVbT6wnmeFoulqqpKJpPdeeedwjc8L1y4QPdmFJ6s0+n41Vzpq2uBGZEvXl1rb28PfO0tWtFu8Bh5q827sS29trKykqYpHAAMVaqgG1rS9UiW5/LXDQ0NOTk5/FbparW6urqa3zRPOL9ArVYfPnx4IUPTsJwh0gMAAFgywm/rRzcXraurYxgmcE8IlmXPnz//+OOPb9myJcymhZFkJ5wK6DcJcDGvDchxXEVFhVgs9nq9Xq/3xo0bFRUVhJCioiJ+H9exsTF6K5xOZ2ZmZnZ29rwBEl1DiA5edXR0HDp0yGazBWZEUxDG2wupS5ie4NcEdFErErbV/FIOs7Et+WLqJg3/SkpKhKvRYtvJCJ0+fdpvSSr+iEwm+/DDD/kxGavVyi9MtZB3bmF5QqQHACmAP1cAMQu/rV9OTo5YLKZfnz59+vTp0/xHwsXcQ21aGGF2SqWSH+kyGAwbN27kf5xTuzZgqCCHopHw/v37GYZhGKalpYVu1ZOXl0f3cbVarfwqI2fPnq2srCSRBUh2u91oNLrdbo1Gc/XqVavVGjQj8s/x9gIrG6on+DUB3wfCtJqfMBvbEkIuXLgwNja2atUqkUiUn59/7do14Zgntp0EWDwQ6QEAACwxcdnWL/JNCwOz46cC2my2kZERGhEtBqGCHMpqtW7evJkfYOQ3pC4oKLhx4wadqfjYY4/Nzc253e6MjAw6bDVvgFRcXFxTU1NfXy+TyaRSqdFoDJURiWCv0ahE1RMib7UwG9vSUU2/9/38Fq0JLJVcLp+dnfUbxqSreubl5UVaWwCIEiI9AACAJSbMtn7CzQz1er3foBYvqj0Sg2ZXUlIyOzt76dIlQsjieQ0vNjKZTC6Xf/DBB16vNz8/3+FwvPXWWzMzM3R0dN4AiWEYvV7v8/nMZvODDz749NNPj42NJafk0W7wGGGrhdnYNnBUM3BVz8BSqVSqtWvX+r2/Nz4+npOTU1xcHGHhASBaiPQAAACWnqDb+tH1MLq6ujiOs9lsnZ2docZtotojMWh2dOeMU6dOCQevFrm8vLyRkRF+VwDhNmXbtm177bXXZmZmlErl2rVrh4aGhHu6hg+Q+IhapVK1tbVt2LAhKysrVEZxF9UGj5G3WqiNbfkFaYRp+i1aE7RUfhtaGo1GnU535MiRqPZKAYCoINIDCKmvr29ycjLVpQAACCLotn4Mw/ziF7/44x//KBaLN23a1NjYGGrJvqj2SAyaHR3p+u1vf7t4pm7Oi0bCra2tdMnNhoYGfpsyuVze3d1NA5v169f/5je/EQ5bhQ+QhKuS0CGvhx9+OFRGcRfVBo+Rt1rQjW2DLkhD0zx37tzMzEyYUvltaNnW1mYymfC2NiwJbrc71UWIVSK3cABY2mpra0+dOpXqUkAqFRcXp7oIkEqffvppRUVFqksBkYpkPz2v17t79276CLR7925+1zjh1nBms7mwsJCupfnee+/94Ac/8Pl8ra2t5IsdzwKT7e3tpUNYa9asuXTpUqiMhFvMwVJx8eLFpqamVJcCUqm4uHh0dDTVpYiFyOfzpSrIBFjkHn300a1bt9bW1qa6IJAyIhF+SS5rk5OT27ZtczgcqS4IpMzw8HBzc/PFixdTXRBIme7u7kuXLp06dSrVBYGU2bZtW1NT01J8p3Q5zt7kOG779u0ikUiv16e6LFGrqakJXDYaAAAAAABAKD6Rnl6vpxvXbN++XbjMLj2+dMMSGlb5VYp8US96nA+9/M5JZgnjmHtqqwMAAAAAAHERn0iPbq9JCBkaGhoeHo4hBZPJJBKJcnNz+YWqFgO6W+jExIRw7WD6OjIhpKysLJJEEle1hQdjfmVDdAcAAAAAkEJzc3Nzc3NxSWpFXFKh7rvvvt/+9rcGg6G4uDg91swtKSlhWdbj8Vy4cIFfHspms01MTLAsW1JSwjDM6dOn/TZmTZq4557a6sTGaDS+//77hJDVq1drNJrMzMxUl2ihpqenjUYjXeVp48aNO3fuTHWJ4sntdhuNxunpaULIzp07N27cmOoSLQqTk5NGo3Fubi4zM1Oj0axevTrVJYobYYtrNJq77747QYnHvTvR3y3T09N/+ctf4pjsvBJ6xwJduXJlcHCQELJy5UqNRhPHHb1TIo5/EfifysnJyf/7v/+LXxnnl+Q+EFS87iTfwbKzszUazcqVK+NZyrSWxn8XIBIqlWrPnj0/+MEPFvpkG5d1XaqrqwkhBw8eLC0tJYKVqehCVdXV1fRbupgVzZdl2RMnTggv57Esu2bNGuGFU1NTCoVCmDK9hD/B5/P19/cLE29ra6PrXNEze3t7adlaW1vp+lr0a1oqul5Wb2+vX734M0tLS/nluWil+CPCkgTmFVg1s9kcWB1hmv39/cKHe+HKYIEV57/la8HjSxgqwaBli/zG0pvDsuxbb70VdB2zRHM4HHfffbdEIqFZMwxz1113ORyOOGaR/LU3L168ePvtt9922220UitXrtyyZctnn32WzDIkTk9PD8uyGRkZfO0eeOCBRV67eP2SDOPZZ59duXLlihUrCCErVqxYuXLlT37yk0Rnmhz/+Z//KWxxiUTy7//+7/FKPHHdyWKxCH+33HLLLXfffXd8f7eE4lep+N4xP5999tkDDzzAP3lnZGSwLPvaa68lKLtEi+9fhJ/85Cf8TyX9wUxcQ/hJ6E9NJOJ1J/062G233Xb77bdfvHgx/iVOvFOnTtXW1iYzR2EPTLO/C0tUcXFxknsvXQ4wOzu7vb19IX/a4hnpVVdXnzt3ThhjCCM9+pEfGmsFhhyHDh0ihPArEfPX0vP9QjU+Iz/C6Et4UHg5H3QJYzkhmjWNgoSV5bMOjPSEeUUb6V27do1+FFiRwOx8EUR6fF7z3pmgkV6YG8vfxjClTZzPPvvsrrvuCsxdLpd/+umn8colyZHee++997Wvfc2vRrfeeuuWLVuSVobEGR0dDfxv7ooVKx544IFUFy0ckuBIr6mp6Stf+YrfbZFIJF1dXQnNNwl6enr4h0XeV7/6VZ1Ot/DEE9edPv3009tvvz3Rv1uCunjxYmClMjMzH3vssURk98ADD/CRDE8qlS7FlcTj+xehp6cnKysrQV133qwT91MTiTjeyaAd7Gtf+9pS7GBJjvS6uroCuwHDMAj2Uij5kd5Pf/pTvvUXEu/Fc/YmIaS4uLi0tJS+rSfcrZXjOIPBQAg5ceLEE088QQgxGo1PP/10Z2fnrl27Tp8+XVlZ+e1vf1uhUIyMjMhkMovFcvToUbvdPj4+rlar+e1cBwYG9uzZI5w/SQhxuVydnZ2EkOrq6mPHjhFC9Hr9wYMH+/v76TamVG9vr0ajIf/8NlpDQ4Pdbi8tLe3r6ws647SgoEChUNjtdjqB0+VyjYyM8FmHwudFCPGrGi1wqAvFYvGPf/zj/Px8Oln05MmTu3fvHhkZcblcgVu1CqlUquvXrxNCLBbLjh07PB6PVqulNQqVYOBt90sz/I3ld4BlWbanp2fLli1PPfVUT0+P0+nkOC7R03cbGxunpqYCj//5z39++umnf/nLX8Yll08++SSZm6cfO3bsk08+8Tv4+eef/+53v3vooYfuueee5BQjQehosN/BmzdvDgwMPPzww//yL/+SklJF4uDBgwlKeXp6+vjx44Fz8WdnZ5966qkPP/xw6c5Gvnnz5pEjR/7617/6Hf/LX/7S0dExNzcnlUoXkn7iutMrr7zi8XgCj7tcri1btjz44IMxpzyvlpaWGzdu+B2cm5s7c+aMSCS644474pjXBx98MDAwcPPmTb/j169f/+Y3v1lfXx/HvJLgjTfe+PjjjwOPx9Bqie66izNrXrzuZKgO9sknnyzFDjYxMfE///M/iftbIDQ3N9fe3h7YDTiOO3To0P/+7/9iBmxKTE5Odnd3x7YWSWw++OAD/mu32/2jH/3oxRdffPbZZ6OdzxnnXRYYhjly5AjLsgaDQRhQ0diMELJ79266Suf3vvc9j8czMzMTdNd5pVK5YcMGQojVauVXQCFfLI7idDo9Hs+GDRtosDE+Pm6321mWpbENwzB1dXUKhcLj8TidTnphdXU1H3rxXnnllZ6eHoVC8Ytf/CJUZCKTyTZv3kwIGRgY4DiO5sVnHVTQvCLEMMyWLVt++tOfSqVSkUjEz4qMEMdxzzzzjMfjqa6uppH2QhKM5MYSQhobG7/1rW8xDFNZWUkIcTgcgU9gcffaa68F/gkhhHz++edvvPFGvHIJ/FWbOHNzc59++mnQj27cuPHee+8lrSSJMD09HfgIS83NzfH/ylluJicn//73vwf96JZbbknavxgS4eOPP77lluB/X27evCn8AxaDhHanDz/8MGij/P3vf//www8XknJ4Qf8UUn/961+vXbsW3+ysVmuo1/1v3LhB3xBbQt5///14tVpCu27MWf/tb39LaNa8eN3JNOtgyTQ5ORmqG/z9739f0n8XICqBQ+Jut/vtt98O88cieDrxK9I/qFSq8vLynp6ehQS+DMOUlZUNDQ0NDAzcf//9DoejtLQ0KyvrlVdecTqdZ8+eJYTI5XJheJaVlRXbq+T8yGGoEyorK3t6emgAEzTrOHK5XDt37rTb7bFdfvz48aGhIYVC0dLSEpcEyQJubBrIzs5O2s7p09PTBoPhb3/7W9BP161bl5z/JibI+++/f+rUqVCRc2Fh4aKtXXNzc+LK9rOf/ez8+fNBbwt9Bb+ioiJBWSfa4ODga6+9FvRRb8WKFTt37tRqtTEnntDu1N7eHuqj2267LXGdYWJiwmg0Bo1gb7nlli1btsQ36z//+c///d//HfSjL3/5y1qtdmkt/9DT0xMqeIi21RLadWPO+ktf+lJCs+bF606mWQejO6cn5+9UX1/f4OBg0G7w5S9/uaKiIjnPJODn0qVLtbW1ydw5/Wc/+5lwicTa2tqmpqYYfnASsnO6VqsNHNYj//y2G3X9+nV+TUs/dN1L+sfPbreXlZU9+uijhJBTp07RASU6gsQTDg+63e6ZmZl5y/nNb36TvmkWWFQhfgJnf39/0KzjiB9Gozcq6MuNoVgslhdeeIEQsnfvXn4q5kISpGK4sUlw33333XrrrUE/KioqSnJh4mLlypV+b1rybrvttqCvRC4hYdaOk0gkW7ZsSWZhFo/i4uLAf9pRIpGIzmtYojZu3Pj5558H/egrX/nKAhfJTGh3opM4gkro75a777471AAvwzBhShWbLVu2BL4IRN1yyy1L6ymcxPUvQkK77qLNmhevO5lmHSyZNmzYIBKJgn50yy23YMHq5ePtt9+mX9TW1jocjlP/X3v3H9PGmecP/PFdctB2DFzHe8JxUwUjQ+i1EQ4LR1ZRSwzRhsK1XC+pae4C9AewSXsXFqcXSG9DSJUNbWxwdAlRIKdAf0GP6kqFKWhTKKSo4ZIDs+lPZ1Z2pKwx2ovbgGdVqq3k7x/Pt6NZ2xgH/AOG9+svmJ/PjGfs+czzPJ/n4sWl3TgRifRotd7Q0NBvfvMbOiU5OTkxMdHtdgsxFc/zLS0ter1eHGKJgwphlcHBQdovTqVSsSz7+eefT01NqdXqrKwsuiSdLmyc9gl0u93iZQIS2poODQ2dP39+ocWEBpynTp3y2XXoxIcml8tTUlIIIT09PTzPCxGaIDExkWEYnudpFWIohHab+fn51dXVPnODb3ChNrRLPrFRYDQaA8ZFLMv+53/+Z/TLExZvv/12wPb3Dz744C9+8Yvolye8Lly44J9vhhCiVquX3Np5tdu8efPu3bv9G9zfd999zz///Kp+GEpKSnrllVfkcrnP9PXr1+/YsWP5DyuRu5zOnj0bMCNLpL9b4uPjTSaT/8Px+vXr/+7v/i7so62Ulpb6J+sihCQlJb377rvh3VcUhPEXYaFLd926dWG5dJew63DdNaEI15mU2AUWTZs2bXr++efvu+8+n+nx8fHl5eUxGXIDYqK3t3eZMd7/F5b8MP6p+cUpH+n0gFkchYyX4uWFCighOSRNwilO9uiT4NEnjSQlTuwpXt4ndSctmH99o5i4KizgrsXZLH0WCHhoC52Ny5cv+3/JCjlI/XcRJPcmXct/uniD/mULuP2AJ9Y/Ayo9S+LSRpTVan3wwQeFVNTr1q37yU9+YrVaw7iL6I+yQHOsC6f63nvv3bx5c6Qz/kXNr3/9a/HTeUJCQm5u7go/OhLh3Js+icjJj8OaRXSnUfMv//Iv4kOjFW7hGlcjcpcTHexEqG6VyWRh/25ZyJEjRyJ3xnx8++23ubm54tjy/vvvP3v2bCT2FQXh/UXwuXRpWtfoDAkT0bsmFOE6k99+++3mzZuFQYNW9QUW/VEWfMYelNLvwioV5dybLpcrXEP7RCrS84qCGSES6OrqogPl0biitrZWPLBBV1cXfcZVq9U3btzwiuIr/6T/wjYF7e3twiNyWlqaMDjeopHe9PQ0HS8uyPAA4ohIGBrBf/sBz0PAQ/N4PELuqcrKShrg0bi3r6+PLkwHr1Or1cuJ9OhpDLJBn7L5H8JCJzbmkZ7X6/3uu+9aWloef/zxHTt2nDx5MuwxQ/QjPa/X63K5GhoacnNzd+/efe7cuSjvPdK++uqrhoaGzMzMsrIy/xEsVyAS+fH0vF7vwMDA/v37MzMz9+/fPzAwEIU9Rs2VK1cOHToUoU88cpfTt99+e/LkyR07dmzbtu2v//qvo/k+IqJnzF9XV1dZWVlmZmZDQ8NXX30V6d1FVHh/EYQP4sknn9yyZUu4CnlXu47V92QYz+S5c+d279692i+w6Ed6Xkn/LqxG0R9lIVxkXq+XAEAgzz77bNQyssDKJJPhS3JNu3nz5o4dOxwOR6wLAjEzMjLS2Nj48ccfx7ogEDM0I8vFixdjXRCImR07djQ0NEQzI0u4RKSfHgAAAAAAAMQQIj2AYFbv0NUAAAAAsJaFfzw9AMk4efLkmh1LEKjV2FQDwigpKWlVD3cBy5ecnIyEh2vcpk2bMGT5GldeXr5KfwtQpwewIIR5gM45a1xSUtL7778f61JALG3evPncuXOhLOlyuVJTU2UiOTk5VquVzhL+XjKO4woLC322vFBJ/BewWCypqakul2s5ZVib8vLyojNsOqxYFRUVAcfBWvkQ6QEAAEQQz/MFBQUmk8lnuslkKigo4DjO/6GcDjlLH8p9nto5jtPr9cLjPsdx0TkKCIXPiE21tbU7d+5cZoBHWa3Wbdu2/eM//iNNWh58y0ql8urVq1qtdvn79UGjWfHFjAASYCVDpAcAABBBDMMUFhYODAzwPC9M5Hl+YGCgsLBQo9H4P5RzHNfV1eW/Kfq4/9BDDwmP+8XFxWEJJCASiouLMzMznU7n8jdlNpvr6+tfeOEFhmEIIaWlpUVFRWazeflbXoLW1laEdgCrAiI9AACAyNLpdLdu3RLXv3Ecd+vWLZ1Od1fboY/7DQ0NwuO+yWR6+eWXxTEkrHBWqzUnJ4dGSlarNT093Wq10omvvvqqQqFQKBQXLlzo7u5WKBQymcxkMlmt1vHxcZ+rZc+ePU6nk370tGKtpaVFoVBYrVahHpjWGC/a2vNu2e32d955J1xbA4DIQaQHAAAQWRqNZuPGjcPDw8KU4eHhjRs3ajQa4aFceFiXyWRbt269du3aI488In46D/i4n5WV5XA4RkZGonYsEDqLxeJwOLKyskJZ2G63/+53v7t582ZHR0dlZeXAwMDNmzcnJyfb2tosFgu9WsTLFxcXf/TRRzTmp6ufOHHitdde83g8dArP8/v379fr9V6v9+233+7o6AjLQbEse/z48YDVegGDWEKIEHDSwJUuLI5CX3311YKCAp7neZ6vqqqiS1ZVVeEVBsAyIdIDAACILJ8GnELTTeExnaIP6xcuXDCbzdnZ2Z999pm4VafT6fR/3Fcqldu3b7fZbNE5EAjO7XZv3bpVyMjS3Nz83nvvKZXKUNZlWbampoZhmKysrOzsbPp3cnJyYmJiiKtfunTp+eeff/TRR+kUGv9XV1cTQjQazYEDB5Z4VH7y8vJSUlJCrNajAWdVVZXX6x0dHW1ra6O1jrt27fKJQnmeLykpUalUHo/H4/GoVKqSkhIEewDLgUgPAAAg4sQNOBdquun/sA6ri09GlrCkRXG73b///e/FU8rLy2kkSdtq0omJiYk++aK/+OILlUolvE3Q6XQsyy6zMBTDMKdOnaIx26ILcxw3NzdXVFRECNFoND/88IPT6ZyYmEhJSRGi0NOnT5MfQ1ODwcAwDMMwBoNBmAgAS4NIDwAAIOLEDTjNZnNubq5/DOD/sA5rR5BP/4EHHhD38+zs7PR6vdPT02q1OooF/DNarTY3NzeUlDBarfbq1atKpXJmZsZoNNrtdkKIzWYTR6EqlYplWZvNNjQ0JJfLaRwrl8uHhoZQXw2wHIj0AAAAIk5owMlx3NjY2J49e+52CyqVam5uTuiFRblcrrGxsfT09PCVFKJneHjY7XYvuhgNq8T9PEPxt3/7t2NjY0JvOqfTGcq+QldTUzM+Ph5KtZ7BYFAoFA8//PADDzwQPDrNz8+neWUFtGYPAJYGkR5AxAldzMWj6PoMsGswGNAbQXqCjKQsWGh4tDUyblVYRpReLXQ63dzc3OjoKCEkxCwdYlqtNiMjw6dzFG0Fl5eXF65CQqQlJye73e7R0VGTyXTo0KEQ12pqamptbW1sbKS/FBzHNTQ00PqxhdDedG1tbTzPcxx38ODBMJRehMafR48eDThXCGItFssnn3xy5cqV27dvl5aW0rnp6elC4lDyYxSanp7ucDiEdxlr6ssBIEIQ6QFE3Isvvpienu71evV6vZAPXdydw+Px/Pa3vz1//nysSwrh5/NBZ2RkiHPiLzo8GsatkhKNRpOQkHDx4sXt27eHmKXDh8/jfnd3t8FgOHXqlE9mF1jJlEplfX39Sy+9dPLkyf7+/hBbYCqVysHBQafTSRs3btu2TS6Xf/7550H6ATIM09vbS1fZtm1bRUVF2I7hRzU1NeK+fwGDWJvNlpCQoFQqeZ6vq6uj0SnNGUt/9YQolIamdXV1NAlnXV1dM+j5XAAAIABJREFURkZGJMZ/B1hDvAAQSZOTk9nZ2dPT016vd3p6Ojs7e3JyUvhDWKyvr8+/1Qqsdv4f9OTkZFpamjClrKzMaDSKVxGuBKETjrBAX1+fWq2m15Jk+J8iaTMajYSQvr4+YYpwBsSfr8fjyc/Pp68JfE7RjRs3Kisr6S94dnb2jRs3YnMkd+/GjRtPP/10lEve3t5OQxGWZbu6uhZdXny2PR5Pc3PzQnec+Lt97fC/YY1Go/h7iZ5wlmX7+/vpkh6Ph16x9CPIz8+n32k3btzIzs6mF8Px48fp956wMCGksrISv4kAy4RIDyCy+vr6ysrKfCYGj/T8f+omJyeffvpp4RdU/JiI38WVLGCkJzwd+kR9wipqtbqvr4+ue/z4ceEpSvKRHj05x48fp9d5e3t7V1cXfUw3Go3T09MFBQXCg/vTTz8tnArhkVEcGNfW1tIp4lsm4ETcRFEwOTnJsuyxY8fo6e3q6vK/+MPOaDTm5+fTkPLGjRv0zgp99eCx3NqM9MLF5+Wm0Wj0/6EEgOVD602AyLLZbGq12qefng+e581mMx1ciw4oJJfL6dvN77//ng4oNDQ0VFdXd+bMmTNnzhw8eJC26MPoQ6sLz/NvvfWWXq+nLfdCGR7trsatkoAgg0dbrVa73d7W1nblyhWPxxMfH79v3z7ayst/tC7aNYg+hZ85c+b48eMulyvgRNxE0WE2m+vr6xsaGmhD09LSUpPJJG7JHHZ00MKamhp6i9EB5cxmMz7clUClUk1NTVksFkIIx3Gtra1LyFEEAItCpAcQcf/xH/+h0+m8Xm9VVdXu3btpkCYeYFcul8/Nze3du5cQMjIy4nA4Dh06RAcUampqmpubu3HjBiGko6OjtLT0scceY1l2ZmaGYPSh1UD8Qet0upKSkrtKJXdX41ZJwKKDRx89elSj0Qi3BsdxAUfrIoTY7fbu7u6ZmZnS0lKa5D3gRNxEUWC1WsfHx33GD6Q9tUZGRlwu186dOy9cuKBQKGQymV6vF/qmCumsZDJZVVUVz/NWq1Wv19OFFQoFDRUsFkt5ebmwZZPJJKQyEufopxlxXC6XXq8XkmMJL+DoljmOo1OsVuvOnTuvXbv2yCOP0JG+aeYkhUJx4cIFYZv9/f20JN3d3ZE6fVKk1Wo7Ojpeeukl2uewvr6+uLg41oUCkCBEegARl5mZSX/DSktLU1JSJiYmiF+ijqKiIlpBYbPZxNka5HJ5QkICbdHnn6wPow+tfMIH3dXVde3aNfEzYohCH7dKwtxu9/T0NMuyKpWKTqG3htPpDDhaV15eXnl5eW1trVKpFJ7CA07ETRQFi1ZfL1RbG7C61b+BQ1ZW1vT0tNDS4erVqzqdjmGYmpqaQ4cOKRSKlpaWmZkZeqloNJqcnBw6YsHExMS1a9foqwGn0xkfHy/kttFqtZcuXcrOzv7ss880Gs2+ffto5qRLly6dOnWKBod2u10oySuvvILkSXeluLj49u3bXq/39u3bL7zwQqyLAyBNiPQAIis9PV08Piz583fMFMMwVVVVtILibreP0YdWi9LSUqPR+MYbb9BaCHI3w6OFPm7Vahd86PCF5vqP1sUwjMlk8nq9k5OTTz311EsvvWS1WgNOJLiJVgb/2tog1a0+DRyUSuWGDRvoSzT6LUqjyuLi4snJSbVaTcN7YRST9PT069evE0JsNtvPfvaznp4eQkhPT89CDQhpU4uqqiqGYXzevPg3tQAAWDkQ6QFElkqlmp+fF/cMCT7GcXp6unisW4/HMzc3t2HDhoUWxuhDq8jevXvVarXQUyj04dGCj1u1dtjtdvo0T368NVQqVcDRukwmE23Op9Vqm5ubMzMznU5nwIm4iVaCgLW1Aatbv/jii4ANHPbs2UNfog0PD+fk5Iir5q5everxeLq6umZnZ3ft2kXrAL///nuXyzU9Pf3cc8/Nz8/PzMzExcUFGeQwJSVFLpfTvzs7Ozs7OwkhAUsCALByINIDiCyNRuN2u+moQefPn3c4HAGfDN555x23252cnEwzcBiNRmFAoYSEhLS0tIAbx+hDq4tSqTxw4MDU1JRQeRv68Gg+41atWWazmeM44dbQaDQBR+vS6XRCLSjHcbdu3VKpVAEn4iaKgkWrrxeqrfWvbj18+PBCu7h69SrP89evX6fbtFqtOTk59K0ZwzClpaX0NcrExIRSqVSpVL/73e88Hs/WrVsdDsfly5dnZ2eFWA4AQBoQ6QFEFh27dmBgQCaTvfvuu++99x7tgydO1EFnDQ4OKpVKurzH45HL5XK5PC4urre3d6FhkenCcXFxwsJnz56N7vHB3dm7d29iYqLQ9MtnNOTm5maLxRIwzNBqtfX19dEt7IrDsqxWq6VjRgu3RnV1tVqtlsvlmzZtKiwszM/Pt9lsWq22sbFx586dMpmstLS0vb1dq9UGnIibKAoWrb4OWFsbsLp1cnIy4C5oc83Lly9PT0/Tt2l0FG9hsz527NjxwQcfzM7OajSajIyMoaEhcU2gP3FJhMphAICVLlLDNwAAAITPWhtjXWJoWqmA4+nRWXTgO4/HU1ZWJgyinZ+fX1ZWRv8uKysrKysTj2Lnc0kYjcaf/exn4mHZjEYjHcLb6/V6PJ5jx44JI1LS8f3o6It0MaEwPgM8Tk9P05LQwgvj8gUpCQDACoE6PQAAgCjheb6goEAYA0BgMpkKCgqEFP8ulys1NVW8mMViSU1NpW0RV2NnwuDV1wFra++2ulWn09lsNnFWFYPB0NTUVFZWRrv5OZ1O2nSCEKLRaDIzM2k7T51Op1ar/ZuPajSahISERx55hOO4N99888svv5TL5at9SACO4+hwEXSI1yWkAVsIvWiFhipLHnki4OW96DUvbqwr4Hm+paUFOVFhTYt1qAkAALA4yVSbGI1Gn+5ntMrIaDQKx0iruYQKKK/X29fXJ/wrmVNBSexwVjJakxmwZnX5fD5HofJzmdsJkbiKNfhEgDUFdXoAALAKKJXKq1evSiBXik6nu3XrlrguhaaH8RlYnBBit9t9+rYBLIfZbK6vr29oaKA9EktLS00m08svvyzODh0uGo3m9OnTQqphAIgJRHoAAADRo9FoNm7cSEfupoaHh/0HFmdZ9vjx462trWh7BmFhtVrHx8d9XihkZWU5HA46SqHL5dq5c+eFCxcUCoVMJtPr9cJg9FVVVbRNZlVVFc/zVqtVr9fTJRUKhTBGqI+srCzxOLG0cTLdDm2ZbDKZfJooL5TqRtx6U9hOTk7Oq6++WlBQIAST/f39tEjd3d1Wq3Xnzp3Xrl175JFHVldTZ4AwQqQHAAAQPQzDFBYWDgwM0MdTnucHBgYKCwv9Ez/SESAkX60nmdraFc7pdPq/UFAqldu3b6dDERJC7HZ7W1vblStXPB5PfHz8vn37ZmZmSkpKVCoVzYujUqlKSkp4nh8aGqqrqztz5syZM2cOHjwY8H2EMDQiIYTn+f3791dVVXm93tHR0ba2NqvVqtPp6NgYdPkgg9cLXC7Xrl279Hq91+t9++23Ozo6hFl2u10o0iuvvJKcnHzp0qXs7OzPPvsMVxesWYj0AAAAokrcgHOhppuEEIZhTp06RZ+Jo15GWKOOHj2q0WgYhmlqapqbm2tvbyeEGAwGmiPHYDAQQmgdYEdHR2lp6WOPPcay7MzMTPDNchw3NzdXVFRECNFoND/88IPT6aRhJ70R6ED2i45ETwfnqK6uJj82EBXPvasiAawFiPQAAACiStyA02w25+bmLlTnoNVqc3NzhQEYASKKZVmVSkX/pjVyg4ODQ0NDNGMqTWE6NDT0xRdfqNXqRaMyMa1We/XqVaVSOTMzYzQa7XY7IYRhmJycHHojTExMbNiwgWZGDcJms6lUKqECXKVSsSxL/77bIgGsBYj0AAAAokpowMlx3NjYWPAWazU1NePj46jWg2VSqVRzc3PC+O+Uy+UaGxujo00QQhITE/1Hm/BJFev1eg8fPhzKHj0ez9zcnBA6GgwGhULx8MMPP/DAA2q1mk4UGnCG0nQTAO4WIj0AAIBo0+l0c3Nzo6OjhJDgFRG0Wu/o0aPRKhpIk1arzcjI8On2SRtD5uXl0X/tdvvExAT9m8Zpu3btcjgcQnxIM6NMTk6GsseJiYmEhATaRNNisXzyySdXrly5fft2aWmpsAyd++GHH3711Veh1Milp6c7nU6ha5/T6XS73aEUBmBtQqQHAAAQbXRU7osXL27fvn3RFms1NTVCEzWAJWtqamptbW1sbKSRUnd3t8FgOHXqlDgbkNls5jiO5/m6urqEhITKysqUlJS6ujqe5+nEjIyMrVu3LrovjuMOHjxYU1NDN26z2RISEpRKJd0Ibb1JfmzAefr06YyMjEVvBPJjstDz588Lu1jaqQBYIxDpAQAARBttwPnpp5+G0mJNq9XW19dHoVQgbUqlcnBw0Ol00n53zc3NFotF3EeUZVmtVrtt2za5XB4XF9fb25ucnNzb2xsXFyeXy+nEs2fPLrR9t9u9detW2qOvuLj4xIkTxcXFdFZ1dbVarZbL5Zs2bSosLMzPzxcSfup0OpvNJr4RxNuRyWTicRToIbz77rsymeyf/umfKioqghwvfZ+CURZgLZN5vd5YlwEAAAAAYsnlcj355JPnz5+P8pgEVqu1urr6gw8+CKVOz2KxmM3m3t5eWlVoMpmuX7/e2dkZ+WICrEqo0wMAAACA2BgeHtbr9aGEeYQQlUo1NTVFx2rnOK61tRV5XACCWBfrAgAAAADAmuNyubZv386y7AcffBDiKlqttqOjo6Ki4plnnmFZtqmpSWggCgD+0HoTAAAAAABAatB6EwAAAAAAQGoQ6QEAAAAAAEgNIj0AAAAAAACpQaQHAAAAAAAgNYj0AAAAAAAApAaRHgAAAAAAgNQg0gMAAAAAAJAaRHoAAAAAAABSg0gPAAAAAABAahDpAQAAAAAASA0iPQAAAAAAAKlBpAcAAAAAACA1iPQAAAAAAACkBpEeAAAAAACA1CDSAwAAAAAAkBpEegAAAAAAAFKDSA8AAAAAAEBqEOkBAAAAAABIDSI9AAAAAAAAqUGkBwAAAAAAIDWI9AAAAAAAAKQGkR4AAAAAAIDUINIDAAAAAACQGkR6AAAAAAAAUoNIDwAAAAAAQGoQ6QEAAAAAAEgNIj0AAAAAAACpQaQHAAAAAAAgNYj0AAAAAAAApAaRHgAAAAAAgNQg0gMAAAAAAJAaRHoAAAAAAABSg0gPAAAAAABAahDpAQAAAAAASA0iPQAAAAAAAKlBpAcAAAAAACA1iPQAAAAAAACkBpEeAAAAAACA1CDSAwAAAAAAkBpEegAAAAAAAFKDSA8AAAAAAEBqEOkBAAAAAABIDSI9AAAAAAAAqUGkBwAAAAAAIDWI9AAAAAAAAKQGkR4AAAAAAIDUINIDAAAAAACQGkR6AAAAAAAAUoNIDwAAAAAAQGoQ6QEAAAAAAEgNIj0AAAAAAACpQaQHAAAAAAAgNYj0AAAAAAAApAaRHgAAAAAAgNQg0gMAAAAAAJAaRHoAAAAAAABSg0gPAAAAAABAahDpAQAAAAAASA0iPQAAAAAAAKlBpAcAKxfP8wUFBSaTyWe6yWQqKCjgOC41NTU1NdXlconnlpeXKxQKq9VaXl4urEs3JV7YYrEUFBTwPB+FAwGASOM4Tq/Xy2QymUyWk5PDcVx4t3/hwgWFQiGTyRQKRXd3N53I83xLS4vPV9CiXC5XTk6O1WoNbwkBAHwg0gOAlYthmMLCwoGBAXE8xvP8wMBAYWEhwzCEELvdPjExIcx1uVxjY2P07y1btly/fp3+7fF4HA7H7OzszMwMndLT0yNsBGDl4DiusLAwYMTicrlSU1Nlfy6Utx7+oYXFYvFffvWyWq3btm176KGHPB6P1+utra0tLi4OYyhlMpm6u7uvXLni9XqvXLnyyiuvWCwWQgjHcV1dXeHaC9yVgFe1TCajH03A5VNTUxeaGy5LC/4BIgSRHgCsaDqd7tatW+KHXY7jbt26pdPpCCEsy+r1+p6eHmHuxMSEWq1Wq9WEkPT0dKfTSaPEmZmZ/Pz8zMxMp9NJCOF53ul0pqenR/t4AIKiEUtubu5CEQvLspOTk16Rjz76aNG3HpJnNpvr6+sbGhroqSgtLTWZTC+//HJYKu3p26WamhqNRkMI0Wg0Bw4cMJvNaBGwolgsloqKiq6uruLi4hgWA8E/rCiI9ABgRdNoNBs3bhweHhamDA8Pb9y4kT5yEUJ27tw5Pz8vPHL19PTo9Xr6t0qlEqLE4eHh9PT0wsJCGhZ6PJ65uTmVSkUI4TguJyeHVo8IrT1pjUdLSwutEiGE8DxfVVVFF6uqqsJDHkTCkiOW4G89pM1qtY6Pj9O3P4KsrCyHwzEyMuJyuXbu3Cm0vdTr9UJ9i/9NbbVa9Xo9XVihUIjrf2w2m/C3Tqebm5u7fPnyzp07r1279sgjj9BviYBfJi6XizYrVSgUFy5c8Cm8yWSSUuVqrFit1oqKivr6+tLS0liXBWAFQaQHACuaTwNOn6abhJC0tDRCCA3nXC7X9PR0VlYWnUWjRFqJd/369fT0dKGWb2ZmJiUlRaPR8Dy/f//+qqoqr9c7Ojra1tYm1J/Y7fYTJ0689tprHo+H5/mSkhKVSuXxeDwej0qlKikpQbAH4bVQxDI3NxdKr7Mgbz2kzel0it/+UEqlcvv27TQ8s9vtbW1tV65c8Xg88fHx+/bt43l+oZt6aGiorq7uzJkzZ86cOXjwoMvlYhimpqbm0KFDCoWipaVlZmZGq9VevXr18ccfv3TpUnZ29meffabVagN+mfA8v2/fPtqs9NKlS6dOnfJpbXjy5Mn33ntPqVRG+6xJiMvl2r17d3l5ucFgoFOsVmtOTg6Nn61Wa3p6unDa6SyfptH+Mb/Py76FXgH4rPjJJ5/4BP8LvSI0GAx0os8LBYDwQqQHACuduAGnuOkmxTBMfHw8rfSbmJjYsGFDcnKyMEulUtlsNp7n4+LisrKyhIdmp9MZHx/PMAzHcXNzc0VFRYQQjUbzww8/0MiQEMKy7KVLl55//vlHH310ZGSEEGIwGBiGYRiGPk/QiQDhslDEkpGRIa7WXkiQtx5w9OhRjUbDMExTUxP9EghyU3d0dJSWlj722GMsy9KevcXFxZOTk2q1ura2VqlUBsz4EvDLZGRkxOFwVFVVMQyj1Wpzc3PNZjNdnrY27Ojo0Gq10TsRkuNyuZ588smUlJTGxsZQlu/o6Hj77bc9Hk9RUdH+/fuDxPzil32EEP9XAP4rNjY2vv/+++LgP+CWLRbLJ598Mj097fV6z5w5c/z4cVTqQoQg0gOAlU7cgNNsNufm5vo8GO3Zs4dmXunp6dmyZYt4Fk3KwnHc7OysXC6Xy+UJCQlOp9Nms9El6bt5pVI5MzNjNBrtdruwbmJiohA02my2oaEhuVxO38LK5fKhoSFxay6A6HC73Vu3bhVnZBFaCQZ567HGsSxLm2oTQsRfAv439RdffKFWqwNGyPS7wuPxdHV1zc7O7tq1y+fpfKEvk5SUFLlcTv/u7Ozs7OwkhLjd7qNHjxJChILBErjd7qKiotnZ2ampqRBfvZ0+fZrG/FVVVUFi/o8//lj8so+u6/MKYNE3gEEWsNvt3d3dMzMzpaWl9LIJ1zkBEEOkBwArndCAk+O4sbGxPXv2+CyQlZU1PT3Ncdz8/LxPyzedTjc/P2+z2WgNHt3UxMTEwMCAkI7FYDAoFIqHH374gQceCNKpKT8/nybJEAgthQCixj8ji/g6DPLWQ8JUKtXc3ByteBHQhDT0Nhe/tRHzv6kPHz7sv5i4KSDDMKWlpRMTEykpKeL8N1SIXybUsWPHioqKhCo+WJr8/PyJiYn6+npazxZ84dBj/s8//9znsvF/BbDQy4LgC9hstry8vPLyclo/LB60AyDsEOkBwCpA8x+Mjo4SQvxftyuVyg0bNtAfS5+Wb8nJyd98801vb68QH6anp/f398tkMrod2ormypUrt2/fDtKVPz093eFwCI+SGA4LIkGcQ0ggjlgWFeSthz9xXdOqptVqMzIy3nnnHfFEGozl5eWRP89KKmRjCnhTT05O+m8/OTnZ7Xb7x3U+FvoyEe/FZDKVl5cTQliWfeKJJ2pqavr7+9FNa8lYlj116hTDMNXV1SkpKXV1dUvbjn/MX19fv7QVfV4WBHxFyDCMyWTyer2Tk5NPPfXUSy+9hF8TiBBEegCwCmg0moSEhIsXL27fvj1gK5ctW7YcPXo0JyfHZ3w8uVxO09AL73FVKpXdbvd6vfQZ12azJSQkKJVKnufr6urErTfF8vLy6GME7dRRV1eXkZGB3jUQXrQfl9Alz2AwXLhwYaEXHAEt9NZDqL4QpthsNpVKJZnxJJuamlpbWxsbG2nGi+7uboPBQGMAuoDZbOY4jt68CQkJGo0m4E29detW/40rlcoDBw5UVFR8+OGHhBCe500mk8Ph8K/h8f8yoXtpa2vjeZ7juNbWVnGrBK1WW19fjwEblo9mzXnjjTf8w+bh4WG3203/drvdwl0QPOYPJfRa9GXBQlsWAn6tVtvc3CwM/wMQdoj0AGAVoK0uP/30U/+mm5ROp0tLS/OvxKArihvhaDSazMxM4Rm3urparVbL5fJNmzYVFhbm5+cH7H3HMExvb29cXBzt7BcXF3f27NmwHiIAIX8esfziF79oa2t75plnDhw4EHo3noBvPeiNQKMdQoh/yLHaKZXKwcFBp9NJW8o1NzdbLBbhXQzLslqtdtu2bfTm7e3tpW25Q7+pDQZDU1NTWVkZbYPndDoHBweVSiV9CUUTLQb8MmEY5s033/zyyy/lcvm2bdvq6+t9Rnvbu3evw+E4f/58ZE/QGlBcXFxWVkbbcNJq2NHRUZPJdOjQIfFiBw8eDCXmD+VF3qIvCxbask6nGx8fF0bmuHXrFrprQqR4AQAAYMW4ceNGZWUl/Y1OS0vT6/XZ2dn9/f1er3d6etq/95darZ6cnMzOzqb99yYnJ9PS0ujf09PTwnSv19ve3s6yLCGEZdmurq4YHmM0+ZwEkAz/T5beIGVlZd4fr3aWZfv7++lidPnjx4/Tu6CyslJoV+nxeISbjk7v6+tTq9U0PabX66W3GP1XvF//FT0eT35+vtCf1n8BusGuri5ajLS0tNHR0SieNlhbZF6vN/LhJAAAACwRHW77hRdeiHVBViWahf/8+fNobg0Aa826WBcAAAAAgkGMBwAAS4A6PQAAAAAAAKlBRhYAAAAAAACpQaQHAAAAAAAgNYj0AAAAAAAApAaRHgAAAAAAgNQg0gNY0J07d2JdBAAAAACApUCkB7Cg+vr67u7uWJcCYqm3tzfWRYBYmp+fHxwcjHUpIJbu3LkzMjIS61JALN28eXNqairWpYBYOnbs2M2bN2NdiqWIUqRXXl4uk8nKy8vDvmWTySSTyQoKCnie95/L87zBYFAoFDKZTCaTpaenR/nBnef5goICmUxmMpmiuV8Ii/n5+fn5+ViXAmLpH/7hH2JdBIilmZmZ/fv3x7oUEEtTU1ONjY2xLgXE0sjIyOnTp2NdCoil0dFRRHqEEPLhhx8WFhbSsEqhUBgMhoABWNS8+OKLzc3Nbreb/nvjxo1nnnnGYrEsuqL4QGiI2NLSEttjiTQhGpf2YQIAAAAArAXhjPQMBkNRUZHQ0MXtdjc3N58/fz6Mu7grVqu1v7+fEGI0Gr1e7+TkpFqtJoTYbLbgK/ocCCHkxo0btbW1JSUlKyEKslgsMpksNTXV5XKFayMr4bgAAAAAACBcwhbpWSyW5uZmQkhZWZnH4/F6vS6Xq7a2NlzbX4709HRCSHJycigL+x+Ix+OhBzI0NBTDwDWiGIbp7Oz0er2dnZ0Mw8S6OAAAAAAAsCzhifR4njebzYSQ/Pz8s2fP0lAhOTnZZDIZDIaAq3z44Yc5OTlCO0+hbaTL5UpNTZXJZEIbS5+eeLTrHV2xqqoqSGWURqPJzMwkhJjNZqvV+uSTT9rt9uzs7L17997VgTAMYzKZysrKCCGtra0ul4s2dOzu7vbpg9fd3Z2enk7L5tNyNUixrVar+FRcuHBBmMVxnNCINCcnx2q1lpeX//3f/z0hxG63b9iwQaFQWK1W8mPbS3GRfBqgincacCP+fSkX+oxo50OFQvHJJ59UVVWF8lkAxMTXX3+t0+nuvfdemUymVquPHTsW6xLB/9fe3q5Wq2Uy2fr163U63ddffx3rEq1W4+Pj27Zto9/DGRkZ0s4fc+fOnX/+539OTEyUyWQqlepf//VfI92VenBwsLy8fGRkRCaTbdu2bXx8PKK7W6UGBwczMjLoRSi9szQ4OHjkyJGOjg5JHh2sTHfu3Dl27Fh4MsB7w2FycpJlWfJjO0l/NEwqKyuj/xqNRv+S0LnT09O0jWVfX5944fz8fFrDRjflQ5i7UMGoysrKgIuFciC0GCzLTk5O+pSBltz/oPr6+jweT35+/kIH6/V6+/r6/OfSvQunQnyYTz31lHgKLY//aSkoKPBZV7xTn4XFBxXKZ7ToQUlGRUXFxYsXY10KWKIPPvjg/vvvF1+i9913X05OznfffRf6RkiYviRBbMeOHYmJieKP5v777//ggw9iXa4AHA7Hpk2bYl2KBf36179OSkoSn8mkpKSDBw/GulwR8dVXX/3N3/zN+vXrhYONj4/XaDTffvtthPZ48OBB/9N79uzZCO1ulXruueckfJakfXQQury8vI8//jjKe0xKSmpoaFjmV1yYM7LQdpLBuVyu1tZW8mPzSI/HQ1+09/f30+qp4OuOjY0J6/oEcj54nn/rrbeEdCxlZWXNzc20gm7R1CP+BxLw0Lq6urxeb2dnp/9B+bRcZVm2v7/f4/HQgMrpdPI8L1Qhtre308+jq6uLZVlaczgzMzM7O6tWq6enp71eb39/P8ugBXiJAAAPRElEQVSynZ2dNDik02/fvq3Vav2L9P777x85coQGgV6vt729nRAyNjZGe+UtupEQP6OAB7XQKQWIppmZmerq6m+++UY88Y9//OOXX3757//+77EqFRBCjh07dvXq1dnZWfHEb7755oUXXlilmc1iZXx8/PXXX/d56Xvnzp0333yzp6cnVqWKkPn5+SeeeOIPf/jDn/70J/HEmzdvPvfcc5HY48jISGdnp//pbWhoQK2O4M0333z//felepYWOrpf/epXaIYAkfbzn//8zp07jY2NKSkpy6nfC0+k53Q6hYBqURMTE3a7nWXZmpoahmEYhqmqqlKr1W632+l03tW6Wq22vr5+oYVp4k2WZfV6PSHkjTfeaGhoEC+wzA5pZWVlpaWl9G8alYkPymQyFRcXCwvX19c//vjjDMPs2bOHEOJwODweD8dxdISWyspK2uzhmWeecbvds7OzMzMzdEW73Z6Xl9fS0vLoo4++++67wcssFIlhmEcfffTcuXN0hInKysq7OrQQP6OAB3VXOwKIkDNnzty+fdt/Os/zZ8+exeAZMfT666//8Y9/9J/+f//3f6+//nr0y7N6HTlyJOBv/zfffHP48OHolyeiBgcH//CHP/hP/9Of/nTp0qVIvCP45S9/GfD03r59+8iRI2Hf3SpFKxz8p0vjLC10dN98882vfvWr6JcH1pRNmzbRP5YZ760LS2lUKhXLsm6322azicObIBITE0NMkbK0dYXEmx0dHcXFxSqVqrm5ubm52ePx2O12QsiWLVuCrO5/IMEzdtJYV61WL/mg/Gm12o6OjoqKCpr5s7a21mg0LtTv0YfL5dq1axc90iVbzmckDVNTUx0dHc8++2ysCwLhND8/f88994S+vEwmi1xhQOzcuXPnzp2LdSkCWHXXgMPhWHVlXjKe51NSUqK5x48//njtnN4lk/ZZeu+99yR8dBDQyMhIDPdO473z589//PHHmzdvDn3F8NTpJScn004XAwMDIbbfE1db0Qqx0HcnXnchNPRiWValUhFCTCYTbU7Z3t4+NDTEsqxOpwv9QHieHxgYIIRkZmZqNBr/FWmsG0rB/Al97QRCc8ri4uLbt29PTk7SSrmTJ08u2sCVEirl6JYD9gZc1HI+I2nIzMxEP71VKsho13FxcaG3eifopxdW3333XXx8/EIfze7du2NdQF8ruZ8eTTkWkEKhiHXpwuzixYsLNWlJTEy0Wq1h32OQ6DEzMzPsu1ulFAqFhM9SkKPbsWNHrEsHURX9fnrvv/+++JKLj4+vqamxWq13FeaRcEV6SqXywIEDhJChoaGGhgZxkkz/OiihAtBsNgt91WiFWFZWllwup1+vPT09PM9brdaTJ0/6r/vWW28RQnzmBtkLIeTll18W5xEJOBjdQgfS0NAwNDRECKGtGf1XpCGi+KAaGxvFWTQD8lmL7qulpUWv1/M8b7FY9Ho9x3FarbaxsdGn8WQoUWViYiLDMDzPL9RnY6GNBP+Mgu8UYCWoqqoK2Il3/fr1tJdz9IsEhJD4+PjCwkJxUg1BUlLSiy++GP0irV4HDhzwSWxDMQwjzqIsDbt27Voo0lMqlUGC3iX75S9/KZfL/acnJibS5wQghJSXlwf8XKRxlhY6uqSkpH/7t3+LfnlgTRH6gtIYz+FwtLS0LKWpXbhCz+D5GH3yOgbMnymkuwyY9XEJuTcDLulfthAPhBBSW1sr3rLP6v7FNhqNwtaEoxOnQgl+sP4VcXQtcU5On9ybQpEC5qoRdur988SeAXNvBvmMFj0oyUDuzVXtyJEjCQkJPtewSqVyuVyhb4SgTi/cvv322wcffNAn2EtISDhy5EisixbASq7T83q9O3bsuO+++8RnMj4+PicnJ9blioj/+q//8smmSwj5yU9+8tVXX0Vojzk5OT5V0Pfdd19paWmEdrcafffdd1u2bJHqWZL20cFdiUnuTRrj3dVDi7+w5d5kGKa3t7e5uTktLY1OYVm2trb27Nmz/gt3dna2t7cLoUhaWlpXV5dQ+1ddXS0krqysrLx8+bI4aDl79qyQX8R/rs9eurq6xOWprKy8ceOGf2LM4AdCCNm1a1d/f78wbl5ABoNBOCh67NXV1UGWF9byKWRtbW1vby/DMHl5eTSjjFCGwcFBpVKpVCpPnDhBp9NaO//N0j5+QmGam5t9Bl1YdCPBPyOAle/EiRNGo/Gee+5JTExMSkqKi4vLzc393//93zXe+zTmkpKSfvvb3xYXF8fFxSUlJSUlJd1zzz1Go/HEiROxLtrqMzw8fOjQoXXr1tEzuW7dusrKytHR0ViXKyL27NnT39+/YcOGhISEpKSke++9d/PmzZcvX77btkyhGx0drays/Mu//Et6htetW3fo0KGurq4I7W41io+P/5//+Z/KykrxRSiZsyQc3V/8xV/81V/9lcSODlayO3fuZGZmLr0eT0Tm9XrDVSwAiXn22Wcfe+yxioqKWBcElmVqaop+aS6h0aZMhi/JSLlz587U1FR8fHxubm6sy7Kgmzdv7tixw+FwxLogi6CpAnJzc4N0g5SMr7/+emZmZvPmzdF5a/Ob3/zm8OHDLS0teXl5UdjdKjU/P0+HVZDkWWpvb//v//7vw4cPS/LoIBQ7duxoaGhYjRdAeHJvAgCsWJHowwPLl5SUtBp/NVemNXUmN2/eHLl6PH+0MmdNneEliI+Pl/ApWr9+fXJysoQPECQszCOnAwAAAAAAQMwh0gMAAAAAAJAatN4EWNDPf/5zNPwDAAAAWMtowqFYl2IpkGwAAGBBU1NTiPbXOFwDa9z8/PzNmzej2TMQVpo7d+7cuXNn06ZNsS4IwF1DpAcAAAAAACA16KcHAAAAAAAgNYj0AAAAAAAApAaRHgAAAAAAgNQg0gMAAAAAAJAaRHoAAAAAAABSg0gPAAAAAABAahDpAQAAAAAASA0iPQAACBuLxaJQKKxWK/2X5/mCggKTyUQIcblcqampsj9XUFDAcVxqaipdRthIamqqy+WKzTFAjLhcrpycHOHiIYRYLBaZTNbd3S1cRWImk0m4fvwvmPLycvGlCKHwuUkVCkV3d/fStuPzUQJATCDSAwCAsCkuLi4qKnr55Zd5nieEnD9/nhBSXV1N57IsOzk56RX56KOPGIYhhLS2tiK0AzGLxVJRUdHV1VVaWlpYWDgwMEAvKorn+YGBgcLCQnr92O32iYkJYa7L5RobG4tBoVc/8U165cqVV155xWKxxLpQALBEiPQAACCcampqpqamRkZGXC5Xa2trTU0NfRYPzm63v/POO1EoHqwKVqu1oqKivr6+tLSUEKLT6W7dusVxnLAAx3G3bt3S6XSEEJZl9Xp9T0+PMHdiYkKtVqvV6uiXXEo0Gs3p06fNZrM4xgaAVQSRHgAAhJNWq62vrzebzSaTKSUlJS8vb9FVWJY9fvw4qvWAcrlcu3fvLi8vNxgMdIpGo9m4cePw8LCwzPDw8MaNGzUaDf13586d8/PzQkDS09Oj1+ujXGxJysrKmpubE2Jsnuerqqpo286qqip6wl0ul16vp609L1y44LMFk8lE29YGXJc21W5paUFTW4BIQKQHAABhtnfvXofD0dHRcerUqVAq9AgheXl5KSkpqNYDl8v15JNPpqSkNDY2ChMZhhE34PRpukkISUtLI4TQgMTlck1PT2dlZcWi+FIjl8sTEhKcTichhOf5kpISuVzu8Xg8Hs/3339fUlIyMzOzb9++hx56yOPxXLp06dSpUz49LU+ePPnee+/J5fKSkhKVSkXXValUJSUl9NO02+0nTpx47bXXPB5PzI4TQKIQ6QEAQJgplcrt27cnJiYmJyeLp7vd7q1bt4ozsghpNhiGOXXqVFtbG97rr2Vut7uoqGh2dpY2ABbPEjfgFDfdpBiGiY+Pp5V+ExMTGzZs8Ln2YPlGRkYcDsehQ4cYhmEYpqmpaW5urr293eFwVFVVMQyj1Wpzc3PNZjNdnva07Ojo0Gq19NM0GAx0XVpbSyeyLHvp0qXnn3/+0UcfjdmxAUgUIj0AAAgzi8XS39+/bt06nzo6/4wsQvM8QojPYyKsTfn5+RMTE/X19QcPHhS35hU34DSbzbm5uVqtVrzinj17rl+/Tgjp6enZsmVLlIu9Fthstu3btyuVSvovre77/e9/n5KSIpfL6cTOzs7Ozk5CiNvtPnr0KCFEpVLRdYeGhuRyOX3FI5fLh4aGbDYbIcT/lRAAhAsiPQAACCee581mc1FRUWNj48mTJ++qjq6mpmZ8fBzVemsWy7K0xW91dXVKSkpdXZ0wS2jAyXHc2NjYnj17fNbNysqanp7mOG5+fl5c3QfL4fF45ubmaLR2t44dO1ZUVCS8u8nPz/d4PAu96AGASECkBwAA4XT+/HmHw9HU1FRcXJyZmXlXdXS0Wo9WBcBaxjBMTU3NG2+8IU7xr9Pp5ubmRkdHCSH+3fCUSuWGDRvo+G9CphZYpomJiYSEBHo+09PTx8bGhIpWGgQ+8MADDodD6GJnMpnKy8sJISzLPvHEEzU1Nf39/RaLJT09XbwYBtwDiA5EegAAEDZ0ZIUDBw4olcqAD+uLqqmpYVk2ciWE1aK4uLisrEzchlOj0SQkJFy8eFHchlBsy5YtR48ezcnJCTEPEATHcdzBgweFgVJo2iSj0cjzPM/zdXV1CQkJlZWVKSkpbW1tPM9zHNfa2iqubhUy8f70pz+llbTCuhkZGT7tbwEg7BDpAQBA2NTV1aWkpAhDpdOHdWE8Lv+MLKmpqTMzM+It0EfDGBQdVp6mpiZCiNCGkzbg/PTTT/2bblI6nS4tLQ1NN5dDfJMWFxefOHGiuLiYzmIYpre31+PxyOVyuVweFxfX29ubnJz85ptvfvnll3K5fNu2bfX19cLyFM3E+/bbb/f29sbFxQnrnj17NhbHB7C2yLxeb6zLAAAAAAAAAOGEOj0AAAAAAACpQaQHAAAAAAAgNYj0AAAAAAAApAaRHgAAAAAAgNQg0gMAAAAAAJAaRHoAAAAAAABSg0gPAAAAAABAahDpAQAAAAAASA0iPQAAAAAAAKlBpAcAAAAAACA1iPQAAAAAAACkBpEeAAAAAACA1Mh++9PcWJcBAAAAAAAAlmvLtSvC36jTAwAAAAAAkBqZ1+uNdRkAAAAAAAAgnFCnBwAAAAAAIDWI9AAAAAAAAKQGkR4AAAAAAIDUINIDAAAAAACQmv8H+IvWu86db3IAAAAASUVORK5CYII="/>
                    <pic:cNvPicPr>
                      <a:picLocks noChangeAspect="1" noChangeArrowheads="1"/>
                    </pic:cNvPicPr>
                  </pic:nvPicPr>
                  <pic:blipFill>
                    <a:blip r:embed="rId8"/>
                    <a:stretch>
                      <a:fillRect/>
                    </a:stretch>
                  </pic:blipFill>
                  <pic:spPr bwMode="auto">
                    <a:xfrm>
                      <a:off x="0" y="0"/>
                      <a:ext cx="5334000" cy="3078171"/>
                    </a:xfrm>
                    <a:prstGeom prst="rect">
                      <a:avLst/>
                    </a:prstGeom>
                    <a:noFill/>
                    <a:ln w="9525">
                      <a:noFill/>
                      <a:headEnd/>
                      <a:tailEnd/>
                    </a:ln>
                  </pic:spPr>
                </pic:pic>
              </a:graphicData>
            </a:graphic>
          </wp:inline>
        </w:drawing>
      </w:r>
    </w:p>
    <w:p w14:paraId="65DE7E65" w14:textId="77777777" w:rsidR="005E32D4" w:rsidRDefault="00874368">
      <w:pPr>
        <w:pStyle w:val="Heading2"/>
      </w:pPr>
      <w:bookmarkStart w:id="30" w:name="X7c72bf765c8ccb9f65c20c5f58a432f93afa567"/>
      <w:proofErr w:type="gramStart"/>
      <w:r>
        <w:t>So</w:t>
      </w:r>
      <w:proofErr w:type="gramEnd"/>
      <w:r>
        <w:t xml:space="preserve"> </w:t>
      </w:r>
      <w:bookmarkStart w:id="31" w:name="Xc2b34e8eb12b259ed43b3246438910d4c5ae65b"/>
      <w:bookmarkEnd w:id="30"/>
      <w:r w:rsidR="00F82A0C">
        <w:t>What is SDN?</w:t>
      </w:r>
      <w:bookmarkEnd w:id="31"/>
    </w:p>
    <w:p w14:paraId="23A3D291" w14:textId="64AE379A" w:rsidR="005E32D4" w:rsidRDefault="00F82A0C">
      <w:pPr>
        <w:pStyle w:val="FirstParagraph"/>
      </w:pPr>
      <w:r>
        <w:t xml:space="preserve">The concept of </w:t>
      </w:r>
      <w:r>
        <w:rPr>
          <w:rStyle w:val="VerbatimChar"/>
        </w:rPr>
        <w:t>SDN</w:t>
      </w:r>
      <w:r>
        <w:t xml:space="preserve">, and the term itself, </w:t>
      </w:r>
      <w:r w:rsidR="00874368">
        <w:t xml:space="preserve">is </w:t>
      </w:r>
      <w:r>
        <w:t xml:space="preserve">both broad and often </w:t>
      </w:r>
      <w:proofErr w:type="spellStart"/>
      <w:ins w:id="32" w:author="T. Sridhar" w:date="2020-11-24T23:49:00Z">
        <w:r w:rsidR="004C60BC">
          <w:t>r</w:t>
        </w:r>
      </w:ins>
      <w:r>
        <w:t>confusing</w:t>
      </w:r>
      <w:proofErr w:type="spellEnd"/>
      <w:r>
        <w:t xml:space="preserve">. There is no real accurate definition of SDN, and vendors usually take it very differently. Initially it was used to </w:t>
      </w:r>
      <w:r w:rsidR="00874368">
        <w:t>desc</w:t>
      </w:r>
      <w:ins w:id="33" w:author="T. Sridhar" w:date="2020-11-24T23:49:00Z">
        <w:r w:rsidR="004C60BC">
          <w:t>r</w:t>
        </w:r>
      </w:ins>
      <w:r w:rsidR="00874368">
        <w:t xml:space="preserve">ibe </w:t>
      </w:r>
      <w:r>
        <w:t xml:space="preserve">Stanford’s OpenFlow project, </w:t>
      </w:r>
      <w:r w:rsidR="00874368">
        <w:t>but today</w:t>
      </w:r>
      <w:r>
        <w:t xml:space="preserve"> it has been extended to include a much wider </w:t>
      </w:r>
      <w:r w:rsidR="00874368">
        <w:t xml:space="preserve">swath </w:t>
      </w:r>
      <w:r>
        <w:t>of technologies. Discussion about each vendor’s exact SDN definition is beyond the scope of this book</w:t>
      </w:r>
      <w:r w:rsidR="00874368">
        <w:t>, but in general</w:t>
      </w:r>
      <w:r>
        <w:t xml:space="preserve"> consider that a SDN solution has to provide one to several of following characteristics:</w:t>
      </w:r>
    </w:p>
    <w:p w14:paraId="5ED1D167" w14:textId="77777777" w:rsidR="005E32D4" w:rsidRDefault="00F82A0C">
      <w:pPr>
        <w:numPr>
          <w:ilvl w:val="0"/>
          <w:numId w:val="3"/>
        </w:numPr>
      </w:pPr>
      <w:r>
        <w:t>A network control and configuration plane split from the network data</w:t>
      </w:r>
      <w:r w:rsidR="00874368">
        <w:t xml:space="preserve"> </w:t>
      </w:r>
      <w:r>
        <w:t>plane.</w:t>
      </w:r>
    </w:p>
    <w:p w14:paraId="325B3642" w14:textId="77777777" w:rsidR="005E32D4" w:rsidRDefault="00F82A0C">
      <w:pPr>
        <w:numPr>
          <w:ilvl w:val="0"/>
          <w:numId w:val="3"/>
        </w:numPr>
      </w:pPr>
      <w:r>
        <w:t>A centralized configuration and control plane (SDN controller)</w:t>
      </w:r>
    </w:p>
    <w:p w14:paraId="703D53A5" w14:textId="77777777" w:rsidR="005E32D4" w:rsidRDefault="00F82A0C">
      <w:pPr>
        <w:numPr>
          <w:ilvl w:val="0"/>
          <w:numId w:val="3"/>
        </w:numPr>
      </w:pPr>
      <w:r>
        <w:t>A simplified network node</w:t>
      </w:r>
    </w:p>
    <w:p w14:paraId="7BBEE0B1" w14:textId="77777777" w:rsidR="005E32D4" w:rsidRDefault="00F82A0C">
      <w:pPr>
        <w:numPr>
          <w:ilvl w:val="0"/>
          <w:numId w:val="3"/>
        </w:numPr>
      </w:pPr>
      <w:r>
        <w:t>Network programmability to provide network automation</w:t>
      </w:r>
    </w:p>
    <w:p w14:paraId="64BEDAF6" w14:textId="77777777" w:rsidR="005E32D4" w:rsidRDefault="00F82A0C">
      <w:pPr>
        <w:numPr>
          <w:ilvl w:val="0"/>
          <w:numId w:val="3"/>
        </w:numPr>
      </w:pPr>
      <w:r>
        <w:t>Automatic provisioning (ZTP zero touch provisioning) of network nodes</w:t>
      </w:r>
    </w:p>
    <w:p w14:paraId="08E30888" w14:textId="77777777" w:rsidR="005E32D4" w:rsidRDefault="00F82A0C">
      <w:pPr>
        <w:numPr>
          <w:ilvl w:val="0"/>
          <w:numId w:val="3"/>
        </w:numPr>
      </w:pPr>
      <w:r>
        <w:t>Virtualization support and openness</w:t>
      </w:r>
    </w:p>
    <w:p w14:paraId="08CAF1DF" w14:textId="77777777" w:rsidR="005E32D4" w:rsidRDefault="00F82A0C">
      <w:pPr>
        <w:pStyle w:val="FirstParagraph"/>
      </w:pPr>
      <w:r>
        <w:t xml:space="preserve">According to </w:t>
      </w:r>
      <w:hyperlink w:anchor="onf-sdn-definition">
        <w:r>
          <w:rPr>
            <w:rStyle w:val="Hyperlink"/>
          </w:rPr>
          <w:t>[</w:t>
        </w:r>
        <w:proofErr w:type="spellStart"/>
        <w:r>
          <w:rPr>
            <w:rStyle w:val="Hyperlink"/>
          </w:rPr>
          <w:t>onf</w:t>
        </w:r>
        <w:proofErr w:type="spellEnd"/>
        <w:r>
          <w:rPr>
            <w:rStyle w:val="Hyperlink"/>
          </w:rPr>
          <w:t>-</w:t>
        </w:r>
        <w:proofErr w:type="spellStart"/>
        <w:r>
          <w:rPr>
            <w:rStyle w:val="Hyperlink"/>
          </w:rPr>
          <w:t>sdn</w:t>
        </w:r>
        <w:proofErr w:type="spellEnd"/>
        <w:r>
          <w:rPr>
            <w:rStyle w:val="Hyperlink"/>
          </w:rPr>
          <w:t>-definition]</w:t>
        </w:r>
      </w:hyperlink>
      <w:r>
        <w:t xml:space="preserve">, </w:t>
      </w:r>
      <w:r>
        <w:rPr>
          <w:b/>
        </w:rPr>
        <w:t>Software-Defined Networking (SDN)</w:t>
      </w:r>
      <w:r>
        <w:t xml:space="preserve"> is:</w:t>
      </w:r>
    </w:p>
    <w:p w14:paraId="6CADAEC8" w14:textId="77777777" w:rsidR="005E32D4" w:rsidRDefault="00F82A0C">
      <w:pPr>
        <w:pStyle w:val="BlockText"/>
      </w:pPr>
      <w:r>
        <w:t>The physical separation of the network control plane from the forwarding plane, and where a control plane controls several devices</w:t>
      </w:r>
    </w:p>
    <w:p w14:paraId="5E172664" w14:textId="77777777" w:rsidR="005E32D4" w:rsidRDefault="00F82A0C">
      <w:pPr>
        <w:pStyle w:val="FirstParagraph"/>
      </w:pPr>
      <w:r>
        <w:rPr>
          <w:b/>
        </w:rPr>
        <w:t>SDN layer</w:t>
      </w:r>
      <w:hyperlink w:anchor="onf-sdn-definition">
        <w:r>
          <w:rPr>
            <w:rStyle w:val="Hyperlink"/>
            <w:b/>
            <w:vertAlign w:val="superscript"/>
          </w:rPr>
          <w:t>[</w:t>
        </w:r>
        <w:proofErr w:type="spellStart"/>
        <w:r>
          <w:rPr>
            <w:rStyle w:val="Hyperlink"/>
            <w:b/>
            <w:vertAlign w:val="superscript"/>
          </w:rPr>
          <w:t>onf</w:t>
        </w:r>
        <w:proofErr w:type="spellEnd"/>
        <w:r>
          <w:rPr>
            <w:rStyle w:val="Hyperlink"/>
            <w:b/>
            <w:vertAlign w:val="superscript"/>
          </w:rPr>
          <w:t>-</w:t>
        </w:r>
        <w:proofErr w:type="spellStart"/>
        <w:r>
          <w:rPr>
            <w:rStyle w:val="Hyperlink"/>
            <w:b/>
            <w:vertAlign w:val="superscript"/>
          </w:rPr>
          <w:t>sdn</w:t>
        </w:r>
        <w:proofErr w:type="spellEnd"/>
        <w:r>
          <w:rPr>
            <w:rStyle w:val="Hyperlink"/>
            <w:b/>
            <w:vertAlign w:val="superscript"/>
          </w:rPr>
          <w:t>-definition]</w:t>
        </w:r>
      </w:hyperlink>
      <w:r>
        <w:rPr>
          <w:b/>
        </w:rPr>
        <w:t>.</w:t>
      </w:r>
    </w:p>
    <w:p w14:paraId="3928AE5C" w14:textId="77777777" w:rsidR="005E32D4" w:rsidRDefault="00F82A0C">
      <w:pPr>
        <w:pStyle w:val="BodyText"/>
      </w:pPr>
      <w:r>
        <w:rPr>
          <w:noProof/>
        </w:rPr>
        <w:lastRenderedPageBreak/>
        <w:drawing>
          <wp:inline distT="0" distB="0" distL="0" distR="0" wp14:anchorId="4CA80B49" wp14:editId="65C5D160">
            <wp:extent cx="5334000" cy="3106208"/>
            <wp:effectExtent l="0" t="0" r="0" b="0"/>
            <wp:docPr id="3"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AAAAJLCAIAAADPR+pbAAAABmJLR0QA/wD/AP+gvaeTAAAACXBIWXMAAA7EAAAOxAGVKw4bAAAgAElEQVR4nOy9eYwk133n+XkvIjMjjzq6q2+KIjWUmhx6NG7J0ppgS3DpsExZMiVhrKGB/cMmBSzsgQ3QwID8Y6FZgVrMWgTWoiEBC8+uRHsxMCwIC1qkdrGmmmRbZPeUZJJqjSWh1bO0usWjD1Z315EZGed7+0dkZkWelVmVR1XW+4AgMqvjePmqMuIb3/jF7yu01hgMBsOouXKFc+dYWtLf/Q4//gn7ijihsFxAxyXWIOvwkUXxyU+xuMjtt096uAaDwWAw7BqEEfQGg2FULC2xtKSf+x4/+CFVl7msUCvMQBFk28IBrLeJ+/vu48iRCYzcYDAYDIbdgxH0BoNheFy5wtKSPnuG50+JV87pI/PYVZHxKUF2kO00xP1Nxfw8H/u4uO+TLC4acW8wGAwGQztG0BsMhu3RYsPPZ4RepQgzQ9q+B+toPcvNyIh7g8FgMBjaMYLeYDAMyMWLLC3pF7/PP7wgfnp+6zb8FmgX95/9HIuLzM+PeMcGg8FgMOxcjKA3GAx9cPo0S0v61LO8/AooZqVgjSIUJzekRNyrOZY9bjnGb90nfvMTRtwbDAaDYQ9iBL3BYOhEiw1/bB7KIh9RhMykx9aOC2W0NuLeYDAYDHsRI+gNBgMAnsfSEqdP61N/z09+tlNs+C2QFvd3vIvf/rT46MdYXMRxJj0yg8FgMBhGghH0BsMe5vx5lpb06Rd46UUuvc6hktArlCA/Yhs+AL/+/4Ryz+UdsAGQ9ZaXfV5jVGAdzTxXy9z5biPuDQaDwTCVGEFvMOwl0jb8qz8mn6GohChThMKId70GZShDBWzIQTb1EG3vljgehABoqICCChSo3T2Y7e/yo13c//anWFzczmcyGAwGg2EnYAS9wTDtJPmsLzzHK6802fBFsEa/dxeuwgq1PXZLldralitQgTXIwCFY6HvdRNzrefHWiv61E+LTn2Fx0Yh7g8FgMOxSjKA3GKaOlZVab/jvfocf/4R9RZxQWC750dvwaRS8ARU4DPNDEvHdcOEaVOAOGLSaZh3W0cKIe4PBYDDsVoygNximgoYNf/Ysy9dZyAu1Mkw7fAuchwU4OMY9evALeNfgmr5BXdxzrcyvf6Am7u+5Z5iDNBgMBoNh2BhBbzDsTq5cYWmJc+dabfjiNuTs8IgjrlU4MosQY91vcJnIobBv2xtSUEZXbFSJZSPuDQaDwbCjMYLeYNg9JIU0z32PH/yQqst8RsSrE7bhuxDBGwH5iIOF8Q3N97kCecGh4QbWdhT3993HiRND3Y3BYDAYDFvECHqDYQdz5QpLS/rsGZ4/JV45p4/MY1dFxqeU6g+zI4ngzQA0QlOKmXHIjPIBXLfKWkRgoywKkkP2yPbUEPdhkXLAvfeIT9/P4qIR9waDwWCYIEbQGww7jNOnOXeuyYbXq7X+MLuHRNAnBxcBQiE0+Zi8wHGwhiHuAxc/xhX4NoCq3wgYraBPE8M62s/hO0bcGwwGg2GCGEFvMEyaixdZWtIvfp9/eEH89Lw+No/cHTZ8D9KCPo3UaNCCbACSQgASYZNTjSXqzwBEEKTWjPE0gC8JbSIbqdASraG5TH98gj5Ni7j/2EfEp36HxUXuumvsQzEYDAbDnsMIeoNhEpw+zdKSPvUsL78CilkpWKvFJI2URkJTQghe6q0N+dTb/gNZ2+gm6Lsh1WZLCFQi3NsUfAvDEfTrzW+rEKXeOs1RVrnmS68YVtFRgYpNDB/+kBH3BoPBYBgpRtAbDGOh3YanLPIRxf5STreGV09fqoIPQZsSzUAu9TaGauptEsiayPoMFCHfb+XPoIJ+iGxF0K9DFSoQ1pNoWz5mvjmEy2++LkrPbTJLjbsrIay3ifv77uP227fw0QwGg8Fg6IgR9AbDaPA8lpY4fVqf+nte/TFZa3w2/AqswSpIKNQlZm6rBTwqpXQT1TsLs7C/V9DsLhD0Cm7CGqzUp6hx3bK1vjxeapbKIGEWDqa6iDbE/Zok6/CRRfHJT7G4aMS9wWAwGLaJEfQGw/A4f56lJX36BV56kUuvc6gk9AolKPbSvsOkAr+ELMzC3GhK8BWs1S8YDsKRrku9FRLDmA8wUrBfUtp0tq/A2zADsyNLsfVgDd6GDLyjLaM3gHV0XGINI+4NBoPBsE2MoDcYtkGLDZ/PUFRClCm2CbgxcAVW4J3j2nUMV8CFOzoLYq1ZVazGCIEa8WEmKarPCRZsMr2jrBT8Ahw4NMpipzTr8CYcg9kuC7SL+8/9GxYXOdLlaslgMBgMhmaMoDcYBuTcOZaW9AvPcfYsV65NwIbvhA4pX2HmlnEnTKk3EDnEwV7LuIqywtNoPUxxL6htzRbMWhQk/RTaeDewq9i3DGcM/RIT/xzrrj5+OzVxP8vNiPl5PvZxcd8njbg3GAwGQ2+MoDcYNmNlpRbR+t3v8OOfsK+IEwrLpZgqj540keKNiENQGGOnS6257FKEuf6eCojAjwnBVcQQawCZMtR1c4mOpLWhjdJIsAU5QUaSBWfAC5iVMmWLY/mxXvgEAZfhHRms3ncPWvBgHa2NuDcYDAbDJhhBbzB0Im3DL19nIS/UCjPbeGJyxCQPoYoYR7E/jz36QVYq3JREFvMW89u4NRHqmrKvvU79U04iUscnS2xWTtMHKzErMVbMrGA2h9j2BnsTx6y6lDNoyS3Zvu4hdCYt7g8f5rfuE7/5CRYXmZ8f4mgNBoPBsEsxgt5gAODKFZaW9NkzPH9qx9rwPWhKZlVYmllFziE31CogBV4VN8LNbDSG36agHzOJoAeEAoETUZI4zoDe+WaEEZ5HBfwMgBYItifo07hQRus5lj1uOWbEvcFgMBiMoDfsYZJCmue+xw9+SNVlPiP0aq2t5I604XvQ3iZSaIRCW2RCchF2hpyCAnZ/teYJvo8O8RW+ILCILYRGNU/OLhX0NTQSNEhFJsbR2Ba2hCw50a9/ryAoE0MYUbUJbQAtm38dQxT0adrF/e/cz+Iizm64DDUYDAbDkDCC3rCXSNnw4pVz+sg8dlVk/I0YoF1LP33fkzRWDVoCWBFWx3xWhbKIMgAyBtGq4FsYTjLruGgV9G0IVavbb3zqbNBpOQ2aKIuSCI3QqSzbjpsdkaBPk4h7Nc/VMne+m9/+tPjox4y4NxgMhr2AEfSGaef0aZaW9JkXW234/hJPh4BXTxUd5R53QZBTC3E9xVZBuf7DELzuq8hUJlcWsuCAM1ibzk0F/YgYh6BPU4F1NEbcGwwGw57ACHrD1HHxIktL+sXv8w8viJ+e18fmoSxy0ahseA8q4EMAiZXr0vRop1Pvd77evGJS2COgCDbkt6X4d4egV/UU2yR6NkmxFakPnun5xEKSWZsQgA8+eOBBsR4RtZle3SuCPk1a3P/qvxKf/gyLiywuTmQsBoPBYBgFRtAbpoLEhj/1LC+/AopZKVirVcOPAq8elVqBDBQhC7n6BUOhv4b0iTmtoQwxVGGd2pjnuocQdSHWvBFOQNALKEkWNhWqXj33Kvlow33UOBH6a7ACwBFY6LrsasxKPJmJGrht5ShYh3W0VxQ3K/rIEfHEEzzwwKTHZDAYDIbtYgS9YXdy/jxLS/off9hkw+cjiiOO/1yHyxDCLMyNIEyqAhVYhSocgQMDPJ7rKZZjFCjV2r59FAiB0JQs9snNHh59G5bhEOwb/dPGyZWDB+/p/KvRmhXFepzUwI8DAQIO2BQm+6T1DVhFeRa+ElqHBUvpOPfHj4o/+7OJDstgMBgMQ2D3PMtm2ON4HktLnD6tT/09r/6YfIaiEpQpwq8hat7siHkTKnB0lNXwiUN/CEK4Av8f3N5vpZAjeYekElMWeBqh6fjI6zZJ8lkFzEhm5OaWs1pFrsCd42oc5MDtsA7/De7q8O9CsM9iVlLRrMUo0Hokyl4KtCYnKFmUJiLlq3ADXZY6FNKPo5z0S8LbHwcFwhwQz13FMSX1BoPBMBUYQW/YwSQ2/OkXeOlFLr3OoZLQK6IEd4JVHfNYomXsEI6Pa38ZuBXW4TX4lwOsV7QoggJf4ytcRajRotacceOGnO7LxU/ke7JiVpAT5CS5QQKebkjkYfaPV9HqAm8f5IBCdtmvJZgVzEpCja/xFL4m1LXPq/oX+PVpTC5ykvUyUJBkBY4ce/vTZVhFBTZehCAoWl4pDgp4RRjJ9Z3BYDAYdgRG0Bt2EisrnDvXasOLMkX4VRiPDd+FGw52lv3j3WnscO0YRwdfUUJekK93iNe6Jlgbj4P6qXzWFgTk6zrUFtiQEVsv/lY5KpqoysKww5u6EYa8HRDMoPrQ0xlBRmw46BFECi81M25PGWxJcgLAqm9q3FXyzTZ86Ei/JLyZKCgQZWl+OttgMBgMU4sR9IZJc+4cS0v6hec4e5bl6+zPT9CG70WW9fEK02rA9YgoP4RNCYEjJpR4K9GKqsWbPo6ilKEwmocctMatsq4IbFRmiw8R2GDLponaiZlZV2ENFdr4xoY3GAwGAxhBb5gAKyu1iNbvfocf/4R9RZxQWC5zcBjwJz2+LqSEaU5RkhRy/SaJDkQUU3VZtVGgpuULmqRZuRIvRmuyIQVFLoOVG6B6p50wJvLwIlybMIO0pmfGmijDTbRraV/LUAVFyytqf18UOsaGNxgMBgMYQW8YEy02/EJeqBUxA+8FuTrpwQ1AIkyrAl/zdkgmohCTk1iFWunFVrap8X3CiKrGs9ECcpPpKD8GkvhVP4OfJNf6KImMsWOQ2IpsVF/Urrepab7ECwSRhRaEGaQCC1W3/HsEte4+6ja88CMthV+yvJkoOIxfwCh4g8FgMLRgBL1hNFy5wtKSPnuG50+JV87pg3O7w4bvE1HTjqHNqo1U4KEsADtCKhDkI0R3Va4jqk5tC1oiQWc7i3ghiPUO6F8+AlS9cl1ZBBZAAG57S5/uQbBqso0gh8sqrKCrlg6abPigQGxriDbfgsFgMBj2KkbQG4ZHUkjz3Pf4wQ+pusxnhF6tt5Uctg0f1MNZG5cGSTZTO9lU20dZ7xzfXSNugbSsjOpfqWCQSvFewlSjt6Pmk/iqdEitD2GnJYupvjdJSJYz4qb+e5wIrsMKKrREECtb+DOWNx+FjrHhDQaDwTAYRtAbtkGLDX9kHrsqMj5H+m2dPgBxPZk1SVRtJLM2dpSD+U4rtoj+yxCDC0696fvMUFNLJ44HK1CFMgRQBAml1AJzXWR6JfVE5ToE4EEIM/WJmh1XL/kppmHD+0rGOihY1WLsF+KggLKmzoa/eJGlJebnWVzENLw3GAyGUWIEvWFATp9maUmfepaXXyGOmm340bSVvA5vg1dPZp0fUjN4rx7Leg0ULMDhYce+jpMQ3obrIGEe5uCWAS+ruqVlrUMFrsNFmIGDMDvAVksST40vljVBCrICq79e+6MlqEe0NtvwQYHAYQpt+PTxAcWsREmulrnz3fz2p8VHP2bEvcFgMIwCofW0Pn1nGBIXL7K0pF/8Pv/wgvjpeX1sHsoiH1EcfT2GC7+AIhyE4ih3FMAyXIcjcLDLIoqrMWo0qaLdkIKSZP+mlxnX4CoswIER3BtpoGAN3oYY/sUAO9KaNcWaQjNIZtPgJOo9J5i3cCZ4MyFR8J6Fr4TWYcGqFmK/QFCoPWixQ5i7ytwf/U986Uvb2kqfx4cKrKOZN+LeYDAYRoER9IZOtNlsgrVa3cXYqMAv4V1jrIeJ4XVw4EjXRVbjujBlhJ6zFGhNXrLf7uMm2i9BwC1jrIfZ6q8mULgaVxHWxff29X0yV0KQhZJFYfzhrDTZ8DKIo6z0S8LLx0GBMDf+0fTLFgW957G0tJH+lrUGPj40i3vxuw+wuMji4qDjNxgMBkMDI+gNAJw/z9KSPv0CL/9w3DZ8F27eJK9xxhzNGlJ+i9Jtmy2lcRWuItAIAXq7cT6yvpGMICcoSAr9yVKluH6Dgwe2t/vBia4SSZwudzP6IVCEmhA8VZu9oHEoEq2iXDffGJECG2xBNvlPTqJ2cBnW22z4En5hew8xj5EBBH3j+PDSi1x6nUMloVco1R8x3w4VWEWLefHWiv61E+LTnzHi3mAwGLaAEfR7lRabLZ+hqIQoUxivDd+da1U8wWGb3LjEmtYsl6nkuH2QqpVQE4GvCDSRBtAQtmnTFkkqqAUqNVSpJbbSyT6CNwLyioPO+JzpMOJKSE5waDQ3T7TGbz4sZSfiu7dQhRvostShkH4cOjIo7gIbvge9BH2340NxyB2imliH9WZxf9993HPPyPZnMBgM04N5KHYv0clmEyW4E6yOHR8nSgaluBqS9ZnLkh/ljYI4xq1wM4MevAA9I8hAvotP2dCmo5OkAjzJGx4zmpn8aL/SQcRaFTeDskZY4SMEzg4xuZdhFRXYeBGCoGh5pTgo4BVhu3dldh7p9Lcr1yZwfJiBGQQrHEWsn+M/ndN/+Rcsl/n1D9SceyPuDQaDoQvGoZ9qVlZqveHHabMNiWsRbl0yyRgtyYcUJI6DPSQp6VXxIlxJaIPYcNAHcugnSwRvBrWRCw0aS1OMcTI4WcQwZHEc43lUFVULLTda5hckh6bPECjDapMN36iGj3bPX0WfzF9h5hP/vXj3u/V3v8OPf8K+Yi39rbiTGrkqKKMrNqpkxL3BYDB0wwj6qSNtsy1fZyEv1JCqXcdLWtA3EApASzIhFjgRZJGarAKwIFPYcI4DhfKbGgN6GmKqFpFNbCFV50SnXSro08gYZSEVdkwuwrLAIquQye0CG1lXbFrjq6ZMrlgQhsQC3yLMAAhqybhppkfQX4U1VGgLP9JSBAXpFRo2/LSR9ci6OC45FytEzzsi59WiBiZf1bQZLeL+Nz4sPn0/i4ucODHpkRkMBsOEMYJ+99Ow4XeyzTY4HQV9R4RG1P+K0wJdtq3eK5A1xXAEfRJflSaJa801N3zcXmxtN0HfkcaEaNH04GbrRIkO8r2dXSzoy3AT7Vra1zJUQdHyitrPq6BAvEs/UXesiKxLrorjknHROUQRkVzhj/r40Mh001DuuWShbjdk+h6VgjW0n8N3KAfce48R9waDYS9jBP3uJFHw/+VMkw0/Cpst0aDt2jQ5PWebtakNeaBNs26J/gX90BlY0CfzkwQw6fqktSv1JK41gKBtXerZt0l+bb5flT+QoB8uu0zQN9vwfsny8lFQwN/xtWdbIOeSdXGq5FyERheQpXrc7+hs+Ma3oAoBuPU/aUBs9qh9tX4nLQQPHMhCEUqQ76PRVgzrbeL+vvu4664hfC6DwWDYDRhBv0u4coWlJX32DM+fEq+c00fmsavC9odss8WwDi6UoQKqnh5q1ZV6g+TnDQeusXpSueFDUNemBShtxYTeBYI+6T5+E/z6xyyB6B65uunW/Hp+bRV8mIdZ6Nm40wj6rqzCCrpqaV/JSO8dGz5bRhURRUQiiEddP6bgOqxAJfVlz27vKR0PgvpRqApZ2A8L/RUNNsS9myOGD39IfOp3WFw04t5gMEw3RtDvYBIb/rnv8YMfUnWZzwi9SnGrerEHCm7CDajADOQZjtmfaNPk8iCCOTg0wOXHzZj1eNydRARIuHVTDeTBm+DCftg3mieMY1iBNViHI3Co81IK3gzHnV8LCMGsZN+OeiojqilLFVoiiJUt/JmaDR/s5tqzbjgVsi45r82GH/rxoQfX4S2Yq198jogK3IAVONgr9K0DIayjowIV24h7g8Ew3RhBv5O4eJFz51pt+Iw/WpvtBrwJM7B/lKfkAFbhGjhwe7+P53qK5Rg1jDzRTdBICTAjmbM2u5BZg7fgCMyPeFQJIVyBAN7V+RJLwWrMugJQqh7BOjKkQMJ+q9/oq9GStuFjHRSsajH2CwQF1I662BgGdrBRSJNxUSVkUpEyBhu+I78EBbeMK3suhivgdf0ibEK7uP83n2dxkdtvH/pIDQaDYfwYQT9pTp9maUmfepaXXwHFjDUqG74jV6AK7xhjHOwKXIZ3D7DHQLGucDVKI4ba/VsIBGhwBCVBQW7e51HHeJfI3zruAF39OuQQXXx6QGtcRVnj6dqHGuI3Wwo0CE1RMiPJTlDKJ2VOq3vLhneqZF2EQBdT1fATJfLxrlG6dez7/QXyAHKbh8eauC+xBlmHjyyKT37KiHuDwbCrMYJ+7Fy8yNKSfvH7/MML4qfn9bF5KIt8RHHcGlHFrL7NvkPjblcXvQ0x9kC3zgFQ4Gt8RVURQ6Q3clgBdGetL2iS6UojBBmwBXlBTgwmTyPFGxFHwBmvJ3q1jK1Z6E/HBApfE2h8TajRzZPQTevL5osZpbEEFuQlOUFOYE0q7ClR8J6Fr4TWYcGqFmK/ROBMoQ2f8clU22z4RMGP9/jQGy/gKhwSo018ayGOeDNkVjA/xIu3ANbRsRH3BoNhd2ME/VhoseFnpWBt4jZbBG8EzMXsy2++8LCIYy4HZOHQMHbayGEFtMDvpOilaKpHcLZ39ZI8hCoUjmJ/YRxJy37AckRkkxcc2qp4iiCqT06o0635N8iwIdktQWaCWa0pG14GcZTdSHcKc5Mb1WgQmpxLrky+SsZFZyC/U2z4HniKqxEiJqvZlyM34iurWLNWYd1GSeYt5ke0u7S4n5nlYx8X932SxUWODG4/GCZBfO6c96MfNd7KQiH/wAM9lq9+61vKbenghiwU7Ftvzdx773BXTI8te+edPbY/6JLuf/2vjZ84d9yRu+uu7Mc/3mPw/c9SePZs8POf99hUC8773medONH/R2gfP5A9etS5667c/ff32FF6/jO33trt8wanToWvv04ffwnTwdS1e9ghnD/P0pI+/QIvvShe+8WGDX/bzrLZBKxJ1j32S4qZ4QSLdiPWrJdZs1E22SHtSAic1Kby4/JrlcSVVD0yihmNUxi+/A0DvCorWTSo5Gu6jV3YbMTr7tDKlGVYRQU2fpyy4WO/gBYT6nY0MjL+RjW87aMKyBk4AkXE7rnnIATKwoOrAQiKEfkMTm6YN/yiAM+nAl4WMk3hCSMhCwsIyhwCr8wL/6d+/u+4GTE/b8T9ruDa17524ZvfTP/knny+mzRc//rXX/2TP+mxtRNf+crMZz8rjx8fyoo3/vqvf/bEE8nrux9++GB3md7PkvG5c+nFWrj9c587+u/+XTeZ2/8srXz729120ZH3f+1rMydO9PMReo8fOHry5C1f+ELxwQfb/6l9/t//ta/N/PEfty958UtfunzmTPL6N4ygN/SL57G0xOnT+tTf8+qPyWcoKiHKFOHXEKxMenxdSTKGriuuBzghBYmTIzM8VeH7eAEVSWhDFp3Ud0/Q/R0eWhJIbmiED5CNcDRZicxspSAnLBMJ/BDPIsgA6Pxk+lGOiSrcQJelDoX049CRfkl4M1GYT2z4jncRdisyJus12/BFZBEOQWEXJLT2Jil8Ws9SUWgfS5FR5CJyNkKDTS7Xh1kQEAbEEIeEAtcmstHUdfz4jxgOOAjWOASe2yruP/s5FheZH89z8Ya+UBcutOhUoPLyy90Evffaa703eO7RR48+/fRtjzzSsoUtrzgs/KefvvT44w2p2s7Fp57yr1073knQDzpLAxFeu9bPYv7TTy995jO9l7l85szlM2eOv/TS0W98o+Wf2uf/1T/5k3vf//72+wA9pmgqMYJ+G6RseC69zqGS0CuiBHeCVZ304AZDS4BqBg9EiI7JhNiaLEhJVgHIPNkeQt8jjIiT0peQwCKUhBmkQk1dmUSaRuqql8VLUlcVqh4dlQ16rJrUs9ee5pQ2gNpJN3CGT8OG9yIEQdHySnFQwCsy1KeddwRZj6yL45JzkRE6PyEbvpFc5oz89mCSxBxZRJJqZiOBWIW1F1kPqD20E8vWQIDkK0Cmr6Di4eNBMs72J1Xaxf1z32HZ45Zj/NZ94jc/YcT9TsBPlZE0+Kcvf/k3Hntsy9u8fOYMjz/+7rvuavfpR7TipoRnz7ar4aMnT+774Adv/uM/NiTs5TNn7jh3zmoLTh5olqyZwR4/z//Kr2y6THDqVPv473744eRFi2d/4ZvftGdnD371q5tuduXb3+5x02OPYAT9IKys1HrDf/c7/OznTTb8r8IobPjGOaaFESU+CjQ1eRpkammPQiOSfYWoHraprJ+Pm1Xp+B5bdJtd3dHLl46o5t9L0LdVr3a7T9uRMtxEu602fFAgyjKFNrxLziXvknHROUQRMQfHEjk4GmKoQBk0VIB62GqDRmJxy8GkEeOaB6vvTNY+EdDpT7p3J6LRfgWSWAw/FdXc7YhxoXnF5GCbhN3aUISDCFY5DO4veOZ/00//jRH3O4GVZ59tvD568mRD2vpPP72p/Xz3ww83VKO6cGHlP//nf/ryl5O3l8+cOfx3fzf3yCPDXXHL/KJ5g8cfeujAF76QmNMH4d0XLlSefTapSBGFDgkpA83S/sceaxH6b//pnzY09we++c2OJTG9ufilL6XftlTL/MZXv1r91rde/9rXGgP72RNP3PORj2z6G/zZE0/c+/nP937yYeoxgn4zzp1jaUm/8Bxnz7J8nYW8UCtiZqg2fONMUwEN66l/6qZKKylDMzkxO2APKRCqmYYDvSkjl6RuPUK1WtcxaVe30NzevqN8ydYzLHdYz5Cp4iqsoUJb+JGWwi9ZfinaKzZ8UkhzDIr1y+BREMMqrEEFwvrjsxYcBSDT33MSjZjnKkRwFaogoASzMDsVXxAP1mAVKpCBImRhpt62v9BfIEZynNFQBr8ewJd0Fp6HQ53E/R3v4rc/LT76MRYXcXboQytTRrqS5PhDDxXuvLOhCNdeeOHgIPUk8vjx/Y89dvtPfnLxqaeSn1x9+ul+dPmWV+yfypNPpstI0pcTjTHMHD/+oQ99qPzss+03B4Y4S1ujZfz/3d/+bfuzqvkHHrh9YeHyb/5m4yc3vvOdo13Glr4mMSa9EfRtpG34H/+EfUWcUFguc3CY+jlw2zRyQFcgWz/THAYBg96gS07MiX69DBVw6tmNo0gwHXale/kAACAASURBVDONU3IZHMjXHlzDGvDSJaibcz5ch18CdeEy12/QFSCmuap9q9RseEv7WoYqKFpeUfv7oqBAbGuIJj2+YWJFZF1yVRyXbBmVH4sN3yBJGbsJMzALR7bxjHO2rmvTN9UDKMMavAmzcKxrZJUcatBB/4i2/qqdWYfLEMIsHK5f8GyNRq+hdO5eBdbhdQjhGCxAAQp1cV85z9+c13/zf3C1zJ3vNuJ+DFRTMnH+E5+wFhYab3/2xBMf/qM/GrT0Zf9HP9rQ5ZfPnOl/5S2v2A/LzzzTeH305MlutSjWiRNzbcU2jGCWBuXNVEH83Q8/3K3zTPbjH7/74YcbtwIufPObhx99tOPYDt9//6Be/hRjBD1ATcE/9z3OnWuy4d8LcnXI+4rhLViBGZiD27ZtqGfrtlMDF1bgEgg41jX/VYIQEzgrC9HfudWFy+DVT8l3bG+ism3SJKxfKrwB++BYX6d8S3DQZjlKqt/HRNJ5c//O+bJGcL3VhvdmouAwfoEpK6QBcu5GUxqh0QVkCY7BzHifZ12HN2AB/tXIsiOysB/2A3AdXoPD9bctC0oO29yIicYQ5AwkWQowbzG76Wd/EypwdJTxfMldkSMQwFvwNrwndQApQhHBCke6iPv77hvZyPYoaaWbe9/75PHjTfUkP/pRfkCpKotb7Bq75RU3JT53rnGpABweXLkOfZYGIjx7Nm3Pz37kIz0Wnv3IR0jV04fnz+c6ja3woQ/d/rnPNablyl/91W1G0O85rlxhaUmfPcPzp8Qr5/SReeyqyPhDtuHbceESLMDd23CMNqUABTgGFXgLVqFToKOEYxluRFQVjEGeaqQEzZzs45R8Da7DURhdMWoGFmABFCzDeXhXX/c0CpJ3Zikr1mJCDSO7KJICrclLZuV22+cPgVVYQVct7SsZ66Cwl2z4IqKI2Ae3QnYyLZp0iHod6z1jrIRZgHm4AE7n74UjOSbxFGuKaiPFedjfBQkacoKSRVFs3i0nWsYOB7/PuWWycDuswD/Dezot0EncizdX9K+dEJ/+DIuLLC6Oa6xTS1rpHn/oocTKTXu3K88+O2gb8ujtt7c2mC2vuCktLeHz73//QKuPYpYGInr99fTbzF139Vi45V+j69e7Ndc48gd/0PhcF5966kgfj0xMK3tJ0F+6pP/yL/mnH/ODH1J1mc8IvTrmtpLB62Tv6HoXe/gU4T3wC7gOCx3+3YZDNhG4irWYuHFWHhYaZO2U7EhKgoLs45S8jlxD/sshjqMnEg7BPPwcfqVf77MkKUkiqMZUNb4m1khA1A3L/rtzahC1MNfk2iAjKEiygsIEdXxiw6+gQksEsbKFP2N581FQSB5tnDYb3qnUbPhsdaI2fBc8xfLtvMMe7+WExfIRSqpXXY9Tv9r0FL6mqgjZ+C5oPZjCT8pplEYKMklKsSQnBvgV3HCwsx1vKoyQuMC1Q7VHGHqREvdi/Rz/6Zz+3/9CvGXE/XZxX3qp8Xr+E59IXqT1bo+ajW5cffrpxuv3fvGLY1hxU1qirKwDBwZafRSzNBAt4++9o5Z/7XGZlLv/fmPSJ+whQa//8H/g2e+B1raUyTlqbqwDiBSXb+eoNT49n7C8gAX7ui9gw6xkVqLA13iKqiLSKGpnZWg+MXeXqkIg6gtbgqzEEeTEYAZzWeAe5dgAawwBbXH5Ng4qMoMM1YYZa+PGvq+JVO1Z3ETiJ7SUJWRE0/xZkpzAFtiQlROVjzdgvcmGrxZjvxAHBZQ1bTa8HWwU0mRcVAlZggNQmJgN3wORQQne9DhgbSXlYAvEEcse1QJOf2cJR+LAXP3Go6/RmiD1l++pDmZBVmCn5toRSMhur7huXRNX2e9sJB+PlGqV65po0OjrGZhBsMLRZnF/8p6auL/nnpEMdxq58fzzjde5970veZH9+MfT9STVM2eK/UlVdeHC1a98JV0cUvzAB0a6Yp+0JKq2t6TszXBnaQu0jH8ggsuXe/xri0l/4Mknt9B+ZwrYQ4JezczcPKarMzhllXet/CUlY60dWzoR+8ci7iUIroTMBMzlx6Hb4ohlHy9Hvr+dScgL8hb7ms/KQASR3vhhIlXb/WMLMgJbbu8PyyFQvOWy3x6TdvGqXFdEDrHcVkVDTpDbPUmfAAHcgFVUaMkgjrIyKMo9YcO7CIEu1kV8cUfY8L0RgsjimkJWmVUU8hvpv0NEa6oV1sG3UUl69JZkcU6AaLb2x/PVkGiFa1H1ySlKkkI/sVaDE8VUK6xkUlnOWyYt7q8t6a+9zF+UWC7z6x8w4n5TOlaSJKTrSZafeaaHyLv5j//In/4p4F66lK5TT7bZo4RjyyuOmaHM0o6lxaR/8xvfOP7gg8Dxhx5qT9GaYvaQoE+IbSrzVOZjjmFFOOUoJe4tWYhZgNIIB6Aka5p1DyemlCGfGf7JpnFK9jJou/402ZbITSSjMWmEb3NNITxmYkqj0S5RQLXKShYtUJn+umdMAYmC9yx8JbQOC1a1EPul2C+ghZqyzpIZf6OQpsmGL0Jmx9nw/aAkCm5KbgYIjRORh4xFdhuJs4FLFOMrXJswg8yg2N1xzhq0pCrwNW+HZEMKiqzEKpDb6ufSGt8jjKhqvCS/1hnBo0eziNkIVjgK7eL+vvsY0JedesqpxuqNSpKEdD3JxaeeekenoKWEJJe0/efHH3qoPal0KCuOmaHM0gTJHt2kou3Yv//36eZCtzz5ZPHBB+3ZLi1BppQ9J+jTtIj7/Hqcd23ntVgozSjFfdLZ3ZV4ChWSiShE2DYZSdbZyllZx/hVQk0U42am5JRMvbH9qmA1QEA2woGcwM6R2dJfrgoIAvwYH7wsWkB+fM1qJkabDe+XhLc/DgqEOabMhheanEuuTL5KxkVnIOkNf3B32PB9okUtBs61qIJQaB8tkAo7ArBDst2+/gGA56BkLa5VSrA28lnTQa1abFSO7T5E7bMkMXlSgVeLurMjpAJBPurei1ajY6oOQGijJVKgc+M6YshO4v7P/4xywL33iE/fz+KiEfc016zLfD48e7bxtiVZyX3ppZm+Z+zoyZO3fOELW7Crt7zipjh33JF+G54923+O0ohmaSAK//pfb3ld++DB3gtk7r033emyYdLvKfa0oE8T25T3Ud4XcQt2gFNpE/eHYNAqyc1IBGtos2ojNELXzso0zjeQCzcqQbWgmmmyUGOL2AKQNlpunGkmk50+GhraxcviJWflCKUAMmHtZJz3EFbzBUxcU6p+jthCCaIMQiNs1JgfYpgIy7CKCmy8SECbDT9VNGz4nIvtowrIGTgCRcTuqoDaEokbnaBkLZw4yOJ2W6GtZU2vSLgBn2ptJZ2SkRBDx0S+dGNZWe8cP9QkjfTHjOqnvmCQGruJxTlviPtVYrj4gv5fz/IfHSPug1On0gb50mc+02PhG88/nw4lTXP75z534Hd+J3ktCwX71lv71MpbXnELtDTEVMvLfa44rFkaLr0vSNKXHEDm1k6t+pqZ//znG50uE5N+myPcdRhB34EoSznbKu7zP49ACEeKYsyB4Yv7lkDWjfNNf+pzhGeaJCixEcsaNQfLt9O4p5FL5bMOj/QnDesn416zlHqEt//U291HFW6gy1KHQvpx6Ei/JLyZKCgQZZkyG17GZF1ybpsNfwi2UXnSFVVPcS7Xf+I35xC3YKWOD4W6MN0DlxZQj3dwoQKV5hzrhFyXXrRBql1wDJchBhecetP3mW2kaE0TFswj8MHvIO5/99+yuEjPhoDTRPXVV/tfuEc9SeG227bmqW95xS2QvfPO9Nv+s12HNUvbpGX80euv97iaTvfkAex3vnPT7beb9Ps++MEtjHP3YgT9JqTFfcbXTiUuVOzciMX9hAnrqfIVcOuBrMW6LM737JgDrKdeJCfpCIpQqqfKj5lpVfA02fAIgqLlleKggFdkykrhgaxH1sVxybnICJ0o+NHZ8F79W1Cu/wGLVGjoXM9+8IkSTbhefyvrwnR2q8bzDi99uQ7X6uGsBdifmq7t4NWPRddAwQIc3jNXR5vSLu7/4w/4H21i+PCHeM+d4s//fNJDHC3pSpJ+KD/7bMcI1V1B5t570x1pfvbEE/d+/vP93BDYIbPUMv5r3/rWbV3a3qsLF849+mjj7d0PP9xnM82FP/qjtEnf8fGGKcYI+gEIc4Q51vdH0Encz8QcHGOP+VGQPiUX6y38BqU9nVHVk9KvwmswD4eHfDN9KOxwvQRQhpto19Ihe8iGd8m46ByiiJiDY+CM7DIthqtwvVbkwBzcsqUvdbsJHdaF6SUIYR8cGSAlKun92rHz4+iQAhtKm6rnCvwzzMBtI/heO+DUYzQCWIafwRHoUlI7L/E1apuVQgMiBTMTNw4ssBHrrg4s7Sn53f9H2f+vOH6cP/zDSY9sVKQrSY6ePHm82dNtcOM//Id/+vKXk9dXn3567pFHxjS+EXDLF76QFqm/eOSRdz3+eLumrzz55MsPPfThn/9cHj++o2Yp3VHn4lNPzT/+ePuOku6f6Z/MfepTfW5fHj9+4itfSV8M7CmMoN8i7eK+WLZzP420FMKRotRB3Nswb7MaoceoHaVAwvymVQgevAbF0ZySZa0vG4CCFbgERXhH5xSnklWLpxlPpHyCgJmdEMjazlVYQ4W28CMthV+yvJkozE+nDZ9zyXhtNvwxKCLG8KtZgddhAe4cwZV5BuZhHm6BEG7C+V7CtAUhOGTja25G+BpGeQxJ+m5lYN7qI9psDd4czYy1k4VjcBhehxiOdFpEcqtkNWZNoUcTXtugkeW8357QqTRJf2s7PgSH8QscuFEoONNcpVT+/vcbrw93Lz5JN4O/fObM7adOZT/+8dGObDPcS5cqnSq8N63eKT744NFvfKOhiS+fOXP55Mn3fvGLuXe9K3vnncHPfx69/fbVp59OFoiXl+Xx4ztqlmY++9mj9eEB5x599PalpUMPPGDXS+S9V1+9/Ld/m75oufvhhwcaycxnP4sR9IYtkxb3WU875bjgdhb3c5KZLGsRawpGKccStygnmO3nlOzCL+COsZSoStgP++FteK1zWLoNRzN4ipUYX9fyJkc1nImfkttp2PC+lqEKipZX1P6+KCgQ29OW7mRFZF1yVRyXbBlVRORHb8N35G1YgbvHUs6RgUNwAH7ZVZh2JCc4kkGBq3BVzYoWgweyttBIKRaQFRQlBdlvKtOyonRsTHkRNSy4hfJbvTqQzVnMWYS6NlGBRgjQ2z3kyvpGMoKcoCAnkeW8CitN6W9TfHzoTcNRprn3YgstzeCrr746cUF/8amnWprWJ3z45MlNa0vu+PrXL9djoRLS85BGFgrssFmSx4/f9sgjl1NP5XabioTjDz108KtfHXQXe9ak3ykaZmoIHAKHNdrEvSVFDjGn5AHmbeapxaS7ijDR37puJg2qYjSIjch0W+AIHEmh78zRtRB9lLkxWzkHWXcpRYguf4OO5IhEQSXG13iaSNf093a0S2OisoKcID+RU3ILic22goo72GxTVkgD5NyNpjRCowvIEhyDmUm2lbyWZe7weHPBJPoQ5ZsditQ2W4+SpCQBFASKAGJNtS5Xw9R3pJGu0HK/K4krFpCXSEF2qynFgcM1OByPb+q0ZtmjcnTzlsIZUVP2QKiJwFcEupaRpyFszImoffaWw4uATNJ2TJAVZAWW2Hon+y3SOD6ElghiZQt/xpri9Lc+8VN14UdPnuytPt/7xS/uiqob7XbtTdXAOnHiQz/60Wt//Me9C8SPP/SQdeLEDpyl3P333/Od71x6/PFNC9zf+8Uv7n/ssS3sYu6RR9L3AfYORtCPkLS4z7nKqVBYtbJvxdqWIkduTuUOMJ+B1MmmEcIKRN1rToTYKL61JDlBBiyxxYoRlWNFIn1mcltZfQtozc0Ka0fJb+aLS5ixNhSPp2qZtW7Kagu6C3zJRrB8XiKGki0/FNpstmoxDvLTabPZARmv2YYvIvbBrZDdKQ8tR1muCg5FOOM6KMYx1xTRwsCCPo0ER9Zure3rJKkDhQJL1ITp8LFQmqsBWcV8ZrRWfRzjVriZQQ++l4wgA/kuVx1a1wqZtnZVM3xuwHrr8cEvxEEBZU3b8WFrRNevN14f/b3f671wSz3JHefOWSdOpNu6b5pblGZrK8596lON5zU7cvTkyaS3zKbbt06cOP7SS7c8+eTyM8+029vHH3po/2c+kzju25+l1l3PbByuZKFreW7vj5C7//5333XX0WefvfH88x3t+fd+8Ysz993X7Xnf9Ma7jeGOr38999hjjY2faC7Kn1aEHl01ww4j/re/e/O//F/l3h1axkLOxalQKFvZSk3ci3nF4YmNZyVmJUYqpGZeUNhSuFWfxDGuy4qNkiC4Jbtnrik72mz5hs02bTiVekSrixDoPLJUbz64I3krJNBIha2ZkxSyw49wbhCGrHuUbbSFgHfu5ifpk3lLkAotyIcUJE5haF9tr4oX4UpCuxZJkXD7bp63VtrS34Ki3Obx4cCNUuF//hp/8AfDHKdhh6EuXIhTDelH1wV/RLSMn134EXYOe0VN7Sj8An6B1YMxdee+eNPKvhGrnCUzca0JzNhJIuWvK677ZGIKCsfCGUZHTh3jeXgKVxLZUI9a3CHW7Ai5Aatof0/YbHawUUiTcVElZAkOQBEyu+Z3rSQBXFcsB+RC8ppcjlxmCOI+DvE8qlC10HIjcHS3zEw/JBkRbpaqAg8tyYRY4ESQRWqyCsCCTKpcJlAov6lyxNMQU7WIbGILKVDjunk4VhIF71n4Smjdlv42bY+8G0aBPH68z5aOO5PdPv4dhRH0EyYt7p1K7JQpTFTcJ5GTgV1LSlcBUmHHWJALwcaW2I0TTbb+F+Q159eGhALAtYlslERaqLYOfUKgVOdGN7uVNpvNLwl/Pp7WatdWG764IeJ39W81EaaNZGIVImPsmKzGjiEpzOjxCRX4hBaxJFb4WcIsaES2Q4TzVN4hbSTXhhlC8DIAQm+0KlLBxsJSgWg6F7XE5E0sn3XoVOEGlJuOD97+OCgQ5pi+44PBYBgnRtDvILwiXpEVmsX9m7HKWjIXsw8OjHU8yXlUSQIJmmpyVlapBoIKkhOzbNblmVbh0u2UPA0e1CY221SR8TdseLs6ehs+ndCUsN78ttRscY8gkLX2LbAILBoqVPZuPSsghxbNi4jOawxH0HvNybXp1FXAbg6/k0OKfBqQbjnN06PXO9KW/uZP7/HBYDBMECPodygNcS80Tjl2KqJwVWR+qSYl7huyScvp9BQHoAqrrTb8tNpsQpNzyZXJV8m46AwkveEPQWHYNnwi39ehAjFUwGpLRWjpbHK1WRG7ENdlfZJMnB8gvKl/lJhorYxXT3Gugg8BOM0fM9vcFd6HldRblZrbLBTqEbaGoVCFG+iy1KGY+vQ3g8GwczCCfqejBdUZqjP65hHdWdwvwP5Jj3LqabbZovyeseF9VAE5A0egiBhFa8Ik/nMNPChACQ6DtQ2Jmcj6JJm4ChmYhYWxxCyMlBVYgbX65BRgHnJbTXRKLp8CcOEGVGG2PlGDXKhlBdG2+7sPithplXpJ+lu0YcN7pTgoTGf6m8Fg2JkYQb+b6Cjui28J66LSji1zEfu2Iu6zAinGGssKtR7Yo2qlt332ks0mY7IuOZe8S6Y6Yhs+TQxvwioswK3DM4kTU7/RTseFNXgNHHhnV8PekURq3N8CKfq7f5CksWbrQbNDuedg1adoAQAFa7AGP4XDcKjfzRywcRU3YtQYop117dGFGVnrLj8xOqW/BbnpPD4YDIZdgRH0u5W0uJcxTiXKV6z8W3oL4r4gOSZZDmtlt6NtZJo6Jc/LEXYG3Apt1a5TbLNlPbIujkvORUboRMEfg8JobPh2knziQ/DOEe+oAAU4AitwAd7VVsYDwH6LgmA5RoEe9begnjm6ICluOttXYB1u6zzs4Q0I5mEeQrgCr8G7+rXBk8DUQLGuqCi0QAxV3AuBAA2OpCQoTOq4kdjw4Z5IfzMYDLsOI+inAWXhzuLOxhylVdznbelE7Ie5Xluw4UiGWOMqygpfIxNZM6QRJnGVkz8lt9Bss+0hG95F5xBFxBwcA2cCBeHlNQrvQPb8sxwy85AhfhPrPZ3/3ZG8QxJqKoqyIgKZCNMt5De3UI9z1hoBBUlJ9hUDFwd4HsUuAx4JGbgVdQmxghjkdl9WsiBZgFjjawJNVRFDpDdyWBM6an1B0zFB6dodPFuQF+TEJMLgGulvwYYN7++bzvQ3g8Gw2zGCftpoEff59SjvWvlLSsZaO5uIe0swYzFjAfjJWVkR6I0kedl8xm3QcjKmnqCeEUjISzKQlTujwKaXzTZtNnzOrbeVrDbb8MVUq6IJsTaLqzmox3ppt6ZYu4V39FwmI5i3mLdq6aGeruU3J/FJ7bqzQfu3oKFKkzhnRwwcRBpKlo8hI/JjPFRrzZUFirK3CdAVS1AQFGC+fvOhkcNK0hmrk6CXoulZgK2FXm+Xjulv81HoGBveYDDsdIygn2aURWWeynzMMawIp9wm7g+2tQ2pkxPk2h4981KK10udlVtOxuycBHU6V7tOq81mRWRdclUcl2wZVUQUEfvglsnY8L3IUNW8VWWfTWH0kZ9hyHWfIDPA05RC4IjWJ2kVBCr1OvUtsEXr8XQIqlSC4u0IJ2C/gz36L1WlzA2LOEtheJVXyUw2GGnp0MA0bPg9kP5mMBimGCPo9wqx3Uncv6aE0jiWLMQsdBX3DdICZee2DGm22bQ15dWuDRs+5yI0uoAswTGY2THXVF3QENosK/AoxBQzOMPIZE3jh3hV1jMogcrCtrujyOZvwRi0qRAoiSupBliaWYWTH3L9iQLPxY1wsx1CJKaNVPpb2oaf1vQ3g8GwRzCCfi+SFvd2gFOJ867tvBYPJO53FnvJZrMDsi5Zv82GvxWyO8yG74MkV6gscWMUZEIyiqwmayEziAy5vj9SFBNVCWMiqFqEWUSM2rmXnoOhJRHclIgALcjE5EOsDFnAISOw+p4o30eHeApfEkpiCyGnZ6I60CX9LXCm8PhgMBj2JkbQ73WiLOUs5X0Rt3QS96WYA80xkzuELtWu02qzOZV6NbyLEOgisrA7bPj+URZAmCEEF6RKrOPaz4Ui01F3adCEDjqJMbbR2Y2HufVkmxuOgEbeamAT2AiN0BBs/NyKsDo+DKKILeIMJHNro+TG874dM1x3MSkbfurT3wwGgwEj6A1p2sV9sWznfh6BEI4UxUmL+4bNFuwVGz4ppMm4qBKyBAegCJnR2PDrPf81iV8dI6r5SkVLgs1K7UcbY1wBD3zwIaz/sM9JE1AEG/JQHGYqUkPHN4jtzeWqavwqp0nHp9rOCmjY8FOZ/mYwGAwtGEFv6MyGuIeMr51KXKiMXdx3sdnC/BTa8EKnmtI0bPi6iB+mDb9e16YBeCltOtNrpVr8KiChCBbkoVR/Pa24cBMqsA5FcCALc6lop+ObrZ5MmoYy+LACFXCgCLMwP9rhTzl7Kf3NYDAYemMEvWFzwhxhjvX9beJeCOFIUYo5uNX8+Xa6VLtOpc2W8TdseNtHFUZmw3uwUleTM1CEGciCM3jsqIIKxODCVahApq5Ne18SNJM0eRx1flMrur9+nTFch6tgwz44uplw70b6mdnZ1GsXKnAdLsICHOn6W5jAFNV2vFO9+72U/mYwGAz9YwS9YTDS4j7raaccF1w799NIy62K+yrcgPKeqHZNbPhcmXyVjIvOQNIb/hAURlMN78Jl8GAeboXitjco68K94S57sAaX4Q24pVm5dueQzQ1FVQ0zUrQ3UpARHNj0mOfBRSjCncO7TG0hCa89WL9yuAC3dp63nOCAxfUYBEqNo0JGJPVBgtkd8nDGXkp/MxgMhi1jBL1h6wQOgcMaXcT9XMyBLn9ibTabv6ds+Bk4AkXEqItVrsPbcGTEpR0OOHAIXHgTVuCdm69kCQ5ahJK1mIqC5OnW7WeyptEgkaA1eclsP+GsCvXPyH8xrrasFhyCBfhvYHfuglm0KFpUYsoCTyFGY0QLARpLMGtRHKRhzkjYS+lvBoPBMBSMoDcMh3ZxX1y1sm/F2pYih5hVqL1S7Spjsi45l7xLxkVnR2/Dd0KFBDdxjg/zEcxNKMB70K8hVvq9hMgIFmwW6snEVUWgiXUtk3hg817UPqvSWIKsxBHkxAABT37Etdt5R268BScWNw7jhL262hctiqCSiVK4ilCjBbJxITQQqYmyRW2W8tbkzgersLZX0t8Me4H43DnvRz9KXmfvvDNz771bWBGQhUL+gQc6LhmcOhW+/vqmi1WefLLxOn/ypDx+vOWHHbEXFnL3399tOy1L2u98p3XiRO8NGsaAEfSG4VMT9wdiIOcqp8LsNYEU6/vVtFa7Zj2yLo5LzkVG6ETBH4Nif0XbIyDQXH0nx/TARfLb5MohirLPupsNkmTiRplHoIhSOayxxu+uWXN1R1lATiDZeu6StlGaN30O2DhjOToqWCmzVkBam8dUScgL8hbzFoDW+JpQb1wQe6rXV0tAXtZebHOitktb29mgOM3pb4a9xo2//uufPfFE8vruhx8+2Legv/a1r1345jfTP7knn2/R1gnh66+//NBDjbf33npr+2VD5ckn08t86Ec/AlYff/zco49uOpLfSPkEm65y++c+d+iBB7pdVBjGgxH0htHiF/ALZANL62jt4KRHMzxabfgcooiYg2Pg7IwHCm0IuRwyEzCXH4dN7wcsR4Q58tsuJcpKsmPJYW1HSCLNtQgrZBYKzqjqT4KAtZCqRGXqpesDIgSOaC4O2skdh/ZS+pvBsAXUhQstah6ovPxyR0FffPDBo9/4xuUzZ5K3K9/+dvtlw/IzzzRe3/3ww4mPHly+POjANl3l4lNPXXzqqROXLs098sigGzcMCyPoDYZ+abSVzLmIeEfY8L0REqVZ06z5OBEli7wzDXvJcAAAIABJREFUfGUfBHgeqxk0qGk5oiiJghuaGwGWIh+St5D5Aap3OmwTgip+SFXiZxAaNea7J2MmgJt7KP3NYNgmfqrYpsE/ffnLv/HYYx2Xv+ULX2gI+p898cSHfv/306Uv/tNPX3zqqcbb+c9/vv+RHE/5+i0cPXly3wc/CLiXLqW3D5x79NEPHDxYfPDB/ndkGCLTcvrtA3HHu/c9N+voqCpdr0S8hz66YYtYEVmXXBXHJVtGFRFFxD64FbI7w4bvgyR4qGrja7SPpcgHWFkcjciTG/xjBB5RTBBTlQQZhEbnpi5qFKhPXWSxblFREKAkAjJBrbFjvtHFX9Rb4kRNSlVrqhmA0AaBECinaePTRkvb2byx4Q2Gfll59tnG66MnTzbEuv/00/2Y9OVnn51LCforf/VXjdd3P/xwxzr+ux9++OBXvzrQIPd98IONVW6D6re+9cPf+73Gvy4/84wR9JNiD6la+b/8Gb//B6XTp/P/9zPyxZeURTVvxL2hlSYbXqOT3vDHYGZ8D5eOBIFqyNM8gFTg1UJDayK1QVK5oUgnr2oIs5A8ZGttuMvTKUzbaCTXajYya/12i71n0csUzlWX9LepbDtrMIyOdL3N8YceKtx5Z0Opr73wwsFOgp5mk/7co49++LOfTR57Dc+e3bI9PxD5Bx44celSo8L+4lNP3XrhQjIGw5jZY0r2rru46y7rD/8QsM6fN+LeANhBPZ/VG5kNn8QwBeCDnwpnBXxoUdLpynEBRbAhD7kht0VXqQuUtEhtGsxmKw6ZJLm2Aor/n717j5KrqvOG/93nnDrnVHVVdyXdkE6QoZsJpBANFSBSGJBKCKYzOiTMepTgMHJbSuLMuwg6w2Wt8UFfXUtFR8I/BscHBYcZAhnfJIDSIJBSCRSESxvn0Q7EpCKk07l0Ut11O+fUOWe/f5zqSvW9urvu/fv84epLXXaXpPb3/Grv30Zy5K9SI7dSe0YOTwWk4XOymirY2GduyrWdre/T38S2dldnwOjtsRPxao+FEGSGczkA/6c/Lba25r/945YtV2/aNG5KHlWkT734ou/CCwHEt2/P32ai8nypuC+9tPBb6+RJCvRVMYfT6wTh3nKxjEvLyLrWlCteksajpoZDfBqMgTdB8ALzS1qGN4BBIAkkAQvwADIgAy0jjwUdFdOd6J/HgSSgA3FAB6zhQ16bq7RjtBzSwBAwBKQAeTiRM2DhyJuNiunpkcVf50pgcPh6QAXcw+fXUrifvQxwanTbWd1br2V4dXnY/y8PyYEgAOtk/5FVC6e8CyHlVriBVVm2TLjwwhGrbt591z1BSi4s0h/dts33T/9kv/devscOylmed1gDA4XflvXigUxiDgf6QgXhXurp8UUinmd3Ca+/YTXJFO4bQ74Mr6ThSsP2QvACbUAT4Cr1avg4cBQwgRagBThnOpV1cfgc1rzCBpAWkAISwGEgC7QDbRMGVsam3568kizgBHACkIBmYOE0K+ujrmdGvWhpIAMMAocBP3B2sUfkygIkCyar3Pm1GO5w46m11ThjTn/TvFYDtJ2VA8GzH90NIN29LXtov6tzidjWbp3sr/a4yJxm9fTkV8hcePvtToV7wfXXn2li8+KLEzWFLCzSH92z57xnnjH+8pf8b8tdngeQjEbzX3fccENZn4tMggL9GMEggkFx82ZQuK9njENJQ0lC0UeW4duAprIVbbPAnwEXcF55Kugi0Aw0A+cAWaAf+L/A+eOnVYVhnoi4BV7BZC8wqAzNU/4DSQAxYD6wpMTriHI8gAdwPrI+BXwAeICPTH3BIACLXNBsnLJyC6PK99IxlovyzQKaBbCqB/okcBo8LfIsaur0NzkQdK9cn3hiS/FrY8S2dq5r8+55qGndrQCM3p6Be2/KHuoF4P1fdwLIvLLz5D03lW3IhExP+tVX81/7P/1p54vCpSzv/fSnC+69d6KlLIVF+lO7dhmnT595tEnL86f37sXdd4/6oWfp0iI3thovvTT4y18WfhrQfuutxdyRlAMF+klNEO5Nn5JmCc1tad5G3OVWt1z6mTK8pMP2QPCVrQw/lg28B3QUWwyeLRdwLtAOvAf8NUZ2I89pFuEVMWQhYefOE+V8Jv3Op+Qc7OphaBaKOKsoAXwIfLRSTdPnA/OB48BhoLOoe6gCFgmwONI2UjYMgHOwUpTtGQPjsAGZwSOgSYCrum8gx4Ah2FmJ6SYXmO4VNZ+ZdddQGV5a1NH+9LsAuKENPfrdKW+vLg+f/ehubW+EJ+LuVeudH8qBYNuWHUfXXQTAuSpQV3TNu+ehzJ4XrL6YE/QJqaJTr7yS/1pZtsz5Ql69unDVTWbPnqYJAn1hkb6wk/2U5fmje/YcLVi7n7/XJJPYH7dsQUGCLxT83vfG7cZDKoMCfdEKwr0rGm2JRLzP7RLeeMuc76VwXwvaD0AywGwwN3AO0FLptdOGgZPnYlFl0nyeC4mz4dKgjhfoAQiAX4RfRJYjw5GxoduwhyN4LqFON+Wz3GvLARfgEaCyaTRoH7Dhai+iil9SvBWnbMzn0yiEiww+ET4RAEzAtKFxGBwmB4AsP9MBSBjzmKOiv8xyp7SKgCzMpFVoyeTL8DoXsrbRJGpNXJ9nGh5YUi22lbQG+q2T/YLPbx6JjfqVqzPg+/u7pM4AAO21F5JPP2In4rm8vjwMIN297dS3Njl1eldnQFka0vdFk9t/7P38RsHn99282XfzZgD6vuiJTWsbY2tsrtOuJqqCz3UiiUCg2iMiUxt3vY2jcNXN5B0hC4v0eeVePZ934e23t950k7x6dWWejoyLAv2MhEIIhcT77gOF+5phC4ifDQDuJNSD4AKYAuYDzirPoo6xA5BhCDiaxlmeyv27Gkwj3owWYdwC/QguBhdD83Ds1mxYPLeqROewhgNoYU4FILDRf4tHAAMUBpHNsLpsqUgCXEOzUqF1JpaFExlo89Ey5s8pkgRIE7/Ihj2imj3jV6YsTGBg+HSnrJUvwxsLoHtQg/tZm9bdqnz8isR/PuwUzrmujbtpte3BJz1dZ7pfq8vDnjU3Hr9jpdO1RvD5s4d6B75+G9e1U9/e5OnawBRVXdGl74uafbGj6y7ydG1wr1wnndMhLepQloaab783/vD9lfsjSyrXaZf5lBRnEOzLLhWvW4NQCOFwtYdGipIsaD+fX2/jKFx1E9ux4yM9PYVHRxUa1e4Gxa2e77jhhra//dtRP3Sde26RI8+TmpspzVcdBfpZmzjcpxDXvM6H16QSDDe0Jgy1AYCsQU3CnYR6vHLhXmDQJRzR4LbgleEp2zmglomUhkEBtgDOZtLIZTYnns6WCG5jkGNQRzNHk1rG+Js1MGggLcEu50FgU68yqrBBIA6eEbluCxY3PLnTnbLuGi3D5zFFnf+vW5miWgPHBrd+w/mhtKijZdMD4qKOk5tvcOrozXfc5+nawHXt9PfvNg/1uleu8928WQ4EWzY9cPrBu419UXVFl3Wyn+saAK5r+r6oujysLL3CeUDrZH/iiS2JJ7YAOHvr8+qKLrGtvTp/8Izktvibigy3fDRuXxzAmpXC1Z9CKISODtrhVXeOPfNM/mvB7c6+9lr+W+YZsRkr/eqrvgkCPcYU6Yspz3vOO2+650BdePvtbXfcAcDYv/+t4QNl/7hly4VDQwsffXRaD0VKiwJ9SY0M9/7ubvu5XcLbPcZCf9qicF9RhgpDHS/cixBkwA+0les/fy4gLUCzwG0oJjyA7ILimm01OmshqyFjIiPDEgBXfX8K5DSzHwSGdDAOtwm3AJe7BOHY0JA1kAEyErgAuyKfz1RZYRnesGyJ6T5R85uGB4aKGizDTyQfvj1dN8pLLnEFgv2fWyY0+529rcrycOaVnQCarr8FQHL7I8mnHwGg7Y24lgTV5WFP14b4w/fr+95QV3QpS0NMUZ1Mr7/1G3V5WF4acp7F1Rngumb2xZSlIWfFTu13ucl12hVb5LgBt4eHrhCvvQ7BIMLhWrucJNNivPRSYQqPrls3yY1PvfKK75/+aaLfykuWFH5bpuY2UnOz88iuT37yEx5P/pjY93760/nr1tEa+iqiQF82oRBCIeEb3wAgRyJyJELhvloKw72ShpqCJw65D1wqY7h3Aqvmgs7BbNhZMA5XFhAhm5AsAHCJEMcN5RlYDFkJcFIpYMgQ7BHnszYGDnABAJIi0hwwYAsQLYg2IMCjAwAY1HGrjiaQhSHBZjBFGAyWAEuCAEDJHYvbyJzzWTURui3YZ8rwhge2WNNl+EmctWWHs/zd1RlwdQacL/R9Ua5rTFGVj1/hBHrnV8b+3+fvmHrmcXV5WGxrF1vb9X1RAExRnXOjABj7ewAIPr8cCBq9Pe5V6/13fSd/X21vZOin36vkn1mMfBleMVXXiUH7siD7u9VsxQqEQmivp88TyOQy77xT/I0nX3VTee4bb+x46qn8BoD+xx47jwJ99VCgr4hwGOHw2HCvL/Kn7bjW5CxmJZWge6B7MHgWUKlwz1mulM5Z7jRWYzieChwYt3FKM4DRkbSM57Oi4BxW5zjbiQgFPXw8JW5TY7Pc3lxLhCUCgDH870IYt+GKC3CDY/QnFeV9oarIGA7xWVEwLFMWdC/T5lf5dCdnpykAwedv/dbP3KvWH9+0VtvTPeUdPV0bPKvWCa3tMLRU91OpXY8BYD5//ganvr0p88pOp3bulO3zJXZnlbyr40w90uqLOV9I53QY+3JdsZXLw06g1/dGnJ/IS0NGb09q12PykkuE1vbs/h7trd84FwlVd6bTrmtkGd6pDVV7eKRMCtfbFCP54ostNRPoAbTfems+0Md27Gh/5hkq0lcLBfqKKwj3Sne3/PLL/Pnn2B/fNxb4KNxX2GThXgH8wILyDiAfYStNGz56KTV8xmr+UCd50m0GFnB0+GvnrFYfIAMewD3mdKfSadiMPqWCMjzjPOsRMx5L91q6B5xVua2kqzPQ/vS7TFGP3Xylvi8q+PxOm0hlaWjyQO80kZQWdeR/oq7oApDa9djAvTdxXfvIntMAmKzmV8IYuUXwuUBv9Paoy8Pqii4M72TNXwmYR2J2Im709siBoHr5Nc5CeTsRzx7qtRNxp1WOdbK/RprQ5zrtco+iu8R4il/yMeEf1iEYpDL8HFG43mbhihUXFnSjL3Tqf//vP3zrW87Xx555puWeeyo0viIo119f2FtzaPfusyjQVwkF+qrq6mJdXez734emKZEIhfsqKgz3agpqEu4BKB/CdlUo3FeCkes7DgxH8IWACsxmGU8CMIA0EAf+DLQA8wD/1Pcj48sAp8CTAs8yQbdMpSbK8OOyTvYzRQUgLw053WNOP3g3U1Sn1u4QfH7v5zd61twoB4La3sjAvTdZJ/v9d31HWtSR7t6W3PU4DG3ev251dQaarr8ltesxJ8FnD/W6OgPK0isSw4+j/+ENAExRnTUz6ReeUpeH5UDQf9d34g/fLy3qaNn4AABnGACy+3vkQLCw3u80oa+6fBneLfldpzK8tZV/8kpx1WqEQggGG36Z2NyUPnw49bOfjf150223JX/72/y3CybOwU2XX57/+uiePR0vvVSqljITjU1qbS2+0L5ww4Z8oP/jli1X3XJL7SwKmlMo0NcGVZ0o3Ovt3rQ9qHmdzW2kErQmaE2ILwCmE+5dwwd/VupUVmD4oCJ1yiBgAUeAQWDBhKdQzZBTlW8dfpZBYAA4CvzVhAdseRg0VPT8WgACgwiI5TlXa7ZOAoOwDQmaCQajSdS8luGpodOdxjW2EJ54You0qMPVGXByueDzn/3objmQm9qdTauJJ7akup9KbP9xfqFLcvuP593zkLo8nN/DauyLujoD+QU2KFgz46yiST+/zfu/7pQDweY77mu+4z7nV2ZfbGC47h5/+P7Efz7srLepOlmDKzOmDB8KIRRifrr2bXyxHTvyi1IKXb1iRb7ujpEdKkcZla0z77xTqkA/0dgAXFP0G3TTyFabtbYoaO6gQF97RoZ7tbtb/vWLeKGbvd+nt6oU7itswnAvQ1CBeUBb7pYiw7kuJG2cMoFSnCo6OYGBc3gZ/NIEO2vzDOAg0Ar8VXmHBHH4WNY08CHQOhz0R/KKcAuIW0gC4OW9/mEMTlfP+SI8tbNuJwkMninDZ1VB9zLNZxoemDJqqgw/Of2tiBwI5pO3e9X6s7bsANDX1Wn2xZpvv1cOBJ3mksmnH8kvmHFK+ILP71m7wbPmRmcXLJy1OnsjAIz9v28CpEUdYlu7c21gJ+JmX0xa1CEvucT59uTmG1o2PeBetV7w+c2+WHL7j/MFfgDWyf4qNq4RLMhpKGm4Rb/rRJKfdy6/8lIqw5NRMgXNbRauWDF5Rv/4179es6tuhAsv/OjmzX8cPj625957r6ml4c0dFOhrm6pi/Xph/XoAiMfVSITCfRUVhnt3AmqKeY4x119sWxYFxXLCvVeAV4ZhI2FD48jyXPIuSWwVGDjAOFQBXqHYhJpMQG2FdFYpRlAkD9AJ4yDk8QI9AJGhVcI8IG0jYcEY/mSjNDV7BgGwOVwMTQKahNo45ukYMAQ7KzHd5AIzPEJdlOEn5/SZEdvapUUdZl8sO1wRV5aHzV2POUvq093bnOaS+vBeVQDqiq7Wb/1MbGvPHuodevS7vps3M0VVLg87gV7b0w08BKBty45sbw83tNMP3q3vjUjrbs1fPJh9sYGv34avT6+FdvnIGuQ0VHiVjCBksvall4ir1yAcRijEJjrGmTSuls98BsMBd1wLV6wY8e2GDRPd0jFq1c1fj9frRihoWj/q8ac1trF3V//6r/NfywvHOeht1GNatdSKZ+5gvJIfe5NSiccRidhOuD/Sl2lVMhjSmpxVtrXorCMS5+apj5TxKc4+iPiCKjQDZRxqEmqKeRLMpY8I9w7NhgFkbeh8xDmswuQpk+dSHmNwAQKgCpBZ7ojWaTmeQpah3T3tO85GMoWTLnxELrZmYNjQOSwgbcMc/tudaJ4z/MOxr5vzYYgASAwyg4tBYVU9OcuRBE6Dp0WucyFrG02i1sR1t214YNVhIUVsa2/Z+IDUGbAH+k8/eLdT/5YWdSzqPgRg4Ou3OXX3j+w5Lfj8yacfOfXtTYu6D0mLOlK7HhsYGbsFn3/hrj+Jbe2DW7/pnB519qO71eVhbU/38U1rnds4P3G+1vZGjt+xUl0eVi4Pa3u6Cy8Mqkg04cqMKMPjqquF8EqEQggEqj06QsicU4cTCwHg9xdW7j3d3Wr383jpJRw5rfldNR7uGwxnyPiQ8fHT7ZxxqEnrTOVelQTFVOdBnT/OYa6GPVlhljEopcrfCrI2jujwcTSrZY/1ehandRjS9Bary0KuuY6/oBUm59CHL4A4g24DgMxGvJZC7RzU6pzuVFCG172i5jONBc7u9rpZSJPHFLVl4wPSOR2DW7+54InXheE9psrl4f7PL7NO9pt9Metkv9jWLi+5JAUA0PdG3KvWO3V062S/tKhDLOhm4xB8fudkVmcDq6sz4KyzL1w0P3DvTc71g7Evmtz+YwDa3og2vJK+WpQ05DRU5lNSnEGwP/ZRKsMTQmoEVegbS38/IhHbCffxGgr3DVyhnwjjcCfgTonuBBcNm6uSoJiYB8yv9EiOm0jbuSEBcFloAlQZSkkv5/U0tCyGZHDAFgGAAecUXaGvV4NAHDwjct0WLG54arEML7a1N99+r2tJ0NUZcIL4RLd0r1ovLwlaA/3OIhmmqB959TRTVLMvJra2J7c/Ira1e7o2AMi8svPE5hsAnLVlh3vVeqO3p//zywD4bt48756HAHy4Yl7Lpgd8N28GcHTdRdlDvQCUpSF5aSjxxJb2p9+VA0FnW626PGz09oht7YLP37e2s6YObRVNyGkomqgKPvlo3L44gGtWCld/CqEQOjqqPTpCCDmDAn3jGhnu035RY0mtydl1V2lzMNAXEiyoqaqF+3ygHzUkLsKVhWLCJUBmACCokIuJoSloHACMLAwRhpA7yHZUt/jGDPROGT4OOysyw7IlpvtEzW0antrdzeL9/Mb5/7rV+TrdvW1UC3bnwKbk04+ctfX5/L7V7KHeYzdfaSfiC5543flhflGNk+C5rjnhuzDB24m4sjS04InXAZzYfIN9st/5OnuoN939FJMV7+c3mkdi/Z9fpiwNnbX1eafkn9r12OkH73bW01fsNZnE6DL8ZZeK161BKIRwuNpDI4SQCTXabEvOaG/Hhg2Cs9Wmv9/b3e3+1XNsd4Rn9YwXVQz3c5AtIt2MdLOFhU64N90p0d3HxZjN3ZKgmpgPtFR6SAAMFwwXGM8V72HCtgFAsCE5O1UZAGQl8MKw7oJgAwzcdeaU1kY+++kUMAiunynDZ5os3WMZHtgiB8xqj28K0sLzMHy6qqdrg7rr8fzBT0xRz/rR80xR1cuvUZaGsod6maI6rSf9d33n1Lc3GfuiytIQ17V8d/nEfz7sXrXe2cOa7t6W3Z/bCOt0mjf293BdY4oqLwkOvvKNoUe/23zHfa7OQMumB5ybZXbvAqDvi364Yl7hIO1EvCIvxjgkA3Iaqqkopuo6MWhfHMCaM2X4kp6GTAgh5UKBfm5ob8ett4q33goAsZg3EqFwXy2jwr07YbrTovuwLVicq9UJ95ydyeW5QQpT1JsbOb4DMIaPaM2KgmGZsqB7me63hsvwdbYaXjqnA0Dy6Uc8azdIizpav/WzvrWdTsd3rmvG/h5laUhd0eXsZGWKuuA/XpcDwaZ1t57+/t3aW79xWtA4fWwAOIetAnDWwev7ok6Cd3rUcF3TnVNdL78GQPzh+7Ox/U1dN0JWrb5Y6pnHq74O3qGmIKehii1y3IDbw0NXiNde5/SGb+z/tAkhjYoC/dzT0TFJuM8ISc1bQ8t/i8fqcO2YLSLlR8pvYRFEE2qy+uF+7nISvCZCtxnnWY+Y8Vi619I94Kxe20o6nG2p2dj+0w/efdaWHWJbu/+u75x+8G7nt04NHkD84fsBcF0b+un32h58kimquqLLGG4p43SiHPvg+UsCZekV+QdUl4ftgdxS+NSux1Lj3bHCRpfhLwuyv1vNVqxAKIT29mqPjhBCZqsOgxspobHh/hfbhd+9aovIuM2MkK7xcD+izGZma3/xwyQsaZJwLwoeC62AdyaPLFb8/NocBlabJ7M6MsApIDmiDK/NtwyPs4m8zsrwk3BK6XYinnllZ+aVne5V6303b04987hzkKpTg3du5qx70d+KOHeUFnVkXtnpnOjkv+s7Vl9M2xtpvv1e57f5rO9cEgituVgcf/h+59qguhiHkoaShFvyS4M6leEJIY2thsMaqbCCcC/29nojEfcvn621cD9Jmc3+7FqcromT3mdvVLh3Jyx3WlL/bDGbY/rhfr4IkWHIAmclOrlpKk5L+Daxop3vi3ISGIRtSNBMMBhNol7PZXin54x7xRqua/GH759oU6m0qAOAfbIfwOkH71ZXdDFFnf///szpS5M/DUpeGnIewVmNA8DZtOqc6CS2tZ/96O78Y2Ze2ZnvBz/00+/lLw+qy6VDTkPlHkV3ifEUv+Rjwj+sc85npTI8IaSxVTugkdoUCCAQEDduxHjhPi2ltabcrspyKyyzuU5luNc718psloTkPCTnmTgHkgE1Ne1wzxj8IppFpCwM2TABNnwYUwnlNtAyeBh8Yuma6M9SBjgFnhR4lgm6lVUF3cs0n2l4nE0jdVyGd69a3/a9J5mS2+tg9sXyq2gKScNt4K2T/YLPL3UGzL6Y0/rdd/PmxBNbzL6YU4P3fu5OfW/E7IupK7qcuxj7ewAY+3/v9I5KPLHF6VmZ3P7jxBMFp0Ke7K9Wr8nR7w+trfyTV4qrVjshvkb+GySEkAqgtpVkOnp7EYlY258SXn/DapIzLi0j68WE+2m1rRynzPbZdU6Ch98/0b3sy5cdP91Tm20ry0EyoKbgTkvqkMVsztwia7LQBrinuKPFoXPoHBkbWQAcjJ05h7VIjOWW8XCeO59VFaCU8DCs2TiWO90Jeq4Mr3ksw1OjLU2LIS3qaNn0gHvVesHnzx7qPbruIqaoi54/JLa1xx++P/HEFsHnd3419r7q8rBTWXdSe+Gv8q0nnU6Uzg/14SX1Zl+s/3PL7ERcDgTbn34XwInNN2Re2VnuP3ZKsgY5DRVeWReLf38ghJDGRhV6Mh0FlXupp8cXiXie3TXdcD8WldlmwJSRlM9U7t1Jy5OSlP0mwJgqTBLuRQYPgweYJwKADRj2mXNYAXAgM1669xR8ICICLgYXq41FNUngNHha5DoXsrbRJGpNXJ9nZtW6L8MDENva27e/K/j8Zl/MOYDJyeXOyvjsoV6ua5Y+YY08f1CrtKiD65r+VkTf94adiM+75yGmqPP/deuJzTdob/3GCfRGb4+T5vV90dPf3uQsqTd6e5yWl8rHr6hKoBcsyGkoabhFv+tEkp93LlZfLYRXIhik9wdCCHFQoCczFQwiGBQ3b8Z44T6t6Jp3dDPEQvkym5IRhKH0mdWuoRCjMts0mTIS85GYbwJw6VxNFRvuAQiAKgCAu+BKbF7tN98eLsMz3eQC072i5jONBdA9qIUE75zWlHhiS349+pTEtnbf398lLw2py8Panu7Brd90Fqn7/v4uwefX9kaO37Gy8PbZQ72uzsBZW3ZYJ/uzh3q1114Y9+mc3G+d7D/xlbWFy9zdK9epy8PuVevdq9bnt7fGH77f6osxRR21IN7YF1VXdMnDx05VwIj3h0zWvvQScfUahMMIhZhaqyd4EUJI9VCgJ6UwNtz/91PCG2+Z871pltDcFrM4GNTEeGW2UAiBAJXZSiWrIKtMHO59Fs4C6vHMgUEgDp4RuTGiDG94YEm1dbrTmVUuR2Lp7m3F3EUOBM9+dLezCRWAuqJLuTx87B+uNHp7nB+6OgOerg3Z/T35dTUD997UtmWHtKhDbGsX29rV5WH18mvuzlWoAAAgAElEQVSOb1o76pGdU6Wsk/2jMnr8+3f7/+Uh81Cv1RdzyvxMUZWlocHhM6cK6fvekJeGzHKe5CqakNOQM+O/P9T+BSYhhFQXraEn5RSNIhKxntslvP4mJMlefmm+zIZSl9nm2hr66XLpUFNoSkpKwuQCY6rAvLUd7k1gAIjDzorMsGyJ6T5Rc5tZ1SnD1y5XZ6D96Xe5oZ3cfMOoc5SYono/t9G9ch2A7P6e+MP3OzX1hbv+5OoMDD363fjD9+fXx2de2Xli8w1yILjgP17Pb37lupbc/kj+jtKiDumcDu/n7nS2q/Z1dTrHP+WdvfV5dUWXtqd7bNYvtOCJ15WloSlvVlpKGnIaKvMpKc4g2JddKl59TZneHwghpLFRhZ6UUyiEUEi87z7nOyqzVVFh5V7WuJq0PGlJ+b81Fu7zZXjdFixueMRMk6V7LMMDW6ytMvwksod6P1g+YoWTuqKrZdMD2p4XBF+L0/QdgLo8zGT11Lc3SYs6XJ0BAMntPwYg+Pzanu6mdbc6u2CN3p7jd6xsvv1eVyAoLepgiuq7ebM1cGzo0e8CcHrUcF1zAv1YRm+PeSSWeubxycc8qpd8mThleEUTVcEnH43bFwewZqVw9acQCqGjg94fCCFkxqhCTxoEVehnRtagJuFJF1TuWyy0Vepi3xg+ojUrCoZlDZfhDQ+Mei7RKktDvpvvEnx+p+Dt6drQ9uCTzrIWfV808cTDzbffKweCXNc+vGqeU9EHoO3pljoD+V40TpR3dqY6BJ//rK3PK0tD2t7Iyc03tG3Zob/1G8HX4unaILa16/uix26+cmYDdvba5lvLl5Cagiszsgx/3RqEQgiHS/5chBAyZ1GFnpA5zVBhqBjCmcp906Ao91lcEpgC1mKXPtw7CV4ToduM86xHzJw53aluyvCFxLZ296r17k+uYYo69MTDTi53SuZyIGj09ji7Tpmimn2x43es5Lpm9cUWPPE6U1R1RVfh0U7Gvmhq1+P6WxF9XzS/w1Vsax/VxMYe6Hc6z7RsegCAnYgPPfrdwUe+OeM/oYS95Mee/oauK6kMTwghZUWBnhCSkwv3bRYAJW2rKXhKEu5HluFNWdC9TJtvGR5kFdRCU5rZGLWfFYC2p1sfXjovLw0ZvT1mX8w62e8si3diur4v6iRy9fJrMq/sdJrEa3u6T95zU/5xnHU42UO9Tetu9d/1nfzPrZP9g1u/CeD4HSvlQNB5tOLb6ZSDmoKchiq2yHEDbs9cO/2NEEKqjgI9IWQcuge6B4NnTRDu/TYWTHr/k8AgbEOCZjJgZBl+WmdYlZe0qEO9qkv5+BXy0pAToAEMbv3m4NZvjHt7wedv/dbP3KvWH9+0VtvTDWDev24VfP7EE1ucjarOg5h9sXzv9uTTjwAw9kXdq9Yrl4fzD6XvjbhXrXctCQJI7Xq8ZdMDnq4Nvn1vZPf3QFabum5sWners00288rOputvcXUG9H3RdPdTqV2POetw7ER81Kbbihlbhmd/t5qtWIFQCO3lXYhPCCFkLAr0hJApjA33TadF+UPLVkTBZcEPLAAywCnwpMCzTNCtrCroXqb5TMNT06c7OWc2jfphy6YHjP09ziFK6oouz8p15tHDziZUOxFXlocBuFescQK90+id65pTI8+3lXTyer53u3N4kxwIMkV1bmns/7171XplaYgpauKJLe6V6+RAcN49D+WHYfbFMrt3OY95dN1FZX0dpjT69Devl8rwhBBSOyjQE0KmoTDcqylLTcJzWnQdsbgAo0nUvJbhgdYEoIbK8JMwj8TkQDB7qPfYzVfaibi0qGPhrj8xRfV97k4n0HvX3eLp2pA91OsEegyfsuRU1p1vpUUdzXfc13zHfUZvj9OM0jrZ7yR4V2dA8PntRDy7P7dQ3tnSCkB/KwI8wBRVXhLU90WP37HS+/mN6ifXALD6Ypk9LxTZw758XDrkNFTuUXSXGE/R6W+EEFKzKNATQmZIa4LWhDisRQfFdLPlLL6vL8a+qBwISos6uKEBMPti+r6oujyc3yGq73vD07Uhn8udn6grupzKOte1U9/axGTVvWo9ADkQlANBZXn46LqL8sevKsvDmVd2OsvcmaIql4edQJ8/6Yn5/Bje2Jq/bKiK0WX41lb+ySvFVasRCiEYpNPfCCGkZtEnpYSQuUv/wxsAmKI6a99dnQFXZ4DrWuI/H3ZuUJjLc3d5K+LcRV4SBGAn4ic23/CXpezYzVeefvBuANKiDvfK9cb+HmdpjXMzrmvOahx5ySXO49iJ+LGbr/zLUqaNdzhrxcgavKfQdsp7zpHmj/RKbfOCLZsekB99kh3tFz48Ij7939i4EcFgFUdICCFkSlShbzTxeNw/Jz8N526P9yAAUCt6Urx8Oxr/vzwk+PxO0xizL+a/6ztDP/2etjfi5HInvjuLcPK1dnlpqLBxu74vauzvyS+C57rmFPuVpVc4P4k/fL90TofzIPm7VOSvHEGwIKehpOEW/a4TSX7euVh9tRBeiVAIgQCV4cc1Z99XCSH1ggJ9Q9m5c+dvfvObhx56aOqbNhxx+y+8jzzieW6X8HaPsdCftuKal8I9mUK+HY26PAyA65rZF3N1BqRFHcrl4WP/cKXR22Ps71GWhpTLr8nfixsaU1T18msST2wB0PbgkwDMIzHP2g3IbWbdCSDxnw/rb/0mvxS+ipV4WYOchgqvkhGETNa+9BJx9RqEwwiFmFrPJ3hVytq1a3fs2NFODXwIIbWKToptKMuWLevt7T106NBcn3giEUQiNoX7ShleQ1/tcczIWVt2uFettxPxo+sucpbOu1etP2vLDgDJpx859e1NLZu+4ZzfdOzmK439PfP+5SHv5zcCsBPxD1fMA9D6rZ81rbsVANe1zO6dpx+8u1SHNM2YaEJOQ9FEVfDlyvBXnSnDV3dsdWfnzp033HDD5s2b52athBBSFyjQNw5n1gFAE88IBeFeX+RP23GtCbqn2qNqLHUd6H03b3bWyfR1dZp9MeeHf7WPA9D2dB/ftNbVGVi460+Fd0l3b3OvXM8U9ciqhU52lwNBJqtVWUKTp6Qhp6Eyn5LiDIJ92aXidWucpjSgMvwsLFu2rKenR1VVqpUQQmoWBfrG4cw6AGjimVB3N3/5Zf78c6z3fWOBj8J9qdR1oFeWhhY88TqAE5tvyPWeXx4++9HdAJxznQDMu+ch382bndtreyMnvrJWXhLkhpbvVFMVhWV4+WjcvjiAa1YKV38KoRA6Oqo4sEaSL5SAaiWEkBpGgb5BFM46oIlnSpqGSITCfanUdaBnivqRV08zRU13bzP2/1795BpnPb3ZF+v/3DKnVSUAORB0OldWN8SrKchpKMKYMnw4XMVRNbB8oQRUKyGE1DAK9A2icNYBTTzTMibcp3hc88KgRQpFq+tAD+DsR3erw10pAXBdS3dvO/3g3fk0X0WSATkN1VQUU3WdGLQvC7KVq9lll1EZvgJGFUpAtRJCSK2iQN8Ixs46oIlnZjQNkYj97DN4oZsd6dNb1bQ9SOF+SvUe6JvvuK9l4wP6WxF93xv6WxFtuJdltThleFVskeMG3B4eukK89rrcanhSQaMKJaBaCSGkVlGgbwRjZx3QxDN78TgiEfvXL1K4n1K9B/qqc+mQ01CskWX4FSsQCoH+CVfJuIUSUK2EEFKTKNDXvYlmHdDEU0Jjwn0Kg1oTskq1B1YbKNBPF+NQ0lCScEt+16kMb23ln7xS/ORVVIavHeMWSkC1EkJITaJAX/cmmnVAE0+ZOOF+5w689BLipzW/K4OhOR7uKdAXwynDq9yj6C4xnuKXfEz47LpcgqdTSGvMJIUSUK2EEFJ7KNDXt8lnHdDEU279/YhE7O7n53i4p0A/LsGCrI0pw69ajVAIwWC1R0cmM0mhBFQrIYTUHgr09W3yWQc08VTSmHCfZkNaE0y52gMrPwr0ebIGOQ0VXiUjCJks/+gSKsPXnSkLJaBaCSGkxlCgr2PFzDqgiacq+vsRiVj/33+z3RGe1TNeaCzZwOF+Lgd6wYKchpKGW/S7TiT5eefiqquF8EqEQggEqj06MhNTFkpAtRJCSI2hQF/Hipl1QBNP1cViiESsXz3XwOF+rgX6UWV4+9JLxNVrEA4jFIJKXZDqW5GFElCthBBSSyjQ16viZx3QxFM7xoT7jJDUvLCkag9sdho+0Ism5DQUTVQFn3w0bv91J5XhG1WRhRJQrYQQUkso0Ner4mcd0MRTm5xw/4vtwu9etUVk3GZGSNdpuG/IQK+kIaehMp+S4gyCfdml4nVrEAohHK720Ei5TKtQAqqVEEJqBgX6ujTdWQc08dS43l5EItYvn63TcN8YgX50Gf7iAK5ZKVz9KYRC6Oio9uhIJUyrUAKqlRBCagYF+rqUn3X8fn8wGLzooou2bt066ja33HLL4cOHY7FYLBYDTTx1ZLxwn/HBFqs9sInVb6BXU5DTUMUWOW4wyUVl+LmssFASCoU6Ojp6e3tH5fuOjo5wOByLxSKRiPMTqpUQQmoBBfr6s3Pnzptuumn9+vXr1q3bsGEDgFgs1tnZOepmu3fvDofDAKLR6OOPP75z584NGzbQxFNn8uH+5d1Wk5xxaRlZ15pqLtzXUaCXDMhpqKaimKrrxKB9WZCtXM1WrEAoBLrcnduWLVumadqdd965fv36jo4OALfddttjjz1WeJtwOLx7924A8Xh827ZtTz31VDQapVoJIaTq6uQTfVKgvb396NGj/qJ7WodCoVAotHXr1u7u7rIOjJReIIBAQNy4EYDU0+OLRDzP7hJef6OWw30NKizDw+3hoSvEa69zesML1R4bqRH9/f1PPvlkoOgtzn6/f+PGjRs3bozFYvF4nAI9IaS6KNDXn1AoNLM7dnV1lXYkpKKCQQSD4ubNmCDcZ3zgrNqDrA0uHXIaKvfIhitXhv87KsOTybS3t88slHfQ/gpCSA2gQE9IHRo33P/2VXO+N80SmtvSvHMr3DMOJQ0lCbfkd53K8NZW/skrxVWrEQxSGZ4QQkjDo0BPSJ0rCPeuaLQlEvE+t0t4462GD/f5Mryiu8R4il/yMeEf1jkLaVjRC9IIIYSQBkCBnpAGEgohFBLvuw8ThPuMr9ojnAXBgpyGkh5Thg+FEAw24jULIYQQUhQK9IQ0qPHCvbgnaiz0p6245oXWVO0RFkHWIKehwqtkBCGTtS+9RFy9hsrwhBBCSCEK9ITMAQXhXo5E5EjEfm6X8HZPDYb7M2V40e86keTnnYvVVwvhlQiFEAhQRx9CCCFkLAr0hMwx4TDCYeEb38B44T7jg+6p9IiUNOQ0FGFkGT4cRijEVLXSoyGEEELqDQV6QuawMeG++b+fYn9831jgS9txralc4V40IaehaKIq+OSjcfviANasFJZ/gsrwhBBCyAxQoCeEACgI95qmRCLyyy/z558rYbh3yvAq8ykpziDYl10qXrcGoRDCYWorSQghhMwGBXpCyEiqiq4u1tXFvv/9ccN9xgejiIUwkgGXNqYMf/WnEAqho4PK8IQQQkipUKAnhExsvHDfsuMX7P0+vVVN24Oad0S4V1OQ01DFFjluwO3hSz9OZXhCCCGk3CjQE0KKUxju43E1EpF//SJe6Gbv98EwmqH6j2r2ZUH2d6vZihUIhdDeXu0RE0IIIXNCQwX6AwcOFH7b3t7u9Xonv41j8eLF+a/ff/995zZer3fZsmXOIySTyf7+/omet/DuoySTyXfffTeZTLa3ty9btmzKMY99KOcRnMFM9CyEVJrfj/XrhfXrASAeR3c36+hAKERleDLH1eA0hKlmIpqGCGkEvFH84Ac/GPvXLV++/J133pn8NgCeffZZznkikbj22mtH/erJJ58c9+dj7z6uL37xi5PcbNzxfOlLX0okEqNu09raWviHjHLo0KGxj7N79+4Zv5iEEEJuvfXWUe+r4XB4ktvX5jTEJ52JSjUNEUKqq6Eq9I4LL7ywra1t//79AwMDe/fuve66637961+Pqis4t8l/e8455wD4x3/8x5dffhnA8uXLly1b9u677+7du/fIkSOTP11ra6tz97GOHj366quv5r/dvn37Zz/72UnG/NprrwH4yU9+cvDgwZ07d46t6xBCCKl9tTMNoeiZiKYhQupao31C3traum3btj179pw8edIpKgwMDLzyyivj3iZv2bJl+be8L37xi2+++eaPf/zjN99887333rv++uu9Xu9LL73kXAC98847ra2tAH7wgx84Pzl58uREn0K+/fbbBw8ebG1tvfDCCwG8+uqrR48enWTM+RrMyy+/HIlESvzSEEIIKb+amoZQ3ExE0xAh9a7RAn2hVatWOe96+/btm/LG/f39g4ODo354wQUXXHDBBTMewPbt2wEEg8FvfvObAA4ePPj2229Pcnuv17t582bn6/3798/4eQkhhNSCqk9DmOZMRNMQIXWqkQP9kSNHBgYGACxdunTKG7e3t7e0tAD4+c9//rWvfW2SvUdFytda1q5de80115x//vkYfmMlhBAyF1R3GgLNRITMGQ0Y6CORyPPPP//lL3/Z2c90/vnnf+ELXyi8wcDAwKWXXsqG/du//RuAhQsXfuUrX3Fu8MMf/nDhwoVf/vKX33///RkPI/8p56pVqxYuXHjVVVdh4lU3jmQymX+fXbJkyYyfmhBCSBXVyDSE6c9ENA0RUqcaLdAPDAx89atf/Zu/+Zuf/OQnAwMDX/rSl7q7uxcuXFjMfb/2ta89+eSTzsejAH7yk59ceeWVzz333MxGkv+U0/m09HOf+xwm+KxzYGDge9/73oYNGzo6On7+858DuPbaa8Ph8MyelxBCSBXVzjSEomcimoYIqXeNFugB3HjjjTfeeKPzdU9Pz9hN+q2trb/85S/fH/a1r30t/6sNGzbEYrH8++nAwMBdd901SU19IoWfcjoDuOyyyyb5rPOpp5566qmnnE9mv/SlL1FvAUIIqV+1MA1hmjMRTUOE1LVGC/Stra333nvvtm3bnn32WQB79+697777xt5s4cKFi4eN+pXX63XeT52d/lPuZB2X8ykngH/+5392PlFdtGiR85Nf/vKX77777qgx//CHP/zVr371zjvvJBKJf//3f6e3UUIIqVM1Mg1hOjMRTUOE1LtGC/R54XDYeSucfNn6RLxe79q1a2f87JNsORrbvwxAOBxeu3Zt/kRAQuam2KnMtneOfaP7UPefBjTTqvZwCJmV6k5DmOZMRNMQIXWtYQN9/q3w4MGD//Vf/zXqt0ePHj0wzOkk8Nxzz33iE5/IVyzef//9H/3oRwDOP//8yy67bFpPnf+UM98keFTz4Oeffz6ZTM76TySk7mmmFTlw+hvdh658+J2W+1/9+PfeunP7gW++8Jeb/uNPvvtevei7b/7Lswcp3JM6VcVpCDQTETLHNOBJsXlf+MIXfvSjHx08ePD555+/884781WHgYGBz3zmM4W3zH8weumll456kK985StFbmbKy3/KOapFwAUXXBAMBl9++eWenp73339/knNACGlgvcdT0djQ7gODvzs4+EFc87rEuFaY120A8YwFoPdYpvfYB//n9b6kYS1uc3/24rZrF7eEL/CrklilsRMyPdWahlD0TDTdhyWE1KaGrdADyLfoKubEu3A4/NWvfrXwJ62trU8++WThXqUiOZ9yjq2p5Ks14666IaRRFZbhPff87hMP9fw/vzjw873HDg1opoWRaX4c8YxlWug9lvnBKx+MqtxXZvyEzFi1piHQTETIHMM459UeQ23p7+9PJpNer7e9vb3aYylWLBbr7Owc9cPdu3dT0zFSLT1HEtHDQy+/F3/t0NDxlDGmDF8CfrcYz1jBRU3rPt4aXuwPL55X2scn5LbbbnvssccKfxIOh3fv3l3u563HaYgQUl2NvORmZugNlJAZiGey0dhQ9PDQrj8M/M+xVJNLNGxkjFyIj1ulXwTvLMvp6Uv19KUe/s2RuEbhnjQImoYIIdNFgZ4QMkOFZfiBVNYtC07IBjBYhgQ/Caf8Pzbcd100P3ReSyVHQgghhFQeBXpCSLH6E3o0NrQnlnip91RPX6pFHVGG1zM10YtmRLj/7ZGkYV1+rm/dx1rDi/0U7gkhhDQkCvSEkMlEDw9GY0O/fi/+5uGhtMFdEgbzZfhSL4svOecTg2gssfcvCZ8iUrgnhBDSkCjQE0JGGFWG97vFjGHr1vDu+WxVBzdTlk3hnhBCSMOiQE8IQeTA6ejhoRf3x9/+IGFaKCzDx6u+kIYBfOJvp29suNdNHupovv7i+eHF/uA5vlk9OiGEEFJxFOgJmYtipzLR2NBv/zy4+8/x3mMZvyomDMuyh39d4TI8AwDwCcI6n/Tb/CPwgscpWj7c734//trBQdUlGBaFe0IIIXWGAj0hc0VhGd62uSAIQ5rp/KrkTeKL5QTxfASfcemdj7z7jKr4usV1i8I9IYSQ+kOBnpCG1Xs8FY0N7T4w+LuDg4cGtNFleNiT3Le82JgIXlp85LNM37jhfuUF/r+9eH54sT9wdlPJhkoIIYTMGgV6QhqHZlrR2FDkQPyF/ad/fyQliQK37aSRC+5VK8OPVZnzqWcd6x35cP+rP57afWBQEhgDv+r8Fgr3hBBCagQFekLqW8+RRM+RpFOG/yCueV3imeCerV4NvnaU9OIh33Sfwj0hhJDaQYGekDoTz2SjsaHo4aFdfxj4n2OpJpdo2fxMGb6yR7ROG+dgrNqDKI2Jwv3nLmkLL/Z3zHdXd3iEEELmDgr0hNSBniOJ6OGhl9+Lv3ZoaCCVdctCvpvkYI0n+FEsA6ILjA23pCk3DsuEKJX76QrD/W8PxAGoLiG82P+Zj86ncE8IIaTcKNDXny1bthw7duyWW24JBAJF3qW/v3/nzp1vvPHGz372s7KOjZRKf0Lv+TBZWIY37DOpUa96b/gZsyzoGYguyCoEsbzPZZswMrAseFoqdPkAAHA+LUka9n///mT3n06Bwn096O/vv//++9esWbNhw4bi7xWJRB5//PFbbrklHA6XbWiEEDI1CvT1Z8OGDZ2dnd/97ncDgcCdd94ZDAYXLlw47i2j0Whvb+9TTz3V3d0NYMeOHZUdKZme6OHBaGzo1+/F3zw8lDa4LKFey/BTsrLIZMEYJBckGYI4spP8jDiLeTiHbcI0YJngldl7O5lJwn3XRfPbfUq1B0hy2tvb/X7/TTfdtGnTpvXr1994440TVUz6+/t7e3t37dq1bdu2/v7+YDBIhRJCSNUxXgNzHpmuu+++e8uWLdO6SzAYfPfdd8s0HjIz/Qk9GhvaE0u81Huqpy/ld4sZw9athv4nqadhGuP8nDEIIgQBEABAcuV+PkkVn9vgHJzDMgEbtg3LHP+WnpZaW7jvlQWbM79bXL1k3trAvPAFfgr3Vdff39/Z2alp2rTutWPHjvXr15dpSIQQUiQK9HVpBhMPzTo1InLgdM+RZL4M75IwWK31M6P6OU7e3nHsb2fWDnKiQF9WJQn0s25/OZFmVTItTuG+Fky3VkKFEkJIjaBAX6+mNfHQrFNFsVOZaGzot38e3P3neO+xjF8VM9kqleHzq1pK+OTTfcy6CPSsZD3sx3/YiVG4r67p1kqoUEIIqREU6OvVtCYemnUqLHLgdPTw0Iv7429/kLBtLgjCkDbBapCG4QTmyd9OOAe3oadhV/BDCUmG4q5UU50iFH2R4IT7Bc2uriXzPh2YF17s97tdU9+NzE7xtRIqlBBCagcF+jpW5MRDs04F9B5PRWNDbx5O5MvwCcOyauFYp7ItFJnFM3LYNkwdZraM+1ZFCS5lGg0rK/xCFXP9U6DFLWqGvcivULgvt+JrJVQoIYTUDgr0dazIiYdmnXLQTCsaG4ociL+w//Tvj6QkUeC2nT/dqYZUPtBP60k5B7dgZmFbsK1Z5XtBABMgSJBcEARwTGOZTVVepZmicF9uxdRKqFBCCKkpFOjr25QTD806JeSU4XcfGPzdwcEP4prXJca12u8mObtekBWTP0G2cDWOmZ3sLrmuOAATwAqXvdeLEvxf44T7zjb1sxe3Xbu4JXyBX5XK3N1/DiimVkKFEkJITaFAX9+mnHho1pmNeCYbjQ1FDw/Vehl+ErYJJlauaSMHYFfwINjS4TYgVHDUfPgCpGRP6XeLScNa3OamcD97k9dKqFBCCKk1FOjr3iQTD806M9BzJBE9PPTye/HXDg0NpLJuWYjX77GsAPQ0bBOyB6JYiZBtGjAycDfXWt/3qaXicClwqWAo/wvFYWiwLShNZXqhKNzP0uS1EiqUEEJqDQX6ujfJxEOzTjHyZfhdfxj4n2OpJpdo2MgY9RziC+XbRDIBkgsuBUwo6TocDjBwG1ntzCbX2jvIaWqpeO4L0QVJhuScol3Cv4IDgG0hq+eWEolS+QJ9oXy4vzF4VnixP7x4XrmfsTFMVCuhQgkhpAZRoG8E4048NOtMInp4MBob2nNoqEHK8JMY2/edAYIEQYIoggnDC9BxZhHIJPLVa9uCbcO2YJuwzdF3rOtAnycIEKTchZAgnGlMM+5SmVFvpCNeKAu2Bcsc3ayzUoG+kF8V45oVXNS07uOtFO4nN1GthAolhJAaRIG+EYw78dCsU6g/oUdjQ3tiiZd6T/X0pfxuMWNU6XSnCiv+ICcm5PaYTsK2wYvYQlCqQD9R85lyNKUZG+jH5fTScb5AwctljzxngPOpe+1XI9AXonA/pbG1EiqUEEJqEwX6BjFq4qFZB8Nl+F+/F3/z8FDa4C4Jg1Uvw1cyoTrq4mRWjDmcdTYvyDRbvOcUGehLqNqBvpAT7s9vVT9/yVnf+dvzqz2cWjG2VkKFEkJIbaJA3yBGTTxzc9aJncpEY0NvH0lVswxfmCZnmUpn/yAADA3ZYs+xLw3G4GmexnFOKNvFzLSuDdJDRX34UEKSC7KnFgK9JMCywQEBVqbfVYsAACAASURBVJMiD333qmqPqIYU1kqoUEIIqVkU6BtHfuKZU7NO5MDp6OGhF/fH3/4gYdtcEIQhzZz6bmVS7vOJZvL4HJzD0GAZZT87SRDhUiC6gFJ2Y6wUDsvMNZ8pN1GCrEKoSN+h8QgCY7ZtgQmwmW1aWRO2CdsGE9rOmn/i2yuqMqraVFgrmZuFEkJIXaBA3zjyE09jzzpOGf63fx7c/ed477GMXxUThmXVVWv4mZtlPds2YWZhm7BKl1kFAYII0QXRNY2Gj7V7fi0HB6wsrCwsq5Q1e1EcfqGk6Z1iWyKSCMsEZ1yCbRpGbp/uKBTox+PUSuZUoYQQUnco0DeUu+++OxKJNNiso5lWNDYUORB/Yf/pP/anq1+GL1TWFSOTPOmsnnG40aRtwzKBwu2bfPysL0oFz87AxNwprblNtHVXjC8SBxhsC9zOhft8vh93czBjEAp6vTsFeMkFxkrdKrQoBWV4i1mWZRZxiUKBfjxOreTJJ59s4EIJIaTeSVPfhNSPe++9d82aNdUeRQn0Hk9FY0O7Dwz+7uDgB3HN6xLjWmHQrJmCfFUuh2f7pAwAmABRyCX1/FX9RCX2wsv+kpWWKx1wc3/FNMbPACeXi7l1RLN6oSrxx0oCLGu4DK/lyvA186+lXrW3t2/dupXSPCGkllGFntSEwjL874+kJFHgtp006iGKcF7x5RMVj8LloCWgeCv10nFwjqwOl1qHi/snIzJwcJszkVvcNu2smftIYWaoQk8IIfWJKvSkanqOJKKHh15+L/72h8nRZfhsPUR5AJxDS0BpKjieqbzPB8uEZUJ2l/+5ysyykB6EJEOSIUrluUpx1syYMHRY2RELh+qZJMC0wTgXmW3qhrMpotoNWQkhhFRTg8xwpC7EM9lobCh6eGjXHwb+51iqySUaNjJGLorE6zST2DYyCYgSJAWS8w+qHMEUsEwYGdg2JLnUj189pgHTAGMQJEguiFJuuTmfeFnLRBhg89y9nMNZnR3A9f8h5KgyvKmZsE3OeW3sIyGEEFJ9FOhJeeXL8K8dGhpIZd2yEB8+3WmwThP8uJzCue40M5EgycM1ez7cTr7obMqHUynn4DZMo8R9aWoQ57nGMo78mbWCBAw30pmEbcO2crt7izzLtuaJjFucMW6LsE0jS2V4Qgghk6BAT0qsP6FHY0N7YomXek+NLcPrVT+rtdwsC5aFrJ77VhBzUT7fdFyURoR7Mzvy/jZse8JuM3MEt+E0Ih3bV7FxiQwcsDlEblnZrGWbsC0qwxNCCCkGBXpSAtHDg9HY0K/fi795eChtcJeEwQqX4WfWybHwXmXqjJ7vCJnPptmJblopo85PncEfXpUu8o1oZBnegGXBnstXcoQQQmaIAj2ZicIyfE9fyu8WM4atW8MprzKZtTCYzixf8vG+rkpr+bIaleAL/xcz+ktL8FpxqF4YmUocy+oQXVA8FXquiUkCLBscDV6Gz5/+9npsSJWFdR9rDS/2h85rqfa4CCGkYVGgJ8WKHDgdPTz04v742x8kTAuFZfh4VRbSjAqmpX3YvCmr0W4fjEyFFocwBkmGSy3uxhMk+BKacY0fDKIEtxccyGqwzHIle1GCSxnub1OdhpUiuAUmwGa2aeombBN2xa5jKqfw/WHU6W97/5LwKWLSsC4/10fhnhBCyoH60JMJ5ctsu/8c7z2W8atiwrCsRthwOB1FFaE5OGAZMLNlSfaCkNtoK0rT6O5Y4YUxs3q64TNZzWxuF4FtzuTRRBFgECQIIkSxKuezYkwZHrY5wz+n8qbTh35m7w+iAAr3hBBSchToyQiTlNlqQo2v3nYOmeK2c0JnrnnidP+JMQZBhCAAAiRXrt9LA5wkVbzCs7qcVj8Op5uNwHLdb/IE4cyFFy/hWbbFEgTGbNsCE2Ax27KyuTJ8hYdRApMG+lGnv4kMs3x/yIf7q8/3X3/x/PBif/Ac34wfjRBC5jIK9HNd7/FUNDa0+8Dg7w4OHhrQ6qAMX0cns44aamE2HYUxMGHCO87ouefWNUDFSSIsE5xxydnP6lzC1bsxgb7w/WH06W8lpYhMdQmGxUMdzRTuCSFkuijQzzmjymySKHDbThq1HOELcZhZSK4KpVWnJbxlQnRV4ulKyMpCEAGhcqneuVYpvCxpLCPK8JZlmVlYVmP0vD+DCfPb5v3itour+/5A4Z4QQqaLAv2cULEyW9lxjvQgmADZDancIZsjqyOr10iDlOkxNJgaJAUuddpHrk4PBweMDEwDbt8UJ0DVG0mAaQNorDL8WM6WA8EFSQKYX62h94d8uF95gf9vL54fXuwPnN1U7UERQkjNoUDfmOKZbDQ2FD08tOsPA/9zLOV2SXVVhp+YE+gdDBBdkGQIUu5M1tnEVgbYzgp4DtuEaZw58kmS6zLQZ7Xc14II0QXJBUEs0YKlgj2slnFmsXj9B3qRgYPbnInc4rZpO6vhG+9NMrdPQ8r9VwHnv/xqj2oqblmUBMbArzq/hcI9IYQUokDfOHqOJKKHh15+L/7aoaGBVNYtC9XpJllWhYG+UC6giAA7U7kvJlw6/QO5Pdke1noP9IWcc2pZvgkMwIQiIj7PpXYzC26B2+MfZFufgd4pwzPOReaU4c3GPKZXFCGIEFxV7P9TQhTuCSGkEAX6OjaqDN/kEg0bGaMRs0jeRIG+rGYf6ItpzlPaBj4TBfqyqpNAP5fK8BIkKdfHs07K8DOQD/efXjLvMx+dH17s75jvrvagCCGkoijQ15no4cFobOjX78XfPDyU0KyKluFHHTg65S3LoV4Cff4VKNVLMd0zWSnQjyQybnHGuC3CNrPOavhGvPQVxVyIZ6VYh1Z5s/734pUFAKpLCC/2U7gnhMwdFOhrXX9Cj8aG9sQSL/We6ulL+d1ixrB1q4L/r5U8neez6UwemUPPwDRKOqBJMQbVMxyPakCRyd62oCUrWnUWJShNtfIq5crwsHnh6U7TPxOg9jEBogixoAxfxQRf8svX2T0ghXtCyNxBgb4WRQ6c7jmSdMrwaYO7JAw23mp4x8wmbM5h6sga5W0a6Oy4lSRwNnVGmm4FffamfOk4B7eQ1WFlyzgwxiC54FIBVvU0L4JbKCjDW1Zuj0SDEaXcRmfR+TykVi6iyqUU/7jy4f5vPtq6NjAvfIG/3aeUYGyEEFIbKNDXhLGHqGeylS3DF6rBbDoWBxgHBywTdha2Dduc7ZgFEUyAIM7kfNYaP8LWtmCbME1wa7YnmDJAkCAIEF25V6x6JAGWDY45UoZ3QZTABHAOoWZWw1fyv/wSPVezKpkW97vF1UvmUbgnhDQGCvRVEzlwOnp46MX98bc/SNg2n+Uh6qVUlWw6yyfNdWMcbsZS2IaFj0x4TiecPKfjR67TS37Z+0xGUA+F0uE/kNu51yTfmhOAXfifHxu9Gt5pj+P8sAqH9RYMBNwCE2Az27Sc/ayzvESpQbmrJgmiVLtl+Bq/iC0OhXtCSGOgQF85vcdTPR8mC8vwCcOyajGK1EU2nY7C/8jLlES5Xek1JyVP1SNeJdTOfwPjleFn/WlMDRKEM01pnDJ8tZcwzTWF4f6Gj7eGF/v97no7IpoQMldRoC8jzbSisaHCQ9QZUCtl+EnYJpgIFLFwvCQ4zzXUq5kEOROGBtuE4qlIrOewbegpqL6GzHyCwJhtW2ACLGZZltnoZfgZLPGqFZW9+HcW2lXkGVvcombYi/xK15J5nw7Mo3BPCKlxFOhLrPd4Khob2n1g8HcHBz+Ia15XDR2iXixDg6lDdkOSy/xMHACyOrIa3C31nU3zbSJFCS4FogSg9MmDc1hZZLVcuvXU+YtWQBJhmeCMS3BOd7Jg1fyl7wwIIsSC053qugzPObQkFE9xZ5OV4PlgZmFbkCvdqYbCPSGk9lGgn614JttzJFlYhue2nTTquZqYz6YMEF1wKWDicDSd/bTNAQbOYZvIGrCG13DXezYd2/edCbkF0M4KCja815gXsaCF8+Hb8Nx+X8uENebwI09zdfekzsaYMnwWllXetkVVkTvD2CnDN9bpTvlDIUQJkgKpPBexzj8Zy4Chg9tVP7a5MNxf/7HW8AV+VarRsxcIIXMKBfqZ6DmSiB4eevm9+GuHhgZSWbdLqL8y/CTGPZOICbk1voKYWx6Q3zQ59j+hM/tLh1OsbYNzWOaEfUj+f/bePTyKMs/7/tapT0m6O3TAjjEkhEOiyJiIYnNQgoGZcHCA3VdHnN0VHk84eiGzOCvsPLOOO7sPevkwgs++qK+4wLyvgs61Y9jhNCNImCEKohBFRwIYIgwkAiGdcx/q8P5xd1cqfUon6XPuz+XMVV1ddddd1eGub33rd/9+KVyTKCqiLOTE+afksnzYbcgsXkUZOOViul00noUog1EUjhlJNnzmTUohBFd585W10vWbZa4MZuKK+iiryFBkiB5I/aOtki3otViNXJdHmpBnXDQ5r2qChYp7CoWSRKigjwpnr/doU8fRbzt2nWr98rvuLIHzyOj1JLZEq3Yhrgy2yCgXXptGn0Nw+Np0aBcnVpeUVmYNBcdAgSIrDKdIiizKJClN5o05DNM3nzXVbPgklm1mOZ+UV1NLcf0LtGmTLAGA7Hvyj/Aom0qCXgsV95nHCafr5LfXv2j8Tl0zvmDUzQW58wrMg9oLQL7NfHPhqMXjciPsuOP01R6371/E2LzscEf54FLHhWtdAEx6YVnZaLLyyJXuhuZB1FCvKBp1u9UA4K3PL4fcIM9sLMw1km2iYWhnTfYiy6X5llljsqI8HCUkVNCH5ei37UebOurOd/hseB3rTFh1pxgq+CE0lS7aVC1sH6vilMNpzeuGpzcW/RgMKRlyE2TDi30pRDMJnxvN+6sIJ8mGH/Jf7PAHmQEFfTwYpqAP+Gc+hHOPYhetuF94c27lhEgyjpKCnHC6th/6+tUtu0N+u2TBzJ8suSNYcEfeC8DMu6asWDztkdtuDP7q1U++feaF32jXbHr+H1ZNKwrecta/1tQdO0WWlT2/IAvPvH8ywnGDIY2/+Kdv1r30ToTNliyY+UDVFPWxISTDOWttt1c9umjT0orouk8JTXhvdeTR0uk+2tRR19R54PT1+svdViPX6+mr7uROjJondwv1hjF8qaptKsqKURwPkUmojUoywQ9ie81VilU3ta0N4TYv6MDx8Lj6ZgXED4YBJ0BnTJFZBxwDBZAVEBtedImQRUVRMi2YJtiG76fgk/RbDPnvP+Qgk/iicvEmQMEHDBpDKVOtaTlMC8T6Of1d7+nvLm756LLTJZXfmLV4iq1ygpWK+9Rn1/m2l//fw6poDqZmb93V1o55/7IkYK8lT/9H5Jbrjp2qO3aqbtnc//y76QFffXPpesCaZ174ze1b/zHYtI7Qsei50tYNoLm1I/JmNXvravbWffvcQ2vvGR9yg2GeNSW2jHRBf+DM9S+buz844/zk244ejyLwaPcL98T58Qi638QJbd2kCAfiOJjMEL3wugcO4x4mnABeB56PSg+pPY+34NDes6M9FgOWg8EEAJII0RvjTIu+FIf+cqHJhmMUSWEYReZIUhpJgpyJPjynXnNOow0JSVLwcdXcAc0O+PdvzIGnN0ETIRgGgh58dFWfwin4GBLdwz+ZXlV/ubv+cvemw5eouE9xjlzpDlaoM++aMnVK0WenvlXFdN2xUyec1WpEygeXOoL3WvXoIrIQ4F5v3XEgJ8sQjRv927ozs6IzrXNMg6uGNrko0HQn5wjgwuW2mr112q/WvfTOaMsjwRZ7nM6aMmSSrwySSFNb77zXToGMyWRcjr+7GoIEF1wc+FgMAPA68AIUQBIheyFLsQmcUJN+DKEEZhoYhyRQWAAn+MSfLEGWIUv96rBGEEBk8jGBRB7zgm+KYXLrs2pseMnrlWQRspSJNjwLzv/URNJKstpo+GS/Ekmp4qwMA4aDIQsKIHkhegYxZyZ6WNaXRYflUjHL52De6YUU9z+6fXTlBKujyBLfflKiY+3rH2g/rlg29398/3s+m3xpRUP3wj98dZnExmQJfTGiL7z1oXavgGiZTUsrdpy++n+/V6c+D7y6Zfe95cWRQ+rJZvfPnBRNZPm//eCWf/vBLdo12miWLf8rhBwPYOqUoj61/dS9O05ffWjN6+q3u4+cDm4hTmdNGTIjWtBDQbbAdrW3KRzPCYLM8ADLcRATnDpPTr5OCAMDBuAFwC9PFQWK3G8qmxxRm6qBNLwA+BPjpOBdORzDitH3TwdkOUCIulqtonk/0H+zhF80DoqEkWbDo9+/xtSZ20pIcGeiOhwZJXTgBX9GWgmSCFkClEFLfF82LRZgQ9TbGkS2nEEcMwYM/nCquD/V0p2j57o80h2FOYtvtVFxn0Te+vyyNqAlOKq7NEsonVY06+2f/fGLS6VZQsi93tmwMjjofFnZ6LxH7v2+ZrNddacXjwsdgjLzrilqg9Gb9LFlWdnob597SI2wr9lb17D8bvWUEYezpgyfkS3oCYoC0SsRkcqwIsfzOp0EDmASJO4TVftQwxCOyAB+T06nmb0a4W4d7u47dGGajAslx0hJR9tIogr0hoJnIclQoLXhRUVBptnwJAEriYYPYcOnMEl4GI7+H51/iOB4cLy/5IJmX2IHBMOymkME7TUU0ilPqCT7wjuPNnUev9BJxX0S2X3ktLo8864p4eJDbrcabtfElG/d9Ym6vOrRReGmkM4rMK96dJHqmm/dceC5pXdoJbLKosopqeBqTx3f70Sudnu0vY35WVOGT8qlyEgyigzRI/Z0KT3tSm+H2NvDKyKjKIwCPn6XyuOGpydxk1AVBa7umB2OYcL+F3N6OiB5+3nYcUSBLMLdk4AjJRcOCgAWMid7xN4epbcD3U6ppxNeFyQxPWTugDCkgq8BxhxkWWDMgd4ETud7g5RqNnxYFN/ff4KOpvhqRwyRoEHAF24X9F/A3OLhDx2SmOgKZYock9+FiHtRwtGmzv+5t2n+G6eEZw9P33Ri4+GL9Zc6h98+JQInnC5t7PiiyinR7HXkSrfWqL63vDjCxgHfnr7SFXKzWWX2JQtmqh+37T0ZTU9izrVOt/ajNvInHmdNGT7UoQ8PEfeiB+hz7kWGY8CwDKTY3lW9HogecDrwOp+5FWOHicRzi/C6g3I/pw/kUYRhIejA6weutzqkY/jKUnrdkOVUmH4ac3gOkhRow8vpoWgHAxGLWhs+XQK9wqEA7h54OeiNkQqTxeRICiC64XWBN4BLNztNkuDqBq+DzgCGiadbr0ABPD0QvTBZYnscrXN/8mKXQWA9kuIoNv9w8qjKCdbygpxYHowCNLT0e2QK8KfDcfF6P9OnbEx2hI0Dvr3W0QuEtt6XL6hQny5q9tbtWlCReJP+6Nd/VZe1DxiI21lThkkG6pW4oBH3CstKHM/r9CLYWIp7BRA9ED2+fCa84BMiRIWoBRSjakoB4JtGSaothsgFnk5vpfuhyPC44HGBYcHx4AR/0O1gK1Mq/mvgn7oqeZPg7cUflmUYWZbAsJAYSRLdXnK+mRYNr8635oUQaSXTXc2ryBJ6u8D4M0SxfIwmTPvncIteyF7NcJG2j3q+4ZQFTy4U1z/P15BRL5QHkjeWmazC45YUtyQBOHTW+VFjOxX38UAt6kSwZemGsFfkYJKAb6+2hy1dsnhc7pIFM1VNv23vycVP3RtNf2LCB5c6dn/yjTZNzfIF/aKP4nTWlGFCBf3gkWXIHtEbN3FPEsto33QTpYIo87XLvntM5HflvieEdIY8q5BXKITgypQRINN5ZTnzFDyIDS9CYRQesujykHmKGXieLAeOAyuA48CwKZFWMjEogOj1vW3zPcmwAJlRqo4VEa8AedonQTWKBEUOncYq3SsPKjK8bnjdABkfWN/fjC/aaqCrBACKb0QVvREvlAwmEaVhI4j76ptHldFam0MloMpplEVSA/YaFJHTwAeY9G/NKhswU81weHXL7nDFodY/91DA+4H4nTVlOFBBPzwCxb3A63QiOJYBg9iF5QwrkjWeDDYDTLyT7qmmc2pernjCMYCi9LPhJQlKhCRE6UmwDc+kUlrJpEDGh5R94RLyX33Aymi2GT6yBEiQvMlJTxwHAsT9v+y/wECZVWK5b/KoyglWKu7TmgCTfuuuTx65bQmAFcvmbt1xIDF9WLFs7rI5k4Nr4lJSEyroY4csQ3aLXjcAmeVAYu5jLu5jxRBe0AffXwd7UiHv2UNrigLwLEQZjKJwjCy6M9eG5zhfUhqGBxNU3SkF/3K0/1ICKpWOBBhNbEu4MnDRjCRRFsKjAPCJexHA3r9c/8Pp65IMnsWhp2+bNc6a7K5RQpNvG0Aor7n/LlXQ1x079dbn0x657cacrKheHcSEnCxDzNX8gGdNGTI0y018kCV43WJ3J7qdck+n5O7lIQFgGYVlg5S0Tg+9qa+cULzheBhzhiLo41RtUYkynl+ByQJel6BgaFKWUp9aFhfHgGUUAJwisZJb7OlGT7vS0y52d8Lrzpz3EgwDToDeCGMOsqwwZENnBCv4f/rE/AH4jzOEoylByzEJ3iaXJZGQCeiDjbpRghaGg9L/6SgaeCHRUyZIGbJkw7P+KyRJ8Lg4RTp3lcYrR8v4glHaj0eudEez1/dKbhjyEUdbjJE3mDUmSy28iv6ZImPOimVz/7z1H/+89R+3/K9H1JWvbtn9P/6/j4M3jutZU4ZM8segzEcr7nu7ZFcPpwSIewacDsYcmCzQG8HxsVcsDAtOgCELWRYYsqIKMU8wAyseBgwDvQkmM4zZEHS+WOHYwnIQ/L+FYIxX/s3BQPKlMorCQ5LcvXJvF0krKbt6IXnTPsRZheMh6GHMgskCkwUGk684KJCcv1WlvxaPVZuEIZ+QwQSTBTpDfOUjw4DXwZANU45v0u0A2yfqJ4ryt2A5GM0wZoMX4tsxhoGgg8kMfVayBooIaWeFZI9d6UWWvt/Tcmu3J9yWEYj8GBDw7di8SMlhCPfPnKQu1x079dbnl4fQq2jIyTLMGpM1a0zWI7fd+M6Gler6rTsO7DrfFnnfmJ81ZWhQQZ9YJAlet9QTJO5ZhWVZMAx4PfRZMFn9stXgq0I/qPyJLOfLuu3zOC0w5cBgAick8N47JKKsTMny0JlgzEaW1ZdTXND7rtKgXnT4LpS+zww2ZkNn8k8rHNIpDBuOAXnQ4xQJHleQDZ+ysdKDhKQfIU9oWVbos6BPuA0folcJOcrQHxIYMAwEA0zk+T8Lgi42yVVZzvdz+JwFEzh+EJcj1Z4rGQYs7xtLjTnQG33psIbbrP/JU58FkxkmC3Sm6GbWxgyeA6MAUHhI8LgkVzd6nHJ3h9TbA9GTmKw7GUlpfr8aXh/WNw1hr4B8jgEcOd2i/TjWOrBXnUiTXmVZ2ejIifDjfdaUoUFj6JOHJEGSJBJzz3FgeU7QSQzHMZDgT2ij8xdcRP+od23KQYYJsutiUm0xGagJN6PCn9CG6G/fvuhTIQGVKaO6UEmy2RhFUhhGkTnIoscDSYKcMcpdA8eD5cAJ4IKs9xSp7pT4PgwxvJ4BA/ACIPhzVvqTsWjTsChSv3c4Aa/mSLIXnx4dRh5bJbVz4PoqEpAshIwvtw/QryJHv9njTODbP47vSzWW8IIGIdLOZuR892Qza0zWzLv6lWi9f+akWQNNLA7Y672Dp5aVhc4v2dDtXffSO+rHVY8uirJg6k++f6uaf6bu2CltRaf4ETkRfgLOmjIEqEOfGmice8nVTcIf4XudGqrwqrbOYoiX7zEKFCH1axMX1KFAGspbTh++q9RfIybmQg2eABte6iU2fIfY0wWvBxmTI55lwesCbXif9ZvCEjCRDP+fl/pOg/ydcwJ0Bt9/+qx+/+mMfV/pDOCEvkyvw/k5YlQndTBHHMLh/H9yJHMly/W7FNqrZDD1+0pn8D2I+ppJxN+t1oaXXT2SqxvdTrm7U3L1QPRmZKbdVGDF4mnaj2tf/yBkMMlbn19mFv6qodv3QKitKVuzt+7FP30TvEtDt/el9z/Vrlk0bXyUvSrNEtY/91CUG8eKxeNyZ97Vd17B7yvifdaUIUAd+tRDEiGJktcFQOJ4sDwnCBLDERM3oT3xeiB6IejjVpaV4C/O6nGB5cBFVc4jHeFA0krKrJK5Njwpi+ZLK8n6V6nfpoYNHw7y+yTuSUOBosR9MmUCBKjHDUWG3pSQJ2QFsgx3NwxDmtkfjmS/z+QYKFBkheEUCTK14ZPDI7fduFVjPNcdO3X3sVM/X/W34+zW0nxLQ3P71fbe3bU+j/xqt4eYzUunjt2t2WvdS+8cOzXzgaophaNMZM2Jpmvv7T+pddZXPbpoUNljlk4duy4mZzgYHqiu0L6veHjOzdrc/DE/6wuX20LOEIhr9v0Mgwr61EYV9wwklmcFARwvI4HiXlF8ZVmJ86cm/x5WSI9/AmyIspQZBc9CkqEAnCJJXq8ki5BFWUGm2Wss60srSWobJzwmIWZ43FAk6ExgWShMnIW9AtELTy9MloG3TX0kET0dvvhyX0x/rC+fokDywuvKmDDxoLSzIqQMHQrTh1dXVU/9cb+Yln9/9b9CbmnS+V7alGYJP/v72VrlWrO3To1XCWbFsrmbllaE+zYkxKTXxq4kgB9M7qek//jFpdvv6fPXY37W4Xaf9d5aGqUTJTTkJk1QAEmUXb1ydyd6nFJvNyu5WUgAOCYhnqcswetCbye6nejthLvbJ/QlL2QJsjTAS3CyjeSFxwVXT187XleGqfkISScgiSntT0cPw/hmXZMp12ReMqfzV99MTzVPkCT0dqK3E6LLH9gQ2zQ3CiQR7h70dMDdkzlJigiSCFc3utvR2wkPmaOpHRlI/N5Ap9y3jQJZguiGuxs97ehph7snrdX8QGlnM2okTFNutxo+e/tn2miTkKxYNldrVy8el1vzH08PuBeAn6/62//8u+lD6Njae8ZH034MKc0StPNxI1H9YQAAIABJREFUgx8nEnDWALq99N9FtFCHPg0h4p4kHWcgsTwn6BSOl8ESyyfuyDIg+7KeZ0rNxSHDc5BEKIzCKbLWhs80WA4cB1bwzaQczhzK1EeWfc+ragQRy4FlNflMlD5dGm5WqxqlRp5mZQmSGGJ2RPq+0IiALEP2AP2nxHD+Kbls+PsOmcWrKBkzjcQ/353a8GnD7VbDkX9Z8tbn03YfOR3sGa9YNnfxzDLtDFHC4nG5ZWsW/uGrikPHvwnpNP981d9WVxSFm2WrzYKvev8BvLqq+ldvm9XGIwfW55j0fQ3qQzvc2oOGrPe0aNr4V7f0fTzhdGkfYzDssw5oP5iZd00JOCIlAoySYRbRYGi63jvlxU+7nNeT3ZEYwTAk4D5m4r7bGZuORQ/HJzGjc5QEJJ2QRF+0a7L7FWt8U4r5vjirxEfAB2vlyDlhhlmQ1d0DMbpp2UTcR0aWo/qrMFlS/A9+YKK/bjEkVa8bx0ABZMUXaAdZHPgFZnzIzjH/nx+VLZ+Wn/hDZwwN3d6rmoT0Aya9CblX9DumNSPzrFMK6tBnEIoCyStJXgBgGFEr7jmIgzaFFOgM8LoTdysixVlT0vdVbXgesujyELc14yQ8wHG+aHgm2IZPxnzW4CNG7oNankxbpywe3SYvqZLOMB9gYtICkhFklWJJkkZK2tmRR2mWMIQA7qHtle6MzLNOKaigz1ACxD3Hc4IgM7zCRC/uGfB68HpIIkQPpLjF1pCC9rwOHJ86cRxq0okMz/1M6u/w/qiSwB8gUT9GTGSlitJ/gQlaH7YbiRemg5l6G/x8MvyLpm1hyL+CYACv882oiTdkuNAbkztShJrvLimKkmnjA4VCSR+ooB8BKApEryQOXtwTfcML4HlfQRZJhCT6FoYDx/sKhQakh0+qmg+ZdCIFbNhY02fD80EVhZL0A8TV+4++cZ0BvA5eNyRv3F9MkTzobCpVYw14vxE9DAOGg8EEAJIIkcSZxO6fjm8mA+crm50k1LSzjCyKbpGcI7XhKRRKikAF/QgjtLgXAIbjIsTc+wuy8DrwusDKlCBz4CLe2nj/m7gkVVsMiTb3syKLokuELGagzcaw4PxiKMR81uT9ELE15mNwUAYsB70JgD+nqgg5drmJWNavSoXBFXZI5IUasqwnp0POjvyNyZJvZNC+2YrgBTCsv3aBv6gtL/gmIidjxAiXdpZCoVBSECroRzD9xD0rcjyv00ngBhL3/StTElgOGEzwXPLU/EhJOsGpjib5jVJDwQeQFG0U5UFZDjrOpyMVBYoMWYSs+HIpqm0F/O2oiVwIxLomL7iCy2zFvM8xZLhHJNlsON/IoH3dEenfvjZ3UP/NEjJiaOa7UxueQqGkGVTQUwAAigzRI5JUFf3FPctCSmdTKiDpRMZGu/a5v/7qTmxql2UFhl2hbEhHHJSkJn0julx9fFXlaQiXXel3zWN2agmfXBJbRzzapuJdzCsEIea7UxueQqGkIVTQU4LoL+4lnud1ehEsA4Zl0kPcj4ikE2qKdF4I4f4mPsXkEPD0+vqfGB2nKHB3w5A93HYiydM4SFJFgbsL+uxEPfkokGWIXugyM/1zQNrZjJ3vTqFQRhhU0FMiosjwekSvB4DCshKXouJ+JNnw/qQ0xIZPgakIQ0cB3D3wsNAZBh1WPqjDKAq8LoieNHjICYkkoafdN4MlXrNCSdS7CI8LkgheF5+jJIeRknaWQqGMYKigp0SNLEMOFvccy4BBEsS9NumEJIoZasNrqzuFsuEzAEWGuwcgxWh5cCT3EeOLbBn0OfondSoKJBGS15eXqd8G6XndRA9EDxgGHA9e588Qpa1YGzUMICu+JygyaZXMAE7TB54gAue7u0Vqw1MolMyGCnrKkNCIe5nlwPG8ThdvcT9Skk6wHDgOrACOywQbPnpkCbIEr9v3kVjRrH+aKT/QrGsyvVuWADlwrqqWtNXzPhQFotd3stBkhmHJ5WL7Yv1D4ktIpfhS0GRQheOQaWcz7QmfQqFQwkAFPWXYyBJkSfS6ESTuwTDy8BT3iMj93M+G5wClXwR8ItV8uGSFSckvSfIbqlkOva6E9yAUwZci+osWj8uoyCDFEoZZGiINGSlpZykUCiUKqKCnxJQgcc8JOonhWEYBw0Yj7vtFu3oy14Yn1Z1Y3mfDB1R3iuv5Mn1hKYEHCnfc4PURGskktHW3FM3/a4n+ommjYzL4osWT/vPdvdSGp1AoFAIV9JS4IUuQJYmIe44DG1rcj5SkEwzTN5+V2PAJzg2valNVSg5HU8akEZ0RAKREzVVlWBhMg7vS4UT8MBlUgwxgyIa7J3HhMZzg+2lSgJEy351CoVCGBxX0lIQgSZD6iXtWp5PB8ZAyOekEseF5Hgzvq62rteETTJy06XBgGOhNgBGiCNEdr0mZLAtOgKAHw6Ru+Hzk+rUcD1MOFAVeNyRxgKrMQ4bjIej9WXSSeaFGRNpZCoVCiSlU0FMSjiRBkmRZ4gwmsbsz2b2JKQwLjgOXPBs+sD8AUkzEh4ABL/jKqSoyebob+pRNMkmU5XwpPkP8CgORlFmzA/9GDBgGOqM/v6QE0QtF9pWwHcJP7JtzzPsmYQfGfSWUUPPdqQ1PoVAog4AKegpleHC8v0QryS6SVAUfQLKk/FBixElNVhYcC06A4k+qSNB60iTBC8f3my7MMGBIWs/g6rOD/BWYWNdJjYZBHJEBAJaDjgvcUVH6HoEUGZIUIukNy/paCLjCQIL/XEfEfHcKhUJJFCNa0BsEVpQVY052b68bkthX0Z1CiYDPhhfA+as7salcljXxtqsCZdhHDFC3WlWqi5iWMQa1WhXIIlg+gZpegSKBGdJoHPhUo14cDlzERJ8Jz4U6UtLOUigUSjIY0YLenqM/+U9Ta885f//V9SPftEORvaKXintKIAx8GWnCVXdK2T8WRYG3F4IRSJSAUxSIHgj6RBwrTiiAqxscD52xz8+O38FkCa4ecDz0mTYaa+a7UxueMrI44XSd/PY6WS7Nt8wakzWEHQGY9MKystEht/zgUseFa10DbvbW55fV5VkTRpdmCQErQ5JnNi4elxuunYAtC3ONt1sNkRukJIBMu4UMlrIxWWVjslbOKABw+ko3EfeHzjp1rOJyu90uUj0xZfUaJW6QCGySlCatqzt5PRC9EPTg9UEhFjFEgaLA64LXA14Xn0MkFklEbycYFrzgK8sam3cd/sFEluD1QPJm2PDSL+1sBs93p1Aisv3Q169u2U2WVz26aNbSiih3/I/dJ7fuOKBdY/qPpwO0NeHCta5H//kt9WPh1n8Mfmx46/PL2m0+e/tngPDin75Z99I7A/ZE2fMLdXnAXZYsmPlA1ZRwDxWUxDDSBb0Wrbivv9RZe87536daj17opOJ+RDCgDZ++KAo8LnhcYDlwvF+eDi9S3LevAlmC6IEkQs5E2abI8Lp9xWvJzFGG6wvf7/PvlX455gN1vwJZhqL4JvsqUiZdq5GSdpZCiT8N3d4ANQ/g+JnmkIL+kdtu3HrXlLpjp8jH39adCX5s2H3ktLq86tFFxEdvbu0YbMcG3KVmb13N3rpvn3to7T3jB9s4JVZQQR+a8oKc8oKc1bMLEVbce1M30IISJSS/Byv4tFr62vBRIkuQJZ889ZWn5XzqM4RI9e/SDwWi6NPxsjSynm8lCZAAL7xBX7Gc5i9HQaanWORZSBK14SmUGHPiojN45b+/+l//9oNbQm6/YvE0VdC/umX3w3Nu1oa+7DrfVrO3Tv14/8xJ0fdkxbK54b6aedeUqVOKAFy43K99AOteeme05ZFHbrsx+gNRYggV9AMTUtz/+Xx7to7t6nGJHk+88mdTYo5PxRIbngOUfhHwcVXzwy8OGtvyosQwlvxGarBITSLhytBGU542KUVYMz0snGOgQJEVhlMkRRZFF3nVQG14CiWWfPDpOXV5psZ933W+LRqT/o9fXLpdY5Bv23tSXV716KKQcfyrHl20KepwIMLUKUV9uzx1747TVx9a87r67e4jp6mgTxZssjuQZhBl/+HT5d4Ns/et/N6vfjjJMSmfz7ZabaN4owkcn/REhZRAWA6CDvosmMwwWWDIgs7gz5oSz/msQWEXwyVA2mYSjP8/QrgytNGUp1UVP4Z6lRh/jvaEwTDghFQzBXgWABhF4SFJ7l65twvdTqmnU3b1QvImrmwthTIy0MbbrFg2d1HlFPWrD+ubwu21YvE0dXndS+80dPu8mSNXuodszw+KZWWj1z/3kPqxZm+d2gdKgqEO/dBxFFkcRZa1VUUAjn7bXnvOueuL1k//2tnn3EvUwEoGDNM3nzXYhk+MFo63Txxl4wygN8HTm7jYGI6DzjCI4CVyoWLeO21Z3EH/FgwMWb45vmKcJ62yHAQ9eCF5NZ36CGXDi7S6E4WSGI6cu6ouz7tjQl5OX66wV7fs/sn3byUJagIIMOn/8NXl0mlFAH5bd0bdJpw9Hyumju83F/ZqtydkVynxhgr62BBS3B+90GnVM87OXsgiFfdxhwgjhvNN1uzTR8lIK5mwIw5QC5YUYRV8ofNS3CZ+kGwwgh4ME5UyVbudgAs1FFlPyrKaoCMVmkRIXshyDEJr1KkLvr9V+CtqDbfhocExiqQwjCJzkEUPiYbPhBkAdrO+LD/H5ZWONrYluy9JguPE4ZeDoCQQ7QTW2wutpVmCNurmxEVnaZgcMtpI+vf2n1w1raih26vm2EE87XnCtU639mNcHx4oEaCCPvZoxX3tubbac85dp1rrL3dTcR9feJ2/qFDy3M7EB3APfK5kqqs/zbkikymMw53VyvEA4xOmwUmBoiEpF2oIB2VY8DrwOl8TigxF6SfulVCXkWH9lWsBALwAIAbJhYYNx0ABZEVb3UnKJBveahLWL71l+YyxBoEF8OTbn79+uCnZnUoIDAOW53VCtlHvdCtlo41zJlqXTMlLdrcoUXHC6VIjZFYsm0sc7kWVfYL+g0/PhUsKqTXp646d2nV+9rdX+5LSxNueB3D067+qy0sWzIzrsSgRoII+vlROyK2ckPvL6nEILe69GZ8QI3GQIkqS6EvOyAng/IHyietD4g6lOagCJeryqAwLjgUn9MlKRemLh1bkEH+QLOeX7P6PZK/hZLVXkvHQNdxfh1jpLBhyETTvlEMI+vBnl3A1H2jDSxLkVBx3im0mu0U/KE/dUZJrEDhnj7f+YjtZs2/VdEdJbv3F9l31LXoh0yeJcRxY3pyll8GzLDP1puzv35zrKDJXTggxgZKSyhw58526PO+OCWRBG8qydceB55beES6URWvS76o73dbeq34V2Z7/7NS3zwSt/F7JDVFObP3gUsfuT77Rvg1YvmBwU2wpMYQK+sQRLO7fPXH17LXeHB3j7OyBLFJxHxu0yRkDxH3cq7oqkGX/jNvEoEBWwA5eI6qykmHAqB3mwEUX+zhMVSpLYLlBPIcME8X3v3iJ6RTLdsqzkGQoSCcbvnrymH3PTAdQ8ataVZ1HoLI0b+vyimKbiXw82tg2/9WPrUbBUZILYP6mj1s63BEbSE8YFhyn1wtGfZ8Nf894i6PYXDzKmOzOUYbOoePfqMu3F1rJwrwCszbq5si5q6VhdLbWpNdmsh/Qnq87dkptX7sXwgv6V7fs1ip4LeufeyhkNh5KYqCCPjmo4t4lSrVnnQfPtu/+8hoV97FHK+45krBSF2qmbIxQgN5O8DrojPEsy0qiPxQoCtzdYDjoTfE6UJwQRYjd0BnBC4mw6iUPPL0wZGseXTINDooEhoXMyKLoFiGLkNMym2axzRQg6IttpupbxxgEruZkc1NrD4DK0rx9q6YD2HjgG4PAPXhngaMkd+vyihXbfHn63v/JXX/46krtmWv1F9udPWmec4PjwXKWLIMHXJaOnVZknjfJWl6QTW34jCFkvA1BG3UTOSOk1qRXiXf0fN/Rl81dNmfyvAJzYg5HCQkV9EnGwHPVN9uqb7a9/MOS0OKehDtTho8kQUqIuBc9ED3geAh6sHzQJN1hQOJkFNl3CFJwlE9PkaoocPfAw4ATwOtiHR+lAIBEqth6Ui0jZEwIZcOLctqe6f6vrszZUNfS7jrd0qWuNAjs1uW3P3hnAfn4XPXE/Gf3kwWDwL7w+4Zf/v40gIbvul554NYl5fk/NX75+uGmlbOLHSW5jpLc51Hq7PH+9L0vt310ISknNURUG95gcLrk8huz5paOmjkux1Fstmsyn1Ayhj9+cUldVuNtCNqom5q9dSd+PENbOkpLQLobRBc9v2TBzEWzygJWjs3LjrLnKjlZBqrmkw4V9ClESHH/X/VXLne4DazS3u2i4j5mhBP3MZywqJZtUqtZkWB0humbLhlhTqrW4JclyDJkMpM1s6qYKYrv4QT+wr1g/VNI1Zq1ygCnrJ0MQN5ukTczmQXLMowsS2BYSIwspbUNH5Kmaz0P3llgEDgi0wGoan7n8UtNrT0P3llgN+tbOtyVk/IANLX2VJbmVU7Kmz3JRravLM178u3P//DVlbtKch3jch0lo6wm4bUf37bz+F9d3hROnM8ALA+Wt+YY3TKj2vCOYrOjyJLszlHizu7aPhVu0vNHrnSrH41CP7/myJnvbp9WFK6dAJM+Gnt+7I25g60DtWLZ3P/x/e8BaGhuf/Sf3yIrX92yu7Pb9Z9/N31QTVFiCxX0KYpW3Dt7vbXnnH883bb/6+tU3MeefuKe76sjGytxH1CTVYUI/QgMJwvNYNFmgAmXDSbeOXxUFe519VvP9s8YE0zmpo3iOUgiFEbhIYsuklZSTGFlOmjsZv3z95WV2bOXvvbJ8hljn7+v1OWVX9x/xuWV7WY9UfPrfveXF/efJQtkL2ev1y7oty73Tb9z9nhr6puPNbbV1DcDqKlvJguOktyP195jEFi72UBidVIIlgXLG406nSB0e5Vb7VmLp9gcRebym7KpDT+i+OBSh1aFL3n6PyJsfOj4N6vCC/rS/H6Pf3FKbpOTZSAtzxqTZdqwUi0Tu3XHgcUzy2gMfRKhgj4NsBqFJVNGL5kyGgAV9/GFKG8iKLXiPh6pMInQTxbaOKCAfPDhVPsANnnc5L4sA5kkYiPRz4aXJNHthSRBkTPmkaWyNE+blKa80LJydjEAA8/Wnrn2PEoNAusoGVXbcK0sP4dsc/R8YN6blnYXserX/e4vRxuvB0TpOEpGnW7utFsMD08fC6Clw93S4ULS0djwvaJiy9LNGGeummR1FJnLC3KS3TlK0vjsm6sDb+QnctRN4llWNvq9BTPVCQDb9p5c/NS9ye3SSIYK+jQjnLhv6fIKEDt84n6kqJ/4EiDueQGcAIaNJO4ZgGUTff2HllRHW0s1Jiiah4QBm+U4iInN8skwqZaLRoVnIcpgFIVjMtOGt5qErcsrHCWjjjZeX1KeD00qG7vFJ01aOtwu/0mXF1pqG665vD6TwsAHvp959/il8kKL1SjUNlxTrffVc8cXjTKue/8v+1ZNN/gTVjp7vCu2nkhavA3LgeOyDQaW53rEPhveUWy2GmkpTQrQP94mGv74xaXb7xkfp84MgeULKlRBX7O3bteCCmrSJwsq6NMYrbhv6XTXnnXu+7rtwJm2tl6RivsY44uZ6fXZbGHFPQNjDkQRogdSnHNrMAx4AYJhgHAUTdfiLqDVh4QBj8UKMFoguvum9sYPloOgByekjqDnGChQZIXhFEmRRdElQhZTPK1kmT374RljHeNym1p73j1+af9XVwbcxVGSu+OxO5qu9Th7vUTHHz7TWj35BoPAvvLArXM21AGwmgQARJQT57680DJ7km3jgW+arvmU+uzSPPVwxTZTS4dr20cXnqueaDUJH6+7Z+cnf7WahOpbb7Cb9Ucb21xe+cm3P//RnQXOHu/hM9dqTjYnNH+lf8KMNcfY6VHGWvV3j7fOmWhxFJvLaPlMShDaeJuZd0058i9LQm72P//wl39/9b/I8u7aU2tTSdAvHperza35YX0TFfTJggr6DMGeo3/w9hsevP0GUHEfV5RAcc8KAjhBBkt8VoABL4DnARKd741lElKW7cusH6WOJyS4hK0y0EHJlF/eAEEPBZBFiF5IYl+Jq2FC5tdyAlg+vvlDo6afDe/2kL+KtIiTMwjsKw9MIYExhPJCS4Cgt5v1D067yWoUnL3enZ/8lWjolnZ3sc1kNxsMAksqPe3/8jurUXj+vtLK0rwl5fk19c3EqG5p92nuo41t5YUWR8koAC0d7tqGa5Wleaurxm//6MLplq4ye/a+Z6b/9N0va+qb52yoO7Rmpt2sXz13PACXV9544JuX9p8FsO2jCwlNa6Ox4b0Kc1t+1g9uzq2cYHUUmw1pmoGKElMuXG576/PLwesfue3Gw1/21VhdVDklXAt3TspXl+uOnfrg0r2xSikTrm95ZmP0uvyB6gpV0L+6ZffDc25OnaCgEQUV9BlIOHHf0StCErt6XbFUTiMZBZBE2SfuGZHlOUFQOF4Gy7OMKAMcD473WdYkB4vot+0VzYRXMvk1eI4sy/mUKC/4c+MMNZQ/NRPjEKnNAJwATvBfKBmKDNHvVmujx7VZgwIg12r4Fyp2cAwUQFaQRjZ8SFbOHkfU/Iv7z/7hqytl9mxD/8wba6snrv+bW9SPzy8qnbOhrv5ie1Nrj7PHSzz4FdtOkhibF/efeXhGYbHN9MqPbt3/1Xc3mPUA1Bj3Y+fbVs4utpv1xTZTU2vPpoONlaV5BoH9+l+r1PaL80wA6i+2567eW1maR1bWNlyL5zXoD8OA5XmdkG3UO93KuFxqw1MiUbO3Tg1K0TLrvbWq747+GSoDCNDWn31zNVaCPlzfACh7fhFlIz+Y3C9PTqoFBY0cqKDPcLTivul6b+05556/XK8953R5ZCruY4miQPJKJMwmQNxzjCj5C7LquH67ENRQkICcNiFCRJLvNA+CQT9FMADAsGBY6PxDk/aahLtQCL5WyblQHKNICsMoMgdZ9HhIAs0UtOGtJmHlPcVFNtOTb38+4MZP3FMMYOfxSyTJTIB0fvDOgvV/cwtJ9w7gueqJZfbs938ybdy6DwDUnrm2pDz/dEuXOgvW5ZV/+u6X7/9kWrHNtLpqPJH7Gof+OllwlOQ2tfbU1Df/9L0v1y+9hcTEu7zyxoPfbDzQV1MzcTqe48Dy5iy9DJ5lmak3ZX//5lxHkZlWd6IMmSPn+qbDzrxrSmSN/vNVf5uyUTelWcKqRxep5WPXvfTO2nuifRigxBAq6EcQxaOMy6cZl0/LBxX3cSVA3HM8JwgywysMy3MQVX0XrNfjF+TtcYEBeH2C4sgVBZ4eCIYhTtjVErLDqRUN77Ph/dWdpNS34Ssn5RFP/Y0/NQWUZQ2GiOnyQgtJLBPw7cMzxgJ4YXcDiXJx9niJWHeU5B5tbDvW2LakPL/YZjIIrDozlaSVXFKe//x9ZSR6/jt/s6dbuoipf9e43J3HLwHYeOCbbR9dKC+0ADjaeD1x01sZFiyn2vBlo41zJlrvGW9xFJuLRxkT1AdK2rJo2vhXt0TaYOZd/QJsHqiuiNxgQNTNCWd1cFiLSWMYBbQ/qL4F7z6+YJS6nG8L8eAR0OYJp4tG3SQeRklYomtKqqIV9x6v5BW9vb1uSGJ8k6BzPGcwSd0dMWvQkA2vK6VTkjMMwon7eONxwesCw4DX9dXHjbGNrQAMZAlet684qzEnBoI+9eCgSPDb8F6fDZ/sTg0Oq0lo27gAwE/f+1JreIfklQduJXHqzh7v/q+uNLR01dQ3q48B59fPK7aZXtx/9rsO9+xJNkfJKLtZD2DZm5/uPH6psjTv0JqZAOZsqNO66cU209f/WqXmolmx7aQa9b7+b24ps2e/cbgpmnm3MYbjwXKWLIMHXJaOnWLPojY8hUJJF6hDT+nn3J++0l17zvn7r64f+aYdipwgcT9CUBSIXkkMdO4BluOQiDyFigKvG143CQL2pdgnBVnJ7zuI+aMKFOKUK5BlyBJEL+TM/DvhWUgyFKSZDR8BZ4+3qbWn2Ga67Saf2VZmz36manyZPZskn9Gy6WDjkor8YpvJahJIpafn7yutbbi29LVPnD2+OSFrqyeSZo+ebzvW2FZ75hqR730hNONytYK+qbXnpf1nn7+vFIDLK2vfEqjVoxIBw4Lj9HrBaDA4XXL5jVlzS0fNHJfjKDbT6k4UCiW9oIKe0o+yMVllY7JWzigAFfdxpZ+4Z0WO53U6CRzAJELcKwokb19iTZKLk0AWSDodFSLZtcgSoCS0lm1iITY8C5mRRdEtQhYhp5sPH5HahmvLZ4wl+WQA7HjsjvJCCymwGkBTa0/Fr2qXzxi7+Da7o2QUsdUrS/N2PHbH/E0fk1Q2Ta098zd9rC3wRCBivbzQcldJoMn94v4zzl5v/cX2xAbSkOpOfTb8tCLzvElWR7HZUWQZeHcKhUJJVaigp4QlnLhnILvcbrcrZRxZhgXHMQybAl0ZEooM0SOKHiAZ4h7+XJyEVI5Ziic8B0kKsOFFOV3/pEJjENjXfnzbg3feNGfDkc//2gGgzJ5tNQnlhRYSpP7C7xtC7ujs8W484JuNuqQ8n0TFVE8eYzfr3/hTk6Mkt9hmKraZiKAvs2c/f1+Z3awnZn9tw7XyQkuZPbAYKkk0Gdfz9cGyYHmjUacThG6vcqud2vAUCiUDoYKeEhVacV9/qbP2nPO/T7UevdCpY5UkiHtNEXW3zBCbrf5i5+WrPQnqQPwIFvd6vQiWAcMykDJLXyYXlmUYWZbAsJAYSRLdXshShtnwBKtJOPmLSqtReP1PTctnjAVQOamvVFPlpLyHZxQCeP3wwBNkAdTUN9st+td+fBsAg8DtPP7XZ6pKygst+56ZXn+x3WoSim0maPLPbDrYuOvzlmhajhma8aFXVGxZuhnjzFWTrI4ic3lB4HMFhUKhZAZU0FMGTXlBTnlBzurZhUikuA+y2UgR9fLiLzVuAAAgAElEQVSbsonNVvHyp5evDthKWqER9wrLShzP64Yq7gU9WBYeV4KyGHEcBCPYwZS+Sgg8B0mEwig8ZNHlgSxBSsQrkIRhENjlM8YW2UyOcbl/+OrKzuOXfMngjYLVJKytnkiSux9tvF5/sd3llQ0C+/CMQlLGdfvH0RZjmj0pD0BLh7ulw+Xyyks3f7J1eUVlaR6x+Wsbrm3/+OLO476KOU2tPSSVTXxhOXCc0RA4PjiKzaR2FYVCoWQ2NMsNJWYEiPvuXrfo8UAWQ+cjHzDLzSBttoqXP61v/G5ERIywLPzinmUYBtGJewVgFMgyRE8si9dq4XjwOnBCihRnRZANL4leSFKm5matnjxmx2N3kMzuhJYO9/T1f2pq7Xn/J9OIal+6+RM1UP7QmpmVpXlE1gNoau2Z87/rQorvX95X9qM7C442XjcIHAmwAfDk25+/frgpAecVGlJfjOWtOcZOjzLWqr97vHX6uBxqw1MolJEJdegpMSPAud9/+vquL1o//Wtnto7t6nFFEvcqmiLqPSK12cIgy5A9otcDQGY5cDyv04ngWAaRxD0R2SwHnbEvxaQiQxJ9E14H+yzEcQADlgfHgeXAsL56t8mGZyHKYBSFYzLThic4SnLXL73FJcrzN30MoLzQ8v5P7jII7P6vrmw68E15oYUEsm9dXjFnQ93nFzuIoN//1XdqC0fPt1WW5rm80pNvf751eUWxzXTo2ZkhNX39xfbn7ysts2eTjy0d7p++e4rkiU8omvHBqzC35Wf94ObcyglWR7HZwGdgglQKhUKJHiroKXGBiPu1VUUAjn7bXnvOGSjuCaFsNlpEfRDIEmRJ9LoxKHFP7HOWAzhwgj9npUaLh4wkZxgw2igaNXOlZoNkwDFQoMgKwymSIouiS4Qspl1aycrSvJZ2V3CiGJXlM8YW20zbPrpABHf15BsqS/NU8f3EPcUGgT3d0rV08zGXV97/1ZUbzPrVc8dXluYV20y1Z649j1IAZfYcNZz9WGMbAKtJqL/YvmLbyQiavqa+ueJXtUvK811e6ej5tsTVZyX5VVmOjg8UCoUSGSroKXHHUWRxFFkCxP3xi52SAqMll9psMSOsuFfAsHKEjC3BQjyqglBMEsNq+tnwbl8QUfrOZyUhMbUN19Q08AaBdZSMarrmC0B3lORuXV4B4LZC89LNn6g7Nl3zKW9in5PIeLLmjT81kYJQlaV5aphNZWmeKuhrz/h0uaMklwTPqJp++vo/BRSFrb/YnqCJrRwHljdn6WXwLMtMvSn7ngkWOj5QKBRKZKigpyQUrbhvuNJTOsaU7B5lKFpxz3FgeU7QSUwU4j5V4RgogKwgrW34cJCQGEfJqOrJY2aX5m3/6AJJDF9/sb3iV7UADIJPyy4pzyfrA1pwiTIAEt1OUM1+u1nv7PH68sGP68sHr5aXumtc7uuHm7Z9dMHZ4y0vtJxu6QxQ8/GFYcDyvE7INuqdbqVstHHOROs94y2OYnPxKGPiukGhUCjpDBX0lKRB1XyCkCRIkhRK3MtK8kPeI8AxiqQwjCJzkEWPB5IEOW1s+NVzxz88vXD7xxcHzLZePXnM7Ek2AAaB3ffMdABur7zpYOPW5RXlhZbVc8cHtPD8faVLN39yg1kPQI2Nqb/YXj15jKMk127WEzmuzo4lH482tpUXWhz9Czxt/+ji7Em2XfUt5GNNfXPI2lKxh/NVd5LAERv++zfnOorMlRMC609RKBQKJRqooKdQRhKB4l7gBEFiOFIYNdmd62fD+6s7SWlhw1eW5hEXXF1z203m8kILKcmk3bK80ELmpx5tvE6SwTtKRlWW5pFvm1p7tn90kQTKk/zuz1VPfP3wefLt/q+uVE7KW1Kev6Q8n6SmUdlV37y2eiKA9X9zy5Nvfw5g/dJbyFck5P3Y+baVs4vtZoPVJDh7fEWCf/n707G/FiFhWHCcXi8YDQanSy6/0Vfdqbwgm9rwFAqFMnyooKdQRio+ce8CIHE8WD4p4p4cjoXMKulnwwOonjyGpJcBsGLbyW0f+bK5HzvftnzGWEfJKHVLg8DueOwOouYJ+7+6Mn/Tx9s+utDS4XqmanyZPbv+Yrsqsn/63peH1sy0m/UrZ48jjwot7a7XD59fPXf88/eV+tb4Y2OONrbt/+pK9eQxy2eMJdWj1EaIi19T39y0oaf+Yruq5uOO34b3gCPV3+ZNsjqKzY4iS4I6QKFQKCMGKugpFAogiZBErbhndYIMjgS9xPZQPAtJhgKtDS/KCtI0s2RZfo5qlm9dXuHs8ZKolaONbQAMAquGvBM1X9twbdPBRlJstXryGBJR8/rhpttuspTZs0ltJkJtw7Wa+uYl5fnPVU9csfUEAJdXfmn/2ZWzx5UXWuwWAwC3t++yLd187JUHpiyfMZb0Z+fxS9s/uqBWhHX2eOOencZf/U2v02lteEexmVR/o1AoFEqcoIKeQqH0RxIhibLXBQYSy7OCAI4fprhXbXhGFkW3CFmEHDI1ZvqhquSWDrfdrN/x2B3TX/wTyQnj7PFaTQJJLGM364k3v2LbSWKZ/2DymCXl+c9UlZCYHBISU2wzFdtMamT8C79vqJ58g92sf2bueADfdbhbOtzr3v/LKw/cajfrAbR0uNSeuLzyk29/TuJtEkSY6m/lBdnUhqdQKJREQgU9hUIJgwJIokwKTvUX9yRrZAR4DpIIhQm04TMPkinSILBvHG56rnoimdhK6rPWX2yvLM277SYzgLJ8X/nS4jzT8hlj7yrJJWa8mpdGjb93lORqp7qSGJvqyWPUI75++Pxz1RPtZv3plq4EpZLU4rfhdYLQ7aXV3ygUCiUloIKeQqFEQX9xL7ICJwgKx8tgibhnWYaRZQkMC4mRJNHthSRByRAbPjJHG69XluZZjPyKbSd2PHaH3ax//yfT5myoO3ymtbI0j0x4dXl9V+LQmpkAmlp7ahuuHTvftv9LX+lW1dF/4p7ilg53eaGFOPcv7T+7fMZYkrKGNOLyynP+9xFnjzdBySX7V3+7IcdnwzuKzOUFOYnoAIVCoVAGggr6TMPpdFqt1mT3gpLRKIDklSQvADCMyPLQm2SvF143pMjGfWaiCvefvvdlmT3n+ftKywstOx6746X9Z59HabHNZDUJalb4bR9deOH3DQGlWAk7j19aObtYfQbY+clfWzrcLR3uZW9+6igZVXvmmhreE6GgbGxgOXBctsHA8pxXYWj1NzquUiiUFIcK+oyipqbm8OHDr7zySrI7QhkxKAokLwdZkkRIqZ9eMi6QuJfyQovVJPzy96dL7dkP3llQPXnM6eZOEo1TOSmvpr6ZZKFxlIxy9vryzFSW5q1fessbf2oiuXHWvf+XMns2yYC58/gldbP9X11R57bGi/42/Fir/u7x1jkTLY5ic9mYrPgeOh2YP3/++++/b7fbk90RCoVCCQ2jKJkY1jpSqaioOH369Pnz50fgjafi5U/rG78bsZoyuXCmHMnrgTeB5UVTCatJaNu4AMD8TR/v/+qKQWD3rZruj7SRDQL74v6z6373l8rSvH2rphsElmSsL84zkQB6bbLLhMJxYHlzll4GLwHUhg9HTU3N0qVLV69eTb0SCoWSslBBnzmQuw6AkXnjWf/Bt/+8t8mqZ5ydvZBHrlucFEa4oAdw8heV5YWWF37fQLLIW03Cx2vvKbNnk29rG67N2VAHYEl5/is/ulWdCFtT3/zG4aa4u+8qDAOW53VCtlHvdCtlo41zJlrvGW9xFJtpdacIVFRU1NfXGwyGkemVUCiUtIAK+syB3HUAjOQbT+25ttpzzl2nWusvd1NxnzCooH/tx7etnF2sCncAxTbTyV9UksmsTa0949Z9oG5cXmhpaXclaEorx4PliA3PsszUm7K/f3Ouo8hcOSE3EUdPf1SjBCPVK6FQKGkBFfQZgvauA3rjARBa3HuRTkVI0wYq6JfPGLt1eYXLK+eu3uPyF3sqL7S88sCtp1u6dtU3J9CGZ8Fxer1gNBhIdafpxWZqww8Z1SjByPZKKBRKikMFfYagveuA3niCIOL+3RNXz17rzdExzs4eyCIV97GCCvpim+n8+nkAKn5Vm4Tc8BwPlrNkGTzgsnTstCLzvElWR7GZVncaJgFGCahXQqFQUhUq6DOB4LsO6I0nDC5Rqj3rPHi2ffeX16i4jxVU0AMg2WkSpOZZFmw/G35u6aiZ43IcxWZ7jj4RHRgZBBgloF4JhUJJVaigzwSC7zqgN54ooOI+VlBBH3cYgOVJWsleUbFl6cpvyqY2fFwJaZSAeiUUCiUloYI+7Ql31wG98QwGrbg/f73XwCrt3S5IIkZEqdPhQgV9XGBZsLzRqNMJQrdXudWetXiKzVFkdhSbrUYh2Z3LfEIaJaBeCYVCSUmooE97wt11QG88Q8XZ66095/zj6bb9X1+/3OGm4n5AqKCPDZrqTsSGnzHOXDXJ6igylxfkJLtzI4sIRgmoV0KhUFIPKujTm8h3HdAbz7Ch4j4aqKAfOiwHjss2GFie8yoMqe5EbfikE8EoAfVKKBRK6kEFfXoT+a4DeuOJKVpx39LlFSB2+MS9nOyuJRkq6AeBxobv9Chjrfq7x1vnTLQ4is1lY7KS3TkKEIVRAuqVUCiUFIMK+jQmmrsO6I0nPrR0umvPOvd93XbgTFtbrzjCxT0V9APAcWB5c5YeTJ8NXznB6ig2G3gu2Z2jBDKgUQLqlVAolBSDCvo0Jpq7DuiNJ/5QcU8FfSAMA5bndUK2Ue90K2WjjXMmWu8Zbym/KZva8ClOlEYJwnslXV1df/7znwHcfffd2dnZ6vqWlpaTJ0/a7faKigoA586dI+snTJgQsv2Wlpauri4Adrtd2466Y7jdB9yAQqFkHiNd0Ec58iL1Bt/o7zqgJn0C0Yr7jl4RktjV64IkQslkcU8FPdBnw8vgWZaZelP292/OdRSZKyfkJrtnlEEQpVGC8F7JyZMn582b19raWlVVVVNTQ24Hzc3Ns2bNamxsJCvfeOONZ599lmxfUlJy5MiR/Px8bSMbNmxQN9C2o12v8thjj/3617+OcgMKhZKRsMnuQJI5e/bs3//93y9YsGDJkiVEjgNobm6eOXPmggULfvazn5GVGzZsmOhn/Pjxzc3NAe1s2LAhPz+fbKBtSrsjgWGYxx9/PPoNwvHCCy9Ef5qvv/56S0tL9NtThow9R//g7Tds/3HZpRemn1p7x//5Udn/NW1s3uhR2dZR2Tlm8DowI/0fXebAsOAFfZbJOioXWdaywjFPVpa88eAtp9be0f7irA+fLl9bVUTVfHpRU1MTpZoH4HK5XnrppeD1FRUVCxcuBHDw4MHa2lqy8p133mlsbASwevXqAGHd2Nj42Wefadd0dXXt27cv8tEnTZo0Y8YMsvzmm29q7ztRbkChUDKJka4tBjvyIjUG30HddRD+xkOJK8WjjMun5f92+eSr/zaTivsMgeMh6C1Wi9E6Km/0qAUVhS8uKXv/0SnKK7O//udpm++f9ODtNxSPMia7l5QhMiijBOG9ktWrV9tsNgAbN27s6upqbm7evHkzgH/4h39YtGiRupnNZps0aZK6mbq+trb24MGD6rfB2Gy2nTt31tXVdXZ2VlVVof8tLJoNKBRKhkH1RLQjL1Jp8FXvOlartbKy8sknnwze5uGHH66srCwuLiYfqUmfXMKJe3NurjEnG7wAhkl2HymhUG142yhkWctLbnj2B5O2/f3kxl9Mu/pvM/c8NmX17EJqw2cGWqPE4XA8+OCD5eXlAdsUFxcvX768srKSfIzGpN+9ezcxiWw22+rVq7WbWSyWn/3sZwDq6+vPnj2rrv/tb38LYOHChQ6HI3Kfs7Oz1TYbGhqGsAGFQskMqKCPduRFygy+NTU1p0+ffvDBB3fs2NHW1nbo0KF/+qd/Ct5s+fLlhw4dOn/+/Mcff7xy5Uqr1UpN+hRBK+6PrZn6678tW1BRaM6l4j41YIgNb7COytWbraoNv2/l95RXZp/82R0v/7BkyZTR9hx9sjtKiTEvvPBCWVnZK6+8QobNHTt2hBT0W7duPXToUFtb22uvvVZZWTmgSf/000+vX78ewMKFC9VJWSpTp04tKSlpbW398MMPyZrm5uYjR44AuP/++2N+jhQKJVPhk92BlGD16tV79uxpbW19+umnyZqQIy/8g29jY+OHH35INtAOvkTZxxu73d7c3Gy1WqPc3uFwOByO1157bf/+/XHtGGUIlI3JKhuTtXJGAYDTV7przzl//9X1I9+0Q5G9ore31w1JxMieuZ4IWBYsbzTqdILQ7VVutWctnmKj1Z1GFC0tLTt27CgrK4tye6vVunLlypUrVzY1NTmdzuCpsRUVFevWrXv22WdbW1sBhDSJANjtdjJZdt++fU888UR2dvZnn33W2NhYUlIyderUAe8pXV1d6jalpaVD2IBCoWQGVNADUY+8SI3Bd8D3AOGorq4e2o6UxBBB3Ls9brfLC5mK+xjBACxPqjv1iootSzdjnLlqktVRZC4vyEl25yhJwG63Dy23rxrWGIx2DLdYLOHav//++3/zm9+QF78TJ07cuHEjgFmzZgXkvdHS2tpK3rgeOHCA3LaqqqrUQKBoNqBQKBkGFfQ+ohx5QQdfSkIIEPf7v77+36daj17o1LGKy03F/ZBgOXBctsHA8lyPSG14Snzp6uoidwdCY2PjO++8s2bNmuAttS9+AZA4/gHjbd599111OWRWygE3oFAomQQV9MBgRl7QwZeScIi4Xz27EED9pc7ac04q7qOCYcByxIbv9Chjrfq7x1vnTLQ4is20uhMl3rzxxhsHDx4E8Oabb65fv76xsXHz5s0PPfRQsPWTn59PXvxu3ry5ubm5tbWVvPKN0LjNZvv5z39eVlZmt9snTpwYfLMYcAMKhZJhUEEPDGbkBR18KUmlvCCnvCAnpLjv7nWLHg9kESNZ23McWJ8N71WY2/KzfnBzbuUEq6PYbOC5ZHeOMlJQs6VVVVU9+OCD7e3tzz77bASriLz4bWxs3LBhAwZ65UuorKwMOdEr+g0oFEomQQX9oEde0MGXkhoEiPv9p6/v+qL10792ZuvYrh7XSBH3DAOW53VCtlHvdCtlo43TiszUhqckl4BiJg899NDmzZsbGxvXr19/7733hst1Q3aJMImLQqFQwkEF/aBHXtDBl5J6EHG/tqoIwNFv22vPOTNZ3HMcWN6cpZfBsywz9abs79+c6ygy03zwlFRAaxKRqVD5+fmbNm267777WltbN27cuH379oBd1Be/AMrLyydOnJjwXlMolPRmpAv6IYy8oIMvJbVxFFkcRZaQ4t7Z0QNZhCQmu4+DhGHBclobfs5E6z3jLY5iMy3LSkk1QtYar6ysrKqqOnjw4J49e06ePBm8F3nxC2D+/Pk06pJCoQyWkS7ooxl5Q5r0dPClpAUB4n7/19d3nWqtv9xt1TPOzt6UFvccD5azZBk84LJ07BR7FrXhKWnBmjVrgsM1s7OzDxw4oH6sqKgI2GbRokVK0NT27du3B5hKIRsf1AYUCiUjYYJHEEra0dTUNG7cuICVhw4dookvKeGoPddWe84ZK3HPmXIkrwde97D6xLDgOL1eMBoMTpdcfmPW3NJRM8flOIrNtCwrJSmsWLFi27Zt2jWVlZWHDh1KUncoFAolLCPdoadQRiaVE3IrJ+T+snocQoh7EpYjxb0T/upOliw9seGnFZnnTbI6is2OIkvcj06hUCgUSqZABT2FMtLRivv9X7cePNu++8trZ6/15ujiIO5ZFixvNOp0gtDt9VV3Ki/IpjY8hUKhUChDhgp6CoXSR/XNtuqbbS//sMQlSrVnnTEQ934b3ppj7BUVW5Zuxjhz1SSro8hcXpATn5OgUCgUCmVkQQU9hUIJgYHnwon7bF5p73ZBEiGHEfcsB44zGvrZ8I4is6PYbDUKiT0PCoVCoVAyHyroKRTKAASI+/1fX//j6bb9X1+/3OE2sEp7t0thAIaFYLDmGDs9ylir/u7x1unjcqgNT6GkOF1dXS0tLXa7naZro1DSGirohwUdCikjDQPPLZkyesmU0QCcvd7ac84/nm57/4tr+WbdD6fYKidYHcVmA88lu5sUSqrw5z//uauriyxXVFTY7fbE9+HcuXMBa9Tb1lNPPfWb3/ymqqqqpqaG3sgolPQl1QU9HQoplJTFahSIuN98/6Rk94VCSTm2bNmydu3a1tZW7co777zzjTfeCFneJE5s2LDh2WefDVhJb1sUSoaRuoKeDoUUCoVCSVMefvhhUnwQwIwZMwA0NDS0trYeP3583rx5H3zwQSJvZBQKJeNhk92B0Dz88MOPPfYYUfMzZsyYMWOGzWYDQIbCkHWzKRQKhUJJBXbv3k3UfFVV1ZkzZ+rq6urq6pqamn75y18CaG1t3bhxY4K7ZLPZTpw4ofg5cOAA9aQolEwiFQU9HQopFAqFkr789re/BWCz2V5++eWJEyeSldnZ2WvWrKmqqgJw5MiR5uZmAGvWrGEYZufOnXv37p02bRrDMAzDPP7442qsKYCzZ8/Onz+f8fP444+fPXtW/Za0sGXLlr1795aWlpJt1qxZo21hUJw9e/bxxx9XD5eXl7dly5aAw82dO5f0H8DOnTvz8vKmTZum9urkyZN5eXl5eXnUfaNQEkYqCvq0HgoRcTSkQyGFQqFkNs3NzUeOHAFQXl6u3sII2dnZBQUFABobGz/77DMA165dA/D8888vXLjw+PHjZLM333zzqaeeIssnT56cPn36/v37bTYbCd158803q6ur1ZsIaeHll19euHDhmTNnyMpf//rXb7zxxhA6Tw735ptvqmtaW1sfe+yxNWvWkI833ngjgIMHD5L+A9i3bx8JJWpoaCBrPvzww9bWVovFkpRpbxTKyCTlBH1aD4UYaDSkQyGFQqFkNi0tLe3t7QAKCgqC3+V+73vfC97lzJkzd95554kTJ06cOFFSUgJgz549xNPZuHFja2trVVVVU1NTXV3diRMnbDZbY2PjO++8E7KFPXv2kAjVffv2aZ2p1tbWl1566Qk/4QwjcjibzbZnzx5FUc6cOUN8tO3bt5Nd7r33XtI+uWept2z4zbiurq59+/YBGDduXE4OzVpLoSSIlBP0aT0UYqDRkA6FFAqFQgmgpKRk165dFRUVFRUVmzZtAtDa2nrp0iX1HjF//nxyQ5w4cWJ5eTmAL774ImQLCxYsWLhwIYDz5893dnZqt3n33Xf/Hz8hI1fVwy1cuHDBggXkcKtXryb9+fDDD7UdIHdJ9ZYN/8vzzs7O8+fPa/tMoVASQOpmuYkeMpDl5+cD2LRp03333UeGQrvdHnIoPHjwYMihMD8/v6KiYuHChb/5zW/IUKgdjN5991112eVybd++Pbgn4UbDgwcPktHwiSeeIB3Yt2/fE088ETwUAqBDIYVCoYwotA5OQUGBzWZrbW1taGgoKCgg94hnn302ON9auBZCOl8AfvSjH1ksFrK8ePHi4A3UW9L999+vrlT7Qz5mZ2fPnz//4MGD5C5JXinPnTu3sbGxvb29paXl0qVLjY2NNpvt3nvvHdRFoFAowyETBH2KDIWIYjSkQyGFQqFkNna73WKxEF+pq6srwJohdpLNZiMRpFFis9lKS0u1a+6+++5B9cpmsz333HORc2VeunQpIFV0SEhPSOwrOZ1HHnlky5YtBw8eJC4+QgXNUiiUuJJygj59h0JENxrSoZBCoVAymJycnHHjxjU2NtbX1589e1Z74zh58uSePXsQcZBX7yPa29a6devUaanxQ+uILVq0KFx/pk6dWlJS0tjYuHXr1vr6enKHJV7VRx99FCFolkKhxI+Ui6EnQyEAMhRqvxrOUFjXn0cffTQenSejIfwh8iG7RIZCAFu3bj1y5Ig6FAL46KOPSAA9HQopFAolTcnOzlbjzufNm7d3716y/uzZs0888QS5HaxevVo7yB88ePCpp57q6urq6uoi0e3EtwoIWFe3b2lpGU4qtnAQQw3A5s2byf03oD9ks/z8/FmzZgH43e9+19jYSO7IZIbY7373/7P39vFRVfe+/3et/TQzeYSABlHbICaIAYIYqIqVyvHWKlV/7e8csD3V9rS29pzevlDaq73n3j7e86qeVmt7ax/tqXJufTj+2tojVnoVgUpRCZoEw0MAA0ohATIhyTztvdfT74+dbDaTmclkZs9DkvV+8cfMZM3aa++EtT77s7/r+/3dli1b4NzH1BKJpAiUnaCfvFMhZDcbyqlQIpFIpjZr1qy54447ACAcDt98881OCuPGxkYnG9u9997r+t8uGzdurKqqqqqqclaBm2++eenSpU6UJgBs2bKlqqrqmmuuueaaa2bNmjVnzpxt27b5Puw5c+b84z/+IwD09PQ0NjY2NTW54/na177mfdTgXaScHV/u8gcA8+bNW7Zsme/Dk0gkGSg7QQ+TdiqErGdDORVKJBLJ1ObRRx99+OGHnWe2Lo2NjU899dRDDz2U1Hj16tVO5USHu+6669FHH3Veb9iw4amnnnL62blz586dO8PhcGtra1IcqV94D+ekcq6rq/vlL3+ZFPDjPmqG0YfPrlcFACtXrnTSVEgkkuIhypJIJJJuKvQ2c3T/2KkwEom4bdy5yaW1tfXgwYNJPbhf+f73vw8A8+bNO3HihPs2qVLs2AFkOKIzG3q/deLECXcqfP75571dAcAdd9wx0cvlJMZJYuvWrRPtRyKRSCQun/70p5Pm1VWrVk20k0gkcujQoUOHDnmXCRfvIuK0TNlMCNHb2+v0M+HTyAnncL29vcU5nEQiyRMkhMjhNqBoOGluAaC+vn5sWPmdd965cePG1atXP/fccwDQ19eXshl4wmzmz59f+FGfPaLjvhf6WEePHnU2HnjZunXrqlWrCn1oiUQimap85jOfefzxx72frFq1auvWrT4ewh3GOQgAACAASURBVLuKya1TEokkZ8ouy00SlZWVWUrwzC2LX3VV1nmVSCQSiUQikRSBchf0EolEIpFMVa699trDhw9PNJOyRCKRJDG5Bb2cCiUSiUQyefnc5z5XoDTKEolkWjG5Bb2cCiWS8uF475Hudzq7Du46+tfuutrzr1x0XfOC5XPnJO/ukEgkEolE4i+TW9BLJJISQojV3bOnq3tXx94dR48d0HQNK0gIW9FweLjn4Lu7+R+Ac1g4/0op7iUSiUQiKRxS0Eskkgng2vD7D715OtxbUVFFIaZpuGqGirAAEKOzCgYQAMCZOPjea1LcS6Ybhw8f9r5Nl4ENAPr6+trb253XlZWVThGVDF0VLVebRCKZREhBL5FIMpHOhlcNPPN8A8A2QMvwdawgI6hKcS+ZVjz00ENf+cpXkj5sbW39zW9+c+mll7qf/PGPf7znnnuc+k1e7r33Xrf4VMqu7rrrrocfflimuZRIJC5S0OdC9tYLSPdFMgk51X+860BbFjb8xMgg7lsWXrOs+brmBa3nzZrr99lIJCWjsbFx1qxZ3d3d4XC4ra3ti1/8optv3qvU6+rqnHqrO3fuBIAnnnji7//+793i4t6unAa//OUve3p6ZOp6iUTiIgX9hMnSegHpvkgmFV3dbQff6ezcv/Pwu10AQtVw9jZ8DiSJ+7cPbes6tJMSrij6oqblUtxLpgB1dXVPP/20o8udAlIdHR2HDh1aunRpe3v7d7/7XafNxo0bb7rpJvdb7e3tDz74YFIlE7eraDR62223bdmyZcuWLdu2bVuzZk2RT0oikZQnUtDnTgbrBaT7Iil7TvUf7+7p3Hdw996DbcdO9FRX1TJIKCoEKzFWEAAv2vyAFRQIqQDcAGDUlOJeMvVYvHix9+0jjzwSDocB4PHHH/eqeQBYunTp008/na6fysrK9evXb9myBQC6u7uloJdIJA5S0OdIBusFAKT7IilPkmx4XVcpT2i6MntOCMAGUEo9QFBUrKhYinvJVCIaje7ZswcAampq6uvre3t7d+zYAQCrV69etWpViQcnkUimBFLQ+0CS9QLSfZGUDePZ8FTLLpYGOcExeZBDDxnE/ZWLrlvavHJR0/Lamln5jUsiKRThcHjdunXug1wnMnPOnDnt7e1DQ0MA8JGPfMR5DPvnP//5N7/5jfvFBQsW3HPPPSn7jEajzz77rPPaefArkUgkIAV9/iRZLwAg3RdJaTn4Tmd3T+fuPdt8s+ER4kKg/EbFARBCIHK8L0gS97u7Xmzft9VM2BWhqsWXXS3FvaQ8OXjwoLuNqq2t7ZOf/OQf/vCHsc3a2tp+8YtfuG/nzZu3bt26OXPmuJ+Ew+EHH3wQAF5++WXHLZLri0Qi8SIFfY6ks14AoK+vT7ovkmIyONTf3dNx4J32zn2vH3nvQHVltcAUKWyiNrwDAhAIAcBZ8Z23mne6PUfNJx1iIoyKe6oFMaNRKe4l5YkTctnY2AgAP/3pTx9++OG2trb7779//fr1TgPHDAKAW265xdH927ZtG5tHweGZZ55xX8vECRKJJAkp6HMnpfXi9VRcpPsi8R3Hht+z//XuI53ENo2AQXlC0/HsOSEACgA5B8RzAJSrjz4BfDqEoiJFVaW4l5Qnc+bMcTIRf+tb3+rs7NyyZcuOHTvWr19fU1MTDoePHz8ejUYrKysvvfTSn//85wBw5513phT0dXV1//zP/7xgwYL6+vpLL71USnmJRJKEFPQ5ks56eeKJJ9w20n2R+EhqGx5TLYADlRiA6D79d87fjC8VGcR965LrWy6/urlpRUWoqtTDlEx36uvrV65c2dPTs2XLlk2bNq1bty6bb61atSopN5pEIpG4SEGfOymtl97e3vr6eum+SHwhCxvez//CwvHmUZElvRACkN8HTRL3O9763Wvtm+PxeF3t+S2XXyPFvaTIbNq0ycl20NDQUFVVtX79+hdeeCEcDt9+++3d3d0bNmyorKyMRqPRaLTUI5VIJJMSKej9Z86cOdJ9keRGLB7pfqfz4JHOXR2vFNSGT40ASriiYd/ldZqjAQjBucAYF/RAioqCqgZA9JBm0X4p7iXFIRwOX3HFFd5P6urqvve97zklw3/84x/ffvvtAPDNb37zm9/8ZmmGKJFIpgpS0PtAkvUCANJ9kWTPkWMHDh7u3NP9evc77cPRwVAwRERcH0lK478Nn5nhIYIVVFWtY6VQql4AIAAuAAkRi1LbYjNmBQpypFSoKlZVLMW9pMjU1dXdeeedX/3qV90iJOvWrVu2bNmXv/zlzZs3e1s2NjZ+9atfTbkdSyKRSNIhBX2OZLBeAEC6L5IMeG34944fDgVDSGECiKYrtbM0AKJPJCmN7xCLDZxOKAoKVap6QMUICcgrDEd4k9ALACFsws04tUwGAIpaWHs+AxnE/QeW/c2ipqsWLWjVNKNUw5NMXjZs2LBhw4Zxm1166aUvvvgiAPT19Tl2jxPGmUNXEolkmiMFvQ+MtV5Aui+Sc0lnw8+crQEqtg2fDYyJyBCBIYIwqCrWdUXRFQWDqmIYSTgpxt1Ai2DEjadMEJtTyonFGCt8Cp2JkyTuX/rLk1t3/j4ajV5Q/75liz8oxb2koCTVDpdIJJKJgkQR8tNNezK4L75w9OjRhoaGpA+3bt0qE1+WkAw2vKJOxO6eYIVVp/n4WjsVQsCZfpNRnk1jVcVoPG+dUi7G60xR8YxZgdyeAIycZsqzPbeIVc6VbinhtsVVFJTifhrymc985vHHH/d+smrVqq1bt5ZoOBKJRJKW8jIFpyrSfZkmHO890v1OZ9fBXfsPvRkePJmLDT9WePKJaXOnOT63m9z0fWZodrq/IDjngxB2HhPgVEntz/0o01VEyMm7n1LxqxpWNQxAZlYYUfuEdO4lEolEUoZIQS+R5A4hVnfPnq7uXR17dxw9dkDTNawgIWzVwDlGw48VnhNU4k7zJG06ou/PNa1TghXE6MSOmCcTy3CDEAAg58ni6OPFbJ4yZrqKYuQpAnIPkabHzOJ+2aJVzU2tEzgXiUQikUh8Qgp6iWRieG340+HeiooqCjFNw1UzVISdaJc8/lsVLLEMAIAQmUNPEIKaGQaxmbtjtaAYASUQUjUdZxtvMyq1fQ8TPOf4QmQTnzNW3L/yl+eGI4MNFy9Y3nJ9c9NyKe4lEolEUjSkoJdIxiGDDT/zfAPANnJPSlOIWJjxDpjxsAiBbiiqrlQD2DazLU5sRolv0TWajlVN0QzF0DEHwNmdPRpNWu/XMDIjPC+yGeCouLdnV4bOxI4+v/WXL259Uop7iUQikRQNKeglkhSc6j/edaCtUDb8KAOnrepaXdWKmreRUm4lWEVVppsQR2frhqIbihAaQsC54JTbFgcAxoW7cZYz4c1aoygIKx4NjJCuYayAqilYxRiBtxBt9qddmp37OdXM1XSs6VLcSyQSiaSoSEEvkYzQ1d128J3Ozv07D7/bBSBUDftkw6dFcDE0YFbVGrqh+N55Sijhw2dsIURmQe/FEbUYI6QrIV2BMUa5V/WO8dBFUnmqHPPZC8EFQrh4jzNETmo+iQzifuWVH2luam28ZIkfg5WUI4cPHwaAysrKpKQIhw4d6uvru/baa73NknDyoUWj0b6+vnT9J+VMe/XVV51cavX19SmLjrsNAGDp0qUpUzVkOeaUw66vr3fKsEgkkpIwaQS9nBwlvnOq/3h3T+e+g7v3Hmw7dqKnuqqWQUJRIViJsYIAeBH+g3AOkTM2whCq0PSAco697StWgibilBHBhcBZRrqci/udDEp3zI/8OR1KRSJGKmp0p8uCynoncY6VoFhBPt5oJYn73730kz/8XyOWiM9//8LlS1ZLcT/FeOihh77yla84r7///e+7laF6e3tvvPHGnp6e559/fs2aNd5mXp5//vlVq1bddtttTg3ylDg9AMBjjz12//33h8Nh90d1dXUvvfSSu3KNbQAAra2tP//5z72rW5ZjTmrpsnr16ueee04uWxJJqZgcgl5Ojl5M0wwEAulOJAM5f3FK8pMnvv7yq78VAJqKg1Xa7DkhABugSE65Fy4EMIhFSTRiKwo2DKwaiqKgPEuoCg6UcmJz26KUCCdsxq8xFx8zQU2TBYJKKKQqKuajNw9+iXvn2YIAsBIsEaOM8uqZhfrPoulY0wGAGpVa35nu373ULcV9yclnesz83Z/85Cef+MQnMhcTbGxsnDVrlvt27ty5mY9YV1fntLnzzjs3btzo7WTnzp3hcPiVV15x1iNvg6uvvhoAuru7w+FwW1vbDTfc4F3aJjpmiURSVkwOQe9FTo4/+9nPtm/ffuutt65bty7LFWjz5s3PPPMMAPz617/2ZQxTgGhsWABoisYFHz5jKYqqq1jRhRFUC2eTZ8BR25RySjiOU4GQ4EJVMSCEMGg6BgCMQNXS3nLYNgMAZgvGBWd8tJLrSHLHqVBBTggzTs04RQrSNawbWNOcKl3IPbkMTw+Sdrg6F8S5z6GEWyZLqmIrGJtInH9OIKQbim6AFPclZ3Bw8EMf+tBtt9125513LliwIJuv9PX1Pf3000888cSvf/3rlpaWdM16enqefPJJ19MZS11d3dNPPz127Xj55ZedF+3t7TfccEM4HPZ6QwCwadMmZz2aN2/e5s2bL730UgCIRqMPPfRQUoPVq1f/9Kc/9Tb45je/GQ6HH3nkkSeeeCKHMcMYq0sikZSWySfo5eR49913P/jgg88999wXv/jFdevWrVixora2dmyzjo6Ovr6+N9544+mnn3Zijdrb28ftfLpBGHFeMEYpaDbl0UiixOIeARcjetMt3kQsBiNqNW2W+FRVnwuu4ouepgcAQDBhMWaZDIAAAMKgqhgAFBUrGAGAqitj09s7qXI4F9TmMHr/Q+y0CXx4wfN2nks6cR+P1dWed97si7/z1X8r7oCmF/X19TfeeOMDDzzwwAMPtLS03HrrratWrRobpTk8PLxt27bXX399+/btmzdvBoDbbrstnZpvbW0FgLa2tgIZ3s8++6zz4oc//KGzHgFAZWXlN77xDW+Durq6733ve94GGzZsePXVV7ds2bJjx47e3l7vwAo9ZolEUiAmk6CXk6NDIBC477777rnnHtM0H3/88aTK5C733HOP922GVUfikFncB0IaKmo2mhQUJgl7doceFe5JOdpxTgNyOvHrZkDwEV3uUefEj45Lg3M6ZoISm3NuIYBTA72nBnpLPa6pz3333fezn/3MNM2Ojo6Ojo5vfetbY9u89dZbH/rQh7yfuAvEWKqrqz/3uc/dfvvt2Xg6E6W3t3fHjh0AMG/evGXLlmVo0NLS4i5YDpWVlc5D6Z6enjfffNMJ/izCmCUSSeEotUKZCNXV1ffeey+MGt7+du7j5FiEMd99990pt+FmIMOqIxkLYYQxBo64pyIR5/0n42dO25FBlohR4Vta9rJHjGhud6bgyT/PBX5unxJGRSxKzvSb/X3x/pPx4TOWlWBOFNYUCJWaLNTX1999990T+sq4RsmqVatWr14NAN/97nfTPSMNh8NXXHEFGsV9JpyZvr6+oaEhAGhoaKiqqsrQYO7cuWO3Yy1evDifMTvDfvDBB78winwCLJGUlkm2pMrJ0cEx6TOe0DlIez4fXHFPKaU2j0eYX+I+EFTyz404URCCQDDbR3MIj4jvs0HqvoxhIn0KAEXFVbV6nruEswdhqKjSApX+Jyr1Yps8MmgPnEqc7o2f6U/EI4QS7vw5CShFJJME4L777pvQ1thxjZLKysr169cDgBOTmdfg0pByScqH7Mf8zDPP/GKUAp2dRCLJkskUcgOjE82WLVucieaBBx7w/RAFmhyzGbOzb9XBNM2U4fguTiR9hkScXqQ97xd0NCyHUgoC2SaPDtuqqqqaomoiEFQnFJZTUa0bITU6TKjNEEIFzUKDMRJCqLpSWa2p4ypjhAAECBCiGMLSCb9JF72DAABBIKAaAZVzHo9SanN3d4GPKCrWdGwEVF3Howf2E86EZVLL5JxyxgUAQqN7lYW/N0ySXHFM+iy1aZZGiePpbNmy5YUXXli7du3YBnV1dRs3bmxsbHTeJuVQHpfjx49Ho1F/l61xx+ywdu3ampoa5/Wtt97q4wAkEslEmWSCHuTkOIobST/u0aU9XyAyiHvdEEZAyaY0kari2pkGZ8I2WSLBGGUIAcCouM8vzBxjJ8sNUjUUCKgTyHNf9Jw4rmefdnwIEICi4MpqHUAgAEoFsTljghJGKZ/woxKENA1hjFQVq7qiacj5ffn7zITY3EpQYnNKudO7Z+/yVMg8NPVwI+nHbZmlUeL1dH7wgx+kbDNnzpyJLlX19fU1NTXhcPjIkSORSGTsmuU2SLmo7dmzBzwZ3nIYc11d3X333Sez3EgkZcLkE/RycnTJ0qSX9nwRSBb3Fo0M2pqmYYXrAWVccY8VFKhQAxUqADAqKGGUCWIxzoSbSNFRm2m7GNWJCIGiKgpGio5UBakjiR0ngBjdtFpks5hnV5zVvQ6qhhTNuWXRvNeGsUziHiHkXhAhQAA4VbZ8O18hTJNZCcaoYIyDAKygs9HwUsOXPVma9BMyStasWXPHHXds3LjRTbaWP1VVVQ0NDT09PWM3tiY16OjoOHTokHdxaW9vf+GFFyDVlrCCjlkikRSOSRZD7+BMNADw8ssv9/T0+NKnM/dBqo2tSQ2cydH7o+wnR3/HnE0kvbTniw9lhHMhBNiEMIqjw6S/LzHUTyJnLCtBx5V0ioqMoFpRqdXWBWaeF5w9J+T8mzk7WDPTSPdvVv1Iy1n1oRmzjOqZekWlZgTViap5AEAAjHFms+LUoXKkLhfgzQGfJSOJd9A5YlxRsKql/ee9IAiBWzM3HzXPKI9HyGC/Ge5L9PclYkPUthhj3Ol3Utfzmp5kE0k/UaNk/fr1dXV16X7a29t7eJQsAyndSHcA+PSnP/3YY485xcvb29s/8pGP3Hnnnd5Q+BtuuOGPf/yj0/jQoUNf+MIXnNqI69evz/A4OvOYJRJJWTEpBT3IyXGUcdPdSHu+ZCAAAELzEvdesII0Haf752+kiOBwJmxFBy1GhVtC1XdGsu1zEY+R8MlEDoK+hFgmGz5jDZ62TvfGB06bZoyTkV81TDz6R1Je1NfXu8tBSnIwSpYuXXrzzTen/FE4HL755psvHWXOnDmbNm3Kps81a9Y4WdTC4fBdd91VVVWFELriiiucBPngMZKcQziJIhobG9va2gDg3nvvHevrZzlmiURSbkxWQS8nR4fMJr2058uFjOJ+eNCyrXKUgJbJBk4nzvSb0WHCbAZCCDES2pOz9BZi5C6GUWHG6NCA2X8yEYuQkR+UsaQXTCRidHDAHDhpn+6NRwdt2+aEjlSfYqLIZagkheUb3/hGBq8kN6PkgQcecCqT1NXVVVdX5z44Dw899NBTTz2VZBXdddddjz76qPP60Ucfffjhh5MaNDY2PvXUU9mkgCvEmCUSSSGYfDH0Lg888MD+/fvb2tr8nRxbW1u/9KUvOY67w1133fXwww87rx999NGWlpZ/+Zd/8TZobGz81re+tW7dupKMOUMkvbTny5FRcQ8AIMAmRBXaUCIBgHRNQyoPBDXdKKM7bUZ5gvJEDABA1TDCSNcwwkjTMQAgDIoy7mgFJQIAKGGECEY5IWLs0wlGOASUApxB7hCTmyblFCijnANGiAvhpNHn5X37IcmTDFkHsjFKNmzYMLYk05w5c3bt2jVus7EsXbq0v78/3U/XrVu3bt26aDTa19dXWVmZdB9SWVl5zz333HPPPU4DAKivr0/5JDnLMWc/bIlEUkxQqnLxEkg3OSY1gPSTYzF55JFHxi48t9122+9///uSjGdS8K8/Wf/aWy+VehTJqKpGqV1ycU8JP9M/fpYPf6mo1EJVhU39Pj5CJOLMNhnjiFGKQCBF5YyVYI/wGH7/2N4Sj2CaYZpmQ0PDWK+kvb1dPvmUSCTlRhkZgWVFZWXl/PnzMzxydRrMnz+/5Goe0kTSS3t+MkIpcZSjTQgjeGggcbo3Xs5hOVMAarPYsD0UtsJ9idN9iXiEUcoZpQAgAHHGAEqv5iXFJ2VAo4xjlEgk5YkU9FOBsQuPXHWmACnF/XCYRAZtahc2YhurePziU76iqFgvYryNmWDDA9ZgPzndGz8TtswE2BbjQgAAF0zmpZE4jPVKpFEikUjKEynopwhJC49cdaYYrri3LMIIOhO2+gsp7jGC2lnGjFmBQEhFWdaiyg2EjKBaM9OYMSugagWcjhhhsQgZGiBnTlr9vfHokE0pEDJSPYBzKj14yViSvBJplEgkkrJFCvopgnfhkavOVAaNbKgVBRb3CCFVw5XV+qzZwZnnBapnGIGQ6ovmVlRsBJTKan3GrMDs+mBVta4bir/1WR2sBIucsYbD5HRvfKDfMuPCtgjlTAAIIRiTeWkk4+P1SqRRIpFIypZJnOVGkoSb7kauOtOFc8W9pmlnwhYC0HUNKSIYUlQ93yAWR2crClYw6IbifMIFcMoBgBLGR1UxpdwbqaKoWMHniHQ9oDgpcZz0MAiNloXyz1VglFsmpQQzwhmjgJGKVMI8NrxEMkHcdDfSKJFIJOWMFPRTB2fh2b59u1x1piPpxH1AxwoPhNR8Y+LR2ZgUjABrGAC8hj0XyUEr6Ux3hPwMbyE2txKUc2ybRIBQsCoQ54w6YyJA/DuUZJrieCXSKJFIJOWMFPRTirvvvvvGG28s9SgkpcYr7k1bVbREzARARkDzR9ynAhcrBp0zYZmM2FwwRCgRAjRFI8x2fsqkDS/xm0Ag8OKLL0qjRCKRlDNS0E8pAoHAggULSj0KSXlBR2JORNHEve9Qws0EFVSxCeWcKRgjpFBGnPTwblCNRFIgpJqXSCRljhT0Esk0IoO4D4Y0RS2XVC+cCdtixOaCY8siAEJVNC4szgEAGOdOuVaZmkYikUgkEpCCXiKZtowR9wkFI03TFZUZpRD3lHDLpEBVixDOKEJYVTSb2I5qp9KGl0gkEokkDVLQSySSEbnMuBDEwlSNFUXcCw7EprYFnCLbtgQIFesIMcYYCCRA2NSWHrxEIpFIJOMiBb1EIjkL58CBQsHEPaXcTjDBsE05I0QA6KphUwsAABDloza81PESiUQikWSNFPQSiSQ1GcQ91nkgoChZbKgVHAhhlsmAaZaVQEgBjFQs6GiV1lE1L5FIJBKJJEekoJdIJOMzVtzHIybGiq5hrEOSuKeUE5MLjm3CiE0AQFd1BlQACMGAgX8FbSUSiUQikUhBL5GUMZxhbivM1rBGtZBd6uGM4Ip7zplNEabgintAmmXGEVZAcE0zHDUPADYtl8F7EQKZAyF7OMAZxgpXQ7ZWQbSQhbAY/8sSiUQikZQNUtBLznKq//h5s+aWehTTHcERTegkrtKEwWzF/RyrrPKCIUUvL3ObM8qdF5zZFCFEBIDgDAAs2yzt2MYl1ltN4rrzmjNsRwJ2JABQpQaIVmFrIVsxZJmqQnGq/3h3T+e+g7v3Hmw7dqKnbsbsxZddvbR55aKm5bU1s0o9OolEIplkSEE/rSHE6u7Z09W9q2PvjqPHDiiqaln2/PcvXL5kdXNTa+MlS0o9wOmCEIgmtJF/ppayDadK9Hht9fsHECpT/1hXdUDA6OTIL0lihqvmk6CmRk0tEa44a9tXWGV72ScRXd1tB9/p7Ny/8/C7XQBC11XKE5quzJ4TYjS6u+vF9n1bzYRdEaqS4l4ikUgmBBJCrlLTi+O9R7rf6ew6uGv/oTdPh3srKqooxDQNa5qCMIAQts0pAUUYsUTcEfdLF61suGiqFaD915+sf+2tl0o7BprQaEInCY0mUov4sYRmx4yaeEFHlTMBIwQITLNMh5dE7GSVHQlk314L2VoFUYNWqR6S/P6xvSU5bj4k2fDVVbUMEooKmoaxkjaTEaOCWEzBASnuJRKJJEukoJ/6JNnwmq5hBQlhqwZWM2cpGRX3WBi2bTZdsvTKxauaFyyfGuK+VIKempprxgsx4eyMepVZcX6kEAPLn8kl6CPHa7O/j/KCVTYi7kN2MW37ySLoD77T2d3TuXvPtiQbXtXGz4k0lpTi/ormaytCVb6PXCKRSCYvUtBPTcax4SeO4GDbTDAFuDo1xH0xBT2zFZowSFylCV3wvFKsGzXx0OyYXwPzl8kl6M2BisRAKM9OtJCtVdpayMZqwW37shX0g0P93T0dB95p79z3+pH3DlRXVgtMkcIy2/A54Ir7WCxRV3t+y+XXtFx+dXPTCinuJRKJRAr6KULuNvzEmRrivtCCnlOFxHUaV2lC58y3X0HV3EE1WKZB6pNL0HOGI+/N8OtXo+hMDVpaBSlcMqKyEvSODb9n/+vdRzqJbRoBg/KEpmNN93m2SQelnFhMQaF4PC7FvUQikUhBP4k51X+860CbjzZ8DowV91df8eHmBcvnzmko0ghyZeP/9/AfX3mSUotx7lefnGEa10lcowmNU2X8L0yQco63gckm6AGAWWq0t9rf3xRCYjT9pc+2fWkFfWobHlNVw9nUFysoUtxLJBKJFPSTjKQ0EaqGC2TD54Aj7oGrnAHnsHD+lVcuuq6cxf3Bdzq7utt2dWw5dHRf0AiaViwHcS84InGDxlVq6t4sk/6CVRasi+tVZZ0IctIJegcSM0hMI3Hd93swRWdahaVV2GrAh4cqxRf0Jbfhc2CsuG9dcv2iBa2aZpR6aBKJRFJApKAvd3JLE5E/AiCf3jkTxGYgtMkl7l9te/HosQOhYHU8MZyhsZNlksQ0aurMKlTuV6xwNWirIVqcEO38maSC3sXZ6mBH9HSZQ3MGYaGFLGcfLVZyfCJUBEEfi0e63+k8eKRzV8cr+dvwCCDn1QWNTkH5rE8j4h5C0Wj0gvr3LVv8wUVNV0lxL5FIpiRS0Jcj6bI155YmIjfOLqUIgRCQh8SfdOK+q7utq3vXxQxHIAAAIABJREFUX97YfOLUu8FAKBaPOGdOExqJ6xlSxecPwkIN2lqIljA9Ys5MdkHv4jx1ITGNxv3c/+CgGFQL2XqlNdGqVQUS9EeOHTh4uHNP9+vd77QPRwdDwRARcV1XJmzDIwAYmSsc8jEFhEfTu1NQPlDCbYurKCjFvUQimZJIQV8WlMqGnxB5umUOSeK+ZeE1y5qva17QWp4VagmxXvjTb1/d+ecDew/GhnwLtU8CIaEGiRokk7006ZQR9F6YpZK4TmL+2/Znq1aFLIRT/N8KBEIIgHHacOGC//LBtdevvM2X43pt+PeOHw4FQ0hhAoimK4qax2yT50O9Ih5HinuJRDL1kIK+ZPhrwwsAhBAA5G9lFQ3OhG0xBDolXFH0RU3Ly0TcHz58uKOjY9euXR0dHbZdqKQlapBoQaKG/AmwLgempKB3ERyNRtsbeeYeHYsaIFqFrYXsqtqQacZm1Z1/eWNrc+PypkuW+PIgK60NryFA5WIZlIQkcX/1lTc2Ny1vbmot9bgkEolkYkhBXzwKasP7Yp+XEEY5sXkJxf17773X0dHh6PhoNFqgo6gB4pjxapAUsyZRcZjagt4LNTUS00nc/x0UVVWVV131gQ9+cNXy5ct1Xc+5n0LZ8OcihEBT6H6AEm5ZTIWK4chgw8ULlrdcL8W9RCKZLEhBX1iKFA3vR4xp+Ry3aOK+r6/PFfEDAwP+du6iGFQNOGHxdsrIiinD9BH0LiOJSgtj2y8f5eKLL86mvbecXHjwZBFseAEAXCBcXE0vQKCCR/cQm9u2FPcSiWTSIAW9zwwO9b/dvasESWk4FC33PIwu5ACo0Af1ivugUeEUfl/UtLy2ZlZuHQ4MDHR0dLS3t7e1tfX19fk7WhfNEHoF1YJE6Imcs5pMOqahoPdC4jqJaTRh+J69tL6+vrW1dcWKFUm2fTHLyaVECLASxAhqxbHpnb35hDBNU4r5YECKe4lEUv5IQe8DSdmaA0G9+ElpokMkVK1hKPi+NAEAQggAK84CIbWYy6pb+N1M2BWhquzFfTQadUX8e++9V6DhzZw5c/ny5S0tLS0tLfX19cd7j3Qd2NW2Z9u+Q28CCM6ZZVsFOnSZMM0FvYtTJJgngmYUg/Dbtv9Ay/kX1lA8dPTY/lKVk3MRAs70mwBQUa0bOhbOQzu/J6GRjDcCGGGRYSIEzJgVKFWkjyvuY/Ho/PcvXL5kdXNTa+MlS0ozGolEIhlFCvpcKMOiiad74whDqEILVGgIChPYKoADICFMk8UitqrimpklW1bHFfe2bTsivrOzc9++fQUaRmVlpSviM8RFOOJ+x+7NB490qIpuU4uSKbIR1ss0F/TBQIUTDHLxBZe0NK9sblreNG9xe3vnq6++ms/jIISEEqBq0DYqCDYoRkjVsWHgcign5wh6RjkAIAxGQDUCiqZhQAiByDPOR3AABAgEJdw0uW0x50CKikso6D3jE7bNKQFFGLFEXIp7iURSWqSgz5YyL5p4uvesilJVbAQUPaCoGhZCCEA4V9vMecaNEDDGicVsi1vmSHJ0TS+loPfiFfe6HqgJXWgOoUP7en2PaXbQdd0V8fPnz5/o148cO9B1YNeujq37Dr2Vc3na8mS6CXoFY8OojCeGLzx/XvNlyxc2LmuatyTdTo/33ntv1yjj9oxVpgaIXknUAMEqx1gxKlCpbPgMeAW9F0VBWMW6hhVdUTAAAFYxTpWFK3kCEYJSAQC2ySgTjHJKxnReeEE/4dlSinuJRFJqpKBPSxna8BnwCnovqooVFakqRhg59x4IocxpLrgATjkA2CZjXDhR7GOblY+g9+KIe8sUtk0FxSSu2zGNJvT8xb0r4hcuXOjLUGG0PO2uji2Hju4LGsFYIuJXzyVhOgh614a/5H2XL738msZLlkw0ltq27V27dr3xxhtJtr0aJKpB9EqiGARhpGmKEUDlYMNnIJ2gz4CiYuw5IULERDfW5yPoHaU+bk6w5AYouWAWZFD8UtxLJJJSIAX9ORTKhs8iG8zIEoKQE6E+0dUqnaAvHKUV9E5MbebL5BR+N+OCUpabuF+4cOGSJUtWrFjR0tLiw6AzcvCdzrf27nij/ZWjxw6EgtXx+HBxyvT4yJQU9BOy4SfEqf7jO3dt2bHrpWPHu20RU7BqBEHVlew30PucrNYzTWU5BeUg6PMnF0E/emrOFcszyt/5rsimhLZH3Fu22XTJ0isXr2pesLzhogV5HF8ikUhSMN0FvZ82fH45HL2rwtl1OusVu/wFvb9b5QQAHr3e2Vyk7MX9/PnzXRGfTyLwfOjqbnvz7e2727efOPVuMBCKxSOTQtxPGUGfvw2fDt/y2OZ6559t99lNPEKIWIQmYkXdEBKs0Cqq1HG3CWVpxucLQkgIkcXkLzjYNhNMAa7aUtxLJBK/mY6C3k8bvtDFWUcWpXFWCwGQiJJ4jIhiOWUIQ1WNoRsTSB5XuJV1orJmrLivCc5ZtvjaFSuubmlpqaysLMwwc4EQ6+0DbW93v75z958Ghk7raiBexmE5k1fQF9SG97ecHPJ4w0Ui/eFGc16hRJRYJiuoVa8oKBBSnU3/MMnLWUlxL5FIfGdaCPpYPNLV/cZkiYZPzbhLuAAOQGyeiNopQ979wggoRkjTdFyEFJm5MMH7BkfcKygUjUQvqH/fssUfXNR01aIFrZpmFGyIOeL8GXfsfe2trj8PDJ3WFD1hxvzPEZgHk0nQCwiFqrhghbDhXctg3+Hd/paTY5SX6ZQlQAAIIQgRtknTbbyZKJqOVU3RDEXTEMo6c44bu1g2/zMykVLcX9F87dw5DaUemkQimUxMWUF/5NiBg4c793S/3v1O+3B0MBQK+ZiUhti8JMltshGrQgACQamwTWbbjDPBWF6/Yk3HWMGahjUdqyriUOy6kBMFAfCcVC4l3La4ioLR6CQQ9291vdretaNz319i8QjGasKMlXpQ5S7oVU0z1EAsEXn/RQtaLr9qwSUtDRdd5osNny5yT9MVf8vJhU8mqmp13fC5cFVmKOHxCKmeme3/gpFAODSyvZ5zQUfFvbPJPqk9xsi78VfVMcZIVREgJHJNfVma+9y8S9i64l5wxDksnH/llYuua16wXIp7iUQyLlNH0Mfike53Og8e6dzV8cp7xw+HgiGkMAFE05XMSV1y4HRvvLpWN4Kqv91mJh4hlPHq2gmIS3dlZYw70TgpFleE9HONQ2dBBQB3TQUBgCe8UAkAVIp1NWcR4GUSiXunOPFru/9v16E2QmyAkknqshP0AkKhKsZs3Qg2vn/xkoVXNc1b4leykZLksQ2fTACIYEgPVSo+/JVngRkj0ShFAHXnB/PvLeVq4+yH8Rdnt2rRAnOEU6sb+fk74UwQm4HQOAMp7iUSybhMbkGfbMMHQ0TEdV3RNF9n1jGc7o0jhIygUlGp+evApURwiEZsK8EUFc+Y5ZugdBNaFG7ZY0wgXFRHXwghBMK+aqqx4n7ZolXlWfj9VP/xrgNtu/ds69i3s/jlactB0I+14ZvmtYxbSzgbCLHe6nq1tJF74ZMJzgRWAADphmKEVL0w9w+MCjNOzAQDAM4FxsgXQV80KOHDZ6zqGYaiokIH3AsOAkF0yDaCqmEU5Nchxb1EIhmXySfoT/Uff2Xnc0Ww4TPgppRBGOmaYgSxbqi+F3wRHGyLWglu29T5Lama4qOgLwKWxSNDVlWNoeu4cIuq8yhAADDKI4N2qFov0LIKo+JegdBwZLDh4gXLW65vblpenuLeKU/btmfbvkNvAgjCSKHL05ZG0BfShvfy/Z/fu7NtMwBSFBSq0oxAkTxyL+GTCc7PztgYIQGgakgzFF1XMB6nxEQGnNg8YnNqc0IYgBDc+V8FADAZBf2ZfhMAVBUHKxQ9qDnXBUG+UTEuTnCjbQszQS2TgRDVMwOFm3lcxor7q674L80LWn0JHpNIJJOXySfov/PI3W91vYoAdF3HKg+E1Py3mk2UpByRGCMhBMZID6iKAqqmKArKwbkXQlAiGOGUCduknAuEkHf9noyCfnjABABFxbqhBEOqoqL8Y2JGCruIkZ64ELZJ41Hq7BYozrIKAMTmts1UqJgU4v6trld3dWw9eKRDVXSbWoUQ90UT9IWz4TPwrz9Z/3r7S0KApmqMU8GFpmlY4XpAKZq4TxL0XhBCCAmn6LCqKQCAkNDSR9sjAEZHyrJSwhCCkeoOqbqfvILeRVGQZii6oagKUlTsbEhyzzXzb4+LkXsAJ3yRUbAtSuzkKraV1XqgoojG0llxr1PCFUVf1LR8WfN1U0ncD8dP9J7udl7PnvH+mdXJTySOnHjdJgnndW1V/fkzL0vZz8mB/YORPgDQtWDDBR/w/qj73a2Zx9D0vg+N27giVFtdcX516ILMXbl4zyvlqFLy19Ptfad7zkROO28DRsWF511aX9cYNGY6nwwMHzl95miWYwCAObOb3DHndmreE/H2lkTCGnivr9N5neHX5Hb4Xt/Zi3N+3cXnz2zwfiW30/RrqDn/DYz7l1YRqr1w9tLMbTJT1ChwXzD0AAAIAEJthWtn4iYCMHQD68wIqiWpqugssYyJRIwgBADUXRcVBTnxH6qKsIrQ6G4tyzxnJRCcMyYQOMsyuGv2pLvdSgejPEF5IkYAIU3HuoZHtr6N3oy5J4rR2VV27Nk7qkMI4ITZFqdM2DYT+e36zZnRgGl7dmXoTOzo81t/+eLWJ8tT3M+d0zB3TsNHb7gDAI4cO9B1YNdf2l50ytOaVozxohYGyo1QsBg2fGacP0hCCQCAAJsQTWjRYRIZtIsv7seM7exsQQlzXmSfama0RFKhSNpNk3J/f0FzxjMmWJyacXr2cApSFQQAioqVjHGBlHLOxbgJBgQvdl4drCAjqAJwA4BR8+1D2zq7d5gxEyOlunrmY997pbjD8Z833v7PZzf9ynn9t2s+e8OKu70/3XP4jz9+4hveT75057cWz79pbD/P/umHe/a96bz+xXfa3M937/vtL556IPMYvnPPRkfVjdv4uqtuvLrl5myk+bZdT27a8oz3k69/+RcZxNzJgf3eU0jC/e6b+//kXq5s+NKd31o8/wLI49Qy/4Jc3uvrfOix/+a+9f4KXIbjJ7y9jR3A33zgE84vIrfT9GWoOV+obP7Sxh5uokw+Qe/COXBOAEAA2NTCVItHEwiQYRhYK5m4T1oXGRWAGADQLPzQkaTORVCnWeaxHl1g/dzaKgSxGLFY0sfuVkJdP+spjs2JQZkolXzPjFfcD0SO/P5PP3/mP3+CAGprZv/bQ9tKPbpzaLhoQcNFCxxxf/Cdzq7utl0dWw4d3RcwQvHEcKlHBwAjf3CGbiiKZlrmxXPnr1h6fcNFTUWw4ScAAsgo7o2QphflSVHZMlJRFQAA8LliPWUeqgzJqQqh9QUThAmYyG1POSKEbQnTJMQSgnMBNgJgwMNnTpZ6ZAXnZPi9pE9+/MQ3HvjqZWON/HRS2HW7MzAY6XN05LiNt7+2eftrmz9/+/1XLvx4hmYJayBJzQPAkeNd6QT9yYH9//MHd2TocH/PG7k5u0PRsPPCr1PLmb+ebn/u5Z+n+zU5AzgzdPpLt/8sh87d08yfnC9UNn9p+TOJBb0XzoEDcbKqEMoQQeUg7gFKnSPcW0/1nM+zWxxHF9hzFuPRR9X+npm7pk7SxZVSbsWZbTHKzoYeO7eaJR5ZRhovWdJ4yZKP3fQ5AOjqbuvq3vVG+ytHjx2oCFaVpDxtRbDKomZ1RU3TvKVLLruqcf6SyVFqJ5W4HxpIACBd05DKA0H/xH05VR5IgVM5FQAAnP/JXll/tlXKr6bv1dX6WdbVKknhqaJt/2eU2xazE4wyIbgQ597vlKPhUUTe3P+ndOZrbsyZ3TT2w8ULlzXNawGAU+Hj21/b7P3RL556oOpzM72BOkn0hQ+O/fDff/uja1s+lbL9s3/6offtpz7+5fNmXGiRxNG/7ku6MQgYFenPIwUXnnfp2A/zObXcGBg+8u0ffT7lMLp7OlyVv2ffm8PxE9WhC3w5zfzx/UKtWb02zyFNEUHvhTHnoWr5ifsig5ylNY/pfXR5OqcLDoARzq5fjEqwuBTpoEJYFrdMSiwuuBCexx7ew2N/E+4Ukuam1uam1nW3/BMAvPX2jre7X9/dvv3EqXeDgVCsEOVpU9nwjQ1Lmi5ZUhGq8v9wReOsuEcAYBOiCm0o4Y+4r6xWI8NUpAmjLwgIMEaVVVmsFKPxcF7x7d8oRuAAyE3Hm34SQgqaMSsQjxLLTH4YWAg0HYcqdU0voKCnNjMTzLYZp0IkP7KY5hr+HJ7d9Ktll314rEk/LhnCMMbSNK/FbfzJm75z5MTr3/3pf3V/unvvKxnE3NsHd7ivFy9c5grWv55uH2u0//V0u9e3duN/AGDx/JtuuOof9r6zNWGPbFu6tuVTSXcFL73xMzfOZMPn/jUbiZnPqeXGky886H27ZvXalVd83PkN3rACEtbAoWOvO7FVmhIAn04zf3K+UBP6S5sQU1DQe0kn7oOBAFKY4ezRnDjVM4zYsC0EpNug5jsYI4SgqlbLqrWz1BUoeGfMxrkMjqGq4br6UGzYtkwqCuy8IwUZhlJRraOCLW+McttklslYSmNsCq2qVyxaecWilXf+v18hxHr7QFtb51anPK2uBuJ5i/vJasPnCvVP3BtBTTe0aMS2TSYECHe3pu8IQBgQQoGQGqrQskrhxZ2JtrDPD852nvH/G0aANVxZa1QDWDa3TUoslmeJveSRKEjXsBFUdR07e5/8RXCwTGabhFJgjCcFHU2hycYfvMrYd5N+XBou+MDnb7/fDZLe/trmj62+x92r6sUbb7Nm9doLzmtwh50yciYWH3RfX3fVjUl7NIPGzALFwLhkf2q50f3uVu8dy1ixGzRmLp5/0/e/1nLw6Gs+Htd3Cn2hsmGKC3ov54h7wgQV8VgCI2wY+kTFvRFQDCNgxlk8RrgoYOC7kz9HUZVQhTJuHauzwrq40jLDVXOWucpqvapap4TZFrdtRojwcYSajlUNB4KqqmIxkq3Cz6WVWNw0CbG5Y4xhhPjZwU/9VVXTDEfcA0AsHunqfqNj72tvdf15aDg8Up42cwTIVLXhcyWduMeqCIYUVR+/BCzCUFWjQw0QmxOLWpaghDn5K8+ZhiYemYOR47AjRcWGgfSJPcz0o5yb3zghMIaBdV0HAARAKaeEUSrcBDWU8my8BkXFGIOqKRiBbmBFxQgh7oQj+pQHEwAY4abJbJMyJkYMg9Hf49Sfa/LjA0tucHXhs5t+ddm8FXkmDJkoF9Uv9L5NWEMpxZybQQUAFjWuDAVq3LfPbvrVypa/yyABzwwVIw57LFmeWm7s3nt26/bihcvS3YlVhy4o9K1L/hT0QmXDNBL0Xggb2aPKBM9R3CMUqFADFaoTzkgsQQgTXCSlqZkoGAEA4kKoKlY1rGlYD2RbPb5ky+l4Bc+dhV7RlZCuBIXm1oS3TQYANuGuvk+n9b3VN901FSlIUbAQZxPj+JNemoNlUstkjIqxxhifSj78BKkIVa1Y+jcrlv4NjJanbe/a0bnvL7F4BGHFNOOccbfm53Sz4XPAK+41oZ0JWwhA1zWkZCXuNR1ruu7cFlHCGROUcmKPyFMncZbT0r3LTTIeMEZYwU5XCIOmYUXBuWayR75UaM4eAYCyvmtxB6ZqWNUwAnBnaK8D4FTURihFOn83zAc8EwJ2e8gDM8HsBHV+fci5p+JnT6+s90uUE/MuvOK6q250Q5m3t/3ukzcVVdDHzSHv23QxP1796mSc9D5b6AsfzJAkZ8++N3fv+23xdW2Wp5YDw/ET3ujzDyy5wa+eS0LhLlSWTFNB7yVPca+oOKjioLNJQwhCBCOcCcEIZ6PRm5zxsRLfXU0d3DXVm8wxF4q7Z85ZxbM5oJvIGUYfiDunGRRnR5xOEHh1iLumuh3mL7GpLUyTUptRyoU4x4afvvo9I7U1s65dftO1y28CgMGh/rfe3rF7z7ZDR7uGI+H3X7RgmtvwOeBsqBUAlkU0bcLiXtWwqoEBqZu5+Ra1wpSVBQBGBbGZEVRR9io7D4QQjHAukG7kciiRZqpRFJzmEp7TPs+z40yYCUosxigwzr37iIUAP82JacZ1rR87K+hf23xd68eKadIfPtZxdiRX3ZiyjVe/rlm91rFvvc8W3j64I0nQJ23J/cVTD3Rf1VGGp5Yb4cFz8hQlOdyTjsJdqCyRgv4cUot7RdF0VVG5EVDGqfGOkKajwq2a42JZnNo0VKmjAj8BH9mVJcBKUHVUmudGNsGnY5vkf25mgtoJxihQxhAA4LPG2HS24XOgtmbW9Stvu37lbaUeyJQA5Svux4JzqnM3IYQQkSE7HqMV1bquIYEQ+BeIAm41aAEIgU14PEqIxapnBvw7QmGxTWablFBBCUcACCmc87MhknK+8YMLZy/Nx6RPJKIDw0eSPgwaNeNGTZwc2L/n0HZvZvTrWj+WsuXRE2cF36LGlc4Lr4rdtOWZG676B+8Rq0MX/O2az3o7dxIjZp/zPh+yP7XccIuCOQQ9AUiTiwldqO6eDoDk/JsX1zflv5dXCvq0nBX3jCGKbVvEIqaSvbgvEfEoTSRYKKQGQqqjlf0S9mdTKwgBAkyTxmOMUT5j1uRYVjkViQQlNuMUGOcYYTEq3QWcm2NPIikH0on7gI4VHgiVXcIuRkcqQ2s6NgKqbiiKOpKTxo2LS+nfp3Cl3ZgTAQiB4MK2uWWyEhaSmxhCJOLMspigwBgTArCCOecAIACEYHKqKQRJJv2Vl1+fvUjatOWZsenhr7vqxk/e9J2xjZ/d9Kt0tY0+f/v96ezztw++5r6ur2t0Xpw/8zJv1M17fZ1JY75hxd2JRDRpbK6sd8st+UVup5Yb3oqwAJB9qd1yIOcLtWffm2Mz7v/tms9KQV8kKJlM4l4wEYuQWIQ41c6NgKLqijcffTYS311i3TUVuLCJsC1GLEY99Z7KucyoZTI7QSlDlNAkYyyrrXASSZngFfemrSpaImYCICOglaG4JzYntu28Ht1OijFCAKAb2JmAznmsxwVn5/jUjAlGuFNabrLUpiAWs01KKaaECiEQUrgYDbtEwMt5opwqJJn0L+18xhFJa1avHSvWs2H7a5tTCvqUrFm9dsXim9PJ65TxNg7eqJuU6Q5vWfWVC85rGFtq1JH1mavM+kLmU5O4lPZCSUE/YSaRuE+qdq5qGKGzdc5VHeP0lVAQgG1zwcXImpo+NU1Z2WWCiYTJbIsKghhngBBGmHEK0hiTTCHoyPNDUf7inlHOPAXjYtHSDsdnzDi1TMYZYpQKAEVR2eijXSGKkQJfksRHVv6Dq5v37Huz+92tTe/7UDBYmVtvixcuy75xMFiZQckdPHrWnnfjbRy8UTfbX9v80VVfHOtVX7nw45f/jw/tfWfrWFn/7R99/oGv/kdBt2BmPjWJSzYX6rqrbrzy8uuTPqytqs//6FLQ50VKca9pqqpiVRN6QC106OqEcDK1TRa7K3tsy0kToTimIELKWfddCCaXVcmUZhKJ+ykAI8I0KbEZo0hwhpEiEHA+YpqMJkeWlIyZ1Q3eoHPXpB8Xp55R0oeqamRufPrM0Yce+2/Oh89u+lUiEb1l1VdSfuX1zpfc15pmeOP1NfWcsNWjJzoWz08RfOJknU8p6/f27Li2xR9Bn8Op5cz5dRd73w4MHyl+ZpicyflCnVc3t0Clr6Sg9w1X3BNCkdAtk0aHbVXTylPcT26EMBPMNKlg2DHGVEWlzB79oVTwkmnKWHGvYKRpuqIyI6TlmpJyfFQVB0NqIl48OWsElKKlH7Cd2YYrtm0DgIIVNho/wwQrr2eUEoBll33YFfSOSZ/Nt4LByuzVpNt4ZnXD1774v90SoZu2PHPF5avHBsCcHNjvDZv+9o8+n6Hztw++tnj+TWkPbcy8cuHHG7921cY/fNvt899/+6Ok4qk5M9FTmyh/u+az7mtDC3p/FLcGy6pwlHeoYyn0hcoBad4UBJvaXAghECGUEYhF6MCp+GC/HR2kZozwgm3q0nQcrNCKlg4aYaio0oqzrFJbxIbtoQES7jNP9yXiw4wRRCl1LiWVxphEci6OuGdc2MSyTBg4nRg4mYgMsPiwzajPU5BAUFGtzTo/WD3D0IwJ5+HJHlXFVTVaXX2ostZIHzCYL5yJWJQOD1gDp+3+3nhk2GIU2aO7AhiXlkFZ45j07tuXduYSPZ89DRd8wJujcHvb78a2Oda3L/sOt7+2eTh+InOb6tAFH2y9Jfs+c2PcU/Na7KfCx9P1Y52bzcZl9oz3e9/u73kjh0FmSZ5DzUw2fwNFQAr6QoIAxhP3/u7MxAgqqtTZ5wdrZhpGUEWFeSaAMARCas3MwKzzQqEKrVDLqhBWnA2dsYb7SX9v7Ew4YZtgW8QJp2GCcbmsSiRZwPnIHW/hxD1y8s9iZBhKzQx99pzQzNnBqhotEFI1HedjMagq1gylolKbMSswuz5YO8sIhDSMwPdph1gsMmRFBkj4pBk+lTBjnBDuPADkHCiVlsFkYmXL37mv9+x7M102Er/w5ijc/trmv55uT2rgjbfJBm/AfTqS7O0CkfnUqkIzvT8dm/fTwZveZ0bVbPf1zOoG7y6FZzf9Kl0P+ZPnUMdl3L+BIiBDborFqLgHABDIDcuJDBFN01QNqwYYhoLyvsNCI6kkFE1TEAIOQG1GbU4pZ1R4s9Nkj6pihEHXFVXHqq7g9JVZ8oRRYcYpo0Co4IxiDBhplBGnFK204SWSPOEcOIyIe0EsTNVYLOEJy1Hz2dPvVF11EtArKlJUzfAUWHXqsDpQktrmdnPgAICiIIRHSi651Sr8zG3PIZGgzGaMYUoJCFAUjVIykgWLy9lmEhM0Zn7+9vvH7h8tEBfOXupNPbm/5w1vxIU33mbxwmVfuj05B7nDqx3//u+//ZHz+vXOl5yKsK92/PvT3LCyAAAgAElEQVR5My5MGXLtLTq7ZvVaP84jBZlPra72nCD4HW/9dmz4+O59v/WWg02qHnXD1Wu9wUhPvvDgJ26+b2zsU/e7Wx967L/98H/8adyyAOnIf6iZyXyhioMU9KXAK+4REEoQ6ImEFRHIR3HvfB0D6IaiGwoXgEC46yKjwi1nQmwuuMAKqFrys3LPmop8rJV4FiFsi5smBYYtmwIIVdG4oE5hXc6BA/H1eBKJZIRU4t7EWNE1jHUI+JGwyztpeOuwpitF581SP5I511fngFJuxRmjQAllXGCsYIQoI86BKSNyqpkyXH7JhwCKJOgB4IOtt7hi7tlNv1qx6BY3U83B93a7zT6w5IZ0PTTMbXZf79n35smB/efPvMyR+IsXLvtg6y3nz2xwts8Sau45tN0rPZsaJpCNZ6JkOLWkulebtjwTiQ9d3XJzTeX5ABC3Bvf3vHFOuaWrbkxKAtP0vg95dfCefW/u2fd3n/r4l8+bceHsGe8/feZoJDbweudLToOENZSzoM9/qOOS4UJ5ORU+nnJfR0WoNs97ACnoywKb2o61VSBxD+A8oT67WCkqct8q6aNmCrGmMipMkwobEcYZpQgjjFVKRpbS0V19EomkeLjinnNmU4QpxCM+i/tsQGle54zgYFvUMplgmBAiAFRFcycZzhn38WCScqLIJv2lF51TtPXg0dccix0AXN8dMpq+SWLuWN8+V1CmLEXksmb12gJlTXHIcGoAsGLRLd09He7wnNT4KftZvHDZR1d9ceznd9z69a/su9X7ifeKeUmXdChL8h9qZjJfKJcMx/3Fd9omelAvMoYeamtm3f9PP/o/P3r9P3761ne++vj115S4gr1X3DMiIoNmf1988DSJDjLbpOmSwedDhrXMn2VOCGKx4SF7eID298YHTsftuKBUUEqFAM6F+5hbIpGUHM6oE97GObOpsONi4LQZPmlFBkgsSlhOYXvFhFIei5DIABk4ZfefjEeHCafYJmR0A720DKYLVy78+IQSyedD0Jjp3Ynr3kh4Y6kXL1yW2fT91Me/7L52wu69n6Rkzeq1vmeTTCLdqTlUhy6449avj3udFy9c9omb70vpWFeHLvj+1/4wbg9rVq/Ns5Rs/kPNTOYLVQSmu0OvacYPvv7b2ppZztvmptbmptaVrR/59iNfKO3AHJKc+6GEjQB0TcOq0ANYN5SiJbSZKIwKy6ScIkoEpUQA6Ko+EmUE6Gw0fJkOXyKRAADwUf0+1rlXdTCCZZGNV3AgNrVMLphi2TaAUBRVAPCR2xLBuRTxkxJvZpKxOxS9P03n3d5x69efr/mpa4h+/vb7s+9/QoMBgMWXXvcsnI3ZGI6fqA5dEIsPup+Mm5cmKepmOH7i2pZPNcxtfmvvlrGVbq+76sarW25uuOADkJ6AUeG+1tNvos3t1Ny31aELvnT7z/Yc/uOf2/5z7JMEp45S5mcITg/d727dvfeVse71mtVrMyeCzPI08x9qzhcq6fOU5H/ziUQBHN+C8q8/Wf/aWxPbMJ6Bj33kc5/6+D0A8G/PPPj8SxtXLr/ps2vvqwhV/d0XrwCAhosWPPjfn3yra0f73r+0d+041Z821VFREaBrmk1JuYl7YnMrQQVTiE0EEoAUFeFRET9Nqaqq3fiDv5R6FBIf8HfmmexgRUUgGGOKouoqVnRRZHHvWAaMYkYZsSkgr2UgAQD4/WN7Sz0EiZ84iVkINTU1EDRqco4mLyjD8ROUWu5bVTUmanUnrIGENeS+LVypqfyHWm5Md4d+bv3I38rmbc8AwI5df2zvenXl8pGaDiuXf0TTjBVLV69YuhoA2rt2/Gn7f7zRvqVUox0BgU0JAAgAyya60Erl3DPKic0ZwYxyyyYAQlM1LhgTHAQAyNVVIpmacHa2NioFzaY8GkkUVtwLQYgwExSoYtkWACBFxZhTQs9JMyCRTFEmRRXV/DVx0JhZnHuVyS7fxzLdBf3p8Ej5hrv//uv/+9f/DACxeORP20aebS1tXgkAp/qPHzl2oLlp+dLmlUubV7Z37fjuo18mxErXZ1FJL+5BE8Gg6nvVJ2JzO8FAqLZlM8EBCR3r1uhSSqh8tC2RTC/IaFS67+KeUWFbjFNEKbdtCiB0Vafcch4rC0anRi2KhosWAMCRYwdKPRCJRDKJme6CfvP2Zz583d/V1sy6/prbKkJVD/3iq65SrwhVOfPsG+1b/u2ZBytCVR/9mzvW3vKPS5tXfu2ffuQNsr/+mtsqQtVvvf3q8b5C1UTIimRxrw/GTQBk6DqoLGdxzyinhFMbcyJMYmGEFKwCHl1LBVhcGmMSiQQgvbjXdEXVRCCojpOwSwhChJVgIDTLigMACKSpum2TKWbD19bMunb5Td3vdK5svfGjN9wxONT/mQ3XlXpQEolkEjPds9wMDvV/+5EvxOIRAFixdPXX/ulHmjayt6a5abnzYlfHKwAQi0ee/s9Hn/nPnwDA0uaVzU2tzk/PmzX3v37mX/5h7X0//l+bPryqUMUdJgxyVz5h2Zaw8WDYPN2bGA6z4SGb2OPkqSA2jw2T2BCcOW0NDtDhQZvaI0s1F4IwQsgUWVYlEkmBIIwwxsAR9zaPR1j/yfiZ03ZkkCVi1C0y5ZSTiw6z4X7W35cYDCeoLSilnANnwIWwiDX1ds9/7MbP/sPa+z677r6P3nAHANTWzDpv1txSD0oikUxiprugB4Ajxw7c++2POxtelzavXHfLPzqfL2+5HgAIsbp79riNn395o/enAOAqewD48HVny03X1sxad8s/ueH4pWVccc8otxI0HuHRAX66Nx4dopbJKeWUMCdY1qYm4+WVro6aGk1ozJruT5kkkvKHMsIFAwBKz4r7wdNk4KQ5FCaRIZsRTJmTWRIRSkcsg0mi4+fWN/z6oe2/f2yv81DXS8NFCzZ8/nu/f2zv7x/b++P/tcnZjgUAew/uBoDGeUsIsb79yBf+n89dXi5JFyQSyeRk+gr62ppZFaEq5/Wp/uP/8/ufcYJt3AnXUerdPXu84fKOlw8A+qiRv/TyawDAadNw0QK3zyuaV6695R83fP577idlQipxHx8aINEhYie4E0hDCWWM2bZZngsqNbXBnlmRv9ZGjtcOH5sxdKQudrLKjgYEL8vhTlFO9R/v6m473lvSMDPJJMQV9wJAwTrjFABsO1FulkH2xBIRJ/dx4yVLGuctaZy3xPl8afPKB//7kyuX33SwpxMA5tY3bPj895yVxY2Yf6N9S3vXjhINXCKRTB2mr7v5sRs/27xg+bcf+cLgUD8AnBnqt4mtaUYsPgwA582a6zwA3dt9TuEuNyvO4HDYebG0+VoAeOUvzznxNo3z/v/27j06yvrcF/jze69zIRcgxOAQ6gR2JsBAiJrgJW4UtCpbKRvaxp5dulVc1q3VpXW7pRfdu1jXxmW73Qerx3rUdonHSj1SKhyBKrcSbjNAEjLEzCAZJAbTECDJMJf3fv74JW+GJIRcZiaT5PmsLjuZeWfmnUDCd555fs+vmP52nlNYCgCBhhrzPUAaouGeYzmGENnQdE0GusgsjYOxrjEXm7IMg8RfI4cscsgCkMFZFN4u8zaZFdV+HgQNjc/vDZysqfl8/xdf+gAMjhV0Q9F1mD3z+uvnLnQXlTmmjoI5DChNcCwPBGD0/6Q684sUReJ58ZHvPw8A4Ujo+0/cAACPfP95nhffeG8NHbTwX//+kTO/aPndD/n83pbWppbWptwch4ztiwihRBi/gT43x+HML/rNC1sOVe04e+7MNfkuWkqv9G6Drvk2ANBjSOW1c2+hF/wNNRBXkt++54800Lu6Aj0tw1T5LjuDnOdFV8E8evmr5iB9XzEyGGIQFmB0DKiJnbfGp/ke1BivxvjoOTvDabxN5u0KZ5MJGWWbLaSPltYmf0NNXeDw8YC38UxDZka2BlGWA+sEhmEJgAwAumYETh8IfHlY/zPQcH/jtd90F5ViT3DqGTqhTWiE1VlhTIyASVeFBcXL714FAK/+7mfPP/lb8/pgY33gZGc9nv4ImP8itLQ2OfOLStzl2Vk5be2tPr93UY4jvmkTIYSGbPwG+jfeWyPwYom7fNHNy8wrfX4vHUhPG2nCkVD8KDGeF2+76VsAQH8XQ1fup4cFG+ud+UVzXKUQV+D3+T29n9puy3j8gRevdZebC3AB4FDVji2frfdd+oEA6k2T+YEcpqus1GGVOqwA0JnsrRJGnIEInKzxN9Qc+/xg3ReHAQxB4FQ9ygvslKk2ABmA7XE8wxLRygEY0B3uj6iKzrLCXFfZde6FGO6TyjCIGuXVKK9EhPglJZxFmXB1O2Hw3WxiLChZ7Mwv2rZnAy2+TJvqpP2ZdFPC3BwH/fK5l++nn8qabZlPP/yy2YQTjoR8fg894NRXfgDIzXHQfD8SrwkhNHaM30BP59sUFhRf6y4vLJgXjnT4AofNCfR0xE1Tc4PdlkF/+dptGU8//Cu65mnzZ+tp0zwN9LSK76v3OPOLXAXzeF6k1/dYUEvZbRkvPPN7c+1UoKGG/q6n21et/+iVjVvfAgC3qxTDfaIoEUGJCADdZXvenh7bCKSHtvZWf0N1/cmqmrqDwdP1mRMyDUYljGqdwDIsAVB5GNCbKOgO97oIoKmx2hO7fSf2Y7hPBjXKq1FBifBqrO8/HTXGXzyTlTGtrc9bxye7LaOwoNhVUAwAFzpaD1XtGGCSzs1xrH5sHQC0nGvauW8TAPhP1tCbnPlF72x4yZlfRAO921VG/0UIR0NdT5q5c9+mQPBY4GRNfIXIV99Z7nEVFI/8foUIoVFu/AZ6KtBQQ5crxcvNcdBGmsKC4vfWHWxpbWo5d8b8YDTQULN9zwaI65k5HvACQCBYS6+cluekBf6jvsre+089/sCLNM3v3Ldp/cZX6D8njjznfUsfLS9bsvzuhzZufSs3x/HCM78HgF+/+Uyl55PkvfzRiLfJanSg+bIHs2xPiMHRZG+TGW48lu3NMrw/WKPIMdEiqnqUF5gpU21dTc3D/eXAcgzLMRjuE4hOdqL/66fxLP54JSzi21eeF5944JeFBcU9/r4tv2vVc796IH68jCPPee/tKx1TC1wF875qDm75bD2N72bLe6FzHr2mqTkYjoTstow5hdcfqtoRbKynbfT0S3qXpuagI8/51dcNdNdCqsRd3tbeSj/UjX+EFH0vEEJj1HgP9H1qaW368S9W0H1h3a5Ss38GAHbu2/TGe2toTHe7SmnPDC2lm28M3EVltMBPB5PFM6s4h6p2xP+Kb2oO/vrNZ6qO76PvBEzT8rqXGPK8uKBkcfD05yO8fdVIE7OjcsiiyT0bPwbFMIgSFpWwCACsoHFWiYb7BJ1jOrpcGZ63MJYJDIAiJPO3QT/h/vq5C0vc5XNdZXROSNoq+MbsQ1U7rRZbOBJK5apxTeLUmKBEODUqDGGOkyZxGOjttgw6QbiltSnQUNPUfKrEfTPN9w9WPLv2tSfoYYtuXvb4Ay+a93LmFz3+wIt2W+bmT98FgGBjfW6Oo3BGsXmAz+9ZULLY1XWNv+GY21XqLiozD9i5b9PKFU8tKFn8yPefr/Ruzc1xlM1ftKBk8eZP3w1uqAeAnfv+5Jw+ixaDEEJoOEZfoC+bf1t13X4AQ9c1SU7WP1S0fEK7X3JzHLmTr4au4G6i4ZtWbiCuhFNeehct8JufqJrKy+6mF+gGVT3s3LeJ1n5M5oe2AHDXrRUPVjwLABu3vrX+o1eG+wpHLUKMCY62aKtdDlkS8oCazGqyTWoHWrYXJsicTWbY0TpBL14KyvBD0CPcH/ZtrarbFYvKdlvGvFk3pW24//Y/PPytb/5zbb231n/wcNWeMy1fWiy2SDQpM6w0mVVjghrh1Kiga8MbLowrwgHa2ltpLTzYWP/rN58BgI+2vvXm2r9kZ+WY3Y+OPCdN89t3b1i/8RW7LfP5J3/ryHOuXP7ktt0bFEU6HjhM2+jNPsxTjX56Dc+LiiId93vdrlJnfpEjz0l/dW/+bL3bVVriLr/z1gpz20Gf37tr/5/p5Xc2vJT67wZCaEwafYH+1pu+detN32r6Ouir91Qe3hYIVnOsIKuSqiRrSIsZ2XuglZj4j0oDDTW5OQ7aE9/S2hTfLkn1uKmwoHjVfc/6/F6f39vnKGI6QxMA7LaM5XetopezMy/JOnfeWtHS2jSuJhkzrG6/KmTLvahGBCXMK2FxuKEHAHqU7UWVt8m8XeYso2P4DxWOhPwna2r9B1JXhicEjM7IaAx+3mlXuFd5K6OpF9M83PO8eO3c8mvnlv/zt/9VUaSjvr3Vxw8c9f31fPtZgbNEoqGhfAu66BqjRgQlwqtRXleH9QHUJec8pj93GjhaTTf3/1YUyef3lJctUTr35YBbypYAQDgSeuO9NfTCund+9tJP3+d58Zayu3fu22QWaJz5RbS481VzELp6L31+71FfZcXSRwHgN7/cAgAbPn79g49f+8/XnlhQsri89K6m5qCiyLQ5J9UvHiE0Doy+QE85pjodU5133lYBAMHGel+9x1O9q+7EUatojUnh1GxQsn3PH8tL7/ZU7zSvCQRrza1h+1zSOjErBwBazp2hX7pdpXQXkuV3PwRd/wD0+VwV9z7aZ6yhH+YCgDnqePwgxODtEm+XAC5qEqdEBCUsXG6B4GBpEqdJXOyCjTAGb5Po+Mv0LNsHG+sDX9Qc8x/0n6zquNhms9pUY9BleBpECR1VMyhG9z2Y+LsTAroxqHTLcoTluFEU7heU3L6g5HboHF1y6FDVzpq6feFIiGG4aCw8kHBv6ESJiGqEU2PCMLvI+iRmRcbzhgyOPOeq+1bzvPjcy/cHGo4tKFlst2U484uCjfXlZUto96P5oWh25mSIq6EAQKChpq29NTsr55ppLgAwW95vu2mZz++12zLo2EoAcE6f5fN7Aw01O/dtomPTFEVqOddEL1R6Pkn9UiiWGa3/uCOEhmYs/Mw784uc+UX33vEDAAicrPH5vZ7qHSdO1VlEWyTaccW7D9n23Rt6ZOi9nk9oVwx0rZTtk7l37Matb/n8XrqnLAA48q7pcSTdcyQ7K+euWysAgC66ij+A3rGtvbVHr854w4oqK6qWiRGakJQwr0aG3asAAACGTuSLFvmihT6LMEEa+K5VomCzWxK/TzAtwweCNZ7qnaebvrBZbYTVDFB4gc3O4Qdeho8P8TSL68PbUuySNwOGQRgwgMQn/oG7XLjPzsyZP+fm+XNucrsWpM8ezHZbhhnu29pba/2eKl9lTd2+SCwCALFYJP5gwyBqRFBoiJeS9RuY4TTr5IiQEUvS46eh7Kwct6tMUSTzU9NbypaUuMvp56vmGqenf/gruzWDvjPcuW8T7auErr0C7bZM2j9Dr/yqOZidlWO3ZdIvD1XtWHTzskU3L3NOL5qYmZOdlePze92u0jmF19M++1d/97Mtn62nvT2p21LQACAgCiLL8jEpNt0xc0HJInPLc4TQODEWAn28whnFhTOKly95CAB8fq/P7zlUtfNUY73NmhmJdCR7KVtbe+tzL99fXnp3dlbOXs/W3gccrd3ryHPSJku6tjXQUCPwQgU8CgBVx3vuQtXWfhYAlt+1iudF+i+E21V6tqvAT9s3AWD9xld6j9MZnwhjCBNiwoQYAGgSp4RFOZyw2KRJXFTioufsDKt3DcmResz5tlkzY7FwzuSr5hSWugvLrp1bnpCn7l2GV4yIILCTpvBAhtIN3yPE09eQ2J8Pw6DPAwTAIMQYyFiWvsSHe0ltrTy68UDVtkgkMjn7qjQM99lZObeULbmlawmmr957+Nhu3wlv6LwmhYgcYRL1IVJvhDE4q8zbFc4ij8MtF37y2LrCgmJFkR5e/U06PcxmnQAAbR2tAGBOEHbETRpYdPOypuYgzfR0r0C7LeNadzl9S0BHlgGA+St3w+bXzTI/AGz4+PWd+zctumnZ3rgCfCo7auzWDEmNZdqzXAUlxbNuLJxZbC4JQAiNN2Mt0Mdzu0rdrtL7lj4GAD6/90jtHrqULalzKmhD/OVu3bX/z3fdWsHz4vNP/nbNf/+QZnqzrbPPOzrzi2h5/tV3fvbgfavjb6Ll+WBj/Tgvz19OZ9l+UrizOznMKxFxCHNCetM1Rg5Z5JAFIIO3qtZMnbNLhTML57vL3a4yuhfBMJ9iAGX4YeVCpqt0noJ5LQYATfPD6DDvxHEMxzEAimDj0z/ct7a0N5+OnAnA6WoehvfndTmEGJxV4azKwD84GqveWL/mv/79I54XH/n+83RwDa2sX2hvBQBFkejefy2tTT9es8Juy1z92DpnftHKFU8pqrz503erfJW0wYY2MYYjHffcvjI7Kye+5N/S2vSj5+5ZdNMygRfNbvjL9UkmWF9l+EJnsWtGcfr8hUeJ0hE58/VZP708ZeI1kzKd/R9/ufsCgMBbnVff0Puwv53/vC3U3P8xAOD/cpd5eXpesVWc1Pv6Ptlt2dOmlPT5OD0Oy7RflWm7uv9HQwMxlgN9PBru6VI2Oqdi/+Ht3UvZUiXYWL/udz9/+uGXc3Mcv/nllp37Np09d4aOvmlqDva59LZi6aN83D8epvKyJbQY88b6Nak5+dGLYXUhIyZkxABCaoxXwkKPPTWHQ4lyShQAhFMRY4oYmzZJMpxDTK1NXwf9J2uO+PYkqgzfj0H2tw8X6fzv8CN9t/QM91988UV1dbXH46murpblZC1I5awKb1U42yhbtJ1Uwcb67bs33HlrxYKSxYUFxYGGGrpmydw6iu79R2cQt7Q2rfnvH77y/EfZWTkrlz95tHZvU3Nw3e9+9vyTv83OyqF7SFHrfvfz+N+9be2tZpdOamAZfhw6VPvxh1veppe/c8+qOxY8MvD77va8v2XHJc3Azz/xZny2ptpCzb9+69/ML9c+88febxv8X+6KP+ZXP/mzFQAADtd99OYf1l7xTN58obNGecXjF954103z/+FybyrQAI2XQG+Kn1NBl7KZcyp4VhjgUrbhqPR8Eo50LL/7IberlC6foo7W7u19sN2WuaBksaJIdE6lwAvmq1hV8Sx9tN4bY6F+cBaFsyjWyWFdY5RwZ7f9UJtBLtHc3Lx58+bNmzcDQFmX6dOn93MXupewz++pPl55qrGeF3iGJQbIiSrD9yfJf897PxvtviHJedLLhfu8KfnXzfv7ua4b5xaVDv9jk8s5ffq0GeIvXryYpGfhLIpZjE/SU4x26ze+sqBkcXZWziMrn//xL1bQP3HaHA9de/9B15iatvbWN95bs/qxdTwv/uRHrz71ixVVvsrnXr7/tpuW0dBf5aus9G7ts86SVFiGR0MWlc73SPMAEGzy9Q70rm/cNm/2dcfqjtAvj3y+vffbhsPHu2d+fOeeVWYd/ULo7KDO6orH7zmwbc+BbQ9/b/X1s1cM6pFRvHEX6OPFL2ULR0JHfXvpUrbuORXJUeWrrPJV0k2mHHnXZGdNCUc6tu/5Y+8jV654CgC27d5Am3PMgZV33VpBPwt+G8cYDxXD6mJmVMyMAoASEZQwr0bFRE0a8Xg8Ho8HAPLy8kpLSxcsWFBe3tlMT8vwvoDn8xNHzp772m7PUCHM80zGRI4wBoCRmp/KtnOxzIkCYRgmJT03hmFELqr2jKS9P4kTH+4vymc+3ff+rv1/unjx4tV530hguG9ubjZD/Pnz5xNy5r2xospZZN6mcjaZ4ET5KwlHQus3vkJ3477z1gq6fwidNgPxe/+5ymh/46GqHXQujSPPSUdP9t8zmTzm2psZ0+dgGR4NWfO5QO8r13+07pb5K3tff8dNFWag/3DL2wvmLo1vffnqbNWeA9vML6+bdeegzuSexRV9Xj9v9nWugvkA0HKuKf7xAeDNP6zNeGiS6xu3DeqJkGlcB/p4dluGuZSNzqk4cPgvvhNeRZGh15yKhKB7V/V5E891VuIdeU5FkTZue/uSW3lh+cJVALBx69vmp8loOHibzNtkqwVkGZQwz6pZ7a2SpiVgWWFzc/OWLR9v/WyjYNcm5nKyFhJFgeUZw5A5kZl0lQggi8krw1+equjnW2KihbXYeEFgDDpQPqFVe1qV1zUjElZiEZUXmCT1kfeD4xmOZwCUSXZx+OH+/Pnz1dXVVVVVXq+3ubk5Sec8ffr04uLiq66eKMOF2sD+rjX9uOp9QHbu23Tnwu8WFhTfd++j9E/2QtcvyZbWJtolX1gwzzz+jffW7Nq/yd9wLMVzBSwWGwHQdNU5rSiBa2/QOFcb6N6RJr4A/9XZqisW6QOnDsQXyPd4N5qXv3PPqsv18Q+2I8hVMN88/p+WvBA8c/A//9fj5q2Hj+/EQD9kGOj70OecihRsT2tqOXfmUNUOOnfsg49f75HaF920LDsrp6299aPUtnKOPSzDiOKESLRj2lUF7lllswuvcxUU00/bZVn2eDyHDh0aWnRjeY21KIJd4SwKw+kMw4p2wvOMjRcIAwB6mvzoSTFNimmEAUFgBZHhBY7lCF0sy5DO0TcDSfn0mM5VtgR03VAUQ46piqxraroM779iuO9zJNHFixfNEH/69OkknVteXt78Lnl5eXG3PA0pXNM/Nryxfs1LP33f3LIg/vcn/SDU5+/ew1tRpJSV5HuMwHLNKHZMHcRiR4T6F99vc8/iiqtznWZY/7zhUO9AD5cW6d/8w9o5P7+NLns93xEcTnl+4JxX3/Dw91abHfZ7Dmxbvvgpc+ktGpS0SBXpLDfHsajcsah8GQDQ7Wm9x3bXnTgCYCiakqTtaRVFWvvaE3QDQnPamon+Q/XGe2twVOUQWC12AwwCZMY35pTMublwRrHbVdr7MEEQysvLaZ/M6dOnPV36eWTOqnBWWbQrjKgyhHACI4oMJ/IcN6Bx+P3n5qR2vBt6Z7IHUACAZQnDEo5nGEIAQBAZuFLnuyLrhm5ouqGpuiKnNsEP6VvTZ7hv72h3Ti8qm7+oqKBEjnA0xDUPNjkAAB9aSURBVH/xxRdJOGkAgEmTJpkhvv+1Fr3X9B+u2tN8vjHFa/pHi2Bj/bbdG+jOJC2tTWbLDaRsIk0XLMOjVDrd3L2gbm5huc2SZX754Za3y+d/t3dQ7lGkP9F4cN7MJQBw5PPt5jH9lOcTIj9vdvyXUakdA/3QYKAfhPjtaZu+Dh717fVU7woEqzlWkFUp4eG+d+lo1/4/33P7SrstI9BQY05SQ/3rpww/QNOnT58+ffq3v/1ts2y/b9++8+fPM5zGWRTepvI2hXAqy3C0DM/zVnKlDN87hTI9NmYazK2JjfuaZmiaYebycLIWeQ6YETdlsxfCXHoL6eNI0j0Pv49HMMP9FLvtQvjU5l3/+/9uMTRd1RVeCvGcVVCjCesUEgShrKyMhviZM2cO9u4jvqZ/tNiw+XVP9c6Wc2dSv6QVy/BopMSvYc2bXGgVJ8WH9eZzgT7HyMQX6f/q/XjezCVR6bw5YweSWZ6nIrH2+C+T+uZhbMNAP0Q03NMiULCx3lfv2efdeuJUnVW0xqSwpielSPnBx6998PFrzvyir5qDyXj8MWOAZfjBEgQhe4ronJXVAdknGhpVXWUYwos6L3Bc1wCiAeod0Ptf8Nj/reaj0cg6FkJd3GsgDBiX32625y19Hdm5A67e+caAbnTV55G8wPACY58AAIIi6/IkRQrLZrhXo0MM92aInz179pWPHpiRWtM/KoQjoZQ10mAZHqWDjsgZs0nmnsUVtMh9Q/EdZlivDVT2Gejji/TH6o58dbbqfPvX5q3JLs8DwBeN1eblhTfeldTnGtsw0CeAM7/ImV9Ew33gZI3P7/VU7/A3HLNZMyPRjoQ/XSp3IhwtOJ4XOOtwyvCX09La5G+oqQscPh7wNp5pyMzI1iDKcmDLYhiW/vgMZTBOYueVmI9Gkyu5TFrtPt4wsiaJHe2yoaVocArHMRMyhYG+1yCEkO4M3+9LGRBi/p9hAP0udfX797N/bX/hvl1QY3z/e77Onj3bzPHDfQFX0ntNf5Wv8nDtnuSt6R/nsAyP0s2pM92xeG5h53Kg+G6WLTs23HHjg312s8QX6Y8e3xGKdJfMr1ie9zdUA7zR48rpea6BrG392/nPj53YE/9pwMLS5Ve8F7ocDPQJVjijuHBG8fIlD0HnrrGeQ1U7TzXW260ZuJQtkQyw2TI0TRZEa+E184pn3+icPishZXgA8Pm9gZM1NZ/v/+JLH4AhCJyqR3mBnTLVBiAPIcGnrGTe+SyG0f8zEkIEkc2ZYlVVPRpJ4tJVliUWG2excYQMeAR9fJZPju7zMIz+e5lMPcN9tiRFYrqhaxInhbrD/cyZM0tLS0tKSubPny8Ig/vQJlH6XNPvO+FVFTk1a/rHJPqhn45leJSuagMHzMt5kwvphasmzYrvujndXNNnzo4v0sePsR9Ief5Y3RHz8ePveLlA/+GWt+MTfLyHv7e6z5W7aIAw0CcRXcp239LHAOBobSVdytY5pwKXsg0ex/MiZwlHQ9fkF82fc2PRjPmugvnmLIvhuFwZ3jqBYVgCoPLDm7cYC6tWe0p/1jrbxTWDsJeP0QQ4nhbOAQxDUQxV1lRV11RDHVK+JyzhWMJyDMcxvMBwHDHoMMwB7yZlAJCE7PI1YEPoUOIFhhcEeyaAYciyrkySNFlRVa3gmtk3lNzgdpUWzihO1ukO0ois6R8bhr/2BqGU6bPfhorvuulnKGR8kd6U7O550z2LKxbM+4erJs1KzdONVRjoU8RcykbnVHhrdtGlbDinoj+9yvCuguJEpaXAyRp/Q82xzw/6gzWaJg+/DN+Pix2yoYMtI6U/bhfbZU3Vsydb+j+Mhm2DEEEkgsjoBhAwaDVdN0DvSvaaDprcPZifE1gmbuEvYYBlGTC6qt2kMyIT8z8DQ0ao/X+IT0uIILKCyAIAGGxLe2Djp4E//0UMRyMzr5ldVrw4rcJ9itf0j0ZJWnuDULIFTnWX581+Gyq+62bPgW333vov8btHmXqMu4EBd88vvPGu6+cs6nFldkZenwdfjtU6AdP88GGgTzVzTgV0rtzqnFPR3nGucynbWFjSOHTJK8O3tbf6G6rrT1bV1B0Mnq7PnJBpMCphVN7CWDhm+GX4/kUjiiKr1gxBEAY0xXI4ZEkLdyiaprPcQN+WmH/jGNL9FUOA4TvPlgMA8UpnTob7N1fVDIYAwwz7gQbIAB1A1wyOG/bzdYZ7AFDFCXzzBf/GT/003M8pvO76ebe6i8rSZ+/P3mv6PdW76k4cTeqa/jSEZXg0Nhys+dS8zPPi+Y7usRk8d0lN59SZ6nkz+wj00KtIP8DyfO5kx6C2grpncUX5tSsA4OyFU79+69/olR9ueTsavbj01n8d+OOg3jDQj6T4ORXmUjY6p4Iw7HhZypbMMjwAHDz62dad/yfYFFDkmGgRVT3KC8yUqTYAFQBS9iOg64YsG8p5iRAQrZxoYflEJ3tF1mVJjUU0MAw9RYtdE0zTjLa2mM3O2+y83vnuIsGMrn4kohsxSbvYIWdkWxIQ6ONdGu5PNVcHm2o//H+cLMdcM0rSLdz3uab/xKk6i2hLxpr+EYdleDTG/O385/FBfM26h/s5uDZwgE6a723KxGviv0zScBurdQJ95EmZzp/8y6vmNrFbdmy4ds5i7KEfDgz06SJ+KVtbe+vR2kq6lG2szakwaOt2ssrwvX2w6dUvz5wAIBzHgWxwPAxwp6dkMAzDMCAaVmIR1TAMjmc5jjAcEQQWABiGsANOlqqqGzooiqYphqoaqqIRQgzdGO0f7xg6hENKOKSIFla08TxPGEIM2ho01A+v4jeyBcOQFV2KabGoloABOldEiGihn5Ooos6lebgfk2v6sQyPxrbG5rqBH9xP103qOa++YeGNd5nd/3u8G/9pCQb6ocNAn46ys3IWlS+jS9nonIr9R7bTpWyjd06F3ZohqbFMe5Yzf3bCy/D9ICxHY6CqqmAQOaZf7JA5juN4luMNi5W74iZQyUAHuaiKpioAAFGiAgAhBm12YBjCsJc5LaNzxWrX0Jj48Y6jPs3H69q8tnOtrSCwLM+wLAEAjmPoK+0/kBNCv10GGIYs6aqqq4qupWpSZx/nw8AVw/3EzJwkvbMdrP7W9Kd9uMcyPBo/4vttBiJw6sD1s1ck6WQGa2Hp8u5Af2DbwtLlWKQfMgz06e5ycyoIIem7lM0AICAKIsvyMSk23TFzQcmiQmexa0ax3ZYxguelap3frrQK99CVys14quuGrmv93QH622spLSRuKYihGUrczrXxOJ653AQdXYckzeJMCDPcG7oKLNSd9B773EPAEAThg9erRvrseuqxpr/Wf3D/4e1ptaY/eTtRIJTO4vtt5s2+7kff6zkSntpbvX79R+vo5YM1n6ZPoJ82pSR+Me7nDYcw0A8ZBvrRJH5OhbmUjc6pkKRIOixlM8vwroKS4lk3Fs4sTp92gh76Cfe8YIiWEQv3I6W7rSURCJOKfhZVGfm/80OgqUYspqoxTdUMXTfM77phgMBbR/jk+mWu6f/nb//rCK/pT+ZOFAilj5ZzTf4vd/W+ni5FDZw+bF5zQ/Edl3sQp8NtXj5Wd+Rv5z9P1FSZy52e3ZY9wGj+96VLzUD/4Za3F8xdmiYdQaMOBvrRKn4pW7Cxvqq2ki5lS92cinQtww9Br3CvhtolnhN4nmETEe6vtHNrchAYyGkbAIz5Xz1xZfVer5d0bWTbD5YlhAEjhSmdsITtZ1R/4iiSJkU1WdF01YBL3zd1XybJWQicHP2s6e8M94mWyrU3CKWJPQe2mU0p8f7nz7dbxUlm3R0unVDZQ49s3dhcl6hAf7nTA4A3X/AO5BH+Lv+G+C/TqiNodMFAPxbQcE+XstE5FXu9W0811tusmcmYUzGKyvBD0BnuDaKoCgEhFlNouGc5XbCwooUd+DZJpok51lC7pCpGyvpkGAYEkZ2QeeWdLM2cbUBya6t61zuHfnAsmZRrUyQtGlb67LFJIF5grHZeEJMV53XNkGKaIqmqCpqmA5Dk74E7Ynqs6a/1ew4c/ksC1vQneQQWQqOXosXOne1uz5s3+7r+M/rKFU+kZ9eNVZz0nXtWmdvHvvmHtde/kC7nNrpgoB9r+pxTcfqrE0NcyjaGyvCDQwAAZFUG6Az3APzFDiXUJvM8z7CDC/csR7InWxRZj4YVWdI6Z64kOtvRcyGEiFbOauMGNDCHEEjVzqwDauchwACIIiuIrAGgypos6aqiJSrcczzDC6wgMjzPdC4rTuiLVxVNiuqypGqa0bnNVncLyphN8z3Eh3u6pv/wsd3VdfsHuKYfy/AIzfu7hR/C2/0dMPu6TNvVX5/1m9f8fenS/h+zR9dNR+RMj84WjusuAM2bfd1wTq/HI1w1ebp5eWLGlCs+YO9zQwMxdktGKI65lI3OqbBYbPFL2TieJ4RV5Fj8XWzWzFgsnJ01cbSX4Z/6xYpTjfUJezgDgADP8ZquGrrRGe6tnCgyA6/cK7KuyLosa5qi67pBCAECgx0d35lGCRi6wbKE4xleYHiRHdRQTsMYwucNwze4Vn16koZuaJqhyLr5jZIVvZ9OJoYh9FvBsMDxLMMShiHm601Yp7dhxGK6FFN1RVc1gz6vrhtDfoKMjOx3X9mXkFNLN73X9IMODGFlJYZleIQQGiYM9OOOokhHfXvpUjY6pyImR4hBeEEgAJquOqcVzXeXu11lroJ5PH/lno00l+BAH68r3CuqDAYRBJ7hDMHCDircA4Ai65qqa105VVN07fITbgRLZ15nCHA8yzDADmOsPh2uQ1IV6mnFmsBQ3kZ0bwhlXmP0l5qNpLWja6ouRTVJ1g3V0HU6+T9hv0XHcKCPR9f0H67ZHbrYXuzGMjxCCA0XBvpxjc6pqAscDYUvuAsXuGYUO6YmZXO4EZTEQN+LwAmyKg0n3KeYJOnRsJI5USTGgFbQDodhgAFwsV222TmOH2UjhOSYFouqugqKqgEAS1jNuMJc0aEZJ4EeIYRQYmEP/bgWP6cCDZ+syrQNRlYUwRA6orFLwn3npkLpRZG0c80R0cpZrKwgMDTY6yRhveW0y0WWdCmm0s1ZbfbR8GtH16NRXZJUXWF0XTUACEPMbp8kpXmEEEJoaEbDv6wIjUJ9hHsgAs8TTrdaOV5Mr3AvRVUpqkLnslHGYmEJS1iW6VzZCQDxJfzLt7rQD/wIAd0AXdXlmCbLPZe06oNcLZAyiqTTMryqaoZhEEJ0wwDoPPnBLnJACCGEUgYDPUJJ1xnuAWRF4Qy+LSoRAEEUCKNbrGxahXtV0VVFj4ZV+iVhoGtpKcNdacCjboCqaACgKEY/y1WNFO08NCCxiCpFNU0nuqoaAAzLmisYsB0RIYTQaIGBHqGUUlUFAAwAKSYLvJDO4R4ADB266uv6FcYNjhKqrEsxVVUMVQVd11jC6qCZ0b2/9cgIIYRQusJAj9AIIZ1z7kdLuB+9pIgmxVRdZ1RFNoAwDKdrGv2cALvhEUIIjQEY6BFKAyMU7gWBZE6yRDpkVU3utqwUxzP2DIEXkt5yo6l6LKqpCuiKruoawwAhrKYpYBAgoOtqOnX9IIQQQsOFgR6hNNNXuAcgoiAQTrfa2ATOfCSEiCIRckQDiBxVYjFdVTQjodmeMMDxrMXCCFaeQBJneMoxTYqqhs7IsmIAMAyn650rAXQdADSABO8LixBCCKUJDPQIpbGucA9gSLLE6cKFSAyAiCJPWCNR4Z4QQgAsNl60GgSIbhiqYqiypmqGrulwpUWuPR6L5wldQcsJDMczDCFGcvau0lRdimmqQjRFVzWVYQhLOEVT6K1mmkcIIYTGPAz0CI0aqhnuJZnjEh/uaexmCBFEIoiMoXeWtOPTuKYa8eNfWJaQS3dkNYxLZ1zS4Z0JokhaLKoZBiPHFAMMhmGBEF1TAUDXDR2URD0RQgghNIpgoEdoVEp2uAfoe+9YliPxnSu96/aEJLKzRVN1WdJUhdFVXVYUAOA5Xul87aDruKQVIYQQwkCP0OjXO9wTAFEQCadZbFwCe+57S0ZTuqroUlTVNUaWNV3XGIZlCKhdvTSKimV4hBBC6BIY6BEaU9SuBbWyKrE6n8pwP2S6ZsiyrkqarjOSpAAYPMtroNMCvK5rOmAlHiGEELosDPQIjU26DrreuYlVfLi3iCLhNNHG0S1gR4qq6HJUMwxekiRdUw0AgRNkRaY1f3Nta/qw2zIWlCzOnez4aOtbijI2dtlCCCE0RmCgR2jsiw/3kiKxKh8Jpzrc65qhKLoiGYbKSHLMAINjeSCKpml0PLysKuk8VtLtKnv8gRcBwOf3+PzekT4dhBBCqBsGeoTGF10HOg0mLtxHCRBRFBleE62JDPeqossxzdB5SZYNTdMNQ+BEVY8ZAABE1bomS6Zxjjf5/B56wTl9FgZ6hBBCaQUDPULjV1e4JwaAompEIZGLwwr3nWV42QCVjUlRQlhggGN0Te3M7rI6WptVwpFQU3PQkeecU3j95k/fzc7KuaVsid2acahqR7CxfqTPDiGE0LiGgR4hBACgddbLBx3uVUVXJM3QBVmSNU3TDV1gBYNRDQDD0EADWRsjS1r9J2sceU5nfpHbVfr8k7/leREAKpY++urvfrZz36aRPjuEEELjVzqOvEAIjSxNU1W9u3IvR8iFs9HWryOh81o4JCuyLsW0cId6sQ1av46ELqjhkKIouqIquqEDgKzJipJ2q1oBgOfFe+/4wQvP/N6R56TX2G0Z5WVL7r3jB30e78hzlpctKS9bYrdlAEAgeAwAcnMcqx97ledFs/HmwYrVNNwjhBBCIwIr9Aih/vSu3MfCCjDAAMOyhgFAW+FlOTqy5zkQE7NyHqx4FgBuKVvywcevAUB52ZJHvv88AOzc96dwJGQeabdlPP3wr0rc5fRLn9/73Mv3B07WmLc+9/L9Pr+3vGzJ0w+/bLdluArmYWM9QgihkYKBHiE0UDTcczxPCKvIMTX9hkv270J766GqHQIvHvVV0mvMjP5gxWqBF4KN/o1b3wKA55/8bWFBMQDQXpppU50AEGysD0dCdltGpecTGt8PVe2g17hdZRjoEUIIjRQM9Aih8UJRpLWvPWF+WVhQvOq+Z+nlRTcvA4DsrCkbt77lyHPSNN+7OT7QUFPiLndMLTAfkF4zx1WaoteAEEII9YI99AihccHtKs3OynG7Sn+79i9/euu43ZYRjnTQ4A4Abe2tr/7uZ2+s/wUAuGZ0Xtm76B5oOAYA0/KcZtM8vcZVMC81rwIhhBDqDQM9QmjU4HmxvGzJ6sfWvfDM71c/ts6M41f0m19ueeGZ31/rLg9HQrk5DgBwu8qamoPPvXw/7bHheXHnvk1NzUEAkBX5co9Dp9HzvGgmeH9DDb3GmV80vBeHEEIIDRG23CCERge7LeOFZ37fIzfHt9CYFt28rOLeRwHgR8/dqygSAPCcQG8y++DnFF5/qGqHz++12zLpgzvzi+hE+ZbWJnpwYUGxeTk3x9HS2mSOnDe3lwo0dHbhu4vKcCA9QgihEYEVeoTQ6PD4Ay8684vCkdAb76157uX71772hKd6JwBkZ+U8WPFs/DDKOYWluTmO3BzHXbdW0GsmZuVAV+mdxm7n9Fn0JnML2MKuTptAQ01beysALL97FW2tKSwo/q/nP6LPTu8+p/B6enA4Enpnw0vvbHhp574/peCbgBBCCPWGgR6NcavuW31NfhEA2KyZI30uaFgWlCwGgA2bX9++e4PP7z1UtYOuWLVbM+694wduV+nKFU/1uMvyuzoTOf1vW/tZADju9wKAq2AevdLM6IXO7j74zZ+tBwBnftGba//y0k/ff+mn79ttGfT4Ss9Wn99L30t0Hvzpu5s/fTd+6iVCCCGUShjo0RjndpW+8u8f/emt4z/50bqKpY9ek1/EENZuzQBjpM8MDUnJnJvpNk+mpubg9t0bAGBByeL4hpxwJJSdlbPi7ofMa2iFvncfvK/eAwC3lN1939LHHn/gxdwcx8atb23+9F0AyM7KKSwopmV42l2zcetbz718P24NixBCKH1gDz0aL9yuUrer9L6ljymKVFvvrfUfPFy150zLlxaLLRLF2mqacuYXPf3DXznynP/40JwqX2WJu7zEXf7euoM+v/e433uoagctrn+w+fVFNy/jebFi6aNmV/2Gza8/WPHs8rtX7fV8Qq9p62iFrpYbiOuDr/Ruu/eOH9C7A8DxgHdna9M7G17asuO93MlXA4C/4RjtxUcIIYTSEPsf//EfI30OCKUUy3JTr5o+f/ZNSxb/j+V3PzjdMXOCPbvj4nlJiVlEu6LKYACQkT7LNMawLCGM3rmDbCI58px33PLtmU63udL02rnlt9+yAgA2fPz66aYvysuWCLwIALk5Drer9M5bK9yuMk/1jtDFNk3XimffOG1qgadq54KSxVNzp7/x3hq3q3TyxLzJE6+aNrUAADZufSsmRRRFXlCyeGJWjqxIld6tAHDuwt+amk9lTpjYcu5MpXfrZ3s/UhQZAMKRUMu5My3nzui6lvAX280AICAKoihY83Kmf3Phd5L4XAghhMYirNCjcY3nxQUlty8ouR0AwpGQz3+o+vgBT/Vn4UiIYbhoLIzhPpXuXPjde+/4AQC0tDYdqtoBAHQEDV2iGmys/+HqOxbd/I8lc252u0ppR7vbVbpy+VNvvLdm82fr7719ZXZWziMrnzfnTr7zwdoXnvk9bb43HwcAfPUeZ37RtK79oQCg0vNJZVchP2Xs1gxJjWXas1wFJcWzbiycWYyzLxFCCA0BMQxsJUaop7b21lq/p8pXWVO3LxKLAEAsFhnpk0oXHM8TwipyLOGPzPPim2v/kp2V09LaRCdO3rf0sYqljwYb63/8ixU9Di5xlz/xwIvZWTmKIn33X64FgPKyJU8//DIAKIrE8+IPV3+zpbVp9WPraKA3DwOA3BxH7uSrU9pI01WGZ1k+JsWmO2YuKFlU6Cx2zSjusSQAIYQQGiys0CPUh+ysnFvKltxStgQAWlqbfPXew8d2+054aScGhvskURTp7Q0vPf3wy3Ti5OZP350y+WqIq6zHq/JVHvVV0tZ5ek2l55Pld69y5heZ1wDAho9ft9syW1qbaHcN1dLaZA6YTzYswyOEEEo2DPQIXUFujmNRuWNR+TLoCvf7j2yvO3EEwNB1TZJxrWQiVXo+uXPhd92u0pXLn9zr+UTgBQC40Fegt9syXDOKIW6RKwC8sX7NSz99X1GkQ1U7aGQPNtY/9/L9KTp7LMMjhBAaCdhyg9AQNX0d9NV7vMd21/oPcqwgq5KqKCN9UqmQvJYbyplf9NJP3+d5cee+TXTx64aPX//g49cA4OmHX3ZOn0XzvdtVCgDhSGjta4/TYTUjCMvwCCGERhBW6BEaIsdUp2Oq887bKgAg2Fjvq/d4qncFgtUcK0hSRNP1kT7B0SrYWL9t94Z77/jBopuX0d2aLnR0VugDwdrysiXmjrA+v/edD9bGV+hTxmKxMYTBMjxCCKF0gBV6hBIs2FhfVVvpqd5x4lSdVbTGpPAYC/fJrtBD3OpY+uXa156gQ28AoLCgmPbhtJw7k7I+eMpmzYzFwjmTr5pTWOouLHN+owjL8AghhNIBBnqEkihwssbn9+71bj3VWG+zZkaiHSN9RgmQgkAPcSNrgo31a/77h32ui002i8VGADRddU4rmu8ud7vKXAXz4lfcIoQQQukAAz1CKeLze31+z6Gqnae/OmG12MKR0CidcJ+aQA8AjjxnU3Mw2c/SQ48yvGtGsWOqM8XngBBCCA0KBnqEUk1RpNp6b63/4OGqPWdavrRYbJFoaKRPahBSFuhTA8vwCCGERjsM9AiNJEWRjvr2Vh8/cNT31/PtZwXOEomG0nx72jEQ6LEMjxBCaCzBQI9QughHQj7/oerjBzzVn4UjIYbhorFwGob70RjosQyPEEJoDMNAj1A6amtvrfV7qnyVNXX7IrEIpNP2tKMi0LMMI4oTItGOaVcV/N2MuViGRwghNIZhoEco3dHtaQ8f2+074VUUGUY63KdtoLda7AYYBMiMb8wpmXNz4YxiuvkUQgghNLZhoEdoNKHhfv+R7XUnjgAYuq5JspTic0ifQB9fhnfPKptdeJ2roDg3xzHS54UQQgilFAZ6hEarpq+DvnqP99juWv9BjhVkVVIVJQXPO7KBHsvwCCGEUA8Y6BEaC4KN9b56j6d6VyBYzbGCJEWStz1tigM9luERQgih/mGgR2isCTbWV9VWeqp3nDhVZxWtMSmc2HCfgkCPZXiEEEJo4DDQIzSWBU7W+Pzevd6tpxrrbdbMSLRj+I+ZjEDP8bzIWcLREJbhEUIIocHCQI/QeOHze31+z6Gqnae/OmG12MKR0NAm3Ccm0Btgs2VomiyI1sJr5hXPvtFVUFw4o3hYj4kQQgiNSxjoERp3FEWqrffW+g8ertpzpuVLi8UWiYYGfvchB3qzDH9NftH8OTcWzZjvKpifnZUz2MdBCCGEUDwM9AiNa4oiHfXtrT5+4Kjvr+fbzwqcJRIN9b897SACPZbhEUIIoeTDQI8Q6hSOhHz+Q9XHD3iqPwtHQgzDRWPh3uG+/0CPZXiEEEIoxTDQI4T60NbeWuv3VPkqa+r2RWIRiNuetmegxzI8QgghNKIw0COEroBuT3v42G7fCa+iyLIUJQxrEaxYhkcIIYTSAQZ6hNAgtLQ21Z04Grp4AcvwCCGEUJr4/79r8n98iWNuAAAAAElFTkSuQmCC"/>
                    <pic:cNvPicPr>
                      <a:picLocks noChangeAspect="1" noChangeArrowheads="1"/>
                    </pic:cNvPicPr>
                  </pic:nvPicPr>
                  <pic:blipFill>
                    <a:blip r:embed="rId9"/>
                    <a:stretch>
                      <a:fillRect/>
                    </a:stretch>
                  </pic:blipFill>
                  <pic:spPr bwMode="auto">
                    <a:xfrm>
                      <a:off x="0" y="0"/>
                      <a:ext cx="5334000" cy="3106208"/>
                    </a:xfrm>
                    <a:prstGeom prst="rect">
                      <a:avLst/>
                    </a:prstGeom>
                    <a:noFill/>
                    <a:ln w="9525">
                      <a:noFill/>
                      <a:headEnd/>
                      <a:tailEnd/>
                    </a:ln>
                  </pic:spPr>
                </pic:pic>
              </a:graphicData>
            </a:graphic>
          </wp:inline>
        </w:drawing>
      </w:r>
    </w:p>
    <w:p w14:paraId="68B5C5B4" w14:textId="77777777" w:rsidR="00874368" w:rsidRDefault="00874368">
      <w:pPr>
        <w:pStyle w:val="BodyText"/>
      </w:pPr>
      <w:r>
        <w:t>Figure 1.3</w:t>
      </w:r>
      <w:r>
        <w:tab/>
        <w:t>What is SDN?</w:t>
      </w:r>
    </w:p>
    <w:p w14:paraId="206E72C5" w14:textId="77777777" w:rsidR="005E32D4" w:rsidRDefault="00874368">
      <w:pPr>
        <w:pStyle w:val="BodyText"/>
      </w:pPr>
      <w:r>
        <w:t>Y</w:t>
      </w:r>
      <w:r w:rsidR="00F82A0C">
        <w:t xml:space="preserve">ou can see </w:t>
      </w:r>
      <w:r>
        <w:t xml:space="preserve">in Figure </w:t>
      </w:r>
      <w:r w:rsidR="00191BDD">
        <w:t>1.3</w:t>
      </w:r>
      <w:r>
        <w:t xml:space="preserve">, </w:t>
      </w:r>
      <w:r w:rsidR="00F82A0C">
        <w:t xml:space="preserve">that SDN allows simple high-level policies in the application layer to modify the network, because the device level dependency is eliminated to some extent. The network administrator can operate the different vendor-specific devices in the infrastructure layer from a single software console </w:t>
      </w:r>
      <w:r>
        <w:t xml:space="preserve">– </w:t>
      </w:r>
      <w:r w:rsidR="00F82A0C">
        <w:t xml:space="preserve">the control layer. The controller in </w:t>
      </w:r>
      <w:r>
        <w:t xml:space="preserve">the </w:t>
      </w:r>
      <w:r w:rsidR="00F82A0C">
        <w:t xml:space="preserve">control layer is designed </w:t>
      </w:r>
      <w:r>
        <w:t xml:space="preserve">in </w:t>
      </w:r>
      <w:r w:rsidR="00F82A0C">
        <w:t xml:space="preserve">such a way that it can </w:t>
      </w:r>
      <w:r>
        <w:t xml:space="preserve">globally </w:t>
      </w:r>
      <w:r w:rsidR="00F82A0C">
        <w:t>view the whole network. This controller design helps to introduce functionalities or programs, since the applications just need to talk to the centralized controller without need</w:t>
      </w:r>
      <w:r>
        <w:t>ing</w:t>
      </w:r>
      <w:r w:rsidR="00F82A0C">
        <w:t xml:space="preserve"> to know all </w:t>
      </w:r>
      <w:r>
        <w:t xml:space="preserve">the </w:t>
      </w:r>
      <w:r w:rsidR="00F82A0C">
        <w:t>details communicating with each individual device. These details are hidden by the controller from the applications.</w:t>
      </w:r>
    </w:p>
    <w:p w14:paraId="4835A404" w14:textId="77777777" w:rsidR="005E32D4" w:rsidRDefault="00F82A0C">
      <w:pPr>
        <w:pStyle w:val="BodyText"/>
      </w:pPr>
      <w:r>
        <w:t xml:space="preserve">Several </w:t>
      </w:r>
      <w:r w:rsidR="00874368">
        <w:t>traits fit</w:t>
      </w:r>
      <w:r>
        <w:t xml:space="preserve"> this new model:</w:t>
      </w:r>
    </w:p>
    <w:p w14:paraId="4CE20CFC" w14:textId="3EB80A55" w:rsidR="005E32D4" w:rsidRPr="00874368" w:rsidRDefault="00F82A0C">
      <w:pPr>
        <w:numPr>
          <w:ilvl w:val="0"/>
          <w:numId w:val="4"/>
        </w:numPr>
        <w:rPr>
          <w:bCs/>
        </w:rPr>
      </w:pPr>
      <w:r w:rsidRPr="0009100C">
        <w:rPr>
          <w:bCs/>
        </w:rPr>
        <w:t>Openness</w:t>
      </w:r>
      <w:r w:rsidRPr="00874368">
        <w:rPr>
          <w:bCs/>
        </w:rPr>
        <w:t xml:space="preserve">: Communication between </w:t>
      </w:r>
      <w:ins w:id="34" w:author="T. Sridhar" w:date="2020-11-24T23:50:00Z">
        <w:r w:rsidR="004C60BC">
          <w:rPr>
            <w:bCs/>
          </w:rPr>
          <w:t xml:space="preserve">the </w:t>
        </w:r>
      </w:ins>
      <w:r w:rsidRPr="00874368">
        <w:rPr>
          <w:bCs/>
        </w:rPr>
        <w:t xml:space="preserve">controller and </w:t>
      </w:r>
      <w:ins w:id="35" w:author="T. Sridhar" w:date="2020-11-24T23:50:00Z">
        <w:r w:rsidR="004C60BC">
          <w:rPr>
            <w:bCs/>
          </w:rPr>
          <w:t xml:space="preserve">the </w:t>
        </w:r>
      </w:ins>
      <w:r w:rsidRPr="00874368">
        <w:rPr>
          <w:bCs/>
        </w:rPr>
        <w:t xml:space="preserve">network device uses standardized protocols like REST, OpenFlow, XMPP, </w:t>
      </w:r>
      <w:proofErr w:type="spellStart"/>
      <w:r w:rsidRPr="00874368">
        <w:rPr>
          <w:bCs/>
        </w:rPr>
        <w:t>NetConf</w:t>
      </w:r>
      <w:proofErr w:type="spellEnd"/>
      <w:r w:rsidRPr="00874368">
        <w:rPr>
          <w:bCs/>
        </w:rPr>
        <w:t xml:space="preserve">, </w:t>
      </w:r>
      <w:proofErr w:type="spellStart"/>
      <w:r w:rsidRPr="00874368">
        <w:rPr>
          <w:bCs/>
        </w:rPr>
        <w:t>gRPC</w:t>
      </w:r>
      <w:proofErr w:type="spellEnd"/>
      <w:r w:rsidR="00874368">
        <w:rPr>
          <w:bCs/>
        </w:rPr>
        <w:t>,</w:t>
      </w:r>
      <w:r w:rsidRPr="00874368">
        <w:rPr>
          <w:bCs/>
        </w:rPr>
        <w:t xml:space="preserve"> etc. This eliminates traditional vendor lock-in, giving you freedom of choice in networking.</w:t>
      </w:r>
    </w:p>
    <w:p w14:paraId="17191018" w14:textId="77777777" w:rsidR="005E32D4" w:rsidRPr="00874368" w:rsidRDefault="00F82A0C">
      <w:pPr>
        <w:numPr>
          <w:ilvl w:val="0"/>
          <w:numId w:val="4"/>
        </w:numPr>
        <w:rPr>
          <w:bCs/>
        </w:rPr>
      </w:pPr>
      <w:r w:rsidRPr="0009100C">
        <w:rPr>
          <w:bCs/>
        </w:rPr>
        <w:t>Cost reduction</w:t>
      </w:r>
      <w:r w:rsidRPr="00874368">
        <w:rPr>
          <w:bCs/>
        </w:rPr>
        <w:t>: Due to the open model, users can pick any low-cost vendor for their infrastructure (hardware).</w:t>
      </w:r>
    </w:p>
    <w:p w14:paraId="378B1574" w14:textId="77777777" w:rsidR="005E32D4" w:rsidRDefault="00F82A0C">
      <w:pPr>
        <w:numPr>
          <w:ilvl w:val="0"/>
          <w:numId w:val="4"/>
        </w:numPr>
      </w:pPr>
      <w:r w:rsidRPr="0009100C">
        <w:rPr>
          <w:bCs/>
        </w:rPr>
        <w:t>Automation</w:t>
      </w:r>
      <w:r w:rsidRPr="00874368">
        <w:rPr>
          <w:bCs/>
        </w:rPr>
        <w:t>: The controller</w:t>
      </w:r>
      <w:r>
        <w:t xml:space="preserve"> layer has a global view of whole network. With the APIs exposed by the control layer, automation of applications becomes much </w:t>
      </w:r>
      <w:proofErr w:type="spellStart"/>
      <w:r>
        <w:t>easiler</w:t>
      </w:r>
      <w:proofErr w:type="spellEnd"/>
      <w:r>
        <w:t>.</w:t>
      </w:r>
    </w:p>
    <w:p w14:paraId="6DC2C779" w14:textId="77777777" w:rsidR="005E32D4" w:rsidRDefault="00191BDD">
      <w:pPr>
        <w:pStyle w:val="FirstParagraph"/>
      </w:pPr>
      <w:r>
        <w:t xml:space="preserve">In Figure 3.1, </w:t>
      </w:r>
      <w:proofErr w:type="spellStart"/>
      <w:r>
        <w:t>O</w:t>
      </w:r>
      <w:r w:rsidR="00F82A0C">
        <w:t>penflow</w:t>
      </w:r>
      <w:proofErr w:type="spellEnd"/>
      <w:r w:rsidR="00F82A0C">
        <w:t xml:space="preserve"> is </w:t>
      </w:r>
      <w:r>
        <w:t xml:space="preserve">labeled </w:t>
      </w:r>
      <w:r w:rsidR="00F82A0C">
        <w:t xml:space="preserve">as the protocol between </w:t>
      </w:r>
      <w:r>
        <w:t xml:space="preserve">the </w:t>
      </w:r>
      <w:r w:rsidR="00F82A0C">
        <w:t>control and infrastructure layer</w:t>
      </w:r>
      <w:r>
        <w:t>s</w:t>
      </w:r>
      <w:r w:rsidR="00F82A0C">
        <w:t xml:space="preserve">. This is just an example showing the use of standard communication protocols. As of </w:t>
      </w:r>
      <w:proofErr w:type="gramStart"/>
      <w:r w:rsidR="00F82A0C">
        <w:t>today</w:t>
      </w:r>
      <w:proofErr w:type="gramEnd"/>
      <w:r w:rsidR="00F82A0C">
        <w:t xml:space="preserve"> more choices of communication protocols are available and </w:t>
      </w:r>
      <w:r>
        <w:t xml:space="preserve">the </w:t>
      </w:r>
      <w:r w:rsidR="00F82A0C">
        <w:t>standardized in the SDN industry, which will be covered later in this chapter.</w:t>
      </w:r>
    </w:p>
    <w:p w14:paraId="646B5FF8" w14:textId="77777777" w:rsidR="005E32D4" w:rsidRDefault="00F82A0C">
      <w:pPr>
        <w:pStyle w:val="Heading2"/>
      </w:pPr>
      <w:bookmarkStart w:id="36" w:name="X952292c15e2fb9959bd8a0890e5edf3cdc65f5c"/>
      <w:r>
        <w:lastRenderedPageBreak/>
        <w:t>Traditional Network Planes and SDN layer</w:t>
      </w:r>
      <w:bookmarkEnd w:id="36"/>
    </w:p>
    <w:p w14:paraId="064DA668" w14:textId="77777777" w:rsidR="005E32D4" w:rsidRDefault="00F82A0C">
      <w:pPr>
        <w:pStyle w:val="BodyText"/>
      </w:pPr>
      <w:r>
        <w:t>Traditionally, a typical network device (</w:t>
      </w:r>
      <w:r w:rsidR="00191BDD">
        <w:t xml:space="preserve">for example, a </w:t>
      </w:r>
      <w:r>
        <w:t xml:space="preserve">router) has </w:t>
      </w:r>
      <w:r w:rsidR="00191BDD">
        <w:t xml:space="preserve">the </w:t>
      </w:r>
      <w:r>
        <w:t>following planes</w:t>
      </w:r>
      <w:r w:rsidR="00191BDD">
        <w:t xml:space="preserve"> shown in Figure 1.4.</w:t>
      </w:r>
    </w:p>
    <w:p w14:paraId="6BF59A2D" w14:textId="77777777" w:rsidR="005E32D4" w:rsidRDefault="00F82A0C">
      <w:pPr>
        <w:pStyle w:val="BodyText"/>
      </w:pPr>
      <w:r>
        <w:rPr>
          <w:noProof/>
        </w:rPr>
        <w:drawing>
          <wp:inline distT="0" distB="0" distL="0" distR="0" wp14:anchorId="70FE3241" wp14:editId="62DAD468">
            <wp:extent cx="4565514" cy="4681470"/>
            <wp:effectExtent l="0" t="0" r="0" b="0"/>
            <wp:docPr id="4"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AAAAMECAADXAgAAAAAAAAAAAABXMQAAwDIAACBFTUYAAAEAUNkRAAcOAAADAAAAAAAAAAAAAAAAAAAAgAcAADgEAABYAQAAwQAAAAAAAAAAAAAAAAAAAMA/BQDo8QIARgAAACwAAAAgAAAARU1GKwFAAQAcAAAAEAAAAAIQwNsBAAAAeAAAAHgAAABGAAAAkAAAAIQAAABFTUYrMEACABAAAAAEAAAAAACAPypAAAAkAAAAGAAAAAAAgD8AAAAAAAAAAAAAgD8AAAAAAAAAADJAAAEcAAAAEAAAAAAAAAAAAAAAAIAwRAAANkQqQAAAJAAAABgAAAAAAIA/AAAAAAAAAAAAAIA/AAAAAAAAAAAEQAAADAAAAAAAAAAhAAAACAAAAEsAAABAAAAAMAAAAAUAAAAgAAAAAQAAAAEAAAAQAAAAAAAAAAAAAADCAgAA2AIAAAAAAAAAAAAAwgIAANgCAAAiAAAADAAAAP////9GAAAAOAEAACwBAABFTUYrJUAAABAAAAAEAAAAAAAAAB9AAwAMAAAAAAAAACJABAAMAAAAAAAAAB5ACQAMAAAAAAAAACFABwAMAAAAAAAAACpAAAAkAAAAGAAAAAAA8EIAAAAAAAAAAAAA8EIAACBABZg1RAhAAAO0AAAAqAAAAAIQwNsRAAAAAAAAAMjj8T0AAAAAXC63QAAAAAC6RLlAAACQJev1ukBxmFi96/W6QMjj8b3r9bpA/0C9wOv1ukBdV7/AukS5QI4IwcBcLrdAjgjBwMjj8T2OCMHAcZhYPY4IwcAAAEAlXVe/wAAA4CX/QL3AAAAAAMjj8b0AAAAmcZhYvXGYWD0AANilyOPxPQAAcKYAAQMDAwEDAwMBAwMDAQMDgwAAABRAAIAQAAAABAAAAPLy8v8hAAAACAAAAGIAAAAMAAAAAQAAACQAAAAkAAAAAACAPQAAAAAAAAAAAACAPQAAAAAAAAAAAgAAACcAAAAYAAAAAQAAAAAAAADy8vIAAAAAACUAAAAMAAAAAQAAABMAAAAMAAAAAQAAADsAAAAIAAAAGwAAABAAAAADAQAAXi0AADYAAAAQAAAADysAAF4tAABYAAAAKAAAAAAAAAAAAAAA//////////8DAAAAjSteLfIr+SzyK3wsNgAAABAAAADyKwAAAwEAAFgAAAAoAAAAAAAAAAAAAAD//////////wMAAADyK4YAjSsgAA8rIAA2AAAAEAAAAAMBAAAgAAAAWAAAACgAAAAAAAAAAAAAAP//////////AwAAAIYAIAAgAIYAIAADATYAAAAQAAAAIAAAAHwsAABYAAAAKAAAAAAAAAAAAAAA//////////8DAAAAIAD5LIYAXi0DAV4tPQAAAAgAAAA8AAAACAAAAD4AAAAYAAAAAgAAAAIAAADAAgAA1g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BZg1RAhAAQI8AAAAMAAAAAIQwNsAAAAAjgAAAAAAAACrqio8AgAAAAIAAAACAAAAAAAAAAIQwNsAAAAAAAAA/xVAAAAQAAAABAAAAAEAAAAhAAAACAAAAB4AAAAYAAAAAAAAAAAAAADCAgAA2AIAACQAAAAkAAAAAACAPQAAAAAAAAAAAACAPQAAAAAAAAAAAgAAAF8AAAA4AAAAAgAAADgAAAAAAAAAOAAAAAAAAAAAAAEAFAAAAAAAAAAAAAAAAAAAAAAAAAAAAAAAJQAAAAwAAAACAAAAJQAAAAwAAAAFAACAOwAAAAgAAAAbAAAAEAAAAAMBAABeLQAANgAAABAAAAAPKwAAXi0AAFgAAAAoAAAAAAAAAAAAAAD//////////wMAAACNK14t8iv5LPIrfCw2AAAAEAAAAPIrAAADAQAAWAAAACgAAAAAAAAAAAAAAP//////////AwAAAPIrhgCNKyAADysgADYAAAAQAAAAAwEAACAAAABYAAAAKAAAAAAAAAAAAAAA//////////8DAAAAhgAgACAAhgAgAAMBNgAAABAAAAAgAAAAfCwAAFgAAAAoAAAAAAAAAAAAAAD//////////wMAAAAgAPkshgBeLQMBXi09AAAACAAAADwAAAAIAAAAQAAAABgAAAAAAAAAAAAAAMECAADXAgAAJQAAAAwAAAAHAACAJQAAAAwAAAAAAACAJAAAACQAAAAAAIBBAAAAAAAAAAAAAIBBAAAAAAAAAAACAAAAIgAAAAwAAAD/////KAAAAAwAAAACAAAARgAAAEQBAAA4AQAARU1GKypAAAAkAAAAGAAAAAAAgD8AAAAAAAAAAAAAgD8AAAAAAAAAACpAAAAkAAAAGAAAAAAAgD8AAAAAAAAAAAAAgD8AAAAAAAAAACZAAAAQAAAABAAAAAAAAAAlQAAAEAAAAAQAAAAAAAAAH0ADAAwAAAAAAAAAIkAEAAwAAAAAAAAAHkAJAAwAAAAAAAAAIUAHAAwAAAAAAAAAKkAAACQAAAAYAAAAAAAAAAAA8EIAAPDCAAAAANi0DUSUEAFECEABAjwAAAAwAAAAAhDA2wAAAACOAAAAAAAAAAAAgD0CAAAAAgAAAAIAAAAAAAAAAhDA2wAAAAA/Pz//CEAAAywAAAAgAAAAAhDA2wIAAAAAAAAAAAAAAAAAAAAul0s/AAAAAAABAwMVQAAAEAAAAAQAAAABAAAAJAAAACQAAAAAAIA9AAAAAAAAAAAAAIA9AAAAAAAAAAACAAAAXwAAADgAAAACAAAAOAAAAAAAAAA4AAAAAAAAAAAAAQB4AAAAAAAAAD8/PwAAAAAAAAAAAAAAAAAlAAAADAAAAAIAAAAlAAAADAAAAAUAAIBXAAAAJAAAADECAAD/AQAAPAIAAGgCAAACAAAAZiM9IGYjNCY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xYQUQ4AGAUQIQAECPAAAADAAAAACEMDbAAAAAI4AAAAAAAAAAACAPQIAAAACAAAAAgAAAAAAAAACEMDbAAAAAD8/P/8IQAADLAAAACAAAAACEMDbAgAAAAAAAAAAAAAAAAAAAC6XSz8AAAAAAAEDAxVAAAAQAAAABAAAAAEAAAAkAAAAJAAAAAAAgD0AAAAAAAAAAAAAgD0AAAAAAAAAAAIAAABfAAAAOAAAAAIAAAA4AAAAAAAAADgAAAAAAAAAAAABAHgAAAAAAAAAPz8/AAAAAAAAAAAAAAAAACUAAAAMAAAAAgAAACUAAAAMAAAABQAAgFcAAAAkAAAAjwAAAP4BAACZAAAAaAIAAAIAAABBCTogQQkxJi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Ako69DBq6wQwhAAQI8AAAAMAAAAAIQwNsAAAAAjgAAAAAAAAAAAIA9AgAAAAIAAAACAAAAAAAAAAIQwNsAAAAAPz8//whAAAMsAAAAIAAAAAIQwNsCAAAAAAAAAAAAAAAAAAAALpdLPwAAAAAAAQMDFUAAABAAAAAEAAAAAQAAACQAAAAkAAAAAACAPQAAAAAAAAAAAACAPQAAAAAAAAAAAgAAAF8AAAA4AAAAAgAAADgAAAAAAAAAOAAAAAAAAAAAAAEAeAAAAAAAAAA/Pz8AAAAAAAAAAAAAAAAAJQAAAAwAAAACAAAAJQAAAAwAAAAFAACAVwAAACQAAABaAQAAXAEAAGQBAADGAQAAAgAAAO0VDhbtFQUcJQAAAAwAAAAHAACAJQAAAAwAAAAA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ojT+kE/YbJDCEAAA7QAAACoAAAAAhDA2xEAAAAAAAAAyOPxPQAAAAAikahAAAAAAICnqkAAAJAlsVisQHGYWL2xWKxAyOPxvbFYrEBDNRbAsVisQP9hGsCAp6pAYcQdwCKRqEBhxB3AyOPxPWHEHcBxmFg9YcQdwAAAQCX/YRrAAADgJUM1FsAAAAAAyOPxvQAAACZxmFi9cZhYPQAA2KXI4/E9AABwpgABAwMDAQMDAwEDAwMBAwODAAAAFEAAgBAAAAAEAAAA/////ygAAAAMAAAAAQAAACQAAAAkAAAAAACAPQAAAAAAAAAAAACAPQAAAAAAAAAAAgAAACcAAAAYAAAAAQAAAAAAAAD///8AAAAAACUAAAAMAAAAAQAAABMAAAAMAAAAAQAAADsAAAAIAAAAGwAAABAAAADRAgAARRYAADYAAAAQAAAAcCkAAEUWAABYAAAAKAAAAAAAAAAAAAAA//////////8DAAAA7SlFFlMq3xVTKmIVNgAAABAAAABTKgAAqgQAAFgAAAAoAAAAAAAAAAAAAAD//////////wMAAABTKi0E7SnIA3ApyAM2AAAAEAAAANECAADIAwAAWAAAACgAAAAAAAAAAAAAAP//////////AwAAAFQCyAPuAS0E7gGqBDYAAAAQAAAA7gEAAGIVAABYAAAAKAAAAAAAAAAAAAAA//////////8DAAAA7gHfFVQCRRbRAkUWPQAAAAgAAAA8AAAACAAAAD4AAAAYAAAAHgAAADwAAACmAgAAZQ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I0/pBP2GyQwhAAQI8AAAAMAAAAAIQwNsAAAAAjgAAAAAAAACrqio8AgAAAAIAAAACAAAAAAAAAAIQwNsAAAAAAAAA/xVAAAAQAAAABAAAAAEAAAAkAAAAJAAAAAAAgD0AAAAAAAAAAAAAgD0AAAAAAAAAAAIAAABfAAAAOAAAAAIAAAA4AAAAAAAAADgAAAAAAAAAAAABABQAAAAAAAAAAAAAAAAAAAAAAAAAAAAAACUAAAAMAAAAAgAAACUAAAAMAAAABQAAgDsAAAAIAAAAGwAAABAAAADRAgAARRYAADYAAAAQAAAAcCkAAEUWAABYAAAAKAAAAAAAAAAAAAAA//////////8DAAAA7SlFFlMq3xVTKmIVNgAAABAAAABTKgAAqgQAAFgAAAAoAAAAAAAAAAAAAAD//////////wMAAABTKi0E7SnIA3ApyAM2AAAAEAAAANECAADIAwAAWAAAACgAAAAAAAAAAAAAAP//////////AwAAAFQCyAPuAS0E7gGqBDYAAAAQAAAA7gEAAGIVAABYAAAAKAAAAAAAAAAAAAAA//////////8DAAAA7gHfFVQCRRbRAkUWPQAAAAgAAAA8AAAACAAAAEAAAAAYAAAAHQAAADoAAACnAgAAZgEAACUAAAAMAAAABwAAgCUAAAAMAAAAAAAAgCQAAAAkAAAAAACAQQAAAAAAAAAAAACAQQAAAAAAAAAAAgAAACgAAAAMAAAAAgAAAEYAAABwAQAAZAEAAEVNRisqQAAAJAAAABgAAAAAAIA/AAAAAAAAAAAAAIA/AAAAAAAAAAAqQAAAJAAAABgAAAAAAIA/AAAAAAAAAAAAAIA/AAAAAAAAAAAmQAAAEAAAAAQAAAAAAAAAJUAAABAAAAAEAAAAAAAAAB9AAwAMAAAAAAAAACJABAAMAAAAAAAAAB5ACQAMAAAAAAAAACFABwAMAAAAAAAAACpAAAAkAAAAGAAAAMCbCTkAAAAAAAAAAMCbCTmoX5BCL4RVQwhAAQJMAAAAQAAAAAIQwNsAAAAAzgEAAAAAAAAAPt9GAgAAAAIAAAACAAAAAgAAAAAAAAACAAAAAAAAQAAAgD8CEMDbAAAAAKAwcP8IQAADSAAAADwAAAACEMDbBQAAAAAAAAAAAAAAAAAAAP/Vg0oAAAAA/9WDStKl8cgAAAAA0qXxyAAAAAAAAAAAAAEBAYEBAwMVQAAAEAAAAAQAAAABAAAAKAAAAAwAAAABAAAAJAAAACQAAAAAAIA9AAAAAAAAAAAAAIA9AAAAAAAAAAACAAAAXwAAADgAAAABAAAAOAAAAAAAAAA4AAAAAAAAAAACAQABAAAAAAAAAHAwoAAAAAAAAAAAAAAAAAAlAAAADAAAAAEAAAAnAAAAGAAAAAIAAAAAAAAAcDCgAAAAAAAlAAAADAAAAAIAAAATAAAADAAAAAIAAAA7AAAACAAAABsAAAAQAAAAmQQAAH4JAAA2AAAAEAAAAJkEAAC6CQAAWAAAADQAAAAAAAAAAAAAAP//////////BgAAAJkEygmMBNgJewTYCWsE2AldBMoJXQS6CTYAAAAQAAAAXQQAAH4JAABYAAAANAAAAAAAAAAAAAAA//////////8GAAAAXQRtCWsEYAl7BGAJjARgCZkEbQmZBH4JPQAAAAgAAAAbAAAAEAAAAJkEAAAyCgAANgAAABAAAACZBAAAbgoAAFgAAAA0AAAAAAAAAAAAAAD//////////wYAAACZBH4KjASMCnsEjAprBIwKXQR+Cl0Ebgo2AAAAEAAAAF0EAAAyCgAAWAAAADQAAAAAAAAAAAAAAP//////////BgAAAF0EIQprBBQKewQUCowEFAqZBCEKmQQyCj0AAAAIAAAAGwAAABAAAACZBAAA5goAADYAAAAQAAAAmQQAACILAABYAAAANAAAAAAAAAAAAAAA//////////8GAAAAmQQyC4wEQAt7BEALawRAC10EMgtdBCILNgAAABAAAABdBAAA5goAAFgAAAA0AAAAAAAAAAAAAAD//////////wYAAABdBNUKawTICnsEyAqMBMgKmQTVCpkE5go9AAAACAAAABsAAAAQAAAAmQQAAJoLAAA2AAAAEAAAAJkEAADWCwAAWAAAADQAAAAAAAAAAAAAAP//////////BgAAAJkE5guMBPQLewT0C2sE9AtdBOYLXQTWCzYAAAAQAAAAXQQAAJoLAABYAAAANAAAAAAAAAAAAAAA//////////8GAAAAXQSJC2sEfAt7BHwLjAR8C5kEiQuZBJoLPQAAAAgAAAAbAAAAEAAAAJkEAABODAAANgAAABAAAACZBAAAigwAAFgAAAA0AAAAAAAAAAAAAAD//////////wYAAACZBJoMjASoDHsEqAxrBKgMXQSaDF0Eigw2AAAAEAAAAF0EAABODAAAWAAAADQAAAAAAAAAAAAAAP//////////BgAAAF0EPQxrBDAMewQwDIwEMAyZBD0MmQRODD0AAAAIAAAAGwAAABAAAACZBAAAAg0AADYAAAAQAAAAmQQAAD4NAABYAAAANAAAAAAAAAAAAAAA//////////8GAAAAmQRODYwEXA17BFwNawRcDV0ETg1dBD4NNgAAABAAAABdBAAAAg0AAFgAAAA0AAAAAAAAAAAAAAD//////////wYAAABdBPEMawTkDHsE5AyMBOQMmQTxDJkEAg09AAAACAAAABsAAAAQAAAA4AQAADMNAAA2AAAAEAAAABwFAAAzDQAAWAAAADQAAAAAAAAAAAAAAP//////////BgAAAC0FMw06BUANOgVRDToFYQ0tBW8NHAVvDTYAAAAQAAAA4AQAAG8NAABYAAAANAAAAAAAAAAAAAAA//////////8GAAAA0ARvDcIEYQ3CBFENwgRADdAEMw3gBDMNPQAAAAgAAAAbAAAAEAAAAJQFAAAzDQAANgAAABAAAADQBQAAMw0AAFgAAAA0AAAAAAAAAAAAAAD//////////wYAAADhBTMN7gVADe4FUQ3uBWEN4QVvDdAFbw02AAAAEAAAAJQFAABvDQAAWAAAADQAAAAAAAAAAAAAAP//////////BgAAAIQFbw12BWENdgVRDXYFQA2EBTMNlAUzDT0AAAAIAAAAGwAAABAAAABIBgAAMw0AADYAAAAQAAAAhAYAADMNAABYAAAANAAAAAAAAAAAAAAA//////////8GAAAAlQYzDaIGQA2iBlENogZhDZUGbw2EBm8NNgAAABAAAABIBgAAbw0AAFgAAAA0AAAAAAAAAAAAAAD//////////wYAAAA4Bm8NKgZhDSoGUQ0qBkANOAYzDUgGMw09AAAACAAAABsAAAAQAAAA/AYAADMNAAA2AAAAEAAAADgHAAAzDQAAWAAAADQAAAAAAAAAAAAAAP//////////BgAAAEkHMw1WB0ANVgdRDVYHYQ1JB28NOAdvDTYAAAAQAAAA/AYAAG8NAABYAAAANAAAAAAAAAAAAAAA//////////8GAAAA7AZvDd4GYQ3eBlEN3gZADewGMw38BjMNPQAAAAgAAAAbAAAAEAAAALAHAAAzDQAANgAAABAAAADsBwAAMw0AAFgAAAA0AAAAAAAAAAAAAAD//////////wYAAAD9BzMNCghADQoIUQ0KCGEN/QdvDewHbw02AAAAEAAAALAHAABvDQAAWAAAADQAAAAAAAAAAAAAAP//////////BgAAAKAHbw2SB2ENkgdRDZIHQA2gBzMNsAczDT0AAAAIAAAAGwAAABAAAABkCAAAMw0AADYAAAAQAAAAoAgAADMNAABYAAAANAAAAAAAAAAAAAAA//////////8GAAAAsQgzDb4IQA2+CFENvghhDbEIbw2gCG8NNgAAABAAAABkCAAAbw0AAFgAAAA0AAAAAAAAAAAAAAD//////////wYAAABUCG8NRghhDUYIUQ1GCEANVAgzDWQIMw09AAAACAAAABsAAAAQAAAAGAkAADMNAAA2AAAAEAAAAFQJAAAzDQAAWAAAADQAAAAAAAAAAAAAAP//////////BgAAAGUJMw1yCUANcglRDXIJYQ1lCW8NVAlvDTYAAAAQAAAAGAkAAG8NAABYAAAANAAAAAAAAAAAAAAA//////////8GAAAACAlvDfoIYQ36CFEN+ghADQgJMw0YCTMNPQAAAAgAAAAbAAAAEAAAAMwJAAAzDQAANgAAABAAAAAICgAAMw0AAFgAAAA0AAAAAAAAAAAAAAD//////////wYAAAAZCjMNJgpADSYKUQ0mCmENGQpvDQgKbw02AAAAEAAAAMwJAABvDQAAWAAAADQAAAAAAAAAAAAAAP//////////BgAAALwJbw2uCWENrglRDa4JQA28CTMNzAkzDT0AAAAIAAAAGwAAABAAAACACgAAMw0AADYAAAAQAAAAvAoAADMNAABYAAAANAAAAAAAAAAAAAAA//////////8GAAAAzQozDdoKQA3aClEN2gphDc0Kbw28Cm8NNgAAABAAAACACgAAbw0AAFgAAAA0AAAAAAAAAAAAAAD//////////wYAAABwCm8NYgphDWIKUQ1iCkANcAozDYAKMw09AAAACAAAABsAAAAQAAAANAsAADMNAAA2AAAAEAAAAHALAAAzDQAAWAAAADQAAAAAAAAAAAAAAP//////////BgAAAIELMw2OC0ANjgtRDY4LYQ2BC28NcAtvDTYAAAAQAAAANAsAAG8NAABYAAAANAAAAAAAAAAAAAAA//////////8GAAAAJAtvDRYLYQ0WC1ENFgtADSQLMw00CzMNPQAAAAgAAAAbAAAAEAAAAOgLAAAzDQAANgAAABAAAAAkDAAAMw0AAFgAAAA0AAAAAAAAAAAAAAD//////////wYAAAA1DDMNQgxADUIMUQ1CDGENNQxvDSQMbw02AAAAEAAAAOgLAABvDQAAWAAAADQAAAAAAAAAAAAAAP//////////BgAAANgLbw3KC2ENygtRDcoLQA3YCzMN6AszDT0AAAAIAAAAGwAAABAAAACcDAAAMw0AADYAAAAQAAAA2AwAADMNAABYAAAANAAAAAAAAAAAAAAA//////////8GAAAA6QwzDfYMQA32DFEN9gxhDekMbw3YDG8NNgAAABAAAACcDAAAbw0AAFgAAAA0AAAAAAAAAAAAAAD//////////wYAAACMDG8NfgxhDX4MUQ1+DEANjAwzDZwMMw09AAAACAAAABsAAAAQAAAAUA0AADMNAAA2AAAAEAAAAIwNAAAzDQAAWAAAADQAAAAAAAAAAAAAAP//////////BgAAAJ0NMw2qDUANqg1RDaoNYQ2dDW8NjA1vDTYAAAAQAAAAUA0AAG8NAABYAAAANAAAAAAAAAAAAAAA//////////8GAAAAQA1vDTINYQ0yDVENMg1ADUANMw1QDTMNPQAAAAgAAAAbAAAAEAAAAAQOAAAzDQAANgAAABAAAABADgAAMw0AAFgAAAA0AAAAAAAAAAAAAAD//////////wYAAABRDjMNXg5ADV4OUQ1eDmENUQ5vDUAObw02AAAAEAAAAAQOAABvDQAAWAAAADQAAAAAAAAAAAAAAP//////////BgAAAPQNbw3mDWEN5g1RDeYNQA30DTMNBA4zDT0AAAAIAAAAGwAAABAAAAC4DgAAMw0AADYAAAAQAAAA9A4AADMNAABYAAAANAAAAAAAAAAAAAAA//////////8GAAAABQ8zDRIPQA0SD1ENEg9hDQUPbw30Dm8NNgAAABAAAAC4DgAAbw0AAFgAAAA0AAAAAAAAAAAAAAD//////////wYAAACoDm8Nmg5hDZoOUQ2aDkANqA4zDbgOMw09AAAACAAAABsAAAAQAAAAbA8AADMNAAA2AAAAEAAAAKgPAAAzDQAAWAAAADQAAAAAAAAAAAAAAP//////////BgAAALkPMw3GD0ANxg9RDcYPYQ25D28NqA9vDTYAAAAQAAAAbA8AAG8NAABYAAAANAAAAAAAAAAAAAAA//////////8GAAAAXA9vDU4PYQ1OD1ENTg9ADVwPMw1sDzMNPQAAAAgAAAAbAAAAEAAAACAQAAAzDQAANgAAABAAAABcEAAAMw0AAFgAAAA0AAAAAAAAAAAAAAD//////////wYAAABtEDMNehBADXoQUQ16EGENbRBvDVwQbw02AAAAEAAAACAQAABvDQAAWAAAADQAAAAAAAAAAAAAAP//////////BgAAABAQbw0CEGENAhBRDQIQQA0QEDMNIBAzDT0AAAAIAAAAGwAAABAAAADUEAAAMw0AADYAAAAQAAAAEBEAADMNAABYAAAANAAAAAAAAAAAAAAA//////////8GAAAAIREzDS4RQA0uEVENLhFhDSERbw0QEW8NNgAAABAAAADUEAAAbw0AAFgAAAA0AAAAAAAAAAAAAAD//////////wYAAADEEG8NthBhDbYQUQ22EEANxBAzDdQQMw09AAAACAAAABsAAAAQAAAAiBEAADMNAAA2AAAAEAAAAMQRAAAzDQAAWAAAADQAAAAAAAAAAAAAAP//////////BgAAANURMw3iEUAN4hFRDeIRYQ3VEW8NxBFvDTYAAAAQAAAAiBEAAG8NAABYAAAANAAAAAAAAAAAAAAA//////////8GAAAAeBFvDWoRYQ1qEVENahFADXgRMw2IETMNPQAAAAgAAAAbAAAAEAAAADwSAAAzDQAANgAAABAAAAB4EgAAMw0AAFgAAAA0AAAAAAAAAAAAAAD//////////wYAAACJEjMNlhJADZYSUQ2WEmENiRJvDXgSbw02AAAAEAAAADwSAABvDQAAWAAAADQAAAAAAAAAAAAAAP//////////BgAAACwSbw0eEmENHhJRDR4SQA0sEjMNPBIzDT0AAAAIAAAAGwAAABAAAADwEgAAMw0AADYAAAAQAAAALBMAADMNAABYAAAANAAAAAAAAAAAAAAA//////////8GAAAAPRMzDUoTQA1KE1ENShNhDT0Tbw0sE28NNgAAABAAAADwEgAAbw0AAFgAAAA0AAAAAAAAAAAAAAD//////////wYAAADgEm8N0hJhDdISUQ3SEkAN4BIzDfASMw09AAAACAAAABsAAAAQAAAApBMAADMNAAA2AAAAEAAAAOATAAAzDQAAWAAAADQAAAAAAAAAAAAAAP//////////BgAAAPETMw3+E0AN/hNRDf4TYQ3xE28N4BNvDTYAAAAQAAAApBMAAG8NAABYAAAANAAAAAAAAAAAAAAA//////////8GAAAAlBNvDYYTYQ2GE1ENhhNADZQTMw2kEzMNPQAAAAgAAAAbAAAAEAAAAFgUAAAzDQAANgAAABAAAACUFAAAMw0AAFgAAAA0AAAAAAAAAAAAAAD//////////wYAAAClFDMNshRADbIUUQ2yFGENpRRvDZQUbw02AAAAEAAAAFgUAABvDQAAWAAAADQAAAAAAAAAAAAAAP//////////BgAAAEgUbw06FGENOhRRDToUQA1IFDMNWBQzDT0AAAAIAAAAGwAAABAAAAAMFQAAMw0AADYAAAAQAAAASBUAADMNAABYAAAANAAAAAAAAAAAAAAA//////////8GAAAAWRUzDWYVQA1mFVENZhVhDVkVbw1IFW8NNgAAABAAAAAMFQAAbw0AAFgAAAA0AAAAAAAAAAAAAAD//////////wYAAAD8FG8N7hRhDe4UUQ3uFEAN/BQzDQwVMw09AAAACAAAABsAAAAQAAAAwBUAADMNAAA2AAAAEAAAAPwVAAAzDQAAWAAAADQAAAAAAAAAAAAAAP//////////BgAAAA0WMw0aFkANGhZRDRoWYQ0NFm8N/BVvDTYAAAAQAAAAwBUAAG8NAABYAAAANAAAAAAAAAAAAAAA//////////8GAAAAsBVvDaIVYQ2iFVENohVADbAVMw3AFTMNPQAAAAgAAAAbAAAAEAAAAHQWAAAzDQAANgAAABAAAACwFgAAMw0AAFgAAAA0AAAAAAAAAAAAAAD//////////wYAAADBFjMNzhZADc4WUQ3OFmENwRZvDbAWbw02AAAAEAAAAHQWAABvDQAAWAAAADQAAAAAAAAAAAAAAP//////////BgAAAGQWbw1WFmENVhZRDVYWQA1kFjMNdBYzDT0AAAAIAAAAGwAAABAAAAAoFwAAMw0AADYAAAAQAAAAZBcAADMNAABYAAAANAAAAAAAAAAAAAAA//////////8GAAAAdRczDYIXQA2CF1ENghdhDXUXbw1kF28NNgAAABAAAAAoFwAAbw0AAFgAAAA0AAAAAAAAAAAAAAD//////////wYAAAAYF28NChdhDQoXUQ0KF0ANGBczDSgXMw09AAAACAAAABsAAAAQAAAA3BcAADMNAAA2AAAAEAAAABgYAAAzDQAAWAAAADQAAAAAAAAAAAAAAP//////////BgAAACkYMw02GEANNhhRDTYYYQ0pGG8NGBhvDTYAAAAQAAAA3BcAAG8NAABYAAAANAAAAAAAAAAAAAAA//////////8GAAAAzBdvDb4XYQ2+F1ENvhdADcwXMw3cFzMNPQAAAAgAAAAbAAAAEAAAAJAYAAAzDQAANgAAABAAAADMGAAAMw0AAFgAAAA0AAAAAAAAAAAAAAD//////////wYAAADdGDMN6hhADeoYUQ3qGGEN3RhvDcwYbw02AAAAEAAAAJAYAABvDQAAWAAAADQAAAAAAAAAAAAAAP//////////BgAAAIAYbw1yGGENchhRDXIYQA2AGDMNkBgzDT0AAAAIAAAAGwAAABAAAABEGQAAMw0AADYAAAAQAAAAgBkAADMNAABYAAAANAAAAAAAAAAAAAAA//////////8GAAAAkRkzDZ4ZQA2eGVENnhlhDZEZbw2AGW8NNgAAABAAAABEGQAAbw0AAFgAAAA0AAAAAAAAAAAAAAD//////////wYAAAA0GW8NJhlhDSYZUQ0mGUANNBkzDUQZMw09AAAACAAAABsAAAAQAAAA+BkAADMNAAA2AAAAEAAAADQaAAAzDQAAWAAAADQAAAAAAAAAAAAAAP//////////BgAAAEUaMw1SGkANUhpRDVIaYQ1FGm8NNBpvDTYAAAAQAAAA+BkAAG8NAABYAAAANAAAAAAAAAAAAAAA//////////8GAAAA6BlvDdoZYQ3aGVEN2hlADegZMw34GTMNPQAAAAgAAAAbAAAAEAAAAKwaAAAzDQAANgAAABAAAADoGgAAMw0AAFgAAAA0AAAAAAAAAAAAAAD//////////wYAAAD5GjMNBhtADQYbUQ0GG2EN+RpvDegabw02AAAAEAAAAKwaAABvDQAAWAAAADQAAAAAAAAAAAAAAP//////////BgAAAJwabw2OGmENjhpRDY4aQA2cGjMNrBozDT0AAAAIAAAAGwAAABAAAABgGwAAMw0AADYAAAAQAAAAnBsAADMNAABYAAAANAAAAAAAAAAAAAAA//////////8GAAAArRszDbobQA26G1ENuhthDa0bbw2cG28NNgAAABAAAABgGwAAbw0AAFgAAAA0AAAAAAAAAAAAAAD//////////wYAAABQG28NQhthDUIbUQ1CG0ANUBszDWAbMw09AAAACAAAABsAAAAQAAAAFBwAADMNAAA2AAAAEAAAAFAcAAAzDQAAWAAAADQAAAAAAAAAAAAAAP//////////BgAAAGEcMw1uHEANbhxRDW4cYQ1hHG8NUBxvDTYAAAAQAAAAFBwAAG8NAABYAAAANAAAAAAAAAAAAAAA//////////8GAAAABBxvDfYbYQ32G1EN9htADQQcMw0UHDMNPQAAAAgAAAAbAAAAEAAAAMgcAAAzDQAANgAAABAAAAAEHQAAMw0AAFgAAAA0AAAAAAAAAAAAAAD//////////wYAAAAVHTMNIh1ADSIdUQ0iHWENFR1vDQQdbw02AAAAEAAAAMgcAABvDQAAWAAAADQAAAAAAAAAAAAAAP//////////BgAAALgcbw2qHGENqhxRDaocQA24HDMNyBwzDT0AAAAIAAAAGwAAABAAAAB8HQAAMw0AADYAAAAQAAAAuB0AADMNAABYAAAANAAAAAAAAAAAAAAA//////////8GAAAAyR0zDdYdQA3WHVEN1h1hDckdbw24HW8NNgAAABAAAAB8HQAAbw0AAFgAAAA0AAAAAAAAAAAAAAD//////////wYAAABsHW8NXh1hDV4dUQ1eHUANbB0zDXwdMw09AAAACAAAABsAAAAQAAAAMB4AADMNAAA2AAAAEAAAAGweAAAzDQAAWAAAADQAAAAAAAAAAAAAAP//////////BgAAAH0eMw2KHkANih5RDYoeYQ19Hm8NbB5vDTYAAAAQAAAAMB4AAG8NAABYAAAANAAAAAAAAAAAAAAA//////////8GAAAAIB5vDRIeYQ0SHlENEh5ADSAeMw0wHjMNPQAAAAgAAAAbAAAAEAAAAOQeAAAzDQAANgAAABAAAAAgHwAAMw0AAFgAAAA0AAAAAAAAAAAAAAD//////////wYAAAAxHzMNPh9ADT4fUQ0+H2ENMR9vDSAfbw02AAAAEAAAAOQeAABvDQAAWAAAADQAAAAAAAAAAAAAAP//////////BgAAANQebw3GHmENxh5RDcYeQA3UHjMN5B4zDT0AAAAIAAAAGwAAABAAAACYHwAAMw0AADYAAAAQAAAA1B8AADMNAABYAAAANAAAAAAAAAAAAAAA//////////8GAAAA5R8zDfIfQA3yH1EN8h9hDeUfbw3UH28NNgAAABAAAACYHwAAbw0AAFgAAAA0AAAAAAAAAAAAAAD//////////wYAAACIH28Neh9hDXofUQ16H0ANiB8zDZgfMw09AAAACAAAABsAAAAQAAAATCAAADMNAAA2AAAAEAAAAIggAAAzDQAAWAAAADQAAAAAAAAAAAAAAP//////////BgAAAJkgMw2mIEANpiBRDaYgYQ2ZIG8NiCBvDTYAAAAQAAAATCAAAG8NAABYAAAANAAAAAAAAAAAAAAA//////////8GAAAAPCBvDS4gYQ0uIFENLiBADTwgMw1MIDMNPQAAAAgAAAAbAAAAEAAAAAAhAAAzDQAANgAAABAAAAA8IQAAMw0AAFgAAAA0AAAAAAAAAAAAAAD//////////wYAAABNITMNWiFADVohUQ1aIWENTSFvDTwhbw02AAAAEAAAAAAhAABvDQAAWAAAADQAAAAAAAAAAAAAAP//////////BgAAAPAgbw3iIGEN4iBRDeIgQA3wIDMNACEzDT0AAAAIAAAAGwAAABAAAAC0IQAAMw0AADYAAAAQAAAA8CEAADMNAABYAAAANAAAAAAAAAAAAAAA//////////8GAAAAASIzDQ4iQA0OIlENDiJhDQEibw3wIW8NNgAAABAAAAC0IQAAbw0AAFgAAAA0AAAAAAAAAAAAAAD//////////wYAAACkIW8NliFhDZYhUQ2WIUANpCEzDbQhMw09AAAACAAAABsAAAAQAAAAaCIAADMNAAA2AAAAEAAAAKQiAAAzDQAAWAAAADQAAAAAAAAAAAAAAP//////////BgAAALUiMw3CIkANwiJRDcIiYQ21Im8NpCJvDTYAAAAQAAAAaCIAAG8NAABYAAAANAAAAAAAAAAAAAAA//////////8GAAAAWCJvDUoiYQ1KIlENSiJADVgiMw1oIjMNPQAAAAgAAAAbAAAAEAAAABwjAAAzDQAANgAAABAAAABYIwAAMw0AAFgAAAA0AAAAAAAAAAAAAAD//////////wYAAABpIzMNdiNADXYjUQ12I2ENaSNvDVgjbw02AAAAEAAAABwjAABvDQAAWAAAADQAAAAAAAAAAAAAAP//////////BgAAAAwjbw3+ImEN/iJRDf4iQA0MIzMNHCMzDT0AAAAIAAAAGwAAABAAAADQIwAAMw0AADYAAAAQAAAADCQAADMNAABYAAAANAAAAAAAAAAAAAAA//////////8GAAAAHSQzDSokQA0qJFENKiRhDR0kbw0MJG8NNgAAABAAAADQIwAAbw0AAFgAAAA0AAAAAAAAAAAAAAD//////////wYAAADAI28NsiNhDbIjUQ2yI0ANwCMzDdAjMw09AAAACAAAABsAAAAQAAAAhCQAADMNAAA2AAAAEAAAAMAkAAAzDQAAWAAAADQAAAAAAAAAAAAAAP//////////BgAAANEkMw3eJEAN3iRRDd4kYQ3RJG8NwCRvDTYAAAAQAAAAhCQAAG8NAABYAAAANAAAAAAAAAAAAAAA//////////8GAAAAdCRvDWYkYQ1mJFENZiRADXQkMw2EJDMNPQAAAAgAAAAbAAAAEAAAADglAAAzDQAANgAAABAAAAB0JQAAMw0AAFgAAAA0AAAAAAAAAAAAAAD//////////wYAAACFJTMNkiVADZIlUQ2SJWENhSVvDXQlbw02AAAAEAAAADglAABvDQAAWAAAADQAAAAAAAAAAAAAAP//////////BgAAACglbw0aJWENGiVRDRolQA0oJTMNOCUzDT0AAAAIAAAAGwAAABAAAADsJQAAMw0AADYAAAAQAAAAKCYAADMNAABYAAAANAAAAAAAAAAAAAAA//////////8GAAAAOSYzDUYmQA1GJlENRiZhDTkmbw0oJm8NNgAAABAAAADsJQAAbw0AAFgAAAA0AAAAAAAAAAAAAAD//////////wYAAADcJW8NziVhDc4lUQ3OJUAN3CUzDewlMw09AAAACAAAABsAAAAQAAAAoCYAADMNAAA2AAAAEAAAANwmAAAzDQAAWAAAADQAAAAAAAAAAAAAAP//////////BgAAAO0mMw36JkAN+iZRDfomYQ3tJm8N3CZvDTYAAAAQAAAAoCYAAG8NAABYAAAANAAAAAAAAAAAAAAA//////////8GAAAAkCZvDYImYQ2CJlENgiZADZAmMw2gJjMNPQAAAAgAAAAbAAAAEAAAAFQnAAAzDQAANgAAABAAAACQJwAAMw0AAFgAAAA0AAAAAAAAAAAAAAD//////////wYAAAChJzMNridADa4nUQ2uJ2ENoSdvDZAnbw02AAAAEAAAAFQnAABvDQAAWAAAADQAAAAAAAAAAAAAAP//////////BgAAAEQnbw02J2ENNidRDTYnQA1EJzMNVCczDT0AAAAIAAAAGwAAABAAAADMJwAAMw0AADYAAAAQAAAAzCcAAPcMAABYAAAANAAAAAAAAAAAAAAA//////////8GAAAAzCfmDNon2QzqJ9kM+yfZDAgo5gwIKPcMNgAAABAAAAAIKAAAMw0AAFgAAAA0AAAAAAAAAAAAAAD//////////wYAAAAIKEMN+ydRDeonUQ3aJ1ENzCdDDcwnMw09AAAACAAAABsAAAAQAAAAzCcAAH8MAAA2AAAAEAAAAMwnAABDDAAAWAAAADQAAAAAAAAAAAAAAP//////////BgAAAMwnMgzaJyUM6iclDPsnJQwIKDIMCChDDDYAAAAQAAAACCgAAH8MAABYAAAANAAAAAAAAAAAAAAA//////////8GAAAACCiPDPsnnQzqJ50M2iedDMwnjwzMJ38MPQAAAAgAAAAbAAAAEAAAAMwnAADLCwAANgAAABAAAADMJwAAjwsAAFgAAAA0AAAAAAAAAAAAAAD//////////wYAAADMJ34L2idxC+oncQv7J3ELCCh+Cwgojws2AAAAEAAAAAgoAADLCwAAWAAAADQAAAAAAAAAAAAAAP//////////BgAAAAgo2wv7J+kL6ifpC9on6QvMJ9sLzCfLCz0AAAAIAAAAGwAAABAAAADMJwAAFwsAADYAAAAQAAAAzCcAANsKAABYAAAANAAAAAAAAAAAAAAA//////////8GAAAAzCfKCtonvQrqJ70K+ye9CggoygoIKNsKNgAAABAAAAAIKAAAFwsAAFgAAAA0AAAAAAAAAAAAAAD//////////wYAAAAIKCcL+yc1C+onNQvaJzULzCcnC8wnFws9AAAACAAAABsAAAAQAAAAzCcAAGMKAAA2AAAAEAAAAMwnAAAnCgAAWAAAADQAAAAAAAAAAAAAAP//////////BgAAAMwnFgraJwkK6icJCvsnCQoIKBYKCCgnCjYAAAAQAAAACCgAAGMKAABYAAAANAAAAAAAAAAAAAAA//////////8GAAAACChzCvsngQrqJ4EK2ieBCswncwrMJ2MKPQAAAAgAAAAbAAAAEAAAAMwnAACvCQAANgAAABAAAADMJwAAcwkAAFgAAAA0AAAAAAAAAAAAAAD//////////wYAAADMJ2IJ2idVCeonVQn7J1UJCChiCQgocwk2AAAAEAAAAAgoAACvCQAAWAAAADQAAAAAAAAAAAAAAP//////////BgAAAAgovwn7J80J6ifNCdonzQnMJ78JzCevCT0AAAAIAAAAGwAAABAAAACjJwAAYAkAADYAAAAQAAAAZycAAGAJAABYAAAANAAAAAAAAAAAAAAA//////////8GAAAAVydgCUknUglJJ0IJSScxCVcnJAlnJyQJNgAAABAAAACjJwAAJAkAAFgAAAA0AAAAAAAAAAAAAAD//////////wYAAAC0JyQJwScxCcEnQgnBJ1IJtCdgCaMnYAk9AAAACAAAABsAAAAQAAAA7yYAAGAJAAA2AAAAEAAAALMmAABgCQAAWAAAADQAAAAAAAAAAAAAAP//////////BgAAAKMmYAmVJlIJlSZCCZUmMQmjJiQJsyYkCTYAAAAQAAAA7yYAACQJAABYAAAANAAAAAAAAAAAAAAA//////////8GAAAAACckCQ0nMQkNJ0IJDSdSCQAnYAnvJmAJPQAAAAgAAAAbAAAAEAAAADsmAABgCQAANgAAABAAAAD/JQAAYAkAAFgAAAA0AAAAAAAAAAAAAAD//////////wYAAADvJWAJ4SVSCeElQgnhJTEJ7yUkCf8lJAk2AAAAEAAAADsmAAAkCQAAWAAAADQAAAAAAAAAAAAAAP//////////BgAAAEwmJAlZJjEJWSZCCVkmUglMJmAJOyZgCT0AAAAIAAAAGwAAABAAAACHJQAAYAkAADYAAAAQAAAASyUAAGAJAABYAAAANAAAAAAAAAAAAAAA//////////8GAAAAOyVgCS0lUgktJUIJLSUxCTslJAlLJSQJNgAAABAAAACHJQAAJAkAAFgAAAA0AAAAAAAAAAAAAAD//////////wYAAACYJSQJpSUxCaUlQgmlJVIJmCVgCYclYAk9AAAACAAAABsAAAAQAAAA0yQAAGAJAAA2AAAAEAAAAJckAABgCQAAWAAAADQAAAAAAAAAAAAAAP//////////BgAAAIckYAl5JFIJeSRCCXkkMQmHJCQJlyQkCTYAAAAQAAAA0yQAACQJAABYAAAANAAAAAAAAAAAAAAA//////////8GAAAA5CQkCfEkMQnxJEIJ8SRSCeQkYAnTJGAJPQAAAAgAAAAbAAAAEAAAAB8kAABgCQAANgAAABAAAADjIwAAYAkAAFgAAAA0AAAAAAAAAAAAAAD//////////wYAAADTI2AJxSNSCcUjQgnFIzEJ0yMkCeMjJAk2AAAAEAAAAB8kAAAkCQAAWAAAADQAAAAAAAAAAAAAAP//////////BgAAADAkJAk9JDEJPSRCCT0kUgkwJGAJHyRgCT0AAAAIAAAAGwAAABAAAABrIwAAYAkAADYAAAAQAAAALyMAAGAJAABYAAAANAAAAAAAAAAAAAAA//////////8GAAAAHyNgCREjUgkRI0IJESMxCR8jJAkvIyQJNgAAABAAAABrIwAAJAkAAFgAAAA0AAAAAAAAAAAAAAD//////////wYAAAB8IyQJiSMxCYkjQgmJI1IJfCNgCWsjYAk9AAAACAAAABsAAAAQAAAAtyIAAGAJAAA2AAAAEAAAAHsiAABgCQAAWAAAADQAAAAAAAAAAAAAAP//////////BgAAAGsiYAldIlIJXSJCCV0iMQlrIiQJeyIkCTYAAAAQAAAAtyIAACQJAABYAAAANAAAAAAAAAAAAAAA//////////8GAAAAyCIkCdUiMQnVIkIJ1SJSCcgiYAm3ImAJPQAAAAgAAAAbAAAAEAAAAAMiAABgCQAANgAAABAAAADHIQAAYAkAAFgAAAA0AAAAAAAAAAAAAAD//////////wYAAAC3IWAJqSFSCakhQgmpITEJtyEkCcchJAk2AAAAEAAAAAMiAAAkCQAAWAAAADQAAAAAAAAAAAAAAP//////////BgAAABQiJAkhIjEJISJCCSEiUgkUImAJAyJgCT0AAAAIAAAAGwAAABAAAABPIQAAYAkAADYAAAAQAAAAEyEAAGAJAABYAAAANAAAAAAAAAAAAAAA//////////8GAAAAAyFgCfUgUgn1IEIJ9SAxCQMhJAkTISQJNgAAABAAAABPIQAAJAkAAFgAAAA0AAAAAAAAAAAAAAD//////////wYAAABgISQJbSExCW0hQgltIVIJYCFgCU8hYAk9AAAACAAAABsAAAAQAAAAmyAAAGAJAAA2AAAAEAAAAF8gAABgCQAAWAAAADQAAAAAAAAAAAAAAP//////////BgAAAE8gYAlBIFIJQSBCCUEgMQlPICQJXyAkCTYAAAAQAAAAmyAAACQJAABYAAAANAAAAAAAAAAAAAAA//////////8GAAAArCAkCbkgMQm5IEIJuSBSCawgYAmbIGAJPQAAAAgAAAAbAAAAEAAAAOcfAABgCQAANgAAABAAAACrHwAAYAkAAFgAAAA0AAAAAAAAAAAAAAD//////////wYAAACbH2AJjR9SCY0fQgmNHzEJmx8kCasfJAk2AAAAEAAAAOcfAAAkCQAAWAAAADQAAAAAAAAAAAAAAP//////////BgAAAPgfJAkFIDEJBSBCCQUgUgn4H2AJ5x9gCT0AAAAIAAAAGwAAABAAAAAzHwAAYAkAADYAAAAQAAAA9x4AAGAJAABYAAAANAAAAAAAAAAAAAAA//////////8GAAAA5x5gCdkeUgnZHkIJ2R4xCeceJAn3HiQJNgAAABAAAAAzHwAAJAkAAFgAAAA0AAAAAAAAAAAAAAD//////////wYAAABEHyQJUR8xCVEfQglRH1IJRB9gCTMfYAk9AAAACAAAABsAAAAQAAAAfx4AAGAJAAA2AAAAEAAAAEMeAABgCQAAWAAAADQAAAAAAAAAAAAAAP//////////BgAAADMeYAklHlIJJR5CCSUeMQkzHiQJQx4kCTYAAAAQAAAAfx4AACQJAABYAAAANAAAAAAAAAAAAAAA//////////8GAAAAkB4kCZ0eMQmdHkIJnR5SCZAeYAl/HmAJPQAAAAgAAAAbAAAAEAAAAMsdAABgCQAANgAAABAAAACPHQAAYAkAAFgAAAA0AAAAAAAAAAAAAAD//////////wYAAAB/HWAJcR1SCXEdQglxHTEJfx0kCY8dJAk2AAAAEAAAAMsdAAAkCQAAWAAAADQAAAAAAAAAAAAAAP//////////BgAAANwdJAnpHTEJ6R1CCekdUgncHWAJyx1gCT0AAAAIAAAAGwAAABAAAAAXHQAAYAkAADYAAAAQAAAA2xwAAGAJAABYAAAANAAAAAAAAAAAAAAA//////////8GAAAAyxxgCb0cUgm9HEIJvRwxCcscJAnbHCQJNgAAABAAAAAXHQAAJAkAAFgAAAA0AAAAAAAAAAAAAAD//////////wYAAAAoHSQJNR0xCTUdQgk1HVIJKB1gCRcdYAk9AAAACAAAABsAAAAQAAAAYxwAAGAJAAA2AAAAEAAAACccAABgCQAAWAAAADQAAAAAAAAAAAAAAP//////////BgAAABccYAkJHFIJCRxCCQkcMQkXHCQJJxwkCTYAAAAQAAAAYxwAACQJAABYAAAANAAAAAAAAAAAAAAA//////////8GAAAAdBwkCYEcMQmBHEIJgRxSCXQcYAljHGAJPQAAAAgAAAAbAAAAEAAAAK8bAABgCQAANgAAABAAAABzGwAAYAkAAFgAAAA0AAAAAAAAAAAAAAD//////////wYAAABjG2AJVRtSCVUbQglVGzEJYxskCXMbJAk2AAAAEAAAAK8bAAAkCQAAWAAAADQAAAAAAAAAAAAAAP//////////BgAAAMAbJAnNGzEJzRtCCc0bUgnAG2AJrxtgCT0AAAAIAAAAGwAAABAAAAD7GgAAYAkAADYAAAAQAAAAvxoAAGAJAABYAAAANAAAAAAAAAAAAAAA//////////8GAAAArxpgCaEaUgmhGkIJoRoxCa8aJAm/GiQJNgAAABAAAAD7GgAAJAkAAFgAAAA0AAAAAAAAAAAAAAD//////////wYAAAAMGyQJGRsxCRkbQgkZG1IJDBtgCfsaYAk9AAAACAAAABsAAAAQAAAARxoAAGAJAAA2AAAAEAAAAAsaAABgCQAAWAAAADQAAAAAAAAAAAAAAP//////////BgAAAPsZYAntGVIJ7RlCCe0ZMQn7GSQJCxokCTYAAAAQAAAARxoAACQJAABYAAAANAAAAAAAAAAAAAAA//////////8GAAAAWBokCWUaMQllGkIJZRpSCVgaYAlHGmAJPQAAAAgAAAAbAAAAEAAAAJMZAABgCQAANgAAABAAAABXGQAAYAkAAFgAAAA0AAAAAAAAAAAAAAD//////////wYAAABHGWAJORlSCTkZQgk5GTEJRxkkCVcZJAk2AAAAEAAAAJMZAAAkCQAAWAAAADQAAAAAAAAAAAAAAP//////////BgAAAKQZJAmxGTEJsRlCCbEZUgmkGWAJkxlgCT0AAAAIAAAAGwAAABAAAADfGAAAYAkAADYAAAAQAAAAoxgAAGAJAABYAAAANAAAAAAAAAAAAAAA//////////8GAAAAkxhgCYUYUgmFGEIJhRgxCZMYJAmjGCQJNgAAABAAAADfGAAAJAkAAFgAAAA0AAAAAAAAAAAAAAD//////////wYAAADwGCQJ/RgxCf0YQgn9GFIJ8BhgCd8YYAk9AAAACAAAABsAAAAQAAAAKxgAAGAJAAA2AAAAEAAAAO8XAABgCQAAWAAAADQAAAAAAAAAAAAAAP//////////BgAAAN8XYAnRF1IJ0RdCCdEXMQnfFyQJ7xckCTYAAAAQAAAAKxgAACQJAABYAAAANAAAAAAAAAAAAAAA//////////8GAAAAPBgkCUkYMQlJGEIJSRhSCTwYYAkrGGAJPQAAAAgAAAAbAAAAEAAAAHcXAABgCQAANgAAABAAAAA7FwAAYAkAAFgAAAA0AAAAAAAAAAAAAAD//////////wYAAAArF2AJHRdSCR0XQgkdFzEJKxckCTsXJAk2AAAAEAAAAHcXAAAkCQAAWAAAADQAAAAAAAAAAAAAAP//////////BgAAAIgXJAmVFzEJlRdCCZUXUgmIF2AJdxdgCT0AAAAIAAAAGwAAABAAAADDFgAAYAkAADYAAAAQAAAAhxYAAGAJAABYAAAANAAAAAAAAAAAAAAA//////////8GAAAAdxZgCWkWUglpFkIJaRYxCXcWJAmHFiQJNgAAABAAAADDFgAAJAkAAFgAAAA0AAAAAAAAAAAAAAD//////////wYAAADUFiQJ4RYxCeEWQgnhFlIJ1BZgCcMWYAk9AAAACAAAABsAAAAQAAAADxYAAGAJAAA2AAAAEAAAANMVAABgCQAAWAAAADQAAAAAAAAAAAAAAP//////////BgAAAMMVYAm1FVIJtRVCCbUVMQnDFSQJ0xUkCTYAAAAQAAAADxYAACQJAABYAAAANAAAAAAAAAAAAAAA//////////8GAAAAIBYkCS0WMQktFkIJLRZSCSAWYAkPFmAJPQAAAAgAAAAbAAAAEAAAAFsVAABgCQAANgAAABAAAAAfFQAAYAkAAFgAAAA0AAAAAAAAAAAAAAD//////////wYAAAAPFWAJARVSCQEVQgkBFTEJDxUkCR8VJAk2AAAAEAAAAFsVAAAkCQAAWAAAADQAAAAAAAAAAAAAAP//////////BgAAAGwVJAl5FTEJeRVCCXkVUglsFWAJWxVgCT0AAAAIAAAAGwAAABAAAACnFAAAYAkAADYAAAAQAAAAaxQAAGAJAABYAAAANAAAAAAAAAAAAAAA//////////8GAAAAWxRgCU0UUglNFEIJTRQxCVsUJAlrFCQJNgAAABAAAACnFAAAJAkAAFgAAAA0AAAAAAAAAAAAAAD//////////wYAAAC4FCQJxRQxCcUUQgnFFFIJuBRgCacUYAk9AAAACAAAABsAAAAQAAAA8xMAAGAJAAA2AAAAEAAAALcTAABgCQAAWAAAADQAAAAAAAAAAAAAAP//////////BgAAAKcTYAmZE1IJmRNCCZkTMQmnEyQJtxMkCTYAAAAQAAAA8xMAACQJAABYAAAANAAAAAAAAAAAAAAA//////////8GAAAABBQkCREUMQkRFEIJERRSCQQUYAnzE2AJPQAAAAgAAAAbAAAAEAAAAD8TAABgCQAANgAAABAAAAADEwAAYAkAAFgAAAA0AAAAAAAAAAAAAAD//////////wYAAADzEmAJ5RJSCeUSQgnlEjEJ8xIkCQMTJAk2AAAAEAAAAD8TAAAkCQAAWAAAADQAAAAAAAAAAAAAAP//////////BgAAAFATJAldEzEJXRNCCV0TUglQE2AJPxNgCT0AAAAIAAAAGwAAABAAAACLEgAAYAkAADYAAAAQAAAATxIAAGAJAABYAAAANAAAAAAAAAAAAAAA//////////8GAAAAPxJgCTESUgkxEkIJMRIxCT8SJAlPEiQJNgAAABAAAACLEgAAJAkAAFgAAAA0AAAAAAAAAAAAAAD//////////wYAAACcEiQJqRIxCakSQgmpElIJnBJgCYsSYAk9AAAACAAAABsAAAAQAAAA1xEAAGAJAAA2AAAAEAAAAJsRAABgCQAAWAAAADQAAAAAAAAAAAAAAP//////////BgAAAIsRYAl9EVIJfRFCCX0RMQmLESQJmxEkCTYAAAAQAAAA1xEAACQJAABYAAAANAAAAAAAAAAAAAAA//////////8GAAAA6BEkCfURMQn1EUIJ9RFSCegRYAnXEWAJPQAAAAgAAAAbAAAAEAAAACMRAABgCQAANgAAABAAAADnEAAAYAkAAFgAAAA0AAAAAAAAAAAAAAD//////////wYAAADXEGAJyRBSCckQQgnJEDEJ1xAkCecQJAk2AAAAEAAAACMRAAAkCQAAWAAAADQAAAAAAAAAAAAAAP//////////BgAAADQRJAlBETEJQRFCCUERUgk0EWAJIxFgCT0AAAAIAAAAGwAAABAAAABvEAAAYAkAADYAAAAQAAAAMxAAAGAJAABYAAAANAAAAAAAAAAAAAAA//////////8GAAAAIxBgCRUQUgkVEEIJFRAxCSMQJAkzECQJNgAAABAAAABvEAAAJAkAAFgAAAA0AAAAAAAAAAAAAAD//////////wYAAACAECQJjRAxCY0QQgmNEFIJgBBgCW8QYAk9AAAACAAAABsAAAAQAAAAuw8AAGAJAAA2AAAAEAAAAH8PAABgCQAAWAAAADQAAAAAAAAAAAAAAP//////////BgAAAG8PYAlhD1IJYQ9CCWEPMQlvDyQJfw8kCTYAAAAQAAAAuw8AACQJAABYAAAANAAAAAAAAAAAAAAA//////////8GAAAAzA8kCdkPMQnZD0IJ2Q9SCcwPYAm7D2AJPQAAAAgAAAAbAAAAEAAAAAcPAABgCQAANgAAABAAAADLDgAAYAkAAFgAAAA0AAAAAAAAAAAAAAD//////////wYAAAC7DmAJrQ5SCa0OQgmtDjEJuw4kCcsOJAk2AAAAEAAAAAcPAAAkCQAAWAAAADQAAAAAAAAAAAAAAP//////////BgAAABgPJAklDzEJJQ9CCSUPUgkYD2AJBw9gCT0AAAAIAAAAGwAAABAAAABTDgAAYAkAADYAAAAQAAAAFw4AAGAJAABYAAAANAAAAAAAAAAAAAAA//////////8GAAAABw5gCfkNUgn5DUIJ+Q0xCQcOJAkXDiQJNgAAABAAAABTDgAAJAkAAFgAAAA0AAAAAAAAAAAAAAD//////////wYAAABkDiQJcQ4xCXEOQglxDlIJZA5gCVMOYAk9AAAACAAAABsAAAAQAAAAnw0AAGAJAAA2AAAAEAAAAGMNAABgCQAAWAAAADQAAAAAAAAAAAAAAP//////////BgAAAFMNYAlFDVIJRQ1CCUUNMQlTDSQJYw0kCTYAAAAQAAAAnw0AACQJAABYAAAANAAAAAAAAAAAAAAA//////////8GAAAAsA0kCb0NMQm9DUIJvQ1SCbANYAmfDWAJPQAAAAgAAAAbAAAAEAAAAOsMAABgCQAANgAAABAAAACvDAAAYAkAAFgAAAA0AAAAAAAAAAAAAAD//////////wYAAACfDGAJkQxSCZEMQgmRDDEJnwwkCa8MJAk2AAAAEAAAAOsMAAAkCQAAWAAAADQAAAAAAAAAAAAAAP//////////BgAAAPwMJAkJDTEJCQ1CCQkNUgn8DGAJ6wxgCT0AAAAIAAAAGwAAABAAAAA3DAAAYAkAADYAAAAQAAAA+wsAAGAJAABYAAAANAAAAAAAAAAAAAAA//////////8GAAAA6wtgCd0LUgndC0IJ3QsxCesLJAn7CyQJNgAAABAAAAA3DAAAJAkAAFgAAAA0AAAAAAAAAAAAAAD//////////wYAAABIDCQJVQwxCVUMQglVDFIJSAxgCTcMYAk9AAAACAAAABsAAAAQAAAAgwsAAGAJAAA2AAAAEAAAAEcLAABgCQAAWAAAADQAAAAAAAAAAAAAAP//////////BgAAADcLYAkpC1IJKQtCCSkLMQk3CyQJRwskCTYAAAAQAAAAgwsAACQJAABYAAAANAAAAAAAAAAAAAAA//////////8GAAAAlAskCaELMQmhC0IJoQtSCZQLYAmDC2AJPQAAAAgAAAAbAAAAEAAAAM8KAABgCQAANgAAABAAAACTCgAAYAkAAFgAAAA0AAAAAAAAAAAAAAD//////////wYAAACDCmAJdQpSCXUKQgl1CjEJgwokCZMKJAk2AAAAEAAAAM8KAAAkCQAAWAAAADQAAAAAAAAAAAAAAP//////////BgAAAOAKJAntCjEJ7QpCCe0KUgngCmAJzwpgCT0AAAAIAAAAGwAAABAAAAAbCgAAYAkAADYAAAAQAAAA3wkAAGAJAABYAAAANAAAAAAAAAAAAAAA//////////8GAAAAzwlgCcEJUgnBCUIJwQkxCc8JJAnfCSQJNgAAABAAAAAbCgAAJAkAAFgAAAA0AAAAAAAAAAAAAAD//////////wYAAAAsCiQJOQoxCTkKQgk5ClIJLApgCRsKYAk9AAAACAAAABsAAAAQAAAAZwkAAGAJAAA2AAAAEAAAACsJAABgCQAAWAAAADQAAAAAAAAAAAAAAP//////////BgAAABsJYAkNCVIJDQlCCQ0JMQkbCSQJKwkkCTYAAAAQAAAAZwkAACQJAABYAAAANAAAAAAAAAAAAAAA//////////8GAAAAeAkkCYUJMQmFCUIJhQlSCXgJYAlnCWAJPQAAAAgAAAAbAAAAEAAAALMIAABgCQAANgAAABAAAAB3CAAAYAkAAFgAAAA0AAAAAAAAAAAAAAD//////////wYAAABnCGAJWQhSCVkIQglZCDEJZwgkCXcIJAk2AAAAEAAAALMIAAAkCQAAWAAAADQAAAAAAAAAAAAAAP//////////BgAAAMQIJAnRCDEJ0QhCCdEIUgnECGAJswhgCT0AAAAIAAAAGwAAABAAAAD/BwAAYAkAADYAAAAQAAAAwwcAAGAJAABYAAAANAAAAAAAAAAAAAAA//////////8GAAAAswdgCaUHUgmlB0IJpQcxCbMHJAnDByQJNgAAABAAAAD/BwAAJAkAAFgAAAA0AAAAAAAAAAAAAAD//////////wYAAAAQCCQJHQgxCR0IQgkdCFIJEAhgCf8HYAk9AAAACAAAABsAAAAQAAAASwcAAGAJAAA2AAAAEAAAAA8HAABgCQAAWAAAADQAAAAAAAAAAAAAAP//////////BgAAAP8GYAnxBlIJ8QZCCfEGMQn/BiQJDwckCTYAAAAQAAAASwcAACQJAABYAAAANAAAAAAAAAAAAAAA//////////8GAAAAXAckCWkHMQlpB0IJaQdSCVwHYAlLB2AJPQAAAAgAAAAbAAAAEAAAAJcGAABgCQAANgAAABAAAABbBgAAYAkAAFgAAAA0AAAAAAAAAAAAAAD//////////wYAAABLBmAJPQZSCT0GQgk9BjEJSwYkCVsGJAk2AAAAEAAAAJcGAAAkCQAAWAAAADQAAAAAAAAAAAAAAP//////////BgAAAKgGJAm1BjEJtQZCCbUGUgmoBmAJlwZgCT0AAAAIAAAAGwAAABAAAADjBQAAYAkAADYAAAAQAAAApwUAAGAJAABYAAAANAAAAAAAAAAAAAAA//////////8GAAAAlwVgCYkFUgmJBUIJiQUxCZcFJAmnBSQJNgAAABAAAADjBQAAJAkAAFgAAAA0AAAAAAAAAAAAAAD//////////wYAAAD0BSQJAQYxCQEGQgkBBlIJ9AVgCeMFYAk9AAAACAAAABsAAAAQAAAALwUAAGAJAAA2AAAAEAAAAPMEAABgCQAAWAAAADQAAAAAAAAAAAAAAP//////////BgAAAOMEYAnVBFIJ1QRCCdUEMQnjBCQJ8wQkCTYAAAAQAAAALwUAACQJAABYAAAANAAAAAAAAAAAAAAA//////////8GAAAAQAUkCU0FMQlNBUIJTQVSCUAFYAkvBWAJPQAAAAgAAAAbAAAAEAAAAHsEAABgCQAANgAAABAAAAB7BAAAYAkAAFgAAAA0AAAAAAAAAAAAAAD//////////wYAAABrBGAJXQRSCV0EQgldBDEJawQkCXsEJAk2AAAAEAAAAHsEAAAkCQAAWAAAADQAAAAAAAAAAAAAAP//////////BgAAAIwEJAmZBDEJmQRCCZkEUgmMBGAJewRgCT0AAAAIAAAAPAAAAAgAAAA/AAAAGAAAAEQAAACRAAAAggIAANgAAAATAAAADAAAAAEAAAAlAAAADAAAAAAAAIAlAAAADAAAAAc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nzCrQ+jnVkMIQAECPAAAADAAAAACEMDbAAAAAI4AAAAAAAAAq6oqPAIAAAACAAAAAgAAAAAAAAACEMDbAAAAAAAAAP8IQAADLAAAACAAAAACEMDbAgAAAAAAAAAAAAAAAAAAADBQqD4AAAAAAAEBARVAAAAQAAAABAAAAAEAAAAkAAAAJAAAAAAAgD0AAAAAAAAAAAAAgD0AAAAAAAAAAAIAAABfAAAAOAAAAAEAAAA4AAAAAAAAADgAAAAAAAAAAAABABQAAAAAAAAAAAAAAAAAAAAAAAAAAAAAACUAAAAMAAAAAQAAACUAAAAMAAAABQAAgFcAAAAkAAAAVAEAANQAAABYAQAAAAEAAAIAAABfFWcNXxXeDyUAAAAMAAAABwAAgCUAAAAMAAAAAAAAgCQAAAAkAAAAAACAQQAAAAAAAAAAAACAQQAAAAAAAAAAAgAAACgAAAAMAAAAAQAAAEYAAAAsAQAAIAEAAEVNRisqQAAAJAAAABgAAAAAAIA/AAAAAAAAAAAAAIA/AAAAAAAAAAAqQAAAJAAAABgAAAAAAIA/AAAAAAAAAAAAAIA/AAAAAAAAAAAmQAAAEAAAAAQAAAAAAAAAJUAAABAAAAAEAAAAAAAAAB9AAwAMAAAAAAAAACJABAAMAAAAAAAAAB5ACQAMAAAAAAAAACFABwAMAAAAAAAAACpAAAAkAAAAGAAAAAAAAAAAAPBCAADwwgAAAACfMKtD6OdWQwhAAgNQAAAARAAAAAIQwNsGAAAAAAAAADaEyz4AAAAAgQKdPtQGOj12VKQ+FtiJPHZUpD4V2Im8gQKdPtMGOr02hMs+AAAAAAABAwMDgXUAFEACgBAAAAAEAAAAAAAA/ygAAAAMAAAAAgAAACQAAAAkAAAAAACAPQAAAAAAAAAAAACAPQAAAAAAAAAAAgAAACcAAAAYAAAAAgAAAAAAAAAAAAAAAAAAACUAAAAMAAAAAgAAABMAAAAMAAAAAQAAADsAAAAIAAAAGwAAABAAAABfFQAAYhAAADYAAAAQAAAABxUAALQPAABYAAAAKAAAAAAAAAAAAAAA//////////8DAAAAPhXPD38Vzw+2FbQPNgAAABAAAABfFQAAYhAAAD0AAAAIAAAAPAAAAAgAAAA+AAAAGAAAAFABAAD7AAAAXAEAAAc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BCiQ1nptkIEQAAADAAAAAAAAAAhAAAACAAAABwAAAAIAAAASwAAAEAAAAAwAAAABQAAACAAAAABAAAAAQAAABAAAAAAAAAAAAAAAMICAADYAgAAAAAAAAAAAADCAgAA2AIAACQAAAAkAAAAAACAPwAAAAAAAAAAAACAP/AQokNZ6bZCAgAAAAwAAAAQAAAAAAAAAAAAAAAKAAAAEAAAAAAAAAAAAAAAUgAAAHABAAABAAAA7P///wAAAAAAAAAAAAAAALwCAAAAAAAABAAFIkMAYQBsAGkAYgByAGkAAAD+fwAAAAAAAAAAAADAwHljnQAAAAIAAAAAAAAAAAAAAAAAAAAgcxcCNAIAACAAAAAAAAAAAAAAAAAAAAAAAAAAAAAAAMDCeWOdAAAACQAAAAAAAADgwXljnQAAAECTo3U0AgAAkNnufjQCAAAR/NVE/n8AAJDZ7n40AgAAAAB+bjQCAABaEvH//////yBLAAAE8QQA4A3EZzQCAABaEvH//////yBLAAAE8QQAF0iSNQAAAAABAAAAAAAAAAAAAAAAAAAAIEsAACF5AQBMm8ZC/n8AAAEAAAAAAAAAcb6WNf5/AADAwnljnQAAAODBeWMAAAAAQJOjdTQCAADzxMvf/X8AAAAAAAAAAAAAWhIE8QAAAAB5tnljnQAAAHQb/kP+fwAA4A3EZzQCAAADN8TfZHYACAAAAAAlAAAADAAAAAEAAAAWAAAADAAAABgAAAASAAAADAAAAAEAAAAYAAAADAAAAAAAAAJUAAAAcAAAAEQBAABIAAAAfAEAAF8AAAACAAAAAAAAAAAAAAAAAAAAAAAAAAYAAABMAAAAAAAAAAAAAAAAAAAA//////////9YAAAAUgBvAHUAdABlAHIACwAAAAsAAAALAAAABwAAAAoAAAAHAAAAJQAAAAwAAAANAACAKAAAAAwAAAABAAAAIgAAAAwAAAD/////RgAAACABAAAUAQAARU1GKypAAAAkAAAAGAAAAAAA8EIAAAAAAAAAAAAA8ELwEKJDWem2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VikUNl6eZCBEAAAAwAAAAAAAAAIQAAAAgAAAAcAAAACAAAAEsAAABAAAAAMAAAAAUAAAAgAAAAAQAAAAEAAAAQAAAAAAAAAAAAAADCAgAA2AIAAAAAAAAAAAAAwgIAANgCAAAkAAAAJAAAAAAAgD8AAAAAAAAAAAAAgD9VYpFDZenmQgIAAAAMAAAAEAAAAAAAAAAAAAAACgAAABAAAAAAAAAAAAAAAFIAAABwAQAAAQAAAOz///8AAAAAAAAAAAAAAAC8AgAAAAAAAAQABSJDAGEAbABpAGIAcgBpAAAA/n8AAAAAAAAAAAAAwMB5Y50AAAACAAAAAAAAAAAAAAAAAAAAh4gIPAAAAAAAAAAAAAAAAAAAAAAAAAAAAAAAAAAAAADAwnljnQAAAAkAAAAAAAAA4MF5Y50AAABAk6N1NAIAAJDZ7n40AgAAEfzVRP5/AACQ2e5+NAIAAAAAfm40AgAArhta//////8gSwAABFoEAIANxGc0AgAArhta//////8gSwAABFoEABdIkjUAAAAAAQAAAAAAAAAAAAAAAAAAACBLAAAheQEATJvGQv5/AAABAAAAAAAAAHG+ljX+fwAAwMJ5Y50AAADgwXljAAAAAECTo3U0AgAA88TL3/1/AAAAAAAAAAAAAK4bBFoAAAAAebZ5Y50AAAB0G/5D/n8AAIANxGc0AgAAAzfE32R2AAgAAAAAJQAAAAwAAAABAAAAFgAAAAwAAAAYAAAAEgAAAAwAAAABAAAAGAAAAAwAAAAAAAACVAAAAKAAAAAjAQAAYAAAAJ4BAAB3AAAAAgAAAAAAAAAAAAAAAAAAAAAAAAAOAAAATAAAAAAAAAAAAAAAAAAAAP//////////aAAAAFAAcgBvAGMAZQBzAHMAbwByACAAQwBhAHIAZAALAAAABwAAAAsAAAAIAAAACgAAAAgAAAAIAAAACwAAAAcAAAAEAAAACwAAAAoAAAAHAAAACwAAACUAAAAMAAAADQAAgCgAAAAMAAAAAQAAACIAAAAMAAAA/////0YAAADYAQAAzAEAAEVNRisqQAAAJAAAABgAAAAAAPBCAAAAAAAAAAAAAPBCVWKRQ2Xp5kI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qRPNBTYcCRAhAAgO0AAAAqAAAAAIQwNsRAAAAAAAAAMjj8T0AAAAAIpGoQAAAAACAp6pAAACQJbFYrEBxmFi9sVisQMjj8b2xWKxAZfhiv7FYrEBXq3O/gKeqQG+agL8ikahAb5qAv8jj8T1vmoC/cZhYPW+agL8AAEAlV6tzvwAA4CVl+GK/AAAAAMjj8b0AAAAmcZhYvXGYWD0AANilyOPxPQAAcKYAAQMDAwEDAwMBAwMDAQMDgwAAABRAAoAQAAAABAAAAP////8oAAAADAAAAAIAAAAhAAAACAAAAGIAAAAMAAAAAQAAACQAAAAkAAAAAACAPQAAAAAAAAAAAACAPQAAAAAAAAAAAgAAACcAAAAYAAAAAgAAAAAAAAD///8AAAAAACUAAAAMAAAAAgAAABMAAAAMAAAAAQAAADsAAAAIAAAAGwAAABAAAADCAgAAmiAAADYAAAAQAAAAYSkAAJogAABYAAAAKAAAAAAAAAAAAAAA//////////8DAAAA3imaIEQqNSBEKrgfNgAAABAAAABEKgAA9BkAAFgAAAAoAAAAAAAAAAAAAAD//////////wMAAABEKncZ3ikRGWEpERk2AAAAEAAAAMICAAARGQAAWAAAACgAAAAAAAAAAAAAAP//////////AwAAAEUCERnfAXcZ3wH0GTYAAAAQAAAA3wEAALgfAABYAAAAKAAAAAAAAAAAAAAA//////////8DAAAA3wE1IEUCmiDCApogPQAAAAgAAAA8AAAACAAAAD4AAAAYAAAAHQAAAJEBAAClAgAACg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qRPNBTYcCRAhAAQI8AAAAMAAAAAIQwNsAAAAAjgAAAAAAAACrqio8AgAAAAIAAAACAAAAAAAAAAIQwNsAAAAAAAAA/xVAAgAQAAAABAAAAAEAAAAkAAAAJAAAAAAAgD0AAAAAAAAAAAAAgD0AAAAAAAAAAAIAAABfAAAAOAAAAAEAAAA4AAAAAAAAADgAAAAAAAAAAAABABQAAAAAAAAAAAAAAAAAAAAAAAAAAAAAACUAAAAMAAAAAQAAACUAAAAMAAAABQAAgDsAAAAIAAAAGwAAABAAAADCAgAAmiAAADYAAAAQAAAAYSkAAJogAABYAAAAKAAAAAAAAAAAAAAA//////////8DAAAA3imaIEQqNSBEKrgfNgAAABAAAABEKgAA9BkAAFgAAAAoAAAAAAAAAAAAAAD//////////wMAAABEKncZ3ikRGWEpERk2AAAAEAAAAMICAAARGQAAWAAAACgAAAAAAAAAAAAAAP//////////AwAAAEUCERnfAXcZ3wH0GTYAAAAQAAAA3wEAALgfAABYAAAAKAAAAAAAAAAAAAAA//////////8DAAAA3wE1IEUCmiDCApogPQAAAAgAAAA8AAAACAAAAEAAAAAYAAAAHAAAAI8BAACmAgAADAIAACUAAAAMAAAABwAAgCUAAAAMAAAAAAAAgCQAAAAkAAAAAACAQQAAAAAAAAAAAACAQQAAAAAAAAAAAgAAACgAAAAMAAAAAQAAAEYAAABUAQAASAEAAEVNRisqQAAAJAAAABgAAAAAAIA/AAAAAAAAAAAAAIA/AAAAAAAAAAAqQAAAJAAAABgAAAAAAIA/AAAAAAAAAAAAAIA/AAAAAAAAAAAmQAAAEAAAAAQAAAAAAAAAJUAAABAAAAAEAAAAAAAAAB9AAwAMAAAAAAAAACJABAAMAAAAAAAAAB5ACQAMAAAAAAAAACFABwAMAAAAAAAAACpAAAAkAAAAGAAAAAAA8EIAAAAAAAAAAAAA8ELPBzhDFP75QwhAAQI8AAAAMAAAAAIQwNsAAAAAjgAAAAAAAACrqio8AgAAAAIAAAACAAAAAAAAAAIQwNsAAAAAAAAA/whAAgM8AAAAMAAAAAIQwNsEAAAAAAAAAAAAAAD3ySK/dmq/PvfJIr+2UxZAAAAAAMNiMUAAAAAAAAEBARVAAgAQAAAABAAAAAEAAAAkAAAAJAAAAAAAgD0AAAAAAAAAAAAAgD0AAAAAAAAAAAIAAABfAAAAOAAAAAEAAAA4AAAAAAAAADgAAAAAAAAAAAABABQAAAAAAAAAAAAAAAAAAAAAAAAAAAAAACUAAAAMAAAAAQAAACUAAAAMAAAABQAAgFcAAAAsAAAAtQAAAKUBAAAGAgAA9gEAAAQAAAB5C3MaRw5zGhcdOB9DIDgfJQAAAAwAAAAHAACAJQAAAAwAAAAAAACAJAAAACQAAAAAAIBBAAAAAAAAAAAAAIBBAAAAAAAAAAACAAAAKAAAAAwAAAABAAAARgAAAFQBAABIAQAARU1GKypAAAAkAAAAGAAAAAAAgD8AAAAAAAAAAAAAgD8AAAAAAAAAACpAAAAkAAAAGAAAAAAAgD8AAAAAAAAAAAAAgD8AAAAAAAAAACZAAAAQAAAABAAAAAAAAAAlQAAAEAAAAAQAAAAAAAAAH0ADAAwAAAAAAAAAIkAEAAwAAAAAAAAAHkAJAAwAAAAAAAAAIUAHAAwAAAAAAAAAKkAAACQAAAAYAAAAAADwQgAAAAAAAAAAAADwws8HOEO+1tNDCEABAjwAAAAwAAAAAhDA2wAAAACOAAAAAAAAAKuqKjwCAAAAAgAAAAIAAAAAAAAAAhDA2wAAAAAAAAD/CEACAzwAAAAwAAAAAhDA2wQAAAAAAAAAAAAAAPfJIr92ar8+98kiv7ZTFkAAAAAAw2IxQAAAAAAAAQEBFUACABAAAAAEAAAAAQAAACQAAAAkAAAAAACAPQAAAAAAAAAAAACAPQAAAAAAAAAAAgAAAF8AAAA4AAAAAQAAADgAAAAAAAAAOAAAAAAAAAAAAAEAFAAAAAAAAAAAAAAAAAAAAAAAAAAAAAAAJQAAAAwAAAABAAAAJQAAAAwAAAAFAACAVwAAACwAAAC1AAAApQEAAAYCAAD2AQAABAAAAHkLOB9HDjgfFx1zGkMgcxo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CkEOROAY60MEQAAADAAAAAAAAAAhAAAACAAAABwAAAAIAAAASwAAAEAAAAAwAAAABQAAACAAAAABAAAAAQAAABAAAAAAAAAAAAAAAMICAADYAgAAAAAAAAAAAADCAgAA2AIAACQAAAAkAAAAAACAPwAAAAAAAAAAAACAPwpBDkTgGOtDAgAAAAwAAAAQAAAAAAAAAAAAAAAKAAAAEAAAAAAAAAAAAAAAUgAAAHABAAABAAAA7P///wAAAAAAAAAAAAAAALwCAAAAAAAABAAFIkMAYQBsAGkAYgByAGkAAAD+fwAAAAAAAAAAAADAwHljnQAAAAIAAAAAAAAAAAAAAAAAAACHiAg8AAAAAAAAAAAAAAAAAAAAAAAAAAAAAAAAAAAAAMDCeWOdAAAACQAAAAAAAADgwXljnQAAAECTo3U0AgAAkNnufjQCAAAR/NVE/n8AAJDZ7n40AgAAAAB+bjQCAACtFFL//////yBLAAAEUgQAOA3EZzQCAACtFFL//////yBLAAAEUgQAF0iSNQAAAAABAAAAAAAAAAAAAAAAAAAAIEsAACF5AQBMm8ZC/n8AAAEAAAAAAAAAcb6WNf5/AADAwnljnQAAAODBeWMAAAAAQJOjdTQCAADzxMvf/X8AAAAAAAAAAAAArRQEUgAAAAB5tnljnQAAAHQb/kP+fwAAOA3EZzQCAAADN8TfZHYACAAAAAAlAAAADAAAAAEAAAAWAAAADAAAABgAAAASAAAADAAAAAEAAAAYAAAADAAAAAAAAAJUAAAAeAAAADkCAADDAQAAdAIAANoBAAACAAAAAAAAAAAAAAAAAAAAAAAAAAcAAABMAAAAAAAAAAAAAAAAAAAA//////////9cAAAAUwB3AGkAdABjAGgAIAAAAAkAAAAPAAAABQAAAAcAAAAJAAAACgAAAAUAAAAlAAAADAAAAA0AAIAoAAAADAAAAAEAAAAiAAAADAAAAP////9GAAAAIAEAABQBAABFTUYrKkAAACQAAAAYAAAAAADwQgAAAAAAAAAAAADwQgpBDkTgGOt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uUOROMY90MEQAAADAAAAAAAAAAhAAAACAAAABwAAAAIAAAASwAAAEAAAAAwAAAABQAAACAAAAABAAAAAQAAABAAAAAAAAAAAAAAAMICAADYAgAAAAAAAAAAAADCAgAA2AIAACQAAAAkAAAAAACAPwAAAAAAAAAAAACAPyLlDkTjGPdDAgAAAAwAAAAQAAAAAAAAAAAAAAAKAAAAEAAAAAAAAAAAAAAAUgAAAHABAAABAAAA7P///wAAAAAAAAAAAAAAALwCAAAAAAAABAAFIkMAYQBsAGkAYgByAGkAAAD+fwAAAAAAAAAAAADAwHljnQAAAAIAAAAAAAAAAAAAAAAAAACHiAg8AAAAAAAAAAAAAAAAAAAAAAAAAAAAAAAAAAAAAMDCeWOdAAAACQAAAAAAAADgwXljnQAAAECTo3U0AgAAkNnufjQCAAAR/NVE/n8AAJDZ7n40AgAAAAB+bjQCAABaEvb//////yBLAAAE9gQA4A3EZzQCAABaEvb//////yBLAAAE9gQAF0iSNQAAAAABAAAAAAAAAAAAAAAAAAAAIEsAACF5AQBMm8ZC/n8AAAEAAAAAAAAAcb6WNf5/AADAwnljnQAAAODBeWMAAAAAQJOjdTQCAADzxMvf/X8AAAAAAAAAAAAAWhIE9gAAAAB5tnljnQAAAHQb/kP+fwAA4A3EZzQCAAADN8TfZHYACAAAAAAlAAAADAAAAAEAAAAWAAAADAAAABgAAAASAAAADAAAAAEAAAAYAAAADAAAAAAAAAJUAAAAcAAAADwCAADbAQAAbQIAAPIBAAACAAAAAAAAAAAAAAAAAAAAAAAAAAYAAABMAAAAAAAAAAAAAAAAAAAA//////////9YAAAARgBhAGIAcgBpAGMACQAAAAoAAAALAAAABwAAAAUAAAAIAAAAJQAAAAwAAAANAACAKAAAAAwAAAABAAAAIgAAAAwAAAD/////RgAAANgBAADMAQAARU1GKypAAAAkAAAAGAAAAAAA8EIAAAAAAAAAAAAA8EIi5Q5E4xj3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pE80EFSTRECEACA7QAAACoAAAAAhDA2xEAAAAAAAAAyOPxPQAAAAC02ew/AAAAAC0z9T8AAJAl8ff7P3GYWL3x9/s/yOPxvfD3+z9QLle/8Pf7P0LhZ78sM/U/yWp1v7TZ7D/JanW/yOPxPclqdb9xmFg9yWp1vwAAQCVC4We/AADgJVAuV78AAAAAyOPxvQAAACZxmFi9cZhYPQAA2KXI4/E9AABwpgABAwMDAQMDAwEDAwMBAwODAAAAFEACgBAAAAAEAAAA/////yEAAAAIAAAAYgAAAAwAAAABAAAAJAAAACQAAAAAAIA9AAAAAAAAAAAAAIA9AAAAAAAAAAACAAAAJQAAAAwAAAACAAAAEwAAAAwAAAABAAAAOwAAAAgAAAAbAAAAEAAAAMICAAALLQAANgAAABAAAADADwAACy0AAFgAAAAoAAAAAAAAAAAAAAD//////////wMAAAA9EAstoxClLKMQKCw2AAAAEAAAAKMQAAC9JgAAWAAAACgAAAAAAAAAAAAAAP//////////AwAAAKMQQCY9ENolwA/aJTYAAAAQAAAAwgIAANolAABYAAAAKAAAAAAAAAAAAAAA//////////8DAAAARQLaJd8BQCbfAb0mNgAAABAAAADfAQAAKCwAAFgAAAAoAAAAAAAAAAAAAAD//////////wMAAADfAaUsRQILLcICCy09AAAACAAAADwAAAAIAAAAPgAAABgAAAAdAAAAXQIAAAsBAADR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pE80EFSTRECEABAjwAAAAwAAAAAhDA2wAAAACOAAAAAAAAAKuqKjwCAAAAAgAAAAIAAAAAAAAAAhDA2wAAAAAAAAD/FUACABAAAAAEAAAAAQAAACQAAAAkAAAAAACAPQAAAAAAAAAAAACAPQAAAAAAAAAAAgAAAF8AAAA4AAAAAQAAADgAAAAAAAAAOAAAAAAAAAAAAAEAFAAAAAAAAAAAAAAAAAAAAAAAAAAAAAAAJQAAAAwAAAABAAAAJQAAAAwAAAAFAACAOwAAAAgAAAAbAAAAEAAAAMICAAALLQAANgAAABAAAADADwAACy0AAFgAAAAoAAAAAAAAAAAAAAD//////////wMAAAA9EAstoxClLKMQKCw2AAAAEAAAAKMQAAC9JgAAWAAAACgAAAAAAAAAAAAAAP//////////AwAAAKMQQCY9ENolwA/aJTYAAAAQAAAAwgIAANolAABYAAAAKAAAAAAAAAAAAAAA//////////8DAAAARQLaJd8BQCbfAb0mNgAAABAAAADfAQAAKCwAAFgAAAAoAAAAAAAAAAAAAAD//////////wMAAADfAaUsRQILLcICCy09AAAACAAAADwAAAAIAAAAQAAAABgAAAAcAAAAXAIAAAwBAADTAgAA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jthQUKLwChECkAAgCQAAAAYAAAA8+7b/wEAAAAAAAAARqLYvo8KNz9Gotg+KAAAAAwAAAACAAAAJAAAACQAAAAAAIA9AAAAAAAAAAAAAIA9AAAAAAAAAAACAAAAJwAAABgAAAACAAAAAAAAANvu8wAAAAAAJQAAAAwAAAACAAAAJQAAAAwAAAAIAACAVgAAADAAAAAvAAAAbwIAAIYAAACjAgAABQAAAP4C/Cb+AikqWwgpKlsI/Cb+Avwm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jthQUKLwChECEABAjwAAAAwAAAAAhDA2wAAAACOAAAAAAAAAKuqKjwCAAAAAgAAAAIAAAAAAAAAAhDA2wAAAAAAAAD/CEACA0gAAAA8AAAAAhDA2wUAAAAAAAAAAAAAAAAAAACPCjc/AAAAAI8KNz9Goti+AAAAAEai2L4AAAAAAAAAAAABAQGBAQMDFUACABAAAAAEAAAAAQAAACQAAAAkAAAAAACAPQAAAAAAAAAAAACAPQAAAAAAAAAAAgAAAF8AAAA4AAAAAQAAADgAAAAAAAAAOAAAAAAAAAAAAAEAFAAAAAAAAAAAAAAAAAAAAAAAAAAAAAAAJQAAAAwAAAABAAAAJQAAAAwAAAAFAACAVgAAADAAAAAuAAAAbgIAAIgAAAClAgAABQAAAP4CKSpbCCkqWwj8Jv4C/Cb+Aikq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7qgdkJmNCREBEAAAAwAAAAAAAAAIQAAAAgAAAAcAAAACAAAAEsAAABAAAAAMAAAAAUAAAAgAAAAAQAAAAEAAAAQAAAAAAAAAAAAAADCAgAA2AIAAAAAAAAAAAAAwgIAANgCAAAkAAAAJAAAAAAAgD8AAAAAAAAAAAAAgD+6oHZCZjQkRAIAAAAMAAAAEAAAAAAAAAAAAAAACgAAABAAAAAAAAAAAAAAAFIAAABwAQAAAQAAAOn///8AAAAAAAAAAAAAAAC8AgAAAAAAAAQABSJDAGEAbABpAGIAcgBpAAAA/n8AAAAAAAAAAAAAXsXVRP5/AACkAeYCAAAAAEAAAAAAAAAAMKfDdTQCAAAAAAAAAAAAAAAAAAAAAAAAAAAAAAAAAADAwnljnQAAAAkAAAAAAAAA4MF5Y50AAABAk6N1NAIAAJBx7n40AgAAEfzVRP5/AACQce5+NAIAAAAAfm40AgAArhtg//////8gSwAABGAEAIANxGc0AgAArhtg//////8gSwAABGAEABdIkjUAAAAAAQAAAAAAAAAAAAAAAAAAACBLAAAheQEATJvGQv5/AAABAAAAAAAAAHG+ljX+fwAAwMJ5Y50AAADgwXljAAAAAECTo3U0AgAA88TL3/1/AAAAAAAAAAAAAK4bBGAAAAAAebZ5Y50AAAB0G/5D/n8AAIANxGc0AgAAAzfE32R2AAgAAAAAJQAAAAwAAAABAAAAFgAAAAwAAAAYAAAAEgAAAAwAAAABAAAAGAAAAAwAAAAAAAACVAAAAGQAAAA+AAAAewIAAHcAAACWAgAAAgAAAAAAAAAAAAAAAAAAAAAAAAAEAAAATAAAAAAAAAAAAAAAAAAAAP//////////VAAAAFQAQwBBAE0ADAAAAAwAAAAOAAAAFAAAACUAAAAMAAAADQAAgCgAAAAMAAAAAQAAACIAAAAMAAAA/////0YAAABwHwAAZB8AAEVNRisqQAAAJAAAABgAAAAAAPBCAAAAAAAAAAAAAPBCuqB2QmY0JE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wX0hCBUk0RCtAAAAMAAAAAAAAAB5ABgAMAAAAAAAAACFABQAMAAAAAAAAAB5ACQAMAAAAAAAAACpAAAAkAAAAGAAAAMCbCTkAAAAAAAAAAMCbCTmwX0hCBUk0RCFABwAMAAAAAAAAAAhAAgM8AAAAMAAAAAIQwNsEAAAAAAAAAAAAAAAAAAAAAMJiSAAAAAAAwmJIAA5iyAAA4boADmLIAAEBgTNAAgEMAAAAAAAAACRABAAMAAAAAAAAACpAAAAkAAAAGAAAAB3WUj8AAAAAAAAAAONJUj+vX0hC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MgAAALMCAABR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EhCAMAsRCQAAAAkAAAAVFVVPwAAAAAAAAAAQFROPwAASEIAwCxEBAAAAHMAAAAMAAAAAAAAAA0AAAAQAAAAMgAAALMCAABSAAAAcAEAAAEAAAAUAAAACQAAAAAAAAAAAAAAvAIAAAAAAAAHAgIiUwB5AHMAdABlAG0AAAAAAAAAAAAAAAAAAAAAAAAAAAAAAAAAAAAAAAAAAAAAAAAAAAAAAAAAAAAAAAAAAAAAAAAAAAAg1+5+NAIAAAEAAAACAAAAGQMAAAQAAAAAAAAAAAAAAMAM7340AgAAcNfufjQCAADQtnljnQAAAEsAAAAAAAAA0LZ5Y50AAACOAAAAAAAAAEBNpjX+fwAAMVBhSQAAAAAwAO9+NAIAAAQAAAABAAAAAAAAAAQAAAAAAAAAAAAAAEsAAEv/////AAAAAP////8HCwAMNAIAAAAAAAAAAAAAsF9GQgUpNES7IaBC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vX0hC1LAsRCpAAAAkAAAAGAAAAMCbCTkAAAAAAAAAAMCbCTmwX0hCBUk0RCRAAAAMAAAAAAAAACtAAAAMAAAAAAAAAB5ABgAMAAAAAAAAACFABQAMAAAAAAAAAAhABAQoAAAAHAAAAAIQwNsAAAAAAAAAEAAAAD8AAAA/AIAwRAAANkQ0QAQADAAAAAAAAAAeQAkADAAAAAAAAAAqQAAAJAAAABgAAADAmwk5AAAAAAAAAADAmwk5sF9IQgVJNEQhQAcADAAAAAAAAAAqQAAAJAAAABgAAADAmwk5AAAAAAAAAADAmwk5r19IQgVJNEQqQAAAJAAAABgAAAAAAIA/AAAAAAAAAAAAAIA/AAAAAAAAAAAqQAAAJAAAABgAAAAAAIA/AAAAAAAAAAAAAIA/AAAAAAAAAAAmQAAAEAAAAAQAAAAAAAAAJUAAABAAAAAEAAAAAAAAAB9AAwAMAAAAAAAAACJABAAMAAAAAAAAAB5ACQAMAAAAAAAAACFABwAMAAAAAAAAACpAAAAkAAAAGAAAAMCbCTkAAAAAAAAAAMCbCTmllsBCBUk0RCtAAAAMAAAAAAAAAB5ABgAMAAAAAAAAACFABQAMAAAAAAAAAB5ACQAMAAAAAAAAACpAAAAkAAAAGAAAAMCbCTkAAAAAAAAAAMCbCTmllsBCBUk0RCFABwAMAAAAAAAAAAhAAgM8AAAAMAAAAAIQwNsEAAAAAAAAAAAAAAAAAAAAAMJiSAAAAAAAwmJIAA5iyAAA4boADmLIAAEBgTNAAgEMAAAAAAAAACRABAAMAAAAAAAAACpAAAAkAAAAGAAAAB3WUj8AAAAAAAAAAONJUj+llsBC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YAAAALMCAAB/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MBCAMAsRCQAAAAkAAAAVFVVPwAAAAAAAAAAQFROPwAAwEIAwCxEBAAAAHMAAAAMAAAAAAAAAA0AAAAQAAAAYAAAALMCAABSAAAAcAEAAAEAAAAUAAAACQAAAAAAAAAAAAAAvAIAAAAAAAAHAgIiUwB5AHMAdABlAG0AAAAAAAAAAAAAAAAAAAAAAAAAAAAAAAAAAAAAAAAAAAAAAAAAAAAAAAAAAAAAAAAAAAAAAAAAAAAg1+5+NAIAAAEAAAACAAAA/QUAAAQAAAAAAAAAAAAAAMAM7340AgAAcNfufjQCAADQtnljnQAAAEsAAAAAAAAA0LZ5Y50AAACOAAAAAAAAAEBNpjX+fwAAMVBhSQAAAAAw/e5+NAIAAAQAAAABAAAAAAAAAAQAAAAAAAAAAAAAAEsAAEv/////AAAAAP////8HPgA5NAIAAAAAAAAAAAAApZa/QgUpNESIiPxC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llsBC1LAsRCpAAAAkAAAAGAAAAMCbCTkAAAAAAAAAAMCbCTmllsBCBUk0RCRAAAAMAAAAAAAAACtAAAAMAAAAAAAAAB5ABgAMAAAAAAAAACFABQAMAAAAAAAAAAhABQQoAAAAHAAAAAIQwNsAAAAAAAAAEAAAAD8AAAA/AIAwRAAANkQ0QAUADAAAAAAAAAAeQAkADAAAAAAAAAAqQAAAJAAAABgAAADAmwk5AAAAAAAAAADAmwk5pZbAQgVJNEQhQAcADAAAAAAAAAAqQAAAJAAAABgAAADAmwk5AAAAAAAAAADAmwk5pZbAQgVJNEQqQAAAJAAAABgAAAAAAIA/AAAAAAAAAAAAAIA/AAAAAAAAAAAqQAAAJAAAABgAAAAAAIA/AAAAAAAAAAAAAIA/AAAAAAAAAAAmQAAAEAAAAAQAAAAAAAAAJUAAABAAAAAEAAAAAAAAAB9AAwAMAAAAAAAAACJABAAMAAAAAAAAAB5ACQAMAAAAAAAAACFABwAMAAAAAAAAACpAAAAkAAAAGAAAAMCbCTkAAAAAAAAAAMCbCTnllBBDBUk0RCtAAAAMAAAAAAAAAB5ABgAMAAAAAAAAACFABQAMAAAAAAAAAB5ACQAMAAAAAAAAACpAAAAkAAAAGAAAAMCbCTkAAAAAAAAAAMCbCTnllBBDBUk0RCFABwAMAAAAAAAAAAhAAgM8AAAAMAAAAAIQwNsEAAAAAAAAAAAAAAAAAAAAAMJiSAAAAAAAwmJIAA5iyAAA4boADmLIAAEBgTNAAgEMAAAAAAAAACRABAAMAAAAAAAAACpAAAAkAAAAGAAAAB3WUj8AAAAAAAAAAONJUj/llBBD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kQAAALMCAACv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ABFDAMAsRCQAAAAkAAAA4zhOPwAAAAAAAAAAQFROPwAAEUMAwCxEBAAAAHMAAAAMAAAAAAAAAA0AAAAQAAAAkQAAALMCAABSAAAAcAEAAAEAAAAUAAAACQAAAAAAAAAAAAAAvAIAAAAAAAAHAgIiUwB5AHMAdABlAG0AAAAAAAAAAAAAAAAAAAAAAAAAAAAAAAAAAAAAAAAAAAAAAAAAAAAAAAAAAAAAAAAAAAAAAAAAAAAg1+5+NAIAAAEAAAACAAAAAQkAAAQAAAAAAAAAAAAAAMAM7340AgAAcNfufjQCAADQtnljnQAAAEsAAAAAAAAA0LZ5Y50AAACOAAAAAAAAAEBNpjX+fwAAMVBhSQAAAACw++5+NAIAAAQAAAABAAAAAAAAAAQAAAAAAAAAAAAAAEsAAEv/////AAAAAP////8HPgA5NAIAAAAAAAAAAAAA5RQQQwUpNETWjS5D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llBBD1LAsRCpAAAAkAAAAGAAAAMCbCTkAAAAAAAAAAMCbCTnllBBDBUk0RCRAAAAMAAAAAAAAACtAAAAMAAAAAAAAAB5ABgAMAAAAAAAAACFABQAMAAAAAAAAAAhABgQoAAAAHAAAAAIQwNsAAAAAAAAAEAAAAD8AAAA/AIAwRAAANkQ0QAYADAAAAAAAAAAeQAkADAAAAAAAAAAqQAAAJAAAABgAAADAmwk5AAAAAAAAAADAmwk55ZQQQwVJNEQhQAcADAAAAAAAAAAqQAAAJAAAABgAAADAmwk5AAAAAAAAAADAmwk55ZQQQwVJNEQqQAAAJAAAABgAAAAAAIA/AAAAAAAAAAAAAIA/AAAAAAAAAAAqQAAAJAAAABgAAAAAAIA/AAAAAAAAAAAAAIA/AAAAAAAAAAAmQAAAEAAAAAQAAAAAAAAAJUAAABAAAAAEAAAAAAAAAB9AAwAMAAAAAAAAACJABAAMAAAAAAAAAB5ACQAMAAAAAAAAACFABwAMAAAAAAAAACpAAAAkAAAAGAAAAMCbCTkAAAAAAAAAAMCbCTm1fFdDBUk0RCtAAAAMAAAAAAAAAB5ABgAMAAAAAAAAACFABQAMAAAAAAAAAB5ACQAMAAAAAAAAACpAAAAkAAAAGAAAAMCbCTkAAAAAAAAAAMCbCTm1fFdDBUk0RCFABwAMAAAAAAAAAAhAAgM8AAAAMAAAAAIQwNsEAAAAAAAAAAAAAAAAAAAAAMJiSAAAAAAAwmJIAA5iyAAA4boADmLIAAEBgTNAAgEMAAAAAAAAACRABAAMAAAAAAAAACpAAAAkAAAAGAAAAB3WUj8AAAAAAAAAAONJUj+1fFdD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1wAAALMCAAD2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FdDAMAsRCQAAAAkAAAAVFVVPwAAAAAAAAAAQFROPwAAV0MAwCxEBAAAAHMAAAAMAAAAAAAAAA0AAAAQAAAA1wAAALMCAABSAAAAcAEAAAEAAAAUAAAACQAAAAAAAAAAAAAAvAIAAAAAAAAHAgIiUwB5AHMAdABlAG0AAAAAAAAAAAAAAAAAAAAAAAAAAAAAAAAAAAAAAAAAAAAAAAAAAAAAAAAAAAAAAAAAAAAAAAAAAAAg1+5+NAIAAAEAAAACAAAAcA0AAAQAAAAAAAAAAAAAAMAM7340AgAAcNfufjQCAADQtnljnQAAAEsAAAAAAAAA0LZ5Y50AAACOAAAAAAAAAEBNpjX+fwAAMVBhSQAAAAAw+u5+NAIAAAQAAAABAAAAAAAAAAQAAAAAAAAAAAAAAEsAAEv/////AAAAAP////8HPgA5NAIAAAAAAAAAAAAAtfxWQwUpNESmdXVD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AgCAAD8AQAARU1GKyxAAAAkAAAAGAAAAAAAgD8AAAAAAAAAAAAAgD8AAACAAAAAgCpAAAAkAAAAGAAAAB3WUj8AAAAAAAAAAONJUj+1fFdD1LAsRCpAAAAkAAAAGAAAAMCbCTkAAAAAAAAAAMCbCTm1fFdDBUk0RCRAAAAMAAAAAAAAACtAAAAMAAAAAAAAAB5ABgAMAAAAAAAAACFABQAMAAAAAAAAAAhABgQoAAAAHAAAAAIQwNsAAAAAAAAAEAAAAD8AAAA/AIAwRAAANkQ0QAYADAAAAAAAAAAeQAkADAAAAAAAAAAqQAAAJAAAABgAAADAmwk5AAAAAAAAAADAmwk5tXxXQwVJNEQhQAcADAAAAAAAAAAqQAAAJAAAABgAAADAmwk5AAAAAAAAAADAmwk5tXxXQwVJNEQqQAAAJAAAABgAAAAAAIA/AAAAAAAAAAAAAIA/AAAAAAAAAAAqQAAAJAAAABgAAAAAAIA/AAAAAAAAAAAAAIA/AAAAAAAAAAAmQAAAEAAAAAQAAAAAAAAAJUAAABAAAAAEAAAAAAAAAB9AAwAMAAAAAAAAACJABAAMAAAAAAAAAB5ACQAMAAAAAAAAACFABwAMAAAAAAAAACpAAAAkAAAAGAAAAAAAgD8AAAAAAAAAAAAAgD+CJjhDZyMxRARAAAAMAAAAAAAAACEAAAAIAAAAHAAAAAgAAABLAAAAQAAAADAAAAAFAAAAIAAAAAEAAAABAAAAEAAAAAAAAAAAAAAAwgIAANgCAAAAAAAAAAAAAMICAADYAgAAJAAAACQAAAAAAIA/AAAAAAAAAAAAAIA/giY4Q2cjMUQCAAAADAAAABAAAAAAAAAAAAAAAAoAAAAQAAAAAAAAAAAAAABSAAAAcAEAAAEAAADi////AAAAAAAAAAAAAAAAvAIAAAAAAAAEAAQiQwBhAGwAaQBiAHIAaQAAAAAAAAAgCaV0NAIAAEoAAAAAAAAA4GV+bjQCAAAg+O5+DAAAAA8AAA80AgAAsC/ufgAAAAAAAAAAAAAAAAAAAAAAAAAAwMJ5Y50AAAAJAAAAAAAAAODBeWOdAAAAQJOjdTQCAABQcu5+NAIAABH81UT+fwAAUHLufjQCAAAAAH5uNAIAAK0Uc///////IEsAAARzBAA4DcRnNAIAAK0Uc///////IEsAAARzBAAXSJI1AAAAAAEAAAAAAAAAAAAAAAAAAAAgSwAAIXkBAEybxkL+fwAAAQAAAAAAAABxvpY1/n8AAMDCeWOdAAAA4MF5YwAAAABAk6N1NAIAAPPEy9/9fwAAAAAAAAAAAACtFARzAAAAAHm2eWOdAAAAdBv+Q/5/AAA4DcRnNAIAAAM3xN9kdgAIAAAAACUAAAAMAAAAAQAAABYAAAAMAAAAGAAAABIAAAAMAAAAAQAAABgAAAAMAAAAAAAAAlQAAABgAAAAuAAAAKgCAADPAAAAzAIAAAIAAAAAAAAAAAAAAAAAAAAAAAAAAwAAAEwAAAAAAAAAAAAAAAAAAAD//////////1QAAAAuAC4ALgAAAAgAAAAIAAAACAAAACUAAAAMAAAADQAAgCgAAAAMAAAAAQAAACIAAAAMAAAA/////0YAAAAgAQAAFAEAAEVNRisqQAAAJAAAABgAAAAAAPBCAAAAAAAAAAAAAPBCgiY4Q2cjM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XfKdDH+olRARAAAAMAAAAAAAAACEAAAAIAAAAHAAAAAgAAABLAAAAQAAAADAAAAAFAAAAIAAAAAEAAAABAAAAEAAAAAAAAAAAAAAAwgIAANgCAAAAAAAAAAAAAMICAADYAgAAJAAAACQAAAAAAIA/AAAAAAAAAAAAAIA/V3ynQx/qJUQCAAAADAAAABAAAAAAAAAAAAAAAAoAAAAQAAAAAAAAAAAAAABSAAAAcAEAAAEAAADi////AAAAAAAAAAAAAAAAvAIAAAAAAAAEAAQiQwBhAGwAaQBiAHIAaQAAAAAAAAAgCaV0NAIAAEoAAAAAAAAA4GV+bjQCAAAg+O5+DAAAAIeICDwAAAAAAAAAAAAAAAAAAAAAAAAAAAAAAAAAAAAAwMJ5Y50AAAAJAAAAAAAAAODBeWOdAAAAQJOjdTQCAAAQcO5+NAIAABH81UT+fwAAEHDufjQCAAAAAH5uNAIAAK4bZ///////IEsAAARnBACADcRnNAIAAK4bZ///////IEsAAARnBAAXSJI1AAAAAAEAAAAAAAAAAAAAAAAAAAAgSwAAIXkBAEybxkL+fwAAAQAAAAAAAABxvpY1/n8AAMDCeWOdAAAA4MF5YwAAAABAk6N1NAIAAPPEy9/9fwAAAAAAAAAAAACuGwRnAAAAAHm2eWOdAAAAdBv+Q/5/AACADcRnNAIAAAM3xN9kdgAIAAAAACUAAAAMAAAAAQAAABYAAAAMAAAAGAAAABIAAAAMAAAAAQAAABgAAAAMAAAAAAAAAlQAAABgAAAATwEAAHsCAABmAQAAnwIAAAIAAAAAAAAAAAAAAAAAAAAAAAAAAwAAAEwAAAAAAAAAAAAAAAAAAAD//////////1QAAAAuAC4ALgAAAAgAAAAIAAAACAAAACUAAAAMAAAADQAAgCgAAAAMAAAAAQAAACIAAAAMAAAA/////0YAAAAgAQAAFAEAAEVNRisqQAAAJAAAABgAAAAAAPBCAAAAAAAAAAAAAPBCV3ynQx/qJ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r5lDeFQiRARAAAAMAAAAAAAAACEAAAAIAAAAHAAAAAgAAABLAAAAQAAAADAAAAAFAAAAIAAAAAEAAAABAAAAEAAAAAAAAAAAAAAAwgIAANgCAAAAAAAAAAAAAMICAADYAgAAJAAAACQAAAAAAIA/AAAAAAAAAAAAAIA/z6+ZQ3hUIkQCAAAADAAAABAAAAAAAAAAAAAAAAoAAAAQAAAAAAAAAAAAAABSAAAAcAEAAAEAAADs////AAAAAAAAAAAAAAAAvAIAAAAAAAAEAAUiQwBhAGwAaQBiAHIAaQAAAAAAAAAgCaV0NAIAAEoAAAAAAAAA4GV+bjQCAAAg+O5+DAAAAIeICDwAAAAAAAAAAAAAAAAAAAAAAAAAAAAAAAAAAAAAwMJ5Y50AAAAJAAAAAAAAAODBeWOdAAAAQJOjdTQCAABQeO5+NAIAABH81UT+fwAAUHjufjQCAAAAAH5uNAIAAE0XWf//////IEsAAARZBAAgDcRnNAIAAE0XWf//////IEsAAARZBAAXSJI1AAAAAAEAAAAAAAAAAAAAAAAAAAAgSwAAIXkBAEybxkL+fwAAAQAAAAAAAABxvpY1/n8AAMDCeWOdAAAA4MF5YwAAAABAk6N1NAIAAPPEy9/9fwAAAAAAAAAAAABNFwRZAAAAAHm2eWOdAAAAdBv+Q/5/AAAgDcRnNAIAAAM3xN9kdgAIAAAAACUAAAAMAAAAAQAAABYAAAAMAAAAGAAAABIAAAAMAAAAAQAAABgAAAAMAAAAAAAAAlQAAACIAAAAMwEAAHYCAACHAQAAjQIAAAIAAAAAAAAAAAAAAAAAAAAAAAAACgAAAEwAAAAAAAAAAAAAAAAAAAD//////////2AAAABMAGkAbgBlACAAQwBhAHIAZABzAAgAAAAFAAAACwAAAAoAAAAFAAAACgAAAAoAAAAHAAAACwAAAAgAAAAlAAAADAAAAA0AAIAoAAAADAAAAAEAAAAiAAAADAAAAP////9GAAAAIAEAABQBAABFTUYrKkAAACQAAAAYAAAAAADwQgAAAAAAAAAAAADwQs+vmUN4VCJ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chqQ1uzGkIEQAAADAAAAAAAAAAhAAAACAAAABwAAAAIAAAASwAAAEAAAAAwAAAABQAAACAAAAABAAAAAQAAABAAAAAAAAAAAAAAAMICAADYAgAAAAAAAAAAAADCAgAA2AIAACQAAAAkAAAAAACAPwAAAAAAAAAAAACAPxHIakNbsxpCAgAAAAwAAAAQAAAAAAAAAAAAAAAKAAAAEAAAAAAAAAAAAAAAUgAAAHABAAABAAAA4v///wAAAAAAAAAAAAAAALwCAAAAAAAABAAEIkMAYQBsAGkAYgByAGkAAAAAAAAAIAmldDQCAABKAAAAAAAAAOBlfm40AgAAIPjufgwAAACHiAg8AAAAAAAAAAAAAAAAAAAAAAAAAAAAAAAAAAAAAMDCeWOdAAAACQAAAAAAAADgwXljnQAAAECTo3U0AgAAkHHufjQCAAAR/NVE/n8AAJBx7n40AgAAAAB+bjQCAACtFHf//////yBLAAAEdwQAOA3EZzQCAACtFHf//////yBLAAAEdwQAF0iSNQAAAAABAAAAAAAAAAAAAAAAAAAAIEsAACF5AQBMm8ZC/n8AAAEAAAAAAAAAcb6WNf5/AADAwnljnQAAAODBeWMAAAAAQJOjdTQCAADzxMvf/X8AAAAAAAAAAAAArRQEdwAAAAB5tnljnQAAAHQb/kP+fwAAOA3EZzQCAAADN8TfZHYACAAAAAAlAAAADAAAAAEAAAAWAAAADAAAABgAAAASAAAADAAAAAEAAAAYAAAADAAAAAAAAAJUAAAAoAAAAOsAAAAKAAAAsQEAAC4AAAACAAAAAAAAAAAAAAAAAAAAAAAAAA4AAABMAAAAAAAAAAAAAAAAAAAA//////////9oAAAATQBvAGQAdQBsAGEAcgAgAFIAbwB1AHQAZQByABoAAAAQAAAAEAAAABEAAAAHAAAADwAAAAoAAAAHAAAAEQAAABAAAAAQAAAACwAAAA8AAAAKAAAAJQAAAAwAAAANAACAKAAAAAwAAAABAAAAIgAAAAwAAAD/////RgAAACABAAAUAQAARU1GKypAAAAkAAAAGAAAAAAA8EIAAAAAAAAAAAAA8EIRyGpDW7Ma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i1nUJZcQxDBEAAAAwAAAAAAAAAIQAAAAgAAAAcAAAACAAAAEsAAABAAAAAMAAAAAUAAAAgAAAAAQAAAAEAAAAQAAAAAAAAAAAAAADCAgAA2AIAAAAAAAAAAAAAwgIAANgCAAAkAAAAJAAAAAAAgD8AAAAAAAAAAAAAgD8YtZ1CWXEMQwIAAAAMAAAAEAAAAAAAAAAAAAAACgAAABAAAAAAAAAAAAAAAFIAAABwAQAAAQAAAOz///8AAAAAAAAAAAAAAAC8AgAAAAAAAAQABSJDAGEAbABpAGIAcgBpAAAAAAAAACAJpXQ0AgAASgAAAAAAAADgZX5uNAIAACD47n4MAAAAh4gIPAAAAAAAAAAAAAAAAAAAAAAAAAAAAAAAAAAAAADAwnljnQAAAAkAAAAAAAAA4MF5Y50AAABAk6N1NAIAAJB37n40AgAAEfzVRP5/AACQd+5+NAIAAAAAfm40AgAArhtr//////8gSwAABGsEAIANxGc0AgAArhtr//////8gSwAABGsEABdIkjUAAAAAAQAAAAAAAAAAAAAAAAAAACBLAAAheQEATJvGQv5/AAABAAAAAAAAAHG+ljX+fwAAwMJ5Y50AAADgwXljAAAAAECTo3U0AgAA88TL3/1/AAAAAAAAAAAAAK4bBGsAAAAAebZ5Y50AAAB0G/5D/n8AAIANxGc0AgAAAzfE32R2AAgAAAAAJQAAAAwAAAABAAAAFgAAAAwAAAAYAAAAEgAAAAwAAAABAAAAGAAAAAwAAABwMKACVAAAAMAAAABPAAAAeQAAAPMAAACQAAAAAgAAAAAAAAAAAAAAAAAAAAAAAAATAAAATAAAAAAAAAAAAAAAAAAAAP//////////dAAAAEMAbwBuAGYAaQBnAHUAcgBhAHQAaQBvAG4AIABQAGwAYQBuAGUAAAALAAAACgAAAAsAAAAGAAAABQAAAAoAAAALAAAABwAAAAoAAAAGAAAABQAAAAsAAAALAAAABAAAAAsAAAAFAAAACgAAAAsAAAAKAAAAJQAAAAwAAAANAACAKAAAAAwAAAABAAAAIgAAAAwAAAD/////RgAAALQBAACoAQAARU1GKypAAAAkAAAAGAAAAAAA8EIAAAAAAAAAAAAA8EIYtZ1CWXEM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n7MEM2tU1DCEACA5AAAACEAAAAAhDA2w0AAAAAAAAA0RNBP0aiWL7RE0E/hCOovgbbFT9Goti+0RPBPkai2L4t4yw+RqLYvgAAAACEI6i+AAAAAEaiWL4AAAAACPvBvS3jLD4AAAAk0RPBPgAAgCQG2xU/AADAJNETQT8I+8G90RNBP0aiWL4AAwMDAwMDAwMDAwODAQMDFEACgBAAAAAEAAAA/////ygAAAAMAAAAAgAAACEAAAAIAAAAYgAAAAwAAAABAAAAJAAAACQAAAAAAIA9AAAAAAAAAAAAAIA9AAAAAAAAAAACAAAAJwAAABgAAAACAAAAAAAAAP///wAAAAAAJQAAAAwAAAACAAAAEwAAAAwAAAABAAAAOwAAAAgAAABVAAAAUAAAAAAAAAAAAAAA//////////8NAAAAsBA+C7AQXQpsD6cJ3A2nCUwMpwkIC10KCAs+CwgLHgxMDNQM3A3UDGwP1AywEB4MsBA+CzwAAAAIAAAAPgAAABgAAACwAAAAmgAAAAsBAADOA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n7MEM2tU1DCEABAjwAAAAwAAAAAhDA2wAAAACOAAAAAAAAAKuqKjwCAAAAAgAAAAIAAAAAAAAAAhDA2wAAAACgMHD/FUACABAAAAAEAAAAAQAAACQAAAAkAAAAAACAPQAAAAAAAAAAAACAPQAAAAAAAAAAAgAAAF8AAAA4AAAAAQAAADgAAAAAAAAAOAAAAAAAAAAAAAEAFAAAAAAAAABwMKAAAAAAAAAAAAAAAAAAJQAAAAwAAAABAAAAJQAAAAwAAAAFAACAVQAAAFAAAACuAAAAmAAAAA0BAADPAAAADQAAALAQPguwEF0KbA+nCdwNpwlMDKcJCAtdCggLPgsICx4MTAzUDNwN1AxsD9QMsBAeDLAQPgs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xQZRQ0JSOkMEQAAADAAAAAAAAAAhAAAACAAAABwAAAAIAAAASwAAAEAAAAAwAAAABQAAACAAAAABAAAAAQAAABAAAAAAAAAAAAAAAMICAADYAgAAAAAAAAAAAADCAgAA2AIAACQAAAAkAAAAAACAPwAAAAAAAAAAAACAP8UGUUNCUjpDAgAAAAwAAAAQAAAAAAAAAAAAAAAKAAAAEAAAAAAAAAAAAAAAUgAAAHABAAABAAAA7P///wAAAAAAAAAAAAAAALwCAAAAAAAABAAFIkEAcgBpAGEAbAAgAE4AYQByAHIAbwB3AAAAAABKAAAAAAAAAOBlfm40AgAAIPjufgwAAACHiAg8AAAAAAAAAAAAAAAAAAAAAAAAAAAAAAAAAAAAAMDCeWOdAAAAPQjWRP5/AADgwXljnQAAAECTo3U0AgAAEHbufjQCAAAR/NVE/n8AABB27n40AgAAAAB+bjQCAACwp8N1NAIAACBLAABhAwAAIA3EZzQCAABgTkJ2NAIAACBLAAAEXwQAF0iSNQAAAAABAAAAAAAAAAAAAAAAAAAADAAAAAAAAAAHAAAAAAAAANhsFmg0AgAAAWcXAjQCAADgwXljnQAAAAEAAAAAAAAAgPFCdjQCAAAR/NVE/n8AAMC2eWOdAAAAAADcZTQCAAC5tnljnQAAAAAAAAAAAAAAAAAAAAAAAAADN8TfZHYACAAAAAAlAAAADAAAAAEAAAAWAAAADAAAABgAAAASAAAADAAAAAEAAAAYAAAADAAAAHAwoAJUAAAAYAAAANEAAACnAAAA6gAAAL4AAAACAAAAAAAAAAAAAAAAAAAAAAAAAAMAAABMAAAAAAAAAAAAAAAAAAAA//////////9UAAAAQwBMAEkAAAAMAAAACgAAAAQAAAAlAAAADAAAAA0AAIAoAAAADAAAAAEAAAAiAAAADAAAAP////9GAAAAtAEAAKgBAABFTUYrKkAAACQAAAAYAAAAAADwQgAAAAAAAAAAAADwQsUGUUNCUjp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hI2UQzKJTUMIQAIDkAAAAIQAAAACEMDbDQAAAAAAAADRE0E/RqJYvtETQT+EI6i+BtsVP0ai2L7RE8E+RqLYvi3jLD5Goti+AAAAAIQjqL4AAAAARqJYvgAAAAAI+8G9LeMsPgAAACTRE8E+AACAJAbbFT8AAMAk0RNBPwj7wb3RE0E/RqJYvgADAwMDAwMDAwMDA4MBAwMUQAKAEAAAAAQAAAD/////IQAAAAgAAABiAAAADAAAAAEAAAAkAAAAJAAAAAAAgD0AAAAAAAAAAAAAgD0AAAAAAAAAAAIAAAAlAAAADAAAAAIAAAATAAAADAAAAAEAAAA7AAAACAAAAFUAAABQAAAAAAAAAAAAAAD//////////w0AAAAyGDsLMhhbCu4WpQleFaUJzhOlCYoSWwqKEjsLihIbDM4T0QxeFdEM7hbRDDIYGwwyGDsLPAAAAAgAAAA+AAAAGAAAACgBAACaAAAAhAEAAM4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hI2UQzKJTUMIQAECPAAAADAAAAACEMDbAAAAAI4AAAAAAAAAq6oqPAIAAAACAAAAAgAAAAAAAAACEMDbAAAAAKAwcP8VQAIAEAAAAAQAAAABAAAAJAAAACQAAAAAAIA9AAAAAAAAAAAAAIA9AAAAAAAAAAACAAAAXwAAADgAAAABAAAAOAAAAAAAAAA4AAAAAAAAAAAAAQAUAAAAAAAAAHAwoAAAAAAAAAAAAAAAAAAlAAAADAAAAAEAAAAlAAAADAAAAAUAAIBVAAAAUAAAACcBAACYAAAAhQEAAM8AAAANAAAAMhg7CzIYWwruFqUJXhWlCc4TpQmKElsKihI7C4oSGwzOE9EMXhXRDO4W0QwyGBsMMhg7C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tVZ9DPSY6QwRAAAAMAAAAAAAAACEAAAAIAAAAHAAAAAgAAABLAAAAQAAAADAAAAAFAAAAIAAAAAEAAAABAAAAEAAAAAAAAAAAAAAAwgIAANgCAAAAAAAAAAAAAMICAADYAgAAJAAAACQAAAAAAIA/AAAAAAAAAAAAAIA/7VWfQz0mOkMCAAAADAAAABAAAAAAAAAAAAAAAAoAAAAQAAAAAAAAAAAAAABSAAAAcAEAAAEAAADs////AAAAAAAAAAAAAAAAvAIAAAAAAAAEAAUiQQByAGkAYQBsACAATgBhAHIAcgBvAHcAAAAAAEoAAAAAAAAA4GV+bjQCAAAg+O5+DAAAAIeICDwAAAAAAAAAAAAAAAAAAAAAAAAAAAAAAAAAAAAAwMJ5Y50AAAA9CNZE/n8AAODBeWOdAAAAQJOjdTQCAABQcu5+NAIAABH81UT+fwAAUHLufjQCAAAAAH5uNAIAALCnw3U0AgAAIEsAAGgDAAA4DcRnNAIAAGBOQnY0AgAAIEsAAAR+BAAXSJI1AAAAAAEAAAAAAAAAAAAAAAAAAAAMAAAAAAAAAAcAAAAAAAAA2GwWaDQCAAABZxcCNAIAAODBeWOdAAAAAQAAAAAAAADQ8kJ2NAIAABH81UT+fwAAwLZ5Y50AAAAAANxlNAIAALm2eWOdAAAAAAAAAAAAAAAAAAAAAAAAAAM3xN9kdgAIAAAAACUAAAAMAAAAAQAAABYAAAAMAAAAGAAAABIAAAAMAAAAAQAAABgAAAAMAAAAcDCgAlQAAABkAAAAPwEAAKcAAABtAQAAvgAAAAIAAAAAAAAAAAAAAAAAAAAAAAAABAAAAEwAAAAAAAAAAAAAAAAAAAD//////////1QAAABTAE4ATQBQAAsAAAAMAAAADQAAAAsAAAAlAAAADAAAAA0AAIAoAAAADAAAAAEAAAAiAAAADAAAAP////9GAAAAtAEAAKgBAABFTUYrKkAAACQAAAAYAAAAAADwQgAAAAAAAAAAAADwQu1Vn0M9Jjp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xWTTQ9wtTUMIQAIDkAAAAIQAAAACEMDbDQAAAAAAAADRE0E/RqJYvtETQT+EI6i+BtsVP0ai2L7RE8E+RqLYvi3jLD5Goti+AAAAAIQjqL4AAAAARqJYvgAAAAAI+8G9LeMsPgAAACTRE8E+AACAJAbbFT8AAMAk0RNBPwj7wb3RE0E/RqJYvgADAwMDAwMDAwMDA4MBAwMUQAKAEAAAAAQAAAD/////IQAAAAgAAABiAAAADAAAAAEAAAAkAAAAJAAAAAAAgD0AAAAAAAAAAAAAgD0AAAAAAAAAAAIAAAAlAAAADAAAAAIAAAATAAAADAAAAAEAAAA7AAAACAAAAFUAAABQAAAAAAAAAAAAAAD//////////w0AAAANIDULDSBVCskenwk5HZ8JqRufCWUaVQplGjULZRoVDKkbyww5HcsMyR7LDA0gFQwNIDULPAAAAAgAAAA+AAAAGAAAAKYBAACZAAAAAQIAAM0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xWTTQ9wtTUMIQAECPAAAADAAAAACEMDbAAAAAI4AAAAAAAAAq6oqPAIAAAACAAAAAgAAAAAAAAACEMDbAAAAAKAwcP8VQAIAEAAAAAQAAAABAAAAJAAAACQAAAAAAIA9AAAAAAAAAAAAAIA9AAAAAAAAAAACAAAAXwAAADgAAAABAAAAOAAAAAAAAAA4AAAAAAAAAAAAAQAUAAAAAAAAAHAwoAAAAAAAAAAAAAAAAAAlAAAADAAAAAEAAAAlAAAADAAAAAUAAIBVAAAAUAAAAKQBAACYAAAAAwIAAM8AAAANAAAADSA1Cw0gVQrJHp8JOR2fCakbnwllGlUKZRo1C2UaFQypG8sMOR3LDMkeywwNIBUMDSA1C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8dFdpD6Mo5QwRAAAAMAAAAAAAAACEAAAAIAAAAHAAAAAgAAABLAAAAQAAAADAAAAAFAAAAIAAAAAEAAAABAAAAEAAAAAAAAAAAAAAAwgIAANgCAAAAAAAAAAAAAMICAADYAgAAJAAAACQAAAAAAIA/AAAAAAAAAAAAAIA/HRXaQ+jKOUMCAAAADAAAABAAAAAAAAAAAAAAAAoAAAAQAAAAAAAAAAAAAABSAAAAcAEAAAEAAADs////AAAAAAAAAAAAAAAAvAIAAAAAAAAEAAUiQQByAGkAYQBsACAATgBhAHIAcgBvAHcAAAAAAEoAAAAAAAAA4GV+bjQCAAAg+O5+DAAAAIeICDwAAAAAAAAAAAAAAAAAAAAAAAAAAAAAAAAAAAAAwMJ5Y50AAAA9CNZE/n8AAODBeWOdAAAAQJOjdTQCAADQc+5+NAIAABH81UT+fwAA0HPufjQCAAAAAH5uNAIAALCnw3U0AgAAIEsAAEsDAACADcRnNAIAAGBOQnY0AgAAIEsAAARyBAAXSJI1AAAAAAEAAAAAAAAAAAAAAAAAAAAMAAAAAAAAAAcAAAAAAAAA2GwWaDQCAAABZxcCNAIAAODBeWOdAAAAAQAAAAAAAABg7UJ2NAIAABH81UT+fwAAwLZ5Y50AAAAAANxlNAIAALm2eWOdAAAAAAAAAAAAAAAAAAAAAAAAAAM3xN9kdgAIAAAAACUAAAAMAAAAAQAAABYAAAAMAAAAGAAAABIAAAAMAAAAAQAAABgAAAAMAAAAcDCgAlQAAAB4AAAAtAEAAKcAAADzAQAAvgAAAAIAAAAAAAAAAAAAAAAAAAAAAAAABwAAAEwAAAAAAAAAAAAAAAAAAAD//////////1wAAABOAGUAdABDAG8AbgBmAAAADAAAAAkAAAAFAAAADAAAAAoAAAAKAAAABgAAACUAAAAMAAAADQAAgCgAAAAMAAAAAQAAACIAAAAMAAAA/////0YAAAC4AQAArAEAAEVNRisqQAAAJAAAABgAAAAAAPBCAAAAAAAAAAAAAPBCHRXaQ+jKOU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oX5BClCGmQwhAAQJMAAAAQAAAAAIQwNsAAAAAzgEAAAAAAAAAPt9GAgAAAAIAAAACAAAAAgAAAAAAAAACAAAAAAAAQAAAgD8CEMDbAAAAAAAA//8IQAIDSAAAADwAAAACEMDbBQAAAAAAAAAAAAAAAAAAAP/Vg0oAAAAA/9WDStKl8cgAAAAA0qXxyAAAAAAAAAAAAAEBAYEDAwMVQAIAEAAAAAQAAAABAAAAKAAAAAwAAAACAAAAIQAAAAgAAABiAAAADAAAAAEAAAAkAAAAJAAAAAAAgD0AAAAAAAAAAAAAgD0AAAAAAAAAAAIAAABfAAAAOAAAAAIAAAA4AAAAAAAAADgAAAAAAAAAAAIBAAEAAAAAAAAA/wAAAAAAAAAAAAAAAAAAACUAAAAMAAAAAgAAACcAAAAYAAAAAQAAAAAAAAD/AAAAAAAAACUAAAAMAAAAAQAAABMAAAAMAAAAAgAAADsAAAAIAAAAGwAAABAAAACZBAAA6hAAADYAAAAQAAAAmQQAACYRAABYAAAANAAAAAAAAAAAAAAA//////////8GAAAAmQQ2EYwERBF7BEQRawREEV0ENhFdBCYRNgAAABAAAABdBAAA6hAAAFgAAAA0AAAAAAAAAAAAAAD//////////wYAAABdBNkQawTMEHsEzBCMBMwQmQTZEJkE6hA9AAAACAAAABsAAAAQAAAAmQQAAJ4RAAA2AAAAEAAAAJkEAADaEQAAWAAAADQAAAAAAAAAAAAAAP//////////BgAAAJkE6hGMBPgRewT4EWsE+BFdBOoRXQTaETYAAAAQAAAAXQQAAJ4RAABYAAAANAAAAAAAAAAAAAAA//////////8GAAAAXQSNEWsEgBF7BIARjASAEZkEjRGZBJ4RPQAAAAgAAAAbAAAAEAAAAJkEAABSEgAANgAAABAAAACZBAAAjhIAAFgAAAA0AAAAAAAAAAAAAAD//////////wYAAACZBJ4SjASsEnsErBJrBKwSXQSeEl0EjhI2AAAAEAAAAF0EAABSEgAAWAAAADQAAAAAAAAAAAAAAP//////////BgAAAF0EQRJrBDQSewQ0EowENBKZBEESmQRSEj0AAAAIAAAAGwAAABAAAACZBAAABhMAADYAAAAQAAAAmQQAAEITAABYAAAANAAAAAAAAAAAAAAA//////////8GAAAAmQRSE4wEYBN7BGATawRgE10EUhNdBEITNgAAABAAAABdBAAABhMAAFgAAAA0AAAAAAAAAAAAAAD//////////wYAAABdBPUSawToEnsE6BKMBOgSmQT1EpkEBhM9AAAACAAAABsAAAAQAAAAmQQAALoTAAA2AAAAEAAAAJkEAAD2EwAAWAAAADQAAAAAAAAAAAAAAP//////////BgAAAJkEBhSMBBQUewQUFGsEFBRdBAYUXQT2EzYAAAAQAAAAXQQAALoTAABYAAAANAAAAAAAAAAAAAAA//////////8GAAAAXQSpE2sEnBN7BJwTjAScE5kEqROZBLoTPQAAAAgAAAAbAAAAEAAAAJkEAABuFAAANgAAABAAAACZBAAAqhQAAFgAAAA0AAAAAAAAAAAAAAD//////////wYAAACZBLoUjATIFHsEyBRrBMgUXQS6FF0EqhQ2AAAAEAAAAF0EAABuFAAAWAAAADQAAAAAAAAAAAAAAP//////////BgAAAF0EXRRrBFAUewRQFIwEUBSZBF0UmQRuFD0AAAAIAAAAGwAAABAAAADgBAAAnxQAADYAAAAQAAAAHAUAAJ8UAABYAAAANAAAAAAAAAAAAAAA//////////8GAAAALQWfFDoFrBQ6Bb0UOgXNFC0F2xQcBdsUNgAAABAAAADgBAAA2xQAAFgAAAA0AAAAAAAAAAAAAAD//////////wYAAADQBNsUwgTNFMIEvRTCBKwU0ASfFOAEnxQ9AAAACAAAABsAAAAQAAAAlAUAAJ8UAAA2AAAAEAAAANAFAACfFAAAWAAAADQAAAAAAAAAAAAAAP//////////BgAAAOEFnxTuBawU7gW9FO4FzRThBdsU0AXbFDYAAAAQAAAAlAUAANsUAABYAAAANAAAAAAAAAAAAAAA//////////8GAAAAhAXbFHYFzRR2Bb0UdgWsFIQFnxSUBZ8UPQAAAAgAAAAbAAAAEAAAAEgGAACfFAAANgAAABAAAACEBgAAnxQAAFgAAAA0AAAAAAAAAAAAAAD//////////wYAAACVBp8UogasFKIGvRSiBs0UlQbbFIQG2xQ2AAAAEAAAAEgGAADbFAAAWAAAADQAAAAAAAAAAAAAAP//////////BgAAADgG2xQqBs0UKga9FCoGrBQ4Bp8USAafFD0AAAAIAAAAGwAAABAAAAD8BgAAnxQAADYAAAAQAAAAOAcAAJ8UAABYAAAANAAAAAAAAAAAAAAA//////////8GAAAASQefFFYHrBRWB70UVgfNFEkH2xQ4B9sUNgAAABAAAAD8BgAA2xQAAFgAAAA0AAAAAAAAAAAAAAD//////////wYAAADsBtsU3gbNFN4GvRTeBqwU7AafFPwGnxQ9AAAACAAAABsAAAAQAAAAsAcAAJ8UAAA2AAAAEAAAAOwHAACfFAAAWAAAADQAAAAAAAAAAAAAAP//////////BgAAAP0HnxQKCKwUCgi9FAoIzRT9B9sU7AfbFDYAAAAQAAAAsAcAANsUAABYAAAANAAAAAAAAAAAAAAA//////////8GAAAAoAfbFJIHzRSSB70UkgesFKAHnxSwB58UPQAAAAgAAAAbAAAAEAAAAGQIAACfFAAANgAAABAAAACgCAAAnxQAAFgAAAA0AAAAAAAAAAAAAAD//////////wYAAACxCJ8UvgisFL4IvRS+CM0UsQjbFKAI2xQ2AAAAEAAAAGQIAADbFAAAWAAAADQAAAAAAAAAAAAAAP//////////BgAAAFQI2xRGCM0URgi9FEYIrBRUCJ8UZAifFD0AAAAIAAAAGwAAABAAAAAYCQAAnxQAADYAAAAQAAAAVAkAAJ8UAABYAAAANAAAAAAAAAAAAAAA//////////8GAAAAZQmfFHIJrBRyCb0UcgnNFGUJ2xRUCdsUNgAAABAAAAAYCQAA2xQAAFgAAAA0AAAAAAAAAAAAAAD//////////wYAAAAICdsU+gjNFPoIvRT6CKwUCAmfFBgJnxQ9AAAACAAAABsAAAAQAAAAzAkAAJ8UAAA2AAAAEAAAAAgKAACfFAAAWAAAADQAAAAAAAAAAAAAAP//////////BgAAABkKnxQmCqwUJgq9FCYKzRQZCtsUCArbFDYAAAAQAAAAzAkAANsUAABYAAAANAAAAAAAAAAAAAAA//////////8GAAAAvAnbFK4JzRSuCb0UrgmsFLwJnxTMCZ8UPQAAAAgAAAAbAAAAEAAAAIAKAACfFAAANgAAABAAAAC8CgAAnxQAAFgAAAA0AAAAAAAAAAAAAAD//////////wYAAADNCp8U2gqsFNoKvRTaCs0UzQrbFLwK2xQ2AAAAEAAAAIAKAADbFAAAWAAAADQAAAAAAAAAAAAAAP//////////BgAAAHAK2xRiCs0UYgq9FGIKrBRwCp8UgAqfFD0AAAAIAAAAGwAAABAAAAA0CwAAnxQAADYAAAAQAAAAcAsAAJ8UAABYAAAANAAAAAAAAAAAAAAA//////////8GAAAAgQufFI4LrBSOC70UjgvNFIEL2xRwC9sUNgAAABAAAAA0CwAA2xQAAFgAAAA0AAAAAAAAAAAAAAD//////////wYAAAAkC9sUFgvNFBYLvRQWC6wUJAufFDQLnxQ9AAAACAAAABsAAAAQAAAA6AsAAJ8UAAA2AAAAEAAAACQMAACfFAAAWAAAADQAAAAAAAAAAAAAAP//////////BgAAADUMnxRCDKwUQgy9FEIMzRQ1DNsUJAzbFDYAAAAQAAAA6AsAANsUAABYAAAANAAAAAAAAAAAAAAA//////////8GAAAA2AvbFMoLzRTKC70UygusFNgLnxToC58UPQAAAAgAAAAbAAAAEAAAAJwMAACfFAAANgAAABAAAADYDAAAnxQAAFgAAAA0AAAAAAAAAAAAAAD//////////wYAAADpDJ8U9gysFPYMvRT2DM0U6QzbFNgM2xQ2AAAAEAAAAJwMAADbFAAAWAAAADQAAAAAAAAAAAAAAP//////////BgAAAIwM2xR+DM0Ufgy9FH4MrBSMDJ8UnAyfFD0AAAAIAAAAGwAAABAAAABQDQAAnxQAADYAAAAQAAAAjA0AAJ8UAABYAAAANAAAAAAAAAAAAAAA//////////8GAAAAnQ2fFKoNrBSqDb0Uqg3NFJ0N2xSMDdsUNgAAABAAAABQDQAA2xQAAFgAAAA0AAAAAAAAAAAAAAD//////////wYAAABADdsUMg3NFDINvRQyDawUQA2fFFANnxQ9AAAACAAAABsAAAAQAAAABA4AAJ8UAAA2AAAAEAAAAEAOAACfFAAAWAAAADQAAAAAAAAAAAAAAP//////////BgAAAFEOnxReDqwUXg69FF4OzRRRDtsUQA7bFDYAAAAQAAAABA4AANsUAABYAAAANAAAAAAAAAAAAAAA//////////8GAAAA9A3bFOYNzRTmDb0U5g2sFPQNnxQEDp8UPQAAAAgAAAAbAAAAEAAAALgOAACfFAAANgAAABAAAAD0DgAAnxQAAFgAAAA0AAAAAAAAAAAAAAD//////////wYAAAAFD58UEg+sFBIPvRQSD80UBQ/bFPQO2xQ2AAAAEAAAALgOAADbFAAAWAAAADQAAAAAAAAAAAAAAP//////////BgAAAKgO2xSaDs0Umg69FJoOrBSoDp8UuA6fFD0AAAAIAAAAGwAAABAAAABsDwAAnxQAADYAAAAQAAAAqA8AAJ8UAABYAAAANAAAAAAAAAAAAAAA//////////8GAAAAuQ+fFMYPrBTGD70Uxg/NFLkP2xSoD9sUNgAAABAAAABsDwAA2xQAAFgAAAA0AAAAAAAAAAAAAAD//////////wYAAABcD9sUTg/NFE4PvRROD6wUXA+fFGwPnxQ9AAAACAAAABsAAAAQAAAAIBAAAJ8UAAA2AAAAEAAAAFwQAACfFAAAWAAAADQAAAAAAAAAAAAAAP//////////BgAAAG0QnxR6EKwUehC9FHoQzRRtENsUXBDbFDYAAAAQAAAAIBAAANsUAABYAAAANAAAAAAAAAAAAAAA//////////8GAAAAEBDbFAIQzRQCEL0UAhCsFBAQnxQgEJ8UPQAAAAgAAAAbAAAAEAAAANQQAACfFAAANgAAABAAAAAQEQAAnxQAAFgAAAA0AAAAAAAAAAAAAAD//////////wYAAAAhEZ8ULhGsFC4RvRQuEc0UIRHbFBAR2xQ2AAAAEAAAANQQAADbFAAAWAAAADQAAAAAAAAAAAAAAP//////////BgAAAMQQ2xS2EM0UthC9FLYQrBTEEJ8U1BCfFD0AAAAIAAAAGwAAABAAAACIEQAAnxQAADYAAAAQAAAAxBEAAJ8UAABYAAAANAAAAAAAAAAAAAAA//////////8GAAAA1RGfFOIRrBTiEb0U4hHNFNUR2xTEEdsUNgAAABAAAACIEQAA2xQAAFgAAAA0AAAAAAAAAAAAAAD//////////wYAAAB4EdsUahHNFGoRvRRqEawUeBGfFIgRnxQ9AAAACAAAABsAAAAQAAAAPBIAAJ8UAAA2AAAAEAAAAHgSAACfFAAAWAAAADQAAAAAAAAAAAAAAP//////////BgAAAIkSnxSWEqwUlhK9FJYSzRSJEtsUeBLbFDYAAAAQAAAAPBIAANsUAABYAAAANAAAAAAAAAAAAAAA//////////8GAAAALBLbFB4SzRQeEr0UHhKsFCwSnxQ8Ep8UPQAAAAgAAAAbAAAAEAAAAPASAACfFAAANgAAABAAAAAsEwAAnxQAAFgAAAA0AAAAAAAAAAAAAAD//////////wYAAAA9E58UShOsFEoTvRRKE80UPRPbFCwT2xQ2AAAAEAAAAPASAADbFAAAWAAAADQAAAAAAAAAAAAAAP//////////BgAAAOAS2xTSEs0U0hK9FNISrBTgEp8U8BKfFD0AAAAIAAAAGwAAABAAAACkEwAAnxQAADYAAAAQAAAA4BMAAJ8UAABYAAAANAAAAAAAAAAAAAAA//////////8GAAAA8ROfFP4TrBT+E70U/hPNFPET2xTgE9sUNgAAABAAAACkEwAA2xQAAFgAAAA0AAAAAAAAAAAAAAD//////////wYAAACUE9sUhhPNFIYTvRSGE6wUlBOfFKQTnxQ9AAAACAAAABsAAAAQAAAAWBQAAJ8UAAA2AAAAEAAAAJQUAACfFAAAWAAAADQAAAAAAAAAAAAAAP//////////BgAAAKUUnxSyFKwUshS9FLIUzRSlFNsUlBTbFDYAAAAQAAAAWBQAANsUAABYAAAANAAAAAAAAAAAAAAA//////////8GAAAASBTbFDoUzRQ6FL0UOhSsFEgUnxRYFJ8UPQAAAAgAAAAbAAAAEAAAAAwVAACfFAAANgAAABAAAABIFQAAnxQAAFgAAAA0AAAAAAAAAAAAAAD//////////wYAAABZFZ8UZhWsFGYVvRRmFc0UWRXbFEgV2xQ2AAAAEAAAAAwVAADbFAAAWAAAADQAAAAAAAAAAAAAAP//////////BgAAAPwU2xTuFM0U7hS9FO4UrBT8FJ8UDBWfFD0AAAAIAAAAGwAAABAAAADAFQAAnxQAADYAAAAQAAAA/BUAAJ8UAABYAAAANAAAAAAAAAAAAAAA//////////8GAAAADRafFBoWrBQaFr0UGhbNFA0W2xT8FdsUNgAAABAAAADAFQAA2xQAAFgAAAA0AAAAAAAAAAAAAAD//////////wYAAACwFdsUohXNFKIVvRSiFawUsBWfFMAVnxQ9AAAACAAAABsAAAAQAAAAdBYAAJ8UAAA2AAAAEAAAALAWAACfFAAAWAAAADQAAAAAAAAAAAAAAP//////////BgAAAMEWnxTOFqwUzha9FM4WzRTBFtsUsBbbFDYAAAAQAAAAdBYAANsUAABYAAAANAAAAAAAAAAAAAAA//////////8GAAAAZBbbFFYWzRRWFr0UVhasFGQWnxR0Fp8UPQAAAAgAAAAbAAAAEAAAACgXAACfFAAANgAAABAAAABkFwAAnxQAAFgAAAA0AAAAAAAAAAAAAAD//////////wYAAAB1F58UghesFIIXvRSCF80UdRfbFGQX2xQ2AAAAEAAAACgXAADbFAAAWAAAADQAAAAAAAAAAAAAAP//////////BgAAABgX2xQKF80UChe9FAoXrBQYF58UKBefFD0AAAAIAAAAGwAAABAAAADcFwAAnxQAADYAAAAQAAAAGBgAAJ8UAABYAAAANAAAAAAAAAAAAAAA//////////8GAAAAKRifFDYYrBQ2GL0UNhjNFCkY2xQYGNsUNgAAABAAAADcFwAA2xQAAFgAAAA0AAAAAAAAAAAAAAD//////////wYAAADMF9sUvhfNFL4XvRS+F6wUzBefFNwXnxQ9AAAACAAAABsAAAAQAAAAkBgAAJ8UAAA2AAAAEAAAAMwYAACfFAAAWAAAADQAAAAAAAAAAAAAAP//////////BgAAAN0YnxTqGKwU6hi9FOoYzRTdGNsUzBjbFDYAAAAQAAAAkBgAANsUAABYAAAANAAAAAAAAAAAAAAA//////////8GAAAAgBjbFHIYzRRyGL0UchisFIAYnxSQGJ8UPQAAAAgAAAAbAAAAEAAAAEQZAACfFAAANgAAABAAAACAGQAAnxQAAFgAAAA0AAAAAAAAAAAAAAD//////////wYAAACRGZ8UnhmsFJ4ZvRSeGc0UkRnbFIAZ2xQ2AAAAEAAAAEQZAADbFAAAWAAAADQAAAAAAAAAAAAAAP//////////BgAAADQZ2xQmGc0UJhm9FCYZrBQ0GZ8URBmfFD0AAAAIAAAAGwAAABAAAAD4GQAAnxQAADYAAAAQAAAANBoAAJ8UAABYAAAANAAAAAAAAAAAAAAA//////////8GAAAARRqfFFIarBRSGr0UUhrNFEUa2xQ0GtsUNgAAABAAAAD4GQAA2xQAAFgAAAA0AAAAAAAAAAAAAAD//////////wYAAADoGdsU2hnNFNoZvRTaGawU6BmfFPgZnxQ9AAAACAAAABsAAAAQAAAArBoAAJ8UAAA2AAAAEAAAAOgaAACfFAAAWAAAADQAAAAAAAAAAAAAAP//////////BgAAAPkanxQGG6wUBhu9FAYbzRT5GtsU6BrbFDYAAAAQAAAArBoAANsUAABYAAAANAAAAAAAAAAAAAAA//////////8GAAAAnBrbFI4azRSOGr0UjhqsFJwanxSsGp8UPQAAAAgAAAAbAAAAEAAAAGAbAACfFAAANgAAABAAAACcGwAAnxQAAFgAAAA0AAAAAAAAAAAAAAD//////////wYAAACtG58UuhusFLobvRS6G80UrRvbFJwb2xQ2AAAAEAAAAGAbAADbFAAAWAAAADQAAAAAAAAAAAAAAP//////////BgAAAFAb2xRCG80UQhu9FEIbrBRQG58UYBufFD0AAAAIAAAAGwAAABAAAAAUHAAAnxQAADYAAAAQAAAAUBwAAJ8UAABYAAAANAAAAAAAAAAAAAAA//////////8GAAAAYRyfFG4crBRuHL0UbhzNFGEc2xRQHNsUNgAAABAAAAAUHAAA2xQAAFgAAAA0AAAAAAAAAAAAAAD//////////wYAAAAEHNsU9hvNFPYbvRT2G6wUBByfFBQcnxQ9AAAACAAAABsAAAAQAAAAyBwAAJ8UAAA2AAAAEAAAAAQdAACfFAAAWAAAADQAAAAAAAAAAAAAAP//////////BgAAABUdnxQiHawUIh29FCIdzRQVHdsUBB3bFDYAAAAQAAAAyBwAANsUAABYAAAANAAAAAAAAAAAAAAA//////////8GAAAAuBzbFKoczRSqHL0UqhysFLgcnxTIHJ8UPQAAAAgAAAAbAAAAEAAAAHwdAACfFAAANgAAABAAAAC4HQAAnxQAAFgAAAA0AAAAAAAAAAAAAAD//////////wYAAADJHZ8U1h2sFNYdvRTWHc0UyR3bFLgd2xQ2AAAAEAAAAHwdAADbFAAAWAAAADQAAAAAAAAAAAAAAP//////////BgAAAGwd2xReHc0UXh29FF4drBRsHZ8UfB2fFD0AAAAIAAAAGwAAABAAAAAwHgAAnxQAADYAAAAQAAAAbB4AAJ8UAABYAAAANAAAAAAAAAAAAAAA//////////8GAAAAfR6fFIoerBSKHr0Uih7NFH0e2xRsHtsUNgAAABAAAAAwHgAA2xQAAFgAAAA0AAAAAAAAAAAAAAD//////////wYAAAAgHtsUEh7NFBIevRQSHqwUIB6fFDAenxQ9AAAACAAAABsAAAAQAAAA5B4AAJ8UAAA2AAAAEAAAACAfAACfFAAAWAAAADQAAAAAAAAAAAAAAP//////////BgAAADEfnxQ+H6wUPh+9FD4fzRQxH9sUIB/bFDYAAAAQAAAA5B4AANsUAABYAAAANAAAAAAAAAAAAAAA//////////8GAAAA1B7bFMYezRTGHr0Uxh6sFNQenxTkHp8UPQAAAAgAAAAbAAAAEAAAAJgfAACfFAAANgAAABAAAADUHwAAnxQAAFgAAAA0AAAAAAAAAAAAAAD//////////wYAAADlH58U8h+sFPIfvRTyH80U5R/bFNQf2xQ2AAAAEAAAAJgfAADbFAAAWAAAADQAAAAAAAAAAAAAAP//////////BgAAAIgf2xR6H80Ueh+9FHofrBSIH58UmB+fFD0AAAAIAAAAGwAAABAAAABMIAAAnxQAADYAAAAQAAAAiCAAAJ8UAABYAAAANAAAAAAAAAAAAAAA//////////8GAAAAmSCfFKYgrBSmIL0UpiDNFJkg2xSIINsUNgAAABAAAABMIAAA2xQAAFgAAAA0AAAAAAAAAAAAAAD//////////wYAAAA8INsULiDNFC4gvRQuIKwUPCCfFEwgnxQ9AAAACAAAABsAAAAQAAAAACEAAJ8UAAA2AAAAEAAAADwhAACfFAAAWAAAADQAAAAAAAAAAAAAAP//////////BgAAAE0hnxRaIawUWiG9FFohzRRNIdsUPCHbFDYAAAAQAAAAACEAANsUAABYAAAANAAAAAAAAAAAAAAA//////////8GAAAA8CDbFOIgzRTiIL0U4iCsFPAgnxQAIZ8UPQAAAAgAAAAbAAAAEAAAALQhAACfFAAANgAAABAAAADwIQAAnxQAAFgAAAA0AAAAAAAAAAAAAAD//////////wYAAAABIp8UDiKsFA4ivRQOIs0UASLbFPAh2xQ2AAAAEAAAALQhAADbFAAAWAAAADQAAAAAAAAAAAAAAP//////////BgAAAKQh2xSWIc0UliG9FJYhrBSkIZ8UtCGfFD0AAAAIAAAAGwAAABAAAABoIgAAnxQAADYAAAAQAAAApCIAAJ8UAABYAAAANAAAAAAAAAAAAAAA//////////8GAAAAtSKfFMIirBTCIr0UwiLNFLUi2xSkItsUNgAAABAAAABoIgAA2xQAAFgAAAA0AAAAAAAAAAAAAAD//////////wYAAABYItsUSiLNFEoivRRKIqwUWCKfFGginxQ9AAAACAAAABsAAAAQAAAAHCMAAJ8UAAA2AAAAEAAAAFgjAACfFAAAWAAAADQAAAAAAAAAAAAAAP//////////BgAAAGkjnxR2I6wUdiO9FHYjzRRpI9sUWCPbFDYAAAAQAAAAHCMAANsUAABYAAAANAAAAAAAAAAAAAAA//////////8GAAAADCPbFP4izRT+Ir0U/iKsFAwjnxQcI58UPQAAAAgAAAAbAAAAEAAAANAjAACfFAAANgAAABAAAAAMJAAAnxQAAFgAAAA0AAAAAAAAAAAAAAD//////////wYAAAAdJJ8UKiSsFCokvRQqJM0UHSTbFAwk2xQ2AAAAEAAAANAjAADbFAAAWAAAADQAAAAAAAAAAAAAAP//////////BgAAAMAj2xSyI80UsiO9FLIjrBTAI58U0COfFD0AAAAIAAAAGwAAABAAAACEJAAAnxQAADYAAAAQAAAAwCQAAJ8UAABYAAAANAAAAAAAAAAAAAAA//////////8GAAAA0SSfFN4krBTeJL0U3iTNFNEk2xTAJNsUNgAAABAAAACEJAAA2xQAAFgAAAA0AAAAAAAAAAAAAAD//////////wYAAAB0JNsUZiTNFGYkvRRmJKwUdCSfFIQknxQ9AAAACAAAABsAAAAQAAAAOCUAAJ8UAAA2AAAAEAAAAHQlAACfFAAAWAAAADQAAAAAAAAAAAAAAP//////////BgAAAIUlnxSSJawUkiW9FJIlzRSFJdsUdCXbFDYAAAAQAAAAOCUAANsUAABYAAAANAAAAAAAAAAAAAAA//////////8GAAAAKCXbFBolzRQaJb0UGiWsFCglnxQ4JZ8UPQAAAAgAAAAbAAAAEAAAAOwlAACfFAAANgAAABAAAAAoJgAAnxQAAFgAAAA0AAAAAAAAAAAAAAD//////////wYAAAA5Jp8URiasFEYmvRRGJs0UOSbbFCgm2xQ2AAAAEAAAAOwlAADbFAAAWAAAADQAAAAAAAAAAAAAAP//////////BgAAANwl2xTOJc0UziW9FM4lrBTcJZ8U7CWfFD0AAAAIAAAAGwAAABAAAACgJgAAnxQAADYAAAAQAAAA3CYAAJ8UAABYAAAANAAAAAAAAAAAAAAA//////////8GAAAA7SafFPomrBT6Jr0U+ibNFO0m2xTcJtsUNgAAABAAAACgJgAA2xQAAFgAAAA0AAAAAAAAAAAAAAD//////////wYAAACQJtsUgibNFIImvRSCJqwUkCafFKAmnxQ9AAAACAAAABsAAAAQAAAAVCcAAJ8UAAA2AAAAEAAAAJAnAACfFAAAWAAAADQAAAAAAAAAAAAAAP//////////BgAAAKEnnxSuJ6wUrie9FK4nzRShJ9sUkCfbFDYAAAAQAAAAVCcAANsUAABYAAAANAAAAAAAAAAAAAAA//////////8GAAAARCfbFDYnzRQ2J70UNiesFEQnnxRUJ58UPQAAAAgAAAAbAAAAEAAAAMwnAACfFAAANgAAABAAAADMJwAAYxQAAFgAAAA0AAAAAAAAAAAAAAD//////////wYAAADMJ1IU2idFFOonRRT7J0UUCChSFAgoYxQ2AAAAEAAAAAgoAACfFAAAWAAAADQAAAAAAAAAAAAAAP//////////BgAAAAgorxT7J70U6ie9FNonvRTMJ68UzCefFD0AAAAIAAAAGwAAABAAAADMJwAA6xMAADYAAAAQAAAAzCcAAK8TAABYAAAANAAAAAAAAAAAAAAA//////////8GAAAAzCeeE9onkRPqJ5ET+yeREwgonhMIKK8TNgAAABAAAAAIKAAA6xMAAFgAAAA0AAAAAAAAAAAAAAD//////////wYAAAAIKPsT+ycJFOonCRTaJwkUzCf7E8wn6xM9AAAACAAAABsAAAAQAAAAzCcAADcTAAA2AAAAEAAAAMwnAAD7EgAAWAAAADQAAAAAAAAAAAAAAP//////////BgAAAMwn6hLaJ90S6ifdEvsn3RIIKOoSCCj7EjYAAAAQAAAACCgAADcTAABYAAAANAAAAAAAAAAAAAAA//////////8GAAAACChHE/snVRPqJ1UT2idVE8wnRxPMJzcTPQAAAAgAAAAbAAAAEAAAAMwnAACDEgAANgAAABAAAADMJwAARxIAAFgAAAA0AAAAAAAAAAAAAAD//////////wYAAADMJzYS2icpEuonKRL7JykSCCg2EggoRxI2AAAAEAAAAAgoAACDEgAAWAAAADQAAAAAAAAAAAAAAP//////////BgAAAAgokxL7J6ES6iehEtonoRLMJ5MSzCeDEj0AAAAIAAAAGwAAABAAAADMJwAAzxEAADYAAAAQAAAAzCcAAJMRAABYAAAANAAAAAAAAAAAAAAA//////////8GAAAAzCeCEdondRHqJ3UR+yd1EQgoghEIKJMRNgAAABAAAAAIKAAAzxEAAFgAAAA0AAAAAAAAAAAAAAD//////////wYAAAAIKN8R+yftEeon7RHaJ+0RzCffEcwnzxE9AAAACAAAABsAAAAQAAAAzCcAABsRAAA2AAAAEAAAAMwnAADfEAAAWAAAADQAAAAAAAAAAAAAAP//////////BgAAAMwnzhDaJ8EQ6ifBEPsnwRAIKM4QCCjfEDYAAAAQAAAACCgAABsRAABYAAAANAAAAAAAAAAAAAAA//////////8GAAAACCgrEfsnORHqJzkR2ic5EcwnKxHMJxsRPQAAAAgAAAAbAAAAEAAAAKMnAADMEAAANgAAABAAAABnJwAAzBAAAFgAAAA0AAAAAAAAAAAAAAD//////////wYAAABXJ8wQSSe+EEknrhBJJ50QVyeQEGcnkBA2AAAAEAAAAKMnAACQEAAAWAAAADQAAAAAAAAAAAAAAP//////////BgAAALQnkBDBJ50QwSeuEMEnvhC0J8wQoyfMED0AAAAIAAAAGwAAABAAAADvJgAAzBAAADYAAAAQAAAAsyYAAMwQAABYAAAANAAAAAAAAAAAAAAA//////////8GAAAAoybMEJUmvhCVJq4QlSadEKMmkBCzJpAQNgAAABAAAADvJgAAkBAAAFgAAAA0AAAAAAAAAAAAAAD//////////wYAAAAAJ5AQDSedEA0nrhANJ74QACfMEO8mzBA9AAAACAAAABsAAAAQAAAAOyYAAMwQAAA2AAAAEAAAAP8lAADMEAAAWAAAADQAAAAAAAAAAAAAAP//////////BgAAAO8lzBDhJb4Q4SWuEOElnRDvJZAQ/yWQEDYAAAAQAAAAOyYAAJAQAABYAAAANAAAAAAAAAAAAAAA//////////8GAAAATCaQEFkmnRBZJq4QWSa+EEwmzBA7JswQPQAAAAgAAAAbAAAAEAAAAIclAADMEAAANgAAABAAAABLJQAAzBAAAFgAAAA0AAAAAAAAAAAAAAD//////////wYAAAA7JcwQLSW+EC0lrhAtJZ0QOyWQEEslkBA2AAAAEAAAAIclAACQEAAAWAAAADQAAAAAAAAAAAAAAP//////////BgAAAJglkBClJZ0QpSWuEKUlvhCYJcwQhyXMED0AAAAIAAAAGwAAABAAAADTJAAAzBAAADYAAAAQAAAAlyQAAMwQAABYAAAANAAAAAAAAAAAAAAA//////////8GAAAAhyTMEHkkvhB5JK4QeSSdEIckkBCXJJAQNgAAABAAAADTJAAAkBAAAFgAAAA0AAAAAAAAAAAAAAD//////////wYAAADkJJAQ8SSdEPEkrhDxJL4Q5CTMENMkzBA9AAAACAAAABsAAAAQAAAAHyQAAMwQAAA2AAAAEAAAAOMjAADMEAAAWAAAADQAAAAAAAAAAAAAAP//////////BgAAANMjzBDFI74QxSOuEMUjnRDTI5AQ4yOQEDYAAAAQAAAAHyQAAJAQAABYAAAANAAAAAAAAAAAAAAA//////////8GAAAAMCSQED0knRA9JK4QPSS+EDAkzBAfJMwQPQAAAAgAAAAbAAAAEAAAAGsjAADMEAAANgAAABAAAAAvIwAAzBAAAFgAAAA0AAAAAAAAAAAAAAD//////////wYAAAAfI8wQESO+EBEjrhARI50QHyOQEC8jkBA2AAAAEAAAAGsjAACQEAAAWAAAADQAAAAAAAAAAAAAAP//////////BgAAAHwjkBCJI50QiSOuEIkjvhB8I8wQayPMED0AAAAIAAAAGwAAABAAAAC3IgAAzBAAADYAAAAQAAAAeyIAAMwQAABYAAAANAAAAAAAAAAAAAAA//////////8GAAAAayLMEF0ivhBdIq4QXSKdEGsikBB7IpAQNgAAABAAAAC3IgAAkBAAAFgAAAA0AAAAAAAAAAAAAAD//////////wYAAADIIpAQ1SKdENUirhDVIr4QyCLMELcizBA9AAAACAAAABsAAAAQAAAAAyIAAMwQAAA2AAAAEAAAAMchAADMEAAAWAAAADQAAAAAAAAAAAAAAP//////////BgAAALchzBCpIb4QqSGuEKkhnRC3IZAQxyGQEDYAAAAQAAAAAyIAAJAQAABYAAAANAAAAAAAAAAAAAAA//////////8GAAAAFCKQECEinRAhIq4QISK+EBQizBADIswQPQAAAAgAAAAbAAAAEAAAAE8hAADMEAAANgAAABAAAAATIQAAzBAAAFgAAAA0AAAAAAAAAAAAAAD//////////wYAAAADIcwQ9SC+EPUgrhD1IJ0QAyGQEBMhkBA2AAAAEAAAAE8hAACQEAAAWAAAADQAAAAAAAAAAAAAAP//////////BgAAAGAhkBBtIZ0QbSGuEG0hvhBgIcwQTyHMED0AAAAIAAAAGwAAABAAAACbIAAAzBAAADYAAAAQAAAAXyAAAMwQAABYAAAANAAAAAAAAAAAAAAA//////////8GAAAATyDMEEEgvhBBIK4QQSCdEE8gkBBfIJAQNgAAABAAAACbIAAAkBAAAFgAAAA0AAAAAAAAAAAAAAD//////////wYAAACsIJAQuSCdELkgrhC5IL4QrCDMEJsgzBA9AAAACAAAABsAAAAQAAAA5x8AAMwQAAA2AAAAEAAAAKsfAADMEAAAWAAAADQAAAAAAAAAAAAAAP//////////BgAAAJsfzBCNH74QjR+uEI0fnRCbH5AQqx+QEDYAAAAQAAAA5x8AAJAQAABYAAAANAAAAAAAAAAAAAAA//////////8GAAAA+B+QEAUgnRAFIK4QBSC+EPgfzBDnH8wQPQAAAAgAAAAbAAAAEAAAADMfAADMEAAANgAAABAAAAD3HgAAzBAAAFgAAAA0AAAAAAAAAAAAAAD//////////wYAAADnHswQ2R6+ENkerhDZHp0Q5x6QEPcekBA2AAAAEAAAADMfAACQEAAAWAAAADQAAAAAAAAAAAAAAP//////////BgAAAEQfkBBRH50QUR+uEFEfvhBEH8wQMx/MED0AAAAIAAAAGwAAABAAAAB/HgAAzBAAADYAAAAQAAAAQx4AAMwQAABYAAAANAAAAAAAAAAAAAAA//////////8GAAAAMx7MECUevhAlHq4QJR6dEDMekBBDHpAQNgAAABAAAAB/HgAAkBAAAFgAAAA0AAAAAAAAAAAAAAD//////////wYAAACQHpAQnR6dEJ0erhCdHr4QkB7MEH8ezBA9AAAACAAAABsAAAAQAAAAyx0AAMwQAAA2AAAAEAAAAI8dAADMEAAAWAAAADQAAAAAAAAAAAAAAP//////////BgAAAH8dzBBxHb4QcR2uEHEdnRB/HZAQjx2QEDYAAAAQAAAAyx0AAJAQAABYAAAANAAAAAAAAAAAAAAA//////////8GAAAA3B2QEOkdnRDpHa4Q6R2+ENwdzBDLHcwQPQAAAAgAAAAbAAAAEAAAABcdAADMEAAANgAAABAAAADbHAAAzBAAAFgAAAA0AAAAAAAAAAAAAAD//////////wYAAADLHMwQvRy+EL0crhC9HJ0QyxyQENsckBA2AAAAEAAAABcdAACQEAAAWAAAADQAAAAAAAAAAAAAAP//////////BgAAACgdkBA1HZ0QNR2uEDUdvhAoHcwQFx3MED0AAAAIAAAAGwAAABAAAABjHAAAzBAAADYAAAAQAAAAJxwAAMwQAABYAAAANAAAAAAAAAAAAAAA//////////8GAAAAFxzMEAkcvhAJHK4QCRydEBcckBAnHJAQNgAAABAAAABjHAAAkBAAAFgAAAA0AAAAAAAAAAAAAAD//////////wYAAAB0HJAQgRydEIEcrhCBHL4QdBzMEGMczBA9AAAACAAAABsAAAAQAAAArxsAAMwQAAA2AAAAEAAAAHMbAADMEAAAWAAAADQAAAAAAAAAAAAAAP//////////BgAAAGMbzBBVG74QVRuuEFUbnRBjG5AQcxuQEDYAAAAQAAAArxsAAJAQAABYAAAANAAAAAAAAAAAAAAA//////////8GAAAAwBuQEM0bnRDNG64QzRu+EMAbzBCvG8wQPQAAAAgAAAAbAAAAEAAAAPsaAADMEAAANgAAABAAAAC/GgAAzBAAAFgAAAA0AAAAAAAAAAAAAAD//////////wYAAACvGswQoRq+EKEarhChGp0QrxqQEL8akBA2AAAAEAAAAPsaAACQEAAAWAAAADQAAAAAAAAAAAAAAP//////////BgAAAAwbkBAZG50QGRuuEBkbvhAMG8wQ+xrMED0AAAAIAAAAGwAAABAAAABHGgAAzBAAADYAAAAQAAAACxoAAMwQAABYAAAANAAAAAAAAAAAAAAA//////////8GAAAA+xnMEO0ZvhDtGa4Q7RmdEPsZkBALGpAQNgAAABAAAABHGgAAkBAAAFgAAAA0AAAAAAAAAAAAAAD//////////wYAAABYGpAQZRqdEGUarhBlGr4QWBrMEEcazBA9AAAACAAAABsAAAAQAAAAkxkAAMwQAAA2AAAAEAAAAFcZAADMEAAAWAAAADQAAAAAAAAAAAAAAP//////////BgAAAEcZzBA5Gb4QORmuEDkZnRBHGZAQVxmQEDYAAAAQAAAAkxkAAJAQAABYAAAANAAAAAAAAAAAAAAA//////////8GAAAApBmQELEZnRCxGa4QsRm+EKQZzBCTGcwQPQAAAAgAAAAbAAAAEAAAAN8YAADMEAAANgAAABAAAACjGAAAzBAAAFgAAAA0AAAAAAAAAAAAAAD//////////wYAAACTGMwQhRi+EIUYrhCFGJ0QkxiQEKMYkBA2AAAAEAAAAN8YAACQEAAAWAAAADQAAAAAAAAAAAAAAP//////////BgAAAPAYkBD9GJ0Q/RiuEP0YvhDwGMwQ3xjMED0AAAAIAAAAGwAAABAAAAArGAAAzBAAADYAAAAQAAAA7xcAAMwQAABYAAAANAAAAAAAAAAAAAAA//////////8GAAAA3xfMENEXvhDRF64Q0RedEN8XkBDvF5AQNgAAABAAAAArGAAAkBAAAFgAAAA0AAAAAAAAAAAAAAD//////////wYAAAA8GJAQSRidEEkYrhBJGL4QPBjMECsYzBA9AAAACAAAABsAAAAQAAAAdxcAAMwQAAA2AAAAEAAAADsXAADMEAAAWAAAADQAAAAAAAAAAAAAAP//////////BgAAACsXzBAdF74QHReuEB0XnRArF5AQOxeQEDYAAAAQAAAAdxcAAJAQAABYAAAANAAAAAAAAAAAAAAA//////////8GAAAAiBeQEJUXnRCVF64QlRe+EIgXzBB3F8wQPQAAAAgAAAAbAAAAEAAAAMMWAADMEAAANgAAABAAAACHFgAAzBAAAFgAAAA0AAAAAAAAAAAAAAD//////////wYAAAB3FswQaRa+EGkWrhBpFp0QdxaQEIcWkBA2AAAAEAAAAMMWAACQEAAAWAAAADQAAAAAAAAAAAAAAP//////////BgAAANQWkBDhFp0Q4RauEOEWvhDUFswQwxbMED0AAAAIAAAAGwAAABAAAAAPFgAAzBAAADYAAAAQAAAA0xUAAMwQAABYAAAANAAAAAAAAAAAAAAA//////////8GAAAAwxXMELUVvhC1Fa4QtRWdEMMVkBDTFZAQNgAAABAAAAAPFgAAkBAAAFgAAAA0AAAAAAAAAAAAAAD//////////wYAAAAgFpAQLRadEC0WrhAtFr4QIBbMEA8WzBA9AAAACAAAABsAAAAQAAAAWxUAAMwQAAA2AAAAEAAAAB8VAADMEAAAWAAAADQAAAAAAAAAAAAAAP//////////BgAAAA8VzBABFb4QARWuEAEVnRAPFZAQHxWQEDYAAAAQAAAAWxUAAJAQAABYAAAANAAAAAAAAAAAAAAA//////////8GAAAAbBWQEHkVnRB5Fa4QeRW+EGwVzBBbFcwQPQAAAAgAAAAbAAAAEAAAAKcUAADMEAAANgAAABAAAABrFAAAzBAAAFgAAAA0AAAAAAAAAAAAAAD//////////wYAAABbFMwQTRS+EE0UrhBNFJ0QWxSQEGsUkBA2AAAAEAAAAKcUAACQEAAAWAAAADQAAAAAAAAAAAAAAP//////////BgAAALgUkBDFFJ0QxRSuEMUUvhC4FMwQpxTMED0AAAAIAAAAGwAAABAAAADzEwAAzBAAADYAAAAQAAAAtxMAAMwQAABYAAAANAAAAAAAAAAAAAAA//////////8GAAAApxPMEJkTvhCZE64QmROdEKcTkBC3E5AQNgAAABAAAADzEwAAkBAAAFgAAAA0AAAAAAAAAAAAAAD//////////wYAAAAEFJAQERSdEBEUrhARFL4QBBTMEPMTzBA9AAAACAAAABsAAAAQAAAAPxMAAMwQAAA2AAAAEAAAAAMTAADMEAAAWAAAADQAAAAAAAAAAAAAAP//////////BgAAAPMSzBDlEr4Q5RKuEOUSnRDzEpAQAxOQEDYAAAAQAAAAPxMAAJAQAABYAAAANAAAAAAAAAAAAAAA//////////8GAAAAUBOQEF0TnRBdE64QXRO+EFATzBA/E8wQPQAAAAgAAAAbAAAAEAAAAIsSAADMEAAANgAAABAAAABPEgAAzBAAAFgAAAA0AAAAAAAAAAAAAAD//////////wYAAAA/EswQMRK+EDESrhAxEp0QPxKQEE8SkBA2AAAAEAAAAIsSAACQEAAAWAAAADQAAAAAAAAAAAAAAP//////////BgAAAJwSkBCpEp0QqRKuEKkSvhCcEswQixLMED0AAAAIAAAAGwAAABAAAADXEQAAzBAAADYAAAAQAAAAmxEAAMwQAABYAAAANAAAAAAAAAAAAAAA//////////8GAAAAixHMEH0RvhB9Ea4QfRGdEIsRkBCbEZAQNgAAABAAAADXEQAAkBAAAFgAAAA0AAAAAAAAAAAAAAD//////////wYAAADoEZAQ9RGdEPURrhD1Eb4Q6BHMENcRzBA9AAAACAAAABsAAAAQAAAAIxEAAMwQAAA2AAAAEAAAAOcQAADMEAAAWAAAADQAAAAAAAAAAAAAAP//////////BgAAANcQzBDJEL4QyRCuEMkQnRDXEJAQ5xCQEDYAAAAQAAAAIxEAAJAQAABYAAAANAAAAAAAAAAAAAAA//////////8GAAAANBGQEEERnRBBEa4QQRG+EDQRzBAjEcwQPQAAAAgAAAAbAAAAEAAAAG8QAADMEAAANgAAABAAAAAzEAAAzBAAAFgAAAA0AAAAAAAAAAAAAAD//////////wYAAAAjEMwQFRC+EBUQrhAVEJ0QIxCQEDMQkBA2AAAAEAAAAG8QAACQEAAAWAAAADQAAAAAAAAAAAAAAP//////////BgAAAIAQkBCNEJ0QjRCuEI0QvhCAEMwQbxDMED0AAAAIAAAAGwAAABAAAAC7DwAAzBAAADYAAAAQAAAAfw8AAMwQAABYAAAANAAAAAAAAAAAAAAA//////////8GAAAAbw/MEGEPvhBhD64QYQ+dEG8PkBB/D5AQNgAAABAAAAC7DwAAkBAAAFgAAAA0AAAAAAAAAAAAAAD//////////wYAAADMD5AQ2Q+dENkPrhDZD74QzA/MELsPzBA9AAAACAAAABsAAAAQAAAABw8AAMwQAAA2AAAAEAAAAMsOAADMEAAAWAAAADQAAAAAAAAAAAAAAP//////////BgAAALsOzBCtDr4QrQ6uEK0OnRC7DpAQyw6QEDYAAAAQAAAABw8AAJAQAABYAAAANAAAAAAAAAAAAAAA//////////8GAAAAGA+QECUPnRAlD64QJQ++EBgPzBAHD8wQPQAAAAgAAAAbAAAAEAAAAFMOAADMEAAANgAAABAAAAAXDgAAzBAAAFgAAAA0AAAAAAAAAAAAAAD//////////wYAAAAHDswQ+Q2+EPkNrhD5DZ0QBw6QEBcOkBA2AAAAEAAAAFMOAACQEAAAWAAAADQAAAAAAAAAAAAAAP//////////BgAAAGQOkBBxDp0QcQ6uEHEOvhBkDswQUw7MED0AAAAIAAAAGwAAABAAAACfDQAAzBAAADYAAAAQAAAAYw0AAMwQAABYAAAANAAAAAAAAAAAAAAA//////////8GAAAAUw3MEEUNvhBFDa4QRQ2dEFMNkBBjDZAQNgAAABAAAACfDQAAkBAAAFgAAAA0AAAAAAAAAAAAAAD//////////wYAAACwDZAQvQ2dEL0NrhC9Db4QsA3MEJ8NzBA9AAAACAAAABsAAAAQAAAA6wwAAMwQAAA2AAAAEAAAAK8MAADMEAAAWAAAADQAAAAAAAAAAAAAAP//////////BgAAAJ8MzBCRDL4QkQyuEJEMnRCfDJAQrwyQEDYAAAAQAAAA6wwAAJAQAABYAAAANAAAAAAAAAAAAAAA//////////8GAAAA/AyQEAkNnRAJDa4QCQ2+EPwMzBDrDMwQPQAAAAgAAAAbAAAAEAAAADcMAADMEAAANgAAABAAAAD7CwAAzBAAAFgAAAA0AAAAAAAAAAAAAAD//////////wYAAADrC8wQ3Qu+EN0LrhDdC50Q6wuQEPsLkBA2AAAAEAAAADcMAACQEAAAWAAAADQAAAAAAAAAAAAAAP//////////BgAAAEgMkBBVDJ0QVQyuEFUMvhBIDMwQNwzMED0AAAAIAAAAGwAAABAAAACDCwAAzBAAADYAAAAQAAAARwsAAMwQAABYAAAANAAAAAAAAAAAAAAA//////////8GAAAANwvMECkLvhApC64QKQudEDcLkBBHC5AQNgAAABAAAACDCwAAkBAAAFgAAAA0AAAAAAAAAAAAAAD//////////wYAAACUC5AQoQudEKELrhChC74QlAvMEIMLzBA9AAAACAAAABsAAAAQAAAAzwoAAMwQAAA2AAAAEAAAAJMKAADMEAAAWAAAADQAAAAAAAAAAAAAAP//////////BgAAAIMKzBB1Cr4QdQquEHUKnRCDCpAQkwqQEDYAAAAQAAAAzwoAAJAQAABYAAAANAAAAAAAAAAAAAAA//////////8GAAAA4AqQEO0KnRDtCq4Q7Qq+EOAKzBDPCswQPQAAAAgAAAAbAAAAEAAAABsKAADMEAAANgAAABAAAADfCQAAzBAAAFgAAAA0AAAAAAAAAAAAAAD//////////wYAAADPCcwQwQm+EMEJrhDBCZ0QzwmQEN8JkBA2AAAAEAAAABsKAACQEAAAWAAAADQAAAAAAAAAAAAAAP//////////BgAAACwKkBA5Cp0QOQquEDkKvhAsCswQGwrMED0AAAAIAAAAGwAAABAAAABnCQAAzBAAADYAAAAQAAAAKwkAAMwQAABYAAAANAAAAAAAAAAAAAAA//////////8GAAAAGwnMEA0JvhANCa4QDQmdEBsJkBArCZAQNgAAABAAAABnCQAAkBAAAFgAAAA0AAAAAAAAAAAAAAD//////////wYAAAB4CZAQhQmdEIUJrhCFCb4QeAnMEGcJzBA9AAAACAAAABsAAAAQAAAAswgAAMwQAAA2AAAAEAAAAHcIAADMEAAAWAAAADQAAAAAAAAAAAAAAP//////////BgAAAGcIzBBZCL4QWQiuEFkInRBnCJAQdwiQEDYAAAAQAAAAswgAAJAQAABYAAAANAAAAAAAAAAAAAAA//////////8GAAAAxAiQENEInRDRCK4Q0Qi+EMQIzBCzCMwQPQAAAAgAAAAbAAAAEAAAAP8HAADMEAAANgAAABAAAADDBwAAzBAAAFgAAAA0AAAAAAAAAAAAAAD//////////wYAAACzB8wQpQe+EKUHrhClB50QsweQEMMHkBA2AAAAEAAAAP8HAACQEAAAWAAAADQAAAAAAAAAAAAAAP//////////BgAAABAIkBAdCJ0QHQiuEB0IvhAQCMwQ/wfMED0AAAAIAAAAGwAAABAAAABLBwAAzBAAADYAAAAQAAAADwcAAMwQAABYAAAANAAAAAAAAAAAAAAA//////////8GAAAA/wbMEPEGvhDxBq4Q8QadEP8GkBAPB5AQNgAAABAAAABLBwAAkBAAAFgAAAA0AAAAAAAAAAAAAAD//////////wYAAABcB5AQaQedEGkHrhBpB74QXAfMEEsHzBA9AAAACAAAABsAAAAQAAAAlwYAAMwQAAA2AAAAEAAAAFsGAADMEAAAWAAAADQAAAAAAAAAAAAAAP//////////BgAAAEsGzBA9Br4QPQauED0GnRBLBpAQWwaQEDYAAAAQAAAAlwYAAJAQAABYAAAANAAAAAAAAAAAAAAA//////////8GAAAAqAaQELUGnRC1Bq4QtQa+EKgGzBCXBswQPQAAAAgAAAAbAAAAEAAAAOMFAADMEAAANgAAABAAAACnBQAAzBAAAFgAAAA0AAAAAAAAAAAAAAD//////////wYAAACXBcwQiQW+EIkFrhCJBZ0QlwWQEKcFkBA2AAAAEAAAAOMFAACQEAAAWAAAADQAAAAAAAAAAAAAAP//////////BgAAAPQFkBABBp0QAQauEAEGvhD0BcwQ4wXMED0AAAAIAAAAGwAAABAAAAAvBQAAzBAAADYAAAAQAAAA8wQAAMwQAABYAAAANAAAAAAAAAAAAAAA//////////8GAAAA4wTMENUEvhDVBK4Q1QSdEOMEkBDzBJAQNgAAABAAAAAvBQAAkBAAAFgAAAA0AAAAAAAAAAAAAAD//////////wYAAABABZAQTQWdEE0FrhBNBb4QQAXMEC8FzBA9AAAACAAAABsAAAAQAAAAewQAAMwQAAA2AAAAEAAAAHsEAADMEAAAWAAAADQAAAAAAAAAAAAAAP//////////BgAAAGsEzBBdBL4QXQSuEF0EnRBrBJAQewSQEDYAAAAQAAAAewQAAJAQAABYAAAANAAAAAAAAAAAAAAA//////////8GAAAAjASQEJkEnRCZBK4QmQS+EIwEzBB7BMwQPQAAAAgAAAA8AAAACAAAAD8AAAAYAAAARAAAAAgBAACCAgAATwEAABMAAAAMAAAAAQAAACUAAAAMAAAAAAAAgCUAAAAMAAAABwAAgCQAAAAkAAAAAACAQQAAAAAAAAAAAACAQQAAAAAAAAAAAgAAACgAAAAMAAAAAgAAAEYAAABsAQAAYAEAAEVNRisqQAAAJAAAABgAAAAAAIA/AAAAAAAAAAAAAIA/AAAAAAAAAAAqQAAAJAAAABgAAAAAAIA/AAAAAAAAAAAAAIA/AAAAAAAAAAAmQAAAEAAAAAQAAAAAAAAAJUAAABAAAAAEAAAAAAAAAB9AAwAMAAAAAAAAACJABAAMAAAAAAAAAB5ACQAMAAAAAAAAACFABwAMAAAAAAAAACpAAAAkAAAAGAAAAAAA8EIAAAAAAAAAAAAA8ELoYKFC3DahQwhAAgOQAAAAhAAAAAIQwNsNAAAAAAAAAFYTUT/ZT0u+VhNRP4rMnb67RSI/2U/LvlYT0T7ZT8u+bTY7PtlPy74AAAClisydvgAAAKXZT0u+AAAApTsNtr1tNjs+AADAJFYT0T4AAAAlu0UiPwAAQCVWE1E/Ow22vVYTUT/ZT0u+AAMDAwMDAwMDAwMDgwEDAxRAAoAQAAAABAAAAP////8oAAAADAAAAAEAAAAkAAAAJAAAAAAAgD0AAAAAAAAAAAAAgD0AAAAAAAAAAAIAAAAnAAAAGAAAAAEAAAAAAAAA////AAAAAAAlAAAADAAAAAEAAAATAAAADAAAAAEAAAA7AAAACAAAAFUAAABQAAAAAAAAAAAAAAD//////////w0AAAAkC6ISJAvQEcUJJREUCCURYwYlEQMF0BEDBaISAwV1E2MGHxQUCB8UxQkfFCQLdRMkC6ISPAAAAAgAAAA+AAAAGAAAAFAAAAASAQAAswA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6GChQtw2oUMIQAECPAAAADAAAAACEMDbAAAAAI4AAAAAAAAAq6oqPAIAAAACAAAAAgAAAAAAAAACEMDbAAAAAAAA//8VQAIAEAAAAAQAAAABAAAAJAAAACQAAAAAAIA9AAAAAAAAAAAAAIA9AAAAAAAAAAACAAAAXwAAADgAAAACAAAAOAAAAAAAAAA4AAAAAAAAAAAAAQAUAAAAAAAAAP8AAAAAAAAAAAAAAAAAAAAlAAAADAAAAAIAAAAlAAAADAAAAAUAAIBVAAAAUAAAAE4AAAAQAQAAtAAAAEQBAAANAAAAJAuiEiQL0BHFCSURFAglEWMGJREDBdARAwWiEgMFdRNjBh8UFAgfFMUJHxQkC3UTJAu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8udZCPE2YQwRAAAAMAAAAAAAAACEAAAAIAAAAHAAAAAgAAABLAAAAQAAAADAAAAAFAAAAIAAAAAEAAAABAAAAEAAAAAAAAAAAAAAAwgIAANgCAAAAAAAAAAAAAMICAADYAgAAJAAAACQAAAAAAIA/AAAAAAAAAAAAAIA/PLnWQjxNmEMCAAAADAAAABAAAAAAAAAAAAAAAAoAAAAQAAAAAAAAAAAAAABSAAAAcAEAAAIAAADs////AAAAAAAAAAAAAAAAvAIAAAAAAAAEAAUiQQByAGkAYQBsACAATgBhAHIAcgBvAHcAAAAAAAAA7X40AgAAAAB+bjQCAAAAAAAAAAAAAAABfm40AgAAAAB+bgAAAAAAAAAAAAAAAAAAAAAAAAAAwMJ5Y50AAAA9CNZE/n8AAODBeWOdAAAAQJOjdTQCAACQdO5+NAIAABH81UT+fwAAkHTufjQCAAAAAH5uNAIAALCnw3U0AgAAIEsAAGgDAAAgDcRnNAIAAGBOQnY0AgAAIEsAAARmBAAXSJI1AAAAAAEAAAAAAAAAAAAAAAAAAAAMAAAAAAAAAAcAAAAAAAAA2GwWaDQCAAABZxcCNAIAAODBeWOdAAAAAQAAAAAAAADQ8kJ2NAIAABH81UT+fwAAwLZ5Y50AAAAAANxlNAIAALm2eWOdAAAAAAAAAAAAAAAAAAAAAAAAAAM3xN9kdgAIAAAAACUAAAAMAAAAAgAAABYAAAAMAAAAGAAAABIAAAAMAAAAAQAAABgAAAAMAAAA/wAAAlQAAABkAAAAawAAAB4BAACXAAAANQEAAAIAAAAAAAAAAAAAAAAAAAAAAAAABAAAAEwAAAAAAAAAAAAAAAAAAAD//////////1QAAABPAFMAUABGAA0AAAALAAAACwAAAAoAAAAlAAAADAAAAA0AAIAoAAAADAAAAAIAAAAiAAAADAAAAP////9GAAAAtAEAAKgBAABFTUYrKkAAACQAAAAYAAAAAADwQgAAAAAAAAAAAADwQjy51kI8T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ufQ/Q9w2oUMIQAIDkAAAAIQAAAACEMDbDQAAAAAAAABWE1E/2U9LvlYTUT+KzJ2+u0UiP9lPy75WE9E+2U/Lvm02Oz7ZT8u+AAAApYrMnb4AAACl2U9LvgAAAKU7Dba9bTY7PgAAwCRWE9E+AAAAJbtFIj8AAEAlVhNRPzsNtr1WE1E/2U9LvgADAwMDAwMDAwMDA4MBAwMUQAKAEAAAAAQAAAD/////IQAAAAgAAABiAAAADAAAAAEAAAAkAAAAJAAAAAAAgD0AAAAAAAAAAAAAgD0AAAAAAAAAAAIAAAAlAAAADAAAAAEAAAATAAAADAAAAAEAAAA7AAAACAAAAFUAAABQAAAAAAAAAAAAAAD//////////w0AAAAYEqISGBLQEbkQJREIDyURVw0lEfgL0BH4C6IS+At1E1cNHxQIDx8UuRAfFBgSdRMYEqISPAAAAAgAAAA+AAAAGAAAAL8AAAASAQAAIgE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ufQ/Q9w2oUMIQAECPAAAADAAAAACEMDbAAAAAI4AAAAAAAAAq6oqPAIAAAACAAAAAgAAAAAAAAACEMDbAAAAAAAA//8VQAIAEAAAAAQAAAABAAAAJAAAACQAAAAAAIA9AAAAAAAAAAAAAIA9AAAAAAAAAAACAAAAXwAAADgAAAACAAAAOAAAAAAAAAA4AAAAAAAAAAAAAQAUAAAAAAAAAP8AAAAAAAAAAAAAAAAAAAAlAAAADAAAAAIAAAAlAAAADAAAAAUAAIBVAAAAUAAAAL0AAAAQAQAAJAEAAEQBAAANAAAAGBKiEhgS0BG5ECURCA8lEVcNJRH4C9AR+AuiEvgLdRNXDR8UCA8fFLkQHxQYEnUTGBK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tdWFDPE2YQwRAAAAMAAAAAAAAACEAAAAIAAAAHAAAAAgAAABLAAAAQAAAADAAAAAFAAAAIAAAAAEAAAABAAAAEAAAAAAAAAAAAAAAwgIAANgCAAAAAAAAAAAAAMICAADYAgAAJAAAACQAAAAAAIA/AAAAAAAAAAAAAIA/rXVhQzxNmEMCAAAADAAAABAAAAAAAAAAAAAAAAoAAAAQAAAAAAAAAAAAAABSAAAAcAEAAAIAAADs////AAAAAAAAAAAAAAAAvAIAAAAAAAAEAAUiQQByAGkAYQBsACAATgBhAHIAcgBvAHcAAAAAAAAA7X40AgAAAAB+bjQCAAAAAAAAAAAAAIeICDwAAAAAAAAAAAAAAAAAAAAAAAAAAAAAAAAAAAAAwMJ5Y50AAAA9CNZE/n8AAODBeWOdAAAAQJOjdTQCAACQd+5+NAIAABH81UT+fwAAkHfufjQCAAAAAH5uNAIAALCnw3U0AgAAIEsAAH8DAAA4DcRnNAIAAGBOQnY0AgAAIEsAAASFBAAXSJI1AAAAAAEAAAAAAAAAAAAAAAAAAAAMAAAAAAAAAAcAAAAAAAAA2GwWaDQCAAABZxcCNAIAAODBeWOdAAAAAQAAAAAAAAAg90J2NAIAABH81UT+fwAAwLZ5Y50AAAAAANxlNAIAALm2eWOdAAAAAAAAAAAAAAAAAAAAAAAAAAM3xN9kdgAIAAAAACUAAAAMAAAAAgAAABYAAAAMAAAAGAAAABIAAAAMAAAAAQAAABgAAAAMAAAA/wAAAlQAAABkAAAA4QAAAB4BAAD/AAAANQEAAAIAAAAAAAAAAAAAAAAAAAAAAAAABAAAAEwAAAAAAAAAAAAAAAAAAAD//////////1QAAABJAFMASQBTAAUAAAAKAAAABQAAAAsAAAAlAAAADAAAAA0AAIAoAAAADAAAAAIAAAAiAAAADAAAAP////9GAAAAtAEAAKgBAABFTUYrKkAAACQAAAAYAAAAAADwQgAAAAAAAAAAAADwQq11YUM8T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f5yXQ9w2oUMIQAIDkAAAAIQAAAACEMDbDQAAAAAAAABWE1E/2U9LvlYTUT+KzJ2+u0UiP9lPy75WE9E+2U/Lvm02Oz7ZT8u+AAAApYrMnb4AAACl2U9LvgAAAKU7Dba9bTY7PgAAwCRWE9E+AAAAJbtFIj8AAEAlVhNRPzsNtr1WE1E/2U9LvgADAwMDAwMDAwMDA4MBAwMUQAKAEAAAAAQAAAD/////IQAAAAgAAABiAAAADAAAAAEAAAAkAAAAJAAAAAAAgD0AAAAAAAAAAAAAgD0AAAAAAAAAAAIAAAAlAAAADAAAAAEAAAATAAAADAAAAAEAAAA7AAAACAAAAFUAAABQAAAAAAAAAAAAAAD//////////w0AAAAMGaISDBnQEa0XJRH8FSURSxQlEewS0BHsEqIS7BJ1E0sUHxT8FR8UrRcfFAwZdRMMGaISPAAAAAgAAAA+AAAAGAAAAC4BAAASAQAAkQE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f5yXQ9w2oUMIQAECPAAAADAAAAACEMDbAAAAAI4AAAAAAAAAq6oqPAIAAAACAAAAAgAAAAAAAAACEMDbAAAAAAAA//8VQAIAEAAAAAQAAAABAAAAJAAAACQAAAAAAIA9AAAAAAAAAAAAAIA9AAAAAAAAAAACAAAAXwAAADgAAAACAAAAOAAAAAAAAAA4AAAAAAAAAAAAAQAUAAAAAAAAAP8AAAAAAAAAAAAAAAAAAAAlAAAADAAAAAIAAAAlAAAADAAAAAUAAIBVAAAAUAAAAC0BAAAQAQAAkwEAAEQBAAANAAAADBmiEgwZ0BGtFyUR/BUlEUsUJRHsEtAR7BKiEuwSdRNLFB8U/BUfFK0XHxQMGXUTDBm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ZOqdDPE2YQwRAAAAMAAAAAAAAACEAAAAIAAAAHAAAAAgAAABLAAAAQAAAADAAAAAFAAAAIAAAAAEAAAABAAAAEAAAAAAAAAAAAAAAwgIAANgCAAAAAAAAAAAAAMICAADYAgAAJAAAACQAAAAAAIA/AAAAAAAAAAAAAIA/WTqnQzxNmEMCAAAADAAAABAAAAAAAAAAAAAAAAoAAAAQAAAAAAAAAAAAAABSAAAAcAEAAAIAAADs////AAAAAAAAAAAAAAAAvAIAAAAAAAAEAAUiQQByAGkAYQBsACAATgBhAHIAcgBvAHcAAAAAAAAA7X40AgAAAAB+bjQCAAAAAAAAAAAAAIeICDwAAAAAAAAAAAAAAAAAAAAAAAAAAAAAAAAAAAAAwMJ5Y50AAAA9CNZE/n8AAODBeWOdAAAAQJOjdTQCAAAQc+5+NAIAABH81UT+fwAAEHPufjQCAAAAAH5uNAIAALCnw3U0AgAAIEsAAHADAACADcRnNAIAAGBOQnY0AgAAIEsAAAR5BAAXSJI1AAAAAAEAAAAAAAAAAAAAAAAAAAAMAAAAAAAAAAcAAAAAAAAA2GwWaDQCAAABZxcCNAIAAODBeWOdAAAAAQAAAAAAAABQ9EJ2NAIAABH81UT+fwAAwLZ5Y50AAAAAANxlNAIAALm2eWOdAAAAAAAAAAAAAAAAAAAAAAAAAAM3xN9kdgAIAAAAACUAAAAMAAAAAgAAABYAAAAMAAAAGAAAABIAAAAMAAAAAQAAABgAAAAMAAAA/wAAAlQAAABgAAAATgEAAB4BAABxAQAANQEAAAIAAAAAAAAAAAAAAAAAAAAAAAAAAwAAAEwAAAAAAAAAAAAAAAAAAAD//////////1QAAABCAEcAUAAAAAwAAAANAAAACwAAACUAAAAMAAAADQAAgCgAAAAMAAAAAgAAACIAAAAMAAAA/////0YAAAC0AQAAqAEAAEVNRisqQAAAJAAAABgAAAAAAPBCAAAAAAAAAAAAAPBCWTqnQzxNm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hPs9D3DahQwhAAgOQAAAAhAAAAAIQwNsNAAAAAAAAAFYTUT/ZT0u+VhNRP4rMnb67RSI/2U/LvlYT0T7ZT8u+bTY7PtlPy74AAAClisydvgAAAKXZT0u+AAAApTsNtr1tNjs+AADAJFYT0T4AAAAlu0UiPwAAQCVWE1E/Ow22vVYTUT/ZT0u+AAMDAwMDAwMDAwMDgwEDAxRAAoAQAAAABAAAAP////8hAAAACAAAAGIAAAAMAAAAAQAAACQAAAAkAAAAAACAPQAAAAAAAAAAAACAPQAAAAAAAAAAAgAAACUAAAAMAAAAAQAAABMAAAAMAAAAAQAAADsAAAAIAAAAVQAAAFAAAAAAAAAAAAAAAP//////////DQAAAAAgohIAINARoR4lEfAcJRE/GyUR4BnQEeAZohLgGXUTPxsfFPAcHxShHh8UACB1EwAgohI8AAAACAAAAD4AAAAYAAAAngEAABIBAAAAAgAAQg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hPs9D3DahQwhAAQI8AAAAMAAAAAIQwNsAAAAAjgAAAAAAAACrqio8AgAAAAIAAAACAAAAAAAAAAIQwNsAAAAAAAD//xVAAgAQAAAABAAAAAEAAAAkAAAAJAAAAAAAgD0AAAAAAAAAAAAAgD0AAAAAAAAAAAIAAABfAAAAOAAAAAIAAAA4AAAAAAAAADgAAAAAAAAAAAABABQAAAAAAAAA/wAAAAAAAAAAAAAAAAAAACUAAAAMAAAAAgAAACUAAAAMAAAABQAAgFUAAABQAAAAnAEAABABAAACAgAARAEAAA0AAAAAIKISACDQEaEeJRHwHCURPxslEeAZ0BHgGaIS4Bl1Ez8bHxTwHB8UoR4fFAAgdRMAIKIS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WM30M8TZhDBEAAAAwAAAAAAAAAIQAAAAgAAAAcAAAACAAAAEsAAABAAAAAMAAAAAUAAAAgAAAAAQAAAAEAAAAQAAAAAAAAAAAAAADCAgAA2AIAAAAAAAAAAAAAwgIAANgCAAAkAAAAJAAAAAAAgD8AAAAAAAAAAAAAgD8ljN9DPE2YQwIAAAAMAAAAEAAAAAAAAAAAAAAACgAAABAAAAAAAAAAAAAAAFIAAABwAQAAAgAAAOz///8AAAAAAAAAAAAAAAC8AgAAAAAAAAQABSJBAHIAaQBhAGwAIABOAGEAcgByAG8AdwAAAAAAAADtfjQCAAAAAH5uNAIAAAAAAAAAAAAAh4gIPAAAAAAAAAAAAAAAAAAAAAAAAAAAAAAAAAAAAADAwnljnQAAAD0I1kT+fwAA4MF5Y50AAABAk6N1NAIAAFB17n40AgAAEfzVRP5/AABQde5+NAIAAAAAfm40AgAAsKfDdTQCAAAgSwAAZQMAACANxGc0AgAAYE5CdjQCAAAgSwAABG0EABdIkjUAAAAAAQAAAAAAAAAAAAAAAAAAAAwAAAAAAAAABwAAAAAAAADYbBZoNAIAAAFnFwI0AgAA4MF5Y50AAAABAAAAAAAAAEDyQnY0AgAAEfzVRP5/AADAtnljnQAAAAAA3GU0AgAAubZ5Y50AAAAAAAAAAAAAAAAAAAAAAAAAAzfE32R2AAgAAAAAJQAAAAwAAAACAAAAFgAAAAwAAAAYAAAAEgAAAAwAAAABAAAAGAAAAAwAAAD/AAACVAAAAGAAAAC/AQAAHgEAAN8BAAA1AQAAAgAAAAAAAAAAAAAAAAAAAAAAAAADAAAATAAAAAAAAAAAAAAAAAAAAP//////////VAAAAEwARABQAAAACgAAAAwAAAALAAAAJQAAAAwAAAANAACAKAAAAAwAAAACAAAAIgAAAAwAAAD/////RgAAALQBAACoAQAARU1GKypAAAAkAAAAGAAAAAAA8EIAAAAAAAAAAAAA8EIljN9DPE2Y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FwA0TcNqFDCEACA5AAAACEAAAAAhDA2w0AAAAAAAAAVhNRP9lPS75WE1E/isydvrtFIj/ZT8u+VhPRPtlPy75tNjs+2U/LvgAAAKWKzJ2+AAAApdlPS74AAAClOw22vW02Oz4AAMAkVhPRPgAAACW7RSI/AABAJVYTUT87Dba9VhNRP9lPS74AAwMDAwMDAwMDAwODAQMDFEACgBAAAAAEAAAA/////yEAAAAIAAAAYgAAAAwAAAABAAAAJAAAACQAAAAAAIA9AAAAAAAAAAAAAIA9AAAAAAAAAAACAAAAJQAAAAwAAAABAAAAEwAAAAwAAAABAAAAOwAAAAgAAABVAAAAUAAAAAAAAAAAAAAA//////////8NAAAA9SaiEvUm0BGWJSUR5SMlETQiJRHVINAR1SCiEtUgdRM0Ih8U5SMfFJYlHxT1JnUT9SaiEjwAAAAIAAAAPgAAABgAAAANAgAAEgEAAHACAABC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FwA0TcNqFDCEABAjwAAAAwAAAAAhDA2wAAAACOAAAAAAAAAKuqKjwCAAAAAgAAAAIAAAAAAAAAAhDA2wAAAAAAAP//FUACABAAAAAEAAAAAQAAACQAAAAkAAAAAACAPQAAAAAAAAAAAACAPQAAAAAAAAAAAgAAAF8AAAA4AAAAAgAAADgAAAAAAAAAOAAAAAAAAAAAAAEAFAAAAAAAAAD/AAAAAAAAAAAAAAAAAAAAJQAAAAwAAAACAAAAJQAAAAwAAAAFAACAVQAAAFAAAAALAgAAEAEAAHECAABEAQAADQAAAPUmohL1JtARliUlEeUjJRE0IiUR1SDQEdUgohLVIHUTNCIfFOUjHxSWJR8U9SZ1E/UmohI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c4GRDxNmEMEQAAADAAAAAAAAAAhAAAACAAAABwAAAAIAAAASwAAAEAAAAAwAAAABQAAACAAAAABAAAAAQAAABAAAAAAAAAAAAAAAMICAADYAgAAAAAAAAAAAADCAgAA2AIAACQAAAAkAAAAAACAPwAAAAAAAAAAAACAP2nOBkQ8TZhDAgAAAAwAAAAQAAAAAAAAAAAAAAAKAAAAEAAAAAAAAAAAAAAAUgAAAHABAAACAAAA7P///wAAAAAAAAAAAAAAALwCAAAAAAAABAAFIkEAcgBpAGEAbAAgAE4AYQByAHIAbwB3AAAAAAAAAO1+NAIAAAAAfm40AgAAAAAAAAAAAACHiAg8AAAAAAAAAAAAAAAAAAAAAAAAAAAAAAAAAAAAAMDCeWOdAAAAPQjWRP5/AADgwXljnQAAAECTo3U0AgAAEHbufjQCAAAR/NVE/n8AABB27n40AgAAAAB+bjQCAACwp8N1NAIAACBLAABXAwAAOA3EZzQCAABgTkJ2NAIAACBLAAAEjAQAF0iSNQAAAAABAAAAAAAAAAAAAAAAAAAADAAAAAAAAAAHAAAAAAAAANhsFmg0AgAAAWcXAjQCAADgwXljnQAAAAEAAAAAAAAAoO9CdjQCAAAR/NVE/n8AAMC2eWOdAAAAAADcZTQCAAC5tnljnQAAAAAAAAAAAAAAAAAAAAAAAAADN8TfZHYACAAAAAAlAAAADAAAAAIAAAAWAAAADAAAABgAAAASAAAADAAAAAEAAAAYAAAADAAAAP8AAAJUAAAAZAAAABsCAAAeAQAARwIAADUBAAACAAAAAAAAAAAAAAAAAAAAAAAAAAQAAABMAAAAAAAAAAAAAAAAAAAA//////////9UAAAAUgBTAFYAUAAMAAAACwAAAAsAAAALAAAAJQAAAAwAAAANAACAKAAAAAwAAAACAAAAIgAAAAwAAAD/////RgAAACABAAAUAQAARU1GKypAAAAkAAAAGAAAAAAA8EIAAAAAAAAAAAAA8EJpzgZEPE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j3EUQ8TZhDBEAAAAwAAAAAAAAAIQAAAAgAAAAcAAAACAAAAEsAAABAAAAAMAAAAAUAAAAgAAAAAQAAAAEAAAAQAAAAAAAAAAAAAADCAgAA2AIAAAAAAAAAAAAAwgIAANgCAAAkAAAAJAAAAAAAgD8AAAAAAAAAAAAAgD/49xFEPE2YQwIAAAAMAAAAEAAAAAAAAAAAAAAACgAAABAAAAAAAAAAAAAAAFIAAABwAQAAAgAAAOz///8AAAAAAAAAAAAAAAC8AgAAAAAAAAQABSJBAHIAaQBhAGwAIABOAGEAcgByAG8AdwAAAAAAAADtfjQCAAAAAH5uNAIAAAAAAAAAAAAAh4gIPAAAAAAAAAAAAAAAAAAAAAAAAAAAAAAAAAAAAADAwnljnQAAAD0I1kT+fwAA4MF5Y50AAABAk6N1NAIAAFB+7n40AgAAEfzVRP5/AABQfu5+NAIAAAAAfm40AgAAsKfDdTQCAAAgSwAAYwMAAIANxGc0AgAAYE5CdjQCAAAgSwAABH4EABdIkjUAAAAAAQAAAAAAAAAAAAAAAAAAAAwAAAAAAAAABwAAAAAAAADYbBZoNAIAAAFnFwI0AgAA4MF5Y50AAAABAAAAAAAAAODxQnY0AgAAEfzVRP5/AADAtnljnQAAAAAA3GU0AgAAubZ5Y50AAAAAAAAAAAAAAAAAAAAAAAAAAzfE32R2AAgAAAAAJQAAAAwAAAACAAAAFgAAAAwAAAAYAAAAEgAAAAwAAAABAAAAGAAAAAwAAAD/AAACVAAAAFQAAABIAgAAHgEAAEwCAAA1AQAAAgAAAAAAAAAAAAAAAAAAAAAAAAABAAAATAAAAAAAAAAAAAAAAAAAAP//////////UAAAAC0AAAAFAAAAJQAAAAwAAAANAACAKAAAAAwAAAACAAAAIgAAAAwAAAD/////RgAAACABAAAUAQAARU1GKypAAAAkAAAAGAAAAAAA8EIAAAAAAAAAAAAA8EL49xFEPE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ZVE0Q8TZhDBEAAAAwAAAAAAAAAIQAAAAgAAAAcAAAACAAAAEsAAABAAAAAMAAAAAUAAAAgAAAAAQAAAAEAAAAQAAAAAAAAAAAAAADCAgAA2AIAAAAAAAAAAAAAwgIAANgCAAAkAAAAJAAAAAAAgD8AAAAAAAAAAAAAgD9WVRNEPE2YQwIAAAAMAAAAEAAAAAAAAAAAAAAACgAAABAAAAAAAAAAAAAAAFIAAABwAQAAAgAAAOz///8AAAAAAAAAAAAAAAC8AgAAAAAAAAQABSJBAHIAaQBhAGwAIABOAGEAcgByAG8AdwAAAAAAAADtfjQCAAAAAH5uNAIAAAAAAAAAAAAAh4gIPAAAAAAAAAAAAAAAAAAAAAAAAAAAAAAAAAAAAADAwnljnQAAAD0I1kT+fwAA4MF5Y50AAABAk6N1NAIAAJB37n40AgAAEfzVRP5/AACQd+5+NAIAAAAAfm40AgAAsKfDdTQCAAAgSwAAVwMAACANxGc0AgAAYE5CdjQCAAAgSwAABHEEABdIkjUAAAAAAQAAAAAAAAAAAAAAAAAAAAwAAAAAAAAABwAAAAAAAADYbBZoNAIAAAFnFwI0AgAA4MF5Y50AAAABAAAAAAAAAKDvQnY0AgAAEfzVRP5/AADAtnljnQAAAAAA3GU0AgAAubZ5Y50AAAAAAAAAAAAAAAAAAAAAAAAAAzfE32R2AAgAAAAAJQAAAAwAAAACAAAAFgAAAAwAAAAYAAAAEgAAAAwAAAABAAAAGAAAAAwAAAD/AAACVAAAAFgAAABNAgAAHgEAAGECAAA1AQAAAgAAAAAAAAAAAAAAAAAAAAAAAAACAAAATAAAAAAAAAAAAAAAAAAAAP//////////UAAAAFQARQAKAAAACwAAACUAAAAMAAAADQAAgCgAAAAMAAAAAgAAACIAAAAMAAAA/////0YAAAAgAQAAFAEAAEVNRisqQAAAJAAAABgAAAAAAPBCAAAAAAAAAAAAAPBCVlUTRDxNm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ZR6ZCi/yBQwRAAAAMAAAAAAAAACEAAAAIAAAAHAAAAAgAAABLAAAAQAAAADAAAAAFAAAAIAAAAAEAAAABAAAAEAAAAAAAAAAAAAAAwgIAANgCAAAAAAAAAAAAAMICAADYAgAAJAAAACQAAAAAAIA/AAAAAAAAAAAAAIA/mUemQov8gUMCAAAADAAAABAAAAAAAAAAAAAAAAoAAAAQAAAAAAAAAAAAAABSAAAAcAEAAAIAAADs////AAAAAAAAAAAAAAAAvAIAAAAAAAAEAAUiQwBhAGwAaQBiAHIAaQAAAHIAcgBvAHcAAAAAAAAA7X40AgAAAAB+bjQCAAAAAAAAAAAAAIeICDwAAAAAAAAAAAAAAAAAAAAAAAAAAAAAAAAAAAAAwMJ5Y50AAAAJAAAAAAAAAODBeWOdAAAAQJOjdTQCAAAQdu5+NAIAABH81UT+fwAAEHbufjQCAAAAAH5uNAIAAK0UkP//////IEsAAASQBAA4DcRnNAIAAK0UkP//////IEsAAASQBAAXSJI1AAAAAAEAAAAAAAAAAAAAAAAAAAAgSwAAIXkBAEybxkL+fwAAAQAAAAAAAABxvpY1/n8AAMDCeWOdAAAA4MF5YwAAAABAk6N1NAIAAPPEy9/9fwAAAAAAAAAAAACtFASQAAAAAHm2eWOdAAAAdBv+Q/5/AAA4DcRnNAIAAAM3xN9kdgAIAAAAACUAAAAMAAAAAgAAABYAAAAMAAAAGAAAABIAAAAMAAAAAQAAABgAAAAMAAAA/wAAAlQAAACcAAAAUwAAAPEAAADDAAAACAEAAAIAAAAAAAAAAAAAAAAAAAAAAAAADQAAAEwAAAAAAAAAAAAAAAAAAAD//////////2gAAABDAG8AbgB0AHIAbwBsACAAUABsAGEAbgBlAAAACwAAAAoAAAALAAAABwAAAAcAAAALAAAABQAAAAQAAAALAAAABQAAAAoAAAAKAAAACwAAACUAAAAMAAAADQAAgCgAAAAMAAAAAgAAACIAAAAMAAAA/////0YAAAD8VwAA8FcAAEVNRisqQAAAJAAAABgAAAAAAPBCAAAAAAAAAAAAAPBCmUemQov8gU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l67R9D0n8rRCtAAAAMAAAAAAAAAB5ABgAMAAAAAAAAACFABQAMAAAAAAAAAB5ACQAMAAAAAAAAACpAAAAkAAAAGAAAAMCbCTkAAAAAAAAAAMCbCTl67R9D0n8rRCFABwAMAAAAAAAAAAhAAgM8AAAAMAAAAAIQwNsEAAAAAAAAAAAAAAAAAAAAkVYXSQAAAACRVhdJ0qXxyP3EZ7zSpfHIAAEBgTNAAgEMAAAAAAAAACRABAAMAAAAAAAAACpAAAAkAAAAGAAAAEf9tT0AAAAAAAAAAHkqlj157R9DOUMbRA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CpXk0AgAA4MF5Y50AAAAGAAAAAAAAAHZkxkL+fwAADgAAAAAAAABy7dNE/n8AAAAAAAAAAAAAv8TVRP5/AABgAAAAAAAAACAAAAAAAAAAUOt+bjQCAABcodhE/n8AAAEAAAAAAAAA2jd+bjQCAAAAAAAA6AQAAHODnDUAAAAASywAZwAAAAAAAOl+NAIAAAIAAAIAAAAAXYacNf5/AADeGiG//////wEAAAAAAAAA4MB5Y50AAAAlhZw1AAAAAAAAAAAAAAAASAAAAAAAAAAAAAAAAAAAAAAAAAAAAAAABQAAAAAAAABQAAAAAAAAAAAAfm40AgAAu7rVRG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HAEAAAAA0AAAAAwAAAAIAAAAAAAAAAAAAACrdZESscF1EAwAAAAAAAAAAAAAAKt1kRAAAAAAAAAAArHBdRCEAAAAIAAAAYgAAAAwAAAABAAAAIQAAAAgAAAAeAAAAGAAAAKAAAABtAgAA8QAAAK4C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CqKrM9AAAAAAAAAADdJJQ9AAAgQwBAG0QkAAAAJAAAAKoqsz0AAAAAAAAAAN0klD0AACBDAEAbRAQAAABzAAAADAAAAAAAAAANAAAAEAAAAKAAAABtAgAAUgAAAHABAAACAAAAFAAAAAkAAAAAAAAAAAAAALwCAAAAAAAABwICIlMAeQBzAHQAZQBtAAAAAAAAAAAAAAAAAAAAAAAAAAAAAAAAAAAAAAAAAAAAAAAAAAAAAAAAAAAAAAAAAAAAAAAAAAAA4NnufjQCAAABAAAAAgAAAPcJAAAEAAAAAAAAAAAAAADADO9+NAIAADDa7n40AgAA0LZ5Y50AAAAFAAAAAAAAANC2eWOdAAAAjgAAAAAAAABATaY1/n8AADFQYUlkU2wCMAPvfjQCAAAEAAAAAQAAAAAAAAAEAAAAAAAAAAAAAAAFAAAF/////wAAAAD/////Bz4AOTQCAAAAAAAAAAAAAHptH0PSXytE4MZwQ9JfK0QAAAAAAAAAAMC5eWMAAAAAwAzvfjQCAAAAAAAAAAAAAAAAAAAAAAAAPQjWRP5/AAAAAH5uNAIAAAAAfm40AgAAAAAAAAAAAADQDO9+ZHYACAAAAAAlAAAADAAAAAIAAABGAAAAKAAAABwAAABHRElDAgAAAAAAAAAAAAAAkgMAAHUDAAAAAAAAIQAAAAgAAABiAAAADAAAAAEAAAAhAAAACAAAAB4AAAAYAAAAoAAAAG0CAADxAAAArgIAABUAAAAMAAAABAAAABUAAAAMAAAABAAAAFEAAAA87gMArgAAAJoCAAC0AAAAngI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AIAgAA/AEAAEVNRissQAAAJAAAABgAAAAAAIA/AAAAAAAAAAAAAIA/AAAAgAAAAIAqQAAAJAAAABgAAABH/bU9AAAAAAAAAAB5KpY9ee0fQzlDG0QqQAAAJAAAABgAAADAmwk5AAAAAAAAAADAmwk5eu0fQ9J/K0QkQAAADAAAAAAAAAArQAAADAAAAAAAAAAeQAYADAAAAAAAAAAhQAUADAAAAAAAAAAIQAgEKAAAABwAAAACEMDbAAAAAAAAABAAAAA/AAAAPwCAMEQAADZENEAIAAwAAAAAAAAAHkAJAAwAAAAAAAAAKkAAACQAAAAYAAAAwJsJOQAAAAAAAAAAwJsJOXrtH0PSfytEIUAHAAwAAAAAAAAAKkAAACQAAAAYAAAAwJsJOQAAAAAAAAAAwJsJOXntH0PRfytEKkAAACQAAAAYAAAAAACAPwAAAAAAAAAAAACAPwAAAAAAAAAAKkAAACQAAAAYAAAAAACAPwAAAAAAAAAAAACAPwAAAAAAAAAAJkAAABAAAAAEAAAAAAAAACVAAAAQAAAABAAAAAAAAAAfQAMADAAAAAAAAAAiQAQADAAAAAAAAAAeQAkADAAAAAAAAAAhQAcADAAAAAAAAAAqQAAAJAAAABgAAAAAAIA/AAAAAAAAAAAAAIA/N/s4Q4WhJEQEQAAADAAAAAAAAAAhAAAACAAAABwAAAAIAAAASwAAAEAAAAAwAAAABQAAACAAAAABAAAAAQAAABAAAAAAAAAAAAAAAMICAADYAgAAAAAAAAAAAADCAgAA2AIAACQAAAAkAAAAAACAPwAAAAAAAAAAAACAPzf7OEOFoSREAgAAAAwAAAAQAAAAAAAAAAAAAAAKAAAAEAAAAAAAAAAAAAAAUgAAAHABAAACAAAA7////wAAAAAAAAAAAAAAALwCAAAAAAAABAAFIkMAYQBsAGkAYgByAGkAAAAAAAAAIAmldDQCAABKAAAAAAAAABDsfm40AgAAULvufg8AAAAPAAAPNAIAALAv7n4AAAAAAAAAAAAAAAAAAAAAAAAAAMDCeWOdAAAACQAAAAAAAADgwXljnQAAAECTo3U0AgAAkHHufjQCAAAR/NVE/n8AAJBx7n40AgAAAAB+bjQCAACuG4n//////yBLAAAEiQQAgA3EZzQCAACuG4n//////yBLAAAEiQQAF0iSNQAAAAABAAAAAAAAAAAAAAAAAAAAIEsAACF5AQBMm8ZC/n8AAAEAAAAAAAAAcb6WNf5/AADAwnljnQAAAODBeWMAAAAAQJOjdTQCAADzxMvf/X8AAAAAAAAAAAAArhsEiQAAAAB5tnljnQAAAHQb/kP+fwAAgA3EZzQCAAADN8TfZHYACAAAAAAlAAAADAAAAAIAAAAWAAAADAAAABgAAAASAAAADAAAAAEAAAAYAAAADAAAAAAAAAJUAAAAZAAAALkAAACDAgAA1wAAAJcCAAACAAAAAAAAAAAAAAAAAAAAAAAAAAQAAABMAAAAAAAAAAAAAAAAAAAA//////////9UAAAAQQBTAEkAQwAKAAAACAAAAAQAAAAJAAAAJQAAAAwAAAANAACAKAAAAAwAAAACAAAAIgAAAAwAAAD/////RgAAANgBAADMAQAARU1GKypAAAAkAAAAGAAAAAAA8EIAAAAAAAAAAAAA8EI3+zhDhaEk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v3930Mp5jRECEACA7QAAACoAAAAAhDA2xEAAAAAAAAAyOPxPQAAAAC02ew/AAAAAC0z9T8AAJAl8ff7P3GYWL3x9/s/yOPxvfD3+z9QLle/8Pf7P0LhZ78sM/U/yWp1v7TZ7D/JanW/yOPxPclqdb9xmFg9yWp1vwAAQCVC4We/AADgJVAuV78AAAAAyOPxvQAAACZxmFi9cZhYPQAA2KXI4/E9AABwpgABAwMDAQMDAwEDAwMBAwODAAAAFEACgBAAAAAEAAAA/////yEAAAAIAAAAYgAAAAwAAAABAAAAJAAAACQAAAAAAIA9AAAAAAAAAAAAAIA9AAAAAAAAAAACAAAAJQAAAAwAAAABAAAAEwAAAAwAAAABAAAAOwAAAAgAAAAbAAAAEAAAANscAAAyLQAANgAAABAAAADZKQAAMi0AAFgAAAAoAAAAAAAAAAAAAAD//////////wMAAABWKjItvCrMLLwqTyw2AAAAEAAAALwqAADkJgAAWAAAACgAAAAAAAAAAAAAAP//////////AwAAALwqZyZWKgEm2SkBJjYAAAAQAAAA2xwAAAEmAABYAAAAKAAAAAAAAAAAAAAA//////////8DAAAAXhwBJvgbZyb4G+QmNgAAABAAAAD4GwAATywAAFgAAAAoAAAAAAAAAAAAAAD//////////wMAAAD4G8wsXhwyLdscMi09AAAACAAAADwAAAAIAAAAPgAAABgAAAC/AQAAYAIAAKwCAADU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v3930Mp5jRECEABAjwAAAAwAAAAAhDA2wAAAACOAAAAAAAAAKuqKjwCAAAAAgAAAAIAAAAAAAAAAhDA2wAAAAAAAAD/FUACABAAAAAEAAAAAQAAACQAAAAkAAAAAACAPQAAAAAAAAAAAACAPQAAAAAAAAAAAgAAAF8AAAA4AAAAAgAAADgAAAAAAAAAOAAAAAAAAAAAAAEAFAAAAAAAAAAAAAAAAAAAAAAAAAAAAAAAJQAAAAwAAAACAAAAJQAAAAwAAAAFAACAOwAAAAgAAAAbAAAAEAAAANscAAAyLQAANgAAABAAAADZKQAAMi0AAFgAAAAoAAAAAAAAAAAAAAD//////////wMAAABWKjItvCrMLLwqTyw2AAAAEAAAALwqAADkJgAAWAAAACgAAAAAAAAAAAAAAP//////////AwAAALwqZyZWKgEm2SkBJjYAAAAQAAAA2xwAAAEmAABYAAAAKAAAAAAAAAAAAAAA//////////8DAAAAXhwBJvgbZyb4G+QmNgAAABAAAAD4GwAATywAAFgAAAAoAAAAAAAAAAAAAAD//////////wMAAAD4G8wsXhwyLdscMi09AAAACAAAADwAAAAIAAAAQAAAABgAAAC9AQAAXgIAAK4CAADVAgAA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t716EOvXSlECkAAgCQAAAAYAAAA8+7b/wEAAAAAAAAARqLYvo8KNz9Gotg+KAAAAAwAAAABAAAAJAAAACQAAAAAAIA9AAAAAAAAAAAAAIA9AAAAAAAAAAACAAAAJwAAABgAAAABAAAAAAAAANvu8wAAAAAAJQAAAAwAAAABAAAAJQAAAAwAAAAIAACAVgAAADAAAADRAQAAcgIAACgCAAClAgAABQAAABcdJCcXHVAqdCJQKnQiJCcXHSQn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716EOvXSlECEABAjwAAAAwAAAAAhDA2wAAAACOAAAAAAAAAKuqKjwCAAAAAgAAAAIAAAAAAAAAAhDA2wAAAAAAAAD/CEACA0gAAAA8AAAAAhDA2wUAAAAAAAAAAAAAAAAAAACPCjc/AAAAAI8KNz9Goti+AAAAAEai2L4AAAAAAAAAAAABAQGBAQMDFUACABAAAAAEAAAAAQAAACQAAAAkAAAAAACAPQAAAAAAAAAAAACAPQAAAAAAAAAAAgAAAF8AAAA4AAAAAgAAADgAAAAAAAAAOAAAAAAAAAAAAAEAFAAAAAAAAAAAAAAAAAAAAAAAAAAAAAAAJQAAAAwAAAACAAAAJQAAAAwAAAAFAACAVgAAADAAAADPAQAAcAIAACkCAACnAgAABQAAABcdUCp0IlAqdCIkJxcdJCcXHVAq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8+d70OK0SREBEAAAAwAAAAAAAAAIQAAAAgAAAAcAAAACAAAAEsAAABAAAAAMAAAAAUAAAAgAAAAAQAAAAEAAAAQAAAAAAAAAAAAAADCAgAA2AIAAAAAAAAAAAAAwgIAANgCAAAkAAAAJAAAAAAAgD8AAAAAAAAAAAAAgD/Pne9DitEkRAIAAAAMAAAAEAAAAAAAAAAAAAAACgAAABAAAAAAAAAAAAAAAFIAAABwAQAAAgAAAOn///8AAAAAAAAAAAAAAAC8AgAAAAAAAAQABSJDAGEAbABpAGIAcgBpAAAAAAAAACAJpXQ0AgAAXsXVRP5/AAB7AcICAAAAAEAAAAAAAAAAMKfDdTQCAAAAAAAAAAAAAAAAAAAAAAAAAAAAAAAAAADAwnljnQAAAAkAAAAAAAAA4MF5Y50AAABAk6N1NAIAAJB67n40AgAAEfzVRP5/AACQeu5+NAIAAAAAfm40AgAATRd5//////8gSwAABHkEACANxGc0AgAATRd5//////8gSwAABHkEABdIkjUAAAAAAQAAAAAAAAAAAAAAAAAAACBLAAAheQEATJvGQv5/AAABAAAAAAAAAHG+ljX+fwAAwMJ5Y50AAADgwXljAAAAAECTo3U0AgAA88TL3/1/AAAAAAAAAAAAAE0XBHkAAAAAebZ5Y50AAAB0G/5D/n8AACANxGc0AgAAAzfE32R2AAgAAAAAJQAAAAwAAAACAAAAFgAAAAwAAAAYAAAAEgAAAAwAAAABAAAAGAAAAAwAAAAAAAACVAAAAGQAAADfAQAAfQIAABgCAACYAgAAAgAAAAAAAAAAAAAAAAAAAAAAAAAEAAAATAAAAAAAAAAAAAAAAAAAAP//////////VAAAAFQAQwBBAE0ADAAAAAwAAAAOAAAAFAAAACUAAAAMAAAADQAAgCgAAAAMAAAAAgAAACIAAAAMAAAA/////0YAAABwHwAAZB8AAEVNRisqQAAAJAAAABgAAAAAAPBCAAAAAAAAAAAAAPBCz53vQ4rRJE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t1elDKeY0RCtAAAAMAAAAAAAAAB5ABgAMAAAAAAAAACFABQAMAAAAAAAAAB5ACQAMAAAAAAAAACpAAAAkAAAAGAAAAMCbCTkAAAAAAAAAAMCbCTmt1elDKeY0RCFABwAMAAAAAAAAAAhAAgM8AAAAMAAAAAIQwNsEAAAAAAAAAAAAAAAAAAAAAMJiSAAAAAAAwmJIAA5iyAAA4boADmLIAAEBgTNAAgEMAAAAAAAAACRABAAMAAAAAAAAACpAAAAkAAAAGAAAAB3WUj8AAAAAAAAAAONJUj+s1elD+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1AEAALUCAADyAQ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AOpDAEAtRCQAAAAkAAAA4zhOPwAAAAAAAAAAo3FVPwAA6kMAQC1EBAAAAHMAAAAMAAAAAAAAAA0AAAAQAAAA1AEAALUCAABSAAAAcAEAAAIAAAAUAAAACQAAAAAAAAAAAAAAvAIAAAAAAAAHAgIiUwB5AHMAdABlAG0AAAAAAAAAAAAAAAAAAAAAAAAAAAAAAAAAAAAAAAAAAAAAAAAAAAAAAAAAAAAAAAAAAAAAAAAAAAAg1+5+NAIAAAEAAAACAAAAMx0AAAQAAAAAAAAAAAAAAMAM7340AgAAcNfufjQCAADQtnljnQAAAEkAAAAAAAAA0LZ5Y50AAACOAAAAAAAAAEBNpjX+fwAAMVBhSQAAAAAw+u5+NAIAAAQAAAABAAAAAAAAAAQAAAAAAAAAAAAAAEkAAEn/////AAAAAP////8HfQB6NAIAAAAAAAAAAAAArZXpQynGNEQl0vhD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s1elD+E0tRCpAAAAkAAAAGAAAAMCbCTkAAAAAAAAAAMCbCTmt1elDKeY0RCRAAAAMAAAAAAAAACtAAAAMAAAAAAAAAB5ABgAMAAAAAAAAACFABQAMAAAAAAAAAAhABAQoAAAAHAAAAAIQwNsAAAAAAAAAEAAAAD8AAAA/AIAwRAAANkQ0QAQADAAAAAAAAAAeQAkADAAAAAAAAAAqQAAAJAAAABgAAADAmwk5AAAAAAAAAADAmwk5rdXpQynmNEQhQAcADAAAAAAAAAAqQAAAJAAAABgAAADAmwk5AAAAAAAAAADAmwk5rNXpQynmNEQqQAAAJAAAABgAAAAAAIA/AAAAAAAAAAAAAIA/AAAAAAAAAAAqQAAAJAAAABgAAAAAAIA/AAAAAAAAAAAAAIA/AAAAAAAAAAAmQAAAEAAAAAQAAAAAAAAAJUAAABAAAAAEAAAAAAAAAB9AAwAMAAAAAAAAACJABAAMAAAAAAAAAB5ACQAMAAAAAAAAACFABwAMAAAAAAAAACpAAAAkAAAAGAAAAMCbCTkAAAAAAAAAAMCbCTmwdwBEKeY0RCtAAAAMAAAAAAAAAB5ABgAMAAAAAAAAACFABQAMAAAAAAAAAB5ACQAMAAAAAAAAACpAAAAkAAAAGAAAAMCbCTkAAAAAAAAAAMCbCTmwdwBEKeY0RCFABwAMAAAAAAAAAAhAAgM8AAAAMAAAAAIQwNsEAAAAAAAAAAAAAAAAAAAAAMJiSAAAAAAAwmJIAA5iyAAA4boADmLIAAEBgTNAAgEMAAAAAAAAACRABAAMAAAAAAAAACpAAAAkAAAAGAAAAB3WUj8AAAAAAAAAAONJUj+vdwB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AgIAALUCAAAg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gABEAEAtRCQAAAAkAAAA4zhOPwAAAAAAAAAAo3FVPwCAAEQAQC1EBAAAAHMAAAAMAAAAAAAAAA0AAAAQAAAAAgIAALUCAABSAAAAcAEAAAIAAAAUAAAACQAAAAAAAAAAAAAAvAIAAAAAAAAHAgIiUwB5AHMAdABlAG0AAAAAAAAAAAAAAAAAAAAAAAAAAAAAAAAAAAAAAAAAAAAAAAAAAAAAAAAAAAAAAAAAAAAAAAAAAAAg1+5+NAIAAAEAAAACAAAAFiAAAAQAAAAAAAAAAAAAAMAM7340AgAAcNfufjQCAADQtnljnQAAAEkAAAAAAAAA0LZ5Y50AAACOAAAAAAAAAEBNpjX+fwAAMVBhSQAAAAAwAO9+NAIAAAQAAAABAAAAAAAAAAQAAAAAAAAAAAAAAEkAAEn/////AAAAAP////8HfQB6NAIAAAAAAAAAAAAAsFcARCnGNETs9Qd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vdwBE+E0tRCpAAAAkAAAAGAAAAMCbCTkAAAAAAAAAAMCbCTmwdwBEKeY0RCRAAAAMAAAAAAAAACtAAAAMAAAAAAAAAB5ABgAMAAAAAAAAACFABQAMAAAAAAAAAAhACQQoAAAAHAAAAAIQwNsAAAAAAAAAEAAAAD8AAAA/AIAwRAAANkQ0QAkADAAAAAAAAAAeQAkADAAAAAAAAAAqQAAAJAAAABgAAADAmwk5AAAAAAAAAADAmwk5sHcARCnmNEQhQAcADAAAAAAAAAAqQAAAJAAAABgAAADAmwk5AAAAAAAAAADAmwk5r3cARCnmNEQqQAAAJAAAABgAAAAAAIA/AAAAAAAAAAAAAIA/AAAAAAAAAAAqQAAAJAAAABgAAAAAAIA/AAAAAAAAAAAAAIA/AAAAAAAAAAAmQAAAEAAAAAQAAAAAAAAAJUAAABAAAAAEAAAAAAAAAB9AAwAMAAAAAAAAACJABAAMAAAAAAAAAB5ACQAMAAAAAAAAACFABwAMAAAAAAAAACpAAAAkAAAAGAAAAMCbCTkAAAAAAAAAAMCbCTkVigxEKeY0RCtAAAAMAAAAAAAAAB5ABgAMAAAAAAAAACFABQAMAAAAAAAAAB5ACQAMAAAAAAAAACpAAAAkAAAAGAAAAMCbCTkAAAAAAAAAAMCbCTkVigxEKeY0RCFABwAMAAAAAAAAAAhAAgM8AAAAMAAAAAIQwNsEAAAAAAAAAAAAAAAAAAAAAMJiSAAAAAAAwmJIAA5iyAAA4boADmLIAAEBgTNAAgEMAAAAAAAAACRABAAMAAAAAAAAACpAAAAkAAAAGAAAAB3WUj8AAAAAAAAAAONJUj8Vigx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MgIAALUCAABR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gAxEAEAtRCQAAAAkAAAAVFVVPwAAAAAAAAAAo3FVPwCADEQAQC1EBAAAAHMAAAAMAAAAAAAAAA0AAAAQAAAAMgIAALUCAABSAAAAcAEAAAIAAAAUAAAACQAAAAAAAAAAAAAAvAIAAAAAAAAHAgIiUwB5AHMAdABlAG0AAAAAAAAAAAAAAAAAAAAAAAAAAAAAAAAAAAAAAAAAAAAAAAAAAAAAAAAAAAAAAAAAAAAAAAAAAAAg1+5+NAIAAAEAAAACAAAAGyMAAAQAAAAAAAAAAAAAAMAM7340AgAAcNfufjQCAADQtnljnQAAAEkAAAAAAAAA0LZ5Y50AAACOAAAAAAAAAEBNpjX+fwAAMVBhSQAAAAAw/e5+NAIAAAQAAAABAAAAAAAAAAQAAAAAAAAAAAAAAEkAAEn/////AAAAAP////8HfQB6NAIAAAAAAAAAAAAAFWoMRCnGNERRCBR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8VigxE+E0tRCpAAAAkAAAAGAAAAMCbCTkAAAAAAAAAAMCbCTkVigxEKeY0RCRAAAAMAAAAAAAAACtAAAAMAAAAAAAAAB5ABgAMAAAAAAAAACFABQAMAAAAAAAAAAhABAQoAAAAHAAAAAIQwNsAAAAAAAAAEAAAAD8AAAA/AIAwRAAANkQ0QAQADAAAAAAAAAAeQAkADAAAAAAAAAAqQAAAJAAAABgAAADAmwk5AAAAAAAAAADAmwk5FYoMRCnmNEQhQAcADAAAAAAAAAAqQAAAJAAAABgAAADAmwk5AAAAAAAAAADAmwk5FYoMRCnmNEQqQAAAJAAAABgAAAAAAIA/AAAAAAAAAAAAAIA/AAAAAAAAAAAqQAAAJAAAABgAAAAAAIA/AAAAAAAAAAAAAIA/AAAAAAAAAAAmQAAAEAAAAAQAAAAAAAAAJUAAABAAAAAEAAAAAAAAAB9AAwAMAAAAAAAAACJABAAMAAAAAAAAAB5ACQAMAAAAAAAAACFABwAMAAAAAAAAACpAAAAkAAAAGAAAAMCbCTkAAAAAAAAAAMCbCTkIRB5EKeY0RCtAAAAMAAAAAAAAAB5ABgAMAAAAAAAAACFABQAMAAAAAAAAAB5ACQAMAAAAAAAAACpAAAAkAAAAGAAAAMCbCTkAAAAAAAAAAMCbCTkIRB5EKeY0RCFABwAMAAAAAAAAAAhAAgM8AAAAMAAAAAIQwNsEAAAAAAAAAAAAAAAAAAAAAMJiSAAAAAAAwmJIAA5iyAAA4boADmLIAAEBgTNAAgEMAAAAAAAAACRABAAMAAAAAAAAACpAAAAkAAAAGAAAAB3WUj8AAAAAAAAAAONJUj8IRB5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eQIAALUCAACY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QB5EAEAtRCQAAAAkAAAAVFVVPwAAAAAAAAAAo3FVPwBAHkQAQC1EBAAAAHMAAAAMAAAAAAAAAA0AAAAQAAAAeQIAALUCAABSAAAAcAEAAAIAAAAUAAAACQAAAAAAAAAAAAAAvAIAAAAAAAAHAgIiUwB5AHMAdABlAG0AAAAAAAAAAAAAAAAAAAAAAAAAAAAAAAAAAAAAAAAAAAAAAAAAAAAAAAAAAAAAAAAAAAAAAAAAAAAg1+5+NAIAAAEAAAACAAAAiScAAAQAAAAAAAAAAAAAAMAM7340AgAAcNfufjQCAADQtnljnQAAAEkAAAAAAAAA0LZ5Y50AAACOAAAAAAAAAEBNpjX+fwAAMVBhSQAAAACw++5+NAIAAAQAAAABAAAAAAAAAAQAAAAAAAAAAAAAAEkAAEn/////AAAAAP////8HfQB6NAIAAAAAAAAAAAAACCQeRCnGNEREwiV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AgCAAD8AQAARU1GKyxAAAAkAAAAGAAAAAAAgD8AAAAAAAAAAAAAgD8AAACAAAAAgCpAAAAkAAAAGAAAAB3WUj8AAAAAAAAAAONJUj8IRB5E+E0tRCpAAAAkAAAAGAAAAMCbCTkAAAAAAAAAAMCbCTkIRB5EKeY0RCRAAAAMAAAAAAAAACtAAAAMAAAAAAAAAB5ABgAMAAAAAAAAACFABQAMAAAAAAAAAAhACgQoAAAAHAAAAAIQwNsAAAAAAAAAEAAAAD8AAAA/AIAwRAAANkQ0QAoADAAAAAAAAAAeQAkADAAAAAAAAAAqQAAAJAAAABgAAADAmwk5AAAAAAAAAADAmwk5CEQeRCnmNEQhQAcADAAAAAAAAAAqQAAAJAAAABgAAADAmwk5AAAAAAAAAADAmwk5CEQeRCnmNEQqQAAAJAAAABgAAAAAAIA/AAAAAAAAAAAAAIA/AAAAAAAAAAAqQAAAJAAAABgAAAAAAIA/AAAAAAAAAAAAAIA/AAAAAAAAAAAmQAAAEAAAAAQAAAAAAAAAJUAAABAAAAAEAAAAAAAAAB9AAwAMAAAAAAAAACJABAAMAAAAAAAAAB5ACQAMAAAAAAAAACFABwAMAAAAAAAAACpAAAAkAAAAGAAAAAAAgD8AAAAAAAAAAAAAgD98bhZEi8AxRARAAAAMAAAAAAAAACEAAAAIAAAAHAAAAAgAAABLAAAAQAAAADAAAAAFAAAAIAAAAAEAAAABAAAAEAAAAAAAAAAAAAAAwgIAANgCAAAAAAAAAAAAAMICAADYAgAAJAAAACQAAAAAAIA/AAAAAAAAAAAAAIA/fG4WRIvAMUQCAAAADAAAABAAAAAAAAAAAAAAAAoAAAAQAAAAAAAAAAAAAABSAAAAcAEAAAIAAADi////AAAAAAAAAAAAAAAAvAIAAAAAAAAEAAQiQwBhAGwAaQBiAHIAaQAAAAAAAAAgCaV0NAIAAEoAAAAAAAAAEOx+bjQCAAAg+O5+BQAAAA8AAA80AgAAsC/ufgAAAAAAAAAAAAAAAAAAAAAAAAAAwMJ5Y50AAAAJAAAAAAAAAODBeWOdAAAAQJOjdTQCAADQc+5+NAIAABH81UT+fwAA0HPufjQCAAAAAH5uNAIAAK0Usf//////IEsAAASxBAA4DcRnNAIAAK0Usf//////IEsAAASxBAAXSJI1AAAAAAEAAAAAAAAAAAAAAAAAAAAgSwAAIXkBAEybxkL+fwAAAQAAAAAAAABxvpY1/n8AAMDCeWOdAAAA4MF5YwAAAABAk6N1NAIAAPPEy9/9fwAAAAAAAAAAAACtFASxAAAAAHm2eWOdAAAAdBv+Q/5/AAA4DcRnNAIAAAM3xN9kdgAIAAAAACUAAAAMAAAAAgAAABYAAAAMAAAAGAAAABIAAAAMAAAAAQAAABgAAAAMAAAAAAAAAlQAAABgAAAAWgIAAKoCAABxAgAAzgIAAAIAAAAAAAAAAAAAAAAAAAAAAAAAAwAAAEwAAAAAAAAAAAAAAAAAAAD//////////1QAAAAuAC4ALgAAAAgAAAAIAAAACAAAACUAAAAMAAAADQAAgCgAAAAMAAAAAgAAACIAAAAMAAAA/////0YAAAD8VwAA8FcAAEVNRisqQAAAJAAAABgAAAAAAPBCAAAAAAAAAAAAAPBCfG4WRIvAMU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6YBBE9hwsRCtAAAAMAAAAAAAAAB5ABgAMAAAAAAAAACFABQAMAAAAAAAAAB5ACQAMAAAAAAAAACpAAAAkAAAAGAAAAMCbCTkAAAAAAAAAAMCbCTk6YBBE9hwsRCFABwAMAAAAAAAAAAhAAgM8AAAAMAAAAAIQwNsEAAAAAAAAAAAAAAAAAAAAkVYXSQAAAACRVhdJ0qXxyP3EZ7zSpfHIAAEBgTNAAgEMAAAAAAAAACRABAAMAAAAAAAAACpAAAAkAAAAGAAAAEf9tT0AAAAAAAAAAHkqlj06YBBEXeAbRA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AIAAAAAAAAA4MF5Y50AAAAHAAAAAAAAAHZkxkL+fwAADgAAAAAAAABy7dNE/n8AAAAAAAAAAAAAv8TVRP5/AABQAAAAAAAAACAAAAAAAAAAUOt+bjQCAABcodhE/n8AAAIAAAAAAAAA2jd+bjQCAAACAAAC6AQAAHODnDUAAAAA9bwIQQAAAAAAAOl+NAIAAAIAAAIAAAAAXYacNf5/AACAISGv/////wEAAAAAAAAA4MB5Y50AAAAlhZw1AAAAAAAAAAAAAAAASAAAAAAAAAAAAAAAAAAAAAAAAAAAAAAABQAAAAAAAABQAAAAAAAAAAAAfm40AgAAu7rVRG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LCCQAAAAYAAAAAhDA2wEAAAAEAAAAAAAAAAAAAAAAAAAAG0AHAEAAAAA0AAAACwAAAAIAAAAAAAAAAAAAACrdZESscF1EAwAAAAAAAAAAAAAAKt1kRAAAAAAAAAAArHBdRCEAAAAIAAAAYgAAAAwAAAABAAAAIQAAAAgAAAAeAAAAGAAAAEECAABvAgAAkwIAALAC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Z7U9AAAAAAAAAADdJJQ9AEAQRADAG0QkAAAAJAAAAP9ntT0AAAAAAAAAAN0klD0AQBBEAMAbRAQAAABzAAAADAAAAAAAAAANAAAAEAAAAEECAABvAgAAUgAAAHABAAACAAAAFAAAAAkAAAAAAAAAAAAAALwCAAAAAAAABwICIlMAeQBzAHQAZQBtAAAAAAAAAAAAAAAAAAAAAAAAAAAAAAAAAAAAAAAAAAAAAAAAAAAAAAAAAAAAAAAAAAAAAAAAAAAA4NnufjQCAAABAAAAAgAAABAkAAAEAAAAAAAAAAAAAADADO9+NAIAADDa7n40AgAA0LZ5Y50AAAAHAAAAAAAAANC2eWOdAAAAjgAAAAAAAABATaY1/n8AADFQYUlkU2wCsPvufjQCAAAEAAAAAQAAAAAAAAAEAAAAAAAAAAAAAAAHAAAH/////wAAAAD/////B30AejQCAAAAAAAAAAAAADpAEET2/CtEk5YkRPb8K0QAAAAAAAAAAMC5eWMAAAAAwAzvfjQCAAAAAAAAAAAAAAAAAAAAAAAAPQjWRP5/AAAAAH5uNAIAAAAAfm40AgAAAAAAAAAAAADQDO9+ZHYACAAAAAAlAAAADAAAAAIAAABGAAAAKAAAABwAAABHRElDAgAAAAAAAAAAAAAAkgMAAHUDAAAAAAAAIQAAAAgAAABiAAAADAAAAAEAAAAhAAAACAAAAB4AAAAYAAAAQQIAAG8CAACTAgAAsAIAABUAAAAMAAAABAAAABUAAAAMAAAABAAAAFEAAAA87gMAdAIAAJwCAAB6AgAAoAI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AIAgAA/AEAAEVNRissQAAAJAAAABgAAAAAAIA/AAAAAAAAAAAAAIA/AAAAgAAAAIAqQAAAJAAAABgAAABH/bU9AAAAAAAAAAB5KpY9OmAQRF3gG0QqQAAAJAAAABgAAADAmwk5AAAAAAAAAADAmwk5OmAQRPYcLEQkQAAADAAAAAAAAAArQAAADAAAAAAAAAAeQAYADAAAAAAAAAAhQAUADAAAAAAAAAAIQAoEKAAAABwAAAACEMDbAAAAAAAAABAAAAA/AAAAPwCAMEQAADZENEAKAAwAAAAAAAAAHkAJAAwAAAAAAAAAKkAAACQAAAAYAAAAwJsJOQAAAAAAAAAAwJsJOTpgEET2HCxEIUAHAAwAAAAAAAAAKkAAACQAAAAYAAAAwJsJOQAAAAAAAAAAwJsJOTpgEET1HCxEKkAAACQAAAAYAAAAAACAPwAAAAAAAAAAAACAPwAAAAAAAAAAKkAAACQAAAAYAAAAAACAPwAAAAAAAAAAAACAPwAAAAAAAAAAJkAAABAAAAAEAAAAAAAAACVAAAAQAAAABAAAAAAAAAAfQAMADAAAAAAAAAAiQAQADAAAAAAAAAAeQAkADAAAAAAAAAAhQAcADAAAAAAAAAAqQAAAJAAAABgAAAAAAIA/AAAAAAAAAAAAAIA/qaMWRKk+JUQEQAAADAAAAAAAAAAhAAAACAAAABwAAAAIAAAASwAAAEAAAAAwAAAABQAAACAAAAABAAAAAQAAABAAAAAAAAAAAAAAAMICAADYAgAAAAAAAAAAAADCAgAA2AIAACQAAAAkAAAAAACAPwAAAAAAAAAAAACAP6mjFkSpPiVEAgAAAAwAAAAQAAAAAAAAAAAAAAAKAAAAEAAAAAAAAAAAAAAAUgAAAHABAAACAAAA7////wAAAAAAAAAAAAAAALwCAAAAAAAABAAFIkMAYQBsAGkAYgByAGkAAAAAAAAAIAmldDQCAABKAAAAAAAAAOBlfm40AgAAULvufgQAAAAPAAAPNAIAALAv7n4AAAAAAAAAAAAAAAAAAAAAAAAAAMDCeWOdAAAACQAAAAAAAADgwXljnQAAAECTo3U0AgAA0HzufjQCAAAR/NVE/n8AANB87n40AgAAAAB+bjQCAACuG5j//////yBLAAAEmAQAgA3EZzQCAACuG5j//////yBLAAAEmAQAF0iSNQAAAAABAAAAAAAAAAAAAAAAAAAAIEsAACF5AQBMm8ZC/n8AAAEAAAAAAAAAcb6WNf5/AADAwnljnQAAAODBeWMAAAAAQJOjdTQCAADzxMvf/X8AAAAAAAAAAAAArhsEmAAAAAB5tnljnQAAAHQb/kP+fwAAgA3EZzQCAAADN8TfZHYACAAAAAAlAAAADAAAAAIAAAAWAAAADAAAABgAAAASAAAADAAAAAEAAAAYAAAADAAAAAAAAAJUAAAAZAAAAFsCAACFAgAAeQIAAJkCAAACAAAAAAAAAAAAAAAAAAAAAAAAAAQAAABMAAAAAAAAAAAAAAAAAAAA//////////9UAAAAQQBTAEkAQwAKAAAACAAAAAQAAAAJAAAAJQAAAAwAAAANAACAKAAAAAwAAAACAAAAIgAAAAwAAAD/////RgAAALgBAACsAQAARU1GKypAAAAkAAAAGAAAAAAA8EIAAAAAAAAAAAAA8EKpoxZEqT4l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S1i/kFXMSpECEABAkwAAABAAAAAAhDA2wAAAADOAQAAAAAAAAA+30YCAAAAAgAAAAIAAAACAAAAAAAAAAIAAAAAAABAAACAPwIQwNsAAAAAzGYz/whAAgNIAAAAPAAAAAIQwNsFAAAAAAAAAAAAAAAAAAAAAEuWSgAAAAAAS5ZK0qXxyAAAAADSpfHIAAAAAAAAAAAAAQEBgQEDAxVAAgAQAAAABAAAAAEAAAAoAAAADAAAAAEAAAAhAAAACAAAAGIAAAAMAAAAAQAAACQAAAAkAAAAAACAPQAAAAAAAAAAAACAPQAAAAAAAAAAAgAAAF8AAAA4AAAAAQAAADgAAAAAAAAAOAAAAAAAAAAAAgEAAQAAAAAAAAAzZswAAAAAAAAAAAAAAAAAJQAAAAwAAAABAAAAJwAAABgAAAACAAAAAAAAADNmzAAAAAAAJQAAAAwAAAACAAAAEwAAAAwAAAACAAAAOwAAAAgAAAAbAAAAEAAAABMCAACyJgAANgAAABAAAAATAgAA7iYAAFgAAAA0AAAAAAAAAAAAAAD//////////wYAAAATAv4mBgIMJ/UBDCflAQwn1wH+JtcB7iY2AAAAEAAAANcBAACyJgAAWAAAADQAAAAAAAAAAAAAAP//////////BgAAANcBoSblAZQm9QGUJgYClCYTAqEmEwKyJj0AAAAIAAAAGwAAABAAAAATAgAAZicAADYAAAAQAAAAEwIAAKInAABYAAAANAAAAAAAAAAAAAAA//////////8GAAAAEwKyJwYCwCf1AcAn5QHAJ9cBsifXAaInNgAAABAAAADXAQAAZicAAFgAAAA0AAAAAAAAAAAAAAD//////////wYAAADXAVUn5QFIJ/UBSCcGAkgnEwJVJxMCZic9AAAACAAAABsAAAAQAAAAEwIAABooAAA2AAAAEAAAABMCAABWKAAAWAAAADQAAAAAAAAAAAAAAP//////////BgAAABMCZigGAnQo9QF0KOUBdCjXAWYo1wFWKDYAAAAQAAAA1wEAABooAABYAAAANAAAAAAAAAAAAAAA//////////8GAAAA1wEJKOUB/Cf1AfwnBgL8JxMCCSgTAhooPQAAAAgAAAAbAAAAEAAAABMCAADOKAAANgAAABAAAAATAgAACikAAFgAAAA0AAAAAAAAAAAAAAD//////////wYAAAATAhopBgIoKfUBKCnlASgp1wEaKdcBCik2AAAAEAAAANcBAADOKAAAWAAAADQAAAAAAAAAAAAAAP//////////BgAAANcBvSjlAbAo9QGwKAYCsCgTAr0oEwLOKD0AAAAIAAAAGwAAABAAAAATAgAAgikAADYAAAAQAAAAEwIAAL4pAABYAAAANAAAAAAAAAAAAAAA//////////8GAAAAEwLOKQYC3Cn1Adwp5QHcKdcBzinXAb4pNgAAABAAAADXAQAAgikAAFgAAAA0AAAAAAAAAAAAAAD//////////wYAAADXAXEp5QFkKfUBZCkGAmQpEwJxKRMCgik9AAAACAAAABsAAAAQAAAAEwIAADYqAAA2AAAAEAAAABMCAAByKgAAWAAAADQAAAAAAAAAAAAAAP//////////BgAAABMCgioGApAq9QGQKuUBkCrXAYIq1wFyKjYAAAAQAAAA1wEAADYqAABYAAAANAAAAAAAAAAAAAAA//////////8GAAAA1wElKuUBGCr1ARgqBgIYKhMCJSoTAjYqPQAAAAgAAAAbAAAAEAAAAFoCAABnKgAANgAAABAAAACWAgAAZyoAAFgAAAA0AAAAAAAAAAAAAAD//////////wYAAACnAmcqtAJ0KrQChSq0ApUqpwKjKpYCoyo2AAAAEAAAAFoCAACjKgAAWAAAADQAAAAAAAAAAAAAAP//////////BgAAAEoCoyo8ApUqPAKFKjwCdCpKAmcqWgJnKj0AAAAIAAAAGwAAABAAAAAOAwAAZyoAADYAAAAQAAAASgMAAGcqAABYAAAANAAAAAAAAAAAAAAA//////////8GAAAAWwNnKmgDdCpoA4UqaAOVKlsDoypKA6MqNgAAABAAAAAOAwAAoyoAAFgAAAA0AAAAAAAAAAAAAAD//////////wYAAAD+AqMq8AKVKvAChSrwAnQq/gJnKg4DZyo9AAAACAAAABsAAAAQAAAAwgMAAGcqAAA2AAAAEAAAAP4DAABnKgAAWAAAADQAAAAAAAAAAAAAAP//////////BgAAAA8EZyocBHQqHASFKhwElSoPBKMq/gOjKjYAAAAQAAAAwgMAAKMqAABYAAAANAAAAAAAAAAAAAAA//////////8GAAAAsgOjKqQDlSqkA4UqpAN0KrIDZyrCA2cqPQAAAAgAAAAbAAAAEAAAAHYEAABnKgAANgAAABAAAACyBAAAZyoAAFgAAAA0AAAAAAAAAAAAAAD//////////wYAAADDBGcq0AR0KtAEhSrQBJUqwwSjKrIEoyo2AAAAEAAAAHYEAACjKgAAWAAAADQAAAAAAAAAAAAAAP//////////BgAAAGYEoypYBJUqWASFKlgEdCpmBGcqdgRnKj0AAAAIAAAAGwAAABAAAAAqBQAAZyoAADYAAAAQAAAAZgUAAGcqAABYAAAANAAAAAAAAAAAAAAA//////////8GAAAAdwVnKoQFdCqEBYUqhAWVKncFoypmBaMqNgAAABAAAAAqBQAAoyoAAFgAAAA0AAAAAAAAAAAAAAD//////////wYAAAAaBaMqDAWVKgwFhSoMBXQqGgVnKioFZyo9AAAACAAAABsAAAAQAAAA3gUAAGcqAAA2AAAAEAAAABoGAABnKgAAWAAAADQAAAAAAAAAAAAAAP//////////BgAAACsGZyo4BnQqOAaFKjgGlSorBqMqGgajKjYAAAAQAAAA3gUAAKMqAABYAAAANAAAAAAAAAAAAAAA//////////8GAAAAzgWjKsAFlSrABYUqwAV0Ks4FZyreBWcqPQAAAAgAAAAbAAAAEAAAAJIGAABnKgAANgAAABAAAADOBgAAZyoAAFgAAAA0AAAAAAAAAAAAAAD//////////wYAAADfBmcq7AZ0KuwGhSrsBpUq3wajKs4Goyo2AAAAEAAAAJIGAACjKgAAWAAAADQAAAAAAAAAAAAAAP//////////BgAAAIIGoyp0BpUqdAaFKnQGdCqCBmcqkgZnKj0AAAAIAAAAGwAAABAAAABGBwAAZyoAADYAAAAQAAAAggcAAGcqAABYAAAANAAAAAAAAAAAAAAA//////////8GAAAAkwdnKqAHdCqgB4UqoAeVKpMHoyqCB6MqNgAAABAAAABGBwAAoyoAAFgAAAA0AAAAAAAAAAAAAAD//////////wYAAAA2B6MqKAeVKigHhSooB3QqNgdnKkYHZyo9AAAACAAAABsAAAAQAAAA+gcAAGcqAAA2AAAAEAAAADYIAABnKgAAWAAAADQAAAAAAAAAAAAAAP//////////BgAAAEcIZypUCHQqVAiFKlQIlSpHCKMqNgijKjYAAAAQAAAA+gcAAKMqAABYAAAANAAAAAAAAAAAAAAA//////////8GAAAA6gejKtwHlSrcB4Uq3Ad0KuoHZyr6B2cqPQAAAAgAAAAbAAAAEAAAAK4IAABnKgAANgAAABAAAADqCAAAZyoAAFgAAAA0AAAAAAAAAAAAAAD//////////wYAAAD7CGcqCAl0KggJhSoICZUq+wijKuoIoyo2AAAAEAAAAK4IAACjKgAAWAAAADQAAAAAAAAAAAAAAP//////////BgAAAJ4IoyqQCJUqkAiFKpAIdCqeCGcqrghnKj0AAAAIAAAAGwAAABAAAABiCQAAZyoAADYAAAAQAAAAngkAAGcqAABYAAAANAAAAAAAAAAAAAAA//////////8GAAAArwlnKrwJdCq8CYUqvAmVKq8JoyqeCaMqNgAAABAAAABiCQAAoyoAAFgAAAA0AAAAAAAAAAAAAAD//////////wYAAABSCaMqRAmVKkQJhSpECXQqUglnKmIJZyo9AAAACAAAABsAAAAQAAAAFgoAAGcqAAA2AAAAEAAAAFIKAABnKgAAWAAAADQAAAAAAAAAAAAAAP//////////BgAAAGMKZypwCnQqcAqFKnAKlSpjCqMqUgqjKjYAAAAQAAAAFgoAAKMqAABYAAAANAAAAAAAAAAAAAAA//////////8GAAAABgqjKvgJlSr4CYUq+Al0KgYKZyoWCmcqPQAAAAgAAAAbAAAAEAAAAMoKAABnKgAANgAAABAAAAAGCwAAZyoAAFgAAAA0AAAAAAAAAAAAAAD//////////wYAAAAXC2cqJAt0KiQLhSokC5UqFwujKgYLoyo2AAAAEAAAAMoKAACjKgAAWAAAADQAAAAAAAAAAAAAAP//////////BgAAALoKoyqsCpUqrAqFKqwKdCq6CmcqygpnKj0AAAAIAAAAGwAAABAAAAB+CwAAZyoAADYAAAAQAAAAugsAAGcqAABYAAAANAAAAAAAAAAAAAAA//////////8GAAAAywtnKtgLdCrYC4Uq2AuVKssLoyq6C6MqNgAAABAAAAB+CwAAoyoAAFgAAAA0AAAAAAAAAAAAAAD//////////wYAAABuC6MqYAuVKmALhSpgC3QqbgtnKn4LZyo9AAAACAAAABsAAAAQAAAAMgwAAGcqAAA2AAAAEAAAAG4MAABnKgAAWAAAADQAAAAAAAAAAAAAAP//////////BgAAAH8MZyqMDHQqjAyFKowMlSp/DKMqbgyjKjYAAAAQAAAAMgwAAKMqAABYAAAANAAAAAAAAAAAAAAA//////////8GAAAAIgyjKhQMlSoUDIUqFAx0KiIMZyoyDGcqPQAAAAgAAAAbAAAAEAAAAOYMAABnKgAANgAAABAAAAAiDQAAZyoAAFgAAAA0AAAAAAAAAAAAAAD//////////wYAAAAzDWcqQA10KkANhSpADZUqMw2jKiINoyo2AAAAEAAAAOYMAACjKgAAWAAAADQAAAAAAAAAAAAAAP//////////BgAAANYMoyrIDJUqyAyFKsgMdCrWDGcq5gxnKj0AAAAIAAAAGwAAABAAAACaDQAAZyoAADYAAAAQAAAA1g0AAGcqAABYAAAANAAAAAAAAAAAAAAA//////////8GAAAA5w1nKvQNdCr0DYUq9A2VKucNoyrWDaMqNgAAABAAAACaDQAAoyoAAFgAAAA0AAAAAAAAAAAAAAD//////////wYAAACKDaMqfA2VKnwNhSp8DXQqig1nKpoNZyo9AAAACAAAABsAAAAQAAAATg4AAGcqAAA2AAAAEAAAAIoOAABnKgAAWAAAADQAAAAAAAAAAAAAAP//////////BgAAAJsOZyqoDnQqqA6FKqgOlSqbDqMqig6jKjYAAAAQAAAATg4AAKMqAABYAAAANAAAAAAAAAAAAAAA//////////8GAAAAPg6jKjAOlSowDoUqMA50Kj4OZypODmcqPQAAAAgAAAAbAAAAEAAAAAIPAABnKgAANgAAABAAAAA+DwAAZyoAAFgAAAA0AAAAAAAAAAAAAAD//////////wYAAABPD2cqXA90KlwPhSpcD5UqTw+jKj4Poyo2AAAAEAAAAAIPAACjKgAAWAAAADQAAAAAAAAAAAAAAP//////////BgAAAPIOoyrkDpUq5A6FKuQOdCryDmcqAg9nKj0AAAAIAAAAGwAAABAAAAC2DwAAZyoAADYAAAAQAAAA8g8AAGcqAABYAAAANAAAAAAAAAAAAAAA//////////8GAAAAAxBnKhAQdCoQEIUqEBCVKgMQoyryD6MqNgAAABAAAAC2DwAAoyoAAFgAAAA0AAAAAAAAAAAAAAD//////////wYAAACmD6MqmA+VKpgPhSqYD3Qqpg9nKrYPZyo9AAAACAAAABsAAAAQAAAAahAAAGcqAAA2AAAAEAAAAKYQAABnKgAAWAAAADQAAAAAAAAAAAAAAP//////////BgAAALcQZyrEEHQqxBCFKsQQlSq3EKMqphCjKjYAAAAQAAAAahAAAKMqAABYAAAANAAAAAAAAAAAAAAA//////////8GAAAAWhCjKkwQlSpMEIUqTBB0KloQZypqEGcqPQAAAAgAAAAbAAAAEAAAAB4RAABnKgAANgAAABAAAABaEQAAZyoAAFgAAAA0AAAAAAAAAAAAAAD//////////wYAAABrEWcqeBF0KngRhSp4EZUqaxGjKloRoyo2AAAAEAAAAB4RAACjKgAAWAAAADQAAAAAAAAAAAAAAP//////////BgAAAA4RoyoAEZUqABGFKgARdCoOEWcqHhFnKj0AAAAIAAAAGwAAABAAAADSEQAAZyoAADYAAAAQAAAADhIAAGcqAABYAAAANAAAAAAAAAAAAAAA//////////8GAAAAHxJnKiwSdCosEoUqLBKVKh8SoyoOEqMqNgAAABAAAADSEQAAoyoAAFgAAAA0AAAAAAAAAAAAAAD//////////wYAAADCEaMqtBGVKrQRhSq0EXQqwhFnKtIRZyo9AAAACAAAABsAAAAQAAAAhhIAAGcqAAA2AAAAEAAAAMISAABnKgAAWAAAADQAAAAAAAAAAAAAAP//////////BgAAANMSZyrgEnQq4BKFKuASlSrTEqMqwhKjKjYAAAAQAAAAhhIAAKMqAABYAAAANAAAAAAAAAAAAAAA//////////8GAAAAdhKjKmgSlSpoEoUqaBJ0KnYSZyqGEmcqPQAAAAgAAAAbAAAAEAAAADoTAABnKgAANgAAABAAAAB2EwAAZyoAAFgAAAA0AAAAAAAAAAAAAAD//////////wYAAACHE2cqlBN0KpQThSqUE5UqhxOjKnYToyo2AAAAEAAAADoTAACjKgAAWAAAADQAAAAAAAAAAAAAAP//////////BgAAACoToyocE5UqHBOFKhwTdCoqE2cqOhNnKj0AAAAIAAAAGwAAABAAAADuEwAAZyoAADYAAAAQAAAAKhQAAGcqAABYAAAANAAAAAAAAAAAAAAA//////////8GAAAAOxRnKkgUdCpIFIUqSBSVKjsUoyoqFKMqNgAAABAAAADuEwAAoyoAAFgAAAA0AAAAAAAAAAAAAAD//////////wYAAADeE6Mq0BOVKtAThSrQE3Qq3hNnKu4TZyo9AAAACAAAABsAAAAQAAAAohQAAGcqAAA2AAAAEAAAAN4UAABnKgAAWAAAADQAAAAAAAAAAAAAAP//////////BgAAAO8UZyr8FHQq/BSFKvwUlSrvFKMq3hSjKjYAAAAQAAAAohQAAKMqAABYAAAANAAAAAAAAAAAAAAA//////////8GAAAAkhSjKoQUlSqEFIUqhBR0KpIUZyqiFGcqPQAAAAgAAAAbAAAAEAAAAFYVAABnKgAANgAAABAAAACSFQAAZyoAAFgAAAA0AAAAAAAAAAAAAAD//////////wYAAACjFWcqsBV0KrAVhSqwFZUqoxWjKpIVoyo2AAAAEAAAAFYVAACjKgAAWAAAADQAAAAAAAAAAAAAAP//////////BgAAAEYVoyo4FZUqOBWFKjgVdCpGFWcqVhVnKj0AAAAIAAAAGwAAABAAAAAKFgAAZyoAADYAAAAQAAAARhYAAGcqAABYAAAANAAAAAAAAAAAAAAA//////////8GAAAAVxZnKmQWdCpkFoUqZBaVKlcWoypGFqMqNgAAABAAAAAKFgAAoyoAAFgAAAA0AAAAAAAAAAAAAAD//////////wYAAAD6FaMq7BWVKuwVhSrsFXQq+hVnKgoWZyo9AAAACAAAABsAAAAQAAAAvhYAAGcqAAA2AAAAEAAAAPoWAABnKgAAWAAAADQAAAAAAAAAAAAAAP//////////BgAAAAsXZyoYF3QqGBeFKhgXlSoLF6Mq+hajKjYAAAAQAAAAvhYAAKMqAABYAAAANAAAAAAAAAAAAAAA//////////8GAAAArhajKqAWlSqgFoUqoBZ0Kq4WZyq+FmcqPQAAAAgAAAAbAAAAEAAAAHIXAABnKgAANgAAABAAAACuFwAAZyoAAFgAAAA0AAAAAAAAAAAAAAD//////////wYAAAC/F2cqzBd0KswXhSrMF5UqvxejKq4Xoyo2AAAAEAAAAHIXAACjKgAAWAAAADQAAAAAAAAAAAAAAP//////////BgAAAGIXoypUF5UqVBeFKlQXdCpiF2cqchdnKj0AAAAIAAAAGwAAABAAAAAmGAAAZyoAADYAAAAQAAAAYhgAAGcqAABYAAAANAAAAAAAAAAAAAAA//////////8GAAAAcxhnKoAYdCqAGIUqgBiVKnMYoypiGKMqNgAAABAAAAAmGAAAoyoAAFgAAAA0AAAAAAAAAAAAAAD//////////wYAAAAWGKMqCBiVKggYhSoIGHQqFhhnKiYYZyo9AAAACAAAABsAAAAQAAAA2hgAAGcqAAA2AAAAEAAAABYZAABnKgAAWAAAADQAAAAAAAAAAAAAAP//////////BgAAACcZZyo0GXQqNBmFKjQZlSonGaMqFhmjKjYAAAAQAAAA2hgAAKMqAABYAAAANAAAAAAAAAAAAAAA//////////8GAAAAyhijKrwYlSq8GIUqvBh0KsoYZyraGGcqPQAAAAgAAAAbAAAAEAAAAI4ZAABnKgAANgAAABAAAADKGQAAZyoAAFgAAAA0AAAAAAAAAAAAAAD//////////wYAAADbGWcq6Bl0KugZhSroGZUq2xmjKsoZoyo2AAAAEAAAAI4ZAACjKgAAWAAAADQAAAAAAAAAAAAAAP//////////BgAAAH4ZoypwGZUqcBmFKnAZdCp+GWcqjhlnKj0AAAAIAAAAGwAAABAAAABCGgAAZyoAADYAAAAQAAAAfhoAAGcqAABYAAAANAAAAAAAAAAAAAAA//////////8GAAAAjxpnKpwadCqcGoUqnBqVKo8aoyp+GqMqNgAAABAAAABCGgAAoyoAAFgAAAA0AAAAAAAAAAAAAAD//////////wYAAAAyGqMqJBqVKiQahSokGnQqMhpnKkIaZyo9AAAACAAAABsAAAAQAAAA9hoAAGcqAAA2AAAAEAAAADIbAABnKgAAWAAAADQAAAAAAAAAAAAAAP//////////BgAAAEMbZypQG3QqUBuFKlAblSpDG6MqMhujKjYAAAAQAAAA9hoAAKMqAABYAAAANAAAAAAAAAAAAAAA//////////8GAAAA5hqjKtgalSrYGoUq2Bp0KuYaZyr2GmcqPQAAAAgAAAAbAAAAEAAAAKobAABnKgAANgAAABAAAADmGwAAZyoAAFgAAAA0AAAAAAAAAAAAAAD//////////wYAAAD3G2cqBBx0KgQchSoEHJUq9xujKuYboyo2AAAAEAAAAKobAACjKgAAWAAAADQAAAAAAAAAAAAAAP//////////BgAAAJoboyqMG5UqjBuFKowbdCqaG2cqqhtnKj0AAAAIAAAAGwAAABAAAABeHAAAZyoAADYAAAAQAAAAmhwAAGcqAABYAAAANAAAAAAAAAAAAAAA//////////8GAAAAqxxnKrgcdCq4HIUquByVKqscoyqaHKMqNgAAABAAAABeHAAAoyoAAFgAAAA0AAAAAAAAAAAAAAD//////////wYAAABOHKMqQByVKkAchSpAHHQqThxnKl4cZyo9AAAACAAAABsAAAAQAAAAEh0AAGcqAAA2AAAAEAAAAE4dAABnKgAAWAAAADQAAAAAAAAAAAAAAP//////////BgAAAF8dZypsHXQqbB2FKmwdlSpfHaMqTh2jKjYAAAAQAAAAEh0AAKMqAABYAAAANAAAAAAAAAAAAAAA//////////8GAAAAAh2jKvQclSr0HIUq9Bx0KgIdZyoSHWcqPQAAAAgAAAAbAAAAEAAAAMYdAABnKgAANgAAABAAAAACHgAAZyoAAFgAAAA0AAAAAAAAAAAAAAD//////////wYAAAATHmcqIB50KiAehSogHpUqEx6jKgIeoyo2AAAAEAAAAMYdAACjKgAAWAAAADQAAAAAAAAAAAAAAP//////////BgAAALYdoyqoHZUqqB2FKqgddCq2HWcqxh1nKj0AAAAIAAAAGwAAABAAAAB6HgAAZyoAADYAAAAQAAAAth4AAGcqAABYAAAANAAAAAAAAAAAAAAA//////////8GAAAAxx5nKtQedCrUHoUq1B6VKsceoyq2HqMqNgAAABAAAAB6HgAAoyoAAFgAAAA0AAAAAAAAAAAAAAD//////////wYAAABqHqMqXB6VKlwehSpcHnQqah5nKnoeZyo9AAAACAAAABsAAAAQAAAALh8AAGcqAAA2AAAAEAAAAGofAABnKgAAWAAAADQAAAAAAAAAAAAAAP//////////BgAAAHsfZyqIH3QqiB+FKogflSp7H6Mqah+jKjYAAAAQAAAALh8AAKMqAABYAAAANAAAAAAAAAAAAAAA//////////8GAAAAHh+jKhAflSoQH4UqEB90Kh4fZyouH2cqPQAAAAgAAAAbAAAAEAAAAOIfAABnKgAANgAAABAAAAAeIAAAZyoAAFgAAAA0AAAAAAAAAAAAAAD//////////wYAAAAvIGcqPCB0KjwghSo8IJUqLyCjKh4goyo2AAAAEAAAAOIfAACjKgAAWAAAADQAAAAAAAAAAAAAAP//////////BgAAANIfoyrEH5UqxB+FKsQfdCrSH2cq4h9nKj0AAAAIAAAAGwAAABAAAACWIAAAZyoAADYAAAAQAAAA0iAAAGcqAABYAAAANAAAAAAAAAAAAAAA//////////8GAAAA4yBnKvAgdCrwIIUq8CCVKuMgoyrSIKMqNgAAABAAAACWIAAAoyoAAFgAAAA0AAAAAAAAAAAAAAD//////////wYAAACGIKMqeCCVKngghSp4IHQqhiBnKpYgZyo9AAAACAAAABsAAAAQAAAASiEAAGcqAAA2AAAAEAAAAIYhAABnKgAAWAAAADQAAAAAAAAAAAAAAP//////////BgAAAJchZyqkIXQqpCGFKqQhlSqXIaMqhiGjKjYAAAAQAAAASiEAAKMqAABYAAAANAAAAAAAAAAAAAAA//////////8GAAAAOiGjKiwhlSosIYUqLCF0KjohZypKIWcqPQAAAAgAAAAbAAAAEAAAAP4hAABnKgAANgAAABAAAAA6IgAAZyoAAFgAAAA0AAAAAAAAAAAAAAD//////////wYAAABLImcqWCJ0KlgihSpYIpUqSyKjKjoioyo2AAAAEAAAAP4hAACjKgAAWAAAADQAAAAAAAAAAAAAAP//////////BgAAAO4hoyrgIZUq4CGFKuAhdCruIWcq/iFnKj0AAAAIAAAAGwAAABAAAACyIgAAZyoAADYAAAAQAAAA7iIAAGcqAABYAAAANAAAAAAAAAAAAAAA//////////8GAAAA/yJnKgwjdCoMI4UqDCOVKv8ioyruIqMqNgAAABAAAACyIgAAoyoAAFgAAAA0AAAAAAAAAAAAAAD//////////wYAAACiIqMqlCKVKpQihSqUInQqoiJnKrIiZyo9AAAACAAAABsAAAAQAAAAZiMAAGcqAAA2AAAAEAAAAKIjAABnKgAAWAAAADQAAAAAAAAAAAAAAP//////////BgAAALMjZyrAI3QqwCOFKsAjlSqzI6MqoiOjKjYAAAAQAAAAZiMAAKMqAABYAAAANAAAAAAAAAAAAAAA//////////8GAAAAViOjKkgjlSpII4UqSCN0KlYjZypmI2cqPQAAAAgAAAAbAAAAEAAAABokAABnKgAANgAAABAAAABWJAAAZyoAAFgAAAA0AAAAAAAAAAAAAAD//////////wYAAABnJGcqdCR0KnQkhSp0JJUqZySjKlYkoyo2AAAAEAAAABokAACjKgAAWAAAADQAAAAAAAAAAAAAAP//////////BgAAAAokoyr8I5Uq/COFKvwjdCoKJGcqGiRnKj0AAAAIAAAAGwAAABAAAADOJAAAZyoAADYAAAAQAAAACiUAAGcqAABYAAAANAAAAAAAAAAAAAAA//////////8GAAAAGyVnKigldCooJYUqKCWVKhsloyoKJaMqNgAAABAAAADOJAAAoyoAAFgAAAA0AAAAAAAAAAAAAAD//////////wYAAAC+JKMqsCSVKrAkhSqwJHQqviRnKs4kZyo9AAAACAAAABsAAAAQAAAAgiUAAGcqAAA2AAAAEAAAAL4lAABnKgAAWAAAADQAAAAAAAAAAAAAAP//////////BgAAAM8lZyrcJXQq3CWFKtwllSrPJaMqviWjKjYAAAAQAAAAgiUAAKMqAABYAAAANAAAAAAAAAAAAAAA//////////8GAAAAciWjKmQllSpkJYUqZCV0KnIlZyqCJWcqPQAAAAgAAAAbAAAAEAAAADYmAABnKgAANgAAABAAAAByJgAAZyoAAFgAAAA0AAAAAAAAAAAAAAD//////////wYAAACDJmcqkCZ0KpAmhSqQJpUqgyajKnImoyo2AAAAEAAAADYmAACjKgAAWAAAADQAAAAAAAAAAAAAAP//////////BgAAACYmoyoYJpUqGCaFKhgmdComJmcqNiZnKj0AAAAIAAAAGwAAABAAAADqJgAAZyoAADYAAAAQAAAAJicAAGcqAABYAAAANAAAAAAAAAAAAAAA//////////8GAAAANydnKkQndCpEJ4UqRCeVKjcnoyomJ6MqNgAAABAAAADqJgAAoyoAAFgAAAA0AAAAAAAAAAAAAAD//////////wYAAADaJqMqzCaVKswmhSrMJnQq2iZnKuomZyo9AAAACAAAABsAAAAQAAAAnicAAGcqAAA2AAAAEAAAANonAABnKgAAWAAAADQAAAAAAAAAAAAAAP//////////BgAAAOsnZyr4J3Qq+CeFKvgnlSrrJ6Mq2iejKjYAAAAQAAAAnicAAKMqAABYAAAANAAAAAAAAAAAAAAA//////////8GAAAAjiejKoAnlSqAJ4UqgCd0Ko4nZyqeJ2cqPQAAAAgAAAAbAAAAEAAAAFIoAABnKgAANgAAABAAAACOKAAAZyoAAFgAAAA0AAAAAAAAAAAAAAD//////////wYAAACfKGcqrCh0KqwohSqsKJUqnyijKo4ooyo2AAAAEAAAAFIoAACjKgAAWAAAADQAAAAAAAAAAAAAAP//////////BgAAAEIooyo0KJUqNCiFKjQodCpCKGcqUihnKj0AAAAIAAAAGwAAABAAAAAGKQAAZyoAADYAAAAQAAAAQikAAGcqAABYAAAANAAAAAAAAAAAAAAA//////////8GAAAAUylnKmApdCpgKYUqYCmVKlMpoypCKaMqNgAAABAAAAAGKQAAoyoAAFgAAAA0AAAAAAAAAAAAAAD//////////wYAAAD2KKMq6CiVKugohSroKHQq9ihnKgYpZyo9AAAACAAAABsAAAAQAAAAuikAAGcqAAA2AAAAEAAAAPYpAABnKgAAWAAAADQAAAAAAAAAAAAAAP//////////BgAAAAcqZyoUKnQqFCqFKhQqlSoHKqMq9imjKjYAAAAQAAAAuikAAKMqAABYAAAANAAAAAAAAAAAAAAA//////////8GAAAAqimjKpwplSqcKYUqnCl0KqopZyq6KWcqPQAAAAgAAAAbAAAAEAAAADwqAABxKgAANgAAABAAAAA8KgAANSoAAFgAAAA0AAAAAAAAAAAAAAD//////////wYAAAA8KiQqSSoXKloqFyprKhcqeCokKngqNSo2AAAAEAAAAHgqAABxKgAAWAAAADQAAAAAAAAAAAAAAP//////////BgAAAHgqgSprKo8qWiqPKkkqjyo8KoEqPCpxKj0AAAAIAAAAGwAAABAAAAA8KgAAvSkAADYAAAAQAAAAPCoAAIEpAABYAAAANAAAAAAAAAAAAAAA//////////8GAAAAPCpwKUkqYylaKmMpaypjKXgqcCl4KoEpNgAAABAAAAB4KgAAvSkAAFgAAAA0AAAAAAAAAAAAAAD//////////wYAAAB4Ks0payrbKVoq2ylJKtspPCrNKTwqvSk9AAAACAAAABsAAAAQAAAAPCoAAAkpAAA2AAAAEAAAADwqAADNKAAAWAAAADQAAAAAAAAAAAAAAP//////////BgAAADwqvChJKq8oWiqvKGsqryh4KrwoeCrNKDYAAAAQAAAAeCoAAAkpAABYAAAANAAAAAAAAAAAAAAA//////////8GAAAAeCoZKWsqJylaKicpSSonKTwqGSk8KgkpPQAAAAgAAAAbAAAAEAAAADwqAABVKAAANgAAABAAAAA8KgAAGSgAAFgAAAA0AAAAAAAAAAAAAAD//////////wYAAAA8KggoSSr7J1oq+ydrKvsneCoIKHgqGSg2AAAAEAAAAHgqAABVKAAAWAAAADQAAAAAAAAAAAAAAP//////////BgAAAHgqZShrKnMoWipzKEkqcyg8KmUoPCpVKD0AAAAIAAAAGwAAABAAAAA8KgAAoScAADYAAAAQAAAAPCoAAGUnAABYAAAANAAAAAAAAAAAAAAA//////////8GAAAAPCpUJ0kqRydaKkcnaypHJ3gqVCd4KmUnNgAAABAAAAB4KgAAoScAAFgAAAA0AAAAAAAAAAAAAAD//////////wYAAAB4KrEnayq/J1oqvydJKr8nPCqxJzwqoSc9AAAACAAAABsAAAAQAAAAPCoAAO0mAAA2AAAAEAAAADwqAACxJgAAWAAAADQAAAAAAAAAAAAAAP//////////BgAAADwqoCZJKpMmWiqTJmsqkyZ4KqAmeCqxJjYAAAAQAAAAeCoAAO0mAABYAAAANAAAAAAAAAAAAAAA//////////8GAAAAeCr9JmsqCydaKgsnSSoLJzwq/SY8Ku0mPQAAAAgAAAAbAAAAEAAAAB0qAACUJgAANgAAABAAAADhKQAAlCYAAFgAAAA0AAAAAAAAAAAAAAD//////////wYAAADRKZQmwymGJsMpdibDKWUm0SlYJuEpWCY2AAAAEAAAAB0qAABYJgAAWAAAADQAAAAAAAAAAAAAAP//////////BgAAAC4qWCY7KmUmOyp2JjsqhiYuKpQmHSqUJj0AAAAIAAAAGwAAABAAAABpKQAAlCYAADYAAAAQAAAALSkAAJQmAABYAAAANAAAAAAAAAAAAAAA//////////8GAAAAHSmUJg8phiYPKXYmDyllJh0pWCYtKVgmNgAAABAAAABpKQAAWCYAAFgAAAA0AAAAAAAAAAAAAAD//////////wYAAAB6KVgmhyllJocpdiaHKYYmeimUJmkplCY9AAAACAAAABsAAAAQAAAAtSgAAJQmAAA2AAAAEAAAAHkoAACUJgAAWAAAADQAAAAAAAAAAAAAAP//////////BgAAAGkolCZbKIYmWyh2JlsoZSZpKFgmeShYJjYAAAAQAAAAtSgAAFgmAABYAAAANAAAAAAAAAAAAAAA//////////8GAAAAxihYJtMoZSbTKHYm0yiGJsYolCa1KJQmPQAAAAgAAAAbAAAAEAAAAAEoAACUJgAANgAAABAAAADFJwAAlCYAAFgAAAA0AAAAAAAAAAAAAAD//////////wYAAAC1J5QmpyeGJqcndianJ2UmtSdYJsUnWCY2AAAAEAAAAAEoAABYJgAAWAAAADQAAAAAAAAAAAAAAP//////////BgAAABIoWCYfKGUmHyh2Jh8ohiYSKJQmASiUJj0AAAAIAAAAGwAAABAAAABNJwAAlCYAADYAAAAQAAAAEScAAJQmAABYAAAANAAAAAAAAAAAAAAA//////////8GAAAAASeUJvMmhibzJnYm8yZlJgEnWCYRJ1gmNgAAABAAAABNJwAAWCYAAFgAAAA0AAAAAAAAAAAAAAD//////////wYAAABeJ1gmaydlJmsndiZrJ4YmXieUJk0nlCY9AAAACAAAABsAAAAQAAAAmSYAAJQmAAA2AAAAEAAAAF0mAACUJgAAWAAAADQAAAAAAAAAAAAAAP//////////BgAAAE0mlCY/JoYmPyZ2Jj8mZSZNJlgmXSZYJjYAAAAQAAAAmSYAAFgmAABYAAAANAAAAAAAAAAAAAAA//////////8GAAAAqiZYJrcmZSa3JnYmtyaGJqomlCaZJpQmPQAAAAgAAAAbAAAAEAAAAOUlAACUJgAANgAAABAAAACpJQAAlCYAAFgAAAA0AAAAAAAAAAAAAAD//////////wYAAACZJZQmiyWGJosldiaLJWUmmSVYJqklWCY2AAAAEAAAAOUlAABYJgAAWAAAADQAAAAAAAAAAAAAAP//////////BgAAAPYlWCYDJmUmAyZ2JgMmhib2JZQm5SWUJj0AAAAIAAAAGwAAABAAAAAxJQAAlCYAADYAAAAQAAAA9SQAAJQmAABYAAAANAAAAAAAAAAAAAAA//////////8GAAAA5SSUJtckhibXJHYm1yRlJuUkWCb1JFgmNgAAABAAAAAxJQAAWCYAAFgAAAA0AAAAAAAAAAAAAAD//////////wYAAABCJVgmTyVlJk8ldiZPJYYmQiWUJjEllCY9AAAACAAAABsAAAAQAAAAfSQAAJQmAAA2AAAAEAAAAEEkAACUJgAAWAAAADQAAAAAAAAAAAAAAP//////////BgAAADEklCYjJIYmIyR2JiMkZSYxJFgmQSRYJjYAAAAQAAAAfSQAAFgmAABYAAAANAAAAAAAAAAAAAAA//////////8GAAAAjiRYJpskZSabJHYmmySGJo4klCZ9JJQmPQAAAAgAAAAbAAAAEAAAAMkjAACUJgAANgAAABAAAACNIwAAlCYAAFgAAAA0AAAAAAAAAAAAAAD//////////wYAAAB9I5QmbyOGJm8jdiZvI2UmfSNYJo0jWCY2AAAAEAAAAMkjAABYJgAAWAAAADQAAAAAAAAAAAAAAP//////////BgAAANojWCbnI2Um5yN2JucjhibaI5QmySOUJj0AAAAIAAAAGwAAABAAAAAVIwAAlCYAADYAAAAQAAAA2SIAAJQmAABYAAAANAAAAAAAAAAAAAAA//////////8GAAAAySKUJrsihia7InYmuyJlJskiWCbZIlgmNgAAABAAAAAVIwAAWCYAAFgAAAA0AAAAAAAAAAAAAAD//////////wYAAAAmI1gmMyNlJjMjdiYzI4YmJiOUJhUjlCY9AAAACAAAABsAAAAQAAAAYSIAAJQmAAA2AAAAEAAAACUiAACUJgAAWAAAADQAAAAAAAAAAAAAAP//////////BgAAABUilCYHIoYmByJ2JgciZSYVIlgmJSJYJjYAAAAQAAAAYSIAAFgmAABYAAAANAAAAAAAAAAAAAAA//////////8GAAAAciJYJn8iZSZ/InYmfyKGJnIilCZhIpQmPQAAAAgAAAAbAAAAEAAAAK0hAACUJgAANgAAABAAAABxIQAAlCYAAFgAAAA0AAAAAAAAAAAAAAD//////////wYAAABhIZQmUyGGJlMhdiZTIWUmYSFYJnEhWCY2AAAAEAAAAK0hAABYJgAAWAAAADQAAAAAAAAAAAAAAP//////////BgAAAL4hWCbLIWUmyyF2Jsshhia+IZQmrSGUJj0AAAAIAAAAGwAAABAAAAD5IAAAlCYAADYAAAAQAAAAvSAAAJQmAABYAAAANAAAAAAAAAAAAAAA//////////8GAAAArSCUJp8ghiafIHYmnyBlJq0gWCa9IFgmNgAAABAAAAD5IAAAWCYAAFgAAAA0AAAAAAAAAAAAAAD//////////wYAAAAKIVgmFyFlJhchdiYXIYYmCiGUJvkglCY9AAAACAAAABsAAAAQAAAARSAAAJQmAAA2AAAAEAAAAAkgAACUJgAAWAAAADQAAAAAAAAAAAAAAP//////////BgAAAPkflCbrH4Ym6x92JusfZSb5H1gmCSBYJjYAAAAQAAAARSAAAFgmAABYAAAANAAAAAAAAAAAAAAA//////////8GAAAAViBYJmMgZSZjIHYmYyCGJlYglCZFIJQmPQAAAAgAAAAbAAAAEAAAAJEfAACUJgAANgAAABAAAABVHwAAlCYAAFgAAAA0AAAAAAAAAAAAAAD//////////wYAAABFH5QmNx+GJjcfdiY3H2UmRR9YJlUfWCY2AAAAEAAAAJEfAABYJgAAWAAAADQAAAAAAAAAAAAAAP//////////BgAAAKIfWCavH2Umrx92Jq8fhiaiH5QmkR+UJj0AAAAIAAAAGwAAABAAAADdHgAAlCYAADYAAAAQAAAAoR4AAJQmAABYAAAANAAAAAAAAAAAAAAA//////////8GAAAAkR6UJoMehiaDHnYmgx5lJpEeWCahHlgmNgAAABAAAADdHgAAWCYAAFgAAAA0AAAAAAAAAAAAAAD//////////wYAAADuHlgm+x5lJvsedib7HoYm7h6UJt0elCY9AAAACAAAABsAAAAQAAAAKR4AAJQmAAA2AAAAEAAAAO0dAACUJgAAWAAAADQAAAAAAAAAAAAAAP//////////BgAAAN0dlCbPHYYmzx12Js8dZSbdHVgm7R1YJjYAAAAQAAAAKR4AAFgmAABYAAAANAAAAAAAAAAAAAAA//////////8GAAAAOh5YJkceZSZHHnYmRx6GJjoelCYpHpQmPQAAAAgAAAAbAAAAEAAAAHUdAACUJgAANgAAABAAAAA5HQAAlCYAAFgAAAA0AAAAAAAAAAAAAAD//////////wYAAAApHZQmGx2GJhsddiYbHWUmKR1YJjkdWCY2AAAAEAAAAHUdAABYJgAAWAAAADQAAAAAAAAAAAAAAP//////////BgAAAIYdWCaTHWUmkx12JpMdhiaGHZQmdR2UJj0AAAAIAAAAGwAAABAAAADBHAAAlCYAADYAAAAQAAAAhRwAAJQmAABYAAAANAAAAAAAAAAAAAAA//////////8GAAAAdRyUJmcchiZnHHYmZxxlJnUcWCaFHFgmNgAAABAAAADBHAAAWCYAAFgAAAA0AAAAAAAAAAAAAAD//////////wYAAADSHFgm3xxlJt8cdibfHIYm0hyUJsEclCY9AAAACAAAABsAAAAQAAAADRwAAJQmAAA2AAAAEAAAANEbAACUJgAAWAAAADQAAAAAAAAAAAAAAP//////////BgAAAMEblCazG4Ymsxt2JrMbZSbBG1gm0RtYJjYAAAAQAAAADRwAAFgmAABYAAAANAAAAAAAAAAAAAAA//////////8GAAAAHhxYJiscZSYrHHYmKxyGJh4clCYNHJQmPQAAAAgAAAAbAAAAEAAAAFkbAACUJgAANgAAABAAAAAdGwAAlCYAAFgAAAA0AAAAAAAAAAAAAAD//////////wYAAAANG5Qm/xqGJv8adib/GmUmDRtYJh0bWCY2AAAAEAAAAFkbAABYJgAAWAAAADQAAAAAAAAAAAAAAP//////////BgAAAGobWCZ3G2Umdxt2JncbhiZqG5QmWRuUJj0AAAAIAAAAGwAAABAAAAClGgAAlCYAADYAAAAQAAAAaRoAAJQmAABYAAAANAAAAAAAAAAAAAAA//////////8GAAAAWRqUJksahiZLGnYmSxplJlkaWCZpGlgmNgAAABAAAAClGgAAWCYAAFgAAAA0AAAAAAAAAAAAAAD//////////wYAAAC2GlgmwxplJsMadibDGoYmthqUJqUalCY9AAAACAAAABsAAAAQAAAA8RkAAJQmAAA2AAAAEAAAALUZAACUJgAAWAAAADQAAAAAAAAAAAAAAP//////////BgAAAKUZlCaXGYYmlxl2JpcZZSalGVgmtRlYJjYAAAAQAAAA8RkAAFgmAABYAAAANAAAAAAAAAAAAAAA//////////8GAAAAAhpYJg8aZSYPGnYmDxqGJgIalCbxGZQmPQAAAAgAAAAbAAAAEAAAAD0ZAACUJgAANgAAABAAAAABGQAAlCYAAFgAAAA0AAAAAAAAAAAAAAD//////////wYAAADxGJQm4xiGJuMYdibjGGUm8RhYJgEZWCY2AAAAEAAAAD0ZAABYJgAAWAAAADQAAAAAAAAAAAAAAP//////////BgAAAE4ZWCZbGWUmWxl2JlsZhiZOGZQmPRmUJj0AAAAIAAAAGwAAABAAAACJGAAAlCYAADYAAAAQAAAATRgAAJQmAABYAAAANAAAAAAAAAAAAAAA//////////8GAAAAPRiUJi8YhiYvGHYmLxhlJj0YWCZNGFgmNgAAABAAAACJGAAAWCYAAFgAAAA0AAAAAAAAAAAAAAD//////////wYAAACaGFgmpxhlJqcYdianGIYmmhiUJokYlCY9AAAACAAAABsAAAAQAAAA1RcAAJQmAAA2AAAAEAAAAJkXAACUJgAAWAAAADQAAAAAAAAAAAAAAP//////////BgAAAIkXlCZ7F4Ymexd2JnsXZSaJF1gmmRdYJjYAAAAQAAAA1RcAAFgmAABYAAAANAAAAAAAAAAAAAAA//////////8GAAAA5hdYJvMXZSbzF3Ym8xeGJuYXlCbVF5QmPQAAAAgAAAAbAAAAEAAAACEXAACUJgAANgAAABAAAADlFgAAlCYAAFgAAAA0AAAAAAAAAAAAAAD//////////wYAAADVFpQmxxaGJscWdibHFmUm1RZYJuUWWCY2AAAAEAAAACEXAABYJgAAWAAAADQAAAAAAAAAAAAAAP//////////BgAAADIXWCY/F2UmPxd2Jj8XhiYyF5QmIReUJj0AAAAIAAAAGwAAABAAAABtFgAAlCYAADYAAAAQAAAAMRYAAJQmAABYAAAANAAAAAAAAAAAAAAA//////////8GAAAAIRaUJhMWhiYTFnYmExZlJiEWWCYxFlgmNgAAABAAAABtFgAAWCYAAFgAAAA0AAAAAAAAAAAAAAD//////////wYAAAB+FlgmixZlJosWdiaLFoYmfhaUJm0WlCY9AAAACAAAABsAAAAQAAAAuRUAAJQmAAA2AAAAEAAAAH0VAACUJgAAWAAAADQAAAAAAAAAAAAAAP//////////BgAAAG0VlCZfFYYmXxV2Jl8VZSZtFVgmfRVYJjYAAAAQAAAAuRUAAFgmAABYAAAANAAAAAAAAAAAAAAA//////////8GAAAAyhVYJtcVZSbXFXYm1xWGJsoVlCa5FZQmPQAAAAgAAAAbAAAAEAAAAAUVAACUJgAANgAAABAAAADJFAAAlCYAAFgAAAA0AAAAAAAAAAAAAAD//////////wYAAAC5FJQmqxSGJqsUdiarFGUmuRRYJskUWCY2AAAAEAAAAAUVAABYJgAAWAAAADQAAAAAAAAAAAAAAP//////////BgAAABYVWCYjFWUmIxV2JiMVhiYWFZQmBRWUJj0AAAAIAAAAGwAAABAAAABRFAAAlCYAADYAAAAQAAAAFRQAAJQmAABYAAAANAAAAAAAAAAAAAAA//////////8GAAAABRSUJvcThib3E3Ym9xNlJgUUWCYVFFgmNgAAABAAAABRFAAAWCYAAFgAAAA0AAAAAAAAAAAAAAD//////////wYAAABiFFgmbxRlJm8UdiZvFIYmYhSUJlEUlCY9AAAACAAAABsAAAAQAAAAnRMAAJQmAAA2AAAAEAAAAGETAACUJgAAWAAAADQAAAAAAAAAAAAAAP//////////BgAAAFETlCZDE4YmQxN2JkMTZSZRE1gmYRNYJjYAAAAQAAAAnRMAAFgmAABYAAAANAAAAAAAAAAAAAAA//////////8GAAAArhNYJrsTZSa7E3YmuxOGJq4TlCadE5QmPQAAAAgAAAAbAAAAEAAAAOkSAACUJgAANgAAABAAAACtEgAAlCYAAFgAAAA0AAAAAAAAAAAAAAD//////////wYAAACdEpQmjxKGJo8SdiaPEmUmnRJYJq0SWCY2AAAAEAAAAOkSAABYJgAAWAAAADQAAAAAAAAAAAAAAP//////////BgAAAPoSWCYHE2UmBxN2JgcThib6EpQm6RKUJj0AAAAIAAAAGwAAABAAAAA1EgAAlCYAADYAAAAQAAAA+REAAJQmAABYAAAANAAAAAAAAAAAAAAA//////////8GAAAA6RGUJtsRhibbEXYm2xFlJukRWCb5EVgmNgAAABAAAAA1EgAAWCYAAFgAAAA0AAAAAAAAAAAAAAD//////////wYAAABGElgmUxJlJlMSdiZTEoYmRhKUJjUSlCY9AAAACAAAABsAAAAQAAAAgREAAJQmAAA2AAAAEAAAAEURAACUJgAAWAAAADQAAAAAAAAAAAAAAP//////////BgAAADURlCYnEYYmJxF2JicRZSY1EVgmRRFYJjYAAAAQAAAAgREAAFgmAABYAAAANAAAAAAAAAAAAAAA//////////8GAAAAkhFYJp8RZSafEXYmnxGGJpIRlCaBEZQmPQAAAAgAAAAbAAAAEAAAAM0QAACUJgAANgAAABAAAACREAAAlCYAAFgAAAA0AAAAAAAAAAAAAAD//////////wYAAACBEJQmcxCGJnMQdiZzEGUmgRBYJpEQWCY2AAAAEAAAAM0QAABYJgAAWAAAADQAAAAAAAAAAAAAAP//////////BgAAAN4QWCbrEGUm6xB2JusQhibeEJQmzRCUJj0AAAAIAAAAGwAAABAAAAAZEAAAlCYAADYAAAAQAAAA3Q8AAJQmAABYAAAANAAAAAAAAAAAAAAA//////////8GAAAAzQ+UJr8Phia/D3Ymvw9lJs0PWCbdD1gmNgAAABAAAAAZEAAAWCYAAFgAAAA0AAAAAAAAAAAAAAD//////////wYAAAAqEFgmNxBlJjcQdiY3EIYmKhCUJhkQlCY9AAAACAAAABsAAAAQAAAAZQ8AAJQmAAA2AAAAEAAAACkPAACUJgAAWAAAADQAAAAAAAAAAAAAAP//////////BgAAABkPlCYLD4YmCw92JgsPZSYZD1gmKQ9YJjYAAAAQAAAAZQ8AAFgmAABYAAAANAAAAAAAAAAAAAAA//////////8GAAAAdg9YJoMPZSaDD3Ymgw+GJnYPlCZlD5QmPQAAAAgAAAAbAAAAEAAAALEOAACUJgAANgAAABAAAAB1DgAAlCYAAFgAAAA0AAAAAAAAAAAAAAD//////////wYAAABlDpQmVw6GJlcOdiZXDmUmZQ5YJnUOWCY2AAAAEAAAALEOAABYJgAAWAAAADQAAAAAAAAAAAAAAP//////////BgAAAMIOWCbPDmUmzw52Js8OhibCDpQmsQ6UJj0AAAAIAAAAGwAAABAAAAD9DQAAlCYAADYAAAAQAAAAwQ0AAJQmAABYAAAANAAAAAAAAAAAAAAA//////////8GAAAAsQ2UJqMNhiajDXYmow1lJrENWCbBDVgmNgAAABAAAAD9DQAAWCYAAFgAAAA0AAAAAAAAAAAAAAD//////////wYAAAAODlgmGw5lJhsOdiYbDoYmDg6UJv0NlCY9AAAACAAAABsAAAAQAAAASQ0AAJQmAAA2AAAAEAAAAA0NAACUJgAAWAAAADQAAAAAAAAAAAAAAP//////////BgAAAP0MlCbvDIYm7wx2Ju8MZSb9DFgmDQ1YJjYAAAAQAAAASQ0AAFgmAABYAAAANAAAAAAAAAAAAAAA//////////8GAAAAWg1YJmcNZSZnDXYmZw2GJloNlCZJDZQmPQAAAAgAAAAbAAAAEAAAAJUMAACUJgAANgAAABAAAABZDAAAlCYAAFgAAAA0AAAAAAAAAAAAAAD//////////wYAAABJDJQmOwyGJjsMdiY7DGUmSQxYJlkMWCY2AAAAEAAAAJUMAABYJgAAWAAAADQAAAAAAAAAAAAAAP//////////BgAAAKYMWCazDGUmswx2JrMMhiamDJQmlQyUJj0AAAAIAAAAGwAAABAAAADhCwAAlCYAADYAAAAQAAAApQsAAJQmAABYAAAANAAAAAAAAAAAAAAA//////////8GAAAAlQuUJocLhiaHC3YmhwtlJpULWCalC1gmNgAAABAAAADhCwAAWCYAAFgAAAA0AAAAAAAAAAAAAAD//////////wYAAADyC1gm/wtlJv8Ldib/C4Ym8guUJuELlCY9AAAACAAAABsAAAAQAAAALQsAAJQmAAA2AAAAEAAAAPEKAACUJgAAWAAAADQAAAAAAAAAAAAAAP//////////BgAAAOEKlCbTCoYm0wp2JtMKZSbhClgm8QpYJjYAAAAQAAAALQsAAFgmAABYAAAANAAAAAAAAAAAAAAA//////////8GAAAAPgtYJksLZSZLC3YmSwuGJj4LlCYtC5QmPQAAAAgAAAAbAAAAEAAAAHkKAACUJgAANgAAABAAAAA9CgAAlCYAAFgAAAA0AAAAAAAAAAAAAAD//////////wYAAAAtCpQmHwqGJh8KdiYfCmUmLQpYJj0KWCY2AAAAEAAAAHkKAABYJgAAWAAAADQAAAAAAAAAAAAAAP//////////BgAAAIoKWCaXCmUmlwp2JpcKhiaKCpQmeQqUJj0AAAAIAAAAGwAAABAAAADFCQAAlCYAADYAAAAQAAAAiQkAAJQmAABYAAAANAAAAAAAAAAAAAAA//////////8GAAAAeQmUJmsJhiZrCXYmawllJnkJWCaJCVgmNgAAABAAAADFCQAAWCYAAFgAAAA0AAAAAAAAAAAAAAD//////////wYAAADWCVgm4wllJuMJdibjCYYm1gmUJsUJlCY9AAAACAAAABsAAAAQAAAAEQkAAJQmAAA2AAAAEAAAANUIAACUJgAAWAAAADQAAAAAAAAAAAAAAP//////////BgAAAMUIlCa3CIYmtwh2JrcIZSbFCFgm1QhYJjYAAAAQAAAAEQkAAFgmAABYAAAANAAAAAAAAAAAAAAA//////////8GAAAAIglYJi8JZSYvCXYmLwmGJiIJlCYRCZQmPQAAAAgAAAAbAAAAEAAAAF0IAACUJgAANgAAABAAAAAhCAAAlCYAAFgAAAA0AAAAAAAAAAAAAAD//////////wYAAAARCJQmAwiGJgMIdiYDCGUmEQhYJiEIWCY2AAAAEAAAAF0IAABYJgAAWAAAADQAAAAAAAAAAAAAAP//////////BgAAAG4IWCZ7CGUmewh2JnsIhiZuCJQmXQiUJj0AAAAIAAAAGwAAABAAAACpBwAAlCYAADYAAAAQAAAAbQcAAJQmAABYAAAANAAAAAAAAAAAAAAA//////////8GAAAAXQeUJk8HhiZPB3YmTwdlJl0HWCZtB1gmNgAAABAAAACpBwAAWCYAAFgAAAA0AAAAAAAAAAAAAAD//////////wYAAAC6B1gmxwdlJscHdibHB4YmugeUJqkHlCY9AAAACAAAABsAAAAQAAAA9QYAAJQmAAA2AAAAEAAAALkGAACUJgAAWAAAADQAAAAAAAAAAAAAAP//////////BgAAAKkGlCabBoYmmwZ2JpsGZSapBlgmuQZYJjYAAAAQAAAA9QYAAFgmAABYAAAANAAAAAAAAAAAAAAA//////////8GAAAABgdYJhMHZSYTB3YmEweGJgYHlCb1BpQmPQAAAAgAAAAbAAAAEAAAAEEGAACUJgAANgAAABAAAAAFBgAAlCYAAFgAAAA0AAAAAAAAAAAAAAD//////////wYAAAD1BZQm5wWGJucFdibnBWUm9QVYJgUGWCY2AAAAEAAAAEEGAABYJgAAWAAAADQAAAAAAAAAAAAAAP//////////BgAAAFIGWCZfBmUmXwZ2Jl8GhiZSBpQmQQaUJj0AAAAIAAAAGwAAABAAAACNBQAAlCYAADYAAAAQAAAAUQUAAJQmAABYAAAANAAAAAAAAAAAAAAA//////////8GAAAAQQWUJjMFhiYzBXYmMwVlJkEFWCZRBVgmNgAAABAAAACNBQAAWCYAAFgAAAA0AAAAAAAAAAAAAAD//////////wYAAACeBVgmqwVlJqsFdiarBYYmngWUJo0FlCY9AAAACAAAABsAAAAQAAAA2QQAAJQmAAA2AAAAEAAAAJ0EAACUJgAAWAAAADQAAAAAAAAAAAAAAP//////////BgAAAI0ElCZ/BIYmfwR2Jn8EZSaNBFgmnQRYJjYAAAAQAAAA2QQAAFgmAABYAAAANAAAAAAAAAAAAAAA//////////8GAAAA6gRYJvcEZSb3BHYm9wSGJuoElCbZBJQmPQAAAAgAAAAbAAAAEAAAACUEAACUJgAANgAAABAAAADpAwAAlCYAAFgAAAA0AAAAAAAAAAAAAAD//////////wYAAADZA5QmywOGJssDdibLA2Um2QNYJukDWCY2AAAAEAAAACUEAABYJgAAWAAAADQAAAAAAAAAAAAAAP//////////BgAAADYEWCZDBGUmQwR2JkMEhiY2BJQmJQSUJj0AAAAIAAAAGwAAABAAAABxAwAAlCYAADYAAAAQAAAANQMAAJQmAABYAAAANAAAAAAAAAAAAAAA//////////8GAAAAJQOUJhcDhiYXA3YmFwNlJiUDWCY1A1gmNgAAABAAAABxAwAAWCYAAFgAAAA0AAAAAAAAAAAAAAD//////////wYAAACCA1gmjwNlJo8DdiaPA4YmggOUJnEDlCY9AAAACAAAABsAAAAQAAAAvQIAAJQmAAA2AAAAEAAAAIECAACUJgAAWAAAADQAAAAAAAAAAAAAAP//////////BgAAAHEClCZjAoYmYwJ2JmMCZSZxAlgmgQJYJjYAAAAQAAAAvQIAAFgmAABYAAAANAAAAAAAAAAAAAAA//////////8GAAAAzgJYJtsCZSbbAnYm2wKGJs4ClCa9ApQmPQAAAAgAAAAbAAAAEAAAAAkCAACUJgAANgAAABAAAAD1AQAAlCYAAFgAAAA0AAAAAAAAAAAAAAD//////////wYAAADlAZQm1wGGJtcBdibXAWUm5QFYJvUBWCY2AAAAEAAAAAkCAABYJgAAWAAAADQAAAAAAAAAAAAAAP//////////BgAAABoCWCYnAmUmJwJ2JicChiYaApQmCQKUJj0AAAAIAAAAPAAAAAgAAAA/AAAAGAAAABwAAABkAgAAqQIAAKwCAAATAAAADAAAAAEAAAAlAAAADAAAAAAAAIAlAAAADAAAAAc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HMSQQy3xFkQEQAAADAAAAAAAAAAhAAAACAAAABwAAAAIAAAASwAAAEAAAAAwAAAABQAAACAAAAABAAAAAQAAABAAAAAAAAAAAAAAAMICAADYAgAAAAAAAAAAAADCAgAA2AIAACQAAAAkAAAAAACAPwAAAAAAAAAAAACAPxzEkEMt8RZEAgAAAAwAAAAQAAAAAAAAAAAAAAAKAAAAEAAAAAAAAAAAAAAAUgAAAHABAAABAAAA7P///wAAAAAAAAAAAAAAALwCAAAAAAAABAAFIkMAYQBsAGkAYgByAGkAAAD+fwAAIM3wfjQCAAAAAO1+NAIAAAAAfm40AgAAAAAAAAAAAAD/AwAAnQAAACpyAAAAAAAAAAAAAAAAAAAAAAAAAAAAAMDCeWOdAAAACQAAAAAAAADgwXljnQAAAECTo3U0AgAA0HnufjQCAAAR/NVE/n8AANB57n40AgAAAAB+bjQCAABNF4H//////yBLAAAEgQQAIA3EZzQCAABNF4H//////yBLAAAEgQQAF0iSNQAAAAABAAAAAAAAAAAAAAAAAAAAIEsAACF5AQBMm8ZC/n8AAAEAAAAAAAAAcb6WNf5/AADAwnljnQAAAODBeWMAAAAAQJOjdTQCAADzxMvf/X8AAAAAAAAAAAAATRcEgQAAAAB5tnljnQAAAHQb/kP+fwAAIA3EZzQCAAADN8TfZHYACAAAAAAlAAAADAAAAAEAAAAWAAAADAAAABgAAAASAAAADAAAAAEAAAAYAAAADAAAAABwwAJUAAAArAAAACIBAABJAgAAswEAAGACAAACAAAAAAAAAAAAAAAAAAAAAAAAABAAAABMAAAAAAAAAAAAAAAAAAAA//////////9sAAAARgBvAHIAdwBhAHIAZABpAG4AZwAgAFAAbABhAG4AZQAJAAAACwAAAAcAAAAPAAAACgAAAAcAAAALAAAABQAAAAoAAAAKAAAABAAAAAsAAAAFAAAACgAAAAoAAAALAAAAJQAAAAwAAAANAACAKAAAAAwAAAABAAAAIgAAAAwAAAD/////RgAAANQAAADIAAAARU1GKypAAAAkAAAAGAAAAAAA8EIAAAAAAAAAAAAA8EIcxJBDLfEWRCpAAAAkAAAAGAAAAAAAgD8AAAAAAAAAAAAAgD8AAAAAAAAAACpAAAAkAAAAGAAAAAAAgD8AAAAAAAAAAAAAgD8AAAAAAAAAACpAAAAkAAAAGAAAAAAAgD8AAAAAAAAAAAAAgD8AAAAAAAAAACZAAAAQAAAABAAAAAAAAAAIQAwEGAAAAAwAAAACEMDbAAAAAAMAABA0QAwADAAAAAAAAAAhAAAACAAAAGIAAAAMAAAAAQAAAEwAAABkAAAAAQAAAAEAAADAAgAA1wIAAAEAAAABAAAAwAIAANcCAAApAKoAAAAAAAAAAAAAAIA/AAAAAAAAAAAAAIA/AAAAAAAAAAAAAAAAAAAAAAAAAAAAAAAAAAAAAAAAAAAiAAAADAAAAP////9GAAAAHAAAABAAAABFTUYrAkAAAAwAAAAAAAAADgAAABQAAAAAAAAAEAAAABQAAAA="/>
                    <pic:cNvPicPr>
                      <a:picLocks noChangeAspect="1" noChangeArrowheads="1"/>
                    </pic:cNvPicPr>
                  </pic:nvPicPr>
                  <pic:blipFill>
                    <a:blip r:embed="rId10"/>
                    <a:stretch>
                      <a:fillRect/>
                    </a:stretch>
                  </pic:blipFill>
                  <pic:spPr bwMode="auto">
                    <a:xfrm>
                      <a:off x="0" y="0"/>
                      <a:ext cx="4565514" cy="4681470"/>
                    </a:xfrm>
                    <a:prstGeom prst="rect">
                      <a:avLst/>
                    </a:prstGeom>
                    <a:noFill/>
                    <a:ln w="9525">
                      <a:noFill/>
                      <a:headEnd/>
                      <a:tailEnd/>
                    </a:ln>
                  </pic:spPr>
                </pic:pic>
              </a:graphicData>
            </a:graphic>
          </wp:inline>
        </w:drawing>
      </w:r>
    </w:p>
    <w:p w14:paraId="4828AB9B" w14:textId="77777777" w:rsidR="00191BDD" w:rsidRPr="00191BDD" w:rsidRDefault="00191BDD">
      <w:pPr>
        <w:pStyle w:val="BodyText"/>
      </w:pPr>
      <w:r w:rsidRPr="0009100C">
        <w:t>Figure 1.4</w:t>
      </w:r>
      <w:r w:rsidRPr="0009100C">
        <w:tab/>
      </w:r>
      <w:proofErr w:type="spellStart"/>
      <w:r w:rsidRPr="0009100C">
        <w:t>xxxxx</w:t>
      </w:r>
      <w:proofErr w:type="spellEnd"/>
    </w:p>
    <w:p w14:paraId="5B4C2B81" w14:textId="77777777" w:rsidR="00191BDD" w:rsidRDefault="00191BDD">
      <w:pPr>
        <w:pStyle w:val="BodyText"/>
      </w:pPr>
      <w:r>
        <w:t>The figure illustrates the following:</w:t>
      </w:r>
    </w:p>
    <w:p w14:paraId="142DD7AC" w14:textId="233B5289" w:rsidR="005E32D4" w:rsidRPr="00077413" w:rsidRDefault="00F82A0C">
      <w:pPr>
        <w:numPr>
          <w:ilvl w:val="0"/>
          <w:numId w:val="5"/>
        </w:numPr>
        <w:rPr>
          <w:bCs/>
        </w:rPr>
      </w:pPr>
      <w:r w:rsidRPr="0009100C">
        <w:rPr>
          <w:bCs/>
        </w:rPr>
        <w:t>Configuration</w:t>
      </w:r>
      <w:r w:rsidRPr="00191BDD">
        <w:rPr>
          <w:bCs/>
        </w:rPr>
        <w:t xml:space="preserve"> (and management) </w:t>
      </w:r>
      <w:r w:rsidRPr="0009100C">
        <w:rPr>
          <w:bCs/>
        </w:rPr>
        <w:t>plane</w:t>
      </w:r>
      <w:r w:rsidRPr="00191BDD">
        <w:rPr>
          <w:bCs/>
        </w:rPr>
        <w:t xml:space="preserve">: This is used for network node configuration and supervision. Examples of widely use </w:t>
      </w:r>
      <w:del w:id="37" w:author="T. Sridhar" w:date="2020-11-24T23:50:00Z">
        <w:r w:rsidRPr="00191BDD" w:rsidDel="004C60BC">
          <w:rPr>
            <w:bCs/>
          </w:rPr>
          <w:delText xml:space="preserve">protocols </w:delText>
        </w:r>
      </w:del>
      <w:ins w:id="38" w:author="T. Sridhar" w:date="2020-11-24T23:50:00Z">
        <w:r w:rsidR="004C60BC">
          <w:rPr>
            <w:bCs/>
          </w:rPr>
          <w:t>schemes</w:t>
        </w:r>
        <w:r w:rsidR="004C60BC" w:rsidRPr="00191BDD">
          <w:rPr>
            <w:bCs/>
          </w:rPr>
          <w:t xml:space="preserve"> </w:t>
        </w:r>
      </w:ins>
      <w:r w:rsidRPr="00191BDD">
        <w:rPr>
          <w:bCs/>
        </w:rPr>
        <w:t>are CLI (Command Line Interface), SNMP (Simple Network Management Protocol) and Net</w:t>
      </w:r>
      <w:ins w:id="39" w:author="T. Sridhar" w:date="2020-11-24T23:50:00Z">
        <w:r w:rsidR="004C60BC">
          <w:rPr>
            <w:bCs/>
          </w:rPr>
          <w:t>c</w:t>
        </w:r>
      </w:ins>
      <w:del w:id="40" w:author="T. Sridhar" w:date="2020-11-24T23:50:00Z">
        <w:r w:rsidRPr="00191BDD" w:rsidDel="004C60BC">
          <w:rPr>
            <w:bCs/>
          </w:rPr>
          <w:delText>C</w:delText>
        </w:r>
      </w:del>
      <w:r w:rsidRPr="00191BDD">
        <w:rPr>
          <w:bCs/>
        </w:rPr>
        <w:t>onf.</w:t>
      </w:r>
    </w:p>
    <w:p w14:paraId="3DB792DD" w14:textId="77777777" w:rsidR="005E32D4" w:rsidRPr="00191BDD" w:rsidRDefault="00F82A0C">
      <w:pPr>
        <w:numPr>
          <w:ilvl w:val="0"/>
          <w:numId w:val="5"/>
        </w:numPr>
        <w:rPr>
          <w:bCs/>
        </w:rPr>
      </w:pPr>
      <w:r w:rsidRPr="0009100C">
        <w:rPr>
          <w:bCs/>
        </w:rPr>
        <w:t>Control plane</w:t>
      </w:r>
      <w:r w:rsidRPr="00191BDD">
        <w:rPr>
          <w:bCs/>
        </w:rPr>
        <w:t>: This is used by network nodes to make packet forwarding decision</w:t>
      </w:r>
      <w:r w:rsidR="00191BDD">
        <w:rPr>
          <w:bCs/>
        </w:rPr>
        <w:t>s</w:t>
      </w:r>
      <w:r w:rsidRPr="00191BDD">
        <w:rPr>
          <w:bCs/>
        </w:rPr>
        <w:t>. In traditional networks there have been a wide range of different network control protocols</w:t>
      </w:r>
      <w:r w:rsidR="00191BDD">
        <w:rPr>
          <w:bCs/>
        </w:rPr>
        <w:t xml:space="preserve">: </w:t>
      </w:r>
      <w:r w:rsidRPr="00191BDD">
        <w:rPr>
          <w:bCs/>
        </w:rPr>
        <w:t>OSPF, ISIS, BGP, LDP, RSVP-TE, etc.</w:t>
      </w:r>
    </w:p>
    <w:p w14:paraId="4689F6A9" w14:textId="77777777" w:rsidR="005E32D4" w:rsidRDefault="00F82A0C">
      <w:pPr>
        <w:numPr>
          <w:ilvl w:val="0"/>
          <w:numId w:val="5"/>
        </w:numPr>
      </w:pPr>
      <w:r w:rsidRPr="0009100C">
        <w:rPr>
          <w:bCs/>
        </w:rPr>
        <w:t>Forwarding</w:t>
      </w:r>
      <w:r w:rsidRPr="00191BDD">
        <w:rPr>
          <w:bCs/>
        </w:rPr>
        <w:t xml:space="preserve"> (or data) </w:t>
      </w:r>
      <w:r w:rsidRPr="0009100C">
        <w:rPr>
          <w:bCs/>
        </w:rPr>
        <w:t>plane</w:t>
      </w:r>
      <w:r w:rsidRPr="00191BDD">
        <w:rPr>
          <w:bCs/>
        </w:rPr>
        <w:t>: This</w:t>
      </w:r>
      <w:r>
        <w:t xml:space="preserve"> plane is responsible </w:t>
      </w:r>
      <w:r w:rsidR="00191BDD">
        <w:t>for performing</w:t>
      </w:r>
      <w:r>
        <w:t xml:space="preserve"> data packet processing and forwarding. This forwarding plane is made of proprietary protocols and is specific to each network equipment vendor.</w:t>
      </w:r>
    </w:p>
    <w:p w14:paraId="35C88B16" w14:textId="77777777" w:rsidR="005E32D4" w:rsidRDefault="00F82A0C">
      <w:pPr>
        <w:pStyle w:val="FirstParagraph"/>
      </w:pPr>
      <w:r>
        <w:lastRenderedPageBreak/>
        <w:t>Configuration and Control planes are located in the device’s main processor card, often called the routing engine</w:t>
      </w:r>
      <w:r w:rsidR="00191BDD">
        <w:t xml:space="preserve"> (RE)</w:t>
      </w:r>
      <w:r>
        <w:t xml:space="preserve"> or routing switching engine. The forwarding plane is located in the device’s packet forwarding card, often called </w:t>
      </w:r>
      <w:r w:rsidR="00191BDD">
        <w:t xml:space="preserve">the </w:t>
      </w:r>
      <w:r>
        <w:t>line card.</w:t>
      </w:r>
    </w:p>
    <w:p w14:paraId="698C8EBA" w14:textId="77777777" w:rsidR="005E32D4" w:rsidRDefault="00F82A0C">
      <w:pPr>
        <w:pStyle w:val="BodyText"/>
      </w:pPr>
      <w:r>
        <w:t xml:space="preserve">SDN architecture typically has </w:t>
      </w:r>
      <w:r w:rsidR="00191BDD">
        <w:t xml:space="preserve">three </w:t>
      </w:r>
      <w:r>
        <w:t>layers</w:t>
      </w:r>
      <w:r w:rsidR="00191BDD">
        <w:t xml:space="preserve"> as shown in Figure 1.5.</w:t>
      </w:r>
    </w:p>
    <w:p w14:paraId="504C5734" w14:textId="77777777" w:rsidR="005E32D4" w:rsidRDefault="00F82A0C">
      <w:pPr>
        <w:pStyle w:val="BodyText"/>
      </w:pPr>
      <w:r>
        <w:rPr>
          <w:noProof/>
        </w:rPr>
        <w:drawing>
          <wp:inline distT="0" distB="0" distL="0" distR="0" wp14:anchorId="00139019" wp14:editId="098BBB4B">
            <wp:extent cx="5334000" cy="6143426"/>
            <wp:effectExtent l="0" t="0" r="0" b="0"/>
            <wp:docPr id="5"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PAAAABgAAAMQDAABfBAAAAAAAAAAAAABmQwAAC04AACBFTUYAAAEAZOcPACYVAAADAAAAAAAAAAAAAAAAAAAAgAcAADgEAABYAQAAwQAAAAAAAAAAAAAAAAAAAMA/BQDo8QIARgAAACwAAAAgAAAARU1GKwFAAQAcAAAAEAAAAAIQwNsBAAAAeAAAAHgAAABGAAAAkAAAAIQAAABFTUYrMEACABAAAAAEAAAAAACAPypAAAAkAAAAGAAAAAAAgD8AAAAAAAAAAAAAgD8AAAAAAAAAADJAAAEcAAAAEAAAAAAAAAAAAAAAAABxRADgi0QqQAAAJAAAABgAAAAAAIA/AAAAAAAAAAAAAIA/AAAAAAAAAAAEQAAADAAAAAAAAAAhAAAACAAAAEsAAABAAAAAMAAAAAUAAAAgAAAAAQAAAAEAAAAQAAAAAAAAAAAAAADEAwAAXwQAAAAAAAAAAAAAxAMAAF8EAAAiAAAADAAAAP////9GAAAA7AAAAOAAAABFTUYrJUAAABAAAAAEAAAAAAAAAB9AAwAMAAAAAAAAACJABAAMAAAAAAAAAB5ACQAMAAAAAAAAACFABwAMAAAAAAAAACpAAAAkAAAAGAAAAAAAAAAAAPBCAADwwgAAAABdzhdEIcdWQwhAAAI8AAAAMAAAAAIQwNsAAAAAjgAAAAAAAACrqio9AgAAAAIAAAACAAAAAAAAAAIQwNsAAAAAoDBw/whAAQMsAAAAIAAAAAIQwNsCAAAAAAAAAAAAAAAAAAAAyQqwPgAAAAAAAeP/FUABABAAAAAEAAAAAAAAACEAAAAIAAAAYgAAAAwAAAABAAAAJAAAACQAAAAAAIA9AAAAAAAAAAAAAIA9AAAAAAAAAAACAAAAXwAAADgAAAABAAAAOAAAAAAAAAA4AAAAAAAAAAAAAQBQAAAAAAAAAHAwoAAAAAAAAAAAAAAAAAAlAAAADAAAAAEAAAAlAAAADAAAAAUAAIBXAAAAJAAAAFsCAADSAAAAYwIAAAQBAAACAAAA7CVlDewl+Q8lAAAADAAAAAcAAIAlAAAADAAAAAA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muxTRDFOVkMIQAACPAAAADAAAAACEMDbAAAAAI4AAAAAAAAAq6oqPQIAAAACAAAAAgAAAAAAAAACEMDbAAAAAKAwcP8IQAEDLAAAACAAAAACEMDbAgAAAAAAAAAAAAAAAAAAAMkKsD4AAAAAAAHj/xVAAQAQAAAABAAAAAAAAAAkAAAAJAAAAAAAgD0AAAAAAAAAAAAAgD0AAAAAAAAAAAIAAABfAAAAOAAAAAEAAAA4AAAAAAAAADgAAAAAAAAAAAABAFAAAAAAAAAAcDCgAAAAAAAAAAAAAAAAACUAAAAMAAAAAQAAACUAAAAMAAAABQAAgFcAAAAkAAAASwMAANIAAABTAwAAAwEAAAIAAAD0NF0N9DTyDyUAAAAMAAAABwAAgCUAAAAMAAAAAAAAgCQAAAAkAAAAAACAQQAAAAAAAAAAAACAQQAAAAAAAAAAAgAAACgAAAAMAAAAAQAAAEYAAABEAQAAOAEAAEVNRisqQAAAJAAAABgAAAAAAIA/AAAAAAAAAAAAAIA/AAAAAAAAAAAqQAAAJAAAABgAAAAAAIA/AAAAAAAAAAAAAIA/AAAAAAAAAAAmQAAAEAAAAAQAAAAAAAAAJUAAABAAAAAEAAAAAAAAAB9AAwAMAAAAAAAAACJABAAMAAAAAAAAAB5ACQAMAAAAAAAAACFABwAMAAAAAAAAACpAAAAkAAAAGAAAAAAAAAAAAPBCAADwwgAAAACCgLlDMU5WQwhAAAI8AAAAMAAAAAIQwNsAAAAAjgAAAAAAAACrqio9AgAAAAIAAAACAAAAAAAAAAIQwNsAAAAAoDBw/whAAQMsAAAAIAAAAAIQwNsCAAAAAAAAAAAAAAAAAAAAyQqwPgAAAAAAAeP/FUABABAAAAAEAAAAAAAAACQAAAAkAAAAAACAPQAAAAAAAAAAAACAPQAAAAAAAAAAAgAAAF8AAAA4AAAAAQAAADgAAAAAAAAAOAAAAAAAAAAAAAEAUAAAAAAAAABwMKAAAAAAAAAAAAAAAAAAJQAAAAwAAAABAAAAJQAAAAwAAAAFAACAVwAAACQAAABvAQAA0gAAAHcBAAADAQAAAgAAACkXXQ0pF/IPJQAAAAwAAAAHAACAJQAAAAwAAAAA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oFwgkO/LCtECEABA7QAAACoAAAAAhDA2xEAAAAAAAAAyOPxPQAAAABcLrdAAAAAALpEuUAAAJAl6/W6QHGYWL3r9bpAyOPxvev1ukAdDkfA6/W6QNk6S8C6RLlAO51OwFwut0A7nU7AyOPxPTudTsBxmFg9O51OwAAAQCXZOkvAAADgJR0OR8AAAAAAyOPxvQAAACZxmFi9cZhYPQAA2KXI4/E9AABwpgABAwMDAQMDAwEDAwMBAwODAAAAFEABgBAAAAAEAAAA8vLy/yQAAAAkAAAAAACAPQAAAAAAAAAAAACAPQAAAAAAAAAAAgAAACcAAAAYAAAAAQAAAAAAAADy8vIAAAAAACUAAAAMAAAAAQAAABMAAAAMAAAAAQAAADsAAAAIAAAAGwAAABAAAAApEQAAxCoAADYAAAAQAAAANTsAAMQqAABYAAAAKAAAAAAAAAAAAAAA//////////8DAAAAszvEKhg8XioYPOEpNgAAABAAAAAYPAAAcBMAAFgAAAAoAAAAAAAAAAAAAAD//////////wMAAAAYPPMSszuNEjU7jRI2AAAAEAAAACkRAACNEgAAWAAAACgAAAAAAAAAAAAAAP//////////AwAAAKwQjRJHEPMSRxBwEzYAAAAQAAAARxAAAOEpAABYAAAAKAAAAAAAAAAAAAAA//////////8DAAAARxBeKqwQxCopEcQqPQAAAAgAAAA8AAAACAAAAD4AAAAYAAAABAEAACgBAADCAwAArQ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BcIJDvywrRAhAAAI8AAAAMAAAAAIQwNsAAAAAjgAAAAAAAACrqio8AgAAAAIAAAACAAAAAAAAAAIQwNsAAAAAAAAA/xVAAQAQAAAABAAAAAAAAAAkAAAAJAAAAAAAgD0AAAAAAAAAAAAAgD0AAAAAAAAAAAIAAABfAAAAOAAAAAIAAAA4AAAAAAAAADgAAAAAAAAAAAABABQAAAAAAAAAAAAAAAAAAAAAAAAAAAAAACUAAAAMAAAAAgAAACUAAAAMAAAABQAAgDsAAAAIAAAAGwAAABAAAAApEQAAxCoAADYAAAAQAAAANTsAAMQqAABYAAAAKAAAAAAAAAAAAAAA//////////8DAAAAszvEKhg8XioYPOEpNgAAABAAAAAYPAAAcBMAAFgAAAAoAAAAAAAAAAAAAAD//////////wMAAAAYPPMSszuNEjU7jRI2AAAAEAAAACkRAACNEgAAWAAAACgAAAAAAAAAAAAAAP//////////AwAAAKwQjRJHEPMSRxBwEzYAAAAQAAAARxAAAOEpAABYAAAAKAAAAAAAAAAAAAAA//////////8DAAAARxBeKqwQxCopEcQqPQAAAAgAAAA8AAAACAAAAEAAAAAYAAAAAgEAACcBAADEAwAArgIAAC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wDU1EAC5ORAhAAAI8AAAAMAAAAAIQwNsAAAAAjgAAAAAAAAAAAIA9AgAAAAIAAAACAAAAAAAAAAIQwNsAAAAAPz8//whAAQMsAAAAIAAAAAIQwNsCAAAAAAAAAAAAAAAAAAAALpdLPwAAAAAAAQMDFUABABAAAAAEAAAAAAAAACQAAAAkAAAAAACAPQAAAAAAAAAAAACAPQAAAAAAAAAAAgAAAF8AAAA4AAAAAgAAADgAAAAAAAAAOAAAAAAAAAAAAAEAeAAAAAAAAAA/Pz8AAAAAAAAAAAAAAAAAJQAAAAwAAAACAAAAJQAAAAwAAAAFAACAVwAAACQAAAAvAwAAMwMAADkDAACdAwAAAgAAADwzhDM8M3s5JQAAAAwAAAAHAACAJQAAAAwAAAAAAACAJAAAACQAAAAAAIBBAAAAAAAAAAAAAIBBAAAAAAAAAAACAAAAKAAAAAwAAAACAAAARgAAAEQBAAA4AQAARU1GKypAAAAkAAAAGAAAAAAAgD8AAAAAAAAAAAAAgD8AAAAAAAAAACpAAAAkAAAAGAAAAAAAgD8AAAAAAAAAAAAAgD8AAAAAAAAAACZAAAAQAAAABAAAAAAAAAAlQAAAEAAAAAQAAAAAAAAAH0ADAAwAAAAAAAAAIkAEAAwAAAAAAAAAHkAJAAwAAAAAAAAAIUAHAAwAAAAAAAAAKkAAACQAAAAYAAAAAAAAAAAA8EIAAPDCAAAAAJL0yEPsI05ECEAAAjwAAAAwAAAAAhDA2wAAAACOAAAAAAAAAAAAgD0CAAAAAgAAAAIAAAAAAAAAAhDA2wAAAAA/Pz//CEABAywAAAAgAAAAAhDA2wIAAAAAAAAAAAAAAAAAAAAul0s/AAAAAAABAwMVQAEAEAAAAAQAAAAAAAAAJAAAACQAAAAAAIA9AAAAAAAAAAAAAIA9AAAAAAAAAAACAAAAXwAAADgAAAACAAAAOAAAAAAAAAA4AAAAAAAAAAAAAQB4AAAAAAAAAD8/PwAAAAAAAAAAAAAAAAAlAAAADAAAAAIAAAAlAAAADAAAAAUAAIBXAAAAJAAAAIwBAAAzAwAAlwEAAJ0DAAACAAAAFxmBMxcZeDk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02kYRG90JUQIQAACPAAAADAAAAACEMDbAAAAAI4AAAAAAAAAAACAPQIAAAACAAAAAgAAAAAAAAACEMDbAAAAAD8/P/8IQAEDLAAAACAAAAACEMDbAgAAAAAAAAAAAAAAAAAAAC6XSz8AAAAAAAEDAxVAAQAQAAAABAAAAAAAAAAkAAAAJAAAAAAAgD0AAAAAAAAAAAAAgD0AAAAAAAAAAAIAAABfAAAAOAAAAAIAAAA4AAAAAAAAADgAAAAAAAAAAAABAHgAAAAAAAAAPz8/AAAAAAAAAAAAAAAAACUAAAAMAAAAAgAAACUAAAAMAAAABQAAgFcAAAAkAAAAXAIAAJACAABmAgAA+gIAAAIAAAATJlYpEyZNLyUAAAAMAAAABwAAgCUAAAAMAAAAAAAAgCQAAAAkAAAAAACAQQAAAAAAAAAAAACAQQAAAAAAAAAAAgAAACgAAAAMAAAAAgAAAEYAAACQAQAAhAEAAEVNRisqQAAAJAAAABgAAAAAAIA/AAAAAAAAAAAAAIA/AAAAAAAAAAAqQAAAJAAAABgAAAAAAIA/AAAAAAAAAAAAAIA/AAAAAAAAAAAmQAAAEAAAAAQAAAAAAAAAJUAAABAAAAAEAAAAAAAAAB9AAwAMAAAAAAAAACJABAAMAAAAAAAAAB5ACQAMAAAAAAAAACFABwAMAAAAAAAAACpAAAAkAAAAGAAAAAAA8EIAAAAAAAAAAAAA8EK63ZBD+YQoRAhAAQO0AAAAqAAAAAIQwNsRAAAAAAAAAMjj8T0AAAAAIpGoQAAAAACAp6pAAACQJbFYrEBxmFi9sVisQMjj8b2xWKxAkrQpwLFYrEBO4S3AgKeqQLBDMcAikahAsEMxwMjj8T2wQzHAcZhYPbBDMcAAAEAlTuEtwAAA4CWStCnAAAAAAMjj8b0AAAAmcZhYvXGYWD0AANilyOPxPQAAcKYAAQMDAwEDAwMBAwMDAQMDgwAAABRAAYAQAAAABAAAAP////8oAAAADAAAAAEAAAAkAAAAJAAAAAAAgD0AAAAAAAAAAAAAgD0AAAAAAAAAAAIAAAAnAAAAGAAAAAEAAAAAAAAA////AAAAAAAlAAAADAAAAAEAAAATAAAADAAAAAEAAAA7AAAACAAAABsAAAAQAAAA9xIAABoqAAA2AAAAEAAAAJY5AAAaKgAAWAAAACgAAAAAAAAAAAAAAP//////////AwAAABM6Gip5OrQpeTo3KTYAAAAQAAAAeToAADcWAABYAAAAKAAAAAAAAAAAAAAA//////////8DAAAAeTq5FRM6VBWWOVQVNgAAABAAAAD3EgAAVBUAAFgAAAAoAAAAAAAAAAAAAAD//////////wMAAAB6ElQVFBK5FRQSNxY2AAAAEAAAABQSAAA3KQAAWAAAACgAAAAAAAAAAAAAAP//////////AwAAABQStCl6Ehoq9xIaKj0AAAAIAAAAPAAAAAgAAAA+AAAAGAAAACEBAABVAQAAqAMAAKI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ut2QQ/mEKEQIQAACPAAAADAAAAACEMDbAAAAAI4AAAAAAAAAq6oqPAIAAAACAAAAAgAAAAAAAAACEMDbAAAAAAAAAP8VQAEAEAAAAAQAAAAAAAAAJAAAACQAAAAAAIA9AAAAAAAAAAAAAIA9AAAAAAAAAAACAAAAXwAAADgAAAACAAAAOAAAAAAAAAA4AAAAAAAAAAAAAQAUAAAAAAAAAAAAAAAAAAAAAAAAAAAAAAAlAAAADAAAAAIAAAAlAAAADAAAAAUAAIA7AAAACAAAABsAAAAQAAAA9xIAABoqAAA2AAAAEAAAAJY5AAAaKgAAWAAAACgAAAAAAAAAAAAAAP//////////AwAAABM6Gip5OrQpeTo3KTYAAAAQAAAAeToAADcWAABYAAAAKAAAAAAAAAAAAAAA//////////8DAAAAeTq5FRM6VBWWOVQVNgAAABAAAAD3EgAAVBUAAFgAAAAoAAAAAAAAAAAAAAD//////////wMAAAB6ElQVFBK5FRQSNxY2AAAAEAAAABQSAAA3KQAAWAAAACgAAAAAAAAAAAAAAP//////////AwAAABQStCl6Ehoq9xIaKj0AAAAIAAAAPAAAAAgAAABAAAAAGAAAAB8BAABTAQAAqgMAAKQCAAAlAAAADAAAAAcAAIAlAAAADAAAAAAAAIAkAAAAJAAAAAAAgEEAAAAAAAAAAAAAgEEAAAAAAAAAAAIAAAAoAAAADAAAAAIAAABGAAAAcAEAAGQBAABFTUYrKkAAACQAAAAYAAAAAACAPwAAAAAAAAAAAACAPwAAAAAAAAAAKkAAACQAAAAYAAAAAACAPwAAAAAAAAAAAACAPwAAAAAAAAAAJkAAABAAAAAEAAAAAAAAACVAAAAQAAAABAAAAAAAAAAfQAMADAAAAAAAAAAiQAQADAAAAAAAAAAeQAkADAAAAAAAAAAhQAcADAAAAAAAAAAqQAAAJAAAABgAAADAmwk5AAAAAAAAAADAmwk5a0ilQ4rg3UMIQAACTAAAAEAAAAACEMDbAAAAAM4BAAAAAAAAAD7fRgIAAAACAAAAAgAAAAIAAAAAAAAAAgAAAAAAAEAAAIA/AhDA2wAAAACgMHD/CEABA0gAAAA8AAAAAhDA2wUAAAAAAAAAAAAAAAAAAAD/1YNKAAAAAP/Vg0rSpfHIAAAAANKl8cgAAAAAAAAAAAABAQGBAQMDFUABABAAAAAEAAAAAAAAACgAAAAMAAAAAQAAACQAAAAkAAAAAACAPQAAAAAAAAAAAACAPQAAAAAAAAAAAgAAAF8AAAA4AAAAAQAAADgAAAAAAAAAOAAAAAAAAAAAAgEAAQAAAAAAAABwMKAAAAAAAAAAAAAAAAAAJQAAAAwAAAABAAAAJwAAABgAAAACAAAAAAAAAHAwoAAAAAAAJQAAAAwAAAACAAAAEwAAAAwAAAACAAAAOwAAAAgAAAAbAAAAEAAAAMAUAADhFwAANgAAABAAAADAFAAAHRgAAFgAAAA0AAAAAAAAAAAAAAD//////////wYAAADAFC4YshQ7GKIUOxiRFDsYhBQuGIQUHRg2AAAAEAAAAIQUAADhFwAAWAAAADQAAAAAAAAAAAAAAP//////////BgAAAIQU0ReRFMMXohTDF7IUwxfAFNEXwBThFz0AAAAIAAAAGwAAABAAAADAFAAAlRgAADYAAAAQAAAAwBQAANEYAABYAAAANAAAAAAAAAAAAAAA//////////8GAAAAwBTiGLIU7xiiFO8YkRTvGIQU4hiEFNEYNgAAABAAAACEFAAAlRgAAFgAAAA0AAAAAAAAAAAAAAD//////////wYAAACEFIUYkRR3GKIUdxiyFHcYwBSFGMAUlRg9AAAACAAAABsAAAAQAAAAwBQAAEkZAAA2AAAAEAAAAMAUAACFGQAAWAAAADQAAAAAAAAAAAAAAP//////////BgAAAMAUlhmyFKMZohSjGZEUoxmEFJYZhBSFGTYAAAAQAAAAhBQAAEkZAABYAAAANAAAAAAAAAAAAAAA//////////8GAAAAhBQ5GZEUKxmiFCsZshQrGcAUORnAFEkZPQAAAAgAAAAbAAAAEAAAAMAUAAD9GQAANgAAABAAAADAFAAAORoAAFgAAAA0AAAAAAAAAAAAAAD//////////wYAAADAFEoashRXGqIUVxqRFFcahBRKGoQUORo2AAAAEAAAAIQUAAD9GQAAWAAAADQAAAAAAAAAAAAAAP//////////BgAAAIQU7RmRFN8ZohTfGbIU3xnAFO0ZwBT9GT0AAAAIAAAAGwAAABAAAADAFAAAsRoAADYAAAAQAAAAwBQAAO0aAABYAAAANAAAAAAAAAAAAAAA//////////8GAAAAwBT+GrIUCxuiFAsbkRQLG4QU/hqEFO0aNgAAABAAAACEFAAAsRoAAFgAAAA0AAAAAAAAAAAAAAD//////////wYAAACEFKEakRSTGqIUkxqyFJMawBShGsAUsRo9AAAACAAAABsAAAAQAAAAwBQAAGUbAAA2AAAAEAAAAMAUAAChGwAAWAAAADQAAAAAAAAAAAAAAP//////////BgAAAMAUshuyFL8bohS/G5EUvxuEFLIbhBShGzYAAAAQAAAAhBQAAGUbAABYAAAANAAAAAAAAAAAAAAA//////////8GAAAAhBRVG5EURxuiFEcbshRHG8AUVRvAFGUbPQAAAAgAAAAbAAAAEAAAAAYVAACXGwAANgAAABAAAABCFQAAlxsAAFgAAAA0AAAAAAAAAAAAAAD//////////wYAAABTFZcbYBWkG2AVtRtgFcUbUxXTG0IV0xs2AAAAEAAAAAYVAADTGwAAWAAAADQAAAAAAAAAAAAAAP//////////BgAAAPYU0xvoFMUb6BS1G+gUpBv2FJcbBhWXGz0AAAAIAAAAGwAAABAAAAC6FQAAlxsAADYAAAAQAAAA9hUAAJcbAABYAAAANAAAAAAAAAAAAAAA//////////8GAAAABxaXGxQWpBsUFrUbFBbFGwcW0xv2FdMbNgAAABAAAAC6FQAA0xsAAFgAAAA0AAAAAAAAAAAAAAD//////////wYAAACqFdMbnBXFG5wVtRucFaQbqhWXG7oVlxs9AAAACAAAABsAAAAQAAAAbhYAAJcbAAA2AAAAEAAAAKoWAACXGwAAWAAAADQAAAAAAAAAAAAAAP//////////BgAAALsWlxvIFqQbyBa1G8gWxRu7FtMbqhbTGzYAAAAQAAAAbhYAANMbAABYAAAANAAAAAAAAAAAAAAA//////////8GAAAAXhbTG1AWxRtQFrUbUBakG14WlxtuFpcbPQAAAAgAAAAbAAAAEAAAACIXAACXGwAANgAAABAAAABeFwAAlxsAAFgAAAA0AAAAAAAAAAAAAAD//////////wYAAABvF5cbfBekG3wXtRt8F8UbbxfTG14X0xs2AAAAEAAAACIXAADTGwAAWAAAADQAAAAAAAAAAAAAAP//////////BgAAABIX0xsEF8UbBBe1GwQXpBsSF5cbIheXGz0AAAAIAAAAGwAAABAAAADWFwAAlxsAADYAAAAQAAAAEhgAAJcbAABYAAAANAAAAAAAAAAAAAAA//////////8GAAAAIxiXGzAYpBswGLUbMBjFGyMY0xsSGNMbNgAAABAAAADWFwAA0xsAAFgAAAA0AAAAAAAAAAAAAAD//////////wYAAADGF9MbuBfFG7gXtRu4F6QbxheXG9YXlxs9AAAACAAAABsAAAAQAAAAihgAAJcbAAA2AAAAEAAAAMYYAACXGwAAWAAAADQAAAAAAAAAAAAAAP//////////BgAAANcYlxvkGKQb5Bi1G+QYxRvXGNMbxhjTGzYAAAAQAAAAihgAANMbAABYAAAANAAAAAAAAAAAAAAA//////////8GAAAAehjTG2wYxRtsGLUbbBikG3oYlxuKGJcbPQAAAAgAAAAbAAAAEAAAAD4ZAACXGwAANgAAABAAAAB6GQAAlxsAAFgAAAA0AAAAAAAAAAAAAAD//////////wYAAACLGZcbmBmkG5gZtRuYGcUbixnTG3oZ0xs2AAAAEAAAAD4ZAADTGwAAWAAAADQAAAAAAAAAAAAAAP//////////BgAAAC4Z0xsgGcUbIBm1GyAZpBsuGZcbPhmXGz0AAAAIAAAAGwAAABAAAADyGQAAlxsAADYAAAAQAAAALhoAAJcbAABYAAAANAAAAAAAAAAAAAAA//////////8GAAAAPxqXG0wapBtMGrUbTBrFGz8a0xsuGtMbNgAAABAAAADyGQAA0xsAAFgAAAA0AAAAAAAAAAAAAAD//////////wYAAADiGdMb1BnFG9QZtRvUGaQb4hmXG/IZlxs9AAAACAAAABsAAAAQAAAAphoAAJcbAAA2AAAAEAAAAOIaAACXGwAAWAAAADQAAAAAAAAAAAAAAP//////////BgAAAPMalxsAG6QbABu1GwAbxRvzGtMb4hrTGzYAAAAQAAAAphoAANMbAABYAAAANAAAAAAAAAAAAAAA//////////8GAAAAlhrTG4gaxRuIGrUbiBqkG5YalxumGpcbPQAAAAgAAAAbAAAAEAAAAFobAACXGwAANgAAABAAAACWGwAAlxsAAFgAAAA0AAAAAAAAAAAAAAD//////////wYAAACnG5cbtBukG7QbtRu0G8UbpxvTG5Yb0xs2AAAAEAAAAFobAADTGwAAWAAAADQAAAAAAAAAAAAAAP//////////BgAAAEob0xs8G8UbPBu1GzwbpBtKG5cbWhuXGz0AAAAIAAAAGwAAABAAAAAOHAAAlxsAADYAAAAQAAAAShwAAJcbAABYAAAANAAAAAAAAAAAAAAA//////////8GAAAAWxyXG2gcpBtoHLUbaBzFG1sc0xtKHNMbNgAAABAAAAAOHAAA0xsAAFgAAAA0AAAAAAAAAAAAAAD//////////wYAAAD+G9Mb8BvFG/AbtRvwG6Qb/huXGw4clxs9AAAACAAAABsAAAAQAAAAwhwAAJcbAAA2AAAAEAAAAP4cAACXGwAAWAAAADQAAAAAAAAAAAAAAP//////////BgAAAA8dlxscHaQbHB21GxwdxRsPHdMb/hzTGzYAAAAQAAAAwhwAANMbAABYAAAANAAAAAAAAAAAAAAA//////////8GAAAAshzTG6QcxRukHLUbpBykG7IclxvCHJcbPQAAAAgAAAAbAAAAEAAAAHYdAACXGwAANgAAABAAAACyHQAAlxsAAFgAAAA0AAAAAAAAAAAAAAD//////////wYAAADDHZcb0B2kG9AdtRvQHcUbwx3TG7Id0xs2AAAAEAAAAHYdAADTGwAAWAAAADQAAAAAAAAAAAAAAP//////////BgAAAGYd0xtYHcUbWB21G1gdpBtmHZcbdh2XGz0AAAAIAAAAGwAAABAAAAAqHgAAlxsAADYAAAAQAAAAZh4AAJcbAABYAAAANAAAAAAAAAAAAAAA//////////8GAAAAdx6XG4QepBuEHrUbhB7FG3ce0xtmHtMbNgAAABAAAAAqHgAA0xsAAFgAAAA0AAAAAAAAAAAAAAD//////////wYAAAAaHtMbDB7FGwwetRsMHqQbGh6XGyoelxs9AAAACAAAABsAAAAQAAAA3h4AAJcbAAA2AAAAEAAAABofAACXGwAAWAAAADQAAAAAAAAAAAAAAP//////////BgAAACsflxs4H6QbOB+1GzgfxRsrH9MbGh/TGzYAAAAQAAAA3h4AANMbAABYAAAANAAAAAAAAAAAAAAA//////////8GAAAAzh7TG8AexRvAHrUbwB6kG84elxveHpcbPQAAAAgAAAAbAAAAEAAAAJIfAACXGwAANgAAABAAAADOHwAAlxsAAFgAAAA0AAAAAAAAAAAAAAD//////////wYAAADfH5cb7B+kG+wftRvsH8Ub3x/TG84f0xs2AAAAEAAAAJIfAADTGwAAWAAAADQAAAAAAAAAAAAAAP//////////BgAAAIIf0xt0H8UbdB+1G3QfpBuCH5cbkh+XGz0AAAAIAAAAGwAAABAAAABGIAAAlxsAADYAAAAQAAAAgiAAAJcbAABYAAAANAAAAAAAAAAAAAAA//////////8GAAAAkyCXG6AgpBugILUboCDFG5Mg0xuCINMbNgAAABAAAABGIAAA0xsAAFgAAAA0AAAAAAAAAAAAAAD//////////wYAAAA2INMbKCDFGyggtRsoIKQbNiCXG0Yglxs9AAAACAAAABsAAAAQAAAA+iAAAJcbAAA2AAAAEAAAADYhAACXGwAAWAAAADQAAAAAAAAAAAAAAP//////////BgAAAEchlxtUIaQbVCG1G1QhxRtHIdMbNiHTGzYAAAAQAAAA+iAAANMbAABYAAAANAAAAAAAAAAAAAAA//////////8GAAAA6iDTG9wgxRvcILUb3CCkG+oglxv6IJcbPQAAAAgAAAAbAAAAEAAAAK4hAACXGwAANgAAABAAAADqIQAAlxsAAFgAAAA0AAAAAAAAAAAAAAD//////////wYAAAD7IZcbCCKkGwgitRsIIsUb+yHTG+oh0xs2AAAAEAAAAK4hAADTGwAAWAAAADQAAAAAAAAAAAAAAP//////////BgAAAJ4h0xuQIcUbkCG1G5AhpBueIZcbriGXGz0AAAAIAAAAGwAAABAAAABiIgAAlxsAADYAAAAQAAAAniIAAJcbAABYAAAANAAAAAAAAAAAAAAA//////////8GAAAAryKXG7wipBu8IrUbvCLFG68i0xueItMbNgAAABAAAABiIgAA0xsAAFgAAAA0AAAAAAAAAAAAAAD//////////wYAAABSItMbRCLFG0QitRtEIqQbUiKXG2Iilxs9AAAACAAAABsAAAAQAAAAFiMAAJcbAAA2AAAAEAAAAFIjAACXGwAAWAAAADQAAAAAAAAAAAAAAP//////////BgAAAGMjlxtwI6QbcCO1G3AjxRtjI9MbUiPTGzYAAAAQAAAAFiMAANMbAABYAAAANAAAAAAAAAAAAAAA//////////8GAAAABiPTG/gixRv4IrUb+CKkGwYjlxsWI5cbPQAAAAgAAAAbAAAAEAAAAMojAACXGwAANgAAABAAAAAGJAAAlxsAAFgAAAA0AAAAAAAAAAAAAAD//////////wYAAAAXJJcbJCSkGyQktRskJMUbFyTTGwYk0xs2AAAAEAAAAMojAADTGwAAWAAAADQAAAAAAAAAAAAAAP//////////BgAAALoj0xusI8UbrCO1G6wjpBu6I5cbyiOXGz0AAAAIAAAAGwAAABAAAAB+JAAAlxsAADYAAAAQAAAAuiQAAJcbAABYAAAANAAAAAAAAAAAAAAA//////////8GAAAAyySXG9gkpBvYJLUb2CTFG8sk0xu6JNMbNgAAABAAAAB+JAAA0xsAAFgAAAA0AAAAAAAAAAAAAAD//////////wYAAABuJNMbYCTFG2AktRtgJKQbbiSXG34klxs9AAAACAAAABsAAAAQAAAAMiUAAJcbAAA2AAAAEAAAAG4lAACXGwAAWAAAADQAAAAAAAAAAAAAAP//////////BgAAAH8llxuMJaQbjCW1G4wlxRt/JdMbbiXTGzYAAAAQAAAAMiUAANMbAABYAAAANAAAAAAAAAAAAAAA//////////8GAAAAIiXTGxQlxRsUJbUbFCWkGyIllxsyJZcbPQAAAAgAAAAbAAAAEAAAAOYlAACXGwAANgAAABAAAAAiJgAAlxsAAFgAAAA0AAAAAAAAAAAAAAD//////////wYAAAAzJpcbQCakG0AmtRtAJsUbMybTGyIm0xs2AAAAEAAAAOYlAADTGwAAWAAAADQAAAAAAAAAAAAAAP//////////BgAAANYl0xvIJcUbyCW1G8glpBvWJZcb5iWXGz0AAAAIAAAAGwAAABAAAACaJgAAlxsAADYAAAAQAAAA1iYAAJcbAABYAAAANAAAAAAAAAAAAAAA//////////8GAAAA5yaXG/QmpBv0JrUb9CbFG+cm0xvWJtMbNgAAABAAAACaJgAA0xsAAFgAAAA0AAAAAAAAAAAAAAD//////////wYAAACKJtMbfCbFG3wmtRt8JqQbiiaXG5omlxs9AAAACAAAABsAAAAQAAAATicAAJcbAAA2AAAAEAAAAIonAACXGwAAWAAAADQAAAAAAAAAAAAAAP//////////BgAAAJsnlxuoJ6QbqCe1G6gnxRubJ9MbiifTGzYAAAAQAAAATicAANMbAABYAAAANAAAAAAAAAAAAAAA//////////8GAAAAPifTGzAnxRswJ7UbMCekGz4nlxtOJ5cbPQAAAAgAAAAbAAAAEAAAAAIoAACXGwAANgAAABAAAAA+KAAAlxsAAFgAAAA0AAAAAAAAAAAAAAD//////////wYAAABPKJcbXCikG1wotRtcKMUbTyjTGz4o0xs2AAAAEAAAAAIoAADTGwAAWAAAADQAAAAAAAAAAAAAAP//////////BgAAAPIn0xvkJ8Ub5Ce1G+QnpBvyJ5cbAiiXGz0AAAAIAAAAGwAAABAAAAC2KAAAlxsAADYAAAAQAAAA8igAAJcbAABYAAAANAAAAAAAAAAAAAAA//////////8GAAAAAymXGxAppBsQKbUbECnFGwMp0xvyKNMbNgAAABAAAAC2KAAA0xsAAFgAAAA0AAAAAAAAAAAAAAD//////////wYAAACmKNMbmCjFG5gotRuYKKQbpiiXG7Yolxs9AAAACAAAABsAAAAQAAAAaikAAJcbAAA2AAAAEAAAAKYpAACXGwAAWAAAADQAAAAAAAAAAAAAAP//////////BgAAALcplxvEKaQbxCm1G8QpxRu3KdMbpinTGzYAAAAQAAAAaikAANMbAABYAAAANAAAAAAAAAAAAAAA//////////8GAAAAWinTG0wpxRtMKbUbTCmkG1oplxtqKZcbPQAAAAgAAAAbAAAAEAAAAB4qAACXGwAANgAAABAAAABaKgAAlxsAAFgAAAA0AAAAAAAAAAAAAAD//////////wYAAABrKpcbeCqkG3gqtRt4KsUbayrTG1oq0xs2AAAAEAAAAB4qAADTGwAAWAAAADQAAAAAAAAAAAAAAP//////////BgAAAA4q0xsAKsUbACq1GwAqpBsOKpcbHiqXGz0AAAAIAAAAGwAAABAAAADSKgAAlxsAADYAAAAQAAAADisAAJcbAABYAAAANAAAAAAAAAAAAAAA//////////8GAAAAHyuXGywrpBssK7UbLCvFGx8r0xsOK9MbNgAAABAAAADSKgAA0xsAAFgAAAA0AAAAAAAAAAAAAAD//////////wYAAADCKtMbtCrFG7QqtRu0KqQbwiqXG9Iqlxs9AAAACAAAABsAAAAQAAAAhisAAJcbAAA2AAAAEAAAAMIrAACXGwAAWAAAADQAAAAAAAAAAAAAAP//////////BgAAANMrlxvgK6Qb4Cu1G+ArxRvTK9MbwivTGzYAAAAQAAAAhisAANMbAABYAAAANAAAAAAAAAAAAAAA//////////8GAAAAdivTG2grxRtoK7UbaCukG3YrlxuGK5cbPQAAAAgAAAAbAAAAEAAAADosAACXGwAANgAAABAAAAB2LAAAlxsAAFgAAAA0AAAAAAAAAAAAAAD//////////wYAAACHLJcblCykG5QstRuULMUbhyzTG3Ys0xs2AAAAEAAAADosAADTGwAAWAAAADQAAAAAAAAAAAAAAP//////////BgAAACos0xscLMUbHCy1GxwspBsqLJcbOiyXGz0AAAAIAAAAGwAAABAAAADuLAAAlxsAADYAAAAQAAAAKi0AAJcbAABYAAAANAAAAAAAAAAAAAAA//////////8GAAAAOy2XG0gtpBtILbUbSC3FGzst0xsqLdMbNgAAABAAAADuLAAA0xsAAFgAAAA0AAAAAAAAAAAAAAD//////////wYAAADeLNMb0CzFG9AstRvQLKQb3iyXG+4slxs9AAAACAAAABsAAAAQAAAAoi0AAJcbAAA2AAAAEAAAAN4tAACXGwAAWAAAADQAAAAAAAAAAAAAAP//////////BgAAAO8tlxv8LaQb/C21G/wtxRvvLdMb3i3TGzYAAAAQAAAAoi0AANMbAABYAAAANAAAAAAAAAAAAAAA//////////8GAAAAki3TG4QtxRuELbUbhC2kG5ItlxuiLZcbPQAAAAgAAAAbAAAAEAAAAFYuAACXGwAANgAAABAAAACSLgAAlxsAAFgAAAA0AAAAAAAAAAAAAAD//////////wYAAACjLpcbsC6kG7AutRuwLsUboy7TG5Iu0xs2AAAAEAAAAFYuAADTGwAAWAAAADQAAAAAAAAAAAAAAP//////////BgAAAEYu0xs4LsUbOC61GzgupBtGLpcbVi6XGz0AAAAIAAAAGwAAABAAAAAKLwAAlxsAADYAAAAQAAAARi8AAJcbAABYAAAANAAAAAAAAAAAAAAA//////////8GAAAAVy+XG2QvpBtkL7UbZC/FG1cv0xtGL9MbNgAAABAAAAAKLwAA0xsAAFgAAAA0AAAAAAAAAAAAAAD//////////wYAAAD6LtMb7C7FG+wutRvsLqQb+i6XGwovlxs9AAAACAAAABsAAAAQAAAAvi8AAJcbAAA2AAAAEAAAAPovAACXGwAAWAAAADQAAAAAAAAAAAAAAP//////////BgAAAAswlxsYMKQbGDC1GxgwxRsLMNMb+i/TGzYAAAAQAAAAvi8AANMbAABYAAAANAAAAAAAAAAAAAAA//////////8GAAAAri/TG6AvxRugL7UboC+kG64vlxu+L5cbPQAAAAgAAAAbAAAAEAAAAHIwAACXGwAANgAAABAAAACuMAAAlxsAAFgAAAA0AAAAAAAAAAAAAAD//////////wYAAAC/MJcbzDCkG8wwtRvMMMUbvzDTG64w0xs2AAAAEAAAAHIwAADTGwAAWAAAADQAAAAAAAAAAAAAAP//////////BgAAAGIw0xtUMMUbVDC1G1QwpBtiMJcbcjCXGz0AAAAIAAAAGwAAABAAAAAmMQAAlxsAADYAAAAQAAAAYjEAAJcbAABYAAAANAAAAAAAAAAAAAAA//////////8GAAAAczGXG4AxpBuAMbUbgDHFG3Mx0xtiMdMbNgAAABAAAAAmMQAA0xsAAFgAAAA0AAAAAAAAAAAAAAD//////////wYAAAAWMdMbCDHFGwgxtRsIMaQbFjGXGyYxlxs9AAAACAAAABsAAAAQAAAA2jEAAJcbAAA2AAAAEAAAABYyAACXGwAAWAAAADQAAAAAAAAAAAAAAP//////////BgAAACcylxs0MqQbNDK1GzQyxRsnMtMbFjLTGzYAAAAQAAAA2jEAANMbAABYAAAANAAAAAAAAAAAAAAA//////////8GAAAAyjHTG7wxxRu8MbUbvDGkG8oxlxvaMZcbPQAAAAgAAAAbAAAAEAAAAI4yAACXGwAANgAAABAAAADKMgAAlxsAAFgAAAA0AAAAAAAAAAAAAAD//////////wYAAADbMpcb6DKkG+gytRvoMsUb2zLTG8oy0xs2AAAAEAAAAI4yAADTGwAAWAAAADQAAAAAAAAAAAAAAP//////////BgAAAH4y0xtwMsUbcDK1G3AypBt+MpcbjjKXGz0AAAAIAAAAGwAAABAAAABCMwAAlxsAADYAAAAQAAAAfjMAAJcbAABYAAAANAAAAAAAAAAAAAAA//////////8GAAAAjzOXG5wzpBucM7UbnDPFG48z0xt+M9MbNgAAABAAAABCMwAA0xsAAFgAAAA0AAAAAAAAAAAAAAD//////////wYAAAAyM9MbJDPFGyQztRskM6QbMjOXG0Izlxs9AAAACAAAABsAAAAQAAAA9jMAAJcbAAA2AAAAEAAAADI0AACXGwAAWAAAADQAAAAAAAAAAAAAAP//////////BgAAAEM0lxtQNKQbUDS1G1A0xRtDNNMbMjTTGzYAAAAQAAAA9jMAANMbAABYAAAANAAAAAAAAAAAAAAA//////////8GAAAA5jPTG9gzxRvYM7Ub2DOkG+Yzlxv2M5cbPQAAAAgAAAAbAAAAEAAAAKo0AACXGwAANgAAABAAAADmNAAAlxsAAFgAAAA0AAAAAAAAAAAAAAD//////////wYAAAD3NJcbBDWkGwQ1tRsENcUb9zTTG+Y00xs2AAAAEAAAAKo0AADTGwAAWAAAADQAAAAAAAAAAAAAAP//////////BgAAAJo00xuMNMUbjDS1G4w0pBuaNJcbqjSXGz0AAAAIAAAAGwAAABAAAABeNQAAlxsAADYAAAAQAAAAmjUAAJcbAABYAAAANAAAAAAAAAAAAAAA//////////8GAAAAqzWXG7g1pBu4NbUbuDXFG6s10xuaNdMbNgAAABAAAABeNQAA0xsAAFgAAAA0AAAAAAAAAAAAAAD//////////wYAAABONdMbQDXFG0A1tRtANaQbTjWXG141lxs9AAAACAAAABsAAAAQAAAAEjYAAJcbAAA2AAAAEAAAAE42AACXGwAAWAAAADQAAAAAAAAAAAAAAP//////////BgAAAF82lxtsNqQbbDa1G2w2xRtfNtMbTjbTGzYAAAAQAAAAEjYAANMbAABYAAAANAAAAAAAAAAAAAAA//////////8GAAAAAjbTG/Q1xRv0NbUb9DWkGwI2lxsSNpcbPQAAAAgAAAAbAAAAEAAAAMY2AACXGwAANgAAABAAAAACNwAAlxsAAFgAAAA0AAAAAAAAAAAAAAD//////////wYAAAATN5cbIDekGyA3tRsgN8UbEzfTGwI30xs2AAAAEAAAAMY2AADTGwAAWAAAADQAAAAAAAAAAAAAAP//////////BgAAALY20xuoNsUbqDa1G6g2pBu2NpcbxjaXGz0AAAAIAAAAGwAAABAAAAB6NwAAlxsAADYAAAAQAAAAtjcAAJcbAABYAAAANAAAAAAAAAAAAAAA//////////8GAAAAxzeXG9Q3pBvUN7Ub1DfFG8c30xu2N9MbNgAAABAAAAB6NwAA0xsAAFgAAAA0AAAAAAAAAAAAAAD//////////wYAAABqN9MbXDfFG1w3tRtcN6QbajeXG3o3lxs9AAAACAAAABsAAAAQAAAA8jcAAJcbAAA2AAAAEAAAAPI3AABbGwAAWAAAADQAAAAAAAAAAAAAAP//////////BgAAAPI3ShsAOD0bEDg9GyE4PRsuOEobLjhbGzYAAAAQAAAALjgAAJcbAABYAAAANAAAAAAAAAAAAAAA//////////8GAAAALjinGyE4tRsQOLUbADi1G/I3pxvyN5cbPQAAAAgAAAAbAAAAEAAAAPI3AADjGgAANgAAABAAAADyNwAApxoAAFgAAAA0AAAAAAAAAAAAAAD//////////wYAAADyN5YaADiJGhA4iRohOIkaLjiWGi44pxo2AAAAEAAAAC44AADjGgAAWAAAADQAAAAAAAAAAAAAAP//////////BgAAAC448xohOAEbEDgBGwA4ARvyN/Ma8jfjGj0AAAAIAAAAGwAAABAAAADyNwAALxoAADYAAAAQAAAA8jcAAPMZAABYAAAANAAAAAAAAAAAAAAA//////////8GAAAA8jfiGQA41RkQONUZITjVGS444hkuOPMZNgAAABAAAAAuOAAALxoAAFgAAAA0AAAAAAAAAAAAAAD//////////wYAAAAuOD8aIThNGhA4TRoAOE0a8jc/GvI3Lxo9AAAACAAAABsAAAAQAAAA8jcAAHsZAAA2AAAAEAAAAPI3AAA/GQAAWAAAADQAAAAAAAAAAAAAAP//////////BgAAAPI3LhkAOCEZEDghGSE4IRkuOC4ZLjg/GTYAAAAQAAAALjgAAHsZAABYAAAANAAAAAAAAAAAAAAA//////////8GAAAALjiLGSE4mRkQOJkZADiZGfI3ixnyN3sZPQAAAAgAAAAbAAAAEAAAAPI3AADHGAAANgAAABAAAADyNwAAixgAAFgAAAA0AAAAAAAAAAAAAAD//////////wYAAADyN3oYADhtGBA4bRghOG0YLjh6GC44ixg2AAAAEAAAAC44AADHGAAAWAAAADQAAAAAAAAAAAAAAP//////////BgAAAC441xghOOUYEDjlGAA45RjyN9cY8jfHGD0AAAAIAAAAGwAAABAAAADyNwAAExgAADYAAAAQAAAA8jcAANcXAABYAAAANAAAAAAAAAAAAAAA//////////8GAAAA8jfGFwA4uRcQOLkXITi5Fy44xhcuONcXNgAAABAAAAAuOAAAExgAAFgAAAA0AAAAAAAAAAAAAAD//////////wYAAAAuOCMYITgxGBA4MRgAODEY8jcjGPI3Exg9AAAACAAAABsAAAAQAAAAyjcAAMMXAAA2AAAAEAAAAI43AADDFwAAWAAAADQAAAAAAAAAAAAAAP//////////BgAAAH03wxdwN7YXcDelF3A3lRd9N4cXjjeHFzYAAAAQAAAAyjcAAIcXAABYAAAANAAAAAAAAAAAAAAA//////////8GAAAA2jeHF+g3lRfoN6UX6De2F9o3wxfKN8MXPQAAAAgAAAAbAAAAEAAAABY3AADDFwAANgAAABAAAADaNgAAwxcAAFgAAAA0AAAAAAAAAAAAAAD//////////wYAAADJNsMXvDa2F7w2pRe8NpUXyTaHF9o2hxc2AAAAEAAAABY3AACHFwAAWAAAADQAAAAAAAAAAAAAAP//////////BgAAACY3hxc0N5UXNDelFzQ3thcmN8MXFjfDFz0AAAAIAAAAGwAAABAAAABiNgAAwxcAADYAAAAQAAAAJjYAAMMXAABYAAAANAAAAAAAAAAAAAAA//////////8GAAAAFTbDFwg2thcINqUXCDaVFxU2hxcmNocXNgAAABAAAABiNgAAhxcAAFgAAAA0AAAAAAAAAAAAAAD//////////wYAAAByNocXgDaVF4A2pReANrYXcjbDF2I2wxc9AAAACAAAABsAAAAQAAAArjUAAMMXAAA2AAAAEAAAAHI1AADDFwAAWAAAADQAAAAAAAAAAAAAAP//////////BgAAAGE1wxdUNbYXVDWlF1Q1lRdhNYcXcjWHFzYAAAAQAAAArjUAAIcXAABYAAAANAAAAAAAAAAAAAAA//////////8GAAAAvjWHF8w1lRfMNaUXzDW2F741wxeuNcMXPQAAAAgAAAAbAAAAEAAAAPo0AADDFwAANgAAABAAAAC+NAAAwxcAAFgAAAA0AAAAAAAAAAAAAAD//////////wYAAACtNMMXoDS2F6A0pRegNJUXrTSHF740hxc2AAAAEAAAAPo0AACHFwAAWAAAADQAAAAAAAAAAAAAAP//////////BgAAAAo1hxcYNZUXGDWlFxg1thcKNcMX+jTDFz0AAAAIAAAAGwAAABAAAABGNAAAwxcAADYAAAAQAAAACjQAAMMXAABYAAAANAAAAAAAAAAAAAAA//////////8GAAAA+TPDF+wzthfsM6UX7DOVF/kzhxcKNIcXNgAAABAAAABGNAAAhxcAAFgAAAA0AAAAAAAAAAAAAAD//////////wYAAABWNIcXZDSVF2Q0pRdkNLYXVjTDF0Y0wxc9AAAACAAAABsAAAAQAAAAkjMAAMMXAAA2AAAAEAAAAFYzAADDFwAAWAAAADQAAAAAAAAAAAAAAP//////////BgAAAEUzwxc4M7YXODOlFzgzlRdFM4cXVjOHFzYAAAAQAAAAkjMAAIcXAABYAAAANAAAAAAAAAAAAAAA//////////8GAAAAojOHF7AzlRewM6UXsDO2F6IzwxeSM8MXPQAAAAgAAAAbAAAAEAAAAN4yAADDFwAANgAAABAAAACiMgAAwxcAAFgAAAA0AAAAAAAAAAAAAAD//////////wYAAACRMsMXhDK2F4QypReEMpUXkTKHF6Iyhxc2AAAAEAAAAN4yAACHFwAAWAAAADQAAAAAAAAAAAAAAP//////////BgAAAO4yhxf8MpUX/DKlF/wythfuMsMX3jLDFz0AAAAIAAAAGwAAABAAAAAqMgAAwxcAADYAAAAQAAAA7jEAAMMXAABYAAAANAAAAAAAAAAAAAAA//////////8GAAAA3THDF9AxthfQMaUX0DGVF90xhxfuMYcXNgAAABAAAAAqMgAAhxcAAFgAAAA0AAAAAAAAAAAAAAD//////////wYAAAA6MocXSDKVF0gypRdIMrYXOjLDFyoywxc9AAAACAAAABsAAAAQAAAAdjEAAMMXAAA2AAAAEAAAADoxAADDFwAAWAAAADQAAAAAAAAAAAAAAP//////////BgAAACkxwxccMbYXHDGlFxwxlRcpMYcXOjGHFzYAAAAQAAAAdjEAAIcXAABYAAAANAAAAAAAAAAAAAAA//////////8GAAAAhjGHF5QxlReUMaUXlDG2F4Yxwxd2McMXPQAAAAgAAAAbAAAAEAAAAMIwAADDFwAANgAAABAAAACGMAAAwxcAAFgAAAA0AAAAAAAAAAAAAAD//////////wYAAAB1MMMXaDC2F2gwpRdoMJUXdTCHF4Ywhxc2AAAAEAAAAMIwAACHFwAAWAAAADQAAAAAAAAAAAAAAP//////////BgAAANIwhxfgMJUX4DClF+AwthfSMMMXwjDDFz0AAAAIAAAAGwAAABAAAAAOMAAAwxcAADYAAAAQAAAA0i8AAMMXAABYAAAANAAAAAAAAAAAAAAA//////////8GAAAAwS/DF7Qvthe0L6UXtC+VF8EvhxfSL4cXNgAAABAAAAAOMAAAhxcAAFgAAAA0AAAAAAAAAAAAAAD//////////wYAAAAeMIcXLDCVFywwpRcsMLYXHjDDFw4wwxc9AAAACAAAABsAAAAQAAAAWi8AAMMXAAA2AAAAEAAAAB4vAADDFwAAWAAAADQAAAAAAAAAAAAAAP//////////BgAAAA0vwxcAL7YXAC+lFwAvlRcNL4cXHi+HFzYAAAAQAAAAWi8AAIcXAABYAAAANAAAAAAAAAAAAAAA//////////8GAAAAai+HF3gvlRd4L6UXeC+2F2ovwxdaL8MXPQAAAAgAAAAbAAAAEAAAAKYuAADDFwAANgAAABAAAABqLgAAwxcAAFgAAAA0AAAAAAAAAAAAAAD//////////wYAAABZLsMXTC62F0wupRdMLpUXWS6HF2ouhxc2AAAAEAAAAKYuAACHFwAAWAAAADQAAAAAAAAAAAAAAP//////////BgAAALYuhxfELpUXxC6lF8Quthe2LsMXpi7DFz0AAAAIAAAAGwAAABAAAADyLQAAwxcAADYAAAAQAAAAti0AAMMXAABYAAAANAAAAAAAAAAAAAAA//////////8GAAAApS3DF5gttheYLaUXmC2VF6Uthxe2LYcXNgAAABAAAADyLQAAhxcAAFgAAAA0AAAAAAAAAAAAAAD//////////wYAAAACLocXEC6VFxAupRcQLrYXAi7DF/Itwxc9AAAACAAAABsAAAAQAAAAPi0AAMMXAAA2AAAAEAAAAAItAADDFwAAWAAAADQAAAAAAAAAAAAAAP//////////BgAAAPEswxfkLLYX5CylF+QslRfxLIcXAi2HFzYAAAAQAAAAPi0AAIcXAABYAAAANAAAAAAAAAAAAAAA//////////8GAAAATi2HF1wtlRdcLaUXXC22F04twxc+LcMXPQAAAAgAAAAbAAAAEAAAAIosAADDFwAANgAAABAAAABOLAAAwxcAAFgAAAA0AAAAAAAAAAAAAAD//////////wYAAAA9LMMXMCy2FzAspRcwLJUXPSyHF04shxc2AAAAEAAAAIosAACHFwAAWAAAADQAAAAAAAAAAAAAAP//////////BgAAAJoshxeoLJUXqCylF6gstheaLMMXiizDFz0AAAAIAAAAGwAAABAAAADWKwAAwxcAADYAAAAQAAAAmisAAMMXAABYAAAANAAAAAAAAAAAAAAA//////////8GAAAAiSvDF3wrthd8K6UXfCuVF4krhxeaK4cXNgAAABAAAADWKwAAhxcAAFgAAAA0AAAAAAAAAAAAAAD//////////wYAAADmK4cX9CuVF/QrpRf0K7YX5ivDF9Yrwxc9AAAACAAAABsAAAAQAAAAIisAAMMXAAA2AAAAEAAAAOYqAADDFwAAWAAAADQAAAAAAAAAAAAAAP//////////BgAAANUqwxfIKrYXyCqlF8gqlRfVKocX5iqHFzYAAAAQAAAAIisAAIcXAABYAAAANAAAAAAAAAAAAAAA//////////8GAAAAMiuHF0ArlRdAK6UXQCu2FzIrwxciK8MXPQAAAAgAAAAbAAAAEAAAAG4qAADDFwAANgAAABAAAAAyKgAAwxcAAFgAAAA0AAAAAAAAAAAAAAD//////////wYAAAAhKsMXFCq2FxQqpRcUKpUXISqHFzIqhxc2AAAAEAAAAG4qAACHFwAAWAAAADQAAAAAAAAAAAAAAP//////////BgAAAH4qhxeMKpUXjCqlF4wqthd+KsMXbirDFz0AAAAIAAAAGwAAABAAAAC6KQAAwxcAADYAAAAQAAAAfikAAMMXAABYAAAANAAAAAAAAAAAAAAA//////////8GAAAAbSnDF2ApthdgKaUXYCmVF20phxd+KYcXNgAAABAAAAC6KQAAhxcAAFgAAAA0AAAAAAAAAAAAAAD//////////wYAAADKKYcX2CmVF9gppRfYKbYXyinDF7opwxc9AAAACAAAABsAAAAQAAAABikAAMMXAAA2AAAAEAAAAMooAADDFwAAWAAAADQAAAAAAAAAAAAAAP//////////BgAAALkowxesKLYXrCilF6wolRe5KIcXyiiHFzYAAAAQAAAABikAAIcXAABYAAAANAAAAAAAAAAAAAAA//////////8GAAAAFimHFyQplRckKaUXJCm2FxYpwxcGKcMXPQAAAAgAAAAbAAAAEAAAAFIoAADDFwAANgAAABAAAAAWKAAAwxcAAFgAAAA0AAAAAAAAAAAAAAD//////////wYAAAAFKMMX+Ce2F/gnpRf4J5UXBSiHFxYohxc2AAAAEAAAAFIoAACHFwAAWAAAADQAAAAAAAAAAAAAAP//////////BgAAAGIohxdwKJUXcCilF3AothdiKMMXUijDFz0AAAAIAAAAGwAAABAAAACeJwAAwxcAADYAAAAQAAAAYicAAMMXAABYAAAANAAAAAAAAAAAAAAA//////////8GAAAAUSfDF0QnthdEJ6UXRCeVF1EnhxdiJ4cXNgAAABAAAACeJwAAhxcAAFgAAAA0AAAAAAAAAAAAAAD//////////wYAAACuJ4cXvCeVF7wnpRe8J7YXrifDF54nwxc9AAAACAAAABsAAAAQAAAA6iYAAMMXAAA2AAAAEAAAAK4mAADDFwAAWAAAADQAAAAAAAAAAAAAAP//////////BgAAAJ0mwxeQJrYXkCalF5AmlRedJocXriaHFzYAAAAQAAAA6iYAAIcXAABYAAAANAAAAAAAAAAAAAAA//////////8GAAAA+iaHFwgnlRcIJ6UXCCe2F/omwxfqJsMXPQAAAAgAAAAbAAAAEAAAADYmAADDFwAANgAAABAAAAD6JQAAwxcAAFgAAAA0AAAAAAAAAAAAAAD//////////wYAAADpJcMX3CW2F9wlpRfcJZUX6SWHF/olhxc2AAAAEAAAADYmAACHFwAAWAAAADQAAAAAAAAAAAAAAP//////////BgAAAEYmhxdUJpUXVCalF1QmthdGJsMXNibDFz0AAAAIAAAAGwAAABAAAACCJQAAwxcAADYAAAAQAAAARiUAAMMXAABYAAAANAAAAAAAAAAAAAAA//////////8GAAAANSXDFyglthcoJaUXKCWVFzUlhxdGJYcXNgAAABAAAACCJQAAhxcAAFgAAAA0AAAAAAAAAAAAAAD//////////wYAAACSJYcXoCWVF6AlpRegJbYXkiXDF4Ilwxc9AAAACAAAABsAAAAQAAAAziQAAMMXAAA2AAAAEAAAAJIkAADDFwAAWAAAADQAAAAAAAAAAAAAAP//////////BgAAAIEkwxd0JLYXdCSlF3QklReBJIcXkiSHFzYAAAAQAAAAziQAAIcXAABYAAAANAAAAAAAAAAAAAAA//////////8GAAAA3iSHF+wklRfsJKUX7CS2F94kwxfOJMMXPQAAAAgAAAAbAAAAEAAAABokAADDFwAANgAAABAAAADeIwAAwxcAAFgAAAA0AAAAAAAAAAAAAAD//////////wYAAADNI8MXwCO2F8AjpRfAI5UXzSOHF94jhxc2AAAAEAAAABokAACHFwAAWAAAADQAAAAAAAAAAAAAAP//////////BgAAACokhxc4JJUXOCSlFzgkthcqJMMXGiTDFz0AAAAIAAAAGwAAABAAAABmIwAAwxcAADYAAAAQAAAAKiMAAMMXAABYAAAANAAAAAAAAAAAAAAA//////////8GAAAAGSPDFwwjthcMI6UXDCOVFxkjhxcqI4cXNgAAABAAAABmIwAAhxcAAFgAAAA0AAAAAAAAAAAAAAD//////////wYAAAB2I4cXhCOVF4QjpReEI7YXdiPDF2Yjwxc9AAAACAAAABsAAAAQAAAAsiIAAMMXAAA2AAAAEAAAAHYiAADDFwAAWAAAADQAAAAAAAAAAAAAAP//////////BgAAAGUiwxdYIrYXWCKlF1gilRdlIocXdiKHFzYAAAAQAAAAsiIAAIcXAABYAAAANAAAAAAAAAAAAAAA//////////8GAAAAwiKHF9AilRfQIqUX0CK2F8IiwxeyIsMXPQAAAAgAAAAbAAAAEAAAAP4hAADDFwAANgAAABAAAADCIQAAwxcAAFgAAAA0AAAAAAAAAAAAAAD//////////wYAAACxIcMXpCG2F6QhpRekIZUXsSGHF8Ihhxc2AAAAEAAAAP4hAACHFwAAWAAAADQAAAAAAAAAAAAAAP//////////BgAAAA4ihxccIpUXHCKlFxwithcOIsMX/iHDFz0AAAAIAAAAGwAAABAAAABKIQAAwxcAADYAAAAQAAAADiEAAMMXAABYAAAANAAAAAAAAAAAAAAA//////////8GAAAA/SDDF/AgthfwIKUX8CCVF/0ghxcOIYcXNgAAABAAAABKIQAAhxcAAFgAAAA0AAAAAAAAAAAAAAD//////////wYAAABaIYcXaCGVF2ghpRdoIbYXWiHDF0ohwxc9AAAACAAAABsAAAAQAAAAliAAAMMXAAA2AAAAEAAAAFogAADDFwAAWAAAADQAAAAAAAAAAAAAAP//////////BgAAAEkgwxc8ILYXPCClFzwglRdJIIcXWiCHFzYAAAAQAAAAliAAAIcXAABYAAAANAAAAAAAAAAAAAAA//////////8GAAAApiCHF7QglRe0IKUXtCC2F6YgwxeWIMMXPQAAAAgAAAAbAAAAEAAAAOIfAADDFwAANgAAABAAAACmHwAAwxcAAFgAAAA0AAAAAAAAAAAAAAD//////////wYAAACVH8MXiB+2F4gfpReIH5UXlR+HF6Yfhxc2AAAAEAAAAOIfAACHFwAAWAAAADQAAAAAAAAAAAAAAP//////////BgAAAPIfhxcAIJUXACClFwAgthfyH8MX4h/DFz0AAAAIAAAAGwAAABAAAAAuHwAAwxcAADYAAAAQAAAA8h4AAMMXAABYAAAANAAAAAAAAAAAAAAA//////////8GAAAA4R7DF9QethfUHqUX1B6VF+EehxfyHocXNgAAABAAAAAuHwAAhxcAAFgAAAA0AAAAAAAAAAAAAAD//////////wYAAAA+H4cXTB+VF0wfpRdMH7YXPh/DFy4fwxc9AAAACAAAABsAAAAQAAAAeh4AAMMXAAA2AAAAEAAAAD4eAADDFwAAWAAAADQAAAAAAAAAAAAAAP//////////BgAAAC0ewxcgHrYXIB6lFyAelRctHocXPh6HFzYAAAAQAAAAeh4AAIcXAABYAAAANAAAAAAAAAAAAAAA//////////8GAAAAih6HF5gelReYHqUXmB62F4oewxd6HsMXPQAAAAgAAAAbAAAAEAAAAMYdAADDFwAANgAAABAAAACKHQAAwxcAAFgAAAA0AAAAAAAAAAAAAAD//////////wYAAAB5HcMXbB22F2wdpRdsHZUXeR2HF4odhxc2AAAAEAAAAMYdAACHFwAAWAAAADQAAAAAAAAAAAAAAP//////////BgAAANYdhxfkHZUX5B2lF+QdthfWHcMXxh3DFz0AAAAIAAAAGwAAABAAAAASHQAAwxcAADYAAAAQAAAA1hwAAMMXAABYAAAANAAAAAAAAAAAAAAA//////////8GAAAAxRzDF7gcthe4HKUXuByVF8UchxfWHIcXNgAAABAAAAASHQAAhxcAAFgAAAA0AAAAAAAAAAAAAAD//////////wYAAAAiHYcXMB2VFzAdpRcwHbYXIh3DFxIdwxc9AAAACAAAABsAAAAQAAAAXhwAAMMXAAA2AAAAEAAAACIcAADDFwAAWAAAADQAAAAAAAAAAAAAAP//////////BgAAABEcwxcEHLYXBBylFwQclRcRHIcXIhyHFzYAAAAQAAAAXhwAAIcXAABYAAAANAAAAAAAAAAAAAAA//////////8GAAAAbhyHF3wclRd8HKUXfBy2F24cwxdeHMMXPQAAAAgAAAAbAAAAEAAAAKobAADDFwAANgAAABAAAABuGwAAwxcAAFgAAAA0AAAAAAAAAAAAAAD//////////wYAAABdG8MXUBu2F1AbpRdQG5UXXRuHF24bhxc2AAAAEAAAAKobAACHFwAAWAAAADQAAAAAAAAAAAAAAP//////////BgAAALobhxfIG5UXyBulF8gbthe6G8MXqhvDFz0AAAAIAAAAGwAAABAAAAD2GgAAwxcAADYAAAAQAAAAuhoAAMMXAABYAAAANAAAAAAAAAAAAAAA//////////8GAAAAqRrDF5wathecGqUXnBqVF6kahxe6GocXNgAAABAAAAD2GgAAhxcAAFgAAAA0AAAAAAAAAAAAAAD//////////wYAAAAGG4cXFBuVFxQbpRcUG7YXBhvDF/Yawxc9AAAACAAAABsAAAAQAAAAQhoAAMMXAAA2AAAAEAAAAAYaAADDFwAAWAAAADQAAAAAAAAAAAAAAP//////////BgAAAPUZwxfoGbYX6BmlF+gZlRf1GYcXBhqHFzYAAAAQAAAAQhoAAIcXAABYAAAANAAAAAAAAAAAAAAA//////////8GAAAAUhqHF2AalRdgGqUXYBq2F1IawxdCGsMXPQAAAAgAAAAbAAAAEAAAAI4ZAADDFwAANgAAABAAAABSGQAAwxcAAFgAAAA0AAAAAAAAAAAAAAD//////////wYAAABBGcMXNBm2FzQZpRc0GZUXQRmHF1IZhxc2AAAAEAAAAI4ZAACHFwAAWAAAADQAAAAAAAAAAAAAAP//////////BgAAAJ4ZhxesGZUXrBmlF6wZtheeGcMXjhnDFz0AAAAIAAAAGwAAABAAAADaGAAAwxcAADYAAAAQAAAAnhgAAMMXAABYAAAANAAAAAAAAAAAAAAA//////////8GAAAAjRjDF4AYtheAGKUXgBiVF40YhxeeGIcXNgAAABAAAADaGAAAhxcAAFgAAAA0AAAAAAAAAAAAAAD//////////wYAAADqGIcX+BiVF/gYpRf4GLYX6hjDF9oYwxc9AAAACAAAABsAAAAQAAAAJhgAAMMXAAA2AAAAEAAAAOoXAADDFwAAWAAAADQAAAAAAAAAAAAAAP//////////BgAAANkXwxfMF7YXzBelF8wXlRfZF4cX6heHFzYAAAAQAAAAJhgAAIcXAABYAAAANAAAAAAAAAAAAAAA//////////8GAAAANhiHF0QYlRdEGKUXRBi2FzYYwxcmGMMXPQAAAAgAAAAbAAAAEAAAAHIXAADDFwAANgAAABAAAAA2FwAAwxcAAFgAAAA0AAAAAAAAAAAAAAD//////////wYAAAAlF8MXGBe2FxgXpRcYF5UXJReHFzYXhxc2AAAAEAAAAHIXAACHFwAAWAAAADQAAAAAAAAAAAAAAP//////////BgAAAIIXhxeQF5UXkBelF5AXtheCF8MXchfDFz0AAAAIAAAAGwAAABAAAAC+FgAAwxcAADYAAAAQAAAAghYAAMMXAABYAAAANAAAAAAAAAAAAAAA//////////8GAAAAcRbDF2QWthdkFqUXZBaVF3EWhxeCFocXNgAAABAAAAC+FgAAhxcAAFgAAAA0AAAAAAAAAAAAAAD//////////wYAAADOFocX3BaVF9wWpRfcFrYXzhbDF74Wwxc9AAAACAAAABsAAAAQAAAAChYAAMMXAAA2AAAAEAAAAM4VAADDFwAAWAAAADQAAAAAAAAAAAAAAP//////////BgAAAL0VwxewFbYXsBWlF7AVlRe9FYcXzhWHFzYAAAAQAAAAChYAAIcXAABYAAAANAAAAAAAAAAAAAAA//////////8GAAAAGhaHFygWlRcoFqUXKBa2FxoWwxcKFsMXPQAAAAgAAAAbAAAAEAAAAFYVAADDFwAANgAAABAAAAAaFQAAwxcAAFgAAAA0AAAAAAAAAAAAAAD//////////wYAAAAJFcMX/BS2F/wUpRf8FJUXCRWHFxoVhxc2AAAAEAAAAFYVAACHFwAAWAAAADQAAAAAAAAAAAAAAP//////////BgAAAGYVhxd0FZUXdBWlF3QVthdmFcMXVhXDFz0AAAAIAAAAGwAAABAAAACiFAAAwxcAADYAAAAQAAAAohQAAMMXAABYAAAANAAAAAAAAAAAAAAA//////////8GAAAAkRTDF4QUtheEFKUXhBSVF5EUhxeiFIcXNgAAABAAAACiFAAAhxcAAFgAAAA0AAAAAAAAAAAAAAD//////////wYAAACyFIcXwBSVF8AUpRfAFLYXshTDF6IUwxc9AAAACAAAADwAAAAIAAAAPwAAABgAAABHAQAAdwEAAIQDAAC/AQAAEwAAAAwAAAABAAAAJQAAAAwAAAAAAACAJQAAAAwAAAAH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shkkEO5pE9ECEABA7QAAACoAAAAAhDA2xEAAAAAAAAAyOPxPQAAAAAikahAAAAAAICnqkAAAJAlsVisQHGYWL2xWKxAyOPxvbFYrEBl+GK/sVisQFerc7+Ap6pAb5qAvyKRqEBvmoC/yOPxPW+agL9xmFg9b5qAvwAAQCVXq3O/AADgJWX4Yr8AAAAAyOPxvQAAACZxmFi9cZhYPQAA2KXI4/E9AABwpgABAwMDAQMDAwEDAwMBAwODAAAAFEABgBAAAAAEAAAA/////ygAAAAMAAAAAgAAACQAAAAkAAAAAACAPQAAAAAAAAAAAACAPQAAAAAAAAAAAgAAACcAAAAYAAAAAgAAAAAAAAD///8AAAAAACUAAAAMAAAAAgAAABMAAAAMAAAAAQAAADsAAAAIAAAAGwAAABAAAADoEgAA4jMAADYAAAAQAAAAhzkAAOIzAABYAAAAKAAAAAAAAAAAAAAA//////////8DAAAABDriM2o6fDNqOv8yNgAAABAAAABqOgAAOy0AAFgAAAAoAAAAAAAAAAAAAAD//////////wMAAABqOr4sBDpZLIc5WSw2AAAAEAAAAOgSAABZLAAAWAAAACgAAAAAAAAAAAAAAP//////////AwAAAGsSWSwFEr4sBRI7LTYAAAAQAAAABRIAAP8yAABYAAAAKAAAAAAAAAAAAAAA//////////8DAAAABRJ8M2sS4jPoEuIzPQAAAAgAAAA8AAAACAAAAD4AAAAYAAAAIAEAAMUCAACnAwAAPw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LIZJBDuaRPRAhAAAI8AAAAMAAAAAIQwNsAAAAAjgAAAAAAAACrqio8AgAAAAIAAAACAAAAAAAAAAIQwNsAAAAAAAAA/xVAAQAQAAAABAAAAAAAAAAkAAAAJAAAAAAAgD0AAAAAAAAAAAAAgD0AAAAAAAAAAAIAAABfAAAAOAAAAAEAAAA4AAAAAAAAADgAAAAAAAAAAAABABQAAAAAAAAAAAAAAAAAAAAAAAAAAAAAACUAAAAMAAAAAQAAACUAAAAMAAAABQAAgDsAAAAIAAAAGwAAABAAAADoEgAA4jMAADYAAAAQAAAAhzkAAOIzAABYAAAAKAAAAAAAAAAAAAAA//////////8DAAAABDriM2o6fDNqOv8yNgAAABAAAABqOgAAOy0AAFgAAAAoAAAAAAAAAAAAAAD//////////wMAAABqOr4sBDpZLIc5WSw2AAAAEAAAAOgSAABZLAAAWAAAACgAAAAAAAAAAAAAAP//////////AwAAAGsSWSwFEr4sBRI7LTYAAAAQAAAABRIAAP8yAABYAAAAKAAAAAAAAAAAAAAA//////////8DAAAABRJ8M2sS4jPoEuIzPQAAAAgAAAA8AAAACAAAAEAAAAAYAAAAHgEAAMMCAACpAwAAQAMAACUAAAAMAAAABwAAgCUAAAAMAAAAAAAAgCQAAAAkAAAAAACAQQAAAAAAAAAAAACAQQAAAAAAAAAAAgAAACgAAAAMAAAAAQAAAEYAAABUAQAASAEAAEVNRisqQAAAJAAAABgAAAAAAIA/AAAAAAAAAAAAAIA/AAAAAAAAAAAqQAAAJAAAABgAAAAAAIA/AAAAAAAAAAAAAIA/AAAAAAAAAAAmQAAAEAAAAAQAAAAAAAAAJUAAABAAAAAEAAAAAAAAAB9AAwAMAAAAAAAAACJABAAMAAAAAAAAAB5ACQAMAAAAAAAAACFABwAMAAAAAAAAACpAAAAkAAAAGAAAAAAA8EIAAAAAAAAAAAAA8EJpNN1DdRxKRAhAAAI8AAAAMAAAAAIQwNsAAAAAjgAAAAAAAACrqio8AgAAAAIAAAACAAAAAAAAAAIQwNsAAAAAAAAA/whAAQM8AAAAMAAAAAIQwNsEAAAAAAAAAAAAAAD3ySK/dmq/PvfJIr+2UxZAAAAAAMNiMUAAAAAAAAEBARVAAQAQAAAABAAAAAAAAAAkAAAAJAAAAAAAgD0AAAAAAAAAAAAAgD0AAAAAAAAAAAIAAABfAAAAOAAAAAEAAAA4AAAAAAAAADgAAAAAAAAAAAABABQAAAAAAAAAAAAAAAAAAAAAAAAAAAAAACUAAAAMAAAAAQAAACUAAAAMAAAABQAAgFcAAAAsAAAAuAEAANoCAAAJAwAAKgMAAAQAAACfG7stbR67LT0tgDJpMIAyJQAAAAwAAAAHAACAJQAAAAwAAAAAAACAJAAAACQAAAAAAIBBAAAAAAAAAAAAAIBBAAAAAAAAAAACAAAAKAAAAAwAAAABAAAARgAAAFQBAABIAQAARU1GKypAAAAkAAAAGAAAAAAAgD8AAAAAAAAAAAAAgD8AAAAAAAAAACpAAAAkAAAAGAAAAAAAgD8AAAAAAAAAAAAAgD8AAAAAAAAAACZAAAAQAAAABAAAAAAAAAAlQAAAEAAAAAQAAAAAAAAAH0ADAAwAAAAAAAAAIkAEAAwAAAAAAAAAHkAJAAwAAAAAAAAAIUAHAAwAAAAAAAAAKkAAACQAAAAYAAAAAADwQgAAAAAAAAAAAADwwmk03UPKCDdECEAAAjwAAAAwAAAAAhDA2wAAAACOAAAAAAAAAKuqKjwCAAAAAgAAAAIAAAAAAAAAAhDA2wAAAAAAAAD/CEABAzwAAAAwAAAAAhDA2wQAAAAAAAAAAAAAAPfJIr92ar8+98kiv7ZTFkAAAAAAw2IxQAAAAAAAAQEBFUABABAAAAAEAAAAAAAAACQAAAAkAAAAAACAPQAAAAAAAAAAAACAPQAAAAAAAAAAAgAAAF8AAAA4AAAAAQAAADgAAAAAAAAAOAAAAAAAAAAAAAEAFAAAAAAAAAAAAAAAAAAAAAAAAAAAAAAAJQAAAAwAAAABAAAAJQAAAAwAAAAFAACAVwAAACwAAAC4AQAA2gIAAAkDAAAqAwAABAAAAJ8bgDJtHoAyPS27LWkwuy0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0RMRNCpP0QEQAAADAAAAAAAAAAhAAAACAAAABwAAAAIAAAASwAAAEAAAAAwAAAABQAAACAAAAABAAAAAQAAABAAAAAAAAAAAAAAAMQDAABfBAAAAAAAAAAAAADEAwAAXwQAACQAAAAkAAAAAACAPwAAAAAAAAAAAACAP1tETETQqT9EAgAAAAwAAAAQAAAAAAAAAAAAAAAKAAAAEAAAAAAAAAAAAAAAUgAAAHABAAABAAAA7P///wAAAAAAAAAAAAAAALwCAAAAAAAABAAFIkMAYQBsAGkAYgByAGkAAAD+fwAAAAAAAAAAAADgvhwmLQAAAAIAAAAAAAAAAAAAAAAAAAAQlZgbvQEAACAAAAAAAAAAAAAAAAAAAAAAAAAAAAAAAODAHCYtAAAACQAAAAAAAAAAwBwmLQAAANBmihu9AQAA8Nv/GL0BAAAR/NVE/n8AAPDb/xi9AQAAAADyC70BAABYH9L//////8g3AAAE0gQA4A0OCr0BAABYH9L//////8g3AAAE0gQAF0iSNQAAAAABAAAAAAAAAAAAAAAAAAAAyDcAACG9AQBMm8ZC/n8AAAEAAAAAAAAAcb6WNf5/AADgwBwmLQAAAADAHCYAAAAA0GaKG70BAADzxMvf/X8AAAAAAAAAAAAAWB8E0gAAAACZtBwmLQAAAHQb/kP+fwAA4A0OCr0BAAADN8TfZHYACAAAAAAlAAAADAAAAAEAAAAWAAAADAAAABgAAAASAAAADAAAAAEAAAAYAAAADAAAAAAAAAJUAAAAhAAAADEDAADsAgAAgAMAAAMDAAACAAAAAAAAAAAAAAAAAAAAAAAAAAkAAABMAAAAAAAAAAAAAAAAAAAA//////////9gAAAAVQBuAGQAZQByAGwAYQB5ACAAAAANAAAACwAAAAsAAAAKAAAABwAAAAUAAAAJAAAACgAAAAQAAAAlAAAADAAAAA0AAIAoAAAADAAAAAEAAAAiAAAADAAAAP////9GAAAAIAEAABQBAABFTUYrKkAAACQAAAAYAAAAAADwQgAAAAAAAAAAAADwQltETETQqT9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wLFMRNKpRUQEQAAADAAAAAAAAAAhAAAACAAAABwAAAAIAAAASwAAAEAAAAAwAAAABQAAACAAAAABAAAAAQAAABAAAAAAAAAAAAAAAMQDAABfBAAAAAAAAAAAAADEAwAAXwQAACQAAAAkAAAAAACAPwAAAAAAAAAAAACAP8CxTETSqUVEAgAAAAwAAAAQAAAAAAAAAAAAAAAKAAAAEAAAAAAAAAAAAAAAUgAAAHABAAABAAAA7P///wAAAAAAAAAAAAAAALwCAAAAAAAABAAFIkMAYQBsAGkAYgByAGkAAAD+fwAAAAAAAAAAAADgvhwmLQAAAAIAAAAAAAAAAAAAAAAAAACHiAg8AAAAAAAAAAAAAAAAAAAAAAAAAAAAAAAAAAAAAODAHCYtAAAACQAAAAAAAAAAwBwmLQAAANBmihu9AQAA8Nv/GL0BAAAR/NVE/n8AAPDb/xi9AQAAAADyC70BAAB/IBT//////8g3AAAEFAQAgA0OCr0BAAB/IBT//////8g3AAAEFAQAF0iSNQAAAAABAAAAAAAAAAAAAAAAAAAAyDcAACG9AQBMm8ZC/n8AAAEAAAAAAAAAcb6WNf5/AADgwBwmLQAAAADAHCYAAAAA0GaKG70BAADzxMvf/X8AAAAAAAAAAAAAfyAEFAAAAACZtBwmLQAAAHQb/kP+fwAAgA0OCr0BAAADN8TfZHYACAAAAAAlAAAADAAAAAEAAAAWAAAADAAAABgAAAASAAAADAAAAAEAAAAYAAAADAAAAAAAAAJUAAAAeAAAADMDAAAEAwAAewMAABsDAAACAAAAAAAAAAAAAAAAAAAAAAAAAAcAAABMAAAAAAAAAAAAAAAAAAAA//////////9cAAAATgBlAHQAdwBvAHIAawAAAA0AAAAKAAAABwAAAA8AAAALAAAABwAAAAoAAAAlAAAADAAAAA0AAIAoAAAADAAAAAEAAAAiAAAADAAAAP////9GAAAAIAEAABQBAABFTUYrKkAAACQAAAAYAAAAAADwQgAAAAAAAAAAAADwQsCxTETSqUV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aAARCnYo0MEQAAADAAAAAAAAAAhAAAACAAAABwAAAAIAAAASwAAAEAAAAAwAAAABQAAACAAAAABAAAAAQAAABAAAAAAAAAAAAAAAMQDAABfBAAAAAAAAAAAAADEAwAAXwQAACQAAAAkAAAAAACAPwAAAAAAAAAAAACAP3mgAEQp2KNDAgAAAAwAAAAQAAAAAAAAAAAAAAAKAAAAEAAAAAAAAAAAAAAAUgAAAHABAAABAAAA4v///wAAAAAAAAAAAAAAALwCAAAAAAAABAAEIkMAYQBsAGkAYgByAGkAAAD+fwAAAAAAAAAAAADgvhwmLQAAAAIAAAAAAAAAAAAAAAAAAACHiAg8AAAAAAAAAAAAAAAAAAAAAAAAAAAAAAAAAAAAAODAHCYtAAAACQAAAAAAAAAAwBwmLQAAANBmihu9AQAA8Nv/GL0BAAAR/NVE/n8AAPDb/xi9AQAAAADyC70BAABCHAf//////8g3AAAEBwQAOA0OCr0BAABCHAf//////8g3AAAEBwQAF0iSNQAAAAABAAAAAAAAAAAAAAAAAAAAyDcAACG9AQBMm8ZC/n8AAAEAAAAAAAAAcb6WNf5/AADgwBwmLQAAAADAHCYAAAAA0GaKG70BAADzxMvf/X8AAAAAAAAAAAAAQhwEBwAAAACZtBwmLQAAAHQb/kP+fwAAOA0OCr0BAAADN8TfZHYACAAAAAAlAAAADAAAAAEAAAAWAAAADAAAABgAAAASAAAADAAAAAEAAAAYAAAADAAAAAAAAAJUAAAAoAAAAAMCAAArAQAAuwIAAE8BAAACAAAAAAAAAAAAAAAAAAAAAAAAAA4AAABMAAAAAAAAAAAAAAAAAAAA//////////9oAAAAUwBEAE4AIABDAG8AbgB0AHIAbwBsAGwAZQByAA4AAAATAAAAFAAAAAcAAAAQAAAAEAAAABAAAAAKAAAACwAAABAAAAAHAAAACAAAAA8AAAAKAAAAJQAAAAwAAAANAACAKAAAAAwAAAABAAAAIgAAAAwAAAD/////RgAAACABAAAUAQAARU1GKypAAAAkAAAAGAAAAAAA8EIAAAAAAAAAAAAA8EJ5oABEKdij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QbpkPYQbhDBEAAAAwAAAAAAAAAIQAAAAgAAAAcAAAACAAAAEsAAABAAAAAMAAAAAUAAAAgAAAAAQAAAAEAAAAQAAAAAAAAAAAAAADEAwAAXwQAAAAAAAAAAAAAxAMAAF8EAAAkAAAAJAAAAAAAgD8AAAAAAAAAAAAAgD8UG6ZD2EG4QwIAAAAMAAAAEAAAAAAAAAAAAAAACgAAABAAAAAAAAAAAAAAAFIAAABwAQAAAQAAAOz///8AAAAAAAAAAAAAAAC8AgAAAAAAAAQABSJDAGEAbABpAGIAcgBpAAAA/n8AAAAAAAAAAAAA4L4cJi0AAAACAAAAAAAAAAAAAAAAAAAAh4gIPAAAAAAAAAAAAAAAAAAAAAAAAAAAAAAAAAAAAADgwBwmLQAAAAkAAAAAAAAAAMAcJi0AAADQZoobvQEAAPDb/xi9AQAAEfzVRP5/AADw2/8YvQEAAAAA8gu9AQAAWB/W///////INwAABNYEAOANDgq9AQAAWB/W///////INwAABNYEABdIkjUAAAAAAQAAAAAAAAAAAAAAAAAAAMg3AAAhvQEATJvGQv5/AAABAAAAAAAAAHG+ljX+fwAA4MAcJi0AAAAAwBwmAAAAANBmihu9AQAA88TL3/1/AAAAAAAAAAAAAFgfBNYAAAAAmbQcJi0AAAB0G/5D/n8AAOANDgq9AQAAAzfE32R2AAgAAAAAJQAAAAwAAAABAAAAFgAAAAwAAAAYAAAAEgAAAAwAAAABAAAAGAAAAAwAAABwMKACVAAAAMwAAABMAQAAXgEAAAkCAAB1AQAAAgAAAAAAAAAAAAAAAAAAAAAAAAAVAAAATAAAAAAAAAAAAAAAAAAAAP//////////eAAAAE4AbwByAHQAaABiAG8AdQBuAGQAIABJAG4AdABlAHIAZgBhAGMAZQBzAAAADQAAAAsAAAAHAAAABwAAAAsAAAAKAAAACwAAAAsAAAALAAAACgAAAAUAAAAFAAAACwAAAAcAAAAKAAAABwAAAAYAAAAKAAAACQAAAAoAAAAIAAAAJQAAAAwAAAANAACAKAAAAAwAAAABAAAAIgAAAAwAAAD/////RgAAALQBAACoAQAARU1GKypAAAAkAAAAGAAAAAAA8EIAAAAAAAAAAAAA8EIUG6ZD2EG4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jWu2UMO+d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1iChGdYgwRiSHwsYAh4LGHIcCxguG8EYLhuhGS4bghpyHDgbAh44G5IfOBvWIIIa1iChGTwAAAAIAAAAPgAAABgAAACyAQAAgAEAAA4CAAC0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jWu2UMO+dlDCEAAAjwAAAAwAAAAAhDA2wAAAACOAAAAAAAAAKuqKjwCAAAAAgAAAAIAAAAAAAAAAhDA2wAAAACgMHD/FUABABAAAAAEAAAAAAAAACQAAAAkAAAAAACAPQAAAAAAAAAAAACAPQAAAAAAAAAAAgAAAF8AAAA4AAAAAQAAADgAAAAAAAAAOAAAAAAAAAAAAAEAFAAAAAAAAABwMKAAAAAAAAAAAAAAAAAAJQAAAAwAAAABAAAAJQAAAAwAAAAFAACAVQAAAFAAAACxAQAAfwEAAA8CAAC2AQAADQAAANYgoRnWIMEYkh8LGAIeCxhyHAsYLhvBGC4boRkuG4Iachw4GwIeOBuSHzgb1iCCGtYgo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1/lQ5pHykMEQAAADAAAAAAAAAAhAAAACAAAABwAAAAIAAAASwAAAEAAAAAwAAAABQAAACAAAAABAAAAAQAAABAAAAAAAAAAAAAAAMQDAABfBAAAAAAAAAAAAADEAwAAXwQAACQAAAAkAAAAAACAPwAAAAAAAAAAAACAP8Nf5UOaR8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pAgAAgA0OCr0BAACQH84bvQEAAMg3AAAEGgQAF0iSNQAAAAABAAAAAAAAAAAAAAAAAAAADAAAAAAAAAAHAAAAAAAAACioMwy9AQAAAWqPG70BAAAAwBwmLQAAAAEAAAAAAAAAMJTOG70BAAAR/NVE/n8AAOC0HCYtAAAAAADkCb0BAADZtBwmLQAAAAAAAAAAAAAAAAAAAAAAAAADN8TfZHYACAAAAAAlAAAADAAAAAEAAAAWAAAADAAAABgAAAASAAAADAAAAAEAAAAYAAAADAAAAHAwoAJUAAAAZAAAAMsBAACCAQAA9gEAAJkBAAACAAAAAAAAAAAAAAAAAAAAAAAAAAQAAABMAAAAAAAAAAAAAAAAAAAA//////////9UAAAAUgBFAFMAVAAMAAAACwAAAAsAAAAKAAAAJQAAAAwAAAANAACAKAAAAAwAAAABAAAAIgAAAAwAAAD/////RgAAACABAAAUAQAARU1GKypAAAAkAAAAGAAAAAAA8EIAAAAAAAAAAAAA8ELDX+VDmkf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556UOdR9ZDBEAAAAwAAAAAAAAAIQAAAAgAAAAcAAAACAAAAEsAAABAAAAAMAAAAAUAAAAgAAAAAQAAAAEAAAAQAAAAAAAAAAAAAADEAwAAXwQAAAAAAAAAAAAAxAMAAF8EAAAkAAAAJAAAAAAAgD8AAAAAAAAAAAAAgD8eeelDnUf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aAIAADgNDgq9AQAAkB/OG70BAADINwAABAwEABdIkjUAAAAAAQAAAAAAAAAAAAAAAAAAAAwAAAAAAAAABwAAAAAAAAAoqDMMvQEAAAFqjxu9AQAAAMAcJi0AAAABAAAAAAAAAACUzhu9AQAAEfzVRP5/AADgtBwmLQAAAAAA5Am9AQAA2bQcJi0AAAAAAAAAAAAAAAAAAAAAAAAAAzfE32R2AAgAAAAAJQAAAAwAAAABAAAAFgAAAAwAAAAYAAAAEgAAAAwAAAABAAAAGAAAAAwAAABwMKACVAAAAGAAAADTAQAAmgEAAO0BAACxAQAAAgAAAAAAAAAAAAAAAAAAAAAAAAADAAAATAAAAAAAAAAAAAAAAAAAAP//////////VAAAAEEAUABJAAAADAAAAAsAAAAEAAAAJQAAAAwAAAANAACAKAAAAAwAAAABAAAAIgAAAAwAAAD/////RgAAALQBAACoAQAARU1GKypAAAAkAAAAGAAAAAAA8EIAAAAAAAAAAAAA8EIeeelDnUfW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PfCkQM49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WCifGVgovhgUJwgYhCUIGPQjCBiwIr4YsCKfGbAifxr0IzUbhCU1GxQnNRtYKH8aWCifGTwAAAAIAAAAPgAAABgAAAArAgAAgAEAAIYCAAC0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gPfCkQM49lDCEAAAjwAAAAwAAAAAhDA2wAAAACOAAAAAAAAAKuqKjwCAAAAAgAAAAIAAAAAAAAAAhDA2wAAAACgMHD/FUABABAAAAAEAAAAAAAAACQAAAAkAAAAAACAPQAAAAAAAAAAAACAPQAAAAAAAAAAAgAAAF8AAAA4AAAAAQAAADgAAAAAAAAAOAAAAAAAAAAAAAEAFAAAAAAAAABwMKAAAAAAAAAAAAAAAAAAJQAAAAwAAAABAAAAJQAAAAwAAAAFAACAVQAAAFAAAAApAgAAfgEAAIgCAAC1AQAADQAAAFgonxlYKL4YFCcIGIQlCBj0IwgYsCK+GLAinxmwIn8a9CM1G4QlNRsUJzUbWCh/Glgonx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vzwPRJgxykMEQAAADAAAAAAAAAAhAAAACAAAABwAAAAIAAAASwAAAEAAAAAwAAAABQAAACAAAAABAAAAAQAAABAAAAAAAAAAAAAAAMQDAABfBAAAAAAAAAAAAADEAwAAXwQAACQAAAAkAAAAAACAPwAAAAAAAAAAAACAP788D0SYMc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GAgAA4A0OCr0BAACQH84bvQEAAMg3AAAE3AQAF0iSNQAAAAABAAAAAAAAAAAAAAAAAAAADAAAAAAAAAAHAAAAAAAAACioMwy9AQAAAWqPG70BAAAAwBwmLQAAAAEAAAAAAAAAoI3OG70BAAAR/NVE/n8AAOC0HCYtAAAAAADkCb0BAADZtBwmLQAAAAAAAAAAAAAAAAAAAAAAAAADN8TfZHYACAAAAAAlAAAADAAAAAEAAAAWAAAADAAAABgAAAASAAAADAAAAAEAAAAYAAAADAAAAHAwoAJUAAAAcAAAAD0CAACBAQAAdAIAAJgBAAACAAAAAAAAAAAAAAAAAAAAAAAAAAYAAABMAAAAAAAAAAAAAAAAAAAA//////////9YAAAAUAB5AHQAaABvAG4ACwAAAAkAAAAGAAAACgAAAAoAAAAKAAAAJQAAAAwAAAANAACAKAAAAAwAAAABAAAAIgAAAAwAAAD/////RgAAACABAAAUAQAARU1GKypAAAAkAAAAGAAAAAAA8EIAAAAAAAAAAAAA8EK/PA9EmDH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fEEkSaMdZDBEAAAAwAAAAAAAAAIQAAAAgAAAAcAAAACAAAAEsAAABAAAAAMAAAAAUAAAAgAAAAAQAAAAEAAAAQAAAAAAAAAAAAAADEAwAAXwQAAAAAAAAAAAAAxAMAAF8EAAAkAAAAJAAAAAAAgD8AAAAAAAAAAAAAgD93xBJEmjH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TQIAAIANDgq9AQAAkB/OG70BAADINwAABB8EABdIkjUAAAAAAQAAAAAAAAAAAAAAAAAAAAwAAAAAAAAABwAAAAAAAAAoqDMMvQEAAAFqjxu9AQAAAMAcJi0AAAABAAAAAAAAAPCOzhu9AQAAEfzVRP5/AADgtBwmLQAAAAAA5Am9AQAA2bQcJi0AAAAAAAAAAAAAAAAAAAAAAAAAAzfE32R2AAgAAAAAJQAAAAwAAAABAAAAFgAAAAwAAAAYAAAAEgAAAAwAAAABAAAAGAAAAAwAAABwMKACVAAAAGAAAABLAgAAmQEAAGUCAACwAQAAAgAAAAAAAAAAAAAAAAAAAAAAAAADAAAATAAAAAAAAAAAAAAAAAAAAP//////////VAAAAEEAUABJAAAADAAAAAsAAAAEAAAAJQAAAAwAAAANAACAKAAAAAwAAAABAAAAIgAAAAwAAAD/////RgAAALQBAACoAQAARU1GKypAAAAkAAAAGAAAAAAA8EIAAAAAAAAAAAAA8EJ3xBJEmjHW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qNKKkRhtd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MzCZGTMwuRjvLgMYXy0DGM8rAxiLKrkYiyqZGYsqeRrPKy8bXy0vG+8uLxszMHkaMzCZGTwAAAAIAAAAPgAAABgAAACoAgAAgAEAAAQDAACz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qNKKkRhtdlDCEAAAjwAAAAwAAAAAhDA2wAAAACOAAAAAAAAAKuqKjwCAAAAAgAAAAIAAAAAAAAAAhDA2wAAAACgMHD/FUABABAAAAAEAAAAAAAAACQAAAAkAAAAAACAPQAAAAAAAAAAAACAPQAAAAAAAAAAAgAAAF8AAAA4AAAAAQAAADgAAAAAAAAAOAAAAAAAAAAAAAEAFAAAAAAAAABwMKAAAAAAAAAAAAAAAAAAJQAAAAwAAAABAAAAJQAAAAwAAAAFAACAVQAAAFAAAACnAgAAfgEAAAUDAAC1AQAADQAAADMwmRkzMLkY7y4DGF8tAxjPKwMYiyq5GIsqmRmLKnkazysvG18tLxvvLi8bMzB5GjMwm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aiMwRO0DykMEQAAADAAAAAAAAAAhAAAACAAAABwAAAAIAAAASwAAAEAAAAAwAAAABQAAACAAAAABAAAAAQAAABAAAAAAAAAAAAAAAMQDAABfBAAAAAAAAAAAAADEAwAAXwQAACQAAAAkAAAAAACAPwAAAAAAAAAAAACAP2ojMETtA8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XAgAAOA0OCr0BAACQH84bvQEAAMg3AAAEEgQAF0iSNQAAAAABAAAAAAAAAAAAAAAAAAAADAAAAAAAAAAHAAAAAAAAACioMwy9AQAAAWqPG70BAAAAwBwmLQAAAAEAAAAAAAAA0JDOG70BAAAR/NVE/n8AAOC0HCYtAAAAAADkCb0BAADZtBwmLQAAAAAAAAAAAAAAAAAAAAAAAAADN8TfZHYACAAAAAAlAAAADAAAAAEAAAAWAAAADAAAABgAAAASAAAADAAAAAEAAAAYAAAADAAAAHAwoAJUAAAAZAAAAMECAACBAQAA7AIAAJgBAAACAAAAAAAAAAAAAAAAAAAAAAAAAAQAAABMAAAAAAAAAAAAAAAAAAAA//////////9UAAAASgBBAFYAQQAJAAAADAAAAAsAAAAMAAAAJQAAAAwAAAANAACAKAAAAAwAAAABAAAAIgAAAAwAAAD/////RgAAACABAAAUAQAARU1GKypAAAAkAAAAGAAAAAAA8EIAAAAAAAAAAAAA8EJqIzBE7Q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cwMkTwA9ZDBEAAAAwAAAAAAAAAIQAAAAgAAAAcAAAACAAAAEsAAABAAAAAMAAAAAUAAAAgAAAAAQAAAAEAAAAQAAAAAAAAAAAAAADEAwAAXwQAAAAAAAAAAAAAxAMAAF8EAAAkAAAAJAAAAAAAgD8AAAAAAAAAAAAAgD8XMDJE8AP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UAIAAOANDgq9AQAAkB/OG70BAADINwAABOEEABdIkjUAAAAAAQAAAAAAAAAAAAAAAAAAAAwAAAAAAAAABwAAAAAAAAAoqDMMvQEAAAFqjxu9AQAAAMAcJi0AAAABAAAAAAAAAICPzhu9AQAAEfzVRP5/AADgtBwmLQAAAAAA5Am9AQAA2bQcJi0AAAAAAAAAAAAAAAAAAAAAAAAAAzfE32R2AAgAAAAAJQAAAAwAAAABAAAAFgAAAAwAAAAYAAAAEgAAAAwAAAABAAAAGAAAAAwAAABwMKACVAAAAGAAAADJAgAAmQEAAOMCAACwAQAAAgAAAAAAAAAAAAAAAAAAAAAAAAADAAAATAAAAAAAAAAAAAAAAAAAAP//////////VAAAAEEAUABJAAAADAAAAAsAAAAEAAAAJQAAAAwAAAANAACAKAAAAAwAAAABAAAAIgAAAAwAAAD/////RgAAALgBAACsAQAARU1GKypAAAAkAAAAGAAAAAAA8EIAAAAAAAAAAAAA8EIXMDJE8APW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WtIpUM2LiBECEAAAkwAAABAAAAAAhDA2wAAAADOAQAAAAAAAAA+30YCAAAAAgAAAAIAAAACAAAAAAAAAAIAAAAAAABAAACAPwIQwNsAAAAAAAD//whAAQNIAAAAPAAAAAIQwNsFAAAAAAAAAAAAAAAAAAAA/9WDSgAAAAD/1YNK0qXxyAAAAADSpfHIAAAAAAAAAAAAAQEBgQMDAxVAAQAQAAAABAAAAAAAAAAoAAAADAAAAAIAAAAhAAAACAAAAGIAAAAMAAAAAQAAACQAAAAkAAAAAACAPQAAAAAAAAAAAACAPQAAAAAAAAAAAgAAAF8AAAA4AAAAAgAAADgAAAAAAAAAOAAAAAAAAAAAAgEAAQAAAAAAAAD/AAAAAAAAAAAAAAAAAAAAJQAAAAwAAAACAAAAJwAAABgAAAABAAAAAAAAAP8AAAAAAAAAJQAAAAwAAAABAAAAEwAAAAwAAAACAAAAOwAAAAgAAAAbAAAAEAAAAMAUAAAxJAAANgAAABAAAADAFAAAbSQAAFgAAAA0AAAAAAAAAAAAAAD//////////wYAAADAFH0kshSLJKIUiySRFIskhBR9JIQUbSQ2AAAAEAAAAIQUAAAxJAAAWAAAADQAAAAAAAAAAAAAAP//////////BgAAAIQUICSRFBMkohQTJLIUEyTAFCAkwBQxJD0AAAAIAAAAGwAAABAAAADAFAAA5SQAADYAAAAQAAAAwBQAACElAABYAAAANAAAAAAAAAAAAAAA//////////8GAAAAwBQxJbIUPyWiFD8lkRQ/JYQUMSWEFCElNgAAABAAAACEFAAA5SQAAFgAAAA0AAAAAAAAAAAAAAD//////////wYAAACEFNQkkRTHJKIUxySyFMckwBTUJMAU5SQ9AAAACAAAABsAAAAQAAAAwBQAAJklAAA2AAAAEAAAAMAUAADVJQAAWAAAADQAAAAAAAAAAAAAAP//////////BgAAAMAU5SWyFPMlohTzJZEU8yWEFOUlhBTVJTYAAAAQAAAAhBQAAJklAABYAAAANAAAAAAAAAAAAAAA//////////8GAAAAhBSIJZEUeyWiFHslshR7JcAUiCXAFJklPQAAAAgAAAAbAAAAEAAAAMAUAABNJgAANgAAABAAAADAFAAAiSYAAFgAAAA0AAAAAAAAAAAAAAD//////////wYAAADAFJkmshSnJqIUpyaRFKcmhBSZJoQUiSY2AAAAEAAAAIQUAABNJgAAWAAAADQAAAAAAAAAAAAAAP//////////BgAAAIQUPCaRFC8mohQvJrIULybAFDwmwBRNJj0AAAAIAAAAGwAAABAAAADAFAAAAScAADYAAAAQAAAAwBQAAD0nAABYAAAANAAAAAAAAAAAAAAA//////////8GAAAAwBRNJ7IUWyeiFFsnkRRbJ4QUTSeEFD0nNgAAABAAAACEFAAAAScAAFgAAAA0AAAAAAAAAAAAAAD//////////wYAAACEFPAmkRTjJqIU4yayFOMmwBTwJsAUASc9AAAACAAAABsAAAAQAAAAwBQAALUnAAA2AAAAEAAAAMAUAADxJwAAWAAAADQAAAAAAAAAAAAAAP//////////BgAAAMAUASiyFA8oohQPKJEUDyiEFAEohBTxJzYAAAAQAAAAhBQAALUnAABYAAAANAAAAAAAAAAAAAAA//////////8GAAAAhBSkJ5EUlyeiFJcnshSXJ8AUpCfAFLUnPQAAAAgAAAAbAAAAEAAAAAYVAADmJwAANgAAABAAAABCFQAA5icAAFgAAAA0AAAAAAAAAAAAAAD//////////wYAAABTFeYnYBXzJ2AVBChgFRUoUxUiKEIVIig2AAAAEAAAAAYVAAAiKAAAWAAAADQAAAAAAAAAAAAAAP//////////BgAAAPYUIijoFBUo6BQEKOgU8yf2FOYnBhXmJz0AAAAIAAAAGwAAABAAAAC6FQAA5icAADYAAAAQAAAA9hUAAOYnAABYAAAANAAAAAAAAAAAAAAA//////////8GAAAABxbmJxQW8ycUFgQoFBYVKAcWIij2FSIoNgAAABAAAAC6FQAAIigAAFgAAAA0AAAAAAAAAAAAAAD//////////wYAAACqFSIonBUVKJwVBCicFfMnqhXmJ7oV5ic9AAAACAAAABsAAAAQAAAAbhYAAOYnAAA2AAAAEAAAAKoWAADmJwAAWAAAADQAAAAAAAAAAAAAAP//////////BgAAALsW5ifIFvMnyBYEKMgWFSi7FiIoqhYiKDYAAAAQAAAAbhYAACIoAABYAAAANAAAAAAAAAAAAAAA//////////8GAAAAXhYiKFAWFShQFgQoUBbzJ14W5iduFuYnPQAAAAgAAAAbAAAAEAAAACIXAADmJwAANgAAABAAAABeFwAA5icAAFgAAAA0AAAAAAAAAAAAAAD//////////wYAAABvF+YnfBfzJ3wXBCh8FxUobxciKF4XIig2AAAAEAAAACIXAAAiKAAAWAAAADQAAAAAAAAAAAAAAP//////////BgAAABIXIigEFxUoBBcEKAQX8ycSF+YnIhfmJz0AAAAIAAAAGwAAABAAAADWFwAA5icAADYAAAAQAAAAEhgAAOYnAABYAAAANAAAAAAAAAAAAAAA//////////8GAAAAIxjmJzAY8ycwGAQoMBgVKCMYIigSGCIoNgAAABAAAADWFwAAIigAAFgAAAA0AAAAAAAAAAAAAAD//////////wYAAADGFyIouBcVKLgXBCi4F/MnxhfmJ9YX5ic9AAAACAAAABsAAAAQAAAAihgAAOYnAAA2AAAAEAAAAMYYAADmJwAAWAAAADQAAAAAAAAAAAAAAP//////////BgAAANcY5ifkGPMn5BgEKOQYFSjXGCIoxhgiKDYAAAAQAAAAihgAACIoAABYAAAANAAAAAAAAAAAAAAA//////////8GAAAAehgiKGwYFShsGAQobBjzJ3oY5ieKGOYnPQAAAAgAAAAbAAAAEAAAAD4ZAADmJwAANgAAABAAAAB6GQAA5icAAFgAAAA0AAAAAAAAAAAAAAD//////////wYAAACLGeYnmBnzJ5gZBCiYGRUoixkiKHoZIig2AAAAEAAAAD4ZAAAiKAAAWAAAADQAAAAAAAAAAAAAAP//////////BgAAAC4ZIiggGRUoIBkEKCAZ8ycuGeYnPhnmJz0AAAAIAAAAGwAAABAAAADyGQAA5icAADYAAAAQAAAALhoAAOYnAABYAAAANAAAAAAAAAAAAAAA//////////8GAAAAPxrmJ0wa8ydMGgQoTBoVKD8aIiguGiIoNgAAABAAAADyGQAAIigAAFgAAAA0AAAAAAAAAAAAAAD//////////wYAAADiGSIo1BkVKNQZBCjUGfMn4hnmJ/IZ5ic9AAAACAAAABsAAAAQAAAAphoAAOYnAAA2AAAAEAAAAOIaAADmJwAAWAAAADQAAAAAAAAAAAAAAP//////////BgAAAPMa5icAG/MnABsEKAAbFSjzGiIo4hoiKDYAAAAQAAAAphoAACIoAABYAAAANAAAAAAAAAAAAAAA//////////8GAAAAlhoiKIgaFSiIGgQoiBrzJ5Ya5iemGuYnPQAAAAgAAAAbAAAAEAAAAFobAADmJwAANgAAABAAAACWGwAA5icAAFgAAAA0AAAAAAAAAAAAAAD//////////wYAAACnG+YntBvzJ7QbBCi0GxUopxsiKJYbIig2AAAAEAAAAFobAAAiKAAAWAAAADQAAAAAAAAAAAAAAP//////////BgAAAEobIig8GxUoPBsEKDwb8ydKG+YnWhvmJz0AAAAIAAAAGwAAABAAAAAOHAAA5icAADYAAAAQAAAAShwAAOYnAABYAAAANAAAAAAAAAAAAAAA//////////8GAAAAWxzmJ2gc8ydoHAQoaBwVKFscIihKHCIoNgAAABAAAAAOHAAAIigAAFgAAAA0AAAAAAAAAAAAAAD//////////wYAAAD+GyIo8BsVKPAbBCjwG/Mn/hvmJw4c5ic9AAAACAAAABsAAAAQAAAAwhwAAOYnAAA2AAAAEAAAAP4cAADmJwAAWAAAADQAAAAAAAAAAAAAAP//////////BgAAAA8d5iccHfMnHB0EKBwdFSgPHSIo/hwiKDYAAAAQAAAAwhwAACIoAABYAAAANAAAAAAAAAAAAAAA//////////8GAAAAshwiKKQcFSikHAQopBzzJ7Ic5ifCHOYnPQAAAAgAAAAbAAAAEAAAAHYdAADmJwAANgAAABAAAACyHQAA5icAAFgAAAA0AAAAAAAAAAAAAAD//////////wYAAADDHeYn0B3zJ9AdBCjQHRUowx0iKLIdIig2AAAAEAAAAHYdAAAiKAAAWAAAADQAAAAAAAAAAAAAAP//////////BgAAAGYdIihYHRUoWB0EKFgd8ydmHeYndh3mJz0AAAAIAAAAGwAAABAAAAAqHgAA5icAADYAAAAQAAAAZh4AAOYnAABYAAAANAAAAAAAAAAAAAAA//////////8GAAAAdx7mJ4Qe8yeEHgQohB4VKHceIihmHiIoNgAAABAAAAAqHgAAIigAAFgAAAA0AAAAAAAAAAAAAAD//////////wYAAAAaHiIoDB4VKAweBCgMHvMnGh7mJyoe5ic9AAAACAAAABsAAAAQAAAA3h4AAOYnAAA2AAAAEAAAABofAADmJwAAWAAAADQAAAAAAAAAAAAAAP//////////BgAAACsf5ic4H/MnOB8EKDgfFSgrHyIoGh8iKDYAAAAQAAAA3h4AACIoAABYAAAANAAAAAAAAAAAAAAA//////////8GAAAAzh4iKMAeFSjAHgQowB7zJ84e5ifeHuYnPQAAAAgAAAAbAAAAEAAAAJIfAADmJwAANgAAABAAAADOHwAA5icAAFgAAAA0AAAAAAAAAAAAAAD//////////wYAAADfH+Yn7B/zJ+wfBCjsHxUo3x8iKM4fIig2AAAAEAAAAJIfAAAiKAAAWAAAADQAAAAAAAAAAAAAAP//////////BgAAAIIfIih0HxUodB8EKHQf8yeCH+Ynkh/mJz0AAAAIAAAAGwAAABAAAABGIAAA5icAADYAAAAQAAAAgiAAAOYnAABYAAAANAAAAAAAAAAAAAAA//////////8GAAAAkyDmJ6Ag8yegIAQooCAVKJMgIiiCICIoNgAAABAAAABGIAAAIigAAFgAAAA0AAAAAAAAAAAAAAD//////////wYAAAA2ICIoKCAVKCggBCgoIPMnNiDmJ0Yg5ic9AAAACAAAABsAAAAQAAAA+iAAAOYnAAA2AAAAEAAAADYhAADmJwAAWAAAADQAAAAAAAAAAAAAAP//////////BgAAAEch5idUIfMnVCEEKFQhFShHISIoNiEiKDYAAAAQAAAA+iAAACIoAABYAAAANAAAAAAAAAAAAAAA//////////8GAAAA6iAiKNwgFSjcIAQo3CDzJ+og5if6IOYnPQAAAAgAAAAbAAAAEAAAAK4hAADmJwAANgAAABAAAADqIQAA5icAAFgAAAA0AAAAAAAAAAAAAAD//////////wYAAAD7IeYnCCLzJwgiBCgIIhUo+yEiKOohIig2AAAAEAAAAK4hAAAiKAAAWAAAADQAAAAAAAAAAAAAAP//////////BgAAAJ4hIiiQIRUokCEEKJAh8yeeIeYnriHmJz0AAAAIAAAAGwAAABAAAABiIgAA5icAADYAAAAQAAAAniIAAOYnAABYAAAANAAAAAAAAAAAAAAA//////////8GAAAAryLmJ7wi8ye8IgQovCIVKK8iIiieIiIoNgAAABAAAABiIgAAIigAAFgAAAA0AAAAAAAAAAAAAAD//////////wYAAABSIiIoRCIVKEQiBChEIvMnUiLmJ2Ii5ic9AAAACAAAABsAAAAQAAAAFiMAAOYnAAA2AAAAEAAAAFIjAADmJwAAWAAAADQAAAAAAAAAAAAAAP//////////BgAAAGMj5idwI/MncCMEKHAjFShjIyIoUiMiKDYAAAAQAAAAFiMAACIoAABYAAAANAAAAAAAAAAAAAAA//////////8GAAAABiMiKPgiFSj4IgQo+CLzJwYj5icWI+YnPQAAAAgAAAAbAAAAEAAAAMojAADmJwAANgAAABAAAAAGJAAA5icAAFgAAAA0AAAAAAAAAAAAAAD//////////wYAAAAXJOYnJCTzJyQkBCgkJBUoFyQiKAYkIig2AAAAEAAAAMojAAAiKAAAWAAAADQAAAAAAAAAAAAAAP//////////BgAAALojIiisIxUorCMEKKwj8ye6I+YnyiPmJz0AAAAIAAAAGwAAABAAAAB+JAAA5icAADYAAAAQAAAAuiQAAOYnAABYAAAANAAAAAAAAAAAAAAA//////////8GAAAAyyTmJ9gk8yfYJAQo2CQVKMskIii6JCIoNgAAABAAAAB+JAAAIigAAFgAAAA0AAAAAAAAAAAAAAD//////////wYAAABuJCIoYCQVKGAkBChgJPMnbiTmJ34k5ic9AAAACAAAABsAAAAQAAAAMiUAAOYnAAA2AAAAEAAAAG4lAADmJwAAWAAAADQAAAAAAAAAAAAAAP//////////BgAAAH8l5ieMJfMnjCUEKIwlFSh/JSIobiUiKDYAAAAQAAAAMiUAACIoAABYAAAANAAAAAAAAAAAAAAA//////////8GAAAAIiUiKBQlFSgUJQQoFCXzJyIl5icyJeYnPQAAAAgAAAAbAAAAEAAAAOYlAADmJwAANgAAABAAAAAiJgAA5icAAFgAAAA0AAAAAAAAAAAAAAD//////////wYAAAAzJuYnQCbzJ0AmBChAJhUoMyYiKCImIig2AAAAEAAAAOYlAAAiKAAAWAAAADQAAAAAAAAAAAAAAP//////////BgAAANYlIijIJRUoyCUEKMgl8yfWJeYn5iXmJz0AAAAIAAAAGwAAABAAAACaJgAA5icAADYAAAAQAAAA1iYAAOYnAABYAAAANAAAAAAAAAAAAAAA//////////8GAAAA5ybmJ/Qm8yf0JgQo9CYVKOcmIijWJiIoNgAAABAAAACaJgAAIigAAFgAAAA0AAAAAAAAAAAAAAD//////////wYAAACKJiIofCYVKHwmBCh8JvMniibmJ5om5ic9AAAACAAAABsAAAAQAAAATicAAOYnAAA2AAAAEAAAAIonAADmJwAAWAAAADQAAAAAAAAAAAAAAP//////////BgAAAJsn5ieoJ/MnqCcEKKgnFSibJyIoiiciKDYAAAAQAAAATicAACIoAABYAAAANAAAAAAAAAAAAAAA//////////8GAAAAPiciKDAnFSgwJwQoMCfzJz4n5idOJ+YnPQAAAAgAAAAbAAAAEAAAAAIoAADmJwAANgAAABAAAAA+KAAA5icAAFgAAAA0AAAAAAAAAAAAAAD//////////wYAAABPKOYnXCjzJ1woBChcKBUoTygiKD4oIig2AAAAEAAAAAIoAAAiKAAAWAAAADQAAAAAAAAAAAAAAP//////////BgAAAPInIijkJxUo5CcEKOQn8yfyJ+YnAijmJz0AAAAIAAAAGwAAABAAAAC2KAAA5icAADYAAAAQAAAA8igAAOYnAABYAAAANAAAAAAAAAAAAAAA//////////8GAAAAAynmJxAp8ycQKQQoECkVKAMpIijyKCIoNgAAABAAAAC2KAAAIigAAFgAAAA0AAAAAAAAAAAAAAD//////////wYAAACmKCIomCgVKJgoBCiYKPMnpijmJ7Yo5ic9AAAACAAAABsAAAAQAAAAaikAAOYnAAA2AAAAEAAAAKYpAADmJwAAWAAAADQAAAAAAAAAAAAAAP//////////BgAAALcp5ifEKfMnxCkEKMQpFSi3KSIopikiKDYAAAAQAAAAaikAACIoAABYAAAANAAAAAAAAAAAAAAA//////////8GAAAAWikiKEwpFShMKQQoTCnzJ1op5idqKeYnPQAAAAgAAAAbAAAAEAAAAB4qAADmJwAANgAAABAAAABaKgAA5icAAFgAAAA0AAAAAAAAAAAAAAD//////////wYAAABrKuYneCrzJ3gqBCh4KhUoayoiKFoqIig2AAAAEAAAAB4qAAAiKAAAWAAAADQAAAAAAAAAAAAAAP//////////BgAAAA4qIigAKhUoACoEKAAq8ycOKuYnHirmJz0AAAAIAAAAGwAAABAAAADSKgAA5icAADYAAAAQAAAADisAAOYnAABYAAAANAAAAAAAAAAAAAAA//////////8GAAAAHyvmJywr8ycsKwQoLCsVKB8rIigOKyIoNgAAABAAAADSKgAAIigAAFgAAAA0AAAAAAAAAAAAAAD//////////wYAAADCKiIotCoVKLQqBCi0KvMnwirmJ9Iq5ic9AAAACAAAABsAAAAQAAAAhisAAOYnAAA2AAAAEAAAAMIrAADmJwAAWAAAADQAAAAAAAAAAAAAAP//////////BgAAANMr5ifgK/Mn4CsEKOArFSjTKyIowisiKDYAAAAQAAAAhisAACIoAABYAAAANAAAAAAAAAAAAAAA//////////8GAAAAdisiKGgrFShoKwQoaCvzJ3Yr5ieGK+YnPQAAAAgAAAAbAAAAEAAAADosAADmJwAANgAAABAAAAB2LAAA5icAAFgAAAA0AAAAAAAAAAAAAAD//////////wYAAACHLOYnlCzzJ5QsBCiULBUohywiKHYsIig2AAAAEAAAADosAAAiKAAAWAAAADQAAAAAAAAAAAAAAP//////////BgAAACosIigcLBUoHCwEKBws8ycqLOYnOizmJz0AAAAIAAAAGwAAABAAAADuLAAA5icAADYAAAAQAAAAKi0AAOYnAABYAAAANAAAAAAAAAAAAAAA//////////8GAAAAOy3mJ0gt8ydILQQoSC0VKDstIigqLSIoNgAAABAAAADuLAAAIigAAFgAAAA0AAAAAAAAAAAAAAD//////////wYAAADeLCIo0CwVKNAsBCjQLPMn3izmJ+4s5ic9AAAACAAAABsAAAAQAAAAoi0AAOYnAAA2AAAAEAAAAN4tAADmJwAAWAAAADQAAAAAAAAAAAAAAP//////////BgAAAO8t5if8LfMn/C0EKPwtFSjvLSIo3i0iKDYAAAAQAAAAoi0AACIoAABYAAAANAAAAAAAAAAAAAAA//////////8GAAAAki0iKIQtFSiELQQohC3zJ5It5ieiLeYnPQAAAAgAAAAbAAAAEAAAAFYuAADmJwAANgAAABAAAACSLgAA5icAAFgAAAA0AAAAAAAAAAAAAAD//////////wYAAACjLuYnsC7zJ7AuBCiwLhUooy4iKJIuIig2AAAAEAAAAFYuAAAiKAAAWAAAADQAAAAAAAAAAAAAAP//////////BgAAAEYuIig4LhUoOC4EKDgu8ydGLuYnVi7mJz0AAAAIAAAAGwAAABAAAAAKLwAA5icAADYAAAAQAAAARi8AAOYnAABYAAAANAAAAAAAAAAAAAAA//////////8GAAAAVy/mJ2Qv8ydkLwQoZC8VKFcvIihGLyIoNgAAABAAAAAKLwAAIigAAFgAAAA0AAAAAAAAAAAAAAD//////////wYAAAD6LiIo7C4VKOwuBCjsLvMn+i7mJwov5ic9AAAACAAAABsAAAAQAAAAvi8AAOYnAAA2AAAAEAAAAPovAADmJwAAWAAAADQAAAAAAAAAAAAAAP//////////BgAAAAsw5icYMPMnGDAEKBgwFSgLMCIo+i8iKDYAAAAQAAAAvi8AACIoAABYAAAANAAAAAAAAAAAAAAA//////////8GAAAAri8iKKAvFSigLwQooC/zJ64v5ie+L+YnPQAAAAgAAAAbAAAAEAAAAHIwAADmJwAANgAAABAAAACuMAAA5icAAFgAAAA0AAAAAAAAAAAAAAD//////////wYAAAC/MOYnzDDzJ8wwBCjMMBUovzAiKK4wIig2AAAAEAAAAHIwAAAiKAAAWAAAADQAAAAAAAAAAAAAAP//////////BgAAAGIwIihUMBUoVDAEKFQw8ydiMOYncjDmJz0AAAAIAAAAGwAAABAAAAAmMQAA5icAADYAAAAQAAAAYjEAAOYnAABYAAAANAAAAAAAAAAAAAAA//////////8GAAAAczHmJ4Ax8yeAMQQogDEVKHMxIihiMSIoNgAAABAAAAAmMQAAIigAAFgAAAA0AAAAAAAAAAAAAAD//////////wYAAAAWMSIoCDEVKAgxBCgIMfMnFjHmJyYx5ic9AAAACAAAABsAAAAQAAAA2jEAAOYnAAA2AAAAEAAAABYyAADmJwAAWAAAADQAAAAAAAAAAAAAAP//////////BgAAACcy5ic0MvMnNDIEKDQyFSgnMiIoFjIiKDYAAAAQAAAA2jEAACIoAABYAAAANAAAAAAAAAAAAAAA//////////8GAAAAyjEiKLwxFSi8MQQovDHzJ8ox5ifaMeYnPQAAAAgAAAAbAAAAEAAAAI4yAADmJwAANgAAABAAAADKMgAA5icAAFgAAAA0AAAAAAAAAAAAAAD//////////wYAAADbMuYn6DLzJ+gyBCjoMhUo2zIiKMoyIig2AAAAEAAAAI4yAAAiKAAAWAAAADQAAAAAAAAAAAAAAP//////////BgAAAH4yIihwMhUocDIEKHAy8yd+MuYnjjLmJz0AAAAIAAAAGwAAABAAAABCMwAA5icAADYAAAAQAAAAfjMAAOYnAABYAAAANAAAAAAAAAAAAAAA//////////8GAAAAjzPmJ5wz8yecMwQonDMVKI8zIih+MyIoNgAAABAAAABCMwAAIigAAFgAAAA0AAAAAAAAAAAAAAD//////////wYAAAAyMyIoJDMVKCQzBCgkM/MnMjPmJ0Iz5ic9AAAACAAAABsAAAAQAAAA9jMAAOYnAAA2AAAAEAAAADI0AADmJwAAWAAAADQAAAAAAAAAAAAAAP//////////BgAAAEM05idQNPMnUDQEKFA0FShDNCIoMjQiKDYAAAAQAAAA9jMAACIoAABYAAAANAAAAAAAAAAAAAAA//////////8GAAAA5jMiKNgzFSjYMwQo2DPzJ+Yz5if2M+YnPQAAAAgAAAAbAAAAEAAAAKo0AADmJwAANgAAABAAAADmNAAA5icAAFgAAAA0AAAAAAAAAAAAAAD//////////wYAAAD3NOYnBDXzJwQ1BCgENRUo9zQiKOY0Iig2AAAAEAAAAKo0AAAiKAAAWAAAADQAAAAAAAAAAAAAAP//////////BgAAAJo0IiiMNBUojDQEKIw08yeaNOYnqjTmJz0AAAAIAAAAGwAAABAAAABeNQAA5icAADYAAAAQAAAAmjUAAOYnAABYAAAANAAAAAAAAAAAAAAA//////////8GAAAAqzXmJ7g18ye4NQQouDUVKKs1IiiaNSIoNgAAABAAAABeNQAAIigAAFgAAAA0AAAAAAAAAAAAAAD//////////wYAAABONSIoQDUVKEA1BChANfMnTjXmJ1415ic9AAAACAAAABsAAAAQAAAAEjYAAOYnAAA2AAAAEAAAAE42AADmJwAAWAAAADQAAAAAAAAAAAAAAP//////////BgAAAF825idsNvMnbDYEKGw2FShfNiIoTjYiKDYAAAAQAAAAEjYAACIoAABYAAAANAAAAAAAAAAAAAAA//////////8GAAAAAjYiKPQ1FSj0NQQo9DXzJwI25icSNuYnPQAAAAgAAAAbAAAAEAAAAMY2AADmJwAANgAAABAAAAACNwAA5icAAFgAAAA0AAAAAAAAAAAAAAD//////////wYAAAATN+YnIDfzJyA3BCggNxUoEzciKAI3Iig2AAAAEAAAAMY2AAAiKAAAWAAAADQAAAAAAAAAAAAAAP//////////BgAAALY2IiioNhUoqDYEKKg28ye2NuYnxjbmJz0AAAAIAAAAGwAAABAAAAB6NwAA5icAADYAAAAQAAAAtjcAAOYnAABYAAAANAAAAAAAAAAAAAAA//////////8GAAAAxzfmJ9Q38yfUNwQo1DcVKMc3Iii2NyIoNgAAABAAAAB6NwAAIigAAFgAAAA0AAAAAAAAAAAAAAD//////////wYAAABqNyIoXDcVKFw3BChcN/MnajfmJ3o35ic9AAAACAAAABsAAAAQAAAA8jcAAOYnAAA2AAAAEAAAAPI3AACqJwAAWAAAADQAAAAAAAAAAAAAAP//////////BgAAAPI3mScAOIwnEDiMJyE4jCcuOJknLjiqJzYAAAAQAAAALjgAAOYnAABYAAAANAAAAAAAAAAAAAAA//////////8GAAAALjj3JyE4BCgQOAQoADgEKPI39yfyN+YnPQAAAAgAAAAbAAAAEAAAAPI3AAAyJwAANgAAABAAAADyNwAA9iYAAFgAAAA0AAAAAAAAAAAAAAD//////////wYAAADyN+UmADjYJhA42CYhONgmLjjlJi449iY2AAAAEAAAAC44AAAyJwAAWAAAADQAAAAAAAAAAAAAAP//////////BgAAAC44QychOFAnEDhQJwA4UCfyN0Mn8jcyJz0AAAAIAAAAGwAAABAAAADyNwAAfiYAADYAAAAQAAAA8jcAAEImAABYAAAANAAAAAAAAAAAAAAA//////////8GAAAA8jcxJgA4JCYQOCQmITgkJi44MSYuOEImNgAAABAAAAAuOAAAfiYAAFgAAAA0AAAAAAAAAAAAAAD//////////wYAAAAuOI8mITicJhA4nCYAOJwm8jePJvI3fiY9AAAACAAAABsAAAAQAAAA8jcAAMolAAA2AAAAEAAAAPI3AACOJQAAWAAAADQAAAAAAAAAAAAAAP//////////BgAAAPI3fSUAOHAlEDhwJSE4cCUuOH0lLjiOJTYAAAAQAAAALjgAAMolAABYAAAANAAAAAAAAAAAAAAA//////////8GAAAALjjbJSE46CUQOOglADjoJfI32yXyN8olPQAAAAgAAAAbAAAAEAAAAPI3AAAWJQAANgAAABAAAADyNwAA2iQAAFgAAAA0AAAAAAAAAAAAAAD//////////wYAAADyN8kkADi8JBA4vCQhOLwkLjjJJC442iQ2AAAAEAAAAC44AAAWJQAAWAAAADQAAAAAAAAAAAAAAP//////////BgAAAC44JyUhODQlEDg0JQA4NCXyNycl8jcWJT0AAAAIAAAAGwAAABAAAADyNwAAYiQAADYAAAAQAAAA8jcAACYkAABYAAAANAAAAAAAAAAAAAAA//////////8GAAAA8jcVJAA4CCQQOAgkITgIJC44FSQuOCYkNgAAABAAAAAuOAAAYiQAAFgAAAA0AAAAAAAAAAAAAAD//////////wYAAAAuOHMkITiAJBA4gCQAOIAk8jdzJPI3YiQ9AAAACAAAABsAAAAQAAAAyjcAABMkAAA2AAAAEAAAAI43AAATJAAAWAAAADQAAAAAAAAAAAAAAP//////////BgAAAH03EyRwNwUkcDf1I3A35CN9N9cjjjfXIzYAAAAQAAAAyjcAANcjAABYAAAANAAAAAAAAAAAAAAA//////////8GAAAA2jfXI+g35CPoN/Uj6DcFJNo3EyTKNxMkPQAAAAgAAAAbAAAAEAAAABY3AAATJAAANgAAABAAAADaNgAAEyQAAFgAAAA0AAAAAAAAAAAAAAD//////////wYAAADJNhMkvDYFJLw29SO8NuQjyTbXI9o21yM2AAAAEAAAABY3AADXIwAAWAAAADQAAAAAAAAAAAAAAP//////////BgAAACY31yM0N+QjNDf1IzQ3BSQmNxMkFjcTJD0AAAAIAAAAGwAAABAAAABiNgAAEyQAADYAAAAQAAAAJjYAABMkAABYAAAANAAAAAAAAAAAAAAA//////////8GAAAAFTYTJAg2BSQINvUjCDbkIxU21yMmNtcjNgAAABAAAABiNgAA1yMAAFgAAAA0AAAAAAAAAAAAAAD//////////wYAAAByNtcjgDbkI4A29SOANgUkcjYTJGI2EyQ9AAAACAAAABsAAAAQAAAArjUAABMkAAA2AAAAEAAAAHI1AAATJAAAWAAAADQAAAAAAAAAAAAAAP//////////BgAAAGE1EyRUNQUkVDX1I1Q15CNhNdcjcjXXIzYAAAAQAAAArjUAANcjAABYAAAANAAAAAAAAAAAAAAA//////////8GAAAAvjXXI8w15CPMNfUjzDUFJL41EySuNRMkPQAAAAgAAAAbAAAAEAAAAPo0AAATJAAANgAAABAAAAC+NAAAEyQAAFgAAAA0AAAAAAAAAAAAAAD//////////wYAAACtNBMkoDQFJKA09SOgNOQjrTTXI7401yM2AAAAEAAAAPo0AADXIwAAWAAAADQAAAAAAAAAAAAAAP//////////BgAAAAo11yMYNeQjGDX1Ixg1BSQKNRMk+jQTJD0AAAAIAAAAGwAAABAAAABGNAAAEyQAADYAAAAQAAAACjQAABMkAABYAAAANAAAAAAAAAAAAAAA//////////8GAAAA+TMTJOwzBSTsM/Uj7DPkI/kz1yMKNNcjNgAAABAAAABGNAAA1yMAAFgAAAA0AAAAAAAAAAAAAAD//////////wYAAABWNNcjZDTkI2Q09SNkNAUkVjQTJEY0EyQ9AAAACAAAABsAAAAQAAAAkjMAABMkAAA2AAAAEAAAAFYzAAATJAAAWAAAADQAAAAAAAAAAAAAAP//////////BgAAAEUzEyQ4MwUkODP1Izgz5CNFM9cjVjPXIzYAAAAQAAAAkjMAANcjAABYAAAANAAAAAAAAAAAAAAA//////////8GAAAAojPXI7Az5COwM/UjsDMFJKIzEySSMxMkPQAAAAgAAAAbAAAAEAAAAN4yAAATJAAANgAAABAAAACiMgAAEyQAAFgAAAA0AAAAAAAAAAAAAAD//////////wYAAACRMhMkhDIFJIQy9SOEMuQjkTLXI6Iy1yM2AAAAEAAAAN4yAADXIwAAWAAAADQAAAAAAAAAAAAAAP//////////BgAAAO4y1yP8MuQj/DL1I/wyBSTuMhMk3jITJD0AAAAIAAAAGwAAABAAAAAqMgAAEyQAADYAAAAQAAAA7jEAABMkAABYAAAANAAAAAAAAAAAAAAA//////////8GAAAA3TETJNAxBSTQMfUj0DHkI90x1yPuMdcjNgAAABAAAAAqMgAA1yMAAFgAAAA0AAAAAAAAAAAAAAD//////////wYAAAA6MtcjSDLkI0gy9SNIMgUkOjITJCoyEyQ9AAAACAAAABsAAAAQAAAAdjEAABMkAAA2AAAAEAAAADoxAAATJAAAWAAAADQAAAAAAAAAAAAAAP//////////BgAAACkxEyQcMQUkHDH1Ixwx5CMpMdcjOjHXIzYAAAAQAAAAdjEAANcjAABYAAAANAAAAAAAAAAAAAAA//////////8GAAAAhjHXI5Qx5COUMfUjlDEFJIYxEyR2MRMkPQAAAAgAAAAbAAAAEAAAAMIwAAATJAAANgAAABAAAACGMAAAEyQAAFgAAAA0AAAAAAAAAAAAAAD//////////wYAAAB1MBMkaDAFJGgw9SNoMOQjdTDXI4Yw1yM2AAAAEAAAAMIwAADXIwAAWAAAADQAAAAAAAAAAAAAAP//////////BgAAANIw1yPgMOQj4DD1I+AwBSTSMBMkwjATJD0AAAAIAAAAGwAAABAAAAAOMAAAEyQAADYAAAAQAAAA0i8AABMkAABYAAAANAAAAAAAAAAAAAAA//////////8GAAAAwS8TJLQvBSS0L/UjtC/kI8Ev1yPSL9cjNgAAABAAAAAOMAAA1yMAAFgAAAA0AAAAAAAAAAAAAAD//////////wYAAAAeMNcjLDDkIyww9SMsMAUkHjATJA4wEyQ9AAAACAAAABsAAAAQAAAAWi8AABMkAAA2AAAAEAAAAB4vAAATJAAAWAAAADQAAAAAAAAAAAAAAP//////////BgAAAA0vEyQALwUkAC/1IwAv5CMNL9cjHi/XIzYAAAAQAAAAWi8AANcjAABYAAAANAAAAAAAAAAAAAAA//////////8GAAAAai/XI3gv5CN4L/UjeC8FJGovEyRaLxMkPQAAAAgAAAAbAAAAEAAAAKYuAAATJAAANgAAABAAAABqLgAAEyQAAFgAAAA0AAAAAAAAAAAAAAD//////////wYAAABZLhMkTC4FJEwu9SNMLuQjWS7XI2ou1yM2AAAAEAAAAKYuAADXIwAAWAAAADQAAAAAAAAAAAAAAP//////////BgAAALYu1yPELuQjxC71I8QuBSS2LhMkpi4TJD0AAAAIAAAAGwAAABAAAADyLQAAEyQAADYAAAAQAAAAti0AABMkAABYAAAANAAAAAAAAAAAAAAA//////////8GAAAApS0TJJgtBSSYLfUjmC3kI6Ut1yO2LdcjNgAAABAAAADyLQAA1yMAAFgAAAA0AAAAAAAAAAAAAAD//////////wYAAAACLtcjEC7kIxAu9SMQLgUkAi4TJPItEyQ9AAAACAAAABsAAAAQAAAAPi0AABMkAAA2AAAAEAAAAAItAAATJAAAWAAAADQAAAAAAAAAAAAAAP//////////BgAAAPEsEyTkLAUk5Cz1I+Qs5CPxLNcjAi3XIzYAAAAQAAAAPi0AANcjAABYAAAANAAAAAAAAAAAAAAA//////////8GAAAATi3XI1wt5CNcLfUjXC0FJE4tEyQ+LRMkPQAAAAgAAAAbAAAAEAAAAIosAAATJAAANgAAABAAAABOLAAAEyQAAFgAAAA0AAAAAAAAAAAAAAD//////////wYAAAA9LBMkMCwFJDAs9SMwLOQjPSzXI04s1yM2AAAAEAAAAIosAADXIwAAWAAAADQAAAAAAAAAAAAAAP//////////BgAAAJos1yOoLOQjqCz1I6gsBSSaLBMkiiwTJD0AAAAIAAAAGwAAABAAAADWKwAAEyQAADYAAAAQAAAAmisAABMkAABYAAAANAAAAAAAAAAAAAAA//////////8GAAAAiSsTJHwrBSR8K/UjfCvkI4kr1yOaK9cjNgAAABAAAADWKwAA1yMAAFgAAAA0AAAAAAAAAAAAAAD//////////wYAAADmK9cj9CvkI/Qr9SP0KwUk5isTJNYrEyQ9AAAACAAAABsAAAAQAAAAIisAABMkAAA2AAAAEAAAAOYqAAATJAAAWAAAADQAAAAAAAAAAAAAAP//////////BgAAANUqEyTIKgUkyCr1I8gq5CPVKtcj5irXIzYAAAAQAAAAIisAANcjAABYAAAANAAAAAAAAAAAAAAA//////////8GAAAAMivXI0Ar5CNAK/UjQCsFJDIrEyQiKxMkPQAAAAgAAAAbAAAAEAAAAG4qAAATJAAANgAAABAAAAAyKgAAEyQAAFgAAAA0AAAAAAAAAAAAAAD//////////wYAAAAhKhMkFCoFJBQq9SMUKuQjISrXIzIq1yM2AAAAEAAAAG4qAADXIwAAWAAAADQAAAAAAAAAAAAAAP//////////BgAAAH4q1yOMKuQjjCr1I4wqBSR+KhMkbioTJD0AAAAIAAAAGwAAABAAAAC6KQAAEyQAADYAAAAQAAAAfikAABMkAABYAAAANAAAAAAAAAAAAAAA//////////8GAAAAbSkTJGApBSRgKfUjYCnkI20p1yN+KdcjNgAAABAAAAC6KQAA1yMAAFgAAAA0AAAAAAAAAAAAAAD//////////wYAAADKKdcj2CnkI9gp9SPYKQUkyikTJLopEyQ9AAAACAAAABsAAAAQAAAABikAABMkAAA2AAAAEAAAAMooAAATJAAAWAAAADQAAAAAAAAAAAAAAP//////////BgAAALkoEySsKAUkrCj1I6wo5CO5KNcjyijXIzYAAAAQAAAABikAANcjAABYAAAANAAAAAAAAAAAAAAA//////////8GAAAAFinXIyQp5CMkKfUjJCkFJBYpEyQGKRMkPQAAAAgAAAAbAAAAEAAAAFIoAAATJAAANgAAABAAAAAWKAAAEyQAAFgAAAA0AAAAAAAAAAAAAAD//////////wYAAAAFKBMk+CcFJPgn9SP4J+QjBSjXIxYo1yM2AAAAEAAAAFIoAADXIwAAWAAAADQAAAAAAAAAAAAAAP//////////BgAAAGIo1yNwKOQjcCj1I3AoBSRiKBMkUigTJD0AAAAIAAAAGwAAABAAAACeJwAAEyQAADYAAAAQAAAAYicAABMkAABYAAAANAAAAAAAAAAAAAAA//////////8GAAAAUScTJEQnBSREJ/UjRCfkI1En1yNiJ9cjNgAAABAAAACeJwAA1yMAAFgAAAA0AAAAAAAAAAAAAAD//////////wYAAACuJ9cjvCfkI7wn9SO8JwUkricTJJ4nEyQ9AAAACAAAABsAAAAQAAAA6iYAABMkAAA2AAAAEAAAAK4mAAATJAAAWAAAADQAAAAAAAAAAAAAAP//////////BgAAAJ0mEySQJgUkkCb1I5Am5COdJtcjribXIzYAAAAQAAAA6iYAANcjAABYAAAANAAAAAAAAAAAAAAA//////////8GAAAA+ibXIwgn5CMIJ/UjCCcFJPomEyTqJhMkPQAAAAgAAAAbAAAAEAAAADYmAAATJAAANgAAABAAAAD6JQAAEyQAAFgAAAA0AAAAAAAAAAAAAAD//////////wYAAADpJRMk3CUFJNwl9SPcJeQj6SXXI/ol1yM2AAAAEAAAADYmAADXIwAAWAAAADQAAAAAAAAAAAAAAP//////////BgAAAEYm1yNUJuQjVCb1I1QmBSRGJhMkNiYTJD0AAAAIAAAAGwAAABAAAACCJQAAEyQAADYAAAAQAAAARiUAABMkAABYAAAANAAAAAAAAAAAAAAA//////////8GAAAANSUTJCglBSQoJfUjKCXkIzUl1yNGJdcjNgAAABAAAACCJQAA1yMAAFgAAAA0AAAAAAAAAAAAAAD//////////wYAAACSJdcjoCXkI6Al9SOgJQUkkiUTJIIlEyQ9AAAACAAAABsAAAAQAAAAziQAABMkAAA2AAAAEAAAAJIkAAATJAAAWAAAADQAAAAAAAAAAAAAAP//////////BgAAAIEkEyR0JAUkdCT1I3Qk5COBJNcjkiTXIzYAAAAQAAAAziQAANcjAABYAAAANAAAAAAAAAAAAAAA//////////8GAAAA3iTXI+wk5CPsJPUj7CQFJN4kEyTOJBMkPQAAAAgAAAAbAAAAEAAAABokAAATJAAANgAAABAAAADeIwAAEyQAAFgAAAA0AAAAAAAAAAAAAAD//////////wYAAADNIxMkwCMFJMAj9SPAI+QjzSPXI94j1yM2AAAAEAAAABokAADXIwAAWAAAADQAAAAAAAAAAAAAAP//////////BgAAACok1yM4JOQjOCT1IzgkBSQqJBMkGiQTJD0AAAAIAAAAGwAAABAAAABmIwAAEyQAADYAAAAQAAAAKiMAABMkAABYAAAANAAAAAAAAAAAAAAA//////////8GAAAAGSMTJAwjBSQMI/UjDCPkIxkj1yMqI9cjNgAAABAAAABmIwAA1yMAAFgAAAA0AAAAAAAAAAAAAAD//////////wYAAAB2I9cjhCPkI4Qj9SOEIwUkdiMTJGYjEyQ9AAAACAAAABsAAAAQAAAAsiIAABMkAAA2AAAAEAAAAHYiAAATJAAAWAAAADQAAAAAAAAAAAAAAP//////////BgAAAGUiEyRYIgUkWCL1I1gi5CNlItcjdiLXIzYAAAAQAAAAsiIAANcjAABYAAAANAAAAAAAAAAAAAAA//////////8GAAAAwiLXI9Ai5CPQIvUj0CIFJMIiEySyIhMkPQAAAAgAAAAbAAAAEAAAAP4hAAATJAAANgAAABAAAADCIQAAEyQAAFgAAAA0AAAAAAAAAAAAAAD//////////wYAAACxIRMkpCEFJKQh9SOkIeQjsSHXI8Ih1yM2AAAAEAAAAP4hAADXIwAAWAAAADQAAAAAAAAAAAAAAP//////////BgAAAA4i1yMcIuQjHCL1IxwiBSQOIhMk/iETJD0AAAAIAAAAGwAAABAAAABKIQAAEyQAADYAAAAQAAAADiEAABMkAABYAAAANAAAAAAAAAAAAAAA//////////8GAAAA/SATJPAgBSTwIPUj8CDkI/0g1yMOIdcjNgAAABAAAABKIQAA1yMAAFgAAAA0AAAAAAAAAAAAAAD//////////wYAAABaIdcjaCHkI2gh9SNoIQUkWiETJEohEyQ9AAAACAAAABsAAAAQAAAAliAAABMkAAA2AAAAEAAAAFogAAATJAAAWAAAADQAAAAAAAAAAAAAAP//////////BgAAAEkgEyQ8IAUkPCD1Izwg5CNJINcjWiDXIzYAAAAQAAAAliAAANcjAABYAAAANAAAAAAAAAAAAAAA//////////8GAAAApiDXI7Qg5CO0IPUjtCAFJKYgEySWIBMkPQAAAAgAAAAbAAAAEAAAAOIfAAATJAAANgAAABAAAACmHwAAEyQAAFgAAAA0AAAAAAAAAAAAAAD//////////wYAAACVHxMkiB8FJIgf9SOIH+QjlR/XI6Yf1yM2AAAAEAAAAOIfAADXIwAAWAAAADQAAAAAAAAAAAAAAP//////////BgAAAPIf1yMAIOQjACD1IwAgBSTyHxMk4h8TJD0AAAAIAAAAGwAAABAAAAAuHwAAEyQAADYAAAAQAAAA8h4AABMkAABYAAAANAAAAAAAAAAAAAAA//////////8GAAAA4R4TJNQeBSTUHvUj1B7kI+Ee1yPyHtcjNgAAABAAAAAuHwAA1yMAAFgAAAA0AAAAAAAAAAAAAAD//////////wYAAAA+H9cjTB/kI0wf9SNMHwUkPh8TJC4fEyQ9AAAACAAAABsAAAAQAAAAeh4AABMkAAA2AAAAEAAAAD4eAAATJAAAWAAAADQAAAAAAAAAAAAAAP//////////BgAAAC0eEyQgHgUkIB71IyAe5CMtHtcjPh7XIzYAAAAQAAAAeh4AANcjAABYAAAANAAAAAAAAAAAAAAA//////////8GAAAAih7XI5ge5COYHvUjmB4FJIoeEyR6HhMkPQAAAAgAAAAbAAAAEAAAAMYdAAATJAAANgAAABAAAACKHQAAEyQAAFgAAAA0AAAAAAAAAAAAAAD//////////wYAAAB5HRMkbB0FJGwd9SNsHeQjeR3XI4od1yM2AAAAEAAAAMYdAADXIwAAWAAAADQAAAAAAAAAAAAAAP//////////BgAAANYd1yPkHeQj5B31I+QdBSTWHRMkxh0TJD0AAAAIAAAAGwAAABAAAAASHQAAEyQAADYAAAAQAAAA1hwAABMkAABYAAAANAAAAAAAAAAAAAAA//////////8GAAAAxRwTJLgcBSS4HPUjuBzkI8Uc1yPWHNcjNgAAABAAAAASHQAA1yMAAFgAAAA0AAAAAAAAAAAAAAD//////////wYAAAAiHdcjMB3kIzAd9SMwHQUkIh0TJBIdEyQ9AAAACAAAABsAAAAQAAAAXhwAABMkAAA2AAAAEAAAACIcAAATJAAAWAAAADQAAAAAAAAAAAAAAP//////////BgAAABEcEyQEHAUkBBz1IwQc5CMRHNcjIhzXIzYAAAAQAAAAXhwAANcjAABYAAAANAAAAAAAAAAAAAAA//////////8GAAAAbhzXI3wc5CN8HPUjfBwFJG4cEyReHBMkPQAAAAgAAAAbAAAAEAAAAKobAAATJAAANgAAABAAAABuGwAAEyQAAFgAAAA0AAAAAAAAAAAAAAD//////////wYAAABdGxMkUBsFJFAb9SNQG+QjXRvXI24b1yM2AAAAEAAAAKobAADXIwAAWAAAADQAAAAAAAAAAAAAAP//////////BgAAALob1yPIG+QjyBv1I8gbBSS6GxMkqhsTJD0AAAAIAAAAGwAAABAAAAD2GgAAEyQAADYAAAAQAAAAuhoAABMkAABYAAAANAAAAAAAAAAAAAAA//////////8GAAAAqRoTJJwaBSScGvUjnBrkI6ka1yO6GtcjNgAAABAAAAD2GgAA1yMAAFgAAAA0AAAAAAAAAAAAAAD//////////wYAAAAGG9cjFBvkIxQb9SMUGwUkBhsTJPYaEyQ9AAAACAAAABsAAAAQAAAAQhoAABMkAAA2AAAAEAAAAAYaAAATJAAAWAAAADQAAAAAAAAAAAAAAP//////////BgAAAPUZEyToGQUk6Bn1I+gZ5CP1GdcjBhrXIzYAAAAQAAAAQhoAANcjAABYAAAANAAAAAAAAAAAAAAA//////////8GAAAAUhrXI2Aa5CNgGvUjYBoFJFIaEyRCGhMkPQAAAAgAAAAbAAAAEAAAAI4ZAAATJAAANgAAABAAAABSGQAAEyQAAFgAAAA0AAAAAAAAAAAAAAD//////////wYAAABBGRMkNBkFJDQZ9SM0GeQjQRnXI1IZ1yM2AAAAEAAAAI4ZAADXIwAAWAAAADQAAAAAAAAAAAAAAP//////////BgAAAJ4Z1yOsGeQjrBn1I6wZBSSeGRMkjhkTJD0AAAAIAAAAGwAAABAAAADaGAAAEyQAADYAAAAQAAAAnhgAABMkAABYAAAANAAAAAAAAAAAAAAA//////////8GAAAAjRgTJIAYBSSAGPUjgBjkI40Y1yOeGNcjNgAAABAAAADaGAAA1yMAAFgAAAA0AAAAAAAAAAAAAAD//////////wYAAADqGNcj+BjkI/gY9SP4GAUk6hgTJNoYEyQ9AAAACAAAABsAAAAQAAAAJhgAABMkAAA2AAAAEAAAAOoXAAATJAAAWAAAADQAAAAAAAAAAAAAAP//////////BgAAANkXEyTMFwUkzBf1I8wX5CPZF9cj6hfXIzYAAAAQAAAAJhgAANcjAABYAAAANAAAAAAAAAAAAAAA//////////8GAAAANhjXI0QY5CNEGPUjRBgFJDYYEyQmGBMkPQAAAAgAAAAbAAAAEAAAAHIXAAATJAAANgAAABAAAAA2FwAAEyQAAFgAAAA0AAAAAAAAAAAAAAD//////////wYAAAAlFxMkGBcFJBgX9SMYF+QjJRfXIzYX1yM2AAAAEAAAAHIXAADXIwAAWAAAADQAAAAAAAAAAAAAAP//////////BgAAAIIX1yOQF+QjkBf1I5AXBSSCFxMkchcTJD0AAAAIAAAAGwAAABAAAAC+FgAAEyQAADYAAAAQAAAAghYAABMkAABYAAAANAAAAAAAAAAAAAAA//////////8GAAAAcRYTJGQWBSRkFvUjZBbkI3EW1yOCFtcjNgAAABAAAAC+FgAA1yMAAFgAAAA0AAAAAAAAAAAAAAD//////////wYAAADOFtcj3BbkI9wW9SPcFgUkzhYTJL4WEyQ9AAAACAAAABsAAAAQAAAAChYAABMkAAA2AAAAEAAAAM4VAAATJAAAWAAAADQAAAAAAAAAAAAAAP//////////BgAAAL0VEySwFQUksBX1I7AV5CO9FdcjzhXXIzYAAAAQAAAAChYAANcjAABYAAAANAAAAAAAAAAAAAAA//////////8GAAAAGhbXIygW5CMoFvUjKBYFJBoWEyQKFhMkPQAAAAgAAAAbAAAAEAAAAFYVAAATJAAANgAAABAAAAAaFQAAEyQAAFgAAAA0AAAAAAAAAAAAAAD//////////wYAAAAJFRMk/BQFJPwU9SP8FOQjCRXXIxoV1yM2AAAAEAAAAFYVAADXIwAAWAAAADQAAAAAAAAAAAAAAP//////////BgAAAGYV1yN0FeQjdBX1I3QVBSRmFRMkVhUTJD0AAAAIAAAAGwAAABAAAACiFAAAEyQAADYAAAAQAAAAohQAABMkAABYAAAANAAAAAAAAAAAAAAA//////////8GAAAAkRQTJIQUBSSEFPUjhBTkI5EU1yOiFNcjNgAAABAAAACiFAAA1yMAAFgAAAA0AAAAAAAAAAAAAAD//////////wYAAACyFNcjwBTkI8AU9SPAFAUkshQTJKIUEyQ9AAAACAAAADwAAAAIAAAAPwAAABgAAABHAQAAPAIAAIQDAACEAgAAEwAAAAwAAAABAAAAJQAAAAwAAAAAAACAJQAAAAwAAAAHAACAJAAAACQAAAAAAIBBAAAAAAAAAAAAAIBBAAAAAAAAAAACAAAAKAAAAAwAAAACAAAARgAAAGwBAABgAQAARU1GKypAAAAkAAAAGAAAAAAAgD8AAAAAAAAAAAAAgD8AAAAAAAAAACpAAAAkAAAAGAAAAAAAgD8AAAAAAAAAAAAAgD8AAAAAAAAAACZAAAAQAAAABAAAAAAAAAAlQAAAEAAAAAQAAAAAAAAAH0ADAAwAAAAAAAAAIkAEAAwAAAAAAAAAHkAJAAwAAAAAAAAAIUAHAAwAAAAAAAAAKkAAACQAAAAYAAAAAADwQgAAAAAAAAAAAADwQruIqUPauB1ECEABA5AAAACEAAAAAhDA2w0AAAAAAAAAVhNRP9lPS75WE1E/isydvrtFIj/ZT8u+VhPRPtlPy75tNjs+2U/LvgAAAKWKzJ2+AAAApdlPS74AAAClOw22vW02Oz4AAMAkVhPRPgAAACW7RSI/AABAJVYTUT87Dba9VhNRP9lPS74AAwMDAwMDAwMDAwODAQMDFEABgBAAAAAEAAAA/////ygAAAAMAAAAAQAAACQAAAAkAAAAAACAPQAAAAAAAAAAAACAPQAAAAAAAAAAAgAAACcAAAAYAAAAAQAAAAAAAAD///8AAAAAACUAAAAMAAAAAQAAABMAAAAMAAAAAQAAADsAAAAIAAAAVQAAAFAAAAAAAAAAAAAAAP//////////DQAAAEob6SVKGxcl6xlsJDoYbCSJFmwkKhUXJSoV6SUqFbwmiRZnJzoYZyfrGWcnShu8Jkob6SU8AAAACAAAAD4AAAAYAAAAUgEAAEYCAAC1AQAAdw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7iKlD2rgdRAhAAAI8AAAAMAAAAAIQwNsAAAAAjgAAAAAAAACrqio8AgAAAAIAAAACAAAAAAAAAAIQwNsAAAAAAAD//xVAAQAQAAAABAAAAAAAAAAkAAAAJAAAAAAAgD0AAAAAAAAAAAAAgD0AAAAAAAAAAAIAAABfAAAAOAAAAAIAAAA4AAAAAAAAADgAAAAAAAAAAAABABQAAAAAAAAA/wAAAAAAAAAAAAAAAAAAACUAAAAMAAAAAgAAACUAAAAMAAAABQAAgFUAAABQAAAAUQEAAEUCAAC3AQAAeQIAAA0AAABKG+klShsXJesZbCQ6GGwkiRZsJCoVFyUqFeklKhW8JokWZyc6GGcn6xlnJ0obvCZKG+kl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QXskMKRBlEBEAAAAwAAAAAAAAAIQAAAAgAAAAcAAAACAAAAEsAAABAAAAAMAAAAAUAAAAgAAAAAQAAAAEAAAAQAAAAAAAAAAAAAADEAwAAXwQAAAAAAAAAAAAAxAMAAF8EAAAkAAAAJAAAAAAAgD8AAAAAAAAAAAAAgD8kF7JDCkQZRAIAAAAMAAAAEAAAAAAAAAAAAAAACgAAABAAAAAAAAAAAAAAAFIAAABwAQAAAgAAAOz///8AAAAAAAAAAAAAAAC8AgAAAAAAAAQABSJBAHIAaQBhAGwAIABOAGEAcgByAG8AdwAAAAAAAAD+GL0BAAAAAPILvQEAAAEAFAAAAAAAAAHyC70BAAAAAPILAAAAAAAAAAAAAAAAAAAAAAAAAADgwBwmLQAAAD0I1kT+fwAAAMAcJi0AAADQZoobvQEAAPDb/xi9AQAAEfzVRP5/AADw2/8YvQEAAAAA8gu9AQAAYAvKGL0BAADINwAAXwIAAIANDgq9AQAAkB/OG70BAADINwAABCUEABdIkjUAAAAAAQAAAAAAAAAAAAAAAAAAAAwAAAAAAAAABwAAAAAAAAAoqDMMvQEAAAFqjxu9AQAAAMAcJi0AAAABAAAAAAAAAFCSzhu9AQAAEfzVRP5/AADgtBwmLQAAAAAA5Am9AQAA2bQcJi0AAAAAAAAAAAAAAAAAAAAAAAAAAzfE32R2AAgAAAAAJQAAAAwAAAACAAAAFgAAAAwAAAAYAAAAEgAAAAwAAAABAAAAGAAAAAwAAAD/AAACVAAAAHgAAABkAQAAUgIAAKMBAABpAgAAAgAAAAAAAAAAAAAAAAAAAAAAAAAHAAAATAAAAAAAAAAAAAAAAAAAAP//////////XAAAAE4AZQB0AEYAbABvAHcAbm8MAAAACQAAAAUAAAAKAAAABQAAAAoAAAANAAAAJQAAAAwAAAANAACAKAAAAAwAAAACAAAAIgAAAAwAAAD/////RgAAALQBAACoAQAARU1GKypAAAAkAAAAGAAAAAAA8EIAAAAAAAAAAAAA8EIkF7JDCkQZ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t0q4UPauB1ECEABA5AAAACEAAAAAhDA2w0AAAAAAAAAVhNRP9lPS75WE1E/isydvrtFIj/ZT8u+VhPRPtlPy75tNjs+2U/LvgAAAKWKzJ2+AAAApdlPS74AAAClOw22vW02Oz4AAMAkVhPRPgAAACW7RSI/AABAJVYTUT87Dba9VhNRP9lPS74AAwMDAwMDAwMDAwODAQMDFEABgBAAAAAEAAAA/////yEAAAAIAAAAYgAAAAwAAAABAAAAJAAAACQAAAAAAIA9AAAAAAAAAAAAAIA9AAAAAAAAAAACAAAAJQAAAAwAAAABAAAAEwAAAAwAAAABAAAAOwAAAAgAAABVAAAAUAAAAAAAAAAAAAAA//////////8NAAAAPiLpJT4iFyXfIGwkLh9sJH0dbCQeHBclHhzpJR4cvCZ9HWcnLh9nJ98gZyc+IrwmPiLpJTwAAAAIAAAAPgAAABgAAADBAQAARgIAACQCAAB3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t0q4UPauB1ECEAAAjwAAAAwAAAAAhDA2wAAAACOAAAAAAAAAKuqKjwCAAAAAgAAAAIAAAAAAAAAAhDA2wAAAAAAAP//FUABABAAAAAEAAAAAAAAACQAAAAkAAAAAACAPQAAAAAAAAAAAACAPQAAAAAAAAAAAgAAAF8AAAA4AAAAAgAAADgAAAAAAAAAOAAAAAAAAAAAAAEAFAAAAAAAAAD/AAAAAAAAAAAAAAAAAAAAJQAAAAwAAAACAAAAJQAAAAwAAAAFAACAVQAAAFAAAADAAQAARQIAACYCAAB5AgAADQAAAD4i6SU+Ihcl3yBsJC4fbCR9HWwkHhwXJR4c6SUeHLwmfR1nJy4fZyffIGcnPiK8Jj4i6SU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gzuQwpEGUQEQAAADAAAAAAAAAAhAAAACAAAABwAAAAIAAAASwAAAEAAAAAwAAAABQAAACAAAAABAAAAAQAAABAAAAAAAAAAAAAAAMQDAABfBAAAAAAAAAAAAADEAwAAXwQAACQAAAAkAAAAAACAPwAAAAAAAAAAAACAP7IM7kMKRBlEAgAAAAwAAAAQAAAAAAAAAAAAAAAKAAAAEAAAAAAAAAAAAAAAUgAAAHABAAACAAAA7P///wAAAAAAAAAAAAAAALwCAAAAAAAABAAFIkEAcgBpAGEAbAAgAE4AYQByAHIAbwB3AAAAAAAAAP4YvQEAAAAA8gu9AQAAAQAUAAAAAACHiAg8AAAAAAAAAAAAAAAAAAAAAAAAAAAAAAAAAAAAAODAHCYtAAAAPQjWRP5/AAAAwBwmLQAAANBmihu9AQAA8Nv/GL0BAAAR/NVE/n8AAPDb/xi9AQAAAADyC70BAABgC8oYvQEAAMg3AABlAgAAOA0OCr0BAACQH84bvQEAAMg3AAAEGQQAF0iSNQAAAAABAAAAAAAAAAAAAAAAAAAADAAAAAAAAAAHAAAAAAAAACioMwy9AQAAAWqPG70BAAAAwBwmLQAAAAEAAAAAAAAAcJPOG70BAAAR/NVE/n8AAOC0HCYtAAAAAADkCb0BAADZtBwmLQAAAAAAAAAAAAAAAAAAAAAAAAADN8TfZHYACAAAAAAlAAAADAAAAAIAAAAWAAAADAAAABgAAAASAAAADAAAAAEAAAAYAAAADAAAAP8AAAJUAAAAZAAAANwBAABSAgAACQIAAGkCAAACAAAAAAAAAAAAAAAAAAAAAAAAAAQAAABMAAAAAAAAAAAAAAAAAAAA//////////9UAAAAWABNAFAAUAALAAAADgAAAAsAAAAKAAAAJQAAAAwAAAANAACAKAAAAAwAAAACAAAAIgAAAAwAAAD/////RgAAALQBAACoAQAARU1GKypAAAAkAAAAGAAAAAAA8EIAAAAAAAAAAAAA8EKyDO5DCkQZ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BmDETauB1ECEABA5AAAACEAAAAAhDA2w0AAAAAAAAAVhNRP9lPS75WE1E/isydvrtFIj/ZT8u+VhPRPtlPy75tNjs+2U/LvgAAAKWKzJ2+AAAApdlPS74AAAClOw22vW02Oz4AAMAkVhPRPgAAACW7RSI/AABAJVYTUT87Dba9VhNRP9lPS74AAwMDAwMDAwMDAwODAQMDFEABgBAAAAAEAAAA/////yEAAAAIAAAAYgAAAAwAAAABAAAAJAAAACQAAAAAAIA9AAAAAAAAAAAAAIA9AAAAAAAAAAACAAAAJQAAAAwAAAABAAAAEwAAAAwAAAABAAAAOwAAAAgAAABVAAAAUAAAAAAAAAAAAAAA//////////8NAAAAMinpJTIpFyXTJ2wkIiZsJHEkbCQSIxclEiPpJRIjvCZxJGcnIiZnJ9MnZycyKbwmMinpJTwAAAAIAAAAPgAAABgAAAAxAgAARgIAAJQCAAB3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oBmDETauB1ECEAAAjwAAAAwAAAAAhDA2wAAAACOAAAAAAAAAKuqKjwCAAAAAgAAAAIAAAAAAAAAAhDA2wAAAAAAAP//FUABABAAAAAEAAAAAAAAACQAAAAkAAAAAACAPQAAAAAAAAAAAACAPQAAAAAAAAAAAgAAAF8AAAA4AAAAAgAAADgAAAAAAAAAOAAAAAAAAAAAAAEAFAAAAAAAAAD/AAAAAAAAAAAAAAAAAAAAJQAAAAwAAAACAAAAJQAAAAwAAAAFAACAVQAAAFAAAAAvAgAARQIAAJUCAAB5AgAADQAAADIp6SUyKRcl0ydsJCImbCRxJGwkEiMXJRIj6SUSI7wmcSRnJyImZyfTJ2cnMim8JjIp6SU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pa4QRApEGUQEQAAADAAAAAAAAAAhAAAACAAAABwAAAAIAAAASwAAAEAAAAAwAAAABQAAACAAAAABAAAAAQAAABAAAAAAAAAAAAAAAMQDAABfBAAAAAAAAAAAAADEAwAAXwQAACQAAAAkAAAAAACAPwAAAAAAAAAAAACAP6WuEEQKRBlEAgAAAAwAAAAQAAAAAAAAAAAAAAAKAAAAEAAAAAAAAAAAAAAAUgAAAHABAAACAAAA7P///wAAAAAAAAAAAAAAALwCAAAAAAAABAAFIkEAcgBpAGEAbAAgAE4AYQByAHIAbwB3AAAAAAAAAP4YvQEAAAAA8gu9AQAAAQAUAAAAAACHiAg8AAAAAAAAAAAAAAAAAAAAAAAAAAAAAAAAAAAAAODAHCYtAAAAPQjWRP5/AAAAwBwmLQAAANBmihu9AQAA8Nv/GL0BAAAR/NVE/n8AAPDb/xi9AQAAAADyC70BAABgC8oYvQEAAMg3AABwAgAA4A0OCr0BAACQH84bvQEAAMg3AAAE6AQAF0iSNQAAAAABAAAAAAAAAAAAAAAAAAAADAAAAAAAAAAHAAAAAAAAACioMwy9AQAAAWqPG70BAAAAwBwmLQAAAAEAAAAAAAAAgJXOG70BAAAR/NVE/n8AAOC0HCYtAAAAAADkCb0BAADZtBwmLQAAAAAAAAAAAAAAAAAAAAAAAAADN8TfZHYACAAAAAAlAAAADAAAAAIAAAAWAAAADAAAABgAAAASAAAADAAAAAEAAAAYAAAADAAAAP8AAAJUAAAAeAAAAEMCAABSAgAAggIAAGkCAAACAAAAAAAAAAAAAAAAAAAAAAAAAAcAAABMAAAAAAAAAAAAAAAAAAAA//////////9cAAAATgBlAHQAQwBvAG4AZgAyMgwAAAAJAAAABQAAAAwAAAAKAAAACgAAAAYAAAAlAAAADAAAAA0AAIAoAAAADAAAAAIAAAAiAAAADAAAAP////9GAAAAtAEAAKgBAABFTUYrKkAAACQAAAAYAAAAAADwQgAAAAAAAAAAAADwQqWuEEQKRBlE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kTcoRNq4HUQIQAEDkAAAAIQAAAACEMDbDQAAAAAAAABWE1E/2U9LvlYTUT+KzJ2+u0UiP9lPy75WE9E+2U/Lvm02Oz7ZT8u+AAAApYrMnb4AAACl2U9LvgAAAKU7Dba9bTY7PgAAwCRWE9E+AAAAJbtFIj8AAEAlVhNRPzsNtr1WE1E/2U9LvgADAwMDAwMDAwMDA4MBAwMUQAGAEAAAAAQAAAD/////IQAAAAgAAABiAAAADAAAAAEAAAAkAAAAJAAAAAAAgD0AAAAAAAAAAAAAgD0AAAAAAAAAAAIAAAAlAAAADAAAAAEAAAATAAAADAAAAAEAAAA7AAAACAAAAFUAAABQAAAAAAAAAAAAAAD//////////w0AAAAmMOklJjAXJccubCQWLWwkZStsJAYqFyUGKuklBiq8JmUrZycWLWcnxy5nJyYwvCYmMOklPAAAAAgAAAA+AAAAGAAAAKACAABGAgAAAwMAAHc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kTcoRNq4HUQIQAACPAAAADAAAAACEMDbAAAAAI4AAAAAAAAAq6oqPAIAAAACAAAAAgAAAAAAAAACEMDbAAAAAAAA//8VQAEAEAAAAAQAAAAAAAAAJAAAACQAAAAAAIA9AAAAAAAAAAAAAIA9AAAAAAAAAAACAAAAXwAAADgAAAACAAAAOAAAAAAAAAA4AAAAAAAAAAAAAQAUAAAAAAAAAP8AAAAAAAAAAAAAAAAAAAAlAAAADAAAAAIAAAAlAAAADAAAAAUAAIBVAAAAUAAAAJ4CAABFAgAABAMAAHkCAAANAAAAJjDpJSYwFyXHLmwkFi1sJGUrbCQGKhclBirpJQYqvCZlK2cnFi1nJ8cuZycmMLwmJjDpJ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cZy1ECkQZRARAAAAMAAAAAAAAACEAAAAIAAAAHAAAAAgAAABLAAAAQAAAADAAAAAFAAAAIAAAAAEAAAABAAAAEAAAAAAAAAAAAAAAxAMAAF8EAAAAAAAAAAAAAMQDAABfBAAAJAAAACQAAAAAAIA/AAAAAAAAAAAAAIA/3GctRApEGUQCAAAADAAAABAAAAAAAAAAAAAAAAoAAAAQAAAAAAAAAAAAAABSAAAAcAEAAAIAAADs////AAAAAAAAAAAAAAAAvAIAAAAAAAAEAAUiQQByAGkAYQBsACAATgBhAHIAcgBvAHcAAAAAAAAA/hi9AQAAAADyC70BAAABABQAAAAAAIeICDwAAAAAAAAAAAAAAAAAAAAAAAAAAAAAAAAAAAAA4MAcJi0AAAA9CNZE/n8AAADAHCYtAAAA0GaKG70BAADw2/8YvQEAABH81UT+fwAA8Nv/GL0BAAAAAPILvQEAAGALyhi9AQAAyDcAAEsCAACADQ4KvQEAAJAfzhu9AQAAyDcAAAQsBAAXSJI1AAAAAAEAAAAAAAAAAAAAAAAAAAAMAAAAAAAAAAcAAAAAAAAAKKgzDL0BAAABao8bvQEAAADAHCYtAAAAAQAAAAAAAACQjs4bvQEAABH81UT+fwAA4LQcJi0AAAAAAOQJvQEAANm0HCYtAAAAAAAAAAAAAAAAAAAAAAAAAAM3xN9kdgAIAAAAACUAAAAMAAAAAgAAABYAAAAMAAAAGAAAABIAAAAMAAAAAQAAABgAAAAMAAAA/wAAAlQAAABsAAAAtgIAAFICAADtAgAAaQIAAAIAAAAAAAAAAAAAAAAAAAAAAAAABQAAAEwAAAAAAAAAAAAAAAAAAAD//////////1gAAABCAEcAUABMAFMAZSAMAAAADQAAAAsAAAAKAAAACgAAACUAAAAMAAAADQAAgCgAAAAMAAAAAgAAACIAAAAMAAAA/////0YAAAC0AQAAqAEAAEVNRisqQAAAJAAAABgAAAAAAPBCAAAAAAAAAAAAAPBC3GctRApEGU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jCERE2rgdRAhAAQOQAAAAhAAAAAIQwNsNAAAAAAAAAFYTUT/ZT0u+VhNRP4rMnb67RSI/2U/LvlYT0T7ZT8u+bTY7PtlPy74AAAClisydvgAAAKXZT0u+AAAApTsNtr1tNjs+AADAJFYT0T4AAAAlu0UiPwAAQCVWE1E/Ow22vVYTUT/ZT0u+AAMDAwMDAwMDAwMDgwEDAxRAAYAQAAAABAAAAP////8hAAAACAAAAGIAAAAMAAAAAQAAACQAAAAkAAAAAACAPQAAAAAAAAAAAACAPQAAAAAAAAAAAgAAACUAAAAMAAAAAQAAABMAAAAMAAAAAQAAADsAAAAIAAAAVQAAAFAAAAAAAAAAAAAAAP//////////DQAAABs36SUbNxclvDVsJAs0bCRaMmwk+zAXJfsw6SX7MLwmWjJnJws0Zye8NWcnGze8Jhs36SU8AAAACAAAAD4AAAAYAAAADwMAAEYCAAByAwAAdw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jCERE2rgdRAhAAAI8AAAAMAAAAAIQwNsAAAAAjgAAAAAAAACrqio8AgAAAAIAAAACAAAAAAAAAAIQwNsAAAAAAAD//xVAAQAQAAAABAAAAAAAAAAkAAAAJAAAAAAAgD0AAAAAAAAAAAAAgD0AAAAAAAAAAAIAAABfAAAAOAAAAAIAAAA4AAAAAAAAADgAAAAAAAAAAAABABQAAAAAAAAA/wAAAAAAAAAAAAAAAAAAACUAAAAMAAAAAgAAACUAAAAMAAAABQAAgFUAAABQAAAADgMAAEUCAAB0AwAAeQIAAA0AAAAbN+klGzcXJbw1bCQLNGwkWjJsJPswFyX7MOkl+zC8JloyZycLNGcnvDVnJxs3vCYbN+kl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C0SkQKRBlEBEAAAAwAAAAAAAAAIQAAAAgAAAAcAAAACAAAAEsAAABAAAAAMAAAAAUAAAAgAAAAAQAAAAEAAAAQAAAAAAAAAAAAAADEAwAAXwQAAAAAAAAAAAAAxAMAAF8EAAAkAAAAJAAAAAAAgD8AAAAAAAAAAAAAgD8AtEpECkQZRAIAAAAMAAAAEAAAAAAAAAAAAAAACgAAABAAAAAAAAAAAAAAAFIAAABwAQAAAgAAAOz///8AAAAAAAAAAAAAAAC8AgAAAAAAAAQABSJBAHIAaQBhAGwAIABOAGEAcgByAG8AdwAAAAAAAAD+GL0BAAAAAPILvQEAAAEAFAAAAAAAh4gIPAAAAAAAAAAAAAAAAAAAAAAAAAAAAAAAAAAAAADgwBwmLQAAAD0I1kT+fwAAAMAcJi0AAADQZoobvQEAAPDb/xi9AQAAEfzVRP5/AADw2/8YvQEAAAAA8gu9AQAAYAvKGL0BAADINwAAfAIAADgNDgq9AQAAkB/OG70BAADINwAABCAEABdIkjUAAAAAAQAAAAAAAAAAAAAAAAAAAAwAAAAAAAAABwAAAAAAAAAoqDMMvQEAAAFqjxu9AQAAAMAcJi0AAAABAAAAAAAAAMCXzhu9AQAAEfzVRP5/AADgtBwmLQAAAAAA5Am9AQAA2bQcJi0AAAAAAAAAAAAAAAAAAAAAAAAAAzfE32R2AAgAAAAAJQAAAAwAAAACAAAAFgAAAAwAAAAYAAAAEgAAAAwAAAABAAAAGAAAAAwAAAD/AAACVAAAAGQAAAArAwAAUgIAAFcDAABpAgAAAgAAAAAAAAAAAAAAAAAAAAAAAAAEAAAATAAAAAAAAAAAAAAAAAAAAP//////////VAAAAFAARQBDAFAACwAAAAsAAAAMAAAACwAAACUAAAAMAAAADQAAgCgAAAAMAAAAAgAAACIAAAAMAAAA/////0YAAAAgAQAAFAEAAEVNRisqQAAAJAAAABgAAAAAAPBCAAAAAAAAAAAAAPBCALRKRApEG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owqpDmJYlRARAAAAMAAAAAAAAACEAAAAIAAAAHAAAAAgAAABLAAAAQAAAADAAAAAFAAAAIAAAAAEAAAABAAAAEAAAAAAAAAAAAAAAxAMAAF8EAAAAAAAAAAAAAMQDAABfBAAAJAAAACQAAAAAAIA/AAAAAAAAAAAAAIA/aMKqQ5iWJUQCAAAADAAAABAAAAAAAAAAAAAAAAoAAAAQAAAAAAAAAAAAAABSAAAAcAEAAAIAAADs////AAAAAAAAAAAAAAAAvAIAAAAAAAAEAAUiQwBhAGwAaQBiAHIAaQAAAHIAcgBvAHcAAAAAAAAA/hi9AQAAAADyC70BAAABABQAAAAAAIeICDwAAAAAAAAAAAAAAAAAAAAAAAAAAAAAAAAAAAAA4MAcJi0AAAAJAAAAAAAAAADAHCYtAAAA0GaKG70BAADw2/8YvQEAABH81UT+fwAA8Nv/GL0BAAAAAPILvQEAAFgf7f//////yDcAAATtBADgDQ4KvQEAAFgf7f//////yDcAAATtBAAXSJI1AAAAAAEAAAAAAAAAAAAAAAAAAADINwAAIb0BAEybxkL+fwAAAQAAAAAAAABxvpY1/n8AAODAHCYtAAAAAMAcJgAAAADQZoobvQEAAPPEy9/9fwAAAAAAAAAAAABYHwTtAAAAAJm0HCYtAAAAdBv+Q/5/AADgDQ4KvQEAAAM3xN9kdgAIAAAAACUAAAAMAAAAAgAAABYAAAAMAAAAGAAAABIAAAAMAAAAAQAAABgAAAAMAAAA/wAAAlQAAADMAAAAVgEAAIMCAAATAgAAmgIAAAIAAAAAAAAAAAAAAAAAAAAAAAAAFQAAAEwAAAAAAAAAAAAAAAAAAAD//////////3gAAABTAG8AdQB0AGgAYgBvAHUAbgBkACAASQBuAHQAZQByAGYAYQBjAGUAcwAzNgkAAAALAAAACwAAAAcAAAALAAAACgAAAAsAAAALAAAACwAAAAoAAAAFAAAABQAAAAsAAAAHAAAACgAAAAcAAAAGAAAACgAAAAkAAAAKAAAACAAAACUAAAAMAAAADQAAgCgAAAAMAAAAAgAAACIAAAAMAAAA/////0YAAAAgAQAAFAEAAEVNRisqQAAAJAAAABgAAAAAAPBCAAAAAAAAAAAAAPBCaMKqQ5iWJ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lYAhEdC97RARAAAAMAAAAAAAAACEAAAAIAAAAHAAAAAgAAABLAAAAQAAAADAAAAAFAAAAIAAAAAEAAAABAAAAEAAAAAAAAAAAAAAAxAMAAF8EAAAAAAAAAAAAAMQDAABfBAAAJAAAACQAAAAAAIA/AAAAAAAAAAAAAIA/JWAIRHQve0QCAAAADAAAABAAAAAAAAAAAAAAAAoAAAAQAAAAAAAAAAAAAABSAAAAcAEAAAIAAADs////AAAAAAAAAAAAAAAAvAIAAAAAAAAEAAUiQQByAGkAYQBsACAATgBhAHIAcgBvAHcAAAAAAAAA/hi9AQAAAADyC70BAAABABQAAAAAAIeICDwAAAAAAAAAAAAAAAAAAAAAAAAAAAAAAAAAAAAA4MAcJi0AAAA9CNZE/n8AAADAHCYtAAAA0GaKG70BAADw2/8YvQEAABH81UT+fwAA8Nv/GL0BAAAAAPILvQEAAGALyhi9AQAAyDcAAEQCAACADQ4KvQEAAJAfzhu9AQAAyDcAAAQwBAAXSJI1AAAAAAEAAAAAAAAAAAAAAAAAAAAMAAAAAAAAAAcAAAAAAAAAKKgzDL0BAAABao8bvQEAAADAHCYtAAAAAQAAAAAAAABAjc4bvQEAABH81UT+fwAA4LQcJi0AAAAAAOQJvQEAANm0HCYtAAAAAAAAAAAAAAAAAAAAAAAAAAM3xN9kdgAIAAAAACUAAAAMAAAAAgAAABYAAAAMAAAAGAAAABIAAAAMAAAAAQAAABgAAAAMAAAAAHDAAlQAAACsAAAAIgIAANoDAACrAgAA8QMAAAIAAAAAAAAAAAAAAAAAAAAAAAAAEAAAAEwAAAAAAAAAAAAAAAAAAAD//////////2wAAABGAG8AcgB3AGEAcgBkAGkAbgBnACAAUABsAGEAbgBlAAoAAAAKAAAABgAAAA0AAAAJAAAABwAAAAoAAAAEAAAACgAAAAoAAAAFAAAACwAAAAQAAAAJAAAACgAAAAoAAAAlAAAADAAAAA0AAIAoAAAADAAAAAIAAAAiAAAADAAAAP////9GAAAAuAEAAKwBAABFTUYrKkAAACQAAAAYAAAAAADwQgAAAAAAAAAAAADwQiVgCER0L3tE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a0ilQ1N3DEQIQAACTAAAAEAAAAACEMDbAAAAAM4BAAAAAAAAAD7fRgIAAAACAAAAAgAAAAIAAAAAAAAAAgAAAAAAAEAAAIA/AhDA2wAAAAAAAAD/CEABA0gAAAA8AAAAAhDA2wUAAAAAAAAAAAAAAAAAAAD/1YNKAAAAAP/Vg0p0P0DJAAAAAHQ/QMkAAAAAAAAAAAABAQGBAwMDFUABABAAAAAEAAAAAAAAACgAAAAMAAAAAQAAACEAAAAIAAAAYgAAAAwAAAABAAAAJAAAACQAAAAAAIA9AAAAAAAAAAAAAIA9AAAAAAAAAAACAAAAXwAAADgAAAABAAAAOAAAAAAAAAA4AAAAAAAAAAACAQABAAAAAAAAAAAAAAAAAAAAAAAAAAAAAAAlAAAADAAAAAEAAAAnAAAAGAAAAAIAAAAAAAAAAAAAAAAAAAAlAAAADAAAAAIAAAATAAAADAAAAAIAAAA7AAAACAAAABsAAAAQAAAAwBQAAN0cAAA2AAAAEAAAAMAUAAAZHQAAWAAAADQAAAAAAAAAAAAAAP//////////BgAAAMAUKR2yFDcdohQ3HZEUNx2EFCkdhBQZHTYAAAAQAAAAhBQAAN0cAABYAAAANAAAAAAAAAAAAAAA//////////8GAAAAhBTMHJEUvxyiFL8cshS/HMAUzBzAFN0cPQAAAAgAAAAbAAAAEAAAAMAUAACRHQAANgAAABAAAADAFAAAzR0AAFgAAAA0AAAAAAAAAAAAAAD//////////wYAAADAFN0dshTrHaIU6x2RFOsdhBTdHYQUzR02AAAAEAAAAIQUAACRHQAAWAAAADQAAAAAAAAAAAAAAP//////////BgAAAIQUgB2RFHMdohRzHbIUcx3AFIAdwBSRHT0AAAAIAAAAGwAAABAAAADAFAAARR4AADYAAAAQAAAAwBQAAIEeAABYAAAANAAAAAAAAAAAAAAA//////////8GAAAAwBSRHrIUnx6iFJ8ekRSfHoQUkR6EFIEeNgAAABAAAACEFAAARR4AAFgAAAA0AAAAAAAAAAAAAAD//////////wYAAACEFDQekRQnHqIUJx6yFCcewBQ0HsAURR49AAAACAAAABsAAAAQAAAAwBQAAPkeAAA2AAAAEAAAAMAUAAA1HwAAWAAAADQAAAAAAAAAAAAAAP//////////BgAAAMAURR+yFFMfohRTH5EUUx+EFEUfhBQ1HzYAAAAQAAAAhBQAAPkeAABYAAAANAAAAAAAAAAAAAAA//////////8GAAAAhBToHpEU2x6iFNseshTbHsAU6B7AFPkePQAAAAgAAAAbAAAAEAAAAMAUAACtHwAANgAAABAAAADAFAAA6R8AAFgAAAA0AAAAAAAAAAAAAAD//////////wYAAADAFPkfshQHIKIUByCRFAcghBT5H4QU6R82AAAAEAAAAIQUAACtHwAAWAAAADQAAAAAAAAAAAAAAP//////////BgAAAIQUnB+RFI8fohSPH7IUjx/AFJwfwBStHz0AAAAIAAAAGwAAABAAAADAFAAAYSAAADYAAAAQAAAAwBQAAJ0gAABYAAAANAAAAAAAAAAAAAAA//////////8GAAAAwBStILIUuyCiFLsgkRS7IIQUrSCEFJ0gNgAAABAAAACEFAAAYSAAAFgAAAA0AAAAAAAAAAAAAAD//////////wYAAACEFFAgkRRDIKIUQyCyFEMgwBRQIMAUYSA9AAAACAAAABsAAAAQAAAAwBQAABUhAAA2AAAAEAAAAMAUAABRIQAAWAAAADQAAAAAAAAAAAAAAP//////////BgAAAMAUYSGyFG8hohRvIZEUbyGEFGEhhBRRITYAAAAQAAAAhBQAABUhAABYAAAANAAAAAAAAAAAAAAA//////////8GAAAAhBQEIZEU9yCiFPcgshT3IMAUBCHAFBUhPQAAAAgAAAAbAAAAEAAAAMAUAADJIQAANgAAABAAAADAFAAABSIAAFgAAAA0AAAAAAAAAAAAAAD//////////wYAAADAFBUishQjIqIUIyKRFCMihBQVIoQUBSI2AAAAEAAAAIQUAADJIQAAWAAAADQAAAAAAAAAAAAAAP//////////BgAAAIQUuCGRFKshohSrIbIUqyHAFLghwBTJIT0AAAAIAAAAGwAAABAAAADAFAAAfSIAADYAAAAQAAAAwBQAALkiAABYAAAANAAAAAAAAAAAAAAA//////////8GAAAAwBTJIrIU1yKiFNcikRTXIoQUySKEFLkiNgAAABAAAACEFAAAfSIAAFgAAAA0AAAAAAAAAAAAAAD//////////wYAAACEFGwikRRfIqIUXyKyFF8iwBRsIsAUfSI9AAAACAAAABsAAAAQAAAAvBQAAPgiAAA2AAAAEAAAAPgUAAD4IgAAWAAAADQAAAAAAAAAAAAAAP//////////BgAAAAkV+CIWFQYjFhUWIxYVJyMJFTQj+BQ0IzYAAAAQAAAAvBQAADQjAABYAAAANAAAAAAAAAAAAAAA//////////8GAAAArBQ0I54UJyOeFBYjnhQGI6wU+CK8FPgiPQAAAAgAAAAbAAAAEAAAAHAVAAD4IgAANgAAABAAAACsFQAA+CIAAFgAAAA0AAAAAAAAAAAAAAD//////////wYAAAC9FfgiyhUGI8oVFiPKFScjvRU0I6wVNCM2AAAAEAAAAHAVAAA0IwAAWAAAADQAAAAAAAAAAAAAAP//////////BgAAAGAVNCNSFScjUhUWI1IVBiNgFfgicBX4Ij0AAAAIAAAAGwAAABAAAAAkFgAA+CIAADYAAAAQAAAAYBYAAPgiAABYAAAANAAAAAAAAAAAAAAA//////////8GAAAAcRb4In4WBiN+FhYjfhYnI3EWNCNgFjQjNgAAABAAAAAkFgAANCMAAFgAAAA0AAAAAAAAAAAAAAD//////////wYAAAAUFjQjBhYnIwYWFiMGFgYjFBb4IiQW+CI9AAAACAAAABsAAAAQAAAA2BYAAPgiAAA2AAAAEAAAABQXAAD4IgAAWAAAADQAAAAAAAAAAAAAAP//////////BgAAACUX+CIyFwYjMhcWIzIXJyMlFzQjFBc0IzYAAAAQAAAA2BYAADQjAABYAAAANAAAAAAAAAAAAAAA//////////8GAAAAyBY0I7oWJyO6FhYjuhYGI8gW+CLYFvgiPQAAAAgAAAAbAAAAEAAAAIwXAAD4IgAANgAAABAAAADIFwAA+CIAAFgAAAA0AAAAAAAAAAAAAAD//////////wYAAADZF/gi5hcGI+YXFiPmFycj2Rc0I8gXNCM2AAAAEAAAAIwXAAA0IwAAWAAAADQAAAAAAAAAAAAAAP//////////BgAAAHwXNCNuFycjbhcWI24XBiN8F/gijBf4Ij0AAAAIAAAAGwAAABAAAABAGAAA+CIAADYAAAAQAAAAfBgAAPgiAABYAAAANAAAAAAAAAAAAAAA//////////8GAAAAjRj4IpoYBiOaGBYjmhgnI40YNCN8GDQjNgAAABAAAABAGAAANCMAAFgAAAA0AAAAAAAAAAAAAAD//////////wYAAAAwGDQjIhgnIyIYFiMiGAYjMBj4IkAY+CI9AAAACAAAABsAAAAQAAAA9BgAAPgiAAA2AAAAEAAAADAZAAD4IgAAWAAAADQAAAAAAAAAAAAAAP//////////BgAAAEEZ+CJOGQYjThkWI04ZJyNBGTQjMBk0IzYAAAAQAAAA9BgAADQjAABYAAAANAAAAAAAAAAAAAAA//////////8GAAAA5Bg0I9YYJyPWGBYj1hgGI+QY+CL0GPgiPQAAAAgAAAAbAAAAEAAAAKgZAAD4IgAANgAAABAAAADkGQAA+CIAAFgAAAA0AAAAAAAAAAAAAAD//////////wYAAAD1GfgiAhoGIwIaFiMCGicj9Rk0I+QZNCM2AAAAEAAAAKgZAAA0IwAAWAAAADQAAAAAAAAAAAAAAP//////////BgAAAJgZNCOKGScjihkWI4oZBiOYGfgiqBn4Ij0AAAAIAAAAGwAAABAAAABcGgAA+CIAADYAAAAQAAAAmBoAAPgiAABYAAAANAAAAAAAAAAAAAAA//////////8GAAAAqRr4IrYaBiO2GhYjthonI6kaNCOYGjQjNgAAABAAAABcGgAANCMAAFgAAAA0AAAAAAAAAAAAAAD//////////wYAAABMGjQjPhonIz4aFiM+GgYjTBr4Ilwa+CI9AAAACAAAABsAAAAQAAAAEBsAAPgiAAA2AAAAEAAAAEwbAAD4IgAAWAAAADQAAAAAAAAAAAAAAP//////////BgAAAF0b+CJqGwYjahsWI2obJyNdGzQjTBs0IzYAAAAQAAAAEBsAADQjAABYAAAANAAAAAAAAAAAAAAA//////////8GAAAAABs0I/IaJyPyGhYj8hoGIwAb+CIQG/giPQAAAAgAAAAbAAAAEAAAAMQbAAD4IgAANgAAABAAAAAAHAAA+CIAAFgAAAA0AAAAAAAAAAAAAAD//////////wYAAAARHPgiHhwGIx4cFiMeHCcjERw0IwAcNCM2AAAAEAAAAMQbAAA0IwAAWAAAADQAAAAAAAAAAAAAAP//////////BgAAALQbNCOmGycjphsWI6YbBiO0G/gixBv4Ij0AAAAIAAAAGwAAABAAAAB4HAAA+CIAADYAAAAQAAAAtBwAAPgiAABYAAAANAAAAAAAAAAAAAAA//////////8GAAAAxRz4ItIcBiPSHBYj0hwnI8UcNCO0HDQjNgAAABAAAAB4HAAANCMAAFgAAAA0AAAAAAAAAAAAAAD//////////wYAAABoHDQjWhwnI1ocFiNaHAYjaBz4Ingc+CI9AAAACAAAABsAAAAQAAAALB0AAPgiAAA2AAAAEAAAAGgdAAD4IgAAWAAAADQAAAAAAAAAAAAAAP//////////BgAAAHkd+CKGHQYjhh0WI4YdJyN5HTQjaB00IzYAAAAQAAAALB0AADQjAABYAAAANAAAAAAAAAAAAAAA//////////8GAAAAHB00Iw4dJyMOHRYjDh0GIxwd+CIsHfgiPQAAAAgAAAAbAAAAEAAAAOAdAAD4IgAANgAAABAAAAAcHgAA+CIAAFgAAAA0AAAAAAAAAAAAAAD//////////wYAAAAtHvgiOh4GIzoeFiM6HicjLR40IxweNCM2AAAAEAAAAOAdAAA0IwAAWAAAADQAAAAAAAAAAAAAAP//////////BgAAANAdNCPCHScjwh0WI8IdBiPQHfgi4B34Ij0AAAAIAAAAGwAAABAAAACUHgAA+CIAADYAAAAQAAAA0B4AAPgiAABYAAAANAAAAAAAAAAAAAAA//////////8GAAAA4R74Iu4eBiPuHhYj7h4nI+EeNCPQHjQjNgAAABAAAACUHgAANCMAAFgAAAA0AAAAAAAAAAAAAAD//////////wYAAACEHjQjdh4nI3YeFiN2HgYjhB74IpQe+CI9AAAACAAAABsAAAAQAAAASB8AAPgiAAA2AAAAEAAAAIQfAAD4IgAAWAAAADQAAAAAAAAAAAAAAP//////////BgAAAJUf+CKiHwYjoh8WI6IfJyOVHzQjhB80IzYAAAAQAAAASB8AADQjAABYAAAANAAAAAAAAAAAAAAA//////////8GAAAAOB80IyofJyMqHxYjKh8GIzgf+CJIH/giPQAAAAgAAAAbAAAAEAAAAPwfAAD4IgAANgAAABAAAAA4IAAA+CIAAFgAAAA0AAAAAAAAAAAAAAD//////////wYAAABJIPgiViAGI1YgFiNWICcjSSA0IzggNCM2AAAAEAAAAPwfAAA0IwAAWAAAADQAAAAAAAAAAAAAAP//////////BgAAAOwfNCPeHycj3h8WI94fBiPsH/gi/B/4Ij0AAAAIAAAAGwAAABAAAACwIAAA+CIAADYAAAAQAAAA7CAAAPgiAABYAAAANAAAAAAAAAAAAAAA//////////8GAAAA/SD4IgohBiMKIRYjCiEnI/0gNCPsIDQjNgAAABAAAACwIAAANCMAAFgAAAA0AAAAAAAAAAAAAAD//////////wYAAACgIDQjkiAnI5IgFiOSIAYjoCD4IrAg+CI9AAAACAAAABsAAAAQAAAAZCEAAPgiAAA2AAAAEAAAAKAhAAD4IgAAWAAAADQAAAAAAAAAAAAAAP//////////BgAAALEh+CK+IQYjviEWI74hJyOxITQjoCE0IzYAAAAQAAAAZCEAADQjAABYAAAANAAAAAAAAAAAAAAA//////////8GAAAAVCE0I0YhJyNGIRYjRiEGI1Qh+CJkIfgiPQAAAAgAAAAbAAAAEAAAABgiAAD4IgAANgAAABAAAABUIgAA+CIAAFgAAAA0AAAAAAAAAAAAAAD//////////wYAAABlIvgiciIGI3IiFiNyIicjZSI0I1QiNCM2AAAAEAAAABgiAAA0IwAAWAAAADQAAAAAAAAAAAAAAP//////////BgAAAAgiNCP6IScj+iEWI/ohBiMIIvgiGCL4Ij0AAAAIAAAAGwAAABAAAADMIgAA+CIAADYAAAAQAAAACCMAAPgiAABYAAAANAAAAAAAAAAAAAAA//////////8GAAAAGSP4IiYjBiMmIxYjJiMnIxkjNCMIIzQjNgAAABAAAADMIgAANCMAAFgAAAA0AAAAAAAAAAAAAAD//////////wYAAAC8IjQjriInI64iFiOuIgYjvCL4Iswi+CI9AAAACAAAABsAAAAQAAAAgCMAAPgiAAA2AAAAEAAAALwjAAD4IgAAWAAAADQAAAAAAAAAAAAAAP//////////BgAAAM0j+CLaIwYj2iMWI9ojJyPNIzQjvCM0IzYAAAAQAAAAgCMAADQjAABYAAAANAAAAAAAAAAAAAAA//////////8GAAAAcCM0I2IjJyNiIxYjYiMGI3Aj+CKAI/giPQAAAAgAAAAbAAAAEAAAADQkAAD4IgAANgAAABAAAABwJAAA+CIAAFgAAAA0AAAAAAAAAAAAAAD//////////wYAAACBJPgijiQGI44kFiOOJCcjgSQ0I3AkNCM2AAAAEAAAADQkAAA0IwAAWAAAADQAAAAAAAAAAAAAAP//////////BgAAACQkNCMWJCcjFiQWIxYkBiMkJPgiNCT4Ij0AAAAIAAAAGwAAABAAAADoJAAA+CIAADYAAAAQAAAAJCUAAPgiAABYAAAANAAAAAAAAAAAAAAA//////////8GAAAANSX4IkIlBiNCJRYjQiUnIzUlNCMkJTQjNgAAABAAAADoJAAANCMAAFgAAAA0AAAAAAAAAAAAAAD//////////wYAAADYJDQjyiQnI8okFiPKJAYj2CT4Iugk+CI9AAAACAAAABsAAAAQAAAAnCUAAPgiAAA2AAAAEAAAANglAAD4IgAAWAAAADQAAAAAAAAAAAAAAP//////////BgAAAOkl+CL2JQYj9iUWI/YlJyPpJTQj2CU0IzYAAAAQAAAAnCUAADQjAABYAAAANAAAAAAAAAAAAAAA//////////8GAAAAjCU0I34lJyN+JRYjfiUGI4wl+CKcJfgiPQAAAAgAAAAbAAAAEAAAAFAmAAD4IgAANgAAABAAAACMJgAA+CIAAFgAAAA0AAAAAAAAAAAAAAD//////////wYAAACdJvgiqiYGI6omFiOqJicjnSY0I4wmNCM2AAAAEAAAAFAmAAA0IwAAWAAAADQAAAAAAAAAAAAAAP//////////BgAAAEAmNCMyJicjMiYWIzImBiNAJvgiUCb4Ij0AAAAIAAAAGwAAABAAAAAEJwAA+CIAADYAAAAQAAAAQCcAAPgiAABYAAAANAAAAAAAAAAAAAAA//////////8GAAAAUSf4Il4nBiNeJxYjXicnI1EnNCNAJzQjNgAAABAAAAAEJwAANCMAAFgAAAA0AAAAAAAAAAAAAAD//////////wYAAAD0JjQj5iYnI+YmFiPmJgYj9Cb4IgQn+CI9AAAACAAAABsAAAAQAAAAuCcAAPgiAAA2AAAAEAAAAPQnAAD4IgAAWAAAADQAAAAAAAAAAAAAAP//////////BgAAAAUo+CISKAYjEigWIxIoJyMFKDQj9Cc0IzYAAAAQAAAAuCcAADQjAABYAAAANAAAAAAAAAAAAAAA//////////8GAAAAqCc0I5onJyOaJxYjmicGI6gn+CK4J/giPQAAAAgAAAAbAAAAEAAAAGwoAAD4IgAANgAAABAAAACoKAAA+CIAAFgAAAA0AAAAAAAAAAAAAAD//////////wYAAAC5KPgixigGI8YoFiPGKCcjuSg0I6goNCM2AAAAEAAAAGwoAAA0IwAAWAAAADQAAAAAAAAAAAAAAP//////////BgAAAFwoNCNOKCcjTigWI04oBiNcKPgibCj4Ij0AAAAIAAAAGwAAABAAAAAgKQAA+CIAADYAAAAQAAAAXCkAAPgiAABYAAAANAAAAAAAAAAAAAAA//////////8GAAAAbSn4InopBiN6KRYjeiknI20pNCNcKTQjNgAAABAAAAAgKQAANCMAAFgAAAA0AAAAAAAAAAAAAAD//////////wYAAAAQKTQjAiknIwIpFiMCKQYjECn4IiAp+CI9AAAACAAAABsAAAAQAAAA1CkAAPgiAAA2AAAAEAAAABAqAAD4IgAAWAAAADQAAAAAAAAAAAAAAP//////////BgAAACEq+CIuKgYjLioWIy4qJyMhKjQjECo0IzYAAAAQAAAA1CkAADQjAABYAAAANAAAAAAAAAAAAAAA//////////8GAAAAxCk0I7YpJyO2KRYjtikGI8Qp+CLUKfgiPQAAAAgAAAAbAAAAEAAAAIgqAAD4IgAANgAAABAAAADEKgAA+CIAAFgAAAA0AAAAAAAAAAAAAAD//////////wYAAADVKvgi4ioGI+IqFiPiKicj1So0I8QqNCM2AAAAEAAAAIgqAAA0IwAAWAAAADQAAAAAAAAAAAAAAP//////////BgAAAHgqNCNqKicjaioWI2oqBiN4KvgiiCr4Ij0AAAAIAAAAGwAAABAAAAA8KwAA+CIAADYAAAAQAAAAeCsAAPgiAABYAAAANAAAAAAAAAAAAAAA//////////8GAAAAiSv4IpYrBiOWKxYjlisnI4krNCN4KzQjNgAAABAAAAA8KwAANCMAAFgAAAA0AAAAAAAAAAAAAAD//////////wYAAAAsKzQjHisnIx4rFiMeKwYjLCv4Ijwr+CI9AAAACAAAABsAAAAQAAAA8CsAAPgiAAA2AAAAEAAAACwsAAD4IgAAWAAAADQAAAAAAAAAAAAAAP//////////BgAAAD0s+CJKLAYjSiwWI0osJyM9LDQjLCw0IzYAAAAQAAAA8CsAADQjAABYAAAANAAAAAAAAAAAAAAA//////////8GAAAA4Cs0I9IrJyPSKxYj0isGI+Ar+CLwK/giPQAAAAgAAAAbAAAAEAAAAKQsAAD4IgAANgAAABAAAADgLAAA+CIAAFgAAAA0AAAAAAAAAAAAAAD//////////wYAAADxLPgi/iwGI/4sFiP+LCcj8Sw0I+AsNCM2AAAAEAAAAKQsAAA0IwAAWAAAADQAAAAAAAAAAAAAAP//////////BgAAAJQsNCOGLCcjhiwWI4YsBiOULPgipCz4Ij0AAAAIAAAAGwAAABAAAABYLQAA+CIAADYAAAAQAAAAlC0AAPgiAABYAAAANAAAAAAAAAAAAAAA//////////8GAAAApS34IrItBiOyLRYjsi0nI6UtNCOULTQjNgAAABAAAABYLQAANCMAAFgAAAA0AAAAAAAAAAAAAAD//////////wYAAABILTQjOi0nIzotFiM6LQYjSC34Ilgt+CI9AAAACAAAABsAAAAQAAAADC4AAPgiAAA2AAAAEAAAAEguAAD4IgAAWAAAADQAAAAAAAAAAAAAAP//////////BgAAAFku+CJmLgYjZi4WI2YuJyNZLjQjSC40IzYAAAAQAAAADC4AADQjAABYAAAANAAAAAAAAAAAAAAA//////////8GAAAA/C00I+4tJyPuLRYj7i0GI/wt+CIMLvgiPQAAAAgAAAAbAAAAEAAAAMAuAAD4IgAANgAAABAAAAD8LgAA+CIAAFgAAAA0AAAAAAAAAAAAAAD//////////wYAAAANL/giGi8GIxovFiMaLycjDS80I/wuNCM2AAAAEAAAAMAuAAA0IwAAWAAAADQAAAAAAAAAAAAAAP//////////BgAAALAuNCOiLicjoi4WI6IuBiOwLvgiwC74Ij0AAAAIAAAAGwAAABAAAAB0LwAA+CIAADYAAAAQAAAAsC8AAPgiAABYAAAANAAAAAAAAAAAAAAA//////////8GAAAAwS/4Is4vBiPOLxYjzi8nI8EvNCOwLzQjNgAAABAAAAB0LwAANCMAAFgAAAA0AAAAAAAAAAAAAAD//////////wYAAABkLzQjVi8nI1YvFiNWLwYjZC/4InQv+CI9AAAACAAAABsAAAAQAAAAKDAAAPgiAAA2AAAAEAAAAGQwAAD4IgAAWAAAADQAAAAAAAAAAAAAAP//////////BgAAAHUw+CKCMAYjgjAWI4IwJyN1MDQjZDA0IzYAAAAQAAAAKDAAADQjAABYAAAANAAAAAAAAAAAAAAA//////////8GAAAAGDA0IwowJyMKMBYjCjAGIxgw+CIoMPgiPQAAAAgAAAAbAAAAEAAAANwwAAD4IgAANgAAABAAAAAYMQAA+CIAAFgAAAA0AAAAAAAAAAAAAAD//////////wYAAAApMfgiNjEGIzYxFiM2MScjKTE0IxgxNCM2AAAAEAAAANwwAAA0IwAAWAAAADQAAAAAAAAAAAAAAP//////////BgAAAMwwNCO+MCcjvjAWI74wBiPMMPgi3DD4Ij0AAAAIAAAAGwAAABAAAACQMQAA+CIAADYAAAAQAAAAzDEAAPgiAABYAAAANAAAAAAAAAAAAAAA//////////8GAAAA3TH4IuoxBiPqMRYj6jEnI90xNCPMMTQjNgAAABAAAACQMQAANCMAAFgAAAA0AAAAAAAAAAAAAAD//////////wYAAACAMTQjcjEnI3IxFiNyMQYjgDH4IpAx+CI9AAAACAAAABsAAAAQAAAARDIAAPgiAAA2AAAAEAAAAIAyAAD4IgAAWAAAADQAAAAAAAAAAAAAAP//////////BgAAAJEy+CKeMgYjnjIWI54yJyORMjQjgDI0IzYAAAAQAAAARDIAADQjAABYAAAANAAAAAAAAAAAAAAA//////////8GAAAANDI0IyYyJyMmMhYjJjIGIzQy+CJEMvgiPQAAAAgAAAAbAAAAEAAAAPgyAAD4IgAANgAAABAAAAA0MwAA+CIAAFgAAAA0AAAAAAAAAAAAAAD//////////wYAAABFM/giUjMGI1IzFiNSMycjRTM0IzQzNCM2AAAAEAAAAPgyAAA0IwAAWAAAADQAAAAAAAAAAAAAAP//////////BgAAAOgyNCPaMicj2jIWI9oyBiPoMvgi+DL4Ij0AAAAIAAAAGwAAABAAAACsMwAA+CIAADYAAAAQAAAA6DMAAPgiAABYAAAANAAAAAAAAAAAAAAA//////////8GAAAA+TP4IgY0BiMGNBYjBjQnI/kzNCPoMzQjNgAAABAAAACsMwAANCMAAFgAAAA0AAAAAAAAAAAAAAD//////////wYAAACcMzQjjjMnI44zFiOOMwYjnDP4Iqwz+CI9AAAACAAAABsAAAAQAAAAYDQAAPgiAAA2AAAAEAAAAJw0AAD4IgAAWAAAADQAAAAAAAAAAAAAAP//////////BgAAAK00+CK6NAYjujQWI7o0JyOtNDQjnDQ0IzYAAAAQAAAAYDQAADQjAABYAAAANAAAAAAAAAAAAAAA//////////8GAAAAUDQ0I0I0JyNCNBYjQjQGI1A0+CJgNPgiPQAAAAgAAAAbAAAAEAAAABQ1AAD4IgAANgAAABAAAABQNQAA+CIAAFgAAAA0AAAAAAAAAAAAAAD//////////wYAAABhNfgibjUGI241FiNuNScjYTU0I1A1NCM2AAAAEAAAABQ1AAA0IwAAWAAAADQAAAAAAAAAAAAAAP//////////BgAAAAQ1NCP2NCcj9jQWI/Y0BiMENfgiFDX4Ij0AAAAIAAAAGwAAABAAAADINQAA+CIAADYAAAAQAAAABDYAAPgiAABYAAAANAAAAAAAAAAAAAAA//////////8GAAAAFTb4IiI2BiMiNhYjIjYnIxU2NCMENjQjNgAAABAAAADINQAANCMAAFgAAAA0AAAAAAAAAAAAAAD//////////wYAAAC4NTQjqjUnI6o1FiOqNQYjuDX4Isg1+CI9AAAACAAAABsAAAAQAAAAfDYAAPgiAAA2AAAAEAAAALg2AAD4IgAAWAAAADQAAAAAAAAAAAAAAP//////////BgAAAMk2+CLWNgYj1jYWI9Y2JyPJNjQjuDY0IzYAAAAQAAAAfDYAADQjAABYAAAANAAAAAAAAAAAAAAA//////////8GAAAAbDY0I142JyNeNhYjXjYGI2w2+CJ8NvgiPQAAAAgAAAAbAAAAEAAAADA3AAD4IgAANgAAABAAAABsNwAA+CIAAFgAAAA0AAAAAAAAAAAAAAD//////////wYAAAB9N/giijcGI4o3FiOKNycjfTc0I2w3NCM2AAAAEAAAADA3AAA0IwAAWAAAADQAAAAAAAAAAAAAAP//////////BgAAACA3NCMSNycjEjcWIxI3BiMgN/giMDf4Ij0AAAAIAAAAGwAAABAAAADkNwAA+CIAAFkAAAAoAAAAAAAAAAAAAAD//////////wMAAAAQOPgi8jcWI/I3ByNYAAAANAAAAAAAAAAAAAAA//////////8GAAAA8jf2IgA46SIQOOkiITjpIi449iIuOAcjNgAAABAAAAAuOAAAFiMAAFgAAAAoAAAAAAAAAAAAAAD//////////wMAAAAuOCcjITg0IxA4NCM2AAAAEAAAAOQ3AAA0IwAAWAAAADQAAAAAAAAAAAAAAP//////////BgAAANQ3NCPGNycjxjcWI8Y3BiPUN/gi5Df4Ij0AAAAIAAAAGwAAABAAAADyNwAAjyIAADYAAAAQAAAA8jcAAFMiAABYAAAANAAAAAAAAAAAAAAA//////////8GAAAA8jdCIgA4NSIQODUiITg1Ii44QiIuOFMiNgAAABAAAAAuOAAAjyIAAFgAAAA0AAAAAAAAAAAAAAD//////////wYAAAAuOJ8iITitIhA4rSIAOK0i8jefIvI3jyI9AAAACAAAABsAAAAQAAAA8jcAANshAAA2AAAAEAAAAPI3AACfIQAAWAAAADQAAAAAAAAAAAAAAP//////////BgAAAPI3jiEAOIEhEDiBISE4gSEuOI4hLjifITYAAAAQAAAALjgAANshAABYAAAANAAAAAAAAAAAAAAA//////////8GAAAALjjrISE4+SEQOPkhADj5IfI36yHyN9shPQAAAAgAAAAbAAAAEAAAAPI3AAAnIQAANgAAABAAAADyNwAA6yAAAFgAAAA0AAAAAAAAAAAAAAD//////////wYAAADyN9ogADjNIBA4zSAhOM0gLjjaIC446yA2AAAAEAAAAC44AAAnIQAAWAAAADQAAAAAAAAAAAAAAP//////////BgAAAC44NyEhOEUhEDhFIQA4RSHyNzch8jcnIT0AAAAIAAAAGwAAABAAAADyNwAAcyAAADYAAAAQAAAA8jcAADcgAABYAAAANAAAAAAAAAAAAAAA//////////8GAAAA8jcmIAA4GSAQOBkgITgZIC44JiAuODcgNgAAABAAAAAuOAAAcyAAAFgAAAA0AAAAAAAAAAAAAAD//////////wYAAAAuOIMgITiRIBA4kSAAOJEg8jeDIPI3cyA9AAAACAAAABsAAAAQAAAA8jcAAL8fAAA2AAAAEAAAAPI3AACDHwAAWAAAADQAAAAAAAAAAAAAAP//////////BgAAAPI3ch8AOGUfEDhlHyE4ZR8uOHIfLjiDHzYAAAAQAAAALjgAAL8fAABYAAAANAAAAAAAAAAAAAAA//////////8GAAAALjjPHyE43R8QON0fADjdH/I3zx/yN78fPQAAAAgAAAAbAAAAEAAAAPI3AAALHwAANgAAABAAAADyNwAAzx4AAFgAAAA0AAAAAAAAAAAAAAD//////////wYAAADyN74eADixHhA4sR4hOLEeLji+Hi44zx42AAAAEAAAAC44AAALHwAAWAAAADQAAAAAAAAAAAAAAP//////////BgAAAC44Gx8hOCkfEDgpHwA4KR/yNxsf8jcLHz0AAAAIAAAAGwAAABAAAADyNwAAVx4AADYAAAAQAAAA8jcAABseAABYAAAANAAAAAAAAAAAAAAA//////////8GAAAA8jcKHgA4/R0QOP0dITj9HS44Ch4uOBseNgAAABAAAAAuOAAAVx4AAFgAAAA0AAAAAAAAAAAAAAD//////////wYAAAAuOGceITh1HhA4dR4AOHUe8jdnHvI3Vx49AAAACAAAABsAAAAQAAAA8jcAAKMdAAA2AAAAEAAAAPI3AABnHQAAWAAAADQAAAAAAAAAAAAAAP//////////BgAAAPI3Vh0AOEkdEDhJHSE4SR0uOFYdLjhnHTYAAAAQAAAALjgAAKMdAABYAAAANAAAAAAAAAAAAAAA//////////8GAAAALjizHSE4wR0QOMEdADjBHfI3sx3yN6MdPQAAAAgAAAAbAAAAEAAAAPI3AADvHAAANgAAABAAAADyNwAAsxwAAFgAAAA0AAAAAAAAAAAAAAD//////////wYAAADyN6IcADiVHBA4lRwhOJUcLjiiHC44sxw2AAAAEAAAAC44AADvHAAAWAAAADQAAAAAAAAAAAAAAP//////////BgAAAC44/xwhOA0dEDgNHQA4DR3yN/8c8jfvHD0AAAAIAAAAGwAAABAAAACqNwAAvxwAADYAAAAQAAAAbjcAAL8cAABYAAAANAAAAAAAAAAAAAAA//////////8GAAAAXje/HFA3sRxQN6EcUDeQHF43gxxuN4McNgAAABAAAACqNwAAgxwAAFgAAAA0AAAAAAAAAAAAAAD//////////wYAAAC7N4McyDeQHMg3oRzIN7Ecuze/HKo3vxw9AAAACAAAABsAAAAQAAAA9jYAAL8cAAA2AAAAEAAAALo2AAC/HAAAWAAAADQAAAAAAAAAAAAAAP//////////BgAAAKo2vxycNrEcnDahHJw2kByqNoMcujaDHDYAAAAQAAAA9jYAAIMcAABYAAAANAAAAAAAAAAAAAAA//////////8GAAAABzeDHBQ3kBwUN6EcFDexHAc3vxz2Nr8cPQAAAAgAAAAbAAAAEAAAAEI2AAC/HAAANgAAABAAAAAGNgAAvxwAAFgAAAA0AAAAAAAAAAAAAAD//////////wYAAAD2Nb8c6DWxHOg1oRzoNZAc9jWDHAY2gxw2AAAAEAAAAEI2AACDHAAAWAAAADQAAAAAAAAAAAAAAP//////////BgAAAFM2gxxgNpAcYDahHGA2sRxTNr8cQja/HD0AAAAIAAAAGwAAABAAAACONQAAvxwAADYAAAAQAAAAUjUAAL8cAABYAAAANAAAAAAAAAAAAAAA//////////8GAAAAQjW/HDQ1sRw0NaEcNDWQHEI1gxxSNYMcNgAAABAAAACONQAAgxwAAFgAAAA0AAAAAAAAAAAAAAD//////////wYAAACfNYMcrDWQHKw1oRysNbEcnzW/HI41vxw9AAAACAAAABsAAAAQAAAA2jQAAL8cAAA2AAAAEAAAAJ40AAC/HAAAWAAAADQAAAAAAAAAAAAAAP//////////BgAAAI40vxyANLEcgDShHIA0kByONIMcnjSDHDYAAAAQAAAA2jQAAIMcAABYAAAANAAAAAAAAAAAAAAA//////////8GAAAA6zSDHPg0kBz4NKEc+DSxHOs0vxzaNL8cPQAAAAgAAAAbAAAAEAAAACY0AAC/HAAANgAAABAAAADqMwAAvxwAAFgAAAA0AAAAAAAAAAAAAAD//////////wYAAADaM78czDOxHMwzoRzMM5Ac2jODHOozgxw2AAAAEAAAACY0AACDHAAAWAAAADQAAAAAAAAAAAAAAP//////////BgAAADc0gxxENJAcRDShHEQ0sRw3NL8cJjS/HD0AAAAIAAAAGwAAABAAAAByMwAAvxwAADYAAAAQAAAANjMAAL8cAABYAAAANAAAAAAAAAAAAAAA//////////8GAAAAJjO/HBgzsRwYM6EcGDOQHCYzgxw2M4McNgAAABAAAAByMwAAgxwAAFgAAAA0AAAAAAAAAAAAAAD//////////wYAAACDM4MckDOQHJAzoRyQM7EcgzO/HHIzvxw9AAAACAAAABsAAAAQAAAAvjIAAL8cAAA2AAAAEAAAAIIyAAC/HAAAWAAAADQAAAAAAAAAAAAAAP//////////BgAAAHIyvxxkMrEcZDKhHGQykBxyMoMcgjKDHDYAAAAQAAAAvjIAAIMcAABYAAAANAAAAAAAAAAAAAAA//////////8GAAAAzzKDHNwykBzcMqEc3DKxHM8yvxy+Mr8cPQAAAAgAAAAbAAAAEAAAAAoyAAC/HAAANgAAABAAAADOMQAAvxwAAFgAAAA0AAAAAAAAAAAAAAD//////////wYAAAC+Mb8csDGxHLAxoRywMZAcvjGDHM4xgxw2AAAAEAAAAAoyAACDHAAAWAAAADQAAAAAAAAAAAAAAP//////////BgAAABsygxwoMpAcKDKhHCgysRwbMr8cCjK/HD0AAAAIAAAAGwAAABAAAABWMQAAvxwAADYAAAAQAAAAGjEAAL8cAABYAAAANAAAAAAAAAAAAAAA//////////8GAAAACjG/HPwwsRz8MKEc/DCQHAoxgxwaMYMcNgAAABAAAABWMQAAgxwAAFgAAAA0AAAAAAAAAAAAAAD//////////wYAAABnMYMcdDGQHHQxoRx0MbEcZzG/HFYxvxw9AAAACAAAABsAAAAQAAAAojAAAL8cAAA2AAAAEAAAAGYwAAC/HAAAWAAAADQAAAAAAAAAAAAAAP//////////BgAAAFYwvxxIMLEcSDChHEgwkBxWMIMcZjCDHDYAAAAQAAAAojAAAIMcAABYAAAANAAAAAAAAAAAAAAA//////////8GAAAAszCDHMAwkBzAMKEcwDCxHLMwvxyiML8cPQAAAAgAAAAbAAAAEAAAAO4vAAC/HAAANgAAABAAAACyLwAAvxwAAFgAAAA0AAAAAAAAAAAAAAD//////////wYAAACiL78clC+xHJQvoRyUL5Acoi+DHLIvgxw2AAAAEAAAAO4vAACDHAAAWAAAADQAAAAAAAAAAAAAAP//////////BgAAAP8vgxwMMJAcDDChHAwwsRz/L78c7i+/HD0AAAAIAAAAGwAAABAAAAA6LwAAvxwAADYAAAAQAAAA/i4AAL8cAABYAAAANAAAAAAAAAAAAAAA//////////8GAAAA7i6/HOAusRzgLqEc4C6QHO4ugxz+LoMcNgAAABAAAAA6LwAAgxwAAFgAAAA0AAAAAAAAAAAAAAD//////////wYAAABLL4McWC+QHFgvoRxYL7EcSy+/HDovvxw9AAAACAAAABsAAAAQAAAAhi4AAL8cAAA2AAAAEAAAAEouAAC/HAAAWAAAADQAAAAAAAAAAAAAAP//////////BgAAADouvxwsLrEcLC6hHCwukBw6LoMcSi6DHDYAAAAQAAAAhi4AAIMcAABYAAAANAAAAAAAAAAAAAAA//////////8GAAAAly6DHKQukBykLqEcpC6xHJcuvxyGLr8cPQAAAAgAAAAbAAAAEAAAANItAAC/HAAANgAAABAAAACWLQAAvxwAAFgAAAA0AAAAAAAAAAAAAAD//////////wYAAACGLb8ceC2xHHgtoRx4LZAchi2DHJYtgxw2AAAAEAAAANItAACDHAAAWAAAADQAAAAAAAAAAAAAAP//////////BgAAAOMtgxzwLZAc8C2hHPAtsRzjLb8c0i2/HD0AAAAIAAAAGwAAABAAAAAeLQAAvxwAADYAAAAQAAAA4iwAAL8cAABYAAAANAAAAAAAAAAAAAAA//////////8GAAAA0iy/HMQssRzELKEcxCyQHNIsgxziLIMcNgAAABAAAAAeLQAAgxwAAFgAAAA0AAAAAAAAAAAAAAD//////////wYAAAAvLYMcPC2QHDwtoRw8LbEcLy2/HB4tvxw9AAAACAAAABsAAAAQAAAAaiwAAL8cAAA2AAAAEAAAAC4sAAC/HAAAWAAAADQAAAAAAAAAAAAAAP//////////BgAAAB4svxwQLLEcECyhHBAskBweLIMcLiyDHDYAAAAQAAAAaiwAAIMcAABYAAAANAAAAAAAAAAAAAAA//////////8GAAAAeyyDHIgskByILKEciCyxHHssvxxqLL8cPQAAAAgAAAAbAAAAEAAAALYrAAC/HAAANgAAABAAAAB6KwAAvxwAAFgAAAA0AAAAAAAAAAAAAAD//////////wYAAABqK78cXCuxHFwroRxcK5AcaiuDHHorgxw2AAAAEAAAALYrAACDHAAAWAAAADQAAAAAAAAAAAAAAP//////////BgAAAMcrgxzUK5Ac1CuhHNQrsRzHK78ctiu/HD0AAAAIAAAAGwAAABAAAAACKwAAvxwAADYAAAAQAAAAxioAAL8cAABYAAAANAAAAAAAAAAAAAAA//////////8GAAAAtiq/HKgqsRyoKqEcqCqQHLYqgxzGKoMcNgAAABAAAAACKwAAgxwAAFgAAAA0AAAAAAAAAAAAAAD//////////wYAAAATK4McICuQHCAroRwgK7EcEyu/HAIrvxw9AAAACAAAABsAAAAQAAAATioAAL8cAAA2AAAAEAAAABIqAAC/HAAAWAAAADQAAAAAAAAAAAAAAP//////////BgAAAAIqvxz0KbEc9CmhHPQpkBwCKoMcEiqDHDYAAAAQAAAATioAAIMcAABYAAAANAAAAAAAAAAAAAAA//////////8GAAAAXyqDHGwqkBxsKqEcbCqxHF8qvxxOKr8cPQAAAAgAAAAbAAAAEAAAAJopAAC/HAAANgAAABAAAABeKQAAvxwAAFgAAAA0AAAAAAAAAAAAAAD//////////wYAAABOKb8cQCmxHEApoRxAKZAcTimDHF4pgxw2AAAAEAAAAJopAACDHAAAWAAAADQAAAAAAAAAAAAAAP//////////BgAAAKspgxy4KZAcuCmhHLgpsRyrKb8cmim/HD0AAAAIAAAAGwAAABAAAADmKAAAvxwAADYAAAAQAAAAqigAAL8cAABYAAAANAAAAAAAAAAAAAAA//////////8GAAAAmii/HIwosRyMKKEcjCiQHJoogxyqKIMcNgAAABAAAADmKAAAgxwAAFgAAAA0AAAAAAAAAAAAAAD//////////wYAAAD3KIMcBCmQHAQpoRwEKbEc9yi/HOYovxw9AAAACAAAABsAAAAQAAAAMigAAL8cAAA2AAAAEAAAAPYnAAC/HAAAWAAAADQAAAAAAAAAAAAAAP//////////BgAAAOYnvxzYJ7Ec2CehHNgnkBzmJ4Mc9ieDHDYAAAAQAAAAMigAAIMcAABYAAAANAAAAAAAAAAAAAAA//////////8GAAAAQyiDHFAokBxQKKEcUCixHEMovxwyKL8cPQAAAAgAAAAbAAAAEAAAAH4nAAC/HAAANgAAABAAAABCJwAAvxwAAFgAAAA0AAAAAAAAAAAAAAD//////////wYAAAAyJ78cJCexHCQnoRwkJ5AcMieDHEIngxw2AAAAEAAAAH4nAACDHAAAWAAAADQAAAAAAAAAAAAAAP//////////BgAAAI8ngxycJ5AcnCehHJwnsRyPJ78cfie/HD0AAAAIAAAAGwAAABAAAADKJgAAvxwAADYAAAAQAAAAjiYAAL8cAABYAAAANAAAAAAAAAAAAAAA//////////8GAAAAfia/HHAmsRxwJqEccCaQHH4mgxyOJoMcNgAAABAAAADKJgAAgxwAAFgAAAA0AAAAAAAAAAAAAAD//////////wYAAADbJoMc6CaQHOgmoRzoJrEc2ya/HMomvxw9AAAACAAAABsAAAAQAAAAFiYAAL8cAAA2AAAAEAAAANolAAC/HAAAWAAAADQAAAAAAAAAAAAAAP//////////BgAAAMolvxy8JbEcvCWhHLwlkBzKJYMc2iWDHDYAAAAQAAAAFiYAAIMcAABYAAAANAAAAAAAAAAAAAAA//////////8GAAAAJyaDHDQmkBw0JqEcNCaxHCcmvxwWJr8cPQAAAAgAAAAbAAAAEAAAAGIlAAC/HAAANgAAABAAAAAmJQAAvxwAAFgAAAA0AAAAAAAAAAAAAAD//////////wYAAAAWJb8cCCWxHAgloRwIJZAcFiWDHCYlgxw2AAAAEAAAAGIlAACDHAAAWAAAADQAAAAAAAAAAAAAAP//////////BgAAAHMlgxyAJZAcgCWhHIAlsRxzJb8cYiW/HD0AAAAIAAAAGwAAABAAAACuJAAAvxwAADYAAAAQAAAAciQAAL8cAABYAAAANAAAAAAAAAAAAAAA//////////8GAAAAYiS/HFQksRxUJKEcVCSQHGIkgxxyJIMcNgAAABAAAACuJAAAgxwAAFgAAAA0AAAAAAAAAAAAAAD//////////wYAAAC/JIMczCSQHMwkoRzMJLEcvyS/HK4kvxw9AAAACAAAABsAAAAQAAAA+iMAAL8cAAA2AAAAEAAAAL4jAAC/HAAAWAAAADQAAAAAAAAAAAAAAP//////////BgAAAK4jvxygI7EcoCOhHKAjkByuI4McviODHDYAAAAQAAAA+iMAAIMcAABYAAAANAAAAAAAAAAAAAAA//////////8GAAAACySDHBgkkBwYJKEcGCSxHAskvxz6I78cPQAAAAgAAAAbAAAAEAAAAEYjAAC/HAAANgAAABAAAAAKIwAAvxwAAFgAAAA0AAAAAAAAAAAAAAD//////////wYAAAD6Ir8c7CKxHOwioRzsIpAc+iKDHAojgxw2AAAAEAAAAEYjAACDHAAAWAAAADQAAAAAAAAAAAAAAP//////////BgAAAFcjgxxkI5AcZCOhHGQjsRxXI78cRiO/HD0AAAAIAAAAGwAAABAAAACSIgAAvxwAADYAAAAQAAAAViIAAL8cAABYAAAANAAAAAAAAAAAAAAA//////////8GAAAARiK/HDgisRw4IqEcOCKQHEYigxxWIoMcNgAAABAAAACSIgAAgxwAAFgAAAA0AAAAAAAAAAAAAAD//////////wYAAACjIoMcsCKQHLAioRywIrEcoyK/HJIivxw9AAAACAAAABsAAAAQAAAA3iEAAL8cAAA2AAAAEAAAAKIhAAC/HAAAWAAAADQAAAAAAAAAAAAAAP//////////BgAAAJIhvxyEIbEchCGhHIQhkBySIYMcoiGDHDYAAAAQAAAA3iEAAIMcAABYAAAANAAAAAAAAAAAAAAA//////////8GAAAA7yGDHPwhkBz8IaEc/CGxHO8hvxzeIb8cPQAAAAgAAAAbAAAAEAAAACohAAC/HAAANgAAABAAAADuIAAAvxwAAFgAAAA0AAAAAAAAAAAAAAD//////////wYAAADeIL8c0CCxHNAgoRzQIJAc3iCDHO4ggxw2AAAAEAAAACohAACDHAAAWAAAADQAAAAAAAAAAAAAAP//////////BgAAADshgxxIIZAcSCGhHEghsRw7Ib8cKiG/HD0AAAAIAAAAGwAAABAAAAB2IAAAvxwAADYAAAAQAAAAOiAAAL8cAABYAAAANAAAAAAAAAAAAAAA//////////8GAAAAKiC/HBwgsRwcIKEcHCCQHCoggxw6IIMcNgAAABAAAAB2IAAAgxwAAFgAAAA0AAAAAAAAAAAAAAD//////////wYAAACHIIMclCCQHJQgoRyUILEchyC/HHYgvxw9AAAACAAAABsAAAAQAAAAwh8AAL8cAAA2AAAAEAAAAIYfAAC/HAAAWAAAADQAAAAAAAAAAAAAAP//////////BgAAAHYfvxxoH7EcaB+hHGgfkBx2H4Mchh+DHDYAAAAQAAAAwh8AAIMcAABYAAAANAAAAAAAAAAAAAAA//////////8GAAAA0x+DHOAfkBzgH6Ec4B+xHNMfvxzCH78cPQAAAAgAAAAbAAAAEAAAAA4fAAC/HAAANgAAABAAAADSHgAAvxwAAFgAAAA0AAAAAAAAAAAAAAD//////////wYAAADCHr8ctB6xHLQeoRy0HpAcwh6DHNIegxw2AAAAEAAAAA4fAACDHAAAWAAAADQAAAAAAAAAAAAAAP//////////BgAAAB8fgxwsH5AcLB+hHCwfsRwfH78cDh+/HD0AAAAIAAAAGwAAABAAAABaHgAAvxwAADYAAAAQAAAAHh4AAL8cAABYAAAANAAAAAAAAAAAAAAA//////////8GAAAADh6/HAAesRwAHqEcAB6QHA4egxweHoMcNgAAABAAAABaHgAAgxwAAFgAAAA0AAAAAAAAAAAAAAD//////////wYAAABrHoMceB6QHHgeoRx4HrEcax6/HFoevxw9AAAACAAAABsAAAAQAAAAph0AAL8cAAA2AAAAEAAAAGodAAC/HAAAWAAAADQAAAAAAAAAAAAAAP//////////BgAAAFodvxxMHbEcTB2hHEwdkBxaHYMcah2DHDYAAAAQAAAAph0AAIMcAABYAAAANAAAAAAAAAAAAAAA//////////8GAAAAtx2DHMQdkBzEHaEcxB2xHLcdvxymHb8cPQAAAAgAAAAbAAAAEAAAAPIcAAC/HAAANgAAABAAAAC2HAAAvxwAAFgAAAA0AAAAAAAAAAAAAAD//////////wYAAACmHL8cmByxHJgcoRyYHJAcphyDHLYcgxw2AAAAEAAAAPIcAACDHAAAWAAAADQAAAAAAAAAAAAAAP//////////BgAAAAMdgxwQHZAcEB2hHBAdsRwDHb8c8hy/HD0AAAAIAAAAGwAAABAAAAA+HAAAvxwAADYAAAAQAAAAAhwAAL8cAABYAAAANAAAAAAAAAAAAAAA//////////8GAAAA8hu/HOQbsRzkG6Ec5BuQHPIbgxwCHIMcNgAAABAAAAA+HAAAgxwAAFgAAAA0AAAAAAAAAAAAAAD//////////wYAAABPHIMcXByQHFwcoRxcHLEcTxy/HD4cvxw9AAAACAAAABsAAAAQAAAAihsAAL8cAAA2AAAAEAAAAE4bAAC/HAAAWAAAADQAAAAAAAAAAAAAAP//////////BgAAAD4bvxwwG7EcMBuhHDAbkBw+G4McThuDHDYAAAAQAAAAihsAAIMcAABYAAAANAAAAAAAAAAAAAAA//////////8GAAAAmxuDHKgbkByoG6EcqBuxHJsbvxyKG78cPQAAAAgAAAAbAAAAEAAAANYaAAC/HAAANgAAABAAAACaGgAAvxwAAFgAAAA0AAAAAAAAAAAAAAD//////////wYAAACKGr8cfBqxHHwaoRx8GpAcihqDHJoagxw2AAAAEAAAANYaAACDHAAAWAAAADQAAAAAAAAAAAAAAP//////////BgAAAOcagxz0GpAc9BqhHPQasRznGr8c1hq/HD0AAAAIAAAAGwAAABAAAAAiGgAAvxwAADYAAAAQAAAA5hkAAL8cAABYAAAANAAAAAAAAAAAAAAA//////////8GAAAA1hm/HMgZsRzIGaEcyBmQHNYZgxzmGYMcNgAAABAAAAAiGgAAgxwAAFgAAAA0AAAAAAAAAAAAAAD//////////wYAAAAzGoMcQBqQHEAaoRxAGrEcMxq/HCIavxw9AAAACAAAABsAAAAQAAAAbhkAAL8cAAA2AAAAEAAAADIZAAC/HAAAWAAAADQAAAAAAAAAAAAAAP//////////BgAAACIZvxwUGbEcFBmhHBQZkBwiGYMcMhmDHDYAAAAQAAAAbhkAAIMcAABYAAAANAAAAAAAAAAAAAAA//////////8GAAAAfxmDHIwZkByMGaEcjBmxHH8ZvxxuGb8cPQAAAAgAAAAbAAAAEAAAALoYAAC/HAAANgAAABAAAAB+GAAAvxwAAFgAAAA0AAAAAAAAAAAAAAD//////////wYAAABuGL8cYBixHGAYoRxgGJAcbhiDHH4Ygxw2AAAAEAAAALoYAACDHAAAWAAAADQAAAAAAAAAAAAAAP//////////BgAAAMsYgxzYGJAc2BihHNgYsRzLGL8cuhi/HD0AAAAIAAAAGwAAABAAAAAGGAAAvxwAADYAAAAQAAAAyhcAAL8cAABYAAAANAAAAAAAAAAAAAAA//////////8GAAAAuhe/HKwXsRysF6EcrBeQHLoXgxzKF4McNgAAABAAAAAGGAAAgxwAAFgAAAA0AAAAAAAAAAAAAAD//////////wYAAAAXGIMcJBiQHCQYoRwkGLEcFxi/HAYYvxw9AAAACAAAABsAAAAQAAAAUhcAAL8cAAA2AAAAEAAAABYXAAC/HAAAWAAAADQAAAAAAAAAAAAAAP//////////BgAAAAYXvxz4FrEc+BahHPgWkBwGF4McFheDHDYAAAAQAAAAUhcAAIMcAABYAAAANAAAAAAAAAAAAAAA//////////8GAAAAYxeDHHAXkBxwF6EccBexHGMXvxxSF78cPQAAAAgAAAAbAAAAEAAAAJ4WAAC/HAAANgAAABAAAABiFgAAvxwAAFgAAAA0AAAAAAAAAAAAAAD//////////wYAAABSFr8cRBaxHEQWoRxEFpAcUhaDHGIWgxw2AAAAEAAAAJ4WAACDHAAAWAAAADQAAAAAAAAAAAAAAP//////////BgAAAK8Wgxy8FpAcvBahHLwWsRyvFr8cnha/HD0AAAAIAAAAGwAAABAAAADqFQAAvxwAADYAAAAQAAAArhUAAL8cAABYAAAANAAAAAAAAAAAAAAA//////////8GAAAAnhW/HJAVsRyQFaEckBWQHJ4VgxyuFYMcNgAAABAAAADqFQAAgxwAAFgAAAA0AAAAAAAAAAAAAAD//////////wYAAAD7FYMcCBaQHAgWoRwIFrEc+xW/HOoVvxw9AAAACAAAABsAAAAQAAAANhUAAL8cAAA2AAAAEAAAAPoUAAC/HAAAWAAAADQAAAAAAAAAAAAAAP//////////BgAAAOoUvxzcFLEc3BShHNwUkBzqFIMc+hSDHDYAAAAQAAAANhUAAIMcAABYAAAANAAAAAAAAAAAAAAA//////////8GAAAARxWDHFQVkBxUFaEcVBWxHEcVvxw2Fb8cPQAAAAgAAAA8AAAACAAAAD8AAAAYAAAARwEAAMcBAACEAwAANQIAABMAAAAMAAAAAQAAACUAAAAMAAAAAAAAgCUAAAAMAAAABw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QeK5DkpjwQwRAAAAMAAAAAAAAACEAAAAIAAAAHAAAAAgAAABLAAAAQAAAADAAAAAFAAAAIAAAAAEAAAABAAAAEAAAAAAAAAAAAAAAxAMAAF8EAAAAAAAAAAAAAMQDAABfBAAAJAAAACQAAAAAAIA/AAAAAAAAAAAAAIA/0HiuQ5KY8EMCAAAADAAAABAAAAAAAAAAAAAAAAoAAAAQAAAAAAAAAAAAAABSAAAAcAEAAAEAAADs////AAAAAAAAAAAAAAAAvAIAAAAAAAAEAAUiQwBhAGwAaQBiAHIAaQAAAP5/AACgtwEZvQEAAAAA/hi9AQAAAADyC70BAAABABQAAAAAAP8DAAAAAAAAggoAAAAAAAAAAAAAAAAAAAAAAAAAAAAA4MAcJi0AAAAJAAAAAAAAAADAHCYtAAAA0GaKG70BAADw2/8YvQEAABH81UT+fwAA8Nv/GL0BAAAAAPILvQEAAEIcJv//////yDcAAAQmBAA4DQ4KvQEAAEIcJv//////yDcAAAQmBAAXSJI1AAAAAAEAAAAAAAAAAAAAAAAAAADINwAAIb0BAEybxkL+fwAAAQAAAAAAAABxvpY1/n8AAODAHCYtAAAAAMAcJgAAAADQZoobvQEAAPPEy9/9fwAAAAAAAAAAAABCHAQmAAAAAJm0HCYtAAAAdBv+Q/5/AAA4DQ4KvQEAAAM3xN9kdgAIAAAAACUAAAAMAAAAAQAAABYAAAAMAAAAGAAAABIAAAAMAAAAAQAAABgAAAAMAAAAAAAAAlQAAACIAAAAXQEAAM4BAAC7AQAA5QEAAAIAAAAAAAAAAAAAAAAAAAAAAAAACgAAAEwAAAAAAAAAAAAAAAAAAAD//////////2AAAABTAEQATgAgAEUAbgBnAGkAbgBlAAkAAAANAAAADQAAAAUAAAAKAAAACgAAAAoAAAAFAAAACgAAAAoAAAAlAAAADAAAAA0AAIAoAAAADAAAAAEAAAAiAAAADAAAAP////9GAAAAoGMAAJRjAABFTUYrKkAAACQAAAAYAAAAAADwQgAAAAAAAAAAAADwQtB4rkOSmPBD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GFjgQ+G9B0QrQAAADAAAAAAAAAAeQAYADAAAAAAAAAAhQAUADAAAAAAAAAAeQAkADAAAAAAAAAAqQAAAJAAAABgAAADAmwk5AAAAAAAAAADAmwk5GFjgQ+G9B0QhQAcADAAAAAAAAAAIQAEDPAAAADAAAAACEMDbBAAAAAAAAAAAAAAAAAAAAG5bw0gAAAAAblvDSGUlmMhO3uO7ZSWYyAABAYEzQAEBDAAAAAAAAAAkQAQADAAAAAAAAAAqQAAAJAAAABgAAAB57Go9AAAAAAAAAADIPmo9F1jgQ50J+0MIQAIFUGEAAERhAAACEMDbAgAAAAQAAAA0YQAAAQAAAGwAAAAAAAAAAAAAAJEDAADJAgAAAAAAAAAAAAAAQAAA2DEAACBFTUYAAAEANGE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HUsgD8AAACAAAAAgCQAAAAkAAAAfxOAPwAAAAAAAAAAdSyAPwAAAIAAAACABAAAAHMAAAAMAAAAAAAAAA0AAAAQAAAAAAAAAAAAAABSAAAAcAEAAAEAAAAUAAAACQAAAAAAAAAAAAAAvAIAAAAAAAAHAgIiUwB5AHMAdABlAG0AAAAAAAAAAAAAAAAAAAAAAAAAAAAAAAAAAAAAAAAAAAAAAAAAAAAAAAAAAAAAAAAAAAAAAAAAAQDgBkcZvQEAAADAHCYtAAAABgAAAAAAAAB2ZMZC/n8AAA4AAAAAAAAAcu3TRP5/AAAAAAAAAAAAAL/E1UT+fwAAYAAAAAAAAAAgAAAAAAAAANA6/xi9AQAAXKHYRP5/AAABAAAAAAAAAEpo8gu9AQAAAAAAAOgEAABzg5w1AAAAAHkBAHgAAAAAAAD6GL0BAAACAAACAAAAAF2GnDX+fwAAHCoh+f////8BAAAAAAAAAAC/HCYtAAAAJYWcNQAAAAAAAAAAAAAAAEgAAAAAAAAAAAAAAAAAAAAAAAAAAAAAAAUAAAAAAAAAUAAAAAAAAAAAAPILvQEAALu61URkdgAIAAAAACUAAAAMAAAAAQAAACUAAAAMAAAADgAAgCgAAAAMAAAAAQAAACIAAAAMAAAA/////yIAAAAMAAAA/////yUAAAAMAAAADQAAgCIAAAAMAAAA/////0YAAADoXAAA3Fw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QFsAADRbAAACEMDbAQAAAAAAAAAAAAAAAAAAAAAAAAABAAAAiVBORw0KGgoAAAANSUhEUgAAAosAAAH7CAIAAAArQkIcAAAAAXNSR0IArs4c6QAAAARnQU1BAACxjwv8YQUAAAAJcEhZcwAAEnQAABJ0Ad5mH3gAAFqsSURBVHhe7d1/RGRv/z/wj4wxxhhjjDFGMsYYyRgjSTIykiRJkiRJkiRJkiRJkiRJkiTJSpIkSZKVrCRJVpIkyUqSlaysrJXu7+u7ve73ve+t3Z0f59d15vn44+2+t5pz/Tjnel7XOWfO+b//AAAAgPYgoQEAALQICQ0AAKBFSGgAAAAtQkIDAABoERIaAABAi5DQIKSTk5P19fWFhYWlpaXd3d2Hhwf+AQCAXiChQSTz8/PBYPD/3mK326urqw8PD/lXAQAEh4QGMUxMTGRkZBiNxpSUFM7kVwwGg8lkoqguKCjY29vjvwQAEBMSWhNubm5WV1cnJyfHx8cXFxdPT0/5B/BDW1ub1+ul9OUo/iOKcIvFEggESktL+/v7z87O+FMAAISChFbT4+Pj8vJya2trXl6ex+OhxZ/Vak1NTc3Ozq6urqbAvrq64l9NYsPDw2az+Q9L5z+g9szJyenq6tra2uKPAwAQBBJaHc/PzxQ8Pp/PaDRymLwlLS2tr6+P/yYprays0IKYmyMB1M4076E2v7295Y8GANA2JLTSLi8vaX3852D+RSAQ2N7e5r9PJqenp6FQiFtBIrQWp3nP4OAgbwMAQKuQ0MqZmJigRbPZbDYYDBwX0aFQsdlsMzMz/EFJo7GxMb6T239Gn0kzJOoIv9/f1tbGGwMA0BgktBIom4uLiz0eT0xL559RqHi93ouLC/7EJDA+Pk4txvWXB3WH0+nMzc2tra2dn5/nDQMAaAMSWkbPz89zc3OlpaUul4szITEU8/zRSSAnJyfuCU2sXk59l5eX01zq5OSESwAAoCoktFxmZ2cDgUCUXxCKEgVJb28vb0DX+vr67HY7V1tZZrOZJlVYUgOA6pDQEvv8+XNNTY3NZuPxXmq01KN1OW9MvxRbPf+B1WoNh8Obm5tcJgAAZSGhJbO0tETxabFYYr0RLCa0jKbY+P79O29Vj1paWri2anu5p4z6ND8/f3l5mcsHAKAIJLQEpqamSktLfT6frNn8D1rb6fiC9OXlpVSX7SVEIe33+4uKirq6uu7v77msAAByQkInZGFhoaKiwu1280CuFAqMtbU1LoS+NDY2ciU1yWQyFRQUJMOFBgBQHRI6TjMzMzk5OTxsKy4lJYWWdFwUHaEZjwYX0K/ZbLba2louNACAPJDQMaNFnvKL5jd1dHRwmfSipKSE66Z5NEny+XxcbgAAGSCho7W+vh4KhUwmkzIXm6NhNBr1dK67urpakkdwK4b2hNTUVC49AIDUkNB/Nz09XVFR4ff7pf1ysyTy8vI+ffrEBRXZly9fqIVpYcoVEwSFdJK/2gQA5IOE/pPNzc2amhqXy6WddfMvaNHZ0NDAxRVZWVmZWAvof3g8npubG64GAIB0kNBv+/btW1NTkxCZQQkxNjbG5RbTxcWFcKvnnw0NDXFNAACkg4R+w/b2dmZmJo++IrDb7Vx0MRUVFXFNxBQOhz9//syVAQCQCBL6V1tbWz6fT6wlncFgyMrK4gqIZn19XegFNDGbzUn4blAAkBsS+lfp6elaeCh0rCgklpaWuA7ieHx8jEQiXAdh0QwjSd5oAgBKQkL/S09PDw+6AqJl9N3dHddEEENDQ1arlSsgstbWVq4SAIBEkND/8/T05HQ6ecQVk1g5cXx8rOJz2aTV1NTEtQIAkAgS+n/m5uZ4uBWW3W4fHh7m+mheQUGBiBcU3tTc3My1AgCQCBL6f8rLy3m4FVkoFDo4OOAqadjy8rIQj+COkv6ewAoAqkNCs8vLS6/Xy8OtyMxmc25uLtdKw/x+v24W0GRgYIArBgAgESQ029ra0uBDPeNDIa3xZ5jMzMxwWXXBZrMtLi5y3QAAJIKEZktLSzzcii8lJcXpdGr2vu5Pnz7RAprLqguhUOjs7IyrBwAgESQ001NCvygvL+e6acnT05M+rvf/rLKykqsHACAdJDRbWVnh4VYvaCXd1tbG1dOG79+/FxUVif4Esdd6enq4hgAA0kFCs6OjI9G/DP2ay+XSTkjv7+8XFBTo4/kkv5ibm+NKAgBIBwnNnp+f8/LyeMTVEQrpxsbGx8dHrqdKZmdnMzMzdXMv3i9o8sH1BACQDhL6f9rb23nE1ReDwZCbm7u9vc31VNbGxkZZWZnZbObS6A5V7f7+nmsLACAdJPT/rK6u8qCrRykpKTk5OdGfj31+fr67uzs/P9/b26OWoT+cmpoa/snIyMj4+Pj8/Pza2trW1tbBwcHFxcXl5eXZ2dn79+8HBwcjkYiOg/kffr+fmwwAQFJI6P+hlRAPujpFIU3raaPRaDKZQqFQVVVVe3t7W1tbbW0thbfL5aJ/p5++oN/8Bf35a/yzV15+yhvWtZqaGt6BAAAkhYT+l7S0NB539Y7C2G63Uyo7nU76H7TYpVjln0EsxsfHee8BAJAUEvpf6uvredwFiA5uEwMAmSCh/2VjY4PHXYDoPD8/894DACApJPSveNwFiILBYOD9BgBAakjoXyXJ/U2QONpV7HY77zcAAFJDQv8qPz/fYrHwGAzweyaTqaKigvcbAACpIaF/9e7du9TUVB6DAX7ParVOTk7yfgMAIDUk9BuCwSCPwQC/53Q6Ly4ueKcBAJAaEvoNkUiEx2CA30tNTeU9BgBABkjoN1RXV+PxHfBXXq+X9xgAABkgod+wsLDg8/l4GAZ4S0pKSjAY5D0GAEAGSOg3PD09FRcX80gM8BabzVZbW8t7DACADJDQb9PrmyhBKj6fL/oXhQEAxAEJ/baZmRlcioY/yM3Nvb295d0FAEAGSOi3HR4e2u12HowBXikvL+d9BQBAHkjo3yopKeHBGOCVpqYm3lEAAOSBhP6toaEhHowBXunu7uYdBQBAHkjo39rb2+PBGODfUlJSRkZGeEcBAJAHEvpPzGYzD8kAPzEajVNTU7yXAADIAwn9J6FQiIdkgJ9QQk9PT/NeAgAgDyT0n/T39/OQDPCTlJSU0dFR3ksAAOSBhP6Tk5MTHpIB/q23t5f3EgAAeSCh/4LHY4B/a2ho4F0EAEAeSOi/SElJ4SEZ4Cf5+fm8iwAAyAMJ/RcmkwkhDa+53e6enh7eSwAAZICE/gsaiPGAbnjNaDRmZmbyXgIAIAMk9F84HA4kNLzJZrPNz8/zjgIAIDUk9F/QUglnueFNNHXz+/28owAASA0J/Rc8GAP8Bm7qBgCZIKH/godhgN9raWnh3QUAQDpI6D+Zm5vjMRjg95xOZ2NjI+80AAASQUL/SV5eHo/BAH/kcDiqqqoeHh541wEASBgS+rf29/dNJhMPwAB/YzQaw+Hw9fU170AAAIlBQv9WZWUlD70AUfN4PFtbW7wPAQAkAAn9tp6eHh5xAWJksVi6u7t5TwIAiBcS+g0jIyO0EuLhFiBGKSkpbre7qamJ9ycAgLggoX81Pz/v8/nwHDFIkNVqbW9v570KACB2SOh/WVtbs1gseIgYSIJ2pK6uLt63AABihIT+H1o94+ZtkFx9fT3vYQAAsUBCs97eXqPRyGMqgKTwMmkAiAMS+v9rb293u904uQ0ysVqtCGkAiBUS+j/d3d1Op5OHUgB5mEym8vJy3ucAAKKQ7Ak9OTmJpTMopqamhvc8AIC/SeqEnpmZwbeqQGF1dXW8/6nt8fHx69ev/H8AQHuSN6GHhoZwaxiooqysjPdCZe3u7lZVVVksFi7HT2w2W0VFxdXVFf8qAGhAkib08PCwx+PB+W1QBcWhYiF9enra19dXWVkZDof9fj9t+s3d3mAw0I8CgQBF+OfPn/mPAUBVyZjQS0tLPp8P8QwqooVsS0sL75FSe35+3tnZGRsba2hoyMnJoeiN/moO/WZBQcH29jZ/FgCoJ+kS+vz83OFw4PIzqI7miL29vbxfSuHp6en9+/ednZ1ZWVlWq5U3E5eMjIyFhQX+XABQSXIl9P39vd/v50EIQG0U0jU1NZSsvIPG5ePHjx0dHenp6dLeV0EfiJAGUFcSJfSXL1+ys7N5+AHQDJfL1drayrtpdA4PDyna6Q/5I+Th8Xh4ewCghiRK6Lq6OrPZzGMPgGYYDAaHwxEOh7u6uo6Pj3l/feX8/Hx4eLiiouLlni+73S73xRo6XmhzvHkAUFyyJHRHR4fcCw6ABNlstuzs7IaGhsHBwenp6YWFhfn5+ampqf7+/vr6+tzcXKfTqeQdjrQtKhIfQgCguKRI6MnJSbfbzaMOAMRiYGCADyQAUJb+E/rs7Ax3bgPEDVejAdQiS0JTKNbX1zscDj7E/+//jEZjWloa/ePa2hr/kiJubm5sNhsXAgDiMjc3x0cUAChI4oQeGRkpKSlJT09/fRsLhTT9o9frDYVCkUikrKyMAntycvLk5IT/WGqHh4c5OTl4MglAgvLz8799+8bHFQAoRbKEfnp6am9vdzqd0Z9Spt90u90UopWVlR0dHRMTE7TCPj8/509MzPLycm5uLp68DZA4mltPT0/zoQUASpEmoa+urmjpzEdzYlwuF62wW1tbZ2ZmDg4Ovn//ztuIGv1JZ2cnXvkMICG83BpAeRIk9OnpaTgc5uNYBjR/p9VwV1fXxsbGn1+WR+vvpqamBJ93CACveTyesbExPtIAQBESJLTyD+oyGo1ut7u4uLi2tra6uprmByaTCdebAWQVCAT4mAcARSSa0CUlJcqvWSmMDQYDbZeW1zabzWKxIJ4B5OZyuXZ3d/nIBwD5JZTQT09PZrMZ6QiQDEwmUyQS4YMfAOSXUEJ3dHTwsQsAScBgMDw+PvLxDwAySyih8aRrgGTT3d3Nxz8AyCz+hD44OOBDFgCShtVqxTIaQBnxJ3R7ezsfsgCQNFJSUqampngUAAA5xZnQ19fX6enpfMiCrpnNZq/XGw6HS0tLKysr6+vrm5qamn+g/1FdXV1SUkI/DQQCbrc7+ifKgbjy8vK+fPnCYwEAyCbOhJ6ZmcFYrCfUmy6XKycnp6ampqenZ2xsbH5+fnNz8+Dg4PLyMsqzmjRqn5ycfPjwYXl5eWJioru7mz4tEol4PB48flVPLBYLnl4CoIA4E5oWUnywgpgoMimSQ6FQQUEBrYxbW1unp6eleij6z25ubpaWljo7O2m1XVhYGAwGY3p4O2hTSUkJdzAAyCaehF5fX8cpbkGlpKRQNptMJp/P19HRQetj7lSlnJ6e0myAVtVUBioJvkwvKJpm0ayLOxUA5BFPQtMCmoZXPlJBHG63mxay2nks1NHREe1LqampXD4Qh8FgyMrK4o4EAHnEk9C5ubl8mILm0TrV6/UODg5++vSJ+097Li4uent7aVmPmZ9AaBm9vr7OXQgAMog5oefm5tLS0vgYBQ3zeDy0Yqb+enh44M7Ttq9fvy4tLdGqmqKa6wAaRpO/nJwc7jwAkEHMCR0MBrHQ0TKLxUJ9VFFRMT8/z30mmuXl5crKykAgQHXhWoFW3d/fc7cBgNRiTmg+LkF7UlJSzGZzJBI5OTnh3hLZ4eFhQUEB1Qg3fmtZc3MzdxgASC22hF5dXeXjErSnuLhYjq9Lqa6trQ0hrVkOhwPLaACZxJbQtKbh4xI0w263l5eX6zKb//H4+NjY2Oh2u7nOoCV4egmATGJI6KenJ1wX1BRavlRVVW1vb3MP6d3Ozk51dTXNSLj+oA3hcPj29pY7CQCkE0NCz8/P8xEJaktJSUlPT+/t7eW+SSb9/f2ZmZm4XVE7DAbD4OAgdw8ASCeGhC4tLeUjElRFA6LT6dzY2OCOST7X19fBYBCPJNOOoqIi7hsAkE60Cb27u2uz2fhwBPWkpqYm59L5tYmJCY/Hw+0CqnI4HG1tbdwxACCRaBN6YGCAj0VQCa0Xq6urafnIXQL/+c/t7S21CTcQqMdgMIRCIe4VAJBIVAn99PRUXFzMxyIojrLZZrNh6fw71DJOpxNnvNVFy+iVlRXuEgCQQlQJPTY2hi+6qMVoNPr9fsTznw0MDKSnp1NbcauB4qjxMzMzuT8AQApRJXRJSQkfhaAsWhf6fL53795xT8DvLSwseDwerKTVxZ0BAFL4+xH1+PgYDAb5+ANlRSKRz58/c0/A3zw8POTl5XHbgRqUf+M4gI79PaGbmpocDgcff6AUo9GIJx7Hp6amBo/WUQsuRQNI6O8J7XK58FRkhTmdzvr6eu4AiF1LSwvunFDF5OQk9wEAJOwvCf3w8MBHHiiF4rmpqYk7AOLV2tqKcz/Km5iY4A4AgIT9JaF7e3v5yANFGAyGxsZGbn1ITH19PU7/KAx3NQJI6C8JjWc2KYxWftz0IIWWlhZuWVDE0dERNz0AJOxPCX12doYliGKMRmN7ezs3PUiHVtK4cUwx3OgAIIU/HVF9fX182IHMbDZbWVkZtztIrbKyEu+slBvN5v1+P7c4AEjhtwn98PCQmZnJBx/IyWw2FxUVff36lZsepEZtW1JSghdWyopmmSMjI9ziACCF3yb0wsICH3kgs2AwuLu7y+0O8jg4OEhPT+cWB6mlpKRkZGRwWwOARH6b0B0dHXzwgZycTueHDx+40UFONA2yWq3c7iApr9eLb0IDSO7thN7Y2CgsLOSDD2RjNBqXl5e50UF+8/PzeHC35GiWOTw8zE0MANJ5O6Hr6ur8fj8ffyAPiufOzk5ucVBKY2MjVtIScrvdQ0ND3LgAIKm3EzoQCNhsNj4EQQZmszkrK4ubG5QVDodx11jiDAZDeno67g4DkM/bCU35gW9Cy4rmQO/fv+fmBmXNz8/jFFGCjEaj1+tdXV3lNgUAGbyd0GlpaXjIg3zsdjtODKqrr6+PMob7A2JEOzCergOggLcTuqCgAK8Gkk9LSws3NKinpqaG+wNiUVRUdHx8zI0IAHJ6O6FHR0dzcnL4iARJBQKBT58+cUODek5PT71eL/cK/I3BYKBZe09PDzcfAMjv7YR+enqqr6/nQxOkQ8McXs+nHQMDA/jyVTTsdnt+fv7s7Cw3HAAo4u2EJpOTkxi8pEXtmZqayu0L2mCz2bCf/wE1jtlsrqqqolk7NxkAKOW3CY3nckuORrrt7W1uX9CGubk5h8PBPQT/RvFMjbO1tcWNBQDK+m1Ck9XVVdzvKhWK5+zsbG5Z0JLc3Fzs56+5XK76+npuIwBQw58SmuBqtFQyMjKwFtGmhYUFvFTjZzRfKSgowHedAVT3l4QmeXl5+G50gkwmU2NjIzcoaE9TUxOW0SQlJYWWzjU1Nbe3t9w0AKCevyc0iUQilDG4oSZufr8fC2gt297exgMADAYDxTOeFQ+gHVElNBkbG6Ojlw9liFFvby+3I2hVX18f91ZSMhqNpaWl379/5+YAAA2INqFf9Pf3YzEdK1qcnZ2dcQuCVl1fXyft22LS09MXFha4IQBAM2JLaLK/v19fX5+amsoHN/xNU1MTtx1oW2VlJfdZcqCpttVqrauru7y85CYAAC2JOaFfTE1NhcNhvKHyr4xGIxbQotjb2+NuSwImkykQCOD6C4CWxZnQL8rKymgOjvdU/g6tUfAQMbEkyXuj6ZgNBoN4/ymAxiWU0OTu7i4/P99sNvOhDz+h4X58fJxbCkTQ2tpKk07uP/0qLCzkCgOAhiWa0C8ODg5KS0uxmP4FjfXcQCAOj8fD/adHRqMxJyeHqwoA2iZNQr949+5ddnY21tMvaAGdlZXFTQPioPWlXs91p6SkeL1e3BcGIAopE5qcn5+3t7cHAgHkdFpa2tDQELcLiGN4eFivX1VwuVwdHR1cTwDQPIkT+sXOzk5OTk6Sh3QkEuHmAKF8+/atoKCAe1FfSktLuZIAIAJZEvrF6uqqzWZL2ovTdXV13BAgmpaWFu5FHTEajSMjI1xDABCBjAn9YnJyMhgM8iCRNJxO59TUFDcBiGZ6elp/l6JzcnKurq64hgAgAtkTmnz58qWvry+pXvCXl5d3c3PD9QfRXF5ehkIh7ku9aG1t5eoBgCCUSOgXGxsbJSUlDocjGc57t7e3c7VBTJRn3Jd6MTMzw3UDAEEol9AvGhsbXS6X7kN6bm6OKwxiWllZ4b7UC7z/FEA4Sic0OTo6ys7O5mFDj4xG48nJCdcWxHR9fc3dqRcHBwdcNwAQhAoJTR4eHiKRCI8cuhMMBrmeIDK32809qgv7+/tcMQAQhDoJTWiNkpaWRstNHj90pKGhgSsJIisuLuYe1YXt7W2uGAAIQrWEJqOjozpbpryYnZ3lGoLIhoaGuEd1YXV1lSsGAIJQM6EJLVNSUlJ4CNGL09NTrh6IbHd3l3tUF969e8cVAwBBqJzQm5ubgUCAhxC94LqB+LhHdWF0dJRrBQCCUD9OmpqaeAjRBaPRyBUD8enpBE9PTw/XCgAEoX5Cz83N6ebr0TSg+3w+rhiIz2636yakm5ubuVYAIAj1E/rk5MTpdPIoIjiaapSXl3PFQHyZmZm6+bpBdXU11woABKGJi6Z5eXk8igiORvP+/n6uFYivpqbGYrFw7woOr54EEI4mEprGQR5FBGcymRYXF7lWIL6BgQGbzca9K7iCgoJv375xxQBABJpIaN3cLGY2mz9+/Mi1AvGtrKzo5hJMbm7u58+fuWIAIAJNJLRuXphvsVgeHh64ViC+09PT1NRU7l3BhUKhi4sLrhgAiABraClZrVauEujC8/Ozx+Ph3hWc3+/HCR4AsWgioevq6ngUERwSWn8o2Lh3BZeWlra7u8u1AgARaCKhq6ureRQRnM1m4yqBXqSnp3PvCi41NfXDhw9cKwAQgSYSury8nEcRwSGh9Uc3Ce12u7e2trhWACACTSS0bl7zZ7fbuUqgF7pJaKfT+f79e64VAIhAEwldWFjIo4jgkND6o5uEdjgcGxsbXCsAEAESWkpIaP3JyMjg3hUcJfT6+jrXCgBEgLPcUkJC64+eEhpraACxaCKhS0tLeRQRHO4U0x/dJLTL5cKdYgBi0URCl5WV8SgiOCS0/ugmofF9aADhaCKhKyoqeBQRHBJaf3TzxBKqyOHhIdcKAESgiYTWzRNL8Ewx/fH5fNy7gsvIyDg5OeFaAYAINJHQjY2NPIoIzmKxfPnyhWsFuqCb53LjzRkAwtFEQre3t/MoIjiz2XxwcMC1AvFdXl7q5t1WmZmZVB2uGACIQBMJ3dvby6OI4Ewm08LCAtcKxLe5uelyubh3BRcMBs/Pz7liACACTST0yMgIjyKCMxqNfX19XCsQ3+joqN1u594VnMfj2dvb44oBgAg0kdBTU1M8igjOYDBUV1dzrUB89fX1FouFe1dwJpNpbm6OKwYAItBEQi8tLfEoIriUlJTs7GyuFYgvIyPDaDRy7wqOds7+/n6uGACIQBMJ/eHDBx5FxIcHf+qJ2WymYOOuFV9tbS1XDABEoImEPj095SFEfDSgc61AfNypehEKhfBYMQCBaCKh7+/veQjRhaurK64YiOz79+/co3phsVjKysq4egCgeZpIaMJDiC4sLS1xrUBkerr48g+32313d8c1BABt00pC6+lqX0dHB9cKRNbf3889qiNGozErK4trCADappWE1s13WkheXh7XCkSWn5/PPaovJpNpcHCQKwkAGqaVhHY6nTx+iM/hcHz+/JkrBsLS0z75C7fbPTMzw/UEAK3SSkJTqvHgoQt4Vb7ojo6OuC91yuVy9fb2cm0BQJNwHVoWw8PDXDEQk26ec/cHBoPB7/fjdRoAmqWJhH56euIxQy/Ky8u5biCm2tpa7ktdMxqNaWlp1dXVNzc3XHMA0AxNJPTe3h4PGHpBo97KygpXD0RzfHxMi0vuyyRgtVrz8vImJye5/gCgDZpIaN28ffIftDRpb2/n6oFoxsfHTSYT92XScDqdVVVVJycn3AoAoDb1E/r+/j4rK4sHCR0pLS3lGoJo6uvruReTD00um5ubv3//zm0BAOpRP6HHxsZ0dpvYi2Aw+PHjR64kiOPi4iI3N5d7MVnZbLbGxkZuEQBQicoJfXJykpOTw6OCvtAYV1lZyfUEcdAKkvqOezFZ0aTZarXSLBMvrARQkcoJXVVVRQMBjwr6YjAYPB4P1xPEkZ2dTX3HvZjcqB3cbndtbe3+/j63DgAoSM2E7u7u1vFjm4jZbMbQJpbT09PU1FTuP/ivQCAwMDDw/PzMzQQAilAtoWdmZvjo1y9agpSUlHCFQQSVlZV6ekS8hGhnTktLe/fuHbcUAMhPnYRubm7m4z4JcJ1BBLq8aVFaXq8X3/UHUIbS+bGxsRGJRPR67flNU1NTXHnQtvn5ee4z+D1aTLtcruLi4vX1dW44AJCHogk9MDAQDAbNZjMf68khOzub6w/aRj3FfQZ/Q0dxIBDo6ur6+vUrNx8ASE2hhL69vW1oaEjOW2RNJtPy8jI3BGjV1taW0WjkPoOoFRYWrq2tcSMCgKSUSOh3795lZGTwAZ2U8MVo7aupqeHeghhZLJaKigospgEkJ29CPzw84NulhIawvr4+bhTQnpmZmWS7+CI5l8v14cMHblAAkIKMCd3f35+WloYzhyQlJSUSiXC7gPbQEhB3cSeIGpBC+vj4mNsUABImS0Lf3Nw0NjbiyQ8/czgc9fX13ECgJT09PW63m/sJEhMOh7lZASBh0if0xsZGXl4els6/oBUGhTS3EWhJRkYGFtBSoZbEBR2Qz+7u7tTU1Pj4+Pz8/IcPHz59+sQ/0CmJE7qmpsZut/PBCv+Gl0ZrUFNTU1J9O18BPp9vZ2eH2xdAIldXV/n5+byT/YQmhbTLlZSUdHV1zc3NHR0d6endqZIl9OrqKq0Ruc3gNwwGw/39PTcZqO3bt2/cMSApzERBWpeXl+FwmHev6Lw8WoeSe2lpiT9FQBIk9OPjY11dndPpxKnCaBQXF3PDgdqoL7hXQFJ4HD1Iq6WlxWQy8e4VNYoks9lM2RQIBBYXF/mzhJJoQlO1CwsLcWY7ejabbXp6mpsP1LO8vIz3QMskGAy+f/+eGxogYXl5ebxvxYWimvbJ1dVV/jhxJJTQw8PDlM34unOssrOzDw4OuBFBDVdXVwke8/AHbre7v7+f2xogMRMTEx6Ph/eteFFOFRQU8CeKI86EPjs7Kykp4apDjGhCh9OA6qqrq8NFGfnYbLbGxkZua4DE5OTkSPJAofT09IuLC/5QQcST0DS64fRggux2e01NDTcoKIvCA9dlZGW1WmmU4OYGSIxU37Zwu92Tk5P8oYKILaHv7+8zMjIsFgvWHwmiBnQ4HPv7+9yyoJT379+npaVhB5aVy+XCt6JBEmdnZ1I9kZd2y8HBQf5cQcSQ0Hd3d5FIBEObVKgl8WJK5YVCITxOR26BQGBzc5NbHCABra2tUt3q5HQ6u7u7+XMFEUNCl5eXc0VBOg0NDdy+IL+mpiZud5ATvlKoe+/fv5+amnr37p3cN716vV6ploUOh6OtrY0/VxDRJnR7eztWz3Kg6SHuelXG+Pg4vnegABoohBsHIXpra2uhUIg7+8cIVlhYKNMdWI+Pj7wZKdjtdpqj80cLIqqEprkSXoMhH5vNhpCW28TEBG5vVIbZbKalFbc76EtVVdWbTw5xu90zMzP8S9KZn5/nDUiBRoDa2lr+aEFEldAlJSVYfMiH1hw+n0+4mwwFQvFMLYyTQMooKCjQ04OR4cWHDx8CgQBNv948jiggaIUqeUhLe2mVErqiooI/WhB/T+jz8/OMjAyuIsiDpqV+vx+PMZHDzs4O7cC4O0wxY2Nj3PSgF9PT06FQ6K9zXBrEaNXLf5Owjx8/Op1O/mgpWK1W4e6Q+HtCNzc345UYCqC9PysrS7gv1GsczS9p4o94VgytsajNufVBF7q7u6N/gXp6evrs7Cz/ZWIaGxv5QyVisVgikQh/uiD+ntBerxcDnGKys7PPzs646SEx1JLBYJBbFhSRm5vLrQ/iu729zc/Pj3X893g8iX/tuLOzU9oFNKHpo3BfcP17QnPlQCm0kt7b2+PWh3h9+PCBpvPcpqAUOW4XAlWMjo7G8TqpFzabLe5nJtK0gCbWcW/6D+gzA4EAb0YQSGjNoRlrZmbmysoKdwDEbnFxkQ5y3N6oPO4AEFxVVVUi331I+fHax+ifzf7p06eJiYmKigo6bFNTU2kMlOO+ThoQHA4Hb1IQSGgtop2b9tSdnR3uA4jF+vp6KBSSYw4Of0CjqnALFHjt4OCgtLRUkq8mUhw2Nzff39/zR//b4eEhpXJraysFc25ursfjsVgs/Jeyob2UNy+Ivye02+2O9ToEJI6mkBTSeMlurCievV4vVs/Ks9vtNOByN4CYNjY2MjMzJTx8KHQLCgrm5uaurq4eHx8/f/68v78/OTlZU1Pj8/lUmUZTMbi2Ivh7QldXV+NFQGpxuVz4nnT0xsfHJZn7QxxoYsTdAMKiVa8cp5c1paWlhWsrgr8n9M7Ojt/v58qB4miaWVVVxZ0Bv1dRUaH7wUWzaNWVl5fHPQFiSuTWMLHQVJ7rrHlR3dkRiUS4ZqAGs9kcCoW+fPnC/QH/tr+/n5mZSa3E7QWKowX01NQU9weIqaysLEkuD9lstvLy8pOTE665FO7u7r5+/cr/RzpRJXRfXx8eWqIuOnJonoQ3+r22sLBA8YxbJdRVWlrK/QHCSp6EJlarNTs7O/G3mB8fH3d3d1Pe5+Xl0RBdW1u7trbGP5NCVAn97du3oqIirhmoJyMjA49U/BkdYB6Ph1sHVELDOl79ogPJc5b7HykpKTQvie+G3Pv7+4GBgVAo9Mu0xuv1joyM8C8lLKqEJhMTE/j6ihaYzeaSkhKc8d7Z2cnNzcWFZy2gIQnP2NGB5+fn5Lwp2GKx0No3pnu8aW1Aq/DfjT+0bFhYWOBfTUy0Cf3582c8oUk7jEZje3s7903yoWkvrjprR0NDA3cMCC4rKytpV2IOhyOa27xbW1spm/lvfo/Cm2Y8/DcJiDahyfDwMG8cNIDmfZmZmcvLy9w9yWF6etrv91M8Y/WsHaurq9w9ILi9vb1AIMD9mmRoSKFBleYobz4q6suXLyUlJT6fj34nysFHkmfUx5DQj4+PVDjeOGgAraQzMjJoTvfx40fuJP3a3Nysr6/Ha561xuVyPT09cSeB+BoaGpLnfrHXaFANhULNzc3z8/NnP6ysrHR2dkYikVgXBvT7ib9BJIaEJrW1tbxx0AyTyZSenj45OSnJSRUNur297e7uTktLS+aBQ7No2sT9BLpweHhI60ju3WT1sp4O/pDIU1xoRbG+vs4tG5fYEvrTp09YwWgW5fTo6Ch3lV709/dH/25aUN7BwQF3FejFwMAAZsNSyc/Pp9zklo1dbAlNnE4nOk/LqIN0sKz5/PlzRUUFvoWvZTRZN5lM3GGgI7e3t5gWSygcDnPLxi7mhJ6ZmUlNTeUtg/bQuGk2m6mPioqKEjzBoorx8fGsrCwaIHA7mMZRB5WUlHC3gb4MDQ1xN0PCLBYLraS5ZWMUc0KTvLw83jJoGA2gGRkZNTU1o6OjtCTlztOq8/PzwcHB0tJSj8eDkzRCcLlch4eH3H+gO3gJjVReVk3xvfI/noQeHh7GORCBGI3GcDjc39+/v7/PXagZ3759e//+fVdXVygUonJyiUHzaNDB26D1rbW1FYekhGiIe3h44MaNWjwJTWitw5sFcdDa1Ov10oGnhSdALS0tlZeXO51OLhwIhRZYdXV13JegR4+Pj9E8mgOiF8ezfeJM6KmpKUyvROfxeOrr6z98+MCdKjM64CmVq6qqcB+DDmRlZeEUt+7hVk1ppaSkxPp1mzgT+suXL7Rm582CmGhJbTab6SCkyPT5fDk5OTU1NTT3Ojs7425OzPHx8cjISElJSSAQoLW72+222+24/0sf8DXoZIBTXJLLy8u7urri9o1CnAlNJicneZugCxTYVquVojQ7O7u4uLi6urqpqamjo6O/v5+CdmJi4t27dysrK2tra7Ts3tvb29nZWV9fp3+Zn5+nnw4ODnZ3d7e0tNTW1paXlxcUFNAyKy0tjSKZNwB6QX2Kt0EnAyS05KhJY3rzVfwJ/fz87HK5eLOgd7TwNZlMNpuN1tyUuxTk9F/a216Wxbj7OqmEw+G7uzseCEC/kvNVV7KiUbStrY3bNwrxJzRpaGjgzQJA0sDboJPB1tYWToBJjlY1w8PD3MRRSCih7+/vsXgCSCp0yCfDm1rA7/fjlhHJKXcd+kVqaipu6gZIHhkZGXzwg36Nj49j9SU5mvGMjY1xE0cn0YReXV31eDy8fQDQu1iHGBDO2dkZLaC5v0E63d3d3MRRSzShSVFREWZbALpHKwCr1cqHPeiXim8Zpn3MYrFkZWXV19cPDw8vLS3t7OzQjOHTp09XP1xeXn78+HFra2t2dranp6eiosLn85lMJv57DWtubub2jYUECT0+Po5nUADoHg2dcTwUCcTS39+v/C3cFMy0ai8tLe3q6lpYWLi+vubSRIECe3JykvIvEolo8+thNK+ldSwXN0YSJDShiQyXBQAkQsOW2Wx2uVy0SggGg7SwyP4hMzMzEAjQP9LMWLGHwBiNRtouH/CgUxSNtJtxl8vvZQ9PS0ujvXpubo4LEa8vX750dHTQkUI5rZ27o2h9X1BQwEWMnTQJPTMzo8AYAZBU6Nimue8fHqJO4+ns7GxlZSUNSXJfaaKBb3NzkzcMOpWTk6PkGWOK56qqqjjeJ/FnGxsbVBHehtqKi4u/ffvGJYudNAn9/PwciUS4RACQGJvNNjg4yEdXLI6Ojqanp+vr62mRbbFY+OMSlpubi6dw697FxQXteMqstWgrzc3Nj4+PvG0Z0B5L+626S8eysrIE6yhNQhOay3OhACBetKooKio6OTnh4yoBT09P9DnLy8sDAwM1NTVZWVlxvAiBVlRNTU2Sr3JAg0pKShS455cmjhSc29vbvFWZTUxM+P1+Ve5lLigoSPzAkSyhCV4aDZCIl5N+X7584SNKUjc3NxsbG6Ojo52dnbW1tYWFhS9X7N4cvCiYvV5veXn5+Pg4/z3o2vv37xVYbqampjY0NMR0I1jiqGq0t0t4Sumv6PBJT0+/vLzkEiRAyoRubm7mAgJAjGh8jEQifCwpgkYuSuv8/PzMzMyMjAxaavh8PhpZKLlLS0tnZmb490DvDg8Pqet5R5SNw+GI4wvBkqBZb1FREc2AuSgy83g8id/49kLKhH5+fuYCAkAsKJ5p/OIDKSnRhIDmCpQTNLqlJYZW/zk5OfPz8/zR8EcdHR3U5gqcB5YqtOJG804FzhNQS1ZVVfEmEyZlQpOsrCzF5ikAuuF2u29vb/koSj51dXWUzRLeRUyjpN/vb21tvb+/520kmU+fPu3u7u7s7Hz48GF1dXVpaWlhYWF2dnb8h9HR0YGBAWqf4uJil8sldzzTDGBra4tLpqrq6mq5v+2dnp6+trbG20uYxAlN+4QCZ0t+YTQaU1NTKyoq+vv7aS+kXYF2ys3NzXfv3nV1dRUUFNCRr+4dfQB/kJGRsbi4yIdQ8qmsrOSGkJrVaqUE4s0kjZmZmdra2uzsbK/XS9FIHA6HzWaj1pBwDhS9UCi0srLChdOApqYmWUOaEkfCeaHECU1o55D7mjzFLe1qNK6VlJTQNHBiYmJ/f583/8q3b9/m5uYaGhpoTo2XfIDW0OSSFjS8syYfmkNzQ8iDxqLy8nLeWBLQ2jOYaX5AC3cunGZQSMl3rpdSiTcjBekT+vDwkKZvkq9Z6QPpYHt5vhJ9Ph11sc7LaEmdlZWl5B19AH9Gw0R7ezvvoMmHDmE6orkt5JQk57r7+/u5wtpA66je3l4unJY8PDzI9+i0vLy8T58+8ZYSJn1Ck+XlZWlPI1A8v3wRJfGnGtGH8IcCqK20tJT3y6TU0dGhzOWngYEB3qR+PT8/04KVK6wNCn83ISbn5+cy7XupqanT09O8mYTJktBkdXU1jscj/IyaLxgMdnZ27u7u8odKhMaFBMsGkCCj0Zibm8t7ZLJSbLqs5aiQysHBgaau4lFhZH1kWOJo3ibHFQGqeH19PW8jYXIlNNnf38/JyYnpdD+tvPPz87u7u9fW1u7u7viDZNDb25uWlsZbBVAWHRTZ2dlPT0+8OyYrOti5RWSWDN9kW1xc5NpqADW4Wl99jolMNyfRjs0bSJiMCU0+f/7c399PE9jfXW2i1qGkpF+gScfg4ODGxsb379/5j2VGIY2HoIHyaJ/Py8vDY653dnZCoRA3ivxkelKbdoyOjnJV1UYLU9rDuVjaNjk5KcelgWAwKNWDcuVN6Bd0bPT09NB6OhAI0JzlRUZGRmZmZlFR0djYmKzL5T9oaWnBjWOgJBq86OhV7KHEWkYz8lQF3yt/dHTEG9ap9vZ2rqraaD02NDTExdK8iooKyc9109pPqhZQIqG1DG+2BiXR4KX7qIhScXGxfN94eU1TX8mVg3xfK49VdXU1l0kEi4uLki+jX74MzBtITLInNKGRAitpkFtKSorT6by4uODdLukFg0FlbuR+MTw8zBvWo+vr63A4zFVVFc26hHveakNDA5deIrRjUzvwpycGCf3/UQ/R6MmtCyA1g8Hg8/lw7flnXq+XW0cRTU1NvGE92tjY0MhXrSKRiHC3QK6ursrxtDX+9MQgoVlbW5syD0+AZGM0GrOysmgU4F0NflD4yxSFhYW8YT0aGxtT8pLBH1BJuEzioClFMBjkCkhHkpdsIqH/BzeOgeRo9RwIBNbX13kngx8eHh4UnhD7fL6TkxPevO50dHRwPVWVkpJydXXFZRJKd3c310E6kry/FQn9L/X19dy6AFLwer249vza5uam3K8Y+oXJZFpaWuLN605jYyPXU1VOp5MLJJqDgwOug3TC4TB/egKQ0L/q7e3FNWlIHK2eMzIyvn79yjsW/KSnp0fh81W0vBsfH+fN645GbuSW8FlayuM6SMdqtSY+O0dCv2FxcVHJZymA/rw8NUz3T8mIWyQSkeNZTn9G0wLevO4UFhZyJVUl9EtU5fh2fuJfPENCv21jY0O+l5+AvtHqORwOHx8f884ErzgcDiW/avVCr7dzf/78OScnhyupKkEvQr8oKyuTfJ+kaWhtbe3z8zNvI3ZI6N/a29vz+/2SP24GdM/j8aytrfFuBG/hllKWXl8UTTtbeno6V1JVXCAxjY6OyjTa2+32+vp6mkjxlmKBhP4Ll8uFkIaYTExM8N4Dv8EtpaxwOCzJF2C0ZmhoSMnnp/4BF0hM6+vrMl15oaW5yWRyOBxer7eysvL9+/e8ySggof+utrZW4ftOQVxZWVm838BvHB4ecmMpy+/3C32h9HeGh4c18qY+LpCYzs/PFbg3wmq1BgKBsrKyzs7Ozc1N3vbvIaGjMj4+rpHzSKBxEr68XSo09KysrExNTVHZNjY2bm9v+Qcq6e3t5cZSFg2ODQ0NXAgdOTo60sKdrQaDgQskpoeHByXvXqSFtcfjqaiomJiY+MM9K0joaNHsW47nzoCeaG2Qur6+Li0t/fmJhjQumM3m1tZWxV7z+lpmZiaXRnG0aS6Eep6fn2mSJO2jMevr69V9ptjLiVwujZioX+R49meUKisrb25uuCg/QULHYHV11W6347I0vIkGKZfLxfuKBiwtLdGqkQv3Slpa2uTkJP+qgt69e0cNxYVQHNX67OyMi6Ks+/v7srKyn3uEMrW2tvbx8ZF/IwEHBwe5ubnqhjQtQLk0wlIxoUlqaurr99IioWMzNDSE55nAm2h81M4TG0ZGRv78jSb6EaVFJBLhP1DE1taW3+/nEqiBptcej4dLo6CmpiaavVGG/dIjFAk+n6+3t5d/LwFfv35V/VvRXBQxqbuGJrRvVFRU/PJsWiR0zOrq6v6wNIGkRXuFKqvS14aHh2ncj2apSrOK/Pz8mG4ujRvFM63z1B0ECYV0V1cXl0l+19fXNTU1f5gtUXloZd/f389/kLDZ2VnqU5vNxhtQEJdATDc3N0peh34T7QklJSVcoB+Q0DH7/v17UVERtyjAf9nt9o2NDd5L1DM3N0fLtWji+R+BQGBqaor/Xh6rq6vp6emqx/MLp9PZ19fHJZPT5uZmQUHBX8d96iwKVOo4/jMp0JJ6bW2tpaVFyWbnbYvp4OBA9YS2WCwU0lygH5DQ8ZiZmcEyGn5BCf36MpLCaFCObzim/bm2tpY/RVI0a6FlQUwzBgWYzebCwsIPHz5wKWXQ2trqdrt5e1Gg/WdhYYH/WDrn5+fT09PNzc15eXk0NZG1I3iTYpqfn1f9HiOHw/HLzYxI6HjQ/DQ7O5sbFeAHWgap+/akxcXFBO8VogFCqpXc4eFhcXGxxh8kQHFFq5a2traHhwcutxSurq6ivMrwC9qFRkZG+FOkdnNz09XVFQqFaDYmU07zlsTU0tKiekJnZGRQMbhAPyCh4zQ0NMSNCvADjfUqvpvh5dYwLkq8aOCm4TuRx/1TwNPalNaOFDavb4zSICqh6cfznmjOTQc1VyMBnZ2dNC+Jr+L0V7TMpRkDf5Y86urqZLrre29vj7chIJq7qL67RiKRX86jIKHjtL+/z40K8AMFEo3yvH8oi+I5vkXbmyhgSktLd3d3+dOjMzo6WlZWRsWQafSXG+V0ampqUVERRezBwQHXKhaHh4c0uYnpzPZrtIyjYsh9mZw+n7cnqYGBAd6AgBR+HeqbqqqqfnkwLRI6Tt++feNGBfiBApIWoLx/KGh+fp5SQdrpP+UELSmieT4aHQi0bi4vL6cBTvUliCSo7oFAoKOj4+PHj1zJKKysrFCLSTI7edmRZmdn+aNlQL0mx+uwwuEwb0A0t7e3XAdVvT59goSOn+oXLUCDFH5WV9y3hkWD8oYWhb97pSDVlNZMfr9fH8H82svdc9G8UbG7u1vy24BlunHsH4ODg7wl6dAsjT9dNO/eveM6qOr1dRYkdPwEPZsHslpdXeX9Q340givwRRoKYFodvjzo/+DgYGNjo729PXkeU0/VLyoq+t05f8o5n8/Hvyo1m802NjbGW5La0dERb0ZS0bwNQoMqKiq4Aqp6feIECR0/LVy3AK1pbGzk/UNmw8PDid8aFiWDwUDzUVpTUmbQf2lakFQnkGh9TBVPS0sLh8P19fVtbW1VVVV+v9/lclGzyHcKgT5Z1hvHeDOSampq4k8Xx/HxsUYG89cPVEBCxw9nueE1r9fL+4econ9qGEiFWpumJna7nVKTAluZxqdBxu12S/JY0NdossWbkQ7NYw4PD3kDgqCjSQuHEu1avzzykyCh4/T161duV4Cf0Hrr9PSU9xJ5xPHUMBAXdTRF6czMDHe/dCKRiOTLDCqtTPMJmdze3ubn53PpVRUKhV6/RgUJHaePHz9yuwL8m7SPb/zF2tqarGdWQZto1S75fjU0NCTHfQzhcPj8/Jy3oXnd3d1ynEuIQ3l5OZfpJ0joOGnk3j/QoF+eCiQhWe/cBo2T/MYxylE5wsloNL4ZNtqUm5vL5VZbZ2cnl+knSOg4dXR0cLsC/Ft2dvYvjx2QxP7+vrqvbgR1pfy4cay9vZ13CCnIdLOh1+ul3ZW3oWGRSEQ7N/y++fgBJHSc8Hor+B1al7x79453FOnQ0Cz5l25BLAaDgcJvcXGR94mEZWZmynFWhj7zlzdAaNDJyYlid/xFY2tri0v2EyR0PM7OztLS0rhdAV5584RVIh4fHzVyPwuoi2Zpfr+fd4uEDQ0Npaam8kdLbXx8nDejSQUFBZq6n+Pz589csp8goeOxsrKC1Qz8QWVlJe8rEllYWMApbviHVLdiffnyRY7Hf75wu91yf68hbiMjI1xKbfD5fFyyf0NCx2NsbIzbFeAt2dnZZ2dnvLtIYWBgIMFXMoCeSPIarhdlZWX8oTKIRCL39/e8Jc1YXFzUzuVnWsebTKbfvXUUCR0P3CYGf+Z0OqU90T0+Pu7xePjTIenV19fznpGw2tpa/lAZGAyGiooK3pI2UDzL96DWOJjN5lAoxIV7BQkdj8rKSm5dgLcYjcbc3FzeXaRwenpK63L+dEh6Ej5ctqqqij9UHna7PZE3jktrfX09KytLC9coqVmCwSD1458fwYaEjtn5+bl2vkIHmiX54z/r6ur4oyHp/e6kaBwUuAPRZrPR3svbU8/x8XF6erqsTxQwGAyUu319fXt7e9fX13d3dw8PD9++feMSxA4JHbOpqSncyA1/5XK53rw5M25ra2s40Q0vpLrLYXJykqaS/KEya2ho4K2qgSKTairrzduU/ZWVlTG9VvyvkNAxo8mgrLMw0Aer1Srh7TwvOjs78SWCJPfyLg3eIRJGH6XkN45yc3NfvxxCAePj47SO50LIJjs7m7cnHSR0zAoLC7lDAH6PRtL09HTeaaSD71wlOZfL9fotwvEJh8O0l/LnKoI25/F4urq6uATyu76+zs/PV+ZR9nLctY6Ejpl8Xx8EnTGZTLzTSOf09FThURW0w2q11tTU8K6QmKamJsot/lwFvZwDqKysVGAxPTExQcO1Al+sogV6VVUVb1VSSOiYBQIB7haAv7m9veX9RjodHR3a+TYnKIZWgVK9kaK7u1uBs75/Rtk5Njb2/ft3LpOkDg8PGxoanE4nb0xm8j3iFAkdm+3t7eS5W4dGBJpl017u+q+Xd9dTPBCazjscjpd/p0kxNYvf7w8Gg9nZ2Xl5eUVFRTSa1NXVtbS0dHV1DQwMjI6OTk5Ojo+P0/9ubW0tLS31er26v6Ivx2t9CbWwKgsgUFEoFJLkLqT29naZXpgRKxphaMSQ9uGgx8fHNTU1Sj7ehwZAGtN481JDQseGli8a2bllQscMVTA9PZ1muMXFxTQP7evro/3vRX9/Px3ezc3NjY2NFL29vb30L/TvIyMjU1NTS0tLW1tbdITc3NxEMzWenZ2lFPf5fDpeEcr0Gr7V1dVAIKDApTXQCDpGFhYWuPsTUFZWpvrq+U35+fm0V3MpY3d/f9/T05OamqrwQUGbk+n89gskdGwouvR9My0NBBS6XFtFfP78maYCvHndodHw+fmZqyopmhjhOwXJQ5Inc1VXVytzz1QcDAYDDT52u93r9dK89t27d3+9QrS/v9/d3R0KhWjFTAcaHQ7KV40K/P79ey6QDJDQsVFlJ1BGVlaWhG+1i9X6+rp879hREe0t8r0ot7m5mTcD+kXR5XQ6ucsTMDg4SHGi/eGLSmi1Wn0+X3Z2dmFhIU1NampqGhoaGhsb6b+1tbW0Zi0tLY1EIsFgkLKZlkwqVkryb1T+AgkdG+4WfaEhoK2tTaZbNqJ3dHSUl5envwmQTJeiyf39fWZmJm8GdIpmromv0mgnxHOWJCfHF6B/gYSOwZcvX7hndMRsNlM8cw3VtrOzQ0t5LpleyPrtz5WVFc2et4TEuVyujo4O7ux4ra2tpaen8yeCROigW19f5yaWDRI6BtQf3Dl6YbFYCgsLuXraQJGjzTtZ4ibVF1h/h3oQF6R1yWg0SrLzlJaW8ieCRKhrUlNTuX3lhISOQWdnJ/ePXhQVFXHdtKSxsZHLpwuVlZVcMdnged265Pf7j46OuI/jdXp6ikshknO73WNjY9zEckJCx0Bnr7QKBAJbW1tcN41xuVy6eXKWAq/em56e1tQrbyFxJpNpc3OTOzgB29vbeMiS5DIyMuR4GNFrSOgY2O127h/xpaSkDA4OcsW0Z2NjQ8lnDsiqvb2dayWn2tpaXI3Wk+7ubu7axNzc3ODN4pILBoPcvjJDQkfr27dv3Dm6kJWV9fT0xHXTpIaGBn1MiSYnJ7lKclpaWnK5XLxJEJnBYEhLS+N+lUJlZaVuzkhphN/vPz4+5vaVExI6WhcXF9w54qPDVcWvPkeJpkRFRUWijyxGo1G+70P/7Pn5mZqLtyqylJQUk8lEkzO32+31ejMyMgKBQCgUojklyfyBVjD0jz6fLzU11eFwWCwWPSUQ1V3a+//n5+d1+bABFdFe19rayu0rJyR0tGic5c4RHI2A0s7Q5bOysqLYs+9lQnNtroz82traeKsio7ilPKbhb2lp6dOnT1y3t9zd3W1ubvb395eWlrpcLt2c5JfjDOrg4CB/OkiBdjaz2cyNKyckdLSOjo64cwRHI+De3h7XSvNGR0e53GJ69+4d10R+lFW8VaHYbLa8vDzq6IuLC65JvL5+/UqzutraWqFP+FNrcH0kVVNTwxsAidDOxo0rGyR0tK6urrhbREbxXFBQwFUShKAnbw0GA60FuQ6K6O7u5m1rHi1BKEQpSmmMk+l+iJeHNmdmZop1AtxkMsn0BfrHx8f09HTdnGnQgpycHG5c2SChY6CD9/1J9QI7JZ2cnNAyS6yRhVLB5/MpcwX6H3V1dbx5DbPb7eFwuK+vT5kTObe3txMTE2VlZaJciLVarc3NzVx6qdF8iNofIS2htbU1blx5IKFjEAwGuVvERAvozs5OroxQaFVBIxdXQ/OMRiMtVkZGRrj0iri8vMzS8ANTKRWoBwOBQEtLCxWVC60g6g5a8Wj/crV8a+gXFRUVOntmn7rkPiWJhI7B0NAQd4uYCgsLHx4euDKiEWh6RPEs98z6tdHRUS2fzqXZoazBEyVaT2t8qkcTCLkH/ZKSEt4YJIwOuqmpKW5ZGSChY8PdIiBa2CXygnTVffjwIVPbDy+ksZVWJ3K/je53KisruRwaQ9lM67b7+3suqAaMj49r+U0Sct++cHFxEYlEeGOxc7vdOTk5NI14efMj/2sSo6b48uULN67UkNCxqaurE/QckRZWMAkaGRnR5jNMKIRyc3Onp6e5oIqjTXu9Xi6NlhQVFW1vb3MptYSG1NbWVm0GDCWf3C9N2tzcjPVllFartby8/JfnBFPYUzMm+ZetHQ6HfO+vQ0LHjKafwr1KiGYViX+VRQtqa2u5ShpAi2an00nDFgXk169fuYhqyM7O1tQp7pfTCdRZGr+qMjY2lpGRobXD2Ww2y/SFq58NDg5GOUGhGQPt5PPz8/yXr6yurtJULJnX0/Kd9kBCx2xtbY36Q6CvcNCRU1ZWxqUX3PX1NY0XXDH10JhOxaB1c39/P5dMPbu7u5p6rgvtb7Sgb2lp4fJpG6ULxaEGL05z+eSUk5Pzh3HsZZqVmZkZzQP8v3//ToMMrcuTM6dfTjBwW0gKCR2Pzc1NgU7s0GHG5dYFWrByxdQTDAZnZma4QGpLT0/X1HzR7/crf6NcIp6enihduPSa0dPTw+WT0x+u2dGPmpqa+Peis7i4mJGRwX+fZOgY5FaQFBI6TnRU06SJO0fDHA5HfX09F1ovsrOzVTkzaTaba2pqzs/PuRwacHNzo6mTtLQsoyJx4YSitSeyKfNo3o8fP4ZCId7kf9Gcb3R0lH8jduvr6zSFpSU4f1zS4PpLCgmdENoXi4qKtHn70gvhniAWjbu7O6/Xq9gQQLNjCp7x8fFv375xCTSjubmZS6k2mijQzvb4+MglExDFkqZOdyv2epvp6em6ujpacrS2tkp1/mNlZSU3N1cHT3mK3vPzM1deOkhoCdA+3d7eHg6HLRaLpmaONA2fm5vjUurLwMCA3BcaKJhtNltJScnY2Jimviz0D5oxaOGqPKGGKi4uVvd2OUn09vZq5wJWaWkpF0tMdNQ0NTWJ/vKbKOEst9Z9+vSppaUlPz/f7/fTgKV6VFMBYr2MJJaGhgaZTvAajUaXy0UrgI6ODt6YJi0tLXGJVUW9UFRUJOjJ7dc6Ozs1claMFqDLy8tcLGHR6lzdwZC2Tmsnxw/UpHIUhg4BmW7nRkJL7+rqinZK1a8O0k6pzDvG1XJ2dibTg8Y8Hk8i1+EUU11dzSVWFY1Np6enXCZdaG9v57qpTeNzxCipOxjSfKu4uLj7B5nu28/IyLi+vubaSgoJLSOKkMbGRrVOmkXzHQnRra2tSfjtDppil5eX//mdxNqxsbGhhVPcPp+P9nMuk440NTVxDVUl6/OqFEPDoMJfN0hLS6utrX3//j2X4N9o/i3VsUMr8rKyMvluv0BCK2F3d5fmwjSWKfNlQdppaBXI29Y7SW7BDQQC9DmfP3/mDxUB7VEKj3q/oN3MbDZ/+PCBC6Q7WVlZ6rYwoSAZGBjgAglreXlZ1mU0jat0CNfU1IyMjGxtbd3d3fGGf297e5sG5ATPeDudzuHhYf5EeSChlXNxcTExMVFdXZ2eni5rVNO4KcRJWqnQwtdisXDlo0YHp91upzXK0NCQKm9bSsT379/z8/O5JiqhNhflsSTx2d/fp4BUfRoUiUS4QMI6OTmR46Zu6hrqoKampsXFxThug9jc3KSQjm/qQNXJzMxU4GZ7JLQKVlZWKisrqYNp95J8aknZHwwGeUtJo6yszOFwRDkjpl9zuVzZ2dmdnZ2CvuyLFtDq3iJL+21ubi6XRr9oCqL6rch+v59LI6zr62vJE5qOYo/H09fXx9uIy+zsLI2Wsa6XbDZbYWHh7u4uf4qckNBqmpmZCYVCUeZKlFR59aEWUNzSkcOt8HvU2vRrExMT/GdiolFb2t0mVjSu/fISBb2qqqriOqvEbreLfr/Y/f19HGe5/oxidWxsjDeQgNXV1ZhedEYLdyWfAYWE1oSlpaVwOJz4NJOWhkl1fvs1mlNTI7x5ZtLtdtfW1p6cnPCvCqu9vV3y8S4mtHW5L79px/HxcXZ2NtdcDS/ncrk0Yvr69avkeyzNnPjTE3Z6ehplF1NHKLz+QUJryJcvX2ZnZ0tKSqJZC75Ge4+s7xIXyKdPn9bX12mhPDg4ODIyQhMgHQTzi/fv3zudTnUX0BIOjkKgw0rWG0eiIfSJsaenJ8kTWtoGubm5ycvL+8NhZbVai4qKlL+ZFAmtRTQK9/T0FBYW0nIwmrGYZtm5ubmKPSMQ1EKjkupvJnA4HHt7e1ygpFFQUMD1Vwkt8oT+2pW0CU1rGP5c6dC0Picn53U5aQT2+XzKvMjkNSS0dn39+pWWgJTTNCjTsPj6zC39C+2pfr+flt06e2QE/OLu7q68vFyOG2JjlWwL6Be7u7tvXjpRUllZmbjPVZU2oWV6f/bh4WFpaanT6fynr2mAzczMVPFFdkhoATw+PnZ1daWmpv4yRtCeVFdXp5unLcLPnp6etra2/nkKEmWz6gnxQgcP0IiP2+1W9+IC7QA0HRf0DgBpE1rW1w309fX9cwN/bW0t/6tKkNAA6js7O1tYWOjt7W1sbKRFalFRUU5OTkZGBqWCFtbNL4xGY1ZWFpc4+SwuLqr+5ivqgrS0tPLy8oGBgf39fS6ZCKRtOv7QJICEBlDazc3N3t4ejfgjIyNtbW004GZnZ1MYq3470p/RwuJ3j1FMEj6fTyNnMmhJGgwGKyoq2tvbx8fHV1dXP378qOUv90uV0NT+tB/yhyYBJDSAQr5//z46OpqXlxffvfrqopExmRfQL1pbW/85/6k11EE0ySsoKKBCzszM0ApbUxetpUpoOnZUP/OsJCQ0gBIGBwdFDOZ/OBwOWu5zZZLV/f19bm4ut4gIUn482raoqGhoaOj8/JyroQapXujp9/vVrYjCkNAAsuvr69P4Gey/CofDt7e3XJ8kVl9fzy0iDspp2v1MJlNqamp7ezvXRFlpaWmS3GdH+yF/YnJAQgPI6+zsTK03kEqoqamJ65PcZmZmpFoOKs9gMLhcrtbWVq6Mgvb29gKBAJcjXjTJSKpT3AQJDSCvjo4OHmCEZbVaVfxKqKY8PDyo/laxBNlstunpaa6PgpaWloLBIBciLpmZmcq8r0I7kNAAMrq8vAyFQjzACItGxk+fPnGVkl5PTw+3i7AyMjJUeQ7u6ekptV5ZWVl2drbH47FYLNGf+jabzWo92EtFSGgAGS0uLkr+glHl4RT3z5aXl7ldRNbd3c31UcPR0dHs7OzLVw0LCwvD4TDNAtPT09PS0hwOBx0yvyQ3rfuLi4u/ffvGf580kNAAMpqenuYxRmR4I8vPLi8vJbnpSV0lJSVcH824vr6mGW1ra2tWVtYvzyCrrq7mX0oySGgAGVG28RgjMrEeX6UAfVy5SMI3oAgHCQ0gIx0kNK1mHh8fuT7wg4jfufpFenr68vIy1we0CgkNICMdJLTf7+fKwH+Njo5y6wjL5/MtLCxwfUCrkNAAMtJBQpeWlnJl4L82Nze5dYSFhBYCEhpARjpI6M7OTq4M/NfV1RW3jrCQ0EJAQgPISAcJjWeVvIlbR1hIaCEgoQFkpIOE3tzc5MrAT7h1hIWEFgISGkBGOkjog4MDrgz8hFtHWEhoISChAWSkg4RW5fGQ2setIywktBCQ0AAy0kFCX15ecmXgJ9w6wkJCCwEJDSAjHST09fU1VwZ+wq0jLCS0EJDQADLCGlqvuHWEhYQWAhIaQEY6SOijoyOuDPyEW0dYSGghIKEBZKSDhP7w4QNXBn7CrSMsJLQQkNAAMtJBQq+srHBl4CfcOsJCQgsBCQ0gIx0k9Pj4OFcG/uvh4YFbR1hIaCEgoQFkpIOEbmpq4srAfx0eHnLrCAsJLQQkNICMdJDQ4XCYKwP/tbi4yK0jLCS0EJDQADLSQUI7HA6uDPxXb28vt46wkNBCQEIDyEgHCU0+f/7M9YEfCgsLuWmEhYQWAhIaQEZzc3MGg4EHRWHh9VY/e3x8dDgc3DTCQkILAQkNIKPd3d3U1FQeFIU1MDDA9YH//Gdvby8lJYWbRlh+v39paYmrBFqFhAaQV1lZGQ+KwqIqcGXgP/+ZnJzkdhFZKBTa2dnhKoFWIaEB5PXu3TuTycTjopg8Hs/u7i7XJ+nV1dVxu4isqKjo+/fvXCXQKiQ0gOwyMjJ4XBQWTnS/2NraovkKN4rI2tvbuUqgYUhoANk9Pj663W6hbxmrrKzkyiS33t5eo9HIjSIsr9d7eHjIVQINQ0IDKKSjoyMtLU3Qm4wyMjJWV1e5JkmsvLycW0RYNpttbm6O6wPahoQGUM75+fns7Gx3d3dtbW1+fr7f77darTxwapvFYqFw4mokK5qjCH3Bglb/VP6pqSmuD2geEhpAHXd3dzTi9/T0VFVVFRcXh8PhYDDo8Xjsdrs2z6P6fD4uerLKyckR66Y/g8FAU0C3201zQSp8dXX1xsYGVwZEgIQG0IqHh4elpaX6+vq0tDQNXrSmsb6rq4vLmny+f/8u1oNKUlJSbDZbYWHh4ODgwcEBVwOEgoQG0C5KhbW1NVpkWywWHnfVQyO+y+XikiWf2tpazS6gzWZzKBSiud3ExASF8dPTExcaBIeEBhBDf3+/z+fjIVk9SXu/mNPp1MJdflQGq9VaWlpKK+P19fXz83MuH+gREhpAGMvLy5mZmTxUqyQSiXBpkglNj7j+6qFs9vv9nZ2dOGWdPJDQACKhJazdbld3MTc9Pc2lSQ5nZ2eqX4GmHg+FQvPz81wmSA5IaADBVFdXm81mHrnV4PP59vf3uTRJoLGxkWuuHqvVenFxwQWCpIGEBhBPWloaj9xqMJlMFFpcFL2bnJx0uVxcc/Xs7e1xgSCZIKEBxFNRUaHu3d0ej2dkZIRLo1+0bM3JyVH3mgLNh3Jzc7lAkGSQ0ADiWV9fDwQCPISrgUKL1vE3NzdcIJ3Ky8tT94ICSU1Nff/+PRcIkgwSGkBIVVVVPISrxGAw6PspYz09ParHM82EsIBOZkhoACENDg6qe/b1RX19PRdIX7a3t7XQvBaLJXku+cNrSGgAIZ2engaDQR7I1eNwOPR3Qfro6Egjb8jIy8u7urriYkHyQUIDiKq9vZ0HclX5/f6ZmRkuk/goEQsLC7WwgCbUxVwsSEpIaABRbW9va+QtWLTi1M0rh4uKijTy2hK73Y53cic5JDSAwNLT03k4V5vT6VxbW+NiCYvaUzuv/iwoKOBiQbJCQgMIbGJigodzbRgeHuaSiebz589Wq1UjJ7dfzM7OcuEgWSGhAcSmqVBJTU3t6+vjkoljZ2cnMzNTUy3pdDq5cJDEkNAAYlP9Md2/oJBua2vjwolgcXFR9QeHvdbT08PlgySGhAYQ283Njdvt5nFdGywWS15e3qdPn7iIGtbV1UVTCi63NtBcwWQycfkguSGhAYRHcaid+5v+QTGj5Supt7e3oVBII7dt/wwP4oZ/IKEBhDc5OenxeHiA1xgKm4ODAy6oZtTX12swm1+kpaV9/PiRCwrJDQkNoAclJSU8wGuMxWLJyMhobGy8v7/nsqpqdHQ0Eok4HA4un/ZkZ2dzWSHpIaEB9EAjzxf7HbPZXFhYqO5J752dnebmZpfLpdnVM3E6nV1dXVxiSHpIaAA9GBoa4jFew4xGI61flX/62MePH+vq6rS8bv5HKBSimQSXG5IeEhpAD8bGxniMF4HVaqXl7MXFBZdeNhMTE36/32Qy8YY1r7Cw8Pv371x6SHpIaAA9GBkZ4TFeKJSdeXl56+vrXA0p3NzctLS0pKWl8TaEUlZWxtUAQEID6ENHRweP8UJJSUmxWCw+ny8cDlM4tbW1zc/P397ecq2i8/j4uLOzMzg4WFVVlZ+fHwwGnU6nBr9+Fo1IJBJr9UHHkNAAeqDZe7ljQktqWvtSSlVXV1NaU+hOTU1RZi8vL6+urm5ubr5//35lZWVhYWFmZmZ0dLS7u7u+vr6oqIhS2W63a+25YHHw+/1UO+5USHpIaADhTU5Oer1eHuNBZFarta6ujvsVkh4SGkB46enpOlg+wgvqTe5XSHpIaACx1dTUaOrNGZAg6s2ioiLuXUhuSGgAgR0eHurj+iv8g3rTarXu7e1xH0MSQ0IDCCw/P5/HddCXcDjMfQxJDAkNIKru7m6snnWss7OTexqSFRIaQEgTExNCPMYS4ma322dmZri/ISkhoQHEs7W1FQwGeSAH/QqFQtTX3OuQfJDQAOIJh8MCPWsa4mY2mwsKCrjXIfkgoQEE09bWZrFYeAgHvbPZbO3t7dz3kGSQ0AAi+fjxI62rcINY8qC+NplMx8fHvAdAMkFCAwjj+fk5MzOTR25IJtTvvBNAMkFCAwijqamJB2xIPvjyVRJCQgOIYXR0FF+vSmYul2tubo73BkgOSGgAAezt7eH8NuTm5p6dnfE+AUkACQ0ggPz8fHy9Csxmc2lpKe8TkASQ0ABad3d3l5qayoM0JDfaEzY3N3nPAL1DQgNo3dDQkM1m4xEakpvJZAoGg7xngN4hoQG0rr6+Ho8ogRcvX4/mPQP0DgkNoHVNTU1IaPgZ7xmgd+hpAK2bmpqy2+08NkNywxo6qSChAbTu69evuFMMXlA8Z2Vl8Z4BeoeEBhBAKBTCs7iBuN3uxcVF3i1A75DQAALY39/HE0uAZml5eXm8T0ASQEIDiGFpaSk9PZ2HakhK+fn5t7e3vENAEkBCAwhjcXHR7/fzaA1JhlbPR0dHvCtAckBCA4hkZmbG7XbjmnSyCQQCBwcHvBNA0kBCAwimp6cHjxhLKgaD4fDwkLsfkgkSGkA8IyMjHo+Hx2/QNeponNxOWkhoACHNzc3JfeOYyWQqLi6enJw8Pj6+u7u7urra29vr7OwMBoNJdZrdaDRmZGS0tLQMDQ3R3Ki9vT0/P99msynQCOFwGPGczJDQAKJaWFiQ6cYxip+ioqKVlRXe0r89PDzMzs6WlZUpk1JqMRgMXq+3ubl5dXX18fGRK/9fh4eHFNX0C/Rr/AdSi0QiHz9+5O1BUkJCAwhsenpa8hvHPB4PrRe/fv3K2/i9gYEBWmTT79Mqk/9YF2jmEQwGa2pqlpeXuaq/MT8/n5eXZ7Va+S+lQwXA6hmQ0ABi6+7ulurGMUp6ytqpqSn+6OhMTk7SUpL+UAfraVoQU0VKS0tPT0+5elEoLCyUdiVNZTg5OeFPhySGhAYQ3vDwcOI3jpnN5nA4zJ8Yu+vr64aGBpfLxR8nGpPJ5Pf7JyYmuD4xevfunVQraerKs7Mz/lxIbkhoAD2Yn59P5MaxjIyMuMPpF8fHx11dXbJeoJUQrfuzs7MHBwdvbm64AvH6+vVrRUVFgjmdk5OD7z3DP5DQADoR3xPHjEZjZWWl5Hck3d3dzc7OlpaWanNVbbFYKJh7e3u3t7e5xBIZGhqKe6oUiUTwvWf4GRIaQD9iunGMsjk1NbWuro7/WB7Dw8NZWVmaWk9Tgra0tMh3oXdpaYnin5qXtxcd3BoGryGhAXQlyhvHKMU9Hk9/fz//mZzu7++dTqcW7iOjMphMJsnXza89PT3RPIC2xRv+G9waBm9CQgPozV9vHKOgqq6uphThP1CE1+tVPaSpWZR8NxR1RFpaGm/796hU5+fn/DcAP0FCA+jQ1tZWbm4uJ8BPDAYDZcbS0hL/noLev38fDAa5HGqgIBwdHeXSKOXy8rK8vJxL8ApNWSKRCO7cht9BQgPo0+Pj49jYGMUD5SKtX+m/ZWVlg4ODV1dX/BuKa2pqUnEZXVVVxeVQHC2mMzMzLRYLF+UHv9/f3t7+8PDAvwTwChIaQOf29/fX1tbov/z/1UNrd6fTyQGlLJPJFOuTWKT18ePH3t7e2traysrK6upqmqxsbGzwzwB+AwkNAAp5enoqKirizFQWLVhjekwYgBYgoQFAOW1tbZyZyqKVK5cAQBxIaABQztjYGGemsnp7e7kEAOJAQgOActbW1jgzlTU/P88lABAHEhoAlHN8fMyZqSw87BpEhIQGAOU8PDyo8gTQL1++cAkAxIGEBgBFxfF6jwQ5nU7eNoBQkNAAoKiysjJOTqUUFBTwtgGEgoQGAEX19vZyciqlq6uLtw0gFCQ0AChqaWmJk1MpKysrvG0AoSChAUBRZ2dnnJxKUfFR5ACJQEIDgNI4OZXCWwUQDfZdAFAaJ6ciUlJSeKsAokFCA4DS7Ha7Mq+hfHkfNm8VQDRIaABQWjgcNhqNnKJyslgsFRUVvFUA0SChAUBpnZ2dlJ2conJyOBzqvhYaIBFIaABQ2vb2tt1u5xSVU1pa2vX1NW8VQDRIaABQQWpqKqeonILBIG8PQEBIaABQQV1dndzLaLfbjddCg9CQ0ACggq9fv5aUlJhMJo5TqVksFpoE8MYAxISEBgB17O7uBoNBOV5GaTQa8/Lybm5ueEsAYkJCA4CaGhsbJfxuNH0Urcv7+vr40wFEhoQGAPXt7+8vLi5OT09PxWtmZmZ1dfXs7Iw/EUB8SGgAAAAtQkIDAABoERIaAABAi5DQAAAAWoSEBgAA0J7//Of/Aa60B/y/vzejAAAAAElFTkSuQmCCAAhAAQgkAAAAGAAAAAIQwNsBAAAAAwAAAAAAAAAAAAAAAAAAABtAAABAAAAANAAAAAEAAAACAAAAAAAAAAAAAIAAwCJEAID9QwMAAAAAAACAAAAAgP9/ZEQAAACAAAAAgP9/MkQpQAAAEAAAAAQAAAABAAAAJkAAABAAAAAEAAAAAAAAACpAAAAkAAAAGAAAAAAAgD8AAAAAAAAAAAAAgD8AAAAAAAAAAEwAAABkAAAAAAAAAAAAAACRAwAAyQIAAAAAAAAAAAAAkgMAAMoCAAApAKoAAAAAAAAAAAAAAIA/AAAAAAAAAAAAAIA/AAAAAAAAAAAAAAAAAAAAAAAAAAAAAAAAAAAAAAAAAAAiAAAADAAAAP////9GAAAAHAAAABAAAABFTUYrAkAAAAwAAAAAAAAADgAAABQAAAAAAAAAEAAAABQAAAAIQAMIJAAAABgAAAACEMDbAQAAAAQAAAAAAAAAAAAAAAAAAAAbQAIAQAAAADQAAAADAAAAAgAAAAAAAAAAAAAAKt1kRPzBMkQDAAAAAAAAAAAAAAAq3WREAAAAAAAAAAD8wTJEIQAAAAgAAABiAAAADAAAAAEAAAAhAAAACAAAAB4AAAAYAAAAwQEAAPYBAAD1AQAAHw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9vZD0AAAAAAAAAADB1ZT0AgOBDAAD7QyQAAAAkAAAA/29kPQAAAAAAAAAAMHVlPQCA4EMAAPtDBAAAAHMAAAAMAAAAAAAAAA0AAAAQAAAAwQEAAPYBAABSAAAAcAEAAAEAAAAUAAAACQAAAAAAAAAAAAAAvAIAAAAAAAAHAgIiUwB5AHMAdABlAG0AAAAAAAAAAAAAAAAAAAAAAAAAAAAAAAAAAAAAAAAAAAAAAAAAAAAAAAAAAAAAAAAAAAAAAAAAAABA3P8YvQEAAAEAAAACAAAAAxwAAAQAAAAAAAAAAAAAACDo/xi9AQAAkNz/GL0BAADwtBwmLQAAAFYAAAAAAAAA8LQcJi0AAACvAAAAAAAAAEBNpjX+fwAAMVBhSRoAAEAwAAAZvQEAAAQAAAABAAAAAAAAAAQAAAAAAAAAAAAAAFYAAFb/////AAAAAP////+gAQChvQEAAAAAAAAAAAAAGBjgQ+GdB0TKWPpD4Z0HRAAAAAAAAAAA4LccJgAAAAAg6P8YvQEAAAAAAAAAAAAAAAAAAAAAAAA9CNZE/n8AAAAA8gu9AQAAAADyC70BAAAAAAAAAAAAADDo/xhkdgAIAAAAACUAAAAMAAAAAQAAAEYAAAAoAAAAHAAAAEdESUMCAAAAAAAAAAAAAACSAwAAygIAAAAAAAAhAAAACAAAAGIAAAAMAAAAAQAAACEAAAAIAAAAHgAAABgAAADBAQAA9gEAAPUBAAAfAgAAFQAAAAwAAAAEAAAAFQAAAAwAAAAEAAAAUQAAAMANBQDaAQAAEgIAANwBAAATAgAAAAAAAAAAAAAAAAAAAAAAAIsCAAD7AQAAUAAAACwCAAB8AgAARAsFAAAAAAAgAMwAkgMAAMoCAAAoAAAAiwIAAPsBAAABAAgAAAAAAAAAAAAAAAAAAAAAAIEAAAAAAAAAAAAAAP///wDU1NQAtLS0AKampgCqqqoAxMTEAPLy8gCkpKQALi4uABISEgBaWloAzMzMAJSUlAAqKioABgYGAAICAgAEBAQACAgIAERERADGxsYA5ubmALCwsACWlpYAkpKSAKioqADW1tYAcHBwACIiIgAMDAwALCwsAE5OTgCCgoIA2NjYAPb29gCsrKwAbm5uAD4+PgAgICAADg4OABwcHAA2NjYA4uLiAIqKigAKCgoAODg4AHh4eAC8vLwA/v7+ACQkJAAeHh4AgICAAK6urgDo6OgA3t7eAL6+vgAwMDAAhoaGABAQEACcnJwAZmZmACYmJgBKSkoA3NzcABYWFgA6OjoAXl5eAKKiogAYGBgAUlJSAJ6engB+fn4A6urqAFxcXAA8PDwAuLi4APr6+gBsbGwAQkJCAJiYmABISEgA7u7uAFRUVAAaGhoAsrKyAHR0dABMTEwAmpqaAODg4ADw8PAAZGRkAFBQUAD4+PgAaGhoAJCQkACIiIgAMjIyADQ0NAAoKCgAQEBAAHx8fADs7OwA/Pz8ANLS0gBqamoAysrKAISEhABWVlYA0NDQAMjIyABycnIAtra2ANra2gCMjIwAurq6AFhYWABiYmIAoKCgAHp6egCOjo4AFBQUAOTk5ABgYGAA9PT0AMLCwgB2dnYAzs7OAMDAwABGRkY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tGVdPT09PT09PT09PT09PT09PT09POxY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QAAAAAAAAAAAAAAAAAAAAAAAAAAAAAAAAEBIz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gkRAAAAAAAAAAAAAAAAAAAAAAAAAAAAAAAAAAAADyU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1YSAAAAAAAAAAAAAAAAAAAAAAAAAAAAAAAAAAAAAAAde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oKAAAAAAAAAAAAAAAAAAAAAAAAAAAAAAAAAAAAAAAAAFN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oAAAAAAAAAAAAAAAAAAAAAAAAAAAAAAAAAAAAAAAAAAAAC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3CgAAAAAAAAAAAAAAAAAAAAAAAAAAAAAAAAAAAAAAAAAAADJ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R0AAAAAAAAAAAAAAAAAAAAAAAAAAAAAAAAAAAAAAAAAAAB4T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oPAAAAAAAAAAAAAAAAAAAAAAAAAAAAAAAAAAAAAAAAAAAAHV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EAAAAAAAAAAAAAAAAAAAAAAAAAAAAAAAAAAAAAAAAAAAABE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AAAAAAAAAAAAAAAAAAAAAAAAAAAAAAAAAAAAAAAAAAAAA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AAAAAAAAAAAAAAAAAAAAAAAAAAAAAAAAAAAAAAAAAAAAA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EAAAAAAAAAAAAAAAAAAAAAAAAAAAAAAAAAAAAAAAAAAAAAAAAA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AAAAAAAAAAAAAAAAAAAAAAAAAAAAAAAAAAAAAAAAAAAAAAAAAD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RwAAAAAAAAAAAAAAAAAAAAAAAAAAAAAAAAAAAAAAAAAAAAAAAAA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sAAAAAAAAAAAAAAAAAAAAAAAAAAAAAAAAAAAAAAAAAAAAAAAAAE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9AAAAAAAAAAAAAAAAAAAAAAAAAAAAAAAAAAAAAAAAAAAAAAAAAE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EQAAAAAAAAAAAAAAAAAAAAAAAAAAAAAAAAAAAAAAAAAAAAAAAAAA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wAAAAAAAAAAAAAAAAAAAAAAAAAAAAAAAAAAAAAAAAAAAAAAAAAAAG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QAAAAAAAAAAAAAAAAAAAAAAAAAAAAAAAAAAAAAAAAAAAAAAAAAAAA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eAAAAAAAAAAAAAAAAAAAAAAAAAAAAAAAAAAAAAAAAAAAAAAAAAAAA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AAAAAAAAAAAAAAAAAAAAAAAAAAAAAAAAAAAAAAAAAAAAAAAAAAAG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lAAAAAAAAAAAAAAAAAAAAAAAAAAAAAAAAAAAAAAAAAAAAAAAAAAAAA9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VRtAQEBAQEBAQEBAQEBAQEBAQEBAQEBAQEBAQEBAQEBAQEBAQEBAQEBAQEBAQVAAAAAAAAAAAAAAAAAAAAAAAAAAAAAAAAAAAAAAAAAAAAAAAAAAAAAEk8BAQEBAQEBAQEBAQEBAQEBAQEBAQEBAQEBAQEBAQEBAQEBAQEBAQEBAX5HQmsLXW8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JeRQkcCVs5KgEBAQEBAQEBAQEBAQEBAQEBAQEBAQEBAQEBAQEBAQEBAQEBAQEBAQFdEAAAAAAAAAAAAAAAAAAAAAAAAAAAAAAAAAAAAAAAAAAAAAAAAAAAAABzAQEBAQEBAQEBAQEBAQEBAQEBAQEBAQEBAQEBAQEBAQEBAQEBAQEBAStgHQAAAAA9bgc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9BAAAAAAAAETIFAQEBAQEBAQEBAQEBAQEBAQEBAQEBAQEBAQEBAQEBAQEBAQEBAQFyCQAAAAAAAAAAAAAAAAAAAAAAAAAAAAAAAAAAAAAAAAAAAAAAAAAAAAAAJncBAQEBAQEBAQEBAQEBAQEBAQEBAQEBAQEBAQEBAQEBAQEBAQEBNkUAAAAAAAAAABBjI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smAAAAAAAAAAAAEAtmAQEBAQEBAQEBAQEBAQEBAQEBAQEBAQEBAQEBAQEBAQEBAQEBHBAAAAAAAAAAAAAAAAAAAAAAAAAAAAAAAAAAAAAAAAAAAAAAAAAAAAAAAAAmNQEBAQEBAQEBAQEBAQEBAQEBAQEBAQEBAQEBAQEBAQEBAQEBKzIAAAAAAAAAAAAAACZw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Y6AAAAAAAAAAAAAAAQJiABAQEBAQEBAQEBAQEBAQEBAQEBAQEBAQEBAQEBAQEBAQFRQBAAAAAAAAAAAAAAAAAAAAAAAAAAAAAAAAAAAAAAAAAAAAAAAAAAAAAAAAAAEBI3AQEBAQEBAQEBAQEBAQEBAQEBAQEBAQEBAQEBAQEBAQFmYhIAAAAAAAAAAAAAAAAADwI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dTEAAAAAAAAAAAAAAAAA8oegEBAQEBAQEBAQEBAQEBAQEBAQEBAQEBAQEBAQEBAQErYREAAAAAAAAAAAAAAAAAAAAAAAAAAAAAAAAAAAAAAAAAAAAAAAAAAAAAAAAAAAAAYk0CAQEBAQEBAQEBAQEBAQEBAQEBAQEBAQEBAQEBAQEFKQ8AAAAAAAAAAAAAAAAAAAAJbA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k9AAAAAAAAAAAAAAAAAAAAAA9rfgEBAQEBAQEBAQEBAQEBAQEBAQEBAQEBAQEBZUYfRAAAAAAAAAAAAAAAAAAAAAAAAAAAAAAAAAAAAAAAAAAAAAAAAAAAAAAAAAAAAAAAAAAdKUc3AQEBAQEBAQEBAQEBAQEBAQEBAQEBAQEBAQFfYgAAAAAAAAAAAAAAAAAAAAAAAGMM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iAAAAAAAAAAAAAAAAAAAAAAAAAA4NAQEBAQEBAQEBAQEBAQEBAQEBAQEBAQFnLhwRAAAAAAAAAAAAAAAAAAAAAAAAAAAAAAAAAAAAAAAAAAAAAAAAAAAAAAAAAAAAAAAAAAAAAAAAECk5FQEBAQEBAQEBAQEBAQEBAQEBAQEBAXtSJwAAAAAAAAAAAAAAAAAAAAAAAAAALWk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smAAAAAAAAAAAAAAAAAAAAAAAAAAAALEoBAQEBAQEBAQEBAQEBAQEBAQEBeVpEAAAAAAAAAAAAAAAAAAAAAAAAAAAAAAAAAAAAAAAAAAAAAAAAAAAAAAAAAAAAAAAAAAAAAAAAAAAAAAAAABI9DQEBAQEBAQEBAQEBAQEBAQEBAXUnAAAAAAAAAAAAAAAAAAAAAAAAAAAAAAAmI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Y6AAAAAAAAAAAAAAAAAAAAAAAAAAAAAAAQD08BAQEBAQEBAQEBAQEBAQEXHA8QAAAAAAAAAAAAAAAAAAAAAAAAAAAAAAAAAAAAAAAAAAAAAAAAAAAAAAAAAAAAAAAAAAAAAAAAAAAAAAAAAAAAABEPHxoBAQEBAQEBAQEBAQEBAYARAAAAAAAAAAAAAAAAAAAAAAAAAAAAAAAAAA8C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dTEAAAAAAAAAAAAAAAAAAAAAAAAAAAAAAAAAAmTXsBAQEBAQEBAQEBAWo+Jg8AAAAAAAAAAAAAAAAAAAAAAAAAAAAAAAAAAAAAAAAAAAAAAAAAAAAAAAAAAAAAAAAAAAAAAAAAAAAAAAAAAAAAAAAAADoJSSMBAQEBAQEBAQEBCCUnAAAAAAAAAAAAAAAAAAAAAAAAAAAAAAAAAAAACWw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9AAAAAAAAAAAAAAAAAAAAAAAAAAAAAAAAAAAAADpQNAEBAQEBAQEHRls6EAAAAAAAAAAAAAAAAAAAAAAAAAAAAAAAAAAAAAAAAAAAAAAAAAAAAAAAAAAAAAAAAAAAAAAAAAAAAAAAAAAAAAAAAAAAAAAAABEcaBYiAQEBAQEMbhwRAAAAAAAAAAAAAAAAAAAAAAAAAAAAAAAAAAAAAABjfg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NiAAAAAAAAAAAAAAAAAAAAAAAAAAAAAAAAAAAAAAAAABI+F2dlKhR9CRAAAAAAAAAAAAAAAAAAAAAAAAAAAAAAAAAAAAAAAAAAAAAAAAAAAAAAAAAAAAAAAAAAAAAAAAAAAAAAAAAAAAAAAAAAAAAAAAAAAAAAAAAPDk1fcW5OOhAAAAAAAAAAAAAAAAAAAAAAAAAAAAAAAAAAAAAAAAAAAEps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EmAAAAAAAAAAAAAAAAAAAAAAAAAAAAAAAAAAAAAAAAAAAAAAAAAAAAAAAAAAAAAAAAAAAAAAAAAAAAAAAAAAAAAAAAAAAAAAAAAAAAAAAAAAAAAAAAAAAAAAAAAAAAAAAAAAAAAAAAAAAAAAAAAAAAAAAAAAAAAAAAAAAAAAAAAAAAAAAAAAAAAAAAAAAAAAAAAAAAAAAAAAAAAAAAAAAAAAAAJmw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Q6AAAAAAAAAAAAAAAAAAAAAAAAAAAAAAAAAAAAAAAAAAAAAAAAAAAAAAAAAAAAAAAAAAAAAAAAAAAAAAAAAAAAAAAAAAAAAAAAAAAAAAAAAAAAAAAAAAAAAAAAAAAAAAAAAAAAAAAAAAAAAAAAAAAAAAAAAAAAAAAAAAAAAAAAAAAAAAAAAAAAAAAAAAAAAAAAAAAAAAAAAAAAAAAAAAAAAAAAAAARDA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tTEAAAAAAAAAAAAAAAAAAAAAAAAAAAAAAAAAAAAAAAAAAAAAAAAAAAAAAAAAAAAAAAAAAAAAAAAAAAAAAAAAAAAAAAAAAAAAAAAAAAAAAAAAAAAAAAAAAAAAAAAAAAAAAAAAAAAAAAAAAAAAAAAAAAAAAAAAAAAAAAAAAAAAAAAAAAAAAAAAAAAAAAAAAAAAAAAAAAAAAAAAAAAAAAAAAAAAAAAAAAAB5p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k9AAAAAAAAAAAAAAAAAAAAAAAAAAAAAAAAAAAAAAAAAAAAAAAAAAAAAAAAAAAAAAAAAAAAAAAAAAAAAAAAAAAAAAAAAAAAAAAAAAAAAAAAAAAAAAAAAAAAAAAAAAAAAAAAAAAAAAAAAAAAAAAAAAAAAAAAAAAAAAAAAAAAAAAAAAAAAAAAAAAAAAAAAAAAAAAAAAAAAAAAAAAAAAAAAAAAAAAAAAAAAAAAJWw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AAAAAAAAAAAAAAAAAAAAAAAAAAAAAAAAAAAAAAAAAAAAAAAAAAAAAAAAAAAAAAAAAAAAAAAAAAAAAAAAAAAAAAAAAAAAAAAAAAAAAAAAAAAAAAAAAAAAAAAAAAAAAAAAAAAAAAAAAAAAAAAAAAAAAAAAAAAAAAAAAAAAAAAAAAAAAAAAAAAAAAAAAAAAAAAAAAAAAAAAAAAAAAAAAAAAAAAAAAAAAAAAAABON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1gAAAAAAAAAAAAAAAAAAAAAAAAAAAAAAAAAAAAAAAAAAAAAAAAAAAAAAAAAAAAAAAAAAAAAAAAAAAAAAAAAAAAAAAAAAAAAAAAAAAAAAAAAAAAAAAAAAAAAAAAAAAAAAAAAAAAAAAAAAAAAAAAAAAAAAAAAAAAAAAAAAAAAAAAAAAAAAAAAAAAAAAAAAAAAAAAAAAAAAAAAAAAAAAAAAAAAAAAAAAAAAAAAAAAECU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4EAAAAAAAAAAAAAAAAAAAAAAAAAAAAAAAAAAAAAAAAAAAAAAAAAAAAAAAAAAAAAAAAAAAAAAAAAAAAAAAAAAAAAAAAAAAAAAAAAAAAAAAAAAAAAAAAAAAAAAAAAAAAAAAAAAAAAAAAAAAAAAAAAAAAAAAAAAAAAAAAAAAAAAAAAAAAAAAAAAAAAAAAAAAAAAAAAAAAAAAAAAAAAAAAAAAAAAAAAAAAAAAAAAAAABTG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7KAAAAAAAAAAAAAAAAAAAAAAAAAAAAAAAAAAAAAAAAAAAAAAAAAAAAAAAAAAAAAAAAAAAAAAAAAAAAAAAAAAAAAAAAAAAAAAAAAAAAAAAAAAAAAAAAAAAAAAAAAAAAAAAAAAAAAAAAAAAAAAAAAAAAAAAAAAAAAAAAAAAAAAAAAAAAAAAAAAAAAAAAAAAAAAAAAAAAAAAAAAAAAAAAAAAAAAAAAAAAAAAAAAAAAAAEm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oAAAAAAAAAAAAAAAAAAAAAAAAAAAAAAAAAAAAAAAAAAAAAAAAAAAAAAAAAAAAAAAAAAAAAAAAAAAAAAAAAAAAAAAAAAAAAAAAAAAAAAAAAAAAAAAAAAAAAAAAAAAAAAAAAAAAAAAAAAAAAAAAAAAAAAAAAAAAAAAAAAAAAAAAAAAAAAAAAAAAAAAAAAAAAAAAAAAAAAAAAAAAAAAAAAAAAAAAAAAAAAAAAAAAAABAS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0dAAAAAAAAAAAAAAAAAAAAAAAAAAAAAAAAAAAAAAAAAAAAAAAAAAAAAAAAAAAAAAAAAAAAAAAAAAAAAAAAAAAAAAAAAAAAAAAAAAAAAAAAAAAAAAAAAAAAAAAAAAAAAAAA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0HQAAAAAAAAAAAAAAAAAAAAAAAAAAAAAAAAAAAAAAAAAAAAAAAAAAAAAAAAAAAAAAAAAAAAAAAAAAAAAAAAAAAAAAAAAAAAAAAAAAAAAAAAAAAAAAAAAAAAAAAAAAAAAAAAAAAAAAAAAAAAAAAAAAAAAAAAAAAAAAAAAAAAAAAAAAAAAAAAAAAAAAAAAAAAAAAAAAAAAAAAAAAAAAAAAAAAAAAAAAAAAAAAAAAAAAEBI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XzoAAAAAAAAAAAAAAAAAAAAAAAAAAAAAAAAAAAAAAAAAAAAAAAAAAAAAAAAAAAAAAAAAAAAAAAAAAAAAAAAAAAAAAAAAAAAAAAAAAAAAAAAAAAAAAAAAAAAAAAAAAAAAAAAAAAAAAAAAAAAAAAAAAAAAAAAAAAAAAAAAAAAAAAAAAAAAAAAAAAAAAAAAAAAAAAAAAAAAAAAAAAAAAAAAAAAAAAAAAAAAAAAAAAAAABIJ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UoAAAAAAAAAAAAAAAAAAAAAAAAAAAAAAAAAAAAAAAAAAAAAAAAAAAAAAAAAAAAAAAAAAAAAAAAAAAAAAAAAAAAAAAAAAAAAAAAAAAAAAAAAAAAAAAAAAAAAAAAAAAAAAAAAAAAAAAAAAAAAAAAAAAAAAAAAAAAAAAAAAAAAAAAAAAAAAAAAAAAAAAAAAAAAAAAAAAAAAAAAAAAAAAAAAAAAAAAAAAAAAAAAAAAAAAoSw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hIAAAAAAAAAAAAAAAAAAAAAAAAAAAAAAAAAAAAAAAAAAAAAAAAAAAAAAAAAAAAAAAAAAAAAAAAAAAAAAAAAAAAAAAAAAAAAAAAAAAAAAAAAAAAAAAAAAAAAAAAAAAAAAAAAAAAAAAAAAAAAAAAAAAAAAAAAAAAAAAAAAAAAAAAAAAAAAAAAAAAAAAAAAAAAAAAAAAAAAAAAAAAAAAAAAAAAAAAAAAAAAAAAAAAsHw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RgAAAAAAAAAAAAAAAAAAAAAAAAAAAAAAAAAAAAAAAAAAAAAAAAAAAAAAAAAAAAAAAAAAAAAAAAAAAAAAAAAAAAAAAAAAAAAAAAAAAAAAAAAAAAAAAAAAAAAAAAAAAAAAAAAAAAAAAAAAAAAAAAAAAAAAAAAAAAAAAAAAAAAAAAAAAAAAAAAAAAAAAAAAAAAAAAAAAAAAAAAAAAAAAAAAAAAAAAAAAAAAAAAAAAQS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3gAAAAAAAAAAAAAAAAAAAAAAAAAAAAAAAAAAAAAAAAAAAAAAAAAAAAAAAAAAAAAAAAAAAAAAAAAAAAAAAAAAAAAAAAAAAAAAAAAAAAAAAAAAAAAAAAAAAAAAAAAAAAAAAAAAAAAAAAAAAAAAAAAAAAAAAAAAAAAAAAAAAAAAAAAAAAAAAAAAAAAAAAAAAAAAAAAAAAAAAAAAAAAAAAAAAAAAAAAAAAAAAAAREM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dAAAAAAAAAAAAAAAAAAAAAAAAAAAAAAAAAAAAAAAAAAAAAAAAAAAAAAAAAAAAAAAAAAAAAAAAAAAAAAAAAAAAAAAAAAAAAAAAAAAAAAAAAAAAAAAAAAAAAAAAAAAAAAAAAAAAAAAAAAAAAAAAAAAAAAAAAAAAAAAAAAAAAAAAAAAAAAAAAAAAAAAAAAAAAAAAAAAAAAAAAAAAAAAAAAAAAAAAAAAAAAAAAH0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AAAAAAAAAAAAAAAAAAAAAAAAAAAAAAAAAAAAAAAAAAAAAAAAAAAAAAAAAAAAAAAAAAAAAAAAAAAAAAAAAAAAAAAAAAAAAAAAAAAAAAAAAAAAAAAAAAAAAAAAAAAAAAAAAAAAAAAAAAAAAAAAAAAAAAAAAAAAAAAAAAAAAAAAAAAAAAAAAAAAAAAAAAAAAAAAAAAAAAAAAAAAAAAAAAAAAAAAAAAAAAAGA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LBAAAAAAAAAAAAAAAAAAAAAAAAAAAAAAAAAAAAAAAAAAAAAAAAAAAAAAAAAAAAAAAAAAAAAAAAAAAAAAAAAAAAAAAAAAAAAAAAAAAAAAAAAAAAAAAAAAAAAAAAAAAAAAAAAAAAAAAAAAAAAAAAAAAAAAAAAAAAAAAAAAAAAAAAAAAAAAAAAAAAAAAAAAAAAAAAAAAAAAAAAAAAAAAAAAAAAAAAAAEBJn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sdAAAAAAAAAAAAAAAAAAAAAAAAAAAAAAAAAAAAAAAAAAAAAAAAAAAAAAAAAAAAAAAAAAAAAAAAAAAAAAAAAAAAAAAAAAAAAAAAAAAAAAAAAAAAAAAAAAAAAAAAAAAAAAAAAAAAAAAAAAAAAAAAAAAAAAAAAAAAAAAAAAAAAAAAAAAAAAAAAAAAAAAAAAAAAAAAAAAAAAAAAAAAAAAAAAAAAAAAADpu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IAAAAAAAAAAAAAAAAAAAAAAAAAAAAAAAAAAAAAAAAAAAAAAAAAAAAAAAAAAAAAAAAAAAAAAAAAAAAAAAAAAAAAAAAAAAAAAAAAAAAAAAAAAAAAAAAAAAAAAAAAAAAAAAAAAAAAAAAAAAAAAAAAAAAAAAAAAAAAAAAAAAAAAAAAAAAAAAAAAAAAAAAAAAAAAAAAAAAAAAAAAAAAAAAAAAAAACwT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JAAAAAAAAAAAAAAAAAAAAAAAAAAAAAAAAAAAAAAAAAAAAAAAAAAAAAAAAAAAAAAAAAAAAAAAAAAAAAAAAAAAAAAAAAAAAAAAAAAAAAAAAAAAAAAAAAAAAAAAAAAAAAAAAAAAAAAAAAAAAAAAAAAAAAAAAAAAAAAAAAAAAAAAAAAAAAAAAAAAAAAAAAAAAAAAAAAAAAAAAAAAAAAAAAAAAAAA4Lw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XgAAAAAAAAAAAAAAAAAAAAAAAAAAAAAAAAAAAAAAAAAAAAAAAAAAAAAAAAAAAAAAAAAAAAAAAAAAAAAAAAAAAAAAAAAAAAAAAAAAAAAAAAAAAAAAAAAAAAAAAAAAAAAAAAAAAAAAAAAAAAAAAAAAAAAAAAAAAAAAAAAAAAAAAAAAAAAAAAAAAAAAAAAAAAAAAAAAAAAAAAAAAAAAAAAAAAKOw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2EAAAAAAAAAAAAAAAAAAAAAAAAAAAAAAAAAAAAAAAAAAAAAAAAAAAAAAAAAAAAAAAAAAAAAAAAAAAAAAAAAAAAAAAAAAAAAAAAAAAAAAAAAAAAAAAAAAAAAAAAAAAAAAAAAAAAAAAAAAAAAAAAAAAAAAAAAAAAAAAAAAAAAAAAAAAAAAAAAAAAAAAAAAAAAAAAAAAAAAAAAAAAAAAAAAAf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4AAAAAAAAAAAAAAAAAAAAAAAAAAAAAAAAAAAAAAAAAAAAAAAAAAAAAAAAAAAAAAAAAAAAAAAAAAAAAAAAAAAAAAAAAAAAAAAAAAAAAAAAAAAAAAAAAAAAAAAAAAAAAAAAAAAAAAAAAAAAAAAAAAAAAAAAAAAAAAAAAAAAAAAAAAAAAAAAAAAAAAAAAAAAAAAAAAAAAAAAAAAAAAAAASg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MChAAAAAAAAAAAAAAAAAAAAAAAAAAAAAAAAAAAAAAAAAAAAAAAAAAAAAAAAAAAAAAAAAAAAAAAAAAAAAAAAAAAAAAAAAAAAAAAAAAAAAAAAAAAAAAAAAAAAAAAAAAAAAAAAAAAAAAAAAAAAAAAAAAAAAAAAAAAAAAAAAAAAAAAAAAAAAAAAAAAAAAAAAAAAAAAAAAAAAAAAAAAAAQJxQ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ksAAAAAAAAAAAAAAAAAAAAAAAAAAAAAAAAAAAAAAAAAAAAAAAAAAAAAAAAAAAAAAAAAAAAAAAAAAAAAAAAAAAAAAAAAAAAAAAAAAAAAAAAAAAAAAAAAAAAAAAAAAAAAAAAAAAAAAAAAAAAAAAAAAAAAAAAAAAAAAAAAAAAAAAAAAAAAAAAAAAAAAAAAAAAAAAAAAAAAAAAAAAALFA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hAAAAAAAAAAAAAAAAAAAAAAAAAAAAAAAAAAAAAAAAAAAAAAAAAAAAAAAAAAAAAAAAAAAAAAAAAAAAAAAAAAAAAAAAAAAAAAAAAAAAAAAAAAAAAAAAAAAAAAAAAAAAAAAAAAAAAAAAAAAAAAAAAAAAAAAAAAAAAAAAAAAAAAAAAAAAAAAAAAAAAAAAAAAAAAAAAAAAAAAAAAAGI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cAAAAAAAAAAAAAAAAAAAAAAAAAAAAAAAAAAAAAAAAAAAAAAAAAAAAAAAAAAAAAAAAAAAAAAAAAAAAAAAAAAAAAAAAAAAAAAAAAAAAAAAAAAAAAAAAAAAAAAAAAAAAAAAAAAAAAAAAAAAAAAAAAAAAAAAAAAAAAAAAAAAAAAAAAAAAAAAAAAAAAAAAAAAAAAAAAAAAAAAAACd6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AAAAAAAAAAAAAAAAAAAAAAAAAAAAAAAAAAAAAAAAAAAAAAAAAAAAAAAAAAAAAAAAAAAAAAAAAAAAAAAAAAAAAAEjJjCxs5TwgjFktyNAQ7d3Z0UAkKEAAAAAAAAAAAAAAAAAAAAAAAAAAAAAAAAAAAAAAAAAAAAAAAAAAAAAAAAAAAAAAAAAAAAAAAAAAAAAAAAAAAAAA9BA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UAAAAAAAAAAAAAAAAAAAAAAAAAAAAAAAAAAAAAAAAAAAAAAAAAAAAAAAAAAAAAAAAAAAAAAAAAAAAAAAAQHTFKWxsINQEBAQEBAQEBAQEBAQEBASJ8OXNOCUAPAAAAAAAAAAAAAAAAAAAAAAAAAAAAAAAAAAAAAAAAAAAAAAAAAAAAAAAAAAAAAAAAAAAAAAAAAAAAAAAAYzU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xAAAAAAAAAAAAAAAAAAAAAAAAAAAAAAAAAAAAAAAAAAAAAAAAAAAAAAAAAAAAAAAAAAAAAAAAAAAAAAAAEiUDAQEBAQEBAQEBAQEBAQEBAQEBAQEBAQEBARVNMgAAAAAAAAAAAAAAAAAAAAAAAAAAAAAAAAAAAAAAAAAAAAAAAAAAAAAAAAAAAAAAAAAAAAAAAAAAAAAAAFs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XgAAAAAAAAAAAAAAAAAAAAAAAAAAAAAAAAAAAAAAAAAAAAAAAAAAAAAAAAAAAAAAAAAAAAAAAAAAACdoPwEBAQEBAQEBAQEBAQEBAQEBAQEBAQEBAQEBAQEBAQEBDT0SAAAAAAAAAAAAAAAAAAAAAAAAAAAAAAAAAAAAAAAAAAAAAAAAAAAAAAAAAAAAAAAAAAAAAAAAAACATA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8AAAAAAAAAAAAAAAAAAAAAAAAAAAAAAAAAAAAAAAAAAAAAAAAAAAAAAAAAAAAAAAAAAAAAAAAPY0MBAQEBAQEBAQEBAQEBAQEBAQEBAQEBAQEBAQEBAQEBAQEBAQEBfnp4AAAAAAAAAAAAAAAAAAAAAAAAAAAAAAAAAAAAAAAAAAAAAAAAAAAAAAAAAAAAAAAAAAAAAAAAOHw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uAAAAAAAAAAAAAAAAAAAAAAAAAAAAAAAAAAAAAAAAAAAAAAAAAAAAAAAAAAAAAAAAAAAAACyARgEBAQEBAQEBAQEBAQEBAQEBAQEBAQEBAQEBAQEBAQEBAQEBAQEBAQEBfGhEEQAAAAAAAAAAAAAAAAAAAAAAAAAAAAAAAAAAAAAAAAAAAAAAAAAAAAAAAAAAAAAAAAAAAEAu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AAAAAAAAAAAAAAAAAAAAAAAAAAAAAAAAAAAAAAAAAAAAAAAAAAAAAAAAAAAAAAAAAAHQ48UQEBAQEBAQEBAQEBAQEBAQEBAQEBAQEBAQEBAQEBAQEBAQEBAQEBAQEBAQEBd2N4AAAAAAAAAAAAAAAAAAAAAAAAAAAAAAAAAAAAAAAAAAAAAAAAAAAAAAAAAAAAAAAAAAAAK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yYAAAAAAAAAAAAAAAAAAAAAAAAAAAAAAAAAAAAAAAAAAAAAAAAAAAAAAAAAAAAAAAAAAEFpAQEBAQEBAQEBAQEBAQEBAQEBAQEBAQEBAQEBAQEBAQEBAQEBAQEBAQEBAQEBAQEBdBEAAAAAAAAAAAAAAAAAAAAAAAAAAAAAAAAAAAAAAAAAAAAAAAAAAAAAAAAAAAAAAAAAADJ+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UPAAAAAAAAAAAAAAAAAAAAAAAAAAAAAAAAAAAAAAAAAAAAAAAAAAAAAAAAAAAAAAAAEkYBAQEBAQEBAQEBAQEBAQEBAQEBAQEBAQEBAQEBAQEBAQEBAQEBAQEBAQEBAQEBAQEBAQE1OBEAAAAAAAAAAAAAAAAAAAAAAAAAAAAAAAAAAAAAAAAAAAAAAAAAAAAAAAAAAAAAAAASQ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VTAAAAAAAAAAAAAAAAAAAAAAAAAAAAAAAAAAAAAAAAAAAAAAAAAAAAAAAAAAAAAAAdJVgBAQEBAQEBAQEBAQEBAQEBAQEBAQEBAQEBAQEBAQEBAQEBAQEBAQEBAQEBAQEBAQEBAQEBAQEuKAAAAAAAAAAAAAAAAAAAAAAAAAAAAAAAAAAAAAAAAAAAAAAAAAAAAAAAAAAAAAAAEBI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LLAAAAAAAAAAAAAAAAAAAAAAAAAAAAAAAAAAAAAAAAAAAAAAAAAAAAAAAAAAAAAAoGwEBAQEBAQEBAQEBAQEBAQEBAQEBAQEBAQEBAQEBAQEBAQEBAQEBAQEBAQEBAQEBAQEBAQEBAQEBARktEAAAAAAAAAAAAAAAAAAAAAAAAAAAAAAAAAAAAAAAAAAAAAAAAAAAAAAAAAAAAAAAZA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AAAAAAAAAAAAAAAAAAAAAAAAAAAAAAAAAAAAAAAAAAAAAAAAAAAAAAAAAAAAAAoMwEBAQEBAQEBAQEBAQEBAQEBAQEBAQEBAQEBAQEBAQEBAQEBAQEBAQEBAQEBAQEBAQEBAQEBAQEBAQEBfGAQAAAAAAAAAAAAAAAAAAAAAAAAAAAAAAAAAAAAAAAAAAAAAAAAAAAAAAAAAAAAAEA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QAAAAAAAAAAAAAAAAAAAAAAAAAAAAAAAAAAAAAAAAAAAAAAAAAAAAAAAAAAAAAAKwEBAQEBAQEBAQEBAQEBAQEBAQEBAQEBAQEBAQEBAQEBAQEBAQEBAQEBAQEBAQEBAQEBAQEBAQEBAQEBAQFIJxAAAAAAAAAAAAAAAAAAAAAAAAAAAAAAAAAAAAAAAAAAAAAAAAAAAAAAAAAAAAAARg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IAAAAAAAAAAAAAAAAAAAAAAAAAAAAAAAAAAAAAAAAAAAAAAAAAAAAAAAAAAABAVAEBAQEBAQEBAQEBAQEBAQEBAQEBAQEBAQEBAQEBAQEBAQEBAQEBAQEBAQEBAQEBAQEBAQEBAQEBAQEBAQEBAQFiDwAAAAAAAAAAAAAAAAAAAAAAAAAAAAAAAAAAAAAAAAAAAAAAAAAAAAAAAAAAABM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cPAAAAAAAAAAAAAAAAAAAAAAAAAAAAAAAAAAAAAAAAAAAAAAAAAAAAAAAAAAAOQwEBAQEBAQEBAQEBAQEBAQEBAQEBAQEBAQEBAQEBAQEBAQEBAQEBAQEBAQEBAQEBAQEBAQEBAQEBAQEBAQEBAQEBAVARAAAAAAAAAAAAAAAAAAAAAAAAAAAAAAAAAAAAAAAAAAAAAAAAAAAAAAAAAAAKFg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uAAAAAAAAAAAAAAAAAAAAAAAAAAAAAAAAAAAAAAAAAAAAAAAAAAAAAAAAAAA9OwEBAQEBAQEBAQEBAQEBAQEBAQEBAQEBAQEBAQEBAQEBAQEBAQEBAQEBAQEBAQEBAQEBAQEBAQEBAQEBAQEBAQEBAQEqgBAAAAAAAAAAAAAAAAAAAAAAAAAAAAAAAAAAAAAAAAAAAAAAAAAAAAAAAAAAAG4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CQAAAAAAAAAAAAAAAAAAAAAAAAAAAAAAAAAAAAAAAAAAAAAAAAAAAAAAAAB4cQEBAQEBAQEBAQEBAQEBAQEBAQEBAQEBAQEBAQEBAQEBAQEBAQEBAQEBAQEBAQEBAQEBAQEBAQEBAQEBAQEBAQEBAQEBAWwOAAAAAAAAAAAAAAAAAAAAAAAAAAAAAAAAAAAAAAAAAAAAAAAAAAAAAAAAAAAlKg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ORAAAAAAAAAAAAAAAAAAAAAAAAAAAAAAAAAAAAAAAAAAAAAAAAAAAAAAAAAAdAEBAQEBAQEBAQEBAQEBAQEBAQEBAQEBAQEBAQEBAQEBAQEBAQEBAQEBAQEBAQEBAQEBAQEBAQEBAQEBAQEBAQEBAQEBAQEBNxAAAAAAAAAAAAAAAAAAAAAAAAAAAAAAAAAAAAAAAAAAAAAAAAAAAAAAAAAAHTw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AAAAAAAAAAAAAAAAAAAAAAAAAAAAAAAAAAAAAAAAAAAAAAAAAAAAAAAARMQEBAQEBAQEBAQEBAQEBAQEBAQEBAQEBAQEBAQEBAQEBAQEBAQEBAQEBAQEBAQEBAQEBAQEBAQEBAQEBAQEBAQEBAQEBAQEBAQFkLAAAAAAAAAAAAAAAAAAAAAAAAAAAAAAAAAAAAAAAAAAAAAAAAAAAAAAAABB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MeAAAAAAAAAAAAAAAAAAAAAAAAAAAAAAAAAAAAAAAAAAAAAAAAAAAAAAAQMhUBAQEBAQEBAQEBAQEBAQEBAQEBAQEBAQEBAQEBAQEBAQEBAQEBAQEBAQEBAQEBAQEBAQEBAQEBAQEBAQEBAQEBAQEBAQEBAQEBASUsAAAAAAAAAAAAAAAAAAAAAAAAAAAAAAAAAAAAAAAAAAAAAAAAAAAAAAAAKHI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HQAAAAAAAAAAAAAAAAAAAAAAAAAAAAAAAAAAAAAAAAAAAAAAAAAAAAAAJnEBAQEBAQEBAQEBAQEBAQEBAQEBAQEBAQEBAQEBAQEBAQEBAQEBAQEBAQEBAQEBAQEBAQEBAQEBAQEBAQEBAQEBAQEBAQEBAQEBAQE/LRAAAAAAAAAAAAAAAAAAAAAAAAAAAAAAAAAAAAAAAAAAAAAAAAAAAAAAABJ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AAAAAAAAAAAAAAAAAAAAAAAAAAAAAAAAAAAAAAAAAAAAAAAAAAAAAAEjwBAQEBAQEBAQEBAQEBAQEBAQEBAQEBAQEBAQEBAQEBAQEBAQEBAQEBAQEBAQEBAQEBAQEBAQEBAQEBAQEBAQEBAQEBAQEBAQEBAQEBARdEAAAAAAAAAAAAAAAAAAAAAAAAAAAAAAAAAAAAAAAAAAAAAAAAAAAAAAAAABQ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ywAAAAAAAAAAAAAAAAAAAAAAAAAAAAAAAAAAAAAAAAAAAAAAAAAAAAAADFtAQEBAQEBAQEBAQEBAQEBAQEBAQEBAQEBAQEBAQEBAQEBAQEBAQEBAQEBAQEBAQEBAQEBAQEBAQEBAQEBAQEBAQEBAQEBAQEBAQEBAQEBPAAAAAAAAAAAAAAAAAAAAAAAAAAAAAAAAAAAAAAAAAAAAAAAAAAAAAAAAAAnPw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goQAAAAAAAAAAAAAAAAAAAAAAAAAAAAAAAAAAAAAAAAAAAAAAAAAAAAAABXAQEBAQEBAQEBAQEBAQEBAQEBAQEBAQEBAQEBAQEBAQEBAQEBAQEBAQEBAQEBAQEBAQEBAQEBAQEBAQEBAQEBAQEBAQEBAQEBAQEBAQEBASF4AAAAAAAAAAAAAAAAAAAAAAAAAAAAAAAAAAAAAAAAAAAAAAAAAAAAAAAAEDgI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2AAAAAAAAAAAAAAAAAAAAAAAAAAAAAAAAAAAAAAAAAAAAAAAAAAAAAAAABjAQEBAQEBAQEBAQEBAQEBAQEBAQEBAQEBAQEBAQEBAQEBAQEBAQEBAQEBAQEBAQEBAQEBAQEBAQEBAQEBAQEBAQEBAQEBAQEBAQEBAQEBAQEBIAAAAAAAAAAAAAAAAAAAAAAAAAAAAAAAAAAAAAAAAAAAAAAAAAAAAAAAAAAQPX1p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DEAAAAAAAAAAAAAAAAAAAAAAAAAAAAAAAAAAAAAAAAAAAAAAAAAAAAAAAAAFgEBAQEBAQEBAQEBAQEBAQEBAQEBAQEBAQEBAQEBAQEBAQEBAQEBAQEBAQEBAQEBAQEBAQEBAQEBAQEBAQEBAQEBAQEBAQEBAQEBAQEBAQEBAQFAEAAAAAAAAAAAAAAAAAAAAAAAAAAAAAAAAAAAAAAAAAAAAAAAAAAAAAAAAAAQJx85A3A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FRzHQAAAAAAAAAAAAAAAAAAAAAAAAAAAAAAAAAAAAAAAAAAAAAAAAAAAAAAAAAQRAEBAQEBAQEBAQEBAQEBAQEBAQEBAQEBAQEBAQEBAQEBAQEBAQEBAQEBAQEBAQEBAQEBAQEBAQEBAQEBAQEBAQEBAQEBAQEBAQEBAQEBAQEBAQEBQhIAAAAAAAAAAAAAAAAAAAAAAAAAAAAAAAAAAAAAAAAAAAAAAAAAAAAAAAAAAAAAAAAAACw4dA1pZg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dDIRAAAAAAAAAAAAAAAAAAAAAAAAAAAAAAAAAAAAAAAAAAAAAAAAAAAAAAAAAAAAAAAAJy4BAQEBAQEBAQEBAQEBAQEBAQEBAQEBAQEBAQEBAQEBAQEBAQEBAQEBAQEBAQEBAQEBAQEBAQEBAQEBAQEBAQEBAQEBAQEBAQEBAQEBAQEBAQEBAUx4AAAAAAAAAAAAAAAAAAAAAAAAAAAAAAAAAAAAAAAAAAAAAAAAAAAAAAAAAAAAAAAAAAAAAAAAAAAAEDqAOWk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lFmRzPkoJJgoPAAAAAAAAAAAAAAAAAAAAAAAAAAAAAAAAAAAAAAAAAAAAAAAAAAAAAAAAAAAAAAAAADEBAQEBAQEBAQEBAQEBAQEBAQEBAQEBAQEBAQEBAQEBAQEBAQEBAQEBAQEBAQEBAQEBAQEBAQEBAQEBAQEBAQEBAQEBAQEBAQEBAQEBAQEBAQEBAQEBLRIAAAAAAAAAAAAAAAAAAAAAAAAAAAAAAAAAAAAAAAAAAAAAAAAAAAAAAAAAAAAAAAAAAAAAAAAAAAARJ1M9LQtv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wRnZCTj0nAAAAAAAAAAAAAAAAAAAAAAAAAAAAAAAAAAAAAAAAAAAAAAAAAAAAAAAAAAAAAAAAAAAAAAAAAB1FAQEBAQEBAQEBAQEBAQEBAQEBAQEBAQEBAQEBAQEBAQEBAQEBAQEBAQEBAQEBAQEBAQEBAQEBAQEBAQEBAQEBAQEBAQEBAQEBAQEBAQEBAQEBAQEBARYOAAAAAAAAAAAAAAAAAAAAAAAAAAAAAAAAAAAAAAAAAAAAAAAAAAAAAAAAAAAAAAAAAAAAAAAAAAAAAAAAAAAPDk8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VMhAAAAAAAAAAAAAAAAAAAAAAAAAAAAAAAAAAAAAAAAAAAAAAAAAAAAAAAAAAAAAAAAAAAAAAAAAAAAAAAAAOFgEBAQEBAQEBAQEBAQEBAQEBAQEBAQEBAQEBAQEBAQEBAQEBAQEBAQEBAQEBAQEBAQEBAQEBAQEBAQEBAQEBAQEBAQEBAQEBAQEBAQEBAQEBAQEBAQEBRQAAAAAAAAAAAAAAAAAAAAAAAAAAAAAAAAAAAAAAAAAAAAAAAAAAAAAAAAAAAAAAAAAAAAAAAAAAAAAAAAAAAAA6Qw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JTEQAAAAAAAAAAAAAAAAAAAAAAAAAAAAAAAAAAAAAAAAAAAAAAAAAAAAAAAAAAAAAAAAAAAAAAAAAAAAAAAAAAawEBAQEBAQEBAQEBAQEBAQEBAQEBAQEBAQEBAQEBAQEBAQEBAQEBAQEBAQEBAQEBAQEBAQEBAQEBAQEBAQEBAQEBAQEBAQEBAQEBAQEBAQEBAQEBAQEBAUcPAAAAAAAAAAAAAAAAAAAAAAAAAAAAAAAAAAAAAAAAAAAAAAAAAAAAAAAAAAAAAAAAAAAAAAAAAAAAAAAAAAAAABwM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OAAAAAAAAAAAAAAAAAAAAAAAAAAAAAAAAAAAAAAAAAAAAAAAAAAAAAAAAAAAAAAAAAAAAAAAAAAAAAAAAAAAAAGoBAQEBAQEBAQEBAQEBAQEBAQEBAQEBAQEBAQEBAQEBAQEBAQEBAQEBAQEBAQEBAQEBAQEBAQEBAQEBAQEBAQEBAQEBAQEBAQEBAQEBAQEBAQEBAQEBAQEvJgAAAAAAAAAAAAAAAAAAAAAAAAAAAAAAAAAAAAAAAAAAAAAAAAAAAAAAAAAAAAAAAAAAAAAAAAAAAAAAAAAAAAAAbg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1EgAAAAAAAAAAAAAAAAAAAAAAAAAAAAAAAAAAAAAAAAAAAAAAAAAAAAAAAAAAAAAAAAAAAAAAAAAAAAAAAAAAACYGAQEBAQEBAQEBAQEBAQEBAQEBAQEBAQEBAQEBAQEBAQEBAQEBAQEBAQEBAQEBAQEBAQEBAQEBAQEBAQEBAQEBAQEBAQEBAQEBAQEBAQEBAQEBAQEBAQEBAXoAAAAAAAAAAAAAAAAAAAAAAAAAAAAAAAAAAAAAAAAAAAAAAAAAAAAAAAAAAAAAAAAAAAAAAAAAAAAAAAAAAAAAAFBM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wAAAAAAAAAAAAAAAAAAAAAAAAAAAAAAAAAAAAAAAAAAAAAAAAAAAAAAAAAAAAAAAAAAAAAAAAAAAAAAAAAAAABbAQEBAQEBAQEBAQEBAQEBAQEBAQEBAQEBAQEBAQEBAQEBAQEBAQEBAQEBAQEBAQEBAQEBAQEBAQEBAQEBAQEBAQEBAQEBAQEBAQEBAQEBAQEBAQEBAQEBAQEXAAAAAAAAAAAAAAAAAAAAAAAAAAAAAAAAAAAAAAAAAAAAAAAAAAAAAAAAAAAAAAAAAAAAAAAAAAAAAAAAAAAAAAA4f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gAAAAAAAAAAAAAAAAAAAAAAAAAAAAAAAAAAAAAAAAAAAAAAAAAAAAAAAAAAAAAAAAAAAAAAAAAAAAAAAAAAAAAagEBAQEBAQEBAQEBAQEBAQEBAQEBAQEBAQEBAQEBAQEBAQEBAQEBAQEBAQEBAQEBAQEBAQEBAQEBAQEBAQEBAQEBAQEBAQEBAQEBAQEBAQEBAQEBAQEBAQEBFBAAAAAAAAAAAAAAAAAAAAAAAAAAAAAAAAAAAAAAAAAAAAAAAAAAAAAAAAAAAAAAAAAAAAAAAAAAAAAAAAAAAAAAPQU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MRAAAAAAAAAAAAAAAAAAAAAAAAAAAAAAAAAAAAAAAAAAAAAAAAAAAAAAAAAAAAAAAAAAAAAAAAAAAAAAAAAAAAAEsBAQEBAQEBAQEBAQEBAQEBAQEBAQEBAQEBAQEBAQEBAQEBAQEBAQEBAQEBAQEBAQEBAQEBAQEBAQEBAQEBAQEBAQEBAQEBAQEBAQEBAQEBAQEBAQEBAQEBASJ4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ABIAQEBAQEBAQEBAQEBAQEBAQEBAQEBAQEBAQEBAQEBAQEBAQEBAQEBAQEBAQEBAQEBAQEBAQEBAQEBAQEBAQEBAQEBAQEBAQEBAQEBAQEBAQEBAQEBAQEBAQEBgA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4AQEBAQEBAQEBAQEBAQEBAQEBAQEBAQEBAQEBAQEBAQEBAQEBAQEBAQEBAQEBAQEBAQEBAQEBAQEBAQEBAQEBAQEBAQEBAQEBAQEBAQEBAQEBAQEBAQEBAQEBAUc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SgEBAQEBAQEBAQEBAQEBAQEBAQEBAQEBAQEBAQEBAQEBAQEBAQEBAQEBAQEBAQEBAQEBAQEBAQEBAQEBAQEBAQEBAQEBAQEBAQEBAQEBAQEBAQEBAQEBAQEBAQEZ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F0BAQEBAQEBAQEBAQEBAQEBAQEBAQEBAQEBAQEBAQEBAQEBAQEBAQEBAQEBAQEBAQEBAQEBAQEBAQEBAQEBAQEBAQEBAQEBAQEBAQEBAQEBAQEBAQEBAQEBAQEBDA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YAQEBAQEBAQEBAQEBAQEBAQEBAQEBAQEBAQEBAQEBAQEBAQEBAQEBAQEBAQEBAQEBAQEBAQEBAQEBAQEBAQEBAQEBAQEBAQEBAQEBAQEBAQEBAQEBAQEBAQEBAQc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NA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8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s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Ng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k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2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Ag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Gk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L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Ow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0BAQEBAQEBAQEBAQEBAQEBAQEBAQEBAQEBAQEBAQEBAQEBAQEBAQEBAQEBAQEBAQEBAQEBAQEBAQEBAQEBAQEBAQEBAQEBAQEBAQEBAQEBAQEBAQEBAQEBAQEBKg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fAQEBAQEBAQEBAQEBAQEBAQEBAQEBAQEBAQEBAQEBAQEBAQEBAQEBAQEBAQEBAQEBAQEBAQEBAQEBAQEBAQEBAQEBAQEBAQEBAQEBAQEBAQEBAQEBAQEBAQEBAUs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PQEBAQEBAQEBAQEBAQEBAQEBAQEBAQEBAQEBAQEBAQEBAQEBAQEBAQEBAQEBAQEBAQEBAQEBAQEBAQEBAQEBAQEBAQEBAQEBAQEBAQEBAQEBAQEBAQEBAQEBAQF3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B0iAQEBAQEBAQEBAQEBAQEBAQEBAQEBAQEBAQEBAQEBAQEBAQEBAQEBAQEBAQEBAQEBAQEBAQEBAQEBAQEBAQEBAQEBAQEBAQEBAQEBAQEBAQEBAQEBAQEBAQEBdAAAAAAAAAAAAAAAAAAAAAAAAAAAAAAAAAAAAAAAAAAAAAAAAAAAAAAAAAAAAAAAAAAAAAAAAAAAAAAAAAAAAABiIw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AbQEBAQEBAQEBAQEBAQEBAQEBAQEBAQEBAQEBAQEBAQEBAQEBAQEBAQEBAQEBAQEBAQEBAQEBAQEBAQEBAQEBAQEBAQEBAQEBAQEBAQEBAQEBAQEBAQEBAQEBATgAAAAAAAAAAAAAAAAAAAAAAAAAAAAAAAAAAAAAAAAAAAAAAAAAAAAAAAAAAAAAAAAAAAAAAAAAAAAAAAAAAAAAYB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cAAAAAAAAAAAAAAAAAAAAAAAAAAAAAAAAAAAAAAAAAAAAAAAAAAAAAAAAAAAAAAAAAAAAAAAAAAAAAAAAAAAAAAE8BAQEBAQEBAQEBAQEBAQEBAQEBAQEBAQEBAQEBAQEBAQEBAQEBAQEBAQEBAQEBAQEBAQEBAQEBAQEBAQEBAQEBAQEBAQEBAQEBAQEBAQEBAQEBAQEBAQEBATYQAAAAAAAAAAAAAAAAAAAAAAAAAAAAAAAAAAAAAAAAAAAAAAAAAAAAAAAAAAAAAAAAAAAAAAAAAAAAAAAAAAAAAFYBAQEBAQEBAQEBAQEBAQEBAQEBAQEBAQEBAQEBAQEBAQEBAQEBAQEBAQEBAQEBAQF5GSRhHQAAAAAL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ZEgAAAAAAAAAAAAAAAAAAAAAAAAAAAAAAAAAAAAAAAAAAAAAAAAAAAAAAAAAAAAAAAAAAAAAAAAAAAAAAAAAAAABdAQEBAQEBAQEBAQEBAQEBAQEBAQEBAQEBAQEBAQEBAQEBAQEBAQEBAQEBAQEBAQEBAQEBAQEBAQEBAQEBAQEBAQEBAQEBAQEBAQEBAQEBAQEBAQEBAQEBAQEjAAAAAAAAAAAAAAAAAAAAAAAAAAAAAAAAAAAAAAAAAAAAAAAAAAAAAAAAAAAAAAAAAAAAAAAAAAAAAAAAAAAAAAB2AQEBAQEBAQEBAQEBAQEBAQEBAQEBAQEBAQEBAQEBAQEBAQEBAQEBAQFsRhtFgEpgYjJ4EhAAAAAAOj5c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NjgAAAAAAAAAAAAAAAAAAAAAAAAAAAAAAAAAAAAAAAAAAAAAAAAAAAAAAAAAAAAAAAAAAAAAAAAAAAAAAAAAAAAAYFgBAQEBAQEBAQEBAQEBAQEBAQEBAQEBAQEBAQEBAQEBAQEBAQEBAQEBAQEBAQEBAQEBAQEBAQEBAQEBAQEBAQEBAQEBAQEBAQEBAQEBAQEBAQEBAQEBAQEBZAAAAAAAAAAAAAAAAAAAAAAAAAAAAAAAAAAAAAAAAAAAAAAAAAAAAAAAAAAAAAAAAAAAAAAAAAAAAAAAAAAAAAAOAgEBAQEBAQEBAQEBAQEBAQEBAQEBAQEBAQEBAQEBAQEBAQEBAQEBGmRbKSYdEAAAAAAAAAAAAAAAAAAsZA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VAAAAAAAAAAAAAAAAAAAAAAAAAAAAAAAAAAAAAAAAAAAAAAAAAAAAAAAAAAAAAAAAAAAAAAAAAAAAAAAAAAAAACc7AQEBAQEBAQEBAQEBAQEBAQEBAQEBAQEBAQEBAQEBAQEBAQEBAQEBAQEBAQEBAQEBAQEBAQEBAQEBAQEBAQEBAQEBAQEBAQEBAQEBAQEBAQEBAQEBAQEBB04AAAAAAAAAAAAAAAAAAAAAAAAAAAAAAAAAAAAAAAAAAAAAAAAAAAAAAAAAAAAAAAAAAAAAAAAAAAAAAAAAAAA6VwEBAQEBAQEBAQEBAQEBAQEBAQEBAQEBAQEBAQEBAQEBAQEBAQEBBQkAAAAAAAAAAAAAAAAAAAAAAAAAAGAG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SgAAAAAAAAAAAAAAAAAAAAAAAAAAAAAAAAAAAAAAAAAAAAAAAAAAAAAAAAAAAAAAAAAAAAAAAAAAAAAAAAAAAAAXQEBAQEBAQEBAQEBAQEBAQEBAQEBAQEBAQEBAQEBAQEBAQEBAQEBAQEBAQEBAQEBAQEBAQEBAQEBAQEBAQEBAQEBAQEBAQEBAQEBAQEBAQEBAQEBAQEBATsKAAAAAAAAAAAAAAAAAAAAAAAAAAAAAAAAAAAAAAAAAAAAAAAAAAAAAAAAAAAAAAAAAAAAAAAAAAAAAAAAABFEJAEBAQEBAQEBAQEBAQEBAQEBAQEBAQEBAQEBAQEBAQEBAQEBAQEBFB4AAAAAAAAAAAAAAAAAAAAAAAAAAAASQg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zDwAAAAAAAAAAAAAAAAAAAAAAAAAAAAAAAAAAAAAAAAAAAAAAAAAAAAAAAAAAAAAAAAAAAAAAAAAAAAAAAAAAAEo1AQEBAQEBAQEBAQEBAQEBAQEBAQEBAQEBAQEBAQEBAQEBAQEBAQEBAQEBAQEBAQEBAQEBAQEBAQEBAQEBAQEBAQEBAQEBAQEBAQEBAQEBAQEBAQEBAQF0AAAAAAAAAAAAAAAAAAAAAAAAAAAAAAAAAAAAAAAAAAAAAAAAAAAAAAAAAAAAAAAAAAAAAAAAAAAAAAAQDxIobgEBAQEBAQEBAQEBAQEBAQEBAQEBAQEBAQEBAQEBAQEBAQEBAQEBATIQAAAAAAAAAAAAAAAAAAAAAAAAAAAAAEo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k6AAAAAAAAAAAAAAAAAAAAAAAAAAAAAAAAAAAAAAAAAAAAAAAAAAAAAAAAAAAAAAAAAAAAAAAAAAAAAAAAAAB4GwEBAQEBAQEBAQEBAQEBAQEBAQEBAQEBAQEBAQEBAQEBAQEBAQEBAQEBAQEBAQEBAQEBAQEBAQEBAQEBAQEBAQEBAQEBAQEBAQEBAQEBAQEBAQEBAQFRQQAAAAAAAAAAAAAAAAAAAAAAAAAAAAAAAAAAAAAAAAAAAAAAAAAAAAAAAAAAAAAAAAAAAAAAAAAAABAKUF9wAQEBAQEBAQEBAQEBAQEBAQEBAQEBAQEBAQEBAQEBAQEBAQEBAQEBAQEKAAAAAAAAAAAAAAAAAAAAAAAAAAAAAAA9cA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HclOgAAAAAAAAAAAAAAAAAAAAAAAAAAAAAAAAAAAAAAAAAAAAAAAAAAAAAAAAAAAAAAAAAAAAAAAAAAAAAAEWEBAQEBAQEBAQEBAQEBAQEBAQEBAQEBAQEBAQEBAQEBAQEBAQEBAQEBAQEBAQEBAQEBAQEBAQEBAQEBAQEBAQEBAQEBAQEBAQEBAQEBAQEBAQEBAQEBJEAAAAAAAAAAAAAAAAAAAAAAAAAAAAAAAAAAAAAAAAAAAAAAAAAAAAAAAAAAAAAAAAAAABFTEyQ7bXsBAQEBAQEBAQEBAQEBAQEBAQEBAQEBAQEBAQEBAQEBAQEBAQEBAQEBAQEBAQEBJwAAAAAAAAAAAAAAAAAAAAAAAAAAAAAAOkI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UUGXEbRSlTDwAAAAAAAAAAAAAAAAAAAAAAAAAAAAAAAAAAAAAAAAAAAAAAAAAAAAAAAAAAAAAAAAAAAABAcgEBAQEBAQEBAQEBAQEBAQEBAQEBAQEBAQEBAQEBAQEBAQEBAQEBAQEBAQEBAQEBAQEBAQEBAQEBAQEBAQEBAQEBAQEBAQEBAQEBAQEBAQEBAQEBATERAAAAAAAAAAAAAAAAAAAAAAAAAAAAAAAAAAAAAAAAAAAAAAAAAAAAAAAAAAAdCVJuGBZ+BwEBAQEBAQEBAQEBAQEBAQEBAQEBAQEBAQEBAQEBAQEBAQEBAQEBAQEBAQEBAQEBAQEBAScAAAAAAAAAAAAAAAAAAAAAAAAAAAAAABFA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Ec8c1AtDlMsAAAAAAAAAAAAAAAAAAAAAAAAAAAAAAAAAAAAAAAAAAAAAAAAAAAAAAAAAAAAD2EBAQEBAQEBAQEBAQEBAQEBAQEBAQEBAQEBAQEBAQEBAQEBAQEBAQEBAQEBAQEBAQEBAQEBAQEBAQEBAQEBAQEBAQEBAQEBAQEBAQEBAQEBAQEBARknAAAAAAAAAAAAAAAAAAAAAAAAAAAAAAAAAAAAAAAAAAAAAAAAAAAAAAAADzJFam0BAQEBAQEBAQEBAQEBAQEBAQEBAQEBAQEBAQEBAQEBAQEBAQEBAQEBAQEBAQEBAQEBAQEBAQEBAQEnAAAAAAAAAAAAAAAAAAAAAAAAAAAAAAAAAA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SIuKBEAAAAAQHoVAQEBAQEBAQEBAQEBAQEBAQEBAQEBAQEBAQEBAQEBAQEBAQEBAQEBAQEBAQEBAQEBAQEBAQEBAQEBAQEBAQEBAQEBAQEBAQEBAQEBAQEBAQEBAQEBAQEBAQEBAQEBAQEBAQEBAQEBAQEBAQEBAQEBAQEBAQEBAQEBAQEBAQEBAQEBAQEBAQEBAQEBAQEBAQEBAQEBAQEBAQEBAQEBZi92JScsEQAAAAAAAAAAAAAAAAAAAAAAAAAAAAAAAAAAAAAAAAAAAAAAAAAAAAAAAAAAWQEBAQEBAQEBAQEBAQEBAQEBAQEBAQEBAQEBAQEBAQEBAQEBAQEBAQEBAQEBAQEBAQEBAQEBAQEBAQEBAQEBAQEBAQEBAQEBAQEBAQEBAQEBAQFTEAAAAAAAAAAAAAAAAAAAAAAAAAAAAAAAAAAAAAAAAAAAAAAAAAAAAAAAET0rAQEBAQEBAQEBAQEBAQEBAQEBAQEBAQEBAQEBAQEBAQEBAQEBAQEBAQEBAQEBAQEBAQEBAQEBAQEBAQEBHQAAAAAAAAAAAAAAAAAAAAAAAAAAAAAAAABDAQEBAQEBAQEBAQEBAQEBAQEBAQEBAQEBAQEBAQEBM0AAAEIBAQEBAQEBAQEBAQEBAQEBAQEBAQEBAQEBAQEBAQEBAQEBAQEBAQEBAQEAAQEBAQEBAQEBAQEBAQEBAQEBAQEBAQEBAQEBAQEBAQEBAQEBAQEBAQEBAQEBAQEBAQEBAQEBAQEBAQEBAQEBAQEBAQEBAQEBAQEBAQEBAQEBAQEBAQEBAQEBAQEBAQEBAQEBAQEBAQEBAQEBAQEBAQEBAQEBAQEBAQEBAQEBAQEBAQEBAQEBAQF7OYAOeBEAAAAAABE6PVYaAQEBAQEBAQEBAQEBAQEBAQEBAQEBAQEBAQEBAQEBAQEBAQEBAQEBAQEBAQEBAQEBAQEBAQEBAQEBAQEBAQEBAQEBAQEBAQEBAQEBAQEBAQEBAQEBAQEBAQEBAQEBAQEBAQEBAQEBAQEBAQEBAQEBAQEBAQEBAQEBAQEBAQEBAQEBAQEBAQEBAQEBAQEBAQEBAQEBAQEBAQEBAQEBAQEBZUUsAAAAAAAAAAAAAAAAAAAAAAAAAAAAAAAAAAAAAAAAAAAAAAAAAAAAAAAAAHMBAQEBAQEBAQEBAQEBAQEBAQEBAQEBAQEBAQEBAQEBAQEBAQEBAQEBAQEBAQEBAQEBAQEBAQEBAQEBAQEBAQEBAQEBAQEBAQEBAQEBAQEBAQEGEQAAAAAAAAAAAAAAAAAAAAAAAAAAAAAAAAAAAAAAAAAAAAAAAAAAAAAAAFt7AQEBAQEBAQEBAQEBAQEBAQEBAQEBAQEBAQEBAQEBAQEBAQEBAQEBAQEBAQEBAQEBAQEBAQEBAQEBAQEBAR0AAAAAAAAAAAAAAAAAAAAAAAAAAAAAAAAAJQEBAQEBAQEBAQEBAQEBAQEBAQEBAQEBAQEBAQEMH0ARAAA6YDsBAQEBAQEBAQEBAQEBAQEBAQEBAQEBAQEBAQEBAQEBAQEBAQEBAQEBAAEBAQEBAQEBAQEBAQEBAQEBAQEBAQEBAQEBAQEBAQEBAQEBAQEBAQEBAQEBAQEBAQEBAQEBAQEBAQEBAQEBAQEBAQEBAQEBAQEBAQEBAQEBAQEBAQEBAQEBAQEBAQEBAQEBAQEBAQEBAQEBAQEBAQEBAQEBAQEBAQEBAQEBAQEBAQEBAQEBAXJkgEQQAAAAAAAAAAAAAAARQRkBAQEBAQEBAQEBAQEBAQEBAQEBAQEBAQEBAQEBAQEBAQEBAQEBAQEBAQEBAQEBAQEBAQEBAQEBAQEBAQEBAQEBAQEBAQEBAQEBAQEBAQEBAQEBAQEBAQEBAQEBAQEBAQEBAQEBAQEBAQEBAQEBAQEBAQEBAQEBAQEBAQEBAQEBAQEBAQEBAQEBAQEBAQEBAQEBAQEBAQEBAQEBAQEBAQEBVA4AAAAAAAAAAAAAAAAAAAAAAAAAAAAAAAAAAAAAAAAAAAAAAAAAAAAAAAB4FAEBAQEBAQEBAQEBAQEBAQEBAQEBAQEBAQEBAQEBAQEBAQEBAQEBAQEBAQEBAQEBAQEBAQEBAQEBAQEBAQEBAQEBAQEBAQEBAQEBAQEBAQEBEwAAAAAAAAAAAAAAAAAAAAAAAAAAAAAAAAAAAAAAAAAAAAAAAAAAAAAAAClZAQEBAQEBAQEBAQEBAQEBAQEBAQEBAQEBAQEBAQEBAQEBAQEBAQEBAQEBAQEBAQEBAQEBAQEBAQEBAQEBAQEdAAAAAAAAAAAAAAAAAAAAAAAAAAAAAAAAADoBAQEBAQEBAQEBAQEBAQEBAQEBAQEBAQEBAQFYLR0AAAAAABAxZAEBAQEBAQEBAQEBAQEBAQEBAQEBAQEBAQEBAQEBAQEBAQEBAQEBAQABAQEBAQEBAQEBAQEBAQEBAQEBAQEBAQEBAQEBAQEBAQEBAQEBAQEBAQEBAQEBAQEBAQEBAQEBAQEBAQEBAQEBAQEBAQEBAQEBAQEBAQEBAQEBAQEBAQEBAQEBAQEBAQEBAQEBAQEBAQEBAQEBAQEBAQEBAQEBAQEBAQEBAQEBAQEBAQFZRlY6AAAAAAAAAAAAAAAAAAAAAABTTwEBAQEBAQEBAQEBAQEBAQEBAQEBAQEBAQEBAQEBAQEBAQEBAQEBAQEBAQEBAQEBAQEBAQEBAQEBAQEBAQEBAQEBAQEBAQEBAQEBAQEBAQEBAQEBAQEBAVgDDTlxBQIBAQEBAQEBAQEBAQEBAQEBAQEBAQEBAQEBAQEBAQEBAQEBAQEBAQEBAQEBAQEBAQEBAQEBAQEBAQEBAQEBAQEBAQFyQBAAAAAAAAAAAAAAAAAAAAAAAAAAAAAAAAAAAAAAAAAAAAAAAAAAAAAAAHMBAQEBAQEBAQEBAQEBAQEBAQEBAQEBAQEBAQEBAQEBAQEBAQEBAQEBAQEBAQEBAQEBAQEBAQEBAQEBAQEBAQEBAQEBAQEBAQEBAQEBAQEBTw8AAAAAAAAAAAAAAAAAAAAAAAAAAAAAAAAAAAAAAAAAAAAAAAAAAAAAAABUAQEBAQEBAQEBAQEBAQEBAQEBAQEBAQEBAQEBAQEBAQEBAQEBAQEBAQEBAQEBAQEBAQEBAQEBAQEBAQEBAQFmHQAAAAAAAAAAAAAAAAAAAAAAAAAAAAAAAAAAVAEBAQEBAQEBAQEBAQEBAQEBAQEBAQEBAQEVJRAAAAAAAAAAACdQSAEBAQEBAQEBAQEBAQEBAQEBAQEBAQEBAQEBAQEBAQEBAQEBAQEAAQEBAQEBAQEBAQEBAQEBAQEBAQEBAQEBAQEBAQEBAQEBAQEBAQEBAQEBAQEBAQEBAQEBAQEBAQEBAQEBAQEBAQEBAQEBAQEBAQEBAQEBAQEBAQEBAQEBAQEBAQEBAQEBAQEBAQEBAQEBAQEBAQEBAQEBAQEBAQEBAQEBAQEBAQEBAQVKLAAAAAAAAAAAAAAAAAAAAAAAAAAAAER3AQEBAQEBAQEBAQEBAQEBAQEBAQEBAQEBAQEBAQEBAQEBAQEBAQEBAQEBAQEBAQEBAQEBAQEBAQEBAQEBAQEBAQEBAQEBAQEBAQEBAQEBAQEBAQEBM0QRAAAAAAAAU0ICAQEBAQEBAQEBAQEBAQEBAQEBAQEBAQEBAQEBAQEBAQEBAQEBAQEBAQEBAQEBAQEBAQEBAQEBAQEBAQEBAQEBAW4dAAAAAAAAAAAAAAAAAAAAAAAAAAAAAAAAAAAAAAAAAAAAAAAAAAAAAAAdKwEBAQEBAQEBAQEBAQEBAQEBAQEBAQEBAQEBAQEBAQEBAQEBAQEBAQEBAQEBAQEBAQEBAQEBAQEBAQEBAQEBAQEBAQEBAQEBAQEBAQEBZykAAAAAAAAAAAAAAAAAAAAAAAAAAAAAAAAAAAAAAAAAAAAAAAAAAAAAABFTAQEBAQEBAQEBAQEBAQEBAQEBAQEBAQEBAQEBAQEBAQEBAQEBAQEBAQEBAQEBAQEBAQEBAQEBAQEBAQEBAQEBex0AAAAAAAAAAAAAAAAAAAAAAAAAAAAAAAAAAHMBAQEBAQEBAQEBAQEBAQEBAQEBAQEBAQEaKQAAAAAAAAAAAAAAAFNUAQEBAQEBAQEBAQEBAQEBAQEBAQEBAQEBAQEBAQEBAQEBAQEBAAEBAQEBAQEBAQEBAQEBAQEBAQEBAQEBAQEBAQEBAQEBAQEBAQEBAQEBAQEBAQEBAQEBAQEBAQEBAQEBAQEBAQEBAQEBAQEBAQEBAQEBAQEBAQEBAQEBAQEBAQEBAQEBAQEBAQEBAQEBAQEBAQEBAQEBAQEBAQEBAQEBAQEBAQE7OBAAAAAAAAAAAAAAAAAAAAAAAAAAAAAAAAAAYlQBAQEBAQEBAQEBAQEBAQEBAQEBAQEBAQEBAQEBAQEBAQEBAQEBAQEBAQEBAQEBAQEBAQEBAQEBAQEBAQEBAQEBAQEBAQEBAQEBAQEBAQEBAQF9OgAAAAAAAAAAAAAAEDoNAQEBAQEBAQEBAQEBAQEBAQEBAQEBAQEBAQEBAQEBAQEBAQEBAQEBAQEBAQEBAQEBAQEBAQEBAQEBAQEBAQEBPRAAAAAAAAAAAAAAAAAAAAAAAAAAAAAAAAAAAAAAAAAAAAAAAAAAAAAAAAkvAQEBAQEBAQEBAQEBAQEBAQEBAQEBAQEBAQEBAQEBAQEBAQEBAQEBAQEBAQEBAQEBAQEBAQEBAQEBAQEBAQEBAQEBAQEBAQEBAQEBAXMAAAAAAAAAAAAAAAAAAAAAAAAAAAAAAAAAAAAAAAAAAAAAAAAAAAAAAAAKVQEBAQEBAQEBAQEBAQEBAQEBAQEBAQEBAQEBAQEBAQEBAQEBAQEBAQEBAQEBAQEBAQEBAQEBAQEBAQEBAQEBAVEdAAAAAAAAAAAAAAAAAAAAAAAAAAAAAAAAAAAPXgEBAQEBAQEBAQEBAQEBAQEBAQEBAQEWYgAAAAAAAAAAAAAAAAAAEXQBAQEBAQEBAQEBAQEBAQEBAQEBAQEBAQEBAQEBAQEBAQEBAQABAQEBAQEBAQEBAQEBAQEBAQEBAQEBAQEBAQEBAQEBAQEBAQEBAQEBAQEBAQEBAQEBAQEBAQEBAQEBAQEBAQEBAQEBAQEBAQEBAQEBAQEBAQEBAQEBAQEBAQEBAQEBAQEBAQEBAQEBAQEBAQEBAQEBAQEBAQEBAQEBAQEBNGtgUxIAAAAAAAAAAAAAAAAAAAAAAAAAAAAAAAAAAA8JAQEBAQEBAQEBAQEBAQEBAQEBAQEBAQEBAQEBAQEBAQEBAQEBAQEBAQEBAQEBAQEBAQEBAQEBAQEBAQEBAQEBAQEBAQEBAQEBAQEBAQEBAQFbeBAAAAAAAAAAAAAAAAAQRCl9BwEBAQEBAQEBAQEBAQEBAQEBAQEBAQEBAQEBAQEBAQEBAQEBAQEBAQEBAQEBAQEBAQEBAQEBAQEBAQEBAVVAAAAAAAAAAAAAAAAAAAAAAAAAAAAAAAAAAAAAAAAAAAAAAAAAAAAAAAASQQEBAQEBAQEBAQEBAQEBAQEBAQEBAQEBAQEBAQEBAQEBAQEBAQEBAQEBAQEBAQEBAQEBAQEBAQEBAQEBAQEBAQEBAQEBAQEBAQEBAU1AAAAAAAAAAAAAAAAAAAAAAAAAAAAAAAAAAAAAAAAAAAAAAAAAAAAAAAAAPQEBAQEBAQEBAQEBAQEBAQEBAQEBAQEBAQEBAQEBAQEBAQEBAQEBAQEBAQEBAQEBAQEBAQEBAQEBAQEBAQEBAQF5LAAAAAAAAAAAAAAAAAAAAAAAAAAAAAAAAAAAECYzAQEBAQEBAQEBAQEBAQEBAQEBAQFGCQ8AAAAAAAAAAAAAAAAAAAA6gAYBAQEBAQEBAQEBAQEBAQEBAQEBAQEBAQEBAQEBAQEBAQEAAQEBAQEBAQEBAQEBAQEBAQEBAQEBAQEBAQEBAQEBAQEBAQEBAQEBAQEBAQEBAQEBAQEBAQEBAQEBAQEBAQEBAQEBAQEBAQEBAQEBAQEBAQEBAQEBAQEBAQEBAQEBAQEBAQEBAQEBAQEBAQEBAQEBAQEBAQEBAQEBAT8NC2IPAAAAAAAAAAAAAAAAAAAAAAAAAAAAAAAAAAAAAAAALHcBAQEBAQEBAQEBAQEBAQEBAQEBAQEBAQEBAQEBAQEBAQEBAQEBAQEBAQEBAQEBAQEBAQEBAQEBAQEBAQEBAQEBAQEBAQEBAQEBAQEBAQFFHQAAAAAAAAAAAAAAAAAAAAAQChNfNgEBAQEBAQEBAQEBAQEBAQEBAQEBAQEBAQEBAQEBAQEBAQEBAQEBAQEBAQEBAQEBAQEBAQEBAQEBAQFMTgAAAAAAAAAAAAAAAAAAAAAAAAAAAAAAAAAAAAAAAAAAAAAAAAAAAAAAAB1NAQEBAQEBAQEBAQEBAQEBAQEBAQEBAQEBAQEBAQEBAQEBAQEBAQEBAQEBAQEBAQEBAQEBAQEBAQEBAQEBAQEBAQEBAQEBAQEBAW1TEQAAAAAAAAAAAAAAAAAAAAAAAAAAAAAAAAAAAAAAAAAAAAAAAAAAAAAAEGMBAQEBAQEBAQEBAQEBAQEBAQEBAQEBAQEBAQEBAQEBAQEBAQEBAQEBAQEBAQEBAQEBAQEBAQEBAQEBAQEBAQEBAiwAAAAAAAAAAAAAAAAAAAAAAAAAAAAAAAAAAAARU10ZFQEBAQEBAQEBAQEBAQEBAQFLMRIAAAAAAAAAAAAAAAAAAAAAACxgGQEBAQEBAQEBAQEBAQEBAQEBAQEBAQEBAQEBAQEBAQEBAAEBAQEBAQEBAQEBAQEBAQEBAQEBAQEBAQEBAQEBAQEBAQEBAQEBAQEBAQEBAQEBAQEBAQEBAQEBAQEBAQEBAQEBAQEBAQEBAQEBAQEBAQEBAQEBAQEBAQEBAQEBAQEBAQEBAQEBAQEBAQEBAQEBAQEBAQEBAQEBBlUxDwAAAAAAAAAAAAAAAAAAAAAAAAAAAAAAAAAAAAAAAAAAABAmAQEBAQEBAQEBAQEBAQEBAQEBAQEBAQEBAQEBAQEBAQEBAQEBAQEBAQEBAQEBAQEBAQEBAQEBAQEBAQEBAQEBAQEBAQEBAQEBAQEBAQEgAAAAAAAAAAAAAAAAAAAAAAAAAAAAAB4gSAEBAQEBAQEBAQEBAQEBAQEBAQEBAQEBAQEBAQEBAQEBAQEBAQEBAQEBAQEBAQEBAQEBAQEBAQEBAVURAAAAAAAAAAAAAAAAAAAAAAAAAAAAAAAAAAAAAAAAAAAAAAAAAAAAAAAQLH8BAQEBAQEBAQEBAQEBAQEBAQEBAQEBAQEBAQEBAQEBAQEBAQEBAQEBAQEBAQEBAQEBAQEBAQEBAQEBAQEBAQEBAQEBAQEBAQFhEQAAAAAAAAAAAAAAAAAAAAAAAAAAAAAAAAAAAAAAAAAAAAAAAAAAAAAAAFNqAQEBAQEBAQEBAQEBAQEBAQEBAQEBAQEBAQEBAQEBAQEBAQEBAQEBAQEBAQEBAQEBAQEBAQEBAQEBAQEBAQEBASMSAAAAAAAAAAAAAAAAAAAAAAAAAAAAAAAAAAAAAAAADx5JcS9lAQEBAQEBAQEBAQE3MRAAAAAAAAAAAAAAAAAAAAAAAAAAAEArAQEBAQEBAQEBAQEBAQEBAQEBAQEBAQEBAQEBAQEBAQABAQEBAQEBAQEBAQEBAQEBAQEBAQEBAQEBAQEBAQEBAQEBAQEBAQEBAQEBAQEBAQEBAQEBAQEBAQEBAQEBAQEBAQEBAQEBAQEBAQEBAQEBAQEBAQEBAQEBAQEBAQEBAQEBAQEBAQEBAQEBAQEBAQEBAQEBASE8KAAAAAAAAAAAAAAAAAAAAAAAAAAAAAAAAAAAAAAAAAAAAAAAAAAAADkBAQEBAQEBAQEBAQEBAQEBAQEBAQEBAQEBAQEBAQEBAQEBAQEBAQEBAQEBAQEBAQEBAQEBAQEBAQEBAQEBAQEBAQEBAQEBAQEBAQFUDwAAAAAAAAAAAAAAAAAAAAAAAAAAAAAAAHhFWAEBAQEBAQEBAQEBAQEBAQEBAQEBAQEBAQEBAQEBAQEBAQEBAQEBAQEBAQEBAQEBAQEBAQEBAQFvUwAAAAAAAAAAAAAAAAAAAAAAAAAAAAAAAAAAAAAAAAAAAAAAAAAAAAAAAAAxIQEBAQEBAQEBAQEBAQEBAQEBAQEBAQEBAQEBAQEBAQEBAQEBAQEBAQEBAQEBAQEBAQEBAQEBAQEBAQEBAQEBAQEBAQEBAQFdAAAAAAAAAAAAAAAAAAAAAAAAAAAAAAAAAAAAAAAAAAAAAAAAAAAAAAAAAAATWQEBAQEBAQEBAQEBAQEBAQEBAQEBAQEBAQEBAQEBAQEBAQEBAQEBAQEBAQEBAQEBAQEBAQEBAQEBAQEBAQEBAQE8EQAAAAAAAAAAAAAAAAAAAAAAAAAAAAAAAAAAAAAAAAAAAAAAADJCcgEBAQEBAQF3UwAAAAAAAAAAAAAAAAAAAAAAAAAAAAAAEFsiAQEBAQEBAQEBAQEBAQEBAQEBAQEBAQEBAQEBAQEAAQEBAQEBAQEBAQEBAQEBAQEBAQEBAQEBAQEBAQEBAQEBAQEBAQEBAQEBAQEBAQEBAQEBAQEBAQEBAQEBAQEBAQEBAQEBAQEBAQEBAQEBAQEBAQEBAQEBAQEBAQEBAQEBAQEBAQEBAQEBAQEBAQEBAQEqehIAAAAAAAAAAAAAAAAAAAAAAAAAAAAAAAAAAAAAAAAAAAAAAAAAAAAAAAAdZwEBAQEBAQEBAQEBAQEBAQEBAQEBAQEBAQEBAQEBAQEBAQEBAQEBAQEBAQEBAQEBAQEBAQEBAQEBAQEBAQEBAQEBAQEBAQEBAQEhCQAAAAAAAAAAAAAAAAAAAAAAAAAAAAAAAAAAAAAmdwEBAQEBAQEBAQEBAQEBAQEBAQEBAQEBAQEBAQEBAQEBAQEBAQEBAQEBAQEBAQEBAQEBAQEBAQsAAAAAAAAAAAAAAAAAAAAAAAAAAAAAAAAAAAAAAAAAAAAAAAAAAAAAAAAAADgaAQEBAQEBAQEBAQEBAQEBAQEBAQEBAQEBAQEBAQEBAQEBAQEBAQEBAQEBAQEBAQEBAQEBAQEBAQEBAQEBAQEBAQEBAQFuAAAAAAAAAAAAAAAAAAAAAAAAAAAAAAAAAAAAAAAAAAAAAAAAAAAAAAAAAAAAVQEBAQEBAQEBAQEBAQEBAQEBAQEBAQEBAQEBAQEBAQEBAQEBAQEBAQEBAQEBAQEBAQEBAQEBAQEBAQEBAQEBAQEBEgAAAAAAAAAAAAAAAAAAAAAAAAAAAAAAAAAAAAAAAAAAAAAAAAAAAAAACj52diUnAAAAAAAAAAAAAAAAAAAAAAAAAAAAAAAAAAAADnkBAQEBAQEBAQEBAQEBAQEBAQEBAQEBAQEBAQEBAAEBAQEBAQEBAQEBAQEBAQEBAQEBAQEBAQEBAQEBAQEBAQEBAQEBAQEBAQEBAQEBAQEBAQEBAQEBAQEBAQEBAQEBAQEBAQEBAQEBAQEBAQEBAQEBAQEBAQEBAQEBAQEBAQEBAQEBAQEBAQEBAQEBWE1OPToQAAAAAAAAAAAAAAAAAAAAAAAAAAAAAAAAAAAAAAAAAAAAAAAAAAAAAAAAEF0BAQEBAQEBAQEBAQEBAQEBAQEBAQEBAQEBAQEBAQEBAQEBAQEBAQEBAQEBAQEBAQEBAQEBAQEBAQEBAQEBAQEBAQEBAQEBAQEBWhIAAAAAAAAAAAAAAAAAAAAAAAAAAAAAAAAAAAAAD0RBVQEBAQEBAQEBAQEBAQEBAQEBAQEBAQEBAQEBAQEBAQEBAQEBAQEBAQEBAQEBAQEBAQEBAQEFAAAAAAAAAAAAAAAAAAAAAAAAAAAAAAAAAAAAAAAAAAAAAAAAAAAAAAAAAAASUBUBAQEBAQEBAQEBAQEBAQEBAQEBAQEBAQEBAQEBAQEBAQEBAQEBAQEBAQEBAQEBAQEBAQEBAQEBAQEBAQEBAQEBAQF9CgAAAAAAAAAAAAAAAAAAAAAAAAAAAAAAAAAAAAAAAAAAAAAAAAAAAAAAAAAALCMBAQEBAQEBAQEBAQEBAQEBAQEBAQEBAQEBAQEBAQEBAQEBAQEBAQEBAQEBAQEBAQEBAQEBAQEBAQEBAQEBAQEBehAAAAAAAAAAAAAAAAAAAAAAAAAAAAAAAAAAAAAAAAAAAAAAAAAAAAAAABAdeHgsEAAAAAAAAAAAAAAAAAAAAAAAAAAAAAAAAAAAABI4AQEBAQEBAQEBAQEBAQEBAQEBAQEBAQEBAQEBAQABAQEBAQEBAQEBAQEBAQEBAQEBAQEBAQEBAQEBAQEBAQEBAQEBAQEBAQEBAQEBAQEBAQEBAQEBAQEBAQEBAQEBAQEBAQEBAQEBAQEBAQEBAQEBAQEBAQEBAQEBAQEBAQEBAQEBAQEBAQEBAQFUbkodEAAAAAAAAAAAAAAAAAAAAAAAAAAAAAAAAAAAAAAAAAAAAAAAAAAAAAAAAAAAAAAyQwEBAQEBAQEBAQEBAQEBAQEBAQEBAQEBAQEBAQEBAQEBAQEBAQEBAQEBAQEBAQEBAQEBAQEBAQEBAQEBAQEBAQEBAQEBAQEBaigAAAAAAAAAAAAAAAAAAAAAAAAAAAAAAAAAAAAAAAAAETpWXlEBAQEBAQEBAQEBAQEBAQEBAQEBAQEBAQEBAQEBAQEBAQEBAQEBAQEBAQEBAQEBAQEBXFMAAAAAAAAAAAAAAAAAAAAAAAAAAAAAAAAAAAAAAAAAAAAAAAAAAAAAAAAAADo+ewEBAQEBAQEBAQEBAQEBAQEBAQEBAQEBAQEBAQEBAQEBAQEBAQEBAQEBAQEBAQEBAQEBAQEBAQEBAQEBAQEBAQFHKAAAAAAAAAAAAAAAAAAAAAAAAAAAAAAAAAAAAAAAAAAAAAAAAAAAAAAAAAAAAB8BAQEBAQEBAQEBAQEBAQEBAQEBAQEBAQEBAQEBAQEBAQEBAQEBAQEBAQEBAQEBAQEBAQEBAQEBAQEBAQEBAQFRXUAAAAAAAAAAAAAAAAAAAAAAAAAAAAAAAAAAAAAAAAAAAAAAAAAAAAAAAAAAAAAAAAAAAAAAAAAAAAAAAAAAAAAAAAAAAAAAAAAAAAAAEQEBAQEBAQEBAQEBAQEBAQEBAQEBAQEBAQEBAQEAAQEBAQEBAQEBAQEBAQEBAQEBAQEBAQEBAQEBAQEBAQEBAQEBAQEBAQEBAQEBAQEBAQEBAQEBAQEBAQEBAQEBAQEBAQEBAQEBAQEBAQEBAQEBAQEBAQEBAQEBAQEBAQEBAQEBAQEBAQEBAQNQCgAAAAAAAAAAAAAAAAAAAAAAAAAAAAAAAAAAAAAAAAAAAAAAAAAAAAAAAAAAAAAAAAAAABMBAQEBAQEBAQEBAQEBAQEBAQEBAQEBAQEBAQEBAQEBAQEBAQEBAQEBAQEBAQEBAQEBAQEBAQEBAQEBAQEBAQEBAQEBAQEBZRwQAAAAAAAAAAAAAAAAAAAAAAAAAAAAAAAAAAAAAAAAAAAAABEtGFwBAQEBAQEBAQEBAQEBAQEBAQEBAQEBAQEBAQEBAQEBAQEBAQEBAQEBAQEBAQEBAQFoAAAAAAAAAAAAAAAAAAAAAAAAAAAAAAAAAAAAAAAAAAAAAAAAAAAAAAAAAAAAEhMiAQEBAQEBAQEBAQEBAQEBAQEBAQEBAQEBAQEBAQEBAQEBAQEBAQEBAQEBAQEBAQEBAQEBAQEBAQEBAQEBAQF3JwAAAAAAAAAAAAAAAAAAAAAAAAAAAAAAAAAAAAAAAAAAAAAAAAAAAAAAAAAAAAAZAQEBAQEBAQEBAQEBAQEBAQEBAQEBAQEBAQEBAQEBAQEBAVd6RSRUAQEBAQEBAQEBAQEBAQEBAQEBAQEBAQE0QSwAAAAAAAAAAAAAAAAAAAAAAAAAAAAAAAAAAAAAAAAAAAAAAAAAAAAAAAAAAAAAAAAAAAAAAAAAAAAAAAAAAAAAAAAAAAAAAAAAAAAAAAAwAQEBAQEBAQEBAQEBAQEBAQEBAQEBAQEBAQEBAAEBAQEBAQEBAQEBAQEBAQEBAQEBAQEBAQEBAQEBAQEBAQEBAQEBAQEBAQEBAQEBAQEBAQEBAQEBAQEBAQEBAQEBAQEBAQEBAQEBAQEBAQEBAQEBAQEBAQEBAQEBAQEBAQEBAQEBAQEBZkUAAAAAAAAAAAAAAAAAAAAAAAAAAAAAAAAAAAAAAAAAAAAAAAAAAAAAAAAAAAAAAAAAAAAAAAB4dAEBAQEBAQEBAQEBAQEBAQEBAQEBAQEBAQEBAQEBAQEBAQEBAQEBAQEBAQEBAQEBAQEBAQEBAQEBAQEBAQEBAQEBAQEBASkSAAAAAAAAAAAAAAAAAAAAAAAAAAAAAAAAAAAAAAAAAAAAAAAAAAAsSXABAQEBAQEBAQEBAQEBAQEBAQEBAQEBAQEBAQEBAQEBAQEBAQEBAQEBAQEBAQEBFRIAAAAAAAAAAAAAAAAAAAAAAAAAAAAAAAAAAAAAAAAAAAAAAAAAAAAAAAAAAAAALRUBAQEBAQEBAQEBAQEBAQEBAQEBAQEBAQEBAQEBAQEBAQEBAQEBAQEBAQEBAQEBAQEBAQEBAQEBAQEBAQEgAAAAAAAAAAAAAAAAAAAAAAAAAAAAAAAAAAAAAAAAAAAAAAAAAAAAAAAAAAAAAAAyAQEBAQEBAQEBAQEBAQEBAQEBAQEBAQEBAQEBAQEBAQEBfjgAAAAAAGJ3AQEBAQEBAQEBAQEBAQEBAQEBAQMJEAAAAAAAAAAAAAAAAAAAAAAAAAAAAAAAAAAAAAAAAAAAAAAAAAAAAAAAAAAAAAAAAAAAAAAAAAAAAAAAAAAAAAAAAAAAAAAAAAAAAAAAAAAAAQEBAQEBAQEBAQEBAQEBAQEBAQEBAQEBAQEBAQABAQEBAQEBAQEBAQEBAQEBAQEBAQEBAQEBAQEBAQEBAQEBAQEBAQEBAQEBAQEBAQEBAQEBAQEBAQEBAQEBAQEBAQEBAQEBAQEBAQEBAQEBAQEBAQEBAQEBAQEBAQEBAQEBAQEBAQEBSygAAAAAAAAAAAAAAAAAAAAAAAAAAAAAAAAAAAAAAAAAAAAAAAAAAAAAAAAAAAAAAAAAAAAAAAAAADoBAQEBAQEBAQEBAQEBAQEBAQEBAQEBAQEBAQEBAQEBAQEBAQEBAQEBAQEBAQEBAQEBAQEBAQEBAQEBAQEBAQEBAQEBAVcAAAAAAAAAAAAAAAAAAAAAAAAAAAAAAAAAAAAAAAAAAAAAAAAAAAAAAAAACTsBAQEBAQEBAQEBAQEBAQEBAQEBAQEBAQEBAQEBAQEBAQEBAQEBAQEBAQEBAQFiEQAAAAAAAAAAAAAAAAAAAAAAAAAAAAAAAAAAAAAAAAAAAAAAAAAAAAAAAAAAAAA9VAEBAQEBAQEBAQEBAQEBAQEBAQEBAQEBAQEBAQEBAQEBAQEBAQEBAQEBAQEBAQEBAQEBAQEBAQEBAWZbAAAAAAAAAAAAAAAAAAAAAAAAAAAAAAAAAAAAAAAAAAAAAAAAAAAAAAAAAAAAAAAAZAEBAQEBAQEBAQEBAQEBAQEBAQEBAQEBAQEBAQEBAQEBAToAAAAAAAAAADpdAQEBAQEBAQEBAQEBAQEBGQ4AAAAAAAAAAAAAAAAAAAAAAAAAAAAAAAAAAAAAAAAAAAAAAAAAAAAAAAAAAAAAAAAAAAAAAAAAAAAAAAAAAAAAAAAAAAAAAAAAAAAAAAAAAAAAEQEBAQEBAQEBAQEBAQEBAQEBAQEBAQEBAQEBAQEAAQEBAQEBAQEBAQEBAQEBAQEBAQEBAQEBAQEBAQEBAQEBAQEBAQEBAQEBAQEBAQEBAQEBAQEBAQEBAQEBAQEBAQEBAQEBAQEBAQEBAQEBAQEBAQEBAQEBAQEBAQEBAQEBAQEBAQEBVDgRAAAAAAAAAAAAAAAAAAAAAAAAAAAAAAAAAAAAAAAAAAAAAAAAAAAAAAAAAAAAAAAAAAAAAAAAAAAPWwEBAQEBAQEBAQEBAQEBAQEBAQEBAQEBAQEBAQEBAQEBAQEBAQEBAQEBAQEBAQEBAQEBAQEBAQEBAQEBAQEBAQEBAXlTAAAAAAAAAAAAAAAAAAAAAAAAAAAAAAAAAAAAAAAAAAAAAAAAAAAAAAAAABJTQSABAQEBAQEBAQEBAQEBAQEBAQEBAQEBAQEBAQEBAQEBAQEBAQEBAQEBAQEBBkAAAAAAAAAAAAAAAAAAAAAAAAAAAAAAAAAAAAAAAAAAAAAAAAAAAAAAAAAAAAAADxxNAQEBAQEBAQEBAQEBAQEBAQEBAQEBAQEBAQEBAQEBAQEBAQEBAQEBAQEBAQEBAQEBAQEBAQEBARYlJwAAAAAAAAAAAAAAAAAAAAAAAAAAAAAAAAAAAAAAAAAAAAAAAAAAAAAAAAAAAAAAAAEBAQEBAQEBAQEBAQEBAQEBAQEBAQEBAQEBAQEBAQEBAS0RAAAAAAAAAAAQOmA5AQEBAQEBAQEBAQFMWzIPAAAAAAAAAAAAAAAAAAAAAAAAAAAAAAAAAAAAAAAAAAAAAAAAAAAAAAAAAAAAAAAAAAAAAAAAAAAAAAAAAAAAAAAAAAAAAAAAAAAAAAAAAAAAJ0UBAQEBAQEBAQEBAQEBAQEBAQEBAQEBAQEBAQEBAAEBAQEBAQEBAQEBAQEBAQEBAQEBAQEBAQEBAQEBAQEBAQEBAQEBAQEBAQEBAQEBAQEBAQEBAQEBAQEBAQEBAQEBAQEBAQEBAQEBAQEBAQEBAQEBAQEBAQEBAQEBAQEBAQEBAQEBAWMSAAAAAAAAAAAAAAAAAAAAAAAAAAAAAAAAAAAAAAAAAAAAAAAAAAAAAAAAAAAAAAAAAAAAAAAAAAAAADo/AQEBAQEBAQEBAQEBAQEBAQEBAQEBAQEBAQEBAQEBAQEBAQEBAQEBAQEBAQEBAQEBAQEBAQEBAQEBAQEBAQEBAQFCAAAAAAAAAAAAAAAAAAAAAAAAAAAAAAAAAAAAAAAAAAAAAAAAAAAAAAAAAAAAABBARVd7AQEBAQEBAQEBAQEBAQEBAQEBAQEBAQEBAQEBAQEBAQEBAQEBAQEBAQEpEQAAAAAAAAAAAAAAAAAAAAAAAAAAAAAAAAAAAAAAAAAAAAAAAAAAAAAAAAAAAAAQOkIHAQEBAQEBAQEBAQEBAQEBAQEBAQEBAQEBAQEBAQEBAQEBAQEBAQEBAQEBAQEBAQEBAQEBAV4OEgAAAAAAAAAAAAAAAAAAAAAAAAAAAAAAAAAAAAAAAAAAAAAAAAAAAAAAAAAAAAAALCUBAQEBAQEBAQEBAQEBAQEBAQEBAQEBAQEBAQEBAQEBATkPAAAAAAAAAAAAAAAAU0UIAQEBAQEBAQEWUA8AAAAAAAAAAAAAAAAAAAAAAAAAAAAAAAAAAAAAAAAAAAAAAAAAAAAAAAAAAAAAAAAAAAAAAAAAAAAAAAAAAAAAAAAAAAAAAAAAAAAAAAAAAAAAADgBAQEBAQEBAQEBAQEBAQEBAQEBAQEBAQEBAQEBAQABAQEBAQEBAQEBAQEBAQEBAQEBAQEBAQEBAQEBAQEBAQEBAQEBAQEBAQEBAQEBAQEBAQEBAQEBAQEBAQEBAQEBAQEBAQEBAQEBAQEBAQEBAQEBAQEBAQEBAQEBAQEBAQEBAQEBAXo6AAAAAAAAAAAAAAAAAAAAAAAAAAAAAAAAAAAAAAAAAAAAAAAAAAAAAAAAAAAAAAAAAAAAAAAAAAAAAAAASQEBAQEBAQEBAQEBAQEBAQEBAQEBAQEBAQEBAQEBAQEBAQEBAQEBAQEBAQEBAQEBAQEBAQEBAQEBAQEBAQEBAQFxCgAAAAAAAAAAAAAAAAAAAAAAAAAAAAAAAAAAAAAAAAAAAAAAAAAAAAAAAAAAAAAAAAAdQVcBAQEBAQEBAQEBAQEBAQEBAQEBAQEBAQEBAQEBAQEBAQEBAQEBAQEBVxwAAAAAAAAAAAAAAAAAAAAAAAAAAAAAAAAAAAAAAAAAAAAAAAAAAAAAAAAAAAAAAAAAUDcBAQEBAQEBAQEBAQEBAQEBAQEBAQEBAQEBAQEBAQEBAQEBAQEBAQEBAQEBAQEBAQEBWSQPAAAAAAAAAAAAAAAAAAAAAAAAAAAAAAAAAAAAAAAAAAAAAAAAAAAAAAAAAAAAAAAAAFMDAQEBAQEBAQEBAQEBAQEBAQEBAQEBAQEBAQEBAQEBAUsyAAAAAAAAAAAAAAAAAAAAJ0UvAQEBAT8kKAAAAAAAAAAAAAAAAAAAAAAAAAAAAAAAAAAAAAAAAAAAAAAAAAAAAAAAAAAAAAAAAAAAAAAAAAAAAAAAAAAAAAAAAAAAAAAAAAAAAAAAAAAAAAAAAHguAQEBAQEBAQEBAQEBAQEBAQEBAQEBAQEBAQEBAQEAAQEBAQEBAQEBAQEBAQEBAQEBAQEBAQEBAQEBAQEBAQEBAQEBAQEBAQEBAQEBAQEBAQEBAQEBAQEBAQEBAQEBAQEBAQEBAQEBAQEBAQEBAQEBAQEBAQEBAQEBAQEBAQEBAQEBAQEAAAAAAAAAAAAAAAAAAAAAAAAAAAAAAAAAAAAAAAAAAAAAAAAAAAAAAAAAAAAAAAAAAAAAAAAAAAAAAAAAAA8WAQEBAQEBAQEBAQEBAQEBAQEBAQEBAQEBAQEBAQEBAQEBAQEBAQEBAQEBAQEBAQEBAQEBAQEBAQEBAQEBAQF/YAAAAAAAAAAAAAAAAAAAAAAAAAAAAAAAAAAAAAAAAAAAAAAAAAAAAAAAAAAAAAAAAAAAAAAQOl8BAQEBAQEBAQEBAQEBAQEBAQEBAQEBAQEBAQEBAQEBAQEBAQEBAQFrAAAAAAAAAAAAAAAAAAAAAAAAAAAAAAAAAAAAAAAAAAAAAAAAAAAAAAAAAAAAAAAAAAAdUlEBAQEBAQEBAQEBAQEBAQEBAQEBAQEBAQEBAQEBAQEBAQEBAQEBAQEBAQEBAQEBGGIAAAAAAAAAAAAAAAAAAAAAAAAAAAAAAAAAAAAAAAAAAAAAAAAAAAAAAAAAAAAAAAAAAAA4AQEBAQEBAQEBAQEBAQEBAQEBAQEBAQEBAQEBAQEBAT9jAAAAAAAAAAAAAAAAAAAAAAAAAFMtE1MPAAAAAAAAAAAAAAAAAAAAAAAAAAAAAAAAAAAAAAAAAAAAAAAAAAAAAAAAAAAAAAAAAAAAAAAAAAAAAAAAAAAAAAAAAAAAAAAAAAAAAAAAAAAAAAAAAAATWQEBAQEBAQEBAQEBAQEBAQEBAQEBAQEBAQEBAQEBAAEBAQEBAQEBAQEBAQEBAQEBAQEBAQEBAQEBAQEBAQEBAQEBAQEBAQEBAQEBAQEBAQEBAQEBAQEBAQEBAQEBAQEBAQEBAQEBAQEBAQEBAQEBAQEBAQEBAQEBAQEBAQEBAQEBAQFfAAAAAAAAAAAAAAAAAAAAAAAAAAAAAAAAAAAAAAAAAAAAAAAAAAAAAAAAAAAAAAAAAAAAAAAAAAAAAAAAAAAAgAcBAQEBAQEBAQEBAQEBAQEBAQEBAQEBAQEBAQEBAQEBAQEBAQEBAQEBAQEBAQEBAQEBAQEBAQEBAQEBAQEBCQAAAAAAAAAAAAAAAAAAAAAAAAAAAAAAAAAAAAAAAAAAAAAAAAAAAAAAAAAAAAAAAAAAAAAAAAAAYlQBAQEBAQEBAQEBAQEBAQEBAQEBAQEBAQEBAQEBAQEBAQEBAQEBdxEAAAAAAAAAAAAAAAAAAAAAAAAAAAAAAAAAAAAAAAAAAAAAAAAAAAAAAAAAAAAAAAAAAAAdSQEBAQEBAQEBAQEBAQEBAQEBAQEBAQEBAQEBAQEBAQEBAQEBAQEBAQEBAQENJwAAAAAAAAAAAAAAAAAAAAAAAAAAAAAAAAAAAAAAAAAAAAAAAAAAAAAAAAAAAAAAAAAAAAAQEwEBAQEBAQEBAQEBAQEBAQEBAQEBAQEBAQEBAQEBAQFWAAAAAAAAAAAAAAAAAAAAAAAAAAAAAAAAAAAAAAAAAAAAAAAAAAAAAAAAAAAAAAAAAAAAAAAAAAAAAAAAAAAAAAAAAAAAAAAAAAAAAAAAAAAAAAAAAAAAAAAAAAAAAAAAAAAAAAAAAAAAAAAAAAARTwEBAQEBAQEBAQEBAQEBAQEBAQEBAQEBAQEBAQEBAQABAQEBAQEBAQEBAQEBAQEBAQEBAQEBAQEBAQEBAQEBAQEBAQEBAQEBAQEBAQEBAQEBAQEBAQEBAQEBAQEBAQEBAQEBAQEBAQEBAQEBAQEBAQEBAQEBAQEBAQEBAQEBAQEBAQEBCQAAAAAAAAAAAAAAAAAAAAAAAAAAAAAAAAAAAAAAAAAAAAAAAAAAAAAAAAAAAAAAAAAAAAAAAAAAAAAAAAAAAB19AQEBAQEBAQEBAQEBAQEBAQEBAQEBAQEBAQEBAQEBAQEBAQEBAQEBAQEBAQEBAQEBAQEBAQEBAQEBAQEBSScAAAAAAAAAAAAAAAAAAAAAAAAAAAAAAAAAAAAAAAAAAAAAAAAAAAAAAAAAAAAAAAAAAAAAAAAAAA9icQEBAQEBAQEBAQEBAQEBAQEBAQEBAQEBAQEBAQEBAQEBAQEBATZhAAAAAAAAAAAAAAAAAAAAAAAAAAAAAAAAAAAAAAAAAAAAAAAAAAAAAAAAAAAAAAAAAAAAECceTTYBAQEBAQEBAQEBAQEBAQEBAQEBAQEBAQEBAQEBAQEBAQEBAQEBAXEtRBAAAAAAAAAAAAAAAAAAAAAAAAAAAAAAAAAAAAAAAAAAAAAAAAAAAAAAAAAAAAAAAAAAAAAAEkkBAQEBAQEBAQEBAQEBAQEBAQEBAQEBAQEBAQEBAQFSOgAAAAAAAAAAAAAAAAAAAAAAAAAAAAAAAAAAAAAAAAAAAAAAAAAAAAAAAAAAAAAAAAAAAAAAAAAAAAAAAAAAAAAAAAAAAAAAAAAAAAAAAAAAAAAAAAAAAAAAAAAAAAAAAAAAAAAAAAAAAAAAAAAAEwEBAQEBAQEBAQEBAQEBAQEBAQEBAQEBAQEBAQEBAQEAAQEBAQEBAQEBAQEBAQEBAQEBAQEBAQEBAQEBAQEBAQEBAQEBAQEBAQEBAQEBAQEBAQEBAQEBAQEBAQEBAQEBAQEBAQEBAQEBAQEBAQEBAQEBAQEBAQEBAQEBAQEBAQEBAQEBASwAAAAAAAAAAAAAAAAAAAAAAAAAAAAAAAAAAAAAAAAAAAAAAAAAAAAAAAAAAAAAAAAAAAAAAAAAAAAAAAAAAAAAOH4BAQEBAQEBAQEBAQEBAQEBAQEBAQEBAQEBAQEBAQEBAQEBAQEBAQEBAQEBAQEBAQEBAQEBAQEBAQEBAjoQAAAAAAAAAAAAAAAAAAAAAAAAAAAAAAAAAAAAAAAAAAAAAAAAAAAAAAAAAAAAAAAAAAAAAAAAAAAAETFtAQEBAQEBAQEBAQEBAQEBAQEBAQEBAQEBAQEBAQEBAQEBAQEBegAAAAAAAAAAAAAAAAAAAAAAAAAAAAAAAAAAAAAAAAAAAAAAAAAAAAAAAAAAAAAAAAAAAAAAAApKMxQBAQEBAQEBAQEBAQEBAQEBAQEBAQEBAQEBAQEBAQEBAQE1DVsoAAAAAAAAAAAAAAAAAAAAAAAAAAAAAAAAAAAAAAAAAAAAAAAAAAAAAAAAAAAAAAAAAAAAAAAAACdoAQEBAQEBAQEBAQEBAQEBAQEBAQEBAQEBAQEBAQE0ChAAAAAAAAAAAAAAAAAAAAAAAAAAAAAAAAAAAAAAAAAAAAAAAAAAAAAAAAAAAAAAAAAAAAAAAAAAAAAAAAAAAAAAAAAAAAAAAAAAAAAAAAAAAAAAAAAAAAAAAAAAAAAAAAAAAAAAAAAAAAAAAAAAAFQBAQEBAQEBAQEBAQEBAQEBAQEBAQEBAQEBAQEBAQEBAAEBAQEBAQEBAQEBAQEBAQEBAQEBAQEBAQEBAQEBAQEBAQEBAQEBAQEBAQEBAQEBAQEBAQEBAQEBAQEBAQEBAQEBAQEBAQEBAQEBAQEBAQEBAQEBAQEBAQEBAQEBAQEBAQEBASoAAAAAAAAAAAAAAAAAAAAAAAAAAAAAAAAAAAAAAAAAAAAAAAAAAAAAAAAAAAAAAAAAAAAAAAAAAAAAAAAAAAAAAB0TAQEBAQEBAQEBAQEBAQEBAQEBAQEBAQEBAQEBAQEBAQEBAQEBAQEBAQEBAQEBAQEBAQEBAQEBAQEBAVAAAAAAAAAAAAAAAAAAAAAAAAAAAAAAAAAAAAAAAAAAAAAAAAAAAAAAAAAAAAAAAAAAAAAAAAAAAAAAAAAROAEBAQEBAQEBAQEBAQEBAQEBAQEBAQEBAQEBAQEBAQEBAQEBAXYAAAAAAAAAAAAAAAAAAAAAAAAAAAAAAAAAAAAAAAAAAAAAAAAAAAAAAAAAAAAAAAAAAAAAAAAAABBEQjRmAQEBAQEBAQEBAQEBAQEBAQEBAQEBAQEBAQEBAW12YBEAAAAAAAAAAAAAAAAAAAAAAAAAAAAAAAAAAAAAAAAAAAAAAAAAAAAAAAAAAAAAAAAAAAAAAAAAAAASSQEBAQEBAQEBAQEBAQEBAQEBAQEBAQEBAQEBAQEiYhAAAAAAAAAAAAAAAAAAAAAAAAAAAAAAAAAAAAAAAAAAAAAAAAAAAAAAAAAAAAAAAAAAAAAAAAAAAAAAAAAAAAAAAAAAAAAAAAAAAAAAAAAAAAAAAAAAAAAAAAAAAAAAAAAAAAAAAAAAAAAAAAAAAC0BAQEBAQEBAQEBAQEBAQEBAQEBAQEBAQEBAQEBAQEBAQABAQEBAQEBAQEBAQEBAQEBAQEBAQEBAQEBAQEBAQEBAQEBAQEBAQEBAQEBAQEBAQEBAQEBAQEBAQEBAQEBAQEBAQEBAQEBAQEBAQEBAQEBAQEBAQEBAQEBAQEBAQEBAQEBAQFsAAAAAAAAAAAAAAAAAAAAAAAAAAAAAAAAAAAAAAAAAAAAAAAAAAAAAAAAAAAAAAAAAAAAAAAAAAAAAAAAAAAAAAAAHRQBAQEBAQEBAQEBAQEBAQEBAQEBAQEBAQEBAQEBAQEBAQEBAQEBAQEBAQEBAQEBAQEBAQEBAQEBAXcAAAAAAAAAAAAAAAAAAAAAAAAAAAAAAAAAAAAAAAAAAAAAAAAAAAAAAAAAAAAAAAAAAAAAAAAAAAAAAAAAAAB1AQEBAQEBAQEBAQEBAQEBAQEBAQEBAQEBAQEBAQEBAQEBAQEgAAAAAAAAAAAAAAAAAAAAAAAAAAAAAAAAAAAAAAAAAAAAAAAAAAAAAAAAAAAAAAAAAAAAAAAAAAAAAAAAOiV3PwEBAQEBAQEBAQEBAQEBAQEBAQEBAXs0QkQAAAAAAAAAAAAAAAAAAAAAAAAAAAAAAAAAAAAAAAAAAAAAAAAAAAAAAAAAAAAAAAAAAAAAAAAAAAAAAAAAACUBAQEBAQEBAQEBAQEBAQEBAQEBAQEBAQEBAQEBSQAAAAAAAAAAAAAAAAAAAAAAAAAAAAAAAAAAAAAAAAAAAAAAAAAAAAAAAAAAAAAAAAAAAAAAAAAAAAAAAAAAAAAAAAAAAAAAAAAAAAAAAAAAAAAAAAAAAAAAAAAAAAAAAAAAAAAAAAAAAAAAAAAAAAA0AQEBAQEBAQEBAQEBAQEBAQEBAQEBAQEBAQEBAQEBAQEAAQEBAQEBAQEBAQEBAQEBAQEBAQEBAQEBAQEBAQEBAQEBAQEBAQEBAQEBAQEBAQEBAQEBAQEBAQEBAQEBAQEBAQEBAQEBAQEBAQEBAQEBAQEBAQEBAQEBAQEBAQEBAQEBAQEBbQAAAAAAAAAAAAAAAAAAAAAAAAAAAAAAAAAAAAAAAAAAAAAAAAAAAAAAAAAAAAAAAAAAAAAAAAAAAAAAAAAAAAAAABAyAQEBAQEBAQEBAQEBAQEBAQEBAQEBAQEBAQEBAQEBAQEBAQEBAQEBAQEBAQEBAQEBAQEBAQEBATRAAAAAAAAAAAAAAAAAAAAAAAAAAAAAAAAAAAAAAAAAAAAAAAAAAAAAAAAAAAAAAAAAAAAAAAAAAAAAAAAAAAAAPQEBAQEBAQEBAQEBAQEBAQEBAQEBAQEBAQEBAQEBAQEBAQEBGwAAAAAAAAAAAAAAAAAAAAAAAAAAAAAAAAAAAAAAAAAAAAAAAAAAAAAAAAAAAAAAAAAAAAAAAAAAAAAAAAAAAAAAHTgkBVgBAQEBAQEBAQFlSyAfRBAAAAAAAAAAAAAAAAAAAAAAAAAAAAAAAAAAAAAAAAAAAAAAAAAAAAAAAAAAAAAAAAAAAAAAAAAAAAAAAAAAAAAAAAAJAQEBAQEBAQEBAQEBAQEBAQEBAQEBAQEBAQEBOQAAAAAAAAAAAAAAAAAAAAAAAAAAAAAAAAAAAAAAAAAAAAAAAAAAAAAAAAAAAAAAAAAAAAAAAAAAAAAAAAAAAAAAAAAAAAAAAAAAAAAAAAAAAAAAAAAAAAAAAAAAAAAAAAAAAAAAAAAAAAAAAAAAABAsAQEBAQEBAQEBAQEBAQEBAQEBAQEBAQEBAQEBAQEBAQEBAAEBAQEBAQEBAQEBAQEBAQEBAQEBAQEBAQEBAQEBAQEBAQEBAQEBAQEBAQEBAQEBAQEBAQEBAQEBAQEBAQEBAQEBAQEBAQEBAQEBAQEBAQEBAQEBAQEBAQEBAQEBAQEBAQEBAT8AAAAAAAAAAAAAAAAAAAAAAAAAAAAAAAAAAAAAAAAAAAAAAAAAAAAAAAAAAAAAAAAAAAAAAAAAAAAAAAAAAAAAAAAAERkBAQEBAQEBAQEBAQEBAQEBAQEBAQEBAQEBAQEBAQEBAQEBAQEBAQEBAQEBAQEBAQEBAQEBAVxQEQAAAAAAAAAAAAAAAAAAAAAAAAAAAAAAAAAAAAAAAAAAAAAAAAAAAAAAAAAAAAAAAAAAAAAAAAAAAAAAAAAAAA9tAQEBAQEBAQEBAQEBAQEBAQEBAQEBAQEBAQEBAQEBAQEBMFAAAAAAAAAAAAAAAAAAAAAAAAAAAAAAAAAAAAAAAAAAAAAAAAAAAAAAAAAAAAAAAAAAAAAAAAAAAAAAAAAAAAAAABASClMcDh44YWFgYAkeMSh4HREAAAAAAAAAAAAAAAAAAAAAAAAAAAAAAAAAAAAAAAAAAAAAAAAAAAAAAAAAAAAAAAAAAAAAAAAAAAAAAAAAAAAAAAAACi4BAQEBAQEBAQEBAQEBAQEBAQEBAQEBAQEBCCgAAAAAAAAAAAAAAAAAAAAAAAAAAAAAAAAAAAAAAAAAAAAAAAAAAAAAAAAAAAAAAAAAAAAAAAAAAAAAAAAAAAAAAAAAAAAAAAAAAAAAAAAAAAAAAAAAAAAAAAAAAAAAAAAAAAAAAAAAAAAAAAAAAAB4JAEBAQEBAQEBAQEBAQEBAQEBAQEBAQEBAQEBAQEBAQEBAQABAQEBAQEBAQEBAQEBAQEBAQEBAQEBAQEBAQEBAQEBAQEBAQEBAQEBAQEBAQEBAQEBAQEBAQEBAQEBAQEBAQEBAQEBAQEBAQEBAQEBAQEBAQEBAQEBAQEBAQEBAQEBAQEBAQFcAAAAAAAAAAAAAAAAAAAAAAAAAAAAAAAAAAAAAAAAAAAAAAAAAAAAAAAAAAAAAAAAAAAAAAAAAAAAAAAAAAAAAAAAAABhZgEBAQEBAQEBAQEBAQEBAQEBAQEBAQEBAQEBAQEBAQEBAQEBAQEBAQEBAQEBAQEBAQEBAQFaCgAAAAAAAAAAAAAAAAAAAAAAAAAAAAAAAAAAAAAAAAAAAAAAAAAAAAAAAAAAAAAAAAAAAAAAAAAAAAAAAAAAAAAAFwEBAQEBAQEBAQEBAQEBAQEBAQEBAQEBAQEBAQEBAQEBAQVEAAAAAAAAAAAAAAAAAAAAAAAAAAAAAAAAAAAAAAAAAAAAAAAAAAAAAAAAAAAAAAAAAAAAAAAAAAAAAAAAAAAAAAAAAAAAAAAAAAAAAAAAAAAAAAAAAAAAAAAAAAAAAAAAAAAAAAAAAAAAAAAAAAAAAAAAAAAAAAAAAAAAAAAAAAAAAAAAAAAAAAAAAAAAAAAAAAAAAAAAABEyAQEBAQEBAQEBAQEBAQEBAQEBAQEBAQEBAWsRAAAAAAAAAAAAAAAAAAAAAAAAAAAAAAAAAAAAAAAAAAAAAAAAAAAAAAAAAAAAAAAAAAAAAAAAAAAAAAAAAAAAAAAAAAAAAAAAAAAAAAAAAAAAAAAAAAAAAAAAAAAAAAAAAAAAAAAAAAAAAAAAAAAAPWcBAQEBAQEBAQEBAQEBAQEBAQEBAQEBAQEBAQEBAQEBAQEAAQEBAQEBAQEBAQEBAQEBAQEBAQEBAQEBAQEBAQEBAQEBAQEBAQEBAQEBAQEBAQEBAQEBAQEBAQEBAQEBAQEBAQEBAQEBAQEBAQEBAQEBAQEBAQEBAQEBAQEBAQEBAQEBAQEBAQoAAAAAAAAAAAAAAAAAAAAAAAAAAAAAAAAAAAAAAAAAAAAAAAAAAAAAAAAAAAAAAAAAAAAAAAAAAAAAAAAAAAAAAAAAEDkBAQEBAQEBAQEBAQEBAQEBAQEBAQEBAQEBAQEBAQEBAQEBAQEBAQEBAQEBAQEBAQEBAQFvUwAAAAAAAAAAAAAAAAAAAAAAAAAAAAAAAAAAAAAAAAAAAAAAAAAAAAAAAAAAAAAAAAAAAAAAAAAAAAAAAAAAAAAAAG4BAQEBAQEBAQEBAQEBAQEBAQEBAQEBAQEBAQEBAQEBAQFCEAAAAAAAAAAAAAAAAAAAAAAAAAAAAAAAAAAAAAAAAAAAAAAAAAAAAAAAAAAAAAAAAAAAAAAAAAAAAAAAAAAAAAAAAAAAAAAAAAAAAAAAAAAAAAAAAAAAAAAAAAAAAAAAAAAAAAAAAAAAAAAAAAAAAAAAAAAAAAAAAAAAAAAAAAAAAAAAAAAAAAAAAAAAAAAAAAAAAAAAAAAAAHYBAQEBAQEBAQEBAQEBAQEBAQEBAQEBARUpAAAAAAAAAAAAAAAAAAAAAAAAAAAAAAAAAAAAAAAAAAAAAAAAAAAAAAAAAAAAAAAAAAAAAAAAAAAAAAAAAAAAAAAAAAAAAAAAAAAAAAAAAAAAAAAAAAAAAAAAAAAAAAAAAAAAAAAAAAAAAAAAAAAAAAkBAQEBAQEBAQEBAQEBAQEBAQEBAQEBAQEBAQEBAQEBAQEBAAEBAQEBAQEBAQEBAQEBAQEBAQEBAQEBAQEBAQEBAQEBAQEBAQEBAQEBAQEBAQEBAQEBAQEBAQEBAQEBAQEBAQEBAQEBAQEBAQEBAQEBAQEBAQEBAQEBAQEBAQEBAQEBAQEBAQFBAAAAAAAAAAAAAAAAAAAAAAAAAAAAAAAAAAAAAAAAAAAAAAAAAAAAAAAAAAAAAAAAAAAAAAAAAAAAAAAAAAAAAAAAAAAeLwEBAQEBAQEBAQEBAQEBAQEBAQEBAQEBAQEBAQEBAQEBAQEBAQEBAQEBAQEBAQEBAQEBRBEAAAAAAAAAAAAAAAAAAAAAAAAAAAAAAAAAAAAAAAAAAAAAAAAAAAAAAAAAAAAAAAAAAAAAAAAAAAAAAAAAAAAAAAALAQEBAQEBAQEBAQEBAQEBAQEBAQEBAQEBAQEBAQEBAQFXMQAAAAAAAAAAAAAAAAAAAAAAAAAAAAAAAAAAAAAAAAAAAAAAAAAAAAAAAAAAAAAAAAAAAAAAAAAAAAAAAAAAAAAAAAAAAAAAAAAAAAAAAAAAAAAAAAAAAAAAAAAAAAAAAAAAAAAAAAAAAAAAAAAAAAAAAAAAAAAAAAAAAAAAAAAAAAAAAAAAAAAAAAAAAAAAAAAAAAAAAAAAAAASSwEBAQEBAQEBAQEBAQEBAQEBAQEBAQE3HgAAAAAAAAAAAAAAAAAAAAAAAAAAAAAAAAAAAAAAAAAAAAAAAAAAAAAAAAAAAAAAAAAAAAAAAAAAAAAAAAAAAAAAAAAAAAAAAAAAAAAAAAAAAAAAAAAAAAAAAAAAAAAAAAAAAAAAAAAAAAAAAAAAAAAONQEBAQEBAQEBAQEBAQEBAQEBAQEBAQEBAQEBAQEBAQEBAQABAQEBAQEBAQEBAQEBAQEBAQEBAQEBAQEBAQEBAQEBAQEBAQEBAQEBAQEBAQEBAQEBAQEBAQEBAQEBAQEBAQEBAQEBAQEBAQEBAQEBAQEBAQEBAQEBAQEBAQEBAQEBAQEBAQEBfQAAAAAAAAAAAAAAAAAAAAAAAAAAAAAAAAAAAAAAAAAAAAAAAAAAAAAAAAAAAAAAAAAAAAAAAAAAAAAAAAAAAAAAAAAAAFABAQEBAQEBAQEBAQEBAQEBAQEBAQEBAQEBAQEBAQEBAQEBAQEBAQEBAQEBAQEBAQEBPAAAAAAAAAAAAAAAAAAAAAAAAAAAAAAAAAAAAAAAAAAAAAAAAAAAAAAAAAAAAAAAAAAAAAAAAAAAAAAAAAAAAAAAAAAAawEBAQEBAQEBAQEBAQEBAQEBAQEBAQEBAQEBAQEBAQEBJgAAAAAAAAAAAAAAAAAAAAAAAAAAAAAAAAAAAAAAAAAAAAAAAAAAAAAAAAAAAAAAAAAAAAAAAAAAAAAAAAAAAAAAAAAAAAAAAAAAAAAAAAAAAAAAAAAAAAAAAAAAAAAAAAAAAAAAAAAAAAAAAAAAAAAAAAAAAAAAAAAAAAAAAAAAAAAAAAAAAAAAAAAAAAAAAAAAAAAAAAAAAAAAAD1sAQEBAQEBAQEBAQEBAQEBAQEBAQEBGmAAAAAAAAAAAAAAAAAAAAAAAAAAAAAAAAAAAAAAAAAAAAAAAAAAAAAAAAAAAAAAAAAAAAAAAAAAAAAAAAAAAAAAAAAAAAAAAAAAAAAAAAAAAAAAAAAAAAAAAAAAAAAAAAAAAAAAAAAAAAAAAAAAAAAAU14BAQEBAQEBAQEBAQEBAQEBAQEBAQEBAQEBAQEBAQEBAQEAAQEBAQEBAQEBAQEBAQEBAQEBAQEBAQEBAQEBAQEBAQEBAQEBAQEBAQEBAQEBAQEBAQEBAQEBAQEBAQEBAQEBAQEBAQEBAQEBAQEBAQEBAQEBAQEBAQEBAQEBAQEBAQEBAQEBAQMAAAAAAAAAAAAAAAAAAAAAAAAAAAAAAAAAAAAAAAAAAAAAAAAAAAAAAAAAAAAAAAAAAAAAAAAAAAAAAAAAAAAAAAAAAAAdgAEBAQEBAQEBAQEBAQEBAQEBAQEBAQEBAQEBAQEBAQEBAQEBAQEBAQEBAQEBAQEBNDoAAAAAAAAAAAAAAAAAAAAAAAAAAAAAAAAAAAAAAAAAAAAAAAAAAAAAAAAAAAAAAAAAAAAAAAAAAAAAAAAAAAAAAAAAAEkBAQEBAQEBAQEBAQEBAQEBAQEBAQEBAQEBAQEBAQEBgBIAAAAAAAAAAAAAAAAAAAAAAAAAAAAAAAAAAAAAAAAAAAAAAAAAAAAAAAAAAAAAAAAAAAAAAAAAAAAAAAAAAAAAAAAAAAAAAAAAAAAAAAAAAAAAAAAAAAAAAAAAAAAAAAAAAAAAAAAAAAAAAAAAAAAAAAAAAAAAAAAAAAAAAAAAAAAAAAAAAAAAAAAAAAAAAAAAAAAAAAAAAAAAAAAPSQEBAQEBAQEBAQEBAQEBAQEBAQEBAQEfAAAAAAAAAAAAAAAAAAAAAAAAAAAAAAAAAAAAAAAAAAAAAAAAAAAAAAAAAAAAAAAAAAAAAAAAAAAAAAAAAAAAAAAAAAAAAAAAAAAAAAAAAAAAAAAAAAAAAAAAAAAAAAAAAAAAAAAAAAAAAAAAAAAAAA8oAQEBAQEBAQEBAQEBAQEBAQEBAQEBAQEBAQEBAQEBAQEBAAEBAQEBAQEBAQEBAQEBAQEBAQEBAQEBAQEBAQEBAQEBAQEBAQEBAQEBAQEBAQEBAQEBAQEBAQEBAQEBAQEBAQEBAQEBAQEBAQEBAQEBAQEBAQEBAQEBAQEBAQEBAQEBAQEBAQFZAAAAAAAAAAAAAAAAAAAAAAAAAAAAAAAAAAAAAAAAAAAAAAAAAAAAAAAAAAAAAAAAAAAAAAAAAAAAAAAAAAAAAAAAAAAAACwbAQEBAQEBAQEBAQEBAQEBAQEBAQEBAQEBAQEBAQEBAQEBAQEBAQEBAQEBAQEBfGEAAAAAAAAAAAAAAAAAAAAAAAAAAAAAAAAAAAAAAAAAAAAAAAAAAAAAAAAAAAAAAAAAAAAAAAAAAAAAAAAAAAAAAAAAAAAuAQEBAQEBAQEBAQEBAQEBAQEBAQEBAQEBAQEBAQEBNCwQAAAAAAAAAAAAAAAAAAAAAAAAAAAAAAAAAAAAAAAAAAAAAAAAAAAAAAAAAAAAAAAAAAAAAAAAAAAAAAAAAAAAAAAAAAAAAAAAAAAAAAAAAAAAAAAAAAAAAAAAAAAAAAAAAAAAAAAAAAAAAAAAAAAAAAAAAAAAAAAAAAAAAAAAAAAAAAAAAAAAAAAAAAAAAAAAAAAAAAAAAAAAAAAAAERVAQEBAQEBAQEBAQEBAQEBAQEBAQEBVGIAAAAAAAAAAAAAAAAAAAAAAAAAAAAAAAAAAAAAAAAAAAAAAAAAAAAAAAAAAAAAAAAAAAAAAAAAAAAAAAAAAAAAAAAAAAAAAAAAAAAAAAAAAAAAAAAAAAAAAAAAAAAAAAAAAAAAAAAAAAAAAAAAAAAAEAMBAQEBAQEBAQEBAQEBAQEBAQEBAQEBAQEBAQEBAQEBAQABAQEBAQEBAQEBAQEBAQEBAQEBAQEBAQEBAQEBAQEBAQEBAQEBAQEBAQEBAQEBAQEBAQEBAQEBAQEBAQEBAQEBAQEBAQEBAQEBAQEBAQEBAQEBAQEBAQEBAQEBAQEBAQEBAQEBAQAAAAAAAAAAAAAAAAAAAAAAAAAAAAAAAAAAAAAAAAAAAAAAAAAAAAAAAAAAAAAAAAAAAAAAAAAAAAAAAAAAAAAAAAAAAAAAERtMAQEBAQEBAQEBAQEBAQEBAQEBAQEBAQEBAQEBAQEBAQEBAQEBAQEBAQEBbCUQAAAAAAAAAAAAAAAAAAAAAAAAAAAAAAAAAAAAAAAAAAAAAAAAAAAAAAAAAAAAAAAAAAAAAAAAAAAAAAAAAAAAAAAAAAAAOwEBAQEBAQEBAQEBAQEBAQEBAQEBAQEBAQEBAQEBUWAAAAAAAAAAAAAAAAAAAAAAAAAAAAAAAAAAAAAAAAAAAAAAAAAAAAAAAAAAAAAAAAAAAAAAAAAAAAAAAAAAAAAAAAAAAAAAAAAAAAAAAAAAAAAAAAAAAAAAAAAAAAAAAAAAAAAAAAAAAAAAAAAAAAAAAAAAAAAAAAAAAAAAAAAAAAAAAAAAAAAAAAAAAAAAAAAAAAAAAAAAAAAAAAAAAAAAKHIBAQEBAQEBAQEBAQEBAQEBAQEBAQE7MgAAAAAAAAAAAAAAAAAAAAAAAAAAAAAAAAAAAAAAAAAAAAAAAAAAAAAAAAAAAAAAAAAAAAAAAAAAAAAAAAAAAAAAAAAAAAAAAAAAAAAAAAAAAAAAAAAAAAAAAAAAAAAAAAAAAAAAAAAAAAAAAAAAAAApAQEBAQEBAQEBAQEBAQEBAQEBAQEBAQEBAQEBAQEBAQEAAQEBAQEBAQEBAQEBAQEBAQEBAQEBAQEBAQEBAQEBAQEBAQEBAQEBAQEBAQEBAQEBAQEBAQEBAQEBAQEBAQEBAQEBAQEBAQEBAQEBAQEBAQEBAQEBAQEBAQEBAQEBAQEBAQEBAQESEAAAAAAAAAAAAAAAAAAAAAAAAAAAAAAAAAAAAAAAAAAAAAAAAAAAAAAAAAAAAAAAAAAAAAAAAAAAAAAAAAAAAAAAAAAAAAAAYRkBAQEBAQEBAQEBAQEBAQEBAQEBAQEBAQEBAQEBAQEBAQEBAQEBAQEBAygAAAAAAAAAAAAAAAAAAAAAAAAAAAAAAAAAAAAAAAAAAAAAAAAAAAAAAAAAAAAAAAAAAAAAAAAAAAAAAAAAAAAAAAAAAAAAEG0BAQEBAQEBAQEBAQEBAQEBAQEBAQEBAQEBAQEBAWgAAAAAAAAAAAAAAAAAAAAAAAAAAAAAAAAAAAAAAAAAAAAAAAAAAAAAAAAAAAAAAAAAAAAAAAAAAAAAAAAAAAAAAAAAAAAAAAAAAAAAAAAAAAAAAAAAAAAAAAAAAAAAAAAAAAAAAAAAAAAAAAAAAAAAAAAAAAAAAAAAAAAAAAAAAAAAAAAAAAAAAAAAAAAAAAAAAAAAAAAAAAAAAAAAAAAAABFAAQEBAQEBAQEBAQEBAQEBAQEBAQEBATkKEAAAAAAAAAAAAAAAAAAAAAAAAAAAAAAAAAAAAAAAAAAAAAAAAAAAAAAAAAAAAAAAAAAAAAAAECcxKYBSSVo8WkJzH2MJUw8QAAAAAAAAAAAAAAAAAAAAAAAAAAAAAAAAAAAAAAAAAAAAAAAAAAAAAF8BAQEBAQEBAQEBAQEBAQEBAQEBAQEBAQEBAQEBAQEBAAEBAQEBAQEBAQEBAQEBAQEBAQEBAQEBAQEBAQEBAQEBAQEBAQEBAQEBAQEBAQEBAQEBAQEBAQEBAQEBAQEBAQEBAQEBAQEBAQEBAQEBAQEBAQEBAQEBAQEBAQEBAQEBAQEBAQEBYg8AAAAAAAAAAAAAAAAAAAAAAAAAAAAAAAAAAAAAAAAAAAAAAAAAAAAAAAAAAAAAAAAAAAAAAAAAAAAAAAAAAAAAAAAAAAAAAAAAHSABAQEBAQEBAQEBAQEBAQEBAQEBAQEBAQEBAQEBAQEBAQEBAQFIPgAAAAAAAAAAAAAAAAAAAAAAAAAAAAAAAAAAAAAAAAAAAAAAAAAAAAAAAAAAAAAAAAAAAAAAAAAAAAAAAAAAAAAAAAAAAAAAADowAQEBAQEBAQEBAQEBAQEBAQEBAQEBAQEBAQEBAWoSAAAAAAAAAAAAAAAAAAAAAAAAAAAAAAAAAAAAAAAAAAAAAAAAAAAAAAAAAAAAAAAAAAAAAAAAAAAAAAAAAAAAAAAAAAAAAAAAAAAAAAAAAAAAAAAAAAAAAAAAAAAAAAAAAAAAAAAAAAAAAAAAAAAAAAAAAAAAAAAAAAAAAAAAAAAAAAAAAAAAAAAAAAAAAAAAAAAAAAAAAAAAAAAAAAAAAAAAAFIBAQEBAQEBAQEBAQEBAQEBAQEBAQEBCywQAAAAAAAAAAAAAAAAAAAAAAAAAAAAAAAAAAAAAAAAAAAAAAAAAAAAAAAAAAAAAAAAABEdChxFdTUBAQEBAQEBAQEBbXY4UzoSEAAAAAAAAAAAAAAAAAAAAAAAAAAAAAAAAAAAAAAAAAAAAAAAAAAKcgEBAQEBAQEBAQEBAQEBAQEBAQEBAQEBAQEBAQEBAQABAQEBAQEBAQEBAQEBAQEBAQEBAQEBAQEBAQEBAQEBAQEBAQEBAQEBAQEBAQEBAQEBAQEBAQEBAQEBAQEBAQEBAQEBAQEBAQEBAQEBAQEBAQEBAQEBAQEBAQEBAQEBAQEBAQEBAVV4AAAAAAAAAAAAAAAAAAAAAAAAAAAAAAAAAAAAAAAAAAAAAAAAAAAAAAAAAAAAAAAAAAAAAAAAAAAAAAAAAAAAAAAAAAAAAAAAABB4Yi0+WjNqamogbmg8TUcganFPBS9nFUwBAQEBAQEBAQEBAUZFMR0AAAAAAAAAAAAAAAAAAAAAAAAAAAAAAAAAAAAAAAAAAAAAAAAAAAAAAAAAAAAAAAAAAAAAAAAAAAAAAAAAAAAAAAAAAAAAAABFAQEBAQEBAQEBAQEBAQEBAQEBAQEBAQEBAQEBARYeEAAAAAAAAAAAAAAAAAAAAAAAAAAAAAAAAAAAAAAAAAAAAAAAAAAAAAAAAAAAAAAAAAAAAAAAAAAAAAAAAAAAAAAAAAAAAAAAAAAAAAAAAAAAAAAAAAAAAAAAAAAAAAAAAAAAAAAAAAAAAAAAAAAAAAAAAAAAAAAAAAAAAAAAAAAAAAAAAAAAAAAAAAAAAAAAAAAAAAAAAAAAAAAAAAAAAAAAAAAdBAEBAQEBAQEBAQEBAQEBAQEBAQEBAQFbOgAAAAAAAAAAAAAAAAAAAAAAAAAAAAAAAAAAAAAAAAAAAAAAAAAAAAAAAAAAAAAAAABOFgEBAQEBAQEBAQEBAQEBAQEBAQFRZCgQAAAAAAAAAAAAAAAAAAAAAAAAAAAAAAAAAAAAAAAAAAAAAAAAEHMBAQEBAQEBAQEBAQEBAQEBAQEBAQEBAQEBAQEBAQEAAQEBAQEBAQEBAQEBAQEBAQEBAQEBAQEBAQEBAQEBAQEBAQEBAQEBAQEBAQEBAQEBAQEBAQEBAQEBAQEBAQEBAQEBAQEBAQEBAQEBAQEBAQEBAQEBAQEBAQEBAQEBAQEBAQEBAQE3JgAAAAAAAAAAAAAAAAAAAAAAAAAAAAAAAAAAAAAAAAAAAAAAAAAAAAAAAAAAAAAAAAAAAAAAAAAAAAAAAAAAAAAAAAAAAAAAAAAAAAAAECxAREREQDodHSd4RERTJj0JKSVQRXpNLmp3FxhqJB8cEgAAAAAAAAAAAAAAAAAAAAAAAAAAAAAAAAAAAAAAAAAAAAAAAAAAAAAAAAAAAAAAAAAAAAAAAAAAAAAAAAAAAAAAAAAAAAAAAAAAOwEBAQEBAQEBAQEBAQEBAQEBAQEBAQEBAQEBAQElLAAAAAAAAAAAAAAAAAAAAAAAAAAAAAAAAAAAAAAAAAAAAAAAAAAAAAAAAAAAAAAAAAAAAAAAAAAAAAAAAAAAAAAAAAAAAAAAAAAAAAAAAAAAAAAAAAAAAAAAAAAAAAAAAAAAAAAAAAAAAAAAAAAAAAAAAAAAAAAAAAAAAAAAAAAAAAAAAAAAAAAAAAAAAAAAAAAAAAAAAAAAAAAAAAAAAAAAAAAAADh+AQEBAQEBAQEBAQEBAQEBAQEBAQEBAW54AAAAAAAAAAAAAAAAAAAAAAAAAAAAAAAAAAAAAAAAAAAAAAAAAAAAAAAAAAAQCRgBAQEBAQEBAQEBAQEBAQEBAQEBAQEBAQEBZ0lTAAAAAAAAAAAAAAAAAAAAAAAAAAAAAAAAAAAAAAAAAAAAAABEagEBAQEBAQEBAQEBAQEBAQEBAQEBAQEBAQEBAQEBAAEBAQEBAQEBAQEBAQEBAQEBAQEBAQEBAQEBAQEBAQEBAQEBAQEBAQEBAQEBAQEBAQEBAQEBAQEBAQEBAQEBAQEBAQEBAQEBAQEBAQEBAQEBAQEBAQEBAQEBAQEBAQEBAQEBAQEBAR4AAAAAAAAAAAAAAAAAAAAAAAAAAAAAAAAAAAAAAAAAAAAAAAAAAAAAAAAAAAAAAAAAAAAAAAAAAAAAAAAAAAAAAAAAAAAAAAAAAAAAAAAAAAAAAAAAAAAAAAAAAAAAAAAAAAAAAAAAAAAAAAAAAAAAAAAAAAAAAAAAAAAAAAAAAAAAAAAAAAAAAAAAAAAAAAAAAAAAAAAAAAAAAAAAAAAAAAAAAAAAAAAAAAAAAAAAAAAAAAAAAAAAADUBAQEBAQEBAQEBAQEBAQEBAQEBAQEBAQEBAQFVHQAAAAAAAAAAAAAAAAAAAAAAAAAAAAAAAAAAAAAAAAAAAAAAAAAAAAAAAAAAAAAAAAAAAAAAAAAAAAAAAAAAAAAAAAAAAAAAAAAAAAAAAAAAAAAAAAAAAAAAAAAAAAAAAAAAAAAAAAAAAAAAAAAAAAAAAAAAAAAAAAAAAAAAAAAAAAAAAAAAAAAAAAAAAAAAAAAAAAAAAAAAAAAAAAAAAAAAAAAAAAAQRQEBAQEBAQEBAQEBAQEBAQEBAQEBAQEBdjoAAAAAAAAAAAAAAAAAAAAAAAAAAAAAAAAAAAAAAAAAAAAAAAAAAAAAAAAtXkwBAQEBAQEBAQEBAQEBAQEBAQEBAQEBAQEBAQEBDFpAAAAAAAAAAAAAAAAAAAAAAAAAAAAAAAAAAAAAAAAAAAAAAGABAQEBAQEBAQEBAQEBAQEBAQEBAQEBAQEBAQEBAQABAQEBAQEBAQEBAQEBAQEBAQEBAQEBAQEBAQEBAQEBAQEBAQEBAQEBAQEBAQEBAQEBAQEBAQEBAQEBAQEBAQEBAQEBAQEBAQEBAQEBAQEBAQEBAQEBAQEBAQEBAQEBAQEBAQEBAQEtAAAAAAAAAAAAAAAAAAAAAAAAAAAAAAAAAAAAAAAAAAAAAAAAAAAAAAAAAAAAAAAAAAAAAAAAAAAAAAAAAAAAAAAAAAAAAAAAAAAAAAAAAAAAAAAAAAAAAAAAAAAAAAAAAAAAAAAAAAAAAAAAAAAAAAAAAAAAAAAAAAAAAAAAAAAAAAAAAAAAAAAAAAAAAAAAAAAAAAAAAAAAAAAAAAAAAAAAAAAAAAAAAAAAAAAAAAAAAAAAAAAAABIBAQEBAQEBAQEBAQEBAQEBAQEBAQEBAQEBAQEaEQAAAAAAAAAAAAAAAAAAAAAAAAAAAAAAAAAAAAAAAAAAAAAAAAAAAAAAAAAAAAAAAAAAAAAAAAAAAAAAAAAAAAAAAAAAAAAAAAAAAAAAAAAAAAAAAAAAAAAAAAAAAAAAAAAAAAAAAAAAAAAAAAAAAAAAAAAAAAAAAAAAAAAAAAAAAAAAAAAAAAAAAAAAAAAAAAAAAAAAAAAAAAAAAAAAAAAAAAAAAAAAACdJAQEBAQEBAQEBAQEBAQEBAQEBAQEBAQFdLAAAAAAAAAAAAAAAAAAAAAAAAAAAAAAAAAAAAAAAAAAAAAAAAAAAEVNrAgEBAQEBAQEBAQEBAQEBAQEBAQEBAQEBAQEBAQEBAQEBDS0dAAAAAAAAAAAAAAAAAAAAAAAAAAAAAAAAAAAAAAAAAAA6cwEBAQEBAQEBAQEBAQEBAQEBAQEBAQEBAQEBAQEAAQEBAQEBAQEBAQEBAQEBAQEBAQEBAQEBAQEBAQEBAQEBAQEBAQEBAQEBAQEBAQEBAQEBAQEBAQEBAQEBAQEBAQEBAQEBAQEBAQEBAQEBAQEBAQEBAQEBAQEBAQEBAQEBAQEBAQEBgAAAAAAAAAAAAAAAAAAAAAAAAAAAAAAAAAAAAAAAAAAAAAAAAAAAAAAAAAAAAAAAAAAAAAAAAAAAAAAAAAAAAAAAAAAAAAAAAAAAAAAAAAAAAAAAAAAAAAAAAAAAAAAAAAAAAAAAAAAAAAAAAAAAAAAAAAAAAAAAAAAAAAAAAAAAAAAAAAAAAAAAAAAAAAAAAAAAAAAAAAAAAAAAAAAAAAAAAAAAAAAAAAAAAAAAAAAAAAAAAAAAABFiAQEBAQEBAQEBAQEBAQEBAQEBAQEBAQEBAQEBPQAAAAAAAAAAAAAAAAAAAAAAAAAAAAAAAAAAAAAAAAAAAAAAAAAAAAAAAAAAAAAAAAAAAAAAAAAAAAAAAAAAAAAAAAAAAAAAAAAAAAAAAAAAAAAAAAAAAAAAAAAAAAAAAAAAAAAAAAAAAAAAAAAAAAAAAAAAAAAAAAAAAAAAAAAAAAAAAAAAAAAAAAAAAAAAAAAAAAAAAAAAAAAAAAAAAAAAAAAAAAAAAAAAREYBAQEBAQEBAQEBAQEBAQEBAQEBAQEBAUoRAAAAAAAAAAAAAAAAAAAAAAAAAAAAAAAAAAAAAAAAAAAAAAAAESYuAQEBAQEBAQEBAQEBAQEBAQEBAQEBAQEBAQEBAQEBAQEBAQF5TiwQAAAAAAAAAAAAAAAAAAAAAAAAAAAAAAAAAAAAAAAAAABRAQEBAQEBAQEBAQEBAQEBAQEBAQEBAQEBAQEBAAEBAQEBAQEBAQEBAQEBAQEBAQEBAQEBAQEBAQEBAQEBAQEBAQEBAQEBAQEBAQEBAQEBAQEBAQEBAQEBAQEBAQEBAQEBAQEBAQEBAQEBAQEBAQEBAQEBAQEBAQEBAQEBAQEBAQEBAXoSAAAAAAAAAAAAAAAAAAAAAAAAAAAAAAAAAAAAAAAAAAAAAAAAAAAAAAAAAAAAAAAAAAAAAAAAAAAAAAAAAAAAAAAAAAAAAAAAAAAAAAAAAAAAAAAAAAAAAAAAAAAAAAAAAAAAAAAAAAAAAAAAAAAAAAAAAAAAAAAAAAAAAAAAAAAAAAAAAAAAAAAAAAAAAAAAAAAAAAAAAAAAAAAAAAAAAAAAAAAAAAAAAAAAAAAAAAAAAAAAAAAnXwEBAQEBAQEBAQEBAQEBAQEBAQEBAQEBAQEBfQ8AAAAAAAAAAAAAAAAAAAAAAAAAAAAAAAAAAAAAAAAAAAAAAAAAAAAAAAAAAAAAAAAAAAAAAAAAAAAAAAAAAAAAAAAAAAAAAAAAAAAAAAAAAAAAAAAAAAAAAAAAAAAAAAAAAAAAAAAAAAAAAAAAAAAAAAAAAAAAAAAAAAAAAAAAAAAAAAAAAAAAAAAAAAAAAAAAAAAAAAAAAAAAAAAAAAAAAAAAAAAAAAAAABFTAQEBAQEBAQEBAQEBAQEBAQEBAQEBAQEBUxAAAAAAAAAAAAAAAAAAAAAAAAAAAAAAAAAAAAAAAAAAAAAAAEECAQEBAQEBAQEBAQEBAQEBAQEBAQEBAQEBAQEBAQEBAQEBAQEBAQEYOgAAAAAAAAAAAAAAAAAAAAAAAAAAAAAAAAAAAAAAAAAAKQEBAQEBAQEBAQEBAQEBAQEBAQEBAQEBAQEBAQABAQEBAQEBAQEBAQEBAQEBAQEBAQEBAQEBAQEBAQEBAQEBAQEBAQEBAQEBAQEBAQEBAQEBAQEBAQEBAQEBAQEBAQEBAQEBAQEBAQEBAQEBAQEBAQEBAQEBAQEBAQEBAQEBAQEBAQFPMgAAAAAAAAAAAAAAAAAAAAAAAAAAAAAAAAAAAAAAAAAAAAAAAAAAAAAAAAAAAAAAAAAAAAAAAAAAAAAAAAAAAAAAAAAAAAAAAAAAAAAAAAAAAAAAAAAAAAAAAAAAAAAAAAAAAAAAAAAAAAAAAAAAAAAAAAAAAAAAAAAAAAAAAAAAAAAAAAAAAAAAAAAAAAAAAAAAAAAAAAAAAAAAAAAAAAAAAAAAAAAAAAAAAAAAAAAAAAAAAAAAREgBAQEBAQEBAQEBAQEBAQEBAQEBAQEBAQEBVCYAAAAAAAAAAAAAAAAAAAAAAAAAAAAAAAAAAAAAAAAAAAAAAAAAAAAAAAAAAAAAAAAAAAAAAAAAAAAAAAAAAAAAAAAAAAAAAAAAAAAAAAAAAAAAAAAAAAAAAAAAAAAAAAAAAAAAAAAAAAAAAAAAAAAAAAAAAAAAAAAAAAAAAAAAAAAAAAAAAAAAAAAAAAAAAAAAAAAAAAAAAAAAAAAAAAAAAAAAAAAAAAAAAAAAACEBAQEBAQEBAQEBAQEBAQEBAQEBAQEBARccAAAAAAAAAAAAAAAAAAAAAAAAAAAAAAAAAAAAAAAAAAAAAFoBAQEBAQEBAQEBAQEBAQEBAQEBAQEBAQEBAQEBAQEBAQEBAQEBAQEBARQcEAAAAAAAAAAAAAAAAAAAAAAAAAAAAAAAAAAAAAAAABJrfgEBAQEBAQEBAQEBAQEBAQEBAQEBAQEBAQEAAQEBAQEBAQEBAQEBAQEBAQEBAQEBAQEBAQEBAQEBAQEBAQEBAQEBAQEBAQEBAQEBAQEBAQEBAQEBAQEBAQEBAQEBAQEBAQEBAQEBAQEBAQEBAQEBAQEBAQEBAQEBAQEBAQEBAQEBcEEAAAAAAAAAAAAAAAAAAAAAAAAAAAAAAAAAAAAAAAAAAAAAAAAAAAAAAAAAAAAAAAAAAAAAAAAAAAAAAAAAAAAAAAAAAAAAAAAAAAAAAAAAAAAAAAAAAAAAAAAAAAAAAAAAAAAAAAAAAAAAAAAAAAAAAAAAAAAAAAAAAAAAAAAAAAAAAAAAAAAAAAAAAAAAAAAAAAAAAAAAAAAAAAAAAAAAAAAAAAAAAAAAAAAAAAAAAAAAAAAAABwBAQEBAQEBAQEBAQEBAQEBAQEBAQEBAQEBAXoAAAAAAAAAAAAAAAAAAAAAAAAAAAAAAAAAAAAAAAAAAAAAAAAAAAAAAAAAAAAAAAAAAAAAAAAAAAAAAAAAAAAAAAAAAAAAAAAAAAAAAAAAAAAAAAAAAAAAAAAAAAAAAAAAAAAAAAAAAAAAAAAAAAAAAAAAAAAAAAAAAAAAAAAAAAAAAAAAAAAAAAAAAAAAAAAAAAAAAAAAAAAAAAAAAAAAAAAAAAAAAAAAAAAAAABxAQEBAQEBAQEBAQEBAQEBAQEBAQEBAQEBTgAAAAAAAAAAAAAAAAAAAAAAAAAAAAAAAAAAAAAAAAAAOnoBAQEBAQEBAQEBAQEBAQEBAQEBAQEBAQEBAQEBAQEBAQEBAQEBAQEBAQEBZ2ISAAAAAAAAAAAAAAAAAAAAAAAAAAAAAAAAAAAAAAAAEQkzFHllB1wBAQEBAQEBAQEBAQEBAQEBAQEBAAEBAQEBAQEBAQEBAQEBAQEBAQEBAQEBAQEBAQEBAQEBAQEBAQEBAQEBAQEBAQEBAQEBAQEBAQEBAQEBAQEBAQEBAQEBAQEBAQEBAQEBAQEBAQEBAQEBAQEBAQEBAQEBAQEBAQEBAQFrAAAAAAAAAAAAAAAAAAAAAAAAAAAAAAAAAAAAAAAAAAAAAAAAAAAAAAAAAAAAAAAAAAAAAAAAAAAAAAAAAAAAAAAAAAAAAAAAAAAAAAAAAAAAAAAAAAAAAAAAAAAAAAAAAAAAAAAAAAAAAAAAAAAAAAAAAAAAAAAAAAAAAAAAAAAAAAAAAAAAAAAAAAAAAAAAAAAAAAAAAAAAAAAAAAAAAAAAAAAAAAAAAAAAAAAAAAAAAAAAAA9BAQEBAQEBAQEBAQEBAQEBAQEBAQEBAQEBARopAAAAAAAAAAAAAAAAAAAAAAAAAAAAAAAAAAAAAAAAAAAAAAAAAAAAAAAAAAAAAAAAAAAAAAAAAAAAAAAAAAAAAAAAAAAAAAAAAAAAAAAAAAAAAAAAAAAAAAAAAAAAAAAAAAAAAAAAAAAAAAAAAAAAAAAAAAAAAAAAAAAAAAAAAAAAAAAAAAAAAAAAAAAAAAAAAAAAAAAAAAAAAAAAAAAAAAAAAAAAAAAAAAAAAAAAPAEBAQEBAQEBAQEBAQEBAQEBAQEBAQEBAXMAAAAAAAAAAAAAAAAAAAAAAAAAAAAAAAAAAAAAAAAACgsBAQEBAQEBAQEBAQEBAQEBAQEBAQEBAQEBAQEBAQEBAQEBAQEBAQEBAQEBAQEDYQ8AAAAAAAAAAAAAAAAAAAAAAAAAAAAAAAAAAAAAAAAAAAAAAAAAAAAAAAAACgk8DAEBAQEBAQEBAQABAQEBAQEBAQEBAQEBAQEBAQEBAQEBAQEBAQEBAQEBAQEBAQEBAQEBAQEBAQEBAQEBAQEBAQEBAQEBAQEBAQEBAQEBAQEBAQEBAQEBAQEBAQEBAQEBAQEBAQEBAQEBAQEBAQEBAQEBVQAAAAAAAAAAAAAAAAAAAAAAAAAAAAAAAAAAAAAAAAAAAAAAAAAAAAAAAAAAAAAAAAAAAAAAAAAAAAAAAAAAAAAAAAAAAAAAAAAAAAAAAAAAAAAAAAAAAAAAAAAAAAAAAAAAAAAAAAAAAAAAAAAAAAAAAAAAAAAAAAAAAAAAAAAAAAAAAAAAAAAAAAAAAAAAAAAAAAAAAAAAAAAAAAAAAAAAAAAAAAAAAAAAAAAAAAAAAAAAAABAfQEBAQEBAQEBAQEBAQEBAQEBAQEBAQEBAQEYJgAAAAAAAAAAAAAAAAAAAAAAAAAAAAAAAAAAAAAAAAAAAAAAAAAAAAAAAAAAAAAAAAAAAAAAAAAAAAAAAAAAAAAAAAAAAAAAAAAAAAAAAAAAAAAAAAAAAAAAAAAAAAAAAAAAAAAAAAAAAAAAAAAAAAAAAAAAAAAAAAAAAAAAAAAAAAAAAAAAAAAAAAAAAAAAAAAAAAAAAAAAAAAAAAAAAAAAAAAAAAAAAAAAAAAAAHQBAQEBAQEBAQEBAQEBAQEBAQEBAQEBAQFCAAAAAAAAAAAAAAAAAAAAAAAAAAAAAAAAAAAAAAAAEVIBAQEBAQEBAQEBAQEBAQEBAQEBAQEBAQEBAQEBAQEBAQEBAQEBAQEBAQEBAQEBARkxAAAAAAAAAAAAAAAAAAAAAAAAAAAAAAAAAAAAAAAAAAAAAAAAAAAAAAAAAAAAACw4AQEBAQEBAQEAAQEBAQEBAQEBAQEBAQEBAQEBAQEBAQEBAQEBAQEBAQEBAQEBAQEBAQEBAQEBAQEBAQEBAQEBAQEBAQEBAQEBAQEBAQEBAQEBAQEBAQEBAQEBAQEBAQEBAQEBAQEBAQEBAQEBAQEBAV4AAAAAAAAAAAAAAAAAAAAAAAAAAAAAAAAAAAAAAAAAAAAAAAAAAAAAAAAAAAAAAAAAAAAAAAAAAAAAAAAAAAAAAAAAAAAAAAAAAAAAAAAAAAAAAAAAAAAAAAAAAAAAAAAAAAAAAAAAAAAAAAAAAAAAAAAAAAAAAAAAAAAAAAAAAAAAAAAAAAAAAAAAAAAAAAAAAAAAAAAAAAAAAAAAAAAAAAAAAAAAAAAAAAAAAAAAAAAAAAAAKSEBAQEBAQEBAQEBAQEBAQEBAQEBAQEBAQEBalMAAAAAAAAAAAAAAAAAAAAAAAAAAAAAAAAAAAAAAAAAAAAAAAAAAAAAAAAAAAAAAAAAAAAAAAAAAAAAAAAAAAAAAAAAAAAAAAAAAAAAAAAAAAAAAAAAAAAAAAAAAAAAAAAAAAAAAAAAAAAAAAAAAAAAAAAAAAAAAAAAAAAAAAAAAAAAAAAAAAAAAAAAAAAAAAAAAAAAAAAAAAAAAAAAAAAAAAAAAAAAAAAAAAAAAABfAQEBAQEBAQEBAQEBAQEBAQEBAQEBAQEBWwAAAAAAAAAAAAAAAAAAAAAAAAAAAAAAAAAAAAAAAGNRAQEBAQEBAQEBAQEBAQEBAQEBAQEBAQEBAQEBAQEBAQEBAQEBAQEBAQEBAQEBAQEBGR0AAAAAAAAAAAAAAAAAAAAAAAAAAAAAAAAAAAAAAAAAAAAAAAAAAAAAAAAAAAAQEnEBAQEBAQEBAAEBAQEBAQEBAQEBAQEBAQEBAQEBAQEBAQEBAQEBAQEBAQEBAQEBAQEBAQEBAQEBAQEBAQEBAQEBAQEBAQEBAQEBAQEBAQEBAQEBAQEBAQEBAQEBAQEBAQEBAQEBAQEBAQEBAQEBAQE0DwAAAAAAAAAAAAAAAAAAAAAAAAAAAAAAAAAAAAAAAAAAAAAAAAAAAAAAAAAAAAAAAAAAAAAAAAAAAAAAAAAAAAAAAAAAAAAAAAAAAAAAAAAAAAAAAAAAAAAAAAAAAAAAAAAAAAAAAAAAAAAAAAAAAAAAAAAAAAAAAAAAAAAAAAAAAAAAAAAAAAAAAAAAAAAAAAAAAAAAAAAAAAAAAAAAAAAAAAAAAAAAAAAAAAAAAAAAAAAAAGsBAQEBAQEBAQEBAQEBAQEBAQEBAQEBAQEBAQQ9AAAAAAAAAAAAAAAAAAAAAAAAAAAAAAAAAAAAAAAAAAAAAAAAAAAAAAAAAAAAAAAAAAAAAAAAAAAAAAAAAAAAAAAAAAAAAAAAAAAAAAAAAAAAAAAAAAAAAAAAAAAAAAAAAAAAAAAAAAAAAAAAAAAAAAAAAAAAAAAAAAAAAAAAAAAAAAAAAAAAAAAAAAAAAAAAAAAAAAAAAAAAAAAAAAAAAAAAAAAAAAAAAAAAAAAAcAEBAQEBAQEBAQEBAQEBAQEBAQEBAQEBWS0AAAAAAAAAAAAAAAAAAAAAAAAAAAAAAAAAAAAAAFMaAQEBAQEBAQEBAQEBAQEBAQEBAQEBAQEBAQEBAQEBAQEBAQEBAQEBAQEBAQEBAQEBAQFxAAAAAAAAAAAAAAAAAAAAAAAAAAAAAAAAAAAAAAAAAAAAAAAAAAAAAAAAAAAAAAAxAQEBAQEBAQABAQEBAQEBAQEBAQEBAQEBAQEBAQEBAQEBAQEBAQEBAQEBAQEBAQEBAQEBAQEBAQEBAQEBAQEBAQEBAQEBAQEBAQEBAQEBAQEBAQEBAQEBAQEBAQEBAQEBAQEBAQEBAQEBAQEBAQEBITIAAAAAAAAAAAAAAAAAAAAAAAAAAAAAAAAAAAAAAAAAAAAAAAAAAAAAAAAAAAAAAAAAAAAAAAAAAAAAAAAAAAAAAAAAAAAAAAAAAAAAAAAAAAAAAAAAAAAAAAAAAAAAAAAAAAAAAAAAAAAAAAAAAAAAAAAAAAAAAAAAAAAAAAAAAAAAAAAAAAAAAAAAAAAAAAAAAAAAAAAAAAAAAAAAAAAAAAAAAAAAAAAAAAAAAAAAAAAAAAB9AQEBAQEBAQEBAQEBAQEBAQEBAQEBAQEBAQEiTgAAAAAAAAAAAAAAAAAAAAAAAAAAAAAAAAAAAAAAAAAAAAAAAAAAAAAAAAAAAAAAAAAAAAAAAAAAAAAAAAAAAAAAAAAAAAAAAAAAAAAAAAAAAAAAAAAAAAAAAAAAAAAAAAAAAAAAAAAAAAAAAAAAAAAAAAAAAAAAAAAAAAAAAAAAAAAAAAAAAAAAAAAAAAAAAAAAAAAAAAAAAAAAAAAAAAAAAAAAAAAAAAAAAAAPPQEBAQEBAQEBAQEBAQEBAQEBAQEBAQEBAV8oAAAAAAAAAAAAAAAAAAAAAAAAAAAAAAAAAAAAAAAYAQEBAQEBAQEBAQEBAQEBAQEBAQEBAQEBAQEBAQEBAQEBAQEBAQEBAQEBAQEBAQEBAQEBARMQAAAAAAAAAAAAAAAAAAAAAAAAAAAAAAAAAAAAAAAAAAAAAAAAAAAAAAAAAAAAAEgBAQEBAQEAAQEBAQEBAQEBAQEBAQEBAQEBAQEBAQEBAQEBAQEBAQEBAQEBAQEBAQEBAQEBAQEBAQEBAQEBAQEBAQEBAQEBAQEBAQEBAQEBAQEBAQEBAQEBAQEBAQEBAQEBAQEBAQEBAQEBAQEBAQFQAAAAAAAAAAAAAAAAAAAAAAAAAAAAAAAAAAAAAAAAAAAAAAAAAAAAAAAAAAAAAAAAAAAAAAAAAAAAAAAAAAAAAAAAAAAAAAAAAAAAAAAAAAAAAAAAAAAAAAAAAAAAAAAAAAAAAAAAAAAAAAAAAAAAAAAAAAAAAAAAAAAAAAAAAAAAAAAAAAAAAAAAAAAAAAAAAAAAAAAAAAAAAAAAAAAAAAAAAAAAAAAAAAAAAAAAAAAAAAAndQEBAQEBAQEBAQEBAQEBAQEBAQEBAQEBAQEBAW4PAAAAAAAAAAAAAAAAAAAAAAAAAAAAAAAAAAAAAAAAAAAAAAAAAAAAAAAAAAAAAAAAAAAAAAAAAAAAAAAAAAAAAAAAAAAAAAAAAAAAAAAAAAAAAAAAAAAAAAAAAAAAAAAAAAAAAAAAAAAAAAAAAAAAAAAAAAAAAAAAAAAAAAAAAAAAAAAAAAAAAAAAAAAAAAAAAAAAAAAAAAAAAAAAAAAAAAAAAAAAAAAAAAARHBkBAQEBAQEBAQEBAQEBAQEBAQEBAQEBAQFgEgAAAAAAAAAAAAAAAAAAAAAAAAAAAAAAAAAAABJgAQEBAQEBAQEBAQEBAQEBAQEBAQEBAQEBAQEBAQEBAQEBAQEBAQEBAQEBAQEBAQEBAQEBAQECOhAAAAAAAAAAAAAAAAAAAAAAAAAAAAAAAAAAAAAAAAAAAAAAAAAAAAAAAAAAAAAvAQEBAQEBAAEBAQEBAQEBAQEBAQEBAQEBAQEBAQEBAQEBAQEBAQEBAQEBAQEBAQEBAQEBAQEBAQEBAQEBAQEBAQEBAQEBAQEBAQEBAQEBAQEBAQEBAQEBAQEBAQEBAQEBAQEBAQEBAQEBAQEBAQEBVQAAAAAAAAAAAAAAAAAAAAAAAAAAAAAAAAAAAAAAAAAAAAAAAAAAAAAAAAAAAAAAAAAAAAAAAAAAAAAAAAAAAAAAAAAAAAAAAAAAAAAAAAAAAAAAAAAAAAAAAAAAAAAAAAAAAAAAAAAAAAAAAAAAAAAAAAAAAAAAAAAAAAAAAAAAAAAAAAAAAAAAAAAAAAAAAAAAAAAAAAAAAAAAAAAAAAAAAAAAAAAAAAAAAAAAAAAAAAAAKXkBAQEBAQEBAQEBAQEBAQEBAQEBAQEBAQEBAQFtPQAAAAAAAAAAAAAAAAAAAAAAAAAAAAAAAAAAAAAAAAAAAAAAAAAAAAAAAAAAAAAAAAAAAAAAAAAAAAAAAAAAAAAAAAAAAAAAAAAAAAAAAAAAAAAAAAAAAAAAAAAAAAAAAAAAAAAAAAAAAAAAAAAAAAAAAAAAAAAAAAAAAAAAAAAAAAAAAAAAAAAAAAAAAAAAAAAAAAAAAAAAAAAAAAAAAAAAAAAAAAAAAAAQQG4BAQEBAQEBAQEBAQEBAQEBAQEBAQEBAQEBeAAAAAAAAAAAAAAAAAAAAAAAAAAAAAAAAAAAAAAcbQEBAQEBAQEBAQEBAQEBAQEBAQEBAQEBAQEBAQEBAQEBAQEBAQEBAQEBAQEBAQEBAQEBAQEBAWMdAAAAAAAAAAAAAAAAAAAAAAAAAAAAAAAAAAAAAAAAAAAAAAAAAAAAAAAAAAAAVwEBAQEBAQABAQEBAQEBAQEBAQEBAQEBAQEBAQEBAQEBAQEBAQEBAQEBAQEBAQEBAQEBAQEBAQEBAQEBAQEBAQEBAQEBAQEBAQEBAQEBAQEBAQEBAQEBAQEBAQEBAQEBAQEBAQEBAQEBAQEBAQEBAXUAAAAAAAAAAAAAAAAAAAAAAAAAAAAAAAAAAAAAAAAAAAAAAAAAAAAAAAAAAAAAAAAAAAAAAAAAAAAAAAAAAAAAAAAAAAAAAAAAAAAAAAAAAAAAAAAAAAAAAAAAAAAAAAAAAAAAAAAAAAAAAAAAAAAAAAAAAAAAAAAAAAAAAAAAAAAAAAAAAAAAAAAAAAAAAAAAAAAAAAAAAAAAAAAAAAAAAAAAAAAAAAAAAAAAAAAAAAAAAE0BAQEBAQEBAQEBAQEBAQEBAQEBAQEBAQEBAQEBAVQSAAAAAAAAAAAAAAAAAAAAAAAAAAAAAAAAAAAAAAAAAAAAAAAAAAAAAAAAAAAAAAAAAAAAAAAAAAAAAAAAAAAAAAAAAAAAAAAAAAAAAAAAAAAAAAAAAAAAAAAAAAAAAAAAAAAAAAAAAAAAAAAAAAAAAAAAAAAAAAAAAAAAAAAAAAAAAAAAAAAAAAAAAAAAAAAAAAAAAAAAAAAAAAAAAAAAAAAAAAAAAAAAOl4BAQEBAQEBAQEBAQEBAQEBAQEBAQEBAQEBcCcAAAAAAAAAAAAAAAAAAAAAAAAAAAAAAAAAAAAPRQEBAQEBAQEBAQEBAQEBAQEBAQEBAQEBAQEBAQEBAQEBAQEBAQEBAQEBAQEBAQEBAQEBAQEBAQEBQQAAAAAAAAAAAAAAAAAAAAAAAAAAAAAAAAAAAAAAAAAAAAAAAAAAAAAAAAAAAH0BAQEBAQEAAQEBAQEBAQEBAQEBAQEBAQEBAQEBAQEBAQEBAQEBAQEBAQEBAQEBAQEBAQEBAQEBAQEBAQEBAQEBAQEBAQEBAQEBAQEBAQEBAQEBAQEBAQEBAQEBAQEBAQEBAQEBAQEBAQEBAQEBAQF+AAAAAAAAAAAAAAAAAAAAAAAAAAAAAAAAAAAAAAAAAAAAAAAAAAAAAAAAAAAAAAAAAAAAAAAAAAAAAAAAAAAAAAAAAAAAAAAAAAAAAAAAAAAAAAAAAAAAAAAAAAAAAAAAAAAAAAAAAAAAAAAAAAAAAAAAAAAAAAAAAAAAAAAAAAAAAAAAAAAAAAAAAAAAAAAAAAAAAAAAAAAAAAAAAAAAAAAAAAAAAAAAAAAAAAAAAAAAAABDAQEBAQEBAQEBAQEBAQEBAQEBAQEBAQEBAQEBAQEBVCwQAAAAAAAAAAAAAAAAAAAAAAAAAAAAAAAAAAAAAAAAAAAAAAAAAAAAAAAAAAAAAAAAAAAAAAAAAAAAAAAAAAAAAAAAAAAAAAAAAAAAAAAAAAAAAAAAAAAAAAAAAAAAAAAAAAAAAAAAAAAAAAAAAAAAAAAAAAAAAAAAAAAAAAAAAAAAAAAAAAAAAAAAAAAAAAAAAAAAAAAAAAAAAAAAAAAAAAAAAAAAOkMBAQEBAQEBAQEBAQEBAQEBAQEBAQEBAQEBAV8SAAAAAAAAAAAAAAAAAAAAAAAAAAAAAAAAAAAASnABAQEBAQEBAQEBAQEBAQEBAQEBAQEBAQEBAQEBAQEBAQEBAQEBAQEBAQEBAQEBAQEBAQEBAQEBAXYnAAAAAAAAAAAAAAAAAAAAAAAAAAAAAAAAAAAAAAAAAAAAAAAAAAAAAAAAAABFAQEBAQEBAAEBAQEBAQEBAQEBAQEBAQEBAQEBAQEBAQEBAQEBAQEBAQEBAQEBAQEBAQEBAQEBAQEBAQEBAQEBAQEBAQEBAQEBAQEBAQEBAQEBAQEBAQEBAQEBAQEBAQEBAQEBAQEBAQEBAQEBAQEBewAAAAAAAAAAAAAAAAAAAAAAAAAAAAAAAAAAAAAAAAAAAAAAAAAAAAAAAAAAAAAAAAAAAAAAAAAAAAAAAAAAAAAAAAAAAAAAAAAAAAAAAAAAAAAAAAAAAAAAAAAAAAAAAAAAAAAAAAAAAAAAAAAAAAAAAAAAAAAAAAAAAAAAAAAAAAAAAAAAAAAAAAAAAAAAAAAAAAAAAAAAAAAAAAAAAAAAAAAAAAAAAAAAAAAAAAAAAAAPGgEBAQEBAQEBAQEBAQEBAQEBAQEBAQEBAQEBAQEBAQFDRBAAAAAAAAAAAAAAAAAAAAAAAAAAAAAAAAAAAAAAAAAAAAAAAAAAAAAAAAAAAAAAAAAAAAAAAAAAAAAAAAAAAAAAAAAAAAAAAAAAAAAAAAAAAAAAAAAAAAAAAAAAAAAAAAAAAAAAAAAAAAAAAAAAAAAAAAAAAAAAAAAAAAAAAAAAAAAAAAAAAAAAAAAAAAAAAAAAAAAAAAAAAAAAAAAAAAAAAAAQJzsBAQEBAQEBAQEBAQEBAQEBAQEBAQEBAQEBAQFjEQAAAAAAAAAAAAAAAAAAAAAAAAAAAAAAAAAAEEcBAQEBAQEBAQEBAQEBAQEBAQEBAQEBAQEBAQEBAQEBAQEBAQEBAQEBAQEBAQEBAQEBAQEBAQEBAQE1TgAAAAAAAAAAAAAAAAAAAAAAAAAAAAAAAAAAAAAAAAAAAAAAAAAAAAAAAAAAOCIBAQEBAQABAQEBAQEBAQEBAQEBAQEBAQEBAQEBAQEBAQEBAQEBAQEBAQEBAQEBAQEBAQEBAQEBAQEBAQEBAQEBAQEBAQEBAQEBAQEBAQEBAQEBAQEBAQEBAQEBAQEBAQEBAQEBAQEBAQEBAQEBAQERAAAAAAAAAAAAAAAAAAAAAAAAAAAAAAAAAAAAAAAAAAAAAAAAAAAAAAAAAAAAAAAAAAAAAAAAAAAAAAAAAAAAAAAAAAAAAAAAAAAAAAAAAAAAAAAAAAAAAAAAAAAAAAAAAAAAAAAAAAAAAAAAAAAAAAAAAAAAAAAAAAAAAAAAAAAAAAAAAAAAAAAAAAAAAAAAAAAAAAAAAAAAAAAAAAAAAAAAAAAAAAAAAAAAAAAAAAAAHAEBAQEBAQEBAQEBAQEBAQEBAQEBAQEBAQEBAQEBAQEBASsxEAAAAAAAAAAAAAAAAAAAAAAAAAAAAAAAAAAAAAAAAAAAAAAAAAAAAAAAAAAAAAAAAAAAAAAAAAAAAAAAAAAAAAAAAAAAAAAAAAAAAAAAAAAAAAAAAAAAAAAAAAAAAAAAAAAAAAAAAAAAAAAAAAAAAAAAAAAAAAAAAAAQEgpAOhAAAAAAAAAAAAAAAAAAAAAAAAAAAAAAAAAAAAAAAAAAAAARU0cBAQEBAQEBAQEBAQEBAQEBAQEBAQEBAQEBAQEBJwAAAAAAAAAAAAAAAAAAAAAAAAAAAAAAAAAAADIMAQEBAQEBAQEBAQEBAQEBAQEBAQEBAQEBAQEBAQEBAQEBAQEBAQEBAQEBAQEBAQEBAQEBAQEBAQEBASsQAAAAAAAAAAAAAAAAAAAAAAAAAAAAAAAAAAAAAAAAAAAAAAAAAAAAAAAAAAoCAQEBAQEAAQEBAQEBAQEBAQEBAQEBAQEBAQEBAQEBAQEBAQEBAQEBAQEBAQEBAQEBAQEBAQEBAQEBAQEBAQEBAQEBAQEBAQEBAQEBAQEBAQEBAQEBAQEBAQEBAQEBAQEBAQEBAQEBAQEBAQEBAQEBHQAAAAAAAAAAAAAAAAAAAAAAAAAAAAAAAAAAAAAAAAAAAAAAAAAAAAAAAAAAAAAAAAAAAAAAAAAAAAAAAAAAAAAAAAAAAAAAAAAAAAAAAAAAAAAAAAAAAAAAAAAAAAAAAAAAAAAAAAAAAAAAAAAAAAAAAAAAAAAAAAAAAAAAAAAAAAAAAAAAAAAAAAAAAAAAAAAAAAAAAAAAAAAAAAAAAAAAAAAAAAAAAAAAAAAAAAAAADwBAQEBAQEBAQEBAQEBAQEBAQEBAQEBAQEBAQEBAQEBAQEBK3gAAAAAAAAAAAAAAAAAAAAAAAAAAAAAAAAAAAAAAAAAAAAAESwnOicSEQAAAAAAAAAAAAAAAAAAAAAAAAAAAAAAAAAAAAAAAAAAAAAAAAAAAAAAAAAAAAAAAAAAAAAAAAAAAAAAAAAAAAAAAAAAAAAAAAAAAAAAAA86Mkp0G3M9RCwQAAAAAAAAAAAAAAAAAAAAAAAAAAAAAAAAAAAAAAAQQBsBAQEBAQEBAQEBAQEBAQEBAQEBAQEBAQEBAQEBAQAAAAAAAAAAAAAAAAAAAAAAAAAAAAAAAAAAAABdAQEBAQEBAQEBAQEBAQEBAQEBAQEBAQEBAQEBAQEBAQEBAQEBAQEBAQEBAQEBAQEBAQEBAQEBAQEBAQFnHQAAAAAAAAAAAAAAAAAAAAAAAAAAAAAAAAAAAAAAAAAAAAAAAAAAAAAAAAAAbwEBAQEBAAEBAQEBAQEBAQEBAQEBAQEBAQEBAQEBAQEBAQEBAQEBAQEBAQEBAQEBAQEBAQEBAQEBAQEBAQEBAQEBAQEBAQEBAQEBAQEBAQEBAQEBAQEBAQEBAQEBAQEBAQEBAQEBAQEBAQEBAQEBASwAAAAAAAAAAAAAAAAAAAAAAAAAAAAAAAAAAAAAAAAAAAAAAAAAAAAAAAAAAAAAAAAAAAAAAAAAAAAAAAAAAAAAAAAAAAAAAAAAAAAAAAAAAAAAAAAAAAAAAAAAAAAAAAAAAAAAAAAAAAAAAAAAAAAAAAAAAAAAAAAAAAAAAAAAAAAAAAAAAAAAAAAAAAAAAAAAAAAAAAAAAAAAAAAAAAAAAAAAAAAAAAAAAAAAAAAAAAAWAQEBAQEBAQEBAQEBAQEBAQEBAQEBAQEBAQEBAQEBAQEBAQEEEgAAAAAAAAAAAAAAAAAAAAAAAAAAAAAAAAAAAAAAAAAAEDh9S2lvbmIAAAAAAAAAAAAAAAAAAAAAAAAAAAAAAAAAAAAAAAAAAAAAAAAAAAAAAAAAAAAAAAAAAAAAAAAAAAAAAAAAAAAAAAAAAAAAAAAAAAAAABBQBgEBAQEBAQE5MQAAAAAAAAAAAAAAAAAAAAAAAAAAAAAAAAAAAAAAOl4BAQEBAQEBAQEBAQEBAQEBAQEBAQEBAQEBAQEBAWwAAAAAAAAAAAAAAAAAAAAAAAAAAAAAAAAAAAAASwEBAQEBAQEBAQEBAQEBAQEBAQEBAQEBAQEBAQEBAQEBAQEBAQEBAQEBAQEBAQEBAQEBAQEBAQEBAQEBAVIAAAAAAAAAAAAAAAAAAAAAAAAAAAAAAAAAAAAAAAAAAAAAAAAAAAAAAAAAAEYBAQEBAQABAQEBAQEBAQEBAQEBAQEBAQEBAQEBAQEBAQEBAQEBAQEBAQEBAQEBAQEBAQEBAQEBAQEBAQEBAQEBAQEBAQEBAQEBAQEBAQEBAQEBAQEBAQEBAQEBAQEBAQEBAQEBAQEBAQEBAQEBAQERAAAAAAAAAAAAAAAAAAAAAAAAAAAAAAAAAAAAAAAAAAAAAAAAAAAAAAAAAAAAAAAAAAAAAAAAAAAAAAAAAAAAAAAAAAAAAAAAAAAAAAAAAAAAAAAAAAAAAAAAAAAAAAAAAAAAAAAAAAAAAAAAAAAAAAAAAAAAAAAAAAAAAAAAAAAAAAAAAAAAAAAAAAAAAAAAAAAAAAAAAAAAAAAAAAAAAAAAAAAAAAAAAAAAAAAAAAAATAEBAQEBAQEBAQEBAQEBAQEBAQEBAQEBAQEBAQEBAQEBAQEBAVQSAAAAAAAAAAAAAAAAAAAAAAAAAAAAAAAAAAAAAAAsCyoBAQEBAQEBTGo9EAAAAAAAAAAAAAAAAAAAAAAAAAAAAAAAAAAAAAAAAAAAAAAAAAAAAAAAAAAAAAAAAAAAAAAAAAAAAAAAAAAAAAAAAAAAAAAAJ0IqAQEBAQEBAQEBAQF2DwAAAAAAAAAAAAAAAAAAAAAAAAAAAAAAAAAACgQBAQEBAQEBAQEBAQEBAQEBAQEBAQEBAQEBAQEBAQE5AAAAAAAAAAAAAAAAAAAAAAAAAAAAAAAAAAAAHQEBAQEBAQEBAQEBAQEBAQEBAQEBAQEBAQEBAQEBAQEBAQEBAQEBAQEBAQEBAQEBAQEBAQEBAQEBAQEBAQF1AAAAAAAAAAAAAAAAAAAAAAAAAAAAAAAAAAAAAAAAAAAAAAAAAAAAAAAAAABfAQEBAQEAAQEBAQEBAQEBAQEBAQEBAQEBAQEBAQEBAQEBAQEBAQEBAQEBAQEBAQEBAQEBAQEBAQEBAQEBAQEBAQEBAQEBAQEBAQEBAQEBAQEBAQEBAQEBAQEBAQEBAQEBAQEBAQEBAQEBAQEBAQFcAAAAAAAAAAAAAAAAAAAAAAAAAAAAAAAAAAAAAAAAAAAAAAAAAAAAAAAAAAAAAAAAAAAAAAAAAAAAAAAAAAAAAAAAAAAAAAAAAAAAAAAAAAAAAAAAAAAAAAAAAAAAAAAAAAAAAAAAAAAAAAAAAAAAAAAAAAAAAAAAAAAAAAAAAAAAAAAAAAAAAAAAAAAAAAAAAAAAAAAAAAAAAAAAAAAAAAAAAAAAAAAAAAAAAAAAAAAQJwEBAQEBAQEBAQEBAQEBAQEBAQEBAQEBAQEBAQEBAQEBAQEBAQEBCFMQAAAAAAAAAAAAAAAAAAAAAAAAAAAAAAAAABE4VwEBAQEBAQEBAQEBXENFHRAAAAAAAAAAAAAAAAAAAAAAAAAAAAAAAAAAAAAAAAAAAAAAAAAAAAAAAAAAAAAAAAAAAAAAAAAAAAAAAAAAAAAAABEeVX4BAQEBAQEBAQEBAQEBATQ4LAAAAAAAAAAAAAAAAAAAAAAAAAAAAAAQJ0YBAQEBAQEBAQEBAQEBAQEBAQEBAQEBAQEBAQEBAQFcLQAAAAAAAAAAAAAAAAAAAAAAAAAAAAAAAAAAAEoBAQEBAQEBAQEBAQEBAQEBAQEBAQEBAQEBAQEBAQEBAQEBAQEBAQEBAQEBAQEBAQEBAQEBAQEBAQEBAQEBNQAAAAAAAAAAAAAAAAAAAAAAAAAAAAAAAAAAAAAAAAAAAAAAAAAAAAAAAAAAGwEBAQEBAAEBAQEBAQEBAQEBAQEBAQEBAQEBAQEBAQEBAQEBAQEBAQEBAQEBAQEBAQEBAQEBAQEBAQEBAQEBAQEBAQEBAQEBAQEBAQEBAQEBAQEBAQEBAQEBAQEBAQEBAQEBAQEBAQEBAQEBAQEBbQAAAAAAAAAAAAAAAAAAAAAAAAAAAAAAAAAAAAAAAAAAAAAAAAAAAAAAAAAAAAAAAAAAAAAAAAAAAAAAAAAAAAAAAAAAAAAAAAAAAAAAAAAAAAAAAAAAAAAAAAAAAAAAAAAAAAAAAAAAAAAAAAAAAAAAAAAAAAAAAAAAAAAAAAAAAAAAAAAAAAAAAAAAAAAAAAAAAAAAAAAAAAAAAAAAAAAAAAAAAAAAAAAAAAAAAAAADykBAQEBAQEBAQEBAQEBAQEBAQEBAQEBAQEBAQEBAQEBAQEBAQEBAQFxMRAAAAAAAAAAAAAAAAAAAAAAAAAAAAAAAAofBgEBAQEBAQEBAQEBAQEBAXdbMSwAAAAAAAAAAAAAAAAAAAAAAAAAAAAAAAAAAAAAAAAAAAAAAAAAAAAAAAAAAAAAAAAAAAAAAAAAAAAAAAASKFB9aQEBAQEBAQEBAQEBAQEBAQEBDAtTAAAAAAAAAAAAAAAAAAAAAAAAAAARKDMBAQEBAQEBAQEBAQEBAQEBAQEBAQEBAQEBAQEBAQEBMwAAAAAAAAAAAAAAAAAAAAAAAAAAAAAAAAAAAABqAQEBAQEBAQEBAQEBAQEBAQEBAQEBAQEBAQEBAQEBAQEBAQEBAQEBAQEBAQEBAQEBAQEBAQEBAQEBAQEBAQEdAAAAAAAAAAAAAAAAAAAAAAAAAAAAAAAAAAAAAAAAAAAAAAAAAAAAAAAAAHN5AQEBAQABAQEBAQEBAQEBAQEBAQEBAQEBAQEBAQEBAQEBAQEBAQEBAQEBAQEBAQEBAQEBAQEBAQEBAQEBAQEBAQEBAQEBAQEBAQEBAQEBAQEBAQEBAQEBAQEBAQEBAQEBAQEBAQEBAQEBAQEBAV8AAAAAAAAAAAAAAAAAAAAAAAAAAAAAAAAAAAAAAAAAAAAAAAAAAAAAAAAAAAAAAAAAAAAAAAAAAAAAAAAAAAAAAAAAAAAAAAAAAAAAAAAAAAAAAAAAAAAAAAAAAAAAAAAAAAAAAAAAAAAAAAAAAAAAAAAAAAAAAAAAAAAAAAAAAAAAAAAAAAAAAAAAAAAAAAAAAAAAAAAAAAAAAAAAAAAAAAAAAAAAAAAAAAAAAAAAAB1kAQEBAQEBAQEBAQEBAQEBAQEBAQEBAQEBAQEBAQEBAQEBAQEBAQEBAXF4AAAAAAAAAAAAAAAAAAAAAAAAAAAAECcLAQEBAQEBAQEBAQEBAQEBAQEBAUOAUzoPEAAAAAAAAAAAAAAAAAAAAAAAAAAAAAAAAAAAAAAAAAAAAAAAAAAAAAAAAAAAAAAAAAAAAAAAEBJ4KV8BAQEBAQEBAQEBAQEBAQEBAQEBAQEBfQoQAAAAAAAAAAAAAAAAAAAAAAAQQBsBAQEBAQEBAQEBAQEBAQEBAQEBAQEBAQEBAQEBAQEBeiwAAAAAAAAAAAAAAAAAAAAAAAAAAAAAAAAAAAAAFAEBAQEBAQEBAQEBAQEBAQEBAQEBAQEBAQEBAQEBAQEBAQEBAQEBAQEBAQEBAQEBAQEBAQEBAQEBAQEBAQEBOBAAAAAAAAAAAAAAAAAAAAAAAAAAAAAAAAAAAAAAAAAAAAAAAAAAAAAAAABjBAEBAQEAAQEBAQEBAQEBAQEBAQEBAQEBAQEBAQEBAQEBAQEBAQEBAQEBAQEBAQEBAQEBAQEBAQEBAQEBAQEBAQEBAQEBAQEBAQEBAQEBAQEBAQEBAQEBAQEBAQEBAQEBAQEBAQEBAQEBAQEBAXspAAAAAAAAAAAAAAAAAAAAAAAAAAAAAAAAAAAAAAAAAAAAAAAAAAAAAAAAAAAAAAAAAAAAAAAAAAAAAAAAAAAAAAAAAAAAAAAAAAAAAAAAAAAAAAAAAAAAAAAAAAAAAAAAAAAAAAAAAAAAAAAAAAAAAAAAAAAAAAAAAAAAAAAAAAAAAAAAAAAAAAAAAAAAAAAAAAAAAAAAAAAAAAAAAAAAAAAAAAAAAAAAAAAAAAAAAAA6BQEBAQEBAQEBAQEBAQEBAQEBAQEBAQEBAQEBAQEBAQEBAQEBAQEBAQEBGSwAAAAAAAAAAAAAAAAAAAAAAAAAAHhDAQEBAQEBAQEBAQEBAQEBAQEBAQEBAQEMPgoAAAAAAAAAAAAAAAAAAAAAAAAAAAAAAAAAAAAAAAAAAAAAAAAAAAAAAAAAAAAAAAAAAAAAEB0bBwEBAQEBAQEBAQEBAQEBAQEBAQEBAQEBAQEqMRAAAAAAAAAAAAAAAAAAAAAAOnEBAQEBAQEBAQEBAQEBAQEBAQEBAQEBAQEBAQEBARUuOCcQAAAAAAAAAAAAAAAAAAAAAAAAAAAAAAAAAAAAAAEBAQEBAQEBAQEBAQEBAQEBAQEBAQEBAQEBAQEBAQEBAQEBAQEBAQEBAQEBAQEBAQEBAQEBAQEBAQEBAQEBAU0RAAAAAAAAAAAAAAAAAAAAAAAAAAAAAAAAAAAAAAAAAAAAAAAAAAAAAAAADk0BAQEBAAEBAQEBAQEBAQEBAQEBAQEBAQEBAQEBAQEBAQEBAQEBAQEBAQEBAQEBAQEBAQEBAQEBAQEBAQEBAQEBAQEBAQEBAQEBAQEBAQEBAQEBAQEBAQEBAQEBAQEBAQEBAQEBAQEBAQEBAQE7JwAAAAAAAAAAAAAAAAAAAAAAAAAAAAAAAAAAAAAAAAAAAAAAAAAAAAAAAAAAAAAAAAAAAAAAAAAAAAAAAAAAAAAAAAAAAAAAAAAAAAAAAAAAAAAAAAAAAAAAAAAAAAAAAAAAAAAAAAAAAAAAAAAAAAAAAAAAAAAAAAAAAAAAAAAAAAAAAAAAAAAAAAAAAAAAAAAAAAAAAAAAAAAAAAAAAAAAAAAAAAAAAAAAAAAAAAAACjcBAQEBAQEBAQEBAQEBAQEBAQEBAQEBAQEBAQEBAQEBAQEBAQEBAQEBAQFUEgAAAAAAAAAAAAAAAAAAAAAAJ0IBAQEBAQEBAQEBAQEBAQEBAQEBAQEBAQEBAQEBb1YQAAAAAAAAAAAAAAAAAAAAAAAAAAAAAAAAAAAAAAAAAAAAAAAAAAAAAAAAAAAAAAAsgH8BAQEBAQEBAQEBAQEBAQEBAQEBAQEBAQEBAQEBAQEkUwAAAAAAAAAAAAAAAAAACgQBAQEBAQEBAQEBAQEBAQEBAQEBAQEBAQEBAQFwV2glQBAAAAAAAAAAAAAAAAAAAAAAAAAAAAAAAAAAAAAAAAABAQEBAQEBAQEBAQEBAQEBAQEBAQEBAQEBAQEBAQEBAQEBAQEBAQEBAQEBAQEBAQEBAQEBAQEBAQEBAQEBAQEIEQAAAAAAAAAAAAAAAAAAAAAAAAAAAAAAAAAAAAAAAAAAAAAAAAAAAAAAAHhgAQEBAQABAQEBAQEBAQEBAQEBAQEBAQEBAQEBAQEBAQEBAQEBAQEBAQEBAQEBAQEBAQEBAQEBAQEBAQEBAQEBAQEBAQEBAQEBAQEBAQEBAQEBAQEBAQEBAQEBAQEBAQEBAQEBAQEBAQEBAQFMUAAAAAAAAAAAAAAAAAAAAAAAAAAAAAAAAAAAAAAAAAAAAAAAAAAAAAAAAAAAAAAAAAAAAAAAAAAAAAAAAAAAAAAAAAAAAAAAAAAAAAAAAAAAAAAAAAAAAAAAAAAAAAAAAAAAAAAAAAAAAAAAAAAAAAAAAAAAAAAAAAAAAAAAAAAAAAAAAAAAAAAAAAAAAAAAAAAAAAAAAAAAAAAAAAAAAAAAAAAAAAAAAAAAAAAAAAAAAApvAQEBAQEBAQEBAQEBAQEBAQEBAQEBAQEBAQEBAQEBAQEBAQEBAQEBAQEBAUNEEAAAAAAAAAAAAAAAAAAAHk8BAQEBAQEBAQEBAQEBAQEBAQEBAQEBAQEBAQEBAQEBFmISAAAAAAAAAAAAAAAAAAAAAAAAAAAAAAAAAAAAAAAAAAAAAAAAAAAAAAAAAABAMwEBAQEBAQEBAQEBAQEBAQEBAQEBAQEBAQEBAQEBAQEBAUsTDwAAAAAAAAAAAAAQOkMBAQEBAQEBAQEBAQEBAQEBAQEBAQEBAQEBe1RNYhIAAAAAAAAAAAAAAAAAAAAAAAAAAAAAAAAAAAAAAAAAAAAAAQEBAQEBAQEBAQEBAQEBAQEBAQEBAQEBAQEBAQEBAQEBAQEBAQEBAQEBAQEBAQEBAQEBAQEBAQEBAQEBAQEBaQ8AAAAAAAAAAAAAAAAAAAAAAAAAAAAAAAAAAAAAAAAAAAAAAAAAAAAAAAAdMgEBAQEAAQEBAQEBAQEBAQEBAQEBAQEBAQEBAQEBAQEBAQEBAQEBAQEBAQEBAQEBAQEBAQEBAQEBAQEBAQEBAQEBAQEBAQEBAQEBAQEBAQEBAQEBAQEBAQEBAQEBAQEBAQEBAQEBAQEBAQEBeicAAAAAAAAAAAAAAAAAAAAAAAAAAAAAAAAAAAAAAAAAAAAAAAAAAAAAAAAAAAAAAAAAAAAAAAAAAAAAAAAAAAAAAAAAAAAAAAAAAAAAAAAAAAAAAAAAAAAAAAAAAAAAAAAAAAAAAAAAAAAAAAAAAAAAAAAAAAAAAAAAAAAAAAAAAAAAAAAAAAAAAAAAAAAAAAAAAAAAAAAAAAAAAAAAAAAAAAAAAAAAAAAAAAAAAAAAAAAnFwEBAQEBAQEBAQEBAQEBAQEBAQEBAQEBAQEBAQEBAQEBAQEBAQEBAQEBAQEBKzEQAAAAAAAAAAAAAAAsTnIBAQEBAQEBAQEBAQEBAQEBAQEBAQEBAQEBAQEBAQEBAQEvQRIAAAAAAAAAAAAAAAAAAAAAAAAAAAAAAAAAAAAAAAAAAAAAAAAAAAAAAAARLgEBAQEBAQEBAQEBAQEBAQEBAQEBAQEBAQEBAQEBAQEBAQEBeUl4EAAAAAAAAAARMiABAQEBAQEBAQEBAQEBAQEBAQEBAQEBAQFGTjoAAAAAAAAAAAAAAAAAAAAAAAAAAAAAAAAAAAAAAAAAAAAAAAAAAAEBAQEBAQEBAQEBAQEBAQEBAQEBAQEBAQEBAQEBAQEBAQEBAQEBAQEBAQEBAQEBAQEBAQEBAQEBAQEBAQEBARUPAAAAAAAAAAAAAAAAAAAAAAAAAAAAAAAAAAAAAAAAAAAAAAAAAAAAAAAAMlYBAQEBAAEBAQEBAQEBAQEBAQEBAQEBAQEBAQEBAQEBAQEBAQEBAQEBAQEBAQEBAQEBAQEBAQEBAQEBAQEBAQEBAQEBAQEBAQEBAQEBAQEBAQEBAQEBAQEBAQEBAQEBAQEBAQEBAQEBAQEBX0AAAAAAAAAAAAAAAAAAAAAAAAAAAAAAAAAAAAAAAAAAAAAAAAAAAAAAAAAAAAAAAAAAAAAAAAAAAAAAAAAAAAAAAAAAAAAAAAAAAAAAAAAAAAAAAAAAAAAAAAAAAAAAAAAAAAAAAAAAAAAAAAAAAAAAAAAAAAAAAAAAAAAAAAAAAAAAAAAAAAAAAAAAAAAAAAAAAAAAAAAAAAAAAAAAAAAAAAAAAAAAAAAAAAAAAAAAAAAALHQBAQEBAQEBAQEBAQEBAQEBAQEBAQEBAQEBAQEBAQEBAQEBAQEBAQEBAQEBAQFxeBAAAAAAAAAAABAnYwEBAQEBAQEBAQEBAQEBAQEBAQEBAQEBAQEBAQEBAQEBAQEBAS89AAAAAAAAAAAAAAAAAAAAAAAAAAAAAAAAAAAAAAAAAAAAAAAAAAAAAAARJgEBAQEBAQEBAQEBAQEBAQEBAQEBAQEBAQEBAQEBAQEBAQEBAQEBXUQPEAAAAAASMUcBAQEBAQEBAQEBAQEBAQEBAQEBAQEBe4AAAAAAAAAAAAAAAAAAAAAAAAAAAAAAAAAAAAAAAAAAAAAAAAAAAAAAAAABAQEBAQEBAQEBAQEBAQEBAQEBAQEBAQEBAQEBAQEBAQEBAQEBAQEBAQEBAQEBAQEBAQEBAQEBAQEBAQEBAQEwEgAAAAAAAAAAAAAAAAAAAAAAAAAAAAAAAAAAAAAAAAAAAAAAAAAAAAAAEFICAQEBAQABAQEBAQEBAQEBAQEBAQEBAQEBAQEBAQEBAQEBAQEBAQEBAQEBAQEBAQEBAQEBAQEBAQEBAQEBAQEBAQEBAQEBAQEBAQEBAQEBAQEBAQEBAQEBAQEBAQEBAQEBAQEBAQEBAQEBFgoRAAAAAAAAAAAAAAAAAAAAAAAAAAAAAAAAAAAAAAAAAAAAAAAAAAAAAAAAAAAAAAAAAAAAAAAAAAAAAAAAAAAAAAAAAAAAAAAAAAAAAAAAAAAAAAAAAAAAAAAAAAAAAAAAAAAAAAAAAAAAAAAAAAAAAAAAAAAAAAAAAAAAAAAAAAAAAAAAAAAAAAAAAAAAAAAAAAAAAAAAAAAAAAAAAAAAAAAAAAAAAAAAAAAAAAAAAAAAABBEAQEBAQEBAQEBAQEBAQEBAQEBAQEBAQEBAQEBAQEBAQEBAQEBAQEBAQEBAQEBAQUnAAAAAAAAAAAyFwEBAQEBAQEBAQEBAQEBAQEBAQEBAQEBAQEBAQEBAQEBAQEBAQEBdRAAAAAAAAAAAAAAAAAAAAAAAAAAAAAAAAAAAAAAAAAAAAAAAAAAAAAAMiEBAQEBAQEBAQEBAQEBAQEBAQEBAQEBAQEBAQEBAQEBAQEBAQEBAQFRWycAAAAsQiIBAQEBAQEBAQEBAQEBAQEBAQEBAQEBaUEsAAAAAAAAAAAAAAAAAAAAAAAAAAAAAAAAAAAAAAAAAAAAAAAAAAAAAAAPAQEBAQEBAQEBAQEBAQEBAQEBAQEBAQEBAQEBAQEBAQEBAQEBAQEBAQEBAQEBAQEBAQEBAQEBAQEBAQEBAQEBARIAAAAAAAAAAAAAAAAAAAAAAAAAAAAAAAAAAAAAAAAAAAAAAAAAAAAAACg3AQEBAQEAAQEBAQEBAQEBAQEBAQEBAQEBAQEBAQEBAQEBAQEBAQEBAQEBAQEBAQEBAQEBAQEBAQEBAQEBAQEBAQEBAQEBAQEBAQEBAQEBAQEBAQEBAQEBAQEBAQEBAQEBAQEBAQEBAQEBGQkAAAAAAAAAAAAAAAAAAAAAAAAAAAAAAAAAAAAAAAAAAAAAAAAAAAAAAAAAAAAAAAAAAAAAAAAAAAAAAAAAAAAAAAAAAAAAAAAAAAAAAAAAAAAAAAAAAAAAAAAAAAAAAAAAAAAAAAAAAAAAAAAAAAAAAAAAAAAAAAAAAAAAAAAAAAAAAAAAAAAAAAAAAAAAAAAAAAAAAAAAAAAAAAAAAAAAAAAAAAAAAAAAAAAAAAAAAAAAAAAAEQEBAQEBAQEBAQEBAQEBAQEBAQEBAQEBAQEBAQEBAQEBAQEBAQEBAQEBAQEBAQEBeR8SAAAAECwkTAEBAQEBAQEBAQEBAQEBAQEBAQEBAQEBAQEBAQEBAQEBAQEBAQEBAQFgAAAAAAAAAAAAAAAAAAAAAAAAAAAAAAAAAAAAAAAAAAAAAAAAAAAAAGABAQEBAQEBAQEBAQEBAQEBAQEBAQEBAQEBAQEBAQEBAQEBAQEBAQEBAQEBMDVmAQEBAQEBAQEBAQEBAQEBAQEBAQEBAQEBAXQsAAAAAAAAAAAAAAAAAAAAAAAAAAAAAAAAAAAAAAAAAAAAAAAAAAAAAAAQEgEBAQEBAQEBAQEBAQEBAQEBAQEBAQEBAQEBAQEBAQEBAQEBAQEBAQEBAQEBAQEBAQEBAQEBAQEBAQEBAQEBATASAAAAAAAAAAAAAAAAAAAAAAAAAAAAAAAAAAAAAAAAAAAAAAAAAAAAAGsVAQEBAQEBAAEBAQEBAQEBAQEBAQEBAQEBAQEBAQEBAQEBAQEBAQEBAQEBAQEBAQEBAQEBAQEBAQEBAQEBAQEBAQEBAQEBAQEBAQEBAQEBAQEBAQEBAQEBAQEBAQEBAQEBAQEBAQEBAQEBGGIAAAAAAAAAAAAAAAAAAAAAAAAAAAAAAAAAAAAAAAAAAAAAAAAAAAAAAAAAAAAAAAAAAAAAAAAAAAAAAAAAAAAAAAAAAAAAAAAAAAAAAAAAAAAAAAAAAAAAAAAAAAAAAAAAAAAAAAAAAAAAAAAAAAAAAAAAAAAAAAAAAAAAAAAAAAAAAAAAAAAAAAAAAAAAAAAAAAAAAAAAAAAAAAAAAAAAAAAAAAAAAAAAAAAAAAAAAAAAAAAAAABXAQEBAQEBAQEBAQEBAQEBAQEBAQEBAQEBAQEBAQEBAQEBAQEBAQEBAQEBAQEBAQEBcDRPV281AQEBAQEBAQEBAQEBAQEBAQEBAQEBAQEBAQEBAQEBAQEBAQEBAQEBAQEBRwAAAAAAAAAAAAAAAAAAAAAAAAAAAAAAAAAAAAAAAAAAAAAAAAAAACdaAQEBAQEBAQEBAQEBAQEBAQEBAQEBAQEBAQEBAQEBAQEBAQEBAQEBAQEBAQEBAQEBAQEBAQEBAQEBAQEBAQEBAQEBAQEBAWw4AAAAAAAAAAAAAAAAAAAAAAAAAAAAAAAAAAAAAAAAAAAAAAAAAAAAAAAAABEBAQEBAQEBAQEBAQEBAQEBAQEBAQEBAQEBAQEBAQEBAQEBAQEBAQEBAQEBAQEBAQEBAQEBAQEBAQEBAQEBAQEHDwAAAAAAAAAAAAAAAAAAAAAAAAAAAAAAAAAAAAAAAAAAAAAAECZSDWcBAQEBAQEBAQABAQEBAQEBAQEBAQEBAQEBAQEBAQEBAQEBAQEBAQEBAQEBAQEBAQEBAQEBAQEBAQEBAQEBAQEBAQEBAQEBAQEBAQEBAQEBAQEBAQEBAQEBAQEBAQEBAQEBAQEBAQEBAQEBQgoAAAAAAAAAAAAAAAAAAAAAAAAAAAAAAAAAAAAAAAAAAAAAAAAAAAAAAAAAAAAAAAAAAAAAAAAAAAAAAAAAAAAAAAAAAAAAAAAAAAAAAAAAAAAAAAAAAAAAAAAAAAAAAAAAAAAAAAAAAAAAAAAAAAAAAAAAAAAAAAAAAAAAAAAAAAAAAAAAAAAAAAAAAAAAAAAAAAAAAAAAAAAAAAAAAAAAAAAAAAAAAAAAAAAAAAAAAAAAAAAAAAAAYQEBAQEBAQEBAQEBAQEBAQEBAQEBAQEBAQEBAQEBAQEBAQEBAQEBAQEBAQEBAQEBAQEBAQEBAQEBAQEBAQEBAQEBAQEBAQEBAQEBAQEBAQEBAQEBAQEBAQEBAQEBAQEBAQwAAAAAAAAAAAAAAAAAAAAAAAAAAAAAAAAAAAAAAAAAAAAAAAAAAAA9GQEBAQEBAQEBAQEBAQEBAQEBAQEBAQEBAQEBAQEBAQEBAQEBAQEBAQEBAQEBAQEBAQEBAQEBAQEBAQEBAQEBAQEBAQEBAQErMgAAAAAAAAAAAAAAAAAAAAAAAAAAAAAAAAAAAAAAAAAAAAAAAAAAAAAAAAAAAQEBAQEBAQEBAQEBAQEBAQEBAQEBAQEBAQEBAQEBAQEBAQEBAQEBAQEBAQEBAQEBAQEBAQEBAQEBAQEBAQEBcA8AAAAAAAAAAAAAAAAAAAAAAAAAAAAAAAAAAAAAAAAAACceW31LAQEBAQEBAQEBAQEAAQEBAQEBAQEBAQEBAQEBAQEBAQEBAQEBAQEBAQEBAQEBAQEBAQEBAQEBAQEBAQEBAQEBAQEBAQEBAQEBAQEBAQEBAQEBAQEBAQEBAQEBAQEBAQEBAQEBAQEBAQEBAQEBRBEAAAAAAAAAAAAAAAAAAAAAAAAAAAAAAAAAAAAAAAAAAAAAAAAAAAAAAAAAAAAAAAAAAAAAAAAAAAAAAAAAAAAAAAAAAAAAAAAAAAAAAAAAAAAAAAAAAAAAAAAAAAAAAAAAAAAAAAAAAAAAAAAAAAAAAAAAAAAAAAAAAAAAAAAAAAAAAAAAAAAAAAAAAAAAAAAAAAAAAAAAAAAAAAAAAAAAAAAAAAAAAAAAAAAAAAAAAAAAAAAAAAAAAAANAQEBAQEBAQEBAQEBAQEBAQEBAQEBAQEBAQEBAQEBAQEBAQEBAQEBAQEBAQEBAQEBAQEBAQEBAQEBAQEBAQEBAQEBAQEBAQEBAQEBAQEBAQEBAQEBAQEBAQEBAQEBAQEBAAAAAAAAAAAAAAAAAAAAAAAAAAAAAAAAAAAAAAAAAAAAAAAAAAAASnkBAQEBAQEBAQEBAQEBAQEBAQEBAQEBAQEBAQEBAQEBAQEBAQEBAQEBAQEBAQEBAQEBAQEBAQEBAQEBAQEBAQEBAQEBAQEBXygAAAAAAAAAAAAAAAAAAAAAAAAAAAAAAAAAAAAAAAAAAAAAAAAAAAAAAAAAAAEBAQEBAQEBAQEBAQEBAQEBAQEBAQEBAQEBAQEBAQEBAQEBAQEBAQEBAQEBAQEBAQEBAQEBAQEBAQEBAQEBAQMPAAAAAAAAAAAAAAAAAAAAAAAAAAAAAAAAAAAAABASeBxrcgEBAQEBAQEBAQEBAQEBAAEBAQEBAQEBAQEBAQEBAQEBAQEBAQEBAQEBAQEBAQEBAQEBAQEBAQEBAQEBAQEBAQEBAQEBAQEBAQEBAQEBAQEBAQEBAQEBAQEBAQEBAQEBAQEBAQEBAQEBAQEBAQEUPREAAAAAAAAAAAAAAAAAAAAAAAAAAAAAAAAAAAAAAAAAAAAAAAAAAAAAAAAAAAAAAAAAAAAAAAAAAAAAAAAAAAAAAAAAAAAAAAAAAAAAAAAAAAAAAAAAAAAAAAAAAAAAAAAAAAAAAAAAAAAAAAAAAAAAAAAAAAAAAAAAAAAAAAAAAAAAAAAAAAAAAAAAAAAAAAAAAAAAAAAAAAAAAAAAAAAAAAAAAAAAAAAAAAAAAAAAAAAAAAAAAAAAAAAAJlQBAQEBAQEBAQEBAQEBAQEBAQEBAQEBAQEBAQEBAQEBAQEBAQEBAQEBAQEBAQEBAQEBAQEBAQEBAQEBAQEBAQEBAQEBAQEBAQEBAQEBAQEBAQEBAQEBAQEBAQEBAQEBAQAAAAAAAAAAAAAAAAAAAAAAAAAAAAAAAAAAAAAAAAAAAAAAAAAAAEUBAQEBAQEBAQEBAQEBAQEBAQEBAQEBAQEBAQEBAQEBAQEBAQEBAQEBAQEBAQEBAQEBAQEBAQEBAQEBAQEBAQEBAQEBAQEBAVRiAAAAAAAAAAAAAAAAAAAAAAAAAAAAAAAAAAAAAAAAAAAAAAAAAAAAAAAAAAABAQEBAQEBAQEBAQEBAQEBAQEBAQEBAQEBAQEBAQEBAQEBAQEBAQEBAQEBAQEBAQEBAQEBAQEBAQEBAQEBAQF3EQAAAAAAAAAAAAAAAAAAAAAAAAAAAAAAAAAAAAAKdEgBAQEBAQEBAQEBAQEBAQEBAQABAQEBAQEBAQEBAQEBAQEBAQEBAQEBAQEBAQEBAQEBAQEBAQEBAQEBAQEBAQEBAQEBAQEBAQEBAQEBAQEBAQEBAQEBAQEBAQEBAQEBAQEBAQEBAQEBAQEBAQEBAQFvYQAAAAAAAAAAAAAAAAAAAAAAAAAAAAAAAAAAAAAAAAAAAAAAAAAAAAAAAAAAAAAAAAAAAAAAAAAAAAAAAAAAAAAAAAAAAAAAAAAAAAAAAAAAAAAAAAAAAAAAAAAAAAAAAAAAAAAAAAAAAAAAAAAAAAAAAAAAAAAAAAAAAAAAAAAAAAAAAAAAAAAAAAAAAAAAAAAAAAAAAAAAAAAAAAAAAAAAAAAAAAAAAAAAAAAAAAAAAAAAAAAAAAAAAAAAABFKZwEBAQEBAQEBAQEBAQEBAQEBAQEBAQEBAQEBAQEBAQEBAQEBAQEBAQEBAQEBAQEBAQEBAQEBAQEBAQEBAQEBAQEBAQEBAQEBAQEBAQEBAQEBAQEBAQEBAQEBAQEBAQF4EAAAAAAAAAAAAAAAAAAAAAAAAAAAAAAAAAAAAAAAAAAAAAAAAABdAQEBAQEBAQEBAQEBAQEBAQEBAQEBAQEBAQEBAQEBAQEBAQEBAQEBAQEBAQEBAQEBAQEBAQEBAQEBAQEBAQEBAQEBAQEBAQFILQAAAAAAAAAAAAAAAAAAAAAAAAAAAAAAAAAAAAAAAAAAAAAAAAAAAAAAAAAAKgEBAQEBAQEBAQEBAQEBAQEBAQEBAQEBAQEBAQEBAQEBAQEBAQEBAQEBAQEBAQEBAQEBAQEBAQEBAQEBAQEBWxAAAAAAAAAAAAAAAAAAAAAAAAAAAAAAAAAAAA9CMAEBAQEBAQEBAQEBAQEBAQEBAQEAAQEBAQEBAQEBAQEBAQEBAQEBAQEBAQEBAQEBAQEBAQEBAQEBAQEBAQEBAQEBAQEBAQEBAQEBAQEBAQEBAQEBAQEBAQEBAQEBAQEBAQEBAQEBAQEBAQEBAQEBAQEZOAAAAAAAAAAAAAAAAAAAAAAAAAAAAAAAAAAAAAAAAAAAAAAAAAAAAAAAAAAAAAAAAAAAAAAAAAAAAAAAAAAAAAAAAAAAAAAAAAAAAAAAAAAAAAAAAAAAAAAAAAAAAAAAAAAAAAAAAAAAAAAAAAAAAAAAAAAAAAAAAAAAAAAAAAAAAAAAAAAAAAAAAAAAAAAAAAAAAAAAAAAAAAAAAAAAAAAAAAAAAAAAAAAAAAAAAAAAAAAAAAAAAAAAAAAAAAAALClZAQEBAQEBAQEBAQEBAQEBAQEBAQEBAQEBAQEBAQEBAQEBAQEBAQEBAQEBAQEBAQEBAQEBAQEBAQEBAQEBAQEBAQEBAQEBAQEBAQEBAQEBAQEBAQEBAQEBAQEBAQEBYw8AAAAAAAAAAAAAAAAAAAAAAAAAAAAAAAAAAAAAAAAAAAAAAAAAZAEBAQEBAQEBAQEBAQEBAQEBAQEBAQEBAQEBAQEBAQEBAQEBAQEBAQEBAQEBAQEBAQEBAQEBAQEBAQEBAQEBAQEBAQEBAQEBAYAAAAAAAAAAAAAAAAAAAAAAAAAAAAAAAAAAAAAAAAAAAAAAAAAAAAAAAAAAABkBAQEBAQEBAQEBAQEBAQEBAQEBAQEBAQEBAQEBAQEBAQEBAQEBAQEBAQEBAQEBAQEBAQEBAQEBAQEBAQEBASgAAAAAAAAAAAAAAAAAAAAAAAAAAAAAAAAAAAALAQEBAQEBAQEBAQEBAQEBAQEBAQEBAAEBAQEBAQEBAQEBAQEBAQEBAQEBAQEBAQEBAQEBAQEBAQEBAQEBAQEBAQEBAQEBAQEBAQEBAQEBAQEBAQEBAQEBAQEBAQEBAQEBAQEBAQEBAQEBAQEBAQEBAQFHQAAAAAAAAAAAAAAAAAAAAAAAAAAAAAAAAAAAAAAAAAAAAAAAAAAAAAAAAAAAAAAAAAAAAAAAAAAAAAAAAAAAAAAAAAAAAAAAAAAAAAAAAAAAAAAAAAAAAAAAAAAAAAAAAAAAAAAAAAAAAAAAAAAAAAAAAAAAAAAAAAAAAAAAAAAAAAAAAAAAAAAAAAAAAAAAAAAAAAAAAAAAAAAAAAAAAAAAAAAAAAAAAAAAAAAAAAAAAAAAAAAAAAAAAAAAAAAAAAARDnsBAQEBAQEBAQEBAQEBAQEBAQEBAQEBAQEBAQEBAQEBAQEBAQEBAQEBAQEBAQEBAQEBAQEBAQEBAQEBAQEBAQEBAQEBAQEBAQEBAQEBAQEBAQEBAQEBAQEBAQEBAWQdAAAAAAAAAAAAAAAAAAAAAAAAAAAAAAAAAAAAAAAAAAAAAAAAEBgBAQEBAQEBAQEBAQEBAQEBAQEBAQEBAQEBAQEBAQEBAQEBAQEBAQEBAQEBAQEBAQEBAQEBAQEBAQEBAQEBAQEBAQEBAQEBAQFrAAAAAAAAAAAAAAAAAAAAAAAAAAAAAAAAAAAAAAAAAAAAAAAAAAAAAAAAAAB0AQEBAQEBAQEBAQEBAQEBAQEBAQEBAQEBAQEBAQEBAQEBAQEBAQEBAQEBAQEBAQEBAQEBAQEBAQEBAQEBAQEAAAAAAAAAAAAAAAAAAAAAAAAAAAAAAAAAAAAnPwEBAQEBAQEBAQEBAQEBAQEBAQEBAQABAQEBAQEBAQEBAQEBAQEBAQEBAQEBAQEBAQEBAQEBAQEBAQEBAQEBAQEBAQEBAQEBAQEBAQEBAQEBAQEBAQEBAQEBAQEBAQEBAQEBAQEBAQEBAQEBAQEBAQF0AAAAAAAAAAAAAAAAAAAAAAAAAAAAAAAAAAAAAAAAAAAAAAAAAAAAAAAAAAAAAAAAAAAAAAAAAAAAAAAAAAAAAAAAAAAAAAAAAAAAAAAAAAAAAAAAAAAAAAAAAAAAAAAAAAAAAAAAAAAAAAAAAAAAAAAAAAAAAAAAAAAAAAAAAAAAAAAAAAAAAAAAAAAAAAAAAAAAAAAAAAAAAAAAAAAAAAAAAAAAAAAAAAAAAAAAAAAAAAAAAAAAAAAAAAAAAAAAAAAAAAAcPwEBAQEBAQEBAQEBAQEBAQEBAQEBAQEBAQEBAQEBAQEBAQEBAQEBAQEBAQEBAQEBAQEBAQEBAQEBAQEBAQEBAQEBAQEBAQEBAQEBAQEBAQEBAQEBAQEBAQEBAQFLCgAAAAAAAAAAAAAAAAAAAAAAAAAAAAAAAAAAAAAAAAAAAAAAABIFAQEBAQEBAQEBAQEBAQEBAQEBAQEBAQEBAQEBAQEBAQEBAQEBAQEBAQEBAQEBAQEBAQEBAQEBAQEBAQEBAQEBAQEBAQEBAQEBPAAAAAAAAAAAAAAAAAAAAAAAAAAAAAAAAAAAAAAAAAAAAAAAAAAAAAAAAAAAQAEBAQEBAQEBAQEBAQEBAQEBAQEBAQEBAQEBAQEBAQEBAQEBAQEBAQEBAQEBAQEBAQEBAQEBAQEBAQEBAQFpAAAAAAAAAAAAAAAAAAAAAAAAAAAAAAAAAAAASgEBAQEBAQEBAQEBAQEBAQEBAQEBAQEAAQEBAQEBAQEBAQEBAQEBAQEBAQEBAQEBAQEBAQEBAQEBAQEBAQEBAQEBAQEBAQEBAQEBAQEBAQEBAQEBAQEBAQEBAQEBAQEBAQEBAQEBAQEBAQEBAQEBAQFNHQAAAAAAAAAAAAAAAAAAAAAAAAAAAAAAAAAAAAAAAAAAAAAAAAAAAAAAAAAAAAAAAAAAAAAAAAAAAAAAAAAAAAAAAAAAAAAAAAAAAAAAAAAAAAAAAAAAAAAAAAAAAAAAAAAAAAAAAAAAAAAAAAAAAAAAAAAAAAAAAAAAAAAAAAAAAAAAAAAAAAAAAAAAAAAAAAAAAAAAAAAAAAAAAAAAAAAAAAAAAAAAAAAAAAAAAAAAAAAAAAAAAAAAAAAAAAAAAAAAAAAAER4DAQEBAQEBAQEBAQEBAQEBAQEBAQEBAQEBAQEBAQEBAQEBAQEBAQEBAQEBAQEBAQEBAQEBAQEBAQEBAQEBAQEBAQEBAQEBAQEBAQEBAQEBAQEBAQEBAQEBAQEBB0QAAAAAAAAAAAAAAAAAAAAAAAAAAAAAAAAAAAAAAAAAAAAAAAAxAgEBAQEBAQEBAQEBAQEBAQEBAQEBAQEBAQEBAQEBAQEBAQEBAQEBAQEBAQEBAQEBAQEBAQEBAQEBAQEBAQEBAQEBAQEBAQEBAVUAAAAAAAAAAAAAAAAAAAAAAAAAAAAAAAAAAAAAAAAAAAAAAAAAAAAAAAAAABAqAQEBAQEBAQEBAQEBAQEBAQEBAQEBAQEBAQEBAQEBAQEBAQEBAQEBAQEBAQEBAQEBAQEBAQEBAQEBAQEBdgAAAAAAAAAAAAAAAAAAAAAAAAAAAAAAAAAAADsBAQEBAQEBAQEBAQEBAQEBAQEBAQEBAAEBAQEBAQEBAQEBAQEBAQEBAQEBAQEBAQEBAQEBAQEBAQEBAQEBAQEBAQEBAQEBAQEBAQEBAQEBAQEBAQEBAQEBAQEBAQEBAQEBAQEBAQEBAQEBAQEBAQEbRAAAAAAAAAAAAAAAAAAAAAAAAAAAAAAAAAAAAAAAAAAAAAAAAAAAAAAAAAAAAAAAAAAAAAAAAAAAAAAAAAAAAAAAAAAAAAAAAAAAAAAAAAAAAAAAAAAAAAAAAAAAAAAAAAAAAAAAAAAAAAAAAAAAAAAAAAAAAAAAAAAAAAAAAAAAAAAAAAAAAAAAAAAAAAAAAAAAAAAAAAAAAAAAAAAAAAAAAAAAAAAAAAAAAAAAAAAAAAAAAAAAAAAAAAAAAAAAAAAAAAAAAAAPYRYBAQEBAQEBAQEBAQEBAQEBAQEBAQEBAQEBAQEBAQEBAQEBAQEBAQEBAQEBAQEBAQEBAQEBAQEBAQEBAQEBAQEBAQEBAQEBAQEBAQEBAQEBAQEBAQEBAQEBAQEyAAAAAAAAAAAAAAAAAAAAAAAAAAAAAAAAAAAAAAAAAAAAAAAAgAEBAQEBAQEBAQEBAQEBAQEBAQEBAQEBAQEBAQEBAQEBAQEBAQEBAQEBAQEBAQEBAQEBAQEBAQEBAQEBAQEBAQEBAQEBAQEBAQFeLAAAAAAAAAAAAAAAAAAAAAAAAAAAAAAAAAAAAAAAAAAAAAAAAAAAAAAAAAAAXgEBAQEBAQEBAQEBAQEBAQEBAQEBAQEBAQEBAQEBAQEBAQEBAQEBAQEBAQEBAQEBAQEBAQEBAQEBAQEBZgkAAAAAAAAAAAAAAAAAAAAAAAAAAAAAAAAAAAB5AQEBAQEBAQEBAQEBAQEBAQEBAQEBAQABAQEBAQEBAQEBAQEBAQEBAQEBAQEBAQEBAQEBAQEBAQEBAQEBAQEBAQEBAQEBAQEBAQEBAQEBAQEBAQEBAQEBAQEBAQEBAQEBAQEBAQEBAQEBAQEBAQFaQAAAAAAAAAAAAAAAAAAAAAAAAAAAAAAAAAAAAAAAAAAAAAAAAAAAAAAAAAAAAAAAAAAAAAAAAAAAAAAAAAAAAAAAAAAAAAAAAAAAAAAAAAAAAAAAAAAAAAAAAAAAAAAAAAAAAAAAAAAAAAAAAAAAAAAAAAAAAAAAAAAAAAAAAAAAAAAAAAAAAAAAAAAAAAAAAAAAAAAAAAAAAAAAAAAAAAAAAAAAAAAAAAAAAAAAAAAAAAAAAAAAAAAAAAAAAAAAAAAAAAAAAAAAABExDAEBAQEBAQEBAQEBAQEBAQEBAQEBAQEBAQEBAQEBAQEBAQEBAQEBAQEBAQEBAQEBAQEBAQEBAQEBAQEBAQEBAQEBAQEBAQEBAQEBAQEBAQEBAQEBAQEBAQEBHAAAAAAAAAAAAAAAAAAAAAAAAAAAAAAAAAAAAAAAAAAAAAAAAF0BAQEBAQEBAQEBAQEBAQEBAQEBAQEBAQEBAQEBAQEBAQEBAQEBAQEBAQEBAQEBAQEBAQEBAQEBAQEBAQEBAQEBAQEBAQEBAQEBbyYAAAAAAAAAAAAAAAAAAAAAAAAAAAAAAAAAAAAAAAAAAAAAAAAAAAAAAAAAAGNmAQEBAQEBAQEBAQEBAQEBAQEBAQEBAQEBAQEBAQEBAQEBAQEBAQEBAQEBAQEBAQEBAQEBAQEBAQEBARYSAAAAAAAAAAAAAAAAAAAAAAAAAAAAAAAAAAAAAQEBAQEBAQEBAQEBAQEBAQEBAQEBAQEAAQEBAQEBAQEBAQEBAQEBAQEBAQEBAQEBAQEBAQEBAQEBAQEBAQEBAQEBAQEBAQEBAQEBAQEBAQEBAQEBAQEBAQEBAQEBAQEBAQEBAQEBAQEBAQEBAQE+HQAAAAAAAAAAAAAAAAAAAAAAAAAAAAAAAAAAAAAAAAAAAAAAAAAAAAAAAAAAAAAAAAAAAAAAAAAAAAAAAAAAAAAAAAAAAAAAAAAAAAAAAAAAAAAAAAAAAAAAAAAAAAAAAAAAAAAAAAAAAAAAAAAAAAAAAAAAAAAAAAAAAAAAAAAAAAAAAAAAAAAAAAAAAAAAAAAAAAAAAAAAAAAAAAAAAAAAAAAAAAAAAAAAAAAAAAAAAAAAAAAAAAAAAAAAAAAAAAAAAAAAAAAAAAAAEEA/AQEBAQEBAQEBAQEBAQEBAQEBAQEBAQEBAQEBAQEBAQEBAQEBAQEBAQEBAQEBAQEBAQEBAQEBAQEBAQEBAQEBAQEBAQEBAQEBAQEBAQEBAQEBAQEBAQEBAQkQAAAAAAAAAAAAAAAAAAAAAAAAAAAAAAAAAAAAAAAAAAAAAAArAQEBAQEBAQEBAQEBAQEBAQEBAQEBAQEBAQEBAQEBAQEBAQEBAQEBAQEBAQEBAQEBAQEBAQEBAQEBAQEBAQEBAQEBAQEBAQEBAXlKAAAAAAAAAAAAAAAAAAAAAAAAAAAAAAAAAAAAAAAAAAAAAAAAAAAAAAAAAAAsCAEBAQEBAQEBAQEBAQEBAQEBAQEBAQEBAQEBAQEBAQEBAQEBAQEBAQEBAQEBAQEBAQEBAQEBAQEBAQFaAAAAAAAAAAAAAAAAAAAAAAAAAAAAAAAAAAAQLAEBAQEBAQEBAQEBAQEBAQEBAQEBAQEBAAEBAQEBAQEBAQEBAQEBAQEBAQEBAQEBAQEBAQEBAQEBAQEBAQEBAQEBAQEBAQEBAQEBAQEBAQEBAQEBAQEBAQEBAQEBAQEBAQEBAQEBAQEBAQEBAQFSAAAAAAAAAAAAAAAAAAAAAAAAAAAAAAAAAAAAAAAAAAAAAAAAAAAAAAAAAAAAAAAAAAAAAAAAAAAAAAAAAAAAAAAAAAAAAAAAAAAAAAAAAAAAAAAAAAAAAAAAAAAAAAAAAAAAAAAAAAAAAAAAAAAAAAAAAAAAAAAAAAAAAAAAAAAAAAAAAAAAAAAAAAAAAAAAAAAAAAAAAAAAAAAAAAAAAAAAAAAAAAAAAAAAAAAAAAAAAAAAAAAAAAAAAAAAAAAAAAAAAAAAAAAAAAAAAAAARGwBAQEBAQEBAQEBAQEBAQEBAQEBAQEBAQEBAQEBAQEBAQEBAQEBAQEBAQEBAQEBAQEBAQEBAQEBAQEBAQEBAQEBAQEBAQEBAQEBAQEBAQEBAQEBAQEBAQE+LAAAAAAAAAAAAAAAAAAAAAAAAAAAAAAAAAAAAAAAAAAAAAAANAEBAQEBAQEBAQEBAQEBAQEBAQEBAQEBAQEBAQEBAQEBAQEBAQEBAQEBAQEBAQEBAQEBAQEBAQEBAQEBAQEBAQEBAQEBAQEBAQEBawAAAAAAAAAAAAAAAAAAAAAAAAAAAAAAAAAAAAAAAAAAAAAAAAAAAAAAAAAAAAsBAQEBAQEBAQEBAQEBAQEBAQEBAQEBAQEBAQEBAQEBAQEBAQEBAQEBAQEBAQEBAQEBAQEBAQEBAQEZJgAAAAAAAAAAAAAAAAAAAAAAAAAAAAAAAAAAEg4BAQEBAQEBAQEBAQEBAQEBAQEBAQEBAQABAQEBAQEBAQEBAQEBAQEBAQEBAQEBAQEBAQEBAQEBAQFZZC0ePT09DmBQXmUBAQEBAQEBAQEBAQEBAQEBAQEBAQEBAQEBAQEBAQEBAQEBAQEBAQFNHQAAAAAAAAAAAAAAAAAAAAAAAAAAAAAAAAAAAAAAAAAAAAAAAAAAAAAAAAAAAAAAAAAAAAAAAAAAAAAAAAAAAAAAAAAAAAAAAAAAAAAAAAAAAAAAAAAAAAAAAAAAAAAAAAAAAAAAAAAAAAAAAAAAAAAAAAAAAAAAAAAAAAAAAAAAAAAAAAAAAAAAAAAAAAAAAAAAAAAAAAAAAAAAAAAAAAAAAAAAAAAAAAAAAAAAAAAAAAAAAAAAAAAAAAAAAAAAAAAAAAAAAAAAAAAAAAAAABEJNwEBAQEBAQEBAQEBAQEBAQEBAQEBAQEBAQEBAQEBAQEBAQEBAQEBAQEBAQEBAQEBAQEBAQEBAQEBAQEBAQEBAQEBAQEBAQEBAQEBAQEBAQEBAQEBAQEBOSgAAAAAAAAAAAAAAAAAAAAAAAAAAAAAAAAAAAAAAAAAAAAAAGwBAQEBAQEBAQEBAQEBAQEBAQEBAQEBAQEBAQEBAQEBAQEBAQEBAQEBAQEBAQEBAQEBAQEBAQEBAQEBAQEBAQEBAQEBAQEBAQEBAW4AAAAAAAAAAAAAAAAAAAAAAAAAAAAAAAAAAAAAAAAAAAAAAAAAAAAAAAAAAABEXwEBAQEBAQEBAQEBAQEBAQEBAQEBAQEBAQEBAQEBAQEBAQEBAQEBAQEBAQEBAQEBAQEBAQEBAQEBUhEAAAAAAAAAAAAAAAAAAAAAAAAAAAAAAAAAAFNfAQEBAQEBAQEBAQEBAQEBAQEBAQEBAQEAAQEBAQEBAQEBAQEBAQEBAQEBAQEBAQEBAQEBAQEBAUggY0QAAAAAAAAADzJjdDlvTAEBAQEBAQEBAQEBAQEBAQEBAQEBAQEBAQEBAQEBAQEBAQFHUwAAAAAAAAAAAAAAAAAAAAAAAAAAAAAAAAAAAAAAAAAAAAAAAAAAAAAAAAAAAAAAAAAAAAAAAAAAAAAAAAAAAAAAAAAAAAAAAAAAAAAAAAAAAAAAAAAAAAAAAAAAAAAAAAAAAAAAAAAAAAAAAAAAAAAAAAAAAAAAAAAAAAAAAAAAAAAAAAAAAAAAAAAAAAAAAAAAAAAAAAAAAAAAAAAAAAAAAAAAAAAAAAAAAAAAAAAAAAAAAAAAAAAAAAAAAAAAAAAAAAAAAAAAAAAAAAAAAAAADyUMAQEBAQEBAQEBAQEBAQEBAQEBAQEBAQEBAQEBAQEBAQEBAQEBAQEBAQEBAQEBAQEBAQEBAQEBAQEBAQEBAQEBAQEBAQEBAQEBAQEBAQEBAQEBAQEBAXw4AAAAAAAAAAAAAAAAAAAAAAAAAAAAAAAAAAAAAAAAAAAAAABZAQEBAQEBAQEBAQEBAQEBAQEBAQEBAQEBAQEBAQEBAQEBAQEBAQEBAQEBAQEBAQEBAQEBAQEBAQEBAQEBAQEBAQEBAQEBAQEBAQF3AAAAAAAAAAAAAAAAAAAAAAAAAAAAAAAAAAAAAAAAAAAAAAAAAAAAAAAAAAAAESUBAQEBAQEBAQEBAQEBAQEBAQEBAQEBAQEBAQEBAQEBAQEBAQEBAQEBAQEBAQEBAQEBAQEBAQEBFyYAAAAAAAAAAAAAAAAAAAAAAAAAAAAAAAAAAAAJBwEBAQEBAQEBAQEBAQEBAQEBAQEBAQEBAAEBAQEBAQEBAQEBAQEBAQEBAQEBAQEBAQEBAQEBAW0tLAAAAAAAAAAAAAAAAAAACk52VGUBAQEBAQEBAQEBAQEBAQEBAQEBAQEBAQEBAQEBAQFHM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KWYBAQEBAQEBAQEBAQEBAQEBAQEBAQEBAQEBAQEBAQEBAQEBAQEBAQEBAQEBAQEBAQEBAQEBAQEBAQEBAQEBAQEBAQEBAQEBAQEBAQEBAQEBAQEBAQEBTgAAAAAAAAAAAAAAAAAAAAAAAAAAAAAAAAAAAAAAAAAAAAB4AQEBAQEBAQEBAQEBAQEBAQEBAQEBAQEBAQEBAQEBAQEBAQEBAQEBAQEBAQEBAQEBAQEBAQEBAQEBAQEBAQEBAQEBAQEBAQEBAQEBGQAAAAAAAAAAAAAAAAAAAAAAAAAAAAAAAAAAAAAAAAAAAAAAAAAAAAAAAAAAAAB4dgEBAQEBAQEBAQEBAQEBAQEBAQEBAQEBAQEBAQEBAQEBAQEBAQEBAQEBAQEBAQEBAQEBAQEBAT0PAAAAAAAAAAAAAAAAAAAAAAAAAAAAAAAAAAAATgEBAQEBAQEBAQEBAQEBAQEBAQEBAQEBAQABAQEBAQEBAQEBAQEBAQEBAQEBAQEBAQEBAQEBARZ4AAAAAAAAAAAAAAAAAAAAAAAAAAAQCX0GAQEBAQEBAQEBAQEBAQEBAQEBAQEBAQEBAQFV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9BAQEBAQEBAQEBAQEBAQEBAQEBAQEBAQEBAQEBAQEBAQEBAQEBAQEBAQEBAQEBAQEBAQEBAQEBAQEBAQEBAQEBAQEBAQEBAQEBAQEBAQEBAQEBAQEBAXMAAAAAAAAAAAAAAAAAAAAAAAAAAAAAAAAAAAAAAAAAAAAAYwEBAQEBAQEBAQEBAQEBAQEBAQEBAQEBAQEBAQEBAQEBAQEBAQEBAQEBAQEBAQEBAQEBAQEBAQEBAQEBAQEBAQEBAQEBAQEBAQEBAWkPAAAAAAAAAAAAAAAAAAAAAAAAAAAAAAAAAAAAAAAAAAAAAAAAAAAAAAAAAAAAAA8iAQEBAQEBAQEBAQEBAQEBAQEBAQEBAQEBAQEBAQEBAQEBAQEBAQEBAQEBAQEBAQEBAQEBAWoRAAAAAAAAAAAAAAAAAAAAAAAAAAAAAAAAAAAAD3QBAQEBAQEBAQEBAQEBAQEBAQEBAQEBAQEAAQEBAQEBAQEBAQEBAQEBAQEBAQEBAQEBAQEBASMKAAAAAAAAAAAAAAAAAAAAAAAAAAAAAAAAABAsc0sBAQEBAQEBAQEBAQEBAQEBAQEBAQFz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8BAQEBAQEBAQEBAQEBAQEBAQEBAQEBAQEBAQEBAQEBAQEBAQEBAQEBAQEBAQEBAQEBAQEBAQEBAQEBAQEBAQEBAQEBAQEBAQEBAQEBAQEBAQEBAQFVEAAAAAAAAAAAAAAAAAAAAAAAAAAAAAAAAAAAAAAAAAAAAGoBAQEBAQEBAQEBAQEBAQEBAQEBAQEBAQEBAQEBAQEBAQEBAQEBAQEBAQEBAQEBAQEBAQEBAQEBAQEBAQEBAQEBAQEBAQEBAQEBAQEwJgAAAAAAAAAAAAAAAAAAAAAAAAAAAAAAAAAAAAAAAAAAAAAAAAAAAAAAAAAAAAAAYwEBAQEBAQEBAQEBAQEBAQEBAQEBAQEBAQEBAQEBAQEBAQEBAQEBAQEBAQEBAQEBAQEBAXAQAAAAAAAAAAAAAAAAAAAAAAAAAAAAAAAAAAAAAChXAQEBAQEBAQEBAQEBAQEBAQEBAQEBAQEBAAEBAQEBAQEBAQEBAQEBAQEBAQEBAQEBAQEBAQwpEAAAAAAAAAAAAAAAAAAAAAAAAAAAAAAAAAAAEB1EMSlFNAEBAQEBAQEBAQEBAQEBAXVh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bgEBAQEBAQEBAQEBAQEBAQEBAQEBAQEBAQEBAQEBAQEBAQEBAQEBAQEBAQEBAQEBAQEBAQEBAQEBAQEBAQEBAQEBAQEBAQEBAQEBAQEBAQEBAQEBNEQAAAAAAAAAAAAAAAAAAAAAAAAAAAAAAAAAAAAAAAAAAABRAQEBAQEBAQEBAQEBAQEBAQEBAQEBAQEBAQEBAQEBAQEBAQEBAQEBAQEBAQEBAQEBAQEBAQEBAQEBAQEBAQEBAQEBAQEBAQEBAQEBASAAAAAAAAAAAAAAAAAAAAAAAAAAAAAAAAAAAAAAAAAAAAAAAAAAAAAAAAAAAAAAABJHAQEBAQEBAQEBAQEBAQEBAQEBAQEBAQEBAQEBAQEBAQEBAQEBAQEBAQEBAQEBAQEBAQdhAAAAAAAAAAAAAAAAAAAAAAAAAAAAAAAAAAAAAAAlWAEBAQEBAQEBAQEBAQEBAQEBAQEBAQEBAQABAQEBAQEBAQEBAQEBAQEBAQEBAQEBAQEBAQFCHQAAAAAAAAAAAAAAAAAAAAAAAAAAAAAAAAAAAAAAAAAQEg5WJA1tAQEBAQEBAQFcQ1o9D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h3AQEBAQEBAQEBAQEBAQEBAQEBAQEBAQEBAQEBAQEBAQEBAQEBAQEBAQEBAQEBAQEBAQEBAQEBAQEBAQEBAQEBAQEBAQEBAQEBAQEBAQEBAQEBAQEuAAAAAAAAAAAAAAAAAAAAAAAAAAAAAAAAAAAAAAAAAB1FAQEBAQEBAQEBAQEBAQEBAQEBAQEBAQEBAQEBAQEBAQEBAQEBAQEBAQEBAQEBAQEBAQEBAQEBAQEBAQEBAQEBAQEBAQEBAQEBAQEBAQEBUBEAAAAAAAAAAAAAAAAAAAAAAAAAAAAAAAAAAAAAAAAAAAAAAAAAAAAAAAAAAAAAJkYBAQEBAQEBAQEBAQEBAQEBAQEBAQEBAQEBAQEBAQEBAQEBAQEBAQEBAQEBAQEBAQFCLAAAAAAAAAAAAAAAAAAAAAAAAAAAAAAAAAAAAAAAVgEBAQEBAQEBAQEBAQEBAQEBAQEBAQEBAQEAAQEBAQEBAQEBAQEBAQEBAQEBAQEBAQEBAQEGMQAAAAAAAAAAAAAAAAAAAAAAAAAAAAAAAAAAAAAAAAAAAAAAAAAPKFIgBC9/S3UuExI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hkBAQEBAQEBAQEBAQEBAQEBAQEBAQEBAQEBAQEBAQEBAQEBAQEBAQEBAQEBAQEBAQEBAQEBAQEBAQEBAQEBAQEBAQEBAQEBAQEBAQEBAQEBAQEBAWsAAAAAAAAAAAAAAAAAAAAAAAAAAAAAAAAAAAAAACc+AQEBAQEBAQEBAQEBAQEBAQEBAQEBAQEBAQEBAQEBAQEBAQEBAQEBAQEBAQEBAQEBAQEBAQEBAQEBAQEBAQEBAQEBAQEBAQEBAQEBAQEBAQE7QikcJiZ4OicSAAAAAAAAAAAAAAAAAAAAAAAAAAAAAAAAAAAAAAAAAAAAAAAAAAA4NAEBAQEBAQEBAQEBAQEBAQEBAQEBAQEBAQEBAQEBAQEBAQEBAQEBAQEBAQEBAQFdCgAAAAAAAAAAAAAAAAAAAAAAAAAAAAAAAAAAAAAAABNRAQEBAQEBAQEBAQEBAQEBAQEBAQEBAQEBAAEBAQEBAQEBAQEBAQEBAQEBAQEBAQEBAQEBYS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NQEBAQEBAQEBAQEBAQEBAQEBAQEBAQEBAQEBAQEBAQEBAQEBAQEBAQEBAQEBAQEBAQEBAQEBAQEBAQEBAQEBAQEBAQEBAQEBAQEBAQEBAQEBAQEBejESAAAAAAAAAAAAAAAAAAAAAAAAAAAAAAAAET0kUQEBAQEBAQEBAQEBAQEBAQEBAQEBAQEBAQEBAQEBAQEBAQEBAQEBAQEBAQEBAQEBAQEBAQEBAQEBAQEBAQEBAQEBAQEBAQEBAQEBAQEBAQEBAQFYBnx/FgUERhgYd2okPkQRAAAAAAAAAAAAAAAAAAAAAAAAAAAAAAAAAAAAAAAAACYvAQEBAQEBAQEBAQEBAQEBAQEBAQEBAQEBAQEBAQEBAQEBAQEBAQEBAQEBAQELCgAAAAAAAAAAAAAAAAAAAAAAAAAAAAAAAAAAAAAAAABiVAEBAQEBAQEBAQEBAQEBAQEBAQEBAQEBAQABAQEBAQEBAQEBAQEBAQEBAQEBAQEBAQEB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HgBAQEBAQEBAQEBAQEBAQEBAQEBAQEBAQEBAQEBAQEBAQEBAQEBAQEBAQEBAQEBAQEBAQEBAQEBAQEBAQEBAQEBAQEBAQEBAQEBAQEBAQEBAQEBAQE7TjEmMjIyMjIyMjIyMjIyMjIyMjIyMjIyHC0IAQEBAQEBAQEBAQEBAQEBAQEBAQEBAQEBAQEBAQEBAQEBAQEBAQEBAQEBAQEBAQEBAQEBAQEBAQEBAQEBAQEBAQEBAQEBAQEBAQEBAQEBAQEBAQEBAQEBAQEBAQEBAQEBAQFVJhEAAAAAAAAAAAAAAAAAAAAAAAAAAAAAAAAAAAAAAAAAAEMBAQEBAQEBAQEBAQEBAQEBAQEBAQEBAQEBAQEBAQEBAQEBAQEBAQEBAQEfEAAAAAAAAAAAAAAAAAAAAAAAAAAAAAAAAAAAAAAAAAAAEXMBAQEBAQEBAQEBAQEBAQEBAQEBAQEBAQEAAQEBAQEBAQEBAQEBAQEBAQEBAQEBAQEBAW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wEBAQEBAQEBAQEBAQEBAQEBAQEBAQEBAQEBAQEBAQEBAQEBAXJ9TmAOPTFiCR87AQEBAQEBAQEBAQEBAQEBAQEBAQEBAQEBAQEBAQEBAQEBAQEBAQEBAQEBAQEBAQEBAQEBAQEBAQEBAQEBAQEBAQEBAQEBAQEBAQEBAQEBAQEBAQEBAQEBAQEBAQEBAQEBAQEBAQEBAQEBAQEBAQEBAQEBAQEBAQEBAQEBAQEBAQEBAQEBAQEBAQEBAQEBAQEBAQEBAQEBAQEBAQEBAQEBAQEBAQwxAAAAAAAAAAAAAAAAAAAAAAAAAAAAAAAAAAAAAAAAAAB4dgEBAQEBAQEBAQEBAQEBAQEBAQEBAQEBAQEBAQEBAQEBAQEBAQEBAVlQLAAAAAAAAAAAAAAAAAAAAAAAAAAAAAAAAAAAAAAAAAAAAAAmQwEBAQEBAQEBAQEBAQEBAQEBAQEBAQEBAAEBAQEBAQEBAQEBAQEBAQEBAQEBAQEBAQF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zWQEBAQEBAQEBAQEBAQEBAQEBAQEBAQEBAQEBAQEVb3d9QoAJQBEAAAAAAAASHEUYAQEBAQEBAQEBAQEBAQEBAQEBAQEBAQEBAQEBAQEBAQEBAQEBAQEBAQEBAQEBAQEBAQEBAQEBAQEBAQEBAQEBAQEBAQEBAQEBAQEBAQEBAQEBAQEBAQEBAQEBAQEBAQEBAQEBAQEBAQEBAQEBAQEBAQEBAQEBAQEBAQEBAQEBAQEBAQEBAQEBAQEBAQEBAQEBAQEBAQEBAQEBAQEBAQEBAQEBchAAAAAAAAAAAAAAAAAAAAAAAAAAAAAAAAAAAAAAAAAAAChaeQEBAQEBAQEBAQEBAQEBAQEBAQEBAQEBAQEBAQEBAQEBAQEBAXKAHQAAAAAAAAAAAAAAAAAAAAAAAAAAAAAAAAAAAAAAAAAAAAAAEmI2AQEBAQEBAQEBAQEBAQEBAQEBAQEBAQABAQEBAQEBAQEBAQEBAQEBAQEBAQEBAQF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FACAQEBAQEBAQEBAQEBAQEBAQEBAQEBAWYCI2pJYXgAAAAAAAAAAAAAAAAAAAAAEl0HAQEBAQEBAQEBAQEBAQEBAQEBAQEBAQEBAQEBAQEBAQEBAQEBAQEBAQEBAQEBAQEBAQEBAQEBAQEBAQEBAQEBAQEBAQEBAQEBAQEBAQEBAQEBAQEBAQEBAQEBAQEBAQEBAQEBAQEBAQEBAQEBAQEBAQEBAQEBAQEBAQEBAQEBAQEBAQEBAQEBAQEBAQEBAQEBAQEBAQEBAQEBAQEBAQEBAQFWEQAAAAAAAAAAAAAAAAAAAAAAAAAAAAAAAAAAAAAAAAAAHUE3AQEBAQEBAQEBAQEBAQEBAQEBAQEBAQEBAQEBAQEBAQEBAQ09EQAAAAAAAAAAAAAAAAAAAAAAAAAAAAAAAAAAAAAAAAAAAAAAAAAAEwcBAQEBAQEBAQEBAQEBAQEBAQEBAQEAAQEBAQEBAQEBAQEBAQEBAQEBAQEBAQEwY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jkBAQEBAQEBAQEBAQEBAQEBAWxXdB4dAAAAAAAAAAAAAAAAAAAAAAAAAAAAAAAAQQwBAQEBAQEBAQEBAQEBAQEBAQEBAQEBAQEBAQEBAQEBAQEBAQEBAQEBAQEBAQEBAQEBAQEBAQEBAQEBAQEBAQEBAQEBAQEBAQEBAQEBAQEBAQEBAQEBAQEBAQEBAQEBAQEBAQEBAQEBAQEBAQEBAQEBAQEBAQEBAQEBAQEBAQEBAQEBAQEBAQEBAQEBAQEBAQEBAQEBAQEBAQEBAQEBAQEBPzoQAAAAAAAAAAAAAAAAAAAAAAAAAAAAAAAAAAAAAAAAAAAAEGgiAQEBAQEBAQEBAQEBAQEBAQEBAQEBAQEBAQEBAQEBDEEQAAAAAAAAAAAAAAAAAAAAAAAAAAAAAAAAAAAAAAAAAAAAAAAAAAAAAABbIgEBAQEBAQEBAQEBAQEBAQEBAQEBAAEBAQEBAQEBAQEBAQEBAQEBAQEBAQEBO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UAQEBAQEBAQF5RmtAEQAAAAAAAAAAAAAAAAAAAAAAAAAAAAAAAAAAAAAAAAAJSwEBAQEBAQEBAQEBAQEBAQEBAQEBAQEBAQEBAQEBAQEBAQEBAQEBAQEBAQEBAQEBAQEBAQEBAQEBAQEBAQEBAQEBAQEBAQEBAQEBAQEBAQEBAQEBAQEBAQEBAQEBAQEBAQEBAQEBAQEBAQEBAQEBAQEBAQEBAQEBAQEBAQEBAQEBAQEBAQEBAQEBAQEBAQEBAQEBAQEBAQEBAQEBAQEBAQEtEgAAAAAAAAAAAAAAAAAAAAAAAAAAAAAAAAAAAAAAAAAAAAAALHMHAQEBAQEBAQEBAQEBAQEBAQEBAQEBAQEBAQFvLQAAAAAAAAAAAAAAAAAAAAAAAAAAAAAAAAAAAAAAAAAAAAAAAAAAAAAAAAAAAD5cAQEBAQEBAQEBAQEBAQEBAQEBAQABAQEBAQEBAQEBAQEBAQEBAQEBAQEBAV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sRDEJYSkpYB4xKAosEAAAAAAAAAAAAAAAAAAAAAAAAAAAAAAAAAAAAAAAAAAAD2ABAQEBAQEBAQEBAQEBAQEBAQEBAQEBAQEBAQEBAQEBAQEBAQEBAQEBAQEBAQEBAQEBAQEBAQEBAQEBAQEBAQEBAQEBAQEBAQEBAQEBAQEBAQEBAQEBAQEBAQEBAQEBAQEBAQEBAQEBAQEBAQEBAQEBAQEBAQEBAQEBAQEBAQEBAQEBAQEBAQEBAQEBAQEBAQEBAQEBAQEBAQEBAQEBAQEBeWEAAAAAAAAAAAAAAAAAAAAAAAAAAAAAAAAAAAAAAAAAAAAAABAsMilDAQEBAQEBAQEBAQEBAQEBAQEBAQEBWVUJQA8AAAAAAAAAAAAAAAAAAAAAAAAAAAAAAAAAAAAAAAAAAAAAAAAAAAAAAAAAAAASEwEBAQEBAQEBAQEBAQEBAQEBAQEAAQEBAQEBAQEBAQEBAQEBAQEBAQEBARg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WgEBAQEBAQEBAQEBAQEBAQEBAQEBAQEBAQEBAQEBAQEBAQEBAQEBAQEBAQEBAQEBAQEBAQEBAQEBAQEBAQEBAQEBAQEBAQEBAQEBAQEBAQEBAQEBAQEBAQEBAQEBAQEBAQEBAQEBAQEBAQEBAQEBAQEBAQEBAQEBAQEBAQEBAQEBAQEBAQEBAQEBAQEBAQEBAQEBAQEBAQEBAQEBAQEBAQEgCgAAAAAAAAAAAAAAAAAAAAAAAAAAAAAAAAAAAAAAAAAAAAAAAAAQPR8uBHkBAQEBAQEBAQEBAQEBAX4XaGNAAAAAAAAAAAAAAAAAAAAAAAAAAAAAAAAAAAAAAAAAAAAAAAAAAAAAAAAAAAAAAAAAACdQAQEBAQEBAQEBAQEBAQEBAQEBAAEBAQEBAQEBAQEBAQEBAQEBAQEBAQFQ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cBAQEBAQEBAQEBAQEBAQEBAQEBAQEBAQEBAQEBAQEBAQEBAQEBAQEBAQEBAQEBAQEBAQEBAQEBAQEBAQEBAQEBAQEBAQEBAQEBAQEBAQEBAQEBAQEBAQEBAQEBAQEBAQEBAQEBAQEBAQEBAQEBAQEBAQEBAQEBAQEBAQEBAQEBAQEBAQEBAQEBAQEBAQEBAQEBAQEBAQEBAQEBAQEBAQEBAUIAAAAAAAAAAAAAAAAAAAAAAAAAAAAAAAAAAAAAAAAAAAAAAAAAAAAAEB1hdCsFfCFYKio2fi9GZFIxEgAAAAAAAAAAAAAAAAAAAAAAAAAAAAAAAAAAAAAAAAAAAAAAAAAAAAAAAAAAAAAAAAAAAAAAAGgBAQEBAQEBAQEBAQEBAQEBAQABAQEBAQEBAQEBAQEBAQEBAQEBAQEW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gEBAQEBAQEBAQEBAQEBAQEBAQEBAQEBAQEBAQEBAQEBAQEBAQEBAQEBAQEBAQEBAQEBAQEBAQEBAQEBAQEBAQEBAQEBAQEBAQEBAQEBAQEBAQEBAQEBAQEBAQEBAQEBAQEBAQEBAQEBAQEBAQEBAQEBAQEBAQEBAQEBAQEBAQEBAQEBAQEBAQEBAQEBAQEBAQEBAQEBAQEBAQEBAQEBAQEhPQAAAAAAAAAAAAAAAAAAAAAAAAAAAAAAAAAAAAAAAAAAAAAAAAAAAAAAAAAAAAAAAAAAAAAAAAAAAAAAAAAAAAAAAAAAAAAAAAAAAAAAAAAAAAAAAAAAAAAAAAAAAAAAAAAAAAAAAAAAAAAAAAAAAAAAdgEBAQEBAQEBAQEBAQEBAQEAAQEBAQEBAQEBAQEBAQEBAQEBAQEBKA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BAQEBAQEBAQEBAQEBAQEBAQEBAQEBAQEBAQEBAQEBAQEBAQEBAQEBAQEBAQEBAQEBAQEBAQEBAQEBAQEBAQEBAQEBAQEBAQEBAQEBAQEBAQEBAQEBAQEBAQEBAQEBAQEBAQEBAQEBAQEBAQEBAQEBAQEBAQEBAQEBAQEBAQEBAQEBAQEBAQEBAQEBAQEBAQEBAQEBAQEBAQEBAQEBAQEBARgRAAAAAAAAAAAAAAAAAAAAAAAAAAAAAAAAAAAAAAAAAAAAAAAAAAAAAAAAAAAAAAAAAAAAAAAAAAAAAAAAAAAAAAAAAAAAAAAAAAAAAAAAAAAAAAAAAAAAAAAAAAAAAAAAAAAAAAAAAAAAAAAAAAAAABBeAQEBAQEBAQEBAQEBAQEBAAEBAQEBAQEBAQEBAQEBAQEBAQEBUR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fgEBAQEBAQEBAQEBAQEBAQEBAQEBAQEBAQEBAQEBAQEBAQEBAQEBAQEBAQEBAQEBAQEBAQEBAQEBAQEBAQEBAQEBAQEBAQEBAQEBAQEBAQEBAQEBAQEBAQEBAQEBAQEBAQEBAQEBAQEBAQEBAQEBAQEBAQEBAQEBAQEBAQEBAQEBAQEBAQEBAQEBAQEBAQEBAQEBAQEBAQEBAQEBAQEBAQEBPRAAAAAAAAAAAAAAAAAAAAAAAAAAAAAAAAAAAAAAAAAAAAAAAAAAAAAAAAAAAAAAAAAAAAAAAAAAAAAAAAAAAAAAAAAAAAAAAAAAAAAAAAAAAAAAAAAAAAAAAAAAAAAAAAAAAAAAAAAAAAAAAAAAAAAAJSoBAQEBAQEBAQEBAQEBAQABAQEBAQEBAQEBAQEBAQEBAQEBAV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ABAQEBAQEBAQEBAQEBAQEBAQEBAQEBAQEBAQEBAQEBAQEBAQEBAQEBAQEBAQEBAQEBAQEBAQEBAQEBAQEBAQEBAQEBAQEBAQEBAQEBAQEBAQEBAQEBAQEBAQEBAQEBAQEBAQEBAQEBAQEBAQEBAQEBAQEBAQEBAQEBAQEBAQEBAQEBAQEBAQEBAQEBAQEBAQEBAQEBAQEBAQEBAQEBAQEBAS8sAAAAAAAAAAAAAAAAAAAAAAAAAAAAAAAAAAAAAAAAAAAAAAAAAAAAAAAAAAAAAAAAAAAAAAAAAAAAAAAAAAAAAAAAAAAAAAAAAAAAAAAAAAAAAAAAAAAAAAAAAAAAAAAAAAAAAAAAAAAAAAAAAAAAAEArAQEBAQEBAQEBAQEBAQEAAQEBAQEBAQEBAQEBAQEBAQEBATBEAAAAAAAAAAAAAAAAAAAAAAAAAAAAAAAAAAAAAAAAAAAAAAAAAAAAAAAAAAAAAAAAAAAAAAAAAAAAAAAAAAAAAAAAAAAAAAAAAAAAAAAAAAAAAAAAAAAAAAAAAAAAAAAAAAAAAAAAAAAAAAAAAAAAAAAAAAAAAAAAAAAAAAAAAAAAAAAAAAAAAAAAAAAAAAAAAAAAAAAAAAAAAAAAAAAAAAAAABASOngyHDJACiwRAAAAAAAAAAAAAAAAAAAAAAAAAAAAAAAAAAAAAAAAAAAAAAAAAAAAAAAAAAAAAAAAAAAAAAAAAAAAAAAAAAAAAAAAAAAAAAAAAAAAAAAAAAAAAAAAAAAAAAAAAAAAAAAAAAAAAAAAAAAAAAAAAAAAAAAAAAAAAAAAAAAAAAAAAAAAAAAAAAAAAAAAAAAAAAAAAAAAAAAAAAAAAAAAAAAAAAAAAABKZQEBAQEBAQEBAQEBAQEBAQEBAQEBAQEBAQEBAQEBAQEBAQEBAQEBAQEBAQEBAQEBAQEBAQEBAQEBAQEBAQEBAQEBAQEBAQEBAQEBAQEBAQEBAQEBAQEBAQEBAQEBAQEBAQEBAQEBAQEBAQEBAQEBAQEBAQEBAQEBAQEBAQEBAQEBAQEBAQEBAQEBAQEBAQEBAQEBAQEBAQEBAQEBAQEBAQEBCgAAAAAAAAAAAAAAAAAAAAAAAAAAAAAAAAAAAAAAAAAAAAAAAAAAAAAAAAAAAAAAAAAAAAAAAAAAAAAAAAAAAAAAAAAAAAAAAAAAAAAAAAAAAAAAAAAAAAAAAAAAAAAAAAAAAAAAAAAAAAAAAAAAAAASGwEBAQEBAQEBAQEBAQEBAAEBAQEBAQEBAQEBAQEBAQEBAQEXAAAAAAAAAAAAAAAAAAAAAAAAAAAAAAAAAAAAAAAAAAAAAAAAAAAAAAAAAAAAAAAAAAAAAAAAAAAAAAAAAAAAAAAAAAAAAAAAAAAAAAAAAAAAAAAAAAAAAAAAAAAAAAAAAAAAAAAAAAAAAAAAAAAAAAAAAAAAAAAAAAAAAAAAAAAAAAAAAAAAAAAAAAAAAAAAAAAAAAAAAAAAABEnHCk+C11VIHENdTRUfxR8AzQIDTl2TUJFE2EyLAAAAAAAAAAAAAAAAAAAAAAAAAAAAAAAAAAAAAAAAAAAAAAAAAAAAAAAAAAAAAAAAAAAAAAAAAAAAAAAAAAAAAAAAAAAAAAAAAAAAAAAAAAAAAAAAAAAAAAAAAAAAAAAAAAAAAAAAAAAAAAAAAAAAAAAAAAAAAAAAAAAAAAAAAAAAAAAAAAAAAAAAAAAAAAAAAAAAAAAAAAAAAAALE8BAQEBAQEBAQEBAQEBAQEBAQEBAQEBAQEBAQEBAQEBAQEBAQEBAQEBAQEBAQEBAQEBAQEBAQEBAQEBAQEBAQEBAQEBAQEBAQEBAQEBAQEBAQEBAQEBAQEBAQEBAQEBAQEBAQEBAQEBAQEBAQEBAQEBAQEBAQEBAQEBAQEBAQEBAQEBAQEBAQEBAQEBAQEBAQEBAQEBAQEBAQEBAQEBAQEBAUAAAAAAAAAAAAAAAAAAAAAAAAAAAAAAAAAAAAAAAAAAAAAAAAAAAAAAAAAAAAAAAAAAAAAAAAAAAAAAAAAAAAAAAAAAAAAAAAAAAAAAAAAAAAAAAAAAAAAAAAAAAAAAAAAAAAAAAAAAAAAAAAAAAAAAQHEBAQEBAQEBAQEBAQEBAQABAQEBAQEBAQEBAQEBAQEBAQFZOAAAAAAAAAAAAAAAAAAAAAAAAAAAAAAAAAAAAAAAAAAAAAAAAAAAAAAAAAAAAAAAAAAAAAAAAAAAAAAAAAAAAAAAAAAAAAAAAAAAAAAAAAAAAAAAAAAAAAAAAAAAAAAAAAAAAAAAAAAAAAAAAAAAAAAAAAAAAAAAAAAAAAAAAAAAAAAAAAAAAAAAAAAAAAAAAAAAAAAAESx4KDEtSU8hAQEBAQEBAQEBAQEBAQEBAQEBAQEBAQFncVYeHFMKLBAAAAAAAAAAAAAAAAAAAAAAAAAAAAAAAAAAAAAAAAAAAAAAAAAAAAAAAAAAAAAAAAAAAAAAAAAAAAAAAAAAAAAAAAAAAAAAAAAAAAAAAAAAAAAAAAAAAAAAAAAAAAAAAAAAAAAAAAAAAAAAAAAAAAAAAAAAAAAAAAAAAAAAAAAAAAAAAAAAAAAAAAAAAAAAAAAAAAAAAAB0AQEBAQEBAQEBAQEBAQEBAQEBAQEBAQEBAQEBAQEBAQEBAQEBAQEBAQEBAQEBAQEBAQEBAQEBAQEBAQEBAQEBAQEBAQEBAQEBAQEBAQEBAQEBAQEBAQEBAQEBAQEBAQEBAQEBAQEBAQEBAQEBAQEBAQEBAQEBAQEBAQEBAQEBAQEBAQEBAQEBAQEBAQEBAQEBAQEBAQEBAQEBAQEBAQEBAQFAAAAAAAAAAAAAAAAAAAAAAAAAAAAAAAAAAAAAAAAAAAAAAAAAAAAAAAAAAAAAAAAAAAAAAAAAAAAAAAAAAAAAAAAAAAAAAAAAAAAAAAAAAAAAAAAAAAAAAAAAAAAAAAAAAAAAAAAAAAAAAAAAAAAAACUqAQEBAQEBAQEBAQEBAQEAAQEBAQEBAQEBAQEBAQEBAQEBTw8AAAAAAAAAAAAAAAAAAAAAAAAAAAAAAAAAAAAAAAAAAAAAAAAAAAAAAAAAAAAAAAAAAAAAAAAAAAAAAAAAAAAAAAAAAAAAAAAAAAAAAAAAAAAAAAAAAAAAAAAAAAAAAAAAAAAAAAAAAAAAAAAAAAAAAAAAAAAAAAAAAAAAAAAAAAAAAAAAAAAAAAAAAAAAAAAAAAAAACZ0fwEBAQEBAQEBAQEBAQEBAQEBAQEBAQEBAQEBAQEBAQEBAQEiBXMoAAAAAAAAAAAAAAAAAAAAAAAAAAAAAAAAAAAAAAAAAAAAAAAAAAAAAAAAAAAAAAAAAAAAAAAAAAAAAAAAAAAAAAAAAAAAAAAAAAAAAAAAAAAAAAAAAAAAAAAAAAAAAAAAAAAAAAAAAAAAAAAAAAAAAAAAAAAAAAAAAAAAAAAAAAAAAAAAAAAAAAAAAAAAAAAAAAAAAAAAYQwBAQEBAQEBAQEBAQEBAQEBAQ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AAAAAAAAAAAAAAAAAAAAAAAAAAAAAAAAAAAAAAAAAAAAAAAAAAAAAAAAAAABB3AQEBAQEBAQEBAQEBAQEBAAEBAQEBAQEBAQEBAQEBAQEBAR8AAAAAAAAAAAAAAAAAAAAAAAAAAAAAAAAAAAAAAAAAAAAAAAAAAAAAAAAAAAAAAAAAAAAAAAAAAAAAAAAAAAAAAAAAAAAAAAAAAAAAAAAAAAAAAAAAAAAAAAAAAAAAAAAAAAAAAAAAAAAAAAAAAAAAAAAAAAAAAAAAAAAAAAAAAAAAAAAAAAAAAAAAAAAAAAAAERwkFAEBAQEBAQEBAQEBAQEBAQEBAQEBAQEBAQEBAQEBAQEBAQEBAQEBAQEBAQEFRUAAAAAAAAAAAAAAAAAAAAAAAAAAAAAAAAAAAAAAAAAAAAAAAAAAAAAAAAAAAAAAAAAAAAAAAAAAAAAAAAAAAAAAAAAAAAAAAAAAAAAAAAAAAAAAAAAAAAAAAAAAAAAAAAAAAAAAAAAAAAAAAAAAAAAAAAAAAAAAAAAAAAAAAAAAAAAAAAAAAAAAAAAAAAAAAAAAADp6AQEBAQEBAQEBAQEBAQEBAQEBAQEBAQEBAQEBAQEBAQEBAQEBAQEBAQEBAQEBAQEBAQEBAQEBAQEBAQEBAQEBAQEBAQEBAQEBAQEBAQEBAQEBAQEBAQEBAQEBAQEBAQEBAQEBAQEBAQEBAQEBAQEBAQEBAQEBAQEBAQEBAQEBAQEBAQEBAQEBAQEBAQEBAQEBAQEBAQEBAQEBAQEBAQEBIicAAAAAAAAAAAAAAAAAAAAAAAAAAAAAAAAAAAAAAAAAAAAAAAAAAAAAAAAAAAAAAAAAAAAAAAAAAAAAAAAAAAAAAAAAAAAAAAAAAAAAAAAAAAAAAAAAAAAAAAAAAAAAAAAAAAAAAAAAAAAAAAAAAABaAQEBAQEBAQEBAQEBAQEBAQABAQEBAQEBAQEBAQEBAQEBAStTAAAAAAAAAAAAAAAAAAAAAAAAAAAAAAAAAAAAAAAAAAAAAAAAAAAAAAAAAAAAAAAAAAAAAAAAAAAAAAAAAAAAAAAAAAAAAAAAAAAAAAAAAAAAAAAAAAAAAAAAAAAAAAAAAAAAAAAAAAAAAAAAAAAAAAAAAAAAAAAAAAAAAAAAAAAAAAAAAAAAAAAAAAAAAA9KIG0BAQEBAQEBAQEBAQEBAQEBAQEBAQEBAQEBAQEBAQEBAQEBAQEBAQEBAQEBAQEBAQFcci44DwAAAAAAAAAAAAAAAAAAAAAAAAAAAAAAAAAAAAAAAAAAAAAAAAAAAAAAAAAAAAAAAAAAAAAAAAAAAAAAAAAAAAAAAAAAAAAAAAAAAAAAAAAAAAAAAAAAAAAAAAAAAAAAAAAAAAAAAAAAAAAAAAAAAAAAAAAAAAAAAAAAAAAAAAAAAAAAAAAAAAAAAAAAAAAQHgEBAQEBAQEBAQEBAQEBAQEBAQEBAQEBAQEBAQEBAQEBAQEBAQEBAQEBAQEBAQEBAQEBAQEBAQEBAQEBAQEBAQEBAQEBAQEBAQEBAQEBAQEBAQEBAQEBAQEBAQEBAQEBAQEBAQEBAQEBAQEBAQEBAQEBAQEBAQEBAQEBAQEBAQEBAQEBAQEBAQEBAQEBAQEBAQEBAQEBAQEBAQEBAQEBASQPAAAAAAAAAAAAAAAAAAAAAAAAAAAAAAAAAAAAAAAAAAAAAAAAAAAAAAAAAAAAAAAAAAAAAAAAAAAAAAAAAAAAAAAAAAAAAAAAAAAAAAAAAAAAAAAAAAAAAAAAAAAAAAAAAAAAAAAAAAAAAAAAAAA4BwEBAQEBAQEBAQEBAQEBAQEAAQEBAQEBAQEBAQEBAQEBAQElAAAAAAAAAAAAAAAAAAAAAAAAAAAAAAAAAAAAAAAAAAAAAAAAAAAAAAAAAAAAAAAAAAAAAAAAAAAAAAAAAAAAAAAAAAAAAAAAAAAAAAAAAAAAAAAAAAAAAAAAAAAAAAAAAAAAAAAAAAAAAAAAAAAAAAAAAAAAAAAAAAAAAAAAAAAAAAAAAAAAAAAAAAAsDkl3SAEBAQEBAQEBAQEBAQEBAQEBAQEBAQEBAQEBAQEBAQEBAQEBAQEBAQEBAQEBAQEBAQEBAQEBcDkfJhEAAAAAAAAAAAAAAAAAAAAAAAAAAAAAAAAAAAAAAAAAAAAAAAAAAAAAAAAAAAAAAAAAAAAAAAAAAAAAAAAAAAAAAAAAAAAAAAAAAAAAAAAAAAAAAAAAAAAAAAAAAAAAAAAAAAAAAAAAAAAAAAAAAAAAAAAAAAAAAAAAAAAAAAAAAAAAAAAAAAAAAAAAAEQMAQEBAQEBAQEBAQEBAQEBAQEBAQEBAQEBAQEBAQEBAQEBAQEBAQEBAQEBAQEBAQEBAQEBAQEBAQEBAQEBAQEBAQEBAQEBAQEBAQEBAQEBAQEBAQEBAQEBAQEBAQEBAQEBAQEBAQEBAQEBAQEBAQEBAQEBAQEBAQEBAQEBAQEBAQEBAQEBAQEBAQEBAQEBAQEBAQEBAQEBAQEBAQEBAQE6AAAAAAAAAAAAAAAAAAAAAAAAAAAAAAAAAAAAAAAAAAAAAAAAAAAAAAAAAAAAAAAAAAAAAAAAAAAAAAAAAAAAAAAAAAAAAAAAAAAAAAAAAAAAAAAAAAAAAAAAAAAAAAAAAAAAAAAAAAAAAAAAABAsNAEBAQEBAQEBAQEBAQEBAQEBAAEBAQEBAQEBAQEBAQEBAQE7KAAAAAAAAAAAAAAAAAAAAAAAAAAAAAAAAAAAAAAAAAAAAAAAAAAAAAAAAAAAAAAAAAAAAAAAAAAAAAAAAAAAAAAAAAAAAAAAAAAAAAAAAAAAAAAAAAAAAAAAAAAAAAAAAAAAAAAAAAAAAAAAAAAAAAAAAAAAAAAAAAAAAAAAAAAAAAAAAAAAAAAAECwoUAMBAQEBAQEBAQEBAQEBAQEBAQEBAQEBAQEBAQEBAQEBAQEBAQEBAQEBAQEBAQEBAQEBAQEBAQEBAQEBARhhUywQAAAAAAAAAAAAAAAAAAAAAAAAAAAAAAAAAAAAAAAAAAAAAAAAAAAAAAAAAAAAAAAAAAAAAAAAAAAAAAAAAAAAAAAAAAAAAAAAAAAAAAAAAAAAAAAAAAAAAAAAAAAAAAAAAAAAAAAAAAAAAAAAAAAAAAAAAAAAAAAAAAAAAAAAAAAAAAAAAAAAAAAsVgEBAQEBAQEBAQEBAQEBAQEBAQEBAQEBAQEBAQEBAQEBAQEBAQEBAQEBAQEBAQEBAQEBAQEBAQEBAQEBAQEBAQEBAQEBAQEBAQEBAQEBAQEBAQEBAQEBAQEBAQEBAQEBAQEBAQEBAQEBAQEBAQEBAQEBAQEBAQEBAQEBAQEBAQEBAQEBAQEBAQEBAQEBAQEBAQEBAQEBAQEBAQEBAQFfAAAAAAAAAAAAAAAAAAAAAAAAAAAAAAAAAAAAAAAAAAAAAAAAAAAAAAAAAAAAAAAAAAAAAAAAAAAAAAAAAAAAAAAAAAAAAAAAAAAAAAAAAAAAAAAAAAAAAAAAAAAAAAAAAAAAAAAAAAAAAAAAAAAdTgEBAQEBAQEBAQEBAQEBAQEBAQABAQEBAQEBAQEBAQEBAQEBQBEAAAAAAAAAAAAAAAAAAAAAAAAAAAAAAAAAAAAAAAAAAAAAAAAAAAAAAAAAAAAAAAAAAAAAAAAAAAAAAAAAAAAAAAAAAAAAAAAAAAAAAAAAAAAAAAAAAAAAAAAAAAAAAAAAAAAAAAAAAAAAAAAAAAAAAAAAAAAAAAAAAAAAAAAAAAAAAAAAAAAAAEB0AQEBAQEBAQEBAQEBAQEBAQEBAQEBAQEBAQEBAQEBAQEBAQEBAQEBAQEBAQEBAQEBAQEBAQEBAQEBAQEBAQEBAUhSeAAAAAAAAAAAAAAAAAAAAAAAAAAAAAAAAAAAAAAAAAAAAAAAAAAAAAAAAAAAAAAAAAAAAAAAAAAAAAAAAAAAAAAAAAAAAAAAAAAAAAAAAAAAAAAAAAAAAAAAAAAAAAAAAAAAAAAAAAAAAAAAAAAAAAAAAAAAAAAAAAAAAAAAAAAAAAAAAAAAAAAAEBIBAQEBAQEBAQEBAQEBAQEBAQEBAQEBAQEBAQEBAQEBAQEBAQEBAQEBAQEBAQEBAQEBAQEBAQEBAQEBAQEBAQEBAQEBAQEBAQEBAQEBAQEBAQEBAQEBAQEBAQEBAQEBAQEBAQEBAQEBAQEBAQEBAQEBAQEBAQEBAQEBAQEBAQEBAQEBAQEBAQEBAQEBAQEBAQEBAQEBAQEBAQEBAQE1UwAAAAAAAAAAAAAAAAAAAAAAAAAAAAAAAAAAAAAAAAAAAAAAAAAAAAAAAAAAAAAAAAAAAAAAAAAAAAAAAAAAAAAAAAAAAAAAAAAAAAAAAAAAAAAAAAAAAAAAAAAAAAAAAAAAAAAAAAAAAAAAAAAASgEBAQEBAQEBAQEBAQEBAQEBAQEAAQEBAQEBAQEBAQEBAQEBWBAAAAAAAAAAAAAAAAAAAAAAAAAAAAAAAAAAAAAAAAAAAAAAAAAAAAAAAAAAAAAAAAAAAAAAAAAAAAAAAAAAAAAAAAAAAAAAAAAAAAAAAAAAAAAAAAAAAAAAAAAAAAAAAAAAAAAAAAAAAAAAAAAAAAAAAAAAAAAAAAAAAAAAAAAAAAAAAAAAAAAAYncBAQEBAQEBAQEBAQEBAQEBAQEBAQEBAQEBAQEBAQEBAQEBAQEBAQEBAQEBAQEBAQEBAQEBAQEBAQEBAQEBAQEBAQEBAQEgUwAAAAAAAAAAAAAAAAAAAAAAAAAAAAAAAAAAAAAAAAAAAAAAAAAAAAAAAAAAAAAAAAAAAAAAAAAAAAAAAAAAAAAAAA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EBAQEBahEAAAAAAAAAAAAAAAAAAAAAAAAAAAAAAAAAAAAAAAAAAAAAAAAAAAAAAAAAAAAAAAAAAAAAAAAAAAAAAAAAAAAAAAAAAAAAAAAAAAAAAAAAAAAAAAAAAAAAAAAAAAAAAAAAAAAAAAAAAAAAAAAATlgBAQEBAQEBAQEBAQEBAQEBAQEBAAEBAQEBAQEBAQEBAQEBAUIAAAAAAAAAAAAAAAAAAAAAAAAAAAAAAAAAAAAAAAAAAAAAAAAAAAAAAAAAAAAAAAAAAAAAAAAAAAAAAAAAAAAAAAAAAAAAAAAAAAAAAAAAAAAAAAAAAAAAAAAAAAAAAAAAAAAAAAAAAAAAAAAAAAAAAAAAAAAAAAAAAAAAAAAAAAAAAAAAABJiFzABAQEBAQEBAQEBAQEBAQEBAQEBAQEBAQEBAQEBAQEBAQEBAQEBAQEBAQEBAQEBAQEBAQEBAQEBAQEBAQEBAQEBAQEBAQEBATV2MhEAAAAAAAAAAAAAAAAAAAAAAAAAAAAAAAAAAAAAAAAAAAAAAAAAAAAAAAAAAAAAAAAAAAAAAAAAAAAAAAAAAAAAAAAAAAAAAAAAAAAAAAAAAAAAAAAAAAAAAAAAAAAAAAAAAAAAAAAAAAAAAAAAAAAAAAAAAAAAAAAAAAAAAAAAAAAAAAAAAHQBAQEBAQEBAQEBAQEBAQEBAQEBAQEBAQEBAQEBAQEBAQEBAQEBAQEBAQEBAQEBAQEBAQEBAQEBAQEBAQEBAQEBAQEBAQEBAQEBAQEBAQEBAQEBAQEBAQEBAQEBAQEBAQEBAQEBAQEBAQEBAQEBAQEBAQEBAQEBAQEBAQEBAQEBAQEBAQEBAQEBAQEBAQEBAQEBAQEBAQEBAQEBDGEAAAAAAAAAAAAAAAAAAAAAAAAAAAAAAAAAAAAAAAAAAAAAAAAAAAAAAAAAAAAAAAAAAAAAAAAAAAAAAAAAAAAAAAAAAAAAAAAAAAAAAAAAAAAAAAAAEB0JCXgQAAAAAAAAAAAAAAAAAAAAAAAAMQMBAQEBAQEBAQEBAQEBAQEBAQEBAQABAQEBAQEBAQEBAQEBASIdAAAAAAAAAAAAAAAAAAAAAAAAAAAAAAAAAAAAAAAAAAAAAAAAAAAAAAAAAAAAAAAAAAAAAAAAAAAAAAAAAAAAAAAAAAAAAAAAAAAAAAAAAAAAAAAAAAAAAAAAAAAAAAAAAAAAAAAAAAAAAAAAAAAAAAAAAAAAAAAAAAAAAAAAAAAAAAAADw4kfgEBAQEBAQEBAQEBAQEBAQEBAQEBAQEBAQEBAQEBAQEBAQEBAQEBAQEBAQEBAQEBAQEBAQEBAQEBAQEBAQEBAQEBAQEBAQEBAQEBAUt0MRAAAAAAAAAAAAAAAAAAAAAAAAAAAAAAAAAAAAAAAAAAAAAAAAAAAAAAAAAAAAAAAAAAAAAAAAAAAAAAAAAAAAAAAAAAAAAAAAAAAAAAAAAAAAAAAAAAAAAAAAAAAAAAAAAAAAAAAAAAAAAAAAAAAAAAAAAAAAAAAAAAAAAAAAAAAAAAAABEZgEBAQEBAQEBAQEBAQEBAQEBAQEBAQEBAQEBAQEBAQEBAQEBAQEBAQEBAQEBAQEBAQEBAQEBAQEBAQEBAQEBAQEBAQEBAQEBAQEBAQEBAQEBAQEBAQEBAQEBAQEBAQEBAQEBAQEBAQEBAQEBAQEBAQEBAQEBAQEBAQEBAQEBAQEBAQEBAQEBAQEBAQEBAQEBAQEBAQEBAQEBAVoRAAAAAAAAAAAAAAAAAAAAAAAAAAAAAAAAAAAAAAAAAAAAAAAAAAAAAAAAAAAAAAAAAAAAAAAAAAAAAAAAAAAAAAAAAAAAAAAAAAAAAAAAAAAAAAAPOGgIISE0fWMsEAAAAAAAAAAAAAAAAAAALDkBAQEBAQEBAQEBAQEBAQEBAQEBAQEAAQEBAQEBAQEBAQEBAQErAAAAAAAAAAAAAAAAAAAAAAAAAAAAAAAAAAAAAAAAAAAAAAAAAAAAAAAAAAAAAAAAAAAAAAAAAAAAAAAAAAAAAAAAAAAAAAAAAAAAAAAAAAAAAAAAAAAAAAAAAAAAAAAAAAAAAAAAAAAAAAAAAAAAAAAAAAAAAAAAAAAAAAAAAAAAAAAAHWAjAQEBAQEBAQEBAQEBAQEBAQEBAQEBAQEBAQEBAQEBAQEBAQEBAQEBAQEBAQEBAQEBAQEBAQEBAQEBAQEBAQEBAQEBAQEBAQEBAQEBAQEBAVc9LBAAAAAAAAAAAAAAAAAAAAAAAAAAAAAAAAAAAAAAAAAAAAAAAAAAAAAAAAAAAAAAAAAAAAAAAAAAAAAAAAAAAAAAAAAAAAAAAAAAAAAAAAAAAAAAAAAAAAAAAAAAAAAAAAAAAAAAAAAAAAAAAAAAAAAAAAAAAAAAAAAAAAAAAAAAAAAAABYBAQEBAQEBAQEBAQEBAQEBAQEBAQEBAQEBAQEBAQEBAQEBAQEBAQEBAQEBAQEBAQEBAQEBAQEBAQEBAQEBAQEBAQEBAQEBAQEBAQEBAQEBAQEBAQEBAQEBAQEBAQEBAQEBAQEBAQEBAQEBAQEBAQEBAQEBAQEBAQEBAQEBAQEBAQEBAQEBAQEBAQEBAQEBAQEBAQEBAQEBARQeAAAAAAAAAAAAAAAAAAAAAAAAAAAAAAAAAAAAAAAAAAAAAAAAAAAAAAAAAAAAAAAAAAAAAAAAAAAAAAAAAAAAAAAAAAAAAAAAAAAAAAAAAAAAABAdYXwBAQEBAQFZVjEdEAAAAAAAAAAAAAAAAEEBAQEBAQEBAQEBAQEBAQEBAQEBAQEBAAEBAQEBAQEBAQEBAQFIYgAAAAAAAAAAAAAAAAAAAAAAAAAAAAAAAAAAAAAAAAAAAAAAAAAAAAAAAAAAAAAAAAAAAAAAAAAAAAAAAAAAAAAAAAAAAAAAAAAAAAAAAAAAAAAAAAAAAAAAAAAAAAAAAAAAAAAAAAAAAAAAAAAAAAAAAAAAAAAAAAAAAAAAAAAAAAAAD24BAQEBAQEBAQEBAQEBAQEBAQEBAQEBAQEBAQEBAQEBAQEBAQEBAQEBAQEBAQEBAQEBAQEBAQEBAQEBAQEBAQEBAQEBAQEBAQEBAQEBAQEBAQEBAVssAAAAAAAAAAAAAAAAAAAAAAAAAAAAAAAAAAAAAAAAAAAAAAAAAAAAAAAAAAAAAAAAAAAAAAAAAAAAAAAAAAAAAAAAAAAAAAAAAAAAAAAAAAAAAAAAAAAAAAAAAAAAAAAAAAAAAAAAAAAAAAAAAAAAAAAAAAAAAAAAAAAAAAAAAAAAAABaAQEBAQEBAQEBAQEBAQEBAQEBAQEBAQEBAQEBAQEBAQEBAQEBAQEBAQEBAQEBAQEBAQEBAQEBAQEBAQEBAQEBAQEBAQEBAQEBAQEBAQEBAQEBAQEBAQEBAQEBAQEBAQEBAQEBAQEBAQEBAQEBAQEBAQEBAQEBAQEBAQEBAQEBAQEBAQEBAQEBAQEBAQEBAQEBAQEBAQEBAQFhEgAAAAAAAAAAAAAAAAAAAAAAAAAAAAAAAAAAAAAAAAAAAAAAAAAAAAAAAAAAAAAAAAAAAAAAAAAAAAAAAAAAAAAAAAAAAAAAAAAAAAAAAAAAAAB4TQEBAQEBAQEBAQEBJCcAAAAAAAAAAAAAABAwAQEBAQEBAQEBAQEBAQEBAQEBAQEBAQABAQEBAQEBAQEBAQEBDRIAAAAAAAAAAAAAAAAAAAAAAAAAAAAAAAAAAAAAAAAAAAAAAAAAAAAAAAAAAAAAAAAAAAAAAAAAAAAAAAAAAAAAAAAAAAAAAAAAAAAAAAAAAAAAAAAAAAAAAAAAAAAAAAAAAAAAAAAAAAAAAAAAAAAAAAAAAAAAAAAAAAAAAAAAAAAsVlkBAQEBAQEBAQEBAQEBAQEBAQEBAQEBAQEBAQEBAQEBAQEBAQEBAQEBAQEBAQEBAQEBAQEBAQEBAQEBAQEBAQEBAQEBAQEBAQEBAQEBAQEBAQEBAQEBfEEQAAAAAAAAAAAAAAAAAAAAAAAAAAAAAAAAAAAAAAAAAAAAAAAAAAAAAAAAAAAAAAAAAAAAAAAAAAAAAAAAAAAAAAAAAAAAAAAAAAAAAAAAAAAAAAAAAAAAAAAAAAAAAAAAAAAAAAAAAAAAAAAAAAAAAAAAAAAAAAAAAAAAAAAAAAAAHBQBAQEBAQEBAQEBAQEBAQEBAQEBAQEBAQEBAQEBAQEBAQEBAQEBAQEBAQEBAQEBAQEBAQEBAQEBAQEBAQEBAQEBAQEBAQEBAQEBAQEBAQEBAQEBAQEBAQEBAQEBAQEBAQEBAQEBAQEBAQEBAQEBAQEBAQEBAQEBAQEBAQEBAQEBAQEBAQEBAQEBAQEBAQEBAQEBAQEBAQEwCgAAAAAAAAAAAAAAAAAAAAAAAAAAAAAAAAAAAAAAAAAAAAAAAAAAAAAAAAAAAAAAAAAAAAAAAAAAAAAAAAAAAAAAAAAAAAAAAAAAAAAAAAAAAB1CIgEBAQEBAQEBAQEBAQEBMycQAAAAAAAAACYEAQEBAQEBAQEBAQEBAQEBAQEBAQEBAQEAAQEBAQEBAQEBAQEBXFAAAAAAAAAAAAAAAAAAAAAAAAAAAAAAAAAAAAAAAAAAAAAAAAAAAAAAAAAAAAAAAAAAAAAAAAAAAAAAAAAAAAAAAAAAAAAAAAAAAAAAAAAAAAAAAAAAAAAAAAAAAAAAAAAAAAAAAAAAAAAAAAAAAAAAAAAAAAAAAAAAAAAAAAAAAAAOXgEBAQEBAQEBAQEBAQEBAQEBAQEBAQEBAQEBAQEBAQEBAQEBAQEBAQEBAQEBAQEBAQEBAQEBAQEBAQEBAQEBAQEBAQEBAQEBAQEBAQEBAQEBAQEBAQEBAQEBMyYAAAAAAAAAAAAAAAAAAAAAAAAAAAAAAAAAAAAAAAAAAAAAAAAAAAAAAAAAAAAAAAAAAAAAAAAAAAAAAAAAAAAAAAAAAAAAAAAAAAAAAAAAAAAAAAAAAAAAAAAAAAAAAAAAAAAAAAAAAAAAAAAAAAAAAAAAAAAAAAAAAAAAAAAAABEgAQEBAQEBAQEBAQEBAQEBAQEBAQEBAQEBAQEBAQEBAQEBAQEBAQEBAQEBAQEBAQEBAQEBAQEBAQEBAQEBAQEBAQEBAQEBAQEBAQEBAQEBAQEBAQEBAQEBAQEBAQEBAQEBAQEBAQEBAQEBAQEBAQEBAQEBAQEBAQEBAQEBAQEBAQEBAQEBAQEBAQEBAQEBAQEBAQEBAQEBdxIAAAAAAAAAAAAAAAAAAAAAAAAAAAAAAAAAAAAAAAAAAAAAAAAAAAAAAAAAAAAAAAAAAAAAAAAAAAAAAAAAAAAAAAAAAAAAAAAAAAAAAAAAEFtyAQEBAQEBAQEBAQEBAQEBAQFRajgRAAAAABxxAQEBAQEBAQEBAQEBAQEBAQEBAQEBAQEBAAEBAQEBAQEBAQEBATN4AAAAAAAAAAAAAAAAAAAAAAAAAAAAAAAAAAAAAAAAAAAAAAAAAAAAAAAAAAAAAAAAAAAAAAAAAAAAAAAAAAAAAAAAAAAAAAAAAAAAAAAAAAAAAAAAAAAAAAAAAAAAAAAAAAAAAAAAAAAAAAAAAAAAAAAAAAAAAAAAAAAAAAAAABFjSwEBAQEBAQEBAQEBAQEBAQEBAQEBAQEBAQEBAQEBAQEBAQEBAQEBAQEBAQEBAQEBAQEBAQEBAQEBAQEBAQEBAQEBAQEBAQEBAQEBAQEBAQEBAQEBAQEBAQEBAQEEYA8AAAAAAAAAAAAAAAAAAAAAAAAAAAAAAAAAAAAAAAAAAAAAAAAAAAAAAAAAAAAAAAAAAAAAAAAAAAAAAAAAAAAAAAAAAAAAAAAAAAAAAAAAAAAAAAAAAAAAAAAAAAAAAAAAAAAAAAAAAAAAAAAAAAAAAAAAAAAAAAAAAAAAAAAAHwEBAQEBAQEBAQEBAQEBAQEBAQEBAQEBAQEBAQEBAQEBAQEBAQEBAQEBAQEBAQEBAQEBAQEBAQEBAQEBAQEBAQEBAQEBAQEBAQEBAQEBAQEBAQEBAQEBAQEBAQEBAQEBAQEBAQEBAQEBAQEBAQEBAQEBAQEBAQEBAQEBAQEBAQEBAQEBAQEBAQEBAQEBAQEBAQEBAQEBAVsRAAAAAAAAAAAAAAAAAAAAAAAAAAAAAAAAAAAAAAAAAAAAAAAAAAAAAAAAAAAAAAAAAAAAAAAAAAAAAAAAAAAAAAAAAAAAAAAAAAAAAAAnKTMBAQEBAQEBAQEBAQEBAQEBAQEBAQFndkUlY0JUAQEBAQEBAQEBAQEBAQEBAQEBAQEBAQEBAQABAQEBAQEBAQEBAQFjAAAAAAAAAAAAAAAAAAAAAAAAAAAAAAAAAAAAAAAAAAAAAAAAAAAAAAAAAAAAAAAAAAAAAAAAAAAAAAAAAAAAAAAAAAAAAAAAAAAAAAAAAAAAAAAAAAAAAAAAAAAAAAAAAAAAAAAAAAAAAAAAAAAAAAAAAAAAAAAAAAAAAAAAACw4WQEBAQEBAQEBAQEBAQEBAQEBAQEBAQEBAQEBAQEBAQEBAQEBAQEBAQEBAQEBAQEBAQEBAQEBAQEBAQEBAQEBAQEBAQEBAQEBAQEBAQEBAQEBAQEBAQEBAQEBAQEBAW1gLAAAAAAAAAAAAAAAAAAAAAAAAAAAAAAAAAAAAAAAAAAAAAAAAAAAAAAAAAAAAAAAAAAAAAAAAAAAAAAAAAAAAAAAAAAAAAAAAAAAAAAAAAAAAAAAAAAAAAAAAAAAAAAAAAAAAAAAAAAAAAAAAAAAAAAAAAAAAAAAAAAAAAAAABxPAQEBAQEBAQEBAQEBAQEBAQEBAQEBAQEBAQEBAQEBAQEBAQEBAQEBAQEBAQEBAQEBAQEBAQEBAQEBAQEBAQEBAQEBAQEBAQEBAQEBAQEBAQEBAQEBAQEBAQEBAQEBAQEBAQEBAQEBAQEBAQEBAQEBAQEBAQEBAQEBAQEBAQEBAQEBAQEBAQEBAQEBAQEBAQEBAQEBAQFbEQAAAAAAAAAAAAAAAAAAAAAAAAAAAAAAAAAAAAAAAAAAAAAAAAAAAAAAAAAAAAAAAAAAAAAAAAAAAAAAAAAAAAAAAAAAAAAAAAAAAAA6RQIBAQEBAQEBAQEBAQEBAQEBAQEBAQEBAQEBZXsBAQEBAQEBAQEBAQEBAQEBAQEBAQEBAQEBAQEAAQEBAQEBAQEBAQF8PQAAAAAAAAAAAAAAAAAAAAAAAAAAAAAAAAAAAAAAAAAAAAAAAAAAAAAAAAAAAAAAAAAAAAAAAAAAAAAAAAAAAAAAAAAAAAAAAAAAAAAAAAAAAAAAAAAAAAAAAAAAAAAAAAAAAAAAAAAAAAAAAAAAAAAAAAAAAAAAAAAAAAAAABJzAQEBAQEBAQEBAQEBAQEBAQEBAQEBAQEBAQEBAQEBAQEBAQEBAQEBAQEBAQEBAQEBAQEBAQEBAQEBAQEBAQEBAQEBAQEBAQEBAQEBAQEBAQEBAQEBAQEBAQEBAQEBAQEBAVIQAAAAAAAAAAAAAAAAAAAAAAAAAAAAAAAAAAAAAAAAAAAAAAAAAAAAAAAAAAAAAAAAAAAAAAAAAAAAAAAAAAAAAAAAAAAAAAAAAAAAAAAAAAAAAAAAAAAAAAAAAAAAAAAAAAAAAAAAAAAAAAAAAAAAAAAAAAAAAAAAAAAAAAARJQEBAQEBAQEBAQEBAQEBAQEBAQEBAQEBAQEBAQEBAQEBAQEBAQEBAQEBAQEBAQEBAQEBAQEBAQEBAQEBAQEBAQEBAQEBAQEBAQEBAQEBAQEBAQEBAQEBAQEBAQEBAQEBAQEBAQEBAQEBAQEBAQEBAQEBAQEBAQEBAQEBAQEBAQEBAQEBAQEBAQEBAQEBAQEBAQEBAQEBdxIAAAAAAAAAAAAAAAAAAAAAAAAAAAAAAAAAAAAAAAAAAAAAAAAAAAAAAAAAAAAAAAAAAAAAAAAAAAAAAAAAAAAAAAAAAAAAAAAAAAAAGAEBAQEBAQEBAQEBAQEBAQEBAQEBAQEBAQEBAQEBAQEBAQEBAQEBAQEBAQEBAQEBAQEBAQEBAQEBAAEBAQEBAQEBAQEBCwoAAAAAAAAAAAAAAAAAAAAAAAAAAAAAAAAAAAAAAAAAAAAAAAAAAAAAAAAAAAAAAAAAAAAAAAAAAAAAAAAAAAAAAAAAAAAAAAAAAAAAAAAAAAAAAAAAAAAAAAAAAAAAAAAAAAAAAAAAAAAAAAAAAAAAAAAAAAAAAAAAAAAAAEQXAQEBAQEBAQEBAQEBAQEBAQEBAQEBAQEBAQEBAQEBAQEBAQEBAQEBAQEBAQEBAQEBAQEBAQEBAQEBAQEBAQEBAQEBAQEBAQEBAQEBAQEBAQEBAQEBAQEBAQEBAQEBAQEBAQEBGDoAAAAAAAAAAAAAAAAAAAAAAAAAAAAAAAAAAAAAAAAAAAAAAAAAAAAAAAAAAAAAAAAAAAAAAAAAAAAAAAAAAAAAAAAAAAAAAAAAAAAAAAAAAAAAAAAAAAAAAAAAAAAAAAAAAAAAAAAAAAAAAAAAAAAAAAAAAAAAAAAAAAAAABwBAQEBAQEBAQEBAQEBAQEBAQEBAQEBAQEBAQEBAQEBAQEBAQEBAQEBAQEBAQEBAQEBAQEBAQEBAQEBAQEBAQEBAQEBAQEBAQEBAQEBAQEBAQEBAQEBAQEBAQEBAQEBAQEBAQEBAQEBAQEBAQEBAQEBAQEBAQEBAQEBAQEBAQEBAQEBAQEBAQEBAQEBAQEBAQEBAQEBAQF4EAAAAAAAAAAAAAAAAAAAAAAAAAAAAAAAAAAAAAAAAAAAAAAAAAAAAAAAAAAAAAAAAAAAAAAAAAAAAAAAAAAAAAAAAAAAAAAAAAAATQEBAQEBAQEBAQEBAQEBAQEBAQEBAQEBAQEBAQEBAQEBAQEBAQEBAQEBAQEBAQEBAQEBAQEBAQEBAQABAQEBAQEBAQEBAVMPAAAAAAAAAAAAAAAAAAAAAAAAAAAAAAAAAAAAAAAAAAAAAAAAAAAAAAAAAAAAAAAAAAAAAAAAAAAAAAAAAAAAAAAAAAAAAAAAAAAAAAAAAAAAAAAAAAAAAAAAAAAAAAAAAAAAAAAAAAAAAAAAAAAAAAAAAAAAAAAAAAAAEAlyAQEBAQEBAQEBAQEBAQEBAQEBAQEBAQEBAQEBAQEBAQEBAQEBAQEBAQEBAQEBAQEBAQEBAQEBAQEBAQEBAQEBAQEBAQEBAQEBAQEBAQEBAQEBAQEBAQEBAQEBAQEBAQEBAQEBAQEDHBEAAAAAAAAAAAAAAAAAAAAAAAAAAAAAAAAAAAAAAAAAAAAAAAAAAAAAAAAAAAAAAAAAAAAAAAAAAAAAAAAAAAAAAAAAAAAAAAAAAAAAAAAAAAAAAAAAAAAAAAAAAAAAAAAAAAAAAAAAAAAAAAAAAAAAAAAAAAAAAAAAAAAKDQEBAQEBAQEBAQEBAQEBAQEBAQEBAQEBAQEBAQEBAQEBAQEBAQEBAQEBAQEBAQEBAQEBAQEBAQEBAQEBAQEBAQEBAQEBAQEBAQEBAQEBAQEBAQEBAQEBAQEBAQEBAQEBAQEBAQEBAQEBAQEBAQEBAQEBAQEBAQEBAQEBAQEBAQEBAQEBAQEBAQEBAQEBAQEBAQEBAQEBb2ARAAAAAAAAAAAAAAAAAAAAAAAAAAAAAAAAHRNDKiJIbRdJMRIAAAAAAAAAAAAAAAAAAAAAAAAAAAAAAAAAAAAAAAAAAAAAAAAAACIBAQEBAQEBAQEBAQEBAQEBAQEBAQEBAQEBAQEBAQEBAQEBAQEBAQEBAQEBAQEBAQEBAQEBAQEBAQEAAQEBAQEBAQEBAQEAAAAAAAAAAAAAAAAAAAAAAAAAAAAAAAAAAAAAAAAAAAAAAAAAAAAAAAAAAAAAAAAAAAAAAAAAAAAAAAAAAAAAAAAAAAAAAAAAAAAAAAAAAAAAAAAAAAAAAAAAAAAAAAAAAAAAAAAAAAAAAAAAAAAAAAAAAAAAAAAAAAAALAl8AQEBAQEBAQEBAQEBAQEBAQEBAQEBAQEBAQEBAQEBAQEBAQEBAQEBAQEBAQEBAQEBAQEBAQEBAQEBAQEBAQEBAQEBAQEBAQEBAQEBAQEBAQEBAQEBAQEBAQEBAQEBAQEBAQEBAQEBAQM4EgAAAAAAAAAAAAAAAAAAAAAAAAAAAAAAAAAAAAAAAAAAAAAAAAAAAAAAAAAAAAAAAAAAAAAAAAAAAAAAAAAAAAAAAAAAAAAAAAAAAAAAAAAAAAAAAAAAAAAAAAAAAAAAAAAAAAAAAAAAAAAAAAAAAAAAAAAAAAAAAAAADx4BAQEBAQEBAQEBAQEBAQEBAQEBAQEBAQEBAQEBAQEBAQEBAQEBAQEBAQEBAQEBAQEBAQEBAQEBAQEBAQEBAQEBAQEBAQEBAQEBAQEBAQEBAQEBAQEBAQEBAQEBAQEBAQEBAQEBAQEBAQEBAQEBAQEBAQEBAQEBAQEBAQEBAQEBAQEBAQEBAQEBAQEBAQEBAQEBAQEBAQFpHzoAAAAAAAAAAAAAAAAAAAAAAAAAAAAAeGhRAQEBAQEBAQwNJFJBJh0AAAAAAAAAAAAAAAAAAAAAAAAAAAAAAAAAAAAAAAAAAA8BAQEBAQEBAQEBAQEBAQEBAQEBAQEBAQEBAQEBAQEBAQEBAQEBAQEBAQEBAQEBAQEBAQEBAQEBAQEBAAEBAQEBAQEBAQEBAAAAAAAAAAAAAAAAAAAAAAAAAAAAAAAAAAAAAAAAAAAAAAAAAAAAAAAAAAAAAAAAAAAAAAAAAAAAAAAAAAAAAAAAAAAAAAAAAAAAAAAAAAAAAAAAAAAAAAAAAAAAAAAAAAAAAAAAAAAAAAAAAAAAAAAAAAAAAAAAAAAAD2A0AQEBAQEBAQEBAQEBAQEBAQEBAQEBAQEBAQEBAQEBAQEBAQEBAQEBAQEBAQEBAQEBAQEBAQEBAQEBAQEBAQEBAQEBAQEBAQEBAQEBAQEBAQEBAQEBAQEBAQEBAQEBAQEBAQEBAQEBAQEBGQkRAAAAAAAAAAAAAAAAAAAAAAAAAAAAAAAAAAAAAAAAAAAAAAAAAAAAAAAAAAAAAAAAAAAAAA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FzOgAAAAAAAAAAAAAAAAAAAAAAAAAQLDwBAQEBAQEBAQEBAQEBWA1SCSgPEAAAAAAAAAAAAAAAAAAAAAAAAAAAAAAAAAAAABF4AQEBAQEBAQEBAQEBAQEBAQEBAQEBAQEBAQEBAQEBAQEBAQEBAQEBAQEBAQEBAQEBAQEBAQEBAQEBAQABAQEBAQEBAQEBAQAAAAAAAAAAAAAAAAAAAAAAAAAAAAAAAAAAAAAAAAAAAAAAAAAAAAAAAAAAAAAAAAAAAAAAAAAAAAAAAAAAAAAAAAAAAAAAAAAAAAAAAAAAAAAAAAAAAAAAAAAAAAAAAAAAAAAAAAAAAAAAAAAAAAAAAAAAAAAAAAAAAGEUAQEBAQEBAQEBAQEBAQEBAQEBAQEBAQEBAQEBAQEBAQEBAQEBAQEBAQEBAQEBAQEBAQEBAQEBAQEBAQEBAQEBAQEBAQEBAQEBAQEBAQEBAQEBAQEBAQEBAQEBAQEBAQEBAQEBAQEBAQEBAQF/YgAAAAAAAAAAAAAAAAAAAAAAAAAAAAAAAAAAAAAAAAAAAAAAAAAAAAAAAAAAAAAAAAAAAAAAAAAAAAAAAAAAAAAAAAAAAAAAAAAAAAAAAAAAAAAAAAAAAAAAAAAAAAAAAAAAAAAAAAAAAAAAAAAAAAAAAAAAAAAAAAAAADsBAQEBAQEBAQEBAQEBAQEBAQEBAQEBAQEBAQEBAQEBAQEBAQEBAQEBAQEBAQEBAQEBAQEBAQEBAQEBAQEBAQEBAQEBAQEBAQEBAQEBAQEBAQEBAQEBAQEBAQEBAQEBAQEBAQEBAQEBAQEBAQEBAQEBAQEBAQEBAQEBAQEBAQEBAQEBAQEBAQEBAQEBAQEBAQEBAQEBAQEBAXcSAAAAAAAAAAAAAAAAAAAAAAAAOkkBAQEBAQEBAQEBAQEBAQEBAQE1CRIAAAAAAAAAAAAAAAAAAAAAAAAAAAAAAAAAAAASHgEBAQEBAQEBAQEBAQEBAQEBAQEBAQEBAQEBAQEBAQEBAQEBAQEBAQEBAQEBAQEBAQEBAQEBAQEBAQEAAQEBAQEBAQEBAQEcDwAAAAAAAAAAAAAAAAAAAAAAAAAAAAAAAAAAAAAAAAAAAAAAAAAAAAAAAAAAAAAAAAAAAAAAAAAAAAAAAAAAAAAAAAAAAAAAAAAAAAAAAAAAAAAAAAAAAAAAAAAAAAAAAAAAAAAAAAAAAAAAAAAAAAAAAAAAAAAAACkhAQEBAQEBAQEBAQEBAQEBAQEBAQEBAQEBAQEBAQEBAQEBAQEBAQEBAQEBAQEBAQEBAQEBAQEBAQEBAQEBAQEBAQEBAQEBAQEBAQEBAQEBAQEBAQEBAQEBAQEBAQEBAQEBAQEBAQEBAQEBAQEBASEJAAAAAAAAAAAAAAAAAAAAAAAAAAAAAAAAAAAAAAAAAAAAAAAAAAAAAAAAAAAAAAAAAAAAAAAAAAAAAAAAAAAAAAAAAAAAAAAAAAAAAAAAAAAAAAAAAAAAAAAAAAAAAAAAAAAAAAAAAAAAAAAAAAAAAAAAAAAAAAAAAABBAQEBAQEBAQEBAQEBAQEBAQEBAQEBAQEBAQEBAQEBAQEBAQEBAQEBAQEBAQEBAQEBAQEBAQEBAQEBAQEBAQEBAQEBAQEBAQEBAQEBAQEBAQEBAQEBAQEBAQEBAQEBAQEBAQEBAQEBAQEBAQEBAQEBAQEBAQEBAQEBAQEBAQEBAQEBAQEBAQEBAQEBAQEBAQEBAQEBAQEBAQEBNU4PAAAAAAAAAAAAAAAAAAAAJjkBAQEBAQEBAQEBAQEBAQEBAQEBAQF9QAAAAAAAAAAAAAAAAAAAAAAAAAAAAAAAAAAALCkBAQEBAQEBAQEBAQEBAQEBAQEBAQEBAQEBAQEBAQEBAQEBAQEBAQEBAQEBAQEBAQEBAQEBAQEBAQEBAAEBAQEBAQEBAQEBaHgAAAAAAAAAAAAAAAAAAAAAAAAAAAAAAAAAAAAAAAAAAAAAAAAAAAAAAAAAAAAAAAAAAAAAAAAAAAAAAAAAAAAAAAAAAAAAAAAAAAAAAAAAAAAAAAAAAAAAAAAAAAAAAAAAAAAAAAAAAAAAAAAAAAAAAAAAAAAAEGE/AQEBAQEBAQEBAQEBAQEBAQEBAQEBAQEBAQEBAQEBAQEBAQEBAQEBAQEBAQEBAQEBAQEBAQEBAQEBAQEBAQEBAQEBAQEBAQEBAQEBAQEBAQEBAQEBAQEBAQEBAQEBAQEBAQEBAQEBAQEBAQEBAQEBcB4PAAAAAAAAAAAAAAAAAAAAAAAAAAAAAAAAAAAAAAAAAAAAAAAAAAAAAAAAAAAAAAAAAAAAAAAAAAAAAAAAAAAAAAAAAAAAAAAAAAAAAAAAAAAAAAAAAAAAAAAAAAAAAAAAAAAAAAAAAAAAAAAAAAAAAAAAAAAAAAAALHABAQEBAQEBAQEBAQEBAQEBAQEBAQEBAQEBAQEBAQEBAQEBAQEBAQEBAQEBAQEBAQEBAQEBAQEBAQEBAQEBAQEBAQEBAQEBAQEBAQEBAQEBAQEBAQEBAQEBAQEBAQEBAQEBAQEBAQEBAQEBAQEBAQEBAQEBAQEBAQEBAQEBAQEBAQEBAQEBAQEBAQEBAQEBAQEBAQEBAQEBAQEBdlMAAAAAAAAAAAAAAAAAYkYBAQEBAQEBAQEBAQEBAQEBAQEBAQEBATwAAAAAAAAAAAAAAAAAAAAAAAAAAAAAAAAAAB1jAQEBAQEBAQEBAQEBAQEBAQEBAQEBAQEBAQEBAQEBAQEBAQEBAQEBAQEBAQEBAQEBAQEBAQEBAQEBAQABAQEBAQEBAQEBAXAOAAAAAAAAAAAAAAAAAAAAAAAAAAAAAAAAAAAAAAAAAAAAAAAAAAAAAAAAAAAAAAAAAAAAAAAAAAAAAAAAAAAAAAAAAAAAAAAAAAAAAAAAAAAAAAAAAAAAAAAAAAAAAAAAAAAAAAAAAAAAAAAAAAAAAAAAAAAAEj1pAQEBAQEBAQEBAQEBAQEBAQEBAQEBAQEBAQEBAQEBAQEBAQEBAQEBAQEBAQEBAQEBAQEBAQEBAQEBAQEBAQEBAQEBAQEBAQEBAQEBAQEBAQEBAQEBAQEBAQEBAQEBAQEBAQEBAQEBAQEBAQEBAQEBAQF8Dg8AAAAAAAAAAAAAAAAAAAAAAAAAAAAAAAAAAAAAAAAAAAAAAAAAAAAAAAAAAAAAAAAAAAAAAAAAAAAAAAAAAAAAAAAAAAAAAAAAAAAAAAAAAAAAAAAAAAAAAAAAAAAAAAAAAAAAAAAAAAAAAAAAAAAAAAAAAAAAAABeAQEBAQEBAQEBAQEBAQEBAQEBAQEBAQEBAQEBAQEBAQEBAQEBAQEBAQEBAQEBAQEBAQEBAQEBAQEBAQEBAQEBAQEBAQEBAQEBAQEBAQEBAQEBAQEBAQEBAQEBAQEBAQEBAQEBAQEBAQEBAQEBAQEBAQEBAQEBAQEBAQEBAQEBAQEBAQEBAQEBAQEBAQEBAQEBAQEBAQEBAQEBAQFXOBAAAAAAAAAAAAAAPQgBAQEBAQEBAQEBAQEBAQEBAQEBAQEBAQF+QAAAAAAAAAAAAAAAAAAAAAAAAAAAAAAAAAAnPgEBAQEBAQEBAQEBAQEBAQEBAQEBAQEBAQEBAQEBAQEBAQEBAQEBAQEBAQEBAQEBAQEBAQEBAQEBAQEAAQEBAQEBAQEBAQEBVhEAAAAAAAAAAAAAAAAAAAAAAAAAAAAAAAAAAAAAAAAAAAAAAAAAAAAAAAAAAAAAAAAAAAAAAAAAAAAAAAAAAAAAAAAAAAAAAAAAAAAAAAAAAAAAAAAAAAAAAAAAAAAAAAAAAAAAAAAAAAAAAAAAAAAAAAAAEDEXAQEBAQEBAQEBAQEBAQEBAQEBAQEBAQEBAQEBAQEBAQEBAQEBAQEBAQEBAQEBAQEBAQEBAQEBAQEBAQEBAQEBAQEBAQEBAQEBAQEBAQEBAQEBAQEBAQEBAQEBAQEBAQEBAQEBAQEBAQEBAQEBAQEBAQEBAQ0xEAAAAAAAAAAAAAAAAAAAAAAAAAAAAAAAAAAAAAAAAAAAAAAAAAAAAAAAAAAAAAAAAAAAAAAAAAAAAAAAAAAAAAAAAAAAAAAAAAAAAAAAAAAAAAAAAAAAAAAAAAAAAAAAAAAAAAAAAAAAAAAAAAAAAAAAAAAAAAAAE0wBAQEBAQEBAQEBAQEBAQEBAQEBAQEBAQEBAQEBAQEBAQEBAQEBAQEBAQEBAQEBAQEBAQEBAQEBAQEBAQEBAQEBAQEBAQEBAQEBAQEBAQEBAQEBAQEBAQEBAQEBAQEBAQEBAQEBAQEBAQEBAQEBAQEBAQEBAQEBAQEBAQEBAQEBAQEBAQEBAQEBAQEBAQEBAQEBAQEBAQEBAQEBAX8eLBAAAAAAAAARCjsBAQEBAQEBAQEBAQEBAQEBAQEBAQEBAQEBAUUAAAAAAAAAAAAAAAAAAAAAAAAAAAAAAAAAOlIBAQEBAQEBAQEBAQEBAQEBAQEBAQEBAQEBAQEBAQEBAQEBAQEBAQEBAQEBAQEBAQEBAQEBAQEBAQEBAAEBAQEBAQEBAQEBAU8oAAAAAAAAAAAAAAAAAAAAAAAAAAAAAAAAAAAAAAAAAAAAAAAAAAAAAAAAAAAAAAAAAAAAAAAAAAAAAAAAAAAAAAAAAAAAAAAAAAAAAAAAAAAAAAAAAAAAAAAAAAAAAAAAAAAAAAAAAAAAAAAAAAAAAAAAADogAQEBAQEBAQEBAQEBAQEBAQEBAQEBAQEBAQEBAQEBAQEBAQEBAQEBAQEBAQEBAQEBAQEBAQEBAQEBAQEBAQEBAQEBAQEBAQEBAQEBAQEBAQEBAQEBAQEBAQEBAQEBAQEBAQEBAQEBAQEBAQEBAQEBAQEBAQEBDToAAAAAAAAAAAAAAAAAAAAAAAAAAAAAAAAAAAAAAAAAAAAAAAAAAAAAAAAAAAAAAAAAAAAAAAAAAAAAAAAAAAAAAAAAAAAAAAAAAAAAAAAAAAAAAAAAAAAAAAAAAAAAAAAAAAAAAAAAAAAAAAAAAAAAAAAAAAAAACx1AQEBAQEBAQEBAQEBAQEBAQEBAQEBAQEBAQEBAQEBAQEBAQEBAQEBAQEBAQEBAQEBAQEBAQEBAQEBAQEBAQEBAQEBAQEBAQEBAQEBAQEBAQEBAQEBAQEBAQEBAQEBAQEBAQEBAQEBAQEBAQEBAQEBAQEBAQEBAQEBAQEBAQEBAQEBAQEBAQEBAQEBAQEBAQEBAQEBAQEBAQEBAQEBAXMSAAAAAAAAUzsBAQEBAQEBAQEBAQEBAQEBAQEBAQEBAQEBAQEIAAAAAAAAAAAAAAAAAAAAAAAAAAAAAAAAADpCAQEBAQEBAQEBAQEBAQEBAQEBAQEBAQEBAQEBAQEBAQEBAQEBAQEBAQEBAQEBAQEBAQEBAQEBAQEBAQABAQEBAQEBAQEBAQEBbhAAAAAAAAAAAAAAAAAAAAAAAAAAAAAAAAAAAAAAAAAAAAAAAAAAAAAAAAAAAAAAAAAAAAAAAAAAAAAAAAAAAAAAAAAAAAAAAAAAAAAAAAAAAAAAAAAAAAAAAAAAAAAAAAAAAAAAAAAAAAAAAAAAAAAAABEgAQEBAQEBAQEBAQEBAQEBAQEBAQEBAQEBAQEBAQEBAQEBAQEBAQEBAQEBAQEBAQEBAQEBAQEBAQEBAQEBAQEBAQEBAQEBAQEBAQEBAQEBAQEBAQEBAQEBAQEBAQEBAQEBAQEBAQEBAQEBAQEBAQEBAQEBAQEBAQEYEQAAAAAAAAAAAAAAAAAAAAAAAAAAAAAAAAAAAAAAAAAAAAAAAAAAAAAAAAAAAAAAAAAAAAAAAAAAAAAAAAAAAAAAAAAAAAAAAAAAAAAAAAAAAAAAAAAAAAAAAAAAAAAAAAAAAAAAAAAAAAAAAAAAAAAAAAAAAAAQGwEBAQEBAQEBAQEBAQEBAQEBAQEBAQEBAQEBAQEBAQEBAQEBAQEBAQEBAQEBAQEBAQEBAQEBAQEBAQEBAQEBAQEBAQEBAQEBAQEBAQEBAQEBAQEBAQEBAQEBAQEBAQEBAQEBAQEBAQEBAQEBAQEBAQEBAQEBAQEBAQEBAQEBAQEBAQEBAQEBAQEBAQEBAQEBAQEBAQEBAQEBAQEBAQEBVDgAAAARgD8BAQEBAQEBAQEBAQEBAQEBAQEBAQEBAQEBAQEBIgAAAAAAAAAAAAAAAAAAAAAAAAAAAAAAAAAKXQEBAQEBAQEBAQEBAQEBAQEBAQEBAQEBAQEBAQEBAQEBAQEBAQEBAQEBAQEBAQEBAQEBAQEBAQEBAQEAAQEBAQEBAQEBAQEBAQFFAAAAAAAAAAAAAAAAAAAAAAAAAAAAAAAAAAAAAAAAAAAAAAAAAAAAAAAAAAAAAAAAAAAAAAAAAAAAAAAAAAAAAAAAAAAAAAAAAAAAAAAAAAAAAAAAAAAAAAAAAAAAAAAAAAAAAAAAAAAAAAAAAAAAAABaAQEBAQEBAQEBAQEBAQEBAQEBAQEBAQEBAQEBAQEBAQEBAQEBAQEBAQEBAQEBAQEBAQEBAQEBAQEBAQEBAQEBAQEBAQEBAQEBAQEBAQEBAQEBAQEBAQEBAQEBAQEBAQEBAQEBAQEBAQEBAQEBAQEBAQEBAQEBAQEBAV0AAAAAAAAAAAAAAAAAAAAAAAAAAAAAAAAAAAAAAAAAAAAAAAAAAAAAAAAAAAAAAAAAAAAAAAAAAAAAAAAAAAAAAAAAAAAAAAAAAAAAAAAAAAAAAAAAAAAAAAAAAAAAAAAAAAAAAAAAAAAAAAAAAAAAAAAAAAAAAD4BAQEBAQEBAQEBAQEBAQEBAQEBAQEBAQEBAQEBAQEBAQEBAQEBAQEBAQEBAQEBAQEBAQEBAQEBAQEBAQEBAQEBAQEBAQEBAQEBAQEBAQEBAQEBAQEBAQEBAQEBAQEBAQEBAQEBAQEBAQEBAQEBAQEBAQEBAQEBAQEBAQEBAQEBAQEBAQEBAQEBAQEBAQEBAQEBAQEBAQEBAQEBAQEBAQEBck91aQEBAQEBAQEBAQEBAQEBAQEBAQEBAQEBAQEBAQEBAQEcEAAAAAAAAAAAAAAAAAAAAAAAAAAAAAAAeBsBAQEBAQEBAQEBAQEBAQEBAQEBAQEBAQEBAQEBAQEBAQEBAQEBAQEBAQEBAQEBAQEBAQEBAQEBAQEBAAEBAQEBAQEBAQEBAQEBZWMQAAAAAAAAAAAAAAAAAAAAAAAAAAAAAAAAAAAAAAAAAAAAAAAAAAAAAAAAAAAAAAAAAAAAAAAAAAAAAAAAAAAAAAAAAAAAAAAAAAAAAAAAAAAAAAAAAAAAAAAAAAAAAAAAAAAAAAAAAAAAAAAAABApAQEBAQEBAQEBAQEBAQEBAQEBAQEBAQEBAQEBAQEBAQEBAQEBAQEBAQEBAQEBAQEBAQEBAQEBAQEBAQEBAQEBAQEBAQEBAQEBAQEBAQEBAQEBAQEBAQEBAQEBAQEBAQEBAQEBAQEBAQEBAQEBAQEBAQEBAQEBAQEBAQEBOA8AAAAAAAAAAAAAAAAAAAAAAAAAAAAAAAAAAAAAAAAAAAAAAAAAAAAAAAAAAAAAAAAAAAAAAAAAAAAAAAAAAAAAAAAAAAAAAAAAAAAAAAAAAAAAAAAAAAAAAAAAAAAAAAAAAAAAAAAAAAAAAAAAAAAAAAAAAAAeSwEBAQEBAQEBAQEBAQEBAQEBAQEBAQEBAQEBAQEBAQEBAQEBAQEBAQEBAQEBAQEBAQEBAQEBAQEBAQEBAQEBAQEBAQEBAQEBAQEBAQEBAQEBAQEBAQEBAQEBAQEBAQEBAQEBAQEBAQEBAQEBAQEBAQEBAQEBAQEBAQEBAQEBAQEBAQEBAQEBAQEBAQEBAQEBAQEBAQEBAQEBAQEBAQEBAQEBAQEBAQEBAQEBAQEBAQEBAQEBAQEBAQEBAQEBAQEBAQEBJBEAAAAAAAAAAAAAAAAAAAAAAAAAAAAAAEB2AQEBAQEBAQEBAQEBAQEBAQEBAQEBAQEBAQEBAQEBAQEBAQEBAQEBAQEBAQEBAQEBAQEBAQEBAQEBAQABAQEBAQEBAQEBAQEBAQFRDh0QAAAAAAAAAAAAAAAAAAAAAAAAAAAAAAAAAAAAAAAAAAAAAAAAAAAAAAAAAAAAAAAAAAAAAAAAAAAAAAAAAAAAAAAAAAAAAAAAAAAAAAAAAAAAAAAAAAAAAAAAAAAAAAAAAAAAAAAAAAAAABB4bQEBAQEBAQEBAQEBAQEBAQEBAQEBAQEBAQEBAQEBAQEBAQEBAQEBAQEBAQEBAQEBAQEBAQEBAQEBAQEBAQEBAQEBAQEBAQEBAQEBAQEBAQEBAQEBAQEBAQEBAQEBAQEBAQEBAQEBAQEBAQEBAQEBAQEBAQEBAQEBAQEBAXIyEAAAAAAAAAAAAAAAAAAAAAAAAAAAAAAAAAAAAAAAAAAAAAAAAAAAAAAAAAAAAAAAAAAAAAAAAAAAAAAAAAAAAAAAAAAAAAAAAAAAAAAAAAAAAAAAAAAAAAAAAAAAAAAAAAAAAAAAAAAAAAAAAAAAAAAAAAAARDMBAQEBAQEBAQEBAQEBAQEBAQEBAQEBAQEBAQEBAQEBAQEBAQEBAQEBAQEBAQEBAQEBAQEBAQEBAQEBAQEBAQEBAQEBAQEBAQEBAQEBAQEBAQEBAQEBAQEBAQEBAQEBAQEBAQEBAQEBAQEBAQEBAQEBAQEBAQEBAQEBAQEBAQEBAQEBAQEBAQEBAQEBAQEBAQEBAQEBAQEBAQEBAQEBAQEBAQEBAQEBAQEBAQEBAQEBAQEBAQEBAQEBAQEBAQEBAQEBASEsAAAAAAAAAAAAAAAAAAAAAAAAAAAAAABEOQEBAQEBAQEBAQEBAQEBAQEBAQEBAQEBAQEBAQEBAQEBAQEBAQEBAQEBAQEBAQEBAQEBAQEBAQEBAQEAAQEBAQEBAQEBAQEBAQEBAQF6OgAAAAAAAAAAAAAAAAAAAAAAAAAAAAAAAAAAAAAAAAAAAAAAAAAAAAAAAAAAAAAAAAAAAAAAAAAAAAAAAAAAAAAAAAAAAAAAAAAAAAAAAAAAAAAAAAAAAAAAAAAAAAAAAAAAAAAAAAAAAAAKSQEBAQEBAQEBAQEBAQEBAQEBAQEBAQEBAQEBAQEBAQEBAQEBAQEBAQEBAQEBAQEBAQEBAQEBAQEBAQEBAQEBAQEBAQEBAQEBAQEBAQEBAQEBAQEBAQEBAQEBAQEBAQEBAQEBAQEBAQEBAQEBAQEBAQEBAQEBAQEBAQEBAQEBPAoAAAAAAAAAAAAAAAAAAAAAAAAAAAAAAAAAAAAAAAAAAAAAAAAAAAAAAAAAAAAAAAAAAAAAAAAAAAAAAAAAAAAAAAAAAAAAAAAAAAAAAAAAAAAAAAAAAAAAAAAAAAAAAAAAAAAAAAAAAAAAAAAAAAAAAAAAACd6AQEBAQEBAQEBAQEBAQEBAQEBAQEBAQEBAQEBAQEBAQEBAQEBAQEBAQEBAQEBAQEBAQEBAQEBAQEBAQEBAQEBAQEBAQEBAQEBAQEBAQEBAQEBAQEBAQEBAQEBAQEBAQEBAQEBAQEBAQEBAQEBAQEBAQEBAQEBAQEBAQEBAQEBAQEBAQEBAQEBAQEBAQEBAQEBAQEBAQEBAQEBAQEBAQEBAQEBAQEBAQEBAQEBAQEBAQEBAQEBAQEBAQEBAQEBAQEBAQEBJwAAAAAAAAAAAAAAAAAAAAAAAAAAAAAAUxcBAQEBAQEBAQEBAQEBAQEBAQEBAQEBAQEBAQEBAQEBAQEBAQEBAQEBAQEBAQEBAQEBAQEBAQEBAQEBAAEBAQEBAQEBAQEBAQEBAQEBASFWAAAAAAAAAAAAAAAAAAAAAAAAAAAAAAAAAAAAAAAAAAAAAAAAAAAAAAAAAAAAAAAAAAAAAAAAAAAAAAAAAAAAAAAAAAAAAAAAAAAAAAAAAAAAAAAAAAAAAAAAAAAAAAAAAAAAAAAAAAAQVgEBAQEBAQEBAQEBAQEBAQEBAQEBAQEBAQEBAQEBAQEBAQEBAQEBAQEBAQEBAQEBAQEBAQEBAQEBAQEBAQEBAQEBAQEBAQEBAQEBAQEBAQEBAQEBAQEBAQEBAQEBAQEBAQEBAQEBAQEBAQEBAQEBAQEBAQEBAQEBAQEBAQEBAQF6EAAAAAAAAAAAAAAAAAAAAAAAAAAAAAAAAAAAAAAAAAAAAAAAAAAAAAAAAAAAAAAAAAAAAAAAAAAAAAAAAAAAAAAAAAAAAAAAAAAAAAAAAAAAAAAAAAAAAAAAAAAAAAAAAAAAAAAAAAAAAAAAAAAAAAAAAAA6PAEBAQEBAQEBAQEBAQEBAQEBAQEBAQEBAQEBAQEBAQEBAQEBAQEBAQEBAQEBAQEBAQEBAQEBAQEBAQEBAQEBAQEBAQEBAQEBAQEBAQEBAQEBAQEBAQEBAQEBAQEBAQEBAQEBAQEBAQEBAQEBAQEBAQEBAQEBAQEBAQEBAQEBAQEBAQEBAQEBAQEBAQEBAQEBAQEBAQEBAQEBAQEBAQEBAQEBAQEBAQEBAQEBAQEBAQEBAQEBAQEBAQEBAQEBAQEBAQEBAS0sAAAAAAAAAAAAAAAAAAAAAAAAAAAAAGI/AQEBAQEBAQEBAQEBAQEBAQEBAQEBAQEBAQEBAQEBAQEBAQEBAQEBAQEBAQEBAQEBAQEBAQEBAQEBAQABAQEBAQEBAQEBAQEBAQEBAQEBASsKEQAAAAAAAAAAAAAAAAAAAAAAAAAAAAAAAAAAAAAAAAAAAAAAAAAAAAAAAAAAAAAAAAAAAAAAAAAAAAAAAAAAAAAAAAAAAAAAAAAAAAAAAAAAAAAAAAAAAAAAAAAAAAAAAAAAAAAAKWkBAQEBAQEBAQEBAQEBAQEBAQEBAQEBAQEBAQEBAQEBAQEBAQEBAQEBAQEBAQEBAQEBAQEBAQEBAQEBAQEBAQEBAQEBAQEBAQEBAQEBAQEBAQEBAQEBAQEBAQEBAQEBAQEBAQEBAQEBAQEBAQEBAQEBAQEBAQEBAQEBAQEBAQEBKiUAAAAAAAAAAAAAAAAAAAAAAAAAAAAAAAAAAAAAAAAAAAAAAAAAAAAAAAAAAAAAAAAAAAAAAAAAAAAAAAAAAAAAAAAAAAAAAAAAAAAAAAAAAAAAAAAAAAAAAAAAAAAAAAAAAAAAAAAAAAAAAAAAAAAAAAAAUyABAQEBAQEBAQEBAQEBAQEBAQEBAQEBAQEBAQEBAQEBAQEBAQEBAQEBAQEBAQEBAQEBAQEBAQEBAQEBAQEBAQEBAQEBAQEBAQEBAQEBAQEBAQEBAQEBAQEBAQEBAQEBAQEBAQEBAQEBAQEBAQEBAQEBAQEBAQEBAQEBAQEBAQEBAQEBAQEBAQEBAQEBAQEBAQEBAQEBAQEBAQEBAQEBAQEBAQEBAQEBAQEBAQEBAQEBAQEBAQEBAQEBAQEBAQEBAQEBAQENJgAAAAAAAAAAAAAAAAAAAAAAAAAAABETAQEBAQEBAQEBAQEBAQEBAQEBAQEBAQEBAQEBAQEBAQEBAQEBAQEBAQEBAQEBAQEBAQEBAQEBAQEBAQEAAQEBAQEBAQEBAQEBAQEBAQEBAQEBGYAKAAAAAAAAAAAAAAAAAAAAAAAAAAAAAAAAAAAAAAAAAAAAAAAAAAAAAAAAAAAAAAAAAAAAAAAAAAAAAAAAAAAAAAAAAAAAAAAAAAAAAAAAAAAAAAAAAAAAAAAAAAAAAAAAAAAAOlcBAQEBAQEBAQEBAQEBAQEBAQEBAQEBAQEBAQEBAQEBAQEBAQEBAQEBAQEBAQEBAQEBAQEBAQEBAQEBAQEBAQEBAQEBAQEBAQEBAQEBAQEBAQEBAQEBAQEBAQEBAQEBAQEBAQEBAQEBAQEBAQEBAQEBAQEBAQEBAQEBAQEBAQEBAQEjOgAAAAAAAAAAAAAAAAAAAAAAAAAAAAAAAAAAAAAAAAAAAAAAAAAAAAAAAAAAAAAAAAAAAAAAAAAAAAAAAAAAAAAAAAAAAAAAAAAAAAAAAAAAAAAAAAAAAAAAAAAAAAAAAAAAAAAAAAAAAAAAAAAAAAAAAAlyAQEBAQEBAQEBAQEBAQEBAQEBAQEBAQEBAQEBAQEBAQEBAQEBAQEBAQEBAQEBAQEBAQEBAQEBAQEBAQEBAQEBAQEBAQEBAQEBAQEBAQEBAQEBAQEBAQEBAQEBAQEBAQEBAQEBAQEBAQEBAQEBAQEBAQEBAQEBAQEBAQEBAQEBAQEBAQEBAQEBAQEBAQEBAQEBAQEBAQEBAQEBAQEBAQEBAQEBAQEBAQEBAQEBAQEBAQEBAQEBAQEBAQEBAQEBAQEBAQEBASUAAAAAAAAAAAAAAAAAAAAAAAAAABAJFgEBAQEBAQEBAQEBAQEBAQEBAQEBAQEBAQEBAQEBAQEBAQEBAQEBAQEBAQEBAQEBAQEBAQEBAQEBAQEBAAEBAQEBAQEBAQEBAQEBAQEBAQEBAQEiekAQAAAAAAAAAAAAAAAAAAAAAAAAAAAAAAAAAAAAAAAAAAAAAAAAAAAAAAAAAAAAAAAAAAAAAAAAAAAAAAAAAAAAAAAAAAAAAAAAAAAAAAAAAAAAAAAAAAAAAAAAAAAAAAAAAD4BAQEBAQEBAQEBAQEBAQEBAQEBAQEBAQEBAQEBAQEBAQEBAQEBAQEBAQEBAQEBAQEBAQEBAQEBAQEBAQEBAQEBAQEBAQEBAQEBAQEBAQEBAQEBAQEBAQEBAQEBAQEBAQEBAQEBAQEBAQEBAQEBAQEBAQEBAQEBAQEBAQEBAQEBAQEBAT4AAAAAAAAAAAAAAAAAAAAAAAAAAAAAAAAAAAAAAAAAAAAAAAAAAAAAAAAAAAAAAAAAAAAAAAAAAAAAAAAAAAAAAAAAAAAAAAAAAAAAAAAAAAAAAAAAAAAAAAAAAAAAAAAAAAAAAAAAAAAAAAAAAAAAAABWAQEBAQEBAQEBAQEBAQEBAQEBAQEBAQEBAQEBAQEBAQEBAQEBAQEBAQEBAQEBAQEBAQEBAQEBAQEBAQEBAQEBAQEBAQEBAQEBAQEBAQEBAQEBAQEBAQEBAQEBAQEBAQEBAQEBAQEBAQEBAQEBAQEBAQEBAQEBAQEBAQEBAQEBAQEBAQEBAQEBAQEBAQEBAQEBAQEBAQEBAQEBAQEBAQEBAQEBAQEBAQEBAQEBAQEBAQEBAQEBAQEBAQEBAQEBAQEBAQEBAQFNEgAAAAAAAAAAAAAAAAAAAAAQLEAeGQEBAQEBAQEBAQEBAQEBAQEBAQEBAQEBAQEBAQEBAQEBAQEBAQEBAQEBAQEBAQEBAQEBAQEBAQEBAQEBAQABAQEBAQEBAQEBAQEBAQEBAQEBAQEBAQEWeAAAAAAAAAAAAAAAAAAAAAAAAAAAAAAAAAAAAAAAAAAAAAAAAAAAAAAAAAAAAAAAAAAAAAAAAAAAAAAAAAAAAAAAAAAAAAAAAAAAAAAAAAAAAAAAAAAAAAAAAAAAAAAAABFRAQEBAQEBAQEBAQEBAQEBAQEBAQEBAQEBAQEBAQEBAQEBAQEBAQEBAQEBAQEBAQEBAQEBAQEBAQEBAQEBAQEBAQEBAQEBAQEBAQEBAQEBAQEBAQEBAQEBAQEBAQEBAQEBAQEBAQEBAQEBAQEBAQEBAQEBAQEBAQEBAQEBAQEBAQEBAQFcAAAAAAAAAAAAAAAAAAAAAAAAAAAAAAAAAAAAAAAAAAAAAAAAAAAAAAAAAAAAAAAAAAAAAAAAAAAAAAAAAAAAAAAAAAAAAAAAAAAAAAAAAAAAAAAAAAAAAAAAAAAAAAAAAAAAAAAAAAAAAAAAAAAAAAAAbgEBAQEBAQEBAQEBAQEBAQEBAQEBAQEBAQEBAQEBAQEBAQEBAQEBAQEBAQEBAQEBAQEBAQEBAQEBAQEBAQEBAQEBAQEBAQEBAQEBAQEBAQEBAQEBAQEBAQEBAQEBAQEBAQEBAQEBAQEBAQEBAQEBAQEBAQEBAQEBAQEBAQEBAQEBAQEBAQEBAQEBAQEBAQEBAQEBAQEBAQEBAQEBAQEBAQEBAQEBAQEBAQEBAQEBAQEBAQEBAQEBAQEBAQEBAQEBAQEBAQEBNkoAAAAAAAAAAAAAAAAAAAARRFYFAQEBAQEBAQEBAQEBAQEBAQEBAQEBAQEBAQEBAQEBAQEBAQEBAQEBAQEBAQEBAQEBAQEBAQEBAQEBAQEBAQEAAQEBAQEBAQEBAQEBAQEBAQEBAQEBAQEBAQFJCgAAAAAAAAAAAAAAAAAAAAAAAAAAAAAAAAAAAAAAAAAAAAAAAAAAAAAAAAAAAAAAAAAAAAAAAAAAAAAAAAAAAAAAAAAAAAAAAAAAAAAAAAAAAAAAAAAAAAAAAAAAAA9uAQEBAQEBAQEBAQEBAQEBAQEBAQEBAQEBAQEBAQEBAQEBAQEBAQEBAQEBAQEBAQEBAQEBAQEBAQEBAQEBAQEBAQEBAQEBAQEBAQEBAQEBAQEBAQEBAQEBAQEBAQEBAQEBAQEBAQEBAQEBAQEBAQEBAQEBAQEBAQEBAQEBAQEBAQEBAQEBAV0nAAAAAAAAAAAAAAAAAAAAAAAAAAAAAAAAAAAAAAAAAAAAAAAAAAAAAAAAAAAAAAAAAAAAAAAAAAAAAAAAAAAAAAAAAAAAAAAAAAAAAAAAAAAAAAAAAAAAAAAAAAAAAAAAAAAAAAAAAAAAAAAAAAAAMXwBAQEBAQEBAQEBAQEBAQEBAQEBAQEBAQEBAQEBAQEBAQEBAQEBAQEBAQEBAQEBAQEBAQEBAQEBAQEBAQEBAQEBAQEBAQEBAQEBAQEBAQEBAQEBAQEBAQEBAQEBAQEBAQEBAQEBAQEBAQEBAQEBAQEBAQEBAQEBAQEBAQEBAQEBAQEBAQEBAQEBAQEBAQEBAQEBAQEBAQEBAQEBAQEBAQEBAQEBAQEBAQEBAQEBAQEBAQEBAQEBAQEBAQEBAQEBAQEBAQEBAQEqTgAAAAAAABAxVi5DbEwBAQEBAQEBAQEBAQEBAQEBAQEBAQEBAQEBAQEBAQEBAQEBAQEBAQEBAQEBAQEBAQEBAQEBAQEBAQEBAQEBAQEBAQEBAAEBAQEBAQEBAQEBAQEBAQEBAQEBAQEBAQEBAW8lDwAAAAAAAAAAAAAAAAAAAAAAAAAAAAAAAAAAAAAAAAAAAAAAAAAAAAAAAAAAAAAAAAAAAAAAAAAAAAAAAAAAAAAAAAAAAAAAAAAAAAAAAAAAAAAAAAAAAAAAABB4AQEBAQEBAQEBAQEBAQEBAQEBAQEBAQEBAQEBAQEBAQEBAQEBAQEBAQEBAQEBAQEBAQEBAQEBAQEBAQEBAQEBAQEBAQEBAQEBAQEBAQEBAQEBAQEBAQEBAQEBAQEBAQEBAQEBAQEBAQEBAQEBAQEBAQEBAQEBAQEBAQEBAQEBAQEBAQEBAQEBDhAAAAAAAAAAAAAAAAAAAAAAAAAAAAAAAAAAAAAAAAAAAAAAAAAAAAAAAAAAAAAAAAAAAAAAAAAAAAAAAAAAAAAAAAAAAAAAAAAAAAAAAAAAAAAAAAAAAAAAAAAAAAAAAAAAAAAAAAAAAAAAAAAAEDMBAQEBAQEBAQEBAQEBAQEBAQEBAQEBAQEBAQEBAQEBAQEBAQEBAQEBAQEBAQEBAQEBAQEBAQEBAQEBAQEBAQEBAQEBAQEBAQEBAQEBAQEBAQEBAQEBAQEBAQEBAQEBAQEBAQEBAQEBAQEBAQEBAQEBAQEBAQEBAQEBAQEBAQEBAQEBAQEBAQEBAQEBAQEBAQEBAQEBAQEBAQEBAQEBAQEBAQEBAQEBAQEBAQEBAQEBAQEBAQEBAQEBAQEBAQEBAQEBAQEBAQEBAQEGTxgIf1gBAQEBAQEBAQEBAQEBAQEBAQEBAQEBAQEBAQEBAQEBAQEBAQEBAQEBAQEBAQEBAQEBAQEBAQEBAQEBAQEBAQEBAQEBAQEBAQEBAQABAQEBAQEBAQEBAQEBAQEBAQEBAQEBAQEBAQEBFTwoAAAAAAAAAAAAAAAAAAAAAAAAAAAAAAAAAAAAAAAAAAAAAAAAAAAAAAAAAAAAAAAAAAAAAAAAAAAAAAAAAAAAAAAAAAAAAAAAAAAAAAAAAAAAAAAAAAAAAAB4dAEBAQEBAQEBAQEBAQEBAQEBAQEBAQEBAQEBAQEBAQEBAQEBAQEBAQEBAQEBAQEBAQEBAQEBAQEBAQEBAQEBAQEBAQEBAQEBAQEBAQEBAQEBAQEBAQEBAQEBAQEBAQEBAQEBAQEBAQEBAQEBAQEBAQEBAQEBAQEBAQEBAQEBAQEBAQEBAQEBAWRTAAAAAAAAAAAAAAAAAAAAAAAAAAAAAAAAAAAAAAAAAAAAAAAAAAAAAAAAAAAAAAAAAAAAAAAAAAAAAAAAAAAAAAAAAAAAAAAAAAAAAAAAAAAAAAAAAAAAAAAAAAAAAAAAAAAAAAAAAAAAAAAAAE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IDIPAAAAAAAAAAAAAAAAAAAAAAAAAAAAAAAAAAAAAAAAAAAAAAAAAAAAAAAAAAAAAAAAAAAAAAAAAAAAAAAAAAAAAAAAAAAAAAAAAAAAAAAAAAAAAAAAAAAQYwEBAQEBAQEBAQEBAQEBAQEBAQEBAQEBAQEBAQEBAQEBAQEBAQEBAQEBAQEBAQEBAQEBAQEBAQEBAQEBAQEBAQEBAQEBAQEBAQEBAQEBAQEBAQEBAQEBAQEBAQEBAQEBAQEBAQEBAQEBAQEBAQEBAQEBAQEBAQEBAQEBAQEBAQEBAQEBAQEBAQEBUhAAAAAAAAAAAAAAAAAAAAAAAAAAAAAAAAAAAAAAAAAAAAAAAAAAAAAAAAAAAAAAAAAAAAAAAAAAAAAAAAAAAAAAAAAAAAAAAAAAAAAAAAAAAAAAAAAAAAAAAAAAAAAAAAAAAAAAAAAAAAAAEER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HKREAAAAAAAAAAAAAAAAAAAAAAAAAAAAAAAAAAAAAAAAAAAAAAAAAAAAAAAAAAAAAAAAAAAAAAAAAAAAAAAAAAAAAAAAAAAAAAAAAAAAAAAAAAAAAAAAAHTMBAQEBAQEBAQEBAQEBAQEBAQEBAQEBAQEBAQEBAQEBAQEBAQEBAQEBAQEBAQEBAQEBAQEBAQEBAQEBAQEBAQEBAQEBAQEBAQEBAQEBAQEBAQEBAQEBAQEBAQEBAQEBAQEBAQEBAQEBAQEBAQEBAQEBAQEBAQEBAQEBAQEBAQEBAQEBAQEBAQEBATssAAAAAAAAAAAAAAAAAAAAAAAAAAAAAAAAAAAAAAAAAAAAAAAAAAAAAAAAAAAAAAAAAAAAAAAAAAAAAAAAAAAAAAAAAAAAAAAAAAAAAAAAAAAAAAAAAAAAAAAAAAAAAAAAAAAAAAAAAAAAAE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F1DgAAAAAAAAAAAAAAAAAAAAAAAAAAAAAAAAAAAAAAAAAAAAAAAAAAAAAAAAAAAAAAAAAAAAAAAAAAAAAAAAAAAAAAAAAAAAAAAAAAAAAAAAAAAAAAAGsBAQEBAQEBAQEBAQEBAQEBAQEBAQEBAQEBAQEBAQEBAQEBAQEBAQEBAQEBAQEBAQEBAQEBAQEBAQEBAQEBAQEBAQEBAQEBAQEBAQEBAQEBAQEBAQEBAQEBAQEBAQEBAQEBAQEBAQEBAQEBAQEBAQEBAQEBAQEBAQEBAQEBAQEBAQEBAQEBAQEBAQEBSQAAAAAAAAAAAAAAAAAAAAAAAAAAAAAAAAAAAAAAAAAAAAAAAAAAAAAAAAAAAAAAAAAAAAAAAAAAAAAAAAAAAAAAAAAAAAAAAAAAAAAAAAAAAAAAAAAAAAAAAAAAAAAAAAAAAAAAAAAAHVJ7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TVaEQAAAAAAAAAAAAAAAAAAAAAAAAAAAAAAAAAAAAAAAAAAAAAAAAAAAAAAAAAAAAAAAAAAAAAAAAAAAAAAAAAAAAAAAAAAAAAAAAAAAAAAAAAAABIjAQEBAQEBAQEBAQEBAQEBAQEBAQEBAQEBAQEBAQEBAQEBAQEBAQEBAQEBAQEBAQEBAQEBAQEBAQEBAQEBAQEBAQEBAQEBAQEBAQEBAQEBAQEBAQEBAQEBAQEBAQEBAQEBAQEBAQEBAQEBAQEBAQEBAQEBAQEBAQEBAQEBAQEBAQEBAQEBAQEBAQEBAS8PAAAAAAAAAAAAAAAAAAAAAAAAAAAAAAAAAAAAAAAAAAAAAAAAAAAAAAAAAAAAAAAAAAAAAAAAAAAAAAAAAAAAAAAAAAAAAAAAAAAAAAAAAAAAAAAAAAAAAAAAAAAAAAAAAAAAAAAAgF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WoJLAAAAAAAAAAAAAAAAAAAAAAAAAAAAAAAAAAAAAAAAAAAAAAAAAAAAAAAAAAAAAAAAAAAAAAAAAAAAAAAAAAAAAAAAAAAAAAAAAAAAAAAAAApAQEBAQEBAQEBAQEBAQEBAQEBAQEBAQEBAQEBAQEBAQEBAQEBAQEBAQEBAQEBAQEBAQEBAQEBAQEBAQEBAQEBAQEBAQEBAQEBAQEBAQEBAQEBAQEBAQEBAQEBAQEBAQEBAQEBAQEBAQEBAQEBAQEBAQEBAQEBAQEBAQEBAQEBAQEBAQEBAQEBAQEBAQEBKQAAAAAAAAAAAAAAAAAAAAAAAAAAAAAAAAAAAAAAAAAAAAAAAAAAAAAAAAAAAAAAAAAAAAAAAAAAAAAAAAAAAAAAAAAAAAAAAAAAAAAAAAAAAAAAAAAAAAAAAAAAAAAAAAAAACweLn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b2MnAAAAAAAAAAAAAAAAAAAAAAAAAAAAAAAAAAAAAAAAAAAAAAAAAAAAAAAAAAAAAAAAAAAAAAAAAAAAAAAAAAAAAAAAAAAAAAAAAAAAAAAATwEBAQEBAQEBAQEBAQEBAQEBAQEBAQEBAQEBAQEBAQEBAQEBAQEBAQEBAQEBAQEBAQEBAQEBAQEBAQEBAQEBAQEBAQEBAQEBAQEBAQEBAQEBAQEBAQEBAQEBAQEBAQEBAQEBAQEBAQEBAQEBAQEBAQEBAQEBAQEBAQEBAQEBAQEBAQEBAQEBAQEBAQEBAQgAAAAAAAAAAAAAAAAAAAAAAAAAAAAAAAAAAAAAAAAAAAAAAAAAAAAAAAAAAAAAAAAAAAAAAAAAAAAAAAAAAAAAAAAAAAAAAAAAAAAAAAAAAAAAAAAAAAAAAAAAAAAAAAAAEUQ+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AAAAAAAAAAAAAAAAAAAAAAAAAAAAAAAAAAAAAAABw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7AAAAAAAAAAAAAAAAAAAAAAAAAAAAAAAAAAAAAAAAAAAAAAAAAAAAAAAAAAAAAAAAAAAAAAAAAAAAAAAAAAAAAAAAAAAAAAAAAAAAEVYBAQEBAQEBAQEBAQEBAQEBAQEBAQEBAQEBAQEBAQEBAQEBAQEBAQEBAQEBAQEBAQEBAQEBAQEBAQEBAQEBAQEBAQEBAQEBAQEBAQEBAQEBAQEBAQEBAQEBAQEBAQEBAQEBAQEBAQEBAQEBAQEBAQEBAQEBAQEBAQEBAQEBAQEBAQEBAQEBAQEBAQEBAQEBAWsdAAAAAAAAAAAAAAAAAAAAAAAAAAAAAAAAAAAAAAAAAAAAAAAAAAAAAAAAAAAAAAAAAAAAAAAAAAAAAAAAAAAAAAAAAAAAAAAAAAAAAAAAAAAAAAAAAAAAAAAAAAARMn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XZAAAAAAAAAAAAAAAAAAAAAAAAAAAAAAAAAAAAAAAAAAAAAAAAAAAAAAAAAAAAAAAAAAAAAAAAAAAAAAAAAAAAAAAAAAAAAAAAAACxtAQEBAQEBAQEBAQEBAQEBAQEBAQEBAQEBAQEBAQEBAQEBAQEBAQEBAQEBAQEBAQEBAQEBAQEBAQEBAQEBAQEBAQEBAQEBAQEBAQEBAQEBAQEBAQEBAQEBAQEBAQEBAQEBAQEBAQEBAQEBAQEBAQEBAQEBAQEBAQEBAQEBAQEBAQEBAQEBAQEBAQEBAQEBAQEaKAAAAAAAAAAAAAAAAAAAAAAAAAAAAAAAAAAAAAAAAAAAAAAAAAAAAAAAAAAAAAAAAAAAAAAAAAAAAAAAAAAAAAAAAAAAAAAAAAAAAAAAAAAAAAAAAAAAAAAAAAAeaj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cycAAAAAAAAAAAAAAAAAAAAAAAAAAAAAAAAAAAAAAAAAAAAAAAAAAAAAAAAAAAAAAAAAAAAAAAAAAAAAAAAAAAAAAAAAAAAAABEmAQEBAQEBAQEBAQEBAQEBAQEBAQEBAQEBAQEBAQEBAQEBAQEBAQEBAQEBAQEBAQEBAQEBAQEBAQEBAQEBAQEBAQEBAQEBAQEBAQEBAQEBAQEBAQEBAQEBAQEBAQEBAQEBAQEBAQEBAQEBAQEBAQEBAQEBAQEBAQEBAQEBAQEBAQEBAQEBAQEBAQEBAQEBAQEBASkRAAAAAAAAAAAAAAAAAAAAAAAAAAAAAAAAAAAAAAAAAAAAAAAAAAAAAAAAAAAAAAAAAAAAAAAAAAAAAAAAAAAAAAAAAAAAAAAAAAAAAAAAAAAAAAAAAAAAEVN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ItAAAAAAAAAAAAAAAAAAAAAAAAAAAAAAAAAAAAAAAAAAAAAAAAAAAAAAAAAAAAAAAAAAAAAAAAAAAAAAAAAAAAAAAAAAAAAAA6awEBAQEBAQEBAQEBAQEBAQEBAQEBAQEBAQEBAQEBAQEBAQEBAQEBAQEBAQEBAQEBAQEBAQEBAQEBAQEBAQEBAQEBAQEBAQEBAQEBAQEBAQEBAQEBAQEBAQEBAQEBAQEBAQEBAQEBAQEBAQEBAQEBAQEBAQEBAQEBAQEBAQEBAQEBAQEBAQEBAQEBAQEBAQEBAQFoOgAAAAAAAAAAAAAAAAAAAAAAAAAAAAAAAAAAAAAAAAAAAAAAAAAAAAAAAAAAAAAAAAAAAAAAAAAAAAAAAAAAAAAAAAAAAAAAAAAAAAAAAAAAAAAAAAAQJwk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XhAAAAAAAAAAAAAAAAAAAAAAAAAAAAAAAAAAAAAAAAAAAAAAAAAAAAAAAAAAAAAAAAAAAAAAAAAAAAAAAAAAAAAAAAAAAAAACX4BAQEBAQEBAQEBAQEBAQEBAQEBAQEBAQEBAQEBAQEBAQEBAQEBAQEBAQEBAQEBAQEBAQEBAQEBAQEBAQEBAQEBAQEBAQEBAQEBAQEBAQEBAQEBAQEBAQEBAQEBAQEBAQEBAQEBAQEBAQEBAQEBAQEBAQEBAQEBAQEBAQEBAQEBAQEBAQEBAQEBAQEBAQEBAQEBP0EAAAAAAAAAAAAAAAAAAAAAAAAAAAAAAAAAAAAAAAAAAAAAAAAAAAAAAAAAAAAAAAAAAAAAAAAAAAAAAAAAAAAAAAAAAAAAAAAAAAAAAAAAAAAAAAAAOj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VFhAAAAAAAAAAAAAAAAAAAAAAAAAAAAAAAAAAAAAAAAAAAAAAAAAAAAAAAAAAAAAAAAAAAAAAAAAAAAAAAAAAAAAAAAAAAAAB8BAQEBAQEBAQEBAQEBAQEBAQEBAQEBAQEBAQEBAQEBAQEBAQEBAQEBAQEBAQEBAQEBAQEBAQEBAQEBAQEBAQEBAQEBAQEBAQEBAQEBAQEBAQEBAQEBAQEBAQEBAQEBAQEBAQEBAQEBAQEBAQEBAQEBAQEBAQEBAQEBAQEBAQEBAQEBAQEBAQEBAQEBAQEBAQEBAQF0AAAAAAAAAAAAAAAAAAAAAAAAAAAAAAAAAAAAAAAAAAAAAAAAAAAAAAAAAAAAAAAAAAAAAAAAAAAAAAAAAAAAAAAAAAAAAAAAAAAAAAAAAAAAAAAPaE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RwAAAAAAAAAAAAAAAAAAAAAAAAAAAAAAAAAAAAAAAAAAAAAAAAAAAAAAAAAAAAAAAAAAAAAAAAAAAAAAAAAAAAAAAAAAAA9uAQEBAQEBAQEBAQEBAQEBAQEBAQEBAQEBAQEBAQEBAQEBAQEBAQEBAQEBAQEBAQEBAQEBAQEBAQEBAQEBAQEBAQEBAQEBAQEBAQEBAQEBAQEBAQEBAQEBAQEBAQEBAQEBAQEBAQEBAQEBAQEBAQEBAQEBAQEBAQEBAQEBAQEBAQEBAQEBAQEBAQEBAQEBAQEBAQEBGBIAAAAAAAAAAAAAAAAAAAAAAAAAAAAAAAAAAAAAAAAAAAAAAAAAAAAAAAAAAAAAAAAAAAAAAAAAAAAAAAAAAAAAAAAAAAAAAAAAAAAAAAAAAEBz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RQAAAAAAAAAAAAAAAAAAAAAAAAAAAAAAAAAAAAAAAAAAAAAAAAAAAAAAAAAAAAAAAAAAAAAAAAAAAAAAAAAAAAAAAAAAAAyNAEBAQEBAQEBAQEBAQEBAQEBAQEBAQEBAQEBAQEBAQEBAQEBAQEBAQEBAQEBAQEBAQEBAQEBAQEBAQEBAQEBAQEBAQEBAQEBAQEBAQEBAQEBAQEBAQEBAQEBAQEBAQEBAQEBAQEBAQEBAQEBAQEBAQEBAQEBAQEBAQEBAQEBAQEBAQEBAQEBAQEBAQEBAQEBAQEBAWc9AAAAAAAAAAAAAAAAAAAAAAAAAAAAAAAAAAAAAAAAAAAAAAAAAAAAAAAAAAAAAAAAAAAAAAAAAAAAAAAAAAAAAAAAAAAAAAAAAAAAAAAAJy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mAAAAAAAAAAAAAAAAAAAAAAAAAAAAAAAAAAAAAAAAAAAAAAAAAAAAAAAAAAAAAAAAAAAAAAAAAAAAAAAAAAAAAAAAAAAARQEBAQEBAQEBAQEBAQEBAQEBAQEBAQEBAQEBAQEBAQEBAQEBAQEBAQEBAQEBAQEBAQEBAQEBAQEBAQEBAQEBAQEBAQEBAQEBAQEBAQEBAQEBAQEBAQEBAQEBAQEBAQEBAQEBAQEBAQEBAQEBAQEBAQEBAQEBAQEBAQEBAQEBAQEBAQEBAQEBAQEBAQEBAQEBAQEBAQEBQgAAAAAAAAAAAAAAAAAAAAAAAAAAAAAAAAAAAAAAAAAAAAAAAAAAAAAAAAAAAAAAAAAAAAAAAAAAAAAAAAAAAAAAAAAAAAAAAAAAAAAPMgs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RAAAAAAAAAAAAAAAAAAAAAAAAAAAAAAAAAAAAAAAAAAAAAAAAAAAAAAAAAAAAAAAAAAAAAAAAAAAAAAAAAAAAAAAAAAACs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AAAAAAAAAAAAAAARPT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F4AAAAAAAAAAAAAAAAAAAAAAAAAAAAAAAAAAAAAAAAAAAAAAAAAAAAAAAAAAAAAAAAAAAAAAAAAAAAAAAAAAAAAAAAAAAvAQEBAQEBAQEBAQEBAQEBAQEBAQEBAQEBAQEBAQEBAQEBAQEBAQEBAQEBAQEBAQEBAQEBAQEBAQEBAQEBAQEBAQEBAQEBAQEBAQEBAQEBAQEBAQEBAQEBAQEBAQEBAQEBAQEBAQEBAQEBAQEBAQEBAQEBAQEBAQEBAQEBAQEBAQEBAQEBAQEBAQEBAQEBAQEBAQEBAQFsAAAAAAAAAAAAAAAAAAAAAAAAAAAAAAAAAAAAAAAAAAAAAAAAAAAAAAAAAAAAAAAAAAAAAAAAAAAAAAAAAAAAAAAAAAAAAAAAAABE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QAAAAAAAAAAAAAAAAAAAAAAAAAAAAAAAAAAAAAAAAAAAAAAAAAAAAAAAAAAAAAAAAAAAAAAAAAAAAAAAAAAAAAAAAAB4SAEBAQEBAQEBAQEBAQEBAQEBAQEBAQEBAQEBAQEBAQEBAQEBAQEBAQEBAQEBAQEBAQEBAQEBAQEBAQEBAQEBAQEBAQEBAQEBAQEBAQEBAQEBAQEBAQEBAQEBAQEBAQEBAQEBAQEBAQEBAQEBAQEBAQEBAQEBAQEBAQEBAQEBAQEBAQEBAQEBAQEBAQEBAQEBAQEBAQEBAUAAAAAAAAAAAAAAAAAAAAAAAAAAAAAAAAAAAAAAAAAAAAAAAAAAAAAAAAAAAAAAAAAAAAAAAAAAAAAAAAAAAAAAAAAAAAAAAABTO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R0AAAAAAAAAAAAAAAAAAAAAAAAAAAAAAAAAAAAAAAAAAAAAAAAAAAAAAAAAAAAAAAAAAAAAAAAAAAAAAAAAAAAAAAAAJQEBAQEBAQEBAQEBAQEBAQEBAQEBAQEBAQEBAQEBAQEBAQEBAQEBAQEBAQEBAQEBAQEBAQEBAQEBAQEBAQEBAQEBAQEBAQEBAQEBAQEBAQEBAQEBAQEBAQEBAQEBAQEBAQEBAQEBAQEBAQEBAQEBAQEBAQEBAQEBAQEBAQEBAQEBAQEBAQEBAQEBAQEBAQEBAQEBAQEBAQFOAAAAAAAAAAAAAAAAAAAAAAAAAAAAAAAAAAAAAAAAAAAAAAAAAAAAAAAAAAAAAAAAAAAAAAAAAAAAAAAAAAAAAAAAAAAAAAASO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QAAAAAAAAAAAAAAAAAAAAAAAAAAAAAAAAAAAAAAAAAAAAAAAAAAAAAAAAAAAAAAAAAAAAAAAAAAAAAAAAAAAAAAAAAFUBAQEBAQEBAQEBAQEBAQEBAQEBAQEBAQEBAQEBAQEBAQEBAQEBAQEBAQEBAQEBAQEBAQEBAQEBAQEBAQEBAQEBAQEBAQEBAQEBAQEBAQEBAQEBAQEBAQEBAQEBAQEBAQEBAQEBAQEBAQEBAQEBAQEBAQEBAQEBAQEBAQEBAQEBAQEBAQEBAQEBAQEBAQEBAQEBAQEBAQEBIAAAAAAAAAAAAAAAAAAAAAAAAAAAAAAAAAAAAAAAAAAAAAAAAAAAAAAAAAAAAAAAAAAAAAAAAAAAAAAAAAAAAAAAAAAAAAAPY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AAAAAAAAAAAAAAAAAAAAAAAAAAAAAAAAAAAAAAAAAAAAAAAAAAAAAAAAAAAAAAAAAAAAAAAAAAAAAAAAAAAAAAAAAAFAQEBAQEBAQEBAQEBAQEBAQEBAQEBAQEBAQEBAQEBAQEBAQEBAQEBAQEBAQEBAQEBAQEBAQEBAQEBAQEBAQEBAQEBAQEBAQEBAQEBAQEBAQEBAQEBAQEBAQEBAQEBAQEBAQEBAQEBAQEBAQEBAQEBAQEBAQEBAQEBAQEBAQEBAQEBAQEBAQEBAQEBAQEBAQEBAQEBAQEBAX8AAAAAAAAAAAAAAAAAAAAAAAAAAAAAAAAAAAAAAAAAAAAAAAAAAAAAAAAAAAAAAAAAAAAAAAAAAAAAAAAAAAAAAAAAAAAAU2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UQAAAAAAAAAAAAAAAAAAAAAAAAAAAAAAAAAAAAAAAAAAAAAAAAAAAAAAAAAAAAAAAAAAAAAAAAAAAAAAAAAAAAAAAAAAKgEBAQEBAQEBAQEBAQEBAQEBAQEBAQEBAQEBAQEBAQEBAQEBAQEBAQEBAQEBAQEBAQEBAQEBAQEBAQEBAQEBAQEBAQEBAQEBAQEBAQEBAQEBAQEBAQEBAQEBAQEBAQEBAQEBAQEBAQEBAQEBAQEBAQEBAQEBAQEBAQEBAQEBAQEBAQEBAQEBAQEBAQEBAQEBAQEBAQEBAQFMAAAAAAAAAAAAAAAAAAAAAAAAAAAAAAAAAAAAAAAAAAAAAAAAAAAAAAAAAAAAAAAAAAAAAAAAAAAAAAAAAAAAAAAAAAAAHV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RoAAAAAAAAAAAAAAAAAAAAAAAAAAAAAAAAAAAAAAAAAAAAAAAAAAAAAAAAAAAAAAAAAAAAAAAAAAAAAAAAAAAAAAAAAEAEBAQEBAQEBAQEBAQEBAQEBAQEBAQEBAQEBAQEBAQEBAQEBAQEBAQEBAQEBAQEBAQEBAQEBAQEBAQEBAQEBAQEBAQEBAQEBAQEBAQEBAQEBAQEBAQEBAQEBAQEBAQEBAQEBAQEBAQEBAQEBAQEBAQEBAQEBAQEBAQEBAQEBAQEBAQEBAQEBAQEBAQEBAQEBAQEBAQEBAQEBAQAAAAAAAAAAAAAAAAAAAAAAAAAAAAAAAAAAAAAAAAAAAAAAAAAAAAAAAAAAAAAAAAAAAAAAAAAAAAAAAAAAAAAAAAAAADg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AAAAAAAAAAAAAAAAAAAAAAAAAAAAAAAAAAAAAAAAAAAAAAAAAAAAAAAAAAAAAAAAAAAAAAAAAAAAAAAAAAAAAAAAAAoBAQEBAQEBAQEBAQEBAQEBAQEBAQEBAQEBAQEBAQEBAQEBAQEBAQEBAQEBAQEBAQEBAQEBAQEBAQEBAQEBAQEBAQEBAQEBAQEBAQEBAQEBAQEBAQEBAQEBAQEBAQEBAQEBAQEBAQEBAQEBAQEBAQEBAQEBAQEBAQEBAQEBAQEBAQEBAQEBAQEBAQEBAQEBAQEBAQEBAQEBAQEsEAAAAAAAAAAAAAAAAAAAAAAAAAAAAAAAAAAAAAAAAAAAAAAAAAAAAAAAAAAAAAAAAAAAAAAAAAAAAAAAAAAAAAAAAAB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BQAAAAAAAAAAAAAAAAAAAAAAAAAAAAAAAAAAAAAAAAAAAAAAAAAAAAAAAAAAAAAAAAAAAAAAAAAAAAAAAAAAAAAAABApAQEBAQEBAQEBAQEBAQEBAQEBAQEBAQEBAQEBAQEBAQEBAQEBAQEBAQEBAQEBAQEBAQEBAQEBAQEBAQEBAQEBAQEBAQEBAQEBAQEBAQEBAQEBAQEBAQEBAQEBAQEBAQEBAQEBAQEBAQEBAQEBAQEBAQEBAQEBAQEBAQEBAQEBAQEBAQEBAQEBAQEBAQEBAQEBAQEBAQEBAQEBDg8AAAAAAAAAAAAAAAAAAAAAAAAAAAAAAAAAAAAAAAAAAAAAAAAAAAAAAAAAAAAAAAAAAAAAAAAAAAAAAAAAAAAAAAAQI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U8AAAAAAAAAAAAAAAAAAAAAAAAAAAAAAAAAAAAAAAAAAAAAAAAAAAAAAAAAAAAAAAAAAAAAAAAAAAAAAAAAAAAAAAARCwEBAQEBAQEBAQEBAQEBAQEBAQEBAQEBAQEBAQEBAQEBAQEBAQEBAQEBAQEBAQEBAQEBAQEBAQEBAQEBAQEBAQEBAQEBAQEBAQEBAQEBAQEBAQEBAQEBAQEBAQEBAQEBAQEBAQEBAQEBAQEBAQEBAQEBAQEBAQEBAQEBAQEBAQEBAQEBAQEBAQEBAQEBAQEBAQEBAQEBAQEBAXQdAAAAAAAAAAAAAAAAAAAAAAAAAAAAAAAAAAAAAAAAAAAAAAAAAAAAAAAAAAAAAAAAAAAAAAAAAAAAAAAAAAAAAAAAEk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xAAAAAAAAAAAAAAAAAAAAAAAAAAAAAAAAAAAAAAAAAAAAAAAAAAAAAAAAAAAAAAAAAAAAAAAAAAAAAAAAAAAAAAAADzMBAQEBAQEBAQEBAQEBAQEBAQEBAQEBAQEBAQEBAQEBAQEBAQEBAQEBAQEBAQEBAQEBAQEBAQEBAQEBAQEBAQEBAQEBAQEBAQEBAQEBAQEBAQEBAQEBAQEBAQEBAQEBAQEBAQEBAQEBAQEBAQEBAQEBAQEBAQEBAQEBAQEBAQEBAQEBAQEBAQEBAQEBAQEBAQEBAQEBAQEBAQF3CgAAAAAAAAAAAAAAAAAAAAAAAAAAAAAAAAAAAAAAAAAAAAAAAAAAAAAAAAAAAAAAAAAAAAAAAAAAAAAAAAAAAAAAACY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RwAAAAAAAAAAAAAAAAAAAAAAAAAAAAAAAAAAAAAAAAAAAAAAAAAAAAAAAAAAAAAAAAAAAAAAAAAAAAAAAAAAAAAAABIEAQEBAQEBAQEBAQEBAQEBAQEBAQEBAQEBAQEBAQEBAQEBAQEBAQEBAQEBAQEBAQEBAQEBAQEBAQEBAQEBAQEBAQEBAQEBAQEBAQEBAQEBAQEBAQEBAQEBAQEBAQEBAQEBAQEBAQEBAQEBAQEBAQEBAQEBAQEBAQEBAQEBAQEBAQEBAQEBAQEBAQEBAQEBAQEBAQEBAQEBAQEBS0QAAAAAAAAAAAAAAAAAAAAAAAAAAAAAAAAAAAAAAAAAAAAAAAAAAAAAAAAAAAAAAAAAAAAAAAAAAAAAAAAAAAAAAAAJ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W4AAAAAAAAAAAAAAAAAAAAAAAAAAAAAAAAAAAAAAAAAAAAAAAAAAAAAAAAAAAAAAAAAAAAAAAAAAAAAAAAAAAAAAAAsaQEBAQEBAQEBAQEBAQEBAQEBAQEBAQEBAQEBAQEBAQEBAQEBAQEBAQEBAQEBAQEBAQEBAQEBAQEBAQEBAQEBAQEBAQEBAQEBAQEBAQEBAQEBAQEBAQEBAQEBAQEBAQEBAQEBAQEBAQEBAQEBAQEBAQEBAQEBAQEBAQEBAQEBAQEBAQEBAQEBAQEBAQEBAQEBAQEBAQEBAQEBATYoAAAAAAAAAAAAAAAAAAAAAAAAAAAAAAAAAAAAAAAAAAAAAAAAAAAAAAAAAAAAAAAAAAAAAAAAAAAAAAAAAAAAAAAAY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8AAAAAAAAAAAAAAAAAAAAAAAAAAAAAAAAAAAAAAAAAAAAAAAAAAAAAAAAAAAAAAAAAAAAAAAAAAAAAAAAAAAAAAAAHVkBAQEBAQEBAQEBAQEBAQEBAQEBAQEBAQEBAQEBAQEBAQEBAQEBAQEBAQEBAQEBAQEBAQEBAQEBAQEBAQEBAQEBAQEBAQEBAQEBAQEBAQEBAQEBAQEBAQEBAQEBAQEBAQEBAQEBAQEBAQEBAQEBAQEBAQEBAQEBAQEBAQEBAQEBAQEBAQEBAQEBAQEBAQEBAQEBAQEBAQEBAQEBJgAAAAAAAAAAAAAAAAAAAAAAAAAAAAAAAAAAAAAAAAAAAAAAAAAAAAAAAAAAAAAAAAAAAAAAAAAAAAAAAAAAAAAAAD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CwAAAAAAAAAAAAAAAAAAAAAAAAAAAAAAAAAAAAAAAAAAAAAAAAAAAAAAAAAAAAAAAAAAAAAAAAAAAAAAAAAAAAAAACcBAQEBAQEBAQEBAQEBAQEBAQEBAQEBAQEBAQEBAQEBAQEBAQEBAQEBAQEBAQEBAQEBAQEBAQEBAQEBAQEBAQEBAQEBAQEBAQEBAQEBAQEBAQEBAQEBAQEBAQEBAQEBAQEBAQEBAQEBAQEBAQEBAQEBAQEBAQEBAQEBAQEBAQEBAQEBAQEBAQEBAQEBAQEBAQEBAQEBAQEBAQEBATEAAAAAAAAAAAAAAAAAAAAAAAAAAAAAAAAAAAAAAAAAAAAAAAAAAAAAAAAAAAAAAAAAAAAAAAAAAAAAAAAAAAAAAAAO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VIAAAAAAAAAAAAAAAAAAAAAAAAAAAAAAAAAAAAAAAAAAAAAAAAAAAAAAAAAAAAAAAAAAAAAAAAAAAAAAAAAAAAAAAA6AQEBAQEBAQEBAQEBAQEBAQEBAQEBAQEBAQEBAQEBAQEBAQEBAQEBAQEBAQEBAQEBAQEBAQEBAQEBAQEBAQEBAQEBAQEBAQEBAQEBAQEBAQEBAQEBAQEBAQEBAQEBAQEBAQEBAQEBAQEBAQEBAQEBAQEBAQEBAQEBAQEBAQEBAQEBAQEBAQEBAQEBAQEBAQEBAQEBAQEBAQEBAQE9AAAAAAAAAAAAAAAAAAAAAAAAAAAAAAAAAAAAAAAAAAAAAAAAAAAAAAAAAAAAAAAAAAAAAAAAAAAAAAAAAAAAAAAAPQ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bAAAAAAAAAAAAAAAAAAAAAAAAAAAAAAAAAAAAAAAAAAAAAAAAAAAAAAAAAAAAAAAAAAAAAAAAAAAAAAAAAAAAAAAAOgEBAQEBAQEBAQEBAQEBAQEBAQEBAQEBAQEBAQEBAQEBAQEBAQEBAQEBAQEBAQEBAQEBAQEBAQEBAQEBAQEBAQEBAQEBAQEBAQEBAQEBAQEBAQEBAQEBAQEBAQEBAQEBAQEBAQEBAQEBAQEBAQEBAQEBAQEBAQEBAQEBAQEBAQEBAQEBAQEBAQEBAQEBAQEBAQEBAQEBAQEBAQEBDgAAAAAAAAAAAAAAAAAAAAAAAAAAAAAAAAAAAAAAAAAAAAAAAAAAAAAAAAAAAAAAAAAAAAAAAAAAAAAAAAAAAAAAADI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HwAAAAAAAAAAAAAAAAAAAAAAAAAAAAAAAAAAAAAAAAAAAAAAAAAAAAAAAAAAAAAAAAAAAAAAAAAAAAAAAAAAAAAAADoBAQEBAQEBAQEBAQEBAQEBAQEBAQEBAQEBAQEBAQEBAQEBAQEBAQEBAQEBAQEBAQEBAQEBAQEBAQEBAQEBAQEBAQEBAQEBAQEBAQEBAQEBAQEBAQEBAQEBAQEBAQEBAQEBAQEBAQEBAQEBAQEBAQEBAQEBAQEBAQEBAQEBAQEBAQEBAQEBAQEBAQEBAQEBAQEBAQEBAQEBAQEBAQ4AAAAAAAAAAAAAAAAAAAAAAAAAAAAAAAAAAAAAAAAAAAAAAAAAAAAAAAAAAAAAAAAAAAAAAAAAAAAAAAAAAAAAAABE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T4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EOAAAAAAAAAAAAAAAAAAAAAAAAAAAAAAAAAAAAAAAAAAAAAAAAAAAAAAAAAAAAAAAAAAAAAAAAAAAAAAAAAAAAAAAAeG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GAAAAAAAAAAAAAAAAAAAAAAAAAAAAAAAAAAAAAAAAAAAAAAAAAAAAAAAAAAAAAAAAAAAAAAAAAAAAAAAAAAAAAAAAACgEBAQEBAQEBAQEBAQEBAQEBAQEBAQEBAQEBAQEBAQEBAQEBAQEBAQEBAQEBAQEBAQEBAQEBAQEBAQEBAQEBAQEBAQEBAQEBAQEBAQEBAQEBAQEBAQEBAQEBAQEBAQEBAQEBAQEBAQEBAQEBAQEBAQEBAQEBAQEBAQEBAQEBAQEBAQEBAQEBAQEBAQEBAQEBAQEBAQEBAQEBAQEBDgAAAAAAAAAAAAAAAAAAAAAAAAAAAAAAAAAAAAAAAAAAAAAAAAAAAAAAAAAAAAAAAAAAAAAAAAAAAAAAAAAAAAAAAH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gAAAAAAAAAAAAAAAAAAAAAAAAAAAAAAAAAAAAAAAAAAAAAAAAAAAAAAAAAAAAAAAAAAAAAAAAAAAAAAAAAAAAAAAAAoBAQEBAQEBAQEBAQEBAQEBAQEBAQEBAQEBAQEBAQEBAQEBAQEBAQEBAQEBAQEBAQEBAQEBAQEBAQEBAQEBAQEBAQEBAQEBAQEBAQEBAQEBAQEBAQEBAQEBAQEBAQEBAQEBAQEBAQEBAQEBAQEBAQEBAQEBAQEBAQEBAQEBAQEBAQEBAQEBAQEBAQEBAQEBAQEBAQEBAQEBAQEBAWIAAAAAAAAAAAAAAAAAAAAAAAAAAAAAAAAAAAAAAAAAAAAAAAAAAAAAAAAAAAAAAAAAAAAAAAAAAAAAAAAAAAAAAAB4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T4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FiAAAAAAAAAAAAAAAAAAAAAAAAAAAAAAAAAAAAAAAAAAAAAAAAAAAAAAAAAAAAAAAAAAAAAAAAAAAAAAAAAAAAAAAAQH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FAAAAAAAAAAAAAAAAAAAAAAAAAAAAAAAAAAAAAAAAAAAAAAAAAAAAAAAAAAAAAAAAAAAAAAAAAAAAAAAAAAAAAAAAOgEBAQEBAQEBAQEBAQEBAQEBAQEBAQEBAQEBAQEBAQEBAQEBAQEBAQEBAQEBAQEBAQEBAQEBAQEBAQEBAQEBAQEBAQEBAQEBAQEBAQEBAQEBAQEBAQEBAQEBAQEBAQEBAQEBAQEBAQEBAQEBAQEBAQEBAQEBAQEBAQEBAQEBAQEBAQEBAQEBAQEBAQEBAQEBAQEBAQEBAQEBAQEBYgAAAAAAAAAAAAAAAAAAAAAAAAAAAAAAAAAAAAAAAAAAAAAAAAAAAAAAAAAAAAAAAAAAAAAAAAAAAAAAAAAAAAAAAFM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CwAAAAAAAAAAAAAAAAAAAAAAAAAAAAAAAAAAAAAAAAAAAAAAAAAAAAAAAAAAAAAAAAAAAAAAAAAAAAAAAAAAAAAAADoBAQEBAQEBAQEBAQEBAQEBAQEBAQEBAQEBAQEBAQEBAQEBAQEBAQEBAQEBAQEBAQEBAQEBAQEBAQEBAQEBAQEBAQEBAQEBAQEBAQEBAQEBAQEBAQEBAQEBAQEBAQEBAQEBAQEBAQEBAQEBAQEBAQEBAQEBAQEBAQEBAQEBAQEBAQEBAQEBAQEBAQEBAQEBAQEBAQEBAQEBAQEBAWIAAAAAAAAAAAAAAAAAAAAAAAAAAAAAAAAAAAAAAAAAAAAAAAAAAAAAAAAAAAAAAAAAAAAAAAAAAAAAAAAAAAAAAAAo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XoAAAAAAAAAAAAAAAAAAAAAAAAAAAAAAAAAAAAAAAAAAAAAAAAAAAAAAAAAAAAAAAAAAAAAAAAAAAAAAAAAAAAAAAAnAQEBAQEBAQEBAQEBAQEBAQEBAQEBAQEBAQEBAQEBAQEBAQEBAQEBAQEBAQEBAQEBAQEBAQEBAQEBAQEBAQEBAQEBAQEBAQEBAQEBAQEBAQEBAQEBAQEBAQEBAQEBAQEBAQEBAQEBAQEBAQEBAQEBAQEBAQEBAQEBAQEBAQEBAQEBAQEBAQEBAQEBAQEBAQEBAQEBAQEBAQEBAQE9AAAAAAAAAAAAAAAAAAAAAAAAAAAAAAAAAAAAAAAAAAAAAAAAAAAAAAAAAAAAAAAAAAAAAAAAAAAAAAAAAAAAAAAAMg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dAAAAAAAAAAAAAAAAAAAAAAAAAAAAAAAAAAAAAAAAAAAAAAAAAAAAAAAAAAAAAAAAAAAAAAAAAAAAAAAAAAAAAAAAJwEBAQEBAQEBAQEBAQEBAQEBAQEBAQEBAQEBAQEBAQEBAQEBAQEBAQEBAQEBAQEBAQEBAQEBAQEBAQEBAQEBAQEBAQEBAQEBAQEBAQEBAQEBAQEBAQEBAQEBAQEBAQEBAQEBAQEBAQEBAQEBAQEBAQEBAQEBAQEBAQEBAQEBAQEBAQEBAQEBAQEBAQEBAQEBAQEBAQEBAQEBAQEwJgAAAAAAAAAAAAAAAAAAAAAAAAAAAAAAAAAAAAAAAAAAAAAAAAAAAAAAAAAAAAAAAAAAAAAAAAAAAAAAAAAAAAAAAD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TQAAAAAAAAAAAAAAAAAAAAAAAAAAAAAAAAAAAAAAAAAAAAAAAAAAAAAAAAAAAAAAAAAAAAAAAAAAAAAAAAAAAAAAAB0HAQEBAQEBAQEBAQEBAQEBAQEBAQEBAQEBAQEBAQEBAQEBAQEBAQEBAQEBAQEBAQEBAQEBAQEBAQEBAQEBAQEBAQEBAQEBAQEBAQEBAQEBAQEBAQEBAQEBAQEBAQEBAQEBAQEBAQEBAQEBAQEBAQEBAQEBAQEBAQEBAQEBAQEBAQEBAQEBAQEBAQEBAQEBAQEBAQEBAQEBAQEBGigAAAAAAAAAAAAAAAAAAAAAAAAAAAAAAAAAAAAAAAAAAAAAAAAAAAAAAAAAAAAAAAAAAAAAAAAAAAAAAAAAAAAAAAA4P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V0AAAAAAAAAAAAAAAAAAAAAAAAAAAAAAAAAAAAAAAAAAAAAAAAAAAAAAAAAAAAAAAAAAAAAAAAAAAAAAAAAAAAAAAAsfgEBAQEBAQEBAQEBAQEBAQEBAQEBAQEBAQEBAQEBAQEBAQEBAQEBAQEBAQEBAQEBAQEBAQEBAQEBAQEBAQEBAQEBAQEBAQEBAQEBAQEBAQEBAQEBAQEBAQEBAQEBAQEBAQEBAQEBAQEBAQEBAQEBAQEBAQEBAQEBAQEBAQEBAQEBAQEBAQEBAQEBAQEBAQEBAQEBAQEBAQEBATRAAAAAAAAAAAAAAAAAAAAAAAAAAAAAAAAAAAAAAAAAAAAAAAAAAAAAAAAAAAAAAAAAAAAAAAAAAAAAAAAAAAAAAAAAQU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JAAAAAAAAAAAAAAAAAAAAAAAAAAAAAAAAAAAAAAAAAAAAAAAAAAAAAAAAAAAAAAAAAAAAAAAAAAAAAAAAAAAAAAAAEhkBAQEBAQEBAQEBAQEBAQEBAQEBAQEBAQEBAQEBAQEBAQEBAQEBAQEBAQEBAQEBAQEBAQEBAQEBAQEBAQEBAQEBAQEBAQEBAQEBAQEBAQEBAQEBAQEBAQEBAQEBAQEBAQEBAQEBAQEBAQEBAQEBAQEBAQEBAQEBAQEBAQEBAQEBAQEBAQEBAQEBAQEBAQEBAQEBAQEBAQEBAQFqOgAAAAAAAAAAAAAAAAAAAAAAAAAAAAAAAAAAAAAAAAAAAAAAAAAAAAAAAAAAAAAAAAAAAAAAAAAAAAAAAAAAAAAAABN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JQAAAAAAAAAAAAAAAAAAAAAAAAAAAAAAAAAAAAAAAAAAAAAAAAAAAAAAAAAAAAAAAAAAAAAAAAAAAAAAAAAAAAAAAA8gAQEBAQEBAQEBAQEBAQEBAQEBAQEBAQEBAQEBAQEBAQEBAQEBAQEBAQEBAQEBAQEBAQEBAQEBAQEBAQEBAQEBAQEBAQEBAQEBAQEBAQEBAQEBAQEBAQEBAQEBAQEBAQEBAQEBAQEBAQEBAQEBAQEBAQEBAQEBAQEBAQEBAQEBAQEBAQEBAQEBAQEBAQEBAQEBAQEBAQEBAQEBSR0AAAAAAAAAAAAAAAAAAAAAAAAAAAAAAAAAAAAAAAAAAAAAAAAAAAAAAAAAAAAAAAAAAAAAAAAAAAAAAAAAAAAAAAA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kAAAAAAAAAAAAAAAAAAAAAAAAAAAAAAAAAAAAAAAAAAAAAAAAAAAAAAAAAAAAAAAAAAAAAAAAAAAAAAAAAAAAAAAAARRQEBAQEBAQEBAQEBAQEBAQEBAQEBAQEBAQEBAQEBAQEBAQEBAQEBAQEBAQEBAQEBAQEBAQEBAQEBAQEBAQEBAQEBAQEBAQEBAQEBAQEBAQEBAQEBAQEBAQEBAQEBAQEBAQEBAQEBAQEBAQEBAQEBAQEBAQEBAQEBAQEBAQEBAQEBAQEBAQEBAQEBAQEBAQEBAQEBAQEBAQEBAWAPAAAAAAAAAAAAAAAAAAAAAAAAAAAAAAAAAAAAAAAAAAAAAAAAAAAAAAAAAAAAAAAAAAAAAAAAAAAAAAAAAAAAAAAAC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UMRAAAAAAAAAAAAAAAAAAAAAAAAAAAAAAAAAAAAAAAAAAAAAAAAAAAAAAAAAAAAAAAAAAAAAAAAAAAAAAAAAAAAAAAAEDEBAQEBAQEBAQEBAQEBAQEBAQEBAQEBAQEBAQEBAQEBAQEBAQEBAQEBAQEBAQEBAQEBAQEBAQEBAQEBAQEBAQEBAQEBAQEBAQEBAQEBAQEBAQEBAQEBAQEBAQEBAQEBAQEBAQEBAQEBAQEBAQEBAQEBAQEBAQEBAQEBAQEBAQEBAQEBAQEBAQEBAQEBAQEBAQEBAQEBAQEBAQEKEA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FdAAAAAAAAAAAAAAAAAAAAAAAAAAAAAAAAAAAAAAAAAAAAAAAAAAAAAAAAAAAAAAAAAAAAAAAAAAAAAAAAAAAAAAAAAAAPAQEBAQEBAQEBAQ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B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FLHg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AAAAAAAAAAAAAAAAAAAAAAAAAAAAAAAAAAAAAAAAAAAAAAAAAAAAAAAAAAAAAAAAAAAAAAAAAAAAAAAAAAAAAAAAAAd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Ph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YAAAAAAAAAAAAAAAAAAAAAAAAAAAAAAAAAAAAAAAAAAAAAAAAAAAAAAAAAAAAAAAAAAAAAAAAAAAAAAAAAAAAAAAAAAH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d1MAAAAAAAAAAAAAAAAAAAAAAAAAAAAAAAAAAAAAAAAAAAAAAAAAAAAAAAAAAAAAAAAAAAAAAAAAAAAAAAAAAAAAAAAAAAAARgEBAQEBAQEBAQEBAQEBAQEBAQEBAQEBAQEBAQEBAQEBAQEBAQEBAQEBAQEBAQEBAQEBAQEBAQEBAQEBAQEBAQEBAQEBAQEBAQEBAQEBAQEBAQEBAQEBAQEBAQEBAQEBAQEBAQEBAQEBAQEBAQEBAQEBAQEBAQEBAQEBAQEBAQEBAQEBAQEBAQEBAQEBAQEBAQEBAQEBAQFfAAAAAAAAAAAAAAAAAAAAAAAAAAAAAAAAAAAAAAAAAAAAAAAAAAAAAAAAAAAAAAAAAAAAAAAAAAAAAAAAAAAAAAAAAAA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eTIP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PgAAAAAAAAAAAAAAAAAAAAAAAAAAAAAAAAAAAAAAAAAAAAAAAAAAAAAAAAAAAAAAAAAAAAAAAAAAAAAAAAAAAAAAAAAA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B2MAAAAAAAAAAAAAAAAAAAAAAAAAAAAAAAAAAAAAAAAAAAAAAAAAAAAAAAAAAAAAAAAAAAAAAAAAAAAAAAAAAAAAAAAAAAAAAAAJAQEBAQEBAQEBAQEBAQEBAQEBAQEBAQEBAQEBAQEBAQEBAQEBAQEBAQEBAQEBAQEBAQEBAQEBAQEBAQEBAQEBAQEBAQEBAQEBAQEBAQEBAQEBAQEBAQEBAQEBAQEBAQEBAQEBAQEBAQEBAQEBAQEBAQEBAQEBAQEBAQEBAQEBAQEBAQEBAQEBAQEBAQEBAQEBAQEBAQEBAVM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bCkAAAAAAAAAAAAAAAAAAAAAAAAAAAAAAAAAAAAAAAAAAAAAAAAAAAAAAAAAAAAAAAAAAAAAAAAAAAAAAAAAAAAAAAAAAAAAAAAADwIBAQEBAQEBAQEBAQEBAQEBAQEBAQEBAQEBAQEBAQEBAQEBAQEBAQEBAQEBAQEBAQEBAQEBAQEBAQEBAQEBAQEBAQEBAQEBAQEBAQEBAQEBAQEBAQEBAQEBAQEBAQEBAQEBAQEBAQEBAQEBAQEBAQEBAQEBAQEBAQEBAQEBAQEBAQEBAQEBAQEBAQEBAQEBAQEBAQEBAXkAAAAAAAAAAAAAAAAAAAAAAAAAAAAAAAAAAAAAAAAAAAAAAAAAAAAAAAAAAAAAAAAAAAAAAAAAAAAAAAAAAAAAAAAAAAB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PEQRAAAAAA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0AAAAAAAAAAAAAAAAAAAAAAAAAAAAAAAAAAAAAAAAAAAAAAAAAAAAAAAAAAAAAAAAAAAAAAAAAAAAAAAAAAAAAAAAAAAA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FvVngRAAAAAAAAAAAAAAAAAAAAAAAAAAAAAAAAAAAAAAAAAAAAAAAAAAAAAAAAAAAAAAAAAAAAAAAAAAAAAAAAAAAAAAAAAAAAAAAAAAAAbgEBAQEBAQEBAQEBAQEBAQEBAQEBAQEBAQEBAQEBAQEBAQEBAQEBAQEBAQEBAQEBAQEBAQEBAQEBAQEBAQEBAQEBAQEBAQEBAQEBAQEBAQEBAQEBAQEBAQEBAQEBAQEBAQEBAQEBAQEBAQEBAQEBAQEBAQEBAQEBAQEBAQEBAQEBAQEBAQEBAQEBAQEBAQEBAQEBAQEBJAAAAAAAAAAAAAAAAAAAAAAAAAAAAAAAAAAAAAAAAAAAAAAAAAAAAAAAAAAAAAAAAAAAAAAAAAAAAAAAAAAAAAAAAAAAAD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VkzYgAAAAAAAAAAAAAAAAAAAAAAAAAAAAAAAAAAAAAAAAAAAAAAAAAAAAAAAAAAAAAAAAAAAAAAAAAAAAAAAAAAAAAAAAAAAAAAAAAAAAAAACUVAQEBAQEBAQEBAQEBAQEBAQEBAQEBAQEBAQEBAQEBAQEBAQEBAQEBAQEBAQEBAQEBAQEBAQEBAQEBAQEBAQEBAQEBAQEBAQEBAQEBAQEBAQEBAQEBAQEBAQEBAQEBAQEBAQEBAQEBAQEBAQEBAQEBAQEBAQEBAQEBAQEBAQEBAQEBAQEBAQEBAQEBAQEBAQEBAQEBNjgAAAA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RcJAAAAAAAAAAAAAAAAAAAAAAAAAAAAAAAAAAAAAAAAAAAAAAAAAAAAAAAAAAAAAAAAAAAAAAAAAAAAAAAAAAAAAAAAAAAAAAAAAAAAAAAAAABATwEBAQEBAQEBAQEBAQEBAQEBAQEBAQEBAQEBAQEBAQEBAQEBAQEBAQEBAQEBAQEBAQEBAQEBAQEBAQEBAQEBAQEBAQEBAQEBAQEBAQEBAQEBAQEBAQEBAQEBAQEBAQEBAQEBAQEBAQEBAQEBAQEBAQEBAQEBAQEBAQEBAQEBAQEBAQEBAQEBAQEBAQEBAQEBAQEBAVcSAAAAAAAAAAAAAAAAAAAAAAAAAAAAAAAAAAAAAAAAAAAAAAAAAAAAAAAAAAAAAAAAAAAAAAAAAAAAAAAAAAAAAAAAAAAAL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FjoRAAAAAAAAAAAAAAAAAAAAAAAAAAAAAAAAAAAAAAAAAAAAAAAAAAAAAAAAAAAAAAAAAAAAAAAAAAAAAAAAAAAAAAAAAAAAAAAAAAAAAAAAAAAAAHoBAQEBAQEBAQEBAQEBAQEBAQEBAQEBAQEBAQEBAQEBAQEBAQEBAQEBAQEBAQEBAQEBAQEBAQEBAQEBAQEBAQEBAQEBAQEBAQEBAQEBAQEBAQEBAQEBAQEBAQEBAQEBAQEBAQEBAQEBAQEBAQEBAQEBAQEBAQEBAQEBAQEBAQEBAQEBAQEBAQEBAQEBAQEBAQEBAQFNAAAAAAAAAAAAAAAAAAAAAAAAAAAAAAAAAAAAAAAAAAAAAAAAAAAAAAAAAAAAAAAAAAAAAAAAAAAAAAAAAAAAAAAAAAAAAA9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F8LSwAAAAAAAAAAAAAAAAAAAAAAAAAAAAAAAAAAAAAAAAAAAAAAAAAAAAAAAAAAAAAAAAAAAAAAAAAAAAAAAAAAAAAAAAAAAAAAAAAAAAAAAAAAAAAAABjAQEBAQEBAQEBAQEBAQEBAQEBAQEBAQEBAQEBAQEBAQEBAQEBAQEBAQEBAQEBAQEBAQEBAQEBAQEBAQEBAQEBAQEBAQEBAQEBAQEBAQEBAQEBAQEBAQEBAQEBAQEBAQEBAQEBAQEBAQEBAQEBAQEBAQEBAQEBAQEBAQEBAQEBAQEBAQEBAQEBAQEBAQEBAQEBAQFcEwAAAAAAAAAAAAAAAAAAAAAAAAAAAAAAAAAAAAAAAAAAAAAAAAAAAAAAAAAAAAAAAAAAAAAAAAAAAAAAAAAAAAAAAAAAAAAAH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XBuHiwAAAAAAAAAAAAAAAAAAAAAAAAAAAAAAAAAAAAAAAAAAAAAAAAAAAAAAAAAAAAAAAAAAAAAAAAAAAAAAAAAAAAAAAAAAAAAAAAAAAAAAAAAAAAAAAAAMl8BAQEBAQEBAQEBAQEBAQEBAQEBAQEBAQEBAQEBAQEBAQEBAQEBAQEBAQEBAQEBAQEBAQEBAQEBAQEBAQEBAQEBAQEBAQEBAQEBAQEBAQEBAQEBAQEBAQEBAQEBAQEBAQEBAQEBAQEBAQEBAQEBAQEBAQEBAQEBAQEBAQEBAQEBAQEBAQEBAQEBAQEBAQEBAQEBKygAAAAAAAAAAAAAAAAAAAAAAAAAAAAAAAAAAAAAAAAAAAAAAAAAAAAAAAAAAAAAAAAAAAAAAAAAAAAAAAAAAAAAAAAAAAAAAER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XUpLAAAAAAAAAAAAAAAAAAAAAAAAAAAAAAAAAAAAAAAAAAAAAAAAAAAAAAAAAAAAAAAAAAAAAAAAAAAAAAAAAAAAAAAAAAAAAAAAAAAAAAAAAAAAAAAAAAAABJhAQEBAQEBAQEBAQEBAQEBAQEBAQEBAQEBAQEBAQEBAQEBAQEBAQEBAQEBAQEBAQEBAQEBAQEBAQEBAQEBAQEBAQEBAQEBAQEBAQEBAQEBAQEBAQEBAQEBAQEBAQEBAQEBAQEBAQEBAQEBAQEBAQEBAQEBAQEBAQEBAQEBAQEBAQEBAQEBAQEBAQEBAQEBAQEBAYASAAAAAAAAAAAAAAAAAAAAAAAAAAAAAAAAAAAAAAAAAAAAAAAAAAAAAAAAAAAAAAAAAAAAAAAAAAAAAAAAAAAAAAAAAAAAAAAQH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R8RAAAAAAAAAAAAAAAAAAAAAAAAAAAAAAAAAAAAAAAAAAAAAAAAAAAAAAAAAAAAAAAAAAAAAAAAAAAAAAAAAAAAAAAAAAAAAAAAAAAAAAAAAAAAAAAAAAAAAAAAJwEBAQEBAQEBAQEBAQEBAQEBAQEBAQEBAQEBAQEBAQEBAQEBAQEBAQEBAQEBAQEBAQEBAQEBAQEBAQEBAQEBAQEBAQEBAQEBAQEBAQEBAQEBAQEBAQEBAQEBAQEBAQEBAQEBAQEBAQEBAQEBAQEBAQEBAQEBAQEBAQEBAQEBAQEBAQEBAQEBAQEBAQEBAQEBAQEmAAAAAAAAAAAAAAAAAAAAAAAAAAAAAAAAAAAAAAAAAAAAAAAAAAAAAAAAAAAAAAAAAAAAAAAAAAAAAAAAAAAAAAAAAAAAAAAAAA8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FlTiwAAAAAAAAAAAAAAAAAAAAAAAAAAAAAAAAAAAAAAAAAAAAAAAAAAAAAAAAAAAAAAAAAAAAAAAAAAAAAAAAAAAAAAAAAAAAAAAAAAAAAAAAAAAAAAAAAAAAAAAAAABIYAQEBAQEBAQEBAQEBAQEBAQEBAQEBAQEBAQEBAQEBAQEBAQEBAQEBAQEBAQEBAQEBAQEBAQEBAQEBAQEBAQEBAQEBAQEBAQEBAQEBAQEBAQEBAQEBAQEBAQEBAQEBAQEBAQEBAQEBAQEBAQEBAQEBAQEBAQEBAQEBAQEBAQEBAQEBAQEBAQEBAQEBAQEBAQEkJwAAAAAAAAAAAAAAAAAAAAAAAAAAAAAAAAAAAAAAAAAAAAAAAAAAAAAAAAAAAAAAAAAAAAAAAAAAAAAAAAAAAAAAAAAAAAAAAAAAAI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FbJxEAAAAAAAAAAAAAAAAAAAAAAAAAAAAAAAAAAAAAAAAAAAAAAAAAAAAAAAAAAAAAAAAAAAAAAAAAAAAAAAAAAAAAAAAAAAAAAAAAAAAAAAAAAAAAAAAAAAAAAAAAAAAQKAEBAQEBAQEBAQEBAQEBAQEBAQEBAQEBAQEBAQEBAQEBAQEBAQEBAQEBAQEBAQEBAQEBAQEBAQEBAQEBAQEBAQEBAQEBAQEBAQEBAQEBAQEBAQEBAQEBAQEBAQEBAQEBAQEBAQEBAQEBAQEBAQEBAQEBAQEBAQEBAQEBAQEBAQEBAQEBAQEBAQEBAQEBAQEBEgAAAAAAAAAAAAAAAAAAAAAAAAAAAAAAAAAAAAAAAAAAAAAAAAAAAAAAAAAAAAAAAAAAAAAAAAAAAAAAAAAAAAAAAAAAAAAAAAAAAAARC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U9KOgAAAAAAAAAAAAAAAAAAAAAAAAAAAAAAAAAAAAAAAAAAAAAAAAAAAAAAAAAAAAAAAAAAAAAAAAAAAAAAAAAAAAAAAAAAAAAAAAAAAAAAAAAAAAAAAAAAAAAAAAAAAAAAAA8hAQEBAQEBAQEBAQEBAQEBAQEBAQEBAQEBAQEBAQEBAQEBAQEBAQEBAQEBAQEBAQEBAQEBAQEBAQEBAQEBAQEBAQEBAQEBAQEBAQEBAQEBAQEBAQEBAQEBAQEBAQEBAQEBAQEBAQEBAQEBAQEBAQEBAQEBAQEBAQEBAQEBAQEBAQEBAQEBAQEBAQEBAQEBFAAAAAAAAAAAAAAAAAAAAAAAAAAAAAAAAAAAAAAAAAAAAAAAAAAAAAAAAAAAAAAAAAAAAAAAAAAAAAAAAAAAAAAAAAAAAAAAAAAAAAAAABIe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bXQoAAAAAAAAAAAAAAAAAAAAAAAAAAAAAAAAAAAAAAAAAAAAAAAAAAAAAAAAAAAAAAAAAAAAAAAAAAAAAAAAAAAAAAAAAAAAAAAAAAAAAAAAAAAAAAAAAAAAAAAAAAAAAAAAAAAAXQEBAQEBAQEBAQEBAQEBAQEBAQEBAQEBAQEBAQEBAQEBAQEBAQEBAQEBAQEBAQEBAQEBAQEBAQEBAQEBAQEBAQEBAQEBAQEBAQEBAQEBAQEBAQEBAQEBAQEBAQEBAQEBAQEBAQEBAQEBAQEBAQEBAQEBAQEBAQEBAQEBAQEBAQEBAQEBAQEBAQEBAQEBAWsAAAAAAAAAAAAAAAAAAAAAAAAAAAAAAAAAAAAAAAAAAAAAAAAAAAAAAAAAAAAAAAAAAAAAAAAAAAAAAAAAAAAAAAAAAAAAAAAAAAAAAAAAECd6N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IBIQAAAAAAAAAAAAAAAAAAAAAAAAAAAAAAAAAAAAAAAAAAAAAAAAAAAAAAAAAAAAAAAAAAAAAAAAAAAAAAAAAAAAAAAAAAAAAAAAAAAAAAAAAAAAAAAAAAAAAAAAAAAAAAAAAAAAAFMhAQEBAQEBAQEBAQEBAQEBAQEBAQEBAQEBAQEBAQEBAQEBAQEBAQEBAQEBAQEBAQEBAQEBAQEBAQEBAQEBAQEBAQEBAQEBAQEBAQEBAQEBAQEBAQEBAQEBAQEBAQEBAQEBAQEBAQEBAQEBAQEBAQEBAQEBAQEBAQEBAQEBAQEBAQEBAQEBAQEBAQEBAXk6AAAAAAAAAAAAAAAAAAAAAAAAAAAAAAAAAAAAAAAAAAAAAAAAAAAAAAAAAAAAAAAAAAAAAAAAAAAAAAAAAAAAAAAAAAAAAAAAAAAAAAAAAAAAAGI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FeRAAAAAAAAAAAAAAAAAAAAAAAAAAAAAAAAAAAAAAAAAAAAAAAAAAAAAAAAAAAAAAAAAAAAAAAAAAAAAAAAAAAAAAAAAAAAAAAAAAAAAAAAAAAAAAAAAAAAAAAAAAAAAAAAAAAAAAAAAAARwEBAQEBAQEBAQEBAQEBAQEBAQEBAQEBAQEBAQEBAQEBAQEBAQEBAQEBAQEBAQEBAQEBAQEBAQEBAQEBAQEBAQEBAQEBAQEBAQEBAQEBAQEBAQEBAQEBAQEBAQEBAQEBAQEBAQEBAQEBAQEBAQEBAQEBAQEBAQEBAQEBAQEBAQEBAQEBAQEBAQEBAQEzAAAAAAAAAAAAAAAAAAAAAAAAAAAAAAAAAAAAAAAAAAAAAAAAAAAAAAAAAAAAAAAAAAAAAAAAAAAAAAAAAAAAAAAAAAAAAAAAAAAAAAAAAAAAAAAADx9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FjEhAAAAAAAAAAAAAAAAAAAAAAAAAAAAAAAAAAAAAAAAAAAAAAAAAAAAAAAAAAAAAAAAAAAAAAAAAAAAAAAAAAAAAAAAAAAAAAAAAAAAAAAAAAAAAAAAAAAAAAAAAAAAAAAAAAAAAAAAAAAD0vAQEBAQEBAQEBAQEBAQEBAQEBAQEBAQEBAQEBAQEBAQEBAQEBAQEBAQEBAQEBAQEBAQEBAQEBAQEBAQEBAQEBAQEBAQEBAQEBAQEBAQEBAQEBAQEBAQEBAQEBAQEBAQEBAQEBAQEBAQEBAQEBAQEBAQEBAQEBAQEBAQEBAQEBAQEBAQEBAQEBAQE3UwAAAAAAAAAAAAAAAAAAAAAAAAAAAAAAAAAAAAAAAAAAAAAAAAAAAAAAAAAAAAAAAAAAAAAAAAAAAAAAAAAAAAAAAAAAAAAAAAAAAAAAAAAAAAAAAAARR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lHQAAAAAAAAAAAAAAAAAAAAAAAAAAAAAAAAAAAAAAAAAAAAAAAAAAAAAAAAAAAAAAAAAAAAAAAAAAAAAAAAAAAAAAAAAAAAAAAAAAAAAAAAAAAAAAAAAAAAAAAAAAAAAAAAAAAAAAAAAAAAASPAEBAQEBAQEBAQEBAQEBAQEBAQEBAQEBAQEBAQEBAQEBAQEBAQEBAQEBAQEBAQEBAQEBAQEBAQEBAQEBAQEBAQEBAQEBAQEBAQEBAQEBAQEBAQEBAQEBAQEBAQEBAQEBAQEBAQEBAQEBAQEBAQEBAQEBAQEBAQEBAQEBAQEBAQEBAQEBAQEBAQEBXQ8AAAAAAAAAAAAAAAAAAAAAAAAAAAAAAAAAAAAAAAAAAAAAAAAAAAAAAAAAAAAAAAAAAAAAAAAAAAAAAAAAAAAAAAAAAAAAAAAAAAAAAAAAAAAAAAAAABBEST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F0AAAAAAAAAAAAAAAAAAAAAAAAAAAAAAAAAAAAAAAAAAAAAAAAAAAAAAAAAAAAAAAAAAAAAAAAAAAAAAAAAAAAAAAAAAAAAAAAAAAAAAAAAAAAAAAAAAAAAAAAAAAAAAAAAAAAAAAAAAAAAAAAAA4vAQEBAQEBAQEBAQEBAQEBAQEBAQEBAQEBAQEBAQEBAQEBAQEBAQEBAQEBAQEBAQEBAQEBAQEBAQEBAQEBAQEBAQEBAQEBAQEBAQEBAQEBAQEBAQEBAQEBAQEBAQEBAQEBAQEBAQEBAQEBAQEBAQEBAQEBAQEBAQEBAQEBAQEBAQEBAQEBAQEBBGIAAAAAAAAAAAAAAAAAAAAAAAAAAAAAAAAAAAAAAAAAAAAAAAAAAAAAAAAAAAAAAAAAAAAAAAAAAAAAAAAAAAAAAAAAAAAAAAAAAAAAAAAAAAAAAAAAAAAAAA8TF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WDwAAAAAAAAAAAAAAAAAAAAAAAAAAAAAAAAAAAAAAAAAAAAAAAAAAAAAAAAAAAAAAAAAAAAAAAAAAAAAAAAAAAAAAAAAAAAAAAAAAAAAAAAAAAAAAAAAAAAAAAAAAAAAAAAAAAAAAAAAAAAAAAAAsKQEBAQEBAQEBAQEBAQEBAQEBAQEBAQEBAQEBAQEBAQEBAQEBAQEBAQEBAQEBAQEBAQEBAQEBAQEBAQEBAQEBAQEBAQEBAQEBAQEBAQEBAQEBAQEBAQEBAQEBAQEBAQEBAQEBAQEBAQEBAQEBAQEBAQEBAQEBAQEBAQEBAQEBAQEBAQEBAQEBAUEPAAAAAAAAAAAAAAAAAAAAAAAAAAAAAAAAAAAAAAAAAAAAAAAAAAAAAAAAAAAAAAAAAAAAAAAAAAAAAAAAAAAAAAAAAAAAAAAAAAAAAAAAAAAAAAAAAAAAAAAAAER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HYAAAAAAAAAAAAAAAAAAAAAAAAAAAAAAAAAAAAAAAAAAAAAAAAAAAAAAAAAAAAAAAAAAAAAAAAAAAAAAAAAAAAAAAAAAAAAAAAAAAAAAAAAAAAAAAAAAAAAAAAAAAAAAAAAAAAAAAAAAAAAAAAAAAACw3AQEBAQEBAQEBAQEBAQEBAQEBAQEBAQEBAQEBAQEBAQEBAQEBAQEBAQEBAQEBAQEBAQEBAQEBAQEBAQEBAQEBAQEBAQEBAQEBAQEBAQEBAQEBAQEBAQEBAQEBAQEBAQEBAQEBAQEBAQEBAQEBAQEBAQEBAQEBAQEBAQEBAQEBAQEBAQEBAUN4AAAAAAAAAAAAAAAAAAAAAAAAAAAAAAAAAAAAAAAAAAAAAAAAAAAAAAAAAAAAAAAAAAAAAAAAAAAAAAAAAAAAAAAAAAAAAAAAAAAAAAAAAAAAAAAAAAAAAAAAAAAAEHg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FxAAAAAAAAAAAAAAAAAAAAAAAAAAAAAAAAAAAAAAAAAAAAAAAAAAAAAAAAAAAAAAAAAAAAAAAAAAAAAAAAAAAAAAAAAAAAAAAAAAAAAAAAAAAAAAAAAAAAAAAAAAAAAAAAAAAAAAAAAAAAAAAAAAAAAQKAEBAQEBAQEBAQEBAQEBAQEBAQEBAQEBAQEBAQEBAQEBAQEBAQEBAQEBAQEBAQEBAQEBAQEBAQEBAQEBAQEBAQEBAQEBAQEBAQEBAQEBAQEBAQEBAQEBAQEBAQEBAQEBAQEBAQEBAQEBAQEBAQEBAQEBAQEBAQEBAQEBAQEBAQEBAQEBAQE6EAAAAAAAAAAAAAAAAAAAAAAAAAAAAAAAAAAAAAAAAAAAAAAAAAAAAAAAAAAAAAAAAAAAAAAAAAAAAAAAAAAAAAAAAAAAAAAAAAAAAAAAAAAAAAAAAAAAAAAAAAAAAAAQLHN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ZnQAAAAAAAAAAAAAAAAAAAAAAAAAAAAAAAAAAAAAAAAAAAAAAAAAAAAAAAAAAAAAAAAAAAAAAAAAAAAAAAAAAAAAAAAAAAAAAAAAAAAAAAAAAAAAAAAAAAAAAAAAAAAAAAAAAAAAAAAAAAAAAAAAAAAAABENAQEBAQEBAQEBAQEBAQEBAQEBAQEBAQEBAQEBAQEBAQEBAQEBAQEBAQEBAQEBAQEBAQEBAQEBAQEBAQEBAQEBAQEBAQEBAQEBAQEBAQEBAQEBAQEBAQEBAQEBAQEBAQEBAQEBAQEBAQEBAQEBAQEBAQEBAQEBAQEBAQEBAQEBAQEBAQFqEAAAAAAAAAAAAAAAAAAAAAAAAAAAAAAAAAAAAAAAAAAAAAAAAAAAAAAAAAAAAAAAAAAAAAAAAAAAAAAAAAAAAAAAAAAAAAAAAAAAAAAAAAAAAAAAAAAAAAAAAAAAAAAAAAAKTk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XctAAAAAAAAAAAAAAAAAAAAAAAAAAAAAAAAAAAAAAAAAAAAAAAAAAAAAAAAAAAAAAAAAAAAAAAAAAAAAAAAAAAAAAAAAAAAAAAAAAAAAAAAAAAAAAAAAAAAAAAAAAAAAAAAAAAAAAAAAAAAAAAAAAAAAAAAHlgBAQEBAQEBAQEBAQEBAQEBAQEBAQEBAQEBAQEBAQEBAQEBAQEBAQEBAQEBAQEBAQEBAQEBAQEBAQEBAQEBAQEBAQEBAQEBAQEBAQEBAQEBAQEBAQEBAQEBAQEBAQEBAQEBAQEBAQEBAQEBAQEBAQEBAQEBAQEBAQEBAQEBAQEBAQEaHAAAAAAAAAAAAAAAAAAAAAAAAAAAAAAAAAAAAAAAAAAAAAAAAAAAAAAAAAAAAAAAAAAAAAAAAAAAAAAAAAAAAAAAAAAAAAAAAAAAAAAAAAAAAAAAAAAAAAAAAAAAAAAAAAAAABFT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TUwAAAAAAAAAAAAAAAAAAAAAAAAAAAAAAAAAAAAAAAAAAAAAAAAAAAAAAAAAAAAAAAAAAAAAAAAAAAAAAAAAAAAAAAAAAAAAAAAAAAAAAAAAAAAAAAAAAAAAAAAAAAAAAAAAAAAAAAAAAAAAAAAAAAAAAAABNAQEBAQEBAQEBAQEBAQEBAQEBAQEBAQEBAQEBAQEBAQEBAQEBAQEBAQEBAQEBAQEBAQEBAQEBAQEBAQEBAQEBAQEBAQEBAQEBAQEBAQEBAQEBAQEBAQEBAQEBAQEBAQEBAQEBAQEBAQEBAQEBAQEBAQEBAQEBAQEBAQEBAQEBAQEBSQAAAAAAAAAAAAAAAAAAAAAAAAAAAAAAAAAAAAAAAAAAAAAAAAAAAAAAAAAAAAAAAAAAAAAAAAAAAAAAAAAAAAAAAAAAAAAAAAAAAAAAAAAAAAAAAAAAAAAAAAAAAAAAAAAAAAAAAABQZ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Mh0AAAAAAAAAAAAAAAAAAAAAAAAAAAAAAAAAAAAAAAAAAAAAAAAAAAAAAAAAAAAAAAAAAAAAAAAAAAAAAAAAAAAAAAAAAAAAAAAAAAAAAAAAAAAAAAAAAAAAAAAAAAAAAAAAAAAAAAAAAAAAAAAAAAAAAAAACl8BAQEBAQEBAQEBAQEBAQEBAQEBAQEBAQEBAQEBAQEBAQEBAQEBAQEBAQEBAQEBAQEBAQEBAQEBAQEBAQEBAQEBAQEBAQEBAQEBAQEBAQEBAQEBAQEBAQEBAQEBAQEBAQEBAQEBAQEBAQEBAQEBAQEBAQEBAQEBAQEBAQEBAQEBMw8AAAAAAAAAAAAAAAAAAAAAAAAAAAAAAAAAAAAAAAAAAAAAAAAAAAAAAAAAAAAAAAAAAAAAAAAAAAAAAAAAAAAAAAAAAAAAAAAAAAAAAAAAAAAAAAAAAAAAAAAAAAAAAAAAAAAAAAAAAAp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SwRAAAAAAAAAAAAAAAAAAAAAAAAAAAAAAAAAAAAAAAAAAAAAAAAAAAAAAAAAAAAAAAAAAAAAAAAAAAAAAAAAAAAAAAAAAAAAAAAAAAAAAAAAAAAAAAAAAAAAAAAAAAAAAAAAAAAAAAAAAAAAAAAAAAAAAAAAAAecgEBAQEBAQEBAQEBAQEBAQEBAQEBAQEBAQEBAQEBAQEBAQEBAQEBAQEBAQEBAQEBAQEBAQEBAQEBAQEBAQEBAQEBAQEBAQEBAQEBAQEBAQEBAQEBAQEBAQEBAQEBAQEBAQEBAQEBAQEBAQEBAQEBAQEBAQEBAQEBAQEBAQEBCD0AAAAAAAAAAAAAAAAAAAAAAAAAAAAAAAAAAAAAAAAAAAAAAAAAAAAAAAAAAAAAAAAAAAAAAAAAAAAAAAAAAAAAAAAAAAAAAAAAAAAAAAAAAAAAAAAAAAAAAAAAAAAAAAAAAAAAAAAAAAAADxw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eOgAAAAAAAAAAAAAAAAAAAAAAAAAAAAAAAAAAAAAAAAAAAAAAAAAAAAAAAAAAAAAAAAAAAAAAAAAAAAAAAAAAAAAAAAAAAAAAAAAAAAAAAAAAAAAAAAAAAAAAAAAAAAAAAAAAAAAAAAAAAAAAAAAAAAAAAAAALGEBAQEBAQEBAQEBAQEBAQEBAQEBAQEBAQEBAQEBAQEBAQEBAQEBAQEBAQEBAQEBAQEBAQEBAQEBAQEBAQEBAQEBAQEBAQEBAQEBAQEBAQEBAQEBAQEBAQEBAQEBAQEBAQEBAQEBAQEBAQEBAQEBAQEBAQEBAQEBAQEBAQEBAUoSAAAAAAAAAAAAAAAAAAAAAAAAAAAAAAAAAAAAAAAAAAAAAAAAAAAAAAAAAAAAAAAAAAAAAAAAAAAAAAAAAAAAAAAAAAAAAAAAAAAAAAAAAAAAAAAAAAAAAAAAAAAAAAAAAAAAAAAAAAAAAAARYn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ej0AAAAAAAAAAAAAAAAAAAAAAAAAAAAAAAAAAAAAAAAAAAAAAAAAAAAAAAAAAAAAAAAAAAAAAAAAAAAAAAAAAAAAAAAAAAAAAAAAAAAAAAAAAAAAAAAAAAAAAAAAAAAAAAAAAAAAAAAAAAAAAAAAAAAAAAAAAAAPfQEBAQEBAQEBAQEBAQEBAQEBAQEBAQEBAQEBAQEBAQEBAQEBAQEBAQEBAQEBAQEBAQEBAQEBAQEBAQEBAQEBAQEBAQEBAQEBAQEBAQEBAQEBAQEBAQEBAQEBAQEBAQEBAQEBAQEBAQEBAQEBAQEBAQEBAQEBAQEBAQEBATwnAAAAAAAAAAAAAAAAAAAAAAAAAAAAAAAAAAAAAAAAAAAAAAAAAAAAAAAAAAAAAAAAAAAAAAAAAAAAAAAAAAAAAAAAAAAAAAAAAAAAAAAAAAAAAAAAAAAAAAAAAAAAAAAAAAAAAAAAAAAAAAAAAABTX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W+AAAAAAAAAAAAAAAAAAAAAAAAAAAAAAAAAAAAAAAAAAAAAAAAAAAAAAAAAAAAAAAAAAAAAAAAAAAAAAAAAAAAAAAAAAAAAAAAAAAAAAAAAAAAAAAAAAAAAAAAAAAAAAAAAAAAAAAAAAAAAAAAAAAAAAAAAAAAAAA8jAQEBAQEBAQEBAQEBAQEBAQEBAQEBAQEBAQEBAQEBAQEBAQEBAQEBAQEBAQEBAQEBAQEBAQEBAQEBAQEBAQEBAQEBAQEBAQEBAQEBAQEBAQEBAQEBAQEBAQEBAQEBAQEBAQEBAQEBAQEBAQEBAQEBAQEBAQEBAQEBAQgQAAAAAAAAAAAAAAAAAAAAAAAAAAAAAAAAAAAAAAAAAAAAAAAAAAAAAAAAAAAAAAAAAAAAAAAAAAAAAAAAAAAAAAAAAAAAAAAAAAAAAAAAAAAAAAAAAAAAAAAAAAAAAAAAAAAAAAAAAAAAAAAAAAAAAEA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VQAAAAAAAAAAAAAAAAAAAAAAAAAAAAAAAAAAAAAAAAAAAAAAAAAAAAAAAAAAAAAAAAAAAAAAAAAAAAAAAAAAAAAAAAAAAAAAAAAAAAAAAAAAAAAAAAAAAAAAAAAAAAAAAAAAAAAAAAAAAAAAAAAAAAAAAAAAAAAAQH8BAQEBAQEBAQEBAQEBAQEBAQEBAQEBAQEBAQEBAQEBAQEBAQEBAQEBAQEBAQEBAQEBAQEBAQEBAQEBAQEBAQEBAQEBAQEBAQEBAQEBAQEBAQEBAQEBAQEBAQEBAQEBAQEBAQEBAQEBAQEBAQEBAQEBAQEBAQEBAQYnAAAAAAAAAAAAAAAAAAAAAAAAAAAAAAAAAAAAAAAAAAAAAAAAAAAAAAAAAAAAAAAAAAAAAAAAAAAAAAAAAAAAAAAAAAAAAAAAAAAAAAAAAAAAAAAAAAAAAAAAAAAAAAAAAAAAAAAAAAAAAAAAAAAAAAAAHB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QAAAAAAAAAAAAAAAAAAAAAAAAAAAAAAAAAAAAAAAAAAAAAAAAAAAAAAAAAAAAAAAAAAAAAAAAAAAAAAAAAAAAAAAAAAAAAAAAAAAAAAAAAAAAAAAAAAAAAAAAAAAAAAAAAAAAAAAAAAAAAAAAAAAAAAAAAAAAAAAAJBgEBAQEBAQEBAQEBAQEBAQEBAQEBAQEBAQEBAQEBAQEBAQEBAQEBAQEBAQEBAQEBAQEBAQEBAQEBAQEBAQEBAQEBAQEBAQEBAQEBAQEBAQEBAQEBAQEBAQEBAQEBAQEBAQEBAQEBAQEBAQEBAQEBAQEBAQEBAWliAAAAAAAAAAAAAAAAAAAAAAAAAAAAAAAAAAAAAAAAAAAAAAAAAAAAAAAAAAAAAAAAAAAAAAAAAAAAAAAAAAAAAAAAAAAAAAAAAAAAAAAAAAAAAAAAAAAAAAAAAAAAAAAAAAAAAAAAAAAAAAAAAAAAAAAAABA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HYAAAAAAAAAAAAAAAAAAAAAAAAAAAAAAAAAAAAAAAAAAAAAAAAAAAAAAAAAAAAAAAAAAAAAAAAAAAAAAAAAAAAAAAAAAAAAAAAAAAAAAAAAAAAAAAAAAAAAAAAAAAAAAAAAAAAAAAAAAAAAAAAAAAAAAAAAAAAAAALFB7AQEBAQEBAQEBAQEBAQEBAQEBAQEBAQEBAQEBAQEBAQEBAQEBAQEBAQEBAQEBAQEBAQEBAQEBAQEBAQEBAQEBAQEBAQEBAQEBAQEBAQEBAQEBAQEBAQEBAQEBAQEBAQEBAQEBAQEBAQEBAQEBAQEBAQEBAXtWEgAAAAAAAAAAAAAAAAAAAAAAAAAAAAAAAAAAAAAAAAAAAAAAAAAAAAAAAAAAAAAAAAAAAAAAAAAAAAAAAAAAAAAAAAAAAAAAAAAAAAAAAAAAAAAAAAAAAAAAAAAAAAAAAAAAAAAAAAAAAAAAAAAAAAAAAAAAOn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TMAAAAAAAAAAAAAAAAAAAAAAAAAAAAAAAAAAAAAAAAAAAAAAAAAAAAAAAAAAAAAAAAAAAAAAAAAAAAAAAAAAAAAAAAAAAAAAAAAAAAAAAAAAAAAAAAAAAAAAAAAAAAAAAAAAAAAAAAAAAAAAAAAAAAAAAAAAAAAAAA6WwEBAQEBAQEBAQEBAQEBAQEBAQEBAQEBAQEBAQEBAQEBAQEBAQEBAQEBAQEBAQEBAQEBAQEBAQEBAQEBAQEBAQEBAQEBAQEBAQEBAQEBAQEBAQEBAQEBAQEBAQEBAQEBAQEBAQEBAQEBAQEBAQEBAQEBAQFrCgAAAAAAAAAAAAAAAAAAAAAAAAAAAAAAAAAAAAAAAAAAAAAAAAAAAAAAAAAAAAAAAAAAAAAAAAAAAAAAAAAAAAAAAAAAAAAAAAAAAAAAAAAAAAAAAAAAAAAAAAAAAAAAAAAAAAAAAAAAAAAAAAAAAAAAAAAAABE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hEQAAAAAAAAAAAAAAAAAAAAAAAAAAAAAAAAAAAAAAAAAAAAAAAAAAAAAAAAAAAAAAAAAAAAAAAAAAAAAAAAAAAAAAAAAAAAAAAAAAAAAAAAAAAAAAAAAAAAAAAAAAAAAAAAAAAAAAAAAAAAAAAAAAAAAAAAAAAAAAAA9uAQEBAQEBAQEBAQEBAQEBAQEBAQEBAQEBAQEBAQEBAQEBAQEBAQEBAQEBAQEBAQEBAQEBAQEBAQEBAQEBAQEBAQEBAQEBAQEBAQEBAQEBAQEBAQEBAQEBAQEBAQEBAQEBAQEBAQEBAQEBAQEBAQEBAQF0HQAAAAAAAAAAAAAAAAAAAAAAAAAAAAAAAAAAAAAAAAAAAAAAAAAAAAAA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SYAAAAAAAAAAAAAAAAAAAAAAAAAAAAAAAAAAAAAAAAAAAAAAAAAAAAAAAAAAAAAAAAAAAAAAAAAAAAAAAAAAAAAAAAAAAAAAAAAAAAAAAAAAAAAAAAAAAAAAAAAAAAAAAAAAAAAAAAAAAAAAAAAAAAAAAAAAAAAAAAAACQBAQEBAQEBAQEBAQEBAQEBAQEBAQEBAQEBAQEBAQEBAQEBAQEBAQEBAQEBAQEBAQEBAQEBAQEBAQEBAQEBAQEBAQEBAQEBAQEBAQEBAQEBAQEBAQEBAQEBAQEBAQEBAQEBAQEBAQEBAQEBAQEBAQFNAAAAAAAAAAAAAAAAAAAAAAAAAAAAAAAAAAAAAAAAAAAAAAAAAAAAAAAAAAAAAAAAAAAAAAAAAAAAAAAAAAAAAAAAAAAAAAAAAAAAAAAAAAAAAAAAAAAAAAAAAAAAAAAAAAAAAAAAAAAAAAAAAAAAAAAAAAAAAAAAAAB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FHAAAAAAAAAAAAAAAAAAAAAAAAAAAAAAAAAAAAAAAAAAAAAAAAAAAAAAAAAAAAAAAAAAAAAAAAAAAAAAAAAAAAAAAAAAAAAAAAAAAAAAAAAAAAAAAAAAAAAAAAAAAAAAAAAAAAAAAAAAAAAAAAAAAAAAAAAAAAAAAAAAARPAEBAQEBAQEBAQEBAQEBAQEBAQEBAQEBAQEBAQEBAQEBAQEBAQEBAQEBAQEBAQEBAQEBAQEBAQEBAQEBAQEBAQEBAQEBAQEBAQEBAQEBAQEBAQEBAQEBAQEBAQEBAQEBAQEBAQEBAQEBAQEBAQF0EQAAAAAAAAAAAAAAAAAAAAAAAAAAAAAAAAAAAAAAAAAAAAAAAAAAAAAAAAAAAAAAAAAAAAAAAAAAAAAAAAAAAAAAAAAAAAAAAAAAAAAAAAAAAAAAAAAAAAAAAAAAAAAAAAAAAAAAAAAAAAAAAAAAAAAAAAAAAAAAAAAAd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BwAAAAAAAAAAAAAAAAAAAAAAAAAAAAAAAAAAAAAAAAAAAAAAAAAAAAAAAAAAAAAAAAAAAAAAAAAAAAAAAAAAAAAAAAAAAAAAAAAAAAAAAAAAAAAAAAAAAAAAAAAAAAAAAAAAAAAAAAAAAAAAAAAAAAAAAAAAAAAAAAAAAEBdAQEBAQEBAQEBAQEBAQEBAQEBAQEBAQEBAQEBAQEBAQEBAQEBAQEBAQEBAQEBAQEBAQEBAQEBAQEBAQEBAQEBAQEBAQEBAQEBAQEBAQEBAQEBAQEBAQEBAQEBAQEBAQEBAQEBAQEBAQEBAQEkeAAAAAAAAAAAAAAAAAAAAAAAAAAAAAAAAAAAAAAAAAAAAAAAAAAAAAAAAAAAAAAAAAAAAAAAAAAAAAAAAAAAAAAAAAAAAAAAAAAAAAAAAAAAAAAAAAAAAAAAAAAAAAAAAAAAAAAAAAAAAAAAAAAAAAAAAAAAAAAAAAAAAA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FEEQAAAAAAAAAAAAAAAAAAAAAAAAAAAAAAAAAAAAAAAAAAAAAAAAAAAAAAAAAAAAAAAAAAAAAAAAAAAAAAAAAAAAAAAAAAAAAAAAAAAAAAAAAAAAAAAAAAAAAAAAAAAAAAAAAAAAAAAAAAAAAAAAAAAAAAAAAAAAAAAAAAQHQBAQEBAQEBAQEBAQEBAQEBAQEBAQEBAQEBAQEBAQEBAQEBAQEBAQEBAQEBAQEBAQEBAQEBAQEBAQEBAQEBAQEBAQEBAQEBAQEBAQEBAQEBAQEBAQEBAQEBAQEBAQEBAQEBAQEBAQEBAQFNUwAAAAAAAAAAAAAAAAAAAAAAAAAAAAAAAAAAAAAAAAAAAAAAAAAAAAAAAAAAAAAAAAAAAAAAAAAAAAAAAAAAAAAAAAAAAAAAAAAAAAAAAAAAAAAAAAAAAAAAAAAAAAAAAAAAAAAAAAAAAAAAAAAAAAAAAAAAAAAAAAAAAAA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XXgAAAAAAAAAAAAAAAAAAAAAAAAAAAAAAAAAAAAAAAAAAAAAAAAAAAAAAAAAAAAAAAAAAAAAAAAAAAAAAAAAAAAAAAAAAAAAAAAAAAAAAAAAAAAAAAAAAAAAAAAAAAAAAAAAAAAAAAAAAAAAAAAAAAAAAAAAAAAAAAAAAAAPaAEBAQEBAQEBAQEBAQEBAQEBAQEBAQEBAQEBAQEBAQEBAQEBAQEBAQEBAQEBAQEBAQEBAQEBAQEBAQEBAQEBAQEBAQEBAQEBAQEBAQEBAQEBAQEBAQEBAQEBAQEBAQEBAQEBAQEBAQFJHQAAAAAAAAAAAAAAAAAAAAAAAAAAAAAAAAAAAAAAAAAAAAAAAAAAAAAAAAAAAAAAAAAAAAAAAAAAAAAAAAAAAAAAAAAAAAAAAAAAAAAAAAAAAAAAAAAAAAAAAAAAAAAAAAAAAAAAAAAAAAAAAAAAAAAAAAAAAAAAAAAAAAAAN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SIJAAAAAAAAAAAAAAAAAAAAAAAAAAAAAAAAAAAAAAAAAAAAAAAAAAAAAAAAAAAAAAAAAAAAAAAAAAAAAAAAAAAAAAAAAAAAAAAAAAAAAAAAAAAAAAAAAAAAAAAAAAAAAAAAAAAAAAAAAAAAAAAAAAAAAAAAAAAAAAAAAAAAAABjSAEBAQEBAQEBAQEBAQEBAQEBAQEBAQEBAQEBAQEBAQEBAQEBAQEBAQEBAQEBAQEBAQEBAQEBAQEBAQEBAQEBAQEBAQEBAQEBAQEBAQEBAQEBAQEBAQEBAQEBAQEBAQEBAQEBAQclAAAAAAAAAAAAAAAAAAAAAAAAAAAAAAAAAAAAAAAAAAAAAAAAAAAAAAAAAAAAAAAAAAAAAAAAAAAAAAAAAAAAAAAAAAAAAAAAAAAAAAAAAAAAAAAAAAAAAAAAAAAAAAAAAAAAAAAAAAAAAAAAAAAAAAAAAAAAAAAAAAAAAAAAA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VgAAAAAAAAAAAAAAAAAAAAAAAAAAAAAAAAAAAAAAAAAAAAAAAAAAAAAAAAAAAAAAAAAAAAAAAAAAAAAAAAAAAAAAAAAAAAAAAAAAAAAAAAAAAAAAAAAAAAAAAAAAAAAAAAAAAAAAAAAAAAAAAAAAAAAAAAAAAAAAAAAAAAAAEDF1AQEBAQEBAQEBAQEBAQEBAQEBAQEBAQEBAQEBAQEBAQEBAQEBAQEBAQEBAQEBAQEBAQEBAQEBAQEBAQEBAQEBAQEBAQEBAQEBAQEBAQEBAQEBAQEBAQEBAQEBAQEBAQEBAQQmEAAAAAAAAAAAAAAAAAAAAAAAAAAAAAAAAAAAAAAAAAAAAAAAAAAAAAAAAAAAAAAAAAAAAAAAAAAAAAAAAAAAAAAAAAAAAAAAAAAAAAAAAAAAAAAAAAAAAAAAAAAAAAAAAAAAAAAAAAAAAAAAAAAAAAAAAAAAAAAAAAAAAAAA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V5TAAAAAAAAAAAAAAAAAAAAAAAAAAAAAAAAAAAAAAAAAAAAAAAAAAAAAAAAAAAAAAAAAAAAAAAAAAAAAAAAAAAAAAAAAAAAAAAAAAAAAAAAAAAAAAAAAAAAAAAAAAAAAAAAAAAAAAAAAAAAAAAAAAAAAAAAAAAAAAAAAAAAAAAPPUcBAQEBAQEBAQEBAQEBAQEBAQEBAQEBAQEBAQEBAQEBAQEBAQEBAQEBAQEBAQEBAQEBAQEBAQEBAQEBAQEBAQEBAQEBAQEBAQEBAQEBAQEBAQEBAQEBAQEBAQEBAQEBAWpiDwAAAAAAAAAAAAAAAAAAAAAAAAAAAAAAAAAAAAAAAAAAAAAAAAAAAAAAAAAAAAAAAAAAAAAAAAAAAAAAAAAAAAAAAAAAAAAAAAAAAAAAAAAAAAAAAAAAAAAAAAAAAAAAAAAAAAAAAAAAAAAAAAAAAAAAAAAAAAAAAAAAAAAAAA9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FmPgAAAAAAAAAAAAAAAAAAAAAAAAAAAAAAAAAAAAAAAAAAAAAAAAAAAAAAAAAAAAAAAAAAAAAAAAAAAAAAAAAAAAAAAAAAAAAAAAAAAAAAAAAAAAAAAAAAAAAAAAAAAAAAAAAAAAAAAAAAAAAAAAAAAAAAAAAAAAAAAAAAAAAAABA6RwEBAQEBAQEBAQEBAQEBAQEBAQEBAQEBAQEBAQEBAQEBAQEBAQEBAQEBAQEBAQEBAQEBAQEBAQEBAQEBAQEBAQEBAQEBAQEBAQEBAQEBAQEBAQEBAQEBAQEBAQEBAUdAEAAAAAAAAAAAAAAAAAAAAAAAAAAAAAAAAAAAAAAAAAAAAAAAAAAAAAAAAAAAAAAAAAAAAAAAAAAAAAAAAAAAAAAAAAAAAAAAAAAAAAAAAAAAAAAAAAAAAAAAAAAAAAAAAAAAAAAAAAAAAAAAAAAAAAAAAAAAAAAAAAAAAAAAAAB4N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WoAAAAAAAAAAAAAAAAAAAAAAAAAAAAAAAAAAAAAAAAAAAAAAAAAAAAAAAAAAAAAAAAAAAAAAAAAAAAAAAAAAAAAAAAAAAAAAAAAAAAAAAAAAAAAAAAAAAAAAAAAAAAAAAAAAAAAAAAAAAAAAAAAAAAAAAAAAAAAAAAAAAAAAAAAABALeQEBAQEBAQEBAQEBAQEBAQEBAQEBAQEBAQEBAQEBAQEBAQEBAQEBAQEBAQEBAQEBAQEBAQEBAQEBAQEBAQEBAQEBAQEBAQEBAQEBAQEBAQEBAQEBAQEBAQEBNQsAAAAAAAAAAAAAAAAAAAAAAAAAAAAAAAAAAAAAAAAAAAAAAAAAAAAAAAAAAAAAAAAAAAAAAAAAAAAAAAAAAAAAAAAAAAAAAAAAAAAAAAAAAAAAAAAAAAAAAAAAAAAAAAAAAAAAAAAAAAAAAAAAAAAAAAAAAAAAAAAAAAAAAAAAAAARO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GOgAAAAAAAAAAAAAAAAAAAAAAAAAAAAAAAAAAAAAAAAAAAAAAAAAAAAAAAAAAAAAAAAAAAAAAAAAAAAAAAAAAAAAAAAAAAAAAAAAAAAAAAAAAAAAAAAAAAAAAAAAAAAAAAAAAAAAAAAAAAAAAAAAAAAAAAAAAAAAAAAAAAAAAAAAAAChHAQEBAQEBAQEBAQEBAQEBAQEBAQEBAQEBAQEBAQEBAQEBAQEBAQEBAQEBAQEBAQEBAQEBAQEBAQEBAQEBAQEBAQEBAQEBAQEBAQEBAQEBAQEBAQEBAQEBDSYAAAAAAAAAAAAAAAAAAAAAAAAAAAAAAAAAAAAAAAAAAAAAAAAAAAAAAAAAAAAAAAAAAAAAAAAAAAAAAAAAAAAAAAAAAAAAAAAAAAAAAAAAAAAAAAAAAAAAAAAAAAAAAAAAAAAAAAAAAAAAAAAAAAAAAAAAAAAAAAAAAAAAAAAAAAAAeB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R8AAAAAAAAAAAAAAAAAAAAAAAAAAAAAAAAAAAAAAAAAAAAAAAAAAAAAAAAAAAAAAAAAAAAAAAAAAAAAAAAAAAAAAAAAAAAAAAAAAAAAAAAAAAAAAAAAAAAAAAAAAAAAAAAAAAAAAAAAAAAAAAAAAAAAAAAAAAAAAAAAAAAAAAAAAAAAEUBvAQEBAQEBAQEBAQEBAQEBAQEBAQEBAQEBAQEBAQEBAQEBAQEBAQEBAQEBAQEBAQEBAQEBAQEBAQEBAQEBAQEBAQEBAQEBAQEBAQEBAQEBAQEBAQF5CQ8QAAAAAAAAAAAAAAAAAAAAAAAAAAAAAAAAAAAAAAAAAAAAAAAAAAAAAAAAAAAAAAAAAAAAAAAAAAAAAAAAAAAAAAAAAAAAAAAAAAAAAAAAAAAAAAAAAAAAAAAAAAAAAAAAAAAAAAAAAAAAAAAAAAAAAAAAAAAAAAAAAAAAAAAAAAAAAF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IAAAAAAAAAAAAAAAAAAAAAAAAAAAAAAAAAAAAAAAAAAAAAAAAAAAAAAAAAAAAAAAAAAAAAAAAAAAAAAAAAAAAAAAAAAAAAAAAAAAAAAAAAAAAAAAAAAAAAAAAAAAAAAAAAAAAAAAAAAAAAAAAAAAAAAAAAAAAAAAAAAAAAAAAAAAAAAAQYkcBAQEBAQEBAQEBAQEBAQEBAQEBAQEBAQEBAQEBAQEBAQEBAQEBAQEBAQEBAQEBAQEBAQEBAQEBAQEBAQEBAQEBAQEBAQEBAQEBAQEBAQEBAQEgYBIAAAAAAAAAAAAAAAAAAAAAAAAAAAAAAAAAAAAAAAAAAAAAAAAAAAAAAAAAAAAAAAAAAAAAAAAAAAAAAAAAAAAAAAAAAAAAAAAAAAAAAAAAAAAAAAAAAAAAAAAAAAAAAAAAAAAAAAAAAAAAAAAAAAAAAAAAAAAAAAAAAAAAAAAAAAAAABE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Zh0AAAAAAAAAAAAAAAAAAAAAAAAAAAAAAAAAAAAAAAAAAAAAAAAAAAAAAAAAAAAAAAAAAAAAAAAAAAAAAAAAAAAAAAAAAAAAAAAAAAAAAAAAAAAAAAAAAAAAAAAAAAAAAAAAAAAAAAAAAAAAAAAAAAAAAAAAAAAAAAAAAAAAAAAAAAAAAAB4czcBAQEBAQEBAQEBAQEBAQEBAQEBAQEBAQEBAQEBAQEBAQEBAQEBAQEBAQEBAQEBAQEBAQEBAQEBAQEBAQEBAQEBAQEBAQEBAQEBAQEBAXwLCgAAAAAAAAAAAAAAAAAAAAAAAAAAAAAAAAAAAAAAAAAAAAAAAAAAAAAAAAAAAAAAAAAAAAAAAAAAAAAAAAAAAAAAAAAAAAAAAAAAAAAAAAAAAAAAAAAAAAAAAAAAAAAAAAAAAAAAAAAAAAAAAAAAAAAAAAAAAAAAAAAAAAAAAAAAAAAAAABK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TAAAAAAAAAAAAAAAAAAAAAAAAAAAAAAAAAAAAAAAAAAAAAAAAAAAAAAAAAAAAAAAAAAAAAAAAAAAAAAAAAAAAAAAAAAAAAAAAAAAAAAAAAAAAAAAAAAAAAAAAAAAAAAAAAAAAAAAAAAAAAAAAAAAAAAAAAAAAAAAAAAAAAAAAAAAAAAAAAAAKRXABAQEBAQEBAQEBAQEBAQEBAQEBAQEBAQEBAQEBAQEBAQEBAQEBAQEBAQEBAQEBAQEBAQEBAQEBAQEBAQEBAQEBAQEBAQEBAQEBIjxTAAAAAAAAAAAAAAAAAAAAAAAAAAAAAAAAAAAAAAAAAAAAAAAAAAAAAAAAAAAAAAAAAAAAAAAAAAAAAAAAAAAAAAAAAAAAAAAAAAAAAAAAAAAAAAAAAAAAAAAAAAAAAAAAAAAAAAAAAAAAAAAAAAAAAAAAAAAAAAAAAAAAAAAAAAAAAAAAAAAAX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FgAAAAAAAAAAAAAAAAAAAAAAAAAAAAAAAAAAAAAAAAAAAAAAAAAAAAAAAAAAAAAAAAAAAAAAAAAAAAAAAAAAAAAAAAAAAAAAAAAAAAAAAAAAAAAAAAAAAAAAAAAAAAAAAAAAAAAAAAAAAAAAAAAAAAAAAAAAAAAAAAAAAAAAAAAAAAAAAAAAAAAAPnABAQEBAQEBAQEBAQEBAQEBAQEBAQEBAQEBAQEBAQEBAQEBAQEBAQEBAQEBAQEBAQEBAQEBAQEBAQEBAQEBAQEBAQEBAQEBGxEAAAAAAAAAAAAAAAAAAAAAAAAAAAAAAAAAAAAAAAAAAAAAAAAAAAAAAAAAAAAAAAAAAAAAAAAAAAAAAAAAAAAAAAAAAAAAAAAAAAAAAAAAAAAAAAAAAAAAAAAAAAAAAAAAAAAAAAAAAAAAAAAAAAAAAAAAAAAAAAAAAAAAAAAAAAAAAAAAAAAAeF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AAAAAAAAAAAAAAAAAAAAAAAAAAAAAAAAAAAAAAAAAAAAAAAAAAAAAAAAAAAAAAAAAAAAAAAAAAAAAAAAAAAAAAAAAAAAAAAAAAAAAAAAAAAAAAAAAAAAAAAAAAAAAAAAAAAAAAAAAAAAAAAAAAAAAAAAAAAAAAAAAAAAAAAAAAAAAAAAAAAAAABAsYwIBAQEBAQEBAQEBAQEBAQEBAQEBAQEBAQEBAQEBAQEBAQEBAQEBAQEBAQEBAQEBAQEBAQEBAQEBAQEBAQEBAQEBAQwTLBEAAAAAAAAAAAAAAAAAAAAAAAAAAAAAAAAAAAAAAAAAAAAAAAAAAAAAAAAAAAAAAAAAAAAAAAAAAAAAAAAAAAAAAAAAAAAAAA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CRIAAAAAAAAAAAAAAAAAAAAAAAAAAAAAAAAAAAAAAAAAAAAAAAAAAAAAAAAAAAAAAAAAAAAAAAAAAAAAAAAAAAAAAAAAAAAAAAAAAAAAAAAAAAAAAAAAAAAAAAAAAAAAAAAAAAAAAAAAAAAAAAAAAAAAAAAAAAAAAAAAAAAAAAAAAAAAAAAAAAAAAB0JUggBAQEBAQEBAQEBAQEBAQEBAQEBAQEBAQEBAQEBAQEBAQEBAQEBAQEBAQEBAQEBAQEBAQEBAQEBAQEBAQEBI2seHQAAAAAAAAAAAAAAAAAAAAAAAAAAAAAAAAAAAAAAAAAAAAAAAAAAAAAAAAAAAAAAAAAAAAAAAAAAAAAAAAAAAAAAAAAAAAAAAAAAAAAAAAAAAAAAAAAAAAAAAAAAAAAAAAAAAAAAAAAAAAAAAAAAAAAAAAAAAAAAAAAAAAAAAAAAAAAAAAAAAAAAAAB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UMyAAAAAAAAAAAAAAAAAAAAAAAAAAAAAAAAAAAAAAAAAAAAAAAAAAAAAAAAAAAAAAAAAAAAAAAAAAAAAAAAAAAAAAAAAAAAAAAAAAAAAAAAAAAAAAAAAAAAAAAAAAAAAAAAAAAAAAAAAAAAAAAAAAAAAAAAAAAAAAAAAAAAAAAAAAAAAAAAAAAAAAAAAAAmC0MHAQEBAQEBAQEBAQEBAQEBAQEBAQEBAQEBAQEBAQEBAQEBAQEBAQEBAQEBAQEBAQEBAQEBAQEBAXsFdDEAAAAAAAAAAAAAAAAAAAAAAAAAAAAAAAAAAAAAAAAAAAAAAAAAAAAAAAAAAAAAAAAAAAAAAAAAAAAAAAAAAAAAAAAAAAAAAAAAAAAAAAAAAAAAAAAAAAAAAAAAAAAAAAAAAAAAAAAAAAAAAAAAAAAAAAAAAAAAAAAAAAAAAAAAAAAAAAAAAAAAAAAAAA8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QQAAAAAAAAAAAAAAAAAAAAAAAAAAAAAAAAAAAAAAAAAAAAAAAAAAAAAAAAAAAAAAAAAAAAAAAAAAAAAAAAAAAAAAAAAAAAAAAAAAAAAAAAAAAAAAAAAAAAAAAAAAAAAAAAAAAAAAAAAAAAAAAAAAAAAAAAAAAAAAAAAAAAAAAAAAAAAAAAAAAAAAAAAAAAAPHDlYAQEBAQEBAQEBAQEBAQEBAQEBAQEBAQEBAQEBAQEBAQEBAQEBAQEBAQEBAQEBAQEBAQEBP0cxEgAAAAAAAAAAAAAAAAAAAAAAAAAAAAAAAAAAAAAAAAAAAAAAAAAAAAAAAAAAAAAAAAAAAAAAAAAAAAAAAAAAAAAAAAAAAAAAAAAAAAAAAAAAAAAAAAAAAAAAAAAAAAAAAAAAAAAAAAAAAAAAAAAAAAAAAAAAAAAAAAAAAAAAAAAAAAAAAAAAAAAAAAAAAABA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XQSAAAAAAAAAAAAAAAAAAAAAAAAAAAAAAAAAAAAAAAAAAAAAAAAAAAAAAAAAAAAAAAAAAAAAAAAAAAAAAAAAAAAAAAAAAAAAAAAAAAAAAAAAAAAAAAAAAAAAAAAAAAAAAAAAAAAAAAAAAAAAAAAAAAAAAAAAAAAAAAAAAAAAAAAAAAAAAAAAAAAAAAAAAAAAAAAAFMLBgEBAQEBAQEBAQEBAQEBAQEBAQEBAQEBAQEBAQEBAQEBAQEBAQEBAQEBAQEBAWx0KAAAAAAAAAAAAAAAAAAAAAAAAAAAAAAAAAAAAAAAAAAAAAAAAAAAAAAAAAAAAAAAAAAAAAAAAAAAAAAAAAAAAAAAAAAAAAAAAAAAAAAAAAAAAAAAAAAAAAAAAAAAAAAAAAAAAAAAAAAAAAAAAAAAAAAAAAAAAAAAAAAAAAAAAAAAAAAAAAAAAAAAAAAAAAAAAAARY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DYgAAAAAAAAAAAAAAAAAAAAAAAAAAAAAAAAAAAAAAAAAAAAAAAAAAAAAAAAAAAAAAAAAAAAAAAAAAAAAAAAAAAAAAAAAAAAAAAAAAAAAAAAAAAAAAAAAAAAAAAAAAAAAAAAAAAAAAAAAAAAAAAAAAAAAAAAAAAAAAAAAAAAAAAAAAAAAAAAAAAAAAAAAAAAAAAAAAEA8SMVU2AQEBAQEBAQEBAQEBAQEBAQEBAQEBAQEBAQEBAQEBAQEBAQEBARokJhIPEAAAAAAAAAAAAAAAAAAAAAAAAAAAAAAAAAAAAAAAAAAAAAAAAAAAAAAAAAAAAAAAAAAAAAAAAAAAAAAAAAAAAAAAAAAAAAAAAAAAAAAAAAAAAAAAAAAAAAAAAAAAAAAAAAAAAAAAAAAAAAAAAAAAAAAAAAAAAAAAAAAAAAAAAAAAAAAAAAAAAAAAAAAAAAAAAAAAQ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XQAAAAAAAAAAAAAAAAAAAAAAAAAAAAAAAAAAAAAAAAAAAAAAAAAAAAAAAAAAAAAAAAAAAAAAAAAAAAAAAAAAAAAAAAAAAAAAAAAAAAAAAAAAAAAAAAAAAAAAAAAAAAAAAAAAAAAAAAAAAAAAAAAAAAAAAAAAAAAAAAAAAAAAAAAAAAAAAAAAAAAAAAAAAAAAAAAAAAAAA9EOBNrJFdwAQEBAQEBAQEBAQEBAQEBAQEBAQEBAQEBAQEBFQV9C4AJQBEAAAAAAAAAAAAAAAAAAAAAAAAAAAAAAAAAAAAAAAAAAAAAAAAAAAAAAAAAAAAAAAAAAAAAAAAAAAAAAAAAAAAAAAAAAAAAAAAAAAAAAAAAAAAAAAAAAAAAAAAAAAAAAAAAAAAAAAAAAAAAAAAAAAAAAAAAAAAAAAAAAAAAAAAAAAAAAAAAAAAAAAAAAAAAAAAAAAAAAF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7EQAAAAAAAAAAAAAAAAAAAAAAAAAAAAAAAAAAAAAAAAAAAAAAAAAAAAAAAAAAAAAAAAAAAAAAAAAAAAAAAAAAAAAAAAAAAAAAAAAAAAAAAAAAAAAAAAAAAAAAAAAAAAAAAAAAAAAAAAAAAAAAAAAAAAAAAAAAAAAAAAAAAAAAAAAAAAAAAAAAAAAAAAAAAAAAAAAAAAAAAAAAABFELUlkXghLaTYiAQEBAQEBAQEBAQEBWQJ/Iw12SWMmDwAAAAAAAAAAAAAAAAAAAAAAAAAAAAAAAAAAAAAAAAAAAAAAAAAAAAAAAAAAAAAAAAAAAAAAAAAAAAAAAAAAAAAAAAAAAAAAAAAAAAAAAAAAAAAAAAAAAAAAAAAAAAAAAAAAAAAAAAAAAAAAAAAAAAAAAAAAAAAAAAAAAAAAAAAAAAAAAAAAAAAAAAAAAAAAAAAAAAAAAAAAAB1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eWIAAAAAAAAAAAAAAAAAAAAAAAAAAAAAAAAAAAAAAAAAAAAAAAAAAAAAAAAAAAAAAAAAAAAAAAAAAAAAAAAAAAAAAAAAAAAAAAAAAAAAAAAAAAAAAAAAAAAAAAAAAAAAAAAAAAAAAAAAAAAAAAAAAAAAAAAAAAAAAAAAAAAAAAAAAAAAAAAAAAAAAAAAAAAAAAAAAAAAAAAAAAAAAAAAAAAAAAAsHEofa3RdaGhdC1ZKHlMRAAAAAAAAAAAAAAAAAAAAAAAAAAAAAAAAAAAAAAAAAAAAAAAAAAAAAAAAAAAAAAAAAAAAAAAAAAAAAAAAAAAAAAAAAAAAAAAAAAAAAAAAAAAAAAAAAAAAAAAAAAAAAAAAAAAAAAAAAAAAAAAAAAAAAAAAAAAAAAAAAAAAAAAAAAAAAAAAAAAAAAAAAAAAAAAAAAAAAAAAAAAAAAAAAAAAAAAl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F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F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H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WYs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J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VicAAAAAAAAAAAAAAAAAAAAAAAAAAAAAAAAAAAAAAAAAAAAAAAAAEBEnCjod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B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pAAAAAAAAAAAAAAAAAAAAAAAAAAAAAAAAAAAAAAAAAAAAAAAAAA9TPkILShI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GkoAAAAAAAAAAAAAAAAAAAAAAAAAAAAAAAAAAAAAAAAKQS5vewEBAQEBAQEBAXBdJ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l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qVgAAAAAAAAAAAAAAAAAAAAAAAAAAAAAARGMkO2lMAQEBAQEBAQEBAQEBAQEBAUx9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WZuQBEAAAAAAAAAAAAAAAAAEVMta1UNVHABAQEBAQEBAQEBAQEBAQEBAQEBAQEBASNBD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XFWYgoRAAAAAA8KHDhjW3QXAgEBAQEBAQEBAQEBAQEBAQEBAQEBAQEBAQEBAQEBDC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SF0eAAAAA8ydFQBAQEBAQEBAQEBAQEBAQEBAQEBAQEBAQEBAQEBAQEBAQEBAQEVO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SE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F1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F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ilaOVcECE8gdEFAEAAAAAAAAAAAAAAAAAAAAAAAAAAAAAAAAAAAAAAAAAAAAAAAED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Xo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F4Si5nAQEBAQEBAQFwK1JKPQoRAAAAAAAAAAAAAAAAAAAAAAAAAAAAAAAAAAAAAAAAACx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FZK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JAEBAQEBAQEBAQEBAQEBAQxJRAAAAAAAAAAAAAAAAAAAAAAAAAAAAAAAAAAAAAAAAAA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VE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JZgEBAQEBAQEBAQEBAQEBAQEBAQEBflViDwAAAAAAAAAAAAAAAAAAAAAAAAAAAAAAAABi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cH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HAQEBAQEBAQEBAQEBAQEBAQEBAQEBAQEBAWZyfWEnAAAAAAAAAAAAAAAAAAAAAAAAAAAO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FM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1NAQEBAQEBAQEBAQEBAQEBAQEBAQEBAQEBAQEBAQEwfF5aLToRAAAAAAAAAAAAAAAAABET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Ssm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pbAQEBAQEBAQEBAQEBAQEBAQEBAQEBAQEBAQEBAQEBAQEBARoza0o9OhAAAAAAAAAROh5z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Xw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AQEBAQEBAQEBAQEBAQEBAQEBAQEBAQEBAQEBAQEBAQEBAQEBAQEBBnMdAAAAAAAAOlI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7EQAAAAAAAAAAAAAAAAAAAAAAAAAAAAAAAAAAAAAAAAAAAAAAAAAAAAAAAAAAAAAAAAAAAAAAAAAAAAAAAAAAAAAAAAAAAAAAAAAAAAAAAAAAAAAAAAAAAAAAAAAAAAAAAAAAAAAAAAAAAAAAAAAAAAAAAAAAAAAAAAAAAAAAAAAAAAAAAAAAAAAAAAAAAAAAAAAAAAAAAAAAAAAAAAAAAAAAAAAAAAAAAAAAAAAAAAAAAAAAAAAAAAAAAAAAAAAAAAAAAAAAAAAAAAAAAAAAAAB6AQEBAQEBAQEBAQEBAQEBAQEBAQEBAQEBAQEBAQEBAQEBAQEBAQEBAQEBAQEBIn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RcQAAAAAAAAAAAAAAAAAAAAAAAAAAAAAAAAAAAAAAAAAAAAAAAAAAAAAAAAAAAAAAAAAAAAAAAAAAAAAAAAAAAAAAAAAAAAAAAAAAAAAAAAAAAAAAAAAAAAAAAAAAAAAAAAAAAAAAAAAAAAAAAAAAAAAAAAAAAAAAAAAAAAAAAAAAAAAAAAAAAAAAAAAAAAAAAAAAAAAAAAAAAAAAAAAAAAAAAAAAAAAAAAAAAAAAAAAAAAAAAAAAAAAAAAAAAAAAAAAAAAAAAAAAAAAAAAAAB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dkAAAAAAAAAAAAAAAAAAAAAAAAAAAAAAAAAAAAAAAAAAAAAAAAAAAAAAAAAAAAAAAAAAAAAAAAAAAAAAAAAAAAAAAAAAAAAAAAAAAAAAAAAAAAAAAAAAAAAAAAAAAAAAAAAAAAAAAAAAAAAAAAAAAAAAAAAAAAAAAAAAAAAAAAAAAAAAAAAAAAAAAAAAAAAAAAAAAAAAAAAAAAAAAAAAAAAAAAAAAAAAAAAAAAAAAAAAAAAAAAAAAAAAAAAAAAAAAAAAAAAAAAAAAAAAABJ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FuUxAAAAAAAAAAAAAAAAAAAAAAAAAAAAAAAAAAAAAAAAAAAAAAAAAAAAAAAAAAAAAAAAAAAAAAAAAAAAAAAAAAAAAAAAAAAAAAAAAAAAAAAAAAAAAAAAAAAAAAAAAAAAAAAAAAAAAAAAAAAAAAAAAAAAAAAAAAAAAAAAAAAAAAAAAAAAAAAAAAAAAAAAAAAAAAAAAAAAAAAAAAAAAAAAAAAAAAAAAAAAAAAAAAAAAAAAAAAAAAAAAAAAAAAAAAAAAAAAAAAAAAAAAAACd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UcPAAAAAAAAAAAAAAAAAAAAAAAAAAAAAAAAAAAAAAAAAAAAAAAAAAAAAAAAAAAAAAAAAAAAAAAAAAAAAAAAAAAAAAAAAAAAAAAAAAAAAAAAAAAAAAAAAAAAAAAAAAAAAAAAAAAAAAAAAAAAAAAAAAAAAAAAAAAAAAAAAAAAAAAAAAAAAAAAAAAAAAAAAAAAAAAAAAAAAAAAAAAAAAAAAAAAAAAAAAAAAAAAAAAAAAAAAAAAAAAAAAAAAAAAAAAAAAAAAAAAAAAAAAB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CBIAAAAAAAAAAAAAAAAAAAAAAAAAAAAAAAAAAAAAAAAAAAAAAAAAAAAAAAAAAAAAAAAAAAAAAAAAAAAAAAAAAAAAAAAAAAAAAAAAAAAAAAAAAAAAAAAAAAAAAAAAAAAAAAAAAAAAAAAAAAAAAAAAAAAAAAAAAAAAAAAAAAAAAAAAAAAAAAAAAAAAAAAAAAAAAAAAAAAAAAAAAAAAAAAAAAAAAAAAAAAAAAAAAAAAAAAAAAAAAAAAAAAAAAAAAAAAAAAAAAAAAAB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UHRAAAAAAAAAAAAAAAAAAAAAAAAAAAAAAAAAAAAAAAAAAAAAAAAAAAAAAAAAAAAAAAAAAAAAAAAAAAAAAAAAAAAAAAAAAAAAAAAAAAAAAAAAAAAAAAAAAAAAAAAAAAAAAAAAAAAAAAAAAAAAAAAAAAAAAAAAAAAAAAAAAAAAAAAAAAAAAAAAAAAAAAAAAAAAAAAAAAAAAAAAAAAAAAAAAAAAAAAAAAAAAAAAAAAAAAAAAAAAAAAAAAAAAAAAAAAAAAAAAABA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gxEQAAAAAAAAAAAAAAAAAAAAAAAAAAAAAAAAAAAAAAAAAAAAAAAAAAAAAAAAAAAAAAAAAAAAAAAAAAAAAAAAAAAAAAAAAAAAAAAAAAAAAAAAAAAAAAAAAAAAAAAAAAAAAAAAAAAAAAAAAAAAAAAAAAAAAAAAAAAAAAAAAAAAAAAAAAAAAAAAAAAAAAAAAAAAAAAAAAAAAAAAAAAAAAAAAAAAAAAAAAAAAAAAAAAAAAAAAAAAAAAAAAAAAAAAAAAAAAACd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cSYAAAAAAAAAAAAAAAAAAAAAAAAAAAAAAAAAAAAAAAAAAAAAAAAAAAAAAAAAAAAAAAAAAAAAAAAAAAAAAAAAAAAAAAAAAAAAAAAAAAAAAAAAAAAAAAAAAAAAAAAAAAAAAAAAAAAAAAAAAAAAAAAAAAAAAAAAAAAAAAAAAAAAAAAAAAAAAAAAAAAAAAAAAAAAAAAAAAAAAAAAAAAAAAAAAAAAAAAAAAAAAAAAAAAAAAAAAAAAAAAAAAAAAAAAAAAAEFN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FkAAAAAAAAAAAAAAAAAAAAAAAAAAAAAAAAAAAAAAAAAAAAAAAAAAAAAAAAAAAAAAAAAAAAAAAAAAAAAAAAAAAAAAAAAAAAAAAAAAAAAAAAAAAAAAAAAAAAAAAAAAAAAAAAAAAAAAAAAAAAAAAAAAAAAAAAAAAAAAAAAAAAAAAAAAAAAAAAAAAAAAAAAAAAAAAAAAAAAAAAAAAAAAAAAAAAAAAAAAAAAAAAAAAAAAAAAAAAAAAAAAAAAAAAAAAAAB12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WsAAAAAAAAAAAAAAAAAAAAAAAAAAAAAAAAAAAAAAAAAAAAAAAAAAAAAAAAAAAAAAAAAAAAAAAAAAAAAAAAAAAAAAAAAAAAAAAAAAAAAAAAAAAAAAAAAAAAAAAAAAAAAAAAAAAAAAAAAAAAAAAAAAAAAAAAAAAAAAAAAAAAAAAAAAAAAAAAAAAAAAAAAAAAAAAAAAAAAAAAAAAAAAAAAAAAAAAAAAAAAAAAAAAAAAAAAAAAAAAAAAAAAAAAAACY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FtEgAAAAAAAAAAAAAAAAAAAAAAAAAAAAAAAAAAAAAAAAAAAAAAAAAAAAAAAAAAAAAAAAAAAAAAAAAAAAAAAAAAAAAAAAAAAAAAAAAAAAAAAAAAAAAAAAAAAAAAAAAAAAAAAAAAAAAAAAAAAAAAAAAAAAAAAAAAAAAAAAAAAAAAAAAAAAAAAAAAAAAAAAAAAAAAAAAAAAAAAAAAAAAAAAAAAAAAAAAAAAAAAAAAAAAAAAAAAAAAAAAAAAAAD0p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SUAAAAAAAAAAAAAAAAAAAAAAAAAAAAAAAAAAAAAAAAAAAAAAAAAAAAAAAAAAAAAAAAAAAAAAAAAAAAAAAAAAAAAAAAAAAAAAAAAAAAAAAAAAAAAAAAAAAAAAAAAAAAAAAAAAAAAAAAAAAAAAAAAAAAAAAAAAAAAAAAAAAAAAAAAAAAAAAAAAAAAAAAAAAAAAAAAAAAAAAAAAAAAAAAAAAAAAAAAAAAAAAAAAAAAAAAAAAAAAAAAAAAAeHM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FDAAAAAAAAAAAAAAAAAAAAAAAAAAAAAAAAAAAAAAAAAAAAAAAAAAAAAAAAAAAAAAAAAAAAAAAAAAAAAAAAAAAAAAAAAAAAAAAAAAAAAAAAAAAAAAAAAAAAAAAAAAAAAAAAAAAAAAAAAAAAAAAAAAAAAAAAAAAAAAAAAAAAAAAAAAAAAAAAAAAAAAAAAAAAAAAAAAAAAAAAAAAAAAAAAAAAAAAAAAAAAAAAAAAAAAAAAAAAAAAAAAAAQ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AAAAAAAAAAAAAAAAAAAAAAAAAAAAAAAAAAAAAAAAAAAAAAAAAAAAAAAAAAAAAAAAAAAAAAAAAAAAAAAAAAAAAAAAAAAAAAAAAAAAAAAAAAAAAAAAAAAAAAAAAAAAAAAAAAAAAAAAAAAAAAAAAAAAAAAAAAAAAAAAAAAAAAAAAAAAAAAAAAAAAAAAAAAAAAAAAAAAAAAAAAAAAAAAAAAAAAAAAAAAAAAAAAAAAAAAAAAAAAAAAAAE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AAAAAAAAAAAAAAAAAAAAAAAAAAAAAAAAAAAAAAAAAAAAAAAAAAAAAAAAAAAAAAAAAAAAAAAAAAAAAAAAAAAAAAAAAAAAAAAAAAAAAAAAAAAAAAAAAAAAAAAAAAAAAAAAAAAAAAAAAAAAAAAAAAAAA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DxAAAAAAAAAAAAAAAAAAAAAAAAAAAAAAAAAAAAAAAAAAAAAAAAAAAAAAAAAAAAAAAAAAAAAAAAAAAAAAAAAAAAAAAAAAAAAAAAAAAAAAAAAAAAAAAAAAAAAAAAAAAAAAAAAAAAAAAAAAAAAAAAAAAAAAAAAAAAAAAAAAAAAAAAAAAAAAAAAAAAAAAAAAAAAAAAAAAAAAAAAAAAAAAAAAAAAAAAAAAAAAAAAAAAAAAAAAAAAAET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XgRAAAAAAAAAAAAAAAAAAAAAAAAAAAAAAAAAAAAAAAAAAAAAAAAAAAAAAAAAAAAAAAAAAAAAAAAAAAAAAAAAAAAAAAAAAAAAAAAAAAAAAAAAAAAAAAAAAAAAAAAAAAAAAAAAAAAAAAAAAAAAAAAAAAAAAAAAAAAAAAAAAAAAAAAAAAAAAAAAAAAAAAAAAAAAAAAAAAAAAAAAAAAAAAAAAAAAAAAAAAAAAAAAAAAAAAAAAAAADo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FTEQAAAAAAAAAAAAAAAAAAAAAAAAAAAAAAAAAAAAAAAAAAAAAAAAAAAAAAAAAAAAAAAAAAAAAAAAAAAAAAAAAAAAAAAAAAAAAAAAAAAAAAAAAAAAAAAAAAAAAAAAAAAAAAAAAAAAAAAAAAAAAAAAAAAAAAAAAAAAAAAAAAAAAAAAAAAAAAAAAAAAAAAAAAAAAAAAAAAAAAAAAAAAAAAAAAAAAAAAAAAAAAAAAAAAAAAAAAAA9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EhAAAAAAAAAAAAAAAAAAAAAAAAAAAAAAAAAAAAAAAAAAAAAAAAAAAAAAAAAAAAAAAAAAAAAAAAAAAAAAAAAAAAAAAAAAAAAAAAAAAAAAAAAAAAAAAAAAAAAAAAAAAAAAAAAAAAAAAAAAAAAAAAAAAAAAAAAAAAAAAAAAAAAAAAAAAAAAAAAAAAAAAAAAAAAAAAAAAAAAAAAAAAAAAAAAAAAAAAAAAAAAAAAAAAAAAAAAAABT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RAAAAAAAAAAAAAAAAAAAAAAAAAAAAAAAAAAAAAAAAAAAAAAAAAAAAAAAAAAAAAAAAAAAAAAAAAAAAAAAAAAAAAAAAAAAAAAAAAAAAAAAAAAAAAAAAAAAAAAAAAAAAAAAAAAAAAAAAAAAAAAAAAAAAAAAAAAAAAAAAAAAAAAAAAAAAAAAAAAAAAAAAAAAAAAAAAAAAAAAAAAAAAAAAAAAAAAAAAAAAAAAAAAAAAAAAAAAAAAT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AAAAAAAAAAAAAAAAAAAAAAAAAAAAAAAAAAAAAAAAAAAAAAAAAAAAAAAAAAAAAAAAAAAAAAAAAAAAAAAAAAAAAAAAAAAAAAAAAAAAAAAAAAAAAAAAAAAAAAAAAAAAAAAAAAAAAAAAAAAAAAAAA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CAAAAAAAAAAAAAAAAAAAAAAAAAAAAAAAAAAAAAAAAAAAAAAAAAAAAAAAAAAAAAAAAAAAAAAAAAAAAAAAAAAAAAAAAAAAAAAAAAAAAAAAAAAAAAAAAAAAAAAAAAAAAAAAAAAAAAAAAAAAAAAAAAAAAAAAAAAAAAAAAAAAAAAAAAAAAAAAAAAAAAAAAAAAAAAAAAAAAAAAAAAAAAAAAAAAAAAAAAAAAAAAAAAAAAAAAAAAAAAB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IAAAAAAAAAAAAAAAAAAAAAAAAAAAAAAAAAAAAAAAAAAAAAAAAAAAAAAAAAAAAAAAAAAAAAAAAAAAAAAAAAAAAAAAAAAAAAAAAAAAAAAAAAAAAAAAAAAAAAAAAAAAAAAAAAAAAAAAAAAAAAAAAAAAAAAAAAAAAAAAAAAAAAAAAAAAAAAAAAAAAAAAAAAAAAAAAAAAAAAAAAAAAAAAAAAAAAAAAAAAAAAAAAAAAAAAAAAAAAAQd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TgAAAAAAAAAAAAAAAAAAAAAAAAAAAAAAAAAAAAAAAAAAAAAAAAAAAAAAAAAAAAAAAAAAAAAAAAAAAAAAAAAAAAAAAAAAAAAAAAAAAAAAAAAAAAAAAAAAAAAAAAAAAAAAAAAAAAAAAAAAAAAAAAAAAAAAAAAAAAAAAAAAAAAAAAAAAAAAAAAAAAAAAAAAAAAAAAAAAAAAAAAAAAAAAAAAAAAAAAAAAAAAAAAAAAAAAAAAAAAD1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sAAAAAAAAAAAAAAAAAAAAAAAAAAAAAAAAAAAAAAAAAAAAAAAAAAAAAAAAAAAAAAAAAAAAAAAAAAAAAAAAAAAAAAAAAAAAAAAAAAAAAAAAAAAAAAAAAAAAAAAAAAAAAAAAAAAAAAAAAAAAAAAAAAAAAAAAAAAAAAAAAAAAAAAAAAAAAAAAAAAAAAAAAAAAAAAAAAAAAAAAAAAAAAAAAAAAAAAAAAAAAAAAAAAAAAAAAAAAAA9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UAAAAAAAAAAAAAAAAAAAAAAAAAAAAAAAAAAAAAAAAAAAAAAAAAAAAAAAAAAAAAAAAAAAAAAAAAAAAAAAAAAAAAAAAAAAAAAAAAAAAAAAAAAAAAAAAAAAAAAAAAAAAAAAAAAAAAAAAAAAAAAAAAAAAAAAAAAAAAAAAAAAAAAAAAAAAAAAAAAAAAAAAAAAAAAAAAAAAAAAAAAAAAAAAAAAAAAAAAAAAAAAAAAAAAAAAAAAAAAAQc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XwAAAAAAAAAAAAAAAAAAAAAAAAAAAAAAAAAAAAAAAAAAAAAAAAAAAAAAAAAAAAAAAAAAAAAAAAAAAAAAAAAAAAAAAAAAAAAAAAAAAAAAAAAAAAAAAAAAAAAAAAAAAAAAAAAAAAAAAAAAAAAAAAAAAAAAAAAAAAAAAAAAAAAAAAAAAAAAAAAAAAAAAAAAAAAAAAAAAAAAAAAAAAAAAAAAAAAAAAAAAAAAAAAAAAAAAAAAAAAAAH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VYAAAAAAAAAAAAAAAAAAAAAAAAAAAAAAAAAAAAAAAAAAAAAAAAAAAAAAAAAAAAAAAAAAAAAAAAAAAAAAAAAAAAAAAAAAAAAAAAAAAAAAAAAAAAAAAAAAAAAAAAAAAAAAAAAAAAAAAAAAAAAAAAAAA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wKAAAAAAAAAAAAAAAAAAAAAAAAAAAAAAAAAAAAAAAAAAAAAAAAAAAAAAAAAAAAAAAAAAAAAAAAAAAAAAAAAAAAAAAAAAAAAAAAAAAAAAAAAAAAAAAAAAAAAAAAAAAAAAAAAAAAAAAAAAAAAAAAAAAAAAAAAAAAAAAAAAAAAAAAAAAAAAAAAAAAAAAAAAAAAAAAAAAAAAAAAAAAAAAAAAAAAAAAAAAAAAAAAAAAAAAAAAAAAAAAR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7EQAAAAAAAAAAAAAAAAAAAAAAAAAAAAAAAAAAAAAAAAAAAAAAAAAAAAAAAAAAAAAAAAAAAAAAAAAAAAAAAAAAAAAAAAAAAAAAAAAAAAAAAAAAAAAAAAAAAAAAAAAAAAAAAAAAAAAAAAAAAAAAAAAAAAAAAAAAAAAAAAAAAAAAAAAAAAAAAAAAAAAAAAAAAAAAAAAAAAAAAAAAAAAAAAAAAAAAAAAAAAAAAAAAAAAAAAAAAAAAAEE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bgAAAAAAAAAAAAAAAAAAAAAAAAAAAAAAAAAAAAAAAAAAAAAAAAAAAAAAAAAAAAAAAAAAAAAAAAAAAAAAAAAAAAAAAAAAAAAAAAAAAAAAAAAAAAAAAAAAAAAAAAAAAAAAAAAAAAAAAAAAAAAAAAAAAAAAAAAAAAAAAAAAAAAAAAAAAAAAAAAAAAAAAAAAAAAAAAAAAAAAAAAAAAAAAAAAAAAAAAAAAAAAAAAAAAAAAAAAAAAAAAAxQ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Zj4AAAAAAAAAAAAAAAAAAAAAAAAAAAAAAAAAAAAAAAAAAAAAAAAAAAAAAAAAAAAAAAAAAAAAAAAAAAAAAAAAAAAAAAAAAAAAAAAAAAAAAAAAAAAAAAAAAAAAAAAAAAAAAAAAAAAAAAAAAAAAAAAAAAAAAAAAAAAAAAAAAAAAAAAAAAAAAAAAAAAAAAAAAAAAAAAAAAAAAAAAAAAAAAAAAAAAAAAAAAAAAAAAAAAAAAAAAAAAAAAAOk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QxAAAAAAAAAAAAAAAAAAAAAAAAAAAAAAAAAAAAAAAAAAAAAAAAAAAAAAAAAAAAAAAAAAAAAAAAAAAAAAAAAAAAAAAAAAAAAAAAAAAAAAAAAAAAAAAAAAAAAAAAAAAAAAAAAAAAAAAAAAAAAAAAAAAAAAAAAAAAAAAAAAAAAAAAAAAAAAAAAAAAAAAAAAAAAAAAAAAAAAAAAAAAAAAAAAAAAAAAAAAAAAAAAAAAAAAAAAAAAAAAABA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LEQAAAAAAAAAAAAAAAAAAAAAAAAAAAAAAAAAAAAAAAAAAAAAAAAAAAAAAAAAAAAAAAAAAAAAAAAAAAAAAAAAAAAAAAAAAAAAAAAAAAAAAAAAAAAAAAAAAAAAAAAAAAAAAAAAAAAAAAAAAAAAAAAAAAAAAAAAAAAAAAAAAAAAAAAAAAAAAAAAAAAAAAAAAAAAAAAAAAAAAAAAAAAAAAAAAAAAAAAAAAAAAAAAAAAAAAAAAAAAAAAAAH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YwAAAAAAAAAAAAAAAAAAAAAAAAAAAAAAAAAAAAAAAAAAAAAAAAAAAAAAAAAAAAAAAAAAAAAAAAAAAAAAAAAAAAAAAAAAAAAAAAAAAAAAAAAAAAAAAAAAAAAAAAAAAAAAAAAAAAAAAAAAAAAAAAAAAAAAAAAAAAAAAAAAAAAAAAAAAAAAAAAAAAAAAAAAAAAAAAAAAAAAAAAAAAAAAAAAAAAAAAAAAAAAAAAAAAAAAAAAAAAAAAAAAC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kAAAAAAAAAAAAAAAAAAAAAAAAAAAAAAAAAAAAAAAAAAAAAAAAAAAAAAAAAAAAAAAAAAAAAAAAAAAAAAAAAAAAAAAAAAAAAAAAAAAAAAAAAAAAAAAAAAAAAAAAAAAAAAAAAAAAAAAAAAAAAAAAAAAAAAAAAAAAAAAAAAAAAAAAAAAAAAAAAAAAAAAAAAAAAAAAAAAAAAAAAAAAAAAAAAAAAAAAAAAAAAAAAAAAAAAAAAAAAAAAAAABAP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XUoAAAAAAAAAAAAAAAAAAAAAAAAAAAAAAAAAAAAAAAAAAAAAAAAAAAAAAAAAAAAAAAAAAAAAAAAAAAAAAAAAAAAAAAAAAAAAAAAAAAAAAAAAAAAAAAAAAAAAAAAAAAAAAAAAAAAAAAAAAAAAAAAAAAAAAAAAAAAAAAAAAAAAAAAAAAAAAAAAAAAAAAAAAAAAAAAAAAAAAAAAAAAAAAAAAAAAAAAAAAAAAAAAAAAAAAAAAAAAAAAAAAAJ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FOHQAAAAAAAAAAAAAAAAAAAAAAAAAAAAAAAAAAAAAAAAAAAAAAAAAAAAAAAAAAAAAAAAAAAAAAAAAAAAAAAAAAAAAAAAAAAAAAAAAAAAAAAAAAAAAAAAAAAAAAAAAAAAAAAAAAAAAAAAAAAAAAAAAAAAAAAAAAAAAAAAAAAAAAAAAAAAAAAAAAAAAAAAAAAAAAAAAAAAAAAAAAAAAAAAAAAAAAAAAAAAAAAAAAAAAAAAAAAAAAAAAAABJ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EAAAAAAAAAAAAAAAAAAAAAAAAAAAAAAAAAAAAAAAAAAAAAAAAAAAAAAAAAAAAAAAAAAAAAAAAAAAAAAAAAAAAAAAAAAAAAAAAAAAAAAAAAAAAAAAAAAAAAAAAAAAAAAAAAAAAAAAAAAAAAAAAAAAAAAAAAAAAAAAAAAAAAAAAAAAAAAAAAAAAAAAAAAAAAAAAAAAAAAAAAAAAAAAAAAAAAAAAAAAAAAAAAAAAAAAAAAAAAAAAAAAAAAQ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AAAAAAAAAAAAAAAAAAAAAAAAAAAAAAAAAAAAAAAAAAAAAAAAAAAAAAAAAAAAAAAAAAAAAAAAAAAAAAAAAAAAAAAAAAAAAAAAAAAAAAAAAAAAAAAAAAAAAAAAAAAAAAAAAAAAAAAAAAAAAAAAAAAAAAAAAAAAAAAAAAAAAAAAAAAAAAAAAAAAAAAAAAAAAAAAAAAAAAAAAAAAAAAAAAAAAAAAAAAAAAAAAAAAAAAAAAAAAAAAAAAAAAAB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W8AAAAAAAAAAAAAAAAAAAAAAAAAAAAAAAAAAAAAAAAAAAAAAAAAAAAAAAAAAAAAAAAAAAAAAAAAAAAAAAAAAAAAAAAAAAAAAAAAAAAAAAAAAAAAAAAAAAAAAAAAAAAAAAAAAAAAAAAAAAAAAAAAAAAAAAAAAAAAAAAAAAAAAAAAAAAAAAAAAAAAAAAAAAAAAAAAAAAAAAAAAAAAAAAAAAAAAAAAAAAAAAAAAAAAAAAAAAAAAAAAAAAAAAAAM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0AAAAAAAAAAAAAAAAAAAAAAAAAAAAAAAAAAAAAAAAAAAAAAAAAAAAAAAAAAAAAAAAAAAAAAAAAAAAAAAAAAAAAAAAAAAAAAAAAAAAAAAAAAAAAAAAAAAAAAAAAAAAAAAAAAAAAAAAAAAAAAAAAAAAAAAAAAAAAAA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MgAAAAAAAAAAAAAAAAAAAAAAAAAAAAAAAAAAAAAAAAAAAAAAAAAAAAAAAAAAAAAAAAAAAAAAAAAAAAAAAAAAAAAAAAAAAAAAAAAAAAAAEgpEQAosEQAAAAAAAAAAAAAAAAAAAAAAAAAAAAAAAAAAAAAAAAAAAAAAAAAAAAAAAAAAAAAAAAAAAAAAAAAAAAAAAAAAAAAAAAAAAAAAAAAAAAAAAAAAAAAAAAAAAAAAAAAAAAAAAAAAAAAAAAA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UQAAAAAAAAAAAAAAAAAAAAAAAAAAAAAAAAAAAAAAAAAAAAAAAAAAAAAAAAAAAAAAAAAAAAAAAAAAAAAAAAAAAAAAAAAAAAAAAAAAEBEPEjhzbhtCLUQSDw8PEREREREREBAQEBAQEBEREREREREREBAAAAAAAAAAAAAAAAAAAAAAAAAAAAAAAAAAAAAAAAAAAAAAAAAAAAAAAAAAAAAAAAAAAAAAAAAAAAAAAAAAAAAAAAAAAAAAAAAAAAAA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RYAAAAAAAAAAAAAAAAAAAAAAAAAAAAAAAAAAAAAAAAAAAAAAAAAAAAAAAAAAAAAAAAAAAAAAAAAAAAAAAAAAAAAAAAAAAAAAAAAEC1DAQEBAQEBAQEBAQEBATBlcBQWQ08rKysrcRgIVC9pPzYhcjljLAAAAAAAAAAAAAAAAAAAAAAAAAAAAAAAAAAAAAAAAAAAAAAAAAAAAAAAAAAAAAAAAAAAAAAAAAAAAAAAAAAAAAAAAAAAAAAAAAAAAD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FuAAAAAAAAAAAAAAAAAAAAAAAAAAAAAAAAAAAAAAAAAAAAAAAAAAAAAAAAAAAAAAAAAAAAAAAAAAAAAAAAAAAAAAAAAAAAAAARQTcBAQEBAQEBAQEBAQEBAQEBAQEBAQEBAQEBAQEBAQEBAQEBAQEBAQFvWywAAAAAAAAAAAAAAAAAAAAAAAAAAAAAAAAAAAAAAAAAAAAAAAAAAAAAAAAAAAAAAAAAAAAAAAAAAAAAAAAAAAAAAAAAAAAAAAAsU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wJQAAAAAAAAAAAAAAAAAAAAAAAAAAAAAAAAAAAAAAAAAAAAAAAAAAAAAAAAAAAAAAAAAAAAAAAAAAAAAAAAAAAAAAAAAAAABEPCIBAQEBAQEBAQEBAQEBAQEBAQEBAQEBAQEBAQEBAQEBAQEBAQEBAQEBAQFGYBIAAAA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bEAAAAAAAAAAAAAAAAAAAAAAAAAAAAAAAAAAAAAAAAAAAAAAAAAAAAAAAAAAAAAAAAAAAAAAAAAAAAAAAAAAAAAAAAAAAABEGwEBAQEBAQEBAQEBAQEBAQEBAQEBAQEBAQEBAQEBAQEBAQEBAQEBAQEBAQEBAW0TJw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TQAAAAAAAAAAAAAAAAAAAAAAAAAAAAAAAAAAAAAAAAAAAAAAAAAAAAAAAAAAAAAAAAAAAAAAAAAAAAAAAAAAAAAAAAAAAAQGwEBAQEBAQEBAQEBAQEBAQEBAQEBAQEBAQEBAQEBAQEBAQEBAQEBAQEBAQEBAQEBTFAQAAAAAAAAAAAAAAAAAAAAAAAAAAAAAAAAAAAAAAAAAAAAAAAAAAAAAAAAAAAAAAAAAAAAAAAAAAAAAAAAAAAAAAAAAAAA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FAAAAAAAAAAAAAAAAAAAAAAAAAAAAAAAAAAAAAAAAAAAAAAAAAAAAAAAAAAAAAAAAAAAAAAAAAAAAAAAAAAAAAAAAAAAARQEBAQEBAQEBAQEBAQEBAQEBAQEBAQEBAQEBAQEBAQEBAQEBAQEBAQEBAQEBAQEBAQFmRQAAAAAAAAAAAAAAAAAAAAAAAAAAAAAAAAAAAAAAAAAAAAAAAAAAAAAAAAAAAAAAAAAAAAAAAAAAAAAAAAAAAAAAAAAAAG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BQAAAAAAAAAAAAAAAAAAAAAAAAAAAAAAAAAAAAAAAAAAAAAAAAAAAAAAAAAAAAAAAAAAAAAAAAAAAAAAAAAAAAAAAAAQQGUBAQEBAQEBAQEBAQEBAQEBAQEBAQEBAQEBAQEBAQEBAQEBAQEBAQEBAQEBAQEBAQEBAVg9AAAAAAAAAAAAAAAAAAAAAAAAAAAAAAAAAAAAAAAAAAAAAAAAAAAAAAAAAAAAAAAAAAAAAAAAAAAAAAAAAAAAAAAAAAA4I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S8SAAAAAAAAAAAAAAAAAAAAAAAAAAAAAAAAAAAAAAAAAAAAAAAAAAAAAAAAAAAAAAAAAAAAAAAAAAAAAAAAAAAAAAAALF4BAQEBAQEBAQEBAQEBAQEBAQEBAQEBAQEBAQEBAQEBAQEBAQEBAQEBAQEBAQEBAQEBAQEBOwAAAAAAAAAAAAAAAAAAAAAAAAAAAAAAAAAAAAAAAAAAAAAAAAAAAAAAAAAAAAAAAAAAAAAAAAAAAAAAAAAAAAAAAAAAOh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2HAAAAAAAAAAAAAAAAAAAAAAAAAAAAAAAAAAAAAAAAAAAAAAAAAAAAAAAAAAAAAAAAAAAAAAAAAAAAAAAAAAAAAAALEEBAQEBAQEBAQEBAQEBAQEBAQEBAQEBAQEBAQEBAQEBAQEBAQEBAQEBAQEBAQEBAQEBAQEBAQE9DwAAAAAAAAAAAAAAAAAAAAAAAAAAAAAAAAAAAAAAAAAAAAAAAAAAAAAAAAAAAAAAAAAAAAAAAAAAAAAAAAAAAAAAAAB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UUAAAAAAAAAAAAAAAAAAAAAAAAAAAAAAAAAAAAAAAAAAAAAAAAAAAAAAAAAAAAAAAAAAAAAAAAAAAAAAAAAAAAAADhpAQEBAQEBAQEBAQEBAQEBAQEBAQEBAQEBAQEBAQEBAQEBAQEBAQEBAQEBAQEBAQEBAQEBAQEBI0QAAAAAAAAAAAAAAAAAAAAAAAAAAAAAAAAAAAAAAAAAAAAAAAAAAAAAAAAAAAAAAAAAAAAAAAAAAAAAAAAAAAAAAAAAV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FDAAAAAAAAAAAAAAAAAAAAAAAAAAAAAAAAAAAAAAAAAAAAAAAAAAAAAAAAAAAAAAAAAAAAAAAAAAAAAAAAAAAAAAorAQEBAQEBAQEBAQEBAQEBAQEBAQEBAQEBAQEBAQEBAQEBAQEBAQEBAQEBAQEBAQEBAQEBAQEBAQETDw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ZkAAAAAAAAAAAAAAAAAAAAAAAAAAAAAAAAAAAAAAAAAAAAAAAAAAAAAAAAAAAAAAAAAAAAAAAAAAAAAAAAAAAAAkAQEBAQEBAQEBAQEBAQEBAQEBAQEBAQEBAQEBAQEBAQEBAQEBAQEBAQEBAQEBAQEBAQEBAQEBAQEBZy0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kAAAAAAAAAAAAAAAAAAAAAAAAAAAAAAAAAAAAAAAAAAAAAAAAAAAAAAAAAAAAAAAAAAAAAAAAAAAAAAAAAABhZQEBAQEBAQEBAQEBAQEBAQEBAQEBAQEBAQEBAQEBAQEBAQEBAQEBAQEBAQEBAQEBAQEBAQEBAQEBAQFfJwAAAAAAAAAAAAAAAAAAAAAAAAAAAAAAAAAAAAAAAAAAAAAAAAAAAAAAAAAAAAAAAAAAAAAAAAAAAAAAAAAAAAAAJ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WIPAAAAAAAAAAAAAAAAAAAAAAAAAAAAAAAAAAAAAAAAAAAAAAAAAAAAAAAAAAAAAAAAAAAAAAAAAAAAAAAsBQEBAQEBAQEBAQEBAQEBAQEBAQEBAQEBAQEBAQEBAQEBAQEBAQEBAQEBAQEBAQEBAQEBAQEBAQEBAQEBImMAAAAAAAAAAAAAAAAAAAAAAAAAAAAAAAAAAAAAAAAAAAAAAAAAAAAAAAAAAAAAAAAAAAAAAAAAAAAAAAAAAAAAE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vMRAAAAAAAAAAAAAAAAAAAAAAAAAAAAAAAAAAAAAAAAAAAAAAAAAAAAAAAAAAAAAAAAAAAAAAAAAAAAARYQEBAQEBAQEBAQEBAQEBAQEBAQEBAQEBAQEBAQEBAQEBAQEBAQEBAQEBAQEBAQEBAQEBAQEBAQEBAQEBAQEDEAAAAAAAAAAAAAAAAAAAAAAAAAAAAAAAAAAAAAAAAAAAAAAAAAAAAAAAAAAAAAAAAAAAAAAAAAAAAAAAAAAAACw7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TdgAAAAAAAAAAAAAAAAAAAAAAAAAAAAAAAAAAAAAAAAAAAAAAAAAAAAAAAAAAAAAAAAAAAAAAAAAAAACgEBAQEBAQEBAQEBAQEBAQEBAQEBAQEBAQEBAQEBAQEBAQEBAQEBAQEBAQEBAQEBAQEBAQEBAQEBAQEBAQEBAVAAAAAAAAAAAAAAAAAAAAAAAAAAAAAAAAAAAAAAAAAAAAAAAAAAAAAAAAAAAAAAAAAAAAAAAAAAAAAAAAAAAABK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XF0dAAAAAAAAAAAAAAAAAAAAAAAAAAAAAAAAAAAAAAAAAAAAAAAAAAAAAAAAAAAAAAAAAAAAAAAAJl4BAQEBAQEBAQEBAQEBAQEBAQEBAQEBAQEBAQEBAQEBAQEBAQEBAQEBAQEBAQEBAQEBAQEBAQEBAQEBAQEBAQE/EAAAAAAAAAAAAAAAAAAAAAAAAAAAAAAAAAAAAAAAAAAAAAAAAAAAAAAAAAAAAAAAAAAAAAAAAAAAAAAAAAAAX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S0lEEQAAAAAAAAAAAAAAAAAAAAAAAAAAAAAAAAAAAAAAAAAAAAAAAAAAAAAAAAAAAAAAAAAAHVoBAQEBAQEBAQEBAQEBAQEBAQEBAQEBAQEBAQEBAQEBAQEBAQEBAQEBAQEBAQEBAQEBAQEBAQEBAQEBAQEBAQEBAVsdAAAAAAAAAAAAAAAAAAAAAAAAAAAAAAAAAAAAAAAAAAAAAAAAAAAAAAAAAAAAAAAAAAAAAAAAAAAAAAAAJh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V1I9EgAAAAAAAAAAAAAAAAAAAAAAAAAAAAAAAAAAAAAAAAAAAAAAAAAAAAAAAAAAAAAAACVYAQEBAQEBAQEBAQEBAQEBAQEBAQEBAQEBAQEBAQEBAQEBAQEBAQEBAQEBAQEBAQEBAQEBAQEBAQEBAQEBAQEBAQFZPRAAAAAAAAAAAAAAAAAAAAAAAAAAAAAAAAAAAAAAAAAAAAAAAAAAAAAAAAAAAAAAAAAAAAAAAAAAAAAAET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zgSEQAAAAAAAAAAAAAAAAAAAAAAAAAAAAAAAAAAAAAAAAAAAAAAAAAAAAAAAAAAAA9UAQEBAQEBAQEBAQEBAQEBAQEBAQEBAQEBAQEBAQEBAQEBAQEBAQEBAQEBAQEBAQEBAQEBAQEBAQEBAQEBAQEBAQEBAQsdAAAAAAAAAAAAAAAAAAAAAAAAAAAAAAAAAAAAAAAAAAAAAAAAAAAAAAAAAAAAAAAAAAAAAAAAAAAAES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TxTAAAAAAAAAAAAAAAAAAAAAAAAAAAAAAAAAAAAAAAAAAAAAAAAAAAAAAAAAABVAQEBAQEBAQEBAQEBAQEBAQEBAQEBAQEBAQEBAQEBAQEBAQEBAQEBAQEBAQEBAQEBAQEBAQEBAQEBAQEBAQEBAQEBAQEBVgAAAAAAAAAAAAAAAAAAAAAAAAAAAAAAAAAAAAAAAAAAAAAAAAAAAAAAAAAAAAAAAAAAAAAAAAAAED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TstAAAAAAAAAAAAAAAAAAAAAAAAAAAAAAAAAAAAAAAAAAAAAAAAAAAAABA9AQEBAQEBAQEBAQEBAQEBAQEBAQEBAQEBAQEBAQEBAQEBAQEBAQEBAQEBAQEBAQEBAQEBAQEBAQEBAQEBAQEBAQEBAQEBAQREAAAAAAAAAAAAAAAAAAAAAAAAAAAAAAAAAAAAAAAAAAAAAAAAAAAAAAAAAAAAAAAAAAAAAAAAOk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RSUwAAAAAAAAAAAAAAAAAAAAAAAAAAAAAAAAAAAAAAAAAAAAAAAAAdVAEBAQEBAQEBAQEBAQEBAQEBAQEBAQEBAQEBAQEBAQEBAQEBAQEBAQEBAQEBAQEBAQEBAQEBAQEBAQEBAQEBAQEBAQEBAQEBPAAAAAAAAAAAAAAAAAAAAAAAAAAAAAAAAAAAAAAAAAAAAAAAAAAAAAAAAAAAAAAAAAAAAAASE0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U8fMREAAAAAAAAAAAAAAAAAAAAAAAAAAAAAAAAAAAAAAAAAAAAnPgEBAQEBAQEBAQEBAQEBAQEBAQEBAQEBAQEBAQEBAQEBAQEBAQEBAQEBAQEBAQEBAQEBAQEBAQEBAQEBAQEBAQEBAQEBAQEBATZEAAAAAAAAAAAAAAAAAAAAAAAAAAAAAAAAAAAAAAAAAAAAAAAAAAAAAAAAAAAAAAAAHT1QLl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UyHREAAAAAAAAAAAAAAAAAAAAAAAAAAAAAAAAAAAAAAAAQSkwBAQEBAQEBAQEBAQEBAQEBAQEBAQEBAQEBAQEBAQEBAQEBAQEBAQEBAQEBAQEBAQEBAQEBAQEBAQEBAQEBAQEBAQEBAQEBAQEBTQAAAAAAAAAAAAAAAAAAAAAAAAAAAAAAAAAAAAAAAAAAAAAAAAAAAAAAAAAAABAPHU4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UhJOgAAAAAAAAAAAAAAAAAAAAAAAAAAAAAAAAAAAAAAMkMBAQEBAQEBAQEBAQEBAQEBAQEBAQEBAQEBAQEBAQEBAQEBAQEBAQEBAQEBAQEBAQEBAQEBAQEBAQEBAQEBAQEBAQEBAQEBAQEBAQEPAAAAAAAAAAAAAAAAAAAAAAAAAAAAAAAAAAAAAAAAAAAAAAAAAAAAAAAAACdKS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GHhIAAAAAAAAAAAAAAAAAAAAAAAAAAAAAAAAAEEcBAQEBAQEBAQEBAQEBAQEBAQEBAQEBAQEBAQEBAQEBAQEBAQEBAQEBAQEBAQEBAQEBAQEBAQEBAQEBAQEBAQEBAQEBAQEBAQEBAQEBMwoAAAAAAAAAAAAAAAAAAAAAAAAAAAAAAAAAAAAAAAAAAAAAAAAAAAAsHw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TBDH0QAAAAAAAAAAAAAAAAAAAAAAAAAAAAAAD4BAQEBAQEBAQEBAQEBAQEBAQEBAQEBAQEBAQEBAQEBAQEBAQEBAQEBAQEBAQEBAQEBAQEBAQEBAQEBAQEBAQEBAQEBAQEBAQEBAQEBAQEtDwAAAAAAAAAAAAAAAAAAAAAAAAAAAAAAAAAAAAAAAAAAAAAQMkUN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NPiYPAAAAAAAAAAAAAAAAAAAAAAAAEBw/AQEBAQEBAQEBAQEBAQEBAQEBAQEBAQEBAQEBAQEBAQEBAQEBAQEBAQEBAQEBAQEBAQEBAQEBAQEBAQEBAQEBAQEBAQEBAQEBAQEBAQEBGCYAAAAAAAAAAAAAAAAAAAAAAAAAAAAAAAAAAAAAAAAAD0BBQ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NMSwRAAAAAAAAAAAAAAAAAAAAEDo7AQEBAQEBAQEBAQEBAQEBAQEBAQEBAQEBAQEBAQEBAQEBAQEBAQEBAQEBAQEBAQEBAQEBAQEBAQEBAQEBAQEBAQEBAQEBAQEBAQEBAQEBAQE8EAAAAAAAAAAAAAAAAAAAAAAAAAAAAAAAAAAAABAPLD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2Cw8AAAAAAAAAAAAAAAAAAB43AQEBAQEBAQEBAQEBAQEBAQEBAQEBAQEBAQEBAQEBAQEBAQEBAQEBAQEBAQEBAQEBAQEBAQEBAQEBAQEBAQEBAQEBAQEBAQEBAQEBAQEBAQEBGjgAAAAAAAAAAAAAAAAAAAAAAAAAAAAAAAAAABAyO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wKzEPAAAAAAAAAAAAMjMBAQEBAQEBAQEBAQEBAQEBAQEBAQEBAQEBAQEBAQEBAQEBAQEBAQEBAQEBAQEBAQEBAQEBAQEBAQEBAQEBAQEBAQEBAQEBAQEBAQEBAQEBAQEBAQE0HQAAAAAAAAAAAAAAAAAAAAAAAAAAAAAPKSs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iIyQlJgonKCkLFyoBAQEBAQEBAQEBAQEBAQEBAQEBAQEBAQEBAQEBAQEBAQEBAQEBAQEBAQEBAQEBAQEBAQEBAQEBAQEBAQEBAQEBAQEBAQEBAQEBAQEBAQEBAQEBAQEBASssEAAAAAAAAAAAAAAAAAAAAAAAJy0u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FRYXGBkaAQEBAQEBAQEBAQEBAQEBAQEBAQEBAQEBAQEBAQEBAQEBAQEBAQEBAQEBAQEBAQEBAQEBAQEBAQEBAQEBAQEBAQEBAQEBAQEBAQEBAQEBAQEBAQEBAQEBAQEBGxwSAAAAAAAAAAAAAAAAEB0eHyA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NDg8QAAAAAAAAAAAREgoTF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CQAAAAAAAAAKCw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MEBQY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EAAAAiAAAADAAAAP////8iAAAADAAAAP7///9GAAAArAIAAKACAABFTUYrLEAAACQAAAAYAAAAAACAPwAAAAAAAAAAAACAPwAAAIAAAACAKkAAACQAAAAYAAAAeexqPQAAAAAAAAAAyD5qPRdY4EOdCftDKkAAACQAAAAYAAAAwJsJOQAAAAAAAAAAwJsJORhY4EPhvQdEJEAAAAwAAAAAAAAAK0AAAAwAAAAAAAAAHkAGAAwAAAAAAAAAIUAFAAwAAAAAAAAACEAEBCgAAAAcAAAAAhDA2wAAAAAAAAAQAAAAPwAAAD8AAHFEAOCLRDRABAAMAAAAAAAAAB5ACQAMAAAAAAAAACpAAAAkAAAAGAAAAMCbCTkAAAAAAAAAAMCbCTkYWOBD4b0HRCFABwAMAAAAAAAAACpAAAAkAAAAGAAAAMCbCTkAAAAAAAAAAMCbCTkXWOBD4b0HRCpAAAAkAAAAGAAAAAAAgD8AAAAAAAAAAAAAgD8AAAAAAAAAACpAAAAkAAAAGAAAAAAAgD8AAAAAAAAAAAAAgD8AAAAAAAAAACZAAAAQAAAABAAAAAAAAAAlQAAAEAAAAAQAAAAAAAAAH0ADAAwAAAAAAAAAIkAEAAwAAAAAAAAAHkAJAAwAAAAAAAAAIUAHAAwAAAAAAAAAKkAAACQAAAAYAAAAAADwQgAAAAAAAAAAAADwQgslD0SwVQdECEABA6AAAACUAAAAAhDA2w8AAAAAAAAAAAAAAE3u2b4AAAAAJm6hvQAAgKSxjBC9sowQPqOjUjEmbqE+o6NSMfOV+j6jo1IxJm4hP7GMEL0mbiE/Jm6hvSZuIT9N7tm+Jm4hP0A48L7zlfo+6yQBvyZuoT7rJAG/sYwQPuskAb+ho1KyQDjwvqKjUrJM7tm+AAEDAwMDAwMBAwMDAwODAxRAAYAQAAAABAAAAPXx4v8oAAAADAAAAAIAAAAhAAAACAAAAGIAAAAMAAAAAQAAACQAAAAkAAAAAACAPQAAAAAAAAAAAACAPQAAAAAAAAAAAgAAACcAAAAYAAAAAgAAAAAAAADi8fUAAAAAACUAAAAMAAAAAgAAABMAAAAMAAAAAQAAADsAAAAIAAAAGwAAABAAAADCIwAAnR4AADYAAAAQAAAAwiMAADchAABYAAAANAAAAAAAAAAAAAAA//////////8GAAAAwiOKIdEkziEfJs4hbSfOIXwoiiF8KDchNgAAABAAAAB8KAAAnR4AAFgAAAA0AAAAAAAAAAAAAAD//////////wYAAAB8KEkebScFHh8mBR7RJAUewiNJHsIjnR49AAAACAAAADwAAAAIAAAAPgAAABgAAAA8AgAA4AEAAIgCAAAdAgAAEwAAAAwAAAABAAAAJQAAAAwAAAAAAACAJAAAACQAAAAAAIBBAAAAAAAAAAAAAIBBAAAAAAAAAAACAAAARgAAAPgBAADsAQAARU1GKypAAAAkAAAAGAAAAAAAgD8AAAAAAAAAAAAAgD8AAAAAAAAAACpAAAAkAAAAGAAAAAAAgD8AAAAAAAAAAAAAgD8AAAAAAAAAACZAAAAQAAAABAAAAAAAAAAlQAAAEAAAAAQAAAAAAAAAH0ADAAwAAAAAAAAAIkAEAAwAAAAAAAAAHkAJAAwAAAAAAAAAIUAHAAwAAAAAAAAAKkAAACQAAAAYAAAAAADwQgAAAAAAAAAAAADwQgslD0SwVQdECEAAAjwAAAAwAAAAAhDA2wAAAACOAAAAAAAAAKuqKjwCAAAAAgAAAAIAAAAAAAAAAhDA2wAAAAAAAAD/CEAFA+AAAADUAAAAAhDA2xYAAAAAAAAAAAAAAE3u2b4AAAAAJm6hvQAAgKSxjBC9sowQPqOjUjEmbqE+o6NSMfOV+j6jo1IxJm4hP7GMEL0mbiE/Jm6hvSZuIT9N7tm+Jm4hP0A48L7zlfo+6yQBvyZuoT7rJAG/sYwQPuskAb+ho1KyQDjwvqKjUrJM7tm+AAAAAE3u2b4AADynWqTDvrKMED7DkrG+Jm6hPsOSsb7zlfo+w5KxviZuIT9ZpMO+Jm4hP03u2b4AAQMDAwMDAwEDAwMDA4MAAwMDAwMDAAAVQAUAEAAAAAQAAAAAAAAAJAAAACQAAAAAAIA9AAAAAAAAAAAAAIA9AAAAAAAAAAACAAAAXwAAADgAAAABAAAAOAAAAAAAAAA4AAAAAAAAAAAAAQAUAAAAAAAAAAAAAAAAAAAAAAAAAAAAAAAlAAAADAAAAAEAAAAlAAAADAAAAAUAAIA7AAAACAAAABsAAAAQAAAAwiMAAJ0eAAA2AAAAEAAAAMIjAAA3IQAAWAAAADQAAAAAAAAAAAAAAP//////////BgAAAMIjiiHRJM4hHybOIW0nziF8KIohfCg3ITYAAAAQAAAAfCgAAJ0eAABYAAAANAAAAAAAAAAAAAAA//////////8GAAAAfChJHm0nBR4fJgUe0SQFHsIjSR7CI50ePQAAAAgAAAAbAAAAEAAAAMIjAACdHgAAWAAAADQAAAAAAAAAAAAAAP//////////BgAAAMIj8B7RJDQfHyY0H20nNB98KPAefCidHjwAAAAIAAAAQAAAABgAAAA6AgAA3gEAAIoCAAAfAgAAJQAAAAwAAAAHAACAJQAAAAwAAAAAAACAJAAAACQAAAAAAIBBAAAAAAAAAAAAAIBBAAAAAAAAAAACAAAAKAAAAAwAAAABAAAARgAAAHwBAABwAQAARU1GKypAAAAkAAAAGAAAAAAAgD8AAAAAAAAAAAAAgD8AAAAAAAAAACpAAAAkAAAAGAAAAAAAgD8AAAAAAAAAAAAAgD8AAAAAAAAAACZAAAAQAAAABAAAAAAAAAAlQAAAEAAAAAQAAAAAAAAAH0ADAAwAAAAAAAAAIkAEAAwAAAAAAAAAHkAJAAwAAAAAAAAAIUAHAAwAAAAAAAAAKkAAACQAAAAYAAAAAADwQgAAAAAAAAAAAADwQtFMKkSwVQdECEAFA6AAAACUAAAAAhDA2w8AAAAAAAAAAAAAAE3u2b4AAAAAJm6hvQAAgKSxjBC9sowQPqOjUjEmbqE+o6NSMfOV+j6jo1IxJm4hP7GMEL0mbiE/Jm6hvSZuIT9N7tm+Jm4hP0A48L7zlfo+6yQBvyZuoT7rJAG/sYwQPuskAb+ho1KyQDjwvqKjUrJM7tm+AAEDAwMDAwMBAwMDAwODABRABYAQAAAABAAAAPXx4v8kAAAAJAAAAAAAgD0AAAAAAAAAAAAAgD0AAAAAAAAAAAIAAAAlAAAADAAAAAIAAAATAAAADAAAAAEAAAA7AAAACAAAABsAAAAQAAAAjCoAAJ0eAAA2AAAAEAAAAIwqAAA3IQAAWAAAADQAAAAAAAAAAAAAAP//////////BgAAAIwqiiGbK84h6SzOITcuziFGL4ohRi83ITYAAAAQAAAARi8AAJ0eAABYAAAANAAAAAAAAAAAAAAA//////////8GAAAARi9JHjcuBR7pLAUemysFHowqSR6MKp0ePQAAAAgAAAA8AAAACAAAAD4AAAAYAAAAqAIAAOABAAD1AgAAHQIAABMAAAAMAAAAAQAAACUAAAAMAAAAAAAAgCQAAAAkAAAAAACAQQAAAAAAAAAAAACAQQAAAAAAAAAAAgAAAEYAAAD4AQAA7AEAAEVNRisqQAAAJAAAABgAAAAAAIA/AAAAAAAAAAAAAIA/AAAAAAAAAAAqQAAAJAAAABgAAAAAAIA/AAAAAAAAAAAAAIA/AAAAAAAAAAAmQAAAEAAAAAQAAAAAAAAAJUAAABAAAAAEAAAAAAAAAB9AAwAMAAAAAAAAACJABAAMAAAAAAAAAB5ACQAMAAAAAAAAACFABwAMAAAAAAAAACpAAAAkAAAAGAAAAAAA8EIAAAAAAAAAAAAA8ELRTCpEsFUHRAhAAAI8AAAAMAAAAAIQwNsAAAAAjgAAAAAAAACrqio8AgAAAAIAAAACAAAAAAAAAAIQwNsAAAAAAAAA/whABgPgAAAA1AAAAAIQwNsWAAAAAAAAAAAAAABN7tm+AAAAACZuob0AAICksYwQvbKMED6jo1IxJm6hPqOjUjHzlfo+o6NSMSZuIT+xjBC9Jm4hPyZuob0mbiE/Te7ZviZuIT9AOPC+85X6PuskAb8mbqE+6yQBv7GMED7rJAG/oaNSskA48L6io1KyTO7ZvgAAAABN7tm+AAA8p1qkw76yjBA+w5KxviZuoT7DkrG+85X6PsOSsb4mbiE/WaTDviZuIT9N7tm+AAEDAwMDAwMBAwMDAwODAAMDAwMDAwMBFUAGABAAAAAEAAAAAAAAACQAAAAkAAAAAACAPQAAAAAAAAAAAACAPQAAAAAAAAAAAgAAAF8AAAA4AAAAAQAAADgAAAAAAAAAOAAAAAAAAAAAAAEAFAAAAAAAAAAAAAAAAAAAAAAAAAAAAAAAJQAAAAwAAAABAAAAJQAAAAwAAAAFAACAOwAAAAgAAAAbAAAAEAAAAIwqAACdHgAANgAAABAAAACMKgAANyEAAFgAAAA0AAAAAAAAAAAAAAD//////////wYAAACMKoohmyvOIeksziE3Ls4hRi+KIUYvNyE2AAAAEAAAAEYvAACdHgAAWAAAADQAAAAAAAAAAAAAAP//////////BgAAAEYvSR43LgUe6SwFHpsrBR6MKkkejCqdHj0AAAAIAAAAGwAAABAAAACMKgAAnR4AAFgAAAA0AAAAAAAAAAAAAAD//////////wYAAACMKvAemys0H+ksNB83LjQfRi/wHkYvnR48AAAACAAAAEAAAAAYAAAApwIAAN4BAAD2AgAAHwIAACUAAAAMAAAABwAAgCUAAAAMAAAAAAAAgCQAAAAkAAAAAACAQQAAAAAAAAAAAACAQQAAAAAAAAAAAgAAACgAAAAMAAAAAQAAAEYAAAB8AQAAcAEAAEVNRisqQAAAJAAAABgAAAAAAIA/AAAAAAAAAAAAAIA/AAAAAAAAAAAqQAAAJAAAABgAAAAAAIA/AAAAAAAAAAAAAIA/AAAAAAAAAAAmQAAAEAAAAAQAAAAAAAAAJUAAABAAAAAEAAAAAAAAAB9AAwAMAAAAAAAAACJABAAMAAAAAAAAAB5ACQAMAAAAAAAAACFABwAMAAAAAAAAACpAAAAkAAAAGAAAAAAA8EIAAAAAAAAAAAAA8EKXdEVEsFUHRAhABgOgAAAAlAAAAAIQwNsPAAAAAAAAAAAAAABN7tm+AAAAACZuob0AAICksYwQvbKMED6jo1IxJm6hPqOjUjHzlfo+o6NSMSZuIT+xjBC9Jm4hPyZuob0mbiE/Te7ZviZuIT9AOPC+85X6PuskAb8mbqE+6yQBv7GMED7rJAG/oaNSskA48L6io1KyTO7ZvgABAwMDAwMDAQMDAwMDgwAUQAaAEAAAAAQAAAD18eL/JAAAACQAAAAAAIA9AAAAAAAAAAAAAIA9AAAAAAAAAAACAAAAJQAAAAwAAAACAAAAEwAAAAwAAAABAAAAOwAAAAgAAAAbAAAAEAAAAFYxAACdHgAANgAAABAAAABWMQAANyEAAFgAAAA0AAAAAAAAAAAAAAD//////////wYAAABWMYohZTLOIbMzziEBNc4hEDaKIRA2NyE2AAAAEAAAABA2AACdHgAAWAAAADQAAAAAAAAAAAAAAP//////////BgAAABA2SR4BNQUeszMFHmUyBR5WMUkeVjGdHj0AAAAIAAAAPAAAAAgAAAA+AAAAGAAAABUDAADgAQAAYQMAAB0CAAATAAAADAAAAAEAAAAlAAAADAAAAAAAAIAkAAAAJAAAAAAAgEEAAAAAAAAAAAAAgEEAAAAAAAAAAAIAAABGAAAA+AEAAOwBAABFTUYrKkAAACQAAAAYAAAAAACAPwAAAAAAAAAAAACAPwAAAAAAAAAAKkAAACQAAAAYAAAAAACAPwAAAAAAAAAAAACAPwAAAAAAAAAAJkAAABAAAAAEAAAAAAAAACVAAAAQAAAABAAAAAAAAAAfQAMADAAAAAAAAAAiQAQADAAAAAAAAAAeQAkADAAAAAAAAAAhQAcADAAAAAAAAAAqQAAAJAAAABgAAAAAAPBCAAAAAAAAAAAAAPBCl3RFRLBVB0QIQAACPAAAADAAAAACEMDbAAAAAI4AAAAAAAAAq6oqPAIAAAACAAAAAgAAAAAAAAACEMDbAAAAAAAAAP8IQAcD4AAAANQAAAACEMDbFgAAAAAAAAAAAAAATe7ZvgAAAAAmbqG9AACApLGMEL2yjBA+o6NSMSZuoT6jo1Ix85X6PqOjUjEmbiE/sYwQvSZuIT8mbqG9Jm4hP03u2b4mbiE/QDjwvvOV+j7rJAG/Jm6hPuskAb+xjBA+6yQBv6GjUrJAOPC+oqNSskzu2b4AAAAATe7ZvgAAPKdapMO+sowQPsOSsb4mbqE+w5KxvvOV+j7DkrG+Jm4hP1mkw74mbiE/Te7ZvgABAwMDAwMDAQMDAwMDgwADAwMDAwMDARVABwAQAAAABAAAAAAAAAAkAAAAJAAAAAAAgD0AAAAAAAAAAAAAgD0AAAAAAAAAAAIAAABfAAAAOAAAAAEAAAA4AAAAAAAAADgAAAAAAAAAAAABABQAAAAAAAAAAAAAAAAAAAAAAAAAAAAAACUAAAAMAAAAAQAAACUAAAAMAAAABQAAgDsAAAAIAAAAGwAAABAAAABWMQAAnR4AADYAAAAQAAAAVjEAADchAABYAAAANAAAAAAAAAAAAAAA//////////8GAAAAVjGKIWUyziGzM84hATXOIRA2iiEQNjchNgAAABAAAAAQNgAAnR4AAFgAAAA0AAAAAAAAAAAAAAD//////////wYAAAAQNkkeATUFHrMzBR5lMgUeVjFJHlYxnR49AAAACAAAABsAAAAQAAAAVjEAAJ0eAABYAAAANAAAAAAAAAAAAAAA//////////8GAAAAVjHwHmUyNB+zMzQfATU0HxA28B4QNp0ePAAAAAgAAABAAAAAGAAAABMDAADeAQAAYwMAAB8CAAA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7k8RRO/KAEQEQAAADAAAAAAAAAAhAAAACAAAABwAAAAIAAAASwAAAEAAAAAwAAAABQAAACAAAAABAAAAAQAAABAAAAAAAAAAAAAAAMQDAABfBAAAAAAAAAAAAADEAwAAXwQAACQAAAAkAAAAAACAPwAAAAAAAAAAAACAP+5PEUTvygBEAgAAAAwAAAAQAAAAAAAAAAAAAAAKAAAAEAAAAAAAAAAAAAAAUgAAAHABAAABAAAA8////wAAAAAAAAAAAAAAAJABAAAAAAAABAAFIkEAcgBpAGEAbAAgAE4AYQByAHIAbwB3AAAAAAA7AAAAAAAAABA8/xi9AQAAARUhvQgAAAAYAAAY/////+B+/xgAAAAAAAAAAAAAAAAAAAAAAAAAAODAHCYtAAAAPQjWRP5/AAAAwBwmLQAAANBmihu9AQAA0E0CGb0BAAAR/NVE/n8AANBNAhm9AQAAAADyC70BAABgC8oYvQEAAMg3AAC6AgAA4A0OCr0BAACQH84bvQEAAMg3AAAE+wQAF0iSNQAAAAABAAAAAAAAAAAAAAAAAAAADAAAAAAAAAAHAAAAAAAAACioMwy9AQAAAWqPG70BAAAAwBwmLQAAAAEAAAAAAAAAYKPOG70BAAAR/NVE/n8AAOC0HCYtAAAAAADkCb0BAADZtBwmLQAAAAAAAAAAAAAAAAAAAAAAAAADN8TfZHYACAAAAAAlAAAADAAAAAEAAAAWAAAADAAAABgAAAASAAAADAAAAAEAAAAYAAAADAAAAAAAAAJUAAAAnAAAAEUCAAD2AQAAggIAAAUCAAACAAAAAAAAAAAAAAAAAAAAAAAAAA0AAABMAAAAAAAAAAAAAAAAAAAA//////////9oAAAAUgBvAHUAdABpAG4AZwAgAEkAbgBmAG8AIAAAAAgAAAAGAAAABgAAAAMAAAADAAAABgAAAAYAAAADAAAAAwAAAAYAAAADAAAABgAAAAMAAAAlAAAADAAAAA0AAIAoAAAADAAAAAEAAAAiAAAADAAAAP////9GAAAAIAEAABQBAABFTUYrKkAAACQAAAAYAAAAAADwQgAAAAAAAAAAAADwQu5PEUTvygB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3agUROvKBEQEQAAADAAAAAAAAAAhAAAACAAAABwAAAAIAAAASwAAAEAAAAAwAAAABQAAACAAAAABAAAAAQAAABAAAAAAAAAAAAAAAMQDAABfBAAAAAAAAAAAAADEAwAAXwQAACQAAAAkAAAAAACAPwAAAAAAAAAAAACAP92oFETrygREAgAAAAwAAAAQAAAAAAAAAAAAAAAKAAAAEAAAAAAAAAAAAAAAUgAAAHABAAABAAAA8////wAAAAAAAAAAAAAAAJABAAAAAAAABAAFIkEAcgBpAGEAbAAgAE4AYQByAHIAbwB3AAAAAAA7AAAAAAAAABA8/xi9AQAAARUhvQgAAACHiAg8AAAAAAAAAAAAAAAAAAAAAAAAAAAAAAAAAAAAAODAHCYtAAAAPQjWRP5/AAAAwBwmLQAAANBmihu9AQAA0FYCGb0BAAAR/NVE/n8AANBWAhm9AQAAAADyC70BAABgC8oYvQEAAMg3AACjAgAAOA0OCr0BAACQH84bvQEAAMg3AAAELAQAF0iSNQAAAAABAAAAAAAAAAAAAAAAAAAADAAAAAAAAAAHAAAAAAAAACioMwy9AQAAAWqPG70BAAAAwBwmLQAAAAEAAAAAAAAAEJ/OG70BAAAR/NVE/n8AAOC0HCYtAAAAAADkCb0BAADZtBwmLQAAAAAAAAAAAAAAAAAAAAAAAAADN8TfZHYACAAAAAAlAAAADAAAAAEAAAAWAAAADAAAABgAAAASAAAADAAAAAEAAAAYAAAADAAAAAAAAAJUAAAAeAAAAFMCAAAGAgAAcgIAABUCAAACAAAAAAAAAAAAAAAAAAAAAAAAAAcAAABMAAAAAAAAAAAAAAAAAAAA//////////9cAAAAKABmAGwAbwB3AHMAKQAAAAQAAAADAAAAAgAAAAYAAAAIAAAABgAAAAMAAAAlAAAADAAAAA0AAIAoAAAADAAAAAEAAAAiAAAADAAAAP////9GAAAAIAEAABQBAABFTUYrKkAAACQAAAAYAAAAAADwQgAAAAAAAAAAAADwQt2oFETrygR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j4uRAZvAkQEQAAADAAAAAAAAAAhAAAACAAAABwAAAAIAAAASwAAAEAAAAAwAAAABQAAACAAAAABAAAAAQAAABAAAAAAAAAAAAAAAMQDAABfBAAAAAAAAAAAAADEAwAAXwQAACQAAAAkAAAAAACAPwAAAAAAAAAAAACAP1Y+LkQGbwJEAgAAAAwAAAAQAAAAAAAAAAAAAAAKAAAAEAAAAAAAAAAAAAAAUgAAAHABAAABAAAA8////wAAAAAAAAAAAAAAAJABAAAAAAAABAAFIkEAcgBpAGEAbAAgAE4AYQByAHIAbwB3AAAAAAA7AAAAAAAAABA8/xi9AQAAARUhvQgAAACHiAg8AAAAAAAAAAAAAAAAAAAAAAAAAAAAAAAAAAAAAODAHCYtAAAAPQjWRP5/AAAAwBwmLQAAANBmihu9AQAAkE4CGb0BAAAR/NVE/n8AAJBOAhm9AQAAAADyC70BAABgC8oYvQEAAMg3AAB8AgAAIA0OCr0BAACQH84bvQEAAMg3AAAEagQAF0iSNQAAAAABAAAAAAAAAAAAAAAAAAAADAAAAAAAAAAHAAAAAAAAACioMwy9AQAAAWqPG70BAAAAwBwmLQAAAAEAAAAAAAAAwJfOG70BAAAR/NVE/n8AAOC0HCYtAAAAAADkCb0BAADZtBwmLQAAAAAAAAAAAAAAAAAAAAAAAAADN8TfZHYACAAAAAAlAAAADAAAAAEAAAAWAAAADAAAABgAAAASAAAADAAAAAEAAAAYAAAADAAAAAAAAAJUAAAAfAAAALkCAAD9AQAA5QIAAAwCAAACAAAAAAAAAAAAAAAAAAAAAAAAAAgAAABMAAAAAAAAAAAAAAAAAAAA//////////9cAAAAVABvAHAAbwBsAG8AZwB5AAcAAAAGAAAABgAAAAYAAAACAAAABgAAAAcAAAAFAAAAJQAAAAwAAAANAACAKAAAAAwAAAABAAAAIgAAAAwAAAD/////RgAAACABAAAUAQAARU1GKypAAAAkAAAAGAAAAAAA8EIAAAAAAAAAAAAA8EJWPi5EBm8C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CmSUQpdgJEBEAAAAwAAAAAAAAAIQAAAAgAAAAcAAAACAAAAEsAAABAAAAAMAAAAAUAAAAgAAAAAQAAAAEAAAAQAAAAAAAAAAAAAADEAwAAXwQAAAAAAAAAAAAAxAMAAF8EAAAkAAAAJAAAAAAAgD8AAAAAAAAAAAAAgD/ApklEKXYCRAIAAAAMAAAAEAAAAAAAAAAAAAAACgAAABAAAAAAAAAAAAAAAFIAAABwAQAAAQAAAPP///8AAAAAAAAAAAAAAACQAQAAAAAAAAQABSJBAHIAaQBhAGwAIABOAGEAcgByAG8AdwAAAAAAOwAAAAAAAAAQPP8YvQEAAAEVIb0IAAAAh4gIPAAAAAAAAAAAAAAAAAAAAAAAAAAAAAAAAAAAAADgwBwmLQAAAD0I1kT+fwAAAMAcJi0AAADQZoobvQEAANBWAhm9AQAAEfzVRP5/AADQVgIZvQEAAAAA8gu9AQAAYAvKGL0BAADINwAAfAIAAOANDgq9AQAAkB/OG70BAADINwAABP8EABdIkjUAAAAAAQAAAAAAAAAAAAAAAAAAAAwAAAAAAAAABwAAAAAAAAAoqDMMvQEAAAFqjxu9AQAAAMAcJi0AAAABAAAAAAAAAMCXzhu9AQAAEfzVRP5/AADgtBwmLQAAAAAA5Am9AQAA2bQcJi0AAAAAAAAAAAAAAAAAAAAAAAAAAzfE32R2AAgAAAAAJQAAAAwAAAABAAAAFgAAAAwAAAAYAAAAEgAAAAwAAAABAAAAGAAAAAwAAAAAAAACVAAAAIgAAAAnAwAA/QEAAFIDAAAMAgAAAgAAAAAAAAAAAAAAAAAAAAAAAAAKAAAATAAAAAAAAAAAAAAAAAAAAP//////////YAAAAFMAdABhAHQAaQBzAHQAaQBjAHMABwAAAAMAAAAGAAAAAwAAAAMAAAAFAAAAAwAAAAMAAAAFAAAABgAAACUAAAAMAAAADQAAgCgAAAAMAAAAAQAAACIAAAAMAAAA/////0YAAAAgAQAAFAEAAEVNRisqQAAAJAAAABgAAAAAAPBCAAAAAAAAAAAAAPBCwKZJRCl2Ak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qOZDHbr2QwRAAAAMAAAAAAAAACEAAAAIAAAAHAAAAAgAAABLAAAAQAAAADAAAAAFAAAAIAAAAAEAAAABAAAAEAAAAAAAAAAAAAAAxAMAAF8EAAAAAAAAAAAAAMQDAABfBAAAJAAAACQAAAAAAIA/AAAAAAAAAAAAAIA/yKjmQx269kMCAAAADAAAABAAAAAAAAAAAAAAAAoAAAAQAAAAAAAAAAAAAABSAAAAcAEAAAEAAADx////AAAAAAAAAAAAAAAAkAEAAAAAAAAEAAUiQQByAGkAYQBsACAATgBhAHIAcgBvAHcAAAAAADsAAAAAAAAAEDz/GL0BAAABFSG9CAAAAIeICDwAAAAAAAAAAAAAAAAAAAAAAAAAAAAAAAAAAAAA4MAcJi0AAAA9CNZE/n8AAADAHCYtAAAA0GaKG70BAABQVQIZvQEAABH81UT+fwAAUFUCGb0BAAAAAPILvQEAAGALyhi9AQAAyDcAAHsCAAA4DQ4KvQEAAJAfzhu9AQAAyDcAAAQwBAAXSJI1AAAAAAEAAAAAAAAAAAAAAAAAAAAMAAAAAAAAAAcAAAAAAAAAKKgzDL0BAAABao8bvQEAAADAHCYtAAAAAQAAAAAAAACQl84bvQEAABH81UT+fwAA4LQcJi0AAAAAAOQJvQEAANm0HCYtAAAAAAAAAAAAAAAAAAAAAAAAAAM3xN9kdgAIAAAAACUAAAAMAAAAAQAAABYAAAAMAAAAGAAAABIAAAAMAAAAAQAAABgAAAAMAAAAAAAAAlQAAACUAAAAzQEAAN0BAAAUAgAA8AEAAAIAAAAAAAAAAAAAAAAAAAAAAAAADAAAAEwAAAAAAAAAAAAAAAAAAAD//////////2QAAABTAEQATgAgAEMAbwBuAHQAcgBvAGwAIAAIAAAACQAAAAkAAAADAAAACQAAAAcAAAAHAAAAAwAAAAQAAAAHAAAAAwAAAAMAAAAlAAAADAAAAA0AAIAoAAAADAAAAAEAAAAiAAAADAAAAP////9GAAAAIAEAABQBAABFTUYrKkAAACQAAAAYAAAAAADwQgAAAAAAAAAAAADwQsio5kMduv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QJDwQxS6/0MEQAAADAAAAAAAAAAhAAAACAAAABwAAAAIAAAASwAAAEAAAAAwAAAABQAAACAAAAABAAAAAQAAABAAAAAAAAAAAAAAAMQDAABfBAAAAAAAAAAAAADEAwAAXwQAACQAAAAkAAAAAACAPwAAAAAAAAAAAACAP0CQ8EMUuv9DAgAAAAwAAAAQAAAAAAAAAAAAAAAKAAAAEAAAAAAAAAAAAAAAUgAAAHABAAABAAAA8f///wAAAAAAAAAAAAAAAJABAAAAAAAABAAFIkEAcgBpAGEAbAAgAE4AYQByAHIAbwB3AAAAAAA7AAAAAAAAABA8/xi9AQAAARUhvQgAAACHiAg8AAAAAAAAAAAAAAAAAAAAAAAAAAAAAAAAAAAAAODAHCYtAAAAPQjWRP5/AAAAwBwmLQAAANBmihu9AQAAkE4CGb0BAAAR/NVE/n8AAJBOAhm9AQAAAADyC70BAABgC8oYvQEAAMg3AAB7AgAAIA0OCr0BAACQH84bvQEAAMg3AAAEbgQAF0iSNQAAAAABAAAAAAAAAAAAAAAAAAAADAAAAAAAAAAHAAAAAAAAACioMwy9AQAAAWqPG70BAAAAwBwmLQAAAAEAAAAAAAAAkJfOG70BAAAR/NVE/n8AAOC0HCYtAAAAAADkCb0BAADZtBwmLQAAAAAAAAAAAAAAAAAAAAAAAAADN8TfZHYACAAAAAAlAAAADAAAAAEAAAAWAAAADAAAABgAAAASAAAADAAAAAEAAAAYAAAADAAAAAAAAAJUAAAAbAAAAOEBAADvAQAA/QEAAAICAAACAAAAAAAAAAAAAAAAAAAAAAAAAAUAAABMAAAAAAAAAAAAAAAAAAAA//////////9YAAAATABvAGcAaQBjAAAABwAAAAcAAAAHAAAAAgAAAAYAAAAlAAAADAAAAA0AAIAoAAAADAAAAAEAAAAiAAAADAAAAP////9GAAAA2AEAAMwBAABFTUYrKkAAACQAAAAYAAAAAADwQgAAAAAAAAAAAADwQkCQ8EMUuv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4hAtRHGfi0QIQAcDtAAAAKgAAAACEMDbEQAAAAAAAADI4/E9AAAAABaLBUAAAAAA0rcJQAAAkCU0Gg1AcZhYvTQaDUDI4/G9NBoNQHRZ1b80Gg1A7bLdv9K3CUCwd+S/FosFQLB35L/I4/E9sHfkv3GYWD2wd+S/AABAJeyy3b8AAOAlc1nVvwAAAADI4/G9AAAAJnGYWL1xmFg9AADYpcjj8T0AAHCmAAEDAwMBAwMDAQMDAwEDA4MDAwMUQAeAEAAAAAQAAADy8vL/KAAAAAwAAAACAAAAIQAAAAgAAABiAAAADAAAAAEAAAAkAAAAJAAAAAAAgD0AAAAAAAAAAAAAgD0AAAAAAAAAAAIAAAAnAAAAGAAAAAIAAAAAAAAA8vLyAAAAAAAlAAAADAAAAAIAAAATAAAADAAAAAEAAAA7AAAACAAAABsAAAAQAAAAHywAAMhFAAA2AAAAEAAAAOM6AADIRQAAWAAAACgAAAAAAAAAAAAAAP//////////AwAAAGA7yEXGO2NFxjvlRDYAAAAQAAAAxjsAAEg5AABYAAAAKAAAAAAAAAAAAAAA//////////8DAAAAxjvLOGA7ZTjjOmU4NgAAABAAAAAfLAAAZTgAAFgAAAAoAAAAAAAAAAAAAAD//////////wMAAACiK2U4PSvLOD0rSDk2AAAAEAAAAD0rAADlRAAAWAAAACgAAAAAAAAAAAAAAP//////////AwAAAD0rY0WiK8hFHyzIRT0AAAAIAAAAPAAAAAgAAAA+AAAAGAAAALMCAACGAwAAvQMAAF0E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4hAtRHGfi0QIQAACPAAAADAAAAACEMDbAAAAAI4AAAAAAAAAq6oqPAIAAAACAAAAAgAAAAAAAAACEMDbAAAAAAAAAP8VQAcAEAAAAAQAAAAAAAAAJAAAACQAAAAAAIA9AAAAAAAAAAAAAIA9AAAAAAAAAAACAAAAXwAAADgAAAABAAAAOAAAAAAAAAA4AAAAAAAAAAAAAQAUAAAAAAAAAAAAAAAAAAAAAAAAAAAAAAAlAAAADAAAAAEAAAAlAAAADAAAAAUAAIA7AAAACAAAABsAAAAQAAAAHywAAMhFAAA2AAAAEAAAAOM6AADIRQAAWAAAACgAAAAAAAAAAAAAAP//////////AwAAAGA7yEXGO2NFxjvlRDYAAAAQAAAAxjsAAEg5AABYAAAAKAAAAAAAAAAAAAAA//////////8DAAAAxjvLOGA7ZTjjOmU4NgAAABAAAAAfLAAAZTgAAFgAAAAoAAAAAAAAAAAAAAD//////////wMAAACiK2U4PSvLOD0rSDk2AAAAEAAAAD0rAADlRAAAWAAAACgAAAAAAAAAAAAAAP//////////AwAAAD0rY0WiK8hFHyzIRT0AAAAIAAAAPAAAAAgAAABAAAAAGAAAALICAACEAwAAvgMAAF8EAAAlAAAADAAAAAcAAIAlAAAADAAAAAAAAIAkAAAAJAAAAAAAgEEAAAAAAAAAAAAAgEEAAAAAAAAAAAIAAAAoAAAADAAAAAEAAABGAAAAkAEAAIQBAABFTUYrKkAAACQAAAAYAAAAAACAPwAAAAAAAAAAAACAPwAAAAAAAAAAKkAAACQAAAAYAAAAAACAPwAAAAAAAAAAAACAPwAAAAAAAAAAJkAAABAAAAAEAAAAAAAAACVAAAAQAAAABAAAAAAAAAAfQAMADAAAAAAAAAAiQAQADAAAAAAAAAAeQAkADAAAAAAAAAAhQAcADAAAAAAAAAAqQAAAJAAAABgAAAAAAPBCAAAAAAAAAAAAAPBC8X8wRNpTi0QIQAcDtAAAAKgAAAACEMDbEQAAAAAAAADI4/E9AAAAALTZ7D8AAAAALTP1PwAAkCXx9/s/cZhYvfH3+z/I4/G98Pf7PxZ2sL/w9/s/j8+4vywz9T9SlL+/tNnsP1KUv7/I4/E9U5S/v3GYWD1TlL+/AABAJY/PuL8AAOAlFnawvwAAAADI4/G9AAAAJnGYWL1xmFg9AADYpcjj8T0AAHCmAAEDAwMBAwMDAQMDAwEDA4MDAwMUQAeAEAAAAAQAAAD/////KAAAAAwAAAACAAAAJAAAACQAAAAAAIA9AAAAAAAAAAAAAIA9AAAAAAAAAAACAAAAJwAAABgAAAACAAAAAAAAAP///wAAAAAAJQAAAAwAAAACAAAAEwAAAAwAAAABAAAAOwAAAAgAAAAbAAAAEAAAAPssAACiRQAANgAAABAAAAD5OQAAokUAAFgAAAAoAAAAAAAAAAAAAAD//////////wMAAAB2OqJF3Do9Rdw6wEQ2AAAAEAAAANw6AABLOwAAWAAAACgAAAAAAAAAAAAAAP//////////AwAAANw6zjp2Omk6+TlpOjYAAAAQAAAA+ywAAGk6AABYAAAAKAAAAAAAAAAAAAAA//////////8DAAAAfixpOhgszjoYLEs7NgAAABAAAAAYLAAAwEQAAFgAAAAoAAAAAAAAAAAAAAD//////////wMAAAAYLD1FfiyiRfssokU9AAAACAAAADwAAAAIAAAAPgAAABgAAADBAgAApgMAAK4DAABbB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vF/METaU4tECEAAAjwAAAAwAAAAAhDA2wAAAACOAAAAAAAAAKuqKjwCAAAAAgAAAAIAAAAAAAAAAhDA2wAAAAAAAAD/FUAHABAAAAAEAAAAAAAAACQAAAAkAAAAAACAPQAAAAAAAAAAAACAPQAAAAAAAAAAAgAAAF8AAAA4AAAAAQAAADgAAAAAAAAAOAAAAAAAAAAAAAEAFAAAAAAAAAAAAAAAAAAAAAAAAAAAAAAAJQAAAAwAAAABAAAAJQAAAAwAAAAFAACAOwAAAAgAAAAbAAAAEAAAAPssAACiRQAANgAAABAAAAD5OQAAokUAAFgAAAAoAAAAAAAAAAAAAAD//////////wMAAAB2OqJF3Do9Rdw6wEQ2AAAAEAAAANw6AABLOwAAWAAAACgAAAAAAAAAAAAAAP//////////AwAAANw6zjp2Omk6+TlpOjYAAAAQAAAA+ywAAGk6AABYAAAAKAAAAAAAAAAAAAAA//////////8DAAAAfixpOhgszjoYLEs7NgAAABAAAAAYLAAAwEQAAFgAAAAoAAAAAAAAAAAAAAD//////////wMAAAAYLD1FfiyiRfssokU9AAAACAAAADwAAAAIAAAAQAAAABgAAAC/AgAApAMAALADAABcBAAAJQAAAAwAAAAHAACAJQAAAAwAAAAAAACAJAAAACQAAAAAAIBBAAAAAAAAAAAAAIBBAAAAAAAAAAACAAAAKAAAAAwAAAABAAAARgAAAGABAABUAQAARU1GKypAAAAkAAAAGAAAAAAAgD8AAAAAAAAAAAAAgD8AAAAAAAAAACpAAAAkAAAAGAAAAAAAgD8AAAAAAAAAAAAAgD8AAAAAAAAAACZAAAAQAAAABAAAAAAAAAAlQAAAEAAAAAQAAAAAAAAAH0ADAAwAAAAAAAAAIkAEAAwAAAAAAAAAHkAJAAwAAAAAAAAAIUAHAAwAAAAAAAAAKkAAACQAAAAYAAAAAADwQgAAAAAAAAAAAADwQgVKNEQ4/XxECEAAAjwAAAAwAAAAAhDA2wAAAACOAAAAAAAAAKuqKjwCAAAAAgAAAAIAAAAAAAAAAhDA2wAAAAAAAP//CEAHA0gAAAA8AAAAAhDA2wUAAAAAAAAAAAAAAAAAAACPCjc/AAAAAI8KNz9Goti+AAAAAEai2L4AAAAAAAAAAAABAQGBAQMDFUAHABAAAAAEAAAAAAAAACQAAAAkAAAAAACAPQAAAAAAAAAAAACAPQAAAAAAAAAAAgAAAF8AAAA4AAAAAQAAADgAAAAAAAAAOAAAAAAAAAAAAAEAFAAAAAAAAAD/AAAAAAAAAAAAAAAAAAAAJQAAAAwAAAABAAAAJQAAAAwAAAAFAACAVgAAADAAAADPAgAAvwMAACkDAAD2AwAABQAAAAstOD9oMjg/aDILPAstCzwLLTg/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vrvUEQPKH1ECkAAgCQAAAAYAAAA8+7b/wEAAAAAAAAARqLYvo8KNz9Gotg+KAAAAAwAAAACAAAAJAAAACQAAAAAAIA9AAAAAAAAAAAAAIA9AAAAAAAAAAACAAAAJwAAABgAAAACAAAAAAAAANvu8wAAAAAAJQAAAAwAAAACAAAAJQAAAAwAAAAIAACAVgAAADAAAABDAwAAwQMAAJoDAAD1AwAABQAAADQ0Fjw0NEI/kTlCP5E5Fjw0NBY8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vrvUEQPKH1ECEAAAjwAAAAwAAAAAhDA2wAAAACOAAAAAAAAAKuqKjwCAAAAAgAAAAIAAAAAAAAAAhDA2wAAAAAAAAD/CEAHA0gAAAA8AAAAAhDA2wUAAAAAAAAAAAAAAAAAAACPCjc/AAAAAI8KNz9Goti+AAAAAEai2L4AAAAAAAAAAAABAQGBAQMDFUAHABAAAAAEAAAAAAAAACQAAAAkAAAAAACAPQAAAAAAAAAAAACAPQAAAAAAAAAAAgAAAF8AAAA4AAAAAQAAADgAAAAAAAAAOAAAAAAAAAAAAAEAFAAAAAAAAAAAAAAAAAAAAAAAAAAAAAAAJQAAAAwAAAABAAAAJQAAAAwAAAAFAACAVgAAADAAAABBAwAAvwMAAJsDAAD2AwAABQAAADQ0Qj+ROUI/kTkWPDQ0Fjw0NEI/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zE9VkTuG3VEBEAAAAwAAAAAAAAAIQAAAAgAAAAcAAAACAAAAEsAAABAAAAAMAAAAAUAAAAgAAAAAQAAAAEAAAAQAAAAAAAAAAAAAADEAwAAXwQAAAAAAAAAAAAAxAMAAF8EAAAkAAAAJAAAAAAAgD8AAAAAAAAAAAAAgD8xPVZE7ht1RAIAAAAMAAAAEAAAAAAAAAAAAAAACgAAABAAAAAAAAAAAAAAAFIAAABwAQAAAQAAAOn///8AAAAAAAAAAAAAAAC8AgAAAAAAAAQABSJDAGEAbABpAGIAcgBpAAAAcgByAG8AdwAAAAAAXsXVRP5/AAC1ANUDAAAAAEAAAAAAAAAAIArKGL0BAAAAAAAAAAAAAAAAAAAAAAAAAAAAAAAAAADgwBwmLQAAAAkAAAAAAAAAAMAcJi0AAADQZoobvQEAABBQAhm9AQAAEfzVRP5/AAAQUAIZvQEAAAAA8gu9AQAAWB8F///////INwAABAUEAOANDgq9AQAAWB8F///////INwAABAUEABdIkjUAAAAAAQAAAAAAAAAAAAAAAAAAAMg3AAAhvQEATJvGQv5/AAABAAAAAAAAAHG+ljX+fwAA4MAcJi0AAAAAwBwmAAAAANBmihu9AQAA88TL3/1/AAAAAAAAAAAAAFgfBAUAAAAAmbQcJi0AAAB0G/5D/n8AAOANDgq9AQAAAzfE32R2AAgAAAAAJQAAAAwAAAABAAAAFgAAAAwAAAAYAAAAEgAAAAwAAAABAAAAGAAAAAwAAAAAAAACVAAAAGwAAABZAwAAvgMAAIwDAADZAwAAAgAAAAAAAAAAAAAAAAAAAAAAAAAFAAAATAAAAAAAAAAAAAAAAAAAAP//////////WAAAAEYAbABvAHcAIAAAAAsAAAAFAAAADQAAABEAAAAGAAAAJQAAAAwAAAANAACAKAAAAAwAAAABAAAAIgAAAAwAAAD/////RgAAACABAAAUAQAARU1GKypAAAAkAAAAGAAAAAAA8EIAAAAAAAAAAAAA8EIxPVZE7ht1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xmVUTuG3xEBEAAAAwAAAAAAAAAIQAAAAgAAAAcAAAACAAAAEsAAABAAAAAMAAAAAUAAAAgAAAAAQAAAAEAAAAQAAAAAAAAAAAAAADEAwAAXwQAAAAAAAAAAAAAxAMAAF8EAAAkAAAAJAAAAAAAgD8AAAAAAAAAAAAAgD/MZlVE7ht8RAIAAAAMAAAAEAAAAAAAAAAAAAAACgAAABAAAAAAAAAAAAAAAFIAAABwAQAAAQAAAOn///8AAAAAAAAAAAAAAAC8AgAAAAAAAAQABSJDAGEAbABpAGIAcgBpAAAAcgByAG8AdwAAAAAAXsXVRP5/AAC1ANUDAAAAAEAAAAAAAAAAh4gIPAAAAAAAAAAAAAAAAAAAAAAAAAAAAAAAAAAAAADgwBwmLQAAAAkAAAAAAAAAAMAcJi0AAADQZoobvQEAAFBJAhm9AQAAEfzVRP5/AABQSQIZvQEAAAAA8gu9AQAAQhw1///////INwAABDUEADgNDgq9AQAAQhw1///////INwAABDUEABdIkjUAAAAAAQAAAAAAAAAAAAAAAAAAAMg3AAAhvQEATJvGQv5/AAABAAAAAAAAAHG+ljX+fwAA4MAcJi0AAAAAwBwmAAAAANBmihu9AQAA88TL3/1/AAAAAAAAAAAAAEIcBDUAAAAAmbQcJi0AAAB0G/5D/n8AADgNDgq9AQAAAzfE32R2AAgAAAAAJQAAAAwAAAABAAAAFgAAAAwAAAAYAAAAEgAAAAwAAAABAAAAGAAAAAwAAAAAAAACVAAAAGwAAABWAwAA2gMAAIoDAAD1AwAAAgAAAAAAAAAAAAAAAAAAAAAAAAAFAAAATAAAAAAAAAAAAAAAAAAAAP//////////WAAAAFQAYQBiAGwAZQAAAAwAAAALAAAADQAAAAUAAAAMAAAAJQAAAAwAAAANAACAKAAAAAwAAAABAAAAIgAAAAwAAAD/////RgAAAHAfAABkHwAARU1GKypAAAAkAAAAGAAAAAAA8EIAAAAAAAAAAAAA8ELMZlVE7ht8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chrNUTMtopEK0AAAAwAAAAAAAAAHkAGAAwAAAAAAAAAIUAFAAwAAAAAAAAAHkAJAAwAAAAAAAAAKkAAACQAAAAYAAAAwJsJOQAAAAAAAAAAwJsJOchrNUTMtopEIUAHAAwAAAAAAAAACEAHAzwAAAAwAAAAAhDA2wQAAAAAAAAAAAAAAAAAAAAAwmJIAAAAAADCYkgADmLIAADhugAOYsgAAQGBM0AHAQwAAAAAAAAAJEAEAAwAAAAAAAAAKkAAACQAAAAYAAAAHdZSPwAAAAAAAAAA40lSP8hrNUSz6oZECEAC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AgBAAAAANAAAAAgAAAACAAAAAAAAAAAAAAD+/xNC5ewTQgMAAAAAAAAAAAAAAP7/E0IAAAAAAAAAAOXsE0IhAAAACAAAAGIAAAAMAAAAAQAAACEAAAAIAAAAHgAAABgAAADWAgAANwQAAPQC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CANUQA4IZEJAAAACQAAADjOE4/AAAAAAAAAACjcVU/AIA1RADghkQEAAAAcwAAAAwAAAAAAAAADQAAABAAAADWAgAANwQAAFIAAABwAQAAAQAAABQAAAAJAAAAAAAAAAAAAAC8AgAAAAAAAAcCAiJTAHkAcwB0AGUAbQAAAAAAAAAAAAAAAAAAAAAAAAAAAAAAAAAAAAAAAAAAAAAAAAAAAAAAAAAAAAAAAAAAAAAAAAAAADBi8gu9AQAAAQAAAAIAAABTLQAABAAAAAAAAAAAAAAAAOX/GL0BAACAYvILvQEAAPC0HCYtAAAAnAAAAAAAAADwtBwmLQAAAOEAAAAAAAAAQE2mNf5/AAAxUGFJAAAAADAGABm9AQAABAAAAAEAAAAAAAAABAAAAAAAAAAAAAAAnAAAnP////8AAAAA/////8QRANW9AQAAAAAAAAAAAADISzVEzKaKRATqP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8hrNUSz6oZEKkAAACQAAAAYAAAAwJsJOQAAAAAAAAAAwJsJOchrNUTMtopEJEAAAAwAAAAAAAAAK0AAAAwAAAAAAAAAHkAGAAwAAAAAAAAAIUAFAAwAAAAAAAAACEAJBCgAAAAcAAAAAhDA2wAAAAAAAAAQAAAAPwAAAD8AAHFEAOCLRDRACQAMAAAAAAAAAB5ACQAMAAAAAAAAACpAAAAkAAAAGAAAAMCbCTkAAAAAAAAAAMCbCTnIazVEzLaKRCFABwAMAAAAAAAAACpAAAAkAAAAGAAAAMCbCTkAAAAAAAAAAMCbCTnIazVEy7aKRCpAAAAkAAAAGAAAAAAAgD8AAAAAAAAAAAAAgD8AAAAAAAAAACpAAAAkAAAAGAAAAAAAgD8AAAAAAAAAAAAAgD8AAAAAAAAAACZAAAAQAAAABAAAAAAAAAAlQAAAEAAAAAQAAAAAAAAAH0ADAAwAAAAAAAAAIkAEAAwAAAAAAAAAHkAJAAwAAAAAAAAAIUAHAAwAAAAAAAAAKkAAACQAAAAYAAAAwJsJOQAAAAAAAAAAwJsJOaL4QETMtopEK0AAAAwAAAAAAAAAHkAGAAwAAAAAAAAAIUAFAAwAAAAAAAAAHkAJAAwAAAAAAAAAKkAAACQAAAAYAAAAwJsJOQAAAAAAAAAAwJsJOaL4QETMtopEIUAHAAwAAAAAAAAACEAHAzwAAAAwAAAAAhDA2wQAAAAAAAAAAAAAAAAAAAAAwmJIAAAAAADCYkgADmLIAADhugAOYsgAAQGBM0AHAQwAAAAAAAAAJEAEAAwAAAAAAAAAKkAAACQAAAAYAAAAHdZSPwAAAAAAAAAA40lSP6H4QESz6oZECEAK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CgBAAAAANAAAAAgAAAACAAAAAAAAAAAAAAD+/xNC5ewTQgMAAAAAAAAAAAAAAP7/E0IAAAAAAAAAAOXsE0IhAAAACAAAAGIAAAAMAAAAAQAAACEAAAAIAAAAHgAAABgAAAAEAwAANwQAACI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AAQUQA4IZEJAAAACQAAADjOE4/AAAAAAAAAACjcVU/AABBRADghkQEAAAAcwAAAAwAAAAAAAAADQAAABAAAAAEAwAANwQAAFIAAABwAQAAAQAAABQAAAAJAAAAAAAAAAAAAAC8AgAAAAAAAAcCAiJTAHkAcwB0AGUAbQAAAAAAAAAAAAAAAAAAAAAAAAAAAAAAAAAAAAAAAAAAAAAAAAAAAAAAAAAAAAAAAAAAAAAAAAAAADBi8gu9AQAAAQAAAAIAAAA2MAAABAAAAAAAAAAAAAAAAOX/GL0BAACAYvILvQEAAPC0HCYtAAAAnAAAAAAAAADwtBwmLQAAAOEAAAAAAAAAQE2mNf5/AAAxUGFJAAAAALAKABm9AQAABAAAAAEAAAAAAAAABAAAAAAAAAAAAAAAnAAAnP////8AAAAA/////8QRANW9AQAAAAAAAAAAAACi2EBEzKaKRN52S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6H4QESz6oZEKkAAACQAAAAYAAAAwJsJOQAAAAAAAAAAwJsJOaL4QETMtopEJEAAAAwAAAAAAAAAK0AAAAwAAAAAAAAAHkAGAAwAAAAAAAAAIUAFAAwAAAAAAAAACEALBCgAAAAcAAAAAhDA2wAAAAAAAAAQAAAAPwAAAD8AAHFEAOCLRDRACwAMAAAAAAAAAB5ACQAMAAAAAAAAACpAAAAkAAAAGAAAAMCbCTkAAAAAAAAAAMCbCTmi+EBEzLaKRCFABwAMAAAAAAAAACpAAAAkAAAAGAAAAMCbCTkAAAAAAAAAAMCbCTmh+EBEy7aKRCpAAAAkAAAAGAAAAAAAgD8AAAAAAAAAAAAAgD8AAAAAAAAAACpAAAAkAAAAGAAAAAAAgD8AAAAAAAAAAAAAgD8AAAAAAAAAACZAAAAQAAAABAAAAAAAAAAlQAAAEAAAAAQAAAAAAAAAH0ADAAwAAAAAAAAAIkAEAAwAAAAAAAAAHkAJAAwAAAAAAAAAIUAHAAwAAAAAAAAAKkAAACQAAAAYAAAAwJsJOQAAAAAAAAAAwJsJOQYLTUTMtopEK0AAAAwAAAAAAAAAHkAGAAwAAAAAAAAAIUAFAAwAAAAAAAAAHkAJAAwAAAAAAAAAKkAAACQAAAAYAAAAwJsJOQAAAAAAAAAAwJsJOQYLTUTMtopEIUAHAAwAAAAAAAAACEAHAzwAAAAwAAAAAhDA2wQAAAAAAAAAAAAAAAAAAAAAwmJIAAAAAADCYkgADmLIAADhugAOYsgAAQGBM0AHAQwAAAAAAAAAJEAEAAwAAAAAAAAAKkAAACQAAAAYAAAAHdZSPwAAAAAAAAAA40lSPwYLTUSz6oZECEAM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DABAAAAANAAAAAgAAAACAAAAAAAAAAAAAAD+/xNC5ewTQgMAAAAAAAAAAAAAAP7/E0IAAAAAAAAAAOXsE0IhAAAACAAAAGIAAAAMAAAAAQAAACEAAAAIAAAAHgAAABgAAAA0AwAANwQAAFM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TUQA4IZEJAAAACQAAABUVVU/AAAAAAAAAACjcVU/AABNRADghkQEAAAAcwAAAAwAAAAAAAAADQAAABAAAAA0AwAANwQAAFIAAABwAQAAAQAAABQAAAAJAAAAAAAAAAAAAAC8AgAAAAAAAAcCAiJTAHkAcwB0AGUAbQAAAAAAAAAAAAAAAAAAAAAAAAAAAAAAAAAAAAAAAAAAAAAAAAAAAAAAAAAAAAAAAAAAAAAAAAAAADBi8gu9AQAAAQAAAAIAAAA7MwAABAAAAAAAAAAAAAAAAOX/GL0BAACAYvILvQEAAPC0HCYtAAAAnAAAAAAAAADwtBwmLQAAAOEAAAAAAAAAQE2mNf5/AAAxUGFJAAAAADAGABm9AQAABAAAAAEAAAAAAAAABAAAAAAAAAAAAAAAnAAAnP////8AAAAA/////8QRANW9AQAAAAAAAAAAAAAG60xEzKaKREKJV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wYLTUSz6oZEKkAAACQAAAAYAAAAwJsJOQAAAAAAAAAAwJsJOQYLTUTMtopEJEAAAAwAAAAAAAAAK0AAAAwAAAAAAAAAHkAGAAwAAAAAAAAAIUAFAAwAAAAAAAAACEANBCgAAAAcAAAAAhDA2wAAAAAAAAAQAAAAPwAAAD8AAHFEAOCLRDRADQAMAAAAAAAAAB5ACQAMAAAAAAAAACpAAAAkAAAAGAAAAMCbCTkAAAAAAAAAAMCbCTkGC01EzLaKRCFABwAMAAAAAAAAACpAAAAkAAAAGAAAAMCbCTkAAAAAAAAAAMCbCTkGC01Ey7aKRCpAAAAkAAAAGAAAAAAAgD8AAAAAAAAAAAAAgD8AAAAAAAAAACpAAAAkAAAAGAAAAAAAgD8AAAAAAAAAAAAAgD8AAAAAAAAAACZAAAAQAAAABAAAAAAAAAAlQAAAEAAAAAQAAAAAAAAAH0ADAAwAAAAAAAAAIkAEAAwAAAAAAAAAHkAJAAwAAAAAAAAAIUAHAAwAAAAAAAAAKkAAACQAAAAYAAAAwJsJOQAAAAAAAAAAwJsJOfrEXkTMtopEK0AAAAwAAAAAAAAAHkAGAAwAAAAAAAAAIUAFAAwAAAAAAAAAHkAJAAwAAAAAAAAAKkAAACQAAAAYAAAAwJsJOQAAAAAAAAAAwJsJOfrEXkTMtopEIUAHAAwAAAAAAAAACEAHAzwAAAAwAAAAAhDA2wQAAAAAAAAAAAAAAAAAAAAAwmJIAAAAAADCYkgADmLIAADhugAOYsgAAQGBM0AHAQwAAAAAAAAAJEAEAAwAAAAAAAAAKkAAACQAAAAYAAAAHdZSPwAAAAAAAAAA40lSP/rEXkSz6oZECEAO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DgBAAAAANAAAAAgAAAACAAAAAAAAAAAAAAD+/xNC5ewTQgMAAAAAAAAAAAAAAP7/E0IAAAAAAAAAAOXsE0IhAAAACAAAAGIAAAAMAAAAAQAAACEAAAAIAAAAHgAAABgAAAB7AwAANwQAAJo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DAXkQA4IZEJAAAACQAAABUVVU/AAAAAAAAAACjcVU/AMBeRADghkQEAAAAcwAAAAwAAAAAAAAADQAAABAAAAB7AwAANwQAAFIAAABwAQAAAQAAABQAAAAJAAAAAAAAAAAAAAC8AgAAAAAAAAcCAiJTAHkAcwB0AGUAbQAAAAAAAAAAAAAAAAAAAAAAAAAAAAAAAAAAAAAAAAAAAAAAAAAAAAAAAAAAAAAAAAAAAAAAAAAAADBi8gu9AQAAAQAAAAIAAACpNwAABAAAAAAAAAAAAAAAAOX/GL0BAACAYvILvQEAAPC0HCYtAAAAnAAAAAAAAADwtBwmLQAAAOEAAAAAAAAAQE2mNf5/AAAxUGFJAAAAADAAABm9AQAABAAAAAEAAAAAAAAABAAAAAAAAAAAAAAAnAAAnP////8AAAAA/////8QRANW9AQAAAAAAAAAAAAD6pF5EzKaKRDZDZk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CAIAAPwBAABFTUYrLEAAACQAAAAYAAAAAACAPwAAAAAAAAAAAACAPwAAAIAAAACAKkAAACQAAAAYAAAAHdZSPwAAAAAAAAAA40lSP/rEXkSz6oZEKkAAACQAAAAYAAAAwJsJOQAAAAAAAAAAwJsJOfrEXkTMtopEJEAAAAwAAAAAAAAAK0AAAAwAAAAAAAAAHkAGAAwAAAAAAAAAIUAFAAwAAAAAAAAACEAJBCgAAAAcAAAAAhDA2wAAAAAAAAAQAAAAPwAAAD8AAHFEAOCLRDRACQAMAAAAAAAAAB5ACQAMAAAAAAAAACpAAAAkAAAAGAAAAMCbCTkAAAAAAAAAAMCbCTn6xF5EzLaKRCFABwAMAAAAAAAAACpAAAAkAAAAGAAAAMCbCTkAAAAAAAAAAMCbCTn6xF5Ey7aKRCpAAAAkAAAAGAAAAAAAgD8AAAAAAAAAAAAAgD8AAAAAAAAAACpAAAAkAAAAGAAAAAAAgD8AAAAAAAAAAAAAgD8AAAAAAAAAACZAAAAQAAAABAAAAAAAAAAlQAAAEAAAAAQAAAAAAAAAH0ADAAwAAAAAAAAAIkAEAAwAAAAAAAAAHkAJAAwAAAAAAAAAIUAHAAwAAAAAAAAAKkAAACQAAAAYAAAAAACAPwAAAAAAAAAAAACAP27vVkT8I4lEBEAAAAwAAAAAAAAAIQAAAAgAAAAcAAAACAAAAEsAAABAAAAAMAAAAAUAAAAgAAAAAQAAAAEAAAAQAAAAAAAAAAAAAADEAwAAXwQAAAAAAAAAAAAAxAMAAF8EAAAkAAAAJAAAAAAAgD8AAAAAAAAAAAAAgD9u71ZE/COJRAIAAAAMAAAAEAAAAAAAAAAAAAAACgAAABAAAAAAAAAAAAAAAFIAAABwAQAAAQAAAOL///8AAAAAAAAAAAAAAAC8AgAAAAAAAAQABCJDAGEAbABpAGIAcgBpAAAAAAAAAMAAlhu9AQAATQAAAAAAAAAQPP8YvQEAAAEVIb0KAAAAGwAAG//////gfv8YAAAAAAAAAAAAAAAAAAAAAAAAAADgwBwmLQAAAAkAAAAAAAAAAMAcJi0AAADQZoobvQEAAJBOAhm9AQAAEfzVRP5/AACQTgIZvQEAAAAA8gu9AQAAtyWO///////INwAABI4EACANDgq9AQAAtyWO///////INwAABI4EABdIkjUAAAAAAQAAAAAAAAAAAAAAAAAAAMg3AAAhvQEATJvGQv5/AAABAAAAAAAAAHG+ljX+fwAA4MAcJi0AAAAAwBwmAAAAANBmihu9AQAA88TL3/1/AAAAAAAAAAAAALclBI4AAAAAmbQcJi0AAAB0G/5D/n8AACANDgq9AQAAAzfE32R2AAgAAAAAJQAAAAwAAAABAAAAFgAAAAwAAAAYAAAAEgAAAAwAAAABAAAAGAAAAAwAAAAAAAACVAAAAGAAAABcAwAALAQAAHMDAABQBAAAAgAAAAAAAAAAAAAAAAAAAAAAAAADAAAATAAAAAAAAAAAAAAAAAAAAP//////////VAAAAC4ALgAuAAAACAAAAAgAAAAIAAAAJQAAAAwAAAANAACAKAAAAAwAAAABAAAAIgAAAAwAAAD/////RgAAACABAAAUAQAARU1GKypAAAAkAAAAGAAAAAAA8EIAAAAAAAAAAAAA8EJu71ZE/COJ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RPOkTjhnVEBEAAAAwAAAAAAAAAIQAAAAgAAAAcAAAACAAAAEsAAABAAAAAMAAAAAUAAAAgAAAAAQAAAAEAAAAQAAAAAAAAAAAAAADEAwAAXwQAAAAAAAAAAAAAxAMAAF8EAAAkAAAAJAAAAAAAgD8AAAAAAAAAAAAAgD8ETzpE44Z1RAIAAAAMAAAAEAAAAAAAAAAAAAAACgAAABAAAAAAAAAAAAAAAFIAAABwAQAAAQAAAOn///8AAAAAAAAAAAAAAAC8AgAAAAAAAAQABSJDAGEAbABpAGIAcgBpAAAAAAAAAMAAlhu9AQAATQAAAAAAAAAQPP8YvQEAAAEVIb0KAAAAh4gIPAAAAAAAAAAAAAAAAAAAAAAAAAAAAAAAAAAAAADgwBwmLQAAAAkAAAAAAAAAAMAcJi0AAADQZoobvQEAABBTAhm9AQAAEfzVRP5/AAAQUwIZvQEAAAAA8gu9AQAAWB8N///////INwAABA0EAOANDgq9AQAAWB8N///////INwAABA0EABdIkjUAAAAAAQAAAAAAAAAAAAAAAAAAAMg3AAAhvQEATJvGQv5/AAABAAAAAAAAAHG+ljX+fwAA4MAcJi0AAAAAwBwmAAAAANBmihu9AQAA88TL3/1/AAAAAAAAAAAAAFgfBA0AAAAAmbQcJi0AAAB0G/5D/n8AAOANDgq9AQAAAzfE32R2AAgAAAAAJQAAAAwAAAABAAAAFgAAAAwAAAAYAAAAEgAAAAwAAAABAAAAGAAAAAwAAAD/AAACVAAAAGAAAADpAgAAwAMAABEDAADbAwAAAgAAAAAAAAAAAAAAAAAAAAAAAAADAAAATAAAAAAAAAAAAAAAAAAAAP//////////VAAAAFMARABOAAAACwAAAA8AAAAPAAAAJQAAAAwAAAANAACAKAAAAAwAAAABAAAAIgAAAAwAAAD/////RgAAACABAAAUAQAARU1GKypAAAAkAAAAGAAAAAAA8EIAAAAAAAAAAAAA8EIETzpE44Z1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aUOEQ1XHtEBEAAAAwAAAAAAAAAIQAAAAgAAAAcAAAACAAAAEsAAABAAAAAMAAAAAUAAAAgAAAAAQAAAAEAAAAQAAAAAAAAAAAAAADEAwAAXwQAAAAAAAAAAAAAxAMAAF8EAAAkAAAAJAAAAAAAgD8AAAAAAAAAAAAAgD9mlDhENVx7RAIAAAAMAAAAEAAAAAAAAAAAAAAACgAAABAAAAAAAAAAAAAAAFIAAABwAQAAAQAAAOn///8AAAAAAAAAAAAAAAC8AgAAAAAAAAQABSJDAGEAbABpAGIAcgBpAAAAAAAAAMAAlhu9AQAATQAAAAAAAAAQPP8YvQEAAAEVIb0KAAAAh4gIPAAAAAAAAAAAAAAAAAAAAAAAAAAAAAAAAAAAAADgwBwmLQAAAAkAAAAAAAAAAMAcJi0AAADQZoobvQEAANBQAhm9AQAAEfzVRP5/AADQUAIZvQEAAAAA8gu9AQAAQhw5///////INwAABDkEADgNDgq9AQAAQhw5///////INwAABDkEABdIkjUAAAAAAQAAAAAAAAAAAAAAAAAAAMg3AAAhvQEATJvGQv5/AAABAAAAAAAAAHG+ljX+fwAA4MAcJi0AAAAAwBwmAAAAANBmihu9AQAA88TL3/1/AAAAAAAAAAAAAEIcBDkAAAAAmbQcJi0AAAB0G/5D/n8AADgNDgq9AQAAAzfE32R2AAgAAAAAJQAAAAwAAAABAAAAFgAAAAwAAAAYAAAAEgAAAAwAAAABAAAAGAAAAAwAAAD/AAACVAAAAGwAAADiAgAA1wMAABgDAADyAwAAAgAAAAAAAAAAAAAAAAAAAAAAAAAFAAAATAAAAAAAAAAAAAAAAAAAAP//////////WAAAAGEAZwBlAG4AdAAAAAwAAAALAAAACwAAAA0AAAAIAAAAJQAAAAwAAAANAACAKAAAAAwAAAABAAAAIgAAAAwAAAD/////RgAAAIwBAACAAQAARU1GKypAAAAkAAAAGAAAAAAA8EIAAAAAAAAAAAAA8EJmlDhENVx7RCpAAAAkAAAAGAAAAAAAgD8AAAAAAAAAAAAAgD8AAAAAAAAAACpAAAAkAAAAGAAAAAAAgD8AAAAAAAAAAAAAgD8AAAAAAAAAACpAAAAkAAAAGAAAAAAAgD8AAAAAAAAAAAAAgD8AAAAAAAAAACZAAAAQAAAABAAAAAAAAAAlQAAAEAAAAAQAAAAAAAAAH0ADAAwAAAAAAAAAIkAEAAwAAAAAAAAAHkAJAAwAAAAAAAAAIUAHAAwAAAAAAAAAKkAAACQAAAAYAAAAAADwQh66SaseukkrAADwQkK9SUTiLXdECEAAAjwAAAAwAAAAAhDA2wAAAACOAAAAAAAAAKuqKjwCAAAAAgAAAAIAAAAAAAAAAhDA2wAAAAAAAAD/CEAHAywAAAAgAAAAAhDA2wIAAAAAAAAAAAAAAAAAAADWiB4+AAAAAAABAYEVQAcAEAAAAAQAAAAAAAAAIQAAAAgAAABiAAAADAAAAAEAAAAkAAAAJAAAAAAAgD0AAAAAAAAAAAAAgD0AAAAAAAAAAAIAAABfAAAAOAAAAAEAAAA4AAAAAAAAADgAAAAAAAAAAAABABQAAAAAAAAAAAAAAAAAAAAAAAAAAAAAACUAAAAMAAAAAQAAACUAAAAMAAAABQAAgFcAAAAkAAAAJAMAANoDAAA7AwAA3gMAAAIAAABoMsQ9kTPEPSUAAAAMAAAABwAAgCUAAAAMAAAAAAAAgCQAAAAkAAAAAACAQQAAAAAAAAAAAACAQQAAAAAAAAAAAgAAACgAAAAMAAAAAQAAAEYAAAAsAQAAIAEAAEVNRisqQAAAJAAAABgAAAAAAIA/AAAAAAAAAAAAAIA/AAAAAAAAAAAqQAAAJAAAABgAAAAAAIA/AAAAAAAAAAAAAIA/AAAAAAAAAAAmQAAAEAAAAAQAAAAAAAAAJUAAABAAAAAEAAAAAAAAAB9AAwAMAAAAAAAAACJABAAMAAAAAAAAAB5ACQAMAAAAAAAAACFABwAMAAAAAAAAACpAAAAkAAAAGAAAAAAA8EIeukmrHrpJKwAA8EJCvUlE4i13RAhADwNQAAAARAAAAAIQwNsGAAAAAAAAAOPwZD4AAAAAee0HPtQGOj1kkRY+FtiJPGSRFj4V2Im8ee0HPtMGOr3j8GQ+AAAAAAABAwMDgQAAFEAPgBAAAAAEAAAAAAAA/ygAAAAMAAAAAgAAACQAAAAkAAAAAACAPQAAAAAAAAAAAACAPQAAAAAAAAAAAgAAACcAAAAYAAAAAgAAAAAAAAAAAAAAAAAAACUAAAAMAAAAAgAAABMAAAAMAAAAAQAAADsAAAAIAAAAGwAAABAAAAAVNAAAxD0AADYAAAAQAAAAZzMAABs+AABYAAAAKAAAAAAAAAAAAAAA//////////8DAAAAgjPkPYIzpD1nM209NgAAABAAAAAVNAAAxD0AAD0AAAAIAAAAPAAAAAgAAAA+AAAAGAAAADYDAADWAwAAQgMAAOID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F5dTRMJSZ0QEQAAADAAAAAAAAAAhAAAACAAAABwAAAAIAAAASwAAAEAAAAAwAAAABQAAACAAAAABAAAAAQAAABAAAAAAAAAAAAAAAMQDAABfBAAAAAAAAAAAAADEAwAAXwQAACQAAAAkAAAAAACAPwAAAAAAAAAAAACAPxeXU0TCUmdEAgAAAAwAAAAQAAAAAAAAAAAAAAAKAAAAEAAAAAAAAAAAAAAAUgAAAHABAAABAAAA7P///wAAAAAAAAAAAAAAALwCAAAAAAAABAAFIkMAYQBsAGkAYgByAGkAAAAAAAAAwACWG70BAABNAAAAAAAAABA8/xi9AQAAARUhvQoAAACHiAg8AAAAAAAAAAAAAAAAAAAAAAAAAAAAAAAAAAAAAODAHCYtAAAACQAAAAAAAAAAwBwmLQAAANBmihu9AQAAkEsCGb0BAAAR/NVE/n8AAJBLAhm9AQAAAADyC70BAAC3JZT//////8g3AAAElAQAIA0OCr0BAAC3JZT//////8g3AAAElAQAF0iSNQAAAAABAAAAAAAAAAAAAAAAAAAAyDcAACG9AQBMm8ZC/n8AAAEAAAAAAAAAcb6WNf5/AADgwBwmLQAAAADAHCYAAAAA0GaKG70BAADzxMvf/X8AAAAAAAAAAAAAtyUElAAAAACZtBwmLQAAAHQb/kP+fwAAIA0OCr0BAAADN8TfZHYACAAAAAAlAAAADAAAAAEAAAAWAAAADAAAABgAAAASAAAADAAAAAEAAAAYAAAADAAAAAAAAAJUAAAAfAAAAE4DAACKAwAAoQMAAKEDAAACAAAAAAAAAAAAAAAAAAAAAAAAAAgAAABMAAAAAAAAAAAAAAAAAAAA//////////9cAAAAUwBEAE4AIABOAG8AZABlAAkAAAANAAAADQAAAAUAAAANAAAACwAAAAoAAAAKAAAAJQAAAAwAAAANAACAKAAAAAwAAAABAAAAIgAAAAwAAAD/////RgAAANgBAADMAQAARU1GKypAAAAkAAAAGAAAAAAA8EIAAAAAAAAAAAAA8EIXl1NEwlJn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yiEO7hotECEAPA7QAAACoAAAAAhDA2xEAAAAAAAAAyOPxPQAAAAAWiwVAAAAAANK3CUAAAJAlNBoNQHGYWL00Gg1AyOPxvTQaDUB0WdW/NBoNQO2y3b/StwlAsHfkvxaLBUCwd+S/yOPxPbB35L9xmFg9sHfkvwAAQCXsst2/AADgJXNZ1b8AAAAAyOPxvQAAACZxmFi9cZhYPQAA2KXI4/E9AABwpgABAwMDAQMDAwEDAwMBAwODAAAAFEAPgBAAAAAEAAAA8vLy/ygAAAAMAAAAAgAAACEAAAAIAAAAYgAAAAwAAAABAAAAJAAAACQAAAAAAIA9AAAAAAAAAAAAAIA9AAAAAAAAAAACAAAAJwAAABgAAAACAAAAAAAAAPLy8gAAAAAAJQAAAAwAAAACAAAAEwAAAAwAAAABAAAAOwAAAAgAAAAbAAAAEAAAAPkRAAC8RQAANgAAABAAAAC9IAAAvEUAAFgAAAAoAAAAAAAAAAAAAAD//////////wMAAAA6IbxFoCFWRaAh2UQ2AAAAEAAAAKAhAAA8OQAAWAAAACgAAAAAAAAAAAAAAP//////////AwAAAKAhvjg6IVk4vSBZODYAAAAQAAAA+REAAFk4AABYAAAAKAAAAAAAAAAAAAAA//////////8DAAAAfBFZOBcRvjgXETw5NgAAABAAAAAXEQAA2UQAAFgAAAAoAAAAAAAAAAAAAAD//////////wMAAAAXEVZFfBG8RfkRvEU9AAAACAAAADwAAAAIAAAAPgAAABgAAAARAQAAhQMAABoCAABcB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g/yiEO7hotECEAAAjwAAAAwAAAAAhDA2wAAAACOAAAAAAAAAKuqKjwCAAAAAgAAAAIAAAAAAAAAAhDA2wAAAAAAAAD/FUAPABAAAAAEAAAAAAAAACQAAAAkAAAAAACAPQAAAAAAAAAAAACAPQAAAAAAAAAAAgAAAF8AAAA4AAAAAQAAADgAAAAAAAAAOAAAAAAAAAAAAAEAFAAAAAAAAAAAAAAAAAAAAAAAAAAAAAAAJQAAAAwAAAABAAAAJQAAAAwAAAAFAACAOwAAAAgAAAAbAAAAEAAAAPkRAAC8RQAANgAAABAAAAC9IAAAvEUAAFgAAAAoAAAAAAAAAAAAAAD//////////wMAAAA6IbxFoCFWRaAh2UQ2AAAAEAAAAKAhAAA8OQAAWAAAACgAAAAAAAAAAAAAAP//////////AwAAAKAhvjg6IVk4vSBZODYAAAAQAAAA+REAAFk4AABYAAAAKAAAAAAAAAAAAAAA//////////8DAAAAfBFZOBcRvjgXETw5NgAAABAAAAAXEQAA2UQAAFgAAAAoAAAAAAAAAAAAAAD//////////wMAAAAXEVZFfBG8RfkRvEU9AAAACAAAADwAAAAIAAAAQAAAABgAAAAPAQAAgwMAABwCAABeBAAAJQAAAAwAAAAHAACAJQAAAAwAAAAA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izQj0P2OItECEAPA7QAAACoAAAAAhDA2xEAAAAAAAAAyOPxPQAAAAC02ew/AAAAAC0z9T8AAJAl8ff7P3GYWL3x9/s/yOPxvfD3+z8WdrC/8Pf7P4/PuL8sM/U/UpS/v7TZ7D9SlL+/yOPxPVOUv79xmFg9U5S/vwAAQCWPz7i/AADgJRZ2sL8AAAAAyOPxvQAAACZxmFi9cZhYPQAA2KXI4/E9AABwpgABAwMDAQMDAwEDAwMBAwODAAAAFEAPgBAAAAAEAAAA/////ygAAAAMAAAAAgAAACQAAAAkAAAAAACAPQAAAAAAAAAAAACAPQAAAAAAAAAAAgAAACcAAAAYAAAAAgAAAAAAAAD///8AAAAAACUAAAAMAAAAAgAAABMAAAAMAAAAAQAAADsAAAAIAAAAGwAAABAAAADVEgAAlUUAADYAAAAQAAAA0x8AAJVFAABYAAAAKAAAAAAAAAAAAAAA//////////8DAAAAUCCVRbYgL0W2ILJENgAAABAAAAC2IAAAPjsAAFgAAAAoAAAAAAAAAAAAAAD//////////wMAAAC2IME6UCBbOtMfWzo2AAAAEAAAANUSAABbOgAAWAAAACgAAAAAAAAAAAAAAP//////////AwAAAFgSWzryEcE68hE+OzYAAAAQAAAA8hEAALJEAABYAAAAKAAAAAAAAAAAAAAA//////////8DAAAA8hEvRVgSlUXVEpVFPQAAAAgAAAA8AAAACAAAAD4AAAAYAAAAHwEAAKUDAAAMAgAAWgQ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s0I9D9jiLRAhAAAI8AAAAMAAAAAIQwNsAAAAAjgAAAAAAAACrqio8AgAAAAIAAAACAAAAAAAAAAIQwNsAAAAAAAAA/xVADwAQAAAABAAAAAAAAAAkAAAAJAAAAAAAgD0AAAAAAAAAAAAAgD0AAAAAAAAAAAIAAABfAAAAOAAAAAEAAAA4AAAAAAAAADgAAAAAAAAAAAABABQAAAAAAAAAAAAAAAAAAAAAAAAAAAAAACUAAAAMAAAAAQAAACUAAAAMAAAABQAAgDsAAAAIAAAAGwAAABAAAADVEgAAlUUAADYAAAAQAAAA0x8AAJVFAABYAAAAKAAAAAAAAAAAAAAA//////////8DAAAAUCCVRbYgL0W2ILJENgAAABAAAAC2IAAAPjsAAFgAAAAoAAAAAAAAAAAAAAD//////////wMAAAC2IME6UCBbOtMfWzo2AAAAEAAAANUSAABbOgAAWAAAACgAAAAAAAAAAAAAAP//////////AwAAAFgSWzryEcE68hE+OzYAAAAQAAAA8hEAALJEAABYAAAAKAAAAAAAAAAAAAAA//////////8DAAAA8hEvRVgSlUXVEpVFPQAAAAgAAAA8AAAACAAAAEAAAAAYAAAAHQEAAKQDAAANAgAAWwQAACUAAAAMAAAABwAAgCUAAAAMAAAAAAAAgCQAAAAkAAAAAACAQQAAAAAAAAAAAACAQQAAAAAAAAAAAgAAACgAAAAMAAAAAQAAAEYAAABgAQAAVAEAAEVNRisqQAAAJAAAABgAAAAAAIA/AAAAAAAAAAAAAIA/AAAAAAAAAAAqQAAAJAAAABgAAAAAAIA/AAAAAAAAAAAAAIA/AAAAAAAAAAAmQAAAEAAAAAQAAAAAAAAAJUAAABAAAAAEAAAAAAAAAB9AAwAMAAAAAAAAACJABAAMAAAAAAAAAB5ACQAMAAAAAAAAACFABwAMAAAAAAAAACpAAAAkAAAAGAAAAAAA8EIAAAAAAAAAAAAA8EJUZJdDxtp8RAhAAAI8AAAAMAAAAAIQwNsAAAAAjgAAAAAAAACrqio8AgAAAAIAAAACAAAAAAAAAAIQwNsAAAAAAAD//whADwNIAAAAPAAAAAIQwNsFAAAAAAAAAAAAAAAAAAAAjwo3PwAAAACPCjc/RqLYvgAAAABGoti+AAAAAAAAAAAAAQEBgQEDAxVADwAQAAAABAAAAAAAAAAkAAAAJAAAAAAAgD0AAAAAAAAAAAAAgD0AAAAAAAAAAAIAAABfAAAAOAAAAAEAAAA4AAAAAAAAADgAAAAAAAAAAAABABQAAAAAAAAA/wAAAAAAAAAAAAAAAAAAACUAAAAMAAAAAQAAACUAAAAMAAAABQAAgFYAAAAwAAAALAEAAL4DAACGAQAA9QMAAAUAAADlEi8/QhgvP0IYAzzlEgM85RIvPyUAAAAMAAAABwAAgCUAAAAMAAAAAAAAgCQAAAAkAAAAAACAQQAAAAAAAAAAAACAQQAAAAAAAAAAAgAAACgAAAAMAAAAAQAAAEYAAADwAAAA5AAAAEVNRisqQAAAJAAAABgAAAAAAIA/AAAAAAAAAAAAAIA/AAAAAAAAAAAqQAAAJAAAABgAAAAAAIA/AAAAAAAAAAAAAIA/AAAAAAAAAAAmQAAAEAAAAAQAAAAAAAAAJUAAABAAAAAEAAAAAAAAAB9AAwAMAAAAAAAAACJABAAMAAAAAAAAAB5ACQAMAAAAAAAAACFABwAMAAAAAAAAACpAAAAkAAAAGAAAAAAA8EIAAAAAAAAAAAAA8EI/sNBDnQV9RApAAIAkAAAAGAAAAPPu2/8BAAAAAAAAAEai2L6PCjc/RqLYPigAAAAMAAAAAgAAACQAAAAkAAAAAACAPQAAAAAAAAAAAACAPQAAAAAAAAAAAgAAACcAAAAYAAAAAgAAAAAAAADb7vMAAAAAACUAAAAMAAAAAgAAACUAAAAMAAAACAAAgFYAAAAwAAAAoAEAAMADAAD3AQAA9AMAAAUAAAAOGg08Dho6P2sfOj9rHw08DhoNPC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I/sNBDnQV9RAhAAAI8AAAAMAAAAAIQwNsAAAAAjgAAAAAAAACrqio8AgAAAAIAAAACAAAAAAAAAAIQwNsAAAAAAAAA/whADwNIAAAAPAAAAAIQwNsFAAAAAAAAAAAAAAAAAAAAjwo3PwAAAACPCjc/RqLYvgAAAABGoti+AAAAAAAAAAAAAQEBgQEDAxVADwAQAAAABAAAAAAAAAAkAAAAJAAAAAAAgD0AAAAAAAAAAAAAgD0AAAAAAAAAAAIAAABfAAAAOAAAAAEAAAA4AAAAAAAAADgAAAAAAAAAAAABABQAAAAAAAAAAAAAAAAAAAAAAAAAAAAAACUAAAAMAAAAAQAAACUAAAAMAAAABQAAgFYAAAAwAAAAnwEAAL8DAAD5AQAA9gMAAAUAAAAOGjo/ax86P2sfDTwOGg08Dho6P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uSttDe/l0RARAAAAMAAAAAAAAACEAAAAIAAAAHAAAAAgAAABLAAAAQAAAADAAAAAFAAAAIAAAAAEAAAABAAAAEAAAAAAAAAAAAAAAxAMAAF8EAAAAAAAAAAAAAMQDAABfBAAAJAAAACQAAAAAAIA/AAAAAAAAAAAAAIA/rkrbQ3v5dEQCAAAADAAAABAAAAAAAAAAAAAAAAoAAAAQAAAAAAAAAAAAAABSAAAAcAEAAAEAAADp////AAAAAAAAAAAAAAAAvAIAAAAAAAAEAAUiQwBhAGwAaQBiAHIAaQAAAAAAAADAAJYbvQEAAF7F1UT+fwAAsADIAwAAAABAAAAAAAAAAABwJiYtAAAAxKHWRAAAAAAAAAAAAAAAAAAAAAAAAAAA4MAcJi0AAAAJAAAAAAAAAADAHCYtAAAA0GaKG70BAAAQUAIZvQEAABH81UT+fwAAEFACGb0BAAAAAPILvQEAAFgfFP//////yDcAAAQUBADgDQ4KvQEAAFgfFP//////yDcAAAQUBAAXSJI1AAAAAAEAAAAAAAAAAAAAAAAAAADINwAAIb0BAEybxkL+fwAAAQAAAAAAAABxvpY1/n8AAODAHCYtAAAAAMAcJgAAAADQZoobvQEAAPPEy9/9fwAAAAAAAAAAAABYHwQUAAAAAJm0HCYtAAAAdBv+Q/5/AADgDQ4KvQEAAAM3xN9kdgAIAAAAACUAAAAMAAAAAQAAABYAAAAMAAAAGAAAABIAAAAMAAAAAQAAABgAAAAMAAAAAAAAAlQAAABsAAAAtwEAAL4DAADqAQAA2QMAAAIAAAAAAAAAAAAAAAAAAAAAAAAABQAAAEwAAAAAAAAAAAAAAAAAAAD//////////1gAAABGAGwAbwB3ACAAAAALAAAABQAAAA0AAAARAAAABgAAACUAAAAMAAAADQAAgCgAAAAMAAAAAQAAACIAAAAMAAAA/////0YAAAAgAQAAFAEAAEVNRisqQAAAJAAAABgAAAAAAPBCAAAAAAAAAAAAAPBCrkrbQ3v5d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kndlDfPl7RARAAAAMAAAAAAAAACEAAAAIAAAAHAAAAAgAAABLAAAAQAAAADAAAAAFAAAAIAAAAAEAAAABAAAAEAAAAAAAAAAAAAAAxAMAAF8EAAAAAAAAAAAAAMQDAABfBAAAJAAAACQAAAAAAIA/AAAAAAAAAAAAAIA/5J3ZQ3z5e0QCAAAADAAAABAAAAAAAAAAAAAAAAoAAAAQAAAAAAAAAAAAAABSAAAAcAEAAAEAAADp////AAAAAAAAAAAAAAAAvAIAAAAAAAAEAAUiQwBhAGwAaQBiAHIAaQAAAAAAAADAAJYbvQEAAF7F1UT+fwAAsADIAwAAAABAAAAAAAAAAIeICDwAAAAAAAAAAAAAAAAAAAAAAAAAAAAAAAAAAAAA4MAcJi0AAAAJAAAAAAAAAADAHCYtAAAA0GaKG70BAADQUwIZvQEAABH81UT+fwAA0FMCGb0BAAAAAPILvQEAAEIcPv//////yDcAAAQ+BAA4DQ4KvQEAAEIcPv//////yDcAAAQ+BAAXSJI1AAAAAAEAAAAAAAAAAAAAAAAAAADINwAAIb0BAEybxkL+fwAAAQAAAAAAAABxvpY1/n8AAODAHCYtAAAAAMAcJgAAAADQZoobvQEAAPPEy9/9fwAAAAAAAAAAAABCHAQ+AAAAAJm0HCYtAAAAdBv+Q/5/AAA4DQ4KvQEAAAM3xN9kdgAIAAAAACUAAAAMAAAAAQAAABYAAAAMAAAAGAAAABIAAAAMAAAAAQAAABgAAAAMAAAAAAAAAlQAAABsAAAAswEAANoDAADnAQAA9QMAAAIAAAAAAAAAAAAAAAAAAAAAAAAABQAAAEwAAAAAAAAAAAAAAAAAAAD//////////1gAAABUAGEAYgBsAGUAAAAMAAAACwAAAA0AAAAFAAAADAAAACUAAAAMAAAADQAAgCgAAAAMAAAAAQAAACIAAAAMAAAA/////0YAAABwHwAAZB8AAEVNRisqQAAAJAAAABgAAAAAAPBCAAAAAAAAAAAAAPBC5J3ZQ3z5e0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bp5lDkqWKRCtAAAAMAAAAAAAAAB5ABgAMAAAAAAAAACFABQAMAAAAAAAAAB5ACQAMAAAAAAAAACpAAAAkAAAAGAAAAMCbCTkAAAAAAAAAAMCbCTnbp5lDkqWKRCFABwAMAAAAAAAAAAhADwM8AAAAMAAAAAIQwNsEAAAAAAAAAAAAAAAAAAAAAMJiSAAAAAAAwmJIAA5iyAAA4boADmLIAAEBgTNADwEMAAAAAAAAACRABAAMAAAAAAAAACpAAAAkAAAAGAAAAB3WUj8AAAAAAAAAAONJUj/bp5lDetmGRAhAE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AAQAAAADQAAAAIAAAAAgAAAAAAAAAAAAAA/v8TQuXsE0IDAAAAAAAAAAAAAAD+/xNCAAAAAAAAAADl7BNCIQAAAAgAAABiAAAADAAAAAEAAAAhAAAACAAAAB4AAAAYAAAAMwEAADcEAABS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gJlDAOCGRCQAAAAkAAAAVFVVPwAAAAAAAAAAQFROPwCAmUMA4IZEBAAAAHMAAAAMAAAAAAAAAA0AAAAQAAAAMwEAADcEAABSAAAAcAEAAAEAAAAUAAAACQAAAAAAAAAAAAAAvAIAAAAAAAAHAgIiUwB5AHMAdABlAG0AAAAAAAAAAAAAAAAAAAAAAAAAAAAAAAAAAAAAAAAAAAAAAAAAAAAAAAAAAAAAAAAAAAAAAAAAAAAwYvILvQEAAAEAAAACAAAALRMAAAQAAAAAAAAAAAAAAADl/xi9AQAAgGLyC70BAADwtBwmLQAAAJ4AAAAAAAAA8LQcJi0AAADhAAAAAAAAAEBNpjX+fwAAMVBhSQAAAAAwDAAZvQEAAAQAAAABAAAAAAAAAAQAAAAAAAAAAAAAAJ4AAJ7/////AAAAAP/////EEQDVvQEAAAAAAAAAAAAA22eZQ5KVikRTpKhDkpWKRAAAAAAAAAAA4LccJgAAAAAA5f8YvQEAAAAAAAAAAAAAAAAAAAAAAAA9CNZE/n8AAAAA8gu9AQAAAADyC70BAAAAAAAAAAAAABDl/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bp5lDetmGRCpAAAAkAAAAGAAAAMCbCTkAAAAAAAAAAMCbCTnbp5lDkqWKRCRAAAAMAAAAAAAAACtAAAAMAAAAAAAAAB5ABgAMAAAAAAAAACFABQAMAAAAAAAAAAhAEQQoAAAAHAAAAAIQwNsAAAAAAAAAEAAAAD8AAAA/AABxRADgi0Q0QBEADAAAAAAAAAAeQAkADAAAAAAAAAAqQAAAJAAAABgAAADAmwk5AAAAAAAAAADAmwk526eZQ5KlikQhQAcADAAAAAAAAAAqQAAAJAAAABgAAADAmwk5AAAAAAAAAADAmwk526eZQ5KlikQqQAAAJAAAABgAAAAAAIA/AAAAAAAAAAAAAIA/AAAAAAAAAAAqQAAAJAAAABgAAAAAAIA/AAAAAAAAAAAAAIA/AAAAAAAAAAAmQAAAEAAAAAQAAAAAAAAAJUAAABAAAAAEAAAAAAAAAB9AAwAMAAAAAAAAACJABAAMAAAAAAAAAB5ACQAMAAAAAAAAACFABwAMAAAAAAAAACpAAAAkAAAAGAAAAMCbCTkAAAAAAAAAAMCbCTmPwbBDkqWKRCtAAAAMAAAAAAAAAB5ABgAMAAAAAAAAACFABQAMAAAAAAAAAB5ACQAMAAAAAAAAACpAAAAkAAAAGAAAAMCbCTkAAAAAAAAAAMCbCTmPwbBDkqWKRCFABwAMAAAAAAAAAAhADwM8AAAAMAAAAAIQwNsEAAAAAAAAAAAAAAAAAAAAAMJiSAAAAAAAwmJIAA5iyAAA4boADmLIAAEBgTNADwEMAAAAAAAAACRABAAMAAAAAAAAACpAAAAkAAAAGAAAAB3WUj8AAAAAAAAAAONJUj+OwbBDetmGRAhAE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IAQAAAADQAAAAIAAAAAgAAAAAAAAAAAAAA/v8TQuXsE0IDAAAAAAAAAAAAAAD+/xNCAAAAAAAAAADl7BNCIQAAAAgAAABiAAAADAAAAAEAAAAhAAAACAAAAB4AAAAYAAAAYQEAADcEAACA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gLBDAOCGRCQAAAAkAAAAVFVVPwAAAAAAAAAAQFROPwCAsEMA4IZEBAAAAHMAAAAMAAAAAAAAAA0AAAAQAAAAYQEAADcEAABSAAAAcAEAAAEAAAAUAAAACQAAAAAAAAAAAAAAvAIAAAAAAAAHAgIiUwB5AHMAdABlAG0AAAAAAAAAAAAAAAAAAAAAAAAAAAAAAAAAAAAAAAAAAAAAAAAAAAAAAAAAAAAAAAAAAAAAAAAAAAAwYvILvQEAAAEAAAACAAAAEBYAAAQAAAAAAAAAAAAAAADl/xi9AQAAgGLyC70BAADwtBwmLQAAAJ4AAAAAAAAA8LQcJi0AAADhAAAAAAAAAEBNpjX+fwAAMVBhSQAAAAAwDAAZvQEAAAQAAAABAAAAAAAAAAQAAAAAAAAAAAAAAJ4AAJ7/////AAAAAP/////EEQDVvQEAAAAAAAAAAAAAj4GwQ5KVikQHvr9DkpWKRAAAAAAAAAAA4LccJgAAAAAA5f8YvQEAAAAAAAAAAAAAAAAAAAAAAAA9CNZE/n8AAAAA8gu9AQAAAADyC70BAAAAAAAAAAAAABDl/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OwbBDetmGRCpAAAAkAAAAGAAAAMCbCTkAAAAAAAAAAMCbCTmPwbBDkqWKRCRAAAAMAAAAAAAAACtAAAAMAAAAAAAAAB5ABgAMAAAAAAAAACFABQAMAAAAAAAAAAhAEwQoAAAAHAAAAAIQwNsAAAAAAAAAEAAAAD8AAAA/AABxRADgi0Q0QBMADAAAAAAAAAAeQAkADAAAAAAAAAAqQAAAJAAAABgAAADAmwk5AAAAAAAAAADAmwk5j8GwQ5KlikQhQAcADAAAAAAAAAAqQAAAJAAAABgAAADAmwk5AAAAAAAAAADAmwk5jsGwQ5KlikQqQAAAJAAAABgAAAAAAIA/AAAAAAAAAAAAAIA/AAAAAAAAAAAqQAAAJAAAABgAAAAAAIA/AAAAAAAAAAAAAIA/AAAAAAAAAAAmQAAAEAAAAAQAAAAAAAAAJUAAABAAAAAEAAAAAAAAAB9AAwAMAAAAAAAAACJABAAMAAAAAAAAAB5ACQAMAAAAAAAAACFABwAMAAAAAAAAACpAAAAkAAAAGAAAAMCbCTkAAAAAAAAAAMCbCTlY5shDkqWKRCtAAAAMAAAAAAAAAB5ABgAMAAAAAAAAACFABQAMAAAAAAAAAB5ACQAMAAAAAAAAACpAAAAkAAAAGAAAAMCbCTkAAAAAAAAAAMCbCTlY5shDkqWKRCFABwAMAAAAAAAAAAhADwM8AAAAMAAAAAIQwNsEAAAAAAAAAAAAAAAAAAAAAMJiSAAAAAAAwmJIAA5iyAAA4boADmLIAAEBgTNADwEMAAAAAAAAACRABAAMAAAAAAAAACpAAAAkAAAAGAAAAB3WUj8AAAAAAAAAAONJUj9Y5shDetmGRAhAF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QAQAAAADQAAAAIAAAAAgAAAAAAAAAAAAAA/v8TQuXsE0IDAAAAAAAAAAAAAAD+/xNCAAAAAAAAAADl7BNCIQAAAAgAAABiAAAADAAAAAEAAAAhAAAACAAAAB4AAAAYAAAAkgEAADcEAACw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AMlDAOCGRCQAAAAkAAAA4zhOPwAAAAAAAAAAQFROPwAAyUMA4IZEBAAAAHMAAAAMAAAAAAAAAA0AAAAQAAAAkgEAADcEAABSAAAAcAEAAAEAAAAUAAAACQAAAAAAAAAAAAAAvAIAAAAAAAAHAgIiUwB5AHMAdABlAG0AAAAAAAAAAAAAAAAAAAAAAAAAAAAAAAAAAAAAAAAAAAAAAAAAAAAAAAAAAAAAAAAAAAAAAAAAAADQEgAZvQEAAAEAAAACAAAAFRkAAAQAAAAAAAAAAAAAAODb/xi9AQAAIBMAGb0BAADwtBwmLQAAAB8AAAAAAAAA8LQcJi0AAABiAAAAAAAAAEBNpjX+fwAAMVBhSQAAAACwAQAZvQEAAAQAAAABAAAAAAAAAAQAAAAAAAAAAAAAAB8AAB//////AAAAAP/////EEQDVvQEAAAUAAAAAAAAAWKbIQ5KVikTQ4tdDkpWKRAAAAAAAAAAA4LccJgAAAADg2/8YvQEAAAAAAAAAAAAAAAAAAAAAAAA9CNZE/n8AAAAA8gu9AQAAAADyC70BAAAAAAAAAAAAAPDb/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9Y5shDetmGRCpAAAAkAAAAGAAAAMCbCTkAAAAAAAAAAMCbCTlY5shDkqWKRCRAAAAMAAAAAAAAACtAAAAMAAAAAAAAAB5ABgAMAAAAAAAAACFABQAMAAAAAAAAAAhAFQQoAAAAHAAAAAIQwNsAAAAAAAAAEAAAAD8AAAA/AABxRADgi0Q0QBUADAAAAAAAAAAeQAkADAAAAAAAAAAqQAAAJAAAABgAAADAmwk5AAAAAAAAAADAmwk5WObIQ5KlikQhQAcADAAAAAAAAAAqQAAAJAAAABgAAADAmwk5AAAAAAAAAADAmwk5WObIQ5KlikQqQAAAJAAAABgAAAAAAIA/AAAAAAAAAAAAAIA/AAAAAAAAAAAqQAAAJAAAABgAAAAAAIA/AAAAAAAAAAAAAIA/AAAAAAAAAAAmQAAAEAAAAAQAAAAAAAAAJUAAABAAAAAEAAAAAAAAAB9AAwAMAAAAAAAAACJABAAMAAAAAAAAAB5ACQAMAAAAAAAAACFABwAMAAAAAAAAACpAAAAkAAAAGAAAAMCbCTkAAAAAAAAAAMCbCTlAWuxDkqWKRCtAAAAMAAAAAAAAAB5ABgAMAAAAAAAAACFABQAMAAAAAAAAAB5ACQAMAAAAAAAAACpAAAAkAAAAGAAAAMCbCTkAAAAAAAAAAMCbCTlAWuxDkqWKRCFABwAMAAAAAAAAAAhADwM8AAAAMAAAAAIQwNsEAAAAAAAAAAAAAAAAAAAAAMJiSAAAAAAAwmJIAA5iyAAA4boADmLIAAEBgTNADwEMAAAAAAAAACRABAAMAAAAAAAAACpAAAAkAAAAGAAAAB3WUj8AAAAAAAAAAONJUj9AWuxDetmGRAhAE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IAQAAAADQAAAAIAAAAAgAAAAAAAAAAAAAA/v8TQuXsE0IDAAAAAAAAAAAAAAD+/xNCAAAAAAAAAADl7BNCIQAAAAgAAABiAAAADAAAAAEAAAAhAAAACAAAAB4AAAAYAAAA2QEAADcEAAD3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gOxDAOCGRCQAAAAkAAAA4zhOPwAAAAAAAAAAQFROPwCA7EMA4IZEBAAAAHMAAAAMAAAAAAAAAA0AAAAQAAAA2QEAADcEAABSAAAAcAEAAAEAAAAUAAAACQAAAAAAAAAAAAAAvAIAAAAAAAAHAgIiUwB5AHMAdABlAG0AAAAAAAAAAAAAAAAAAAAAAAAAAAAAAAAAAAAAAAAAAAAAAAAAAAAAAAAAAAAAAAAAAAAAAAAAAADQEgAZvQEAAAEAAAACAAAAgx0AAAQAAAAAAAAAAAAAAODb/xi9AQAAIBMAGb0BAADwtBwmLQAAAB8AAAAAAAAA8LQcJi0AAABiAAAAAAAAAEBNpjX+fwAAMVBhSQAAAACwDQAZvQEAAAQAAAABAAAAAAAAAAQAAAAAAAAAAAAAAB8AAB//////AAAAAP/////EEQDVvQEAAAUAAAAAAAAAQBrsQ5KVikS4VvtDkpWKRAAAAAAAAAAA4LccJgAAAADg2/8YvQEAAAAAAAAAAAAAAAAAAAAAAAA9CNZE/n8AAAAA8gu9AQAAAADyC70BAAAAAAAAAAAAAPDb/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AgCAAD8AQAARU1GKyxAAAAkAAAAGAAAAAAAgD8AAAAAAAAAAAAAgD8AAACAAAAAgCpAAAAkAAAAGAAAAB3WUj8AAAAAAAAAAONJUj9AWuxDetmGRCpAAAAkAAAAGAAAAMCbCTkAAAAAAAAAAMCbCTlAWuxDkqWKRCRAAAAMAAAAAAAAACtAAAAMAAAAAAAAAB5ABgAMAAAAAAAAACFABQAMAAAAAAAAAAhAFgQoAAAAHAAAAAIQwNsAAAAAAAAAEAAAAD8AAAA/AABxRADgi0Q0QBYADAAAAAAAAAAeQAkADAAAAAAAAAAqQAAAJAAAABgAAADAmwk5AAAAAAAAAADAmwk5QFrsQ5KlikQhQAcADAAAAAAAAAAqQAAAJAAAABgAAADAmwk5AAAAAAAAAADAmwk5QFrsQ5KlikQqQAAAJAAAABgAAAAAAIA/AAAAAAAAAAAAAIA/AAAAAAAAAAAqQAAAJAAAABgAAAAAAIA/AAAAAAAAAAAAAIA/AAAAAAAAAAAmQAAAEAAAAAQAAAAAAAAAJUAAABAAAAAEAAAAAAAAAB9AAwAMAAAAAAAAACJABAAMAAAAAAAAAB5ACQAMAAAAAAAAACFABwAMAAAAAAAAACpAAAAkAAAAGAAAAAAAgD8AAAAAAAAAAAAAgD8mr9xDwxKJRARAAAAMAAAAAAAAACEAAAAIAAAAHAAAAAgAAABLAAAAQAAAADAAAAAFAAAAIAAAAAEAAAABAAAAEAAAAAAAAAAAAAAAxAMAAF8EAAAAAAAAAAAAAMQDAABfBAAAJAAAACQAAAAAAIA/AAAAAAAAAAAAAIA/Jq/cQ8MSiUQCAAAADAAAABAAAAAAAAAAAAAAAAoAAAAQAAAAAAAAAAAAAABSAAAAcAEAAAEAAADi////AAAAAAAAAAAAAAAAvAIAAAAAAAAEAAQiQwBhAGwAaQBiAHIAaQAAAAAAAADAAJYbvQEAAE0AAAAAAAAAEDz/GL0BAAABFSG9GwAAABsAABv/////4H7/GAAAAAAAAAAAAAAAAAAAAAAAAAAA4MAcJi0AAAAJAAAAAAAAAADAHCYtAAAA0GaKG70BAADQTQIZvQEAABH81UT+fwAA0E0CGb0BAAAAAPILvQEAALcltP//////yDcAAAS0BAAgDQ4KvQEAALcltP//////yDcAAAS0BAAXSJI1AAAAAAEAAAAAAAAAAAAAAAAAAADINwAAIb0BAEybxkL+fwAAAQAAAAAAAABxvpY1/n8AAODAHCYtAAAAAMAcJgAAAADQZoobvQEAAPPEy9/9fwAAAAAAAAAAAAC3JQS0AAAAAJm0HCYtAAAAdBv+Q/5/AAAgDQ4KvQEAAAM3xN9kdgAIAAAAACUAAAAMAAAAAQAAABYAAAAMAAAAGAAAABIAAAAMAAAAAQAAABgAAAAMAAAAAAAAAlQAAABgAAAAuQEAACwEAADQAQAAUAQAAAIAAAAAAAAAAAAAAAAAAAAAAAAAAwAAAEwAAAAAAAAAAAAAAAAAAAD//////////1QAAAAuAC4ALgAAAAgAAAAIAAAACAAAACUAAAAMAAAADQAAgCgAAAAMAAAAAQAAACIAAAAMAAAA/////0YAAAAgAQAAFAEAAEVNRisqQAAAJAAAABgAAAAAAPBCAAAAAAAAAAAAAPBCJq/cQ8MSi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NxZEcVSARARAAAAMAAAAAAAAACEAAAAIAAAAHAAAAAgAAABLAAAAQAAAADAAAAAFAAAAIAAAAAEAAAABAAAAEAAAAAAAAAAAAAAAxAMAAF8EAAAAAAAAAAAAAMQDAABfBAAAJAAAACQAAAAAAIA/AAAAAAAAAAAAAIA/iDcWRHFUgEQCAAAADAAAABAAAAAAAAAAAAAAAAoAAAAQAAAAAAAAAAAAAABSAAAAcAEAAAEAAADi////AAAAAAAAAAAAAAAAvAIAAAAAAAAEAAQiQwBhAGwAaQBiAHIAaQAAAAAAAADAAJYbvQEAAE0AAAAAAAAAEDz/GL0BAAABFSG9GwAAAIeICDwAAAAAAAAAAAAAAAAAAAAAAAAAAAAAAAAAAAAA4MAcJi0AAAAJAAAAAAAAAADAHCYtAAAA0GaKG70BAABQSQIZvQEAABH81UT+fwAAUEkCGb0BAAAAAPILvQEAAFgfHP//////yDcAAAQcBADgDQ4KvQEAAFgfHP//////yDcAAAQcBAAXSJI1AAAAAAEAAAAAAAAAAAAAAAAAAADINwAAIb0BAEybxkL+fwAAAQAAAAAAAABxvpY1/n8AAODAHCYtAAAAAMAcJgAAAADQZoobvQEAAPPEy9/9fwAAAAAAAAAAAABYHwQcAAAAAJm0HCYtAAAAdBv+Q/5/AADgDQ4KvQEAAAM3xN9kdgAIAAAAACUAAAAMAAAAAQAAABYAAAAMAAAAGAAAABIAAAAMAAAAAQAAABgAAAAMAAAAAAAAAlQAAABgAAAAWQIAAOYDAABwAgAACgQAAAIAAAAAAAAAAAAAAAAAAAAAAAAAAwAAAEwAAAAAAAAAAAAAAAAAAAD//////////1QAAAAuAC4ALgAAAAgAAAAIAAAACAAAACUAAAAMAAAADQAAgCgAAAAMAAAAAQAAACIAAAAMAAAA/////0YAAAAgAQAAFAEAAEVNRisqQAAAJAAAABgAAAAAAPBCAAAAAAAAAAAAAPBCiDcWRHFUg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SbqNDcGR1RARAAAAMAAAAAAAAACEAAAAIAAAAHAAAAAgAAABLAAAAQAAAADAAAAAFAAAAIAAAAAEAAAABAAAAEAAAAAAAAAAAAAAAxAMAAF8EAAAAAAAAAAAAAMQDAABfBAAAJAAAACQAAAAAAIA/AAAAAAAAAAAAAIA/Um6jQ3BkdUQCAAAADAAAABAAAAAAAAAAAAAAAAoAAAAQAAAAAAAAAAAAAABSAAAAcAEAAAEAAADp////AAAAAAAAAAAAAAAAvAIAAAAAAAAEAAUiQwBhAGwAaQBiAHIAaQAAAAAAAADAAJYbvQEAAE0AAAAAAAAAEDz/GL0BAAABFSG9GwAAAIeICDwAAAAAAAAAAAAAAAAAAAAAAAAAAAAAAAAAAAAA4MAcJi0AAAAJAAAAAAAAAADAHCYtAAAA0GaKG70BAABQUgIZvQEAABH81UT+fwAAUFICGb0BAAAAAPILvQEAAEIcQv//////yDcAAARCBAA4DQ4KvQEAAEIcQv//////yDcAAARCBAAXSJI1AAAAAAEAAAAAAAAAAAAAAAAAAADINwAAIb0BAEybxkL+fwAAAQAAAAAAAABxvpY1/n8AAODAHCYtAAAAAMAcJgAAAADQZoobvQEAAPPEy9/9fwAAAAAAAAAAAABCHARCAAAAAJm0HCYtAAAAdBv+Q/5/AAA4DQ4KvQEAAAM3xN9kdgAIAAAAACUAAAAMAAAAAQAAABYAAAAMAAAAGAAAABIAAAAMAAAAAQAAABgAAAAMAAAA/wAAAlQAAABgAAAARwEAAMADAABvAQAA2wMAAAIAAAAAAAAAAAAAAAAAAAAAAAAAAwAAAEwAAAAAAAAAAAAAAAAAAAD//////////1QAAABTAEQATgAAAAsAAAAPAAAADwAAACUAAAAMAAAADQAAgCgAAAAMAAAAAQAAACIAAAAMAAAA/////0YAAAAgAQAAFAEAAEVNRisqQAAAJAAAABgAAAAAAPBCAAAAAAAAAAAAAPBCUm6jQ3Bkd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W+Z9Dwjl7RARAAAAMAAAAAAAAACEAAAAIAAAAHAAAAAgAAABLAAAAQAAAADAAAAAFAAAAIAAAAAEAAAABAAAAEAAAAAAAAAAAAAAAxAMAAF8EAAAAAAAAAAAAAMQDAABfBAAAJAAAACQAAAAAAIA/AAAAAAAAAAAAAIA/FvmfQ8I5e0QCAAAADAAAABAAAAAAAAAAAAAAAAoAAAAQAAAAAAAAAAAAAABSAAAAcAEAAAEAAADp////AAAAAAAAAAAAAAAAvAIAAAAAAAAEAAUiQwBhAGwAaQBiAHIAaQAAAAAAAADAAJYbvQEAAE0AAAAAAAAAEDz/GL0BAAABFSG9GwAAAIeICDwAAAAAAAAAAAAAAAAAAAAAAAAAAAAAAAAAAAAA4MAcJi0AAAAJAAAAAAAAAADAHCYtAAAA0GaKG70BAADQUAIZvQEAABH81UT+fwAA0FACGb0BAAAAAPILvQEAALcluP//////yDcAAAS4BAAgDQ4KvQEAALcluP//////yDcAAAS4BAAXSJI1AAAAAAEAAAAAAAAAAAAAAAAAAADINwAAIb0BAEybxkL+fwAAAQAAAAAAAABxvpY1/n8AAODAHCYtAAAAAMAcJgAAAADQZoobvQEAAPPEy9/9fwAAAAAAAAAAAAC3JQS4AAAAAJm0HCYtAAAAdBv+Q/5/AAAgDQ4KvQEAAAM3xN9kdgAIAAAAACUAAAAMAAAAAQAAABYAAAAMAAAAGAAAABIAAAAMAAAAAQAAABgAAAAMAAAA/wAAAlQAAABsAAAAQAEAANcDAAB2AQAA8gMAAAIAAAAAAAAAAAAAAAAAAAAAAAAABQAAAEwAAAAAAAAAAAAAAAAAAAD//////////1gAAABhAGcAZQBuAHQAAAAMAAAACwAAAAsAAAANAAAACAAAACUAAAAMAAAADQAAgCgAAAAMAAAAAQAAACIAAAAMAAAA/////0YAAACMAQAAgAEAAEVNRisqQAAAJAAAABgAAAAAAPBCAAAAAAAAAAAAAPBCFvmfQ8I5e0QqQAAAJAAAABgAAAAAAIA/AAAAAAAAAAAAAIA/AAAAAAAAAAAqQAAAJAAAABgAAAAAAIA/AAAAAAAAAAAAAIA/AAAAAAAAAAAqQAAAJAAAABgAAAAAAIA/AAAAAAAAAAAAAIA/AAAAAAAAAAAmQAAAEAAAAAQAAAAAAAAAJUAAABAAAAAEAAAAAAAAAB9AAwAMAAAAAAAAACJABAAMAAAAAAAAAB5ACQAMAAAAAAAAACFABwAMAAAAAAAAACpAAAAkAAAAGAAAAAAA8EIeukmrHrpJKwAA8ELNSsJDbwt3RAhAAAI8AAAAMAAAAAIQwNsAAAAAjgAAAAAAAACrqio8AgAAAAIAAAACAAAAAAAAAAIQwNsAAAAAAAAA/whADwMsAAAAIAAAAAIQwNsCAAAAAAAAAAAAAAAAAAAA1ogePgAAAAAAAQGBFUAPABAAAAAEAAAAAAAAACEAAAAIAAAAYgAAAAwAAAABAAAAJAAAACQAAAAAAIA9AAAAAAAAAAAAAIA9AAAAAAAAAAACAAAAXwAAADgAAAABAAAAOAAAAAAAAAA4AAAAAAAAAAAAAQAUAAAAAAAAAAAAAAAAAAAAAAAAAAAAAAAlAAAADAAAAAEAAAAlAAAADAAAAAUAAIBXAAAAJAAAAIIBAADaAwAAmQEAAN4DAAACAAAAQhi7PWsZuz0lAAAADAAAAAcAAIAlAAAADAAAAAA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HrpJqx66SSsAAPBCzUrCQ28Ld0QIQBcDUAAAAEQAAAACEMDbBgAAAAAAAADj8GQ+AAAAAHntBz7UBjo9ZJEWPhbYiTxkkRY+FdiJvHntBz7TBjq94/BkPgAAAAAAAQMDA4EAABRAF4AQAAAABAAAAAAAAP8oAAAADAAAAAIAAAAkAAAAJAAAAAAAgD0AAAAAAAAAAAAAgD0AAAAAAAAAAAIAAAAnAAAAGAAAAAIAAAAAAAAAAAAAAAAAAAAlAAAADAAAAAIAAAATAAAADAAAAAEAAAA7AAAACAAAABsAAAAQAAAA7xkAALs9AAA2AAAAEAAAAEEZAAATPgAAWAAAACgAAAAAAAAAAAAAAP//////////AwAAAFwZ3D1cGZs9QRlkPTYAAAAQAAAA7xkAALs9AAA9AAAACAAAADwAAAAIAAAAPgAAABgAAACUAQAA1gMAAJ8BAADiAw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v+1UNQMGdEBEAAAAwAAAAAAAAAIQAAAAgAAAAcAAAACAAAAEsAAABAAAAAMAAAAAUAAAAgAAAAAQAAAAEAAAAQAAAAAAAAAAAAAADEAwAAXwQAAAAAAAAAAAAAxAMAAF8EAAAkAAAAJAAAAAAAgD8AAAAAAAAAAAAAgD97/tVDUDBnRAIAAAAMAAAAEAAAAAAAAAAAAAAACgAAABAAAAAAAAAAAAAAAFIAAABwAQAAAQAAAOz///8AAAAAAAAAAAAAAAC8AgAAAAAAAAQABSJDAGEAbABpAGIAcgBpAAAAAAAAAMAAlhu9AQAATQAAAAAAAAAQPP8YvQEAAAEVIb0bAAAAh4gIPAAAAAAAAAAAAAAAAAAAAAAAAAAAAAAAAAAAAADgwBwmLQAAAAkAAAAAAAAAAMAcJi0AAADQZoobvQEAABBKAhm9AQAAEfzVRP5/AAAQSgIZvQEAAAAA8gu9AQAAWB8i///////INwAABCIEAOANDgq9AQAAWB8i///////INwAABCIEABdIkjUAAAAAAQAAAAAAAAAAAAAAAAAAAMg3AAAhvQEATJvGQv5/AAABAAAAAAAAAHG+ljX+fwAA4MAcJi0AAAAAwBwmAAAAANBmihu9AQAA88TL3/1/AAAAAAAAAAAAAFgfBCIAAAAAmbQcJi0AAAB0G/5D/n8AAOANDgq9AQAAAzfE32R2AAgAAAAAJQAAAAwAAAABAAAAFgAAAAwAAAAYAAAAEgAAAAwAAAABAAAAGAAAAAwAAAAAAAACVAAAAHwAAACsAQAAigMAAP8BAAChAwAAAgAAAAAAAAAAAAAAAAAAAAAAAAAIAAAATAAAAAAAAAAAAAAAAAAAAP//////////XAAAAFMARABOACAATgBvAGQAZQAJAAAADQAAAA0AAAAFAAAADQAAAAsAAAAKAAAACgAAACUAAAAMAAAADQAAgCgAAAAMAAAAAQAAACIAAAAMAAAA/////0YAAAC4AQAArAEAAEVNRisqQAAAJAAAABgAAAAAAPBCAAAAAAAAAAAAAPBCe/7VQ1AwZ0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s0I9DE7SFRAhAAAJMAAAAQAAAAAIQwNsAAAAAzgEAAAAAAAAAPt9GAgAAAAIAAAACAAAAAgAAAAAAAAACAAAAAAAAQAAAgD8CEMDbAAAAAMxmM/8IQBcDSAAAADwAAAACEMDbBQAAAAAAAAAAAAAAAAAAAABLlkoAAAAAAEuWSnUDVskAAAAAdQNWyQAAAAAAAAAAAAEBAYGBAAAVQBcAEAAAAAQAAAAAAAAAKAAAAAwAAAACAAAAIQAAAAgAAABiAAAADAAAAAEAAAAkAAAAJAAAAAAAgD0AAAAAAAAAAAAAgD0AAAAAAAAAAAIAAABfAAAAOAAAAAIAAAA4AAAAAAAAADgAAAAAAAAAAAIBAAEAAAAAAAAAM2bMAAAAAAAAAAAAAAAAACUAAAAMAAAAAgAAACcAAAAYAAAAAQAAAAAAAAAzZswAAAAAACUAAAAMAAAAAQAAABMAAAAMAAAAAgAAADsAAAAIAAAAGwAAABAAAAAQEgAA3jsAADYAAAAQAAAAEBIAABo8AABYAAAANAAAAAAAAAAAAAAA//////////8GAAAAEBIqPAMSODzyETg84hE4PNQRKjzUERo8NgAAABAAAADUEQAA3jsAAFgAAAA0AAAAAAAAAAAAAAD//////////wYAAADUEc074hHAO/IRwDsDEsA7EBLNOxAS3js9AAAACAAAABsAAAAQAAAAEBIAAJI8AAA2AAAAEAAAABASAADOPAAAWAAAADQAAAAAAAAAAAAAAP//////////BgAAABAS3jwDEuw88hHsPOIR7DzUEd481BHOPDYAAAAQAAAA1BEAAJI8AABYAAAANAAAAAAAAAAAAAAA//////////8GAAAA1BGBPOIRdDzyEXQ8AxJ0PBASgTwQEpI8PQAAAAgAAAAbAAAAEAAAABASAABGPQAANgAAABAAAAAQEgAAgj0AAFgAAAA0AAAAAAAAAAAAAAD//////////wYAAAAQEpI9AxKgPfIRoD3iEaA91BGSPdQRgj02AAAAEAAAANQRAABGPQAAWAAAADQAAAAAAAAAAAAAAP//////////BgAAANQRNT3iESg98hEoPQMSKD0QEjU9EBJGPT0AAAAIAAAAGwAAABAAAAAQEgAA+j0AADYAAAAQAAAAEBIAADY+AABYAAAANAAAAAAAAAAAAAAA//////////8GAAAAEBJGPgMSVD7yEVQ+4hFUPtQRRj7UETY+NgAAABAAAADUEQAA+j0AAFgAAAA0AAAAAAAAAAAAAAD//////////wYAAADUEek94hHcPfIR3D0DEtw9EBLpPRAS+j09AAAACAAAABsAAAAQAAAAEBIAAK4+AAA2AAAAEAAAABASAADqPgAAWAAAADQAAAAAAAAAAAAAAP//////////BgAAABAS+j4DEgg/8hEIP+IRCD/UEfo+1BHqPjYAAAAQAAAA1BEAAK4+AABYAAAANAAAAAAAAAAAAAAA//////////8GAAAA1BGdPuIRkD7yEZA+AxKQPhASnT4QEq4+PQAAAAgAAAAbAAAAEAAAABASAABiPwAANgAAABAAAAAQEgAAnj8AAFgAAAA0AAAAAAAAAAAAAAD//////////wYAAAAQEq4/AxK8P/IRvD/iEbw/1BGuP9QRnj82AAAAEAAAANQRAABiPwAAWAAAADQAAAAAAAAAAAAAAP//////////BgAAANQRUT/iEUQ/8hFEPwMSRD8QElE/EBJiPz0AAAAIAAAAGwAAABAAAAAQEgAAFkAAADYAAAAQAAAAEBIAAFJAAABYAAAANAAAAAAAAAAAAAAA//////////8GAAAAEBJiQAMScEDyEXBA4hFwQNQRYkDUEVJANgAAABAAAADUEQAAFkAAAFgAAAA0AAAAAAAAAAAAAAD//////////wYAAADUEQVA4hH4P/IR+D8DEvg/EBIFQBASFkA9AAAACAAAABsAAAAQAAAAEBIAAMpAAAA2AAAAEAAAABASAAAGQQAAWAAAADQAAAAAAAAAAAAAAP//////////BgAAABASFkEDEiRB8hEkQeIRJEHUERZB1BEGQTYAAAAQAAAA1BEAAMpAAABYAAAANAAAAAAAAAAAAAAA//////////8GAAAA1BG5QOIRrEDyEaxAAxKsQBASuUAQEspAPQAAAAgAAAAbAAAAEAAAABASAAB+QQAANgAAABAAAAAQEgAAukEAAFgAAAA0AAAAAAAAAAAAAAD//////////wYAAAAQEspBAxLYQfIR2EHiEdhB1BHKQdQRukE2AAAAEAAAANQRAAB+QQAAWAAAADQAAAAAAAAAAAAAAP//////////BgAAANQRbUHiEWBB8hFgQQMSYEEQEm1BEBJ+QT0AAAAIAAAAGwAAABAAAAAQEgAAMkIAADYAAAAQAAAAEBIAAG5CAABYAAAANAAAAAAAAAAAAAAA//////////8GAAAAEBJ+QgMSjELyEYxC4hGMQtQRfkLUEW5CNgAAABAAAADUEQAAMkIAAFgAAAA0AAAAAAAAAAAAAAD//////////wYAAADUESFC4hEUQvIRFEIDEhRCEBIhQhASMkI9AAAACAAAABsAAAAQAAAABhIAALVCAAA2AAAAEAAAAEISAAC1QgAAWAAAADQAAAAAAAAAAAAAAP//////////BgAAAFIStUJgEsJCYBLTQmAS40JSEvFCQhLxQjYAAAAQAAAABhIAAPFCAABYAAAANAAAAAAAAAAAAAAA//////////8GAAAA9RHxQugR40LoEdNC6BHCQvURtUIGErVCPQAAAAgAAAAbAAAAEAAAALoSAAC1QgAANgAAABAAAAD2EgAAtUIAAFgAAAA0AAAAAAAAAAAAAAD//////////wYAAAAGE7VCFBPCQhQT00IUE+NCBhPxQvYS8UI2AAAAEAAAALoSAADxQgAAWAAAADQAAAAAAAAAAAAAAP//////////BgAAAKkS8UKcEuNCnBLTQpwSwkKpErVCuhK1Qj0AAAAIAAAAGwAAABAAAABuEwAAtUIAADYAAAAQAAAAqhMAALVCAABYAAAANAAAAAAAAAAAAAAA//////////8GAAAAuhO1QsgTwkLIE9NCyBPjQroT8UKqE/FCNgAAABAAAABuEwAA8UIAAFgAAAA0AAAAAAAAAAAAAAD//////////wYAAABdE/FCUBPjQlAT00JQE8JCXRO1Qm4TtUI9AAAACAAAABsAAAAQAAAAIhQAALVCAAA2AAAAEAAAAF4UAAC1QgAAWAAAADQAAAAAAAAAAAAAAP//////////BgAAAG4UtUJ8FMJCfBTTQnwU40JuFPFCXhTxQjYAAAAQAAAAIhQAAPFCAABYAAAANAAAAAAAAAAAAAAA//////////8GAAAAERTxQgQU40IEFNNCBBTCQhEUtUIiFLVCPQAAAAgAAAAbAAAAEAAAANYUAAC1QgAANgAAABAAAAASFQAAtUIAAFgAAAA0AAAAAAAAAAAAAAD//////////wYAAAAiFbVCMBXCQjAV00IwFeNCIhXxQhIV8UI2AAAAEAAAANYUAADxQgAAWAAAADQAAAAAAAAAAAAAAP//////////BgAAAMUU8UK4FONCuBTTQrgUwkLFFLVC1hS1Qj0AAAAIAAAAGwAAABAAAACKFQAAtUIAADYAAAAQAAAAxhUAALVCAABYAAAANAAAAAAAAAAAAAAA//////////8GAAAA1hW1QuQVwkLkFdNC5BXjQtYV8ULGFfFCNgAAABAAAACKFQAA8UIAAFgAAAA0AAAAAAAAAAAAAAD//////////wYAAAB5FfFCbBXjQmwV00JsFcJCeRW1QooVtUI9AAAACAAAABsAAAAQAAAAPhYAALVCAAA2AAAAEAAAAHoWAAC1QgAAWAAAADQAAAAAAAAAAAAAAP//////////BgAAAIoWtUKYFsJCmBbTQpgW40KKFvFCehbxQjYAAAAQAAAAPhYAAPFCAABYAAAANAAAAAAAAAAAAAAA//////////8GAAAALRbxQiAW40IgFtNCIBbCQi0WtUI+FrVCPQAAAAgAAAAbAAAAEAAAAPIWAAC1QgAANgAAABAAAAAuFwAAtUIAAFgAAAA0AAAAAAAAAAAAAAD//////////wYAAAA+F7VCTBfCQkwX00JMF+NCPhfxQi4X8UI2AAAAEAAAAPIWAADxQgAAWAAAADQAAAAAAAAAAAAAAP//////////BgAAAOEW8ULUFuNC1BbTQtQWwkLhFrVC8ha1Qj0AAAAIAAAAGwAAABAAAACmFwAAtUIAADYAAAAQAAAA4hcAALVCAABYAAAANAAAAAAAAAAAAAAA//////////8GAAAA8he1QgAYwkIAGNNCABjjQvIX8ULiF/FCNgAAABAAAACmFwAA8UIAAFgAAAA0AAAAAAAAAAAAAAD//////////wYAAACVF/FCiBfjQogX00KIF8JClRe1QqYXtUI9AAAACAAAABsAAAAQAAAAWhgAALVCAAA2AAAAEAAAAJYYAAC1QgAAWAAAADQAAAAAAAAAAAAAAP//////////BgAAAKYYtUK0GMJCtBjTQrQY40KmGPFClhjxQjYAAAAQAAAAWhgAAPFCAABYAAAANAAAAAAAAAAAAAAA//////////8GAAAASRjxQjwY40I8GNNCPBjCQkkYtUJaGLVCPQAAAAgAAAAbAAAAEAAAAA4ZAAC1QgAANgAAABAAAABKGQAAtUIAAFgAAAA0AAAAAAAAAAAAAAD//////////wYAAABaGbVCaBnCQmgZ00JoGeNCWhnxQkoZ8UI2AAAAEAAAAA4ZAADxQgAAWAAAADQAAAAAAAAAAAAAAP//////////BgAAAP0Y8ULwGONC8BjTQvAYwkL9GLVCDhm1Qj0AAAAIAAAAGwAAABAAAADCGQAAtUIAADYAAAAQAAAA/hkAALVCAABYAAAANAAAAAAAAAAAAAAA//////////8GAAAADhq1QhwawkIcGtNCHBrjQg4a8UL+GfFCNgAAABAAAADCGQAA8UIAAFgAAAA0AAAAAAAAAAAAAAD//////////wYAAACxGfFCpBnjQqQZ00KkGcJCsRm1QsIZtUI9AAAACAAAABsAAAAQAAAAdhoAALVCAAA2AAAAEAAAALIaAAC1QgAAWAAAADQAAAAAAAAAAAAAAP//////////BgAAAMIatULQGsJC0BrTQtAa40LCGvFCshrxQjYAAAAQAAAAdhoAAPFCAABYAAAANAAAAAAAAAAAAAAA//////////8GAAAAZRrxQlga40JYGtNCWBrCQmUatUJ2GrVCPQAAAAgAAAAbAAAAEAAAACobAAC1QgAANgAAABAAAABmGwAAtUIAAFgAAAA0AAAAAAAAAAAAAAD//////////wYAAAB2G7VChBvCQoQb00KEG+NCdhvxQmYb8UI2AAAAEAAAACobAADxQgAAWAAAADQAAAAAAAAAAAAAAP//////////BgAAABkb8UIMG+NCDBvTQgwbwkIZG7VCKhu1Qj0AAAAIAAAAGwAAABAAAADeGwAAtUIAADYAAAAQAAAAGhwAALVCAABYAAAANAAAAAAAAAAAAAAA//////////8GAAAAKhy1QjgcwkI4HNNCOBzjQioc8UIaHPFCNgAAABAAAADeGwAA8UIAAFgAAAA0AAAAAAAAAAAAAAD//////////wYAAADNG/FCwBvjQsAb00LAG8JCzRu1Qt4btUI9AAAACAAAABsAAAAQAAAAkhwAALVCAAA2AAAAEAAAAM4cAAC1QgAAWAAAADQAAAAAAAAAAAAAAP//////////BgAAAN4ctULsHMJC7BzTQuwc40LeHPFCzhzxQjYAAAAQAAAAkhwAAPFCAABYAAAANAAAAAAAAAAAAAAA//////////8GAAAAgRzxQnQc40J0HNNCdBzCQoEctUKSHLVCPQAAAAgAAAAbAAAAEAAAAEYdAAC1QgAANgAAABAAAACCHQAAtUIAAFgAAAA0AAAAAAAAAAAAAAD//////////wYAAACSHbVCoB3CQqAd00KgHeNCkh3xQoId8UI2AAAAEAAAAEYdAADxQgAAWAAAADQAAAAAAAAAAAAAAP//////////BgAAADUd8UIoHeNCKB3TQigdwkI1HbVCRh21Qj0AAAAIAAAAGwAAABAAAAD6HQAAtUIAADYAAAAQAAAANh4AALVCAABYAAAANAAAAAAAAAAAAAAA//////////8GAAAARh61QlQewkJUHtNCVB7jQkYe8UI2HvFCNgAAABAAAAD6HQAA8UIAAFgAAAA0AAAAAAAAAAAAAAD//////////wYAAADpHfFC3B3jQtwd00LcHcJC6R21QvodtUI9AAAACAAAABsAAAAQAAAArh4AALVCAAA2AAAAEAAAAOoeAAC1QgAAWAAAADQAAAAAAAAAAAAAAP//////////BgAAAPoetUIIH8JCCB/TQggf40L6HvFC6h7xQjYAAAAQAAAArh4AAPFCAABYAAAANAAAAAAAAAAAAAAA//////////8GAAAAnR7xQpAe40KQHtNCkB7CQp0etUKuHrVCPQAAAAgAAAAbAAAAEAAAAGIfAAC1QgAANgAAABAAAACeHwAAtUIAAFgAAAA0AAAAAAAAAAAAAAD//////////wYAAACuH7VCvB/CQrwf00K8H+NCrh/xQp4f8UI2AAAAEAAAAGIfAADxQgAAWAAAADQAAAAAAAAAAAAAAP//////////BgAAAFEf8UJEH+NCRB/TQkQfwkJRH7VCYh+1Qj0AAAAIAAAAGwAAABAAAAAWIAAAtUIAADYAAAAQAAAAUiAAALVCAABYAAAANAAAAAAAAAAAAAAA//////////8GAAAAYiC1QnAgwkJwINNCcCDjQmIg8UJSIPFCNgAAABAAAAAWIAAA8UIAAFgAAAA0AAAAAAAAAAAAAAD//////////wYAAAAFIPFC+B/jQvgf00L4H8JCBSC1QhYgtUI9AAAACAAAABsAAAAQAAAAyiAAALVCAAA2AAAAEAAAAAYhAAC1QgAAWAAAADQAAAAAAAAAAAAAAP//////////BgAAABYhtUIkIcJCJCHTQiQh40IWIfFCBiHxQjYAAAAQAAAAyiAAAPFCAABYAAAANAAAAAAAAAAAAAAA//////////8GAAAAuSDxQqwg40KsINNCrCDCQrkgtULKILVCPQAAAAgAAAAbAAAAEAAAAH4hAAC1QgAANgAAABAAAAC6IQAAtUIAAFgAAAA0AAAAAAAAAAAAAAD//////////wYAAADKIbVC2CHCQtgh00LYIeNCyiHxQroh8UI2AAAAEAAAAH4hAADxQgAAWAAAADQAAAAAAAAAAAAAAP//////////BgAAAG0h8UJgIeNCYCHTQmAhwkJtIbVCfiG1Qj0AAAAIAAAAGwAAABAAAAAyIgAAtUIAADYAAAAQAAAAbiIAALVCAABYAAAANAAAAAAAAAAAAAAA//////////8GAAAAfiK1QowiwkKMItNCjCLjQn4i8UJuIvFCNgAAABAAAAAyIgAA8UIAAFgAAAA0AAAAAAAAAAAAAAD//////////wYAAAAhIvFCFCLjQhQi00IUIsJCISK1QjIitUI9AAAACAAAABsAAAAQAAAA5iIAALVCAAA2AAAAEAAAACIjAAC1QgAAWAAAADQAAAAAAAAAAAAAAP//////////BgAAADIjtUJAI8JCQCPTQkAj40IyI/FCIiPxQjYAAAAQAAAA5iIAAPFCAABYAAAANAAAAAAAAAAAAAAA//////////8GAAAA1SLxQsgi40LIItNCyCLCQtUitULmIrVCPQAAAAgAAAAbAAAAEAAAAJojAAC1QgAANgAAABAAAADWIwAAtUIAAFgAAAA0AAAAAAAAAAAAAAD//////////wYAAADmI7VC9CPCQvQj00L0I+NC5iPxQtYj8UI2AAAAEAAAAJojAADxQgAAWAAAADQAAAAAAAAAAAAAAP//////////BgAAAIkj8UJ8I+NCfCPTQnwjwkKJI7VCmiO1Qj0AAAAIAAAAGwAAABAAAABOJAAAtUIAADYAAAAQAAAAiiQAALVCAABYAAAANAAAAAAAAAAAAAAA//////////8GAAAAmiS1QqgkwkKoJNNCqCTjQpok8UKKJPFCNgAAABAAAABOJAAA8UIAAFgAAAA0AAAAAAAAAAAAAAD//////////wYAAAA9JPFCMCTjQjAk00IwJMJCPSS1Qk4ktUI9AAAACAAAABsAAAAQAAAAAiUAALVCAAA2AAAAEAAAAD4lAAC1QgAAWAAAADQAAAAAAAAAAAAAAP//////////BgAAAE4ltUJcJcJCXCXTQlwl40JOJfFCPiXxQjYAAAAQAAAAAiUAAPFCAABYAAAANAAAAAAAAAAAAAAA//////////8GAAAA8STxQuQk40LkJNNC5CTCQvEktUICJbVCPQAAAAgAAAAbAAAAEAAAALYlAAC1QgAANgAAABAAAADyJQAAtUIAAFgAAAA0AAAAAAAAAAAAAAD//////////wYAAAACJrVCECbCQhAm00IQJuNCAibxQvIl8UI2AAAAEAAAALYlAADxQgAAWAAAADQAAAAAAAAAAAAAAP//////////BgAAAKUl8UKYJeNCmCXTQpglwkKlJbVCtiW1Qj0AAAAIAAAAGwAAABAAAABqJgAAtUIAADYAAAAQAAAApiYAALVCAABYAAAANAAAAAAAAAAAAAAA//////////8GAAAAtia1QsQmwkLEJtNCxCbjQrYm8UKmJvFCNgAAABAAAABqJgAA8UIAAFgAAAA0AAAAAAAAAAAAAAD//////////wYAAABZJvFCTCbjQkwm00JMJsJCWSa1QmomtUI9AAAACAAAABsAAAAQAAAAHicAALVCAAA2AAAAEAAAAFonAAC1QgAAWAAAADQAAAAAAAAAAAAAAP//////////BgAAAGontUJ4J8JCeCfTQngn40JqJ/FCWifxQjYAAAAQAAAAHicAAPFCAABYAAAANAAAAAAAAAAAAAAA//////////8GAAAADSfxQgAn40IAJ9NCACfCQg0ntUIeJ7VCPQAAAAgAAAAbAAAAEAAAANInAAC1QgAANgAAABAAAAAOKAAAtUIAAFgAAAA0AAAAAAAAAAAAAAD//////////wYAAAAeKLVCLCjCQiwo00IsKONCHijxQg4o8UI2AAAAEAAAANInAADxQgAAWAAAADQAAAAAAAAAAAAAAP//////////BgAAAMEn8UK0J+NCtCfTQrQnwkLBJ7VC0ie1Qj0AAAAIAAAAGwAAABAAAACGKAAAtUIAADYAAAAQAAAAwigAALVCAABYAAAANAAAAAAAAAAAAAAA//////////8GAAAA0ii1QuAowkLgKNNC4CjjQtIo8ULCKPFCNgAAABAAAACGKAAA8UIAAFgAAAA0AAAAAAAAAAAAAAD//////////wYAAAB1KPFCaCjjQmgo00JoKMJCdSi1QoYotUI9AAAACAAAABsAAAAQAAAAOikAALVCAAA2AAAAEAAAAHYpAAC1QgAAWAAAADQAAAAAAAAAAAAAAP//////////BgAAAIYptUKUKcJClCnTQpQp40KGKfFCdinxQjYAAAAQAAAAOikAAPFCAABYAAAANAAAAAAAAAAAAAAA//////////8GAAAAKSnxQhwp40IcKdNCHCnCQikptUI6KbVCPQAAAAgAAAAbAAAAEAAAAO4pAAC1QgAANgAAABAAAAAqKgAAtUIAAFgAAAA0AAAAAAAAAAAAAAD//////////wYAAAA6KrVCSCrCQkgq00JIKuNCOirxQioq8UI2AAAAEAAAAO4pAADxQgAAWAAAADQAAAAAAAAAAAAAAP//////////BgAAAN0p8ULQKeNC0CnTQtApwkLdKbVC7im1Qj0AAAAIAAAAGwAAABAAAACiKgAAtUIAADYAAAAQAAAA3ioAALVCAABYAAAANAAAAAAAAAAAAAAA//////////8GAAAA7iq1QvwqwkL8KtNC/CrjQu4q8ULeKvFCNgAAABAAAACiKgAA8UIAAFgAAAA0AAAAAAAAAAAAAAD//////////wYAAACRKvFChCrjQoQq00KEKsJCkSq1QqIqtUI9AAAACAAAABsAAAAQAAAAVisAALVCAAA2AAAAEAAAAJIrAAC1QgAAWAAAADQAAAAAAAAAAAAAAP//////////BgAAAKIrtUKwK8JCsCvTQrAr40KiK/FCkivxQjYAAAAQAAAAVisAAPFCAABYAAAANAAAAAAAAAAAAAAA//////////8GAAAARSvxQjgr40I4K9NCOCvCQkUrtUJWK7VCPQAAAAgAAAAbAAAAEAAAAAosAAC1QgAANgAAABAAAABGLAAAtUIAAFgAAAA0AAAAAAAAAAAAAAD//////////wYAAABWLLVCZCzCQmQs00JkLONCVizxQkYs8UI2AAAAEAAAAAosAADxQgAAWAAAADQAAAAAAAAAAAAAAP//////////BgAAAPkr8ULsK+NC7CvTQuwrwkL5K7VCCiy1Qj0AAAAIAAAAGwAAABAAAAC+LAAAtUIAADYAAAAQAAAA+iwAALVCAABYAAAANAAAAAAAAAAAAAAA//////////8GAAAACi21QhgtwkIYLdNCGC3jQgot8UL6LPFCNgAAABAAAAC+LAAA8UIAAFgAAAA0AAAAAAAAAAAAAAD//////////wYAAACtLPFCoCzjQqAs00KgLMJCrSy1Qr4stUI9AAAACAAAABsAAAAQAAAAci0AALVCAAA2AAAAEAAAAK4tAAC1QgAAWAAAADQAAAAAAAAAAAAAAP//////////BgAAAL4ttULMLcJCzC3TQswt40K+LfFCri3xQjYAAAAQAAAAci0AAPFCAABYAAAANAAAAAAAAAAAAAAA//////////8GAAAAYS3xQlQt40JULdNCVC3CQmEttUJyLbVCPQAAAAgAAAAbAAAAEAAAACYuAAC1QgAANgAAABAAAABiLgAAtUIAAFgAAAA0AAAAAAAAAAAAAAD//////////wYAAAByLrVCgC7CQoAu00KALuNCci7xQmIu8UI2AAAAEAAAACYuAADxQgAAWAAAADQAAAAAAAAAAAAAAP//////////BgAAABUu8UIILuNCCC7TQgguwkIVLrVCJi61Qj0AAAAIAAAAGwAAABAAAADaLgAAtUIAADYAAAAQAAAAFi8AALVCAABYAAAANAAAAAAAAAAAAAAA//////////8GAAAAJi+1QjQvwkI0L9NCNC/jQiYv8UIWL/FCNgAAABAAAADaLgAA8UIAAFgAAAA0AAAAAAAAAAAAAAD//////////wYAAADJLvFCvC7jQrwu00K8LsJCyS61QtoutUI9AAAACAAAABsAAAAQAAAAji8AALVCAAA2AAAAEAAAAMovAAC1QgAAWAAAADQAAAAAAAAAAAAAAP//////////BgAAANovtULoL8JC6C/TQugv40LaL/FCyi/xQjYAAAAQAAAAji8AAPFCAABYAAAANAAAAAAAAAAAAAAA//////////8GAAAAfS/xQnAv40JwL9NCcC/CQn0vtUKOL7VCPQAAAAgAAAAbAAAAEAAAAEIwAAC1QgAANgAAABAAAAB+MAAAtUIAAFgAAAA0AAAAAAAAAAAAAAD//////////wYAAACOMLVCnDDCQpww00KcMONCjjDxQn4w8UI2AAAAEAAAAEIwAADxQgAAWAAAADQAAAAAAAAAAAAAAP//////////BgAAADEw8UIkMONCJDDTQiQwwkIxMLVCQjC1Qj0AAAAIAAAAGwAAABAAAAD2MAAAtUIAADYAAAAQAAAAMjEAALVCAABYAAAANAAAAAAAAAAAAAAA//////////8GAAAAQjG1QlAxwkJQMdNCUDHjQkIx8UIyMfFCNgAAABAAAAD2MAAA8UIAAFgAAAA0AAAAAAAAAAAAAAD//////////wYAAADlMPFC2DDjQtgw00LYMMJC5TC1QvYwtUI9AAAACAAAABsAAAAQAAAAqjEAALVCAAA2AAAAEAAAAOYxAAC1QgAAWAAAADQAAAAAAAAAAAAAAP//////////BgAAAPYxtUIEMsJCBDLTQgQy40L2MfFC5jHxQjYAAAAQAAAAqjEAAPFCAABYAAAANAAAAAAAAAAAAAAA//////////8GAAAAmTHxQowx40KMMdNCjDHCQpkxtUKqMbVCPQAAAAgAAAAbAAAAEAAAAF4yAAC1QgAANgAAABAAAACaMgAAtUIAAFgAAAA0AAAAAAAAAAAAAAD//////////wYAAACqMrVCuDLCQrgy00K4MuNCqjLxQpoy8UI2AAAAEAAAAF4yAADxQgAAWAAAADQAAAAAAAAAAAAAAP//////////BgAAAE0y8UJAMuNCQDLTQkAywkJNMrVCXjK1Qj0AAAAIAAAAGwAAABAAAAASMwAAtUIAADYAAAAQAAAATjMAALVCAABYAAAANAAAAAAAAAAAAAAA//////////8GAAAAXjO1QmwzwkJsM9NCbDPjQl4z8UJOM/FCNgAAABAAAAASMwAA8UIAAFgAAAA0AAAAAAAAAAAAAAD//////////wYAAAABM/FC9DLjQvQy00L0MsJCATO1QhIztUI9AAAACAAAABsAAAAQAAAAxjMAALVCAAA2AAAAEAAAAAI0AAC1QgAAWAAAADQAAAAAAAAAAAAAAP//////////BgAAABI0tUIgNMJCIDTTQiA040ISNPFCAjTxQjYAAAAQAAAAxjMAAPFCAABYAAAANAAAAAAAAAAAAAAA//////////8GAAAAtTPxQqgz40KoM9NCqDPCQrUztULGM7VCPQAAAAgAAAAbAAAAEAAAAHo0AAC1QgAANgAAABAAAAC2NAAAtUIAAFgAAAA0AAAAAAAAAAAAAAD//////////wYAAADGNLVC1DTCQtQ000LUNONCxjTxQrY08UI2AAAAEAAAAHo0AADxQgAAWAAAADQAAAAAAAAAAAAAAP//////////BgAAAGk08UJcNONCXDTTQlw0wkJpNLVCejS1Qj0AAAAIAAAAGwAAABAAAAAuNQAAtUIAADYAAAAQAAAAajUAALVCAABYAAAANAAAAAAAAAAAAAAA//////////8GAAAAejW1Qog1wkKINdNCiDXjQno18UJqNfFCNgAAABAAAAAuNQAA8UIAAFgAAAA0AAAAAAAAAAAAAAD//////////wYAAAAdNfFCEDXjQhA100IQNcJCHTW1Qi41tUI9AAAACAAAABsAAAAQAAAA4jUAALVCAAA2AAAAEAAAAB42AAC1QgAAWAAAADQAAAAAAAAAAAAAAP//////////BgAAAC42tUI8NsJCPDbTQjw240IuNvFCHjbxQjYAAAAQAAAA4jUAAPFCAABYAAAANAAAAAAAAAAAAAAA//////////8GAAAA0TXxQsQ140LENdNCxDXCQtE1tULiNbVCPQAAAAgAAAAbAAAAEAAAAJY2AAC1QgAANgAAABAAAADSNgAAtUIAAFgAAAA0AAAAAAAAAAAAAAD//////////wYAAADiNrVC8DbCQvA200LwNuNC4jbxQtI28UI2AAAAEAAAAJY2AADxQgAAWAAAADQAAAAAAAAAAAAAAP//////////BgAAAIU28UJ4NuNCeDbTQng2wkKFNrVClja1Qj0AAAAIAAAAGwAAABAAAABKNwAAtUIAADYAAAAQAAAAhjcAALVCAABYAAAANAAAAAAAAAAAAAAA//////////8GAAAAlje1QqQ3wkKkN9NCpDfjQpY38UKGN/FCNgAAABAAAABKNwAA8UIAAFgAAAA0AAAAAAAAAAAAAAD//////////wYAAAA5N/FCLDfjQiw300IsN8JCOTe1Qko3tUI9AAAACAAAABsAAAAQAAAA/jcAALVCAAA2AAAAEAAAADo4AAC1QgAAWAAAADQAAAAAAAAAAAAAAP//////////BgAAAEo4tUJYOMJCWDjTQlg440JKOPFCOjjxQjYAAAAQAAAA/jcAAPFCAABYAAAANAAAAAAAAAAAAAAA//////////8GAAAA7TfxQuA340LgN9NC4DfCQu03tUL+N7VCPQAAAAgAAAAbAAAAEAAAALI4AAC1QgAANgAAABAAAADuOAAAtUIAAFgAAAA0AAAAAAAAAAAAAAD//////////wYAAAD+OLVCDDnCQgw500IMOeNC/jjxQu448UI2AAAAEAAAALI4AADxQgAAWAAAADQAAAAAAAAAAAAAAP//////////BgAAAKE48UKUOONClDjTQpQ4wkKhOLVCsji1Qj0AAAAIAAAAGwAAABAAAABmOQAAtUIAADYAAAAQAAAAojkAALVCAABYAAAANAAAAAAAAAAAAAAA//////////8GAAAAsjm1QsA5wkLAOdNCwDnjQrI58UKiOfFCNgAAABAAAABmOQAA8UIAAFgAAAA0AAAAAAAAAAAAAAD//////////wYAAABVOfFCSDnjQkg500JIOcJCVTm1QmY5tUI9AAAACAAAABsAAAAQAAAAGjoAALVCAAA2AAAAEAAAAFY6AAC1QgAAWAAAADQAAAAAAAAAAAAAAP//////////BgAAAGY6tUJ0OsJCdDrTQnQ640JmOvFCVjrxQjYAAAAQAAAAGjoAAPFCAABYAAAANAAAAAAAAAAAAAAA//////////8GAAAACTrxQvw540L8OdNC/DnCQgk6tUIaOrVCPQAAAAgAAAAbAAAAEAAAADk6AABcQgAANgAAABAAAAA5OgAAIEIAAFgAAAA0AAAAAAAAAAAAAAD//////////wYAAAA5Og9CRzoCQlc6AkJoOgJCdToPQnU6IEI2AAAAEAAAAHU6AABcQgAAWAAAADQAAAAAAAAAAAAAAP//////////BgAAAHU6bEJoOnpCVzp6Qkc6ekI5OmxCOTpcQj0AAAAIAAAAGwAAABAAAAA5OgAAqEEAADYAAAAQAAAAOToAAGxBAABYAAAANAAAAAAAAAAAAAAA//////////8GAAAAOTpbQUc6TkFXOk5BaDpOQXU6W0F1OmxBNgAAABAAAAB1OgAAqEEAAFgAAAA0AAAAAAAAAAAAAAD//////////wYAAAB1OrhBaDrGQVc6xkFHOsZBOTq4QTk6qEE9AAAACAAAABsAAAAQAAAAOToAAPRAAAA2AAAAEAAAADk6AAC4QAAAWAAAADQAAAAAAAAAAAAAAP//////////BgAAADk6p0BHOppAVzqaQGg6mkB1OqdAdTq4QDYAAAAQAAAAdToAAPRAAABYAAAANAAAAAAAAAAAAAAA//////////8GAAAAdToEQWg6EkFXOhJBRzoSQTk6BEE5OvRAPQAAAAgAAAAbAAAAEAAAADk6AABAQAAANgAAABAAAAA5OgAABEAAAFgAAAA0AAAAAAAAAAAAAAD//////////wYAAAA5OvM/RzrmP1c65j9oOuY/dTrzP3U6BEA2AAAAEAAAAHU6AABAQAAAWAAAADQAAAAAAAAAAAAAAP//////////BgAAAHU6UEBoOl5AVzpeQEc6XkA5OlBAOTpAQD0AAAAIAAAAGwAAABAAAAA5OgAAjD8AADYAAAAQAAAAOToAAFA/AABYAAAANAAAAAAAAAAAAAAA//////////8GAAAAOTo/P0c6Mj9XOjI/aDoyP3U6Pz91OlA/NgAAABAAAAB1OgAAjD8AAFgAAAA0AAAAAAAAAAAAAAD//////////wYAAAB1Opw/aDqqP1c6qj9HOqo/OTqcPzk6jD89AAAACAAAABsAAAAQAAAAOToAANg+AAA2AAAAEAAAADk6AACcPgAAWAAAADQAAAAAAAAAAAAAAP//////////BgAAADk6iz5HOn4+Vzp+Pmg6fj51Oos+dTqcPjYAAAAQAAAAdToAANg+AABYAAAANAAAAAAAAAAAAAAA//////////8GAAAAdTroPmg69j5XOvY+Rzr2Pjk66D45Otg+PQAAAAgAAAAbAAAAEAAAADk6AAAkPgAANgAAABAAAAA5OgAA6D0AAFgAAAA0AAAAAAAAAAAAAAD//////////wYAAAA5Otc9RzrKPVc6yj1oOso9dTrXPXU66D02AAAAEAAAAHU6AAAkPgAAWAAAADQAAAAAAAAAAAAAAP//////////BgAAAHU6ND5oOkI+VzpCPkc6Qj45OjQ+OTokPj0AAAAIAAAAGwAAABAAAAA5OgAAcD0AADYAAAAQAAAAOToAADQ9AABYAAAANAAAAAAAAAAAAAAA//////////8GAAAAOTojPUc6Fj1XOhY9aDoWPXU6Iz11OjQ9NgAAABAAAAB1OgAAcD0AAFgAAAA0AAAAAAAAAAAAAAD//////////wYAAAB1OoA9aDqOPVc6jj1HOo49OTqAPTk6cD09AAAACAAAABsAAAAQAAAAOToAALw8AAA2AAAAEAAAADk6AACAPAAAWAAAADQAAAAAAAAAAAAAAP//////////BgAAADk6bzxHOmI8VzpiPGg6Yjx1Om88dTqAPDYAAAAQAAAAdToAALw8AABYAAAANAAAAAAAAAAAAAAA//////////8GAAAAdTrMPGg62jxXOto8RzraPDk6zDw5Orw8PQAAAAgAAAAbAAAAEAAAADk6AAAIPAAANgAAABAAAAA5OgAAzDsAAFgAAAA0AAAAAAAAAAAAAAD//////////wYAAAA5Ors7RzquO1c6rjtoOq47dTq7O3U6zDs2AAAAEAAAAHU6AAAIPAAAWAAAADQAAAAAAAAAAAAAAP//////////BgAAAHU6GDxoOiY8VzomPEc6Jjw5Ohg8OToIPD0AAAAIAAAAGwAAABAAAAAJOgAAwDsAADYAAAAQAAAAzTkAAMA7AABYAAAANAAAAAAAAAAAAAAA//////////8GAAAAvTnAO685sjuvOaI7rzmRO705hDvNOYQ7NgAAABAAAAAJOgAAhDsAAFgAAAA0AAAAAAAAAAAAAAD//////////wYAAAAaOoQ7JzqROyc6ojsnOrI7GjrAOwk6wDs9AAAACAAAABsAAAAQAAAAVTkAAMA7AAA2AAAAEAAAABk5AADAOwAAWAAAADQAAAAAAAAAAAAAAP//////////BgAAAAk5wDv7OLI7+ziiO/s4kTsJOYQ7GTmEOzYAAAAQAAAAVTkAAIQ7AABYAAAANAAAAAAAAAAAAAAA//////////8GAAAAZjmEO3M5kTtzOaI7czmyO2Y5wDtVOcA7PQAAAAgAAAAbAAAAEAAAAKE4AADAOwAANgAAABAAAABlOAAAwDsAAFgAAAA0AAAAAAAAAAAAAAD//////////wYAAABVOMA7RziyO0c4ojtHOJE7VTiEO2U4hDs2AAAAEAAAAKE4AACEOwAAWAAAADQAAAAAAAAAAAAAAP//////////BgAAALI4hDu/OJE7vziiO784sjuyOMA7oTjAOz0AAAAIAAAAGwAAABAAAADtNwAAwDsAADYAAAAQAAAAsTcAAMA7AABYAAAANAAAAAAAAAAAAAAA//////////8GAAAAoTfAO5M3sjuTN6I7kzeRO6E3hDuxN4Q7NgAAABAAAADtNwAAhDsAAFgAAAA0AAAAAAAAAAAAAAD//////////wYAAAD+N4Q7CziROws4ojsLOLI7/jfAO+03wDs9AAAACAAAABsAAAAQAAAAOTcAAMA7AAA2AAAAEAAAAP02AADAOwAAWAAAADQAAAAAAAAAAAAAAP//////////BgAAAO02wDvfNrI73zaiO982kTvtNoQ7/TaEOzYAAAAQAAAAOTcAAIQ7AABYAAAANAAAAAAAAAAAAAAA//////////8GAAAASjeEO1c3kTtXN6I7VzeyO0o3wDs5N8A7PQAAAAgAAAAbAAAAEAAAAIU2AADAOwAANgAAABAAAABJNgAAwDsAAFgAAAA0AAAAAAAAAAAAAAD//////////wYAAAA5NsA7KzayOys2ojsrNpE7OTaEO0k2hDs2AAAAEAAAAIU2AACEOwAAWAAAADQAAAAAAAAAAAAAAP//////////BgAAAJY2hDujNpE7ozaiO6M2sjuWNsA7hTbAOz0AAAAIAAAAGwAAABAAAADRNQAAwDsAADYAAAAQAAAAlTUAAMA7AABYAAAANAAAAAAAAAAAAAAA//////////8GAAAAhTXAO3c1sjt3NaI7dzWRO4U1hDuVNYQ7NgAAABAAAADRNQAAhDsAAFgAAAA0AAAAAAAAAAAAAAD//////////wYAAADiNYQ77zWRO+81ojvvNbI74jXAO9E1wDs9AAAACAAAABsAAAAQAAAAHTUAAMA7AAA2AAAAEAAAAOE0AADAOwAAWAAAADQAAAAAAAAAAAAAAP//////////BgAAANE0wDvDNLI7wzSiO8M0kTvRNIQ74TSEOzYAAAAQAAAAHTUAAIQ7AABYAAAANAAAAAAAAAAAAAAA//////////8GAAAALjWEOzs1kTs7NaI7OzWyOy41wDsdNcA7PQAAAAgAAAAbAAAAEAAAAGk0AADAOwAANgAAABAAAAAtNAAAwDsAAFgAAAA0AAAAAAAAAAAAAAD//////////wYAAAAdNMA7DzSyOw80ojsPNJE7HTSEOy00hDs2AAAAEAAAAGk0AACEOwAAWAAAADQAAAAAAAAAAAAAAP//////////BgAAAHo0hDuHNJE7hzSiO4c0sjt6NMA7aTTAOz0AAAAIAAAAGwAAABAAAAC1MwAAwDsAADYAAAAQAAAAeTMAAMA7AABYAAAANAAAAAAAAAAAAAAA//////////8GAAAAaTPAO1szsjtbM6I7WzORO2kzhDt5M4Q7NgAAABAAAAC1MwAAhDsAAFgAAAA0AAAAAAAAAAAAAAD//////////wYAAADGM4Q70zORO9MzojvTM7I7xjPAO7UzwDs9AAAACAAAABsAAAAQAAAAATMAAMA7AAA2AAAAEAAAAMUyAADAOwAAWAAAADQAAAAAAAAAAAAAAP//////////BgAAALUywDunMrI7pzKiO6cykTu1MoQ7xTKEOzYAAAAQAAAAATMAAIQ7AABYAAAANAAAAAAAAAAAAAAA//////////8GAAAAEjOEOx8zkTsfM6I7HzOyOxIzwDsBM8A7PQAAAAgAAAAbAAAAEAAAAE0yAADAOwAANgAAABAAAAARMgAAwDsAAFgAAAA0AAAAAAAAAAAAAAD//////////wYAAAABMsA78zGyO/MxojvzMZE7ATKEOxEyhDs2AAAAEAAAAE0yAACEOwAAWAAAADQAAAAAAAAAAAAAAP//////////BgAAAF4yhDtrMpE7azKiO2sysjteMsA7TTLAOz0AAAAIAAAAGwAAABAAAACZMQAAwDsAADYAAAAQAAAAXTEAAMA7AABYAAAANAAAAAAAAAAAAAAA//////////8GAAAATTHAOz8xsjs/MaI7PzGRO00xhDtdMYQ7NgAAABAAAACZMQAAhDsAAFgAAAA0AAAAAAAAAAAAAAD//////////wYAAACqMYQ7tzGRO7cxoju3MbI7qjHAO5kxwDs9AAAACAAAABsAAAAQAAAA5TAAAMA7AAA2AAAAEAAAAKkwAADAOwAAWAAAADQAAAAAAAAAAAAAAP//////////BgAAAJkwwDuLMLI7izCiO4swkTuZMIQ7qTCEOzYAAAAQAAAA5TAAAIQ7AABYAAAANAAAAAAAAAAAAAAA//////////8GAAAA9jCEOwMxkTsDMaI7AzGyO/YwwDvlMMA7PQAAAAgAAAAbAAAAEAAAADEwAADAOwAANgAAABAAAAD1LwAAwDsAAFgAAAA0AAAAAAAAAAAAAAD//////////wYAAADlL8A71y+yO9cvojvXL5E75S+EO/UvhDs2AAAAEAAAADEwAACEOwAAWAAAADQAAAAAAAAAAAAAAP//////////BgAAAEIwhDtPMJE7TzCiO08wsjtCMMA7MTDAOz0AAAAIAAAAGwAAABAAAAB9LwAAwDsAADYAAAAQAAAAQS8AAMA7AABYAAAANAAAAAAAAAAAAAAA//////////8GAAAAMS/AOyMvsjsjL6I7Iy+ROzEvhDtBL4Q7NgAAABAAAAB9LwAAhDsAAFgAAAA0AAAAAAAAAAAAAAD//////////wYAAACOL4Q7my+RO5svojubL7I7ji/AO30vwDs9AAAACAAAABsAAAAQAAAAyS4AAMA7AAA2AAAAEAAAAI0uAADAOwAAWAAAADQAAAAAAAAAAAAAAP//////////BgAAAH0uwDtvLrI7by6iO28ukTt9LoQ7jS6EOzYAAAAQAAAAyS4AAIQ7AABYAAAANAAAAAAAAAAAAAAA//////////8GAAAA2i6EO+cukTvnLqI75y6yO9ouwDvJLsA7PQAAAAgAAAAbAAAAEAAAABUuAADAOwAANgAAABAAAADZLQAAwDsAAFgAAAA0AAAAAAAAAAAAAAD//////////wYAAADJLcA7uy2yO7stoju7LZE7yS2EO9kthDs2AAAAEAAAABUuAACEOwAAWAAAADQAAAAAAAAAAAAAAP//////////BgAAACYuhDszLpE7My6iOzMusjsmLsA7FS7AOz0AAAAIAAAAGwAAABAAAABhLQAAwDsAADYAAAAQAAAAJS0AAMA7AABYAAAANAAAAAAAAAAAAAAA//////////8GAAAAFS3AOwctsjsHLaI7By2ROxUthDslLYQ7NgAAABAAAABhLQAAhDsAAFgAAAA0AAAAAAAAAAAAAAD//////////wYAAAByLYQ7fy2RO38tojt/LbI7ci3AO2EtwDs9AAAACAAAABsAAAAQAAAArSwAAMA7AAA2AAAAEAAAAHEsAADAOwAAWAAAADQAAAAAAAAAAAAAAP//////////BgAAAGEswDtTLLI7UyyiO1MskTthLIQ7cSyEOzYAAAAQAAAArSwAAIQ7AABYAAAANAAAAAAAAAAAAAAA//////////8GAAAAviyEO8sskTvLLKI7yyyyO74swDutLMA7PQAAAAgAAAAbAAAAEAAAAPkrAADAOwAANgAAABAAAAC9KwAAwDsAAFgAAAA0AAAAAAAAAAAAAAD//////////wYAAACtK8A7nyuyO58rojufK5E7rSuEO70rhDs2AAAAEAAAAPkrAACEOwAAWAAAADQAAAAAAAAAAAAAAP//////////BgAAAAoshDsXLJE7FyyiOxcssjsKLMA7+SvAOz0AAAAIAAAAGwAAABAAAABFKwAAwDsAADYAAAAQAAAACSsAAMA7AABYAAAANAAAAAAAAAAAAAAA//////////8GAAAA+SrAO+sqsjvrKqI76yqRO/kqhDsJK4Q7NgAAABAAAABFKwAAhDsAAFgAAAA0AAAAAAAAAAAAAAD//////////wYAAABWK4Q7YyuRO2MrojtjK7I7VivAO0UrwDs9AAAACAAAABsAAAAQAAAAkSoAAMA7AAA2AAAAEAAAAFUqAADAOwAAWAAAADQAAAAAAAAAAAAAAP//////////BgAAAEUqwDs3KrI7NyqiOzcqkTtFKoQ7VSqEOzYAAAAQAAAAkSoAAIQ7AABYAAAANAAAAAAAAAAAAAAA//////////8GAAAAoiqEO68qkTuvKqI7ryqyO6IqwDuRKsA7PQAAAAgAAAAbAAAAEAAAAN0pAADAOwAANgAAABAAAAChKQAAwDsAAFgAAAA0AAAAAAAAAAAAAAD//////////wYAAACRKcA7gymyO4MpojuDKZE7kSmEO6EphDs2AAAAEAAAAN0pAACEOwAAWAAAADQAAAAAAAAAAAAAAP//////////BgAAAO4phDv7KZE7+ymiO/spsjvuKcA73SnAOz0AAAAIAAAAGwAAABAAAAApKQAAwDsAADYAAAAQAAAA7SgAAMA7AABYAAAANAAAAAAAAAAAAAAA//////////8GAAAA3SjAO88osjvPKKI7zyiRO90ohDvtKIQ7NgAAABAAAAApKQAAhDsAAFgAAAA0AAAAAAAAAAAAAAD//////////wYAAAA6KYQ7RymRO0cpojtHKbI7OinAOykpwDs9AAAACAAAABsAAAAQAAAAdSgAAMA7AAA2AAAAEAAAADkoAADAOwAAWAAAADQAAAAAAAAAAAAAAP//////////BgAAACkowDsbKLI7GyiiOxsokTspKIQ7OSiEOzYAAAAQAAAAdSgAAIQ7AABYAAAANAAAAAAAAAAAAAAA//////////8GAAAAhiiEO5MokTuTKKI7kyiyO4YowDt1KMA7PQAAAAgAAAAbAAAAEAAAAMEnAADAOwAANgAAABAAAACFJwAAwDsAAFgAAAA0AAAAAAAAAAAAAAD//////////wYAAAB1J8A7ZyeyO2cnojtnJ5E7dSeEO4UnhDs2AAAAEAAAAMEnAACEOwAAWAAAADQAAAAAAAAAAAAAAP//////////BgAAANInhDvfJ5E73yeiO98nsjvSJ8A7wSfAOz0AAAAIAAAAGwAAABAAAAANJwAAwDsAADYAAAAQAAAA0SYAAMA7AABYAAAANAAAAAAAAAAAAAAA//////////8GAAAAwSbAO7MmsjuzJqI7syaRO8EmhDvRJoQ7NgAAABAAAAANJwAAhDsAAFgAAAA0AAAAAAAAAAAAAAD//////////wYAAAAeJ4Q7KyeROysnojsrJ7I7HifAOw0nwDs9AAAACAAAABsAAAAQAAAAWSYAAMA7AAA2AAAAEAAAAB0mAADAOwAAWAAAADQAAAAAAAAAAAAAAP//////////BgAAAA0mwDv/JbI7/yWiO/8lkTsNJoQ7HSaEOzYAAAAQAAAAWSYAAIQ7AABYAAAANAAAAAAAAAAAAAAA//////////8GAAAAaiaEO3cmkTt3JqI7dyayO2omwDtZJsA7PQAAAAgAAAAbAAAAEAAAAKUlAADAOwAANgAAABAAAABpJQAAwDsAAFgAAAA0AAAAAAAAAAAAAAD//////////wYAAABZJcA7SyWyO0slojtLJZE7WSWEO2klhDs2AAAAEAAAAKUlAACEOwAAWAAAADQAAAAAAAAAAAAAAP//////////BgAAALYlhDvDJZE7wyWiO8Mlsju2JcA7pSXAOz0AAAAIAAAAGwAAABAAAADxJAAAwDsAADYAAAAQAAAAtSQAAMA7AABYAAAANAAAAAAAAAAAAAAA//////////8GAAAApSTAO5cksjuXJKI7lySRO6UkhDu1JIQ7NgAAABAAAADxJAAAhDsAAFgAAAA0AAAAAAAAAAAAAAD//////////wYAAAACJYQ7DyWROw8lojsPJbI7AiXAO/EkwDs9AAAACAAAABsAAAAQAAAAPSQAAMA7AAA2AAAAEAAAAAEkAADAOwAAWAAAADQAAAAAAAAAAAAAAP//////////BgAAAPEjwDvjI7I74yOiO+MjkTvxI4Q7ASSEOzYAAAAQAAAAPSQAAIQ7AABYAAAANAAAAAAAAAAAAAAA//////////8GAAAATiSEO1skkTtbJKI7WySyO04kwDs9JMA7PQAAAAgAAAAbAAAAEAAAAIkjAADAOwAANgAAABAAAABNIwAAwDsAAFgAAAA0AAAAAAAAAAAAAAD//////////wYAAAA9I8A7LyOyOy8jojsvI5E7PSOEO00jhDs2AAAAEAAAAIkjAACEOwAAWAAAADQAAAAAAAAAAAAAAP//////////BgAAAJojhDunI5E7pyOiO6cjsjuaI8A7iSPAOz0AAAAIAAAAGwAAABAAAADVIgAAwDsAADYAAAAQAAAAmSIAAMA7AABYAAAANAAAAAAAAAAAAAAA//////////8GAAAAiSLAO3sisjt7IqI7eyKRO4kihDuZIoQ7NgAAABAAAADVIgAAhDsAAFgAAAA0AAAAAAAAAAAAAAD//////////wYAAADmIoQ78yKRO/MiojvzIrI75iLAO9UiwDs9AAAACAAAABsAAAAQAAAAISIAAMA7AAA2AAAAEAAAAOUhAADAOwAAWAAAADQAAAAAAAAAAAAAAP//////////BgAAANUhwDvHIbI7xyGiO8chkTvVIYQ75SGEOzYAAAAQAAAAISIAAIQ7AABYAAAANAAAAAAAAAAAAAAA//////////8GAAAAMiKEOz8ikTs/IqI7PyKyOzIiwDshIsA7PQAAAAgAAAAbAAAAEAAAAG0hAADAOwAANgAAABAAAAAxIQAAwDsAAFgAAAA0AAAAAAAAAAAAAAD//////////wYAAAAhIcA7EyGyOxMhojsTIZE7ISGEOzEhhDs2AAAAEAAAAG0hAACEOwAAWAAAADQAAAAAAAAAAAAAAP//////////BgAAAH4hhDuLIZE7iyGiO4shsjt+IcA7bSHAOz0AAAAIAAAAGwAAABAAAAC5IAAAwDsAADYAAAAQAAAAfSAAAMA7AABYAAAANAAAAAAAAAAAAAAA//////////8GAAAAbSDAO18gsjtfIKI7XyCRO20ghDt9IIQ7NgAAABAAAAC5IAAAhDsAAFgAAAA0AAAAAAAAAAAAAAD//////////wYAAADKIIQ71yCRO9cgojvXILI7yiDAO7kgwDs9AAAACAAAABsAAAAQAAAABSAAAMA7AAA2AAAAEAAAAMkfAADAOwAAWAAAADQAAAAAAAAAAAAAAP//////////BgAAALkfwDurH7I7qx+iO6sfkTu5H4Q7yR+EOzYAAAAQAAAABSAAAIQ7AABYAAAANAAAAAAAAAAAAAAA//////////8GAAAAFiCEOyMgkTsjIKI7IyCyOxYgwDsFIMA7PQAAAAgAAAAbAAAAEAAAAFEfAADAOwAANgAAABAAAAAVHwAAwDsAAFgAAAA0AAAAAAAAAAAAAAD//////////wYAAAAFH8A79x6yO/ceojv3HpE7BR+EOxUfhDs2AAAAEAAAAFEfAACEOwAAWAAAADQAAAAAAAAAAAAAAP//////////BgAAAGIfhDtvH5E7bx+iO28fsjtiH8A7UR/AOz0AAAAIAAAAGwAAABAAAACdHgAAwDsAADYAAAAQAAAAYR4AAMA7AABYAAAANAAAAAAAAAAAAAAA//////////8GAAAAUR7AO0MesjtDHqI7Qx6RO1EehDthHoQ7NgAAABAAAACdHgAAhDsAAFgAAAA0AAAAAAAAAAAAAAD//////////wYAAACuHoQ7ux6RO7seoju7HrI7rh7AO50ewDs9AAAACAAAABsAAAAQAAAA6R0AAMA7AAA2AAAAEAAAAK0dAADAOwAAWAAAADQAAAAAAAAAAAAAAP//////////BgAAAJ0dwDuPHbI7jx2iO48dkTudHYQ7rR2EOzYAAAAQAAAA6R0AAIQ7AABYAAAANAAAAAAAAAAAAAAA//////////8GAAAA+h2EOwcekTsHHqI7Bx6yO/odwDvpHcA7PQAAAAgAAAAbAAAAEAAAADUdAADAOwAANgAAABAAAAD5HAAAwDsAAFgAAAA0AAAAAAAAAAAAAAD//////////wYAAADpHMA72xyyO9scojvbHJE76RyEO/kchDs2AAAAEAAAADUdAACEOwAAWAAAADQAAAAAAAAAAAAAAP//////////BgAAAEYdhDtTHZE7Ux2iO1MdsjtGHcA7NR3AOz0AAAAIAAAAGwAAABAAAACBHAAAwDsAADYAAAAQAAAARRwAAMA7AABYAAAANAAAAAAAAAAAAAAA//////////8GAAAANRzAOyccsjsnHKI7JxyROzUchDtFHIQ7NgAAABAAAACBHAAAhDsAAFgAAAA0AAAAAAAAAAAAAAD//////////wYAAACSHIQ7nxyRO58cojufHLI7khzAO4EcwDs9AAAACAAAABsAAAAQAAAAzRsAAMA7AAA2AAAAEAAAAJEbAADAOwAAWAAAADQAAAAAAAAAAAAAAP//////////BgAAAIEbwDtzG7I7cxuiO3MbkTuBG4Q7kRuEOzYAAAAQAAAAzRsAAIQ7AABYAAAANAAAAAAAAAAAAAAA//////////8GAAAA3huEO+sbkTvrG6I76xuyO94bwDvNG8A7PQAAAAgAAAAbAAAAEAAAABkbAADAOwAANgAAABAAAADdGgAAwDsAAFgAAAA0AAAAAAAAAAAAAAD//////////wYAAADNGsA7vxqyO78aoju/GpE7zRqEO90ahDs2AAAAEAAAABkbAACEOwAAWAAAADQAAAAAAAAAAAAAAP//////////BgAAACobhDs3G5E7NxuiOzcbsjsqG8A7GRvAOz0AAAAIAAAAGwAAABAAAABlGgAAwDsAADYAAAAQAAAAKRoAAMA7AABYAAAANAAAAAAAAAAAAAAA//////////8GAAAAGRrAOwsasjsLGqI7CxqROxkahDspGoQ7NgAAABAAAABlGgAAhDsAAFgAAAA0AAAAAAAAAAAAAAD//////////wYAAAB2GoQ7gxqRO4MaojuDGrI7dhrAO2UawDs9AAAACAAAABsAAAAQAAAAsRkAAMA7AAA2AAAAEAAAAHUZAADAOwAAWAAAADQAAAAAAAAAAAAAAP//////////BgAAAGUZwDtXGbI7VxmiO1cZkTtlGYQ7dRmEOzYAAAAQAAAAsRkAAIQ7AABYAAAANAAAAAAAAAAAAAAA//////////8GAAAAwhmEO88ZkTvPGaI7zxmyO8IZwDuxGcA7PQAAAAgAAAAbAAAAEAAAAP0YAADAOwAANgAAABAAAADBGAAAwDsAAFgAAAA0AAAAAAAAAAAAAAD//////////wYAAACxGMA7oxiyO6MYojujGJE7sRiEO8EYhDs2AAAAEAAAAP0YAACEOwAAWAAAADQAAAAAAAAAAAAAAP//////////BgAAAA4ZhDsbGZE7GxmiOxsZsjsOGcA7/RjAOz0AAAAIAAAAGwAAABAAAABJGAAAwDsAADYAAAAQAAAADRgAAMA7AABYAAAANAAAAAAAAAAAAAAA//////////8GAAAA/RfAO+8XsjvvF6I77xeRO/0XhDsNGIQ7NgAAABAAAABJGAAAhDsAAFgAAAA0AAAAAAAAAAAAAAD//////////wYAAABaGIQ7ZxiRO2cYojtnGLI7WhjAO0kYwDs9AAAACAAAABsAAAAQAAAAlRcAAMA7AAA2AAAAEAAAAFkXAADAOwAAWAAAADQAAAAAAAAAAAAAAP//////////BgAAAEkXwDs7F7I7OxeiOzsXkTtJF4Q7WReEOzYAAAAQAAAAlRcAAIQ7AABYAAAANAAAAAAAAAAAAAAA//////////8GAAAApheEO7MXkTuzF6I7sxeyO6YXwDuVF8A7PQAAAAgAAAAbAAAAEAAAAOEWAADAOwAANgAAABAAAAClFgAAwDsAAFgAAAA0AAAAAAAAAAAAAAD//////////wYAAACVFsA7hxayO4cWojuHFpE7lRaEO6UWhDs2AAAAEAAAAOEWAACEOwAAWAAAADQAAAAAAAAAAAAAAP//////////BgAAAPIWhDv/FpE7/xaiO/8WsjvyFsA74RbAOz0AAAAIAAAAGwAAABAAAAAtFgAAwDsAADYAAAAQAAAA8RUAAMA7AABYAAAANAAAAAAAAAAAAAAA//////////8GAAAA4RXAO9MVsjvTFaI70xWRO+EVhDvxFYQ7NgAAABAAAAAtFgAAhDsAAFgAAAA0AAAAAAAAAAAAAAD//////////wYAAAA+FoQ7SxaRO0sWojtLFrI7PhbAOy0WwDs9AAAACAAAABsAAAAQAAAAeRUAAMA7AAA2AAAAEAAAAD0VAADAOwAAWAAAADQAAAAAAAAAAAAAAP//////////BgAAAC0VwDsfFbI7HxWiOx8VkTstFYQ7PRWEOzYAAAAQAAAAeRUAAIQ7AABYAAAANAAAAAAAAAAAAAAA//////////8GAAAAihWEO5cVkTuXFaI7lxWyO4oVwDt5FcA7PQAAAAgAAAAbAAAAEAAAAMUUAADAOwAANgAAABAAAACJFAAAwDsAAFgAAAA0AAAAAAAAAAAAAAD//////////wYAAAB5FMA7axSyO2sUojtrFJE7eRSEO4kUhDs2AAAAEAAAAMUUAACEOwAAWAAAADQAAAAAAAAAAAAAAP//////////BgAAANYUhDvjFJE74xSiO+MUsjvWFMA7xRTAOz0AAAAIAAAAGwAAABAAAAARFAAAwDsAADYAAAAQAAAA1RMAAMA7AABYAAAANAAAAAAAAAAAAAAA//////////8GAAAAxRPAO7cTsju3E6I7txORO8UThDvVE4Q7NgAAABAAAAARFAAAhDsAAFgAAAA0AAAAAAAAAAAAAAD//////////wYAAAAiFIQ7LxSROy8UojsvFLI7IhTAOxEUwDs9AAAACAAAABsAAAAQAAAAXRMAAMA7AAA2AAAAEAAAACETAADAOwAAWAAAADQAAAAAAAAAAAAAAP//////////BgAAABETwDsDE7I7AxOiOwMTkTsRE4Q7IROEOzYAAAAQAAAAXRMAAIQ7AABYAAAANAAAAAAAAAAAAAAA//////////8GAAAAbhOEO3sTkTt7E6I7exOyO24TwDtdE8A7PQAAAAgAAAAbAAAAEAAAAKkSAADAOwAANgAAABAAAABtEgAAwDsAAFgAAAA0AAAAAAAAAAAAAAD//////////wYAAABdEsA7TxKyO08SojtPEpE7XRKEO20ShDs2AAAAEAAAAKkSAACEOwAAWAAAADQAAAAAAAAAAAAAAP//////////BgAAALoShDvHEpE7xxKiO8cSsju6EsA7qRLAOz0AAAAIAAAAGwAAABAAAAD1EQAAwDsAADYAAAAQAAAA8hEAAMA7AABYAAAANAAAAAAAAAAAAAAA//////////8GAAAA4hHAO9QRsjvUEaI71BGRO+IRhDvyEYQ7NgAAABAAAAD1EQAAhDsAAFgAAAA0AAAAAAAAAAAAAAD//////////wYAAAAGEoQ7ExKROxMSojsTErI7BhLAO/URwDs9AAAACAAAADwAAAAIAAAAPwAAABgAAAAcAQAAtwMAAKkDAAAxBAAAEwAAAAwAAAABAAAAJQAAAAwAAAAAAACAJQAAAAwAAAAH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h/PgEMaX2tDCEAXA7QAAACoAAAAAhDA2xEAAAAAAAAAyOPxPQAAAAA8Hts/AAAAALV34z8AAJAleTzqP3GYWL15POo/yOPxvXg86j+fz2e/eDzqP5GCeL+0d+M/DAaDvzwe2z8MBoO/yOPxPQwGg79xmFg9DAaDvwAAQCWRgni/AADgJZ/PZ78AAAAAyOPxvQAAACZxmFi9cZhYPQAA2KXI4/E9AABwpgABAwMDAQMDAwEDAwMBAwODERARFEAXgBAAAAAEAAAAzPL//ygAAAAMAAAAAQAAACQAAAAkAAAAAACAPQAAAAAAAAAAAACAPQAAAAAAAAAAAgAAACcAAAAYAAAAAQAAAAAAAAD/8swAAAAAACUAAAAMAAAAAQAAABMAAAAMAAAAAQAAADsAAAAIAAAAGwAAABAAAAD1EAAArg4AADYAAAAQAAAA6RwAAK4OAABYAAAAKAAAAAAAAAAAAAAA//////////8DAAAAZh2uDswdSQ7MHcwNNgAAABAAAADMHQAA5AcAAFgAAAAoAAAAAAAAAAAAAAD//////////wMAAADMHWcHZh0BB+kcAQc2AAAAEAAAAPUQAAABBwAAWAAAACgAAAAAAAAAAAAAAP//////////AwAAAHgQAQcSEGcHEhDkBzYAAAAQAAAAEhAAAMwNAABYAAAAKAAAAAAAAAAAAAAA//////////8DAAAAEhBJDngQrg71EK4OPQAAAAgAAAA8AAAACAAAAD4AAAAYAAAAAQEAAHAAAADdAQAA6wA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fz4BDGl9rQwhAAAI8AAAAMAAAAAIQwNsAAAAAjgAAAAAAAACrqio8AgAAAAIAAAACAAAAAAAAAAIQwNsAAAAAAAAA/xVAFwAQAAAABAAAAAAAAAAkAAAAJAAAAAAAgD0AAAAAAAAAAAAAgD0AAAAAAAAAAAIAAABfAAAAOAAAAAIAAAA4AAAAAAAAADgAAAAAAAAAAAABABQAAAAAAAAAAAAAAAAAAAAAAAAAAAAAACUAAAAMAAAAAgAAACUAAAAMAAAABQAAgDsAAAAIAAAAGwAAABAAAAD1EAAArg4AADYAAAAQAAAA6RwAAK4OAABYAAAAKAAAAAAAAAAAAAAA//////////8DAAAAZh2uDswdSQ7MHcwNNgAAABAAAADMHQAA5AcAAFgAAAAoAAAAAAAAAAAAAAD//////////wMAAADMHWcHZh0BB+kcAQc2AAAAEAAAAPUQAAABBwAAWAAAACgAAAAAAAAAAAAAAP//////////AwAAAHgQAQcSEGcHEhDkBzYAAAAQAAAAEhAAAMwNAABYAAAAKAAAAAAAAAAAAAAA//////////8DAAAAEhBJDngQrg71EK4OPQAAAAgAAAA8AAAACAAAAEAAAAAYAAAA/wAAAG4AAADfAQAA7QA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j5JdDUfQbQwRAAAAMAAAAAAAAACEAAAAIAAAAHAAAAAgAAABLAAAAQAAAADAAAAAFAAAAIAAAAAEAAAABAAAAEAAAAAAAAAAAAAAAxAMAAF8EAAAAAAAAAAAAAMQDAABfBAAAJAAAACQAAAAAAIA/AAAAAAAAAAAAAIA/4+SXQ1H0G0MCAAAADAAAABAAAAAAAAAAAAAAAAoAAAAQAAAAAAAAAAAAAABSAAAAcAEAAAIAAADs////AAAAAAAAAAAAAAAAkAEAAAAAAAAEAAUiQwBhAGwAaQBiAHIAaQAAAP5/AADgxQEZvQEAAAAA/hi9AQAAAADyC70BAAAAAAAAAAAAAP8DAAAtAAAAJQgAAAAAAAAAAAAAAAAAAAAAAAAAAAAA4MAcJi0AAAAJAAAAAAAAAADAHCYtAAAA0GaKG70BAACQUQIZvQEAABH81UT+fwAAkFECGb0BAAAAAPILvQEAAEIcSf//////yDcAAARJBAA4DQ4KvQEAAEIcSf//////yDcAAARJBAAXSJI1AAAAAAEAAAAAAAAAAAAAAAAAAADINwAAIb0BAEybxkL+fwAAAQAAAAAAAABxvpY1/n8AAODAHCYtAAAAAMAcJgAAAADQZoobvQEAAPPEy9/9fwAAAAAAAAAAAABCHARJAAAAAJm0HCYtAAAAdBv+Q/5/AAA4DQ4KvQEAAAM3xN9kdgAIAAAAACUAAAAMAAAAAgAAABYAAAAMAAAAGAAAABIAAAAMAAAAAQAAABgAAAAMAAAAAAAAAlQAAACcAAAAMAEAAIkAAACuAQAAoAAAAAIAAAAAAAAAAAAAAAAAAAAAAAAADQAAAEwAAAAAAAAAAAAAAAAAAAD//////////2gAAABTAEQATgAgAEQAYQBzAGgAYgBvAGEAcgBkAAAACQAAAAwAAAANAAAABQAAAAwAAAAKAAAACAAAAAoAAAALAAAACgAAAAoAAAAHAAAACgAAACUAAAAMAAAADQAAgCgAAAAMAAAAAgAAACIAAAAMAAAA/////0YAAAAgAQAAFAEAAEVNRisqQAAAJAAAABgAAAAAAPBCAAAAAAAAAAAAAPBC4+SXQ1H0G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DZKVDV/QzQwRAAAAMAAAAAAAAACEAAAAIAAAAHAAAAAgAAABLAAAAQAAAADAAAAAFAAAAIAAAAAEAAAABAAAAEAAAAAAAAAAAAAAAxAMAAF8EAAAAAAAAAAAAAMQDAABfBAAAJAAAACQAAAAAAIA/AAAAAAAAAAAAAIA/g2SlQ1f0M0MCAAAADAAAABAAAAAAAAAAAAAAAAoAAAAQAAAAAAAAAAAAAABSAAAAcAEAAAIAAADs////AAAAAAAAAAAAAAAAkAEAAAAAAAAEAAUiQwBhAGwAaQBiAHIAaQAAAP5/AADgxQEZvQEAAAAA/hi9AQAAAADyC70BAAAAAAAAAAAAAIeICDwAAAAAAAAAAAAAAAAAAAAAAAAAAAAAAAAAAAAA4MAcJi0AAAAJAAAAAAAAAADAHCYtAAAA0GaKG70BAADQUwIZvQEAABH81UT+fwAA0FMCGb0BAAAAAPILvQEAALclvf//////yDcAAAS9BAAgDQ4KvQEAALclvf//////yDcAAAS9BAAXSJI1AAAAAAEAAAAAAAAAAAAAAAAAAADINwAAIb0BAEybxkL+fwAAAQAAAAAAAABxvpY1/n8AAODAHCYtAAAAAMAcJgAAAADQZoobvQEAAPPEy9/9fwAAAAAAAAAAAAC3JQS9AAAAAJm0HCYtAAAAdBv+Q/5/AAAgDQ4KvQEAAAM3xN9kdgAIAAAAACUAAAAMAAAAAgAAABYAAAAMAAAAGAAAABIAAAAMAAAAAQAAABgAAAAMAAAAAAAAAlQAAAB4AAAASwEAAKEAAACTAQAAuAAAAAIAAAAAAAAAAAAAAAAAAAAAAAAABwAAAEwAAAAAAAAAAAAAAAAAAAD//////////1wAAABXAGUAYgAgAEcAVQBJAAAAEgAAAAoAAAAKAAAABQAAAAwAAAANAAAABQAAACUAAAAMAAAADQAAgCgAAAAMAAAAAgAAACIAAAAMAAAA/////0YAAAAgAQAAFAEAAEVNRisqQAAAJAAAABgAAAAAAPBCAAAAAAAAAAAAAPBCg2SlQ1f0M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5q6BDXfRLQwRAAAAMAAAAAAAAACEAAAAIAAAAHAAAAAgAAABLAAAAQAAAADAAAAAFAAAAIAAAAAEAAAABAAAAEAAAAAAAAAAAAAAAxAMAAF8EAAAAAAAAAAAAAMQDAABfBAAAJAAAACQAAAAAAIA/AAAAAAAAAAAAAIA/uaugQ130S0MCAAAADAAAABAAAAAAAAAAAAAAAAoAAAAQAAAAAAAAAAAAAABSAAAAcAEAAAIAAADs////AAAAAAAAAAAAAAAAkAEAAAAAAAAEAAUiQwBhAGwAaQBiAHIAaQAAAP5/AADgxQEZvQEAAAAA/hi9AQAAAADyC70BAAAAAAAAAAAAAIeICDwAAAAAAAAAAAAAAAAAAAAAAAAAAAAAAAAAAAAA4MAcJi0AAAAJAAAAAAAAAADAHCYtAAAA0GaKG70BAADQTQIZvQEAABH81UT+fwAA0E0CGb0BAAAAAPILvQEAAFgfJv//////yDcAAAQmBADgDQ4KvQEAAFgfJv//////yDcAAAQmBAAXSJI1AAAAAAEAAAAAAAAAAAAAAAAAAADINwAAIb0BAEybxkL+fwAAAQAAAAAAAABxvpY1/n8AAODAHCYtAAAAAMAcJgAAAADQZoobvQEAAPPEy9/9fwAAAAAAAAAAAABYHwQmAAAAAJm0HCYtAAAAdBv+Q/5/AADgDQ4KvQEAAAM3xN9kdgAIAAAAACUAAAAMAAAAAgAAABYAAAAMAAAAGAAAABIAAAAMAAAAAQAAABgAAAAMAAAAAAAAAlQAAACQAAAAQQEAALkAAACcAQAA0AAAAAIAAAAAAAAAAAAAAAAAAAAAAAAACwAAAEwAAAAAAAAAAAAAAAAAAAD//////////2QAAABBAHAAcABsAGkAYwBhAHQAaQBvAG4AAAAMAAAACgAAAAsAAAAEAAAABQAAAAgAAAAKAAAABwAAAAQAAAALAAAACgAAACUAAAAMAAAADQAAgCgAAAAMAAAAAgAAACIAAAAMAAAA/////0YAAADYAQAAzAEAAEVNRisqQAAAJAAAABgAAAAAAPBCAAAAAAAAAAAAAPBCuaugQ130S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OtvhDGl9rQwhAFwO0AAAAqAAAAAIQwNsRAAAAAAAAAMjj8T0AAAAAPB7bPwAAAAC1d+M/AACQJXk86j9xmFi9eTzqP8jj8b14POo/n89nv3g86j+Rgni/tHfjPwwGg788Hts/DAaDv8jj8T0MBoO/cZhYPQwGg78AAEAlkYJ4vwAA4CWfz2e/AAAAAMjj8b0AAAAmcZhYvXGYWD0AANilyOPxPQAAcKYAAQMDAwEDAwMBAwMDAQMDgxEQERRAF4AQAAAABAAAAMzy//8hAAAACAAAAGIAAAAMAAAAAQAAACQAAAAkAAAAAACAPQAAAAAAAAAAAACAPQAAAAAAAAAAAgAAACUAAAAMAAAAAQAAABMAAAAMAAAAAQAAADsAAAAIAAAAGwAAABAAAADyHwAArg4AADYAAAAQAAAA5isAAK4OAABYAAAAKAAAAAAAAAAAAAAA//////////8DAAAAYyyuDsksSQ7JLMwNNgAAABAAAADJLAAA5AcAAFgAAAAoAAAAAAAAAAAAAAD//////////wMAAADJLGcHYywBB+YrAQc2AAAAEAAAAPIfAAABBwAAWAAAACgAAAAAAAAAAAAAAP//////////AwAAAHUfAQcPH2cHDx/kBzYAAAAQAAAADx8AAMwNAABYAAAAKAAAAAAAAAAAAAAA//////////8DAAAADx9JDnUfrg7yH64OPQAAAAgAAAA8AAAACAAAAD4AAAAYAAAA8AEAAHAAAADNAgAA6wA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OtvhDGl9rQwhAAAI8AAAAMAAAAAIQwNsAAAAAjgAAAAAAAACrqio8AgAAAAIAAAACAAAAAAAAAAIQwNsAAAAAAAAA/xVAFwAQAAAABAAAAAAAAAAkAAAAJAAAAAAAgD0AAAAAAAAAAAAAgD0AAAAAAAAAAAIAAABfAAAAOAAAAAIAAAA4AAAAAAAAADgAAAAAAAAAAAABABQAAAAAAAAAAAAAAAAAAAAAAAAAAAAAACUAAAAMAAAAAgAAACUAAAAMAAAABQAAgDsAAAAIAAAAGwAAABAAAADyHwAArg4AADYAAAAQAAAA5isAAK4OAABYAAAAKAAAAAAAAAAAAAAA//////////8DAAAAYyyuDsksSQ7JLMwNNgAAABAAAADJLAAA5AcAAFgAAAAoAAAAAAAAAAAAAAD//////////wMAAADJLGcHYywBB+YrAQc2AAAAEAAAAPIfAAABBwAAWAAAACgAAAAAAAAAAAAAAP//////////AwAAAHUfAQcPH2cHDx/kBzYAAAAQAAAADx8AAMwNAABYAAAAKAAAAAAAAAAAAAAA//////////8DAAAADx9JDnUfrg7yH64OPQAAAAgAAAA8AAAACAAAAEAAAAAYAAAA7wEAAG4AAADPAgAA7QA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JlAhERfQnQwRAAAAMAAAAAAAAACEAAAAIAAAAHAAAAAgAAABLAAAAQAAAADAAAAAFAAAAIAAAAAEAAAABAAAAEAAAAAAAAAAAAAAAxAMAAF8EAAAAAAAAAAAAAMQDAABfBAAAJAAAACQAAAAAAIA/AAAAAAAAAAAAAIA/iZQIREX0J0MCAAAADAAAABAAAAAAAAAAAAAAAAoAAAAQAAAAAAAAAAAAAABSAAAAcAEAAAIAAADs////AAAAAAAAAAAAAAAAkAEAAAAAAAAEAAUiQwBhAGwAaQBiAHIAaQAAAP5/AADgxQEZvQEAAAAA/hi9AQAAAADyC70BAAAAAAAAAAAAAIeICDwAAAAAAAAAAAAAAAAAAAAAAAAAAAAAAAAAAAAA4MAcJi0AAAAJAAAAAAAAAADAHCYtAAAA0GaKG70BAABQVQIZvQEAABH81UT+fwAAUFUCGb0BAAAAAPILvQEAAEIcT///////yDcAAARPBAA4DQ4KvQEAAEIcT///////yDcAAARPBAAXSJI1AAAAAAEAAAAAAAAAAAAAAAAAAADINwAAIb0BAEybxkL+fwAAAQAAAAAAAABxvpY1/n8AAODAHCYtAAAAAMAcJgAAAADQZoobvQEAAPPEy9/9fwAAAAAAAAAAAABCHARPAAAAAJm0HCYtAAAAdBv+Q/5/AAA4DQ4KvQEAAAM3xN9kdgAIAAAAACUAAAAMAAAAAgAAABYAAAAMAAAAGAAAABIAAAAMAAAAAQAAABgAAAAMAAAAAAAAAlQAAACgAAAAIgIAAJUAAACfAgAArAAAAAIAAAAAAAAAAAAAAAAAAAAAAAAADgAAAEwAAAAAAAAAAAAAAAAAAAD//////////2gAAABDAGwAbwB1AGQAIABOAGUAdAB3AG8AcgBrACAACwAAAAQAAAALAAAACgAAAAsAAAAEAAAADQAAAAoAAAAHAAAADgAAAAsAAAAHAAAACQAAAAQAAAAlAAAADAAAAA0AAIAoAAAADAAAAAIAAAAiAAAADAAAAP////9GAAAAIAEAABQBAABFTUYrKkAAACQAAAAYAAAAAADwQgAAAAAAAAAAAADwQomUCERF9C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aUOREv0P0MEQAAADAAAAAAAAAAhAAAACAAAABwAAAAIAAAASwAAAEAAAAAwAAAABQAAACAAAAABAAAAAQAAABAAAAAAAAAAAAAAAMQDAABfBAAAAAAAAAAAAADEAwAAXwQAACQAAAAkAAAAAACAPwAAAAAAAAAAAACAP/mlDkRL9D9DAgAAAAwAAAAQAAAAAAAAAAAAAAAKAAAAEAAAAAAAAAAAAAAAUgAAAHABAAACAAAA7P///wAAAAAAAAAAAAAAAJABAAAAAAAABAAFIkMAYQBsAGkAYgByAGkAAAD+fwAA4MUBGb0BAAAAAP4YvQEAAAAA8gu9AQAAAAAAAAAAAACHiAg8AAAAAAAAAAAAAAAAAAAAAAAAAAAAAAAAAAAAAODAHCYtAAAACQAAAAAAAAAAwBwmLQAAANBmihu9AQAA0FYCGb0BAAAR/NVE/n8AANBWAhm9AQAAAADyC70BAAC3JcL//////8g3AAAEwgQAIA0OCr0BAAC3JcL//////8g3AAAEwgQAF0iSNQAAAAABAAAAAAAAAAAAAAAAAAAAyDcAACG9AQBMm8ZC/n8AAAEAAAAAAAAAcb6WNf5/AADgwBwmLQAAAADAHCYAAAAA0GaKG70BAADzxMvf/X8AAAAAAAAAAAAAtyUEwgAAAACZtBwmLQAAAHQb/kP+fwAAIA0OCr0BAAADN8TfZHYACAAAAAAlAAAADAAAAAIAAAAWAAAADAAAABgAAAASAAAADAAAAAEAAAAYAAAADAAAAAAAAAJUAAAAhAAAADsCAACtAAAAgwIAAMQAAAACAAAAAAAAAAAAAAAAAAAAAAAAAAkAAABMAAAAAAAAAAAAAAAAAAAA//////////9gAAAASQBuAHQAZQByAGYAYQBjAGUAAAAFAAAACwAAAAYAAAAKAAAABwAAAAYAAAAKAAAACAAAAAoAAAAlAAAADAAAAA0AAIAoAAAADAAAAAIAAAAiAAAADAAAAP////9GAAAA2AEAAMwBAABFTUYrKkAAACQAAAAYAAAAAADwQgAAAAAAAAAAAADwQvmlDkRL9D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044RBpfa0MIQBcDtAAAAKgAAAACEMDbEQAAAAAAAADI4/E9AAAAADwe2z8AAAAAtXfjPwAAkCV5POo/cZhYvXk86j/I4/G9eDzqP5/PZ794POo/kYJ4v7R34z8MBoO/PB7bPwwGg7/I4/E9DAaDv3GYWD0MBoO/AABAJZGCeL8AAOAln89nvwAAAADI4/G9AAAAJnGYWL1xmFg9AADYpcjj8T0AAHCmAAEDAwMBAwMDAQMDAwEDA4MREBEUQBeAEAAAAAQAAADM8v//IQAAAAgAAABiAAAADAAAAAEAAAAkAAAAJAAAAAAAgD0AAAAAAAAAAAAAgD0AAAAAAAAAAAIAAAAlAAAADAAAAAEAAAATAAAADAAAAAEAAAA7AAAACAAAABsAAAAQAAAA7y4AAK4OAAA2AAAAEAAAAOM6AACuDgAAWAAAACgAAAAAAAAAAAAAAP//////////AwAAAGA7rg7GO0kOxjvMDTYAAAAQAAAAxjsAAOQHAABYAAAAKAAAAAAAAAAAAAAA//////////8DAAAAxjtnB2A7AQfjOgEHNgAAABAAAADvLgAAAQcAAFgAAAAoAAAAAAAAAAAAAAD//////////wMAAAByLgEHDC5nBwwu5Ac2AAAAEAAAAAwuAADMDQAAWAAAACgAAAAAAAAAAAAAAP//////////AwAAAAwuSQ5yLq4O7y6uDj0AAAAIAAAAPAAAAAgAAAA+AAAAGAAAAOACAABwAAAAvQMAAOs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044RBpfa0MIQAACPAAAADAAAAACEMDbAAAAAI4AAAAAAAAAq6oqPAIAAAACAAAAAgAAAAAAAAACEMDbAAAAAAAAAP8VQBcAEAAAAAQAAAAAAAAAJAAAACQAAAAAAIA9AAAAAAAAAAAAAIA9AAAAAAAAAAACAAAAXwAAADgAAAACAAAAOAAAAAAAAAA4AAAAAAAAAAAAAQAUAAAAAAAAAAAAAAAAAAAAAAAAAAAAAAAlAAAADAAAAAIAAAAlAAAADAAAAAUAAIA7AAAACAAAABsAAAAQAAAA7y4AAK4OAAA2AAAAEAAAAOM6AACuDgAAWAAAACgAAAAAAAAAAAAAAP//////////AwAAAGA7rg7GO0kOxjvMDTYAAAAQAAAAxjsAAOQHAABYAAAAKAAAAAAAAAAAAAAA//////////8DAAAAxjtnB2A7AQfjOgEHNgAAABAAAADvLgAAAQcAAFgAAAAoAAAAAAAAAAAAAAD//////////wMAAAByLgEHDC5nBwwu5Ac2AAAAEAAAAAwuAADMDQAAWAAAACgAAAAAAAAAAAAAAP//////////AwAAAAwuSQ5yLq4O7y6uDj0AAAAIAAAAPAAAAAgAAABAAAAAGAAAAN8CAABuAAAAvgMAAO0AAA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vmFAREX0J0MEQAAADAAAAAAAAAAhAAAACAAAABwAAAAIAAAASwAAAEAAAAAwAAAABQAAACAAAAABAAAAAQAAABAAAAAAAAAAAAAAAMQDAABfBAAAAAAAAAAAAADEAwAAXwQAACQAAAAkAAAAAACAPwAAAAAAAAAAAACAP75hQERF9CdDAgAAAAwAAAAQAAAAAAAAAAAAAAAKAAAAEAAAAAAAAAAAAAAAUgAAAHABAAACAAAA7P///wAAAAAAAAAAAAAAAJABAAAAAAAABAAFIkMAYQBsAGkAYgByAGkAAAD+fwAA4MUBGb0BAAAAAP4YvQEAAAAA8gu9AQAAAAAAAAAAAACHiAg8AAAAAAAAAAAAAAAAAAAAAAAAAAAAAAAAAAAAAODAHCYtAAAACQAAAAAAAAAAwBwmLQAAANBmihu9AQAAUE8CGb0BAAAR/NVE/n8AAFBPAhm9AQAAAADyC70BAABYHyz//////8g3AAAELAQA4A0OCr0BAABYHyz//////8g3AAAELAQAF0iSNQAAAAABAAAAAAAAAAAAAAAAAAAAyDcAACG9AQBMm8ZC/n8AAAEAAAAAAAAAcb6WNf5/AADgwBwmLQAAAADAHCYAAAAA0GaKG70BAADzxMvf/X8AAAAAAAAAAAAAWB8ELAAAAACZtBwmLQAAAHQb/kP+fwAA4A0OCr0BAAADN8TfZHYACAAAAAAlAAAADAAAAAIAAAAWAAAADAAAABgAAAASAAAADAAAAAEAAAAYAAAADAAAAAAAAAJUAAAAuAAAAAIDAACVAAAAoQMAAKwAAAACAAAAAAAAAAAAAAAAAAAAAAAAABIAAABMAAAAAAAAAAAAAAAAAAAA//////////9wAAAAQwBvAG4AdABhAGkAbgBlAHIAIABOAGUAdAB3AG8AcgBrACAACwAAAAoAAAALAAAABgAAAAoAAAAFAAAACgAAAAoAAAAHAAAABQAAAAwAAAAKAAAABwAAAA4AAAALAAAABwAAAAkAAAAFAAAAJQAAAAwAAAANAACAKAAAAAwAAAACAAAAIgAAAAwAAAD/////RgAAACABAAAUAQAARU1GKypAAAAkAAAAGAAAAAAA8EIAAAAAAAAAAAAA8EK+YUBERfQn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GZSkRL9D9DBEAAAAwAAAAAAAAAIQAAAAgAAAAcAAAACAAAAEsAAABAAAAAMAAAAAUAAAAgAAAAAQAAAAEAAAAQAAAAAAAAAAAAAADEAwAAXwQAAAAAAAAAAAAAxAMAAF8EAAAkAAAAJAAAAAAAgD8AAAAAAAAAAAAAgD+xmUpES/Q/QwIAAAAMAAAAEAAAAAAAAAAAAAAACgAAABAAAAAAAAAAAAAAAFIAAABwAQAAAgAAAOz///8AAAAAAAAAAAAAAACQAQAAAAAAAAQABSJDAGEAbABpAGIAcgBpAAAA/n8AAODFARm9AQAAAAD+GL0BAAAAAPILvQEAAAAAAAAAAAAAh4gIPAAAAAAAAAAAAAAAAAAAAAAAAAAAAAAAAAAAAADgwBwmLQAAAAkAAAAAAAAAAMAcJi0AAADQZoobvQEAABBTAhm9AQAAEfzVRP5/AAAQUwIZvQEAAAAA8gu9AQAAQhxU///////INwAABFQEADgNDgq9AQAAQhxU///////INwAABFQEABdIkjUAAAAAAQAAAAAAAAAAAAAAAAAAAMg3AAAhvQEATJvGQv5/AAABAAAAAAAAAHG+ljX+fwAA4MAcJi0AAAAAwBwmAAAAANBmihu9AQAA88TL3/1/AAAAAAAAAAAAAEIcBFQAAAAAmbQcJi0AAAB0G/5D/n8AADgNDgq9AQAAAzfE32R2AAgAAAAAJQAAAAwAAAACAAAAFgAAAAwAAAAYAAAAEgAAAAwAAAABAAAAGAAAAAwAAAAAAAACVAAAAIQAAAAqAwAArQAAAHIDAADEAAAAAgAAAAAAAAAAAAAAAAAAAAAAAAAJAAAATAAAAAAAAAAAAAAAAAAAAP//////////YAAAAEkAbgB0AGUAcgBmAGEAYwBlAAAABQAAAAsAAAAGAAAACgAAAAcAAAAGAAAACgAAAAgAAAAKAAAAJQAAAAwAAAANAACAKAAAAAwAAAACAAAAIgAAAAwAAAD/////RgAAAIwBAACAAQAARU1GKypAAAAkAAAAGAAAAAAA8EIAAAAAAAAAAAAA8EKxmUpES/Q/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F3OF0S+tyhCCEAAAjwAAAAwAAAAAhDA2wAAAACOAAAAAAAAAKuqKj0CAAAAAgAAAAIAAAAAAAAAAhDA2wAAAAA/Pz//CEAXAywAAAAgAAAAAhDA2wIAAAAAAAAAAAAAAAAAAAAbTLY+AAAAAAABAwMVQBcAEAAAAAQAAAAAAAAAIQAAAAgAAABiAAAADAAAAAEAAAAkAAAAJAAAAAAAgD0AAAAAAAAAAAAAgD0AAAAAAAAAAAIAAABfAAAAOAAAAAIAAAA4AAAAAAAAADgAAAAAAAAAAAABAFAAAAAAAAAAPz8/AAAAAAAAAAAAAAAAACUAAAAMAAAAAgAAACUAAAAMAAAABQAAgFcAAAAkAAAAWwIAACYAAABjAgAAWAAAAAIAAADsJZsC7CVHBSUAAAAMAAAABwAAgCUAAAAMAAAAAAAAgCQAAAAkAAAAAACAQQAAAAAAAAAAAACAQQAAAAAAAAAAAgAAACgAAAAMAAAAAgAAAEYAAAAYAQAADAEAAEVNRisqQAAAJAAAABgAAAAAAIA/AAAAAAAAAAAAAIA/AAAAAAAAAAAqQAAAJAAAABgAAAAAAIA/AAAAAAAAAAAAAIA/AAAAAAAAAAAmQAAAEAAAAAQAAAAAAAAAJUAAABAAAAAEAAAAAAAAAB9AAwAMAAAAAAAAACJABAAMAAAAAAAAAB5ACQAMAAAAAAAAACFABwAMAAAAAAAAACpAAAAkAAAAGAAAAAAAAAAAAPBCAADwwgAAAABdzhdEvrcoQghABwM8AAAAMAAAAAIQwNsEAAAAAAAAAOV7rD5qA529Oh8RPwAAAADle6w+agOdPeV7rD5qA529AAEBgRRAB4AQAAAABAAAAD8/P/8oAAAADAAAAAEAAAAkAAAAJAAAAAAAgD0AAAAAAAAAAAAAgD0AAAAAAAAAAAIAAAAnAAAAGAAAAAEAAAAAAAAAPz8/AAAAAAAlAAAADAAAAAEAAAATAAAADAAAAAEAAAAlAAAADAAAAAgAAIBWAAAALAAAAFUCAABSAAAAaAIAAG4AAAAEAAAAfyYiBewl3AZZJSIFfyYiBSUAAAAMAAAABwAAgBMAAAAMAAAAAQAAACUAAAAMAAAAAAAAgCQAAAAkAAAAAACAQQAAAAAAAAAAAACAQQAAAAAAAAAAAgAAAEYAAABEAQAAOAEAAEVNRisqQAAAJAAAABgAAAAAAIA/AAAAAAAAAAAAAIA/AAAAAAAAAAAqQAAAJAAAABgAAAAAAIA/AAAAAAAAAAAAAIA/AAAAAAAAAAAmQAAAEAAAAAQAAAAAAAAAJUAAABAAAAAEAAAAAAAAAB9AAwAMAAAAAAAAACJABAAMAAAAAAAAAB5ACQAMAAAAAAAAACFABwAMAAAAAAAAACpAAAAkAAAAGAAAAAAAAAAAAPBCAADwwgAAAAB53FJENAsyQghAAAI8AAAAMAAAAAIQwNsAAAAAjgAAAAAAAACrqio9AgAAAAIAAAACAAAAAAAAAAIQwNsAAAAAPz8//whABwMsAAAAIAAAAAIQwNsCAAAAAAAAAAAAAAAAAAAAG0y2PgAAAAAAAQGBFUAHABAAAAAEAAAAAAAAACQAAAAkAAAAAACAPQAAAAAAAAAAAACAPQAAAAAAAAAAAgAAAF8AAAA4AAAAAgAAADgAAAAAAAAAOAAAAAAAAAAAAAEAUAAAAAAAAAA/Pz8AAAAAAAAAAAAAAAAAJQAAAAwAAAACAAAAJQAAAAwAAAAFAACAVwAAACQAAABHAwAAKAAAAE8DAABbAAAAAgAAALA0wQKwNGwFJQAAAAwAAAAHAACAJQAAAAwAAAAA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HncUkQ0CzJCCEAYAzwAAAAwAAAAAhDA2wQAAAAAAAAA5XusPmoDnb06HxE/AAAAAOV7rD5qA5095XusPmoDnb0AAQGBFEAYgBAAAAAEAAAAPz8//yQAAAAkAAAAAACAPQAAAAAAAAAAAACAPQAAAAAAAAAAAgAAACUAAAAMAAAAAQAAABMAAAAMAAAAAQAAACUAAAAMAAAACAAAgFYAAAAsAAAAQQMAAFQAAABVAwAAcQAAAAQAAABDNUcFsDQBBxw0RwVDNUcFJQAAAAwAAAAHAAC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OlDEQ1VslBBEAAAAwAAAAAAAAAIQAAAAgAAAAcAAAACAAAAEsAAABAAAAAMAAAAAUAAAAgAAAAAQAAAAEAAAAQAAAAAAAAAAAAAADEAwAAXwQAAAAAAAAAAAAAxAMAAF8EAAAkAAAAJAAAAAAAgD8AAAAAAAAAAAAAgD8jpQxENVbJQQIAAAAMAAAAEAAAAAAAAAAAAAAACgAAABAAAAAAAAAAAAAAAFIAAABwAQAAAgAAAOz///8AAAAAAAAAAAAAAAC8AgAAAAAAAAQABSJDAGEAbABpAGIAcgBpAAAA/n8AAODFARm9AQAAAAD+GL0BAAAAAPILvQEAAAAAAAAAAAAAh4gIPAAAAAAAAAAAAAAAAAAAAAAAAAAAAAAAAAAAAADgwBwmLQAAAAkAAAAAAAAAAMAcJi0AAADQZoobvQEAAFBJAhm9AQAAEfzVRP5/AABQSQIZvQEAAAAA8gu9AQAAtyXI///////INwAABMgEACANDgq9AQAAtyXI///////INwAABMgEABdIkjUAAAAAAQAAAAAAAAAAAAAAAAAAAMg3AAAhvQEATJvGQv5/AAABAAAAAAAAAHG+ljX+fwAA4MAcJi0AAAAAwBwmAAAAANBmihu9AQAA88TL3/1/AAAAAAAAAAAAALclBMgAAAAAmbQcJi0AAAB0G/5D/n8AACANDgq9AQAAAzfE32R2AAgAAAAAJQAAAAwAAAACAAAAFgAAAAwAAAAYAAAAEgAAAAwAAAABAAAAGAAAAAwAAAAAAAACVAAAAIQAAAAzAgAABgAAAIsCAAAdAAAAAgAAAAAAAAAAAAAAAAAAAAAAAAAJAAAATAAAAAAAAAAAAAAAAAAAAP//////////YAAAAE8AcABlAG4AUwB0AGEAYwBrAAAADgAAAAoAAAAKAAAACwAAAAoAAAAGAAAACgAAAAkAAAAJAAAAJQAAAAwAAAANAACAKAAAAAwAAAACAAAAIgAAAAwAAAD/////RgAAACABAAAUAQAARU1GKypAAAAkAAAAGAAAAAAA8EIAAAAAAAAAAAAA8EIjpQxENVbJQS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07URkQ1VslBBEAAAAwAAAAAAAAAIQAAAAgAAAAcAAAACAAAAEsAAABAAAAAMAAAAAUAAAAgAAAAAQAAAAEAAAAQAAAAAAAAAAAAAADEAwAAXwQAAAAAAAAAAAAAxAMAAF8EAAAkAAAAJAAAAAAAgD8AAAAAAAAAAAAAgD9O1EZENVbJQQIAAAAMAAAAEAAAAAAAAAAAAAAACgAAABAAAAAAAAAAAAAAAFIAAABwAQAAAgAAAOz///8AAAAAAAAAAAAAAAC8AgAAAAAAAAQABSJDAGEAbABpAGIAcgBpAAAA/n8AAODFARm9AQAAAAD+GL0BAAAAAPILvQEAAAAAAAAAAAAAh4gIPAAAAAAAAAAAAAAAAAAAAAAAAAAAAAAAAAAAAADgwBwmLQAAAAkAAAAAAAAAAMAcJi0AAADQZoobvQEAAJBOAhm9AQAAEfzVRP5/AACQTgIZvQEAAAAA8gu9AQAAWB8x///////INwAABDEEAOANDgq9AQAAWB8x///////INwAABDEEABdIkjUAAAAAAQAAAAAAAAAAAAAAAAAAAMg3AAAhvQEATJvGQv5/AAABAAAAAAAAAHG+ljX+fwAA4MAcJi0AAAAAwBwmAAAAANBmihu9AQAA88TL3/1/AAAAAAAAAAAAAFgfBDEAAAAAmbQcJi0AAAB0G/5D/n8AAOANDgq9AQAAAzfE32R2AAgAAAAAJQAAAAwAAAACAAAAFgAAAAwAAAAYAAAAEgAAAAwAAAABAAAAGAAAAAwAAAAAAAACVAAAAIgAAAAbAwAABgAAAHkDAAAdAAAAAgAAAAAAAAAAAAAAAAAAAAAAAAAKAAAATAAAAAAAAAAAAAAAAAAAAP//////////YAAAAEsAdQBiAGUAcgBuAGUAdABlAHMACwAAAAsAAAAKAAAACgAAAAgAAAAKAAAACgAAAAcAAAAKAAAACAAAACUAAAAMAAAADQAAgCgAAAAMAAAAAgAAACIAAAAMAAAA/////0YAAACMAQAAgAEAAEVNRisqQAAAJAAAABgAAAAAAPBCAAAAAAAAAAAAAPBCTtRGRDVWyUE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DBdbpDXi4hQghAAAI8AAAAMAAAAAIQwNsAAAAAjgAAAAAAAACrqio9AgAAAAIAAAACAAAAAAAAAAIQwNsAAAAAPz8//whAGAMsAAAAIAAAAAIQwNsCAAAAAAAAAAAAAAAAAAAAG0y2PgAAAAAAAQGBFUAYABAAAAAEAAAAAAAAACEAAAAIAAAAYgAAAAwAAAABAAAAJAAAACQAAAAAAIA9AAAAAAAAAAAAAIA9AAAAAAAAAAACAAAAXwAAADgAAAACAAAAOAAAAAAAAAA4AAAAAAAAAAAAAQBQAAAAAAAAAD8/PwAAAAAAAAAAAAAAAAAlAAAADAAAAAIAAAAlAAAADAAAAAUAAIBXAAAAJAAAAHABAAAkAAAAeAEAAFcAAAACAAAARxd9AkcXKQUlAAAADAAAAAcAAIAlAAAADAAAAAA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AAAAADwQgAA8MIAAAAAwXW6Q14uIUIIQBcDPAAAADAAAAACEMDbBAAAAAAAAADle6w+agOdvTofET8AAAAA5XusPmoDnT3le6w+agOdvQABAYEUQBeAEAAAAAQAAAA/Pz//JAAAACQAAAAAAIA9AAAAAAAAAAAAAIA9AAAAAAAAAAACAAAAJQAAAAwAAAABAAAAEwAAAAwAAAABAAAAJQAAAAwAAAAIAACAVgAAACwAAABrAQAAUAAAAH4BAABsAAAABAAAANoXBAVHF74GtBYEBdoXBAUlAAAADAAAAAcAAI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yCXQzVWyUEEQAAADAAAAAAAAAAhAAAACAAAABwAAAAIAAAASwAAAEAAAAAwAAAABQAAACAAAAABAAAAAQAAABAAAAAAAAAAAAAAAMQDAABfBAAAAAAAAAAAAADEAwAAXwQAACQAAAAkAAAAAACAPwAAAAAAAAAAAACAPwMgl0M1VslBAgAAAAwAAAAQAAAAAAAAAAAAAAAKAAAAEAAAAAAAAAAAAAAAUgAAAHABAAACAAAA7P///wAAAAAAAAAAAAAAALwCAAAAAAAABAAFIkMAYQBsAGkAYgByAGkAAAD+fwAA4MUBGb0BAAAAAP4YvQEAAAAA8gu9AQAAAAAAAAAAAACHiAg8AAAAAAAAAAAAAAAAAAAAAAAAAAAAAAAAAAAAAODAHCYtAAAACQAAAAAAAAAAwBwmLQAAANBmihu9AQAAUEwCGb0BAAAR/NVE/n8AAFBMAhm9AQAAAADyC70BAABCHFr//////8g3AAAEWgQAOA0OCr0BAABCHFr//////8g3AAAEWgQAF0iSNQAAAAABAAAAAAAAAAAAAAAAAAAAyDcAACG9AQBMm8ZC/n8AAAEAAAAAAAAAcb6WNf5/AADgwBwmLQAAAADAHCYAAAAA0GaKG70BAADzxMvf/X8AAAAAAAAAAAAAQhwEWgAAAACZtBwmLQAAAHQb/kP+fwAAOA0OCr0BAAADN8TfZHYACAAAAAAlAAAADAAAAAIAAAAWAAAADAAAABgAAAASAAAADAAAAAEAAAAYAAAADAAAAAAAAAJUAAAAqAAAAC0BAAAGAAAAugEAAB0AAAACAAAAAAAAAAAAAAAAAAAAAAAAAA8AAABMAAAAAAAAAAAAAAAAAAAA//////////9sAAAAQQBkAG0AaQBuACAAYQBuAGQAIABVAHMAZQByAHMAAAAMAAAACwAAABAAAAAFAAAACwAAAAQAAAAKAAAACwAAAAsAAAAEAAAADQAAAAgAAAAKAAAABwAAAAgAAAAlAAAADAAAAA0AAIAoAAAADAAAAAIAAAAiAAAADAAAAP////9GAAAAjAEAAIABAABFTUYrKkAAACQAAAAYAAAAAADwQgAAAAAAAAAAAADwQgMgl0M1VslBKkAAACQAAAAYAAAAAACAPwAAAAAAAAAAAACAPwAAAAAAAAAAKkAAACQAAAAYAAAAAACAPwAAAAAAAAAAAACAPwAAAAAAAAAAKkAAACQAAAAYAAAAAACAPwAAAAAAAAAAAACAPwAAAAAAAAAAJkAAABAAAAAEAAAAAAAAACVAAAAQAAAABAAAAAAAAAAfQAMADAAAAAAAAAAiQAQADAAAAAAAAAAeQAkADAAAAAAAAAAhQAcADAAAAAAAAAAqQAAAJAAAABgAAAAAAAAAAADwQgAA8MIAAAAAXc4XRNMEgEMIQAACPAAAADAAAAACEMDbAAAAAI4AAAAAAAAAq6oqPQIAAAACAAAAAgAAAAAAAAACEMDbAAAAAKAwcP8IQBcDLAAAACAAAAACEMDbAgAAAAAAAAAAAAAAAAAAAOEwCD4AAAAAAAEBgRVAFwAQAAAABAAAAAAAAAAhAAAACAAAAGIAAAAMAAAAAQAAACQAAAAkAAAAAACAPQAAAAAAAAAAAACAPQAAAAAAAAAAAgAAAF8AAAA4AAAAAgAAADgAAAAAAAAAOAAAAAAAAAAAAAEAUAAAAAAAAABwMKAAAAAAAAAAAAAAAAAAJQAAAAwAAAACAAAAJQAAAAwAAAAFAACAVwAAACQAAABbAgAA/AAAAGMCAAATAQAAAgAAAOwl+Q/sJfgQJQAAAAwAAAAHAACAJQAAAAwAAAAA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F3OF0TTBIBDCEAYAzwAAAAwAAAAAhDA2wQAAAAAAAAA5yDpPWoDnb3JCrA+AAAAAOcg6T1qA5095yDpPWoDnb0AAQGBFEAYgBAAAAAEAAAAoDBw/ygAAAAMAAAAAQAAACQAAAAkAAAAAACAPQAAAAAAAAAAAACAPQAAAAAAAAAAAgAAACcAAAAYAAAAAQAAAAAAAABwMKAAAAAAACUAAAAMAAAAAQAAABMAAAAMAAAAAQAAACUAAAAMAAAACAAAgFYAAAAsAAAAVQIAAA0BAABoAgAAKQEAAAQAAAB/JtQQ7CWNElkl1BB/JtQQJQAAAAwAAAAHAAC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DwQgAAAAAAAAAAAADwQoKAuUO2kH9DCEAAAjwAAAAwAAAAAhDA2wAAAACOAAAAAAAAAKuqKj0CAAAAAgAAAAIAAAAAAAAAAhDA2wAAAACgMHD/CEAYAywAAAAgAAAAAhDA2wIAAAAAAAAAAAAAAAAAAAB6PH5AAAAAAAABAYEVQBgAEAAAAAQAAAAAAAAAJAAAACQAAAAAAIA9AAAAAAAAAAAAAIA9AAAAAAAAAAACAAAAXwAAADgAAAACAAAAOAAAAAAAAAA4AAAAAAAAAAAAAQBQAAAAAAAAAHAwoAAAAAAAAAAAAAAAAAAlAAAADAAAAAIAAAAlAAAADAAAAAUAAIBXAAAAJAAAAG8BAAD7AAAAUwMAAAMBAAACAAAAKRfyD/Q08g8lAAAADAAAAAcAAIAlAAAADAAAAAAAAIAkAAAAJAAAAAAAgEEAAAAAAAAAAAAAgEEAAAAAAAAAAAIAAAAoAAAADAAAAAIAAABGAAAAlAEAAIgBAABFTUYrKkAAACQAAAAYAAAAAACAPwAAAAAAAAAAAACAPwAAAAAAAAAAKkAAACQAAAAYAAAAAACAPwAAAAAAAAAAAACAPwAAAAAAAAAAJkAAABAAAAAEAAAAAAAAACVAAAAQAAAABAAAAAAAAAAfQAMADAAAAAAAAAAiQAQADAAAAAAAAAAeQAkADAAAAAAAAAAhQAcADAAAAAAAAAAqQAAAJAAAABgAAAAAAPBCAAAAAAAAAAAAAPBCXa4ZQ03AgUMIQAACPAAAADAAAAACEMDbAAAAAI4AAAAAAAAAq6qqPAIAAAACAAAAAgAAAAAAAAACEMDbAAAAAAAAAP8IQBgDfAAAAHAAAAACEMDbCwAAAAAAAAAmk8k+AAAAAI+GlT6dRPe8h2hjPn32lr0mk0k+MtL6vSaTST5fwxy/AAAAAF/DHL8mk0k+X8McvyaTST48Fo2/h2hjPvdTk7+PhpU+TeaYvyaTyT5fw5y/AAMDAwEBAQEDAwMAFUAYABAAAAAEAAAAAAAAACQAAAAkAAAAAACAPQAAAAAAAAAAAACAPQAAAAAAAAAAAgAAAF8AAAA4AAAAAgAAADgAAAAAAAAAOAAAAAAAAAAAAAEAKAAAAAAAAAAAAAAAAAAAAAAAAAAAAAAAJQAAAAwAAAACAAAAJQAAAAwAAAAFAACAOwAAAAgAAAAbAAAAEAAAAIcMAAAxEAAAWAAAACgAAAAAAAAAAAAAAP//////////AwAAAMQL9w8+C6MPDQtFD1kAAAAsAAAAAAAAAAAAAAD//////////wQAAAANC5kLkwmZCw0LmQsNC+wHWAAAACgAAAAAAAAAAAAAAP//////////AwAAAD4LjwfECzsHhwwBBzwAAAAIAAAAQAAAABgAAACWAAAAbQAAAMsAAAAGAQ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kSSkLmcTJDBEAAAAwAAAAAAAAAIQAAAAgAAAAcAAAACAAAAEsAAABAAAAAMAAAAAUAAAAgAAAAAQAAAAEAAAAQAAAAAAAAAAAAAADEAwAAXwQAAAAAAAAAAAAAxAMAAF8EAAAkAAAAJAAAAAAAgD8AAAAAAAAAAAAAgD+pEkpC5nEyQwIAAAAMAAAAEAAAAAAAAAAAAAAACgAAABAAAAAAAAAAAAAAAFIAAABwAQAAAgAAAOz///8AAAAAAAAAAAAAAAC8AgAAAAAAAAQABSJDAGEAbABpAGIAcgBpAAAA/n8AAODFARm9AQAAAAD+GL0BAAAAAPILvQEAAAAAAAAAAAAAh4gIPAAAAAAAAAAAAAAAAAAAAAAAAAAAAAAAAAAAAADgwBwmLQAAAAkAAAAAAAAAAMAcJi0AAADQZoobvQEAANBKAhm9AQAAEfzVRP5/AADQSgIZvQEAAAAA8gu9AQAAtyXP///////INwAABM8EACANDgq9AQAAtyXP///////INwAABM8EABdIkjUAAAAAAQAAAAAAAAAAAAAAAAAAAMg3AAAhvQEATJvGQv5/AAABAAAAAAAAAHG+ljX+fwAA4MAcJi0AAAAAwBwmAAAAANBmihu9AQAA88TL3/1/AAAAAAAAAAAAALclBM8AAAAAmbQcJi0AAAB0G/5D/n8AACANDgq9AQAAAzfE32R2AAgAAAAAJQAAAAwAAAACAAAAFgAAAAwAAAAYAAAAEgAAAAwAAAABAAAAGAAAAAwAAAAAAAACVAAAAJAAAAAyAAAAnwAAAKIAAAC2AAAAAgAAAAAAAAAAAAAAAAAAAAAAAAALAAAATAAAAAAAAAAAAAAAAAAAAP//////////ZAAAAEEAUABQAEwASQBDAEEAVABJAE8ATgAAAAwAAAALAAAACgAAAAkAAAAFAAAACwAAAAwAAAAKAAAABQAAAA4AAAANAAAAJQAAAAwAAAANAACAKAAAAAwAAAACAAAAIgAAAAwAAAD/////RgAAACABAAAUAQAARU1GKypAAAAkAAAAGAAAAAAA8EIAAAAAAAAAAAAA8EKpEkpC5nE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HkoELscUpDBEAAAAwAAAAAAAAAIQAAAAgAAAAcAAAACAAAAEsAAABAAAAAMAAAAAUAAAAgAAAAAQAAAAEAAAAQAAAAAAAAAAAAAADEAwAAXwQAAAAAAAAAAAAAxAMAAF8EAAAkAAAAJAAAAAAAgD8AAAAAAAAAAAAAgD8R5KBC7HFKQwIAAAAMAAAAEAAAAAAAAAAAAAAACgAAABAAAAAAAAAAAAAAAFIAAABwAQAAAgAAAOz///8AAAAAAAAAAAAAAAC8AgAAAAAAAAQABSJDAGEAbABpAGIAcgBpAAAA/n8AAODFARm9AQAAAAD+GL0BAAAAAPILvQEAAAAAAAAAAAAAh4gIPAAAAAAAAAAAAAAAAAAAAAAAAAAAAAAAAAAAAADgwBwmLQAAAAkAAAAAAAAAAMAcJi0AAADQZoobvQEAAJBIAhm9AQAAEfzVRP5/AACQSAIZvQEAAAAA8gu9AQAAWB82///////INwAABDYEAOANDgq9AQAAWB82///////INwAABDYEABdIkjUAAAAAAQAAAAAAAAAAAAAAAAAAAMg3AAAhvQEATJvGQv5/AAABAAAAAAAAAHG+ljX+fwAA4MAcJi0AAAAAwBwmAAAAANBmihu9AQAA88TL3/1/AAAAAAAAAAAAAFgfBDYAAAAAmbQcJi0AAAB0G/5D/n8AAOANDgq9AQAAAzfE32R2AAgAAAAAJQAAAAwAAAACAAAAFgAAAAwAAAAYAAAAEgAAAAwAAAABAAAAGAAAAAwAAAAAAAACVAAAAGwAAABQAAAAtwAAAIMAAADOAAAAAgAAAAAAAAAAAAAAAAAAAAAAAAAFAAAATAAAAAAAAAAAAAAAAAAAAP//////////WAAAAEwAQQBZAEUAUgAAAAgAAAANAAAACgAAAAoAAAALAAAAJQAAAAwAAAANAACAKAAAAAwAAAACAAAAIgAAAAwAAAD/////RgAAANwBAADQAQAARU1GKypAAAAkAAAAGAAAAAAA8EIAAAAAAAAAAAAA8EIR5KBC7H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l2uGUOmsytECEAAAjwAAAAwAAAAAhDA2wAAAACOAAAAAAAAAKuqqjwCAAAAAgAAAAIAAAAAAAAAAhDA2wAAAAAAAAD/CEAYA3wAAABwAAAAAhDA2wsAAAAAAAAAJpPJPgAAACWPhpU+K/OivYdoYz4m+Ea+JpNJPpVKpb4mk0k+O53OvwAAAAA7nc6/JpNJPjudzr8mk0k+6PM5wIdoYz64LULAj4aVPqGFScAmk8k+O51OwAADAwMBAQEBAwMDABVAGAAQAAAABAAAAAAAAAAhAAAACAAAAGIAAAAMAAAAAQAAACQAAAAkAAAAAACAPQAAAAAAAAAAAACAPQAAAAAAAAAAAgAAAF8AAAA4AAAAAgAAADgAAAAAAAAAOAAAAAAAAAAAAAEAKAAAAAAAAAAAAAAAAAAAAAAAAAAAAAAAJQAAAAwAAAACAAAAJQAAAAwAAAAFAACAOwAAAAgAAAAbAAAAEAAAAIcMAADlKgAAWAAAACgAAAAAAAAAAAAAAP//////////AwAAAMQLTSo+C3ApDQt6KFkAAAAsAAAAAAAAAAAAAAD//////////wQAAAANC8oekwnKHg0Lyh4NCxsVWAAAACgAAAAAAAAAAAAAAP//////////AwAAAD4LJBTEC0gThwyvEjwAAAAIAAAAQAAAABgAAACWAAAAKAEAAMsAAACxAg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5FxhEKckPJDBEAAAAwAAAAAAAAAIQAAAAgAAAAcAAAACAAAAEsAAABAAAAAMAAAAAUAAAAgAAAAAQAAAAEAAAAQAAAAAAAAAAAAAADEAwAAXwQAAAAAAAAAAAAAxAMAAF8EAAAkAAAAJAAAAAAAgD8AAAAAAAAAAAAAgD+RcYRCnJDyQwIAAAAMAAAAEAAAAAAAAAAAAAAACgAAABAAAAAAAAAAAAAAAFIAAABwAQAAAgAAAOz///8AAAAAAAAAAAAAAAC8AgAAAAAAAAQABSJDAGEAbABpAGIAcgBpAAAA/n8AAODFARm9AQAAAAD+GL0BAAAAAPILvQEAAAAAAAAAAAAAh4gIPAAAAAAAAAAAAAAAAAAAAAAAAAAAAAAAAAAAAADgwBwmLQAAAAkAAAAAAAAAAMAcJi0AAADQZoobvQEAAFBJAhm9AQAAEfzVRP5/AABQSQIZvQEAAAAA8gu9AQAAQhxg///////INwAABGAEADgNDgq9AQAAQhxg///////INwAABGAEABdIkjUAAAAAAQAAAAAAAAAAAAAAAAAAAMg3AAAhvQEATJvGQv5/AAABAAAAAAAAAHG+ljX+fwAA4MAcJi0AAAAAwBwmAAAAANBmihu9AQAA88TL3/1/AAAAAAAAAAAAAEIcBGAAAAAAmbQcJi0AAAB0G/5D/n8AADgNDgq9AQAAAzfE32R2AAgAAAAAJQAAAAwAAAACAAAAFgAAAAwAAAAYAAAAEgAAAAwAAAABAAAAGAAAAAwAAAAAAAACVAAAAHgAAABCAAAA0gEAAJEAAADpAQAAAgAAAAAAAAAAAAAAAAAAAAAAAAAHAAAATAAAAAAAAAAAAAAAAAAAAP//////////XAAAAEMATwBOAFQAUgBPAEwAAAALAAAADQAAAA0AAAAKAAAACwAAAA4AAAAIAAAAJQAAAAwAAAANAACAKAAAAAwAAAACAAAAIgAAAAwAAAD/////RgAAACABAAAUAQAARU1GKypAAAAkAAAAGAAAAAAA8EIAAAAAAAAAAAAA8EKRcYRCnJD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HkoEKfkP5DBEAAAAwAAAAAAAAAIQAAAAgAAAAcAAAACAAAAEsAAABAAAAAMAAAAAUAAAAgAAAAAQAAAAEAAAAQAAAAAAAAAAAAAADEAwAAXwQAAAAAAAAAAAAAxAMAAF8EAAAkAAAAJAAAAAAAgD8AAAAAAAAAAAAAgD8R5KBCn5D+QwIAAAAMAAAAEAAAAAAAAAAAAAAACgAAABAAAAAAAAAAAAAAAFIAAABwAQAAAgAAAOz///8AAAAAAAAAAAAAAAC8AgAAAAAAAAQABSJDAGEAbABpAGIAcgBpAAAA/n8AAODFARm9AQAAAAD+GL0BAAAAAPILvQEAAAAAAAAAAAAAh4gIPAAAAAAAAAAAAAAAAAAAAAAAAAAAAAAAAAAAAADgwBwmLQAAAAkAAAAAAAAAAMAcJi0AAADQZoobvQEAAFBMAhm9AQAAEfzVRP5/AABQTAIZvQEAAAAA8gu9AQAAtyXU///////INwAABNQEACANDgq9AQAAtyXU///////INwAABNQEABdIkjUAAAAAAQAAAAAAAAAAAAAAAAAAAMg3AAAhvQEATJvGQv5/AAABAAAAAAAAAHG+ljX+fwAA4MAcJi0AAAAAwBwmAAAAANBmihu9AQAA88TL3/1/AAAAAAAAAAAAALclBNQAAAAAmbQcJi0AAAB0G/5D/n8AACANDgq9AQAAAzfE32R2AAgAAAAAJQAAAAwAAAACAAAAFgAAAAwAAAAYAAAAEgAAAAwAAAABAAAAGAAAAAwAAAAAAAACVAAAAGwAAABQAAAA6gEAAIMAAAABAgAAAgAAAAAAAAAAAAAAAAAAAAAAAAAFAAAATAAAAAAAAAAAAAAAAAAAAP//////////WAAAAEwAQQBZAEUAUgAAAAgAAAANAAAACgAAAAoAAAALAAAAJQAAAAwAAAANAACAKAAAAAwAAAACAAAAIgAAAAwAAAD/////RgAAANwBAADQAQAARU1GKypAAAAkAAAAGAAAAAAA8EIAAAAAAAAAAAAA8EIR5KBCn5D+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l2uGUOr/opECEAAAjwAAAAwAAAAAhDA2wAAAACOAAAAAAAAAKuqqjwCAAAAAgAAAAIAAAAAAAAAAhDA2wAAAAAAAAD/CEAYA3wAAABwAAAAAhDA2wsAAAAAAAAAJpPJPgAAAKSPhpU+Vi80vYdoYz6cA9y9JpNJPifGNr4mk0k+sHdkvwAAAACwd2S/JpNJPrB3ZL8mk0k+657Nv4doYz52t9a/j4aVPjXW3r8mk8k+sHfkvwADAwMBAQEBAwMDABVAGAAQAAAABAAAAAAAAAAhAAAACAAAAGIAAAAMAAAAAQAAACQAAAAkAAAAAACAPQAAAAAAAAAAAACAPQAAAAAAAAAAAgAAAF8AAAA4AAAAAgAAADgAAAAAAAAAOAAAAAAAAAAAAAEAKAAAAAAAAAAAAAAAAAAAAAAAAAAAAAAAJQAAAAwAAAACAAAAJQAAAAwAAAAFAACAOwAAAAgAAAAbAAAAEAAAAIcMAAB4RQAAWAAAACgAAAAAAAAAAAAAAP//////////AwAAAMQLI0U+C6pEDQshRFkAAAAsAAAAAAAAAAAAAAD//////////wQAAAANC8Y+kwnGPg0Lxj4NC2s5WAAAACgAAAAAAAAAAAAAAP//////////AwAAAD4L4zjEC2k4hwwVODwAAAAIAAAAQAAAABgAAACWAAAAfwMAAMsAAABaBA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8AJdEHNXXlEBEAAAAwAAAAAAAAAIQAAAAgAAAAcAAAACAAAAEsAAABAAAAAMAAAAAUAAAAgAAAAAQAAAAEAAAAQAAAAAAAAAAAAAADEAwAAXwQAAAAAAAAAAAAAxAMAAF8EAAAkAAAAJAAAAAAAgD8AAAAAAAAAAAAAgD/ACXRBzV15RAIAAAAMAAAAEAAAAAAAAAAAAAAACgAAABAAAAAAAAAAAAAAAFIAAABwAQAAAgAAAOz///8AAAAAAAAAAAAAAAC8AgAAAAAAAAQABSJDAGEAbABpAGIAcgBpAAAA/n8AAODFARm9AQAAAAD+GL0BAAAAAPILvQEAAAAAAAAAAAAAh4gIPAAAAAAAAAAAAAAAAAAAAAAAAAAAAAAAAAAAAADgwBwmLQAAAAkAAAAAAAAAAMAcJi0AAADQZoobvQEAANBWAhm9AQAAEfzVRP5/AADQVgIZvQEAAAAA8gu9AQAAWB88///////INwAABDwEAOANDgq9AQAAWB88///////INwAABDwEABdIkjUAAAAAAQAAAAAAAAAAAAAAAAAAAMg3AAAhvQEATJvGQv5/AAABAAAAAAAAAHG+ljX+fwAA4MAcJi0AAAAAwBwmAAAAANBmihu9AQAA88TL3/1/AAAAAAAAAAAAAFgfBDwAAAAAmbQcJi0AAAB0G/5D/n8AAOANDgq9AQAAAzfE32R2AAgAAAAAJQAAAAwAAAACAAAAFgAAAAwAAAAYAAAAEgAAAAwAAAABAAAAGAAAAAwAAAAAAAACVAAAAKAAAAAPAAAA0gMAAKMAAADpAwAAAgAAAAAAAAAAAAAAAAAAAAAAAAAOAAAATAAAAAAAAAAAAAAAAAAAAP//////////aAAAAEkATgBGAFIAQQBTAFQAUgBVAEMAVABVAFIARQAFAAAADgAAAAkAAAALAAAADAAAAAoAAAAJAAAADAAAAA0AAAAKAAAACgAAAA0AAAAMAAAACQAAACUAAAAMAAAADQAAgCgAAAAMAAAAAgAAACIAAAAMAAAA/////0YAAAAgAQAAFAEAAEVNRisqQAAAJAAAABgAAAAAAPBCAAAAAAAAAAAAAPBCwAl0Qc1de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Ao39Czl1/RARAAAAMAAAAAAAAACEAAAAIAAAAHAAAAAgAAABLAAAAQAAAADAAAAAFAAAAIAAAAAEAAAABAAAAEAAAAAAAAAAAAAAAxAMAAF8EAAAAAAAAAAAAAMQDAABfBAAAJAAAACQAAAAAAIA/AAAAAAAAAAAAAIA/wKN/Qs5df0QCAAAADAAAABAAAAAAAAAAAAAAAAoAAAAQAAAAAAAAAAAAAABSAAAAcAEAAAIAAADs////AAAAAAAAAAAAAAAAvAIAAAAAAAAEAAUiQwBhAGwAaQBiAHIAaQAAAP5/AADgxQEZvQEAAAAA/hi9AQAAAADyC70BAAAAAAAAAAAAAIeICDwAAAAAAAAAAAAAAAAAAAAAAAAAAAAAAAAAAAAA4MAcJi0AAAAJAAAAAAAAAADAHCYtAAAA0GaKG70BAABQVQIZvQEAABH81UT+fwAAUFUCGb0BAAAAAPILvQEAAEIcZf//////yDcAAARlBAA4DQ4KvQEAAEIcZf//////yDcAAARlBAAXSJI1AAAAAAEAAAAAAAAAAAAAAAAAAADINwAAIb0BAEybxkL+fwAAAQAAAAAAAABxvpY1/n8AAODAHCYtAAAAAMAcJgAAAADQZoobvQEAAPPEy9/9fwAAAAAAAAAAAABCHARlAAAAAJm0HCYtAAAAdBv+Q/5/AAA4DQ4KvQEAAAM3xN9kdgAIAAAAACUAAAAMAAAAAgAAABYAAAAMAAAAGAAAABIAAAAMAAAAAQAAABgAAAAMAAAAAAAAAlQAAABsAAAAQAAAAOoDAABzAAAAAQQAAAIAAAAAAAAAAAAAAAAAAAAAAAAABQAAAEwAAAAAAAAAAAAAAAAAAAD//////////1gAAABMAEEAWQBFAFIAAAAIAAAADQAAAAoAAAAKAAAACwAAACUAAAAMAAAADQAAgCgAAAAMAAAAAgAAACIAAAAMAAAA/////0YAAAA4AQAALAEAAEVNRisqQAAAJAAAABgAAAAAAPBCAAAAAAAAAAAAAPBCwKN/Qs5df0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XZZDrT2ERApAAIAkAAAAGAAAAN/x6/8BAAAAAAAAAH09pr5isdg/fT2mPigAAAAMAAAAAQAAACEAAAAIAAAAYgAAAAwAAAABAAAAJAAAACQAAAAAAIA9AAAAAAAAAAAAAIA9AAAAAAAAAAACAAAAJwAAABgAAAABAAAAAAAAAOvx3wAAAAAAJQAAAAwAAAABAAAAJQAAAAwAAAAIAACAVgAAADAAAAAsAQAA+gMAAPgBAAAiBAAABQAAAMQSqD/EEhdCdx8XQncfqD/EEqg/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j5dlkOtPYRECEAAAjwAAAAwAAAAAhDA2wAAAACOAAAAAAAAAKuqKjwCAAAAAgAAAAIAAAAAAAAAAhDA2wAAAAAAAAD/CEAYA0gAAAA8AAAAAhDA2wUAAAAAAAAAAAAAAAAAAABisdg/AAAAAGKx2D99Paa+AAAAAH09pr4AAAAAAAAAAAABAQGBAQEBFUAYABAAAAAEAAAAAAAAACQAAAAkAAAAAACAPQAAAAAAAAAAAACAPQAAAAAAAAAAAgAAAF8AAAA4AAAAAgAAADgAAAAAAAAAOAAAAAAAAAAAAAEAFAAAAAAAAAAAAAAAAAAAAAAAAAAAAAAAJQAAAAwAAAACAAAAJQAAAAwAAAAFAACAVgAAADAAAAAqAQAA+AMAAPoBAAAkBAAABQAAAMQSF0J3HxdCdx+oP8QSqD/EEhdC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ngqEMfs4JEBEAAAAwAAAAAAAAAIQAAAAgAAAAcAAAACAAAAEsAAABAAAAAMAAAAAUAAAAgAAAAAQAAAAEAAAAQAAAAAAAAAAAAAADEAwAAXwQAAAAAAAAAAAAAxAMAAF8EAAAkAAAAJAAAAAAAgD8AAAAAAAAAAAAAgD+p4KhDH7OCRAIAAAAMAAAAEAAAAAAAAAAAAAAACgAAABAAAAAAAAAAAAAAAFIAAABwAQAAAgAAAOn///8AAAAAAAAAAAAAAAC8AgAAAAAAAAQABSJDAGEAbABpAGIAcgBpAAAA/n8AAODFARm9AQAAXsXVRP5/AAA0B6MAAAAAAEAAAAAAAAAAIKk6DL0BAAAAAAAAAAAAAAAAAAAAAAAAAAAAAAAAAADgwBwmLQAAAAkAAAAAAAAAAMAcJi0AAADQZoobvQEAABBQAhm9AQAAEfzVRP5/AAAQUAIZvQEAAAAA8gu9AQAAtyXa///////INwAABNoEACANDgq9AQAAtyXa///////INwAABNoEABdIkjUAAAAAAQAAAAAAAAAAAAAAAAAAAMg3AAAhvQEATJvGQv5/AAABAAAAAAAAAHG+ljX+fwAA4MAcJi0AAAAAwBwmAAAAANBmihu9AQAA88TL3/1/AAAAAAAAAAAAALclBNoAAAAAmbQcJi0AAAB0G/5D/n8AACANDgq9AQAAAzfE32R2AAgAAAAAJQAAAAwAAAACAAAAFgAAAAwAAAAYAAAAEgAAAAwAAAABAAAAGAAAAAwAAAAAAAACVAAAAJwAAABSAQAAAAQAANgBAAAbBAAAAgAAAAAAAAAAAAAAAAAAAAAAAAANAAAATAAAAAAAAAAAAAAAAAAAAP//////////aAAAAFAAYQBjAGsAZQB0ACAARQBuAGcAaQBuAGUAAAAMAAAADAAAAAoAAAALAAAADAAAAAgAAAAFAAAACwAAAA0AAAALAAAABgAAAAwAAAAMAAAAJQAAAAwAAAANAACAKAAAAAwAAAACAAAAIgAAAAwAAAD/////RgAAADgBAAAsAQAARU1GKypAAAAkAAAAGAAAAAAA8EIAAAAAAAAAAAAA8EKp4KhDH7OC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kMBNEStPYRECkAAgCQAAAAYAAAA3/Hr/wEAAAAAAAAAfT2mvmKx2D99PaY+IQAAAAgAAABiAAAADAAAAAEAAAAkAAAAJAAAAAAAgD0AAAAAAAAAAAAAgD0AAAAAAAAAAAIAAAAlAAAADAAAAAEAAAAlAAAADAAAAAgAAIBWAAAAMAAAAM8CAAD6AwAAmwMAACIEAAAFAAAA+SyoP/ksF0KrORdCqzmoP/ksqD8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QwE0RK09hEQIQAACPAAAADAAAAACEMDbAAAAAI4AAAAAAAAAq6oqPAIAAAACAAAAAgAAAAAAAAACEMDbAAAAAAAAAP8IQBgDSAAAADwAAAACEMDbBQAAAAAAAAAAAAAAAAAAAGKx2D8AAAAAYrHYP309pr4AAAAAfT2mvgAAAAAAAAAAAAEBAYEBAQEVQBgAEAAAAAQAAAAAAAAAJAAAACQAAAAAAIA9AAAAAAAAAAAAAIA9AAAAAAAAAAACAAAAXwAAADgAAAACAAAAOAAAAAAAAAA4AAAAAAAAAAAAAQAUAAAAAAAAAAAAAAAAAAAAAAAAAAAAAAAlAAAADAAAAAIAAAAlAAAADAAAAAUAAIBWAAAAMAAAAM0CAAD4AwAAnQMAACQEAAAFAAAA+SwXQqs5F0KrOag/+SyoP/ksF0I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UI9RB+zgkQEQAAADAAAAAAAAAAhAAAACAAAABwAAAAIAAAASwAAAEAAAAAwAAAABQAAACAAAAABAAAAAQAAABAAAAAAAAAAAAAAAMQDAABfBAAAAAAAAAAAAADEAwAAXwQAACQAAAAkAAAAAACAPwAAAAAAAAAAAACAP/lCPUQfs4JEAgAAAAwAAAAQAAAAAAAAAAAAAAAKAAAAEAAAAAAAAAAAAAAAUgAAAHABAAACAAAA6f///wAAAAAAAAAAAAAAALwCAAAAAAAABAAFIkMAYQBsAGkAYgByAGkAAAD+fwAA4MUBGb0BAABexdVE/n8AADQHowAAAAAAQAAAAAAAAACHiAg8AAAAAAAAAAAAAAAAAAAAAAAAAAAAAAAAAAAAAODAHCYtAAAACQAAAAAAAAAAwBwmLQAAANBmihu9AQAAEFACGb0BAAAR/NVE/n8AABBQAhm9AQAAAADyC70BAABYH0P//////8g3AAAEQwQA4A0OCr0BAABYH0P//////8g3AAAEQwQAF0iSNQAAAAABAAAAAAAAAAAAAAAAAAAAyDcAACG9AQBMm8ZC/n8AAAEAAAAAAAAAcb6WNf5/AADgwBwmLQAAAADAHCYAAAAA0GaKG70BAADzxMvf/X8AAAAAAAAAAAAAWB8EQwAAAACZtBwmLQAAAHQb/kP+fwAA4A0OCr0BAAADN8TfZHYACAAAAAAlAAAADAAAAAIAAAAWAAAADAAAABgAAAASAAAADAAAAAEAAAAYAAAADAAAAAAAAAJUAAAAnAAAAPUCAAAABAAAewMAABsEAAACAAAAAAAAAAAAAAAAAAAAAAAAAA0AAABMAAAAAAAAAAAAAAAAAAAA//////////9oAAAAUABhAGMAawBlAHQAIABFAG4AZwBpAG4AZQAAAAwAAAAMAAAACgAAAAsAAAAMAAAACAAAAAUAAAALAAAADQAAAAsAAAAGAAAADAAAAAwAAAAlAAAADAAAAA0AAIAoAAAADAAAAAIAAAAiAAAADAAAAP////9GAAAA1AAAAMgAAABFTUYrKkAAACQAAAAYAAAAAADwQgAAAAAAAAAAAADwQvlCPUQfs4JEKkAAACQAAAAYAAAAAACAPwAAAAAAAAAAAACAPwAAAAAAAAAAKkAAACQAAAAYAAAAAACAPwAAAAAAAAAAAACAPwAAAAAAAAAAKkAAACQAAAAYAAAAAACAPwAAAAAAAAAAAACAPwAAAAAAAAAAJkAAABAAAAAEAAAAAAAAAAhAGQQYAAAADAAAAAIQwNsAAAAAAwAAEDRAGQAMAAAAAAAAACEAAAAIAAAAYgAAAAwAAAABAAAATAAAAGQAAACXAAAAIwAAAMIDAABdBAAAlwAAACMAAAAsAwAAOwQAACkAqgAAAAAAAAAAAAAAgD8AAAAAAAAAAAAAgD8AAAAAAAAAAAAAAAAAAAAAAAAAAAAAAAAAAAAAAAAAACIAAAAMAAAA/////0YAAAAcAAAAEAAAAEVNRisCQAAADAAAAAAAAAAOAAAAFAAAAAAAAAAQAAAAFAAAAA=="/>
                    <pic:cNvPicPr>
                      <a:picLocks noChangeAspect="1" noChangeArrowheads="1"/>
                    </pic:cNvPicPr>
                  </pic:nvPicPr>
                  <pic:blipFill>
                    <a:blip r:embed="rId11"/>
                    <a:stretch>
                      <a:fillRect/>
                    </a:stretch>
                  </pic:blipFill>
                  <pic:spPr bwMode="auto">
                    <a:xfrm>
                      <a:off x="0" y="0"/>
                      <a:ext cx="5334000" cy="6143426"/>
                    </a:xfrm>
                    <a:prstGeom prst="rect">
                      <a:avLst/>
                    </a:prstGeom>
                    <a:noFill/>
                    <a:ln w="9525">
                      <a:noFill/>
                      <a:headEnd/>
                      <a:tailEnd/>
                    </a:ln>
                  </pic:spPr>
                </pic:pic>
              </a:graphicData>
            </a:graphic>
          </wp:inline>
        </w:drawing>
      </w:r>
    </w:p>
    <w:p w14:paraId="1BBA335E" w14:textId="77777777" w:rsidR="00191BDD" w:rsidRPr="00191BDD" w:rsidRDefault="00191BDD" w:rsidP="00191BDD">
      <w:pPr>
        <w:pStyle w:val="BodyText"/>
      </w:pPr>
      <w:r w:rsidRPr="003D5825">
        <w:t>Figure 1.</w:t>
      </w:r>
      <w:r>
        <w:t>5</w:t>
      </w:r>
      <w:r w:rsidRPr="003D5825">
        <w:tab/>
      </w:r>
      <w:r>
        <w:t>SDN Architecture</w:t>
      </w:r>
    </w:p>
    <w:p w14:paraId="51516FF2" w14:textId="77777777" w:rsidR="00191BDD" w:rsidRDefault="00191BDD" w:rsidP="00191BDD">
      <w:pPr>
        <w:pStyle w:val="BodyText"/>
      </w:pPr>
      <w:r>
        <w:t>The figure illustrates SDN architecture layers:</w:t>
      </w:r>
    </w:p>
    <w:p w14:paraId="3C4065BD" w14:textId="77777777" w:rsidR="00191BDD" w:rsidRDefault="00191BDD">
      <w:pPr>
        <w:pStyle w:val="BodyText"/>
      </w:pPr>
    </w:p>
    <w:p w14:paraId="0D8BE0CD" w14:textId="77777777" w:rsidR="005E32D4" w:rsidRPr="00905665" w:rsidRDefault="00F82A0C">
      <w:pPr>
        <w:numPr>
          <w:ilvl w:val="0"/>
          <w:numId w:val="6"/>
        </w:numPr>
        <w:rPr>
          <w:bCs/>
        </w:rPr>
      </w:pPr>
      <w:r w:rsidRPr="0009100C">
        <w:rPr>
          <w:bCs/>
        </w:rPr>
        <w:lastRenderedPageBreak/>
        <w:t>Application Layer</w:t>
      </w:r>
      <w:r w:rsidRPr="00F82A0C">
        <w:rPr>
          <w:bCs/>
        </w:rPr>
        <w:t>: This layer contains all the application</w:t>
      </w:r>
      <w:r w:rsidR="00191BDD">
        <w:rPr>
          <w:bCs/>
        </w:rPr>
        <w:t>s</w:t>
      </w:r>
      <w:r w:rsidRPr="00F82A0C">
        <w:rPr>
          <w:bCs/>
        </w:rPr>
        <w:t xml:space="preserve"> provided by the SDN solution. </w:t>
      </w:r>
      <w:proofErr w:type="gramStart"/>
      <w:r w:rsidRPr="00F82A0C">
        <w:rPr>
          <w:bCs/>
        </w:rPr>
        <w:t>Generally</w:t>
      </w:r>
      <w:proofErr w:type="gramEnd"/>
      <w:r w:rsidRPr="00F82A0C">
        <w:rPr>
          <w:bCs/>
        </w:rPr>
        <w:t xml:space="preserve"> a Web GUI dashboard is the first application provided to SDN users. Other common applications are </w:t>
      </w:r>
      <w:r w:rsidR="00191BDD">
        <w:rPr>
          <w:bCs/>
        </w:rPr>
        <w:t>n</w:t>
      </w:r>
      <w:r w:rsidR="00191BDD" w:rsidRPr="00F82A0C">
        <w:rPr>
          <w:bCs/>
        </w:rPr>
        <w:t xml:space="preserve">etwork </w:t>
      </w:r>
      <w:r w:rsidRPr="00F82A0C">
        <w:rPr>
          <w:bCs/>
        </w:rPr>
        <w:t xml:space="preserve">infrastructure interconnection interfaces allowing the SDN solution to be plugged </w:t>
      </w:r>
      <w:r w:rsidR="00191BDD">
        <w:rPr>
          <w:bCs/>
        </w:rPr>
        <w:t>in</w:t>
      </w:r>
      <w:r w:rsidRPr="00F82A0C">
        <w:rPr>
          <w:bCs/>
        </w:rPr>
        <w:t xml:space="preserve">to a </w:t>
      </w:r>
      <w:r w:rsidR="00191BDD">
        <w:rPr>
          <w:bCs/>
        </w:rPr>
        <w:t>c</w:t>
      </w:r>
      <w:r w:rsidR="00191BDD" w:rsidRPr="00F82A0C">
        <w:rPr>
          <w:bCs/>
        </w:rPr>
        <w:t xml:space="preserve">loud </w:t>
      </w:r>
      <w:r w:rsidR="00191BDD">
        <w:rPr>
          <w:bCs/>
        </w:rPr>
        <w:t>i</w:t>
      </w:r>
      <w:r w:rsidR="00191BDD" w:rsidRPr="00F82A0C">
        <w:rPr>
          <w:bCs/>
        </w:rPr>
        <w:t xml:space="preserve">nfrastructure </w:t>
      </w:r>
      <w:r w:rsidRPr="00F82A0C">
        <w:rPr>
          <w:bCs/>
        </w:rPr>
        <w:t xml:space="preserve">or a </w:t>
      </w:r>
      <w:r w:rsidR="00191BDD">
        <w:rPr>
          <w:bCs/>
        </w:rPr>
        <w:t>c</w:t>
      </w:r>
      <w:r w:rsidR="00191BDD" w:rsidRPr="00F82A0C">
        <w:rPr>
          <w:bCs/>
        </w:rPr>
        <w:t xml:space="preserve">ontainer </w:t>
      </w:r>
      <w:r w:rsidRPr="00077413">
        <w:rPr>
          <w:bCs/>
        </w:rPr>
        <w:t>orchestrator.</w:t>
      </w:r>
    </w:p>
    <w:p w14:paraId="4A3BC37B" w14:textId="77777777" w:rsidR="005E32D4" w:rsidRPr="00077413" w:rsidRDefault="00F82A0C">
      <w:pPr>
        <w:numPr>
          <w:ilvl w:val="0"/>
          <w:numId w:val="6"/>
        </w:numPr>
        <w:rPr>
          <w:bCs/>
        </w:rPr>
      </w:pPr>
      <w:r w:rsidRPr="0009100C">
        <w:rPr>
          <w:bCs/>
        </w:rPr>
        <w:t>Control Layer</w:t>
      </w:r>
      <w:r w:rsidRPr="00F82A0C">
        <w:rPr>
          <w:bCs/>
        </w:rPr>
        <w:t xml:space="preserve">: </w:t>
      </w:r>
      <w:r w:rsidR="00191BDD" w:rsidRPr="0009100C">
        <w:rPr>
          <w:bCs/>
        </w:rPr>
        <w:t>Th</w:t>
      </w:r>
      <w:r w:rsidR="00191BDD">
        <w:rPr>
          <w:bCs/>
        </w:rPr>
        <w:t>e</w:t>
      </w:r>
      <w:r w:rsidR="00191BDD" w:rsidRPr="00F82A0C">
        <w:rPr>
          <w:bCs/>
        </w:rPr>
        <w:t xml:space="preserve"> </w:t>
      </w:r>
      <w:r w:rsidRPr="00F82A0C">
        <w:rPr>
          <w:bCs/>
        </w:rPr>
        <w:t xml:space="preserve">layer containing the SDN controller. This is the most intelligent part of a SDN solution and has </w:t>
      </w:r>
      <w:r w:rsidR="00191BDD">
        <w:rPr>
          <w:bCs/>
        </w:rPr>
        <w:t>a</w:t>
      </w:r>
      <w:r w:rsidR="00191BDD" w:rsidRPr="00F82A0C">
        <w:rPr>
          <w:bCs/>
        </w:rPr>
        <w:t xml:space="preserve"> </w:t>
      </w:r>
      <w:r w:rsidRPr="00F82A0C">
        <w:rPr>
          <w:bCs/>
        </w:rPr>
        <w:t>global view of the whole network. The SDN controller is made up of:</w:t>
      </w:r>
    </w:p>
    <w:p w14:paraId="71C7298F" w14:textId="77777777" w:rsidR="005E32D4" w:rsidRPr="00077413" w:rsidRDefault="00191BDD">
      <w:pPr>
        <w:numPr>
          <w:ilvl w:val="1"/>
          <w:numId w:val="7"/>
        </w:numPr>
        <w:rPr>
          <w:bCs/>
        </w:rPr>
      </w:pPr>
      <w:r>
        <w:rPr>
          <w:bCs/>
        </w:rPr>
        <w:t>T</w:t>
      </w:r>
      <w:r w:rsidRPr="00F82A0C">
        <w:rPr>
          <w:bCs/>
        </w:rPr>
        <w:t xml:space="preserve">he </w:t>
      </w:r>
      <w:r w:rsidR="00F82A0C" w:rsidRPr="00F82A0C">
        <w:rPr>
          <w:bCs/>
        </w:rPr>
        <w:t xml:space="preserve">SDN engine, which contains SDN </w:t>
      </w:r>
      <w:r>
        <w:rPr>
          <w:bCs/>
        </w:rPr>
        <w:t>c</w:t>
      </w:r>
      <w:r w:rsidRPr="00F82A0C">
        <w:rPr>
          <w:bCs/>
        </w:rPr>
        <w:t xml:space="preserve">ontrol </w:t>
      </w:r>
      <w:r>
        <w:rPr>
          <w:bCs/>
        </w:rPr>
        <w:t>l</w:t>
      </w:r>
      <w:r w:rsidRPr="00F82A0C">
        <w:rPr>
          <w:bCs/>
        </w:rPr>
        <w:t xml:space="preserve">ogic </w:t>
      </w:r>
      <w:r w:rsidR="00F82A0C" w:rsidRPr="00F82A0C">
        <w:rPr>
          <w:bCs/>
        </w:rPr>
        <w:t>and databases to store the state and configuration of the network.</w:t>
      </w:r>
    </w:p>
    <w:p w14:paraId="00925807" w14:textId="77777777" w:rsidR="005E32D4" w:rsidRPr="00F82A0C" w:rsidRDefault="00F82A0C">
      <w:pPr>
        <w:numPr>
          <w:ilvl w:val="1"/>
          <w:numId w:val="7"/>
        </w:numPr>
        <w:rPr>
          <w:bCs/>
        </w:rPr>
      </w:pPr>
      <w:r w:rsidRPr="00905665">
        <w:rPr>
          <w:bCs/>
        </w:rPr>
        <w:t>Southbound</w:t>
      </w:r>
      <w:r w:rsidRPr="0009100C">
        <w:rPr>
          <w:bCs/>
        </w:rPr>
        <w:t xml:space="preserve"> interfaces, which are used to communicate with the SDN network nodes. Some of the most commonly used southbound interface protocols are OpenFlow, XMPP</w:t>
      </w:r>
      <w:r w:rsidR="00191BDD">
        <w:rPr>
          <w:bCs/>
        </w:rPr>
        <w:t>,</w:t>
      </w:r>
      <w:r w:rsidRPr="00F82A0C">
        <w:rPr>
          <w:bCs/>
        </w:rPr>
        <w:t xml:space="preserve"> and OVSDB.</w:t>
      </w:r>
    </w:p>
    <w:p w14:paraId="0947A870" w14:textId="77777777" w:rsidR="005E32D4" w:rsidRPr="00F82A0C" w:rsidRDefault="00F82A0C">
      <w:pPr>
        <w:numPr>
          <w:ilvl w:val="1"/>
          <w:numId w:val="7"/>
        </w:numPr>
        <w:rPr>
          <w:bCs/>
        </w:rPr>
      </w:pPr>
      <w:r w:rsidRPr="00F82A0C">
        <w:rPr>
          <w:bCs/>
        </w:rPr>
        <w:t>Northbound</w:t>
      </w:r>
      <w:r w:rsidRPr="0009100C">
        <w:rPr>
          <w:bCs/>
        </w:rPr>
        <w:t xml:space="preserve"> interfaces, which are used to expose services provided by the infrastructure layer </w:t>
      </w:r>
      <w:r w:rsidR="00191BDD">
        <w:rPr>
          <w:bCs/>
        </w:rPr>
        <w:t>‘</w:t>
      </w:r>
      <w:r w:rsidRPr="00F82A0C">
        <w:rPr>
          <w:bCs/>
        </w:rPr>
        <w:t>upwards</w:t>
      </w:r>
      <w:r w:rsidR="00191BDD">
        <w:rPr>
          <w:bCs/>
        </w:rPr>
        <w:t>’</w:t>
      </w:r>
      <w:r w:rsidR="00191BDD" w:rsidRPr="00F82A0C">
        <w:rPr>
          <w:bCs/>
        </w:rPr>
        <w:t xml:space="preserve"> </w:t>
      </w:r>
      <w:r w:rsidRPr="00F82A0C">
        <w:rPr>
          <w:bCs/>
        </w:rPr>
        <w:t>to the SDN applications. The most commonly used northbound interface protocol is HTTP/REST.</w:t>
      </w:r>
    </w:p>
    <w:p w14:paraId="1D158464" w14:textId="77777777" w:rsidR="005E32D4" w:rsidRDefault="00F82A0C">
      <w:pPr>
        <w:numPr>
          <w:ilvl w:val="0"/>
          <w:numId w:val="6"/>
        </w:numPr>
      </w:pPr>
      <w:r w:rsidRPr="0009100C">
        <w:rPr>
          <w:bCs/>
        </w:rPr>
        <w:t>Infrastructure Layer</w:t>
      </w:r>
      <w:r w:rsidRPr="00F82A0C">
        <w:rPr>
          <w:bCs/>
        </w:rPr>
        <w:t xml:space="preserve">: This layer consists of the SDN network nodes. This is the work </w:t>
      </w:r>
      <w:r w:rsidR="00191BDD">
        <w:rPr>
          <w:bCs/>
        </w:rPr>
        <w:t>horse</w:t>
      </w:r>
      <w:r w:rsidR="00191BDD" w:rsidRPr="00F82A0C">
        <w:rPr>
          <w:bCs/>
        </w:rPr>
        <w:t xml:space="preserve"> </w:t>
      </w:r>
      <w:r w:rsidRPr="00F82A0C">
        <w:rPr>
          <w:bCs/>
        </w:rPr>
        <w:t>of a SDN solution</w:t>
      </w:r>
      <w:r w:rsidR="00191BDD">
        <w:t xml:space="preserve">, and </w:t>
      </w:r>
      <w:r>
        <w:t>SDN network nodes can be either physical or virtual. Typically, each SDN node</w:t>
      </w:r>
      <w:r w:rsidR="00191BDD">
        <w:t xml:space="preserve"> is composed of</w:t>
      </w:r>
      <w:r>
        <w:t>:</w:t>
      </w:r>
    </w:p>
    <w:p w14:paraId="5D84BC0B" w14:textId="77777777" w:rsidR="005E32D4" w:rsidRDefault="00F82A0C">
      <w:pPr>
        <w:numPr>
          <w:ilvl w:val="1"/>
          <w:numId w:val="8"/>
        </w:numPr>
      </w:pPr>
      <w:r>
        <w:t>A SDN agent: which is handling the communication between each SDN network node and the SDN controller.</w:t>
      </w:r>
    </w:p>
    <w:p w14:paraId="482ECDAC" w14:textId="77777777" w:rsidR="005E32D4" w:rsidRDefault="00F82A0C">
      <w:pPr>
        <w:numPr>
          <w:ilvl w:val="1"/>
          <w:numId w:val="8"/>
        </w:numPr>
      </w:pPr>
      <w:r>
        <w:t>A flow/routing table built by the SDN Agent.</w:t>
      </w:r>
    </w:p>
    <w:p w14:paraId="46950F35" w14:textId="77777777" w:rsidR="005E32D4" w:rsidRDefault="00F82A0C">
      <w:pPr>
        <w:numPr>
          <w:ilvl w:val="1"/>
          <w:numId w:val="8"/>
        </w:numPr>
      </w:pPr>
      <w:r>
        <w:t>A forwarding plane engine</w:t>
      </w:r>
    </w:p>
    <w:p w14:paraId="5F754848" w14:textId="77777777" w:rsidR="005E32D4" w:rsidRDefault="00191BDD">
      <w:pPr>
        <w:pStyle w:val="Heading2"/>
      </w:pPr>
      <w:bookmarkStart w:id="41" w:name="X9b4b5938f061079dc44ff206bc80be65a21a310"/>
      <w:r>
        <w:t>P</w:t>
      </w:r>
      <w:r w:rsidR="00F82A0C">
        <w:t>rimary changes between SDN and traditional networking</w:t>
      </w:r>
      <w:bookmarkEnd w:id="41"/>
    </w:p>
    <w:p w14:paraId="3162DECE" w14:textId="77777777" w:rsidR="005E32D4" w:rsidRDefault="00F82A0C">
      <w:pPr>
        <w:pStyle w:val="FirstParagraph"/>
      </w:pPr>
      <w:r>
        <w:t xml:space="preserve">In a traditional infrastructure, the route calculation is made on each individual router. Each router needs to run one or several routing protocols, through which it exchanges routes with the rest routers in the network, and eventually, based on the route information learned, each router assumes it gains enough knowledge about the network in order to make the forwarding decision. From the network perspective, the control plane is distributed in each individual router, and the </w:t>
      </w:r>
      <w:proofErr w:type="gramStart"/>
      <w:r>
        <w:t>end to end</w:t>
      </w:r>
      <w:proofErr w:type="gramEnd"/>
      <w:r>
        <w:t xml:space="preserve"> routing path is the result of all decisions made by the control plane located on each router.</w:t>
      </w:r>
    </w:p>
    <w:p w14:paraId="390A46D9" w14:textId="77777777" w:rsidR="005E32D4" w:rsidRDefault="00F82A0C">
      <w:pPr>
        <w:pStyle w:val="BodyText"/>
      </w:pPr>
      <w:r>
        <w:t>The control plane on a router might look like Figure 1.6.</w:t>
      </w:r>
    </w:p>
    <w:p w14:paraId="5A4CCDA5" w14:textId="77777777" w:rsidR="005E32D4" w:rsidRDefault="00F82A0C">
      <w:pPr>
        <w:pStyle w:val="BodyText"/>
      </w:pPr>
      <w:r>
        <w:rPr>
          <w:noProof/>
        </w:rPr>
        <w:lastRenderedPageBreak/>
        <w:drawing>
          <wp:inline distT="0" distB="0" distL="0" distR="0" wp14:anchorId="509CE62B" wp14:editId="2E36D06A">
            <wp:extent cx="4565514" cy="6593983"/>
            <wp:effectExtent l="0" t="0" r="0" b="0"/>
            <wp:docPr id="6"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BgAAAMECAAD6AwAAAAAAAAAAAABXMQAAjUcAACBFTUYAAAEAlHwKAHsOAAADAAAAAAAAAAAAAAAAAAAAgAcAADgEAABYAQAAwQAAAAAAAAAAAAAAAAAAAMA/BQDo8QIARgAAACwAAAAgAAAARU1GKwFAAQAcAAAAEAAAAAIQwNsBAAAAeAAAAHgAAABGAAAAkAAAAIQAAABFTUYrMEACABAAAAAEAAAAAACAPypAAAAkAAAAGAAAAAAAgD8AAAAAAAAAAAAAgD8AAAAAAAAAADJAAAEcAAAAEAAAAAAAAAAAAAAAAIAwRABAgEQqQAAAJAAAABgAAAAAAIA/AAAAAAAAAAAAAIA/AAAAAAAAAAAEQAAADAAAAAAAAAAhAAAACAAAAEsAAABAAAAAMAAAAAUAAAAgAAAAAQAAAAEAAAAQAAAAAAAAAAAAAADCAgAAAgQAAAAAAAAAAAAAwgIAAAIEAAAiAAAADAAAAP////9GAAAAOAEAACwBAABFTUYrJUAAABAAAAAEAAAAAAAAAB9AAwAMAAAAAAAAACJABAAMAAAAAAAAAB5ACQAMAAAAAAAAACFABwAMAAAAAAAAACpAAAAkAAAAGAAAAAAA8EIAAAAAAAAAAAAA8EIAACBAuJlxRAhAAAO0AAAAqAAAAAIQwNsRAAAAAAAAAMjj8T0AAAAAXC63QAAAAAC6RLlAAACQJev1ukBxmFi96/W6QMjj8b3r9bpALpfrwOv1ukCMre3AukS5QL1e78BcLrdAvV7vwMjj8T29Xu/AcZhYPb1e78AAAEAljK3twAAA4CUul+vAAAAAAMjj8b0AAAAmcZhYvXGYWD0AANilyOPxPQAAcKYAAQMDAwEDAwMBAwMDAQMDgwAAABRAAIAQAAAABAAAAPLy8v8hAAAACAAAAGIAAAAMAAAAAQAAACQAAAAkAAAAAACAPQAAAAAAAAAAAACAPQAAAAAAAAAAAgAAACcAAAAYAAAAAQAAAAAAAADy8vIAAAAAACUAAAAMAAAAAQAAABMAAAAMAAAAAQAAADsAAAAIAAAAGwAAABAAAAADAQAAXzwAADYAAAAQAAAADysAAF88AABYAAAAKAAAAAAAAAAAAAAA//////////8DAAAAjStfPPIr+TvyK3w7NgAAABAAAADyKwAAJwUAAFgAAAAoAAAAAAAAAAAAAAD//////////wMAAADyK6oEjStFBA8rRQQ2AAAAEAAAAAMBAABFBAAAWAAAACgAAAAAAAAAAAAAAP//////////AwAAAIYARQQgAKoEIAAnBTYAAAAQAAAAIAAAAHw7AABYAAAAKAAAAAAAAAAAAAAA//////////8DAAAAIAD5O4YAXzwDAV88PQAAAAgAAAA8AAAACAAAAD4AAAAYAAAAAgAAAEQAAADAAgAAxg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uJlxRAhAAQI8AAAAMAAAAAIQwNsAAAAAjgAAAAAAAACrqio8AgAAAAIAAAACAAAAAAAAAAIQwNsAAAAAAAAA/xVAAAAQAAAABAAAAAEAAAAkAAAAJAAAAAAAgD0AAAAAAAAAAAAAgD0AAAAAAAAAAAIAAABfAAAAOAAAAAIAAAA4AAAAAAAAADgAAAAAAAAAAAABABQAAAAAAAAAAAAAAAAAAAAAAAAAAAAAACUAAAAMAAAAAgAAACUAAAAMAAAABQAAgDsAAAAIAAAAGwAAABAAAAADAQAAXzwAADYAAAAQAAAADysAAF88AABYAAAAKAAAAAAAAAAAAAAA//////////8DAAAAjStfPPIr+TvyK3w7NgAAABAAAADyKwAAJwUAAFgAAAAoAAAAAAAAAAAAAAD//////////wMAAADyK6oEjStFBA8rRQQ2AAAAEAAAAAMBAABFBAAAWAAAACgAAAAAAAAAAAAAAP//////////AwAAAIYARQQgAKoEIAAnBTYAAAAQAAAAIAAAAHw7AABYAAAAKAAAAAAAAAAAAAAA//////////8DAAAAIAD5O4YAXzwDAV88PQAAAAgAAAA8AAAACAAAAEAAAAAYAAAAAAAAAEIAAADBAgAAyAMAAC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YtA1EwDQ8RAhAAQI8AAAAMAAAAAIQwNsAAAAAjgAAAAAAAAAAAIA9AgAAAAIAAAACAAAAAAAAAAIQwNsAAAAAPz8//whAAAMsAAAAIAAAAAIQwNsCAAAAAAAAAAAAAAAAAAAALpdLPwAAAAAAAQMDFUAAABAAAAAEAAAAAQAAACQAAAAkAAAAAACAPQAAAAAAAAAAAACAPQAAAAAAAAAAAgAAAF8AAAA4AAAAAgAAADgAAAAAAAAAOAAAAAAAAAAAAAEAeAAAAAAAAAA/Pz8AAAAAAAAAAAAAAAAAJQAAAAwAAAACAAAAJQAAAAwAAAAFAACAVwAAACQAAAAxAgAA6wIAADwCAABVAwAAAgAAAGYjBi9mI/00JQAAAAwAAAAHAACAJQAAAAwAAAAA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pVb4ENFd29ECEAAA7QAAACoAAAAAhDA2xEAAAAAAAAAyOPxPQAAAAC02ew/AAAAAC0z9T8AAJAl8ff7P3GYWL3x9/s/yOPxvfD3+z9QLle/8Pf7P0LhZ78sM/U/yWp1v7TZ7D/JanW/yOPxPclqdb9xmFg9yWp1vwAAQCVC4We/AADgJVAuV78AAAAAyOPxvQAAACZxmFi9cZhYPQAA2KXI4/E9AABwpgABAwMDAQMDAwEDAwMBAwODAAAAFEAAgBAAAAAEAAAA/////ygAAAAMAAAAAQAAACQAAAAkAAAAAACAPQAAAAAAAAAAAACAPQAAAAAAAAAAAgAAACcAAAAYAAAAAQAAAAAAAAD///8AAAAAACUAAAAMAAAAAQAAABMAAAAMAAAAAQAAADsAAAAIAAAAGwAAABAAAADnHAAA1jsAADYAAAAQAAAA5SkAANY7AABYAAAAKAAAAAAAAAAAAAAA//////////8DAAAAYirWO8cqcTvHKvQ6NgAAABAAAADHKgAAiDUAAFgAAAAoAAAAAAAAAAAAAAD//////////wMAAADHKgs1YiqmNOUppjQ2AAAAEAAAAOccAACmNAAAWAAAACgAAAAAAAAAAAAAAP//////////AwAAAGkcpjQEHAs1BByINTYAAAAQAAAABBwAAPQ6AABYAAAAKAAAAAAAAAAAAAAA//////////8DAAAABBxxO2kc1jvnHNY7PQAAAAgAAAA8AAAACAAAAD4AAAAYAAAAwAEAAEoDAACtAgAAvg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VW+BDRXdvRAhAAQI8AAAAMAAAAAIQwNsAAAAAjgAAAAAAAACrqio8AgAAAAIAAAACAAAAAAAAAAIQwNsAAAAAAAAA/xVAAAAQAAAABAAAAAEAAAAkAAAAJAAAAAAAgD0AAAAAAAAAAAAAgD0AAAAAAAAAAAIAAABfAAAAOAAAAAIAAAA4AAAAAAAAADgAAAAAAAAAAAABABQAAAAAAAAAAAAAAAAAAAAAAAAAAAAAACUAAAAMAAAAAgAAACUAAAAMAAAABQAAgDsAAAAIAAAAGwAAABAAAADnHAAA1jsAADYAAAAQAAAA5SkAANY7AABYAAAAKAAAAAAAAAAAAAAA//////////8DAAAAYirWO8cqcTvHKvQ6NgAAABAAAADHKgAAiDUAAFgAAAAoAAAAAAAAAAAAAAD//////////wMAAADHKgs1YiqmNOUppjQ2AAAAEAAAAOccAACmNAAAWAAAACgAAAAAAAAAAAAAAP//////////AwAAAGkcpjQEHAs1BByINTYAAAAQAAAABBwAAPQ6AABYAAAAKAAAAAAAAAAAAAAA//////////8DAAAABBxxO2kc1jvnHNY7PQAAAAgAAAA8AAAACAAAAEAAAAAYAAAAvgEAAEgDAACvAgAAvwMAACUAAAAMAAAABwAAgCUAAAAMAAAAAAAAgCQAAAAkAAAAAACAQQAAAAAAAAAAAACAQQAAAAAAAAAAAgAAACgAAAAMAAAAAgAAAEYAAADwAAAA5AAAAEVNRisqQAAAJAAAABgAAAAAAIA/AAAAAAAAAAAAAIA/AAAAAAAAAAAqQAAAJAAAABgAAAAAAIA/AAAAAAAAAAAAAIA/AAAAAAAAAAAmQAAAEAAAAAQAAAAAAAAAJUAAABAAAAAEAAAAAAAAAB9AAwAMAAAAAAAAACJABAAMAAAAAAAAAB5ACQAMAAAAAAAAACFABwAMAAAAAAAAACpAAAAkAAAAGAAAAAAA8EIAAAAAAAAAAAAA8EK97+dDXwRmRApAAIAkAAAAGAAAAPPu2/8BAAAAAAAAAEai2L6PCjc/RqLYPigAAAAMAAAAAQAAACQAAAAkAAAAAACAPQAAAAAAAAAAAACAPQAAAAAAAAAAAgAAACcAAAAYAAAAAQAAAAAAAADb7vMAAAAAACUAAAAMAAAAAQAAACUAAAAMAAAACAAAgFYAAAAwAAAAzwEAAGQDAAAmAgAAmAMAAAUAAAD2HE029hx6OVMiejlTIk029hxNN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97+dDXwRmRAhAAQI8AAAAMAAAAAIQwNsAAAAAjgAAAAAAAACrqio8AgAAAAIAAAACAAAAAAAAAAIQwNsAAAAAAAAA/whAAANIAAAAPAAAAAIQwNsFAAAAAAAAAAAAAAAAAAAAjwo3PwAAAACPCjc/RqLYvgAAAABGoti+AAAAAAAAAAAAAQEBgQEDAxVAAAAQAAAABAAAAAEAAAAkAAAAJAAAAAAAgD0AAAAAAAAAAAAAgD0AAAAAAAAAAAIAAABfAAAAOAAAAAIAAAA4AAAAAAAAADgAAAAAAAAAAAABABQAAAAAAAAAAAAAAAAAAAAAAAAAAAAAACUAAAAMAAAAAgAAACUAAAAMAAAABQAAgFYAAAAwAAAAzQEAAGMDAAAnAgAAmgMAAAUAAAD2HHo5UyJ6OVMiTTb2HE029hx6O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E7/VDOnhhRARAAAAMAAAAAAAAACEAAAAIAAAAHAAAAAgAAABLAAAAQAAAADAAAAAFAAAAIAAAAAEAAAABAAAAEAAAAAAAAAAAAAAAwgIAAAIEAAAAAAAAAAAAAMICAAACBAAAJAAAACQAAAAAAIA/AAAAAAAAAAAAAIA/BO/1Qzp4YUQCAAAADAAAABAAAAAAAAAAAAAAAAoAAAAQAAAAAAAAAAAAAABSAAAAcAEAAAIAAADp////AAAAAAAAAAAAAAAAvAIAAAAAAAAEAAUiQwBhAGwAaQBiAHIAaQAAAP5/AAAAAAAAAAAAAFC/T8L1AAAAAgAAAAAAAAAAAAAAAAAAAAAOfwdUAgAAIAAAAAAAAAAAAAAAAAAAAAAAAAAAAAAAUMFPwvUAAAAJAAAAAAAAAHDAT8L1AAAAIG0uB1QCAAAw238RVAIAABH81UT+fwAAMNt/EVQCAAAAAEQAVAIAAKcjNv//////cDAAAAQ2BADgDREAVAIAAKcjNv//////cDAAAAQ2BAAXSJI1AAAAAAEAAAAAAAAAAAAAAAAAAABwMAAAIWEBAEybxkL+fwAAAQAAAAAAAABxvpY1/n8AAFDBT8L1AAAAcMBPwgAAAAAgbS4HVAIAAPPEy9/9fwAAAAAAAAAAAACnIwQ2AAAAAAm1T8L1AAAAdBv+Q/5/AADgDREAVAIAAAM3xN9kdgAIAAAAACUAAAAMAAAAAgAAABYAAAAMAAAAGAAAABIAAAAMAAAAAQAAABgAAAAMAAAAAAAAAlQAAABgAAAA7AEAAHADAAAJAgAAiwMAAAIAAAAAAAAAAAAAAAAAAAAAAAAAAwAAAEwAAAAAAAAAAAAAAAAAAAD//////////1QAAABGAEkAQgAAAAsAAAAGAAAADQAAACUAAAAMAAAADQAAgCgAAAAMAAAAAgAAACIAAAAMAAAA/////0YAAAA4AQAALAEAAEVNRisqQAAAJAAAABgAAAAAAPBCAAAAAAAAAAAAAPBCBO/1Qzp4YU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UnRBENi9mRApAAIAkAAAAGAAAAPPu2/8BAAAAAAAAAEai2L6PCjc/RqLYPiEAAAAIAAAAYgAAAAwAAAABAAAAJAAAACQAAAAAAIA9AAAAAAAAAAAAAIA9AAAAAAAAAAACAAAAJQAAAAwAAAABAAAAJQAAAAwAAAAIAACAVgAAADAAAABCAgAAZQMAAJgCAACZAwAABQAAACAkWDYgJIQ5fSmEOX0pWDYgJFg2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SdEEQ2L2ZECEABAjwAAAAwAAAAAhDA2wAAAACOAAAAAAAAAKuqKjwCAAAAAgAAAAIAAAAAAAAAAhDA2wAAAAAAAAD/CEAAA0gAAAA8AAAAAhDA2wUAAAAAAAAAAAAAAAAAAACPCjc/AAAAAI8KNz9Goti+AAAAAEai2L4AAAAAAAAAAAABAQGBAQMDFUAAABAAAAAEAAAAAQAAACQAAAAkAAAAAACAPQAAAAAAAAAAAACAPQAAAAAAAAAAAgAAAF8AAAA4AAAAAgAAADgAAAAAAAAAOAAAAAAAAAAAAAEAFAAAAAAAAAAAAAAAAAAAAAAAAAAAAAAAJQAAAAwAAAACAAAAJQAAAAwAAAAFAACAVgAAADAAAABAAgAAYwMAAJoCAACaAwAABQAAACAkhDl9KYQ5fSlYNiAkWDYgJIQ5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7xhFkQRo2FEBEAAAAwAAAAAAAAAIQAAAAgAAAAcAAAACAAAAEsAAABAAAAAMAAAAAUAAAAgAAAAAQAAAAEAAAAQAAAAAAAAAAAAAADCAgAAAgQAAAAAAAAAAAAAwgIAAAIEAAAkAAAAJAAAAAAAgD8AAAAAAAAAAAAAgD+8YRZEEaNhRAIAAAAMAAAAEAAAAAAAAAAAAAAACgAAABAAAAAAAAAAAAAAAFIAAABwAQAAAgAAAOn///8AAAAAAAAAAAAAAAC8AgAAAAAAAAQABSJDAGEAbABpAGIAcgBpAAAA/n8AAAAAAAAAAAAAUL9PwvUAAAACAAAAAAAAAAAAAAAAAAAAh4gIPAAAAAAAAAAAAAAAAAAAAAAAAAAAAAAAAAAAAABQwU/C9QAAAAkAAAAAAAAAcMBPwvUAAAAgbS4HVAIAADDbfxFUAgAAEfzVRP5/AAAw238RVAIAAAAARABUAgAAvBPl//////9wMAAABOUEAIANEQBUAgAAvBPl//////9wMAAABOUEABdIkjUAAAAAAQAAAAAAAAAAAAAAAAAAAHAwAAAhYQEATJvGQv5/AAABAAAAAAAAAHG+ljX+fwAAUMFPwvUAAABwwE/CAAAAACBtLgdUAgAA88TL3/1/AAAAAAAAAAAAALwTBOUAAAAACbVPwvUAAAB0G/5D/n8AAIANEQBUAgAAAzfE32R2AAgAAAAAJQAAAAwAAAACAAAAFgAAAAwAAAAYAAAAEgAAAAwAAAABAAAAGAAAAAwAAAAAAAACVAAAAGQAAABaAgAAcQMAAIECAACMAwAAAgAAAAAAAAAAAAAAAAAAAAAAAAAEAAAATAAAAAAAAAAAAAAAAAAAAP//////////VAAAAEwARgBJAEIACgAAAAsAAAAGAAAADQAAACUAAAAMAAAADQAAgCgAAAAMAAAAAgAAACIAAAAMAAAA/////0YAAABwHwAAZB8AAEVNRisqQAAAJAAAABgAAAAAAPBCAAAAAAAAAAAAAPBCvGEWRBGjYU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lEM+pDRXdvRCtAAAAMAAAAAAAAAB5ABgAMAAAAAAAAACFABQAMAAAAAAAAAB5ACQAMAAAAAAAAACpAAAAkAAAAGAAAAMCbCTkAAAAAAAAAAMCbCTlEM+pDRXdvRCFABwAMAAAAAAAAAAhAAAM8AAAAMAAAAAIQwNsEAAAAAAAAAAAAAAAAAAAAAMJiSAAAAAAAwmJIAA5iyAAA4boADmLIAAEBgTNAAAEMAAAAAAAAACRABAAMAAAAAAAAACpAAAAkAAAAGAAAAB3WUj8AAAAAAAAAAONJUj9EM+pD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1AEAAJ8DAADzAQ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AOpDAMBnRCQAAAAkAAAAVFVVPwAAAAAAAAAAo3FVPwAA6kMAwGdEBAAAAHMAAAAMAAAAAAAAAA0AAAAQAAAA1AEAAJ8DAABSAAAAcAEAAAIAAAAUAAAACQAAAAAAAAAAAAAAvAIAAAAAAAAHAgIiUwB5AHMAdABlAG0AAAAAAAAAAAAAAAAAAAAAAAAAAAAAAAAAAAAAAAAAAAAAAAAAAAAAAAAAAAAAAAAAAAAAAAAAAAAAAJB0VAIAAH8u1kT+fwAAAACQdFQCAAADAAAAAAAAALCMUwdUAgAAAMAAAAAAAABgtU/C9QAAACAAAAAAAAAAYLVPwvUAAABlAAAAAAAAAEBNpjX+fwAAMVBhSQAAAAAwBoARVAIAAAQAAAABAAAAAAAAAAQAAAAAAAAAAAAAACAAACD/////AAAAAP/////gAADgVAIAAAAAAAAAAAAARPPpQ0VXb0S8L/lDRVdvRAAAAAAAAAAAULhPwgAAAADA7H8RVAIAAAAAAAAAAAAAAAAAAAAAAAA9CNZE/n8AAAAARABUAgAAAABEAFQCAAAAAAAAAAAAANDs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I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9EM+pDFN9nRCpAAAAkAAAAGAAAAMCbCTkAAAAAAAAAAMCbCTlEM+pDRXdvRCRAAAAMAAAAAAAAACtAAAAMAAAAAAAAAB5ABgAMAAAAAAAAACFABQAMAAAAAAAAAAhABAQoAAAAHAAAAAIQwNsAAAAAAAAAEAAAAD8AAAA/AIAwRABAgEQ0QAQADAAAAAAAAAAeQAkADAAAAAAAAAAqQAAAJAAAABgAAADAmwk5AAAAAAAAAADAmwk5RDPqQ0V3b0QhQAcADAAAAAAAAAAqQAAAJAAAABgAAADAmwk5AAAAAAAAAADAmwk5RDPqQ0R3b0QqQAAAJAAAABgAAAAAAIA/AAAAAAAAAAAAAIA/AAAAAAAAAAAqQAAAJAAAABgAAAAAAIA/AAAAAAAAAAAAAIA/AAAAAAAAAAAmQAAAEAAAAAQAAAAAAAAAJUAAABAAAAAEAAAAAAAAAB9AAwAMAAAAAAAAACJABAAMAAAAAAAAAB5ACQAMAAAAAAAAACFABwAMAAAAAAAAACpAAAAkAAAAGAAAAMCbCTkAAAAAAAAAAMCbCTl8pgBERXdvRCtAAAAMAAAAAAAAAB5ABgAMAAAAAAAAACFABQAMAAAAAAAAAB5ACQAMAAAAAAAAACpAAAAkAAAAGAAAAMCbCTkAAAAAAAAAAMCbCTl8pgBERXdvRCFABwAMAAAAAAAAAAhAAAM8AAAAMAAAAAIQwNsEAAAAAAAAAAAAAAAAAAAAAMJiSAAAAAAAwmJIAA5iyAAA4boADmLIAAEBgTNAAAEMAAAAAAAAACRABAAMAAAAAAAAACpAAAAkAAAAGAAAAB3WUj8AAAAAAAAAAONJUj98pgB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AwIAAJ8DAAAh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wABEAMBnRCQAAAAkAAAA4zhOPwAAAAAAAAAAo3FVPwDAAEQAwGdEBAAAAHMAAAAMAAAAAAAAAA0AAAAQAAAAAwIAAJ8DAABSAAAAcAEAAAIAAAAUAAAACQAAAAAAAAAAAAAAvAIAAAAAAAAHAgIiUwB5AHMAdABlAG0AAAAAAAAAAAAAAAAAAAAAAAAAAAAAAAAAAAAAAAAAAAAAAAAAAAAAAAAAAAAAAAAAAAAAAAAAAADw3X8RVAIAAAEAAAACAAAAIiAAAAQAAAAAAAAAAAAAAKDpfxFUAgAAQN5/EVQCAABgtU/C9QAAAFIAAAAAAAAAYLVPwvUAAACXAAAAAAAAAEBNpjX+fwAAMVBhSQAAAACwCoARVAIAAAQAAAABAAAAAAAAAAQAAAAAAAAAAAAAAFIAAFL/////AAAAAP/////gAADgVAIAAAAAAAAAAAAAfIYAREVXb0S4JAh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98pgBEFN9nRCpAAAAkAAAAGAAAAMCbCTkAAAAAAAAAAMCbCTl8pgBERXdvRCRAAAAMAAAAAAAAACtAAAAMAAAAAAAAAB5ABgAMAAAAAAAAACFABQAMAAAAAAAAAAhABQQoAAAAHAAAAAIQwNsAAAAAAAAAEAAAAD8AAAA/AIAwRABAgEQ0QAUADAAAAAAAAAAeQAkADAAAAAAAAAAqQAAAJAAAABgAAADAmwk5AAAAAAAAAADAmwk5fKYAREV3b0QhQAcADAAAAAAAAAAqQAAAJAAAABgAAADAmwk5AAAAAAAAAADAmwk5fKYARER3b0QqQAAAJAAAABgAAAAAAIA/AAAAAAAAAAAAAIA/AAAAAAAAAAAqQAAAJAAAABgAAAAAAIA/AAAAAAAAAAAAAIA/AAAAAAAAAAAmQAAAEAAAAAQAAAAAAAAAJUAAABAAAAAEAAAAAAAAAB9AAwAMAAAAAAAAACJABAAMAAAAAAAAAB5ACQAMAAAAAAAAACFABwAMAAAAAAAAACpAAAAkAAAAGAAAAMCbCTkAAAAAAAAAAMCbCTnguAxERXdvRCtAAAAMAAAAAAAAAB5ABgAMAAAAAAAAACFABQAMAAAAAAAAAB5ACQAMAAAAAAAAACpAAAAkAAAAGAAAAMCbCTkAAAAAAAAAAMCbCTnguAxERXdvRCFABwAMAAAAAAAAAAhAAAM8AAAAMAAAAAIQwNsEAAAAAAAAAAAAAAAAAAAAAMJiSAAAAAAAwmJIAA5iyAAA4boADmLIAAEBgTNAAAEMAAAAAAAAACRABAAMAAAAAAAAACpAAAAkAAAAGAAAAB3WUj8AAAAAAAAAAONJUj/guAx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MwIAAJ8DAABR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wAxEAMBnRCQAAAAkAAAA4zhOPwAAAAAAAAAAo3FVPwDADEQAwGdEBAAAAHMAAAAMAAAAAAAAAA0AAAAQAAAAMwIAAJ8DAABSAAAAcAEAAAIAAAAUAAAACQAAAAAAAAAAAAAAvAIAAAAAAAAHAgIiUwB5AHMAdABlAG0AAAAAAAAAAAAAAAAAAAAAAAAAAAAAAAAAAAAAAAAAAAAAAAAAAAAAAAAAAAAAAAAAAAAAAAAAAADw3X8RVAIAAAEAAAACAAAAJiMAAAQAAAAAAAAAAAAAAKDpfxFUAgAAQN5/EVQCAABgtU/C9QAAAFIAAAAAAAAAYLVPwvUAAACXAAAAAAAAAEBNpjX+fwAAMVBhSQAAAAAwDIARVAIAAAQAAAABAAAAAAAAAAQAAAAAAAAAAAAAAFIAAFL/////AAAAAP/////gAADgVAIAAAAAAAAAAAAA4JgMREVXb0QcNxR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guAxEFN9nRCpAAAAkAAAAGAAAAMCbCTkAAAAAAAAAAMCbCTnguAxERXdvRCRAAAAMAAAAAAAAACtAAAAMAAAAAAAAAB5ABgAMAAAAAAAAACFABQAMAAAAAAAAAAhABgQoAAAAHAAAAAIQwNsAAAAAAAAAEAAAAD8AAAA/AIAwRABAgEQ0QAYADAAAAAAAAAAeQAkADAAAAAAAAAAqQAAAJAAAABgAAADAmwk5AAAAAAAAAADAmwk54LgMREV3b0QhQAcADAAAAAAAAAAqQAAAJAAAABgAAADAmwk5AAAAAAAAAADAmwk54LgMRER3b0QqQAAAJAAAABgAAAAAAIA/AAAAAAAAAAAAAIA/AAAAAAAAAAAqQAAAJAAAABgAAAAAAIA/AAAAAAAAAAAAAIA/AAAAAAAAAAAmQAAAEAAAAAQAAAAAAAAAJUAAABAAAAAEAAAAAAAAAB9AAwAMAAAAAAAAACJABAAMAAAAAAAAAB5ACQAMAAAAAAAAACFABwAMAAAAAAAAACpAAAAkAAAAGAAAAMCbCTkAAAAAAAAAAMCbCTnVch5ERXdvRCtAAAAMAAAAAAAAAB5ABgAMAAAAAAAAACFABQAMAAAAAAAAAB5ACQAMAAAAAAAAACpAAAAkAAAAGAAAAMCbCTkAAAAAAAAAAMCbCTnVch5ERXdvRCFABwAMAAAAAAAAAAhAAAM8AAAAMAAAAAIQwNsEAAAAAAAAAAAAAAAAAAAAAMJiSAAAAAAAwmJIAA5iyAAA4boADmLIAAEBgTNAAAEMAAAAAAAAACRABAAMAAAAAAAAACpAAAAkAAAAGAAAAB3WUj8AAAAAAAAAAONJUj/Uch5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egIAAJ8DAACY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gB5EAMBnRCQAAAAkAAAA4zhOPwAAAAAAAAAAo3FVPwCAHkQAwGdEBAAAAHMAAAAMAAAAAAAAAA0AAAAQAAAAegIAAJ8DAABSAAAAcAEAAAIAAAAUAAAACQAAAAAAAAAAAAAAvAIAAAAAAAAHAgIiUwB5AHMAdABlAG0AAAAAAAAAAAAAAAAAAAAAAAAAAAAAAAAAAAAAAAAAAAAAAAAAAAAAAAAAAAAAAAAAAAAAAAAAAADw3X8RVAIAAAEAAAACAAAAlScAAAQAAAAAAAAAAAAAAKDpfxFUAgAAQN5/EVQCAABgtU/C9QAAAFIAAAAAAAAAYLVPwvUAAACXAAAAAAAAAEBNpjX+fwAAMVBhSQAAAACwDYARVAIAAAQAAAABAAAAAAAAAAQAAAAAAAAAAAAAAFIAAFL/////AAAAAP/////gAADgVAIAAAAAAAAAAAAA1VIeREVXb0QR8SV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AgCAAD8AQAARU1GKyxAAAAkAAAAGAAAAAAAgD8AAAAAAAAAAAAAgD8AAACAAAAAgCpAAAAkAAAAGAAAAB3WUj8AAAAAAAAAAONJUj/Uch5EFN9nRCpAAAAkAAAAGAAAAMCbCTkAAAAAAAAAAMCbCTnVch5ERXdvRCRAAAAMAAAAAAAAACtAAAAMAAAAAAAAAB5ABgAMAAAAAAAAACFABQAMAAAAAAAAAAhABwQoAAAAHAAAAAIQwNsAAAAAAAAAEAAAAD8AAAA/AIAwRABAgEQ0QAcADAAAAAAAAAAeQAkADAAAAAAAAAAqQAAAJAAAABgAAADAmwk5AAAAAAAAAADAmwk51XIeREV3b0QhQAcADAAAAAAAAAAqQAAAJAAAABgAAADAmwk5AAAAAAAAAADAmwk51HIeRER3b0QqQAAAJAAAABgAAAAAAIA/AAAAAAAAAAAAAIA/AAAAAAAAAAAqQAAAJAAAABgAAAAAAIA/AAAAAAAAAAAAAIA/AAAAAAAAAAAmQAAAEAAAAAQAAAAAAAAAJUAAABAAAAAEAAAAAAAAAB9AAwAMAAAAAAAAACJABAAMAAAAAAAAAB5ACQAMAAAAAAAAACFABwAMAAAAAAAAACpAAAAkAAAAGAAAAAAAgD8AAAAAAAAAAAAAgD9InRZEplFsRARAAAAMAAAAAAAAACEAAAAIAAAAHAAAAAgAAABLAAAAQAAAADAAAAAFAAAAIAAAAAEAAAABAAAAEAAAAAAAAAAAAAAAwgIAAAIEAAAAAAAAAAAAAMICAAACBAAAJAAAACQAAAAAAIA/AAAAAAAAAAAAAIA/SJ0WRKZRbEQCAAAADAAAABAAAAAAAAAAAAAAAAoAAAAQAAAAAAAAAAAAAABSAAAAcAEAAAIAAADi////AAAAAAAAAAAAAAAAvAIAAAAAAAAEAAQiQwBhAGwAaQBiAHIAaQAAAAAAAACAEH8HVAIAAE0AAAAAAAAAEDt/EVQCAABQ3X8RHAAAABsAABtUAgAA4H5/EQAAAAAAAAAAAAAAAAAAAAAAAAAAUMFPwvUAAAAJAAAAAAAAAHDAT8L1AAAAIG0uB1QCAABAUUQAVAIAABH81UT+fwAAQFFEAFQCAAAAAEQAVAIAAO4dtv//////cDAAAAS2BABQDREAVAIAAO4dtv//////cDAAAAS2BAAXSJI1AAAAAAEAAAAAAAAAAAAAAAAAAABwMAAAIWEBAEybxkL+fwAAAQAAAAAAAABxvpY1/n8AAFDBT8L1AAAAcMBPwgAAAAAgbS4HVAIAAPPEy9/9fwAAAAAAAAAAAADuHQS2AAAAAAm1T8L1AAAAdBv+Q/5/AABQDREAVAIAAAM3xN9kdgAIAAAAACUAAAAMAAAAAgAAABYAAAAMAAAAGAAAABIAAAAMAAAAAQAAABgAAAAMAAAAAAAAAlQAAABgAAAAWgIAAJQDAABxAgAAuAMAAAIAAAAAAAAAAAAAAAAAAAAAAAAAAwAAAEwAAAAAAAAAAAAAAAAAAAD//////////1QAAAAuAC4ALgAAAAgAAAAIAAAACAAAACUAAAAMAAAADQAAgCgAAAAMAAAAAgAAACIAAAAMAAAA/////0YAAACMAQAAgAEAAEVNRisqQAAAJAAAABgAAAAAAPBCAAAAAAAAAAAAAPBCSJ0WRKZRbEQ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DFhBRDrCo8RAhAAQI8AAAAMAAAAAIQwNsAAAAAjgAAAAAAAAAAAIA9AgAAAAIAAAACAAAAAAAAAAIQwNsAAAAAPz8//whAAAMsAAAAIAAAAAIQwNsCAAAAAAAAAAAAAAAAAAAALpdLPwAAAAAAAQGBFUAAABAAAAAEAAAAAQAAACEAAAAIAAAAYgAAAAwAAAABAAAAJAAAACQAAAAAAIA9AAAAAAAAAAAAAIA9AAAAAAAAAAACAAAAXwAAADgAAAACAAAAOAAAAAAAAAA4AAAAAAAAAAAAAQB4AAAAAAAAAD8/PwAAAAAAAAAAAAAAAAAlAAAADAAAAAIAAAAlAAAADAAAAAUAAIBXAAAAJAAAAI8AAADrAgAAmQAAAFUDAAACAAAAQQkDL0EJ+jQ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JKOvQ+7LCkQIQAECPAAAADAAAAACEMDbAAAAAI4AAAAAAAAAAACAPQIAAAACAAAAAgAAAAAAAAACEMDbAAAAAD8/P/8IQAADLAAAACAAAAACEMDbAgAAAAAAAAAAAAAAAAAAAC6XSz8AAAAAAAEBgRVAAAAQAAAABAAAAAEAAAAkAAAAJAAAAAAAgD0AAAAAAAAAAAAAgD0AAAAAAAAAAAIAAABfAAAAOAAAAAIAAAA4AAAAAAAAADgAAAAAAAAAAAABAHgAAAAAAAAAPz8/AAAAAAAAAAAAAAAAACUAAAAMAAAAAgAAACUAAAAMAAAABQAAgFcAAAAkAAAAWgEAACUCAABkAQAAjwIAAAIAAADtFasi7RWiKCUAAAAMAAAABwAAgCUAAAAMAAAAAAAAgCQAAAAkAAAAAACAQQAAAAAAAAAAAACAQQAAAAAAAAAAAgAAACgAAAAMAAAAAgAAAEYAAACQAQAAhAEAAEVNRisqQAAAJAAAABgAAAAAAIA/AAAAAAAAAAAAAIA/AAAAAAAAAAAqQAAAJAAAABgAAAAAAIA/AAAAAAAAAAAAAIA/AAAAAAAAAAAmQAAAEAAAAAQAAAAAAAAAJUAAABAAAAAEAAAAAAAAAB9AAwAMAAAAAAAAACJABAAMAAAAAAAAAB5ACQAMAAAAAAAAACFABwAMAAAAAAAAACpAAAAkAAAAGAAAAAAA8EIAAAAAAAAAAAAA8EKI0/pB7ssKRAhAAAO0AAAAqAAAAAIQwNsRAAAAAAAAAMjj8T0AAAAAIpGoQAAAAACAp6pAAACQJbFYrEBxmFi9sVisQMjj8b2xWKxAbTZbwLFYrEApY1/AgKeqQIvFYsAikahAi8ViwMjj8T2LxWLAcZhYPYvFYsAAAEAlKWNfwAAA4CVtNlvAAAAAAMjj8b0AAAAmcZhYvXGYWD0AANilyOPxPQAAcKYAAQMDAwEDAwMBAwMDAQMDgwAAABRAAIAQAAAABAAAAP////8oAAAADAAAAAEAAAAkAAAAJAAAAAAAgD0AAAAAAAAAAAAAgD0AAAAAAAAAAAIAAAAnAAAAGAAAAAEAAAAAAAAA////AAAAAAAlAAAADAAAAAEAAAATAAAADAAAAAEAAAA7AAAACAAAABsAAAAQAAAA0QIAAKsiAAA2AAAAEAAAAHApAACrIgAAWAAAACgAAAAAAAAAAAAAAP//////////AwAAAO0pqyJTKkYiUyrJITYAAAAQAAAAUyoAAPsIAABYAAAAKAAAAAAAAAAAAAAA//////////8DAAAAUyp+CO0pGAhwKRgINgAAABAAAADRAgAAGAgAAFgAAAAoAAAAAAAAAAAAAAD//////////wMAAABUAhgI7gF+CO4B+wg2AAAAEAAAAO4BAADJIQAAWAAAACgAAAAAAAAAAAAAAP//////////AwAAAO4BRiJUAqsi0QKrIj0AAAAIAAAAPAAAAAgAAAA+AAAAGAAAAB4AAACBAAAApgIAACs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iNP6Qe7LCkQIQAECPAAAADAAAAACEMDbAAAAAI4AAAAAAAAAq6oqPAIAAAACAAAAAgAAAAAAAAACEMDbAAAAAAAAAP8VQAAAEAAAAAQAAAABAAAAJAAAACQAAAAAAIA9AAAAAAAAAAAAAIA9AAAAAAAAAAACAAAAXwAAADgAAAACAAAAOAAAAAAAAAA4AAAAAAAAAAAAAQAUAAAAAAAAAAAAAAAAAAAAAAAAAAAAAAAlAAAADAAAAAIAAAAlAAAADAAAAAUAAIA7AAAACAAAABsAAAAQAAAA0QIAAKsiAAA2AAAAEAAAAHApAACrIgAAWAAAACgAAAAAAAAAAAAAAP//////////AwAAAO0pqyJTKkYiUyrJITYAAAAQAAAAUyoAAPsIAABYAAAAKAAAAAAAAAAAAAAA//////////8DAAAAUyp+CO0pGAhwKRgINgAAABAAAADRAgAAGAgAAFgAAAAoAAAAAAAAAAAAAAD//////////wMAAABUAhgI7gF+CO4B+wg2AAAAEAAAAO4BAADJIQAAWAAAACgAAAAAAAAAAAAAAP//////////AwAAAO4BRiJUAqsi0QKrIj0AAAAIAAAAPAAAAAgAAABAAAAAGAAAAB0AAAB/AAAApwIAAC0CAAAlAAAADAAAAAcAAIAlAAAADAAAAAAAAIAkAAAAJAAAAAAAgEEAAAAAAAAAAAAAgEEAAAAAAAAAAAIAAAAoAAAADAAAAAIAAABGAAAAYAEAAFQBAABFTUYrKkAAACQAAAAYAAAAAACAPwAAAAAAAAAAAACAPwAAAAAAAAAAKkAAACQAAAAYAAAAAACAPwAAAAAAAAAAAACAPwAAAAAAAAAAJkAAABAAAAAEAAAAAAAAACVAAAAQAAAABAAAAAAAAAAfQAMADAAAAAAAAAAiQAQADAAAAAAAAAAeQAkADAAAAAAAAAAhQAcADAAAAAAAAAAqQAAAJAAAABgAAAAAAPBCAAAAAAAAAAAAAPBCvYAuQ2Y9zEMIQAECPAAAADAAAAACEMDbAAAAAI4AAAAAAAAAq6oqPAIAAAACAAAAAgAAAAAAAAACEMDbAAAAAAAAAP8IQAADSAAAADwAAAACEMDbBQAAAAAAAAAAAAAAAAAAAO/3ez8AAAAA7/d7P5yNCr8AAAAAnI0KvwAAAAAAAAAAAAEBAYEBAwMVQAAAEAAAAAQAAAABAAAAJAAAACQAAAAAAIA9AAAAAAAAAAAAAIA9AAAAAAAAAAACAAAAXwAAADgAAAACAAAAOAAAAAAAAAA4AAAAAAAAAAAAAQAUAAAAAAAAAAAAAAAAAAAAAAAAAAAAAAAlAAAADAAAAAIAAAAlAAAADAAAAAUAAIBWAAAAMAAAAKwAAABVAQAAJgEAAJoBAAAFAAAA4QqAGUISgBlCEnEV4QpxFeEKgB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FdZQ9OAv0MEQAAADAAAAAAAAAAhAAAACAAAABwAAAAIAAAASwAAAEAAAAAwAAAABQAAACAAAAABAAAAAQAAABAAAAAAAAAAAAAAAMICAAACBAAAAAAAAAAAAADCAgAAAgQAACQAAAAkAAAAAACAPwAAAAAAAAAAAACAPwBXWUPTgL9DAgAAAAwAAAAQAAAAAAAAAAAAAAAKAAAAEAAAAAAAAAAAAAAAUgAAAHABAAACAAAA6f///wAAAAAAAAAAAAAAALwCAAAAAAAABAAFIkMAYQBsAGkAYgByAGkAAAAAAAAAgBB/B1QCAABNAAAAAAAAABA7fxFUAgAAUN1/ERwAAACHiAg8AAAAAAAAAAAAAAAAAAAAAAAAAAAAAAAAAAAAAFDBT8L1AAAACQAAAAAAAABwwE/C9QAAACBtLgdUAgAAgFxEAFQCAAAR/NVE/n8AAIBcRABUAgAAAABEAFQCAAC8E+7//////3AwAAAE7gQAgA0RAFQCAAC8E+7//////3AwAAAE7gQAF0iSNQAAAAABAAAAAAAAAAAAAAAAAAAAcDAAACFhAQBMm8ZC/n8AAAEAAAAAAAAAcb6WNf5/AABQwU/C9QAAAHDAT8IAAAAAIG0uB1QCAADzxMvf/X8AAAAAAAAAAAAAvBME7gAAAAAJtU/C9QAAAHQb/kP+fwAAgA0RAFQCAAADN8TfZHYACAAAAAAlAAAADAAAAAIAAAAWAAAADAAAABgAAAASAAAADAAAAAEAAAAYAAAADAAAAAAAAAJUAAAAYAAAANkAAABpAQAA+AAAAIQBAAACAAAAAAAAAAAAAAAAAAAAAAAAAAMAAABMAAAAAAAAAAAAAAAAAAAA//////////9UAAAAUgBJAEIAAAANAAAABgAAAA0AAAAlAAAADAAAAA0AAIAoAAAADAAAAAIAAAAiAAAADAAAAP////9GAAAAqAEAAJwBAABFTUYrKkAAACQAAAAYAAAAAADwQgAAAAAAAAAAAADwQgBXWUPTgL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ChbSQ2Y9zEMIQAECPAAAADAAAAACEMDbAAAAAI4AAAAAAAAAq6oqPAIAAAACAAAAAgAAAAAAAAACEMDbAAAAAAAAAP8IQAADSAAAADwAAAACEMDbBQAAAAAAAAAAAAAAAAAAAO/3ez8AAAAA7/d7P5yNCr8AAAAAnI0KvwAAAAAAAAAAAAEBAYEBAwMVQAAAEAAAAAQAAAABAAAAIQAAAAgAAABiAAAADAAAAAEAAAAkAAAAJAAAAAAAgD0AAAAAAAAAAAAAgD0AAAAAAAAAAAIAAABfAAAAOAAAAAIAAAA4AAAAAAAAADgAAAAAAAAAAAABABQAAAAAAAAAAAAAAAAAAAAAAAAAAAAAACUAAAAMAAAAAgAAACUAAAAMAAAABQAAgFYAAAAwAAAAogEAAFUBAAAcAgAAmgEAAAUAAAA7GoAZnSGAGZ0hcRU7GnEVOxqA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3UuhD04C/QwRAAAAMAAAAAAAAACEAAAAIAAAAHAAAAAgAAABLAAAAQAAAADAAAAAFAAAAIAAAAAEAAAABAAAAEAAAAAAAAAAAAAAAwgIAAAIEAAAAAAAAAAAAAMICAAACBAAAJAAAACQAAAAAAIA/AAAAAAAAAAAAAIA/d1LoQ9OAv0MCAAAADAAAABAAAAAAAAAAAAAAAAoAAAAQAAAAAAAAAAAAAABSAAAAcAEAAAIAAADp////AAAAAAAAAAAAAAAAvAIAAAAAAAAEAAUiQwBhAGwAaQBiAHIAaQAAAAAAAACAEH8HVAIAAE0AAAAAAAAAEDt/EVQCAABQ3X8RHAAAAIeICDwAAAAAAAAAAAAAAAAAAAAAAAAAAAAAAAAAAAAAUMFPwvUAAAAJAAAAAAAAAHDAT8L1AAAAIG0uB1QCAAAAWEQAVAIAABH81UT+fwAAAFhEAFQCAAAAAEQAVAIAAKUVqv//////cDAAAASqBAA4DREAVAIAAKUVqv//////cDAAAASqBAAXSJI1AAAAAAEAAAAAAAAAAAAAAAAAAABwMAAAIWEBAEybxkL+fwAAAQAAAAAAAABxvpY1/n8AAFDBT8L1AAAAcMBPwgAAAAAgbS4HVAIAAPPEy9/9fwAAAAAAAAAAAAClFQSqAAAAAAm1T8L1AAAAdBv+Q/5/AAA4DREAVAIAAAM3xN9kdgAIAAAAACUAAAAMAAAAAgAAABYAAAAMAAAAGAAAABIAAAAMAAAAAQAAABgAAAAMAAAAAAAAAlQAAABgAAAA0QEAAGkBAADtAQAAhAEAAAIAAAAAAAAAAAAAAAAAAAAAAAAAAwAAAEwAAAAAAAAAAAAAAAAAAAD//////////1QAAABMAEkAQgAAAAoAAAAGAAAADQAAACUAAAAMAAAADQAAgCgAAAAMAAAAAgAAACIAAAAMAAAA/////0YAAACMAQAAgAEAAEVNRisqQAAAJAAAABgAAAAAAPBCAAAAAAAAAAAAAPBCd1LoQ9OAv0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AYne9DZj3MQwhAAQI8AAAAMAAAAAIQwNsAAAAAjgAAAAAAAACrqio8AgAAAAIAAAACAAAAAAAAAAIQwNsAAAAAAAAA/whAAAMsAAAAIAAAAAIQwNsCAAAAAAAAAAAAAAAAAAAAIFSZPgAAAAAAAQEBFUAAABAAAAAEAAAAAQAAACEAAAAIAAAAYgAAAAwAAAABAAAAJAAAACQAAAAAAIA9AAAAAAAAAAAAAIA9AAAAAAAAAAACAAAAXwAAADgAAAACAAAAOAAAAAAAAAA4AAAAAAAAAAAAAQAUAAAAAAAAAAAAAAAAAAAAAAAAAAAAAAAlAAAADAAAAAIAAAAlAAAADAAAAAUAAIBXAAAAJAAAAN0BAACWAQAA4QEAAL4BAAACAAAA7B2AGewdvxs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GJ3vQ2Y9zEMIQAgDUAAAAEQAAAACEMDbBgAAAAAAAAAmiLw+AAAAAHEGjj7UBjo9ZliVPhbYiTxmWJU+FdiJvHEGjj7TBjq9Joi8PgAAAAAAAQMDA4FWABRACIAQAAAABAAAAAAAAP8oAAAADAAAAAEAAAAkAAAAJAAAAAAAgD0AAAAAAAAAAAAAgD0AAAAAAAAAAAIAAAAnAAAAGAAAAAEAAAAAAAAAAAAAAAAAAAAlAAAADAAAAAEAAAATAAAADAAAAAEAAAA7AAAACAAAABsAAAAQAAAA7B0AAEMcAAA2AAAAEAAAAJUdAACVGwAAWAAAACgAAAAAAAAAAAAAAP//////////AwAAAMwdsBsMHrAbQx6VGzYAAAAQAAAA7B0AAEMcAAA9AAAACAAAADwAAAAIAAAAPgAAABgAAADZAQAAuQEAAOUBAADF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NqOaUNmPcxDCEABAjwAAAAwAAAAAhDA2wAAAACOAAAAAAAAAKuqKjwCAAAAAgAAAAIAAAAAAAAAAhDA2wAAAAAAAAD/CEAIAywAAAAgAAAAAhDA2wIAAAAAAAAAAAAAAAAAAAAgVJk+AAAAAAABAwMVQAgAEAAAAAQAAAABAAAAJAAAACQAAAAAAIA9AAAAAAAAAAAAAIA9AAAAAAAAAAACAAAAXwAAADgAAAACAAAAOAAAAAAAAAA4AAAAAAAAAAAAAQAUAAAAAAAAAAAAAAAAAAAAAAAAAAAAAAAlAAAADAAAAAIAAAAlAAAADAAAAAUAAIBXAAAAJAAAAOcAAACWAQAA6wAAAL4BAAACAAAAkQ6AGZEOvxs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2o5pQ2Y9zEMIQAkDUAAAAEQAAAACEMDbBgAAAAAAAAAmiLw+AAAAAHEGjj7UBjo9ZliVPhbYiTxmWJU+FdiJvHEGjj7TBjq9Joi8PgAAAAAAAQMDA4EDAxRACYAQAAAABAAAAAAAAP8kAAAAJAAAAAAAgD0AAAAAAAAAAAAAgD0AAAAAAAAAAAIAAAAlAAAADAAAAAEAAAATAAAADAAAAAEAAAA7AAAACAAAABsAAAAQAAAAkQ4AAEMcAAA2AAAAEAAAADoOAACVGwAAWAAAACgAAAAAAAAAAAAAAP//////////AwAAAHEOsBuyDrAb6Q6VGzYAAAAQAAAAkQ4AAEMcAAA9AAAACAAAADwAAAAIAAAAPgAAABgAAADjAAAAuQEAAO8AAADF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M7y70Pimo1DCEABAjwAAAAwAAAAAhDA2wAAAACOAAAAAAAAAKuqKjwCAAAAAgAAAAIAAAAAAAAAAhDA2wAAAAAAAAD/CEAJAywAAAAgAAAAAhDA2wIAAAAAAAAAAAAAAAAAAAC0X+I+AAAAAAABAwMVQAkAEAAAAAQAAAABAAAAJAAAACQAAAAAAIA9AAAAAAAAAAAAAIA9AAAAAAAAAAACAAAAXwAAADgAAAACAAAAOAAAAAAAAAA4AAAAAAAAAAAAAQAUAAAAAAAAAAAAAAAAAAAAAAAAAAAAAAAlAAAADAAAAAIAAAAlAAAADAAAAAUAAIBXAAAAJAAAAN0BAAAZAQAA4gEAAFIBAAACAAAA9x2sEfcd/RQ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zvLvQ+KajUMIQAoDUAAAAEQAAAACEMDbBgAAAAAAAADdyQI/AAAAAAUS1z7UBjo9+mPePhbYiTz6Y94+FdiJvAUS1z7TBjq93ckCPwAAAAAAAQMDA4FWABRACoAQAAAABAAAAAAAAP8kAAAAJAAAAAAAgD0AAAAAAAAAAAAAgD0AAAAAAAAAAAIAAAAlAAAADAAAAAEAAAATAAAADAAAAAEAAAA7AAAACAAAABsAAAAQAAAA9x0AAIEVAAA2AAAAEAAAAKAdAADSFAAAWAAAACgAAAAAAAAAAAAAAP//////////AwAAANcd7hQXHu4UTh7SFDYAAAAQAAAA9x0AAIEVAAA9AAAACAAAADwAAAAIAAAAPgAAABgAAADaAQAATQEAAOUBAABZ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wqS0qUKktKnCpLSpwg25EkTimo1DCEABAjwAAAAwAAAAAhDA2wAAAACOAAAAAAAAAKuqKjwCAAAAAgAAAAIAAAAAAAAAAhDA2wAAAAAAAAD/CEAKAywAAAAgAAAAAhDA2wIAAAAAAAAAAAAAAAAAAABZryQ/AAAAAAABAwMVQAoAEAAAAAQAAAABAAAAJAAAACQAAAAAAIA9AAAAAAAAAAAAAIA9AAAAAAAAAAACAAAAXwAAADgAAAACAAAAOAAAAAAAAAA4AAAAAAAAAAAAAQAUAAAAAAAAAAAAAAAAAAAAAAAAAAAAAAAlAAAADAAAAAIAAAAlAAAADAAAAAUAAIBXAAAAJAAAABICAAAZAQAATQIAAFMBAAACAAAApySsET0h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nCpLSpQqS0qcKktKnCDbkSROKajUMIQAkDUAAAAEQAAAACEMDbBgAAAAAAAABcSTY/AAAAAIIIHz/UBjo9fbEiPxbYiTx9sSI/FdiJvIIIHz/TBjq9XEk2PwAAAAAAAQMDA4EDAxRACYAQAAAABAAAAAAAAP8kAAAAJAAAAAAAgD0AAAAAAAAAAAAAgD0AAAAAAAAAAAIAAAAlAAAADAAAAAEAAAATAAAADAAAAAEAAAA7AAAACAAAABsAAAAQAAAA4CAAAHMVAAA2AAAAEAAAAB4hAAC6FAAAWAAAACgAAAAAAAAAAAAAAP//////////AwAAADEh9BRfISEVmSE1FTYAAAAQAAAA4CAAAHMVAAA9AAAACAAAADwAAAAIAAAAPgAAABgAAAAOAgAASwEAABoC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QqS0qUKktKlCpLSpwqnmu0Pimo1DCEABAjwAAAAwAAAAAhDA2wAAAACOAAAAAAAAAKuqKjwCAAAAAgAAAAIAAAAAAAAAAhDA2wAAAAAAAAD/CEAJAywAAAAgAAAAAhDA2wIAAAAAAAAAAAAAAAAAAABZryQ/AAAAAAABAwMVQAkAEAAAAAQAAAABAAAAJAAAACQAAAAAAIA9AAAAAAAAAAAAAIA9AAAAAAAAAAACAAAAXwAAADgAAAACAAAAOAAAAAAAAAA4AAAAAAAAAAAAAQAUAAAAAAAAAAAAAAAAAAAAAAAAAAAAAAAlAAAADAAAAAIAAAAlAAAADAAAAAUAAIBXAAAAJAAAAHUBAAAZAQAAsAEAAFMBAAACAAAAdResEd8a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lCpLSpQqS0qUKktKnCqea7Q+KajUMIQAsDUAAAAEQAAAACEMDbBgAAAAAAAABcSTY/AAAAAIIIHz/UBjo9fbEiPxbYiTx9sSI/FdiJvIIIHz/TBjq9XEk2PwAAAAAAAQMDA4EAABRAC4AQAAAABAAAAAAAAP8kAAAAJAAAAAAAgD0AAAAAAAAAAAAAgD0AAAAAAAAAAAIAAAAlAAAADAAAAAEAAAATAAAADAAAAAEAAAA7AAAACAAAABsAAAAQAAAAPBsAAHMVAAA2AAAAEAAAAP4aAAC6FAAAWAAAACgAAAAAAAAAAAAAAP//////////AwAAAOsa9BS9GiEVgxo1FTYAAAAQAAAAPBsAAHMVAAA9AAAACAAAADwAAAAIAAAAPgAAABgAAACoAQAASwEAALQB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CKAZkPimo1DCEABAjwAAAAwAAAAAhDA2wAAAACOAAAAAAAAAKuqKjwCAAAAAgAAAAIAAAAAAAAAAhDA2wAAAAAAAAD/CEALAywAAAAgAAAAAhDA2wIAAAAAAAAAAAAAAAAAAAC0X+I+AAAAAAABAwMVQAsAEAAAAAQAAAABAAAAJAAAACQAAAAAAIA9AAAAAAAAAAAAAIA9AAAAAAAAAAACAAAAXwAAADgAAAACAAAAOAAAAAAAAAA4AAAAAAAAAAAAAQAUAAAAAAAAAAAAAAAAAAAAAAAAAAAAAAAlAAAADAAAAAIAAAAlAAAADAAAAAUAAIBXAAAAJAAAAOQAAAAZAQAA6AAAAFIBAAACAAAAYA6sEWAO/RQ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IoBmQ+KajUMIQAgDUAAAAEQAAAACEMDbBgAAAAAAAADdyQI/AAAAAAUS1z7UBjo9+mPePhbYiTz6Y94+FdiJvAUS1z7TBjq93ckCPwAAAAAAAQMDA4FWABRACIAQAAAABAAAAAAAAP8kAAAAJAAAAAAAgD0AAAAAAAAAAAAAgD0AAAAAAAAAAAIAAAAlAAAADAAAAAEAAAATAAAADAAAAAEAAAA7AAAACAAAABsAAAAQAAAAYA4AAIEVAAA2AAAAEAAAAAkOAADSFAAAWAAAACgAAAAAAAAAAAAAAP//////////AwAAAEAO7hSBDu4UuA7SFDYAAAAQAAAAYA4AAIEVAAA9AAAACAAAADwAAAAIAAAAPgAAABgAAADgAAAATQEAAOwAAABZ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wqS0qUKktKnCpLSpwl2/qEPimo1DCEABAjwAAAAwAAAAAhDA2wAAAACOAAAAAAAAAKuqKjwCAAAAAgAAAAIAAAAAAAAAAhDA2wAAAAAAAAD/CEAIAywAAAAgAAAAAhDA2wIAAAAAAAAAAAAAAAAAAABZryQ/AAAAAAABAwMVQAgAEAAAAAQAAAABAAAAJAAAACQAAAAAAIA9AAAAAAAAAAAAAIA9AAAAAAAAAAACAAAAXwAAADgAAAACAAAAOAAAAAAAAAA4AAAAAAAAAAAAAQAUAAAAAAAAAAAAAAAAAAAAAAAAAAAAAAAlAAAADAAAAAIAAAAlAAAADAAAAAUAAIBXAAAAJAAAABgBAAAZAQAAUwEAAFMBAAACAAAAEBWsEacR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nCpLSpQqS0qcKktKnCXb+oQ+KajUMIQAsDUAAAAEQAAAACEMDbBgAAAAAAAABcSTY/AAAAAIIIHz/UBjo9fbEiPxbYiTx9sSI/FdiJvIIIHz/TBjq9XEk2PwAAAAAAAQMDA4EAABRAC4AQAAAABAAAAAAAAP8kAAAAJAAAAAAAgD0AAAAAAAAAAAAAgD0AAAAAAAAAAAIAAAAlAAAADAAAAAEAAAATAAAADAAAAAEAAAA7AAAACAAAABsAAAAQAAAAShEAAHMVAAA2AAAAEAAAAIcRAAC6FAAAWAAAACgAAAAAAAAAAAAAAP//////////AwAAAJsR9BTIESEVAxI1FTYAAAAQAAAAShEAAHMVAAA9AAAACAAAADwAAAAIAAAAPgAAABgAAAAUAQAASwEAACEB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QqS0qUKktKlCpLSpwq/P/ELimo1DCEABAjwAAAAwAAAAAhDA2wAAAACOAAAAAAAAAKuqKjwCAAAAAgAAAAIAAAAAAAAAAhDA2wAAAAAAAAD/CEALAywAAAAgAAAAAhDA2wIAAAAAAAAAAAAAAAAAAABZryQ/AAAAAAABAwMVQAsAEAAAAAQAAAABAAAAJAAAACQAAAAAAIA9AAAAAAAAAAAAAIA9AAAAAAAAAAACAAAAXwAAADgAAAACAAAAOAAAAAAAAAA4AAAAAAAAAAAAAQAUAAAAAAAAAAAAAAAAAAAAAAAAAAAAAAAlAAAADAAAAAIAAAAlAAAADAAAAAUAAIBXAAAAJAAAAHwAAAAZAQAAtwAAAFMBAAACAAAA3wesEUgL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lCpLSpQqS0qUKktKnCr8/8QuKajUMIQAkDUAAAAEQAAAACEMDbBgAAAAAAAABcSTY/AAAAAIIIHz/UBjo9fbEiPxbYiTx9sSI/FdiJvIIIHz/TBjq9XEk2PwAAAAAAAQMDA4EDAxRACYAQAAAABAAAAAAAAP8kAAAAJAAAAAAAgD0AAAAAAAAAAAAAgD0AAAAAAAAAAAIAAAAlAAAADAAAAAEAAAATAAAADAAAAAEAAAA7AAAACAAAABsAAAAQAAAApgsAAHMVAAA2AAAAEAAAAGgLAAC6FAAAWAAAACgAAAAAAAAAAAAAAP//////////AwAAAFUL9BQnCyEV7Qo1FTYAAAAQAAAApgsAAHMVAAA9AAAACAAAADwAAAAIAAAAPgAAABgAAACuAAAASwEAALsAAABY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AQokO3fyBDBEAAAAwAAAAAAAAAIQAAAAgAAAAcAAAACAAAAEsAAABAAAAAMAAAAAUAAAAgAAAAAQAAAAEAAAAQAAAAAAAAAAAAAADCAgAAAgQAAAAAAAAAAAAAwgIAAAIEAAAkAAAAJAAAAAAAgD8AAAAAAAAAAAAAgD/wEKJDt38gQwIAAAAMAAAAEAAAAAAAAAAAAAAACgAAABAAAAAAAAAAAAAAAFIAAABwAQAAAgAAAOz///8AAAAAAAAAAAAAAAC8AgAAAAAAAAQABSJDAGEAbABpAGIAcgBpAAAAAAAAAIAQfwdUAgAATQAAAAAAAAAQO38RVAIAAFDdfxEcAAAAh4gIPAAAAAAAAAAAAAAAAAAAAAAAAAAAAAAAAAAAAABQwU/C9QAAAAkAAAAAAAAAcMBPwvUAAAAgbS4HVAIAAMBPRABUAgAAEfzVRP5/AADAT0QAVAIAAAAARABUAgAA7h29//////9wMAAABL0EAFANEQBUAgAA7h29//////9wMAAABL0EABdIkjUAAAAAAQAAAAAAAAAAAAAAAAAAAHAwAAAhYQEATJvGQv5/AAABAAAAAAAAAHG+ljX+fwAAUMFPwvUAAABwwE/CAAAAACBtLgdUAgAA88TL3/1/AAAAAAAAAAAAAO4dBL0AAAAACbVPwvUAAAB0G/5D/n8AAFANEQBUAgAAAzfE32R2AAgAAAAAJQAAAAwAAAACAAAAFgAAAAwAAAAYAAAAEgAAAAwAAAABAAAAGAAAAAwAAAAAAAACVAAAAHAAAABEAQAAjgAAAHwBAAClAAAAAgAAAAAAAAAAAAAAAAAAAAAAAAAGAAAATAAAAAAAAAAAAAAAAAAAAP//////////WAAAAFIAbwB1AHQAZQByAAsAAAALAAAACwAAAAcAAAAKAAAABwAAACUAAAAMAAAADQAAgCgAAAAMAAAAAgAAACIAAAAMAAAA/////0YAAAAgAQAAFAEAAEVNRisqQAAAJAAAABgAAAAAAPBCAAAAAAAAAAAAAPBC8BCiQ7d/I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VYpFDvX84QwRAAAAMAAAAAAAAACEAAAAIAAAAHAAAAAgAAABLAAAAQAAAADAAAAAFAAAAIAAAAAEAAAABAAAAEAAAAAAAAAAAAAAAwgIAAAIEAAAAAAAAAAAAAMICAAACBAAAJAAAACQAAAAAAIA/AAAAAAAAAAAAAIA/VWKRQ71/OEMCAAAADAAAABAAAAAAAAAAAAAAAAoAAAAQAAAAAAAAAAAAAABSAAAAcAEAAAIAAADs////AAAAAAAAAAAAAAAAvAIAAAAAAAAEAAUiQwBhAGwAaQBiAHIAaQAAAAAAAACAEH8HVAIAAE0AAAAAAAAAEDt/EVQCAABQ3X8RHAAAAIeICDwAAAAAAAAAAAAAAAAAAAAAAAAAAAAAAAAAAAAAUMFPwvUAAAAJAAAAAAAAAHDAT8L1AAAAIG0uB1QCAAAAW0QAVAIAABH81UT+fwAAAFtEAFQCAAAAAEQAVAIAALwT8///////cDAAAATzBACADREAVAIAALwT8///////cDAAAATzBAAXSJI1AAAAAAEAAAAAAAAAAAAAAAAAAABwMAAAIWEBAEybxkL+fwAAAQAAAAAAAABxvpY1/n8AAFDBT8L1AAAAcMBPwgAAAAAgbS4HVAIAAPPEy9/9fwAAAAAAAAAAAAC8EwTzAAAAAAm1T8L1AAAAdBv+Q/5/AACADREAVAIAAAM3xN9kdgAIAAAAACUAAAAMAAAAAgAAABYAAAAMAAAAGAAAABIAAAAMAAAAAQAAABgAAAAMAAAAAAAAAlQAAACgAAAAIwEAAKYAAACeAQAAvQAAAAIAAAAAAAAAAAAAAAAAAAAAAAAADgAAAEwAAAAAAAAAAAAAAAAAAAD//////////2gAAABQAHIAbwBjAGUAcwBzAG8AcgAgAEMAYQByAGQACwAAAAcAAAALAAAACAAAAAoAAAAIAAAACAAAAAsAAAAHAAAABAAAAAsAAAAKAAAABwAAAAsAAAAlAAAADAAAAA0AAIAoAAAADAAAAAIAAAAiAAAADAAAAP////9GAAAAtAEAAKgBAABFTUYrKkAAACQAAAAYAAAAAADwQgAAAAAAAAAAAADwQlVikUO9f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h9YQig9jkMIQAkDkAAAAIQAAAACEMDbDQAAAAAAAACfz2c/XC6Xvp/PZz8Vreq+GeszP1wuF7+fz+c+XC4XvxeSTz5cLhe/AACApBWt6r4AAICkXC6XvgAAQKVGXwe+F5JPPgAAgCSfz+c+AAAAJRnrMz8AAEAln89nP0ZfB76fz2c/XC6XvgADAwMDAwMDAwMDA4MBVgAUQAmAEAAAAAQAAAD/////KAAAAAwAAAABAAAAIQAAAAgAAABiAAAADAAAAAEAAAAkAAAAJAAAAAAAgD0AAAAAAAAAAAAAgD0AAAAAAAAAAAIAAAAnAAAAGAAAAAEAAAAAAAAA////AAAAAAAlAAAADAAAAAEAAAATAAAADAAAAAEAAAA7AAAACAAAAFUAAABQAAAAAAAAAAAAAAD//////////w0AAAAkCokPJApQDp4IUg2+BlIN3gRSDVkDUA5ZA4kPWQPCEN4EwBG+BsARngjAESQKwhAkCokPPAAAAAgAAAA+AAAAGAAAADUAAADVAAAAowA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Lh9YQig9jkMIQAECPAAAADAAAAACEMDbAAAAAI4AAAAAAAAAq6oqPAIAAAACAAAAAgAAAAAAAAACEMDbAAAAAAAA//8VQAkAEAAAAAQAAAABAAAAJAAAACQAAAAAAIA9AAAAAAAAAAAAAIA9AAAAAAAAAAACAAAAXwAAADgAAAACAAAAOAAAAAAAAAA4AAAAAAAAAAAAAQAUAAAAAAAAAP8AAAAAAAAAAAAAAAAAAAAlAAAADAAAAAIAAAAlAAAADAAAAAUAAIBVAAAAUAAAADMAAADTAAAApAAAAB4BAAANAAAAJAqJDyQKUA6eCFINvgZSDd4EUg1ZA1AOWQOJD1kDwhDeBMARvgbAEZ4IwBEkCsIQJAq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HEKxCkwt/QwRAAAAMAAAAAAAAACEAAAAIAAAAHAAAAAgAAABLAAAAQAAAADAAAAAFAAAAIAAAAAEAAAABAAAAEAAAAAAAAAAAAAAAwgIAAAIEAAAAAAAAAAAAAMICAAACBAAAJAAAACQAAAAAAIA/AAAAAAAAAAAAAIA/RxCsQpMLf0MCAAAADAAAABAAAAAAAAAAAAAAAAoAAAAQAAAAAAAAAAAAAABSAAAAcAEAAAIAAADs////AAAAAAAAAAAAAAAAvAIAAAAAAAAEAAUiQQByAGkAYQBsACAATgBhAHIAcgBvAHcAAAAAAE0AAAAAAAAAEDt/EVQCAABQ3X8RHAAAAIeICDwAAAAAAAAAAAAAAAAAAAAAAAAAAAAAAAAAAAAAUMFPwvUAAAA9CNZE/n8AAHDAT8L1AAAAIG0uB1QCAABAV0QAVAIAABH81UT+fwAAQFdEAFQCAAAAAEQAVAIAAOCmfgdUAgAAcDAAAPUDAAA4DREAVAIAAMBM0QdUAgAAcDAAAASwBAAXSJI1AAAAAAEAAAAAAAAAAAAAAAAAAAAMAAAAAAAAAAcAAAAAAAAACE7FdlQCAAABVKAHVAIAAHDAT8L1AAAAAQAAAAAAAACwC9IHVAIAABH81UT+fwAAULVPwvUAAAAAAJB0VAIAAEm1T8L1AAAAAAAAAAAAAAAAAAAAAAAAAAM3xN9kdgAIAAAAACUAAAAMAAAAAgAAABYAAAAMAAAAGAAAABIAAAAMAAAAAQAAABgAAAAMAAAA/wAAAlQAAABkAAAAVgAAAOwAAACCAAAAAwEAAAIAAAAAAAAAAAAAAAAAAAAAAAAABAAAAEwAAAAAAAAAAAAAAAAAAAD//////////1QAAABPAFMAUABGAA0AAAALAAAACwAAAAoAAAAlAAAADAAAAA0AAIAoAAAADAAAAAIAAAAiAAAADAAAAP////9GAAAAtAEAAKgBAABFTUYrKkAAACQAAAAYAAAAAADwQgAAAAAAAAAAAADwQkcQrEKTC3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hmUxQyg9jkMIQAkDkAAAAIQAAAACEMDbDQAAAAAAAACfz2c/XC6Xvp/PZz8Vreq+GeszP1wuF7+fz+c+XC4XvxeSTz5cLhe/AACApBWt6r4AAICkXC6XvgAAQKVGXwe+F5JPPgAAgCSfz+c+AAAAJRnrMz8AAEAln89nP0ZfB76fz2c/XC6XvgADAwMDAwMDAwMDA4MBVgAUQAmAEAAAAAQAAAD/////IQAAAAgAAABiAAAADAAAAAEAAAAkAAAAJAAAAAAAgD0AAAAAAAAAAAAAgD0AAAAAAAAAAAIAAAAlAAAADAAAAAEAAAATAAAADAAAAAEAAAA7AAAACAAAAFUAAABQAAAAAAAAAAAAAAD//////////w0AAADZEYkP2RFQDlQQUg10DlINlAxSDQ8LUA4PC4kPDwvCEJQMwBF0DsARVBDAEdkRwhDZEYkPPAAAAAgAAAA+AAAAGAAAALAAAADVAAAAHgE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hmUxQyg9jkMIQAECPAAAADAAAAACEMDbAAAAAI4AAAAAAAAAq6oqPAIAAAACAAAAAgAAAAAAAAACEMDbAAAAAAAA//8VQAkAEAAAAAQAAAABAAAAJAAAACQAAAAAAIA9AAAAAAAAAAAAAIA9AAAAAAAAAAACAAAAXwAAADgAAAACAAAAOAAAAAAAAAA4AAAAAAAAAAAAAQAUAAAAAAAAAP8AAAAAAAAAAAAAAAAAAAAlAAAADAAAAAIAAAAlAAAADAAAAAUAAIBVAAAAUAAAAK8AAADTAAAAIAEAAB4BAAANAAAA2RGJD9kRUA5UEFINdA5SDZQMUg0PC1AODwuJDw8LwhCUDMARdA7AEVQQwBHZEcIQ2RG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KOlhDkwt/QwRAAAAMAAAAAAAAACEAAAAIAAAAHAAAAAgAAABLAAAAQAAAADAAAAAFAAAAIAAAAAEAAAABAAAAEAAAAAAAAAAAAAAAwgIAAAIEAAAAAAAAAAAAAMICAAACBAAAJAAAACQAAAAAAIA/AAAAAAAAAAAAAIA/ijpYQ5MLf0MCAAAADAAAABAAAAAAAAAAAAAAAAoAAAAQAAAAAAAAAAAAAABSAAAAcAEAAAIAAADs////AAAAAAAAAAAAAAAAvAIAAAAAAAAEAAUiQQByAGkAYQBsACAATgBhAHIAcgBvAHcAAAAAAE0AAAAAAAAAEDt/EVQCAABQ3X8RHAAAAIeICDwAAAAAAAAAAAAAAAAAAAAAAAAAAAAAAAAAAAAAUMFPwvUAAAA9CNZE/n8AAHDAT8L1AAAAIG0uB1QCAABAWkQAVAIAABH81UT+fwAAQFpEAFQCAAAAAEQAVAIAAOCmfgdUAgAAcDAAANEDAABQDREAVAIAAMBM0QdUAgAAcDAAAATEBAAXSJI1AAAAAAEAAAAAAAAAAAAAAAAAAAAMAAAAAAAAAAcAAAAAAAAACE7FdlQCAAABVKAHVAIAAHDAT8L1AAAAAQAAAAAAAADwBNIHVAIAABH81UT+fwAAULVPwvUAAAAAAJB0VAIAAEm1T8L1AAAAAAAAAAAAAAAAAAAAAAAAAAM3xN9kdgAIAAAAACUAAAAMAAAAAgAAABYAAAAMAAAAGAAAABIAAAAMAAAAAQAAABgAAAAMAAAA/wAAAlQAAABkAAAA2AAAAOwAAAD2AAAAAwEAAAIAAAAAAAAAAAAAAAAAAAAAAAAABAAAAEwAAAAAAAAAAAAAAAAAAAD//////////1QAAABJAFMASQBTAAUAAAAKAAAABQAAAAsAAAAlAAAADAAAAA0AAIAoAAAADAAAAAIAAAAiAAAADAAAAP////9GAAAAtAEAAKgBAABFTUYrKkAAACQAAAAYAAAAAADwQgAAAAAAAAAAAADwQoo6WEOTC3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oWGWQyg9jkMIQAkDkAAAAIQAAAACEMDbDQAAAAAAAACfz2c/XC6Xvp/PZz8Vreq+GeszP1wuF7+fz+c+XC4XvxeSTz5cLhe/AACApBWt6r4AAICkXC6XvgAAQKVGXwe+F5JPPgAAgCSfz+c+AAAAJRnrMz8AAEAln89nP0ZfB76fz2c/XC6XvgADAwMDAwMDAwMDA4MBVgAUQAmAEAAAAAQAAAD/////IQAAAAgAAABiAAAADAAAAAEAAAAkAAAAJAAAAAAAgD0AAAAAAAAAAAAAgD0AAAAAAAAAAAIAAAAlAAAADAAAAAEAAAATAAAADAAAAAEAAAA7AAAACAAAAFUAAABQAAAAAAAAAAAAAAD//////////w0AAACPGYkPjxlQDgoYUg0qFlINShRSDcUSUA7FEokPxRLCEEoUwBEqFsARChjAEY8ZwhCPGYkPPAAAAAgAAAA+AAAAGAAAACwBAADVAAAAmQE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oWGWQyg9jkMIQAECPAAAADAAAAACEMDbAAAAAI4AAAAAAAAAq6oqPAIAAAACAAAAAgAAAAAAAAACEMDbAAAAAAAA//8VQAkAEAAAAAQAAAABAAAAJAAAACQAAAAAAIA9AAAAAAAAAAAAAIA9AAAAAAAAAAACAAAAXwAAADgAAAACAAAAOAAAAAAAAAA4AAAAAAAAAAAAAQAUAAAAAAAAAP8AAAAAAAAAAAAAAAAAAAAlAAAADAAAAAIAAAAlAAAADAAAAAUAAIBVAAAAUAAAACoBAADTAAAAmwEAAB4BAAANAAAAjxmJD48ZUA4KGFINKhZSDUoUUg3FElAOxRKJD8USwhBKFMARKhbAEQoYwBGPGcIQjxm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SqahDkwt/QwRAAAAMAAAAAAAAACEAAAAIAAAAHAAAAAgAAABLAAAAQAAAADAAAAAFAAAAIAAAAAEAAAABAAAAEAAAAAAAAAAAAAAAwgIAAAIEAAAAAAAAAAAAAMICAAACBAAAJAAAACQAAAAAAIA/AAAAAAAAAAAAAIA/kqmoQ5MLf0MCAAAADAAAABAAAAAAAAAAAAAAAAoAAAAQAAAAAAAAAAAAAABSAAAAcAEAAAIAAADs////AAAAAAAAAAAAAAAAvAIAAAAAAAAEAAUiQQByAGkAYQBsACAATgBhAHIAcgBvAHcAAAAAAE0AAAAAAAAAEDt/EVQCAABQ3X8RHAAAAIeICDwAAAAAAAAAAAAAAAAAAAAAAAAAAAAAAAAAAAAAUMFPwvUAAAA9CNZE/n8AAHDAT8L1AAAAIG0uB1QCAADAVUQAVAIAABH81UT+fwAAwFVEAFQCAAAAAEQAVAIAAOCmfgdUAgAAcDAAAPwDAACADREAVAIAAMBM0QdUAgAAcDAAAAT6BAAXSJI1AAAAAAEAAAAAAAAAAAAAAAAAAAAMAAAAAAAAAAcAAAAAAAAACE7FdlQCAAABVKAHVAIAAHDAT8L1AAAAAQAAAAAAAAAADdIHVAIAABH81UT+fwAAULVPwvUAAAAAAJB0VAIAAEm1T8L1AAAAAAAAAAAAAAAAAAAAAAAAAAM3xN9kdgAIAAAAACUAAAAMAAAAAgAAABYAAAAMAAAAGAAAABIAAAAMAAAAAQAAABgAAAAMAAAA/wAAAlQAAABgAAAAUQEAAOwAAAB0AQAAAwEAAAIAAAAAAAAAAAAAAAAAAAAAAAAAAwAAAEwAAAAAAAAAAAAAAAAAAAD//////////1QAAABCAEcAUAAAAAwAAAANAAAACwAAACUAAAAMAAAADQAAgCgAAAAMAAAAAgAAACIAAAAMAAAA/////0YAAAC0AQAAqAEAAEVNRisqQAAAJAAAABgAAAAAAPBCAAAAAAAAAAAAAPBCkqmoQ5MLf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ENRDKD2OQwhACQOQAAAAhAAAAAIQwNsNAAAAAAAAAJ/PZz9cLpe+n89nPxWt6r4Z6zM/XC4Xv5/P5z5cLhe/F5JPPlwuF78AAICkFa3qvgAAgKRcLpe+AABApUZfB74Xkk8+AACAJJ/P5z4AAAAlGeszPwAAQCWfz2c/Rl8Hvp/PZz9cLpe+AAMDAwMDAwMDAwMDgwFWABRACYAQAAAABAAAAP////8hAAAACAAAAGIAAAAMAAAAAQAAACQAAAAkAAAAAACAPQAAAAAAAAAAAACAPQAAAAAAAAAAAgAAACUAAAAMAAAAAQAAABMAAAAMAAAAAQAAADsAAAAIAAAAVQAAAFAAAAAAAAAAAAAAAP//////////DQAAAEUhiQ9FIVAOwB9SDeAdUg0AHFINexpQDnsaiQ97GsIQABzAEeAdwBHAH8ARRSHCEEUhiQ88AAAACAAAAD4AAAAYAAAApwEAANUAAAAVAgAAHA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ENRDKD2OQwhAAQI8AAAAMAAAAAIQwNsAAAAAjgAAAAAAAACrqio8AgAAAAIAAAACAAAAAAAAAAIQwNsAAAAAAAD//xVACQAQAAAABAAAAAEAAAAkAAAAJAAAAAAAgD0AAAAAAAAAAAAAgD0AAAAAAAAAAAIAAABfAAAAOAAAAAIAAAA4AAAAAAAAADgAAAAAAAAAAAABABQAAAAAAAAA/wAAAAAAAAAAAAAAAAAAACUAAAAMAAAAAgAAACUAAAAMAAAABQAAgFUAAABQAAAApgEAANMAAAAWAgAAHgEAAA0AAABFIYkPRSFQDsAfUg3gHVINABxSDXsaUA57GokPexrCEAAcwBHgHcARwB/AEUUhwhBFIYkP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oI50OTC39DBEAAAAwAAAAAAAAAIQAAAAgAAAAcAAAACAAAAEsAAABAAAAAMAAAAAUAAAAgAAAAAQAAAAEAAAAQAAAAAAAAAAAAAADCAgAAAgQAAAAAAAAAAAAAwgIAAAIEAAAkAAAAJAAAAAAAgD8AAAAAAAAAAAAAgD8KCOdDkwt/QwIAAAAMAAAAEAAAAAAAAAAAAAAACgAAABAAAAAAAAAAAAAAAFIAAABwAQAAAgAAAOz///8AAAAAAAAAAAAAAAC8AgAAAAAAAAQABSJBAHIAaQBhAGwAIABOAGEAcgByAG8AdwAAAAAATQAAAAAAAAAQO38RVAIAAFDdfxEcAAAAh4gIPAAAAAAAAAAAAAAAAAAAAAAAAAAAAAAAAAAAAABQwU/C9QAAAD0I1kT+fwAAcMBPwvUAAAAgbS4HVAIAAEBaRABUAgAAEfzVRP5/AABAWkQAVAIAAAAARABUAgAA4KZ+B1QCAABwMAAA2AMAADgNEQBUAgAAwEzRB1QCAABwMAAABLcEABdIkjUAAAAAAQAAAAAAAAAAAAAAAAAAAAwAAAAAAAAABwAAAAAAAAAITsV2VAIAAAFUoAdUAgAAcMBPwvUAAAABAAAAAAAAAEAG0gdUAgAAEfzVRP5/AABQtU/C9QAAAAAAkHRUAgAASbVPwvUAAAAAAAAAAAAAAAAAAAAAAAAAAzfE32R2AAgAAAAAJQAAAAwAAAACAAAAFgAAAAwAAAAYAAAAEgAAAAwAAAABAAAAGAAAAAwAAAD/AAACVAAAAGAAAADOAQAA7AAAAO4BAAADAQAAAgAAAAAAAAAAAAAAAAAAAAAAAAADAAAATAAAAAAAAAAAAAAAAAAAAP//////////VAAAAEwARABQAAAACgAAAAwAAAALAAAAJQAAAAwAAAANAACAKAAAAAwAAAACAAAAIgAAAAwAAAD/////RgAAALQBAACoAQAARU1GKypAAAAkAAAAGAAAAAAA8EIAAAAAAAAAAAAA8EIKCOdDkwt/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q7fCEQoPY5DCEAJA5AAAACEAAAAAhDA2w0AAAAAAAAAn89nP1wul76fz2c/Fa3qvhnrMz9cLhe/n8/nPlwuF78Xkk8+XC4XvwAAgKQVreq+AACApFwul74AAEClRl8HvheSTz4AAIAkn8/nPgAAACUZ6zM/AABAJZ/PZz9GXwe+n89nP1wul74AAwMDAwMDAwMDAwODAVYAFEAJgBAAAAAEAAAA/////yEAAAAIAAAAYgAAAAwAAAABAAAAJAAAACQAAAAAAIA9AAAAAAAAAAAAAIA9AAAAAAAAAAACAAAAJQAAAAwAAAABAAAAEwAAAAwAAAABAAAAOwAAAAgAAABVAAAAUAAAAAAAAAAAAAAA//////////8NAAAA+yiJD/soUA52J1INliVSDbYjUg0wIlAOMCKJDzAiwhC2I8ARliXAEXYnwBH7KMIQ+yiJDzwAAAAIAAAAPgAAABgAAAAjAgAA1QAAAJACAAAc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q7fCEQoPY5DCEABAjwAAAAwAAAAAhDA2wAAAACOAAAAAAAAAKuqKjwCAAAAAgAAAAIAAAAAAAAAAhDA2wAAAAAAAP//FUAJABAAAAAEAAAAAQAAACQAAAAkAAAAAACAPQAAAAAAAAAAAACAPQAAAAAAAAAAAgAAAF8AAAA4AAAAAgAAADgAAAAAAAAAOAAAAAAAAAAAAAEAFAAAAAAAAAD/AAAAAAAAAAAAAAAAAAAAJQAAAAwAAAACAAAAJQAAAAwAAAAFAACAVQAAAFAAAAAhAgAA0wAAAJICAAAeAQAADQAAAPsoiQ/7KFAOdidSDZYlUg22I1INMCJQDjAiiQ8wIsIQtiPAEZYlwBF2J8AR+yjCEPsoiQ8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wpINRJMLf0MEQAAADAAAAAAAAAAhAAAACAAAABwAAAAIAAAASwAAAEAAAAAwAAAABQAAACAAAAABAAAAAQAAABAAAAAAAAAAAAAAAMICAAACBAAAAAAAAAAAAADCAgAAAgQAACQAAAAkAAAAAACAPwAAAAAAAAAAAACAP8KSDUSTC39DAgAAAAwAAAAQAAAAAAAAAAAAAAAKAAAAEAAAAAAAAAAAAAAAUgAAAHABAAACAAAA7P///wAAAAAAAAAAAAAAALwCAAAAAAAABAAFIkEAcgBpAGEAbAAgAE4AYQByAHIAbwB3AAAAAABNAAAAAAAAABA7fxFUAgAAUN1/ERwAAACHiAg8AAAAAAAAAAAAAAAAAAAAAAAAAAAAAAAAAAAAAFDBT8L1AAAAPQjWRP5/AABwwE/C9QAAACBtLgdUAgAAgFlEAFQCAAAR/NVE/n8AAIBZRABUAgAAAABEAFQCAADgpn4HVAIAAHAwAADDAwAAUA0RAFQCAADATNEHVAIAAHAwAAAEywQAF0iSNQAAAAABAAAAAAAAAAAAAAAAAAAADAAAAAAAAAAHAAAAAAAAAAhOxXZUAgAAAVSgB1QCAABwwE/C9QAAAAEAAAAAAAAAUALSB1QCAAAR/NVE/n8AAFC1T8L1AAAAAACQdFQCAABJtU/C9QAAAAAAAAAAAAAAAAAAAAAAAAADN8TfZHYACAAAAAAlAAAADAAAAAIAAAAWAAAADAAAABgAAAASAAAADAAAAAEAAAAYAAAADAAAAP8AAAJUAAAAZAAAADYCAADsAAAAYgIAAAMBAAACAAAAAAAAAAAAAAAAAAAAAAAAAAQAAABMAAAAAAAAAAAAAAAAAAAA//////////9UAAAAUgBTAFYAUAAMAAAACwAAAAsAAAALAAAAJQAAAAwAAAANAACAKAAAAAwAAAACAAAAIgAAAAwAAAD/////RgAAACABAAAUAQAARU1GKypAAAAkAAAAGAAAAAAA8EIAAAAAAAAAAAAA8ELCkg1Ekwt/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G8GESTC39DBEAAAAwAAAAAAAAAIQAAAAgAAAAcAAAACAAAAEsAAABAAAAAMAAAAAUAAAAgAAAAAQAAAAEAAAAQAAAAAAAAAAAAAADCAgAAAgQAAAAAAAAAAAAAwgIAAAIEAAAkAAAAJAAAAAAAgD8AAAAAAAAAAAAAgD9RvBhEkwt/QwIAAAAMAAAAEAAAAAAAAAAAAAAACgAAABAAAAAAAAAAAAAAAFIAAABwAQAAAgAAAOz///8AAAAAAAAAAAAAAAC8AgAAAAAAAAQABSJBAHIAaQBhAGwAIABOAGEAcgByAG8AdwAAAAAATQAAAAAAAAAQO38RVAIAAFDdfxEcAAAAh4gIPAAAAAAAAAAAAAAAAAAAAAAAAAAAAAAAAAAAAABQwU/C9QAAAD0I1kT+fwAAcMBPwvUAAAAgbS4HVAIAAABPRABUAgAAEfzVRP5/AAAAT0QAVAIAAAAARABUAgAA4KZ+B1QCAABwMAAA+gMAAIANEQBUAgAAwEzRB1QCAABwMAAABP8EABdIkjUAAAAAAQAAAAAAAAAAAAAAAAAAAAwAAAAAAAAABwAAAAAAAAAITsV2VAIAAAFUoAdUAgAAcMBPwvUAAAABAAAAAAAAAKAM0gdUAgAAEfzVRP5/AABQtU/C9QAAAAAAkHRUAgAASbVPwvUAAAAAAAAAAAAAAAAAAAAAAAAAAzfE32R2AAgAAAAAJQAAAAwAAAACAAAAFgAAAAwAAAAYAAAAEgAAAAwAAAABAAAAGAAAAAwAAAD/AAACVAAAAFQAAABjAgAA7AAAAGcCAAADAQAAAgAAAAAAAAAAAAAAAAAAAAAAAAABAAAATAAAAAAAAAAAAAAAAAAAAP//////////UAAAAC0AAAAFAAAAJQAAAAwAAAANAACAKAAAAAwAAAACAAAAIgAAAAwAAAD/////RgAAACABAAAUAQAARU1GKypAAAAkAAAAGAAAAAAA8EIAAAAAAAAAAAAA8EJRvBhEkwt/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64ZGkSTC39DBEAAAAwAAAAAAAAAIQAAAAgAAAAcAAAACAAAAEsAAABAAAAAMAAAAAUAAAAgAAAAAQAAAAEAAAAQAAAAAAAAAAAAAADCAgAAAgQAAAAAAAAAAAAAwgIAAAIEAAAkAAAAJAAAAAAAgD8AAAAAAAAAAAAAgD+uGRpEkwt/QwIAAAAMAAAAEAAAAAAAAAAAAAAACgAAABAAAAAAAAAAAAAAAFIAAABwAQAAAgAAAOz///8AAAAAAAAAAAAAAAC8AgAAAAAAAAQABSJBAHIAaQBhAGwAIABOAGEAcgByAG8AdwAAAAAATQAAAAAAAAAQO38RVAIAAFDdfxEcAAAAh4gIPAAAAAAAAAAAAAAAAAAAAAAAAAAAAAAAAAAAAABQwU/C9QAAAD0I1kT+fwAAcMBPwvUAAAAgbS4HVAIAAABbRABUAgAAEfzVRP5/AAAAW0QAVAIAAAAARABUAgAA4KZ+B1QCAABwMAAAwwMAADgNEQBUAgAAwEzRB1QCAABwMAAABLsEABdIkjUAAAAAAQAAAAAAAAAAAAAAAAAAAAwAAAAAAAAABwAAAAAAAAAITsV2VAIAAAFUoAdUAgAAcMBPwvUAAAABAAAAAAAAAFAC0gdUAgAAEfzVRP5/AABQtU/C9QAAAAAAkHRUAgAASbVPwvUAAAAAAAAAAAAAAAAAAAAAAAAAAzfE32R2AAgAAAAAJQAAAAwAAAACAAAAFgAAAAwAAAAYAAAAEgAAAAwAAAABAAAAGAAAAAwAAAD/AAACVAAAAFgAAABoAgAA7AAAAHwCAAADAQAAAgAAAAAAAAAAAAAAAAAAAAAAAAACAAAATAAAAAAAAAAAAAAAAAAAAP//////////UAAAAFQARQAKAAAACwAAACUAAAAMAAAADQAAgCgAAAAMAAAAAgAAACIAAAAMAAAA/////0YAAADYAQAAzAEAAEVNRisqQAAAJAAAABgAAAAAAPBCAAAAAAAAAAAAAPBCrhkaRJMLf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qRPNBrCo8RAhACQO0AAAAqAAAAAIQwNsRAAAAAAAAAMjj8T0AAAAAIpGoQAAAAACAp6pAAACQJbFYrEBxmFi9sVisQMjj8b2xWKxAQCCQv7FYrEC5eZi/gKeqQHw+n78ikahAfD6fv8jj8T19Pp+/cZhYPX0+n78AAEAluXmYvwAA4CVAIJC/AAAAAMjj8b0AAAAmcZhYvXGYWD0AANilyOPxPQAAcKYAAQMDAwEDAwMBAwMDAQMDgwAAABRACYAQAAAABAAAAP////8hAAAACAAAAGIAAAAMAAAAAQAAACQAAAAkAAAAAACAPQAAAAAAAAAAAACAPQAAAAAAAAAAAgAAACUAAAAMAAAAAQAAABMAAAAMAAAAAQAAADsAAAAIAAAAGwAAABAAAADCAgAAAy8AADYAAAAQAAAAYSkAAAMvAABYAAAAKAAAAAAAAAAAAAAA//////////8DAAAA3ikDL0Qqni5EKiAuNgAAABAAAABEKgAAkSYAAFgAAAAoAAAAAAAAAAAAAAD//////////wMAAABEKhQm3imuJWEpriU2AAAAEAAAAMICAACuJQAAWAAAACgAAAAAAAAAAAAAAP//////////AwAAAEUCriXfARQm3wGRJjYAAAAQAAAA3wEAACAuAABYAAAAKAAAAAAAAAAAAAAA//////////8DAAAA3wGeLkUCAy/CAgMvPQAAAAgAAAA8AAAACAAAAD4AAAAYAAAAHQAAAFoCAAClAgAA8Q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qRPNBrCo8RAhAAQI8AAAAMAAAAAIQwNsAAAAAjgAAAAAAAACrqio8AgAAAAIAAAACAAAAAAAAAAIQwNsAAAAAAAAA/xVACQAQAAAABAAAAAEAAAAkAAAAJAAAAAAAgD0AAAAAAAAAAAAAgD0AAAAAAAAAAAIAAABfAAAAOAAAAAIAAAA4AAAAAAAAADgAAAAAAAAAAAABABQAAAAAAAAAAAAAAAAAAAAAAAAAAAAAACUAAAAMAAAAAgAAACUAAAAMAAAABQAAgDsAAAAIAAAAGwAAABAAAADCAgAAAy8AADYAAAAQAAAAYSkAAAMvAABYAAAAKAAAAAAAAAAAAAAA//////////8DAAAA3ikDL0Qqni5EKiAuNgAAABAAAABEKgAAkSYAAFgAAAAoAAAAAAAAAAAAAAD//////////wMAAABEKhQm3imuJWEpriU2AAAAEAAAAMICAACuJQAAWAAAACgAAAAAAAAAAAAAAP//////////AwAAAEUCriXfARQm3wGRJjYAAAAQAAAA3wEAACAuAABYAAAAKAAAAAAAAAAAAAAA//////////8DAAAA3wGeLkUCAy/CAgMvPQAAAAgAAAA8AAAACAAAAEAAAAAYAAAAHAAAAFkCAACmAgAA8gIAACUAAAAMAAAABwAAgCUAAAAMAAAAAAAAgCQAAAAkAAAAAACAQQAAAAAAAAAAAACAQQAAAAAAAAAAAgAAACgAAAAMAAAAAgAAAEYAAABUAQAASAEAAEVNRisqQAAAJAAAABgAAAAAAIA/AAAAAAAAAAAAAIA/AAAAAAAAAAAqQAAAJAAAABgAAAAAAIA/AAAAAAAAAAAAAIA/AAAAAAAAAAAmQAAAEAAAAAQAAAAAAAAAJUAAABAAAAAEAAAAAAAAAB9AAwAMAAAAAAAAACJABAAMAAAAAAAAAB5ACQAMAAAAAAAAACFABwAMAAAAAAAAACpAAAAkAAAAGAAAAAAA8EIAAAAAAAAAAAAA8ELPBzhD+FA1RAhAAQI8AAAAMAAAAAIQwNsAAAAAjgAAAAAAAACrqio8AgAAAAIAAAACAAAAAAAAAAIQwNsAAAAAAAAA/whACQM8AAAAMAAAAAIQwNsEAAAAAAAAAAAAAAAmk0m/dmq/PiaTSb+2UxZAAAAAAMNiMUAAAAAAAAEBARVACQAQAAAABAAAAAEAAAAkAAAAJAAAAAAAgD0AAAAAAAAAAAAAgD0AAAAAAAAAAAIAAABfAAAAOAAAAAIAAAA4AAAAAAAAADgAAAAAAAAAAAABABQAAAAAAAAAAAAAAAAAAAAAAAAAAAAAACUAAAAMAAAAAgAAACUAAAAMAAAABQAAgFcAAAAsAAAAtQAAAHQCAAAGAgAA1wIAAAQAAAB5C2UnRw5lJxcdTS1DIE0tJQAAAAwAAAAHAACAJQAAAAwAAAAAAACAJAAAACQAAAAAAIBBAAAAAAAAAAAAAIBBAAAAAAAAAAACAAAAKAAAAAwAAAACAAAARgAAAFQBAABIAQAARU1GKypAAAAkAAAAGAAAAAAAgD8AAAAAAAAAAAAAgD8AAAAAAAAAACpAAAAkAAAAGAAAAAAAgD8AAAAAAAAAAAAAgD8AAAAAAAAAACZAAAAQAAAABAAAAAAAAAAlQAAAEAAAAAQAAAAAAAAAH0ADAAwAAAAAAAAAIkAEAAwAAAAAAAAAHkAJAAwAAAAAAAAAIUAHAAwAAAAAAAAAKkAAACQAAAAYAAAAAADwQgAAAAAAAAAAAADwws8HOEO6sR1ECEABAjwAAAAwAAAAAhDA2wAAAACOAAAAAAAAAKuqKjwCAAAAAgAAAAIAAAAAAAAAAhDA2wAAAAAAAAD/CEAJAzwAAAAwAAAAAhDA2wQAAAAAAAAAAAAAACaTSb92ar8+JpNJv7ZTFkAAAAAAw2IxQAAAAAAAAQEBFUAJABAAAAAEAAAAAQAAACQAAAAkAAAAAACAPQAAAAAAAAAAAACAPQAAAAAAAAAAAgAAAF8AAAA4AAAAAgAAADgAAAAAAAAAOAAAAAAAAAAAAAEAFAAAAAAAAAAAAAAAAAAAAAAAAAAAAAAAJQAAAAwAAAACAAAAJQAAAAwAAAAFAACAVwAAACwAAAC1AAAAdAIAAAYCAADXAgAABAAAAHkLTS1HDk0tFx1lJ0MgZSc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CkEORFwBKEQEQAAADAAAAAAAAAAhAAAACAAAABwAAAAIAAAASwAAAEAAAAAwAAAABQAAACAAAAABAAAAAQAAABAAAAAAAAAAAAAAAMICAAACBAAAAAAAAAAAAADCAgAAAgQAACQAAAAkAAAAAACAPwAAAAAAAAAAAACAPwpBDkRcAShEAgAAAAwAAAAQAAAAAAAAAAAAAAAKAAAAEAAAAAAAAAAAAAAAUgAAAHABAAACAAAA7P///wAAAAAAAAAAAAAAALwCAAAAAAAABAAFIkMAYQBsAGkAYgByAGkAAAByAHIAbwB3AAAAAABNAAAAAAAAABA7fxFUAgAAUN1/ERwAAACHiAg8AAAAAAAAAAAAAAAAAAAAAAAAAAAAAAAAAAAAAFDBT8L1AAAACQAAAAAAAABwwE/C9QAAACBtLgdUAgAAgFNEAFQCAAAR/NVE/n8AAIBTRABUAgAAAABEAFQCAADuHdH//////3AwAAAE0QQAUA0RAFQCAADuHdH//////3AwAAAE0QQAF0iSNQAAAAABAAAAAAAAAAAAAAAAAAAAcDAAACFhAQBMm8ZC/n8AAAEAAAAAAAAAcb6WNf5/AABQwU/C9QAAAHDAT8IAAAAAIG0uB1QCAADzxMvf/X8AAAAAAAAAAAAA7h0E0QAAAAAJtU/C9QAAAHQb/kP+fwAAUA0RAFQCAAADN8TfZHYACAAAAAAlAAAADAAAAAIAAAAWAAAADAAAABgAAAASAAAADAAAAAEAAAAYAAAADAAAAAAAAAJUAAAAeAAAADkCAACNAgAAdAIAAKQCAAACAAAAAAAAAAAAAAAAAAAAAAAAAAcAAABMAAAAAAAAAAAAAAAAAAAA//////////9cAAAAUwB3AGkAdABjAGgAIAAAAAkAAAAPAAAABQAAAAcAAAAJAAAACgAAAAUAAAAlAAAADAAAAA0AAIAoAAAADAAAAAIAAAAiAAAADAAAAP////9GAAAAIAEAABQBAABFTUYrKkAAACQAAAAYAAAAAADwQgAAAAAAAAAAAADwQgpBDkRcASh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uUORF0BLkQEQAAADAAAAAAAAAAhAAAACAAAABwAAAAIAAAASwAAAEAAAAAwAAAABQAAACAAAAABAAAAAQAAABAAAAAAAAAAAAAAAMICAAACBAAAAAAAAAAAAADCAgAAAgQAACQAAAAkAAAAAACAPwAAAAAAAAAAAACAPyLlDkRdAS5EAgAAAAwAAAAQAAAAAAAAAAAAAAAKAAAAEAAAAAAAAAAAAAAAUgAAAHABAAACAAAA7P///wAAAAAAAAAAAAAAALwCAAAAAAAABAAFIkMAYQBsAGkAYgByAGkAAAByAHIAbwB3AAAAAABNAAAAAAAAABA7fxFUAgAAUN1/ERwAAACHiAg8AAAAAAAAAAAAAAAAAAAAAAAAAAAAAAAAAAAAAFDBT8L1AAAACQAAAAAAAABwwE/C9QAAACBtLgdUAgAAAFVEAFQCAAAR/NVE/n8AAABVRABUAgAAAABEAFQCAAC8EwT//////3AwAAAEBAQAgA0RAFQCAAC8EwT//////3AwAAAEBAQAF0iSNQAAAAABAAAAAAAAAAAAAAAAAAAAcDAAACFhAQBMm8ZC/n8AAAEAAAAAAAAAcb6WNf5/AABQwU/C9QAAAHDAT8IAAAAAIG0uB1QCAADzxMvf/X8AAAAAAAAAAAAAvBMEBAAAAAAJtU/C9QAAAHQb/kP+fwAAgA0RAFQCAAADN8TfZHYACAAAAAAlAAAADAAAAAIAAAAWAAAADAAAABgAAAASAAAADAAAAAEAAAAYAAAADAAAAAAAAAJUAAAAcAAAADwCAAClAgAAbQIAALwCAAACAAAAAAAAAAAAAAAAAAAAAAAAAAYAAABMAAAAAAAAAAAAAAAAAAAA//////////9YAAAARgBhAGIAcgBpAGMACQAAAAoAAAALAAAABwAAAAUAAAAIAAAAJQAAAAwAAAANAACAKAAAAAwAAAACAAAAIgAAAAwAAAD/////RgAAANgBAADMAQAARU1GKypAAAAkAAAAGAAAAAAA8EIAAAAAAAAAAAAA8EIi5Q5EXQEu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pE80ExbW9ECEAJA7QAAACoAAAAAhDA2xEAAAAAAAAAyOPxPQAAAAC02ew/AAAAAC0z9T8AAJAl8ff7P3GYWL3x9/s/yOPxvfD3+z9QLle/8Pf7P0LhZ78sM/U/yWp1v7TZ7D/JanW/yOPxPclqdb9xmFg9yWp1vwAAQCVC4We/AADgJVAuV78AAAAAyOPxvQAAACZxmFi9cZhYPQAA2KXI4/E9AABwpgABAwMDAQMDAwEDAwMBAwODAAAAFEAJgBAAAAAEAAAA/////yEAAAAIAAAAYgAAAAwAAAABAAAAJAAAACQAAAAAAIA9AAAAAAAAAAAAAIA9AAAAAAAAAAACAAAAJQAAAAwAAAABAAAAEwAAAAwAAAABAAAAOwAAAAgAAAAbAAAAEAAAAMICAADUOwAANgAAABAAAADADwAA1DsAAFgAAAAoAAAAAAAAAAAAAAD//////////wMAAAA9ENQ7oxBuO6MQ8To2AAAAEAAAAKMQAACGNQAAWAAAACgAAAAAAAAAAAAAAP//////////AwAAAKMQCTU9EKM0wA+jNDYAAAAQAAAAwgIAAKM0AABYAAAAKAAAAAAAAAAAAAAA//////////8DAAAARQKjNN8BCTXfAYY1NgAAABAAAADfAQAA8ToAAFgAAAAoAAAAAAAAAAAAAAD//////////wMAAADfAW47RQLUO8IC1Ds9AAAACAAAADwAAAAIAAAAPgAAABgAAAAdAAAASgMAAAsBAAC+Aw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pE80ExbW9ECEABAjwAAAAwAAAAAhDA2wAAAACOAAAAAAAAAKuqKjwCAAAAAgAAAAIAAAAAAAAAAhDA2wAAAAAAAAD/FUAJABAAAAAEAAAAAQAAACQAAAAkAAAAAACAPQAAAAAAAAAAAACAPQAAAAAAAAAAAgAAAF8AAAA4AAAAAgAAADgAAAAAAAAAOAAAAAAAAAAAAAEAFAAAAAAAAAAAAAAAAAAAAAAAAAAAAAAAJQAAAAwAAAACAAAAJQAAAAwAAAAFAACAOwAAAAgAAAAbAAAAEAAAAMICAADUOwAANgAAABAAAADADwAA1DsAAFgAAAAoAAAAAAAAAAAAAAD//////////wMAAAA9ENQ7oxBuO6MQ8To2AAAAEAAAAKMQAACGNQAAWAAAACgAAAAAAAAAAAAAAP//////////AwAAAKMQCTU9EKM0wA+jNDYAAAAQAAAAwgIAAKM0AABYAAAAKAAAAAAAAAAAAAAA//////////8DAAAARQKjNN8BCTXfAYY1NgAAABAAAADfAQAA8ToAAFgAAAAoAAAAAAAAAAAAAAD//////////wMAAADfAW47RQLUO8IC1Ds9AAAACAAAADwAAAAIAAAAQAAAABgAAAAcAAAASAMAAAwBAAC/AwAA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ndDNkJL+mVECkAAgCQAAAAYAAAA8+7b/wEAAAAAAAAARqLYvo8KNz9Gotg+KAAAAAwAAAABAAAAJAAAACQAAAAAAIA9AAAAAAAAAAAAAIA9AAAAAAAAAAACAAAAJwAAABgAAAABAAAAAAAAANvu8wAAAAAAJQAAAAwAAAABAAAAJQAAAAwAAAAIAACAVgAAADAAAAAtAAAAZAMAAIMAAACYAwAABQAAANICSzbSAnc5Lgh3OS4ISzbSAks2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ndDNkJL+mVECEABAjwAAAAwAAAAAhDA2wAAAACOAAAAAAAAAKuqKjwCAAAAAgAAAAIAAAAAAAAAAhDA2wAAAAAAAAD/CEAJA0gAAAA8AAAAAhDA2wUAAAAAAAAAAAAAAAAAAACPCjc/AAAAAI8KNz9Goti+AAAAAEai2L4AAAAAAAAAAAABAQGBAQMDFUAJABAAAAAEAAAAAQAAACQAAAAkAAAAAACAPQAAAAAAAAAAAACAPQAAAAAAAAAAAgAAAF8AAAA4AAAAAgAAADgAAAAAAAAAOAAAAAAAAAAAAAEAFAAAAAAAAAAAAAAAAAAAAAAAAAAAAAAAJQAAAAwAAAACAAAAJQAAAAwAAAAFAACAVgAAADAAAAArAAAAYwMAAIUAAACaAwAABQAAANICdzkuCHc5LghLNtICSzbSAnc5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9kek0ImbmFEBEAAAAwAAAAAAAAAIQAAAAgAAAAcAAAACAAAAEsAAABAAAAAMAAAAAUAAAAgAAAAAQAAAAEAAAAQAAAAAAAAAAAAAADCAgAAAgQAAAAAAAAAAAAAwgIAAAIEAAAkAAAAJAAAAAAAgD8AAAAAAAAAAAAAgD/ZHpNCJm5hRAIAAAAMAAAAEAAAAAAAAAAAAAAACgAAABAAAAAAAAAAAAAAAFIAAABwAQAAAgAAAOn///8AAAAAAAAAAAAAAAC8AgAAAAAAAAQABSJDAGEAbABpAGIAcgBpAAAAcgByAG8AdwAAAAAAXsXVRP5/AADVAtIFAAAAAEAAAAAAAAAAIKV+B1QCAAAAAAAAAAAAAAAAAAAAAAAAAAAAAAAAAABQwU/C9QAAAAkAAAAAAAAAcMBPwvUAAAAgbS4HVAIAAMBbRABUAgAAEfzVRP5/AADAW0QAVAIAAAAARABUAgAApRXB//////9wMAAABMEEADgNEQBUAgAApRXB//////9wMAAABMEEABdIkjUAAAAAAQAAAAAAAAAAAAAAAAAAAHAwAAAhYQEATJvGQv5/AAABAAAAAAAAAHG+ljX+fwAAUMFPwvUAAABwwE/CAAAAACBtLgdUAgAA88TL3/1/AAAAAAAAAAAAAKUVBMEAAAAACbVPwvUAAAB0G/5D/n8AADgNEQBUAgAAAzfE32R2AAgAAAAAJQAAAAwAAAACAAAAFgAAAAwAAAAYAAAAEgAAAAwAAAABAAAAGAAAAAwAAAAAAAACVAAAAGAAAABKAAAAcAMAAGcAAACLAwAAAgAAAAAAAAAAAAAAAAAAAAAAAAADAAAATAAAAAAAAAAAAAAAAAAAAP//////////VAAAAEYASQBCAAAACwAAAAYAAAANAAAAJQAAAAwAAAANAACAKAAAAAwAAAACAAAAIgAAAAwAAAD/////RgAAADgBAAAsAQAARU1GKypAAAAkAAAAGAAAAAAA8EIAAAAAAAAAAAAA8ELZHpNCJm5h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QoIEMiJWZECkAAgCQAAAAYAAAA8+7b/wEAAAAAAAAARqLYvo8KNz9Gotg+IQAAAAgAAABiAAAADAAAAAEAAAAkAAAAJAAAAAAAgD0AAAAAAAAAAAAAgD0AAAAAAAAAAAIAAAAlAAAADAAAAAEAAAAlAAAADAAAAAgAAIBWAAAAMAAAAJ8AAABlAwAA9gAAAJkDAAAFAAAA+wlVNvsJgjlYD4I5WA9VNvsJVT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tCggQyIlZkQIQAECPAAAADAAAAACEMDbAAAAAI4AAAAAAAAAq6oqPAIAAAACAAAAAgAAAAAAAAACEMDbAAAAAAAAAP8IQAkDSAAAADwAAAACEMDbBQAAAAAAAAAAAAAAAAAAAI8KNz8AAAAAjwo3P0ai2L4AAAAARqLYvgAAAAAAAAAAAAEBAYEBAwMVQAkAEAAAAAQAAAABAAAAJAAAACQAAAAAAIA9AAAAAAAAAAAAAIA9AAAAAAAAAAACAAAAXwAAADgAAAACAAAAOAAAAAAAAAA4AAAAAAAAAAAAAQAUAAAAAAAAAAAAAAAAAAAAAAAAAAAAAAAlAAAADAAAAAIAAAAlAAAADAAAAAUAAIBWAAAAMAAAAJ4AAABjAwAA+AAAAJoDAAAFAAAA+wmCOVgPgjlYD1U2+wlVNvsJgj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VDg3Q/2YYUQEQAAADAAAAAAAAAAhAAAACAAAABwAAAAIAAAASwAAAEAAAAAwAAAABQAAACAAAAABAAAAAQAAABAAAAAAAAAAAAAAAMICAAACBAAAAAAAAAAAAADCAgAAAgQAACQAAAAkAAAAAACAPwAAAAAAAAAAAACAP1Q4N0P9mGFEAgAAAAwAAAAQAAAAAAAAAAAAAAAKAAAAEAAAAAAAAAAAAAAAUgAAAHABAAACAAAA6f///wAAAAAAAAAAAAAAALwCAAAAAAAABAAFIkMAYQBsAGkAYgByAGkAAAByAHIAbwB3AAAAAABexdVE/n8AANUC0gUAAAAAQAAAAAAAAACHiAg8AAAAAAAAAAAAAAAAAAAAAAAAAAAAAAAAAAAAAFDBT8L1AAAACQAAAAAAAABwwE/C9QAAACBtLgdUAgAAgFxEAFQCAAAR/NVE/n8AAIBcRABUAgAAAABEAFQCAADuHdj//////3AwAAAE2AQAUA0RAFQCAADuHdj//////3AwAAAE2AQAF0iSNQAAAAABAAAAAAAAAAAAAAAAAAAAcDAAACFhAQBMm8ZC/n8AAAEAAAAAAAAAcb6WNf5/AABQwU/C9QAAAHDAT8IAAAAAIG0uB1QCAADzxMvf/X8AAAAAAAAAAAAA7h0E2AAAAAAJtU/C9QAAAHQb/kP+fwAAUA0RAFQCAAADN8TfZHYACAAAAAAlAAAADAAAAAIAAAAWAAAADAAAABgAAAASAAAADAAAAAEAAAAYAAAADAAAAAAAAAJUAAAAZAAAALcAAABwAwAA3gAAAIsDAAACAAAAAAAAAAAAAAAAAAAAAAAAAAQAAABMAAAAAAAAAAAAAAAAAAAA//////////9UAAAATABGAEkAQgAKAAAACwAAAAYAAAANAAAAJQAAAAwAAAANAACAKAAAAAwAAAACAAAAIgAAAAwAAAD/////RgAAAHAfAABkHwAARU1GKypAAAAkAAAAGAAAAAAA8EIAAAAAAAAAAAAA8EJUODdD/Zhh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bBfSEIxbW9EK0AAAAwAAAAAAAAAHkAGAAwAAAAAAAAAIUAFAAwAAAAAAAAAHkAJAAwAAAAAAAAAKkAAACQAAAAYAAAAwJsJOQAAAAAAAAAAwJsJObBfSEIxbW9EIUAHAAwAAAAAAAAACEAJAzwAAAAwAAAAAhDA2wQAAAAAAAAAAAAAAAAAAAAAwmJIAAAAAADCYkgADmLIAADhugAOYsgAAQGBM0AJAQwAAAAAAAAAJEAEAAwAAAAAAAAAKkAAACQAAAAYAAAAHdZSPwAAAAAAAAAA40lSP69fSEI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AyAAAAnwMAAFE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SEIAwGdEJAAAACQAAABUVVU/AAAAAAAAAACjcVU/AABIQgDAZ0QEAAAAcwAAAAwAAAAAAAAADQAAABAAAAAyAAAAnwMAAFIAAABwAQAAAgAAABQAAAAJAAAAAAAAAAAAAAC8AgAAAAAAAAcCAiJTAHkAcwB0AGUAbQAAAAAAAAAAAAAAAAAAAAAAAAAAAAAAAAAAAAAAAAAAAAAAAAAAAAAAAAAAAAAAAAAAAAAAAAAAAHAugRFUAgAAAQAAAAIAAAAZAwAABAAAAAAAAAAAAAAAwBKAEVQCAADALoERVAIAAGC1T8L1AAAAaQAAAAAAAABgtU/C9QAAAK4AAAAAAAAAQE2mNf5/AAAxUGFJAAAAADADgBFUAgAABAAAAAEAAAAAAAAABAAAAAAAAAAAAAAAaQAAaf////8AAAAA/////xMBABJUAgAAAAAAAAAAAACwX0ZCMU1vRLshoEI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69fSEIA1WdEKkAAACQAAAAYAAAAwJsJOQAAAAAAAAAAwJsJObBfSEIxbW9EJEAAAAwAAAAAAAAAK0AAAAwAAAAAAAAAHkAGAAwAAAAAAAAAIUAFAAwAAAAAAAAACEAMBCgAAAAcAAAAAhDA2wAAAAAAAAAQAAAAPwAAAD8AgDBEAECARDRADAAMAAAAAAAAAB5ACQAMAAAAAAAAACpAAAAkAAAAGAAAAMCbCTkAAAAAAAAAAMCbCTmwX0hCMW1vRCFABwAMAAAAAAAAACpAAAAkAAAAGAAAAMCbCTkAAAAAAAAAAMCbCTmvX0hCMG1vRCpAAAAkAAAAGAAAAAAAgD8AAAAAAAAAAAAAgD8AAAAAAAAAACpAAAAkAAAAGAAAAAAAgD8AAAAAAAAAAAAAgD8AAAAAAAAAACZAAAAQAAAABAAAAAAAAAAlQAAAEAAAAAQAAAAAAAAAH0ADAAwAAAAAAAAAIkAEAAwAAAAAAAAAHkAJAAwAAAAAAAAAIUAHAAwAAAAAAAAAKkAAACQAAAAYAAAAwJsJOQAAAAAAAAAAwJsJOaWWwEIxbW9EK0AAAAwAAAAAAAAAHkAGAAwAAAAAAAAAIUAFAAwAAAAAAAAAHkAJAAwAAAAAAAAAKkAAACQAAAAYAAAAwJsJOQAAAAAAAAAAwJsJOaWWwEIxbW9EIUAHAAwAAAAAAAAACEAJAzwAAAAwAAAAAhDA2wQAAAAAAAAAAAAAAAAAAAAAwmJIAAAAAADCYkgADmLIAADhugAOYsgAAQGBM0AJAQwAAAAAAAAAJEAEAAwAAAAAAAAAKkAAACQAAAAYAAAAHdZSPwAAAAAAAAAA40lSP6WWwEI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BgAAAAnwMAAH8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wEIAwGdEJAAAACQAAABUVVU/AAAAAAAAAACjcVU/AADAQgDAZ0QEAAAAcwAAAAwAAAAAAAAADQAAABAAAABgAAAAnwMAAFIAAABwAQAAAgAAABQAAAAJAAAAAAAAAAAAAAC8AgAAAAAAAAcCAiJTAHkAcwB0AGUAbQAAAAAAAAAAAAAAAAAAAAAAAAAAAAAAAAAAAAAAAAAAAAAAAAAAAAAAAAAAAAAAAAAAAAAAAAAAAHAugRFUAgAAAQAAAAIAAAD9BQAABAAAAAAAAAAAAAAAwBKAEVQCAADALoERVAIAAGC1T8L1AAAAaQAAAAAAAABgtU/C9QAAAK4AAAAAAAAAQE2mNf5/AAAxUGFJAAAAADADgBFUAgAABAAAAAEAAAAAAAAABAAAAAAAAAAAAAAAaQAAaf////8AAAAA/////xMBABJUAgAAAAAAAAAAAACllr9CMU1vRIiI/EI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6WWwEIA1WdEKkAAACQAAAAYAAAAwJsJOQAAAAAAAAAAwJsJOaWWwEIxbW9EJEAAAAwAAAAAAAAAK0AAAAwAAAAAAAAAHkAGAAwAAAAAAAAAIUAFAAwAAAAAAAAACEAGBCgAAAAcAAAAAhDA2wAAAAAAAAAQAAAAPwAAAD8AgDBEAECARDRABgAMAAAAAAAAAB5ACQAMAAAAAAAAACpAAAAkAAAAGAAAAMCbCTkAAAAAAAAAAMCbCTmllsBCMW1vRCFABwAMAAAAAAAAACpAAAAkAAAAGAAAAMCbCTkAAAAAAAAAAMCbCTmllsBCMG1vRCpAAAAkAAAAGAAAAAAAgD8AAAAAAAAAAAAAgD8AAAAAAAAAACpAAAAkAAAAGAAAAAAAgD8AAAAAAAAAAAAAgD8AAAAAAAAAACZAAAAQAAAABAAAAAAAAAAlQAAAEAAAAAQAAAAAAAAAH0ADAAwAAAAAAAAAIkAEAAwAAAAAAAAAHkAJAAwAAAAAAAAAIUAHAAwAAAAAAAAAKkAAACQAAAAYAAAAwJsJOQAAAAAAAAAAwJsJOeWUEEMxbW9EK0AAAAwAAAAAAAAAHkAGAAwAAAAAAAAAIUAFAAwAAAAAAAAAHkAJAAwAAAAAAAAAKkAAACQAAAAYAAAAwJsJOQAAAAAAAAAAwJsJOeWUEEMxbW9EIUAHAAwAAAAAAAAACEAJAzwAAAAwAAAAAhDA2wQAAAAAAAAAAAAAAAAAAAAAwmJIAAAAAADCYkgADmLIAADhugAOYsgAAQGBM0AJAQwAAAAAAAAAJEAEAAwAAAAAAAAAKkAAACQAAAAYAAAAHdZSPwAAAAAAAAAA40lSP+WUEEM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CRAAAAnwMAAK8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AAEUMAwGdEJAAAACQAAADjOE4/AAAAAAAAAACjcVU/AAARQwDAZ0QEAAAAcwAAAAwAAAAAAAAADQAAABAAAACRAAAAnwMAAFIAAABwAQAAAgAAABQAAAAJAAAAAAAAAAAAAAC8AgAAAAAAAAcCAiJTAHkAcwB0AGUAbQAAAAAAAAAAAAAAAAAAAAAAAAAAAAAAAAAAAAAAAAAAAAAAAAAAAAAAAAAAAAAAAAAAAAAAAAAAAHAugRFUAgAAAQAAAAIAAAABCQAABAAAAAAAAAAAAAAAwBKAEVQCAADALoERVAIAAGC1T8L1AAAAaQAAAAAAAABgtU/C9QAAAK4AAAAAAAAAQE2mNf5/AAAxUGFJAAAAADAAgBFUAgAABAAAAAEAAAAAAAAABAAAAAAAAAAAAAAAaQAAaf////8AAAAA/////xMBABJUAgAAAAAAAAAAAADlFBBDMU1vRNaNLkM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WUEEMA1WdEKkAAACQAAAAYAAAAwJsJOQAAAAAAAAAAwJsJOeWUEEMxbW9EJEAAAAwAAAAAAAAAK0AAAAwAAAAAAAAAHkAGAAwAAAAAAAAAIUAFAAwAAAAAAAAACEANBCgAAAAcAAAAAhDA2wAAAAAAAAAQAAAAPwAAAD8AgDBEAECARDRADQAMAAAAAAAAAB5ACQAMAAAAAAAAACpAAAAkAAAAGAAAAMCbCTkAAAAAAAAAAMCbCTnllBBDMW1vRCFABwAMAAAAAAAAACpAAAAkAAAAGAAAAMCbCTkAAAAAAAAAAMCbCTnllBBDMG1vRCpAAAAkAAAAGAAAAAAAgD8AAAAAAAAAAAAAgD8AAAAAAAAAACpAAAAkAAAAGAAAAAAAgD8AAAAAAAAAAAAAgD8AAAAAAAAAACZAAAAQAAAABAAAAAAAAAAlQAAAEAAAAAQAAAAAAAAAH0ADAAwAAAAAAAAAIkAEAAwAAAAAAAAAHkAJAAwAAAAAAAAAIUAHAAwAAAAAAAAAKkAAACQAAAAYAAAAwJsJOQAAAAAAAAAAwJsJObV8V0MxbW9EK0AAAAwAAAAAAAAAHkAGAAwAAAAAAAAAIUAFAAwAAAAAAAAAHkAJAAwAAAAAAAAAKkAAACQAAAAYAAAAwJsJOQAAAAAAAAAAwJsJObV8V0MxbW9EIUAHAAwAAAAAAAAACEAJAzwAAAAwAAAAAhDA2wQAAAAAAAAAAAAAAAAAAAAAwmJIAAAAAADCYkgADmLIAADhugAOYsgAAQGBM0AJAQwAAAAAAAAAJEAEAAwAAAAAAAAAKkAAACQAAAAYAAAAHdZSPwAAAAAAAAAA40lSP7V8V0M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DXAAAAnwMAAPY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V0MAwGdEJAAAACQAAABUVVU/AAAAAAAAAACjcVU/AABXQwDAZ0QEAAAAcwAAAAwAAAAAAAAADQAAABAAAADXAAAAnwMAAFIAAABwAQAAAgAAABQAAAAJAAAAAAAAAAAAAAC8AgAAAAAAAAcCAiJTAHkAcwB0AGUAbQAAAAAAAAAAAAAAAAAAAAAAAAAAAAAAAAAAAAAAAAAAAAAAAAAAAAAAAAAAAAAAAAAAAAAAAAAAAHAugRFUAgAAAQAAAAIAAABwDQAABAAAAAAAAAAAAAAAwBKAEVQCAADALoERVAIAAGC1T8L1AAAAaQAAAAAAAABgtU/C9QAAAK4AAAAAAAAAQE2mNf5/AAAxUGFJAAAAADADgBFUAgAABAAAAAEAAAAAAAAABAAAAAAAAAAAAAAAaQAAaf////8AAAAA/////xMBABJUAgAAAAAAAAAAAAC1/FZDMU1vRKZ1dUM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CAIAAPwBAABFTUYrLEAAACQAAAAYAAAAAACAPwAAAAAAAAAAAACAPwAAAIAAAACAKkAAACQAAAAYAAAAHdZSPwAAAAAAAAAA40lSP7V8V0MA1WdEKkAAACQAAAAYAAAAwJsJOQAAAAAAAAAAwJsJObV8V0MxbW9EJEAAAAwAAAAAAAAAK0AAAAwAAAAAAAAAHkAGAAwAAAAAAAAAIUAFAAwAAAAAAAAACEAOBCgAAAAcAAAAAhDA2wAAAAAAAAAQAAAAPwAAAD8AgDBEAECARDRADgAMAAAAAAAAAB5ACQAMAAAAAAAAACpAAAAkAAAAGAAAAMCbCTkAAAAAAAAAAMCbCTm1fFdDMW1vRCFABwAMAAAAAAAAACpAAAAkAAAAGAAAAMCbCTkAAAAAAAAAAMCbCTm1fFdDMG1vRCpAAAAkAAAAGAAAAAAAgD8AAAAAAAAAAAAAgD8AAAAAAAAAACpAAAAkAAAAGAAAAAAAgD8AAAAAAAAAAAAAgD8AAAAAAAAAACZAAAAQAAAABAAAAAAAAAAlQAAAEAAAAAQAAAAAAAAAH0ADAAwAAAAAAAAAIkAEAAwAAAAAAAAAHkAJAAwAAAAAAAAAIUAHAAwAAAAAAAAAKkAAACQAAAAYAAAAAACAPwAAAAAAAAAAAACAP4ImOEOSR2xEBEAAAAwAAAAAAAAAIQAAAAgAAAAcAAAACAAAAEsAAABAAAAAMAAAAAUAAAAgAAAAAQAAAAEAAAAQAAAAAAAAAAAAAADCAgAAAgQAAAAAAAAAAAAAwgIAAAIEAAAkAAAAJAAAAAAAgD8AAAAAAAAAAAAAgD+CJjhDkkdsRAIAAAAMAAAAEAAAAAAAAAAAAAAACgAAABAAAAAAAAAAAAAAAFIAAABwAQAAAgAAAOL///8AAAAAAAAAAAAAAAC8AgAAAAAAAAQABCJDAGEAbABpAGIAcgBpAAAAAAAAAIAQfwdUAgAATQAAAAAAAAAQO38RVAIAAEAcgBElAAAADgAADlQCAADgfn8RAAAAAAAAAAAAAAAAAAAAAAAAAABQwU/C9QAAAAkAAAAAAAAAcMBPwvUAAAAgbS4HVAIAAABbRABUAgAAEfzVRP5/AAAAW0QAVAIAAAAARABUAgAAvBMl//////9wMAAABCUEAIANEQBUAgAAvBMl//////9wMAAABCUEABdIkjUAAAAAAQAAAAAAAAAAAAAAAAAAAHAwAAAhYQEATJvGQv5/AAABAAAAAAAAAHG+ljX+fwAAUMFPwvUAAABwwE/CAAAAACBtLgdUAgAA88TL3/1/AAAAAAAAAAAAALwTBCUAAAAACbVPwvUAAAB0G/5D/n8AAIANEQBUAgAAAzfE32R2AAgAAAAAJQAAAAwAAAACAAAAFgAAAAwAAAAYAAAAEgAAAAwAAAABAAAAGAAAAAwAAAAAAAACVAAAAGAAAAC4AAAAlAMAAM8AAAC4AwAAAgAAAAAAAAAAAAAAAAAAAAAAAAADAAAATAAAAAAAAAAAAAAAAAAAAP//////////VAAAAC4ALgAuAAAACAAAAAgAAAAIAAAAJQAAAAwAAAANAACAKAAAAAwAAAACAAAAIgAAAAwAAAD/////RgAAACABAAAUAQAARU1GKypAAAAkAAAAGAAAAAAA8EIAAAAAAAAAAAAA8EKCJjhDkkds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5ZNpENLDmFEBEAAAAwAAAAAAAAAIQAAAAgAAAAcAAAACAAAAEsAAABAAAAAMAAAAAUAAAAgAAAAAQAAAAEAAAAQAAAAAAAAAAAAAADCAgAAAgQAAAAAAAAAAAAAwgIAAAIEAAAkAAAAJAAAAAAAgD8AAAAAAAAAAAAAgD+WTaRDSw5hRAIAAAAMAAAAEAAAAAAAAAAAAAAACgAAABAAAAAAAAAAAAAAAFIAAABwAQAAAgAAAOL///8AAAAAAAAAAAAAAAC8AgAAAAAAAAQABCJDAGEAbABpAGIAcgBpAAAAAAAAAIAQfwdUAgAATQAAAAAAAAAQO38RVAIAAEAcgBElAAAAh4gIPAAAAAAAAAAAAAAAAAAAAAAAAAAAAAAAAAAAAABQwU/C9QAAAAkAAAAAAAAAcMBPwvUAAAAgbS4HVAIAAMBVRABUAgAAEfzVRP5/AADAVUQAVAIAAAAARABUAgAApRXJ//////9wMAAABMkEADgNEQBUAgAApRXJ//////9wMAAABMkEABdIkjUAAAAAAQAAAAAAAAAAAAAAAAAAAHAwAAAhYQEATJvGQv5/AAABAAAAAAAAAHG+ljX+fwAAUMFPwvUAAABwwE/CAAAAACBtLgdUAgAA88TL3/1/AAAAAAAAAAAAAKUVBMkAAAAACbVPwvUAAAB0G/5D/n8AADgNEQBUAgAAAzfE32R2AAgAAAAAJQAAAAwAAAACAAAAFgAAAAwAAAAYAAAAEgAAAAwAAAABAAAAGAAAAAwAAAAAAAACVAAAAGAAAABJAQAAZwMAAGABAACLAwAAAgAAAAAAAAAAAAAAAAAAAAAAAAADAAAATAAAAAAAAAAAAAAAAAAAAP//////////VAAAAC4ALgAuAAAACAAAAAgAAAAIAAAAJQAAAAwAAAANAACAKAAAAAwAAAACAAAAIgAAAAwAAAD/////RgAAACABAAAUAQAARU1GKypAAAAkAAAAGAAAAAAA8EIAAAAAAAAAAAAA8EKWTaRDSw5h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vSlEOkeF1EBEAAAAwAAAAAAAAAIQAAAAgAAAAcAAAACAAAAEsAAABAAAAAMAAAAAUAAAAgAAAAAQAAAAEAAAAQAAAAAAAAAAAAAADCAgAAAgQAAAAAAAAAAAAAwgIAAAIEAAAkAAAAJAAAAAAAgD8AAAAAAAAAAAAAgD/L0pRDpHhdRAIAAAAMAAAAEAAAAAAAAAAAAAAACgAAABAAAAAAAAAAAAAAAFIAAABwAQAAAgAAAOz///8AAAAAAAAAAAAAAAC8AgAAAAAAAAQABSJDAGEAbABpAGIAcgBpAAAAAAAAAIAQfwdUAgAATQAAAAAAAAAQO38RVAIAAEAcgBElAAAAh4gIPAAAAAAAAAAAAAAAAAAAAAAAAAAAAAAAAAAAAABQwU/C9QAAAAkAAAAAAAAAcMBPwvUAAAAgbS4HVAIAAMBSRABUAgAAEfzVRP5/AADAUkQAVAIAAAAARABUAgAA7h3c//////9wMAAABNwEAFANEQBUAgAA7h3c//////9wMAAABNwEABdIkjUAAAAAAQAAAAAAAAAAAAAAAAAAAHAwAAAhYQEATJvGQv5/AAABAAAAAAAAAHG+ljX+fwAAUMFPwvUAAABwwE/CAAAAACBtLgdUAgAA88TL3/1/AAAAAAAAAAAAAO4dBNwAAAAACbVPwvUAAAB0G/5D/n8AAFANEQBUAgAAAzfE32R2AAgAAAAAJQAAAAwAAAACAAAAFgAAAAwAAAAYAAAAEgAAAAwAAAABAAAAGAAAAAwAAAAAAAACVAAAAIgAAAAqAQAAYwMAAH4BAAB6AwAAAgAAAAAAAAAAAAAAAAAAAAAAAAAKAAAATAAAAAAAAAAAAAAAAAAAAP//////////YAAAAEwAaQBuAGUAIABDAGEAcgBkAHMACAAAAAUAAAALAAAACgAAAAUAAAAKAAAACgAAAAcAAAALAAAACAAAACUAAAAMAAAADQAAgCgAAAAMAAAAAgAAACIAAAAMAAAA/////0YAAACsAQAAoAEAAEVNRisqQAAAJAAAABgAAAAAAPBCAAAAAAAAAAAAAPBCy9KUQ6R4XUQqQAAAJAAAABgAAAAAAIA/AAAAAAAAAAAAAIA/AAAAAAAAAAAqQAAAJAAAABgAAAAAAIA/AAAAAAAAAAAAAIA/AAAAAAAAAAAqQAAAJAAAABgAAAAAAIA/AAAAAAAAAAAAAIA/AAAAAAAAAAAmQAAAEAAAAAQAAAAAAAAAJUAAABAAAAAEAAAAAAAAAB9AAwAMAAAAAAAAACJABAAMAAAAAAAAAB5ACQAMAAAAAAAAACFABwAMAAAAAAAAACpAAAAkAAAAGAAAAOm0OrhCcwE5QnMBuem0OrggMmdDRG8BRAhAAQJMAAAAQAAAAAIQwNsAAAAAzgEAAAAAAAAAPt9GAgAAAAIAAAACAAAAAgAAAAAAAAACAAAAAAAAQAAAgD8CEMDbAAAAAPCwAP8IQAkDPAAAADAAAAACEMDbBAAAAAAAAAAAPt+vAD7fL5l9V0kJhK7IW8HjSVLNuMijoihKtUNnxwADAwMVQAkAEAAAAAQAAAABAAAAKAAAAAwAAAABAAAAIQAAAAgAAABiAAAADAAAAAEAAAAkAAAAJAAAAAAAgD0AAAAAAAAAAAAAgD0AAAAAAAAAAAIAAABfAAAAOAAAAAEAAAA4AAAAAAAAADgAAAAAAAAAAAIBAAEAAAAAAAAAALDwAAAAAAAAAAAAAAAAACUAAAAMAAAAAQAAACcAAAAYAAAAAgAAAAAAAAAAsPAAAAAAACUAAAAMAAAAAgAAABMAAAAMAAAAAgAAADsAAAAIAAAAGwAAABAAAACKDgAAVCAAADYAAAAQAAAAiw4AAJAgAABYAAAANAAAAAAAAAAAAAAA//////////8GAAAAjA6hIH4OriBuDq4gXQ6vIFAOoiBPDpEgWQAAACgAAAAAAAAAAAAAAP//////////AwAAAE8OkSBODlUgTg5VIFgAAAA0AAAAAAAAAAAAAAD//////////wYAAABODkQgWw43IGwONiB9DjYgig5DIIoOVCA9AAAACAAAABsAAAAQAAAAjQ4AAAghAAA2AAAAEAAAAI4OAABEIQAAWAAAADQAAAAAAAAAAAAAAP//////////BgAAAI8OVSGBDmIhcQ5iIWAOYyFTDlUhUg5FIVkAAAAkAAAAAAAAAAAAAAD//////////wIAAABSDkUhUQ4JIVgAAAA0AAAAAAAAAAAAAAD//////////wYAAABRDvggXg7rIG8O6iB/DuogjQ73II0OCCE9AAAACAAAABsAAAAQAAAAkA4AALwhAABZAAAAJAAAAAAAAAAAAAAA//////////8CAAAAkA7KIY8O+SFYAAAANAAAAAAAAAAAAAAA//////////8GAAAAjw4KIoEOFyJwDhYiYA4WIlMOCCJTDvghWQAAACQAAAAAAAAAAAAAAP//////////AgAAAFQOyyFUDr0hWAAAADQAAAAAAAAAAAAAAP//////////BgAAAFQOrCFhDp8hcg6eIYIOniGQDqshkA68IT0AAAAIAAAAGwAAABAAAACMDgAAcSIAAFkAAAAkAAAAAAAAAAAAAAD//////////wIAAACKDq0iig6tIlgAAAA0AAAAAAAAAAAAAAD//////////wYAAACJDr4iew7LImsOyiJaDsoiTQ68Ik4OqyI2AAAAEAAAAFAOAABvIgAAWAAAADQAAAAAAAAAAAAAAP//////////BgAAAFAOXyJeDlIibg5SIn8OUyKMDmEijA5xIj0AAAAIAAAAGwAAABAAAACGDgAAJSMAAFkAAAAkAAAAAAAAAAAAAAD//////////wIAAACFDkAjgw5iI1gAAAA0AAAAAAAAAAAAAAD//////////wYAAACCDnMjcw5/I2MOfiNSDn0jRg5uI0cOXiNZAAAAJAAAAAAAAAAAAAAA//////////8CAAAASQ4/I0oOIyNYAAAANAAAAAAAAAAAAAAA//////////8GAAAASw4TI1kOBiNpDgYjeg4HI4cOFSOGDiUjPQAAAAgAAAAbAAAAEAAAAHoOAADaIwAANgAAABAAAAB1DgAAFiQAAFgAAAA0AAAAAAAAAAAAAAD//////////wYAAAB0DiYkZg4zJFUOMiRFDjAkOA4iJDoOESRZAAAAJAAAAAAAAAAAAAAA//////////8CAAAAPg7WIz4O1iNYAAAANAAAAAAAAAAAAAAA//////////8GAAAAPw7FI04OuSNeDrojbw67I3sOyiN6DtojPQAAAAgAAAAbAAAAEAAAAGwOAACOJAAAWQAAACgAAAAAAAAAAAAAAP//////////AwAAAGkOtCRnDsskZw7LJFgAAAA0AAAAAAAAAAAAAAD//////////wYAAABlDtskVg7nJEUO5SQ1DuMkKQ7UJCsOwyRZAAAAJAAAAAAAAAAAAAAA//////////8CAAAALg6vJDAOiSRYAAAANAAAAAAAAAAAAAAA//////////8GAAAAMg55JEAObCRRDm0kYQ5vJG4OfSRsDo4kPQAAAAgAAAAbAAAAEAAAAFgOAABCJQAANgAAABAAAABRDgAAfSUAAFgAAAA0AAAAAAAAAAAAAAD//////////wYAAABPDo4lQA6ZJS8OlyUfDpUlEw6HJRUOdiU2AAAAEAAAABwOAAA7JQAAWAAAADQAAAAAAAAAAAAAAP//////////BgAAAB8OKiUtDh4lPg4gJU4OIiVaDjElWA5CJT0AAAAIAAAAGwAAABAAAABCDgAA9CUAAFkAAAAkAAAAAAAAAAAAAAD//////////wIAAAA8DiUmOg4xJlgAAAA0AAAAAAAAAAAAAAD//////////wYAAAA3DkImKA5NJhgOSiYHDkcm/A04Jv8NJyZZAAAAJAAAAAAAAAAAAAAA//////////8CAAAAAQ4eJgcO7SVYAAAANAAAAAAAAAAAAAAA//////////8GAAAACQ7dJRgO0SUoDtMlOQ7VJUQO5CVCDvQlPQAAAAgAAAAbAAAAEAAAACYOAACoJgAANgAAABAAAAAcDgAA4yYAAFgAAAA0AAAAAAAAAAAAAAD//////////wYAAAAZDvMmCg7+JvkN+ybpDfkm3g3pJuEN2SY2AAAAEAAAAOsNAACeJgAAWAAAADQAAAAAAAAAAAAAAP//////////BgAAAO4NjSb9DYImDg6FJh4OiCYpDpcmJg6oJj0AAAAIAAAAGwAAABAAAAAIDgAAWScAAFkAAAAkAAAAAAAAAAAAAAD//////////wIAAAD+DZMn/g2VJ1gAAAA0AAAAAAAAAAAAAAD//////////wYAAAD6DaYn6g2wJ9oNrSfKDaknwA2ZJ8MNiSdZAAAAKAAAAAAAAAAAAAAA//////////8DAAAAww2JJ8MNiSfNDU8nWAAAADQAAAAAAAAAAAAAAP//////////BgAAANANPyffDTQn7w02JwAOOScLDkknCA5ZJz0AAAAIAAAAGwAAABAAAADlDQAACygAADYAAAAQAAAA2A0AAEYoAABYAAAANAAAAAAAAAAAAAAA//////////8GAAAA1Q1WKMUNYCi1DV0opA1ZKJoNSSidDTkoNgAAABAAAACqDQAA/icAAFgAAAA0AAAAAAAAAAAAAAD//////////wYAAACtDe4nvQ3kJ84N5yfeDesn6A37J+UNCyg9AAAACAAAABsAAAAQAAAAvw0AALsoAAA2AAAAEAAAALMNAAD2KAAAWAAAADQAAAAAAAAAAAAAAP//////////BgAAAK8NBimfDRApjw0NKX8NCSl0DfkoeA3pKDYAAAAQAAAAhA0AAK4oAABYAAAANAAAAAAAAAAAAAAA//////////8GAAAAiA2eKJgNlCioDZcouA2bKMMNqyi/DbsoPQAAAAgAAAAbAAAAEAAAAJQNAABrKQAANgAAABAAAACFDQAApSkAAFgAAAA0AAAAAAAAAAAAAAD//////////wYAAACBDbUpcA2/KWANuilQDbYpRw2mKUsNlik2AAAAEAAAAFoNAABcKQAAWAAAADQAAAAAAAAAAAAAAP//////////BgAAAF4NTClvDUIpfw1GKY8NSymYDVsplA1rKT0AAAAIAAAAGwAAABAAAABmDQAAGSoAADYAAAAQAAAAVw0AAFMqAABYAAAANAAAAAAAAAAAAAAA//////////8GAAAAUw1jKkINbSoyDWkqIg1kKhkNVCodDUQqNgAAABAAAAAsDQAACioAAFgAAAA0AAAAAAAAAAAAAAD//////////wYAAAAwDfopQQ3wKVEN9ClhDfkpag0JKmYNGSo9AAAACAAAABsAAAAQAAAANA0AAMcqAAA2AAAAEAAAACINAAAAKwAAWAAAADQAAAAAAAAAAAAAAP//////////BgAAAB0NECsMDRkr/AwUK+wMDyvjDP4q6AzvKjYAAAAQAAAA+gwAALUqAABYAAAANAAAAAAAAAAAAAAA//////////8GAAAA/wymKhANnSogDaIqMA2nKjgNtyo0DccqPQAAAAgAAAAbAAAAEAAAAP4MAABzKwAANgAAABAAAADsDAAArCsAAFgAAAA0AAAAAAAAAAAAAAD//////////wYAAADnDLwr1gzFK8YMwCu3DLsrrgyqK7MMmis2AAAAEAAAAMUMAABhKwAAWAAAADQAAAAAAAAAAAAAAP//////////BgAAAMoMUSvaDEkr6gxNK/oMUisDDWMr/gxzKz0AAAAIAAAAGwAAABAAAADEDAAAHywAADYAAAAQAAAAsAwAAFcsAABYAAAANAAAAAAAAAAAAAAA//////////8GAAAAqgxnLJkMbyyJDGksegxkLHIMUix3DEMsNgAAABAAAACLDAAACiwAAFgAAAA0AAAAAAAAAAAAAAD//////////wYAAACRDPsrogzzK7IM+CvBDP4rygwPLMQMHyw9AAAACAAAABsAAAAQAAAAhwwAAMgsAAA2AAAAEAAAAHMMAAABLQAAWAAAADQAAAAAAAAAAAAAAP//////////BgAAAG0MEC1cDBgtTAwTLT0MDS01DPwsOgzsLDYAAAAQAAAATgwAALQsAABYAAAANAAAAAAAAAAAAAAA//////////8GAAAAVAykLGUMnCx1DKIshAynLI0MuSyHDMgsPQAAAAgAAAAbAAAAEAAAAEYMAABxLQAANgAAABAAAAAvDAAAqS0AAFgAAAA0AAAAAAAAAAAAAAD//////////wYAAAApDLgtFwy/LQgMuS34C7Mt8QuhLfcLki02AAAAEAAAAA4MAABaLQAAWAAAADQAAAAAAAAAAAAAAP//////////BgAAABUMSy0mDEQtNgxKLUUMUC1MDGItRgxxLT0AAAAIAAAAGwAAABAAAAABDAAAGC4AAFkAAAAkAAAAAAAAAAAAAAD//////////wIAAADqC08u6gtPLlgAAAA0AAAAAAAAAAAAAAD//////////wYAAADkC14u0gtmLsMLXy60C1kurAtILrMLOC42AAAAEAAAAMoLAAABLgAAWAAAADQAAAAAAAAAAAAAAP//////////BgAAANAL8S3hC+ot8QvwLQAM9y0HDAguAQwYLj0AAAAIAAAAGwAAABAAAAC4CwAAvi4AADYAAAAQAAAAnwsAAPQuAABYAAAANAAAAAAAAAAAAAAA//////////8GAAAAmAsDL4YLCi93CwMvaAv8LmEL6i5pC9suNgAAABAAAACCCwAApC4AAFgAAAA0AAAAAAAAAAAAAAD//////////wYAAACJC5UumwuPLqoLli65C50uvwuvLrgLvi49AAAACAAAABsAAAAQAAAAbAsAAGEvAAA2AAAAEAAAAFILAACXLwAAWAAAADQAAAAAAAAAAAAAAP//////////BgAAAEsLpi85C60vKgulLxsLni8VC40vHAt+LzYAAAAQAAAANQsAAEcvAABYAAAANAAAAAAAAAAAAAAA//////////8GAAAAPQs4L04LMi9dCzkvbAtAL3MLUi9sC2EvPQAAAAgAAAAbAAAAEAAAABwLAAAEMAAANgAAABAAAAAACwAAOTAAAFgAAAA0AAAAAAAAAAAAAAD//////////wYAAAD4Ckcw5gpNMNgKRTDJCj4wwworMMsKHTA2AAAAEAAAAOcKAADoLwAAWAAAADQAAAAAAAAAAAAAAP//////////BgAAAO8K2S8BC9MvDwvbLx4L4y8kC/UvHAsEMD0AAAAIAAAAGwAAABAAAADICgAAozAAADYAAAAQAAAArQoAANgwAABYAAAANAAAAAAAAAAAAAAA//////////8GAAAApQrnMJMK7DCECuUwdQrdMHAKyzB3CrwwNgAAABAAAACTCgAAhzAAAFgAAAA0AAAAAAAAAAAAAAD//////////wYAAACbCngwrQpzMLwKejDKCoIw0AqUMMgKozA9AAAACAAAABsAAAAQAAAAcgoAAEIxAAA2AAAAEAAAAFQKAAB2MQAAWAAAADQAAAAAAAAAAAAAAP//////////BgAAAEwKhTE5CokxKwqBMR0KeTEYCmYxIApYMTYAAAAQAAAAPgoAACQxAABYAAAANAAAAAAAAAAAAAAA//////////8GAAAARwoWMVkKETFnChkxdgoiMXoKNDFyCkIxPQAAAAgAAAAbAAAAEAAAABgKAADeMQAANgAAABAAAAD5CQAAEjIAAFgAAAA0AAAAAAAAAAAAAAD//////////wYAAADxCSAy3wklMtAJHTLCCRQyvQkCMsYJ9DE2AAAAEAAAAOQJAADAMQAAWAAAADQAAAAAAAAAAAAAAP//////////BgAAAOwJsTH+Ca0xDQq1MRsKvTEgCtAxGAreMT0AAAAIAAAAGwAAABAAAAC6CQAAejIAADYAAAAQAAAAmgkAAKwyAABYAAAANAAAAAAAAAAAAAAA//////////8GAAAAkQm6Mn4JvjJwCbUyYgmsMl8JmTJoCYsyNgAAABAAAACICQAAWTIAAFgAAAA0AAAAAAAAAAAAAAD//////////wYAAACRCUsypAlHMrIJUDLACVkywwlsMroJejI9AAAACAAAABsAAAAQAAAAWQkAABEzAAA2AAAAEAAAADgJAABDMwAAWAAAADQAAAAAAAAAAAAAAP//////////BgAAAC8JUTMcCVUzDwlMMwEJQzP9CDAzBgkiMzYAAAAQAAAAJgkAAPAyAABYAAAANAAAAAAAAAAAAAAA//////////8GAAAALwniMkIJ3jJQCecyXgnwMmIJAzNZCREzPQAAAAgAAAAbAAAAEAAAAPUIAACoMwAANgAAABAAAADSCAAA2TMAAFgAAAA0AAAAAAAAAAAAAAD//////////wYAAADJCOYztgjqM6gI4DObCNYzmAjEM6EItjM2AAAAEAAAAMQIAACFMwAAWAAAADQAAAAAAAAAAAAAAP//////////BgAAAM4IeDPgCHUz7gh+M/sIiDP+CJsz9QioMz0AAAAIAAAAGwAAABAAAACNCAAAOzQAADYAAAAQAAAAaggAAGw0AABYAAAANAAAAAAAAAAAAAAA//////////8GAAAAYAh5NE4IfDRACHM0MwhpNC8IVjQ5CEk0NgAAABAAAABcCAAAGDQAAFgAAAA0AAAAAAAAAAAAAAD//////////wYAAABlCAs0eAgHNIYIETSTCBs0lggtNI0IOzQ9AAAACAAAABsAAAAQAAAAIwgAAM40AAA2AAAAEAAAAP4HAAD9NAAAWAAAADQAAAAAAAAAAAAAAP//////////BgAAAPMHCjXgBw010wcCNcYH+DTEB+U0zgfYNDYAAAAQAAAA8wcAAKk0AABYAAAANAAAAAAAAAAAAAAA//////////8GAAAA/gecNBEImjQeCKQ0KwiuNC0IwTQjCM40PQAAAAgAAAAbAAAAEAAAALMHAABcNQAANgAAABAAAACOBwAAizUAAFgAAAA0AAAAAAAAAAAAAAD//////////wYAAACEB5g1cQeaNWQHkDVXB4Y1VQdzNV8HZjU2AAAAEAAAAIQHAAA3NQAAWAAAADQAAAAAAAAAAAAAAP//////////BgAAAI8HKjWhByc1rgcxNbsHPDW+B081swdcNT0AAAAIAAAAPAAAAAgAAAA/AAAAGAAAAHQAAAACAgAA6gAAAFsD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DP0CLCgMXhQoDF4cLP0CLCIDJnQ0RvAUQIQAkDPAAAADAAAAACEMDbBAAAAAAAAABz5UFAF70HvnVHTEAAAAAm9uE+QFqmDrxz5UFAF70HvgABAYEUQAmAEAAAAAQAAADwsAD/JAAAACQAAAAAAIA9AAAAAAAAAAAAAIA9AAAAAAAAAAACAAAAJQAAAAwAAAACAAAAEwAAAAwAAAABAAAAJQAAAAwAAAAIAACAVgAAACwAAABkAAAAVgMAAHsAAABuAwAABAAAAKYHCzZNBtk25QZlNaYHCzY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CFyKC4EV7fOBFe37iFyKC4GJ3vQ0RvAUQIQAECTAAAAEAAAAACEMDbAAAAAM4BAAAAAAAAAD7fRgIAAAACAAAAAgAAAAIAAAAAAAAAAgAAAAAAAEAAAIA/AhDA2wAAAADwsAD/CEAJAzwAAAAwAAAAAhDA2wQAAAAAAAAAAD7fLwA+XzA7xXxJJMTHyBhJBUqp5dHIwlZFSjMuZMcAAwMDFUAJABAAAAAEAAAAAQAAACQAAAAkAAAAAACAPQAAAAAAAAAAAACAPQAAAAAAAAAAAgAAAF8AAAA4AAAAAQAAADgAAAAAAAAAOAAAAAAAAAAAAgEAAQAAAAAAAAAAsPAAAAAAAAAAAAAAAAAAJQAAAAwAAAABAAAAJQAAAAwAAAACAAAAEwAAAAwAAAACAAAAOwAAAAgAAAAbAAAAEAAAAAkeAABcIAAANgAAABAAAAD5HQAAliAAAFgAAAA0AAAAAAAAAAAAAAD//////////wYAAAD1HaYg5B2wINQdqyDEHacgux2WIMAdhiBZAAAAJAAAAAAAAAAAAAAA//////////8CAAAA0B1MINAdTCBYAAAANAAAAAAAAAAAAAAA//////////8GAAAA1B08IOUdMyD0HTggBB48IA4eTSAJHlwgPQAAAAgAAAAbAAAAEAAAANkdAAAKIQAANgAAABAAAADJHQAARCEAAFgAAAA0AAAAAAAAAAAAAAD//////////wYAAADFHVQhtB1dIaQdWSGUHVQhix1EIY8dNCFZAAAAJAAAAAAAAAAAAAAA//////////8CAAAAnx36IJ8d+iBYAAAANAAAAAAAAAAAAAAA//////////8GAAAApB3qILQd4SDEHeUg1B3pIN4d+iDZHQohPQAAAAgAAAAbAAAAEAAAAKkdAAC3IQAANgAAABAAAACZHQAA8SEAAFgAAAA0AAAAAAAAAAAAAAD//////////wYAAACVHQEihB0LInQdBiJkHQIiWx3xIV8d4SE2AAAAEAAAAG8dAACnIQAAWAAAADQAAAAAAAAAAAAAAP//////////BgAAAHQdlyGEHY4hlB2SIaQdlyGuHachqR23IT0AAAAIAAAAGwAAABAAAAB0HQAAZSIAADYAAAAQAAAAYh0AAJ4iAABYAAAANAAAAAAAAAAAAAAA//////////8GAAAAXR2uIkwdtiI8HbEiLB2sIiQdmyIpHYsiNgAAABAAAAA7HQAAUiIAAFgAAAA0AAAAAAAAAAAAAAD//////////wYAAABAHUIiUR06ImEdPyJxHUQieR1VInQdZSI9AAAACAAAABsAAAAQAAAAPR0AABAjAAA2AAAAEAAAACodAABJIwAAWAAAADQAAAAAAAAAAAAAAP//////////BgAAACUdWSMUHWEjBB1cI/QcVyPsHEYj8Rw2IzYAAAAQAAAABB0AAP0iAABYAAAANAAAAAAAAAAAAAAA//////////8GAAAACR3uIhod5SIpHeoiOR3vIkIdACM9HRAjPQAAAAgAAAAbAAAAEAAAAAMdAAC8IwAANgAAABAAAADuHAAA9CMAAFgAAAA0AAAAAAAAAAAAAAD//////////wYAAADoHAQk1xwLJMccBiS4HAAksBzvI7Yc3yM2AAAAEAAAAMscAACnIwAAWAAAADQAAAAAAAAAAAAAAP//////////BgAAANEclyPiHI8j8hyVIwEdmyMJHawjAx28Iz0AAAAIAAAAGwAAABAAAADEHAAAZCQAADYAAAAQAAAArxwAAJ0kAABYAAAANAAAAAAAAAAAAAAA//////////8GAAAAqRysJJgctCSIHK4keRyoJHEclyR3HIckNgAAABAAAACMHAAATyQAAFgAAAA0AAAAAAAAAAAAAAD//////////wYAAACSHEAkoxw4JLIcPiTCHEQkyhxVJMQcZCQ9AAAACAAAABsAAAAQAAAAhRwAAA0lAABZAAAAJAAAAAAAAAAAAAAA//////////8CAAAAdBw6JW4cRiVYAAAANAAAAAAAAAAAAAAA//////////8GAAAAaBxVJVYcXCVHHFYlOBxPJTEcPiU3HC4lWQAAACgAAAAAAAAAAAAAAP//////////AwAAADscJSVMHPgkTBz4JFgAAAA0AAAAAAAAAAAAAAD//////////wYAAABSHOgkYxzgJHMc5iSCHOwkihz9JIUcDSU9AAAACAAAABsAAAAQAAAAPxwAALQlAAA2AAAAEAAAACccAADsJQAAWAAAADQAAAAAAAAAAAAAAP//////////BgAAACEc+yUPHAImABz7JfEb9SXqG+Ml8BvUJTYAAAAQAAAACBwAAJ0lAABYAAAANAAAAAAAAAAAAAAA//////////8GAAAADhyOJSAchiUvHI0lPxyUJUYcpSU/HLQlPQAAAAgAAAAbAAAAEAAAAPgbAABaJgAANgAAABAAAADgGwAAkSYAAFgAAAA0AAAAAAAAAAAAAAD//////////wYAAADaG6AmyBunJrkboSaqG5omoxuIJqkbeSY2AAAAEAAAAMEbAABCJgAAWAAAADQAAAAAAAAAAAAAAP//////////BgAAAMcbMybZGywm6BsyJvcbOSb+G0sm+BtaJj0AAAAIAAAAGwAAABAAAACuGwAA/yYAADYAAAAQAAAAlBsAADUnAABYAAAANAAAAAAAAAAAAAAA//////////8GAAAAjRtEJ3sbSydsG0MnXRs8J1cbKideGxsnNgAAABAAAAB4GwAA5SYAAFgAAAA0AAAAAAAAAAAAAAD//////////wYAAAB/G9YmkRvQJqAb1yavG94mtRvwJq4b/yY9AAAACAAAABsAAAAQAAAAYBsAAKEnAAA2AAAAEAAAAEYbAADYJwAAWAAAADQAAAAAAAAAAAAAAP//////////BgAAAD8b5ictG+0nHhvmJw8b3icJG8wnEBu9JzYAAAAQAAAAKhsAAIcnAABYAAAANAAAAAAAAAAAAAAA//////////8GAAAAMRt4J0MbcidSG3knYRuBJ2cbkydgG6EnPQAAAAgAAAAbAAAAEAAAABIbAABEKAAAWQAAACQAAAAAAAAAAAAAAP//////////AgAAAAsbUCj1GnooWAAAADQAAAAAAAAAAAAAAP//////////BgAAAO0aiSjbGo4ozRqGKL4afii5GmwowBpdKFkAAAAkAAAAAAAAAAAAAAD//////////wIAAADVGjYo3BoqKFgAAAA0AAAAAAAAAAAAAAD//////////wYAAADjGhso9RoUKAQbHCgTGyMoGRs1KBIbRCg9AAAACAAAABsAAAAQAAAAvBoAAOQoAAA2AAAAEAAAAKAaAAAYKQAAWAAAADQAAAAAAAAAAAAAAP//////////BgAAAJgaJymGGiwpdxolKWgaHSljGgopaxr8KDYAAAAQAAAAhxoAAMcoAABYAAAANAAAAAAAAAAAAAAA//////////8GAAAAjxq4KKEasyiwGrsovxrDKMQa1Si8GuQoPQAAAAgAAAAbAAAAEAAAAGcaAACCKQAANgAAABAAAABKGgAAtykAAFgAAAA0AAAAAAAAAAAAAAD//////////wYAAABCGsUpMBrLKSIawykTGrspDhqpKRUamik2AAAAEAAAADIaAABlKQAAWAAAADQAAAAAAAAAAAAAAP//////////BgAAADoaVylMGlEpWxpZKWkaYSlvGnMpZxqCKT0AAAAIAAAAGwAAABAAAAANGgAAHyoAADYAAAAQAAAA7hkAAFMqAABYAAAANAAAAAAAAAAAAAAA//////////8GAAAA5hlhKtMZZirFGV0qtxlVKrIZQiq7GTQqWQAAACQAAAAAAAAAAAAAAP//////////AgAAANoZASraGQEqWAAAADQAAAAAAAAAAAAAAP//////////BgAAAOIZ8in0Ge4pAxr2KREa/ykWGhEqDRofKj0AAAAIAAAAGwAAABAAAACxGQAAuioAADYAAAAQAAAAkhkAAO4qAABYAAAANAAAAAAAAAAAAAAA//////////8GAAAAihn8KncZACtpGfgqWxnvKlYZ3SpeGc8qNgAAABAAAAB9GQAAmyoAAFgAAAA0AAAAAAAAAAAAAAD//////////wYAAACGGY0qmBmIKqYZkSq1GZkquRmsKrEZuio9AAAACAAAABsAAAAQAAAAUxkAAFUrAAA2AAAAEAAAADIZAACHKwAAWAAAADQAAAAAAAAAAAAAAP//////////BgAAACkZlSsWGZkrCBmQK/oYhyv3GHQrABlmKzYAAAAQAAAAIRkAADQrAABYAAAANAAAAAAAAAAAAAAA//////////8GAAAAKhkmKz0ZIitKGSwrWBk1K1wZRytTGVUrPQAAAAgAAAAbAAAAEAAAAPAYAADrKwAANgAAABAAAADOGAAAHSwAAFgAAAA0AAAAAAAAAAAAAAD//////////wYAAADFGCsssxgvLKUYJiyXGB0skxgKLJwY/Cs2AAAAEAAAAL4YAADKKwAAWAAAADQAAAAAAAAAAAAAAP//////////BgAAAMcYvCvZGLkr5xjCK/UYyyv5GN0r8BjrKz0AAAAIAAAAGwAAABAAAACMGAAAgSwAAFkAAAAkAAAAAAAAAAAAAAD//////////wIAAABxGKosahi0LFgAAAA0AAAAAAAAAAAAAAD//////////wYAAABgGMIsThjFLEAYuywzGLEsMBieLDoYkSxZAAAAJAAAAAAAAAAAAAAA//////////8CAAAAPxiJLFoYYCxYAAAANAAAAAAAAAAAAAAA//////////8GAAAAYxhTLHYYTyyEGFgskhhhLJUYdCyMGIEsPQAAAAgAAAAbAAAAEAAAACQYAAAVLQAANgAAABAAAAAAGAAARi0AAFgAAAA0AAAAAAAAAAAAAAD//////////wYAAAD3F1Mt5BdWLdcXTS3JF0MtxhcwLdAXIy02AAAAEAAAAPMXAADyLAAAWAAAADQAAAAAAAAAAAAAAP//////////BgAAAP0X5SwQGOIsHRjsLCoY9SwtGAgtJBgVLT0AAAAIAAAAGwAAABAAAAC6FwAApy0AADYAAAAQAAAAlxcAANgtAABYAAAANAAAAAAAAAAAAAAA//////////8GAAAAjRflLXoX6C1tF94tXxfVLVwXwi1mF7UtNgAAABAAAACJFwAAhC0AAFgAAAA0AAAAAAAAAAAAAAD//////////wYAAACTF3ctphd0LbMXfS3BF4ctxBeaLboXpy09AAAACAAAABsAAAAQAAAATRcAADguAAA2AAAAEAAAACgXAABnLgAAWAAAADQAAAAAAAAAAAAAAP//////////BgAAAB4XdC4LF3Yu/hZsLvEWYi7vFk8u+RZCLjYAAAAQAAAAHhcAABMuAABYAAAANAAAAAAAAAAAAAAA//////////8GAAAAKRcGLjwXBC5JFw4uVhcZLlgXKy5NFzguPQAAAAgAAAAbAAAAEAAAAN0WAADFLgAANgAAABAAAAC4FgAA9C4AAFgAAAA0AAAAAAAAAAAAAAD//////////wYAAACuFgEvmxYDL44W+S6BFu8ufxbcLokWzy42AAAAEAAAAK4WAACgLgAAWAAAADQAAAAAAAAAAAAAAP//////////BgAAALkWky7MFpEu2RabLuUWpS7oFrgu3RbFLj0AAAAIAAAAGwAAABAAAABtFgAAUi8AAFkAAAAkAAAAAAAAAAAAAAD//////////wIAAABmFlsvRRaBL1gAAAA0AAAAAAAAAAAAAAD//////////wYAAAA6Fo0vJxaOLxsWgy8OFnkvDRZmLxgWWS9ZAAAAJAAAAAAAAAAAAAAA//////////8CAAAANxY2Lz4WLS9YAAAANAAAAAAAAAAAAAAA//////////8GAAAASRYgL1sWHi9oFigvdRYyL3gWRS9tFlIvPQAAAAgAAAAbAAAAEAAAAPYVAADbLwAANgAAABAAAADPFQAACDAAAFgAAAA0AAAAAAAAAAAAAAD//////////wYAAADEFRUwsRUWMKQVCzCYFQAwlxXtL6IV4S82AAAAEAAAAMkVAACzLwAAWAAAADQAAAAAAAAAAAAAAP//////////BgAAANQVpy/nFaYv8xWxLwAWvC8BFs8v9hXbLz0AAAAIAAAAGwAAABAAAACAFQAAYzAAADYAAAAQAAAAWBUAAJAwAABYAAAANAAAAAAAAAAAAAAA//////////8GAAAATRWcMDsVnTAuFZMwIhWIMCAVdTArFWgwNgAAABAAAABTFQAAOzAAAFgAAAA0AAAAAAAAAAAAAAD//////////wYAAABeFS8wcRUtMH0VODCJFUMwixVWMIAVYzA9AAAACAAAABsAAAAQAAAABRUAAOgwAAA2AAAAEAAAANwUAAAUMQAAWAAAADQAAAAAAAAAAAAAAP//////////BgAAANAUIDG9FCAxsRQVMaUUCTGlFPYwsRTqMDYAAAAQAAAA2hQAAL8wAABYAAAANAAAAAAAAAAAAAAA//////////8GAAAA5RSzMPgUsjAEFb4wEBXJMBEV3DAFFegwPQAAAAgAAAAbAAAAEAAAAIkUAABqMQAANgAAABAAAABgFAAAljEAAFgAAAA0AAAAAAAAAAAAAAD//////////wYAAABUFKIxQRSiMTUUlzEpFIsxKRR4MTQUbDE2AAAAEAAAAF4UAABBMQAAWAAAADQAAAAAAAAAAAAAAP//////////BgAAAGkUNTF8FDQxiBRAMZQUSzGUFF4xiRRqMT0AAAAIAAAAGwAAABAAAAALFAAA7TEAADYAAAAQAAAA4BMAABYyAABYAAAANAAAAAAAAAAAAAAA//////////8GAAAA1BMiMsETITK1ExUyqhMJMqoT9jG2E+sxNgAAABAAAADhEwAAwTEAAFgAAAA0AAAAAAAAAAAAAAD//////////wYAAADtE7YxABS2MQwUwjEXFM4xFxThMQsU7TE9AAAACAAAABsAAAAQAAAAiRMAAGkyAAA2AAAAEAAAAF4TAACTMgAAWAAAADQAAAAAAAAAAAAAAP//////////BgAAAFITnjI/E54yNBOSMigThjIpE3MyNBNoMjYAAAAQAAAAYBMAAD4yAABYAAAANAAAAAAAAAAAAAAA//////////8GAAAAbBMzMn8TMzKKEz8ylhNLMpUTXjKJE2kyPQAAAAgAAAAbAAAAEAAAAAgTAADmMgAAWQAAACgAAAAAAAAAAAAAAP//////////AwAAAOQSCDPbEhAz2xIQM1gAAAA0AAAAAAAAAAAAAAD//////////wYAAADOEhszuxIaM7ESDTOmEgEzpxLuMrMS4zJZAAAAJAAAAAAAAAAAAAAA//////////8CAAAAuxLdMt4SuzJYAAAANAAAAAAAAAAAAAAA//////////8GAAAA6hKvMv0SsDIIE7wyFBPIMhMT2zIIE+YyPQAAAAgAAAAbAAAAEAAAAIESAABfMwAANgAAABAAAABTEgAAhzMAAFgAAAA0AAAAAAAAAAAAAAD//////////wYAAABHEpIzNBKQMykShDMeEngzHxJlMywSWjM2AAAAEAAAAFkSAAAyMwAAWAAAADQAAAAAAAAAAAAAAP//////////BgAAAGYSJzN5EikzgxI1M44SQTONElQzgRJfMz0AAAAIAAAAGwAAABAAAAD5EQAA1jMAADYAAAAQAAAAzBEAAP0zAABYAAAANAAAAAAAAAAAAAAA//////////8GAAAAvxEINK0RBzSiEfozlxHuM5gR2zOkEdAzNgAAABAAAADSEQAAqTMAAFgAAAA0AAAAAAAAAAAAAAD//////////wYAAADeEZ4z8RGfM/wRqzMHErgzBhLLM/kR1jM9AAAACAAAABsAAAAQAAAAbxEAAEs0AAA2AAAAEAAAAEARAABxNAAAWAAAADQAAAAAAAAAAAAAAP//////////BgAAADMRezQhEXk0FhFsNAwRXzQOEUw0GxFCNDYAAAAQAAAAShEAAB00AABYAAAANAAAAAAAAAAAAAAA//////////8GAAAAVhESNGkRFDR0ESE0fhEuNHwRQTRvEUs0PQAAAAgAAAAbAAAAEAAAAOMQAAC8NAAANgAAABAAAAC0EAAA4jQAAFgAAAA0AAAAAAAAAAAAAAD//////////wYAAACnEOw0lBDqNIoQ3TR/ENA0gRC9NI4QszQ2AAAAEAAAAL0QAACNNAAAWAAAADQAAAAAAAAAAAAAAP//////////BgAAAMoQgzTdEIU05xCSNPIQnzTwELI04xC8ND0AAAAIAAAAGwAAABAAAABWEAAALTUAAFkAAAAkAAAAAAAAAAAAAAD//////////wIAAABHEDk1JRBSNVgAAAA0AAAAAAAAAAAAAAD//////////wYAAAAYEFs1BRBYNfsPSzXyDz419Q8rNQIQITVZAAAAJAAAAAAAAAAAAAAA//////////8CAAAAIhAKNTEQ/jRYAAAANAAAAAAAAAAAAAAA//////////8GAAAAPhD0NFEQ9jRbEAM1ZRAPNWMQIjVWEC01PQAAAAgAAAAbAAAAEAAAAMQPAACYNQAANgAAABAAAACUDwAAuzUAAFgAAAA0AAAAAAAAAAAAAAD//////////wYAAACGD8U1cw/CNWoPtTVgD6c1Yw+VNXAPizU2AAAAEAAAAKEPAABoNQAAWAAAADQAAAAAAAAAAAAAAP//////////BgAAAK4PXjXBD2E1yw9uNdUPfDXSD441xA+YNT0AAAAIAAAAGwAAABAAAAAyDwAAAjYAADYAAAAQAAAAAg8AACU2AABYAAAANAAAAAAAAAAAAAAA//////////8GAAAA9Q4vNuIOLDbYDh42zg4RNtEO/jXfDvU1NgAAABAAAAAPDwAA0TUAAFgAAAA0AAAAAAAAAAAAAAD//////////wYAAAAdD8g1Lw/LNTkP2DVDD+U1QA/4NTIPAjY9AAAACAAAADwAAAAIAAAAPwAAABgAAADrAAAAAgIAAOIBAABk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nTWMwgrJwkIKycLCnTWMwhid70NEbwFECEAJAzwAAAAwAAAAAhDA2wQAAAAAAAAALspiQDvlBr4oN21AAACAJvvQX0Cqjfq7LspiQDvlBr4AAQGBFEAJgBAAAAAEAAAA8LAA/yQAAAAkAAAAAACAPQAAAAAAAAAAAACAPQAAAAAAAAAAAgAAACUAAAAMAAAAAgAAABMAAAAMAAAAAQAAACUAAAAMAAAACAAAgFYAAAAsAAAA2gAAAFoDAAD0AAAAbwMAAAQAAAAzD3o2rw3kNqUOpjUzD3o2JQAAAAwAAAAHAACAEwAAAAwAAAABAAAAJQAAAAwAAAAAAACAJAAAACQAAAAAAIBBAAAAAAAAAAAAAIBBAAAAAAAAAAACAAAARgAAAGQBAABYAQAARU1GKypAAAAkAAAAGAAAAAAAgD8AAAAAAAAAAAAAgD8AAAAAAAAAACpAAAAkAAAAGAAAAAAAgD8AAAAAAAAAAAAAgD8AAAAAAAAAACZAAAAQAAAABAAAAAAAAAAlQAAAEAAAAAQAAAAAAAAAH0ADAAwAAAAAAAAAIkAEAAwAAAAAAAAAHkAJAAwAAAAAAAAAIUAHAAwAAAAAAAAAKkAAACQAAAAYAAAAhcigOBFe3zgRXt84hciguL8Bc0OBTgFECEABAkwAAABAAAAAAhDA2wAAAADOAQAAAAAAAAA+30YCAAAAAgAAAAIAAAACAAAAAAAAAAIAAAAAAABAAACAPwIQwNsAAAAA8LAA/whACQM8AAAAMAAAAAIQwNsEAAAAAAAAAAA+3y8APl8wO8V8SSTEx8gYSQVKqeXRyMJWRUozLmTHAAMDAxVACQAQAAAABAAAAAEAAAAkAAAAJAAAAAAAgD0AAAAAAAAAAAAAgD0AAAAAAAAAAAIAAABfAAAAOAAAAAEAAAA4AAAAAAAAADgAAAAAAAAAAAIBAAEAAAAAAAAAALDwAAAAAAAAAAAAAAAAACUAAAAMAAAAAQAAACUAAAAMAAAAAgAAABMAAAAMAAAAAgAAADsAAAAIAAAAGwAAABAAAAANDwAAVCAAADYAAAAQAAAAHQ8AAI4gAABYAAAANAAAAAAAAAAAAAAA//////////8GAAAAIQ+eIDIPqCBCD6MgUg+fIFsPjiBWD34gWQAAACQAAAAAAAAAAAAAAP//////////AgAAAEYPRCBGD0QgWAAAADQAAAAAAAAAAAAAAP//////////BgAAAEIPNCAxDysgIQ8wIBEPNCAID0UgDQ9UID0AAAAIAAAAGwAAABAAAAA9DwAAAiEAAFkAAAAkAAAAAAAAAAAAAAD//////////wIAAABNDzwhTQ88IVgAAAA0AAAAAAAAAAAAAAD//////////wYAAABRD0whYg9VIXIPUSGCD0whiw88IYcPLCFZAAAAJAAAAAAAAAAAAAAA//////////8CAAAAdw/yIHcP8iBYAAAANAAAAAAAAAAAAAAA//////////8GAAAAcg/iIGIP2SBSD90gQg/hIDgP8iA9DwIhPQAAAAgAAAAbAAAAEAAAAG0PAACvIQAANgAAABAAAAB9DwAA6SEAAFgAAAA0AAAAAAAAAAAAAAD//////////wYAAACBD/khkg8CIqIP/iGyD/ohuw/pIbcP2SE2AAAAEAAAAKcPAACfIQAAWAAAADQAAAAAAAAAAAAAAP//////////BgAAAKIPjyGSD4Yhgg+KIXIPjyFpD58hbQ+vIT0AAAAIAAAAGwAAABAAAACiDwAAXSIAADYAAAAQAAAAtA8AAJYiAABYAAAANAAAAAAAAAAAAAAA//////////8GAAAAug+mIsoPriLaD6ki6g+kIvMPkyLtD4MiWQAAACQAAAAAAAAAAAAAAP//////////AgAAANsPSiLbD0oiWAAAADQAAAAAAAAAAAAAAP//////////BgAAANYPOiLFDzIitQ83IqUPPCKdD00iog9dIj0AAAAIAAAAGwAAABAAAADZDwAACCMAAFkAAAAkAAAAAAAAAAAAAAD//////////wIAAADsD0Ej7A9BI1gAAAA0AAAAAAAAAAAAAAD//////////wYAAADxD1EjAhBZIxIQVCMiEE8jKhA+IyUQLiM2AAAAEAAAABMQAAD1IgAAWAAAADQAAAAAAAAAAAAAAP//////////BgAAAA0Q5iL9D90i7Q/iIt0P5yLUD/gi2Q8IIz0AAAAIAAAAGwAAABAAAAATEAAAtCMAADYAAAAQAAAAKBAAAOwjAABYAAAANAAAAAAAAAAAAAAA//////////8GAAAALhD8Iz8QAyRPEP4jXhD4I2YQ5iNgENcjWQAAACQAAAAAAAAAAAAAAP//////////AgAAAEsQnyNLEJ8jWAAAADQAAAAAAAAAAAAAAP//////////BgAAAEUQjyM0EIcjJBCNIxUQkyMNEKQjExC0Iz0AAAAIAAAAGwAAABAAAABSEAAAXCQAADYAAAAQAAAAZxAAAJUkAABYAAAANAAAAAAAAAAAAAAA//////////8GAAAAbRCkJH8QrCSOEKYknhCgJKUQjySgEH8kNgAAABAAAACKEAAARyQAAFgAAAA0AAAAAAAAAAAAAAD//////////wYAAACFEDgkcxAwJGQQNiRUEDwkTBBNJFIQXCQ9AAAACAAAABsAAAAQAAAAkhAAAAUlAABZAAAAJAAAAAAAAAAAAAAA//////////8CAAAAohAxJagQPiVYAAAANAAAAAAAAAAAAAAA//////////8GAAAArhBNJcAQVCXPEE4l3hBHJeYQNiXfECYlWQAAACQAAAAAAAAAAAAAAP//////////AgAAANsQHCXKEPAkWAAAADQAAAAAAAAAAAAAAP//////////BgAAAMQQ4CSzENgkoxDeJJQQ5CSMEPUkkhAFJT0AAAAIAAAAGwAAABAAAADXEAAArCUAADYAAAAQAAAA7hAAAOQlAABYAAAANAAAAAAAAAAAAAAA//////////8GAAAA9RDzJQcR+iUWEfMlJRHtJSwR2yUmEcwlNgAAABAAAAAOEQAAlSUAAFgAAAA0AAAAAAAAAAAAAAD//////////wYAAAAIEYYl9hB/JecQhSXYEIwl0BCdJdcQrCU9AAAACAAAABsAAAAQAAAAHREAAFImAAA2AAAAEAAAADURAACJJgAAWAAAADQAAAAAAAAAAAAAAP//////////BgAAADsRmCZNEZ8mXBGZJmwRkyZzEYEmbBFyJjYAAAAQAAAAVREAADomAABYAAAANAAAAAAAAAAAAAAA//////////8GAAAAThErJj0RJCYtESsmHhExJhcRQyYdEVImPQAAAAgAAAAbAAAAEAAAAGcRAAD4JgAANgAAABAAAACBEQAALicAAFgAAAA0AAAAAAAAAAAAAAD//////////wYAAACIET0nmhFDJ6kRPCe4ETQnvhEjJ7cRFCc2AAAAEAAAAJ0RAADeJgAAWAAAADQAAAAAAAAAAAAAAP//////////BgAAAJYRzyaEEcgmdRHQJmYR1yZgEekmZxH4Jj0AAAAIAAAAGwAAABAAAAC1EQAAmicAADYAAAAQAAAA0BEAANAnAABYAAAANAAAAAAAAAAAAAAA//////////8GAAAA1xHfJ+kR5Sf4Ed4nBxLXJw0SxScGErYnNgAAABAAAADsEQAAgCcAAFgAAAA0AAAAAAAAAAAAAAD//////////wYAAADkEXEn0hFqJ8MRcie1EXknrhGLJ7URmic9AAAACAAAABsAAAAQAAAABBIAADwoAABZAAAAJAAAAAAAAAAAAAAA//////////8CAAAACRJIKCAScihYAAAANAAAAAAAAAAAAAAA//////////8GAAAAKBKBKDoShihJEn4oWBJ2KF0SZChVElYoWQAAACQAAAAAAAAAAAAAAP//////////AgAAAD8SLSg6EiIoWAAAADQAAAAAAAAAAAAAAP//////////BgAAADMSEyghEg0oEhIUKAMSGyj9ES0oBBI8KD0AAAAIAAAAGwAAABAAAABZEgAA3CgAADYAAAAQAAAAdhIAABEpAABYAAAANAAAAAAAAAAAAAAA//////////8GAAAAfRIfKZASJSmeEh0prRIVKbISAymqEvQoNgAAABAAAACOEgAAvygAAFgAAAA0AAAAAAAAAAAAAAD//////////wYAAACGErEodBKrKGUSsyhXErsoURLNKFkS3Cg9AAAACAAAABsAAAAQAAAArhIAAHopAAA2AAAAEAAAAMsSAACvKQAAWAAAADQAAAAAAAAAAAAAAP//////////BgAAANMSvinlEsMp9BK7KQITsykIE6EpABOTKVkAAAAkAAAAAAAAAAAAAAD//////////wIAAADjEl4p4xJeKVgAAAA0AAAAAAAAAAAAAAD//////////wYAAADbEk8pyRJKKbsSUimsElkppxJsKa4Seik9AAAACAAAABsAAAAQAAAACBMAABgqAAA2AAAAEAAAACcTAABLKgAAWAAAADQAAAAAAAAAAAAAAP//////////BgAAADATWSpCE14qUBNWKl8TTSpjEzsqWxMsKjYAAAAQAAAAPBMAAPkpAABYAAAANAAAAAAAAAAAAAAA//////////8GAAAAMxPrKSET5ikTE+8pBBP3KQATCioIExgqPQAAAAgAAAAbAAAAEAAAAGUTAACyKgAANgAAABAAAACEEwAA5ioAAFgAAAA0AAAAAAAAAAAAAAD//////////wYAAACME/QqnxP4Kq0T8Cq7E+cqwBPVKrcTxyo2AAAAEAAAAJgTAACTKgAAWAAAADQAAAAAAAAAAAAAAP//////////BgAAAJAThSp9E4AqbxOJKmETkipcE6QqZROyKj0AAAAIAAAAGwAAABAAAADDEwAATSsAADYAAAAQAAAA5BMAAH8rAABYAAAANAAAAAAAAAAAAAAA//////////8GAAAA7RONKwAUkSsOFIgrHBR+Kx8UbCsWFF4rNgAAABAAAAD1EwAALCsAAFgAAAA0AAAAAAAAAAAAAAD//////////wYAAADsEx4r2RMaK8wTJCu+Ey0ruhM/K8MTTSs9AAAACAAAABsAAAAQAAAAJhQAAOMrAAA2AAAAEAAAAEcUAAAVLAAAWAAAADQAAAAAAAAAAAAAAP//////////BgAAAFEUIyxjFCcscRQeLH8UFSyDFAIseRT0KzYAAAAQAAAAWBQAAMIrAABYAAAANAAAAAAAAAAAAAAA//////////8GAAAATxS0Kz0UsSsvFLorIRTDKx0U1SsmFOMrPQAAAAgAAAAbAAAAEAAAAIoUAAB5LAAAWQAAACQAAAAAAAAAAAAAAP//////////AgAAAKQUoiysFKwsWAAAADQAAAAAAAAAAAAAAP//////////BgAAALYUuizIFL0s1hSzLOMUqSzmFJYs3BSJLFkAAAAkAAAAAAAAAAAAAAD//////////wIAAADWFIEsvBRYLFgAAAA0AAAAAAAAAAAAAAD//////////wYAAACzFEosoBRHLJIUUCyEFFksgBRsLIoUeSw9AAAACAAAABsAAAAQAAAA8hQAAA0tAAA2AAAAEAAAABUVAAA+LQAAWAAAADQAAAAAAAAAAAAAAP//////////BgAAAB8VSy0yFU4tPxVFLU0VOy1QFSgtRhUbLTYAAAAQAAAAIxUAAOosAABYAAAANAAAAAAAAAAAAAAA//////////8GAAAAGRXdLAYV2iz5FOMs7BTtLOkUAC3yFA0tPQAAAAgAAAAbAAAAEAAAAFwVAACfLQAANgAAABAAAAB/FQAA0C0AAFgAAAA0AAAAAAAAAAAAAAD//////////wYAAACJFd0tnBXgLakV1i22Fc0tuRW6LbAVrC02AAAAEAAAAIwVAAB8LQAAWAAAADQAAAAAAAAAAAAAAP//////////BgAAAIMVbi1wFWwtYxV1LVUVfy1SFZItXBWfLT0AAAAIAAAAGwAAABAAAADJFQAAMC4AADYAAAAQAAAA7hUAAF8uAABYAAAANAAAAAAAAAAAAAAA//////////8GAAAA+BVsLgsWbi4YFmQuJRZaLicWRy4dFjouNgAAABAAAAD3FQAACy4AAFgAAAA0AAAAAAAAAAAAAAD//////////wYAAADtFf4t2hX8Lc0VBi7AFRAuvhUjLskVMC49AAAACAAAABsAAAAQAAAAORYAAL0uAAA2AAAAEAAAAF4WAADsLgAAWAAAADQAAAAAAAAAAAAAAP//////////BgAAAGgW+S57FvsuiBbxLpUW5y6XFtQujRbHLjYAAAAQAAAAaBYAAJguAABYAAAANAAAAAAAAAAAAAAA//////////8GAAAAXRaLLkoWiS49FpMuMBadLi4WsC45Fr0uPQAAAAgAAAAbAAAAEAAAAKkWAABKLwAAWQAAACQAAAAAAAAAAAAAAP//////////AgAAALAWUy/RFnkvWAAAADQAAAAAAAAAAAAAAP//////////BgAAANwWhS/uFoYv+xZ7LwcXcS8JF14v/hZRL1kAAAAkAAAAAAAAAAAAAAD//////////wIAAADfFi4v2BYlL1gAAAA0AAAAAAAAAAAAAAD//////////wYAAADNFhgvuhYWL60WIC+hFiovnhY9L6kWSi89AAAACAAAABsAAAAQAAAAIBcAANMvAAA2AAAAEAAAAEcXAAAAMAAAWAAAADQAAAAAAAAAAAAAAP//////////BgAAAFIXDTBlFw4wcRcDMH4X+C9/F+UvdBfZLzYAAAAQAAAATRcAAKsvAABYAAAANAAAAAAAAAAAAAAA//////////8GAAAAQhefLy8Xni8iF6kvFhezLxUXxi8gF9MvPQAAAAgAAAAbAAAAEAAAAJYXAABaMAAANgAAABAAAAC+FwAAiDAAAFgAAAA0AAAAAAAAAAAAAAD//////////wYAAADIF5Qw2xeVMOgXijD0F4Aw9hdtMOsXYDA2AAAAEAAAAMMXAAAzMAAAWAAAADQAAAAAAAAAAAAAAP//////////BgAAALgXJzClFyUwmRcwMIwXOzCLF04wlhdaMD0AAAAIAAAAGwAAABAAAAAQGAAA4DAAADYAAAAQAAAAOhgAAAwxAABYAAAANAAAAAAAAAAAAAAA//////////8GAAAARRgYMVgYGDFkGA0xcBgBMXEY7jBlGOIwNgAAABAAAAA8GAAAtzAAAFgAAAA0AAAAAAAAAAAAAAD//////////wYAAAAwGKswHRiqMBEYtjAFGMEwBRjUMBAY4DA9AAAACAAAABsAAAAQAAAAjRgAAGMxAAA2AAAAEAAAALYYAACOMQAAWAAAADQAAAAAAAAAAAAAAP//////////BgAAAMEYmjHUGJox4BiPMewYhDHtGHEx4RhlMTYAAAAQAAAAuBgAADkxAABYAAAANAAAAAAAAAAAAAAA//////////8GAAAArRgtMZoYLTGOGDgxghhEMYEYVzGNGGMxPQAAAAgAAAAbAAAAEAAAAAoZAADlMQAANgAAABAAAAA2GQAADzIAAFgAAAA0AAAAAAAAAAAAAAD//////////wYAAABCGRoyVRkaMmAZDjJsGQIyaxnvMV8Z4zE2AAAAEAAAADQZAAC6MQAAWAAAADQAAAAAAAAAAAAAAP//////////BgAAACgZrjEVGa8xCRm7Mf4YxzH+GNoxChnlMT0AAAAIAAAAGwAAABAAAACMGQAAYjIAADYAAAAQAAAAuBkAAIsyAABYAAAANAAAAAAAAAAAAAAA//////////8GAAAAxBmXMtcZljLiGYoy7hl+Mu0ZazLhGWAyNgAAABAAAAC2GQAANjIAAFgAAAA0AAAAAAAAAAAAAAD//////////wYAAACqGSsylxkrMosZNzKAGUMygBlWMowZYjI9AAAACAAAABsAAAAQAAAADhoAAN4yAABZAAAAJAAAAAAAAAAAAAAA//////////8CAAAAMhoAMzsaCDNYAAAANAAAAAAAAAAAAAAA//////////8GAAAARxoTM1oaEjNlGgUzcBr5Mm8a5jJiGtsyWQAAACQAAAAAAAAAAAAAAP//////////AgAAAFsa1TI4GrMyWAAAADQAAAAAAAAAAAAAAP//////////BgAAACwapzIZGqgyDRq0MgIawDICGtMyDhreMj0AAAAIAAAAGwAAABAAAACVGgAAVzMAAFkAAAAkAAAAAAAAAAAAAAD//////////wIAAADCGn8zwhp/M1gAAAA0AAAAAAAAAAAAAAD//////////wYAAADPGooz4hqIM+0afDP4Gm8z9hpdM+oaUjM2AAAAEAAAAL0aAAAqMwAAWAAAADQAAAAAAAAAAAAAAP//////////BgAAALAaHzOdGiAzkhotM4gaOTOJGkwzlRpXMz0AAAAIAAAAGwAAABAAAAAdGwAAzjMAADYAAAAQAAAAShsAAPUzAABYAAAANAAAAAAAAAAAAAAA//////////8GAAAAVhsANGkb/zN0G/IzfxvmM34b0zNxG8gzNgAAABAAAABEGwAAoTMAAFgAAAA0AAAAAAAAAAAAAAD//////////wYAAAA4G5YzJRuXMxobozMPG7AzEBvDMx0bzjM9AAAACAAAABsAAAAQAAAApxsAAEM0AAA2AAAAEAAAANYbAABpNAAAWAAAADQAAAAAAAAAAAAAAP//////////BgAAAOIbczT1G3E0ABxkNAocVzQIHEQ0+xs6NDYAAAAQAAAAzBsAABQ0AABYAAAANAAAAAAAAAAAAAAA//////////8GAAAAvxsKNK0bDDSiGxk0mBsmNJobOTSnG0M0PQAAAAgAAAAbAAAAEAAAADMcAAC0NAAANgAAABAAAABiHAAA2jQAAFgAAAA0AAAAAAAAAAAAAAD//////////wYAAABvHOQ0ghziNIwc1TSWHMg0lBy1NIccqzQ2AAAAEAAAAFkcAACFNAAAWAAAADQAAAAAAAAAAAAAAP//////////BgAAAEwcezQ5HH00LxyKNCQclzQmHKo0Mxy0ND0AAAAIAAAAGwAAABAAAAC/HAAAJTUAAFkAAAAkAAAAAAAAAAAAAAD//////////wIAAADPHDE18RxKNVgAAAA0AAAAAAAAAAAAAAD//////////wYAAAD+HFM1ER1QNRsdQzUkHTU1IR0jNRQdGTVZAAAAKAAAAAAAAAAAAAAA//////////8DAAAA9BwCNeUc9jTlHPY0WAAAADQAAAAAAAAAAAAAAP//////////BgAAANgc6zTFHO40uxz6NLAcBzWzHBo1vxwlNT0AAAAIAAAAGwAAABAAAABSHQAAkDUAAFkAAAAkAAAAAAAAAAAAAAD//////////wIAAACCHbM1gh2zNVgAAAA0AAAAAAAAAAAAAAD//////////wYAAACQHb01oh26NawdrTW2HZ81sx2MNaYdgzU2AAAAEAAAAHUdAABfNQAAWAAAADQAAAAAAAAAAAAAAP//////////BgAAAGgdVjVVHVk1Sx1mNUEddDVEHYY1Uh2QNT0AAAAIAAAAGwAAABAAAADjHQAA+jUAADYAAAAQAAAAFB4AAB02AABYAAAANAAAAAAAAAAAAAAA//////////8GAAAAIR4nNjQeJDY+HhY2SB4JNkUe9jU3Huw1NgAAABAAAAAHHgAAyTUAAFgAAAA0AAAAAAAAAAAAAAD//////////wYAAAD5Hb815h3CNd0d0DXTHd011h3wNeMd+jU9AAAACAAAADwAAAAIAAAAPwAAABgAAADvAAAAAQIAAOYBAABk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nTWMQgrJwkIKycJCnTWMwr8Bc0OBTgFECEAJAzwAAAAwAAAAAhDA2wQAAAAAAAAALspiQDvlBr4oN21AAACAJvvQX0Cqjfq7LspiQDvlBr4AAQGBFEAJgBAAAAAEAAAA8LAA/yQAAAAkAAAAAACAPQAAAAAAAAAAAACAPQAAAAAAAAAAAgAAACUAAAAMAAAAAgAAABMAAAAMAAAAAQAAACUAAAAMAAAACAAAgFYAAAAsAAAA3gEAAFkDAAD3AQAAbgMAAAQAAADiHXI2Zh/cNm8enjXiHXI2JQAAAAwAAAAHAACAEwAAAAwAAAABAAAAJQAAAAwAAAAAAACAJAAAACQAAAAAAIBBAAAAAAAAAAAAAIBBAAAAAAAAAAACAAAARgAAAGQBAABYAQAARU1GKypAAAAkAAAAGAAAAAAAgD8AAAAAAAAAAAAAgD8AAAAAAAAAACpAAAAkAAAAGAAAAAAAgD8AAAAAAAAAAAAAgD8AAAAAAAAAACZAAAAQAAAABAAAAAAAAAAlQAAAEAAAAAQAAAAAAAAAH0ADAAwAAAAAAAAAIkAEAAwAAAAAAAAAHkAJAAwAAAAAAAAAIUAHAAwAAAAAAAAAKkAAACQAAAAYAAAA6bQ6OEJzATlCcwE56bQ6uNF69UNEbwFECEABAkwAAABAAAAAAhDA2wAAAADOAQAAAAAAAAA+30YCAAAAAgAAAAIAAAACAAAAAAAAAAIAAAAAAABAAACAPwIQwNsAAAAA8LAA/whACQM8AAAAMAAAAAIQwNsEAAAAAAAAAAA+3y8AAAAAmX1XSQmErshbweNJUs24yKOiKEq1Q2fHAAMDAxVACQAQAAAABAAAAAEAAAAkAAAAJAAAAAAAgD0AAAAAAAAAAAAAgD0AAAAAAAAAAAIAAABfAAAAOAAAAAEAAAA4AAAAAAAAADgAAAAAAAAAAAIBAAEAAAAAAAAAALDwAAAAAAAAAAAAAAAAACUAAAAMAAAAAQAAACUAAAAMAAAAAgAAABMAAAAMAAAAAgAAADsAAAAIAAAAGwAAABAAAACKHgAAVCAAAFkAAAAkAAAAAAAAAAAAAAD//////////wIAAACKHpAgih6QIFgAAAA0AAAAAAAAAAAAAAD//////////wYAAACJHqEglh6uIKceriC4Hq8gxR6iIMUekSBZAAAAJAAAAAAAAAAAAAAA//////////8CAAAAxh5VIMYeVSBYAAAANAAAAAAAAAAAAAAA//////////8GAAAAxx5EILoeNyCpHjYgmB42IIseQyCKHlQgPQAAAAgAAAAbAAAAEAAAAIgeAAAIIQAANgAAABAAAACHHgAARCEAAFgAAAA0AAAAAAAAAAAAAAD//////////wYAAACGHlUhlB5iIaQeYiG1HmMhwh5VIcMeRSFZAAAAJAAAAAAAAAAAAAAA//////////8CAAAAxB4JIcQeCSFYAAAANAAAAAAAAAAAAAAA//////////8GAAAAxB74ILce6yCmHuoglR7qIIge9yCIHgghPQAAAAgAAAAbAAAAEAAAAIUeAAC8IQAAWQAAACQAAAAAAAAAAAAAAP//////////AgAAAIQeyiGGHvkhWAAAADQAAAAAAAAAAAAAAP//////////BgAAAIYeCiKUHhcipR4WIrUeFiLCHggiwh74IVkAAAAkAAAAAAAAAAAAAAD//////////wIAAADAHsshwR69IVgAAAA0AAAAAAAAAAAAAAD//////////wYAAADBHqwhtB6fIaMeniGTHp4hhR6rIYUevCE9AAAACAAAABsAAAAQAAAAiR4AAHEiAAA2AAAAEAAAAIseAACtIgAAWAAAADQAAAAAAAAAAAAAAP//////////BgAAAIweviKZHssiqh7KIrseyiLIHrwixx6rIlkAAAAkAAAAAAAAAAAAAAD//////////wIAAADFHm8ixR5vIlgAAAA0AAAAAAAAAAAAAAD//////////wYAAADFHl8itx5SIqYeUiKWHlMiiR5hIokecSI9AAAACAAAABsAAAAQAAAAjx4AACUjAABZAAAAJAAAAAAAAAAAAAAA//////////8CAAAAjx5AI5IeYiNYAAAANAAAAAAAAAAAAAAA//////////8GAAAAkx5zI6IefyOyHn4jwx59I88ebiPOHl4jWQAAACQAAAAAAAAAAAAAAP//////////AgAAAMsePyPLHiMjWAAAADQAAAAAAAAAAAAAAP//////////BgAAAMoeEyO8HgYjrB4GI5seByOOHhUjjx4lIz0AAAAIAAAAGwAAABAAAACbHgAA2iMAADYAAAAQAAAAoB4AABYkAABYAAAANAAAAAAAAAAAAAAA//////////8GAAAAoR4mJK8eMyTAHjIk0B4wJN0eIiTbHhEkNgAAABAAAADXHgAA1iMAAFgAAAA0AAAAAAAAAAAAAAD//////////wYAAADWHsUjxx65I7ceuiOmHrsjmh7KI5se2iM9AAAACAAAABsAAAAQAAAAqR4AAI4kAABZAAAAJAAAAAAAAAAAAAAA//////////8CAAAArB60JK4eyyRYAAAANAAAAAAAAAAAAAAA//////////8GAAAAsB7bJL8e5yTQHuUk4B7jJOwe1CTqHsMkWQAAACQAAAAAAAAAAAAAAP//////////AgAAAOceryTkHokkWAAAADQAAAAAAAAAAAAAAP//////////BgAAAOMeeSTVHmwkxB5tJLQebySnHn0kqR6OJD0AAAAIAAAAGwAAABAAAAC9HgAAQiUAADYAAAAQAAAAxB4AAH0lAABYAAAANAAAAAAAAAAAAAAA//////////8GAAAAxh6OJdUemSXmHpcl9h6VJQIfhyUAH3YlNgAAABAAAAD4HgAAOyUAAFgAAAA0AAAAAAAAAAAAAAD//////////wYAAAD2Hiol5x4eJdceICXHHiIlux4xJb0eQiU9AAAACAAAABsAAAAQAAAA0x4AAPQlAABZAAAAJAAAAAAAAAAAAAAA//////////8CAAAA2R4lJtseMSZYAAAANAAAAAAAAAAAAAAA//////////8GAAAA3R5CJu0eTSb9HkomDh9HJhkfOCYWHycmWQAAACQAAAAAAAAAAAAAAP//////////AgAAABQfHiYOH+0lWAAAADQAAAAAAAAAAAAAAP//////////BgAAAAwf3SX9HtEl7R7TJdwe1SXRHuQl0x70JT0AAAAIAAAAGwAAABAAAADuHgAAqCYAADYAAAAQAAAA+B4AAOMmAABYAAAANAAAAAAAAAAAAAAA//////////8GAAAA+x7zJgsf/iYbH/smKx/5JjYf6SY0H9kmNgAAABAAAAAqHwAAniYAAFgAAAA0AAAAAAAAAAAAAAD//////////wYAAAAnH40mFx+CJgcfhSb3Hogm7B6XJu4eqCY9AAAACAAAABsAAAAQAAAADB8AAFknAABZAAAAJAAAAAAAAAAAAAAA//////////8CAAAAFh+TJxYflidYAAAANAAAAAAAAAAAAAAA//////////8GAAAAGh+mJyofsCc6H60nSh+pJ1QfmSdRH4knWQAAACgAAAAAAAAAAAAAAP//////////AwAAAFEfiidRH4onRx9PJ1gAAAA0AAAAAAAAAAAAAAD//////////wYAAABFHz8nNR80JyUfNycUHzknCR9JJwwfWSc9AAAACAAAABsAAAAQAAAAMB8AAAsoAAA2AAAAEAAAADwfAABGKAAAWAAAADQAAAAAAAAAAAAAAP//////////BgAAAEAfVihQH2AoYB9dKHAfWSh6H0kodx85KDYAAAAQAAAAah8AAP4nAABYAAAANAAAAAAAAAAAAAAA//////////8GAAAAZx/uJ1cf5CdHH+cnNh/rJywf+ycwHwsoPQAAAAgAAAAbAAAAEAAAAFYfAAC7KAAANgAAABAAAABiHwAA9igAAFgAAAA0AAAAAAAAAAAAAAD//////////wYAAABmHwYpdh8QKYYfDSmWHwkpoR/5KJ0f6Sg2AAAAEAAAAJAfAACuKAAAWAAAADQAAAAAAAAAAAAAAP//////////BgAAAI0fnih9H5QobR+XKFwfmyhSH6soVh+7KD0AAAAIAAAAGwAAABAAAACBHwAAaykAADYAAAAQAAAAkB8AAKUpAABYAAAANAAAAAAAAAAAAAAA//////////8GAAAAlB+1KaQfvym0H7spxB+2Kc4fpinKH5YpNgAAABAAAAC7HwAAXCkAAFgAAAA0AAAAAAAAAAAAAAD//////////wYAAAC2H0wpph9CKZYfRimGH0spfB9bKYEfayk9AAAACAAAABsAAAAQAAAArh8AABkqAAA2AAAAEAAAAL0fAABTKgAAWAAAADQAAAAAAAAAAAAAAP//////////BgAAAMEfYyrSH20q4h9pKvIfZSr7H1Qq9x9EKjYAAAAQAAAA6B8AAAoqAABYAAAANAAAAAAAAAAAAAAA//////////8GAAAA5B/6KdMf8CnDH/Upsx/5KaofCSquHxkqPQAAAAgAAAAbAAAAEAAAAOAfAADHKgAANgAAABAAAADyHwAAASsAAFgAAAA0AAAAAAAAAAAAAAD//////////wYAAAD3HxErCCAZKxggFCsoIA8rMSD/Kiwg7yo2AAAAEAAAABogAAC2KgAAWAAAADQAAAAAAAAAAAAAAP//////////BgAAABUgpioEIJ0q9B+iKuQfpyrcH7gq4B/HKj0AAAAIAAAAGwAAABAAAAAWIAAAcysAADYAAAAQAAAAKCAAAKwrAABYAAAANAAAAAAAAAAAAAAA//////////8GAAAALSC8Kz4gxStOIMArXSC7K2YgqithIJsrNgAAABAAAABPIAAAYSsAAFgAAAA0AAAAAAAAAAAAAAD//////////wYAAABKIFIrOiBJKyogTisaIFMrESBjKxYgcys9AAAACAAAABsAAAAQAAAAUCAAAB8sAAA2AAAAEAAAAGUgAABXLAAAWAAAADQAAAAAAAAAAAAAAP//////////BgAAAGogZyx8IG8siyBpLJsgZCyjIFIsnSBDLDYAAAAQAAAAiSAAAAosAABYAAAANAAAAAAAAAAAAAAA//////////8GAAAAgyD7K3Ig8ytiIPkrUyD+K0sgDyxQIB8sPQAAAAgAAAAbAAAAEAAAAI4gAADILAAANgAAABAAAACiIAAAAS0AAFgAAAA0AAAAAAAAAAAAAAD//////////wYAAACoIBAtuSAYLckgEy3YIA0t4CD8LNsg7Cw2AAAAEAAAAMYgAAC0LAAAWAAAADQAAAAAAAAAAAAAAP//////////BgAAAMAgpCyvIJwsoCCiLJAgpyyIILksjiDILD0AAAAIAAAAGwAAABAAAADPIAAAcS0AAFkAAAAkAAAAAAAAAAAAAAD//////////wIAAADmIKkt5iCpLVgAAAA0AAAAAAAAAAAAAAD//////////wYAAADsILgt/iC/LQ0huS0dIbMtJCGhLR0hki1ZAAAAJAAAAAAAAAAAAAAA//////////8CAAAAHSGSLQchWi1YAAAANAAAAAAAAAAAAAAA//////////8GAAAAACFLLe8gRC3fIEot0CBQLckgYi3PIHEtPQAAAAgAAAAbAAAAEAAAABQhAAAYLgAAWQAAACQAAAAAAAAAAAAAAP//////////AgAAACshTy4rIU8uWAAAADQAAAAAAAAAAAAAAP//////////BgAAADEhXi5DIWYuUiFfLmEhWS5pIUcuYiE4LlkAAAAkAAAAAAAAAAAAAAD//////////wIAAABiITguSyEBLlgAAAA0AAAAAAAAAAAAAAD//////////wYAAABFIfEtMyHqLSQh8C0VIfctDiEILhQhGC49AAAACAAAABsAAAAQAAAAXCEAAL4uAABZAAAAJAAAAAAAAAAAAAAA//////////8CAAAAdiH0LnYh9C5YAAAANAAAAAAAAAAAAAAA//////////8GAAAAfSEDL48hCi+eIQMvrSH8LrMh6i6sIdsuNgAAABAAAACTIQAApC4AAFgAAAA0AAAAAAAAAAAAAAD//////////wYAAACMIZUueiGPLmshli5cIZ0uVSGvLlwhvi49AAAACAAAABsAAAAQAAAAqSEAAGEvAAA2AAAAEAAAAMIhAACXLwAAWAAAADQAAAAAAAAAAAAAAP//////////BgAAAMkhpi/bIa0v6iGmL/khny//IY0v+CF+LzYAAAAQAAAA3yEAAEcvAABYAAAANAAAAAAAAAAAAAAA//////////8GAAAA2CE4L8YhMi+3ITkvqCFAL6EhUi+pIWEvPQAAAAgAAAAbAAAAEAAAAPghAAAEMAAANgAAABAAAAAUIgAAOTAAAFgAAAA0AAAAAAAAAAAAAAD//////////wYAAAAcIkgwLiJNMDwiRjBLIj4wUSIsMEkiHTA2AAAAEAAAAC0iAADoLwAAWAAAADQAAAAAAAAAAAAAAP//////////BgAAACUi2S8TItQvBSLbL/Yh4y/wIfUv+CEEMD0AAAAIAAAAGwAAABAAAABMIgAAozAAADYAAAAQAAAAaCIAANgwAABYAAAANAAAAAAAAAAAAAAA//////////8GAAAAbyLnMIEi7TCQIuUwnyLdMKQiyzCdIr0wNgAAABAAAACBIgAAhzAAAFgAAAA0AAAAAAAAAAAAAAD//////////wYAAAB5InkwZyJzMFgiezBKIoIwRCKVMEwiozA9AAAACAAAABsAAAAQAAAAoiIAAEMxAAA2AAAAEAAAAMAiAAB2MQAAWAAAADQAAAAAAAAAAAAAAP//////////BgAAAMkihTHbIoox6SKBMfgieTH9ImYx9CJYMTYAAAAQAAAA1iIAACQxAABYAAAANAAAAAAAAAAAAAAA//////////8GAAAAziIWMbsiETGtIhoxnyIiMZoiNDGiIkMxPQAAAAgAAAAbAAAAEAAAAP0iAADeMQAANgAAABAAAAAbIwAAEjIAAFgAAAA0AAAAAAAAAAAAAAD//////////wYAAAAkIyAyNiMlMkQjHTJTIxQyVyMCMk8j9DE2AAAAEAAAADEjAADAMQAAWAAAADQAAAAAAAAAAAAAAP//////////BgAAACgjsTEWI60xCCO1MfkivTH1ItAx/SLeMT0AAAAIAAAAGwAAABAAAABaIwAAeTIAADYAAAAQAAAAeyMAAKwyAABYAAAANAAAAAAAAAAAAAAA//////////8GAAAAhCO6MpcjvjKkI7UysiOsMrYjmTKtI4syNgAAABAAAACNIwAAWTIAAFgAAAA0AAAAAAAAAAAAAAD//////////wYAAACEI0sycSNHMmMjUDJVI1kyUSNsMlojeTI9AAAACAAAABsAAAAQAAAAvCMAABEzAAA2AAAAEAAAAN0jAABDMwAAWAAAADQAAAAAAAAAAAAAAP//////////BgAAAOYjUTP4I1UzBiRMMxQkQzMYJDAzDyQiMzYAAAAQAAAA7yMAAPAyAABYAAAANAAAAAAAAAAAAAAA//////////8GAAAA5iPiMtMj3jLFI+cytyPwMrMjAzO8IxEzPQAAAAgAAAAbAAAAEAAAACAkAACoMwAAWQAAACQAAAAAAAAAAAAAAP//////////AgAAAEMk2TNDJNkzWAAAADQAAAAAAAAAAAAAAP//////////BgAAAEwk5jNfJOkzbSTgM3ok1jN9JMQzdCS2MzYAAAAQAAAAUSQAAIUzAABYAAAANAAAAAAAAAAAAAAA//////////8GAAAARyR4MzUkdDMnJH4zGiSIMxYkmjMgJKgzPQAAAAgAAAAbAAAAEAAAAIgkAAA7NAAAWQAAACQAAAAAAAAAAAAAAP//////////AgAAAKskbDSrJGw0WAAAADQAAAAAAAAAAAAAAP//////////BgAAALUkeTTHJHw01SRzNOIkaTTlJFY03CRJNDYAAAAQAAAAuSQAABg0AABYAAAANAAAAAAAAAAAAAAA//////////8GAAAAsCQKNJ0kBzSPJBE0giQaNH8kLTSIJDs0PQAAAAgAAAAbAAAAEAAAAPIkAADONAAANgAAABAAAAAXJQAA/TQAAFgAAAA0AAAAAAAAAAAAAAD//////////wYAAAAhJQo1NCUMNUElAjVOJfg0USXlNEYl2DQ2AAAAEAAAACElAACpNAAAWAAAADQAAAAAAAAAAAAAAP//////////BgAAABclnDQEJZo09ySkNOokrjToJME08iTOND0AAAAIAAAAGwAAABAAAABhJQAAWzUAADYAAAAQAAAAhiUAAIs1AABYAAAANAAAAAAAAAAAAAAA//////////8GAAAAkSWYNaQlmjWxJZA1viWFNcAlczW2JWY1NgAAABAAAACRJQAANjUAAFgAAAA0AAAAAAAAAAAAAAD//////////wYAAACGJSk1cyUnNWYlMTVZJTw1VyVONWElWzU9AAAACAAAADwAAAAIAAAAPwAAABgAAADnAQAAAgIAAF0CAABb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z9AiQoDF4UKAxeFCz9AiwtF69UNEbwFECEAJAzwAAAAwAAAAAhDA2wQAAAAAAAAAc+VBQBe9B751R0xAAAAAJvbhPkBapg68c+VBQBe9B74AAQGBFEAJgBAAAAAEAAAA8LAA/yQAAAAkAAAAAACAPQAAAAAAAAAAAACAPQAAAAAAAAAAAgAAACUAAAAMAAAAAgAAABMAAAAMAAAAAQAAACUAAAAMAAAACAAAgFYAAAAsAAAAVgIAAFYDAABtAgAAbgMAAAQAAABtJQs2xybZNi8mZTVtJQs2JQAAAAwAAAAHAACAEwAAAAwAAAABAAAAJQAAAAwAAAAAAACAJAAAACQAAAAAAIBBAAAAAAAAAAAAAIBBAAAAAAAAAAACAAAARgAAAPAAAADkAAAARU1GKypAAAAkAAAAGAAAAAAAgD8AAAAAAAAAAAAAgD8AAAAAAAAAACpAAAAkAAAAGAAAAAAAgD8AAAAAAAAAAAAAgD8AAAAAAAAAACZAAAAQAAAABAAAAAAAAAAlQAAAEAAAAAQAAAAAAAAAH0ADAAwAAAAAAAAAIkAEAAwAAAAAAAAAHkAJAAwAAAAAAAAAIUAHAAwAAAAAAAAAKkAAACQAAAAYAAAAAADwQgAAAAAAAAAAAADwQr2ALkNEbwFECkAAgCQAAAAYAAAA8+7b/wEAAAAAAAAAnI0Kv+/3ez+cjQo/KAAAAAwAAAACAAAAJAAAACQAAAAAAIA9AAAAAAAAAAAAAIA9AAAAAAAAAAACAAAAJwAAABgAAAACAAAAAAAAANvu8wAAAAAAJQAAAAwAAAACAAAAJQAAAAwAAAAIAACAVgAAADAAAACuAAAAxAEAACUBAAAGAgAABQAAAOEKRRzhClQgQhJUIEISRRzhCkUc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r2ALkNEbwFECEABAjwAAAAwAAAAAhDA2wAAAACOAAAAAAAAAKuqKjwCAAAAAgAAAAIAAAAAAAAAAhDA2wAAAAAAAAD/CEAJA0gAAAA8AAAAAhDA2wUAAAAAAAAAAAAAAAAAAADv93s/AAAAAO/3ez+cjQq/AAAAAJyNCr8AAAAAAAAAAAABAQGBAQMDFUAJABAAAAAEAAAAAQAAACQAAAAkAAAAAACAPQAAAAAAAAAAAACAPQAAAAAAAAAAAgAAAF8AAAA4AAAAAQAAADgAAAAAAAAAOAAAAAAAAAAAAAEAFAAAAAAAAAAAAAAAAAAAAAAAAAAAAAAAJQAAAAwAAAABAAAAJQAAAAwAAAAFAACAVgAAADAAAACsAAAAwgEAACYBAAAHAgAABQAAAOEKVCBCElQgQhJFHOEKRRzhClQg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6qNWkP3IfZDBEAAAAwAAAAAAAAAIQAAAAgAAAAcAAAACAAAAEsAAABAAAAAMAAAAAUAAAAgAAAAAQAAAAEAAAAQAAAAAAAAAAAAAADCAgAAAgQAAAAAAAAAAAAAwgIAAAIEAAAkAAAAJAAAAAAAgD8AAAAAAAAAAAAAgD+qjVpD9yH2QwIAAAAMAAAAEAAAAAAAAAAAAAAACgAAABAAAAAAAAAAAAAAAFIAAABwAQAAAQAAAOn///8AAAAAAAAAAAAAAAC8AgAAAAAAAAQABSJDAGEAbABpAGIAcgBpAAAA/n8AAECkgRFUAgAAXsXVRP5/AADQAvUFAAAAAEAAAAAAAAAAIKV+B1QCAAC4LQAAAAAAAAAAAAAAAAAAAAAAAAAAAABQwU/C9QAAAAkAAAAAAAAAcMBPwvUAAAAgbS4HVAIAAABSRABUAgAAEfzVRP5/AAAAUkQAVAIAAAAARABUAgAAvBMr//////9wMAAABCsEAIANEQBUAgAAvBMr//////9wMAAABCsEABdIkjUAAAAAAQAAAAAAAAAAAAAAAAAAAHAwAAAhYQEATJvGQv5/AAABAAAAAAAAAHG+ljX+fwAAUMFPwvUAAABwwE/CAAAAACBtLgdUAgAA88TL3/1/AAAAAAAAAAAAALwTBCsAAAAACbVPwvUAAAB0G/5D/n8AAIANEQBUAgAAAzfE32R2AAgAAAAAJQAAAAwAAAABAAAAFgAAAAwAAAAYAAAAEgAAAAwAAAABAAAAGAAAAAwAAAAAAAACVAAAAGAAAADbAAAA1gEAAPgAAADxAQAAAgAAAAAAAAAAAAAAAAAAAAAAAAADAAAATAAAAAAAAAAAAAAAAAAAAP//////////VAAAAEYASQBCAAAACwAAAAYAAAANAAAAJQAAAAwAAAANAACAKAAAAAwAAAABAAAAIgAAAAwAAAD/////RgAAADgBAAAsAQAARU1GKypAAAAkAAAAGAAAAAAA8EIAAAAAAAAAAAAA8EKqjVpD9yH2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oW0kNEbwFECkAAgCQAAAAYAAAA8+7b/wEAAAAAAAAAnI0Kv+/3ez+cjQo/IQAAAAgAAABiAAAADAAAAAEAAAAkAAAAJAAAAAAAgD0AAAAAAAAAAAAAgD0AAAAAAAAAAAIAAAAlAAAADAAAAAIAAAAlAAAADAAAAAgAAIBWAAAAMAAAAKMBAADEAQAAGgIAAAYCAAAFAAAAOxpFHDsaVCCdIVQgnSFFHDsaRRw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ChbSQ0RvAUQIQAECPAAAADAAAAACEMDbAAAAAI4AAAAAAAAAq6oqPAIAAAACAAAAAgAAAAAAAAACEMDbAAAAAAAAAP8IQAkDSAAAADwAAAACEMDbBQAAAAAAAAAAAAAAAAAAAO/3ez8AAAAA7/d7P5yNCr8AAAAAnI0KvwAAAAAAAAAAAAEBAYEBAwMVQAkAEAAAAAQAAAABAAAAJAAAACQAAAAAAIA9AAAAAAAAAAAAAIA9AAAAAAAAAAACAAAAXwAAADgAAAABAAAAOAAAAAAAAAA4AAAAAAAAAAAAAQAUAAAAAAAAAAAAAAAAAAAAAAAAAAAAAAAlAAAADAAAAAEAAAAlAAAADAAAAAUAAIBWAAAAMAAAAKIBAADCAQAAHAIAAAcCAAAFAAAAOxpUIJ0hVCCdIUUcOxpFHDsaVCA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CaXlQ/ch9kMEQAAADAAAAAAAAAAhAAAACAAAABwAAAAIAAAASwAAAEAAAAAwAAAABQAAACAAAAABAAAAAQAAABAAAAAAAAAAAAAAAMICAAACBAAAAAAAAAAAAADCAgAAAgQAACQAAAAkAAAAAACAPwAAAAAAAAAAAACAPwml5UP3IfZDAgAAAAwAAAAQAAAAAAAAAAAAAAAKAAAAEAAAAAAAAAAAAAAAUgAAAHABAAABAAAA6f///wAAAAAAAAAAAAAAALwCAAAAAAAABAAFIkMAYQBsAGkAYgByAGkAAAD+fwAAQKSBEVQCAABexdVE/n8AANAC9QUAAAAAQAAAAAAAAACHiAg8AAAAAAAAAAAAAAAAAAAAAAAAAAAAAAAAAAAAAFDBT8L1AAAACQAAAAAAAABwwE/C9QAAACBtLgdUAgAAgFxEAFQCAAAR/NVE/n8AAIBcRABUAgAAAABEAFQCAAClFdD//////3AwAAAE0AQAOA0RAFQCAAClFdD//////3AwAAAE0AQAF0iSNQAAAAABAAAAAAAAAAAAAAAAAAAAcDAAACFhAQBMm8ZC/n8AAAEAAAAAAAAAcb6WNf5/AABQwU/C9QAAAHDAT8IAAAAAIG0uB1QCAADzxMvf/X8AAAAAAAAAAAAApRUE0AAAAAAJtU/C9QAAAHQb/kP+fwAAOA0RAFQCAAADN8TfZHYACAAAAAAlAAAADAAAAAEAAAAWAAAADAAAABgAAAASAAAADAAAAAEAAAAYAAAADAAAAAAAAAJUAAAAZAAAAMsBAADWAQAA8gEAAPEBAAACAAAAAAAAAAAAAAAAAAAAAAAAAAQAAABMAAAAAAAAAAAAAAAAAAAA//////////9UAAAATABGAEkAQgAKAAAACwAAAAYAAAANAAAAJQAAAAwAAAANAACAKAAAAAwAAAABAAAAIgAAAAwAAAD/////RgAAAMgBAAC8AQAARU1GKypAAAAkAAAAGAAAAAAA8EIAAAAAAAAAAAAA8EIJpeVD9yH2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W2+b0InaHlECEABAkwAAABAAAAAAhDA2wAAAADOAQAAAAAAAAA+30YCAAAAAgAAAAIAAAACAAAAAAAAAAIAAAAAAABAAACAPwIQwNsAAAAAULAA/whACQNYAAAATAAAAAIQwNsHAAAAAAAAAJbB2UWdiyLIjNTMR7aJq8kCFJFJ+jcOyiImFEo2PgjK8nRXSmvsAsrqdIZKFe+ayc8diUqYiyLIAAMDAwMDAwMVQAkAEAAAAAQAAAABAAAAKAAAAAwAAAACAAAAIQAAAAgAAABiAAAADAAAAAEAAAAkAAAAJAAAAAAAgD0AAAAAAAAAAAAAgD0AAAAAAAAAAAIAAABfAAAAOAAAAAIAAAA4AAAAAAAAADgAAAAAAAAAAAIBAAEAAAAAAAAAALBQAAAAAAAAAAAAAAAAACUAAAAMAAAAAgAAACcAAAAYAAAAAQAAAAAAAAAAsFAAAAAAACUAAAAMAAAAAQAAABMAAAAMAAAAAgAAADsAAAAIAAAAGwAAABAAAACpAwAA8jwAADYAAAAQAAAArwMAALc8AABYAAAANAAAAAAAAAAAAAAA//////////8GAAAAsAOmPL8DmjzQA5w84AOePOwDrDzqA708NgAAABAAAADkAwAA+TwAAFgAAAA0AAAAAAAAAAAAAAD//////////wYAAADjAwk91AMVPcMDEz2zAxI9pwMDPakD8jw9AAAACAAAABsAAAAQAAAAuwMAAD88AAA2AAAAEAAAAMEDAAAEPAAAWAAAADQAAAAAAAAAAAAAAP//////////BgAAAMMD8zvSA+c74gPpO/MD6zv/A/k7/QMKPDYAAAAQAAAA9wMAAEU8AABYAAAANAAAAAAAAAAAAAAA//////////8GAAAA9QNWPOYDYjzWA2A8xQNfPLkDUDy7Az88PQAAAAgAAAAbAAAAEAAAANQDAACMOwAANgAAABAAAADdAwAAUDsAAFgAAAA0AAAAAAAAAAAAAAD//////////wYAAADgA0A77wM1O/8DNzsQBDo7GwRJOxgEWTs2AAAAEAAAAA8EAACVOwAAWAAAADQAAAAAAAAAAAAAAP//////////BgAAAAwEpTv9A7A77QOuO9wDqzvRA5w71AOMOz0AAAAIAAAAGwAAABAAAADzAwAA2ToAADYAAAAQAAAA/wMAAJ46AABYAAAANAAAAAAAAAAAAAAA//////////8GAAAAAgSOOhIEgzoiBIc6MwSKOj0Emjo6BKo6NgAAABAAAAAtBAAA5ToAAFgAAAA0AAAAAAAAAAAAAAD//////////wYAAAAqBPU6GgQAOwoE/Dr6A/k67wPpOvMD2To9AAAACAAAABsAAAAQAAAAGAQAACg6AABZAAAAJAAAAAAAAAAAAAAA//////////8CAAAAGAQmOicE7TlYAAAANAAAAAAAAAAAAAAA//////////8GAAAAKwTdOTwE0zlMBNg5XATcOWUE7DlhBPw5WQAAACQAAAAAAAAAAAAAAP//////////AgAAAFMEMzpSBDU6WAAAADQAAAAAAAAAAAAAAP//////////BgAAAE8ERTo/BE86LwRMOh8ESToUBDk6GAQoOj0AAAAIAAAAGwAAABAAAABGBAAAeTkAAFkAAAAkAAAAAAAAAAAAAAD//////////wIAAABUBEA5VQQ+OVgAAAA0AAAAAAAAAAAAAAD//////////wYAAABaBC45awQlOXsEKjmLBC85kwRAOY4ETzlZAAAAKAAAAAAAAAAAAAAA//////////8DAAAAjgRPOY4ETzmABIg5WAAAADQAAAAAAAAAAAAAAP//////////BgAAAHsEmDlrBKI5WwSeOUsEmTlBBIk5RgR5OT0AAAAIAAAAGwAAABAAAAB5BAAAyzgAADYAAAAQAAAAiwQAAJI4AABYAAAANAAAAAAAAAAAAAAA//////////8GAAAAkASCOKEEeTixBH44wASDOMkElDjEBKQ4NgAAABAAAACyBAAA3TgAAFgAAAA0AAAAAAAAAAAAAAD//////////wYAAACtBO04nQT2OI0E8Th9BOw4dATbOHkEyzg9AAAACAAAABsAAAAQAAAAswQAAB84AAA2AAAAEAAAAMgEAADnNwAAWAAAADQAAAAAAAAAAAAAAP//////////BgAAAM4E1zffBM837wTVN/4E2zcGBew3AAX8NzYAAAAQAAAA6wQAADQ4AABYAAAANAAAAAAAAAAAAAAA//////////8GAAAA5QRDONQESzjFBEY4tQRAOK0ELjizBB84PQAAAAgAAAAbAAAAEAAAAPMEAAB1NwAANgAAABAAAAALBQAAPjcAAFgAAAA0AAAAAAAAAAAAAAD//////////wYAAAARBS83IwUoNzIFLjdBBTU3SAVGN0IFVjc2AAAAEAAAACoFAACNNwAAWAAAADQAAAAAAAAAAAAAAP//////////BgAAACQFnDcSBaM3AwWdN/QEljftBIU38wR1Nz0AAAAIAAAAGwAAABAAAAA6BQAA0DYAAFkAAAAkAAAAAAAAAAAAAAD//////////wIAAABJBa02UwWYNlgAAAA0AAAAAAAAAAAAAAD//////////wYAAABaBYk2bAWDNnsFijaKBZE2kAWjNokFsjZZAAAAJAAAAAAAAAAAAAAA//////////8CAAAAgAXENnEF5zZYAAAANAAAAAAAAAAAAAAA//////////8GAAAAawX3NlkF/jZKBfc2OgXxNjMF3zY6BdA2PQAAAAgAAAAbAAAAEAAAAIgFAAAsNgAANgAAABAAAACiBQAA9jUAAFgAAAA0AAAAAAAAAAAAAAD//////////wYAAACpBec1uwXhNcoF6DXZBe813wUBNtgFEDY2AAAAEAAAAL4FAABGNgAAWAAAADQAAAAAAAAAAAAAAP//////////BgAAALYFVTakBVs2lgVUNocFTTaABTs2iAUsNj0AAAAIAAAAGwAAABAAAADbBQAAizUAADYAAAAQAAAA+AUAAFY1AABYAAAANAAAAAAAAAAAAAAA//////////8GAAAAAAZINRMGQzUhBks1MAZTNTUGZTUtBnM1NgAAABAAAAAQBgAAqDUAAFgAAAA0AAAAAAAAAAAAAAD//////////wYAAAAIBrY19gW8NecFtDXZBaw10wWZNdsFizU9AAAACAAAABsAAAAQAAAANQYAAO00AAA2AAAAEAAAAFQGAAC6NAAAWAAAADQAAAAAAAAAAAAAAP//////////BgAAAF0GrDRvBqc0fgawNIwGuTSQBss0hwbZNDYAAAAQAAAAaAYAAA01AABYAAAANAAAAAAAAAAAAAAA//////////8GAAAAXwYbNU0GHzU/BhY1MQYONSwG+zQ1Bu00PQAAAAgAAAAbAAAAEAAAAJMGAABUNAAAWQAAACQAAAAAAAAAAAAAAP//////////AgAAAJcGTjS2BiE0WAAAADQAAAAAAAAAAAAAAP//////////BgAAAL8GEzTSBhA03wYZNO0GIjTxBjU05wZDNFkAAAAkAAAAAAAAAAAAAAD//////////wIAAADKBm00xgZzNFgAAAA0AAAAAAAAAAAAAAD//////////wYAAAC+BoE0qwaGNJ0GfTSPBnQ0iwZiNJMGVDQ9AAAACAAAABsAAAAQAAAA+gYAAL4zAABZAAAAJAAAAAAAAAAAAAAA//////////8CAAAAGQeQMx0HizNYAAAANAAAAAAAAAAAAAAA//////////8GAAAAJwd+MzkHfDNHB4YzVAeQM1YHojNMB7AzWQAAACQAAAAAAAAAAAAAAP//////////AgAAAEoHsjMrB+AzWAAAADQAAAAAAAAAAAAAAP//////////BgAAACIH7jMPB/EzAQfoM/QG3jPwBswz+ga+Mz0AAAAIAAAAGwAAABAAAABlBwAALDMAADYAAAAQAAAAiQcAAPwyAABYAAAANAAAAAAAAAAAAAAA//////////8GAAAAkwfvMqYH7DKzB/YywQcAM8MHEzO5ByAzNgAAABAAAACVBwAAUDMAAFgAAAA0AAAAAAAAAAAAAAD//////////wYAAACLB10zeAdgM2sHVjNeB0wzWwc5M2UHLDM9AAAACAAAABsAAAAQAAAA1gcAAJ4yAAA2AAAAEAAAAPwHAABwMgAAWAAAADQAAAAAAAAAAAAAAP//////////BgAAAAcIYzIaCGEyJwhsMjMIdzI1CIkyKgiWMjYAAAAQAAAABAgAAMQyAABYAAAANAAAAAAAAAAAAAAA//////////8GAAAA+QfRMuYH0jLZB8gyzQe9MssHqjLWB54yPQAAAAgAAAAbAAAAEAAAAEsIAAAUMgAANgAAABAAAAB0CAAA5zEAAFgAAAA0AAAAAAAAAAAAAAD//////////wYAAAB/CNsxkgjaMZ4I5TGqCPExqwgEMqAIEDI2AAAAEAAAAHcIAAA8MgAAWAAAADQAAAAAAAAAAAAAAP//////////BgAAAGwISDJZCEkyTQg+MkEIMzJACCAySwgUMj0AAAAIAAAAGwAAABAAAADFCAAAjzEAAFkAAAAkAAAAAAAAAAAAAAD//////////wIAAADQCIIx8AhjMVgAAAA0AAAAAAAAAAAAAAD//////////wYAAAD8CFcxDwlYMRoJYzEmCW8xJgmCMRoJjjFZAAAAJAAAAAAAAAAAAAAA//////////8CAAAA/QirMfEItzFYAAAANAAAAAAAAAAAAAAA//////////8GAAAA5gjEMdMIxDHHCLkxugiuMboImzHFCI8xPQAAAAgAAAAbAAAAEAAAAEYJAAAPMQAANgAAABAAAABxCQAA5TAAAFgAAAA0AAAAAAAAAAAAAAD//////////wYAAAB8CdkwjwnZMJsJ5TCnCfEwpgkEMZsJEDE2AAAAEAAAAHAJAAA6MQAAWAAAADQAAAAAAAAAAAAAAP//////////BgAAAGQJRTFRCUUxRQk5MToJLjE6CRsxRgkPMT0AAAAIAAAAGwAAABAAAADLCQAAlDAAADYAAAAQAAAA+AkAAGwwAABYAAAANAAAAAAAAAAAAAAA//////////8GAAAABAphMBcKYjAiCm4wLQp7MCwKjjAgCpkwNgAAABAAAADzCQAAwTAAAFgAAAA0AAAAAAAAAAAAAAD//////////wYAAADnCcww1AnLMMkJvjC9CbIwvwmfMMsJlDA9AAAACAAAABsAAAAQAAAAVAoAAB4wAAA2AAAAEAAAAIMKAAD4LwAAWAAAADQAAAAAAAAAAAAAAP//////////BgAAAJAK7S+jCu8vrQr8L7gKCTC2ChwwqQomMDYAAAAQAAAAegoAAEwwAABYAAAANAAAAAAAAAAAAAAA//////////8GAAAAbQpXMFoKVTBQCkgwRQo7MEcKKDBUCh4wPQAAAAgAAAAbAAAAEAAAAOIKAACsLwAANgAAABAAAAASCwAAiC8AAFgAAAA0AAAAAAAAAAAAAAD//////////wYAAAAfC34vMguBLzwLji9GC5wvQwuvLzYLuC82AAAAEAAAAAULAADcLwAAWAAAADQAAAAAAAAAAAAAAP//////////BgAAAPgK5i/lCuMv2wrWL9IKyS/UCrYv4gqsLz0AAAAIAAAAGwAAABAAAAByCwAAQS8AAFkAAAAkAAAAAAAAAAAAAAD//////////wIAAACGCzIvpQseL1gAAAA0AAAAAAAAAAAAAAD//////////wYAAACyCxQvxQsYL84LJi/XCzQv1AtGL8YLUC9ZAAAAJAAAAAAAAAAAAAAA//////////8CAAAAqQtjL5YLcS9YAAAANAAAAAAAAAAAAAAA//////////8GAAAAiQt7L3YLeC9sC2svYgtdL2ULSy9yC0EvPQAAAAgAAAAbAAAAEAAAAAkMAADbLgAANgAAABAAAAA6DAAAui4AAFgAAAA0AAAAAAAAAAAAAAD//////////wYAAABIDLEuWwy0LmQMwi5tDNAuagziLlwM7C42AAAAEAAAACoMAAANLwAAWAAAADQAAAAAAAAAAAAAAP//////////BgAAABwMFi8JDBIvAAwFL/cL9y77C+QuCQzbLj0AAAAIAAAAGwAAABAAAACjDAAAey4AADYAAAAQAAAA1gwAAFwuAABYAAAANAAAAAAAAAAAAAAA//////////8GAAAA5AxULvcMWS7/DGcuCA11LgMNiC71DJAuNgAAABAAAADBDAAAry4AAFgAAAA0AAAAAAAAAAAAAAD//////////wYAAACzDLcuoQyyLpgMpC6QDJYulAyELqMMey49AAAACAAAABsAAAAQAAAAQA0AACEuAAA2AAAAEAAAAHUNAAAELgAAWAAAADQAAAAAAAAAAAAAAP//////////BgAAAIMN/S2VDQIunQ0RLqUNHy6gDTEukQ05LjYAAAAQAAAAXA0AAFYuAABYAAAANAAAAAAAAAAAAAAA//////////8GAAAATg1dLjsNWC40DUkuLA07LjENKS5ADSEuPQAAAAgAAAAbAAAAEAAAAOANAADMLQAANgAAABAAAAAWDgAAsi0AAFgAAAA0AAAAAAAAAAAAAAD//////////wYAAAAlDqstNw6xLT4OwC1FDs8tPw7hLTAO6C02AAAAEAAAAPoNAAACLgAAWAAAADQAAAAAAAAAAAAAAP//////////BgAAAOsNCS7ZDQIu0g3zLcsN5S3RDdMt4A3MLT0AAAAIAAAAGwAAABAAAACCDgAAfi0AAFkAAAAkAAAAAAAAAAAAAAD//////////wIAAACiDm8tug5lLVgAAAA0AAAAAAAAAAAAAAD//////////wYAAADKDl8t2w5mLeIOdS3oDoQt4Q6WLdIOnC1ZAAAAJAAAAAAAAAAAAAAA//////////8CAAAAuw6mLZwOtC1YAAAANAAAAAAAAAAAAAAA//////////8GAAAAjQ67LXsOtS10DqYtbQ6XLXQOhS2CDn4tPQAAAAgAAAAbAAAAEAAAACkPAAA3LQAANgAAABAAAABhDwAAIC0AAFgAAAA0AAAAAAAAAAAAAAD//////////wYAAABwDxktgQ8hLYgPMC2ODz8thw9RLXgPVy02AAAAEAAAAEAPAABuLQAAWAAAADQAAAAAAAAAAAAAAP//////////BgAAADEPdS0fD20tGQ9eLRMPTy0aDz0tKQ83LT0AAAAIAAAAGwAAABAAAADTDwAA9iwAADYAAAAQAAAACxAAAOIsAABYAAAANAAAAAAAAAAAAAAA//////////8GAAAAGxDcLCwQ5CwyEPQsNxADLS8QFC0fEBotNgAAABAAAADnDwAALi0AAFgAAAA0AAAAAAAAAAAAAAD//////////wYAAADXDzQtxg8sLcEPHC27Dwwtww/7LNMP9iw9AAAACAAAABsAAAAQAAAAfhAAALssAAA2AAAAEAAAALgQAACpLAAAWAAAADQAAAAAAAAAAAAAAP//////////BgAAAMcQpCzYEK0s3RC9LOIQzSzZEN4syRDiLDYAAAAQAAAAkBAAAPQsAABYAAAANAAAAAAAAAAAAAAA//////////8GAAAAgBD5LG8Q8CxqEOAsZRDQLG4QwCx+ELssPQAAAAgAAAAbAAAAEAAAACoRAACGLAAAWQAAACQAAAAAAAAAAAAAAP//////////AgAAAC4RhSxmEXcsWAAAADQAAAAAAAAAAAAAAP//////////BgAAAHYRciyGEXwsihGMLI4RnCyFEa0sdBGxLFkAAAAkAAAAAAAAAAAAAAD//////////wIAAAA/Eb4sPBG/LFgAAAA0AAAAAAAAAAAAAAD//////////wYAAAAsEcQsGxG7LBYRqywREZwsGhGLLCoRhiw9AAAACAAAABsAAAAQAAAA2hEAAFksAABZAAAAJAAAAAAAAAAAAAAA//////////8CAAAAEBJLLBYSSixYAAAANAAAAAAAAAAAAAAA//////////8GAAAAJhJHLDYSUSw5EmIsPBJyLDISgiwiEoUsWQAAACQAAAAAAAAAAAAAAP//////////AgAAAB8ShizpEZMsWAAAADQAAAAAAAAAAAAAAP//////////BgAAANkRlyzIEY4sxBF+LMARbSzKEV0s2hFZLD0AAAAIAAAAGwAAABAAAACLEgAAMiwAADYAAAAQAAAAxhIAACcsAABYAAAANAAAAAAAAAAAAAAA//////////8GAAAA1hIjLOYSLizqEj4s7RJOLOISXizSEmEsNgAAABAAAACXEgAAbSwAAFgAAAA0AAAAAAAAAAAAAAD//////////wYAAACHEnEsdxJmLHQSVixxEkYsexI2LIsSMiw9AAAACAAAABsAAAAQAAAAPhMAABIsAAA2AAAAEAAAAHkTAAAKLAAAWAAAADQAAAAAAAAAAAAAAP//////////BgAAAIoTByyZExMsmxMjLJ4TMyyTE0MsghNFLDYAAAAQAAAARxMAAE4sAABYAAAANAAAAAAAAAAAAAAA//////////8GAAAANhNQLCcTRSwlEzQsIhMkLC4TFSw+ExIsPQAAAAgAAAAbAAAAEAAAAPITAAD5KwAANgAAABAAAAAtFAAA8ysAAFgAAAA0AAAAAAAAAAAAAAD//////////wYAAAA+FPErTRT+K04UDixQFB8sRBQtLDMULyw2AAAAEAAAAPgTAAA1LAAAWAAAADQAAAAAAAAAAAAAAP//////////BgAAAOcTNizYEyos1xMaLNUTCSzhE/sr8hP5Kz0AAAAIAAAAGwAAABAAAAClFAAA5ysAAFkAAAAkAAAAAAAAAAAAAAD//////////wIAAADMFOQr4hTiK1gAAAA0AAAAAAAAAAAAAAD//////////wYAAADzFOIrARXuKwEV/ysCFQ8s9hQeLOUUHixZAAAAJAAAAAAAAAAAAAAA//////////8CAAAA0RQfLKsUIyxYAAAANAAAAAAAAAAAAAAA//////////8GAAAAmhQlLIsUGSyKFAgsiBT4K5QU6SulFOcrPQAAAAgAAAAbAAAAEAAAAFoVAADcKwAANgAAABAAAACWFQAA2SsAAFgAAAA0AAAAAAAAAAAAAAD//////////wYAAACmFdkrtBXlK7UV9iu2FQYsqRUULJkVFSw2AAAAEAAAAF0VAAAYLAAAWAAAADQAAAAAAAAAAAAAAP//////////BgAAAEwVGSw+FQwsPRX8Kz0V6ytJFd0rWhXcKz0AAAAIAAAAGwAAABAAAAAPFgAA2CsAADYAAAAQAAAASxYAANgrAABYAAAANAAAAAAAAAAAAAAA//////////8GAAAAXBbYK2kW5itpFvYraRYHLFwWFCxLFhQsNgAAABAAAAAPFgAAFCwAAFgAAAA0AAAAAAAAAAAAAAD//////////wYAAAD/FRQs8RUGLPEV9ivxFeUr/xXYKw8W2Cs9AAAACAAAABsAAAAQAAAAxRYAANorAAA2AAAAEAAAAAEXAADdKwAAWAAAADQAAAAAAAAAAAAAAP//////////BgAAABEX3iseF+wrHRf8KxwXDSwOFxos/hYZLDYAAAAQAAAAwhYAABYsAABYAAAANAAAAAAAAAAAAAAA//////////8GAAAAsRYVLKQWByylFvYrphblK7QW2SvFFtorPQAAAAgAAAAbAAAAEAAAAHkXAADjKwAAWQAAACQAAAAAAAAAAAAAAP//////////AgAAAKIX5iu2F+crWAAAADQAAAAAAAAAAAAAAP//////////BgAAAMYX6SvSF/gr0RcILM8XGSzAFyUssBcjLFkAAAAkAAAAAAAAAAAAAAD//////////wIAAACfFyEsdRcfLFgAAAA0AAAAAAAAAAAAAAD//////////wYAAABlFx4sWBcQLFkXACxaF+8raBfiK3kX4ys9AAAACAAAABsAAAAQAAAALRgAAPQrAAA2AAAAEAAAAGkYAAD6KwAAWAAAADQAAAAAAAAAAAAAAP//////////BgAAAHkY+yuFGAoshBgbLIIYKyxzGDcsYxg1LDYAAAAQAAAAJxgAAC8sAABYAAAANAAAAAAAAAAAAAAA//////////8GAAAAFxguLAsYHywMGA4sDhj+Kx0Y8istGPQrPQAAAAgAAAAbAAAAEAAAAOEYAAAKLAAANgAAABAAAAAcGQAAEywAAFgAAAA0AAAAAAAAAAAAAAD//////////wYAAAAtGRYsOBklLDYZNSwzGUYsJBlRLBQZTiw2AAAAEAAAANgYAABGLAAAWAAAADQAAAAAAAAAAAAAAP//////////BgAAAMgYQyy9GDQsvxgkLMEYEyzRGAgs4RgKLD0AAAAIAAAAGwAAABAAAACUGQAAKCwAADYAAAAQAAAAzxkAADMsAABYAAAANAAAAAAAAAAAAAAA//////////8GAAAA3xk3LOoZRiznGVcs4xlnLNQZcSzDGW4sNgAAABAAAACJGQAAYywAAFgAAAA0AAAAAAAAAAAAAAD//////////wYAAAB4GWAsbhlQLHEZQCx0GS8shBklLJQZKCw9AAAACAAAABsAAAAQAAAARhoAAEwsAAA2AAAAEAAAAIAaAABaLAAAWAAAADQAAAAAAAAAAAAAAP//////////BgAAAJAaXiyaGm4slhp/LJIajyyCGpgschqVLDYAAAAQAAAAOBoAAIYsAABYAAAANAAAAAAAAAAAAAAA//////////8GAAAAJxqDLB4aciwhGmIsJRpSLDYaSCxGGkwsPQAAAAgAAAAbAAAAEAAAAPYaAAB3LAAANgAAABAAAAAwGwAAiCwAAFgAAAA0AAAAAAAAAAAAAAD//////////wYAAAA/G4wsSRudLEQbrSw/G70sLxvGLB8bwSw2AAAAEAAAAOUaAACxLAAAWAAAADQAAAAAAAAAAAAAAP//////////BgAAANUarCzMGpss0RqLLNUaeyzmGnIs9hp3LD0AAAAIAAAAGwAAABAAAACjGwAAqSwAAFkAAAAkAAAAAAAAAAAAAAD//////////wIAAAC/G7Is3Ru8LFgAAAA0AAAAAAAAAAAAAAD//////////wYAAADtG8Es9RvSLPAb4izrG/Is2hv6LMob9SxZAAAAJAAAAAAAAAAAAAAA//////////8CAAAArhvrLJIb4yxYAAAANAAAAAAAAAAAAAAA//////////8GAAAAghveLHkbzix+G74sghuuLJMbpSyjG6ksPQAAAAgAAAAbAAAAEAAAAE8cAADiLAAAWQAAACQAAAAAAAAAAAAAAP//////////AgAAAIcc9SyJHPYsWAAAADQAAAAAAAAAAAAAAP//////////BgAAAJgc/CygHA0tmhwdLZQcLC2DHDQtcxwuLVkAAAAoAAAAAAAAAAAAAAD//////////wMAAAB0HC4tdBwuLTwcGy1YAAAANAAAAAAAAAAAAAAA//////////8GAAAALBwWLSQcBS0pHPUsLhzlLD8c3SxPHOIsPQAAAAgAAAAbAAAAEAAAAPkcAAAhLQAANgAAABAAAAAxHQAANy0AAFgAAAA0AAAAAAAAAAAAAAD//////////wYAAABAHT0tSB1OLUIdXS08HW0tKx11LRsdby1ZAAAAJAAAAAAAAAAAAAAA//////////8CAAAA4xxZLeMcWS1YAAAANAAAAAAAAAAAAAAA//////////8GAAAA1BxTLcwcQi3SHDIt2BwjLekcGy35HCEtPQAAAAgAAAAbAAAAEAAAAKAdAABnLQAANgAAABAAAADXHQAAfy0AAFgAAAA0AAAAAAAAAAAAAAD//////////wYAAADmHYUt7R2XLecdpi3gHbUtzh28Lb8dti02AAAAEAAAAIgdAACdLQAAWAAAADQAAAAAAAAAAAAAAP//////////BgAAAHkdly1yHYUteR12LYAdZy2RHWAtoB1nLT0AAAAIAAAAGwAAABAAAABFHgAAsi0AADYAAAAQAAAAex4AAM0tAABYAAAANAAAAAAAAAAAAAAA//////////8GAAAAih7ULZAe5i2IHvUtgR4ELm8eCi5gHgMuNgAAABAAAAAqHgAA6C0AAFgAAAA0AAAAAAAAAAAAAAD//////////wYAAAAcHuEtFR7PLR0ewC0kHrEtNh6rLUUesi09AAAACAAAABsAAAAQAAAA5x4AAAQuAAA2AAAAEAAAABsfAAAhLgAAWAAAADQAAAAAAAAAAAAAAP//////////BgAAACofKS4vHzwuJx9KLh8fWS4NH14u/h5WLjYAAAAQAAAAyh4AADkuAABYAAAANAAAAAAAAAAAAAAA//////////8GAAAAux4xLrYeHy6+HhAuxh4CLtge/C3nHgQuPQAAAAgAAAAbAAAAEAAAAIUfAABcLgAANgAAABAAAAC4HwAAfC4AAFgAAAA0AAAAAAAAAAAAAAD//////////wYAAADHH4Quyx+XLsIfpS66H7Mupx+4Lpkfry42AAAAEAAAAGYfAACQLgAAWAAAADQAAAAAAAAAAAAAAP//////////BgAAAFgfhy5TH3UuXB9mLmUfWC53H1QuhR9cLj0AAAAIAAAAGwAAABAAAAAfIAAAui4AAFkAAAAkAAAAAAAAAAAAAAD//////////wIAAAArIMIuUiDcLlgAAAA0AAAAAAAAAAAAAAD//////////wYAAABgIOUuZCD4LlogBS9RIBMvPyAXLzEgDi9ZAAAAJAAAAAAAAAAAAAAA//////////8CAAAADCD1Lv8f7i5YAAAANAAAAAAAAAAAAAAA//////////8GAAAA8R/lLu0f0i72H8Qu/h+2LhEgsi4fILouPQAAAAgAAAAbAAAAEAAAALYgAAAeLwAAWQAAACQAAAAAAAAAAAAAAP//////////AgAAANcgNS/oIEEvWAAAADQAAAAAAAAAAAAAAP//////////BgAAAPYgSy/5IF4v7yBrL+UgeS/SIHsvxSByL1kAAAAkAAAAAAAAAAAAAAD//////////wIAAAC2IGYvlSBQL1gAAAA0AAAAAAAAAAAAAAD//////////wYAAACHIEcvgyA0L4wgJy+VIBkvqCAVL7YgHi89AAAACAAAABsAAAAQAAAASSEAAIkvAAA2AAAAEAAAAHkhAACsLwAAWAAAADQAAAAAAAAAAAAAAP//////////BgAAAIYhti+JIckvfyHWL3Yh5C9jIeYvVSHdLzYAAAAQAAAAJSEAALkvAABYAAAANAAAAAAAAAAAAAAA//////////8GAAAAGCGvLxUhnC8fIY8vKSGCLzwhfy9JIYkvPQAAAAgAAAAbAAAAEAAAANghAAD4LwAANgAAABAAAAAHIgAAHTAAAFgAAAA0AAAAAAAAAAAAAAD//////////wYAAAAUIigwFiI6MAsiRzABIlQw7iFWMOEhTDA2AAAAEAAAALIhAAAnMAAAWAAAADQAAAAAAAAAAAAAAP//////////BgAAAKUhHDCjIQkwriH8L7gh8C/LIe0v2CH4Lz0AAAAIAAAAGwAAABAAAABjIgAAbDAAADYAAAAQAAAAkCIAAJQwAABYAAAANAAAAAAAAAAAAAAA//////////8GAAAAnCKfMJ4isjCTIr4wiCLLMHUizDBoIsEwNgAAABAAAAA7IgAAmTAAAFgAAAA0AAAAAAAAAAAAAAD//////////wYAAAAvIo4wLiJ7MDkibzBDImMwViJhMGMibDA9AAAACAAAABsAAAAQAAAA6SIAAOYwAAA2AAAAEAAAABUjAAAPMQAAWAAAADQAAAAAAAAAAAAAAP//////////BgAAACAjGzEhIy4xFSM6MQojRjH3IkYx6yI7MTYAAAAQAAAAwCIAABExAABYAAAANAAAAAAAAAAAAAAA//////////8GAAAAtCIGMbMi8zC/IucwyiLbMN0i2jDpIuYwPQAAAAgAAAAbAAAAEAAAAGsjAABlMQAANgAAABAAAACUIwAAkDEAAFgAAAA0AAAAAAAAAAAAAAD//////////wYAAACgI5wxnyOvMZMjuzGHI8YxdCPGMWkjujE2AAAAEAAAAD8jAACOMQAAWAAAADQAAAAAAAAAAAAAAP//////////BgAAADQjgjE0I28xQCNkMUwjWDFfI1kxayNlMT0AAAAIAAAAGwAAABAAAADnIwAA6DEAADYAAAAQAAAADyQAABUyAABYAAAANAAAAAAAAAAAAAAA//////////8GAAAAGiQiMhkkNTIMJEAyACRLMu0jSTLiIz0yNgAAABAAAAC6IwAAEDIAAFgAAAA0AAAAAAAAAAAAAAD//////////wYAAACvIwQysSPxMb0j5jHJI9sx3CPcMecj6DE9AAAACAAAABsAAAAQAAAAXiQAAG8yAABZAAAAJAAAAAAAAAAAAAAA//////////8CAAAAZSR3MoUknzJYAAAANAAAAAAAAAAAAAAA//////////8GAAAAkCSsMo0kvzKBJMkydCTTMmEk0TJWJMQyWQAAACQAAAAAAAAAAAAAAP//////////AgAAADgknjIxJJcyWAAAADQAAAAAAAAAAAAAAP//////////BgAAACYkizIoJHgyNCRtMkEkYjJTJGMyXiRvMj0AAAAIAAAAGwAAABAAAADQJAAA/TIAAFkAAAAkAAAAAAAAAAAAAAD//////////wIAAADmJBgz9iQtM1gAAAA0AAAAAAAAAAAAAAD//////////wYAAAD/JDoz/SRNM+8kVzPiJGEzzyReM8UkUTNZAAAAJAAAAAAAAAAAAAAA//////////8CAAAAtyQ9M6EkIjNYAAAANAAAAAAAAAAAAAAA//////////8GAAAAlyQVM5kkAjOmJPgysyTuMsYk8DLQJP0yPQAAAAgAAAAbAAAAEAAAAD0lAACNMwAAWQAAACQAAAAAAAAAAAAAAP//////////AgAAAGElvjNiJb8zWAAAADQAAAAAAAAAAAAAAP//////////BgAAAGslzTNnJd8zWSXpM0sl8jM5Je4zLyXgM1kAAAAoAAAAAAAAAAAAAAD//////////wMAAAAwJeEzMCXhMw0lsTNYAAAANAAAAAAAAAAAAAAA//////////8GAAAAAyWkMwYlkTMTJYczICV9MzMlgDM9JY0zPQAAAAgAAAAbAAAAEAAAAKQlAAAjNAAAWQAAACQAAAAAAAAAAAAAAP//////////AgAAAMUlVTTFJVU0WAAAADQAAAAAAAAAAAAAAP//////////BgAAAM4lYjTLJXU0vSV+NK8lhzSdJYQ0kyV2NDYAAAAQAAAAciUAAEQ0AABYAAAANAAAAAAAAAAAAAAA//////////8GAAAAaSU2NG0lJDR6JRo0iCURNJslFTSkJSM0PQAAAAgAAAAbAAAAEAAAAAUmAAC7NAAANgAAABAAAAAlJgAA7zQAAFgAAAA0AAAAAAAAAAAAAAD//////////wYAAAAtJv00KSYPNRsmGDUNJiE1+iUcNfElDjU2AAAAEAAAANIlAADbNAAAWAAAADQAAAAAAAAAAAAAAP//////////BgAAAMolzTTOJbo03CWyNOolqTT9Ja00BSa7ND0AAAAIAAAAGwAAABAAAABhJgAAWDUAADYAAAAQAAAAfiYAAIw1AABYAAAANAAAAAAAAAAAAAAA//////////8GAAAAhiabNYEmrTVzJrU1ZCa9NVImuDVKJqk1NgAAABAAAAAtJgAAdTUAAFgAAAA0AAAAAAAAAAAAAAD//////////wYAAAAlJmY1KiZUNTkmTDVHJkQ1WSZJNWEmWDU9AAAACAAAABsAAAAQAAAAtyYAAPc1AAA2AAAAEAAAANImAAAtNgAAWAAAADQAAAAAAAAAAAAAAP//////////BgAAANkmPDbTJk42xCZVNrUmXTajJlc2nCZINjYAAAAQAAAAgSYAABI2AABYAAAANAAAAAAAAAAAAAAA//////////8GAAAAeiYDNoAm8TWPJuo1nibiNbAm6TW3Jvc1PQAAAAgAAAAbAAAAEAAAAAcnAACaNgAANgAAABAAAAAfJwAA0TYAAFgAAAA0AAAAAAAAAAAAAAD//////////wYAAAAmJ+A2HyfyNhAn+TYAJ/827yb5Nugm6TY2AAAAEAAAANAmAACyNgAAWAAAADQAAAAAAAAAAAAAAP//////////BgAAAMkmozbQJpE24CaLNu8mhDYAJ4s2ByeaNj0AAAAIAAAAGwAAABAAAABPJwAAPzcAAFkAAAAkAAAAAAAAAAAAAAD//////////wIAAABUJ0o3Zid4N1gAAAA0AAAAAAAAAAAAAAD//////////wYAAABsJ4c3ZCeZN1UnnzdFJ6U3NCedNy4njjdZAAAAJAAAAAAAAAAAAAAA//////////8CAAAAHSdiNxgnVzdYAAAANAAAAAAAAAAAAAAA//////////8GAAAAESdINxgnNjcoJzA3NycpN0gnMDdPJz83PQAAAAgAAAAbAAAAEAAAAJInAADoNwAAWQAAACQAAAAAAAAAAAAAAP//////////AgAAAKAnDjinJyE4WAAAADQAAAAAAAAAAAAAAP//////////BgAAAKwnMTikJ0I4lCdHOIUnTTh0J0Q4bic0OFkAAAAkAAAAAAAAAAAAAAD//////////wIAAABpJyM4Wif+N1gAAAA0AAAAAAAAAAAAAAD//////////wYAAABUJ+43WyfdN2sn1zd6J9E3jCfYN5In6Dc9AAAACAAAABsAAAAQAAAAzScAAJM4AAA2AAAAEAAAAOEnAADMOAAAWAAAADQAAAAAAAAAAAAAAP//////////BgAAAOYn3DjdJ+04zifyOL4n9zitJ+84qCffODYAAAAQAAAAlScAAKY4AABYAAAANAAAAAAAAAAAAAAA//////////8GAAAAjyeWOJgnhTinJ4A4tyd7OMgngzjNJ5M4PQAAAAgAAAAbAAAAEAAAAAMoAABAOQAANgAAABAAAAAUKAAAejkAAFgAAAA0AAAAAAAAAAAAAAD//////////wYAAAAYKIo5DyiaOf8nnznvJ6Q53yeaOdonizk2AAAAEAAAAMknAABROQAAWAAAADQAAAAAAAAAAAAAAP//////////BgAAAMUnQTnOJzA53icsOe4nJzn+JzA5AyhAOT0AAAAIAAAAGwAAABAAAAAyKAAA7zkAADYAAAAQAAAAQCgAACk6AABYAAAANAAAAAAAAAAAAAAA//////////8GAAAARCg6OjooSjoqKE46GihSOgooSDoGKDg6NgAAABAAAAD4JwAA/TkAAFgAAAA0AAAAAAAAAAAAAAD//////////wYAAAD0J+05/ifdOQ4o2TkeKNU5LijfOTIo7zk9AAAACAAAABsAAAAQAAAAWygAAKA6AAA2AAAAEAAAAGYoAADbOgAAWAAAADQAAAAAAAAAAAAAAP//////////BgAAAGko6zpeKPs6Tij+Oj4oATsuKPc6KyjmOjYAAAAQAAAAICgAAKs6AABYAAAANAAAAAAAAAAAAAAA//////////8GAAAAHSibOicoizo4KIg6SCiFOlgokDpbKKA6PQAAAAgAAAAbAAAAEAAAAHwoAABSOwAANgAAABAAAACFKAAAjTsAAFgAAAA0AAAAAAAAAAAAAAD//////////wYAAACIKJ47fCitO2wosDtcKLI7TCinO0ooljs2AAAAEAAAAEEoAABbOwAAWAAAADQAAAAAAAAAAAAAAP//////////BgAAAD4oSztKKDs7Wig5O2soNjt6KEI7fChSOz0AAAAIAAAAGwAAABAAAACXKAAABDwAAFkAAAAkAAAAAAAAAAAAAAD//////////wIAAACaKBk8nihBPFgAAAA0AAAAAAAAAAAAAAD//////////wYAAACgKFI8lChgPIMoYjxzKGQ8ZChYPGMoRzxZAAAAJAAAAAAAAAAAAAAA//////////8CAAAAXygiPFwoDTxYAAAANAAAAAAAAAAAAAAA//////////8GAAAAWSj9O2Qo7Tt1KOs7hSjoO5Uo9DuXKAQ8PQAAAAgAAAAbAAAAEAAAAKooAAC4PAAANgAAABAAAACwKAAA8jwAAFgAAAA0AAAAAAAAAAAAAAD//////////wYAAACyKAM9pigSPZUoEz2FKBU9digJPXUo+Tw2AAAAEAAAAG8oAAC/PAAAWAAAADQAAAAAAAAAAAAAAP//////////BgAAAG0orjx5KJ88iiiePJoonDypKKg8qii4PD0AAAAIAAAAPAAAAAgAAAA/AAAAGAAAADkAAAC8AgAAjQIAANMD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bb5vQidoeUQIQAkDPAAAADAAAAACEMDbBAAAAAAAAAA9lpg9GYFIvgAAAAAAgAGmQBJtvfMtTr49lpg9GYFIvgABAYEUQAmAEAAAAAQAAABQsAD/JAAAACQAAAAAAIA9AAAAAAAAAAAAAIA9AAAAAAAAAAACAAAAJQAAAAwAAAABAAAAEwAAAAwAAAABAAAAJQAAAAwAAAAIAACAVgAAACwAAAA0AAAAzQMAAEUAAADmAwAABAAAAEYE2zy3A1M+SAPQPEYE2zw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bb5vQidoeUQIQA8DPAAAADAAAAACEMDbBAAAAAAAAAAaVZ9A8y1OvvZ6nUAAAAAinRibQBmBSL4aVZ9A8y1OvgABAYEUQA+AEAAAAAQAAABQsAD/JAAAACQAAAAAAIA9AAAAAAAAAAAAAIA9AAAAAAAAAAACAAAAJQAAAAwAAAABAAAAEwAAAAwAAAABAAAAJQAAAAwAAAAIAACAVgAAACwAAACBAgAAzQMAAJECAADmAwAABAAAAA8p0DygKFM+ESjbPA8p0DwlAAAADAAAAAcAAIATAAAADAAAAAEAAAAlAAAADAAAAAAAAIAkAAAAJAAAAAAAgEEAAAAAAAAAAAAAgEEAAAAAAAAAAAIAAABGAAAAgAEAAHQBAABFTUYrKkAAACQAAAAYAAAAAACAPwAAAAAAAAAAAACAPwAAAAAAAAAAKkAAACQAAAAYAAAAAACAPwAAAAAAAAAAAACAPwAAAAAAAAAAJkAAABAAAAAEAAAAAAAAACVAAAAQAAAABAAAAAAAAAAfQAMADAAAAAAAAAAiQAQADAAAAAAAAAAeQAkADAAAAAAAAAAhQAcADAAAAAAAAAAqQAAAJAAAABgAAADAmwk5AAAAAAAAAADAmwk5yogOQ4uZeEQIQAECTAAAAEAAAAACEMDbAAAAAM4BAAAAAAAAAD7fRgIAAAACAAAAAgAAAAIAAAAAAAAAAgAAAAAAAEAAAIA/AhDA2wAAAABQsAD/CEAPA1gAAABMAAAAAhDA2wcAAAAAAAAA8/exRtsoIcjUO7pH3trOyOKgm0iHTwjJ3Lz+SBx548ixPxpJuvvKyHZnL0lEE5XIxwM5SdsoIcgAAwMDAwMDABVADwAQAAAABAAAAAEAAAAkAAAAJAAAAAAAgD0AAAAAAAAAAAAAgD0AAAAAAAAAAAIAAABfAAAAOAAAAAIAAAA4AAAAAAAAADgAAAAAAAAAAAIBAAEAAAAAAAAAALBQAAAAAAAAAAAAAAAAACUAAAAMAAAAAgAAACUAAAAMAAAAAQAAABMAAAAMAAAAAgAAADsAAAAIAAAAGwAAABAAAAD1CAAAuzwAADYAAAAQAAAABwkAAII8AABYAAAANAAAAAAAAAAAAAAA//////////8GAAAADAlyPB0JajwtCW88PQl0PEYJhTxACZU8WQAAACQAAAAAAAAAAAAAAP//////////AgAAAEAJlTwuCc48WAAAADQAAAAAAAAAAAAAAP//////////BgAAACkJ3TwYCeY8CAnhPPgI3DzwCMs89Qi7PD0AAAAIAAAAGwAAABAAAAAzCQAAEDwAAFkAAAAkAAAAAAAAAAAAAAD//////////wIAAAA9Cfo7TwnXO1gAAAA0AAAAAAAAAAAAAAD//////////wYAAABXCck7aQnEO3gJyzuGCdM7jAnlO4QJ9DtZAAAAJAAAAAAAAAAAAAAA//////////8CAAAAdAkRPGsJJzxYAAAANAAAAAAAAAAAAAAA//////////8GAAAAZAk2PFMJPjxDCTc8NAkxPC0JHzwzCRA8PQAAAAgAAAAbAAAAEAAAAI0JAABuOwAAWQAAACQAAAAAAAAAAAAAAP//////////AgAAAKAJUTuyCTs7WAAAADQAAAAAAAAAAAAAAP//////////BgAAALwJLjvPCSw73Ak2O+kJQDvrCVM74QlgO1kAAAAkAAAAAAAAAAAAAAD//////////wIAAADTCXI7wAmPO1gAAAA0AAAAAAAAAAAAAAD//////////wYAAAC3CZ07pAmhO5YJmDuICY87hAl8O40Jbjs9AAAACAAAABsAAAAQAAAAAwoAAN46AABZAAAAJAAAAAAAAAAAAAAA//////////8CAAAAGgrGOjAKszpYAAAANAAAAAAAAAAAAAAA//////////8GAAAAPQqpOk8KqjpaCrc6ZQrDOmQK1jpXCuE6WQAAACQAAAAAAAAAAAAAAP//////////AgAAAEUK8TotCgg7WAAAADQAAAAAAAAAAAAAAP//////////BgAAACIKFDsPChQ7AwoJO/cJ/Tr3Ceo6AwreOj0AAAAIAAAAGwAAABAAAACSCgAAaToAAFkAAAAkAAAAAAAAAAAAAAD//////////wIAAACmClw6yQpJOlgAAAA0AAAAAAAAAAAAAAD//////////wYAAADXCkE66QpHOvEKVTr5CmQ68wp2OuUKfjpZAAAAJAAAAAAAAAAAAAAA//////////8CAAAAxwqNOrQKmzpYAAAANAAAAAAAAAAAAAAA//////////8GAAAApgqkOpMKoDqKCpI6gQqFOoQKcjqSCmk6PQAAAAgAAAAbAAAAEAAAADkLAAAXOgAAWQAAACQAAAAAAAAAAAAAAP//////////AgAAAD8LFTp3CwY6WAAAADQAAAAAAAAAAAAAAP//////////BgAAAIcLAjqXCws6mwscOp8LLDqWCzw6hgtAOlkAAAAkAAAAAAAAAAAAAAD//////////wIAAABVC0w6TwtPOlgAAAA0AAAAAAAAAAAAAAD//////////wYAAABAC1U6LgtNOigLPjoiCy86KgsdOjkLFzo9AAAACAAAABsAAAAQAAAA9AsAAPM5AAA2AAAAEAAAADAMAADzOQAAWAAAADQAAAAAAAAAAAAAAP//////////BgAAAEEM8zlODAE6TgwROk4MIjpBDC86MAwvOjYAAAAQAAAA9AsAAC86AABYAAAANAAAAAAAAAAAAAAA//////////8GAAAA5AsvOtYLIjrWCxE61gsBOuQL8zn0C/M5PQAAAAgAAAAbAAAAEAAAAK4MAAAFOgAAWQAAACQAAAAAAAAAAAAAAP//////////AgAAAOAMETrsDBY6WAAAADQAAAAAAAAAAAAAAP//////////BgAAAPsMHDoDDS06/Qw9OvcMTDrmDFQ61gxOOlkAAAAkAAAAAAAAAAAAAAD//////////wIAAADRDEw6oAw/OlgAAAA0AAAAAAAAAAAAAAD//////////wYAAACQDDs6hgwrOooMGzqODAs6ngwBOq4MBTo9AAAACAAAABsAAAAQAAAAXQ0AAEc6AABZAAAAJAAAAAAAAAAAAAAA//////////8CAAAAjA1gOpUNZjpYAAAANAAAAAAAAAAAAAAA//////////8GAAAAog1wOqUNgzqcDZA6kg2eOn8NoTpyDZc6WQAAACQAAAAAAAAAAAAAAP//////////AgAAAG8NlTpBDXw6WAAAADQAAAAAAAAAAAAAAP//////////BgAAADINdDosDWI6NA1UOjwNRTpODT86XQ1HOj0AAAAIAAAAGwAAABAAAAD3DQAAsToAADYAAAAQAAAAIw4AANk6AABYAAAANAAAAAAAAAAAAAAA//////////8GAAAALw7kOjAO9zolDgQ7Gg4QOwcOETv7DQY7NgAAABAAAADODQAA3joAAFgAAAA0AAAAAAAAAAAAAAD//////////wYAAADCDdI6wQ3AOswNszrXDac66g2mOvcNsTo9AAAACAAAABsAAAAQAAAAdg4AADk7AAA2AAAAEAAAAJkOAABqOwAAWAAAADQAAAAAAAAAAAAAAP//////////BgAAAKIOdzufDoo7kg6TO4QOnTtxDpo7aA6MOzYAAAAQAAAARQ4AAFs7AABYAAAANAAAAAAAAAAAAAAA//////////8GAAAAPA5OOz8OOztMDjE7Wg4oO20OKzt2Djk7PQAAAAgAAAAbAAAAEAAAANkOAADTOwAAWQAAACQAAAAAAAAAAAAAAP//////////AgAAAOQO5jv0Dgs8WAAAADQAAAAAAAAAAAAAAP//////////BgAAAPsOGzz0Diw85Q4zPNUOOjzEDjM8vQ4jPFkAAAAkAAAAAAAAAAAAAAD//////////wIAAACvDgM8pQ7wO1gAAAA0AAAAAAAAAAAAAAD//////////wYAAACcDuI7oQ7QO7AOxzu+Dr870A7EO9kO0zs9AAAACAAAABsAAAAQAAAAIQ8AAH48AAA2AAAAEAAAADQPAAC3PAAAWAAAADQAAAAAAAAAAAAAAP//////////BgAAADkPxjwwD9c8IA/dPBEP4jwAD9k8+w7JPDYAAAAQAAAA6A4AAJA8AABYAAAANAAAAAAAAAAAAAAA//////////8GAAAA4w6BPOsOcDz7Dms8Cw9lPBwPbjwhD348PQAAAAgAAAA8AAAACAAAAD8AAAAYAAAAjgAAAJ4DAAD1AAAA0AMAABMAAAAMAAAAAQAAACUAAAAMAAAAAAAAgCUAAAAMAAAABwAAgCQAAAAkAAAAAACAQQAAAAAAAAAAAACAQQAAAAAAAAAAAgAAACgAAAAMAAAAAgAAAEYAAAAYAQAADAEAAEVNRisqQAAAJAAAABgAAAAAAIA/AAAAAAAAAAAAAIA/AAAAAAAAAAAqQAAAJAAAABgAAAAAAIA/AAAAAAAAAAAAAIA/AAAAAAAAAAAmQAAAEAAAAAQAAAAAAAAAJUAAABAAAAAEAAAAAAAAAB9AAwAMAAAAAAAAACJABAAMAAAAAAAAAB5ACQAMAAAAAAAAACFABwAMAAAAAAAAACpAAAAkAAAAGAAAAAAA8EIAAAAAAAAAAAAA8ELKiA5Di5l4RAhADwM8AAAAMAAAAAIQwNsEAAAAAAAAAIcQvj3xVEC+AACAJAAAUCQ4fh29g+JSvocQvj3xVEC+AAEBgRRAD4AQAAAABAAAAFCwAP8kAAAAJAAAAAAAgD0AAAAAAAAAAAAAgD0AAAAAAAAAAAIAAAAlAAAADAAAAAEAAAATAAAADAAAAAEAAAAlAAAADAAAAAgAAIBWAAAALAAAAIkAAADJAwAAmgAAAOIDAAAEAAAAkwm2POEIHz6XCJM8kwm2PC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LKiA5Di5l4RAhACQM8AAAAMAAAAAIQwNsEAAAAAAAAAFZiZD+D4lK+copaPwAAAKFhyEI/8VRAvlZiZD+D4lK+AAEBgRRACYAQAAAABAAAAFCwAP8kAAAAJAAAAAAAgD0AAAAAAAAAAAAAgD0AAAAAAAAAAAIAAAAlAAAADAAAAAEAAAATAAAADAAAAAEAAAAlAAAADAAAAAgAAIBWAAAALAAAAOkAAADJAwAA+gAAAOIDAAAEAAAAkg+TPEgPHz6WDrY8kg+TPCUAAAAMAAAABwAAg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8n5cdCBj99RARAAAAMAAAAAAAAACEAAAAIAAAAHAAAAAgAAABLAAAAQAAAADAAAAAFAAAAIAAAAAEAAAABAAAAEAAAAAAAAAAAAAAAwgIAAAIEAAAAAAAAAAAAAMICAAACBAAAJAAAACQAAAAAAIA/AAAAAAAAAAAAAIA/J+XHQgY/fUQCAAAADAAAABAAAAAAAAAAAAAAAAoAAAAQAAAAAAAAAAAAAABSAAAAcAEAAAIAAADs////AAAAAAAAAAAAAAAAkAEAAAEAAAAEAAUiQwBhAGwAaQBiAHIAaQAAAAAAAABg5HcGVAIAAGDkdwZUAgAAALhPwvUAAAAAAAAAAAAAANi3T8L1AAAAAAAAAAAAAAAAAAAAAAAAAAAAAAAAAAAAUMFPwvUAAAAJAAAAAAAAAHDAT8L1AAAAIG0uB1QCAABAWkQAVAIAABH81UT+fwAAQFpEAFQCAAAAAEQAVAIAAO4d4///////cDAAAATjBABQDREAVAIAAO4d4///////cDAAAATjBAAXSJI1AAAAAAEAAAAAAAAAAAAAAAAAAABwMAAAIWEBAEybxkL+fwAAAQAAAAAAAABxvpY1/n8AAFDBT8L1AAAAcMBPwgAAAAAgbS4HVAIAAPPEy9/9fwAAAAAAAAAAAADuHQTjAAAAAAm1T8L1AAAAdBv+Q/5/AABQDREAVAIAAAM3xN9kdgAIAAAAACUAAAAMAAAAAgAAABYAAAAMAAAAGAAAABIAAAAMAAAAAQAAABgAAAAMAAAAALBQAlQAAACUAAAAZAAAAOIDAADQAAAA+QMAAAIAAAAAAAAAAAAAAAAAAAAAAAAADAAAAEwAAAAAAAAAAAAAAAAAAAD//////////2QAAABQAGEAYwBrAGUAdABzACAAVwBhAGwAawAKAAAACwAAAAgAAAAJAAAACgAAAAYAAAAIAAAABQAAABEAAAALAAAABAAAAAkAAAAlAAAADAAAAA0AAIAoAAAADAAAAAIAAAAiAAAADAAAAP////9GAAAAIAEAABQBAABFTUYrKkAAACQAAAAYAAAAAADwQgAAAAAAAAAAAADwQiflx0IGP31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chqQ8pv10IEQAAADAAAAAAAAAAhAAAACAAAABwAAAAIAAAASwAAAEAAAAAwAAAABQAAACAAAAABAAAAAQAAABAAAAAAAAAAAAAAAMICAAACBAAAAAAAAAAAAADCAgAAAgQAACQAAAAkAAAAAACAPwAAAAAAAAAAAACAPxHIakPKb9dCAgAAAAwAAAAQAAAAAAAAAAAAAAAKAAAAEAAAAAAAAAAAAAAAUgAAAHABAAACAAAA4v///wAAAAAAAAAAAAAAALwCAAAAAAAABAAEIkMAYQBsAGkAYgByAGkAAAAAAAAAYOR3BlQCAABg5HcGVAIAAAC4T8L1AAAAAAAAAAAAAACHiAg8AAAAAAAAAAAAAAAAAAAAAAAAAAAAAAAAAAAAAFDBT8L1AAAACQAAAAAAAABwwE/C9QAAACBtLgdUAgAAwFVEAFQCAAAR/NVE/n8AAMBVRABUAgAAAABEAFQCAAC8EzD//////3AwAAAEMAQAgA0RAFQCAAC8EzD//////3AwAAAEMAQAF0iSNQAAAAABAAAAAAAAAAAAAAAAAAAAcDAAACFhAQBMm8ZC/n8AAAEAAAAAAAAAcb6WNf5/AABQwU/C9QAAAHDAT8IAAAAAIG0uB1QCAADzxMvf/X8AAAAAAAAAAAAAvBMEMAAAAAAJtU/C9QAAAHQb/kP+fwAAgA0RAFQCAAADN8TfZHYACAAAAAAlAAAADAAAAAIAAAAWAAAADAAAABgAAAASAAAADAAAAAEAAAAYAAAADAAAAAAAAAJUAAAAoAAAAOsAAABPAAAAsQEAAHMAAAACAAAAAAAAAAAAAAAAAAAAAAAAAA4AAABMAAAAAAAAAAAAAAAAAAAA//////////9oAAAATQBvAGQAdQBsAGEAcgAgAFIAbwB1AHQAZQByABoAAAAQAAAAEAAAABEAAAAHAAAADwAAAAoAAAAHAAAAEQAAABAAAAAQAAAACwAAAA8AAAAKAAAAJQAAAAwAAAANAACAKAAAAAwAAAACAAAAIgAAAAwAAAD/////RgAAAIwBAACAAQAARU1GKypAAAAkAAAAGAAAAAAA8EIAAAAAAAAAAAAA8EIRyGpDym/XQi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JBImEIQTQ5CCEABAjwAAAAwAAAAAhDA2wAAAACOAAAAAAAAAAAAAD0CAAAAAgAAAAIAAAAAAAAAAhDA2wAAAACgMHD/CEAJAywAAAAgAAAAAhDA2wIAAAAAAAAAAAAAAAAAAADtTkQ/AAAAAAABAYEVQAkAEAAAAAQAAAABAAAAIQAAAAgAAABiAAAADAAAAAEAAAAkAAAAJAAAAAAAgD0AAAAAAAAAAAAAgD0AAAAAAAAAAAIAAABfAAAAOAAAAAIAAAA4AAAAAAAAADgAAAAAAAAAAAABADwAAAAAAAAAcDCgAAAAAAAAAAAAAAAAACUAAAAMAAAAAgAAACUAAAAMAAAABQAAgFcAAAAkAAAASAAAACAAAABPAAAAggAAAAIAAAC7BDICuwTyB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CQSJhCEE0OQghACANQAAAARAAAAAIQwNsGAAAAAAAAAOv7XT8AAAAAZhA8PxSuhz0vZ0E/RRPJPC9nQT9JE8m8ZhA8PxWuh73r+10/AAAAAAABAwMDgQMDFEAIgBAAAAAEAAAAoDBw/ygAAAAMAAAAAQAAACQAAAAkAAAAAACAPQAAAAAAAAAAAACAPQAAAAAAAAAAAgAAACcAAAAYAAAAAQAAAAAAAABwMKAAAAAAACUAAAAMAAAAAQAAABMAAAAMAAAAAQAAADsAAAAIAAAAGwAAABAAAAC7BAAAswgAADYAAAAQAAAAPAQAALQHAABYAAAAKAAAAAAAAAAAAAAA//////////8DAAAAjATcB+oE3Ac6BbQHNgAAABAAAAC7BAAAswgAAD0AAAAIAAAAPAAAAAgAAAA+AAAAGAAAAEMAAAB7AAAAVAAAAIwAAAATAAAADAAAAAEAAAAlAAAADAAAAAAAAIAkAAAAJAAAAAAAgEEAAAAAAAAAAAAAgEEAAAAAAAAAAAIAAABGAAAAKB8AABwfAABFTUYrKkAAACQAAAAYAAAAAACAPwAAAAAAAAAAAACAPwAAAAAAAAAAKkAAACQAAAAYAAAAAACAPwAAAAAAAAAAAACAPwAAAAAAAAAAJkAAABAAAAAEAAAAAAAAACVAAAAQAAAABAAAAAAAAAAfQAMADAAAAAAAAAAiQAQADAAAAAAAAAAeQAkADAAAAAAAAAAhQAcADAAAAAAAAAAqQAAAJAAAABgAAADAmwk5AAAAAAAAAADAmwk5ptNrQhoCKkMrQAAADAAAAAAAAAAeQAYADAAAAAAAAAAhQAUADAAAAAAAAAAeQAkADAAAAAAAAAAqQAAAJAAAABgAAADAmwk5AAAAAAAAAADAmwk5ptNrQhoCKkMhQAcADAAAAAAAAAAIQAgDPAAAADAAAAACEMDbBAAAAAAAAAAAAAAAAAAAAADCYkgAAAAAAMJiSAAOYsgAAOG6AA5iyAABAYEzQAgBDAAAAAAAAAAkQAQADAAAAAAAAAAqQAAAJAAAABgAAAAd1lI/AAAAAAAAAADjSVI/ptNrQlehC0MIQBAFIB0AABQdAAACEMDbAgAAAAQAAAAEHQAAAQAAAGwAAAAAAAAAAAAAACQAAAAkAAAAAAAAAAAAAACFAgAAgwIAACBFTUYAAAEABB0AAAYAAAABAAAAAAAAAAAAAAAAAAAAgAcAADgEAABYAQAAwQAAAAAAAAAAAAAAAAAAAMA/BQDo8QIARgAAACwAAAAgAAAARU1GKwFAAQAcAAAAEAAAAAIQwNsBAAAAeAAAAHgAAABGAAAAyBoAALwaAABFTUYrMEACABAAAAAEAAAAAACAPypAAAAkAAAAGAAAAAAAgD8AAAAAAAAAAAAAgD8AAAAAAAAAADJAAAEcAAAAEAAAAAAAAAAAAAAAAAAUQgAAFEIqQAAAJAAAABgAAAAAAIA/AAAAAAAAAAAAAIA/AAAAAAAAAAAlQAAAEAAAAAQAAAAAAAAAH0ADAAwAAAAAAAAAIkAEAAwAAAAAAAAAHkAJAAwAAAAAAAAAIUAHAAwAAAAAAAAAKkAAACQAAAAYAAAAwJsJOQAAAAAAAAAAwJsJOQAAAAAAAAAAK0AAAAwAAAAAAAAAHkAGAAwAAAAAAAAAIUAFAAwAAAAAAAAAHkAJAAwAAAAAAAAAKkAAACQAAAAYAAAAwJsJOQAAAAAAAAAAwJsJOQAAAAAAAAAAIUAHAAwAAAAAAAAAJEAEAAwAAAAAAAAAKkAAACQAAAAYAAAA/bokPgAAAAAAAAAAYaUnPgAAAIAAAACACEAABfgYAADsGAAAAhDA2wEAAAAAAAAAAAAAAAAAAAAAAAAAAQAAAIlQTkcNChoKAAAADUlIRFIAAADmAAAA4ggGAAAAWvu7rQAAAAFzUkdCAK7OHOkAAAAEZ0FNQQAAsY8L/GEFAAAACXBIWXMAABJ0AAASdAHeZh94AAAYZUlEQVR4Xu2d64tV1ePGg/6HItS8D+p4z7EZHcW8EOhICeL9Qi8SiQqLVBS89CJBI5WEQpQ01NC8TJmavmiUslQyfCOK1zKVxLvieNf1+34Ws+Z3ZmadOZe9z5l9zn4eePAys/dae53nc9baa++99gsmj3r27Jl5/PixuXv3rjlz5oyprq42ixYtMqNGjTJdunQx3bp1Mz169DC9evUyffr0MX379rXu16+fee211+zf+VOWM7HLDTlymSJf5Iy8kTvyRw7JI7kkn+SUvJLbfOrOnTsm52A+f/7cPH361Dx8+NBcuHDBbNy40UyfPt02VPfu3W0DNbZrvMZObGxZzsS+PGFf/sgl25BT8kpuyS85Js+5Vk7BdEDW1taampoaM2PGDNO/f3/Ts2fPBo3gGqhxQ8pyvu2DlbySW/JLjslzrgHNCZhUmK6fne/bt89MmTLFDhd69+7dAEZfw8hylJwIKfklx+SZXJNvcp4LQEMHk0oyJj948KAdBjCG54CwYJQL2eTXZZlck29yTt7DhjM0MF0vee7cObN48WIzcOBAOwQQkHKx2QFKvsk5eSf3YfaeoYBJZRhzb9q0yQwfPrzBsNV3YLJcDE4c3pJ78h/WuWdgMKnElStXzMKFC01FRYV6STlWTuw9yT8cwENQOAOBSeFHjhyxJ8N8ezDuFpByHE3u3bV3eICLIHBmDSaFMjPFBVm6ciokKOU4m/zDATzABXxkC2fWYHJnxIgRI+pvEPBVVJbjaHiAC/iAk2yUFZibN2+un+QRlLLc1K7nhBN4yVQZg7l9+3ZBKctpOBFOuMlEGYG5d+9eW4iGr7KcnuEEXuAGftJV2mAeOnTIjBw5UlDKcoZ2cMIPHKWjlGAyq8R1mUmTJtlrNfmCkmtDPIpTUlJiOnToYNq3b2/atGljXn31VVnOyuSHHJEnckW+yJkvf2EbbuAHjtK5ztksmGzMnQzz58+vv5DqKzQMU/HS0lLTrl0706pVK1vWtGnTzIIFC8yKFSvM6tWrzbp168yGDRtkOSuTH3JEnsgV+SJn5I3ckb9cdjyUBUfwlOoOoZRgcjADBgzI2c0DVNZ9e40bN8422p49e8yxY8fM+fPn7bfLzZs3bUXv3btnH7mR5WxMfsgReSJX5IuckTdyR/7cKC0XnRD8wBE8wVVWYLLR6dOnzdChQ+3MUthQUsFOnTrZ59xmz55tG4fyaDS+TSQpXyJv5I78kUPySC7JJzn15TdbwxE8wRXlJYPTCya/zKMsdLlULOxvj86dO9vx9pw5c8yBAwfM5cuXzZMnT+pKl6SWEzkkj+SSfJJT8urLcbaGJ7iCr2SPjHnB5PEVntTmkRY3LvYVkKmpDCfeo0ePNlu3bjWXLl2yZUlS1EQuySc5Ja/kNqzeE57gCr7gzMdAEzCh99atW2bChAm2ImFByXQxf86dO9ccPXrUPHjwoK5ESYquyCl5JbeJOQ5quIIvOIO3xr1mEzAZb+/cudPOToX1DcHqY+Xl5WbVqlX2WyjZuFqSoijySm7JLzkmz76cZ2r4gjN4azyv0gBMKsDM1dixY0MbwnIQgwcPNmvXrjXXr1+vK0mSCk/klxyT5zDgdENaeIO7xA6rAZhQu3v3bksyG/h2lonp9pkaXrNmje2uJanQRY7JM7kOY1gLZ/AGd4m9ZgMwHz16ZBcYonsN2ltSGIvrrly50ty4caOuBEkqfJFnck2+g57uwRm8wR38OVkw6UKZGTp79qy9fhNGb8ksFteDLl68WFeUJBWPyDX5Jue+/GdieIM7+HMztBZM/sH1FMbPYQxjqeyYMWPM4cOHNdEjFaXINfkm50HhdMNZ+INDVN9j8hemboMOYymAfbBi2P37920hklSMIt/knLwHGdK64Sz8waHj8QVOOk+ePFk/S+TbOF137NhRQ1gpNnJDWnLv4yFdwx38wSE8WjA56dyyZYu9hy8ImHxrVFZW2gdCG1+XkaRiFDkn7+Q+SK8Jd/AHh/BoweTuhnnz5tnuFPs2TMfc9Mv9heotpTiJvJN78u/jIh079uAQHi2Y3Fk/bNgw+4Nszy/Zlus6O3bsaDDtK0nFLvJO7sl/th2bO8+EQ/eY4wunTp0yXbt2DTSMZfuJEyea48eP11VXkuIjck/+4cDHRzqGP7aHRwvm/v37A9GOWbph6dKluu1OiqXIPfmHAx8f6diNOuHRghnGxA/LM/CIjJ6rlOIock/+4cDHRzpOnACyYC5btqz++qNvg1Rm27KyMvuuQEmKq8g/HGQ7Owt/bAuPFsyZM2fa/8x24odx8dSpU82JEyfqqihJ8RP5h4NszzPdBBA8WjDHjx8fCEymiXmQVJdJpDiL/MNBtpdNHJjwaMGsqqqy/5ktmKzVuWTJEnP16tW6KkpS/ET+4QAefJyksmMQHi2YQ4YMsT+A1sa/nI5Zk3P58uX2+oskxVXkHw7gwcdJKjv+4NGCySMnQXpMVrhm2YXbt2/XVVGS4ifyDwfw4OMklR2D8GjBzBZIZ67dfPXVV+bu3bt1VZSk+In8w0GQa5kYHi2Yvh9mYoEpSeGBiQWmJIUkgSlJEZTAlKQISmBKUgQlMCUpghKYkhRBCUxJiqAEZoGL5Qm5fYsV0Q4dOmT27dtnfvrpJ7Nr164WN/WgPtSL+lFPrQ2cngRmAYuXx/zxxx/miy++MJMnT7bvSOQFNSwaHBVTH+pF/agn9aXeUvMSmAUq3nnx3XffmTfffNPe6FxaWhpo1YhcmnpRP56UoL7UW++gaV4CswDFW6K+/vpr+wRBkAWbWsLUl3pTf721LbkEZoGJ5Q23bdtmKioqTLdu3bxtGHVTb+rPcWh5Ur8EZoGJSZR33nkn6+f0omLqz3FwPFJTCcwCEm9SW79+faTPJ9O1O+/keNzr4qT/l8AsIDGb+emnn5rWrVt7267QzHFwPJqlbSqBWUD677//7HstCn0Y68xxcDwcl9RQArOAxMppH3/8ceDXtEXFHAfHoxURm0pgFpD+/vtv88EHHwR6E1SUzHFwPByX1FACs4D0zz//mA8//LCowOR4OC6poQRmAUlgxkcCs4AkMOMjgVlAEpjxkcAsIAnM+EhgFpAEZnwkMAtIAjM+EpgFJIEZHwnMApLAjI8EZgFJYMZHArOAJDDjI4FZQBKY8ZHALCAJzPhIYBaQBGZ8JDCTiIWJo+ZifuzLd7wt7ZaUwGwkPpAnT56YBw8emGvXrplLly7ZB3lb2pcvXzZHjhwxM2fONCUlJd62KzRzHBwPx8Xx+Y473+bz5nPn8ycHLQWowKwTHwCLQrHW6c6dO+2T9VVVVWbQoEGmvLw8Mi4rK7PrsvrartDMcXA8vuNsKfN587nz+ZMD8kAu8g2owPyfaHTWN/3rr7/MW2+9Zbp3725Dw0pu/BkV9+3b19rXboVqd0y+420pu8+dHJAHckE+8gln7MGksWtra011dbUtv2fPnqZXr171gSk2EOTmnfi5kwPywP+TD3KSLzhjDybnEYcPHzaVlZWmR48eglGut8sCuSAf5IS85EOxBpNvPyYdZs2aZd+pISBln8kF+SAn5CUfvWasweSkvqamxrRt29aeU/jqI8uYfJAT8pKPleNjDSYzbl9++WXRLKAs59bkhLzk4y1lsQaTYcknn3xiX67qq4ssJ5qckBdyk2vFGszz58+b6dOn25fb+Ooiy4kmJ+SF3ORasQbz3LlzZuLEifZ6la8uspxockJeyE2uFWswz549ayZMmCAw5bRMTsgLucm11GOqx5TTtHp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ixjMvn37mj59+phevXqZ3r1727/zf77fDWr2SxmurGIoh/ZyZeWy7XwWmEUKZmKQXn/9dWv+TcjCDJgLMH+njPLyclNWVlYf5sa/H8Tsj/2yf8qhPPf/YR+TayfXdu7/wz6mZBaYRQgm4eGbvqqqyixcuNBs3brVfPvtt2bWrFnmjTfesD8LI2AElX0NHDjQzJgxw3zzzTemurraLF261IwdO9b+Thi9miuHv7Nf9k85lEe5lB9GOdi1He1Ee9FutB/tSHvys3zAKTCLDEzC2a1bN/Pee++ZkydPmmfPnpnnz5/Xe9euXWbkyJG2HkGCzLY9e/Y0Q4cONRs2bDCPHj1qUM7ly5fN/PnzTWlpqQ1ytmWxHduzH/bHfhPLoVzKpx7UJ+gx0S60D+2UWA7tSHvSrrRvkHLSscAsMjB79Ohhhg8fbo4dO1YfqkTx77Vr15rKykobZN8+0jE9B0PKzz77LGk5//77r5kwYYKtUxAw2Z79sD9fOZh6UB/Xs2Zj2oN2oX2SlUO70r7UybePsCwwiwzMTp06meXLl5sbN27UldxUBHzy5Mmmc+fO3n2k465du5rRo0fboCbTvXv3zMaNG22dgoDJ9uyH/SUT9aA+1Mu3n3RMe9AutE8y0a60L3Xy7SMsC8wiA5NjYmhXW1tbV3JTPXjwwLz//vumpKTEu490DAD0YleuXKnba1M9fvzY1NTU2MAHAZPtf/nlF7u/ZKIe1CcImLQH7UL7JBPtSvuGEeLmLDCLEMxt27Y1G66HDx/aiY0uXbp495GOAWDSpEnm6tWrdXttKkD67bff7DEHAZPt2U9zYFIP6hMETNqDdqF9kol2pX0Fpt8CM4k5pu3btzcbLn720UcfBQoxEyAM+65du1a316Z68uSJOXjwYCjnmOyH/SUT9aA+1Mu3n3RMe9AuqdqO9hWYfgvMJBaYAjNTCUyBmbEFpsDMqQSmwMzEAlNgZmWBKTB9FphJLDAFZqYSmAIzYwtMgZlTCUyBmYkFpsDMygJTYPosMJNYYArMTCUwBWbGFpgCM6cSmAIzEwtMgZmVBabA9FlgJrHAFJiZSmAKzIwtMAVmTiUwBWYmFpgCMysLTIHps8BMYoEpMDOVwBSYGVtgCsyc6uzZs3axKIGZmeMMJnkhN7lW7HvMKVOmCMwMHWcwyYt6zByLtUpZGjEIDOlYYBYHmNSFvDS3xm1YijWY169fN8uWLcv5QsECszjAJCfkhdzkWrEGk3ds/PDDD+all17y1iUsC8ziAJOckBdyk2vFGkzee3H69Gkzbty4QAstp7LALHwwyQc5IS+N36GSC8UaTHT//n37LcjLa4K8/KY5C8zCBpNckA9yQl7yodiDybcfL6VZtWqVfR9HkMAms8AsTDDdcZIL8kFO8tFbotiDiWhsQrR+/XozaNAg07ZtWxuIsN703Lp167TeXZJPMHm3ZRAw2T4qYLp3l9DOvn1kYo6Nz51yyQF5IBccS76gRAIzQbxS7vfffzeff/65fRlORUWF/YA6dOgQyC+++KLZtGlTynC9++675uWXX/buIx2/8sor5u233075UqEDBw6YVq1amfbt23v3k8psx/bsJ9VLhagP9fLtJx3THrRLqi812pd29u0jE/N587nz+ZMD8tDcqwZzJYHpEUOWEydOmF9//dX8/PPP9k3GQfz999/ba1+8ATmZnj59av788097HuPbRzr+8ccfbS/W3KwhdeDbf+fOnd59pGu2Zz/NHRP1oD7Uy7ePdEx70C60TzJRB9qXdvbtIxPzefO58/k39z7TXEtgSlIEJTAlKYISmJIUQQlMSYqgBKYkRVACU5IiKIEpSRGUwJSkCCp0MIPewiYwJSk8MOHRgtm/f3/7j2wBbdOmjb1h+Pbt23VVlKT4ifzDATz4OEllxyA8WjCHDBlif9CnT58mv5yO27VrZ5YvX25u3rxZV0VJip/IPxzAg4+TVHb8waMFs6qqKlCPyQ3SS5YsafZGbEkqdpF/OIAHHyep7BiERwvm+PHjLa3Zgsm6KnPnzjUXL16sq6IkxU/kHw6yXY8K/uAQHi2YM2fODAQmj91MnTrV3t0vSXEV+YcDePBxksoOTHi0YLKKGA+aujFupmbbsrIy+7iQJMVV5B8O4MHHSSrDH9vCowVzy5YtdjmGIOvn8BDu1q1bm306XpKKVeSe/MOBj490DH9wCI8WzP3799sVq7PtMTHXbpYuXZqX9TslKWoi9+Q/yDVM+INDeLRgnjp1yo6Lg/SYbM/LW44fP15XVUmKj8g9+c/2/BLDH9vDowWT6y/Dhg2zxGY7AeRo37FjR14W15WkqIi8k/sgo0438QOH8GjBZNGkefPm2R9ku2PMNPGcOXN02USKlcg7uQ/y2g7HHhzCowUT4sOYAGJGqbKy0uzdu7fZhZgkqVhEzsk7uc92NhYnTvzAowWTnZ88edJ2p0HAxB07djSzZ89WrynFQuScvJN7Hw/pGu7gDw7h0YLJorj8hRd80p1me56J+dZgH6wZmq+l6SWpJUS+yTl5D9JbuvNL+INDx+MLrPHJIsBr1661BQTtNVmEd8yYMebw4cN5XQlbkvIlck2+yTl593GQruEN7uDPLcZd32MCJ6/D5pGToGBiKqshrVSsckPYoFBieIM7+HOLcVsw7d/+J046p0+fHng4i/kG6Nevn1m5cmWLro4tSWGLPJNr8h1kCIvdMBbuEi8zNgCTk87du3eHMpzFXNcZMGCAWbNmjbl161ZdKZJUuCLH5Jlck29f7jOxG8bCXeKVjAZgMqTlZSxjx461GwTtNTEvDx08eLAdP+t2PamQRX7JMXkO46XJ8AVn8AZ3ifMxDcBEUMvLZ4LONCWagygvL7fLLly6dEkTQlJBibySW/JLjsN6kzl8wRm8JfaWqAmYVILumqlbNgyj18Su2+dB0qNHjzb7ijZJiorIKXklt4k5Dmq4gi84g7fGnVUTMBEzQzU1NWbgwIGhDWkxFWEWa/To0fYRGb6F3CyUJEVJ5JJ8klPySm7DGkG6ISx8wZmPAS+Y0Mv1lPnz59vKsBNfAdma13DzfnzuL+RFqjRAcy9TlaR8iRySR3JJPskpefXlOFvDE1zBF+X5Tu28YCJ++fTp02bo0KH2Hr6wek1nKsZNv1y/4XrQnj17bHncWd94vC1JuRR5I3fkjxySR3JJPsPqJZ3hCJ7givJ8UKKkYCI2WrdunZ0apoJhw4n59igpKbHv/B83bpxZsWKFbZxjx46Z8+fPmytXrtQ/BsPMVW1trSxnZfJDjsgTuSJf5Iy8kTvyRw7JY9ijRAw/cARPcJUMSpQSTL5N6HLduNhXYBhmdqq0tNSuycnyDJQ1bdo0s2DBAttoq1evtgezYcMGWc7K5IcckSdyRb7IGXkjd+SPHPryGYYpC47gCa6yBhOxMd8ukyZNsuPtXFY80RyE+/bixJu1OlnhmqUbZDkbkx9yRJ7cKC2XnU2i4QZ+4AiemoMSpQTT6dChQ2bkyJGBntKW5TgaXuAGfuAoHaUNJuKB0OHDhwtOWU7TDkq4gZ90lRGYaPv27bYQZpYEpywnN3zACbzATSbKGEy0efNmwSnLzTgRSnjJVFmBiVgVbMSIERrWynIjwwNcwAecZKOswWRWad++fWbUqFH1PWcurnPKcqGY/LueEi7gI9XsazJlDSai0CNHjpgpU6bYCuXqJgRZjrrJPfmHA3iAi2yhRIHARBTOdZmFCxeaiooKe63GXUj1HYAsF5PJOXkn9+QfDtK5TplKgcFEVII7GVgxzE0KUVm+PXwHI8vFYPJNzt0kD/lPdUdPugoFTERleHzl3LlzZvHixfaRFvWecjE6sZck5+Sd3JP/MKBEoYHpRMV4lIV3BbLAEONuDkKAyoVuByQm1+SbnCd7dCuIQgcTud6TnTMzxclw4vAWC1K5EExOXWbJLzkmz+SafIfZSyYqJ2A6UWHG3Dxyw5PaM2bMsM+5MQRwB+sgFahyFOyymJhP8kpuyS85Js9hnUsmU07BdHKAPnz40Fy4cMFs3LjRDgNoCHeDQmO7Bmrsxg0py+nalyfsyx+5ZBtySl7JLfnNNZBOeQEzUXT9jMnv3r1rzpw5Y6qrq82iRYvsBVlWH+NRHIYL7pqQazwW13WNm9jYspyOXW7IkcsU+SJn5I3ckT9ySB7JJfkkp+SV3OZTd+7cMf8HX/hfV1SUWpEAAAAASUVORK5CYIIIQAEIJAAAABgAAAACEMDbAQAAAAMAAAAAAAAAAAAAAAAAAAAbQABANAAAACgAAAABAAAAAgAAAAAAAL8AAAC/AABmQwAAYkMDAAAAAAAAAOYAAAAAAOIARgAAAHQBAABoAQAARU1GKypAAAAkAAAAGAAAAMCbCTkAAAAAAAAAAMCbCTkAAAAAAAAAACRAAAAMAAAAAAAAACtAAAAMAAAAAAAAAB5ABgAMAAAAAAAAACFABQAMAAAAAAAAAAhAAgQoAAAAHAAAAAIQwNsAAAAAAAAAEAAAAD8AAAA/AAAUQgAAFEI0QAIADAAAAAAAAAAeQAkADAAAAAAAAAAqQAAAJAAAABgAAADAmwk5AAAAAAAAAADAmwk5AAAAAAAAAAAhQAcADAAAAAAAAAAqQAAAJAAAABgAAADAmwk5AAAAAAAAAADAmwk5AAAAAAAAAAAqQAAAJAAAABgAAAAAAIA/AAAAAAAAAAAAAIA/AAAAAAAAAAAqQAAAJAAAABgAAAAAAIA/AAAAAAAAAAAAAIA/AAAAAAAAAAAmQAAAEAAAAAQAAAAAAAAACEADBBgAAAAMAAAAAhDA2wAAAAADAAAQNEADAAwAAAAAAAAARgAAABwAAAAQAAAARU1GKwJAAAAMAAAAAAAAAA4AAAAUAAAAAAAAABAAAAAUAAAACEARCCQAAAAYAAAAAhDA2wEAAAAEAAAAAAAAAAAAAAAAAAAAG0AQAEAAAAA0AAAAEQAAAAIAAAAAAAAAAAAAAP7/E0Ll7BNCAwAAAAAAAAAAAAAA/v8TQgAAAAAAAAAA5ewTQiIAAAAMAAAA/////yEAAAAIAAAAYgAAAAwAAAABAAAAIQAAAAgAAAAeAAAAGAAAADsAAACMAAAAWQAAAKo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jOE4/AAAAAAAAAABAVE4/AABsQgAADEMkAAAAJAAAAOM4Tj8AAAAAAAAAAEBUTj8AAGxCAAAMQwQAAABzAAAADAAAAAAAAAANAAAAEAAAADsAAACMAAAAUgAAAHABAAACAAAAFAAAAAkAAAAAAAAAAAAAALwCAAAAAAAABwICIlMAeQBzAHQAZQBtAAAAAAAAAAAAAAAAAAAAAAAAAAAAAAAAAAAAAAAAAAAAAAAAAAAAAAAAAAAAAAAAAAAAAAAAAAAAUN5/EVQCAAABAAAAAgAAAKcDAAAEAAAAAAAAAAAAAADAEoARVAIAAKDefxFUAgAAYLVPwvUAAABrAAAAAAAAAGC1T8L1AAAArgAAAAAAAABATaY1/n8AADFQYUkAAAAAsAqAEVQCAAAEAAAAAQAAAAAAAAAEAAAAAAAAAAAAAABrAABr/////wAAAAD/////qCwAhFQCAAAFAAAAAAAAAKbTaUIagilDttuxQhqCKUMAAAAAAAAAAFC4T8IAAAAAwBKAEVQCAAAAAAAAAAAAAAAAAAAAAAAAPQjWRP5/AAAAAEQAVAIAAAAARABUAgAAAAAAAAAAAADQEoARZHYACAAAAAAlAAAADAAAAAIAAABGAAAAKAAAABwAAABHRElDAgAAAAAAAAAAAAAAJAAAACQAAAAAAAAAIQAAAAgAAABiAAAADAAAAAEAAAAhAAAACAAAAB4AAAAYAAAAAAAAAAAAAAAAAAAAAAAAABUAAAAMAAAABAAAABUAAAAMAAAABAAAAFEAAABAzwAAAAAAAAAAAAD//////////wAAAAAAAAAAAAAAAAAAAADlAAAA4QAAAFAAAAAIAwAAWAMAAOjLAAAAAAAAIADMACQAAAAkAAAAKAAAAOUAAADhAAAAAQAIAAAAAAAAAAAAAAAAAAAAAAC4AAAAAAAAAAAAAAD///8A/f39APr6+gDy8vIA29vbAK+vrwB/f38AS0tLACgoKAAqKioALS0tAC8vLwAxMTEAMjIyADQ0NAAzMzMA/v7+APz8/AD4+PgA4eHhAKSkpABfX18ALCwsAPX19QC+vr4AZmZmADY2NgAuLi4A8fHxALm5uQBcXFwAMDAwAMTExADd3d0AgICAADs7OwClpaUAREREAOjo6AB+fn4AOTk5AMnJyQBFRUUAqKioAK2trQC4uLgAx8fHAEpKSgBaWloAJiYmACIiIgAhISEAHR0dAB4eHgB6enoAKysrACAgIAAbGxsAXl5eAH19fQCPj48AmZmZAJ+fnwCjo6MAOjo6AFZWVgC2trYAz8/PAN7e3gDu7u4A9PT0ANra2gBCQkIAJCQkAHV1dQAlJSUAdnZ2AMDAwADl5eUA+/v7AE1NTQCrq6sA5OTkAO/v7wBYWFgAd3d3AMzMzAD39/cAsrKyADg4OACTk5MAVFRUAD4+PgCcnJwA7OzsALW1tQCbm5sA+fn5AJCQkADt7e0A3NzcAOPj4wBRUVEAyMjIAPb29gDX19cAIyMjAKmpqQA8PDwAeXl5AENDQwCurq4A2dnZACkpKQBZWVkA1NTUAL+/vwCJiYkAioqKADU1NQBoaGgAXV1dANbW1gBXV1cATExMAIaGhgDq6uoAQEBAAI6OjgDw8PAAlpaWALOzswC0tLQAxsbGAI2NjQBbW1sApqamAEdHRwCXl5cArKysAGFhYQCgoKAAgYGBABwcHADn5+cAcnJyAN/f3wBtbW0A4ODgAG5ubgDr6+sAPT09AM3NzQBPT08AcHBwAB8fHwCSkpIAdHR0ADc3NwChoaEAQUFBAJ6engBqamoAhYWFAOLi4gBsbGwAvb29AMPDwwBxcXEAsLCwABYWFgDFxcUAi4uLAAMDAwBlZWUAFxcXABkZGQBQUFAAwsLCALe3twCqqqoAy8vLALGxsQ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cCsXDRAQEBAQEBAQEBAQEBAQEBAQEBAQEBAQEBAQEBAQEBAQEBAQEBAQEBAQEBAQEBAQEBAQEBAQEBAQEBAQEBAQEBAQEBAQEBAQEBAQEBAQEBAQEBAQEBAQEBAQEBAQEBAQEBAQEBAQEBAQEBAQEBAQEBAQEBAQEBAQEBAQEBAQEBAQEBAQEBAQEBAQEBAQEBAQEBAQEBAQEBAQEBAQEBAQEBAQEBAQEBAQEBAQEBAQEBAQEBAQEBAQEBAQEBAQEBAQEBAQEA0XK3ABA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EQM3DCAQEBAQEBAQEBAQEBAQEBAQEBAQTBxNTlMDAQEBAQEBAQEBAQEBAQEBAQEBAQEBAQEBAQEBAQEBAQEBAQEBAQEBAQEBAQEBAQEBAQEBAQEBAQEBAQEBAQEBAQEBAQEBAQEBAQEBAQEBAQEBAQEBAQEBAQEBAQEBAQEBAQEBAQEBAQEBAQEBAQEBAQEBAQEBAQEBAQEBAQEBAQEBAQEBAQEBAQEBAQEBAQEBAQEBAQEBAQEBAQEBAQEBAQEDU05NHEwQEBAQEBAQEBAQEBAQEBAQEBAQIAw3AxEB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NBAQEBAQEBAQEBAQEBAODn0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Fke7O0hYWFhYWFhYWFhYWFhYWFhbWlAgEBAQEBARK2qoWFhYWFhYWFhYWFhYWFtyFiAQEBAQEBApdZhYWFhYWFhYWFhYWFhYWFWZcCAQEBAQEBYiG3hYWFhYWFhYWFhYWFhYWqthIBAQEBAQECpbWFhYWFhYWFhYWFhYWFhYWFtLN7ZAEBAQEBAQEBAQEBAQEBAQEBAQEBAQEBAQEBAQEBAQSDNhAQEBAQEBAQEBAQEBAQEBAAAAAQEBAQEBAQEBAQEBAQEBAQNoMEAQEBAQEBAQEBAQEBAQEBAQEBAQEBAQEBAQEBAUesrTEpcjMzMzMzMzMzMzMzMzMzMzOuJRMBAQEBAQFYr7AzMzMzMzMzMzMzMzMzM7GyfwEBAQEBAQNOOjQzMzMzMzMzMzMzMzMzNDpOAwEBAQEBAX+ysTMzMzMzMzMzMzMzMzMzsK9YAQEBAQEBEyWuMzMzMzMzMzMzMzMzMzMzM3IpMa2sRwEBAQEBAQEBAQEBAQEBAQEBAQEBAQEBAQEBAQEEgzYQEBAQEBAQEBAQEBAQEBAQAAAAEBAQEBAQEBAQEBAQEBAQEDaDBAEBAQEBAQEBAQEBAQEBAQEBAQEBAQEBAQEBEZeOmJxyDA4QEBAQEBAQEBAQEBAQEBAQkIxYAQEBAQEBE6lyEBAQEBAQEBAQEBAQEBAKiJcBAQEBAQFQITgOEBAQEBAQEBAQEBAQEA44IVABAQEBAQGXiAoQEBAQEBAQEBAQEBAQEHKpEwEBAQEBAViMkBAQEBAQEBAQEBAQEBAQEBAODHKcmI6XEQEBAQEBAQEBAQEBAQEBAQEBAQEBAQEBAQEBBIM2EBAQEBAQEBAQEBAQEBAQEAAAABAQEBAQEBAQEBAQEBAQEBA2gwQBAQEBAQEBAQEBAQEBAQEBAQEBAQEBAQEBEWRbTAsOEBAQEBAQEBAQEBAQEBAQEBAQEDYtEwEBAQEBAROpchAQEBAQEBAQEBAQEBAQCoiXAQEBAQEBUCELDhAQEBAQEBAQEBAQEBAOCyFQAQEBAQEBl4gKEBAQEBAQEBAQEBAQEBByqRMBAQEBAQETLTYQEBAQEBAQEBAQEBAQEBAQEBAQDgtMW2QRAQEBAQEBAQEBAQEBAQEBAQEBAQEBAQEBAQSDNhAQEBAQEBAQEBAQEBAQEBAAAAAQEBAQEBAQEBAQEBAQEBAQNoMEAQEBAQEBAQEBAQEBAQEBAQEBAQEBAQEBAWmqHCAQEBAQEBAQEBAQEBAQEBAQEBAQEBA2LRMBAQEBAQETqXIQEBAQEBAQEBAQEBAQEAqIlwEBAQEBAVAhCw4QEBAQEBAQEBAQEBAQDgshUAEBAQEBAZeIChAQEBAQEBAQEBAQEBAQcqkTAQEBAQEBEy02EBAQEBAQEBAQEBAQEBAQEBAQEBAQIByqaQEBAQEBAQEBAQEBAQEBAQEBAQEBAQEBAQEEgzYQEBAQEBAQEBAQEBAQEBAQAAAAEBAQEBAQEBAQEBAQEBAQEDaDBAEBAQEBAQEBAQEBAQEBAQEBAQEBAQEBARFIQgkQEBAQEBAQEBAQEBAQEBAQEBAQEBAQNi0TAQEBAQEBE6lyEBAQEBAQEBAQEBAQEBAKiJcBAQEBAQFQIQsOEBAQEBAQEBAQEBAQEA4LIVABAQEBAQGXiAoQEBAQEBAQEBAQEBAQEHKpEwEBAQEBARMtNhAQEBAQEBAQEBAQEBAQEBAQEBAQEBAJQkgRAQEBAQEBAQEBAQEBAQEBAQEBAQEBAQEBBIM2EBAQEBAQEBAQEBAQEBAQEAAAABAQEBAQEBAQEBAQEBAQEBA2gwQBAQEBAQEBAQEBAQEBAQEBAQEBAQEBAQFiqqsQEBAQEBAQEBAQEBAQEBAQEBAQEBAQEDYtEwEBAQEBAROpchAQEBAQEBAQEBAQEBAQCoiXAQEBAQEBUCELDhAQEBAQEBAQEBAQEBAOCyFQAQEBAQEBl4gKEBAQEBAQEBAQEBAQEBByqRMBAQEBAQETLTYQEBAQEBAQEBAQEBAQEBAQEBAQEBAQEKuqYgEBAQEBAQEBAQEBAQEBAQEBAQEBAQEBAQSDNhAQEBAQEBAQEBAQEBAQEBAAAAAQEBAQEBAQEBAQEBAQEBAQNoMEAQEBAQEBAQEBAQEBAQEBAQEBAQEBAQEBX3dKEBAQEBAQEBAQEBAQEBAQEBAQEBAQEBA2LRMBAQEBAQETqXIQEBAQEBAQEBAQEBAQEAqIlwEBAQEBAVAhCw4QEBAQEBAQEBAQEBAQDgshUAEBAQEBAZeIChAQEBAQEBAQEBAQEBAQcqkTAQEBAQEBEy02EBAQEBAQEBAQEBAQEBAQEBAQEBAQEBBKd18BAQEBAQEBAQEBAQEBAQEBAQEBAQEBAQEEgzYQEBAQEBAQEBAQEBAQEBAQAAAAEBAQEBAQEBAQEBAQEBAQEDaDBAEBAQEBAQEBAQEBAQEBAQEBAQEBAQEBAaWmchAQEBAQEBAQEBAQEBAQEBAQEBAQEBAQNi0TAQEBAQEBE6lyEBAQEBAQEBAQEBAQEBAKiJcBAQEBAQFQIQsOEBAQEBAQEBAQEBAQEA4LIVABAQEBAQGXiAoQEBAQEBAQEBAQEBAQEHKpEwEBAQEBARMtNhAQEBAQEBAQEBAQEBAQEBAQEBAQEBAQcqalAQEBAQEBAQEBAQEBAQEBAQEBAQEBAQEBBIM2EBAQEBAQEBAQEBAQEBAQEAAAABAQEBAQEBAQEBAQEBAQEBA2gwQBAQEBAQEBAQEBAQEBAQEBAQEBAQEBAQEiHxcQEBAQEBAQEBAQEBAQEBAQEBAQEBAQEDYtEwEBAQEBAROpchAQEBAQEBAQEBAQEBAQCoiXAQEBAQEBUCELDhAQEBAQEBAQEBAQEBAOCyFQAQEBAQEBl4gKEBAQEBAQEBAQEBAQEBByqRMBAQEBAQETLTYQEBAQEBAQEBAQEBAQEBAQEBAQEBAQEBcfIgEBAQEBAQEBAQEBAQEBAQEBAQEBAQEBAQSDNhAQEBAQEBAQEBAQEBAQEBAAAAAQEBAQEBAQEBAQEBAQEBAQNoMEAQEBAQEBAQEBAQEBAQEBAQEBAQEBAQEBZVUXEBAQEBAQEBAQEBAQEBAQEBAQEBAQEBA2LRMBAQEBAQETqXIQEBAQEBAQEBAQEBAQEAqIlwEBAQEBAVAhCw4QEBAQEBAQEBAQEBAQDgshUAEBAQEBAZeIChAQEBAQEBAQEBAQEBAQcqkTAQEBAQEBEy02EBAQEBAQEBAQEBAQEBAQEBAQEBAQEBAXVWU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aMWAEBAQEBARObCRAQEBAQEBAQEBAQEBAQcjF/AQEBAQEBA6gXDhAQEBAQEBAQEBAQEBAOF6gDAQEBAQEBfzFyEBAQEBAQEBAQEBAQEBAJmxMBAQEBAQFYjDYQEBAQEBAQEBAQEBAQEBAQEBAQEBAQEBdzIgEBAQEBAQEBAQEBAQEBAQEBAQEBAQEBAQSDNhAQEBAQEBAQEBAQEBAQEBAAAAAQEBAQEBAQEBAQEBAQEBAQNoMEAQEBAQEBAQEBAQEBAQEBAQEBAQEBAQEBInMXEBAQEBAQEBAQEBAQEBAQEBAQEBAQEBA2QBgBAQEBAQFYpjIQEBAQEBAQEBAQEBAQEHJVJwEBAQEBAQMZTA4QEBAQEBAQEBAQEBAQDkynAwEBAQEBASdVchAQEBAQEBAQEBAQEBAQMqZYAQEBAQEBGEA2EBAQEBAQEBAQEBAQEBAQEBAQEBAQEBAXcyIBAQEBAQEBAQEBAQEBAQEBAQEBAQEBAQEEgzYQEBAQEBAQEBAQEBAQEBAQAAAAEBAQEBAQEBAQEBAQEBAQEDaDBAEBAQEBAQEBAQEBAQEBAQEBAQEBAQEBASJzFxAQEBAQEBAQEBAQEBAQEBAQEBAQEBAQSoFkAQEBAQEBpYhMEBAQEBAQEBAQEBAQEBByUUQBAQEBAQFHFUoOEBAQEBAQEBAQEBAQEA5KFUcBAQEBAQFEUXIQEBAQEBAQEBAQEBAQEEyIpQEBAQEBAWSBShAQEBAQEBAQEBAQEBAQEBAQEBAQEBAQF3MiAQEBAQEBAQEBAQEBAQEBAQEBAQEBAQEBBIM2EBAQEBAQEBAQEBAQEBAQEAAAABAQEBAQEBAQEBAQEBAQEBA2gwQBAQEBAQEBAQEBAQEBAQEBAQEBAQEBAQEicxcQEBAQEBAQEBAQEBAQEBAQEBAQEBAQEAsmRBERAQEBEV5tHBAQEBAQEBAQEBAQEBAQIHikEREBAQERpVULDhAQEBAQEBAQEBAQEBAOC1WlEQEBARERpHggEBAQEBAQEBAQEBAQEBAcbV4RAQEBERFEJgsQEBAQEBAQEBAQEBAQEBAQEBAQEBAQEBdzIgEBAQEBAQEBAQEBAQEBAQEBAQEBAQEBAQSDNhAQEBAQEBAQEBAQEBAQEBAAAAAQEBAQEBAQEBAQEBAQEBAQNoMEAQEBAQEBAQEBAQEBAQEBAQEBAQEBAQEBInMXEBAQEBAQEBAQEBAQEBAQEBAQEBAQEBAOCqNqAhEREYUwFw4QEBAQEBAQEBAQEBAQEA4cSUBiERERTzc4DQ4QEBAQEBAQEBAQEBAQDg04N08RERFiQEkcDhAQEBAQEBAQEBAQEBAQDhcwhREREQJqowoOEBAQEBAQEBAQEBAQEBAQEBAQEBAQEBAXcyIBAQEBAQEBAQEBAQEBAQEBAQEBAQEBAQEEgzYQEBAQEBAQEBAQEBAQEBAQAAAAEBAQEBAQEBAQEBAQEBAQEDaDBAEBAQEBAQEBAQEBAQEBAQEBAQEBAQEBASJzFxAQEBAQEBAQEBAQEBAQEBAQEBAQEBAQEA0gfShSoJuhIA0QEBAQEBAQEBAQEBAQEBAQDiAkGqIGdlwQIA4QEBAQEBAQEBAQEBAQEBAOIBBcdgaiGiQgDhAQEBAQEBAQEBAQEBAQEBANIKGboFIofSANEBAQEBAQEBAQEBAQEBAQEBAQEBAQEBAQF3MiAQEBAQEBAQEBAQEBAQEBAQEBAQEBAQEBBIM2EBAQEBAQEBAQEBAQEBAQEAAAABAQEBAQEBAQEBAQEBAQEBA2gwQBAQEBAQEBAQEBAQEBAQEBAQEBAQEBAQEicxcQEBAQEBAQEBAQEBAQEBAQEBAQEBAQEBAQDQ4Qn58ODA4QEBAQEBAQEBAQEBAQEBAQEBAODRCfWngMDRAQEBAQEBAQEBAQEBAQEBAQEBANDHhanxANDhAQEBAQEBAQEBAQEBAQEBAQEA4MDp+fEA4NEBAQEBAQEBAQEBAQEBAQEBAQEBAQEBAQEBdzIgEBAQEBAQEBAQEBAQEBAQEBAQEBAQEBAQSDNhAQEBAQEBAQEBAQEBAQEBAAAAAQEBAQEBAQEBAQEBAQEBAQNoMEAQEBAQEBAQEBAQEBAQEBAQEBAQEBAQEBInMXEBAQEBAQEBAQEBAQEBAQEBAQEBAQEBAQEBAODQwgDQ4QEBAQEBAQEBAQEBAQEBAQEBAQEBAOIAwgDhAQEBAQEBAQEBAQEBAQEBAQEBAQEA4gDCAOEBAQEBAQEBAQEBAQEBAQEBAQEBAQDg0gDA0O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WVVFxAQEBAQEBAQEBAQEBAQEBAQEBAQEBAQEBAQEBAQEBAQEBAQEBAQEBAQEBAQEBAQEBAQEBAQEBAQEBAQEBAQEBAQEBAQEBAQEBAQEBAQEBAQEBAQEBAQEBAQEBAQEBAQEBAQEBAQEBAQEBAQEBAQEBAQEBAQEBAQEBAQEBAQEBAQEBAQEBAQEBAQF1Vl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RRY4EBAQEBAQEBAQEBAQEBAQEBAQEBAQEBAQEBAQEBAQEBAQEBAQEBAQEBAQEBAQEBAQEBAQEBAQEBAQEBAQEBAQEBAQEBAQEBAQEBAQEBAQEBAQEBAQEBAQEBAQEBAQEBAQEBAQEBAQEBAQEBAQEBAQEBAQEBAQEBAQEBAQEBAQEBAQEBAQEBAQEBA4FkUBAQEBAQEBAQEBAQEBAQEBAQEBAQEBAQEEgzYQEBAQEBAQEBAQEBAQEBAQAAAAEBAQEBAQEBAQEBAQEBAQEDaDBAEBAQEBAQEBAQEBAQEBAQEBAQEBAQEBAU+eCRAQEBAQEBAQEBAQEBAQEBAQEBAQEBAQEBAQEBAQEBAQEBAQEBAQEBAQEBAQEBAQEBAQEBAQEBAQEBAQEBAQEBAQEBAQEBAQEBAQEBAQEBAQEBAQEBAQEBAQEBAQEBAQEBAQEBAQEBAQEBAQEBAQEBAQEBAQEBAQEBAQEBAQEBAQEBAQEBAQEBAQCZ5PAQEBAQEBAQEBAQEBAQEBAQEBAQEBAQEBBIM2EBAQEBAQEBAQEBAQEBAQEAAAABAQEBAQEBAQEBAQEBAQEBA2gwQBAQEBAQEBAQEBAQEBAQEBAQEBAQEBAQFUnTkQEBAQEBAQEBAQEBAQEBAQEBAQEBAQEBAQEBAQEBAQEBAQEBAQEBAQEBAQEBAQEBAQEBAQEBAQEBAQEBAQEBAQEBAQEBAQEBAQEBAQEBAQEBAQEBAQEBAQEBAQEBAQEBAQEBAQEBAQEBAQEBAQEBAQEBAQEBAQEBAQEBAQEBAQEBAQEBAQEBAQEDmdVAEBAQEBAQEBAQEBAQEBAQEBAQEBAQEBAQSDNhAQEBAQEBAQEBAQEBAQEBAAAAAQEBAQEBAQEBAQEBAQEBAQNoMEAQEBAQEBAQEBAQEBAQEBAQEBAQEBAQEBAhmcDRAQEBAQEBAQEBAQEBAQEBAQEBAQEBAQEBAQEBAQEBAQEBAQEBAQEBAQEBAQEBAQEBAQEBAQEBAQEBAQEBAQEBAQEBAQEBAQEBAQEBAQEBAQEBAQEBAQEBAQEBAQEBAQEBAQEBAQEBAQEBAQEBAQEBAQEBAQEBAQEBAQEBAQEBAQEBAQEBAQEA2cGQIBAQEBAQEBAQEBAQEBAQEBAQEBAQEBAQEEgzYQEBAQEBAQEBAQEBAQEBAQAAAAEBAQEBAQEBAQEBAQEBAQEDaDBAEBAQEBAQEBAQEBAQEBAQEBAQEBAQEBARFPm3IOEBAQEBAQEBAQEBAQEBAQEBAQEBAQEBAQEBAQEBAQEBAQEBAQEBAQEBAQEBAQEBAQEBAQEBAQEBAQEBAQEBAQEBAQEBAQEBAQEBAQEBAQEBAQEBAQEBAQEBAQEBAQEBAQEBAQEBAQEBAQEBAQEBAQEBAQEBAQEBAQEBAQEBAQEBAQEBAQEA5ym08RAQEBAQEBAQEBAQEBAQEBAQEBAQEBAQEBBIM2EBAQEBAQEBAQEBAQEBAQEAAAABAQEBAQEBAQEBAQEBAQEBA2gwQBAQEBAQEBAQEBAQEBAQEBAQEBAQEBAQEBUGhtCw4OEBAQEBAQEBAQEBAQEBAQEBAQEBAQEBAQEBAQEBAQEBAQEBAQEBAQEBAQEBAQEBAQEBAQEBAQEBAQEBAQEBAQEBAQEBAQEBAQEBAQEBAQEBAQEBAQEBAQEBAQEBAQEBAQEBAQEBAQEBAQEBAQEBAQEBAQEBAQEBAQEBAQEBAQEBAQDg4LbWhQAQEBAQEBAQEBAQEBAQEBAQEBAQEBAQEBAQSDNhAQEBAQEBAQEBAQEBAQEBAAAAAQEBAQEBAQEBAQEBAQEBAQNoMEAQEBAQEBAQEBAQEBAQEBAQEBAQEBAQEBAREYBhAcDA4ODhAQEBAQEBAQEBAQEBAQEBAQEBAQEBAQEBAQEBAQEBAQEBAQEBAQEBAQEBAQEBAQEBAQEBAQEBAQEBAQEBAQEBAQEBAQEBAQEBAQEBAQEBAQEBAQEBAQEBAQEBAQEBAQEBAQEBAQEBAQEBAQEBAQEBAQEBAQEBAQEBAQEA4ODgwcEAYYEQEBAQEBAQEBAQEBAQEBAQEBAQEBAQEBAQEEgzYQEBAQEBAQEBAQEBAQEBAQAAAAEBAQEBAQEBAQEBAQEBAQEDaDBAEBAQEBAQEBAQEBAQEBAQEBAQEBAQEBAQEBEWKZmhcNIA0NDQ0NDQ0NDQ0NDQ0NDQ0NDQ0NDQ0NDQ0NDQ0NDQ0NDQ0NDg4QEBAQEBAQEBAQEBAQEBAQEBAQEBAQEBAQEBAQEBAQEBAQEBAQEBAQEBAQEBAQEBAQEBAODg0NDQ0NDQ0NDQ0NDQ0NDQ0NDQ0NDQ0NDQ0NDQ0NDQ0NDQ0NIA0XmpliEQEBAQEBAQEBAQEBAQEBAQEBAQEBAQEBAQEBBIM2EBAQEBAQEBAQEBAQEBAQEAAAABAQEBAQEBAQEBAQEBAQEBA2gwQBAQEBAQEBAQEBAQEBAQEBAQEBAQEBAQEBAQERAlRZkn2YWlpaWlpaWlpaWlpaWlpaWlpaWlpaWlpaWlpaWlpaWlpaWlp4DRAQEBAQEBAQEBAQEBAQEBAQEBAQEBAQEBAQEBAQEBAQEBAQEBAQEBAQEBAQEBAQEBANeFpaWlpaWlpaWlpaWlpaWlpaWlpaWlpaWlpaWlpaWlpaWlpamH2SWVQCEQEBAQEBAQEBAQEBAQEBAQEBAQEBAQEBAQEBAQSDNhAQEBAQEBAQEBAQEBAQEBAAAAAQEBAQEBAQEBAQEBAQEBAQNoMEAQEBAQEBAQEBAQEBAQEBAQEBAQEBAQEBAQEBAQERUFiXU2ZmZmZmZmZmZmZmZmZmZmZmZmZmZmZmZmZmZmZmZmZmZk8qeTIQEBAQEBAQEBAQEBAQEBAQEBAQEBAQEBAQEBAQEBAQEBAQEBAQEBAQEBAQEBAQEBAQMnkqT2ZmZmZmZmZmZmZmZmZmZmZmZmZmZmZmZmZmZmZmZmZmZlOXWFARAQEBAQEBAQEBAQEBAQEBAQEBAQEBAQEBAQEBAQEEgzYQEBAQEBAQEBAQEBAQEBAQAAAAEBAQEBAQEBAQEBAQEBAQEDaDBAEBAQEBAQEBAQEBAQEBAQEBAQEBAQEBAQEBAQEBAQERERERERERERERERERERERERERERERERERERERERERERERERERk5RKEBAQEBAQEBAQEBAQEBAQEBAQEBAQEBAQEBAQEBAQEBAQEBAQEBAQEBAQEBAQEBAQEEqUkxERERERERERERERERERERERERERERERERERERERERERERERER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k5RKEBAQEBAQEBAQEBAQEBAQEBAQEBAQEBAQEBAQEBAQEBAQEBAQEBAQEBAQEBAQEBAQEEqUkwEBAQEBAQEBAQEBAQEBAQEBAQEBAQEBAQEBAQEBAQEBAQEBAQEBAQEBAQEBAQEBAQEBAQEBAQEBAQEBAQEBAQEBAQEBBIM2EBAQEBAQEBAQEBAQEBAQEAAAABAQEBAQEBAQEBAQEBAQEBA2gwQBAQEBAQEBAQEBAQEBAQEBAQEBAQEBAQEBAQEBAQEBAQEBAQEBAQEBAQEBAQEBAQEBAQEBAQEBAQEBAQEBAQEBAQEBAWaSaxAQEBAQEBAQEBAQEBAQEBAQEBAQEBAQEBAQEBAQEBAQEBAQEBAQEBAQEBAQEBAQEBBrkmYBAQEBAQEBAQEBAQEBAQEBAQEBAQEBAQEBAQEBAQEBAQEBAQEBAQEBAQEBAQEBAQEBAQEBAQEBAQEBAQEBAQEBAQEBAQSDNhAQEBAQEBAQEBAQEBAQEBAAAAAQEBAQEBAQEBAQEBAQEBAQNoMEAQEBAQEBAQEBAQEBAQEBAQEBAQEBAQEBAQEBAQEBAQEBAQEBAQEBAQEBAQEBAQEBAQEBAQEBAQEBAQEBAQEBAQEBAQGRTTkQEBAQEBAQEBAQEBAQEBAQEBAQEBAQEBAQEBAQEBAQEBAQEBAQEBAQEBAQEBAQEBAQOU2RAQEBAQEBAQEBAQEBAQEBAQEBAQEBAQEBAQEBAQEBAQEBAQEBAQEBAQEBAQEBAQEBAQEBAQEBAQEBAQEBAQEBAQEBAQEEgzYQEBAQEBAQEBAQEBAQEBAQAAAAEBAQEBAQEBAQEBAQEBAQEDaDBAEBAQEBAQEBAQEBAQEBAQEBAQEBAQEBAQEBAQEBAQEBAQEBAQEBAQEBAQEBAQEBAQEBAQEBAQEBAQEBAQEBAQEBAQEBR4+QEBAQEBAQEBAQEBAQEBAQEBAQEBAQEBAQEBAQEBAQEBAQEBAQEBAQEBAQEBAQEBAQEJCPRwEBAQEBAQEBAQEBAQEBAQEBAQEBAQEBAQEBAQEBAQEBAQEBAQEBAQEBAQEBAQEBAQEBAQEBAQEBAQEBAQEBAQEBAQEBBIM2EBAQEBAQEBAQEBAQEBAQEAAAABAQEBAQEBAQEBAQEBAQEBA2gwQBAQEBAQEBAQEBAQEBAQEBAQEBAQEBAQEBAQEBAQEBAQEBAQEBAQEBAQEBAQEBAQEBAQEBAQEBAQEBAQEBAQEBAQEBAQKOOCAQEBAQEBAQEBAQEBAQEBAQEBAQEBAQEBAQEBAQEBAQEBAQEBAQEBAQEBAQEBAQECA4jgIBAQEBAQEBAQEBAQEBAQEBAQEBAQEBAQEBAQEBAQEBAQEBAQEBAQEBAQEBAQEBAQEBAQEBAQEBAQEBAQEBAQEBAQEBAQSDNhAQEBAQEBAQEBAQEBAQEBAAAAAQEBAQEBAQEBAQEBAQEBAQNoMEAQEBAQEBAQEBAQEBAQEBAQEBAQEBAQEBAQEBAQEBAQEBAQEBAQEBAQEBAQEBAQEBAQEBAQEBAQEBAQEBAQEBAQEBAQEBao05EBAQEBAQEBAQEBAQEBAQEBAQEBAQEBAQEBAQEBAQEBAQEBAQEBAQEBAQEBAQEBA5jWoBAQEBAQEBAQEBAQEBAQEBAQEBAQEBAQEBAQEBAQEBAQEBAQEBAQEBAQEBAQEBAQEBAQEBAQEBAQEBAQEBAQEBAQEBAQEEgzYQEBAQEBAQEBAQEBAQEBAQAAAAEBAQEBAQEBAQEBAQEBAQEDaDBAEBAQEBAQEBAQEBAQEBAQEBAQEBAQEBAQEBAQEBAQEBAQEBAQEBAQEBAQEBAQEBAQEBAQEBAQEBAQEBAQEBAQEBAQEBAWKMKQoQEBAQEBAQEBAQEBAQEBAQEBAQEBAQEBAQEBAQEBAQEBAQEBAQEBAQEBAQEBAKKYxiAQEBAQEBAQEBAQEBAQEBAQEBAQEBAQEBAQEBAQEBAQEBAQEBAQEBAQEBAQEBAQEBAQEBAQEBAQEBAQEBAQEBAQEBAQEBBIM2EBAQEBAQEBAQEBAQEBAQEAAAABAQEBAQEBAQEBAQEBAQEBA2gwQBAQEBAQEBAQEBAQEBAQEBAQEBAQEBAQEBAQEBAQEBAQEBAQEBAQEBAQEBAQEBAQEBAQEBAQEBAQEBAQEBAQEBAQEBAQEBVIsNchAQEBAQEBAQEBAQEBAQEBAQEBAQEBAQEBAQEBAQEBAQEBAQEBAQEBAQEBByDYtUAQEBAQEBAQEBAQEBAQEBAQEBAQEBAQEBAQEBAQEBAQEBAQEBAQEBAQEBAQEBAQEBAQEBAQEBAQEBAQEBAQEBAQEBAQEBAQSDNhAQEBAQEBAQEBAQEBAQEBAAAAAQEBAQEBAQEBAQEBAQEBAQNoMEAQEBAQEBAQEBAQEBAQEBAQEBAQEBAQEBAQEBAQEBAQEBAQEBAQEBAQEBAQEBAQEBAQEBAQEBAQEBAQEBAQEBAQEBAQEBAQFkiYo5OCAQEBAQEBAQEBAQEBAQEBAQEBAQEBAQEBAQEBAQEBAQEBAQEBAQIDg0iolkAQEBAQEBAQEBAQEBAQEBAQEBAQEBAQEBAQEBAQEBAQEBAQEBAQEBAQEBAQEBAQEBAQEBAQEBAQEBAQEBAQEBAQEBAQEBAQEEgzYQEBAQEBAQEBAQEBAQEBAQAAAAEBAQEBAQEBAQEBAQEBAQEDaDBAEBAQEBAQEBAQEBAQEBAQEBAQEBAQEBAQEBAQEBAQEBAQEBAQEBAQEBAQEBAQEBAQEBAQEBAQEBAQEBAQEBAQEBAQEBAQEBAUeGh4gkCTMzMzMzMzMzMzMzMzMzMzMzMzMzMzMzMzMzMzMzMzMzMzMzCSSIh4ZHAQEBAQEBAQEBAQEBAQEBAQEBAQEBAQEBAQEBAQEBAQEBAQEBAQEBAQEBAQEBAQEBAQEBAQEBAQEBAQEBAQEBAQEBAQEBAQEBBIM2EBAQEBAQEBAQEBAQEBAQEAAAABAQEBAQEBAQEBAQEBAQEBA2gwQBAQEBAQEBAQEBAQEBAQEBAQEBAQEBAQEBAQEBAQEBAQEBAQEBAQEBAQEBAQEBAQEBAQEBAQEBAQEBAQEBAQEBAQEBAQEBAQEBEUZqLx6EhYWFhYWFhYWFhYWFhYWFhYWFhYWFhYWFhYWFhYWFhYWFhB4vakYR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NBAQEBAQEBAQEBAQEBAODn0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AREDNwwgEBAQEBAQEBAQEBAQEBAQEBAQEEwcTU5PUAEBAQEBAQEBAQEBAQEBAQEBAQEBAQEBAQEBAQEBAQEBAQEBAQEBAQEBAQEBAQEBAQEBAQEBAQEBAQEBAQEBAQEBAQEBAQEBAQEBAQEBAQEBAQEBAQEBAQEBAQEBAQEBAQEBAQEBAQEBAQEBAQEBAQEBAQEBAQEBAQEBAQEBAQEBAQEBAQEBAQEBAQEBAQEBAQEBAQEBAQEBAQEBAQEBAQEBUE9OTRxMEBAQEBAQEBAQEBAQEBAQEBAQECAMNwMR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BAQYrFw0QEBAQEBAQEBAQEBAQEBAQEBAQEBAQEBAQEBAQEBAQEBAQEBAQEBAQEBAQEBAQEBAQEBAQEBAQEBAQEBAQEBAQEBAQEBAQEBAQEBAQEBAQEBAQEBAQEBAQEBAQEBAQEBAQEBAQEBAQEBAQEBAQEBAQEBAQEBAQEBAQEBAQEBAQEBAQEBAQEBAQEBAQEBAQEBAQEBAQEBAQEBAQEBAQEBAQEBAQEBAQEBAQEBAQEBAQEBAQEBAQEBAQEBAQEBAQEBAQEBANFysG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BAQEBAQIDBAUGBwgJCgsMDQ4ODxAOEBAQEBAQEBAQEBAQEBAQEBAQEBAQEBAQEBAQEBAQEBAQEBAQEBAQEBAQEBAQEBAQEBAQEBAQEBAQEBAQEBAQEBAQEBAQEBAQEBAQEBAQEBAQEBAQEBAQEBAQEBAQEBAQEBAQEBAQEBAQEBAQEBAQEBAQEBAQEBAQEBAQEBAQEBAQEBAQEBAQEBAQEBAQDhAPDg4NDAsKCQgHBgUEAwIBAQEBAQEBAQEBAQEBAQEBAQEBAQEBAQEBAQEAAAAiAAAADAAAAP////9GAAAAFAAAAAgAAABHRElDAwAAACIAAAAMAAAA/////yIAAAAMAAAA/////yUAAAAMAAAADQAAgCgAAAAMAAAAAgAAACIAAAAMAAAA/////yIAAAAMAAAA/v///0YAAAAIAgAA/AEAAEVNRissQAAAJAAAABgAAAAAAIA/AAAAAAAAAAAAAIA/AAAAgAAAAIAqQAAAJAAAABgAAAAd1lI/AAAAAAAAAADjSVI/ptNrQlehC0MqQAAAJAAAABgAAADAmwk5AAAAAAAAAADAmwk5ptNrQhoCKkMkQAAADAAAAAAAAAArQAAADAAAAAAAAAAeQAYADAAAAAAAAAAhQAUADAAAAAAAAAAIQA4EKAAAABwAAAACEMDbAAAAAAAAABAAAAA/AAAAPwCAMEQAQIBENEAOAAwAAAAAAAAAHkAJAAwAAAAAAAAAKkAAACQAAAAYAAAAwJsJOQAAAAAAAAAAwJsJOabTa0IaAipDIUAHAAwAAAAAAAAAKkAAACQAAAAYAAAAwJsJOQAAAAAAAAAAwJsJOabTa0IZAipDKkAAACQAAAAYAAAAAACAPwAAAAAAAAAAAACAPwAAAAAAAAAAKkAAACQAAAAYAAAAAACAPwAAAAAAAAAAAACAPwAAAAAAAAAAJkAAABAAAAAEAAAAAAAAACVAAAAQAAAABAAAAAAAAAAfQAMADAAAAAAAAAAiQAQADAAAAAAAAAAeQAkADAAAAAAAAAAhQAcADAAAAAAAAAAqQAAAJAAAABgAAAAAAIA/AAAAAAAAAAAAAIA/savAQgxMFkMEQAAADAAAAAAAAAAhAAAACAAAABwAAAAIAAAASwAAAEAAAAAwAAAABQAAACAAAAABAAAAAQAAABAAAAAAAAAAAAAAAMICAAACBAAAAAAAAAAAAADCAgAAAgQAACQAAAAkAAAAAACAPwAAAAAAAAAAAACAP7GrwEIMTBZDAgAAAAwAAAAQAAAAAAAAAAAAAAAKAAAAEAAAAAAAAAAAAAAAUgAAAHABAAACAAAA7P///wAAAAAAAAAAAAAAAJABAAAAAAAABAAFIkMAYQBsAGkAYgByAGkAAAAAAAAAgBB/B1QCAABSAAAAAAAAACBfRABUAgAACRMhYSUAAAANAAANAAAAAOB+fxEAAAAAAAAAAAAAAAAAAAAAAAAAAFDBT8L1AAAACQAAAAAAAABwwE/C9QAAACBtLgdUAgAAAFhEAFQCAAAR/NVE/n8AAABYRABUAgAAAABEAFQCAAClFd3//////3AwAAAE3QQAOA0RAFQCAAClFd3//////3AwAAAE3QQAF0iSNQAAAAABAAAAAAAAAAAAAAAAAAAAcDAAACFhAQBMm8ZC/n8AAAEAAAAAAAAAcb6WNf5/AABQwU/C9QAAAHDAT8IAAAAAIG0uB1QCAADzxMvf/X8AAAAAAAAAAAAApRUE3QAAAAAJtU/C9QAAAHQb/kP+fwAAOA0RAFQCAAADN8TfZHYACAAAAAAlAAAADAAAAAIAAAAWAAAADAAAABgAAAASAAAADAAAAAEAAAAYAAAADAAAAAAAAAJUAAAAeAAAAGAAAACDAAAAoAAAAJoAAAACAAAAAAAAAAAAAAAAAAAAAAAAAAcAAABMAAAAAAAAAAAAAAAAAAAA//////////9cAAAAQwBvAG4AcwBvAGwAZQAAAAsAAAAKAAAACwAAAAgAAAAKAAAABQAAAAoAAAAlAAAADAAAAA0AAIAoAAAADAAAAAIAAAAiAAAADAAAAP////9GAAAAIAEAABQBAABFTUYrKkAAACQAAAAYAAAAAADwQgAAAAAAAAAAAADwQrGrwEIMTB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nb/eQhJMLkMEQAAADAAAAAAAAAAhAAAACAAAABwAAAAIAAAASwAAAEAAAAAwAAAABQAAACAAAAABAAAAAQAAABAAAAAAAAAAAAAAAMICAAACBAAAAAAAAAAAAADCAgAAAgQAACQAAAAkAAAAAACAPwAAAAAAAAAAAACAP52/3kISTC5DAgAAAAwAAAAQAAAAAAAAAAAAAAAKAAAAEAAAAAAAAAAAAAAAUgAAAHABAAACAAAA7P///wAAAAAAAAAAAAAAAJABAAAAAAAABAAFIkMAYQBsAGkAYgByAGkAAAAAAAAAgBB/B1QCAABSAAAAAAAAACBfRABUAgAACRMhYSUAAACHiAg8AAAAAAAAAAAAAAAAAAAAAAAAAAAAAAAAAAAAAFDBT8L1AAAACQAAAAAAAABwwE/C9QAAACBtLgdUAgAAgFBEAFQCAAAR/NVE/n8AAIBQRABUAgAAAABEAFQCAADuHen//////3AwAAAE6QQAUA0RAFQCAADuHen//////3AwAAAE6QQAF0iSNQAAAAABAAAAAAAAAAAAAAAAAAAAcDAAACFhAQBMm8ZC/n8AAAEAAAAAAAAAcb6WNf5/AABQwU/C9QAAAHDAT8IAAAAAIG0uB1QCAADzxMvf/X8AAAAAAAAAAAAA7h0E6QAAAAAJtU/C9QAAAHQb/kP+fwAAUA0RAFQCAAADN8TfZHYACAAAAAAlAAAADAAAAAIAAAAWAAAADAAAABgAAAASAAAADAAAAAEAAAAYAAAADAAAAAAAAAJUAAAAZAAAAG8AAACbAAAAkQAAALIAAAACAAAAAAAAAAAAAAAAAAAAAAAAAAQAAABMAAAAAAAAAAAAAAAAAAAA//////////9UAAAAUABvAHIAdAAKAAAACwAAAAcAAAAHAAAAJQAAAAwAAAANAACAKAAAAAwAAAACAAAAIgAAAAwAAAD/////RgAAACABAAAUAQAARU1GKypAAAAkAAAAGAAAAAAA8EIAAAAAAAAAAAAA8EKdv95CEkwu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TglUEqVslBBEAAAAwAAAAAAAAAIQAAAAgAAAAcAAAACAAAAEsAAABAAAAAMAAAAAUAAAAgAAAAAQAAAAEAAAAQAAAAAAAAAAAAAADCAgAAAgQAAAAAAAAAAAAAwgIAAAIEAAAkAAAAJAAAAAAAgD8AAAAAAAAAAAAAgD/k4JVBKlbJQQIAAAAMAAAAEAAAAAAAAAAAAAAACgAAABAAAAAAAAAAAAAAAFIAAABwAQAAAgAAAOz///8AAAAAAAAAAAAAAACQAQAAAQAAAAQABSJDAGEAbABpAGIAcgBpAAAAAAAAAIAQfwdUAgAAUgAAAAAAAAAgX0QAVAIAAAkTIWElAAAAh4gIPAAAAAAAAAAAAAAAAAAAAAAAAAAAAAAAAAAAAABQwU/C9QAAAAkAAAAAAAAAcMBPwvUAAAAgbS4HVAIAAMBPRABUAgAAEfzVRP5/AADAT0QAVAIAAAAARABUAgAAvBM0//////9wMAAABDQEAIANEQBUAgAAvBM0//////9wMAAABDQEABdIkjUAAAAAAQAAAAAAAAAAAAAAAAAAAHAwAAAhYQEATJvGQv5/AAABAAAAAAAAAHG+ljX+fwAAUMFPwvUAAABwwE/CAAAAACBtLgdUAgAA88TL3/1/AAAAAAAAAAAAALwTBDQAAAAACbVPwvUAAAB0G/5D/n8AAIANEQBUAgAAAzfE32R2AAgAAAAAJQAAAAwAAAACAAAAFgAAAAwAAAAYAAAAEgAAAAwAAAABAAAAGAAAAAwAAABwMKACVAAAAJwAAAATAAAABgAAAIEAAAAdAAAAAgAAAAAAAAAAAAAAAAAAAAAAAAANAAAATAAAAAAAAAAAAAAAAAAAAP//////////aAAAAEMAbwBuAGYAaQBnAHUAcgBhAHQAaQBvAG4AAAAKAAAACwAAAAoAAAAGAAAABQAAAAoAAAAKAAAABwAAAAoAAAAHAAAABQAAAAoAAAAKAAAAJQAAAAwAAAANAACAKAAAAAwAAAACAAAAIgAAAAwAAAD/////RgAAAKwBAACgAQAARU1GKypAAAAkAAAAGAAAAAAA8EIAAAAAAAAAAAAA8ELk4JVBKlbJQSpAAAAkAAAAGAAAAAAAgD8AAAAAAAAAAAAAgD8AAAAAAAAAACpAAAAkAAAAGAAAAAAAgD8AAAAAAAAAAAAAgD8AAAAAAAAAACpAAAAkAAAAGAAAAAAAgD8AAAAAAAAAAAAAgD8AAAAAAAAAACZAAAAQAAAABAAAAAAAAAAlQAAAEAAAAAQAAAAAAAAAH0ADAAwAAAAAAAAAIkAEAAwAAAAAAAAAHkAJAAwAAAAAAAAAIUAHAAwAAAAAAAAAKkAAACQAAAAYAAAAiYauNz7eBzk+3ge5iYauN4sOp0NauoRDCEABAkwAAABAAAAAAhDA2wAAAADOAQAAAAAAAAA+30YCAAAAAgAAAAIAAAACAAAAAAAAAAIAAAAAAABAAACAPwIQwNsAAAAAAAD//whACAM8AAAAMAAAAAIQwNsEAAAAAAAAAK2JHUhqxaDIHkTqSYtc1kf5XGVKi1zWRzdTqEpqxaDIAAMDAxVACAAQAAAABAAAAAEAAAAoAAAADAAAAAEAAAAhAAAACAAAAGIAAAAMAAAAAQAAACQAAAAkAAAAAACAPQAAAAAAAAAAAACAPQAAAAAAAAAAAgAAAF8AAAA4AAAAAQAAADgAAAAAAAAAOAAAAAAAAAAAAgEAAQAAAAAAAAD/AAAAAAAAAAAAAAAAAAAAJQAAAAwAAAABAAAAJwAAABgAAAACAAAAAAAAAP8AAAAAAAAAJQAAAAwAAAACAAAAEwAAAAwAAAACAAAAOwAAAAgAAAAbAAAAEAAAANkXAAB0EQAANgAAABAAAADVFwAArxEAAFgAAAA0AAAAAAAAAAAAAAD//////////wYAAADUF8ARxhfMEbUXyxGlF8oRmBe8EZkXqxE2AAAAEAAAAJ4XAABvEQAAWAAAADQAAAAAAAAAAAAAAP//////////BgAAAJ8XXxGtF1IRvhdUEc4XVRHbF2MR2Rd0ET0AAAAIAAAAGwAAABAAAADNFwAAJxIAADYAAAAQAAAAyRcAAGMSAABYAAAANAAAAAAAAAAAAAAA//////////8GAAAAxxd0ErkXgBKpF38SmBd+EowXbxKNF18SNgAAABAAAACRFwAAIxIAAFgAAAA0AAAAAAAAAAAAAAD//////////wYAAACSFxISoBcGErEXBxLBFwgSzhcXEs0XJxI9AAAACAAAABsAAAAQAAAAwBcAANsSAAA2AAAAEAAAALwXAAAXEwAAWAAAADQAAAAAAAAAAAAAAP//////////BgAAALsXJxOsFzQTnBcyE4sXMRN/FyMTgBcSEzYAAAAQAAAAhBcAANYSAABYAAAANAAAAAAAAAAAAAAA//////////8GAAAAhRfGEpQXuRKkF7sStRe8EsEXyhLAF9sSPQAAAAgAAAAbAAAAEAAAALQXAACOEwAANgAAABAAAACvFwAAyhMAAFgAAAA0AAAAAAAAAAAAAAD//////////wYAAACuF9sToBfnE48X5hN/F+UTchfWE3MXxhM2AAAAEAAAAHgXAACKEwAAWAAAADQAAAAAAAAAAAAAAP//////////BgAAAHkXehOHF20TmBduE6gXbxO1F34TtBeOEz0AAAAIAAAAGwAAABAAAACnFwAAQRQAADYAAAAQAAAApRcAAH0UAABYAAAANAAAAAAAAAAAAAAA//////////8GAAAApBeNFJYXmhSGF5oUdReZFGgXixRpF3oUNgAAABAAAABrFwAAPxQAAFgAAAA0AAAAAAAAAAAAAAD//////////wYAAABsFy4UehchFIoXIhSbFyIUqBcwFKcXQRQ9AAAACAAAABsAAAAQAAAAoBcAAPUUAAA2AAAAEAAAAJ4XAAAxFQAAWAAAADQAAAAAAAAAAAAAAP//////////BgAAAJ0XQRWPF04VfxdNFW4XTRVhFz8VYhcuFTYAAAAQAAAAZBcAAPIUAABYAAAANAAAAAAAAAAAAAAA//////////8GAAAAZRfiFHMX1RSDF9YUlBfWFKEX5BSgF/UUPQAAAAgAAAAbAAAAEAAAAJkXAACpFQAANgAAABAAAACXFwAA5RUAAFgAAAA0AAAAAAAAAAAAAAD//////////wYAAACWF/UViBcCFncXARZnFwEWWhfzFVsX4hU2AAAAEAAAAF0XAACmFQAAWAAAADQAAAAAAAAAAAAAAP//////////BgAAAF4XlhVsF4kVfBeJFY0XihWaF5gVmRepFT0AAAAIAAAAGwAAABAAAACSFwAAXBYAADYAAAAQAAAAkBcAAJgWAABYAAAANAAAAAAAAAAAAAAA//////////8GAAAAjxepFoEXthZwF7UWYBe1FlMXpxZUF5YWNgAAABAAAABWFwAAWhYAAFgAAAA0AAAAAAAAAAAAAAD//////////wYAAABXF0oWZRc9FnUXPRaGFz4WkxdMFpIXXBY9AAAACAAAABsAAAAQAAAAixcAAA8XAAA2AAAAEAAAAIsXAABLFwAAWAAAADQAAAAAAAAAAAAAAP//////////BgAAAIsXXBd9F2kXbRdpF1wXaRdPF1sXTxdLFzYAAAAQAAAATxcAAA8XAABYAAAANAAAAAAAAAAAAAAA//////////8GAAAATxf+Fl0X8RZuF/EWfhfxFosX/xaLFw8XPQAAAAgAAAAbAAAAEAAAAIoXAADDFwAANgAAABAAAACJFwAA/xcAAFgAAAA0AAAAAAAAAAAAAAD//////////wYAAACJFxAYfBcdGGsXHRhaFx0YTRcPGE0X/xc2AAAAEAAAAE4XAADDFwAAWAAAADQAAAAAAAAAAAAAAP//////////BgAAAE4XshdcF6UXbBelF30XpReKF7MXihfDFz0AAAAIAAAAGwAAABAAAACIFwAAdxgAADYAAAAQAAAAiBcAALMYAABYAAAANAAAAAAAAAAAAAAA//////////8GAAAAiBfEGHoX0RhqF9EYWRfRGEwXwxhMF7MYNgAAABAAAABMFwAAdxgAAFgAAAA0AAAAAAAAAAAAAAD//////////wYAAABMF2YYWhdZGGsXWRh7F1kYiBdnGIgXdxg9AAAACAAAABsAAAAQAAAAhxcAACsZAAA2AAAAEAAAAIYXAABnGQAAWAAAADQAAAAAAAAAAAAAAP//////////BgAAAIYXeBl5F4UZaBeFGVcXhRlKF3cZShdnGTYAAAAQAAAASxcAACsZAABYAAAANAAAAAAAAAAAAAAA//////////8GAAAASxcaGVgXDRlpFw0ZehcNGYcXGxmHFysZPQAAAAgAAAAbAAAAEAAAAIYXAADeGQAANgAAABAAAACHFwAAGhoAAFgAAAA0AAAAAAAAAAAAAAD//////////wYAAACIFysaehc5GmoXORpZFzkaTBcsGksXHBo2AAAAEAAAAEoXAADgGQAAWAAAADQAAAAAAAAAAAAAAP//////////BgAAAEoXzxlXF8EZZxfBGXgXwRmGF84ZhhfeGT0AAAAIAAAAGwAAABAAAACKFwAAkhoAADYAAAAQAAAAixcAAM4aAABYAAAANAAAAAAAAAAAAAAA//////////8GAAAAixffGn4X7RpuF+0aXRftGk8X4BpPF9AaNgAAABAAAABOFwAAlBoAAFgAAAA0AAAAAAAAAAAAAAD//////////wYAAABNF4MaWxd1GmsXdRp8F3UaiReCGooXkho9AAAACAAAABsAAAAQAAAAjhcAAEYbAAA2AAAAEAAAAI8XAACCGwAAWAAAADQAAAAAAAAAAAAAAP//////////BgAAAI8XkxuCF6EbchehG2EXoRtTF5QbUxeEGzYAAAAQAAAAUhcAAEgbAABYAAAANAAAAAAAAAAAAAAA//////////8GAAAAURc3G14XKRtvFykbgBcpG40XNhuOF0YbPQAAAAgAAAAbAAAAEAAAAJEXAAD6GwAANgAAABAAAACTFwAANhwAAFgAAAA0AAAAAAAAAAAAAAD//////////wYAAACTF0cchhdVHHUXVRxlF1UcVxdIHFcXOBw2AAAAEAAAAFUXAAD8GwAAWAAAADQAAAAAAAAAAAAAAP//////////BgAAAFUX6xtiF90bcxfdG4MX3RuRF+obkRf6Gz0AAAAIAAAAGwAAABAAAACWFwAArRwAADYAAAAQAAAAmRcAAOkcAABYAAAANAAAAAAAAAAAAAAA//////////8GAAAAmhf6HI4XCB19FwkdbRcKHV4X/RxeF+wcNgAAABAAAABaFwAAsBwAAFgAAAA0AAAAAAAAAAAAAAD//////////wYAAABaF6AcZheSHHcXkRyHF5AclRedHJYXrRw9AAAACAAAABsAAAAQAAAAoBcAAGEdAABZAAAAJAAAAAAAAAAAAAAA//////////8CAAAAoxedHaMXnR1YAAAANAAAAAAAAAAAAAAA//////////8GAAAApBeuHZcXvB2GF70ddhe9HWgXsR1nF6AdNgAAABAAAABkFwAAZB0AAFgAAAA0AAAAAAAAAAAAAAD//////////wYAAABjF1QdcBdGHYAXRR2RF0QdnxdRHaAXYR09AAAACAAAABsAAAAQAAAAqRcAABUeAAA2AAAAEAAAAKwXAABRHgAAWAAAADQAAAAAAAAAAAAAAP//////////BgAAAK0XYR6gF28ekBdwHn8XcR5xF2QecBdUHjYAAAAQAAAAbRcAABgeAABYAAAANAAAAAAAAAAAAAAA//////////8GAAAAbBcHHnkX+R2KF/gdmhf4HagXBB6pFxUePQAAAAgAAAAbAAAAEAAAALMXAADJHgAANgAAABAAAAC2FwAABR8AAFgAAAA0AAAAAAAAAAAAAAD//////////wYAAAC3FxUfqhcjH5kXJB+JFyUfexcYH3oXCB82AAAAEAAAAHcXAADMHgAAWAAAADQAAAAAAAAAAAAAAP//////////BgAAAHYXux6CF60ekxesHqQXqx6yF7gesxfJHj0AAAAIAAAAGwAAABAAAAC9FwAAex8AAFkAAAAkAAAAAAAAAAAAAAD//////////wIAAADCF7cfwhe3H1gAAAA0AAAAAAAAAAAAAAD//////////wYAAADEF8gftxfWH6cX2B+WF9kfiBfNH4cXvB82AAAAEAAAAIIXAACAHwAAWAAAADQAAAAAAAAAAAAAAP//////////BgAAAIAXcB+MF2EfnRdgH60XXx+8F2sfvRd7Hz0AAAAIAAAAGwAAABAAAADMFwAALyAAAFkAAAAkAAAAAAAAAAAAAAD//////////wIAAADRF2sg0RdrIFgAAAA0AAAAAAAAAAAAAAD//////////wYAAADTF3sgxheKILYXiyClF4wglxeAIJYXcCA2AAAAEAAAAJEXAAA0IAAAWAAAADQAAAAAAAAAAAAAAP//////////BgAAAI8XIyCbFxUgrBcTILwXEiDLFx4gzBcvID0AAAAIAAAAGwAAABAAAADbFwAA4iAAAFkAAAAkAAAAAAAAAAAAAAD//////////wIAAADgFx4h4BceIVgAAAA0AAAAAAAAAAAAAAD//////////wYAAADiFy4h1Rc9IcUXPiG0F0AhphczIaUXIyE2AAAAEAAAAKAXAADnIAAAWAAAADQAAAAAAAAAAAAAAP//////////BgAAAJ4X1yCqF8gguxfHIMsXxSDaF9Ig2xfiID0AAAAIAAAAGwAAABAAAADqFwAAlSEAAFkAAAAkAAAAAAAAAAAAAAD//////////wIAAADvF9Eh7xfRIVgAAAA0AAAAAAAAAAAAAAD//////////wYAAADxF+Ih5BfwIdQX8iHDF/MhtRfnIbQX1iFZAAAAJAAAAAAAAAAAAAAA//////////8CAAAArxeaIa8XmiFYAAAANAAAAAAAAAAAAAAA//////////8GAAAArReKIbkXeyHKF3oh2hd5IekXhSHqF5UhPQAAAAgAAAAbAAAAEAAAAPsXAABIIgAAWQAAACQAAAAAAAAAAAAAAP//////////AgAAAAIYgyICGIMiWAAAADQAAAAAAAAAAAAAAP//////////BgAAAAQYlCL4F6Mi5xelItcXpiLIF5sixheKIlkAAAAkAAAAAAAAAAAAAAD//////////wIAAAC/F08ivxdPIlgAAAA0AAAAAAAAAAAAAAD//////////wYAAAC9Fz4iyRcvItoXLSLqFysi+Rc3IvsXSCI9AAAACAAAABsAAAAQAAAADxgAAPsiAABZAAAAJAAAAAAAAAAAAAAA//////////8CAAAAFhg2IxYYNiNYAAAANAAAAAAAAAAAAAAA//////////8GAAAAGBhHIwwYViP8F1cj6xdZI9wXTSPaFz0jWQAAACQAAAAAAAAAAAAAAP//////////AgAAANQXASPUFwEjWAAAADQAAAAAAAAAAAAAAP//////////BgAAANIX8SLeF+Ii7hfgIv8X3iINGOoiDxj7Ij0AAAAIAAAAGwAAABAAAAAkGAAArSMAADYAAAAQAAAAKhgAAOkjAABYAAAANAAAAAAAAAAAAAAA//////////8GAAAALBj6IyAYCCQQGAok/xcMJPEXACTvF/AjWQAAACQAAAAAAAAAAAAAAP//////////AgAAAOgXtCPoF7QjWAAAADQAAAAAAAAAAAAAAP//////////BgAAAOYXpCPyF5UjAhiTIxMYkSMiGJ0jJBitIz0AAAAIAAAAGwAAABAAAAA4GAAAYCQAADYAAAAQAAAAPxgAAJwkAABYAAAANAAAAAAAAAAAAAAA//////////8GAAAAQRisJDUYuyQkGL0kFBi/JAUYsyQDGKMkWQAAACQAAAAAAAAAAAAAAP//////////AgAAAPwXZyT8F2ckWAAAADQAAAAAAAAAAAAAAP//////////BgAAAPoXVyQGGEgkFxhGJCcYRCQ2GFAkOBhgJD0AAAAIAAAAGwAAABAAAABOGAAAEiUAAFkAAAAkAAAAAAAAAAAAAAD//////////wIAAABXGE0lVxhNJVgAAAA0AAAAAAAAAAAAAAD//////////wYAAABZGF4lThhtJT0YbyUtGHIlHhhmJRsYViVZAAAAJAAAAAAAAAAAAAAA//////////8CAAAAExgbJRMYGyVYAAAANAAAAAAAAAAAAAAA//////////8GAAAAEBgKJRwY+yQsGPkkPRj2JEwYAiVOGBIlPQAAAAgAAAAbAAAAEAAAAGgYAADEJQAANgAAABAAAABwGAAAACYAAFgAAAA0AAAAAAAAAAAAAAD//////////wYAAABzGBAmZxgfJlcYIiZHGCQmNxgZJjUYCCZZAAAAJAAAAAAAAAAAAAAA//////////8CAAAALRjNJS0YzSVYAAAANAAAAAAAAAAAAAAA//////////8GAAAAKhi8JTYYrSVGGKslVhioJWYYtCVoGMQlPQAAAAgAAAAbAAAAEAAAAIIYAAB2JgAAWQAAACQAAAAAAAAAAAAAAP//////////AgAAAIoYsiaKGLImWAAAADQAAAAAAAAAAAAAAP//////////BgAAAIwYwiaBGNEmcRjUJmAY1iZRGMsmTxi6JlkAAAAkAAAAAAAAAAAAAAD//////////wIAAABGGH8mRhh/JlgAAAA0AAAAAAAAAAAAAAD//////////wYAAABEGG4mTxhfJmAYXSZwGFsmfxhmJoIYdiY9AAAACAAAABsAAAAQAAAAmxgAACgnAABZAAAAJAAAAAAAAAAAAAAA//////////8CAAAApBhkJ6QYZCdYAAAANAAAAAAAAAAAAAAA//////////8GAAAAphh0J5sYgyeKGIYnehiIJ2sYfSdoGGwnWQAAACQAAAAAAAAAAAAAAP//////////AgAAAGAYMSdgGDEnWAAAADQAAAAAAAAAAAAAAP//////////BgAAAF0YISdpGBEneRgPJ4oYDSeZGBgnmxgoJz0AAAAIAAAAGwAAABAAAAC3GAAA2ScAAFkAAAAkAAAAAAAAAAAAAAD//////////wIAAADCGBQowhgUKFgAAAA0AAAAAAAAAAAAAAD//////////wYAAADFGCUouhg0KKkYNyiZGDooihgvKIcYHyhZAAAAJAAAAAAAAAAAAAAA//////////8CAAAAfBjkJ3wY5CdYAAAANAAAAAAAAAAAAAAA//////////8GAAAAeRjTJ4QYxCeVGMEnpRi+J7QYySe3GNknPQAAAAgAAAAbAAAAEAAAANcYAACLKAAANgAAABAAAADhGAAAxigAAFgAAAA0AAAAAAAAAAAAAAD//////////wYAAADkGNYo2RjmKMkY6Ci4GOsoqRjgKKYY0ChZAAAAJAAAAAAAAAAAAAAA//////////8CAAAAnBiVKJwYlShYAAAANAAAAAAAAAAAAAAA//////////8GAAAAmRiFKKQYdSi0GHIoxBhvKNQYeijXGIsoPQAAAAgAAAAbAAAAEAAAAPYYAAA8KQAANgAAABAAAAAAGQAAdykAAFgAAAA0AAAAAAAAAAAAAAD//////////wYAAAADGYcp+BiXKegYminYGJ0pyBiSKcUYgSlZAAAAJAAAAAAAAAAAAAAA//////////8CAAAAuxhGKbsYRilYAAAANAAAAAAAAAAAAAAA//////////8GAAAAuBg2KcMYJinTGCQp4xghKfMYLCn2GDwpPQAAAAgAAAAbAAAAEAAAABUZAADtKQAAWQAAACQAAAAAAAAAAAAAAP//////////AgAAACAZKCogGSgqWAAAADQAAAAAAAAAAAAAAP//////////BgAAACIZOCoYGUgqBxlLKvcYTirnGEMq5RgzKlkAAAAkAAAAAAAAAAAAAAD//////////wIAAADaGPgp2hj4KVgAAAA0AAAAAAAAAAAAAAD//////////wYAAADXGOcp4hjYKfIY1SkDGdIpEhndKRUZ7Sk9AAAACAAAABsAAAAQAAAANxkAAJ0qAAA2AAAAEAAAAEMZAADYKgAAWAAAADQAAAAAAAAAAAAAAP//////////BgAAAEcZ6Co8GfgqLBn7KhwZ/yoMGfQqCRnkKlkAAAAkAAAAAAAAAAAAAAD//////////wIAAAD8GKkq/BipKlgAAAA0AAAAAAAAAAAAAAD//////////wYAAAD5GJkqAxmJKhQZhiokGYIqNBmNKjcZnSo9AAAACAAAABsAAAAQAAAAXBkAAE0rAABZAAAAJAAAAAAAAAAAAAAA//////////8CAAAAaBmIK2gZiCtYAAAANAAAAAAAAAAAAAAA//////////8GAAAAaxmYK2EZqCtRGasrQBmvKzEZpCstGZQrWQAAACQAAAAAAAAAAAAAAP//////////AgAAACEZWSshGVkrWAAAADQAAAAAAAAAAAAAAP//////////BgAAAB4ZSSsoGTkrOBk2K0gZMytYGT0rXBlNKz0AAAAIAAAAGwAAABAAAACAGQAA/SsAADYAAAAQAAAAjRkAADgsAABYAAAANAAAAAAAAAAAAAAA//////////8GAAAAkBlILIUZWCx1GVwsZRlfLFUZVSxSGUQsWQAAACQAAAAAAAAAAAAAAP//////////AgAAAEYZCixGGQosWAAAADQAAAAAAAAAAAAAAP//////////BgAAAEIZ+StNGekrXRnmK20Z4yt9Ge0rgBn9Kz0AAAAIAAAAGwAAABAAAAClGQAAriwAADYAAAAQAAAAsRkAAOgsAABYAAAANAAAAAAAAAAAAAAA//////////8GAAAAtRn5LKoZCC2aGQwtihkPLXoZBS12GfUsWQAAACQAAAAAAAAAAAAAAP//////////AgAAAGoZuixqGbosWAAAADQAAAAAAAAAAAAAAP//////////BgAAAGcZqixxGZosgRmWLJIZkyyiGZ0spRmuLD0AAAAIAAAAGwAAABAAAADNGQAAXC0AADYAAAAQAAAA2xkAAJctAABYAAAANAAAAAAAAAAAAAAA//////////8GAAAA3xmnLdUZty3FGbsttBm/LaQZtS2gGaUtWQAAACQAAAAAAAAAAAAAAP//////////AgAAAJIZai2SGWotWAAAADQAAAAAAAAAAAAAAP//////////BgAAAI4ZWi2YGUotqBlGLbkZQi3JGUwtzRlcLT0AAAAIAAAAGwAAABAAAAD3GQAACy4AADYAAAAQAAAABRoAAEYuAABYAAAANAAAAAAAAAAAAAAA//////////8GAAAACRpWLv8ZZi7vGWou3xluLs4ZZC7LGVQuNgAAABAAAAC8GQAAGS4AAFgAAAA0AAAAAAAAAAAAAAD//////////wYAAAC5GQkuwhn5LdMZ9S3jGfEt8xn7LfcZCy49AAAACAAAABsAAAAQAAAAIRoAALouAAA2AAAAEAAAAC8aAAD1LgAAWAAAADQAAAAAAAAAAAAAAP//////////BgAAADMaBS8pGhUvGRoZLwkaHS/5GRMv9RkDLzYAAAAQAAAA5xkAAMguAABYAAAANAAAAAAAAAAAAAAA//////////8GAAAA4xm4Lu0ZqC79GaQuDRqgLh0aqi4hGrouPQAAAAgAAAAbAAAAEAAAAEsaAABpLwAANgAAABAAAABZGgAApC8AAFgAAAA0AAAAAAAAAAAAAAD//////////wYAAABdGrQvUxrEL0MayC8zGswvIxrCLx8asi82AAAAEAAAABEaAAB3LwAAWAAAADQAAAAAAAAAAAAAAP//////////BgAAAA0aZy8XGlcvJxpTLzcaTy9HGlkvSxppLz0AAAAIAAAAGwAAABAAAAB4GgAAFjAAADYAAAAQAAAAiBoAAFAwAABYAAAANAAAAAAAAAAAAAAA//////////8GAAAAjBpgMIMacTBzGnUwYxp6MFMacDBOGmAwNgAAABAAAAA+GgAAJjAAAFgAAAA0AAAAAAAAAAAAAAD//////////wYAAAA6GhYwRBoGMFQaATBkGv0vdBoGMHgaFjA9AAAACAAAABsAAAAQAAAAqBoAAMQwAAA2AAAAEAAAALcaAAD+MAAAWAAAADQAAAAAAAAAAAAAAP//////////BgAAALwaDjGyGh8xohojMZIaJzGCGh4xfRoOMTYAAAAQAAAAbhoAANQwAABYAAAANAAAAAAAAAAAAAAA//////////8GAAAAaRrEMHMaszCDGq8wkxqrMKMatDCoGsQwPQAAAAgAAAAbAAAAEAAAANcaAAByMQAANgAAABAAAADnGgAArDEAAFgAAAA0AAAAAAAAAAAAAAD//////////wYAAADrGrwx4hrMMdIa0THCGtUxsRrLMa0avDE2AAAAEAAAAJ0aAACCMQAAWAAAADQAAAAAAAAAAAAAAP//////////BgAAAJkacjGiGmExshpdMcIaWDHTGmIx1xpyMT0AAAAIAAAAGwAAABAAAAAGGwAAIDIAAFkAAAAkAAAAAAAAAAAAAAD//////////wIAAAATG1EyFhtYMlgAAAA0AAAAAAAAAAAAAAD//////////wYAAAAbG2gyEht5MgIbfjLyGoMy4Rp6MtwaajJZAAAAJAAAAAAAAAAAAAAA//////////8CAAAA2hpgMswaLzJYAAAANAAAAAAAAAAAAAAA//////////8GAAAAyBofMtEaDzLhGgoy8RoGMgIbEDIGGyAyPQAAAAgAAAAbAAAAEAAAADkbAADLMgAAWQAAACQAAAAAAAAAAAAAAP//////////AgAAAEsbBTNLGwUzWAAAADQAAAAAAAAAAAAAAP//////////BgAAAE8bFDNHGyUzNxsqMycbLzMWGyYzERsWMzYAAAAQAAAAABsAAN0yAABYAAAANAAAAAAAAAAAAAAA//////////8GAAAA+xrNMgQbvDIUG7cyIxuyMjQbuzI5G8syPQAAAAgAAAAbAAAAEAAAAG4bAAB3MwAAWQAAACQAAAAAAAAAAAAAAP//////////AgAAAH8bsTN/G7EzWAAAADQAAAAAAAAAAAAAAP//////////BgAAAIQbwDN7G9EzbBvWM1wb2zNLG9IzRhvCMzYAAAAQAAAANBsAAIkzAABYAAAANAAAAAAAAAAAAAAA//////////8GAAAAMBt5MzkbaDNIG2MzWBtfM2kbZzNuG3czPQAAAAgAAAAbAAAAEAAAAKMbAAAjNAAANgAAABAAAAC0GwAAXTQAAFgAAAA0AAAAAAAAAAAAAAD//////////wYAAAC5G200sBt9NKAbgjSRG4c0gBt+NHsbbjQ2AAAAEAAAAGkbAAA1NAAAWAAAADQAAAAAAAAAAAAAAP//////////BgAAAGQbJTRtGxQ0fRsPNI0bCzSeGxM0oxsjND0AAAAIAAAAGwAAABAAAADXGwAAzzQAAFkAAAAkAAAAAAAAAAAAAAD//////////wIAAADjG/Y06RsINVgAAAA0AAAAAAAAAAAAAAD//////////wYAAADvGxc15hsoNdcbLjXHGzM1thsrNbAbGzVZAAAAKAAAAAAAAAAAAAAA//////////8DAAAAqhsHNZ4b4TSeG+E0WAAAADQAAAAAAAAAAAAAAP//////////BgAAAJkb0TSiG8A0shu8NMIbtzTTG8A01xvPND0AAAAIAAAAGwAAABAAAAAQHAAAeTUAADYAAAAQAAAAIxwAALI1AABYAAAANAAAAAAAAAAAAAAA//////////8GAAAAKBzCNSAc0zUQHNg1ARzeNfAb1TXqG8Y1NgAAABAAAADXGwAAjTUAAFgAAAA0AAAAAAAAAAAAAAD//////////wYAAADSG3012htsNeobZzX5G2E1ChxqNRAceTU9AAAACAAAABsAAAAQAAAAShwAACQ2AAA2AAAAEAAAAF0cAABdNgAAWAAAADQAAAAAAAAAAAAAAP//////////BgAAAGIcbDZaHH02ShyDNjociDYpHIA2JBxwNjYAAAAQAAAAERwAADc2AABYAAAANAAAAAAAAAAAAAAA//////////8GAAAACxwnNhQcFjYkHBE2MxwMNkQcFDZKHCQ2PQAAAAgAAAAbAAAAEAAAAIMcAADONgAANgAAABAAAACXHAAABzcAAFgAAAA0AAAAAAAAAAAAAAD//////////wYAAACcHBc3kxwoN4QcLTd0HDM3YxwqN14cGjc2AAAAEAAAAEocAADiNgAAWAAAADQAAAAAAAAAAAAAAP//////////BgAAAEUc0jZOHME2XRy8Nm0ctjZ+HL82gxzONj0AAAAIAAAAGwAAABAAAAC9HAAAeTcAAFkAAAAkAAAAAAAAAAAAAAD//////////wIAAADHHJY30RyxN1gAAAA0AAAAAAAAAAAAAAD//////////wYAAADXHMA3zxzRN78c1zewHN03nhzVN5kcxjdZAAAAJAAAAAAAAAAAAAAA//////////8CAAAAjhypN4QcjDdYAAAANAAAAAAAAAAAAAAA//////////8GAAAAfxx8N4ccazeXHGY3pxxhN7gcaTe9HHk3PQAAAAgAAAAbAAAAEAAAAPscAAAhOAAANgAAABAAAAAQHQAAWTgAAFgAAAA0AAAAAAAAAAAAAAD//////////wYAAAAWHWk4Dh16OP4cgDjvHIY43Rx+ONgcbjg2AAAAEAAAAMMcAAA2OAAAWAAAADQAAAAAAAAAAAAAAP//////////BgAAAL0cJjjFHBU41BwPOOQcCjj1HBE4+xwhOD0AAAAIAAAAGwAAABAAAAA6HQAAyjgAADYAAAAQAAAATx0AAAI5AABYAAAANAAAAAAAAAAAAAAA//////////8GAAAAVR0ROU0dIzk9HSg5Lh0uORwdJjkXHRc5NgAAABAAAAACHQAA3zgAAFgAAAA0AAAAAAAAAAAAAAD//////////wYAAAD8HM84BB2+OBMduDgjHbI4NB26ODodyjg9AAAACAAAABsAAAAQAAAAeR0AAHI5AAA2AAAAEAAAAI4dAACqOQAAWAAAADQAAAAAAAAAAAAAAP//////////BgAAAJQdujmMHcs5fB3ROW0d1zlbHc85Vh2/OTYAAAAQAAAAQR0AAIc5AABYAAAANAAAAAAAAAAAAAAA//////////8GAAAAOx14OUMdZjlSHWE5Yh1bOXMdYzl5HXI5PQAAAAgAAAAbAAAAEAAAALgdAAAbOgAAWQAAACQAAAAAAAAAAAAAAP//////////AgAAAMAdMDrNHVI6WAAAADQAAAAAAAAAAAAAAP//////////BgAAANQdYTrMHXM6vR15Oq4dfzqcHXg6lh1pOlkAAAAkAAAAAAAAAAAAAAD//////////wIAAACHHUU6fx0wOlgAAAA0AAAAAAAAAAAAAAD//////////wYAAAB6HSA6gh0POpEdCTqhHQM6sh0LOrgdGzo9AAAACAAAABsAAAAQAAAA+x0AAME6AAA2AAAAEAAAABIeAAD4OgAAWAAAADQAAAAAAAAAAAAAAP//////////BgAAABgeCDsRHhk7AR4fO/IdJjvgHR472h0POzYAAAAQAAAAwx0AANg6AABYAAAANAAAAAAAAAAAAAAA//////////8GAAAAvR3IOsQdtzrUHbA64x2qOvUdsTr7HcE6PQAAAAgAAAAbAAAAEAAAAD8eAABnOwAANgAAABAAAABWHgAAnzsAAFgAAAA0AAAAAAAAAAAAAAD//////////wYAAABcHq47VR7AO0Yexjs2Hsw7JR7FOx4etjs2AAAAEAAAAAgeAAB+OwAAWAAAADQAAAAAAAAAAAAAAP//////////BgAAAAEebzsJHl07GB5XOyceUTs5Hlg7Px5nOz0AAAAIAAAAGwAAABAAAACDHgAADjwAADYAAAAQAAAAmh4AAEU8AABYAAAANAAAAAAAAAAAAAAA//////////8GAAAAoB5VPJkeZjyKHm08eh5zPGkebDxjHlw8NgAAABAAAABMHgAAJTwAAFgAAAA0AAAAAAAAAAAAAAD//////////wYAAABGHhU8TR4EPFwe/jtsHvc7fR7/O4MeDjw9AAAACAAAABsAAAAQAAAAyB4AALQ8AAA2AAAAEAAAAM0eAADCPAAAWAAAADQAAAAAAAAAAAAAAP//////////BgAAANQe0TzMHuM8vR7pPK4e7zycHug8lh7ZPDYAAAAQAAAAkB4AAMs8AABYAAAANAAAAAAAAAAAAAAA//////////8GAAAAih68PJEeqjyhHqQ8sB6ePMEepTzIHrQ8PQAAAAgAAAA8AAAACAAAAD8AAAAYAAAAcwEAABQBAADvAQAA0AMAABMAAAAMAAAAAQAAACUAAAAMAAAAAAAAgCUAAAAMAAAABwAAgCQAAAAkAAAAAACAQQAAAAAAAAAAAACAQQAAAAAAAAAAAgAAACgAAAAMAAAAAQAAAEYAAAAYAQAADAEAAEVNRisqQAAAJAAAABgAAAAAAIA/AAAAAAAAAAAAAIA/AAAAAAAAAAAqQAAAJAAAABgAAAAAAIA/AAAAAAAAAAAAAIA/AAAAAAAAAAAmQAAAEAAAAAQAAAAAAAAAJUAAABAAAAAEAAAAAAAAAB9AAwAMAAAAAAAAACJABAAMAAAAAAAAAB5ACQAMAAAAAAAAACFABwAMAAAAAAAAACpAAAAkAAAAGAAAAHYxmEH/9uxC//bswnYxmEGLDqdDWrqEQwhACAM8AAAAMAAAAAIQwNsEAAAAAAAAALokND4vZpW+AACApn6lz77zAlY+dxfXvrokND4vZpW+AAEBgRRACIAQAAAABAAAAAAA//8kAAAAJAAAAAAAgD0AAAAAAAAAAAAAgD0AAAAAAAAAAAIAAAAlAAAADAAAAAIAAAATAAAADAAAAAEAAAAlAAAADAAAAAgAAIBWAAAALAAAAHMBAAABAQAAhAEAABoBAAAEAAAAOReEEdsXFBA2GJwROReEES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HYxmEH/9uxC//bswnYxmEGLDqdDWrqEQwhACwM8AAAAMAAAAAIQwNsEAAAAAAAAAGv7v0B3F9e+g6vGQH6lz75dCsFAL2aVvmv7v0B3F9e+AAEBgRRAC4AQAAAABAAAAAAA//8kAAAAJAAAAAAAgD0AAAAAAAAAAAAAgD0AAAAAAAAAAAIAAAAlAAAADAAAAAIAAAATAAAADAAAAAEAAAAlAAAADAAAAAgAAIBWAAAALAAAAOMBAADHAwAA9AEAAOEDAAAEAAAAGR99PD0fDj4wHuM8GR99PCUAAAAMAAAABwAAg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9TAdZDBmd9RARAAAAMAAAAAAAAACEAAAAIAAAAHAAAAAgAAABLAAAAQAAAADAAAAAFAAAAIAAAAAEAAAABAAAAEAAAAAAAAAAAAAAAwgIAAAIEAAAAAAAAAAAAAMICAAACBAAAJAAAACQAAAAAAIA/AAAAAAAAAAAAAIA/UwHWQwZnfUQCAAAADAAAABAAAAAAAAAAAAAAAAoAAAAQAAAAAAAAAAAAAABSAAAAcAEAAAEAAADs////AAAAAAAAAAAAAAAAkAEAAAEAAAAEAAUiQwBhAGwAaQBiAHIAaQAAAP5/AACA54ERVAIAAAAAfhFUAgAAAABEAFQCAAAAAAAAAAAAAP8DAAD1AAAAhDYAAAAAAAAAAAAAAAAAAAAAAAAAAAAAUMFPwvUAAAAJAAAAAAAAAHDAT8L1AAAAIG0uB1QCAADAW0QAVAIAABH81UT+fwAAwFtEAFQCAAAAAEQAVAIAAKUV4///////cDAAAATjBAA4DREAVAIAAKUV4///////cDAAAATjBAAXSJI1AAAAAAEAAAAAAAAAAAAAAAAAAABwMAAAIWEBAEybxkL+fwAAAQAAAAAAAABxvpY1/n8AAFDBT8L1AAAAcMBPwgAAAAAgbS4HVAIAAPPEy9/9fwAAAAAAAAAAAAClFQTjAAAAAAm1T8L1AAAAdBv+Q/5/AAA4DREAVAIAAAM3xN9kdgAIAAAAACUAAAAMAAAAAQAAABYAAAAMAAAAGAAAABIAAAAMAAAAAQAAABgAAAAMAAAA/wAAAlQAAACoAAAArAEAAOMDAAApAgAA+gMAAAIAAAAAAAAAAAAAAAAAAAAAAAAADwAAAEwAAAAAAAAAAAAAAAAAAAD//////////2wAAABDAG8AbgB0AHIAbwBsACAAUABhAGMAawBlAHQAcwAAAAoAAAALAAAACgAAAAcAAAAHAAAACgAAAAQAAAAFAAAACgAAAAsAAAAIAAAACQAAAAoAAAAGAAAACAAAACUAAAAMAAAADQAAgCgAAAAMAAAAAQAAACIAAAAMAAAA/////0YAAAAgAQAAFAEAAEVNRisqQAAAJAAAABgAAAAAAPBCAAAAAAAAAAAAAPBCUwHWQwZnf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Kkg9EKhwzQwRAAAAMAAAAAAAAACEAAAAIAAAAHAAAAAgAAABLAAAAQAAAADAAAAAFAAAAIAAAAAEAAAABAAAAEAAAAAAAAAAAAAAAwgIAAAIEAAAAAAAAAAAAAMICAAACBAAAJAAAACQAAAAAAIA/AAAAAAAAAAAAAIA/ipIPRCocM0MCAAAADAAAABAAAAAAAAAAAAAAAAoAAAAQAAAAAAAAAAAAAABSAAAAcAEAAAEAAADs////AAAAAAAAAAAAAAAAkAEAAAEAAAAEAAUiQwBhAGwAaQBiAHIAaQAAAP5/AACA54ERVAIAAAAAfhFUAgAAAABEAFQCAAAAAAAAAAAAAIeICDwAAAAAAAAAAAAAAAAAAAAAAAAAAAAAAAAAAAAAUMFPwvUAAAAJAAAAAAAAAHDAT8L1AAAAIG0uB1QCAADAT0QAVAIAABH81UT+fwAAwE9EAFQCAAAAAEQAVAIAAO4d7v//////cDAAAATuBABQDREAVAIAAO4d7v//////cDAAAATuBAAXSJI1AAAAAAEAAAAAAAAAAAAAAAAAAABwMAAAIWEBAEybxkL+fwAAAQAAAAAAAABxvpY1/n8AAFDBT8L1AAAAcMBPwgAAAAAgbS4HVAIAAPPEy9/9fwAAAAAAAAAAAADuHQTuAAAAAAm1T8L1AAAAdBv+Q/5/AABQDREAVAIAAAM3xN9kdgAIAAAAACUAAAAMAAAAAQAAABYAAAAMAAAAGAAAABIAAAAMAAAAAQAAABgAAAAMAAAA/wAAAlQAAAB4AAAAPgIAAKAAAACEAgAAtwAAAAIAAAAAAAAAAAAAAAAAAAAAAAAABwAAAEwAAAAAAAAAAAAAAAAAAAD//////////1wAAABOAGUAdAB3AG8AcgBrAAAADQAAAAkAAAAHAAAADgAAAAsAAAAHAAAACQAAACUAAAAMAAAADQAAgCgAAAAMAAAAAQAAACIAAAAMAAAA/////0YAAAAgAQAAFAEAAEVNRisqQAAAJAAAABgAAAAAAPBCAAAAAAAAAAAAAPBCipIPRCocM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g2w5EMBxLQwRAAAAMAAAAAAAAACEAAAAIAAAAHAAAAAgAAABLAAAAQAAAADAAAAAFAAAAIAAAAAEAAAABAAAAEAAAAAAAAAAAAAAAwgIAAAIEAAAAAAAAAAAAAMICAAACBAAAJAAAACQAAAAAAIA/AAAAAAAAAAAAAIA/YNsORDAcS0MCAAAADAAAABAAAAAAAAAAAAAAAAoAAAAQAAAAAAAAAAAAAABSAAAAcAEAAAEAAADs////AAAAAAAAAAAAAAAAkAEAAAEAAAAEAAUiQwBhAGwAaQBiAHIAaQAAAP5/AACA54ERVAIAAAAAfhFUAgAAAABEAFQCAAAAAAAAAAAAAIeICDwAAAAAAAAAAAAAAAAAAAAAAAAAAAAAAAAAAAAAUMFPwvUAAAAJAAAAAAAAAHDAT8L1AAAAIG0uB1QCAABAUUQAVAIAABH81UT+fwAAQFFEAFQCAAAAAEQAVAIAALwTOP//////cDAAAAQ4BACADREAVAIAALwTOP//////cDAAAAQ4BAAXSJI1AAAAAAEAAAAAAAAAAAAAAAAAAABwMAAAIWEBAEybxkL+fwAAAQAAAAAAAABxvpY1/n8AAFDBT8L1AAAAcMBPwgAAAAAgbS4HVAIAAPPEy9/9fwAAAAAAAAAAAAC8EwQ4AAAAAAm1T8L1AAAAdBv+Q/5/AACADREAVAIAAAM3xN9kdgAIAAAAACUAAAAMAAAAAQAAABYAAAAMAAAAGAAAABIAAAAMAAAAAQAAABgAAAAMAAAA/wAAAlQAAACEAAAAOwIAALgAAACFAgAAzwAAAAIAAAAAAAAAAAAAAAAAAAAAAAAACQAAAEwAAAAAAAAAAAAAAAAAAAD//////////2AAAABQAHIAbwB0AG8AYwBvAGwAcwAAAAoAAAAHAAAACgAAAAcAAAAKAAAACQAAAAoAAAAFAAAABwAAACUAAAAMAAAADQAAgCgAAAAMAAAAAQAAACIAAAAMAAAA/////0YAAADUAAAAyAAAAEVNRisqQAAAJAAAABgAAAAAAPBCAAAAAAAAAAAAAPBCYNsORDAcS0MqQAAAJAAAABgAAAAAAIA/AAAAAAAAAAAAAIA/AAAAAAAAAAAqQAAAJAAAABgAAAAAAIA/AAAAAAAAAAAAAIA/AAAAAAAAAAAqQAAAJAAAABgAAAAAAIA/AAAAAAAAAAAAAIA/AAAAAAAAAAAmQAAAEAAAAAQAAAAAAAAACEASBBgAAAAMAAAAAhDA2wAAAAADAAAQNEASAAwAAAAAAAAAIQAAAAgAAABiAAAADAAAAAEAAABMAAAAZAAAAAEAAAAgAAAAwAIAAOYDAAABAAAAIAAAAMACAADHAwAAKQCqAAAAAAAAAAAAAACAPwAAAAAAAAAAAACAPwAAAAAAAAAAAAAAAAAAAAAAAAAAAAAAAAAAAAAAAAAAIgAAAAwAAAD/////RgAAABwAAAAQAAAARU1GKwJAAAAMAAAAAAAAAA4AAAAUAAAAAAAAABAAAAAUAAAA"/>
                    <pic:cNvPicPr>
                      <a:picLocks noChangeAspect="1" noChangeArrowheads="1"/>
                    </pic:cNvPicPr>
                  </pic:nvPicPr>
                  <pic:blipFill>
                    <a:blip r:embed="rId12"/>
                    <a:stretch>
                      <a:fillRect/>
                    </a:stretch>
                  </pic:blipFill>
                  <pic:spPr bwMode="auto">
                    <a:xfrm>
                      <a:off x="0" y="0"/>
                      <a:ext cx="4565514" cy="6593983"/>
                    </a:xfrm>
                    <a:prstGeom prst="rect">
                      <a:avLst/>
                    </a:prstGeom>
                    <a:noFill/>
                    <a:ln w="9525">
                      <a:noFill/>
                      <a:headEnd/>
                      <a:tailEnd/>
                    </a:ln>
                  </pic:spPr>
                </pic:pic>
              </a:graphicData>
            </a:graphic>
          </wp:inline>
        </w:drawing>
      </w:r>
    </w:p>
    <w:p w14:paraId="4F7A1279" w14:textId="77777777" w:rsidR="00F82A0C" w:rsidRPr="003D5825" w:rsidRDefault="00F82A0C" w:rsidP="00F82A0C">
      <w:pPr>
        <w:pStyle w:val="BodyText"/>
        <w:rPr>
          <w:bCs/>
        </w:rPr>
      </w:pPr>
      <w:r w:rsidRPr="003D5825">
        <w:rPr>
          <w:bCs/>
        </w:rPr>
        <w:t>Figure 1.6</w:t>
      </w:r>
      <w:r w:rsidRPr="003D5825">
        <w:rPr>
          <w:bCs/>
        </w:rPr>
        <w:tab/>
        <w:t>Components in a traditional router.</w:t>
      </w:r>
    </w:p>
    <w:p w14:paraId="19239C81" w14:textId="77777777" w:rsidR="005E32D4" w:rsidRDefault="00F82A0C">
      <w:pPr>
        <w:pStyle w:val="BodyText"/>
      </w:pPr>
      <w:r>
        <w:t>For example, a simplified Juniper MX Series control plane typical looks like the one illustrated in Figure 1.</w:t>
      </w:r>
      <w:commentRangeStart w:id="42"/>
      <w:r>
        <w:t>7</w:t>
      </w:r>
      <w:commentRangeEnd w:id="42"/>
      <w:r w:rsidR="004C60BC">
        <w:rPr>
          <w:rStyle w:val="CommentReference"/>
        </w:rPr>
        <w:commentReference w:id="42"/>
      </w:r>
      <w:r>
        <w:t>.</w:t>
      </w:r>
    </w:p>
    <w:p w14:paraId="0637AD99" w14:textId="77777777" w:rsidR="005E32D4" w:rsidRDefault="00F82A0C">
      <w:pPr>
        <w:pStyle w:val="BodyText"/>
      </w:pPr>
      <w:r>
        <w:rPr>
          <w:noProof/>
        </w:rPr>
        <w:lastRenderedPageBreak/>
        <w:drawing>
          <wp:inline distT="0" distB="0" distL="0" distR="0" wp14:anchorId="07E63D24" wp14:editId="26C43E42">
            <wp:extent cx="5334000" cy="3281986"/>
            <wp:effectExtent l="0" t="0" r="0" b="0"/>
            <wp:docPr id="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18AAAITCAIAAAB3yTGdAAAABmJLR0QA/wD/AP+gvaeTAAAACXBIWXMAAA7EAAAOxAGVKw4bAAAgAElEQVR4nOzdf1xTd54/+rdz63TqheI1nVmQ2Q0JRCzulWZomO0UF5VkEIWZESxg547ALmiGdii/fGBx3eqX1eqliGVWHjgwG+I8pkY6oFMsPx6EWqrF2aRsql2pGElgOhQerfGrJtuZ79r79f5xQhJCCAkJnJz4ej76mInnfHI+75yE8Obzc9nDhw8JAAAAAICIiB5jO4BH1JT5f/28TX/3z1+zHQgAAAAEtFeSI3/yf397KWtEdsiOVs3U+f80sR0FAAAAcACyw0fCXx78byKK+r8ez0v8K7ZjAQAAgEA0cOve+6P3lr5eZIdsilr1rYNbBGxHAQAAAIHoYI+RlezwG0tfJQAAAAAELGSHAAAAAGCH7BAAAAAA7JAdAgAAAIAdskMAAAAAsEN2CAAAAAB2yA4BAAAAwA7ZIQAAAADYITsEAAAAADtkhwAAAABgh+wQAAAAAOyQHQIAAACAHbJDAAAAALBDdggAAAAAdsgOAQAAAMAO2SEAAAAA2D3GdgAAwBlfffXV2NgY21EAAAS6uLg4tkPwCbJDAPDUr3/96ytXrrAdBQBAoMvJyfnxj3/MdhQLh+wQADx19+7dbz3xxHObpWwHAgAQoP7y5z9feU/99ddfsx2IT5AdAoAXnljxf27amsF2FAAAAequyXTlPTXbUfgKs1IAAAAAwA7ZIQAAAADYITsEAAAAADtkhwAAAABgh+wQAAAAAOyQHQIAAACAHbJDAAAAALBDdggAAAAAdsgOAQAAAMAO2SEAAAAA2CE7BAAAAAA7ZIcAAAAAYIfsEAAAHlXGvgGjge0gAAIOskMAAHg09R1IyCxMKGo1sh0IQIBBdggAAAAAdsgOAQAAAMAO2SEAAAAA2CE7BAAAAAC7x9gOAAAAHlmGgbITasoorJfxyTDQdOLkuetEFLt9X6FcxmeKGPtaG452DRPRuq17S/OlQheXMfa19nZ2Mc+NW2c/HptRI5fZ6hpX97TUto8QUVzWSyXFyYJFfGEAnIbsEAAA2DKqVipURNIS/d6EKt30UZ02U3XumLq3mJpSpNWa6cMaXbai68jVNvmMBHF8RhnSaTWOZ6VyWTIRUd+B1EyVdvqoVlOorBIfORa7CC8JIAigZxkAANilKEyo0kkK9rdd1d+5qm4rICLSVu1NTZFWa0hyrGXIrL9ztSUvkYh01TMXoDE27q3WEFFu21X9HbP+jlnddkxMRFSwf+iq+k5DMhERDZQxqWHi/rar+jtm9VBHroR01VWqJX6hAByB7BAAAFhX0NLbkC8VEgn50oaWPCKmFTCvQ9/LdAELk+ub90uISNPVa1+/ery3XUdEeR010z3OfGnxS3lEpOjqpem+6caTSiJK3D/Uz3RM8wWymt6rTC0AMBuyQwAAYFfi/iFrIx8jeVsBEZHkmLpe5nBYKIgjItKNjNoOjY1oiEgcG+14uajYRMdi1gxSkrVpxkBDYXJ9R67/XgNAMEF2CAAA3MCkfbOPOOaLNCtlZP5JcSL+EoQIEBSQHQIAAFfxU7PERKQ8ekBt7W4eV5cw/chbU2dMXnFqXwQANzBnGQAAOEsgiiXSkUaVHe84xUR8pDkfC9YALBSyQwAA4KqBskwVUW7bVemtE+pz10doXez2tdJUF2sZ6kZGiVytlQgAsyA7BAAAjjIYh4koMTpamCxtSJa7LhQVm0ikIWXnQL3Mce4LqTuxog2AS8gOAQCAo4SCOCKt5nBCymges0XK2uhtIgFRlFRmm4PCT80SV2t0pDjZVJo8vZL2uLpEmq1gJWiAwIfsEAAAuCq5viN3OFOl1aiU01ukKK3/L847VltfzCciQXHtkXZptUZXHS86V5AbRyPDCp2WSFKQSwr7BioAMI1j2eHk5GRpaemf/vQnz5+ybt2648ePh4SELF5UAADAivGmoyotkeSYummL7eBY74mT1Qqdsmpv7BZm2z2+vF9NJXurFTqtNR0U53XU1kdfTEXzIYALHMsOieijjz4yGAzzl5s2NTVlNpuRHQIABB5ZzR1zzezD0gb9nYbZh/nyfr3j4ELrNnoFLb3F/BnFGqLourRaozvXMy63nuLLG9rkDeNGAxHxBdb+5fxec76fXglAMOFYdhgaGrpr167PP//c6fgf//jHnp4eiUQiFosdj7e3ty9hdAAAsIRGb+iISLI2aq4Cs1bAtuWFAOAGx7LDkJCQ1157bfbxCxcu9PT05OTkVFRU2A5aLJbR0VGj0Ti7PAAAcF70WjGRTlvVot5i22eZiMbVTJsi5W6Tzf1kAJgTx7JDAAAAq+npJtalsCWJYiKd1jo9RXzkao2U1fAAOCtIdtJ7++23F+OyFoulq6srLS0tNjZ22bTnn39+7969er1+MWoEAADP8eX9+qGO/UcKciWJzLgisaQg90iHesjcJkcnMsACBUPbYV1d3enTp4no2rVrjsfNZrMv3coqlerll182mUxOxwcHBwcHB9944w2JRPLb3/5WJBItuAoAAPCVQJYvl9EcS2EDwAJwu+2wq6srMTGxsrKSx+OtWbPm9OnTKpV16XuLxbJv3z6DwZCUlBQREeHtlevq6nbu3Dk7NXSk1Wqfe+65CxcuLDB6AAAAgMDDyexQr9fv3r172bJl27Zt02q1PB7v6NGjKpWKx+Pt3Lnzqaeeev7550NDQ5kGxRdeeMHb61+4cKGystLp4A+mOR40mUz5+fk6nc6XlwMAAAAQODiWHU5OTkql0jVr1jQ3NzNHioqKrly5UlhYKBaLX331VSIymUyDg4PM2fLy8vT0dG9rcRzFWFRUdPPmzYcPH3447eHDhzdv3iwqKmIKmEymEydO+PrCAAAAAAID98YdMkMJeTze/v37i4qKHJe5rqio+OlPf3rmzJkbN25897vfzc3NXcCgwMnJycuXLzOP33jjDcclcmxEItGvfvWr2NhYponx8uXLk5OTC+i/BgAAAAg0HMsOQ0ND8/Pz09PTnVa9tgkPDy8rK/OliqmpqXv37hGRUCh88cUX3ZTcs2dPd3d3f3//vXv3pqamkB0CAABAEOBYz3JISMiBAwfmSg39YmJigpmMMu90lpCQkMjISCIymUwTExOLFxIAAADAkuFY26GNxWI5e/bs7373u/v37xPRk08++cMf/nDnzp3h4eE+XjkyMpLH47mfrQwAAAAQrDiZHbpcibCnp6e8vLy8vPzQoUOOgxEXbGJiwmKxeHIpHo/HNCICAAAAcB33ssMLFy7s3LmTiHg8nlQq/f73vx8ZGanVat95552bN28eP3789u3bSqVywdcXiUTPPPNMf3//xx9/rNfr3fRi63S6d999l4jCwsJ8b7MEAAAACAQcG3dosViY5WPKy8vHxsZUKlVZWVl2dnZtbe3IyMh//Md/8Hi806dP+7JCdUhISFpaGs23VI3FYtm7dy/TfllcXIwpKQAAABAcONZ2qNfrP/7445SUFJfdx2KxuLW1NSMj4+23317AMoc2FRUV3/jGN27cuLF69Wo3ncvbtm2Ljo5eu3atbe1DgKD34MF/G2+OsB0FAECAspjvsx2CH3AsO2RERkbOlbElJCQIhULPhwzOZd5lcUJCQnxcOgeAc5YvX265f1/xZh3bgQAABLTHHuNkfmXD7egBYCn94z/+4wcffMB2FF4YGxuzjUJ+5ZVXVq5cyW484Hfvv//+wMAAEYWFhZWWlrIdDiy6Q4cOMQ9+9KMfLerydr547LHHkpOT2Y7CJ5zMDt00DTJrWbtpXPScTqerrq7u6emxHVmzZs2hQ4fS09P9MicagHO+/e1vZ2VlsR2FF95//33bnukpKSlRUVGshgP+98knn3zyySdEFBUVxa0PJyzMjh07mAfl5eV4xxcPx2al2CYUnzp1avZZ20yR9evX+1hRRUXF9773PcfUkIhu3ry5c+fOzZs36/V6H68PAAAAEJg4lh2GhIQwfQeVlZWJiYltbW23bt26devWpUuXampqoqKi+vv7590Bb151dXXHjx+f66xWq/35z39usVh8qQIAAAAgMHGvZzk9Pf3MmTMvv/yyVqvNyclxOsvj8X73u9/5sr6MxWLp7u62Xa2goGDz5s1EZDabFQoF05rINF5WVFQsuBYAAACAwMSxtkNGbm7uf/7nf5aXl/N4PNvBNWvWHD9+fGxszMdhqsyiOUSUkpIyNjZWW1ublpaWlpaWnZ3d3d3d2dnJFOvu7kbzIQAAAAQfTmaHRBQeHl5XV3f79u2H00ZGRsrKynyfLzIxMcGscV1aWjr7aunp6bt27fKxCgAAAICAxdXskHVGo9FsNrMdBQAAAICfITt0FhkZyXRYv/3227PPWiyWiYkJIhIIBKGhoUsdHAAAAMAi42R22NXVlZaWtmxueXl5C754eHh4WFgYEZ0+ffrQoUOOgwv1ev1PfvKT/v5+crtfCwAAAAB3cS87vHDhwrZt25xWIvSjiIiI4uJi5vHBgwdDQ0Ofeuqp559/ftmyZWvWrGFSQyJ64YUXFikAAAAAABZxbEWbycnJV155hYgkEsmpU6fm6tuNiYnxpZY9e/Z0d3fbEkGTyTQ4OOhYICUlZePGjb5UAQAAABCYOJYdMhvlpaSknD9/fvE6dkNCQs6fP//aa6+5XBO7vLz80KFD6FYGAACAoMSx7JCxBGP+QkJC6urqDh06pNPpPvrooxs3bqxdu/bZZ58Vi8XICwEAACCIcSw7ZKaMTExMWCyWJcjSQkJCNmzYsGHDhsWuCAAAACBAcCw7ZKaMVFZWvv/+++np6YtUy6VLl+bdByUmJkYkEi1SAAAAAABs4Vh2SNNTRvLz8//1X/81NzfX79efnJzMz883GAzui+3atUupVPq9dgAAAAB2cWxFm8nJyRdeeOGzzz4zmUw7d+6ca73Duro6tiMFAAAA4CTutR3evHlz3oa9a9euLWoMOTk5paWli1oFAAAAACs4lh1GRER8+OGHngwK9KWK0dFRl6d0Op1MJjOZTLdv38agQwAAAAhKHMsOiSg8PJytqsVicWtra0ZGRn9//6lTpyoqKtiKBAAAAGCRcGzcIesSEhKEQiERdXd3z9uECQAAAMA5wZYdTk5O7t27V6fTLdL1mc1aiMhoNJrN5kWqBQAAAIAt3OtZdm9oaOiNN94IDw8Xi8ULvshc6x1+9NFHb775pslkIiKBQDDXLs8AAAAA3MXJ7NBiseh0OpcJ3NDQEBGNjIx0d3cT0QLSRA/XO1yC3fwAAAAAlh73ssO6urrKykr3ZZqbm5ubm4koJSXl/Pnzfk/jJBLJ0aNH/XtNAAAAgEDAsexwcnKysbGRefyDH/xgdoGRkRGTycTj8WJjY4koLS1tAanhs88+62Zm9I4dO4qKitBwCAAAAEGJY9khMynETYvghQsXMjIyXn311QUvNxMREXH27FnfwgQAAADgKk7OWcaYPwAAAIBFwrG2w/Dw8LCwsImJCYvFwkqCaLFY6urqPv/8802bNuXm5i59AHMZHh5mOwTwj7i4OLZDmBPnPmYTExPf+c53mMcGg+Grr75iNx4ny5cvD+Rdlzjxdv/Xf/0X8xaHhoYGeMAB+3Y/ePBAr9ezHYWnbD/RJpMpYN/xFStWREVFsR2FT5Y9fPiQ7Ri8Y7FYLBaLm3GBU1NTi7efyuTkZFJSksFg2LVrl1KpXPB1DvYYD/X+cWN02MWXn/E9qr6+PoVC4ft1IBDk5OT8+Mc/ZjsKF/AxWwwFBQUymYztKFxQqVTvvPMO21EEm1/84hfPPfcc21E4w3u9GA4dOuSXPwb8my14jmNth0QUEhLivtXQL6lhV1fX6dOnP/vsM6fjt2/fZha7OX369K1bt4johz/84WuvveZ7jb64f/8+ET23WfqtJ55gN5JA8MXVj78g+k78M99hOxJv/eXPf77ynvrrr79mOxDXmI+Z+LkfrFzFYzuWYHD3jkl3ZZC5qwGIWfYf3yr+MvWnzz69+vF///d/sx2IC8x7vWlbBtuBBAnmvX7w4AHbgfiEe9mhV+ZtaHTJk0VziGhwcJCInnjiCba6uZ08tzFlJW8pfm0PlIUWzmo2FUsKtu4tzZcKlyAAd4yN2f/P/6sjEh+52iZnOxgv3TWZrrynZjuKeTyT+JxgTSzbUQQD480R3ZVBtqOYx5J9qwQ93ZXBT69+zHYU7mzaiuzQPwL/vfYEx2alTE5ORkdHL5tPXV0dUzg+Pj4iIoL5p+dV2BbNAbcSxRLmPyIinVZxODs+u2meVcT9Ylxdkp2a4r6u2BiOpYYAAAABIjjbDq9du0YOeyJ7xfFZOTk5YWFhjmfv3bunVqtNJtOaNWs2btxIRJs2bQqEhsOlJz7S7NA4Zxgoiy9Ukq66qDW1P1+wyHXfuq7TaihulGhWCigobrtTvMjVAwAABDOOZYcREREffvihyz30HDFdyWKx+Ny5cxaLZcOGDZ5XMTExweyk/MYbb8xeNJGZlWIymf7u7/7u1KlTXoYfxITJ9R25ykwVabp6Dflc69IFAAAAG45lh+TlpBOv8kJGZGQkj8czmUxMAyR4LDpaQqQl3YirJj1jX2tDZ9fwdSIiWrd1e8YmuYxvP20YKDuhprXS+uLkGU+bdVzdeODdGzSsISIaPnqgrJOIaMYTnZ7C/DOjsF7GJ8NA04mT564TUez2fYWpMr7LNk5jX2tvZxdTLG6d/XhsRo08EOeWAgAA+Bf3ssPFJhaLjx49qtVq165dO/tsaGjoyy+/fOPGjcBccyQQiGOjZx4wDJQVFSo1Dkc0Oq3icHXi/iFbH/SoWqlQUWJ0SXHyjIzN+fj4rXaV7VJajUrLPHZ8otNTmH+StES/N6FKN31dnTZTNSMAq/GmFGm1PVSd1jFsksplM5NXAACAIMSxWSlLo7Cw8NSpU2VlZbNPhYSElJWVnTp1auvWrUsfWCAbV584rCWixK2pMxoOB8riC5UaosTctqv6O2b9HbN+qCNXQkSawwklA17Wwpc3q4euthxJJCLK61APXVUPXVXPSvJmURQmVOkocX/bVf0ds3qoI5eISHNY3jjuWMrYuLdaQ0S2UNVtx8RERAX7h66q7zQgNQQAgEcBx9oObYtRuy/m41LVly5dmndoY0xMTGCuer90RnoG1CIiolt69bl2phlPfKR5RqJmbDypJKKZrXQCWU1vB63KVJHiZFNpsneDFIWO3cF8gefPLWiZTu/4AllNW4EqW0HaG2NEtg7u8d52HRHlddRMr8vDlxa/lFdVqFR09Zbmy70JEwAAgLM4lh0ugcnJyfz8/MVOQIOATlk1Y9VDybGWJqd+4el8S5K1ybltT1Z4JFFVrdGd6xmXF/NpsSXuH5rZ8ifNyCWFiq4bjWSLeWxEQ7N6xqNiE4k0rgdTAgAABCOOZYdu5iybzeY9e/YYDIa+vj6xWLz0sT1qxHnHXtomItKra9tVWg1pq072bnFqCLTmW9u3zM7/+DHriDROrXfscpkIukwZAQAAghj3xh2Gh4fHuCIWi3//+9+HhYXt2LFjcnJyUWPIyckpLS1d1Co4IHZLslSWLC2u6e1XH0kkIl11UavRsYTB6GaH9Oi1gZbC81OzxESkPHpAbW05HleXMD3jToMpAQAAghj3skM3IiIi3nzzTYPB8NZbb/lykdHR0YeuvPHGG0wZg8Hgl92cgwZf3ryfmWjS0Ofpc0Zv6OYvtLQEolgiIo0qO160KlS0KlSardDNHkwJAAAQ1IIqO6Tp1Qq7u7vnnVayABUVFUyCqNVq9+3b5/frc5kwf28BEZGy02EaslAQR0TMCohzkKyNWtzAvDBQlqkiym272nKkIFeSKJYU5B451jJk5tx+zQAAAL4ItuzQttPJItm8eTOPxyOiy5cvL3b/NcdIM3KJiBQnHbY/jopNJHJKGa0G3lUQEcWJHAYdakad0kh1p8r/gc6F6QdPjI4WJssbanr723obauTO82wgCBn7BoxLsT84+MSPbxPe8UUzru4bUBvG5y/ITY/SJyeossOurq78/HwiSktLW6S9j23Zp0AgCA0NXYwqOEsmzSMi0p3rsX018OX7mJSxsKzP8ftivCmlkFnppkTm+FxVrX0BwnF1SXa2wmVN/Jh1RK6TTh8wLZ2awwkpB8pKDpSVHChrbFX3Daj7gvabDoiI+g4kZBYmOA2ZhUDjx7cJ7/ji6WvJzizMLroYSPd23G9f44/WJ4djc5Y9We9QKBS++OKLixRAenq6Xq8novDw8EVKQLkrueSYWFml01a1qItrpMyx6ZUFlZlSZWJu3joiGhlW6LREM8fzJW8rIKWCtFXSVe25eeusZSQFuaRQaWfVFL1WTKQjRWHq9dy4dSPK61vnXxDbg/jrO3KHM1VajX07lukle8R5x2rrl2DlHQAA8B9j497sKh2R+MhVjBHySlC1HRKRRCLp6emJiIhYvCqYKdJIDV0QbNkqISJSveswN0XaoG47xmyOolIqVEpr2re/bebPqrRB3VYgJmsxnZbEeR3q3lLXC8kIimuZwlqNSqnQ0Tq/dP+ONx1VaYkkx6a3YLmqHrracqRATKRTVu1telQ6FAAAgkxsDFJD73Cs7dDNeodEFBMT48e6dDpddXV1T0+P7ciaNWsOHTqUnp7+iKeGyfVmfb3LM8L8XnP+rKN8aXGNtLiGDONMg7xA6LIRji9taLvTMG40kMMmKC4vOFdhIiKS1dwx18z5z7mPW7fRK2jpndFGyJc3RNF16dIt3A0AAH4iKG67U8x2EJzEseyQiJZmKZmKiorjx487Hbx58+bOnTslEslvf/vbR30bvYWYsQneXLzZHM+7wvNgVthxM4d6xgQaAACAoMW97HAJ1NXVzU4NbbRa7c9//vPz588/4i2IwYYZy6italFvse2zTETjaqZNkXK3ydgL7hFnGCg7oaaMwnoZ39h3QH50hCh2+74aucx6KjbD+rjpxMlz14mI4rJeKnE539wwru5pqW0fcVcGWOfF2zSubmx5t31kmIjWxW7PKJTLZv4Vh3fc/+a75wz7z2Ps9n2FqTKXrQPjxr6LDZ1dw9eJ3F3NfY1uzzLfHmul9cXJHl+QeeIj/snhTHZosVimpqaWYC6IxWLp7u5mHvN4vIKCgs2bNxOR2WxWKBRMR3N/f/+pU6cqKioWNRJYUoLi2iPt0mqNKjteRUSSRDGRTmudniI+cnV6ng0svVG1UqEikpbo9yZUMYuo67SdUrks2XYqVa+WV9knMGk1hcqq3DbzzHet70BqplMZ8ZFjsUv2OsAjnr9NhtbU+MP2WWsanVahqk7cb5+jhnfc7+a950RENNqYPf2jSkQ6baaLMtTXmpp5eMakQ+ZqBS13GhwyOVc1njumtg4Bcn+Wpr89EqPt6d28TyF8cogrs1Lq6upCQ0NFIlFoaGhdXZ3FYtm9e/fzzz+/e/duJmusr6/fs2dPfX391NSUj3Xp9fqPP/6YiFJSUsbGxmpra9PS0tLS0rKzs7u7uzs7O5lii7TgNrCIL+/XD3XsZ5bCJiIisaQg90iHGgtiBwRFYUKVjhJz266qhzr2H8mImnlKpU3c33ZVf8esH+rYz8yOyi5xXPNooIz5urcWUw915EpIV121hGtqwvw8f5sGypjf8QX7h67q75j1d5g5ZJquXoO3lwIPzXvPiYhIczi7Sud425mD8sYZy8oY9V3M7MMhs/6OmfnJta2AZi+mPnFYSyQ51jJdTN12LDdO5NFZlzx4Cj45xIm2Q51O9/rrrxPRmjVrbt68WVlZWVlZyZwaHBxsbm52LHz48OGjR48WFhYuuDrbioalpaWz2ynT09N37dp1+vTpBV8fAppAli+XkZzNEL744ovhYTcbVLPmiy++YDsEW/ODMN/5PXJobxDI8ns7Rldlqkhxsqk0mcnsjY3Mltm2Bgy+QFbTe1VaFl+oJAgUnr9N9pIN0y1SwmR5Q3JqxgDhHV8c895zO/vPI18wva6Z9sYYkb19bvZ8EVvJYf04Wbt6mX0TxNu32Dp2+VLbimnznHVp/qfgk0NEnMgO33vvPZPJdObMmdzcXIvF8pOf/KS/v18oFPb09AwNDb388ssmkyknJ+e55567cuXK2bNn9+3bl5CQIBaLFzUqo9FoNpsx9BD87tKlS5cuXWI7ikA094bXifuHHLuiiFlfXaUk20zz8d52HRFJsjbNuIIwub4jV5n5SDUJBDLP3yZrybx9zh8JgSzZy0uBh+a959Nm/TxKM3JJoaLrRiPNM3rPOv7bnkdGxSYSaXQjo+PkYrEL92ddmvcp+OQwONCzfO3aNaFQmJycTEQhISG1tbU8Hi8pKUkkEjHtfJ2dnSqV6pVXXlGpVJ2dnSaT6b333ltwdcxOzUT09ttvzz5rsVgmJiYIe6UALLXErale9O9bd3GcNjaiIcLE80Dn+dvElBTHul4R1atLgYfmvecLNm40WP8bdT7FT80SE5EyU5pa0qp2XnTW/VmX5n0KPjmMQM8OmWxsdiq2fv16mk4cExISbMcTEhKEQuG1a9cWXGN4eHhYWBgRnT59+tChQ46DC/V6PdNySUSRkZFoOAQIWNbtFrU3xhwOLsYvNvA7D94mZld0v1wKPOTpPfeCsa+1LEW0KlSaEG/9L9s+l8VKUNw2dCxXQqRVHM6OF61KOdDksC2e+7MuefYUfHI40LO8ABMTExaLZWHZW0RERHFxMTO08eDBgwcPHuTxeLGxsYODg47FXnjhBf/ECh4YV/eNUXSU1KO+A68KB6ANGzYwLeWBZmBggHtd3m4WsAQAFhmt85rFkoKtezM2RUcTEY327HWVINb0Fhca+1rkR1Vajao6c8YUY/dnXVrAUx49gZ4dhoSEREZGXr582TbIzzZrhIjWr19/+vTpoaGh9PR05sjQ0JDBYEhKSvKlYW/Pnj3d3d1MGyERmUwmp9QwJSVl48aNC74+eKmvJTtTRbMXRPC9cCD6zne+ExcXx2h45akAACAASURBVHYULnz66adsh+CF8VvXZx/UjYyS8/B5CDgevE1CQRyRdv6SeMf9x9N77qGBhiodEeV1tNV7tJQsXyCr6ZXVMDmltqpFPWMqifuzC7ggPjmB3rNMROvXrzcYDENDQ8w/R0ZGiCg2NpaINm/ezOPxMjIydu/e/etf/3r37t35+fk03e+8YCEhIefPny8vL3d5try8HEthu2VoTQ0VrZr3vxmrjQD4wGlBDSIyXDynISLx9i0OY9uJlJ3Onzp156MzzDzwef42WUsO6+fqRsQ77nfz3nNvWPupve7AFRS/lEdENHLL1ShD92c9uyA+OQwOZIdMCpifn19fX19fX//666/zeLzIyEgiEovFr776KhE1NzcXFhY2NzfbmhV9FBISUldXZzabP/jgg+PHj+/evfv48eMffPCB2Wyuq6tDauiWUBCXKJY4/Dd9YsZBdPmB/+iq47Ob7L8PxpuKDmvJcSKLdSg6KU46FlOXiLIVSxoouOX522Qtqa3a61CSjH2tqaHMJwHvuN/Ne8+9IRTEEVmb6OyXOiB36lY2DDQ1DhhnHGHSytgY4XxnXZr/KfjkMAK9Z5mmU8DKykpbY96uXbtsC9ZUVFT89Kc/PXPmzI0bN9auXfvss89u377dX1WHhIRs2LBhw4YN/rrgIyK5vn/GnkVNKdJqjec9CABeShRLNLrqeFF1Ym7eupFhhU5L5LQCzvReOLrqeNG5gtw4shaTFOSSQqWd+9qwlDx/mxxLVifm5q2j4esqLdNg7OWlwEPz3nNvJG8rIKWClJnZwwVb92bQu0e7lBrnEYc0qq6uUlVXiSUFsdvXRo/c6LK+iccKpfOedcmDp+CTQ0ScyA6JqKKi4umnn/7lL395//79HTt2FBUVOZ4NDw8vKytjHut0sz5dABDstjZdfam3qLBao1Iymx8m5h5prpm5ww1f3q+mkr3VCp3W+hUvzuuorY++mPpoNQkEOM/fJntJcv2+4x33u3nvuRekDeo22put0GkVumwFEYnzjrWUiNQJjmsKygrbCkaYMtNpmTjvWG09M4PE/VmXPHoKPjnEleyQiLZu3bp169Z5i4nF4tu3b/tY16VLlxawS96GDRvQ47wwHm7ETkSOO7t7uzP6uLHvYsPRLqYTIS5L+ujtqs5Zspo75pp5ygiT5f16OY0bDUTEF7j+XcWXN7TJG5zK5Pea8/0YLPjM87eJKUlGwzgRkZA/6yca77jfub3nc/2ouj7Olza03Zm+lMC6ykTyzJLWMmQYNxLN+tF2f9Zl1R48xf4yH+VPDmeywyUzOTmZn59vMHg7ioI6OzttU6fBYx5uxE5ERKONB+RVM3dGb89t6593bhqRobWs6LD1L10iIp1Wo1JWiY9cxQbKQWau73pvywDrvHibBPMsX4V33P/mu+f+vpSL1N/jswt/yqP8yeHArBQIZh5uxE7E7Oyu0lq3RdcPdeyXEJFGlT3/3OeBsvjDSg1JChy3XRcT6arjD6gX5WUBAABwF7JD/7BNowbvCIrb7pjb6mX2P+MEspq2AiKX6yYUtNzpz5cKmWL5vdY88qT76XLWLdULWnobHLddb2srICJVbaM/VmcAAAAIHsgOnUVERIyOjj700u3bt23TqMFX0WvF5LwHmoud3UkmzSMi0p3rcZPhTe8cn+HcT+26FuCYaEmiWLIOI0gBAPwI4w4hUDDjf4mIZm3EPpeo2EQijfsy1p3jST/guhP5utFImJ7CWbL8Xlk+20EAAAQZZIfANmNfa8NRxykjnuPHrCPSMO1/c81xZlY61SmrCpULjxEAAODRgewQWOX5RuxueLDtivhIR22qqy2b/DjzDgAAICggOwQ2ebsRu5PxW9fnK2LbOZ74WLwGAADAAxzLDi0Wy2uvvfaHP/zB86esW7fu+PHjWKc6IHm1Ebumq9eQPyPDM1w8x2zitMVN+591bOKwfpzmWmEbAAAA7DiWHZrN5vPnz3u1VPXU1JTZbEZ2GJBsDXujRNNpn4uN2K101fHZZF+/eryp6LCWiBK3prprFOTL9+VWZ6q0VXubtjivfW00DJAQU1IAAAAccSw7ZPB4vKysLMcj9+7dU6vVROR0vL29fUkjAy95thE7I1Escdz9fXr7yyPN+fOkd7KatgJVtsL+XCKi6Y3V8zr0C+rUBgAACFaczA6feeaZuro6x+bAycnJpKQkgUDgeNxisYyOjhqNRm+vb7FYpqamPC8fExPjbRVg5dFG7Ix1L/U2U1lRodL73d+lDfqhtQfkVSqt7blERGJJwUslSA0BAABm4GR2uKiYRNOrzmuhUHj58uWIiIjFi4rT+PJ+vXzus/NvxO6wjXp9v76enHZGn2mObeAFxTW9xTXTO68vaF9OAACARwKyQwgM3qws48PO6EgKAQAA5oGd9AAAAADADm2HziIiIlpbWy0Wi+2I2WwuLi42mUwpKSkVFRWOhevq6vr7+5c8Rtc+GzP8T9NttqOAhbOY77Mdwvym/vQZ2yEECU7cSXyr+MvtL7wYy84K480RtkMIEoH/XnsiSLLD0NDQzMzM1atX+2Xlmg0bNjj+c3JyMiwszGQyRUZGpqWlOZ5SqWbNnWDDY489RkRv/1sz24GAHzDvZgBiAutub2M7kKASsG/3E088QfhW8bdvfvObbIfgwvLly4lI8WYd24EEFeaucleAfjHNJTQ09Nlnn/3ud7/rdDwkJKS2tnb2wW3btt2/fz80NHSpAmSHTCYjoq+//prtQMBXjz32WHJyMttRuCaTyb75zW9+9dVXbAfihbGxMaXSusH2K6+8snLlSnbjcbJixYqAfbt/9KMfhYWFBf63yvvvvz8wMEBEYWFhpaWlbIfjzooVK+Lj49mOwoXMzMywsDC2o/DUoUOHmAc/+tGPxGIxu8HM5cknn4yKimI7Cp9wLDsMCQk5e/as5+XLysr8WPvly5cnJydtc5MtFsvExIQfr79gK1as+PGPf8x2FBDkVqxY4dR2Hvjef//9yspK5nFKSgrXv6+X0sqVKznxrfLJJ5988sknRBQVFeW03i14aOXKlRy6dTt27GAelJeXcyhszsGslPlFREQkJSURkcFg+NnPfqbT6YhoamqqvLycGXQoEAiCvnkSAAAAHhEcyw4nJyejo6OXzScvL8+/9b7wwgvMg/7+/u9973vLli2LiIhobraOyElLS8NOfQAAABAcOJYdsmXjxo0pKSkuTwmFwhdffHGJ4wEAAABYJBwbdxgREfHhhx86LjdjYzab9+zZYzAY+vr6/D5SNSQk5Pz586+99trx48cdj0skklOnTmGXFAAAAAgaHMsOiSg8PHyuU7///e+TkpJ27NixGPvahYSE1NXVHTp0qKurS6vVPvnkkxs3bnRa+wYAAACA67iXHboRERHx5ptvZmRkvPXWW07LVvtLSEhIdnZ2dnb2YlwcAAAAgHXBNu4wMjKSx+N1d3e77H0GAAAAAPeCqu2QiCYmJkwmk48XuXTp0gKSyw0bNmDmMgAAAHBdUGWHXV1d+fn55NsSM5OTk/n5+QaDwdsndnZ2pqenL6xSAAAAgADBsexwcnIyKSnJfeqGJWYAAAAAFizYxh1KJJKenp6lX2KGx+NFRkYucaUAAAAAfsextkM36x0SUUxMjF+qGB0d9f06AAAAAFzEseyQ3K53CAAAAAA+CraeZQAAAADwBWeyQ4vFcuvWraVZxdBisVRUVCxbtmzZsmVPPfVUS0uL7ZRer+/u7tbr9UsQBgAAAMDS40Z2WFdXFxoaKhKJQkND6+rqLBbL7t27n3/++d27d1sslqmpqfr6+j179tTX109NTfle3UsvvWTbT9lkMhUVFdXV1TH//Jd/+ZetW7du2bJlcnLS94oAAAAAAg0HskOdTvf6668T0Zo1a4iosrIyNDS0ubl5cHCwubk5NDQ0IiKivLz8V7/6VXl5+d/+7d86NvUtwOTk5OXLl50ONjY2MulgaWkpj8czGAxvvfWWL7UAAAAABCYOZIfvvfeeyWQ6c+bMyMiI2WxOSUkhIqFQePPmzTNnzvB4PCLKyck5ceJETk6OyWTat2+fTqdbcHVDQ0PMeoq7du3S6/VnzpwhIoPBMDQ0REQikeiZZ54homvXrvnl1QEAAAAEFA5kh9euXRMKhcnJyUQUEhJSW1vL4/GSkpJEIhGzb15nZ6dKpXrllVdUKlVnZ6fJZHrvvfd8rFQoFB49ejQmJiY9PZ3JR0dGRpgAmHUNJyYmsJUzAAAABJ9Azw4tFsvExIRAIAgNDXU8vn79eppOHBMSEmzHExIShEKhLw17kZGRPB7v3r17zBBGWzroVLXRaDSbzQuuBQAAACAwBXp2uDC+NOwxfceODZBMOsiwWCzd3d1ENDthBQAAAAgCgb4aNtN0d/nyZbPZHBISQkRMbzJzdv369adPnx4aGkpPT2eOMKMGk5KSmMILq/E3v/lNUlJSZWWlVqsNCwtjRjGePXv25s2bOp1Oq9X645UBAAAABKJAzw5pVgrIjP+LjY0los2bN/N4vIyMjKKiou9///v//u//3tHRQTNb+7w1OTmZlJTETEw5e/as7bhWq3XMC9PS0hacgAIAAAAELA5kh0wKmJ+fv3//fiJ6/fXXeTweMxZQLBa/+uqrlZWVzc3Nzc3NSxZSSkrKnj17lqw6AAAAgCXDgezQlgKWl5czR3bt2iUWi5nHFRUVP/3pT8+cOXPjxo21a9c+++yz27dv96W60NDQzMzM+/fvuzz75JNPbtq0aevWrb5UAQAAABCwOJAdElFFRcXTTz/9y1/+8v79+zt27CgqKnI8Gx4eXlZWxjz2ZaVDBrNojo8XAQAAAOAobmSHRLR161ZPWuzEYvHt27eXIB4AAACAoMSZ7HBhLBaLxWIJDw/36lmXLl2ad0GcmJgYkUjkQ2gAAAAAgYhj2aHjhGI33njjjYqKClth5p+eV5Gfnz9vFbt27VIqlR5eEwAAAIArgnM1bGavlKmpqXv37rEdCwAAAACXcKztMCIi4sMPP5y325fpShaLxefOnbNYLBs2bPBvGDk5OaWlpf69JgAAAEAg4Fh2SNOZn4cWkBdGRESMjo66PKXT6WQymclkun37NgYdAgAAQFAKzp7lRSIWi1tbW4mov7//1KlTbIcDAAAA4H/caztkV0JCglAoNBgM3d3de/bsCZDN9PR6vUqlYjsK8I+srKy4uDi2o3CBix+ze/fupaSkMI9bWloef/xxduMBv/vTn/7EvMWPP/54TU0N2+HAorP9RGu12s8++4zdYOYSFxeXlZXFdhQ+QXboHdtMF6PRaDabAyQ7vHbt2qeffvrXAuFjy5ezHQun3Lk1SquiV61iOw6rrx88+Mxo+PTTTwMzO2Q+ZuHf/esnVqxgOxZPPR4S+v0k6/CSh0R/+f/+N7vxgN/91Xf/+q+++9fMY7y/jwLbTzQF6jv+mcHw5ZdfIjtcUh6uaOPjcjNzrXf40UcfvfnmmyaTiYgEAkFoaOiCq1gMLxQUreTx2I6CQ/oOrDp4lhL3D/XnC4iIxtV9Y0RRUhmfpYDumkzH//lVlir3VFpWtmBNLNtRAAAEqMD/GvcEx7LDJeDheoeRkZEB0nC4MANloYWu82d7tvRoMTbuza7SEYmPXG2TC9mOBgAAgDUcyw7drGhjNpv37NljMBj6+vrEYvGihiGRSI4ePbqoVSyVRLHE6ci6RzAzdBQbg9QQAAAeaRzLDsntija///3vk5KSduzYcfny5YiIiAVX8eyzz7qpZceOHUVFRZxuOLQRH2lGO5mVoLjtTjHbQQAAALCPe9mhGxEREW+++WZGRsZbb73l+dZ5sy9y9uxZ/wYGAAAAwBVBlR0SUWRkJI/HC6jlZjjP2Nfa0Nk1fJ2IiNZt3Z6xST573oZhoOyEmjIK62V8Y98B+dERotjt+2rkMjL2HWjopNiMQqdnqRsPvHuDtpXWSGc2Xs46Pm7su+gQQOz2WZdyU7tDmXF1T0tt+wgRxWW9VFKc7NyDzlxkrbS+ONnllckw0HTi5LnrRBS7fV9hqozvdAVjX2tvZxdTIG6d/XhsxsxIAAAAAlqwZYcTExPMnGLf6XS66upqrVZru+APfvCDX/ziF+np6Y9M3mkYKCsqVGocjmh0WsXh6tkzV0bVSoWKSFqi35tQpSMiIp22UyqXJZN+RKnQ0fXoVJnjUwberVIpiZQkvdPgmI211laptCSOLSUpEfW1pmYe1jpWpNFpFarqgpYZz3JTO6PvQGqmynYdraZQWSU+cmzmzFvmIonRMxJHF1cmIp02UzXzJow3pUir7TdKp3W8aeQQCQAAQKALqr1Surq68vPziSgtLc3HBK6iouJ73/teT0+PY645ODi4c+fOzZs36/V6H0PlhIGy+EKlhigxt+2q/o5Zf8esH+rIlRCR5nBCyYCLZygKE6p0lJjbdlU91LH/SEYUEQm2bJUQkaar13EaeJ/aOmP6utHoeIXRUS0RJW5NFRIRGfVdWhLndaiHzPYAmIrK+jyq3fpCmNQwcX/bVf0ds3qoI1dCuuoqj1d2tl7Z/nQiIs1heeM4c97YuLdaQ0S2G6VuOyYmIirYP3RVPSORBQAACHQcyw4nJyejo6OXzWHbtm0mk0koFL744ou+1FJXV3f8+PG5zmq12i1btkxOTvpSRaAY6RlQ9834zzidwxkbTyqJWeDG3vkrkNX0WvOzk00uF/2xlucLZPnW/l/hpu2JRKQ71zNuK2XUj1gfzcwa1Z0qIpJkbWLa5ATFbXfMbfUOfbgCWU1bARHRsN5+NXe1z3gh+VIhEfEFspreqy15Ht8lIqKCljsOT2di0N4YIyKi8d52HRHlddhuFF9a/FIeESm6eomt1RMBAAAWhmPZ4bwkEklPT48vE5YtFkt3d7ftamfPni0qKiKilJSU48ePr1mzhogMBsNbb73ll4DZpVNWFWZnzvhPbs3hrBmPLVGzkxUemZXtTRMfaZ69ViI/NUtM9lzKdvHcvAKn6wy8qyAi8fYt7jKq6LVOV3Nf+xwvRJhcz6S5nkjcPzSz/U+akUtka/gcG9EQkTg22rFIVGwiEelGRj2tBAAAIDBwbNyhm/UOiSgmJsb3KvR6/ccff0wOG64wOzlGRkaWlZUVFRX95Cc/6e/vD5KJL5KCXKc922JFTGZmzXhcJWr8mHVEGiY/m3l2ukfYiWDLVkmVTqtQqxuSpbaLJ0aXZOQqFSpt+0Vjcb6AprubXV9k3NaoOWe65fqJzAuhONHiteFFxSYSaXQjo0T2AFymjAAAAIGPY9khuV3v0C9s81peeOGF2WdDQkJKS0v7+/sDap/lBRNvL61xvd6hwTg899Oi14qJdHOfn0UoiCPSkurdvhqpzJoFSrI2CWSCPFIpNaOjRILp7manRj5jX2vD0cMzZsYsxKJmafzULHG1Rqc8emBbNNO5PK4uOTl3pgsAABDIgq1n2V94PF5kZKTLUyMjIy6PP0JGb3iTGhIRJW8rICJSdg7Q9ODCOBF/+rjq3T6ydQE7NvIZG7MTMg8rNWJJwf62DvXQVfXQ1ekJH4FEIIolItKosuNFq0JFq0Kl2QrdHD3dAAAAAY57bYcMi8XywQcfnD59mun2ffLJJ3/4wx/u3LnT95ZFZsXEuc7q9frGxkYiEggEoaGhPtYVwKytfU69pTNI1kZ5fj1pRi4pVHTdaKSoW9eJKHebjGi6GVLZOVAfbTynsR8nIqKBhipmtkdbva/rBbp7IT4bKMtUEeW2XZXeOqE+d32E1sVuXytNnb2kIgAAAAdwsu1QpVJFRUVt27bt7Nmzg4ODg4ODPT095eXlERERFRUVc41K9IrJZJqYmHA88oc//OH5559fs2aNwWAgfyyaE+CYSRXW1r6ZmLkjXo7kk0nziEjT1dt38ZyGqEAqJSLbejfXjWpmLZvp40S23m0fO4XnfCFME6YfMHEmRkcLk+UNNb39bb0NNXKkhgDgqXF134Da4GodBgB2cC87vHDhws6dO00mE4/Hy8nJycnJISKJRLJlyxYiOn78+EsvveTL9UUi0TPPPENEb7/9tuPxmzdvDg4OMo99XzQn8PHl+2wrCzp+Z403pRQyC8SUeNeex3Qi66ozD2sd2x2Z9W40XbVHVUSUl+EwNVgoiCNymvZr7Dsgr/KqX9s6Y3rmEjzj6hJRtsKr+OfGxKk5nJByoKzkQFnJgbLGVnXfgLoP3/UQ8AzjxvkLBb65XwUnUq6+luzMwuyii0HxXkBw4Fh2aLFYTpw4QUQHDx4cGxtTqVRVVVVMmtjd3X3z5s2UlJTTp09fuHBhwVWEhISkpaUR0eXLl10uauj7ojkcMb2qnzJTusqa92SnhjI7gixkRJ11FRiimVOhmeyN2VzEsVuZ7KMVM7NTS1rVfa1lKdkJDlueeEhQXMsswVMdL0qdfhXZCpIU5Eq8vNQckuuti4SrlAqVUqFSVh3OzizMzpSuCs0ua+TCLyd4NBlaU+OlCaEH1GwH4puBslBpQmj2rBVYB8pCRavipatcLt0PAO5wbNwhs9xMSkpKRUXF7I5dkUhUW1srk8nefvvt9PT0BddSUVFRUVFh++eePXu+8Y1vfP755xKJ5O///u8Xe9J0AJE2qNvWttRWqbQalW3WsKRg/97SfOkCxvBFR0uIHLdCYQhEsdYZ0I7dyrYAaG+2QqdV6LIVRCTOO9ZSIlInZHrVKcyX96upZG+1QqdVMMmlOK+jtj76Yqp/mg/Hm46qtESSY+qmLbaDY70nTlYrdMqqvbFb2lxPDAeARaMuKVQSEeW2YbMiAK9xLDtkuBnzFx4eHhYWNjExYbFY/DUuMCQkpKyszC+XChzJ9WZ9/fzF+NLiGmlxja37SSCcY6yhrOaOuWaeiwnze835Xj6XL21ou9NARsO4Q+3JzuXnr50vb2iTNzCLJvIF1lxtZjwuLzLXlR2OW7fRK2jpLXa8OXx5QxRdl1ZrdOd6xuXF2DEFYOkYG7OZvyePXK2RzlsaAJxxMjuEJSfkszvHYs6s1Du2vNCfmPV93MzgXsyFuAFglr4DCdPLHaDZHmBBOJkdXrt2ba5TQ0NDBoMhKSkpuCcUQwBhFuXRVrWot9Q4dLiPq5k2RefBlAABzDBQdkJNa6X1xcnzH2cOZhTWy/hkGGg6cfLcdSKK3b6vMFXm+u9JY19rQ2fX8HUiIlq3dXvGJtt+6DONqxtb3m0fGSaidbHbMwrnKObyJbSmZqqISHJMPfdKWOPGvosNR7uGiYhi47KkJbMXGXB4dca+A/KjI0Sx2/fVyGULeOEeVAcQWDiWHbrpOLZYLBcuXHj55Zd5PF5paSlbEcIjR1Bce6RdWq1RZceriEiSaJtkQwvq2Priiy+Gh93sVMOaL774gu0QYLGNqpUKFSVGO6cvLo8zB0laot+bYF9JQKfNVFUn7h/qnzlxzTBQVlQ4Y9MjjU6rOOyqZGtq/GHtjGKqc8fUvR4NzxgoY57rPNJjxvXLihy3X9JpNSpllfjI1ZkNjS5enU7bKZXLkr184Z5VBxBYOJYdRkREJCUlvfvuu3q9Xiy2b5lRWVlZWVnJPH7jjTccTwEsNr68X5/a19rbOXruOrORjlhSELs9Y84WFLcuXbp06dIlf8cIsEgUhQlElLi/rTlfKhw39rUkZKpIc1jeuMkhPxsoi2dWwspta7Y2sRv7DsgzVVrN4YQSwR2HiSPqE4e1RJJjLU3WTHRc3djyrsijWKwzURL3D805E2WgLP6wkkhS0NLUYLv+3uwqXXX8gRjzrL/lrK8ut625MHr0Yi9Fef/CvakOIFBwLDskon/6p3/61re+5fKURCI5ePDg1q1blzgkABLI8uUykrMdBgALClqm0zu+QFbTVqDKVpD2xhiRNUkyNp60Jm0O7WoCWU1vB63KVJHiZFNp8nRDGrPYvnj7FlsjJV9a7FEWNXIiu1pBRLlt/XOut2WNpKCl154+8qXFbW03RNkKVW1joXR2i6MtbGG+8w+4hy/cq+oAAgLH1jskIpFIdOrUKVvroFgsHhsbm5ycfPjwoUajQWoIALCEZjXUWVc2vW6cXtvZuoW6JGuTc9ImK2TWIj3XY1sWlNncSDcyuuCFQkduOS98aGONZMaq+0RkHT3MJHZO5l7b1eMX7k11AAGCe22Hs4WEhGAOCgSNrKysrKwstqNwob29vb29ne0ogHvGRjQ0cw18G37MOiKNY3sbPzVLXK3RKTOlw14urRpbWnvkurRao6suak113XxojYT0A64XAL9uNNLMAZczF2f1kvfVAQSKYMgOIeiNq/vGKDpK6tG6Nl4VBoBFZt0w3TVmyr/jEUFx2xAdkFeptIrD2YrDlJh7ZJ+Hc5b58v6WkdBC5ayxjDMj0SmrmIWyF9kSVwfgT8gOIfD1tWRnqmj2ZEDfCwMAq5jlQp0Iimt6iwuNfS3yoyqtRlWd6fmc5eT6jlxlpooUhWUZ+jlWtBEf6ahNjXZxwk/rqrJbHYBfIDsEv3NakGIu9gHdABC8hII4Ii3pRkaJ5uildbWYPF8gq+mV1RgbsxOqdNqqFrVnc1NIVjN0bCShSqfMzI51WjXGFgnxl2I1mSWuDsCfuDcrBQKeUBCXKJY4/Dd9YsZBN5uLAMBSGB11/VecZnR05gF1p1c7mzthJpqQsnNg1ilmhrK7/YQExS/lEbmdazL7KbXMZJfqolbjjDPWSIb1C57y4pUlrg7Aj5Adgv8l1/e39dr/Y76pKa/D8WCbZ/1EAOBf42qDNVkx6keIiBKj7d2eMmkeEZGqtnHcXr6E2bN4wfjyfblERIrCsj7HPGm8KcW6PGGJrQvYMNDUODAjpbOO3ouN8aL5jS9v3i8hIs3hhJKBGcf35RKRtmpv06xc02iYWa8fLHF1AH6EnmUAgEeH4WJt/OFsEksSrTv6zFxoJnlbASkVpK2SrmrPzVs3fpNi5QAAIABJREFUMqzQaYkkBbmkUM0/XGQu02sBKjOlysTcvHVEZL2y85Ixo+rqKlV1lVhSELt9bfTIjS5rAMcKvVs4Wpjf2zG6avYARGskuup4UbU1EnsweR1zDVVcqCWuDsBvkB0C+8aNfRcddl91u62qfVdTist6yZvtSrHVKQAz8IO0munUsKClaWYrvrRB3UZ7sxU60qiUGiIS53XU1kdfTPWp+ZCkDeq2tS21VSqt9bJM7bPWrJEVthWMZCt0WmvuSETivGO19QvoarCnpAe2OexKIm3QD609IJ8ZCZFYUvBSySLkaktcHYCfLHv48CHbMTyKDvYYD/X+cWN02MWXn/H9asxCdOX/4/WVPJ7vV/O78aYUabVmjj+U+1pTM11NYXGcs9J3YFWmihL3t2WN1lbNbMBIzG3rnzlWfbrwjDnLzludMgJtq9O7JtPxf341wNc7LHilQrAmlu1YwEeGcSMRCd3s9DhuNBARX+D3HxCm6nln7FqLLUIAsyJxex84Wx2w5vg/v/rYsmUNDQ1+uZp/swXPYdwhsMqo79KSOK9DPWTW3zHr75j1Qx22IUozi2oOZ1eptIn7264yxZhxRarsktlD3Z0MlMUfVmpIUtAyXYu67ZiYSFcdf8D1KrUAwU3IF8yTo/AFwsXJzJiq513MRbhoAcyKZIlytSWuDsAnyA6BVYLitjvmtnqZ/RtTIKtpKyByOdGvoOVOv7UfSiDL77XmkSdnj/h25LjVqcPOrW1tBTRz9D0AAAAQskMIRK43IZ21q+n0/ErHTVpnw1anAAAAXsGsFAgUzDgnIqJRt+UcRMUmEjmPJnSCrU4BAAC8guwQ2Gbsa204OnvKiCf4MeuINEz731xznLHVKQAAgFeQHQKrmG2yiMSSgq17MzYxy/KO9uzNrnKx++pcPNh2BVudAgAAeAjZIbBpoKFKR0R5HW0LWhV2/Nb1+Ypgq1MAAADvYFYKsMja7SuOddWq50zT1es0N9lw8ZyGiMTbt7hp/8NWpwAAAF5BdggsEgriiIh0Iw7zUIx9B+Suu5V11fHZDovXjDcVHdYSUeLWVHeNgtjqFAAAwCvoWQY2WTd1VWZmDxds3ZtB7x7tUmrmGHGYKJZo7NuVDlt3fZ25SatL2OoUAADAC8gOgVW2TV21Cl22gojEecdaSkTqhEyVc9F1L/U2U1lRodK2XWli7pHmGk9GE2KrUwAAAI8hO4RFx5f36+Vzn5U2tN1pIKNhnOwziJPvmGvsRWQ1tn/W9+vr3e8A61DYkaC4pre4BludAgAAzAfZIQQGb1aW8WH3VSSFAAAA88CsFAAAAACwQ3YIAAAAAHboWQ4ebyuaH1u+nO0oYOG+fvCA7RDm193e9sSKFWxHAQAQoCz37q9cGcZ2FL5CdhgMYmJinn76abajAJ/9H48//fTTMTExbMfhGj5mAADzEoli+HzOb9GK7DAYxMfHx8fHsx0FBDl8zCAwTU1NnT9/Xi6fe2UEAPASxh0CAACHHTt27NChQ3/5y1/YDgQgeCA7BAAArpqammpqamL+l+1YAIIHskMAAOCqY8eOMa2GtgcA4DtkhwAAwEmOTYZoPgTwI2SHAADASU7thWg+BPAXZIcAAMA9sxsL0XwI4C/IDgEAgHtcthSi+RDAL5AdAgAAx8zVTIjmQwC/QHYIAAAc46aNEM2HAL5DdggAAFzivoEQzYcAvkN2CAAAXDJv6yCaDwF8hOwQAAA4w5OmQTQfAvgI2SEAAHCGh+2CaD4E8AWyQwAA4AbPGwXRfAjgC2SHAADADV61CKL5EGDBkB0CAAAH2JoDw8PD5XL5a6+9dvHixby8PObs6tWrL168WF9f/9prrz3zzDOE5kMAHzzGdgAAAADza2pqys3NzcnJ2bJli+3g+++/zzz45je/uXHjxo0bNxLRwYMHb9y4oVKpzp49K5fLv/Wtb7ERLwCHITsEAAAOOHjwoOeF165de/DgQa+eAgA26FkGAAAAADtkhwAAAABgh+wQAAAAAOyQHQIAAACAHWalsGnszl8O9hjZjgIAgKve199lHtz96mt8nULwGbh1j5V6kR2y41vLv0FEY//zfx3q/SPbsQAAcJbB+rvz7l++xtcpgL8gO2RHfmL4v4+Z7/75a7YDAQDgsLGRx8eIiOhbj33j76LDWI0FYLG8khy5xDUiO2RHeOjj5/7xb9mOAgCA2w7eDj/UTUQU/uQ3L778DNvhAAQJzEoBAAAAADtkhwAAAABgh+wQAAAAAOyQHQIAAACAHbJDAAAAALBDdggAAAAAdsgOAQAAAMAO2SEAAAAA2CE7BAAAAAA7ZIcAAAAAYIfsEAAAAADskB0CAAAAgB2yQwAAAACwQ3YIAAAAAHbIDgEAAADADtkhAAAAANghOwQAAAAAO2SHAAAAAGCH7BAAAAAA7JAdAgAAAIAdskMAAAAAsEN2CAAAAAB2yA4BAAAAwA7ZIQAAAADYITsEAAAAADtkhwAAAABgh+wQAAAAAOyQHQIAAACAHbJDAAAAALBDdggAAAAAdsgOAQAAAMAO2SEAAAAA2CE7BAAAAAA7ZIcAAAAAYIfsEAAAAADsHmM7gGDwb//2bwMDAw8ePPD9UqtXr96zZ49IJPKk8N27d+vr6/V6ve/1EtH69esrKiqWL1/uSWGtVvub3/zm9u3bvte7YsWKtLS0rKwsD8urVKru7m6/3O2nnnpKLpfHxcV5Uvju3btNTU3Xrl3zvV4iWr9+vVwuX7lypSeFh4eHm5qa/HK3ly9fnpaWlpub62H59vb27u7ur776yveqn3rqqZ/97GcSicSTwg8ePKirq/PX3RaJRGVlZR7ebb1ef+rUqc8//9z3epcvX56cnPwP//APHpbv7u5ub2/3y90OCwvbtWvXc88950nhBw8eNDU1Xblyxfd6iUgkEu3evTsyMtKTwhMTE/X19b7c7U8++YR58OWXX546dWrPnj0ePrGvr6+jo+PevXsLrtomLCwsMzNTJpN5WP7UqVMDAwO+10tEq1evLisr8/xu/+pXv/LXr4znnntOLpd7+CvjypUrp0+f9svdXrFiRVZWVlpamoflH8Ff0H7BybbDycnJnJyc571RUVFhsVgWI5ixsTG1Wu2XTx4Rff75552dnR4W7u/v99cnj4iuXbs2ODjoYeGOjg6/JCtE9NVXX3n+G/HLL7985513/HW3b9++3d7e7mHhK1eu+CtZIaJr1655/su4vb3dX3f7wYMH77zzzpdffulJYa/emnndvn27o6PDw8KDg4N+vNt6vb6/v9/Dwp2dnX5JDYnowYMHarV6bGzMw8Iqlcpfd/vevXtnzpzxsPDHH3/sr9SQvLzbFy5c8NfdJqKBgYHh4WEPC589e9YvyQoR3bt37+zZsx4WHh4e9ldqSESff/75hQsXPCzs318ZV65c+fjjjz0sfObMGX/d7a+++kqlUnn4W+DR/AXtF1xtO/zoo48MBoPn5aempiorK0NCQvweSWRk5IoVK/z1nU5ETz/9tIcl/+Zv/sZflTL4fL6HJUUi0fj4uB/rXbFihSclV65cGRYW5q9vGfLmJcfExPirUobnbzSfz//000/9VW9YWJiHrWgrVqxYvXq1H395e/WS/VUpw/Mflujo6I8++shf9YaFhXnYrrN8+fLVq1f78ccqKirKw5IetoV4jq0vMeYeelg4JibGj3+BeNgFQUSrV69evny5v/IV8uYeikSinp4ef9W7fPlyzz85UVFR/voTl6bvoSclH81f0H6x7OHDh0tZn19YLJa6ujqnX1o6nU6r1W7ZsmX2W9Le3h4WFnb58uWIiIjFiOerr77ysHlgXitWrPD8O52IvvzySw/bgea1evVqD5MGhl6v99cXnEgk8rzB/MGDB/76g4zFu/3tb3/729/+tuflx8bG/PUFx9bd9up3CRHdvXvXX4kpi3c7KirKw798GJ43fbnH4t32PCFmTExM+PL33smTJxsbG4lo9erVer2elbtN3mSH5NdfGUt8tx2x+CuDrbvNoV/QvuNkduhSXV1dZWVlZ2dnenq643GL5f9v7/6jmrzzfIF/vHd/dHcSmTNx95CbPYsJRByda0lp2JlKizahCsJZpS2ge8qPs0QY9Dj88lB1nOq1tvRgEOkpo2IPP7ojAafoHBRwIVZGaruJNNazdkoiCewsTc6s6RXzzL3d3dnb+8cTQggh5Cfhwffr9JyJz/Pk+X4emLGf+X6f7+fD7Ny502KxRC47BACAqDh27Njx48eJaO3atRaLJdrhAKwQnHzvEAAAAAAiBNkhAAAAAMxaOdlhYmIiEV26dMnjuMlk8n9fFQAAAMATbuVkh8nJyRKJpKOjQ61Wuw4yDNPY2Gi321NTU/HSIQAAAMCiVk52KBQKy8vLiaimpmbNmjX5+fn5+fl8Pr+jo0MgEFRUVEQ7QAAAAAAO4Gq9Q6+qq6u/+uqrhoYGu93uXpv00KFDMpksioEBAAAAcMWKyg6JSK1Wl5WVnT9/nq0q/txzz+3duzfstV4BAAAAVqqVlh0SkVQqra+vj3YUAAAAAJy0ct47BAAAAIDQcTg77Ovry8jI2Lx58969ez2afdlstmhFBQAAAMBpXM0O1Wr1jh07BgYGbt++3dLS8qMf/chgMLCnDAbDD37wA6VSyTBMdIMEAAAA4BxOZodWq5Vtu65Sqbq6urZv32632xsbG9mzMplsx44dWq325s2b0YwSAAAAgIM4mR3abLbp6emCgoLz58/n5ub29/cXFBSMjIxYrVb2goqKCoFAMDY2Ft04AQAAADiHk9kha9OmTa7Pr7766vT0tOt1w9jY2JiYmHv37kUpNAAAAACu4nB26MFut09NTbkfmZqawquHAAAAAAHhZHbIvlnY3NzsWkr2wC49i0QiHo+3xLEBAAAAcBons0MiqqurI6LXXnvNYDA8ePCAnSNkGObBgwd9fX3p6el2u9196RkAAAAA/MHJXilWqzU1NdVsNpvN5meeecZ1fPfu3a7PEolkz5490YgOAAAAgMO4Onfog0AgUKlUAwMDQqEw2rEAAAAAcAwn5w6FQuH4+Hi0owAAAABYgVbg3CEAAAAABA3ZIQAAAADM4uTKsgvDMC0tLf/4j//4+PFj9shzzz23d+9eqVQa3cAAAAAAOIrD2aFara6pqfE4ePv27VOnTqlUqoaGBhQ7BAAAAAgUV7NDV2ooEAiUSmVOTg6fz79z587t27cHBgZaWlrMZvOVK1eQIAIAAAAEhJPZodVqbW5uJqJjx45VV1e7UsCMjAwiMplM27dv12q1N2/ezMrKimagAAAAAFzDyV0pbKM8hULhnhq6SKXSM2fOENGlS5eiER0AAAAAh3EyO2T5aKOcnJwskUimpqbYDnsAAAAA4CcOZ4c+sJOLPtJHAAAAAPCKk9mhVCpNSkoaGRmxWq1eL7hx44bdbt+0adMSBwYAAADAdZzMDnk8XkZGhtlsfv311+efNRgMb7/9tkQi2bNnz9LHBgAAAMBpnNyzTETV1dUxMTEOh4NhGI/lYx6P98EHHyQkJAiFwmiFBwAAAMBRXM0OiaikpMTrcalUil4pAAAAAMHh5MoyAAAAAEQIJ+cOrVZramqq2WwO9Iu9vb3LpD72N3/4rzadzfb4P6IdCAAAh900PWI/PPo/fzg2YIluMAARUpQSu/Z7f7aUI3IyO1wB2nS2H196EO0oAAA4zjzN/uejb/5w/Pq/RDcWgAj5p39x9O9d0jIsnMwOhULhxx9/7FHp+uc//zkR/fjHP/bxxYSEhMhG5jd21vC7T/33JBEqMgIABGli7E8niIjoqT/6bz+Mj4lqLADhN/H1NxP/+9+/+Y//t8TjcjI7JKLY2FjXZ4Zhdu7cqdVq2T8eP348LEWwHzwIYG4vuLwzScT7aH9SEF8EAAAiOvYw9ng/EVHs6j/BX6ew8hwbsERlUpyr2aGLwWBIT0+32+0CgUAgEDQ0NHz++edXrlwJJUEM4r1GiUQyMjKCGjoAAADAddzes3zhwgU2NZTL5Z988sno6KhCodBqtTt37kSHZQAAAIAgcDU7ZBimurpapVLZ7XaFQnHjxg2pVMrj8a5cucImiC+++OJCffYAAAAAYCGcXFm2Wq2vvfYa+6LhqVOnqqurXafYBJF9DfHixYvup4Igl8tramr4fL6Pa9RqteuVRwAAAACu42R2SEQWi0UgEAwODspkMo9TrgTx3r17IY6yevXqzMxM368wajSaEEcBAAAAWD64mh0WFRVVVlYulLfxeLyhoSG8eggAAAAQKE6+dygUCo8ePbroruSw1LXxjWGYqampSI8CAAA3b9785ptvAvrKp59+arPZIhQPwArGyezQhWGYvr6+/Pz8zZs3b968OSMj4/Tp06H/XcDn88ViMRHdvXvXZDL5uNLhcFgsFiISi8W+X08EAIBQ3L17VygUFhcX37x50/eVExMTx44dE4vFP/7xj92L4wKAn7i6skxEGo1m//79drvd/eDAwEBVVVVVVVUoNbF5PJ5IJCIiu93e2NjY3t6+0JUXL15kyyKKRKIlmKoEAHhilZWVvfPOO21tbW1tbWvXrl27dm1sbKyrNsWjR48qKyvv3r376NGju3fvsgcvX74cvXgBOIyr2eHVq1d3795NRAKBQKlUElFXV5dcLhcIBAMDAw0NDQ8fPvSR1S3q1Vdf7ejoIKKOjo41a9bMzzUZhnnjjTcaGhpc1wf/MAAAsJinnnqqtra2srKSiCYmJiYmJtzPPnr0qLGx0f1IUlLSzp07lzJCgBWDkyvLDMOwfwscO3ZsYmJCo9HU1tYKBIK8vLz+/n6j0ahQKDo6Oq5evRr0EFu2bFEoFOznhoYGPp+fmJhYOiMjI4PP57tSQ4VCsWXLlpAfCwAAfCkrK/N/pfiNN96IaDAAKxgn5w5NJtPdu3cVCkV1dfX89VypVFpfX5+enn7p0qWsrKzghuDxeOxNXCvXRqPRaDTOv1IgENTX12NZGQAg0tynD33DxCFAKDg5d8jKyMhYKCeLjY2NiYmZmpoKpaiNTCb75JNP5HK5j2vkcrnXmosAABAJfk4fYuIQIBQczg6XgFQq1el0n332mUqlWrdunfup7du3X7t2TafTITUEAFgy7PSh72swcQgQIk6uLLN8tEIZHR01m82pqalhWfCVyWTnz58P/T4AABA6dvOyj+JlmDgECBEn5w59LBwzDKPRaIqKigQCQUVFRVTCAwCAyPE9fYiJQ4DQcTI7FAqFqamp80tV19TU8Pn83bt32+32Q4cOhbLmyzBMdXX1qlWrVq1atWbNmgsXLrhOmUym/v5+31WyAQAgcny8fYiJQ4DQcTI7JKKf/vSnL7/8stdTcrn82rVr1dXVodx/3759roI1drtdpVKp1Wr2j2+++WZmZub27dtdVVgBAGApLTR9iIlDgLDganYolUrPnTvnmh2UyWQTExNWq/Xbb7/V6XSZmZmh3NxqtY6MjHgcbG5uZtPBiooKgUBgNpsvXrwYyigAABA0r9OHmDgECAuuZofz8Xi8cPXTZDe1EFFBQYHJZOrs7CQis9k8OjpKRFKpNCkpiXxuiwEAgIiaP32IiUOAcFk52aE7q9V68OBBg8EQyk0kEkldXV1CQkJWVhbbN2VsbIzcujCHWE8RAABC4TF9iIlDgHBZmdnh6OjoqVOnbty4EdzXRSKRQCCYnp5mKya40kGXTZs2EZHFYnE4HKFHCwAAQXCfPsTEIUAYcbjeIcMwBoPB6+wduwQ8NjbW399PRLGxsQHtX2bXjrVa7Y0bN9gvsumga1z2tmKxmM/nh/gUYTE1NdXV1fX73/8+2oFAqL7zne/k5eV5/L+RZWJqaqqnp+fRo0fRDgRg1n/913995zvf+f3vf79hw4YTJ05EOxwAIiKlUvmjH/0o2lGEhKvZoVqtrqmp8X1NS0tLS0sLESkUiitXrvhfGZvH433wwQepqak1NTV6vT4mJoZdpO7q6jIajQaDQa/Xhxh/eH366ad37tyJdhQc5PjqK+L/j+WR4rvExcUttB8/uj799NNPPvkk2lEAeEpMTLRYLN9+++1vfvObaMcCQET0b//2b8gOPTEM88Ybb3z66af+f2Xjxo0NDQ3+Z29Wq7W5uZn9/Nxzz82/YGxszG63CwSCxMRE8tmReaH7p6amshtTurq6XMf1er17XhjobSOt6n+9/V2BINpRcMjg0e/lDFPKkdHOIjER0eTQ4ATRWmV6XJQCemS3N/zsUJQG91fxT6rF6xKjHQXArH//92/u6vV/k/p8tAMBICJa/n+N+yP82aHD4bhy5QqbWvnJZrM5HA7/My2bzTY9Pe1jRvDq1avZ2dmHDh0KseqhDwqForS0NEI3XwLDlfySdq9nUo6Matls6cliaT6YW2sgkr31eXeZJNrRAIC//vRPn0JqCBBekVpZFggEHqtj09PTQ0NDRORx/MMPPwxuCJFIFKGpOz6fn5OT8/jxY69nV69evXXr1hBLKi4bKTK5x5GNT2Bm6C4xAakhAAA80SKVHSYlJanVavfsjV2uFYvF7scZhhkfH7dYLAHd3L3PciQSRB6PV19fH/bbLkOyt1owT+YkLu/+ujzaQQAAAEQfJ3elCIXCzz//3EdqmJWVZbVaw1Uc2wPDMGq1+quvvtq6dWt+fn4khgAAAACIFk5mh0TE4/F8zxpGKDUkIofD0dHRYTabv/nmmyciO7QMtjX19n1xn4iINmbuyt5aNn/fhnm4snGIsktOp8dZBo+W1Y0RJe56/URZOlkGjzb1UmJ2ice3hpqPXvuSdlScUM6dvJx3fNIy+JFbAIm75t3Kx+hu10wODVyo/3CMiDa8vO9AeZrnCjp7k/XK0+VpXu9M5uGzje9dvk9EibteL9mWHudxB8tg2/XePvaCDRtnjydmz40EAABgWeNqdrgE+vr6Ojo6fvvb33ocf/jwIbvnpqOj48GDB0T00ksvrdAa/ebhSlVJu87tiM6gbz15eP7OlfGh9lYNkfKA6WByLdujxqDvVZalp5FprL3VQPfjt6W7f2X4Wq2mnaidlF83uWdjbfW1Gj3JEitISUSDbdtyTs4pH6Qz6Fs1h4svzPmWj9FZg0e35Whc99HrStprZW+9M3fnLXuTlPg5iaOXOxORQZ+jmftDmDyrUB6e/UEZ9O4/NHKLBAAAYLlbmb1SQqdWq3fs2NHV1XV7HqPR6LqMPXLr1q0V2VJvuPLpknYdUUp+9+emrx2mrx2m0Z58ORHpTiYfGPbyjdaS5FoDpeR3fz402nPkrey1RCTeniknIl3fdfdt7INDzh3T9+e+dDo+rieilMxtEiIii6lPT7LCnqFRx2wA7ECVg36N7nwQNjVMOdL9uelrx9BoT76cDIdrNf7+JJx3nv06EZHuZFnzJHve0nzwsI6IXD+ooe53ZERExUdGPx+ak8gCAAAsd0uXHbIbgXfs2LGsagR65V5PcYUbGxgeGpzzj2Umh7M0v9dObIGb2cVfcfqJ68787L2zXosWOa+PE6cXOdd/JVt3pRCR4fLApOsqi2nM+Wlu1jjUqyEi+ctb2Tk5cXn3147u025ruOL0E93FRERfmGbv5mv0OQ9SpJQQUZw4/cT1zy8U+v1TIiIqvvC129fZGPRfThAR0eT1Dw1EVNjj+kHFKcv3FRJRa991ilb1RAAAgOCEf2WZz+c/++yzf/VXf+Vx3OtGYB6Pt2PHjsePHy+TlnQstp4i+zkvLy8mJsb9LFuax263r1u3bsuWLUS0devW5Z/yemVor/Wseih/Z+h6eZwr43ElarPSS95K0RzWGS4PTJaVe6Q+srda5tdKjNv2suywzqD/coKcqRJ78/zCYk17q/t9hq+1EpFs13ZfGVX8ehmR+918j77Ag0jSTvfkt+f4N32YcmR07vyfMjufWjV032KhNDFNjOmISJYY737J2sQUIp1hbJwIu8IBAIBLwp8d8ng89/4ii6qsrAx7DCGampqy2+1EdOrUqfn1tNnSPHa7/Yc//OG5c+eiEWD4yIvzN8w9kihlUy5nxuMtUYtL2EikIy/52cyKsAfx9kx5rUHfOjTUlKZ03Twl/kB2fnurRv/hR5byIjHNLDd7v8mka1JzfKGH8f5F9kFogzRyc3heE0GvKSMAAMDyh10pXohEIoFAYLfb7927F+1YIku2q+KE93qHZssXC3+Nnb0LYByJeAORnjTXBk8o051ZoPzlreJ0cSFp2nXj40TimeVmj0k+y2BbU93JOTtjghHRLM05Odped3RHPLu4PDl04L2FM10AAIDlDNmhFzKZrK6uTq/Xr1+/fv5ZPp+/f//+L7/88m//9m+XPrZlYfzLQFJDIqK0HcXU3krtvcOn09PYlws3SOOI4nYUU3srmzU6l4DdJ/kszbnJtQYimbw482D21vh4IqLxAbbl3TIiliYSGUinyX3afana60o3AADAMhf+7JBdeF20z3JBQUF7u/dGv8tBSUlJSUmJ11M8Hm8ZroaHm3O2z9drc/L1a/2/n9uLemsf3Cei/B3pRDPTkO29w6fjLZd1s8eJiGi4qZbd7dF9OtR6gRF9/2+4MkdDlN/9ufJB49Dl+2O0MXHXeuW2+SUVAQAAOICTc4dWq7WiouJf//Vf/f/Kxo0bGxoa/N87wjDMG2+80dDQQEQCgaCurs6VLJpMpgcPHiQkJEil0kAj5xD2XTrnbN/cU+zekQDf5EtXFpKmXdd3fZAu64iKlUoicr2SeN8yxNaymTlO5FrdDnFReMEHYacww4CNMyU+XpKmbEorC89NAQDCbnJocILi1yolqKUAvoU/OxQKhR9//LHX+n8Oh6O0tNRsNg8ODspkslBGuXPnzqLTk+5sNpvD4fA/O9y3b19HRwf72W63q1Sq6elpdofKm2++2dHRIZFIRkZGhEJhoJFzRVzZ6/mHczTUWlKZPXTZRvdjAAAgAElEQVR6tjfJ5FlFCVsg5kBg83ns4rLhcI6B3OcdJVt3pZzU6/rq6wxEVJjtlsB5m7+0DB4tC2xZ2flSILW+d7YibeYly8mhA8rc1oDiXxgbp+5ksmK8kG2Rsj5+h1RMtFY5v6kMgD/MkxaJZzOeJ9Lk0ODEcvqf0qSFFvi9mCdp+adcgxdyczQ0v50BgKeIzB366GL3q1/9KjU19ZVXXgklteLz+QUFBV999ZXHcYPBoNfrt2/f/td//dfuxz/88MOA7m+1WkdGRjwONjc379mzRygUVlRUXLt2zWw2X7x4cf6O5hUk/UR3sSa3ldpzlO0p+YUbiWjsi1aDnii4N+qci8tEc7dCz9S78VxWptm3FXNyvyjOPJhN1+r62nUBv3EoLq9/60PlYZ3h8NPSy8X5G2aeQl6cT60a/eI3WFTa6Z78L3I0ep3GtXtm5qUJWeE79ac96/4A+GRu2/b0ST3ldztOKBe/etkaruQ7C2bJi4+cbfL5N4bzkYmICntMrjdJLM3sS8aytz7v9r5/bkmxTzQ/mJkn9ejhBMBhS72yLBQKz5w5k52dHUpqxePxvHauU6vVer1+3759WVlZroMMw4yPj1vmduTwbXR0lJ2YLCgoOHr06J07d3bv3m02m0dHR7OysqRSaVJSklarXfE7mknZNNS9/kJ97Zy8R1585GBFkTKIv6nj4+VE7q1QWM4tHTR3WdkVAB3MbTXoWw25rUQkK3znwgHpULKfdQqd4sq0Q3Tg4OFWg96ZDsoKe+pPx3+0LTzTh5Nn6zR6Ivk7Q2e3uw5OXG9873Crob32YOL25fAvNoCo0beebMou8vH28FDjbMPML0yT5DlTmJiwjP8XNHSATYLzu5EawsoRhfcO2Xox/f39paWly7mItEQiqaurEwqFsbGxCoVCq9WOjY1lZWXxeDyRSEREU1NTDMMs50fwIe20w3R68cvilOUnlOUnyDzJZtfihZZO0k987TixyM0kRdcdRQF+N07Z1P11E1nMk26jp3lev/jocWVN3WVNbNHEOLHz3zRz4/F6k4Xu7Hbc2Uav+ML1OXOEcWVNa+m+coGy4QBPCFlhMbW3Gry9wTzD3FbfSjPl8eecEZd3f10e+RhDYGnOZf+P61ufc3qiF8BDFPosu2pNL1ts/jo9PW2z2YjIlQ66bNq0iYgsFovD4YhOiEtNEieWxC2YGkZemEZnnyIM8bhj6/v42MEdyULcAMtdYnamnIhah4YWuMAy0Kcnkr9TsmMpwwqLwaPJM3UVsD4AK8tSZ4d9fX1FRUVElJGRsWxn3di1Y7vdfuPGDfYImw6yGIbp7+8nIrFYvKwaAEJ0xK+XEZG+9sLQnG1Sk0PsnKLny5QAgTMPVx44Wtk87Ndx9uDgJPv57IHcbYrcbYqjZwcnvb5fYxlsq3Rek7vtQNvZQW8dzImIJoeaj1Y6Lzu68GXzxLOd1jX1zV6/whauWqB/5kIP7iMYt8e3DB6deXbP7/v91Aszt23L0RCR/J2hhRfNJy2Dbc44FUcrm4e9/Ap8BBzgr9Kv4QD8Ep16hxKJZM+ePWEfOlx4PN4HH3yQmppaU1Oj1+tjYmIMBgMRdXV1GY1Gdu9LtGOEZWNm14uzFLY8RUbEbrKhoNabfve7333xhY9ONVHzu9/9LtohPLHGh9pbNZQSf8CjiKbX4+xBUh4wHUye3eBv0OdoDntsVjUPV6pK5jQi0hn0rSc9L6M5u0ZmLtNcdvZkX5SzAMJsz0x3bv0zvTTJ9PqA3oKZjdnL4xv0vcoy17q2/0/ty3AlG4PnKyVuzG2VKvc+Twa9TtNeO29Ti4+A/f9V+j8cgF+i8N6hXC7/xS9+EYlaMDExMc8999zq1atDvI97guveM1qv17vnhct5+hOWUlyZ1rRtsO167/jl+2NERCSTFyfuyi7Zlh5EUZJbt27dunUr3DHCk6a1JJmIUo50txQpJZOWwQvJORrSnSxr3jqTzQxXPs1Wp8rvbmE7QJJl8GhZjkavO5l8QOy+/ZbdNSJ/58JZZ5Y2OdR84Zr/BV+d5U5PNg167E2ZPFunIaLC14vEPlqoz+FKy46MVhSJJUTm4bON7x1u7btuLppNg5yPn9/dUhI//tF1Wuv2dX+f2gfnTpSUI6MLXj9c+fTJdiJ58YWzTa4f2sHcWsPhp48mzN+NvmDA/vwqAx8OYBFLWu+QiBISEsI+oovXBic8Hu/KlSsMw/iosxMEhUJRWloaxhsCt4nTi8rSCaWwYRmZLbASJ54pUKX/coIojogsze858xu3KShx+onrPfS9HM3c+qBsAXzZru2uCbw4ZXlACcecXpqzh80fzeuQtIjZsF0lciRpZU1p27KHPZshuR5NUlQ2/+uLP/WCxhpzD7cSUX73wnONzoGKL1yfTR/jlOXd3V9Kc1s19c0lyvkzjt4CdvL5qwxyOABflrreYVTweLyAJvn4fH5OTs7jx4+9nl29evXWrVszMzPDFB0AQNjNm9Zy62aZJiZnW3P5y1s985v0krdSNHP32rMNhwxj48EXfFZWHJG3ntS3Dg01pbnSypkpyRK/E01n2Oxcozux54ZorzVZA3rqRY09MNMCtb1m4sz2nFlke4e6J3Y+AyaiRX+VwQ0H4Fs4s0OGYWw2W2xsLNfXW3k8Xn19fbSjgCfU888/n5a2HOumDQ8PY8l7xZgY09ECe0HiEjYS6dynppwl69tzlF8EXe7U2RXJfR7LNSXpf+LiDHvx7ppzi6p6fN2/p15QYkX9W/eVh3WGw6q2bd6nD50DkWnY+07t2cTOd8B+Cnw4gEWELTtUq9U1NTXs51OnTpWWllZVVd2/f59tcMwwTGdn55dffrl+/frdu3eHa3KRYZiurq5f/vKX7Dzf6tWrX3rppTDeH5aJgHqDcr2R6F/+5V9u2LAh2lF48Zvf/CbaIUC4OJuYe8dOOLkfEZd3j9LRslqNvvVkbutJSsl/6/WSssC62810RZrZmzKzGLovgD0TPsMO8evzn3phcWXaC2P8kvaFXlV0DmRory1pn//tsFvi4eCJEJ7s0GAwvP3220S0bt06o9FYU1PjyhRv377d0tLifvHJkyfr6urmvyAYKI1Gs3//fo/SiQMDA1VVVVVVVcePH+f6FCbMCKg3KBqJAoSGLeHpQVx+4np5iWXwQlmdRq/THM7xf8+y6w77CmtLZvamLLgYGi1en3phaad78tudnehNC1S0kb3VU7/N2zRnZGrHLvFwsLKFp97hjRs37HZ7Z2fn2NiYw+FQKBREJJFIjEZjZ2enQCAgory8vMbGxry8PLvd/vrrr7M1YoJ29erV3bt32+12gUCQl5fX0NDQ1dVVU1Ozbt06ImpoaNi3b19YHg0CZ27bxpd+b9F/DsyvYQYAS0Ii3kBEZBhbeJ+wtwLvceL0E9e1ptF3Zmp8BjZq2o5iIqL23mEavHBYR5Ry5EBA1UD9CDvEr/soa+8p/QT7c2jPyT3rUcHNNZCzAr/nP0HE7ssSDwdPhPBkh/fu3ZNIJOzLUuxLewKBIDU1VSqVsp1Rent7NRrNT37yE41G09vb615oOggMwzQ2NhJRVVXVxMSERqOprKzMzc2tr68fGxv77LPPBAJBR0fH1atXw/J0ECCJeEOKTO72z8yJOQcD+FsY4IkyPu69oKpu3COrGeoNqOG4u7WJKURsouaJfR3QV48fcfm+QiJ2W0ZAlNn5RESt722r05DX3SGLcIb9hSnw4tVuXw/uqecTl9e/lUJEhsOqtrl1p0OMM1BLPBw8CcKQHTIMMzU1Nb9xCNtfhE0ck5OTXceTk5MlEsm9e/eCHtFkMt29e1ehUHhdPpbJZG1tbUR06dKloIeAUKSd1nZfn/2H/QuUCnvcD3YHtCYFsNJNDpmd/2q3mMaIiFLiZxcJ05WFRHPbjUwOHWA7/AYnrux1NlErqZzTJmTyrMJZyW92Vs88fNaj64bzRbfEhEA3UqSXsOmUfsHdIYuEve1ldtryoPt0nWWwbRt/3gSet68H8NT+xVPWckRORLqTyXMWQ5wDecTpjNYc9hYmSzwcPAmiUA2bNTU1xTBMKK8GikSihb7OJqChDwEAsCTMH9U/fTKXZPIUZ6OdufNqznqB+lrl9z7ML9w49kWrQU8kL86nVk2QnZtmyua15yjbU/ILNxKR87ae1VXGhw7Xag7XyuTFibvWx4992eccPYBKNC7OvSlEAe5HmTHTmshw+Gnp4ZT8wo30xX2NM9f05/v+P7WfJEXXe8a/N/8FROdAs3ESzY5V2LPQq4rBWuLhYOULQ3bI4/FEItHIyIjD4WBTMXY1mT27adOmjo6O0dHRrKws9sjo6KjZbE5NTUXeBqxJy+BHTb19X9wnIqKNibuyF94OaR4+2/je5ftERBte3ufZWGzRUer62DmPDS8rA/kuQIRJxBtSSK+bSQ2LL5ydO7mubBrqpoO5rQbSadp1RCQr7Kk/Hf/RtuCnD0nZNNS9/kJ9rUbvvCc79LyaNekl3cVjua0GvTOLIiJZ4Tv1p4Oa/hdvz5TXGvTB70eJK9MO0YGDh2d/FEQp+W+1nPAz1/T3qf03m3Ee3eHWlUTZZBpdf7Rs7kBEMnnxvgBnKP2yxMPBSheeuUOPFHBsbIyIEhMTiejFF18UCATZ2dkqlepv/uZv/umf/qmnp4dm1p1D4WNq0GazTU9P+5hchGVjsG1bzsk5kx9s19TZ3gCzxpuPltXOzpTodSXtH+Z3a/3o2YAOpLDcpZ3Wmk6bJy1EJPHagDFO2dT9ddOkxUxEcWLnf2+LrjuKPC9MP/G144SXG3g5HqcsP6EsP0HsuAtubmWHppnLXKMv9kQO0+n5hyXeYiYiImWT6eumRWMmoriypu6yJrKwa/EeP66FHt/t6/499XwLPJHXyNk7l5+47jaQ99+sj4AD+FX6N9ziPxwAVniyQzYFLCoqOnLkCBG9/fbbAoFAJBIRkUwmO3ToUE1NTUtLi0dpm6BJpdKkpCStVnvu3Lnq6mqPswzDHDx40G63h5KAspW9/b8+oh0CVzKLqU9PssKe+gMzLYktg0eTvdaJ0J3M1bmajZJlsK0s56Rep8k9oFysNSo6kAJHeM8L3fmZmYV93EAuWyqh7sZdssdZ4p/bMvs1ATeFJzt0pYBVVVXskYKCApnMuVe1urr67/7u71zVsJ999tldu/x6Q2QhPB6voqJCq9XW1NSwhWyeeeYZIrJarTdv3jxz5ozdbpdIJHv27Anu/larNTU11WwOYDueRCIZGRkRCoXBjfjkEpd3f10+98jMMs0XpknyWF92m1AUp7te91mkNSo6kAIAAAQibLtSqqurv//977/77ruPHz9+5ZVXVCqV+9nY2NjKykr2c4iVDllZWVmdnZ379+/X6/V5eXkeZwUCwS9/+UvkalzlvTfovGajlK4sJE07+W6Nig6kAAAAAQnnnuXMzMzMzMxFL5PJZA8fPgx9uPz8/C1bttTX17e3t7s2waxbt66srEylUuGNQ85hX6giIvK70u3axBQine9r0IEUAAAgIFGraBMWsbGxarVarVaH97ZCobCtrY1hGNcRh8NRXl5ut9sVCoXHm45qtVqr1YY3gCeLZbCtqc59y4j/4hI2EunI1/wfOpACAAAEJvrZIcMwDMPExsZGO5A5nn/+efc/Wq3WmJgYu90uEokyMjLcT2k0QXcrACJLc25yrYFIJi/OPJi9la3/Oz5wMLc2gPcP/Gi7gg6kAAAAfgpPJz13Vqs1Pj5+1WLYCT+r1fr0008LhcKA5v/8HKKwsDDsTwfhNdxUayC2jUpTkTLd2RXUWxbn1eSD+4tdgg6kAAAAgQl/dugntpMeW5gwWjEEYWRkxGq1uv7IdhGMYjwc51z2lSX6kw/q+q577CI3f3R58X5c6EAKAAAQkPCvLAuFwo8//tj9pT2v2KVkmUx2+fJlhmE8VnKDHuLOnTv79+8nosHBQVdJndAJhUK2xo3ZbH7ttdfq6+tlMpnNZvvZz37GvnQ4v800+EEi3kCkJ8PYONFMSRrL4NEy78vKhsNP59Js/erJs6qTeiJKydzmqwJcXNnr+YdzNPrag2e3e9a+tpiHSYItKQAAAO4i8t5hQC8RBpQXLjpEQkJCYmJienp6enp6eBPEV199taOjg4i0Wi1bXtFdRkYGdkkHwdk9tj0n94vizIPZdK2ur123wBuHKTK5e3NVZ3tZP1qjogMpAABAAKK2shw5Mpmsra3Nbrc3NjaG8bZbtmxRKBReT4VSeftJp2wa6i6WERn0rSdzc06266jwnQujPfleLt247/rnFwpTiHSadjY1TMn3sxWessk0+k6+nJzfbW/VtLca9CSTF19AB1IAAIC5or9nOXJ8NGIOAo/Hu3LlyhtvvNHQ0OB+XC6Xnzt3DpW3fYgr05rKFj7LtnBlW6bObBNJm9MM1K036Gmt6TR5tJqdK+gOpAAAAEAUiezQzzZ0BQUF7e2RKkA3NjZGEVjt5fF4arX6+PHjfX19er1+9erVW7ZsCW5lHDwFsn04hFazSAoBAAAWsTLnDqurqz1qVocRj8fLzc3Nzc2N0P0BAAAAomhJ9yw7HI7S0lKz2Rze/SJesQEEPXd469atRbddz/f8889jbwoAAABw2lLvWf7Vr36Vmpr6yiuvjIyMROJdPZvN1tnZefbsWaPRGPTitdVqLSoqWnRxfL7e3t6srKwgRgyLS60tf/THfxyt0SF0f/jP/4x2CIvr/7D7z/78z6MdBQDAMsVMP/7ud2OiHUWolnplWSgUnjlzJjs7++LFi2Fc/DUYDD//+c97enrsdrvr4KZNm8J1/2VuzZo1RPRbS8DpLCxD7G9zGWIDs/3rb6MdCADAsvYXf/EX0Q4hVFF471AkEgkEgv7+/tLS0hDXYfv6+t59992BgQH3g3K5fPfu3bt3717i3s0CgUAkEi3liC5paWlpaWlRGRqeHPivGQDAEyIK2eHU1JT7DF8QGIbZuXMn26TERaVS7dy5MzMzM7ToiIiEQuH4+Hjo9wEAAADgnKXODvv6+oqKiii0cjMOh8NisRDRunXrysrKsrKypFJpGIMEAAAAeGJFp95huJqLGI3Gs2fPMgyTlZUV6U3QAAAAAE+CKHTSk8vlAwMDoWxYFgqFAwMDDQ0N69atMxqNP/vZz5555plVq1ZlZGS8//77Npst9CAZhqmurl61atWqVavWrFlz4cIF1ymTydTf328ymUIfBQAAAGC5WdJ6h0SUkJAQllGkUmllZWVlZSUR3bp164MPPujp6RkYGHDtUMnLy6utrQ16QnHfvn0dHR3sZ7vdrlKppqen2U3Wb775ZkdHh0QiiVBRHgAAAIAoisjcYWxsbMICIjHc888/f/78+YcPH1qt1qqqKvZgV1dXY2NjcDe0Wq0jIyMeB5ubm61WKxFVVFQIBAKz2Xzx4sVQwgYAAABYhqKwshx2DMP09fVlZGQIhcKGhgbX8aA7II+OjrLvTRYUFJhMps7OTiIym82jo6NEJJVKk5KSiOjevXthiB4AAABgOeFwn2WTyaTRaP7hH/7BaDS6DrK7mMNS7FAikdTV1QmFwtjYWIVCodVqx8bGsrKyeDweW9dwamqKYRi0zgMAAICVJILZIcMwv/71rzs6On77298S0erVq1966aWw5G3zt0Xn5eUVFBS88MILYcnV2Hrd09PTNptNKBS60kEXtguLxWJxOBzIDgEAAGAliVR2qNFo9u/f71H1emBgoKqqqqqq6vjx42FJquRyuVqtDnoFeSHs2rFWq71x4wa7r8W9KR/DMP39/UQkFov5fH54hwYAAACIrohkh1evXt29ezcRCQQCpVJJRF1dXXK5XCAQsJVoHj582N7eHvpAer3+hRdeCONqMovH433wwQepqak1NTV6vT4mJsZgMBBRV1eX0Wg0GAx6vT4sAwEAAAAsN+HflcIwDLtZ+NixYxMTExqNpra2ViAQ5OXl9ff3G41GhULR0dFx9erVoIdgO91du3ZNpVIRkdForKqqEgqFq1at2rt3b19fX4iP4L5y3dXVdf78eTYd1Ov1rs8UWrsXAAAAgOUp/NmhyWS6e/euQqGorq6enzxJpdL6+nqBQHDp0qUQB8rMzDx//vy333772WefqVQqgUBARC0tLTt27Fi1alViYuKvf/3rEIfwQaFQlJaWRu7+AAAAAFERqfcOfcyrxcbGxsTEhHHDr0wmO3/+/Pnz5202W2dn59mzZ41Go9FofP/991944YUgbsjn83Nych4/fuz17OrVq7du3ZqZmRla1AAAAADLEYcr2swXGxvLNlBhGKarqyvoRiY8Hq++vj68sQEAAABwQqSyQx+Votla06mpqZF7aY/H4/393/99hG4OAAAAsIKFPzv0sXDMMMzVq1f3798vEAgqKirCPnQY3bp1a6FW0S4JCQlSqXRp4gEAAABYGuHPDoVCYWpq6rVr10wmE1sskFVTU1NTU8N+PnXqlPup4PT19b377ruPHz/euHHjwYMH3RM1m80WSnUbq9VaVFTkXm3bq4KCgrDU5QEAAABYPiKysvzTn/70qaee8npKLpcfO3Ys9C0darXalWvevn27p6dncHCQzTgNBkN6enpSUtKVK1dQcQYAAAAgIOGvaENEUqn03LlzrtlBmUw2MTFhtVq//fZbnU4XempotVqbm5uJSKVSdXV1bd++3W63s0UW2eF27Nih1Wpv3rwZ4kA+5OXlLfPFcQAAAIAgRCQ7nI/H44WrkQkR2Wy26enpgoKC8+fP5+bm9vf3FxQUjIyMWK1W9oKKigqBQDA2Nhbc/dlq299689lnn7GFFR8+fIiXDgEAAGDlWaLsMBLcex+/+uqr09PTNpuN/SO7M8bHvumgyWSytrY2ItJqtefOnQv7/QEAAACia+XUO7Tb7VNTU+6bXcJYcNtdcnKyRCIxm839/f2lpaWh3P/m+PSqyuEwxgYAAAAQIk7OHbJvFjY3N7uWkj2wS88ikSgSu1LYmxORxWJxOBzB3SRJhO0yAAAAsLjYmD9Z4hG5OndYV1eXmpr62muv1dfX8/l8tjYhwzAPHjwwGo0FBQV2u9196TlQC9U7vHPnzpkzZ+x2OxGJxWI+nx/c/Xf+z78w1Dzz6P/+IegIAQAA4Enww7Wrl3jEVd9+++0SDxk6q9Wamprqux6hRCIZGRkJrpmeP/cn1DsEAACAlYiTK8u+CQQClUo1MDAQdJ9lf8jl8rq6usjdHwAAACAqOLmyzFaciegQzz77rI8SPK+88opKpUKpbQAAAFh5OLmyDAAAAAARsgJXlgEAAAAgaJzMDq1Wa3x8/KrFFBYWRjtSAAAAAI7hZHa4ZAwGQ0ZGxpo1a1wZ5+bNmzUajddiNwAAAAArAFffO7TZbAvVI9y/fz8RDQ4OuvdNCUJ1dXVDQ4PXU3K5/Be/+AX6LAMAAMDKw9Xs0AeDwZCenk6hJYhqtbqmpsbHBaHUUwQAAABYtlbgyrJMJmtra7Pb7Y2NjcHdgWGY/v5+9rNcLu/q6lKpVESkUCgaGhrWrVtHRGaz+eLFi+GKGQAAAGCZWIHZocvU1FRwLwiaTKa7d+8SUUFBgU6ny83NTUxMJCKRSFRZWTk6OqpQKIiov78fLyACAADACrMys8OxsTEiysjICK5g9dTUFNtJ+dVXX51/lsfjVVRUEJHFYnE4HKFFCgAAALC8cLJXyqKqq6urq6tDvIlAIBCJRF5PsdknAAAAwMqzMucOQyQSiQQCwUJnTSZTc3MzEYnFYj6fv4RxAQAAAEQct+cOGYbp6+vTarX//M//TEQ/+MEP1q9fv3v3bh8tkv1nt9unpqbcdz1/+umnmzdvvn37NvvHoFeuAQAAAJYtDmeH84vOsHlbVVWVSqVqaGgIOnWTSqVJSUlarfbSpUtZWVmu40aj0Wg0sp8lEsmePXuCjR0AAABgmeJqduieGubl5cXExLCfb968aTQaW1pazGbzlStXgksQeTxeRkaGVqsdGRmxWq3zixqy1bBR7BAAAABWHk5Ww7ZarampqWaz+dixY9XV1R4pIFsN2263nzp1KvS9KSyGYVpaWr766iu5XP7CCy+EZeUaAAAAYBniZHbI5n9JSUkLzQ5evXo1Ozu7oKCgvb196cMDAAAA4C4O71kWiUQLLRwnJydLJJKgq2EDAAAAPLE4mR3GxsbGxMT4SP5sNtv09LSP9BEAAAAAvOJkdigUCsvLy7Va7c2bN+efZRjm4MGDRMR2NAEAAAAA/3EyOySi0tJShUKRnZ2t0WjcjzMMs2/fPq1We+jQIfdShQAAAADgD07uSrFarRUVFVqtlu2G7L/e3l73+oUAAAAA4IGrc4d37twJNDUEAAAAgEVxcu6QiGw2WxD7kRMSEiIRDAAAAMCKwdXsEAAAAAAigasrywAAAAAQCcgOAQAAAGDWE5EdMgxjs9miHQUAAAAAB3AyO7RarfHx8asWo1ar2YuffvppoVDI/hEAAAAAfOBkduine/fu0UxXvWjHAgAAAMANXN2z7E9Fm9jYWLbP8q1btxiGef7559F2GQAAAMA3rmaHAAAAABAJK3llGQAAAAACxcns0M9dKYWFhdGOFAAAAIBjOJkdAgAAAECEcPW9w4V2pTgcjtLSUrPZPDg4KJPJlj4wAAAAAE7janbog9VqTU1NJaKRkRGhUBjtcAAAAAC4ZAWuLAuFwjNnzpjN5osXL0Y7FgAAAACOWYHZIRGJRCKBQNDf379oTUQAAAAAcLcys8OpqSm73R7tKAAAAAC4ZwVmh319fUVFRUSUkZGB5igAAAAAAeHkrhR234nZbPZxjUQiwa4UAAAAgECtwLlDIpLL5QMDA0gNAQAAAALFyblDWrjeIRElJCQscTAAAAAAKwZXs0MAAAAAiISVubIMAAAAAMHhWHbIMMyDBw9QxRAAAAAgQriUHarVat84bdIAAAKeSURBVD6fL5VK+Xy+Wq1mGGbv3r2bN2/eu3cvwzA2m+306dOlpaWnT5+22WzRDhYAAACAkzjz3qHBYEhPT7fb7evWrTMajb4vFggEdXV1JSUlSxMbAAAAwIrBmbnDGzdu2O32zs7OsbExh8OhUCiISCKRGI3Gzs5OgUBARHl5eY2NjXl5eXa7/fXXXzcYDNGOGgAAAIBjOJMd3rt3TyKRpKWlERGPx6uvrxcIBKmpqVKplO2b19vbq9FofvKTn2g0mt7eXrvdfuPGjWhHDQAAAMAx3MgOGYaZmpoSi8V8Pt/9+KZNm2gmcUxOTnYdT05Olkgk9+7dW+pAAQAAADiOG9lhcKamprC7GQAAACAg3MgOeTyeSCSyWCwOh4M9wq4ms583bdpkNptHR0dd14+OjprNZpFIxOPxohAuAAAAAGdxIzukeSng2NgYESUmJhLRiy++KBAIsrOz9+7d+/777+/du7eoqIhm1p0BAAAAwH8cq2hDREeOHCGikydPEtHg4KBMJiMitVpdU1Pj8ZVTp05VV1cveaQAAAAAHMaZ7JDmpYAFBQXt7e2uP9psts7Ozi+//HL9+vXPPvvsrl27Dh06hOwQAAAAICB/FO0AAlBdXf3973//3Xffffz48SuvvKJSqdzPxsbGVlZWsp9R6RAAAAAgOFyaOwQAAACASOPMrhQAAAAAWALIDgEAAABgFrJDAAAAAJiF7BAAAAAAZiE7BAAAAIBZyA4BAAAAYBayQwAAAACYhewQAAAAAGYhOwQAAACAWcgOAQAAAGAWskMAAAAAmIXsEAAAAABmITsEAAAAgFnIDgEAAABgFrJDAAAAAJiF7BAAAAAAZiE7BAAAAIBZyA4BAAAAYBayQwAAAACYhewQAAAAAGb9f1F3YcoAJ3ujAAAAAElFTkSuQmCC"/>
                    <pic:cNvPicPr>
                      <a:picLocks noChangeAspect="1" noChangeArrowheads="1"/>
                    </pic:cNvPicPr>
                  </pic:nvPicPr>
                  <pic:blipFill>
                    <a:blip r:embed="rId17"/>
                    <a:stretch>
                      <a:fillRect/>
                    </a:stretch>
                  </pic:blipFill>
                  <pic:spPr bwMode="auto">
                    <a:xfrm>
                      <a:off x="0" y="0"/>
                      <a:ext cx="5334000" cy="3281986"/>
                    </a:xfrm>
                    <a:prstGeom prst="rect">
                      <a:avLst/>
                    </a:prstGeom>
                    <a:noFill/>
                    <a:ln w="9525">
                      <a:noFill/>
                      <a:headEnd/>
                      <a:tailEnd/>
                    </a:ln>
                  </pic:spPr>
                </pic:pic>
              </a:graphicData>
            </a:graphic>
          </wp:inline>
        </w:drawing>
      </w:r>
    </w:p>
    <w:p w14:paraId="210B8AEB" w14:textId="77777777" w:rsidR="00F82A0C" w:rsidRPr="003D5825" w:rsidRDefault="00F82A0C" w:rsidP="00F82A0C">
      <w:pPr>
        <w:pStyle w:val="BodyText"/>
        <w:rPr>
          <w:bCs/>
        </w:rPr>
      </w:pPr>
      <w:r w:rsidRPr="003D5825">
        <w:rPr>
          <w:bCs/>
        </w:rPr>
        <w:t>Figure 1.</w:t>
      </w:r>
      <w:r>
        <w:rPr>
          <w:bCs/>
        </w:rPr>
        <w:t>7</w:t>
      </w:r>
      <w:r w:rsidRPr="003D5825">
        <w:rPr>
          <w:bCs/>
        </w:rPr>
        <w:tab/>
      </w:r>
      <w:r>
        <w:rPr>
          <w:bCs/>
        </w:rPr>
        <w:t>Typical Control Plane in a Sample MX Series Router</w:t>
      </w:r>
    </w:p>
    <w:p w14:paraId="52DD2606" w14:textId="77777777" w:rsidR="005E32D4" w:rsidRDefault="00F82A0C">
      <w:pPr>
        <w:pStyle w:val="BodyText"/>
      </w:pPr>
      <w:r>
        <w:t>Running a control plane on each router makes it very hard to manage, because each individual network device needs to be carefully configured. It requires extensive, vendor-specific experiences and skills to configure the device. The high number of configuration points can make it challenging to build a robust network. Flexibility is also a recurring hurdle for traditional networks since most routers run proprietary hardware and software.</w:t>
      </w:r>
    </w:p>
    <w:p w14:paraId="0908870E" w14:textId="77777777" w:rsidR="005E32D4" w:rsidRDefault="00F82A0C">
      <w:pPr>
        <w:pStyle w:val="BodyText"/>
      </w:pPr>
      <w:r>
        <w:t>In contrast, in SDN networking, control and configuration functions are gathered into a SDN controller which is controlling network devices. The new architecture intends to provide a completely new way to configure the network. This new cloud infrastructure brings:</w:t>
      </w:r>
    </w:p>
    <w:p w14:paraId="2731D384" w14:textId="77777777" w:rsidR="005E32D4" w:rsidRDefault="00F82A0C">
      <w:pPr>
        <w:numPr>
          <w:ilvl w:val="0"/>
          <w:numId w:val="9"/>
        </w:numPr>
      </w:pPr>
      <w:r>
        <w:t>simplified routers, without complex control planes in each router.</w:t>
      </w:r>
    </w:p>
    <w:p w14:paraId="3D8C47F8" w14:textId="77777777" w:rsidR="005E32D4" w:rsidRDefault="00F82A0C">
      <w:pPr>
        <w:numPr>
          <w:ilvl w:val="0"/>
          <w:numId w:val="9"/>
        </w:numPr>
      </w:pPr>
      <w:r>
        <w:t>a centralized control plane, which is a single configuration point</w:t>
      </w:r>
    </w:p>
    <w:p w14:paraId="49B1C6D7" w14:textId="77777777" w:rsidR="005E32D4" w:rsidRDefault="00F82A0C">
      <w:pPr>
        <w:pStyle w:val="FirstParagraph"/>
      </w:pPr>
      <w:r>
        <w:t>Let’s compare the two architectures as shown in Figure 1.8.</w:t>
      </w:r>
    </w:p>
    <w:p w14:paraId="44260677" w14:textId="77777777" w:rsidR="005E32D4" w:rsidRDefault="00F82A0C">
      <w:pPr>
        <w:pStyle w:val="BodyText"/>
      </w:pPr>
      <w:r>
        <w:rPr>
          <w:noProof/>
        </w:rPr>
        <w:lastRenderedPageBreak/>
        <w:drawing>
          <wp:inline distT="0" distB="0" distL="0" distR="0" wp14:anchorId="51953BF3" wp14:editId="6529A82D">
            <wp:extent cx="5334000" cy="2521233"/>
            <wp:effectExtent l="0" t="0" r="0" b="0"/>
            <wp:docPr id="8"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D9/////f///3YEAAAmAgAAAAAAAAAAAABYUAAALyYAACBFTUYAAAEAFGQUAJQaAAADAAAAAAAAAAAAAAAAAAAAgAcAADgEAABYAQAAwQAAAAAAAAAAAAAAAAAAAMA/BQDo8QIARgAAACwAAAAgAAAARU1GKwFAAQAcAAAAEAAAAAIQwNsBAAAAeAAAAHgAAABGAAAAkAAAAIQAAABFTUYrMEACABAAAAAEAAAAAACAPypAAAAkAAAAGAAAAAAAgD8AAAAAAAAAAAAAgD8AAAAAAAAAADJAAAEcAAAAEAAAAAAAAAAAAAAAAKCPRAAACUQqQAAAJAAAABgAAAAAAIA/AAAAAAAAAAAAAIA/AAAAAAAAAAAEQAAADAAAAAAAAAAhAAAACAAAAEsAAABAAAAAMAAAAAUAAAAgAAAAAQAAAAEAAAAQAAAAAAAAAAAAAAB9BAAAJAIAAAAAAAAAAAAAfQQAACQCAAAiAAAADAAAAP////9GAAAAmAAAAIwAAABFTUYrJUAAABAAAAAEAAAAAAAAAB9AAwAMAAAAAAAAACJABAAMAAAAAAAAAB5ACQAMAAAAAAAAACFABwAMAAAAAAAAACpAAAAkAAAAGAAAAAAA8EIAAAAAAAAAAAAA8EIAACBAEEj5QwpAAIAkAAAAGAAAAP////8BAAAAAAAAAJlMJsB7vZ4/mUwmQCEAAAAIAAAAYgAAAAwAAAABAAAAJAAAACQAAAAAAIA9AAAAAAAAAAAAAIA9AAAAAAAAAAACAAAAJQAAAAwAAAAAAACAJQAAAAwAAAAIAACAVgAAADAAAAACAAAAugAAAJcAAADzAQAABQAAACAApQsgACEfbgkhH24JpQsgAKUL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gAAIEAQSPlDCEAAAjwAAAAwAAAAAhDA2wAAAACOAAAAAAAAAKuqKjwCAAAAAgAAAAIAAAAAAAAAAhDA2wAAAAAAAAD/CEABA0gAAAA8AAAAAhDA2wUAAAAAAAAAAAAAAAAAAAB7vZ4/AAAAAHu9nj+ZTCbAAAAAAJlMJsAAAAAAAAAAAAABAQGBAAAAFUABABAAAAAEAAAAAAAAACQAAAAkAAAAAACAPQAAAAAAAAAAAACAPQAAAAAAAAAAAgAAAF8AAAA4AAAAAQAAADgAAAAAAAAAOAAAAAAAAAAAAAEAFAAAAAAAAAAAAAAAAAAAAAAAAAAAAAAAJQAAAAwAAAABAAAAJQAAAAwAAAAFAACAVgAAADAAAAAAAAAAuAAAAJkAAAD0AQAABQAAACAAIR9uCSEfbgmlCyAApQsgACEfJQAAAAwAAAAHAACAJQAAAAwAAAAAAACAJAAAACQAAAAAAIBBAAAAAAAAAAAAAIBBAAAAAAAAAAACAAAAKAAAAAwAAAABAAAARgAAAOgJAADcCQAARU1GKypAAAAkAAAAGAAAAAAAgD8AAAAAAAAAAAAAgD8AAAAAAAAAACpAAAAkAAAAGAAAAAAAgD8AAAAAAAAAAAAAgD8AAAAAAAAAACZAAAAQAAAABAAAAAAAAAAlQAAAEAAAAAQAAAAAAAAAH0ADAAwAAAAAAAAAIkAEAAwAAAAAAAAAHkAJAAwAAAAAAAAAIUAHAAwAAAAAAAAAKkAAACQAAAAYAAAAwJsJuQAAAAAAAAAAwJsJOUwM3kK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7QAAACoAAAAAhDA2xEAAAAAAAAA4wfuSJ5fA8fjB+5IEF9rxuqs5khAIZ4s75vdSAA+XyyeXwNHAD5fLLfGakY8RY0sgG4nLBBfa8YAAAAAnl8DxwAAAACyoN3IPEUNra2x5si3xmpG4wfuyJ5fA0fjB+7I75vdSOMH7sjqrOZI4wfuyOMH7kitsebI4wfuSLKg3cjjB+5Inl8DxwADAwMBAwMDAQMDAwEDAwOBAAAAFEABABAAAAAEAAAAAgAAACEAAAAIAAAAOwAAAAgAAAATAAAADAAAAAEAAAAkAAAAJAAAAAAAgD0AAAAAAAAAAAAAgD0AAAAAAAAAAAIAAAAbAAAAEAAAAOkCAACsHAAAWAAAACgAAAAAAAAAAAAAAP//////////AwAAAOkC0xwJA/IcMAPyHDYAAAAQAAAAogYAAPIcAABYAAAAKAAAAAAAAAAAAAAA//////////8DAAAAyQbyHOkG0xzpBqwcNgAAABAAAADpBgAAORkAAFgAAAAoAAAAAAAAAAAAAAD//////////wMAAADpBhIZyQbzGKIG8xg2AAAAEAAAADADAADzGAAAWAAAACgAAAAAAAAAAAAAAP//////////AwAAAAkD8xjpAhIZ6QI5GTYAAAAQAAAA6QIAAKwcAAA9AAAACAAAACQAAAAkAAAAAACAQQAAAAAAAAAAAACAQQAAAAAAAAAAAgAAADwAAAAIAAAAQwAAAAwAAAABAAAAEwAAAAwAAAABAAAAJQAAAAwAAAAIAACAJwAAABgAAAABAAAAAAAAAFNjagAAAAAAJQAAAAwAAAABAAAAJQAAAAwAAAAIAACAVgAAADAAAAAvAAAAkAEAAG4AAACTAQAABQAAAC4AjwEuAJMBbwCTAW8AjwEuAI8BJQAAAAwAAAAIAACAJQAAAAwAAAAAAACAKAAAAAwAAAABAAAAJwAAABgAAAABAAAAAAAAAFJiagAAAAAAJQAAAAwAAAABAAAAJQAAAAwAAAAIAACAVgAAADAAAAAvAAAAkwEAAG4AAACVAQAABQAAAC4AkwEuAJUBbwCVAW8AkwEuAJMBJQAAAAwAAAAIAACAJQAAAAwAAAAAAACAKAAAAAwAAAABAAAAJwAAABgAAAABAAAAAAAAAFJiaQAAAAAAJQAAAAwAAAABAAAAJQAAAAwAAAAIAACAVgAAADAAAAAvAAAAlQEAAG4AAACXAQAABQAAAC4AlQEuAJcBbwCXAW8AlQEuAJUBJQAAAAwAAAAIAACAJQAAAAwAAAAAAACAKAAAAAwAAAABAAAAJwAAABgAAAABAAAAAAAAAFFiaQAAAAAAJQAAAAwAAAABAAAAJQAAAAwAAAAIAACAVgAAADAAAAAvAAAAlwEAAG4AAACZAQAABQAAAC4AlwEuAJkBbwCZAW8AlwEuAJcBJQAAAAwAAAAIAACAJQAAAAwAAAAAAACAKAAAAAwAAAABAAAAJwAAABgAAAABAAAAAAAAAFFhaQAAAAAAJQAAAAwAAAABAAAAJQAAAAwAAAAIAACAVgAAADAAAAAvAAAAmQEAAG4AAACbAQAABQAAAC4AmQEuAJsBbwCbAW8AmQEuAJkBJQAAAAwAAAAIAACAJQAAAAwAAAAAAACAKAAAAAwAAAABAAAAJwAAABgAAAABAAAAAAAAAFFhaAAAAAAAJQAAAAwAAAABAAAAJQAAAAwAAAAIAACAVgAAADAAAAAvAAAAmwEAAG4AAACcAQAABQAAAC4AmwEuAJwBbwCcAW8AmwEuAJsBJQAAAAwAAAAIAACAJQAAAAwAAAAAAACAKAAAAAwAAAABAAAAJwAAABgAAAABAAAAAAAAAFBhaAAAAAAAJQAAAAwAAAABAAAAJQAAAAwAAAAIAACAVgAAADAAAAAvAAAAnAEAAG4AAACdAQAABQAAAC4AnAEuAJ0BbwCdAW8AnAEuAJwBJQAAAAwAAAAIAACAJQAAAAwAAAAAAACAKAAAAAwAAAABAAAAJwAAABgAAAABAAAAAAAAAFBgaAAAAAAAJQAAAAwAAAABAAAAJQAAAAwAAAAIAACAVgAAADAAAAAvAAAAnQEAAG4AAACeAQAABQAAAC4AnQEuAJ4BbwCeAW8AnQEuAJ0BJQAAAAwAAAAIAACAJQAAAAwAAAAAAACAKAAAAAwAAAABAAAAJwAAABgAAAABAAAAAAAAAE9gaAAAAAAAJQAAAAwAAAABAAAAJQAAAAwAAAAIAACAVgAAADAAAAAvAAAAngEAAG4AAACfAQAABQAAAC4AngEuAJ8BbwCfAW8AngEuAJ4BJQAAAAwAAAAIAACAJQAAAAwAAAAAAACAKAAAAAwAAAABAAAAJwAAABgAAAABAAAAAAAAAE9gZwAAAAAAJQAAAAwAAAABAAAAJQAAAAwAAAAIAACAVgAAADAAAAAvAAAAnwEAAG4AAACgAQAABQAAAC4AnwEuAKABbwCgAW8AnwEuAJ8BJQAAAAwAAAAIAACAJQAAAAwAAAAAAACAKAAAAAwAAAABAAAAJwAAABgAAAABAAAAAAAAAE5fZwAAAAAAJQAAAAwAAAABAAAAJQAAAAwAAAAIAACAVgAAADAAAAAvAAAAoAEAAG4AAACiAQAABQAAAC4AoAEuAKIBbwCiAW8AoAEuAKABJQAAAAwAAAAIAACAJQAAAAwAAAAAAACAKAAAAAwAAAABAAAAJwAAABgAAAABAAAAAAAAAE1eZgAAAAAAJQAAAAwAAAABAAAAJQAAAAwAAAAIAACAVgAAADAAAAAvAAAAogEAAG4AAACkAQAABQAAAC4AogEuAKQBbwCkAW8AogEuAKIBJQAAAAwAAAAIAACAJQAAAAwAAAAAAACAKAAAAAwAAAABAAAAJwAAABgAAAABAAAAAAAAAExdZQAAAAAAJQAAAAwAAAABAAAAJQAAAAwAAAAIAACAVgAAADAAAAAvAAAApAEAAG4AAAClAQAABQAAAC4ApAEuAKUBbwClAW8ApAEuAKQBJQAAAAwAAAAIAACAJQAAAAwAAAAAAACAKAAAAAwAAAABAAAAJwAAABgAAAABAAAAAAAAAEtdZQAAAAAAJQAAAAwAAAABAAAAJQAAAAwAAAAIAACAVgAAADAAAAAvAAAApQEAAG4AAACmAQAABQAAAC4ApQEuAKYBbwCmAW8ApQEuAKUBJQAAAAwAAAAIAACAJQAAAAwAAAAAAACAKAAAAAwAAAABAAAAJwAAABgAAAABAAAAAAAAAEpcZQAAAAAAJQAAAAwAAAABAAAAJQAAAAwAAAAIAACAVgAAADAAAAAvAAAApgEAAG4AAACnAQAABQAAAC4ApgEuAKcBbwCnAW8ApgEuAKYBJQAAAAwAAAAIAACAJQAAAAwAAAAAAACAKAAAAAwAAAABAAAAJwAAABgAAAABAAAAAAAAAEpbZAAAAAAAJQAAAAwAAAABAAAAJQAAAAwAAAAIAACAVgAAADAAAAAvAAAApwEAAG4AAACoAQAABQAAAC4ApwEuAKgBbwCoAW8ApwEuAKcBJQAAAAwAAAAIAACAJQAAAAwAAAAAAACAKAAAAAwAAAABAAAAJwAAABgAAAABAAAAAAAAAElbYwAAAAAAJQAAAAwAAAABAAAAJQAAAAwAAAAIAACAVgAAADAAAAAvAAAAqAEAAG4AAACpAQAABQAAAC4AqAEuAKkBbwCpAW8AqAEuAKgBJQAAAAwAAAAIAACAJQAAAAwAAAAAAACAKAAAAAwAAAABAAAAJwAAABgAAAABAAAAAAAAAEhaYwAAAAAAJQAAAAwAAAABAAAAJQAAAAwAAAAIAACAVgAAADAAAAAvAAAAqQEAAG4AAACqAQAABQAAAC4AqQEuAKoBbwCqAW8AqQEuAKkBJQAAAAwAAAAIAACAJQAAAAwAAAAAAACAKAAAAAwAAAABAAAAJwAAABgAAAABAAAAAAAAAEdaYgAAAAAAJQAAAAwAAAABAAAAJQAAAAwAAAAIAACAVgAAADAAAAAvAAAAqgEAAG4AAACrAQAABQAAAC4AqgEuAKsBbwCrAW8AqgEuAKoBJQAAAAwAAAAIAACAJQAAAAwAAAAAAACAKAAAAAwAAAABAAAAJwAAABgAAAABAAAAAAAAAEdZYgAAAAAAJQAAAAwAAAABAAAAJQAAAAwAAAAIAACAVgAAADAAAAAvAAAAqwEAAG4AAACsAQAABQAAAC4AqwEuAKwBbwCsAW8AqwEuAKsBJQAAAAwAAAAIAACAJQAAAAwAAAAAAACAKAAAAAwAAAABAAAAJwAAABgAAAABAAAAAAAAAEZYYQAAAAAAJQAAAAwAAAABAAAAJQAAAAwAAAAIAACAVgAAADAAAAAvAAAArAEAAG4AAACtAQAABQAAAC4ArAEuAK0BbwCtAW8ArAEuAKwBJQAAAAwAAAAIAACAJQAAAAwAAAAAAACAKAAAAAwAAAABAAAAJwAAABgAAAABAAAAAAAAAEVYYQAAAAAAJQAAAAwAAAABAAAAJQAAAAwAAAAIAACAVgAAADAAAAAvAAAArQEAAG4AAACuAQAABQAAAC4ArQEuAK4BbwCuAW8ArQEuAK0BJQAAAAwAAAAIAACAJQAAAAwAAAAAAACAKAAAAAwAAAABAAAAJwAAABgAAAABAAAAAAAAAERXYAAAAAAAJQAAAAwAAAABAAAAJQAAAAwAAAAIAACAVgAAADAAAAAvAAAArgEAAG4AAACvAQAABQAAAC4ArgEuAK8BbwCvAW8ArgEuAK4BJQAAAAwAAAAIAACAJQAAAAwAAAAAAACAKAAAAAwAAAABAAAAJwAAABgAAAABAAAAAAAAAENWYAAAAAAAJQAAAAwAAAABAAAAJQAAAAwAAAAIAACAVgAAADAAAAAvAAAArwEAAG4AAACwAQAABQAAAC4ArwEuALABbwCwAW8ArwEuAK8BJQAAAAwAAAAIAACAJQAAAAwAAAAAAACAKAAAAAwAAAABAAAAJwAAABgAAAABAAAAAAAAAEJVXwAAAAAAJQAAAAwAAAABAAAAJQAAAAwAAAAIAACAVgAAADAAAAAvAAAAsAEAAG4AAACxAQAABQAAAC4AsAEuALEBbwCxAW8AsAEuALABJQAAAAwAAAAIAACAJQAAAAwAAAAAAACAKAAAAAwAAAABAAAAJwAAABgAAAABAAAAAAAAAEFVXgAAAAAAJQAAAAwAAAABAAAAJQAAAAwAAAAIAACAVgAAADAAAAAvAAAAsQEAAG4AAACyAQAABQAAAC4AsQEuALIBbwCyAW8AsQEuALEBJQAAAAwAAAAIAACAJQAAAAwAAAAAAACAKAAAAAwAAAABAAAAJwAAABgAAAABAAAAAAAAAEBUXgAAAAAAJQAAAAwAAAABAAAAJQAAAAwAAAAIAACAVgAAADAAAAAvAAAAsgEAAG4AAACzAQAABQAAAC4AsgEuALMBbwCzAW8AsgEuALIBJQAAAAwAAAAIAACAJQAAAAwAAAAAAACAKAAAAAwAAAABAAAAJwAAABgAAAABAAAAAAAAAD9TXQAAAAAAJQAAAAwAAAABAAAAJQAAAAwAAAAIAACAVgAAADAAAAAvAAAAswEAAG4AAAC0AQAABQAAAC4AswEuALQBbwC0AW8AswEuALMBJQAAAAwAAAAIAACAJQAAAAwAAAAAAACAKAAAAAwAAAABAAAAJwAAABgAAAABAAAAAAAAAD5TXQAAAAAAJQAAAAwAAAABAAAAJQAAAAwAAAAIAACAVgAAADAAAAAvAAAAtAEAAG4AAAC1AQAABQAAAC4AtAEuALUBbwC1AW8AtAEuALQBJQAAAAwAAAAIAACAJQAAAAwAAAAAAACAKAAAAAwAAAABAAAAJwAAABgAAAABAAAAAAAAAD1SXAAAAAAAJQAAAAwAAAABAAAAJQAAAAwAAAAIAACAVgAAADAAAAAvAAAAtQEAAG4AAAC2AQAABQAAAC4AtQEuALYBbwC2AW8AtQEuALUBJQAAAAwAAAAIAACAJQAAAAwAAAAAAACAKAAAAAwAAAABAAAAJwAAABgAAAABAAAAAAAAADxRXAAAAAAAJQAAAAwAAAABAAAAJQAAAAwAAAAIAACAVgAAADAAAAAvAAAAtgEAAG4AAAC3AQAABQAAAC4AtgEuALcBbwC3AW8AtgEuALYBJQAAAAwAAAAIAACAJQAAAAwAAAAAAACAKAAAAAwAAAABAAAAJwAAABgAAAABAAAAAAAAADtRWwAAAAAAJQAAAAwAAAABAAAAJQAAAAwAAAAIAACAVgAAADAAAAAvAAAAtwEAAG4AAAC4AQAABQAAAC4AtwEuALgBbwC4AW8AtwEuALcBJQAAAAwAAAAIAACAJQAAAAwAAAAAAACAKAAAAAwAAAABAAAAJwAAABgAAAABAAAAAAAAADpQWwAAAAAAJQAAAAwAAAABAAAAJQAAAAwAAAAIAACAVgAAADAAAAAvAAAAuAEAAG4AAAC5AQAABQAAAC4AuAEuALkBbwC5AW8AuAEuALgBJQAAAAwAAAAIAACAJQAAAAwAAAAAAACAKAAAAAwAAAABAAAAJwAAABgAAAABAAAAAAAAADpPWgAAAAAAJQAAAAwAAAABAAAAJQAAAAwAAAAIAACAVgAAADAAAAAvAAAAuQEAAG4AAAC6AQAABQAAAC4AuQEuALoBbwC6AW8AuQEuALkBJQAAAAwAAAAIAACAJQAAAAwAAAAAAACAKAAAAAwAAAABAAAAJwAAABgAAAABAAAAAAAAADhPWQAAAAAAJQAAAAwAAAABAAAAJQAAAAwAAAAIAACAVgAAADAAAAAvAAAAugEAAG4AAAC7AQAABQAAAC4AugEuALsBbwC7AW8AugEuALoBJQAAAAwAAAAIAACAJQAAAAwAAAAAAACAKAAAAAwAAAABAAAAJwAAABgAAAABAAAAAAAAADhOWQAAAAAAJQAAAAwAAAABAAAAJQAAAAwAAAAIAACAVgAAADAAAAAvAAAAuwEAAG4AAAC8AQAABQAAAC4AuwEuALwBbwC8AW8AuwEuALsBJQAAAAwAAAAIAACAJQAAAAwAAAAAAACAKAAAAAwAAAABAAAAJwAAABgAAAABAAAAAAAAADdNWQAAAAAAJQAAAAwAAAABAAAAJQAAAAwAAAAIAACAVgAAADAAAAAvAAAAvAEAAG4AAAC9AQAABQAAAC4AvAEuAL0BbwC9AW8AvAEuALwBJQAAAAwAAAAIAACAJQAAAAwAAAAAAACAKAAAAAwAAAABAAAAJwAAABgAAAABAAAAAAAAADZNWAAAAAAAJQAAAAwAAAABAAAAJQAAAAwAAAAIAACAVgAAADAAAAAvAAAAvQEAAG4AAAC+AQAABQAAAC4AvQEuAL4BbwC+AW8AvQEuAL0BJQAAAAwAAAAIAACAJQAAAAwAAAAAAACAKAAAAAwAAAABAAAAJwAAABgAAAABAAAAAAAAADVMWAAAAAAAJQAAAAwAAAABAAAAJQAAAAwAAAAIAACAVgAAADAAAAAvAAAAvgEAAG4AAAC/AQAABQAAAC4AvgEuAL8BbwC/AW8AvgEuAL4BJQAAAAwAAAAIAACAJQAAAAwAAAAAAACAKAAAAAwAAAABAAAAJwAAABgAAAABAAAAAAAAADRMVwAAAAAAJQAAAAwAAAABAAAAJQAAAAwAAAAIAACAVgAAADAAAAAvAAAAvwEAAG4AAADAAQAABQAAAC4AvwEuAMABbwDAAW8AvwEuAL8BJQAAAAwAAAAIAACAJQAAAAwAAAAAAACAKAAAAAwAAAABAAAAJwAAABgAAAABAAAAAAAAADNLVwAAAAAAJQAAAAwAAAABAAAAJQAAAAwAAAAIAACAVgAAADAAAAAvAAAAwAEAAG4AAADCAQAABQAAAC4AwAEuAMIBbwDCAW8AwAEuAMABJQAAAAwAAAAIAACAJQAAAAwAAAAAAACAKAAAAAwAAAABAAAAJwAAABgAAAABAAAAAAAAADJKVwAAAAAAJQAAAAwAAAABAAAAJQAAAAwAAAAIAACAVgAAADAAAAAvAAAAwgEAAG4AAADDAQAABQAAAC4AwgEuAMMBbwDDAW8AwgEuAMIBJQAAAAwAAAAIAACAJQAAAAwAAAAAAACAKAAAAAwAAAABAAAAJwAAABgAAAABAAAAAAAAADJKVgAAAAAAJQAAAAwAAAABAAAAJQAAAAwAAAAIAACAVgAAADAAAAAvAAAAwwEAAG4AAADEAQAABQAAAC4AwwEuAMQBbwDEAW8AwwEuAMMBJQAAAAwAAAAIAACAJQAAAAwAAAAAAACAKAAAAAwAAAABAAAAJwAAABgAAAABAAAAAAAAADFJVgAAAAAAJQAAAAwAAAABAAAAJQAAAAwAAAAIAACAVgAAADAAAAAvAAAAxAEAAG4AAADGAQAABQAAAC4AxAEuAMYBbwDGAW8AxAEuAMQBJQAAAAwAAAAIAACAJQAAAAwAAAAAAACAKAAAAAwAAAABAAAAJwAAABgAAAABAAAAAAAAADBJVQAAAAAAJQAAAAwAAAABAAAAJQAAAAwAAAAIAACAVgAAADAAAAAvAAAAxgEAAG4AAADHAQAABQAAAC4AxgEuAMcBbwDHAW8AxgEuAMYBJQAAAAwAAAAIAACAJQAAAAwAAAAAAACAKAAAAAwAAAABAAAAJwAAABgAAAABAAAAAAAAAC9IVQAAAAAAJQAAAAwAAAABAAAAJQAAAAwAAAAIAACAVgAAADAAAAAvAAAAxwEAAG4AAADJAQAABQAAAC4AxwEuAMkBbwDJAW8AxwEuAMcBJQAAAAwAAAAIAACAJQAAAAwAAAAAAACAKAAAAAwAAAABAAAAJwAAABgAAAABAAAAAAAAAC5IVQAAAAAAJQAAAAwAAAABAAAAJQAAAAwAAAAIAACAVgAAADAAAAAvAAAAyQEAAG4AAADKAQAABQAAAC4AyQEuAMoBbwDKAW8AyQEuAMkBJQAAAAwAAAAIAACAJQAAAAwAAAAAAACAKAAAAAwAAAABAAAAJwAAABgAAAABAAAAAAAAAC5IVAAAAAAAJQAAAAwAAAABAAAAJQAAAAwAAAAIAACAVgAAADAAAAAvAAAAygEAAG4AAADLAQAABQAAAC4AygEuAMsBbwDLAW8AygEuAMoBJQAAAAwAAAAIAACAJQAAAAwAAAAAAACAKAAAAAwAAAABAAAAJwAAABgAAAABAAAAAAAAAC5HVAAAAAAAJQAAAAwAAAABAAAAJQAAAAwAAAAIAACAVgAAADAAAAAvAAAAywEAAG4AAADMAQAABQAAAC4AywEuAMwBbwDMAW8AywEuAMsBJQAAAAwAAAAIAACAJQAAAAwAAAAAAACAKAAAAAwAAAABAAAAJwAAABgAAAABAAAAAAAAAC1HVAAAAAAAJQAAAAwAAAABAAAAJQAAAAwAAAAIAACAVgAAADAAAAAvAAAAzAEAAG4AAADPAQAABQAAAC4AzAEuANABbwDQAW8AzAEuAMwBJQAAAAwAAAAIAACAJQAAAAwAAAAAAACAKAAAAAwAAAAB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Wui2UK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mi3NSAYFnciIOQNHBgWdyGv3a0YGBZ3IgG6nK0qllcgAAAAA1J2MyAAAAABuwDDGwCV7LG7AMMb4lSxHaU/8rWJL2UcAPl+tyloQSGRz662DoDpIxHtRxXQ6aEjCilbGC8C0SIJrKMdQnt1IaHAOyFCe3UhocA7IUJ7dSDagjMjvm91ISqWVyPZA1kgGBZ3Imi3NSAYFncgAAQMDAwEDAwMDAwMDAwMBAwODABRAAQAQAAAABAAAAAMAAAAhAAAACAAAADsAAAAIAAAAEwAAAAwAAAABAAAAJAAAACQAAAAAAIA9AAAAAAAAAAAAAIA9AAAAAAAAAAACAAAAGwAAABAAAABTAwAAGRkAADYAAAAQAAAAfwYAABkZAABYAAAAKAAAAAAAAAAAAAAA//////////8DAAAApgYZGcYGORnGBmAZNgAAABAAAADGBgAApRsAAFgAAABAAAAAAAAAAAAAAAD//////////wkAAADGBqUbaQa8G9wFvBuPBbwbNAW1G9IEnxu8A2IbDQOKGg0Diho2AAAAEAAAAA0DAABgGQAAWAAAACgAAAAAAAAAAAAAAP//////////AwAAAA0DORksAxkZUwMZGT0AAAAIAAAAJAAAACQAAAAAAIBBAAAAAAAAAAAAAIBBAAAAAAAAAAACAAAAPAAAAAgAAABDAAAADAAAAAEAAAATAAAADAAAAAEAAAAlAAAADAAAAAgAAIAnAAAAGAAAAAEAAAAAAAAA6+vsAAAAAAAlAAAADAAAAAEAAAAlAAAADAAAAAgAAIBWAAAAMAAAADEAAACSAQAAbAAAAJIBAAAFAAAAMACRATAAkgFtAJIBbQCRATAAkQElAAAADAAAAAgAAIAlAAAADAAAAAAAAIAoAAAADAAAAAEAAAAnAAAAGAAAAAEAAAAAAAAA6uvsAAAAAAAlAAAADAAAAAEAAAAlAAAADAAAAAgAAIBWAAAAMAAAADEAAACSAQAAbAAAAJMBAAAFAAAAMACSATAAkwFtAJMBbQCSATAAkgElAAAADAAAAAgAAIAlAAAADAAAAAAAAIAoAAAADAAAAAEAAAAnAAAAGAAAAAEAAAAAAAAA6urrAAAAAAAlAAAADAAAAAEAAAAlAAAADAAAAAgAAIBWAAAAMAAAADEAAACTAQAAbAAAAJQBAAAFAAAAMACTATAAlAFtAJQBbQCTATAAkwElAAAADAAAAAgAAIAlAAAADAAAAAAAAIAoAAAADAAAAAEAAAAnAAAAGAAAAAEAAAAAAAAA6enqAAAAAAAlAAAADAAAAAEAAAAlAAAADAAAAAgAAIBWAAAAMAAAADEAAACUAQAAbAAAAJUBAAAFAAAAMACUATAAlQFtAJUBbQCUATAAlAElAAAADAAAAAgAAIAlAAAADAAAAAAAAIAoAAAADAAAAAEAAAAnAAAAGAAAAAEAAAAAAAAA6OjpAAAAAAAlAAAADAAAAAEAAAAlAAAADAAAAAgAAIBWAAAAMAAAADEAAACVAQAAbAAAAJYBAAAFAAAAMACVATAAlgFtAJYBbQCVATAAlQElAAAADAAAAAgAAIAlAAAADAAAAAAAAIAoAAAADAAAAAEAAAAnAAAAGAAAAAEAAAAAAAAA5+foAAAAAAAlAAAADAAAAAEAAAAlAAAADAAAAAgAAIBWAAAAMAAAADEAAACWAQAAbAAAAJcBAAAFAAAAMACWATAAlwFtAJcBbQCWATAAlgElAAAADAAAAAgAAIAlAAAADAAAAAAAAIAoAAAADAAAAAEAAAAnAAAAGAAAAAEAAAAAAAAA5ubnAAAAAAAlAAAADAAAAAEAAAAlAAAADAAAAAgAAIBWAAAAMAAAADEAAACXAQAAbAAAAJgBAAAFAAAAMACXATAAmAFtAJgBbQCXATAAlwElAAAADAAAAAgAAIAlAAAADAAAAAAAAIAoAAAADAAAAAEAAAAnAAAAGAAAAAEAAAAAAAAA5OXmAAAAAAAlAAAADAAAAAEAAAAlAAAADAAAAAgAAIBWAAAAMAAAADEAAACYAQAAbAAAAJkBAAAFAAAAMACYATAAmQFtAJkBbQCYATAAmAElAAAADAAAAAgAAIAlAAAADAAAAAAAAIAoAAAADAAAAAEAAAAnAAAAGAAAAAEAAAAAAAAA4+PlAAAAAAAlAAAADAAAAAEAAAAlAAAADAAAAAgAAIBWAAAAMAAAADEAAACZAQAAbAAAAJoBAAAFAAAAMACZATAAmgFtAJoBbQCZATAAmQElAAAADAAAAAgAAIAlAAAADAAAAAAAAIAoAAAADAAAAAEAAAAnAAAAGAAAAAEAAAAAAAAA4eHjAAAAAAAlAAAADAAAAAEAAAAlAAAADAAAAAgAAIBWAAAAMAAAADEAAACaAQAAbAAAAJsBAAAFAAAAMACaATAAmwFtAJsBbQCaATAAmgElAAAADAAAAAgAAIAlAAAADAAAAAAAAIAoAAAADAAAAAEAAAAnAAAAGAAAAAEAAAAAAAAA39/hAAAAAAAlAAAADAAAAAEAAAAlAAAADAAAAAgAAIBWAAAAMAAAADEAAACbAQAAbAAAAJwBAAAFAAAAMACbATAAnAFtAJwBbQCbATAAmwElAAAADAAAAAgAAIAlAAAADAAAAAAAAIAoAAAADAAAAAEAAAAnAAAAGAAAAAEAAAAAAAAA3N3fAAAAAAAlAAAADAAAAAEAAAAlAAAADAAAAAgAAIBWAAAAMAAAADEAAACcAQAAbAAAAJ0BAAAFAAAAMACcATAAnQFtAJ0BbQCcATAAnAElAAAADAAAAAgAAIAlAAAADAAAAAAAAIAoAAAADAAAAAEAAAAnAAAAGAAAAAEAAAAAAAAA2drcAAAAAAAlAAAADAAAAAEAAAAlAAAADAAAAAgAAIBWAAAAMAAAADEAAACdAQAAbAAAAJ4BAAAFAAAAMACdATAAngFtAJ4BbQCdATAAnQElAAAADAAAAAgAAIAlAAAADAAAAAAAAIAoAAAADAAAAAEAAAAnAAAAGAAAAAEAAAAAAAAA1tjZAAAAAAAlAAAADAAAAAEAAAAlAAAADAAAAAgAAIBWAAAAMAAAADEAAACeAQAAbAAAAJ8BAAAFAAAAMACeATAAnwFtAJ8BbQCeATAAngElAAAADAAAAAgAAIAlAAAADAAAAAAAAIAoAAAADAAAAAEAAAAnAAAAGAAAAAEAAAAAAAAA09XXAAAAAAAlAAAADAAAAAEAAAAlAAAADAAAAAgAAIBWAAAAMAAAADEAAACfAQAAbAAAAKABAAAFAAAAMACfATAAoAFtAKABbQCfATAAnwElAAAADAAAAAgAAIAlAAAADAAAAAAAAIAoAAAADAAAAAEAAAAnAAAAGAAAAAEAAAAAAAAAz9HUAAAAAAAlAAAADAAAAAEAAAAlAAAADAAAAAgAAIBWAAAAMAAAADEAAACgAQAAbAAAAKEBAAAFAAAAMACgATAAoQFtAKEBbQCgATAAoAElAAAADAAAAAgAAIAlAAAADAAAAAAAAIAoAAAADAAAAAEAAAAnAAAAGAAAAAEAAAAAAAAAzM7QAAAAAAAlAAAADAAAAAEAAAAlAAAADAAAAAgAAIBWAAAAMAAAADEAAAChAQAAbAAAAKIBAAAFAAAAMAChATAAogFtAKIBbQChATAAoQElAAAADAAAAAgAAIAlAAAADAAAAAAAAIAoAAAADAAAAAEAAAAnAAAAGAAAAAEAAAAAAAAAyMrNAAAAAAAlAAAADAAAAAEAAAAlAAAADAAAAAgAAIBWAAAAMAAAADEAAACiAQAAbAAAAKMBAAAFAAAAMACiATAAowFtAKMBbQCiATAAogElAAAADAAAAAgAAIAlAAAADAAAAAAAAIAoAAAADAAAAAEAAAAnAAAAGAAAAAEAAAAAAAAAw8bJAAAAAAAlAAAADAAAAAEAAAAlAAAADAAAAAgAAIBWAAAAMAAAADEAAACjAQAAbAAAAKQBAAAFAAAAMACjATAApAFtAKQBbQCjATAAowElAAAADAAAAAgAAIAlAAAADAAAAAAAAIAoAAAADAAAAAEAAAAnAAAAGAAAAAEAAAAAAAAAv8LFAAAAAAAlAAAADAAAAAEAAAAlAAAADAAAAAgAAIBWAAAAMAAAADEAAACkAQAAbAAAAKUBAAAFAAAAMACkATAApQFtAKUBbQCkATAApAElAAAADAAAAAgAAIAlAAAADAAAAAAAAIAoAAAADAAAAAEAAAAnAAAAGAAAAAEAAAAAAAAAur3BAAAAAAAlAAAADAAAAAEAAAAlAAAADAAAAAgAAIBWAAAAMAAAADEAAAClAQAAbAAAAKYBAAAFAAAAMAClATAApgFtAKYBbQClATAApQElAAAADAAAAAgAAIAlAAAADAAAAAAAAIAoAAAADAAAAAEAAAAnAAAAGAAAAAEAAAAAAAAAtbm8AAAAAAAlAAAADAAAAAEAAAAlAAAADAAAAAgAAIBWAAAAMAAAADEAAACmAQAAbAAAAKcBAAAFAAAAMACmATAApwFtAKcBbQCmATAApgElAAAADAAAAAgAAIAlAAAADAAAAAAAAIAoAAAADAAAAAEAAAAnAAAAGAAAAAEAAAAAAAAAsLS4AAAAAAAlAAAADAAAAAEAAAAlAAAADAAAAAgAAIBWAAAAMAAAADEAAACnAQAAbAAAAKgBAAAFAAAAMACnATAAqAFtAKgBbQCnATAApwElAAAADAAAAAgAAIAlAAAADAAAAAAAAIAoAAAADAAAAAEAAAAnAAAAGAAAAAEAAAAAAAAAq6+0AAAAAAAlAAAADAAAAAEAAAAlAAAADAAAAAgAAIBWAAAAMAAAADEAAACoAQAAbAAAAKkBAAAFAAAAMACoATAAqQFtAKkBbQCoATAAqAElAAAADAAAAAgAAIAlAAAADAAAAAAAAIAoAAAADAAAAAEAAAAnAAAAGAAAAAEAAAAAAAAApauvAAAAAAAlAAAADAAAAAEAAAAlAAAADAAAAAgAAIBWAAAAMAAAADEAAACpAQAAbAAAAKoBAAAFAAAAMACpATAAqgFtAKoBbQCpATAAqQElAAAADAAAAAgAAIAlAAAADAAAAAAAAIAoAAAADAAAAAEAAAAnAAAAGAAAAAEAAAAAAAAAoKarAAAAAAAlAAAADAAAAAEAAAAlAAAADAAAAAgAAIBWAAAAMAAAADEAAACqAQAAbAAAAKsBAAAFAAAAMACqATAAqwFtAKsBbQCqATAAqgElAAAADAAAAAgAAIAlAAAADAAAAAAAAIAoAAAADAAAAAEAAAAnAAAAGAAAAAEAAAAAAAAAm6GmAAAAAAAlAAAADAAAAAEAAAAlAAAADAAAAAgAAIBWAAAAMAAAADEAAACrAQAAbAAAAKwBAAAFAAAAMACrATAArAFtAKwBbQCrATAAqwElAAAADAAAAAgAAIAlAAAADAAAAAAAAIAoAAAADAAAAAEAAAAnAAAAGAAAAAEAAAAAAAAAlJuhAAAAAAAlAAAADAAAAAEAAAAlAAAADAAAAAgAAIBWAAAAMAAAADEAAACsAQAAbAAAAK0BAAAFAAAAMACsATAArQFtAK0BbQCsATAArAElAAAADAAAAAgAAIAlAAAADAAAAAAAAIAoAAAADAAAAAEAAAAnAAAAGAAAAAEAAAAAAAAAj5acAAAAAAAlAAAADAAAAAEAAAAlAAAADAAAAAgAAIBWAAAAMAAAADEAAACtAQAAbAAAAK4BAAAFAAAAMACtATAArgFtAK4BbQCtATAArQElAAAADAAAAAgAAIAlAAAADAAAAAAAAIAoAAAADAAAAAEAAAAnAAAAGAAAAAEAAAAAAAAAiZGYAAAAAAAlAAAADAAAAAEAAAAlAAAADAAAAAgAAIBWAAAAMAAAADEAAACuAQAAbAAAAK8BAAAFAAAAMACuATAArwFtAK8BbQCuATAArgElAAAADAAAAAgAAIAlAAAADAAAAAAAAIAoAAAADAAAAAEAAAAnAAAAGAAAAAEAAAAAAAAAhI2UAAAAAAAlAAAADAAAAAEAAAAlAAAADAAAAAgAAIBWAAAAMAAAADEAAACvAQAAbAAAALABAAAFAAAAMACvATAAsAFtALABbQCvATAArwElAAAADAAAAAgAAIAlAAAADAAAAAAAAIAoAAAADAAAAAEAAAAnAAAAGAAAAAEAAAAAAAAAf4iQAAAAAAAlAAAADAAAAAEAAAAlAAAADAAAAAgAAIBWAAAAMAAAADEAAACwAQAAbAAAALEBAAAFAAAAMACwATAAsQFtALEBbQCwATAAsAElAAAADAAAAAgAAIAlAAAADAAAAAAAAIAoAAAADAAAAAEAAAAnAAAAGAAAAAEAAAAAAAAAeoSMAAAAAAAlAAAADAAAAAEAAAAlAAAADAAAAAgAAIBWAAAAMAAAADEAAACxAQAAbAAAALIBAAAFAAAAMACxATAAsgFtALIBbQCxATAAsQElAAAADAAAAAgAAIAlAAAADAAAAAAAAIAoAAAADAAAAAEAAAAnAAAAGAAAAAEAAAAAAAAAdYCIAAAAAAAlAAAADAAAAAEAAAAlAAAADAAAAAgAAIBWAAAAMAAAADEAAACyAQAAbAAAALMBAAAFAAAAMACyATAAswFtALMBbQCyATAAsgElAAAADAAAAAgAAIAlAAAADAAAAAAAAIAoAAAADAAAAAEAAAAnAAAAGAAAAAEAAAAAAAAAcXyFAAAAAAAlAAAADAAAAAEAAAAlAAAADAAAAAgAAIBWAAAAMAAAADEAAACzAQAAbAAAALQBAAAFAAAAMACzATAAtAFtALQBbQCzATAAswElAAAADAAAAAgAAIAlAAAADAAAAAAAAIAoAAAADAAAAAEAAAAnAAAAGAAAAAEAAAAAAAAAbXmCAAAAAAAlAAAADAAAAAEAAAAlAAAADAAAAAgAAIBWAAAAMAAAADEAAAC0AQAAbAAAALUBAAAFAAAAMAC0ATAAtQFtALUBbQC0ATAAtAElAAAADAAAAAgAAIAlAAAADAAAAAAAAIAoAAAADAAAAAEAAAAnAAAAGAAAAAEAAAAAAAAAaXZ/AAAAAAAlAAAADAAAAAEAAAAlAAAADAAAAAgAAIBWAAAAMAAAADEAAAC1AQAAbAAAALYBAAAFAAAAMAC1ATAAtgFtALYBbQC1ATAAtQElAAAADAAAAAgAAIAlAAAADAAAAAAAAIAoAAAADAAAAAEAAAAnAAAAGAAAAAEAAAAAAAAAZnN9AAAAAAAlAAAADAAAAAEAAAAlAAAADAAAAAgAAIBWAAAAMAAAADEAAAC2AQAAbAAAALcBAAAFAAAAMAC2ATAAtwFtALcBbQC2ATAAtgElAAAADAAAAAgAAIAlAAAADAAAAAAAAIAoAAAADAAAAAEAAAAnAAAAGAAAAAEAAAAAAAAAY3F7AAAAAAAlAAAADAAAAAEAAAAlAAAADAAAAAgAAIBWAAAAMAAAADEAAAC3AQAAbAAAALgBAAAFAAAAMAC3ATAAuAFtALgBbQC3ATAAtwElAAAADAAAAAgAAIAlAAAADAAAAAAAAIAoAAAADAAAAAEAAAAnAAAAGAAAAAEAAAAAAAAAYG55AAAAAAAlAAAADAAAAAEAAAAlAAAADAAAAAgAAIBWAAAAMAAAADEAAAC4AQAAbAAAALkBAAAFAAAAMAC4ATAAuQFtALkBbQC4ATAAuAElAAAADAAAAAgAAIAlAAAADAAAAAAAAIAoAAAADAAAAAEAAAAnAAAAGAAAAAEAAAAAAAAAXmx3AAAAAAAlAAAADAAAAAEAAAAlAAAADAAAAAgAAIBWAAAAMAAAADEAAAC5AQAAbAAAALoBAAAFAAAAMAC5ATAAugFtALoBbQC5ATAAuQElAAAADAAAAAgAAIAlAAAADAAAAAAAAIAoAAAADAAAAAEAAAAnAAAAGAAAAAEAAAAAAAAAW2t1AAAAAAAlAAAADAAAAAEAAAAlAAAADAAAAAgAAIBWAAAAMAAAADEAAAC6AQAAbAAAALsBAAAFAAAAMAC6ATAAuwFtALsBbQC6ATAAugElAAAADAAAAAgAAIAlAAAADAAAAAAAAIAoAAAADAAAAAEAAAAnAAAAGAAAAAEAAAAAAAAAWWl0AAAAAAAlAAAADAAAAAEAAAAlAAAADAAAAAgAAIBWAAAAMAAAADEAAAC7AQAAbAAAALsBAAAFAAAAMAC7ATAAvAFtALwBbQC7ATAAuwElAAAADAAAAAgAAIAlAAAADAAAAAAAAIAoAAAADAAAAAEAAAAnAAAAGAAAAAEAAAAAAAAAW2p1AAAAAAAlAAAADAAAAAEAAAAlAAAADAAAAAgAAIBWAAAAMAAAAAAAAAAAAAAA//////////8FAAAAMAC8ATAAvQFtAL0BbQC8ATAAvAElAAAADAAAAAgAAIAlAAAADAAAAAAAAIAoAAAADAAAAAE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1vWXQhpp0kMIQAEDYAAAAFQAAAACEMDbCAAAAAAAAACFGVc+ADGIvUpA4T0AAACkSkDhPfjFOL0AAAAA+MU4vQAAAAAZ9LO9SkDhPRn0s71KQOE93f8HvoUZVz4AMYi9AAEBAQEBAYEUQAGAEAAAAAQAAAD/////JAAAACQAAAAAAIA9AAAAAAAAAAAAAIA9AAAAAAAAAAACAAAAJQAAAAwAAAAAAACAEwAAAAwAAAABAAAAJQAAAAwAAAAIAACAVgAAADwAAAAyAAAAlAEAAEwAAAClAQAACAAAACUDxhnlA0Ya5QPvGbgE7xm4BJ0Z5QOdGeUDRxklA8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jMypUIg795DCEABA2AAAABUAAAAAhDA2wgAAAAAAAAA+h5XPuw7iL1KQOE9AAAAAEpA4T34xTi9AAAAAPjFOL0AAAAAGfSzvUpA4T0Z9LO9SkDhPVMFCL76Hlc+7DuIvQABAQEBAQGBFEABgBAAAAAEAAAA/////yQAAAAkAAAAAACAPQAAAAAAAAAAAACAPQAAAAAAAAAAAgAAACUAAAAMAAAAAAAAgBMAAAAMAAAAAQAAACUAAAAMAAAACAAAgFYAAAA8AAAAOAAAAK0BAABTAAAAvgEAAAgAAACPA1cbTwTWG08EgBsiBYAbIgUuG08ELhtPBNcajwN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JoT9dCLTHlQwhAAQNgAAAAVAAAAAIQwNsIAAAAAAAAAAAAAAC7zoe9lwjNPfL0B76XCM09v5yzvXAkVz6/nLO9cCRXPhotOL2XCM09Gi04vZcIzT0AAICjAAAAALvOh70AAQEBAQEBgRRAAYAQAAAABAAAAP////8kAAAAJAAAAAAAgD0AAAAAAAAAAAAAgD0AAAAAAAAAAAIAAAAlAAAADAAAAAAAAIATAAAADAAAAAEAAAAlAAAADAAAAAgAAIBWAAAAPAAAAFIAAAC6AQAAbAAAAMoBAAAIAAAAswYfHPMFoBvzBfYbIAX2GyAFSBzzBUgc8wWfHLMG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wxHKQh2s2EMIQAEDYAAAAFQAAAACEMDbCAAAAAAAAAAAAAAAptmHvav9zD1o+ge+q/3MPb+cs71wJFc+v5yzvXAkVz4aLTi9q/3MPRotOL2r/cw9AAAApAAAAACm2Ye9AAEBAQEBAYEUQAGAEAAAAAQAAAD/////JAAAACQAAAAAAIA9AAAAAAAAAAAAAIA9AAAAAAAAAAACAAAAJQAAAAwAAAAAAACAEwAAAAwAAAABAAAAJQAAAAwAAAAIAACAVgAAADwAAABLAAAAoAEAAGUAAACxAQAACAAAAEkGjxqJBQ8aiQVmGrYEZhq2BLgaiQW4GokFDhtJBo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v7P30JKQOhDCEAB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GAEAAAAAQAAABsVST/JAAAACQAAAAAAIA9AAAAAAAAAAAAAIA9AAAAAAAAAAACAAAAJwAAABgAAAABAAAAAAAAACRVbAAAAAAAJQAAAAwAAAABAAAAEwAAAAwAAAABAAAAOwAAAAgAAAAbAAAAEAAAADADAAABHQAANgAAABAAAACiBgAAAR0AAFgAAAAoAAAAAAAAAAAAAAD//////////wMAAADRBgEd9wbbHPcGrBw2AAAAEAAAAPcGAAA5GQAAWAAAACgAAAAAAAAAAAAAAP//////////AwAAAPcGCxnRBuUYogblGDYAAAAQAAAAMAMAAOUYAABYAAAAKAAAAAAAAAAAAAAA//////////8DAAAAAQPlGNsCCxnbAjkZNgAAABAAAADbAgAArBwAAFgAAAAoAAAAAAAAAAAAAAD//////////wMAAADbAtscAQMBHTADAR09AAAACAAAABsAAAAQAAAAogYAAAEZAABYAAAAKAAAAAAAAAAAAAAA//////////8DAAAAwQYBGdsGGhnbBjkZNgAAABAAAADbBgAArBwAAFgAAAAoAAAAAAAAAAAAAAD//////////wMAAADbBsscwQbkHKIG5Bw2AAAAEAAAADADAADkHAAAWAAAACgAAAAAAAAAAAAAAP//////////AwAAABED5Bz3Assc9wKsHDYAAAAQAAAA9wIAADkZAABYAAAAKAAAAAAAAAAAAAAA//////////8DAAAA9wIaGREDARkwAwEZNgAAABAAAACiBgAAARkAAD0AAAAIAAAAPAAAAAgAAAA+AAAAGAAAAC0AAACOAQAAcAAAANEBAAATAAAADAAAAAEAAAAlAAAADAAAAAAAAIAkAAAAJAAAAAAAgEEAAAAAAAAAAAAAgEEAAAAAAAAAAAIAAABGAAAAtFcAAKhXAABFTUYrKkAAACQAAAAYAAAAAACAPwAAAAAAAAAAAACAPwAAAAAAAAAAKkAAACQAAAAYAAAAAACAPwAAAAAAAAAAAACAPwAAAAAAAAAAJkAAABAAAAAEAAAAAAAAACVAAAAQAAAABAAAAAAAAAAfQAMADAAAAAAAAAAiQAQADAAAAAAAAAAeQAkADAAAAAAAAAAhQAcADAAAAAAAAAAqQAAAJAAAABgAAADAmwk5AAAAAAAAAADAmwk57/nQQUZiqkMrQAAADAAAAAAAAAAeQAYADAAAAAAAAAAhQAUADAAAAAAAAAAeQAkADAAAAAAAAAAqQAAAJAAAABgAAADAmwk5AAAAAAAAAADAmwk57/nQQUZiqkMhQAcADAAAAAAAAAAIQAEDPAAAADAAAAACEMDbBAAAAAAAAAAAAAAAAAAAAAHgREkAAAAAAeBESXr+Pck1Y4S8ev49yQABAYEzQAEBDAAAAAAAAAAkQAQADAAAAAAAAAAqQAAAJAAAABgAAADAv+w9AAAAAAAAAABRIuw97vnQQcSjbkMIQAQ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GDFT9v4AAAABwAAAAAAAAB2ZMZC/n8AAA4AAAAAAAAAcu3TRP5/AAAAAAAAAAAAAL/E1UT+fwAAUAAAAAAAAAAgAAAAAAAAANA6JK4AAgAAXKHYRP5/AAACAAAAAAAAAEpovKcAAgAAAgAAAugEAABzg5w1AAAAAMwDAM8AAAAAAAAergACAAACAAACAAAAAF2GnDX+fwAAriUhbQAAAAA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BABAAAAANAAAAAUAAAACAAAAAAAAAAAAAAAq3WRErHBdRAMAAAAAAAAAAAAAACrdZEQAAAAAAAAAAKxwXUQiAAAADAAAAP////8hAAAACAAAAGIAAAAMAAAAAQAAACEAAAAIAAAAHgAAABgAAAAaAAAA7wAAAIQAAABV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AA0EEAAG9DJAAAACQAAAD/J+s9AAAAAAAAAAAtyuk9AADQQQAAb0MEAAAAcwAAAAwAAAAAAAAADQAAABAAAAAaAAAA7wAAAFIAAABwAQAAAgAAABQAAAAJAAAAAAAAAAAAAAC8AgAAAAAAAAcCAiJTAHkAcwB0AGUAbQAAAAAAAAAAAAAAAAAAAAAAAAAAAAAAAAAAAAAAAAAAAAAAAAAAAAAAAAAAAAAAAAAAAAAAAAAAACDjJK4AAgAAAQAAAAIAAACaAQAABAAAAAAAAAAAAAAAEFMnrgACAABw4ySuAAIAAFC6T9v4AAAA+AEAAAAAAABQuk/b+AAAAMsCAAAAAAAAQE2mNf5/AAAxUGFJZFNsAhA6vKcAAgAABAAAAAEAAAAAAAAABAAAAAAAAAAAAAAA+AEA+f////8AAAAA/////zQRCC0AAgAAAAAAAAAAAADv+cxBRiKqQ+VyA0NGIqpDAAAAAAAAAABAvU/bAAAAABBTJ64AAgAAAAAAAAAAAAAAAAAAAAAAAD0I1kT+fwAAAAC8pwACAAAAALynAAIAAAAAAAAAAAAAIFMnrmR2AAgAAAAAJQAAAAwAAAACAAAARgAAACgAAAAcAAAAR0RJQwIAAAAAAAAAAAAAAJIDAAB1AwAAAAAAACEAAAAIAAAAYgAAAAwAAAABAAAAIQAAAAgAAAAeAAAAGAAAABoAAADvAAAAhAAAAFUBAAAVAAAADAAAAAQAAAAVAAAADAAAAAQAAABRAAAAPO4DAB0AAAAKAQAAKAAAABU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e750EHEo25DKkAAACQAAAAYAAAAwJsJOQAAAAAAAAAAwJsJOe/50EFGYqpDJEAAAAwAAAAAAAAAK0AAAAwAAAAAAAAAHkAGAAwAAAAAAAAAIUAFAAwAAAAAAAAACEAGBCgAAAAcAAAAAhDA2wAAAAAAAAAQAAAAPwAAAD8AoI9EAAAJRDRABgAMAAAAAAAAAB5ACQAMAAAAAAAAACpAAAAkAAAAGAAAAMCbCTkAAAAAAAAAAMCbCTnv+dBBRmKqQyFABwAMAAAAAAAAACpAAAAkAAAAGAAAAMCbCTkAAAAAAAAAAMCbCTnu+dBBRWKqQypAAAAkAAAAGAAAAAAAgD8AAAAAAAAAAAAAgD8AAAAAAAAAACpAAAAkAAAAGAAAAAAAgD8AAAAAAAAAAAAAgD8AAAAAAAAAACZAAAAQAAAABAAAAAAAAAAlQAAAEAAAAAQAAAAAAAAAH0ADAAwAAAAAAAAAIkAEAAwAAAAAAAAAHkAJAAwAAAAAAAAAIUAHAAwAAAAAAAAAKkAAACQAAAAYAAAAAACAPwAAAAAAAAAAAACAP3h/gUIbWpNDBEAAAAwAAAAAAAAAIQAAAAgAAAAcAAAACAAAAEsAAABAAAAAMAAAAAUAAAAgAAAAAQAAAAEAAAAQAAAAAAAAAAAAAAB9BAAAJAIAAAAAAAAAAAAAfQQAACQCAAAkAAAAJAAAAAAAgD8AAAAAAAAAAAAAgD94f4FCG1qTQwIAAAAMAAAAEAAAAAAAAAAAAAAACgAAABAAAAAAAAAAAAAAAFIAAABwAQAAAgAAAO////8AAAAAAAAAAAAAAAC8AgAAAAAAAAQABSJDAGEAbABpAGIAcgBpAAAA/n8AAAAAAAAAAAAAQMRP2/gAAAACAAAAAAAAAAAAAAAAAAAAYCZGrwACAAAgAAAAAAAAAAAAAAAAAAAAAAAAAAAAAABAxk/b+AAAAAkAAAAAAAAAYMVP2/gAAAAAH/u8AAIAACBKJ64AAgAAEfzVRP5/AAAgSieuAAIAAAAAvKcAAgAADidx//////8sdAAABHEEAOANQp8AAgAADidx//////8sdAAABHEEABdIkjUAAAAAAQAAAAAAAAAAAAAAAAAAACx0AAAhxwEATJvGQv5/AAABAAAAAAAAAHG+ljX+fwAAQMZP2/gAAABgxU/bAAAAAAAf+7wAAgAA88TL3/1/AAAAAAAAAAAAAA4nBHEAAAAA+blP2/gAAAB0G/5D/n8AAOANQp8AAgAAAzfE32R2AAgAAAAAJQAAAAwAAAACAAAAFgAAAAwAAAAYAAAAEgAAAAwAAAABAAAAGAAAAAwAAAAAAAACVAAAAGAAAABBAAAAFwEAAF0AAAArAQAAAgAAAAAAAAAAAAAAAAAAAAAAAAADAAAATAAAAAAAAAAAAAAAAAAAAP//////////VAAAAEMAUABVAAgICQAAAAkAAAALAAAAJQAAAAwAAAANAACAKAAAAAwAAAACAAAAIgAAAAwAAAD/////RgAAAIwBAACAAQAARU1GKypAAAAkAAAAGAAAAAAA8EIAAAAAAAAAAAAA8EJ4f4FCG1qT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CQSnkJwnKxDCEAAAjwAAAAwAAAAAhDA2wAAAACOAAAAAAAAAKuqKjwCAAAAAgAAAAIAAAAAAAAAAhDA2wAAAAAAAAD/CEABAywAAAAgAAAAAhDA2wIAAAAAAAAAGdCMPQAAAABUKpg+AAAAAAABAYEVQAEAEAAAAAQAAAAAAAAAIQAAAAgAAABiAAAADAAAAAEAAAAkAAAAJAAAAAAAgD0AAAAAAAAAAAAAgD0AAAAAAAAAAAIAAABfAAAAOAAAAAIAAAA4AAAAAAAAADgAAAAAAAAAAAABABQAAAAAAAAAAAAAAAAAAAAAAAAAAAAAACUAAAAMAAAAAgAAACUAAAAMAAAABQAAgFcAAAAkAAAATAAAAF8BAABRAAAAfwEAAAIAAADpBBAW6QTHF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AkEp5CcJysQwhABwNQAAAARAAAAAIQwNsGAAAAAAAAAAAAAAAAAAAA1Aa6PdQGOr3/vpw9FtiJvP++nD0V2Ik81Aa6PdMGOj0AAAAAAAAAAAABAwMDgQGBFEAHgBAAAAAEAAAAAAAA/ygAAAAMAAAAAQAAACQAAAAkAAAAAACAPQAAAAAAAAAAAACAPQAAAAAAAAAAAgAAACcAAAAYAAAAAQAAAAAAAAAAAAAAAAAAACUAAAAMAAAAAQAAABMAAAAMAAAAAQAAADsAAAAIAAAAGwAAABAAAADpBAAAjBUAADYAAAAQAAAAQAUAADoWAABYAAAAKAAAAAAAAAAAAAAA//////////8DAAAACQUfFskEHxaSBDoWNgAAABAAAADpBAAAjBUAAD0AAAAIAAAAPAAAAAgAAAA+AAAAGAAAAEkAAABYAQAAVAAAAGQ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AAAAAAAADwQgAA8MIAAAAAJBKeQnCcrEMIQAgDUAAAAEQAAAACEMDbBgAAAAAAAABaXrs+AAAAAKXcjD7UBjo9mi6UPhbYiTyaLpQ+FdiJvKXcjD7TBjq9Wl67PgAAAAAAAQMDA4EDAxRACIAQAAAABAAAAAAAAP8kAAAAJAAAAAAAgD0AAAAAAAAAAAAAgD0AAAAAAAAAAAIAAAAlAAAADAAAAAEAAAATAAAADAAAAAEAAAA7AAAACAAAABsAAAAQAAAA6QQAAEsYAAA2AAAAEAAAAJIEAACcFwAAWAAAACgAAAAAAAAAAAAAAP//////////AwAAAMkEuBcJBbgXQAWcFzYAAAAQAAAA6QQAAEsYAAA9AAAACAAAADwAAAAIAAAAPgAAABgAAABJAAAAeQEAAFQAAACF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wJsJOQAAAAAAAAAAwJsJOQAAIEDkMbZDCEAAAkwAAABAAAAAAhDA2wAAAADOAQAAAAAAAADUFEYCAAAAAgAAAAIAAAACAAAAAAAAAAIAAAAAAABBAACAQAIQwNsAAAAAAAAA/whACAMsAAAAIAAAAAIQwNsCAAAAAAAAAAAAAAAAAAAAgG2KSQAAAAAAAQMDFUAIABAAAAAEAAAAAAAAACEAAAAIAAAAHgAAABgAAAAAAAAAAAAAAH0EAAAkAgAAJAAAACQAAAAAAIA9AAAAAAAAAAAAAIA9AAAAAAAAAAACAAAAXwAAADgAAAACAAAAOAAAAAAAAAA4AAAAAAAAAAACAQABAAAAAAAAAAAAAAAAAAAAAAAAAAAAAAAlAAAADAAAAAIAAAAlAAAADAAAAAEAAAATAAAADAAAAAIAAAA7AAAACAAAABsAAAAQAAAAIAAAALUWAAA2AAAAEAAAAKwAAAC1FgAAWAAAADQAAAAAAAAAAAAAAP//////////BgAAALIAtRa2ALkWtgC/FrYAxBayAMkWrADJFjYAAAAQAAAAIAAAAMkWAABYAAAANAAAAAAAAAAAAAAA//////////8GAAAAGwDJFhYAxBYWAL8WFgC5FhsAtRYgALUWPQAAAAgAAAAbAAAAEAAAABABAAC1FgAANgAAABAAAACcAQAAtRYAAFgAAAA0AAAAAAAAAAAAAAD//////////wYAAACiAbUWpgG5FqYBvxamAcQWogHJFpwByRY2AAAAEAAAABABAADJFgAAWAAAADQAAAAAAAAAAAAAAP//////////BgAAAAsByRYGAcQWBgG/FgYBuRYLAbUWEAG1Fj0AAAAIAAAAGwAAABAAAAAAAgAAtRYAADYAAAAQAAAAjAIAALUWAABYAAAANAAAAAAAAAAAAAAA//////////8GAAAAkgK1FpYCuRaWAr8WlgLEFpICyRaMAskWNgAAABAAAAAAAgAAyRYAAFgAAAA0AAAAAAAAAAAAAAD//////////wYAAAD7AckW9gHEFvYBvxb2AbkW+wG1FgACtRY9AAAACAAAABsAAAAQAAAA8AIAALUWAAA2AAAAEAAAAHwDAAC1FgAAWAAAADQAAAAAAAAAAAAAAP//////////BgAAAIIDtRaGA7kWhgO/FoYDxBaCA8kWfAPJFjYAAAAQAAAA8AIAAMkWAABYAAAANAAAAAAAAAAAAAAA//////////8GAAAA6wLJFuYCxBbmAr8W5gK5FusCtRbwArUWPQAAAAgAAAAbAAAAEAAAAOADAAC1FgAANgAAABAAAABsBAAAtRYAAFgAAAA0AAAAAAAAAAAAAAD//////////wYAAAByBLUWdgS5FnYEvxZ2BMQWcgTJFmwEyRY2AAAAEAAAAOADAADJFgAAWAAAADQAAAAAAAAAAAAAAP//////////BgAAANsDyRbWA8QW1gO/FtYDuRbbA7UW4AO1Fj0AAAAIAAAAGwAAABAAAADQBAAAtRYAADYAAAAQAAAAXAUAALUWAABYAAAANAAAAAAAAAAAAAAA//////////8GAAAAYgW1FmYFuRZmBb8WZgXEFmIFyRZcBckWNgAAABAAAADQBAAAyRYAAFgAAAA0AAAAAAAAAAAAAAD//////////wYAAADLBMkWxgTEFsYEvxbGBLkWywS1FtAEtRY9AAAACAAAABsAAAAQAAAAwAUAALUWAAA2AAAAEAAAAEwGAAC1FgAAWAAAADQAAAAAAAAAAAAAAP//////////BgAAAFIGtRZWBrkWVga/FlYGxBZSBskWTAbJFjYAAAAQAAAAwAUAAMkWAABYAAAANAAAAAAAAAAAAAAA//////////8GAAAAuwXJFrYFxBa2Bb8WtgW5FrsFtRbABbUWPQAAAAgAAAAbAAAAEAAAALAGAAC1FgAANgAAABAAAAA8BwAAtRYAAFgAAAA0AAAAAAAAAAAAAAD//////////wYAAABCB7UWRge5FkYHvxZGB8QWQgfJFjwHyRY2AAAAEAAAALAGAADJFgAAWAAAADQAAAAAAAAAAAAAAP//////////BgAAAKsGyRamBsQWpga/FqYGuRarBrUWsAa1Fj0AAAAIAAAAGwAAABAAAACgBwAAtRYAADYAAAAQAAAALAgAALUWAABYAAAANAAAAAAAAAAAAAAA//////////8GAAAAMgi1FjYIuRY2CL8WNgjEFjIIyRYsCMkWNgAAABAAAACgBwAAyRYAAFgAAAA0AAAAAAAAAAAAAAD//////////wYAAACbB8kWlgfEFpYHvxaWB7kWmwe1FqAHtRY9AAAACAAAABsAAAAQAAAAkAgAALUWAAA2AAAAEAAAABwJAAC1FgAAWAAAADQAAAAAAAAAAAAAAP//////////BgAAACIJtRYmCbkWJgm/FiYJxBYiCckWHAnJFjYAAAAQAAAAkAgAAMkWAABYAAAANAAAAAAAAAAAAAAA//////////8GAAAAiwjJFoYIxBaGCL8Whgi5FosItRaQCLUWPQAAAAgAAAA8AAAACAAAAD8AAAAYAAAAAAAAAGoBAACUAAAAbgEAABMAAAAMAAAAAQAAACUAAAAMAAAAAAAAgCUAAAAMAAAABwAAgCQAAAAkAAAAAACAQQAAAAAAAAAAAACAQQAAAAAAAAAAAgAAACIAAAAMAAAA/////y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YiiNCyfLzQwRAAAAMAAAAAAAAACEAAAAIAAAAHAAAAAgAAABLAAAAQAAAADAAAAAFAAAAIAAAAAEAAAABAAAAEAAAAAAAAAAAAAAAfQQAACQCAAAAAAAAAAAAAH0EAAAkAgAAJAAAACQAAAAAAIA/AAAAAAAAAAAAAIA/GIojQsny80MCAAAADAAAABAAAAAAAAAAAAAAAAoAAAAQAAAAAAAAAAAAAABSAAAAcAEAAAIAAADs////AAAAAAAAAAAAAAAAkAEAAAAAAAAEAAUiQQByAGkAYQBsACAATgBhAHIAcgBvAHcAAAAAAIA8/q0AAgAA8LxP2/gAAAAAAAAAAAAAAMi8T9v4AAAAAAAAAAAAAAAAAAAAAAAAAAAAAAAAAAAAQMZP2/gAAAA9CNZE/n8AAGDFT9v4AAAAAB/7vAACAABgTyeuAAIAABH81UT+fwAAYE8nrgACAAAAALynAAIAACAj+7wAAgAALHQAAEQDAABQDUKfAAIAACAwTb0AAgAALHQAAARiBAAXSJI1AAAAAAEAAAAAAAAAAAAAAAAAAAAMAAAAAAAAAAcAAAAAAAAACNNqoQACAAABm+auAAIAAGDFT9v4AAAAAQAAAAAAAADgzU29AAIAABH81UT+fwAAQLpP2/gAAAAAAAafAAIAADm6T9v4AAAAAAAAAAAAAAAAAAAAAAAAAAM3xN9kdgAIAAAAACUAAAAMAAAAAgAAABYAAAAMAAAAGAAAABIAAAAMAAAAAQAAABgAAAAMAAAAAAAAAlQAAACEAAAAKQAAANUBAABwAAAA7AEAAAIAAAAAAAAAAAAAAAAAAAAAAAAACQAAAEwAAAAAAAAAAAAAAAAAAAD//////////2AAAABkAGEAdABhAHAAbABhAG4AZQAAAAkAAAAJAAAABQAAAAkAAAAJAAAABAAAAAkAAAAJAAAACQAAACUAAAAMAAAADQAAgCgAAAAMAAAAAgAAACIAAAAMAAAA/////0YAAAAgAQAAFAEAAEVNRisqQAAAJAAAABgAAAAAAPBCAAAAAAAAAAAAAPBCGIojQsny8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AkwhB2XNPQwRAAAAMAAAAAAAAACEAAAAIAAAAHAAAAAgAAABLAAAAQAAAADAAAAAFAAAAIAAAAAEAAAABAAAAEAAAAAAAAAAAAAAAfQQAACQCAAAAAAAAAAAAAH0EAAAkAgAAJAAAACQAAAAAAIA/AAAAAAAAAAAAAIA/wJMIQdlzT0MCAAAADAAAABAAAAAAAAAAAAAAAAoAAAAQAAAAAAAAAAAAAABSAAAAcAEAAAIAAADs////AAAAAAAAAAAAAAAAkAEAAAAAAAAEAAUiQQByAGkAYQBsACAATgBhAHIAcgBvAHcAAAAAAIA8/q0AAgAA8LxP2/gAAAAAAAAAAAAAAIeICDwAAAAAAAAAAAAAAAAAAAAAAAAAAAAAAAAAAAAAQMZP2/gAAAA9CNZE/n8AAGDFT9v4AAAAAB/7vAACAADgSieuAAIAABH81UT+fwAA4EonrgACAAAAALynAAIAACAj+7wAAgAALHQAAE4DAAA4DUKfAAIAACAwTb0AAgAALHQAAATGBAAXSJI1AAAAAAEAAAAAAAAAAAAAAAAAAAAMAAAAAAAAAAcAAAAAAAAACNNqoQACAAABm+auAAIAAGDFT9v4AAAAAQAAAAAAAADAz029AAIAABH81UT+fwAAQLpP2/gAAAAAAAafAAIAADm6T9v4AAAAAAAAAAAAAAAAAAAAAAAAAAM3xN9kdgAIAAAAACUAAAAMAAAAAgAAABYAAAAMAAAAGAAAABIAAAAMAAAAAQAAABgAAAAMAAAAAAAAAlQAAAC4AAAACQAAALwAAACRAAAA0wAAAAIAAAAAAAAAAAAAAAAAAAAAAAAAEgAAAEwAAAAAAAAAAAAAAAAAAAD//////////3AAAABDAG8AbgB0AHIAbwBsACAAYQBuAGQAIABDAG8AbgBmAGkAZwAMAAAACQAAAAkAAAAFAAAABQAAAAkAAAAEAAAABAAAAAoAAAAJAAAACQAAAAQAAAAMAAAACQAAAAkAAAAFAAAABAAAAAkAAAAlAAAADAAAAA0AAIAoAAAADAAAAAIAAAAiAAAADAAAAP////9GAAAAIAEAABQBAABFTUYrKkAAACQAAAAYAAAAAADwQgAAAAAAAAAAAADwQsCTCEHZc09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GJjQt9zZ0MEQAAADAAAAAAAAAAhAAAACAAAABwAAAAIAAAASwAAAEAAAAAwAAAABQAAACAAAAABAAAAAQAAABAAAAAAAAAAAAAAAH0EAAAkAgAAAAAAAAAAAAB9BAAAJAIAACQAAAAkAAAAAACAPwAAAAAAAAAAAACAP3hiY0Lfc2dDAgAAAAwAAAAQAAAAAAAAAAAAAAAKAAAAEAAAAAAAAAAAAAAAUgAAAHABAAACAAAA7P///wAAAAAAAAAAAAAAAJABAAAAAAAABAAFIkEAcgBpAGEAbAAgAE4AYQByAHIAbwB3AAAAAACAPP6tAAIAAPC8T9v4AAAAAAAAAAAAAACHiAg8AAAAAAAAAAAAAAAAAAAAAAAAAAAAAAAAAAAAAEDGT9v4AAAAPQjWRP5/AABgxU/b+AAAAAAf+7wAAgAAIFAnrgACAAAR/NVE/n8AACBQJ64AAgAAAAC8pwACAAAgI/u8AAIAACx0AABSAwAA4A1CnwACAAAgME29AAIAACx0AAAEdQQAF0iSNQAAAAABAAAAAAAAAAAAAAAAAAAADAAAAAAAAAAHAAAAAAAAAAjTaqEAAgAAAZvmrgACAABgxU/b+AAAAAEAAAAAAAAAgNBNvQACAAAR/NVE/n8AAEC6T9v4AAAAAAAGnwACAAA5uk/b+AAAAAAAAAAAAAAAAAAAAAAAAAADN8TfZHYACAAAAAAlAAAADAAAAAIAAAAWAAAADAAAABgAAAASAAAADAAAAAEAAAAYAAAADAAAAAAAAAJUAAAAbAAAADkAAADUAAAAYAAAAOsAAAACAAAAAAAAAAAAAAAAAAAAAAAAAAUAAABMAAAAAAAAAAAAAAAAAAAA//////////9YAAAAcABsAGEAbgBlAP//CQAAAAQAAAAJAAAACQAAAAkAAAAlAAAADAAAAA0AAIAoAAAADAAAAAIAAAAiAAAADAAAAP////9GAAAAOAEAACwBAABFTUYrKkAAACQAAAAYAAAAAADwQgAAAAAAAAAAAADwQnhiY0Lfc2d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9Hk/Qyjm+EMKQACAJAAAABgAAAD/////AQAAAAAAAACZTCbAe72eP5lMJkAoAAAADAAAAAEAAAAhAAAACAAAAGIAAAAMAAAAAQAAACQAAAAkAAAAAACAPQAAAAAAAAAAAACAPQAAAAAAAAAAAgAAACcAAAAYAAAAAQAAAAAAAAD///8AAAAAACUAAAAMAAAAAQAAACUAAAAMAAAACAAAgFYAAAAwAAAAvwAAALkAAABUAQAA8gEAAAUAAADwC5gL8AsVHz0VFR89FZgL8AuYC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L0eT9DKOb4QwhAAAI8AAAAMAAAAAIQwNsAAAAAjgAAAAAAAACrqio8AgAAAAIAAAACAAAAAAAAAAIQwNsAAAAAAAAA/whACANIAAAAPAAAAAIQwNsFAAAAAAAAAAAAAAAAAAAAe72ePwAAAAB7vZ4/mUwmwAAAAACZTCbAAAAAAAAAAAAAAQEBgYEDAxVACAAQAAAABAAAAAAAAAAkAAAAJAAAAAAAgD0AAAAAAAAAAAAAgD0AAAAAAAAAAAIAAABfAAAAOAAAAAIAAAA4AAAAAAAAADgAAAAAAAAAAAABABQAAAAAAAAAAAAAAAAAAAAAAAAAAAAAACUAAAAMAAAAAgAAACUAAAAMAAAABQAAgFYAAAAwAAAAvQAAALcAAABWAQAA8wEAAAUAAADwCxUfPRUVHz0VmAvwC5gL8AsVHyUAAAAMAAAABwAAgCUAAAAMAAAAAAAAgCQAAAAkAAAAAACAQQAAAAAAAAAAAACAQQAAAAAAAAAAAgAAACgAAAAMAAAAAgAAAEYAAADoCQAA3AkAAEVNRisqQAAAJAAAABgAAAAAAIA/AAAAAAAAAAAAAIA/AAAAAAAAAAAqQAAAJAAAABgAAAAAAIA/AAAAAAAAAAAAAIA/AAAAAAAAAAAmQAAAEAAAAAQAAAAAAAAAJUAAABAAAAAEAAAAAAAAAB9AAwAMAAAAAAAAACJABAAMAAAAAAAAAB5ACQAMAAAAAAAAACFABwAMAAAAAAAAACpAAAAkAAAAGAAAAMCbCbkAAAAAAAAAAMCbCTkNAJZDx23nQwhAAg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CAO0AAAAqAAAAAIQwNsRAAAAAAAAAOMH7kieXwPH4wfuSBBfa8bqrOZIQCGeLO+b3UgAPl8snl8DRwA+Xyy3xmpGPEWNLIBuJywQX2vGAAAAAJ5fA8cAAAAAsqDdyDxFDa2tsebIt8ZqRuMH7sieXwNH4wfuyO+b3UjjB+7I6qzmSOMH7sjjB+5IrbHmyOMH7kiyoN3I4wfuSJ5fA8cAAwMDAQMDAwEDAwMBAwMDgQAAABRACAAQAAAABAAAAAIAAAAhAAAACAAAADsAAAAIAAAAEwAAAAwAAAABAAAAJAAAACQAAAAAAIA9AAAAAAAAAAAAAIA9AAAAAAAAAAACAAAAGwAAABAAAAC5DgAAoBwAAFgAAAAoAAAAAAAAAAAAAAD//////////wMAAAC5Dscc2Q7mHP8O5hw2AAAAEAAAAHISAADmHAAAWAAAACgAAAAAAAAAAAAAAP//////////AwAAAJkS5hy4EsccuBKgHDYAAAAQAAAAuBIAAC0ZAABYAAAAKAAAAAAAAAAAAAAA//////////8DAAAAuBIGGZkS5xhyEucYNgAAABAAAAD/DgAA5xgAAFgAAAAoAAAAAAAAAAAAAAD//////////wMAAADZDucYuQ4GGbkOLRk2AAAAEAAAALkOAACgHAAAPQAAAAgAAAAkAAAAJAAAAAAAgEEAAAAAAAAAAAAAgEEAAAAAAAAAAAIAAAA8AAAACAAAAEMAAAAMAAAAAQAAABMAAAAMAAAAAQAAACUAAAAMAAAACAAAgCcAAAAYAAAAAgAAAAAAAABTY2oAAAAAACUAAAAMAAAAAgAAACUAAAAMAAAACAAAgFYAAAAwAAAA7AAAAI8BAAArAQAAkgEAAAUAAADrAI4B6wCSASwBkgEsAY4B6wCOASUAAAAMAAAACAAAgCUAAAAMAAAAAAAAgCgAAAAMAAAAAgAAACcAAAAYAAAAAgAAAAAAAABSYmoAAAAAACUAAAAMAAAAAgAAACUAAAAMAAAACAAAgFYAAAAwAAAA7AAAAJIBAAArAQAAlAEAAAUAAADrAJIB6wCUASwBlAEsAZIB6wCSASUAAAAMAAAACAAAgCUAAAAMAAAAAAAAgCgAAAAMAAAAAgAAACcAAAAYAAAAAgAAAAAAAABSYmkAAAAAACUAAAAMAAAAAgAAACUAAAAMAAAACAAAgFYAAAAwAAAA7AAAAJQBAAArAQAAlwEAAAUAAADrAJQB6wCXASwBlwEsAZQB6wCUASUAAAAMAAAACAAAgCUAAAAMAAAAAAAAgCgAAAAMAAAAAgAAACcAAAAYAAAAAgAAAAAAAABRYmkAAAAAACUAAAAMAAAAAgAAACUAAAAMAAAACAAAgFYAAAAwAAAA7AAAAJcBAAArAQAAmAEAAAUAAADrAJcB6wCYASwBmAEsAZcB6wCXASUAAAAMAAAACAAAgCUAAAAMAAAAAAAAgCgAAAAMAAAAAgAAACcAAAAYAAAAAgAAAAAAAABRYWkAAAAAACUAAAAMAAAAAgAAACUAAAAMAAAACAAAgFYAAAAwAAAA7AAAAJgBAAArAQAAmgEAAAUAAADrAJgB6wCaASwBmgEsAZgB6wCYASUAAAAMAAAACAAAgCUAAAAMAAAAAAAAgCgAAAAMAAAAAgAAACcAAAAYAAAAAgAAAAAAAABRYWgAAAAAACUAAAAMAAAAAgAAACUAAAAMAAAACAAAgFYAAAAwAAAA7AAAAJoBAAArAQAAmwEAAAUAAADrAJoB6wCbASwBmwEsAZoB6wCaASUAAAAMAAAACAAAgCUAAAAMAAAAAAAAgCgAAAAMAAAAAgAAACcAAAAYAAAAAgAAAAAAAABQYWgAAAAAACUAAAAMAAAAAgAAACUAAAAMAAAACAAAgFYAAAAwAAAA7AAAAJsBAAArAQAAnAEAAAUAAADrAJsB6wCcASwBnAEsAZsB6wCbASUAAAAMAAAACAAAgCUAAAAMAAAAAAAAgCgAAAAMAAAAAgAAACcAAAAYAAAAAgAAAAAAAABQYGgAAAAAACUAAAAMAAAAAgAAACUAAAAMAAAACAAAgFYAAAAwAAAA7AAAAJwBAAArAQAAnQEAAAUAAADrAJwB6wCdASwBnQEsAZwB6wCcASUAAAAMAAAACAAAgCUAAAAMAAAAAAAAgCgAAAAMAAAAAgAAACcAAAAYAAAAAgAAAAAAAABPYGgAAAAAACUAAAAMAAAAAgAAACUAAAAMAAAACAAAgFYAAAAwAAAA7AAAAJ0BAAArAQAAngEAAAUAAADrAJ0B6wCeASwBngEsAZ0B6wCdASUAAAAMAAAACAAAgCUAAAAMAAAAAAAAgCgAAAAMAAAAAgAAACcAAAAYAAAAAgAAAAAAAABPYGcAAAAAACUAAAAMAAAAAgAAACUAAAAMAAAACAAAgFYAAAAwAAAA7AAAAJ4BAAArAQAAnwEAAAUAAADrAJ4B6wCfASwBnwEsAZ4B6wCeASUAAAAMAAAACAAAgCUAAAAMAAAAAAAAgCgAAAAMAAAAAgAAACcAAAAYAAAAAgAAAAAAAABOX2cAAAAAACUAAAAMAAAAAgAAACUAAAAMAAAACAAAgFYAAAAwAAAA7AAAAJ8BAAArAQAAoQEAAAUAAADrAJ8B6wChASwBoQEsAZ8B6wCfASUAAAAMAAAACAAAgCUAAAAMAAAAAAAAgCgAAAAMAAAAAgAAACcAAAAYAAAAAgAAAAAAAABNXmYAAAAAACUAAAAMAAAAAgAAACUAAAAMAAAACAAAgFYAAAAwAAAA7AAAAKEBAAArAQAAowEAAAUAAADrAKEB6wCjASwBowEsAaEB6wChASUAAAAMAAAACAAAgCUAAAAMAAAAAAAAgCgAAAAMAAAAAgAAACcAAAAYAAAAAgAAAAAAAABMXWUAAAAAACUAAAAMAAAAAgAAACUAAAAMAAAACAAAgFYAAAAwAAAA7AAAAKMBAAArAQAApAEAAAUAAADrAKMB6wCkASwBpAEsAaMB6wCjASUAAAAMAAAACAAAgCUAAAAMAAAAAAAAgCgAAAAMAAAAAgAAACcAAAAYAAAAAgAAAAAAAABLXWUAAAAAACUAAAAMAAAAAgAAACUAAAAMAAAACAAAgFYAAAAwAAAA7AAAAKQBAAArAQAApQEAAAUAAADrAKQB6wClASwBpQEsAaQB6wCkASUAAAAMAAAACAAAgCUAAAAMAAAAAAAAgCgAAAAMAAAAAgAAACcAAAAYAAAAAgAAAAAAAABKXGUAAAAAACUAAAAMAAAAAgAAACUAAAAMAAAACAAAgFYAAAAwAAAA7AAAAKUBAAArAQAApgEAAAUAAADrAKUB6wCmASwBpgEsAaUB6wClASUAAAAMAAAACAAAgCUAAAAMAAAAAAAAgCgAAAAMAAAAAgAAACcAAAAYAAAAAgAAAAAAAABKW2QAAAAAACUAAAAMAAAAAgAAACUAAAAMAAAACAAAgFYAAAAwAAAA7AAAAKYBAAArAQAApwEAAAUAAADrAKYB6wCnASwBpwEsAaYB6wCmASUAAAAMAAAACAAAgCUAAAAMAAAAAAAAgCgAAAAMAAAAAgAAACcAAAAYAAAAAgAAAAAAAABJW2MAAAAAACUAAAAMAAAAAgAAACUAAAAMAAAACAAAgFYAAAAwAAAA7AAAAKcBAAArAQAAqAEAAAUAAADrAKcB6wCoASwBqAEsAacB6wCnASUAAAAMAAAACAAAgCUAAAAMAAAAAAAAgCgAAAAMAAAAAgAAACcAAAAYAAAAAgAAAAAAAABIWmMAAAAAACUAAAAMAAAAAgAAACUAAAAMAAAACAAAgFYAAAAwAAAA7AAAAKgBAAArAQAAqQEAAAUAAADrAKgB6wCpASwBqQEsAagB6wCoASUAAAAMAAAACAAAgCUAAAAMAAAAAAAAgCgAAAAMAAAAAgAAACcAAAAYAAAAAgAAAAAAAABHWmIAAAAAACUAAAAMAAAAAgAAACUAAAAMAAAACAAAgFYAAAAwAAAA7AAAAKkBAAArAQAAqgEAAAUAAADrAKkB6wCqASwBqgEsAakB6wCpASUAAAAMAAAACAAAgCUAAAAMAAAAAAAAgCgAAAAMAAAAAgAAACcAAAAYAAAAAgAAAAAAAABHWWIAAAAAACUAAAAMAAAAAgAAACUAAAAMAAAACAAAgFYAAAAwAAAA7AAAAKoBAAArAQAAqwEAAAUAAADrAKoB6wCrASwBqwEsAaoB6wCqASUAAAAMAAAACAAAgCUAAAAMAAAAAAAAgCgAAAAMAAAAAgAAACcAAAAYAAAAAgAAAAAAAABGWGEAAAAAACUAAAAMAAAAAgAAACUAAAAMAAAACAAAgFYAAAAwAAAA7AAAAKsBAAArAQAArAEAAAUAAADrAKsB6wCsASwBrAEsAasB6wCrASUAAAAMAAAACAAAgCUAAAAMAAAAAAAAgCgAAAAMAAAAAgAAACcAAAAYAAAAAgAAAAAAAABFWGEAAAAAACUAAAAMAAAAAgAAACUAAAAMAAAACAAAgFYAAAAwAAAA7AAAAKwBAAArAQAArQEAAAUAAADrAKwB6wCtASwBrQEsAawB6wCsASUAAAAMAAAACAAAgCUAAAAMAAAAAAAAgCgAAAAMAAAAAgAAACcAAAAYAAAAAgAAAAAAAABEV2AAAAAAACUAAAAMAAAAAgAAACUAAAAMAAAACAAAgFYAAAAwAAAA7AAAAK0BAAArAQAArgEAAAUAAADrAK0B6wCuASwBrgEsAa0B6wCtASUAAAAMAAAACAAAgCUAAAAMAAAAAAAAgCgAAAAMAAAAAgAAACcAAAAYAAAAAgAAAAAAAABDVmAAAAAAACUAAAAMAAAAAgAAACUAAAAMAAAACAAAgFYAAAAwAAAA7AAAAK4BAAArAQAArwEAAAUAAADrAK4B6wCvASwBrwEsAa4B6wCuASUAAAAMAAAACAAAgCUAAAAMAAAAAAAAgCgAAAAMAAAAAgAAACcAAAAYAAAAAgAAAAAAAABCVV8AAAAAACUAAAAMAAAAAgAAACUAAAAMAAAACAAAgFYAAAAwAAAA7AAAAK8BAAArAQAAsAEAAAUAAADrAK8B6wCwASwBsAEsAa8B6wCvASUAAAAMAAAACAAAgCUAAAAMAAAAAAAAgCgAAAAMAAAAAgAAACcAAAAYAAAAAgAAAAAAAABBVV4AAAAAACUAAAAMAAAAAgAAACUAAAAMAAAACAAAgFYAAAAwAAAA7AAAALABAAArAQAAsQEAAAUAAADrALAB6wCxASwBsQEsAbAB6wCwASUAAAAMAAAACAAAgCUAAAAMAAAAAAAAgCgAAAAMAAAAAgAAACcAAAAYAAAAAgAAAAAAAABAVF4AAAAAACUAAAAMAAAAAgAAACUAAAAMAAAACAAAgFYAAAAwAAAA7AAAALEBAAArAQAAsgEAAAUAAADrALEB6wCyASwBsgEsAbEB6wCxASUAAAAMAAAACAAAgCUAAAAMAAAAAAAAgCgAAAAMAAAAAgAAACcAAAAYAAAAAgAAAAAAAAA/U10AAAAAACUAAAAMAAAAAgAAACUAAAAMAAAACAAAgFYAAAAwAAAA7AAAALIBAAArAQAAswEAAAUAAADrALIB6wCzASwBswEsAbIB6wCyASUAAAAMAAAACAAAgCUAAAAMAAAAAAAAgCgAAAAMAAAAAgAAACcAAAAYAAAAAgAAAAAAAAA+U10AAAAAACUAAAAMAAAAAgAAACUAAAAMAAAACAAAgFYAAAAwAAAA7AAAALMBAAArAQAAtAEAAAUAAADrALMB6wC0ASwBtAEsAbMB6wCzASUAAAAMAAAACAAAgCUAAAAMAAAAAAAAgCgAAAAMAAAAAgAAACcAAAAYAAAAAgAAAAAAAAA9UlwAAAAAACUAAAAMAAAAAgAAACUAAAAMAAAACAAAgFYAAAAwAAAA7AAAALQBAAArAQAAtQEAAAUAAADrALQB6wC1ASwBtQEsAbQB6wC0ASUAAAAMAAAACAAAgCUAAAAMAAAAAAAAgCgAAAAMAAAAAgAAACcAAAAYAAAAAgAAAAAAAAA8UVwAAAAAACUAAAAMAAAAAgAAACUAAAAMAAAACAAAgFYAAAAwAAAA7AAAALUBAAArAQAAtgEAAAUAAADrALUB6wC2ASwBtgEsAbUB6wC1ASUAAAAMAAAACAAAgCUAAAAMAAAAAAAAgCgAAAAMAAAAAgAAACcAAAAYAAAAAgAAAAAAAAA7UVsAAAAAACUAAAAMAAAAAgAAACUAAAAMAAAACAAAgFYAAAAwAAAA7AAAALYBAAArAQAAtwEAAAUAAADrALYB6wC3ASwBtwEsAbYB6wC2ASUAAAAMAAAACAAAgCUAAAAMAAAAAAAAgCgAAAAMAAAAAgAAACcAAAAYAAAAAgAAAAAAAAA6UFsAAAAAACUAAAAMAAAAAgAAACUAAAAMAAAACAAAgFYAAAAwAAAA7AAAALcBAAArAQAAuAEAAAUAAADrALcB6wC4ASwBuAEsAbcB6wC3ASUAAAAMAAAACAAAgCUAAAAMAAAAAAAAgCgAAAAMAAAAAgAAACcAAAAYAAAAAgAAAAAAAAA6T1oAAAAAACUAAAAMAAAAAgAAACUAAAAMAAAACAAAgFYAAAAwAAAA7AAAALgBAAArAQAAuQEAAAUAAADrALgB6wC5ASwBuQEsAbgB6wC4ASUAAAAMAAAACAAAgCUAAAAMAAAAAAAAgCgAAAAMAAAAAgAAACcAAAAYAAAAAgAAAAAAAAA4T1kAAAAAACUAAAAMAAAAAgAAACUAAAAMAAAACAAAgFYAAAAwAAAA7AAAALkBAAArAQAAugEAAAUAAADrALkB6wC6ASwBugEsAbkB6wC5ASUAAAAMAAAACAAAgCUAAAAMAAAAAAAAgCgAAAAMAAAAAgAAACcAAAAYAAAAAgAAAAAAAAA4TlkAAAAAACUAAAAMAAAAAgAAACUAAAAMAAAACAAAgFYAAAAwAAAA7AAAALoBAAArAQAAuwEAAAUAAADrALoB6wC7ASwBuwEsAboB6wC6ASUAAAAMAAAACAAAgCUAAAAMAAAAAAAAgCgAAAAMAAAAAgAAACcAAAAYAAAAAgAAAAAAAAA3TVkAAAAAACUAAAAMAAAAAgAAACUAAAAMAAAACAAAgFYAAAAwAAAA7AAAALsBAAArAQAAvAEAAAUAAADrALsB6wC8ASwBvAEsAbsB6wC7ASUAAAAMAAAACAAAgCUAAAAMAAAAAAAAgCgAAAAMAAAAAgAAACcAAAAYAAAAAgAAAAAAAAA2TVgAAAAAACUAAAAMAAAAAgAAACUAAAAMAAAACAAAgFYAAAAwAAAA7AAAALwBAAArAQAAvQEAAAUAAADrALwB6wC9ASwBvQEsAbwB6wC8ASUAAAAMAAAACAAAgCUAAAAMAAAAAAAAgCgAAAAMAAAAAgAAACcAAAAYAAAAAgAAAAAAAAA1TFgAAAAAACUAAAAMAAAAAgAAACUAAAAMAAAACAAAgFYAAAAwAAAA7AAAAL0BAAArAQAAvgEAAAUAAADrAL0B6wC+ASwBvgEsAb0B6wC9ASUAAAAMAAAACAAAgCUAAAAMAAAAAAAAgCgAAAAMAAAAAgAAACcAAAAYAAAAAgAAAAAAAAA0TFcAAAAAACUAAAAMAAAAAgAAACUAAAAMAAAACAAAgFYAAAAwAAAA7AAAAL4BAAArAQAAvwEAAAUAAADrAL4B6wC/ASwBvwEsAb4B6wC+ASUAAAAMAAAACAAAgCUAAAAMAAAAAAAAgCgAAAAMAAAAAgAAACcAAAAYAAAAAgAAAAAAAAAzS1cAAAAAACUAAAAMAAAAAgAAACUAAAAMAAAACAAAgFYAAAAwAAAA7AAAAL8BAAArAQAAwQEAAAUAAADrAL8B6wDBASwBwQEsAb8B6wC/ASUAAAAMAAAACAAAgCUAAAAMAAAAAAAAgCgAAAAMAAAAAgAAACcAAAAYAAAAAgAAAAAAAAAySlcAAAAAACUAAAAMAAAAAgAAACUAAAAMAAAACAAAgFYAAAAwAAAA7AAAAMEBAAArAQAAwgEAAAUAAADrAMEB6wDCASwBwgEsAcEB6wDBASUAAAAMAAAACAAAgCUAAAAMAAAAAAAAgCgAAAAMAAAAAgAAACcAAAAYAAAAAgAAAAAAAAAySlYAAAAAACUAAAAMAAAAAgAAACUAAAAMAAAACAAAgFYAAAAwAAAA7AAAAMIBAAArAQAAwwEAAAUAAADrAMIB6wDDASwBwwEsAcIB6wDCASUAAAAMAAAACAAAgCUAAAAMAAAAAAAAgCgAAAAMAAAAAgAAACcAAAAYAAAAAgAAAAAAAAAxSVYAAAAAACUAAAAMAAAAAgAAACUAAAAMAAAACAAAgFYAAAAwAAAA7AAAAMMBAAArAQAAxQEAAAUAAADrAMMB6wDFASwBxQEsAcMB6wDDASUAAAAMAAAACAAAgCUAAAAMAAAAAAAAgCgAAAAMAAAAAgAAACcAAAAYAAAAAgAAAAAAAAAwSVUAAAAAACUAAAAMAAAAAgAAACUAAAAMAAAACAAAgFYAAAAwAAAA7AAAAMUBAAArAQAAxgEAAAUAAADrAMUB6wDGASwBxgEsAcUB6wDFASUAAAAMAAAACAAAgCUAAAAMAAAAAAAAgCgAAAAMAAAAAgAAACcAAAAYAAAAAgAAAAAAAAAvSFUAAAAAACUAAAAMAAAAAgAAACUAAAAMAAAACAAAgFYAAAAwAAAA7AAAAMYBAAArAQAAyAEAAAUAAADrAMYB6wDIASwByAEsAcYB6wDGASUAAAAMAAAACAAAgCUAAAAMAAAAAAAAgCgAAAAMAAAAAgAAACcAAAAYAAAAAgAAAAAAAAAuSFUAAAAAACUAAAAMAAAAAgAAACUAAAAMAAAACAAAgFYAAAAwAAAA7AAAAMgBAAArAQAAyQEAAAUAAADrAMgB6wDJASwByQEsAcgB6wDIASUAAAAMAAAACAAAgCUAAAAMAAAAAAAAgCgAAAAMAAAAAgAAACcAAAAYAAAAAgAAAAAAAAAuSFQAAAAAACUAAAAMAAAAAgAAACUAAAAMAAAACAAAgFYAAAAwAAAA7AAAAMkBAAArAQAAywEAAAUAAADrAMkB6wDLASwBywEsAckB6wDJASUAAAAMAAAACAAAgCUAAAAMAAAAAAAAgCgAAAAMAAAAAgAAACcAAAAYAAAAAgAAAAAAAAAtR1QAAAAAACUAAAAMAAAAAgAAACUAAAAMAAAACAAAgFYAAAAwAAAA7AAAAMsBAAArAQAAzgEAAAUAAADrAMsB6wDPASwBzwEsAcsB6wDLAS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mV5ZRDpbzdQwhAAw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CAPEAAAAuAAAAAIQwNsTAAAAAAAAAJotzUgGBZ3IiDkDRwYFnchr92tGBgWdyIBupytKpZXIAAAAANSdjMgAAAAAbsAwxsAleyxuwDDG+JUsR2lP/K1iS9lHAD5frcpaEEhkc+utg6A6SMR7UcV0OmhIwopWxgvAtEiCayjHUJ7dSGhwDshQnt1IaHAOyFCe3Ug2oIzI75vdSEqllcj2QNZIBgWdyJotzUgGBZ3IAAEDAwMBAwMDAwMDAwMDAQMDgwAUQAgAEAAAAAQAAAADAAAAIQAAAAgAAAA7AAAACAAAABMAAAAMAAAAAQAAACQAAAAkAAAAAACAPQAAAAAAAAAAAACAPQAAAAAAAAAAAgAAABsAAAAQAAAAIw8AAA0ZAAA2AAAAEAAAAE8SAAANGQAAWAAAACgAAAAAAAAAAAAAAP//////////AwAAAHUSDRmVEi0ZlRJTGTYAAAAQAAAAlRIAAJgbAABYAAAAQAAAAAAAAAAAAAAA//////////8JAAAAlRKYGzgSsBusEbAbXxGwGwQRqRuiEJMbjA9WG9wOfhrcDn4aNgAAABAAAADcDgAAUxkAAFgAAAAoAAAAAAAAAAAAAAD//////////wMAAADcDi0Z/A4NGSMPDRk9AAAACAAAACQAAAAkAAAAAACAQQAAAAAAAAAAAACAQQAAAAAAAAAAAgAAADwAAAAIAAAAQwAAAAwAAAABAAAAEwAAAAwAAAABAAAAJQAAAAwAAAAIAACAJwAAABgAAAACAAAAAAAAAOvr7AAAAAAAJQAAAAwAAAACAAAAJQAAAAwAAAAIAACAVgAAADAAAADuAAAAkQEAACkBAACSAQAABQAAAO0AkAHtAJIBKgGSASoBkAHtAJABJQAAAAwAAAAIAACAJQAAAAwAAAAAAACAKAAAAAwAAAACAAAAJwAAABgAAAACAAAAAAAAAOrq6wAAAAAAJQAAAAwAAAACAAAAJQAAAAwAAAAIAACAVgAAADAAAADuAAAAkgEAACkBAACTAQAABQAAAO0AkgHtAJMBKgGTASoBkgHtAJIBJQAAAAwAAAAIAACAJQAAAAwAAAAAAACAKAAAAAwAAAACAAAAJwAAABgAAAACAAAAAAAAAOnp6gAAAAAAJQAAAAwAAAACAAAAJQAAAAwAAAAIAACAVgAAADAAAADuAAAAkwEAACkBAACUAQAABQAAAO0AkwHtAJQBKgGUASoBkwHtAJMBJQAAAAwAAAAIAACAJQAAAAwAAAAAAACAKAAAAAwAAAACAAAAJwAAABgAAAACAAAAAAAAAOjo6gAAAAAAJQAAAAwAAAACAAAAJQAAAAwAAAAIAACAVgAAADAAAADuAAAAlAEAACkBAACVAQAABQAAAO0AlAHtAJUBKgGVASoBlAHtAJQBJQAAAAwAAAAIAACAJQAAAAwAAAAAAACAKAAAAAwAAAACAAAAJwAAABgAAAACAAAAAAAAAOfn6QAAAAAAJQAAAAwAAAACAAAAJQAAAAwAAAAIAACAVgAAADAAAADuAAAAlQEAACkBAACWAQAABQAAAO0AlQHtAJYBKgGWASoBlQHtAJUBJQAAAAwAAAAIAACAJQAAAAwAAAAAAACAKAAAAAwAAAACAAAAJwAAABgAAAACAAAAAAAAAObm6AAAAAAAJQAAAAwAAAACAAAAJQAAAAwAAAAIAACAVgAAADAAAADuAAAAlgEAACkBAACXAQAABQAAAO0AlgHtAJcBKgGXASoBlgHtAJYBJQAAAAwAAAAIAACAJQAAAAwAAAAAAACAKAAAAAwAAAACAAAAJwAAABgAAAACAAAAAAAAAOXl5gAAAAAAJQAAAAwAAAACAAAAJQAAAAwAAAAIAACAVgAAADAAAADuAAAAlwEAACkBAACYAQAABQAAAO0AlwHtAJgBKgGYASoBlwHtAJcBJQAAAAwAAAAIAACAJQAAAAwAAAAAAACAKAAAAAwAAAACAAAAJwAAABgAAAACAAAAAAAAAOPj5QAAAAAAJQAAAAwAAAACAAAAJQAAAAwAAAAIAACAVgAAADAAAADuAAAAmAEAACkBAACZAQAABQAAAO0AmAHtAJkBKgGZASoBmAHtAJgBJQAAAAwAAAAIAACAJQAAAAwAAAAAAACAKAAAAAwAAAACAAAAJwAAABgAAAACAAAAAAAAAOHi4wAAAAAAJQAAAAwAAAACAAAAJQAAAAwAAAAIAACAVgAAADAAAADuAAAAmQEAACkBAACaAQAABQAAAO0AmQHtAJoBKgGaASoBmQHtAJkBJQAAAAwAAAAIAACAJQAAAAwAAAAAAACAKAAAAAwAAAACAAAAJwAAABgAAAACAAAAAAAAAN/g4QAAAAAAJQAAAAwAAAACAAAAJQAAAAwAAAAIAACAVgAAADAAAADuAAAAmgEAACkBAACbAQAABQAAAO0AmgHtAJsBKgGbASoBmgHtAJoBJQAAAAwAAAAIAACAJQAAAAwAAAAAAACAKAAAAAwAAAACAAAAJwAAABgAAAACAAAAAAAAAN3e3wAAAAAAJQAAAAwAAAACAAAAJQAAAAwAAAAIAACAVgAAADAAAADuAAAAmwEAACkBAACcAQAABQAAAO0AmwHtAJwBKgGcASoBmwHtAJsBJQAAAAwAAAAIAACAJQAAAAwAAAAAAACAKAAAAAwAAAACAAAAJwAAABgAAAACAAAAAAAAANrb3QAAAAAAJQAAAAwAAAACAAAAJQAAAAwAAAAIAACAVgAAADAAAADuAAAAnAEAACkBAACdAQAABQAAAO0AnAHtAJ0BKgGdASoBnAHtAJwBJQAAAAwAAAAIAACAJQAAAAwAAAAAAACAKAAAAAwAAAACAAAAJwAAABgAAAACAAAAAAAAANfZ2gAAAAAAJQAAAAwAAAACAAAAJQAAAAwAAAAIAACAVgAAADAAAADuAAAAnQEAACkBAACeAQAABQAAAO0AnQHtAJ4BKgGeASoBnQHtAJ0BJQAAAAwAAAAIAACAJQAAAAwAAAAAAACAKAAAAAwAAAACAAAAJwAAABgAAAACAAAAAAAAANTW2AAAAAAAJQAAAAwAAAACAAAAJQAAAAwAAAAIAACAVgAAADAAAADuAAAAngEAACkBAACfAQAABQAAAO0AngHtAJ8BKgGfASoBngHtAJ4BJQAAAAwAAAAIAACAJQAAAAwAAAAAAACAKAAAAAwAAAACAAAAJwAAABgAAAACAAAAAAAAANHS1QAAAAAAJQAAAAwAAAACAAAAJQAAAAwAAAAIAACAVgAAADAAAADuAAAAnwEAACkBAACgAQAABQAAAO0AnwHtAKABKgGgASoBnwHtAJ8BJQAAAAwAAAAIAACAJQAAAAwAAAAAAACAKAAAAAwAAAACAAAAJwAAABgAAAACAAAAAAAAAM3P0QAAAAAAJQAAAAwAAAACAAAAJQAAAAwAAAAIAACAVgAAADAAAADuAAAAoAEAACkBAAChAQAABQAAAO0AoAHtAKEBKgGhASoBoAHtAKABJQAAAAwAAAAIAACAJQAAAAwAAAAAAACAKAAAAAwAAAACAAAAJwAAABgAAAACAAAAAAAAAMnLzgAAAAAAJQAAAAwAAAACAAAAJQAAAAwAAAAIAACAVgAAADAAAADuAAAAoQEAACkBAACiAQAABQAAAO0AoQHtAKIBKgGiASoBoQHtAKEBJQAAAAwAAAAIAACAJQAAAAwAAAAAAACAKAAAAAwAAAACAAAAJwAAABgAAAACAAAAAAAAAMTHyQAAAAAAJQAAAAwAAAACAAAAJQAAAAwAAAAIAACAVgAAADAAAADuAAAAogEAACkBAACjAQAABQAAAO0AogHtAKMBKgGjASoBogHtAKIBJQAAAAwAAAAIAACAJQAAAAwAAAAAAACAKAAAAAwAAAACAAAAJwAAABgAAAACAAAAAAAAAMDDxgAAAAAAJQAAAAwAAAACAAAAJQAAAAwAAAAIAACAVgAAADAAAADuAAAAowEAACkBAACkAQAABQAAAO0AowHtAKQBKgGkASoBowHtAKMBJQAAAAwAAAAIAACAJQAAAAwAAAAAAACAKAAAAAwAAAACAAAAJwAAABgAAAACAAAAAAAAALu+wQAAAAAAJQAAAAwAAAACAAAAJQAAAAwAAAAIAACAVgAAADAAAADuAAAApAEAACkBAAClAQAABQAAAO0ApAHtAKUBKgGlASoBpAHtAKQBJQAAAAwAAAAIAACAJQAAAAwAAAAAAACAKAAAAAwAAAACAAAAJwAAABgAAAACAAAAAAAAALa6vQAAAAAAJQAAAAwAAAACAAAAJQAAAAwAAAAIAACAVgAAADAAAADuAAAApQEAACkBAACmAQAABQAAAO0ApQHtAKYBKgGmASoBpQHtAKUBJQAAAAwAAAAIAACAJQAAAAwAAAAAAACAKAAAAAwAAAACAAAAJwAAABgAAAACAAAAAAAAALG1uQAAAAAAJQAAAAwAAAACAAAAJQAAAAwAAAAIAACAVgAAADAAAADuAAAApgEAACkBAACnAQAABQAAAO0ApgHtAKcBKgGnASoBpgHtAKYBJQAAAAwAAAAIAACAJQAAAAwAAAAAAACAKAAAAAwAAAACAAAAJwAAABgAAAACAAAAAAAAAKywtAAAAAAAJQAAAAwAAAACAAAAJQAAAAwAAAAIAACAVgAAADAAAADuAAAApwEAACkBAACoAQAABQAAAO0ApwHtAKgBKgGoASoBpwHtAKcBJQAAAAwAAAAIAACAJQAAAAwAAAAAAACAKAAAAAwAAAACAAAAJwAAABgAAAACAAAAAAAAAKarsAAAAAAAJQAAAAwAAAACAAAAJQAAAAwAAAAIAACAVgAAADAAAADuAAAAqAEAACkBAACpAQAABQAAAO0AqAHtAKkBKgGpASoBqAHtAKgBJQAAAAwAAAAIAACAJQAAAAwAAAAAAACAKAAAAAwAAAACAAAAJwAAABgAAAACAAAAAAAAAKGmqwAAAAAAJQAAAAwAAAACAAAAJQAAAAwAAAAIAACAVgAAADAAAADuAAAAqQEAACkBAACqAQAABQAAAO0AqQHtAKoBKgGqASoBqQHtAKkBJQAAAAwAAAAIAACAJQAAAAwAAAAAAACAKAAAAAwAAAACAAAAJwAAABgAAAACAAAAAAAAAJuhpwAAAAAAJQAAAAwAAAACAAAAJQAAAAwAAAAIAACAVgAAADAAAADuAAAAqgEAACkBAACrAQAABQAAAO0AqgHtAKsBKgGrASoBqgHtAKoBJQAAAAwAAAAIAACAJQAAAAwAAAAAAACAKAAAAAwAAAACAAAAJwAAABgAAAACAAAAAAAAAJadogAAAAAAJQAAAAwAAAACAAAAJQAAAAwAAAAIAACAVgAAADAAAADuAAAAqwEAACkBAACsAQAABQAAAO0AqwHtAKwBKgGsASoBqwHtAKsBJQAAAAwAAAAIAACAJQAAAAwAAAAAAACAKAAAAAwAAAACAAAAJwAAABgAAAACAAAAAAAAAJCYngAAAAAAJQAAAAwAAAACAAAAJQAAAAwAAAAIAACAVgAAADAAAADuAAAArAEAACkBAACtAQAABQAAAO0ArAHtAK0BKgGtASoBrAHtAKwBJQAAAAwAAAAIAACAJQAAAAwAAAAAAACAKAAAAAwAAAACAAAAJwAAABgAAAACAAAAAAAAAIuTmQAAAAAAJQAAAAwAAAACAAAAJQAAAAwAAAAIAACAVgAAADAAAADuAAAArQEAACkBAACuAQAABQAAAO0ArQHtAK4BKgGuASoBrQHtAK0BJQAAAAwAAAAIAACAJQAAAAwAAAAAAACAKAAAAAwAAAACAAAAJwAAABgAAAACAAAAAAAAAIaOlQAAAAAAJQAAAAwAAAACAAAAJQAAAAwAAAAIAACAVgAAADAAAADuAAAArgEAACkBAACvAQAABQAAAO0ArgHtAK8BKgGvASoBrgHtAK4BJQAAAAwAAAAIAACAJQAAAAwAAAAAAACAKAAAAAwAAAACAAAAJwAAABgAAAACAAAAAAAAAIGKkQAAAAAAJQAAAAwAAAACAAAAJQAAAAwAAAAIAACAVgAAADAAAADuAAAArwEAACkBAACwAQAABQAAAO0ArwHtALABKgGwASoBrwHtAK8BJQAAAAwAAAAIAACAJQAAAAwAAAAAAACAKAAAAAwAAAACAAAAJwAAABgAAAACAAAAAAAAAHyFjQAAAAAAJQAAAAwAAAACAAAAJQAAAAwAAAAIAACAVgAAADAAAADuAAAAsAEAACkBAACxAQAABQAAAO0AsAHtALEBKgGxASoBsAHtALABJQAAAAwAAAAIAACAJQAAAAwAAAAAAACAKAAAAAwAAAACAAAAJwAAABgAAAACAAAAAAAAAHaBiQAAAAAAJQAAAAwAAAACAAAAJQAAAAwAAAAIAACAVgAAADAAAADuAAAAsQEAACkBAACyAQAABQAAAO0AsQHtALIBKgGyASoBsQHtALEBJQAAAAwAAAAIAACAJQAAAAwAAAAAAACAKAAAAAwAAAACAAAAJwAAABgAAAACAAAAAAAAAHJ9hQAAAAAAJQAAAAwAAAACAAAAJQAAAAwAAAAIAACAVgAAADAAAADuAAAAsgEAACkBAACzAQAABQAAAO0AsgHtALMBKgGzASoBsgHtALIBJQAAAAwAAAAIAACAJQAAAAwAAAAAAACAKAAAAAwAAAACAAAAJwAAABgAAAACAAAAAAAAAG56ggAAAAAAJQAAAAwAAAACAAAAJQAAAAwAAAAIAACAVgAAADAAAADuAAAAswEAACkBAAC0AQAABQAAAO0AswHtALQBKgG0ASoBswHtALMBJQAAAAwAAAAIAACAJQAAAAwAAAAAAACAKAAAAAwAAAACAAAAJwAAABgAAAACAAAAAAAAAGp2gAAAAAAAJQAAAAwAAAACAAAAJQAAAAwAAAAIAACAVgAAADAAAADuAAAAtAEAACkBAAC1AQAABQAAAO0AtAHtALUBKgG1ASoBtAHtALQBJQAAAAwAAAAIAACAJQAAAAwAAAAAAACAKAAAAAwAAAACAAAAJwAAABgAAAACAAAAAAAAAGZ0fQAAAAAAJQAAAAwAAAACAAAAJQAAAAwAAAAIAACAVgAAADAAAADuAAAAtQEAACkBAAC2AQAABQAAAO0AtQHtALYBKgG2ASoBtQHtALUBJQAAAAwAAAAIAACAJQAAAAwAAAAAAACAKAAAAAwAAAACAAAAJwAAABgAAAACAAAAAAAAAGNxewAAAAAAJQAAAAwAAAACAAAAJQAAAAwAAAAIAACAVgAAADAAAADuAAAAtgEAACkBAAC3AQAABQAAAO0AtgHtALcBKgG3ASoBtgHtALYBJQAAAAwAAAAIAACAJQAAAAwAAAAAAACAKAAAAAwAAAACAAAAJwAAABgAAAACAAAAAAAAAGBveQAAAAAAJQAAAAwAAAACAAAAJQAAAAwAAAAIAACAVgAAADAAAADuAAAAtwEAACkBAAC4AQAABQAAAO0AtwHtALgBKgG4ASoBtwHtALcBJQAAAAwAAAAIAACAJQAAAAwAAAAAAACAKAAAAAwAAAACAAAAJwAAABgAAAACAAAAAAAAAF5tdwAAAAAAJQAAAAwAAAACAAAAJQAAAAwAAAAIAACAVgAAADAAAADuAAAAuAEAACkBAAC5AQAABQAAAO0AuAHtALkBKgG5ASoBuAHtALgBJQAAAAwAAAAIAACAJQAAAAwAAAAAAACAKAAAAAwAAAACAAAAJwAAABgAAAACAAAAAAAAAFxrdgAAAAAAJQAAAAwAAAACAAAAJQAAAAwAAAAIAACAVgAAADAAAADuAAAAuQEAACkBAAC6AQAABQAAAO0AuQHtALoBKgG6ASoBuQHtALkBJQAAAAwAAAAIAACAJQAAAAwAAAAAAACAKAAAAAwAAAACAAAAJwAAABgAAAACAAAAAAAAAFpqdQAAAAAAJQAAAAwAAAACAAAAJQAAAAwAAAAIAACAVgAAADAAAADuAAAAugEAACkBAAC6AQAABQAAAO0AugHtALwBKgG8ASoBugHtALo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nB6hEMyB9JDCEAIA2AAAABUAAAAAhDA2wgAAAAAAAAAhRlXPgAxiL1KQOE9AAAApEpA4T34xTi9AAAAAPjFOL0AAAAAGfSzvUpA4T0Z9LO9SkDhPd3/B76FGVc+ADGIvQABAQEBAQGBFEAIgBAAAAAEAAAA/////yQAAAAkAAAAAACAPQAAAAAAAAAAAACAPQAAAAAAAAAAAgAAACUAAAAMAAAAAQAAABMAAAAMAAAAAQAAACUAAAAMAAAACAAAgFYAAAA8AAAA7wAAAJMBAAAJAQAApAEAAAgAAAD0DroZtQ85GrUP4xmIEOMZiBCRGbUPkRm1DzoZ9A66G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HyYdDOI3eQwhACANgAAAAVAAAAAIQwNsIAAAAAAAAAPoeVz7sO4i9SkDhPQAAAABKQOE9+MU4vQAAAAD4xTi9AAAAABn0s71KQOE9GfSzvUpA4T1TBQi++h5XPuw7iL0AAQEBAQEBgRRACIAQAAAABAAAAP////8kAAAAJAAAAAAAgD0AAAAAAAAAAAAAgD0AAAAAAAAAAAIAAAAlAAAADAAAAAEAAAATAAAADAAAAAEAAAAlAAAADAAAAAgAAIBWAAAAPAAAAPUAAACsAQAAEAEAAL0BAAAIAAAAXg9KGx4QyhseEHQb8hB0G/IQIRseECEbHhDLGl4PShs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1FCUQ0XP5EMIQAgDYAAAAFQAAAACEMDbCAAAAAAAAAAAAAAAu86HvZcIzT3y9Ae+lwjNPb+cs71wJFc+v5yzvXAkVz4aLTi9lwjNPRotOL2XCM09AACAowAAAAC7zoe9AAEBAQEBAYEUQAiAEAAAAAQAAAD/////JAAAACQAAAAAAIA9AAAAAAAAAAAAAIA9AAAAAAAAAAACAAAAJQAAAAwAAAABAAAAEwAAAAwAAAABAAAAJQAAAAwAAAAIAACAVgAAADwAAAAOAQAAuQEAACkBAADKAQAACAAAAIMSExzCEZMbwhHqG+8Q6hvvEDwcwhE8HMIRkhyDEhMc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msBkUM1SthDCEAIA2AAAABUAAAAAhDA2wgAAAAAAAAAAAAAAKbZh72r/cw9aPoHvqv9zD2/nLO9cCRXPr+cs71wJFc+Gi04vav9zD0aLTi9q/3MPQAAAKQAAAAAptmHvQABAQEBAQGBFEAIgBAAAAAEAAAA/////yQAAAAkAAAAAACAPQAAAAAAAAAAAACAPQAAAAAAAAAAAgAAACUAAAAMAAAAAQAAABMAAAAMAAAAAQAAACUAAAAMAAAACAAAgFYAAAA8AAAACAEAAKABAAAiAQAAsQEAAAgAAAAZEoIaWBEDGlgRWRqFEFkahRCrGlgRqxpYEQIbGRKCG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L6cJZDYd7nQwhACA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QAAFEAIgBAAAAAEAAAAbFUk/ygAAAAMAAAAAQAAACQAAAAkAAAAAACAPQAAAAAAAAAAAACAPQAAAAAAAAAAAgAAACcAAAAYAAAAAQAAAAAAAAAkVWwAAAAAACUAAAAMAAAAAQAAABMAAAAMAAAAAQAAADsAAAAIAAAAGwAAABAAAAD/DgAA9BwAADYAAAAQAAAAchIAAPQcAABYAAAAKAAAAAAAAAAAAAAA//////////8DAAAAoRL0HMcSzhzHEqAcNgAAABAAAADHEgAALRkAAFgAAAAoAAAAAAAAAAAAAAD//////////wMAAADHEv4YoRLZGHIS2Rg2AAAAEAAAAP8OAADZGAAAWAAAACgAAAAAAAAAAAAAAP//////////AwAAANEO2RirDv4Yqw4tGTYAAAAQAAAAqw4AAKAcAABYAAAAKAAAAAAAAAAAAAAA//////////8DAAAAqw7OHNEO9Bz/DvQcPQAAAAgAAAAbAAAAEAAAAHISAAD1GAAAWAAAACgAAAAAAAAAAAAAAP//////////AwAAAJES9RiqEg4ZqhItGTYAAAAQAAAAqhIAAKAcAABYAAAAKAAAAAAAAAAAAAAA//////////8DAAAAqhK/HJES2BxyEtgcNgAAABAAAAD/DgAA2BwAAFgAAAAoAAAAAAAAAAAAAAD//////////wMAAADgDtgcxw6/HMcOoBw2AAAAEAAAAMcOAAAtGQAAWAAAACgAAAAAAAAAAAAAAP//////////AwAAAMcODhngDvUY/w71GDYAAAAQAAAAchIAAPUYAAA9AAAACAAAADwAAAAIAAAAPgAAABgAAADqAAAAjQEAAC0BAADQAQAAEwAAAAwAAAABAAAAJQAAAAwAAAAAAACAJAAAACQAAAAAAIBBAAAAAAAAAAAAAIBBAAAAAAAAAAACAAAARgAAALRXAACoVwAARU1GKypAAAAkAAAAGAAAAAAAgD8AAAAAAAAAAAAAgD8AAAAAAAAAACpAAAAkAAAAGAAAAAAAgD8AAAAAAAAAAAAAgD8AAAAAAAAAACZAAAAQAAAABAAAAAAAAAAlQAAAEAAAAAQAAAAAAAAAH0ADAAwAAAAAAAAAIkAEAAwAAAAAAAAAHkAJAAwAAAAAAAAAIUAHAAwAAAAAAAAAKkAAACQAAAAYAAAAwJsJOQAAAAAAAAAAwJsJOTIZV0NdAKpDK0AAAAwAAAAAAAAAHkAGAAwAAAAAAAAAIUAFAAwAAAAAAAAAHkAJAAwAAAAAAAAAKkAAACQAAAAYAAAAwJsJOQAAAAAAAAAAwJsJOTIZV0NdAKpDIUAHAAwAAAAAAAAACEAIAzwAAAAwAAAAAhDA2wQAAAAAAAAAAAAAAAAAAAAB4ERJAAAAAAHgREl6/j3JNWOEvHr+PckAAQGBM0AIAQwAAAAAAAAAJEAEAAwAAAAAAAAAKkAAACQAAAAYAAAAwL/sPQAAAAAAAAAAUSLsPTEZV0Pz321DCEAJ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AgAAAAAAAABgxU/b+AAAAAcAAAAAAAAAdmTGQv5/AAAOAAAAAAAAAHLt00T+fwAAAAAAAAAAAAC/xNVE/n8AAFAAAAAAAAAAIAAAAAAAAADQOiSuAAIAAFyh2ET+fwAAAwAAAAAAAABKaLynAAIAAAIAAALoBAAAc4OcNQAAAAD1vAhBAAAAAAAAHq4AAgAAAgAAAgAAAABdhpw1/n8AADIYIY//////AQAAAAAAAABgxE/b+AAAACWFnDUAAAAAAAAAAAAAAABIAAAAAAAAAAAAAAAAAAAAAAAAAAAAAAAFAAAAAAAAAFAAAAAAAAAAAAC8pwACAAC7utVE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oIJAAAABgAAAACEMDbAQAAAAQAAAAAAAAAAAAAAAAAAAAbQAkAQAAAADQAAAAKAAAAAgAAAAAAAAAAAAAAKt1kRKxwXUQDAAAAAAAAAAAAAAAq3WREAAAAAAAAAACscF1EIgAAAAwAAAD/////IQAAAAgAAABiAAAADAAAAAEAAAAhAAAACAAAAB4AAAAYAAAA1wAAAO4AAABBAQAAV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8n6z0AAAAAAAAAAC3K6T0AAFdDAABuQyQAAAAkAAAA/yfrPQAAAAAAAAAALcrpPQAAV0MAAG5DBAAAAHMAAAAMAAAAAAAAAA0AAAAQAAAA1wAAAO4AAABSAAAAcAEAAAIAAAAUAAAACQAAAAAAAAAAAAAAvAIAAAAAAAAHAgIiUwB5AHMAdABlAG0AAAAAAAAAAAAAAAAAAAAAAAAAAAAAAAAAAAAAAAAAAAAAAAAAAAAAAAAAAAAAAAAAAAAAAAAAAAAALCauAAIAAAEAAAACAAAAag0AAAQAAAAAAAAAAAAAAMAvJq4AAgAAUCwmrgACAABQuk/b+AAAAP8DAAAAAAAAULpP2/gAAAAMAAAAAAAAAEBNpjX+fwAAMVBhSWRTbAIQRrynAAIAAAQAAAABAAAAAAAAAAQAAAAAAAAAAAAAAGEQAHH/////AAAAAP////8YAAAYAAIAAAAAAAAAAAAAMplWQ13AqUNsNqBDXcCpQwAAAAAAAAAAQL1P2wAAAADALyauAAIAAAAAAAAAAAAAAAAAAAAAAAA9CNZE/n8AAAAAvKcAAgAAAAC8pwACAAAAAAAAAAAAANAvJq5kdgAIAAAAACUAAAAMAAAAAgAAAEYAAAAoAAAAHAAAAEdESUMCAAAAAAAAAAAAAACSAwAAdQMAAAAAAAAhAAAACAAAAGIAAAAMAAAAAQAAACEAAAAIAAAAHgAAABgAAADXAAAA7gAAAEEBAABUAQAAFQAAAAwAAAAEAAAAFQAAAAwAAAAEAAAAUQAAADzuAwDwAAAACQEAAPsAAAAU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AgCAAD8AQAARU1GKyxAAAAkAAAAGAAAAAAAgD8AAAAAAAAAAAAAgD8AAACAAAAAgCpAAAAkAAAAGAAAAMC/7D0AAAAAAAAAAFEi7D0xGVdD899tQypAAAAkAAAAGAAAAMCbCTkAAAAAAAAAAMCbCTkyGVdDXQCqQyRAAAAMAAAAAAAAACtAAAAMAAAAAAAAAB5ABgAMAAAAAAAAACFABQAMAAAAAAAAAAhACwQoAAAAHAAAAAIQwNsAAAAAAAAAEAAAAD8AAAA/AKCPRAAACUQ0QAsADAAAAAAAAAAeQAkADAAAAAAAAAAqQAAAJAAAABgAAADAmwk5AAAAAAAAAADAmwk5MhlXQ10AqkMhQAcADAAAAAAAAAAqQAAAJAAAABgAAADAmwk5AAAAAAAAAADAmwk5MRlXQ10AqkMqQAAAJAAAABgAAAAAAIA/AAAAAAAAAAAAAIA/AAAAAAAAAAAqQAAAJAAAABgAAAAAAIA/AAAAAAAAAAAAAIA/AAAAAAAAAAAmQAAAEAAAAAQAAAAAAAAAJUAAABAAAAAEAAAAAAAAAB9AAwAMAAAAAAAAACJABAAMAAAAAAAAAB5ACQAMAAAAAAAAACFABwAMAAAAAAAAACpAAAAkAAAAGAAAAAAAgD8AAAAAAAAAAAAAgD+wuX1DM/iSQwRAAAAMAAAAAAAAACEAAAAIAAAAHAAAAAgAAABLAAAAQAAAADAAAAAFAAAAIAAAAAEAAAABAAAAEAAAAAAAAAAAAAAAfQQAACQCAAAAAAAAAAAAAH0EAAAkAgAAJAAAACQAAAAAAIA/AAAAAAAAAAAAAIA/sLl9QzP4kkMCAAAADAAAABAAAAAAAAAAAAAAAAoAAAAQAAAAAAAAAAAAAABSAAAAcAEAAAIAAADv////AAAAAAAAAAAAAAAAvAIAAAAAAAAEAAUiQwBhAGwAaQBiAHIAaQAAAAAAAAAwrUKvAAIAAD4AAAAAAAAAEDskrgACAAAALCauAgAAADQRCC0AAgAA4H4krgAAAAAAAAAAAAAAAAAAAAAAAAAAQMZP2/gAAAAJAAAAAAAAAGDFT9v4AAAAAB/7vAACAACgSCeuAAIAABH81UT+fwAAoEgnrgACAAAAALynAAIAADQXcv//////LHQAAARyBABQDUKfAAIAADQXcv//////LHQAAARyBAAXSJI1AAAAAAEAAAAAAAAAAAAAAAAAAAAsdAAAIccBAEybxkL+fwAAAQAAAAAAAABxvpY1/n8AAEDGT9v4AAAAYMVP2wAAAAAAH/u8AAIAAPPEy9/9fwAAAAAAAAAAAAA0FwRyAAAAAPm5T9v4AAAAdBv+Q/5/AABQDUKfAAIAAAM3xN9kdgAIAAAAACUAAAAMAAAAAgAAABYAAAAMAAAAGAAAABIAAAAMAAAAAQAAABgAAAAMAAAAAAAAAlQAAABgAAAA/gAAABYBAAAaAQAAKgEAAAIAAAAAAAAAAAAAAAAAAAAAAAAAAwAAAEwAAAAAAAAAAAAAAAAAAAD//////////1QAAABDAFAAVQD//wkAAAAJAAAACwAAACUAAAAMAAAADQAAgCgAAAAMAAAAAgAAACIAAAAMAAAA/////0YAAACMAQAAgAEAAEVNRisqQAAAJAAAABgAAAAAAPBCAAAAAAAAAAAAAPBCsLl9QzP4kk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CDAYZDhzqsQwhAAAI8AAAAMAAAAAIQwNsAAAAAjgAAAAAAAACrqio8AgAAAAIAAAACAAAAAAAAAAIQwNsAAAAAAAAA/whACAMsAAAAIAAAAAIQwNsCAAAAAAAAABnQjD0AAAAAVCqYPgAAAAAAAQGBFUAIABAAAAAEAAAAAAAAACEAAAAIAAAAYgAAAAwAAAABAAAAJAAAACQAAAAAAIA9AAAAAAAAAAAAAIA9AAAAAAAAAAACAAAAXwAAADgAAAACAAAAOAAAAAAAAAA4AAAAAAAAAAAAAQAUAAAAAAAAAAAAAAAAAAAAAAAAAAAAAAAlAAAADAAAAAIAAAAlAAAADAAAAAUAAIBXAAAAJAAAAAkBAABeAQAADgEAAH4BAAACAAAAuRAEFrkQuhc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gwGGQ4c6rEMIQAwDUAAAAEQAAAACEMDbBgAAAAAAAAAAAAAAAAAAANQGuj3UBjq9/76cPRbYibz/vpw9FdiJPNQGuj3TBjo9AAAAAAAAAAAAAQMDA4EBgRRADIAQAAAABAAAAAAAAP8oAAAADAAAAAEAAAAkAAAAJAAAAAAAgD0AAAAAAAAAAAAAgD0AAAAAAAAAAAIAAAAnAAAAGAAAAAEAAAAAAAAAAAAAAAAAAAAlAAAADAAAAAEAAAATAAAADAAAAAEAAAA7AAAACAAAABsAAAAQAAAAuRAAAIAVAAA2AAAAEAAAABARAAAuFgAAWAAAACgAAAAAAAAAAAAAAP//////////AwAAANkQExaYEBMWYRAuFjYAAAAQAAAAuRAAAIAVAAA9AAAACAAAADwAAAAIAAAAPgAAABgAAAAGAQAAWAEAABEBAABj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AAAAAA8EIAAPDCAAAAAIMBhkOHOqxDCEANA1AAAABEAAAAAhDA2wYAAAAAAAAAWl67PgAAAACl3Iw+1AY6PZoulD4W2Ik8mi6UPhXYibyl3Iw+0wY6vVpeuz4AAAAAAAEDAwOBAAAUQA2AEAAAAAQAAAAAAAD/JAAAACQAAAAAAIA9AAAAAAAAAAAAAIA9AAAAAAAAAAACAAAAJQAAAAwAAAABAAAAEwAAAAwAAAABAAAAOwAAAAgAAAAbAAAAEAAAALkQAAA+GAAANgAAABAAAABhEAAAkBcAAFgAAAAoAAAAAAAAAAAAAAD//////////wMAAACYEKsX2RCrFxARkBc2AAAAEAAAALkQAAA+GAAAPQAAAAgAAAA8AAAACAAAAD4AAAAYAAAABgEAAHkBAAARAQAAhAEAABMAAAAMAAAAAQAAACUAAAAMAAAAAAAAgCQAAAAkAAAAAACAQQAAAAAAAAAAAACAQQAAAAAAAAAAAgAAAEYAAABUAQAASAEAAEVNRisqQAAAJAAAABgAAAAAAIA/AAAAAAAAAAAAAIA/AAAAAAAAAAAqQAAAJAAAABgAAAAAAIA/AAAAAAAAAAAAAIA/AAAAAAAAAAAmQAAAEAAAAAQAAAAAAAAAJUAAABAAAAAEAAAAAAAAAB9AAwAMAAAAAAAAACJABAAMAAAAAAAAAB5ACQAMAAAAAAAAACFABwAMAAAAAAAAACpAAAAkAAAAGAAAAMCbCTkAAAAAAAAAAMCbCTn0eT9D/M+1QwhAAAJMAAAAQAAAAAIQwNsAAAAAzgEAAAAAAAAA1BRGAgAAAAIAAAACAAAAAgAAAAAAAAACAAAAAAAAQQAAgEACEMDbAAAAAAAAAP8IQA0DLAAAACAAAAACEMDbAgAAAAAAAAAAAAAAAAAAAIBtikkAAAAAAAEDAxVADQAQAAAABAAAAAAAAAAkAAAAJAAAAAAAgD0AAAAAAAAAAAAAgD0AAAAAAAAAAAIAAABfAAAAOAAAAAIAAAA4AAAAAAAAADgAAAAAAAAAAAIBAAEAAAAAAAAAAAAAAAAAAAAAAAAAAAAAACUAAAAMAAAAAgAAACUAAAAMAAAAAQAAABMAAAAMAAAAAgAAADsAAAAIAAAAGwAAABAAAADwCwAAqBYAADYAAAAQAAAAfAwAAKgWAABYAAAANAAAAAAAAAAAAAAA//////////8GAAAAggyoFoYMrRaGDLIWhgy4FoIMvBZ8DLwWNgAAABAAAADwCwAAvBYAAFgAAAA0AAAAAAAAAAAAAAD//////////wYAAADrC7wW5gu4FuYLshbmC60W6wuoFvALqBY9AAAACAAAABsAAAAQAAAA4AwAAKgWAAA2AAAAEAAAAGwNAACoFgAAWAAAADQAAAAAAAAAAAAAAP//////////BgAAAHINqBZ2Da0Wdg2yFnYNuBZyDbwWbA28FjYAAAAQAAAA4AwAALwWAABYAAAANAAAAAAAAAAAAAAA//////////8GAAAA2wy8FtYMuBbWDLIW1gytFtsMqBbgDKgWPQAAAAgAAAAbAAAAEAAAANANAACoFgAANgAAABAAAABcDgAAqBYAAFgAAAA0AAAAAAAAAAAAAAD//////////wYAAABiDqgWZg6tFmYOshZmDrgWYg68FlwOvBY2AAAAEAAAANANAAC8FgAAWAAAADQAAAAAAAAAAAAAAP//////////BgAAAMsNvBbGDbgWxg2yFsYNrRbLDagW0A2oFj0AAAAIAAAAGwAAABAAAADADgAAqBYAADYAAAAQAAAATA8AAKgWAABYAAAANAAAAAAAAAAAAAAA//////////8GAAAAUg+oFlYPrRZWD7IWVg+4FlIPvBZMD7wWNgAAABAAAADADgAAvBYAAFgAAAA0AAAAAAAAAAAAAAD//////////wYAAAC7DrwWtg64FrYOsha2Dq0Wuw6oFsAOqBY9AAAACAAAABsAAAAQAAAAsA8AAKgWAAA2AAAAEAAAADwQAACoFgAAWAAAADQAAAAAAAAAAAAAAP//////////BgAAAEIQqBZGEK0WRhCyFkYQuBZCELwWPBC8FjYAAAAQAAAAsA8AALwWAABYAAAANAAAAAAAAAAAAAAA//////////8GAAAAqw+8FqYPuBamD7IWpg+tFqsPqBawD6gWPQAAAAgAAAAbAAAAEAAAAKAQAACoFgAANgAAABAAAAAsEQAAqBYAAFgAAAA0AAAAAAAAAAAAAAD//////////wYAAAAyEagWNhGtFjYRshY2EbgWMhG8FiwRvBY2AAAAEAAAAKAQAAC8FgAAWAAAADQAAAAAAAAAAAAAAP//////////BgAAAJsQvBaWELgWlhCyFpYQrRabEKgWoBCoFj0AAAAIAAAAGwAAABAAAACQEQAAqBYAADYAAAAQAAAAHBIAAKgWAABYAAAANAAAAAAAAAAAAAAA//////////8GAAAAIhKoFiYSrRYmErIWJhK4FiISvBYcErwWNgAAABAAAACQEQAAvBYAAFgAAAA0AAAAAAAAAAAAAAD//////////wYAAACLEbwWhhG4FoYRshaGEa0WixGoFpARqBY9AAAACAAAABsAAAAQAAAAgBIAAKgWAAA2AAAAEAAAAAwTAACoFgAAWAAAADQAAAAAAAAAAAAAAP//////////BgAAABITqBYWE60WFhOyFhYTuBYSE7wWDBO8FjYAAAAQAAAAgBIAALwWAABYAAAANAAAAAAAAAAAAAAA//////////8GAAAAexK8FnYSuBZ2ErIWdhKtFnsSqBaAEqgWPQAAAAgAAAAbAAAAEAAAAHATAACoFgAANgAAABAAAAD8EwAAqBYAAFgAAAA0AAAAAAAAAAAAAAD//////////wYAAAACFKgWBhStFgYUshYGFLgWAhS8FvwTvBY2AAAAEAAAAHATAAC8FgAAWAAAADQAAAAAAAAAAAAAAP//////////BgAAAGsTvBZmE7gWZhOyFmYTrRZrE6gWcBOoFj0AAAAIAAAAGwAAABAAAABgFAAAqBYAADYAAAAQAAAA7BQAAKgWAABYAAAANAAAAAAAAAAAAAAA//////////8GAAAA8hSoFvYUrRb2FLIW9hS4FvIUvBbsFLwWNgAAABAAAABgFAAAvBYAAFgAAAA0AAAAAAAAAAAAAAD//////////wYAAABbFLwWVhS4FlYUshZWFK0WWxSoFmAUqBY9AAAACAAAADwAAAAIAAAAPwAAABgAAAC9AAAAaQEAAFEBAABtAQ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rcZUPgkPNDBEAAAAwAAAAAAAAAIQAAAAgAAAAcAAAACAAAAEsAAABAAAAAMAAAAAUAAAAgAAAAAQAAAAEAAAAQAAAAAAAAAAAAAAB9BAAAJAIAAAAAAAAAAAAAfQQAACQCAAAkAAAAJAAAAAAAgD8AAAAAAAAAAAAAgD963GVD4JDzQwIAAAAMAAAAEAAAAAAAAAAAAAAACgAAABAAAAAAAAAAAAAAAFIAAABwAQAAAgAAAOz///8AAAAAAAAAAAAAAACQAQAAAAAAAAQABSJBAHIAaQBhAGwAIABOAGEAcgByAG8AdwAAAAAAgDz+rQACAADwvE/b+AAAAAAAAAAAAAAAyLxP2/gAAAAAAAAAAAAAAAAAAAAAAAAAAAAAAAAAAABAxk/b+AAAAD0I1kT+fwAAYMVP2/gAAAAAH/u8AAIAAGBDJ64AAgAAEfzVRP5/AABgQyeuAAIAAAAAvKcAAgAAICP7vAACAAAsdAAAfAMAADgNQp8AAgAAIDBNvQACAAAsdAAABNEEABdIkjUAAAAAAQAAAAAAAAAAAAAAAAAAAAwAAAAAAAAABwAAAAAAAAAI02qhAAIAAAGb5q4AAgAAYMVP2/gAAAABAAAAAAAAAGDYTb0AAgAAEfzVRP5/AABAuk/b+AAAAAAABp8AAgAAObpP2/gAAAAAAAAAAAAAAAAAAAAAAAAAAzfE32R2AAgAAAAAJQAAAAwAAAACAAAAFgAAAAwAAAAYAAAAEgAAAAwAAAABAAAAGAAAAAwAAAAAAAACVAAAAIQAAADmAAAA1AEAAC0BAADrAQAAAgAAAAAAAAAAAAAAAAAAAAAAAAAJAAAATAAAAAAAAAAAAAAAAAAAAP//////////YAAAAGQAYQB0AGEAcABsAGEAbgBlAP//CQAAAAkAAAAFAAAACQAAAAkAAAAEAAAACQAAAAkAAAAJAAAAJQAAAAwAAAANAACAKAAAAAwAAAACAAAAIgAAAAwAAAD/////RgAAACABAAAUAQAARU1GKypAAAAkAAAAGAAAAAAA8EIAAAAAAAAAAAAA8EJ63GVD4JDz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CDRUMIsE5DBEAAAAwAAAAAAAAAIQAAAAgAAAAcAAAACAAAAEsAAABAAAAAMAAAAAUAAAAgAAAAAQAAAAEAAAAQAAAAAAAAAAAAAAB9BAAAJAIAAAAAAAAAAAAAfQQAACQCAAAkAAAAJAAAAAAAgD8AAAAAAAAAAAAAgD8wg0VDCLBOQwIAAAAMAAAAEAAAAAAAAAAAAAAACgAAABAAAAAAAAAAAAAAAFIAAABwAQAAAgAAAOz///8AAAAAAAAAAAAAAACQAQAAAAAAAAQABSJBAHIAaQBhAGwAIABOAGEAcgByAG8AdwAAAAAAgDz+rQACAADwvE/b+AAAAAAAAAAAAAAAh4gIPAAAAAAAAAAAAAAAAAAAAAAAAAAAAAAAAAAAAABAxk/b+AAAAD0I1kT+fwAAYMVP2/gAAAAAH/u8AAIAACBKJ64AAgAAEfzVRP5/AAAgSieuAAIAAAAAvKcAAgAAICP7vAACAAAsdAAAdgMAAOANQp8AAgAAIDBNvQACAAAsdAAABHoEABdIkjUAAAAAAQAAAAAAAAAAAAAAAAAAAAwAAAAAAAAABwAAAAAAAAAI02qhAAIAAAGb5q4AAgAAYMVP2/gAAAABAAAAAAAAAEDXTb0AAgAAEfzVRP5/AABAuk/b+AAAAAAABp8AAgAAObpP2/gAAAAAAAAAAAAAAAAAAAAAAAAAAzfE32R2AAgAAAAAJQAAAAwAAAACAAAAFgAAAAwAAAAYAAAAEgAAAAwAAAABAAAAGAAAAAwAAAAAAAACVAAAALgAAADGAAAAvAAAAE4BAADTAAAAAgAAAAAAAAAAAAAAAAAAAAAAAAASAAAATAAAAAAAAAAAAAAAAAAAAP//////////cAAAAEMAbwBuAHQAcgBvAGwAIABhAG4AZAAgAEMAbwBuAGYAaQBnAAwAAAAJAAAACQAAAAUAAAAFAAAACQAAAAQAAAAEAAAACgAAAAkAAAAJAAAABAAAAAwAAAAJAAAACQAAAAUAAAAEAAAACQAAACUAAAAMAAAADQAAgCgAAAAMAAAAAgAAACIAAAAMAAAA/////0YAAAAgAQAAFAEAAEVNRisqQAAAJAAAABgAAAAAAPBCAAAAAAAAAAAAAPBCMINFQwiwTk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S0nVDDrBmQwRAAAAMAAAAAAAAACEAAAAIAAAAHAAAAAgAAABLAAAAQAAAADAAAAAFAAAAIAAAAAEAAAABAAAAEAAAAAAAAAAAAAAAfQQAACQCAAAAAAAAAAAAAH0EAAAkAgAAJAAAACQAAAAAAIA/AAAAAAAAAAAAAIA/ktJ1Qw6wZkMCAAAADAAAABAAAAAAAAAAAAAAAAoAAAAQAAAAAAAAAAAAAABSAAAAcAEAAAIAAADs////AAAAAAAAAAAAAAAAkAEAAAAAAAAEAAUiQQByAGkAYQBsACAATgBhAHIAcgBvAHcAAAAAAIA8/q0AAgAA8LxP2/gAAAAAAAAAAAAAAIeICDwAAAAAAAAAAAAAAAAAAAAAAAAAAAAAAAAAAAAAQMZP2/gAAAA9CNZE/n8AAGDFT9v4AAAAAB/7vAACAAAgSieuAAIAABH81UT+fwAAIEonrgACAAAAALynAAIAACAj+7wAAgAALHQAAEADAABQDUKfAAIAACAwTb0AAgAALHQAAAR2BAAXSJI1AAAAAAEAAAAAAAAAAAAAAAAAAAAMAAAAAAAAAAcAAAAAAAAACNNqoQACAAABm+auAAIAAGDFT9v4AAAAAQAAAAAAAAAgzU29AAIAABH81UT+fwAAQLpP2/gAAAAAAAafAAIAADm6T9v4AAAAAAAAAAAAAAAAAAAAAAAAAAM3xN9kdgAIAAAAACUAAAAMAAAAAgAAABYAAAAMAAAAGAAAABIAAAAMAAAAAQAAABgAAAAMAAAAAAAAAlQAAABsAAAA9gAAANQAAAAdAQAA6wAAAAIAAAAAAAAAAAAAAAAAAAAAAAAABQAAAEwAAAAAAAAAAAAAAAAAAAD//////////1gAAABwAGwAYQBuAGUA//8JAAAABAAAAAkAAAAJAAAACQAAACUAAAAMAAAADQAAgCgAAAAMAAAAAgAAACIAAAAMAAAA/////0YAAAA4AQAALAEAAEVNRisqQAAAJAAAABgAAAAAAPBCAAAAAAAAAAAAAPBCktJ1Qw6wZk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errpDEEj5QwpAAIAkAAAAGAAAAP////8BAAAAAAAAAJlMJsB7vZ4/mUwmQCgAAAAMAAAAAQAAACEAAAAIAAAAYgAAAAwAAAABAAAAJAAAACQAAAAAAIA9AAAAAAAAAAAAAIA9AAAAAAAAAAACAAAAJwAAABgAAAABAAAAAAAAAP///wAAAAAAJQAAAAwAAAABAAAAJQAAAAwAAAAIAACAVgAAADAAAAB0AQAAugAAAAoCAADzAQAABQAAAE4XpQtOFyEfmyAhH5sgpQtOF6UL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6uukMQSPlDCEAAAjwAAAAwAAAAAhDA2wAAAACOAAAAAAAAAKuqKjwCAAAAAgAAAAIAAAAAAAAAAhDA2wAAAAAAAAD/CEANA0gAAAA8AAAAAhDA2wUAAAAAAAAAAAAAAAAAAAB7vZ4/AAAAAHu9nj+ZTCbAAAAAAJlMJsAAAAAAAAAAAAABAQGBgQAAFUANABAAAAAEAAAAAAAAACQAAAAkAAAAAACAPQAAAAAAAAAAAACAPQAAAAAAAAAAAgAAAF8AAAA4AAAAAgAAADgAAAAAAAAAOAAAAAAAAAAAAAEAFAAAAAAAAAAAAAAAAAAAAAAAAAAAAAAAJQAAAAwAAAACAAAAJQAAAAwAAAAFAACAVgAAADAAAABzAQAAuAAAAAwCAAD0AQAABQAAAE4XIR+bICEfmyClC04XpQtOFyEf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fHx8EO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NA7QAAACoAAAAAhDA2xEAAAAAAAAA4wfuSJ5fA8fjB+5IEF9rxuqs5khAIZ4s75vdSAA+XyyeXwNHAD5fLLfGakY8RY0sgG4nLBBfa8YAAAAAnl8DxwAAAACyoN3IPEUNra2x5si3xmpG4wfuyJ5fA0fjB+7I75vdSOMH7sjqrOZI4wfuyOMH7kitsebI4wfuSLKg3cjjB+5Inl8DxwADAwMBAwMDAQMDAwEDAwOBAAAAFEANABAAAAAEAAAAAgAAACEAAAAIAAAAOwAAAAgAAAATAAAADAAAAAEAAAAkAAAAJAAAAAAAgD0AAAAAAAAAAAAAgD0AAAAAAAAAAAIAAAAbAAAAEAAAABcaAACsHAAAWAAAACgAAAAAAAAAAAAAAP//////////AwAAABca0xw3GvIcXhryHDYAAAAQAAAA0B0AAPIcAABYAAAAKAAAAAAAAAAAAAAA//////////8DAAAA9x3yHBce0xwXHqwcNgAAABAAAAAXHgAAORkAAFgAAAAoAAAAAAAAAAAAAAD//////////wMAAAAXHhIZ9x3zGNAd8xg2AAAAEAAAAF4aAADzGAAAWAAAACgAAAAAAAAAAAAAAP//////////AwAAADca8xgXGhIZFxo5GTYAAAAQAAAAFxoAAKwcAAA9AAAACAAAACQAAAAkAAAAAACAQQAAAAAAAAAAAACAQQAAAAAAAAAAAgAAADwAAAAIAAAAQwAAAAwAAAABAAAAEwAAAAwAAAABAAAAJQAAAAwAAAAIAACAJwAAABgAAAACAAAAAAAAAFNjagAAAAAAJQAAAAwAAAACAAAAJQAAAAwAAAAIAACAVgAAADAAAACiAQAAkAEAAOEBAACTAQAABQAAAKEBjwGhAZMB4gGTAeIBjwGhAY8BJQAAAAwAAAAIAACAJQAAAAwAAAAAAACAKAAAAAwAAAACAAAAJwAAABgAAAACAAAAAAAAAFJiagAAAAAAJQAAAAwAAAACAAAAJQAAAAwAAAAIAACAVgAAADAAAACiAQAAkwEAAOEBAACVAQAABQAAAKEBkwGhAZUB4gGVAeIBkwGhAZMBJQAAAAwAAAAIAACAJQAAAAwAAAAAAACAKAAAAAwAAAACAAAAJwAAABgAAAACAAAAAAAAAFJiaQAAAAAAJQAAAAwAAAACAAAAJQAAAAwAAAAIAACAVgAAADAAAACiAQAAlQEAAOEBAACXAQAABQAAAKEBlQGhAZcB4gGXAeIBlQGhAZUBJQAAAAwAAAAIAACAJQAAAAwAAAAAAACAKAAAAAwAAAACAAAAJwAAABgAAAACAAAAAAAAAFFiaQAAAAAAJQAAAAwAAAACAAAAJQAAAAwAAAAIAACAVgAAADAAAACiAQAAlwEAAOEBAACZAQAABQAAAKEBlwGhAZkB4gGZAeIBlwGhAZcBJQAAAAwAAAAIAACAJQAAAAwAAAAAAACAKAAAAAwAAAACAAAAJwAAABgAAAACAAAAAAAAAFFhaQAAAAAAJQAAAAwAAAACAAAAJQAAAAwAAAAIAACAVgAAADAAAACiAQAAmQEAAOEBAACbAQAABQAAAKEBmQGhAZsB4gGbAeIBmQGhAZkBJQAAAAwAAAAIAACAJQAAAAwAAAAAAACAKAAAAAwAAAACAAAAJwAAABgAAAACAAAAAAAAAFFhaAAAAAAAJQAAAAwAAAACAAAAJQAAAAwAAAAIAACAVgAAADAAAACiAQAAmwEAAOEBAACcAQAABQAAAKEBmwGhAZwB4gGcAeIBmwGhAZsBJQAAAAwAAAAIAACAJQAAAAwAAAAAAACAKAAAAAwAAAACAAAAJwAAABgAAAACAAAAAAAAAFBhaAAAAAAAJQAAAAwAAAACAAAAJQAAAAwAAAAIAACAVgAAADAAAACiAQAAnAEAAOEBAACdAQAABQAAAKEBnAGhAZ0B4gGdAeIBnAGhAZwBJQAAAAwAAAAIAACAJQAAAAwAAAAAAACAKAAAAAwAAAACAAAAJwAAABgAAAACAAAAAAAAAFBgaAAAAAAAJQAAAAwAAAACAAAAJQAAAAwAAAAIAACAVgAAADAAAACiAQAAnQEAAOEBAACeAQAABQAAAKEBnQGhAZ4B4gGeAeIBnQGhAZ0BJQAAAAwAAAAIAACAJQAAAAwAAAAAAACAKAAAAAwAAAACAAAAJwAAABgAAAACAAAAAAAAAE9gaAAAAAAAJQAAAAwAAAACAAAAJQAAAAwAAAAIAACAVgAAADAAAACiAQAAngEAAOEBAACfAQAABQAAAKEBngGhAZ8B4gGfAeIBngGhAZ4BJQAAAAwAAAAIAACAJQAAAAwAAAAAAACAKAAAAAwAAAACAAAAJwAAABgAAAACAAAAAAAAAE9gZwAAAAAAJQAAAAwAAAACAAAAJQAAAAwAAAAIAACAVgAAADAAAACiAQAAnwEAAOEBAACgAQAABQAAAKEBnwGhAaAB4gGgAeIBnwGhAZ8BJQAAAAwAAAAIAACAJQAAAAwAAAAAAACAKAAAAAwAAAACAAAAJwAAABgAAAACAAAAAAAAAE5fZwAAAAAAJQAAAAwAAAACAAAAJQAAAAwAAAAIAACAVgAAADAAAACiAQAAoAEAAOEBAACiAQAABQAAAKEBoAGhAaIB4gGiAeIBoAGhAaABJQAAAAwAAAAIAACAJQAAAAwAAAAAAACAKAAAAAwAAAACAAAAJwAAABgAAAACAAAAAAAAAE1eZgAAAAAAJQAAAAwAAAACAAAAJQAAAAwAAAAIAACAVgAAADAAAACiAQAAogEAAOEBAACkAQAABQAAAKEBogGhAaQB4gGkAeIBogGhAaIBJQAAAAwAAAAIAACAJQAAAAwAAAAAAACAKAAAAAwAAAACAAAAJwAAABgAAAACAAAAAAAAAExdZQAAAAAAJQAAAAwAAAACAAAAJQAAAAwAAAAIAACAVgAAADAAAACiAQAApAEAAOEBAAClAQAABQAAAKEBpAGhAaUB4gGlAeIBpAGhAaQBJQAAAAwAAAAIAACAJQAAAAwAAAAAAACAKAAAAAwAAAACAAAAJwAAABgAAAACAAAAAAAAAEtdZQAAAAAAJQAAAAwAAAACAAAAJQAAAAwAAAAIAACAVgAAADAAAACiAQAApQEAAOEBAACmAQAABQAAAKEBpQGhAaYB4gGmAeIBpQGhAaUBJQAAAAwAAAAIAACAJQAAAAwAAAAAAACAKAAAAAwAAAACAAAAJwAAABgAAAACAAAAAAAAAEpcZQAAAAAAJQAAAAwAAAACAAAAJQAAAAwAAAAIAACAVgAAADAAAACiAQAApgEAAOEBAACnAQAABQAAAKEBpgGhAacB4gGnAeIBpgGhAaYBJQAAAAwAAAAIAACAJQAAAAwAAAAAAACAKAAAAAwAAAACAAAAJwAAABgAAAACAAAAAAAAAEpbZAAAAAAAJQAAAAwAAAACAAAAJQAAAAwAAAAIAACAVgAAADAAAACiAQAApwEAAOEBAACoAQAABQAAAKEBpwGhAagB4gGoAeIBpwGhAacBJQAAAAwAAAAIAACAJQAAAAwAAAAAAACAKAAAAAwAAAACAAAAJwAAABgAAAACAAAAAAAAAElbYwAAAAAAJQAAAAwAAAACAAAAJQAAAAwAAAAIAACAVgAAADAAAACiAQAAqAEAAOEBAACpAQAABQAAAKEBqAGhAakB4gGpAeIBqAGhAagBJQAAAAwAAAAIAACAJQAAAAwAAAAAAACAKAAAAAwAAAACAAAAJwAAABgAAAACAAAAAAAAAEhaYwAAAAAAJQAAAAwAAAACAAAAJQAAAAwAAAAIAACAVgAAADAAAACiAQAAqQEAAOEBAACqAQAABQAAAKEBqQGhAaoB4gGqAeIBqQGhAakBJQAAAAwAAAAIAACAJQAAAAwAAAAAAACAKAAAAAwAAAACAAAAJwAAABgAAAACAAAAAAAAAEdaYgAAAAAAJQAAAAwAAAACAAAAJQAAAAwAAAAIAACAVgAAADAAAACiAQAAqgEAAOEBAACrAQAABQAAAKEBqgGhAasB4gGrAeIBqgGhAaoBJQAAAAwAAAAIAACAJQAAAAwAAAAAAACAKAAAAAwAAAACAAAAJwAAABgAAAACAAAAAAAAAEdZYgAAAAAAJQAAAAwAAAACAAAAJQAAAAwAAAAIAACAVgAAADAAAACiAQAAqwEAAOEBAACsAQAABQAAAKEBqwGhAawB4gGsAeIBqwGhAasBJQAAAAwAAAAIAACAJQAAAAwAAAAAAACAKAAAAAwAAAACAAAAJwAAABgAAAACAAAAAAAAAEZYYQAAAAAAJQAAAAwAAAACAAAAJQAAAAwAAAAIAACAVgAAADAAAACiAQAArAEAAOEBAACtAQAABQAAAKEBrAGhAa0B4gGtAeIBrAGhAawBJQAAAAwAAAAIAACAJQAAAAwAAAAAAACAKAAAAAwAAAACAAAAJwAAABgAAAACAAAAAAAAAEVYYQAAAAAAJQAAAAwAAAACAAAAJQAAAAwAAAAIAACAVgAAADAAAACiAQAArQEAAOEBAACuAQAABQAAAKEBrQGhAa4B4gGuAeIBrQGhAa0BJQAAAAwAAAAIAACAJQAAAAwAAAAAAACAKAAAAAwAAAACAAAAJwAAABgAAAACAAAAAAAAAERXYAAAAAAAJQAAAAwAAAACAAAAJQAAAAwAAAAIAACAVgAAADAAAACiAQAArgEAAOEBAACvAQAABQAAAKEBrgGhAa8B4gGvAeIBrgGhAa4BJQAAAAwAAAAIAACAJQAAAAwAAAAAAACAKAAAAAwAAAACAAAAJwAAABgAAAACAAAAAAAAAENWYAAAAAAAJQAAAAwAAAACAAAAJQAAAAwAAAAIAACAVgAAADAAAACiAQAArwEAAOEBAACwAQAABQAAAKEBrwGhAbAB4gGwAeIBrwGhAa8BJQAAAAwAAAAIAACAJQAAAAwAAAAAAACAKAAAAAwAAAACAAAAJwAAABgAAAACAAAAAAAAAEJVXwAAAAAAJQAAAAwAAAACAAAAJQAAAAwAAAAIAACAVgAAADAAAACiAQAAsAEAAOEBAACxAQAABQAAAKEBsAGhAbEB4gGxAeIBsAGhAbABJQAAAAwAAAAIAACAJQAAAAwAAAAAAACAKAAAAAwAAAACAAAAJwAAABgAAAACAAAAAAAAAEFVXgAAAAAAJQAAAAwAAAACAAAAJQAAAAwAAAAIAACAVgAAADAAAACiAQAAsQEAAOEBAACyAQAABQAAAKEBsQGhAbIB4gGyAeIBsQGhAbEBJQAAAAwAAAAIAACAJQAAAAwAAAAAAACAKAAAAAwAAAACAAAAJwAAABgAAAACAAAAAAAAAEBUXgAAAAAAJQAAAAwAAAACAAAAJQAAAAwAAAAIAACAVgAAADAAAACiAQAAsgEAAOEBAACzAQAABQAAAKEBsgGhAbMB4gGzAeIBsgGhAbIBJQAAAAwAAAAIAACAJQAAAAwAAAAAAACAKAAAAAwAAAACAAAAJwAAABgAAAACAAAAAAAAAD9TXQAAAAAAJQAAAAwAAAACAAAAJQAAAAwAAAAIAACAVgAAADAAAACiAQAAswEAAOEBAAC0AQAABQAAAKEBswGhAbQB4gG0AeIBswGhAbMBJQAAAAwAAAAIAACAJQAAAAwAAAAAAACAKAAAAAwAAAACAAAAJwAAABgAAAACAAAAAAAAAD5TXQAAAAAAJQAAAAwAAAACAAAAJQAAAAwAAAAIAACAVgAAADAAAACiAQAAtAEAAOEBAAC1AQAABQAAAKEBtAGhAbUB4gG1AeIBtAGhAbQBJQAAAAwAAAAIAACAJQAAAAwAAAAAAACAKAAAAAwAAAACAAAAJwAAABgAAAACAAAAAAAAAD1SXAAAAAAAJQAAAAwAAAACAAAAJQAAAAwAAAAIAACAVgAAADAAAACiAQAAtQEAAOEBAAC2AQAABQAAAKEBtQGhAbYB4gG2AeIBtQGhAbUBJQAAAAwAAAAIAACAJQAAAAwAAAAAAACAKAAAAAwAAAACAAAAJwAAABgAAAACAAAAAAAAADxRXAAAAAAAJQAAAAwAAAACAAAAJQAAAAwAAAAIAACAVgAAADAAAACiAQAAtgEAAOEBAAC3AQAABQAAAKEBtgGhAbcB4gG3AeIBtgGhAbYBJQAAAAwAAAAIAACAJQAAAAwAAAAAAACAKAAAAAwAAAACAAAAJwAAABgAAAACAAAAAAAAADtRWwAAAAAAJQAAAAwAAAACAAAAJQAAAAwAAAAIAACAVgAAADAAAACiAQAAtwEAAOEBAAC4AQAABQAAAKEBtwGhAbgB4gG4AeIBtwGhAbcBJQAAAAwAAAAIAACAJQAAAAwAAAAAAACAKAAAAAwAAAACAAAAJwAAABgAAAACAAAAAAAAADpQWwAAAAAAJQAAAAwAAAACAAAAJQAAAAwAAAAIAACAVgAAADAAAACiAQAAuAEAAOEBAAC5AQAABQAAAKEBuAGhAbkB4gG5AeIBuAGhAbgBJQAAAAwAAAAIAACAJQAAAAwAAAAAAACAKAAAAAwAAAACAAAAJwAAABgAAAACAAAAAAAAADpPWgAAAAAAJQAAAAwAAAACAAAAJQAAAAwAAAAIAACAVgAAADAAAACiAQAAuQEAAOEBAAC6AQAABQAAAKEBuQGhAboB4gG6AeIBuQGhAbkBJQAAAAwAAAAIAACAJQAAAAwAAAAAAACAKAAAAAwAAAACAAAAJwAAABgAAAACAAAAAAAAADhPWQAAAAAAJQAAAAwAAAACAAAAJQAAAAwAAAAIAACAVgAAADAAAACiAQAAugEAAOEBAAC7AQAABQAAAKEBugGhAbsB4gG7AeIBugGhAboBJQAAAAwAAAAIAACAJQAAAAwAAAAAAACAKAAAAAwAAAACAAAAJwAAABgAAAACAAAAAAAAADhOWQAAAAAAJQAAAAwAAAACAAAAJQAAAAwAAAAIAACAVgAAADAAAACiAQAAuwEAAOEBAAC8AQAABQAAAKEBuwGhAbwB4gG8AeIBuwGhAbsBJQAAAAwAAAAIAACAJQAAAAwAAAAAAACAKAAAAAwAAAACAAAAJwAAABgAAAACAAAAAAAAADdNWQAAAAAAJQAAAAwAAAACAAAAJQAAAAwAAAAIAACAVgAAADAAAACiAQAAvAEAAOEBAAC9AQAABQAAAKEBvAGhAb0B4gG9AeIBvAGhAbwBJQAAAAwAAAAIAACAJQAAAAwAAAAAAACAKAAAAAwAAAACAAAAJwAAABgAAAACAAAAAAAAADZNWAAAAAAAJQAAAAwAAAACAAAAJQAAAAwAAAAIAACAVgAAADAAAACiAQAAvQEAAOEBAAC+AQAABQAAAKEBvQGhAb4B4gG+AeIBvQGhAb0BJQAAAAwAAAAIAACAJQAAAAwAAAAAAACAKAAAAAwAAAACAAAAJwAAABgAAAACAAAAAAAAADVMWAAAAAAAJQAAAAwAAAACAAAAJQAAAAwAAAAIAACAVgAAADAAAACiAQAAvgEAAOEBAAC/AQAABQAAAKEBvgGhAb8B4gG/AeIBvgGhAb4BJQAAAAwAAAAIAACAJQAAAAwAAAAAAACAKAAAAAwAAAACAAAAJwAAABgAAAACAAAAAAAAADRMVwAAAAAAJQAAAAwAAAACAAAAJQAAAAwAAAAIAACAVgAAADAAAACiAQAAvwEAAOEBAADAAQAABQAAAKEBvwGhAcAB4gHAAeIBvwGhAb8BJQAAAAwAAAAIAACAJQAAAAwAAAAAAACAKAAAAAwAAAACAAAAJwAAABgAAAACAAAAAAAAADNLVwAAAAAAJQAAAAwAAAACAAAAJQAAAAwAAAAIAACAVgAAADAAAACiAQAAwAEAAOEBAADCAQAABQAAAKEBwAGhAcIB4gHCAeIBwAGhAcABJQAAAAwAAAAIAACAJQAAAAwAAAAAAACAKAAAAAwAAAACAAAAJwAAABgAAAACAAAAAAAAADJKVwAAAAAAJQAAAAwAAAACAAAAJQAAAAwAAAAIAACAVgAAADAAAACiAQAAwgEAAOEBAADDAQAABQAAAKEBwgGhAcMB4gHDAeIBwgGhAcIBJQAAAAwAAAAIAACAJQAAAAwAAAAAAACAKAAAAAwAAAACAAAAJwAAABgAAAACAAAAAAAAADJKVgAAAAAAJQAAAAwAAAACAAAAJQAAAAwAAAAIAACAVgAAADAAAACiAQAAwwEAAOEBAADEAQAABQAAAKEBwwGhAcQB4gHEAeIBwwGhAcMBJQAAAAwAAAAIAACAJQAAAAwAAAAAAACAKAAAAAwAAAACAAAAJwAAABgAAAACAAAAAAAAADFJVgAAAAAAJQAAAAwAAAACAAAAJQAAAAwAAAAIAACAVgAAADAAAACiAQAAxAEAAOEBAADGAQAABQAAAKEBxAGhAcYB4gHGAeIBxAGhAcQBJQAAAAwAAAAIAACAJQAAAAwAAAAAAACAKAAAAAwAAAACAAAAJwAAABgAAAACAAAAAAAAADBJVQAAAAAAJQAAAAwAAAACAAAAJQAAAAwAAAAIAACAVgAAADAAAACiAQAAxgEAAOEBAADHAQAABQAAAKEBxgGhAccB4gHHAeIBxgGhAcYBJQAAAAwAAAAIAACAJQAAAAwAAAAAAACAKAAAAAwAAAACAAAAJwAAABgAAAACAAAAAAAAAC9IVQAAAAAAJQAAAAwAAAACAAAAJQAAAAwAAAAIAACAVgAAADAAAACiAQAAxwEAAOEBAADJAQAABQAAAKEBxwGhAckB4gHJAeIBxwGhAccBJQAAAAwAAAAIAACAJQAAAAwAAAAAAACAKAAAAAwAAAACAAAAJwAAABgAAAACAAAAAAAAAC5IVQAAAAAAJQAAAAwAAAACAAAAJQAAAAwAAAAIAACAVgAAADAAAACiAQAAyQEAAOEBAADKAQAABQAAAKEByQGhAcoB4gHKAeIByQGhAckBJQAAAAwAAAAIAACAJQAAAAwAAAAAAACAKAAAAAwAAAACAAAAJwAAABgAAAACAAAAAAAAAC5IVAAAAAAAJQAAAAwAAAACAAAAJQAAAAwAAAAIAACAVgAAADAAAACiAQAAygEAAOEBAADLAQAABQAAAKEBygGhAcsB4gHLAeIBygGhAcoBJQAAAAwAAAAIAACAJQAAAAwAAAAAAACAKAAAAAwAAAACAAAAJwAAABgAAAACAAAAAAAAAC5HVAAAAAAAJQAAAAwAAAACAAAAJQAAAAwAAAAIAACAVgAAADAAAACiAQAAywEAAOEBAADMAQAABQAAAKEBywGhAcwB4gHMAeIBywGhAcsBJQAAAAwAAAAIAACAJQAAAAwAAAAAAACAKAAAAAwAAAACAAAAJwAAABgAAAACAAAAAAAAAC1HVAAAAAAAJQAAAAwAAAACAAAAJQAAAAwAAAAIAACAVgAAADAAAACiAQAAzAEAAOEBAADPAQAABQAAAKEBzAGhAdAB4gHQAeIBzAGhAcw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XnX70O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NA8QAAAC4AAAAAhDA2xMAAAAAAAAAmi3NSAYFnciIOQNHBgWdyGv3a0YGBZ3IgG6nK0qllcgAAAAA1J2MyAAAAABuwDDGwCV7LG7AMMb4lSxHaU/8rWJL2UcAPl+tyloQSGRz662DoDpIxHtRxXQ6aEjCilbGC8C0SIJrKMdQnt1IaHAOyFCe3UhocA7IUJ7dSDagjMjvm91ISqWVyPZA1kgGBZ3Imi3NSAYFncgAAQMDAwEDAwMDAwMDAwMBAwODABRADQAQAAAABAAAAAMAAAAhAAAACAAAADsAAAAIAAAAEwAAAAwAAAABAAAAJAAAACQAAAAAAIA9AAAAAAAAAAAAAIA9AAAAAAAAAAACAAAAGwAAABAAAACBGgAAGRkAADYAAAAQAAAArR0AABkZAABYAAAAKAAAAAAAAAAAAAAA//////////8DAAAA1B0ZGfMdORnzHWAZNgAAABAAAADzHQAApRsAAFgAAABAAAAAAAAAAAAAAAD//////////wkAAADzHaUblx28GwodvBu9HLwbYhy1GwAcnxvqGmIbOhqKGjoaiho2AAAAEAAAADoaAABgGQAAWAAAACgAAAAAAAAAAAAAAP//////////AwAAADoaORlaGhkZgRoZGT0AAAAIAAAAJAAAACQAAAAAAIBBAAAAAAAAAAAAAIBBAAAAAAAAAAACAAAAPAAAAAgAAABDAAAADAAAAAEAAAATAAAADAAAAAEAAAAlAAAADAAAAAgAAIAnAAAAGAAAAAIAAAAAAAAA6+vsAAAAAAAlAAAADAAAAAIAAAAlAAAADAAAAAgAAIBWAAAAMAAAAKQBAACSAQAA3wEAAJIBAAAFAAAAowGRAaMBkgHgAZIB4AGRAaMBkQElAAAADAAAAAgAAIAlAAAADAAAAAAAAIAoAAAADAAAAAIAAAAnAAAAGAAAAAIAAAAAAAAA6uvsAAAAAAAlAAAADAAAAAIAAAAlAAAADAAAAAgAAIBWAAAAMAAAAKQBAACSAQAA3wEAAJMBAAAFAAAAowGSAaMBkwHgAZMB4AGSAaMBkgElAAAADAAAAAgAAIAlAAAADAAAAAAAAIAoAAAADAAAAAIAAAAnAAAAGAAAAAIAAAAAAAAA6urrAAAAAAAlAAAADAAAAAIAAAAlAAAADAAAAAgAAIBWAAAAMAAAAKQBAACTAQAA3wEAAJQBAAAFAAAAowGTAaMBlAHgAZQB4AGTAaMBkwElAAAADAAAAAgAAIAlAAAADAAAAAAAAIAoAAAADAAAAAIAAAAnAAAAGAAAAAIAAAAAAAAA6enqAAAAAAAlAAAADAAAAAIAAAAlAAAADAAAAAgAAIBWAAAAMAAAAKQBAACUAQAA3wEAAJUBAAAFAAAAowGUAaMBlQHgAZUB4AGUAaMBlAElAAAADAAAAAgAAIAlAAAADAAAAAAAAIAoAAAADAAAAAIAAAAnAAAAGAAAAAIAAAAAAAAA6OjpAAAAAAAlAAAADAAAAAIAAAAlAAAADAAAAAgAAIBWAAAAMAAAAKQBAACVAQAA3wEAAJYBAAAFAAAAowGVAaMBlgHgAZYB4AGVAaMBlQElAAAADAAAAAgAAIAlAAAADAAAAAAAAIAoAAAADAAAAAIAAAAnAAAAGAAAAAIAAAAAAAAA5+foAAAAAAAlAAAADAAAAAIAAAAlAAAADAAAAAgAAIBWAAAAMAAAAKQBAACWAQAA3wEAAJcBAAAFAAAAowGWAaMBlwHgAZcB4AGWAaMBlgElAAAADAAAAAgAAIAlAAAADAAAAAAAAIAoAAAADAAAAAIAAAAnAAAAGAAAAAIAAAAAAAAA5ubnAAAAAAAlAAAADAAAAAIAAAAlAAAADAAAAAgAAIBWAAAAMAAAAKQBAACXAQAA3wEAAJgBAAAFAAAAowGXAaMBmAHgAZgB4AGXAaMBlwElAAAADAAAAAgAAIAlAAAADAAAAAAAAIAoAAAADAAAAAIAAAAnAAAAGAAAAAIAAAAAAAAA5OXmAAAAAAAlAAAADAAAAAIAAAAlAAAADAAAAAgAAIBWAAAAMAAAAKQBAACYAQAA3wEAAJkBAAAFAAAAowGYAaMBmQHgAZkB4AGYAaMBmAElAAAADAAAAAgAAIAlAAAADAAAAAAAAIAoAAAADAAAAAIAAAAnAAAAGAAAAAIAAAAAAAAA4+PlAAAAAAAlAAAADAAAAAIAAAAlAAAADAAAAAgAAIBWAAAAMAAAAKQBAACZAQAA3wEAAJoBAAAFAAAAowGZAaMBmgHgAZoB4AGZAaMBmQElAAAADAAAAAgAAIAlAAAADAAAAAAAAIAoAAAADAAAAAIAAAAnAAAAGAAAAAIAAAAAAAAA4eHjAAAAAAAlAAAADAAAAAIAAAAlAAAADAAAAAgAAIBWAAAAMAAAAKQBAACaAQAA3wEAAJsBAAAFAAAAowGaAaMBmwHgAZsB4AGaAaMBmgElAAAADAAAAAgAAIAlAAAADAAAAAAAAIAoAAAADAAAAAIAAAAnAAAAGAAAAAIAAAAAAAAA39/hAAAAAAAlAAAADAAAAAIAAAAlAAAADAAAAAgAAIBWAAAAMAAAAKQBAACbAQAA3wEAAJwBAAAFAAAAowGbAaMBnAHgAZwB4AGbAaMBmwElAAAADAAAAAgAAIAlAAAADAAAAAAAAIAoAAAADAAAAAIAAAAnAAAAGAAAAAIAAAAAAAAA3N3fAAAAAAAlAAAADAAAAAIAAAAlAAAADAAAAAgAAIBWAAAAMAAAAKQBAACcAQAA3wEAAJ0BAAAFAAAAowGcAaMBnQHgAZ0B4AGcAaMBnAElAAAADAAAAAgAAIAlAAAADAAAAAAAAIAoAAAADAAAAAIAAAAnAAAAGAAAAAIAAAAAAAAA2drcAAAAAAAlAAAADAAAAAIAAAAlAAAADAAAAAgAAIBWAAAAMAAAAKQBAACdAQAA3wEAAJ4BAAAFAAAAowGdAaMBngHgAZ4B4AGdAaMBnQElAAAADAAAAAgAAIAlAAAADAAAAAAAAIAoAAAADAAAAAIAAAAnAAAAGAAAAAIAAAAAAAAA1tjZAAAAAAAlAAAADAAAAAIAAAAlAAAADAAAAAgAAIBWAAAAMAAAAKQBAACeAQAA3wEAAJ8BAAAFAAAAowGeAaMBnwHgAZ8B4AGeAaMBngElAAAADAAAAAgAAIAlAAAADAAAAAAAAIAoAAAADAAAAAIAAAAnAAAAGAAAAAIAAAAAAAAA09XXAAAAAAAlAAAADAAAAAIAAAAlAAAADAAAAAgAAIBWAAAAMAAAAKQBAACfAQAA3wEAAKABAAAFAAAAowGfAaMBoAHgAaAB4AGfAaMBnwElAAAADAAAAAgAAIAlAAAADAAAAAAAAIAoAAAADAAAAAIAAAAnAAAAGAAAAAIAAAAAAAAAz9HUAAAAAAAlAAAADAAAAAIAAAAlAAAADAAAAAgAAIBWAAAAMAAAAKQBAACgAQAA3wEAAKEBAAAFAAAAowGgAaMBoQHgAaEB4AGgAaMBoAElAAAADAAAAAgAAIAlAAAADAAAAAAAAIAoAAAADAAAAAIAAAAnAAAAGAAAAAIAAAAAAAAAzM7QAAAAAAAlAAAADAAAAAIAAAAlAAAADAAAAAgAAIBWAAAAMAAAAKQBAAChAQAA3wEAAKIBAAAFAAAAowGhAaMBogHgAaIB4AGhAaMBoQElAAAADAAAAAgAAIAlAAAADAAAAAAAAIAoAAAADAAAAAIAAAAnAAAAGAAAAAIAAAAAAAAAyMrNAAAAAAAlAAAADAAAAAIAAAAlAAAADAAAAAgAAIBWAAAAMAAAAKQBAACiAQAA3wEAAKMBAAAFAAAAowGiAaMBowHgAaMB4AGiAaMBogElAAAADAAAAAgAAIAlAAAADAAAAAAAAIAoAAAADAAAAAIAAAAnAAAAGAAAAAIAAAAAAAAAw8bJAAAAAAAlAAAADAAAAAIAAAAlAAAADAAAAAgAAIBWAAAAMAAAAKQBAACjAQAA3wEAAKQBAAAFAAAAowGjAaMBpAHgAaQB4AGjAaMBowElAAAADAAAAAgAAIAlAAAADAAAAAAAAIAoAAAADAAAAAIAAAAnAAAAGAAAAAIAAAAAAAAAv8LFAAAAAAAlAAAADAAAAAIAAAAlAAAADAAAAAgAAIBWAAAAMAAAAKQBAACkAQAA3wEAAKUBAAAFAAAAowGkAaMBpQHgAaUB4AGkAaMBpAElAAAADAAAAAgAAIAlAAAADAAAAAAAAIAoAAAADAAAAAIAAAAnAAAAGAAAAAIAAAAAAAAAur3BAAAAAAAlAAAADAAAAAIAAAAlAAAADAAAAAgAAIBWAAAAMAAAAKQBAAClAQAA3wEAAKYBAAAFAAAAowGlAaMBpgHgAaYB4AGlAaMBpQElAAAADAAAAAgAAIAlAAAADAAAAAAAAIAoAAAADAAAAAIAAAAnAAAAGAAAAAIAAAAAAAAAtbm8AAAAAAAlAAAADAAAAAIAAAAlAAAADAAAAAgAAIBWAAAAMAAAAKQBAACmAQAA3wEAAKcBAAAFAAAAowGmAaMBpwHgAacB4AGmAaMBpgElAAAADAAAAAgAAIAlAAAADAAAAAAAAIAoAAAADAAAAAIAAAAnAAAAGAAAAAIAAAAAAAAAsLS4AAAAAAAlAAAADAAAAAIAAAAlAAAADAAAAAgAAIBWAAAAMAAAAKQBAACnAQAA3wEAAKgBAAAFAAAAowGnAaMBqAHgAagB4AGnAaMBpwElAAAADAAAAAgAAIAlAAAADAAAAAAAAIAoAAAADAAAAAIAAAAnAAAAGAAAAAIAAAAAAAAAq6+0AAAAAAAlAAAADAAAAAIAAAAlAAAADAAAAAgAAIBWAAAAMAAAAKQBAACoAQAA3wEAAKkBAAAFAAAAowGoAaMBqQHgAakB4AGoAaMBqAElAAAADAAAAAgAAIAlAAAADAAAAAAAAIAoAAAADAAAAAIAAAAnAAAAGAAAAAIAAAAAAAAApauvAAAAAAAlAAAADAAAAAIAAAAlAAAADAAAAAgAAIBWAAAAMAAAAKQBAACpAQAA3wEAAKoBAAAFAAAAowGpAaMBqgHgAaoB4AGpAaMBqQElAAAADAAAAAgAAIAlAAAADAAAAAAAAIAoAAAADAAAAAIAAAAnAAAAGAAAAAIAAAAAAAAAoKarAAAAAAAlAAAADAAAAAIAAAAlAAAADAAAAAgAAIBWAAAAMAAAAKQBAACqAQAA3wEAAKsBAAAFAAAAowGqAaMBqwHgAasB4AGqAaMBqgElAAAADAAAAAgAAIAlAAAADAAAAAAAAIAoAAAADAAAAAIAAAAnAAAAGAAAAAIAAAAAAAAAm6GmAAAAAAAlAAAADAAAAAIAAAAlAAAADAAAAAgAAIBWAAAAMAAAAKQBAACrAQAA3wEAAKwBAAAFAAAAowGrAaMBrAHgAawB4AGrAaMBqwElAAAADAAAAAgAAIAlAAAADAAAAAAAAIAoAAAADAAAAAIAAAAnAAAAGAAAAAIAAAAAAAAAlJuhAAAAAAAlAAAADAAAAAIAAAAlAAAADAAAAAgAAIBWAAAAMAAAAKQBAACsAQAA3wEAAK0BAAAFAAAAowGsAaMBrQHgAa0B4AGsAaMBrAElAAAADAAAAAgAAIAlAAAADAAAAAAAAIAoAAAADAAAAAIAAAAnAAAAGAAAAAIAAAAAAAAAj5acAAAAAAAlAAAADAAAAAIAAAAlAAAADAAAAAgAAIBWAAAAMAAAAKQBAACtAQAA3wEAAK4BAAAFAAAAowGtAaMBrgHgAa4B4AGtAaMBrQElAAAADAAAAAgAAIAlAAAADAAAAAAAAIAoAAAADAAAAAIAAAAnAAAAGAAAAAIAAAAAAAAAiZGYAAAAAAAlAAAADAAAAAIAAAAlAAAADAAAAAgAAIBWAAAAMAAAAKQBAACuAQAA3wEAAK8BAAAFAAAAowGuAaMBrwHgAa8B4AGuAaMBrgElAAAADAAAAAgAAIAlAAAADAAAAAAAAIAoAAAADAAAAAIAAAAnAAAAGAAAAAIAAAAAAAAAhI2UAAAAAAAlAAAADAAAAAIAAAAlAAAADAAAAAgAAIBWAAAAMAAAAKQBAACvAQAA3wEAALABAAAFAAAAowGvAaMBsAHgAbAB4AGvAaMBrwElAAAADAAAAAgAAIAlAAAADAAAAAAAAIAoAAAADAAAAAIAAAAnAAAAGAAAAAIAAAAAAAAAf4iQAAAAAAAlAAAADAAAAAIAAAAlAAAADAAAAAgAAIBWAAAAMAAAAKQBAACwAQAA3wEAALEBAAAFAAAAowGwAaMBsQHgAbEB4AGwAaMBsAElAAAADAAAAAgAAIAlAAAADAAAAAAAAIAoAAAADAAAAAIAAAAnAAAAGAAAAAIAAAAAAAAAeoSMAAAAAAAlAAAADAAAAAIAAAAlAAAADAAAAAgAAIBWAAAAMAAAAKQBAACxAQAA3wEAALIBAAAFAAAAowGxAaMBsgHgAbIB4AGxAaMBsQElAAAADAAAAAgAAIAlAAAADAAAAAAAAIAoAAAADAAAAAIAAAAnAAAAGAAAAAIAAAAAAAAAdYCIAAAAAAAlAAAADAAAAAIAAAAlAAAADAAAAAgAAIBWAAAAMAAAAKQBAACyAQAA3wEAALMBAAAFAAAAowGyAaMBswHgAbMB4AGyAaMBsgElAAAADAAAAAgAAIAlAAAADAAAAAAAAIAoAAAADAAAAAIAAAAnAAAAGAAAAAIAAAAAAAAAcXyFAAAAAAAlAAAADAAAAAIAAAAlAAAADAAAAAgAAIBWAAAAMAAAAKQBAACzAQAA3wEAALQBAAAFAAAAowGzAaMBtAHgAbQB4AGzAaMBswElAAAADAAAAAgAAIAlAAAADAAAAAAAAIAoAAAADAAAAAIAAAAnAAAAGAAAAAIAAAAAAAAAbXmCAAAAAAAlAAAADAAAAAIAAAAlAAAADAAAAAgAAIBWAAAAMAAAAKQBAAC0AQAA3wEAALUBAAAFAAAAowG0AaMBtQHgAbUB4AG0AaMBtAElAAAADAAAAAgAAIAlAAAADAAAAAAAAIAoAAAADAAAAAIAAAAnAAAAGAAAAAIAAAAAAAAAaXZ/AAAAAAAlAAAADAAAAAIAAAAlAAAADAAAAAgAAIBWAAAAMAAAAKQBAAC1AQAA3wEAALYBAAAFAAAAowG1AaMBtgHgAbYB4AG1AaMBtQElAAAADAAAAAgAAIAlAAAADAAAAAAAAIAoAAAADAAAAAIAAAAnAAAAGAAAAAIAAAAAAAAAZnN9AAAAAAAlAAAADAAAAAIAAAAlAAAADAAAAAgAAIBWAAAAMAAAAKQBAAC2AQAA3wEAALcBAAAFAAAAowG2AaMBtwHgAbcB4AG2AaMBtgElAAAADAAAAAgAAIAlAAAADAAAAAAAAIAoAAAADAAAAAIAAAAnAAAAGAAAAAIAAAAAAAAAY3F7AAAAAAAlAAAADAAAAAIAAAAlAAAADAAAAAgAAIBWAAAAMAAAAKQBAAC3AQAA3wEAALgBAAAFAAAAowG3AaMBuAHgAbgB4AG3AaMBtwElAAAADAAAAAgAAIAlAAAADAAAAAAAAIAoAAAADAAAAAIAAAAnAAAAGAAAAAIAAAAAAAAAYG55AAAAAAAlAAAADAAAAAIAAAAlAAAADAAAAAgAAIBWAAAAMAAAAKQBAAC4AQAA3wEAALkBAAAFAAAAowG4AaMBuQHgAbkB4AG4AaMBuAElAAAADAAAAAgAAIAlAAAADAAAAAAAAIAoAAAADAAAAAIAAAAnAAAAGAAAAAIAAAAAAAAAXmx3AAAAAAAlAAAADAAAAAIAAAAlAAAADAAAAAgAAIBWAAAAMAAAAKQBAAC5AQAA3wEAALoBAAAFAAAAowG5AaMBugHgAboB4AG5AaMBuQElAAAADAAAAAgAAIAlAAAADAAAAAAAAIAoAAAADAAAAAIAAAAnAAAAGAAAAAIAAAAAAAAAW2t1AAAAAAAlAAAADAAAAAIAAAAlAAAADAAAAAgAAIBWAAAAMAAAAKQBAAC6AQAA3wEAALsBAAAFAAAAowG6AaMBuwHgAbsB4AG6AaMBugElAAAADAAAAAgAAIAlAAAADAAAAAAAAIAoAAAADAAAAAIAAAAnAAAAGAAAAAIAAAAAAAAAWWl0AAAAAAAlAAAADAAAAAIAAAAlAAAADAAAAAgAAIBWAAAAMAAAAKQBAAC7AQAA3wEAALsBAAAFAAAAowG7AaMBvAHgAbwB4AG7AaMBuwElAAAADAAAAAgAAIAlAAAADAAAAAAAAIAoAAAADAAAAAIAAAAnAAAAGAAAAAIAAAAAAAAAW2p1AAAAAAAlAAAADAAAAAIAAAAlAAAADAAAAAgAAIBWAAAAMAAAAAAAAAAAAAAA//////////8FAAAAowG8AaMBvQHgAb0B4AG8AaMBvA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U2zfQxpp0kMIQA0DYAAAAFQAAAACEMDbCAAAAAAAAACFGVc+ADGIvUpA4T0AAACkSkDhPfjFOL0AAAAA+MU4vQAAAAAZ9LO9SkDhPRn0s71KQOE93f8HvoUZVz4AMYi9AAEBAQEBAYEUQA2AEAAAAAQAAAD/////JAAAACQAAAAAAIA9AAAAAAAAAAAAAIA9AAAAAAAAAAACAAAAJQAAAAwAAAABAAAAEwAAAAwAAAABAAAAJQAAAAwAAAAIAACAVgAAADwAAAClAQAAlAEAAL8BAAClAQAACAAAAFMaxhkTG0YaExvvGeYb7xnmG50ZExudGRMbRxlTGs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mq74kMg795DCEANA2AAAABUAAAAAhDA2wgAAAAAAAAA+h5XPuw7iL1KQOE9AAAAAEpA4T34xTi9AAAAAPjFOL0AAAAAGfSzvUpA4T0Z9LO9SkDhPVMFCL76Hlc+7DuIvQABAQEBAQGBFEANgBAAAAAEAAAA/////yQAAAAkAAAAAACAPQAAAAAAAAAAAACAPQAAAAAAAAAAAgAAACUAAAAMAAAAAQAAABMAAAAMAAAAAQAAACUAAAAMAAAACAAAgFYAAAA8AAAAqwEAAK0BAADFAQAAvgEAAAgAAAC9GlcbfRvWG30bgBtQHIAbUBwuG30bLht9G9cavRp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3Qu9DLTHlQwhADQNgAAAAVAAAAAIQwNsIAAAAAAAAAAAAAAC7zoe9lwjNPfL0B76XCM09v5yzvXAkVz6/nLO9cCRXPhotOL2XCM09Gi04vZcIzT0AAICjAAAAALvOh70AAQEBAQEBgRRADYAQAAAABAAAAP////8kAAAAJAAAAAAAgD0AAAAAAAAAAAAAgD0AAAAAAAAAAAIAAAAlAAAADAAAAAEAAAATAAAADAAAAAEAAAAlAAAADAAAAAgAAIBWAAAAPAAAAMQBAAC6AQAA3wEAAMoBAAAIAAAA4R0fHCEdoBshHfYbTRz2G00cSBwhHUgcIR2fHOEd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T/PrQx2s2EMIQA0DYAAAAFQAAAACEMDbCAAAAAAAAAAAAAAAptmHvav9zD1o+ge+q/3MPb+cs71wJFc+v5yzvXAkVz4aLTi9q/3MPRotOL2r/cw9AAAApAAAAACm2Ye9AAEBAQEBAYEUQA2AEAAAAAQAAAD/////JAAAACQAAAAAAIA9AAAAAAAAAAAAAIA9AAAAAAAAAAACAAAAJQAAAAwAAAABAAAAEwAAAAwAAAABAAAAJQAAAAwAAAAIAACAVgAAADwAAAC+AQAAoAEAANgBAACxAQAACAAAAHcdjxq3HA8atxxmGuMbZhrjG7gatxy4GrccDht3HY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t5i8UNKQOhDCEAN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2AEAAAAAQAAABsVST/KAAAAAwAAAABAAAAJAAAACQAAAAAAIA9AAAAAAAAAAAAAIA9AAAAAAAAAAACAAAAJwAAABgAAAABAAAAAAAAACRVbAAAAAAAJQAAAAwAAAABAAAAEwAAAAwAAAABAAAAOwAAAAgAAAAbAAAAEAAAAF4aAAABHQAANgAAABAAAADQHQAAAR0AAFgAAAAoAAAAAAAAAAAAAAD//////////wMAAAD/HQEdJR7bHCUerBw2AAAAEAAAACUeAAA5GQAAWAAAACgAAAAAAAAAAAAAAP//////////AwAAACUeCxn/HeUY0B3lGDYAAAAQAAAAXhoAAOUYAABYAAAAKAAAAAAAAAAAAAAA//////////8DAAAALxrlGAkaCxkJGjkZNgAAABAAAAAJGgAArBwAAFgAAAAoAAAAAAAAAAAAAAD//////////wMAAAAJGtscLxoBHV4aAR09AAAACAAAABsAAAAQAAAA0B0AAAEZAABYAAAAKAAAAAAAAAAAAAAA//////////8DAAAA7x0BGQkeGhkJHjkZNgAAABAAAAAJHgAArBwAAFgAAAAoAAAAAAAAAAAAAAD//////////wMAAAAJHssc7x3kHNAd5Bw2AAAAEAAAAF4aAADkHAAAWAAAACgAAAAAAAAAAAAAAP//////////AwAAAD8a5BwlGsscJRqsHDYAAAAQAAAAJRoAADkZAABYAAAAKAAAAAAAAAAAAAAA//////////8DAAAAJRoaGT8aARleGgEZNgAAABAAAADQHQAAARkAAD0AAAAIAAAAPAAAAAgAAAA+AAAAGAAAAKABAACOAQAA4wEAANEBAAATAAAADAAAAAEAAAAlAAAADAAAAAAAAIAkAAAAJAAAAAAAgEEAAAAAAAAAAAAAgEEAAAAAAAAAAAIAAABGAAAAtFcAAKhXAABFTUYrKkAAACQAAAAYAAAAAACAPwAAAAAAAAAAAACAPwAAAAAAAAAAKkAAACQAAAAYAAAAAACAPwAAAAAAAAAAAACAPwAAAAAAAAAAJkAAABAAAAAEAAAAAAAAACVAAAAQAAAABAAAAAAAAAAfQAMADAAAAAAAAAAiQAQADAAAAAAAAAAeQAkADAAAAAAAAAAhQAcADAAAAAAAAAAqQAAAJAAAABgAAADAmwk5AAAAAAAAAADAmwk5fX7GQ0ZiqkMrQAAADAAAAAAAAAAeQAYADAAAAAAAAAAhQAUADAAAAAAAAAAeQAkADAAAAAAAAAAqQAAAJAAAABgAAADAmwk5AAAAAAAAAADAmwk5fX7GQ0ZiqkMhQAcADAAAAAAAAAAIQA0DPAAAADAAAAACEMDbBAAAAAAAAAAAAAAAAAAAAAHgREkAAAAAAeBESXr+Pck1Y4S8ev49yQABAYEzQA0BDAAAAAAAAAAkQAQADAAAAAAAAAAqQAAAJAAAABgAAADAv+w9AAAAAAAAAABRIuw9fX7GQ8SjbkMIQAk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GDFT9v4AAAABwAAAAAAAAB2ZMZC/n8AAA4AAAAAAAAAcu3TRP5/AAAAAAAAAAAAAL/E1UT+fwAAUAAAAAAAAAAgAAAAAAAAANA6JK4AAgAAXKHYRP5/AAADAAAAAAAAAEpovKcAAgAAAgAAAugEAABzg5w1AAAAAPW8CEEAAAAAAAAergACAAACAAACAAAAAF2GnDX+fwAAciAhy/////8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CQBAAAAANAAAAAUAAAACAAAAAAAAAAAAAAAq3WRErHBdRAMAAAAAAAAAAAAAACrdZEQAAAAAAAAAAKxwXUQiAAAADAAAAP////8hAAAACAAAAGIAAAAMAAAAAQAAACEAAAAIAAAAHgAAABgAAACNAQAA7wAAAPcBAABV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CAxkMAAG9DJAAAACQAAAD/J+s9AAAAAAAAAAAtyuk9AIDGQwAAb0MEAAAAcwAAAAwAAAAAAAAADQAAABAAAACNAQAA7wAAAFIAAABwAQAAAgAAABQAAAAJAAAAAAAAAAAAAAC8AgAAAAAAAAcCAiJTAHkAcwB0AGUAbQAAAAAAAAAAAAAAAAAAAAAAAAAAAAAAAAAAAAAAAAAAAAAAAAAAAAAAAAAAAAAAAAAAAAAAAAAAAAAsJq4AAgAAAQAAAAIAAADIGAAABAAAAAAAAAAAAAAAwC8mrgACAABQLCauAAIAAFC6T9v4AAAA/wMAAAAAAABQuk/b+AAAAAwAAAAAAAAAQE2mNf5/AAAxUGFJZFNsApBHvKcAAgAABAAAAAEAAAAAAAAABAAAAAAAAAAAAAAAYRAAcf////8AAAAA/////xgAABgAAgAAAAAAAAAAAAB9PsZDRiKqQ1Ao+0NGIqpDAAAAAAAAAABAvU/bAAAAAMAvJq4AAgAAAAAAAAAAAAAAAAAAAAAAAD0I1kT+fwAAAAC8pwACAAAAALynAAIAAAAAAAAAAAAA0C8mrmR2AAgAAAAAJQAAAAwAAAACAAAARgAAACgAAAAcAAAAR0RJQwIAAAAAAAAAAAAAAJIDAAB1AwAAAAAAACEAAAAIAAAAYgAAAAwAAAABAAAAIQAAAAgAAAAeAAAAGAAAAI0BAADvAAAA9wEAAFUBAAAVAAAADAAAAAQAAAAVAAAADAAAAAQAAABRAAAAPO4DALsBAAAKAQAAxgEAABU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X1+xkPEo25DKkAAACQAAAAYAAAAwJsJOQAAAAAAAAAAwJsJOX1+xkNGYqpDJEAAAAwAAAAAAAAAK0AAAAwAAAAAAAAAHkAGAAwAAAAAAAAAIUAFAAwAAAAAAAAACEAOBCgAAAAcAAAAAhDA2wAAAAAAAAAQAAAAPwAAAD8AoI9EAAAJRDRADgAMAAAAAAAAAB5ACQAMAAAAAAAAACpAAAAkAAAAGAAAAMCbCTkAAAAAAAAAAMCbCTl9fsZDRmKqQyFABwAMAAAAAAAAACpAAAAkAAAAGAAAAMCbCTkAAAAAAAAAAMCbCTl9fsZDRWKqQypAAAAkAAAAGAAAAAAAgD8AAAAAAAAAAAAAgD8AAAAAAAAAACpAAAAkAAAAGAAAAAAAgD8AAAAAAAAAAAAAgD8AAAAAAAAAACZAAAAQAAAABAAAAAAAAAAlQAAAEAAAAAQAAAAAAAAAH0ADAAwAAAAAAAAAIkAEAAwAAAAAAAAAHkAJAAwAAAAAAAAAIUAHAAwAAAAAAAAAKkAAACQAAAAYAAAAAACAPwAAAAAAAAAAAACAP7vO2UMbWpNDBEAAAAwAAAAAAAAAIQAAAAgAAAAcAAAACAAAAEsAAABAAAAAMAAAAAUAAAAgAAAAAQAAAAEAAAAQAAAAAAAAAAAAAAB9BAAAJAIAAAAAAAAAAAAAfQQAACQCAAAkAAAAJAAAAAAAgD8AAAAAAAAAAAAAgD+7ztlDG1qTQwIAAAAMAAAAEAAAAAAAAAAAAAAACgAAABAAAAAAAAAAAAAAAFIAAABwAQAAAgAAAO////8AAAAAAAAAAAAAAAC8AgAAAAAAAAQABSJDAGEAbABpAGIAcgBpAAAAAAAAADCtQq8AAgAAPgAAAAAAAACQOySuAAIAAAAsJq4nAAAANBEILQACAADgfiSuAAAAAAAAAAAAAAAAAAAAAAAAAABAxk/b+AAAAAkAAAAAAAAAYMVP2/gAAAAAH/u8AAIAAOBEJ64AAgAAEfzVRP5/AADgRCeuAAIAAAAAvKcAAgAAuyPh//////8sdAAABOEEADgNQp8AAgAAuyPh//////8sdAAABOEEABdIkjUAAAAAAQAAAAAAAAAAAAAAAAAAACx0AAAhxwEATJvGQv5/AAABAAAAAAAAAHG+ljX+fwAAQMZP2/gAAABgxU/bAAAAAAAf+7wAAgAA88TL3/1/AAAAAAAAAAAAALsjBOEAAAAA+blP2/gAAAB0G/5D/n8AADgNQp8AAgAAAzfE32R2AAgAAAAAJQAAAAwAAAACAAAAFgAAAAwAAAAYAAAAEgAAAAwAAAABAAAAGAAAAAwAAAAAAAACVAAAAGAAAAC0AQAAFwEAANABAAArAQAAAgAAAAAAAAAAAAAAAAAAAAAAAAADAAAATAAAAAAAAAAAAAAAAAAAAP//////////VAAAAEMAUABVAAAACQAAAAkAAAALAAAAJQAAAAwAAAANAACAKAAAAAwAAAACAAAAIgAAAAwAAAD/////RgAAAIwBAACAAQAARU1GKypAAAAkAAAAGAAAAAAA8EIAAAAAAAAAAAAA8EK7ztlDG1qT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Gfz4ENwnKxDCEAAAjwAAAAwAAAAAhDA2wAAAACOAAAAAAAAAKuqKjwCAAAAAgAAAAIAAAAAAAAAAhDA2wAAAAAAAAD/CEANAywAAAAgAAAAAhDA2wIAAAAAAAAAGdCMPQAAAABUKpg+AAAAAAABAYEVQA0AEAAAAAQAAAAAAAAAIQAAAAgAAABiAAAADAAAAAEAAAAkAAAAJAAAAAAAgD0AAAAAAAAAAAAAgD0AAAAAAAAAAAIAAABfAAAAOAAAAAIAAAA4AAAAAAAAADgAAAAAAAAAAAABABQAAAAAAAAAAAAAAAAAAAAAAAAAAAAAACUAAAAMAAAAAgAAACUAAAAMAAAABQAAgFcAAAAkAAAAvwEAAF8BAADEAQAAfwEAAAIAAAAXHBAWFxzHF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Bn8+BDcJysQwhABwNQAAAARAAAAAIQwNsGAAAAAAAAAAAAAAAAAAAA1Aa6PdQGOr3/vpw9FtiJvP++nD0V2Ik81Aa6PdMGOj0AAAAAAAAAAAABAwMDgQAAFEAHgBAAAAAEAAAAAAAA/ygAAAAMAAAAAQAAACQAAAAkAAAAAACAPQAAAAAAAAAAAACAPQAAAAAAAAAAAgAAACcAAAAYAAAAAQAAAAAAAAAAAAAAAAAAACUAAAAMAAAAAQAAABMAAAAMAAAAAQAAADsAAAAIAAAAGwAAABAAAAAXHAAAjBUAADYAAAAQAAAAbhwAADoWAABYAAAAKAAAAAAAAAAAAAAA//////////8DAAAANxwfFvcbHxbAGzoWNgAAABAAAAAXHAAAjBUAAD0AAAAIAAAAPAAAAAgAAAA+AAAAGAAAALwBAABYAQAAxwEAAGQ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AAAAAAAADwQgAA8MIAAAAAZ/PgQ3CcrEMIQA8DUAAAAEQAAAACEMDbBgAAAAAAAABaXrs+AAAAAKXcjD7UBjo9mi6UPhbYiTyaLpQ+FdiJvKXcjD7TBjq9Wl67PgAAAAAAAQMDA4EAABRAD4AQAAAABAAAAAAAAP8kAAAAJAAAAAAAgD0AAAAAAAAAAAAAgD0AAAAAAAAAAAIAAAAlAAAADAAAAAEAAAATAAAADAAAAAEAAAA7AAAACAAAABsAAAAQAAAAFxwAAEsYAAA2AAAAEAAAAMAbAACcFwAAWAAAACgAAAAAAAAAAAAAAP//////////AwAAAPcbuBc3HLgXbhycFzYAAAAQAAAAFxwAAEsYAAA9AAAACAAAADwAAAAIAAAAPgAAABgAAAC8AQAAeQEAAMcBAACF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wJsJOQAAAAAAAAAAwJsJOd6uukPkMbZDCEAAAkwAAABAAAAAAhDA2wAAAADOAQAAAAAAAADUFEYCAAAAAgAAAAIAAAACAAAAAAAAAAIAAAAAAABBAACAQAIQwNsAAAAAAAAA/whADwMsAAAAIAAAAAIQwNsCAAAAAAAAAAAAAAAAAAAAgG2KSQAAAAAAAQMDFUAPABAAAAAEAAAAAAAAACQAAAAkAAAAAACAPQAAAAAAAAAAAACAPQAAAAAAAAAAAgAAAF8AAAA4AAAAAgAAADgAAAAAAAAAOAAAAAAAAAAAAgEAAQAAAAAAAAAAAAAAAAAAAAAAAAAAAAAAJQAAAAwAAAACAAAAJQAAAAwAAAABAAAAEwAAAAwAAAACAAAAOwAAAAgAAAAbAAAAEAAAAE4XAAC1FgAANgAAABAAAADaFwAAtRYAAFgAAAA0AAAAAAAAAAAAAAD//////////wYAAADgF7UW5Be5FuQXvxbkF8QW4BfJFtoXyRY2AAAAEAAAAE4XAADJFgAAWAAAADQAAAAAAAAAAAAAAP//////////BgAAAEkXyRZEF8QWRBe/FkQXuRZJF7UWThe1Fj0AAAAIAAAAGwAAABAAAAA+GAAAtRYAADYAAAAQAAAAyhgAALUWAABYAAAANAAAAAAAAAAAAAAA//////////8GAAAA0Bi1FtQYuRbUGL8W1BjEFtAYyRbKGMkWNgAAABAAAAA+GAAAyRYAAFgAAAA0AAAAAAAAAAAAAAD//////////wYAAAA5GMkWNBjEFjQYvxY0GLkWORi1Fj4YtRY9AAAACAAAABsAAAAQAAAALhkAALUWAAA2AAAAEAAAALoZAAC1FgAAWAAAADQAAAAAAAAAAAAAAP//////////BgAAAMAZtRbEGbkWxBm/FsQZxBbAGckWuhnJFjYAAAAQAAAALhkAAMkWAABYAAAANAAAAAAAAAAAAAAA//////////8GAAAAKRnJFiQZxBYkGb8WJBm5FikZtRYuGbUWPQAAAAgAAAAbAAAAEAAAAB4aAAC1FgAANgAAABAAAACqGgAAtRYAAFgAAAA0AAAAAAAAAAAAAAD//////////wYAAACwGrUWtBq5FrQavxa0GsQWsBrJFqoayRY2AAAAEAAAAB4aAADJFgAAWAAAADQAAAAAAAAAAAAAAP//////////BgAAABkayRYUGsQWFBq/FhQauRYZGrUWHhq1Fj0AAAAIAAAAGwAAABAAAAAOGwAAtRYAADYAAAAQAAAAmhsAALUWAABYAAAANAAAAAAAAAAAAAAA//////////8GAAAAoBu1FqQbuRakG78WpBvEFqAbyRaaG8kWNgAAABAAAAAOGwAAyRYAAFgAAAA0AAAAAAAAAAAAAAD//////////wYAAAAJG8kWBBvEFgQbvxYEG7kWCRu1Fg4btRY9AAAACAAAABsAAAAQAAAA/hsAALUWAAA2AAAAEAAAAIocAAC1FgAAWAAAADQAAAAAAAAAAAAAAP//////////BgAAAJActRaUHLkWlBy/FpQcxBaQHMkWihzJFjYAAAAQAAAA/hsAAMkWAABYAAAANAAAAAAAAAAAAAAA//////////8GAAAA+RvJFvQbxBb0G78W9Bu5FvkbtRb+G7UWPQAAAAgAAAAbAAAAEAAAAO4cAAC1FgAANgAAABAAAAB6HQAAtRYAAFgAAAA0AAAAAAAAAAAAAAD//////////wYAAACAHbUWhB25FoQdvxaEHcQWgB3JFnodyRY2AAAAEAAAAO4cAADJFgAAWAAAADQAAAAAAAAAAAAAAP//////////BgAAAOkcyRbkHMQW5By/FuQcuRbpHLUW7hy1Fj0AAAAIAAAAGwAAABAAAADeHQAAtRYAADYAAAAQAAAAah4AALUWAABYAAAANAAAAAAAAAAAAAAA//////////8GAAAAcB61FnQeuRZ0Hr8WdB7EFnAeyRZqHskWNgAAABAAAADeHQAAyRYAAFgAAAA0AAAAAAAAAAAAAAD//////////wYAAADZHckW1B3EFtQdvxbUHbkW2R21Ft4dtRY9AAAACAAAABsAAAAQAAAAzh4AALUWAAA2AAAAEAAAAFofAAC1FgAAWAAAADQAAAAAAAAAAAAAAP//////////BgAAAGAftRZkH7kWZB+/FmQfxBZgH8kWWh/JFjYAAAAQAAAAzh4AAMkWAABYAAAANAAAAAAAAAAAAAAA//////////8GAAAAyR7JFsQexBbEHr8WxB65FsketRbOHrUWPQAAAAgAAAAbAAAAEAAAAL4fAAC1FgAANgAAABAAAABKIAAAtRYAAFgAAAA0AAAAAAAAAAAAAAD//////////wYAAABQILUWVCC5FlQgvxZUIMQWUCDJFkogyRY2AAAAEAAAAL4fAADJFgAAWAAAADQAAAAAAAAAAAAAAP//////////BgAAALkfyRa0H8QWtB+/FrQfuRa5H7UWvh+1Fj0AAAAIAAAAPAAAAAgAAAA/AAAAGAAAAHMBAABqAQAABwIAAG4BAAATAAAADAAAAAEAAAAlAAAADAAAAAAAAIAlAAAADAAAAAc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IeDNQ8ny80MEQAAADAAAAAAAAAAhAAAACAAAABwAAAAIAAAASwAAAEAAAAAwAAAABQAAACAAAAABAAAAAQAAABAAAAAAAAAAAAAAAH0EAAAkAgAAAAAAAAAAAAB9BAAAJAIAACQAAAAkAAAAAACAPwAAAAAAAAAAAACAPyHgzUPJ8vNDAgAAAAwAAAAQAAAAAAAAAAAAAAAKAAAAEAAAAAAAAAAAAAAAUgAAAHABAAACAAAA7P///wAAAAAAAAAAAAAAAJABAAAAAAAABAAFIkEAcgBpAGEAbAAgAE4AYQByAHIAbwB3AAAAAACAPP6tAAIAAPC8T9v4AAAAAAAAAAAAAADIvE/b+AAAAAAAAAAAAAAAAAAAAAAAAAAAAAAAAAAAAEDGT9v4AAAAPQjWRP5/AABgxU/b+AAAAAAf+7wAAgAAYEYnrgACAAAR/NVE/n8AAGBGJ64AAgAAAAC8pwACAAAgI/u8AAIAACx0AABuAwAA4A1CnwACAAAgME29AAIAACx0AAAEhQQAF0iSNQAAAAABAAAAAAAAAAAAAAAAAAAADAAAAAAAAAAHAAAAAAAAAAjTaqEAAgAAAZvmrgACAABgxU/b+AAAAAEAAAAAAAAAwNVNvQACAAAR/NVE/n8AAEC6T9v4AAAAAAAGnwACAAA5uk/b+AAAAAAAAAAAAAAAAAAAAAAAAAADN8TfZHYACAAAAAAlAAAADAAAAAIAAAAWAAAADAAAABgAAAASAAAADAAAAAEAAAAYAAAADAAAAAAAAAJUAAAAhAAAAJwBAADVAQAA4wEAAOwBAAACAAAAAAAAAAAAAAAAAAAAAAAAAAkAAABMAAAAAAAAAAAAAAAAAAAA//////////9gAAAAZABhAHQAYQBwAGwAYQBuAGUAAAAJAAAACQAAAAUAAAAJAAAACQAAAAQAAAAJAAAACQAAAAkAAAAlAAAADAAAAA0AAIAoAAAADAAAAAIAAAAiAAAADAAAAP////9GAAAAIAEAABQBAABFTUYrKkAAACQAAAAYAAAAAADwQgAAAAAAAAAAAADwQiHgzUPJ8vN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fLO9Q9lzT0MEQAAADAAAAAAAAAAhAAAACAAAABwAAAAIAAAASwAAAEAAAAAwAAAABQAAACAAAAABAAAAAQAAABAAAAAAAAAAAAAAAH0EAAAkAgAAAAAAAAAAAAB9BAAAJAIAACQAAAAkAAAAAACAPwAAAAAAAAAAAACAP3yzvUPZc09DAgAAAAwAAAAQAAAAAAAAAAAAAAAKAAAAEAAAAAAAAAAAAAAAUgAAAHABAAACAAAA7P///wAAAAAAAAAAAAAAAJABAAAAAAAABAAFIkEAcgBpAGEAbAAgAE4AYQByAHIAbwB3AAAAAACAPP6tAAIAAPC8T9v4AAAAAAAAAAAAAACHiAg8AAAAAAAAAAAAAAAAAAAAAAAAAAAAAAAAAAAAAEDGT9v4AAAAPQjWRP5/AABgxU/b+AAAAAAf+7wAAgAA4EcnrgACAAAR/NVE/n8AAOBHJ64AAgAAAAC8pwACAAAgI/u8AAIAACx0AABTAwAAUA1CnwACAAAgME29AAIAACx0AAAEewQAF0iSNQAAAAABAAAAAAAAAAAAAAAAAAAADAAAAAAAAAAHAAAAAAAAAAjTaqEAAgAAAZvmrgACAABgxU/b+AAAAAEAAAAAAAAAsNBNvQACAAAR/NVE/n8AAEC6T9v4AAAAAAAGnwACAAA5uk/b+AAAAAAAAAAAAAAAAAAAAAAAAAADN8TfZHYACAAAAAAlAAAADAAAAAIAAAAWAAAADAAAABgAAAASAAAADAAAAAEAAAAYAAAADAAAAAAAAAJUAAAAuAAAAHsBAAC8AAAAAwIAANMAAAACAAAAAAAAAAAAAAAAAAAAAAAAABIAAABMAAAAAAAAAAAAAAAAAAAA//////////9wAAAAQwBvAG4AdAByAG8AbAAgAGEAbgBkACAAQwBvAG4AZgBpAGcADAAAAAkAAAAJAAAABQAAAAUAAAAJAAAABAAAAAQAAAAKAAAACQAAAAkAAAAEAAAADAAAAAkAAAAJAAAABQAAAAQAAAAJAAAAJQAAAAwAAAANAACAKAAAAAwAAAACAAAAIgAAAAwAAAD/////RgAAACABAAAUAQAARU1GKypAAAAkAAAAGAAAAAAA8EIAAAAAAAAAAAAA8EJ8s71D2XNP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3b1UPfc2dDBEAAAAwAAAAAAAAAIQAAAAgAAAAcAAAACAAAAEsAAABAAAAAMAAAAAUAAAAgAAAAAQAAAAEAAAAQAAAAAAAAAAAAAAB9BAAAJAIAAAAAAAAAAAAAfQQAACQCAAAkAAAAJAAAAAAAgD8AAAAAAAAAAAAAgD8t29VD33NnQwIAAAAMAAAAEAAAAAAAAAAAAAAACgAAABAAAAAAAAAAAAAAAFIAAABwAQAAAgAAAOz///8AAAAAAAAAAAAAAACQAQAAAAAAAAQABSJBAHIAaQBhAGwAIABOAGEAcgByAG8AdwAAAAAAgDz+rQACAADwvE/b+AAAAAAAAAAAAAAAh4gIPAAAAAAAAAAAAAAAAAAAAAAAAAAAAAAAAAAAAABAxk/b+AAAAD0I1kT+fwAAYMVP2/gAAAAAH/u8AAIAAKBRJ64AAgAAEfzVRP5/AACgUSeuAAIAAAAAvKcAAgAAICP7vAACAAAsdAAAbgMAADgNQp8AAgAAIDBNvQACAAAsdAAABOUEABdIkjUAAAAAAQAAAAAAAAAAAAAAAAAAAAwAAAAAAAAABwAAAAAAAAAI02qhAAIAAAGb5q4AAgAAYMVP2/gAAAABAAAAAAAAAMDVTb0AAgAAEfzVRP5/AABAuk/b+AAAAAAABp8AAgAAObpP2/gAAAAAAAAAAAAAAAAAAAAAAAAAAzfE32R2AAgAAAAAJQAAAAwAAAACAAAAFgAAAAwAAAAYAAAAEgAAAAwAAAABAAAAGAAAAAwAAAAAAAACVAAAAGwAAACsAQAA1AAAANMBAADrAAAAAgAAAAAAAAAAAAAAAAAAAAAAAAAFAAAATAAAAAAAAAAAAAAAAAAAAP//////////WAAAAHAAbABhAG4AZQAAAAkAAAAEAAAACQAAAAkAAAAJAAAAJQAAAAwAAAANAACAKAAAAAwAAAACAAAAIgAAAAwAAAD/////RgAAACABAAAUAQAARU1GKypAAAAkAAAAGAAAAAAA8EIAAAAAAAAAAAAA8EIt29VD33Nn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A/J0LfCwREBEAAAAwAAAAAAAAAIQAAAAgAAAAcAAAACAAAAEsAAABAAAAAMAAAAAUAAAAgAAAAAQAAAAEAAAAQAAAAAAAAAAAAAAB9BAAAJAIAAAAAAAAAAAAAfQQAACQCAAAkAAAAJAAAAAAAgD8AAAAAAAAAAAAAgD9QPydC3wsERAIAAAAMAAAAEAAAAAAAAAAAAAAACgAAABAAAAAAAAAAAAAAAFIAAABwAQAAAgAAAOz///8AAAAAAAAAAAAAAACQAQAAAAAAAAQABSJDAGEAbABpAGIAcgBpAAAAcgByAG8AdwAAAAAAgDz+rQACAADwvE/b+AAAAAAAAAAAAAAAh4gIPAAAAAAAAAAAAAAAAAAAAAAAAAAAAAAAAAAAAABAxk/b+AAAAAkAAAAAAAAAYMVP2/gAAAAAH/u8AAIAAKBFJ64AAgAAEfzVRP5/AACgRSeuAAIAAAAAvKcAAgAADieJ//////8sdAAABIkEAOANQp8AAgAADieJ//////8sdAAABIkEABdIkjUAAAAAAQAAAAAAAAAAAAAAAAAAACx0AAAhxwEATJvGQv5/AAABAAAAAAAAAHG+ljX+fwAAQMZP2/gAAABgxU/bAAAAAAAf+7wAAgAA88TL3/1/AAAAAAAAAAAAAA4nBIkAAAAA+blP2/gAAAB0G/5D/n8AAOANQp8AAgAAAzfE32R2AAgAAAAAJQAAAAwAAAACAAAAFgAAAAwAAAAYAAAAEgAAAAwAAAABAAAAGAAAAAwAAAAAAAACVAAAAHwAAAAqAAAA/QEAAG8AAAAUAgAAAgAAAAAAAAAAAAAAAAAAAAAAAAAIAAAATAAAAAAAAAAAAAAAAAAAAP//////////XAAAAFIAbwB1AHQAZQByACAAMQALAAAACgAAAAsAAAAHAAAACgAAAAcAAAAEAAAACgAAACUAAAAMAAAADQAAgCgAAAAMAAAAAgAAACIAAAAMAAAA/////0YAAAAgAQAAFAEAAEVNRisqQAAAJAAAABgAAAAAAPBCAAAAAAAAAAAAAPBCUD8nQt8LB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yWZD3wsERARAAAAMAAAAAAAAACEAAAAIAAAAHAAAAAgAAABLAAAAQAAAADAAAAAFAAAAIAAAAAEAAAABAAAAEAAAAAAAAAAAAAAAfQQAACQCAAAAAAAAAAAAAH0EAAAkAgAAJAAAACQAAAAAAIA/AAAAAAAAAAAAAIA/yMlmQ98LBEQCAAAADAAAABAAAAAAAAAAAAAAAAoAAAAQAAAAAAAAAAAAAABSAAAAcAEAAAIAAADs////AAAAAAAAAAAAAAAAkAEAAAAAAAAEAAUiQwBhAGwAaQBiAHIAaQAAAHIAcgBvAHcAAAAAAIA8/q0AAgAA8LxP2/gAAAAAAAAAAAAAAIeICDwAAAAAAAAAAAAAAAAAAAAAAAAAAAAAAAAAAAAAQMZP2/gAAAAJAAAAAAAAAGDFT9v4AAAAAB/7vAACAABgSSeuAAIAABH81UT+fwAAYEknrgACAAAAALynAAIAADQXf///////LHQAAAR/BABQDUKfAAIAADQXf///////LHQAAAR/BAAXSJI1AAAAAAEAAAAAAAAAAAAAAAAAAAAsdAAAIccBAEybxkL+fwAAAQAAAAAAAABxvpY1/n8AAEDGT9v4AAAAYMVP2wAAAAAAH/u8AAIAAPPEy9/9fwAAAAAAAAAAAAA0FwR/AAAAAPm5T9v4AAAAdBv+Q/5/AABQDUKfAAIAAAM3xN9kdgAIAAAAACUAAAAMAAAAAgAAABYAAAAMAAAAGAAAABIAAAAMAAAAAQAAABgAAAAMAAAAAAAAAlQAAAB8AAAA5wAAAP0BAAAsAQAAFAIAAAIAAAAAAAAAAAAAAAAAAAAAAAAACAAAAEwAAAAAAAAAAAAAAAAAAAD//////////1wAAABSAG8AdQB0AGUAcgAgADIACwAAAAoAAAALAAAABwAAAAoAAAAHAAAABAAAAAoAAAAlAAAADAAAAA0AAIAoAAAADAAAAAIAAAAiAAAADAAAAP////9GAAAAIAEAABQBAABFTUYrKkAAACQAAAAYAAAAAADwQgAAAAAAAAAAAADwQsjJZkPfCwR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4zPQ98LBEQEQAAADAAAAAAAAAAhAAAACAAAABwAAAAIAAAASwAAAEAAAAAwAAAABQAAACAAAAABAAAAAQAAABAAAAAAAAAAAAAAAH0EAAAkAgAAAAAAAAAAAAB9BAAAJAIAACQAAAAkAAAAAACAPwAAAAAAAAAAAACAP1eMz0PfCwREAgAAAAwAAAAQAAAAAAAAAAAAAAAKAAAAEAAAAAAAAAAAAAAAUgAAAHABAAACAAAA7P///wAAAAAAAAAAAAAAAJABAAAAAAAABAAFIkMAYQBsAGkAYgByAGkAAAByAHIAbwB3AAAAAACAPP6tAAIAAPC8T9v4AAAAAAAAAAAAAACHiAg8AAAAAAAAAAAAAAAAAAAAAAAAAAAAAAAAAAAAAEDGT9v4AAAACQAAAAAAAABgxU/b+AAAAAAf+7wAAgAAYEwnrgACAAAR/NVE/n8AAGBMJ64AAgAAAAC8pwACAAC7I+n//////yx0AAAE6QQAOA1CnwACAAC7I+n//////yx0AAAE6QQAF0iSNQAAAAABAAAAAAAAAAAAAAAAAAAALHQAACHHAQBMm8ZC/n8AAAEAAAAAAAAAcb6WNf5/AABAxk/b+AAAAGDFT9sAAAAAAB/7vAACAADzxMvf/X8AAAAAAAAAAAAAuyME6QAAAAD5uU/b+AAAAHQb/kP+fwAAOA1CnwACAAADN8TfZHYACAAAAAAlAAAADAAAAAIAAAAWAAAADAAAABgAAAASAAAADAAAAAEAAAAYAAAADAAAAAAAAAJUAAAAfAAAAJ8BAAD9AQAA5AEAABQCAAACAAAAAAAAAAAAAAAAAAAAAAAAAAgAAABMAAAAAAAAAAAAAAAAAAAA//////////9cAAAAUgBvAHUAdABlAHIAIAAzAAsAAAAKAAAACwAAAAcAAAAKAAAABwAAAAQAAAAKAAAAJQAAAAwAAAANAACAKAAAAAwAAAACAAAAIgAAAAwAAAD/////RgAAADgBAAAsAQAARU1GKypAAAAkAAAAGAAAAAAA8EIAAAAAAAAAAAAA8EJXjM9D3wsE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s6GSEQDnYZDCkAAgCQAAAAYAAAA/////wEAAAAAAAAAjxa/v3u9nj+PFr8/KAAAAAwAAAABAAAAIQAAAAgAAABiAAAADAAAAAEAAAAkAAAAJAAAAAAAgD0AAAAAAAAAAAAAgD0AAAAAAAAAAAIAAAAnAAAAGAAAAAEAAAAAAAAA////AAAAAAAlAAAADAAAAAEAAAAlAAAADAAAAAgAAIBWAAAAMAAAACEDAABZAAAAtwMAAA0BAAAFAAAAGjKaBRoyzBBnO8wQZzuaBRoymgU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zoZIRAOdhkMIQAACPAAAADAAAAACEMDbAAAAAI4AAAAAAAAAq6oqPAIAAAACAAAAAgAAAAAAAAACEMDbAAAAAAAAAP8IQA8DSAAAADwAAAACEMDbBQAAAAAAAAAAAAAAAAAAAHu9nj8AAAAAe72eP48Wv78AAAAAjxa/vwAAAAAAAAAAAAEBAYGBAAAVQA8AEAAAAAQAAAAAAAAAJAAAACQAAAAAAIA9AAAAAAAAAAAAAIA9AAAAAAAAAAACAAAAXwAAADgAAAACAAAAOAAAAAAAAAA4AAAAAAAAAAAAAQAUAAAAAAAAAAAAAAAAAAAAAAAAAAAAAAAlAAAADAAAAAIAAAAlAAAADAAAAAUAAIBWAAAAMAAAACADAABYAAAAuQMAAA8BAAAFAAAAGjLMEGc7zBBnO5oFGjKaBRoyzBAlAAAADAAAAAcAAIAlAAAADAAAAAAAAIAkAAAAJAAAAAAAgEEAAAAAAAAAAAAAgEEAAAAAAAAAAAIAAAAoAAAADAAAAAIAAABGAAAAtFcAAKhXAABFTUYrKkAAACQAAAAYAAAAAACAPwAAAAAAAAAAAACAPwAAAAAAAAAAKkAAACQAAAAYAAAAAACAPwAAAAAAAAAAAACAPwAAAAAAAAAAJkAAABAAAAAEAAAAAAAAACVAAAAQAAAABAAAAAAAAAAfQAMADAAAAAAAAAAiQAQADAAAAAAAAAAeQAkADAAAAAAAAAAhQAcADAAAAAAAAAAqQAAAJAAAABgAAADAmwk5AAAAAAAAAADAmwk5nW5OROoYdEMrQAAADAAAAAAAAAAeQAYADAAAAAAAAAAhQAUADAAAAAAAAAAeQAkADAAAAAAAAAAqQAAAJAAAABgAAADAmwk5AAAAAAAAAADAmwk5nW5OROoYdEMhQAcADAAAAAAAAAAIQA8DPAAAADAAAAACEMDbBAAAAAAAAAAAAAAAAAAAAAHgREkAAAAAAeBESXr+Pck1Y4S8ev49yQABAYEzQA8BDAAAAAAAAAAkQAQADAAAAAAAAAAqQAAAJAAAABgAAADAv+w9AAAAAAAAAABRIuw9nW5ORCL4DUMIQAk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CgCWyuAAIAAGDFT9v4AAAABgAAAAAAAAB2ZMZC/n8AAA4AAAAAAAAAcu3TRP5/AAAAAAAAAAAAAL/E1UT+fwAAYAAAAAAAAAAgAAAAAAAAANA6JK4AAgAAXKHYRP5/AAABAAAAAAAAAEpovKcAAgAAAAAAAOgEAABzg5w1AAAAAPW8CEEAAAAAAAAergACAAACAAACAAAAAF2GnDX+fwAA2Rgh1/////8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CQBAAAAANAAAAAUAAAACAAAAAAAAAAAAAAAq3WRErHBdRAMAAAAAAAAAAAAAACrdZEQAAAAAAAAAAKxwXUQiAAAADAAAAP////8hAAAACAAAAGIAAAAMAAAAAQAAACEAAAAIAAAAHgAAABgAAAA6AwAAjgAAAKQDAAD0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CATkQAAA5DJAAAACQAAAD/J+s9AAAAAAAAAAAtyuk9AIBORAAADkMEAAAAcwAAAAwAAAAAAAAADQAAABAAAAA6AwAAjgAAAFIAAABwAQAAAgAAABQAAAAJAAAAAAAAAAAAAAC8AgAAAAAAAAcCAiJTAHkAcwB0AGUAbQAAAAAAAAAAAAAAAAAAAAAAAAAAAAAAAAAAAAAAAAAAAAAAAAAAAAAAAAAAAAAAAAAAAAAAAAAAAFAXJa4AAgAAAQAAAAIAAACUMwAABAAAAAAAAAAAAAAAwC8mrgACAACgFyWuAAIAAFC6T9v4AAAA/wMAAAAAAABQuk/b+AAAAAcAAAAAAAAAQE2mNf5/AAAxUGFJZFNsAhA6vKcAAgAABAAAAAEAAAAAAAAABAAAAAAAAAAAAAAAYRAAcf////8AAAAA/////wwAAAwAAgAAAAAAAAAAAACdTk5E6phzQ4bDaETqmHNDAAAAAAAAAABAvU/bAAAAAMAvJq4AAgAAAAAAAAAAAAAAAAAAAAAAAD0I1kT+fwAAAAC8pwACAAAAALynAAIAAAAAAAAAAAAA0C8mrmR2AAgAAAAAJQAAAAwAAAACAAAARgAAACgAAAAcAAAAR0RJQwIAAAAAAAAAAAAAAJIDAAB1AwAAAAAAACEAAAAIAAAAYgAAAAwAAAABAAAAIQAAAAgAAAAeAAAAGAAAADoDAACOAAAApAMAAPQAAAAVAAAADAAAAAQAAAAVAAAADAAAAAQAAABRAAAAPO4DAJkDAACeAAAAogMAAKk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Z1uTkQi+A1DKkAAACQAAAAYAAAAwJsJOQAAAAAAAAAAwJsJOZ1uTkTqGHRDJEAAAAwAAAAAAAAAK0AAAAwAAAAAAAAAHkAGAAwAAAAAAAAAIUAFAAwAAAAAAAAACEAQBCgAAAAcAAAAAhDA2wAAAAAAAAAQAAAAPwAAAD8AoI9EAAAJRDRAEAAMAAAAAAAAAB5ACQAMAAAAAAAAACpAAAAkAAAAGAAAAMCbCTkAAAAAAAAAAMCbCTmdbk5E6hh0QyFABwAMAAAAAAAAACpAAAAkAAAAGAAAAMCbCTkAAAAAAAAAAMCbCTmdbk5E6Rh0QypAAAAkAAAAGAAAAAAAgD8AAAAAAAAAAAAAgD8AAAAAAAAAACpAAAAkAAAAGAAAAAAAgD8AAAAAAAAAAAAAgD8AAAAAAAAAACZAAAAQAAAABAAAAAAAAAAlQAAAEAAAAAQAAAAAAAAAH0ADAAwAAAAAAAAAIkAEAAwAAAAAAAAAHkAJAAwAAAAAAAAAIUAHAAwAAAAAAAAAKkAAACQAAAAYAAAAAACAPwAAAAAAAAAAAACAP70WWESWCEZDBEAAAAwAAAAAAAAAIQAAAAgAAAAcAAAACAAAAEsAAABAAAAAMAAAAAUAAAAgAAAAAQAAAAEAAAAQAAAAAAAAAAAAAAB9BAAAJAIAAAAAAAAAAAAAfQQAACQCAAAkAAAAJAAAAAAAgD8AAAAAAAAAAAAAgD+9FlhElghGQwIAAAAMAAAAEAAAAAAAAAAAAAAACgAAABAAAAAAAAAAAAAAAFIAAABwAQAAAgAAAO////8AAAAAAAAAAAAAAAC8AgAAAAAAAAQABSJDAGEAbABpAGIAcgBpAAAAAAAAADCtQq8AAgAAPgAAAAAAAADQOySuAAIAAAAsJq4JAAAAIQAAIQACAADgfiSuAAAAAAAAAAAAAAAAAAAAAAAAAABAxk/b+AAAAAkAAAAAAAAAYMVP2/gAAAAAH/u8AAIAAGBPJ64AAgAAEfzVRP5/AABgTyeuAAIAAAAAvKcAAgAADieW//////8sdAAABJYEAOANQp8AAgAADieW//////8sdAAABJYEABdIkjUAAAAAAQAAAAAAAAAAAAAAAAAAACx0AAAhxwEATJvGQv5/AAABAAAAAAAAAHG+ljX+fwAAQMZP2/gAAABgxU/bAAAAAAAf+7wAAgAA88TL3/1/AAAAAAAAAAAAAA4nBJYAAAAA+blP2/gAAAB0G/5D/n8AAOANQp8AAgAAAzfE32R2AAgAAAAAJQAAAAwAAAACAAAAFgAAAAwAAAAYAAAAEgAAAAwAAAABAAAAGAAAAAwAAAAAAAACVAAAAGAAAABgAwAAtgAAAHwDAADKAAAAAgAAAAAAAAAAAAAAAAAAAAAAAAADAAAATAAAAAAAAAAAAAAAAAAAAP//////////VAAAAEMAUABVAAAACQAAAAkAAAALAAAAJQAAAAwAAAANAACAKAAAAAwAAAACAAAAIgAAAAwAAAD/////RgAAAJwBAACQAQAARU1GKypAAAAkAAAAGAAAAAAA8EIAAAAAAAAAAAAA8EK9FlhElghGQypAAAAkAAAAGAAAAAAAgD8AAAAAAAAAAAAAgD8AAAAAAAAAACpAAAAkAAAAGAAAAAAAgD8AAAAAAAAAAAAAgD8AAAAAAAAAACpAAAAkAAAAGAAAAAAAgD8AAAAAAAAAAAAAgD8AAAAAAAAAACZAAAAQAAAABAAAAAAAAAAlQAAAEAAAAAQAAAAAAAAAH0ADAAwAAAAAAAAAIkAEAAwAAAAAAAAAHkAJAAwAAAAAAAAAIUAHAAwAAAAAAAAAKkAAACQAAAAYAAAAtsXOwpCuc0KQrnPCtsXOwjM5VUQDnYZDCEAAAjwAAAAwAAAAAhDA2wAAAACOAAAAAAAAAKuqKjwCAAAAAgAAAAIAAAAAAAAAAhDA2wAAAAAAAAD/CEAPAzwAAAAwAAAAAhDA2wQAAAAAAAAA81+IPbhLjLzkVQw/QYMKvrqNhj9Bgwq+rDLEP7hLjLwAAwMDFUAPABAAAAAEAAAAAAAAACEAAAAIAAAAYgAAAAwAAAABAAAAJAAAACQAAAAAAIA9AAAAAAAAAAAAAIA9AAAAAAAAAAACAAAAXwAAADgAAAACAAAAOAAAAAAAAAA4AAAAAAAAAAAAAQAUAAAAAAAAAAAAAAAAAAAAAAAAAAAAAAAlAAAADAAAAAIAAAAlAAAADAAAAAUAAIBVAAAALAAAALUCAAAQAQAAUQMAAG4BAAAEAAAA6TQpEUAywhMAL6wVcCu+Fi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LbFzsKQrnNCkK5zwrbFzsIzOVVEA52GQwhACANQAAAARAAAAAIQwNsGAAAAAAAAAAAAAAAAAAAA4f6cPexqiL3iOI89xNUQvbJjoD0FXjW73VTLPcv7rjwAAAAAAAAAAAABAwMDgQGBFEAIgBAAAAAEAAAAAAAA/ygAAAAMAAAAAQAAACQAAAAkAAAAAACAPQAAAAAAAAAAAACAPQAAAAAAAAAAAgAAACcAAAAYAAAAAQAAAAAAAAAAAAAAAAAAACUAAAAMAAAAAQAAABMAAAAMAAAAAQAAADsAAAAIAAAAGwAAABAAAABHNQAAzBAAADYAAAAQAAAACTUAAIURAABYAAAAKAAAAAAAAAAAAAAA//////////8DAAAA9jRLEcg0HRGONAoRNgAAABAAAABHNQAAzBAAAD0AAAAIAAAAPAAAAAgAAAA+AAAAGAAAAEgDAAAMAQAAVQMAABk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C2xc7CkK5zQpCuc8K2xc7CMzlVRAOdhkMIQAcDUAAAAEQAAAACEMDbBgAAAAAAAACsuMw/AAAAAF4DwD/N+648cbLCP/ddNbsexcM/w9UQvb7owj/saoi9rLjMPwAAAAAAAQMDA4EAABRAB4AQAAAABAAAAAAAAP8kAAAAJAAAAAAAgD0AAAAAAAAAAAAAgD0AAAAAAAAAAAIAAAAlAAAADAAAAAEAAAATAAAADAAAAAEAAAA7AAAACAAAABsAAAAQAAAA8SoAAOMWAAA2AAAAEAAAAIErAABfFgAAWAAAACgAAAAAAAAAAAAAAP//////////AwAAAHUrmxaHK9kWsSsHFzYAAAAQAAAA8SoAAOMWAAA9AAAACAAAADwAAAAIAAAAPgAAABgAAACvAgAAZQEAALwCAABx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x0JSkRwkN1CBEAAAAwAAAAAAAAAIQAAAAgAAAAcAAAACAAAAEsAAABAAAAAMAAAAAUAAAAgAAAAAQAAAAEAAAAQAAAAAAAAAAAAAAB9BAAAJAIAAAAAAAAAAAAAfQQAACQCAAAkAAAAJAAAAAAAgD8AAAAAAAAAAAAAgD8dCUpEcJDdQgIAAAAMAAAAEAAAAAAAAAAAAAAACgAAABAAAAAAAAAAAAAAAFIAAABwAQAAAgAAAOz///8AAAAAAAAAAAAAAACQAQAAAAAAAAQABSJBAHIAaQBhAGwAIABOAGEAcgByAG8AdwAAAAAAPgAAAAAAAADQOySuAAIAAAAsJq4JAAAAh4gIPAAAAAAAAAAAAAAAAAAAAAAAAAAAAAAAAAAAAABAxk/b+AAAAD0I1kT+fwAAYMVP2/gAAAAAH/u8AAIAAGBMJ64AAgAAEfzVRP5/AABgTCeuAAIAAAAAvKcAAgAAICP7vAACAAAsdAAAVwMAAFANQp8AAgAAIDBNvQACAAAsdAAABIgEABdIkjUAAAAAAQAAAAAAAAAAAAAAAAAAAAwAAAAAAAAABwAAAAAAAAAI02qhAAIAAAGb5q4AAgAAYMVP2/gAAAABAAAAAAAAAHDRTb0AAgAAEfzVRP5/AABAuk/b+AAAAAAABp8AAgAAObpP2/gAAAAAAAAAAAAAAAAAAAAAAAAAAzfE32R2AAgAAAAAJQAAAAwAAAACAAAAFgAAAAwAAAAYAAAAEgAAAAwAAAABAAAAGAAAAAwAAAAAAAACVAAAALgAAAAoAwAAXAAAALADAABzAAAAAgAAAAAAAAAAAAAAAAAAAAAAAAASAAAATAAAAAAAAAAAAAAAAAAAAP//////////cAAAAEMAbwBuAHQAcgBvAGwAIABhAG4AZAAgAEMAbwBuAGYAaQBnAAwAAAAJAAAACQAAAAUAAAAFAAAACQAAAAQAAAAEAAAACgAAAAkAAAAJAAAABAAAAAwAAAAJAAAACQAAAAUAAAAEAAAACQAAACUAAAAMAAAADQAAgCgAAAAMAAAAAgAAACIAAAAMAAAA/////0YAAAAgAQAAFAEAAEVNRisqQAAAJAAAABgAAAAAAPBCAAAAAAAAAAAAAPBCHQlKRHCQ3U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2HFZEPsgGQwRAAAAMAAAAAAAAACEAAAAIAAAAHAAAAAgAAABLAAAAQAAAADAAAAAFAAAAIAAAAAEAAAABAAAAEAAAAAAAAAAAAAAAfQQAACQCAAAAAAAAAAAAAH0EAAAkAgAAJAAAACQAAAAAAIA/AAAAAAAAAAAAAIA/9hxWRD7IBkMCAAAADAAAABAAAAAAAAAAAAAAAAoAAAAQAAAAAAAAAAAAAABSAAAAcAEAAAIAAADs////AAAAAAAAAAAAAAAAkAEAAAAAAAAEAAUiQQByAGkAYQBsACAATgBhAHIAcgBvAHcAAAAAAD4AAAAAAAAA0DskrgACAAAALCauCQAAAIeICDwAAAAAAAAAAAAAAAAAAAAAAAAAAAAAAAAAAAAAQMZP2/gAAAA9CNZE/n8AAGDFT9v4AAAAAB/7vAACAAAgTSeuAAIAABH81UT+fwAAIE0nrgACAAAAALynAAIAACAj+7wAAgAALHQAAEgDAAA4DUKfAAIAACAwTb0AAgAALHQAAATuBAAXSJI1AAAAAAEAAAAAAAAAAAAAAAAAAAAMAAAAAAAAAAcAAAAAAAAACNNqoQACAAABm+auAAIAAGDFT9v4AAAAAQAAAAAAAACgzk29AAIAABH81UT+fwAAQLpP2/gAAAAAAAafAAIAADm6T9v4AAAAAAAAAAAAAAAAAAAAAAAAAAM3xN9kdgAIAAAAACUAAAAMAAAAAgAAABYAAAAMAAAAGAAAABIAAAAMAAAAAQAAABgAAAAMAAAAAAAAAlQAAABsAAAAWAMAAHQAAAB/AwAAiwAAAAIAAAAAAAAAAAAAAAAAAAAAAAAABQAAAEwAAAAAAAAAAAAAAAAAAAD//////////1gAAABwAGwAYQBuAGUAAAAJAAAABAAAAAkAAAAJAAAACQAAACUAAAAMAAAADQAAgCgAAAAMAAAAAgAAACIAAAAMAAAA/////0YAAAA4AQAALAEAAEVNRisqQAAAJAAAABgAAAAAAPBCAAAAAAAAAAAAAPBC9hxWRD7IBk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RSBlEEEj5QwpAAIAkAAAAGAAAAP////8BAAAAAAAAAMWxjL97vZ4/xbGMPygAAAAMAAAAAQAAACEAAAAIAAAAYgAAAAwAAAABAAAAJAAAACQAAAAAAIA9AAAAAAAAAAAAAIA9AAAAAAAAAAACAAAAJwAAABgAAAABAAAAAAAAAP///wAAAAAAJQAAAAwAAAABAAAAJQAAAAwAAAAIAACAVgAAADAAAABkAgAAbgEAAPoCAADzAQAABQAAAEsm4xZLJiEfmC8hH5gv4xZLJuMW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lFIGUQQSPlDCEAAAjwAAAAwAAAAAhDA2wAAAACOAAAAAAAAAKuqKjwCAAAAAgAAAAIAAAAAAAAAAhDA2wAAAAAAAAD/CEAHA0gAAAA8AAAAAhDA2wUAAAAAAAAAAAAAAAAAAAB7vZ4/AAAAAHu9nj/FsYy/AAAAAMWxjL8AAAAAAAAAAAABAQGBgQAAFUAHABAAAAAEAAAAAAAAACQAAAAkAAAAAACAPQAAAAAAAAAAAACAPQAAAAAAAAAAAgAAAF8AAAA4AAAAAgAAADgAAAAAAAAAOAAAAAAAAAAAAAEAFAAAAAAAAAAAAAAAAAAAAAAAAAAAAAAAJQAAAAwAAAACAAAAJQAAAAwAAAAFAACAVgAAADAAAABjAgAAbAEAAPwCAAD0AQAABQAAAEsmIR+YLyEfmC/jFksm4xZLJiEf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dppNES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7QAAACoAAAAAhDA2xEAAAAAAAAA4wfuSJ5fA8fjB+5IEF9rxuqs5khAIZ4s75vdSAA+XyyeXwNHAD5fLLfGakY8RY0sgG4nLBBfa8YAAAAAnl8DxwAAAACyoN3IPEUNra2x5si3xmpG4wfuyJ5fA0fjB+7I75vdSOMH7sjqrOZI4wfuyOMH7kitsebI4wfuSLKg3cjjB+5Inl8DxwADAwMBAwMDAQMDAwEDAwOBBgAAFEAHABAAAAAEAAAAAgAAACEAAAAIAAAAOwAAAAgAAAATAAAADAAAAAEAAAAkAAAAJAAAAAAAgD0AAAAAAAAAAAAAgD0AAAAAAAAAAAIAAAAbAAAAEAAAABMpAACsHAAAWAAAACgAAAAAAAAAAAAAAP//////////AwAAABMp0xwzKfIcWinyHDYAAAAQAAAAzCwAAPIcAABYAAAAKAAAAAAAAAAAAAAA//////////8DAAAA8yzyHBMt0xwTLawcNgAAABAAAAATLQAAORkAAFgAAAAoAAAAAAAAAAAAAAD//////////wMAAAATLRIZ8yzzGMws8xg2AAAAEAAAAFopAADzGAAAWAAAACgAAAAAAAAAAAAAAP//////////AwAAADMp8xgTKRIZEyk5GTYAAAAQAAAAEykAAKwcAAA9AAAACAAAACQAAAAkAAAAAACAQQAAAAAAAAAAAACAQQAAAAAAAAAAAgAAADwAAAAIAAAAQwAAAAwAAAABAAAAEwAAAAwAAAABAAAAJQAAAAwAAAAIAACAJwAAABgAAAACAAAAAAAAAFNjagAAAAAAJQAAAAwAAAACAAAAJQAAAAwAAAAIAACAVgAAADAAAACSAgAAkAEAANECAACTAQAABQAAAJECjwGRApMB0gKTAdICjwGRAo8BJQAAAAwAAAAIAACAJQAAAAwAAAAAAACAKAAAAAwAAAACAAAAJwAAABgAAAACAAAAAAAAAFJiagAAAAAAJQAAAAwAAAACAAAAJQAAAAwAAAAIAACAVgAAADAAAACSAgAAkwEAANECAACVAQAABQAAAJECkwGRApUB0gKVAdICkwGRApMBJQAAAAwAAAAIAACAJQAAAAwAAAAAAACAKAAAAAwAAAACAAAAJwAAABgAAAACAAAAAAAAAFJiaQAAAAAAJQAAAAwAAAACAAAAJQAAAAwAAAAIAACAVgAAADAAAACSAgAAlQEAANECAACXAQAABQAAAJEClQGRApcB0gKXAdIClQGRApUBJQAAAAwAAAAIAACAJQAAAAwAAAAAAACAKAAAAAwAAAACAAAAJwAAABgAAAACAAAAAAAAAFFiaQAAAAAAJQAAAAwAAAACAAAAJQAAAAwAAAAIAACAVgAAADAAAACSAgAAlwEAANECAACZAQAABQAAAJEClwGRApkB0gKZAdIClwGRApcBJQAAAAwAAAAIAACAJQAAAAwAAAAAAACAKAAAAAwAAAACAAAAJwAAABgAAAACAAAAAAAAAFFhaQAAAAAAJQAAAAwAAAACAAAAJQAAAAwAAAAIAACAVgAAADAAAACSAgAAmQEAANECAACbAQAABQAAAJECmQGRApsB0gKbAdICmQGRApkBJQAAAAwAAAAIAACAJQAAAAwAAAAAAACAKAAAAAwAAAACAAAAJwAAABgAAAACAAAAAAAAAFFhaAAAAAAAJQAAAAwAAAACAAAAJQAAAAwAAAAIAACAVgAAADAAAACSAgAAmwEAANECAACcAQAABQAAAJECmwGRApwB0gKcAdICmwGRApsBJQAAAAwAAAAIAACAJQAAAAwAAAAAAACAKAAAAAwAAAACAAAAJwAAABgAAAACAAAAAAAAAFBhaAAAAAAAJQAAAAwAAAACAAAAJQAAAAwAAAAIAACAVgAAADAAAACSAgAAnAEAANECAACdAQAABQAAAJECnAGRAp0B0gKdAdICnAGRApwBJQAAAAwAAAAIAACAJQAAAAwAAAAAAACAKAAAAAwAAAACAAAAJwAAABgAAAACAAAAAAAAAFBgaAAAAAAAJQAAAAwAAAACAAAAJQAAAAwAAAAIAACAVgAAADAAAACSAgAAnQEAANECAACeAQAABQAAAJECnQGRAp4B0gKeAdICnQGRAp0BJQAAAAwAAAAIAACAJQAAAAwAAAAAAACAKAAAAAwAAAACAAAAJwAAABgAAAACAAAAAAAAAE9gaAAAAAAAJQAAAAwAAAACAAAAJQAAAAwAAAAIAACAVgAAADAAAACSAgAAngEAANECAACfAQAABQAAAJECngGRAp8B0gKfAdICngGRAp4BJQAAAAwAAAAIAACAJQAAAAwAAAAAAACAKAAAAAwAAAACAAAAJwAAABgAAAACAAAAAAAAAE9gZwAAAAAAJQAAAAwAAAACAAAAJQAAAAwAAAAIAACAVgAAADAAAACSAgAAnwEAANECAACgAQAABQAAAJECnwGRAqAB0gKgAdICnwGRAp8BJQAAAAwAAAAIAACAJQAAAAwAAAAAAACAKAAAAAwAAAACAAAAJwAAABgAAAACAAAAAAAAAE5fZwAAAAAAJQAAAAwAAAACAAAAJQAAAAwAAAAIAACAVgAAADAAAACSAgAAoAEAANECAACiAQAABQAAAJECoAGRAqIB0gKiAdICoAGRAqABJQAAAAwAAAAIAACAJQAAAAwAAAAAAACAKAAAAAwAAAACAAAAJwAAABgAAAACAAAAAAAAAE1eZgAAAAAAJQAAAAwAAAACAAAAJQAAAAwAAAAIAACAVgAAADAAAACSAgAAogEAANECAACkAQAABQAAAJECogGRAqQB0gKkAdICogGRAqIBJQAAAAwAAAAIAACAJQAAAAwAAAAAAACAKAAAAAwAAAACAAAAJwAAABgAAAACAAAAAAAAAExdZQAAAAAAJQAAAAwAAAACAAAAJQAAAAwAAAAIAACAVgAAADAAAACSAgAApAEAANECAAClAQAABQAAAJECpAGRAqUB0gKlAdICpAGRAqQBJQAAAAwAAAAIAACAJQAAAAwAAAAAAACAKAAAAAwAAAACAAAAJwAAABgAAAACAAAAAAAAAEtdZQAAAAAAJQAAAAwAAAACAAAAJQAAAAwAAAAIAACAVgAAADAAAACSAgAApQEAANECAACmAQAABQAAAJECpQGRAqYB0gKmAdICpQGRAqUBJQAAAAwAAAAIAACAJQAAAAwAAAAAAACAKAAAAAwAAAACAAAAJwAAABgAAAACAAAAAAAAAEpcZQAAAAAAJQAAAAwAAAACAAAAJQAAAAwAAAAIAACAVgAAADAAAACSAgAApgEAANECAACnAQAABQAAAJECpgGRAqcB0gKnAdICpgGRAqYBJQAAAAwAAAAIAACAJQAAAAwAAAAAAACAKAAAAAwAAAACAAAAJwAAABgAAAACAAAAAAAAAEpbZAAAAAAAJQAAAAwAAAACAAAAJQAAAAwAAAAIAACAVgAAADAAAACSAgAApwEAANECAACoAQAABQAAAJECpwGRAqgB0gKoAdICpwGRAqcBJQAAAAwAAAAIAACAJQAAAAwAAAAAAACAKAAAAAwAAAACAAAAJwAAABgAAAACAAAAAAAAAElbYwAAAAAAJQAAAAwAAAACAAAAJQAAAAwAAAAIAACAVgAAADAAAACSAgAAqAEAANECAACpAQAABQAAAJECqAGRAqkB0gKpAdICqAGRAqgBJQAAAAwAAAAIAACAJQAAAAwAAAAAAACAKAAAAAwAAAACAAAAJwAAABgAAAACAAAAAAAAAEhaYwAAAAAAJQAAAAwAAAACAAAAJQAAAAwAAAAIAACAVgAAADAAAACSAgAAqQEAANECAACqAQAABQAAAJECqQGRAqoB0gKqAdICqQGRAqkBJQAAAAwAAAAIAACAJQAAAAwAAAAAAACAKAAAAAwAAAACAAAAJwAAABgAAAACAAAAAAAAAEdaYgAAAAAAJQAAAAwAAAACAAAAJQAAAAwAAAAIAACAVgAAADAAAACSAgAAqgEAANECAACrAQAABQAAAJECqgGRAqsB0gKrAdICqgGRAqoBJQAAAAwAAAAIAACAJQAAAAwAAAAAAACAKAAAAAwAAAACAAAAJwAAABgAAAACAAAAAAAAAEdZYgAAAAAAJQAAAAwAAAACAAAAJQAAAAwAAAAIAACAVgAAADAAAACSAgAAqwEAANECAACsAQAABQAAAJECqwGRAqwB0gKsAdICqwGRAqsBJQAAAAwAAAAIAACAJQAAAAwAAAAAAACAKAAAAAwAAAACAAAAJwAAABgAAAACAAAAAAAAAEZYYQAAAAAAJQAAAAwAAAACAAAAJQAAAAwAAAAIAACAVgAAADAAAACSAgAArAEAANECAACtAQAABQAAAJECrAGRAq0B0gKtAdICrAGRAqwBJQAAAAwAAAAIAACAJQAAAAwAAAAAAACAKAAAAAwAAAACAAAAJwAAABgAAAACAAAAAAAAAEVYYQAAAAAAJQAAAAwAAAACAAAAJQAAAAwAAAAIAACAVgAAADAAAACSAgAArQEAANECAACuAQAABQAAAJECrQGRAq4B0gKuAdICrQGRAq0BJQAAAAwAAAAIAACAJQAAAAwAAAAAAACAKAAAAAwAAAACAAAAJwAAABgAAAACAAAAAAAAAERXYAAAAAAAJQAAAAwAAAACAAAAJQAAAAwAAAAIAACAVgAAADAAAACSAgAArgEAANECAACvAQAABQAAAJECrgGRAq8B0gKvAdICrgGRAq4BJQAAAAwAAAAIAACAJQAAAAwAAAAAAACAKAAAAAwAAAACAAAAJwAAABgAAAACAAAAAAAAAENWYAAAAAAAJQAAAAwAAAACAAAAJQAAAAwAAAAIAACAVgAAADAAAACSAgAArwEAANECAACwAQAABQAAAJECrwGRArAB0gKwAdICrwGRAq8BJQAAAAwAAAAIAACAJQAAAAwAAAAAAACAKAAAAAwAAAACAAAAJwAAABgAAAACAAAAAAAAAEJVXwAAAAAAJQAAAAwAAAACAAAAJQAAAAwAAAAIAACAVgAAADAAAACSAgAAsAEAANECAACxAQAABQAAAJECsAGRArEB0gKxAdICsAGRArABJQAAAAwAAAAIAACAJQAAAAwAAAAAAACAKAAAAAwAAAACAAAAJwAAABgAAAACAAAAAAAAAEFVXgAAAAAAJQAAAAwAAAACAAAAJQAAAAwAAAAIAACAVgAAADAAAACSAgAAsQEAANECAACyAQAABQAAAJECsQGRArIB0gKyAdICsQGRArEBJQAAAAwAAAAIAACAJQAAAAwAAAAAAACAKAAAAAwAAAACAAAAJwAAABgAAAACAAAAAAAAAEBUXgAAAAAAJQAAAAwAAAACAAAAJQAAAAwAAAAIAACAVgAAADAAAACSAgAAsgEAANECAACzAQAABQAAAJECsgGRArMB0gKzAdICsgGRArIBJQAAAAwAAAAIAACAJQAAAAwAAAAAAACAKAAAAAwAAAACAAAAJwAAABgAAAACAAAAAAAAAD9TXQAAAAAAJQAAAAwAAAACAAAAJQAAAAwAAAAIAACAVgAAADAAAACSAgAAswEAANECAAC0AQAABQAAAJECswGRArQB0gK0AdICswGRArMBJQAAAAwAAAAIAACAJQAAAAwAAAAAAACAKAAAAAwAAAACAAAAJwAAABgAAAACAAAAAAAAAD5TXQAAAAAAJQAAAAwAAAACAAAAJQAAAAwAAAAIAACAVgAAADAAAACSAgAAtAEAANECAAC1AQAABQAAAJECtAGRArUB0gK1AdICtAGRArQBJQAAAAwAAAAIAACAJQAAAAwAAAAAAACAKAAAAAwAAAACAAAAJwAAABgAAAACAAAAAAAAAD1SXAAAAAAAJQAAAAwAAAACAAAAJQAAAAwAAAAIAACAVgAAADAAAACSAgAAtQEAANECAAC2AQAABQAAAJECtQGRArYB0gK2AdICtQGRArUBJQAAAAwAAAAIAACAJQAAAAwAAAAAAACAKAAAAAwAAAACAAAAJwAAABgAAAACAAAAAAAAADxRXAAAAAAAJQAAAAwAAAACAAAAJQAAAAwAAAAIAACAVgAAADAAAACSAgAAtgEAANECAAC3AQAABQAAAJECtgGRArcB0gK3AdICtgGRArYBJQAAAAwAAAAIAACAJQAAAAwAAAAAAACAKAAAAAwAAAACAAAAJwAAABgAAAACAAAAAAAAADtRWwAAAAAAJQAAAAwAAAACAAAAJQAAAAwAAAAIAACAVgAAADAAAACSAgAAtwEAANECAAC4AQAABQAAAJECtwGRArgB0gK4AdICtwGRArcBJQAAAAwAAAAIAACAJQAAAAwAAAAAAACAKAAAAAwAAAACAAAAJwAAABgAAAACAAAAAAAAADpQWwAAAAAAJQAAAAwAAAACAAAAJQAAAAwAAAAIAACAVgAAADAAAACSAgAAuAEAANECAAC5AQAABQAAAJECuAGRArkB0gK5AdICuAGRArgBJQAAAAwAAAAIAACAJQAAAAwAAAAAAACAKAAAAAwAAAACAAAAJwAAABgAAAACAAAAAAAAADpPWgAAAAAAJQAAAAwAAAACAAAAJQAAAAwAAAAIAACAVgAAADAAAACSAgAAuQEAANECAAC6AQAABQAAAJECuQGRAroB0gK6AdICuQGRArkBJQAAAAwAAAAIAACAJQAAAAwAAAAAAACAKAAAAAwAAAACAAAAJwAAABgAAAACAAAAAAAAADhPWQAAAAAAJQAAAAwAAAACAAAAJQAAAAwAAAAIAACAVgAAADAAAACSAgAAugEAANECAAC7AQAABQAAAJECugGRArsB0gK7AdICugGRAroBJQAAAAwAAAAIAACAJQAAAAwAAAAAAACAKAAAAAwAAAACAAAAJwAAABgAAAACAAAAAAAAADhOWQAAAAAAJQAAAAwAAAACAAAAJQAAAAwAAAAIAACAVgAAADAAAACSAgAAuwEAANECAAC8AQAABQAAAJECuwGRArwB0gK8AdICuwGRArsBJQAAAAwAAAAIAACAJQAAAAwAAAAAAACAKAAAAAwAAAACAAAAJwAAABgAAAACAAAAAAAAADdNWQAAAAAAJQAAAAwAAAACAAAAJQAAAAwAAAAIAACAVgAAADAAAACSAgAAvAEAANECAAC9AQAABQAAAJECvAGRAr0B0gK9AdICvAGRArwBJQAAAAwAAAAIAACAJQAAAAwAAAAAAACAKAAAAAwAAAACAAAAJwAAABgAAAACAAAAAAAAADZNWAAAAAAAJQAAAAwAAAACAAAAJQAAAAwAAAAIAACAVgAAADAAAACSAgAAvQEAANECAAC+AQAABQAAAJECvQGRAr4B0gK+AdICvQGRAr0BJQAAAAwAAAAIAACAJQAAAAwAAAAAAACAKAAAAAwAAAACAAAAJwAAABgAAAACAAAAAAAAADVMWAAAAAAAJQAAAAwAAAACAAAAJQAAAAwAAAAIAACAVgAAADAAAACSAgAAvgEAANECAAC/AQAABQAAAJECvgGRAr8B0gK/AdICvgGRAr4BJQAAAAwAAAAIAACAJQAAAAwAAAAAAACAKAAAAAwAAAACAAAAJwAAABgAAAACAAAAAAAAADRMVwAAAAAAJQAAAAwAAAACAAAAJQAAAAwAAAAIAACAVgAAADAAAACSAgAAvwEAANECAADAAQAABQAAAJECvwGRAsAB0gLAAdICvwGRAr8BJQAAAAwAAAAIAACAJQAAAAwAAAAAAACAKAAAAAwAAAACAAAAJwAAABgAAAACAAAAAAAAADNLVwAAAAAAJQAAAAwAAAACAAAAJQAAAAwAAAAIAACAVgAAADAAAACSAgAAwAEAANECAADCAQAABQAAAJECwAGRAsIB0gLCAdICwAGRAsABJQAAAAwAAAAIAACAJQAAAAwAAAAAAACAKAAAAAwAAAACAAAAJwAAABgAAAACAAAAAAAAADJKVwAAAAAAJQAAAAwAAAACAAAAJQAAAAwAAAAIAACAVgAAADAAAACSAgAAwgEAANECAADDAQAABQAAAJECwgGRAsMB0gLDAdICwgGRAsIBJQAAAAwAAAAIAACAJQAAAAwAAAAAAACAKAAAAAwAAAACAAAAJwAAABgAAAACAAAAAAAAADJKVgAAAAAAJQAAAAwAAAACAAAAJQAAAAwAAAAIAACAVgAAADAAAACSAgAAwwEAANECAADEAQAABQAAAJECwwGRAsQB0gLEAdICwwGRAsMBJQAAAAwAAAAIAACAJQAAAAwAAAAAAACAKAAAAAwAAAACAAAAJwAAABgAAAACAAAAAAAAADFJVgAAAAAAJQAAAAwAAAACAAAAJQAAAAwAAAAIAACAVgAAADAAAACSAgAAxAEAANECAADGAQAABQAAAJECxAGRAsYB0gLGAdICxAGRAsQBJQAAAAwAAAAIAACAJQAAAAwAAAAAAACAKAAAAAwAAAACAAAAJwAAABgAAAACAAAAAAAAADBJVQAAAAAAJQAAAAwAAAACAAAAJQAAAAwAAAAIAACAVgAAADAAAACSAgAAxgEAANECAADHAQAABQAAAJECxgGRAscB0gLHAdICxgGRAsYBJQAAAAwAAAAIAACAJQAAAAwAAAAAAACAKAAAAAwAAAACAAAAJwAAABgAAAACAAAAAAAAAC9IVQAAAAAAJQAAAAwAAAACAAAAJQAAAAwAAAAIAACAVgAAADAAAACSAgAAxwEAANECAADJAQAABQAAAJECxwGRAskB0gLJAdICxwGRAscBJQAAAAwAAAAIAACAJQAAAAwAAAAAAACAKAAAAAwAAAACAAAAJwAAABgAAAACAAAAAAAAAC5IVQAAAAAAJQAAAAwAAAACAAAAJQAAAAwAAAAIAACAVgAAADAAAACSAgAAyQEAANECAADKAQAABQAAAJECyQGRAsoB0gLKAdICyQGRAskBJQAAAAwAAAAIAACAJQAAAAwAAAAAAACAKAAAAAwAAAACAAAAJwAAABgAAAACAAAAAAAAAC5IVAAAAAAAJQAAAAwAAAACAAAAJQAAAAwAAAAIAACAVgAAADAAAACSAgAAygEAANECAADLAQAABQAAAJECygGRAssB0gLLAdICygGRAsoBJQAAAAwAAAAIAACAJQAAAAwAAAAAAACAKAAAAAwAAAACAAAAJwAAABgAAAACAAAAAAAAAC5HVAAAAAAAJQAAAAwAAAACAAAAJQAAAAwAAAAIAACAVgAAADAAAACSAgAAywEAANECAADMAQAABQAAAJECywGRAswB0gLMAdICywGRAssBJQAAAAwAAAAIAACAJQAAAAwAAAAAAACAKAAAAAwAAAACAAAAJwAAABgAAAACAAAAAAAAAC1HVAAAAAAAJQAAAAwAAAACAAAAJQAAAAwAAAAIAACAVgAAADAAAACSAgAAzAEAANECAADPAQAABQAAAJECzAGRAtAB0gLQAdICzAGRAsw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Z7cM0S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8QAAAC4AAAAAhDA2xMAAAAAAAAAmi3NSAYFnciIOQNHBgWdyGv3a0YGBZ3IgG6nK0qllcgAAAAA1J2MyAAAAABuwDDGwCV7LG7AMMb4lSxHaU/8rWJL2UcAPl+tyloQSGRz662DoDpIxHtRxXQ6aEjCilbGC8C0SIJrKMdQnt1IaHAOyFCe3UhocA7IUJ7dSDagjMjvm91ISqWVyPZA1kgGBZ3Imi3NSAYFncgAAQMDAwEDAwMDAwMDAwMBAwODABRABwAQAAAABAAAAAMAAAAhAAAACAAAADsAAAAIAAAAEwAAAAwAAAABAAAAJAAAACQAAAAAAIA9AAAAAAAAAAAAAIA9AAAAAAAAAAACAAAAGwAAABAAAAB9KQAAGRkAADYAAAAQAAAAqSwAABkZAABYAAAAKAAAAAAAAAAAAAAA//////////8DAAAA0CwZGfAsORnwLGAZNgAAABAAAADwLAAApRsAAFgAAABAAAAAAAAAAAAAAAD//////////wkAAADwLKUbkyy8GwYsvBu5K7wbXiu1G/wqnxvmKWIbNymKGjcpiho2AAAAEAAAADcpAABgGQAAWAAAACgAAAAAAAAAAAAAAP//////////AwAAADcpORlWKRkZfSkZGT0AAAAIAAAAJAAAACQAAAAAAIBBAAAAAAAAAAAAAIBBAAAAAAAAAAACAAAAPAAAAAgAAABDAAAADAAAAAEAAAATAAAADAAAAAEAAAAlAAAADAAAAAgAAIAnAAAAGAAAAAIAAAAAAAAA6+vsAAAAAAAlAAAADAAAAAIAAAAlAAAADAAAAAgAAIBWAAAAMAAAAJQCAACSAQAAzgIAAJIBAAAFAAAAkwKRAZMCkgHQApIB0AKRAZMCkQElAAAADAAAAAgAAIAlAAAADAAAAAAAAIAoAAAADAAAAAIAAAAnAAAAGAAAAAIAAAAAAAAA6uvsAAAAAAAlAAAADAAAAAIAAAAlAAAADAAAAAgAAIBWAAAAMAAAAJQCAACSAQAAzgIAAJMBAAAFAAAAkwKSAZMCkwHQApMB0AKSAZMCkgElAAAADAAAAAgAAIAlAAAADAAAAAAAAIAoAAAADAAAAAIAAAAnAAAAGAAAAAIAAAAAAAAA6urrAAAAAAAlAAAADAAAAAIAAAAlAAAADAAAAAgAAIBWAAAAMAAAAJQCAACTAQAAzgIAAJQBAAAFAAAAkwKTAZMClAHQApQB0AKTAZMCkwElAAAADAAAAAgAAIAlAAAADAAAAAAAAIAoAAAADAAAAAIAAAAnAAAAGAAAAAIAAAAAAAAA6enqAAAAAAAlAAAADAAAAAIAAAAlAAAADAAAAAgAAIBWAAAAMAAAAJQCAACUAQAAzgIAAJUBAAAFAAAAkwKUAZMClQHQApUB0AKUAZMClAElAAAADAAAAAgAAIAlAAAADAAAAAAAAIAoAAAADAAAAAIAAAAnAAAAGAAAAAIAAAAAAAAA6OjpAAAAAAAlAAAADAAAAAIAAAAlAAAADAAAAAgAAIBWAAAAMAAAAJQCAACVAQAAzgIAAJYBAAAFAAAAkwKVAZMClgHQApYB0AKVAZMClQElAAAADAAAAAgAAIAlAAAADAAAAAAAAIAoAAAADAAAAAIAAAAnAAAAGAAAAAIAAAAAAAAA5+foAAAAAAAlAAAADAAAAAIAAAAlAAAADAAAAAgAAIBWAAAAMAAAAJQCAACWAQAAzgIAAJcBAAAFAAAAkwKWAZMClwHQApcB0AKWAZMClgElAAAADAAAAAgAAIAlAAAADAAAAAAAAIAoAAAADAAAAAIAAAAnAAAAGAAAAAIAAAAAAAAA5ubnAAAAAAAlAAAADAAAAAIAAAAlAAAADAAAAAgAAIBWAAAAMAAAAJQCAACXAQAAzgIAAJgBAAAFAAAAkwKXAZMCmAHQApgB0AKXAZMClwElAAAADAAAAAgAAIAlAAAADAAAAAAAAIAoAAAADAAAAAIAAAAnAAAAGAAAAAIAAAAAAAAA5OXmAAAAAAAlAAAADAAAAAIAAAAlAAAADAAAAAgAAIBWAAAAMAAAAJQCAACYAQAAzgIAAJkBAAAFAAAAkwKYAZMCmQHQApkB0AKYAZMCmAElAAAADAAAAAgAAIAlAAAADAAAAAAAAIAoAAAADAAAAAIAAAAnAAAAGAAAAAIAAAAAAAAA4+PlAAAAAAAlAAAADAAAAAIAAAAlAAAADAAAAAgAAIBWAAAAMAAAAJQCAACZAQAAzgIAAJoBAAAFAAAAkwKZAZMCmgHQApoB0AKZAZMCmQElAAAADAAAAAgAAIAlAAAADAAAAAAAAIAoAAAADAAAAAIAAAAnAAAAGAAAAAIAAAAAAAAA4eHjAAAAAAAlAAAADAAAAAIAAAAlAAAADAAAAAgAAIBWAAAAMAAAAJQCAACaAQAAzgIAAJsBAAAFAAAAkwKaAZMCmwHQApsB0AKaAZMCmgElAAAADAAAAAgAAIAlAAAADAAAAAAAAIAoAAAADAAAAAIAAAAnAAAAGAAAAAIAAAAAAAAA39/hAAAAAAAlAAAADAAAAAIAAAAlAAAADAAAAAgAAIBWAAAAMAAAAJQCAACbAQAAzgIAAJwBAAAFAAAAkwKbAZMCnAHQApwB0AKbAZMCmwElAAAADAAAAAgAAIAlAAAADAAAAAAAAIAoAAAADAAAAAIAAAAnAAAAGAAAAAIAAAAAAAAA3N3fAAAAAAAlAAAADAAAAAIAAAAlAAAADAAAAAgAAIBWAAAAMAAAAJQCAACcAQAAzgIAAJ0BAAAFAAAAkwKcAZMCnQHQAp0B0AKcAZMCnAElAAAADAAAAAgAAIAlAAAADAAAAAAAAIAoAAAADAAAAAIAAAAnAAAAGAAAAAIAAAAAAAAA2drcAAAAAAAlAAAADAAAAAIAAAAlAAAADAAAAAgAAIBWAAAAMAAAAJQCAACdAQAAzgIAAJ4BAAAFAAAAkwKdAZMCngHQAp4B0AKdAZMCnQElAAAADAAAAAgAAIAlAAAADAAAAAAAAIAoAAAADAAAAAIAAAAnAAAAGAAAAAIAAAAAAAAA1tjZAAAAAAAlAAAADAAAAAIAAAAlAAAADAAAAAgAAIBWAAAAMAAAAJQCAACeAQAAzgIAAJ8BAAAFAAAAkwKeAZMCnwHQAp8B0AKeAZMCngElAAAADAAAAAgAAIAlAAAADAAAAAAAAIAoAAAADAAAAAIAAAAnAAAAGAAAAAIAAAAAAAAA09XXAAAAAAAlAAAADAAAAAIAAAAlAAAADAAAAAgAAIBWAAAAMAAAAJQCAACfAQAAzgIAAKABAAAFAAAAkwKfAZMCoAHQAqAB0AKfAZMCnwElAAAADAAAAAgAAIAlAAAADAAAAAAAAIAoAAAADAAAAAIAAAAnAAAAGAAAAAIAAAAAAAAAz9HUAAAAAAAlAAAADAAAAAIAAAAlAAAADAAAAAgAAIBWAAAAMAAAAJQCAACgAQAAzgIAAKEBAAAFAAAAkwKgAZMCoQHQAqEB0AKgAZMCoAElAAAADAAAAAgAAIAlAAAADAAAAAAAAIAoAAAADAAAAAIAAAAnAAAAGAAAAAIAAAAAAAAAzM7QAAAAAAAlAAAADAAAAAIAAAAlAAAADAAAAAgAAIBWAAAAMAAAAJQCAAChAQAAzgIAAKIBAAAFAAAAkwKhAZMCogHQAqIB0AKhAZMCoQElAAAADAAAAAgAAIAlAAAADAAAAAAAAIAoAAAADAAAAAIAAAAnAAAAGAAAAAIAAAAAAAAAyMrNAAAAAAAlAAAADAAAAAIAAAAlAAAADAAAAAgAAIBWAAAAMAAAAJQCAACiAQAAzgIAAKMBAAAFAAAAkwKiAZMCowHQAqMB0AKiAZMCogElAAAADAAAAAgAAIAlAAAADAAAAAAAAIAoAAAADAAAAAIAAAAnAAAAGAAAAAIAAAAAAAAAw8bJAAAAAAAlAAAADAAAAAIAAAAlAAAADAAAAAgAAIBWAAAAMAAAAJQCAACjAQAAzgIAAKQBAAAFAAAAkwKjAZMCpAHQAqQB0AKjAZMCowElAAAADAAAAAgAAIAlAAAADAAAAAAAAIAoAAAADAAAAAIAAAAnAAAAGAAAAAIAAAAAAAAAv8LFAAAAAAAlAAAADAAAAAIAAAAlAAAADAAAAAgAAIBWAAAAMAAAAJQCAACkAQAAzgIAAKUBAAAFAAAAkwKkAZMCpQHQAqUB0AKkAZMCpAElAAAADAAAAAgAAIAlAAAADAAAAAAAAIAoAAAADAAAAAIAAAAnAAAAGAAAAAIAAAAAAAAAur3BAAAAAAAlAAAADAAAAAIAAAAlAAAADAAAAAgAAIBWAAAAMAAAAJQCAAClAQAAzgIAAKYBAAAFAAAAkwKlAZMCpgHQAqYB0AKlAZMCpQElAAAADAAAAAgAAIAlAAAADAAAAAAAAIAoAAAADAAAAAIAAAAnAAAAGAAAAAIAAAAAAAAAtbm8AAAAAAAlAAAADAAAAAIAAAAlAAAADAAAAAgAAIBWAAAAMAAAAJQCAACmAQAAzgIAAKcBAAAFAAAAkwKmAZMCpwHQAqcB0AKmAZMCpgElAAAADAAAAAgAAIAlAAAADAAAAAAAAIAoAAAADAAAAAIAAAAnAAAAGAAAAAIAAAAAAAAAsLS4AAAAAAAlAAAADAAAAAIAAAAlAAAADAAAAAgAAIBWAAAAMAAAAJQCAACnAQAAzgIAAKgBAAAFAAAAkwKnAZMCqAHQAqgB0AKnAZMCpwElAAAADAAAAAgAAIAlAAAADAAAAAAAAIAoAAAADAAAAAIAAAAnAAAAGAAAAAIAAAAAAAAAq6+0AAAAAAAlAAAADAAAAAIAAAAlAAAADAAAAAgAAIBWAAAAMAAAAJQCAACoAQAAzgIAAKkBAAAFAAAAkwKoAZMCqQHQAqkB0AKoAZMCqAElAAAADAAAAAgAAIAlAAAADAAAAAAAAIAoAAAADAAAAAIAAAAnAAAAGAAAAAIAAAAAAAAApauvAAAAAAAlAAAADAAAAAIAAAAlAAAADAAAAAgAAIBWAAAAMAAAAJQCAACpAQAAzgIAAKoBAAAFAAAAkwKpAZMCqgHQAqoB0AKpAZMCqQElAAAADAAAAAgAAIAlAAAADAAAAAAAAIAoAAAADAAAAAIAAAAnAAAAGAAAAAIAAAAAAAAAoKarAAAAAAAlAAAADAAAAAIAAAAlAAAADAAAAAgAAIBWAAAAMAAAAJQCAACqAQAAzgIAAKsBAAAFAAAAkwKqAZMCqwHQAqsB0AKqAZMCqgElAAAADAAAAAgAAIAlAAAADAAAAAAAAIAoAAAADAAAAAIAAAAnAAAAGAAAAAIAAAAAAAAAm6GmAAAAAAAlAAAADAAAAAIAAAAlAAAADAAAAAgAAIBWAAAAMAAAAJQCAACrAQAAzgIAAKwBAAAFAAAAkwKrAZMCrAHQAqwB0AKrAZMCqwElAAAADAAAAAgAAIAlAAAADAAAAAAAAIAoAAAADAAAAAIAAAAnAAAAGAAAAAIAAAAAAAAAlJuhAAAAAAAlAAAADAAAAAIAAAAlAAAADAAAAAgAAIBWAAAAMAAAAJQCAACsAQAAzgIAAK0BAAAFAAAAkwKsAZMCrQHQAq0B0AKsAZMCrAElAAAADAAAAAgAAIAlAAAADAAAAAAAAIAoAAAADAAAAAIAAAAnAAAAGAAAAAIAAAAAAAAAj5acAAAAAAAlAAAADAAAAAIAAAAlAAAADAAAAAgAAIBWAAAAMAAAAJQCAACtAQAAzgIAAK4BAAAFAAAAkwKtAZMCrgHQAq4B0AKtAZMCrQElAAAADAAAAAgAAIAlAAAADAAAAAAAAIAoAAAADAAAAAIAAAAnAAAAGAAAAAIAAAAAAAAAiZGYAAAAAAAlAAAADAAAAAIAAAAlAAAADAAAAAgAAIBWAAAAMAAAAJQCAACuAQAAzgIAAK8BAAAFAAAAkwKuAZMCrwHQAq8B0AKuAZMCrgElAAAADAAAAAgAAIAlAAAADAAAAAAAAIAoAAAADAAAAAIAAAAnAAAAGAAAAAIAAAAAAAAAhI2UAAAAAAAlAAAADAAAAAIAAAAlAAAADAAAAAgAAIBWAAAAMAAAAJQCAACvAQAAzgIAALABAAAFAAAAkwKvAZMCsAHQArAB0AKvAZMCrwElAAAADAAAAAgAAIAlAAAADAAAAAAAAIAoAAAADAAAAAIAAAAnAAAAGAAAAAIAAAAAAAAAf4iQAAAAAAAlAAAADAAAAAIAAAAlAAAADAAAAAgAAIBWAAAAMAAAAJQCAACwAQAAzgIAALEBAAAFAAAAkwKwAZMCsQHQArEB0AKwAZMCsAElAAAADAAAAAgAAIAlAAAADAAAAAAAAIAoAAAADAAAAAIAAAAnAAAAGAAAAAIAAAAAAAAAeoSMAAAAAAAlAAAADAAAAAIAAAAlAAAADAAAAAgAAIBWAAAAMAAAAJQCAACxAQAAzgIAALIBAAAFAAAAkwKxAZMCsgHQArIB0AKxAZMCsQElAAAADAAAAAgAAIAlAAAADAAAAAAAAIAoAAAADAAAAAIAAAAnAAAAGAAAAAIAAAAAAAAAdYCIAAAAAAAlAAAADAAAAAIAAAAlAAAADAAAAAgAAIBWAAAAMAAAAJQCAACyAQAAzgIAALMBAAAFAAAAkwKyAZMCswHQArMB0AKyAZMCsgElAAAADAAAAAgAAIAlAAAADAAAAAAAAIAoAAAADAAAAAIAAAAnAAAAGAAAAAIAAAAAAAAAcXyFAAAAAAAlAAAADAAAAAIAAAAlAAAADAAAAAgAAIBWAAAAMAAAAJQCAACzAQAAzgIAALQBAAAFAAAAkwKzAZMCtAHQArQB0AKzAZMCswElAAAADAAAAAgAAIAlAAAADAAAAAAAAIAoAAAADAAAAAIAAAAnAAAAGAAAAAIAAAAAAAAAbXmCAAAAAAAlAAAADAAAAAIAAAAlAAAADAAAAAgAAIBWAAAAMAAAAJQCAAC0AQAAzgIAALUBAAAFAAAAkwK0AZMCtQHQArUB0AK0AZMCtAElAAAADAAAAAgAAIAlAAAADAAAAAAAAIAoAAAADAAAAAIAAAAnAAAAGAAAAAIAAAAAAAAAaXZ/AAAAAAAlAAAADAAAAAIAAAAlAAAADAAAAAgAAIBWAAAAMAAAAJQCAAC1AQAAzgIAALYBAAAFAAAAkwK1AZMCtgHQArYB0AK1AZMCtQElAAAADAAAAAgAAIAlAAAADAAAAAAAAIAoAAAADAAAAAIAAAAnAAAAGAAAAAIAAAAAAAAAZnN9AAAAAAAlAAAADAAAAAIAAAAlAAAADAAAAAgAAIBWAAAAMAAAAJQCAAC2AQAAzgIAALcBAAAFAAAAkwK2AZMCtwHQArcB0AK2AZMCtgElAAAADAAAAAgAAIAlAAAADAAAAAAAAIAoAAAADAAAAAIAAAAnAAAAGAAAAAIAAAAAAAAAY3F7AAAAAAAlAAAADAAAAAIAAAAlAAAADAAAAAgAAIBWAAAAMAAAAJQCAAC3AQAAzgIAALgBAAAFAAAAkwK3AZMCuAHQArgB0AK3AZMCtwElAAAADAAAAAgAAIAlAAAADAAAAAAAAIAoAAAADAAAAAIAAAAnAAAAGAAAAAIAAAAAAAAAYG55AAAAAAAlAAAADAAAAAIAAAAlAAAADAAAAAgAAIBWAAAAMAAAAJQCAAC4AQAAzgIAALkBAAAFAAAAkwK4AZMCuQHQArkB0AK4AZMCuAElAAAADAAAAAgAAIAlAAAADAAAAAAAAIAoAAAADAAAAAIAAAAnAAAAGAAAAAIAAAAAAAAAXmx3AAAAAAAlAAAADAAAAAIAAAAlAAAADAAAAAgAAIBWAAAAMAAAAJQCAAC5AQAAzgIAALoBAAAFAAAAkwK5AZMCugHQAroB0AK5AZMCuQElAAAADAAAAAgAAIAlAAAADAAAAAAAAIAoAAAADAAAAAIAAAAnAAAAGAAAAAIAAAAAAAAAW2t1AAAAAAAlAAAADAAAAAIAAAAlAAAADAAAAAgAAIBWAAAAMAAAAJQCAAC6AQAAzgIAALsBAAAFAAAAkwK6AZMCuwHQArsB0AK6AZMCugElAAAADAAAAAgAAIAlAAAADAAAAAAAAIAoAAAADAAAAAIAAAAnAAAAGAAAAAIAAAAAAAAAWWl0AAAAAAAlAAAADAAAAAIAAAAlAAAADAAAAAgAAIBWAAAAMAAAAJQCAAC7AQAAzgIAALsBAAAFAAAAkwK7AZMCvAHQArwB0AK7AZMCuwElAAAADAAAAAgAAIAlAAAADAAAAAAAAIAoAAAADAAAAAIAAAAnAAAAGAAAAAIAAAAAAAAAW2p1AAAAAAAlAAAADAAAAAIAAAAlAAAADAAAAAgAAIBWAAAAMAAAAAAAAAAAAAAA//////////8FAAAAkwK8AZMCvQHQAr0B0AK8AZMCvA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DKcrRBpp0kMIQAcDYAAAAFQAAAACEMDbCAAAAAAAAACFGVc+ADGIvUpA4T0AAACkSkDhPfjFOL0AAAAA+MU4vQAAAAAZ9LO9SkDhPRn0s71KQOE93f8HvoUZVz4AMYi9AAEBAQEBAYEUQAeAEAAAAAQAAAD/////JAAAACQAAAAAAIA9AAAAAAAAAAAAAIA9AAAAAAAAAAACAAAAJQAAAAwAAAABAAAAEwAAAAwAAAABAAAAJQAAAAwAAAAIAACAVgAAADwAAACUAgAAlAEAAK8CAAClAQAACAAAAE8pxhkPKkYaDyrvGeIq7xniKp0ZDyqdGQ8qRxlPKc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pdOLUQg795DCEAHA2AAAABUAAAAAhDA2wgAAAAAAAAA+h5XPuw7iL1KQOE9AAAAAEpA4T34xTi9AAAAAPjFOL0AAAAAGfSzvUpA4T0Z9LO9SkDhPVMFCL76Hlc+7DuIvQABAQEBAQGBFEAHgBAAAAAEAAAA/////yQAAAAkAAAAAACAPQAAAAAAAAAAAACAPQAAAAAAAAAAAgAAACUAAAAMAAAAAQAAABMAAAAMAAAAAQAAACUAAAAMAAAACAAAgFYAAAA8AAAAmwIAAK0BAAC1AgAAvgEAAAgAAAC5KVcbeSrWG3kqgBtMK4AbTCsuG3kqLht5KtcauSl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9kjNELTHlQwhABwNgAAAAVAAAAAIQwNsIAAAAAAAAAAAAAAC7zoe9lwjNPfL0B76XCM09v5yzvXAkVz6/nLO9cCRXPhotOL2XCM09Gi04vZcIzT0AAICjAAAAALvOh70AAQEBAQEBgRRAB4AQAAAABAAAAP////8kAAAAJAAAAAAAgD0AAAAAAAAAAAAAgD0AAAAAAAAAAAIAAAAlAAAADAAAAAEAAAATAAAADAAAAAEAAAAlAAAADAAAAAgAAIBWAAAAPAAAALQCAAC6AQAAzgIAAMoBAAAIAAAA3SwfHB0soBsdLPYbSiv2G0orSBwdLEgcHSyfHN0s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ieoxRB2s2EMIQAcDYAAAAFQAAAACEMDbCAAAAAAAAAAAAAAAptmHvav9zD1o+ge+q/3MPb+cs71wJFc+v5yzvXAkVz4aLTi9q/3MPRotOL2r/cw9AAAApAAAAACm2Ye9AAEBAQEBAYEUQAeAEAAAAAQAAAD/////JAAAACQAAAAAAIA9AAAAAAAAAAAAAIA9AAAAAAAAAAACAAAAJQAAAAwAAAABAAAAEwAAAAwAAAABAAAAJQAAAAwAAAAIAACAVgAAADwAAACuAgAAoAEAAMgCAACxAQAACAAAAHMsjxqzKw8asytmGuAqZhrgKrgasyu4GrMrDhtzLI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lGiNERKQOhDCEAH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eAEAAAAAQAAABsVST/KAAAAAwAAAABAAAAJAAAACQAAAAAAIA9AAAAAAAAAAAAAIA9AAAAAAAAAAACAAAAJwAAABgAAAABAAAAAAAAACRVbAAAAAAAJQAAAAwAAAABAAAAEwAAAAwAAAABAAAAOwAAAAgAAAAbAAAAEAAAAFopAAABHQAANgAAABAAAADMLAAAAR0AAFgAAAAoAAAAAAAAAAAAAAD//////////wMAAAD7LAEdIS3bHCEtrBw2AAAAEAAAACEtAAA5GQAAWAAAACgAAAAAAAAAAAAAAP//////////AwAAACEtCxn7LOUYzCzlGDYAAAAQAAAAWikAAOUYAABYAAAAKAAAAAAAAAAAAAAA//////////8DAAAAKynlGAUpCxkFKTkZNgAAABAAAAAFKQAArBwAAFgAAAAoAAAAAAAAAAAAAAD//////////wMAAAAFKdscKykBHVopAR09AAAACAAAABsAAAAQAAAAzCwAAAEZAABYAAAAKAAAAAAAAAAAAAAA//////////8DAAAA6ywBGQUtGhkFLTkZNgAAABAAAAAFLQAArBwAAFgAAAAoAAAAAAAAAAAAAAD//////////wMAAAAFLcsc6yzkHMws5Bw2AAAAEAAAAFopAADkHAAAWAAAACgAAAAAAAAAAAAAAP//////////AwAAADsp5BwhKcscISmsHDYAAAAQAAAAISkAADkZAABYAAAAKAAAAAAAAAAAAAAA//////////8DAAAAISkaGTspARlaKQEZNgAAABAAAADMLAAAARkAAD0AAAAIAAAAPAAAAAgAAAA+AAAAGAAAAJACAACOAQAA0wIAANE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uAiRMny80MEQAAADAAAAAAAAAAhAAAACAAAABwAAAAIAAAASwAAAEAAAAAwAAAABQAAACAAAAABAAAAAQAAABAAAAAAAAAAAAAAAH0EAAAkAgAAAAAAAAAAAAB9BAAAJAIAACQAAAAkAAAAAACAPwAAAAAAAAAAAACAP/LgIkTJ8vNDAgAAAAwAAAAQAAAAAAAAAAAAAAAKAAAAEAAAAAAAAAAAAAAAUgAAAHABAAACAAAA7P///wAAAAAAAAAAAAAAAJABAAAAAAAABAAFIkEAcgBpAGEAbAAgAE4AYQByAHIAbwB3AAAAAAAR/NVE/n8AAAEAAAAAAAAAAAC8pwACAAAgvk/b+AAAAAAAAAAAAAAAAAAAAAAAAAAAAAAAAAAAAEDGT9v4AAAAPQjWRP5/AABgxU/b+AAAAAAf+7wAAgAA4EonrgACAAAR/NVE/n8AAOBKJ64AAgAAAAC8pwACAAAgI/u8AAIAACx0AABCAwAA4A1CnwACAAAgME29AAIAACx0AAAEnwQAF0iSNQAAAAABAAAAAAAAAAAAAAAAAAAADAAAAAAAAAAHAAAAAAAAAAjTaqEAAgAAAZvmrgACAABgxU/b+AAAAAEAAAAAAAAAgM1NvQACAAAR/NVE/n8AAEC6T9v4AAAAAAAGnwACAAA5uk/b+AAAAAAAAAAAAAAAAAAAAAAAAAADN8TfZHYACAAAAAAlAAAADAAAAAIAAAAWAAAADAAAABgAAAASAAAADAAAAAEAAAAYAAAADAAAAAAAAAJUAAAAhAAAAIwCAADVAQAA0wIAAOwBAAACAAAAAAAAAAAAAAAAAAAAAAAAAAkAAABMAAAAAAAAAAAAAAAAAAAA//////////9gAAAAZABhAHQAYQBwAGwAYQBuAGUAAAAJAAAACQAAAAUAAAAJAAAACQAAAAQAAAAJAAAACQAAAAkAAAAlAAAADAAAAA0AAIAoAAAADAAAAAIAAAAiAAAADAAAAP////9GAAAAIAEAABQBAABFTUYrKkAAACQAAAAYAAAAAADwQgAAAAAAAAAAAADwQvLgIkTJ8vN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ycmRN8LBEQEQAAADAAAAAAAAAAhAAAACAAAABwAAAAIAAAASwAAAEAAAAAwAAAABQAAACAAAAABAAAAAQAAABAAAAAAAAAAAAAAAH0EAAAkAgAAAAAAAAAAAAB9BAAAJAIAACQAAAAkAAAAAACAPwAAAAAAAAAAAACAP+8nJkTfCwREAgAAAAwAAAAQAAAAAAAAAAAAAAAKAAAAEAAAAAAAAAAAAAAAUgAAAHABAAACAAAA7P///wAAAAAAAAAAAAAAAJABAAAAAAAABAAFIkMAYQBsAGkAYgByAGkAAAByAHIAbwB3AAAAAAAR/NVE/n8AAAEAAAAAAAAAAAC8pwACAACHiAg8AAAAAAAAAAAAAAAAAAAAAAAAAAAAAAAAAAAAAEDGT9v4AAAACQAAAAAAAABgxU/b+AAAAAAf+7wAAgAA4FAnrgACAAAR/NVE/n8AAOBQJ64AAgAAAAC8pwACAAA0F4///////yx0AAAEjwQAUA1CnwACAAA0F4///////yx0AAAEjwQAF0iSNQAAAAABAAAAAAAAAAAAAAAAAAAALHQAACHHAQBMm8ZC/n8AAAEAAAAAAAAAcb6WNf5/AABAxk/b+AAAAGDFT9sAAAAAAB/7vAACAADzxMvf/X8AAAAAAAAAAAAANBcEjwAAAAD5uU/b+AAAAHQb/kP+fwAAUA1CnwACAAADN8TfZHYACAAAAAAlAAAADAAAAAIAAAAWAAAADAAAABgAAAASAAAADAAAAAEAAAAYAAAADAAAAAAAAAJUAAAAfAAAAJkCAAD9AQAA3gIAABQCAAACAAAAAAAAAAAAAAAAAAAAAAAAAAgAAABMAAAAAAAAAAAAAAAAAAAA//////////9cAAAAUgBvAHUAdABlAHIAIAAxAAsAAAAKAAAACwAAAAcAAAAKAAAABwAAAAQAAAAKAAAAJQAAAAwAAAANAACAKAAAAAwAAAACAAAAIgAAAAwAAAD/////RgAAACABAAAUAQAARU1GKypAAAAkAAAAGAAAAAAA8EIAAAAAAAAAAAAA8ELvJyZE3wsE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1mVUTfCwREBEAAAAwAAAAAAAAAIQAAAAgAAAAcAAAACAAAAEsAAABAAAAAMAAAAAUAAAAgAAAAAQAAAAEAAAAQAAAAAAAAAAAAAAB9BAAAJAIAAAAAAAAAAAAAfQQAACQCAAAkAAAAJAAAAAAAgD8AAAAAAAAAAAAAgD9tZlVE3wsERAIAAAAMAAAAEAAAAAAAAAAAAAAACgAAABAAAAAAAAAAAAAAAFIAAABwAQAAAgAAAOz///8AAAAAAAAAAAAAAACQAQAAAAAAAAQABSJDAGEAbABpAGIAcgBpAAAAcgByAG8AdwAAAAAAEfzVRP5/AAABAAAAAAAAAAAAvKcAAgAAh4gIPAAAAAAAAAAAAAAAAAAAAAAAAAAAAAAAAAAAAABAxk/b+AAAAAkAAAAAAAAAYMVP2/gAAAAAH/u8AAIAAGBJJ64AAgAAEfzVRP5/AABgSSeuAAIAAAAAvKcAAgAAuyPy//////8sdAAABPIEADgNQp8AAgAAuyPy//////8sdAAABPIEABdIkjUAAAAAAQAAAAAAAAAAAAAAAAAAACx0AAAhxwEATJvGQv5/AAABAAAAAAAAAHG+ljX+fwAAQMZP2/gAAABgxU/bAAAAAAAf+7wAAgAA88TL3/1/AAAAAAAAAAAAALsjBPIAAAAA+blP2/gAAAB0G/5D/n8AADgNQp8AAgAAAzfE32R2AAgAAAAAJQAAAAwAAAACAAAAFgAAAAwAAAAYAAAAEgAAAAwAAAABAAAAGAAAAAwAAAAAAAACVAAAAHwAAABWAwAA/QEAAJsDAAAUAgAAAgAAAAAAAAAAAAAAAAAAAAAAAAAIAAAATAAAAAAAAAAAAAAAAAAAAP//////////XAAAAFIAbwB1AHQAZQByACAAMgALAAAACgAAAAsAAAAHAAAACgAAAAcAAAAEAAAACgAAACUAAAAMAAAADQAAgCgAAAAMAAAAAgAAACIAAAAMAAAA/////0YAAAAgAQAAFAEAAEVNRisqQAAAJAAAABgAAAAAAPBCAAAAAAAAAAAAAPBCbWZVRN8LB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TvYFE3wsERARAAAAMAAAAAAAAACEAAAAIAAAAHAAAAAgAAABLAAAAQAAAADAAAAAFAAAAIAAAAAEAAAABAAAAEAAAAAAAAAAAAAAAfQQAACQCAAAAAAAAAAAAAH0EAAAkAgAAJAAAACQAAAAAAIA/AAAAAAAAAAAAAIA/E72BRN8LBEQCAAAADAAAABAAAAAAAAAAAAAAAAoAAAAQAAAAAAAAAAAAAABSAAAAcAEAAAIAAADs////AAAAAAAAAAAAAAAAkAEAAAAAAAAEAAUiQwBhAGwAaQBiAHIAaQAAAHIAcgBvAHcAAAAAABH81UT+fwAAAQAAAAAAAAAAALynAAIAAIeICDwAAAAAAAAAAAAAAAAAAAAAAAAAAAAAAAAAAAAAQMZP2/gAAAAJAAAAAAAAAGDFT9v4AAAAAB/7vAACAACgRSeuAAIAABH81UT+fwAAoEUnrgACAAAAALynAAIAAA4no///////LHQAAASjBADgDUKfAAIAAA4no///////LHQAAASjBAAXSJI1AAAAAAEAAAAAAAAAAAAAAAAAAAAsdAAAIccBAEybxkL+fwAAAQAAAAAAAABxvpY1/n8AAEDGT9v4AAAAYMVP2wAAAAAAH/u8AAIAAPPEy9/9fwAAAAAAAAAAAAAOJwSjAAAAAPm5T9v4AAAAdBv+Q/5/AADgDUKfAAIAAAM3xN9kdgAIAAAAACUAAAAMAAAAAgAAABYAAAAMAAAAGAAAABIAAAAMAAAAAQAAABgAAAAMAAAAAAAAAlQAAAB8AAAADgQAAP0BAABTBAAAFAIAAAIAAAAAAAAAAAAAAAAAAAAAAAAACAAAAEwAAAAAAAAAAAAAAAAAAAD//////////1wAAABSAG8AdQB0AGUAcgAgADMACwAAAAoAAAALAAAABwAAAAoAAAAHAAAABAAAAAoAAAAlAAAADAAAAA0AAIAoAAAADAAAAAIAAAAiAAAADAAAAP////9GAAAAOAEAACwBAABFTUYrKkAAACQAAAAYAAAAAADwQgAAAAAAAAAAAADwQhO9gUTfCwRE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k2lJRBBI+UMKQACAJAAAABgAAAD/////AQAAAAAAAADFsYy/e72eP8WxjD8oAAAADAAAAAEAAAAhAAAACAAAAGIAAAAMAAAAAQAAACQAAAAkAAAAAACAPQAAAAAAAAAAAACAPQAAAAAAAAAAAgAAACcAAAAYAAAAAQAAAAAAAAD///8AAAAAACUAAAAMAAAAAQAAACUAAAAMAAAACAAAgFYAAAAwAAAAJQMAAG4BAAC6AwAA8wEAAAUAAABTMuMWUzIhH6A7IR+gO+MWUzLj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TaUlEEEj5QwhAAAI8AAAAMAAAAAIQwNsAAAAAjgAAAAAAAACrqio8AgAAAAIAAAACAAAAAAAAAAIQwNsAAAAAAAAA/whABwNIAAAAPAAAAAIQwNsFAAAAAAAAAAAAAAAAAAAAe72ePwAAAAB7vZ4/xbGMvwAAAADFsYy/AAAAAAAAAAAAAQEBgQEDAxVABwAQAAAABAAAAAAAAAAkAAAAJAAAAAAAgD0AAAAAAAAAAAAAgD0AAAAAAAAAAAIAAABfAAAAOAAAAAIAAAA4AAAAAAAAADgAAAAAAAAAAAABABQAAAAAAAAAAAAAAAAAAAAAAAAAAAAAACUAAAAMAAAAAgAAACUAAAAMAAAABQAAgFYAAAAwAAAAIwMAAGwBAAC8AwAA9AEAAAUAAABTMiEfoDshH6A74xZTMuMWUzIhHyUAAAAMAAAABwAAgCUAAAAMAAAAAAAAgCQAAAAkAAAAAACAQQAAAAAAAAAAAACAQQAAAAAAAAAAAgAAACgAAAAMAAAAAgAAAEYAAADoCQAA3AkAAEVNRisqQAAAJAAAABgAAAAAAIA/AAAAAAAAAAAAAIA/AAAAAAAAAAAqQAAAJAAAABgAAAAAAIA/AAAAAAAAAAAAAIA/AAAAAAAAAAAmQAAAEAAAAAQAAAAAAAAAJUAAABAAAAAEAAAAAAAAAB9AAwAMAAAAAAAAACJABAAMAAAAAAAAAB5ACQAMAAAAAAAAACFABwAMAAAAAAAAACpAAAAkAAAAGAAAAMCbCbkAAAAAAAAAAMCbCTkdi2REr8/nQwhAAg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O0AAAAqAAAAAIQwNsRAAAAAAAAAOMH7kieXwPH4wfuSBBfa8bqrOZIQCGeLO+b3UgAPl8snl8DRwA+Xyy3xmpGPEWNLIBuJywQX2vGAAAAAJ5fA8cAAAAAsqDdyDxFDa2tsebIt8ZqRuMH7sieXwNH4wfuyO+b3UjjB+7I6qzmSOMH7sjjB+5IrbHmyOMH7kiyoN3I4wfuSJ5fA8cAAwMDAQMDAwEDAwMBAwMDgQADAxRABwAQAAAABAAAAAIAAAAhAAAACAAAADsAAAAIAAAAEwAAAAwAAAABAAAAJAAAACQAAAAAAIA9AAAAAAAAAAAAAIA9AAAAAAAAAAACAAAAGwAAABAAAAAcNQAArBwAAFgAAAAoAAAAAAAAAAAAAAD//////////wMAAAAcNdMcOzXyHGI18hw2AAAAEAAAANU4AADyHAAAWAAAACgAAAAAAAAAAAAAAP//////////AwAAAPw48hwbOdMcGzmsHDYAAAAQAAAAGzkAADkZAABYAAAAKAAAAAAAAAAAAAAA//////////8DAAAAGzkSGfw48xjVOPMYNgAAABAAAABiNQAA8xgAAFgAAAAoAAAAAAAAAAAAAAD//////////wMAAAA7NfMYHDUSGRw1ORk2AAAAEAAAABw1AACsHAAAPQAAAAgAAAAkAAAAJAAAAAAAgEEAAAAAAAAAAAAAgEEAAAAAAAAAAAIAAAA8AAAACAAAAEMAAAAMAAAAAQAAABMAAAAMAAAAAQAAACUAAAAMAAAACAAAgCcAAAAYAAAAAgAAAAAAAABTY2oAAAAAACUAAAAMAAAAAgAAACUAAAAMAAAACAAAgFYAAAAwAAAAUgMAAJABAACRAwAAkwEAAAUAAABRA48BUQOTAZIDkwGSA48BUQOPASUAAAAMAAAACAAAgCUAAAAMAAAAAAAAgCgAAAAMAAAAAgAAACcAAAAYAAAAAgAAAAAAAABSYmoAAAAAACUAAAAMAAAAAgAAACUAAAAMAAAACAAAgFYAAAAwAAAAUgMAAJMBAACRAwAAlQEAAAUAAABRA5MBUQOVAZIDlQGSA5MBUQOTASUAAAAMAAAACAAAgCUAAAAMAAAAAAAAgCgAAAAMAAAAAgAAACcAAAAYAAAAAgAAAAAAAABSYmkAAAAAACUAAAAMAAAAAgAAACUAAAAMAAAACAAAgFYAAAAwAAAAUgMAAJUBAACRAwAAlwEAAAUAAABRA5UBUQOXAZIDlwGSA5UBUQOVASUAAAAMAAAACAAAgCUAAAAMAAAAAAAAgCgAAAAMAAAAAgAAACcAAAAYAAAAAgAAAAAAAABRYmkAAAAAACUAAAAMAAAAAgAAACUAAAAMAAAACAAAgFYAAAAwAAAAUgMAAJcBAACRAwAAmQEAAAUAAABRA5cBUQOZAZIDmQGSA5cBUQOXASUAAAAMAAAACAAAgCUAAAAMAAAAAAAAgCgAAAAMAAAAAgAAACcAAAAYAAAAAgAAAAAAAABRYWkAAAAAACUAAAAMAAAAAgAAACUAAAAMAAAACAAAgFYAAAAwAAAAUgMAAJkBAACRAwAAmwEAAAUAAABRA5kBUQObAZIDmwGSA5kBUQOZASUAAAAMAAAACAAAgCUAAAAMAAAAAAAAgCgAAAAMAAAAAgAAACcAAAAYAAAAAgAAAAAAAABRYWgAAAAAACUAAAAMAAAAAgAAACUAAAAMAAAACAAAgFYAAAAwAAAAUgMAAJsBAACRAwAAnAEAAAUAAABRA5sBUQOcAZIDnAGSA5sBUQObASUAAAAMAAAACAAAgCUAAAAMAAAAAAAAgCgAAAAMAAAAAgAAACcAAAAYAAAAAgAAAAAAAABQYWgAAAAAACUAAAAMAAAAAgAAACUAAAAMAAAACAAAgFYAAAAwAAAAUgMAAJwBAACRAwAAnQEAAAUAAABRA5wBUQOdAZIDnQGSA5wBUQOcASUAAAAMAAAACAAAgCUAAAAMAAAAAAAAgCgAAAAMAAAAAgAAACcAAAAYAAAAAgAAAAAAAABQYGgAAAAAACUAAAAMAAAAAgAAACUAAAAMAAAACAAAgFYAAAAwAAAAUgMAAJ0BAACRAwAAngEAAAUAAABRA50BUQOeAZIDngGSA50BUQOdASUAAAAMAAAACAAAgCUAAAAMAAAAAAAAgCgAAAAMAAAAAgAAACcAAAAYAAAAAgAAAAAAAABPYGgAAAAAACUAAAAMAAAAAgAAACUAAAAMAAAACAAAgFYAAAAwAAAAUgMAAJ4BAACRAwAAnwEAAAUAAABRA54BUQOfAZIDnwGSA54BUQOeASUAAAAMAAAACAAAgCUAAAAMAAAAAAAAgCgAAAAMAAAAAgAAACcAAAAYAAAAAgAAAAAAAABPYGcAAAAAACUAAAAMAAAAAgAAACUAAAAMAAAACAAAgFYAAAAwAAAAUgMAAJ8BAACRAwAAoAEAAAUAAABRA58BUQOgAZIDoAGSA58BUQOfASUAAAAMAAAACAAAgCUAAAAMAAAAAAAAgCgAAAAMAAAAAgAAACcAAAAYAAAAAgAAAAAAAABOX2cAAAAAACUAAAAMAAAAAgAAACUAAAAMAAAACAAAgFYAAAAwAAAAUgMAAKABAACRAwAAogEAAAUAAABRA6ABUQOiAZIDogGSA6ABUQOgASUAAAAMAAAACAAAgCUAAAAMAAAAAAAAgCgAAAAMAAAAAgAAACcAAAAYAAAAAgAAAAAAAABNXmYAAAAAACUAAAAMAAAAAgAAACUAAAAMAAAACAAAgFYAAAAwAAAAUgMAAKIBAACRAwAApAEAAAUAAABRA6IBUQOkAZIDpAGSA6IBUQOiASUAAAAMAAAACAAAgCUAAAAMAAAAAAAAgCgAAAAMAAAAAgAAACcAAAAYAAAAAgAAAAAAAABMXWUAAAAAACUAAAAMAAAAAgAAACUAAAAMAAAACAAAgFYAAAAwAAAAUgMAAKQBAACRAwAApQEAAAUAAABRA6QBUQOlAZIDpQGSA6QBUQOkASUAAAAMAAAACAAAgCUAAAAMAAAAAAAAgCgAAAAMAAAAAgAAACcAAAAYAAAAAgAAAAAAAABLXWUAAAAAACUAAAAMAAAAAgAAACUAAAAMAAAACAAAgFYAAAAwAAAAUgMAAKUBAACRAwAApgEAAAUAAABRA6UBUQOmAZIDpgGSA6UBUQOlASUAAAAMAAAACAAAgCUAAAAMAAAAAAAAgCgAAAAMAAAAAgAAACcAAAAYAAAAAgAAAAAAAABKXGUAAAAAACUAAAAMAAAAAgAAACUAAAAMAAAACAAAgFYAAAAwAAAAUgMAAKYBAACRAwAApwEAAAUAAABRA6YBUQOnAZIDpwGSA6YBUQOmASUAAAAMAAAACAAAgCUAAAAMAAAAAAAAgCgAAAAMAAAAAgAAACcAAAAYAAAAAgAAAAAAAABKW2QAAAAAACUAAAAMAAAAAgAAACUAAAAMAAAACAAAgFYAAAAwAAAAUgMAAKcBAACRAwAAqAEAAAUAAABRA6cBUQOoAZIDqAGSA6cBUQOnASUAAAAMAAAACAAAgCUAAAAMAAAAAAAAgCgAAAAMAAAAAgAAACcAAAAYAAAAAgAAAAAAAABJW2MAAAAAACUAAAAMAAAAAgAAACUAAAAMAAAACAAAgFYAAAAwAAAAUgMAAKgBAACRAwAAqQEAAAUAAABRA6gBUQOpAZIDqQGSA6gBUQOoASUAAAAMAAAACAAAgCUAAAAMAAAAAAAAgCgAAAAMAAAAAgAAACcAAAAYAAAAAgAAAAAAAABIWmMAAAAAACUAAAAMAAAAAgAAACUAAAAMAAAACAAAgFYAAAAwAAAAUgMAAKkBAACRAwAAqgEAAAUAAABRA6kBUQOqAZIDqgGSA6kBUQOpASUAAAAMAAAACAAAgCUAAAAMAAAAAAAAgCgAAAAMAAAAAgAAACcAAAAYAAAAAgAAAAAAAABHWmIAAAAAACUAAAAMAAAAAgAAACUAAAAMAAAACAAAgFYAAAAwAAAAUgMAAKoBAACRAwAAqwEAAAUAAABRA6oBUQOrAZIDqwGSA6oBUQOqASUAAAAMAAAACAAAgCUAAAAMAAAAAAAAgCgAAAAMAAAAAgAAACcAAAAYAAAAAgAAAAAAAABHWWIAAAAAACUAAAAMAAAAAgAAACUAAAAMAAAACAAAgFYAAAAwAAAAUgMAAKsBAACRAwAArAEAAAUAAABRA6sBUQOsAZIDrAGSA6sBUQOrASUAAAAMAAAACAAAgCUAAAAMAAAAAAAAgCgAAAAMAAAAAgAAACcAAAAYAAAAAgAAAAAAAABGWGEAAAAAACUAAAAMAAAAAgAAACUAAAAMAAAACAAAgFYAAAAwAAAAUgMAAKwBAACRAwAArQEAAAUAAABRA6wBUQOtAZIDrQGSA6wBUQOsASUAAAAMAAAACAAAgCUAAAAMAAAAAAAAgCgAAAAMAAAAAgAAACcAAAAYAAAAAgAAAAAAAABFWGEAAAAAACUAAAAMAAAAAgAAACUAAAAMAAAACAAAgFYAAAAwAAAAUgMAAK0BAACRAwAArgEAAAUAAABRA60BUQOuAZIDrgGSA60BUQOtASUAAAAMAAAACAAAgCUAAAAMAAAAAAAAgCgAAAAMAAAAAgAAACcAAAAYAAAAAgAAAAAAAABEV2AAAAAAACUAAAAMAAAAAgAAACUAAAAMAAAACAAAgFYAAAAwAAAAUgMAAK4BAACRAwAArwEAAAUAAABRA64BUQOvAZIDrwGSA64BUQOuASUAAAAMAAAACAAAgCUAAAAMAAAAAAAAgCgAAAAMAAAAAgAAACcAAAAYAAAAAgAAAAAAAABDVmAAAAAAACUAAAAMAAAAAgAAACUAAAAMAAAACAAAgFYAAAAwAAAAUgMAAK8BAACRAwAAsAEAAAUAAABRA68BUQOwAZIDsAGSA68BUQOvASUAAAAMAAAACAAAgCUAAAAMAAAAAAAAgCgAAAAMAAAAAgAAACcAAAAYAAAAAgAAAAAAAABCVV8AAAAAACUAAAAMAAAAAgAAACUAAAAMAAAACAAAgFYAAAAwAAAAUgMAALABAACRAwAAsQEAAAUAAABRA7ABUQOxAZIDsQGSA7ABUQOwASUAAAAMAAAACAAAgCUAAAAMAAAAAAAAgCgAAAAMAAAAAgAAACcAAAAYAAAAAgAAAAAAAABBVV4AAAAAACUAAAAMAAAAAgAAACUAAAAMAAAACAAAgFYAAAAwAAAAUgMAALEBAACRAwAAsgEAAAUAAABRA7EBUQOyAZIDsgGSA7EBUQOxASUAAAAMAAAACAAAgCUAAAAMAAAAAAAAgCgAAAAMAAAAAgAAACcAAAAYAAAAAgAAAAAAAABAVF4AAAAAACUAAAAMAAAAAgAAACUAAAAMAAAACAAAgFYAAAAwAAAAUgMAALIBAACRAwAAswEAAAUAAABRA7IBUQOzAZIDswGSA7IBUQOyASUAAAAMAAAACAAAgCUAAAAMAAAAAAAAgCgAAAAMAAAAAgAAACcAAAAYAAAAAgAAAAAAAAA/U10AAAAAACUAAAAMAAAAAgAAACUAAAAMAAAACAAAgFYAAAAwAAAAUgMAALMBAACRAwAAtAEAAAUAAABRA7MBUQO0AZIDtAGSA7MBUQOzASUAAAAMAAAACAAAgCUAAAAMAAAAAAAAgCgAAAAMAAAAAgAAACcAAAAYAAAAAgAAAAAAAAA+U10AAAAAACUAAAAMAAAAAgAAACUAAAAMAAAACAAAgFYAAAAwAAAAUgMAALQBAACRAwAAtQEAAAUAAABRA7QBUQO1AZIDtQGSA7QBUQO0ASUAAAAMAAAACAAAgCUAAAAMAAAAAAAAgCgAAAAMAAAAAgAAACcAAAAYAAAAAgAAAAAAAAA9UlwAAAAAACUAAAAMAAAAAgAAACUAAAAMAAAACAAAgFYAAAAwAAAAUgMAALUBAACRAwAAtgEAAAUAAABRA7UBUQO2AZIDtgGSA7UBUQO1ASUAAAAMAAAACAAAgCUAAAAMAAAAAAAAgCgAAAAMAAAAAgAAACcAAAAYAAAAAgAAAAAAAAA8UVwAAAAAACUAAAAMAAAAAgAAACUAAAAMAAAACAAAgFYAAAAwAAAAUgMAALYBAACRAwAAtwEAAAUAAABRA7YBUQO3AZIDtwGSA7YBUQO2ASUAAAAMAAAACAAAgCUAAAAMAAAAAAAAgCgAAAAMAAAAAgAAACcAAAAYAAAAAgAAAAAAAAA7UVsAAAAAACUAAAAMAAAAAgAAACUAAAAMAAAACAAAgFYAAAAwAAAAUgMAALcBAACRAwAAuAEAAAUAAABRA7cBUQO4AZIDuAGSA7cBUQO3ASUAAAAMAAAACAAAgCUAAAAMAAAAAAAAgCgAAAAMAAAAAgAAACcAAAAYAAAAAgAAAAAAAAA6UFsAAAAAACUAAAAMAAAAAgAAACUAAAAMAAAACAAAgFYAAAAwAAAAUgMAALgBAACRAwAAuQEAAAUAAABRA7gBUQO5AZIDuQGSA7gBUQO4ASUAAAAMAAAACAAAgCUAAAAMAAAAAAAAgCgAAAAMAAAAAgAAACcAAAAYAAAAAgAAAAAAAAA6T1oAAAAAACUAAAAMAAAAAgAAACUAAAAMAAAACAAAgFYAAAAwAAAAUgMAALkBAACRAwAAugEAAAUAAABRA7kBUQO6AZIDugGSA7kBUQO5ASUAAAAMAAAACAAAgCUAAAAMAAAAAAAAgCgAAAAMAAAAAgAAACcAAAAYAAAAAgAAAAAAAAA4T1kAAAAAACUAAAAMAAAAAgAAACUAAAAMAAAACAAAgFYAAAAwAAAAUgMAALoBAACRAwAAuwEAAAUAAABRA7oBUQO7AZIDuwGSA7oBUQO6ASUAAAAMAAAACAAAgCUAAAAMAAAAAAAAgCgAAAAMAAAAAgAAACcAAAAYAAAAAgAAAAAAAAA4TlkAAAAAACUAAAAMAAAAAgAAACUAAAAMAAAACAAAgFYAAAAwAAAAUgMAALsBAACRAwAAvAEAAAUAAABRA7sBUQO8AZIDvAGSA7sBUQO7ASUAAAAMAAAACAAAgCUAAAAMAAAAAAAAgCgAAAAMAAAAAgAAACcAAAAYAAAAAgAAAAAAAAA3TVkAAAAAACUAAAAMAAAAAgAAACUAAAAMAAAACAAAgFYAAAAwAAAAUgMAALwBAACRAwAAvQEAAAUAAABRA7wBUQO9AZIDvQGSA7wBUQO8ASUAAAAMAAAACAAAgCUAAAAMAAAAAAAAgCgAAAAMAAAAAgAAACcAAAAYAAAAAgAAAAAAAAA2TVgAAAAAACUAAAAMAAAAAgAAACUAAAAMAAAACAAAgFYAAAAwAAAAUgMAAL0BAACRAwAAvgEAAAUAAABRA70BUQO+AZIDvgGSA70BUQO9ASUAAAAMAAAACAAAgCUAAAAMAAAAAAAAgCgAAAAMAAAAAgAAACcAAAAYAAAAAgAAAAAAAAA1TFgAAAAAACUAAAAMAAAAAgAAACUAAAAMAAAACAAAgFYAAAAwAAAAUgMAAL4BAACRAwAAvwEAAAUAAABRA74BUQO/AZIDvwGSA74BUQO+ASUAAAAMAAAACAAAgCUAAAAMAAAAAAAAgCgAAAAMAAAAAgAAACcAAAAYAAAAAgAAAAAAAAA0TFcAAAAAACUAAAAMAAAAAgAAACUAAAAMAAAACAAAgFYAAAAwAAAAUgMAAL8BAACRAwAAwAEAAAUAAABRA78BUQPAAZIDwAGSA78BUQO/ASUAAAAMAAAACAAAgCUAAAAMAAAAAAAAgCgAAAAMAAAAAgAAACcAAAAYAAAAAgAAAAAAAAAzS1cAAAAAACUAAAAMAAAAAgAAACUAAAAMAAAACAAAgFYAAAAwAAAAUgMAAMABAACRAwAAwgEAAAUAAABRA8ABUQPCAZIDwgGSA8ABUQPAASUAAAAMAAAACAAAgCUAAAAMAAAAAAAAgCgAAAAMAAAAAgAAACcAAAAYAAAAAgAAAAAAAAAySlcAAAAAACUAAAAMAAAAAgAAACUAAAAMAAAACAAAgFYAAAAwAAAAUgMAAMIBAACRAwAAwwEAAAUAAABRA8IBUQPDAZIDwwGSA8IBUQPCASUAAAAMAAAACAAAgCUAAAAMAAAAAAAAgCgAAAAMAAAAAgAAACcAAAAYAAAAAgAAAAAAAAAySlYAAAAAACUAAAAMAAAAAgAAACUAAAAMAAAACAAAgFYAAAAwAAAAUgMAAMMBAACRAwAAxAEAAAUAAABRA8MBUQPEAZIDxAGSA8MBUQPDASUAAAAMAAAACAAAgCUAAAAMAAAAAAAAgCgAAAAMAAAAAgAAACcAAAAYAAAAAgAAAAAAAAAxSVYAAAAAACUAAAAMAAAAAgAAACUAAAAMAAAACAAAgFYAAAAwAAAAUgMAAMQBAACRAwAAxgEAAAUAAABRA8QBUQPGAZIDxgGSA8QBUQPEASUAAAAMAAAACAAAgCUAAAAMAAAAAAAAgCgAAAAMAAAAAgAAACcAAAAYAAAAAgAAAAAAAAAwSVUAAAAAACUAAAAMAAAAAgAAACUAAAAMAAAACAAAgFYAAAAwAAAAUgMAAMYBAACRAwAAxwEAAAUAAABRA8YBUQPHAZIDxwGSA8YBUQPGASUAAAAMAAAACAAAgCUAAAAMAAAAAAAAgCgAAAAMAAAAAgAAACcAAAAYAAAAAgAAAAAAAAAvSFUAAAAAACUAAAAMAAAAAgAAACUAAAAMAAAACAAAgFYAAAAwAAAAUgMAAMcBAACRAwAAyQEAAAUAAABRA8cBUQPJAZIDyQGSA8cBUQPHASUAAAAMAAAACAAAgCUAAAAMAAAAAAAAgCgAAAAMAAAAAgAAACcAAAAYAAAAAgAAAAAAAAAuSFUAAAAAACUAAAAMAAAAAgAAACUAAAAMAAAACAAAgFYAAAAwAAAAUgMAAMkBAACRAwAAygEAAAUAAABRA8kBUQPKAZIDygGSA8kBUQPJASUAAAAMAAAACAAAgCUAAAAMAAAAAAAAgCgAAAAMAAAAAgAAACcAAAAYAAAAAgAAAAAAAAAuSFQAAAAAACUAAAAMAAAAAgAAACUAAAAMAAAACAAAgFYAAAAwAAAAUgMAAMoBAACRAwAAywEAAAUAAABRA8oBUQPLAZIDywGSA8oBUQPKASUAAAAMAAAACAAAgCUAAAAMAAAAAAAAgCgAAAAMAAAAAgAAACcAAAAYAAAAAgAAAAAAAAAuR1QAAAAAACUAAAAMAAAAAgAAACUAAAAMAAAACAAAgFYAAAAwAAAAUgMAAMsBAACRAwAAzAEAAAUAAABRA8sBUQPMAZIDzAGSA8sBUQPLASUAAAAMAAAACAAAgCUAAAAMAAAAAAAAgCgAAAAMAAAAAgAAACcAAAAYAAAAAgAAAAAAAAAtR1QAAAAAACUAAAAMAAAAAgAAACUAAAAMAAAACAAAgFYAAAAwAAAAUgMAAMwBAACRAwAAzwEAAAUAAABRA8wBUQPQAZID0AGSA8wBUQPMAS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ng/WNEjR7eQwhAAw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PEAAAAuAAAAAIQwNsTAAAAAAAAAJotzUgGBZ3IiDkDRwYFnchr92tGBgWdyIBupytKpZXIAAAAANSdjMgAAAAAbsAwxsAleyxuwDDG+JUsR2lP/K1iS9lHAD5frcpaEEhkc+utg6A6SMR7UcV0OmhIwopWxgvAtEiCayjHUJ7dSGhwDshQnt1IaHAOyFCe3Ug2oIzI75vdSEqllcj2QNZIBgWdyJotzUgGBZ3IAAEDAwMBAwMDAwMDAwMDAQMDgwMUQAcAEAAAAAQAAAADAAAAIQAAAAgAAAA7AAAACAAAABMAAAAMAAAAAQAAACQAAAAkAAAAAACAPQAAAAAAAAAAAACAPQAAAAAAAAAAAgAAABsAAAAQAAAAhjUAABkZAAA2AAAAEAAAALE4AAAZGQAAWAAAACgAAAAAAAAAAAAAAP//////////AwAAANg4GRn4ODkZ+DhgGTYAAAAQAAAA+DgAAKUbAABYAAAAQAAAAAAAAAAAAAAA//////////8JAAAA+DilG5s4vBsOOLwbwje8G2c3tRsFN58b7zViGz81iho/NYoaNgAAABAAAAA/NQAAYBkAAFgAAAAoAAAAAAAAAAAAAAD//////////wMAAAA/NTkZXzUZGYY1GRk9AAAACAAAACQAAAAkAAAAAACAQQAAAAAAAAAAAACAQQAAAAAAAAAAAgAAADwAAAAIAAAAQwAAAAwAAAABAAAAEwAAAAwAAAABAAAAJQAAAAwAAAAIAACAJwAAABgAAAACAAAAAAAAAOvr7AAAAAAAJQAAAAwAAAACAAAAJQAAAAwAAAAIAACAVgAAADAAAABUAwAAkgEAAI8DAACSAQAABQAAAFMDkQFTA5IBkAOSAZADkQFTA5EBJQAAAAwAAAAIAACAJQAAAAwAAAAAAACAKAAAAAwAAAACAAAAJwAAABgAAAACAAAAAAAAAOrr7AAAAAAAJQAAAAwAAAACAAAAJQAAAAwAAAAIAACAVgAAADAAAABUAwAAkgEAAI8DAACTAQAABQAAAFMDkgFTA5MBkAOTAZADkgFTA5IBJQAAAAwAAAAIAACAJQAAAAwAAAAAAACAKAAAAAwAAAACAAAAJwAAABgAAAACAAAAAAAAAOrq6wAAAAAAJQAAAAwAAAACAAAAJQAAAAwAAAAIAACAVgAAADAAAABUAwAAkwEAAI8DAACUAQAABQAAAFMDkwFTA5QBkAOUAZADkwFTA5MBJQAAAAwAAAAIAACAJQAAAAwAAAAAAACAKAAAAAwAAAACAAAAJwAAABgAAAACAAAAAAAAAOnp6gAAAAAAJQAAAAwAAAACAAAAJQAAAAwAAAAIAACAVgAAADAAAABUAwAAlAEAAI8DAACVAQAABQAAAFMDlAFTA5UBkAOVAZADlAFTA5QBJQAAAAwAAAAIAACAJQAAAAwAAAAAAACAKAAAAAwAAAACAAAAJwAAABgAAAACAAAAAAAAAOjo6QAAAAAAJQAAAAwAAAACAAAAJQAAAAwAAAAIAACAVgAAADAAAABUAwAAlQEAAI8DAACWAQAABQAAAFMDlQFTA5YBkAOWAZADlQFTA5UBJQAAAAwAAAAIAACAJQAAAAwAAAAAAACAKAAAAAwAAAACAAAAJwAAABgAAAACAAAAAAAAAOfn6AAAAAAAJQAAAAwAAAACAAAAJQAAAAwAAAAIAACAVgAAADAAAABUAwAAlgEAAI8DAACXAQAABQAAAFMDlgFTA5cBkAOXAZADlgFTA5YBJQAAAAwAAAAIAACAJQAAAAwAAAAAAACAKAAAAAwAAAACAAAAJwAAABgAAAACAAAAAAAAAObm5wAAAAAAJQAAAAwAAAACAAAAJQAAAAwAAAAIAACAVgAAADAAAABUAwAAlwEAAI8DAACYAQAABQAAAFMDlwFTA5gBkAOYAZADlwFTA5cBJQAAAAwAAAAIAACAJQAAAAwAAAAAAACAKAAAAAwAAAACAAAAJwAAABgAAAACAAAAAAAAAOTl5gAAAAAAJQAAAAwAAAACAAAAJQAAAAwAAAAIAACAVgAAADAAAABUAwAAmAEAAI8DAACZAQAABQAAAFMDmAFTA5kBkAOZAZADmAFTA5gBJQAAAAwAAAAIAACAJQAAAAwAAAAAAACAKAAAAAwAAAACAAAAJwAAABgAAAACAAAAAAAAAOPj5QAAAAAAJQAAAAwAAAACAAAAJQAAAAwAAAAIAACAVgAAADAAAABUAwAAmQEAAI8DAACaAQAABQAAAFMDmQFTA5oBkAOaAZADmQFTA5kBJQAAAAwAAAAIAACAJQAAAAwAAAAAAACAKAAAAAwAAAACAAAAJwAAABgAAAACAAAAAAAAAOHh4wAAAAAAJQAAAAwAAAACAAAAJQAAAAwAAAAIAACAVgAAADAAAABUAwAAmgEAAI8DAACbAQAABQAAAFMDmgFTA5sBkAObAZADmgFTA5oBJQAAAAwAAAAIAACAJQAAAAwAAAAAAACAKAAAAAwAAAACAAAAJwAAABgAAAACAAAAAAAAAN/f4QAAAAAAJQAAAAwAAAACAAAAJQAAAAwAAAAIAACAVgAAADAAAABUAwAAmwEAAI8DAACcAQAABQAAAFMDmwFTA5wBkAOcAZADmwFTA5sBJQAAAAwAAAAIAACAJQAAAAwAAAAAAACAKAAAAAwAAAACAAAAJwAAABgAAAACAAAAAAAAANzd3wAAAAAAJQAAAAwAAAACAAAAJQAAAAwAAAAIAACAVgAAADAAAABUAwAAnAEAAI8DAACdAQAABQAAAFMDnAFTA50BkAOdAZADnAFTA5wBJQAAAAwAAAAIAACAJQAAAAwAAAAAAACAKAAAAAwAAAACAAAAJwAAABgAAAACAAAAAAAAANna3AAAAAAAJQAAAAwAAAACAAAAJQAAAAwAAAAIAACAVgAAADAAAABUAwAAnQEAAI8DAACeAQAABQAAAFMDnQFTA54BkAOeAZADnQFTA50BJQAAAAwAAAAIAACAJQAAAAwAAAAAAACAKAAAAAwAAAACAAAAJwAAABgAAAACAAAAAAAAANbY2QAAAAAAJQAAAAwAAAACAAAAJQAAAAwAAAAIAACAVgAAADAAAABUAwAAngEAAI8DAACfAQAABQAAAFMDngFTA58BkAOfAZADngFTA54BJQAAAAwAAAAIAACAJQAAAAwAAAAAAACAKAAAAAwAAAACAAAAJwAAABgAAAACAAAAAAAAANPV1wAAAAAAJQAAAAwAAAACAAAAJQAAAAwAAAAIAACAVgAAADAAAABUAwAAnwEAAI8DAACgAQAABQAAAFMDnwFTA6ABkAOgAZADnwFTA58BJQAAAAwAAAAIAACAJQAAAAwAAAAAAACAKAAAAAwAAAACAAAAJwAAABgAAAACAAAAAAAAAM/R1AAAAAAAJQAAAAwAAAACAAAAJQAAAAwAAAAIAACAVgAAADAAAABUAwAAoAEAAI8DAAChAQAABQAAAFMDoAFTA6EBkAOhAZADoAFTA6ABJQAAAAwAAAAIAACAJQAAAAwAAAAAAACAKAAAAAwAAAACAAAAJwAAABgAAAACAAAAAAAAAMzO0AAAAAAAJQAAAAwAAAACAAAAJQAAAAwAAAAIAACAVgAAADAAAABUAwAAoQEAAI8DAACiAQAABQAAAFMDoQFTA6IBkAOiAZADoQFTA6EBJQAAAAwAAAAIAACAJQAAAAwAAAAAAACAKAAAAAwAAAACAAAAJwAAABgAAAACAAAAAAAAAMjKzQAAAAAAJQAAAAwAAAACAAAAJQAAAAwAAAAIAACAVgAAADAAAABUAwAAogEAAI8DAACjAQAABQAAAFMDogFTA6MBkAOjAZADogFTA6IBJQAAAAwAAAAIAACAJQAAAAwAAAAAAACAKAAAAAwAAAACAAAAJwAAABgAAAACAAAAAAAAAMPGyQAAAAAAJQAAAAwAAAACAAAAJQAAAAwAAAAIAACAVgAAADAAAABUAwAAowEAAI8DAACkAQAABQAAAFMDowFTA6QBkAOkAZADowFTA6MBJQAAAAwAAAAIAACAJQAAAAwAAAAAAACAKAAAAAwAAAACAAAAJwAAABgAAAACAAAAAAAAAL/CxQAAAAAAJQAAAAwAAAACAAAAJQAAAAwAAAAIAACAVgAAADAAAABUAwAApAEAAI8DAAClAQAABQAAAFMDpAFTA6UBkAOlAZADpAFTA6QBJQAAAAwAAAAIAACAJQAAAAwAAAAAAACAKAAAAAwAAAACAAAAJwAAABgAAAACAAAAAAAAALq9wQAAAAAAJQAAAAwAAAACAAAAJQAAAAwAAAAIAACAVgAAADAAAABUAwAApQEAAI8DAACmAQAABQAAAFMDpQFTA6YBkAOmAZADpQFTA6UBJQAAAAwAAAAIAACAJQAAAAwAAAAAAACAKAAAAAwAAAACAAAAJwAAABgAAAACAAAAAAAAALW5vAAAAAAAJQAAAAwAAAACAAAAJQAAAAwAAAAIAACAVgAAADAAAABUAwAApgEAAI8DAACnAQAABQAAAFMDpgFTA6cBkAOnAZADpgFTA6YBJQAAAAwAAAAIAACAJQAAAAwAAAAAAACAKAAAAAwAAAACAAAAJwAAABgAAAACAAAAAAAAALC0uAAAAAAAJQAAAAwAAAACAAAAJQAAAAwAAAAIAACAVgAAADAAAABUAwAApwEAAI8DAACoAQAABQAAAFMDpwFTA6gBkAOoAZADpwFTA6cBJQAAAAwAAAAIAACAJQAAAAwAAAAAAACAKAAAAAwAAAACAAAAJwAAABgAAAACAAAAAAAAAKuvtAAAAAAAJQAAAAwAAAACAAAAJQAAAAwAAAAIAACAVgAAADAAAABUAwAAqAEAAI8DAACpAQAABQAAAFMDqAFTA6kBkAOpAZADqAFTA6gBJQAAAAwAAAAIAACAJQAAAAwAAAAAAACAKAAAAAwAAAACAAAAJwAAABgAAAACAAAAAAAAAKWrrwAAAAAAJQAAAAwAAAACAAAAJQAAAAwAAAAIAACAVgAAADAAAABUAwAAqQEAAI8DAACqAQAABQAAAFMDqQFTA6oBkAOqAZADqQFTA6kBJQAAAAwAAAAIAACAJQAAAAwAAAAAAACAKAAAAAwAAAACAAAAJwAAABgAAAACAAAAAAAAAKCmqwAAAAAAJQAAAAwAAAACAAAAJQAAAAwAAAAIAACAVgAAADAAAABUAwAAqgEAAI8DAACrAQAABQAAAFMDqgFTA6sBkAOrAZADqgFTA6oBJQAAAAwAAAAIAACAJQAAAAwAAAAAAACAKAAAAAwAAAACAAAAJwAAABgAAAACAAAAAAAAAJuhpgAAAAAAJQAAAAwAAAACAAAAJQAAAAwAAAAIAACAVgAAADAAAABUAwAAqwEAAI8DAACsAQAABQAAAFMDqwFTA6wBkAOsAZADqwFTA6sBJQAAAAwAAAAIAACAJQAAAAwAAAAAAACAKAAAAAwAAAACAAAAJwAAABgAAAACAAAAAAAAAJSboQAAAAAAJQAAAAwAAAACAAAAJQAAAAwAAAAIAACAVgAAADAAAABUAwAArAEAAI8DAACtAQAABQAAAFMDrAFTA60BkAOtAZADrAFTA6wBJQAAAAwAAAAIAACAJQAAAAwAAAAAAACAKAAAAAwAAAACAAAAJwAAABgAAAACAAAAAAAAAI+WnAAAAAAAJQAAAAwAAAACAAAAJQAAAAwAAAAIAACAVgAAADAAAABUAwAArQEAAI8DAACuAQAABQAAAFMDrQFTA64BkAOuAZADrQFTA60BJQAAAAwAAAAIAACAJQAAAAwAAAAAAACAKAAAAAwAAAACAAAAJwAAABgAAAACAAAAAAAAAImRmAAAAAAAJQAAAAwAAAACAAAAJQAAAAwAAAAIAACAVgAAADAAAABUAwAArgEAAI8DAACvAQAABQAAAFMDrgFTA68BkAOvAZADrgFTA64BJQAAAAwAAAAIAACAJQAAAAwAAAAAAACAKAAAAAwAAAACAAAAJwAAABgAAAACAAAAAAAAAISNlAAAAAAAJQAAAAwAAAACAAAAJQAAAAwAAAAIAACAVgAAADAAAABUAwAArwEAAI8DAACwAQAABQAAAFMDrwFTA7ABkAOwAZADrwFTA68BJQAAAAwAAAAIAACAJQAAAAwAAAAAAACAKAAAAAwAAAACAAAAJwAAABgAAAACAAAAAAAAAH+IkAAAAAAAJQAAAAwAAAACAAAAJQAAAAwAAAAIAACAVgAAADAAAABUAwAAsAEAAI8DAACxAQAABQAAAFMDsAFTA7EBkAOxAZADsAFTA7ABJQAAAAwAAAAIAACAJQAAAAwAAAAAAACAKAAAAAwAAAACAAAAJwAAABgAAAACAAAAAAAAAHqEjAAAAAAAJQAAAAwAAAACAAAAJQAAAAwAAAAIAACAVgAAADAAAABUAwAAsQEAAI8DAACyAQAABQAAAFMDsQFTA7IBkAOyAZADsQFTA7EBJQAAAAwAAAAIAACAJQAAAAwAAAAAAACAKAAAAAwAAAACAAAAJwAAABgAAAACAAAAAAAAAHWAiAAAAAAAJQAAAAwAAAACAAAAJQAAAAwAAAAIAACAVgAAADAAAABUAwAAsgEAAI8DAACzAQAABQAAAFMDsgFTA7MBkAOzAZADsgFTA7IBJQAAAAwAAAAIAACAJQAAAAwAAAAAAACAKAAAAAwAAAACAAAAJwAAABgAAAACAAAAAAAAAHF8hQAAAAAAJQAAAAwAAAACAAAAJQAAAAwAAAAIAACAVgAAADAAAABUAwAAswEAAI8DAAC0AQAABQAAAFMDswFTA7QBkAO0AZADswFTA7MBJQAAAAwAAAAIAACAJQAAAAwAAAAAAACAKAAAAAwAAAACAAAAJwAAABgAAAACAAAAAAAAAG15ggAAAAAAJQAAAAwAAAACAAAAJQAAAAwAAAAIAACAVgAAADAAAABUAwAAtAEAAI8DAAC1AQAABQAAAFMDtAFTA7UBkAO1AZADtAFTA7QBJQAAAAwAAAAIAACAJQAAAAwAAAAAAACAKAAAAAwAAAACAAAAJwAAABgAAAACAAAAAAAAAGl2fwAAAAAAJQAAAAwAAAACAAAAJQAAAAwAAAAIAACAVgAAADAAAABUAwAAtQEAAI8DAAC2AQAABQAAAFMDtQFTA7YBkAO2AZADtQFTA7UBJQAAAAwAAAAIAACAJQAAAAwAAAAAAACAKAAAAAwAAAACAAAAJwAAABgAAAACAAAAAAAAAGZzfQAAAAAAJQAAAAwAAAACAAAAJQAAAAwAAAAIAACAVgAAADAAAABUAwAAtgEAAI8DAAC3AQAABQAAAFMDtgFTA7cBkAO3AZADtgFTA7YBJQAAAAwAAAAIAACAJQAAAAwAAAAAAACAKAAAAAwAAAACAAAAJwAAABgAAAACAAAAAAAAAGNxewAAAAAAJQAAAAwAAAACAAAAJQAAAAwAAAAIAACAVgAAADAAAABUAwAAtwEAAI8DAAC4AQAABQAAAFMDtwFTA7gBkAO4AZADtwFTA7cBJQAAAAwAAAAIAACAJQAAAAwAAAAAAACAKAAAAAwAAAACAAAAJwAAABgAAAACAAAAAAAAAGBueQAAAAAAJQAAAAwAAAACAAAAJQAAAAwAAAAIAACAVgAAADAAAABUAwAAuAEAAI8DAAC5AQAABQAAAFMDuAFTA7kBkAO5AZADuAFTA7gBJQAAAAwAAAAIAACAJQAAAAwAAAAAAACAKAAAAAwAAAACAAAAJwAAABgAAAACAAAAAAAAAF5sdwAAAAAAJQAAAAwAAAACAAAAJQAAAAwAAAAIAACAVgAAADAAAABUAwAAuQEAAI8DAAC6AQAABQAAAFMDuQFTA7oBkAO6AZADuQFTA7kBJQAAAAwAAAAIAACAJQAAAAwAAAAAAACAKAAAAAwAAAACAAAAJwAAABgAAAACAAAAAAAAAFtrdQAAAAAAJQAAAAwAAAACAAAAJQAAAAwAAAAIAACAVgAAADAAAABUAwAAugEAAI8DAAC7AQAABQAAAFMDugFTA7sBkAO7AZADugFTA7oBJQAAAAwAAAAIAACAJQAAAAwAAAAAAACAKAAAAAwAAAACAAAAJwAAABgAAAACAAAAAAAAAFlpdAAAAAAAJQAAAAwAAAACAAAAJQAAAAwAAAAIAACAVgAAADAAAABUAwAAuwEAAI8DAAC7AQAABQAAAFMDuwFTA7wBkAO8AZADuwFTA7sBJQAAAAwAAAAIAACAJQAAAAwAAAAAAACAKAAAAAwAAAACAAAAJwAAABgAAAACAAAAAAAAAFtqdQAAAAAAJQAAAAwAAAACAAAAJQAAAAwAAAAIAACAVgAAADAAAAAAAAAAAAAAAP//////////BQAAAFMDvAFTA70BkAO9AZADvAFTA7w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k7IW0QaadJDCEAHA2AAAABUAAAAAhDA2wgAAAAAAAAAhRlXPgAxiL1KQOE9AAAApEpA4T34xTi9AAAAAPjFOL0AAAAAGfSzvUpA4T0Z9LO9SkDhPd3/B76FGVc+ADGIvQABAQEBAQGBFEAHgBAAAAAEAAAA/////yQAAAAkAAAAAACAPQAAAAAAAAAAAACAPQAAAAAAAAAAAgAAACUAAAAMAAAAAQAAABMAAAAMAAAAAQAAACUAAAAMAAAACAAAgFYAAAA8AAAAVQMAAJQBAABvAwAApQEAAAgAAABXNcYZFzZGGhc27xnrNu8Z6zadGRc2nRkXNkcZVzXGG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LZb11EIO/eQwhABwNgAAAAVAAAAAIQwNsIAAAAAAAAAPoeVz7sO4i9SkDhPQAAAABKQOE9+MU4vQAAAAD4xTi9AAAAABn0s71KQOE9GfSzvUpA4T1TBQi++h5XPuw7iL0AAQEBAQEBgRRAB4AQAAAABAAAAP////8kAAAAJAAAAAAAgD0AAAAAAAAAAAAAgD0AAAAAAAAAAAIAAAAlAAAADAAAAAEAAAATAAAADAAAAAEAAAAlAAAADAAAAAgAAIBWAAAAPAAAAFwDAACtAQAAdgMAAL4BAAAIAAAAwTVXG4E21huBNoAbVDeAG1Q3LhuBNi4bgTbXGsE1Vxs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gLNjRC0x5UMIQAcDYAAAAFQAAAACEMDbCAAAAAAAAAAAAAAAu86HvZcIzT3y9Ae+lwjNPb+cs71wJFc+v5yzvXAkVz4aLTi9lwjNPRotOL2XCM09AACAowAAAAC7zoe9AAEBAQEBAYEUQAeAEAAAAAQAAAD/////JAAAACQAAAAAAIA9AAAAAAAAAAAAAIA9AAAAAAAAAAACAAAAJQAAAAwAAAABAAAAEwAAAAwAAAABAAAAJQAAAAwAAAAIAACAVgAAADwAAAB1AwAAugEAAI8DAADKAQAACAAAAOU4HxwlOKAbJTj2G1I39htSN0gcJThIHCU4nxzlOB8c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swLYkQdrNhDCEAHA2AAAABUAAAAAhDA2wgAAAAAAAAAAAAAAKbZh72r/cw9aPoHvqv9zD2/nLO9cCRXPr+cs71wJFc+Gi04vav9zD0aLTi9q/3MPQAAAKQAAAAAptmHvQABAQEBAQGBFEAHgBAAAAAEAAAA/////yQAAAAkAAAAAACAPQAAAAAAAAAAAACAPQAAAAAAAAAAAgAAACUAAAAMAAAAAQAAABMAAAAMAAAAAQAAACUAAAAMAAAACAAAgFYAAAA8AAAAbgMAAKABAACIAwAAsQEAAAgAAAB7OI8auzcPGrs3ZhroNmYa6Da4Grs3uBq7Nw4beziPG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KTw2RESkDoQwhABw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QAAFEAHgBAAAAAEAAAAbFUk/ygAAAAMAAAAAQAAACQAAAAkAAAAAACAPQAAAAAAAAAAAACAPQAAAAAAAAAAAgAAACcAAAAYAAAAAQAAAAAAAAAkVWwAAAAAACUAAAAMAAAAAQAAABMAAAAMAAAAAQAAADsAAAAIAAAAGwAAABAAAABiNQAAAR0AADYAAAAQAAAA1TgAAAEdAABYAAAAKAAAAAAAAAAAAAAA//////////8DAAAAAzkBHSk52xwpOawcNgAAABAAAAApOQAAORkAAFgAAAAoAAAAAAAAAAAAAAD//////////wMAAAApOQsZAznlGNU45Rg2AAAAEAAAAGI1AADlGAAAWAAAACgAAAAAAAAAAAAAAP//////////AwAAADQ15RgONQsZDjU5GTYAAAAQAAAADjUAAKwcAABYAAAAKAAAAAAAAAAAAAAA//////////8DAAAADTXbHDQ1AR1iNQEdPQAAAAgAAAAbAAAAEAAAANU4AAABGQAAWAAAACgAAAAAAAAAAAAAAP//////////AwAAAPQ4ARkNORoZDTk5GTYAAAAQAAAADTkAAKwcAABYAAAAKAAAAAAAAAAAAAAA//////////8DAAAADTnLHPQ45BzVOOQcNgAAABAAAABiNQAA5BwAAFgAAAAoAAAAAAAAAAAAAAD//////////wMAAABDNeQcKjXLHCo1rBw2AAAAEAAAACo1AAA5GQAAWAAAACgAAAAAAAAAAAAAAP//////////AwAAACo1GhlDNQEZYjUBGTYAAAAQAAAA1TgAAAEZAAA9AAAACAAAADwAAAAIAAAAPgAAABgAAABQAwAAjgEAAJMDAADR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QCU0TJ8vNDBEAAAAwAAAAAAAAAIQAAAAgAAAAcAAAACAAAAEsAAABAAAAAMAAAAAUAAAAgAAAAAQAAAAEAAAAQAAAAAAAAAAAAAAB9BAAAJAIAAAAAAAAAAAAAfQQAACQCAAAkAAAAJAAAAAAAgD8AAAAAAAAAAAAAgD80AlNEyfLzQwIAAAAMAAAAEAAAAAAAAAAAAAAACgAAABAAAAAAAAAAAAAAAFIAAABwAQAAAgAAAOz///8AAAAAAAAAAAAAAACQAQAAAAAAAAQABSJBAHIAaQBhAGwAIABOAGEAcgByAG8AdwAAAAAAEfzVRP5/AAABAAAAAAAAAAAAvKcAAgAAIL5P2/gAAAAAAAAAAAAAAAAAAAAAAAAAAAAAAAAAAABAxk/b+AAAAD0I1kT+fwAAYMVP2/gAAAAAH/u8AAIAAOBKJ64AAgAAEfzVRP5/AADgSieuAAIAAAAAvKcAAgAAICP7vAACAAAsdAAAXwMAAFANQp8AAgAAIDBNvQACAAAsdAAABJgEABdIkjUAAAAAAQAAAAAAAAAAAAAAAAAAAAwAAAAAAAAABwAAAAAAAAAI02qhAAIAAAGb5q4AAgAAYMVP2/gAAAABAAAAAAAAAPDSTb0AAgAAEfzVRP5/AABAuk/b+AAAAAAABp8AAgAAObpP2/gAAAAAAAAAAAAAAAAAAAAAAAAAAzfE32R2AAgAAAAAJQAAAAwAAAACAAAAFgAAAAwAAAAYAAAAEgAAAAwAAAABAAAAGAAAAAwAAAAAAAACVAAAAIQAAABMAwAA1QEAAJMDAADsAQAAAgAAAAAAAAAAAAAAAAAAAAAAAAAJAAAATAAAAAAAAAAAAAAAAAAAAP//////////YAAAAGQAYQB0AGEAcABsAGEAbgBlAAAACQAAAAkAAAAFAAAACQAAAAkAAAAEAAAACQAAAAkAAAAJAAAAJQAAAAwAAAANAACAKAAAAAwAAAACAAAAIgAAAAwAAAD/////RgAAADgBAAAsAQAARU1GKypAAAAkAAAAGAAAAAAA8EIAAAAAAAAAAAAA8EI0AlNEyfLz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kvFd0QQSPlDCkAAgCQAAAAYAAAA/////wEAAAAAAAAAxbGMv3u9nj/FsYw/KAAAAAwAAAABAAAAIQAAAAgAAABiAAAADAAAAAEAAAAkAAAAJAAAAAAAgD0AAAAAAAAAAAAAgD0AAAAAAAAAAAIAAAAnAAAAGAAAAAEAAAAAAAAA////AAAAAAAlAAAADAAAAAEAAAAlAAAADAAAAAgAAIBWAAAAMAAAAN4DAABuAQAAdAQAAPMBAAAFAAAA6j3jFuo9IR83RyEfN0fjFuo94x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8V3RBBI+UMIQAACPAAAADAAAAACEMDbAAAAAI4AAAAAAAAAq6oqPAIAAAACAAAAAgAAAAAAAAACEMDbAAAAAAAAAP8IQAcDSAAAADwAAAACEMDbBQAAAAAAAAAAAAAAAAAAAHu9nj8AAAAAe72eP8WxjL8AAAAAxbGMvwAAAAAAAAAAAAEBAYEBAwMVQAcAEAAAAAQAAAAAAAAAJAAAACQAAAAAAIA9AAAAAAAAAAAAAIA9AAAAAAAAAAACAAAAXwAAADgAAAACAAAAOAAAAAAAAAA4AAAAAAAAAAAAAQAUAAAAAAAAAAAAAAAAAAAAAAAAAAAAAAAlAAAADAAAAAIAAAAlAAAADAAAAAUAAIBWAAAAMAAAAN0DAABsAQAAdgQAAPQBAAAFAAAA6j0hHzdHIR83R+MW6j3jFuo9IR8lAAAADAAAAAcAAIAlAAAADAAAAAAAAIAkAAAAJAAAAAAAgEEAAAAAAAAAAAAAgEEAAAAAAAAAAAIAAAAoAAAADAAAAAIAAABGAAAA6AkAANwJAABFTUYrKkAAACQAAAAYAAAAAACAPwAAAAAAAAAAAACAPwAAAAAAAAAAKkAAACQAAAAYAAAAAACAPwAAAAAAAAAAAACAPwAAAAAAAAAAJkAAABAAAAAEAAAAAAAAACVAAAAQAAAABAAAAAAAAAAfQAMADAAAAAAAAAAiQAQADAAAAAAAAAAeQAkADAAAAAAAAAAhQAcADAAAAAAAAAAqQAAAJAAAABgAAADAmwm5AAAAAAAAAADAmwk5anOJRK/P50MIQAIBWAgAAEwIAAACEMDbBAAAAIoAAAADAAAAAAAAAAAAAMQAAIBEAACARGpjU/9URy3/amNT/1RHLf8WSAMp4wfuQ+MH7sMWSAMp4wduSOMH7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tAAAAKgAAAACEMDbEQAAAAAAAADjB+5Inl8Dx+MH7kgQX2vG6qzmSEAhnizvm91IAD5fLJ5fA0cAPl8st8ZqRjxFjSyAbicsEF9rxgAAAACeXwPHAAAAALKg3cg8RQ2trbHmyLfGakbjB+7Inl8DR+MH7sjvm91I4wfuyOqs5kjjB+7I4wfuSK2x5sjjB+5IsqDdyOMH7kieXwPHAAMDAwEDAwMBAwMDAQMDA4EAAwMUQAcAEAAAAAQAAAACAAAAIQAAAAgAAAA7AAAACAAAABMAAAAMAAAAAQAAACQAAAAkAAAAAACAPQAAAAAAAAAAAACAPQAAAAAAAAAAAgAAABsAAAAQAAAAs0AAAKwcAABYAAAAKAAAAAAAAAAAAAAA//////////8DAAAAs0DTHNJA8hz5QPIcNgAAABAAAABsRAAA8hwAAFgAAAAoAAAAAAAAAAAAAAD//////////wMAAACTRPIcskTTHLJErBw2AAAAEAAAALJEAAA5GQAAWAAAACgAAAAAAAAAAAAAAP//////////AwAAALJEEhmTRPMYbETzGDYAAAAQAAAA+UAAAPMYAABYAAAAKAAAAAAAAAAAAAAA//////////8DAAAA0kDzGLNAEhmzQDkZNgAAABAAAACzQAAArBwAAD0AAAAIAAAAJAAAACQAAAAAAIBBAAAAAAAAAAAAAIBBAAAAAAAAAAACAAAAPAAAAAgAAABDAAAADAAAAAEAAAATAAAADAAAAAEAAAAlAAAADAAAAAgAAIAnAAAAGAAAAAIAAAAAAAAAU2NqAAAAAAAlAAAADAAAAAIAAAAlAAAADAAAAAgAAIBWAAAAMAAAAAwEAACQAQAASwQAAJMBAAAFAAAACwSPAQsEkwFMBJMBTASPAQsEjwElAAAADAAAAAgAAIAlAAAADAAAAAAAAIAoAAAADAAAAAIAAAAnAAAAGAAAAAIAAAAAAAAAUmJqAAAAAAAlAAAADAAAAAIAAAAlAAAADAAAAAgAAIBWAAAAMAAAAAwEAACTAQAASwQAAJUBAAAFAAAACwSTAQsElQFMBJUBTASTAQsEkwElAAAADAAAAAgAAIAlAAAADAAAAAAAAIAoAAAADAAAAAIAAAAnAAAAGAAAAAIAAAAAAAAAUmJpAAAAAAAlAAAADAAAAAIAAAAlAAAADAAAAAgAAIBWAAAAMAAAAAwEAACVAQAASwQAAJcBAAAFAAAACwSVAQsElwFMBJcBTASVAQsElQElAAAADAAAAAgAAIAlAAAADAAAAAAAAIAoAAAADAAAAAIAAAAnAAAAGAAAAAIAAAAAAAAAUWJpAAAAAAAlAAAADAAAAAIAAAAlAAAADAAAAAgAAIBWAAAAMAAAAAwEAACXAQAASwQAAJkBAAAFAAAACwSXAQsEmQFMBJkBTASXAQsElwElAAAADAAAAAgAAIAlAAAADAAAAAAAAIAoAAAADAAAAAIAAAAnAAAAGAAAAAIAAAAAAAAAUWFpAAAAAAAlAAAADAAAAAIAAAAlAAAADAAAAAgAAIBWAAAAMAAAAAwEAACZAQAASwQAAJsBAAAFAAAACwSZAQsEmwFMBJsBTASZAQsEmQElAAAADAAAAAgAAIAlAAAADAAAAAAAAIAoAAAADAAAAAIAAAAnAAAAGAAAAAIAAAAAAAAAUWFoAAAAAAAlAAAADAAAAAIAAAAlAAAADAAAAAgAAIBWAAAAMAAAAAwEAACbAQAASwQAAJwBAAAFAAAACwSbAQsEnAFMBJwBTASbAQsEmwElAAAADAAAAAgAAIAlAAAADAAAAAAAAIAoAAAADAAAAAIAAAAnAAAAGAAAAAIAAAAAAAAAUGFoAAAAAAAlAAAADAAAAAIAAAAlAAAADAAAAAgAAIBWAAAAMAAAAAwEAACcAQAASwQAAJ0BAAAFAAAACwScAQsEnQFMBJ0BTAScAQsEnAElAAAADAAAAAgAAIAlAAAADAAAAAAAAIAoAAAADAAAAAIAAAAnAAAAGAAAAAIAAAAAAAAAUGBoAAAAAAAlAAAADAAAAAIAAAAlAAAADAAAAAgAAIBWAAAAMAAAAAwEAACdAQAASwQAAJ4BAAAFAAAACwSdAQsEngFMBJ4BTASdAQsEnQElAAAADAAAAAgAAIAlAAAADAAAAAAAAIAoAAAADAAAAAIAAAAnAAAAGAAAAAIAAAAAAAAAT2BoAAAAAAAlAAAADAAAAAIAAAAlAAAADAAAAAgAAIBWAAAAMAAAAAwEAACeAQAASwQAAJ8BAAAFAAAACwSeAQsEnwFMBJ8BTASeAQsEngElAAAADAAAAAgAAIAlAAAADAAAAAAAAIAoAAAADAAAAAIAAAAnAAAAGAAAAAIAAAAAAAAAT2BnAAAAAAAlAAAADAAAAAIAAAAlAAAADAAAAAgAAIBWAAAAMAAAAAwEAACfAQAASwQAAKABAAAFAAAACwSfAQsEoAFMBKABTASfAQsEnwElAAAADAAAAAgAAIAlAAAADAAAAAAAAIAoAAAADAAAAAIAAAAnAAAAGAAAAAIAAAAAAAAATl9nAAAAAAAlAAAADAAAAAIAAAAlAAAADAAAAAgAAIBWAAAAMAAAAAwEAACgAQAASwQAAKIBAAAFAAAACwSgAQsEogFMBKIBTASgAQsEoAElAAAADAAAAAgAAIAlAAAADAAAAAAAAIAoAAAADAAAAAIAAAAnAAAAGAAAAAIAAAAAAAAATV5mAAAAAAAlAAAADAAAAAIAAAAlAAAADAAAAAgAAIBWAAAAMAAAAAwEAACiAQAASwQAAKQBAAAFAAAACwSiAQsEpAFMBKQBTASiAQsEogElAAAADAAAAAgAAIAlAAAADAAAAAAAAIAoAAAADAAAAAIAAAAnAAAAGAAAAAIAAAAAAAAATF1lAAAAAAAlAAAADAAAAAIAAAAlAAAADAAAAAgAAIBWAAAAMAAAAAwEAACkAQAASwQAAKUBAAAFAAAACwSkAQsEpQFMBKUBTASkAQsEpAElAAAADAAAAAgAAIAlAAAADAAAAAAAAIAoAAAADAAAAAIAAAAnAAAAGAAAAAIAAAAAAAAAS11lAAAAAAAlAAAADAAAAAIAAAAlAAAADAAAAAgAAIBWAAAAMAAAAAwEAAClAQAASwQAAKYBAAAFAAAACwSlAQsEpgFMBKYBTASlAQsEpQElAAAADAAAAAgAAIAlAAAADAAAAAAAAIAoAAAADAAAAAIAAAAnAAAAGAAAAAIAAAAAAAAASlxlAAAAAAAlAAAADAAAAAIAAAAlAAAADAAAAAgAAIBWAAAAMAAAAAwEAACmAQAASwQAAKcBAAAFAAAACwSmAQsEpwFMBKcBTASmAQsEpgElAAAADAAAAAgAAIAlAAAADAAAAAAAAIAoAAAADAAAAAIAAAAnAAAAGAAAAAIAAAAAAAAASltkAAAAAAAlAAAADAAAAAIAAAAlAAAADAAAAAgAAIBWAAAAMAAAAAwEAACnAQAASwQAAKgBAAAFAAAACwSnAQsEqAFMBKgBTASnAQsEpwElAAAADAAAAAgAAIAlAAAADAAAAAAAAIAoAAAADAAAAAIAAAAnAAAAGAAAAAIAAAAAAAAASVtjAAAAAAAlAAAADAAAAAIAAAAlAAAADAAAAAgAAIBWAAAAMAAAAAwEAACoAQAASwQAAKkBAAAFAAAACwSoAQsEqQFMBKkBTASoAQsEqAElAAAADAAAAAgAAIAlAAAADAAAAAAAAIAoAAAADAAAAAIAAAAnAAAAGAAAAAIAAAAAAAAASFpjAAAAAAAlAAAADAAAAAIAAAAlAAAADAAAAAgAAIBWAAAAMAAAAAwEAACpAQAASwQAAKoBAAAFAAAACwSpAQsEqgFMBKoBTASpAQsEqQElAAAADAAAAAgAAIAlAAAADAAAAAAAAIAoAAAADAAAAAIAAAAnAAAAGAAAAAIAAAAAAAAAR1piAAAAAAAlAAAADAAAAAIAAAAlAAAADAAAAAgAAIBWAAAAMAAAAAwEAACqAQAASwQAAKsBAAAFAAAACwSqAQsEqwFMBKsBTASqAQsEqgElAAAADAAAAAgAAIAlAAAADAAAAAAAAIAoAAAADAAAAAIAAAAnAAAAGAAAAAIAAAAAAAAAR1liAAAAAAAlAAAADAAAAAIAAAAlAAAADAAAAAgAAIBWAAAAMAAAAAwEAACrAQAASwQAAKwBAAAFAAAACwSrAQsErAFMBKwBTASrAQsEqwElAAAADAAAAAgAAIAlAAAADAAAAAAAAIAoAAAADAAAAAIAAAAnAAAAGAAAAAIAAAAAAAAARlhhAAAAAAAlAAAADAAAAAIAAAAlAAAADAAAAAgAAIBWAAAAMAAAAAwEAACsAQAASwQAAK0BAAAFAAAACwSsAQsErQFMBK0BTASsAQsErAElAAAADAAAAAgAAIAlAAAADAAAAAAAAIAoAAAADAAAAAIAAAAnAAAAGAAAAAIAAAAAAAAARVhhAAAAAAAlAAAADAAAAAIAAAAlAAAADAAAAAgAAIBWAAAAMAAAAAwEAACtAQAASwQAAK4BAAAFAAAACwStAQsErgFMBK4BTAStAQsErQElAAAADAAAAAgAAIAlAAAADAAAAAAAAIAoAAAADAAAAAIAAAAnAAAAGAAAAAIAAAAAAAAARFdgAAAAAAAlAAAADAAAAAIAAAAlAAAADAAAAAgAAIBWAAAAMAAAAAwEAACuAQAASwQAAK8BAAAFAAAACwSuAQsErwFMBK8BTASuAQsErgElAAAADAAAAAgAAIAlAAAADAAAAAAAAIAoAAAADAAAAAIAAAAnAAAAGAAAAAIAAAAAAAAAQ1ZgAAAAAAAlAAAADAAAAAIAAAAlAAAADAAAAAgAAIBWAAAAMAAAAAwEAACvAQAASwQAALABAAAFAAAACwSvAQsEsAFMBLABTASvAQsErwElAAAADAAAAAgAAIAlAAAADAAAAAAAAIAoAAAADAAAAAIAAAAnAAAAGAAAAAIAAAAAAAAAQlVfAAAAAAAlAAAADAAAAAIAAAAlAAAADAAAAAgAAIBWAAAAMAAAAAwEAACwAQAASwQAALEBAAAFAAAACwSwAQsEsQFMBLEBTASwAQsEsAElAAAADAAAAAgAAIAlAAAADAAAAAAAAIAoAAAADAAAAAIAAAAnAAAAGAAAAAIAAAAAAAAAQVVeAAAAAAAlAAAADAAAAAIAAAAlAAAADAAAAAgAAIBWAAAAMAAAAAwEAACxAQAASwQAALIBAAAFAAAACwSxAQsEsgFMBLIBTASxAQsEsQElAAAADAAAAAgAAIAlAAAADAAAAAAAAIAoAAAADAAAAAIAAAAnAAAAGAAAAAIAAAAAAAAAQFReAAAAAAAlAAAADAAAAAIAAAAlAAAADAAAAAgAAIBWAAAAMAAAAAwEAACyAQAASwQAALMBAAAFAAAACwSyAQsEswFMBLMBTASyAQsEsgElAAAADAAAAAgAAIAlAAAADAAAAAAAAIAoAAAADAAAAAIAAAAnAAAAGAAAAAIAAAAAAAAAP1NdAAAAAAAlAAAADAAAAAIAAAAlAAAADAAAAAgAAIBWAAAAMAAAAAwEAACzAQAASwQAALQBAAAFAAAACwSzAQsEtAFMBLQBTASzAQsEswElAAAADAAAAAgAAIAlAAAADAAAAAAAAIAoAAAADAAAAAIAAAAnAAAAGAAAAAIAAAAAAAAAPlNdAAAAAAAlAAAADAAAAAIAAAAlAAAADAAAAAgAAIBWAAAAMAAAAAwEAAC0AQAASwQAALUBAAAFAAAACwS0AQsEtQFMBLUBTAS0AQsEtAElAAAADAAAAAgAAIAlAAAADAAAAAAAAIAoAAAADAAAAAIAAAAnAAAAGAAAAAIAAAAAAAAAPVJcAAAAAAAlAAAADAAAAAIAAAAlAAAADAAAAAgAAIBWAAAAMAAAAAwEAAC1AQAASwQAALYBAAAFAAAACwS1AQsEtgFMBLYBTAS1AQsEtQElAAAADAAAAAgAAIAlAAAADAAAAAAAAIAoAAAADAAAAAIAAAAnAAAAGAAAAAIAAAAAAAAAPFFcAAAAAAAlAAAADAAAAAIAAAAlAAAADAAAAAgAAIBWAAAAMAAAAAwEAAC2AQAASwQAALcBAAAFAAAACwS2AQsEtwFMBLcBTAS2AQsEtgElAAAADAAAAAgAAIAlAAAADAAAAAAAAIAoAAAADAAAAAIAAAAnAAAAGAAAAAIAAAAAAAAAO1FbAAAAAAAlAAAADAAAAAIAAAAlAAAADAAAAAgAAIBWAAAAMAAAAAwEAAC3AQAASwQAALgBAAAFAAAACwS3AQsEuAFMBLgBTAS3AQsEtwElAAAADAAAAAgAAIAlAAAADAAAAAAAAIAoAAAADAAAAAIAAAAnAAAAGAAAAAIAAAAAAAAAOlBbAAAAAAAlAAAADAAAAAIAAAAlAAAADAAAAAgAAIBWAAAAMAAAAAwEAAC4AQAASwQAALkBAAAFAAAACwS4AQsEuQFMBLkBTAS4AQsEuAElAAAADAAAAAgAAIAlAAAADAAAAAAAAIAoAAAADAAAAAIAAAAnAAAAGAAAAAIAAAAAAAAAOk9aAAAAAAAlAAAADAAAAAIAAAAlAAAADAAAAAgAAIBWAAAAMAAAAAwEAAC5AQAASwQAALoBAAAFAAAACwS5AQsEugFMBLoBTAS5AQsEuQElAAAADAAAAAgAAIAlAAAADAAAAAAAAIAoAAAADAAAAAIAAAAnAAAAGAAAAAIAAAAAAAAAOE9ZAAAAAAAlAAAADAAAAAIAAAAlAAAADAAAAAgAAIBWAAAAMAAAAAwEAAC6AQAASwQAALsBAAAFAAAACwS6AQsEuwFMBLsBTAS6AQsEugElAAAADAAAAAgAAIAlAAAADAAAAAAAAIAoAAAADAAAAAIAAAAnAAAAGAAAAAIAAAAAAAAAOE5ZAAAAAAAlAAAADAAAAAIAAAAlAAAADAAAAAgAAIBWAAAAMAAAAAwEAAC7AQAASwQAALwBAAAFAAAACwS7AQsEvAFMBLwBTAS7AQsEuwElAAAADAAAAAgAAIAlAAAADAAAAAAAAIAoAAAADAAAAAIAAAAnAAAAGAAAAAIAAAAAAAAAN01ZAAAAAAAlAAAADAAAAAIAAAAlAAAADAAAAAgAAIBWAAAAMAAAAAwEAAC8AQAASwQAAL0BAAAFAAAACwS8AQsEvQFMBL0BTAS8AQsEvAElAAAADAAAAAgAAIAlAAAADAAAAAAAAIAoAAAADAAAAAIAAAAnAAAAGAAAAAIAAAAAAAAANk1YAAAAAAAlAAAADAAAAAIAAAAlAAAADAAAAAgAAIBWAAAAMAAAAAwEAAC9AQAASwQAAL4BAAAFAAAACwS9AQsEvgFMBL4BTAS9AQsEvQElAAAADAAAAAgAAIAlAAAADAAAAAAAAIAoAAAADAAAAAIAAAAnAAAAGAAAAAIAAAAAAAAANUxYAAAAAAAlAAAADAAAAAIAAAAlAAAADAAAAAgAAIBWAAAAMAAAAAwEAAC+AQAASwQAAL8BAAAFAAAACwS+AQsEvwFMBL8BTAS+AQsEvgElAAAADAAAAAgAAIAlAAAADAAAAAAAAIAoAAAADAAAAAIAAAAnAAAAGAAAAAIAAAAAAAAANExXAAAAAAAlAAAADAAAAAIAAAAlAAAADAAAAAgAAIBWAAAAMAAAAAwEAAC/AQAASwQAAMABAAAFAAAACwS/AQsEwAFMBMABTAS/AQsEvwElAAAADAAAAAgAAIAlAAAADAAAAAAAAIAoAAAADAAAAAIAAAAnAAAAGAAAAAIAAAAAAAAAM0tXAAAAAAAlAAAADAAAAAIAAAAlAAAADAAAAAgAAIBWAAAAMAAAAAwEAADAAQAASwQAAMIBAAAFAAAACwTAAQsEwgFMBMIBTATAAQsEwAElAAAADAAAAAgAAIAlAAAADAAAAAAAAIAoAAAADAAAAAIAAAAnAAAAGAAAAAIAAAAAAAAAMkpXAAAAAAAlAAAADAAAAAIAAAAlAAAADAAAAAgAAIBWAAAAMAAAAAwEAADCAQAASwQAAMMBAAAFAAAACwTCAQsEwwFMBMMBTATCAQsEwgElAAAADAAAAAgAAIAlAAAADAAAAAAAAIAoAAAADAAAAAIAAAAnAAAAGAAAAAIAAAAAAAAAMkpWAAAAAAAlAAAADAAAAAIAAAAlAAAADAAAAAgAAIBWAAAAMAAAAAwEAADDAQAASwQAAMQBAAAFAAAACwTDAQsExAFMBMQBTATDAQsEwwElAAAADAAAAAgAAIAlAAAADAAAAAAAAIAoAAAADAAAAAIAAAAnAAAAGAAAAAIAAAAAAAAAMUlWAAAAAAAlAAAADAAAAAIAAAAlAAAADAAAAAgAAIBWAAAAMAAAAAwEAADEAQAASwQAAMYBAAAFAAAACwTEAQsExgFMBMYBTATEAQsExAElAAAADAAAAAgAAIAlAAAADAAAAAAAAIAoAAAADAAAAAIAAAAnAAAAGAAAAAIAAAAAAAAAMElVAAAAAAAlAAAADAAAAAIAAAAlAAAADAAAAAgAAIBWAAAAMAAAAAwEAADGAQAASwQAAMcBAAAFAAAACwTGAQsExwFMBMcBTATGAQsExgElAAAADAAAAAgAAIAlAAAADAAAAAAAAIAoAAAADAAAAAIAAAAnAAAAGAAAAAIAAAAAAAAAL0hVAAAAAAAlAAAADAAAAAIAAAAlAAAADAAAAAgAAIBWAAAAMAAAAAwEAADHAQAASwQAAMkBAAAFAAAACwTHAQsEyQFMBMkBTATHAQsExwElAAAADAAAAAgAAIAlAAAADAAAAAAAAIAoAAAADAAAAAIAAAAnAAAAGAAAAAIAAAAAAAAALkhVAAAAAAAlAAAADAAAAAIAAAAlAAAADAAAAAgAAIBWAAAAMAAAAAwEAADJAQAASwQAAMoBAAAFAAAACwTJAQsEygFMBMoBTATJAQsEyQElAAAADAAAAAgAAIAlAAAADAAAAAAAAIAoAAAADAAAAAIAAAAnAAAAGAAAAAIAAAAAAAAALkhUAAAAAAAlAAAADAAAAAIAAAAlAAAADAAAAAgAAIBWAAAAMAAAAAwEAADKAQAASwQAAMsBAAAFAAAACwTKAQsEywFMBMsBTATKAQsEygElAAAADAAAAAgAAIAlAAAADAAAAAAAAIAoAAAADAAAAAIAAAAnAAAAGAAAAAIAAAAAAAAALkdUAAAAAAAlAAAADAAAAAIAAAAlAAAADAAAAAgAAIBWAAAAMAAAAAwEAADLAQAASwQAAMwBAAAFAAAACwTLAQsEzAFMBMwBTATLAQsEywElAAAADAAAAAgAAIAlAAAADAAAAAAAAIAoAAAADAAAAAIAAAAnAAAAGAAAAAIAAAAAAAAALUdUAAAAAAAlAAAADAAAAAIAAAAlAAAADAAAAAgAAIBWAAAAMAAAAAwEAADMAQAASwQAAM8BAAAFAAAACwTMAQsE0AFMBNABTATMAQsEzAE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zCyJRI0e3kMIQAMBWAgAAEwIAAACEMDbBAAAAIoAAAADAAAAAAAAAAAAAMQAAIBEAACAROzr6/90aVn/7Ovr/3RpWf/hM60oBgWdQwYFncPhM60oUJ5dSAYFnc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xAAAALgAAAACEMDbEwAAAAAAAACaLc1IBgWdyIg5A0cGBZ3Ia/drRgYFnciAbqcrSqWVyAAAAADUnYzIAAAAAG7AMMbAJXssbsAwxviVLEdpT/ytYkvZRwA+X63KWhBIZHPrrYOgOkjEe1HFdDpoSMKKVsYLwLRIgmsox1Ce3UhocA7IUJ7dSGhwDshQnt1INqCMyO+b3UhKpZXI9kDWSAYFnciaLc1IBgWdyAABAwMDAQMDAwMDAwMDAwEDA4MDFEAHABAAAAAEAAAAAwAAACEAAAAIAAAAOwAAAAgAAAATAAAADAAAAAEAAAAkAAAAJAAAAAAAgD0AAAAAAAAAAAAAgD0AAAAAAAAAAAIAAAAbAAAAEAAAAB1BAAAZGQAANgAAABAAAABIRAAAGRkAAFgAAAAoAAAAAAAAAAAAAAD//////////wMAAABvRBkZj0Q5GY9EYBk2AAAAEAAAAI9EAAClGwAAWAAAAEAAAAAAAAAAAAAAAP//////////CQAAAI9EpRsyRLwbpUO8G1hDvBv+QrUbnEKfG4ZBYhvWQIoa1kCKGjYAAAAQAAAA1kAAAGAZAABYAAAAKAAAAAAAAAAAAAAA//////////8DAAAA1kA5GfZAGRkdQRkZPQAAAAgAAAAkAAAAJAAAAAAAgEEAAAAAAAAAAAAAgEEAAAAAAAAAAAIAAAA8AAAACAAAAEMAAAAMAAAAAQAAABMAAAAMAAAAAQAAACUAAAAMAAAACAAAgCcAAAAYAAAAAgAAAAAAAADr6+wAAAAAACUAAAAMAAAAAgAAACUAAAAMAAAACAAAgFYAAAAwAAAADgQAAJIBAABIBAAAkgEAAAUAAAANBJEBDQSSAUoEkgFKBJEBDQSRASUAAAAMAAAACAAAgCUAAAAMAAAAAAAAgCgAAAAMAAAAAgAAACcAAAAYAAAAAgAAAAAAAADq6+wAAAAAACUAAAAMAAAAAgAAACUAAAAMAAAACAAAgFYAAAAwAAAADgQAAJIBAABIBAAAkwEAAAUAAAANBJIBDQSTAUoEkwFKBJIBDQSSASUAAAAMAAAACAAAgCUAAAAMAAAAAAAAgCgAAAAMAAAAAgAAACcAAAAYAAAAAgAAAAAAAADq6usAAAAAACUAAAAMAAAAAgAAACUAAAAMAAAACAAAgFYAAAAwAAAADgQAAJMBAABIBAAAlAEAAAUAAAANBJMBDQSUAUoElAFKBJMBDQSTASUAAAAMAAAACAAAgCUAAAAMAAAAAAAAgCgAAAAMAAAAAgAAACcAAAAYAAAAAgAAAAAAAADp6eoAAAAAACUAAAAMAAAAAgAAACUAAAAMAAAACAAAgFYAAAAwAAAADgQAAJQBAABIBAAAlQEAAAUAAAANBJQBDQSVAUoElQFKBJQBDQSUASUAAAAMAAAACAAAgCUAAAAMAAAAAAAAgCgAAAAMAAAAAgAAACcAAAAYAAAAAgAAAAAAAADo6OkAAAAAACUAAAAMAAAAAgAAACUAAAAMAAAACAAAgFYAAAAwAAAADgQAAJUBAABIBAAAlgEAAAUAAAANBJUBDQSWAUoElgFKBJUBDQSVASUAAAAMAAAACAAAgCUAAAAMAAAAAAAAgCgAAAAMAAAAAgAAACcAAAAYAAAAAgAAAAAAAADn5+gAAAAAACUAAAAMAAAAAgAAACUAAAAMAAAACAAAgFYAAAAwAAAADgQAAJYBAABIBAAAlwEAAAUAAAANBJYBDQSXAUoElwFKBJYBDQSWASUAAAAMAAAACAAAgCUAAAAMAAAAAAAAgCgAAAAMAAAAAgAAACcAAAAYAAAAAgAAAAAAAADm5ucAAAAAACUAAAAMAAAAAgAAACUAAAAMAAAACAAAgFYAAAAwAAAADgQAAJcBAABIBAAAmAEAAAUAAAANBJcBDQSYAUoEmAFKBJcBDQSXASUAAAAMAAAACAAAgCUAAAAMAAAAAAAAgCgAAAAMAAAAAgAAACcAAAAYAAAAAgAAAAAAAADk5eYAAAAAACUAAAAMAAAAAgAAACUAAAAMAAAACAAAgFYAAAAwAAAADgQAAJgBAABIBAAAmQEAAAUAAAANBJgBDQSZAUoEmQFKBJgBDQSYASUAAAAMAAAACAAAgCUAAAAMAAAAAAAAgCgAAAAMAAAAAgAAACcAAAAYAAAAAgAAAAAAAADj4+UAAAAAACUAAAAMAAAAAgAAACUAAAAMAAAACAAAgFYAAAAwAAAADgQAAJkBAABIBAAAmgEAAAUAAAANBJkBDQSaAUoEmgFKBJkBDQSZASUAAAAMAAAACAAAgCUAAAAMAAAAAAAAgCgAAAAMAAAAAgAAACcAAAAYAAAAAgAAAAAAAADh4eMAAAAAACUAAAAMAAAAAgAAACUAAAAMAAAACAAAgFYAAAAwAAAADgQAAJoBAABIBAAAmwEAAAUAAAANBJoBDQSbAUoEmwFKBJoBDQSaASUAAAAMAAAACAAAgCUAAAAMAAAAAAAAgCgAAAAMAAAAAgAAACcAAAAYAAAAAgAAAAAAAADf3+EAAAAAACUAAAAMAAAAAgAAACUAAAAMAAAACAAAgFYAAAAwAAAADgQAAJsBAABIBAAAnAEAAAUAAAANBJsBDQScAUoEnAFKBJsBDQSbASUAAAAMAAAACAAAgCUAAAAMAAAAAAAAgCgAAAAMAAAAAgAAACcAAAAYAAAAAgAAAAAAAADc3d8AAAAAACUAAAAMAAAAAgAAACUAAAAMAAAACAAAgFYAAAAwAAAADgQAAJwBAABIBAAAnQEAAAUAAAANBJwBDQSdAUoEnQFKBJwBDQScASUAAAAMAAAACAAAgCUAAAAMAAAAAAAAgCgAAAAMAAAAAgAAACcAAAAYAAAAAgAAAAAAAADZ2twAAAAAACUAAAAMAAAAAgAAACUAAAAMAAAACAAAgFYAAAAwAAAADgQAAJ0BAABIBAAAngEAAAUAAAANBJ0BDQSeAUoEngFKBJ0BDQSdASUAAAAMAAAACAAAgCUAAAAMAAAAAAAAgCgAAAAMAAAAAgAAACcAAAAYAAAAAgAAAAAAAADW2NkAAAAAACUAAAAMAAAAAgAAACUAAAAMAAAACAAAgFYAAAAwAAAADgQAAJ4BAABIBAAAnwEAAAUAAAANBJ4BDQSfAUoEnwFKBJ4BDQSeASUAAAAMAAAACAAAgCUAAAAMAAAAAAAAgCgAAAAMAAAAAgAAACcAAAAYAAAAAgAAAAAAAADT1dcAAAAAACUAAAAMAAAAAgAAACUAAAAMAAAACAAAgFYAAAAwAAAADgQAAJ8BAABIBAAAoAEAAAUAAAANBJ8BDQSgAUoEoAFKBJ8BDQSfASUAAAAMAAAACAAAgCUAAAAMAAAAAAAAgCgAAAAMAAAAAgAAACcAAAAYAAAAAgAAAAAAAADP0dQAAAAAACUAAAAMAAAAAgAAACUAAAAMAAAACAAAgFYAAAAwAAAADgQAAKABAABIBAAAoQEAAAUAAAANBKABDQShAUoEoQFKBKABDQSgASUAAAAMAAAACAAAgCUAAAAMAAAAAAAAgCgAAAAMAAAAAgAAACcAAAAYAAAAAgAAAAAAAADMztAAAAAAACUAAAAMAAAAAgAAACUAAAAMAAAACAAAgFYAAAAwAAAADgQAAKEBAABIBAAAogEAAAUAAAANBKEBDQSiAUoEogFKBKEBDQShASUAAAAMAAAACAAAgCUAAAAMAAAAAAAAgCgAAAAMAAAAAgAAACcAAAAYAAAAAgAAAAAAAADIys0AAAAAACUAAAAMAAAAAgAAACUAAAAMAAAACAAAgFYAAAAwAAAADgQAAKIBAABIBAAAowEAAAUAAAANBKIBDQSjAUoEowFKBKIBDQSiASUAAAAMAAAACAAAgCUAAAAMAAAAAAAAgCgAAAAMAAAAAgAAACcAAAAYAAAAAgAAAAAAAADDxskAAAAAACUAAAAMAAAAAgAAACUAAAAMAAAACAAAgFYAAAAwAAAADgQAAKMBAABIBAAApAEAAAUAAAANBKMBDQSkAUoEpAFKBKMBDQSjASUAAAAMAAAACAAAgCUAAAAMAAAAAAAAgCgAAAAMAAAAAgAAACcAAAAYAAAAAgAAAAAAAAC/wsUAAAAAACUAAAAMAAAAAgAAACUAAAAMAAAACAAAgFYAAAAwAAAADgQAAKQBAABIBAAApQEAAAUAAAANBKQBDQSlAUoEpQFKBKQBDQSkASUAAAAMAAAACAAAgCUAAAAMAAAAAAAAgCgAAAAMAAAAAgAAACcAAAAYAAAAAgAAAAAAAAC6vcEAAAAAACUAAAAMAAAAAgAAACUAAAAMAAAACAAAgFYAAAAwAAAADgQAAKUBAABIBAAApgEAAAUAAAANBKUBDQSmAUoEpgFKBKUBDQSlASUAAAAMAAAACAAAgCUAAAAMAAAAAAAAgCgAAAAMAAAAAgAAACcAAAAYAAAAAgAAAAAAAAC1ubwAAAAAACUAAAAMAAAAAgAAACUAAAAMAAAACAAAgFYAAAAwAAAADgQAAKYBAABIBAAApwEAAAUAAAANBKYBDQSnAUoEpwFKBKYBDQSmASUAAAAMAAAACAAAgCUAAAAMAAAAAAAAgCgAAAAMAAAAAgAAACcAAAAYAAAAAgAAAAAAAACwtLgAAAAAACUAAAAMAAAAAgAAACUAAAAMAAAACAAAgFYAAAAwAAAADgQAAKcBAABIBAAAqAEAAAUAAAANBKcBDQSoAUoEqAFKBKcBDQSnASUAAAAMAAAACAAAgCUAAAAMAAAAAAAAgCgAAAAMAAAAAgAAACcAAAAYAAAAAgAAAAAAAACrr7QAAAAAACUAAAAMAAAAAgAAACUAAAAMAAAACAAAgFYAAAAwAAAADgQAAKgBAABIBAAAqQEAAAUAAAANBKgBDQSpAUoEqQFKBKgBDQSoASUAAAAMAAAACAAAgCUAAAAMAAAAAAAAgCgAAAAMAAAAAgAAACcAAAAYAAAAAgAAAAAAAAClq68AAAAAACUAAAAMAAAAAgAAACUAAAAMAAAACAAAgFYAAAAwAAAADgQAAKkBAABIBAAAqgEAAAUAAAANBKkBDQSqAUoEqgFKBKkBDQSpASUAAAAMAAAACAAAgCUAAAAMAAAAAAAAgCgAAAAMAAAAAgAAACcAAAAYAAAAAgAAAAAAAACgpqsAAAAAACUAAAAMAAAAAgAAACUAAAAMAAAACAAAgFYAAAAwAAAADgQAAKoBAABIBAAAqwEAAAUAAAANBKoBDQSrAUoEqwFKBKoBDQSqASUAAAAMAAAACAAAgCUAAAAMAAAAAAAAgCgAAAAMAAAAAgAAACcAAAAYAAAAAgAAAAAAAACboaYAAAAAACUAAAAMAAAAAgAAACUAAAAMAAAACAAAgFYAAAAwAAAADgQAAKsBAABIBAAArAEAAAUAAAANBKsBDQSsAUoErAFKBKsBDQSrASUAAAAMAAAACAAAgCUAAAAMAAAAAAAAgCgAAAAMAAAAAgAAACcAAAAYAAAAAgAAAAAAAACUm6EAAAAAACUAAAAMAAAAAgAAACUAAAAMAAAACAAAgFYAAAAwAAAADgQAAKwBAABIBAAArQEAAAUAAAANBKwBDQStAUoErQFKBKwBDQSsASUAAAAMAAAACAAAgCUAAAAMAAAAAAAAgCgAAAAMAAAAAgAAACcAAAAYAAAAAgAAAAAAAACPlpwAAAAAACUAAAAMAAAAAgAAACUAAAAMAAAACAAAgFYAAAAwAAAADgQAAK0BAABIBAAArgEAAAUAAAANBK0BDQSuAUoErgFKBK0BDQStASUAAAAMAAAACAAAgCUAAAAMAAAAAAAAgCgAAAAMAAAAAgAAACcAAAAYAAAAAgAAAAAAAACJkZgAAAAAACUAAAAMAAAAAgAAACUAAAAMAAAACAAAgFYAAAAwAAAADgQAAK4BAABIBAAArwEAAAUAAAANBK4BDQSvAUoErwFKBK4BDQSuASUAAAAMAAAACAAAgCUAAAAMAAAAAAAAgCgAAAAMAAAAAgAAACcAAAAYAAAAAgAAAAAAAACEjZQAAAAAACUAAAAMAAAAAgAAACUAAAAMAAAACAAAgFYAAAAwAAAADgQAAK8BAABIBAAAsAEAAAUAAAANBK8BDQSwAUoEsAFKBK8BDQSvASUAAAAMAAAACAAAgCUAAAAMAAAAAAAAgCgAAAAMAAAAAgAAACcAAAAYAAAAAgAAAAAAAAB/iJAAAAAAACUAAAAMAAAAAgAAACUAAAAMAAAACAAAgFYAAAAwAAAADgQAALABAABIBAAAsQEAAAUAAAANBLABDQSxAUoEsQFKBLABDQSwASUAAAAMAAAACAAAgCUAAAAMAAAAAAAAgCgAAAAMAAAAAgAAACcAAAAYAAAAAgAAAAAAAAB6hIwAAAAAACUAAAAMAAAAAgAAACUAAAAMAAAACAAAgFYAAAAwAAAADgQAALEBAABIBAAAsgEAAAUAAAANBLEBDQSyAUoEsgFKBLEBDQSxASUAAAAMAAAACAAAgCUAAAAMAAAAAAAAgCgAAAAMAAAAAgAAACcAAAAYAAAAAgAAAAAAAAB1gIgAAAAAACUAAAAMAAAAAgAAACUAAAAMAAAACAAAgFYAAAAwAAAADgQAALIBAABIBAAAswEAAAUAAAANBLIBDQSzAUoEswFKBLIBDQSyASUAAAAMAAAACAAAgCUAAAAMAAAAAAAAgCgAAAAMAAAAAgAAACcAAAAYAAAAAgAAAAAAAABxfIUAAAAAACUAAAAMAAAAAgAAACUAAAAMAAAACAAAgFYAAAAwAAAADgQAALMBAABIBAAAtAEAAAUAAAANBLMBDQS0AUoEtAFKBLMBDQSzASUAAAAMAAAACAAAgCUAAAAMAAAAAAAAgCgAAAAMAAAAAgAAACcAAAAYAAAAAgAAAAAAAABteYIAAAAAACUAAAAMAAAAAgAAACUAAAAMAAAACAAAgFYAAAAwAAAADgQAALQBAABIBAAAtQEAAAUAAAANBLQBDQS1AUoEtQFKBLQBDQS0ASUAAAAMAAAACAAAgCUAAAAMAAAAAAAAgCgAAAAMAAAAAgAAACcAAAAYAAAAAgAAAAAAAABpdn8AAAAAACUAAAAMAAAAAgAAACUAAAAMAAAACAAAgFYAAAAwAAAADgQAALUBAABIBAAAtgEAAAUAAAANBLUBDQS2AUoEtgFKBLUBDQS1ASUAAAAMAAAACAAAgCUAAAAMAAAAAAAAgCgAAAAMAAAAAgAAACcAAAAYAAAAAgAAAAAAAABmc30AAAAAACUAAAAMAAAAAgAAACUAAAAMAAAACAAAgFYAAAAwAAAADgQAALYBAABIBAAAtwEAAAUAAAANBLYBDQS3AUoEtwFKBLYBDQS2ASUAAAAMAAAACAAAgCUAAAAMAAAAAAAAgCgAAAAMAAAAAgAAACcAAAAYAAAAAgAAAAAAAABjcXsAAAAAACUAAAAMAAAAAgAAACUAAAAMAAAACAAAgFYAAAAwAAAADgQAALcBAABIBAAAuAEAAAUAAAANBLcBDQS4AUoEuAFKBLcBDQS3ASUAAAAMAAAACAAAgCUAAAAMAAAAAAAAgCgAAAAMAAAAAgAAACcAAAAYAAAAAgAAAAAAAABgbnkAAAAAACUAAAAMAAAAAgAAACUAAAAMAAAACAAAgFYAAAAwAAAADgQAALgBAABIBAAAuQEAAAUAAAANBLgBDQS5AUoEuQFKBLgBDQS4ASUAAAAMAAAACAAAgCUAAAAMAAAAAAAAgCgAAAAMAAAAAgAAACcAAAAYAAAAAgAAAAAAAABebHcAAAAAACUAAAAMAAAAAgAAACUAAAAMAAAACAAAgFYAAAAwAAAADgQAALkBAABIBAAAugEAAAUAAAANBLkBDQS6AUoEugFKBLkBDQS5ASUAAAAMAAAACAAAgCUAAAAMAAAAAAAAgCgAAAAMAAAAAgAAACcAAAAYAAAAAgAAAAAAAABba3UAAAAAACUAAAAMAAAAAgAAACUAAAAMAAAACAAAgFYAAAAwAAAADgQAALoBAABIBAAAuwEAAAUAAAANBLoBDQS7AUoEuwFKBLoBDQS6ASUAAAAMAAAACAAAgCUAAAAMAAAAAAAAgCgAAAAMAAAAAgAAACcAAAAYAAAAAgAAAAAAAABZaXQAAAAAACUAAAAMAAAAAgAAACUAAAAMAAAACAAAgFYAAAAwAAAADgQAALsBAABIBAAAuwEAAAUAAAANBLsBDQS8AUoEvAFKBLsBDQS7ASUAAAAMAAAACAAAgCUAAAAMAAAAAAAAgCgAAAAMAAAAAgAAACcAAAAYAAAAAgAAAAAAAABbanUAAAAAACUAAAAMAAAAAgAAACUAAAAMAAAACAAAgFYAAAAwAAAAAAAAAAAAAAD//////////wUAAAANBLwBDQS9AUoEvQFKBLwBDQS8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IDEoVEGmnSQwhABwNgAAAAVAAAAAIQwNsIAAAAAAAAAIUZVz4AMYi9SkDhPQAAAKRKQOE9+MU4vQAAAAD4xTi9AAAAABn0s71KQOE9GfSzvUpA4T3d/we+hRlXPgAxiL0AAQEBAQEBgRRAB4AQAAAABAAAAP////8kAAAAJAAAAAAAgD0AAAAAAAAAAAAAgD0AAAAAAAAAAAIAAAAlAAAADAAAAAEAAAATAAAADAAAAAEAAAAlAAAADAAAAAgAAIBWAAAAPAAAAA4EAACUAQAAKQQAAKUBAAAIAAAA7kDGGa5BRhquQe8ZgULvGYFCnRmuQZ0ZrkFHGe5Axhk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yOWFRCDv3kMIQAcDYAAAAFQAAAACEMDbCAAAAAAAAAD6Hlc+7DuIvUpA4T0AAAAASkDhPfjFOL0AAAAA+MU4vQAAAAAZ9LO9SkDhPRn0s71KQOE9UwUIvvoeVz7sO4i9AAEBAQEBAYEUQAeAEAAAAAQAAAD/////JAAAACQAAAAAAIA9AAAAAAAAAAAAAIA9AAAAAAAAAAACAAAAJQAAAAwAAAABAAAAEwAAAAwAAAABAAAAJQAAAAwAAAAIAACAVgAAADwAAAAVBAAArQEAAC8EAAC+AQAACAAAAFhBVxsYQtYbGEKAG+tCgBvrQi4bGEIuGxhC1xpYQVcb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pwHiUQtMeVDCEAHA2AAAABUAAAAAhDA2wgAAAAAAAAAAAAAALvOh72XCM098vQHvpcIzT2/nLO9cCRXPr+cs71wJFc+Gi04vZcIzT0aLTi9lwjNPQAAgKMAAAAAu86HvQABAQEBAQGBFEAHgBAAAAAEAAAA/////yQAAAAkAAAAAACAPQAAAAAAAAAAAACAPQAAAAAAAAAAAgAAACUAAAAMAAAAAQAAABMAAAAMAAAAAQAAACUAAAAMAAAACAAAgFYAAAA8AAAALgQAALoBAABIBAAAygEAAAgAAAB8RB8cvEOgG7xD9hvpQvYb6UJIHLxDSBy8Q58cfEQfH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LCM4hEHazYQwhABwNgAAAAVAAAAAIQwNsIAAAAAAAAAAAAAACm2Ye9q/3MPWj6B76r/cw9v5yzvXAkVz6/nLO9cCRXPhotOL2r/cw9Gi04vav9zD0AAACkAAAAAKbZh70AAQEBAQEBgRRAB4AQAAAABAAAAP////8kAAAAJAAAAAAAgD0AAAAAAAAAAAAAgD0AAAAAAAAAAAIAAAAlAAAADAAAAAEAAAATAAAADAAAAAEAAAAlAAAADAAAAAgAAIBWAAAAPAAAACcEAACgAQAAQgQAALEBAAAIAAAAEkSPGlJDDxpSQ2Yaf0JmGn9CuBpSQ7gaUkMOGxJEjxo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pY+JREpA6EMIQAcDTAEAAEABAAACEMDbIgAAAAAAAAB48wA/AECMo5DDND0AQIyjokCiPAAANKQAABAj9BSivAAAAAC6rTS9AAAAAHjzAL8AADSiTiwHv6JAojyYOwy/kMM0PZg7DL8a8gA/mDsMv04sBz+YOwy/Uz4MP04sB79TPgw/ePMAv1M+DD+QwzS9sT8MP/QUorysLQc/AJAFpHjzAD8AQIyjkMM0Pfp3CL/onuQ8+ncIv/0+cTz/FwW//T5xPHjzAL/9PnE8kMM0vf0+cTyVyuS86J7kPP0+cbyQwzQ9/T5xvBryAD/9PnG8XBkFP/0+cbxXeQg/lcrkvFd5CD+QwzS9V3kIP3jzAL9XeQg//xcFv1wZBT/6dwi/GvIAP/p3CL+QwzQ9+ncIvwABAwMDAQMDAwEDAwMBAwODAAMDAwEDAwMBAwMDAQMDA4EAABRAB4AQAAAABAAAAGxVJP8oAAAADAAAAAEAAAAkAAAAJAAAAAAAgD0AAAAAAAAAAAAAgD0AAAAAAAAAAAIAAAAnAAAAGAAAAAEAAAAAAAAAJFVsAAAAAAAlAAAADAAAAAEAAAATAAAADAAAAAEAAAA7AAAACAAAABsAAAAQAAAA+UAAAAEdAAA2AAAAEAAAAGxEAAABHQAAWAAAACgAAAAAAAAAAAAAAP//////////AwAAAJpEAR3ARNscwESsHDYAAAAQAAAAwEQAADkZAABYAAAAKAAAAAAAAAAAAAAA//////////8DAAAAwEQLGZpE5RhsROUYNgAAABAAAAD5QAAA5RgAAFgAAAAoAAAAAAAAAAAAAAD//////////wMAAADKQOUYpEALGaRAORk2AAAAEAAAAKRAAACsHAAAWAAAACgAAAAAAAAAAAAAAP//////////AwAAAKRA2xzKQAEd+UABHT0AAAAIAAAAGwAAABAAAABsRAAAARkAAFgAAAAoAAAAAAAAAAAAAAD//////////wMAAACLRAEZpEQaGaREORk2AAAAEAAAAKREAACsHAAAWAAAACgAAAAAAAAAAAAAAP//////////AwAAAKREyxyLROQcbETkHDYAAAAQAAAA+UAAAOQcAABYAAAAKAAAAAAAAAAAAAAA//////////8DAAAA2kDkHMFAyxzBQKwcNgAAABAAAADBQAAAORkAAFgAAAAoAAAAAAAAAAAAAAD//////////wMAAADBQBoZ2kABGflAARk2AAAAEAAAAGxEAAABGQAAPQAAAAgAAAA8AAAACAAAAD4AAAAYAAAACgQAAI4BAABMBAAA0Q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2roBEyfLzQwRAAAAMAAAAAAAAACEAAAAIAAAAHAAAAAgAAABLAAAAQAAAADAAAAAFAAAAIAAAAAEAAAABAAAAEAAAAAAAAAAAAAAAfQQAACQCAAAAAAAAAAAAAH0EAAAkAgAAJAAAACQAAAAAAIA/AAAAAAAAAAAAAIA/9q6ARMny80MCAAAADAAAABAAAAAAAAAAAAAAAAoAAAAQAAAAAAAAAAAAAABSAAAAcAEAAAIAAADs////AAAAAAAAAAAAAAAAkAEAAAAAAAAEAAUiQQByAGkAYQBsACAATgBhAHIAcgBvAHcAAAAAABH81UT+fwAAAQAAAAAAAAAAALynAAIAACC+T9v4AAAAAAAAAAAAAAAAAAAAAAAAAAAAAAAAAAAAQMZP2/gAAAA9CNZE/n8AAGDFT9v4AAAAAB/7vAACAAAgRCeuAAIAABH81UT+fwAAIEQnrgACAAAAALynAAIAACAj+7wAAgAALHQAAFIDAAA4DUKfAAIAACAwTb0AAgAALHQAAAT+BAAXSJI1AAAAAAEAAAAAAAAAAAAAAAAAAAAMAAAAAAAAAAcAAAAAAAAACNNqoQACAAABm+auAAIAAGDFT9v4AAAAAQAAAAAAAACA0E29AAIAABH81UT+fwAAQLpP2/gAAAAAAAafAAIAADm6T9v4AAAAAAAAAAAAAAAAAAAAAAAAAAM3xN9kdgAIAAAAACUAAAAMAAAAAgAAABYAAAAMAAAAGAAAABIAAAAMAAAAAQAAABgAAAAMAAAAAAAAAlQAAACEAAAABQQAANUBAABMBAAA7AEAAAIAAAAAAAAAAAAAAAAAAAAAAAAACQAAAEwAAAAAAAAAAAAAAAAAAAD//////////2AAAABkAGEAdABhAHAAbABhAG4AZQAAAAkAAAAJAAAABQAAAAkAAAAJAAAABAAAAAkAAAAJAAAACQAAACUAAAAMAAAADQAAgCgAAAAMAAAAAgAAACIAAAAMAAAA/////0YAAACMAQAAgAEAAEVNRisqQAAAJAAAABgAAAAAAPBCAAAAAAAAAAAAAPBC9q6ARMny80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ACIVtEA52GQwhAAAI8AAAAMAAAAAIQwNsAAAAAjgAAAAAAAACrqio8AgAAAAIAAAACAAAAAAAAAAIQwNsAAAAAAAAA/whABwMsAAAAIAAAAAIQwNsCAAAAAAAAABnQjD0AAAAAq0I+PwAAAAAAAQMDFUAHABAAAAAEAAAAAAAAACEAAAAIAAAAYgAAAAwAAAABAAAAJAAAACQAAAAAAIA9AAAAAAAAAAAAAIA9AAAAAAAAAAACAAAAXwAAADgAAAACAAAAOAAAAAAAAAA4AAAAAAAAAAAAAQAUAAAAAAAAAAAAAAAAAAAAAAAAAAAAAAAlAAAADAAAAAIAAAAlAAAADAAAAAUAAIBXAAAAJAAAAGoDAAATAQAAbgMAAGgBAAACAAAAwTZQEcE2XxY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AiFbRAOdhkMIQBEDUAAAAEQAAAACEMDbBgAAAAAAAAAAAAAAAAAAANQGuj3UBjq9/76cPRbYibz/vpw9FdiJPNQGuj3TBjo9AAAAAAAAAAAAAQMDA4EBgRRAEYAQAAAABAAAAAAAAP8oAAAADAAAAAEAAAAkAAAAJAAAAAAAgD0AAAAAAAAAAAAAgD0AAAAAAAAAAAIAAAAnAAAAGAAAAAEAAAAAAAAAAAAAAAAAAAAlAAAADAAAAAEAAAATAAAADAAAAAEAAAA7AAAACAAAABsAAAAQAAAAwTYAAMwQAAA2AAAAEAAAABg3AAB6EQAAWAAAACgAAAAAAAAAAAAAAP//////////AwAAAOE2XxGgNl8RajZ6ETYAAAAQAAAAwTYAAMwQAAA9AAAACAAAADwAAAAIAAAAPgAAABgAAABmAwAADAEAAHIDAAAY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AAAAAA8EIAAPDCAAAAAAIhW0QDnYZDCEASA1AAAABEAAAAAhDA2wYAAAAAAAAArtxPPwAAAADUmzg/1AY6Pc9EPD8W2Ik8z0Q8PxXYibzUmzg/0wY6va7cTz8AAAAAAAEDAwOBAYEUQBKAEAAAAAQAAAAAAAD/JAAAACQAAAAAAIA9AAAAAAAAAAAAAIA9AAAAAAAAAAACAAAAJQAAAAwAAAABAAAAEwAAAAwAAAABAAAAOwAAAAgAAAAbAAAAEAAAAME2AADjFgAANgAAABAAAABqNgAANRYAAFgAAAAoAAAAAAAAAAAAAAD//////////wMAAACgNlAW4TZQFhg3NRY2AAAAEAAAAME2AADjFgAAPQAAAAgAAAA8AAAACAAAAD4AAAAYAAAAZgMAAGMBAAByAwAAbwEAABMAAAAMAAAAAQAAACUAAAAMAAAAAAAAgCQAAAAkAAAAAACAQQAAAAAAAAAAAACAQQAAAAAAAAAAAgAAAEYAAABUAQAASAEAAEVNRisqQAAAJAAAABgAAAAAAIA/AAAAAAAAAAAAAIA/AAAAAAAAAAAqQAAAJAAAABgAAAAAAIA/AAAAAAAAAAAAAIA/AAAAAAAAAAAmQAAAEAAAAAQAAAAAAAAAJUAAABAAAAAEAAAAAAAAAB9AAwAMAAAAAAAAACJABAAMAAAAAAAAAB5ACQAMAAAAAAAAACFABwAMAAAAAAAAACpAAAAkAAAAGAAAALbFzkKQrnNCkK5zwrbFzkJ6gF9Eq9CLQwhAAAI8AAAAMAAAAAIQwNsAAAAAjgAAAAAAAACrqio8AgAAAAIAAAACAAAAAAAAAAIQwNsAAAAAAAAA/whAEgM8AAAAMAAAAAIQwNsEAAAAAAAAAHPJiD3up6y9fIYMPz015jxtdYY/PTXmPBQsxD/up6y9AAMDAxVAEgAQAAAABAAAAAAAAAAkAAAAJAAAAAAAgD0AAAAAAAAAAAAAgD0AAAAAAAAAAAIAAABfAAAAOAAAAAIAAAA4AAAAAAAAADgAAAAAAAAAAAABABQAAAAAAAAAAAAAAAAAAAAAAAAAAAAAACUAAAAMAAAAAgAAACUAAAAMAAAABQAAgFUAAAAsAAAAhwMAABABAAAjBAAAbgEAAAQAAACZOCgRSTu4E4c+oRUSQr0WJQAAAAwAAAAHAACAJQAAAAwAAAAAAACAJAAAACQAAAAAAIBBAAAAAAAAAAAAAIBBAAAAAAAAAAACAAAAKAAAAAwAAAACAAAARgAAACwBAAAgAQAARU1GKypAAAAkAAAAGAAAAAAAgD8AAAAAAAAAAAAAgD8AAAAAAAAAACpAAAAkAAAAGAAAAAAAgD8AAAAAAAAAAAAAgD8AAAAAAAAAACZAAAAQAAAABAAAAAAAAAAlQAAAEAAAAAQAAAAAAAAAH0ADAAwAAAAAAAAAIkAEAAwAAAAAAAAAHkAJAAwAAAAAAAAAIUAHAAwAAAAAAAAAKkAAACQAAAAYAAAAtsXOQpCuc0KQrnPCtsXOQnqAX0Sr0ItDCEAHA1AAAABEAAAAAhDA2wYAAAAAAAAAAAAAJS8Wzr1cyso9kkb8vS1yoD1XWcq9RRWQPcJlh70goJ49pyIPvQAAACUvFs69AAEDAwOBAAAUQAeAEAAAAAQAAAAAAAD/JAAAACQAAAAAAIA9AAAAAAAAAAAAAIA9AAAAAAAAAAACAAAAJQAAAAwAAAABAAAAEwAAAAwAAAABAAAAOwAAAAgAAAAbAAAAEAAAADs4AADMEAAANgAAABAAAAD0OAAABxEAAFgAAAAoAAAAAAAAAAAAAAD//////////wMAAAC6OBsRjThKEXs4hBE2AAAAEAAAADs4AADMEAAAPQAAAAgAAAA8AAAACAAAAD4AAAAYAAAAgwMAAAwBAACQAwAAGQEAABMAAAAMAAAAAQAAACUAAAAMAAAAAAAAgCQAAAAkAAAAAACAQQAAAAAAAAAAAACAQQAAAAAAAAAAAgAAAEYAAAAsAQAAIAEAAEVNRisqQAAAJAAAABgAAAAAAIA/AAAAAAAAAAAAAIA/AAAAAAAAAAAqQAAAJAAAABgAAAAAAIA/AAAAAAAAAAAAAIA/AAAAAAAAAAAmQAAAEAAAAAQAAAAAAAAAJUAAABAAAAAEAAAAAAAAAB9AAwAMAAAAAAAAACJABAAMAAAAAAAAAB5ACQAMAAAAAAAAACFABwAMAAAAAAAAACpAAAAkAAAAGAAAALbFzkKQrnNCkK5zwrbFzkJ6gF9Eq9CLQwhADQNQAAAARAAAAAIQwNsGAAAAAAAAAKy4zD8vFs69qc7CP6giD71Xt8M/w2WHvYixwj9YWcq9BQzAP5JG/L2suMw/LxbOvQABAwMDgQGBFEANgBAAAAAEAAAAAAAA/yQAAAAkAAAAAACAPQAAAAAAAAAAAACAPQAAAAAAAAAAAgAAACUAAAAMAAAAAQAAABMAAAAMAAAAAQAAADsAAAAIAAAAGwAAABAAAACQQgAA4xYAADYAAAAQAAAA0EEAAAQXAABYAAAAKAAAAAAAAAAAAAAA//////////8DAAAA+kHYFg1CmhYDQl0WNgAAABAAAACQQgAA4xYAAD0AAAAIAAAAPAAAAAgAAAA+AAAAGAAAAB0EAABlAQAAKQQAAHEBAAATAAAADAAAAAEAAAAlAAAADAAAAAAAAIAkAAAAJAAAAAAAgEEAAAAAAAAAAAAAgEEAAAAAAAAAAAIAAABGAAAAVAEAAEgBAABFTUYrKkAAACQAAAAYAAAAAACAPwAAAAAAAAAAAACAPwAAAAAAAAAAKkAAACQAAAAYAAAAAACAPwAAAAAAAAAAAACAPwAAAAAAAAAAJkAAABAAAAAEAAAAAAAAACVAAAAQAAAABAAAAAAAAAAfQAMADAAAAAAAAAAiQAQADAAAAAAAAAAeQAkADAAAAAAAAAAhQAcADAAAAAAAAAAqQAAAJAAAABgAAAAAAAAAwJsJOcCbCbkAAAAAd1sORLD/H0AIQAACTAAAAEAAAAACEMDbAAAAAM4BAAAAAAAAANQURgIAAAACAAAAAgAAAAIAAAAAAAAAAgAAAAAAAEEAAIBAAhDA2wAAAAAAAAD/CEANAywAAAAgAAAAAhDA2wIAAAAAAAAAAAAAAAAAAACBr3xKAAAAAAABAwMVQA0AEAAAAAQAAAAAAAAAIQAAAAgAAAAeAAAAGAAAAAAAAAAAAAAAfQQAACQCAAAkAAAAJAAAAAAAgD0AAAAAAAAAAAAAgD0AAAAAAAAAAAIAAABfAAAAOAAAAAIAAAA4AAAAAAAAADgAAAAAAAAAAAIBAAEAAAAAAAAAAAAAAAAAAAAAAAAAAAAAACUAAAAMAAAAAgAAACUAAAAMAAAAAQAAABMAAAAMAAAAAgAAADsAAAAIAAAAGwAAABAAAACZIwAAIAAAADYAAAAQAAAAmSMAAKwAAABYAAAANAAAAAAAAAAAAAAA//////////8GAAAAmSOyAJUjtgCPI7YAiiO2AIUjsgCFI6wANgAAABAAAACFIwAAIAAAAFgAAAA0AAAAAAAAAAAAAAD//////////wYAAACFIxsAiiMWAI8jFgCVIxYAmSMbAJkjIAA9AAAACAAAABsAAAAQAAAAmSMAABABAAA2AAAAEAAAAJkjAACcAQAAWAAAADQAAAAAAAAAAAAAAP//////////BgAAAJkjogGVI6YBjyOmAYojpgGFI6IBhSOcATYAAAAQAAAAhSMAABABAABYAAAANAAAAAAAAAAAAAAA//////////8GAAAAhSMLAYojBgGPIwYBlSMGAZkjCwGZIxABPQAAAAgAAAAbAAAAEAAAAJkjAAAAAgAANgAAABAAAACZIwAAjAIAAFgAAAA0AAAAAAAAAAAAAAD//////////wYAAACZI5IClSOWAo8jlgKKI5YChSOSAoUjjAI2AAAAEAAAAIUjAAAAAgAAWAAAADQAAAAAAAAAAAAAAP//////////BgAAAIUj+wGKI/YBjyP2AZUj9gGZI/sBmSMAAj0AAAAIAAAAGwAAABAAAACZIwAA8AIAADYAAAAQAAAAmSMAAHwDAABYAAAANAAAAAAAAAAAAAAA//////////8GAAAAmSOCA5UjhgOPI4YDiiOGA4UjggOFI3wDNgAAABAAAACFIwAA8AIAAFgAAAA0AAAAAAAAAAAAAAD//////////wYAAACFI+sCiiPmAo8j5gKVI+YCmSPrApkj8AI9AAAACAAAABsAAAAQAAAAmSMAAOADAAA2AAAAEAAAAJkjAABsBAAAWAAAADQAAAAAAAAAAAAAAP//////////BgAAAJkjcgSVI3YEjyN2BIojdgSFI3IEhSNsBDYAAAAQAAAAhSMAAOADAABYAAAANAAAAAAAAAAAAAAA//////////8GAAAAhSPbA4oj1gOPI9YDlSPWA5kj2wOZI+ADPQAAAAgAAAAbAAAAEAAAAJkjAADQBAAANgAAABAAAACZIwAAXAUAAFgAAAA0AAAAAAAAAAAAAAD//////////wYAAACZI2IFlSNmBY8jZgWKI2YFhSNiBYUjXAU2AAAAEAAAAIUjAADQBAAAWAAAADQAAAAAAAAAAAAAAP//////////BgAAAIUjywSKI8YEjyPGBJUjxgSZI8sEmSPQBD0AAAAIAAAAGwAAABAAAACZIwAAwAUAADYAAAAQAAAAmSMAAEwGAABYAAAANAAAAAAAAAAAAAAA//////////8GAAAAmSNSBpUjVgaPI1YGiiNWBoUjUgaFI0wGNgAAABAAAACFIwAAwAUAAFgAAAA0AAAAAAAAAAAAAAD//////////wYAAACFI7sFiiO2BY8jtgWVI7YFmSO7BZkjwAU9AAAACAAAABsAAAAQAAAAmSMAALAGAAA2AAAAEAAAAJkjAAA8BwAAWAAAADQAAAAAAAAAAAAAAP//////////BgAAAJkjQgeVI0YHjyNGB4ojRgeFI0IHhSM8BzYAAAAQAAAAhSMAALAGAABYAAAANAAAAAAAAAAAAAAA//////////8GAAAAhSOrBoojpgaPI6YGlSOmBpkjqwaZI7AGPQAAAAgAAAAbAAAAEAAAAJkjAACgBwAANgAAABAAAACZIwAALAgAAFgAAAA0AAAAAAAAAAAAAAD//////////wYAAACZIzIIlSM2CI8jNgiKIzYIhSMyCIUjLAg2AAAAEAAAAIUjAACgBwAAWAAAADQAAAAAAAAAAAAAAP//////////BgAAAIUjmweKI5YHjyOWB5UjlgeZI5sHmSOgBz0AAAAIAAAAGwAAABAAAACZIwAAkAgAADYAAAAQAAAAmSMAABwJAABYAAAANAAAAAAAAAAAAAAA//////////8GAAAAmSMiCZUjJgmPIyYJiiMmCYUjIgmFIxwJNgAAABAAAACFIwAAkAgAAFgAAAA0AAAAAAAAAAAAAAD//////////wYAAACFI4sIiiOGCI8jhgiVI4YImSOLCJkjkAg9AAAACAAAABsAAAAQAAAAmSMAAIAJAAA2AAAAEAAAAJkjAAAMCgAAWAAAADQAAAAAAAAAAAAAAP//////////BgAAAJkjEgqVIxYKjyMWCoojFgqFIxIKhSMMCjYAAAAQAAAAhSMAAIAJAABYAAAANAAAAAAAAAAAAAAA//////////8GAAAAhSN7CYojdgmPI3YJlSN2CZkjewmZI4AJPQAAAAgAAAAbAAAAEAAAAJkjAABwCgAANgAAABAAAACZIwAA/AoAAFgAAAA0AAAAAAAAAAAAAAD//////////wYAAACZIwILlSMGC48jBguKIwYLhSMCC4Uj/Ao2AAAAEAAAAIUjAABwCgAAWAAAADQAAAAAAAAAAAAAAP//////////BgAAAIUjawqKI2YKjyNmCpUjZgqZI2sKmSNwCj0AAAAIAAAAGwAAABAAAACZIwAAYAsAADYAAAAQAAAAmSMAAOwLAABYAAAANAAAAAAAAAAAAAAA//////////8GAAAAmSPyC5Uj9guPI/YLiiP2C4Uj8guFI+wLNgAAABAAAACFIwAAYAsAAFgAAAA0AAAAAAAAAAAAAAD//////////wYAAACFI1sLiiNWC48jVguVI1YLmSNbC5kjYAs9AAAACAAAABsAAAAQAAAAmSMAAFAMAAA2AAAAEAAAAJkjAADcDAAAWAAAADQAAAAAAAAAAAAAAP//////////BgAAAJkj4gyVI+YMjyPmDIoj5gyFI+IMhSPcDDYAAAAQAAAAhSMAAFAMAABYAAAANAAAAAAAAAAAAAAA//////////8GAAAAhSNLDIojRgyPI0YMlSNGDJkjSwyZI1AMPQAAAAgAAAAbAAAAEAAAAJkjAABADQAANgAAABAAAACZIwAAzA0AAFgAAAA0AAAAAAAAAAAAAAD//////////wYAAACZI9INlSPWDY8j1g2KI9YNhSPSDYUjzA02AAAAEAAAAIUjAABADQAAWAAAADQAAAAAAAAAAAAAAP//////////BgAAAIUjOw2KIzYNjyM2DZUjNg2ZIzsNmSNADT0AAAAIAAAAGwAAABAAAACZIwAAMA4AADYAAAAQAAAAmSMAALwOAABYAAAANAAAAAAAAAAAAAAA//////////8GAAAAmSPCDpUjxg6PI8YOiiPGDoUjwg6FI7wONgAAABAAAACFIwAAMA4AAFgAAAA0AAAAAAAAAAAAAAD//////////wYAAACFIysOiiMmDo8jJg6VIyYOmSMrDpkjMA49AAAACAAAABsAAAAQAAAAmSMAACAPAAA2AAAAEAAAAJkjAACsDwAAWAAAADQAAAAAAAAAAAAAAP//////////BgAAAJkjsg+VI7YPjyO2D4ojtg+FI7IPhSOsDzYAAAAQAAAAhSMAACAPAABYAAAANAAAAAAAAAAAAAAA//////////8GAAAAhSMbD4ojFg+PIxYPlSMWD5kjGw+ZIyAPPQAAAAgAAAAbAAAAEAAAAJkjAAAQEAAANgAAABAAAACZIwAAnBAAAFgAAAA0AAAAAAAAAAAAAAD//////////wYAAACZI6IQlSOmEI8jphCKI6YQhSOiEIUjnBA2AAAAEAAAAIUjAAAQEAAAWAAAADQAAAAAAAAAAAAAAP//////////BgAAAIUjCxCKIwYQjyMGEJUjBhCZIwsQmSMQED0AAAAIAAAAGwAAABAAAACZIwAAABEAADYAAAAQAAAAmSMAAIwRAABYAAAANAAAAAAAAAAAAAAA//////////8GAAAAmSOSEZUjlhGPI5YRiiOWEYUjkhGFI4wRNgAAABAAAACFIwAAABEAAFgAAAA0AAAAAAAAAAAAAAD//////////wYAAACFI/sQiiP2EI8j9hCVI/YQmSP7EJkjABE9AAAACAAAABsAAAAQAAAAmSMAAPARAAA2AAAAEAAAAJkjAAB8EgAAWAAAADQAAAAAAAAAAAAAAP//////////BgAAAJkjghKVI4YSjyOGEoojhhKFI4IShSN8EjYAAAAQAAAAhSMAAPARAABYAAAANAAAAAAAAAAAAAAA//////////8GAAAAhSPrEYoj5hGPI+YRlSPmEZkj6xGZI/ARPQAAAAgAAAAbAAAAEAAAAJkjAADgEgAANgAAABAAAACZIwAAbBMAAFgAAAA0AAAAAAAAAAAAAAD//////////wYAAACZI3ITlSN2E48jdhOKI3YThSNyE4UjbBM2AAAAEAAAAIUjAADgEgAAWAAAADQAAAAAAAAAAAAAAP//////////BgAAAIUj2xKKI9YSjyPWEpUj1hKZI9sSmSPgEj0AAAAIAAAAGwAAABAAAACZIwAA0BMAADYAAAAQAAAAmSMAAFwUAABYAAAANAAAAAAAAAAAAAAA//////////8GAAAAmSNiFJUjZhSPI2YUiiNmFIUjYhSFI1wUNgAAABAAAACFIwAA0BMAAFgAAAA0AAAAAAAAAAAAAAD//////////wYAAACFI8sTiiPGE48jxhOVI8YTmSPLE5kj0BM9AAAACAAAABsAAAAQAAAAmSMAAMAUAAA2AAAAEAAAAJkjAABMFQAAWAAAADQAAAAAAAAAAAAAAP//////////BgAAAJkjUhWVI1YVjyNWFYojVhWFI1IVhSNMFTYAAAAQAAAAhSMAAMAUAABYAAAANAAAAAAAAAAAAAAA//////////8GAAAAhSO7FIojthSPI7YUlSO2FJkjuxSZI8AUPQAAAAgAAAAbAAAAEAAAAJkjAACwFQAANgAAABAAAACZIwAAPBYAAFgAAAA0AAAAAAAAAAAAAAD//////////wYAAACZI0IWlSNGFo8jRhaKI0YWhSNCFoUjPBY2AAAAEAAAAIUjAACwFQAAWAAAADQAAAAAAAAAAAAAAP//////////BgAAAIUjqxWKI6YVjyOmFZUjphWZI6sVmSOwFT0AAAAIAAAAGwAAABAAAACZIwAAoBYAADYAAAAQAAAAmSMAACwXAABYAAAANAAAAAAAAAAAAAAA//////////8GAAAAmSMyF5UjNhePIzYXiiM2F4UjMheFIywXNgAAABAAAACFIwAAoBYAAFgAAAA0AAAAAAAAAAAAAAD//////////wYAAACFI5sWiiOWFo8jlhaVI5YWmSObFpkjoBY9AAAACAAAABsAAAAQAAAAmSMAAJAXAAA2AAAAEAAAAJkjAAAcGAAAWAAAADQAAAAAAAAAAAAAAP//////////BgAAAJkjIhiVIyYYjyMmGIojJhiFIyIYhSMcGDYAAAAQAAAAhSMAAJAXAABYAAAANAAAAAAAAAAAAAAA//////////8GAAAAhSOLF4ojhhePI4YXlSOGF5kjixeZI5AXPQAAAAgAAAAbAAAAEAAAAJkjAACAGAAANgAAABAAAACZIwAADBkAAFgAAAA0AAAAAAAAAAAAAAD//////////wYAAACZIxIZlSMWGY8jFhmKIxYZhSMSGYUjDBk2AAAAEAAAAIUjAACAGAAAWAAAADQAAAAAAAAAAAAAAP//////////BgAAAIUjexiKI3YYjyN2GJUjdhiZI3sYmSOAGD0AAAAIAAAAGwAAABAAAACZIwAAcBkAADYAAAAQAAAAmSMAAPwZAABYAAAANAAAAAAAAAAAAAAA//////////8GAAAAmSMCGpUjBhqPIwYaiiMGGoUjAhqFI/wZNgAAABAAAACFIwAAcBkAAFgAAAA0AAAAAAAAAAAAAAD//////////wYAAACFI2sZiiNmGY8jZhmVI2YZmSNrGZkjcBk9AAAACAAAABsAAAAQAAAAmSMAAGAaAAA2AAAAEAAAAJkjAADsGgAAWAAAADQAAAAAAAAAAAAAAP//////////BgAAAJkj8hqVI/YajyP2Gooj9hqFI/IahSPsGjYAAAAQAAAAhSMAAGAaAABYAAAANAAAAAAAAAAAAAAA//////////8GAAAAhSNbGoojVhqPI1YalSNWGpkjWxqZI2AaPQAAAAgAAAAbAAAAEAAAAJkjAABQGwAANgAAABAAAACZIwAA3BsAAFgAAAA0AAAAAAAAAAAAAAD//////////wYAAACZI+IblSPmG48j5huKI+YbhSPiG4Uj3Bs2AAAAEAAAAIUjAABQGwAAWAAAADQAAAAAAAAAAAAAAP//////////BgAAAIUjSxuKI0YbjyNGG5UjRhuZI0sbmSNQGz0AAAAIAAAAGwAAABAAAACZIwAAQBwAADYAAAAQAAAAmSMAAMwcAABYAAAANAAAAAAAAAAAAAAA//////////8GAAAAmSPSHJUj1hyPI9YciiPWHIUj0hyFI8wcNgAAABAAAACFIwAAQBwAAFgAAAA0AAAAAAAAAAAAAAD//////////wYAAACFIzsciiM2HI8jNhyVIzYcmSM7HJkjQBw9AAAACAAAABsAAAAQAAAAmSMAADAdAAA2AAAAEAAAAJkjAAC8HQAAWAAAADQAAAAAAAAAAAAAAP//////////BgAAAJkjwh2VI8YdjyPGHYojxh2FI8IdhSO8HTYAAAAQAAAAhSMAADAdAABYAAAANAAAAAAAAAAAAAAA//////////8GAAAAhSMrHYojJh2PIyYdlSMmHZkjKx2ZIzAdPQAAAAgAAAAbAAAAEAAAAJkjAAAgHgAANgAAABAAAACZIwAArB4AAFgAAAA0AAAAAAAAAAAAAAD//////////wYAAACZI7IelSO2Ho8jth6KI7YehSOyHoUjrB42AAAAEAAAAIUjAAAgHgAAWAAAADQAAAAAAAAAAAAAAP//////////BgAAAIUjGx6KIxYejyMWHpUjFh6ZIxsemSMgHj0AAAAIAAAAGwAAABAAAACZIwAAEB8AADYAAAAQAAAAmSMAAJwfAABYAAAANAAAAAAAAAAAAAAA//////////8GAAAAmSOiH5Ujph+PI6YfiiOmH4Ujoh+FI5wfNgAAABAAAACFIwAAEB8AAFgAAAA0AAAAAAAAAAAAAAD//////////wYAAACFIwsfiiMGH48jBh+VIwYfmSMLH5kjEB89AAAACAAAABsAAAAQAAAAmSMAAAAgAAA2AAAAEAAAAJkjAACMIAAAWAAAADQAAAAAAAAAAAAAAP//////////BgAAAJkjkiCVI5YgjyOWIIojliCFI5IghSOMIDYAAAAQAAAAhSMAAAAgAABYAAAANAAAAAAAAAAAAAAA//////////8GAAAAhSP7H4oj9h+PI/YflSP2H5kj+x+ZIwAgPQAAAAgAAAAbAAAAEAAAAJkjAADwIAAANgAAABAAAACZIwAAfCEAAFgAAAA0AAAAAAAAAAAAAAD//////////wYAAACZI4IhlSOGIY8jhiGKI4YhhSOCIYUjfCE2AAAAEAAAAIUjAADwIAAAWAAAADQAAAAAAAAAAAAAAP//////////BgAAAIUj6yCKI+YgjyPmIJUj5iCZI+sgmSPwID0AAAAIAAAAGwAAABAAAACZIwAA4CEAADYAAAAQAAAAmSMAABUiAABYAAAANAAAAAAAAAAAAAAA//////////8GAAAAmSMbIpUjHyKPIx8iiiMfIoUjGyKFIxUiNgAAABAAAACFIwAA4CEAAFgAAAA0AAAAAAAAAAAAAAD//////////wYAAACFI9shiiPWIY8j1iGVI9YhmSPbIZkj4CE9AAAACAAAADwAAAAIAAAAPwAAABgAAAA3AgAAAAAAADsCAAAjAgAAEwAAAAwAAAABAAAAJQAAAAwAAAAAAACAJQAAAAwAAAAH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7kJFENk+l5CBEAAAAwAAAAAAAAAIQAAAAgAAAAcAAAACAAAAEsAAABAAAAAMAAAAAUAAAAgAAAAAQAAAAEAAAAQAAAAAAAAAAAAAAB9BAAAJAIAAAAAAAAAAAAAfQQAACQCAAAkAAAAJAAAAAAAgD8AAAAAAAAAAAAAgD+5CRRDZPpeQgIAAAAMAAAAEAAAAAAAAAAAAAAACgAAABAAAAAAAAAAAAAAAFIAAABwAQAAAgAAAOz///8AAAAAAAAAAAAAAAC8AgAAAAAAAAQABSJDAGEAbABpAGIAcgBpAAAA/n8AACBiJq4AAgAAAAAjrgACAAAAALynAAIAAAAAAAAAAAAA/wMAAPgAAAAODgAAAAAAAAAAAAAAAAAAAAAAAAAAAABAxk/b+AAAAAkAAAAAAAAAYMVP2/gAAAAAH/u8AAIAAKBOJ64AAgAAEfzVRP5/AACgTieuAAIAAAAAvKcAAgAADieu//////8sdAAABK4EAOANQp8AAgAADieu//////8sdAAABK4EABdIkjUAAAAAAQAAAAAAAAAAAAAAAAAAACx0AAAhxwEATJvGQv5/AAABAAAAAAAAAHG+ljX+fwAAQMZP2/gAAABgxU/bAAAAAAAf+7wAAgAA88TL3/1/AAAAAAAAAAAAAA4nBK4AAAAA+blP2/gAAAB0G/5D/n8AAOANQp8AAgAAAzfE32R2AAgAAAAAJQAAAAwAAAACAAAAFgAAAAwAAAAYAAAAEgAAAAwAAAABAAAAGAAAAAwAAAAAAAACVAAAAPAAAACUAAAAJQAAAH8BAAA8AAAAAgAAAAAAAAAAAAAAAAAAAAAAAAAbAAAATAAAAAAAAAAAAAAAAAAAAP//////////hAAAAFQAcgBhAGQAaQB0AGkAbwBuAGEAbAAgAE4AZQB0AHcAbwByAGsAIABEAGUAdgBpAGMAZQBzAAAACgAAAAcAAAAKAAAACwAAAAUAAAAGAAAABQAAAAsAAAALAAAACgAAAAUAAAAEAAAADQAAAAoAAAAHAAAADwAAAAsAAAAHAAAACgAAAAQAAAANAAAACgAAAAkAAAAFAAAACQAAAAoAAAAIAAAAJQAAAAwAAAANAACAKAAAAAwAAAACAAAAIgAAAAwAAAD/////RgAAACABAAAUAQAARU1GKypAAAAkAAAAGAAAAAAA8EIAAAAAAAAAAAAA8EK5CRRDZPpe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w5TkRk+l5CBEAAAAwAAAAAAAAAIQAAAAgAAAAcAAAACAAAAEsAAABAAAAAMAAAAAUAAAAgAAAAAQAAAAEAAAAQAAAAAAAAAAAAAAB9BAAAJAIAAAAAAAAAAAAAfQQAACQCAAAkAAAAJAAAAAAAgD8AAAAAAAAAAAAAgD/cOU5EZPpeQgIAAAAMAAAAEAAAAAAAAAAAAAAACgAAABAAAAAAAAAAAAAAAFIAAABwAQAAAgAAAOz///8AAAAAAAAAAAAAAAC8AgAAAAAAAAQABSJDAGEAbABpAGIAcgBpAAAA/n8AACBiJq4AAgAAAAAjrgACAAAAALynAAIAAAAAAAAAAAAAh4gIPAAAAAAAAAAAAAAAAAAAAAAAAAAAAAAAAAAAAABAxk/b+AAAAAkAAAAAAAAAYMVP2/gAAAAAH/u8AAIAACBEJ64AAgAAEfzVRP5/AAAgRCeuAAIAAAAAvKcAAgAANBed//////8sdAAABJ0EAFANQp8AAgAANBed//////8sdAAABJ0EABdIkjUAAAAAAQAAAAAAAAAAAAAAAAAAACx0AAAhxwEATJvGQv5/AAABAAAAAAAAAHG+ljX+fwAAQMZP2/gAAABgxU/bAAAAAAAf+7wAAgAA88TL3/1/AAAAAAAAAAAAADQXBJ0AAAAA+blP2/gAAAB0G/5D/n8AAFANQp8AAgAAAzfE32R2AAgAAAAAJQAAAAwAAAACAAAAFgAAAAwAAAAYAAAAEgAAAAwAAAABAAAAGAAAAAwAAAAAAAACVAAAAJAAAAA5AwAAJQAAAJ8DAAA8AAAAAgAAAAAAAAAAAAAAAAAAAAAAAAALAAAATAAAAAAAAAAAAAAAAAAAAP//////////ZAAAAFMARABOACAARABlAHYAaQBjAGUAcwAAAAkAAAANAAAADQAAAAUAAAAMAAAACgAAAAoAAAAFAAAACAAAAAoAAAAIAAAAJQAAAAwAAAANAACAKAAAAAwAAAACAAAAIgAAAAwAAAD/////RgAAACABAAAUAQAARU1GKypAAAAkAAAAGAAAAAAA8EIAAAAAAAAAAAAA8ELcOU5EZPpe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jYeEQ7OzBDBEAAAAwAAAAAAAAAIQAAAAgAAAAcAAAACAAAAEsAAABAAAAAMAAAAAUAAAAgAAAAAQAAAAEAAAAQAAAAAAAAAAAAAAB9BAAAJAIAAAAAAAAAAAAAfQQAACQCAAAkAAAAJAAAAAAAgD8AAAAAAAAAAAAAgD8Y2HhEOzswQwIAAAAMAAAAEAAAAAAAAAAAAAAACgAAABAAAAAAAAAAAAAAAFIAAABwAQAAAgAAAOz///8AAAAAAAAAAAAAAACQAQAAAAAAAAQABSJDAGEAbABpAGIAcgBpAAAA/n8AACBiJq4AAgAAAAAjrgACAAAAALynAAIAAAAAAAAAAAAAh4gIPAAAAAAAAAAAAAAAAAAAAAAAAAAAAAAAAAAAAABAxk/b+AAAAAkAAAAAAAAAYMVP2/gAAAAAH/u8AAIAACBQJ64AAgAAEfzVRP5/AAAgUCeuAAIAAAAAvKcAAgAAuyMC//////8sdAAABAIEADgNQp8AAgAAuyMC//////8sdAAABAIEABdIkjUAAAAAAQAAAAAAAAAAAAAAAAAAACx0AAAhxwEATJvGQv5/AAABAAAAAAAAAHG+ljX+fwAAQMZP2/gAAABgxU/bAAAAAAAf+7wAAgAA88TL3/1/AAAAAAAAAAAAALsjBAIAAAAA+blP2/gAAAB0G/5D/n8AADgNQp8AAgAAAzfE32R2AAgAAAAAJQAAAAwAAAACAAAAFgAAAAwAAAAYAAAAEgAAAAwAAAABAAAAGAAAAAwAAAAAAAACVAAAAGAAAADjAwAAnQAAAAQEAAC0AAAAAgAAAAAAAAAAAAAAAAAAAAAAAAADAAAATAAAAAAAAAAAAAAAAAAAAP//////////VAAAAFMARABOAAAACQAAAAwAAAANAAAAJQAAAAwAAAANAACAKAAAAAwAAAACAAAAIgAAAAwAAAD/////RgAAACABAAAUAQAARU1GKypAAAAkAAAAGAAAAAAA8EIAAAAAAAAAAAAA8EIY2HhEOzsw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jjckRBO0hDBEAAAAwAAAAAAAAAIQAAAAgAAAAcAAAACAAAAEsAAABAAAAAMAAAAAUAAAAgAAAAAQAAAAEAAAAQAAAAAAAAAAAAAAB9BAAAJAIAAAAAAAAAAAAAfQQAACQCAAAkAAAAJAAAAAAAgD8AAAAAAAAAAAAAgD+443JEQTtIQwIAAAAMAAAAEAAAAAAAAAAAAAAACgAAABAAAAAAAAAAAAAAAFIAAABwAQAAAgAAAOz///8AAAAAAAAAAAAAAACQAQAAAAAAAAQABSJDAGEAbABpAGIAcgBpAAAA/n8AACBiJq4AAgAAAAAjrgACAAAAALynAAIAAAAAAAAAAAAAh4gIPAAAAAAAAAAAAAAAAAAAAAAAAAAAAAAAAAAAAABAxk/b+AAAAAkAAAAAAAAAYMVP2/gAAAAAH/u8AAIAAGBJJ64AAgAAEfzVRP5/AABgSSeuAAIAAAAAvKcAAgAADiey//////8sdAAABLIEAOANQp8AAgAADiey//////8sdAAABLIEABdIkjUAAAAAAQAAAAAAAAAAAAAAAAAAACx0AAAhxwEATJvGQv5/AAABAAAAAAAAAHG+ljX+fwAAQMZP2/gAAABgxU/bAAAAAAAf+7wAAgAA88TL3/1/AAAAAAAAAAAAAA4nBLIAAAAA+blP2/gAAAB0G/5D/n8AAOANQp8AAgAAAzfE32R2AAgAAAAAJQAAAAwAAAACAAAAFgAAAAwAAAAYAAAAEgAAAAwAAAABAAAAGAAAAAwAAAAAAAACVAAAAIgAAADMAwAAtQAAAB0EAADMAAAAAgAAAAAAAAAAAAAAAAAAAAAAAAAKAAAATAAAAAAAAAAAAAAAAAAAAP//////////YAAAAEMAbwBuAHQAcgBvAGwAbABlAHIACwAAAAoAAAALAAAABgAAAAcAAAALAAAABQAAAAQAAAAKAAAABwAAACUAAAAMAAAADQAAgCgAAAAMAAAAAgAAACIAAAAMAAAA/////0YAAACsAQAAoAEAAEVNRisqQAAAJAAAABgAAAAAAPBCAAAAAAAAAAAAAPBCuONyREE7SEMqQAAAJAAAABgAAAAAAIA/AAAAAAAAAAAAAIA/AAAAAAAAAAAqQAAAJAAAABgAAAAAAIA/AAAAAAAAAAAAAIA/AAAAAAAAAAAqQAAAJAAAABgAAAAAAIA/AAAAAAAAAAAAAIA/AAAAAAAAAAAmQAAAEAAAAAQAAAAAAAAAJUAAABAAAAAEAAAAAAAAAB9AAwAMAAAAAAAAACJABAAMAAAAAAAAAB5ACQAMAAAAAAAAACFABwAMAAAAAAAAACpAAAAkAAAAGAAAAAObCTkHI2S1ByNkNQObCTlbL95CgcA6QwhAAAJMAAAAQAAAAAIQwNsAAAAAzgEAAAAAAAAA1JRGAgAAAAIAAAACAAAAAgAAAAAAAAACAAAAAAAAQAAAgD8CEMDbAAAAAAAAAP8IQA0DPAAAADAAAAACEMDbBAAAAAAAAABuaqZH+vHZx8YkjEg0eJjIy6gVSTR4mMjh7UZJ+vHZxwADAwMVQA0AEAAAAAQAAAAAAAAAIQAAAAgAAABiAAAADAAAAAEAAAAkAAAAJAAAAAAAgD0AAAAAAAAAAAAAgD0AAAAAAAAAAAIAAABfAAAAOAAAAAIAAAA4AAAAAAAAADgAAAAAAAAAAAIBAAEAAAAAAAAAAAAAAAAAAAAAAAAAAAAAACUAAAAMAAAAAgAAACUAAAAMAAAAAQAAABMAAAAMAAAAAgAAADsAAAAIAAAAGwAAABAAAACOBwAAqwoAADYAAAAQAAAAqwcAAJAKAABYAAAANAAAAAAAAAAAAAAA//////////8GAAAAtAeICsAHiQrIB5EKzweZCs8HpgrGB60KNgAAABAAAACpBwAAyAoAAFgAAAA0AAAAAAAAAAAAAAD//////////wYAAAChB9AKlAfPCo0HxwqFB78KhgeyCo4Hqwo9AAAACAAAABsAAAAQAAAA6QcAAFkKAAA2AAAAEAAAAAkIAABBCgAAWAAAADQAAAAAAAAAAAAAAP//////////BgAAABIIOwoeCD0KJQhGCisITwoqCFsKIQhiCjYAAAAQAAAAAAgAAHkKAABYAAAANAAAAAAAAAAAAAAA//////////8GAAAA+AeACusHfgrlB3UK3gdsCuAHYArpB1kKPQAAAAgAAAAbAAAAEAAAAEwIAAATCgAANgAAABAAAABuCAAA/gkAAFgAAAA0AAAAAAAAAAAAAAD//////////wYAAAB4CPgJhAj7CYoIBQqQCA4KjAgbCoMIIAo2AAAAEAAAAGEIAAA1CgAAWAAAADQAAAAAAAAAAAAAAP//////////BgAAAFcIOwpLCDgKRQguCkAIJQpDCBgKTAgTCj0AAAAIAAAAGwAAABAAAAC2CAAA1wkAADYAAAAQAAAA2wgAAMYJAABYAAAANAAAAAAAAAAAAAAA//////////8GAAAA5QjBCfEIxgn1CNAJ+gjaCfYI5gnsCOoJNgAAABAAAADHCAAA+wkAAFgAAAA0AAAAAAAAAAAAAAD//////////wYAAAC9CAAKsgj8Ca0I8gmoCOgJrAjcCbYI1wk9AAAACAAAABsAAAAQAAAAJwkAAKgJAAA2AAAAEAAAAEwJAACaCQAAWAAAADQAAAAAAAAAAAAAAP//////////BgAAAFcJlwliCZwJZgmnCWoJsQlkCbwJWgnACTYAAAAQAAAANAkAAM0JAABYAAAANAAAAAAAAAAAAAAA//////////8GAAAAKgnRCR4JzAkbCcEJFwm3CRwJqwknCagJPQAAAAgAAAAbAAAAEAAAAJsJAACECQAANgAAABAAAADCCQAAewkAAFgAAAA0AAAAAAAAAAAAAAD//////////wYAAADNCXgJ1wl+CdoJiQndCZQJ1wmeCcwJoQk2AAAAEAAAAKUJAACrCQAAWAAAADQAAAAAAAAAAAAAAP//////////BgAAAJoJrgmQCagJjQmdCYoJkgmQCYcJmwmECT0AAAAIAAAAGwAAABAAAAATCgAAbgkAAFkAAAAkAAAAAAAAAAAAAAD//////////wIAAAAtCmsJPQpqCVgAAAA0AAAAAAAAAAAAAAD//////////wYAAABICmkJUQpxCVIKfAlSCogJSgqRCT8KkglZAAAAKAAAAAAAAAAAAAAA//////////8DAAAAMgqSCRkKlgkZCpYJWAAAADQAAAAAAAAAAAAAAP//////////BgAAAA4KmAkECpAJAgqFCQEKegkICnAJEwpuCT0AAAAIAAAAGwAAABAAAACMCgAAZQkAAFkAAAAkAAAAAAAAAAAAAAD//////////wIAAACWCmUJtgpmCVgAAAA0AAAAAAAAAAAAAAD//////////wYAAADCCmYJygpwCcoKewnJCoYJwAqOCbUKjglZAAAAJAAAAAAAAAAAAAAA//////////8CAAAAmQqMCY8KjQlYAAAANAAAAAAAAAAAAAAA//////////8GAAAAhAqOCXoKhQl6CnoJeQpvCYEKZgmMCmUJPQAAAAgAAAAbAAAAEAAAAAgLAABqCQAANgAAABAAAAAwCwAAcAkAAFgAAAA0AAAAAAAAAAAAAAD//////////wYAAAA7C3EJQgt7CUELhgk/C5EJNQuZCSoLlwlZAAAAJAAAAAAAAAAAAAAA//////////8CAAAAAwuSCQMLkglYAAAANAAAAAAAAAAAAAAA//////////8GAAAA+AqRCfAKhwnyCnwJ8wpxCf0KaQkIC2oJPQAAAAgAAAAbAAAAEAAAAIALAAB9CQAANgAAABAAAACnCwAAhgkAAFgAAAA0AAAAAAAAAAAAAAD//////////wYAAACyC4kJuQuUCbYLngm0C6kJqQuwCZ4LrQk2AAAAEAAAAHcLAACkCQAAWAAAADQAAAAAAAAAAAAAAP//////////BgAAAG0LoQlmC5cJaAuMCWsLgQl2C3sJgAt9CT0AAAAIAAAAGwAAABAAAAD2CwAAnQkAADYAAAAQAAAAHAwAAKoJAABYAAAANAAAAAAAAAAAAAAA//////////8GAAAAJgytCSwMuQkoDMMJJQzOCRkM0wkPDM8JNgAAABAAAADpCwAAwgkAAFgAAAA0AAAAAAAAAAAAAAD//////////wYAAADfC78J2Qu0Cd0LqQngC58J7AuZCfYLnQk9AAAACAAAABsAAAAQAAAAaAwAAMgJAAA2AAAAEAAAAIwMAADZCQAAWAAAADQAAAAAAAAAAAAAAP//////////BgAAAJYM3QmbDOkJlgzzCZIM/QmGDAIKfAz9CTYAAAAQAAAAVwwAAO0JAABYAAAANAAAAAAAAAAAAAAA//////////8GAAAATQzpCUkM3QlNDNMJUgzJCV4MxAloDMgJPQAAAAgAAAAbAAAAEAAAANQMAAABCgAANgAAABAAAAD2DAAAFQoAAFgAAAA0AAAAAAAAAAAAAAD//////////wYAAAAADRsKAw0nCv4MMAr4DDoK7Aw9CuIMOAo2AAAAEAAAAMAMAAAjCgAAWAAAADQAAAAAAAAAAAAAAP//////////BgAAALYMHgqzDBIKuQwICr4M/gnKDPsJ1AwBCj0AAAAIAAAAGwAAABAAAAA5DQAARQoAAFkAAAAkAAAAAAAAAAAAAAD//////////wIAAABQDVYKWg1fClgAAAA0AAAAAAAAAAAAAAD//////////wYAAABiDWYKYw1zClwNewpUDYMKSA2ECkANfQpZAAAAJAAAAAAAAAAAAAAA//////////8CAAAAOQ13CiENZgpYAAAANAAAAAAAAAAAAAAA//////////8GAAAAGA1fChYNUwodDUoKIw1BCjANPwo5DUUKPQAAAAgAAAAbAAAAEAAAAJYNAACUCgAANgAAABAAAAClDQAAoAoAAFgAAAA0AAAAAAAAAAAAAAD//////////wYAAACtDagKrg20CqYNvQqfDcUKkw3GCooNvgo2AAAAEAAAAHwNAACyCgAAWAAAADQAAAAAAAAAAAAAAP//////////BgAAAHMNqgpyDZ4Keg2VCoENjQqODYwKlg2UCj0AAAAIAAAAPAAAAAgAAAA/AAAAGAAAAHcAAACVAAAA3AAAAK4A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C2/u9CxPFGv8TxRj+2/u9CWy/eQoHAOkMIQA0DPAAAADAAAAACEMDbBAAAAAAAAABriBU+ckDLvQAAgKQAAIAkZppqPTsFK75riBU+ckDLvQABAYEUQA2AEAAAAAQAAAAAAAD/JAAAACQAAAAAAIA9AAAAAAAAAAAAAIA9AAAAAAAAAAACAAAAJQAAAAwAAAABAAAAEwAAAAwAAAABAAAAJQAAAAwAAAAIAACAVgAAACwAAABuAAAApgAAAIEAAAC7AAAABAAAAAEI5ArqBqULVgdjCgEI5Ao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C2/u9CxPFGv8TxRj+2/u9CWy/eQoHAOkMIQBMDPAAAADAAAAACEMDbBAAAAAAAAACkT20/OwUrvkr5ez8AAIAkMJdWP3JAy72kT20/OwUrvgABAYEUQBOAEAAAAAQAAAAAAAD/JAAAACQAAAAAAIA9AAAAAAAAAAAAAIA9AAAAAAAAAAACAAAAJQAAAAwAAAABAAAAEwAAAAwAAAABAAAAJQAAAAwAAAAIAACAVgAAACwAAADTAAAApQAAAOUAAAC6AAAABAAAANwNWApMDpgLMg3cCtwNWAo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ADmwk5ByNktQcjZDUDmwk5pPKOQ7H8OUMIQAACTAAAAEAAAAACEMDbAAAAAM4BAAAAAAAAANSURgIAAAACAAAAAgAAAAIAAAAAAAAAAgAAAAAAAEAAAIA/AhDA2wAAAAAAAAD/CEATAzwAAAAwAAAAAhDA2wQAAAAAAAAAbmqmR/rx2cfGJIxINHiYyMuoFUk0eJjI4e1GSfrx2ccAAwMDFUATABAAAAAEAAAAAAAAACQAAAAkAAAAAACAPQAAAAAAAAAAAACAPQAAAAAAAAAAAgAAAF8AAAA4AAAAAgAAADgAAAAAAAAAOAAAAAAAAAAAAgEAAQAAAAAAAAAAAAAAAAAAAAAAAAAAAAAAJQAAAAwAAAACAAAAJQAAAAwAAAABAAAAEwAAAAwAAAACAAAAOwAAAAgAAAAbAAAAEAAAAHsSAACfCgAANgAAABAAAACYEgAAhAoAAFgAAAA0AAAAAAAAAAAAAAD//////////wYAAAChEnwKrRJ9CrUShQq8Eo0KvBKaCrMSoQo2AAAAEAAAAJYSAAC8CgAAWAAAADQAAAAAAAAAAAAAAP//////////BgAAAI4SxAqBEsMKehK7CnISswpzEqYKexKfCj0AAAAIAAAAGwAAABAAAADWEgAATQoAADYAAAAQAAAA9hIAADUKAABYAAAANAAAAAAAAAAAAAAA//////////8GAAAA/xIvCgsTMQoSEzoKGBNDChcTTwoOE1YKNgAAABAAAADtEgAAbQoAAFgAAAA0AAAAAAAAAAAAAAD//////////wYAAADlEnQK2BJyCtISaQrLEmAKzRJUCtYSTQo9AAAACAAAABsAAAAQAAAAORMAAAcKAAA2AAAAEAAAAFsTAADyCQAAWAAAADQAAAAAAAAAAAAAAP//////////BgAAAGUT7AlxE+8JdxP5CX0TAgp5Ew8KcBMUCjYAAAAQAAAAThMAACkKAABYAAAANAAAAAAAAAAAAAAA//////////8GAAAARBMvCjgTLAoyEyIKLRMZCjATDAo5EwcKPQAAAAgAAAAbAAAAEAAAAKMTAADLCQAANgAAABAAAADIEwAAugkAAFgAAAA0AAAAAAAAAAAAAAD//////////wYAAADSE7UJ3hO6CeITxAnnE84J4xPaCdkT3gk2AAAAEAAAALQTAADvCQAAWAAAADQAAAAAAAAAAAAAAP//////////BgAAAKoT9AmfE/AJmhPmCZUT3AmZE9AJoxPLCT0AAAAIAAAAGwAAABAAAAATFAAAmwkAADYAAAAQAAAAORQAAI4JAABYAAAANAAAAAAAAAAAAAAA//////////8GAAAAQxSKCU8UjwlTFJoJVhSkCVEUsAlHFLMJNgAAABAAAAAhFAAAwQkAAFgAAAA0AAAAAAAAAAAAAAD//////////wYAAAAXFMUJCxS/CQcUtQkEFKsJCRSfCRMUmwk9AAAACAAAABsAAAAQAAAAiBQAAHgJAAA2AAAAEAAAAK8UAABuCQAAWAAAADQAAAAAAAAAAAAAAP//////////BgAAALoUbAnFFHIJxxR9CcoUiAnDFJMJuRSVCTYAAAAQAAAAkhQAAJ8JAABYAAAANAAAAAAAAAAAAAAA//////////8GAAAAhxSiCXwUmwl6FJAJdxSGCX0UewmIFHgJPQAAAAgAAAAbAAAAEAAAAAAVAABiCQAAWQAAACQAAAAAAAAAAAAAAP//////////AgAAABoVXwkpFV4JWAAAADQAAAAAAAAAAAAAAP//////////BgAAADQVXQk+FWUJPxVwCT8VfAk3FYUJLBWGCVkAAAAkAAAAAAAAAAAAAAD//////////wIAAAAfFYYJBhWKCVgAAAA0AAAAAAAAAAAAAAD//////////wYAAAD7FIwJ8RSECe8UeQnuFG4J9RRkCQAVYgk9AAAACAAAABsAAAAQAAAAeRUAAFkJAABZAAAAJAAAAAAAAAAAAAAA//////////8CAAAAgxVZCaMVWglYAAAANAAAAAAAAAAAAAAA//////////8GAAAArhVaCbcVYwm2FW4JthV5Ca0VggmiFYIJWQAAACQAAAAAAAAAAAAAAP//////////AgAAAIYVgAl8FYEJWAAAADQAAAAAAAAAAAAAAP//////////BgAAAHEVgglnFXkJZxVuCWYVYwluFVoJeRVZCT0AAAAIAAAAGwAAABAAAAD1FQAAXQkAADYAAAAQAAAAHRYAAGMJAABYAAAANAAAAAAAAAAAAAAA//////////8GAAAAKBZkCS8WbgkuFnkJLBaECSIWjAkXFooJNgAAABAAAADwFQAAhQkAAFgAAAA0AAAAAAAAAAAAAAD//////////wYAAADlFYQJ3RV6Cd8VbwngFWQJ6hVcCfUVXQk9AAAACAAAABsAAAAQAAAAbRYAAHAJAAA2AAAAEAAAAJQWAAB5CQAAWAAAADQAAAAAAAAAAAAAAP//////////BgAAAJ8WfAmmFoYJoxaRCaEWnAmWFqMJixagCTYAAAAQAAAAZBYAAJcJAABYAAAANAAAAAAAAAAAAAAA//////////8GAAAAWhaUCVMWiglVFn8JWBZ0CWMWbgltFnAJPQAAAAgAAAAbAAAAEAAAAOMWAACQCQAANgAAABAAAAAJFwAAnQkAAFgAAAA0AAAAAAAAAAAAAAD//////////wYAAAATF6AJGResCRUXtgkSF8AJBhfGCfwWwgk2AAAAEAAAANYWAAC1CQAAWAAAADQAAAAAAAAAAAAAAP//////////BgAAAMwWsgnGFqcJyhacCc0WkgnZFowJ4xaQCT0AAAAIAAAAGwAAABAAAABVFwAAvAkAADYAAAAQAAAAeRcAAMwJAABYAAAANAAAAAAAAAAAAAAA//////////8GAAAAgxfRCYgX3QmDF+cJfhfxCXMX9QloF/EJNgAAABAAAABEFwAA4AkAAFgAAAA0AAAAAAAAAAAAAAD//////////wYAAAA6F9wJNhfQCToXxgk/F7wJSxe3CVUXvAk9AAAACAAAABsAAAAQAAAAwRcAAPUJAAA2AAAAEAAAAOMXAAAJCgAAWAAAADQAAAAAAAAAAAAAAP//////////BgAAAO0XDgrwFxsK6hckCuUXLgrYFzEKzxcrCjYAAAAQAAAArBcAABcKAABYAAAANAAAAAAAAAAAAAAA//////////8GAAAAoxcSCqAXBQqlF/wJqxfyCbcX7wnBF/UJPQAAAAgAAAAbAAAAEAAAACYYAAA4CgAAWQAAACQAAAAAAAAAAAAAAP//////////AgAAAD0YSQpHGFIKWAAAADQAAAAAAAAAAAAAAP//////////BgAAAE8YWQpQGGYKSRhuCkEYdgo1GHcKLBhwClkAAAAkAAAAAAAAAAAAAAD//////////wIAAAAmGGoKDhhZClgAAAA0AAAAAAAAAAAAAAD//////////wYAAAAFGFIKAxhGCgoYPQoQGDQKHRgyCiYYOAo9AAAACAAAABsAAAAQAAAAgxgAAIcKAABZAAAAJAAAAAAAAAAAAAAA//////////8CAAAAkhiVCpIYlQpYAAAANAAAAAAAAAAAAAAA//////////8GAAAAmhicCpsYqQqTGLEKjBi5Cn8Yugp3GLIKNgAAABAAAABoGAAApQoAAFgAAAA0AAAAAAAAAAAAAAD//////////wYAAABgGJ4KXxiRCmcYiQpuGIEKexiACoMYhwo9AAAACAAAADwAAAAIAAAAPwAAABgAAAAmAQAAlAAAAIsBAACuAAAAEwAAAAwAAAABAAAAJQAAAAwAAAAAAACAJQAAAAwAAAAH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tv7vQsTxRr/E8UY/tv7vQqTyjkOx/DlDCEATAzwAAAAwAAAAAhDA2wQAAAAAAAAAa4gVPnJAy70AAICkAACAJGaaaj07BSu+a4gVPnJAy70AAQGBFEATgBAAAAAEAAAAAAAA/yQAAAAkAAAAAACAPQAAAAAAAAAAAACAPQAAAAAAAAAAAgAAACUAAAAMAAAAAQAAABMAAAAMAAAAAQAAACUAAAAMAAAACAAAgFYAAAAsAAAAHQEAAKUAAAAvAQAAugAAAAQAAADuEtgK1xGYC0MSVwruEtgK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tv7vQsTxRr/E8UY/tv7vQqTyjkOx/DlDCEAPAzwAAAAwAAAAAhDA2wQAAAAAAAAApE9tPzsFK75K+Xs/AACAJDCXVj9yQMu9pE9tPzsFK74AAQGBFEAPgBAAAAAEAAAAAAAA/yQAAAAkAAAAAACAPQAAAAAAAAAAAACAPQAAAAAAAAAAAgAAACUAAAAMAAAAAQAAABMAAAAMAAAAAQAAACUAAAAMAAAACAAAgFYAAAAsAAAAgQEAAKQAAACUAQAAuQAAAAQAAADJGEwKORmMCx8YzwrJGEwKJQAAAAwAAAAHAAC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tBakPomPRCBEAAAAwAAAAAAAAAIQAAAAgAAAAcAAAACAAAAEsAAABAAAAAMAAAAAUAAAAgAAAAAQAAAAEAAAAQAAAAAAAAAAAAAAB9BAAAJAIAAAAAAAAAAAAAfQQAACQCAAAkAAAAJAAAAAAAgD8AAAAAAAAAAAAAgD87QWpD6Jj0QgIAAAAMAAAAEAAAAAAAAAAAAAAACgAAABAAAAAAAAAAAAAAAFIAAABwAQAAAgAAAOz///8AAAAAAAAAAAAAAACQAQAAAQAAAAQABSJDAGEAbABpAGIAcgBpAAAAAAAAAIA8/q0AAgAAgDz+rQACAADwvE/b+AAAAAAAAAAAAAAAyLxP2/gAAAAAAAAAAAAAAAAAAAAAAAAAAAAAAAAAAABAxk/b+AAAAAkAAAAAAAAAYMVP2/gAAAAAH/u8AAIAAKBIJ64AAgAAEfzVRP5/AACgSCeuAAIAAAAAvKcAAgAANBej//////8sdAAABKMEAFANQp8AAgAANBej//////8sdAAABKMEABdIkjUAAAAAAQAAAAAAAAAAAAAAAAAAACx0AAAhxwEATJvGQv5/AAABAAAAAAAAAHG+ljX+fwAAQMZP2/gAAABgxU/bAAAAAAAf+7wAAgAA88TL3/1/AAAAAAAAAAAAADQXBKMAAAAA+blP2/gAAAB0G/5D/n8AAFANQp8AAgAAAzfE32R2AAgAAAAAJQAAAAwAAAACAAAAFgAAAAwAAAAYAAAAEgAAAAwAAAABAAAAGAAAAAwAAAAAAAACVAAAAHwAAADqAAAAZwAAAC0BAAB+AAAAAgAAAAAAAAAAAAAAAAAAAAAAAAAIAAAATAAAAAAAAAAAAAAAAAAAAP//////////XAAAAFIAbwB1AHQAaQBuAGcAIAALAAAACgAAAAoAAAAHAAAABQAAAAoAAAAKAAAABQAAACUAAAAMAAAADQAAgCgAAAAMAAAAAgAAACIAAAAMAAAA/////0YAAAAgAQAAFAEAAEVNRisqQAAAJAAAABgAAAAAAPBCAAAAAAAAAAAAAPBCO0FqQ+iY9E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n3llDekwSQwRAAAAMAAAAAAAAACEAAAAIAAAAHAAAAAgAAABLAAAAQAAAADAAAAAFAAAAIAAAAAEAAAABAAAAEAAAAAAAAAAAAAAAfQQAACQCAAAAAAAAAAAAAH0EAAAkAgAAJAAAACQAAAAAAIA/AAAAAAAAAAAAAIA/J95ZQ3pMEkMCAAAADAAAABAAAAAAAAAAAAAAAAoAAAAQAAAAAAAAAAAAAABSAAAAcAEAAAIAAADs////AAAAAAAAAAAAAAAAkAEAAAEAAAAEAAUiQwBhAGwAaQBiAHIAaQAAAAAAAACAPP6tAAIAAIA8/q0AAgAA8LxP2/gAAAAAAAAAAAAAAIeICDwAAAAAAAAAAAAAAAAAAAAAAAAAAAAAAAAAAAAAQMZP2/gAAAAJAAAAAAAAAGDFT9v4AAAAAB/7vAACAADgRCeuAAIAABH81UT+fwAA4EQnrgACAAAAALynAAIAALsjB///////LHQAAAQHBAA4DUKfAAIAALsjB///////LHQAAAQHBAAXSJI1AAAAAAEAAAAAAAAAAAAAAAAAAAAsdAAAIccBAEybxkL+fwAAAQAAAAAAAABxvpY1/n8AAEDGT9v4AAAAYMVP2wAAAAAAH/u8AAIAAPPEy9/9fwAAAAAAAAAAAAC7IwQHAAAAAPm5T9v4AAAAdBv+Q/5/AAA4DUKfAAIAAAM3xN9kdgAIAAAAACUAAAAMAAAAAgAAABYAAAAMAAAAGAAAABIAAAAMAAAAAQAAABgAAAAMAAAAAAAAAlQAAACQAAAA2gAAAH8AAAA5AQAAlgAAAAIAAAAAAAAAAAAAAAAAAAAAAAAACwAAAEwAAAAAAAAAAAAAAAAAAAD//////////2QAAABpAG4AZgBvAHIAbQBhAHQAaQBvAG4AAAAFAAAACgAAAAYAAAAKAAAABwAAABAAAAAKAAAABwAAAAQAAAALAAAACgAAACUAAAAMAAAADQAAgCgAAAAMAAAAAgAAACIAAAAMAAAA/////0YAAADIAQAAvAEAAEVNRisqQAAAJAAAABgAAAAAAPBCAAAAAAAAAAAAAPBCJ95ZQ3pMEk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CZH9CgcA6QwhAAAJMAAAAQAAAAAIQwNsAAAAAzgEAAAAAAAAA1JRGAgAAAAIAAAACAAAAAgAAAAAAAAACAAAAAAAAQAAAgD8CEMDbAAAAAAAAAP8IQA8DWAAAAEwAAAACEMDbBwAAAAAAAABb4Z9Hpcjex6ygGkkEYEbJjQjTSXtKccnwVBpKE2j3yK0RJUqLrcPIDl4uSqW2gsh2xTVKqcjexwADAwMDAwMDFUAPABAAAAAEAAAAAAAAACEAAAAIAAAAYgAAAAwAAAABAAAAJAAAACQAAAAAAIA9AAAAAAAAAAAAAIA9AAAAAAAAAAACAAAAXwAAADgAAAACAAAAOAAAAAAAAAA4AAAAAAAAAAACAQABAAAAAAAAAAAAAAAAAAAAAAAAAAAAAAAlAAAADAAAAAIAAAAlAAAADAAAAAEAAAATAAAADAAAAAIAAAA7AAAACAAAABsAAAAQAAAAkwQAAKkKAAA2AAAAEAAAAK0EAACKCgAAWAAAADQAAAAAAAAAAAAAAP//////////BgAAALQEgQrABIAKyQSHCtEEjwrTBJsKywSkCjYAAAAQAAAAsgQAAMIKAABYAAAANAAAAAAAAAAAAAAA//////////8GAAAAqwTLCp4EzAqWBMUKjQS+CowEsQqTBKkKPQAAAAgAAAAbAAAAEAAAAOAEAABNCgAANgAAABAAAAD6BAAALgoAAFgAAAA0AAAAAAAAAAAAAAD//////////wYAAAABBSUKDQUkChYFKwoeBTIKIAU/ChgFSAo2AAAAEAAAAP8EAABmCgAAWAAAADQAAAAAAAAAAAAAAP//////////BgAAAPgEbwrrBHAK4wRpCtoEYgrZBFUK4ARNCj0AAAAIAAAAGwAAABAAAAAwBQAA8gkAADYAAAAQAAAASwUAANQJAABYAAAANAAAAAAAAAAAAAAA//////////8GAAAAUwXMCV8FzAlnBdMJcAXbCXAF5wlpBfAJNgAAABAAAABNBQAADQoAAFgAAAA0AAAAAAAAAAAAAAD//////////wYAAABGBRUKOQUWCjEFDgopBQcKKQX6CTAF8gk9AAAACAAAABsAAAAQAAAAgwUAAJkJAAA2AAAAEAAAAJ8FAAB9CQAAWAAAADQAAAAAAAAAAAAAAP//////////BgAAAKcFdgm0BXYJuwV+CcMFhgnDBZIJuwWaCTYAAAAQAAAAngUAALYJAABYAAAANAAAAAAAAAAAAAAA//////////8GAAAAlwW+CYoFvQmCBbYJewWuCXsFoQmDBZkJPQAAAAgAAAAbAAAAEAAAANgFAABFCQAANgAAABAAAAD1BQAAKgkAAFgAAAA0AAAAAAAAAAAAAAD//////////wYAAAD9BSIJCgYiCREGKgkZBjIJGQY+CREGRgk2AAAAEAAAAPQFAABiCQAAWAAAADQAAAAAAAAAAAAAAP//////////BgAAAOwFagngBWoJ2AViCdAFWgnRBU0J2AVFCT0AAAAIAAAAGwAAABAAAAAyBgAA9AgAADYAAAAQAAAAUAYAANkIAABYAAAANAAAAAAAAAAAAAAA//////////8GAAAAWAbSCGUG0whsBtsIcwbjCHIG8AhqBvcINgAAABAAAABMBgAAEgkAAFgAAAA0AAAAAAAAAAAAAAD//////////wYAAABEBhkJNwYYCTAGEAkpBggJKQb7CDIG9Ag9AAAACAAAABsAAAAQAAAAjQYAAKUIAAA2AAAAEAAAAKwGAACMCAAAWAAAADQAAAAAAAAAAAAAAP//////////BgAAALUGhQjCBoYIyQaPCM8GmAjOBqQIxQarCDYAAAAQAAAApgYAAMQIAABYAAAANAAAAAAAAAAAAAAA//////////8GAAAAnQbLCJEGyQiKBsEIgwa4CIUGqwiNBqUIPQAAAAgAAAAbAAAAEAAAAOsGAABaCAAAWQAAACQAAAAAAAAAAAAAAP//////////AgAAAAIHSAgLB0EIWAAAADQAAAAAAAAAAAAAAP//////////BgAAABQHOgghBzwIJwdFCC4HTggsB1sIIwdhCFkAAAAkAAAAAAAAAAAAAAD//////////wIAAAAbB2cIBAd5CFgAAAA0AAAAAAAAAAAAAAD//////////wYAAAD7BoAI7wZ/COgGdgjhBm0I4gZhCOsGWgg9AAAACAAAABsAAAAQAAAATAcAABIIAAA2AAAAEAAAAGwHAAD6BwAAWAAAADQAAAAAAAAAAAAAAP//////////BgAAAHUH9AeCB/YHiAf/B48HCAiNBxQIhAcbCDYAAAAQAAAAZAcAADIIAABYAAAANAAAAAAAAAAAAAAA//////////8GAAAAWwc5CE4HNwhIBy4IQQclCEMHGAhMBxIIPQAAAAgAAAAbAAAAEAAAAK8HAADMBwAANgAAABAAAADRBwAAtgcAAFgAAAA0AAAAAAAAAAAAAAD//////////wYAAADaB7AH5gezB+wHvAfyB8YH8AfSB+YH2Ac2AAAAEAAAAMUHAADuBwAAWAAAADQAAAAAAAAAAAAAAP//////////BgAAALwH9AevB/EHqQfoB6MH3wemB9IHrwfMBz0AAAAIAAAAGwAAABAAAAAUCAAAiwcAAFkAAAAkAAAAAAAAAAAAAAD//////////wIAAAAhCIMHNwh2B1gAAAA0AAAAAAAAAAAAAAD//////////wYAAABACHAHTAhzB1IIfQdYCIYHVAiTB0sImAdZAAAAJAAAAAAAAAAAAAAA//////////8CAAAANgikByoIrQdYAAAANAAAAAAAAAAAAAAA//////////8GAAAAIAizBxQIsAcOCKcHCAidBwsIkQcUCIsHPQAAAAgAAAAbAAAAEAAAAHwIAABNBwAANgAAABAAAACeCAAAOQcAAFgAAAA0AAAAAAAAAAAAAAD//////////wYAAACoCDMHtAg3B7oIQAe/CEoHvAhWB7IIWwc2AAAAEAAAAJAIAABwBwAAWAAAADQAAAAAAAAAAAAAAP//////////BgAAAIYIdQd6CHIHdQhpB28IXwdyCFMHfAhNBz0AAAAIAAAAGwAAABAAAADlCAAAEgcAADYAAAAQAAAACQkAAP8GAABYAAAANAAAAAAAAAAAAAAA//////////8GAAAAEgn6Bh4J/gYkCQgHKQkSByUJHgcbCSMHNgAAABAAAAD4CAAANQcAAFgAAAA0AAAAAAAAAAAAAAD//////////wYAAADuCDsH4gg3B90ILQfYCCMH2wgXB+UIEgc9AAAACAAAABsAAAAQAAAATwkAANoGAABZAAAAJAAAAAAAAAAAAAAA//////////8CAAAAUgnZBnQJyQZYAAAANAAAAAAAAAAAAAAA//////////8GAAAAfgnEBooJyAaPCdIGlAncBo8J6AaFCe0GWQAAACQAAAAAAAAAAAAAAP//////////AgAAAGUJ/AZiCf4GWAAAADQAAAAAAAAAAAAAAP//////////BgAAAFgJAwdMCf8GRwn1BkIJ6wZGCd8GTwnaBj0AAAAIAAAAGwAAABAAAAC9CQAApwYAADYAAAAQAAAA4QkAAJYGAABYAAAANAAAAAAAAAAAAAAA//////////8GAAAA6wmRBvcJlQb7CZ8GAAqpBvwJtQbyCboGNgAAABAAAADOCQAAywYAAFgAAAA0AAAAAAAAAAAAAAD//////////wYAAADECc8GuAnLBrMJwQauCbcGswmrBr0JpwY9AAAACAAAABsAAAAQAAAAKwoAAHYGAAA2AAAAEAAAAFAKAABmBgAAWAAAADQAAAAAAAAAAAAAAP//////////BgAAAFoKYgZmCmcGagpxBm8KewZqCocGYAqLBjYAAAAQAAAAOwoAAJsGAABYAAAANAAAAAAAAAAAAAAA//////////8GAAAAMAqfBiUKmgYgCpAGHAqGBiEKegYrCnYGPQAAAAgAAAAbAAAAEAAAAJsKAABIBgAANgAAABAAAADBCgAAOgYAAFgAAAA0AAAAAAAAAAAAAAD//////////wYAAADLCjYG1go8BtoKRgbeClAG2QpcBs4KYAY2AAAAEAAAAKkKAABtBgAAWAAAADQAAAAAAAAAAAAAAP//////////BgAAAJ4KcQaTCmwGjwphBosKVwaRCksGmwpIBj0AAAAIAAAAGwAAABAAAAAMCwAAHwYAADYAAAAQAAAAMQsAABEGAABYAAAANAAAAAAAAAAAAAAA//////////8GAAAAPAsNBkcLEwZLCx0GTwsnBkkLMwY/CzcGNgAAABAAAAAZCwAARAYAAFgAAAA0AAAAAAAAAAAAAAD//////////wYAAAAPC0gGBAtDBgALOAb8Ci4GAQsiBgwLHwY9AAAACAAAABsAAAAQAAAAfgsAAPgFAAA2AAAAEAAAAKQLAADsBQAAWAAAADQAAAAAAAAAAAAAAP//////////BgAAAK8L6QW6C+8Fvgv5BcELBAa7Cw8GsQsSBjYAAAAQAAAAigsAAB4GAABYAAAANAAAAAAAAAAAAAAA//////////8GAAAAgAsiBnULHAZxCxEGbgsHBnQL/AV+C/gFPQAAAAgAAAAbAAAAEAAAAPILAADUBQAANgAAABAAAAAYDAAAygUAAFgAAAA0AAAAAAAAAAAAAAD//////////wYAAAAjDMcFLgzNBTEM2AU0DOMFLQzuBSMM8QU2AAAAEAAAAPwLAAD7BQAAWAAAADQAAAAAAAAAAAAAAP//////////BgAAAPIL/gXnC/gF5AvtBeEL4gXnC9cF8gvUBT0AAAAIAAAAGwAAABAAAABlDAAAtQUAAFkAAAAkAAAAAAAAAAAAAAD//////////wIAAACJDKsFjQyqBVgAAAA0AAAAAAAAAAAAAAD//////////wYAAACYDKgFogyvBaUMuQWnDMQFoQzPBZYM0QVZAAAAJAAAAAAAAAAAAAAA//////////8CAAAAlAzSBXAM2wVYAAAANAAAAAAAAAAAAAAA//////////8GAAAAZQzeBVoM2AVXDM0FVQzDBVsMuAVlDLUFPQAAAAgAAAAbAAAAEAAAANsMAACZBQAANgAAABAAAAACDQAAkAUAAFgAAAA0AAAAAAAAAAAAAAD//////////wYAAAANDY0FFw2UBRoNnwUcDaoFFg20BQsNtwU2AAAAEAAAAOQMAADABQAAWAAAADQAAAAAAAAAAAAAAP//////////BgAAANkMwgXODLsFzAyxBckMpgXQDJsF2wyZBT0AAAAIAAAAGwAAABAAAABRDQAAfwUAADYAAAAQAAAAeA0AAHgFAABYAAAANAAAAAAAAAAAAAAA//////////8GAAAAgw12BY4NfQWQDYgFkg2TBYoNnQWADZ8FNgAAABAAAABYDQAApgUAAFgAAAA0AAAAAAAAAAAAAAD//////////wYAAABNDagFQw2hBUENlgU/DYsFRg2BBVENfwU9AAAACAAAABsAAAAQAAAAxw0AAGkFAABZAAAAJAAAAAAAAAAAAAAA//////////8CAAAA5A1kBe8NYgVYAAAANAAAAAAAAAAAAAAA//////////8GAAAA+g1hBQQOaAUGDnMFBw5+BQAOiAX1DYoFWQAAACQAAAAAAAAAAAAAAP//////////AgAAAOsNiwXODZAFWAAAADQAAAAAAAAAAAAAAP//////////BgAAAMMNkgW5DYsFtw2ABbUNdgW8DWsFxw1pBT0AAAAIAAAAGwAAABAAAAA/DgAAVwUAADYAAAAQAAAAZg4AAFIFAABYAAAANAAAAAAAAAAAAAAA//////////8GAAAAcQ5QBXsOWAV9DmMFfg5uBXcOeAVsDnoFNgAAABAAAABEDgAAfwUAAFgAAAA0AAAAAAAAAAAAAAD//////////wYAAAA5DoAFLw55BS0ObgUsDmMFNA5ZBT8OVwU9AAAACAAAABsAAAAQAAAAtg4AAEgFAAA2AAAAEAAAAN4OAABEBQAAWAAAADQAAAAAAAAAAAAAAP//////////BgAAAOkOQwXzDksF9A5WBfUOYQXtDmsF4g5sBVkAAAAkAAAAAAAAAAAAAAD//////////wIAAAC6DnAFug5wBVgAAAA0AAAAAAAAAAAAAAD//////////wYAAACvDnEFpQ5pBaQOXgWjDlMFqw5JBbYOSAU9AAAACAAAABsAAAAQAAAALg8AAD0FAABZAAAAJAAAAAAAAAAAAAAA//////////8CAAAARQ87BVcPOgVYAAAANAAAAAAAAAAAAAAA//////////8GAAAAYg85BWsPQQVsD0wFbA9XBWQPYQVZD2EFWQAAACQAAAAAAAAAAAAAAP//////////AgAAAEgPYgUyD2UFWAAAADQAAAAAAAAAAAAAAP//////////BgAAACcPZgUdD14FHA9TBRsPSAUjDz4FLg89BT0AAAAIAAAAGwAAABAAAACmDwAANQUAADYAAAAQAAAAzg8AADMFAABYAAAANAAAAAAAAAAAAAAA//////////8GAAAA2Q8yBeMPOwXjD0YF5A9RBdwPWgXRD1sFNgAAABAAAACpDwAAXQUAAFgAAAA0AAAAAAAAAAAAAAD//////////wYAAACeD14FlA9VBZQPSgWTDz8Fmw82BaYPNQU9AAAACAAAABsAAAAQAAAAHxAAADAFAAA2AAAAEAAAAEcQAAAwBQAAWAAAADQAAAAAAAAAAAAAAP//////////BgAAAFIQLwVbEDgFWxBDBVwQTgVTEFcFSBBYBTYAAAAQAAAAIBAAAFgFAABYAAAANAAAAAAAAAAAAAAA//////////8GAAAAFRBYBQwQTwULEEQFCxA5BRQQMAUfEDAFPQAAAAgAAAAbAAAAEAAAAJcQAAAvBQAAWQAAACQAAAAAAAAAAAAAAP//////////AgAAAKkQLgXAEC8FWAAAADQAAAAAAAAAAAAAAP//////////BgAAAMsQLwXUEDkF0xBEBdMQTwXKEFcFvxBXBVkAAAAkAAAAAAAAAAAAAAD//////////wIAAACqEFYFmBBXBVgAAAA0AAAAAAAAAAAAAAD//////////wYAAACNEFcFhBBOBYMQQwWDEDgFjBAvBZcQLwU9AAAACAAAABsAAAAQAAAAEBEAADEFAAA2AAAAEAAAADgRAAAyBQAAWAAAADQAAAAAAAAAAAAAAP//////////BgAAAEMRMwVMETwFSxFHBUsRUgVCEVsFNxFaBTYAAAAQAAAADxEAAFkFAABYAAAANAAAAAAAAAAAAAAA//////////8GAAAABBFZBfsQUAX7EEUF/BA6BQURMQUQETEFPQAAAAgAAAAbAAAAEAAAAIkRAAA3BQAANgAAABAAAACxEQAAOgUAAFgAAAA0AAAAAAAAAAAAAAD//////////wYAAAC8EToFxBFEBcMRTwXCEVoFuRFiBa4RYgU2AAAAEAAAAIYRAABfBQAAWAAAADQAAAAAAAAAAAAAAP//////////BgAAAHsRXgVyEVQFcxFJBXQRPgV+ETYFiRE3BT0AAAAIAAAAGwAAABAAAAAAEgAAPwUAAFkAAAAkAAAAAAAAAAAAAAD//////////wIAAAAPEkEFKRJDBVgAAAA0AAAAAAAAAAAAAAD//////////wYAAAA0EkUFPBJPBTsSWgU5EmUFLxJsBSQSawVZAAAAJAAAAAAAAAAAAAAA//////////8CAAAADBJoBf0RZwVYAAAANAAAAAAAAAAAAAAA//////////8GAAAA8hFnBeoRXQXrEVIF7BFHBfURPwUAEj8FPQAAAAgAAAAbAAAAEAAAAHgSAABMBQAANgAAABAAAACgEgAAUQUAAFgAAAA0AAAAAAAAAAAAAAD//////////wYAAACrElIFsxJcBbISZwWxEnIFpxJ6BZwSeQU2AAAAEAAAAHQSAAB0BQAAWAAAADQAAAAAAAAAAAAAAP//////////BgAAAGkScwVhEmkFYhJeBWQSUwVtEksFeBJMBT0AAAAIAAAAGwAAABAAAADwEgAAXAUAADYAAAAQAAAAGBMAAGIFAABYAAAANAAAAAAAAAAAAAAA//////////8GAAAAIxNkBSoTbgUoE3kFJxOEBRwTjAUSE4oFNgAAABAAAADqEgAAhAUAAFgAAAA0AAAAAAAAAAAAAAD//////////wYAAADfEoIF2BJ4BdkSbQXbEmIF5RJaBfASXAU9AAAACAAAABsAAAAQAAAAZxMAAG8FAABZAAAAJAAAAAAAAAAAAAAA//////////8CAAAAcxNxBY8TdwVYAAAANAAAAAAAAAAAAAAA//////////8GAAAAmhN5BaETgwWfE44FnBOZBZIToAWHE54FWQAAACQAAAAAAAAAAAAAAP//////////AgAAAGwTmAVhE5YFWAAAADQAAAAAAAAAAAAAAP//////////BgAAAFYTlQVOE4oFUBN/BVITdQVcE20FZxNvBT0AAAAIAAAAGwAAABAAAADdEwAAhwUAADYAAAAQAAAABRQAAI8FAABYAAAANAAAAAAAAAAAAAAA//////////8GAAAADxSRBRYUnAUUFKYFEhSxBQcUuAX8E7YFNgAAABAAAADVEwAArgUAAFgAAAA0AAAAAAAAAAAAAAD//////////wYAAADKE6wFwxOhBcYTlgXIE4sF0xOEBd0ThwU9AAAACAAAABsAAAAQAAAAUxQAAKEFAAA2AAAAEAAAAHoUAACqBQAAWAAAADQAAAAAAAAAAAAAAP//////////BgAAAIUUrQWLFLgFiRTDBYYUzQV7FNQFcBTRBTYAAAAQAAAAShQAAMgFAABYAAAANAAAAAAAAAAAAAAA//////////8GAAAAPxTFBTgUugU7FK8FPhSlBUgUngVTFKEFPQAAAAgAAAAbAAAAEAAAAMgUAAC9BQAAWQAAACQAAAAAAAAAAAAAAP//////////AgAAANIUwAXvFMkFWAAAADQAAAAAAAAAAAAAAP//////////BgAAAPoUzAUAFdcF/RThBfkU7AXuFPIF5BTvBVkAAAAkAAAAAAAAAAAAAAD//////////wIAAADJFOcFvhTkBVgAAAA0AAAAAAAAAAAAAAD//////////wYAAACzFOIFrRTXBbAUzAWyFMEFvRS7BcgUvQU9AAAACAAAABsAAAAQAAAAPBUAAN8FAAA2AAAAEAAAAGIVAADrBQAAWAAAADQAAAAAAAAAAAAAAP//////////BgAAAG0V7gVzFfkFcBUEBm0VDgZhFRQGVxURBjYAAAAQAAAAMBUAAAYGAABYAAAANAAAAAAAAAAAAAAA//////////8GAAAAJhUDBiAV9wUjFe0FJhXiBTEV3AU8Fd8FPQAAAAgAAAAbAAAAEAAAAK8VAAAEBgAANgAAABAAAADVFQAAEQYAAFgAAAA0AAAAAAAAAAAAAAD//////////wYAAADfFRUG5RUgBuEVKgbeFTUG0hU6BsgVNwY2AAAAEAAAAKIVAAAqBgAAWAAAADQAAAAAAAAAAAAAAP//////////BgAAAJcVJgaSFRsGlhUQBpkVBgalFQAGrxUEBj0AAAAIAAAAGwAAABAAAAAgFgAAKwYAAFkAAAAkAAAAAAAAAAAAAAD//////////wIAAAAqFi8GRxY6BlgAAAA0AAAAAAAAAAAAAAD//////////wYAAABRFj4GVhZKBlIWVAZOFl4GQhZjBjgWXwZZAAAAJAAAAAAAAAAAAAAA//////////8CAAAAHRZUBhMWUQZYAAAANAAAAAAAAAAAAAAA//////////8GAAAACRZNBgMWQgYHFjgGCxYtBhYWKAYgFisGPQAAAAgAAAAbAAAAEAAAAJEWAABXBgAANgAAABAAAAC2FgAAZgYAAFgAAAA0AAAAAAAAAAAAAAD//////////wYAAADAFmoGxRZ2BsEWgAa9FooGshaPBqcWiwY2AAAAEAAAAIIWAAB9BgAAWAAAADQAAAAAAAAAAAAAAP//////////BgAAAHgWeAZzFm0GdxZjBnsWWAaHFlMGkRZXBj0AAAAIAAAAGwAAABAAAAAAFwAAhgYAADYAAAAQAAAAJRcAAJcGAABYAAAANAAAAAAAAAAAAAAA//////////8GAAAALxebBjMXpwYvF7EGKhe7Bh4XwAYUF7sGNgAAABAAAADwFgAAqwYAAFgAAAA0AAAAAAAAAAAAAAD//////////wYAAADmFqYG4RaaBuYWkAbrFoYG9haCBgAXhgY9AAAACAAAABsAAAAQAAAAbhcAALgGAABZAAAAJAAAAAAAAAAAAAAA//////////8CAAAAehe9BpIXygZYAAAANAAAAAAAAAAAAAAA//////////8GAAAAnBfPBqAX2wabF+UGlhfvBooX8gaAF+0GWQAAACQAAAAAAAAAAAAAAP//////////AgAAAGkX4gZdF9wGWAAAADQAAAAAAAAAAAAAAP//////////BgAAAFMX2AZPF8wGUxfCBlgXuAZkF7MGbhe4Bj0AAAAIAAAAGwAAABAAAADaFwAA7gYAADYAAAAQAAAA/RcAAAAHAABYAAAANAAAAAAAAAAAAAAA//////////8GAAAABxgFBwsYEQcGGBsHARglB/UXKQfrFyQHNgAAABAAAADIFwAAEgcAAFgAAAA0AAAAAAAAAAAAAAD//////////wYAAAC+Fw0HuhcBB78X9wbEF+0G0BfpBtoX7gY9AAAACAAAABsAAAAQAAAARBgAACcHAAA2AAAAEAAAAGcYAAA7BwAAWAAAADQAAAAAAAAAAAAAAP//////////BgAAAHEYQAd0GEwHbxhWB2kYYAddGGMHUxhdBzYAAAAQAAAAMRgAAEoHAABYAAAANAAAAAAAAAAAAAAA//////////8GAAAAJxhEByQYOAcpGC4HLxglBzsYIQdEGCcHPQAAAAgAAAAbAAAAEAAAAK0YAABjBwAAWQAAACQAAAAAAAAAAAAAAP//////////AgAAAL0YbAfQGHgHWAAAADQAAAAAAAAAAAAAAP//////////BgAAANkYfgfbGIsH1RiUB88YnQfDGKAHuhiaB1kAAAAkAAAAAAAAAAAAAAD//////////wIAAACqGI8HmRiFB1gAAAA0AAAAAAAAAAAAAAD//////////wYAAACPGIAHjBh0B5EYageXGGAHoxhdB60YYwc9AAAACAAAABsAAAAQAAAAEhkAAKQHAAA2AAAAEAAAADQZAAC6BwAAWAAAADQAAAAAAAAAAAAAAP//////////BgAAAD0ZwAdAGc0HOhnWBzMZ3wcnGeIHHhncBzYAAAAQAAAA/BgAAMYHAABYAAAANAAAAAAAAAAAAAAA//////////8GAAAA8xjAB/EYswf3GKoH/RihBwkZngcSGaQHPQAAAAgAAAAbAAAAEAAAAHcZAADmBwAANgAAABAAAACYGQAA/AcAAFgAAAA0AAAAAAAAAAAAAAD//////////wYAAAChGQMIpBkPCJ4ZGAiYGSEIixkkCIIZHgg2AAAAEAAAAGEZAAAICAAAWAAAADQAAAAAAAAAAAAAAP//////////BgAAAFcZAghVGfUHWxnsB2EZ4wdtGeAHdxnmBz0AAAAIAAAAGwAAABAAAADbGQAAKwgAADYAAAAQAAAA+hkAAEQIAABYAAAANAAAAAAAAAAAAAAA//////////8GAAAAAxpLCAUaVwj+GWAI9xlpCOoZagjiGWMINgAAABAAAADCGQAASggAAFgAAAA0AAAAAAAAAAAAAAD//////////wYAAAC6GUMIuBk3CL8ZLgjGGSYI0xkkCNsZKwg9AAAACAAAABsAAAAQAAAAORoAAHYIAAA2AAAAEAAAAFgaAACOCAAAWAAAADQAAAAAAAAAAAAAAP//////////BgAAAGEalQhjGqIIXBqrCFUaswhIGrUIQBquCDYAAAAQAAAAIBoAAJUIAABYAAAANAAAAAAAAAAAAAAA//////////8GAAAAGBqOCBYagQgdGnkIJBpwCDAabwg5GnYIPQAAAAgAAAAbAAAAEAAAAJcaAADACAAANgAAABAAAAC2GgAA2QgAAFgAAAA0AAAAAAAAAAAAAAD//////////wYAAAC/GuAIwRrtCLoa9QizGv4Iphr/CJ4a+Ag2AAAAEAAAAH4aAADgCAAAWAAAADQAAAAAAAAAAAAAAP//////////BgAAAHYa2Qh0GswIexrDCIIauwiOGrkIlxrACD0AAAAIAAAAGwAAABAAAADzGgAAEQkAADYAAAAQAAAADxsAACwJAABYAAAANAAAAAAAAAAAAAAA//////////8GAAAAFxs0CRgbQQkQG0gJCBtQCfwaUQn0GkkJNgAAABAAAADXGgAALQkAAFgAAAA0AAAAAAAAAAAAAAD//////////wYAAADPGiYJzxoZCdYaEQneGgkJ6xoJCfMaEQk9AAAACAAAABsAAAAQAAAASRsAAGQJAAA2AAAAEAAAAGYbAAB/CQAAWAAAADQAAAAAAAAAAAAAAP//////////BgAAAG4bhwluG5QJZxucCV8bpAlSG6QJShucCTYAAAAQAAAALRsAAIAJAABYAAAANAAAAAAAAAAAAAAA//////////8GAAAAJht5CSUbbAktG2QJNRtcCUEbXAlJG2QJPQAAAAgAAAAbAAAAEAAAAKAbAAC3CQAAWQAAACQAAAAAAAAAAAAAAP//////////AgAAAKYbvQm8G9UJWAAAADQAAAAAAAAAAAAAAP//////////BgAAAMQb3QnDG+oJuxvxCbMb+AmmG/gJnxvwCVkAAAAkAAAAAAAAAAAAAAD//////////wIAAACLG9oJhBvUCVgAAAA0AAAAAAAAAAAAAAD//////////wYAAAB8G8wJfBu/CYMbtwmLG68JmBuvCaAbtwk9AAAACAAAABsAAAAQAAAA8hsAABAKAAA2AAAAEAAAAA0cAAAtCgAAWAAAADQAAAAAAAAAAAAAAP//////////BgAAABQcNgoUHEIKDBxKCgQcUQr3G1EK7xtICjYAAAAQAAAA1BsAACsKAABYAAAANAAAAAAAAAAAAAAA//////////8GAAAAzRsjCs4bFgrWGw8K3hsHCusbCAryGxAKPQAAAAgAAAAbAAAAEAAAAEEcAABsCgAANgAAABAAAABaHAAAiwoAAFgAAAA0AAAAAAAAAAAAAAD//////////wYAAABhHJMKYBygClccpwpPHK4KQhytCjscpAo2AAAAEAAAACIcAACFCgAAWAAAADQAAAAAAAAAAAAAAP//////////BgAAABscfQocHHAKJRxpCi0cYgo6HGMKQRxsCj0AAAAIAAAAPAAAAAgAAAA/AAAAGAAAAEcAAABRAAAAyAEAAK4A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wmR/QoHAOkMIQA8DPAAAADAAAAACEMDbBAAAAAAAAAAvdBI+qgfUvQAAgKUAAAAlYjdWPS2vLL4vdBI+qgfUvQABAYEUQA+AEAAAAAQAAAAAAAD/JAAAACQAAAAAAIA9AAAAAAAAAAAAAIA9AAAAAAAAAAACAAAAJQAAAAwAAAABAAAAEwAAAAwAAAABAAAAJQAAAAwAAAAIAACAVgAAACwAAAA/AAAApgAAAFEAAAC7AAAABAAAAAkF3gr2A6ULWgRhCgkF3go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wmR/QoHAOkMIQBEDPAAAADAAAAACEMDbBAAAAAAAAAB701JALa8svlksVkAAAAAAFgVNQKoH1L1701JALa8svgABAYEUQBGAEAAAAAQAAAAAAAD/JAAAACQAAAAAAIA9AAAAAAAAAAAAAIA9AAAAAAAAAAACAAAAJQAAAAwAAAABAAAAEwAAAAwAAAABAAAAJQAAAAwAAAAIAACAVgAAACwAAAC/AQAApgAAANEBAAC7AAAABAAAAKscYQoPHaUL/RveCqscYQolAAAADAAAAAcAAIATAAAADAAAAAEAAAAlAAAADAAAAAAAAIAkAAAAJAAAAAAAgEEAAAAAAAAAAAAAgEEAAAAAAAAAAAIAAABGAAAAjAAAAIAAAABFTUYrKkAAACQAAAAYAAAAAACAPwAAAAAAAAAAAACAPwAAAAAAAAAAKkAAACQAAAAYAAAAAACAPwAAAAAAAAAAAACAPwAAAAAAAAAAJkAAABAAAAAEAAAAAAAAAAhAFAQYAAAADAAAAAIQwNsAAAAAAwAAEDRAFAAMAAAAAAAAAEwAAABkAAAA/f////3///90BAAAJgIAAP3////9////eAQAACoCAAApAKoAAAAAAAAAAAAAAIA/AAAAAAAAAAAAAIA/AAAAAAAAAAAAAAAAAAAAAAAAAAAAAAAAAAAAAAAAAAAiAAAADAAAAP////9GAAAAHAAAABAAAABFTUYrAkAAAAwAAAAAAAAADgAAABQAAAAAAAAAEAAAABQAAAA="/>
                    <pic:cNvPicPr>
                      <a:picLocks noChangeAspect="1" noChangeArrowheads="1"/>
                    </pic:cNvPicPr>
                  </pic:nvPicPr>
                  <pic:blipFill>
                    <a:blip r:embed="rId18"/>
                    <a:stretch>
                      <a:fillRect/>
                    </a:stretch>
                  </pic:blipFill>
                  <pic:spPr bwMode="auto">
                    <a:xfrm>
                      <a:off x="0" y="0"/>
                      <a:ext cx="5334000" cy="2521233"/>
                    </a:xfrm>
                    <a:prstGeom prst="rect">
                      <a:avLst/>
                    </a:prstGeom>
                    <a:noFill/>
                    <a:ln w="9525">
                      <a:noFill/>
                      <a:headEnd/>
                      <a:tailEnd/>
                    </a:ln>
                  </pic:spPr>
                </pic:pic>
              </a:graphicData>
            </a:graphic>
          </wp:inline>
        </w:drawing>
      </w:r>
    </w:p>
    <w:p w14:paraId="01D2CD57" w14:textId="77777777" w:rsidR="00F82A0C" w:rsidRPr="00F82A0C" w:rsidRDefault="00F82A0C" w:rsidP="00F82A0C">
      <w:pPr>
        <w:pStyle w:val="BodyText"/>
        <w:rPr>
          <w:bCs/>
        </w:rPr>
      </w:pPr>
      <w:r w:rsidRPr="00342C1E">
        <w:rPr>
          <w:bCs/>
        </w:rPr>
        <w:t>Figure 1.8</w:t>
      </w:r>
      <w:r w:rsidRPr="00342C1E">
        <w:rPr>
          <w:bCs/>
        </w:rPr>
        <w:tab/>
        <w:t xml:space="preserve">Comparison </w:t>
      </w:r>
      <w:r>
        <w:rPr>
          <w:bCs/>
        </w:rPr>
        <w:t>B</w:t>
      </w:r>
      <w:r w:rsidRPr="00342C1E">
        <w:rPr>
          <w:bCs/>
        </w:rPr>
        <w:t xml:space="preserve">etween </w:t>
      </w:r>
      <w:r>
        <w:rPr>
          <w:bCs/>
        </w:rPr>
        <w:t>T</w:t>
      </w:r>
      <w:r w:rsidRPr="00342C1E">
        <w:rPr>
          <w:bCs/>
        </w:rPr>
        <w:t xml:space="preserve">radition </w:t>
      </w:r>
      <w:r>
        <w:rPr>
          <w:bCs/>
        </w:rPr>
        <w:t>N</w:t>
      </w:r>
      <w:r w:rsidRPr="00342C1E">
        <w:rPr>
          <w:bCs/>
        </w:rPr>
        <w:t xml:space="preserve">etwork </w:t>
      </w:r>
      <w:r>
        <w:rPr>
          <w:bCs/>
        </w:rPr>
        <w:t>D</w:t>
      </w:r>
      <w:r w:rsidRPr="00342C1E">
        <w:rPr>
          <w:bCs/>
        </w:rPr>
        <w:t xml:space="preserve">evices and SDN </w:t>
      </w:r>
      <w:r>
        <w:rPr>
          <w:bCs/>
        </w:rPr>
        <w:t>D</w:t>
      </w:r>
      <w:r w:rsidRPr="00342C1E">
        <w:rPr>
          <w:bCs/>
        </w:rPr>
        <w:t>evices</w:t>
      </w:r>
    </w:p>
    <w:p w14:paraId="0F1C285F" w14:textId="77777777" w:rsidR="005E32D4" w:rsidRDefault="00F82A0C">
      <w:pPr>
        <w:pStyle w:val="BodyText"/>
      </w:pPr>
      <w:r>
        <w:t xml:space="preserve">You can see that the SDN infrastructure uses a centralized configuration and control point. Route calculation is done centrally in the controller and distributed into each SDN network node. While the idea looks </w:t>
      </w:r>
      <w:proofErr w:type="gramStart"/>
      <w:r>
        <w:t>simple</w:t>
      </w:r>
      <w:proofErr w:type="gramEnd"/>
      <w:r>
        <w:t>, it requires a few fundamental protocols and infrastructures to be implemented before this model can work:</w:t>
      </w:r>
    </w:p>
    <w:p w14:paraId="46458CF8" w14:textId="77777777" w:rsidR="005E32D4" w:rsidRDefault="00F82A0C">
      <w:pPr>
        <w:numPr>
          <w:ilvl w:val="0"/>
          <w:numId w:val="10"/>
        </w:numPr>
      </w:pPr>
      <w:r>
        <w:t>A southbound network protocol: This is needed to allow routing information being exchanged between the SDN controller and each controlled element.</w:t>
      </w:r>
    </w:p>
    <w:p w14:paraId="753DE95F" w14:textId="77777777" w:rsidR="005E32D4" w:rsidRDefault="00F82A0C">
      <w:pPr>
        <w:numPr>
          <w:ilvl w:val="0"/>
          <w:numId w:val="10"/>
        </w:numPr>
      </w:pPr>
      <w:proofErr w:type="gramStart"/>
      <w:r>
        <w:t>A</w:t>
      </w:r>
      <w:proofErr w:type="gramEnd"/>
      <w:r>
        <w:t xml:space="preserve"> underlay network: This is a network infrastructure which allows the communication between SDN controller and SDN network nodes, and also the communication between SDN nodes themselves.</w:t>
      </w:r>
    </w:p>
    <w:p w14:paraId="632ED533" w14:textId="77777777" w:rsidR="005E32D4" w:rsidRDefault="00F82A0C">
      <w:pPr>
        <w:pStyle w:val="FirstParagraph"/>
      </w:pPr>
      <w:r>
        <w:t xml:space="preserve">The underlay network infrastructure is playing the same role that the local switch fabric is doing inside a standalone router between the control processor card and lines cards. Based on it, an overlay network can be built by the controller, which basically hides underlay network infrastructure details from the applications so they will focus on the </w:t>
      </w:r>
      <w:proofErr w:type="gramStart"/>
      <w:r>
        <w:t>high level</w:t>
      </w:r>
      <w:proofErr w:type="gramEnd"/>
      <w:r>
        <w:t xml:space="preserve"> service implementations. We’ll discuss underlay and overlay more in the next section.</w:t>
      </w:r>
    </w:p>
    <w:p w14:paraId="16B5F0C1" w14:textId="77777777" w:rsidR="005E32D4" w:rsidRDefault="00F82A0C">
      <w:pPr>
        <w:pStyle w:val="BodyText"/>
      </w:pPr>
      <w:r>
        <w:t xml:space="preserve">This model also makes the controller the weakest point. Think of what will happen if this SDN controller, serving as the brain, stops working. Everything will be </w:t>
      </w:r>
      <w:proofErr w:type="gramStart"/>
      <w:r>
        <w:t>frozen</w:t>
      </w:r>
      <w:proofErr w:type="gramEnd"/>
      <w:r>
        <w:t xml:space="preserve"> and nothing works as expected, or even worse, some part of the infrastructure continues to run but in an unexpected way, which will very likely trigger bigger issues to other part</w:t>
      </w:r>
      <w:r w:rsidR="00077413">
        <w:t>s</w:t>
      </w:r>
      <w:r>
        <w:t xml:space="preserve"> of the network.</w:t>
      </w:r>
    </w:p>
    <w:p w14:paraId="5CE1CCD1" w14:textId="77777777" w:rsidR="005E32D4" w:rsidRDefault="00F82A0C">
      <w:pPr>
        <w:pStyle w:val="BodyText"/>
      </w:pPr>
      <w:r>
        <w:t xml:space="preserve">Lots of effort </w:t>
      </w:r>
      <w:r w:rsidR="00077413">
        <w:t>has been done</w:t>
      </w:r>
      <w:r>
        <w:t xml:space="preserve"> by each SDN solution supplier to solve this weakness. A common and efficient practice is to use clustered architecture to build a highly resilient controller cluster. </w:t>
      </w:r>
      <w:r w:rsidR="00077413">
        <w:t>For example,</w:t>
      </w:r>
      <w:r>
        <w:t xml:space="preserve"> </w:t>
      </w:r>
      <w:r w:rsidR="00077413">
        <w:t xml:space="preserve">three </w:t>
      </w:r>
      <w:r>
        <w:t xml:space="preserve">SDN controllers can load balance and/or backup each other. On failure of one or two, the other one can still make the whole cluster survive, giving the operator longer </w:t>
      </w:r>
      <w:proofErr w:type="spellStart"/>
      <w:r>
        <w:t>maintenence</w:t>
      </w:r>
      <w:proofErr w:type="spellEnd"/>
      <w:r>
        <w:t xml:space="preserve"> windows to fix the problem.</w:t>
      </w:r>
    </w:p>
    <w:p w14:paraId="5D7B4A50" w14:textId="77777777" w:rsidR="005E32D4" w:rsidRDefault="00F82A0C">
      <w:pPr>
        <w:pStyle w:val="Heading2"/>
      </w:pPr>
      <w:bookmarkStart w:id="43" w:name="Xa01034003a6c66e83995433e5c31c56903e89ce"/>
      <w:r>
        <w:lastRenderedPageBreak/>
        <w:t xml:space="preserve">Underlay </w:t>
      </w:r>
      <w:r w:rsidR="00077413">
        <w:t xml:space="preserve">Versus </w:t>
      </w:r>
      <w:bookmarkEnd w:id="43"/>
      <w:r w:rsidR="00077413">
        <w:t>Overlay</w:t>
      </w:r>
    </w:p>
    <w:p w14:paraId="5DDEB77A" w14:textId="18534588" w:rsidR="005E32D4" w:rsidRDefault="00F82A0C">
      <w:pPr>
        <w:pStyle w:val="BodyText"/>
      </w:pPr>
      <w:r>
        <w:t xml:space="preserve">In SDN architecture, each network node is connected to a physical network infrastructure. This physical network which </w:t>
      </w:r>
      <w:del w:id="44" w:author="T. Sridhar" w:date="2020-11-24T23:52:00Z">
        <w:r w:rsidDel="004C60BC">
          <w:delText>is providing</w:delText>
        </w:r>
      </w:del>
      <w:ins w:id="45" w:author="T. Sridhar" w:date="2020-11-24T23:52:00Z">
        <w:r w:rsidR="004C60BC">
          <w:t>provides</w:t>
        </w:r>
      </w:ins>
      <w:r>
        <w:t xml:space="preserve"> basic connectivity between network nodes is called the underlay network infrastructure. Sometimes it is also called </w:t>
      </w:r>
      <w:ins w:id="46" w:author="T. Sridhar" w:date="2020-11-24T23:52:00Z">
        <w:r w:rsidR="004C60BC">
          <w:t xml:space="preserve">the </w:t>
        </w:r>
      </w:ins>
      <w:r>
        <w:t xml:space="preserve">fabric, and typically it’s a </w:t>
      </w:r>
      <w:r w:rsidR="00077413">
        <w:t xml:space="preserve">plain </w:t>
      </w:r>
      <w:r>
        <w:t>L3 IP network.</w:t>
      </w:r>
    </w:p>
    <w:p w14:paraId="4431AA0C" w14:textId="77777777" w:rsidR="005E32D4" w:rsidRDefault="00F82A0C">
      <w:pPr>
        <w:pStyle w:val="BodyText"/>
      </w:pPr>
      <w:r>
        <w:t xml:space="preserve">Very often, the underlay needs to separate between different administrative domains (called </w:t>
      </w:r>
      <w:r w:rsidR="00077413">
        <w:t>t</w:t>
      </w:r>
      <w:r>
        <w:t xml:space="preserve">enants), switch within the same L2 broadcast domain, route between L2 broadcast domains, provide IP separation via VRFs, and </w:t>
      </w:r>
      <w:r w:rsidR="00077413">
        <w:t>more.</w:t>
      </w:r>
      <w:r>
        <w:t xml:space="preserve"> This is implemented in the form </w:t>
      </w:r>
      <w:proofErr w:type="gramStart"/>
      <w:r>
        <w:t xml:space="preserve">of </w:t>
      </w:r>
      <w:r w:rsidR="00077413">
        <w:t xml:space="preserve"> an</w:t>
      </w:r>
      <w:proofErr w:type="gramEnd"/>
      <w:r w:rsidR="00077413">
        <w:t xml:space="preserve"> </w:t>
      </w:r>
      <w:r>
        <w:t xml:space="preserve">overlay network. The overlay network is a logical network that runs on top of the underlay network. The overlay is formed </w:t>
      </w:r>
      <w:r w:rsidR="00077413">
        <w:t xml:space="preserve">with </w:t>
      </w:r>
      <w:r>
        <w:t>tunnels to carry the traffic across the L3 fabric.</w:t>
      </w:r>
    </w:p>
    <w:p w14:paraId="40556953" w14:textId="2C13E536" w:rsidR="005E32D4" w:rsidRDefault="00077413">
      <w:pPr>
        <w:pStyle w:val="BodyText"/>
      </w:pPr>
      <w:del w:id="47" w:author="T. Sridhar" w:date="2020-11-24T23:53:00Z">
        <w:r w:rsidDel="004C60BC">
          <w:rPr>
            <w:b/>
          </w:rPr>
          <w:delText>Why the</w:delText>
        </w:r>
        <w:r w:rsidR="00F82A0C" w:rsidDel="004C60BC">
          <w:rPr>
            <w:b/>
          </w:rPr>
          <w:delText xml:space="preserve"> </w:delText>
        </w:r>
        <w:r w:rsidDel="004C60BC">
          <w:rPr>
            <w:b/>
          </w:rPr>
          <w:delText>Need Overlay Networks</w:delText>
        </w:r>
        <w:r w:rsidR="00F82A0C" w:rsidDel="004C60BC">
          <w:rPr>
            <w:b/>
          </w:rPr>
          <w:delText>?.</w:delText>
        </w:r>
      </w:del>
      <w:ins w:id="48" w:author="T. Sridhar" w:date="2020-11-24T23:53:00Z">
        <w:r w:rsidR="004C60BC">
          <w:rPr>
            <w:b/>
          </w:rPr>
          <w:t xml:space="preserve">Why are Overlay Networks Needed? </w:t>
        </w:r>
      </w:ins>
    </w:p>
    <w:p w14:paraId="27B65C43" w14:textId="77777777" w:rsidR="005E32D4" w:rsidRDefault="00F82A0C">
      <w:pPr>
        <w:pStyle w:val="BodyText"/>
      </w:pPr>
      <w:r>
        <w:t xml:space="preserve">Today the industry is moving </w:t>
      </w:r>
      <w:r w:rsidR="00077413">
        <w:t>towards</w:t>
      </w:r>
      <w:r>
        <w:t xml:space="preserve"> building L3 data centers and L3 infrastructures, mostly due to the rich features coming from L3 technologies, </w:t>
      </w:r>
      <w:r w:rsidR="00077413">
        <w:t>for example</w:t>
      </w:r>
      <w:r>
        <w:t xml:space="preserve"> ECMP load balancing, flooding control, etc. But the L2 traffic does not disappear and most likely it never will. There </w:t>
      </w:r>
      <w:r w:rsidR="00077413">
        <w:t xml:space="preserve">is </w:t>
      </w:r>
      <w:r>
        <w:t xml:space="preserve">always the desire that a group of network users need to reside in the same L2 network - typically a VLAN. However, </w:t>
      </w:r>
      <w:proofErr w:type="gramStart"/>
      <w:r>
        <w:t>In</w:t>
      </w:r>
      <w:proofErr w:type="gramEnd"/>
      <w:r>
        <w:t xml:space="preserve"> today’s virtualization environment, a user’s VM can be spawned in any compute located anywhere in the L3 cluster. Even if </w:t>
      </w:r>
      <w:r w:rsidR="00077413">
        <w:t xml:space="preserve">two </w:t>
      </w:r>
      <w:r>
        <w:t xml:space="preserve">VMs are spawned in the same server, there is often a need to move them around between different servers without changing their networking attributes. These requirements to make a VM always belonging to the same VLAN calls for an overlay model over the L3 network. In other words, </w:t>
      </w:r>
      <w:r w:rsidR="00077413">
        <w:t xml:space="preserve">you </w:t>
      </w:r>
      <w:r>
        <w:t xml:space="preserve">need a new mechanism to allow </w:t>
      </w:r>
      <w:r w:rsidR="00077413">
        <w:t xml:space="preserve">you </w:t>
      </w:r>
      <w:r>
        <w:t>to tunnel L2 Ethernet domains with different encapsulations over an L3 network.</w:t>
      </w:r>
    </w:p>
    <w:p w14:paraId="19FE3848" w14:textId="77777777" w:rsidR="005E32D4" w:rsidRDefault="00F82A0C">
      <w:pPr>
        <w:pStyle w:val="BodyText"/>
      </w:pPr>
      <w:r>
        <w:t xml:space="preserve">For example, let’s assume </w:t>
      </w:r>
      <w:r w:rsidR="00077413">
        <w:t xml:space="preserve">that in </w:t>
      </w:r>
      <w:r>
        <w:t>a SDN node</w:t>
      </w:r>
      <w:r w:rsidR="00077413">
        <w:t>,</w:t>
      </w:r>
      <w:r>
        <w:t xml:space="preserve"> node1</w:t>
      </w:r>
      <w:r w:rsidR="00077413">
        <w:t xml:space="preserve">, you </w:t>
      </w:r>
      <w:r>
        <w:t xml:space="preserve">were running VM11 and VM12, both serving </w:t>
      </w:r>
      <w:r w:rsidR="00077413">
        <w:t xml:space="preserve">the </w:t>
      </w:r>
      <w:r>
        <w:t xml:space="preserve">same sales department and so they were located in </w:t>
      </w:r>
      <w:r w:rsidR="00077413">
        <w:t xml:space="preserve">the </w:t>
      </w:r>
      <w:r>
        <w:t xml:space="preserve">same VLAN. Because of some administrative requirement, VM12 needs to be moved to another physical SDN node2 which, may be physically located in another rack that is a few </w:t>
      </w:r>
      <w:proofErr w:type="gramStart"/>
      <w:r>
        <w:t>router</w:t>
      </w:r>
      <w:proofErr w:type="gramEnd"/>
      <w:r>
        <w:t xml:space="preserve"> hops away. Now</w:t>
      </w:r>
      <w:r w:rsidR="00077413">
        <w:t>,</w:t>
      </w:r>
      <w:r>
        <w:t xml:space="preserve"> we need to ensure </w:t>
      </w:r>
      <w:r w:rsidR="00C66071">
        <w:t xml:space="preserve">that </w:t>
      </w:r>
      <w:r>
        <w:t>not only data packet</w:t>
      </w:r>
      <w:r w:rsidR="00C66071">
        <w:t>s</w:t>
      </w:r>
      <w:r>
        <w:t xml:space="preserve"> from VM11 in SDN node1 to be able to reach VM12 in SDN node2, but </w:t>
      </w:r>
      <w:proofErr w:type="gramStart"/>
      <w:r>
        <w:t>also</w:t>
      </w:r>
      <w:proofErr w:type="gramEnd"/>
      <w:r>
        <w:t xml:space="preserve"> they are talking to each other as if they are still in the same VLAN, exactly the same way as before as if VM12 has never moved. This ability to make the local (in same VLAN) traffic to traverse transparently across underlay network infrastructure calls for packet </w:t>
      </w:r>
      <w:proofErr w:type="gramStart"/>
      <w:r>
        <w:t>encapsulatio</w:t>
      </w:r>
      <w:r w:rsidR="00C66071">
        <w:t>n</w:t>
      </w:r>
      <w:r>
        <w:t>, or</w:t>
      </w:r>
      <w:proofErr w:type="gramEnd"/>
      <w:r>
        <w:t xml:space="preserve"> tunneling mechanism</w:t>
      </w:r>
      <w:r w:rsidR="00C66071">
        <w:t>s</w:t>
      </w:r>
      <w:r>
        <w:t xml:space="preserve"> in SDN networks</w:t>
      </w:r>
      <w:r w:rsidR="00C66071">
        <w:t xml:space="preserve"> (see Figure 1.9)</w:t>
      </w:r>
      <w:r>
        <w:t>.</w:t>
      </w:r>
    </w:p>
    <w:p w14:paraId="48C1CFA3" w14:textId="77777777" w:rsidR="005E32D4" w:rsidRDefault="00F82A0C">
      <w:pPr>
        <w:pStyle w:val="BodyText"/>
      </w:pPr>
      <w:r>
        <w:rPr>
          <w:noProof/>
        </w:rPr>
        <w:lastRenderedPageBreak/>
        <w:drawing>
          <wp:inline distT="0" distB="0" distL="0" distR="0" wp14:anchorId="0A25AA75" wp14:editId="6208F164">
            <wp:extent cx="5334000" cy="2191930"/>
            <wp:effectExtent l="0" t="0" r="0" b="0"/>
            <wp:docPr id="9"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CAAAABgAAALsEAADvAQAAAAAAAAAAAADlVAAACyMAACBFTUYAAAEAYOEJAONFAAADAAAAAAAAAAAAAAAAAAAAgAcAADgEAABYAQAAwQAAAAAAAAAAAAAAAAAAAMA/BQDo8QIARgAAACwAAAAgAAAARU1GKwFAAQAcAAAAEAAAAAIQwNsBAAAAeAAAAHgAAABGAAAAkAAAAIQAAABFTUYrMEACABAAAAAEAAAAAACAPypAAAAkAAAAGAAAAAAAgD8AAAAAAAAAAAAAgD8AAAAAAAAAADJAAAEcAAAAEAAAAAAAAAAAAAAAAMCXRACA+0MqQAAAJAAAABgAAAAAAIA/AAAAAAAAAAAAAIA/AAAAAAAAAAAEQAAADAAAAAAAAAAhAAAACAAAAEsAAABAAAAAMAAAAAUAAAAgAAAAAQAAAAEAAAAQAAAAAAAAAAAAAAC+BAAA9wEAAAAAAAAAAAAAvgQAAPcBAAAiAAAADAAAAP////9GAAAABAEAAPgAAABFTUYrJUAAABAAAAAEAAAAAAAAAB9AAwAMAAAAAAAAACJABAAMAAAAAAAAAB5ACQAMAAAAAAAAACFABwAMAAAAAAAAACpAAAAkAAAAGAAAAAAAAADAmwm5wJsJOQAAAACYtchCTFDZQwhAAAJMAAAAQAAAAAIQwNsAAAAAzgEAAAAAAAAA1BRGAgAAAAIAAAACAAAAAgAAAAAAAAACAAAAAAAAQQAAgEACEMDbAAAAAFCwAP8IQAEDNAAAACgAAAACEMDbAwAAAAAAAAAAAAAAAAAAAAAAAACJMP7IbOS/R4kw/sgAAQH/FUABABAAAAAEAAAAAAAAACEAAAAIAAAAYgAAAAwAAAABAAAAJAAAACQAAAAAAIA9AAAAAAAAAAAAAIA9AAAAAAAAAAACAAAAXwAAADgAAAABAAAAOAAAAAAAAAA4AAAAAAAAAAACAQABAAAAAAAAAACwUAAAAAAAAAAAAAAAAAAlAAAADAAAAAEAAAAnAAAAGAAAAAIAAAAAAAAAALBQAAAAAAAlAAAADAAAAAIAAAATAAAADAAAAAIAAAA7AAAACAAAABsAAAAQAAAAPgYAAC0bAAA2AAAAEAAAALIFAAAtGwAAWAAAADQAAAAAAAAAAAAAAP//////////BgAAAK0FLRuoBSgbqAUjG6gFHRutBRkbsgUZGzYAAAAQAAAAPgYAABkbAABYAAAANAAAAAAAAAAAAAAA//////////8GAAAARAYZG0gGHRtIBiMbSAYoG0QGLRs+Bi0bPQAAAAgAAAAbAAAAEAAAAE4FAAAtGwAANgAAABAAAADCBAAALRsAAFgAAAA0AAAAAAAAAAAAAAD//////////wYAAAC9BC0buAQoG7gEIxu4BB0bvQQZG8IEGRs2AAAAEAAAAE4FAAAZGwAAWAAAADQAAAAAAAAAAAAAAP//////////BgAAAFQFGRtYBR0bWAUjG1gFKBtUBS0bTgUtGz0AAAAIAAAAGwAAABAAAABeBAAALRsAADYAAAAQAAAA0gMAAC0bAABYAAAANAAAAAAAAAAAAAAA//////////8GAAAAzQMtG8gDKBvIAyMbyAMdG80DGRvSAxkbNgAAABAAAABeBAAAGRsAAFgAAAA0AAAAAAAAAAAAAAD//////////wYAAABkBBkbaAQdG2gEIxtoBCgbZAQtG14ELRs9AAAACAAAABsAAAAQAAAAbgMAAC0bAAA2AAAAEAAAAOICAAAtGwAAWAAAADQAAAAAAAAAAAAAAP//////////BgAAAN0CLRvYAigb2AIjG9gCHRvdAhkb4gIZGzYAAAAQAAAAbgMAABkbAABYAAAANAAAAAAAAAAAAAAA//////////8GAAAAdAMZG3gDHRt4AyMbeAMoG3QDLRtuAy0bPQAAAAgAAAAbAAAAEAAAAH4CAAAtGwAANgAAABAAAAD5AQAALRsAAFgAAAAoAAAAAAAAAAAAAAD//////////wMAAAD0AS0b7wEoG+8BIxs2AAAAEAAAAO8BAAAcGwAAWAAAADQAAAAAAAAAAAAAAP//////////BgAAAO8BFhv0ARIb+QESG/8BEhsDAhYbAwIcG1kAAAAoAAAAAAAAAAAAAAD//////////wMAAAADAiMb+QEZG34CGRtYAAAANAAAAAAAAAAAAAAA//////////8GAAAAhAIZG4gCHRuIAiMbiAIoG4QCLRt+Ai0bPQAAAAgAAAAbAAAAEAAAAO8BAAC4GgAANgAAABAAAADvAQAAVBoAAFgAAAA0AAAAAAAAAAAAAAD//////////wYAAADvAU8a9AFKGvkBShr/AUoaAwJPGgMCVBo2AAAAEAAAAAMCAAC4GgAAWAAAADQAAAAAAAAAAAAAAP//////////BgAAAAMCvRr/AcIa+QHCGvQBwhrvAb0a7wG4Gj0AAAAIAAAAPAAAAAgAAAA/AAAAGAAAAB0AAACjAQAAZgAAALQB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AAAAADwwgAA8EIAAAAAmLXIQkxQ2UMIQAEDPAAAADAAAAACEMDbBAAAAAAAAADsy8Q99V4dvxXrbT6IvhG/7MvEPRseBr/sy8Q99V4dvwABAYEUQAGAEAAAAAQAAABQsAD/JAAAACQAAAAAAIA9AAAAAAAAAAAAAIA9AAAAAAAAAAACAAAAJQAAAAwAAAACAAAAEwAAAAwAAAABAAAAJQAAAAwAAAAIAACAVgAAACwAAAAaAAAAlgEAACUAAACnAQAABAAAAKIBahr5AWQZUAJqGqIBaholAAAADAAAAAcAAIATAAAADAAAAAEAAAAlAAAADAAAAAAAAIAkAAAAJAAAAAAAgEEAAAAAAAAAAAAAgEEAAAAAAAAAAAIAAABGAAAA8AAAAOQAAABFTUYrKkAAACQAAAAYAAAAAACAPwAAAAAAAAAAAACAPwAAAAAAAAAAKkAAACQAAAAYAAAAAACAPwAAAAAAAAAAAACAPwAAAAAAAAAAJkAAABAAAAAEAAAAAAAAACVAAAAQAAAABAAAAAAAAAAfQAMADAAAAAAAAAAiQAQADAAAAAAAAAAeQAkADAAAAAAAAAAhQAcADAAAAAAAAAAqQAAAJAAAABgAAAAAAPBCAAAAAAAAAAAAAPBCoIysQku8pkMKQACAJAAAABgAAAD/////AQAAAAAAAAA5KK2/e72ePzkorT8oAAAADAAAAAIAAAAkAAAAJAAAAAAAgD0AAAAAAAAAAAAAgD0AAAAAAAAAAAIAAAAnAAAAGAAAAAIAAAAAAAAA////AAAAAAAlAAAADAAAAAIAAAAlAAAADAAAAAgAAIBWAAAAMAAAAFUAAACqAAAA6wAAAE0BAAAFAAAAXQWrCl0F0BSqDtAUqg6rCl0Fqw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oIysQku8pkMIQAACPAAAADAAAAACEMDbAAAAAI4AAAAAAAAAq6oqPAIAAAACAAAAAgAAAAAAAAACEMDbAAAAAAAAAP8IQAEDSAAAADwAAAACEMDbBQAAAAAAAAAAAAAAAAAAAHu9nj8AAAAAe72ePzkorb8AAAAAOSitvwAAAAAAAAAAAAEBAYFvmP8VQAEAEAAAAAQAAAAAAAAAJAAAACQAAAAAAIA9AAAAAAAAAAAAAIA9AAAAAAAAAAACAAAAXwAAADgAAAABAAAAOAAAAAAAAAA4AAAAAAAAAAAAAQAUAAAAAAAAAAAAAAAAAAAAAAAAAAAAAAAlAAAADAAAAAEAAAAlAAAADAAAAAUAAIBWAAAAMAAAAFQAAACpAAAA7QAAAE8BAAAFAAAAXQXQFKoO0BSqDqsKXQWrCl0F0BQlAAAADAAAAAcAAIAlAAAADAAAAAAAAIAkAAAAJAAAAAAAgEEAAAAAAAAAAAAAgEEAAAAAAAAAAAIAAAAoAAAADAAAAAEAAABGAAAA8AAAAOQAAABFTUYrKkAAACQAAAAYAAAAAACAPwAAAAAAAAAAAACAPwAAAAAAAAAAKkAAACQAAAAYAAAAAACAPwAAAAAAAAAAAACAPwAAAAAAAAAAJkAAABAAAAAEAAAAAAAAACVAAAAQAAAABAAAAAAAAAAfQAMADAAAAAAAAAAiQAQADAAAAAAAAAAeQAkADAAAAAAAAAAhQAcADAAAAAAAAAAqQAAAJAAAABgAAAAAAPBCAAAAAAAAAAAAAPBCfgZzRK/MpEMKQACAJAAAABgAAAD/////AQAAAAAAAAA5KK2/e72ePzkorT8kAAAAJAAAAAAAgD0AAAAAAAAAAAAAgD0AAAAAAAAAAAIAAAAlAAAADAAAAAIAAAAlAAAADAAAAAgAAIBWAAAAMAAAAMsDAACmAAAAYQQAAEoBAAAFAAAAujxtCro8khQHRpIUB0ZtCro8bQ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fgZzRK/MpEMIQAACPAAAADAAAAACEMDbAAAAAI4AAAAAAAAAq6oqPAIAAAACAAAAAgAAAAAAAAACEMDbAAAAAAAAAP8IQAEDSAAAADwAAAACEMDbBQAAAAAAAAAAAAAAAAAAAHu9nj8AAAAAe72ePzkorb8AAAAAOSitvwAAAAAAAAAAAAEBAYFvmP8VQAEAEAAAAAQAAAAAAAAAJAAAACQAAAAAAIA9AAAAAAAAAAAAAIA9AAAAAAAAAAACAAAAXwAAADgAAAABAAAAOAAAAAAAAAA4AAAAAAAAAAAAAQAUAAAAAAAAAAAAAAAAAAAAAAAAAAAAAAAlAAAADAAAAAEAAAAlAAAADAAAAAUAAIBWAAAAMAAAAMoDAAClAAAAYwQAAEsBAAAFAAAAujySFAdGkhQHRm0KujxtCro8khQlAAAADAAAAAcAAIAlAAAADAAAAAAAAIAkAAAAJAAAAAAAgEEAAAAAAAAAAAAAgEEAAAAAAAAAAAIAAAAoAAAADAAAAAEAAABGAAAAVAEAAEgBAABFTUYrKkAAACQAAAAYAAAAAACAPwAAAAAAAAAAAACAPwAAAAAAAAAAKkAAACQAAAAYAAAAAACAPwAAAAAAAAAAAACAPwAAAAAAAAAAJkAAABAAAAAEAAAAAAAAACVAAAAQAAAABAAAAAAAAAAfQAMADAAAAAAAAAAiQAQADAAAAAAAAAAeQAkADAAAAAAAAAAhQAcADAAAAAAAAAAqQAAAJAAAABgAAAAAAPBCAAAAAAAAAAAAAPDCJE1AQ87WkUMIQAACPAAAADAAAAACEMDbAAAAAI4AAAAAAAAAq6qqPAIAAAACAAAAAgAAAAAAAAACEMDbAAAAAFCwAP8IQAEDPAAAADAAAAACEMDbBAAAAAAAAAAAAAAAAAAAAAAAAAAmk8m+Zr3jQCaTyb5mveNAAAAAAAABAQEVQAEAEAAAAAQAAAAAAAAAJAAAACQAAAAAAIA9AAAAAAAAAAAAAIA9AAAAAAAAAAACAAAAXwAAADgAAAABAAAAOAAAAAAAAAA4AAAAAAAAAAAAAQAoAAAAAAAAAACwUAAAAAAAAAAAAAAAAAAlAAAADAAAAAEAAAAlAAAADAAAAAUAAIBXAAAALAAAAL0AAAAgAQAAGQQAAFUBAAAEAAAA/QszEv0LJxVeQScVXkEzEi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8rcHxE3LGdQwRAAAAMAAAAAAAAACEAAAAIAAAAHAAAAAgAAABLAAAAQAAAADAAAAAFAAAAIAAAAAEAAAABAAAAEAAAAAAAAAAAAAAAvgQAAPcBAAAAAAAAAAAAAL4EAAD3AQAAJAAAACQAAAAAAIA/AAAAAAAAAAAAAIA/K3B8RNyxnUMCAAAADAAAABAAAAAAAAAAAAAAAAoAAAAQAAAAAAAAAAAAAABSAAAAcAEAAAEAAADs////AAAAAAAAAAAAAAAAkAEAAAAAAAAEAAUiQQByAGkAYQBsACAATgBhAHIAcgBvAHcAAAAAANC8jy+JAAAAAgAAAAAAAAAAAAAAAAAAAEDbCjqtAQAAIAAAAAAAAAAAAAAAAAAAAAAAAAAAAAAA0L6PL4kAAAA9CNZE/n8AAPC9jy+JAAAAIBaZOa0BAADA9RZArQEAABH81UT+fwAAwPUWQK0BAAAAAMwwrQEAAECYOyqtAQAAhDoAANwDAADgDRoqrQEAAHAfGDqtAQAAhDoAAATDBAAXSJI1AAAAAAEAAAAAAAAAAAAAAAAAAAAMAAAAAAAAAAcAAAAAAAAA+I5gKq0BAAABCvI5rQEAAPC9jy+JAAAAAQAAAAAAAACg2Rg6rQEAABH81UT+fwAA0LKPL4kAAAAAABIorQEAAMmyjy+JAAAAAAAAAAAAAAAAAAAAAAAAAAM3tudkdgAIAAAAACUAAAAMAAAAAQAAABYAAAAMAAAAGAAAABIAAAAMAAAAAQAAABgAAAAMAAAAAAAAAlQAAACIAAAA8gMAACgBAABNBAAAPwEAAAIAAAAAAAAAAAAAAAAAAAAAAAAACgAAAEwAAAAAAAAAAAAAAAAAAAD//////////2AAAABTAEQATgAgAE4AbwBkAGUAIAAyAAsAAAAMAAAADAAAAAQAAAAMAAAACQAAAAkAAAAJAAAABQAAAAkAAAAlAAAADAAAAA0AAIAoAAAADAAAAAEAAAAiAAAADAAAAP////9GAAAAnAIAAJACAABFTUYrKkAAACQAAAAYAAAAAADwQgAAAAAAAAAAAADwQitwfETcsZ1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DCY2QyAHDkMIQAE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AFEABgBAAAAAEAAAA/////yEAAAAIAAAAYgAAAAwAAAABAAAAJAAAACQAAAAAAIA9AAAAAAAAAAAAAIA9AAAAAAAAAAACAAAAJQAAAAwAAAACAAAAEwAAAAwAAAABAAAAOwAAAAgAAAAbAAAAEAAAAHsQAABiBQAAWQAAACwAAAAAAAAAAAAAAP//////////BAAAANoP5wTaDygE4Q4oBCYOmQNYAAAANAAAAAAAAAAAAAAA//////////8GAAAAGg6QAwwOjAP+DYwD8A2MA+INkAPWDZkDWQAAACwAAAAAAAAAAAAAAP//////////BAAAABsNKAQlDCgEJQzlBIULXwVYAAAAWAAAAAAAAAAAAAAA//////////8PAAAAewtnBXELcAVpC3oFYwt/BV8LhwVdC48FXQuRBV0LkgVdC5QFXAsfBlwLqwZbCzYHWgvBB1sLTQhdC9gIWQAAACgAAAAAAAAAAAAAAP//////////AwAAAF0L2QiiENkIohCQBVgAAAA0AAAAAAAAAAAAAAD//////////wYAAAChEIkFnBCCBZcQfAWOEHMFhRBqBXsQYgU9AAAACAAAADwAAAAIAAAAPgAAABgAAAC1AAAAOAAAAAsBAACOAA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vJCNkNEBw5DCEABA7wAAACwAAAAAhDA2xIAAAAAAAAAsvwzPzAu4L6x2TI/XjnlviYAMT8Kfum+bqouP4Z17L4WMb4+mDUzv2bOtz4GdDW/t0qvPgZ0Nb8H6Kg+mDUzvzAArTzIRe2+k5NBPPM76r4uY5U7WM7lviLurTlRluC+mGaUOQ4b4L4pmDQ5WaDfvuDXBrABJ9++AAAAAAAAAAD15jM/AAAAALL8Mz8wLuC+AAMDAwEDAwMBAwMDAwMDAQGBAwMUQAGAEAAAAAQAAABcptH/KAAAAAwAAAACAAAAJAAAACQAAAAAAIA9AAAAAAAAAAAAAIA9AAAAAAAAAAACAAAAJwAAABgAAAACAAAAAAAAANGmXAAAAAAAJQAAAAwAAAACAAAAEwAAAAwAAAABAAAAOwAAAAgAAAAbAAAAEAAAAKMQAACQBQAAWAAAACgAAAAAAAAAAAAAAP//////////AwAAAJoQfQWMEG0FexBiBTYAAAAQAAAAJg4AAJkDAABYAAAAKAAAAAAAAAAAAAAA//////////8DAAAADg6IA+4NiAPWDZkDNgAAABAAAACFCwAAXwUAAFgAAAA0AAAAAAAAAAAAAAD//////////wYAAABzC2sFZQt7BV0LjwVdC5EFXQuSBV0LlAVZAAAAKAAAAAAAAAAAAAAA//////////8DAAAAXQvZCKIQ2QijEJAFPQAAAAgAAAA8AAAACAAAAD4AAAAYAAAAtQAAADgAAAALAQAAjgA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LyQjZDRAcOQwhAAAI0AAAAKAAAAAIQwNsAAAAAkAAAAAAAAACrqqo7AAAAQAAAAAACEMDbAAAAAISVpv8VQAEAEAAAAAQAAAAAAAAAOgAAAAwAAAACAAAAJAAAACQAAAAAAIA9AAAAAAAAAAAAAIA9AAAAAAAAAAACAAAAXwAAADgAAAABAAAAOAAAAAAAAAA4AAAAAAAAAAAiAQAKAAAAAAAAAKaVhAAAAAAAAAAAAAAAAAAlAAAADAAAAAEAAAAlAAAADAAAAAUAAIA7AAAACAAAABsAAAAQAAAAoxAAAJAFAABYAAAAKAAAAAAAAAAAAAAA//////////8DAAAAmhB9BYwQbQV7EGIFNgAAABAAAAAmDgAAmQMAAFgAAAAoAAAAAAAAAAAAAAD//////////wMAAAAODogD7g2IA9YNmQM2AAAAEAAAAIULAABfBQAAWAAAADQAAAAAAAAAAAAAAP//////////BgAAAHMLawVlC3sFXQuPBV0LkQVdC5IFXQuUBVkAAAAoAAAAAAAAAAAAAAD//////////wMAAABdC9kIohDZCKMQkAU9AAAACAAAADwAAAAIAAAAQAAAABgAAACzAAAANQAAAA0BAACRAAAAJQAAAAwAAAAHAACAJQAAAAwAAAAAAACAJAAAACQAAAAAAIBBAAAAAAAAAAAAAIBBAAAAAAAAAAACAAAAKAAAAAwAAAAB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HCQkNS++dCCEACAVgIAABMCAAAAhDA2wQAAACKAAAAAwAAAAAAAAAAAADEAACARAAAgET/////7c2e///////tzZ7/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BABAAAAAEAAAAAgAAACEAAAAIAAAAOwAAAAgAAAATAAAADAAAAAEAAAAkAAAAJAAAAAAAgD0AAAAAAAAAAAAAgD0AAAAAAAAAAAIAAAAbAAAAEAAAAPcNAAAVBwAANgAAABAAAAD/DQAAFQcAAFgAAAA0AAAAAAAAAAAAAAD//////////wYAAAAADhUHAA4VBwAOFgcBDhYHAQ4VBwEOFQc2AAAAEAAAAAoOAAAVBwAAWAAAADQAAAAAAAAAAAAAAP//////////BgAAABUOFgchDhgHKw4bBzYOHwdBDiMHSg4qB1kAAAA4AAAAAAAAAAAAAAD//////////wcAAABZDjQH2g80BtoPKAQlDCgEJQw5BqMNOAe3DSoHWAAAADQAAAAAAAAAAAAAAP//////////BgAAAMANIwfLDR8H1Q0bB+ANGAfsDRYH9w0VBz0AAAAIAAAAJAAAACQAAAAAAIBBAAAAAAAAAAAAAIBBAAAAAAAAAAACAAAAPAAAAAgAAABDAAAADAAAAAEAAAATAAAADAAAAAEAAAAlAAAADAAAAAgAAIAnAAAAGAAAAAEAAAAAAAAA////AAAAAAAlAAAADAAAAAEAAAAlAAAADAAAAAgAAIBWAAAAMAAAAMMAAABDAAAAxAAAAHMAAAAFAAAAwgBCAMIAdADEAHQAxABCAMIAQgAlAAAADAAAAAgAAIAlAAAADAAAAAAAAIAoAAAADAAAAAEAAAAnAAAAGAAAAAEAAAAAAAAA/v//AAAAAAAlAAAADAAAAAEAAAAlAAAADAAAAAgAAIBWAAAAMAAAAMQAAABDAAAAxQAAAHMAAAAFAAAAxABCAMQAdADFAHQAxQBCAMQAQgAlAAAADAAAAAgAAIAlAAAADAAAAAAAAIAoAAAADAAAAAEAAAAnAAAAGAAAAAEAAAAAAAAA/v7/AAAAAAAlAAAADAAAAAEAAAAlAAAADAAAAAgAAIBWAAAAMAAAAMUAAABDAAAAxgAAAHMAAAAFAAAAxQBCAMUAdADGAHQAxgBCAMUAQgAlAAAADAAAAAgAAIAlAAAADAAAAAAAAIAoAAAADAAAAAEAAAAnAAAAGAAAAAEAAAAAAAAA/f7/AAAAAAAlAAAADAAAAAEAAAAlAAAADAAAAAgAAIBWAAAAMAAAAMYAAABDAAAAyAAAAHMAAAAFAAAAxgBCAMYAdADIAHQAyABCAMYAQgAlAAAADAAAAAgAAIAlAAAADAAAAAAAAIAoAAAADAAAAAEAAAAnAAAAGAAAAAEAAAAAAAAA/P3+AAAAAAAlAAAADAAAAAEAAAAlAAAADAAAAAgAAIBWAAAAMAAAAMgAAABDAAAAygAAAHMAAAAFAAAAyABCAMgAdADKAHQAygBCAMgAQgAlAAAADAAAAAgAAIAlAAAADAAAAAAAAIAoAAAADAAAAAEAAAAnAAAAGAAAAAEAAAAAAAAA+/3+AAAAAAAlAAAADAAAAAEAAAAlAAAADAAAAAgAAIBWAAAAMAAAAMoAAABDAAAAywAAAHMAAAAFAAAAygBCAMoAdADLAHQAywBCAMoAQgAlAAAADAAAAAgAAIAlAAAADAAAAAAAAIAoAAAADAAAAAEAAAAnAAAAGAAAAAEAAAAAAAAA+vz+AAAAAAAlAAAADAAAAAEAAAAlAAAADAAAAAgAAIBWAAAAMAAAAMsAAABDAAAAzAAAAHMAAAAFAAAAywBCAMsAdADMAHQAzABCAMsAQgAlAAAADAAAAAgAAIAlAAAADAAAAAAAAIAoAAAADAAAAAEAAAAnAAAAGAAAAAEAAAAAAAAA+fz+AAAAAAAlAAAADAAAAAEAAAAlAAAADAAAAAgAAIBWAAAAMAAAAMwAAABDAAAAzQAAAHMAAAAFAAAAzABCAMwAdADNAHQAzQBCAMwAQgAlAAAADAAAAAgAAIAlAAAADAAAAAAAAIAoAAAADAAAAAEAAAAnAAAAGAAAAAEAAAAAAAAA+Pv+AAAAAAAlAAAADAAAAAEAAAAlAAAADAAAAAgAAIBWAAAAMAAAAM0AAABDAAAAzgAAAHMAAAAFAAAAzQBCAM0AdADOAHQAzgBCAM0AQgAlAAAADAAAAAgAAIAlAAAADAAAAAAAAIAoAAAADAAAAAEAAAAnAAAAGAAAAAEAAAAAAAAA9/r9AAAAAAAlAAAADAAAAAEAAAAlAAAADAAAAAgAAIBWAAAAMAAAAM4AAABDAAAAzwAAAHMAAAAFAAAAzgBCAM4AdADPAHQAzwBCAM4AQgAlAAAADAAAAAgAAIAlAAAADAAAAAAAAIAoAAAADAAAAAEAAAAnAAAAGAAAAAEAAAAAAAAA9vr9AAAAAAAlAAAADAAAAAEAAAAlAAAADAAAAAgAAIBWAAAAMAAAAM8AAABDAAAA0AAAAHMAAAAFAAAAzwBCAM8AdADQAHQA0ABCAM8AQgAlAAAADAAAAAgAAIAlAAAADAAAAAAAAIAoAAAADAAAAAEAAAAnAAAAGAAAAAEAAAAAAAAA9fn9AAAAAAAlAAAADAAAAAEAAAAlAAAADAAAAAgAAIBWAAAAMAAAANAAAABDAAAA0QAAAHMAAAAFAAAA0ABCANAAdADRAHQA0QBCANAAQgAlAAAADAAAAAgAAIAlAAAADAAAAAAAAIAoAAAADAAAAAEAAAAnAAAAGAAAAAEAAAAAAAAA8/j8AAAAAAAlAAAADAAAAAEAAAAlAAAADAAAAAgAAIBWAAAAMAAAANEAAABDAAAA0gAAAHMAAAAFAAAA0QBCANEAdADSAHQA0gBCANEAQgAlAAAADAAAAAgAAIAlAAAADAAAAAAAAIAoAAAADAAAAAEAAAAnAAAAGAAAAAEAAAAAAAAA8vj8AAAAAAAlAAAADAAAAAEAAAAlAAAADAAAAAgAAIBWAAAAMAAAANIAAABDAAAA0wAAAHMAAAAFAAAA0gBCANIAdADTAHQA0wBCANIAQgAlAAAADAAAAAgAAIAlAAAADAAAAAAAAIAoAAAADAAAAAEAAAAnAAAAGAAAAAEAAAAAAAAA8ff8AAAAAAAlAAAADAAAAAEAAAAlAAAADAAAAAgAAIBWAAAAMAAAANMAAABDAAAA1AAAAHMAAAAFAAAA0wBCANMAdADUAHQA1ABCANMAQgAlAAAADAAAAAgAAIAlAAAADAAAAAAAAIAoAAAADAAAAAEAAAAnAAAAGAAAAAEAAAAAAAAA7/b7AAAAAAAlAAAADAAAAAEAAAAlAAAADAAAAAgAAIBWAAAAMAAAANQAAABDAAAA1QAAAHMAAAAFAAAA1ABCANQAdADVAHQA1QBCANQAQgAlAAAADAAAAAgAAIAlAAAADAAAAAAAAIAoAAAADAAAAAEAAAAnAAAAGAAAAAEAAAAAAAAA7fX7AAAAAAAlAAAADAAAAAEAAAAlAAAADAAAAAgAAIBWAAAAMAAAANUAAABDAAAA1gAAAHMAAAAFAAAA1QBCANUAdADWAHQA1gBCANUAQgAlAAAADAAAAAgAAIAlAAAADAAAAAAAAIAoAAAADAAAAAEAAAAnAAAAGAAAAAEAAAAAAAAA6/T7AAAAAAAlAAAADAAAAAEAAAAlAAAADAAAAAgAAIBWAAAAMAAAANYAAABDAAAA1wAAAHMAAAAFAAAA1gBCANYAdADXAHQA1wBCANYAQgAlAAAADAAAAAgAAIAlAAAADAAAAAAAAIAoAAAADAAAAAEAAAAnAAAAGAAAAAEAAAAAAAAA6fL6AAAAAAAlAAAADAAAAAEAAAAlAAAADAAAAAgAAIBWAAAAMAAAANcAAABDAAAA2AAAAHMAAAAFAAAA1wBCANcAdADYAHQA2ABCANcAQgAlAAAADAAAAAgAAIAlAAAADAAAAAAAAIAoAAAADAAAAAEAAAAnAAAAGAAAAAEAAAAAAAAA5/H6AAAAAAAlAAAADAAAAAEAAAAlAAAADAAAAAgAAIBWAAAAMAAAANgAAABDAAAA2QAAAHMAAAAFAAAA2ABCANgAdADZAHQA2QBCANgAQgAlAAAADAAAAAgAAIAlAAAADAAAAAAAAIAoAAAADAAAAAEAAAAnAAAAGAAAAAEAAAAAAAAA5fD5AAAAAAAlAAAADAAAAAEAAAAlAAAADAAAAAgAAIBWAAAAMAAAANkAAABDAAAA2gAAAHMAAAAFAAAA2QBCANkAdADaAHQA2gBCANkAQgAlAAAADAAAAAgAAIAlAAAADAAAAAAAAIAoAAAADAAAAAEAAAAnAAAAGAAAAAEAAAAAAAAA4u/5AAAAAAAlAAAADAAAAAEAAAAlAAAADAAAAAgAAIBWAAAAMAAAANoAAABDAAAA2wAAAHMAAAAFAAAA2gBCANoAdADbAHQA2wBCANoAQgAlAAAADAAAAAgAAIAlAAAADAAAAAAAAIAoAAAADAAAAAEAAAAnAAAAGAAAAAEAAAAAAAAA4O74AAAAAAAlAAAADAAAAAEAAAAlAAAADAAAAAgAAIBWAAAAMAAAANsAAABDAAAA3AAAAHMAAAAFAAAA2wBCANsAdADcAHQA3ABCANsAQgAlAAAADAAAAAgAAIAlAAAADAAAAAAAAIAoAAAADAAAAAEAAAAnAAAAGAAAAAEAAAAAAAAA3uz4AAAAAAAlAAAADAAAAAEAAAAlAAAADAAAAAgAAIBWAAAAMAAAANwAAABDAAAA3QAAAHMAAAAFAAAA3ABCANwAdADdAHQA3QBCANwAQgAlAAAADAAAAAgAAIAlAAAADAAAAAAAAIAoAAAADAAAAAEAAAAnAAAAGAAAAAEAAAAAAAAA2+v3AAAAAAAlAAAADAAAAAEAAAAlAAAADAAAAAgAAIBWAAAAMAAAAN0AAABDAAAA3gAAAHMAAAAFAAAA3QBCAN0AdADeAHQA3gBCAN0AQgAlAAAADAAAAAgAAIAlAAAADAAAAAAAAIAoAAAADAAAAAEAAAAnAAAAGAAAAAEAAAAAAAAA2er3AAAAAAAlAAAADAAAAAEAAAAlAAAADAAAAAgAAIBWAAAAMAAAAN4AAABDAAAA3wAAAHMAAAAFAAAA3gBCAN4AdADfAHQA3wBCAN4AQgAlAAAADAAAAAgAAIAlAAAADAAAAAAAAIAoAAAADAAAAAEAAAAnAAAAGAAAAAEAAAAAAAAA1uj2AAAAAAAlAAAADAAAAAEAAAAlAAAADAAAAAgAAIBWAAAAMAAAAN8AAABDAAAA4AAAAHMAAAAFAAAA3wBCAN8AdADgAHQA4ABCAN8AQgAlAAAADAAAAAgAAIAlAAAADAAAAAAAAIAoAAAADAAAAAEAAAAnAAAAGAAAAAEAAAAAAAAA1Of2AAAAAAAlAAAADAAAAAEAAAAlAAAADAAAAAgAAIBWAAAAMAAAAOAAAABDAAAA4QAAAHMAAAAFAAAA4ABCAOAAdADhAHQA4QBCAOAAQgAlAAAADAAAAAgAAIAlAAAADAAAAAAAAIAoAAAADAAAAAEAAAAnAAAAGAAAAAEAAAAAAAAA0eX1AAAAAAAlAAAADAAAAAEAAAAlAAAADAAAAAgAAIBWAAAAMAAAAOEAAABDAAAA4gAAAHMAAAAFAAAA4QBCAOEAdADiAHQA4gBCAOEAQgAlAAAADAAAAAgAAIAlAAAADAAAAAAAAIAoAAAADAAAAAEAAAAnAAAAGAAAAAEAAAAAAAAAzuT1AAAAAAAlAAAADAAAAAEAAAAlAAAADAAAAAgAAIBWAAAAMAAAAOIAAABDAAAA4wAAAHMAAAAFAAAA4gBCAOIAdADjAHQA4wBCAOIAQgAlAAAADAAAAAgAAIAlAAAADAAAAAAAAIAoAAAADAAAAAEAAAAnAAAAGAAAAAEAAAAAAAAAzOP0AAAAAAAlAAAADAAAAAEAAAAlAAAADAAAAAgAAIBWAAAAMAAAAOMAAABDAAAA5AAAAHMAAAAFAAAA4wBCAOMAdADkAHQA5ABCAOMAQgAlAAAADAAAAAgAAIAlAAAADAAAAAAAAIAoAAAADAAAAAEAAAAnAAAAGAAAAAEAAAAAAAAAyeH0AAAAAAAlAAAADAAAAAEAAAAlAAAADAAAAAgAAIBWAAAAMAAAAOQAAABDAAAA5QAAAHMAAAAFAAAA5ABCAOQAdADlAHQA5QBCAOQAQgAlAAAADAAAAAgAAIAlAAAADAAAAAAAAIAoAAAADAAAAAEAAAAnAAAAGAAAAAEAAAAAAAAAxuDzAAAAAAAlAAAADAAAAAEAAAAlAAAADAAAAAgAAIBWAAAAMAAAAOUAAABDAAAA5gAAAHMAAAAFAAAA5QBCAOUAdADmAHQA5gBCAOUAQgAlAAAADAAAAAgAAIAlAAAADAAAAAAAAIAoAAAADAAAAAEAAAAnAAAAGAAAAAEAAAAAAAAAxN/zAAAAAAAlAAAADAAAAAEAAAAlAAAADAAAAAgAAIBWAAAAMAAAAOYAAABDAAAA5wAAAHMAAAAFAAAA5gBCAOYAdADnAHQA5wBCAOYAQgAlAAAADAAAAAgAAIAlAAAADAAAAAAAAIAoAAAADAAAAAEAAAAnAAAAGAAAAAEAAAAAAAAAwd3zAAAAAAAlAAAADAAAAAEAAAAlAAAADAAAAAgAAIBWAAAAMAAAAOcAAABDAAAA6AAAAHMAAAAFAAAA5wBCAOcAdADoAHQA6ABCAOcAQgAlAAAADAAAAAgAAIAlAAAADAAAAAAAAIAoAAAADAAAAAEAAAAnAAAAGAAAAAEAAAAAAAAAvtzyAAAAAAAlAAAADAAAAAEAAAAlAAAADAAAAAgAAIBWAAAAMAAAAOgAAABDAAAA6QAAAHMAAAAFAAAA6ABCAOgAdADpAHQA6QBCAOgAQgAlAAAADAAAAAgAAIAlAAAADAAAAAAAAIAoAAAADAAAAAEAAAAnAAAAGAAAAAEAAAAAAAAAvNvyAAAAAAAlAAAADAAAAAEAAAAlAAAADAAAAAgAAIBWAAAAMAAAAOkAAABDAAAA6gAAAHMAAAAFAAAA6QBCAOkAdADqAHQA6gBCAOkAQgAlAAAADAAAAAgAAIAlAAAADAAAAAAAAIAoAAAADAAAAAEAAAAnAAAAGAAAAAEAAAAAAAAAudnxAAAAAAAlAAAADAAAAAEAAAAlAAAADAAAAAgAAIBWAAAAMAAAAOoAAABDAAAA6wAAAHMAAAAFAAAA6gBCAOoAdADrAHQA6wBCAOoAQgAlAAAADAAAAAgAAIAlAAAADAAAAAAAAIAoAAAADAAAAAEAAAAnAAAAGAAAAAEAAAAAAAAAt9jxAAAAAAAlAAAADAAAAAEAAAAlAAAADAAAAAgAAIBWAAAAMAAAAOsAAABDAAAA7AAAAHMAAAAFAAAA6wBCAOsAdADsAHQA7ABCAOsAQgAlAAAADAAAAAgAAIAlAAAADAAAAAAAAIAoAAAADAAAAAEAAAAnAAAAGAAAAAEAAAAAAAAAtdfwAAAAAAAlAAAADAAAAAEAAAAlAAAADAAAAAgAAIBWAAAAMAAAAOwAAABDAAAA7QAAAHMAAAAFAAAA7ABCAOwAdADtAHQA7QBCAOwAQgAlAAAADAAAAAgAAIAlAAAADAAAAAAAAIAoAAAADAAAAAEAAAAnAAAAGAAAAAEAAAAAAAAAstbwAAAAAAAlAAAADAAAAAEAAAAlAAAADAAAAAgAAIBWAAAAMAAAAO0AAABDAAAA7gAAAHMAAAAFAAAA7QBCAO0AdADuAHQA7gBCAO0AQgAlAAAADAAAAAgAAIAlAAAADAAAAAAAAIAoAAAADAAAAAEAAAAnAAAAGAAAAAEAAAAAAAAAsNXwAAAAAAAlAAAADAAAAAEAAAAlAAAADAAAAAgAAIBWAAAAMAAAAO4AAABDAAAA7wAAAHMAAAAFAAAA7gBCAO4AdADvAHQA7wBCAO4AQgAlAAAADAAAAAgAAIAlAAAADAAAAAAAAIAoAAAADAAAAAEAAAAnAAAAGAAAAAEAAAAAAAAArtTvAAAAAAAlAAAADAAAAAEAAAAlAAAADAAAAAgAAIBWAAAAMAAAAO8AAABDAAAA8AAAAHMAAAAFAAAA7wBCAO8AdADwAHQA8ABCAO8AQgAlAAAADAAAAAgAAIAlAAAADAAAAAAAAIAoAAAADAAAAAEAAAAnAAAAGAAAAAEAAAAAAAAArNPvAAAAAAAlAAAADAAAAAEAAAAlAAAADAAAAAgAAIBWAAAAMAAAAPAAAABDAAAA8QAAAHMAAAAFAAAA8ABCAPAAdADxAHQA8QBCAPAAQgAlAAAADAAAAAgAAIAlAAAADAAAAAAAAIAoAAAADAAAAAEAAAAnAAAAGAAAAAEAAAAAAAAAq9PvAAAAAAAlAAAADAAAAAEAAAAlAAAADAAAAAgAAIBWAAAAMAAAAPEAAABDAAAA8gAAAHMAAAAFAAAA8QBCAPEAdADyAHQA8gBCAPEAQgAlAAAADAAAAAgAAIAlAAAADAAAAAAAAIAoAAAADAAAAAEAAAAnAAAAGAAAAAEAAAAAAAAAqdLvAAAAAAAlAAAADAAAAAEAAAAlAAAADAAAAAgAAIBWAAAAMAAAAPIAAABDAAAA8wAAAHMAAAAFAAAA8gBCAPIAdADzAHQA8wBCAPIAQgAlAAAADAAAAAgAAIAlAAAADAAAAAAAAIAoAAAADAAAAAEAAAAnAAAAGAAAAAEAAAAAAAAAqNHuAAAAAAAlAAAADAAAAAEAAAAlAAAADAAAAAgAAIBWAAAAMAAAAPMAAABDAAAA9AAAAHMAAAAFAAAA8wBCAPMAdAD0AHQA9ABCAPMAQgAlAAAADAAAAAgAAIAlAAAADAAAAAAAAIAoAAAADAAAAAEAAAAnAAAAGAAAAAEAAAAAAAAAptHuAAAAAAAlAAAADAAAAAEAAAAlAAAADAAAAAgAAIBWAAAAMAAAAPQAAABDAAAA9QAAAHMAAAAFAAAA9ABCAPQAdAD1AHQA9QBCAPQAQgAlAAAADAAAAAgAAIAlAAAADAAAAAAAAIAoAAAADAAAAAEAAAAnAAAAGAAAAAEAAAAAAAAApdDuAAAAAAAlAAAADAAAAAEAAAAlAAAADAAAAAgAAIBWAAAAMAAAAPUAAABDAAAA9gAAAHMAAAAFAAAA9QBCAPUAdAD2AHQA9gBCAPUAQgAlAAAADAAAAAgAAIAlAAAADAAAAAAAAIAoAAAADAAAAAEAAAAnAAAAGAAAAAEAAAAAAAAApM/uAAAAAAAlAAAADAAAAAEAAAAlAAAADAAAAAgAAIBWAAAAMAAAAPYAAABDAAAA9wAAAHMAAAAFAAAA9gBCAPYAdAD3AHQA9wBCAPYAQgAlAAAADAAAAAgAAIAlAAAADAAAAAAAAIAoAAAADAAAAAEAAAAnAAAAGAAAAAEAAAAAAAAAo8/uAAAAAAAlAAAADAAAAAEAAAAlAAAADAAAAAgAAIBWAAAAMAAAAPcAAABDAAAA+AAAAHMAAAAFAAAA9wBCAPcAdAD4AHQA+ABCAPcAQgAlAAAADAAAAAgAAIAlAAAADAAAAAAAAIAoAAAADAAAAAEAAAAnAAAAGAAAAAEAAAAAAAAAos/uAAAAAAAlAAAADAAAAAEAAAAlAAAADAAAAAgAAIBWAAAAMAAAAPgAAABDAAAA+QAAAHMAAAAFAAAA+ABCAPgAdAD5AHQA+QBCAPgAQgAlAAAADAAAAAgAAIAlAAAADAAAAAAAAIAoAAAADAAAAAEAAAAnAAAAGAAAAAEAAAAAAAAAoc7tAAAAAAAlAAAADAAAAAEAAAAlAAAADAAAAAgAAIBWAAAAMAAAAPkAAABDAAAA+gAAAHMAAAAFAAAA+QBCAPkAdAD6AHQA+gBCAPkAQgAlAAAADAAAAAgAAIAlAAAADAAAAAAAAIAoAAAADAAAAAEAAAAnAAAAGAAAAAEAAAAAAAAAoM7tAAAAAAAlAAAADAAAAAEAAAAlAAAADAAAAAgAAIBWAAAAMAAAAPoAAABDAAAA+wAAAHMAAAAFAAAA+gBCAPoAdAD7AHQA+wBCAPoAQgAlAAAADAAAAAgAAIAlAAAADAAAAAAAAIAoAAAADAAAAAEAAAAnAAAAGAAAAAEAAAAAAAAAn83tAAAAAAAlAAAADAAAAAEAAAAlAAAADAAAAAgAAIBWAAAAMAAAAPsAAABDAAAA/QAAAHMAAAAFAAAA+wBCAPsAdAD9AHQA/QBCAPsAQgAlAAAADAAAAAgAAIAlAAAADAAAAAAAAIAoAAAADAAAAAEAAAAnAAAAGAAAAAEAAAAAAAAAns3tAAAAAAAlAAAADAAAAAEAAAAlAAAADAAAAAgAAIBWAAAAMAAAAP0AAABDAAAA/QAAAHMAAAAFAAAA/QBCAP0AdAD/AHQA/wBCAP0AQgAlAAAADAAAAAgAAIAlAAAADAAAAAAAAIAoAAAADAAAAAE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McJCQ1L750IIQAACNAAAACgAAAACEMDbAAAAAJAAAAAAAAAAANSURQAAAEAAAAAAAhDA2wAAAACic0j/FUABABAAAAAEAAAAAAAAADoAAAAMAAAAAgAAACQAAAAkAAAAAACAPQAAAAAAAAAAAACAPQAAAAAAAAAAAgAAAF8AAAA4AAAAAQAAADgAAAAAAAAAOAAAAAAAAAAAIgEACgAAAAAAAABIc6IAAAAAAAAAAAAAAAAAJQAAAAwAAAABAAAAJQAAAAwAAAAFAACAOwAAAAgAAAAbAAAAEAAAAPcNAAAVBwAANgAAABAAAAD/DQAAFQcAAFgAAAA0AAAAAAAAAAAAAAD//////////wYAAAAADhUHAA4VBwAOFgcBDhYHAQ4VBwEOFQc2AAAAEAAAAAoOAAAVBwAAWAAAADQAAAAAAAAAAAAAAP//////////BgAAABUOFgchDhgHKw4bBzYOHwdBDiMHSg4qB1kAAAA4AAAAAAAAAAAAAAD//////////wcAAABZDjQH2g80BtoPKAQlDCgEJQw5BqMNOAe3DSoHWAAAADQAAAAAAAAAAAAAAP//////////BgAAAMANIwfLDR8H1Q0bB+ANGAfsDRYH9w0VBz0AAAAIAAAAPAAAAAgAAABAAAAAGAAAAL8AAAA/AAAAAQEAAHcAAAAlAAAADAAAAAcAAIAlAAAADAAAAAAAAIAkAAAAJAAAAAAAgEEAAAAAAAAAAAAAgEEAAAAAAAAAAAIAAAAoAAAADAAAAAE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SQZmQ+1JDUMqQAAAJAAAABgAAADAmwk5AAAAAAAAAADAmwk5SQZmQ+1JDUMIQAM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EA2AAAABUAAAAAhDA2wgAAAAAAAAAihkzSPK2msgAAAAAWF8+yJKRhUiaeXTFz1iGSHFKNMUDBYdIv3rCxHuMh0jO/Jm4fIyHSCNLuciKGTNI8raayAABAQMDAwGBFEAEABAAAAAEAAAAAwAAACEAAAAIAAAAOwAAAAgAAAATAAAADAAAAAEAAAAkAAAAJAAAAAAAgD0AAAAAAAAAAAAAgD0AAAAAAAAAAAIAAAAbAAAAEAAAANoPAAA0BgAAWQAAACQAAAAAAAAAAAAAAP//////////AgAAAFkONAeXEMUIWAAAACgAAAAAAAAAAAAAAP//////////AwAAAJsQxwidEMoIoBDNCFkAAAAkAAAAAAAAAAAAAAD//////////wIAAACgELAF2g80Bj0AAAAIAAAAJAAAACQAAAAAAIBBAAAAAAAAAAAAAIBBAAAAAAAAAAACAAAAPAAAAAgAAABDAAAADAAAAAEAAAATAAAADAAAAAEAAAAVAAAADAAAAAQAAAAVAAAADAAAAAQAAABRAAAA1AkAAOYAAABcAAAACQEAAIwAAADlAAAAWwAAAAAAAAAAAAAAJgAAADMAAABQAAAAjAEAANwBAAD4BwAAAAAAACAAzAAmAAAAMwAAACgAAAAmAAAAMwAAAAEACAAAAAAAAAAAAAAAAAAAAAAAWQAAAAAAAAAAAAAA////AFym0QBdptEAXqfRAF+n0gBhqNIAYqnSAGWq0wBnq9MAaqzUAGyt1QBvrtUAcrDWAHWy1wB5tNgAfLbZAIG42gCEutsAiLzcAIu+3QCOv94AksHfAJXD4ACZxeEAm8fiAJ7I4wCgyuQAo8zkAKXN5QCmzuUAqM/mAKnQ5gCr0ecArNHnAK3S6ACu0+gAXafRAGCo0gBjqtMAZqrTAGir0wBprNQAa63UAG2u1QBvr9UAcbDWAHOw1gB0sdYAdrLXAHey1wB5s9gAerTYAHu12AB9ttkAfrbZAH632QCCuNoAhLnbAIW62wCGu9sAibzcAIm93ACMvt0Ajb/dAI/A3gCQwN4AkMHeAJLC3wCTwt8AlsTgAJfF4QCZxuEAmsbhAJrH4QCcx+IAncjjAJ7J4wCfyuMAoMrjAKHL5ACiy+QApMzkAKTN5QCnzuUAp87mAKrQ5gCs0ucArdPoACQkJCQkJCQkJCQkJCQkJCQkJCQkJCQkJCQkJCQkJCQkJCQkJCQkDgAkJCQkJCQkJCQkJCQkJCQkJCQkJCQkJCQkJCQkJCQkJCQkJCQkJAC/WFhYWFhYWFhYWFhYWFhYWFhYWFhYWFhYWFhYWFhYWFhYWFhYJCQAgCMjIyMjIyMjIyMjIyMjIyMjIyMjIyMjIyMjIyMjIyMjIyMjIyQk//8jIyMjIyMjIyMjIyMjIyMjIyMjIyMjIyMjIyMjIyMjIyMjIyMkJAAAV1dXV1dXV1dXV1dXV1dXV1dXV1dXV1dXV1dXV1dXV1dXVyMjJCQAACEhISEhISEhISEhISEhISEhISEhISEhISEhISEhISEhISIjIyQkAAAhISEhISEhISEhISEhISEhISEhISEhISEhISEhISEhISEiIyMkJAAAVlZWVlZWVlZWVlZWVlZWVlZWVlZWVlZWVlZWVlZWVlYhIiMjJCQAACAgICAgICAgICAgICAgICAgICAgICAgICAgICAgICAgISIjIyQkAAAfHx8fHx8fHx8fHx8fHx8fHx8fHx8fHx8fHx8fHx8fICEiIyMkJAAAVVVVVVVVVVVVVVVVVVVVVVVVVVVVVVVVVVVVVVVVHyAhIiMjJCQAAB4eHh4eHh4eHh4eHh4eHh4eHh4eHh4eHh4eHh4eVB8gISIjIyQkAABTU1NTU1NTU1NTU1NTU1NTU1NTU1NTU1NTU1MdHR4fICEiIyMkJAAAHBwcHBwcHBwcHBwcHBwcHBwcHBwcHBwcHBwcUh0eHyAhIiMjJCQAAFBQUFBQUFBQUFBQUFBQUFBQUFBQUFBQUFBQURwdHh8gISIjIyQkAABOTk5OTk5OTk5OTk5OTk5OTk5OTk5OTk5OT1AcHR4fICEiIyMkJAAATExMTExMTExMTExMTExMTExMTExMTExMTE0bHB0eHyAhIiMjJCQAAEtLS0tLS0tLS0tLS0tLS0tLS0tLS0tLS0saGxwdHh8gISIjIyQkAABJSUlJSUlJSUlJSUlJSUlJSUlJSUlJSUpLGhscHR4fICEiIyMkJAAAR0dHR0dHR0dHR0dHR0dHR0dHR0dHR0dIGRobHB0eHyAhIiMjJCQAABcXFxcXFxcXFxcXFxcXFxcXFxcXFxdGGBkaGxwdHh8gISIjIyQkBABERERERERERERERERERERERERERERFFxgZGhscHR4fICEiIyMkJAAAQkJCQkJCQkJCQkJCQkJCQkJCQkJDRBcYGRobHB0eHyAhIiMjJCQAAEBAQEBAQEBAQEBAQEBAQEBAQEBAQRYXGBkaGxwdHh8gISIjIyQkAAAUFBQUFBQUFBQUFBQUFBQUFBQUPxUWFxgZGhscHR4fICEiIyMkJAAAPT09PT09PT09PT09PT09PT09PhQVFhcYGRobHB0eHyAhIiMjJCQAADw8PDw8PDw8PDw8PDw8PDw8PBMUFRYXGBkaGxwdHh8gISIjIyQkAAA6Ojo6Ojo6Ojo6Ojo6Ojo6OjsTFBUWFxgZGhscHR4fICEiIyMkJAAAERERERERERERERERERERETkSExQVFhcYGRobHB0eHyAhIiMjJCQAADc3Nzc3Nzc3Nzc3Nzc3NzgREhMUFRYXGBkaGxwdHh8gISIjIyQkAAA1NTU1NTU1NTU1NTU1NTU2ERITFBUWFxgZGhscHR4fICEiIyMkJAAAMzMzMzMzMzMzMzMzMzM0EBESExQVFhcYGRobHB0eHyAhIiMjJCQAADExMTExMTExMTExMTEyDxAREhMUFRYXGBkaGxwdHh8gISIjIyQkAAAwMDAwMDAwMDAwMDAwMQ8QERITFBUWFxgZGhscHR4fICEiIyMkJAAALi4uLi4uLi4uLi4uLw4PEBESExQVFhcYGRobHB0eHyAhIiMjJCQAAC0tLS0tLS0tLS0tLQ0ODxAREhMUFRYXGBkaGxwdHh8gISIjIyQkAAAsLCwsLCwsLCwsLAwNDg8QERITFBUWFxgZGhscHR4fICEiIyMkJAAAKysrKysrKysrKwsMDQ4PEBESExQVFhcYGRobHB0eHyAhIiMjJCQAACoqKioqKioqKgoLDA0ODxAREhMUFRYXGBkaGxwdHh8gISIjIyQkAAAJCQkJCQkJCSkKCwwNDg8QERITFBUWFxgZGhscHR4fICEiIyMkJAAACAgICAgICCgJCgsMDQ4PEBESExQVFhcYGRobHB0eHyAhIiMjJCQAACcnJycnJycICQoLDA0ODxAREhMUFRYXGBkaGxwdHh8gISIjIyQkAAAHBwcHBwcHCAkKCwwNDg8QERITFBUWFxgZGhscHR4fICEiIyMkJAAABgYGBgYGBwgJCgsMDQ4PEBESExQVFhcYGRobHB0eHyAhIiMjJCQAACYmJiYmBgcICQoLDA0ODxAREhMUFRYXGBkaGxwdHh8gISIjIyQkAAAFBQUFBQYHCAkKCwwNDg8QERITFBUWFxgZGhscHR4fICEiIyMkJAAABAQEBAUGBwgJCgsMDQ4PEBESExQVFhcYGRobHB0eHyAhIiMjJCQAACUlJQQFBgcICQoLDA0ODxAREhMUFRYXGBkaGxwdHh8gISIjIyQkAAADAwMEBQYHCAkKCwwNDg8QERITFBUWFxgZGhscHR4fICEiIyMkJAAAAgIDBAUGBwgJCgsMDQ4PEBESExQVFhcYGRobHB0eHyAhIiMjJCQAACIAAAAMAAAA/////0YAAAA0AQAAKAEAAEVNRisqQAAAJAAAABgAAADAmwk5AAAAAAAAAADAmwk5SQZmQ+1JDUMqQAAAJAAAABgAAAAAAIA/AAAAAAAAAAAAAIA/AAAAAAAAAAAqQAAAJAAAABgAAAAAAIA/AAAAAAAAAAAAAIA/AAAAAAAAAAAmQAAAEAAAAAQAAAAAAAAAJUAAABAAAAAEAAAAAAAAAB9AAwAMAAAAAAAAACJABAAMAAAAAAAAAB5ACQAMAAAAAAAAACFABwAMAAAAAAAAACpAAAAkAAAAGAAAAMCbCTkAAAAAAAAAAMCbCTlJBmZD7UkNQwhAAAI0AAAAKAAAAAIQwNsAAAAAkAAAAAAAAAAA1JRFAAAAQAAAAAACEMDbAAAAAFdXyf8VQAQAEAAAAAQAAAAAAAAAOgAAAAwAAAACAAAAJAAAACQAAAAAAIA9AAAAAAAAAAAAAIA9AAAAAAAAAAACAAAAXwAAADgAAAABAAAAOAAAAAAAAAA4AAAAAAAAAAAiAQAKAAAAAAAAAMlXVwAAAAAAAAAAAAAAAAAlAAAADAAAAAEAAAAlAAAADAAAAAUAAIA7AAAACAAAABsAAAAQAAAA2g8AADQGAABZAAAAJAAAAAAAAAAAAAAA//////////8CAAAAWQ40B5cQxQhYAAAAKAAAAAAAAAAAAAAA//////////8DAAAAmxDHCJ0QygigEM0IWQAAACQAAAAAAAAAAAAAAP//////////AgAAAKAQsAXaDzQGPQAAAAgAAAA8AAAACAAAAEAAAAAYAAAA4gAAAFgAAAANAQAAkAAAACUAAAAMAAAABwAAgCUAAAAMAAAAAAAAgCQAAAAkAAAAAACAQQAAAAAAAAAAAACAQQAAAAAAAAAAAgAAACgAAAAMAAAAAQAAADoAAAAMAAAACgAAAEYAAADUCQAAyAkAAEVNRisqQAAAJAAAABgAAAAAAIA/AAAAAAAAAAAAAIA/AAAAAAAAAAAqQAAAJAAAABgAAAAAAIA/AAAAAAAAAAAAAIA/AAAAAAAAAAAmQAAAEAAAAAQAAAAAAAAAJUAAABAAAAAEAAAAAAAAAB9AAwAMAAAAAAAAACJABAAMAAAAAAAAAB5ACQAMAAAAAAAAACFABwAMAAAAAAAAACpAAAAkAAAAGAAAAMCbCTkAAAAAAAAAAMCbCTkIIzZD2NQNQypAAAAkAAAAGAAAAMCbCTkAAAAAAAAAAMCbCTkIIzZD2NQNQwhAAwFoCAAAXAgAAAIQwNsDAAAAiQAAAAMAAABcptH/E+2LSAZQu8gBAAAArtPo/zAAAAACEMDbBAAAAAAAAABXtu+4BlC7yBPti0gGULvIE+2LSABAlTvZBtS7AECVOw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UDbAAAAGAAAAACEMDbCQAAAAAAAADb+rdH1rucyBPti0hYjjzIq9kKSGdDvsczA2NFAAAAABaw/kSkt3bE+T5BRJunF8VXtu+49jiBxQAAAAAGULvI2/q3R9a7nMgAAQEBAwMDAYEDAwMUQAUAEAAAAAQAAAADAAAAIQAAAAgAAAA7AAAACAAAABMAAAAMAAAAAQAAACQAAAAkAAAAAACAPQAAAAAAAAAAAACAPQAAAAAAAAAAAgAAABsAAAAQAAAAIAwAADQGAABZAAAAKAAAAAAAAAAAAAAA//////////8DAAAAtA1AB4UMCQhiC9YIWAAAACgAAAAAAAAAAAAAAP//////////AwAAAF8L1AhcC9EIWwvNCFkAAAAkAAAAAAAAAAAAAAD//////////wIAAABbC7AFIAw0Bj0AAAAIAAAAJAAAACQAAAAAAIBBAAAAAAAAAAAAAIBBAAAAAAAAAAACAAAAPAAAAAgAAABDAAAADAAAAAEAAAATAAAADAAAAAEAAAAVAAAADAAAAAQAAAAVAAAADAAAAAQAAABRAAAAFAoAALYAAABcAAAA2wAAAI0AAAC1AAAAWwAAAAAAAAAAAAAAJwAAADQAAABQAAAApAEAAPQBAAAgCAAAAAAAACAAzAAnAAAANAAAACgAAAAnAAAANAAAAAEACAAAAAAAAAAAAAAAAAAAAAAAXwAAAAAAAAAAAAAA////AK7T6ACt0ugArNHnAKvR5wCq0OYAqc/mAKfP5gCmzuUApc3kAKPL5ACgyuMAnsniAJzH4QCZxuAAlsTfAJPC3wCQwN4AjL7cAIm82wCFutoAgbjZAH622QB7tNgAd7PXAHSx1wBxr9YAbq7VAGut1ABorNQAZqrTAGOp0wBiqdIAYKjSAF+n0gBep9EAXabRAF2n0QBep9IAYajSAGKo0gBkqdMAY6nSAGWp0wBnq9MAZ6rTAGms1ABpq9MAbK3UAGus1ABtrdQAb67VAHKw1gBxr9UAdLDWAHiz1wB2stcAdrLWAHmz1wB8tdgAf7bZAIK42gCAuNkAhbrbAIO52gCGu9sAirzcAI2+3QCLvdwAjr/dAJHB3wCUwt8AlsTgAJXD3wCZxuEAl8XgAJfE4ACaxuEAnMjiAJvH4QCeyeMAncjiAJ/K4wCfyeMAocvkAKHK4wCjzOQAosvkAKTM5AClzeUAqM/mAKnQ5gCs0ucArdPoAAICAgICAgICAgICAgICAgICAgICAgICAgICAgICAgICAgICAgICAgACAgICAgICAgICAgICAgICAgICAgICAgICAgICAgICAgICAgICAgIAAgICXl5eXl5eXl5eXl5eXl5eXl5eXl5eXl5eXl5eXl5eXl5eXl5eAAICAgMDAwMDAwMDAwMDAwMDAwMDAwMDAwMDAwMDAwMDAwMDAwMDAwACAgIDAwMDAwMDAwMDAwMDAwMDAwMDAwMDAwMDAwMDAwMDAwMDAwMAAgICAwNdXV1dXV1dXV1dXV1dXV1dXV1dXV1dXV1dXV1dXV1dXV1dAAICAgMDBAUFBQUFBQUFBQUFBQUFBQUFBQUFBQUFBQUFBQUFBQUFBQACAgIDAwQFBQUFBQUFBQUFBQUFBQUFBQUFBQUFBQUFBQUFBQUFBQUAAgICAwMEBQYGBgYGBgYGBgYGBgYGBgYGBgYGBgYGBgYGBgYGBgYGAAICAgMDBAUGXFxcXFxcXFxcXFxcXFxcXFxcXFxcXFxcXFxcXFxcXAACAgIDAwQFBgdbW1tbW1tbW1tbW1tbW1tbW1tbW1tbW1tbW1tbW1sAAgICAwMEBQYHCAgICAgICAgICAgICAgICAgICAgICAgICAgICAgIAAICAgMDBAUGBwgJCQkJCQkJCQkJCQkJCQkJCQkJCQkJCQkJCQkJCQACAgIDAwQFBgcICVpaWlpaWlpaWlpaWlpaWlpaWlpaWlpaWlpaWloAAgICAwMEBQYHCAkKWVlZWVlZWVlZWVlZWVlZWVlZWVlZWVlZWVlZAAICAgMDBAUGBwgJCldYWFhYWFhYWFhYWFhYWFhYWFhYWFhYWFhYWAACAgIDAwQFBgcICQoLVVZWVlZWVlZWVlZWVlZWVlZWVlZWVlZWVlYAAgICAwMEBQYHCAkKCwxTVFRUVFRUVFRUVFRUVFRUVFRUVFRUVFRUAAICAgMDBAUGBwgJCgsMUVJSUlJSUlJSUlJSUlJSUlJSUlJSUlJSUgACAgIDAwQFBgcICQoLDA1PUFBQUFBQUFBQUFBQUFBQUFBQUFBQUFAAAgICAwMEBQYHCAkKCwwNDk5LS0tLS0tLS0tLS0tLS0tLS0tLS0tLAAICAgMDBAUGBwgJCgsMDQ5LTE1NTU1NTU1NTU1NTU1NTU1NTU1NTQACAgIDAwQFBgcICQoLDA0OD0lKSkpKSkpKSkpKSkpKSkpKSkpKSkoAAgICAwMEBQYHCAkKCwwNDg8QSBERERERERERERERERERERERERERAAICAgMDBAUGBwgJCgsMDQ4PEBFHEhISEhISEhISEhISEhISEhISEgACAgIDAwQFBgcICQoLDA0ODxAREkZGRkZGRkZGRkZGRkZGRkZGRkYAAgICAwMEBQYHCAkKCwwNDg8QERJERUVFRUVFRUVFRUVFRUVFRUVFAAICAgMDBAUGBwgJCgsMDQ4PEBESE0MUFBQUFBQUFBQUFBQUFBQUFAACAgIDAwQFBgcICQoLDA0ODxAREhMUQkBAQEBAQEBAQEBAQEBAQEAAAgICAwMEBQYHCAkKCwwNDg8QERITFEBBQUFBQUFBQUFBQUFBQUFBAAICAgMDBAUGBwgJCgsMDQ4PEBESExQVPj8/Pz8/Pz8/Pz8/Pz8/PwACAgIDAwQFBgcICQoLDA0ODxAREhMUFRY9FxcXFxcXFxcXFxcXFxcAAgICAwMEBQYHCAkKCwwNDg8QERITFBUWFzwYGBgYGBgYGBgYGBgYAAICAgMDBAUGBwgJCgsMDQ4PEBESExQVFhcYOzg4ODg4ODg4ODg4OAACAgIDAwQFBgcICQoLDA0ODxAREhMUFRYXGDg5Ojo6Ojo6Ojo6OjoAAgICAwMEBQYHCAkKCwwNDg8QERITFBUWFxgZGjc3Nzc3Nzc3Nzc3AAICAgMDBAUGBwgJCgsMDQ4PEBESExQVFhcYGRo1NjY2NjY2NjY2NgACAgIDAwQFBgcICQoLDA0ODxAREhMUFRYXGBkaGzQ0NDQ0NDQ0NDQAAgICAwMEBQYHCAkKCwwNDg8QERITFBUWFxgZGhscMzMzMzMzMzMzAAICAgMDBAUGBwgJCgsMDQ4PEBESExQVFhcYGRobHDEyMjIyMjIyMgACAgIDAwQFBgcICQoLDA0ODxAREhMUFRYXGBkaGxwdLzAwMDAwMDAAAgICAwMEBQYHCAkKCwwNDg8QERITFBUWFxgZGhscHR4tLi4uLi4uAAICAgMDBAUGBwgJCgsMDQ4PEBESExQVFhcYGRobHB0eHywsLCwsLAACAgIDAwQFBgcICQoLDA0ODxAREhMUFRYXGBkaGxwdHh8qKysrKysAAgICAwMEBQYHCAkKCwwNDg8QERITFBUWFxgZGhscHR4fICEpKSkpAAICAgMDBAUGBwgJCgsMDQ4PEBESExQVFhcYGRobHB0eHyAhKCIiIgACAgIDAwQFBgcICQoLDA0ODxAREhMUFRYXGBkaGxwdHh8gISgjIyMAAgICAwMEBQYHCAkKCwwNDg8QERITFBUWFxgZGhscHR4fICEiIycnAAICAgMDBAUGBwgJCgsMDQ4PEBESExQVFhcYGRobHB0eHyAhIiMkJgACAgIDAwQFBgcICQoLDA0ODxAREhMUFRYXGBkaGxwdHh8gISIjJCUAAgICAwMEBQYHCAkKCwwNDg8QERITFBUWFxgZGhscHR4fICEiIyQlAAICAgMDBAUGBwgJCgsMDQ4PEBESExQVFhcYGRobHB0eHyAhIiMkJQAiAAAADAAAAP////9GAAAANAEAACgBAABFTUYrKkAAACQAAAAYAAAAwJsJOQAAAAAAAAAAwJsJOQgjNkPY1A1DKkAAACQAAAAYAAAAAACAPwAAAAAAAAAAAACAPwAAAAAAAAAAKkAAACQAAAAYAAAAAACAPwAAAAAAAAAAAACAPwAAAAAAAAAAJkAAABAAAAAEAAAAAAAAACVAAAAQAAAABAAAAAAAAAAfQAMADAAAAAAAAAAiQAQADAAAAAAAAAAeQAkADAAAAAAAAAAhQAcADAAAAAAAAAAqQAAAJAAAABgAAADAmwk5AAAAAAAAAADAmwk5CCM2Q9jUDUMIQAACNAAAACgAAAACEMDbAAAAAJAAAAAAAAAAANSURQAAAEAAAAAAAhDA2wAAAABXV8n/FUAFABAAAAAEAAAAAAAAADoAAAAMAAAAAgAAACQAAAAkAAAAAACAPQAAAAAAAAAAAACAPQAAAAAAAAAAAgAAAF8AAAA4AAAAAQAAADgAAAAAAAAAOAAAAAAAAAAAIgEACgAAAAAAAADJV1cAAAAAAAAAAAAAAAAAJQAAAAwAAAABAAAAJQAAAAwAAAAFAACAOwAAAAgAAAAbAAAAEAAAACAMAAA0BgAAWQAAACgAAAAAAAAAAAAAAP//////////AwAAALQNQAeFDAkIYgvWCFgAAAAoAAAAAAAAAAAAAAD//////////wMAAABfC9QIXAvRCFsLzQhZAAAAJAAAAAAAAAAAAAAA//////////8CAAAAWwuwBSAMNAY9AAAACAAAADwAAAAIAAAAQAAAABgAAACzAAAAWAAAAN4AAACQAAAAJQAAAAwAAAAHAACAJQAAAAwAAAAAAACAJAAAACQAAAAAAIBBAAAAAAAAAAAAAIBBAAAAAAAAAAACAAAAKAAAAAwAAAAB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Yh9NkOiCA5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F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Ok+FFEAFABAAAAAEAAAABgAAACEAAAAIAAAAOwAAAAgAAAATAAAADAAAAAEAAAAkAAAAJAAAAAAAgD0AAAAAAAAAAAAAgD0AAAAAAAAAAAIAAAAbAAAAEAAAAJcQAADFCAAAWQAAACgAAAAAAAAAAAAAAP//////////AwAAAFkONAdZDjQHSg4qB1gAAAA0AAAAAAAAAAAAAAD//////////wYAAABBDiMHNg4fBysOGwchDhgHFQ4WBwoOFQc2AAAAEAAAAAEOAAAVBwAAWAAAADQAAAAAAAAAAAAAAP//////////BgAAAAEOFQcBDhYHAA4WBwAOFgcADhUH/w0VBzYAAAAQAAAA9w0AABUHAABYAAAANAAAAAAAAAAAAAAA//////////8GAAAA7A0WB+ANGAfVDRsHyw0fB8ANIwe3DSoHWQAAACQAAAAAAAAAAAAAAP//////////AgAAAKYNNQdqC8UIWAAAAEAAAAAAAAAAAAAAAP//////////CQAAAGQLxghgC8sIYAvRCGEL0whhC9QIYgvWCGcL2AhsC9kIcQvZCDYAAAAQAAAA/w0AANkIAABYAAAANAAAAAAAAAAAAAAA//////////8GAAAAAA7ZCAAO2QgADtkIAQ7ZCAEO2QgBDtkINgAAABAAAACQEAAA2QgAAFgAAAA0AAAAAAAAAAAAAAD//////////wYAAACVENkImhDYCJ8Q1gifENUInxDVCKAQ1Qg2AAAAEAAAAKAQAADNCAAAWAAAACgAAAAAAAAAAAAAAP//////////AwAAAJ0QygibEMcIlxDFCD0AAAAIAAAAJAAAACQAAAAAAIBBAAAAAAAAAAAAAIBBAAAAAAAAAAACAAAAPAAAAAgAAABDAAAADAAAAAEAAAATAAAADAAAAAEAAAAlAAAADAAAAAgAAIAnAAAAGAAAAAEAAAAAAAAA0aZcAAAAAAAlAAAADAAAAAEAAAAlAAAADAAAAAgAAIBWAAAAMAAAALcAAAByAAAAtwAAAI0AAAAFAAAAtgBxALYAjwC3AI8AtwBxALYAcQAlAAAADAAAAAgAAIAlAAAADAAAAAAAAIAoAAAADAAAAAEAAAAnAAAAGAAAAAEAAAAAAAAA0aZdAAAAAAAlAAAADAAAAAEAAAAlAAAADAAAAAgAAIBWAAAAMAAAALcAAAByAAAAuQAAAI0AAAAFAAAAtwBxALcAjwC5AI8AuQBxALcAcQAlAAAADAAAAAgAAIAlAAAADAAAAAAAAIAoAAAADAAAAAEAAAAnAAAAGAAAAAEAAAAAAAAA0addAAAAAAAlAAAADAAAAAEAAAAlAAAADAAAAAgAAIBWAAAAMAAAALkAAAByAAAAugAAAI0AAAAFAAAAuQBxALkAjwC6AI8AugBxALkAcQAlAAAADAAAAAgAAIAlAAAADAAAAAAAAIAoAAAADAAAAAEAAAAnAAAAGAAAAAEAAAAAAAAA0adeAAAAAAAlAAAADAAAAAEAAAAlAAAADAAAAAgAAIBWAAAAMAAAALoAAAByAAAAuwAAAI0AAAAFAAAAugBxALoAjwC7AI8AuwBxALoAcQAlAAAADAAAAAgAAIAlAAAADAAAAAAAAIAoAAAADAAAAAEAAAAnAAAAGAAAAAEAAAAAAAAA0qdeAAAAAAAlAAAADAAAAAEAAAAlAAAADAAAAAgAAIBWAAAAMAAAALsAAAByAAAAvAAAAI0AAAAFAAAAuwBxALsAjwC8AI8AvABxALsAcQAlAAAADAAAAAgAAIAlAAAADAAAAAAAAIAoAAAADAAAAAEAAAAnAAAAGAAAAAEAAAAAAAAA0qdfAAAAAAAlAAAADAAAAAEAAAAlAAAADAAAAAgAAIBWAAAAMAAAALwAAAByAAAAvQAAAI0AAAAFAAAAvABxALwAjwC9AI8AvQBxALwAcQAlAAAADAAAAAgAAIAlAAAADAAAAAAAAIAoAAAADAAAAAEAAAAnAAAAGAAAAAEAAAAAAAAA0qhgAAAAAAAlAAAADAAAAAEAAAAlAAAADAAAAAgAAIBWAAAAMAAAAL0AAAByAAAAvwAAAI0AAAAFAAAAvQBxAL0AjwC/AI8AvwBxAL0AcQAlAAAADAAAAAgAAIAlAAAADAAAAAAAAIAoAAAADAAAAAEAAAAnAAAAGAAAAAEAAAAAAAAA0qhhAAAAAAAlAAAADAAAAAEAAAAlAAAADAAAAAgAAIBWAAAAMAAAAL8AAAByAAAAwAAAAI0AAAAFAAAAvwBxAL8AjwDAAI8AwABxAL8AcQAlAAAADAAAAAgAAIAlAAAADAAAAAAAAIAoAAAADAAAAAEAAAAnAAAAGAAAAAEAAAAAAAAA0qhiAAAAAAAlAAAADAAAAAEAAAAlAAAADAAAAAgAAIBWAAAAMAAAAMAAAAByAAAAwQAAAI0AAAAFAAAAwABxAMAAjwDBAI8AwQBxAMAAcQAlAAAADAAAAAgAAIAlAAAADAAAAAAAAIAoAAAADAAAAAEAAAAnAAAAGAAAAAEAAAAAAAAA0qliAAAAAAAlAAAADAAAAAEAAAAlAAAADAAAAAgAAIBWAAAAMAAAAMEAAAByAAAAwgAAAI0AAAAFAAAAwQBxAMEAjwDCAI8AwgBxAMEAcQAlAAAADAAAAAgAAIAlAAAADAAAAAAAAIAoAAAADAAAAAEAAAAnAAAAGAAAAAEAAAAAAAAA06ljAAAAAAAlAAAADAAAAAEAAAAlAAAADAAAAAgAAIBWAAAAMAAAAMIAAAByAAAAwwAAAI0AAAAFAAAAwgBxAMIAjwDDAI8AwwBxAMIAcQAlAAAADAAAAAgAAIAlAAAADAAAAAAAAIAoAAAADAAAAAEAAAAnAAAAGAAAAAEAAAAAAAAA06lkAAAAAAAlAAAADAAAAAEAAAAlAAAADAAAAAgAAIBWAAAAMAAAAMMAAAByAAAAxAAAAI0AAAAFAAAAwwBxAMMAjwDEAI8AxABxAMMAcQAlAAAADAAAAAgAAIAlAAAADAAAAAAAAIAoAAAADAAAAAEAAAAnAAAAGAAAAAEAAAAAAAAA06plAAAAAAAlAAAADAAAAAEAAAAlAAAADAAAAAgAAIBWAAAAMAAAAMQAAAByAAAAxQAAAI0AAAAFAAAAxABxAMQAjwDFAI8AxQBxAMQAcQAlAAAADAAAAAgAAIAlAAAADAAAAAAAAIAoAAAADAAAAAEAAAAnAAAAGAAAAAEAAAAAAAAA06pmAAAAAAAlAAAADAAAAAEAAAAlAAAADAAAAAgAAIBWAAAAMAAAAMUAAAByAAAAxgAAAI0AAAAFAAAAxQBxAMUAjwDGAI8AxgBxAMUAcQAlAAAADAAAAAgAAIAlAAAADAAAAAAAAIAoAAAADAAAAAEAAAAnAAAAGAAAAAEAAAAAAAAA06tnAAAAAAAlAAAADAAAAAEAAAAlAAAADAAAAAgAAIBWAAAAMAAAAMYAAAByAAAAxwAAAI0AAAAFAAAAxgBxAMYAjwDHAI8AxwBxAMYAcQAlAAAADAAAAAgAAIAlAAAADAAAAAAAAIAoAAAADAAAAAEAAAAnAAAAGAAAAAEAAAAAAAAA1KtoAAAAAAAlAAAADAAAAAEAAAAlAAAADAAAAAgAAIBWAAAAMAAAAMcAAAByAAAAyAAAAI0AAAAFAAAAxwBxAMcAjwDIAI8AyABxAMcAcQAlAAAADAAAAAgAAIAlAAAADAAAAAAAAIAoAAAADAAAAAEAAAAnAAAAGAAAAAEAAAAAAAAA1KxpAAAAAAAlAAAADAAAAAEAAAAlAAAADAAAAAgAAIBWAAAAMAAAAMgAAAByAAAAyQAAAI0AAAAFAAAAyABxAMgAjwDJAI8AyQBxAMgAcQAlAAAADAAAAAgAAIAlAAAADAAAAAAAAIAoAAAADAAAAAEAAAAnAAAAGAAAAAEAAAAAAAAA1KxrAAAAAAAlAAAADAAAAAEAAAAlAAAADAAAAAgAAIBWAAAAMAAAAMkAAAByAAAAygAAAI0AAAAFAAAAyQBxAMkAjwDKAI8AygBxAMkAcQAlAAAADAAAAAgAAIAlAAAADAAAAAAAAIAoAAAADAAAAAEAAAAnAAAAGAAAAAEAAAAAAAAA1K1sAAAAAAAlAAAADAAAAAEAAAAlAAAADAAAAAgAAIBWAAAAMAAAAMoAAAByAAAAywAAAI0AAAAFAAAAygBxAMoAjwDLAI8AywBxAMoAcQAlAAAADAAAAAgAAIAlAAAADAAAAAAAAIAoAAAADAAAAAEAAAAnAAAAGAAAAAEAAAAAAAAA1a5tAAAAAAAlAAAADAAAAAEAAAAlAAAADAAAAAgAAIBWAAAAMAAAAMsAAAByAAAAzAAAAI0AAAAFAAAAywBxAMsAjwDMAI8AzABxAMsAcQAlAAAADAAAAAgAAIAlAAAADAAAAAAAAIAoAAAADAAAAAEAAAAnAAAAGAAAAAEAAAAAAAAA1a5vAAAAAAAlAAAADAAAAAEAAAAlAAAADAAAAAgAAIBWAAAAMAAAAMwAAAByAAAAzQAAAI0AAAAFAAAAzABxAMwAjwDNAI8AzQBxAMwAcQAlAAAADAAAAAgAAIAlAAAADAAAAAAAAIAoAAAADAAAAAEAAAAnAAAAGAAAAAEAAAAAAAAA1a9wAAAAAAAlAAAADAAAAAEAAAAlAAAADAAAAAgAAIBWAAAAMAAAAM0AAAByAAAAzgAAAI0AAAAFAAAAzQBxAM0AjwDOAI8AzgBxAM0AcQAlAAAADAAAAAgAAIAlAAAADAAAAAAAAIAoAAAADAAAAAEAAAAnAAAAGAAAAAEAAAAAAAAA1rBxAAAAAAAlAAAADAAAAAEAAAAlAAAADAAAAAgAAIBWAAAAMAAAAM4AAAByAAAAzwAAAI0AAAAFAAAAzgBxAM4AjwDPAI8AzwBxAM4AcQAlAAAADAAAAAgAAIAlAAAADAAAAAAAAIAoAAAADAAAAAEAAAAnAAAAGAAAAAEAAAAAAAAA1rBzAAAAAAAlAAAADAAAAAEAAAAlAAAADAAAAAgAAIBWAAAAMAAAAM8AAAByAAAA0AAAAI0AAAAFAAAAzwBxAM8AjwDQAI8A0ABxAM8AcQAlAAAADAAAAAgAAIAlAAAADAAAAAAAAIAoAAAADAAAAAEAAAAnAAAAGAAAAAEAAAAAAAAA1rF0AAAAAAAlAAAADAAAAAEAAAAlAAAADAAAAAgAAIBWAAAAMAAAANAAAAByAAAA0QAAAI0AAAAFAAAA0ABxANAAjwDRAI8A0QBxANAAcQAlAAAADAAAAAgAAIAlAAAADAAAAAAAAIAoAAAADAAAAAEAAAAnAAAAGAAAAAEAAAAAAAAA17J1AAAAAAAlAAAADAAAAAEAAAAlAAAADAAAAAgAAIBWAAAAMAAAANEAAAByAAAA0gAAAI0AAAAFAAAA0QBxANEAjwDSAI8A0gBxANEAcQAlAAAADAAAAAgAAIAlAAAADAAAAAAAAIAoAAAADAAAAAEAAAAnAAAAGAAAAAEAAAAAAAAA17N3AAAAAAAlAAAADAAAAAEAAAAlAAAADAAAAAgAAIBWAAAAMAAAANIAAAByAAAA0wAAAI0AAAAFAAAA0gBxANIAjwDTAI8A0wBxANIAcQAlAAAADAAAAAgAAIAlAAAADAAAAAAAAIAoAAAADAAAAAEAAAAnAAAAGAAAAAEAAAAAAAAA17N5AAAAAAAlAAAADAAAAAEAAAAlAAAADAAAAAgAAIBWAAAAMAAAANMAAAByAAAA1AAAAI0AAAAFAAAA0wBxANMAjwDUAI8A1ABxANMAcQAlAAAADAAAAAgAAIAlAAAADAAAAAAAAIAoAAAADAAAAAEAAAAnAAAAGAAAAAEAAAAAAAAA2LR6AAAAAAAlAAAADAAAAAEAAAAlAAAADAAAAAgAAIBWAAAAMAAAANQAAAByAAAA1QAAAI0AAAAFAAAA1ABxANQAjwDVAI8A1QBxANQAcQAlAAAADAAAAAgAAIAlAAAADAAAAAAAAIAoAAAADAAAAAEAAAAnAAAAGAAAAAEAAAAAAAAA2LV8AAAAAAAlAAAADAAAAAEAAAAlAAAADAAAAAgAAIBWAAAAMAAAANUAAAByAAAA1gAAAI0AAAAFAAAA1QBxANUAjwDWAI8A1gBxANUAcQAlAAAADAAAAAgAAIAlAAAADAAAAAAAAIAoAAAADAAAAAEAAAAnAAAAGAAAAAEAAAAAAAAA2bZ9AAAAAAAlAAAADAAAAAEAAAAlAAAADAAAAAgAAIBWAAAAMAAAANYAAAByAAAA1wAAAI0AAAAFAAAA1gBxANYAjwDXAI8A1wBxANYAcQAlAAAADAAAAAgAAIAlAAAADAAAAAAAAIAoAAAADAAAAAEAAAAnAAAAGAAAAAEAAAAAAAAA2bZ/AAAAAAAlAAAADAAAAAEAAAAlAAAADAAAAAgAAIBWAAAAMAAAANcAAAByAAAA2AAAAI0AAAAFAAAA1wBxANcAjwDYAI8A2ABxANcAcQAlAAAADAAAAAgAAIAlAAAADAAAAAAAAIAoAAAADAAAAAEAAAAnAAAAGAAAAAEAAAAAAAAA2reAAAAAAAAlAAAADAAAAAEAAAAlAAAADAAAAAgAAIBWAAAAMAAAANgAAAByAAAA2QAAAI0AAAAFAAAA2ABxANgAjwDZAI8A2QBxANgAcQAlAAAADAAAAAgAAIAlAAAADAAAAAAAAIAoAAAADAAAAAEAAAAnAAAAGAAAAAEAAAAAAAAA2riCAAAAAAAlAAAADAAAAAEAAAAlAAAADAAAAAgAAIBWAAAAMAAAANkAAAByAAAA2gAAAI0AAAAFAAAA2QBxANkAjwDaAI8A2gBxANkAcQAlAAAADAAAAAgAAIAlAAAADAAAAAAAAIAoAAAADAAAAAEAAAAnAAAAGAAAAAEAAAAAAAAA2rmDAAAAAAAlAAAADAAAAAEAAAAlAAAADAAAAAgAAIBWAAAAMAAAANoAAAByAAAA2wAAAI0AAAAFAAAA2gBxANoAjwDbAI8A2wBxANoAcQAlAAAADAAAAAgAAIAlAAAADAAAAAAAAIAoAAAADAAAAAEAAAAnAAAAGAAAAAEAAAAAAAAA27qFAAAAAAAlAAAADAAAAAEAAAAlAAAADAAAAAgAAIBWAAAAMAAAANsAAAByAAAA3AAAAI0AAAAFAAAA2wBxANsAjwDcAI8A3ABxANsAcQAlAAAADAAAAAgAAIAlAAAADAAAAAAAAIAoAAAADAAAAAEAAAAnAAAAGAAAAAEAAAAAAAAA27uHAAAAAAAlAAAADAAAAAEAAAAlAAAADAAAAAgAAIBWAAAAMAAAANwAAAByAAAA3QAAAI0AAAAFAAAA3ABxANwAjwDdAI8A3QBxANwAcQAlAAAADAAAAAgAAIAlAAAADAAAAAAAAIAoAAAADAAAAAEAAAAnAAAAGAAAAAEAAAAAAAAA3LyIAAAAAAAlAAAADAAAAAEAAAAlAAAADAAAAAgAAIBWAAAAMAAAAN0AAAByAAAA3gAAAI0AAAAFAAAA3QBxAN0AjwDeAI8A3gBxAN0AcQAlAAAADAAAAAgAAIAlAAAADAAAAAAAAIAoAAAADAAAAAEAAAAnAAAAGAAAAAEAAAAAAAAA3L2KAAAAAAAlAAAADAAAAAEAAAAlAAAADAAAAAgAAIBWAAAAMAAAAN4AAAByAAAA3wAAAI0AAAAFAAAA3gBxAN4AjwDfAI8A3wBxAN4AcQAlAAAADAAAAAgAAIAlAAAADAAAAAAAAIAoAAAADAAAAAEAAAAnAAAAGAAAAAEAAAAAAAAA3b6MAAAAAAAlAAAADAAAAAEAAAAlAAAADAAAAAgAAIBWAAAAMAAAAN8AAAByAAAA4AAAAI0AAAAFAAAA3wBxAN8AjwDgAI8A4ABxAN8AcQAlAAAADAAAAAgAAIAlAAAADAAAAAAAAIAoAAAADAAAAAEAAAAnAAAAGAAAAAEAAAAAAAAA3b+NAAAAAAAlAAAADAAAAAEAAAAlAAAADAAAAAgAAIBWAAAAMAAAAOAAAAByAAAA4QAAAI0AAAAFAAAA4ABxAOAAjwDhAI8A4QBxAOAAcQAlAAAADAAAAAgAAIAlAAAADAAAAAAAAIAoAAAADAAAAAEAAAAnAAAAGAAAAAEAAAAAAAAA3sCPAAAAAAAlAAAADAAAAAEAAAAlAAAADAAAAAgAAIBWAAAAMAAAAOEAAAByAAAA4gAAAI0AAAAFAAAA4QBxAOEAjwDiAI8A4gBxAOEAcQAlAAAADAAAAAgAAIAlAAAADAAAAAAAAIAoAAAADAAAAAEAAAAnAAAAGAAAAAEAAAAAAAAA3sCQAAAAAAAlAAAADAAAAAEAAAAlAAAADAAAAAgAAIBWAAAAMAAAAOIAAAByAAAA4wAAAI0AAAAFAAAA4gBxAOIAjwDjAI8A4wBxAOIAcQAlAAAADAAAAAgAAIAlAAAADAAAAAAAAIAoAAAADAAAAAEAAAAnAAAAGAAAAAEAAAAAAAAA38GSAAAAAAAlAAAADAAAAAEAAAAlAAAADAAAAAgAAIBWAAAAMAAAAOMAAAByAAAA5AAAAI0AAAAFAAAA4wBxAOMAjwDkAI8A5ABxAOMAcQAlAAAADAAAAAgAAIAlAAAADAAAAAAAAIAoAAAADAAAAAEAAAAnAAAAGAAAAAEAAAAAAAAA38KTAAAAAAAlAAAADAAAAAEAAAAlAAAADAAAAAgAAIBWAAAAMAAAAOQAAAByAAAA5QAAAI0AAAAFAAAA5ABxAOQAjwDlAI8A5QBxAOQAcQAlAAAADAAAAAgAAIAlAAAADAAAAAAAAIAoAAAADAAAAAEAAAAnAAAAGAAAAAEAAAAAAAAA38OUAAAAAAAlAAAADAAAAAEAAAAlAAAADAAAAAgAAIBWAAAAMAAAAOUAAAByAAAA5gAAAI0AAAAFAAAA5QBxAOUAjwDmAI8A5gBxAOUAcQAlAAAADAAAAAgAAIAlAAAADAAAAAAAAIAoAAAADAAAAAEAAAAnAAAAGAAAAAEAAAAAAAAA4MSWAAAAAAAlAAAADAAAAAEAAAAlAAAADAAAAAgAAIBWAAAAMAAAAOYAAAByAAAA5wAAAI0AAAAFAAAA5gBxAOYAjwDnAI8A5wBxAOYAcQAlAAAADAAAAAgAAIAlAAAADAAAAAAAAIAoAAAADAAAAAEAAAAnAAAAGAAAAAEAAAAAAAAA4MWXAAAAAAAlAAAADAAAAAEAAAAlAAAADAAAAAgAAIBWAAAAMAAAAOcAAAByAAAA6AAAAI0AAAAFAAAA5wBxAOcAjwDoAI8A6ABxAOcAcQAlAAAADAAAAAgAAIAlAAAADAAAAAAAAIAoAAAADAAAAAEAAAAnAAAAGAAAAAEAAAAAAAAA4cWYAAAAAAAlAAAADAAAAAEAAAAlAAAADAAAAAgAAIBWAAAAMAAAAOgAAAByAAAA6QAAAI0AAAAFAAAA6ABxAOgAjwDpAI8A6QBxAOgAcQAlAAAADAAAAAgAAIAlAAAADAAAAAAAAIAoAAAADAAAAAEAAAAnAAAAGAAAAAEAAAAAAAAA4caaAAAAAAAlAAAADAAAAAEAAAAlAAAADAAAAAgAAIBWAAAAMAAAAOkAAAByAAAA6gAAAI0AAAAFAAAA6QBxAOkAjwDqAI8A6gBxAOkAcQAlAAAADAAAAAgAAIAlAAAADAAAAAAAAIAoAAAADAAAAAEAAAAnAAAAGAAAAAEAAAAAAAAA4cebAAAAAAAlAAAADAAAAAEAAAAlAAAADAAAAAgAAIBWAAAAMAAAAOoAAAByAAAA6wAAAI0AAAAFAAAA6gBxAOoAjwDrAI8A6wBxAOoAcQAlAAAADAAAAAgAAIAlAAAADAAAAAAAAIAoAAAADAAAAAEAAAAnAAAAGAAAAAEAAAAAAAAA4secAAAAAAAlAAAADAAAAAEAAAAlAAAADAAAAAgAAIBWAAAAMAAAAOsAAAByAAAA7AAAAI0AAAAFAAAA6wBxAOsAjwDsAI8A7ABxAOsAcQAlAAAADAAAAAgAAIAlAAAADAAAAAAAAIAoAAAADAAAAAEAAAAnAAAAGAAAAAEAAAAAAAAA4sidAAAAAAAlAAAADAAAAAEAAAAlAAAADAAAAAgAAIBWAAAAMAAAAOwAAAByAAAA7QAAAI0AAAAFAAAA7ABxAOwAjwDtAI8A7QBxAOwAcQAlAAAADAAAAAgAAIAlAAAADAAAAAAAAIAoAAAADAAAAAEAAAAnAAAAGAAAAAEAAAAAAAAA4smeAAAAAAAlAAAADAAAAAEAAAAlAAAADAAAAAgAAIBWAAAAMAAAAO0AAAByAAAA7gAAAI0AAAAFAAAA7QBxAO0AjwDuAI8A7gBxAO0AcQAlAAAADAAAAAgAAIAlAAAADAAAAAAAAIAoAAAADAAAAAEAAAAnAAAAGAAAAAEAAAAAAAAA48qfAAAAAAAlAAAADAAAAAEAAAAlAAAADAAAAAgAAIBWAAAAMAAAAO4AAAByAAAA7wAAAI0AAAAFAAAA7gBxAO4AjwDvAI8A7wBxAO4AcQAlAAAADAAAAAgAAIAlAAAADAAAAAAAAIAoAAAADAAAAAEAAAAnAAAAGAAAAAEAAAAAAAAA48qgAAAAAAAlAAAADAAAAAEAAAAlAAAADAAAAAgAAIBWAAAAMAAAAO8AAAByAAAA8AAAAI0AAAAFAAAA7wBxAO8AjwDwAI8A8ABxAO8AcQAlAAAADAAAAAgAAIAlAAAADAAAAAAAAIAoAAAADAAAAAEAAAAnAAAAGAAAAAEAAAAAAAAA5MuhAAAAAAAlAAAADAAAAAEAAAAlAAAADAAAAAgAAIBWAAAAMAAAAPAAAAByAAAA8QAAAI0AAAAFAAAA8ABxAPAAjwDxAI8A8QBxAPAAcQAlAAAADAAAAAgAAIAlAAAADAAAAAAAAIAoAAAADAAAAAEAAAAnAAAAGAAAAAEAAAAAAAAA5MuiAAAAAAAlAAAADAAAAAEAAAAlAAAADAAAAAgAAIBWAAAAMAAAAPEAAAByAAAA8gAAAI0AAAAFAAAA8QBxAPEAjwDyAI8A8gBxAPEAcQAlAAAADAAAAAgAAIAlAAAADAAAAAAAAIAoAAAADAAAAAEAAAAnAAAAGAAAAAEAAAAAAAAA5MyjAAAAAAAlAAAADAAAAAEAAAAlAAAADAAAAAgAAIBWAAAAMAAAAPIAAAByAAAA8wAAAI0AAAAFAAAA8gBxAPIAjwDzAI8A8wBxAPIAcQAlAAAADAAAAAgAAIAlAAAADAAAAAAAAIAoAAAADAAAAAEAAAAnAAAAGAAAAAEAAAAAAAAA5c2kAAAAAAAlAAAADAAAAAEAAAAlAAAADAAAAAgAAIBWAAAAMAAAAPMAAAByAAAA9AAAAI0AAAAFAAAA8wBxAPMAjwD0AI8A9ABxAPMAcQAlAAAADAAAAAgAAIAlAAAADAAAAAAAAIAoAAAADAAAAAEAAAAnAAAAGAAAAAEAAAAAAAAA5c2lAAAAAAAlAAAADAAAAAEAAAAlAAAADAAAAAgAAIBWAAAAMAAAAPQAAAByAAAA9QAAAI0AAAAFAAAA9ABxAPQAjwD1AI8A9QBxAPQAcQAlAAAADAAAAAgAAIAlAAAADAAAAAAAAIAoAAAADAAAAAEAAAAnAAAAGAAAAAEAAAAAAAAA5c6mAAAAAAAlAAAADAAAAAEAAAAlAAAADAAAAAgAAIBWAAAAMAAAAPUAAAByAAAA9wAAAI0AAAAFAAAA9QBxAPUAjwD3AI8A9wBxAPUAcQAlAAAADAAAAAgAAIAlAAAADAAAAAAAAIAoAAAADAAAAAEAAAAnAAAAGAAAAAEAAAAAAAAA5s6nAAAAAAAlAAAADAAAAAEAAAAlAAAADAAAAAgAAIBWAAAAMAAAAPcAAAByAAAA+AAAAI0AAAAFAAAA9wBxAPcAjwD4AI8A+ABxAPcAcQAlAAAADAAAAAgAAIAlAAAADAAAAAAAAIAoAAAADAAAAAEAAAAnAAAAGAAAAAEAAAAAAAAA5s+oAAAAAAAlAAAADAAAAAEAAAAlAAAADAAAAAgAAIBWAAAAMAAAAPgAAAByAAAA+gAAAI0AAAAFAAAA+ABxAPgAjwD6AI8A+gBxAPgAcQAlAAAADAAAAAgAAIAlAAAADAAAAAAAAIAoAAAADAAAAAEAAAAnAAAAGAAAAAEAAAAAAAAA5tCpAAAAAAAlAAAADAAAAAEAAAAlAAAADAAAAAgAAIBWAAAAMAAAAPoAAAByAAAA/AAAAI0AAAAFAAAA+gBxAPoAjwD8AI8A/ABxAPoAcQAlAAAADAAAAAgAAIAlAAAADAAAAAAAAIAoAAAADAAAAAEAAAAnAAAAGAAAAAEAAAAAAAAA5tCqAAAAAAAlAAAADAAAAAEAAAAlAAAADAAAAAgAAIBWAAAAMAAAAPwAAAByAAAA/QAAAI0AAAAFAAAA/ABxAPwAjwD9AI8A/QBxAPwAcQAlAAAADAAAAAgAAIAlAAAADAAAAAAAAIAoAAAADAAAAAEAAAAnAAAAGAAAAAEAAAAAAAAA59GqAAAAAAAlAAAADAAAAAEAAAAlAAAADAAAAAgAAIBWAAAAMAAAAP0AAAByAAAA/gAAAI0AAAAFAAAA/QBxAP0AjwD+AI8A/gBxAP0AcQAlAAAADAAAAAgAAIAlAAAADAAAAAAAAIAoAAAADAAAAAEAAAAnAAAAGAAAAAEAAAAAAAAA59GrAAAAAAAlAAAADAAAAAEAAAAlAAAADAAAAAgAAIBWAAAAMAAAAP4AAAByAAAAAAEAAI0AAAAFAAAA/gBxAP4AjwAAAY8AAAFxAP4AcQAlAAAADAAAAAgAAIAlAAAADAAAAAAAAIAoAAAADAAAAAEAAAAnAAAAGAAAAAEAAAAAAAAA59GsAAAAAAAlAAAADAAAAAEAAAAlAAAADAAAAAgAAIBWAAAAMAAAAAABAAByAAAAAQEAAI0AAAAFAAAAAAFxAAABjwABAY8AAQFxAAABcQAlAAAADAAAAAgAAIAlAAAADAAAAAAAAIAoAAAADAAAAAEAAAAnAAAAGAAAAAEAAAAAAAAA59KsAAAAAAAlAAAADAAAAAEAAAAlAAAADAAAAAgAAIBWAAAAMAAAAAEBAAByAAAAAwEAAI0AAAAFAAAAAQFxAAEBjwADAY8AAwFxAAEBcQAlAAAADAAAAAgAAIAlAAAADAAAAAAAAIAoAAAADAAAAAEAAAAnAAAAGAAAAAEAAAAAAAAA6NKtAAAAAAAlAAAADAAAAAEAAAAlAAAADAAAAAgAAIBWAAAAMAAAAAMBAAByAAAABgEAAI0AAAAFAAAAAwFxAAMBjwAGAY8ABgFxAAMBcQAlAAAADAAAAAgAAIAlAAAADAAAAAAAAIAoAAAADAAAAAEAAAAnAAAAGAAAAAEAAAAAAAAA6NOtAAAAAAAlAAAADAAAAAEAAAAlAAAADAAAAAgAAIBWAAAAMAAAAAYBAAByAAAABwEAAI0AAAAFAAAABgFxAAYBjwAHAY8ABwFxAAYBcQAlAAAADAAAAAgAAIAlAAAADAAAAAAAAIAoAAAADAAAAAEAAAAnAAAAGAAAAAEAAAAAAAAA6NOuAAAAAAAlAAAADAAAAAEAAAAlAAAADAAAAAgAAIBWAAAAMAAAAAcBAAByAAAACQEAAI0AAAAFAAAABwFxAAcBjwALAY8ACwFxAAcBcQAlAAAADAAAAAgAAIAlAAAADAAAAAAAAIAoAAAADAAAAAE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iH02Q6IIDkMIQAACNAAAACgAAAACEMDbAAAAAJAAAAAAAAAAANSURQAAAEAAAAAAAhDA2wAAAABXV8n/FUAFABAAAAAEAAAAAAAAADoAAAAMAAAAAgAAACQAAAAkAAAAAACAPQAAAAAAAAAAAACAPQAAAAAAAAAAAgAAAF8AAAA4AAAAAQAAADgAAAAAAAAAOAAAAAAAAAAAIgEACgAAAAAAAADJV1cAAAAAAAAAAAAAAAAAJQAAAAwAAAABAAAAJQAAAAwAAAAFAACAOwAAAAgAAAAbAAAAEAAAAJcQAADFCAAAWQAAACgAAAAAAAAAAAAAAP//////////AwAAAFkONAdZDjQHSg4qB1gAAAA0AAAAAAAAAAAAAAD//////////wYAAABBDiMHNg4fBysOGwchDhgHFQ4WBwoOFQc2AAAAEAAAAAEOAAAVBwAAWAAAADQAAAAAAAAAAAAAAP//////////BgAAAAEOFQcBDhYHAA4WBwAOFgcADhUH/w0VBzYAAAAQAAAA9w0AABUHAABYAAAANAAAAAAAAAAAAAAA//////////8GAAAA7A0WB+ANGAfVDRsHyw0fB8ANIwe3DSoHWQAAACQAAAAAAAAAAAAAAP//////////AgAAAKYNNQdqC8UIWAAAAEAAAAAAAAAAAAAAAP//////////CQAAAGQLxghgC8sIYAvRCGEL0whhC9QIYgvWCGcL2AhsC9kIcQvZCDYAAAAQAAAA/w0AANkIAABYAAAANAAAAAAAAAAAAAAA//////////8GAAAAAA7ZCAAO2QgADtkIAQ7ZCAEO2QgBDtkINgAAABAAAACQEAAA2QgAAFgAAAA0AAAAAAAAAAAAAAD//////////wYAAACVENkImhDYCJ8Q1gifENUInxDVCKAQ1Qg2AAAAEAAAAKAQAADNCAAAWAAAACgAAAAAAAAAAAAAAP//////////AwAAAJ0QygibEMcIlxDFCD0AAAAIAAAAPAAAAAgAAABAAAAAGAAAALMAAABuAAAADQEAAJEAAAAlAAAADAAAAAcAAIAlAAAADAAAAAAAAIAkAAAAJAAAAAAAgEEAAAAAAAAAAAAAgEEAAAAAAAAAAAIAAAAoAAAADAAAAAE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cSc2Q0QHDkMIQAACPAAAADAAAAACEMDbAAAAAI4AAAAAAAAAq6oqPAIAAAACAAAAAgAAAAAAAAACEMDbAAAAAAAAAP8IQAU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FABAAAAAEAAAAAAAAACQAAAAkAAAAAACAPQAAAAAAAAAAAACAPQAAAAAAAAAAAgAAAF8AAAA4AAAAAQAAADgAAAAAAAAAOAAAAAAAAAAAAAEAFAAAAAAAAAAAAAAAAAAAAAAAAAAAAAAAJQAAAAwAAAABAAAAJQAAAAwAAAAFAACAOwAAAAgAAAAbAAAAEAAAAHsQAABiBQAAWQAAACwAAAAAAAAAAAAAAP//////////BAAAANoP5wTaDygE4Q4oBCYOmQNYAAAANAAAAAAAAAAAAAAA//////////8GAAAAGg6QAwwOjAP+DYwD8A2MA+INkAPWDZkDWQAAACwAAAAAAAAAAAAAAP//////////BAAAABsNKAQlDCgEJQzlBIULXwVYAAAAWAAAAAAAAAAAAAAA//////////8PAAAAewtnBXELcAVpC3oFYwt/BV8LhwVdC48FXQuRBV0LkgVdC5QFXAsfBlwLqwZcCzYHWgvBB1sLTQhdC9gIWQAAACgAAAAAAAAAAAAAAP//////////AwAAAF0L2QiiENkIoxCQBVgAAAA0AAAAAAAAAAAAAAD//////////wYAAAChEIkFnRCCBZcQfAWOEHMFhRBqBXsQYgU9AAAACAAAADwAAAAIAAAAQAAAABgAAAC0AAAANwAAAAwBAACQAAAAJQAAAAwAAAAHAACAJQAAAAwAAAAAAACAJAAAACQAAAAAAIBBAAAAAAAAAAAAAIBBAAAAAAAAAAACAAAAKAAAAAwAAAABAAAARgAAAIwCAACAAgAARU1GKypAAAAkAAAAGAAAAAAAgD8AAAAAAAAAAAAAgD8AAAAAAAAAACpAAAAkAAAAGAAAAAAAgD8AAAAAAAAAAAAAgD8AAAAAAAAAACZAAAAQAAAABAAAAAAAAAAlQAAAEAAAAAQAAAAAAAAAH0ADAAwAAAAAAAAAIkAEAAwAAAAAAAAAHkAJAAwAAAAAAAAAIUAHAAwAAAAAAAAAKkAAACQAAAAYAAAAAADwQgAAAAAAAAAAAADwQhbNSkOO3sFCCEAF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FgBAAAAAEAAAAonNI/ygAAAAMAAAAAgAAACQAAAAkAAAAAACAPQAAAAAAAAAAAACAPQAAAAAAAAAAAgAAACcAAAAYAAAAAgAAAAAAAABIc6IAAAAAACUAAAAMAAAAAgAAABMAAAAMAAAAAQAAADsAAAAIAAAAGwAAABAAAAD2DAAA+wUAADYAAAAQAAAA/A4AAPsFAABYAAAANAAAAAAAAAAAAAAA//////////8GAAAAAA/7BQMP/gUDDwEGAw8FBgAPBwb8DgcGNgAAABAAAAD2DAAABwYAAFgAAAA0AAAAAAAAAAAAAAD//////////wYAAADyDAcG7wwFBu8MAQbvDP4F8gz7BfYM+wU9AAAACAAAABsAAAAQAAAArAwAAHEFAAA2AAAAEAAAAEYPAABxBQAAWAAAADQAAAAAAAAAAAAAAP//////////BgAAAEoPcQVND3QFTQ94BU0PewVKD34FRg9+BTYAAAAQAAAArAwAAH4FAABYAAAANAAAAAAAAAAAAAAA//////////8GAAAAqAx+BaUMewWlDHgFpQx0BagMcQWsDHEFPQAAAAgAAAAbAAAAEAAAAKwMAADoBAAANgAAABAAAABGDwAA6AQAAFgAAAA0AAAAAAAAAAAAAAD//////////wYAAABKD+gETQ/rBE0P7gRND/IESg/1BEYP9QQ2AAAAEAAAAKwMAAD1BAAAWAAAADQAAAAAAAAAAAAAAP//////////BgAAAKgM9QSlDPIEpQzuBKUM6wSoDOgErAzoBD0AAAAIAAAAPAAAAAgAAAA+AAAAGAAAAMoAAABOAAAA9QAAAGEA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1mg4QyDJBkMEQAAADAAAAAAAAAAhAAAACAAAABwAAAAIAAAASwAAAEAAAAAwAAAABQAAACAAAAABAAAAAQAAABAAAAAAAAAAAAAAAL4EAAD3AQAAAAAAAAAAAAC+BAAA9wEAACQAAAAkAAAAAACAPwAAAAAAAAAAAACAP9ZoOEMgyQZDAgAAAAwAAAAQAAAAAAAAAAAAAAAKAAAAEAAAAAAAAAAAAAAAUgAAAHABAAABAAAA7P///wAAAAAAAAAAAAAAALwCAAAAAAAABAAFIkMAYQBsAGkAYgByAGkAAACtAQAAUAcXQK0BAAAR/NVE/n8AAAEAAAAAAAAAAADMMK0BAACwto8viQAAAAAAAAAAAAAAAAAAAAAAAAAAAAAAAAAAANC+jy+JAAAACQAAAAAAAADwvY8viQAAACAWmTmtAQAAMCsYQK0BAAAR/NVE/n8AADArGECtAQAAAADMMK0BAACFJnz//////4Q6AAAEfAQAaA0aKq0BAACFJnz//////4Q6AAAEfAQAF0iSNQAAAAABAAAAAAAAAAAAAAAAAAAAhDoAACGTAQBMm8ZC/n8AAAEAAAAAAAAAcb6WNf5/AADQvo8viQAAAPC9jy8AAAAAIBaZOa0BAADzxL3n/X8AAAAAAAAAAAAAhSYEfAAAAACJso8viQAAAHQb/kP+fwAAaA0aKq0BAAADN7bnZHYACAAAAAAlAAAADAAAAAEAAAAWAAAADAAAABgAAAASAAAADAAAAAEAAAAYAAAADAAAAAAAAAJUAAAAhAAAALgAAAB0AAAABwEAAIsAAAACAAAAAAAAAAAAAAAAAAAAAAAAAAkAAABMAAAAAAAAAAAAAAAAAAAA//////////9gAAAASQBQACAATgBvAGQAZQAgADIAOiIFAAAACwAAAAQAAAAOAAAACgAAAAsAAAAKAAAABQAAAAoAAAAlAAAADAAAAA0AAIAoAAAADAAAAAEAAAAiAAAADAAAAP////9GAAAAhAEAAHgBAABFTUYrKkAAACQAAAAYAAAAAADwQgAAAAAAAAAAAADwQtZoOEMgyQZ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WSCzQtwBDkMIQAUDYAAAAFQAAAACEMDbCAAAAAAAAAC8I/4+W7ftvrczvT7OsBa/AAAAAPWkFr8AAAAAAAAAAAQO/j4AACCjBA7+PpZT5L68I/4+llPkvrwj/j5bt+2+AAEBAQEBAYEUQAWAEAAAAAQAAAD/////KAAAAAwAAAACAAAAIQAAAAgAAABiAAAADAAAAAEAAAAkAAAAJAAAAAAAgD0AAAAAAAAAAAAAgD0AAAAAAAAAAAIAAAAnAAAAGAAAAAIAAAAAAAAA////AAAAAAAlAAAADAAAAAIAAAATAAAADAAAAAEAAAAlAAAADAAAAAgAAIBWAAAAPAAAAFkAAABGAAAAlQAAAI4AAAAIAAAASwldBVcIbgSRBW8EkQXZCEoJ2QhKCYAFSwmABUsJXQUlAAAADAAAAAcAAIATAAAADAAAAAEAAAAlAAAADAAAAAAAAIAkAAAAJAAAAAAAgEEAAAAAAAAAAAAAgEEAAAAAAAAAAAIAAABGAAAAuAkAAKwJAABFTUYrKkAAACQAAAAYAAAAAACAPwAAAAAAAAAAAACAPwAAAAAAAAAAKkAAACQAAAAYAAAAAACAPwAAAAAAAAAAAACAPwAAAAAAAAAAJkAAABAAAAAEAAAAAAAAACVAAAAQAAAABAAAAAAAAAAfQAMADAAAAAAAAAAiQAQADAAAAAAAAAAeQAkADAAAAAAAAAAhQAcADAAAAAAAAAAqQAAAJAAAABgAAADAmwk5AAAAAAAAAADAmwk55D6zQkwIDkMqQAAAJAAAABgAAADAmwk5AAAAAAAAAADAmwk55D6zQkwIDkMIQAEBaAgAAFwIAAACEMDbAwAAAIkAAAADAAAA/////wAAAACyUQPJAQAAAO3Nnv8wAAAAAhDA2wQAAAAAAAAAAAAAALJRA8mwHN1IslEDybAc3UgA2Fs8ACx7PADYWzw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1AAAABEAAAAAhDA2wYAAAAAAAAADsWkSLJRA8kAAAAAslEDyQAAAAAAAAAAsBzdSMCGC62wHN1Is2jPyA7FpEiyUQPJAAEBAQGBAYEUQAcAEAAAAAQAAAABAAAAIQAAAAgAAAA7AAAACAAAABMAAAAMAAAAAQAAACQAAAAkAAAAAACAPQAAAAAAAAAAAACAPQAAAAAAAAAAAgAAAFYAAAA0AAAAAAAAAAAAAAD//////////wYAAABXCHAEkgVwBJIF2QhJCdkISQldBVcIcAQkAAAAJAAAAAAAgEEAAAAAAAAAAAAAgEEAAAAAAAAAAAIAAAA8AAAACAAAAEMAAAAMAAAAAQAAABMAAAAMAAAAAQAAABUAAAAMAAAABAAAABUAAAAMAAAABAAAAFEAAAAgFAAAWgAAAEcAAACUAAAAjQAAAFkAAABHAAAAAAAAAAAAAAA9AAAASAAAAFAAAADQAQAAIAIAAAASAAAAAAAAIADMAD0AAABIAAAAKAAAAD0AAABIAAAAAQAIAAAAAAAAAAAAAAAAAAAAAABqAAAAAAAAAAAAAAD///8A///+AP/+/gD//v0A/v78AP79/AD+/fsA/vz6AP78+QD++/kA/fr3AP359gD8+PQA/PjzAPz38QD89vAA+/XuAPv07QD68+sA+vLpAPrx5wD58OUA+e/iAPjt4AD47N4A9+vbAPfp2QD26NYA9ufUAPXl0QD15M4A9OPMAPThyADz4MYA897DAPLdwQDy274A8dq7APHZuQDx2LcA8Ne0APDWsgDw1bAA79SuAO/TrADv0qoA79KpAO7RpwDu0aYA7tClAO7PpADuz6MA7s6hAO3OoADtzZ8A7c2eAP7+/QD9+/gA/fn0AP369gD9+fUA/PjyAPv17wD79e0A+/TsAPv06wD68+oA+e/jAPry6AD68eYA+e/kAPnu4gD47uIA+O7hAPjt3wD47N0A9+vcAPfq2wD36dgA9ujXAPbo1QD04ckA9ubTAPXm0gD15dAA9eXPAPXkzQD04ssA8+DHAPPfxgDz38UA89/EAPPewgDy3cAA8tu9APLbvADx2roA8dm4APHYtgDv1a8A79StAO7PogDv06sA7tCkAO3OoQA4ODg4ODg4ODg4ODg4ODg4ODg4ODg4ODg4ODg4ODg4ODg4ODg4ODg4ODg4ODg4ODg4ODg4ODg4ODg4ODg4AAAAODg4ODg4ODg4ODg4ODg4ODg4ODg4ODg4ODg4ODg4ODg4ODg4ODg4ODg4ODg4ODg4ODg4ODg4ODg4ODg4OAAAADc3Nzc3Nzc3Nzc3Nzc3Nzc3Nzc3Nzc3Nzc3Nzc3Nzc3Nzc3Nzc3Nzc3Nzc3Nzc3Nzc3Nzc3Nzc3Nzc3ODgAAAA2NjY2NjY2NjY2NjY2NjY2NjY2NjY2NjY2NjY2NjY2NjY2NjY2NjY2NjY2NjY2NjY2NjY2NjY2NjY2Nzg4AAAANjY2NjY2NjY2NjY2NjY2NjY2NjY2NjY2NjY2NjY2NjY2NjY2NjY2NjY2NjY2NjY2NjY2NjY2NjY2Njc4OAAAAGlpaWlpaWlpaWlpaWlpaWlpaWlpaWlpaWlpaWlpaWlpaWlpaWlpaWlpaWlpaWlpaWlpaWlpaWlpNjY3ODgAAABmZmZmZmZmZmZmZmZmZmZmZmZmZmZmZmZmZmZmZmZmZmZmZmZmZmZmZmZmZmZmZmZmZmZmZmZmNTY2Nzg4AAAAZmZmZmZmZmZmZmZmZmZmZmZmZmZmZmZmZmZmZmZmZmZmZmZmZmZmZmZmZmZmZmZmZmZmZmZmZjU2Njc4OAAAADQ0NDQ0NDQ0NDQ0NDQ0NDQ0NDQ0NDQ0NDQ0NDQ0NDQ0NDQ0NDQ0NDQ0NDQ0NDQ0NDQ0NDQ0NDQ1NjY3ODgAAABoaGhoaGhoaGhoaGhoaGhoaGhoaGhoaGhoaGhoaGhoaGhoaGhoaGhoaGhoaGhoaGhoaGhoaDM0NTY2Nzg4AAAAMjIyMjIyMjIyMjIyMjIyMjIyMjIyMjIyMjIyMjIyMjIyMjIyMjIyMjIyMjIyMjIyMjIyMjIzNDU2Njc4OAAAADExMTExMTExMTExMTExMTExMTExMTExMTExMTExMTExMTExMTExMTExMTExMTExMTExMTEyMzQ1NjY3ODgAAAAwMDAwMDAwMDAwMDAwMDAwMDAwMDAwMDAwMDAwMDAwMDAwMDAwMDAwMDAwMDAwMDAwMDAxMjM0ZjY2Nzg4AAAALy8vLy8vLy8vLy8vLy8vLy8vLy8vLy8vLy8vLy8vLy8vLy8vLy8vLy8vLy8vLy8vLy8wMTIzNDU2Njc4OAAAAC4uLi4uLi4uLi4uLi4uLi4uLi4uLi4uLi4uLi4uLi4uLi4uLi4uLi4uLi4uLi4uLi4vMDEyMzQ1NjY3ODgAAABnZ2dnZ2dnZ2dnZ2dnZ2dnZ2dnZ2dnZ2dnZ2dnZ2dnZ2dnZ2dnZ2dnZ2dnZ2dnZ2cuLzAxMjM0NTY2Nzg4AAAAZWVlZWVlZWVlZWVlZWVlZWVlZWVlZWVlZWVlZWVlZWVlZWVlZWVlZWVlZWVlZWUtLi8wMTIzNGY2Njc4OAAAAGRkZGRkZGRkZGRkZGRkZGRkZGRkZGRkZGRkZGRkZGRkZGRkZGRkZGRkZGRkZGQsLS4vMDEyMzQ1NjY3ODgAAAArKysrKysrKysrKysrKysrKysrKysrKysrKysrKysrKysrKysrKysrKysrKysrLC0uLzAxMjM0NTY2Nzg4AAAAKioqKioqKioqKioqKioqKioqKioqKioqKioqKioqKioqKioqKioqKioqKioqKywtLi8wMTIzNDU2Njc4OAAAACkpKSkpKSkpKSkpKSkpKSkpKSkpKSkpKSkpKSkpKSkpKSkpKSkpKSkpKSkpKissLS4vMDEyMzQ1NjY3ODgAAABjY2NjY2NjY2NjY2NjY2NjY2NjY2NjY2NjY2NjY2NjY2NjY2NjY2NjY2NjKSorLC0uLzAxMjM0NTY2Nzg4AAAAYmJiYmJiYmJiYmJiYmJiYmJiYmJiYmJiYmJiYmJiYmJiYmJiYmJiYmJiYykqKywtLi8wMTIzNDU2Njc4OAEAAGFhYWFhYWFhYWFhYWFhYWFhYWFhYWFhYWFhYWFhYWFhYWFhYWFhYWFhJygpKissLS4vMDEyMzQ1NjY3ODgAAABgYGBgYGBgYGBgYGBgYGBgYGBgYGBgYGBgYGBgYGBgYGBgYGBgYGBgJicoKSorLC0uLzAxMjM0NTY2Nzg4AAAAJSUlJSUlJSUlJSUlJSUlJSUlJSUlJSUlJSUlJSUlJSUlJSUlJSUlXyYnKCkqKywtLi8wMTIzNDU2Njc4OAAAAF5eXl5eXl5eXl5eXl5eXl5eXl5eXl5eXl5eXl5eXl5eXl5eXl5eXiUmJygpKissLS4vMDEyMzQ1NjY3ODgAAABdXV1dXV1dXV1dXV1dXV1dXV1dXV1dXV1dXV1dXV1dXV1dXV1dXSQlJicoKSorLC0uLzAxMjM0NTY2Nzg4AAAAW1tbW1tbW1tbW1tbW1tbW1tbW1tbW1tbW1tbW1tbW1tbW1tbXCMkJSYnKCkqKywtLi8wMTIzNDU2Njc4OAAAAFlZWVlZWVlZWVlZWVlZWVlZWVlZWVlZWVlZWVlZWVlZWVlZWVojJCUmJygpKissLS4vMDEyMzQ1NjY3ODgAAABSUlJSUlJSUlJSUlJSUlJSUlJSUlJSUlJSUlJSUlJSUlJSUiEiIyQlJicoKSorLC0uLzAxMjM0NTY2Nzg4AAAAWFhYWFhYWFhYWFhYWFhYWFhYWFhYWFhYWFhYWFhYWFhYWFghIiMkJSYnKCkqKywtLi8wMTIzNDU2Njc4OAAAAFdXV1dXV1dXV1dXV1dXV1dXV1dXV1dXV1dXV1dXV1dXV1cgISIjJCUmJygpKissLS4vMDEyMzQ1NjY3ODgAAABVVVVVVVVVVVVVVVVVVVVVVVVVVVVVVVVVVVVVVVVVVVYfIFIiIyQlJicoKSorLC0uLzAxMjM0NTY2Nzg4AAAAVFRUVFRUVFRUVFRUVFRUVFRUVFRUVFRUVFRUVFRUVFQeHyBSIiMkJSYnKCkqKywtLi8wMTIzNDU2Njc4OAAAAB0dHR0dHR0dHR0dHR0dHR0dHR0dHR0dHR0dHR0dHR1THh8gISIjJCUmJygpKissLS4vMDEyMzQ1NjY3ODgAAABQUFBQUFBQUFBQUFBQUFBQUFBQUFBQUFBQUFBQUFBRHR4fIFIiIyQlJicoKSorLC0uLzAxMjM0NTY2Nzg4AAAAGxsbGxsbGxsbGxsbGxsbGxsbGxsbGxsbGxsbGxtPHB0eHyAhIiMkJSYnKCkqKywtLi8wMTIzNDU2Njc4OAAAAE1NTU1NTU1NTU1NTU1NTU1NTU1NTU1NTU1NTU1OGxwdHh8gISIjJCUmJygpKissLS4vMDEyMzQ1NjY3ODgAAAAZGRkZGRkZGRkZGRkZGRkZGRkZGRkZGRkZGRlMGhscHR4fICEiIyQlJicoKSorLC0uLzAxMjM0NTY2Nzg4AAAAGBgYGBgYGBgYGBgYGBgYGBgYGBgYGBgYGBhLGRobHB0eHyAhIiMkJSYnKCkqKywtLi8wMTIzNDU2Njc4OAAAAElJSUlJSUlJSUlJSUlJSUlJSUlJSUlJSUlKGBkaGxwdHh8gISIjJCUmJygpKissLS4vMDEyMzQ1NjY3ODgAAABHR0dHR0dHR0dHR0dHR0dHR0dHR0dHR0dESBgZGhscHR4fICEiIyQlJicoKSorLC0uLzAxMjM0NTY2Nzg4AAAAFhYWFhYWFhYWFhYWFhYWFhYWFhYWFhYWFhcYGRobHB0eHyAhIiMkJSYnKCkqKywtLi8wMTIzNDU2Njc4OAAAABUVFRUVFRUVFRUVFRUVFRUVFRUVFRUVRhYXGBkaGxwdHh8gISIjJCUmJygpKissLS4vMDEyMzQ1NjY3ODgAAAAUFBQUFBQUFBQUFBQUFBQUFBQUFBQURRUWRBgZGhscHR4fICEiIyQlJicoKSorLC0uLzAxMjM0NTY2Nzg4AAAAQ0NDQ0NDQ0NDQ0NDQ0NDQ0NDQ0NDQxQVFkQYGRobHB0eHyAhIiMkJSYnKCkqKywtLi8wMTIzNDU2Njc4OAAAAEFBQUFBQUFBQUFBQUFBQUFBQUFBQhMUFRYXGBkaGxwdHh8gISIjJCUmJygpKissLS4vMDEyMzQ1NjY3ODgAAABAQEBAQEBAQEBAQEBAQEBAQEBAQBITFBUWFxgZGhscHR4fICEiIyQlJicoKSorLC0uLzAxMjM0NTY2Nzg4AAAAPz8/Pz8/Pz8/Pz8/Pz8/Pz8/ERESExQVFhcYGRobHB0eHyAhIiMkJSYnKCkqKywtLi8wMTIzNDU2Njc4OAAAABAQEBAQEBAQEBAQEBAQEBAQEBAREhMUFRYXGBkaGxwdHh8gISIjJCUmJygpKissLS4vMDEyMzQ1NjY3ODgAAAAPDw8PDw8PDw8PDw8PDw8PDw8QERITFBUWFxgZGhscHR4fICEiIyQlJicoKSorLC0uLzAxMjM0NTY2Nzg4AAAADg4ODg4ODg4ODg4ODg4ODj4PEBESExQVFhcYGRobHB0eHyAhIiMkJSYnKCkqKywtLi8wMTIzNDU2Njc4OAAAAA0NDQ0NDQ0NDQ0NDQ0NDQ0ODxAREhMUFRYXGBkaGxwdHh8gISIjJCUmJygpKissLS4vMDEyMzQ1NjY3ODgAAAA9PT09PT09PT09PT09PT0NDg8QERITFBUWFxgZGhscHR4fICEiIyQlJicoKSorLC0uLzAxMjM0NTY2Nzg4AAAAPDw8PDw8PDw8PDw8PDwMOw4PEBESExQVFhcYGRobHB0eHyAhIiMkJSYnKCkqKywtLi8wMTIzNDU2Njc4OAAAAAsLCwsLCwsLCwsLCwsLDDsODxAREhMUFRYXGBkaGxwdHh8gISIjJCUmJygpKissLS4vMDEyMzQ1NjY3ODgAAAA6Ojo6Ojo6Ojo6Ojo6CwwNDg8QERITFBUWFxgZGhscHR4fICEiIyQlJicoKSorLC0uLzAxMjM0NTY2Nzg4AAAACgoKCgoKCgoKCgoKCgsMDQ4PEBESExQVFhcYGRobHB0eHyAhIiMkJSYnKCkqKywtLi8wMTIzNDU2Njc4OAAAAAkJCQkJCQkJCQkJCQoLDA0ODxAREhMUFRYXGBkaGxwdHh8gISIjJCUmJygpKissLS4vMDEyMzQ1NjY3ODgAAAAICAgICAgICAgICAkKCwwNDg8QERITFBUWFxgZGhscHR4fICEiIyQlJicoKSorLC0uLzAxMjM0NTY2Nzg4AAAABwcHBwcHBwcHBwgJCgsMDQ4PEBESExQVFhcYGRobHB0eHyAhIiMkJSYnKCkqKywtLi8wMTIzNDU2Njc4OAAAAAcHBwcHBwcHBwcICQoLDA0ODxAREhMUFRYXGBkaGxwdHh8gISIjJCUmJygpKissLS4vMDEyMzQ1NjY3ODgAAAAGBgYGBgYGBgYHCAkKCwwNDg8QERITFBUWFxgZGhscHR4fICEiIyQlJicoKSorLC0uLzAxMjM0NTY2Nzg4AAAAOTk5OTk5OQUGBwgJCgsMDQ4PEBESExQVFhcYGRobHB0eHyAhIiMkJSYnKCkqKywtLi8wMTIzNDU2Njc4OAAAAAQEBAQEBAQFBgcICQoLDA0ODxAREhMUFRYXGBkaGxwdHh8gISIjJCUmJygpKissLS4vMDEyMzQ1NjY3ODgAAAAEBAQEBAQEBQYHCAkKCwwNDg8QERITFBUWFxgZGhscHR4fICEiIyQlJicoKSorLC0uLzAxMjM0NTY2Nzg4AAAAAwMDAwMDBAUGBwgJCgsMDQ4PEBESExQVFhcYGRobHB0eHyAhIiMkJSYnKCkqKywtLi8wMTIzNDU2Njc4OAAAAAMDAwMDAwQFBgcICQoLDA0ODxAREhMUFRYXGBkaGxwdHh8gISIjJCUmJygpKissLS4vMDEyMzQ1NjY3ODgAAAACAgICAwMEBQYHCAkKCwwNDg8QERITFBUWFxgZGhscHR4fICEiIyQlJicoKSorLC0uLzAxMjM0NTY2Nzg4AAAAAQEBAgMDBAUGBwgJCgsMDQ4PEBESExQVFhcYGRobHB0eHyAhIiMkJSYnKCkqKywtLi8wMTIzNDU2Njc4OAAAAAEBAQIDAwQFBgcICQoLDA0ODxAREhMUFRYXGBkaGxwdHh8gISIjJCUmJygpKissLS4vMDEyMzQ1NjY3ODgAAAAiAAAADAAAAP////9GAAAAUAEAAEQBAABFTUYrKkAAACQAAAAYAAAAwJsJOQAAAAAAAAAAwJsJOeQ+s0JMCA5DKkAAACQAAAAYAAAAAACAPwAAAAAAAAAAAACAPwAAAAAAAAAAKkAAACQAAAAYAAAAAACAPwAAAAAAAAAAAACAPwAAAAAAAAAAJkAAABAAAAAEAAAAAAAAACVAAAAQAAAABAAAAAAAAAAfQAMADAAAAAAAAAAiQAQADAAAAAAAAAAeQAkADAAAAAAAAAAhQAcADAAAAAAAAAAqQAAAJAAAABgAAAAAAPBCAAAAAAAAAAAAAPBCKeUEQ3qKrUIIQAcDUAAAAEQAAAACEMDbBgAAAAAAAAB92wk+rcmDu1U0CjwCyQK+AAAAAALJAr4AAAAAAAAAAH3bCT4zJ464fdsJPq3Jg7sAAQEBAYEBgRRAB4AQAAAABAAAAJ90Of8oAAAADAAAAAIAAAAkAAAAJAAAAAAAgD0AAAAAAAAAAAAAgD0AAAAAAAAAAAIAAAAnAAAAGAAAAAIAAAAAAAAAOXSfAAAAAAAlAAAADAAAAAIAAAATAAAADAAAAAEAAAAlAAAADAAAAAgAAIBWAAAANAAAAIQAAABHAAAAlQAAAFcAAAAGAAAASQldBVcIcARHCHAERwhlBUkJZQVJCV0F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jLBBUPh0qtCCEAHAzwAAAAwAAAAAhDA2wQAAAAAAAAAAAAAAAAAAADpqvU9MyeOuAAAAADReu69AAAAAAAAAAAAAQGBFEAHgBAAAAAEAAAA/////ygAAAAMAAAAAgAAACQAAAAkAAAAAACAPQAAAAAAAAAAAACAPQAAAAAAAAAAAgAAACcAAAAYAAAAAgAAAAAAAAD///8AAAAAACUAAAAMAAAAAgAAABMAAAAMAAAAAQAAACUAAAAMAAAACAAAgFYAAAAsAAAAhQAAAEcAAACUAAAAVgAAAAQAAABVCFcFOwlXBVUIdwRVCFcFJQAAAAwAAAAHAACAEwAAAAwAAAABAAAAJQAAAAwAAAAAAACAJAAAACQAAAAAAIBBAAAAAAAAAAAAAIBBAAAAAAAAAAACAAAARgAAAHgBAABsAQAARU1GKypAAAAkAAAAGAAAAAAAgD8AAAAAAAAAAAAAgD8AAAAAAAAAACpAAAAkAAAAGAAAAAAAgD8AAAAAAAAAAAAAgD8AAAAAAAAAACZAAAAQAAAABAAAAAAAAAAlQAAAEAAAAAQAAAAAAAAAH0ADAAwAAAAAAAAAIkAEAAwAAAAAAAAAHkAJAAwAAAAAAAAAIUAHAAwAAAAAAAAAKkAAACQAAAAYAAAAAADwQgAAAAAAAAAAAADwQlkgs0KqAA5DCEAAAjwAAAAwAAAAAhDA2wAAAACOAAAAAAAAAKuqKjwCAAAAAgAAAAIAAAAAAAAAAhDA2wAAAAAAAAD/CEAHA2AAAABUAAAAAhDA2wgAAAAAAAAAvCP+Plu37b63M70+zrAWvwAAAAD1pBa/AAAAAAAAAAAEDv4+AAAgowQO/j6WU+S+vCP+PpZT5L68I/4+W7ftvgABAQEBAQGBFUAHABAAAAAEAAAAAAAAACQAAAAkAAAAAACAPQAAAAAAAAAAAACAPQAAAAAAAAAAAgAAAF8AAAA4AAAAAQAAADgAAAAAAAAAOAAAAAAAAAAAAAEAFAAAAAAAAAAAAAAAAAAAAAAAAAAAAAAAJQAAAAwAAAABAAAAJQAAAAwAAAAFAACAVgAAADwAAABXAAAARQAAAJcAAACQAAAACAAAAEsJXQVXCG4EkQVvBJEF2QhKCdkISgmABUsJgAVLCV0FJQAAAAwAAAAHAACAJQAAAAwAAAAAAACAJAAAACQAAAAAAIBBAAAAAAAAAAAAAIBBAAAAAAAAAAACAAAAKAAAAAwAAAABAAAARgAAAEgJAAA8CQAARU1GKypAAAAkAAAAGAAAAAAAgD8AAAAAAAAAAAAAgD8AAAAAAAAAACpAAAAkAAAAGAAAAAAAgD8AAAAAAAAAAAAAgD8AAAAAAAAAACZAAAAQAAAABAAAAAAAAAAlQAAAEAAAAAQAAAAAAAAAH0ADAAwAAAAAAAAAIkAEAAwAAAAAAAAAHkAJAAwAAAAAAAAAIUAHAAwAAAAAAAAAKkAAACQAAAAYAAAAwJsJOQAAAAAAAAAAwJsJObgKv0IwK7FCCEAIAVgIAABMCAAAAhDA2wQAAACKAAAAAwAAAAAAAAAAAADEAACARAAAgETy3p//wmsU//Len//CaxT/KkOpJY5ymUCOcpnAKkOpJXM9zUe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XM9TU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JZIMB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9Js5C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IdLdx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BM+p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JtOfh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tHwND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QBAAA4AQAARU1GKypAAAAkAAAAGAAAAAAAgD8AAAAAAAAAAAAAgD8AAAAAAAAAACpAAAAkAAAAGAAAAAAAgD8AAAAAAAAAAAAAgD8AAAAAAAAAACZAAAAQAAAABAAAAAAAAAAlQAAAEAAAAAQAAAAAAAAAH0ADAAwAAAAAAAAAIkAEAAwAAAAAAAAAHkAJAAwAAAAAAAAAIUAHAAwAAAAAAAAAKkAAACQAAAAYAAAAAADwQgAAAAAAAAAAAADwQj67KUMkInxDCEAAAjwAAAAwAAAAAhDA2wAAAACOAAAAAAAAAI/C9TwCAAAAAgAAAAIAAAAAAAAAAhDA2wAAAAAAAAD/CEAHAywAAAAgAAAAAhDA2wIAAAAAAAAAAAAAAAAAAACGS99AAAAAAAABAQEVQAcAEAAAAAQAAAAAAAAAJAAAACQAAAAAAIA9AAAAAAAAAAAAAIA9AAAAAAAAAAACAAAAXwAAADgAAAABAAAAOAAAAAAAAAA4AAAAAAAAAAAAAQA6AAAAAAAAAAAAAAAAAAAAAAAAAAAAAAAlAAAADAAAAAEAAAAlAAAADAAAAAUAAIBXAAAAJAAAAKYAAAD4AAAA8gMAAP8AAAACAAAAlAq7D+o+uw8lAAAADAAAAAcAAIAlAAAADAAAAAAAAIAkAAAAJAAAAAAAgEEAAAAAAAAAAAAAgEEAAAAAAAAAAAIAAAAoAAAADAAAAAEAAABGAAAAfAEAAHABAABFTUYrKkAAACQAAAAYAAAAAACAPwAAAAAAAAAAAACAPwAAAAAAAAAAKkAAACQAAAAYAAAAAACAPwAAAAAAAAAAAACAPwAAAAAAAAAAJkAAABAAAAAEAAAAAAAAACVAAAAQAAAABAAAAAAAAAAfQAMADAAAAAAAAAAiQAQADAAAAAAAAAAeQAkADAAAAAAAAAAhQAcADAAAAAAAAAAqQAAAJAAAABgAAAAAAPBCAAAAAAAAAAAAAPBCz4dHREWNlkMIQAcDoAAAAJQAAAACEMDbDwAAAAAAAAAmk0k/NBoNvyaTST8YgC6/ZHMcPyaTSb8mk8k+JpNJvwh/ND4mk0m/bDIZshiALr90MhmyNBoNvwAAAADI43G+AAAHqHKY2L0JfzQ+icPhsSaTyT5/w+GxZHMcP3XD4bEmk0k/cpjYvSaTST/I43G+JpNJPzQaDb8AAwMDAwMDAQMDAwMDA4HIFEAHgBAAAAAEAAAA/wD/AEYAAAAYAQAADAEAAEVNRisqQAAAJAAAABgAAAAAAIA/AAAAAAAAAAAAAIA/AAAAAAAAAAAqQAAAJAAAABgAAAAAAIA/AAAAAAAAAAAAAIA/AAAAAAAAAAAmQAAAEAAAAAQAAAAAAAAAJUAAABAAAAAEAAAAAAAAAB9AAwAMAAAAAAAAACJABAAMAAAAAAAAAB5ACQAMAAAAAAAAACFABwAMAAAAAAAAACpAAAAkAAAAGAAAAAAA8EIAAAAAAAAAAAAA8ELPh0dERY2WQwhAAAI8AAAAMAAAAAIQwNsAAAAAjgAAAAAAAAAK1yM8AgAAAAIAAAACAAAAAAAAAAIQwNsAAAAAAAAAABVABwAQAAAABAAAAAAAAABGAAAAxAkAALgJAABFTUYrKkAAACQAAAAYAAAAAACAPwAAAAAAAAAAAACAPwAAAAAAAAAAKkAAACQAAAAYAAAAAACAPwAAAAAAAAAAAACAPwAAAAAAAAAAJkAAABAAAAAEAAAAAAAAACVAAAAQAAAABAAAAAAAAAAfQAMADAAAAAAAAAAiQAQADAAAAAAAAAAeQAkADAAAAAAAAAAhQAcADAAAAAAAAAAqQAAAJAAAABgAAADAmwk5AAAAAAAAAADAmwk5z4dHRHqng0MIQAkBWAgAAEwIAAACEMDbBAAAAIoAAAADAAAAAAAAAAAAAMQAAIBEAACARP/////f39///////9/f3/9yregoAPDSwwDw0kNyregoAMivSAAAgC4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kAAAAIQAAAACEMDbDQAAAAAAAAAAyC9JAPBSyADIL0mxt6PIaG4ISQDw0sgAyK9IAPDSyF9mHUgA8NLIAD5frrG3o8gAPl+uAPBSyIBuJ68/4bzHX2YdSAA+Xy4AyK9IAD5fLmhuCEmAbqcuAMgvST/hvMcAyC9JAPBSyAADAwMDAwMDAwMDA4MDgcgUQAcAEAAAAAQAAAAJAAAAIQAAAAgAAAA7AAAACAAAABMAAAAMAAAAAQAAACQAAAAkAAAAAACAPQAAAAAAAAAAAACAPQAAAAAAAAAAAgAAAFUAAABQAAAAAAAAAAAAAAD//////////w0AAADCN6gOwjetDXA24gzONOIMLTPiDNoxrQ3aMagO2jGiDy0zbRDONG0QcDZtEMI3og/CN6gOJAAAACQAAAAAAIBBAAAAAAAAAAAAAIBBAAAAAAAAAAACAAAAPAAAAAgAAABDAAAADAAAAAEAAAATAAAADAAAAAEAAAAlAAAADAAAAAgAAIAnAAAAGAAAAAEAAAAAAAAA39/fAAAAAAAlAAAADAAAAAEAAAAlAAAADAAAAAgAAIBWAAAAMAAAAB4DAADPAAAAfAMAANEAAAAFAAAAHQPOAB0D0QB9A9EAfQPOAB0DzgAlAAAADAAAAAgAAIAlAAAADAAAAAAAAIAoAAAADAAAAAEAAAAnAAAAGAAAAAEAAAAAAAAA4ODgAAAAAAAlAAAADAAAAAEAAAAlAAAADAAAAAgAAIBWAAAAMAAAAB4DAADRAAAAfAMAANUAAAAFAAAAHQPRAB0D1QB9A9UAfQPRAB0D0QAlAAAADAAAAAgAAIAlAAAADAAAAAAAAIAoAAAADAAAAAEAAAAnAAAAGAAAAAEAAAAAAAAA4eHhAAAAAAAlAAAADAAAAAEAAAAlAAAADAAAAAgAAIBWAAAAMAAAAB4DAADVAAAAfAMAANgAAAAFAAAAHQPVAB0D2AB9A9gAfQPVAB0D1QAlAAAADAAAAAgAAIAlAAAADAAAAAAAAIAoAAAADAAAAAEAAAAnAAAAGAAAAAEAAAAAAAAA4uLiAAAAAAAlAAAADAAAAAEAAAAlAAAADAAAAAgAAIBWAAAAMAAAAB4DAADYAAAAfAMAANoAAAAFAAAAHQPYAB0D2gB9A9oAfQPYAB0D2AAlAAAADAAAAAgAAIAlAAAADAAAAAAAAIAoAAAADAAAAAEAAAAnAAAAGAAAAAEAAAAAAAAA4+PjAAAAAAAlAAAADAAAAAEAAAAlAAAADAAAAAgAAIBWAAAAMAAAAB4DAADaAAAAfAMAANwAAAAFAAAAHQPaAB0D3AB9A9wAfQPaAB0D2gAlAAAADAAAAAgAAIAlAAAADAAAAAAAAIAoAAAADAAAAAEAAAAnAAAAGAAAAAEAAAAAAAAA5OTkAAAAAAAlAAAADAAAAAEAAAAlAAAADAAAAAgAAIBWAAAAMAAAAB4DAADcAAAAfAMAAN0AAAAFAAAAHQPcAB0D3QB9A90AfQPcAB0D3AAlAAAADAAAAAgAAIAlAAAADAAAAAAAAIAoAAAADAAAAAEAAAAnAAAAGAAAAAEAAAAAAAAA5eXlAAAAAAAlAAAADAAAAAEAAAAlAAAADAAAAAgAAIBWAAAAMAAAAB4DAADdAAAAfAMAAN8AAAAFAAAAHQPdAB0D3wB9A98AfQPdAB0D3QAlAAAADAAAAAgAAIAlAAAADAAAAAAAAIAoAAAADAAAAAEAAAAnAAAAGAAAAAEAAAAAAAAA5ubmAAAAAAAlAAAADAAAAAEAAAAlAAAADAAAAAgAAIBWAAAAMAAAAB4DAADfAAAAfAMAAOAAAAAFAAAAHQPfAB0D4AB9A+AAfQPfAB0D3wAlAAAADAAAAAgAAIAlAAAADAAAAAAAAIAoAAAADAAAAAEAAAAnAAAAGAAAAAEAAAAAAAAA5+fnAAAAAAAlAAAADAAAAAEAAAAlAAAADAAAAAgAAIBWAAAAMAAAAB4DAADgAAAAfAMAAOEAAAAFAAAAHQPgAB0D4QB9A+EAfQPgAB0D4AAlAAAADAAAAAgAAIAlAAAADAAAAAAAAIAoAAAADAAAAAEAAAAnAAAAGAAAAAEAAAAAAAAA6OjoAAAAAAAlAAAADAAAAAEAAAAlAAAADAAAAAgAAIBWAAAAMAAAAB4DAADhAAAAfAMAAOMAAAAFAAAAHQPhAB0D4wB9A+MAfQPhAB0D4QAlAAAADAAAAAgAAIAlAAAADAAAAAAAAIAoAAAADAAAAAEAAAAnAAAAGAAAAAEAAAAAAAAA6enpAAAAAAAlAAAADAAAAAEAAAAlAAAADAAAAAgAAIBWAAAAMAAAAB4DAADjAAAAfAMAAOQAAAAFAAAAHQPjAB0D5AB9A+QAfQPjAB0D4wAlAAAADAAAAAgAAIAlAAAADAAAAAAAAIAoAAAADAAAAAEAAAAnAAAAGAAAAAEAAAAAAAAA6urqAAAAAAAlAAAADAAAAAEAAAAlAAAADAAAAAgAAIBWAAAAMAAAAB4DAADkAAAAfAMAAOUAAAAFAAAAHQPkAB0D5QB9A+UAfQPkAB0D5AAlAAAADAAAAAgAAIAlAAAADAAAAAAAAIAoAAAADAAAAAEAAAAnAAAAGAAAAAEAAAAAAAAA6+vrAAAAAAAlAAAADAAAAAEAAAAlAAAADAAAAAgAAIBWAAAAMAAAAB4DAADlAAAAfAMAAOYAAAAFAAAAHQPlAB0D5gB9A+YAfQPlAB0D5QAlAAAADAAAAAgAAIAlAAAADAAAAAAAAIAoAAAADAAAAAEAAAAnAAAAGAAAAAEAAAAAAAAA7OzsAAAAAAAlAAAADAAAAAEAAAAlAAAADAAAAAgAAIBWAAAAMAAAAB4DAADmAAAAfAMAAOcAAAAFAAAAHQPmAB0D5wB9A+cAfQPmAB0D5gAlAAAADAAAAAgAAIAlAAAADAAAAAAAAIAoAAAADAAAAAEAAAAnAAAAGAAAAAEAAAAAAAAA7e3tAAAAAAAlAAAADAAAAAEAAAAlAAAADAAAAAgAAIBWAAAAMAAAAB4DAADnAAAAfAMAAOgAAAAFAAAAHQPnAB0D6AB9A+gAfQPnAB0D5wAlAAAADAAAAAgAAIAlAAAADAAAAAAAAIAoAAAADAAAAAEAAAAnAAAAGAAAAAEAAAAAAAAA7u7uAAAAAAAlAAAADAAAAAEAAAAlAAAADAAAAAgAAIBWAAAAMAAAAB4DAADoAAAAfAMAAOkAAAAFAAAAHQPoAB0D6QB9A+kAfQPoAB0D6AAlAAAADAAAAAgAAIAlAAAADAAAAAAAAIAoAAAADAAAAAEAAAAnAAAAGAAAAAEAAAAAAAAA7+/vAAAAAAAlAAAADAAAAAEAAAAlAAAADAAAAAgAAIBWAAAAMAAAAB4DAADpAAAAfAMAAOoAAAAFAAAAHQPpAB0D6gB9A+oAfQPpAB0D6QAlAAAADAAAAAgAAIAlAAAADAAAAAAAAIAoAAAADAAAAAEAAAAnAAAAGAAAAAEAAAAAAAAA8PDwAAAAAAAlAAAADAAAAAEAAAAlAAAADAAAAAgAAIBWAAAAMAAAAB4DAADqAAAAfAMAAOsAAAAFAAAAHQPqAB0D6wB9A+sAfQPqAB0D6gAlAAAADAAAAAgAAIAlAAAADAAAAAAAAIAoAAAADAAAAAEAAAAnAAAAGAAAAAEAAAAAAAAA8fHxAAAAAAAlAAAADAAAAAEAAAAlAAAADAAAAAgAAIBWAAAAMAAAAB4DAADrAAAAfAMAAOwAAAAFAAAAHQPrAB0D7AB9A+wAfQPrAB0D6wAlAAAADAAAAAgAAIAlAAAADAAAAAAAAIAoAAAADAAAAAEAAAAnAAAAGAAAAAEAAAAAAAAA8vLyAAAAAAAlAAAADAAAAAEAAAAlAAAADAAAAAgAAIBWAAAAMAAAAB4DAADsAAAAfAMAAO0AAAAFAAAAHQPsAB0D7QB9A+0AfQPsAB0D7AAlAAAADAAAAAgAAIAlAAAADAAAAAAAAIAoAAAADAAAAAEAAAAnAAAAGAAAAAEAAAAAAAAA8/PzAAAAAAAlAAAADAAAAAEAAAAlAAAADAAAAAgAAIBWAAAAMAAAAB4DAADtAAAAfAMAAO8AAAAFAAAAHQPtAB0D7wB9A+8AfQPtAB0D7QAlAAAADAAAAAgAAIAlAAAADAAAAAAAAIAoAAAADAAAAAEAAAAnAAAAGAAAAAEAAAAAAAAA9PT0AAAAAAAlAAAADAAAAAEAAAAlAAAADAAAAAgAAIBWAAAAMAAAAB4DAADvAAAAfAMAAPAAAAAFAAAAHQPvAB0D8AB9A/AAfQPvAB0D7wAlAAAADAAAAAgAAIAlAAAADAAAAAAAAIAoAAAADAAAAAEAAAAnAAAAGAAAAAEAAAAAAAAA9fX1AAAAAAAlAAAADAAAAAEAAAAlAAAADAAAAAgAAIBWAAAAMAAAAB4DAADwAAAAfAMAAPEAAAAFAAAAHQPwAB0D8QB9A/EAfQPwAB0D8AAlAAAADAAAAAgAAIAlAAAADAAAAAAAAIAoAAAADAAAAAEAAAAnAAAAGAAAAAEAAAAAAAAA9vb2AAAAAAAlAAAADAAAAAEAAAAlAAAADAAAAAgAAIBWAAAAMAAAAB4DAADxAAAAfAMAAPIAAAAFAAAAHQPxAB0D8gB9A/IAfQPxAB0D8QAlAAAADAAAAAgAAIAlAAAADAAAAAAAAIAoAAAADAAAAAEAAAAnAAAAGAAAAAEAAAAAAAAA9/f3AAAAAAAlAAAADAAAAAEAAAAlAAAADAAAAAgAAIBWAAAAMAAAAB4DAADyAAAAfAMAAPMAAAAFAAAAHQPyAB0D8wB9A/MAfQPyAB0D8gAlAAAADAAAAAgAAIAlAAAADAAAAAAAAIAoAAAADAAAAAEAAAAnAAAAGAAAAAEAAAAAAAAA+Pj4AAAAAAAlAAAADAAAAAEAAAAlAAAADAAAAAgAAIBWAAAAMAAAAB4DAADzAAAAfAMAAPUAAAAFAAAAHQPzAB0D9QB9A/UAfQPzAB0D8wAlAAAADAAAAAgAAIAlAAAADAAAAAAAAIAoAAAADAAAAAEAAAAnAAAAGAAAAAEAAAAAAAAA+fn5AAAAAAAlAAAADAAAAAEAAAAlAAAADAAAAAgAAIBWAAAAMAAAAB4DAAD1AAAAfAMAAPcAAAAFAAAAHQP1AB0D9wB9A/cAfQP1AB0D9QAlAAAADAAAAAgAAIAlAAAADAAAAAAAAIAoAAAADAAAAAEAAAAnAAAAGAAAAAEAAAAAAAAA+vr6AAAAAAAlAAAADAAAAAEAAAAlAAAADAAAAAgAAIBWAAAAMAAAAB4DAAD3AAAAfAMAAPgAAAAFAAAAHQP3AB0D+AB9A/gAfQP3AB0D9wAlAAAADAAAAAgAAIAlAAAADAAAAAAAAIAoAAAADAAAAAEAAAAnAAAAGAAAAAEAAAAAAAAA+/v7AAAAAAAlAAAADAAAAAEAAAAlAAAADAAAAAgAAIBWAAAAMAAAAB4DAAD4AAAAfAMAAPoAAAAFAAAAHQP4AB0D+gB9A/oAfQP4AB0D+AAlAAAADAAAAAgAAIAlAAAADAAAAAAAAIAoAAAADAAAAAEAAAAnAAAAGAAAAAEAAAAAAAAA/Pz8AAAAAAAlAAAADAAAAAEAAAAlAAAADAAAAAgAAIBWAAAAMAAAAB4DAAD6AAAAfAMAAP0AAAAFAAAAHQP6AB0D/QB9A/0AfQP6AB0D+gAlAAAADAAAAAgAAIAlAAAADAAAAAAAAIAoAAAADAAAAAEAAAAnAAAAGAAAAAEAAAAAAAAA/f39AAAAAAAlAAAADAAAAAEAAAAlAAAADAAAAAgAAIBWAAAAMAAAAB4DAAD9AAAAfAMAAP8AAAAFAAAAHQP9AB0D/wB9A/8AfQP9AB0D/QAlAAAADAAAAAgAAIAlAAAADAAAAAAAAIAoAAAADAAAAAEAAAAnAAAAGAAAAAEAAAAAAAAA/v7+AAAAAAAlAAAADAAAAAEAAAAlAAAADAAAAAgAAIBWAAAAMAAAAB4DAAD/AAAAfAMAAAMBAAAFAAAAHQP/AB0DAwF9AwMBfQP/AB0D/wAlAAAADAAAAAgAAIAlAAAADAAAAAAAAIAoAAAADAAAAAEAAAAnAAAAGAAAAAEAAAAAAAAA////AAAAAAAlAAAADAAAAAEAAAAlAAAADAAAAAgAAIBWAAAAMAAAAB4DAAADAQAAfAMAAAYBAAAFAAAAHQMDAR0DCAF9AwgBfQMDAR0DAwElAAAADAAAAAgAAIAlAAAADAAAAAAAAIAoAAAADAAAAAEAAAAlAAAADAAAAAcAAIAiAAAADAAAAP////9GAAAAGAEAAAwBAABFTUYrKkAAACQAAAAYAAAAAACAPwAAAAAAAAAAAACAPwAAAAAAAAAAKkAAACQAAAAYAAAAAACAPwAAAAAAAAAAAACAPwAAAAAAAAAAJkAAABAAAAAEAAAAAAAAACVAAAAQAAAABAAAAAAAAAAfQAMADAAAAAAAAAAiQAQADAAAAAAAAAAeQAkADAAAAAAAAAAhQAcADAAAAAAAAAAqQAAAJAAAABgAAADAmwk5AAAAAAAAAADAmwk5z4dHRHqng0MIQAACPAAAADAAAAACEMDbAAAAAI4AAAAAAAAAAOAORgIAAAACAAAAAgAAAAAAAAACEMDbAAAAAP////8VQAcAEAAAAAQAAAAAAAAAJAAAACQAAAAAAIA9AAAAAAAAAAAAAIA9AAAAAAAAAAACAAAAXwAAADgAAAABAAAAOAAAAAAAAAA4AAAAAAAAAAAAAQATAAAAAAAAAP///wAAAAAAAAAAAAAAAAAlAAAADAAAAAEAAAAlAAAADAAAAAUAAIBVAAAAUAAAABwDAADMAAAAfgMAAAkBAAANAAAAwjeoDsI3rQ1wNuIMzjTiDC0z4gzaMa0N2jGoDtoxog8tM20QzjRtEHA2bRDCN6IPwjeoDi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MIAAAAAAAAAAAAA8EISbFtEQ/ZqQwhABwNgAAAAVAAAAAIQwNsIAAAAAAAAAAAAAADmcjm9AAAAAH0+H75lhEM+fT4fvlNu5j2Hw+G90OiJPoVCobyz53A+AAAAAHiaoD3mcrm9AAAAAOZyOb0AAQEBAQEBgRRAB4AQAAAABAAAAAAA//8oAAAADAAAAAIAAAAkAAAAJAAAAAAAgD0AAAAAAAAAAAAAgD0AAAAAAAAAAAIAAAAnAAAAGAAAAAIAAAAAAAAA/wAAAAAAAAAlAAAADAAAAAIAAAATAAAADAAAAAEAAAAlAAAADAAAAAgAAIBWAAAAPAAAAEwDAADXAAAAbgMAAOsAAAAIAAAA0zZRDtM2fQ1lNX0N+zXUDc40gg4QNagOPTb6DdM2UQ4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DCAAAAAAAAAAAAAPBCEmxbREP2akMIQAACPAAAADAAAAACEMDbAAAAAI4AAAAAAAAADnRaOwIAAAACAAAAAgAAAAAAAAACEMDbAAAAAAAAAP8VQAcAEAAAAAQAAAAAAAAAJAAAACQAAAAAAIA9AAAAAAAAAAAAAIA9AAAAAAAAAAACAAAAXwAAADgAAAABAAAAOAAAAAAAAAA4AAAAAAAAAAAAAQAGAAAAAAAAAAAAAAAAAAAAAAAAAAAAAAAlAAAADAAAAAEAAAAlAAAADAAAAAUAAIBWAAAAPAAAAEsDAADWAAAAbwMAAOwAAAAIAAAA0zZRDtM2fQ1lNX0N+zXUDc40gg4QNagOPTb6DdM2UQ4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BC3L9KREP2akMIQAcDYAAAAFQAAAACEMDbCAAAAAAAAABMo5I+h8PhvdDoiT6FQiG8ZYTDPQAAAABuDzI+5nI5vQAAAABVKhW+tqcLPaVSKb5c+VQ+FAqFvUyjkj6Hw+G9AAEBAQEBAYEUQAeAEAAAAAQAAAAAAP//JAAAACQAAAAAAIA9AAAAAAAAAAAAAIA9AAAAAAAAAAACAAAAJQAAAAwAAAACAAAAEwAAAAwAAAABAAAAJQAAAAwAAAAIAACAVgAAADwAAAAqAwAA1gAAAE0DAADrAAAACAAAAM401A2uNJUOYDOoDvYzUQ6oMpAN6jJqDTg0Kw7ONNQN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ty/SkRD9mpDCEAAAjwAAAAwAAAAAhDA2wAAAACOAAAAAAAAAA50WjsCAAAAAgAAAAIAAAAAAAAAAhDA2wAAAAAAAAD/FUAHABAAAAAEAAAAAAAAACQAAAAkAAAAAACAPQAAAAAAAAAAAACAPQAAAAAAAAAAAgAAAF8AAAA4AAAAAQAAADgAAAAAAAAAOAAAAAAAAAAAAAEABgAAAAAAAAAAAAAAAAAAAAAAAAAAAAAAJQAAAAwAAAABAAAAJQAAAAwAAAAFAACAVgAAADwAAAApAwAA1QAAAE8DAADsAAAACAAAAM401A2uNJUOYDOoDvYzUQ6oMpAN6jJqDTg0Kw7ONNQN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Qm5XU0TxzX5DCEAHA2AAAABUAAAAAhDA2wgAAAAAAAAAAAAAAIfDYb22p4s8fT4fvmWEQz6lUim+U27mPdjr9b1Mo5I+hUKhvFUugT4AAAAAeJqgPTabzb0AAAAAh8NhvQABAQEBAQGBFEAHgBAAAAAEAAAAAAD//yQAAAAkAAAAAACAPQAAAAAAAAAAAACAPQAAAAAAAAAAAgAAACUAAAAMAAAAAgAAABMAAAAMAAAAAQAAACUAAAAMAAAACAAAgFYAAAA8AAAATAMAAOoAAABwAwAA/wAAAAgAAADONHwP7zS7Dj02qA6mNf8O9DbAD7M25Q9lNSUPzjR8Dy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uV1NE8c1+QwhAAAI8AAAAMAAAAAIQwNsAAAAAjgAAAAAAAAAOdFo7AgAAAAIAAAACAAAAAAAAAAIQwNsAAAAAAAAA/xVABwAQAAAABAAAAAAAAAAkAAAAJAAAAAAAgD0AAAAAAAAAAAAAgD0AAAAAAAAAAAIAAABfAAAAOAAAAAEAAAA4AAAAAAAAADgAAAAAAAAAAAABAAYAAAAAAAAAAAAAAAAAAAAAAAAAAAAAACUAAAAMAAAAAQAAACUAAAAMAAAABQAAgFYAAAA8AAAASwMAAOkAAABxAwAAAAEAAAgAAADONHwP7zS7Dj02qA6mNf8O9DbAD7M25Q9lNSUPzjR8Dy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MLKQktEQ/ZqQwhABwNgAAAAVAAAAAIQwNsIAAAAAAAAAAAAAADmcjm9AAAAAH0+H75lhEM+fT4fvlNu5j2Hw+G90OiJPoVCobyz53A+AAAAAHiaoD3mcrm9AAAAAOZyOb0AAQEBAQEBgRRAB4AQAAAABAAAAAAA//8kAAAAJAAAAAAAgD0AAAAAAAAAAAAAgD0AAAAAAAAAAAIAAAAlAAAADAAAAAIAAAATAAAADAAAAAEAAAAlAAAADAAAAAgAAIBWAAAAPAAAACwDAADqAAAATQMAAP4AAAAIAAAAyTL/Dsky0g84NNIPoTN8D840zg6NNKgOYDNWD8ky/w4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DCykJLREP2akMIQAACPAAAADAAAAACEMDbAAAAAI4AAAAAAAAADnRaOwIAAAACAAAAAgAAAAAAAAACEMDbAAAAAAAAAP8VQAcAEAAAAAQAAAAAAAAAJAAAACQAAAAAAIA9AAAAAAAAAAAAAIA9AAAAAAAAAAACAAAAXwAAADgAAAABAAAAOAAAAAAAAAA4AAAAAAAAAAAAAQAGAAAAAAAAAAAAAAAAAAAAAAAAAAAAAAAlAAAADAAAAAEAAAAlAAAADAAAAAUAAIBWAAAAPAAAACsDAADpAAAATwMAAP8AAAAIAAAAyTL/Dsky0g84NNIPoTN8D840zg6NNKgOYDNWD8ky/w4lAAAADAAAAAcAAIAlAAAADAAAAAAAAIAkAAAAJAAAAAAAgEEAAAAAAAAAAAAAgEEAAAAAAAAAAAIAAAAoAAAADAAAAAEAAABGAAAA9AEAAOgBAABFTUYrKkAAACQAAAAYAAAAAACAPwAAAAAAAAAAAACAPwAAAAAAAAAAKkAAACQAAAAYAAAAAACAPwAAAAAAAAAAAACAPwAAAAAAAAAAJkAAABAAAAAEAAAAAAAAACVAAAAQAAAABAAAAAAAAAAfQAMADAAAAAAAAAAiQAQADAAAAAAAAAAeQAkADAAAAAAAAAAhQAcADAAAAAAAAAAqQAAAJAAAABgAAADAmwk5AAAAAAAAAADAmwk5z4dHREWNlkMIQAoBeAAAAGwAAAACEMDbBAAAAAYAAAADAAAAAAAAAAAAAMQAAIBEAACARMDAwP/AwMD/wMDA/8DAwP8AyC/E3+XBKd/lwakAyC/EAMgvSf8XdsgEAAAAAAAAAMHAQDyBgAA/AACAP8DAwP/AwMD//////8DAwP8IQAcDoAAAAJQAAAACEMDbDwAAAAAAAAAAAAAA/xf2yAAAAAAA8FLIFLYeskDhvMdgZh1IA+DEuwDIr0j338S7aG4ISevfxLsAyC9JQOG8xwDIL0kA8FLIAMgvSf8X9sgAyC9JT9i7yGhuCEn/n4zIAMivSP+fjMhfZh1I/5+MyAiYBbxP2LvIEpgFvP8X9sgAAQMDAwMDAwEDAwMDA4PIFEAHABAAAAAEAAAACgAAACEAAAAIAAAAOwAAAAgAAAATAAAADAAAAAEAAAAkAAAAJAAAAAAAgD0AAAAAAAAAAAAAgD0AAAAAAAAAAAIAAAAbAAAAEAAAANoxAACoDgAANgAAABAAAADaMQAABREAAFgAAAA0AAAAAAAAAAAAAAD//////////wYAAADaMf8RLTPKEs40yhJwNsoSwjf/EcI3BRE2AAAAEAAAAMI3AACoDgAAWAAAADQAAAAAAAAAAAAAAP//////////BgAAAMI3og9wNm0QzjRtEC0zbRDaMaIP2jGoDj0AAAAIAAAAJAAAACQAAAAAAIBBAAAAAAAAAAAAAIBBAAAAAAAAAAACAAAAPAAAAAgAAABDAAAADAAAAAEAAAATAAAADAAAAAEAAAAlAAAADAAAAAgAAIAnAAAAGAAAAAEAAAAAAAAAwMDAAAAAAAAlAAAADAAAAAEAAAAlAAAADAAAAAgAAIBWAAAAMAAAAB4DAADsAAAAHgMAACwBAAAFAAAAHQPqAB0DLgEeAy4BHgPqAB0D6gAlAAAADAAAAAgAAIAlAAAADAAAAAAAAIAoAAAADAAAAAEAAAAnAAAAGAAAAAEAAAAAAAAAwcHBAAAAAAAlAAAADAAAAAEAAAAlAAAADAAAAAgAAIBWAAAAMAAAAB4DAADsAAAAHwMAACwBAAAFAAAAHgPqAB4DLgEfAy4BHwPqAB4D6gAlAAAADAAAAAgAAIAlAAAADAAAAAAAAIAoAAAADAAAAAEAAAAnAAAAGAAAAAEAAAAAAAAAwsLCAAAAAAAlAAAADAAAAAEAAAAlAAAADAAAAAgAAIBWAAAAMAAAAB8DAADsAAAAIAMAACwBAAAFAAAAHwPqAB8DLgEgAy4BIAPqAB8D6gAlAAAADAAAAAgAAIAlAAAADAAAAAAAAIAoAAAADAAAAAEAAAAnAAAAGAAAAAEAAAAAAAAAxMTEAAAAAAAlAAAADAAAAAEAAAAlAAAADAAAAAgAAIBWAAAAMAAAACADAADsAAAAIQMAACwBAAAFAAAAIAPqACADLgEhAy4BIQPqACAD6gAlAAAADAAAAAgAAIAlAAAADAAAAAAAAIAoAAAADAAAAAEAAAAnAAAAGAAAAAEAAAAAAAAAxcXFAAAAAAAlAAAADAAAAAEAAAAlAAAADAAAAAgAAIBWAAAAMAAAACEDAADsAAAAIgMAACwBAAAFAAAAIQPqACEDLgEiAy4BIgPqACED6gAlAAAADAAAAAgAAIAlAAAADAAAAAAAAIAoAAAADAAAAAEAAAAnAAAAGAAAAAEAAAAAAAAAxsbGAAAAAAAlAAAADAAAAAEAAAAlAAAADAAAAAgAAIBWAAAAMAAAACIDAADsAAAAIwMAACwBAAAFAAAAIgPqACIDLgEjAy4BIwPqACID6gAlAAAADAAAAAgAAIAlAAAADAAAAAAAAIAoAAAADAAAAAEAAAAnAAAAGAAAAAEAAAAAAAAAyMjIAAAAAAAlAAAADAAAAAEAAAAlAAAADAAAAAgAAIBWAAAAMAAAACMDAADsAAAAJAMAACwBAAAFAAAAIwPqACMDLgEkAy4BJAPqACMD6gAlAAAADAAAAAgAAIAlAAAADAAAAAAAAIAoAAAADAAAAAEAAAAnAAAAGAAAAAEAAAAAAAAAycnJAAAAAAAlAAAADAAAAAEAAAAlAAAADAAAAAgAAIBWAAAAMAAAACQDAADsAAAAJQMAACwBAAAFAAAAJAPqACQDLgElAy4BJQPqACQD6gAlAAAADAAAAAgAAIAlAAAADAAAAAAAAIAoAAAADAAAAAEAAAAnAAAAGAAAAAEAAAAAAAAAysrKAAAAAAAlAAAADAAAAAEAAAAlAAAADAAAAAgAAIBWAAAAMAAAACUDAADsAAAAJgMAACwBAAAFAAAAJQPqACUDLgEmAy4BJgPqACUD6gAlAAAADAAAAAgAAIAlAAAADAAAAAAAAIAoAAAADAAAAAEAAAAnAAAAGAAAAAEAAAAAAAAAzMzMAAAAAAAlAAAADAAAAAEAAAAlAAAADAAAAAgAAIBWAAAAMAAAACYDAADsAAAAJwMAACwBAAAFAAAAJgPqACYDLgEnAy4BJwPqACYD6gAlAAAADAAAAAgAAIAlAAAADAAAAAAAAIAoAAAADAAAAAEAAAAnAAAAGAAAAAEAAAAAAAAAzc3NAAAAAAAlAAAADAAAAAEAAAAlAAAADAAAAAgAAIBWAAAAMAAAACcDAADsAAAAKAMAACwBAAAFAAAAJwPqACcDLgEoAy4BKAPqACcD6gAlAAAADAAAAAgAAIAlAAAADAAAAAAAAIAoAAAADAAAAAEAAAAnAAAAGAAAAAEAAAAAAAAAzs7OAAAAAAAlAAAADAAAAAEAAAAlAAAADAAAAAgAAIBWAAAAMAAAACgDAADsAAAAKQMAACwBAAAFAAAAKAPqACgDLgEpAy4BKQPqACgD6gAlAAAADAAAAAgAAIAlAAAADAAAAAAAAIAoAAAADAAAAAEAAAAnAAAAGAAAAAEAAAAAAAAA0NDQAAAAAAAlAAAADAAAAAEAAAAlAAAADAAAAAgAAIBWAAAAMAAAACkDAADsAAAAKgMAACwBAAAFAAAAKQPqACkDLgEqAy4BKgPqACkD6gAlAAAADAAAAAgAAIAlAAAADAAAAAAAAIAoAAAADAAAAAEAAAAnAAAAGAAAAAEAAAAAAAAA0dHRAAAAAAAlAAAADAAAAAEAAAAlAAAADAAAAAgAAIBWAAAAMAAAACoDAADsAAAAKwMAACwBAAAFAAAAKgPqACoDLgErAy4BKwPqACoD6gAlAAAADAAAAAgAAIAlAAAADAAAAAAAAIAoAAAADAAAAAEAAAAnAAAAGAAAAAEAAAAAAAAA09PTAAAAAAAlAAAADAAAAAEAAAAlAAAADAAAAAgAAIBWAAAAMAAAACsDAADsAAAALAMAACwBAAAFAAAAKwPqACsDLgEsAy4BLAPqACsD6gAlAAAADAAAAAgAAIAlAAAADAAAAAAAAIAoAAAADAAAAAEAAAAnAAAAGAAAAAEAAAAAAAAA1NTUAAAAAAAlAAAADAAAAAEAAAAlAAAADAAAAAgAAIBWAAAAMAAAACwDAADsAAAALQMAACwBAAAFAAAALAPqACwDLgEtAy4BLQPqACwD6gAlAAAADAAAAAgAAIAlAAAADAAAAAAAAIAoAAAADAAAAAEAAAAnAAAAGAAAAAEAAAAAAAAA1dXVAAAAAAAlAAAADAAAAAEAAAAlAAAADAAAAAgAAIBWAAAAMAAAAC0DAADsAAAALgMAACwBAAAFAAAALQPqAC0DLgEuAy4BLgPqAC0D6gAlAAAADAAAAAgAAIAlAAAADAAAAAAAAIAoAAAADAAAAAEAAAAnAAAAGAAAAAEAAAAAAAAA19fXAAAAAAAlAAAADAAAAAEAAAAlAAAADAAAAAgAAIBWAAAAMAAAAC4DAADsAAAALwMAACwBAAAFAAAALgPqAC4DLgEvAy4BLwPqAC4D6gAlAAAADAAAAAgAAIAlAAAADAAAAAAAAIAoAAAADAAAAAEAAAAnAAAAGAAAAAEAAAAAAAAA2NjYAAAAAAAlAAAADAAAAAEAAAAlAAAADAAAAAgAAIBWAAAAMAAAAC8DAADsAAAAMAMAACwBAAAFAAAALwPqAC8DLgEwAy4BMAPqAC8D6gAlAAAADAAAAAgAAIAlAAAADAAAAAAAAIAoAAAADAAAAAEAAAAnAAAAGAAAAAEAAAAAAAAA2dnZAAAAAAAlAAAADAAAAAEAAAAlAAAADAAAAAgAAIBWAAAAMAAAADADAADsAAAAMQMAACwBAAAFAAAAMAPqADADLgExAy4BMQPqADAD6gAlAAAADAAAAAgAAIAlAAAADAAAAAAAAIAoAAAADAAAAAEAAAAnAAAAGAAAAAEAAAAAAAAA29vbAAAAAAAlAAAADAAAAAEAAAAlAAAADAAAAAgAAIBWAAAAMAAAADEDAADsAAAAMgMAACwBAAAFAAAAMQPqADEDLgEyAy4BMgPqADED6gAlAAAADAAAAAgAAIAlAAAADAAAAAAAAIAoAAAADAAAAAEAAAAnAAAAGAAAAAEAAAAAAAAA3NzcAAAAAAAlAAAADAAAAAEAAAAlAAAADAAAAAgAAIBWAAAAMAAAADIDAADsAAAAMwMAACwBAAAFAAAAMgPqADIDLgEzAy4BMwPqADID6gAlAAAADAAAAAgAAIAlAAAADAAAAAAAAIAoAAAADAAAAAEAAAAnAAAAGAAAAAEAAAAAAAAA3d3dAAAAAAAlAAAADAAAAAEAAAAlAAAADAAAAAgAAIBWAAAAMAAAADMDAADsAAAANAMAACwBAAAFAAAAMwPqADMDLgE0Ay4BNAPqADMD6gAlAAAADAAAAAgAAIAlAAAADAAAAAAAAIAoAAAADAAAAAEAAAAnAAAAGAAAAAEAAAAAAAAA39/fAAAAAAAlAAAADAAAAAEAAAAlAAAADAAAAAgAAIBWAAAAMAAAADQDAADsAAAANQMAACwBAAAFAAAANAPqADQDLgE1Ay4BNQPqADQD6gAlAAAADAAAAAgAAIAlAAAADAAAAAAAAIAoAAAADAAAAAEAAAAnAAAAGAAAAAEAAAAAAAAA4ODgAAAAAAAlAAAADAAAAAEAAAAlAAAADAAAAAgAAIBWAAAAMAAAADUDAADsAAAANgMAACwBAAAFAAAANQPqADUDLgE2Ay4BNgPqADUD6gAlAAAADAAAAAgAAIAlAAAADAAAAAAAAIAoAAAADAAAAAEAAAAnAAAAGAAAAAEAAAAAAAAA4eHhAAAAAAAlAAAADAAAAAEAAAAlAAAADAAAAAgAAIBWAAAAMAAAADYDAADsAAAANwMAACwBAAAFAAAANgPqADYDLgE3Ay4BNwPqADYD6gAlAAAADAAAAAgAAIAlAAAADAAAAAAAAIAoAAAADAAAAAEAAAAnAAAAGAAAAAEAAAAAAAAA4+PjAAAAAAAlAAAADAAAAAEAAAAlAAAADAAAAAgAAIBWAAAAMAAAADcDAADsAAAAOAMAACwBAAAFAAAANwPqADcDLgE4Ay4BOAPqADcD6gAlAAAADAAAAAgAAIAlAAAADAAAAAAAAIAoAAAADAAAAAEAAAAnAAAAGAAAAAEAAAAAAAAA5OTkAAAAAAAlAAAADAAAAAEAAAAlAAAADAAAAAgAAIBWAAAAMAAAADgDAADsAAAAOQMAACwBAAAFAAAAOAPqADgDLgE5Ay4BOQPqADgD6gAlAAAADAAAAAgAAIAlAAAADAAAAAAAAIAoAAAADAAAAAEAAAAnAAAAGAAAAAEAAAAAAAAA5ubmAAAAAAAlAAAADAAAAAEAAAAlAAAADAAAAAgAAIBWAAAAMAAAADkDAADsAAAAOgMAACwBAAAFAAAAOQPqADkDLgE6Ay4BOgPqADkD6gAlAAAADAAAAAgAAIAlAAAADAAAAAAAAIAoAAAADAAAAAEAAAAnAAAAGAAAAAEAAAAAAAAA5+fnAAAAAAAlAAAADAAAAAEAAAAlAAAADAAAAAgAAIBWAAAAMAAAADoDAADsAAAAOwMAACwBAAAFAAAAOgPqADoDLgE7Ay4BOwPqADoD6gAlAAAADAAAAAgAAIAlAAAADAAAAAAAAIAoAAAADAAAAAEAAAAnAAAAGAAAAAEAAAAAAAAA6OjoAAAAAAAlAAAADAAAAAEAAAAlAAAADAAAAAgAAIBWAAAAMAAAADsDAADsAAAAPAMAACwBAAAFAAAAOwPqADsDLgE8Ay4BPAPqADsD6gAlAAAADAAAAAgAAIAlAAAADAAAAAAAAIAoAAAADAAAAAEAAAAnAAAAGAAAAAEAAAAAAAAA6urqAAAAAAAlAAAADAAAAAEAAAAlAAAADAAAAAgAAIBWAAAAMAAAADwDAADsAAAAPgMAACwBAAAFAAAAPAPqADwDLgE+Ay4BPgPqADwD6gAlAAAADAAAAAgAAIAlAAAADAAAAAAAAIAoAAAADAAAAAEAAAAnAAAAGAAAAAEAAAAAAAAA7OzsAAAAAAAlAAAADAAAAAEAAAAlAAAADAAAAAgAAIBWAAAAMAAAAD4DAADsAAAAPwMAACwBAAAFAAAAPgPqAD4DLgE/Ay4BPwPqAD4D6gAlAAAADAAAAAgAAIAlAAAADAAAAAAAAIAoAAAADAAAAAEAAAAnAAAAGAAAAAEAAAAAAAAA7e3tAAAAAAAlAAAADAAAAAEAAAAlAAAADAAAAAgAAIBWAAAAMAAAAD8DAADsAAAAQAMAACwBAAAFAAAAPwPqAD8DLgFAAy4BQAPqAD8D6gAlAAAADAAAAAgAAIAlAAAADAAAAAAAAIAoAAAADAAAAAEAAAAnAAAAGAAAAAEAAAAAAAAA7+/vAAAAAAAlAAAADAAAAAEAAAAlAAAADAAAAAgAAIBWAAAAMAAAAEADAADsAAAAQQMAACwBAAAFAAAAQAPqAEADLgFBAy4BQQPqAEAD6gAlAAAADAAAAAgAAIAlAAAADAAAAAAAAIAoAAAADAAAAAEAAAAnAAAAGAAAAAEAAAAAAAAA8PDwAAAAAAAlAAAADAAAAAEAAAAlAAAADAAAAAgAAIBWAAAAMAAAAEEDAADsAAAAQgMAACwBAAAFAAAAQQPqAEEDLgFCAy4BQgPqAEED6gAlAAAADAAAAAgAAIAlAAAADAAAAAAAAIAoAAAADAAAAAEAAAAnAAAAGAAAAAEAAAAAAAAA8fHxAAAAAAAlAAAADAAAAAEAAAAlAAAADAAAAAgAAIBWAAAAMAAAAEIDAADsAAAAQwMAACwBAAAFAAAAQgPqAEIDLgFDAy4BQwPqAEID6gAlAAAADAAAAAgAAIAlAAAADAAAAAAAAIAoAAAADAAAAAEAAAAnAAAAGAAAAAEAAAAAAAAA8/PzAAAAAAAlAAAADAAAAAEAAAAlAAAADAAAAAgAAIBWAAAAMAAAAEMDAADsAAAARAMAACwBAAAFAAAAQwPqAEMDLgFEAy4BRAPqAEMD6gAlAAAADAAAAAgAAIAlAAAADAAAAAAAAIAoAAAADAAAAAEAAAAnAAAAGAAAAAEAAAAAAAAA9PT0AAAAAAAlAAAADAAAAAEAAAAlAAAADAAAAAgAAIBWAAAAMAAAAEQDAADsAAAARQMAACwBAAAFAAAARAPqAEQDLgFFAy4BRQPqAEQD6gAlAAAADAAAAAgAAIAlAAAADAAAAAAAAIAoAAAADAAAAAEAAAAnAAAAGAAAAAEAAAAAAAAA9fX1AAAAAAAlAAAADAAAAAEAAAAlAAAADAAAAAgAAIBWAAAAMAAAAEUDAADsAAAARgMAACwBAAAFAAAARQPqAEUDLgFGAy4BRgPqAEUD6gAlAAAADAAAAAgAAIAlAAAADAAAAAAAAIAoAAAADAAAAAEAAAAnAAAAGAAAAAEAAAAAAAAA9/f3AAAAAAAlAAAADAAAAAEAAAAlAAAADAAAAAgAAIBWAAAAMAAAAEYDAADsAAAARwMAACwBAAAFAAAARgPqAEYDLgFHAy4BRwPqAEYD6gAlAAAADAAAAAgAAIAlAAAADAAAAAAAAIAoAAAADAAAAAEAAAAnAAAAGAAAAAEAAAAAAAAA+Pj4AAAAAAAlAAAADAAAAAEAAAAlAAAADAAAAAgAAIBWAAAAMAAAAEcDAADsAAAASAMAACwBAAAFAAAARwPqAEcDLgFIAy4BSAPqAEcD6gAlAAAADAAAAAgAAIAlAAAADAAAAAAAAIAoAAAADAAAAAEAAAAnAAAAGAAAAAEAAAAAAAAA+fn5AAAAAAAlAAAADAAAAAEAAAAlAAAADAAAAAgAAIBWAAAAMAAAAEgDAADsAAAASQMAACwBAAAFAAAASAPqAEgDLgFJAy4BSQPqAEgD6gAlAAAADAAAAAgAAIAlAAAADAAAAAAAAIAoAAAADAAAAAEAAAAnAAAAGAAAAAEAAAAAAAAA+/v7AAAAAAAlAAAADAAAAAEAAAAlAAAADAAAAAgAAIBWAAAAMAAAAEkDAADsAAAASgMAACwBAAAFAAAASQPqAEkDLgFKAy4BSgPqAEkD6gAlAAAADAAAAAgAAIAlAAAADAAAAAAAAIAoAAAADAAAAAEAAAAnAAAAGAAAAAEAAAAAAAAA/Pz8AAAAAAAlAAAADAAAAAEAAAAlAAAADAAAAAgAAIBWAAAAMAAAAEoDAADsAAAASwMAACwBAAAFAAAASgPqAEoDLgFLAy4BSwPqAEoD6gAlAAAADAAAAAgAAIAlAAAADAAAAAAAAIAoAAAADAAAAAEAAAAnAAAAGAAAAAEAAAAAAAAA/f39AAAAAAAlAAAADAAAAAEAAAAlAAAADAAAAAgAAIBWAAAAMAAAAEsDAADsAAAATAMAACwBAAAFAAAASwPqAEsDLgFMAy4BTAPqAEsD6gAlAAAADAAAAAgAAIAlAAAADAAAAAAAAIAoAAAADAAAAAEAAAAnAAAAGAAAAAEAAAAAAAAA////AAAAAAAlAAAADAAAAAEAAAAlAAAADAAAAAgAAIBWAAAAMAAAAEwDAADsAAAATQMAACwBAAAFAAAATAPqAEwDLgFNAy4BTQPqAEwD6gAlAAAADAAAAAgAAIAlAAAADAAAAAAAAIAoAAAADAAAAAEAAAAnAAAAGAAAAAEAAAAAAAAA/v7+AAAAAAAlAAAADAAAAAEAAAAlAAAADAAAAAgAAIBWAAAAMAAAAE0DAADsAAAATgMAACwBAAAFAAAATQPqAE0DLgFOAy4BTgPqAE0D6gAlAAAADAAAAAgAAIAlAAAADAAAAAAAAIAoAAAADAAAAAEAAAAnAAAAGAAAAAEAAAAAAAAA/f39AAAAAAAlAAAADAAAAAEAAAAlAAAADAAAAAgAAIBWAAAAMAAAAE4DAADsAAAATwMAACwBAAAFAAAATgPqAE4DLgFPAy4BTwPqAE4D6gAlAAAADAAAAAgAAIAlAAAADAAAAAAAAIAoAAAADAAAAAEAAAAnAAAAGAAAAAEAAAAAAAAA+/v7AAAAAAAlAAAADAAAAAEAAAAlAAAADAAAAAgAAIBWAAAAMAAAAE8DAADsAAAAUAMAACwBAAAFAAAATwPqAE8DLgFQAy4BUAPqAE8D6gAlAAAADAAAAAgAAIAlAAAADAAAAAAAAIAoAAAADAAAAAEAAAAnAAAAGAAAAAEAAAAAAAAA+vr6AAAAAAAlAAAADAAAAAEAAAAlAAAADAAAAAgAAIBWAAAAMAAAAFADAADsAAAAUQMAACwBAAAFAAAAUAPqAFADLgFRAy4BUQPqAFAD6gAlAAAADAAAAAgAAIAlAAAADAAAAAAAAIAoAAAADAAAAAEAAAAnAAAAGAAAAAEAAAAAAAAA+Pj4AAAAAAAlAAAADAAAAAEAAAAlAAAADAAAAAgAAIBWAAAAMAAAAFEDAADsAAAAUgMAACwBAAAFAAAAUQPqAFEDLgFSAy4BUgPqAFED6gAlAAAADAAAAAgAAIAlAAAADAAAAAAAAIAoAAAADAAAAAEAAAAnAAAAGAAAAAEAAAAAAAAA9/f3AAAAAAAlAAAADAAAAAEAAAAlAAAADAAAAAgAAIBWAAAAMAAAAFIDAADsAAAAUwMAACwBAAAFAAAAUgPqAFIDLgFTAy4BUwPqAFID6gAlAAAADAAAAAgAAIAlAAAADAAAAAAAAIAoAAAADAAAAAEAAAAnAAAAGAAAAAEAAAAAAAAA9vb2AAAAAAAlAAAADAAAAAEAAAAlAAAADAAAAAgAAIBWAAAAMAAAAFMDAADsAAAAVAMAACwBAAAFAAAAUwPqAFMDLgFUAy4BVAPqAFMD6gAlAAAADAAAAAgAAIAlAAAADAAAAAAAAIAoAAAADAAAAAEAAAAnAAAAGAAAAAEAAAAAAAAA9PT0AAAAAAAlAAAADAAAAAEAAAAlAAAADAAAAAgAAIBWAAAAMAAAAFQDAADsAAAAVQMAACwBAAAFAAAAVAPqAFQDLgFVAy4BVQPqAFQD6gAlAAAADAAAAAgAAIAlAAAADAAAAAAAAIAoAAAADAAAAAEAAAAnAAAAGAAAAAEAAAAAAAAA8/PzAAAAAAAlAAAADAAAAAEAAAAlAAAADAAAAAgAAIBWAAAAMAAAAFUDAADsAAAAVgMAACwBAAAFAAAAVQPqAFUDLgFWAy4BVgPqAFUD6gAlAAAADAAAAAgAAIAlAAAADAAAAAAAAIAoAAAADAAAAAEAAAAnAAAAGAAAAAEAAAAAAAAA8vLyAAAAAAAlAAAADAAAAAEAAAAlAAAADAAAAAgAAIBWAAAAMAAAAFYDAADsAAAAVwMAACwBAAAFAAAAVgPqAFYDLgFXAy4BVwPqAFYD6gAlAAAADAAAAAgAAIAlAAAADAAAAAAAAIAoAAAADAAAAAEAAAAnAAAAGAAAAAEAAAAAAAAA8PDwAAAAAAAlAAAADAAAAAEAAAAlAAAADAAAAAgAAIBWAAAAMAAAAFcDAADsAAAAWAMAACwBAAAFAAAAVwPqAFcDLgFYAy4BWAPqAFcD6gAlAAAADAAAAAgAAIAlAAAADAAAAAAAAIAoAAAADAAAAAEAAAAnAAAAGAAAAAEAAAAAAAAA7+/vAAAAAAAlAAAADAAAAAEAAAAlAAAADAAAAAgAAIBWAAAAMAAAAFgDAADsAAAAWQMAACwBAAAFAAAAWAPqAFgDLgFZAy4BWQPqAFgD6gAlAAAADAAAAAgAAIAlAAAADAAAAAAAAIAoAAAADAAAAAEAAAAnAAAAGAAAAAEAAAAAAAAA7u7uAAAAAAAlAAAADAAAAAEAAAAlAAAADAAAAAgAAIBWAAAAMAAAAFkDAADsAAAAWgMAACwBAAAFAAAAWQPqAFkDLgFaAy4BWgPqAFkD6gAlAAAADAAAAAgAAIAlAAAADAAAAAAAAIAoAAAADAAAAAEAAAAnAAAAGAAAAAEAAAAAAAAA7OzsAAAAAAAlAAAADAAAAAEAAAAlAAAADAAAAAgAAIBWAAAAMAAAAFoDAADsAAAAWwMAACwBAAAFAAAAWgPqAFoDLgFbAy4BWwPqAFoD6gAlAAAADAAAAAgAAIAlAAAADAAAAAAAAIAoAAAADAAAAAEAAAAnAAAAGAAAAAEAAAAAAAAA6+vrAAAAAAAlAAAADAAAAAEAAAAlAAAADAAAAAgAAIBWAAAAMAAAAFsDAADsAAAAXAMAACwBAAAFAAAAWwPqAFsDLgFcAy4BXAPqAFsD6gAlAAAADAAAAAgAAIAlAAAADAAAAAAAAIAoAAAADAAAAAEAAAAnAAAAGAAAAAEAAAAAAAAA6urqAAAAAAAlAAAADAAAAAEAAAAlAAAADAAAAAgAAIBWAAAAMAAAAFwDAADsAAAAXQMAACwBAAAFAAAAXAPqAFwDLgFdAy4BXQPqAFwD6gAlAAAADAAAAAgAAIAlAAAADAAAAAAAAIAoAAAADAAAAAEAAAAnAAAAGAAAAAEAAAAAAAAA6OjoAAAAAAAlAAAADAAAAAEAAAAlAAAADAAAAAgAAIBWAAAAMAAAAF0DAADsAAAAXgMAACwBAAAFAAAAXQPqAF0DLgFeAy4BXgPqAF0D6gAlAAAADAAAAAgAAIAlAAAADAAAAAAAAIAoAAAADAAAAAEAAAAnAAAAGAAAAAEAAAAAAAAA5+fnAAAAAAAlAAAADAAAAAEAAAAlAAAADAAAAAgAAIBWAAAAMAAAAF4DAADsAAAAXwMAACwBAAAFAAAAXgPqAF4DLgFfAy4BXwPqAF4D6gAlAAAADAAAAAgAAIAlAAAADAAAAAAAAIAoAAAADAAAAAEAAAAnAAAAGAAAAAEAAAAAAAAA5ubmAAAAAAAlAAAADAAAAAEAAAAlAAAADAAAAAgAAIBWAAAAMAAAAF8DAADsAAAAYAMAACwBAAAFAAAAXwPqAF8DLgFgAy4BYAPqAF8D6gAlAAAADAAAAAgAAIAlAAAADAAAAAAAAIAoAAAADAAAAAEAAAAnAAAAGAAAAAEAAAAAAAAA5OTkAAAAAAAlAAAADAAAAAEAAAAlAAAADAAAAAgAAIBWAAAAMAAAAGADAADsAAAAYQMAACwBAAAFAAAAYAPqAGADLgFhAy4BYQPqAGAD6gAlAAAADAAAAAgAAIAlAAAADAAAAAAAAIAoAAAADAAAAAEAAAAnAAAAGAAAAAEAAAAAAAAA4+PjAAAAAAAlAAAADAAAAAEAAAAlAAAADAAAAAgAAIBWAAAAMAAAAGEDAADsAAAAYgMAACwBAAAFAAAAYQPqAGEDLgFiAy4BYgPqAGED6gAlAAAADAAAAAgAAIAlAAAADAAAAAAAAIAoAAAADAAAAAEAAAAnAAAAGAAAAAEAAAAAAAAA4eHhAAAAAAAlAAAADAAAAAEAAAAlAAAADAAAAAgAAIBWAAAAMAAAAGIDAADsAAAAYwMAACwBAAAFAAAAYgPqAGIDLgFjAy4BYwPqAGID6gAlAAAADAAAAAgAAIAlAAAADAAAAAAAAIAoAAAADAAAAAEAAAAnAAAAGAAAAAEAAAAAAAAA4ODgAAAAAAAlAAAADAAAAAEAAAAlAAAADAAAAAgAAIBWAAAAMAAAAGMDAADsAAAAZAMAACwBAAAFAAAAYwPqAGMDLgFkAy4BZAPqAGMD6gAlAAAADAAAAAgAAIAlAAAADAAAAAAAAIAoAAAADAAAAAEAAAAnAAAAGAAAAAEAAAAAAAAA39/fAAAAAAAlAAAADAAAAAEAAAAlAAAADAAAAAgAAIBWAAAAMAAAAGQDAADsAAAAZQMAACwBAAAFAAAAZAPqAGQDLgFlAy4BZQPqAGQD6gAlAAAADAAAAAgAAIAlAAAADAAAAAAAAIAoAAAADAAAAAEAAAAnAAAAGAAAAAEAAAAAAAAA3d3dAAAAAAAlAAAADAAAAAEAAAAlAAAADAAAAAgAAIBWAAAAMAAAAGUDAADsAAAAZgMAACwBAAAFAAAAZQPqAGUDLgFmAy4BZgPqAGUD6gAlAAAADAAAAAgAAIAlAAAADAAAAAAAAIAoAAAADAAAAAEAAAAnAAAAGAAAAAEAAAAAAAAA3NzcAAAAAAAlAAAADAAAAAEAAAAlAAAADAAAAAgAAIBWAAAAMAAAAGYDAADsAAAAZwMAACwBAAAFAAAAZgPqAGYDLgFnAy4BZwPqAGYD6gAlAAAADAAAAAgAAIAlAAAADAAAAAAAAIAoAAAADAAAAAEAAAAnAAAAGAAAAAEAAAAAAAAA29vbAAAAAAAlAAAADAAAAAEAAAAlAAAADAAAAAgAAIBWAAAAMAAAAGcDAADsAAAAaAMAACwBAAAFAAAAZwPqAGcDLgFoAy4BaAPqAGcD6gAlAAAADAAAAAgAAIAlAAAADAAAAAAAAIAoAAAADAAAAAEAAAAnAAAAGAAAAAEAAAAAAAAA2dnZAAAAAAAlAAAADAAAAAEAAAAlAAAADAAAAAgAAIBWAAAAMAAAAGgDAADsAAAAaQMAACwBAAAFAAAAaAPqAGgDLgFpAy4BaQPqAGgD6gAlAAAADAAAAAgAAIAlAAAADAAAAAAAAIAoAAAADAAAAAEAAAAnAAAAGAAAAAEAAAAAAAAA2NjYAAAAAAAlAAAADAAAAAEAAAAlAAAADAAAAAgAAIBWAAAAMAAAAGkDAADsAAAAagMAACwBAAAFAAAAaQPqAGkDLgFqAy4BagPqAGkD6gAlAAAADAAAAAgAAIAlAAAADAAAAAAAAIAoAAAADAAAAAEAAAAnAAAAGAAAAAEAAAAAAAAA19fXAAAAAAAlAAAADAAAAAEAAAAlAAAADAAAAAgAAIBWAAAAMAAAAGoDAADsAAAAawMAACwBAAAFAAAAagPqAGoDLgFrAy4BawPqAGoD6gAlAAAADAAAAAgAAIAlAAAADAAAAAAAAIAoAAAADAAAAAEAAAAnAAAAGAAAAAEAAAAAAAAA1dXVAAAAAAAlAAAADAAAAAEAAAAlAAAADAAAAAgAAIBWAAAAMAAAAGsDAADsAAAAbAMAACwBAAAFAAAAawPqAGsDLgFsAy4BbAPqAGsD6gAlAAAADAAAAAgAAIAlAAAADAAAAAAAAIAoAAAADAAAAAEAAAAnAAAAGAAAAAEAAAAAAAAA1NTUAAAAAAAlAAAADAAAAAEAAAAlAAAADAAAAAgAAIBWAAAAMAAAAGwDAADsAAAAbQMAACwBAAAFAAAAbAPqAGwDLgFtAy4BbQPqAGwD6gAlAAAADAAAAAgAAIAlAAAADAAAAAAAAIAoAAAADAAAAAEAAAAnAAAAGAAAAAEAAAAAAAAA09PTAAAAAAAlAAAADAAAAAEAAAAlAAAADAAAAAgAAIBWAAAAMAAAAG0DAADsAAAAbgMAACwBAAAFAAAAbQPqAG0DLgFuAy4BbgPqAG0D6gAlAAAADAAAAAgAAIAlAAAADAAAAAAAAIAoAAAADAAAAAEAAAAnAAAAGAAAAAEAAAAAAAAA0dHRAAAAAAAlAAAADAAAAAEAAAAlAAAADAAAAAgAAIBWAAAAMAAAAG4DAADsAAAAbwMAACwBAAAFAAAAbgPqAG4DLgFvAy4BbwPqAG4D6gAlAAAADAAAAAgAAIAlAAAADAAAAAAAAIAoAAAADAAAAAEAAAAnAAAAGAAAAAEAAAAAAAAA0NDQAAAAAAAlAAAADAAAAAEAAAAlAAAADAAAAAgAAIBWAAAAMAAAAG8DAADsAAAAcAMAACwBAAAFAAAAbwPqAG8DLgFwAy4BcAPqAG8D6gAlAAAADAAAAAgAAIAlAAAADAAAAAAAAIAoAAAADAAAAAEAAAAnAAAAGAAAAAEAAAAAAAAAzs7OAAAAAAAlAAAADAAAAAEAAAAlAAAADAAAAAgAAIBWAAAAMAAAAHADAADsAAAAcQMAACwBAAAFAAAAcAPqAHADLgFxAy4BcQPqAHAD6gAlAAAADAAAAAgAAIAlAAAADAAAAAAAAIAoAAAADAAAAAEAAAAnAAAAGAAAAAEAAAAAAAAAzc3NAAAAAAAlAAAADAAAAAEAAAAlAAAADAAAAAgAAIBWAAAAMAAAAHEDAADsAAAAcgMAACwBAAAFAAAAcQPqAHEDLgFyAy4BcgPqAHED6gAlAAAADAAAAAgAAIAlAAAADAAAAAAAAIAoAAAADAAAAAEAAAAnAAAAGAAAAAEAAAAAAAAAzMzMAAAAAAAlAAAADAAAAAEAAAAlAAAADAAAAAgAAIBWAAAAMAAAAHIDAADsAAAAcwMAACwBAAAFAAAAcgPqAHIDLgFzAy4BcwPqAHID6gAlAAAADAAAAAgAAIAlAAAADAAAAAAAAIAoAAAADAAAAAEAAAAnAAAAGAAAAAEAAAAAAAAAysrKAAAAAAAlAAAADAAAAAEAAAAlAAAADAAAAAgAAIBWAAAAMAAAAHMDAADsAAAAdAMAACwBAAAFAAAAcwPqAHMDLgF0Ay4BdAPqAHMD6gAlAAAADAAAAAgAAIAlAAAADAAAAAAAAIAoAAAADAAAAAEAAAAnAAAAGAAAAAEAAAAAAAAAycnJAAAAAAAlAAAADAAAAAEAAAAlAAAADAAAAAgAAIBWAAAAMAAAAHQDAADsAAAAdQMAACwBAAAFAAAAdAPqAHQDLgF1Ay4BdQPqAHQD6gAlAAAADAAAAAgAAIAlAAAADAAAAAAAAIAoAAAADAAAAAEAAAAnAAAAGAAAAAEAAAAAAAAAyMjIAAAAAAAlAAAADAAAAAEAAAAlAAAADAAAAAgAAIBWAAAAMAAAAHUDAADsAAAAdgMAACwBAAAFAAAAdQPqAHUDLgF2Ay4BdgPqAHUD6gAlAAAADAAAAAgAAIAlAAAADAAAAAAAAIAoAAAADAAAAAEAAAAnAAAAGAAAAAEAAAAAAAAAxsbGAAAAAAAlAAAADAAAAAEAAAAlAAAADAAAAAgAAIBWAAAAMAAAAHYDAADsAAAAdwMAACwBAAAFAAAAdgPqAHYDLgF3Ay4BdwPqAHYD6gAlAAAADAAAAAgAAIAlAAAADAAAAAAAAIAoAAAADAAAAAEAAAAnAAAAGAAAAAEAAAAAAAAAxcXFAAAAAAAlAAAADAAAAAEAAAAlAAAADAAAAAgAAIBWAAAAMAAAAHcDAADsAAAAeAMAACwBAAAFAAAAdwPqAHcDLgF4Ay4BeAPqAHcD6gAlAAAADAAAAAgAAIAlAAAADAAAAAAAAIAoAAAADAAAAAEAAAAnAAAAGAAAAAEAAAAAAAAAxMTEAAAAAAAlAAAADAAAAAEAAAAlAAAADAAAAAgAAIBWAAAAMAAAAHgDAADsAAAAeQMAACwBAAAFAAAAeAPqAHgDLgF5Ay4BeQPqAHgD6gAlAAAADAAAAAgAAIAlAAAADAAAAAAAAIAoAAAADAAAAAEAAAAnAAAAGAAAAAEAAAAAAAAAwsLCAAAAAAAlAAAADAAAAAEAAAAlAAAADAAAAAgAAIBWAAAAMAAAAHkDAADsAAAAegMAACwBAAAFAAAAeQPqAHkDLgF6Ay4BegPqAHkD6gAlAAAADAAAAAgAAIAlAAAADAAAAAAAAIAoAAAADAAAAAEAAAAnAAAAGAAAAAEAAAAAAAAAwMDAAAAAAAAlAAAADAAAAAEAAAAlAAAADAAAAAgAAIBWAAAAMAAAAHoDAADsAAAAfAMAACwBAAAFAAAAegPqAHoDLgF9Ay4BfQPqAHoD6gAlAAAADAAAAAgAAIAlAAAADAAAAAAAAIAoAAAADAAAAAEAAAAlAAAADAAAAAcAAIAiAAAADAAAAP////9GAAAAGAEAAAwBAABFTUYrKkAAACQAAAAYAAAAAACAPwAAAAAAAAAAAACAPwAAAAAAAAAAKkAAACQAAAAYAAAAAACAPwAAAAAAAAAAAACAPwAAAAAAAAAAJkAAABAAAAAEAAAAAAAAACVAAAAQAAAABAAAAAAAAAAfQAMADAAAAAAAAAAiQAQADAAAAAAAAAAeQAkADAAAAAAAAAAhQAcADAAAAAAAAAAqQAAAJAAAABgAAADAmwk5AAAAAAAAAADAmwk5z4dHREWNlkMIQAACPAAAADAAAAACEMDbAAAAAI4AAAAAAAAAAOAORgIAAAACAAAAAgAAAAAAAAACEMDbAAAAAAAAAP8VQAcAEAAAAAQAAAAAAAAAJAAAACQAAAAAAIA9AAAAAAAAAAAAAIA9AAAAAAAAAAACAAAAXwAAADgAAAABAAAAOAAAAAAAAAA4AAAAAAAAAAAAAQATAAAAAAAAAAAAAAAAAAAAAAAAAAAAAAAlAAAADAAAAAEAAAAlAAAADAAAAAUAAIA7AAAACAAAABsAAAAQAAAA2jEAAKgOAAA2AAAAEAAAANoxAAAFEQAAWAAAADQAAAAAAAAAAAAAAP//////////BgAAANox/xEtM8oSzjTKEnA2yhLCN/8RwjcFETYAAAAQAAAAwjcAAKgOAABYAAAANAAAAAAAAAAAAAAA//////////8GAAAAwjeiD3A2bRDONG0QLTNtENoxog/aMagOPQAAAAgAAAA8AAAACAAAAEAAAAAYAAAAHAMAAOgAAAB+AwAALwEAACUAAAAMAAAABwAAgCUAAAAMAAAAAAAAgCQAAAAkAAAAAACAQQAAAAAAAAAAAACAQQAAAAAAAAAAAgAAACgAAAAMAAAAAQAAAEYAAAC4AQAArAEAAEVNRisqQAAAJAAAABgAAAAAAIA/AAAAAAAAAAAAAIA/AAAAAAAAAAAqQAAAJAAAABgAAAAAAIA/AAAAAAAAAAAAAIA/AAAAAAAAAAAmQAAAEAAAAAQAAAAAAAAAJUAAABAAAAAEAAAAAAAAAB9AAwAMAAAAAAAAACJABAAMAAAAAAAAAB5ACQAMAAAAAAAAACFABwAMAAAAAAAAACpAAAAkAAAAGAAAAAAA8EIAAAAAAAAAAAAA8ELPh0dERY2WQwhAAAI8AAAAMAAAAAIQwNsAAAAAjgAAAAAAAACrqqo8AgAAAAIAAAACAAAAAAAAAAIQwNsAAAAAAAAA/whABwOgAAAAlAAAAAIQwNsPAAAAAAAAACaTST80Gg2/JpNJPxiALr9kcxw/JpNJvyaTyT4mk0m/CH80PiaTSb9sMhmyGIAuv3QyGbI0Gg2/AAAAAMjjcb4AAAeocpjYvQl/ND6Jw+GxJpPJPn/D4bFkcxw/dcPhsSaTST9ymNi9JpNJP8jjcb4mk0k/NBoNvwADAwMDAwMBAwMDAwMDgcgVQAcAEAAAAAQAAAAAAAAAJAAAACQAAAAAAIA9AAAAAAAAAAAAAIA9AAAAAAAAAAACAAAAXwAAADgAAAABAAAAOAAAAAAAAAA4AAAAAAAAAAAAAQAoAAAAAAAAAAAAAAAAAAAAAAAAAAAAAAAlAAAADAAAAAEAAAAlAAAADAAAAAUAAIA7AAAACAAAABsAAAAQAAAAwjcAAKgOAABYAAAANAAAAAAAAAAAAAAA//////////8GAAAAwjetDXA24gzONOIMLTPiDNoxrQ3aMagONgAAABAAAADaMQAABREAAFgAAAA0AAAAAAAAAAAAAAD//////////wYAAADaMf8RLTPKEs40yhJwNsoSwjf/EcI3BRE2AAAAEAAAAMI3AACoDgAAPQAAAAgAAAA8AAAACAAAAEAAAAAYAAAAGwMAAMsAAAB/AwAALwEAACUAAAAMAAAABwAAgCUAAAAMAAAAAAAAgCQAAAAkAAAAAACAQQAAAAAAAAAAAACAQQAAAAAAAAAAAgAAACgAAAAMAAAAAQAAAEYAAAB8AQAAcAEAAEVNRisqQAAAJAAAABgAAAAAAIA/AAAAAAAAAAAAAIA/AAAAAAAAAAAqQAAAJAAAABgAAAAAAIA/AAAAAAAAAAAAAIA/AAAAAAAAAAAmQAAAEAAAAAQAAAAAAAAAJUAAABAAAAAEAAAAAAAAAB9AAwAMAAAAAAAAACJABAAMAAAAAAAAAB5ACQAMAAAAAAAAACFABwAMAAAAAAAAACpAAAAkAAAAGAAAAAAA8EIAAAAAAAAAAAAA8ELm5RBERY2WQwhABwOgAAAAlAAAAAIQwNsPAAAAAAAAACaTST80Gg2/JpNJPxiALr9kcxw/JpNJvyaTyT4mk0m/CH80PiaTSb9sMhmyGIAuv3QyGbI0Gg2/AAAAAMjjcb4AAAeocpjYvQl/ND6Jw+GxJpPJPn/D4bFkcxw/dcPhsSaTST9ymNi9JpNJP8jjcb4mk0k/NBoNvwADAwMDAwMBAwMDAwMDgcgUQAeAEAAAAAQAAAD/AP8ARgAAABgBAAAMAQAARU1GKypAAAAkAAAAGAAAAAAAgD8AAAAAAAAAAAAAgD8AAAAAAAAAACpAAAAkAAAAGAAAAAAAgD8AAAAAAAAAAAAAgD8AAAAAAAAAACZAAAAQAAAABAAAAAAAAAAlQAAAEAAAAAQAAAAAAAAAH0ADAAwAAAAAAAAAIkAEAAwAAAAAAAAAHkAJAAwAAAAAAAAAIUAHAAwAAAAAAAAAKkAAACQAAAAYAAAAAADwQgAAAAAAAAAAAADwQublEERFjZZDCEAAAjwAAAAwAAAAAhDA2wAAAACOAAAAAAAAAArXIzwCAAAAAgAAAAIAAAAAAAAAAhDA2wAAAAAAAAAAFUAHABAAAAAEAAAAAAAAAEYAAADECQAAuAkAAEVNRisqQAAAJAAAABgAAAAAAIA/AAAAAAAAAAAAAIA/AAAAAAAAAAAqQAAAJAAAABgAAAAAAIA/AAAAAAAAAAAAAIA/AAAAAAAAAAAmQAAAEAAAAAQAAAAAAAAAJUAAABAAAAAEAAAAAAAAAB9AAwAMAAAAAAAAACJABAAMAAAAAAAAAB5ACQAMAAAAAAAAACFABwAMAAAAAAAAACpAAAAkAAAAGAAAAMCbCTkAAAAAAAAAAMCbCTnm5RBEeqeDQwhACQFYCAAATAgAAAIQwNsEAAAAigAAAAMAAAAAAAAAAAAAxAAAgEQAAIBE/////9/f3///////39/f/3Kt6CgA8NLDAPDSQ3Kt6CgAyK9IAACAL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OQAAAAhAAAAAIQwNsNAAAAAAAAAADIL0kA8FLIAMgvSbG3o8hobghJAPDSyADIr0gA8NLIX2YdSADw0sgAPl+usbejyAA+X64A8FLIgG4nrz/hvMdfZh1IAD5fLgDIr0gAPl8uaG4ISYBupy4AyC9JP+G8xwDIL0kA8FLIAAMDAwMDAwMDAwMDgwOByBRABwAQAAAABAAAAAkAAAAhAAAACAAAADsAAAAIAAAAEwAAAAwAAAABAAAAJAAAACQAAAAAAIA9AAAAAAAAAAAAAIA9AAAAAAAAAAACAAAAVQAAAFAAAAAAAAAAAAAAAP//////////DQAAABoqqA4aKq0NxyjiDCYn4gyEJeIMMiStDTIkqA4yJKIPhCVtECYnbRDHKG0QGiqiDxoqqA4kAAAAJAAAAAAAgEEAAAAAAAAAAAAAgEEAAAAAAAAAAAIAAAA8AAAACAAAAEMAAAAMAAAAAQAAABMAAAAMAAAAAQAAACUAAAAMAAAACAAAgCcAAAAYAAAAAQAAAAAAAADf398AAAAAACUAAAAMAAAAAQAAACUAAAAMAAAACAAAgFYAAAAwAAAARAIAAM8AAAChAgAA0QAAAAUAAABDAs4AQwLRAKMC0QCjAs4AQwLOACUAAAAMAAAACAAAgCUAAAAMAAAAAAAAgCgAAAAMAAAAAQAAACcAAAAYAAAAAQAAAAAAAADg4OAAAAAAACUAAAAMAAAAAQAAACUAAAAMAAAACAAAgFYAAAAwAAAARAIAANEAAAChAgAA1QAAAAUAAABDAtEAQwLVAKMC1QCjAtEAQwLRACUAAAAMAAAACAAAgCUAAAAMAAAAAAAAgCgAAAAMAAAAAQAAACcAAAAYAAAAAQAAAAAAAADh4eEAAAAAACUAAAAMAAAAAQAAACUAAAAMAAAACAAAgFYAAAAwAAAARAIAANUAAAChAgAA2AAAAAUAAABDAtUAQwLYAKMC2ACjAtUAQwLVACUAAAAMAAAACAAAgCUAAAAMAAAAAAAAgCgAAAAMAAAAAQAAACcAAAAYAAAAAQAAAAAAAADi4uIAAAAAACUAAAAMAAAAAQAAACUAAAAMAAAACAAAgFYAAAAwAAAARAIAANgAAAChAgAA2gAAAAUAAABDAtgAQwLaAKMC2gCjAtgAQwLYACUAAAAMAAAACAAAgCUAAAAMAAAAAAAAgCgAAAAMAAAAAQAAACcAAAAYAAAAAQAAAAAAAADj4+MAAAAAACUAAAAMAAAAAQAAACUAAAAMAAAACAAAgFYAAAAwAAAARAIAANoAAAChAgAA3AAAAAUAAABDAtoAQwLcAKMC3ACjAtoAQwLaACUAAAAMAAAACAAAgCUAAAAMAAAAAAAAgCgAAAAMAAAAAQAAACcAAAAYAAAAAQAAAAAAAADk5OQAAAAAACUAAAAMAAAAAQAAACUAAAAMAAAACAAAgFYAAAAwAAAARAIAANwAAAChAgAA3QAAAAUAAABDAtwAQwLdAKMC3QCjAtwAQwLcACUAAAAMAAAACAAAgCUAAAAMAAAAAAAAgCgAAAAMAAAAAQAAACcAAAAYAAAAAQAAAAAAAADl5eUAAAAAACUAAAAMAAAAAQAAACUAAAAMAAAACAAAgFYAAAAwAAAARAIAAN0AAAChAgAA3wAAAAUAAABDAt0AQwLfAKMC3wCjAt0AQwLdACUAAAAMAAAACAAAgCUAAAAMAAAAAAAAgCgAAAAMAAAAAQAAACcAAAAYAAAAAQAAAAAAAADm5uYAAAAAACUAAAAMAAAAAQAAACUAAAAMAAAACAAAgFYAAAAwAAAARAIAAN8AAAChAgAA4AAAAAUAAABDAt8AQwLgAKMC4ACjAt8AQwLfACUAAAAMAAAACAAAgCUAAAAMAAAAAAAAgCgAAAAMAAAAAQAAACcAAAAYAAAAAQAAAAAAAADn5+cAAAAAACUAAAAMAAAAAQAAACUAAAAMAAAACAAAgFYAAAAwAAAARAIAAOAAAAChAgAA4QAAAAUAAABDAuAAQwLhAKMC4QCjAuAAQwLgACUAAAAMAAAACAAAgCUAAAAMAAAAAAAAgCgAAAAMAAAAAQAAACcAAAAYAAAAAQAAAAAAAADo6OgAAAAAACUAAAAMAAAAAQAAACUAAAAMAAAACAAAgFYAAAAwAAAARAIAAOEAAAChAgAA4wAAAAUAAABDAuEAQwLjAKMC4wCjAuEAQwLhACUAAAAMAAAACAAAgCUAAAAMAAAAAAAAgCgAAAAMAAAAAQAAACcAAAAYAAAAAQAAAAAAAADp6ekAAAAAACUAAAAMAAAAAQAAACUAAAAMAAAACAAAgFYAAAAwAAAARAIAAOMAAAChAgAA5AAAAAUAAABDAuMAQwLkAKMC5ACjAuMAQwLjACUAAAAMAAAACAAAgCUAAAAMAAAAAAAAgCgAAAAMAAAAAQAAACcAAAAYAAAAAQAAAAAAAADq6uoAAAAAACUAAAAMAAAAAQAAACUAAAAMAAAACAAAgFYAAAAwAAAARAIAAOQAAAChAgAA5QAAAAUAAABDAuQAQwLlAKMC5QCjAuQAQwLkACUAAAAMAAAACAAAgCUAAAAMAAAAAAAAgCgAAAAMAAAAAQAAACcAAAAYAAAAAQAAAAAAAADr6+sAAAAAACUAAAAMAAAAAQAAACUAAAAMAAAACAAAgFYAAAAwAAAARAIAAOUAAAChAgAA5gAAAAUAAABDAuUAQwLmAKMC5gCjAuUAQwLlACUAAAAMAAAACAAAgCUAAAAMAAAAAAAAgCgAAAAMAAAAAQAAACcAAAAYAAAAAQAAAAAAAADs7OwAAAAAACUAAAAMAAAAAQAAACUAAAAMAAAACAAAgFYAAAAwAAAARAIAAOYAAAChAgAA5wAAAAUAAABDAuYAQwLnAKMC5wCjAuYAQwLmACUAAAAMAAAACAAAgCUAAAAMAAAAAAAAgCgAAAAMAAAAAQAAACcAAAAYAAAAAQAAAAAAAADt7e0AAAAAACUAAAAMAAAAAQAAACUAAAAMAAAACAAAgFYAAAAwAAAARAIAAOcAAAChAgAA6AAAAAUAAABDAucAQwLoAKMC6ACjAucAQwLnACUAAAAMAAAACAAAgCUAAAAMAAAAAAAAgCgAAAAMAAAAAQAAACcAAAAYAAAAAQAAAAAAAADu7u4AAAAAACUAAAAMAAAAAQAAACUAAAAMAAAACAAAgFYAAAAwAAAARAIAAOgAAAChAgAA6QAAAAUAAABDAugAQwLpAKMC6QCjAugAQwLoACUAAAAMAAAACAAAgCUAAAAMAAAAAAAAgCgAAAAMAAAAAQAAACcAAAAYAAAAAQAAAAAAAADv7+8AAAAAACUAAAAMAAAAAQAAACUAAAAMAAAACAAAgFYAAAAwAAAARAIAAOkAAAChAgAA6gAAAAUAAABDAukAQwLqAKMC6gCjAukAQwLpACUAAAAMAAAACAAAgCUAAAAMAAAAAAAAgCgAAAAMAAAAAQAAACcAAAAYAAAAAQAAAAAAAADw8PAAAAAAACUAAAAMAAAAAQAAACUAAAAMAAAACAAAgFYAAAAwAAAARAIAAOoAAAChAgAA6wAAAAUAAABDAuoAQwLrAKMC6wCjAuoAQwLqACUAAAAMAAAACAAAgCUAAAAMAAAAAAAAgCgAAAAMAAAAAQAAACcAAAAYAAAAAQAAAAAAAADx8fEAAAAAACUAAAAMAAAAAQAAACUAAAAMAAAACAAAgFYAAAAwAAAARAIAAOsAAAChAgAA7AAAAAUAAABDAusAQwLsAKMC7ACjAusAQwLrACUAAAAMAAAACAAAgCUAAAAMAAAAAAAAgCgAAAAMAAAAAQAAACcAAAAYAAAAAQAAAAAAAADy8vIAAAAAACUAAAAMAAAAAQAAACUAAAAMAAAACAAAgFYAAAAwAAAARAIAAOwAAAChAgAA7QAAAAUAAABDAuwAQwLtAKMC7QCjAuwAQwLsACUAAAAMAAAACAAAgCUAAAAMAAAAAAAAgCgAAAAMAAAAAQAAACcAAAAYAAAAAQAAAAAAAADz8/MAAAAAACUAAAAMAAAAAQAAACUAAAAMAAAACAAAgFYAAAAwAAAARAIAAO0AAAChAgAA7wAAAAUAAABDAu0AQwLvAKMC7wCjAu0AQwLtACUAAAAMAAAACAAAgCUAAAAMAAAAAAAAgCgAAAAMAAAAAQAAACcAAAAYAAAAAQAAAAAAAAD09PQAAAAAACUAAAAMAAAAAQAAACUAAAAMAAAACAAAgFYAAAAwAAAARAIAAO8AAAChAgAA8AAAAAUAAABDAu8AQwLwAKMC8ACjAu8AQwLvACUAAAAMAAAACAAAgCUAAAAMAAAAAAAAgCgAAAAMAAAAAQAAACcAAAAYAAAAAQAAAAAAAAD19fUAAAAAACUAAAAMAAAAAQAAACUAAAAMAAAACAAAgFYAAAAwAAAARAIAAPAAAAChAgAA8QAAAAUAAABDAvAAQwLxAKMC8QCjAvAAQwLwACUAAAAMAAAACAAAgCUAAAAMAAAAAAAAgCgAAAAMAAAAAQAAACcAAAAYAAAAAQAAAAAAAAD29vYAAAAAACUAAAAMAAAAAQAAACUAAAAMAAAACAAAgFYAAAAwAAAARAIAAPEAAAChAgAA8gAAAAUAAABDAvEAQwLyAKMC8gCjAvEAQwLxACUAAAAMAAAACAAAgCUAAAAMAAAAAAAAgCgAAAAMAAAAAQAAACcAAAAYAAAAAQAAAAAAAAD39/cAAAAAACUAAAAMAAAAAQAAACUAAAAMAAAACAAAgFYAAAAwAAAARAIAAPIAAAChAgAA8wAAAAUAAABDAvIAQwLzAKMC8wCjAvIAQwLyACUAAAAMAAAACAAAgCUAAAAMAAAAAAAAgCgAAAAMAAAAAQAAACcAAAAYAAAAAQAAAAAAAAD4+PgAAAAAACUAAAAMAAAAAQAAACUAAAAMAAAACAAAgFYAAAAwAAAARAIAAPMAAAChAgAA9QAAAAUAAABDAvMAQwL1AKMC9QCjAvMAQwLzACUAAAAMAAAACAAAgCUAAAAMAAAAAAAAgCgAAAAMAAAAAQAAACcAAAAYAAAAAQAAAAAAAAD5+fkAAAAAACUAAAAMAAAAAQAAACUAAAAMAAAACAAAgFYAAAAwAAAARAIAAPUAAAChAgAA9wAAAAUAAABDAvUAQwL3AKMC9wCjAvUAQwL1ACUAAAAMAAAACAAAgCUAAAAMAAAAAAAAgCgAAAAMAAAAAQAAACcAAAAYAAAAAQAAAAAAAAD6+voAAAAAACUAAAAMAAAAAQAAACUAAAAMAAAACAAAgFYAAAAwAAAARAIAAPcAAAChAgAA+AAAAAUAAABDAvcAQwL4AKMC+ACjAvcAQwL3ACUAAAAMAAAACAAAgCUAAAAMAAAAAAAAgCgAAAAMAAAAAQAAACcAAAAYAAAAAQAAAAAAAAD7+/sAAAAAACUAAAAMAAAAAQAAACUAAAAMAAAACAAAgFYAAAAwAAAARAIAAPgAAAChAgAA+gAAAAUAAABDAvgAQwL6AKMC+gCjAvgAQwL4ACUAAAAMAAAACAAAgCUAAAAMAAAAAAAAgCgAAAAMAAAAAQAAACcAAAAYAAAAAQAAAAAAAAD8/PwAAAAAACUAAAAMAAAAAQAAACUAAAAMAAAACAAAgFYAAAAwAAAARAIAAPoAAAChAgAA/QAAAAUAAABDAvoAQwL9AKMC/QCjAvoAQwL6ACUAAAAMAAAACAAAgCUAAAAMAAAAAAAAgCgAAAAMAAAAAQAAACcAAAAYAAAAAQAAAAAAAAD9/f0AAAAAACUAAAAMAAAAAQAAACUAAAAMAAAACAAAgFYAAAAwAAAARAIAAP0AAAChAgAA/wAAAAUAAABDAv0AQwL/AKMC/wCjAv0AQwL9ACUAAAAMAAAACAAAgCUAAAAMAAAAAAAAgCgAAAAMAAAAAQAAACcAAAAYAAAAAQAAAAAAAAD+/v4AAAAAACUAAAAMAAAAAQAAACUAAAAMAAAACAAAgFYAAAAwAAAARAIAAP8AAAChAgAAAwEAAAUAAABDAv8AQwIDAaMCAwGjAv8AQwL/ACUAAAAMAAAACAAAgCUAAAAMAAAAAAAAgCgAAAAMAAAAAQAAACcAAAAYAAAAAQAAAAAAAAD///8AAAAAACUAAAAMAAAAAQAAACUAAAAMAAAACAAAgFYAAAAwAAAARAIAAAMBAAChAgAABgEAAAUAAABDAgMBQwIIAaMCCAGjAgMBQwIDASUAAAAMAAAACAAAgCUAAAAMAAAAAAAAgCgAAAAMAAAAAQAAACUAAAAMAAAABwAAgCIAAAAMAAAA/////0YAAAAYAQAADAEAAEVNRisqQAAAJAAAABgAAAAAAIA/AAAAAAAAAAAAAIA/AAAAAAAAAAAqQAAAJAAAABgAAAAAAIA/AAAAAAAAAAAAAIA/AAAAAAAAAAAmQAAAEAAAAAQAAAAAAAAAJUAAABAAAAAEAAAAAAAAAB9AAwAMAAAAAAAAACJABAAMAAAAAAAAAB5ACQAMAAAAAAAAACFABwAMAAAAAAAAACpAAAAkAAAAGAAAAMCbCTkAAAAAAAAAAMCbCTnm5RBEeqeDQwhAAAI8AAAAMAAAAAIQwNsAAAAAjgAAAAAAAAAA4A5GAgAAAAIAAAACAAAAAAAAAAIQwNsAAAAA/////xVABwAQAAAABAAAAAAAAAAkAAAAJAAAAAAAgD0AAAAAAAAAAAAAgD0AAAAAAAAAAAIAAABfAAAAOAAAAAEAAAA4AAAAAAAAADgAAAAAAAAAAAABABMAAAAAAAAA////AAAAAAAAAAAAAAAAACUAAAAMAAAAAQAAACUAAAAMAAAABQAAgFUAAABQAAAAQQIAAMwAAACkAgAACQEAAA0AAAAaKqgOGiqtDcco4gwmJ+IMhCXiDDIkrQ0yJKgOMiSiD4QlbRAmJ20QxyhtEBoqog8aKqgO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wgAAAAAAAAAAAADwQirKJERD9mpDCEAHA2AAAABUAAAAAhDA2wgAAAAAAAAAAAAAAOZyOb0AAAAAfT4fvmWEQz59Ph++U27mPYfD4b3Q6Ik+hUKhvLPncD4AAAAAeJqgPeZyub0AAAAA5nI5vQABAQEBAQGBFEAHgBAAAAAEAAAAAAD//yQAAAAkAAAAAACAPQAAAAAAAAAAAACAPQAAAAAAAAAAAgAAACUAAAAMAAAAAgAAABMAAAAMAAAAAQAAACUAAAAMAAAACAAAgFYAAAA8AAAAcgIAANcAAACTAgAA6wAAAAgAAAArKVEOKyl9DbwnfQ1TKNQNJieCDmcnqA6UKPoNKylRDi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MIAAAAAAAAAAAAA8EIqyiREQ/ZqQwhAAAI8AAAAMAAAAAIQwNsAAAAAjgAAAAAAAAAOdFo7AgAAAAIAAAACAAAAAAAAAAIQwNsAAAAAAAAA/xVABwAQAAAABAAAAAAAAAAkAAAAJAAAAAAAgD0AAAAAAAAAAAAAgD0AAAAAAAAAAAIAAABfAAAAOAAAAAEAAAA4AAAAAAAAADgAAAAAAAAAAAABAAYAAAAAAAAAAAAAAAAAAAAAAAAAAAAAACUAAAAMAAAAAQAAACUAAAAMAAAABQAAgFYAAAA8AAAAcQIAANYAAACUAgAA7AAAAAgAAAArKVEOKyl9DbwnfQ1TKNQNJieCDmcnqA6UKPoNKylRDi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EL0HRREQ/ZqQwhABwNgAAAAVAAAAAIQwNsIAAAAAAAAAEyjkj6Hw+G90OiJPoVCIbxlhMM9AAAAAG4PMj7mcjm9AAAAAFUqFb62pws9pVIpvlz5VD4UCoW9TKOSPofD4b0AAQEBAQEBgRRAB4AQAAAABAAAAAAA//8kAAAAJAAAAAAAgD0AAAAAAAAAAAAAgD0AAAAAAAAAAAIAAAAlAAAADAAAAAIAAAATAAAADAAAAAEAAAAlAAAADAAAAAgAAIBWAAAAPAAAAFACAADWAAAAcwIAAOsAAAAIAAAAJifUDQUnlQ63JagOTiZRDgAlkA1BJWoNjyYrDiYn1A0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9B0UREP2akMIQAACPAAAADAAAAACEMDbAAAAAI4AAAAAAAAADnRaOwIAAAACAAAAAgAAAAAAAAACEMDbAAAAAAAAAP8VQAcAEAAAAAQAAAAAAAAAJAAAACQAAAAAAIA9AAAAAAAAAAAAAIA9AAAAAAAAAAACAAAAXwAAADgAAAABAAAAOAAAAAAAAAA4AAAAAAAAAAAAAQAGAAAAAAAAAAAAAAAAAAAAAAAAAAAAAAAlAAAADAAAAAEAAAAlAAAADAAAAAUAAIBWAAAAPAAAAE4CAADVAAAAdAIAAOwAAAAIAAAAJifUDQUnlQ63JagOTiZRDgAlkA1BJWoNjyYrDiYn1A0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BChrUcRPHNfkMIQAcDYAAAAFQAAAACEMDbCAAAAAAAAAAAAAAAh8Nhvbanizx9Ph++ZYRDPqVSKb5TbuY92Ov1vUyjkj6FQqG8VS6BPgAAAAB4mqA9NpvNvQAAAACHw2G9AAEBAQEBAYEUQAeAEAAAAAQAAAAAAP//JAAAACQAAAAAAIA9AAAAAAAAAAAAAIA9AAAAAAAAAAACAAAAJQAAAAwAAAACAAAAEwAAAAwAAAABAAAAJQAAAAwAAAAIAACAVgAAADwAAAByAgAA6gAAAJUCAAD/AAAACAAAACYnfA9HJ7sOlCioDv4n/w5MKcAPCinlD7wnJQ8mJ3wP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oa1HETxzX5DCEAAAjwAAAAwAAAAAhDA2wAAAACOAAAAAAAAAA50WjsCAAAAAgAAAAIAAAAAAAAAAhDA2wAAAAAAAAD/FUAHABAAAAAEAAAAAAAAACQAAAAkAAAAAACAPQAAAAAAAAAAAACAPQAAAAAAAAAAAgAAAF8AAAA4AAAAAQAAADgAAAAAAAAAOAAAAAAAAAAAAAEABgAAAAAAAAAAAAAAAAAAAAAAAAAAAAAAJQAAAAwAAAABAAAAJQAAAAwAAAAFAACAVgAAADwAAABxAgAA6QAAAJYCAAAAAQAACAAAACYnfA9HJ7sOlCioDv4n/w5MKcAPCinlD7wnJQ8mJ3wP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wuGgFERD9mpDCEAHA2AAAABUAAAAAhDA2wgAAAAAAAAAAAAAAOZyOb0AAAAAfT4fvmWEQz59Ph++U27mPYfD4b3Q6Ik+hUKhvLPncD4AAAAAeJqgPeZyub0AAAAA5nI5vQABAQEBAQGBFEAHgBAAAAAEAAAAAAD//yQAAAAkAAAAAACAPQAAAAAAAAAAAACAPQAAAAAAAAAAAgAAACUAAAAMAAAAAgAAABMAAAAMAAAAAQAAACUAAAAMAAAACAAAgFYAAAA8AAAAUgIAAOoAAABzAgAA/gAAAAgAAAAhJf8OISXSD48m0g/5JXwPJifODuQmqA63JVYPISX/Di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MLhoBREQ/ZqQwhAAAI8AAAAMAAAAAIQwNsAAAAAjgAAAAAAAAAOdFo7AgAAAAIAAAACAAAAAAAAAAIQwNsAAAAAAAAA/xVABwAQAAAABAAAAAAAAAAkAAAAJAAAAAAAgD0AAAAAAAAAAAAAgD0AAAAAAAAAAAIAAABfAAAAOAAAAAEAAAA4AAAAAAAAADgAAAAAAAAAAAABAAYAAAAAAAAAAAAAAAAAAAAAAAAAAAAAACUAAAAMAAAAAQAAACUAAAAMAAAABQAAgFYAAAA8AAAAUAIAAOkAAAB0AgAA/wAAAAgAAAAhJf8OISXSD48m0g/5JXwPJifODuQmqA63JVYPISX/DiUAAAAMAAAABwAAgCUAAAAMAAAAAAAAgCQAAAAkAAAAAACAQQAAAAAAAAAAAACAQQAAAAAAAAAAAgAAACgAAAAMAAAAAQAAAEYAAAD0AQAA6AEAAEVNRisqQAAAJAAAABgAAAAAAIA/AAAAAAAAAAAAAIA/AAAAAAAAAAAqQAAAJAAAABgAAAAAAIA/AAAAAAAAAAAAAIA/AAAAAAAAAAAmQAAAEAAAAAQAAAAAAAAAJUAAABAAAAAEAAAAAAAAAB9AAwAMAAAAAAAAACJABAAMAAAAAAAAAB5ACQAMAAAAAAAAACFABwAMAAAAAAAAACpAAAAkAAAAGAAAAMCbCTkAAAAAAAAAAMCbCTnm5RBERY2WQwhACgF4AAAAbAAAAAIQwNsEAAAABgAAAAMAAAAAAAAAAAAAxAAAgEQAAIBEwMDA/8DAwP/AwMD/wMDA/wDIL8Tf5cEp3+XBqQDIL8QAyC9J/xd2yAQAAAAAAAAAwcBAPIGAAD8AAIA/wMDA/8DAwP//////wMDA/whABwOgAAAAlAAAAAIQwNsPAAAAAAAAAAAAAAD/F/bIAAAAAADwUsgUth6yQOG8x2BmHUgD4MS7AMivSPffxLtobghJ69/EuwDIL0lA4bzHAMgvSQDwUsgAyC9J/xf2yADIL0lP2LvIaG4ISf+fjMgAyK9I/5+MyF9mHUj/n4zICJgFvE/Yu8gSmAW8/xf2yAABAwMDAwMDAQMDAwMDg8gUQAcAEAAAAAQAAAAKAAAAIQAAAAgAAAA7AAAACAAAABMAAAAMAAAAAQAAACQAAAAkAAAAAACAPQAAAAAAAAAAAACAPQAAAAAAAAAAAgAAABsAAAAQAAAAMiQAAKgOAAA2AAAAEAAAADIkAAAFEQAAWAAAADQAAAAAAAAAAAAAAP//////////BgAAADIk/xGEJcoSJifKEscoyhIaKv8RGioFETYAAAAQAAAAGioAAKgOAABYAAAANAAAAAAAAAAAAAAA//////////8GAAAAGiqiD8cobRAmJ20QhCVtEDIkog8yJKgOPQAAAAgAAAAkAAAAJAAAAAAAgEEAAAAAAAAAAAAAgEEAAAAAAAAAAAIAAAA8AAAACAAAAEMAAAAMAAAAAQAAABMAAAAMAAAAAQAAACUAAAAMAAAACAAAgCcAAAAYAAAAAQAAAAAAAADAwMAAAAAAACUAAAAMAAAAAQAAACUAAAAMAAAACAAAgFYAAAAwAAAARAIAAO8AAABEAgAALAEAAAUAAABDAuoAQwIuAUQCLgFEAuoAQwLqACUAAAAMAAAACAAAgCUAAAAMAAAAAAAAgCgAAAAMAAAAAQAAACcAAAAYAAAAAQAAAAAAAADCwsIAAAAAACUAAAAMAAAAAQAAACUAAAAMAAAACAAAgFYAAAAwAAAARAIAAO8AAABFAgAALAEAAAUAAABEAuoARAIuAUUCLgFFAuoARALqACUAAAAMAAAACAAAgCUAAAAMAAAAAAAAgCgAAAAMAAAAAQAAACcAAAAYAAAAAQAAAAAAAADDw8MAAAAAACUAAAAMAAAAAQAAACUAAAAMAAAACAAAgFYAAAAwAAAARQIAAO8AAABGAgAALAEAAAUAAABFAuoARQIuAUYCLgFGAuoARQLqACUAAAAMAAAACAAAgCUAAAAMAAAAAAAAgCgAAAAMAAAAAQAAACcAAAAYAAAAAQAAAAAAAADExMQAAAAAACUAAAAMAAAAAQAAACUAAAAMAAAACAAAgFYAAAAwAAAARgIAAO8AAABHAgAALAEAAAUAAABGAuoARgIuAUcCLgFHAuoARgLqACUAAAAMAAAACAAAgCUAAAAMAAAAAAAAgCgAAAAMAAAAAQAAACcAAAAYAAAAAQAAAAAAAADGxsYAAAAAACUAAAAMAAAAAQAAACUAAAAMAAAACAAAgFYAAAAwAAAARwIAAO8AAABIAgAALAEAAAUAAABHAuoARwIuAUgCLgFIAuoARwLqACUAAAAMAAAACAAAgCUAAAAMAAAAAAAAgCgAAAAMAAAAAQAAACcAAAAYAAAAAQAAAAAAAADHx8cAAAAAACUAAAAMAAAAAQAAACUAAAAMAAAACAAAgFYAAAAwAAAASAIAAO8AAABJAgAALAEAAAUAAABIAuoASAIuAUkCLgFJAuoASALqACUAAAAMAAAACAAAgCUAAAAMAAAAAAAAgCgAAAAMAAAAAQAAACcAAAAYAAAAAQAAAAAAAADIyMgAAAAAACUAAAAMAAAAAQAAACUAAAAMAAAACAAAgFYAAAAwAAAASQIAAO8AAABKAgAALAEAAAUAAABJAuoASQIuAUoCLgFKAuoASQLqACUAAAAMAAAACAAAgCUAAAAMAAAAAAAAgCgAAAAMAAAAAQAAACcAAAAYAAAAAQAAAAAAAADKysoAAAAAACUAAAAMAAAAAQAAACUAAAAMAAAACAAAgFYAAAAwAAAASgIAAO8AAABLAgAALAEAAAUAAABKAuoASgIuAUsCLgFLAuoASgLqACUAAAAMAAAACAAAgCUAAAAMAAAAAAAAgCgAAAAMAAAAAQAAACcAAAAYAAAAAQAAAAAAAADLy8sAAAAAACUAAAAMAAAAAQAAACUAAAAMAAAACAAAgFYAAAAwAAAASwIAAO8AAABMAgAALAEAAAUAAABLAuoASwIuAUwCLgFMAuoASwLqACUAAAAMAAAACAAAgCUAAAAMAAAAAAAAgCgAAAAMAAAAAQAAACcAAAAYAAAAAQAAAAAAAADMzMwAAAAAACUAAAAMAAAAAQAAACUAAAAMAAAACAAAgFYAAAAwAAAATAIAAO8AAABNAgAALAEAAAUAAABMAuoATAIuAU0CLgFNAuoATALqACUAAAAMAAAACAAAgCUAAAAMAAAAAAAAgCgAAAAMAAAAAQAAACcAAAAYAAAAAQAAAAAAAADOzs4AAAAAACUAAAAMAAAAAQAAACUAAAAMAAAACAAAgFYAAAAwAAAATQIAAO8AAABOAgAALAEAAAUAAABNAuoATQIuAU4CLgFOAuoATQLqACUAAAAMAAAACAAAgCUAAAAMAAAAAAAAgCgAAAAMAAAAAQAAACcAAAAYAAAAAQAAAAAAAADPz88AAAAAACUAAAAMAAAAAQAAACUAAAAMAAAACAAAgFYAAAAwAAAATgIAAO8AAABPAgAALAEAAAUAAABOAuoATgIuAU8CLgFPAuoATgLqACUAAAAMAAAACAAAgCUAAAAMAAAAAAAAgCgAAAAMAAAAAQAAACcAAAAYAAAAAQAAAAAAAADR0dEAAAAAACUAAAAMAAAAAQAAACUAAAAMAAAACAAAgFYAAAAwAAAATwIAAO8AAABQAgAALAEAAAUAAABPAuoATwIuAVACLgFQAuoATwLqACUAAAAMAAAACAAAgCUAAAAMAAAAAAAAgCgAAAAMAAAAAQAAACcAAAAYAAAAAQAAAAAAAADS0tIAAAAAACUAAAAMAAAAAQAAACUAAAAMAAAACAAAgFYAAAAwAAAAUAIAAO8AAABRAgAALAEAAAUAAABQAuoAUAIuAVECLgFRAuoAUALqACUAAAAMAAAACAAAgCUAAAAMAAAAAAAAgCgAAAAMAAAAAQAAACcAAAAYAAAAAQAAAAAAAADT09MAAAAAACUAAAAMAAAAAQAAACUAAAAMAAAACAAAgFYAAAAwAAAAUQIAAO8AAABSAgAALAEAAAUAAABRAuoAUQIuAVICLgFSAuoAUQLqACUAAAAMAAAACAAAgCUAAAAMAAAAAAAAgCgAAAAMAAAAAQAAACcAAAAYAAAAAQAAAAAAAADV1dUAAAAAACUAAAAMAAAAAQAAACUAAAAMAAAACAAAgFYAAAAwAAAAUgIAAO8AAABTAgAALAEAAAUAAABSAuoAUgIuAVMCLgFTAuoAUgLqACUAAAAMAAAACAAAgCUAAAAMAAAAAAAAgCgAAAAMAAAAAQAAACcAAAAYAAAAAQAAAAAAAADW1tYAAAAAACUAAAAMAAAAAQAAACUAAAAMAAAACAAAgFYAAAAwAAAAUwIAAO8AAABUAgAALAEAAAUAAABTAuoAUwIuAVQCLgFUAuoAUwLqACUAAAAMAAAACAAAgCUAAAAMAAAAAAAAgCgAAAAMAAAAAQAAACcAAAAYAAAAAQAAAAAAAADX19cAAAAAACUAAAAMAAAAAQAAACUAAAAMAAAACAAAgFYAAAAwAAAAVAIAAO8AAABVAgAALAEAAAUAAABUAuoAVAIuAVUCLgFVAuoAVALqACUAAAAMAAAACAAAgCUAAAAMAAAAAAAAgCgAAAAMAAAAAQAAACcAAAAYAAAAAQAAAAAAAADZ2dkAAAAAACUAAAAMAAAAAQAAACUAAAAMAAAACAAAgFYAAAAwAAAAVQIAAO8AAABWAgAALAEAAAUAAABVAuoAVQIuAVYCLgFWAuoAVQLqACUAAAAMAAAACAAAgCUAAAAMAAAAAAAAgCgAAAAMAAAAAQAAACcAAAAYAAAAAQAAAAAAAADa2toAAAAAACUAAAAMAAAAAQAAACUAAAAMAAAACAAAgFYAAAAwAAAAVgIAAO8AAABXAgAALAEAAAUAAABWAuoAVgIuAVcCLgFXAuoAVgLqACUAAAAMAAAACAAAgCUAAAAMAAAAAAAAgCgAAAAMAAAAAQAAACcAAAAYAAAAAQAAAAAAAADb29sAAAAAACUAAAAMAAAAAQAAACUAAAAMAAAACAAAgFYAAAAwAAAAVwIAAO8AAABYAgAALAEAAAUAAABXAuoAVwIuAVgCLgFYAuoAVwLqACUAAAAMAAAACAAAgCUAAAAMAAAAAAAAgCgAAAAMAAAAAQAAACcAAAAYAAAAAQAAAAAAAADd3d0AAAAAACUAAAAMAAAAAQAAACUAAAAMAAAACAAAgFYAAAAwAAAAWAIAAO8AAABZAgAALAEAAAUAAABYAuoAWAIuAVkCLgFZAuoAWALqACUAAAAMAAAACAAAgCUAAAAMAAAAAAAAgCgAAAAMAAAAAQAAACcAAAAYAAAAAQAAAAAAAADe3t4AAAAAACUAAAAMAAAAAQAAACUAAAAMAAAACAAAgFYAAAAwAAAAWQIAAO8AAABaAgAALAEAAAUAAABZAuoAWQIuAVoCLgFaAuoAWQLqACUAAAAMAAAACAAAgCUAAAAMAAAAAAAAgCgAAAAMAAAAAQAAACcAAAAYAAAAAQAAAAAAAADf398AAAAAACUAAAAMAAAAAQAAACUAAAAMAAAACAAAgFYAAAAwAAAAWgIAAO8AAABbAgAALAEAAAUAAABaAuoAWgIuAVsCLgFbAuoAWgLqACUAAAAMAAAACAAAgCUAAAAMAAAAAAAAgCgAAAAMAAAAAQAAACcAAAAYAAAAAQAAAAAAAADh4eEAAAAAACUAAAAMAAAAAQAAACUAAAAMAAAACAAAgFYAAAAwAAAAWwIAAO8AAABcAgAALAEAAAUAAABbAuoAWwIuAVwCLgFcAuoAWwLqACUAAAAMAAAACAAAgCUAAAAMAAAAAAAAgCgAAAAMAAAAAQAAACcAAAAYAAAAAQAAAAAAAADi4uIAAAAAACUAAAAMAAAAAQAAACUAAAAMAAAACAAAgFYAAAAwAAAAXAIAAO8AAABdAgAALAEAAAUAAABcAuoAXAIuAV0CLgFdAuoAXALqACUAAAAMAAAACAAAgCUAAAAMAAAAAAAAgCgAAAAMAAAAAQAAACcAAAAYAAAAAQAAAAAAAADk5OQAAAAAACUAAAAMAAAAAQAAACUAAAAMAAAACAAAgFYAAAAwAAAAXQIAAO8AAABeAgAALAEAAAUAAABdAuoAXQIuAV4CLgFeAuoAXQLqACUAAAAMAAAACAAAgCUAAAAMAAAAAAAAgCgAAAAMAAAAAQAAACcAAAAYAAAAAQAAAAAAAADl5eUAAAAAACUAAAAMAAAAAQAAACUAAAAMAAAACAAAgFYAAAAwAAAAXgIAAO8AAABfAgAALAEAAAUAAABeAuoAXgIuAV8CLgFfAuoAXgLqACUAAAAMAAAACAAAgCUAAAAMAAAAAAAAgCgAAAAMAAAAAQAAACcAAAAYAAAAAQAAAAAAAADm5uYAAAAAACUAAAAMAAAAAQAAACUAAAAMAAAACAAAgFYAAAAwAAAAXwIAAO8AAABgAgAALAEAAAUAAABfAuoAXwIuAWACLgFgAuoAXwLqACUAAAAMAAAACAAAgCUAAAAMAAAAAAAAgCgAAAAMAAAAAQAAACcAAAAYAAAAAQAAAAAAAADo6OgAAAAAACUAAAAMAAAAAQAAACUAAAAMAAAACAAAgFYAAAAwAAAAYAIAAO8AAABhAgAALAEAAAUAAABgAuoAYAIuAWECLgFhAuoAYALqACUAAAAMAAAACAAAgCUAAAAMAAAAAAAAgCgAAAAMAAAAAQAAACcAAAAYAAAAAQAAAAAAAADp6ekAAAAAACUAAAAMAAAAAQAAACUAAAAMAAAACAAAgFYAAAAwAAAAYQIAAO8AAABiAgAALAEAAAUAAABhAuoAYQIuAWICLgFiAuoAYQLqACUAAAAMAAAACAAAgCUAAAAMAAAAAAAAgCgAAAAMAAAAAQAAACcAAAAYAAAAAQAAAAAAAADq6uoAAAAAACUAAAAMAAAAAQAAACUAAAAMAAAACAAAgFYAAAAwAAAAYgIAAO8AAABjAgAALAEAAAUAAABiAuoAYgIuAWMCLgFjAuoAYgLqACUAAAAMAAAACAAAgCUAAAAMAAAAAAAAgCgAAAAMAAAAAQAAACcAAAAYAAAAAQAAAAAAAADr6+sAAAAAACUAAAAMAAAAAQAAACUAAAAMAAAACAAAgFYAAAAwAAAAYwIAAO8AAABkAgAALAEAAAUAAABjAuoAYwIuAWQCLgFkAuoAYwLqACUAAAAMAAAACAAAgCUAAAAMAAAAAAAAgCgAAAAMAAAAAQAAACcAAAAYAAAAAQAAAAAAAADt7e0AAAAAACUAAAAMAAAAAQAAACUAAAAMAAAACAAAgFYAAAAwAAAAZAIAAO8AAABlAgAALAEAAAUAAABkAuoAZAIuAWUCLgFlAuoAZALqACUAAAAMAAAACAAAgCUAAAAMAAAAAAAAgCgAAAAMAAAAAQAAACcAAAAYAAAAAQAAAAAAAADu7u4AAAAAACUAAAAMAAAAAQAAACUAAAAMAAAACAAAgFYAAAAwAAAAZQIAAO8AAABmAgAALAEAAAUAAABlAuoAZQIuAWYCLgFmAuoAZQLqACUAAAAMAAAACAAAgCUAAAAMAAAAAAAAgCgAAAAMAAAAAQAAACcAAAAYAAAAAQAAAAAAAADv7+8AAAAAACUAAAAMAAAAAQAAACUAAAAMAAAACAAAgFYAAAAwAAAAZgIAAO8AAABnAgAALAEAAAUAAABmAuoAZgIuAWcCLgFnAuoAZgLqACUAAAAMAAAACAAAgCUAAAAMAAAAAAAAgCgAAAAMAAAAAQAAACcAAAAYAAAAAQAAAAAAAADx8fEAAAAAACUAAAAMAAAAAQAAACUAAAAMAAAACAAAgFYAAAAwAAAAZwIAAO8AAABoAgAALAEAAAUAAABnAuoAZwIuAWgCLgFoAuoAZwLqACUAAAAMAAAACAAAgCUAAAAMAAAAAAAAgCgAAAAMAAAAAQAAACcAAAAYAAAAAQAAAAAAAADy8vIAAAAAACUAAAAMAAAAAQAAACUAAAAMAAAACAAAgFYAAAAwAAAAaAIAAO8AAABpAgAALAEAAAUAAABoAuoAaAIuAWkCLgFpAuoAaALqACUAAAAMAAAACAAAgCUAAAAMAAAAAAAAgCgAAAAMAAAAAQAAACcAAAAYAAAAAQAAAAAAAADz8/MAAAAAACUAAAAMAAAAAQAAACUAAAAMAAAACAAAgFYAAAAwAAAAaQIAAO8AAABqAgAALAEAAAUAAABpAuoAaQIuAWoCLgFqAuoAaQLqACUAAAAMAAAACAAAgCUAAAAMAAAAAAAAgCgAAAAMAAAAAQAAACcAAAAYAAAAAQAAAAAAAAD19fUAAAAAACUAAAAMAAAAAQAAACUAAAAMAAAACAAAgFYAAAAwAAAAagIAAO8AAABrAgAALAEAAAUAAABqAuoAagIuAWsCLgFrAuoAagLqACUAAAAMAAAACAAAgCUAAAAMAAAAAAAAgCgAAAAMAAAAAQAAACcAAAAYAAAAAQAAAAAAAAD29vYAAAAAACUAAAAMAAAAAQAAACUAAAAMAAAACAAAgFYAAAAwAAAAawIAAO8AAABsAgAALAEAAAUAAABrAuoAawIuAWwCLgFsAuoAawLqACUAAAAMAAAACAAAgCUAAAAMAAAAAAAAgCgAAAAMAAAAAQAAACcAAAAYAAAAAQAAAAAAAAD39/cAAAAAACUAAAAMAAAAAQAAACUAAAAMAAAACAAAgFYAAAAwAAAAbAIAAO8AAABtAgAALAEAAAUAAABsAuoAbAIuAW0CLgFtAuoAbALqACUAAAAMAAAACAAAgCUAAAAMAAAAAAAAgCgAAAAMAAAAAQAAACcAAAAYAAAAAQAAAAAAAAD5+fkAAAAAACUAAAAMAAAAAQAAACUAAAAMAAAACAAAgFYAAAAwAAAAbQIAAO8AAABuAgAALAEAAAUAAABtAuoAbQIuAW4CLgFuAuoAbQLqACUAAAAMAAAACAAAgCUAAAAMAAAAAAAAgCgAAAAMAAAAAQAAACcAAAAYAAAAAQAAAAAAAAD6+voAAAAAACUAAAAMAAAAAQAAACUAAAAMAAAACAAAgFYAAAAwAAAAbgIAAO8AAABvAgAALAEAAAUAAABuAuoAbgIuAW8CLgFvAuoAbgLqACUAAAAMAAAACAAAgCUAAAAMAAAAAAAAgCgAAAAMAAAAAQAAACcAAAAYAAAAAQAAAAAAAAD7+/sAAAAAACUAAAAMAAAAAQAAACUAAAAMAAAACAAAgFYAAAAwAAAAbwIAAO8AAABwAgAALAEAAAUAAABvAuoAbwIuAXACLgFwAuoAbwLqACUAAAAMAAAACAAAgCUAAAAMAAAAAAAAgCgAAAAMAAAAAQAAACcAAAAYAAAAAQAAAAAAAAD9/f0AAAAAACUAAAAMAAAAAQAAACUAAAAMAAAACAAAgFYAAAAwAAAAcAIAAO8AAABxAgAALAEAAAUAAABwAuoAcAIuAXECLgFxAuoAcALqACUAAAAMAAAACAAAgCUAAAAMAAAAAAAAgCgAAAAMAAAAAQAAACcAAAAYAAAAAQAAAAAAAAD+/v4AAAAAACUAAAAMAAAAAQAAACUAAAAMAAAACAAAgFYAAAAwAAAAcQIAAO8AAAByAgAALAEAAAUAAABxAuoAcQIuAXICLgFyAuoAcQLqACUAAAAMAAAACAAAgCUAAAAMAAAAAAAAgCgAAAAMAAAAAQAAACcAAAAYAAAAAQAAAAAAAAD///8AAAAAACUAAAAMAAAAAQAAACUAAAAMAAAACAAAgFYAAAAwAAAAcgIAAO8AAABzAgAALAEAAAUAAAByAuoAcgIuAXMCLgFzAuoAcgLqACUAAAAMAAAACAAAgCUAAAAMAAAAAAAAgCgAAAAMAAAAAQAAACcAAAAYAAAAAQAAAAAAAAD9/f0AAAAAACUAAAAMAAAAAQAAACUAAAAMAAAACAAAgFYAAAAwAAAAcwIAAO8AAAB0AgAALAEAAAUAAABzAuoAcwIuAXQCLgF0AuoAcwLqACUAAAAMAAAACAAAgCUAAAAMAAAAAAAAgCgAAAAMAAAAAQAAACcAAAAYAAAAAQAAAAAAAAD8/PwAAAAAACUAAAAMAAAAAQAAACUAAAAMAAAACAAAgFYAAAAwAAAAdAIAAO8AAAB1AgAALAEAAAUAAAB0AuoAdAIuAXUCLgF1AuoAdALqACUAAAAMAAAACAAAgCUAAAAMAAAAAAAAgCgAAAAMAAAAAQAAACcAAAAYAAAAAQAAAAAAAAD6+voAAAAAACUAAAAMAAAAAQAAACUAAAAMAAAACAAAgFYAAAAwAAAAdQIAAO8AAAB2AgAALAEAAAUAAAB1AuoAdQIuAXYCLgF2AuoAdQLqACUAAAAMAAAACAAAgCUAAAAMAAAAAAAAgCgAAAAMAAAAAQAAACcAAAAYAAAAAQAAAAAAAAD5+fkAAAAAACUAAAAMAAAAAQAAACUAAAAMAAAACAAAgFYAAAAwAAAAdgIAAO8AAAB3AgAALAEAAAUAAAB2AuoAdgIuAXcCLgF3AuoAdgLqACUAAAAMAAAACAAAgCUAAAAMAAAAAAAAgCgAAAAMAAAAAQAAACcAAAAYAAAAAQAAAAAAAAD4+PgAAAAAACUAAAAMAAAAAQAAACUAAAAMAAAACAAAgFYAAAAwAAAAdwIAAO8AAAB4AgAALAEAAAUAAAB3AuoAdwIuAXgCLgF4AuoAdwLqACUAAAAMAAAACAAAgCUAAAAMAAAAAAAAgCgAAAAMAAAAAQAAACcAAAAYAAAAAQAAAAAAAAD29vYAAAAAACUAAAAMAAAAAQAAACUAAAAMAAAACAAAgFYAAAAwAAAAeAIAAO8AAAB5AgAALAEAAAUAAAB4AuoAeAIuAXkCLgF5AuoAeALqACUAAAAMAAAACAAAgCUAAAAMAAAAAAAAgCgAAAAMAAAAAQAAACcAAAAYAAAAAQAAAAAAAAD19fUAAAAAACUAAAAMAAAAAQAAACUAAAAMAAAACAAAgFYAAAAwAAAAeQIAAO8AAAB6AgAALAEAAAUAAAB5AuoAeQIuAXoCLgF6AuoAeQLqACUAAAAMAAAACAAAgCUAAAAMAAAAAAAAgCgAAAAMAAAAAQAAACcAAAAYAAAAAQAAAAAAAAD09PQAAAAAACUAAAAMAAAAAQAAACUAAAAMAAAACAAAgFYAAAAwAAAAegIAAO8AAAB7AgAALAEAAAUAAAB6AuoAegIuAXsCLgF7AuoAegLqACUAAAAMAAAACAAAgCUAAAAMAAAAAAAAgCgAAAAMAAAAAQAAACcAAAAYAAAAAQAAAAAAAADy8vIAAAAAACUAAAAMAAAAAQAAACUAAAAMAAAACAAAgFYAAAAwAAAAewIAAO8AAAB8AgAALAEAAAUAAAB7AuoAewIuAXwCLgF8AuoAewLqACUAAAAMAAAACAAAgCUAAAAMAAAAAAAAgCgAAAAMAAAAAQAAACcAAAAYAAAAAQAAAAAAAADx8fEAAAAAACUAAAAMAAAAAQAAACUAAAAMAAAACAAAgFYAAAAwAAAAfAIAAO8AAAB9AgAALAEAAAUAAAB8AuoAfAIuAX0CLgF9AuoAfALqACUAAAAMAAAACAAAgCUAAAAMAAAAAAAAgCgAAAAMAAAAAQAAACcAAAAYAAAAAQAAAAAAAADw8PAAAAAAACUAAAAMAAAAAQAAACUAAAAMAAAACAAAgFYAAAAwAAAAfQIAAO8AAAB+AgAALAEAAAUAAAB9AuoAfQIuAX4CLgF+AuoAfQLqACUAAAAMAAAACAAAgCUAAAAMAAAAAAAAgCgAAAAMAAAAAQAAACcAAAAYAAAAAQAAAAAAAADu7u4AAAAAACUAAAAMAAAAAQAAACUAAAAMAAAACAAAgFYAAAAwAAAAfgIAAO8AAAB/AgAALAEAAAUAAAB+AuoAfgIuAX8CLgF/AuoAfgLqACUAAAAMAAAACAAAgCUAAAAMAAAAAAAAgCgAAAAMAAAAAQAAACcAAAAYAAAAAQAAAAAAAADt7e0AAAAAACUAAAAMAAAAAQAAACUAAAAMAAAACAAAgFYAAAAwAAAAfwIAAO8AAACAAgAALAEAAAUAAAB/AuoAfwIuAYACLgGAAuoAfwLqACUAAAAMAAAACAAAgCUAAAAMAAAAAAAAgCgAAAAMAAAAAQAAACcAAAAYAAAAAQAAAAAAAADs7OwAAAAAACUAAAAMAAAAAQAAACUAAAAMAAAACAAAgFYAAAAwAAAAgAIAAO8AAACBAgAALAEAAAUAAACAAuoAgAIuAYECLgGBAuoAgALqACUAAAAMAAAACAAAgCUAAAAMAAAAAAAAgCgAAAAMAAAAAQAAACcAAAAYAAAAAQAAAAAAAADq6uoAAAAAACUAAAAMAAAAAQAAACUAAAAMAAAACAAAgFYAAAAwAAAAgQIAAO8AAACCAgAALAEAAAUAAACBAuoAgQIuAYICLgGCAuoAgQLqACUAAAAMAAAACAAAgCUAAAAMAAAAAAAAgCgAAAAMAAAAAQAAACcAAAAYAAAAAQAAAAAAAADp6ekAAAAAACUAAAAMAAAAAQAAACUAAAAMAAAACAAAgFYAAAAwAAAAggIAAO8AAACDAgAALAEAAAUAAACCAuoAggIuAYMCLgGDAuoAggLqACUAAAAMAAAACAAAgCUAAAAMAAAAAAAAgCgAAAAMAAAAAQAAACcAAAAYAAAAAQAAAAAAAADn5+cAAAAAACUAAAAMAAAAAQAAACUAAAAMAAAACAAAgFYAAAAwAAAAgwIAAO8AAACEAgAALAEAAAUAAACDAuoAgwIuAYQCLgGEAuoAgwLqACUAAAAMAAAACAAAgCUAAAAMAAAAAAAAgCgAAAAMAAAAAQAAACcAAAAYAAAAAQAAAAAAAADm5uYAAAAAACUAAAAMAAAAAQAAACUAAAAMAAAACAAAgFYAAAAwAAAAhAIAAO8AAACFAgAALAEAAAUAAACEAuoAhAIuAYUCLgGFAuoAhALqACUAAAAMAAAACAAAgCUAAAAMAAAAAAAAgCgAAAAMAAAAAQAAACcAAAAYAAAAAQAAAAAAAADl5eUAAAAAACUAAAAMAAAAAQAAACUAAAAMAAAACAAAgFYAAAAwAAAAhQIAAO8AAACGAgAALAEAAAUAAACFAuoAhQIuAYYCLgGGAuoAhQLqACUAAAAMAAAACAAAgCUAAAAMAAAAAAAAgCgAAAAMAAAAAQAAACcAAAAYAAAAAQAAAAAAAADj4+MAAAAAACUAAAAMAAAAAQAAACUAAAAMAAAACAAAgFYAAAAwAAAAhgIAAO8AAACHAgAALAEAAAUAAACGAuoAhgIuAYcCLgGHAuoAhgLqACUAAAAMAAAACAAAgCUAAAAMAAAAAAAAgCgAAAAMAAAAAQAAACcAAAAYAAAAAQAAAAAAAADi4uIAAAAAACUAAAAMAAAAAQAAACUAAAAMAAAACAAAgFYAAAAwAAAAhwIAAO8AAACIAgAALAEAAAUAAACHAuoAhwIuAYgCLgGIAuoAhwLqACUAAAAMAAAACAAAgCUAAAAMAAAAAAAAgCgAAAAMAAAAAQAAACcAAAAYAAAAAQAAAAAAAADh4eEAAAAAACUAAAAMAAAAAQAAACUAAAAMAAAACAAAgFYAAAAwAAAAiAIAAO8AAACJAgAALAEAAAUAAACIAuoAiAIuAYkCLgGJAuoAiALqACUAAAAMAAAACAAAgCUAAAAMAAAAAAAAgCgAAAAMAAAAAQAAACcAAAAYAAAAAQAAAAAAAADf398AAAAAACUAAAAMAAAAAQAAACUAAAAMAAAACAAAgFYAAAAwAAAAiQIAAO8AAACKAgAALAEAAAUAAACJAuoAiQIuAYoCLgGKAuoAiQLqACUAAAAMAAAACAAAgCUAAAAMAAAAAAAAgCgAAAAMAAAAAQAAACcAAAAYAAAAAQAAAAAAAADe3t4AAAAAACUAAAAMAAAAAQAAACUAAAAMAAAACAAAgFYAAAAwAAAAigIAAO8AAACLAgAALAEAAAUAAACKAuoAigIuAYsCLgGLAuoAigLqACUAAAAMAAAACAAAgCUAAAAMAAAAAAAAgCgAAAAMAAAAAQAAACcAAAAYAAAAAQAAAAAAAADd3d0AAAAAACUAAAAMAAAAAQAAACUAAAAMAAAACAAAgFYAAAAwAAAAiwIAAO8AAACMAgAALAEAAAUAAACLAuoAiwIuAYwCLgGMAuoAiwLqACUAAAAMAAAACAAAgCUAAAAMAAAAAAAAgCgAAAAMAAAAAQAAACcAAAAYAAAAAQAAAAAAAADb29sAAAAAACUAAAAMAAAAAQAAACUAAAAMAAAACAAAgFYAAAAwAAAAjAIAAO8AAACNAgAALAEAAAUAAACMAuoAjAIuAY0CLgGNAuoAjALqACUAAAAMAAAACAAAgCUAAAAMAAAAAAAAgCgAAAAMAAAAAQAAACcAAAAYAAAAAQAAAAAAAADa2toAAAAAACUAAAAMAAAAAQAAACUAAAAMAAAACAAAgFYAAAAwAAAAjQIAAO8AAACOAgAALAEAAAUAAACNAuoAjQIuAY4CLgGOAuoAjQLqACUAAAAMAAAACAAAgCUAAAAMAAAAAAAAgCgAAAAMAAAAAQAAACcAAAAYAAAAAQAAAAAAAADZ2dkAAAAAACUAAAAMAAAAAQAAACUAAAAMAAAACAAAgFYAAAAwAAAAjgIAAO8AAACPAgAALAEAAAUAAACOAuoAjgIuAY8CLgGPAuoAjgLqACUAAAAMAAAACAAAgCUAAAAMAAAAAAAAgCgAAAAMAAAAAQAAACcAAAAYAAAAAQAAAAAAAADX19cAAAAAACUAAAAMAAAAAQAAACUAAAAMAAAACAAAgFYAAAAwAAAAjwIAAO8AAACQAgAALAEAAAUAAACPAuoAjwIuAZACLgGQAuoAjwLqACUAAAAMAAAACAAAgCUAAAAMAAAAAAAAgCgAAAAMAAAAAQAAACcAAAAYAAAAAQAAAAAAAADW1tYAAAAAACUAAAAMAAAAAQAAACUAAAAMAAAACAAAgFYAAAAwAAAAkAIAAO8AAACRAgAALAEAAAUAAACQAuoAkAIuAZECLgGRAuoAkALqACUAAAAMAAAACAAAgCUAAAAMAAAAAAAAgCgAAAAMAAAAAQAAACcAAAAYAAAAAQAAAAAAAADV1dUAAAAAACUAAAAMAAAAAQAAACUAAAAMAAAACAAAgFYAAAAwAAAAkQIAAO8AAACSAgAALAEAAAUAAACRAuoAkQIuAZICLgGSAuoAkQLqACUAAAAMAAAACAAAgCUAAAAMAAAAAAAAgCgAAAAMAAAAAQAAACcAAAAYAAAAAQAAAAAAAADT09MAAAAAACUAAAAMAAAAAQAAACUAAAAMAAAACAAAgFYAAAAwAAAAkgIAAO8AAACTAgAALAEAAAUAAACSAuoAkgIuAZMCLgGTAuoAkgLqACUAAAAMAAAACAAAgCUAAAAMAAAAAAAAgCgAAAAMAAAAAQAAACcAAAAYAAAAAQAAAAAAAADS0tIAAAAAACUAAAAMAAAAAQAAACUAAAAMAAAACAAAgFYAAAAwAAAAkwIAAO8AAACUAgAALAEAAAUAAACTAuoAkwIuAZQCLgGUAuoAkwLqACUAAAAMAAAACAAAgCUAAAAMAAAAAAAAgCgAAAAMAAAAAQAAACcAAAAYAAAAAQAAAAAAAADQ0NAAAAAAACUAAAAMAAAAAQAAACUAAAAMAAAACAAAgFYAAAAwAAAAlAIAAO8AAACVAgAALAEAAAUAAACUAuoAlAIuAZUCLgGVAuoAlALqACUAAAAMAAAACAAAgCUAAAAMAAAAAAAAgCgAAAAMAAAAAQAAACcAAAAYAAAAAQAAAAAAAADPz88AAAAAACUAAAAMAAAAAQAAACUAAAAMAAAACAAAgFYAAAAwAAAAlQIAAO8AAACWAgAALAEAAAUAAACVAuoAlQIuAZYCLgGWAuoAlQLqACUAAAAMAAAACAAAgCUAAAAMAAAAAAAAgCgAAAAMAAAAAQAAACcAAAAYAAAAAQAAAAAAAADOzs4AAAAAACUAAAAMAAAAAQAAACUAAAAMAAAACAAAgFYAAAAwAAAAlgIAAO8AAACXAgAALAEAAAUAAACWAuoAlgIuAZcCLgGXAuoAlgLqACUAAAAMAAAACAAAgCUAAAAMAAAAAAAAgCgAAAAMAAAAAQAAACcAAAAYAAAAAQAAAAAAAADMzMwAAAAAACUAAAAMAAAAAQAAACUAAAAMAAAACAAAgFYAAAAwAAAAlwIAAO8AAACYAgAALAEAAAUAAACXAuoAlwIuAZgCLgGYAuoAlwLqACUAAAAMAAAACAAAgCUAAAAMAAAAAAAAgCgAAAAMAAAAAQAAACcAAAAYAAAAAQAAAAAAAADLy8sAAAAAACUAAAAMAAAAAQAAACUAAAAMAAAACAAAgFYAAAAwAAAAmAIAAO8AAACZAgAALAEAAAUAAACYAuoAmAIuAZkCLgGZAuoAmALqACUAAAAMAAAACAAAgCUAAAAMAAAAAAAAgCgAAAAMAAAAAQAAACcAAAAYAAAAAQAAAAAAAADKysoAAAAAACUAAAAMAAAAAQAAACUAAAAMAAAACAAAgFYAAAAwAAAAmQIAAO8AAACaAgAALAEAAAUAAACZAuoAmQIuAZoCLgGaAuoAmQLqACUAAAAMAAAACAAAgCUAAAAMAAAAAAAAgCgAAAAMAAAAAQAAACcAAAAYAAAAAQAAAAAAAADIyMgAAAAAACUAAAAMAAAAAQAAACUAAAAMAAAACAAAgFYAAAAwAAAAmgIAAO8AAACbAgAALAEAAAUAAACaAuoAmgIuAZsCLgGbAuoAmgLqACUAAAAMAAAACAAAgCUAAAAMAAAAAAAAgCgAAAAMAAAAAQAAACcAAAAYAAAAAQAAAAAAAADHx8cAAAAAACUAAAAMAAAAAQAAACUAAAAMAAAACAAAgFYAAAAwAAAAmwIAAO8AAACcAgAALAEAAAUAAACbAuoAmwIuAZwCLgGcAuoAmwLqACUAAAAMAAAACAAAgCUAAAAMAAAAAAAAgCgAAAAMAAAAAQAAACcAAAAYAAAAAQAAAAAAAADGxsYAAAAAACUAAAAMAAAAAQAAACUAAAAMAAAACAAAgFYAAAAwAAAAnAIAAO8AAACdAgAALAEAAAUAAACcAuoAnAIuAZ0CLgGdAuoAnALqACUAAAAMAAAACAAAgCUAAAAMAAAAAAAAgCgAAAAMAAAAAQAAACcAAAAYAAAAAQAAAAAAAADExMQAAAAAACUAAAAMAAAAAQAAACUAAAAMAAAACAAAgFYAAAAwAAAAnQIAAO8AAACeAgAALAEAAAUAAACdAuoAnQIuAZ4CLgGeAuoAnQLqACUAAAAMAAAACAAAgCUAAAAMAAAAAAAAgCgAAAAMAAAAAQAAACcAAAAYAAAAAQAAAAAAAADDw8MAAAAAACUAAAAMAAAAAQAAACUAAAAMAAAACAAAgFYAAAAwAAAAngIAAO8AAACfAgAALAEAAAUAAACeAuoAngIuAZ8CLgGfAuoAngLqACUAAAAMAAAACAAAgCUAAAAMAAAAAAAAgCgAAAAMAAAAAQAAACcAAAAYAAAAAQAAAAAAAADCwsIAAAAAACUAAAAMAAAAAQAAACUAAAAMAAAACAAAgFYAAAAwAAAAnwIAAO8AAACgAgAALAEAAAUAAACfAuoAnwIuAaACLgGgAuoAnwLqACUAAAAMAAAACAAAgCUAAAAMAAAAAAAAgCgAAAAMAAAAAQAAACcAAAAYAAAAAQAAAAAAAADAwMAAAAAAACUAAAAMAAAAAQAAACUAAAAMAAAACAAAgFYAAAAwAAAAoAIAAO8AAAChAgAALAEAAAUAAACgAuoAoAIuAaMCLgGjAuoAoALqACUAAAAMAAAACAAAgCUAAAAMAAAAAAAAgCgAAAAMAAAAAQAAACUAAAAMAAAABwAAgCIAAAAMAAAA/////0YAAAAYAQAADAEAAEVNRisqQAAAJAAAABgAAAAAAIA/AAAAAAAAAAAAAIA/AAAAAAAAAAAqQAAAJAAAABgAAAAAAIA/AAAAAAAAAAAAAIA/AAAAAAAAAAAmQAAAEAAAAAQAAAAAAAAAJUAAABAAAAAEAAAAAAAAAB9AAwAMAAAAAAAAACJABAAMAAAAAAAAAB5ACQAMAAAAAAAAACFABwAMAAAAAAAAACpAAAAkAAAAGAAAAMCbCTkAAAAAAAAAAMCbCTnm5RBERY2WQwhAAAI8AAAAMAAAAAIQwNsAAAAAjgAAAAAAAAAA4A5GAgAAAAIAAAACAAAAAAAAAAIQwNsAAAAAAAAA/xVABwAQAAAABAAAAAAAAAAkAAAAJAAAAAAAgD0AAAAAAAAAAAAAgD0AAAAAAAAAAAIAAABfAAAAOAAAAAEAAAA4AAAAAAAAADgAAAAAAAAAAAABABMAAAAAAAAAAAAAAAAAAAAAAAAAAAAAACUAAAAMAAAAAQAAACUAAAAMAAAABQAAgDsAAAAIAAAAGwAAABAAAAAyJAAAqA4AADYAAAAQAAAAMiQAAAURAABYAAAANAAAAAAAAAAAAAAA//////////8GAAAAMiT/EYQlyhImJ8oSxyjKEhoq/xEaKgURNgAAABAAAAAaKgAAqA4AAFgAAAA0AAAAAAAAAAAAAAD//////////wYAAAAaKqIPxyhtECYnbRCEJW0QMiSiDzIkqA49AAAACAAAADwAAAAIAAAAQAAAABgAAABBAgAA6AAAAKQCAAAvAQAAJQAAAAwAAAAHAACAJQAAAAwAAAAAAACAJAAAACQAAAAAAIBBAAAAAAAAAAAAAIBBAAAAAAAAAAACAAAAKAAAAAwAAAABAAAARgAAALgBAACsAQAARU1GKypAAAAkAAAAGAAAAAAAgD8AAAAAAAAAAAAAgD8AAAAAAAAAACpAAAAkAAAAGAAAAAAAgD8AAAAAAAAAAAAAgD8AAAAAAAAAACZAAAAQAAAABAAAAAAAAAAlQAAAEAAAAAQAAAAAAAAAH0ADAAwAAAAAAAAAIkAEAAwAAAAAAAAAHkAJAAwAAAAAAAAAIUAHAAwAAAAAAAAAKkAAACQAAAAYAAAAAADwQgAAAAAAAAAAAADwQublEERFjZZDCEAAAjwAAAAwAAAAAhDA2wAAAACOAAAAAAAAAKuqqjwCAAAAAgAAAAIAAAAAAAAAAhDA2wAAAAAAAAD/CEAHA6AAAACUAAAAAhDA2w8AAAAAAAAAJpNJPzQaDb8mk0k/GIAuv2RzHD8mk0m/JpPJPiaTSb8IfzQ+JpNJv2wyGbIYgC6/dDIZsjQaDb8AAAAAyONxvgAAB6hymNi9CX80PonD4bEmk8k+f8PhsWRzHD91w+GxJpNJP3KY2L0mk0k/yONxviaTST80Gg2/AAMDAwMDAwEDAwMDAwOByBVABwAQAAAABAAAAAAAAAAkAAAAJAAAAAAAgD0AAAAAAAAAAAAAgD0AAAAAAAAAAAIAAABfAAAAOAAAAAEAAAA4AAAAAAAAADgAAAAAAAAAAAABACgAAAAAAAAAAAAAAAAAAAAAAAAAAAAAACUAAAAMAAAAAQAAACUAAAAMAAAABQAAgDsAAAAIAAAAGwAAABAAAAAaKgAAqA4AAFgAAAA0AAAAAAAAAAAAAAD//////////wYAAAAaKq0NxyjiDCYn4gyEJeIMMiStDTIkqA42AAAAEAAAADIkAAAFEQAAWAAAADQAAAAAAAAAAAAAAP//////////BgAAADIk/xGEJcoSJifKEscoyhIaKv8RGioFETYAAAAQAAAAGioAAKgOAAA9AAAACAAAADwAAAAIAAAAQAAAABgAAABAAgAAywAAAKQCAAAvAQAAJQAAAAwAAAAHAACAJQAAAAwAAAAAAACAJAAAACQAAAAAAIBBAAAAAAAAAAAAAIBBAAAAAAAAAAACAAAAKAAAAAwAAAABAAAARgAAAHwBAABwAQAARU1GKypAAAAkAAAAGAAAAAAAgD8AAAAAAAAAAAAAgD8AAAAAAAAAACpAAAAkAAAAGAAAAAAAgD8AAAAAAAAAAAAAgD8AAAAAAAAAACZAAAAQAAAABAAAAAAAAAAlQAAAEAAAAAQAAAAAAAAAH0ADAAwAAAAAAAAAIkAEAAwAAAAAAAAAHkAJAAwAAAAAAAAAIUAHAAwAAAAAAAAAKkAAACQAAAAYAAAAAADwQgAAAAAAAAAAAADwQpSvq0NFjZZDCEAHA6AAAACUAAAAAhDA2w8AAAAAAAAAJpNJPzQaDb8mk0k/GIAuv2RzHD8mk0m/JpPJPiaTSb8IfzQ+JpNJv2wyGbIYgC6/dDIZsjQaDb8AAAAAyONxvgAAB6hymNi9CX80PonD4bEmk8k+f8PhsWRzHD91w+GxJpNJP3KY2L0mk0k/yONxviaTST80Gg2/AAMDAwMDAwEDAwMDAwOByBRAB4AQAAAABAAAAP8A/wBGAAAAGAEAAAwBAABFTUYrKkAAACQAAAAYAAAAAACAPwAAAAAAAAAAAACAPwAAAAAAAAAAKkAAACQAAAAYAAAAAACAPwAAAAAAAAAAAACAPwAAAAAAAAAAJkAAABAAAAAEAAAAAAAAACVAAAAQAAAABAAAAAAAAAAfQAMADAAAAAAAAAAiQAQADAAAAAAAAAAeQAkADAAAAAAAAAAhQAcADAAAAAAAAAAqQAAAJAAAABgAAAAAAPBCAAAAAAAAAAAAAPBClK+rQ0WNlkMIQAACPAAAADAAAAACEMDbAAAAAI4AAAAAAAAACtcjPAIAAAACAAAAAgAAAAAAAAACEMDbAAAAAAAAAAAVQAcAEAAAAAQAAAAAAAAARgAAAMQJAAC4CQAARU1GKypAAAAkAAAAGAAAAAAAgD8AAAAAAAAAAAAAgD8AAAAAAAAAACpAAAAkAAAAGAAAAAAAgD8AAAAAAAAAAAAAgD8AAAAAAAAAACZAAAAQAAAABAAAAAAAAAAlQAAAEAAAAAQAAAAAAAAAH0ADAAwAAAAAAAAAIkAEAAwAAAAAAAAAHkAJAAwAAAAAAAAAIUAHAAwAAAAAAAAAKkAAACQAAAAYAAAAwJsJOQAAAAAAAAAAwJsJOZSvq0N6p4NDCEAJAVgIAABMCAAAAhDA2wQAAACKAAAAAwAAAAAAAAAAAADEAACARAAAgET/////39/f///////f39//cq3oKADw0sMA8NJDcq3oKADIr0gAAIAu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5AAAACEAAAAAhDA2w0AAAAAAAAAAMgvSQDwUsgAyC9JsbejyGhuCEkA8NLIAMivSADw0shfZh1IAPDSyAA+X66xt6PIAD5frgDwUsiAbievP+G8x19mHUgAPl8uAMivSAA+Xy5obghJgG6nLgDIL0k/4bzHAMgvSQDwUsgAAwMDAwMDAwMDAwODA4HIFEAHABAAAAAEAAAACQAAACEAAAAIAAAAOwAAAAgAAAATAAAADAAAAAEAAAAkAAAAJAAAAAAAgD0AAAAAAAAAAAAAgD0AAAAAAAAAAAIAAABVAAAAUAAAAAAAAAAAAAAA//////////8NAAAAVhuoDlYbrQ0EGuIMYhjiDMEW4gxuFa0NbhWoDm4Vog/BFm0QYhhtEAQabRBWG6IPVhuoDiQAAAAkAAAAAACAQQAAAAAAAAAAAACAQQAAAAAAAAAAAgAAADwAAAAIAAAAQwAAAAwAAAABAAAAEwAAAAwAAAABAAAAJQAAAAwAAAAIAACAJwAAABgAAAABAAAAAAAAAN/f3wAAAAAAJQAAAAwAAAABAAAAJQAAAAwAAAAIAACAVgAAADAAAABXAQAAzwAAALUBAADRAAAABQAAAFYBzgBWAdEAtgHRALYBzgBWAc4AJQAAAAwAAAAIAACAJQAAAAwAAAAAAACAKAAAAAwAAAABAAAAJwAAABgAAAABAAAAAAAAAODg4AAAAAAAJQAAAAwAAAABAAAAJQAAAAwAAAAIAACAVgAAADAAAABXAQAA0QAAALUBAADVAAAABQAAAFYB0QBWAdUAtgHVALYB0QBWAdEAJQAAAAwAAAAIAACAJQAAAAwAAAAAAACAKAAAAAwAAAABAAAAJwAAABgAAAABAAAAAAAAAOHh4QAAAAAAJQAAAAwAAAABAAAAJQAAAAwAAAAIAACAVgAAADAAAABXAQAA1QAAALUBAADYAAAABQAAAFYB1QBWAdgAtgHYALYB1QBWAdUAJQAAAAwAAAAIAACAJQAAAAwAAAAAAACAKAAAAAwAAAABAAAAJwAAABgAAAABAAAAAAAAAOLi4gAAAAAAJQAAAAwAAAABAAAAJQAAAAwAAAAIAACAVgAAADAAAABXAQAA2AAAALUBAADaAAAABQAAAFYB2ABWAdoAtgHaALYB2ABWAdgAJQAAAAwAAAAIAACAJQAAAAwAAAAAAACAKAAAAAwAAAABAAAAJwAAABgAAAABAAAAAAAAAOPj4wAAAAAAJQAAAAwAAAABAAAAJQAAAAwAAAAIAACAVgAAADAAAABXAQAA2gAAALUBAADcAAAABQAAAFYB2gBWAdwAtgHcALYB2gBWAdoAJQAAAAwAAAAIAACAJQAAAAwAAAAAAACAKAAAAAwAAAABAAAAJwAAABgAAAABAAAAAAAAAOTk5AAAAAAAJQAAAAwAAAABAAAAJQAAAAwAAAAIAACAVgAAADAAAABXAQAA3AAAALUBAADdAAAABQAAAFYB3ABWAd0AtgHdALYB3ABWAdwAJQAAAAwAAAAIAACAJQAAAAwAAAAAAACAKAAAAAwAAAABAAAAJwAAABgAAAABAAAAAAAAAOXl5QAAAAAAJQAAAAwAAAABAAAAJQAAAAwAAAAIAACAVgAAADAAAABXAQAA3QAAALUBAADfAAAABQAAAFYB3QBWAd8AtgHfALYB3QBWAd0AJQAAAAwAAAAIAACAJQAAAAwAAAAAAACAKAAAAAwAAAABAAAAJwAAABgAAAABAAAAAAAAAObm5gAAAAAAJQAAAAwAAAABAAAAJQAAAAwAAAAIAACAVgAAADAAAABXAQAA3wAAALUBAADgAAAABQAAAFYB3wBWAeAAtgHgALYB3wBWAd8AJQAAAAwAAAAIAACAJQAAAAwAAAAAAACAKAAAAAwAAAABAAAAJwAAABgAAAABAAAAAAAAAOfn5wAAAAAAJQAAAAwAAAABAAAAJQAAAAwAAAAIAACAVgAAADAAAABXAQAA4AAAALUBAADhAAAABQAAAFYB4ABWAeEAtgHhALYB4ABWAeAAJQAAAAwAAAAIAACAJQAAAAwAAAAAAACAKAAAAAwAAAABAAAAJwAAABgAAAABAAAAAAAAAOjo6AAAAAAAJQAAAAwAAAABAAAAJQAAAAwAAAAIAACAVgAAADAAAABXAQAA4QAAALUBAADjAAAABQAAAFYB4QBWAeMAtgHjALYB4QBWAeEAJQAAAAwAAAAIAACAJQAAAAwAAAAAAACAKAAAAAwAAAABAAAAJwAAABgAAAABAAAAAAAAAOnp6QAAAAAAJQAAAAwAAAABAAAAJQAAAAwAAAAIAACAVgAAADAAAABXAQAA4wAAALUBAADkAAAABQAAAFYB4wBWAeQAtgHkALYB4wBWAeMAJQAAAAwAAAAIAACAJQAAAAwAAAAAAACAKAAAAAwAAAABAAAAJwAAABgAAAABAAAAAAAAAOrq6gAAAAAAJQAAAAwAAAABAAAAJQAAAAwAAAAIAACAVgAAADAAAABXAQAA5AAAALUBAADlAAAABQAAAFYB5ABWAeUAtgHlALYB5ABWAeQAJQAAAAwAAAAIAACAJQAAAAwAAAAAAACAKAAAAAwAAAABAAAAJwAAABgAAAABAAAAAAAAAOvr6wAAAAAAJQAAAAwAAAABAAAAJQAAAAwAAAAIAACAVgAAADAAAABXAQAA5QAAALUBAADmAAAABQAAAFYB5QBWAeYAtgHmALYB5QBWAeUAJQAAAAwAAAAIAACAJQAAAAwAAAAAAACAKAAAAAwAAAABAAAAJwAAABgAAAABAAAAAAAAAOzs7AAAAAAAJQAAAAwAAAABAAAAJQAAAAwAAAAIAACAVgAAADAAAABXAQAA5gAAALUBAADnAAAABQAAAFYB5gBWAecAtgHnALYB5gBWAeYAJQAAAAwAAAAIAACAJQAAAAwAAAAAAACAKAAAAAwAAAABAAAAJwAAABgAAAABAAAAAAAAAO3t7QAAAAAAJQAAAAwAAAABAAAAJQAAAAwAAAAIAACAVgAAADAAAABXAQAA5wAAALUBAADoAAAABQAAAFYB5wBWAegAtgHoALYB5wBWAecAJQAAAAwAAAAIAACAJQAAAAwAAAAAAACAKAAAAAwAAAABAAAAJwAAABgAAAABAAAAAAAAAO7u7gAAAAAAJQAAAAwAAAABAAAAJQAAAAwAAAAIAACAVgAAADAAAABXAQAA6AAAALUBAADpAAAABQAAAFYB6ABWAekAtgHpALYB6ABWAegAJQAAAAwAAAAIAACAJQAAAAwAAAAAAACAKAAAAAwAAAABAAAAJwAAABgAAAABAAAAAAAAAO/v7wAAAAAAJQAAAAwAAAABAAAAJQAAAAwAAAAIAACAVgAAADAAAABXAQAA6QAAALUBAADqAAAABQAAAFYB6QBWAeoAtgHqALYB6QBWAekAJQAAAAwAAAAIAACAJQAAAAwAAAAAAACAKAAAAAwAAAABAAAAJwAAABgAAAABAAAAAAAAAPDw8AAAAAAAJQAAAAwAAAABAAAAJQAAAAwAAAAIAACAVgAAADAAAABXAQAA6gAAALUBAADrAAAABQAAAFYB6gBWAesAtgHrALYB6gBWAeoAJQAAAAwAAAAIAACAJQAAAAwAAAAAAACAKAAAAAwAAAABAAAAJwAAABgAAAABAAAAAAAAAPHx8QAAAAAAJQAAAAwAAAABAAAAJQAAAAwAAAAIAACAVgAAADAAAABXAQAA6wAAALUBAADsAAAABQAAAFYB6wBWAewAtgHsALYB6wBWAesAJQAAAAwAAAAIAACAJQAAAAwAAAAAAACAKAAAAAwAAAABAAAAJwAAABgAAAABAAAAAAAAAPLy8gAAAAAAJQAAAAwAAAABAAAAJQAAAAwAAAAIAACAVgAAADAAAABXAQAA7AAAALUBAADtAAAABQAAAFYB7ABWAe0AtgHtALYB7ABWAewAJQAAAAwAAAAIAACAJQAAAAwAAAAAAACAKAAAAAwAAAABAAAAJwAAABgAAAABAAAAAAAAAPPz8wAAAAAAJQAAAAwAAAABAAAAJQAAAAwAAAAIAACAVgAAADAAAABXAQAA7QAAALUBAADvAAAABQAAAFYB7QBWAe8AtgHvALYB7QBWAe0AJQAAAAwAAAAIAACAJQAAAAwAAAAAAACAKAAAAAwAAAABAAAAJwAAABgAAAABAAAAAAAAAPT09AAAAAAAJQAAAAwAAAABAAAAJQAAAAwAAAAIAACAVgAAADAAAABXAQAA7wAAALUBAADwAAAABQAAAFYB7wBWAfAAtgHwALYB7wBWAe8AJQAAAAwAAAAIAACAJQAAAAwAAAAAAACAKAAAAAwAAAABAAAAJwAAABgAAAABAAAAAAAAAPX19QAAAAAAJQAAAAwAAAABAAAAJQAAAAwAAAAIAACAVgAAADAAAABXAQAA8AAAALUBAADxAAAABQAAAFYB8ABWAfEAtgHxALYB8ABWAfAAJQAAAAwAAAAIAACAJQAAAAwAAAAAAACAKAAAAAwAAAABAAAAJwAAABgAAAABAAAAAAAAAPb29gAAAAAAJQAAAAwAAAABAAAAJQAAAAwAAAAIAACAVgAAADAAAABXAQAA8QAAALUBAADyAAAABQAAAFYB8QBWAfIAtgHyALYB8QBWAfEAJQAAAAwAAAAIAACAJQAAAAwAAAAAAACAKAAAAAwAAAABAAAAJwAAABgAAAABAAAAAAAAAPf39wAAAAAAJQAAAAwAAAABAAAAJQAAAAwAAAAIAACAVgAAADAAAABXAQAA8gAAALUBAADzAAAABQAAAFYB8gBWAfMAtgHzALYB8gBWAfIAJQAAAAwAAAAIAACAJQAAAAwAAAAAAACAKAAAAAwAAAABAAAAJwAAABgAAAABAAAAAAAAAPj4+AAAAAAAJQAAAAwAAAABAAAAJQAAAAwAAAAIAACAVgAAADAAAABXAQAA8wAAALUBAAD1AAAABQAAAFYB8wBWAfUAtgH1ALYB8wBWAfMAJQAAAAwAAAAIAACAJQAAAAwAAAAAAACAKAAAAAwAAAABAAAAJwAAABgAAAABAAAAAAAAAPn5+QAAAAAAJQAAAAwAAAABAAAAJQAAAAwAAAAIAACAVgAAADAAAABXAQAA9QAAALUBAAD3AAAABQAAAFYB9QBWAfcAtgH3ALYB9QBWAfUAJQAAAAwAAAAIAACAJQAAAAwAAAAAAACAKAAAAAwAAAABAAAAJwAAABgAAAABAAAAAAAAAPr6+gAAAAAAJQAAAAwAAAABAAAAJQAAAAwAAAAIAACAVgAAADAAAABXAQAA9wAAALUBAAD4AAAABQAAAFYB9wBWAfgAtgH4ALYB9wBWAfcAJQAAAAwAAAAIAACAJQAAAAwAAAAAAACAKAAAAAwAAAABAAAAJwAAABgAAAABAAAAAAAAAPv7+wAAAAAAJQAAAAwAAAABAAAAJQAAAAwAAAAIAACAVgAAADAAAABXAQAA+AAAALUBAAD6AAAABQAAAFYB+ABWAfoAtgH6ALYB+ABWAfgAJQAAAAwAAAAIAACAJQAAAAwAAAAAAACAKAAAAAwAAAABAAAAJwAAABgAAAABAAAAAAAAAPz8/AAAAAAAJQAAAAwAAAABAAAAJQAAAAwAAAAIAACAVgAAADAAAABXAQAA+gAAALUBAAD9AAAABQAAAFYB+gBWAf0AtgH9ALYB+gBWAfoAJQAAAAwAAAAIAACAJQAAAAwAAAAAAACAKAAAAAwAAAABAAAAJwAAABgAAAABAAAAAAAAAP39/QAAAAAAJQAAAAwAAAABAAAAJQAAAAwAAAAIAACAVgAAADAAAABXAQAA/QAAALUBAAD/AAAABQAAAFYB/QBWAf8AtgH/ALYB/QBWAf0AJQAAAAwAAAAIAACAJQAAAAwAAAAAAACAKAAAAAwAAAABAAAAJwAAABgAAAABAAAAAAAAAP7+/gAAAAAAJQAAAAwAAAABAAAAJQAAAAwAAAAIAACAVgAAADAAAABXAQAA/wAAALUBAAADAQAABQAAAFYB/wBWAQMBtgEDAbYB/wBWAf8AJQAAAAwAAAAIAACAJQAAAAwAAAAAAACAKAAAAAwAAAABAAAAJwAAABgAAAABAAAAAAAAAP///wAAAAAAJQAAAAwAAAABAAAAJQAAAAwAAAAIAACAVgAAADAAAABXAQAAAwEAALUBAAAGAQAABQAAAFYBAwFWAQgBtgEIAbYBAwFWAQMBJQAAAAwAAAAIAACAJQAAAAwAAAAAAACAKAAAAAwAAAABAAAAJQAAAAwAAAAHAACAIgAAAAwAAAD/////RgAAABgBAAAMAQAARU1GKypAAAAkAAAAGAAAAAAAgD8AAAAAAAAAAAAAgD8AAAAAAAAAACpAAAAkAAAAGAAAAAAAgD8AAAAAAAAAAAAAgD8AAAAAAAAAACZAAAAQAAAABAAAAAAAAAAlQAAAEAAAAAQAAAAAAAAAH0ADAAwAAAAAAAAAIkAEAAwAAAAAAAAAHkAJAAwAAAAAAAAAIUAHAAwAAAAAAAAAKkAAACQAAAAYAAAAwJsJOQAAAAAAAAAAwJsJOZSvq0N6p4NDCEAAAjwAAAAwAAAAAhDA2wAAAACOAAAAAAAAAADgDkYCAAAAAgAAAAIAAAAAAAAAAhDA2wAAAAD/////FUAHABAAAAAEAAAAAAAAACQAAAAkAAAAAACAPQAAAAAAAAAAAACAPQAAAAAAAAAAAgAAAF8AAAA4AAAAAQAAADgAAAAAAAAAOAAAAAAAAAAAAAEAEwAAAAAAAAD///8AAAAAAAAAAAAAAAAAJQAAAAwAAAABAAAAJQAAAAwAAAAFAACAVQAAAFAAAABVAQAAzAAAALcBAAAJAQAADQAAAFYbqA5WG60NBBriDGIY4gzBFuIMbhWtDW4VqA5uFaIPwRZtEGIYbRAEGm0QVhuiD1YbqA4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DCAAAAAAAAAAAAAPBCG3jTQ0P2akMIQAcDYAAAAFQAAAACEMDbCAAAAAAAAAAAAAAA5nI5vQAAAAB9Ph++ZYRDPn0+H75TbuY9h8PhvdDoiT6FQqG8s+dwPgAAAAB4mqA95nK5vQAAAADmcjm9AAEBAQEBAYEUQAeAEAAAAAQAAAAAAP//JAAAACQAAAAAAIA9AAAAAAAAAAAAAIA9AAAAAAAAAAACAAAAJQAAAAwAAAACAAAAEwAAAAwAAAABAAAAJQAAAAwAAAAIAACAVgAAADwAAACGAQAA1wAAAKcBAADrAAAACAAAAGcaUQ5nGn0N+Rh9DY8Z1A1iGIIOpBioDtEZ+g1nGlEO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wgAAAAAAAAAAAADwQht400ND9mpDCEAAAjwAAAAwAAAAAhDA2wAAAACOAAAAAAAAAA50WjsCAAAAAgAAAAIAAAAAAAAAAhDA2wAAAAAAAAD/FUAHABAAAAAEAAAAAAAAACQAAAAkAAAAAACAPQAAAAAAAAAAAACAPQAAAAAAAAAAAgAAAF8AAAA4AAAAAQAAADgAAAAAAAAAOAAAAAAAAAAAAAEABgAAAAAAAAAAAAAAAAAAAAAAAAAAAAAAJQAAAAwAAAABAAAAJQAAAAwAAAAFAACAVgAAADwAAACEAQAA1gAAAKgBAADsAAAACAAAAGcaUQ5nGn0N+Rh9DY8Z1A1iGIIOpBioDtEZ+g1nGlEO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Qq8fskND9mpDCEAHA2AAAABUAAAAAhDA2wgAAAAAAAAATKOSPofD4b3Q6Ik+hUIhvGWEwz0AAAAAbg8yPuZyOb0AAAAAVSoVvranCz2lUim+XPlUPhQKhb1Mo5I+h8PhvQABAQEBAQGBFEAHgBAAAAAEAAAAAAD//yQAAAAkAAAAAACAPQAAAAAAAAAAAACAPQAAAAAAAAAAAgAAACUAAAAMAAAAAgAAABMAAAAMAAAAAQAAACUAAAAMAAAACAAAgFYAAAA8AAAAYwEAANYAAACHAQAA6wAAAAgAAABiGNQNQhiVDvQWqA6KF1EOPBaQDX4Wag3MFysOYhjUDS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vH7JDQ/ZqQwhAAAI8AAAAMAAAAAIQwNsAAAAAjgAAAAAAAAAOdFo7AgAAAAIAAAACAAAAAAAAAAIQwNsAAAAAAAAA/xVABwAQAAAABAAAAAAAAAAkAAAAJAAAAAAAgD0AAAAAAAAAAAAAgD0AAAAAAAAAAAIAAABfAAAAOAAAAAEAAAA4AAAAAAAAADgAAAAAAAAAAAABAAYAAAAAAAAAAAAAAAAAAAAAAAAAAAAAACUAAAAMAAAAAQAAACUAAAAMAAAABQAAgFYAAAA8AAAAYgEAANUAAACIAQAA7AAAAAgAAABiGNQNQhiVDvQWqA6KF1EOPBaQDX4Wag3MFysOYhjUDS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ELTTsND8c1+QwhABwNgAAAAVAAAAAIQwNsIAAAAAAAAAAAAAACHw2G9tqeLPH0+H75lhEM+pVIpvlNu5j3Y6/W9TKOSPoVCobxVLoE+AAAAAHiaoD02m829AAAAAIfDYb0AAQEBAQEBgRRAB4AQAAAABAAAAAAA//8kAAAAJAAAAAAAgD0AAAAAAAAAAAAAgD0AAAAAAAAAAAIAAAAlAAAADAAAAAIAAAATAAAADAAAAAEAAAAlAAAADAAAAAgAAIBWAAAAPAAAAIYBAADqAAAAqQEAAP8AAAAIAAAAYhh8D4MYuw7RGagOOhn/DogawA9HGuUP+RglD2IYfA8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007DQ/HNfkMIQAACPAAAADAAAAACEMDbAAAAAI4AAAAAAAAADnRaOwIAAAACAAAAAgAAAAAAAAACEMDbAAAAAAAAAP8VQAcAEAAAAAQAAAAAAAAAJAAAACQAAAAAAIA9AAAAAAAAAAAAAIA9AAAAAAAAAAACAAAAXwAAADgAAAABAAAAOAAAAAAAAAA4AAAAAAAAAAAAAQAGAAAAAAAAAAAAAAAAAAAAAAAAAAAAAAAlAAAADAAAAAEAAAAlAAAADAAAAAUAAIBWAAAAPAAAAIQBAADpAAAAqgEAAAABAAAIAAAAYhh8D4MYuw7RGagOOhn/DogawA9HGuUP+RglD2IYfA8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DCiiWzQ0P2akMIQAcDYAAAAFQAAAACEMDbCAAAAAAAAAAAAAAA5nI5vQAAAAB9Ph++ZYRDPn0+H75TbuY9h8PhvdDoiT6FQqG8s+dwPgAAAAB4mqA95nK5vQAAAADmcjm9AAEBAQEBAYEUQAeAEAAAAAQAAAAAAP//JAAAACQAAAAAAIA9AAAAAAAAAAAAAIA9AAAAAAAAAAACAAAAJQAAAAwAAAACAAAAEwAAAAwAAAABAAAAJQAAAAwAAAAIAACAVgAAADwAAABlAQAA6gAAAIcBAAD+AAAACAAAAF0W/w5dFtIPzBfSDzUXfA9iGM4OIRioDvQWVg9dFv8O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wools0ND9mpDCEAAAjwAAAAwAAAAAhDA2wAAAACOAAAAAAAAAA50WjsCAAAAAgAAAAIAAAAAAAAAAhDA2wAAAAAAAAD/FUAHABAAAAAEAAAAAAAAACQAAAAkAAAAAACAPQAAAAAAAAAAAACAPQAAAAAAAAAAAgAAAF8AAAA4AAAAAQAAADgAAAAAAAAAOAAAAAAAAAAAAAEABgAAAAAAAAAAAAAAAAAAAAAAAAAAAAAAJQAAAAwAAAABAAAAJQAAAAwAAAAFAACAVgAAADwAAABkAQAA6QAAAIgBAAD/AAAACAAAAF0W/w5dFtIPzBfSDzUXfA9iGM4OIRioDvQWVg9dFv8OJQAAAAwAAAAHAACAJQAAAAwAAAAAAACAJAAAACQAAAAAAIBBAAAAAAAAAAAAAIBBAAAAAAAAAAACAAAAKAAAAAwAAAABAAAARgAAAPQBAADoAQAARU1GKypAAAAkAAAAGAAAAAAAgD8AAAAAAAAAAAAAgD8AAAAAAAAAACpAAAAkAAAAGAAAAAAAgD8AAAAAAAAAAAAAgD8AAAAAAAAAACZAAAAQAAAABAAAAAAAAAAlQAAAEAAAAAQAAAAAAAAAH0ADAAwAAAAAAAAAIkAEAAwAAAAAAAAAHkAJAAwAAAAAAAAAIUAHAAwAAAAAAAAAKkAAACQAAAAYAAAAwJsJOQAAAAAAAAAAwJsJOZSvq0NFjZZDCEAKAXgAAABsAAAAAhDA2wQAAAAGAAAAAwAAAAAAAAAAAADEAACARAAAgETAwMD/wMDA/8DAwP/AwMD/AMgvxN/lwSnf5cGpAMgvxADIL0n/F3bIBAAAAAAAAADBwEA8gYAAPwAAgD/AwMD/wMDA///////AwMD/CEAHA6AAAACUAAAAAhDA2w8AAAAAAAAAAAAAAP8X9sgAAAAAAPBSyBS2HrJA4bzHYGYdSAPgxLsAyK9I99/Eu2huCEnr38S7AMgvSUDhvMcAyC9JAPBSyADIL0n/F/bIAMgvSU/Yu8hobghJ/5+MyADIr0j/n4zIX2YdSP+fjMgImAW8T9i7yBKYBbz/F/bIAAEDAwMDAwMBAwMDAwODyBRABwAQAAAABAAAAAoAAAAhAAAACAAAADsAAAAIAAAAEwAAAAwAAAABAAAAJAAAACQAAAAAAIA9AAAAAAAAAAAAAIA9AAAAAAAAAAACAAAAGwAAABAAAABuFQAAqA4AADYAAAAQAAAAbhUAAAURAABYAAAANAAAAAAAAAAAAAAA//////////8GAAAAbhX/EcEWyhJiGMoSBBrKElYb/xFWGwURNgAAABAAAABWGwAAqA4AAFgAAAA0AAAAAAAAAAAAAAD//////////wYAAABWG6IPBBptEGIYbRDBFm0QbhWiD24VqA49AAAACAAAACQAAAAkAAAAAACAQQAAAAAAAAAAAACAQQAAAAAAAAAAAgAAADwAAAAIAAAAQwAAAAwAAAABAAAAEwAAAAwAAAABAAAAJQAAAAwAAAAIAACAJwAAABgAAAABAAAAAAAAAMDAwAAAAAAAJQAAAAwAAAABAAAAJQAAAAwAAAAIAACAVgAAADAAAABXAQAA7AAAAFcBAAAsAQAABQAAAFYB6gBWAS4BVwEuAVcB6gBWAeoAJQAAAAwAAAAIAACAJQAAAAwAAAAAAACAKAAAAAwAAAABAAAAJwAAABgAAAABAAAAAAAAAMHBwQAAAAAAJQAAAAwAAAABAAAAJQAAAAwAAAAIAACAVgAAADAAAABXAQAA7AAAAFgBAAAsAQAABQAAAFcB6gBXAS4BWAEuAVgB6gBXAeoAJQAAAAwAAAAIAACAJQAAAAwAAAAAAACAKAAAAAwAAAABAAAAJwAAABgAAAABAAAAAAAAAMLCwgAAAAAAJQAAAAwAAAABAAAAJQAAAAwAAAAIAACAVgAAADAAAABYAQAA7AAAAFkBAAAsAQAABQAAAFgB6gBYAS4BWQEuAVkB6gBYAeoAJQAAAAwAAAAIAACAJQAAAAwAAAAAAACAKAAAAAwAAAABAAAAJwAAABgAAAABAAAAAAAAAMPDwwAAAAAAJQAAAAwAAAABAAAAJQAAAAwAAAAIAACAVgAAADAAAABZAQAA7AAAAFoBAAAsAQAABQAAAFkB6gBZAS4BWgEuAVoB6gBZAeoAJQAAAAwAAAAIAACAJQAAAAwAAAAAAACAKAAAAAwAAAABAAAAJwAAABgAAAABAAAAAAAAAMXFxQAAAAAAJQAAAAwAAAABAAAAJQAAAAwAAAAIAACAVgAAADAAAABaAQAA7AAAAFsBAAAsAQAABQAAAFoB6gBaAS4BWwEuAVsB6gBaAeoAJQAAAAwAAAAIAACAJQAAAAwAAAAAAACAKAAAAAwAAAABAAAAJwAAABgAAAABAAAAAAAAAMbGxgAAAAAAJQAAAAwAAAABAAAAJQAAAAwAAAAIAACAVgAAADAAAABbAQAA7AAAAFwBAAAsAQAABQAAAFsB6gBbAS4BXAEuAVwB6gBbAeoAJQAAAAwAAAAIAACAJQAAAAwAAAAAAACAKAAAAAwAAAABAAAAJwAAABgAAAABAAAAAAAAAMfHxwAAAAAAJQAAAAwAAAABAAAAJQAAAAwAAAAIAACAVgAAADAAAABcAQAA7AAAAF0BAAAsAQAABQAAAFwB6gBcAS4BXQEuAV0B6gBcAeoAJQAAAAwAAAAIAACAJQAAAAwAAAAAAACAKAAAAAwAAAABAAAAJwAAABgAAAABAAAAAAAAAMnJyQAAAAAAJQAAAAwAAAABAAAAJQAAAAwAAAAIAACAVgAAADAAAABdAQAA7AAAAF4BAAAsAQAABQAAAF0B6gBdAS4BXgEuAV4B6gBdAeoAJQAAAAwAAAAIAACAJQAAAAwAAAAAAACAKAAAAAwAAAABAAAAJwAAABgAAAABAAAAAAAAAMrKygAAAAAAJQAAAAwAAAABAAAAJQAAAAwAAAAIAACAVgAAADAAAABeAQAA7AAAAF8BAAAsAQAABQAAAF4B6gBeAS4BXwEuAV8B6gBeAeoAJQAAAAwAAAAIAACAJQAAAAwAAAAAAACAKAAAAAwAAAABAAAAJwAAABgAAAABAAAAAAAAAMvLywAAAAAAJQAAAAwAAAABAAAAJQAAAAwAAAAIAACAVgAAADAAAABfAQAA7AAAAGABAAAsAQAABQAAAF8B6gBfAS4BYAEuAWAB6gBfAeoAJQAAAAwAAAAIAACAJQAAAAwAAAAAAACAKAAAAAwAAAABAAAAJwAAABgAAAABAAAAAAAAAM3NzQAAAAAAJQAAAAwAAAABAAAAJQAAAAwAAAAIAACAVgAAADAAAABgAQAA7AAAAGEBAAAsAQAABQAAAGAB6gBgAS4BYQEuAWEB6gBgAeoAJQAAAAwAAAAIAACAJQAAAAwAAAAAAACAKAAAAAwAAAABAAAAJwAAABgAAAABAAAAAAAAAM7OzgAAAAAAJQAAAAwAAAABAAAAJQAAAAwAAAAIAACAVgAAADAAAABhAQAA7AAAAGIBAAAsAQAABQAAAGEB6gBhAS4BYgEuAWIB6gBhAeoAJQAAAAwAAAAIAACAJQAAAAwAAAAAAACAKAAAAAwAAAABAAAAJwAAABgAAAABAAAAAAAAANDQ0AAAAAAAJQAAAAwAAAABAAAAJQAAAAwAAAAIAACAVgAAADAAAABiAQAA7AAAAGMBAAAsAQAABQAAAGIB6gBiAS4BYwEuAWMB6gBiAeoAJQAAAAwAAAAIAACAJQAAAAwAAAAAAACAKAAAAAwAAAABAAAAJwAAABgAAAABAAAAAAAAANHR0QAAAAAAJQAAAAwAAAABAAAAJQAAAAwAAAAIAACAVgAAADAAAABjAQAA7AAAAGQBAAAsAQAABQAAAGMB6gBjAS4BZAEuAWQB6gBjAeoAJQAAAAwAAAAIAACAJQAAAAwAAAAAAACAKAAAAAwAAAABAAAAJwAAABgAAAABAAAAAAAAANLS0gAAAAAAJQAAAAwAAAABAAAAJQAAAAwAAAAIAACAVgAAADAAAABkAQAA7AAAAGUBAAAsAQAABQAAAGQB6gBkAS4BZQEuAWUB6gBkAeoAJQAAAAwAAAAIAACAJQAAAAwAAAAAAACAKAAAAAwAAAABAAAAJwAAABgAAAABAAAAAAAAANTU1AAAAAAAJQAAAAwAAAABAAAAJQAAAAwAAAAIAACAVgAAADAAAABlAQAA7AAAAGYBAAAsAQAABQAAAGUB6gBlAS4BZgEuAWYB6gBlAeoAJQAAAAwAAAAIAACAJQAAAAwAAAAAAACAKAAAAAwAAAABAAAAJwAAABgAAAABAAAAAAAAANXV1QAAAAAAJQAAAAwAAAABAAAAJQAAAAwAAAAIAACAVgAAADAAAABmAQAA7AAAAGcBAAAsAQAABQAAAGYB6gBmAS4BZwEuAWcB6gBmAeoAJQAAAAwAAAAIAACAJQAAAAwAAAAAAACAKAAAAAwAAAABAAAAJwAAABgAAAABAAAAAAAAANbW1gAAAAAAJQAAAAwAAAABAAAAJQAAAAwAAAAIAACAVgAAADAAAABnAQAA7AAAAGgBAAAsAQAABQAAAGcB6gBnAS4BaAEuAWgB6gBnAeoAJQAAAAwAAAAIAACAJQAAAAwAAAAAAACAKAAAAAwAAAABAAAAJwAAABgAAAABAAAAAAAAANjY2AAAAAAAJQAAAAwAAAABAAAAJQAAAAwAAAAIAACAVgAAADAAAABoAQAA7AAAAGkBAAAsAQAABQAAAGgB6gBoAS4BaQEuAWkB6gBoAeoAJQAAAAwAAAAIAACAJQAAAAwAAAAAAACAKAAAAAwAAAABAAAAJwAAABgAAAABAAAAAAAAANnZ2QAAAAAAJQAAAAwAAAABAAAAJQAAAAwAAAAIAACAVgAAADAAAABpAQAA7AAAAGoBAAAsAQAABQAAAGkB6gBpAS4BagEuAWoB6gBpAeoAJQAAAAwAAAAIAACAJQAAAAwAAAAAAACAKAAAAAwAAAABAAAAJwAAABgAAAABAAAAAAAAANra2gAAAAAAJQAAAAwAAAABAAAAJQAAAAwAAAAIAACAVgAAADAAAABqAQAA7AAAAGsBAAAsAQAABQAAAGoB6gBqAS4BawEuAWsB6gBqAeoAJQAAAAwAAAAIAACAJQAAAAwAAAAAAACAKAAAAAwAAAABAAAAJwAAABgAAAABAAAAAAAAANzc3AAAAAAAJQAAAAwAAAABAAAAJQAAAAwAAAAIAACAVgAAADAAAABrAQAA7AAAAGwBAAAsAQAABQAAAGsB6gBrAS4BbAEuAWwB6gBrAeoAJQAAAAwAAAAIAACAJQAAAAwAAAAAAACAKAAAAAwAAAABAAAAJwAAABgAAAABAAAAAAAAAN3d3QAAAAAAJQAAAAwAAAABAAAAJQAAAAwAAAAIAACAVgAAADAAAABsAQAA7AAAAG0BAAAsAQAABQAAAGwB6gBsAS4BbQEuAW0B6gBsAeoAJQAAAAwAAAAIAACAJQAAAAwAAAAAAACAKAAAAAwAAAABAAAAJwAAABgAAAABAAAAAAAAAN7e3gAAAAAAJQAAAAwAAAABAAAAJQAAAAwAAAAIAACAVgAAADAAAABtAQAA7AAAAG4BAAAsAQAABQAAAG0B6gBtAS4BbgEuAW4B6gBtAeoAJQAAAAwAAAAIAACAJQAAAAwAAAAAAACAKAAAAAwAAAABAAAAJwAAABgAAAABAAAAAAAAAODg4AAAAAAAJQAAAAwAAAABAAAAJQAAAAwAAAAIAACAVgAAADAAAABuAQAA7AAAAG8BAAAsAQAABQAAAG4B6gBuAS4BbwEuAW8B6gBuAeoAJQAAAAwAAAAIAACAJQAAAAwAAAAAAACAKAAAAAwAAAABAAAAJwAAABgAAAABAAAAAAAAAOHh4QAAAAAAJQAAAAwAAAABAAAAJQAAAAwAAAAIAACAVgAAADAAAABvAQAA7AAAAHABAAAsAQAABQAAAG8B6gBvAS4BcAEuAXAB6gBvAeoAJQAAAAwAAAAIAACAJQAAAAwAAAAAAACAKAAAAAwAAAABAAAAJwAAABgAAAABAAAAAAAAAOLi4gAAAAAAJQAAAAwAAAABAAAAJQAAAAwAAAAIAACAVgAAADAAAABwAQAA7AAAAHEBAAAsAQAABQAAAHAB6gBwAS4BcQEuAXEB6gBwAeoAJQAAAAwAAAAIAACAJQAAAAwAAAAAAACAKAAAAAwAAAABAAAAJwAAABgAAAABAAAAAAAAAOTk5AAAAAAAJQAAAAwAAAABAAAAJQAAAAwAAAAIAACAVgAAADAAAABxAQAA7AAAAHIBAAAsAQAABQAAAHEB6gBxAS4BcgEuAXIB6gBxAeoAJQAAAAwAAAAIAACAJQAAAAwAAAAAAACAKAAAAAwAAAABAAAAJwAAABgAAAABAAAAAAAAAOXl5QAAAAAAJQAAAAwAAAABAAAAJQAAAAwAAAAIAACAVgAAADAAAAByAQAA7AAAAHMBAAAsAQAABQAAAHIB6gByAS4BcwEuAXMB6gByAeoAJQAAAAwAAAAIAACAJQAAAAwAAAAAAACAKAAAAAwAAAABAAAAJwAAABgAAAABAAAAAAAAAOfn5wAAAAAAJQAAAAwAAAABAAAAJQAAAAwAAAAIAACAVgAAADAAAABzAQAA7AAAAHQBAAAsAQAABQAAAHMB6gBzAS4BdAEuAXQB6gBzAeoAJQAAAAwAAAAIAACAJQAAAAwAAAAAAACAKAAAAAwAAAABAAAAJwAAABgAAAABAAAAAAAAAOjo6AAAAAAAJQAAAAwAAAABAAAAJQAAAAwAAAAIAACAVgAAADAAAAB0AQAA7AAAAHUBAAAsAQAABQAAAHQB6gB0AS4BdQEuAXUB6gB0AeoAJQAAAAwAAAAIAACAJQAAAAwAAAAAAACAKAAAAAwAAAABAAAAJwAAABgAAAABAAAAAAAAAOnp6QAAAAAAJQAAAAwAAAABAAAAJQAAAAwAAAAIAACAVgAAADAAAAB1AQAA7AAAAHYBAAAsAQAABQAAAHUB6gB1AS4BdgEuAXYB6gB1AeoAJQAAAAwAAAAIAACAJQAAAAwAAAAAAACAKAAAAAwAAAABAAAAJwAAABgAAAABAAAAAAAAAOrq6gAAAAAAJQAAAAwAAAABAAAAJQAAAAwAAAAIAACAVgAAADAAAAB2AQAA7AAAAHcBAAAsAQAABQAAAHYB6gB2AS4BdwEuAXcB6gB2AeoAJQAAAAwAAAAIAACAJQAAAAwAAAAAAACAKAAAAAwAAAABAAAAJwAAABgAAAABAAAAAAAAAOvr6wAAAAAAJQAAAAwAAAABAAAAJQAAAAwAAAAIAACAVgAAADAAAAB3AQAA7AAAAHgBAAAsAQAABQAAAHcB6gB3AS4BeAEuAXgB6gB3AeoAJQAAAAwAAAAIAACAJQAAAAwAAAAAAACAKAAAAAwAAAABAAAAJwAAABgAAAABAAAAAAAAAO3t7QAAAAAAJQAAAAwAAAABAAAAJQAAAAwAAAAIAACAVgAAADAAAAB4AQAA7AAAAHkBAAAsAQAABQAAAHgB6gB4AS4BeQEuAXkB6gB4AeoAJQAAAAwAAAAIAACAJQAAAAwAAAAAAACAKAAAAAwAAAABAAAAJwAAABgAAAABAAAAAAAAAO7u7gAAAAAAJQAAAAwAAAABAAAAJQAAAAwAAAAIAACAVgAAADAAAAB5AQAA7AAAAHoBAAAsAQAABQAAAHkB6gB5AS4BegEuAXoB6gB5AeoAJQAAAAwAAAAIAACAJQAAAAwAAAAAAACAKAAAAAwAAAABAAAAJwAAABgAAAABAAAAAAAAAPDw8AAAAAAAJQAAAAwAAAABAAAAJQAAAAwAAAAIAACAVgAAADAAAAB6AQAA7AAAAHsBAAAsAQAABQAAAHoB6gB6AS4BewEuAXsB6gB6AeoAJQAAAAwAAAAIAACAJQAAAAwAAAAAAACAKAAAAAwAAAABAAAAJwAAABgAAAABAAAAAAAAAPHx8QAAAAAAJQAAAAwAAAABAAAAJQAAAAwAAAAIAACAVgAAADAAAAB7AQAA7AAAAHwBAAAsAQAABQAAAHsB6gB7AS4BfAEuAXwB6gB7AeoAJQAAAAwAAAAIAACAJQAAAAwAAAAAAACAKAAAAAwAAAABAAAAJwAAABgAAAABAAAAAAAAAPLy8gAAAAAAJQAAAAwAAAABAAAAJQAAAAwAAAAIAACAVgAAADAAAAB8AQAA7AAAAH0BAAAsAQAABQAAAHwB6gB8AS4BfQEuAX0B6gB8AeoAJQAAAAwAAAAIAACAJQAAAAwAAAAAAACAKAAAAAwAAAABAAAAJwAAABgAAAABAAAAAAAAAPT09AAAAAAAJQAAAAwAAAABAAAAJQAAAAwAAAAIAACAVgAAADAAAAB9AQAA7AAAAH4BAAAsAQAABQAAAH0B6gB9AS4BfgEuAX4B6gB9AeoAJQAAAAwAAAAIAACAJQAAAAwAAAAAAACAKAAAAAwAAAABAAAAJwAAABgAAAABAAAAAAAAAPX19QAAAAAAJQAAAAwAAAABAAAAJQAAAAwAAAAIAACAVgAAADAAAAB+AQAA7AAAAH8BAAAsAQAABQAAAH4B6gB+AS4BfwEuAX8B6gB+AeoAJQAAAAwAAAAIAACAJQAAAAwAAAAAAACAKAAAAAwAAAABAAAAJwAAABgAAAABAAAAAAAAAPb29gAAAAAAJQAAAAwAAAABAAAAJQAAAAwAAAAIAACAVgAAADAAAAB/AQAA7AAAAIABAAAsAQAABQAAAH8B6gB/AS4BgAEuAYAB6gB/AeoAJQAAAAwAAAAIAACAJQAAAAwAAAAAAACAKAAAAAwAAAABAAAAJwAAABgAAAABAAAAAAAAAPj4+AAAAAAAJQAAAAwAAAABAAAAJQAAAAwAAAAIAACAVgAAADAAAACAAQAA7AAAAIEBAAAsAQAABQAAAIAB6gCAAS4BgQEuAYEB6gCAAeoAJQAAAAwAAAAIAACAJQAAAAwAAAAAAACAKAAAAAwAAAABAAAAJwAAABgAAAABAAAAAAAAAPn5+QAAAAAAJQAAAAwAAAABAAAAJQAAAAwAAAAIAACAVgAAADAAAACBAQAA7AAAAIIBAAAsAQAABQAAAIEB6gCBAS4BggEuAYIB6gCBAeoAJQAAAAwAAAAIAACAJQAAAAwAAAAAAACAKAAAAAwAAAABAAAAJwAAABgAAAABAAAAAAAAAPr6+gAAAAAAJQAAAAwAAAABAAAAJQAAAAwAAAAIAACAVgAAADAAAACCAQAA7AAAAIMBAAAsAQAABQAAAIIB6gCCAS4BgwEuAYMB6gCCAeoAJQAAAAwAAAAIAACAJQAAAAwAAAAAAACAKAAAAAwAAAABAAAAJwAAABgAAAABAAAAAAAAAPz8/AAAAAAAJQAAAAwAAAABAAAAJQAAAAwAAAAIAACAVgAAADAAAACDAQAA7AAAAIQBAAAsAQAABQAAAIMB6gCDAS4BhAEuAYQB6gCDAeoAJQAAAAwAAAAIAACAJQAAAAwAAAAAAACAKAAAAAwAAAABAAAAJwAAABgAAAABAAAAAAAAAP39/QAAAAAAJQAAAAwAAAABAAAAJQAAAAwAAAAIAACAVgAAADAAAACEAQAA7AAAAIUBAAAsAQAABQAAAIQB6gCEAS4BhQEuAYUB6gCEAeoAJQAAAAwAAAAIAACAJQAAAAwAAAAAAACAKAAAAAwAAAABAAAAJwAAABgAAAABAAAAAAAAAP7+/gAAAAAAJQAAAAwAAAABAAAAJQAAAAwAAAAIAACAVgAAADAAAACFAQAA7AAAAIcBAAAsAQAABQAAAIUB6gCFAS4BhwEuAYcB6gCFAeoAJQAAAAwAAAAIAACAJQAAAAwAAAAAAACAKAAAAAwAAAABAAAAJwAAABgAAAABAAAAAAAAAP39/QAAAAAAJQAAAAwAAAABAAAAJQAAAAwAAAAIAACAVgAAADAAAACHAQAA7AAAAIgBAAAsAQAABQAAAIcB6gCHAS4BiAEuAYgB6gCHAeoAJQAAAAwAAAAIAACAJQAAAAwAAAAAAACAKAAAAAwAAAABAAAAJwAAABgAAAABAAAAAAAAAPz8/AAAAAAAJQAAAAwAAAABAAAAJQAAAAwAAAAIAACAVgAAADAAAACIAQAA7AAAAIkBAAAsAQAABQAAAIgB6gCIAS4BiQEuAYkB6gCIAeoAJQAAAAwAAAAIAACAJQAAAAwAAAAAAACAKAAAAAwAAAABAAAAJwAAABgAAAABAAAAAAAAAPr6+gAAAAAAJQAAAAwAAAABAAAAJQAAAAwAAAAIAACAVgAAADAAAACJAQAA7AAAAIoBAAAsAQAABQAAAIkB6gCJAS4BigEuAYoB6gCJAeoAJQAAAAwAAAAIAACAJQAAAAwAAAAAAACAKAAAAAwAAAABAAAAJwAAABgAAAABAAAAAAAAAPn5+QAAAAAAJQAAAAwAAAABAAAAJQAAAAwAAAAIAACAVgAAADAAAACKAQAA7AAAAIsBAAAsAQAABQAAAIoB6gCKAS4BiwEuAYsB6gCKAeoAJQAAAAwAAAAIAACAJQAAAAwAAAAAAACAKAAAAAwAAAABAAAAJwAAABgAAAABAAAAAAAAAPf39wAAAAAAJQAAAAwAAAABAAAAJQAAAAwAAAAIAACAVgAAADAAAACLAQAA7AAAAIwBAAAsAQAABQAAAIsB6gCLAS4BjAEuAYwB6gCLAeoAJQAAAAwAAAAIAACAJQAAAAwAAAAAAACAKAAAAAwAAAABAAAAJwAAABgAAAABAAAAAAAAAPb29gAAAAAAJQAAAAwAAAABAAAAJQAAAAwAAAAIAACAVgAAADAAAACMAQAA7AAAAI0BAAAsAQAABQAAAIwB6gCMAS4BjQEuAY0B6gCMAeoAJQAAAAwAAAAIAACAJQAAAAwAAAAAAACAKAAAAAwAAAABAAAAJwAAABgAAAABAAAAAAAAAPX19QAAAAAAJQAAAAwAAAABAAAAJQAAAAwAAAAIAACAVgAAADAAAACNAQAA7AAAAI4BAAAsAQAABQAAAI0B6gCNAS4BjgEuAY4B6gCNAeoAJQAAAAwAAAAIAACAJQAAAAwAAAAAAACAKAAAAAwAAAABAAAAJwAAABgAAAABAAAAAAAAAPPz8wAAAAAAJQAAAAwAAAABAAAAJQAAAAwAAAAIAACAVgAAADAAAACOAQAA7AAAAI8BAAAsAQAABQAAAI4B6gCOAS4BjwEuAY8B6gCOAeoAJQAAAAwAAAAIAACAJQAAAAwAAAAAAACAKAAAAAwAAAABAAAAJwAAABgAAAABAAAAAAAAAPLy8gAAAAAAJQAAAAwAAAABAAAAJQAAAAwAAAAIAACAVgAAADAAAACPAQAA7AAAAJABAAAsAQAABQAAAI8B6gCPAS4BkAEuAZAB6gCPAeoAJQAAAAwAAAAIAACAJQAAAAwAAAAAAACAKAAAAAwAAAABAAAAJwAAABgAAAABAAAAAAAAAPHx8QAAAAAAJQAAAAwAAAABAAAAJQAAAAwAAAAIAACAVgAAADAAAACQAQAA7AAAAJEBAAAsAQAABQAAAJAB6gCQAS4BkQEuAZEB6gCQAeoAJQAAAAwAAAAIAACAJQAAAAwAAAAAAACAKAAAAAwAAAABAAAAJwAAABgAAAABAAAAAAAAAO/v7wAAAAAAJQAAAAwAAAABAAAAJQAAAAwAAAAIAACAVgAAADAAAACRAQAA7AAAAJIBAAAsAQAABQAAAJEB6gCRAS4BkgEuAZIB6gCRAeoAJQAAAAwAAAAIAACAJQAAAAwAAAAAAACAKAAAAAwAAAABAAAAJwAAABgAAAABAAAAAAAAAO7u7gAAAAAAJQAAAAwAAAABAAAAJQAAAAwAAAAIAACAVgAAADAAAACSAQAA7AAAAJMBAAAsAQAABQAAAJIB6gCSAS4BkwEuAZMB6gCSAeoAJQAAAAwAAAAIAACAJQAAAAwAAAAAAACAKAAAAAwAAAABAAAAJwAAABgAAAABAAAAAAAAAO3t7QAAAAAAJQAAAAwAAAABAAAAJQAAAAwAAAAIAACAVgAAADAAAACTAQAA7AAAAJQBAAAsAQAABQAAAJMB6gCTAS4BlAEuAZQB6gCTAeoAJQAAAAwAAAAIAACAJQAAAAwAAAAAAACAKAAAAAwAAAABAAAAJwAAABgAAAABAAAAAAAAAOvr6wAAAAAAJQAAAAwAAAABAAAAJQAAAAwAAAAIAACAVgAAADAAAACUAQAA7AAAAJUBAAAsAQAABQAAAJQB6gCUAS4BlQEuAZUB6gCUAeoAJQAAAAwAAAAIAACAJQAAAAwAAAAAAACAKAAAAAwAAAABAAAAJwAAABgAAAABAAAAAAAAAOrq6gAAAAAAJQAAAAwAAAABAAAAJQAAAAwAAAAIAACAVgAAADAAAACVAQAA7AAAAJYBAAAsAQAABQAAAJUB6gCVAS4BlgEuAZYB6gCVAeoAJQAAAAwAAAAIAACAJQAAAAwAAAAAAACAKAAAAAwAAAABAAAAJwAAABgAAAABAAAAAAAAAOnp6QAAAAAAJQAAAAwAAAABAAAAJQAAAAwAAAAIAACAVgAAADAAAACWAQAA7AAAAJcBAAAsAQAABQAAAJYB6gCWAS4BlwEuAZcB6gCWAeoAJQAAAAwAAAAIAACAJQAAAAwAAAAAAACAKAAAAAwAAAABAAAAJwAAABgAAAABAAAAAAAAAOfn5wAAAAAAJQAAAAwAAAABAAAAJQAAAAwAAAAIAACAVgAAADAAAACXAQAA7AAAAJgBAAAsAQAABQAAAJcB6gCXAS4BmAEuAZgB6gCXAeoAJQAAAAwAAAAIAACAJQAAAAwAAAAAAACAKAAAAAwAAAABAAAAJwAAABgAAAABAAAAAAAAAObm5gAAAAAAJQAAAAwAAAABAAAAJQAAAAwAAAAIAACAVgAAADAAAACYAQAA7AAAAJkBAAAsAQAABQAAAJgB6gCYAS4BmQEuAZkB6gCYAeoAJQAAAAwAAAAIAACAJQAAAAwAAAAAAACAKAAAAAwAAAABAAAAJwAAABgAAAABAAAAAAAAAOTk5AAAAAAAJQAAAAwAAAABAAAAJQAAAAwAAAAIAACAVgAAADAAAACZAQAA7AAAAJoBAAAsAQAABQAAAJkB6gCZAS4BmgEuAZoB6gCZAeoAJQAAAAwAAAAIAACAJQAAAAwAAAAAAACAKAAAAAwAAAABAAAAJwAAABgAAAABAAAAAAAAAOPj4wAAAAAAJQAAAAwAAAABAAAAJQAAAAwAAAAIAACAVgAAADAAAACaAQAA7AAAAJsBAAAsAQAABQAAAJoB6gCaAS4BmwEuAZsB6gCaAeoAJQAAAAwAAAAIAACAJQAAAAwAAAAAAACAKAAAAAwAAAABAAAAJwAAABgAAAABAAAAAAAAAOLi4gAAAAAAJQAAAAwAAAABAAAAJQAAAAwAAAAIAACAVgAAADAAAACbAQAA7AAAAJwBAAAsAQAABQAAAJsB6gCbAS4BnAEuAZwB6gCbAeoAJQAAAAwAAAAIAACAJQAAAAwAAAAAAACAKAAAAAwAAAABAAAAJwAAABgAAAABAAAAAAAAAODg4AAAAAAAJQAAAAwAAAABAAAAJQAAAAwAAAAIAACAVgAAADAAAACcAQAA7AAAAJ0BAAAsAQAABQAAAJwB6gCcAS4BnQEuAZ0B6gCcAeoAJQAAAAwAAAAIAACAJQAAAAwAAAAAAACAKAAAAAwAAAABAAAAJwAAABgAAAABAAAAAAAAAN/f3wAAAAAAJQAAAAwAAAABAAAAJQAAAAwAAAAIAACAVgAAADAAAACdAQAA7AAAAJ4BAAAsAQAABQAAAJ0B6gCdAS4BngEuAZ4B6gCdAeoAJQAAAAwAAAAIAACAJQAAAAwAAAAAAACAKAAAAAwAAAABAAAAJwAAABgAAAABAAAAAAAAAN7e3gAAAAAAJQAAAAwAAAABAAAAJQAAAAwAAAAIAACAVgAAADAAAACeAQAA7AAAAJ8BAAAsAQAABQAAAJ4B6gCeAS4BnwEuAZ8B6gCeAeoAJQAAAAwAAAAIAACAJQAAAAwAAAAAAACAKAAAAAwAAAABAAAAJwAAABgAAAABAAAAAAAAANzc3AAAAAAAJQAAAAwAAAABAAAAJQAAAAwAAAAIAACAVgAAADAAAACfAQAA7AAAAKABAAAsAQAABQAAAJ8B6gCfAS4BoAEuAaAB6gCfAeoAJQAAAAwAAAAIAACAJQAAAAwAAAAAAACAKAAAAAwAAAABAAAAJwAAABgAAAABAAAAAAAAANvb2wAAAAAAJQAAAAwAAAABAAAAJQAAAAwAAAAIAACAVgAAADAAAACgAQAA7AAAAKEBAAAsAQAABQAAAKAB6gCgAS4BoQEuAaEB6gCgAeoAJQAAAAwAAAAIAACAJQAAAAwAAAAAAACAKAAAAAwAAAABAAAAJwAAABgAAAABAAAAAAAAANra2gAAAAAAJQAAAAwAAAABAAAAJQAAAAwAAAAIAACAVgAAADAAAAChAQAA7AAAAKIBAAAsAQAABQAAAKEB6gChAS4BogEuAaIB6gChAeoAJQAAAAwAAAAIAACAJQAAAAwAAAAAAACAKAAAAAwAAAABAAAAJwAAABgAAAABAAAAAAAAANjY2AAAAAAAJQAAAAwAAAABAAAAJQAAAAwAAAAIAACAVgAAADAAAACiAQAA7AAAAKMBAAAsAQAABQAAAKIB6gCiAS4BowEuAaMB6gCiAeoAJQAAAAwAAAAIAACAJQAAAAwAAAAAAACAKAAAAAwAAAABAAAAJwAAABgAAAABAAAAAAAAANfX1wAAAAAAJQAAAAwAAAABAAAAJQAAAAwAAAAIAACAVgAAADAAAACjAQAA7AAAAKQBAAAsAQAABQAAAKMB6gCjAS4BpAEuAaQB6gCjAeoAJQAAAAwAAAAIAACAJQAAAAwAAAAAAACAKAAAAAwAAAABAAAAJwAAABgAAAABAAAAAAAAANbW1gAAAAAAJQAAAAwAAAABAAAAJQAAAAwAAAAIAACAVgAAADAAAACkAQAA7AAAAKUBAAAsAQAABQAAAKQB6gCkAS4BpQEuAaUB6gCkAeoAJQAAAAwAAAAIAACAJQAAAAwAAAAAAACAKAAAAAwAAAABAAAAJwAAABgAAAABAAAAAAAAANTU1AAAAAAAJQAAAAwAAAABAAAAJQAAAAwAAAAIAACAVgAAADAAAAClAQAA7AAAAKYBAAAsAQAABQAAAKUB6gClAS4BpgEuAaYB6gClAeoAJQAAAAwAAAAIAACAJQAAAAwAAAAAAACAKAAAAAwAAAABAAAAJwAAABgAAAABAAAAAAAAANPT0wAAAAAAJQAAAAwAAAABAAAAJQAAAAwAAAAIAACAVgAAADAAAACmAQAA7AAAAKcBAAAsAQAABQAAAKYB6gCmAS4BpwEuAacB6gCmAeoAJQAAAAwAAAAIAACAJQAAAAwAAAAAAACAKAAAAAwAAAABAAAAJwAAABgAAAABAAAAAAAAANLS0gAAAAAAJQAAAAwAAAABAAAAJQAAAAwAAAAIAACAVgAAADAAAACnAQAA7AAAAKgBAAAsAQAABQAAAKcB6gCnAS4BqAEuAagB6gCnAeoAJQAAAAwAAAAIAACAJQAAAAwAAAAAAACAKAAAAAwAAAABAAAAJwAAABgAAAABAAAAAAAAANDQ0AAAAAAAJQAAAAwAAAABAAAAJQAAAAwAAAAIAACAVgAAADAAAACoAQAA7AAAAKkBAAAsAQAABQAAAKgB6gCoAS4BqQEuAakB6gCoAeoAJQAAAAwAAAAIAACAJQAAAAwAAAAAAACAKAAAAAwAAAABAAAAJwAAABgAAAABAAAAAAAAAM/PzwAAAAAAJQAAAAwAAAABAAAAJQAAAAwAAAAIAACAVgAAADAAAACpAQAA7AAAAKoBAAAsAQAABQAAAKkB6gCpAS4BqgEuAaoB6gCpAeoAJQAAAAwAAAAIAACAJQAAAAwAAAAAAACAKAAAAAwAAAABAAAAJwAAABgAAAABAAAAAAAAAM3NzQAAAAAAJQAAAAwAAAABAAAAJQAAAAwAAAAIAACAVgAAADAAAACqAQAA7AAAAKsBAAAsAQAABQAAAKoB6gCqAS4BqwEuAasB6gCqAeoAJQAAAAwAAAAIAACAJQAAAAwAAAAAAACAKAAAAAwAAAABAAAAJwAAABgAAAABAAAAAAAAAMzMzAAAAAAAJQAAAAwAAAABAAAAJQAAAAwAAAAIAACAVgAAADAAAACrAQAA7AAAAKwBAAAsAQAABQAAAKsB6gCrAS4BrAEuAawB6gCrAeoAJQAAAAwAAAAIAACAJQAAAAwAAAAAAACAKAAAAAwAAAABAAAAJwAAABgAAAABAAAAAAAAAMvLywAAAAAAJQAAAAwAAAABAAAAJQAAAAwAAAAIAACAVgAAADAAAACsAQAA7AAAAK0BAAAsAQAABQAAAKwB6gCsAS4BrQEuAa0B6gCsAeoAJQAAAAwAAAAIAACAJQAAAAwAAAAAAACAKAAAAAwAAAABAAAAJwAAABgAAAABAAAAAAAAAMnJyQAAAAAAJQAAAAwAAAABAAAAJQAAAAwAAAAIAACAVgAAADAAAACtAQAA7AAAAK4BAAAsAQAABQAAAK0B6gCtAS4BrgEuAa4B6gCtAeoAJQAAAAwAAAAIAACAJQAAAAwAAAAAAACAKAAAAAwAAAABAAAAJwAAABgAAAABAAAAAAAAAMjIyAAAAAAAJQAAAAwAAAABAAAAJQAAAAwAAAAIAACAVgAAADAAAACuAQAA7AAAAK8BAAAsAQAABQAAAK4B6gCuAS4BrwEuAa8B6gCuAeoAJQAAAAwAAAAIAACAJQAAAAwAAAAAAACAKAAAAAwAAAABAAAAJwAAABgAAAABAAAAAAAAAMfHxwAAAAAAJQAAAAwAAAABAAAAJQAAAAwAAAAIAACAVgAAADAAAACvAQAA7AAAALABAAAsAQAABQAAAK8B6gCvAS4BsAEuAbAB6gCvAeoAJQAAAAwAAAAIAACAJQAAAAwAAAAAAACAKAAAAAwAAAABAAAAJwAAABgAAAABAAAAAAAAAMXFxQAAAAAAJQAAAAwAAAABAAAAJQAAAAwAAAAIAACAVgAAADAAAACwAQAA7AAAALEBAAAsAQAABQAAALAB6gCwAS4BsQEuAbEB6gCwAeoAJQAAAAwAAAAIAACAJQAAAAwAAAAAAACAKAAAAAwAAAABAAAAJwAAABgAAAABAAAAAAAAAMTExAAAAAAAJQAAAAwAAAABAAAAJQAAAAwAAAAIAACAVgAAADAAAACxAQAA7AAAALIBAAAsAQAABQAAALEB6gCxAS4BsgEuAbIB6gCxAeoAJQAAAAwAAAAIAACAJQAAAAwAAAAAAACAKAAAAAwAAAABAAAAJwAAABgAAAABAAAAAAAAAMPDwwAAAAAAJQAAAAwAAAABAAAAJQAAAAwAAAAIAACAVgAAADAAAACyAQAA7AAAALMBAAAsAQAABQAAALIB6gCyAS4BswEuAbMB6gCyAeoAJQAAAAwAAAAIAACAJQAAAAwAAAAAAACAKAAAAAwAAAABAAAAJwAAABgAAAABAAAAAAAAAMHBwQAAAAAAJQAAAAwAAAABAAAAJQAAAAwAAAAIAACAVgAAADAAAACzAQAA7AAAALQBAAAsAQAABQAAALMB6gCzAS4BtAEuAbQB6gCzAeoAJQAAAAwAAAAIAACAJQAAAAwAAAAAAACAKAAAAAwAAAABAAAAJwAAABgAAAABAAAAAAAAAMDAwAAAAAAAJQAAAAwAAAABAAAAJQAAAAwAAAAIAACAVgAAADAAAAC0AQAA7AAAALUBAAAsAQAABQAAALQB6gC0AS4BtgEuAbYB6gC0AeoAJQAAAAwAAAAIAACAJQAAAAwAAAAAAACAKAAAAAwAAAABAAAAJQAAAAwAAAAHAACAIgAAAAwAAAD/////RgAAABgBAAAMAQAARU1GKypAAAAkAAAAGAAAAAAAgD8AAAAAAAAAAAAAgD8AAAAAAAAAACpAAAAkAAAAGAAAAAAAgD8AAAAAAAAAAAAAgD8AAAAAAAAAACZAAAAQAAAABAAAAAAAAAAlQAAAEAAAAAQAAAAAAAAAH0ADAAwAAAAAAAAAIkAEAAwAAAAAAAAAHkAJAAwAAAAAAAAAIUAHAAwAAAAAAAAAKkAAACQAAAAYAAAAwJsJOQAAAAAAAAAAwJsJOZSvq0NFjZZDCEAAAjwAAAAwAAAAAhDA2wAAAACOAAAAAAAAAADgDkYCAAAAAgAAAAIAAAAAAAAAAhDA2wAAAAAAAAD/FUAHABAAAAAEAAAAAAAAACQAAAAkAAAAAACAPQAAAAAAAAAAAACAPQAAAAAAAAAAAgAAAF8AAAA4AAAAAQAAADgAAAAAAAAAOAAAAAAAAAAAAAEAEwAAAAAAAAAAAAAAAAAAAAAAAAAAAAAAJQAAAAwAAAABAAAAJQAAAAwAAAAFAACAOwAAAAgAAAAbAAAAEAAAAG4VAACoDgAANgAAABAAAABuFQAABREAAFgAAAA0AAAAAAAAAAAAAAD//////////wYAAABuFf8RwRbKEmIYyhIEGsoSVhv/EVYbBRE2AAAAEAAAAFYbAACoDgAAWAAAADQAAAAAAAAAAAAAAP//////////BgAAAFYbog8EGm0QYhhtEMEWbRBuFaIPbhWoDj0AAAAIAAAAPAAAAAgAAABAAAAAGAAAAFUBAADoAAAAtwEAAC8BAAAlAAAADAAAAAcAAIAlAAAADAAAAAAAAIAkAAAAJAAAAAAAgEEAAAAAAAAAAAAAgEEAAAAAAAAAAAIAAAAoAAAADAAAAAEAAABGAAAAuAEAAKwBAABFTUYrKkAAACQAAAAYAAAAAACAPwAAAAAAAAAAAACAPwAAAAAAAAAAKkAAACQAAAAYAAAAAACAPwAAAAAAAAAAAACAPwAAAAAAAAAAJkAAABAAAAAEAAAAAAAAACVAAAAQAAAABAAAAAAAAAAfQAMADAAAAAAAAAAiQAQADAAAAAAAAAAeQAkADAAAAAAAAAAhQAcADAAAAAAAAAAqQAAAJAAAABgAAAAAAPBCAAAAAAAAAAAAAPBClK+rQ0WNlkMIQAACPAAAADAAAAACEMDbAAAAAI4AAAAAAAAAq6qqPAIAAAACAAAAAgAAAAAAAAACEMDbAAAAAAAAAP8IQAcDoAAAAJQAAAACEMDbDwAAAAAAAAAmk0k/NBoNvyaTST8YgC6/ZHMcPyaTSb8mk8k+JpNJvwh/ND4mk0m/bDIZshiALr90MhmyNBoNvwAAAADI43G+AAAHqHKY2L0JfzQ+icPhsSaTyT5/w+GxZHMcP3XD4bEmk0k/cpjYvSaTST/I43G+JpNJPzQaDb8AAwMDAwMDAQMDAwMDA4HIFUAHABAAAAAEAAAAAAAAACQAAAAkAAAAAACAPQAAAAAAAAAAAACAPQAAAAAAAAAAAgAAAF8AAAA4AAAAAQAAADgAAAAAAAAAOAAAAAAAAAAAAAEAKAAAAAAAAAAAAAAAAAAAAAAAAAAAAAAAJQAAAAwAAAABAAAAJQAAAAwAAAAFAACAOwAAAAgAAAAbAAAAEAAAAFYbAACoDgAAWAAAADQAAAAAAAAAAAAAAP//////////BgAAAFYbrQ0EGuIMYhjiDMEW4gxuFa0NbhWoDjYAAAAQAAAAbhUAAAURAABYAAAANAAAAAAAAAAAAAAA//////////8GAAAAbhX/EcEWyhJiGMoSBBrKElYb/xFWGwURNgAAABAAAABWGwAAqA4AAD0AAAAIAAAAPAAAAAgAAABAAAAAGAAAAFQBAADLAAAAuAEAAC8BAAAlAAAADAAAAAcAAIAlAAAADAAAAAAAAIAkAAAAJAAAAAAAgEEAAAAAAAAAAAAAgEEAAAAAAAAAAAIAAAAoAAAADAAAAAEAAABGAAAAcAEAAGQBAABFTUYrKkAAACQAAAAYAAAAAACAPwAAAAAAAAAAAACAPwAAAAAAAAAAKkAAACQAAAAYAAAAAACAPwAAAAAAAAAAAACAPwAAAAAAAAAAJkAAABAAAAAEAAAAAAAAACVAAAAQAAAABAAAAAAAAAAfQAMADAAAAAAAAAAiQAQADAAAAAAAAAAeQAkADAAAAAAAAAAhQAcADAAAAAAAAAAqQAAAJAAAABgAAADAmwk5AAAAAAAAAADAmwk5KHmiQ30LokMIQAACTAAAAEAAAAACEMDbAAAAAM4BAAAAAAAAANQURgIAAAACAAAAAgAAAAIAAAAAAAAAAgAAAAAAAEEAAIBAAhDA2wAAAAAAAAD/CEAHA0gAAAA8AAAAAhDA2wUAAAAAAAAAAAAAAAAAAAD/OohKAAAAAP86iEr/NnXJAAAAAP82dckAAAAAAAAAAAABAQGBAwMBFUAHABAAAAAEAAAAAAAAACgAAAAMAAAAAgAAACQAAAAkAAAAAACAPQAAAAAAAAAAAACAPQAAAAAAAAAAAgAAAF8AAAA4AAAAAgAAADgAAAAAAAAAOAAAAAAAAAAAAgEAAQAAAAAAAAAAAAAAAAAAAAAAAAAAAAAAJQAAAAwAAAACAAAAJwAAABgAAAABAAAAAAAAAAAAAAAAAAAAJQAAAAwAAAABAAAAEwAAAAwAAAACAAAAOwAAAAgAAAAbAAAAEAAAAFIUAAARDAAANgAAABAAAABSFAAAnQwAAFgAAAA0AAAAAAAAAAAAAAD//////////wYAAABSFKIMTRSnDEgUpwxCFKcMPhSiDD4UnQw2AAAAEAAAAD4UAAARDAAAWAAAADQAAAAAAAAAAAAAAP//////////BgAAAD4UCwxCFAcMSBQHDE0UBwxSFAsMUhQRDD0AAAAIAAAAGwAAABAAAABSFAAAAQ0AADYAAAAQAAAAUhQAAI0NAABYAAAANAAAAAAAAAAAAAAA//////////8GAAAAUhSSDU0Ulw1IFJcNQhSXDT4Ukg0+FI0NNgAAABAAAAA+FAAAAQ0AAFgAAAA0AAAAAAAAAAAAAAD//////////wYAAAA+FPsMQhT3DEgU9wxNFPcMUhT7DFIUAQ09AAAACAAAABsAAAAQAAAAUhQAAPENAAA2AAAAEAAAAFIUAAB9DgAAWAAAADQAAAAAAAAAAAAAAP//////////BgAAAFIUgg5NFIcOSBSHDkIUhw4+FIIOPhR9DjYAAAAQAAAAPhQAAPENAABYAAAANAAAAAAAAAAAAAAA//////////8GAAAAPhTrDUIU5w1IFOcNTRTnDVIU6w1SFPENPQAAAAgAAAAbAAAAEAAAAFIUAADhDgAANgAAABAAAABSFAAAbQ8AAFgAAAA0AAAAAAAAAAAAAAD//////////wYAAABSFHIPTRR3D0gUdw9CFHcPPhRyDz4UbQ82AAAAEAAAAD4UAADhDgAAWAAAADQAAAAAAAAAAAAAAP//////////BgAAAD4U2w5CFNcOSBTXDk0U1w5SFNsOUhThDj0AAAAIAAAAGwAAABAAAABSFAAA0Q8AADYAAAAQAAAAUhQAAF0QAABYAAAANAAAAAAAAAAAAAAA//////////8GAAAAUhRiEE0UZxBIFGcQQhRnED4UYhA+FF0QNgAAABAAAAA+FAAA0Q8AAFgAAAA0AAAAAAAAAAAAAAD//////////wYAAAA+FMsPQhTHD0gUxw9NFMcPUhTLD1IU0Q89AAAACAAAABsAAAAQAAAAUhQAAMEQAAA2AAAAEAAAAFIUAABNEQAAWAAAADQAAAAAAAAAAAAAAP//////////BgAAAFIUUhFNFFcRSBRXEUIUVxE+FFIRPhRNETYAAAAQAAAAPhQAAMEQAABYAAAANAAAAAAAAAAAAAAA//////////8GAAAAPhS7EEIUtxBIFLcQTRS3EFIUuxBSFMEQPQAAAAgAAAAbAAAAEAAAAFIUAACxEQAANgAAABAAAABSFAAAPRIAAFgAAAA0AAAAAAAAAAAAAAD//////////wYAAABSFEISTRRHEkgURxJCFEcSPhRCEj4UPRI2AAAAEAAAAD4UAACxEQAAWAAAADQAAAAAAAAAAAAAAP//////////BgAAAD4UqxFCFKcRSBSnEU0UpxFSFKsRUhSxET0AAAAIAAAAGwAAABAAAABSFAAAoRIAADYAAAAQAAAAUhQAAC0TAABYAAAANAAAAAAAAAAAAAAA//////////8GAAAAUhQyE00UNxNIFDcTQhQ3Ez4UMhM+FC0TNgAAABAAAAA+FAAAoRIAAFgAAAA0AAAAAAAAAAAAAAD//////////wYAAAA+FJsSQhSXEkgUlxJNFJcSUhSbElIUoRI9AAAACAAAABsAAAAQAAAAUhQAAJETAAA2AAAAEAAAAFIUAAAdFAAAWAAAADQAAAAAAAAAAAAAAP//////////BgAAAFIUIhRNFCcUSBQnFEIUJxQ+FCIUPhQdFDYAAAAQAAAAPhQAAJETAABYAAAANAAAAAAAAAAAAAAA//////////8GAAAAPhSLE0IUhxNIFIcTTRSHE1IUixNSFJETPQAAAAgAAAAbAAAAEAAAAI8UAAAwFAAANgAAABAAAAAbFQAAMBQAAFgAAAA0AAAAAAAAAAAAAAD//////////wYAAAAgFTAUJRU0FCUVOhQlFT8UIBVEFBsVRBQ2AAAAEAAAAI8UAABEFAAAWAAAADQAAAAAAAAAAAAAAP//////////BgAAAIkURBSFFD8UhRQ6FIUUNBSJFDAUjxQwFD0AAAAIAAAAGwAAABAAAAB/FQAAMBQAADYAAAAQAAAACxYAADAUAABYAAAANAAAAAAAAAAAAAAA//////////8GAAAAEBYwFBUWNBQVFjoUFRY/FBAWRBQLFkQUNgAAABAAAAB/FQAARBQAAFgAAAA0AAAAAAAAAAAAAAD//////////wYAAAB5FUQUdRU/FHUVOhR1FTQUeRUwFH8VMBQ9AAAACAAAABsAAAAQAAAAbxYAADAUAAA2AAAAEAAAAPsWAAAwFAAAWAAAADQAAAAAAAAAAAAAAP//////////BgAAAAAXMBQFFzQUBRc6FAUXPxQAF0QU+xZEFDYAAAAQAAAAbxYAAEQUAABYAAAANAAAAAAAAAAAAAAA//////////8GAAAAaRZEFGUWPxRlFjoUZRY0FGkWMBRvFjAUPQAAAAgAAAAbAAAAEAAAAF8XAAAwFAAANgAAABAAAADrFwAAMBQAAFgAAAA0AAAAAAAAAAAAAAD//////////wYAAADwFzAU9Rc0FPUXOhT1Fz8U8BdEFOsXRBQ2AAAAEAAAAF8XAABEFAAAWAAAADQAAAAAAAAAAAAAAP//////////BgAAAFkXRBRVFz8UVRc6FFUXNBRZFzAUXxcwFD0AAAAIAAAAGwAAABAAAABPGAAAMBQAADYAAAAQAAAA2xgAADAUAABYAAAANAAAAAAAAAAAAAAA//////////8GAAAA4BgwFOUYNBTlGDoU5Rg/FOAYRBTbGEQUNgAAABAAAABPGAAARBQAAFgAAAA0AAAAAAAAAAAAAAD//////////wYAAABJGEQURRg/FEUYOhRFGDQUSRgwFE8YMBQ9AAAACAAAABsAAAAQAAAAPxkAADAUAAA2AAAAEAAAAMsZAAAwFAAAWAAAADQAAAAAAAAAAAAAAP//////////BgAAANAZMBTVGTQU1Rk6FNUZPxTQGUQUyxlEFDYAAAAQAAAAPxkAAEQUAABYAAAANAAAAAAAAAAAAAAA//////////8GAAAAORlEFDUZPxQ1GToUNRk0FDkZMBQ/GTAUPQAAAAgAAAAbAAAAEAAAAC8aAAAwFAAANgAAABAAAAC7GgAAMBQAAFgAAAA0AAAAAAAAAAAAAAD//////////wYAAADAGjAUxRo0FMUaOhTFGj8UwBpEFLsaRBQ2AAAAEAAAAC8aAABEFAAAWAAAADQAAAAAAAAAAAAAAP//////////BgAAACkaRBQlGj8UJRo6FCUaNBQpGjAULxowFD0AAAAIAAAAGwAAABAAAAAfGwAAMBQAADYAAAAQAAAAqxsAADAUAABYAAAANAAAAAAAAAAAAAAA//////////8GAAAAsBswFLUbNBS1GzoUtRs/FLAbRBSrG0QUNgAAABAAAAAfGwAARBQAAFgAAAA0AAAAAAAAAAAAAAD//////////wYAAAAZG0QUFRs/FBUbOhQVGzQUGRswFB8bMBQ9AAAACAAAABsAAAAQAAAADxwAADAUAAA2AAAAEAAAAJscAAAwFAAAWAAAADQAAAAAAAAAAAAAAP//////////BgAAAKAcMBSlHDQUpRw6FKUcPxSgHEQUmxxEFDYAAAAQAAAADxwAAEQUAABYAAAANAAAAAAAAAAAAAAA//////////8GAAAACRxEFAUcPxQFHDoUBRw0FAkcMBQPHDAUPQAAAAgAAAAbAAAAEAAAAP8cAAAwFAAANgAAABAAAACLHQAAMBQAAFgAAAA0AAAAAAAAAAAAAAD//////////wYAAACQHTAUlR00FJUdOhSVHT8UkB1EFIsdRBQ2AAAAEAAAAP8cAABEFAAAWAAAADQAAAAAAAAAAAAAAP//////////BgAAAPkcRBT1HD8U9Rw6FPUcNBT5HDAU/xwwFD0AAAAIAAAAGwAAABAAAADvHQAAMBQAADYAAAAQAAAAex4AADAUAABYAAAANAAAAAAAAAAAAAAA//////////8GAAAAgB4wFIUeNBSFHjoUhR4/FIAeRBR7HkQUNgAAABAAAADvHQAARBQAAFgAAAA0AAAAAAAAAAAAAAD//////////wYAAADpHUQU5R0/FOUdOhTlHTQU6R0wFO8dMBQ9AAAACAAAABsAAAAQAAAA3x4AADAUAAA2AAAAEAAAAGsfAAAwFAAAWAAAADQAAAAAAAAAAAAAAP//////////BgAAAHAfMBR1HzQUdR86FHUfPxRwH0QUax9EFDYAAAAQAAAA3x4AAEQUAABYAAAANAAAAAAAAAAAAAAA//////////8GAAAA2R5EFNUePxTVHjoU1R40FNkeMBTfHjAUPQAAAAgAAAAbAAAAEAAAAM8fAAAwFAAANgAAABAAAABbIAAAMBQAAFgAAAA0AAAAAAAAAAAAAAD//////////wYAAABgIDAUZSA0FGUgOhRlID8UYCBEFFsgRBQ2AAAAEAAAAM8fAABEFAAAWAAAADQAAAAAAAAAAAAAAP//////////BgAAAMkfRBTFHz8UxR86FMUfNBTJHzAUzx8wFD0AAAAIAAAAGwAAABAAAAC/IAAAMBQAADYAAAAQAAAASyEAADAUAABYAAAANAAAAAAAAAAAAAAA//////////8GAAAAUCEwFFUhNBRVIToUVSE/FFAhRBRLIUQUNgAAABAAAAC/IAAARBQAAFgAAAA0AAAAAAAAAAAAAAD//////////wYAAAC5IEQUtSA/FLUgOhS1IDQUuSAwFL8gMBQ9AAAACAAAABsAAAAQAAAAryEAADAUAAA2AAAAEAAAADsiAAAwFAAAWAAAADQAAAAAAAAAAAAAAP//////////BgAAAEAiMBRFIjQURSI6FEUiPxRAIkQUOyJEFDYAAAAQAAAAryEAAEQUAABYAAAANAAAAAAAAAAAAAAA//////////8GAAAAqSFEFKUhPxSlIToUpSE0FKkhMBSvITAUPQAAAAgAAAAbAAAAEAAAAJ8iAAAwFAAANgAAABAAAAArIwAAMBQAAFgAAAA0AAAAAAAAAAAAAAD//////////wYAAAAwIzAUNSM0FDUjOhQ1Iz8UMCNEFCsjRBQ2AAAAEAAAAJ8iAABEFAAAWAAAADQAAAAAAAAAAAAAAP//////////BgAAAJkiRBSVIj8UlSI6FJUiNBSZIjAUnyIwFD0AAAAIAAAAGwAAABAAAACPIwAAMBQAADYAAAAQAAAAGyQAADAUAABYAAAANAAAAAAAAAAAAAAA//////////8GAAAAICQwFCUkNBQlJDoUJSQ/FCAkRBQbJEQUNgAAABAAAACPIwAARBQAAFgAAAA0AAAAAAAAAAAAAAD//////////wYAAACJI0QUhSM/FIUjOhSFIzQUiSMwFI8jMBQ9AAAACAAAABsAAAAQAAAAfyQAADAUAAA2AAAAEAAAAAslAAAwFAAAWAAAADQAAAAAAAAAAAAAAP//////////BgAAABAlMBQVJTQUFSU6FBUlPxQQJUQUCyVEFDYAAAAQAAAAfyQAAEQUAABYAAAANAAAAAAAAAAAAAAA//////////8GAAAAeSREFHUkPxR1JDoUdSQ0FHkkMBR/JDAUPQAAAAgAAAAbAAAAEAAAAG8lAAAwFAAANgAAABAAAAD7JQAAMBQAAFgAAAA0AAAAAAAAAAAAAAD//////////wYAAAAAJjAUBSY0FAUmOhQFJj8UACZEFPslRBQ2AAAAEAAAAG8lAABEFAAAWAAAADQAAAAAAAAAAAAAAP//////////BgAAAGklRBRlJT8UZSU6FGUlNBRpJTAUbyUwFD0AAAAIAAAAGwAAABAAAABfJgAAMBQAADYAAAAQAAAA6yYAADAUAABYAAAANAAAAAAAAAAAAAAA//////////8GAAAA8CYwFPUmNBT1JjoU9SY/FPAmRBTrJkQUNgAAABAAAABfJgAARBQAAFgAAAA0AAAAAAAAAAAAAAD//////////wYAAABZJkQUVSY/FFUmOhRVJjQUWSYwFF8mMBQ9AAAACAAAABsAAAAQAAAATycAADAUAAA2AAAAEAAAANsnAAAwFAAAWAAAADQAAAAAAAAAAAAAAP//////////BgAAAOAnMBTlJzQU5Sc6FOUnPxTgJ0QU2ydEFDYAAAAQAAAATycAAEQUAABYAAAANAAAAAAAAAAAAAAA//////////8GAAAASSdEFEUnPxRFJzoURSc0FEknMBRPJzAUPQAAAAgAAAAbAAAAEAAAAD8oAAAwFAAANgAAABAAAADLKAAAMBQAAFgAAAA0AAAAAAAAAAAAAAD//////////wYAAADQKDAU1Sg0FNUoOhTVKD8U0ChEFMsoRBQ2AAAAEAAAAD8oAABEFAAAWAAAADQAAAAAAAAAAAAAAP//////////BgAAADkoRBQ1KD8UNSg6FDUoNBQ5KDAUPygwFD0AAAAIAAAAGwAAABAAAAAvKQAAMBQAADYAAAAQAAAAuykAADAUAABYAAAANAAAAAAAAAAAAAAA//////////8GAAAAwCkwFMUpNBTFKToUxSk/FMApRBS7KUQUNgAAABAAAAAvKQAARBQAAFgAAAA0AAAAAAAAAAAAAAD//////////wYAAAApKUQUJSk/FCUpOhQlKTQUKSkwFC8pMBQ9AAAACAAAABsAAAAQAAAAHyoAADAUAAA2AAAAEAAAAKsqAAAwFAAAWAAAADQAAAAAAAAAAAAAAP//////////BgAAALAqMBS1KjQUtSo6FLUqPxSwKkQUqypEFDYAAAAQAAAAHyoAAEQUAABYAAAANAAAAAAAAAAAAAAA//////////8GAAAAGSpEFBUqPxQVKjoUFSo0FBkqMBQfKjAUPQAAAAgAAAAbAAAAEAAAAA8rAAAwFAAANgAAABAAAACbKwAAMBQAAFgAAAA0AAAAAAAAAAAAAAD//////////wYAAACgKzAUpSs0FKUrOhSlKz8UoCtEFJsrRBQ2AAAAEAAAAA8rAABEFAAAWAAAADQAAAAAAAAAAAAAAP//////////BgAAAAkrRBQFKz8UBSs6FAUrNBQJKzAUDyswFD0AAAAIAAAAGwAAABAAAAD/KwAAMBQAADYAAAAQAAAAiywAADAUAABYAAAANAAAAAAAAAAAAAAA//////////8GAAAAkCwwFJUsNBSVLDoUlSw/FJAsRBSLLEQUNgAAABAAAAD/KwAARBQAAFgAAAA0AAAAAAAAAAAAAAD//////////wYAAAD5K0QU9Ss/FPUrOhT1KzQU+SswFP8rMBQ9AAAACAAAABsAAAAQAAAA7ywAADAUAAA2AAAAEAAAAHstAAAwFAAAWAAAADQAAAAAAAAAAAAAAP//////////BgAAAIAtMBSFLTQUhS06FIUtPxSALUQUey1EFDYAAAAQAAAA7ywAAEQUAABYAAAANAAAAAAAAAAAAAAA//////////8GAAAA6SxEFOUsPxTlLDoU5Sw0FOksMBTvLDAUPQAAAAgAAAAbAAAAEAAAAN8tAAAwFAAANgAAABAAAABrLgAAMBQAAFgAAAA0AAAAAAAAAAAAAAD//////////wYAAABwLjAUdS40FHUuOhR1Lj8UcC5EFGsuRBQ2AAAAEAAAAN8tAABEFAAAWAAAADQAAAAAAAAAAAAAAP//////////BgAAANktRBTVLT8U1S06FNUtNBTZLTAU3y0wFD0AAAAIAAAAGwAAABAAAADPLgAAMBQAADYAAAAQAAAAWy8AADAUAABYAAAANAAAAAAAAAAAAAAA//////////8GAAAAYC8wFGUvNBRlLzoUZS8/FGAvRBRbL0QUNgAAABAAAADPLgAARBQAAFgAAAA0AAAAAAAAAAAAAAD//////////wYAAADJLkQUxS4/FMUuOhTFLjQUyS4wFM8uMBQ9AAAACAAAABsAAAAQAAAAvy8AADAUAAA2AAAAEAAAAEswAAAwFAAAWAAAADQAAAAAAAAAAAAAAP//////////BgAAAFAwMBRVMDQUVTA6FFUwPxRQMEQUSzBEFDYAAAAQAAAAvy8AAEQUAABYAAAANAAAAAAAAAAAAAAA//////////8GAAAAuS9EFLUvPxS1LzoUtS80FLkvMBS/LzAUPQAAAAgAAAAbAAAAEAAAAK8wAAAwFAAANgAAABAAAAA7MQAAMBQAAFgAAAA0AAAAAAAAAAAAAAD//////////wYAAABAMTAURTE0FEUxOhRFMT8UQDFEFDsxRBQ2AAAAEAAAAK8wAABEFAAAWAAAADQAAAAAAAAAAAAAAP//////////BgAAAKkwRBSlMD8UpTA6FKUwNBSpMDAUrzAwFD0AAAAIAAAAGwAAABAAAACfMQAAMBQAADYAAAAQAAAAKzIAADAUAABYAAAANAAAAAAAAAAAAAAA//////////8GAAAAMDIwFDUyNBQ1MjoUNTI/FDAyRBQrMkQUNgAAABAAAACfMQAARBQAAFgAAAA0AAAAAAAAAAAAAAD//////////wYAAACZMUQUlTE/FJUxOhSVMTQUmTEwFJ8xMBQ9AAAACAAAABsAAAAQAAAAjzIAADAUAAA2AAAAEAAAABszAAAwFAAAWAAAADQAAAAAAAAAAAAAAP//////////BgAAACAzMBQlMzQUJTM6FCUzPxQgM0QUGzNEFDYAAAAQAAAAjzIAAEQUAABYAAAANAAAAAAAAAAAAAAA//////////8GAAAAiTJEFIUyPxSFMjoUhTI0FIkyMBSPMjAUPQAAAAgAAAAbAAAAEAAAAH8zAAAwFAAANgAAABAAAAALNAAAMBQAAFgAAAA0AAAAAAAAAAAAAAD//////////wYAAAAQNDAUFTQ0FBU0OhQVND8UEDREFAs0RBQ2AAAAEAAAAH8zAABEFAAAWAAAADQAAAAAAAAAAAAAAP//////////BgAAAHkzRBR1Mz8UdTM6FHUzNBR5MzAUfzMwFD0AAAAIAAAAGwAAABAAAABvNAAAMBQAADYAAAAQAAAA+zQAADAUAABYAAAANAAAAAAAAAAAAAAA//////////8GAAAAADUwFAU1NBQFNToUBTU/FAA1RBT7NEQUNgAAABAAAABvNAAARBQAAFgAAAA0AAAAAAAAAAAAAAD//////////wYAAABpNEQUZTQ/FGU0OhRlNDQUaTQwFG80MBQ9AAAACAAAABsAAAAQAAAAXzUAADAUAAA2AAAAEAAAAOs1AAAwFAAAWAAAADQAAAAAAAAAAAAAAP//////////BgAAAPA1MBT1NTQU9TU6FPU1PxTwNUQU6zVEFDYAAAAQAAAAXzUAAEQUAABYAAAANAAAAAAAAAAAAAAA//////////8GAAAAWTVEFFU1PxRVNToUVTU0FFk1MBRfNTAUPQAAAAgAAAAbAAAAEAAAAE82AAAwFAAANgAAABAAAADbNgAAMBQAAFgAAAA0AAAAAAAAAAAAAAD//////////wYAAADgNjAU5TY0FOU2OhTlNj8U4DZEFNs2RBQ2AAAAEAAAAE82AABEFAAAWAAAADQAAAAAAAAAAAAAAP//////////BgAAAEk2RBRFNj8URTY6FEU2NBRJNjAUTzYwFD0AAAAIAAAAGwAAABAAAAA/NwAAMBQAADYAAAAQAAAAyzcAADAUAABYAAAANAAAAAAAAAAAAAAA//////////8GAAAA0DcwFNU3NBTVNzoU1Tc/FNA3RBTLN0QUNgAAABAAAAA/NwAARBQAAFgAAAA0AAAAAAAAAAAAAAD//////////wYAAAA5N0QUNTc/FDU3OhQ1NzQUOTcwFD83MBQ9AAAACAAAABsAAAAQAAAALzgAADAUAAA2AAAAEAAAALs4AAAwFAAAWAAAADQAAAAAAAAAAAAAAP//////////BgAAAMA4MBTFODQUxTg6FMU4PxTAOEQUuzhEFDYAAAAQAAAALzgAAEQUAABYAAAANAAAAAAAAAAAAAAA//////////8GAAAAKThEFCU4PxQlODoUJTg0FCk4MBQvODAUPQAAAAgAAAAbAAAAEAAAANs4AAAAFAAANgAAABAAAADbOAAAdBMAAFgAAAA0AAAAAAAAAAAAAAD//////////wYAAADbOG8T3zhqE+U4ahPqOGoT7zhvE+84dBM2AAAAEAAAAO84AAAAFAAAWAAAADQAAAAAAAAAAAAAAP//////////BgAAAO84BhTqOAoU5TgKFN84ChTbOAYU2zgAFD0AAAAIAAAAGwAAABAAAADbOAAAEBMAADYAAAAQAAAA2zgAAIQSAABYAAAANAAAAAAAAAAAAAAA//////////8GAAAA2zh/Et84ehLlOHoS6jh6Eu84fxLvOIQSNgAAABAAAADvOAAAEBMAAFgAAAA0AAAAAAAAAAAAAAD//////////wYAAADvOBYT6jgaE+U4GhPfOBoT2zgWE9s4EBM9AAAACAAAABsAAAAQAAAA2zgAACASAAA2AAAAEAAAANs4AACUEQAAWAAAADQAAAAAAAAAAAAAAP//////////BgAAANs4jxHfOIoR5TiKEeo4ihHvOI8R7ziUETYAAAAQAAAA7zgAACASAABYAAAANAAAAAAAAAAAAAAA//////////8GAAAA7zgmEuo4KhLlOCoS3zgqEts4JhLbOCASPQAAAAgAAAAbAAAAEAAAANs4AAAwEQAANgAAABAAAADbOAAApBAAAFgAAAA0AAAAAAAAAAAAAAD//////////wYAAADbOJ8Q3ziaEOU4mhDqOJoQ7zifEO84pBA2AAAAEAAAAO84AAAwEQAAWAAAADQAAAAAAAAAAAAAAP//////////BgAAAO84NhHqODoR5Tg6Ed84OhHbODYR2zgwET0AAAAIAAAAGwAAABAAAADbOAAAQBAAADYAAAAQAAAA2zgAALQPAABYAAAANAAAAAAAAAAAAAAA//////////8GAAAA2zivD984qg/lOKoP6jiqD+84rw/vOLQPNgAAABAAAADvOAAAQBAAAFgAAAA0AAAAAAAAAAAAAAD//////////wYAAADvOEYQ6jhKEOU4ShDfOEoQ2zhGENs4QBA9AAAACAAAABsAAAAQAAAA2zgAAFAPAAA2AAAAEAAAANs4AADEDgAAWAAAADQAAAAAAAAAAAAAAP//////////BgAAANs4vw7fOLoO5Ti6Duo4ug7vOL8O7zjEDjYAAAAQAAAA7zgAAFAPAABYAAAANAAAAAAAAAAAAAAA//////////8GAAAA7zhWD+o4Wg/lOFoP3zhaD9s4Vg/bOFAPPQAAAAgAAAAbAAAAEAAAANs4AABgDgAANgAAABAAAADbOAAA1A0AAFgAAAA0AAAAAAAAAAAAAAD//////////wYAAADbOM8N3zjKDeU4yg3qOMoN7zjPDe841A02AAAAEAAAAO84AABgDgAAWAAAADQAAAAAAAAAAAAAAP//////////BgAAAO84Zg7qOGoO5ThqDt84ag7bOGYO2zhgDj0AAAAIAAAAGwAAABAAAADbOAAAcA0AADYAAAAQAAAA2zgAAOQMAABYAAAANAAAAAAAAAAAAAAA//////////8GAAAA2zjfDN842gzlONoM6jjaDO843wzvOOQMNgAAABAAAADvOAAAcA0AAFgAAAA0AAAAAAAAAAAAAAD//////////wYAAADvOHYN6jh6DeU4eg3fOHoN2zh2Dds4cA09AAAACAAAABsAAAAQAAAA2zgAAIAMAABZAAAAKAAAAAAAAAAAAAAA//////////8DAAAA2zj9C+U4BwzcOAcMWAAAADQAAAAAAAAAAAAAAP//////////BgAAANY4BwzSOAIM0jj9C9I49wvWOPML3DjzCzYAAAAQAAAA5TgAAPMLAABYAAAAKAAAAAAAAAAAAAAA//////////8DAAAA6jjzC+849wvvOP0LNgAAABAAAADvOAAAgAwAAFgAAAA0AAAAAAAAAAAAAAD//////////wYAAADvOIYM6jiKDOU4igzfOIoM2ziGDNs4gAw9AAAACAAAABsAAAAQAAAAeDgAAAcMAAA2AAAAEAAAAOw3AAAHDAAAWAAAADQAAAAAAAAAAAAAAP//////////BgAAAOY3BwziNwIM4jf9C+I39wvmN/ML7DfzCzYAAAAQAAAAeDgAAPMLAABYAAAANAAAAAAAAAAAAAAA//////////8GAAAAfjjzC4I49wuCOP0LgjgCDH44Bwx4OAcMPQAAAAgAAAAbAAAAEAAAAIg3AAAHDAAANgAAABAAAAD8NgAABwwAAFgAAAA0AAAAAAAAAAAAAAD//////////wYAAAD2NgcM8jYCDPI2/QvyNvcL9jbzC/w28ws2AAAAEAAAAIg3AADzCwAAWAAAADQAAAAAAAAAAAAAAP//////////BgAAAI438wuSN/cLkjf9C5I3AgyONwcMiDcHDD0AAAAIAAAAGwAAABAAAACYNgAABwwAADYAAAAQAAAADDYAAAcMAABYAAAANAAAAAAAAAAAAAAA//////////8GAAAABjYHDAI2AgwCNv0LAjb3CwY28wsMNvMLNgAAABAAAACYNgAA8wsAAFgAAAA0AAAAAAAAAAAAAAD//////////wYAAACeNvMLojb3C6I2/QuiNgIMnjYHDJg2Bww9AAAACAAAABsAAAAQAAAAqDUAAAcMAAA2AAAAEAAAABw1AAAHDAAAWAAAADQAAAAAAAAAAAAAAP//////////BgAAABY1BwwSNQIMEjX9CxI19wsWNfMLHDXzCzYAAAAQAAAAqDUAAPMLAABYAAAANAAAAAAAAAAAAAAA//////////8GAAAArjXzC7I19wuyNf0LsjUCDK41BwyoNQcMPQAAAAgAAAAbAAAAEAAAALg0AAAHDAAANgAAABAAAAAsNAAABwwAAFgAAAA0AAAAAAAAAAAAAAD//////////wYAAAAmNAcMIjQCDCI0/QsiNPcLJjTzCyw08ws2AAAAEAAAALg0AADzCwAAWAAAADQAAAAAAAAAAAAAAP//////////BgAAAL408wvCNPcLwjT9C8I0Agy+NAcMuDQHDD0AAAAIAAAAGwAAABAAAADIMwAABwwAADYAAAAQAAAAPDMAAAcMAABYAAAANAAAAAAAAAAAAAAA//////////8GAAAANjMHDDIzAgwyM/0LMjP3CzYz8ws8M/MLNgAAABAAAADIMwAA8wsAAFgAAAA0AAAAAAAAAAAAAAD//////////wYAAADOM/ML0jP3C9Iz/QvSMwIMzjMHDMgzBww9AAAACAAAABsAAAAQAAAA2DIAAAcMAAA2AAAAEAAAAEwyAAAHDAAAWAAAADQAAAAAAAAAAAAAAP//////////BgAAAEYyBwxCMgIMQjL9C0Iy9wtGMvMLTDLzCzYAAAAQAAAA2DIAAPMLAABYAAAANAAAAAAAAAAAAAAA//////////8GAAAA3jLzC+Iy9wviMv0L4jICDN4yBwzYMgcMPQAAAAgAAAAbAAAAEAAAAOgxAAAHDAAANgAAABAAAABcMQAABwwAAFgAAAA0AAAAAAAAAAAAAAD//////////wYAAABWMQcMUjECDFIx/QtSMfcLVjHzC1wx8ws2AAAAEAAAAOgxAADzCwAAWAAAADQAAAAAAAAAAAAAAP//////////BgAAAO4x8wvyMfcL8jH9C/IxAgzuMQcM6DEHDD0AAAAIAAAAGwAAABAAAAD4MAAABwwAADYAAAAQAAAAbDAAAAcMAABYAAAANAAAAAAAAAAAAAAA//////////8GAAAAZjAHDGIwAgxiMP0LYjD3C2Yw8wtsMPMLNgAAABAAAAD4MAAA8wsAAFgAAAA0AAAAAAAAAAAAAAD//////////wYAAAD+MPMLAjH3CwIx/QsCMQIM/jAHDPgwBww9AAAACAAAABsAAAAQAAAACDAAAAcMAAA2AAAAEAAAAHwvAAAHDAAAWAAAADQAAAAAAAAAAAAAAP//////////BgAAAHYvBwxyLwIMci/9C3Iv9wt2L/MLfC/zCzYAAAAQAAAACDAAAPMLAABYAAAANAAAAAAAAAAAAAAA//////////8GAAAADjDzCxIw9wsSMP0LEjACDA4wBwwIMAcMPQAAAAgAAAAbAAAAEAAAABgvAAAHDAAANgAAABAAAACMLgAABwwAAFgAAAA0AAAAAAAAAAAAAAD//////////wYAAACGLgcMgi4CDIIu/QuCLvcLhi7zC4wu8ws2AAAAEAAAABgvAADzCwAAWAAAADQAAAAAAAAAAAAAAP//////////BgAAAB4v8wsiL/cLIi/9CyIvAgweLwcMGC8HDD0AAAAIAAAAGwAAABAAAAAoLgAABwwAADYAAAAQAAAAnC0AAAcMAABYAAAANAAAAAAAAAAAAAAA//////////8GAAAAli0HDJItAgySLf0Lki33C5Yt8wucLfMLNgAAABAAAAAoLgAA8wsAAFgAAAA0AAAAAAAAAAAAAAD//////////wYAAAAuLvMLMi73CzIu/QsyLgIMLi4HDCguBww9AAAACAAAABsAAAAQAAAAOC0AAAcMAAA2AAAAEAAAAKwsAAAHDAAAWAAAADQAAAAAAAAAAAAAAP//////////BgAAAKYsBwyiLAIMoiz9C6Is9wumLPMLrCzzCzYAAAAQAAAAOC0AAPMLAABYAAAANAAAAAAAAAAAAAAA//////////8GAAAAPi3zC0It9wtCLf0LQi0CDD4tBww4LQcMPQAAAAgAAAAbAAAAEAAAAEgsAAAHDAAANgAAABAAAAC8KwAABwwAAFgAAAA0AAAAAAAAAAAAAAD//////////wYAAAC2KwcMsisCDLIr/QuyK/cLtivzC7wr8ws2AAAAEAAAAEgsAADzCwAAWAAAADQAAAAAAAAAAAAAAP//////////BgAAAE4s8wtSLPcLUiz9C1IsAgxOLAcMSCwHDD0AAAAIAAAAGwAAABAAAABYKwAABwwAADYAAAAQAAAAzCoAAAcMAABYAAAANAAAAAAAAAAAAAAA//////////8GAAAAxioHDMIqAgzCKv0Lwir3C8Yq8wvMKvMLNgAAABAAAABYKwAA8wsAAFgAAAA0AAAAAAAAAAAAAAD//////////wYAAABeK/MLYiv3C2Ir/QtiKwIMXisHDFgrBww9AAAACAAAABsAAAAQAAAAaCoAAAcMAAA2AAAAEAAAANwpAAAHDAAAWAAAADQAAAAAAAAAAAAAAP//////////BgAAANYpBwzSKQIM0in9C9Ip9wvWKfML3CnzCzYAAAAQAAAAaCoAAPMLAABYAAAANAAAAAAAAAAAAAAA//////////8GAAAAbirzC3Iq9wtyKv0LcioCDG4qBwxoKgcMPQAAAAgAAAAbAAAAEAAAAHgpAAAHDAAANgAAABAAAADsKAAABwwAAFgAAAA0AAAAAAAAAAAAAAD//////////wYAAADmKAcM4igCDOIo/QviKPcL5ijzC+wo8ws2AAAAEAAAAHgpAADzCwAAWAAAADQAAAAAAAAAAAAAAP//////////BgAAAH4p8wuCKfcLgin9C4IpAgx+KQcMeCkHDD0AAAAIAAAAGwAAABAAAACIKAAABwwAADYAAAAQAAAA/CcAAAcMAABYAAAANAAAAAAAAAAAAAAA//////////8GAAAA9icHDPInAgzyJ/0L8if3C/Yn8wv8J/MLNgAAABAAAACIKAAA8wsAAFgAAAA0AAAAAAAAAAAAAAD//////////wYAAACOKPMLkij3C5Io/QuSKAIMjigHDIgoBww9AAAACAAAABsAAAAQAAAAmCcAAAcMAAA2AAAAEAAAAAwnAAAHDAAAWAAAADQAAAAAAAAAAAAAAP//////////BgAAAAYnBwwCJwIMAif9CwIn9wsGJ/MLDCfzCzYAAAAQAAAAmCcAAPMLAABYAAAANAAAAAAAAAAAAAAA//////////8GAAAAnifzC6In9wuiJ/0LoicCDJ4nBwyYJwcMPQAAAAgAAAAbAAAAEAAAAKgmAAAHDAAANgAAABAAAAAcJgAABwwAAFgAAAA0AAAAAAAAAAAAAAD//////////wYAAAAWJgcMEiYCDBIm/QsSJvcLFibzCxwm8ws2AAAAEAAAAKgmAADzCwAAWAAAADQAAAAAAAAAAAAAAP//////////BgAAAK4m8wuyJvcLsib9C7ImAgyuJgcMqCYHDD0AAAAIAAAAGwAAABAAAAC4JQAABwwAADYAAAAQAAAALCUAAAcMAABYAAAANAAAAAAAAAAAAAAA//////////8GAAAAJiUHDCIlAgwiJf0LIiX3CyYl8wssJfMLNgAAABAAAAC4JQAA8wsAAFgAAAA0AAAAAAAAAAAAAAD//////////wYAAAC+JfMLwiX3C8Il/QvCJQIMviUHDLglBww9AAAACAAAABsAAAAQAAAAyCQAAAcMAAA2AAAAEAAAADwkAAAHDAAAWAAAADQAAAAAAAAAAAAAAP//////////BgAAADYkBwwyJAIMMiT9CzIk9ws2JPMLPCTzCzYAAAAQAAAAyCQAAPMLAABYAAAANAAAAAAAAAAAAAAA//////////8GAAAAziTzC9Ik9wvSJP0L0iQCDM4kBwzIJAcMPQAAAAgAAAAbAAAAEAAAANgjAAAHDAAANgAAABAAAABMIwAABwwAAFgAAAA0AAAAAAAAAAAAAAD//////////wYAAABGIwcMQiMCDEIj/QtCI/cLRiPzC0wj8ws2AAAAEAAAANgjAADzCwAAWAAAADQAAAAAAAAAAAAAAP//////////BgAAAN4j8wviI/cL4iP9C+IjAgzeIwcM2CMHDD0AAAAIAAAAGwAAABAAAADoIgAABwwAADYAAAAQAAAAXCIAAAcMAABYAAAANAAAAAAAAAAAAAAA//////////8GAAAAViIHDFIiAgxSIv0LUiL3C1Yi8wtcIvMLNgAAABAAAADoIgAA8wsAAFgAAAA0AAAAAAAAAAAAAAD//////////wYAAADuIvML8iL3C/Ii/QvyIgIM7iIHDOgiBww9AAAACAAAABsAAAAQAAAA+CEAAAcMAAA2AAAAEAAAAGwhAAAHDAAAWAAAADQAAAAAAAAAAAAAAP//////////BgAAAGYhBwxiIQIMYiH9C2Ih9wtmIfMLbCHzCzYAAAAQAAAA+CEAAPMLAABYAAAANAAAAAAAAAAAAAAA//////////8GAAAA/iHzCwIi9wsCIv0LAiICDP4hBwz4IQcMPQAAAAgAAAAbAAAAEAAAAAghAAAHDAAANgAAABAAAAB8IAAABwwAAFgAAAA0AAAAAAAAAAAAAAD//////////wYAAAB2IAcMciACDHIg/QtyIPcLdiDzC3wg8ws2AAAAEAAAAAghAADzCwAAWAAAADQAAAAAAAAAAAAAAP//////////BgAAAA4h8wsSIfcLEiH9CxIhAgwOIQcMCCEHDD0AAAAIAAAAGwAAABAAAAAYIAAABwwAADYAAAAQAAAAjB8AAAcMAABYAAAANAAAAAAAAAAAAAAA//////////8GAAAAhh8HDIIfAgyCH/0Lgh/3C4Yf8wuMH/MLNgAAABAAAAAYIAAA8wsAAFgAAAA0AAAAAAAAAAAAAAD//////////wYAAAAeIPMLIiD3CyIg/QsiIAIMHiAHDBggBww9AAAACAAAABsAAAAQAAAAKB8AAAcMAAA2AAAAEAAAAJweAAAHDAAAWAAAADQAAAAAAAAAAAAAAP//////////BgAAAJYeBwySHgIMkh79C5Ie9wuWHvMLnB7zCzYAAAAQAAAAKB8AAPMLAABYAAAANAAAAAAAAAAAAAAA//////////8GAAAALh/zCzIf9wsyH/0LMh8CDC4fBwwoHwcMPQAAAAgAAAAbAAAAEAAAADgeAAAHDAAANgAAABAAAACsHQAABwwAAFgAAAA0AAAAAAAAAAAAAAD//////////wYAAACmHQcMoh0CDKId/QuiHfcLph3zC6wd8ws2AAAAEAAAADgeAADzCwAAWAAAADQAAAAAAAAAAAAAAP//////////BgAAAD4e8wtCHvcLQh79C0IeAgw+HgcMOB4HDD0AAAAIAAAAGwAAABAAAABIHQAABwwAADYAAAAQAAAAvBwAAAcMAABYAAAANAAAAAAAAAAAAAAA//////////8GAAAAthwHDLIcAgyyHP0Lshz3C7Yc8wu8HPMLNgAAABAAAABIHQAA8wsAAFgAAAA0AAAAAAAAAAAAAAD//////////wYAAABOHfMLUh33C1Id/QtSHQIMTh0HDEgdBww9AAAACAAAABsAAAAQAAAAWBwAAAcMAAA2AAAAEAAAAMwbAAAHDAAAWAAAADQAAAAAAAAAAAAAAP//////////BgAAAMYbBwzCGwIMwhv9C8Ib9wvGG/MLzBvzCzYAAAAQAAAAWBwAAPMLAABYAAAANAAAAAAAAAAAAAAA//////////8GAAAAXhzzC2Ic9wtiHP0LYhwCDF4cBwxYHAcMPQAAAAgAAAAbAAAAEAAAAGgbAAAHDAAANgAAABAAAADcGgAABwwAAFgAAAA0AAAAAAAAAAAAAAD//////////wYAAADWGgcM0hoCDNIa/QvSGvcL1hrzC9wa8ws2AAAAEAAAAGgbAADzCwAAWAAAADQAAAAAAAAAAAAAAP//////////BgAAAG4b8wtyG/cLchv9C3IbAgxuGwcMaBsHDD0AAAAIAAAAGwAAABAAAAB4GgAABwwAADYAAAAQAAAA7BkAAAcMAABYAAAANAAAAAAAAAAAAAAA//////////8GAAAA5hkHDOIZAgziGf0L4hn3C+YZ8wvsGfMLNgAAABAAAAB4GgAA8wsAAFgAAAA0AAAAAAAAAAAAAAD//////////wYAAAB+GvMLghr3C4Ia/QuCGgIMfhoHDHgaBww9AAAACAAAABsAAAAQAAAAiBkAAAcMAAA2AAAAEAAAAPwYAAAHDAAAWAAAADQAAAAAAAAAAAAAAP//////////BgAAAPYYBwzyGAIM8hj9C/IY9wv2GPML/BjzCzYAAAAQAAAAiBkAAPMLAABYAAAANAAAAAAAAAAAAAAA//////////8GAAAAjhnzC5IZ9wuSGf0LkhkCDI4ZBwyIGQcMPQAAAAgAAAAbAAAAEAAAAJgYAAAHDAAANgAAABAAAAAMGAAABwwAAFgAAAA0AAAAAAAAAAAAAAD//////////wYAAAAGGAcMAhgCDAIY/QsCGPcLBhjzCwwY8ws2AAAAEAAAAJgYAADzCwAAWAAAADQAAAAAAAAAAAAAAP//////////BgAAAJ4Y8wuiGPcLohj9C6IYAgyeGAcMmBgHDD0AAAAIAAAAGwAAABAAAACoFwAABwwAADYAAAAQAAAAHBcAAAcMAABYAAAANAAAAAAAAAAAAAAA//////////8GAAAAFhcHDBIXAgwSF/0LEhf3CxYX8wscF/MLNgAAABAAAACoFwAA8wsAAFgAAAA0AAAAAAAAAAAAAAD//////////wYAAACuF/MLshf3C7IX/QuyFwIMrhcHDKgXBww9AAAACAAAABsAAAAQAAAAuBYAAAcMAAA2AAAAEAAAACwWAAAHDAAAWAAAADQAAAAAAAAAAAAAAP//////////BgAAACYWBwwiFgIMIhb9CyIW9wsmFvMLLBbzCzYAAAAQAAAAuBYAAPMLAABYAAAANAAAAAAAAAAAAAAA//////////8GAAAAvhbzC8IW9wvCFv0LwhYCDL4WBwy4FgcMPQAAAAgAAAAbAAAAEAAAAMgVAAAHDAAANgAAABAAAAA8FQAABwwAAFgAAAA0AAAAAAAAAAAAAAD//////////wYAAAA2FQcMMhUCDDIV/QsyFfcLNhXzCzwV8ws2AAAAEAAAAMgVAADzCwAAWAAAADQAAAAAAAAAAAAAAP//////////BgAAAM4V8wvSFfcL0hX9C9IVAgzOFQcMyBUHDD0AAAAIAAAAGwAAABAAAADYFAAABwwAADYAAAAQAAAATBQAAAcMAABYAAAANAAAAAAAAAAAAAAA//////////8GAAAARhQHDEIUAgxCFP0LQhT3C0YU8wtMFPMLNgAAABAAAADYFAAA8wsAAFgAAAA0AAAAAAAAAAAAAAD//////////wYAAADeFPML4hT3C+IU/QviFAIM3hQHDNgUBww9AAAACAAAADwAAAAIAAAAPwAAABgAAABCAQAAvgAAAJADAABGAQ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4XXCERySaBDBEAAAAwAAAAAAAAAIQAAAAgAAAAcAAAACAAAAEsAAABAAAAAMAAAAAUAAAAgAAAAAQAAAAEAAAAQAAAAAAAAAAAAAAC+BAAA9wEAAAAAAAAAAAAAvgQAAPcBAAAkAAAAJAAAAAAAgD8AAAAAAAAAAAAAgD+F1whEckmgQwIAAAAMAAAAEAAAAAAAAAAAAAAACgAAABAAAAAAAAAAAAAAAFIAAABwAQAAAgAAAOz///8AAAAAAAAAAAAAAAC8AgAAAQAAAAQABSJDAGEAbABpAGIAcgBpAAAA/n8AALBPGECtAQAAAAAVQK0BAAAAAMwwrQEAAAAAAAAAAAAA/wMAAIkAAACiBQAAAAAAAAAAAAAAAAAAAAAAAAAAAADQvo8viQAAAAkAAAAAAAAA8L2PL4kAAAAgFpk5rQEAADAoGECtAQAAEfzVRP5/AAAwKBhArQEAAAAAzDCtAQAADiqx//////+EOgAABLEEAFANGiqtAQAADiqx//////+EOgAABLEEABdIkjUAAAAAAQAAAAAAAAAAAAAAAAAAAIQ6AAAhkwEATJvGQv5/AAABAAAAAAAAAHG+ljX+fwAA0L6PL4kAAADwvY8vAAAAACAWmTmtAQAA88S95/1/AAAAAAAAAAAAAA4qBLEAAAAAibKPL4kAAAB0G/5D/n8AAFANGiqtAQAAAze252R2AAgAAAAAJQAAAAwAAAACAAAAFgAAAAwAAAAYAAAAEgAAAAwAAAABAAAAGAAAAAwAAAAAAAACVAAAAKwAAAAjAgAALgEAALsCAABFAQAAAgAAAAAAAAAAAAAAAAAAAAAAAAAQAAAATAAAAAAAAAAAAAAAAAAAAP//////////bAAAAFUAbgBkAGUAcgBsAGEAeQAgAE4AZQB0AHcAbwByAGsADQAAAAsAAAAKAAAACgAAAAcAAAAFAAAACgAAAAoAAAAEAAAADgAAAAkAAAAHAAAADwAAAAsAAAAHAAAACQAAACUAAAAMAAAADQAAgCgAAAAMAAAAAgAAACIAAAAMAAAA/////0YAAAAgAQAAFAEAAEVNRisqQAAAJAAAABgAAAAAAPBCAAAAAAAAAAAAAPBChdcIRHJJo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xt5CeaGfQwRAAAAMAAAAAAAAACEAAAAIAAAAHAAAAAgAAABLAAAAQAAAADAAAAAFAAAAIAAAAAEAAAABAAAAEAAAAAAAAAAAAAAAvgQAAPcBAAAAAAAAAAAAAL4EAAD3AQAAJAAAACQAAAAAAIA/AAAAAAAAAAAAAIA/qcbeQnmhn0MCAAAADAAAABAAAAAAAAAAAAAAAAoAAAAQAAAAAAAAAAAAAABSAAAAcAEAAAIAAADs////AAAAAAAAAAAAAAAAkAEAAAAAAAAEAAUiQQByAGkAYQBsACAATgBhAHIAcgBvAHcAAAAAAAAAFUCtAQAAAADMMK0BAAAAAAAAAAAAAIeICDwAAAAAAAAAAAAAAAAAAAAAAAAAAAAAAAAAAAAA0L6PL4kAAAA9CNZE/n8AAPC9jy+JAAAAIBaZOa0BAABwLRhArQEAABH81UT+fwAAcC0YQK0BAAAAAMwwrQEAAECYOyqtAQAAhDoAAO0DAADgDRoqrQEAAHAfGDqtAQAAhDoAAATPBAAXSJI1AAAAAAEAAAAAAAAAAAAAAAAAAAAMAAAAAAAAAAcAAAAAAAAA+I5gKq0BAAABCvI5rQEAAPC9jy+JAAAAAQAAAAAAAADQ3Bg6rQEAABH81UT+fwAA0LKPL4kAAAAAABIorQEAAMmyjy+JAAAAAAAAAAAAAAAAAAAAAAAAAAM3tudkdgAIAAAAACUAAAAMAAAAAgAAABYAAAAMAAAAGAAAABIAAAAMAAAAAQAAABgAAAAMAAAAAAAAAlQAAACIAAAAbwAAACwBAADKAAAAQwEAAAIAAAAAAAAAAAAAAAAAAAAAAAAACgAAAEwAAAAAAAAAAAAAAAAAAAD//////////2AAAABTAEQATgAgAE4AbwBkAGUAIAAxAAsAAAAMAAAADAAAAAQAAAAMAAAACQAAAAkAAAAJAAAABQAAAAkAAAAlAAAADAAAAA0AAIAoAAAADAAAAAIAAAAiAAAADAAAAP////9GAAAAnAIAAJACAABFTUYrKkAAACQAAAAYAAAAAADwQgAAAAAAAAAAAADwQqnG3kJ5oZ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BsRCz6EkMIQAc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AFEAHgBAAAAAEAAAA/////ygAAAAMAAAAAQAAACEAAAAIAAAAYgAAAAwAAAABAAAAJAAAACQAAAAAAIA9AAAAAAAAAAAAAIA9AAAAAAAAAAACAAAAJwAAABgAAAABAAAAAAAAAP///wAAAAAAJQAAAAwAAAABAAAAEwAAAAwAAAABAAAAOwAAAAgAAAAbAAAAEAAAAFBAAACxBQAAWQAAACwAAAAAAAAAAAAAAP//////////BAAAALA/NgWwP3gEtz54BPs96ANYAAAANAAAAAAAAAAAAAAA//////////8GAAAA8D3gA+I92wPUPdsDxT3bA7c94AOsPegDWQAAACwAAAAAAAAAAAAAAP//////////BAAAAPA8eAT6O3gE+js0BVs7rgVYAAAAWAAAAAAAAAAAAAAA//////////8PAAAAUDu2BUc7vwU/O8kFOTvPBTU71gUzO94FMzvgBTM74gUyO+MFMjtvBjE7+gYxO4UHMDsRCDA7nAgyOycJWQAAACgAAAAAAAAAAAAAAP//////////AwAAADI7KAl3QCgJeEDfBVgAAAA0AAAAAAAAAAAAAAD//////////wYAAAB2QNgFckDRBWxAzAVkQMIFWkC5BVBAsQU9AAAACAAAADwAAAAIAAAAPgAAABgAAACzAwAAPQAAAAgEAACTAA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mnnbERP+hJDCEAHA7wAAACwAAAAAhDA2xIAAAAAAAAAsvwzPzAu4L6x2TI/XjnlviYAMT8Kfum+bqouP4Z17L4WMb4+mDUzv2bOtz4GdDW/t0qvPgZ0Nb8H6Kg+mDUzvzAArTzIRe2+k5NBPPM76r4uY5U7WM7lviLurTlRluC+mGaUOQ4b4L4pmDQ5WaDfvuDXBrABJ9++AAAAAAAAAAD15jM/AAAAALL8Mz8wLuC+AAMDAwEDAwMBAwMDAwMDAQGBAwMUQAeAEAAAAAQAAABcptH/KAAAAAwAAAABAAAAJAAAACQAAAAAAIA9AAAAAAAAAAAAAIA9AAAAAAAAAAACAAAAJwAAABgAAAABAAAAAAAAANGmXAAAAAAAJQAAAAwAAAABAAAAEwAAAAwAAAABAAAAOwAAAAgAAAAbAAAAEAAAAHhAAADfBQAAWAAAACgAAAAAAAAAAAAAAP//////////AwAAAHBAzQViQL0FUECxBTYAAAAQAAAA/D0AAOgDAABYAAAAKAAAAAAAAAAAAAAA//////////8DAAAA5D3XA8Q91wOsPegDNgAAABAAAABbOwAArgUAAFgAAAA0AAAAAAAAAAAAAAD//////////wYAAABJO7oFOzvKBTM73gUzO+AFMzviBTI74wVZAAAAKAAAAAAAAAAAAAAA//////////8DAAAAMjsoCXhAKAl4QN8FPQAAAAgAAAA8AAAACAAAAD4AAAAYAAAAswMAAD0AAAAIBAAAkwA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Jp52xET/oSQwhAAAI0AAAAKAAAAAIQwNsAAAAAkAAAAAAAAACrqqo7AAAAQAAAAAACEMDbAAAAAISVpv8VQAcAEAAAAAQAAAAAAAAAOgAAAAwAAAACAAAAJAAAACQAAAAAAIA9AAAAAAAAAAAAAIA9AAAAAAAAAAACAAAAXwAAADgAAAACAAAAOAAAAAAAAAA4AAAAAAAAAAAiAQAKAAAAAAAAAKaVhAAAAAAAAAAAAAAAAAAlAAAADAAAAAIAAAAlAAAADAAAAAUAAIA7AAAACAAAABsAAAAQAAAAeEAAAN8FAABYAAAAKAAAAAAAAAAAAAAA//////////8DAAAAcEDNBWJAvQVQQLEFNgAAABAAAAD8PQAA6AMAAFgAAAAoAAAAAAAAAAAAAAD//////////wMAAADkPdcDxD3XA6w96AM2AAAAEAAAAFs7AACuBQAAWAAAADQAAAAAAAAAAAAAAP//////////BgAAAEk7ugU7O8oFMzveBTM74AUzO+IFMjvjBVkAAAAoAAAAAAAAAAAAAAD//////////wMAAAAyOygJeEAoCXhA3wU9AAAACAAAADwAAAAIAAAAQAAAABgAAACwAwAAOgAAAAsEAACWAAAAJQAAAAwAAAAHAACAJQAAAAwAAAAAAACAJAAAACQAAAAAAIBBAAAAAAAAAAAAAIBBAAAAAAAAAAACAAAAKAAAAAwAAAAC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gHcERq4fFCCEACAVgIAABMCAAAAhDA2wQAAACKAAAAAwAAAAAAAAAAAADEAACARAAAgET/////7c2e///////tzZ7/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HABAAAAAEAAAAAgAAACEAAAAIAAAAOwAAAAgAAAATAAAADAAAAAEAAAAkAAAAJAAAAAAAgD0AAAAAAAAAAAAAgD0AAAAAAAAAAAIAAAAbAAAAEAAAAM09AABlBwAANgAAABAAAADVPQAAZQcAAFgAAAA0AAAAAAAAAAAAAAD//////////wYAAADVPWUH1j1lB9Y9ZQfWPWUH1z1lB9c9ZQc2AAAAEAAAAN89AABlBwAAWAAAADQAAAAAAAAAAAAAAP//////////BgAAAOs9ZQf2PWcHAT5rBww+bgcWPnMHID55B1kAAAA4AAAAAAAAAAAAAAD//////////wcAAAAvPoMHsD+DBrA/eAT6O3gE+juIBng9iAeMPXkHWAAAADQAAAAAAAAAAAAAAP//////////BgAAAJY9cwegPW4Hqz1rB7Y9ZwfBPWUHzT1lBz0AAAAIAAAAJAAAACQAAAAAAIBBAAAAAAAAAAAAAIBBAAAAAAAAAAACAAAAPAAAAAgAAABDAAAADAAAAAEAAAATAAAADAAAAAEAAAAlAAAADAAAAAgAAIAnAAAAGAAAAAIAAAAAAAAA////AAAAAAAlAAAADAAAAAIAAAAlAAAADAAAAAgAAIBWAAAAMAAAAMADAABIAAAAwQMAAHgAAAAFAAAAvwNHAL8DeQDBA3kAwQNHAL8DRwAlAAAADAAAAAgAAIAlAAAADAAAAAAAAIAoAAAADAAAAAIAAAAnAAAAGAAAAAIAAAAAAAAA/v//AAAAAAAlAAAADAAAAAIAAAAlAAAADAAAAAgAAIBWAAAAMAAAAMEDAABIAAAAwgMAAHgAAAAFAAAAwQNHAMEDeQDCA3kAwgNHAMEDRwAlAAAADAAAAAgAAIAlAAAADAAAAAAAAIAoAAAADAAAAAIAAAAnAAAAGAAAAAIAAAAAAAAA/v7/AAAAAAAlAAAADAAAAAIAAAAlAAAADAAAAAgAAIBWAAAAMAAAAMIDAABIAAAAxAMAAHgAAAAFAAAAwgNHAMIDeQDEA3kAxANHAMIDRwAlAAAADAAAAAgAAIAlAAAADAAAAAAAAIAoAAAADAAAAAIAAAAnAAAAGAAAAAIAAAAAAAAA/f7/AAAAAAAlAAAADAAAAAIAAAAlAAAADAAAAAgAAIBWAAAAMAAAAMQDAABIAAAAxQMAAHgAAAAFAAAAxANHAMQDeQDFA3kAxQNHAMQDRwAlAAAADAAAAAgAAIAlAAAADAAAAAAAAIAoAAAADAAAAAIAAAAnAAAAGAAAAAIAAAAAAAAA/P7+AAAAAAAlAAAADAAAAAIAAAAlAAAADAAAAAgAAIBWAAAAMAAAAMUDAABIAAAAxgMAAHgAAAAFAAAAxQNHAMUDeQDGA3kAxgNHAMUDRwAlAAAADAAAAAgAAIAlAAAADAAAAAAAAIAoAAAADAAAAAIAAAAnAAAAGAAAAAIAAAAAAAAA/P3+AAAAAAAlAAAADAAAAAIAAAAlAAAADAAAAAgAAIBWAAAAMAAAAMYDAABIAAAAxwMAAHgAAAAFAAAAxgNHAMYDeQDHA3kAxwNHAMYDRwAlAAAADAAAAAgAAIAlAAAADAAAAAAAAIAoAAAADAAAAAIAAAAnAAAAGAAAAAIAAAAAAAAA+/3+AAAAAAAlAAAADAAAAAIAAAAlAAAADAAAAAgAAIBWAAAAMAAAAMcDAABIAAAAyAMAAHgAAAAFAAAAxwNHAMcDeQDIA3kAyANHAMcDRwAlAAAADAAAAAgAAIAlAAAADAAAAAAAAIAoAAAADAAAAAIAAAAnAAAAGAAAAAIAAAAAAAAA+vz+AAAAAAAlAAAADAAAAAIAAAAlAAAADAAAAAgAAIBWAAAAMAAAAMgDAABIAAAAyQMAAHgAAAAFAAAAyANHAMgDeQDJA3kAyQNHAMgDRwAlAAAADAAAAAgAAIAlAAAADAAAAAAAAIAoAAAADAAAAAIAAAAnAAAAGAAAAAIAAAAAAAAA+fz+AAAAAAAlAAAADAAAAAIAAAAlAAAADAAAAAgAAIBWAAAAMAAAAMkDAABIAAAAygMAAHgAAAAFAAAAyQNHAMkDeQDKA3kAygNHAMkDRwAlAAAADAAAAAgAAIAlAAAADAAAAAAAAIAoAAAADAAAAAIAAAAnAAAAGAAAAAIAAAAAAAAA+fv+AAAAAAAlAAAADAAAAAIAAAAlAAAADAAAAAgAAIBWAAAAMAAAAMoDAABIAAAAywMAAHgAAAAFAAAAygNHAMoDeQDLA3kAywNHAMoDRwAlAAAADAAAAAgAAIAlAAAADAAAAAAAAIAoAAAADAAAAAIAAAAnAAAAGAAAAAIAAAAAAAAA+Pv9AAAAAAAlAAAADAAAAAIAAAAlAAAADAAAAAgAAIBWAAAAMAAAAMsDAABIAAAAzAMAAHgAAAAFAAAAywNHAMsDeQDMA3kAzANHAMsDRwAlAAAADAAAAAgAAIAlAAAADAAAAAAAAIAoAAAADAAAAAIAAAAnAAAAGAAAAAIAAAAAAAAA9vr9AAAAAAAlAAAADAAAAAIAAAAlAAAADAAAAAgAAIBWAAAAMAAAAMwDAABIAAAAzQMAAHgAAAAFAAAAzANHAMwDeQDNA3kAzQNHAMwDRwAlAAAADAAAAAgAAIAlAAAADAAAAAAAAIAoAAAADAAAAAIAAAAnAAAAGAAAAAIAAAAAAAAA9fn9AAAAAAAlAAAADAAAAAIAAAAlAAAADAAAAAgAAIBWAAAAMAAAAM0DAABIAAAAzgMAAHgAAAAFAAAAzQNHAM0DeQDOA3kAzgNHAM0DRwAlAAAADAAAAAgAAIAlAAAADAAAAAAAAIAoAAAADAAAAAIAAAAnAAAAGAAAAAIAAAAAAAAA9Pn8AAAAAAAlAAAADAAAAAIAAAAlAAAADAAAAAgAAIBWAAAAMAAAAM4DAABIAAAAzwMAAHgAAAAFAAAAzgNHAM4DeQDPA3kAzwNHAM4DRwAlAAAADAAAAAgAAIAlAAAADAAAAAAAAIAoAAAADAAAAAIAAAAnAAAAGAAAAAIAAAAAAAAA8vj8AAAAAAAlAAAADAAAAAIAAAAlAAAADAAAAAgAAIBWAAAAMAAAAM8DAABIAAAA0AMAAHgAAAAFAAAAzwNHAM8DeQDQA3kA0ANHAM8DRwAlAAAADAAAAAgAAIAlAAAADAAAAAAAAIAoAAAADAAAAAIAAAAnAAAAGAAAAAIAAAAAAAAA8ff8AAAAAAAlAAAADAAAAAIAAAAlAAAADAAAAAgAAIBWAAAAMAAAANADAABIAAAA0QMAAHgAAAAFAAAA0ANHANADeQDRA3kA0QNHANADRwAlAAAADAAAAAgAAIAlAAAADAAAAAAAAIAoAAAADAAAAAIAAAAnAAAAGAAAAAIAAAAAAAAA7/b8AAAAAAAlAAAADAAAAAIAAAAlAAAADAAAAAgAAIBWAAAAMAAAANEDAABIAAAA0gMAAHgAAAAFAAAA0QNHANEDeQDSA3kA0gNHANEDRwAlAAAADAAAAAgAAIAlAAAADAAAAAAAAIAoAAAADAAAAAIAAAAnAAAAGAAAAAIAAAAAAAAA7vX7AAAAAAAlAAAADAAAAAIAAAAlAAAADAAAAAgAAIBWAAAAMAAAANIDAABIAAAA0wMAAHgAAAAFAAAA0gNHANIDeQDTA3kA0wNHANIDRwAlAAAADAAAAAgAAIAlAAAADAAAAAAAAIAoAAAADAAAAAIAAAAnAAAAGAAAAAIAAAAAAAAA7PT7AAAAAAAlAAAADAAAAAIAAAAlAAAADAAAAAgAAIBWAAAAMAAAANMDAABIAAAA1AMAAHgAAAAFAAAA0wNHANMDeQDUA3kA1ANHANMDRwAlAAAADAAAAAgAAIAlAAAADAAAAAAAAIAoAAAADAAAAAIAAAAnAAAAGAAAAAIAAAAAAAAA6vP6AAAAAAAlAAAADAAAAAIAAAAlAAAADAAAAAgAAIBWAAAAMAAAANQDAABIAAAA1QMAAHgAAAAFAAAA1ANHANQDeQDVA3kA1QNHANQDRwAlAAAADAAAAAgAAIAlAAAADAAAAAAAAIAoAAAADAAAAAIAAAAnAAAAGAAAAAIAAAAAAAAA6PL6AAAAAAAlAAAADAAAAAIAAAAlAAAADAAAAAgAAIBWAAAAMAAAANUDAABIAAAA1gMAAHgAAAAFAAAA1QNHANUDeQDWA3kA1gNHANUDRwAlAAAADAAAAAgAAIAlAAAADAAAAAAAAIAoAAAADAAAAAIAAAAnAAAAGAAAAAIAAAAAAAAA5vD5AAAAAAAlAAAADAAAAAIAAAAlAAAADAAAAAgAAIBWAAAAMAAAANYDAABIAAAA1wMAAHgAAAAFAAAA1gNHANYDeQDXA3kA1wNHANYDRwAlAAAADAAAAAgAAIAlAAAADAAAAAAAAIAoAAAADAAAAAIAAAAnAAAAGAAAAAIAAAAAAAAA5O/5AAAAAAAlAAAADAAAAAIAAAAlAAAADAAAAAgAAIBWAAAAMAAAANcDAABIAAAA2AMAAHgAAAAFAAAA1wNHANcDeQDYA3kA2ANHANcDRwAlAAAADAAAAAgAAIAlAAAADAAAAAAAAIAoAAAADAAAAAIAAAAnAAAAGAAAAAIAAAAAAAAA4e75AAAAAAAlAAAADAAAAAIAAAAlAAAADAAAAAgAAIBWAAAAMAAAANgDAABIAAAA2QMAAHgAAAAFAAAA2ANHANgDeQDZA3kA2QNHANgDRwAlAAAADAAAAAgAAIAlAAAADAAAAAAAAIAoAAAADAAAAAIAAAAnAAAAGAAAAAIAAAAAAAAA3+34AAAAAAAlAAAADAAAAAIAAAAlAAAADAAAAAgAAIBWAAAAMAAAANkDAABIAAAA2gMAAHgAAAAFAAAA2QNHANkDeQDaA3kA2gNHANkDRwAlAAAADAAAAAgAAIAlAAAADAAAAAAAAIAoAAAADAAAAAIAAAAnAAAAGAAAAAIAAAAAAAAA3Ov4AAAAAAAlAAAADAAAAAIAAAAlAAAADAAAAAgAAIBWAAAAMAAAANoDAABIAAAA2wMAAHgAAAAFAAAA2gNHANoDeQDbA3kA2wNHANoDRwAlAAAADAAAAAgAAIAlAAAADAAAAAAAAIAoAAAADAAAAAIAAAAnAAAAGAAAAAIAAAAAAAAA2ur3AAAAAAAlAAAADAAAAAIAAAAlAAAADAAAAAgAAIBWAAAAMAAAANsDAABIAAAA3AMAAHgAAAAFAAAA2wNHANsDeQDcA3kA3ANHANsDRwAlAAAADAAAAAgAAIAlAAAADAAAAAAAAIAoAAAADAAAAAIAAAAnAAAAGAAAAAIAAAAAAAAA1+n3AAAAAAAlAAAADAAAAAIAAAAlAAAADAAAAAgAAIBWAAAAMAAAANwDAABIAAAA3QMAAHgAAAAFAAAA3ANHANwDeQDdA3kA3QNHANwDRwAlAAAADAAAAAgAAIAlAAAADAAAAAAAAIAoAAAADAAAAAIAAAAnAAAAGAAAAAIAAAAAAAAA1ef2AAAAAAAlAAAADAAAAAIAAAAlAAAADAAAAAgAAIBWAAAAMAAAAN0DAABIAAAA3gMAAHgAAAAFAAAA3QNHAN0DeQDeA3kA3gNHAN0DRwAlAAAADAAAAAgAAIAlAAAADAAAAAAAAIAoAAAADAAAAAIAAAAnAAAAGAAAAAIAAAAAAAAA0ub2AAAAAAAlAAAADAAAAAIAAAAlAAAADAAAAAgAAIBWAAAAMAAAAN4DAABIAAAA3wMAAHgAAAAFAAAA3gNHAN4DeQDfA3kA3wNHAN4DRwAlAAAADAAAAAgAAIAlAAAADAAAAAAAAIAoAAAADAAAAAIAAAAnAAAAGAAAAAIAAAAAAAAAz+T1AAAAAAAlAAAADAAAAAIAAAAlAAAADAAAAAgAAIBWAAAAMAAAAN8DAABIAAAA4AMAAHgAAAAFAAAA3wNHAN8DeQDgA3kA4ANHAN8DRwAlAAAADAAAAAgAAIAlAAAADAAAAAAAAIAoAAAADAAAAAIAAAAnAAAAGAAAAAIAAAAAAAAAzeP1AAAAAAAlAAAADAAAAAIAAAAlAAAADAAAAAgAAIBWAAAAMAAAAOADAABIAAAA4QMAAHgAAAAFAAAA4ANHAOADeQDhA3kA4QNHAOADRwAlAAAADAAAAAgAAIAlAAAADAAAAAAAAIAoAAAADAAAAAIAAAAnAAAAGAAAAAIAAAAAAAAAyuL0AAAAAAAlAAAADAAAAAIAAAAlAAAADAAAAAgAAIBWAAAAMAAAAOEDAABIAAAA4gMAAHgAAAAFAAAA4QNHAOEDeQDiA3kA4gNHAOEDRwAlAAAADAAAAAgAAIAlAAAADAAAAAAAAIAoAAAADAAAAAIAAAAnAAAAGAAAAAIAAAAAAAAAx+D0AAAAAAAlAAAADAAAAAIAAAAlAAAADAAAAAgAAIBWAAAAMAAAAOIDAABIAAAA4wMAAHgAAAAFAAAA4gNHAOIDeQDjA3kA4wNHAOIDRwAlAAAADAAAAAgAAIAlAAAADAAAAAAAAIAoAAAADAAAAAIAAAAnAAAAGAAAAAIAAAAAAAAAxN/zAAAAAAAlAAAADAAAAAIAAAAlAAAADAAAAAgAAIBWAAAAMAAAAOMDAABIAAAA5AMAAHgAAAAFAAAA4wNHAOMDeQDkA3kA5ANHAOMDRwAlAAAADAAAAAgAAIAlAAAADAAAAAAAAIAoAAAADAAAAAIAAAAnAAAAGAAAAAIAAAAAAAAAwt7zAAAAAAAlAAAADAAAAAIAAAAlAAAADAAAAAgAAIBWAAAAMAAAAOQDAABIAAAA5QMAAHgAAAAFAAAA5ANHAOQDeQDlA3kA5QNHAOQDRwAlAAAADAAAAAgAAIAlAAAADAAAAAAAAIAoAAAADAAAAAIAAAAnAAAAGAAAAAIAAAAAAAAAwN3yAAAAAAAlAAAADAAAAAIAAAAlAAAADAAAAAgAAIBWAAAAMAAAAOUDAABIAAAA5gMAAHgAAAAFAAAA5QNHAOUDeQDmA3kA5gNHAOUDRwAlAAAADAAAAAgAAIAlAAAADAAAAAAAAIAoAAAADAAAAAIAAAAnAAAAGAAAAAIAAAAAAAAAvdvyAAAAAAAlAAAADAAAAAIAAAAlAAAADAAAAAgAAIBWAAAAMAAAAOYDAABIAAAA5wMAAHgAAAAFAAAA5gNHAOYDeQDnA3kA5wNHAOYDRwAlAAAADAAAAAgAAIAlAAAADAAAAAAAAIAoAAAADAAAAAIAAAAnAAAAGAAAAAIAAAAAAAAAutrxAAAAAAAlAAAADAAAAAIAAAAlAAAADAAAAAgAAIBWAAAAMAAAAOcDAABIAAAA6AMAAHgAAAAFAAAA5wNHAOcDeQDoA3kA6ANHAOcDRwAlAAAADAAAAAgAAIAlAAAADAAAAAAAAIAoAAAADAAAAAIAAAAnAAAAGAAAAAIAAAAAAAAAuNnxAAAAAAAlAAAADAAAAAIAAAAlAAAADAAAAAgAAIBWAAAAMAAAAOgDAABIAAAA6QMAAHgAAAAFAAAA6ANHAOgDeQDpA3kA6QNHAOgDRwAlAAAADAAAAAgAAIAlAAAADAAAAAAAAIAoAAAADAAAAAIAAAAnAAAAGAAAAAIAAAAAAAAAtdjxAAAAAAAlAAAADAAAAAIAAAAlAAAADAAAAAgAAIBWAAAAMAAAAOkDAABIAAAA6gMAAHgAAAAFAAAA6QNHAOkDeQDqA3kA6gNHAOkDRwAlAAAADAAAAAgAAIAlAAAADAAAAAAAAIAoAAAADAAAAAIAAAAnAAAAGAAAAAIAAAAAAAAAs9fwAAAAAAAlAAAADAAAAAIAAAAlAAAADAAAAAgAAIBWAAAAMAAAAOoDAABIAAAA6wMAAHgAAAAFAAAA6gNHAOoDeQDrA3kA6wNHAOoDRwAlAAAADAAAAAgAAIAlAAAADAAAAAAAAIAoAAAADAAAAAIAAAAnAAAAGAAAAAIAAAAAAAAAsdbwAAAAAAAlAAAADAAAAAIAAAAlAAAADAAAAAgAAIBWAAAAMAAAAOsDAABIAAAA7AMAAHgAAAAFAAAA6wNHAOsDeQDsA3kA7ANHAOsDRwAlAAAADAAAAAgAAIAlAAAADAAAAAAAAIAoAAAADAAAAAIAAAAnAAAAGAAAAAIAAAAAAAAAr9XvAAAAAAAlAAAADAAAAAIAAAAlAAAADAAAAAgAAIBWAAAAMAAAAOwDAABIAAAA7QMAAHgAAAAFAAAA7ANHAOwDeQDtA3kA7QNHAOwDRwAlAAAADAAAAAgAAIAlAAAADAAAAAAAAIAoAAAADAAAAAIAAAAnAAAAGAAAAAIAAAAAAAAArdTvAAAAAAAlAAAADAAAAAIAAAAlAAAADAAAAAgAAIBWAAAAMAAAAO0DAABIAAAA7gMAAHgAAAAFAAAA7QNHAO0DeQDuA3kA7gNHAO0DRwAlAAAADAAAAAgAAIAlAAAADAAAAAAAAIAoAAAADAAAAAIAAAAnAAAAGAAAAAIAAAAAAAAAq9PvAAAAAAAlAAAADAAAAAIAAAAlAAAADAAAAAgAAIBWAAAAMAAAAO4DAABIAAAA7wMAAHgAAAAFAAAA7gNHAO4DeQDvA3kA7wNHAO4DRwAlAAAADAAAAAgAAIAlAAAADAAAAAAAAIAoAAAADAAAAAIAAAAnAAAAGAAAAAIAAAAAAAAAqtLvAAAAAAAlAAAADAAAAAIAAAAlAAAADAAAAAgAAIBWAAAAMAAAAO8DAABIAAAA8AMAAHgAAAAFAAAA7wNHAO8DeQDwA3kA8ANHAO8DRwAlAAAADAAAAAgAAIAlAAAADAAAAAAAAIAoAAAADAAAAAIAAAAnAAAAGAAAAAIAAAAAAAAAqNHuAAAAAAAlAAAADAAAAAIAAAAlAAAADAAAAAgAAIBWAAAAMAAAAPADAABIAAAA8QMAAHgAAAAFAAAA8ANHAPADeQDxA3kA8QNHAPADRwAlAAAADAAAAAgAAIAlAAAADAAAAAAAAIAoAAAADAAAAAIAAAAnAAAAGAAAAAIAAAAAAAAAp9HuAAAAAAAlAAAADAAAAAIAAAAlAAAADAAAAAgAAIBWAAAAMAAAAPEDAABIAAAA8gMAAHgAAAAFAAAA8QNHAPEDeQDyA3kA8gNHAPEDRwAlAAAADAAAAAgAAIAlAAAADAAAAAAAAIAoAAAADAAAAAIAAAAnAAAAGAAAAAIAAAAAAAAApdDuAAAAAAAlAAAADAAAAAIAAAAlAAAADAAAAAgAAIBWAAAAMAAAAPIDAABIAAAA8wMAAHgAAAAFAAAA8gNHAPIDeQDzA3kA8wNHAPIDRwAlAAAADAAAAAgAAIAlAAAADAAAAAAAAIAoAAAADAAAAAIAAAAnAAAAGAAAAAIAAAAAAAAApNDuAAAAAAAlAAAADAAAAAIAAAAlAAAADAAAAAgAAIBWAAAAMAAAAPMDAABIAAAA9AMAAHgAAAAFAAAA8wNHAPMDeQD0A3kA9ANHAPMDRwAlAAAADAAAAAgAAIAlAAAADAAAAAAAAIAoAAAADAAAAAIAAAAnAAAAGAAAAAIAAAAAAAAAo8/uAAAAAAAlAAAADAAAAAIAAAAlAAAADAAAAAgAAIBWAAAAMAAAAPQDAABIAAAA9QMAAHgAAAAFAAAA9ANHAPQDeQD1A3kA9QNHAPQDRwAlAAAADAAAAAgAAIAlAAAADAAAAAAAAIAoAAAADAAAAAIAAAAnAAAAGAAAAAIAAAAAAAAAos/uAAAAAAAlAAAADAAAAAIAAAAlAAAADAAAAAgAAIBWAAAAMAAAAPUDAABIAAAA9gMAAHgAAAAFAAAA9QNHAPUDeQD2A3kA9gNHAPUDRwAlAAAADAAAAAgAAIAlAAAADAAAAAAAAIAoAAAADAAAAAIAAAAnAAAAGAAAAAIAAAAAAAAAoc7tAAAAAAAlAAAADAAAAAIAAAAlAAAADAAAAAgAAIBWAAAAMAAAAPYDAABIAAAA9wMAAHgAAAAFAAAA9gNHAPYDeQD3A3kA9wNHAPYDRwAlAAAADAAAAAgAAIAlAAAADAAAAAAAAIAoAAAADAAAAAIAAAAnAAAAGAAAAAIAAAAAAAAAoM7tAAAAAAAlAAAADAAAAAIAAAAlAAAADAAAAAgAAIBWAAAAMAAAAPcDAABIAAAA+QMAAHgAAAAFAAAA9wNHAPcDeQD5A3kA+QNHAPcDRwAlAAAADAAAAAgAAIAlAAAADAAAAAAAAIAoAAAADAAAAAIAAAAnAAAAGAAAAAIAAAAAAAAAn83tAAAAAAAlAAAADAAAAAIAAAAlAAAADAAAAAgAAIBWAAAAMAAAAPkDAABIAAAA+gMAAHgAAAAFAAAA+QNHAPkDeQD6A3kA+gNHAPkDRwAlAAAADAAAAAgAAIAlAAAADAAAAAAAAIAoAAAADAAAAAIAAAAnAAAAGAAAAAIAAAAAAAAAns3tAAAAAAAlAAAADAAAAAIAAAAlAAAADAAAAAgAAIBWAAAAMAAAAPoDAABIAAAA+gMAAHgAAAAFAAAA+gNHAPoDeQD8A3kA/ANHAPoDRwA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OAdwRGrh8UIIQAACNAAAACgAAAACEMDbAAAAAJAAAAAAAAAAANSURQAAAEAAAAAAAhDA2wAAAACic0j/FUAHABAAAAAEAAAAAAAAADoAAAAMAAAAAgAAACQAAAAkAAAAAACAPQAAAAAAAAAAAACAPQAAAAAAAAAAAgAAAF8AAAA4AAAAAgAAADgAAAAAAAAAOAAAAAAAAAAAIgEACgAAAAAAAABIc6IAAAAAAAAAAAAAAAAAJQAAAAwAAAACAAAAJQAAAAwAAAAFAACAOwAAAAgAAAAbAAAAEAAAAM09AABlBwAANgAAABAAAADVPQAAZQcAAFgAAAA0AAAAAAAAAAAAAAD//////////wYAAADVPWUH1j1lB9Y9ZQfWPWUH1z1lB9c9ZQc2AAAAEAAAAN89AABlBwAAWAAAADQAAAAAAAAAAAAAAP//////////BgAAAOs9ZQf2PWcHAT5rBww+bgcWPnMHID55B1kAAAA4AAAAAAAAAAAAAAD//////////wcAAAAvPoMHsD+DBrA/eAT6O3gE+juIBng9iAeMPXkHWAAAADQAAAAAAAAAAAAAAP//////////BgAAAJY9cwegPW4Hqz1rB7Y9ZwfBPWUHzT1lBz0AAAAIAAAAPAAAAAgAAABAAAAAGAAAAL0DAABEAAAA/gMAAHwAAAAlAAAADAAAAAcAAIAlAAAADAAAAAAAAIAkAAAAJAAAAAAAgEEAAAAAAAAAAAAAgEEAAAAAAAAAAAIAAAAoAAAADAAAAAI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P9h4RPk8EkMqQAAAJAAAABgAAADAmwk5AAAAAAAAAADAmwk5P9h4RPk8EkMIQAs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MA2AAAABUAAAAAhDA2wgAAAAAAAAAihkzSPK2msgAAAAAWF8+yJKRhUiaeXTFz1iGSHFKNMUDBYdIv3rCxHuMh0jO/Jm4fIyHSCNLuciKGTNI8raayAABAQMDAwGBFEAMABAAAAAEAAAACwAAACEAAAAIAAAAOwAAAAgAAAATAAAADAAAAAEAAAAkAAAAJAAAAAAAgD0AAAAAAAAAAAAAgD0AAAAAAAAAAAIAAAAbAAAAEAAAALA/AACDBgAAWQAAACQAAAAAAAAAAAAAAP//////////AgAAAC8+gwdtQBQJWAAAACgAAAAAAAAAAAAAAP//////////AwAAAHBAFglzQBkJdUAcCVkAAAAkAAAAAAAAAAAAAAD//////////wIAAAB1QP8FsD+DBj0AAAAIAAAAJAAAACQAAAAAAIBBAAAAAAAAAAAAAIBBAAAAAAAAAAACAAAAPAAAAAgAAABDAAAADAAAAAEAAAATAAAADAAAAAEAAAAVAAAADAAAAAQAAAAVAAAADAAAAAQAAABRAAAA0AkAAOQDAABhAAAABwQAAJEAAADiAwAAXwAAAAAAAAAAAAAAJgAAADMAAABQAAAAiAEAANgBAAD4BwAAAAAAACAAzAAmAAAAMwAAACgAAAAmAAAAMwAAAAEACAAAAAAAAAAAAAAAAAAAAAAAWAAAAAAAAAAAAAAA////AF2m0QBcptEAXqfRAF+n0gBgqNIAYqnSAGSq0wBmq9MAaazUAGut1QBurtUAca/VAHSx1gB4s9cAe7XYAH+32QCDudoAh7vbAIq93ACNv90AkcHeAJTD3wCXxeAAm8bhAJ3I4gCgyuMAosvkAKTM5ACmzeUAp87lAKnP5gCq0OYAq9HnAKzR5wCt0ugArtPoAF2n0QBhqNIAY6rTAGWq0wBnq9MAa63UAGyt1QBtrtUAb6/VAHGw1gBysNYAdbHWAHay1wB5s9gAebTYAHy12AB+ttkAgLfZAIG42gCEudsAhLrbAIa72wCJvNwAi73cAIu+3QCMvt0Ajr/dAJDA3gCSwt8Ak8LfAJXD4ACVxOAAl8XhAJjF4QCaxuEAm8fhAJzH4gCdyOMAnsnjAJ/K4wChy+QAo8zkAKTN5QClzeUAps7lAKfO5gCoz+YAqdDmAKzS5wCt0+gAJSUlJSUlJSUlJSUlJSUlJSUlJSUlJSUlJSUlJSUlJSUlJSUlJSUAAFdXV1dXV1dXV1dXV1dXV1dXV1dXV1dXV1dXV1dXV1dXV1dXV1cl/wAkJCQkJCQkJCQkJCQkJCQkJCQkJCQkJCQkJCQkJCQkJCQkJCQkJf8AJCQkJCQkJCQkJCQkJCQkJCQkJCQkJCQkJCQkJCQkJCQkJCQkJCUAAFZWVlZWVlZWVlZWVlZWVlZWVlZWVlZWVlZWVlZWVlZWVlZWJCQl/wAiIiIiIiIiIiIiIiIiIiIiIiIiIiIiIiIiIiIiIiIiIiIiIyQkJQAAIiIiIiIiIiIiIiIiIiIiIiIiIiIiIiIiIiIiIiIiIiIiIiMkJCUAACEhISEhISEhISEhISEhISEhISEhISEhISEhISEhISEhISIjJCQl/wBVVVVVVVVVVVVVVVVVVVVVVVVVVVVVVVVVVVVVVVVVVSEiIyQkJf8AVFRUVFRUVFRUVFRUVFRUVFRUVFRUVFRUVFRUVFRUVCAhIiMkJCX/AFNTU1NTU1NTU1NTU1NTU1NTU1NTU1NTU1NTU1NTU1MgISIjJCQl/wBSUlJSUlJSUlJSUlJSUlJSUlJSUlJSUlJSUlJSUlIfICEiIyQkJf8AUFBQUFBQUFBQUFBQUFBQUFBQUFBQUFBQUFBQUVEeHyAhIiMkJCX/AE9PT09PT09PT09PT09PT09PT09PT09PT09PT08dHh8gISIjJCQl/wBOTk5OTk5OTk5OTk5OTk5OTk5OTk5OTk5OThwcHR4fICEiIyQkJf8ATU1NTU1NTU1NTU1NTU1NTU1NTU1NTU1NTU0bHB0eHyAhIiMkJCX/AEtLS0tLS0tLS0tLS0tLS0tLS0tLS0tLS0tMGxwdHh8gISIjJCQl/wBKSkpKSkpKSkpKSkpKSkpKSkpKSkpKSkpKGhscHR4fICEiIyQkJf8ASEhISEhISEhISEhISEhISEhISEhISEhISRobHB0eHyAhIiMkJCX/AEZGRkZGRkZGRkZGRkZGRkZGRkZGRkZGRxkaGxwdHh8gISIjJCQlAABERERERERERERERERERERERERERERERRgZGhscHR4fICEiIyQkJf8AQkJCQkJCQkJCQkJCQkJCQkJCQkJCQxcYGRobHB0eHyAhIiMkJCX/AEFBQUFBQUFBQUFBQUFBQUFBQUFBQRYXGBkaGxwdHh8gISIjJCQl/wAVFRUVFRUVFRUVFRUVFRUVFRUVFUAWFxgZGhscHR4fICEiIyQkJf8APj4+Pj4+Pj4+Pj4+Pj4+Pj4+Pj8VFhcYGRobHB0eHyAhIiMkJCX/ADw8PDw8PDw8PDw8PDw8PDw8PDw9FRYXGBkaGxwdHh8gISIjJCQl/wA7Ozs7Ozs7Ozs7Ozs7Ozs7OzsTFBUWFxgZGhscHR4fICEiIyQkJf8AOTk5OTk5OTk5OTk5OTk5OTk6ExQVFhcYGRobHB0eHyAhIiMkJCX/ADg4ODg4ODg4ODg4ODg4ODg4EhMUFRYXGBkaGxwdHh8gISIjJCQl/wA2NjY2NjY2NjY2NjY2NjY2NxITFBUWFxgZGhscHR4fICEiIyQkJf8AEBAQEBAQEBAQEBAQEBAQNRESExQVFhcYGRobHB0eHyAhIiMkJCX/ADMzMzMzMzMzMzMzMzMzNBAREhMUFRYXGBkaGxwdHh8gISIjJCQl/wAyMjIyMjIyMjIyMjIyMg8QERITFBUWFxgZGhscHR4fICEiIyQkJf8ADg4ODg4ODg4ODg4ODjEPEBESExQVFhcYGRobHB0eHyAhIiMkJCUAAC8vLy8vLy8vLy8vLzAODxAREhMUFRYXGBkaGxwdHh8gISIjJCQlAAAuLi4uLi4uLi4uLi4NDg8QERITFBUWFxgZGhscHR4fICEiIyQkJQAALS0tLS0tLS0tLS0MDQ4PEBESExQVFhcYGRobHB0eHyAhIiMkJCUAACsrKysrKysrKyssDA0ODxAREhMUFRYXGBkaGxwdHh8gISIjJCQlBAAKCgoKCgoKCgoKCwwNDg8QERITFBUWFxgZGhscHR4fICEiIyQkJdX/KioqKioqKioqCgsMDQ4PEBESExQVFhcYGRobHB0eHyAhIiMkJCXe/ykpKSkpKSkpCQoLDA0ODxAREhMUFRYXGBkaGxwdHh8gISIjJCQl5v8oKCgoKCgoCAkKCwwNDg8QERITFBUWFxgZGhscHR4fICEiIyQkJdL/BwcHBwcHBwgJCgsMDQ4PEBESExQVFhcYGRobHB0eHyAhIiMkJCXY/ycnJycnJwcICQoLDA0ODxAREhMUFRYXGBkaGxwdHh8gISIjJCQl4v8GBgYGBgYHCAkKCwwNDg8QERITFBUWFxgZGhscHR4fICEiIyQkJej/BQUFBQUGBwgJCgsMDQ4PEBESExQVFhcYGRobHB0eHyAhIiMkJCXT/wQEBAQFBgcICQoLDA0ODxAREhMUFRYXGBkaGxwdHh8gISIjJCQl3P8mJiYEBQYHCAkKCwwNDg8QERITFBUWFxgZGhscHR4fICEiIyQkJeX/AgICBAUGBwgJCgsMDQ4PEBESExQVFhcYGRobHB0eHyAhIiMkJCXR/wMDAgQFBgcICQoLDA0ODxAREhMUFRYXGBkaGxwdHh8gISIjJCQl1v8CAwIEBQYHCAkKCwwNDg8QERITFBUWFxgZGhscHR4fICEiIyQkJeD/IgAAAAwAAAD/////RgAAADQBAAAoAQAARU1GKypAAAAkAAAAGAAAAMCbCTkAAAAAAAAAAMCbCTk/2HhE+TwSQypAAAAkAAAAGAAAAAAAgD8AAAAAAAAAAAAAgD8AAAAAAAAAACpAAAAkAAAAGAAAAAAAgD8AAAAAAAAAAAAAgD8AAAAAAAAAACZAAAAQAAAABAAAAAAAAAAlQAAAEAAAAAQAAAAAAAAAH0ADAAwAAAAAAAAAIkAEAAwAAAAAAAAAHkAJAAwAAAAAAAAAIUAHAAwAAAAAAAAAKkAAACQAAAAYAAAAwJsJOQAAAAAAAAAAwJsJOT/YeET5PBJDCEAAAjQAAAAoAAAAAhDA2wAAAACQAAAAAAAAAADUlEUAAABAAAAAAAIQwNsAAAAAV1fJ/xVADAAQAAAABAAAAAAAAAA6AAAADAAAAAIAAAAkAAAAJAAAAAAAgD0AAAAAAAAAAAAAgD0AAAAAAAAAAAIAAABfAAAAOAAAAAIAAAA4AAAAAAAAADgAAAAAAAAAACIBAAoAAAAAAAAAyVdXAAAAAAAAAAAAAAAAACUAAAAMAAAAAgAAACUAAAAMAAAABQAAgDsAAAAIAAAAGwAAABAAAACwPwAAgwYAAFkAAAAkAAAAAAAAAAAAAAD//////////wIAAAAvPoMHbUAUCVgAAAAoAAAAAAAAAAAAAAD//////////wMAAABwQBYJc0AZCXVAHAlZAAAAJAAAAAAAAAAAAAAA//////////8CAAAAdUD/BbA/gwY9AAAACAAAADwAAAAIAAAAQAAAABgAAADgAwAAXQAAAAoEAACVAAAAJQAAAAwAAAAHAACAJQAAAAwAAAAAAACAJAAAACQAAAAAAIBBAAAAAAAAAAAAAIBBAAAAAAAAAAACAAAAKAAAAAwAAAACAAAAOgAAAAwAAAAKAAAARgAAANQJAADICQAARU1GKypAAAAkAAAAGAAAAAAAgD8AAAAAAAAAAAAAgD8AAAAAAAAAACpAAAAkAAAAGAAAAAAAgD8AAAAAAAAAAAAAgD8AAAAAAAAAACZAAAAQAAAABAAAAAAAAAAlQAAAEAAAAAQAAAAAAAAAH0ADAAwAAAAAAAAAIkAEAAwAAAAAAAAAHkAJAAwAAAAAAAAAIUAHAAwAAAAAAAAAKkAAACQAAAAYAAAAwJsJOQAAAAAAAAAAwJsJOW7fbETkxxJDKkAAACQAAAAYAAAAwJsJOQAAAAAAAAAAwJsJOW7fbETkxxJDCEALAWgIAABcCAAAAhDA2wMAAACJAAAAAwAAAFym0f8T7YtIBlC7yAEAAACu0+j/MAAAAAIQwNsEAAAAAAAAAFe277gGULvIE+2LSAZQu8gT7YtIAECVO9kG1LsAQJU7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DQNsAAAAYAAAAAIQwNsJAAAAAAAAANv6t0fWu5zIE+2LSFiOPMir2QpIZ0O+xzMDY0UAAAAAFrD+RKS3dsT5PkFEm6cXxVe277j2OIHFAAAAAAZQu8jb+rdH1rucyAABAQEDAwMBgQAAABRADQAQAAAABAAAAAsAAAAhAAAACAAAADsAAAAIAAAAEwAAAAwAAAABAAAAJAAAACQAAAAAAIA9AAAAAAAAAAAAAIA9AAAAAAAAAAACAAAAGwAAABAAAAD2OwAAgwYAAFkAAAAoAAAAAAAAAAAAAAD//////////wMAAACKPZAHWzxYCDg7JQlYAAAAKAAAAAAAAAAAAAAA//////////8DAAAANTsjCTI7IAkwOxwJWQAAACQAAAAAAAAAAAAAAP//////////AgAAADA7/wX2O4MGPQAAAAgAAAAkAAAAJAAAAAAAgEEAAAAAAAAAAAAAgEEAAAAAAAAAAAIAAAA8AAAACAAAAEMAAAAMAAAAAQAAABMAAAAMAAAAAQAAABUAAAAMAAAABAAAABUAAAAMAAAABAAAAFEAAAD8CQAAswMAAGAAAADYAwAAkQAAALMDAABfAAAAAAAAAAAAAAAnAAAANAAAAFAAAACMAQAA3AEAACAIAAAAAAAAIADMACcAAAA0AAAAKAAAACcAAAA0AAAAAQAIAAAAAAAAAAAAAAAAAAAAAABZAAAAAAAAAAAAAAD///8ArtPoAK3S6ACs0ucAq9HnAKrQ5wCp0OYAqM/mAKbO5QClzeUApMzkAKHL4wCfyeIAncjiAJrG4QCXxOAAlMPfAJDB3gCNv90Air3cAIa72wCDudoAgLfZAHu02AB4s9cAdbHWAHGv1QBurtUAbK3UAGms1ABnqtMAZKnTAGKp0gBgqNIAX6fSAF6n0QBdptEAXafRAF6n0gBhqNIAY6nSAGWq0wBnq9MAZqrTAGqs1ABoq9MAa63UAG2u1QBvr9UAb67VAHKw1gBzsdYAc7DWAHay1wB1stYAeLTYAHy12AB6tNgAfrbZAH212ACBt9oAg7jaAIe72wCFutsAhbraAIi83ACIu9sAi73dAI6/3gCRwd4AkMDeAJLC3wCSwt4AlcTgAJXD3wCYxeEAmcXhAJvH4gCbx+EAnsniAJ/K4wCiy+QAocrjAKPM5ACkzeUAp87lAKfP5gCt0+gAAgICAgICAgICAgICAgICAgICAgICAgICAgICAgICAgICAgICAgICAAICAlhYWFhYWFhYWFhYWFhYWFhYWFhYWFhYWFhYWFhYWFhYWFhYWAACAlgDAwMDAwMDAwMDAwMDAwMDAwMDAwMDAwMDAwMDAwMDAwMDAwMAAgIDAwMDAwMDAwMDAwMDAwMDAwMDAwMDAwMDAwMDAwMDAwMDAwMDAAICAwMDBAQEBAQEBAQEBAQEBAQEBAQEBAQEBAQEBAQEBAQEBAQEBAACAgMDBAQFBQUFBQUFBQUFBQUFBQUFBQUFBQUFBQUFBQUFBQUFBQUAAgIDAwQFBQUFBQUFBQUFBQUFBQUFBQUFBQUFBQUFBQUFBQUFBQUFAAICAwMEBQUGBgYGBgYGBgYGBgYGBgYGBgYGBgYGBgYGBgYGBgYGBgACAgMDBAUGBgcHBwcHBwcHBwcHBwcHBwcHBwcHBwcHBwcHBwcHBwcAAgIDAwQFBgcHCAgICAgICAgICAgICAgICAgICAgICAgICAgICAgIAAICAwMEBQYHCFdWVlZWVlZWVlZWVlZWVlZWVlZWVlZWVlZWVlZWVgACAgMDBAUGBwhWCQkJCQkJCQkJCQkJCQkJCQkJCQkJCQkJCQkJCQkAAgIDAwQFBgcICQkKCgoKCgoKCgoKCgoKCgoKCgoKCgoKCgoKCgoKAAICAwMEBQYHCAkKVQsLCwsLCwsLCwsLCwsLCwsLCwsLCwsLCwsLCwACAgMDBAUGBwgJCgtUUlJSUlJSUlJSUlJSUlJSUlJSUlJSUlJSUlIAAgIDAwQFBgcICQoLUlNTU1NTU1NTU1NTU1NTU1NTU1NTU1NTU1NTAAICAwMEBQYHCAkKCwxRDQ0NDQ0NDQ0NDQ0NDQ0NDQ0NDQ0NDQ0NDQACAgMDBAUGBwgJCgsMDVAODg4ODg4ODg4ODg4ODg4ODg4ODg4ODg4AAgIDAwQFBgcICQoLDA0OTk9PT09PT09PT09PT09PT09PT09PT09PAAICAwMEBQYHCAkKCwwNDg9NTU1NTU1NTU1NTU1NTU1NTU1NTU1NTQACAgMDBAUGBwgJCgsMDQ4PTBAQEBAQEBAQEBAQEBAQEBAQEBAQEBAAAgIDAwQFBgcICQoLDA0ODxBKS0tLS0tLS0tLS0tLS0tLS0tLS0tLAAICAwMEBQYHCAkKCwwNDg8QEUhJSUlJSUlJSUlJSUlJSUlJSUlJSQACAgMDBAUGBwgJCgsMDQ4PEBFGR0dHR0dHR0dHR0dHR0dHR0dHR0cAAgIDAwQFBgcICQoLDA0ODxAREkUTExMTExMTExMTExMTExMTExMTAAICAwMEBQYHCAkKCwwNDg8QERITRBQUFBQUFBQUFBQUFBQUFBQUFAACAgMDBAUGBwgJCgsMDQ4PEBESExRCQ0NDQ0NDQ0NDQ0NDQ0NDQ0MAAgIDAwQFBgcICQoLDA0ODxAREhMUP0BBQUFBQUFBQUFBQUFBQUFBAAICAwMEBQYHCAkKCwwNDg8QERITFBUWPj4+Pj4+Pj4+Pj4+Pj4+PgACAgMDBAUGBwgJCgsMDQ4PEBESExQVFj0XFxcXFxcXFxcXFxcXFxcAAgIDAwQFBgcICQoLDA0ODxAREhMUFRYXOzw8PDw8PDw8PDw8PDw8AAICAwMEBQYHCAkKCwwNDg8QERITFBUWFzk6Ojo6Ojo6Ojo6Ojo6OgACAgMDBAUGBwgJCgsMDQ4PEBESExQVFhcYOBkZGRkZGRkZGRkZGRkAAgIDAwQFBgcICQoLDA0ODxAREhMUFRYXGBk2Nzc3Nzc3Nzc3Nzc3AAICAwMEBQYHCAkKCwwNDg8QERITFBUWFxgZGjQ1NTU1NTU1NTU1NQACAgMDBAUGBwgJCgsMDQ4PEBESExQVFhcYGRozGxsbGxsbGxsbGxsAAgIDAwQFBgcICQoLDA0ODxAREhMUFRYXGBkaGzEyMjIyMjIyMjIyAAICAwMEBQYHCAkKCwwNDg8QERITFBUWFxgZGhscMB0dHR0dHR0dHQACAgMDBAUGBwgJCgsMDQ4PEBESExQVFhcYGRobHB0vLS0tLS0tLS3/AgIDAwQFBgcICQoLDA0ODxAREhMUFRYXGBkaGxwdLR4uLi4uLi4u/wICAwMEBQYHCAkKCwwNDg8QERITFBUWFxgZGhscHR4rLCwsLCwsLP8CAgMDBAUGBwgJCgsMDQ4PEBESExQVFhcYGRobHB0eHyoqKioqKir/AgIDAwQFBgcICQoLDA0ODxAREhMUFRYXGBkaGxwdHh8gICAgICAg/wICAwMEBQYHCAkKCwwNDg8QERITFBUWFxgZGhscHR4fICkhISEhIf8CAgMDBAUGBwgJCgsMDQ4PEBESExQVFhcYGRobHB0eHyAhKCgoKCj/AgIDAwQFBgcICQoLDA0ODxAREhMUFRYXGBkaGxwdHh8gISIiIiIi/wICAwMEBQYHCAkKCwwNDg8QERITFBUWFxgZGhscHR4fICEiIyMjI/8CAgMDBAUGBwgJCgsMDQ4PEBESExQVFhcYGRobHB0eHyAhIiMnJyf/AgIDAwQFBgcICQoLDA0ODxAREhMUFRYXGBkaGxwdHh8gISIjJCYm/wICAwMEBQYHCAkKCwwNDg8QERITFBUWFxgZGhscHR4fICEiIyQlJf8CAgMDBAUGBwgJCgsMDQ4PEBESExQVFhcYGRobHB0eHyAhIiMkJSX/AgIDAwQFBgcICQoLDA0ODxAREhMUFRYXGBkaGxwdHh8gISIjJCUl/yIAAAAMAAAA/////0YAAAA0AQAAKAEAAEVNRisqQAAAJAAAABgAAADAmwk5AAAAAAAAAADAmwk5bt9sROTHEkMqQAAAJAAAABgAAAAAAIA/AAAAAAAAAAAAAIA/AAAAAAAAAAAqQAAAJAAAABgAAAAAAIA/AAAAAAAAAAAAAIA/AAAAAAAAAAAmQAAAEAAAAAQAAAAAAAAAJUAAABAAAAAEAAAAAAAAAB9AAwAMAAAAAAAAACJABAAMAAAAAAAAAB5ACQAMAAAAAAAAACFABwAMAAAAAAAAACpAAAAkAAAAGAAAAMCbCTkAAAAAAAAAAMCbCTlu32xE5McSQwhAAAI0AAAAKAAAAAIQwNsAAAAAkAAAAAAAAAAA1JRFAAAAQAAAAAACEMDbAAAAAFdXyf8VQA0AEAAAAAQAAAAAAAAAOgAAAAwAAAACAAAAJAAAACQAAAAAAIA9AAAAAAAAAAAAAIA9AAAAAAAAAAACAAAAXwAAADgAAAACAAAAOAAAAAAAAAA4AAAAAAAAAAAiAQAKAAAAAAAAAMlXVwAAAAAAAAAAAAAAAAAlAAAADAAAAAIAAAAlAAAADAAAAAUAAIA7AAAACAAAABsAAAAQAAAA9jsAAIMGAABZAAAAKAAAAAAAAAAAAAAA//////////8DAAAAij2QB1s8WAg4OyUJWAAAACgAAAAAAAAAAAAAAP//////////AwAAADU7IwkyOyAJMDscCVkAAAAkAAAAAAAAAAAAAAD//////////wIAAAAwO/8F9juDBj0AAAAIAAAAPAAAAAgAAABAAAAAGAAAALADAABdAAAA3AMAAJUAAAAlAAAADAAAAAcAAIAlAAAADAAAAAAAAIAkAAAAJAAAAAAAgEEAAAAAAAAAAAAAgEEAAAAAAAAAAAIAAAAoAAAADAAAAAIAAAA6AAAADAAAAAoAAABGAAAALAsAACALAABFTUYrKkAAACQAAAAYAAAAAACAPwAAAAAAAAAAAACAPwAAAAAAAAAAKkAAACQAAAAYAAAAAACAPwAAAAAAAAAAAACAPwAAAAAAAAAAJkAAABAAAAAEAAAAAAAAACVAAAAQAAAABAAAAAAAAAAfQAMADAAAAAAAAAAiQAQADAAAAAAAAAAeQAkADAAAAAAAAAAhQAcADAAAAAAAAAAqQAAAJAAAABgAAADAmwk5AAAAAAAAAADAmwk5DvZsRK77EkMIQAYBWAgAAEwIAAACEMDbBAAAAIoAAAADAAAAAAAAAAAAAMQAAIBEAACARFym0f+u0+j/XKbR/67T6P9wNBxEAAAAAAAAAABwNBxEk6YQv8MC0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0D+AEAAOwBAAACEMDbNQAAAAAAAADyNhtJG9EVxlPcsEiE6kPIUt2wSITqQ8gweK1I6KdIyG9Bq0jviUvIz9eoSGXCTcjgTqZISD9PyJnFo0h26FDISyGhSAXWUchwdp5IxABSyH+JnEjDAlLIf3WcSKn/UciJYZxIq/tRyKBNnEjK9lHIuTmcSMX7UcjBJZxIw/9RyMERnEjDAlLI0CSaSMQAUsheepdI9dVRyHrWlEhm6FDIn02SSEg/T8irxI9IGMJNyPtajUiniUvIDySLSOinSMg1O4dI6DJDyGzWi0Ub0RXGVQrQRJUnEMZxIKDDRu7PxYeCKELeNHDFlP0UQ0doPMW/VORD+QULxWqZakTSscDEqYU+RVrbtsP8oKpFsKYcQyTc9UVvHiPCwBKcSIseI8LBJpxIKypTwrg6nEgJhonCn06cSJxascKIYpxIzU+Kwn92nEimvlTCfoqcSIseI8LmYxpJix4jwlv6GknmihtDE5EbSWhgt8P4FBxJ07HAxIogHEmbV9PEFCscSe9q6MRmNBxJRI//xGc0HElrZbHFq/AbSRsE4sWRmhtJUsUFxvI2G0kb0RXGAAEBAQMDAwMDAwEDAwMDAwMBAwMDAwMDAQEDAwMDAwMDAwMBAwMDAwMDAQMDAwMDAwEDA4MBAwMUQA0AEAAAAAQAAAAGAAAAIQAAAAgAAAA7AAAACAAAABMAAAAMAAAAAQAAACQAAAAkAAAAAACAPQAAAAAAAAAAAACAPQAAAAAAAAAAAgAAABsAAAAQAAAAbUAAABQJAABZAAAAKAAAAAAAAAAAAAAA//////////8DAAAALz6DBy8+gwcgPnkHWAAAADQAAAAAAAAAAAAAAP//////////BgAAABY+cwcMPm4HAT5rB/Y9ZwfrPWUH3z1lBzYAAAAQAAAA1z0AAGUHAABYAAAANAAAAAAAAAAAAAAA//////////8GAAAA1z1lB9Y9ZQfWPWUH1j1lB9U9ZQfVPWUHNgAAABAAAADNPQAAZQcAAFgAAAA0AAAAAAAAAAAAAAD//////////wYAAADBPWUHtj1nB6s9awegPW4Hlj1zB4w9eQdZAAAAJAAAAAAAAAAAAAAA//////////8CAAAAfD2EBz87FAlYAAAAQAAAAAAAAAAAAAAA//////////8JAAAAOTsVCTU7Ggk2OyAJNjsiCTc7JAk4OyUJPDsnCUE7KQlHOygJNgAAABAAAADVPQAAKAkAAFgAAAA0AAAAAAAAAAAAAAD//////////wYAAADVPSgJ1j0oCdY9KAnWPSgJ1z0oCdc9KAk2AAAAEAAAAGZAAAAoCQAAWAAAADQAAAAAAAAAAAAAAP//////////BgAAAGtAKQlwQCcJdEAlCXVAJQl1QCQJdUAkCTYAAAAQAAAAdUAAABwJAABYAAAAKAAAAAAAAAAAAAAA//////////8DAAAAc0AZCXBAFgltQBQJPQAAAAgAAAAkAAAAJAAAAAAAgEEAAAAAAAAAAAAAgEEAAAAAAAAAAAIAAAA8AAAACAAAAEMAAAAMAAAAAQAAABMAAAAMAAAAAQAAACUAAAAMAAAACAAAgCcAAAAYAAAAAgAAAAAAAADRplwAAAAAACUAAAAMAAAAAgAAACUAAAAMAAAACAAAgFYAAAAwAAAAtAMAAHcAAAC0AwAAkgAAAAUAAACzA3YAswOUALQDlAC0A3YAswN2ACUAAAAMAAAACAAAgCUAAAAMAAAAAAAAgCgAAAAMAAAAAgAAACcAAAAYAAAAAgAAAAAAAADRpl0AAAAAACUAAAAMAAAAAgAAACUAAAAMAAAACAAAgFYAAAAwAAAAtAMAAHcAAAC2AwAAkgAAAAUAAAC0A3YAtAOUALYDlAC2A3YAtAN2ACUAAAAMAAAACAAAgCUAAAAMAAAAAAAAgCgAAAAMAAAAAgAAACcAAAAYAAAAAgAAAAAAAADRp10AAAAAACUAAAAMAAAAAgAAACUAAAAMAAAACAAAgFYAAAAwAAAAtgMAAHcAAAC3AwAAkgAAAAUAAAC2A3YAtgOUALcDlAC3A3YAtgN2ACUAAAAMAAAACAAAgCUAAAAMAAAAAAAAgCgAAAAMAAAAAgAAACcAAAAYAAAAAgAAAAAAAADRp14AAAAAACUAAAAMAAAAAgAAACUAAAAMAAAACAAAgFYAAAAwAAAAtwMAAHcAAAC5AwAAkgAAAAUAAAC3A3YAtwOUALkDlAC5A3YAtwN2ACUAAAAMAAAACAAAgCUAAAAMAAAAAAAAgCgAAAAMAAAAAgAAACcAAAAYAAAAAgAAAAAAAADSp18AAAAAACUAAAAMAAAAAgAAACUAAAAMAAAACAAAgFYAAAAwAAAAuQMAAHcAAAC6AwAAkgAAAAUAAAC5A3YAuQOUALoDlAC6A3YAuQN2ACUAAAAMAAAACAAAgCUAAAAMAAAAAAAAgCgAAAAMAAAAAgAAACcAAAAYAAAAAgAAAAAAAADSp2AAAAAAACUAAAAMAAAAAgAAACUAAAAMAAAACAAAgFYAAAAwAAAAugMAAHcAAAC7AwAAkgAAAAUAAAC6A3YAugOUALsDlAC7A3YAugN2ACUAAAAMAAAACAAAgCUAAAAMAAAAAAAAgCgAAAAMAAAAAgAAACcAAAAYAAAAAgAAAAAAAADSqGAAAAAAACUAAAAMAAAAAgAAACUAAAAMAAAACAAAgFYAAAAwAAAAuwMAAHcAAAC8AwAAkgAAAAUAAAC7A3YAuwOUALwDlAC8A3YAuwN2ACUAAAAMAAAACAAAgCUAAAAMAAAAAAAAgCgAAAAMAAAAAgAAACcAAAAYAAAAAgAAAAAAAADSqGEAAAAAACUAAAAMAAAAAgAAACUAAAAMAAAACAAAgFYAAAAwAAAAvAMAAHcAAAC+AwAAkgAAAAUAAAC8A3YAvAOUAL4DlAC+A3YAvAN2ACUAAAAMAAAACAAAgCUAAAAMAAAAAAAAgCgAAAAMAAAAAgAAACcAAAAYAAAAAgAAAAAAAADSqWIAAAAAACUAAAAMAAAAAgAAACUAAAAMAAAACAAAgFYAAAAwAAAAvgMAAHcAAAC/AwAAkgAAAAUAAAC+A3YAvgOUAL8DlAC/A3YAvgN2ACUAAAAMAAAACAAAgCUAAAAMAAAAAAAAgCgAAAAMAAAAAgAAACcAAAAYAAAAAgAAAAAAAADSqWMAAAAAACUAAAAMAAAAAgAAACUAAAAMAAAACAAAgFYAAAAwAAAAvwMAAHcAAADAAwAAkgAAAAUAAAC/A3YAvwOUAMADlADAA3YAvwN2ACUAAAAMAAAACAAAgCUAAAAMAAAAAAAAgCgAAAAMAAAAAgAAACcAAAAYAAAAAgAAAAAAAADTqWQAAAAAACUAAAAMAAAAAgAAACUAAAAMAAAACAAAgFYAAAAwAAAAwAMAAHcAAADBAwAAkgAAAAUAAADAA3YAwAOUAMEDlADBA3YAwAN2ACUAAAAMAAAACAAAgCUAAAAMAAAAAAAAgCgAAAAMAAAAAgAAACcAAAAYAAAAAgAAAAAAAADTqmUAAAAAACUAAAAMAAAAAgAAACUAAAAMAAAACAAAgFYAAAAwAAAAwQMAAHcAAADCAwAAkgAAAAUAAADBA3YAwQOUAMIDlADCA3YAwQN2ACUAAAAMAAAACAAAgCUAAAAMAAAAAAAAgCgAAAAMAAAAAgAAACcAAAAYAAAAAgAAAAAAAADTqmYAAAAAACUAAAAMAAAAAgAAACUAAAAMAAAACAAAgFYAAAAwAAAAwgMAAHcAAADDAwAAkgAAAAUAAADCA3YAwgOUAMMDlADDA3YAwgN2ACUAAAAMAAAACAAAgCUAAAAMAAAAAAAAgCgAAAAMAAAAAgAAACcAAAAYAAAAAgAAAAAAAADTq2cAAAAAACUAAAAMAAAAAgAAACUAAAAMAAAACAAAgFYAAAAwAAAAwwMAAHcAAADEAwAAkgAAAAUAAADDA3YAwwOUAMQDlADEA3YAwwN2ACUAAAAMAAAACAAAgCUAAAAMAAAAAAAAgCgAAAAMAAAAAgAAACcAAAAYAAAAAgAAAAAAAADTq2gAAAAAACUAAAAMAAAAAgAAACUAAAAMAAAACAAAgFYAAAAwAAAAxAMAAHcAAADFAwAAkgAAAAUAAADEA3YAxAOUAMUDlADFA3YAxAN2ACUAAAAMAAAACAAAgCUAAAAMAAAAAAAAgCgAAAAMAAAAAgAAACcAAAAYAAAAAgAAAAAAAADUrGkAAAAAACUAAAAMAAAAAgAAACUAAAAMAAAACAAAgFYAAAAwAAAAxQMAAHcAAADGAwAAkgAAAAUAAADFA3YAxQOUAMYDlADGA3YAxQN2ACUAAAAMAAAACAAAgCUAAAAMAAAAAAAAgCgAAAAMAAAAAgAAACcAAAAYAAAAAgAAAAAAAADUrGoAAAAAACUAAAAMAAAAAgAAACUAAAAMAAAACAAAgFYAAAAwAAAAxgMAAHcAAADHAwAAkgAAAAUAAADGA3YAxgOUAMcDlADHA3YAxgN2ACUAAAAMAAAACAAAgCUAAAAMAAAAAAAAgCgAAAAMAAAAAgAAACcAAAAYAAAAAgAAAAAAAADUrWsAAAAAACUAAAAMAAAAAgAAACUAAAAMAAAACAAAgFYAAAAwAAAAxwMAAHcAAADIAwAAkgAAAAUAAADHA3YAxwOUAMgDlADIA3YAxwN2ACUAAAAMAAAACAAAgCUAAAAMAAAAAAAAgCgAAAAMAAAAAgAAACcAAAAYAAAAAgAAAAAAAADVrW0AAAAAACUAAAAMAAAAAgAAACUAAAAMAAAACAAAgFYAAAAwAAAAyAMAAHcAAADJAwAAkgAAAAUAAADIA3YAyAOUAMkDlADJA3YAyAN2ACUAAAAMAAAACAAAgCUAAAAMAAAAAAAAgCgAAAAMAAAAAgAAACcAAAAYAAAAAgAAAAAAAADVrm4AAAAAACUAAAAMAAAAAgAAACUAAAAMAAAACAAAgFYAAAAwAAAAyQMAAHcAAADKAwAAkgAAAAUAAADJA3YAyQOUAMoDlADKA3YAyQN2ACUAAAAMAAAACAAAgCUAAAAMAAAAAAAAgCgAAAAMAAAAAgAAACcAAAAYAAAAAgAAAAAAAADVr3AAAAAAACUAAAAMAAAAAgAAACUAAAAMAAAACAAAgFYAAAAwAAAAygMAAHcAAADLAwAAkgAAAAUAAADKA3YAygOUAMsDlADLA3YAygN2ACUAAAAMAAAACAAAgCUAAAAMAAAAAAAAgCgAAAAMAAAAAgAAACcAAAAYAAAAAgAAAAAAAADVr3EAAAAAACUAAAAMAAAAAgAAACUAAAAMAAAACAAAgFYAAAAwAAAAywMAAHcAAADMAwAAkgAAAAUAAADLA3YAywOUAMwDlADMA3YAywN2ACUAAAAMAAAACAAAgCUAAAAMAAAAAAAAgCgAAAAMAAAAAgAAACcAAAAYAAAAAgAAAAAAAADWsHIAAAAAACUAAAAMAAAAAgAAACUAAAAMAAAACAAAgFYAAAAwAAAAzAMAAHcAAADNAwAAkgAAAAUAAADMA3YAzAOUAM0DlADNA3YAzAN2ACUAAAAMAAAACAAAgCUAAAAMAAAAAAAAgCgAAAAMAAAAAgAAACcAAAAYAAAAAgAAAAAAAADWsXQAAAAAACUAAAAMAAAAAgAAACUAAAAMAAAACAAAgFYAAAAwAAAAzQMAAHcAAADOAwAAkgAAAAUAAADNA3YAzQOUAM4DlADOA3YAzQN2ACUAAAAMAAAACAAAgCUAAAAMAAAAAAAAgCgAAAAMAAAAAgAAACcAAAAYAAAAAgAAAAAAAADWsXUAAAAAACUAAAAMAAAAAgAAACUAAAAMAAAACAAAgFYAAAAwAAAAzgMAAHcAAADPAwAAkgAAAAUAAADOA3YAzgOUAM8DlADPA3YAzgN2ACUAAAAMAAAACAAAgCUAAAAMAAAAAAAAgCgAAAAMAAAAAgAAACcAAAAYAAAAAgAAAAAAAADXsncAAAAAACUAAAAMAAAAAgAAACUAAAAMAAAACAAAgFYAAAAwAAAAzwMAAHcAAADQAwAAkgAAAAUAAADPA3YAzwOUANADlADQA3YAzwN2ACUAAAAMAAAACAAAgCUAAAAMAAAAAAAAgCgAAAAMAAAAAgAAACcAAAAYAAAAAgAAAAAAAADXs3gAAAAAACUAAAAMAAAAAgAAACUAAAAMAAAACAAAgFYAAAAwAAAA0AMAAHcAAADRAwAAkgAAAAUAAADQA3YA0AOUANEDlADRA3YA0AN2ACUAAAAMAAAACAAAgCUAAAAMAAAAAAAAgCgAAAAMAAAAAgAAACcAAAAYAAAAAgAAAAAAAADYtHoAAAAAACUAAAAMAAAAAgAAACUAAAAMAAAACAAAgFYAAAAwAAAA0QMAAHcAAADSAwAAkgAAAAUAAADRA3YA0QOUANIDlADSA3YA0QN2ACUAAAAMAAAACAAAgCUAAAAMAAAAAAAAgCgAAAAMAAAAAgAAACcAAAAYAAAAAgAAAAAAAADYtXsAAAAAACUAAAAMAAAAAgAAACUAAAAMAAAACAAAgFYAAAAwAAAA0gMAAHcAAADTAwAAkgAAAAUAAADSA3YA0gOUANMDlADTA3YA0gN2ACUAAAAMAAAACAAAgCUAAAAMAAAAAAAAgCgAAAAMAAAAAgAAACcAAAAYAAAAAgAAAAAAAADYtX0AAAAAACUAAAAMAAAAAgAAACUAAAAMAAAACAAAgFYAAAAwAAAA0wMAAHcAAADUAwAAkgAAAAUAAADTA3YA0wOUANQDlADUA3YA0wN2ACUAAAAMAAAACAAAgCUAAAAMAAAAAAAAgCgAAAAMAAAAAgAAACcAAAAYAAAAAgAAAAAAAADZtn4AAAAAACUAAAAMAAAAAgAAACUAAAAMAAAACAAAgFYAAAAwAAAA1AMAAHcAAADVAwAAkgAAAAUAAADUA3YA1AOUANUDlADVA3YA1AN2ACUAAAAMAAAACAAAgCUAAAAMAAAAAAAAgCgAAAAMAAAAAgAAACcAAAAYAAAAAgAAAAAAAADZt4AAAAAAACUAAAAMAAAAAgAAACUAAAAMAAAACAAAgFYAAAAwAAAA1QMAAHcAAADWAwAAkgAAAAUAAADVA3YA1QOUANYDlADWA3YA1QN2ACUAAAAMAAAACAAAgCUAAAAMAAAAAAAAgCgAAAAMAAAAAgAAACcAAAAYAAAAAgAAAAAAAADauIEAAAAAACUAAAAMAAAAAgAAACUAAAAMAAAACAAAgFYAAAAwAAAA1gMAAHcAAADXAwAAkgAAAAUAAADWA3YA1gOUANcDlADXA3YA1gN2ACUAAAAMAAAACAAAgCUAAAAMAAAAAAAAgCgAAAAMAAAAAgAAACcAAAAYAAAAAgAAAAAAAADauYMAAAAAACUAAAAMAAAAAgAAACUAAAAMAAAACAAAgFYAAAAwAAAA1wMAAHcAAADYAwAAkgAAAAUAAADXA3YA1wOUANgDlADYA3YA1wN2ACUAAAAMAAAACAAAgCUAAAAMAAAAAAAAgCgAAAAMAAAAAgAAACcAAAAYAAAAAgAAAAAAAADbuoUAAAAAACUAAAAMAAAAAgAAACUAAAAMAAAACAAAgFYAAAAwAAAA2AMAAHcAAADZAwAAkgAAAAUAAADYA3YA2AOUANkDlADZA3YA2AN2ACUAAAAMAAAACAAAgCUAAAAMAAAAAAAAgCgAAAAMAAAAAgAAACcAAAAYAAAAAgAAAAAAAADbu4YAAAAAACUAAAAMAAAAAgAAACUAAAAMAAAACAAAgFYAAAAwAAAA2QMAAHcAAADaAwAAkgAAAAUAAADZA3YA2QOUANoDlADaA3YA2QN2ACUAAAAMAAAACAAAgCUAAAAMAAAAAAAAgCgAAAAMAAAAAgAAACcAAAAYAAAAAgAAAAAAAADcu4gAAAAAACUAAAAMAAAAAgAAACUAAAAMAAAACAAAgFYAAAAwAAAA2gMAAHcAAADbAwAAkgAAAAUAAADaA3YA2gOUANsDlADbA3YA2gN2ACUAAAAMAAAACAAAgCUAAAAMAAAAAAAAgCgAAAAMAAAAAgAAACcAAAAYAAAAAgAAAAAAAADcvIkAAAAAACUAAAAMAAAAAgAAACUAAAAMAAAACAAAgFYAAAAwAAAA2wMAAHcAAADcAwAAkgAAAAUAAADbA3YA2wOUANwDlADcA3YA2wN2ACUAAAAMAAAACAAAgCUAAAAMAAAAAAAAgCgAAAAMAAAAAgAAACcAAAAYAAAAAgAAAAAAAADcvYsAAAAAACUAAAAMAAAAAgAAACUAAAAMAAAACAAAgFYAAAAwAAAA3AMAAHcAAADdAwAAkgAAAAUAAADcA3YA3AOUAN0DlADdA3YA3AN2ACUAAAAMAAAACAAAgCUAAAAMAAAAAAAAgCgAAAAMAAAAAgAAACcAAAAYAAAAAgAAAAAAAADdvo0AAAAAACUAAAAMAAAAAgAAACUAAAAMAAAACAAAgFYAAAAwAAAA3QMAAHcAAADeAwAAkgAAAAUAAADdA3YA3QOUAN4DlADeA3YA3QN2ACUAAAAMAAAACAAAgCUAAAAMAAAAAAAAgCgAAAAMAAAAAgAAACcAAAAYAAAAAgAAAAAAAADdv44AAAAAACUAAAAMAAAAAgAAACUAAAAMAAAACAAAgFYAAAAwAAAA3gMAAHcAAADfAwAAkgAAAAUAAADeA3YA3gOUAN8DlADfA3YA3gN2ACUAAAAMAAAACAAAgCUAAAAMAAAAAAAAgCgAAAAMAAAAAgAAACcAAAAYAAAAAgAAAAAAAADewJAAAAAAACUAAAAMAAAAAgAAACUAAAAMAAAACAAAgFYAAAAwAAAA3wMAAHcAAADgAwAAkgAAAAUAAADfA3YA3wOUAOADlADgA3YA3wN2ACUAAAAMAAAACAAAgCUAAAAMAAAAAAAAgCgAAAAMAAAAAgAAACcAAAAYAAAAAgAAAAAAAADewZEAAAAAACUAAAAMAAAAAgAAACUAAAAMAAAACAAAgFYAAAAwAAAA4AMAAHcAAADhAwAAkgAAAAUAAADgA3YA4AOUAOEDlADhA3YA4AN2ACUAAAAMAAAACAAAgCUAAAAMAAAAAAAAgCgAAAAMAAAAAgAAACcAAAAYAAAAAgAAAAAAAADfwpMAAAAAACUAAAAMAAAAAgAAACUAAAAMAAAACAAAgFYAAAAwAAAA4QMAAHcAAADiAwAAkgAAAAUAAADhA3YA4QOUAOIDlADiA3YA4QN2ACUAAAAMAAAACAAAgCUAAAAMAAAAAAAAgCgAAAAMAAAAAgAAACcAAAAYAAAAAgAAAAAAAADfw5QAAAAAACUAAAAMAAAAAgAAACUAAAAMAAAACAAAgFYAAAAwAAAA4gMAAHcAAADjAwAAkgAAAAUAAADiA3YA4gOUAOMDlADjA3YA4gN2ACUAAAAMAAAACAAAgCUAAAAMAAAAAAAAgCgAAAAMAAAAAgAAACcAAAAYAAAAAgAAAAAAAADgw5UAAAAAACUAAAAMAAAAAgAAACUAAAAMAAAACAAAgFYAAAAwAAAA4wMAAHcAAADkAwAAkgAAAAUAAADjA3YA4wOUAOQDlADkA3YA4wN2ACUAAAAMAAAACAAAgCUAAAAMAAAAAAAAgCgAAAAMAAAAAgAAACcAAAAYAAAAAgAAAAAAAADgxJcAAAAAACUAAAAMAAAAAgAAACUAAAAMAAAACAAAgFYAAAAwAAAA5AMAAHcAAADlAwAAkgAAAAUAAADkA3YA5AOUAOUDlADlA3YA5AN2ACUAAAAMAAAACAAAgCUAAAAMAAAAAAAAgCgAAAAMAAAAAgAAACcAAAAYAAAAAgAAAAAAAADhxZgAAAAAACUAAAAMAAAAAgAAACUAAAAMAAAACAAAgFYAAAAwAAAA5QMAAHcAAADmAwAAkgAAAAUAAADlA3YA5QOUAOYDlADmA3YA5QN2ACUAAAAMAAAACAAAgCUAAAAMAAAAAAAAgCgAAAAMAAAAAgAAACcAAAAYAAAAAgAAAAAAAADhxpkAAAAAACUAAAAMAAAAAgAAACUAAAAMAAAACAAAgFYAAAAwAAAA5gMAAHcAAADnAwAAkgAAAAUAAADmA3YA5gOUAOcDlADnA3YA5gN2ACUAAAAMAAAACAAAgCUAAAAMAAAAAAAAgCgAAAAMAAAAAgAAACcAAAAYAAAAAgAAAAAAAADhx5sAAAAAACUAAAAMAAAAAgAAACUAAAAMAAAACAAAgFYAAAAwAAAA5wMAAHcAAADoAwAAkgAAAAUAAADnA3YA5wOUAOgDlADoA3YA5wN2ACUAAAAMAAAACAAAgCUAAAAMAAAAAAAAgCgAAAAMAAAAAgAAACcAAAAYAAAAAgAAAAAAAADix5wAAAAAACUAAAAMAAAAAgAAACUAAAAMAAAACAAAgFYAAAAwAAAA6AMAAHcAAADpAwAAkgAAAAUAAADoA3YA6AOUAOkDlADpA3YA6AN2ACUAAAAMAAAACAAAgCUAAAAMAAAAAAAAgCgAAAAMAAAAAgAAACcAAAAYAAAAAgAAAAAAAADiyJ0AAAAAACUAAAAMAAAAAgAAACUAAAAMAAAACAAAgFYAAAAwAAAA6QMAAHcAAADqAwAAkgAAAAUAAADpA3YA6QOUAOoDlADqA3YA6QN2ACUAAAAMAAAACAAAgCUAAAAMAAAAAAAAgCgAAAAMAAAAAgAAACcAAAAYAAAAAgAAAAAAAADiyZ4AAAAAACUAAAAMAAAAAgAAACUAAAAMAAAACAAAgFYAAAAwAAAA6gMAAHcAAADrAwAAkgAAAAUAAADqA3YA6gOUAOsDlADrA3YA6gN2ACUAAAAMAAAACAAAgCUAAAAMAAAAAAAAgCgAAAAMAAAAAgAAACcAAAAYAAAAAgAAAAAAAADjyZ8AAAAAACUAAAAMAAAAAgAAACUAAAAMAAAACAAAgFYAAAAwAAAA6wMAAHcAAADsAwAAkgAAAAUAAADrA3YA6wOUAOwDlADsA3YA6wN2ACUAAAAMAAAACAAAgCUAAAAMAAAAAAAAgCgAAAAMAAAAAgAAACcAAAAYAAAAAgAAAAAAAADjyqAAAAAAACUAAAAMAAAAAgAAACUAAAAMAAAACAAAgFYAAAAwAAAA7AMAAHcAAADtAwAAkgAAAAUAAADsA3YA7AOUAO0DlADtA3YA7AN2ACUAAAAMAAAACAAAgCUAAAAMAAAAAAAAgCgAAAAMAAAAAgAAACcAAAAYAAAAAgAAAAAAAADjy6EAAAAAACUAAAAMAAAAAgAAACUAAAAMAAAACAAAgFYAAAAwAAAA7QMAAHcAAADuAwAAkgAAAAUAAADtA3YA7QOUAO4DlADuA3YA7QN2ACUAAAAMAAAACAAAgCUAAAAMAAAAAAAAgCgAAAAMAAAAAgAAACcAAAAYAAAAAgAAAAAAAADky6IAAAAAACUAAAAMAAAAAgAAACUAAAAMAAAACAAAgFYAAAAwAAAA7gMAAHcAAADvAwAAkgAAAAUAAADuA3YA7gOUAO8DlADvA3YA7gN2ACUAAAAMAAAACAAAgCUAAAAMAAAAAAAAgCgAAAAMAAAAAgAAACcAAAAYAAAAAgAAAAAAAADkzKMAAAAAACUAAAAMAAAAAgAAACUAAAAMAAAACAAAgFYAAAAwAAAA7wMAAHcAAADwAwAAkgAAAAUAAADvA3YA7wOUAPADlADwA3YA7wN2ACUAAAAMAAAACAAAgCUAAAAMAAAAAAAAgCgAAAAMAAAAAgAAACcAAAAYAAAAAgAAAAAAAADkzKQAAAAAACUAAAAMAAAAAgAAACUAAAAMAAAACAAAgFYAAAAwAAAA8AMAAHcAAADxAwAAkgAAAAUAAADwA3YA8AOUAPEDlADxA3YA8AN2ACUAAAAMAAAACAAAgCUAAAAMAAAAAAAAgCgAAAAMAAAAAgAAACcAAAAYAAAAAgAAAAAAAADlzaUAAAAAACUAAAAMAAAAAgAAACUAAAAMAAAACAAAgFYAAAAwAAAA8QMAAHcAAADzAwAAkgAAAAUAAADxA3YA8QOUAPMDlADzA3YA8QN2ACUAAAAMAAAACAAAgCUAAAAMAAAAAAAAgCgAAAAMAAAAAgAAACcAAAAYAAAAAgAAAAAAAADlzqYAAAAAACUAAAAMAAAAAgAAACUAAAAMAAAACAAAgFYAAAAwAAAA8wMAAHcAAAD0AwAAkgAAAAUAAADzA3YA8wOUAPQDlAD0A3YA8wN2ACUAAAAMAAAACAAAgCUAAAAMAAAAAAAAgCgAAAAMAAAAAgAAACcAAAAYAAAAAgAAAAAAAADlzqcAAAAAACUAAAAMAAAAAgAAACUAAAAMAAAACAAAgFYAAAAwAAAA9AMAAHcAAAD1AwAAkgAAAAUAAAD0A3YA9AOUAPUDlAD1A3YA9AN2ACUAAAAMAAAACAAAgCUAAAAMAAAAAAAAgCgAAAAMAAAAAgAAACcAAAAYAAAAAgAAAAAAAADmz6gAAAAAACUAAAAMAAAAAgAAACUAAAAMAAAACAAAgFYAAAAwAAAA9QMAAHcAAAD3AwAAkgAAAAUAAAD1A3YA9QOUAPcDlAD3A3YA9QN2ACUAAAAMAAAACAAAgCUAAAAMAAAAAAAAgCgAAAAMAAAAAgAAACcAAAAYAAAAAgAAAAAAAADmz6kAAAAAACUAAAAMAAAAAgAAACUAAAAMAAAACAAAgFYAAAAwAAAA9wMAAHcAAAD4AwAAkgAAAAUAAAD3A3YA9wOUAPgDlAD4A3YA9wN2ACUAAAAMAAAACAAAgCUAAAAMAAAAAAAAgCgAAAAMAAAAAgAAACcAAAAYAAAAAgAAAAAAAADm0KkAAAAAACUAAAAMAAAAAgAAACUAAAAMAAAACAAAgFYAAAAwAAAA+AMAAHcAAAD5AwAAkgAAAAUAAAD4A3YA+AOUAPkDlAD5A3YA+AN2ACUAAAAMAAAACAAAgCUAAAAMAAAAAAAAgCgAAAAMAAAAAgAAACcAAAAYAAAAAgAAAAAAAADm0KoAAAAAACUAAAAMAAAAAgAAACUAAAAMAAAACAAAgFYAAAAwAAAA+QMAAHcAAAD6AwAAkgAAAAUAAAD5A3YA+QOUAPoDlAD6A3YA+QN2ACUAAAAMAAAACAAAgCUAAAAMAAAAAAAAgCgAAAAMAAAAAgAAACcAAAAYAAAAAgAAAAAAAADn0aoAAAAAACUAAAAMAAAAAgAAACUAAAAMAAAACAAAgFYAAAAwAAAA+gMAAHcAAAD7AwAAkgAAAAUAAAD6A3YA+gOUAPsDlAD7A3YA+gN2ACUAAAAMAAAACAAAgCUAAAAMAAAAAAAAgCgAAAAMAAAAAgAAACcAAAAYAAAAAgAAAAAAAADn0asAAAAAACUAAAAMAAAAAgAAACUAAAAMAAAACAAAgFYAAAAwAAAA+wMAAHcAAAD+AwAAkgAAAAUAAAD7A3YA+wOUAP4DlAD+A3YA+wN2ACUAAAAMAAAACAAAgCUAAAAMAAAAAAAAgCgAAAAMAAAAAgAAACcAAAAYAAAAAgAAAAAAAADn0qwAAAAAACUAAAAMAAAAAgAAACUAAAAMAAAACAAAgFYAAAAwAAAA/gMAAHcAAAAABAAAkgAAAAUAAAD+A3YA/gOUAAAElAAABHYA/gN2ACUAAAAMAAAACAAAgCUAAAAMAAAAAAAAgCgAAAAMAAAAAgAAACcAAAAYAAAAAgAAAAAAAADo0q0AAAAAACUAAAAMAAAAAgAAACUAAAAMAAAACAAAgFYAAAAwAAAAAAQAAHcAAAADBAAAkgAAAAUAAAAABHYAAASUAAMElAADBHYAAAR2ACUAAAAMAAAACAAAgCUAAAAMAAAAAAAAgCgAAAAMAAAAAgAAACcAAAAYAAAAAgAAAAAAAADo060AAAAAACUAAAAMAAAAAgAAACUAAAAMAAAACAAAgFYAAAAwAAAAAwQAAHcAAAAFBAAAkgAAAAUAAAADBHYAAwSUAAUElAAFBHYAAwR2ACUAAAAMAAAACAAAgCUAAAAMAAAAAAAAgCgAAAAMAAAAAgAAACcAAAAYAAAAAgAAAAAAAADo064AAAAAACUAAAAMAAAAAgAAACUAAAAMAAAACAAAgFYAAAAwAAAABQQAAHcAAAAHBAAAkgAAAAUAAAAFBHYABQSUAAgElAAIBHYABQR2ACUAAAAMAAAACAAAgCUAAAAMAAAAAAAAgCgAAAAMAAAAAgAAACUAAAAMAAAABwAAgCIAAAAMAAAA/////0YAAAAQAQAABAEAAEVNRisqQAAAJAAAABgAAAAAAIA/AAAAAAAAAAAAAIA/AAAAAAAAAAAqQAAAJAAAABgAAAAAAIA/AAAAAAAAAAAAAIA/AAAAAAAAAAAmQAAAEAAAAAQAAAAAAAAAJUAAABAAAAAEAAAAAAAAAB9AAwAMAAAAAAAAACJABAAMAAAAAAAAAB5ACQAMAAAAAAAAACFABwAMAAAAAAAAACpAAAAkAAAAGAAAAMCbCTkAAAAAAAAAAMCbCTkO9mxErvsSQwhAAAI0AAAAKAAAAAIQwNsAAAAAkAAAAAAAAAAA1JRFAAAAQAAAAAACEMDbAAAAAFdXyf8VQA0AEAAAAAQAAAAAAAAAOgAAAAwAAAACAAAAJAAAACQAAAAAAIA9AAAAAAAAAAAAAIA9AAAAAAAAAAACAAAAXwAAADgAAAACAAAAOAAAAAAAAAA4AAAAAAAAAAAiAQAKAAAAAAAAAMlXVwAAAAAAAAAAAAAAAAAlAAAADAAAAAIAAAAlAAAADAAAAAUAAIA7AAAACAAAABsAAAAQAAAAbUAAABQJAABZAAAAKAAAAAAAAAAAAAAA//////////8DAAAALz6DBy8+gwcgPnkHWAAAADQAAAAAAAAAAAAAAP//////////BgAAABY+cwcMPm4HAT5rB/Y9ZwfrPWUH3z1lBzYAAAAQAAAA1z0AAGUHAABYAAAANAAAAAAAAAAAAAAA//////////8GAAAA1z1lB9Y9ZQfWPWUH1j1lB9U9ZQfVPWUHNgAAABAAAADNPQAAZQcAAFgAAAA0AAAAAAAAAAAAAAD//////////wYAAADBPWUHtj1nB6s9awegPW4Hlj1zB4w9eQdZAAAAJAAAAAAAAAAAAAAA//////////8CAAAAfD2EBz87FAlYAAAAQAAAAAAAAAAAAAAA//////////8JAAAAOTsVCTU7Ggk2OyAJNjsiCTc7JAk4OyUJPDsnCUE7KQlHOygJNgAAABAAAADVPQAAKAkAAFgAAAA0AAAAAAAAAAAAAAD//////////wYAAADVPSgJ1j0oCdY9KAnWPSgJ1z0oCdc9KAk2AAAAEAAAAGZAAAAoCQAAWAAAADQAAAAAAAAAAAAAAP//////////BgAAAGtAKQlwQCcJdEAlCXVAJQl1QCQJdUAkCTYAAAAQAAAAdUAAABwJAABYAAAAKAAAAAAAAAAAAAAA//////////8DAAAAc0AZCXBAFgltQBQJPQAAAAgAAAA8AAAACAAAAEAAAAAYAAAAsAMAAHMAAAAKBAAAlgAAACUAAAAMAAAABwAAgCUAAAAMAAAAAAAAgCQAAAAkAAAAAACAQQAAAAAAAAAAAACAQQAAAAAAAAAAAgAAACgAAAAMAAAAAgAAADoAAAAMAAAACgAAAEYAAACQAgAAhAIAAEVNRisqQAAAJAAAABgAAAAAAIA/AAAAAAAAAAAAAIA/AAAAAAAAAAAqQAAAJAAAABgAAAAAAIA/AAAAAAAAAAAAAIA/AAAAAAAAAAAmQAAAEAAAAAQAAAAAAAAAJUAAABAAAAAEAAAAAAAAAB9AAwAMAAAAAAAAACJABAAMAAAAAAAAAB5ACQAMAAAAAAAAACFABwAMAAAAAAAAACpAAAAkAAAAGAAAAAAA8EIAAAAAAAAAAAAA8EKI4GxET/oSQwhAAAI8AAAAMAAAAAIQwNsAAAAAjgAAAAAAAACrqio8AgAAAAIAAAACAAAAAAAAAAIQwNsAAAAAAAAA/whADQN4AQAAbAEAAAIQwNsnAAAAAAAAABzlLj+Gdey+AngZP9imBr8CeBk/7xIgv3qX8D7vEiC/caa+Ppg1M7+yj7s+F1U0v3zTtz5K7DS/6gG0PmrkNL9XMLA+Suw0vyJ0rD4WVTS/Y12pPpg1M7+02G4+7xIgv9wd1z3vEiC/3B3XPaXsBr/kVbQ8yEXtvoFciDwILuu+sRdAPHrN6L58PvA7PS7mvqqtjDtZp+S+5oAOO1624r7H1qA6UZbgvuR0mjoOG+C+RO6LOlmg3751tmo6ASffvvjdJzo1Arq+RC3oOWPdlL7swJ45GXFfvooTgbm0HRW+yRtMuKySlb11tmo65APuuWq2ajoAAAAAoiE0PwAAAABgNzQ/MC7gvkP1Mz/RNeK+fWozPwMN5L5OpzI/l3zlvmeEMT/SDOi+JEIwP6Ni6r4c5S4/hnXsvgABAQEBAwMDAwMDAQEBAQMDAwMDAwMDAwMDAwMDAwEBAQMDAwMDgwMVQA0AEAAAAAQAAAAAAAAAJAAAACQAAAAAAIA9AAAAAAAAAAAAAIA9AAAAAAAAAAACAAAAXwAAADgAAAACAAAAOAAAAAAAAAA4AAAAAAAAAAAAAQAUAAAAAAAAAAAAAAAAAAAAAAAAAAAAAAAlAAAADAAAAAIAAAAlAAAADAAAAAUAAIA7AAAACAAAABsAAAAQAAAAUEAAALEFAABZAAAALAAAAAAAAAAAAAAA//////////8EAAAAsD82BbA/eAS3PngE/D3oA1gAAAA0AAAAAAAAAAAAAAD//////////wYAAADwPeAD4j3bA9Q92wPFPdsDtz3gA6w96ANZAAAALAAAAAAAAAAAAAAA//////////8EAAAA8Dx4BPo7eAT6OzQFWzuuBVgAAABYAAAAAAAAAAAAAAD//////////w8AAABRO7YFRzu/BT87yQU5O88FNTvWBTM73gUzO+AFMzviBTI74wUyO28GMTv6BjE7hQcwOxEIMTucCDI7JwlZAAAAKAAAAAAAAAAAAAAA//////////8DAAAAMjsoCXhAKAl4QN8FWAAAADQAAAAAAAAAAAAAAP//////////BgAAAHZA2AVyQNEFbUDMBWRAwgVbQLkFUECxBT0AAAAIAAAAPAAAAAgAAABAAAAAGAAAALEDAAA8AAAACgQAAJUAAAAlAAAADAAAAAcAAIAlAAAADAAAAAAAAIAkAAAAJAAAAAAAgEEAAAAAAAAAAAAAgEEAAAAAAAAAAAIAAAAoAAAADAAAAAIAAABGAAAAjAIAAIACAABFTUYrKkAAACQAAAAYAAAAAACAPwAAAAAAAAAAAACAPwAAAAAAAAAAKkAAACQAAAAYAAAAAACAPwAAAAAAAAAAAACAPwAAAAAAAAAAJkAAABAAAAAEAAAAAAAAACVAAAAQAAAABAAAAAAAAAAfQAMADAAAAAAAAAAiQAQADAAAAAAAAAAeQAkADAAAAAAAAAAhQAcADAAAAAAAAAAqQAAAJAAAABgAAAAAAPBCAAAAAAAAAAAAAPBC8glyRKXEy0IIQA0DsAEAAKQBAAACEMDbLQAAAAAAAABnbSs9aY3Wu2S3nz5pjda7WKSgPuKH1rtpZKE+poOmu39koT5pjVa7aWShPg0nwLpYpKA+dPEwtWS3nz5nzCWuZ20rPQAAAADJBSQ93e4wtUEFHj0NJ8C6kAQePWmNVrtBBR49poOmu8gFJD3hh9a7Z20rPWmN1rtpjVY7oACgvdF2sz6gAKC9xWO0PkgAoL3WI7U+BACdvewjtT41TJm91iO1PmaYlb3FY7Q+IpiSvdF2sz7Kl5K9aY1WO8mXkr0NJ8A6IZiSvXTxMDVlmJW9WsolLjRMmb108TA1AwCdvQ0nwDpHAKC9aY1WO58AoL1pjVY7NUwZvtF2sz41TBm+xWO0PglMGb7WI7U+58sXvuwjtT7/8RW+1iO1PhcYFL7FY7Q+9pcSvtF2sz7JlxK+aY1WO8mXEr4NJ8A69ZcSvnTxMDUXGBS+ecolLv/xFb508TA158sXvg0nwDoITBm+aY1WOzVMGb4AAQMDAwMDAwEDAwMDA4MAAQMDAwMDAwEDAwMDA4MAAQMDAwMDAwEDAwMDA4MDAwMUQA2AEAAAAAQAAACic0j/KAAAAAwAAAABAAAAJAAAACQAAAAAAIA9AAAAAAAAAAAAAIA9AAAAAAAAAAACAAAAJwAAABgAAAABAAAAAAAAAEhzogAAAAAAJQAAAAwAAAABAAAAEwAAAAwAAAABAAAAOwAAAAgAAAAbAAAAEAAAAMs8AABKBgAANgAAABAAAADSPgAASgYAAFgAAAA0AAAAAAAAAAAAAAD//////////wYAAADVPkoG2D5NBtg+UAbYPlQG1T5XBtI+VwY2AAAAEAAAAMs8AABXBgAAWAAAADQAAAAAAAAAAAAAAP//////////BgAAAMg8VwbFPFQGxTxQBsU8TQbIPEoGyzxKBj0AAAAIAAAAGwAAABAAAACBPAAAwQUAADYAAAAQAAAAHD8AAMEFAABYAAAANAAAAAAAAAAAAAAA//////////8GAAAAHz/BBSI/wwUiP8cFIj/KBR8/zQUcP80FNgAAABAAAACBPAAAzQUAAFgAAAA0AAAAAAAAAAAAAAD//////////wYAAAB+PM0FezzKBXs8xwV7PMMFfjzBBYE8wQU9AAAACAAAABsAAAAQAAAAgTwAADcFAAA2AAAAEAAAABw/AAA3BQAAWAAAADQAAAAAAAAAAAAAAP//////////BgAAAB8/NwUiPzoFIj89BSI/QQUfP0QFHD9EBTYAAAAQAAAAgTwAAEQFAABYAAAANAAAAAAAAAAAAAAA//////////8GAAAAfjxEBXs8QQV7PD0Fezw6BX48NwWBPDcFPQAAAAgAAAA8AAAACAAAAD4AAAAYAAAAxwMAAFMAAADzAwAAZgA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Qj21ELLwLQwRAAAAMAAAAAAAAACEAAAAIAAAAHAAAAAgAAABLAAAAQAAAADAAAAAFAAAAIAAAAAEAAAABAAAAEAAAAAAAAAAAAAAAvgQAAPcBAAAAAAAAAAAAAL4EAAD3AQAAJAAAACQAAAAAAIA/AAAAAAAAAAAAAIA/kI9tRCy8C0MCAAAADAAAABAAAAAAAAAAAAAAAAoAAAAQAAAAAAAAAAAAAABSAAAAcAEAAAIAAADs////AAAAAAAAAAAAAAAAvAIAAAAAAAAEAAUiQwBhAGwAaQBiAHIAaQAAAK0BAADAbxZArQEAADYLAD3+fwAAAQAAAAAAAAACAAACrQEAALC2jy+JAAAAAAAAAAAAAAAAAAAAAAAAAAAAAAAAAAAA0L6PL4kAAAAJAAAAAAAAAPC9jy+JAAAAIBaZOa0BAAAwJRhArQEAABH81UT+fwAAMCUYQK0BAAAAAMwwrQEAAIUmiv//////hDoAAASKBABoDRoqrQEAAIUmiv//////hDoAAASKBAAXSJI1AAAAAAEAAAAAAAAAAAAAAAAAAACEOgAAIZMBAEybxkL+fwAAAQAAAAAAAABxvpY1/n8AANC+jy+JAAAA8L2PLwAAAAAgFpk5rQEAAPPEvef9fwAAAAAAAAAAAACFJgSKAAAAAImyjy+JAAAAdBv+Q/5/AABoDRoqrQEAAAM3tudkdgAIAAAAACUAAAAMAAAAAgAAABYAAAAMAAAAGAAAABIAAAAMAAAAAQAAABgAAAAMAAAAAAAAAlQAAACEAAAAtgMAAHkAAAAFBAAAkAAAAAIAAAAAAAAAAAAAAAAAAAAAAAAACQAAAEwAAAAAAAAAAAAAAAAAAAD//////////2AAAABJAFAAIABOAG8AZABlACAAMgBiAAUAAAALAAAABAAAAA4AAAAKAAAACwAAAAoAAAAFAAAACgAAACUAAAAMAAAADQAAgCgAAAAMAAAAAgAAACIAAAAMAAAA/////0YAAACcAgAAkAIAAEVNRisqQAAAJAAAABgAAAAAAPBCAAAAAAAAAAAAAPBCkI9tRCy8C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MJjZDCE/cQwhADQN4AQAAbAEAAAIQwNsnAAAAAAAAABzlLj+Gdey+AngZP9imBr8CeBk/7xIgv3qX8D7vEiC/caa+Ppg1M7+yj7s+F1U0v3zTtz5K7DS/6gG0PmrkNL9XMLA+Suw0vyJ0rD4WVTS/Y12pPpg1M7+02G4+7xIgv9wd1z3vEiC/3B3XPaXsBr/kVbQ8yEXtvoFciDwILuu+sRdAPHrN6L58PvA7PS7mvqqtjDtZp+S+5oAOO1624r7H1qA6UZbgvuR0mjoOG+C+RO6LOlmg3751tmo6ASffvvjdJzo1Arq+RC3oOWPdlL7swJ45GXFfvooTgbm0HRW+yRtMuKySlb11tmo65APuuWq2ajoAAAAAoiE0PwAAAABgNzQ/MC7gvkP1Mz/RNeK+fWozPwMN5L5OpzI/l3zlvmeEMT/SDOi+JEIwP6Ni6r4c5S4/hnXsvgABAQEBAwMDAwMDAQEBAQMDAwMDAwMDAwMDAwMDAwEBAQMDAwMDgwMUQA2AEAAAAAQAAAD/////KAAAAAwAAAABAAAAIQAAAAgAAABiAAAADAAAAAEAAAAkAAAAJAAAAAAAgD0AAAAAAAAAAAAAgD0AAAAAAAAAAAIAAAAnAAAAGAAAAAEAAAAAAAAA////AAAAAAAlAAAADAAAAAEAAAATAAAADAAAAAEAAAA7AAAACAAAABsAAAAQAAAAexAAAAwYAABZAAAALAAAAAAAAAAAAAAA//////////8EAAAA2g+QF9oP0hbhDtIWJg5CFlgAAAA0AAAAAAAAAAAAAAD//////////wYAAAAaDjoWDA41Fv4NNhbwDTUW4g06FtYNQhZZAAAALAAAAAAAAAAAAAAA//////////8EAAAAGw3SFiUM0hYlDI4XhQsJGFgAAABYAAAAAAAAAAAAAAD//////////w8AAAB7CxAYcQsZGGkLIxhjCykYXwswGF0LOBhdCzoYXQs8GF0LPhhcC8kYXAtUGVsL3xlaC2saWwv2Gl0LgRtZAAAAKAAAAAAAAAAAAAAA//////////8DAAAAXQuCG6IQghuiEDoYWAAAADQAAAAAAAAAAAAAAP//////////BgAAAKEQMhicECsYlxAmGI4QHBiFEBMYexAMGD0AAAAIAAAAPAAAAAgAAAA+AAAAGAAAALUAAABjAQAACwEAALkBAAATAAAADAAAAAEAAAAlAAAADAAAAAAAAIAkAAAAJAAAAAAAgEEAAAAAAAAAAAAAgEEAAAAAAAAAAAIAAABGAAAAmAEAAIwBAABFTUYrKkAAACQAAAAYAAAAAACAPwAAAAAAAAAAAACAPwAAAAAAAAAAKkAAACQAAAAYAAAAAACAPwAAAAAAAAAAAACAPwAAAAAAAAAAJkAAABAAAAAEAAAAAAAAACVAAAAQAAAABAAAAAAAAAAfQAMADAAAAAAAAAAiQAQADAAAAAAAAAAeQAkADAAAAAAAAAAhQAcADAAAAAAAAAAqQAAAJAAAABgAAAAAAPBCAAAAAAAAAAAAAPBC8kI2QxlP3EMIQA0DvAAAALAAAAACEMDbEgAAAAAAAACy/DM/MC7gvrHZMj9eOeW+JgAxPwp+6b5uqi4/hnXsvhYxvj6YNTO/Zs63PgZ0Nb+3Sq8+BnQ1vwfoqD6YNTO/MACtPMhF7b6Tk0E88zvqvi5jlTtYzuW+Iu6tOVGW4L6YZpQ5DhvgvimYNDlZoN++4NcGsAEn374AAAAAAAAAAPXmMz8AAAAAsvwzPzAu4L4AAwMDAQMDAwEDAwMDAwMBAYEDAxRADYAQAAAABAAAAFym0f8oAAAADAAAAAEAAAAkAAAAJAAAAAAAgD0AAAAAAAAAAAAAgD0AAAAAAAAAAAIAAAAnAAAAGAAAAAEAAAAAAAAA0aZcAAAAAAAlAAAADAAAAAEAAAATAAAADAAAAAEAAAA7AAAACAAAABsAAAAQAAAAoxAAADoYAABYAAAAKAAAAAAAAAAAAAAA//////////8DAAAAmhAnGIwQFxh7EAwYNgAAABAAAAAmDgAAQhYAAFgAAAAoAAAAAAAAAAAAAAD//////////wMAAAAODjEW7g0xFtYNQhY2AAAAEAAAAIULAAAJGAAAWAAAADQAAAAAAAAAAAAAAP//////////BgAAAHMLFBhlCyUYXQs4GF0LOhhdCzwYXQs+GFkAAAAoAAAAAAAAAAAAAAD//////////wMAAABdC4IbohCCG6MQOhg9AAAACAAAADwAAAAIAAAAPgAAABgAAAC1AAAAYwEAAAsBAAC5AQAAEwAAAAwAAAABAAAAJQAAAAwAAAAAAACAJAAAACQAAAAAAIBBAAAAAAAAAAAAAIBBAAAAAAAAAAACAAAARgAAABABAAAEAQAARU1GKypAAAAkAAAAGAAAAAAAgD8AAAAAAAAAAAAAgD8AAAAAAAAAACpAAAAkAAAAGAAAAAAAgD8AAAAAAAAAAAAAgD8AAAAAAAAAACZAAAAQAAAABAAAAAAAAAAlQAAAEAAAAAQAAAAAAAAAH0ADAAwAAAAAAAAAIkAEAAwAAAAAAAAAHkAJAAwAAAAAAAAAIUAHAAwAAAAAAAAAKkAAACQAAAAYAAAAAADwQgAAAAAAAAAAAADwQvJCNkMZT9xDCEAAAjQAAAAoAAAAAhDA2wAAAACQAAAAAAAAAKuqqjsAAABAAAAAAAIQwNsAAAAAhJWm/xVADQAQAAAABAAAAAAAAAA6AAAADAAAAAIAAAAkAAAAJAAAAAAAgD0AAAAAAAAAAAAAgD0AAAAAAAAAAAIAAABfAAAAOAAAAAIAAAA4AAAAAAAAADgAAAAAAAAAACIBAAoAAAAAAAAAppWEAAAAAAAAAAAAAAAAACUAAAAMAAAAAgAAACUAAAAMAAAABQAAgDsAAAAIAAAAGwAAABAAAACjEAAAOhgAAFgAAAAoAAAAAAAAAAAAAAD//////////wMAAACaECcYjBAXGHsQDBg2AAAAEAAAACYOAABCFgAAWAAAACgAAAAAAAAAAAAAAP//////////AwAAAA4OMRbuDTEW1g1CFjYAAAAQAAAAhQsAAAkYAABYAAAANAAAAAAAAAAAAAAA//////////8GAAAAcwsUGGULJRhdCzgYXQs6GF0LPBhdCz4YWQAAACgAAAAAAAAAAAAAAP//////////AwAAAF0LghuiEIIboxA6GD0AAAAIAAAAPAAAAAgAAABAAAAAGAAAALMAAABgAQAADQEAALsBAAAlAAAADAAAAAcAAIAlAAAADAAAAAAAAIAkAAAAJAAAAAAAgEEAAAAAAAAAAAAAgEEAAAAAAAAAAAIAAAAoAAAADAAAAAIAAAA6AAAADAAAAAoAAABGAAAASAoAADwKAABFTUYrKkAAACQAAAAYAAAAAACAPwAAAAAAAAAAAACAPwAAAAAAAAAAKkAAACQAAAAYAAAAAACAPwAAAAAAAAAAAACAPwAAAAAAAAAAJkAAABAAAAAEAAAAAAAAACVAAAAQAAAABAAAAAAAAAAfQAMADAAAAAAAAAAiQAQADAAAAAAAAAAeQAkADAAAAAAAAAAhQAcADAAAAAAAAAAqQAAAJAAAABgAAADAmwk5AAAAAAAAAADAmwk5McJCQ0xKz0MIQA4BWAgAAEwIAAACEMDbBAAAAIoAAAADAAAAAAAAAAAAAMQAAIBEAACARP////+T/yb//////5P/Jv+ixNxDAAAAAAAAAACixNxDAAAAAMdNN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0DFAEAAAgBAAACEMDbHAAAAAAAAAC0AFlIsLiBxpbaXEinyIHGmAJdSKGwgcaFKl1IsJCBxlRSXUjbaIHGJnpdSOaPgcYSol1I16+BxhHKXUinyIHG9aNhSLC4gcZu+WZI0mKAxstBbEip7HHGFVRxSJxZV8YWZnZIToc/xow5e0g4ABzGdad/SCzH28XcOINIHzUIxaLE3EjBXvLHosTcSMdNtsgAAAAAx022yAAAAACDXe3HWKIxSAA+364z/zpIUIfbxchsP0j17RvGNUBESMh+P8ZTUklIn1VXxv5jTkiQ6nHGyatTSHdigMa1AFlIsLiBxgABAwMDAwMDAQMDAwMDAwEBAQEBAQEDAwMDA4MUQA0AEAAAAAQAAAAOAAAAIQAAAAgAAAA7AAAACAAAABMAAAAMAAAAAQAAACQAAAAkAAAAAACAPQAAAAAAAAAAAACAPQAAAAAAAAAAAgAAABsAAAAQAAAA9w0AAL8ZAAA2AAAAEAAAAP8NAAC/GQAAWAAAADQAAAAAAAAAAAAAAP//////////BgAAAAAOvxkADr8ZAA6/GQEOvxkBDr8ZAQ6/GTYAAAAQAAAACg4AAL8ZAABYAAAANAAAAAAAAAAAAAAA//////////8GAAAAFQ6/GSEOwRkrDsUZNg7IGUEOzRlKDtMZWQAAADgAAAAAAAAAAAAAAP//////////BwAAAFkO3RnaD90Y2g/SFiUM0hYlDOMYow3iGbcN0xlYAAAANAAAAAAAAAAAAAAA//////////8GAAAAwA3NGcsNyBnVDcUZ4A3BGewNvxn3Db8ZPQAAAAgAAAAkAAAAJAAAAAAAgEEAAAAAAAAAAAAAgEEAAAAAAAAAAAIAAAA8AAAACAAAAEMAAAAMAAAAAQAAABMAAAAMAAAAAQAAACUAAAAMAAAACAAAgCcAAAAYAAAAAgAAAAAAAAD///8AAAAAACUAAAAMAAAAAgAAACUAAAAMAAAACAAAgFYAAAAwAAAAwwAAAG4BAADDAAAAngEAAAUAAADCAG0BwgCfAcMAnwHDAG0BwgBtASUAAAAMAAAACAAAgCUAAAAMAAAAAAAAgCgAAAAMAAAAAgAAACcAAAAYAAAAAgAAAAAAAAD+//8AAAAAACUAAAAMAAAAAgAAACUAAAAMAAAACAAAgFYAAAAwAAAAwwAAAG4BAADEAAAAngEAAAUAAADDAG0BwwCfAcQAnwHEAG0BwwBtASUAAAAMAAAACAAAgCUAAAAMAAAAAAAAgCgAAAAMAAAAAgAAACcAAAAYAAAAAgAAAAAAAAD+//4AAAAAACUAAAAMAAAAAgAAACUAAAAMAAAACAAAgFYAAAAwAAAAxAAAAG4BAADFAAAAngEAAAUAAADEAG0BxACfAcUAnwHFAG0BxABtASUAAAAMAAAACAAAgCUAAAAMAAAAAAAAgCgAAAAMAAAAAgAAACcAAAAYAAAAAgAAAAAAAAD9//4AAAAAACUAAAAMAAAAAgAAACUAAAAMAAAACAAAgFYAAAAwAAAAxQAAAG4BAADGAAAAngEAAAUAAADFAG0BxQCfAcYAnwHGAG0BxQBtASUAAAAMAAAACAAAgCUAAAAMAAAAAAAAgCgAAAAMAAAAAgAAACcAAAAYAAAAAgAAAAAAAAD9//0AAAAAACUAAAAMAAAAAgAAACUAAAAMAAAACAAAgFYAAAAwAAAAxgAAAG4BAADHAAAAngEAAAUAAADGAG0BxgCfAccAnwHHAG0BxgBtASUAAAAMAAAACAAAgCUAAAAMAAAAAAAAgCgAAAAMAAAAAgAAACcAAAAYAAAAAgAAAAAAAAD8//0AAAAAACUAAAAMAAAAAgAAACUAAAAMAAAACAAAgFYAAAAwAAAAxwAAAG4BAADIAAAAngEAAAUAAADHAG0BxwCfAcgAnwHIAG0BxwBtASUAAAAMAAAACAAAgCUAAAAMAAAAAAAAgCgAAAAMAAAAAgAAACcAAAAYAAAAAgAAAAAAAAD7//wAAAAAACUAAAAMAAAAAgAAACUAAAAMAAAACAAAgFYAAAAwAAAAyAAAAG4BAADJAAAAngEAAAUAAADIAG0ByACfAckAnwHJAG0ByABtASUAAAAMAAAACAAAgCUAAAAMAAAAAAAAgCgAAAAMAAAAAgAAACcAAAAYAAAAAgAAAAAAAAD6//sAAAAAACUAAAAMAAAAAgAAACUAAAAMAAAACAAAgFYAAAAwAAAAyQAAAG4BAADKAAAAngEAAAUAAADJAG0ByQCfAcoAnwHKAG0ByQBtASUAAAAMAAAACAAAgCUAAAAMAAAAAAAAgCgAAAAMAAAAAgAAACcAAAAYAAAAAgAAAAAAAAD5//oAAAAAACUAAAAMAAAAAgAAACUAAAAMAAAACAAAgFYAAAAwAAAAygAAAG4BAADLAAAAngEAAAUAAADKAG0BygCfAcsAnwHLAG0BygBtASUAAAAMAAAACAAAgCUAAAAMAAAAAAAAgCgAAAAMAAAAAgAAACcAAAAYAAAAAgAAAAAAAAD4//oAAAAAACUAAAAMAAAAAgAAACUAAAAMAAAACAAAgFYAAAAwAAAAywAAAG4BAADMAAAAngEAAAUAAADLAG0BywCfAcwAnwHMAG0BywBtASUAAAAMAAAACAAAgCUAAAAMAAAAAAAAgCgAAAAMAAAAAgAAACcAAAAYAAAAAgAAAAAAAAD2//kAAAAAACUAAAAMAAAAAgAAACUAAAAMAAAACAAAgFYAAAAwAAAAzAAAAG4BAADNAAAAngEAAAUAAADMAG0BzACfAc0AnwHNAG0BzABtASUAAAAMAAAACAAAgCUAAAAMAAAAAAAAgCgAAAAMAAAAAgAAACcAAAAYAAAAAgAAAAAAAAD1//gAAAAAACUAAAAMAAAAAgAAACUAAAAMAAAACAAAgFYAAAAwAAAAzQAAAG4BAADOAAAAngEAAAUAAADNAG0BzQCfAc4AnwHOAG0BzQBtASUAAAAMAAAACAAAgCUAAAAMAAAAAAAAgCgAAAAMAAAAAgAAACcAAAAYAAAAAgAAAAAAAADz//YAAAAAACUAAAAMAAAAAgAAACUAAAAMAAAACAAAgFYAAAAwAAAAzgAAAG4BAADPAAAAngEAAAUAAADOAG0BzgCfAc8AnwHPAG0BzgBtASUAAAAMAAAACAAAgCUAAAAMAAAAAAAAgCgAAAAMAAAAAgAAACcAAAAYAAAAAgAAAAAAAADx//UAAAAAACUAAAAMAAAAAgAAACUAAAAMAAAACAAAgFYAAAAwAAAAzwAAAG4BAADQAAAAngEAAAUAAADPAG0BzwCfAdAAnwHQAG0BzwBtASUAAAAMAAAACAAAgCUAAAAMAAAAAAAAgCgAAAAMAAAAAgAAACcAAAAYAAAAAgAAAAAAAADv//QAAAAAACUAAAAMAAAAAgAAACUAAAAMAAAACAAAgFYAAAAwAAAA0AAAAG4BAADRAAAAngEAAAUAAADQAG0B0ACfAdEAnwHRAG0B0ABtASUAAAAMAAAACAAAgCUAAAAMAAAAAAAAgCgAAAAMAAAAAgAAACcAAAAYAAAAAgAAAAAAAADt//IAAAAAACUAAAAMAAAAAgAAACUAAAAMAAAACAAAgFYAAAAwAAAA0QAAAG4BAADSAAAAngEAAAUAAADRAG0B0QCfAdIAnwHSAG0B0QBtASUAAAAMAAAACAAAgCUAAAAMAAAAAAAAgCgAAAAMAAAAAgAAACcAAAAYAAAAAgAAAAAAAADr//EAAAAAACUAAAAMAAAAAgAAACUAAAAMAAAACAAAgFYAAAAwAAAA0gAAAG4BAADTAAAAngEAAAUAAADSAG0B0gCfAdMAnwHTAG0B0gBtASUAAAAMAAAACAAAgCUAAAAMAAAAAAAAgCgAAAAMAAAAAgAAACcAAAAYAAAAAgAAAAAAAADp/+8AAAAAACUAAAAMAAAAAgAAACUAAAAMAAAACAAAgFYAAAAwAAAA0wAAAG4BAADUAAAAngEAAAUAAADTAG0B0wCfAdQAnwHUAG0B0wBtASUAAAAMAAAACAAAgCUAAAAMAAAAAAAAgCgAAAAMAAAAAgAAACcAAAAYAAAAAgAAAAAAAADm/+0AAAAAACUAAAAMAAAAAgAAACUAAAAMAAAACAAAgFYAAAAwAAAA1AAAAG4BAADVAAAAngEAAAUAAADUAG0B1ACfAdUAnwHVAG0B1ABtASUAAAAMAAAACAAAgCUAAAAMAAAAAAAAgCgAAAAMAAAAAgAAACcAAAAYAAAAAgAAAAAAAADj/+wAAAAAACUAAAAMAAAAAgAAACUAAAAMAAAACAAAgFYAAAAwAAAA1QAAAG4BAADWAAAAngEAAAUAAADVAG0B1QCfAdYAnwHWAG0B1QBtASUAAAAMAAAACAAAgCUAAAAMAAAAAAAAgCgAAAAMAAAAAgAAACcAAAAYAAAAAgAAAAAAAADg/+oAAAAAACUAAAAMAAAAAgAAACUAAAAMAAAACAAAgFYAAAAwAAAA1gAAAG4BAADXAAAAngEAAAUAAADWAG0B1gCfAdcAnwHXAG0B1gBtASUAAAAMAAAACAAAgCUAAAAMAAAAAAAAgCgAAAAMAAAAAgAAACcAAAAYAAAAAgAAAAAAAADd/+cAAAAAACUAAAAMAAAAAgAAACUAAAAMAAAACAAAgFYAAAAwAAAA1wAAAG4BAADYAAAAngEAAAUAAADXAG0B1wCfAdgAnwHYAG0B1wBtASUAAAAMAAAACAAAgCUAAAAMAAAAAAAAgCgAAAAMAAAAAgAAACcAAAAYAAAAAgAAAAAAAADa/+UAAAAAACUAAAAMAAAAAgAAACUAAAAMAAAACAAAgFYAAAAwAAAA2AAAAG4BAADZAAAAngEAAAUAAADYAG0B2ACfAdkAnwHZAG0B2ABtASUAAAAMAAAACAAAgCUAAAAMAAAAAAAAgCgAAAAMAAAAAgAAACcAAAAYAAAAAgAAAAAAAADW/+MAAAAAACUAAAAMAAAAAgAAACUAAAAMAAAACAAAgFYAAAAwAAAA2QAAAG4BAADaAAAAngEAAAUAAADZAG0B2QCfAdoAnwHaAG0B2QBtASUAAAAMAAAACAAAgCUAAAAMAAAAAAAAgCgAAAAMAAAAAgAAACcAAAAYAAAAAgAAAAAAAADS/+AAAAAAACUAAAAMAAAAAgAAACUAAAAMAAAACAAAgFYAAAAwAAAA2gAAAG4BAADbAAAAngEAAAUAAADaAG0B2gCfAdsAnwHbAG0B2gBtASUAAAAMAAAACAAAgCUAAAAMAAAAAAAAgCgAAAAMAAAAAgAAACcAAAAYAAAAAgAAAAAAAADO/94AAAAAACUAAAAMAAAAAgAAACUAAAAMAAAACAAAgFYAAAAwAAAA2wAAAG4BAADcAAAAngEAAAUAAADbAG0B2wCfAdwAnwHcAG0B2wBtASUAAAAMAAAACAAAgCUAAAAMAAAAAAAAgCgAAAAMAAAAAgAAACcAAAAYAAAAAgAAAAAAAADL/9sAAAAAACUAAAAMAAAAAgAAACUAAAAMAAAACAAAgFYAAAAwAAAA3AAAAG4BAADdAAAAngEAAAUAAADcAG0B3ACfAd0AnwHdAG0B3ABtASUAAAAMAAAACAAAgCUAAAAMAAAAAAAAgCgAAAAMAAAAAgAAACcAAAAYAAAAAgAAAAAAAADG/9gAAAAAACUAAAAMAAAAAgAAACUAAAAMAAAACAAAgFYAAAAwAAAA3QAAAG4BAADeAAAAngEAAAUAAADdAG0B3QCfAd4AnwHeAG0B3QBtASUAAAAMAAAACAAAgCUAAAAMAAAAAAAAgCgAAAAMAAAAAgAAACcAAAAYAAAAAgAAAAAAAADC/9UAAAAAACUAAAAMAAAAAgAAACUAAAAMAAAACAAAgFYAAAAwAAAA3gAAAG4BAADfAAAAngEAAAUAAADeAG0B3gCfAd8AnwHfAG0B3gBtASUAAAAMAAAACAAAgCUAAAAMAAAAAAAAgCgAAAAMAAAAAgAAACcAAAAYAAAAAgAAAAAAAAC9/9MAAAAAACUAAAAMAAAAAgAAACUAAAAMAAAACAAAgFYAAAAwAAAA3wAAAG4BAADgAAAAngEAAAUAAADfAG0B3wCfAeAAnwHgAG0B3wBtASUAAAAMAAAACAAAgCUAAAAMAAAAAAAAgCgAAAAMAAAAAgAAACcAAAAYAAAAAgAAAAAAAAC5/9AAAAAAACUAAAAMAAAAAgAAACUAAAAMAAAACAAAgFYAAAAwAAAA4AAAAG4BAADhAAAAngEAAAUAAADgAG0B4ACfAeEAnwHhAG0B4ABtASUAAAAMAAAACAAAgCUAAAAMAAAAAAAAgCgAAAAMAAAAAgAAACcAAAAYAAAAAgAAAAAAAAC0/80AAAAAACUAAAAMAAAAAgAAACUAAAAMAAAACAAAgFYAAAAwAAAA4QAAAG4BAADiAAAAngEAAAUAAADhAG0B4QCfAeIAnwHiAG0B4QBtASUAAAAMAAAACAAAgCUAAAAMAAAAAAAAgCgAAAAMAAAAAgAAACcAAAAYAAAAAgAAAAAAAACv/8oAAAAAACUAAAAMAAAAAgAAACUAAAAMAAAACAAAgFYAAAAwAAAA4gAAAG4BAADjAAAAngEAAAUAAADiAG0B4gCfAeMAnwHjAG0B4gBtASUAAAAMAAAACAAAgCUAAAAMAAAAAAAAgCgAAAAMAAAAAgAAACcAAAAYAAAAAgAAAAAAAACq/8cAAAAAACUAAAAMAAAAAgAAACUAAAAMAAAACAAAgFYAAAAwAAAA4wAAAG4BAADkAAAAngEAAAUAAADjAG0B4wCfAeQAnwHkAG0B4wBtASUAAAAMAAAACAAAgCUAAAAMAAAAAAAAgCgAAAAMAAAAAgAAACcAAAAYAAAAAgAAAAAAAACl/8QAAAAAACUAAAAMAAAAAgAAACUAAAAMAAAACAAAgFYAAAAwAAAA5AAAAG4BAADlAAAAngEAAAUAAADkAG0B5ACfAeUAnwHlAG0B5ABtASUAAAAMAAAACAAAgCUAAAAMAAAAAAAAgCgAAAAMAAAAAgAAACcAAAAYAAAAAgAAAAAAAACg/8EAAAAAACUAAAAMAAAAAgAAACUAAAAMAAAACAAAgFYAAAAwAAAA5QAAAG4BAADmAAAAngEAAAUAAADlAG0B5QCfAeYAnwHmAG0B5QBtASUAAAAMAAAACAAAgCUAAAAMAAAAAAAAgCgAAAAMAAAAAgAAACcAAAAYAAAAAgAAAAAAAACb/74AAAAAACUAAAAMAAAAAgAAACUAAAAMAAAACAAAgFYAAAAwAAAA5gAAAG4BAADnAAAAngEAAAUAAADmAG0B5gCfAecAnwHnAG0B5gBtASUAAAAMAAAACAAAgCUAAAAMAAAAAAAAgCgAAAAMAAAAAgAAACcAAAAYAAAAAgAAAAAAAACV/7sAAAAAACUAAAAMAAAAAgAAACUAAAAMAAAACAAAgFYAAAAwAAAA5wAAAG4BAADoAAAAngEAAAUAAADnAG0B5wCfAegAnwHoAG0B5wBtASUAAAAMAAAACAAAgCUAAAAMAAAAAAAAgCgAAAAMAAAAAgAAACcAAAAYAAAAAgAAAAAAAACQ/7gAAAAAACUAAAAMAAAAAgAAACUAAAAMAAAACAAAgFYAAAAwAAAA6AAAAG4BAADpAAAAngEAAAUAAADoAG0B6ACfAekAnwHpAG0B6ABtASUAAAAMAAAACAAAgCUAAAAMAAAAAAAAgCgAAAAMAAAAAgAAACcAAAAYAAAAAgAAAAAAAACK/7UAAAAAACUAAAAMAAAAAgAAACUAAAAMAAAACAAAgFYAAAAwAAAA6QAAAG4BAADqAAAAngEAAAUAAADpAG0B6QCfAeoAnwHqAG0B6QBtASUAAAAMAAAACAAAgCUAAAAMAAAAAAAAgCgAAAAMAAAAAgAAACcAAAAYAAAAAgAAAAAAAACE/7IAAAAAACUAAAAMAAAAAgAAACUAAAAMAAAACAAAgFYAAAAwAAAA6gAAAG4BAADrAAAAngEAAAUAAADqAG0B6gCfAesAnwHrAG0B6gBtASUAAAAMAAAACAAAgCUAAAAMAAAAAAAAgCgAAAAMAAAAAgAAACcAAAAYAAAAAgAAAAAAAAB//7AAAAAAACUAAAAMAAAAAgAAACUAAAAMAAAACAAAgFYAAAAwAAAA6wAAAG4BAADsAAAAngEAAAUAAADrAG0B6wCfAewAnwHsAG0B6wBtASUAAAAMAAAACAAAgCUAAAAMAAAAAAAAgCgAAAAMAAAAAgAAACcAAAAYAAAAAgAAAAAAAAB6/60AAAAAACUAAAAMAAAAAgAAACUAAAAMAAAACAAAgFYAAAAwAAAA7AAAAG4BAADtAAAAngEAAAUAAADsAG0B7ACfAe0AnwHtAG0B7ABtASUAAAAMAAAACAAAgCUAAAAMAAAAAAAAgCgAAAAMAAAAAgAAACcAAAAYAAAAAgAAAAAAAAB0/6sAAAAAACUAAAAMAAAAAgAAACUAAAAMAAAACAAAgFYAAAAwAAAA7QAAAG4BAADuAAAAngEAAAUAAADtAG0B7QCfAe4AnwHuAG0B7QBtASUAAAAMAAAACAAAgCUAAAAMAAAAAAAAgCgAAAAMAAAAAgAAACcAAAAYAAAAAgAAAAAAAABv/6gAAAAAACUAAAAMAAAAAgAAACUAAAAMAAAACAAAgFYAAAAwAAAA7gAAAG4BAADvAAAAngEAAAUAAADuAG0B7gCfAe8AnwHvAG0B7gBtASUAAAAMAAAACAAAgCUAAAAMAAAAAAAAgCgAAAAMAAAAAgAAACcAAAAYAAAAAgAAAAAAAABq/6YAAAAAACUAAAAMAAAAAgAAACUAAAAMAAAACAAAgFYAAAAwAAAA7wAAAG4BAADwAAAAngEAAAUAAADvAG0B7wCfAfAAnwHwAG0B7wBtASUAAAAMAAAACAAAgCUAAAAMAAAAAAAAgCgAAAAMAAAAAgAAACcAAAAYAAAAAgAAAAAAAABk/6QAAAAAACUAAAAMAAAAAgAAACUAAAAMAAAACAAAgFYAAAAwAAAA8AAAAG4BAADxAAAAngEAAAUAAADwAG0B8ACfAfEAnwHxAG0B8ABtASUAAAAMAAAACAAAgCUAAAAMAAAAAAAAgCgAAAAMAAAAAgAAACcAAAAYAAAAAgAAAAAAAABf/6IAAAAAACUAAAAMAAAAAgAAACUAAAAMAAAACAAAgFYAAAAwAAAA8QAAAG4BAADyAAAAngEAAAUAAADxAG0B8QCfAfIAnwHyAG0B8QBtASUAAAAMAAAACAAAgCUAAAAMAAAAAAAAgCgAAAAMAAAAAgAAACcAAAAYAAAAAgAAAAAAAABa/6AAAAAAACUAAAAMAAAAAgAAACUAAAAMAAAACAAAgFYAAAAwAAAA8gAAAG4BAADzAAAAngEAAAUAAADyAG0B8gCfAfMAnwHzAG0B8gBtASUAAAAMAAAACAAAgCUAAAAMAAAAAAAAgCgAAAAMAAAAAgAAACcAAAAYAAAAAgAAAAAAAABV/54AAAAAACUAAAAMAAAAAgAAACUAAAAMAAAACAAAgFYAAAAwAAAA8wAAAG4BAAD0AAAAngEAAAUAAADzAG0B8wCfAfQAnwH0AG0B8wBtASUAAAAMAAAACAAAgCUAAAAMAAAAAAAAgCgAAAAMAAAAAgAAACcAAAAYAAAAAgAAAAAAAABP/5wAAAAAACUAAAAMAAAAAgAAACUAAAAMAAAACAAAgFYAAAAwAAAA9AAAAG4BAAD1AAAAngEAAAUAAAD0AG0B9ACfAfUAnwH1AG0B9ABtASUAAAAMAAAACAAAgCUAAAAMAAAAAAAAgCgAAAAMAAAAAgAAACcAAAAYAAAAAgAAAAAAAABL/5sAAAAAACUAAAAMAAAAAgAAACUAAAAMAAAACAAAgFYAAAAwAAAA9QAAAG4BAAD2AAAAngEAAAUAAAD1AG0B9QCfAfYAnwH2AG0B9QBtASUAAAAMAAAACAAAgCUAAAAMAAAAAAAAgCgAAAAMAAAAAgAAACcAAAAYAAAAAgAAAAAAAABG/5oAAAAAACUAAAAMAAAAAgAAACUAAAAMAAAACAAAgFYAAAAwAAAA9gAAAG4BAAD3AAAAngEAAAUAAAD2AG0B9gCfAfcAnwH3AG0B9gBtASUAAAAMAAAACAAAgCUAAAAMAAAAAAAAgCgAAAAMAAAAAgAAACcAAAAYAAAAAgAAAAAAAABB/5gAAAAAACUAAAAMAAAAAgAAACUAAAAMAAAACAAAgFYAAAAwAAAA9wAAAG4BAAD4AAAAngEAAAUAAAD3AG0B9wCfAfgAnwH4AG0B9wBtASUAAAAMAAAACAAAgCUAAAAMAAAAAAAAgCgAAAAMAAAAAgAAACcAAAAYAAAAAgAAAAAAAAA8/5cAAAAAACUAAAAMAAAAAgAAACUAAAAMAAAACAAAgFYAAAAwAAAA+AAAAG4BAAD5AAAAngEAAAUAAAD4AG0B+ACfAfkAnwH5AG0B+ABtASUAAAAMAAAACAAAgCUAAAAMAAAAAAAAgCgAAAAMAAAAAgAAACcAAAAYAAAAAgAAAAAAAAA4/5YAAAAAACUAAAAMAAAAAgAAACUAAAAMAAAACAAAgFYAAAAwAAAA+QAAAG4BAAD6AAAAngEAAAUAAAD5AG0B+QCfAfoAnwH6AG0B+QBtASUAAAAMAAAACAAAgCUAAAAMAAAAAAAAgCgAAAAMAAAAAgAAACcAAAAYAAAAAgAAAAAAAAAz/5UAAAAAACUAAAAMAAAAAgAAACUAAAAMAAAACAAAgFYAAAAwAAAA+gAAAG4BAAD7AAAAngEAAAUAAAD6AG0B+gCfAfsAnwH7AG0B+gBtASUAAAAMAAAACAAAgCUAAAAMAAAAAAAAgCgAAAAMAAAAAgAAACcAAAAYAAAAAgAAAAAAAAAv/5QAAAAAACUAAAAMAAAAAgAAACUAAAAMAAAACAAAgFYAAAAwAAAA+wAAAG4BAAD8AAAAngEAAAUAAAD7AG0B+wCfAfwAnwH8AG0B+wBtASUAAAAMAAAACAAAgCUAAAAMAAAAAAAAgCgAAAAMAAAAAgAAACcAAAAYAAAAAgAAAAAAAAAr/5QAAAAAACUAAAAMAAAAAgAAACUAAAAMAAAACAAAgFYAAAAwAAAA/AAAAG4BAAD9AAAAngEAAAUAAAD8AG0B/ACfAf0AnwH9AG0B/ABtASUAAAAMAAAACAAAgCUAAAAMAAAAAAAAgCgAAAAMAAAAAgAAACcAAAAYAAAAAgAAAAAAAAAn/5MAAAAAACUAAAAMAAAAAgAAACUAAAAMAAAACAAAgFYAAAAwAAAA/QAAAG4BAAD9AAAAngEAAAUAAAD9AG0B/QCfAf4AnwH+AG0B/QBtASUAAAAMAAAACAAAgCUAAAAMAAAAAAAAgCgAAAAMAAAAAgAAACcAAAAYAAAAAgAAAAAAAAAq/5QAAAAAACUAAAAMAAAAAgAAACUAAAAMAAAACAAAgFYAAAAwAAAAAAAAAAAAAAD//////////wUAAAD+AG0B/gCfAf8AnwH/AG0B/gBtASUAAAAMAAAACAAAgCUAAAAMAAAAAAAAgCgAAAAMAAAAAgAAACUAAAAMAAAABwAAgCIAAAAMAAAA/////0YAAAAQAQAABAEAAEVNRisqQAAAJAAAABgAAAAAAIA/AAAAAAAAAAAAAIA/AAAAAAAAAAAqQAAAJAAAABgAAAAAAIA/AAAAAAAAAAAAAIA/AAAAAAAAAAAmQAAAEAAAAAQAAAAAAAAAJUAAABAAAAAEAAAAAAAAAB9AAwAMAAAAAAAAACJABAAMAAAAAAAAAB5ACQAMAAAAAAAAACFABwAMAAAAAAAAACpAAAAkAAAAGAAAAMCbCTkAAAAAAAAAAMCbCTkxwkJDTErPQwhAAAI0AAAAKAAAAAIQwNsAAAAAkAAAAAAAAAAA1JRFAAAAQAAAAAACEMDbAAAAAEltDv8VQA0AEAAAAAQAAAAAAAAAOgAAAAwAAAACAAAAJAAAACQAAAAAAIA9AAAAAAAAAAAAAIA9AAAAAAAAAAACAAAAXwAAADgAAAACAAAAOAAAAAAAAAA4AAAAAAAAAAAiAQAKAAAAAAAAAA5tSQAAAAAAAAAAAAAAAAAlAAAADAAAAAIAAAAlAAAADAAAAAUAAIA7AAAACAAAABsAAAAQAAAA9w0AAL8ZAAA2AAAAEAAAAP8NAAC/GQAAWAAAADQAAAAAAAAAAAAAAP//////////BgAAAAAOvxkADr8ZAA6/GQEOvxkBDr8ZAQ6/GTYAAAAQAAAACg4AAL8ZAABYAAAANAAAAAAAAAAAAAAA//////////8GAAAAFQ6/GSEOwRkrDsUZNg7IGUEOzRlKDtMZWQAAADgAAAAAAAAAAAAAAP//////////BwAAAFkO3RnaD90Y2g/SFiUM0hYlDOMYow3iGbcN0xlYAAAANAAAAAAAAAAAAAAA//////////8GAAAAwA3NGcsNyBnVDcUZ4A3BGewNvxn3Db8ZPQAAAAgAAAA8AAAACAAAAEAAAAAYAAAAvwAAAGoBAAABAQAAoQEAACUAAAAMAAAABwAAgCUAAAAMAAAAAAAAgCQAAAAkAAAAAACAQQAAAAAAAAAAAACAQQAAAAAAAAAAAgAAACgAAAAMAAAAAgAAADoAAAAMAAAACgAAAEYAAADICQAAvAkAAEVNRisqQAAAJAAAABgAAAAAAIA/AAAAAAAAAAAAAIA/AAAAAAAAAAAqQAAAJAAAABgAAAAAAIA/AAAAAAAAAAAAAIA/AAAAAAAAAAAmQAAAEAAAAAQAAAAAAAAAJUAAABAAAAAEAAAAAAAAAB9AAwAMAAAAAAAAACJABAAMAAAAAAAAAB5ACQAMAAAAAAAAACFABwAMAAAAAAAAACpAAAAkAAAAGAAAAMCbCTkAAAAAAAAAAMCbCTlJBmZDbvDbQypAAAAkAAAAGAAAAMCbCTkAAAAAAAAAAMCbCTlJBmZDbvDbQwhADwFoCAAAXAgAAAIQwNsDAAAAiQAAAAMAAABcptH/AAAAACNLucgBAAAArtPo/zAAAAACEMDbBAAAAAAAAAAAAAAAI0u5yHyMh0gjS7nIfIyHSPNHs7sAiPU780ezuw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ADYAAAAFQAAAACEMDbCAAAAAAAAACKGTNI8raayAAAAABYXz7IkpGFSJp5dMXPWIZIcUo0xQMFh0i/esLEe4yHSM78mbh8jIdII0u5yIoZM0jytprIAAEBAwMDAYEUQBAAEAAAAAQAAAAPAAAAIQAAAAgAAAA7AAAACAAAABMAAAAMAAAAAQAAACQAAAAkAAAAAACAPQAAAAAAAAAAAACAPQAAAAAAAAAAAgAAABsAAAAQAAAA2g8AAN0YAABZAAAAJAAAAAAAAAAAAAAA//////////8CAAAAWQ7dGZcQbhtYAAAAKAAAAAAAAAAAAAAA//////////8DAAAAmxBwG50QcxugEHcbWQAAACQAAAAAAAAAAAAAAP//////////AgAAAKAQWhjaD90YPQAAAAgAAAAkAAAAJAAAAAAAgEEAAAAAAAAAAAAAgEEAAAAAAAAAAAIAAAA8AAAACAAAAEMAAAAMAAAAAQAAABMAAAAMAAAAAQAAABUAAAAMAAAABAAAABUAAAAMAAAABAAAAFEAAADQCQAA5gAAAIcBAAAJAQAAtgEAAOUAAACFAQAAAAAAAAAAAAAmAAAAMwAAAFAAAACIAQAA2AEAAPgHAAAAAAAAIADMACYAAAAzAAAAKAAAACYAAAAzAAAAAQAIAAAAAAAAAAAAAAAAAAAAAABYAAAAAAAAAAAAAAD///8AXKbRAF2m0QBep9EAX6fSAGGo0gBjqdIAZarTAGer0wBqrNQAba3VAHCv1QBzsNYAdrLXAHm02AB8ttkAgLjaAIS62wCIvNwAi77dAI+/3gCTwd8AlcPgAJnF4QCbx+IAnsnjAKDK5ACizOQApM3lAKbO5QCoz+YAqdDmAKvR5wCs0ecArdLoAK7T6ABdp9EAYKjSAGKo0gBmqtMAaKvUAGms1ABrrdQAba7VAG6u1QBvr9UAcrDWAHSx1wB3stcAd7PXAHiz1wB6tNgAfbbZAHy12QB/t9oAgbjaAIW62wCHu9wAibzcAIq93QCMvt0Aj8DeAI6/3QCQwN4AkcHeAJPC3wCUwt8AlsTgAJnG4QCYxeAAmsbhAJvG4QCcyOIAncjiAJ7J4gCfyeMAoMrjAKHL5ACiy+QAo8zkAKTM5AClzeUAps3lAKfO5QCq0OYArNLnAK3T6AAkJCQkJCQkJCQkJCQkJCQkJCQkJCQkJCQkJCQkJCQkJCQkJCQkJAAAV1dXV1dXV1dXV1dXV1dXV1dXV1dXV1dXV1dXV1dXV1dXV1dXJCQAACMjIyMjIyMjIyMjIyMjIyMjIyMjIyMjIyMjIyMjIyMjIyMjIyQkAAAjIyMjIyMjIyMjIyMjIyMjIyMjIyMjIyMjIyMjIyMjIyMjIyMkJAAAVlZWVlZWVlZWVlZWVlZWVlZWVlZWVlZWVlZWVlZWVlZWViMjJCQAACEhISEhISEhISEhISEhISEhISEhISEhISEhISEhISEhISIjIyQkAAAhISEhISEhISEhISEhISEhISEhISEhISEhISEhISEhISEiIyMkJAAAVVVVVVVVVVVVVVVVVVVVVVVVVVVVVVVVVVVVVVVVVVUhIiMjJCQAACAgICAgICAgICAgICAgICAgICAgICAgICAgICAgICBVISIjIyQkAAAfHx8fHx8fHx8fHx8fHx8fHx8fHx8fHx8fHx8fHx8fICEiIyMkJAAAVFRUVFRUVFRUVFRUVFRUVFRUVFRUVFRUVFRUVFRUHyAhIiMjJCQAAFNTU1NTU1NTU1NTU1NTU1NTU1NTU1NTU1NTU1NTHh8gISIjIyQkAABSUlJSUlJSUlJSUlJSUlJSUlJSUlJSUlJSUlJSUh4fICEiIyMkJAAAUVFRUVFRUVFRUVFRUVFRUVFRUVFRUVFRUVFRUVIeHyAhIiMjJCQAAE9PT09PT09PT09PT09PT09PT09PT09PT09PT1AdHh8gISIjIyQkAABNTU1NTU1NTU1NTU1NTU1NTU1NTU1NTU1NTU4cHR4fICEiIyMkJAAAS0tLS0tLS0tLS0tLS0tLS0tLS0tLS0tLS0wbHB0eHyAhIiMjJCQAAEpKSkpKSkpKSkpKSkpKSkpKSkpKSkpKSkoaGxwdHh8gISIjIyQkAABISEhISEhISEhISEhISEhISEhISEhISEhJGhscHR4fICEiIyMkJAAARkZGRkZGRkZGRkZGRkZGRkZGRkZGRkZHGRobHB0eHyAhIiMjJCQAAERERERERERERERERERERERERERERERERRkaGxwdHh8gISIjIyQkAABCQkJCQkJCQkJCQkJCQkJCQkJCQkJDRBgZGhscHR4fICEiIyMkJAAAQUFBQUFBQUFBQUFBQUFBQUFBQUFBQhcYGRobHB0eHyAhIiMjJCQAAD8/Pz8/Pz8/Pz8/Pz8/Pz8/Pz8/QBYXGBkaGxwdHh8gISIjIyQkAAA9PT09PT09PT09PT09PT09PT09PT4WFxgZGhscHR4fICEiIyMkJAAAPDw8PDw8PDw8PDw8PDw8PDw8PD0VFhcYGRobHB0eHyAhIiMjJCQAADo6Ojo6Ojo6Ojo6Ojo6Ojo6OjsUFRYXGBkaGxwdHh8gISIjIyQkAAASEhISEhISEhISEhISEhISEjkTFBUWFxgZGhscHR4fICEiIyMkJAAAODg4ODg4ODg4ODg4ODg4ODgSExQVFhcYGRobHB0eHyAhIiMjJCQAADc3Nzc3Nzc3Nzc3Nzc3Nzc4EhMUFRYXGBkaGxwdHh8gISIjIyQkAAA2NjY2NjY2NjY2NjY2NjY1ERITFBUWFxgZGhscHR4fICEiIyMkJAAANDQ0NDQ0NDQ0NDQ0NDQ0NRESExQVFhcYGRobHB0eHyAhIiMjJCQAADIyMjIyMjIyMjIyMjIzNBAREhMUFRYXGBkaGxwdHh8gISIjIyQkAAAwMDAwMDAwMDAwMDAwMQ8QERITFBUWFxgZGhscHR4fICEiIyMkJAAALy8vLy8vLy8vLy8vDQ4PEBESExQVFhcYGRobHB0eHyAhIiMjJCQAAC4uLi4uLi4uLi4uDA0ODxAREhMUFRYXGBkaGxwdHh8gISIjIyQkAAAsLCwsLCwsLCwsLQwNDg8QERITFBUWFxgZGhscHR4fICEiIyMkJAAAKysrKysrKysrKwsMDQ4PEBESExQVFhcYGRobHB0eHyAhIiMjJCQEACoqKioqKioqKgoLDA0ODxAREhMUFRYXGBkaGxwdHh8gISIjIyQk1f8pKSkpKSkpKSkKCwwNDg8QERITFBUWFxgZGhscHR4fICEiIyMkJN7/KCgoKCgoKCgJCgsMDQ4PEBESExQVFhcYGRobHB0eHyAhIiMjJCTm/wgICAgICAgICQoLDA0ODxAREhMUFRYXGBkaGxwdHh8gISIjIyQk0v8HBwcHBwcHCAkKCwwNDg8QERITFBUWFxgZGhscHR4fICEiIyMkJNj/JycnJycnBwgJCgsMDQ4PEBESExQVFhcYGRobHB0eHyAhIiMjJCTi/yYmJiYmBgcICQoLDA0ODxAREhMUFRYXGBkaGxwdHh8gISIjIyQk6P8FBQUFBQYHCAkKCwwNDg8QERITFBUWFxgZGhscHR4fICEiIyMkJNP/BAQEBAUGBwgJCgsMDQ4PEBESExQVFhcYGRobHB0eHyAhIiMjJCTc/yUlJQQFBgcICQoLDA0ODxAREhMUFRYXGBkaGxwdHh8gISIjIyQk5f8DAwMEBQYHCAkKCwwNDg8QERITFBUWFxgZGhscHR4fICEiIyMkJNH/AgIDBAUGBwgJCgsMDQ4PEBESExQVFhcYGRobHB0eHyAhIiMjJCTW/wICAwQFBgcICQoLDA0ODxAREhMUFRYXGBkaGxwdHh8gISIjIyQk4P8iAAAADAAAAP////9GAAAANAEAACgBAABFTUYrKkAAACQAAAAYAAAAwJsJOQAAAAAAAAAAwJsJOUkGZkNu8NtDKkAAACQAAAAYAAAAAACAPwAAAAAAAAAAAACAPwAAAAAAAAAAKkAAACQAAAAYAAAAAACAPwAAAAAAAAAAAACAPwAAAAAAAAAAJkAAABAAAAAEAAAAAAAAACVAAAAQAAAABAAAAAAAAAAfQAMADAAAAAAAAAAiQAQADAAAAAAAAAAeQAkADAAAAAAAAAAhQAcADAAAAAAAAAAqQAAAJAAAABgAAADAmwk5AAAAAAAAAADAmwk5SQZmQ27w20MIQAACNAAAACgAAAACEMDbAAAAAJAAAAAAAAAAANSURQAAAEAAAAAAAhDA2wAAAABXV8n/FUAQABAAAAAEAAAAAAAAADoAAAAMAAAAAgAAACQAAAAkAAAAAACAPQAAAAAAAAAAAACAPQAAAAAAAAAAAgAAAF8AAAA4AAAAAgAAADgAAAAAAAAAOAAAAAAAAAAAIgEACgAAAAAAAADJV1cAAAAAAAAAAAAAAAAAJQAAAAwAAAACAAAAJQAAAAwAAAAFAACAOwAAAAgAAAAbAAAAEAAAANoPAADdGAAAWQAAACQAAAAAAAAAAAAAAP//////////AgAAAFkO3RmXEG4bWAAAACgAAAAAAAAAAAAAAP//////////AwAAAJsQcBudEHMboBB3G1kAAAAkAAAAAAAAAAAAAAD//////////wIAAACgEFoY2g/dGD0AAAAIAAAAPAAAAAgAAABAAAAAGAAAAOIAAACDAQAADQEAALsBAAAlAAAADAAAAAcAAIAlAAAADAAAAAAAAIAkAAAAJAAAAAAAgEEAAAAAAAAAAAAAgEEAAAAAAAAAAAIAAAAoAAAADAAAAAIAAAA6AAAADAAAAAoAAABGAAAA1AkAAMgJAABFTUYrKkAAACQAAAAYAAAAAACAPwAAAAAAAAAAAACAPwAAAAAAAAAAKkAAACQAAAAYAAAAAACAPwAAAAAAAAAAAACAPwAAAAAAAAAAJkAAABAAAAAEAAAAAAAAACVAAAAQAAAABAAAAAAAAAAfQAMADAAAAAAAAAAiQAQADAAAAAAAAAAeQAkADAAAAAAAAAAhQAcADAAAAAAAAAAqQAAAJAAAABgAAADAmwk5AAAAAAAAAADAmwk5CCM2Q+Q13EMqQAAAJAAAABgAAADAmwk5AAAAAAAAAADAmwk5CCM2Q+Q13EMIQBEBaAgAAFwIAAACEMDbAwAAAIkAAAADAAAAXKbR/xPti0gGULvIAQAAAK7T6P8wAAAAAhDA2wQAAAAAAAAAV7bvuAZQu8gT7YtIBlC7yBPti0gAQJU72QbUuwBAlT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2wAAABgAAAAAhDA2wkAAAAAAAAA2/q3R9a7nMgT7YtIWI48yKvZCkhnQ77HMwNjRQAAAAAWsP5EpLd2xPk+QUSbpxfFV7bvuPY4gcUAAAAABlC7yNv6t0fWu5zIAAEBAQMDAwGBAB4AFEASABAAAAAEAAAAEQAAACEAAAAIAAAAOwAAAAgAAAATAAAADAAAAAEAAAAkAAAAJAAAAAAAgD0AAAAAAAAAAAAAgD0AAAAAAAAAAAIAAAAbAAAAEAAAACAMAADdGAAAWQAAACgAAAAAAAAAAAAAAP//////////AwAAALQN6hmFDLMaYgt/G1gAAAAoAAAAAAAAAAAAAAD//////////wMAAABfC30bXAt6G1sLdxtZAAAAJAAAAAAAAAAAAAAA//////////8CAAAAWwtaGCAM3Rg9AAAACAAAACQAAAAkAAAAAACAQQAAAAAAAAAAAACAQQAAAAAAAAAAAgAAADwAAAAIAAAAQwAAAAwAAAABAAAAEwAAAAwAAAABAAAAFQAAAAwAAAAEAAAAFQAAAAwAAAAEAAAAUQAAAAQKAAC2AAAAhgEAANoAAAC3AQAAtQAAAIUBAAAAAAAAAAAAACcAAAA0AAAAUAAAAJQBAADkAQAAIAgAAAAAAAAgAMwAJwAAADQAAAAoAAAAJwAAADQAAAABAAgAAAAAAAAAAAAAAAAAAAAAAFsAAAAAAAAAAAAAAP///wCu0+gArdLoAKzR5wCr0ecAqtDmAKnP5gCnz+YAps7lAKXN5ACjy+QAoMrjAJ7J4gCcx+EAmcbgAJbE3wCTwt8AkMDeAIy+3ACJvNsAhbraAIG42QB+ttkAe7TYAHez1wB0sdcAca/WAG6u1QBrrdQAaKzUAGaq0wBjqdMAYqnSAGCo0gBfp9IAXqfRAF2m0QBdp9EAXqfSAGGo0gBkqdMAY6nSAGer0wBprNQAaKvTAGqs1ABsrdQAcbDWAHCv1QBzsNYAcrDWAHWx1wB1sdYAeLPXAHq02AB5tNgAfbXZAHy12QB/t9kAgrnaAIG52gCFutsAhLrbAIe72wCKvdwAjb7dAIy+3QCPwN4Ajr/eAJLB3wCRwd8AlMPfAJfE4ACWxOAAmcbhAJjF4QCax+EAmsbhAJzI4gCfyeMAnsnjAKLL5AChy+QAo8zkAKXN5QCkzeUAqM/mAKnQ5gCs0ucArdPoAAICAgICAgICAgICAgICAgICAgICAgICAgICAgICAgICAgICAgICAv8CAgICAgICAgICAgICAgICAgICAgICAgICAgICAgICAgICAgICAgIAAgICWlpaWlpaWlpaWlpaWlpaWlpaWlpaWlpaWlpaWlpaWlpaWlpa/wICAgMDAwMDAwMDAwMDAwMDAwMDAwMDAwMDAwMDAwMDAwMDAwMDAwACAgIDAwMDAwMDAwMDAwMDAwMDAwMDAwMDAwMDAwMDAwMDAwMDAwMAAgICAwNZWVlZWVlZWVlZWVlZWVlZWVlZWVlZWVlZWVlZWVlZWVlZQgICAgMDBAUFBQUFBQUFBQUFBQUFBQUFBQUFBQUFBQUFBQUFBQUFBUICAgIDAwQFBQUFBQUFBQUFBQUFBQUFBQUFBQUFBQUFBQUFBQUFBQU5AgICAwMEBQYGBgYGBgYGBgYGBgYGBgYGBgYGBgYGBgYGBgYGBgYGAAICAgMDBAUGWFhYWFhYWFhYWFhYWFhYWFhYWFhYWFhYWFhYWFhYWP8CAgIDAwQFBgdXV1dXV1dXV1dXV1dXV1dXV1dXV1dXV1dXV1dXV1cAAgICAwMEBQYHCAgICAgICAgICAgICAgICAgICAgICAgICAgICAgIAAICAgMDBAUGBwgJCQkJCQkJCQkJCQkJCQkJCQkJCQkJCQkJCQkJCQACAgIDAwQFBgcICVVWVlZWVlZWVlZWVlZWVlZWVlZWVlZWVlZWVlZCAgICAwMEBQYHCAkKVFRUVFRUVFRUVFRUVFRUVFRUVFRUVFRUVFRUAAICAgMDBAUGBwgJCgtSU1NTU1NTU1NTU1NTU1NTU1NTU1NTU1NTU0sCAgIDAwQFBgcICQoLDAwMDAwMDAwMDAwMDAwMDAwMDAwMDAwMDAwAAgICAwMEBQYHCAkKCwxQUVFRUVFRUVFRUVFRUVFRUVFRUVFRUVFRPwICAgMDBAUGBwgJCgsMDU9PT09PT09PT09PT09PT09PT09PT09PTwACAgIDAwQFBgcICQoLDA0OTU5OTk5OTk5OTk5OTk5OTk5OTk5OTk4AAgICAwMEBQYHCAkKCwwNDktMTExMTExMTExMTExMTExMTExMTExMAAICAgMDBAUGBwgJCgsMDQ4PSUpKSkpKSkpKSkpKSkpKSkpKSkpKSj8CAgIDAwQFBgcICQoLDA0ODxBIEREREREREREREREREREREREREREAAgICAwMEBQYHCAkKCwwNDg8QEUZHR0dHR0dHR0dHR0dHR0dHR0dHAAICAgMDBAUGBwgJCgsMDQ4PEBESREVFRUVFRUVFRUVFRUVFRUVFRf8CAgIDAwQFBgcICQoLDA0ODxAREkJDQ0NDQ0NDQ0NDQ0NDQ0NDQ0P/AgICAwMEBQYHCAkKCwwNDg8QERITQUFBQUFBQUFBQUFBQUFBQUFB/wICAgMDBAUGBwgJCgsMDQ4PEBESExRAQEBAQEBAQEBAQEBAQEBAQP8CAgIDAwQFBgcICQoLDA0ODxAREhMUPj8/Pz8/Pz8/Pz8/Pz8/Pz8AAgICAwMEBQYHCAkKCwwNDg8QERITFBU8PT09PT09PT09PT09PT09AAICAgMDBAUGBwgJCgsMDQ4PEBESExQVFjs7Ozs7Ozs7Ozs7Ozs7OwACAgIDAwQFBgcICQoLDA0ODxAREhMUFRYXOTo6Ojo6Ojo6Ojo6OjoAAgICAwMEBQYHCAkKCwwNDg8QERITFBUWFxg3ODg4ODg4ODg4ODg4AAICAgMDBAUGBwgJCgsMDQ4PEBESExQVFhcYNhkZGRkZGRkZGRkZGQACAgIDAwQFBgcICQoLDA0ODxAREhMUFRYXGBk0NTU1NTU1NTU1NTUAAgICAwMEBQYHCAkKCwwNDg8QERITFBUWFxgZGjIzMzMzMzMzMzMzAAICAgMDBAUGBwgJCgsMDQ4PEBESExQVFhcYGRowMTExMTExMTExMQACAgIDAwQFBgcICQoLDA0ODxAREhMUFRYXGBkaGxwcHBwcHBwcHBwAAgICAwMEBQYHCAkKCwwNDg8QERITFBUWFxgZGhscLy8vLy8vLy8vAAICAgMDBAUGBwgJCgsMDQ4PEBESExQVFhcYGRobHB0uLi4uLi4uLgACAgIDAwQFBgcICQoLDA0ODxAREhMUFRYXGBkaGxwdLC0tLS0tLS0AAgICAwMEBQYHCAkKCwwNDg8QERITFBUWFxgZGhscHR4rHx8fHx8fAAICAgMDBAUGBwgJCgsMDQ4PEBESExQVFhcYGRobHB0eHykpKSkpKQACAgIDAwQFBgcICQoLDA0ODxAREhMUFRYXGBkaGxwdHh8pKioqKioAAgICAwMEBQYHCAkKCwwNDg8QERITFBUWFxgZGhscHR4fICEoKCgoAAICAgMDBAUGBwgJCgsMDQ4PEBESExQVFhcYGRobHB0eHyAhKCIiIgACAgIDAwQFBgcICQoLDA0ODxAREhMUFRYXGBkaGxwdHh8gISIjIyMAAgICAwMEBQYHCAkKCwwNDg8QERITFBUWFxgZGhscHR4fICEiIycn/wICAgMDBAUGBwgJCgsMDQ4PEBESExQVFhcYGRobHB0eHyAhIiMkJv8CAgIDAwQFBgcICQoLDA0ODxAREhMUFRYXGBkaGxwdHh8gISIjJCX/AgICAwMEBQYHCAkKCwwNDg8QERITFBUWFxgZGhscHR4fICEiIyQlAAICAgMDBAUGBwgJCgsMDQ4PEBESExQVFhcYGRobHB0eHyAhIiMkJYAiAAAADAAAAP////9GAAAANAEAACgBAABFTUYrKkAAACQAAAAYAAAAwJsJOQAAAAAAAAAAwJsJOQgjNkPkNdxDKkAAACQAAAAYAAAAAACAPwAAAAAAAAAAAACAPwAAAAAAAAAAKkAAACQAAAAYAAAAAACAPwAAAAAAAAAAAACAPwAAAAAAAAAAJkAAABAAAAAEAAAAAAAAACVAAAAQAAAABAAAAAAAAAAfQAMADAAAAAAAAAAiQAQADAAAAAAAAAAeQAkADAAAAAAAAAAhQAcADAAAAAAAAAAqQAAAJAAAABgAAADAmwk5AAAAAAAAAADAmwk5CCM2Q+Q13EMIQAACNAAAACgAAAACEMDbAAAAAJAAAAAAAAAAANSURQAAAEAAAAAAAhDA2wAAAABXV8n/FUASABAAAAAEAAAAAAAAADoAAAAMAAAAAgAAACQAAAAkAAAAAACAPQAAAAAAAAAAAACAPQAAAAAAAAAAAgAAAF8AAAA4AAAAAgAAADgAAAAAAAAAOAAAAAAAAAAAIgEACgAAAAAAAADJV1cAAAAAAAAAAAAAAAAAJQAAAAwAAAACAAAAJQAAAAwAAAAFAACAOwAAAAgAAAAbAAAAEAAAACAMAADdGAAAWQAAACgAAAAAAAAAAAAAAP//////////AwAAALQN6hmFDLMaYgt/G1gAAAAoAAAAAAAAAAAAAAD//////////wMAAABfC30bXAt6G1sLdxtZAAAAJAAAAAAAAAAAAAAA//////////8CAAAAWwtaGCAM3Rg9AAAACAAAADwAAAAIAAAAQAAAABgAAACzAAAAgwEAAN4AAAC7AQAAJQAAAAwAAAAHAACAJQAAAAwAAAAAAACAJAAAACQAAAAAAIBBAAAAAAAAAAAAAIBBAAAAAAAAAAACAAAAKAAAAAwAAAAC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Yh9NkPJT9x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AQMDFEASABAAAAAEAAAABgAAACEAAAAIAAAAOwAAAAgAAAATAAAADAAAAAEAAAAkAAAAJAAAAAAAgD0AAAAAAAAAAAAAgD0AAAAAAAAAAAIAAAAbAAAAEAAAAJcQAABuGwAAWQAAACgAAAAAAAAAAAAAAP//////////AwAAAFkO3RlZDt0ZSg7TGVgAAAA0AAAAAAAAAAAAAAD//////////wYAAABBDs0ZNg7IGSsOxRkhDsEZFQ6/GQoOvxk2AAAAEAAAAAEOAAC/GQAAWAAAADQAAAAAAAAAAAAAAP//////////BgAAAAEOvxkBDr8ZAA6/GQAOvxkADr8Z/w2/GTYAAAAQAAAA9w0AAL8ZAABYAAAANAAAAAAAAAAAAAAA//////////8GAAAA7A2/GeANwRnVDcUZyw3IGcANzRm3DdMZWQAAACQAAAAAAAAAAAAAAP//////////AgAAAKYN3xlqC24bWAAAAEAAAAAAAAAAAAAAAP//////////CQAAAGQLbxtgC3QbYAt6G2ELfBthC34bYgt/G2cLghtsC4MbcQuCGzYAAAAQAAAA/w0AAIIbAABYAAAANAAAAAAAAAAAAAAA//////////8GAAAAAA6CGwAOghsADoIbAQ6CGwEOghsBDoIbNgAAABAAAACQEAAAghsAAFgAAAA0AAAAAAAAAAAAAAD//////////wYAAACVEIMbmhCCG58QfxufEH8bnxB/G6AQfhs2AAAAEAAAAKAQAAB3GwAAWAAAACgAAAAAAAAAAAAAAP//////////AwAAAJ0QcxubEHAblxBuGz0AAAAIAAAAJAAAACQAAAAAAIBBAAAAAAAAAAAAAIBBAAAAAAAAAAACAAAAPAAAAAgAAABDAAAADAAAAAEAAAATAAAADAAAAAEAAAAlAAAADAAAAAgAAIAnAAAAGAAAAAIAAAAAAAAA0aZcAAAAAAAlAAAADAAAAAIAAAAlAAAADAAAAAgAAIBWAAAAMAAAALcAAACcAQAAtwAAALgBAAAFAAAAtgCbAbYAuQG3ALkBtwCbAbYAmwElAAAADAAAAAgAAIAlAAAADAAAAAAAAIAoAAAADAAAAAIAAAAnAAAAGAAAAAIAAAAAAAAA0aZdAAAAAAAlAAAADAAAAAIAAAAlAAAADAAAAAgAAIBWAAAAMAAAALcAAACcAQAAuQAAALgBAAAFAAAAtwCbAbcAuQG5ALkBuQCbAbcAmwElAAAADAAAAAgAAIAlAAAADAAAAAAAAIAoAAAADAAAAAIAAAAnAAAAGAAAAAIAAAAAAAAA0addAAAAAAAlAAAADAAAAAIAAAAlAAAADAAAAAgAAIBWAAAAMAAAALkAAACcAQAAugAAALgBAAAFAAAAuQCbAbkAuQG6ALkBugCbAbkAmwElAAAADAAAAAgAAIAlAAAADAAAAAAAAIAoAAAADAAAAAIAAAAnAAAAGAAAAAIAAAAAAAAA0adeAAAAAAAlAAAADAAAAAIAAAAlAAAADAAAAAgAAIBWAAAAMAAAALoAAACcAQAAuwAAALgBAAAFAAAAugCbAboAuQG7ALkBuwCbAboAmwElAAAADAAAAAgAAIAlAAAADAAAAAAAAIAoAAAADAAAAAIAAAAnAAAAGAAAAAIAAAAAAAAA0qdeAAAAAAAlAAAADAAAAAIAAAAlAAAADAAAAAgAAIBWAAAAMAAAALsAAACcAQAAvAAAALgBAAAFAAAAuwCbAbsAuQG8ALkBvACbAbsAmwElAAAADAAAAAgAAIAlAAAADAAAAAAAAIAoAAAADAAAAAIAAAAnAAAAGAAAAAIAAAAAAAAA0qdfAAAAAAAlAAAADAAAAAIAAAAlAAAADAAAAAgAAIBWAAAAMAAAALwAAACcAQAAvQAAALgBAAAFAAAAvACbAbwAuQG9ALkBvQCbAbwAmwElAAAADAAAAAgAAIAlAAAADAAAAAAAAIAoAAAADAAAAAIAAAAnAAAAGAAAAAIAAAAAAAAA0qhgAAAAAAAlAAAADAAAAAIAAAAlAAAADAAAAAgAAIBWAAAAMAAAAL0AAACcAQAAvwAAALgBAAAFAAAAvQCbAb0AuQG/ALkBvwCbAb0AmwElAAAADAAAAAgAAIAlAAAADAAAAAAAAIAoAAAADAAAAAIAAAAnAAAAGAAAAAIAAAAAAAAA0qhhAAAAAAAlAAAADAAAAAIAAAAlAAAADAAAAAgAAIBWAAAAMAAAAL8AAACcAQAAwAAAALgBAAAFAAAAvwCbAb8AuQHAALkBwACbAb8AmwElAAAADAAAAAgAAIAlAAAADAAAAAAAAIAoAAAADAAAAAIAAAAnAAAAGAAAAAIAAAAAAAAA0qhiAAAAAAAlAAAADAAAAAIAAAAlAAAADAAAAAgAAIBWAAAAMAAAAMAAAACcAQAAwQAAALgBAAAFAAAAwACbAcAAuQHBALkBwQCbAcAAmwElAAAADAAAAAgAAIAlAAAADAAAAAAAAIAoAAAADAAAAAIAAAAnAAAAGAAAAAIAAAAAAAAA0qliAAAAAAAlAAAADAAAAAIAAAAlAAAADAAAAAgAAIBWAAAAMAAAAMEAAACcAQAAwgAAALgBAAAFAAAAwQCbAcEAuQHCALkBwgCbAcEAmwElAAAADAAAAAgAAIAlAAAADAAAAAAAAIAoAAAADAAAAAIAAAAnAAAAGAAAAAIAAAAAAAAA06ljAAAAAAAlAAAADAAAAAIAAAAlAAAADAAAAAgAAIBWAAAAMAAAAMIAAACcAQAAwwAAALgBAAAFAAAAwgCbAcIAuQHDALkBwwCbAcIAmwElAAAADAAAAAgAAIAlAAAADAAAAAAAAIAoAAAADAAAAAIAAAAnAAAAGAAAAAIAAAAAAAAA06lkAAAAAAAlAAAADAAAAAIAAAAlAAAADAAAAAgAAIBWAAAAMAAAAMMAAACcAQAAxAAAALgBAAAFAAAAwwCbAcMAuQHEALkBxACbAcMAmwElAAAADAAAAAgAAIAlAAAADAAAAAAAAIAoAAAADAAAAAIAAAAnAAAAGAAAAAIAAAAAAAAA06plAAAAAAAlAAAADAAAAAIAAAAlAAAADAAAAAgAAIBWAAAAMAAAAMQAAACcAQAAxQAAALgBAAAFAAAAxACbAcQAuQHFALkBxQCbAcQAmwElAAAADAAAAAgAAIAlAAAADAAAAAAAAIAoAAAADAAAAAIAAAAnAAAAGAAAAAIAAAAAAAAA06pmAAAAAAAlAAAADAAAAAIAAAAlAAAADAAAAAgAAIBWAAAAMAAAAMUAAACcAQAAxgAAALgBAAAFAAAAxQCbAcUAuQHGALkBxgCbAcUAmwElAAAADAAAAAgAAIAlAAAADAAAAAAAAIAoAAAADAAAAAIAAAAnAAAAGAAAAAIAAAAAAAAA06tnAAAAAAAlAAAADAAAAAIAAAAlAAAADAAAAAgAAIBWAAAAMAAAAMYAAACcAQAAxwAAALgBAAAFAAAAxgCbAcYAuQHHALkBxwCbAcYAmwElAAAADAAAAAgAAIAlAAAADAAAAAAAAIAoAAAADAAAAAIAAAAnAAAAGAAAAAIAAAAAAAAA1KtoAAAAAAAlAAAADAAAAAIAAAAlAAAADAAAAAgAAIBWAAAAMAAAAMcAAACcAQAAyAAAALgBAAAFAAAAxwCbAccAuQHIALkByACbAccAmwElAAAADAAAAAgAAIAlAAAADAAAAAAAAIAoAAAADAAAAAIAAAAnAAAAGAAAAAIAAAAAAAAA1KxpAAAAAAAlAAAADAAAAAIAAAAlAAAADAAAAAgAAIBWAAAAMAAAAMgAAACcAQAAyQAAALgBAAAFAAAAyACbAcgAuQHJALkByQCbAcgAmwElAAAADAAAAAgAAIAlAAAADAAAAAAAAIAoAAAADAAAAAIAAAAnAAAAGAAAAAIAAAAAAAAA1KxrAAAAAAAlAAAADAAAAAIAAAAlAAAADAAAAAgAAIBWAAAAMAAAAMkAAACcAQAAygAAALgBAAAFAAAAyQCbAckAuQHKALkBygCbAckAmwElAAAADAAAAAgAAIAlAAAADAAAAAAAAIAoAAAADAAAAAIAAAAnAAAAGAAAAAIAAAAAAAAA1K1sAAAAAAAlAAAADAAAAAIAAAAlAAAADAAAAAgAAIBWAAAAMAAAAMoAAACcAQAAywAAALgBAAAFAAAAygCbAcoAuQHLALkBywCbAcoAmwElAAAADAAAAAgAAIAlAAAADAAAAAAAAIAoAAAADAAAAAIAAAAnAAAAGAAAAAIAAAAAAAAA1a5tAAAAAAAlAAAADAAAAAIAAAAlAAAADAAAAAgAAIBWAAAAMAAAAMsAAACcAQAAzAAAALgBAAAFAAAAywCbAcsAuQHMALkBzACbAcsAmwElAAAADAAAAAgAAIAlAAAADAAAAAAAAIAoAAAADAAAAAIAAAAnAAAAGAAAAAIAAAAAAAAA1a5vAAAAAAAlAAAADAAAAAIAAAAlAAAADAAAAAgAAIBWAAAAMAAAAMwAAACcAQAAzQAAALgBAAAFAAAAzACbAcwAuQHNALkBzQCbAcwAmwElAAAADAAAAAgAAIAlAAAADAAAAAAAAIAoAAAADAAAAAIAAAAnAAAAGAAAAAIAAAAAAAAA1a9wAAAAAAAlAAAADAAAAAIAAAAlAAAADAAAAAgAAIBWAAAAMAAAAM0AAACcAQAAzgAAALgBAAAFAAAAzQCbAc0AuQHOALkBzgCbAc0AmwElAAAADAAAAAgAAIAlAAAADAAAAAAAAIAoAAAADAAAAAIAAAAnAAAAGAAAAAIAAAAAAAAA1rBxAAAAAAAlAAAADAAAAAIAAAAlAAAADAAAAAgAAIBWAAAAMAAAAM4AAACcAQAAzwAAALgBAAAFAAAAzgCbAc4AuQHPALkBzwCbAc4AmwElAAAADAAAAAgAAIAlAAAADAAAAAAAAIAoAAAADAAAAAIAAAAnAAAAGAAAAAIAAAAAAAAA1rBzAAAAAAAlAAAADAAAAAIAAAAlAAAADAAAAAgAAIBWAAAAMAAAAM8AAACcAQAA0AAAALgBAAAFAAAAzwCbAc8AuQHQALkB0ACbAc8AmwElAAAADAAAAAgAAIAlAAAADAAAAAAAAIAoAAAADAAAAAIAAAAnAAAAGAAAAAIAAAAAAAAA1rF0AAAAAAAlAAAADAAAAAIAAAAlAAAADAAAAAgAAIBWAAAAMAAAANAAAACcAQAA0QAAALgBAAAFAAAA0ACbAdAAuQHRALkB0QCbAdAAmwElAAAADAAAAAgAAIAlAAAADAAAAAAAAIAoAAAADAAAAAIAAAAnAAAAGAAAAAIAAAAAAAAA17J1AAAAAAAlAAAADAAAAAIAAAAlAAAADAAAAAgAAIBWAAAAMAAAANEAAACcAQAA0gAAALgBAAAFAAAA0QCbAdEAuQHSALkB0gCbAdEAmwElAAAADAAAAAgAAIAlAAAADAAAAAAAAIAoAAAADAAAAAIAAAAnAAAAGAAAAAIAAAAAAAAA17N3AAAAAAAlAAAADAAAAAIAAAAlAAAADAAAAAgAAIBWAAAAMAAAANIAAACcAQAA0wAAALgBAAAFAAAA0gCbAdIAuQHTALkB0wCbAdIAmwElAAAADAAAAAgAAIAlAAAADAAAAAAAAIAoAAAADAAAAAIAAAAnAAAAGAAAAAIAAAAAAAAA17N5AAAAAAAlAAAADAAAAAIAAAAlAAAADAAAAAgAAIBWAAAAMAAAANMAAACcAQAA1AAAALgBAAAFAAAA0wCbAdMAuQHUALkB1ACbAdMAmwElAAAADAAAAAgAAIAlAAAADAAAAAAAAIAoAAAADAAAAAIAAAAnAAAAGAAAAAIAAAAAAAAA2LR6AAAAAAAlAAAADAAAAAIAAAAlAAAADAAAAAgAAIBWAAAAMAAAANQAAACcAQAA1QAAALgBAAAFAAAA1ACbAdQAuQHVALkB1QCbAdQAmwElAAAADAAAAAgAAIAlAAAADAAAAAAAAIAoAAAADAAAAAIAAAAnAAAAGAAAAAIAAAAAAAAA2LV8AAAAAAAlAAAADAAAAAIAAAAlAAAADAAAAAgAAIBWAAAAMAAAANUAAACcAQAA1gAAALgBAAAFAAAA1QCbAdUAuQHWALkB1gCbAdUAmwElAAAADAAAAAgAAIAlAAAADAAAAAAAAIAoAAAADAAAAAIAAAAnAAAAGAAAAAIAAAAAAAAA2bZ9AAAAAAAlAAAADAAAAAIAAAAlAAAADAAAAAgAAIBWAAAAMAAAANYAAACcAQAA1wAAALgBAAAFAAAA1gCbAdYAuQHXALkB1wCbAdYAmwElAAAADAAAAAgAAIAlAAAADAAAAAAAAIAoAAAADAAAAAIAAAAnAAAAGAAAAAIAAAAAAAAA2bZ/AAAAAAAlAAAADAAAAAIAAAAlAAAADAAAAAgAAIBWAAAAMAAAANcAAACcAQAA2AAAALgBAAAFAAAA1wCbAdcAuQHYALkB2ACbAdcAmwElAAAADAAAAAgAAIAlAAAADAAAAAAAAIAoAAAADAAAAAIAAAAnAAAAGAAAAAIAAAAAAAAA2reAAAAAAAAlAAAADAAAAAIAAAAlAAAADAAAAAgAAIBWAAAAMAAAANgAAACcAQAA2QAAALgBAAAFAAAA2ACbAdgAuQHZALkB2QCbAdgAmwElAAAADAAAAAgAAIAlAAAADAAAAAAAAIAoAAAADAAAAAIAAAAnAAAAGAAAAAIAAAAAAAAA2riCAAAAAAAlAAAADAAAAAIAAAAlAAAADAAAAAgAAIBWAAAAMAAAANkAAACcAQAA2gAAALgBAAAFAAAA2QCbAdkAuQHaALkB2gCbAdkAmwElAAAADAAAAAgAAIAlAAAADAAAAAAAAIAoAAAADAAAAAIAAAAnAAAAGAAAAAIAAAAAAAAA2rmDAAAAAAAlAAAADAAAAAIAAAAlAAAADAAAAAgAAIBWAAAAMAAAANoAAACcAQAA2wAAALgBAAAFAAAA2gCbAdoAuQHbALkB2wCbAdoAmwElAAAADAAAAAgAAIAlAAAADAAAAAAAAIAoAAAADAAAAAIAAAAnAAAAGAAAAAIAAAAAAAAA27qFAAAAAAAlAAAADAAAAAIAAAAlAAAADAAAAAgAAIBWAAAAMAAAANsAAACcAQAA3AAAALgBAAAFAAAA2wCbAdsAuQHcALkB3ACbAdsAmwElAAAADAAAAAgAAIAlAAAADAAAAAAAAIAoAAAADAAAAAIAAAAnAAAAGAAAAAIAAAAAAAAA27uHAAAAAAAlAAAADAAAAAIAAAAlAAAADAAAAAgAAIBWAAAAMAAAANwAAACcAQAA3QAAALgBAAAFAAAA3ACbAdwAuQHdALkB3QCbAdwAmwElAAAADAAAAAgAAIAlAAAADAAAAAAAAIAoAAAADAAAAAIAAAAnAAAAGAAAAAIAAAAAAAAA3LyIAAAAAAAlAAAADAAAAAIAAAAlAAAADAAAAAgAAIBWAAAAMAAAAN0AAACcAQAA3gAAALgBAAAFAAAA3QCbAd0AuQHeALkB3gCbAd0AmwElAAAADAAAAAgAAIAlAAAADAAAAAAAAIAoAAAADAAAAAIAAAAnAAAAGAAAAAIAAAAAAAAA3L2KAAAAAAAlAAAADAAAAAIAAAAlAAAADAAAAAgAAIBWAAAAMAAAAN4AAACcAQAA3wAAALgBAAAFAAAA3gCbAd4AuQHfALkB3wCbAd4AmwElAAAADAAAAAgAAIAlAAAADAAAAAAAAIAoAAAADAAAAAIAAAAnAAAAGAAAAAIAAAAAAAAA3b6MAAAAAAAlAAAADAAAAAIAAAAlAAAADAAAAAgAAIBWAAAAMAAAAN8AAACcAQAA4AAAALgBAAAFAAAA3wCbAd8AuQHgALkB4ACbAd8AmwElAAAADAAAAAgAAIAlAAAADAAAAAAAAIAoAAAADAAAAAIAAAAnAAAAGAAAAAIAAAAAAAAA3b+NAAAAAAAlAAAADAAAAAIAAAAlAAAADAAAAAgAAIBWAAAAMAAAAOAAAACcAQAA4QAAALgBAAAFAAAA4ACbAeAAuQHhALkB4QCbAeAAmwElAAAADAAAAAgAAIAlAAAADAAAAAAAAIAoAAAADAAAAAIAAAAnAAAAGAAAAAIAAAAAAAAA3sCPAAAAAAAlAAAADAAAAAIAAAAlAAAADAAAAAgAAIBWAAAAMAAAAOEAAACcAQAA4gAAALgBAAAFAAAA4QCbAeEAuQHiALkB4gCbAeEAmwElAAAADAAAAAgAAIAlAAAADAAAAAAAAIAoAAAADAAAAAIAAAAnAAAAGAAAAAIAAAAAAAAA3sCQAAAAAAAlAAAADAAAAAIAAAAlAAAADAAAAAgAAIBWAAAAMAAAAOIAAACcAQAA4wAAALgBAAAFAAAA4gCbAeIAuQHjALkB4wCbAeIAmwElAAAADAAAAAgAAIAlAAAADAAAAAAAAIAoAAAADAAAAAIAAAAnAAAAGAAAAAIAAAAAAAAA38GSAAAAAAAlAAAADAAAAAIAAAAlAAAADAAAAAgAAIBWAAAAMAAAAOMAAACcAQAA5AAAALgBAAAFAAAA4wCbAeMAuQHkALkB5ACbAeMAmwElAAAADAAAAAgAAIAlAAAADAAAAAAAAIAoAAAADAAAAAIAAAAnAAAAGAAAAAIAAAAAAAAA38KTAAAAAAAlAAAADAAAAAIAAAAlAAAADAAAAAgAAIBWAAAAMAAAAOQAAACcAQAA5QAAALgBAAAFAAAA5ACbAeQAuQHlALkB5QCbAeQAmwElAAAADAAAAAgAAIAlAAAADAAAAAAAAIAoAAAADAAAAAIAAAAnAAAAGAAAAAIAAAAAAAAA38OUAAAAAAAlAAAADAAAAAIAAAAlAAAADAAAAAgAAIBWAAAAMAAAAOUAAACcAQAA5gAAALgBAAAFAAAA5QCbAeUAuQHmALkB5gCbAeUAmwElAAAADAAAAAgAAIAlAAAADAAAAAAAAIAoAAAADAAAAAIAAAAnAAAAGAAAAAIAAAAAAAAA4MSWAAAAAAAlAAAADAAAAAIAAAAlAAAADAAAAAgAAIBWAAAAMAAAAOYAAACcAQAA5wAAALgBAAAFAAAA5gCbAeYAuQHnALkB5wCbAeYAmwElAAAADAAAAAgAAIAlAAAADAAAAAAAAIAoAAAADAAAAAIAAAAnAAAAGAAAAAIAAAAAAAAA4MWXAAAAAAAlAAAADAAAAAIAAAAlAAAADAAAAAgAAIBWAAAAMAAAAOcAAACcAQAA6AAAALgBAAAFAAAA5wCbAecAuQHoALkB6ACbAecAmwElAAAADAAAAAgAAIAlAAAADAAAAAAAAIAoAAAADAAAAAIAAAAnAAAAGAAAAAIAAAAAAAAA4cWYAAAAAAAlAAAADAAAAAIAAAAlAAAADAAAAAgAAIBWAAAAMAAAAOgAAACcAQAA6QAAALgBAAAFAAAA6ACbAegAuQHpALkB6QCbAegAmwElAAAADAAAAAgAAIAlAAAADAAAAAAAAIAoAAAADAAAAAIAAAAnAAAAGAAAAAIAAAAAAAAA4caaAAAAAAAlAAAADAAAAAIAAAAlAAAADAAAAAgAAIBWAAAAMAAAAOkAAACcAQAA6gAAALgBAAAFAAAA6QCbAekAuQHqALkB6gCbAekAmwElAAAADAAAAAgAAIAlAAAADAAAAAAAAIAoAAAADAAAAAIAAAAnAAAAGAAAAAIAAAAAAAAA4cebAAAAAAAlAAAADAAAAAIAAAAlAAAADAAAAAgAAIBWAAAAMAAAAOoAAACcAQAA6wAAALgBAAAFAAAA6gCbAeoAuQHrALkB6wCbAeoAmwElAAAADAAAAAgAAIAlAAAADAAAAAAAAIAoAAAADAAAAAIAAAAnAAAAGAAAAAIAAAAAAAAA4secAAAAAAAlAAAADAAAAAIAAAAlAAAADAAAAAgAAIBWAAAAMAAAAOsAAACcAQAA7AAAALgBAAAFAAAA6wCbAesAuQHsALkB7ACbAesAmwElAAAADAAAAAgAAIAlAAAADAAAAAAAAIAoAAAADAAAAAIAAAAnAAAAGAAAAAIAAAAAAAAA4sidAAAAAAAlAAAADAAAAAIAAAAlAAAADAAAAAgAAIBWAAAAMAAAAOwAAACcAQAA7QAAALgBAAAFAAAA7ACbAewAuQHtALkB7QCbAewAmwElAAAADAAAAAgAAIAlAAAADAAAAAAAAIAoAAAADAAAAAIAAAAnAAAAGAAAAAIAAAAAAAAA4smeAAAAAAAlAAAADAAAAAIAAAAlAAAADAAAAAgAAIBWAAAAMAAAAO0AAACcAQAA7gAAALgBAAAFAAAA7QCbAe0AuQHuALkB7gCbAe0AmwElAAAADAAAAAgAAIAlAAAADAAAAAAAAIAoAAAADAAAAAIAAAAnAAAAGAAAAAIAAAAAAAAA48qfAAAAAAAlAAAADAAAAAIAAAAlAAAADAAAAAgAAIBWAAAAMAAAAO4AAACcAQAA7wAAALgBAAAFAAAA7gCbAe4AuQHvALkB7wCbAe4AmwElAAAADAAAAAgAAIAlAAAADAAAAAAAAIAoAAAADAAAAAIAAAAnAAAAGAAAAAIAAAAAAAAA48qgAAAAAAAlAAAADAAAAAIAAAAlAAAADAAAAAgAAIBWAAAAMAAAAO8AAACcAQAA8AAAALgBAAAFAAAA7wCbAe8AuQHwALkB8ACbAe8AmwElAAAADAAAAAgAAIAlAAAADAAAAAAAAIAoAAAADAAAAAIAAAAnAAAAGAAAAAIAAAAAAAAA5MuhAAAAAAAlAAAADAAAAAIAAAAlAAAADAAAAAgAAIBWAAAAMAAAAPAAAACcAQAA8QAAALgBAAAFAAAA8ACbAfAAuQHxALkB8QCbAfAAmwElAAAADAAAAAgAAIAlAAAADAAAAAAAAIAoAAAADAAAAAIAAAAnAAAAGAAAAAIAAAAAAAAA5MuiAAAAAAAlAAAADAAAAAIAAAAlAAAADAAAAAgAAIBWAAAAMAAAAPEAAACcAQAA8gAAALgBAAAFAAAA8QCbAfEAuQHyALkB8gCbAfEAmwElAAAADAAAAAgAAIAlAAAADAAAAAAAAIAoAAAADAAAAAIAAAAnAAAAGAAAAAIAAAAAAAAA5MyjAAAAAAAlAAAADAAAAAIAAAAlAAAADAAAAAgAAIBWAAAAMAAAAPIAAACcAQAA8wAAALgBAAAFAAAA8gCbAfIAuQHzALkB8wCbAfIAmwElAAAADAAAAAgAAIAlAAAADAAAAAAAAIAoAAAADAAAAAIAAAAnAAAAGAAAAAIAAAAAAAAA5c2kAAAAAAAlAAAADAAAAAIAAAAlAAAADAAAAAgAAIBWAAAAMAAAAPMAAACcAQAA9AAAALgBAAAFAAAA8wCbAfMAuQH0ALkB9ACbAfMAmwElAAAADAAAAAgAAIAlAAAADAAAAAAAAIAoAAAADAAAAAIAAAAnAAAAGAAAAAIAAAAAAAAA5c2lAAAAAAAlAAAADAAAAAIAAAAlAAAADAAAAAgAAIBWAAAAMAAAAPQAAACcAQAA9QAAALgBAAAFAAAA9ACbAfQAuQH1ALkB9QCbAfQAmwElAAAADAAAAAgAAIAlAAAADAAAAAAAAIAoAAAADAAAAAIAAAAnAAAAGAAAAAIAAAAAAAAA5c6mAAAAAAAlAAAADAAAAAIAAAAlAAAADAAAAAgAAIBWAAAAMAAAAPUAAACcAQAA9wAAALgBAAAFAAAA9QCbAfUAuQH3ALkB9wCbAfUAmwElAAAADAAAAAgAAIAlAAAADAAAAAAAAIAoAAAADAAAAAIAAAAnAAAAGAAAAAIAAAAAAAAA5s6nAAAAAAAlAAAADAAAAAIAAAAlAAAADAAAAAgAAIBWAAAAMAAAAPcAAACcAQAA+AAAALgBAAAFAAAA9wCbAfcAuQH4ALkB+ACbAfcAmwElAAAADAAAAAgAAIAlAAAADAAAAAAAAIAoAAAADAAAAAIAAAAnAAAAGAAAAAIAAAAAAAAA5s+oAAAAAAAlAAAADAAAAAIAAAAlAAAADAAAAAgAAIBWAAAAMAAAAPgAAACcAQAA+gAAALgBAAAFAAAA+ACbAfgAuQH6ALkB+gCbAfgAmwElAAAADAAAAAgAAIAlAAAADAAAAAAAAIAoAAAADAAAAAIAAAAnAAAAGAAAAAIAAAAAAAAA5tCpAAAAAAAlAAAADAAAAAIAAAAlAAAADAAAAAgAAIBWAAAAMAAAAPoAAACcAQAA/AAAALgBAAAFAAAA+gCbAfoAuQH8ALkB/ACbAfoAmwElAAAADAAAAAgAAIAlAAAADAAAAAAAAIAoAAAADAAAAAIAAAAnAAAAGAAAAAIAAAAAAAAA5tCqAAAAAAAlAAAADAAAAAIAAAAlAAAADAAAAAgAAIBWAAAAMAAAAPwAAACcAQAA/QAAALgBAAAFAAAA/ACbAfwAuQH9ALkB/QCbAfwAmwElAAAADAAAAAgAAIAlAAAADAAAAAAAAIAoAAAADAAAAAIAAAAnAAAAGAAAAAIAAAAAAAAA59GqAAAAAAAlAAAADAAAAAIAAAAlAAAADAAAAAgAAIBWAAAAMAAAAP0AAACcAQAA/gAAALgBAAAFAAAA/QCbAf0AuQH+ALkB/gCbAf0AmwElAAAADAAAAAgAAIAlAAAADAAAAAAAAIAoAAAADAAAAAIAAAAnAAAAGAAAAAIAAAAAAAAA59GrAAAAAAAlAAAADAAAAAIAAAAlAAAADAAAAAgAAIBWAAAAMAAAAP4AAACcAQAAAAEAALgBAAAFAAAA/gCbAf4AuQEAAbkBAAGbAf4AmwElAAAADAAAAAgAAIAlAAAADAAAAAAAAIAoAAAADAAAAAIAAAAnAAAAGAAAAAIAAAAAAAAA59GsAAAAAAAlAAAADAAAAAIAAAAlAAAADAAAAAgAAIBWAAAAMAAAAAABAACcAQAAAQEAALgBAAAFAAAAAAGbAQABuQEBAbkBAQGbAQABmwElAAAADAAAAAgAAIAlAAAADAAAAAAAAIAoAAAADAAAAAIAAAAnAAAAGAAAAAIAAAAAAAAA59KsAAAAAAAlAAAADAAAAAIAAAAlAAAADAAAAAgAAIBWAAAAMAAAAAEBAACcAQAAAwEAALgBAAAFAAAAAQGbAQEBuQEDAbkBAwGbAQEBmwElAAAADAAAAAgAAIAlAAAADAAAAAAAAIAoAAAADAAAAAIAAAAnAAAAGAAAAAIAAAAAAAAA6NKtAAAAAAAlAAAADAAAAAIAAAAlAAAADAAAAAgAAIBWAAAAMAAAAAMBAACcAQAABgEAALgBAAAFAAAAAwGbAQMBuQEGAbkBBgGbAQMBmwElAAAADAAAAAgAAIAlAAAADAAAAAAAAIAoAAAADAAAAAIAAAAnAAAAGAAAAAIAAAAAAAAA6NOtAAAAAAAlAAAADAAAAAIAAAAlAAAADAAAAAgAAIBWAAAAMAAAAAYBAACcAQAABwEAALgBAAAFAAAABgGbAQYBuQEHAbkBBwGbAQYBmwElAAAADAAAAAgAAIAlAAAADAAAAAAAAIAoAAAADAAAAAIAAAAnAAAAGAAAAAIAAAAAAAAA6NOuAAAAAAAlAAAADAAAAAIAAAAlAAAADAAAAAgAAIBWAAAAMAAAAAcBAACcAQAACQEAALgBAAAFAAAABwGbAQcBuQELAbkBCwGbAQcBmw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iH02Q8lP3EMIQAACNAAAACgAAAACEMDbAAAAAJAAAAAAAAAAANSURQAAAEAAAAAAAhDA2wAAAABXV8n/FUASABAAAAAEAAAAAAAAADoAAAAMAAAAAgAAACQAAAAkAAAAAACAPQAAAAAAAAAAAACAPQAAAAAAAAAAAgAAAF8AAAA4AAAAAgAAADgAAAAAAAAAOAAAAAAAAAAAIgEACgAAAAAAAADJV1cAAAAAAAAAAAAAAAAAJQAAAAwAAAACAAAAJQAAAAwAAAAFAACAOwAAAAgAAAAbAAAAEAAAAJcQAABuGwAAWQAAACgAAAAAAAAAAAAAAP//////////AwAAAFkO3RlZDt0ZSg7TGVgAAAA0AAAAAAAAAAAAAAD//////////wYAAABBDs0ZNg7IGSsOxRkhDsEZFQ6/GQoOvxk2AAAAEAAAAAEOAAC/GQAAWAAAADQAAAAAAAAAAAAAAP//////////BgAAAAEOvxkBDr8ZAA6/GQAOvxkADr8Z/w2/GTYAAAAQAAAA9w0AAL8ZAABYAAAANAAAAAAAAAAAAAAA//////////8GAAAA7A2/GeANwRnVDcUZyw3IGcANzRm3DdMZWQAAACQAAAAAAAAAAAAAAP//////////AgAAAKYN3xlqC24bWAAAAEAAAAAAAAAAAAAAAP//////////CQAAAGQLbxtgC3QbYAt6G2ELfBthC34bYgt/G2cLghtsC4MbcQuCGzYAAAAQAAAA/w0AAIIbAABYAAAANAAAAAAAAAAAAAAA//////////8GAAAAAA6CGwAOghsADoIbAQ6CGwEOghsBDoIbNgAAABAAAACQEAAAghsAAFgAAAA0AAAAAAAAAAAAAAD//////////wYAAACVEIMbmhCCG58QfxufEH8bnxB/G6AQfhs2AAAAEAAAAKAQAAB3GwAAWAAAACgAAAAAAAAAAAAAAP//////////AwAAAJ0QcxubEHAblxBuGz0AAAAIAAAAPAAAAAgAAABAAAAAGAAAALMAAACZAQAADQEAALsBAAAlAAAADAAAAAcAAIAlAAAADAAAAAAAAIAkAAAAJAAAAAAAgEEAAAAAAAAAAAAAgEEAAAAAAAAAAAIAAAAoAAAADAAAAAI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cSc2QxlP3EMIQAACPAAAADAAAAACEMDbAAAAAI4AAAAAAAAAq6oqPAIAAAACAAAAAgAAAAAAAAACEMDbAAAAAAAAAP8IQBI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SABAAAAAEAAAAAAAAACQAAAAkAAAAAACAPQAAAAAAAAAAAACAPQAAAAAAAAAAAgAAAF8AAAA4AAAAAgAAADgAAAAAAAAAOAAAAAAAAAAAAAEAFAAAAAAAAAAAAAAAAAAAAAAAAAAAAAAAJQAAAAwAAAACAAAAJQAAAAwAAAAFAACAOwAAAAgAAAAbAAAAEAAAAHsQAAAMGAAAWQAAACwAAAAAAAAAAAAAAP//////////BAAAANoPkBfaD9IW4Q7SFiYOQhZYAAAANAAAAAAAAAAAAAAA//////////8GAAAAGg46FgwONRb+DTYW8A01FuINOhbWDUIWWQAAACwAAAAAAAAAAAAAAP//////////BAAAABsN0hYlDNIWJQyOF4ULCRhYAAAAWAAAAAAAAAAAAAAA//////////8PAAAAewsQGHELGRhpCyMYYwspGF8LMBhdCzgYXQs6GF0LPBhdCz4YXAvJGFwLVBlcC98ZWgtrGlsL9hpdC4EbWQAAACgAAAAAAAAAAAAAAP//////////AwAAAF0LghuiEIIboxA6GFgAAAA0AAAAAAAAAAAAAAD//////////wYAAAChEDIYnRArGJcQJhiOEBwYhRATGHsQDBg9AAAACAAAADwAAAAIAAAAQAAAABgAAAC0AAAAYQEAAAwBAAC6AQAAJQAAAAwAAAAHAACAJQAAAAwAAAAAAACAJAAAACQAAAAAAIBBAAAAAAAAAAAAAIBBAAAAAAAAAAACAAAAKAAAAAwAAAACAAAARgAAAIwCAACAAgAARU1GKypAAAAkAAAAGAAAAAAAgD8AAAAAAAAAAAAAgD8AAAAAAAAAACpAAAAkAAAAGAAAAAAAgD8AAAAAAAAAAAAAgD8AAAAAAAAAACZAAAAQAAAABAAAAAAAAAAlQAAAEAAAAAQAAAAAAAAAH0ADAAwAAAAAAAAAIkAEAAwAAAAAAAAAHkAJAAwAAAAAAAAAIUAHAAwAAAAAAAAAKkAAACQAAAAYAAAAAADwQgAAAAAAAAAAAADwQhbNSkMbw8VDCEAS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SgBAAAAAEAAAASW0O/ygAAAAMAAAAAQAAACQAAAAkAAAAAACAPQAAAAAAAAAAAACAPQAAAAAAAAAAAgAAACcAAAAYAAAAAQAAAAAAAAAObUkAAAAAACUAAAAMAAAAAQAAABMAAAAMAAAAAQAAADsAAAAIAAAAGwAAABAAAAD2DAAApBgAADYAAAAQAAAA/A4AAKQYAABYAAAANAAAAAAAAAAAAAAA//////////8GAAAAAA+kGAMPpxgDD6sYAw+uGAAPsRj8DrEYNgAAABAAAAD2DAAAsRgAAFgAAAA0AAAAAAAAAAAAAAD//////////wYAAADyDLEY7wyuGO8MqxjvDKcY8gykGPYMpBg9AAAACAAAABsAAAAQAAAArAwAABsYAAA2AAAAEAAAAEYPAAAbGAAAWAAAADQAAAAAAAAAAAAAAP//////////BgAAAEoPGxhNDx4YTQ8hGE0PJRhKDycYRg8nGDYAAAAQAAAArAwAACcYAABYAAAANAAAAAAAAAAAAAAA//////////8GAAAAqAwnGKUMJRilDCEYpQweGKgMGxisDBsYPQAAAAgAAAAbAAAAEAAAAKwMAACRFwAANgAAABAAAABGDwAAkRcAAFgAAAA0AAAAAAAAAAAAAAD//////////wYAAABKD5EXTQ+UF00PmBdND5sXSg+eF0YPnhc2AAAAEAAAAKwMAACeFwAAWAAAADQAAAAAAAAAAAAAAP//////////BgAAAKgMnhelDJsXpQyYF6UMlBeoDJEXrAyRFz0AAAAIAAAAPAAAAAgAAAA+AAAAGAAAAMoAAAB5AQAA9QAAAIw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UqQ5Qwiw2EMEQAAADAAAAAAAAAAhAAAACAAAABwAAAAIAAAASwAAAEAAAAAwAAAABQAAACAAAAABAAAAAQAAABAAAAAAAAAAAAAAAL4EAAD3AQAAAAAAAAAAAAC+BAAA9wEAACQAAAAkAAAAAACAPwAAAAAAAAAAAACAP1KkOUMIsNhDAgAAAAwAAAAQAAAAAAAAAAAAAAAKAAAAEAAAAAAAAAAAAAAAUgAAAHABAAACAAAA7P///wAAAAAAAAAAAAAAALwCAAAAAAAABAAFIkMAYQBsAGkAYgByAGkAAACtAQAAwG8WQK0BAAA2CwA9/n8AAAEAAAAAAAAAAwAAA60BAACwto8viQAAAAAAAAAAAAAAAAAAAAAAAAAAAAAAAAAAANC+jy+JAAAACQAAAAAAAADwvY8viQAAACAWmTmtAQAAMCgYQK0BAAAR/NVE/n8AADAoGECtAQAAAADMMK0BAAAOKsT//////4Q6AAAExAQAUA0aKq0BAAAOKsT//////4Q6AAAExAQAF0iSNQAAAAABAAAAAAAAAAAAAAAAAAAAhDoAACGTAQBMm8ZC/n8AAAEAAAAAAAAAcb6WNf5/AADQvo8viQAAAPC9jy8AAAAAIBaZOa0BAADzxL3n/X8AAAAAAAAAAAAADioExAAAAACJso8viQAAAHQb/kP+fwAAUA0aKq0BAAADN7bnZHYACAAAAAAlAAAADAAAAAIAAAAWAAAADAAAABgAAAASAAAADAAAAAEAAAAYAAAADAAAAAAAAAJUAAAAhAAAALoAAACeAQAACQEAALUBAAACAAAAAAAAAAAAAAAAAAAAAAAAAAkAAABMAAAAAAAAAAAAAAAAAAAA//////////9gAAAASQBQACAATgBvAGQAZQAgADEAIAAFAAAACwAAAAQAAAAOAAAACgAAAAsAAAAKAAAABQAAAAoAAAAlAAAADAAAAA0AAIAoAAAADAAAAAIAAAAiAAAADAAAAP////9GAAAAnAIAAJACAABFTUYrKkAAACQAAAAYAAAAAADwQgAAAAAAAAAAAADwQlKkOUMIsN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BsRMFg3EMIQBI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EASgBAAAAAEAAAA/////ygAAAAMAAAAAQAAACEAAAAIAAAAYgAAAAwAAAABAAAAJAAAACQAAAAAAIA9AAAAAAAAAAAAAIA9AAAAAAAAAAACAAAAJwAAABgAAAABAAAAAAAAAP///wAAAAAAJQAAAAwAAAABAAAAEwAAAAwAAAABAAAAOwAAAAgAAAAbAAAAEAAAAFBAAAAOGAAAWQAAACwAAAAAAAAAAAAAAP//////////BAAAALA/kxewP9QWtz7UFvs9RBZYAAAANAAAAAAAAAAAAAAA//////////8GAAAA8D08FuI9OBbUPTgWxT04Frc9PBasPUQWWQAAACwAAAAAAAAAAAAAAP//////////BAAAAPA81Bb6O9QW+juRF1s7CxhYAAAAWAAAAAAAAAAAAAAA//////////8PAAAAUDsTGEc7HBg/OyUYOTsrGDU7MhgzOzoYMzs8GDM7PhgyO0AYMjvLGDE7VhkxO+IZMDttGjA7+BoyO4QbWQAAACgAAAAAAAAAAAAAAP//////////AwAAADI7hRt3QIUbeEA8GFgAAAA0AAAAAAAAAAAAAAD//////////wYAAAB2QDQYckAtGGxAKBhkQB4YWkAWGFBADhg9AAAACAAAADwAAAAIAAAAPgAAABgAAACzAwAAYwEAAAgEAAC5AQ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mnnbETTYNxDCEASA7wAAACwAAAAAhDA2xIAAAAAAAAAsvwzPzAu4L6x2TI/XjnlviYAMT8Kfum+bqouP4Z17L4WMb4+mDUzv2bOtz4GdDW/t0qvPgZ0Nb8H6Kg+mDUzvzAArTzIRe2+k5NBPPM76r4uY5U7WM7lviLurTlRluC+mGaUOQ4b4L4pmDQ5WaDfvuDXBrABJ9++AAAAAAAAAAD15jM/AAAAALL8Mz8wLuC+AAMDAwEDAwMBAwMDAwMDAQGBAwMUQBKAEAAAAAQAAABcptH/KAAAAAwAAAABAAAAJAAAACQAAAAAAIA9AAAAAAAAAAAAAIA9AAAAAAAAAAACAAAAJwAAABgAAAABAAAAAAAAANGmXAAAAAAAJQAAAAwAAAABAAAAEwAAAAwAAAABAAAAOwAAAAgAAAAbAAAAEAAAAHhAAAA8GAAAWAAAACgAAAAAAAAAAAAAAP//////////AwAAAHBAKRhiQBkYUEAOGDYAAAAQAAAA/D0AAEUWAABYAAAAKAAAAAAAAAAAAAAA//////////8DAAAA5D00FsQ9NBasPUUWNgAAABAAAABbOwAACxgAAFgAAAA0AAAAAAAAAAAAAAD//////////wYAAABJOxYYOzsnGDM7OhgzOzwYMzs+GDI7QBhZAAAAKAAAAAAAAAAAAAAA//////////8DAAAAMjuFG3hAhRt4QDwYPQAAAAgAAAA8AAAACAAAAD4AAAAYAAAAswMAAGMBAAAIBAAAuQE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Jp52xE02DcQwhAAAI0AAAAKAAAAAIQwNsAAAAAkAAAAAAAAACrqqo7AAAAQAAAAAACEMDbAAAAAISVpv8VQBIAEAAAAAQAAAAAAAAAOgAAAAwAAAACAAAAJAAAACQAAAAAAIA9AAAAAAAAAAAAAIA9AAAAAAAAAAACAAAAXwAAADgAAAACAAAAOAAAAAAAAAA4AAAAAAAAAAAiAQAKAAAAAAAAAKaVhAAAAAAAAAAAAAAAAAAlAAAADAAAAAIAAAAlAAAADAAAAAUAAIA7AAAACAAAABsAAAAQAAAAeEAAADwYAABYAAAAKAAAAAAAAAAAAAAA//////////8DAAAAcEApGGJAGRhQQA4YNgAAABAAAAD8PQAARRYAAFgAAAAoAAAAAAAAAAAAAAD//////////wMAAADkPTQWxD00Fqw9RRY2AAAAEAAAAFs7AAALGAAAWAAAADQAAAAAAAAAAAAAAP//////////BgAAAEk7Fhg7OycYMzs6GDM7PBgzOz4YMjtAGFkAAAAoAAAAAAAAAAAAAAD//////////wMAAAAyO4UbeECFG3hAPBg9AAAACAAAADwAAAAIAAAAQAAAABgAAACwAwAAYAEAAAsEAAC7AQAAJQAAAAwAAAAHAACAJQAAAAwAAAAAAACAJAAAACQAAAAAAIBBAAAAAAAAAAAAAIBBAAAAAAAAAAACAAAAKAAAAAwAAAAC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gHcEQFXM9DCEAOAVgIAABMCAAAAhDA2wQAAACKAAAAAwAAAAAAAAAAAADEAACARAAAgET/////k/8m//////+T/yb/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SABAAAAAEAAAADgAAACEAAAAIAAAAOwAAAAgAAAATAAAADAAAAAEAAAAkAAAAJAAAAAAAgD0AAAAAAAAAAAAAgD0AAAAAAAAAAAIAAAAbAAAAEAAAAM09AADBGQAANgAAABAAAADVPQAAwRkAAFgAAAA0AAAAAAAAAAAAAAD//////////wYAAADVPcEZ1j3BGdY9wRnWPcEZ1z3BGdc9wRk2AAAAEAAAAN89AADBGQAAWAAAADQAAAAAAAAAAAAAAP//////////BgAAAOs9wRn2PcMZAT7HGQw+yhkWPs8ZID7VGVkAAAA4AAAAAAAAAAAAAAD//////////wcAAAAvPt8ZsD/fGLA/1Bb6O9QW+jvlGHg95BmMPdUZWAAAADQAAAAAAAAAAAAAAP//////////BgAAAJY9zxmgPcoZqz3HGbY9wxnBPcEZzT3BGT0AAAAIAAAAJAAAACQAAAAAAIBBAAAAAAAAAAAAAIBBAAAAAAAAAAACAAAAPAAAAAgAAABDAAAADAAAAAEAAAATAAAADAAAAAEAAAAlAAAADAAAAAgAAIAnAAAAGAAAAAIAAAAAAAAA////AAAAAAAlAAAADAAAAAIAAAAlAAAADAAAAAgAAIBWAAAAMAAAAMADAABuAQAAwQMAAJ4BAAAFAAAAvwNtAb8DnwHBA58BwQNtAb8DbQElAAAADAAAAAgAAIAlAAAADAAAAAAAAIAoAAAADAAAAAIAAAAnAAAAGAAAAAIAAAAAAAAA/v/+AAAAAAAlAAAADAAAAAIAAAAlAAAADAAAAAgAAIBWAAAAMAAAAMEDAABuAQAAwwMAAJ4BAAAFAAAAwQNtAcEDnwHDA58BwwNtAcEDbQElAAAADAAAAAgAAIAlAAAADAAAAAAAAIAoAAAADAAAAAIAAAAnAAAAGAAAAAIAAAAAAAAA/f/9AAAAAAAlAAAADAAAAAIAAAAlAAAADAAAAAgAAIBWAAAAMAAAAMMDAABuAQAAxAMAAJ4BAAAFAAAAwwNtAcMDnwHEA58BxANtAcMDbQElAAAADAAAAAgAAIAlAAAADAAAAAAAAIAoAAAADAAAAAIAAAAnAAAAGAAAAAIAAAAAAAAA/P/9AAAAAAAlAAAADAAAAAIAAAAlAAAADAAAAAgAAIBWAAAAMAAAAMQDAABuAQAAxQMAAJ4BAAAFAAAAxANtAcQDnwHFA58BxQNtAcQDbQElAAAADAAAAAgAAIAlAAAADAAAAAAAAIAoAAAADAAAAAIAAAAnAAAAGAAAAAIAAAAAAAAA+//8AAAAAAAlAAAADAAAAAIAAAAlAAAADAAAAAgAAIBWAAAAMAAAAMUDAABuAQAAxgMAAJ4BAAAFAAAAxQNtAcUDnwHGA58BxgNtAcUDbQElAAAADAAAAAgAAIAlAAAADAAAAAAAAIAoAAAADAAAAAIAAAAnAAAAGAAAAAIAAAAAAAAA+v/8AAAAAAAlAAAADAAAAAIAAAAlAAAADAAAAAgAAIBWAAAAMAAAAMYDAABuAQAAxwMAAJ4BAAAFAAAAxgNtAcYDnwHHA58BxwNtAcYDbQElAAAADAAAAAgAAIAlAAAADAAAAAAAAIAoAAAADAAAAAIAAAAnAAAAGAAAAAIAAAAAAAAA+f/7AAAAAAAlAAAADAAAAAIAAAAlAAAADAAAAAgAAIBWAAAAMAAAAMcDAABuAQAAyAMAAJ4BAAAFAAAAxwNtAccDnwHIA58ByANtAccDbQElAAAADAAAAAgAAIAlAAAADAAAAAAAAIAoAAAADAAAAAIAAAAnAAAAGAAAAAIAAAAAAAAA+P/6AAAAAAAlAAAADAAAAAIAAAAlAAAADAAAAAgAAIBWAAAAMAAAAMgDAABuAQAAyQMAAJ4BAAAFAAAAyANtAcgDnwHJA58ByQNtAcgDbQElAAAADAAAAAgAAIAlAAAADAAAAAAAAIAoAAAADAAAAAIAAAAnAAAAGAAAAAIAAAAAAAAA9//5AAAAAAAlAAAADAAAAAIAAAAlAAAADAAAAAgAAIBWAAAAMAAAAMkDAABuAQAAygMAAJ4BAAAFAAAAyQNtAckDnwHKA58BygNtAckDbQElAAAADAAAAAgAAIAlAAAADAAAAAAAAIAoAAAADAAAAAIAAAAnAAAAGAAAAAIAAAAAAAAA9f/4AAAAAAAlAAAADAAAAAIAAAAlAAAADAAAAAgAAIBWAAAAMAAAAMoDAABuAQAAywMAAJ4BAAAFAAAAygNtAcoDnwHLA58BywNtAcoDbQElAAAADAAAAAgAAIAlAAAADAAAAAAAAIAoAAAADAAAAAIAAAAnAAAAGAAAAAIAAAAAAAAA9P/3AAAAAAAlAAAADAAAAAIAAAAlAAAADAAAAAgAAIBWAAAAMAAAAMsDAABuAQAAzAMAAJ4BAAAFAAAAywNtAcsDnwHMA58BzANtAcsDbQElAAAADAAAAAgAAIAlAAAADAAAAAAAAIAoAAAADAAAAAIAAAAnAAAAGAAAAAIAAAAAAAAA8v/2AAAAAAAlAAAADAAAAAIAAAAlAAAADAAAAAgAAIBWAAAAMAAAAMwDAABuAQAAzQMAAJ4BAAAFAAAAzANtAcwDnwHNA58BzQNtAcwDbQElAAAADAAAAAgAAIAlAAAADAAAAAAAAIAoAAAADAAAAAIAAAAnAAAAGAAAAAIAAAAAAAAA8P/0AAAAAAAlAAAADAAAAAIAAAAlAAAADAAAAAgAAIBWAAAAMAAAAM0DAABuAQAAzgMAAJ4BAAAFAAAAzQNtAc0DnwHOA58BzgNtAc0DbQElAAAADAAAAAgAAIAlAAAADAAAAAAAAIAoAAAADAAAAAIAAAAnAAAAGAAAAAIAAAAAAAAA7v/zAAAAAAAlAAAADAAAAAIAAAAlAAAADAAAAAgAAIBWAAAAMAAAAM4DAABuAQAAzwMAAJ4BAAAFAAAAzgNtAc4DnwHPA58BzwNtAc4DbQElAAAADAAAAAgAAIAlAAAADAAAAAAAAIAoAAAADAAAAAIAAAAnAAAAGAAAAAIAAAAAAAAA7P/xAAAAAAAlAAAADAAAAAIAAAAlAAAADAAAAAgAAIBWAAAAMAAAAM8DAABuAQAA0AMAAJ4BAAAFAAAAzwNtAc8DnwHQA58B0ANtAc8DbQElAAAADAAAAAgAAIAlAAAADAAAAAAAAIAoAAAADAAAAAIAAAAnAAAAGAAAAAIAAAAAAAAA6f/wAAAAAAAlAAAADAAAAAIAAAAlAAAADAAAAAgAAIBWAAAAMAAAANADAABuAQAA0QMAAJ4BAAAFAAAA0ANtAdADnwHRA58B0QNtAdADbQElAAAADAAAAAgAAIAlAAAADAAAAAAAAIAoAAAADAAAAAIAAAAnAAAAGAAAAAIAAAAAAAAA5//uAAAAAAAlAAAADAAAAAIAAAAlAAAADAAAAAgAAIBWAAAAMAAAANEDAABuAQAA0gMAAJ4BAAAFAAAA0QNtAdEDnwHSA58B0gNtAdEDbQElAAAADAAAAAgAAIAlAAAADAAAAAAAAIAoAAAADAAAAAIAAAAnAAAAGAAAAAIAAAAAAAAA5P/sAAAAAAAlAAAADAAAAAIAAAAlAAAADAAAAAgAAIBWAAAAMAAAANIDAABuAQAA0wMAAJ4BAAAFAAAA0gNtAdIDnwHTA58B0wNtAdIDbQElAAAADAAAAAgAAIAlAAAADAAAAAAAAIAoAAAADAAAAAIAAAAnAAAAGAAAAAIAAAAAAAAA4f/qAAAAAAAlAAAADAAAAAIAAAAlAAAADAAAAAgAAIBWAAAAMAAAANMDAABuAQAA1AMAAJ4BAAAFAAAA0wNtAdMDnwHUA58B1ANtAdMDbQElAAAADAAAAAgAAIAlAAAADAAAAAAAAIAoAAAADAAAAAIAAAAnAAAAGAAAAAIAAAAAAAAA3v/oAAAAAAAlAAAADAAAAAIAAAAlAAAADAAAAAgAAIBWAAAAMAAAANQDAABuAQAA1QMAAJ4BAAAFAAAA1ANtAdQDnwHVA58B1QNtAdQDbQElAAAADAAAAAgAAIAlAAAADAAAAAAAAIAoAAAADAAAAAIAAAAnAAAAGAAAAAIAAAAAAAAA2//mAAAAAAAlAAAADAAAAAIAAAAlAAAADAAAAAgAAIBWAAAAMAAAANUDAABuAQAA1gMAAJ4BAAAFAAAA1QNtAdUDnwHWA58B1gNtAdUDbQElAAAADAAAAAgAAIAlAAAADAAAAAAAAIAoAAAADAAAAAIAAAAnAAAAGAAAAAIAAAAAAAAA1//jAAAAAAAlAAAADAAAAAIAAAAlAAAADAAAAAgAAIBWAAAAMAAAANYDAABuAQAA1wMAAJ4BAAAFAAAA1gNtAdYDnwHXA58B1wNtAdYDbQElAAAADAAAAAgAAIAlAAAADAAAAAAAAIAoAAAADAAAAAIAAAAnAAAAGAAAAAIAAAAAAAAA1P/hAAAAAAAlAAAADAAAAAIAAAAlAAAADAAAAAgAAIBWAAAAMAAAANcDAABuAQAA2AMAAJ4BAAAFAAAA1wNtAdcDnwHYA58B2ANtAdcDbQElAAAADAAAAAgAAIAlAAAADAAAAAAAAIAoAAAADAAAAAIAAAAnAAAAGAAAAAIAAAAAAAAA0P/fAAAAAAAlAAAADAAAAAIAAAAlAAAADAAAAAgAAIBWAAAAMAAAANgDAABuAQAA2QMAAJ4BAAAFAAAA2ANtAdgDnwHZA58B2QNtAdgDbQElAAAADAAAAAgAAIAlAAAADAAAAAAAAIAoAAAADAAAAAIAAAAnAAAAGAAAAAIAAAAAAAAAzP/cAAAAAAAlAAAADAAAAAIAAAAlAAAADAAAAAgAAIBWAAAAMAAAANkDAABuAQAA2gMAAJ4BAAAFAAAA2QNtAdkDnwHaA58B2gNtAdkDbQElAAAADAAAAAgAAIAlAAAADAAAAAAAAIAoAAAADAAAAAIAAAAnAAAAGAAAAAIAAAAAAAAAyP/ZAAAAAAAlAAAADAAAAAIAAAAlAAAADAAAAAgAAIBWAAAAMAAAANoDAABuAQAA2wMAAJ4BAAAFAAAA2gNtAdoDnwHbA58B2wNtAdoDbQElAAAADAAAAAgAAIAlAAAADAAAAAAAAIAoAAAADAAAAAIAAAAnAAAAGAAAAAIAAAAAAAAAxP/XAAAAAAAlAAAADAAAAAIAAAAlAAAADAAAAAgAAIBWAAAAMAAAANsDAABuAQAA3AMAAJ4BAAAFAAAA2wNtAdsDnwHcA58B3ANtAdsDbQElAAAADAAAAAgAAIAlAAAADAAAAAAAAIAoAAAADAAAAAIAAAAnAAAAGAAAAAIAAAAAAAAAv//UAAAAAAAlAAAADAAAAAIAAAAlAAAADAAAAAgAAIBWAAAAMAAAANwDAABuAQAA3QMAAJ4BAAAFAAAA3ANtAdwDnwHdA58B3QNtAdwDbQElAAAADAAAAAgAAIAlAAAADAAAAAAAAIAoAAAADAAAAAIAAAAnAAAAGAAAAAIAAAAAAAAAuv/RAAAAAAAlAAAADAAAAAIAAAAlAAAADAAAAAgAAIBWAAAAMAAAAN0DAABuAQAA3gMAAJ4BAAAFAAAA3QNtAd0DnwHeA58B3gNtAd0DbQElAAAADAAAAAgAAIAlAAAADAAAAAAAAIAoAAAADAAAAAIAAAAnAAAAGAAAAAIAAAAAAAAAtv/OAAAAAAAlAAAADAAAAAIAAAAlAAAADAAAAAgAAIBWAAAAMAAAAN4DAABuAQAA3wMAAJ4BAAAFAAAA3gNtAd4DnwHfA58B3wNtAd4DbQElAAAADAAAAAgAAIAlAAAADAAAAAAAAIAoAAAADAAAAAIAAAAnAAAAGAAAAAIAAAAAAAAAsP/LAAAAAAAlAAAADAAAAAIAAAAlAAAADAAAAAgAAIBWAAAAMAAAAN8DAABuAQAA4AMAAJ4BAAAFAAAA3wNtAd8DnwHgA58B4ANtAd8DbQElAAAADAAAAAgAAIAlAAAADAAAAAAAAIAoAAAADAAAAAIAAAAnAAAAGAAAAAIAAAAAAAAArP/IAAAAAAAlAAAADAAAAAIAAAAlAAAADAAAAAgAAIBWAAAAMAAAAOADAABuAQAA4QMAAJ4BAAAFAAAA4ANtAeADnwHhA58B4QNtAeADbQElAAAADAAAAAgAAIAlAAAADAAAAAAAAIAoAAAADAAAAAIAAAAnAAAAGAAAAAIAAAAAAAAAp//FAAAAAAAlAAAADAAAAAIAAAAlAAAADAAAAAgAAIBWAAAAMAAAAOEDAABuAQAA4gMAAJ4BAAAFAAAA4QNtAeEDnwHiA58B4gNtAeEDbQElAAAADAAAAAgAAIAlAAAADAAAAAAAAIAoAAAADAAAAAIAAAAnAAAAGAAAAAIAAAAAAAAAof/CAAAAAAAlAAAADAAAAAIAAAAlAAAADAAAAAgAAIBWAAAAMAAAAOIDAABuAQAA4wMAAJ4BAAAFAAAA4gNtAeIDnwHjA58B4wNtAeIDbQElAAAADAAAAAgAAIAlAAAADAAAAAAAAIAoAAAADAAAAAIAAAAnAAAAGAAAAAIAAAAAAAAAnP+/AAAAAAAlAAAADAAAAAIAAAAlAAAADAAAAAgAAIBWAAAAMAAAAOMDAABuAQAA5AMAAJ4BAAAFAAAA4wNtAeMDnwHkA58B5ANtAeMDbQElAAAADAAAAAgAAIAlAAAADAAAAAAAAIAoAAAADAAAAAIAAAAnAAAAGAAAAAIAAAAAAAAAl/+8AAAAAAAlAAAADAAAAAIAAAAlAAAADAAAAAgAAIBWAAAAMAAAAOQDAABuAQAA5QMAAJ4BAAAFAAAA5ANtAeQDnwHlA58B5QNtAeQDbQElAAAADAAAAAgAAIAlAAAADAAAAAAAAIAoAAAADAAAAAIAAAAnAAAAGAAAAAIAAAAAAAAAkv+5AAAAAAAlAAAADAAAAAIAAAAlAAAADAAAAAgAAIBWAAAAMAAAAOUDAABuAQAA5gMAAJ4BAAAFAAAA5QNtAeUDnwHmA58B5gNtAeUDbQElAAAADAAAAAgAAIAlAAAADAAAAAAAAIAoAAAADAAAAAIAAAAnAAAAGAAAAAIAAAAAAAAAjP+2AAAAAAAlAAAADAAAAAIAAAAlAAAADAAAAAgAAIBWAAAAMAAAAOYDAABuAQAA5wMAAJ4BAAAFAAAA5gNtAeYDnwHnA58B5wNtAeYDbQElAAAADAAAAAgAAIAlAAAADAAAAAAAAIAoAAAADAAAAAIAAAAnAAAAGAAAAAIAAAAAAAAAh/+zAAAAAAAlAAAADAAAAAIAAAAlAAAADAAAAAgAAIBWAAAAMAAAAOcDAABuAQAA6AMAAJ4BAAAFAAAA5wNtAecDnwHoA58B6ANtAecDbQElAAAADAAAAAgAAIAlAAAADAAAAAAAAIAoAAAADAAAAAIAAAAnAAAAGAAAAAIAAAAAAAAAgf+xAAAAAAAlAAAADAAAAAIAAAAlAAAADAAAAAgAAIBWAAAAMAAAAOgDAABuAQAA6QMAAJ4BAAAFAAAA6ANtAegDnwHpA58B6QNtAegDbQElAAAADAAAAAgAAIAlAAAADAAAAAAAAIAoAAAADAAAAAIAAAAnAAAAGAAAAAIAAAAAAAAAe/+uAAAAAAAlAAAADAAAAAIAAAAlAAAADAAAAAgAAIBWAAAAMAAAAOkDAABuAQAA6gMAAJ4BAAAFAAAA6QNtAekDnwHqA58B6gNtAekDbQElAAAADAAAAAgAAIAlAAAADAAAAAAAAIAoAAAADAAAAAIAAAAnAAAAGAAAAAIAAAAAAAAAdv+sAAAAAAAlAAAADAAAAAIAAAAlAAAADAAAAAgAAIBWAAAAMAAAAOoDAABuAQAA6wMAAJ4BAAAFAAAA6gNtAeoDnwHrA58B6wNtAeoDbQElAAAADAAAAAgAAIAlAAAADAAAAAAAAIAoAAAADAAAAAIAAAAnAAAAGAAAAAIAAAAAAAAAcf+pAAAAAAAlAAAADAAAAAIAAAAlAAAADAAAAAgAAIBWAAAAMAAAAOsDAABuAQAA7AMAAJ4BAAAFAAAA6wNtAesDnwHsA58B7ANtAesDbQElAAAADAAAAAgAAIAlAAAADAAAAAAAAIAoAAAADAAAAAIAAAAnAAAAGAAAAAIAAAAAAAAAa/+nAAAAAAAlAAAADAAAAAIAAAAlAAAADAAAAAgAAIBWAAAAMAAAAOwDAABuAQAA7QMAAJ4BAAAFAAAA7ANtAewDnwHtA58B7QNtAewDbQElAAAADAAAAAgAAIAlAAAADAAAAAAAAIAoAAAADAAAAAIAAAAnAAAAGAAAAAIAAAAAAAAAZv+lAAAAAAAlAAAADAAAAAIAAAAlAAAADAAAAAgAAIBWAAAAMAAAAO0DAABuAQAA7gMAAJ4BAAAFAAAA7QNtAe0DnwHuA58B7gNtAe0DbQElAAAADAAAAAgAAIAlAAAADAAAAAAAAIAoAAAADAAAAAIAAAAnAAAAGAAAAAIAAAAAAAAAYf+jAAAAAAAlAAAADAAAAAIAAAAlAAAADAAAAAgAAIBWAAAAMAAAAO4DAABuAQAA7wMAAJ4BAAAFAAAA7gNtAe4DnwHvA58B7wNtAe4DbQElAAAADAAAAAgAAIAlAAAADAAAAAAAAIAoAAAADAAAAAIAAAAnAAAAGAAAAAIAAAAAAAAAW/+gAAAAAAAlAAAADAAAAAIAAAAlAAAADAAAAAgAAIBWAAAAMAAAAO8DAABuAQAA8AMAAJ4BAAAFAAAA7wNtAe8DnwHwA58B8ANtAe8DbQElAAAADAAAAAgAAIAlAAAADAAAAAAAAIAoAAAADAAAAAIAAAAnAAAAGAAAAAIAAAAAAAAAVv+fAAAAAAAlAAAADAAAAAIAAAAlAAAADAAAAAgAAIBWAAAAMAAAAPADAABuAQAA8QMAAJ4BAAAFAAAA8ANtAfADnwHxA58B8QNtAfADbQElAAAADAAAAAgAAIAlAAAADAAAAAAAAIAoAAAADAAAAAIAAAAnAAAAGAAAAAIAAAAAAAAAUf+dAAAAAAAlAAAADAAAAAIAAAAlAAAADAAAAAgAAIBWAAAAMAAAAPEDAABuAQAA8gMAAJ4BAAAFAAAA8QNtAfEDnwHyA58B8gNtAfEDbQElAAAADAAAAAgAAIAlAAAADAAAAAAAAIAoAAAADAAAAAIAAAAnAAAAGAAAAAIAAAAAAAAATP+bAAAAAAAlAAAADAAAAAIAAAAlAAAADAAAAAgAAIBWAAAAMAAAAPIDAABuAQAA8wMAAJ4BAAAFAAAA8gNtAfIDnwHzA58B8wNtAfIDbQElAAAADAAAAAgAAIAlAAAADAAAAAAAAIAoAAAADAAAAAIAAAAnAAAAGAAAAAIAAAAAAAAAR/+aAAAAAAAlAAAADAAAAAIAAAAlAAAADAAAAAgAAIBWAAAAMAAAAPMDAABuAQAA9AMAAJ4BAAAFAAAA8wNtAfMDnwH0A58B9ANtAfMDbQElAAAADAAAAAgAAIAlAAAADAAAAAAAAIAoAAAADAAAAAIAAAAnAAAAGAAAAAIAAAAAAAAAQ/+ZAAAAAAAlAAAADAAAAAIAAAAlAAAADAAAAAgAAIBWAAAAMAAAAPQDAABuAQAA9QMAAJ4BAAAFAAAA9ANtAfQDnwH1A58B9QNtAfQDbQElAAAADAAAAAgAAIAlAAAADAAAAAAAAIAoAAAADAAAAAIAAAAnAAAAGAAAAAIAAAAAAAAAPv+YAAAAAAAlAAAADAAAAAIAAAAlAAAADAAAAAgAAIBWAAAAMAAAAPUDAABuAQAA9gMAAJ4BAAAFAAAA9QNtAfUDnwH2A58B9gNtAfUDbQElAAAADAAAAAgAAIAlAAAADAAAAAAAAIAoAAAADAAAAAIAAAAnAAAAGAAAAAIAAAAAAAAAOf+XAAAAAAAlAAAADAAAAAIAAAAlAAAADAAAAAgAAIBWAAAAMAAAAPYDAABuAQAA9wMAAJ4BAAAFAAAA9gNtAfYDnwH3A58B9wNtAfYDbQElAAAADAAAAAgAAIAlAAAADAAAAAAAAIAoAAAADAAAAAIAAAAnAAAAGAAAAAIAAAAAAAAANf+WAAAAAAAlAAAADAAAAAIAAAAlAAAADAAAAAgAAIBWAAAAMAAAAPcDAABuAQAA+AMAAJ4BAAAFAAAA9wNtAfcDnwH4A58B+ANtAfcDbQElAAAADAAAAAgAAIAlAAAADAAAAAAAAIAoAAAADAAAAAIAAAAnAAAAGAAAAAIAAAAAAAAAMf+VAAAAAAAlAAAADAAAAAIAAAAlAAAADAAAAAgAAIBWAAAAMAAAAPgDAABuAQAA+QMAAJ4BAAAFAAAA+ANtAfgDnwH5A58B+QNtAfgDbQElAAAADAAAAAgAAIAlAAAADAAAAAAAAIAoAAAADAAAAAIAAAAnAAAAGAAAAAIAAAAAAAAALP+UAAAAAAAlAAAADAAAAAIAAAAlAAAADAAAAAgAAIBWAAAAMAAAAPkDAABuAQAA+gMAAJ4BAAAFAAAA+QNtAfkDnwH6A58B+gNtAfkDbQElAAAADAAAAAgAAIAlAAAADAAAAAAAAIAoAAAADAAAAAIAAAAnAAAAGAAAAAIAAAAAAAAAKP+TAAAAAAAlAAAADAAAAAIAAAAlAAAADAAAAAgAAIBWAAAAMAAAAPoDAABuAQAA+gMAAJ4BAAAFAAAA+gNtAfoDnwH8A58B/ANtAfoDbQ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OAdwRAVcz0MIQAACNAAAACgAAAACEMDbAAAAAJAAAAAAAAAAANSURQAAAEAAAAAAAhDA2wAAAABJbQ7/FUASABAAAAAEAAAAAAAAADoAAAAMAAAAAgAAACQAAAAkAAAAAACAPQAAAAAAAAAAAACAPQAAAAAAAAAAAgAAAF8AAAA4AAAAAgAAADgAAAAAAAAAOAAAAAAAAAAAIgEACgAAAAAAAAAObUkAAAAAAAAAAAAAAAAAJQAAAAwAAAACAAAAJQAAAAwAAAAFAACAOwAAAAgAAAAbAAAAEAAAAM09AADBGQAANgAAABAAAADVPQAAwRkAAFgAAAA0AAAAAAAAAAAAAAD//////////wYAAADVPcEZ1j3BGdY9wRnWPcEZ1z3BGdc9wRk2AAAAEAAAAN89AADBGQAAWAAAADQAAAAAAAAAAAAAAP//////////BgAAAOs9wRn2PcMZAT7HGQw+yhkWPs8ZID7VGVkAAAA4AAAAAAAAAAAAAAD//////////wcAAAAvPt8ZsD/fGLA/1Bb6O9QW+jvlGHg95BmMPdUZWAAAADQAAAAAAAAAAAAAAP//////////BgAAAJY9zxmgPcoZqz3HGbY9wxnBPcEZzT3BGT0AAAAIAAAAPAAAAAgAAABAAAAAGAAAAL0DAABqAQAA/gMAAKEBAAAlAAAADAAAAAcAAIAlAAAADAAAAAAAAIAkAAAAJAAAAAAAgEEAAAAAAAAAAAAAgEEAAAAAAAAAAAIAAAAoAAAADAAAAAI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P9h4RCcC3EMqQAAAJAAAABgAAADAmwk5AAAAAAAAAADAmwk5P9h4RCcC3EMIQA8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TA2AAAABUAAAAAhDA2wgAAAAAAAAAihkzSPK2msgAAAAAWF8+yJKRhUiaeXTFz1iGSHFKNMUDBYdIv3rCxHuMh0jO/Jm4fIyHSCNLuciKGTNI8raayAABAQMDAwGBFEATABAAAAAEAAAADwAAACEAAAAIAAAAOwAAAAgAAAATAAAADAAAAAEAAAAkAAAAJAAAAAAAgD0AAAAAAAAAAAAAgD0AAAAAAAAAAAIAAAAbAAAAEAAAALA/AADfGAAAWQAAACQAAAAAAAAAAAAAAP//////////AgAAAC8+3xltQHEbWAAAACgAAAAAAAAAAAAAAP//////////AwAAAHBAcxtzQHUbdUB5G1kAAAAkAAAAAAAAAAAAAAD//////////wIAAAB1QFwYsD/fGD0AAAAIAAAAJAAAACQAAAAAAIBBAAAAAAAAAAAAAIBBAAAAAAAAAAACAAAAPAAAAAgAAABDAAAADAAAAAEAAAATAAAADAAAAAEAAAAVAAAADAAAAAQAAAAVAAAADAAAAAQAAABRAAAAoAkAAOQDAACGAQAABwQAALcBAADiAwAAhQEAAAAAAAAAAAAAJgAAADMAAABQAAAAWAEAAKgBAAD4BwAAAAAAACAAzAAmAAAAMwAAACgAAAAmAAAAMwAAAAEACAAAAAAAAAAAAAAAAAAAAAAATAAAAAAAAAAAAAAA////AF2m0QBcptEAXqfRAF+n0gBgqNIAYqnSAGSq0wBmq9MAaazUAGut1QBurtUAca/VAHSx1gB4s9cAe7XYAH+32QCDudoAh7vbAIq93ACNv90AkcHeAJTD3wCXxeAAm8bhAJ3I4gCgyuMAosvkAKTM5ACmzeUAp87lAKnP5gCq0OYAq9HnAKzR5wCt0ugArtPoAF2n0QBhqNIAZqrTAGir0wBrrdQAbK3UAGyt1QBtrtUAcK/VAHKw1gB1sdYAd7LXAHq02AB8tdgAgLfZAIK42gCFutsAiLvbAIu93ACMvt0Ajr/dAJLB3gCTwt8AlsTgAJjF4QCZxeEAm8fhAJzH4gCeyeMAo8vkAKPM5AClzeUAps7lAKfO5gCoz+YAqdDmAKzS5wCt0+gAJSUlJSUlJSUlJSUlJSUlJSUlJSUlJSUlJSUlJSUlJSUlJSUlJSUAAEtLS0tLS0tLS0tLS0tLS0tLS0tLS0tLS0tLS0tLS0tLS0tLS0slAAAkJCQkJCQkJCQkJCQkJCQkJCQkJCQkJCQkJCQkJCQkJCQkJCQkJQAAJCQkJCQkJCQkJCQkJCQkJCQkJCQkJCQkJCQkJCQkJCQkJCQkJCUAAEpKSkpKSkpKSkpKSkpKSkpKSkpKSkpKSkpKSkpKSkpKSkpKJCQlAAAiIiIiIiIiIiIiIiIiIiIiIiIiIiIiIiIiIiIiIiIiIiIiIyQkJQAAIiIiIiIiIiIiIiIiIiIiIiIiIiIiIiIiIiIiIiIiIiIiIiMkJCUAACEhISEhISEhISEhISEhISEhISEhISEhISEhISEhISEhISIjJCQlAABJSUlJSUlJSUlJSUlJSUlJSUlJSUlJSUlJSUlJSUlJSSEiIyQkJQAASEhISEhISEhISEhISEhISEhISEhISEhISEhISEhISCAhIiMkJCUAAEdHR0dHR0dHR0dHR0dHR0dHR0dHR0dHR0dHR0dHR0cgISIjJCQlAABGRkZGRkZGRkZGRkZGRkZGRkZGRkZGRkZGRkZGRkYfICEiIyQkJQAARUVFRUVFRUVFRUVFRUVFRUVFRUVFRUVFRUVFRUUeHyAhIiMkJCUAAEREREREREREREREREREREREREREREREREREREQdHh8gISIjJCQlAAAcHBwcHBwcHBwcHBwcHBwcHBwcHBwcHBwcHBxDHR4fICEiIyQkJQAAGxsbGxsbGxsbGxsbGxsbGxsbGxsbGxsbGxsbHB0eHyAhIiMkJCUAAEJCQkJCQkJCQkJCQkJCQkJCQkJCQkJCQkJCGxwdHh8gISIjJCQlAABBQUFBQUFBQUFBQUFBQUFBQUFBQUFBQUFBGhscHR4fICEiIyQkJQAAQEBAQEBAQEBAQEBAQEBAQEBAQEBAQEBAQBobHB0eHyAhIiMkJCUAAD4+Pj4+Pj4+Pj4+Pj4+Pj4+Pj4+Pj4+PxkaGxwdHh8gISIjJCQlAAA9PT09PT09PT09PT09PT09PT09PT09PRgZGhscHR4fICEiIyQkJQAAPDw8PDw8PDw8PDw8PDw8PDw8PDw8PBcYGRobHB0eHyAhIiMkJCUAABYWFhYWFhYWFhYWFhYWFhYWFhYWFjsXGBkaGxwdHh8gISIjJCQlAAA6Ojo6Ojo6Ojo6Ojo6Ojo6Ojo6OjoWFxgZGhscHR4fICEiIyQkJQAAOTk5OTk5OTk5OTk5OTk5OTk5OTkVFhcYGRobHB0eHyAhIiMkJCUAABQUFBQUFBQUFBQUFBQUFBQUFBQ4FRYXGBkaGxwdHh8gISIjJCQlAAATExMTExMTExMTExMTExMTExM3FBUWFxgZGhscHR4fICEiIyQkJQAANjY2NjY2NjY2NjY2NjY2NjY2ExQVFhcYGRobHB0eHyAhIiMkJCUAADU1NTU1NTU1NTU1NTU1NTU1EhMUFRYXGBkaGxwdHh8gISIjJCQlAAARERERERERERERERERERERNBITFBUWFxgZGhscHR4fICEiIyQkJQAAMzMzMzMzMzMzMzMzMzMzMxESExQVFhcYGRobHB0eHyAhIiMkJCUAADIyMjIyMjIyMjIyMjIyMhAREhMUFRYXGBkaGxwdHh8gISIjJCQlAAAxMTExMTExMTExMTExMQ8QERITFBUWFxgZGhscHR4fICEiIyQkJQAAMDAwMDAwMDAwMDAwMDAPEBESExQVFhcYGRobHB0eHyAhIiMkJCUAAC8vLy8vLy8vLy8vLy8ODxAREhMUFRYXGBkaGxwdHh8gISIjJCQlAAAuLi4uLi4uLi4uLi4NDg8QERITFBUWFxgZGhscHR4fICEiIyQkJQAALS0tLS0tLS0tLS0MDQ4PEBESExQVFhcYGRobHB0eHyAhIiMkJCUAACoqKioqKioqKissDA0ODxAREhMUFRYXGBkaGxwdHh8gISIjJCQlBAAKCgoKCgoKCgoKCwwNDg8QERITFBUWFxgZGhscHR4fICEiIyQkJdX/KSkpKSkpKSkpCgsMDQ4PEBESExQVFhcYGRobHB0eHyAhIiMkJCXe/ygoKCgoKCgoCQoLDA0ODxAREhMUFRYXGBkaGxwdHh8gISIjJCQl5v8ICAgICAgICAkKCwwNDg8QERITFBUWFxgZGhscHR4fICEiIyQkJdL/BwcHBwcHBwgJCgsMDQ4PEBESExQVFhcYGRobHB0eHyAhIiMkJCXY/ycnJycnJwcICQoLDA0ODxAREhMUFRYXGBkaGxwdHh8gISIjJCQl4v8GBgYGBgYHCAkKCwwNDg8QERITFBUWFxgZGhscHR4fICEiIyQkJej/BQUFBQUGBwgJCgsMDQ4PEBESExQVFhcYGRobHB0eHyAhIiMkJCXT/wQEBAQFBgcICQoLDA0ODxAREhMUFRYXGBkaGxwdHh8gISIjJCQl3P8mJiYEBQYHCAkKCwwNDg8QERITFBUWFxgZGhscHR4fICEiIyQkJeX/AgICBAUGBwgJCgsMDQ4PEBESExQVFhcYGRobHB0eHyAhIiMkJCXR/wMDAgQFBgcICQoLDA0ODxAREhMUFRYXGBkaGxwdHh8gISIjJCQl1v8CAwIEBQYHCAkKCwwNDg8QERITFBUWFxgZGhscHR4fICEiIyQkJeD/IgAAAAwAAAD/////RgAAADQBAAAoAQAARU1GKypAAAAkAAAAGAAAAMCbCTkAAAAAAAAAAMCbCTk/2HhEJwLcQypAAAAkAAAAGAAAAAAAgD8AAAAAAAAAAAAAgD8AAAAAAAAAACpAAAAkAAAAGAAAAAAAgD8AAAAAAAAAAAAAgD8AAAAAAAAAACZAAAAQAAAABAAAAAAAAAAlQAAAEAAAAAQAAAAAAAAAH0ADAAwAAAAAAAAAIkAEAAwAAAAAAAAAHkAJAAwAAAAAAAAAIUAHAAwAAAAAAAAAKkAAACQAAAAYAAAAwJsJOQAAAAAAAAAAwJsJOT/YeEQnAtxDCEAAAjQAAAAoAAAAAhDA2wAAAACQAAAAAAAAAADUlEUAAABAAAAAAAIQwNsAAAAAV1fJ/xVAEwAQAAAABAAAAAAAAAA6AAAADAAAAAIAAAAkAAAAJAAAAAAAgD0AAAAAAAAAAAAAgD0AAAAAAAAAAAIAAABfAAAAOAAAAAIAAAA4AAAAAAAAADgAAAAAAAAAACIBAAoAAAAAAAAAyVdXAAAAAAAAAAAAAAAAACUAAAAMAAAAAgAAACUAAAAMAAAABQAAgDsAAAAIAAAAGwAAABAAAACwPwAA3xgAAFkAAAAkAAAAAAAAAAAAAAD//////////wIAAAAvPt8ZbUBxG1gAAAAoAAAAAAAAAAAAAAD//////////wMAAABwQHMbc0B1G3VAeRtZAAAAJAAAAAAAAAAAAAAA//////////8CAAAAdUBcGLA/3xg9AAAACAAAADwAAAAIAAAAQAAAABgAAADgAwAAgwEAAAoEAAC7AQAAJQAAAAwAAAAHAACAJQAAAAwAAAAAAACAJAAAACQAAAAAAIBBAAAAAAAAAAAAAIBBAAAAAAAAAAACAAAAKAAAAAwAAAACAAAAOgAAAAwAAAAKAAAARgAAANQJAADICQAARU1GKypAAAAkAAAAGAAAAAAAgD8AAAAAAAAAAAAAgD8AAAAAAAAAACpAAAAkAAAAGAAAAAAAgD8AAAAAAAAAAAAAgD8AAAAAAAAAACZAAAAQAAAABAAAAAAAAAAlQAAAEAAAAAQAAAAAAAAAH0ADAAwAAAAAAAAAIkAEAAwAAAAAAAAAHkAJAAwAAAAAAAAAIUAHAAwAAAAAAAAAKkAAACQAAAAYAAAAwJsJOQAAAAAAAAAAwJsJOW7fbESdR9xDKkAAACQAAAAYAAAAwJsJOQAAAAAAAAAAwJsJOW7fbESdR9xDCEARAWgIAABcCAAAAhDA2wMAAACJAAAAAwAAAFym0f8T7YtIBlC7yAEAAACu0+j/MAAAAAIQwNsEAAAAAAAAAFe277gGULvIE+2LSAZQu8gT7YtIAECVO9kG1LsAQJU7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NsAAAAYAAAAAIQwNsJAAAAAAAAANv6t0fWu5zIE+2LSFiOPMir2QpIZ0O+xzMDY0UAAAAAFrD+RKS3dsT5PkFEm6cXxVe277j2OIHFAAAAAAZQu8jb+rdH1rucyAABAQEDAwMBgQMDAxRAFAAQAAAABAAAABEAAAAhAAAACAAAADsAAAAIAAAAEwAAAAwAAAABAAAAJAAAACQAAAAAAIA9AAAAAAAAAAAAAIA9AAAAAAAAAAACAAAAGwAAABAAAAD2OwAA3xgAAFkAAAAoAAAAAAAAAAAAAAD//////////wMAAACKPewZWzy1Gjg7gRtYAAAAKAAAAAAAAAAAAAAA//////////8DAAAANTt/GzI7fBswO3kbWQAAACQAAAAAAAAAAAAAAP//////////AgAAADA7XBj2O98YPQAAAAgAAAAkAAAAJAAAAAAAgEEAAAAAAAAAAAAAgEEAAAAAAAAAAAIAAAA8AAAACAAAAEMAAAAMAAAAAQAAABMAAAAMAAAAAQAAABUAAAAMAAAABAAAABUAAAAMAAAABAAAAFEAAADQCQAAswMAAIYBAADYAwAAtwEAALMDAACFAQAAAAAAAAAAAAAnAAAANAAAAFAAAABgAQAAsAEAACAIAAAAAAAAIADMACcAAAA0AAAAKAAAACcAAAA0AAAAAQAIAAAAAAAAAAAAAAAAAAAAAABOAAAAAAAAAAAAAAD///8ArtPoAK3S6ACs0ucAq9HnAKrQ5wCp0OYAqM/mAKbO5QClzeUApMzkAKHL4wCfyeIAncjiAJrG4QCXxOAAlMPfAJDB3gCNv90Air3cAIa72wCDudoAgLfZAHu02AB4s9cAdbHWAHGv1QBurtUAbK3UAGms1ABnqtMAZKnTAGKp0gBgqNIAX6fSAF6n0QBdptEAXafRAF6n0gBhqNIAY6nSAGaq0wBlqtMAZ6vTAGqs1ABrrdQAba7VAG+v1QBysNYAcbDWAHOx1gB2stcAebTYAHi02AB8tdgAe7XYAH622QCBt9oAhLnaAIe72wCGutsAiLzcAIu93QCOv94AkcHeAJPC3wCVxOAAmMXhAJzH4gCeyeIAn8rjAKLL5AChy+QAo8zkAKTN5QCnzuUArdPoAAICAgICAgICAgICAgICAgICAgICAgICAgICAgICAgICAgICAgICAv8CAgJNTU1NTU1NTU1NTU1NTU1NTU1NTU1NTU1NTU1NTU1NTU1NTU0AAgJNAwMDAwMDAwMDAwMDAwMDAwMDAwMDAwMDAwMDAwMDAwMDAwMD/wICAwMDAwMDAwMDAwMDAwMDAwMDAwMDAwMDAwMDAwMDAwMDAwMDAwACAgMDAwQEBAQEBAQEBAQEBAQEBAQEBAQEBAQEBAQEBAQEBAQEBAQAAgIDAwQEBQUFBQUFBQUFBQUFBQUFBQUFBQUFBQUFBQUFBQUFBQUFQgICAwMEBQUFBQUFBQUFBQUFBQUFBQUFBQUFBQUFBQUFBQUFBQUFBUICAgMDBAUFBgYGBgYGBgYGBgYGBgYGBgYGBgYGBgYGBgYGBgYGBgY5AgIDAwQFBgYHBwcHBwcHBwcHBwcHBwcHBwcHBwcHBwcHBwcHBwcHAAICAwMEBQYHBwcHBwcHBwcHBwcHBwcHBwcHBwcHBwcHBwcHBwcHB/8CAgMDBAUGBwgICAgICAgICAgICAgICAgICAgICAgICAgICAgICAgAAgIDAwQFBgcITExMTExMTExMTExMTExMTExMTExMTExMTExMTExMAAICAwMEBQYHCAkJCQkJCQkJCQkJCQkJCQkJCQkJCQkJCQkJCQkJCQACAgMDBAUGBwgJCktLS0tLS0tLS0tLS0tLS0tLS0tLS0tLS0tLS0tCAgIDAwQFBgcICQoLSkpKSkpKSkpKSkpKSkpKSkpKSkpKSkpKSkpKAAICAwMEBQYHCAkKC0hJSUlJSUlJSUlJSUlJSUlJSUlJSUlJSUlJSUsCAgMDBAUGBwgJCgsMR0dHR0dHR0dHR0dHR0dHR0dHR0dHR0dHR0cAAgIDAwQFBgcICQoLDA1GRkZGRkZGRkZGRkZGRkZGRkZGRkZGRkZGPwICAwMEBQYHCAkKCwwNDkVFRUVFRUVFRUVFRUVFRUVFRUVFRUVFRQACAgMDBAUGBwgJCgsMDQ4PDw8PDw8PDw8PDw8PDw8PDw8PDw8PDw8AAgIDAwQFBgcICQoLDA0OD0REREREREREREREREREREREREREREREAAICAwMEBQYHCAkKCwwNDg8QQ0NDQ0NDQ0NDQ0NDQ0NDQ0NDQ0NDQz8CAgMDBAUGBwgJCgsMDQ4PEBFCQkJCQkJCQkJCQkJCQkJCQkJCQkIAAgIDAwQFBgcICQoLDA0ODxARQRISEhISEhISEhISEhISEhISEhISAAICAwMEBQYHCAkKCwwNDg8QERJAQEBAQEBAQEBAQEBAQEBAQEBAQP8CAgMDBAUGBwgJCgsMDQ4PEBESEz8/Pz8/Pz8/Pz8/Pz8/Pz8/Pz//AgIDAwQFBgcICQoLDA0ODxAREhMUPj4+Pj4+Pj4+Pj4+Pj4+Pj4+/wICAwMEBQYHCAkKCwwNDg8QERITFDw9PT09PT09PT09PT09PT09Pf8CAgMDBAUGBwgJCgsMDQ4PEBESExQVOxYWFhYWFhYWFhYWFhYWFhYAAgIDAwQFBgcICQoLDA0ODxAREhMUFRY6Ojo6Ojo6Ojo6Ojo6Ojo6AAICAwMEBQYHCAkKCwwNDg8QERITFBUWFzk5OTk5OTk5OTk5OTk5OQACAgMDBAUGBwgJCgsMDQ4PEBESExQVFhc3ODg4ODg4ODg4ODg4ODgAAgIDAwQFBgcICQoLDA0ODxAREhMUFRYXGDU2NjY2NjY2NjY2NjY2AAICAwMEBQYHCAkKCwwNDg8QERITFBUWFxgZNDQ0NDQ0NDQ0NDQ0NAACAgMDBAUGBwgJCgsMDQ4PEBESExQVFhcYGRozMzMzMzMzMzMzMzMAAgIDAwQFBgcICQoLDA0ODxAREhMUFRYXGBkaMTIyMjIyMjIyMjIyAAICAwMEBQYHCAkKCwwNDg8QERITFBUWFxgZGhswMDAwMDAwMDAwMAACAgMDBAUGBwgJCgsMDQ4PEBESExQVFhcYGRobHC8vLy8vLy8vLy8AAgIDAwQFBgcICQoLDA0ODxAREhMUFRYXGBkaGxwdLi4uLi4uLi4uAAICAwMEBQYHCAkKCwwNDg8QERITFBUWFxgZGhscHS0eHh4eHh4eHgACAgMDBAUGBwgJCgsMDQ4PEBESExQVFhcYGRobHB0eLCwsLCwsLCwAAgIDAwQFBgcICQoLDA0ODxAREhMUFRYXGBkaGxwdHh8qKysrKysrAAICAwMEBQYHCAkKCwwNDg8QERITFBUWFxgZGhscHR4fICAgICAgIAACAgMDBAUGBwgJCgsMDQ4PEBESExQVFhcYGRobHB0eHyApKSEhISEAAgIDAwQFBgcICQoLDA0ODxAREhMUFRYXGBkaGxwdHh8gISgoKCgoAAICAwMEBQYHCAkKCwwNDg8QERITFBUWFxgZGhscHR4fICEiIiIiIgACAgMDBAUGBwgJCgsMDQ4PEBESExQVFhcYGRobHB0eHyAhIiMjIyMAAgIDAwQFBgcICQoLDA0ODxAREhMUFRYXGBkaGxwdHh8gISIjJycn/wICAwMEBQYHCAkKCwwNDg8QERITFBUWFxgZGhscHR4fICEiIyQmJv8CAgMDBAUGBwgJCgsMDQ4PEBESExQVFhcYGRobHB0eHyAhIiMkJSX/AgIDAwQFBgcICQoLDA0ODxAREhMUFRYXGBkaGxwdHh8gISIjJCUl/wICAwMEBQYHCAkKCwwNDg8QERITFBUWFxgZGhscHR4fICEiIyQlJYAiAAAADAAAAP////9GAAAANAEAACgBAABFTUYrKkAAACQAAAAYAAAAwJsJOQAAAAAAAAAAwJsJOW7fbESdR9xDKkAAACQAAAAYAAAAAACAPwAAAAAAAAAAAACAPwAAAAAAAAAAKkAAACQAAAAYAAAAAACAPwAAAAAAAAAAAACAPwAAAAAAAAAAJkAAABAAAAAEAAAAAAAAACVAAAAQAAAABAAAAAAAAAAfQAMADAAAAAAAAAAiQAQADAAAAAAAAAAeQAkADAAAAAAAAAAhQAcADAAAAAAAAAAqQAAAJAAAABgAAADAmwk5AAAAAAAAAADAmwk5bt9sRJ1H3EMIQAACNAAAACgAAAACEMDbAAAAAJAAAAAAAAAAANSURQAAAEAAAAAAAhDA2wAAAABXV8n/FUAUABAAAAAEAAAAAAAAADoAAAAMAAAAAgAAACQAAAAkAAAAAACAPQAAAAAAAAAAAACAPQAAAAAAAAAAAgAAAF8AAAA4AAAAAgAAADgAAAAAAAAAOAAAAAAAAAAAIgEACgAAAAAAAADJV1cAAAAAAAAAAAAAAAAAJQAAAAwAAAACAAAAJQAAAAwAAAAFAACAOwAAAAgAAAAbAAAAEAAAAPY7AADfGAAAWQAAACgAAAAAAAAAAAAAAP//////////AwAAAIo97BlbPLUaODuBG1gAAAAoAAAAAAAAAAAAAAD//////////wMAAAA1O38bMjt8GzA7eRtZAAAAJAAAAAAAAAAAAAAA//////////8CAAAAMDtcGPY73xg9AAAACAAAADwAAAAIAAAAQAAAABgAAACwAwAAgwEAANwDAAC7AQAAJQAAAAwAAAAHAACAJQAAAAwAAAAAAACAJAAAACQAAAAAAIBBAAAAAAAAAAAAAIBBAAAAAAAAAAACAAAAKAAAAAwAAAAC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Q72bESCYdx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AQMDFEAUABAAAAAEAAAABgAAACEAAAAIAAAAOwAAAAgAAAATAAAADAAAAAEAAAAkAAAAJAAAAAAAgD0AAAAAAAAAAAAAgD0AAAAAAAAAAAIAAAAbAAAAEAAAAG1AAABxGwAAWQAAACgAAAAAAAAAAAAAAP//////////AwAAAC8+3xkvPt8ZID7VGVgAAAA0AAAAAAAAAAAAAAD//////////wYAAAAWPs8ZDD7KGQE+xxn2PcMZ6z3BGd89wRk2AAAAEAAAANc9AADBGQAAWAAAADQAAAAAAAAAAAAAAP//////////BgAAANc9wRnWPcEZ1j3BGdY9wRnVPcEZ1T3BGTYAAAAQAAAAzT0AAMEZAABYAAAANAAAAAAAAAAAAAAA//////////8GAAAAwT3BGbY9wxmrPccZoD3KGZY9zxmMPdUZWQAAACQAAAAAAAAAAAAAAP//////////AgAAAHw94Rk/O3EbWAAAAEAAAAAAAAAAAAAAAP//////////CQAAADk7cRs1O3cbNjt9GzY7fhs3O4AbODuBGzw7hBtBO4UbRzuFGzYAAAAQAAAA1T0AAIUbAABYAAAANAAAAAAAAAAAAAAA//////////8GAAAA1T2FG9Y9hRvWPYQb1j2FG9c9hRvXPYUbNgAAABAAAABmQAAAhRsAAFgAAAA0AAAAAAAAAAAAAAD//////////wYAAABrQIUbcECEG3RAgRt1QIEbdUCBG3VAgBs2AAAAEAAAAHVAAAB5GwAAWAAAACgAAAAAAAAAAAAAAP//////////AwAAAHNAdRtwQHMbbUBxGz0AAAAIAAAAJAAAACQAAAAAAIBBAAAAAAAAAAAAAIBBAAAAAAAAAAACAAAAPAAAAAgAAABDAAAADAAAAAEAAAATAAAADAAAAAEAAAAlAAAADAAAAAgAAIAnAAAAGAAAAAIAAAAAAAAA0aZcAAAAAAAlAAAADAAAAAIAAAAlAAAADAAAAAgAAIBWAAAAMAAAALQDAACdAQAAtAMAALgBAAAFAAAAswOcAbMDugG0A7oBtAOcAbMDnAElAAAADAAAAAgAAIAlAAAADAAAAAAAAIAoAAAADAAAAAIAAAAnAAAAGAAAAAIAAAAAAAAA0aZdAAAAAAAlAAAADAAAAAIAAAAlAAAADAAAAAgAAIBWAAAAMAAAALQDAACdAQAAtgMAALgBAAAFAAAAtAOcAbQDugG2A7oBtgOcAbQDnAElAAAADAAAAAgAAIAlAAAADAAAAAAAAIAoAAAADAAAAAIAAAAnAAAAGAAAAAIAAAAAAAAA0addAAAAAAAlAAAADAAAAAIAAAAlAAAADAAAAAgAAIBWAAAAMAAAALYDAACdAQAAtwMAALgBAAAFAAAAtgOcAbYDugG3A7oBtwOcAbYDnAElAAAADAAAAAgAAIAlAAAADAAAAAAAAIAoAAAADAAAAAIAAAAnAAAAGAAAAAIAAAAAAAAA0adeAAAAAAAlAAAADAAAAAIAAAAlAAAADAAAAAgAAIBWAAAAMAAAALcDAACdAQAAuQMAALgBAAAFAAAAtwOcAbcDugG5A7oBuQOcAbcDnAElAAAADAAAAAgAAIAlAAAADAAAAAAAAIAoAAAADAAAAAIAAAAnAAAAGAAAAAIAAAAAAAAA0qdfAAAAAAAlAAAADAAAAAIAAAAlAAAADAAAAAgAAIBWAAAAMAAAALkDAACdAQAAugMAALgBAAAFAAAAuQOcAbkDugG6A7oBugOcAbkDnAElAAAADAAAAAgAAIAlAAAADAAAAAAAAIAoAAAADAAAAAIAAAAnAAAAGAAAAAIAAAAAAAAA0qdgAAAAAAAlAAAADAAAAAIAAAAlAAAADAAAAAgAAIBWAAAAMAAAALoDAACdAQAAuwMAALgBAAAFAAAAugOcAboDugG7A7oBuwOcAboDnAElAAAADAAAAAgAAIAlAAAADAAAAAAAAIAoAAAADAAAAAIAAAAnAAAAGAAAAAIAAAAAAAAA0qhgAAAAAAAlAAAADAAAAAIAAAAlAAAADAAAAAgAAIBWAAAAMAAAALsDAACdAQAAvAMAALgBAAAFAAAAuwOcAbsDugG8A7oBvAOcAbsDnAElAAAADAAAAAgAAIAlAAAADAAAAAAAAIAoAAAADAAAAAIAAAAnAAAAGAAAAAIAAAAAAAAA0qhhAAAAAAAlAAAADAAAAAIAAAAlAAAADAAAAAgAAIBWAAAAMAAAALwDAACdAQAAvgMAALgBAAAFAAAAvAOcAbwDugG+A7oBvgOcAbwDnAElAAAADAAAAAgAAIAlAAAADAAAAAAAAIAoAAAADAAAAAIAAAAnAAAAGAAAAAIAAAAAAAAA0qliAAAAAAAlAAAADAAAAAIAAAAlAAAADAAAAAgAAIBWAAAAMAAAAL4DAACdAQAAvwMAALgBAAAFAAAAvgOcAb4DugG/A7oBvwOcAb4DnAElAAAADAAAAAgAAIAlAAAADAAAAAAAAIAoAAAADAAAAAIAAAAnAAAAGAAAAAIAAAAAAAAA0qljAAAAAAAlAAAADAAAAAIAAAAlAAAADAAAAAgAAIBWAAAAMAAAAL8DAACdAQAAwAMAALgBAAAFAAAAvwOcAb8DugHAA7oBwAOcAb8DnAElAAAADAAAAAgAAIAlAAAADAAAAAAAAIAoAAAADAAAAAIAAAAnAAAAGAAAAAIAAAAAAAAA06lkAAAAAAAlAAAADAAAAAIAAAAlAAAADAAAAAgAAIBWAAAAMAAAAMADAACdAQAAwQMAALgBAAAFAAAAwAOcAcADugHBA7oBwQOcAcADnAElAAAADAAAAAgAAIAlAAAADAAAAAAAAIAoAAAADAAAAAIAAAAnAAAAGAAAAAIAAAAAAAAA06plAAAAAAAlAAAADAAAAAIAAAAlAAAADAAAAAgAAIBWAAAAMAAAAMEDAACdAQAAwgMAALgBAAAFAAAAwQOcAcEDugHCA7oBwgOcAcEDnAElAAAADAAAAAgAAIAlAAAADAAAAAAAAIAoAAAADAAAAAIAAAAnAAAAGAAAAAIAAAAAAAAA06pmAAAAAAAlAAAADAAAAAIAAAAlAAAADAAAAAgAAIBWAAAAMAAAAMIDAACdAQAAwwMAALgBAAAFAAAAwgOcAcIDugHDA7oBwwOcAcIDnAElAAAADAAAAAgAAIAlAAAADAAAAAAAAIAoAAAADAAAAAIAAAAnAAAAGAAAAAIAAAAAAAAA06tnAAAAAAAlAAAADAAAAAIAAAAlAAAADAAAAAgAAIBWAAAAMAAAAMMDAACdAQAAxAMAALgBAAAFAAAAwwOcAcMDugHEA7oBxAOcAcMDnAElAAAADAAAAAgAAIAlAAAADAAAAAAAAIAoAAAADAAAAAIAAAAnAAAAGAAAAAIAAAAAAAAA06toAAAAAAAlAAAADAAAAAIAAAAlAAAADAAAAAgAAIBWAAAAMAAAAMQDAACdAQAAxQMAALgBAAAFAAAAxAOcAcQDugHFA7oBxQOcAcQDnAElAAAADAAAAAgAAIAlAAAADAAAAAAAAIAoAAAADAAAAAIAAAAnAAAAGAAAAAIAAAAAAAAA1KxpAAAAAAAlAAAADAAAAAIAAAAlAAAADAAAAAgAAIBWAAAAMAAAAMUDAACdAQAAxgMAALgBAAAFAAAAxQOcAcUDugHGA7oBxgOcAcUDnAElAAAADAAAAAgAAIAlAAAADAAAAAAAAIAoAAAADAAAAAIAAAAnAAAAGAAAAAIAAAAAAAAA1KxqAAAAAAAlAAAADAAAAAIAAAAlAAAADAAAAAgAAIBWAAAAMAAAAMYDAACdAQAAxwMAALgBAAAFAAAAxgOcAcYDugHHA7oBxwOcAcYDnAElAAAADAAAAAgAAIAlAAAADAAAAAAAAIAoAAAADAAAAAIAAAAnAAAAGAAAAAIAAAAAAAAA1K1rAAAAAAAlAAAADAAAAAIAAAAlAAAADAAAAAgAAIBWAAAAMAAAAMcDAACdAQAAyAMAALgBAAAFAAAAxwOcAccDugHIA7oByAOcAccDnAElAAAADAAAAAgAAIAlAAAADAAAAAAAAIAoAAAADAAAAAIAAAAnAAAAGAAAAAIAAAAAAAAA1a1tAAAAAAAlAAAADAAAAAIAAAAlAAAADAAAAAgAAIBWAAAAMAAAAMgDAACdAQAAyQMAALgBAAAFAAAAyAOcAcgDugHJA7oByQOcAcgDnAElAAAADAAAAAgAAIAlAAAADAAAAAAAAIAoAAAADAAAAAIAAAAnAAAAGAAAAAIAAAAAAAAA1a5uAAAAAAAlAAAADAAAAAIAAAAlAAAADAAAAAgAAIBWAAAAMAAAAMkDAACdAQAAygMAALgBAAAFAAAAyQOcAckDugHKA7oBygOcAckDnAElAAAADAAAAAgAAIAlAAAADAAAAAAAAIAoAAAADAAAAAIAAAAnAAAAGAAAAAIAAAAAAAAA1a9wAAAAAAAlAAAADAAAAAIAAAAlAAAADAAAAAgAAIBWAAAAMAAAAMoDAACdAQAAywMAALgBAAAFAAAAygOcAcoDugHLA7oBywOcAcoDnAElAAAADAAAAAgAAIAlAAAADAAAAAAAAIAoAAAADAAAAAIAAAAnAAAAGAAAAAIAAAAAAAAA1a9xAAAAAAAlAAAADAAAAAIAAAAlAAAADAAAAAgAAIBWAAAAMAAAAMsDAACdAQAAzAMAALgBAAAFAAAAywOcAcsDugHMA7oBzAOcAcsDnAElAAAADAAAAAgAAIAlAAAADAAAAAAAAIAoAAAADAAAAAIAAAAnAAAAGAAAAAIAAAAAAAAA1rByAAAAAAAlAAAADAAAAAIAAAAlAAAADAAAAAgAAIBWAAAAMAAAAMwDAACdAQAAzQMAALgBAAAFAAAAzAOcAcwDugHNA7oBzQOcAcwDnAElAAAADAAAAAgAAIAlAAAADAAAAAAAAIAoAAAADAAAAAIAAAAnAAAAGAAAAAIAAAAAAAAA1rF0AAAAAAAlAAAADAAAAAIAAAAlAAAADAAAAAgAAIBWAAAAMAAAAM0DAACdAQAAzgMAALgBAAAFAAAAzQOcAc0DugHOA7oBzgOcAc0DnAElAAAADAAAAAgAAIAlAAAADAAAAAAAAIAoAAAADAAAAAIAAAAnAAAAGAAAAAIAAAAAAAAA1rF1AAAAAAAlAAAADAAAAAIAAAAlAAAADAAAAAgAAIBWAAAAMAAAAM4DAACdAQAAzwMAALgBAAAFAAAAzgOcAc4DugHPA7oBzwOcAc4DnAElAAAADAAAAAgAAIAlAAAADAAAAAAAAIAoAAAADAAAAAIAAAAnAAAAGAAAAAIAAAAAAAAA17J3AAAAAAAlAAAADAAAAAIAAAAlAAAADAAAAAgAAIBWAAAAMAAAAM8DAACdAQAA0AMAALgBAAAFAAAAzwOcAc8DugHQA7oB0AOcAc8DnAElAAAADAAAAAgAAIAlAAAADAAAAAAAAIAoAAAADAAAAAIAAAAnAAAAGAAAAAIAAAAAAAAA17N4AAAAAAAlAAAADAAAAAIAAAAlAAAADAAAAAgAAIBWAAAAMAAAANADAACdAQAA0QMAALgBAAAFAAAA0AOcAdADugHRA7oB0QOcAdADnAElAAAADAAAAAgAAIAlAAAADAAAAAAAAIAoAAAADAAAAAIAAAAnAAAAGAAAAAIAAAAAAAAA2LR6AAAAAAAlAAAADAAAAAIAAAAlAAAADAAAAAgAAIBWAAAAMAAAANEDAACdAQAA0gMAALgBAAAFAAAA0QOcAdEDugHSA7oB0gOcAdEDnAElAAAADAAAAAgAAIAlAAAADAAAAAAAAIAoAAAADAAAAAIAAAAnAAAAGAAAAAIAAAAAAAAA2LV7AAAAAAAlAAAADAAAAAIAAAAlAAAADAAAAAgAAIBWAAAAMAAAANIDAACdAQAA0wMAALgBAAAFAAAA0gOcAdIDugHTA7oB0wOcAdIDnAElAAAADAAAAAgAAIAlAAAADAAAAAAAAIAoAAAADAAAAAIAAAAnAAAAGAAAAAIAAAAAAAAA2LV9AAAAAAAlAAAADAAAAAIAAAAlAAAADAAAAAgAAIBWAAAAMAAAANMDAACdAQAA1AMAALgBAAAFAAAA0wOcAdMDugHUA7oB1AOcAdMDnAElAAAADAAAAAgAAIAlAAAADAAAAAAAAIAoAAAADAAAAAIAAAAnAAAAGAAAAAIAAAAAAAAA2bZ+AAAAAAAlAAAADAAAAAIAAAAlAAAADAAAAAgAAIBWAAAAMAAAANQDAACdAQAA1QMAALgBAAAFAAAA1AOcAdQDugHVA7oB1QOcAdQDnAElAAAADAAAAAgAAIAlAAAADAAAAAAAAIAoAAAADAAAAAIAAAAnAAAAGAAAAAIAAAAAAAAA2beAAAAAAAAlAAAADAAAAAIAAAAlAAAADAAAAAgAAIBWAAAAMAAAANUDAACdAQAA1gMAALgBAAAFAAAA1QOcAdUDugHWA7oB1gOcAdUDnAElAAAADAAAAAgAAIAlAAAADAAAAAAAAIAoAAAADAAAAAIAAAAnAAAAGAAAAAIAAAAAAAAA2riBAAAAAAAlAAAADAAAAAIAAAAlAAAADAAAAAgAAIBWAAAAMAAAANYDAACdAQAA1wMAALgBAAAFAAAA1gOcAdYDugHXA7oB1wOcAdYDnAElAAAADAAAAAgAAIAlAAAADAAAAAAAAIAoAAAADAAAAAIAAAAnAAAAGAAAAAIAAAAAAAAA2rmDAAAAAAAlAAAADAAAAAIAAAAlAAAADAAAAAgAAIBWAAAAMAAAANcDAACdAQAA2AMAALgBAAAFAAAA1wOcAdcDugHYA7oB2AOcAdcDnAElAAAADAAAAAgAAIAlAAAADAAAAAAAAIAoAAAADAAAAAIAAAAnAAAAGAAAAAIAAAAAAAAA27qFAAAAAAAlAAAADAAAAAIAAAAlAAAADAAAAAgAAIBWAAAAMAAAANgDAACdAQAA2QMAALgBAAAFAAAA2AOcAdgDugHZA7oB2QOcAdgDnAElAAAADAAAAAgAAIAlAAAADAAAAAAAAIAoAAAADAAAAAIAAAAnAAAAGAAAAAIAAAAAAAAA27uGAAAAAAAlAAAADAAAAAIAAAAlAAAADAAAAAgAAIBWAAAAMAAAANkDAACdAQAA2gMAALgBAAAFAAAA2QOcAdkDugHaA7oB2gOcAdkDnAElAAAADAAAAAgAAIAlAAAADAAAAAAAAIAoAAAADAAAAAIAAAAnAAAAGAAAAAIAAAAAAAAA3LuIAAAAAAAlAAAADAAAAAIAAAAlAAAADAAAAAgAAIBWAAAAMAAAANoDAACdAQAA2wMAALgBAAAFAAAA2gOcAdoDugHbA7oB2wOcAdoDnAElAAAADAAAAAgAAIAlAAAADAAAAAAAAIAoAAAADAAAAAIAAAAnAAAAGAAAAAIAAAAAAAAA3LyJAAAAAAAlAAAADAAAAAIAAAAlAAAADAAAAAgAAIBWAAAAMAAAANsDAACdAQAA3AMAALgBAAAFAAAA2wOcAdsDugHcA7oB3AOcAdsDnAElAAAADAAAAAgAAIAlAAAADAAAAAAAAIAoAAAADAAAAAIAAAAnAAAAGAAAAAIAAAAAAAAA3L2LAAAAAAAlAAAADAAAAAIAAAAlAAAADAAAAAgAAIBWAAAAMAAAANwDAACdAQAA3QMAALgBAAAFAAAA3AOcAdwDugHdA7oB3QOcAdwDnAElAAAADAAAAAgAAIAlAAAADAAAAAAAAIAoAAAADAAAAAIAAAAnAAAAGAAAAAIAAAAAAAAA3b6NAAAAAAAlAAAADAAAAAIAAAAlAAAADAAAAAgAAIBWAAAAMAAAAN0DAACdAQAA3gMAALgBAAAFAAAA3QOcAd0DugHeA7oB3gOcAd0DnAElAAAADAAAAAgAAIAlAAAADAAAAAAAAIAoAAAADAAAAAIAAAAnAAAAGAAAAAIAAAAAAAAA3b+OAAAAAAAlAAAADAAAAAIAAAAlAAAADAAAAAgAAIBWAAAAMAAAAN4DAACdAQAA3wMAALgBAAAFAAAA3gOcAd4DugHfA7oB3wOcAd4DnAElAAAADAAAAAgAAIAlAAAADAAAAAAAAIAoAAAADAAAAAIAAAAnAAAAGAAAAAIAAAAAAAAA3sCQAAAAAAAlAAAADAAAAAIAAAAlAAAADAAAAAgAAIBWAAAAMAAAAN8DAACdAQAA4AMAALgBAAAFAAAA3wOcAd8DugHgA7oB4AOcAd8DnAElAAAADAAAAAgAAIAlAAAADAAAAAAAAIAoAAAADAAAAAIAAAAnAAAAGAAAAAIAAAAAAAAA3sGRAAAAAAAlAAAADAAAAAIAAAAlAAAADAAAAAgAAIBWAAAAMAAAAOADAACdAQAA4QMAALgBAAAFAAAA4AOcAeADugHhA7oB4QOcAeADnAElAAAADAAAAAgAAIAlAAAADAAAAAAAAIAoAAAADAAAAAIAAAAnAAAAGAAAAAIAAAAAAAAA38KTAAAAAAAlAAAADAAAAAIAAAAlAAAADAAAAAgAAIBWAAAAMAAAAOEDAACdAQAA4gMAALgBAAAFAAAA4QOcAeEDugHiA7oB4gOcAeEDnAElAAAADAAAAAgAAIAlAAAADAAAAAAAAIAoAAAADAAAAAIAAAAnAAAAGAAAAAIAAAAAAAAA38OUAAAAAAAlAAAADAAAAAIAAAAlAAAADAAAAAgAAIBWAAAAMAAAAOIDAACdAQAA4wMAALgBAAAFAAAA4gOcAeIDugHjA7oB4wOcAeIDnAElAAAADAAAAAgAAIAlAAAADAAAAAAAAIAoAAAADAAAAAIAAAAnAAAAGAAAAAIAAAAAAAAA4MOVAAAAAAAlAAAADAAAAAIAAAAlAAAADAAAAAgAAIBWAAAAMAAAAOMDAACdAQAA5AMAALgBAAAFAAAA4wOcAeMDugHkA7oB5AOcAeMDnAElAAAADAAAAAgAAIAlAAAADAAAAAAAAIAoAAAADAAAAAIAAAAnAAAAGAAAAAIAAAAAAAAA4MSXAAAAAAAlAAAADAAAAAIAAAAlAAAADAAAAAgAAIBWAAAAMAAAAOQDAACdAQAA5QMAALgBAAAFAAAA5AOcAeQDugHlA7oB5QOcAeQDnAElAAAADAAAAAgAAIAlAAAADAAAAAAAAIAoAAAADAAAAAIAAAAnAAAAGAAAAAIAAAAAAAAA4cWYAAAAAAAlAAAADAAAAAIAAAAlAAAADAAAAAgAAIBWAAAAMAAAAOUDAACdAQAA5gMAALgBAAAFAAAA5QOcAeUDugHmA7oB5gOcAeUDnAElAAAADAAAAAgAAIAlAAAADAAAAAAAAIAoAAAADAAAAAIAAAAnAAAAGAAAAAIAAAAAAAAA4caZAAAAAAAlAAAADAAAAAIAAAAlAAAADAAAAAgAAIBWAAAAMAAAAOYDAACdAQAA5wMAALgBAAAFAAAA5gOcAeYDugHnA7oB5wOcAeYDnAElAAAADAAAAAgAAIAlAAAADAAAAAAAAIAoAAAADAAAAAIAAAAnAAAAGAAAAAIAAAAAAAAA4cebAAAAAAAlAAAADAAAAAIAAAAlAAAADAAAAAgAAIBWAAAAMAAAAOcDAACdAQAA6AMAALgBAAAFAAAA5wOcAecDugHoA7oB6AOcAecDnAElAAAADAAAAAgAAIAlAAAADAAAAAAAAIAoAAAADAAAAAIAAAAnAAAAGAAAAAIAAAAAAAAA4secAAAAAAAlAAAADAAAAAIAAAAlAAAADAAAAAgAAIBWAAAAMAAAAOgDAACdAQAA6QMAALgBAAAFAAAA6AOcAegDugHpA7oB6QOcAegDnAElAAAADAAAAAgAAIAlAAAADAAAAAAAAIAoAAAADAAAAAIAAAAnAAAAGAAAAAIAAAAAAAAA4sidAAAAAAAlAAAADAAAAAIAAAAlAAAADAAAAAgAAIBWAAAAMAAAAOkDAACdAQAA6gMAALgBAAAFAAAA6QOcAekDugHqA7oB6gOcAekDnAElAAAADAAAAAgAAIAlAAAADAAAAAAAAIAoAAAADAAAAAIAAAAnAAAAGAAAAAIAAAAAAAAA4smeAAAAAAAlAAAADAAAAAIAAAAlAAAADAAAAAgAAIBWAAAAMAAAAOoDAACdAQAA6wMAALgBAAAFAAAA6gOcAeoDugHrA7oB6wOcAeoDnAElAAAADAAAAAgAAIAlAAAADAAAAAAAAIAoAAAADAAAAAIAAAAnAAAAGAAAAAIAAAAAAAAA48mfAAAAAAAlAAAADAAAAAIAAAAlAAAADAAAAAgAAIBWAAAAMAAAAOsDAACdAQAA7AMAALgBAAAFAAAA6wOcAesDugHsA7oB7AOcAesDnAElAAAADAAAAAgAAIAlAAAADAAAAAAAAIAoAAAADAAAAAIAAAAnAAAAGAAAAAIAAAAAAAAA48qgAAAAAAAlAAAADAAAAAIAAAAlAAAADAAAAAgAAIBWAAAAMAAAAOwDAACdAQAA7QMAALgBAAAFAAAA7AOcAewDugHtA7oB7QOcAewDnAElAAAADAAAAAgAAIAlAAAADAAAAAAAAIAoAAAADAAAAAIAAAAnAAAAGAAAAAIAAAAAAAAA48uhAAAAAAAlAAAADAAAAAIAAAAlAAAADAAAAAgAAIBWAAAAMAAAAO0DAACdAQAA7gMAALgBAAAFAAAA7QOcAe0DugHuA7oB7gOcAe0DnAElAAAADAAAAAgAAIAlAAAADAAAAAAAAIAoAAAADAAAAAIAAAAnAAAAGAAAAAIAAAAAAAAA5MuiAAAAAAAlAAAADAAAAAIAAAAlAAAADAAAAAgAAIBWAAAAMAAAAO4DAACdAQAA7wMAALgBAAAFAAAA7gOcAe4DugHvA7oB7wOcAe4DnAElAAAADAAAAAgAAIAlAAAADAAAAAAAAIAoAAAADAAAAAIAAAAnAAAAGAAAAAIAAAAAAAAA5MyjAAAAAAAlAAAADAAAAAIAAAAlAAAADAAAAAgAAIBWAAAAMAAAAO8DAACdAQAA8AMAALgBAAAFAAAA7wOcAe8DugHwA7oB8AOcAe8DnAElAAAADAAAAAgAAIAlAAAADAAAAAAAAIAoAAAADAAAAAIAAAAnAAAAGAAAAAIAAAAAAAAA5MykAAAAAAAlAAAADAAAAAIAAAAlAAAADAAAAAgAAIBWAAAAMAAAAPADAACdAQAA8QMAALgBAAAFAAAA8AOcAfADugHxA7oB8QOcAfADnAElAAAADAAAAAgAAIAlAAAADAAAAAAAAIAoAAAADAAAAAIAAAAnAAAAGAAAAAIAAAAAAAAA5c2lAAAAAAAlAAAADAAAAAIAAAAlAAAADAAAAAgAAIBWAAAAMAAAAPEDAACdAQAA8wMAALgBAAAFAAAA8QOcAfEDugHzA7oB8wOcAfEDnAElAAAADAAAAAgAAIAlAAAADAAAAAAAAIAoAAAADAAAAAIAAAAnAAAAGAAAAAIAAAAAAAAA5c6mAAAAAAAlAAAADAAAAAIAAAAlAAAADAAAAAgAAIBWAAAAMAAAAPMDAACdAQAA9AMAALgBAAAFAAAA8wOcAfMDugH0A7oB9AOcAfMDnAElAAAADAAAAAgAAIAlAAAADAAAAAAAAIAoAAAADAAAAAIAAAAnAAAAGAAAAAIAAAAAAAAA5c6nAAAAAAAlAAAADAAAAAIAAAAlAAAADAAAAAgAAIBWAAAAMAAAAPQDAACdAQAA9QMAALgBAAAFAAAA9AOcAfQDugH1A7oB9QOcAfQDnAElAAAADAAAAAgAAIAlAAAADAAAAAAAAIAoAAAADAAAAAIAAAAnAAAAGAAAAAIAAAAAAAAA5s+oAAAAAAAlAAAADAAAAAIAAAAlAAAADAAAAAgAAIBWAAAAMAAAAPUDAACdAQAA9wMAALgBAAAFAAAA9QOcAfUDugH3A7oB9wOcAfUDnAElAAAADAAAAAgAAIAlAAAADAAAAAAAAIAoAAAADAAAAAIAAAAnAAAAGAAAAAIAAAAAAAAA5s+pAAAAAAAlAAAADAAAAAIAAAAlAAAADAAAAAgAAIBWAAAAMAAAAPcDAACdAQAA+AMAALgBAAAFAAAA9wOcAfcDugH4A7oB+AOcAfcDnAElAAAADAAAAAgAAIAlAAAADAAAAAAAAIAoAAAADAAAAAIAAAAnAAAAGAAAAAIAAAAAAAAA5tCpAAAAAAAlAAAADAAAAAIAAAAlAAAADAAAAAgAAIBWAAAAMAAAAPgDAACdAQAA+QMAALgBAAAFAAAA+AOcAfgDugH5A7oB+QOcAfgDnAElAAAADAAAAAgAAIAlAAAADAAAAAAAAIAoAAAADAAAAAIAAAAnAAAAGAAAAAIAAAAAAAAA5tCqAAAAAAAlAAAADAAAAAIAAAAlAAAADAAAAAgAAIBWAAAAMAAAAPkDAACdAQAA+gMAALgBAAAFAAAA+QOcAfkDugH6A7oB+gOcAfkDnAElAAAADAAAAAgAAIAlAAAADAAAAAAAAIAoAAAADAAAAAIAAAAnAAAAGAAAAAIAAAAAAAAA59GqAAAAAAAlAAAADAAAAAIAAAAlAAAADAAAAAgAAIBWAAAAMAAAAPoDAACdAQAA+wMAALgBAAAFAAAA+gOcAfoDugH7A7oB+wOcAfoDnAElAAAADAAAAAgAAIAlAAAADAAAAAAAAIAoAAAADAAAAAIAAAAnAAAAGAAAAAIAAAAAAAAA59GrAAAAAAAlAAAADAAAAAIAAAAlAAAADAAAAAgAAIBWAAAAMAAAAPsDAACdAQAA/gMAALgBAAAFAAAA+wOcAfsDugH+A7oB/gOcAfsDnAElAAAADAAAAAgAAIAlAAAADAAAAAAAAIAoAAAADAAAAAIAAAAnAAAAGAAAAAIAAAAAAAAA59KsAAAAAAAlAAAADAAAAAIAAAAlAAAADAAAAAgAAIBWAAAAMAAAAP4DAACdAQAAAAQAALgBAAAFAAAA/gOcAf4DugEABLoBAAScAf4DnAElAAAADAAAAAgAAIAlAAAADAAAAAAAAIAoAAAADAAAAAIAAAAnAAAAGAAAAAIAAAAAAAAA6NKtAAAAAAAlAAAADAAAAAIAAAAlAAAADAAAAAgAAIBWAAAAMAAAAAAEAACdAQAAAwQAALgBAAAFAAAAAAScAQAEugEDBLoBAwScAQAEnAElAAAADAAAAAgAAIAlAAAADAAAAAAAAIAoAAAADAAAAAIAAAAnAAAAGAAAAAIAAAAAAAAA6NOtAAAAAAAlAAAADAAAAAIAAAAlAAAADAAAAAgAAIBWAAAAMAAAAAMEAACdAQAABQQAALgBAAAFAAAAAwScAQMEugEFBLoBBQScAQMEnAElAAAADAAAAAgAAIAlAAAADAAAAAAAAIAoAAAADAAAAAIAAAAnAAAAGAAAAAIAAAAAAAAA6NOuAAAAAAAlAAAADAAAAAIAAAAlAAAADAAAAAgAAIBWAAAAMAAAAAUEAACdAQAABwQAALgBAAAFAAAABQScAQUEugEIBLoBCAScAQUEnA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DvZsRIJh3EMIQAACNAAAACgAAAACEMDbAAAAAJAAAAAAAAAAANSURQAAAEAAAAAAAhDA2wAAAABXV8n/FUAUABAAAAAEAAAAAAAAADoAAAAMAAAAAgAAACQAAAAkAAAAAACAPQAAAAAAAAAAAACAPQAAAAAAAAAAAgAAAF8AAAA4AAAAAgAAADgAAAAAAAAAOAAAAAAAAAAAIgEACgAAAAAAAADJV1cAAAAAAAAAAAAAAAAAJQAAAAwAAAACAAAAJQAAAAwAAAAFAACAOwAAAAgAAAAbAAAAEAAAAG1AAABxGwAAWQAAACgAAAAAAAAAAAAAAP//////////AwAAAC8+3xkvPt8ZID7VGVgAAAA0AAAAAAAAAAAAAAD//////////wYAAAAWPs8ZDD7KGQE+xxn2PcMZ6z3BGd89wRk2AAAAEAAAANc9AADBGQAAWAAAADQAAAAAAAAAAAAAAP//////////BgAAANc9wRnWPcEZ1j3BGdY9wRnVPcEZ1T3BGTYAAAAQAAAAzT0AAMEZAABYAAAANAAAAAAAAAAAAAAA//////////8GAAAAwT3BGbY9wxmrPccZoD3KGZY9zxmMPdUZWQAAACQAAAAAAAAAAAAAAP//////////AgAAAHw94Rk/O3EbWAAAAEAAAAAAAAAAAAAAAP//////////CQAAADk7cRs1O3cbNjt9GzY7fhs3O4AbODuBGzw7hBtBO4UbRzuFGzYAAAAQAAAA1T0AAIUbAABYAAAANAAAAAAAAAAAAAAA//////////8GAAAA1T2FG9Y9hRvWPYQb1j2FG9c9hRvXPYUbNgAAABAAAABmQAAAhRsAAFgAAAA0AAAAAAAAAAAAAAD//////////wYAAABrQIUbcECEG3RAgRt1QIEbdUCBG3VAgBs2AAAAEAAAAHVAAAB5GwAAWAAAACgAAAAAAAAAAAAAAP//////////AwAAAHNAdRtwQHMbbUBxGz0AAAAIAAAAPAAAAAgAAABAAAAAGAAAALADAACZAQAACgQAALsBAAAlAAAADAAAAAcAAIAlAAAADAAAAAAAAIAkAAAAJAAAAAAAgEEAAAAAAAAAAAAAgEEAAAAAAAAAAAIAAAAoAAAADAAAAAI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iOBsRNNg3EMIQAACPAAAADAAAAACEMDbAAAAAI4AAAAAAAAAq6oqPAIAAAACAAAAAgAAAAAAAAACEMDbAAAAAAAAAP8IQBQ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UABAAAAAEAAAAAAAAACQAAAAkAAAAAACAPQAAAAAAAAAAAACAPQAAAAAAAAAAAgAAAF8AAAA4AAAAAgAAADgAAAAAAAAAOAAAAAAAAAAAAAEAFAAAAAAAAAAAAAAAAAAAAAAAAAAAAAAAJQAAAAwAAAACAAAAJQAAAAwAAAAFAACAOwAAAAgAAAAbAAAAEAAAAFBAAAAOGAAAWQAAACwAAAAAAAAAAAAAAP//////////BAAAALA/kxewP9QWtz7UFvw9RRZYAAAANAAAAAAAAAAAAAAA//////////8GAAAA8D08FuI9OBbUPTgWxT04Frc9PBasPUUWWQAAACwAAAAAAAAAAAAAAP//////////BAAAAPA81Bb6O9QW+juRF1s7CxhYAAAAWAAAAAAAAAAAAAAA//////////8PAAAAUTsTGEc7HBg/OyUYOTsrGDU7MhgzOzoYMzs8GDM7PhgyO0AYMjvLGDE7VhkxO+IZMDttGjE7+BoyO4QbWQAAACgAAAAAAAAAAAAAAP//////////AwAAADI7hRt4QIUbeEA8GFgAAAA0AAAAAAAAAAAAAAD//////////wYAAAB2QDQYckAtGG1AKBhkQB4YW0AWGFBADhg9AAAACAAAADwAAAAIAAAAQAAAABgAAACxAwAAYQEAAAoEAAC6AQAAJQAAAAwAAAAHAACAJQAAAAwAAAAAAACAJAAAACQAAAAAAIBBAAAAAAAAAAAAAIBBAAAAAAAAAAACAAAAKAAAAAwAAAACAAAARgAAAIwCAACAAgAARU1GKypAAAAkAAAAGAAAAAAAgD8AAAAAAAAAAAAAgD8AAAAAAAAAACpAAAAkAAAAGAAAAAAAgD8AAAAAAAAAAAAAgD8AAAAAAAAAACZAAAAQAAAABAAAAAAAAAAlQAAAEAAAAAQAAAAAAAAAH0ADAAwAAAAAAAAAIkAEAAwAAAAAAAAAHkAJAAwAAAAAAAAAIUAHAAwAAAAAAAAAKkAAACQAAAAYAAAAAADwQgAAAAAAAAAAAADwQvIJckTU1MVDCEAU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UgBAAAAAEAAAASW0O/ygAAAAMAAAAAQAAACQAAAAkAAAAAACAPQAAAAAAAAAAAACAPQAAAAAAAAAAAgAAACcAAAAYAAAAAQAAAAAAAAAObUkAAAAAACUAAAAMAAAAAQAAABMAAAAMAAAAAQAAADsAAAAIAAAAGwAAABAAAADLPAAApxgAADYAAAAQAAAA0j4AAKcYAABYAAAANAAAAAAAAAAAAAAA//////////8GAAAA1T6nGNg+qRjYPq0Y2D6wGNU+sxjSPrMYNgAAABAAAADLPAAAsxgAAFgAAAA0AAAAAAAAAAAAAAD//////////wYAAADIPLMYxTywGMU8rRjFPKkYyDynGMs8pxg9AAAACAAAABsAAAAQAAAAgTwAAB0YAAA2AAAAEAAAABw/AAAdGAAAWAAAADQAAAAAAAAAAAAAAP//////////BgAAAB8/HRgiPyAYIj8jGCI/JxgfPyoYHD8qGDYAAAAQAAAAgTwAACoYAABYAAAANAAAAAAAAAAAAAAA//////////8GAAAAfjwqGHs8Jxh7PCMYezwgGH48HRiBPB0YPQAAAAgAAAAbAAAAEAAAAIE8AACUFwAANgAAABAAAAAcPwAAlBcAAFgAAAA0AAAAAAAAAAAAAAD//////////wYAAAAfP5QXIj+WFyI/mhciP50XHz+gFxw/oBc2AAAAEAAAAIE8AACgFwAAWAAAADQAAAAAAAAAAAAAAP//////////BgAAAH48oBd7PJ0XezyaF3s8lhd+PJQXgTyUFz0AAAAIAAAAPAAAAAgAAAA+AAAAGAAAAMcDAAB5AQAA8wMAAIw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KvdtRMHB2EMEQAAADAAAAAAAAAAhAAAACAAAABwAAAAIAAAASwAAAEAAAAAwAAAABQAAACAAAAABAAAAAQAAABAAAAAAAAAAAAAAAL4EAAD3AQAAAAAAAAAAAAC+BAAA9wEAACQAAAAkAAAAAACAPwAAAAAAAAAAAACAPyr3bUTBwdhDAgAAAAwAAAAQAAAAAAAAAAAAAAAKAAAAEAAAAAAAAAAAAAAAUgAAAHABAAACAAAA7P///wAAAAAAAAAAAAAAALwCAAAAAAAABAAFIkMAYQBsAGkAYgByAGkAAACtAQAAwG8WQK0BAAA2CwA9/n8AAAEAAAAAAAAAAgAAAq0BAACwto8viQAAAAAAAAAAAAAAAAAAAAAAAAAAAAAAAAAAANC+jy+JAAAACQAAAAAAAADwvY8viQAAACAWmTmtAQAAMCUYQK0BAAAR/NVE/n8AADAlGECtAQAAAADMMK0BAAALGOL//////4Q6AAAE4gQA4A0aKq0BAAALGOL//////4Q6AAAE4gQAF0iSNQAAAAABAAAAAAAAAAAAAAAAAAAAhDoAACGTAQBMm8ZC/n8AAAEAAAAAAAAAcb6WNf5/AADQvo8viQAAAPC9jy8AAAAAIBaZOa0BAADzxL3n/X8AAAAAAAAAAAAACxgE4gAAAACJso8viQAAAHQb/kP+fwAA4A0aKq0BAAADN7bnZHYACAAAAAAlAAAADAAAAAIAAAAWAAAADAAAABgAAAASAAAADAAAAAEAAAAYAAAADAAAAAAAAAJUAAAAhAAAALgDAACfAQAABwQAALYBAAACAAAAAAAAAAAAAAAAAAAAAAAAAAkAAABMAAAAAAAAAAAAAAAAAAAA//////////9gAAAASQBQACAATgBvAGQAZQAgADEAAAAFAAAACwAAAAQAAAAOAAAACgAAAAsAAAAKAAAABQAAAAoAAAAlAAAADAAAAA0AAIAoAAAADAAAAAIAAAAiAAAADAAAAP////9GAAAAlAEAAIgBAABFTUYrKkAAACQAAAAYAAAAAADwQgAAAAAAAAAAAADwQir3bUTBwd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c7nlQQ6/m0MIQAACPAAAADAAAAACEMDbAAAAAI4AAAAAAAAAq6qqPAIAAAACAAAAAgAAAAAAAAACEMDbAAAAAFCwAP8IQBQDNAAAACgAAAACEMDbAwAAAAAAAABxLFM/6g+xvgAAAADqD7G+AAAAAAAAAAAAAQEDFUAUABAAAAAEAAAAAAAAACEAAAAIAAAAYgAAAAwAAAABAAAAJAAAACQAAAAAAIA9AAAAAAAAAAAAAIA9AAAAAAAAAAACAAAAXwAAADgAAAACAAAAOAAAAAAAAAA4AAAAAAAAAAAAAQAoAAAAAAAAAACwUAAAAAAAAAAAAAAAAAAlAAAADAAAAAIAAAAlAAAADAAAAAUAAIBXAAAAKAAAABoAAAALAQAAggAAADoBAAADAAAA9AfYEMQB2BDEAXATJQAAAAwAAAAHAACAJQAAAAwAAAAAAACAJAAAACQAAAAAAIBBAAAAAAAAAAAAAIBBAAAAAAAAAAACAAAAKAAAAAwAAAACAAAARgAAAEwBAABAAQAARU1GKypAAAAkAAAAGAAAAAAAgD8AAAAAAAAAAAAAgD8AAAAAAAAAACpAAAAkAAAAGAAAAAAAgD8AAAAAAAAAAAAAgD8AAAAAAAAAACZAAAAQAAAABAAAAAAAAAAlQAAAEAAAAAQAAAAAAAAAH0ADAAwAAAAAAAAAIkAEAAwAAAAAAAAAHkAJAAwAAAAAAAAAIUAHAAwAAAAAAAAAKkAAACQAAAAYAAAAAADwQgAAAAAAAAAAAADwQjKZ7UGlUYFDCEAAAjwAAAAwAAAAAhDA2wAAAACOAAAAAAAAAKuqqjwCAAAAAgAAAAIAAAAAAAAAAhDA2wAAAADAcAD/CEAUAzQAAAAoAAAAAhDA2wMAAAAAAAAAAAAAAOoPsb4AAAAAAAAAAHEsUz8AAAAAAAEBAxVAFAAQAAAABAAAAAAAAAAkAAAAJAAAAAAAgD0AAAAAAAAAAAAAgD0AAAAAAAAAAAIAAABfAAAAOAAAAAIAAAA4AAAAAAAAADgAAAAAAAAAAAABACgAAAAAAAAAAHDAAAAAAAAAAAAAAAAAACUAAAAMAAAAAgAAACUAAAAMAAAABQAAgFcAAAAoAAAAGwAAANYAAACDAAAABQEAAAMAAADUAYsN1AEjEAMIIxAlAAAADAAAAAcAAIAlAAAADAAAAAAAAIAkAAAAJAAAAAAAgEEAAAAAAAAAAAAAgEEAAAAAAAAAAAIAAAAoAAAADAAAAAIAAABGAAAA+AkAAOwJAABFTUYrKkAAACQAAAAYAAAAAACAPwAAAAAAAAAAAACAPwAAAAAAAAAAKkAAACQAAAAYAAAAAACAPwAAAAAAAAAAAACAPwAAAAAAAAAAJkAAABAAAAAEAAAAAAAAACVAAAAQAAAABAAAAAAAAAAfQAMADAAAAAAAAAAiQAQADAAAAAAAAAAeQAkADAAAAAAAAAAhQAcADAAAAAAAAAAqQAAAJAAAABgAAADAmwk5AAAAAAAAAADAmwk5E8+JQLemOkMIQBIBWAgAAEwIAAACEMDbBAAAAIoAAAADAAAAAAAAAAAAAMQAAIBEAACARPuRAP/AcAD/+5EA/8BwAP83M7ZDAAAAAAAAAAA3M7ZDAAAAAGf6A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AAAAAAZ/qCyAAAAAAAAAAANzO2SAA+3603M7ZI9/aCyAAAAAD39oLIAAAAAGf6gsg3MzZImB4NyHg1I0iYHg3IMtwTSGWWHcgy3BNI5tcxyDLcE0goJ0bIeDUjSPaeVsg3MzZI9p5WyPcwSUj2nlbIPYpYSCgnRsg9ilhI5tcxyD2KWEhllh3IiSpJSJgeDcg3MzZImB4NyAABAQEBgQADAwMDAwMDAwMDA4MDFEAUABAAAAAEAAAAEgAAACEAAAAIAAAAOwAAAAgAAAATAAAADAAAAAEAAAAkAAAAJAAAAAAAgD0AAAAAAAAAAAAAgD0AAAAAAAAAAAIAAAAbAAAAEAAAAD0AAABwCQAAWQAAADAAAAAAAAAAAAAAAP//////////BQAAAD0AowtNA6MLTQNwCT0AcAk9AHAJPQAAAAgAAAAbAAAAEAAAAMUBAABzCgAAWAAAAEwAAAAAAAAAAAAAAP//////////DAAAAJwBcwp7AVAKewElCnsB+QmcAdUJxQHVCe4B1QkPAvkJDwIlCg8CUAruAXMKxQFzCj0AAAAIAAAAJAAAACQAAAAAAIBBAAAAAAAAAAAAAIBBAAAAAAAAAAACAAAAPAAAAAgAAABDAAAADAAAAAEAAAATAAAADAAAAAEAAAAlAAAADAAAAAgAAIAnAAAAGAAAAAIAAAAAAAAAAJH7AAAAAAAlAAAADAAAAAIAAAAlAAAADAAAAAgAAIBWAAAAMAAAAAQAAACXAAAABgAAALoAAAAFAAAAAwCXAAMAvAAGALwABgCXAAMAlwAlAAAADAAAAAgAAIAlAAAADAAAAAAAAIAoAAAADAAAAAIAAAAnAAAAGAAAAAIAAAAAAAAAAJD6AAAAAAAlAAAADAAAAAIAAAAlAAAADAAAAAgAAIBWAAAAMAAAAAYAAACXAAAACAAAALoAAAAFAAAABgCXAAYAvAAIALwACACXAAYAlwAlAAAADAAAAAgAAIAlAAAADAAAAAAAAIAoAAAADAAAAAIAAAAnAAAAGAAAAAIAAAAAAAAAAJD5AAAAAAAlAAAADAAAAAIAAAAlAAAADAAAAAgAAIBWAAAAMAAAAAgAAACXAAAACgAAALoAAAAFAAAACACXAAgAvAAKALwACgCXAAgAlwAlAAAADAAAAAgAAIAlAAAADAAAAAAAAIAoAAAADAAAAAIAAAAnAAAAGAAAAAIAAAAAAAAAAJD4AAAAAAAlAAAADAAAAAIAAAAlAAAADAAAAAgAAIBWAAAAMAAAAAoAAACXAAAACwAAALoAAAAFAAAACgCXAAoAvAALALwACwCXAAoAlwAlAAAADAAAAAgAAIAlAAAADAAAAAAAAIAoAAAADAAAAAIAAAAnAAAAGAAAAAIAAAAAAAAAAI/4AAAAAAAlAAAADAAAAAIAAAAlAAAADAAAAAgAAIBWAAAAMAAAAAsAAACXAAAADAAAALoAAAAFAAAACwCXAAsAvAAMALwADACXAAsAlwAlAAAADAAAAAgAAIAlAAAADAAAAAAAAIAoAAAADAAAAAIAAAAnAAAAGAAAAAIAAAAAAAAAAI/3AAAAAAAlAAAADAAAAAIAAAAlAAAADAAAAAgAAIBWAAAAMAAAAAwAAACXAAAADQAAALoAAAAFAAAADACXAAwAvAANALwADQCXAAwAlwAlAAAADAAAAAgAAIAlAAAADAAAAAAAAIAoAAAADAAAAAIAAAAnAAAAGAAAAAIAAAAAAAAAAI72AAAAAAAlAAAADAAAAAIAAAAlAAAADAAAAAgAAIBWAAAAMAAAAA0AAACXAAAADgAAALoAAAAFAAAADQCXAA0AvAAOALwADgCXAA0AlwAlAAAADAAAAAgAAIAlAAAADAAAAAAAAIAoAAAADAAAAAIAAAAnAAAAGAAAAAIAAAAAAAAAAI71AAAAAAAlAAAADAAAAAIAAAAlAAAADAAAAAgAAIBWAAAAMAAAAA4AAACXAAAADwAAALoAAAAFAAAADgCXAA4AvAAPALwADwCXAA4AlwAlAAAADAAAAAgAAIAlAAAADAAAAAAAAIAoAAAADAAAAAIAAAAnAAAAGAAAAAIAAAAAAAAAAI30AAAAAAAlAAAADAAAAAIAAAAlAAAADAAAAAgAAIBWAAAAMAAAAA8AAACXAAAAEAAAALoAAAAFAAAADwCXAA8AvAAQALwAEACXAA8AlwAlAAAADAAAAAgAAIAlAAAADAAAAAAAAIAoAAAADAAAAAIAAAAnAAAAGAAAAAIAAAAAAAAAAI3zAAAAAAAlAAAADAAAAAIAAAAlAAAADAAAAAgAAIBWAAAAMAAAABAAAACXAAAAEQAAALoAAAAFAAAAEACXABAAvAARALwAEQCXABAAlwAlAAAADAAAAAgAAIAlAAAADAAAAAAAAIAoAAAADAAAAAIAAAAnAAAAGAAAAAIAAAAAAAAAAIzyAAAAAAAlAAAADAAAAAIAAAAlAAAADAAAAAgAAIBWAAAAMAAAABEAAACXAAAAEgAAALoAAAAFAAAAEQCXABEAvAASALwAEgCXABEAlwAlAAAADAAAAAgAAIAlAAAADAAAAAAAAIAoAAAADAAAAAIAAAAnAAAAGAAAAAIAAAAAAAAAAIvxAAAAAAAlAAAADAAAAAIAAAAlAAAADAAAAAgAAIBWAAAAMAAAABIAAACXAAAAEwAAALoAAAAFAAAAEgCXABIAvAATALwAEwCXABIAlwAlAAAADAAAAAgAAIAlAAAADAAAAAAAAIAoAAAADAAAAAIAAAAnAAAAGAAAAAIAAAAAAAAAAIrvAAAAAAAlAAAADAAAAAIAAAAlAAAADAAAAAgAAIBWAAAAMAAAABMAAACXAAAAFAAAALoAAAAFAAAAEwCXABMAvAAUALwAFACXABMAlwAlAAAADAAAAAgAAIAlAAAADAAAAAAAAIAoAAAADAAAAAIAAAAnAAAAGAAAAAIAAAAAAAAAAIruAAAAAAAlAAAADAAAAAIAAAAlAAAADAAAAAgAAIBWAAAAMAAAABQAAACXAAAAFQAAALoAAAAFAAAAFACXABQAvAAVALwAFQCXABQAlwAlAAAADAAAAAgAAIAlAAAADAAAAAAAAIAoAAAADAAAAAIAAAAnAAAAGAAAAAIAAAAAAAAAAInsAAAAAAAlAAAADAAAAAIAAAAlAAAADAAAAAgAAIBWAAAAMAAAABUAAACXAAAAFgAAALoAAAAFAAAAFQCXABUAvAAWALwAFgCXABUAlwAlAAAADAAAAAgAAIAlAAAADAAAAAAAAIAoAAAADAAAAAIAAAAnAAAAGAAAAAIAAAAAAAAAAIjrAAAAAAAlAAAADAAAAAIAAAAlAAAADAAAAAgAAIBWAAAAMAAAABYAAACXAAAAFwAAALoAAAAFAAAAFgCXABYAvAAXALwAFwCXABYAlwAlAAAADAAAAAgAAIAlAAAADAAAAAAAAIAoAAAADAAAAAIAAAAnAAAAGAAAAAIAAAAAAAAAAIfpAAAAAAAlAAAADAAAAAIAAAAlAAAADAAAAAgAAIBWAAAAMAAAABcAAACXAAAAGAAAALoAAAAFAAAAFwCXABcAvAAYALwAGACXABcAlwAlAAAADAAAAAgAAIAlAAAADAAAAAAAAIAoAAAADAAAAAIAAAAnAAAAGAAAAAIAAAAAAAAAAIbnAAAAAAAlAAAADAAAAAIAAAAlAAAADAAAAAgAAIBWAAAAMAAAABgAAACXAAAAGQAAALoAAAAFAAAAGACXABgAvAAZALwAGQCXABgAlwAlAAAADAAAAAgAAIAlAAAADAAAAAAAAIAoAAAADAAAAAIAAAAnAAAAGAAAAAIAAAAAAAAAAIXlAAAAAAAlAAAADAAAAAIAAAAlAAAADAAAAAgAAIBWAAAAMAAAABkAAACXAAAAGgAAALoAAAAFAAAAGQCXABkAvAAaALwAGgCXABkAlwAlAAAADAAAAAgAAIAlAAAADAAAAAAAAIAoAAAADAAAAAIAAAAnAAAAGAAAAAIAAAAAAAAAAITjAAAAAAAlAAAADAAAAAIAAAAlAAAADAAAAAgAAIBWAAAAMAAAABoAAACXAAAAGwAAALoAAAAFAAAAGgCXABoAvAAbALwAGwCXABoAlwAlAAAADAAAAAgAAIAlAAAADAAAAAAAAIAoAAAADAAAAAIAAAAnAAAAGAAAAAIAAAAAAAAAAIPhAAAAAAAlAAAADAAAAAIAAAAlAAAADAAAAAgAAIBWAAAAMAAAABsAAACXAAAAHAAAALoAAAAFAAAAGwCXABsAvAAcALwAHACXABsAlwAlAAAADAAAAAgAAIAlAAAADAAAAAAAAIAoAAAADAAAAAIAAAAnAAAAGAAAAAIAAAAAAAAAAILfAAAAAAAlAAAADAAAAAIAAAAlAAAADAAAAAgAAIBWAAAAMAAAABwAAACXAAAAHQAAALoAAAAFAAAAHACXABwAvAAdALwAHQCXABwAlwAlAAAADAAAAAgAAIAlAAAADAAAAAAAAIAoAAAADAAAAAIAAAAnAAAAGAAAAAIAAAAAAAAAAIDeAAAAAAAlAAAADAAAAAIAAAAlAAAADAAAAAgAAIBWAAAAMAAAAB0AAACXAAAAHgAAALoAAAAFAAAAHQCXAB0AvAAeALwAHgCXAB0AlwAlAAAADAAAAAgAAIAlAAAADAAAAAAAAIAoAAAADAAAAAIAAAAnAAAAGAAAAAIAAAAAAAAAAH/bAAAAAAAlAAAADAAAAAIAAAAlAAAADAAAAAgAAIBWAAAAMAAAAB4AAACXAAAAHwAAALoAAAAFAAAAHgCXAB4AvAAfALwAHwCXAB4AlwAlAAAADAAAAAgAAIAlAAAADAAAAAAAAIAoAAAADAAAAAIAAAAnAAAAGAAAAAIAAAAAAAAAAH7ZAAAAAAAlAAAADAAAAAIAAAAlAAAADAAAAAgAAIBWAAAAMAAAAB8AAACXAAAAIAAAALoAAAAFAAAAHwCXAB8AvAAgALwAIACXAB8AlwAlAAAADAAAAAgAAIAlAAAADAAAAAAAAIAoAAAADAAAAAIAAAAnAAAAGAAAAAIAAAAAAAAAAH3XAAAAAAAlAAAADAAAAAIAAAAlAAAADAAAAAgAAIBWAAAAMAAAACAAAACXAAAAIQAAALoAAAAFAAAAIACXACAAvAAhALwAIQCXACAAlwAlAAAADAAAAAgAAIAlAAAADAAAAAAAAIAoAAAADAAAAAIAAAAnAAAAGAAAAAIAAAAAAAAAAHzWAAAAAAAlAAAADAAAAAIAAAAlAAAADAAAAAgAAIBWAAAAMAAAACEAAACXAAAAIgAAALoAAAAFAAAAIQCXACEAvAAiALwAIgCXACEAlwAlAAAADAAAAAgAAIAlAAAADAAAAAAAAIAoAAAADAAAAAIAAAAnAAAAGAAAAAIAAAAAAAAAAHvUAAAAAAAlAAAADAAAAAIAAAAlAAAADAAAAAgAAIBWAAAAMAAAACIAAACXAAAAIwAAALoAAAAFAAAAIgCXACIAvAAjALwAIwCXACIAlwAlAAAADAAAAAgAAIAlAAAADAAAAAAAAIAoAAAADAAAAAIAAAAnAAAAGAAAAAIAAAAAAAAAAHrSAAAAAAAlAAAADAAAAAIAAAAlAAAADAAAAAgAAIBWAAAAMAAAACMAAACXAAAAJAAAALoAAAAFAAAAIwCXACMAvAAkALwAJACXACMAlwAlAAAADAAAAAgAAIAlAAAADAAAAAAAAIAoAAAADAAAAAIAAAAnAAAAGAAAAAIAAAAAAAAAAHnQAAAAAAAlAAAADAAAAAIAAAAlAAAADAAAAAgAAIBWAAAAMAAAACQAAACXAAAAJQAAALoAAAAFAAAAJACXACQAvAAlALwAJQCXACQAlwAlAAAADAAAAAgAAIAlAAAADAAAAAAAAIAoAAAADAAAAAIAAAAnAAAAGAAAAAIAAAAAAAAAAHjOAAAAAAAlAAAADAAAAAIAAAAlAAAADAAAAAgAAIBWAAAAMAAAACUAAACXAAAAJgAAALoAAAAFAAAAJQCXACUAvAAmALwAJgCXACUAlwAlAAAADAAAAAgAAIAlAAAADAAAAAAAAIAoAAAADAAAAAIAAAAnAAAAGAAAAAIAAAAAAAAAAHfNAAAAAAAlAAAADAAAAAIAAAAlAAAADAAAAAgAAIBWAAAAMAAAACYAAACXAAAAJwAAALoAAAAFAAAAJgCXACYAvAAnALwAJwCXACYAlwAlAAAADAAAAAgAAIAlAAAADAAAAAAAAIAoAAAADAAAAAIAAAAnAAAAGAAAAAIAAAAAAAAAAHbLAAAAAAAlAAAADAAAAAIAAAAlAAAADAAAAAgAAIBWAAAAMAAAACcAAACXAAAAKAAAALoAAAAFAAAAJwCXACcAvAAoALwAKACXACcAlwAlAAAADAAAAAgAAIAlAAAADAAAAAAAAIAoAAAADAAAAAIAAAAnAAAAGAAAAAIAAAAAAAAAAHXKAAAAAAAlAAAADAAAAAIAAAAlAAAADAAAAAgAAIBWAAAAMAAAACgAAACXAAAAKQAAALoAAAAFAAAAKACXACgAvAApALwAKQCXACgAlwAlAAAADAAAAAgAAIAlAAAADAAAAAAAAIAoAAAADAAAAAIAAAAnAAAAGAAAAAIAAAAAAAAAAHXIAAAAAAAlAAAADAAAAAIAAAAlAAAADAAAAAgAAIBWAAAAMAAAACkAAACXAAAAKgAAALoAAAAFAAAAKQCXACkAvAAqALwAKgCXACkAlwAlAAAADAAAAAgAAIAlAAAADAAAAAAAAIAoAAAADAAAAAIAAAAnAAAAGAAAAAIAAAAAAAAAAHTHAAAAAAAlAAAADAAAAAIAAAAlAAAADAAAAAgAAIBWAAAAMAAAACoAAACXAAAAKwAAALoAAAAFAAAAKgCXACoAvAArALwAKwCXACoAlwAlAAAADAAAAAgAAIAlAAAADAAAAAAAAIAoAAAADAAAAAIAAAAnAAAAGAAAAAIAAAAAAAAAAHPGAAAAAAAlAAAADAAAAAIAAAAlAAAADAAAAAgAAIBWAAAAMAAAACsAAACXAAAALAAAALoAAAAFAAAAKwCXACsAvAAsALwALACXACsAlwAlAAAADAAAAAgAAIAlAAAADAAAAAAAAIAoAAAADAAAAAIAAAAnAAAAGAAAAAIAAAAAAAAAAHPFAAAAAAAlAAAADAAAAAIAAAAlAAAADAAAAAgAAIBWAAAAMAAAACwAAACXAAAALQAAALoAAAAFAAAALACXACwAvAAtALwALQCXACwAlwAlAAAADAAAAAgAAIAlAAAADAAAAAAAAIAoAAAADAAAAAIAAAAnAAAAGAAAAAIAAAAAAAAAAHLEAAAAAAAlAAAADAAAAAIAAAAlAAAADAAAAAgAAIBWAAAAMAAAAC0AAACXAAAALgAAALoAAAAFAAAALQCXAC0AvAAuALwALgCXAC0AlwAlAAAADAAAAAgAAIAlAAAADAAAAAAAAIAoAAAADAAAAAIAAAAnAAAAGAAAAAIAAAAAAAAAAHLDAAAAAAAlAAAADAAAAAIAAAAlAAAADAAAAAgAAIBWAAAAMAAAAC4AAACXAAAALwAAALoAAAAFAAAALgCXAC4AvAAvALwALwCXAC4AlwAlAAAADAAAAAgAAIAlAAAADAAAAAAAAIAoAAAADAAAAAIAAAAnAAAAGAAAAAIAAAAAAAAAAHHDAAAAAAAlAAAADAAAAAIAAAAlAAAADAAAAAgAAIBWAAAAMAAAAC8AAACXAAAAMAAAALoAAAAFAAAALwCXAC8AvAAwALwAMACXAC8AlwAlAAAADAAAAAgAAIAlAAAADAAAAAAAAIAoAAAADAAAAAIAAAAnAAAAGAAAAAIAAAAAAAAAAHHCAAAAAAAlAAAADAAAAAIAAAAlAAAADAAAAAgAAIBWAAAAMAAAADAAAACXAAAAMQAAALoAAAAFAAAAMACXADAAvAAxALwAMQCXADAAlwAlAAAADAAAAAgAAIAlAAAADAAAAAAAAIAoAAAADAAAAAIAAAAnAAAAGAAAAAIAAAAAAAAAAHHBAAAAAAAlAAAADAAAAAIAAAAlAAAADAAAAAgAAIBWAAAAMAAAADEAAACXAAAAMgAAALoAAAAFAAAAMQCXADEAvAAyALwAMgCXADEAlwAlAAAADAAAAAgAAIAlAAAADAAAAAAAAIAoAAAADAAAAAIAAAAnAAAAGAAAAAIAAAAAAAAAAHDBAAAAAAAlAAAADAAAAAIAAAAlAAAADAAAAAgAAIBWAAAAMAAAADIAAACXAAAAMwAAALoAAAAFAAAAMgCXADIAvAAzALwAMwCXADIAlwAlAAAADAAAAAgAAIAlAAAADAAAAAAAAIAoAAAADAAAAAIAAAAnAAAAGAAAAAIAAAAAAAAAAHDAAAAAAAAlAAAADAAAAAIAAAAlAAAADAAAAAgAAIBWAAAAMAAAADMAAACXAAAANAAAALoAAAAFAAAAMwCXADMAvAA1ALwANQCXADMAlwAlAAAADAAAAAgAAIAlAAAADAAAAAAAAIAoAAAADAAAAAIAAAAlAAAADAAAAAcAAIAiAAAADAAAAP////9GAAAAsAkAAKQJAABFTUYrKkAAACQAAAAYAAAAAACAPwAAAAAAAAAAAACAPwAAAAAAAAAAKkAAACQAAAAYAAAAAACAPwAAAAAAAAAAAACAPwAAAAAAAAAAJkAAABAAAAAEAAAAAAAAACVAAAAQAAAABAAAAAAAAAAfQAMADAAAAAAAAAAiQAQADAAAAAAAAAAeQAkADAAAAAAAAAAhQAcADAAAAAAAAAAqQAAAJAAAABgAAADAmwk5AAAAAAAAAADAmwk5E8+JQAT3EkMIQBIBWAgAAEwIAAACEMDbBAAAAIoAAAADAAAAAAAAAAAAAMQAAIBEAACARPuRAP/AcAD/+5EA/8BwAP8AMLZDAAAAAAAAAAAAMLZDAAAAALdkn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fAAAAHAAAAACEMDbCwAAAAAAAAAAAAAAAD7frQAAAABASPjHIp6AQ148EMiz3IlGt2QeyGqZEUe3ZB7IsAmkSLdkHsijmK1It2QeyEcWtkhePBDIADC2SEBI+McAMLZIAD7frQAAAAAAPt+tAAEDAwMBAwMDAYEDFEAUABAAAAAEAAAAEgAAACEAAAAIAAAAOwAAAAgAAAATAAAADAAAAAEAAAAkAAAAJAAAAAAAgD0AAAAAAAAAAAAAgD0AAAAAAAAAAAIAAAAbAAAAEAAAAD0AAAAoCQAANgAAABAAAAA9AAAAHQgAAFgAAAAoAAAAAAAAAAAAAAD//////////wMAAAA+APIHYgDTB4wA0wc2AAAAEAAAAP8CAADTBwAAWAAAACgAAAAAAAAAAAAAAP//////////AwAAACgD0wdMA/IHTQMdCFkAAAAkAAAAAAAAAAAAAAD//////////wIAAABNAygJPQAoCT0AAAAIAAAAJAAAACQAAAAAAIBBAAAAAAAAAAAAAIBBAAAAAAAAAAACAAAAPAAAAAgAAABDAAAADAAAAAEAAAATAAAADAAAAAEAAAAlAAAADAAAAAgAAIAnAAAAGAAAAAIAAAAAAAAAAJH7AAAAAAAlAAAADAAAAAIAAAAlAAAADAAAAAgAAIBWAAAAMAAAAAQAAAB+AAAABgAAAJIAAAAFAAAAAwB9AAMAlAAGAJQABgB9AAMAfQAlAAAADAAAAAgAAIAlAAAADAAAAAAAAIAoAAAADAAAAAIAAAAnAAAAGAAAAAIAAAAAAAAAAJD6AAAAAAAlAAAADAAAAAIAAAAlAAAADAAAAAgAAIBWAAAAMAAAAAYAAAB+AAAACAAAAJIAAAAFAAAABgB9AAYAlAAIAJQACAB9AAYAfQAlAAAADAAAAAgAAIAlAAAADAAAAAAAAIAoAAAADAAAAAIAAAAnAAAAGAAAAAIAAAAAAAAAAJD5AAAAAAAlAAAADAAAAAIAAAAlAAAADAAAAAgAAIBWAAAAMAAAAAgAAAB+AAAACgAAAJIAAAAFAAAACAB9AAgAlAAKAJQACgB9AAgAfQAlAAAADAAAAAgAAIAlAAAADAAAAAAAAIAoAAAADAAAAAIAAAAnAAAAGAAAAAIAAAAAAAAAAJD4AAAAAAAlAAAADAAAAAIAAAAlAAAADAAAAAgAAIBWAAAAMAAAAAoAAAB+AAAACwAAAJIAAAAFAAAACgB9AAoAlAALAJQACwB9AAoAfQAlAAAADAAAAAgAAIAlAAAADAAAAAAAAIAoAAAADAAAAAIAAAAnAAAAGAAAAAIAAAAAAAAAAI/4AAAAAAAlAAAADAAAAAIAAAAlAAAADAAAAAgAAIBWAAAAMAAAAAsAAAB+AAAADAAAAJIAAAAFAAAACwB9AAsAlAAMAJQADAB9AAsAfQAlAAAADAAAAAgAAIAlAAAADAAAAAAAAIAoAAAADAAAAAIAAAAnAAAAGAAAAAIAAAAAAAAAAI/3AAAAAAAlAAAADAAAAAIAAAAlAAAADAAAAAgAAIBWAAAAMAAAAAwAAAB+AAAADQAAAJIAAAAFAAAADAB9AAwAlAANAJQADQB9AAwAfQAlAAAADAAAAAgAAIAlAAAADAAAAAAAAIAoAAAADAAAAAIAAAAnAAAAGAAAAAIAAAAAAAAAAI72AAAAAAAlAAAADAAAAAIAAAAlAAAADAAAAAgAAIBWAAAAMAAAAA0AAAB+AAAADgAAAJIAAAAFAAAADQB9AA0AlAAOAJQADgB9AA0AfQAlAAAADAAAAAgAAIAlAAAADAAAAAAAAIAoAAAADAAAAAIAAAAnAAAAGAAAAAIAAAAAAAAAAI71AAAAAAAlAAAADAAAAAIAAAAlAAAADAAAAAgAAIBWAAAAMAAAAA4AAAB+AAAADwAAAJIAAAAFAAAADgB9AA4AlAAPAJQADwB9AA4AfQAlAAAADAAAAAgAAIAlAAAADAAAAAAAAIAoAAAADAAAAAIAAAAnAAAAGAAAAAIAAAAAAAAAAI30AAAAAAAlAAAADAAAAAIAAAAlAAAADAAAAAgAAIBWAAAAMAAAAA8AAAB+AAAAEAAAAJIAAAAFAAAADwB9AA8AlAAQAJQAEAB9AA8AfQAlAAAADAAAAAgAAIAlAAAADAAAAAAAAIAoAAAADAAAAAIAAAAnAAAAGAAAAAIAAAAAAAAAAI3zAAAAAAAlAAAADAAAAAIAAAAlAAAADAAAAAgAAIBWAAAAMAAAABAAAAB+AAAAEQAAAJIAAAAFAAAAEAB9ABAAlAARAJQAEQB9ABAAfQAlAAAADAAAAAgAAIAlAAAADAAAAAAAAIAoAAAADAAAAAIAAAAnAAAAGAAAAAIAAAAAAAAAAIzyAAAAAAAlAAAADAAAAAIAAAAlAAAADAAAAAgAAIBWAAAAMAAAABEAAAB+AAAAEgAAAJIAAAAFAAAAEQB9ABEAlAASAJQAEgB9ABEAfQAlAAAADAAAAAgAAIAlAAAADAAAAAAAAIAoAAAADAAAAAIAAAAnAAAAGAAAAAIAAAAAAAAAAIvxAAAAAAAlAAAADAAAAAIAAAAlAAAADAAAAAgAAIBWAAAAMAAAABIAAAB+AAAAEwAAAJIAAAAFAAAAEgB9ABIAlAATAJQAEwB9ABIAfQAlAAAADAAAAAgAAIAlAAAADAAAAAAAAIAoAAAADAAAAAIAAAAnAAAAGAAAAAIAAAAAAAAAAIrvAAAAAAAlAAAADAAAAAIAAAAlAAAADAAAAAgAAIBWAAAAMAAAABMAAAB+AAAAFAAAAJIAAAAFAAAAEwB9ABMAlAAUAJQAFAB9ABMAfQAlAAAADAAAAAgAAIAlAAAADAAAAAAAAIAoAAAADAAAAAIAAAAnAAAAGAAAAAIAAAAAAAAAAIruAAAAAAAlAAAADAAAAAIAAAAlAAAADAAAAAgAAIBWAAAAMAAAABQAAAB+AAAAFQAAAJIAAAAFAAAAFAB9ABQAlAAVAJQAFQB9ABQAfQAlAAAADAAAAAgAAIAlAAAADAAAAAAAAIAoAAAADAAAAAIAAAAnAAAAGAAAAAIAAAAAAAAAAInsAAAAAAAlAAAADAAAAAIAAAAlAAAADAAAAAgAAIBWAAAAMAAAABUAAAB+AAAAFgAAAJIAAAAFAAAAFQB9ABUAlAAWAJQAFgB9ABUAfQAlAAAADAAAAAgAAIAlAAAADAAAAAAAAIAoAAAADAAAAAIAAAAnAAAAGAAAAAIAAAAAAAAAAIjrAAAAAAAlAAAADAAAAAIAAAAlAAAADAAAAAgAAIBWAAAAMAAAABYAAAB+AAAAFwAAAJIAAAAFAAAAFgB9ABYAlAAXAJQAFwB9ABYAfQAlAAAADAAAAAgAAIAlAAAADAAAAAAAAIAoAAAADAAAAAIAAAAnAAAAGAAAAAIAAAAAAAAAAIfpAAAAAAAlAAAADAAAAAIAAAAlAAAADAAAAAgAAIBWAAAAMAAAABcAAAB+AAAAGAAAAJIAAAAFAAAAFwB9ABcAlAAYAJQAGAB9ABcAfQAlAAAADAAAAAgAAIAlAAAADAAAAAAAAIAoAAAADAAAAAIAAAAnAAAAGAAAAAIAAAAAAAAAAIbnAAAAAAAlAAAADAAAAAIAAAAlAAAADAAAAAgAAIBWAAAAMAAAABgAAAB+AAAAGQAAAJIAAAAFAAAAGAB9ABgAlAAZAJQAGQB9ABgAfQAlAAAADAAAAAgAAIAlAAAADAAAAAAAAIAoAAAADAAAAAIAAAAnAAAAGAAAAAIAAAAAAAAAAIXlAAAAAAAlAAAADAAAAAIAAAAlAAAADAAAAAgAAIBWAAAAMAAAABkAAAB+AAAAGgAAAJIAAAAFAAAAGQB9ABkAlAAaAJQAGgB9ABkAfQAlAAAADAAAAAgAAIAlAAAADAAAAAAAAIAoAAAADAAAAAIAAAAnAAAAGAAAAAIAAAAAAAAAAITjAAAAAAAlAAAADAAAAAIAAAAlAAAADAAAAAgAAIBWAAAAMAAAABoAAAB+AAAAGwAAAJIAAAAFAAAAGgB9ABoAlAAbAJQAGwB9ABoAfQAlAAAADAAAAAgAAIAlAAAADAAAAAAAAIAoAAAADAAAAAIAAAAnAAAAGAAAAAIAAAAAAAAAAIPhAAAAAAAlAAAADAAAAAIAAAAlAAAADAAAAAgAAIBWAAAAMAAAABsAAAB+AAAAHAAAAJIAAAAFAAAAGwB9ABsAlAAcAJQAHAB9ABsAfQAlAAAADAAAAAgAAIAlAAAADAAAAAAAAIAoAAAADAAAAAIAAAAnAAAAGAAAAAIAAAAAAAAAAILfAAAAAAAlAAAADAAAAAIAAAAlAAAADAAAAAgAAIBWAAAAMAAAABwAAAB+AAAAHQAAAJIAAAAFAAAAHAB9ABwAlAAdAJQAHQB9ABwAfQAlAAAADAAAAAgAAIAlAAAADAAAAAAAAIAoAAAADAAAAAIAAAAnAAAAGAAAAAIAAAAAAAAAAIDeAAAAAAAlAAAADAAAAAIAAAAlAAAADAAAAAgAAIBWAAAAMAAAAB0AAAB+AAAAHgAAAJIAAAAFAAAAHQB9AB0AlAAeAJQAHgB9AB0AfQAlAAAADAAAAAgAAIAlAAAADAAAAAAAAIAoAAAADAAAAAIAAAAnAAAAGAAAAAIAAAAAAAAAAH/bAAAAAAAlAAAADAAAAAIAAAAlAAAADAAAAAgAAIBWAAAAMAAAAB4AAAB+AAAAHwAAAJIAAAAFAAAAHgB9AB4AlAAfAJQAHwB9AB4AfQAlAAAADAAAAAgAAIAlAAAADAAAAAAAAIAoAAAADAAAAAIAAAAnAAAAGAAAAAIAAAAAAAAAAH7ZAAAAAAAlAAAADAAAAAIAAAAlAAAADAAAAAgAAIBWAAAAMAAAAB8AAAB+AAAAIAAAAJIAAAAFAAAAHwB9AB8AlAAgAJQAIAB9AB8AfQAlAAAADAAAAAgAAIAlAAAADAAAAAAAAIAoAAAADAAAAAIAAAAnAAAAGAAAAAIAAAAAAAAAAH3XAAAAAAAlAAAADAAAAAIAAAAlAAAADAAAAAgAAIBWAAAAMAAAACAAAAB+AAAAIQAAAJIAAAAFAAAAIAB9ACAAlAAhAJQAIQB9ACAAfQAlAAAADAAAAAgAAIAlAAAADAAAAAAAAIAoAAAADAAAAAIAAAAnAAAAGAAAAAIAAAAAAAAAAHzWAAAAAAAlAAAADAAAAAIAAAAlAAAADAAAAAgAAIBWAAAAMAAAACEAAAB+AAAAIgAAAJIAAAAFAAAAIQB9ACEAlAAiAJQAIgB9ACEAfQAlAAAADAAAAAgAAIAlAAAADAAAAAAAAIAoAAAADAAAAAIAAAAnAAAAGAAAAAIAAAAAAAAAAHvUAAAAAAAlAAAADAAAAAIAAAAlAAAADAAAAAgAAIBWAAAAMAAAACIAAAB+AAAAIwAAAJIAAAAFAAAAIgB9ACIAlAAjAJQAIwB9ACIAfQAlAAAADAAAAAgAAIAlAAAADAAAAAAAAIAoAAAADAAAAAIAAAAnAAAAGAAAAAIAAAAAAAAAAHrSAAAAAAAlAAAADAAAAAIAAAAlAAAADAAAAAgAAIBWAAAAMAAAACMAAAB+AAAAJAAAAJIAAAAFAAAAIwB9ACMAlAAkAJQAJAB9ACMAfQAlAAAADAAAAAgAAIAlAAAADAAAAAAAAIAoAAAADAAAAAIAAAAnAAAAGAAAAAIAAAAAAAAAAHnQAAAAAAAlAAAADAAAAAIAAAAlAAAADAAAAAgAAIBWAAAAMAAAACQAAAB+AAAAJQAAAJIAAAAFAAAAJAB9ACQAlAAlAJQAJQB9ACQAfQAlAAAADAAAAAgAAIAlAAAADAAAAAAAAIAoAAAADAAAAAIAAAAnAAAAGAAAAAIAAAAAAAAAAHjOAAAAAAAlAAAADAAAAAIAAAAlAAAADAAAAAgAAIBWAAAAMAAAACUAAAB+AAAAJgAAAJIAAAAFAAAAJQB9ACUAlAAmAJQAJgB9ACUAfQAlAAAADAAAAAgAAIAlAAAADAAAAAAAAIAoAAAADAAAAAIAAAAnAAAAGAAAAAIAAAAAAAAAAHfNAAAAAAAlAAAADAAAAAIAAAAlAAAADAAAAAgAAIBWAAAAMAAAACYAAAB+AAAAJwAAAJIAAAAFAAAAJgB9ACYAlAAnAJQAJwB9ACYAfQAlAAAADAAAAAgAAIAlAAAADAAAAAAAAIAoAAAADAAAAAIAAAAnAAAAGAAAAAIAAAAAAAAAAHbLAAAAAAAlAAAADAAAAAIAAAAlAAAADAAAAAgAAIBWAAAAMAAAACcAAAB+AAAAKAAAAJIAAAAFAAAAJwB9ACcAlAAoAJQAKAB9ACcAfQAlAAAADAAAAAgAAIAlAAAADAAAAAAAAIAoAAAADAAAAAIAAAAnAAAAGAAAAAIAAAAAAAAAAHXKAAAAAAAlAAAADAAAAAIAAAAlAAAADAAAAAgAAIBWAAAAMAAAACgAAAB+AAAAKQAAAJIAAAAFAAAAKAB9ACgAlAApAJQAKQB9ACgAfQAlAAAADAAAAAgAAIAlAAAADAAAAAAAAIAoAAAADAAAAAIAAAAnAAAAGAAAAAIAAAAAAAAAAHXIAAAAAAAlAAAADAAAAAIAAAAlAAAADAAAAAgAAIBWAAAAMAAAACkAAAB+AAAAKgAAAJIAAAAFAAAAKQB9ACkAlAAqAJQAKgB9ACkAfQAlAAAADAAAAAgAAIAlAAAADAAAAAAAAIAoAAAADAAAAAIAAAAnAAAAGAAAAAIAAAAAAAAAAHTHAAAAAAAlAAAADAAAAAIAAAAlAAAADAAAAAgAAIBWAAAAMAAAACoAAAB+AAAAKwAAAJIAAAAFAAAAKgB9ACoAlAArAJQAKwB9ACoAfQAlAAAADAAAAAgAAIAlAAAADAAAAAAAAIAoAAAADAAAAAIAAAAnAAAAGAAAAAIAAAAAAAAAAHPGAAAAAAAlAAAADAAAAAIAAAAlAAAADAAAAAgAAIBWAAAAMAAAACsAAAB+AAAALAAAAJIAAAAFAAAAKwB9ACsAlAAsAJQALAB9ACsAfQAlAAAADAAAAAgAAIAlAAAADAAAAAAAAIAoAAAADAAAAAIAAAAnAAAAGAAAAAIAAAAAAAAAAHPFAAAAAAAlAAAADAAAAAIAAAAlAAAADAAAAAgAAIBWAAAAMAAAACwAAAB+AAAALQAAAJIAAAAFAAAALAB9ACwAlAAtAJQALQB9ACwAfQAlAAAADAAAAAgAAIAlAAAADAAAAAAAAIAoAAAADAAAAAIAAAAnAAAAGAAAAAIAAAAAAAAAAHLEAAAAAAAlAAAADAAAAAIAAAAlAAAADAAAAAgAAIBWAAAAMAAAAC0AAAB+AAAALgAAAJIAAAAFAAAALQB9AC0AlAAuAJQALgB9AC0AfQAlAAAADAAAAAgAAIAlAAAADAAAAAAAAIAoAAAADAAAAAIAAAAnAAAAGAAAAAIAAAAAAAAAAHLDAAAAAAAlAAAADAAAAAIAAAAlAAAADAAAAAgAAIBWAAAAMAAAAC4AAAB+AAAALwAAAJIAAAAFAAAALgB9AC4AlAAvAJQALwB9AC4AfQAlAAAADAAAAAgAAIAlAAAADAAAAAAAAIAoAAAADAAAAAIAAAAnAAAAGAAAAAIAAAAAAAAAAHHDAAAAAAAlAAAADAAAAAIAAAAlAAAADAAAAAgAAIBWAAAAMAAAAC8AAAB+AAAAMAAAAJIAAAAFAAAALwB9AC8AlAAwAJQAMAB9AC8AfQAlAAAADAAAAAgAAIAlAAAADAAAAAAAAIAoAAAADAAAAAIAAAAnAAAAGAAAAAIAAAAAAAAAAHHCAAAAAAAlAAAADAAAAAIAAAAlAAAADAAAAAgAAIBWAAAAMAAAADAAAAB+AAAAMQAAAJIAAAAFAAAAMAB9ADAAlAAxAJQAMQB9ADAAfQAlAAAADAAAAAgAAIAlAAAADAAAAAAAAIAoAAAADAAAAAIAAAAnAAAAGAAAAAIAAAAAAAAAAHHBAAAAAAAlAAAADAAAAAIAAAAlAAAADAAAAAgAAIBWAAAAMAAAADEAAAB+AAAAMgAAAJIAAAAFAAAAMQB9ADEAlAAyAJQAMgB9ADEAfQAlAAAADAAAAAgAAIAlAAAADAAAAAAAAIAoAAAADAAAAAIAAAAnAAAAGAAAAAIAAAAAAAAAAHDBAAAAAAAlAAAADAAAAAIAAAAlAAAADAAAAAgAAIBWAAAAMAAAADIAAAB+AAAAMwAAAJIAAAAFAAAAMgB9ADIAlAAzAJQAMwB9ADIAfQAlAAAADAAAAAgAAIAlAAAADAAAAAAAAIAoAAAADAAAAAIAAAAnAAAAGAAAAAIAAAAAAAAAAHDAAAAAAAAlAAAADAAAAAIAAAAlAAAADAAAAAgAAIBWAAAAMAAAADMAAAB+AAAANAAAAJIAAAAFAAAAMwB9ADMAlAA1AJQANQB9ADMAfQAlAAAADAAAAAgAAIAlAAAADAAAAAAAAIAoAAAADAAAAAIAAAAlAAAADAAAAAcAAIAiAAAADAAAAP////9GAAAASAkAADwJAABFTUYrKkAAACQAAAAYAAAAAACAPwAAAAAAAAAAAACAPwAAAAAAAAAAKkAAACQAAAAYAAAAAACAPwAAAAAAAAAAAACAPwAAAAAAAAAAJkAAABAAAAAEAAAAAAAAACVAAAAQAAAABAAAAAAAAAAfQAMADAAAAAAAAAAiQAQADAAAAAAAAAAeQAkADAAAAAAAAAAhQAcADAAAAAAAAAAqQAAAJAAAABgAAADAmwk5AAAAAAAAAADAmwk5E8+JQC9MSkMIQBIBWAgAAEwIAAACEMDbBAAAAIoAAAADAAAAAAAAAAAAAMQAAIBEAACARPuRAP/AcAD/+5EA/8BwAP83M7ZDAAAAAAAAAAA3M7ZDAAAAAHmZG8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SAAAAAQAAAAAAAAB5mZvHNzO2SHmZm0clAAAADAAAAAgAAIAnAAAAGAAAAAIAAAAAAAAAAJH7AAAAAAAlAAAADAAAAAIAAAAlAAAADAAAAAgAAIBWAAAAMAAAAAMAAAC/AAAABgAAAMoAAAAFAAAAAwC/AAMAygAGAMoABgC/AAMAvwAlAAAADAAAAAgAAIAlAAAADAAAAAAAAIAoAAAADAAAAAIAAAAnAAAAGAAAAAIAAAAAAAAAAJD6AAAAAAAlAAAADAAAAAIAAAAlAAAADAAAAAgAAIBWAAAAMAAAAAYAAAC/AAAACAAAAMoAAAAFAAAABgC/AAYAygAIAMoACAC/AAYAvwAlAAAADAAAAAgAAIAlAAAADAAAAAAAAIAoAAAADAAAAAIAAAAnAAAAGAAAAAIAAAAAAAAAAJD5AAAAAAAlAAAADAAAAAIAAAAlAAAADAAAAAgAAIBWAAAAMAAAAAgAAAC/AAAACgAAAMoAAAAFAAAACAC/AAgAygAKAMoACgC/AAgAvwAlAAAADAAAAAgAAIAlAAAADAAAAAAAAIAoAAAADAAAAAIAAAAnAAAAGAAAAAIAAAAAAAAAAJD4AAAAAAAlAAAADAAAAAIAAAAlAAAADAAAAAgAAIBWAAAAMAAAAAoAAAC/AAAACwAAAMoAAAAFAAAACgC/AAoAygALAMoACwC/AAoAvwAlAAAADAAAAAgAAIAlAAAADAAAAAAAAIAoAAAADAAAAAIAAAAnAAAAGAAAAAIAAAAAAAAAAI/4AAAAAAAlAAAADAAAAAIAAAAlAAAADAAAAAgAAIBWAAAAMAAAAAsAAAC/AAAADAAAAMoAAAAFAAAACwC/AAsAygAMAMoADAC/AAsAvwAlAAAADAAAAAgAAIAlAAAADAAAAAAAAIAoAAAADAAAAAIAAAAnAAAAGAAAAAIAAAAAAAAAAI/3AAAAAAAlAAAADAAAAAIAAAAlAAAADAAAAAgAAIBWAAAAMAAAAAwAAAC/AAAADQAAAMoAAAAFAAAADAC/AAwAygANAMoADQC/AAwAvwAlAAAADAAAAAgAAIAlAAAADAAAAAAAAIAoAAAADAAAAAIAAAAnAAAAGAAAAAIAAAAAAAAAAI72AAAAAAAlAAAADAAAAAIAAAAlAAAADAAAAAgAAIBWAAAAMAAAAA0AAAC/AAAADgAAAMoAAAAFAAAADQC/AA0AygAOAMoADgC/AA0AvwAlAAAADAAAAAgAAIAlAAAADAAAAAAAAIAoAAAADAAAAAIAAAAnAAAAGAAAAAIAAAAAAAAAAI71AAAAAAAlAAAADAAAAAIAAAAlAAAADAAAAAgAAIBWAAAAMAAAAA4AAAC/AAAADwAAAMoAAAAFAAAADgC/AA4AygAPAMoADwC/AA4AvwAlAAAADAAAAAgAAIAlAAAADAAAAAAAAIAoAAAADAAAAAIAAAAnAAAAGAAAAAIAAAAAAAAAAI30AAAAAAAlAAAADAAAAAIAAAAlAAAADAAAAAgAAIBWAAAAMAAAAA8AAAC/AAAAEAAAAMoAAAAFAAAADwC/AA8AygAQAMoAEAC/AA8AvwAlAAAADAAAAAgAAIAlAAAADAAAAAAAAIAoAAAADAAAAAIAAAAnAAAAGAAAAAIAAAAAAAAAAI3zAAAAAAAlAAAADAAAAAIAAAAlAAAADAAAAAgAAIBWAAAAMAAAABAAAAC/AAAAEQAAAMoAAAAFAAAAEAC/ABAAygARAMoAEQC/ABAAvwAlAAAADAAAAAgAAIAlAAAADAAAAAAAAIAoAAAADAAAAAIAAAAnAAAAGAAAAAIAAAAAAAAAAIzyAAAAAAAlAAAADAAAAAIAAAAlAAAADAAAAAgAAIBWAAAAMAAAABEAAAC/AAAAEgAAAMoAAAAFAAAAEQC/ABEAygASAMoAEgC/ABEAvwAlAAAADAAAAAgAAIAlAAAADAAAAAAAAIAoAAAADAAAAAIAAAAnAAAAGAAAAAIAAAAAAAAAAIvxAAAAAAAlAAAADAAAAAIAAAAlAAAADAAAAAgAAIBWAAAAMAAAABIAAAC/AAAAEwAAAMoAAAAFAAAAEgC/ABIAygATAMoAEwC/ABIAvwAlAAAADAAAAAgAAIAlAAAADAAAAAAAAIAoAAAADAAAAAIAAAAnAAAAGAAAAAIAAAAAAAAAAIrvAAAAAAAlAAAADAAAAAIAAAAlAAAADAAAAAgAAIBWAAAAMAAAABMAAAC/AAAAFAAAAMoAAAAFAAAAEwC/ABMAygAUAMoAFAC/ABMAvwAlAAAADAAAAAgAAIAlAAAADAAAAAAAAIAoAAAADAAAAAIAAAAnAAAAGAAAAAIAAAAAAAAAAIruAAAAAAAlAAAADAAAAAIAAAAlAAAADAAAAAgAAIBWAAAAMAAAABQAAAC/AAAAFQAAAMoAAAAFAAAAFAC/ABQAygAVAMoAFQC/ABQAvwAlAAAADAAAAAgAAIAlAAAADAAAAAAAAIAoAAAADAAAAAIAAAAnAAAAGAAAAAIAAAAAAAAAAInsAAAAAAAlAAAADAAAAAIAAAAlAAAADAAAAAgAAIBWAAAAMAAAABUAAAC/AAAAFgAAAMoAAAAFAAAAFQC/ABUAygAWAMoAFgC/ABUAvwAlAAAADAAAAAgAAIAlAAAADAAAAAAAAIAoAAAADAAAAAIAAAAnAAAAGAAAAAIAAAAAAAAAAIjrAAAAAAAlAAAADAAAAAIAAAAlAAAADAAAAAgAAIBWAAAAMAAAABYAAAC/AAAAFwAAAMoAAAAFAAAAFgC/ABYAygAXAMoAFwC/ABYAvwAlAAAADAAAAAgAAIAlAAAADAAAAAAAAIAoAAAADAAAAAIAAAAnAAAAGAAAAAIAAAAAAAAAAIfpAAAAAAAlAAAADAAAAAIAAAAlAAAADAAAAAgAAIBWAAAAMAAAABcAAAC/AAAAGAAAAMoAAAAFAAAAFwC/ABcAygAYAMoAGAC/ABcAvwAlAAAADAAAAAgAAIAlAAAADAAAAAAAAIAoAAAADAAAAAIAAAAnAAAAGAAAAAIAAAAAAAAAAIbnAAAAAAAlAAAADAAAAAIAAAAlAAAADAAAAAgAAIBWAAAAMAAAABgAAAC/AAAAGQAAAMoAAAAFAAAAGAC/ABgAygAZAMoAGQC/ABgAvwAlAAAADAAAAAgAAIAlAAAADAAAAAAAAIAoAAAADAAAAAIAAAAnAAAAGAAAAAIAAAAAAAAAAIXlAAAAAAAlAAAADAAAAAIAAAAlAAAADAAAAAgAAIBWAAAAMAAAABkAAAC/AAAAGgAAAMoAAAAFAAAAGQC/ABkAygAaAMoAGgC/ABkAvwAlAAAADAAAAAgAAIAlAAAADAAAAAAAAIAoAAAADAAAAAIAAAAnAAAAGAAAAAIAAAAAAAAAAITjAAAAAAAlAAAADAAAAAIAAAAlAAAADAAAAAgAAIBWAAAAMAAAABoAAAC/AAAAGwAAAMoAAAAFAAAAGgC/ABoAygAbAMoAGwC/ABoAvwAlAAAADAAAAAgAAIAlAAAADAAAAAAAAIAoAAAADAAAAAIAAAAnAAAAGAAAAAIAAAAAAAAAAIPhAAAAAAAlAAAADAAAAAIAAAAlAAAADAAAAAgAAIBWAAAAMAAAABsAAAC/AAAAHAAAAMoAAAAFAAAAGwC/ABsAygAcAMoAHAC/ABsAvwAlAAAADAAAAAgAAIAlAAAADAAAAAAAAIAoAAAADAAAAAIAAAAnAAAAGAAAAAIAAAAAAAAAAILfAAAAAAAlAAAADAAAAAIAAAAlAAAADAAAAAgAAIBWAAAAMAAAABwAAAC/AAAAHQAAAMoAAAAFAAAAHAC/ABwAygAdAMoAHQC/ABwAvwAlAAAADAAAAAgAAIAlAAAADAAAAAAAAIAoAAAADAAAAAIAAAAnAAAAGAAAAAIAAAAAAAAAAIDeAAAAAAAlAAAADAAAAAIAAAAlAAAADAAAAAgAAIBWAAAAMAAAAB0AAAC/AAAAHgAAAMoAAAAFAAAAHQC/AB0AygAeAMoAHgC/AB0AvwAlAAAADAAAAAgAAIAlAAAADAAAAAAAAIAoAAAADAAAAAIAAAAnAAAAGAAAAAIAAAAAAAAAAH/bAAAAAAAlAAAADAAAAAIAAAAlAAAADAAAAAgAAIBWAAAAMAAAAB4AAAC/AAAAHwAAAMoAAAAFAAAAHgC/AB4AygAfAMoAHwC/AB4AvwAlAAAADAAAAAgAAIAlAAAADAAAAAAAAIAoAAAADAAAAAIAAAAnAAAAGAAAAAIAAAAAAAAAAH7ZAAAAAAAlAAAADAAAAAIAAAAlAAAADAAAAAgAAIBWAAAAMAAAAB8AAAC/AAAAIAAAAMoAAAAFAAAAHwC/AB8AygAgAMoAIAC/AB8AvwAlAAAADAAAAAgAAIAlAAAADAAAAAAAAIAoAAAADAAAAAIAAAAnAAAAGAAAAAIAAAAAAAAAAH3XAAAAAAAlAAAADAAAAAIAAAAlAAAADAAAAAgAAIBWAAAAMAAAACAAAAC/AAAAIQAAAMoAAAAFAAAAIAC/ACAAygAhAMoAIQC/ACAAvwAlAAAADAAAAAgAAIAlAAAADAAAAAAAAIAoAAAADAAAAAIAAAAnAAAAGAAAAAIAAAAAAAAAAHzWAAAAAAAlAAAADAAAAAIAAAAlAAAADAAAAAgAAIBWAAAAMAAAACEAAAC/AAAAIgAAAMoAAAAFAAAAIQC/ACEAygAiAMoAIgC/ACEAvwAlAAAADAAAAAgAAIAlAAAADAAAAAAAAIAoAAAADAAAAAIAAAAnAAAAGAAAAAIAAAAAAAAAAHvUAAAAAAAlAAAADAAAAAIAAAAlAAAADAAAAAgAAIBWAAAAMAAAACIAAAC/AAAAIwAAAMoAAAAFAAAAIgC/ACIAygAjAMoAIwC/ACIAvwAlAAAADAAAAAgAAIAlAAAADAAAAAAAAIAoAAAADAAAAAIAAAAnAAAAGAAAAAIAAAAAAAAAAHrSAAAAAAAlAAAADAAAAAIAAAAlAAAADAAAAAgAAIBWAAAAMAAAACMAAAC/AAAAJAAAAMoAAAAFAAAAIwC/ACMAygAkAMoAJAC/ACMAvwAlAAAADAAAAAgAAIAlAAAADAAAAAAAAIAoAAAADAAAAAIAAAAnAAAAGAAAAAIAAAAAAAAAAHnQAAAAAAAlAAAADAAAAAIAAAAlAAAADAAAAAgAAIBWAAAAMAAAACQAAAC/AAAAJQAAAMoAAAAFAAAAJAC/ACQAygAlAMoAJQC/ACQAvwAlAAAADAAAAAgAAIAlAAAADAAAAAAAAIAoAAAADAAAAAIAAAAnAAAAGAAAAAIAAAAAAAAAAHjOAAAAAAAlAAAADAAAAAIAAAAlAAAADAAAAAgAAIBWAAAAMAAAACUAAAC/AAAAJgAAAMoAAAAFAAAAJQC/ACUAygAmAMoAJgC/ACUAvwAlAAAADAAAAAgAAIAlAAAADAAAAAAAAIAoAAAADAAAAAIAAAAnAAAAGAAAAAIAAAAAAAAAAHfNAAAAAAAlAAAADAAAAAIAAAAlAAAADAAAAAgAAIBWAAAAMAAAACYAAAC/AAAAJwAAAMoAAAAFAAAAJgC/ACYAygAnAMoAJwC/ACYAvwAlAAAADAAAAAgAAIAlAAAADAAAAAAAAIAoAAAADAAAAAIAAAAnAAAAGAAAAAIAAAAAAAAAAHbLAAAAAAAlAAAADAAAAAIAAAAlAAAADAAAAAgAAIBWAAAAMAAAACcAAAC/AAAAKAAAAMoAAAAFAAAAJwC/ACcAygAoAMoAKAC/ACcAvwAlAAAADAAAAAgAAIAlAAAADAAAAAAAAIAoAAAADAAAAAIAAAAnAAAAGAAAAAIAAAAAAAAAAHXKAAAAAAAlAAAADAAAAAIAAAAlAAAADAAAAAgAAIBWAAAAMAAAACgAAAC/AAAAKQAAAMoAAAAFAAAAKAC/ACgAygApAMoAKQC/ACgAvwAlAAAADAAAAAgAAIAlAAAADAAAAAAAAIAoAAAADAAAAAIAAAAnAAAAGAAAAAIAAAAAAAAAAHXIAAAAAAAlAAAADAAAAAIAAAAlAAAADAAAAAgAAIBWAAAAMAAAACkAAAC/AAAAKgAAAMoAAAAFAAAAKQC/ACkAygAqAMoAKgC/ACkAvwAlAAAADAAAAAgAAIAlAAAADAAAAAAAAIAoAAAADAAAAAIAAAAnAAAAGAAAAAIAAAAAAAAAAHTHAAAAAAAlAAAADAAAAAIAAAAlAAAADAAAAAgAAIBWAAAAMAAAACoAAAC/AAAAKwAAAMoAAAAFAAAAKgC/ACoAygArAMoAKwC/ACoAvwAlAAAADAAAAAgAAIAlAAAADAAAAAAAAIAoAAAADAAAAAIAAAAnAAAAGAAAAAIAAAAAAAAAAHPGAAAAAAAlAAAADAAAAAIAAAAlAAAADAAAAAgAAIBWAAAAMAAAACsAAAC/AAAALAAAAMoAAAAFAAAAKwC/ACsAygAsAMoALAC/ACsAvwAlAAAADAAAAAgAAIAlAAAADAAAAAAAAIAoAAAADAAAAAIAAAAnAAAAGAAAAAIAAAAAAAAAAHPFAAAAAAAlAAAADAAAAAIAAAAlAAAADAAAAAgAAIBWAAAAMAAAACwAAAC/AAAALQAAAMoAAAAFAAAALAC/ACwAygAtAMoALQC/ACwAvwAlAAAADAAAAAgAAIAlAAAADAAAAAAAAIAoAAAADAAAAAIAAAAnAAAAGAAAAAIAAAAAAAAAAHLEAAAAAAAlAAAADAAAAAIAAAAlAAAADAAAAAgAAIBWAAAAMAAAAC0AAAC/AAAALgAAAMoAAAAFAAAALQC/AC0AygAuAMoALgC/AC0AvwAlAAAADAAAAAgAAIAlAAAADAAAAAAAAIAoAAAADAAAAAIAAAAnAAAAGAAAAAIAAAAAAAAAAHLDAAAAAAAlAAAADAAAAAIAAAAlAAAADAAAAAgAAIBWAAAAMAAAAC4AAAC/AAAALwAAAMoAAAAFAAAALgC/AC4AygAvAMoALwC/AC4AvwAlAAAADAAAAAgAAIAlAAAADAAAAAAAAIAoAAAADAAAAAIAAAAnAAAAGAAAAAIAAAAAAAAAAHHDAAAAAAAlAAAADAAAAAIAAAAlAAAADAAAAAgAAIBWAAAAMAAAAC8AAAC/AAAAMAAAAMoAAAAFAAAALwC/AC8AygAwAMoAMAC/AC8AvwAlAAAADAAAAAgAAIAlAAAADAAAAAAAAIAoAAAADAAAAAIAAAAnAAAAGAAAAAIAAAAAAAAAAHHCAAAAAAAlAAAADAAAAAIAAAAlAAAADAAAAAgAAIBWAAAAMAAAADAAAAC/AAAAMQAAAMoAAAAFAAAAMAC/ADAAygAxAMoAMQC/ADAAvwAlAAAADAAAAAgAAIAlAAAADAAAAAAAAIAoAAAADAAAAAIAAAAnAAAAGAAAAAIAAAAAAAAAAHHBAAAAAAAlAAAADAAAAAIAAAAlAAAADAAAAAgAAIBWAAAAMAAAADEAAAC/AAAAMgAAAMoAAAAFAAAAMQC/ADEAygAyAMoAMgC/ADEAvwAlAAAADAAAAAgAAIAlAAAADAAAAAAAAIAoAAAADAAAAAIAAAAnAAAAGAAAAAIAAAAAAAAAAHDBAAAAAAAlAAAADAAAAAIAAAAlAAAADAAAAAgAAIBWAAAAMAAAADIAAAC/AAAAMwAAAMoAAAAFAAAAMgC/ADIAygAzAMoAMwC/ADIAvwAlAAAADAAAAAgAAIAlAAAADAAAAAAAAIAoAAAADAAAAAIAAAAnAAAAGAAAAAIAAAAAAAAAAHDAAAAAAAAlAAAADAAAAAIAAAAlAAAADAAAAAgAAIBWAAAAMAAAADMAAAC/AAAANAAAAMoAAAAFAAAAMwC/ADMAygA0AMoANAC/ADMAvwAlAAAADAAAAAgAAIAlAAAADAAAAAAAAIAoAAAADAAAAAIAAAAlAAAADAAAAAcAAIBGAAAAuAkAAKwJAABFTUYrKkAAACQAAAAYAAAAAACAPwAAAAAAAAAAAACAPwAAAAAAAAAAKkAAACQAAAAYAAAAAACAPwAAAAAAAAAAAACAPwAAAAAAAAAAJkAAABAAAAAEAAAAAAAAACVAAAAQAAAABAAAAAAAAAAfQAMADAAAAAAAAAAiQAQADAAAAAAAAAAeQAkADAAAAAAAAAAhQAcADAAAAAAAAAAqQAAAJAAAABgAAADAmwk5AAAAAAAAAADAmwk5E8+JQAhnWkMIQBIBWAgAAEwIAAACEMDbBAAAAIoAAAADAAAAAAAAAAAAAMQAAIBEAACARPuRAP/AcAD/+5EA/8BwAP83M7ZDAAAAAAAAAAA3M7ZDAAAAAOQVKc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hAAAAHgAAAACEMDbDAAAAAAAAABqmRFHAD5frLPciUYOE1zCIp6AQ7rPY8YAAAAA2+YIxwAAAADkFanHNzO2SOQVqcc3M7ZI2+YIx0cWtki6z2PGo5itSEsOpcLnDKRIDhPcwWqZEUcOE9zBapkRRwA+X6wAAwMDAQEBAwMDAYEUQBQAEAAAAAQAAAASAAAAIQAAAAgAAAA7AAAACAAAABMAAAAMAAAAAQAAACQAAAAkAAAAAACAPQAAAAAAAAAAAACAPQAAAAAAAAAAAgAAABsAAAAQAAAAjAAAAJ8NAABYAAAAKAAAAAAAAAAAAAAA//////////8DAAAAYgCfDT4AgA09AFUNWQAAACgAAAAAAAAAAAAAAP//////////AwAAAD0A6QxNA+kMTQNVDVgAAAAoAAAAAAAAAAAAAAD//////////wMAAABMA4ANKAOfDf8Cnw1ZAAAAJAAAAAAAAAAAAAAA//////////8CAAAAjACfDYwAnw09AAAACAAAACQAAAAkAAAAAACAQQAAAAAAAAAAAACAQQAAAAAAAAAAAgAAADwAAAAIAAAAQwAAAAwAAAABAAAAEwAAAAwAAAABAAAAJQAAAAwAAAAIAACAJwAAABgAAAACAAAAAAAAAACR+wAAAAAAJQAAAAwAAAACAAAAJQAAAAwAAAAIAACAVgAAADAAAAAEAAAAzwAAAAYAAADZAAAABQAAAAMAzgADANsABgDbAAYAzgADAM4AJQAAAAwAAAAIAACAJQAAAAwAAAAAAACAKAAAAAwAAAACAAAAJwAAABgAAAACAAAAAAAAAACQ+gAAAAAAJQAAAAwAAAACAAAAJQAAAAwAAAAIAACAVgAAADAAAAAGAAAAzwAAAAgAAADZAAAABQAAAAYAzgAGANsACADbAAgAzgAGAM4AJQAAAAwAAAAIAACAJQAAAAwAAAAAAACAKAAAAAwAAAACAAAAJwAAABgAAAACAAAAAAAAAACQ+QAAAAAAJQAAAAwAAAACAAAAJQAAAAwAAAAIAACAVgAAADAAAAAIAAAAzwAAAAoAAADZAAAABQAAAAgAzgAIANsACgDbAAoAzgAIAM4AJQAAAAwAAAAIAACAJQAAAAwAAAAAAACAKAAAAAwAAAACAAAAJwAAABgAAAACAAAAAAAAAACQ+AAAAAAAJQAAAAwAAAACAAAAJQAAAAwAAAAIAACAVgAAADAAAAAKAAAAzwAAAAsAAADZAAAABQAAAAoAzgAKANsACwDbAAsAzgAKAM4AJQAAAAwAAAAIAACAJQAAAAwAAAAAAACAKAAAAAwAAAACAAAAJwAAABgAAAACAAAAAAAAAACP+AAAAAAAJQAAAAwAAAACAAAAJQAAAAwAAAAIAACAVgAAADAAAAALAAAAzwAAAAwAAADZAAAABQAAAAsAzgALANsADADbAAwAzgALAM4AJQAAAAwAAAAIAACAJQAAAAwAAAAAAACAKAAAAAwAAAACAAAAJwAAABgAAAACAAAAAAAAAACP9wAAAAAAJQAAAAwAAAACAAAAJQAAAAwAAAAIAACAVgAAADAAAAAMAAAAzwAAAA0AAADZAAAABQAAAAwAzgAMANsADQDbAA0AzgAMAM4AJQAAAAwAAAAIAACAJQAAAAwAAAAAAACAKAAAAAwAAAACAAAAJwAAABgAAAACAAAAAAAAAACO9gAAAAAAJQAAAAwAAAACAAAAJQAAAAwAAAAIAACAVgAAADAAAAANAAAAzwAAAA4AAADZAAAABQAAAA0AzgANANsADgDbAA4AzgANAM4AJQAAAAwAAAAIAACAJQAAAAwAAAAAAACAKAAAAAwAAAACAAAAJwAAABgAAAACAAAAAAAAAACO9QAAAAAAJQAAAAwAAAACAAAAJQAAAAwAAAAIAACAVgAAADAAAAAOAAAAzwAAAA8AAADZAAAABQAAAA4AzgAOANsADwDbAA8AzgAOAM4AJQAAAAwAAAAIAACAJQAAAAwAAAAAAACAKAAAAAwAAAACAAAAJwAAABgAAAACAAAAAAAAAACN9AAAAAAAJQAAAAwAAAACAAAAJQAAAAwAAAAIAACAVgAAADAAAAAPAAAAzwAAABAAAADZAAAABQAAAA8AzgAPANsAEADbABAAzgAPAM4AJQAAAAwAAAAIAACAJQAAAAwAAAAAAACAKAAAAAwAAAACAAAAJwAAABgAAAACAAAAAAAAAACN8wAAAAAAJQAAAAwAAAACAAAAJQAAAAwAAAAIAACAVgAAADAAAAAQAAAAzwAAABEAAADZAAAABQAAABAAzgAQANsAEQDbABEAzgAQAM4AJQAAAAwAAAAIAACAJQAAAAwAAAAAAACAKAAAAAwAAAACAAAAJwAAABgAAAACAAAAAAAAAACM8gAAAAAAJQAAAAwAAAACAAAAJQAAAAwAAAAIAACAVgAAADAAAAARAAAAzwAAABIAAADZAAAABQAAABEAzgARANsAEgDbABIAzgARAM4AJQAAAAwAAAAIAACAJQAAAAwAAAAAAACAKAAAAAwAAAACAAAAJwAAABgAAAACAAAAAAAAAACL8QAAAAAAJQAAAAwAAAACAAAAJQAAAAwAAAAIAACAVgAAADAAAAASAAAAzwAAABMAAADZAAAABQAAABIAzgASANsAEwDbABMAzgASAM4AJQAAAAwAAAAIAACAJQAAAAwAAAAAAACAKAAAAAwAAAACAAAAJwAAABgAAAACAAAAAAAAAACK7wAAAAAAJQAAAAwAAAACAAAAJQAAAAwAAAAIAACAVgAAADAAAAATAAAAzwAAABQAAADZAAAABQAAABMAzgATANsAFADbABQAzgATAM4AJQAAAAwAAAAIAACAJQAAAAwAAAAAAACAKAAAAAwAAAACAAAAJwAAABgAAAACAAAAAAAAAACK7gAAAAAAJQAAAAwAAAACAAAAJQAAAAwAAAAIAACAVgAAADAAAAAUAAAAzwAAABUAAADZAAAABQAAABQAzgAUANsAFQDbABUAzgAUAM4AJQAAAAwAAAAIAACAJQAAAAwAAAAAAACAKAAAAAwAAAACAAAAJwAAABgAAAACAAAAAAAAAACJ7AAAAAAAJQAAAAwAAAACAAAAJQAAAAwAAAAIAACAVgAAADAAAAAVAAAAzwAAABYAAADZAAAABQAAABUAzgAVANsAFgDbABYAzgAVAM4AJQAAAAwAAAAIAACAJQAAAAwAAAAAAACAKAAAAAwAAAACAAAAJwAAABgAAAACAAAAAAAAAACI6wAAAAAAJQAAAAwAAAACAAAAJQAAAAwAAAAIAACAVgAAADAAAAAWAAAAzwAAABcAAADZAAAABQAAABYAzgAWANsAFwDbABcAzgAWAM4AJQAAAAwAAAAIAACAJQAAAAwAAAAAAACAKAAAAAwAAAACAAAAJwAAABgAAAACAAAAAAAAAACH6QAAAAAAJQAAAAwAAAACAAAAJQAAAAwAAAAIAACAVgAAADAAAAAXAAAAzwAAABgAAADZAAAABQAAABcAzgAXANsAGADbABgAzgAXAM4AJQAAAAwAAAAIAACAJQAAAAwAAAAAAACAKAAAAAwAAAACAAAAJwAAABgAAAACAAAAAAAAAACG5wAAAAAAJQAAAAwAAAACAAAAJQAAAAwAAAAIAACAVgAAADAAAAAYAAAAzwAAABkAAADZAAAABQAAABgAzgAYANsAGQDbABkAzgAYAM4AJQAAAAwAAAAIAACAJQAAAAwAAAAAAACAKAAAAAwAAAACAAAAJwAAABgAAAACAAAAAAAAAACF5QAAAAAAJQAAAAwAAAACAAAAJQAAAAwAAAAIAACAVgAAADAAAAAZAAAAzwAAABoAAADZAAAABQAAABkAzgAZANsAGgDbABoAzgAZAM4AJQAAAAwAAAAIAACAJQAAAAwAAAAAAACAKAAAAAwAAAACAAAAJwAAABgAAAACAAAAAAAAAACE4wAAAAAAJQAAAAwAAAACAAAAJQAAAAwAAAAIAACAVgAAADAAAAAaAAAAzwAAABsAAADZAAAABQAAABoAzgAaANsAGwDbABsAzgAaAM4AJQAAAAwAAAAIAACAJQAAAAwAAAAAAACAKAAAAAwAAAACAAAAJwAAABgAAAACAAAAAAAAAACD4QAAAAAAJQAAAAwAAAACAAAAJQAAAAwAAAAIAACAVgAAADAAAAAbAAAAzwAAABwAAADZAAAABQAAABsAzgAbANsAHADbABwAzgAbAM4AJQAAAAwAAAAIAACAJQAAAAwAAAAAAACAKAAAAAwAAAACAAAAJwAAABgAAAACAAAAAAAAAACC3wAAAAAAJQAAAAwAAAACAAAAJQAAAAwAAAAIAACAVgAAADAAAAAcAAAAzwAAAB0AAADZAAAABQAAABwAzgAcANsAHQDbAB0AzgAcAM4AJQAAAAwAAAAIAACAJQAAAAwAAAAAAACAKAAAAAwAAAACAAAAJwAAABgAAAACAAAAAAAAAACA3gAAAAAAJQAAAAwAAAACAAAAJQAAAAwAAAAIAACAVgAAADAAAAAdAAAAzwAAAB4AAADZAAAABQAAAB0AzgAdANsAHgDbAB4AzgAdAM4AJQAAAAwAAAAIAACAJQAAAAwAAAAAAACAKAAAAAwAAAACAAAAJwAAABgAAAACAAAAAAAAAAB/2wAAAAAAJQAAAAwAAAACAAAAJQAAAAwAAAAIAACAVgAAADAAAAAeAAAAzwAAAB8AAADZAAAABQAAAB4AzgAeANsAHwDbAB8AzgAeAM4AJQAAAAwAAAAIAACAJQAAAAwAAAAAAACAKAAAAAwAAAACAAAAJwAAABgAAAACAAAAAAAAAAB+2QAAAAAAJQAAAAwAAAACAAAAJQAAAAwAAAAIAACAVgAAADAAAAAfAAAAzwAAACAAAADZAAAABQAAAB8AzgAfANsAIADbACAAzgAfAM4AJQAAAAwAAAAIAACAJQAAAAwAAAAAAACAKAAAAAwAAAACAAAAJwAAABgAAAACAAAAAAAAAAB91wAAAAAAJQAAAAwAAAACAAAAJQAAAAwAAAAIAACAVgAAADAAAAAgAAAAzwAAACEAAADZAAAABQAAACAAzgAgANsAIQDbACEAzgAgAM4AJQAAAAwAAAAIAACAJQAAAAwAAAAAAACAKAAAAAwAAAACAAAAJwAAABgAAAACAAAAAAAAAAB81gAAAAAAJQAAAAwAAAACAAAAJQAAAAwAAAAIAACAVgAAADAAAAAhAAAAzwAAACIAAADZAAAABQAAACEAzgAhANsAIgDbACIAzgAhAM4AJQAAAAwAAAAIAACAJQAAAAwAAAAAAACAKAAAAAwAAAACAAAAJwAAABgAAAACAAAAAAAAAAB71AAAAAAAJQAAAAwAAAACAAAAJQAAAAwAAAAIAACAVgAAADAAAAAiAAAAzwAAACMAAADZAAAABQAAACIAzgAiANsAIwDbACMAzgAiAM4AJQAAAAwAAAAIAACAJQAAAAwAAAAAAACAKAAAAAwAAAACAAAAJwAAABgAAAACAAAAAAAAAAB60gAAAAAAJQAAAAwAAAACAAAAJQAAAAwAAAAIAACAVgAAADAAAAAjAAAAzwAAACQAAADZAAAABQAAACMAzgAjANsAJADbACQAzgAjAM4AJQAAAAwAAAAIAACAJQAAAAwAAAAAAACAKAAAAAwAAAACAAAAJwAAABgAAAACAAAAAAAAAAB50AAAAAAAJQAAAAwAAAACAAAAJQAAAAwAAAAIAACAVgAAADAAAAAkAAAAzwAAACUAAADZAAAABQAAACQAzgAkANsAJQDbACUAzgAkAM4AJQAAAAwAAAAIAACAJQAAAAwAAAAAAACAKAAAAAwAAAACAAAAJwAAABgAAAACAAAAAAAAAAB4zgAAAAAAJQAAAAwAAAACAAAAJQAAAAwAAAAIAACAVgAAADAAAAAlAAAAzwAAACYAAADZAAAABQAAACUAzgAlANsAJgDbACYAzgAlAM4AJQAAAAwAAAAIAACAJQAAAAwAAAAAAACAKAAAAAwAAAACAAAAJwAAABgAAAACAAAAAAAAAAB3zQAAAAAAJQAAAAwAAAACAAAAJQAAAAwAAAAIAACAVgAAADAAAAAmAAAAzwAAACcAAADZAAAABQAAACYAzgAmANsAJwDbACcAzgAmAM4AJQAAAAwAAAAIAACAJQAAAAwAAAAAAACAKAAAAAwAAAACAAAAJwAAABgAAAACAAAAAAAAAAB2ywAAAAAAJQAAAAwAAAACAAAAJQAAAAwAAAAIAACAVgAAADAAAAAnAAAAzwAAACgAAADZAAAABQAAACcAzgAnANsAKADbACgAzgAnAM4AJQAAAAwAAAAIAACAJQAAAAwAAAAAAACAKAAAAAwAAAACAAAAJwAAABgAAAACAAAAAAAAAAB1ygAAAAAAJQAAAAwAAAACAAAAJQAAAAwAAAAIAACAVgAAADAAAAAoAAAAzwAAACkAAADZAAAABQAAACgAzgAoANsAKQDbACkAzgAoAM4AJQAAAAwAAAAIAACAJQAAAAwAAAAAAACAKAAAAAwAAAACAAAAJwAAABgAAAACAAAAAAAAAAB1yAAAAAAAJQAAAAwAAAACAAAAJQAAAAwAAAAIAACAVgAAADAAAAApAAAAzwAAACoAAADZAAAABQAAACkAzgApANsAKgDbACoAzgApAM4AJQAAAAwAAAAIAACAJQAAAAwAAAAAAACAKAAAAAwAAAACAAAAJwAAABgAAAACAAAAAAAAAAB0xwAAAAAAJQAAAAwAAAACAAAAJQAAAAwAAAAIAACAVgAAADAAAAAqAAAAzwAAACsAAADZAAAABQAAACoAzgAqANsAKwDbACsAzgAqAM4AJQAAAAwAAAAIAACAJQAAAAwAAAAAAACAKAAAAAwAAAACAAAAJwAAABgAAAACAAAAAAAAAABzxgAAAAAAJQAAAAwAAAACAAAAJQAAAAwAAAAIAACAVgAAADAAAAArAAAAzwAAACwAAADZAAAABQAAACsAzgArANsALADbACwAzgArAM4AJQAAAAwAAAAIAACAJQAAAAwAAAAAAACAKAAAAAwAAAACAAAAJwAAABgAAAACAAAAAAAAAABzxQAAAAAAJQAAAAwAAAACAAAAJQAAAAwAAAAIAACAVgAAADAAAAAsAAAAzwAAAC0AAADZAAAABQAAACwAzgAsANsALQDbAC0AzgAsAM4AJQAAAAwAAAAIAACAJQAAAAwAAAAAAACAKAAAAAwAAAACAAAAJwAAABgAAAACAAAAAAAAAAByxAAAAAAAJQAAAAwAAAACAAAAJQAAAAwAAAAIAACAVgAAADAAAAAtAAAAzwAAAC4AAADZAAAABQAAAC0AzgAtANsALgDbAC4AzgAtAM4AJQAAAAwAAAAIAACAJQAAAAwAAAAAAACAKAAAAAwAAAACAAAAJwAAABgAAAACAAAAAAAAAABywwAAAAAAJQAAAAwAAAACAAAAJQAAAAwAAAAIAACAVgAAADAAAAAuAAAAzwAAAC8AAADZAAAABQAAAC4AzgAuANsALwDbAC8AzgAuAM4AJQAAAAwAAAAIAACAJQAAAAwAAAAAAACAKAAAAAwAAAACAAAAJwAAABgAAAACAAAAAAAAAABxwwAAAAAAJQAAAAwAAAACAAAAJQAAAAwAAAAIAACAVgAAADAAAAAvAAAAzwAAADAAAADZAAAABQAAAC8AzgAvANsAMADbADAAzgAvAM4AJQAAAAwAAAAIAACAJQAAAAwAAAAAAACAKAAAAAwAAAACAAAAJwAAABgAAAACAAAAAAAAAABxwgAAAAAAJQAAAAwAAAACAAAAJQAAAAwAAAAIAACAVgAAADAAAAAwAAAAzwAAADEAAADZAAAABQAAADAAzgAwANsAMQDbADEAzgAwAM4AJQAAAAwAAAAIAACAJQAAAAwAAAAAAACAKAAAAAwAAAACAAAAJwAAABgAAAACAAAAAAAAAABxwQAAAAAAJQAAAAwAAAACAAAAJQAAAAwAAAAIAACAVgAAADAAAAAxAAAAzwAAADIAAADZAAAABQAAADEAzgAxANsAMgDbADIAzgAxAM4AJQAAAAwAAAAIAACAJQAAAAwAAAAAAACAKAAAAAwAAAACAAAAJwAAABgAAAACAAAAAAAAAABwwQAAAAAAJQAAAAwAAAACAAAAJQAAAAwAAAAIAACAVgAAADAAAAAyAAAAzwAAADMAAADZAAAABQAAADIAzgAyANsAMwDbADMAzgAyAM4AJQAAAAwAAAAIAACAJQAAAAwAAAAAAACAKAAAAAwAAAACAAAAJwAAABgAAAACAAAAAAAAAABwwAAAAAAAJQAAAAwAAAACAAAAJQAAAAwAAAAIAACAVgAAADAAAAAzAAAAzwAAADQAAADZAAAABQAAADMAzgAzANsANQDbADUAzgAzAM4AJQAAAAwAAAAIAACAJQAAAAwAAAAAAACAKAAAAAwAAAACAAAAJQAAAAwAAAAHAACAIgAAAAwAAAD/////RgAAALwBAACwAQAARU1GKypAAAAkAAAAGAAAAAAAgD8AAAAAAAAAAAAAgD8AAAAAAAAAACpAAAAkAAAAGAAAAAAAgD8AAAAAAAAAAAAAgD8AAAAAAAAAACZAAAAQAAAABAAAAAAAAAAlQAAAEAAAAAQAAAAAAAAAH0ADAAwAAAAAAAAAIkAEAAwAAAAAAAAAHkAJAAwAAAAAAAAAIUAHAAwAAAAAAAAAKkAAACQAAAAYAAAAAADwQgAAAAAAAAAAAADwQgAASEB9OhRDCEAUA+AAAADUAAAAAhDA2xYAAAAAAAAA4gDbPgAAACQAAAAAAAAAJAAAAAC0Ixm+5Ly/OQ9ENb7/Dbk8PDNLviNLTz08M0u+PibBPjwzS77Cfs8+PDNLvlPY2j4sPDW+4gDbPj9DGb7iANs+AAAAJGMWoTxNhKy8fO/QPk2ErLx879A+tCMZvq3V0D406iq+jtPIPrOiNb4+JsE+s6I1viNLTz2zojW+I8MRPbOiNb5aKaM8UeIqvmMWoTxi9Bi+YxahPE2ErLwAAQEDAwMBAwMDgQABAQMDAwEDAwOBAwEUQBSAEAAAAAQAAADAcAD/KAAAAAwAAAABAAAAJAAAACQAAAAAAIA9AAAAAAAAAAAAAIA9AAAAAAAAAAACAAAAJwAAABgAAAABAAAAAAAAAABwwAAAAAAAJQAAAAwAAAABAAAAEwAAAAwAAAABAAAAOwAAAAgAAAAbAAAAEAAAAGADAAA8CQAAWQAAACQAAAAAAAAAAAAAAP//////////AgAAACoAPAkqAB0IWAAAACgAAAAAAAAAAAAAAP//////////AwAAACsA6AdWAL8HjAC/BzYAAAAQAAAA/wIAAL8HAABYAAAAKAAAAAAAAAAAAAAA//////////8DAAAANQO/B18D6AdgAx0INgAAABAAAABgAwAAPAkAAD0AAAAIAAAAGwAAABAAAABQAAAAFAkAAFkAAAAkAAAAAAAAAAAAAAD//////////wIAAAA6AxQJOgMdCFgAAAAoAAAAAAAAAAAAAAD//////////wMAAAA6A/wHHAPoB/8C6Ac2AAAAEAAAAIwAAADoBwAAWAAAACgAAAAAAAAAAAAAAP//////////AwAAAG8A6AdRAPwHUAAdCDYAAAAQAAAAUAAAABQJAAA9AAAACAAAADwAAAAIAAAAPgAAABgAAAACAAAAewAAADYAAACUAA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gAASEC7jktDCEAUA3QAAABoAAAAAhDA2woAAAAAAAAA4gDbPgAAAAAAAAAAAAAAAAAAAACUj9294gDbPpSP3b3iANs+AAAAAGMWoTw1Ray8fO/QPjVFrLx879A+9U6yvWMWoTz1TrK9YxahPDVFrLwAAQEBgQABAQGBgQAUQBSAEAAAAAQAAADAcAD/JAAAACQAAAAAAIA9AAAAAAAAAAAAAIA9AAAAAAAAAAACAAAAJQAAAAwAAAABAAAAEwAAAAwAAAABAAAAJQAAAAwAAAAIAACAWwAAAFAAAAACAAAAvgAAADYAAADMAAAAAgAAAAoAAAAFAAAABQAAAGADsQwqALEMKgDiC2AD4gtgA7EMUACJDDoDiQw6AwoMUAAKDFAAiQwlAAAADAAAAAcAAIATAAAADAAAAAEAAAAlAAAADAAAAAAAAIAkAAAAJAAAAAAAgEEAAAAAAAAAAAAAgEEAAAAAAAAAAAIAAABGAAAAxAEAALgBAABFTUYrKkAAACQAAAAYAAAAAACAPwAAAAAAAAAAAACAPwAAAAAAAAAAKkAAACQAAAAYAAAAAACAPwAAAAAAAAAAAACAPwAAAAAAAAAAJkAAABAAAAAEAAAAAAAAACVAAAAQAAAABAAAAAAAAAAfQAMADAAAAAAAAAAiQAQADAAAAAAAAAAeQAkADAAAAAAAAAAhQAcADAAAAAAAAAAqQAAAJAAAABgAAAAAAPBCAAAAAAAAAAAAAPBCAABIQGyrW0MIQBQD6AAAANwAAAACEMDbFwAAAAAAAADuKcE+AACIoiNLTz0AAIii/w25PA9e/LjkvL85rTawvAAAAADbgEe9AAAAAF0W7b3iANs+XRbtveIA2z4iPki9U9jaPq02sLzCfs8+D178uO4pwT4AAIiiYxahPL/Vwb1jFqE8Ij5IvVopozzFggG9I8MRPZNBrbyiaE89ZMOsvI4iwT5kw6y83s/IPpNBrbyt1dA+rkMBvXzv0D5RvEi9fO/QPoTlwb1jFqE8hOXBvWMWoTy/1cG9AAEDAwMBAQEDA4MAAQMDAwEDAwMBAYEBFEAUgBAAAAAEAAAAwHAA/yQAAAAkAAAAAACAPQAAAAAAAAAAAACAPQAAAAAAAAAAAgAAACUAAAAMAAAAAQAAABMAAAAMAAAAAQAAADsAAAAIAAAAGwAAABAAAAD/AgAAsw0AADYAAAAQAAAAjAAAALMNAABYAAAAKAAAAAAAAAAAAAAA//////////8DAAAAVgCzDSsAig0qAFYNWQAAACgAAAAAAAAAAAAAAP//////////AwAAACoA1QxgA9UMYANVDVgAAAAoAAAAAAAAAAAAAAD//////////wMAAABfA4oNNQOzDf8Csw09AAAACAAAABsAAAAQAAAAUAAAAP0MAAA2AAAAEAAAAFAAAABVDQAAWAAAACgAAAAAAAAAAAAAAP//////////AwAAAFEAdg1vAIsNjACLDTYAAAAQAAAA/wIAAIsNAABYAAAAKAAAAAAAAAAAAAAA//////////8DAAAAHAOLDToDdw06A1UNWQAAACgAAAAAAAAAAAAAAP//////////AwAAADoD/QxQAP0MUAD9DD0AAAAIAAAAPAAAAAgAAAA+AAAAGAAAAAIAAADNAAAANgAAANwA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AABIQB3rO0MIQBQDdAAAAGgAAAACEMDbCgAAAAAAAADiANs+AAAApAAAAAAAAACkAAAAAND6oL7iANs+0PqgvuIA2z4AAAAAYxahPGTDrLx879A+ZMOsvHzv0D58Npa+YxahPHw2lr5jFqE8ZMOsvAABAQGBAAEBAYGDABRAFIAQAAAABAAAAMBwAP8kAAAAJAAAAAAAgD0AAAAAAAAAAAAAgD0AAAAAAAAAAAIAAAAlAAAADAAAAAEAAAATAAAADAAAAAEAAAAlAAAADAAAAAgAAIBbAAAAVAAAAAIAAACVAAAANgAAALwAAAACAAAACwAAAAYAAAAFAAAAYAO3CyoAtwsqAFsJYANbCWADtwtgA7cLUACPCzoDjws6A4QJUACECVAAjws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9Ki6QfWWKEMIQBQDVAEAAEgBAAACEMDbIwAAAAAAAAB6Ujo9UGHHvUoUpzxQYce9AAAQI16Wmr0AAAAAxEFHvQAAxiKYrbK8SU+nPAAAwKJ6Ujo9AAAAAKh+kD0AAOqielK6PZitsrx6Uro9xEFHvXpSuj1elpq9qH6QPVBhx716Ujo9UGHHvXpSOj3bc3a8Qq/mPNtzdrxDdGY823P2vEN0ZjzEQUe9Q3RmPDwZhL26pck8+TievfKDHT1obqW98oMdPS+yjr3ygx097OtvvfKDHT15c0K98oMdPa/FGr0CIVc9r8UavQIhVz15c0K9AiFXPezrb70CIVc9L7KOvQIhVz1obqW9C+mHPfk4nr3yg509PBmEvfKDnT3EQUe98oOdPdtz9ryqpoA923N2vHpSOj3bc3a8AAMDAwMDAwMDAwMDgwADAwMDAwMDAwMDAwMDAwMDAwMDA4MDFEAUgBAAAAAEAAAAwHAA/yQAAAAkAAAAAACAPQAAAAAAAAAAAACAPQAAAAAAAAAAAgAAACUAAAAMAAAAAQAAABMAAAAMAAAAAQAAADsAAAAIAAAAGwAAABAAAADFAQAAxwkAAFgAAABMAAAAAAAAAAAAAAD//////////wwAAACVAccJbgHxCW4BJQpuAVgKlQGCCsUBggr1AYIKHAJYChwCJQocAvEJ9QHHCcUBxwk9AAAACAAAABsAAAAQAAAAxQEAAGUKAABYAAAAcAAAAAAAAAAAAAAA//////////8VAAAApAFlCokBSAqJASUKiQEGCp0B7gm4AecJuAH8CbgBEQq4AScKuAE5CtMBOQrTAScK0wERCtMB/AnTAecJ7QHuCQECBgoBAiUKAQJICuYBZQrFAWUKPQAAAAgAAAA8AAAACAAAAD4AAAAYAAAAFgAAAJwAAAAiAAAAqQA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kTz4lAs5m5QwhAFQFYCAAATAgAAAIQwNsEAAAAigAAAAMAAAAAAAAAAAAAxAAAgEQAAIBEauwA/1CwAP9q7AD/ULAA/zcztkMAAAAAAAAAADcztkMAAAAAZ/oC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PEAAAAuAAAAAIQwNsTAAAAAAAAAAAAAABn+oLIAAAAAAAAAAA3M7ZIAD7frTcztkj39oLIAAAAAPf2gsgAAAAAZ/qCyDczNkiYHg3IeDUjSJgeDcgy3BNIZZYdyDLcE0jm1zHIMtwTSCgnRsh4NSNI9p5WyDczNkj2nlbI9zBJSPaeVsg9ilhIKCdGyD2KWEjm1zHIPYpYSGWWHciJKklImB4NyDczNkiYHg3IAAEBAQGBAAMDAwMDAwMDAwMDgwMUQBQAEAAAAAQAAAAVAAAAIQAAAAgAAAA7AAAACAAAABMAAAAMAAAAAQAAACQAAAAkAAAAAACAPQAAAAAAAAAAAACAPQAAAAAAAAAAAgAAABsAAAAQAAAAPQAAAPgUAABZAAAAMAAAAAAAAAAAAAAA//////////8FAAAAPQAsF00DLBdNA/gUPQD4FD0A+BQ9AAAACAAAABsAAAAQAAAAxQEAAPwVAABYAAAATAAAAAAAAAAAAAAA//////////8MAAAAnAH8FXsB2RV7Aa0VewGCFZwBXhXFAV4V7gFeFQ8CghUPAq0VDwLZFe4B/BXFAfwVPQAAAAgAAAAkAAAAJAAAAAAAgEEAAAAAAAAAAAAAgEEAAAAAAAAAAAIAAAA8AAAACAAAAEMAAAAMAAAAAQAAABMAAAAMAAAAAQAAACUAAAAMAAAACAAAgCcAAAAYAAAAAgAAAAAAAAAA7GoAAAAAACUAAAAMAAAAAgAAACUAAAAMAAAACAAAgFYAAAAwAAAABAAAAFABAAAGAAAAcgEAAAUAAAADAE8BAwB0AQYAdAEGAE8BAwBPASUAAAAMAAAACAAAgCUAAAAMAAAAAAAAgCgAAAAMAAAAAgAAACcAAAAYAAAAAgAAAAAAAAAA62oAAAAAACUAAAAMAAAAAgAAACUAAAAMAAAACAAAgFYAAAAwAAAABgAAAFABAAAIAAAAcgEAAAUAAAAGAE8BBgB0AQgAdAEIAE8BBgBPASUAAAAMAAAACAAAgCUAAAAMAAAAAAAAgCgAAAAMAAAAAgAAACcAAAAYAAAAAgAAAAAAAAAA6mkAAAAAACUAAAAMAAAAAgAAACUAAAAMAAAACAAAgFYAAAAwAAAACAAAAFABAAAKAAAAcgEAAAUAAAAIAE8BCAB0AQoAdAEKAE8BCABPASUAAAAMAAAACAAAgCUAAAAMAAAAAAAAgCgAAAAMAAAAAgAAACcAAAAYAAAAAgAAAAAAAAAA6WkAAAAAACUAAAAMAAAAAgAAACUAAAAMAAAACAAAgFYAAAAwAAAACgAAAFABAAAMAAAAcgEAAAUAAAAKAE8BCgB0AQwAdAEMAE8BCgBPASUAAAAMAAAACAAAgCUAAAAMAAAAAAAAgCgAAAAMAAAAAgAAACcAAAAYAAAAAgAAAAAAAAAA6GgAAAAAACUAAAAMAAAAAgAAACUAAAAMAAAACAAAgFYAAAAwAAAADAAAAFABAAANAAAAcgEAAAUAAAAMAE8BDAB0AQ0AdAENAE8BDABPASUAAAAMAAAACAAAgCUAAAAMAAAAAAAAgCgAAAAMAAAAAgAAACcAAAAYAAAAAgAAAAAAAAAA52gAAAAAACUAAAAMAAAAAgAAACUAAAAMAAAACAAAgFYAAAAwAAAADQAAAFABAAAOAAAAcgEAAAUAAAANAE8BDQB0AQ4AdAEOAE8BDQBPASUAAAAMAAAACAAAgCUAAAAMAAAAAAAAgCgAAAAMAAAAAgAAACcAAAAYAAAAAgAAAAAAAAAA5mgAAAAAACUAAAAMAAAAAgAAACUAAAAMAAAACAAAgFYAAAAwAAAADgAAAFABAAAPAAAAcgEAAAUAAAAOAE8BDgB0AQ8AdAEPAE8BDgBPASUAAAAMAAAACAAAgCUAAAAMAAAAAAAAgCgAAAAMAAAAAgAAACcAAAAYAAAAAgAAAAAAAAAA5WcAAAAAACUAAAAMAAAAAgAAACUAAAAMAAAACAAAgFYAAAAwAAAADwAAAFABAAAQAAAAcgEAAAUAAAAPAE8BDwB0ARAAdAEQAE8BDwBPASUAAAAMAAAACAAAgCUAAAAMAAAAAAAAgCgAAAAMAAAAAgAAACcAAAAYAAAAAgAAAAAAAAAA5GcAAAAAACUAAAAMAAAAAgAAACUAAAAMAAAACAAAgFYAAAAwAAAAEAAAAFABAAARAAAAcgEAAAUAAAAQAE8BEAB0AREAdAERAE8BEABPASUAAAAMAAAACAAAgCUAAAAMAAAAAAAAgCgAAAAMAAAAAgAAACcAAAAYAAAAAgAAAAAAAAAA42YAAAAAACUAAAAMAAAAAgAAACUAAAAMAAAACAAAgFYAAAAwAAAAEQAAAFABAAASAAAAcgEAAAUAAAARAE8BEQB0ARIAdAESAE8BEQBPASUAAAAMAAAACAAAgCUAAAAMAAAAAAAAgCgAAAAMAAAAAgAAACcAAAAYAAAAAgAAAAAAAAAA4mYAAAAAACUAAAAMAAAAAgAAACUAAAAMAAAACAAAgFYAAAAwAAAAEgAAAFABAAATAAAAcgEAAAUAAAASAE8BEgB0ARMAdAETAE8BEgBPASUAAAAMAAAACAAAgCUAAAAMAAAAAAAAgCgAAAAMAAAAAgAAACcAAAAYAAAAAgAAAAAAAAAA4GUAAAAAACUAAAAMAAAAAgAAACUAAAAMAAAACAAAgFYAAAAwAAAAEwAAAFABAAAUAAAAcgEAAAUAAAATAE8BEwB0ARQAdAEUAE8BEwBPASUAAAAMAAAACAAAgCUAAAAMAAAAAAAAgCgAAAAMAAAAAgAAACcAAAAYAAAAAgAAAAAAAAAA32QAAAAAACUAAAAMAAAAAgAAACUAAAAMAAAACAAAgFYAAAAwAAAAFAAAAFABAAAVAAAAcgEAAAUAAAAUAE8BFAB0ARUAdAEVAE8BFABPASUAAAAMAAAACAAAgCUAAAAMAAAAAAAAgCgAAAAMAAAAAgAAACcAAAAYAAAAAgAAAAAAAAAA3WMAAAAAACUAAAAMAAAAAgAAACUAAAAMAAAACAAAgFYAAAAwAAAAFQAAAFABAAAWAAAAcgEAAAUAAAAVAE8BFQB0ARYAdAEWAE8BFQBPASUAAAAMAAAACAAAgCUAAAAMAAAAAAAAgCgAAAAMAAAAAgAAACcAAAAYAAAAAgAAAAAAAAAA22MAAAAAACUAAAAMAAAAAgAAACUAAAAMAAAACAAAgFYAAAAwAAAAFgAAAFABAAAXAAAAcgEAAAUAAAAWAE8BFgB0ARcAdAEXAE8BFgBPASUAAAAMAAAACAAAgCUAAAAMAAAAAAAAgCgAAAAMAAAAAgAAACcAAAAYAAAAAgAAAAAAAAAA2mIAAAAAACUAAAAMAAAAAgAAACUAAAAMAAAACAAAgFYAAAAwAAAAFwAAAFABAAAYAAAAcgEAAAUAAAAXAE8BFwB0ARgAdAEYAE8BFwBPASUAAAAMAAAACAAAgCUAAAAMAAAAAAAAgCgAAAAMAAAAAgAAACcAAAAYAAAAAgAAAAAAAAAA2GEAAAAAACUAAAAMAAAAAgAAACUAAAAMAAAACAAAgFYAAAAwAAAAGAAAAFABAAAZAAAAcgEAAAUAAAAYAE8BGAB0ARkAdAEZAE8BGABPASUAAAAMAAAACAAAgCUAAAAMAAAAAAAAgCgAAAAMAAAAAgAAACcAAAAYAAAAAgAAAAAAAAAA1mEAAAAAACUAAAAMAAAAAgAAACUAAAAMAAAACAAAgFYAAAAwAAAAGQAAAFABAAAaAAAAcgEAAAUAAAAZAE8BGQB0ARoAdAEaAE8BGQBPASUAAAAMAAAACAAAgCUAAAAMAAAAAAAAgCgAAAAMAAAAAgAAACcAAAAYAAAAAgAAAAAAAAAA1GAAAAAAACUAAAAMAAAAAgAAACUAAAAMAAAACAAAgFYAAAAwAAAAGgAAAFABAAAbAAAAcgEAAAUAAAAaAE8BGgB0ARsAdAEbAE8BGgBPASUAAAAMAAAACAAAgCUAAAAMAAAAAAAAgCgAAAAMAAAAAgAAACcAAAAYAAAAAgAAAAAAAAAA0l8AAAAAACUAAAAMAAAAAgAAACUAAAAMAAAACAAAgFYAAAAwAAAAGwAAAFABAAAcAAAAcgEAAAUAAAAbAE8BGwB0ARwAdAEcAE8BGwBPASUAAAAMAAAACAAAgCUAAAAMAAAAAAAAgCgAAAAMAAAAAgAAACcAAAAYAAAAAgAAAAAAAAAA0F4AAAAAACUAAAAMAAAAAgAAACUAAAAMAAAACAAAgFYAAAAwAAAAHAAAAFABAAAdAAAAcgEAAAUAAAAcAE8BHAB0AR0AdAEdAE8BHABPASUAAAAMAAAACAAAgCUAAAAMAAAAAAAAgCgAAAAMAAAAAgAAACcAAAAYAAAAAgAAAAAAAAAAzl0AAAAAACUAAAAMAAAAAgAAACUAAAAMAAAACAAAgFYAAAAwAAAAHQAAAFABAAAeAAAAcgEAAAUAAAAdAE8BHQB0AR4AdAEeAE8BHQBPASUAAAAMAAAACAAAgCUAAAAMAAAAAAAAgCgAAAAMAAAAAgAAACcAAAAYAAAAAgAAAAAAAAAAzFwAAAAAACUAAAAMAAAAAgAAACUAAAAMAAAACAAAgFYAAAAwAAAAHgAAAFABAAAfAAAAcgEAAAUAAAAeAE8BHgB0AR8AdAEfAE8BHgBPASUAAAAMAAAACAAAgCUAAAAMAAAAAAAAgCgAAAAMAAAAAgAAACcAAAAYAAAAAgAAAAAAAAAAylsAAAAAACUAAAAMAAAAAgAAACUAAAAMAAAACAAAgFYAAAAwAAAAHwAAAFABAAAgAAAAcgEAAAUAAAAfAE8BHwB0ASAAdAEgAE8BHwBPASUAAAAMAAAACAAAgCUAAAAMAAAAAAAAgCgAAAAMAAAAAgAAACcAAAAYAAAAAgAAAAAAAAAAyFoAAAAAACUAAAAMAAAAAgAAACUAAAAMAAAACAAAgFYAAAAwAAAAIAAAAFABAAAhAAAAcgEAAAUAAAAgAE8BIAB0ASEAdAEhAE8BIABPASUAAAAMAAAACAAAgCUAAAAMAAAAAAAAgCgAAAAMAAAAAgAAACcAAAAYAAAAAgAAAAAAAAAAxlkAAAAAACUAAAAMAAAAAgAAACUAAAAMAAAACAAAgFYAAAAwAAAAIQAAAFABAAAiAAAAcgEAAAUAAAAhAE8BIQB0ASIAdAEiAE8BIQBPASUAAAAMAAAACAAAgCUAAAAMAAAAAAAAgCgAAAAMAAAAAgAAACcAAAAYAAAAAgAAAAAAAAAAxFkAAAAAACUAAAAMAAAAAgAAACUAAAAMAAAACAAAgFYAAAAwAAAAIgAAAFABAAAjAAAAcgEAAAUAAAAiAE8BIgB0ASMAdAEjAE8BIgBPASUAAAAMAAAACAAAgCUAAAAMAAAAAAAAgCgAAAAMAAAAAgAAACcAAAAYAAAAAgAAAAAAAAAAwlgAAAAAACUAAAAMAAAAAgAAACUAAAAMAAAACAAAgFYAAAAwAAAAIwAAAFABAAAkAAAAcgEAAAUAAAAjAE8BIwB0ASQAdAEkAE8BIwBPASUAAAAMAAAACAAAgCUAAAAMAAAAAAAAgCgAAAAMAAAAAgAAACcAAAAYAAAAAgAAAAAAAAAAwFcAAAAAACUAAAAMAAAAAgAAACUAAAAMAAAACAAAgFYAAAAwAAAAJAAAAFABAAAlAAAAcgEAAAUAAAAkAE8BJAB0ASUAdAElAE8BJABPASUAAAAMAAAACAAAgCUAAAAMAAAAAAAAgCgAAAAMAAAAAgAAACcAAAAYAAAAAgAAAAAAAAAAv1YAAAAAACUAAAAMAAAAAgAAACUAAAAMAAAACAAAgFYAAAAwAAAAJQAAAFABAAAmAAAAcgEAAAUAAAAlAE8BJQB0ASYAdAEmAE8BJQBPASUAAAAMAAAACAAAgCUAAAAMAAAAAAAAgCgAAAAMAAAAAgAAACcAAAAYAAAAAgAAAAAAAAAAvVYAAAAAACUAAAAMAAAAAgAAACUAAAAMAAAACAAAgFYAAAAwAAAAJgAAAFABAAAnAAAAcgEAAAUAAAAmAE8BJgB0AScAdAEnAE8BJgBPASUAAAAMAAAACAAAgCUAAAAMAAAAAAAAgCgAAAAMAAAAAgAAACcAAAAYAAAAAgAAAAAAAAAAu1UAAAAAACUAAAAMAAAAAgAAACUAAAAMAAAACAAAgFYAAAAwAAAAJwAAAFABAAAoAAAAcgEAAAUAAAAnAE8BJwB0ASgAdAEoAE8BJwBPASUAAAAMAAAACAAAgCUAAAAMAAAAAAAAgCgAAAAMAAAAAgAAACcAAAAYAAAAAgAAAAAAAAAAulQAAAAAACUAAAAMAAAAAgAAACUAAAAMAAAACAAAgFYAAAAwAAAAKAAAAFABAAApAAAAcgEAAAUAAAAoAE8BKAB0ASkAdAEpAE8BKABPASUAAAAMAAAACAAAgCUAAAAMAAAAAAAAgCgAAAAMAAAAAgAAACcAAAAYAAAAAgAAAAAAAAAAuVQAAAAAACUAAAAMAAAAAgAAACUAAAAMAAAACAAAgFYAAAAwAAAAKQAAAFABAAAqAAAAcgEAAAUAAAApAE8BKQB0ASoAdAEqAE8BKQBPASUAAAAMAAAACAAAgCUAAAAMAAAAAAAAgCgAAAAMAAAAAgAAACcAAAAYAAAAAgAAAAAAAAAAt1MAAAAAACUAAAAMAAAAAgAAACUAAAAMAAAACAAAgFYAAAAwAAAAKgAAAFABAAArAAAAcgEAAAUAAAAqAE8BKgB0ASsAdAErAE8BKgBPASUAAAAMAAAACAAAgCUAAAAMAAAAAAAAgCgAAAAMAAAAAgAAACcAAAAYAAAAAgAAAAAAAAAAtlMAAAAAACUAAAAMAAAAAgAAACUAAAAMAAAACAAAgFYAAAAwAAAAKwAAAFABAAAsAAAAcgEAAAUAAAArAE8BKwB0ASwAdAEsAE8BKwBPASUAAAAMAAAACAAAgCUAAAAMAAAAAAAAgCgAAAAMAAAAAgAAACcAAAAYAAAAAgAAAAAAAAAAtVIAAAAAACUAAAAMAAAAAgAAACUAAAAMAAAACAAAgFYAAAAwAAAALAAAAFABAAAtAAAAcgEAAAUAAAAsAE8BLAB0AS0AdAEtAE8BLABPASUAAAAMAAAACAAAgCUAAAAMAAAAAAAAgCgAAAAMAAAAAgAAACcAAAAYAAAAAgAAAAAAAAAAtFIAAAAAACUAAAAMAAAAAgAAACUAAAAMAAAACAAAgFYAAAAwAAAALQAAAFABAAAuAAAAcgEAAAUAAAAtAE8BLQB0AS4AdAEuAE8BLQBPASUAAAAMAAAACAAAgCUAAAAMAAAAAAAAgCgAAAAMAAAAAgAAACcAAAAYAAAAAgAAAAAAAAAAs1EAAAAAACUAAAAMAAAAAgAAACUAAAAMAAAACAAAgFYAAAAwAAAALgAAAFABAAAwAAAAcgEAAAUAAAAuAE8BLgB0ATAAdAEwAE8BLgBPASUAAAAMAAAACAAAgCUAAAAMAAAAAAAAgCgAAAAMAAAAAgAAACcAAAAYAAAAAgAAAAAAAAAAslEAAAAAACUAAAAMAAAAAgAAACUAAAAMAAAACAAAgFYAAAAwAAAAMAAAAFABAAAxAAAAcgEAAAUAAAAwAE8BMAB0ATEAdAExAE8BMABPASUAAAAMAAAACAAAgCUAAAAMAAAAAAAAgCgAAAAMAAAAAgAAACcAAAAYAAAAAgAAAAAAAAAAsVEAAAAAACUAAAAMAAAAAgAAACUAAAAMAAAACAAAgFYAAAAwAAAAMQAAAFABAAAzAAAAcgEAAAUAAAAxAE8BMQB0ATMAdAEzAE8BMQBPASUAAAAMAAAACAAAgCUAAAAMAAAAAAAAgCgAAAAMAAAAAgAAACcAAAAYAAAAAgAAAAAAAAAAsFAAAAAAACUAAAAMAAAAAgAAACUAAAAMAAAACAAAgFYAAAAwAAAAMwAAAFABAAA0AAAAcgEAAAUAAAAzAE8BMwB0ATUAdAE1AE8BMwBPAS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kTz4lA2sGlQwhAFQFYCAAATAgAAAIQwNsEAAAAigAAAAMAAAAAAAAAAAAAxAAAgEQAAIBEauwA/1CwAP9q7AD/ULAA/wAwtkMAAAAAAAAAAAAwtkMAAAAAt2Se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N8AAAAcAAAAAIQwNsLAAAAAAAAAAAAAAAAPt+tAAAAAEBI+McinoBDXjwQyLPciUa3ZB7IapkRR7dkHsiwCaRIt2QeyKOYrUi3ZB7IRxa2SF48EMgAMLZIQEj4xwAwtkgAPt+tAAAAAAA+360AAQMDAwEDAwMBgQMUQBQAEAAAAAQAAAAVAAAAIQAAAAgAAAA7AAAACAAAABMAAAAMAAAAAQAAACQAAAAkAAAAAACAPQAAAAAAAAAAAACAPQAAAAAAAAAAAgAAABsAAAAQAAAAPQAAALEUAAA2AAAAEAAAAD0AAACmEwAAWAAAACgAAAAAAAAAAAAAAP//////////AwAAAD4AexNiAFwTjABcEzYAAAAQAAAA/wIAAFwTAABYAAAAKAAAAAAAAAAAAAAA//////////8DAAAAKANcE0wDexNNA6YTWQAAACQAAAAAAAAAAAAAAP//////////AgAAAE0DsRQ9ALEUPQAAAAgAAAAkAAAAJAAAAAAAgEEAAAAAAAAAAAAAgEEAAAAAAAAAAAIAAAA8AAAACAAAAEMAAAAMAAAAAQAAABMAAAAMAAAAAQAAACUAAAAMAAAACAAAgCcAAAAYAAAAAgAAAAAAAAAA7GoAAAAAACUAAAAMAAAAAgAAACUAAAAMAAAACAAAgFYAAAAwAAAABAAAADYBAAAGAAAASwEAAAUAAAADADUBAwBMAQYATAEGADUBAwA1ASUAAAAMAAAACAAAgCUAAAAMAAAAAAAAgCgAAAAMAAAAAgAAACcAAAAYAAAAAgAAAAAAAAAA62oAAAAAACUAAAAMAAAAAgAAACUAAAAMAAAACAAAgFYAAAAwAAAABgAAADYBAAAIAAAASwEAAAUAAAAGADUBBgBMAQgATAEIADUBBgA1ASUAAAAMAAAACAAAgCUAAAAMAAAAAAAAgCgAAAAMAAAAAgAAACcAAAAYAAAAAgAAAAAAAAAA6mkAAAAAACUAAAAMAAAAAgAAACUAAAAMAAAACAAAgFYAAAAwAAAACAAAADYBAAAKAAAASwEAAAUAAAAIADUBCABMAQoATAEKADUBCAA1ASUAAAAMAAAACAAAgCUAAAAMAAAAAAAAgCgAAAAMAAAAAgAAACcAAAAYAAAAAgAAAAAAAAAA6WkAAAAAACUAAAAMAAAAAgAAACUAAAAMAAAACAAAgFYAAAAwAAAACgAAADYBAAAMAAAASwEAAAUAAAAKADUBCgBMAQwATAEMADUBCgA1ASUAAAAMAAAACAAAgCUAAAAMAAAAAAAAgCgAAAAMAAAAAgAAACcAAAAYAAAAAgAAAAAAAAAA6GgAAAAAACUAAAAMAAAAAgAAACUAAAAMAAAACAAAgFYAAAAwAAAADAAAADYBAAANAAAASwEAAAUAAAAMADUBDABMAQ0ATAENADUBDAA1ASUAAAAMAAAACAAAgCUAAAAMAAAAAAAAgCgAAAAMAAAAAgAAACcAAAAYAAAAAgAAAAAAAAAA52gAAAAAACUAAAAMAAAAAgAAACUAAAAMAAAACAAAgFYAAAAwAAAADQAAADYBAAAOAAAASwEAAAUAAAANADUBDQBMAQ4ATAEOADUBDQA1ASUAAAAMAAAACAAAgCUAAAAMAAAAAAAAgCgAAAAMAAAAAgAAACcAAAAYAAAAAgAAAAAAAAAA5mgAAAAAACUAAAAMAAAAAgAAACUAAAAMAAAACAAAgFYAAAAwAAAADgAAADYBAAAPAAAASwEAAAUAAAAOADUBDgBMAQ8ATAEPADUBDgA1ASUAAAAMAAAACAAAgCUAAAAMAAAAAAAAgCgAAAAMAAAAAgAAACcAAAAYAAAAAgAAAAAAAAAA5WcAAAAAACUAAAAMAAAAAgAAACUAAAAMAAAACAAAgFYAAAAwAAAADwAAADYBAAAQAAAASwEAAAUAAAAPADUBDwBMARAATAEQADUBDwA1ASUAAAAMAAAACAAAgCUAAAAMAAAAAAAAgCgAAAAMAAAAAgAAACcAAAAYAAAAAgAAAAAAAAAA5GcAAAAAACUAAAAMAAAAAgAAACUAAAAMAAAACAAAgFYAAAAwAAAAEAAAADYBAAARAAAASwEAAAUAAAAQADUBEABMAREATAERADUBEAA1ASUAAAAMAAAACAAAgCUAAAAMAAAAAAAAgCgAAAAMAAAAAgAAACcAAAAYAAAAAgAAAAAAAAAA42YAAAAAACUAAAAMAAAAAgAAACUAAAAMAAAACAAAgFYAAAAwAAAAEQAAADYBAAASAAAASwEAAAUAAAARADUBEQBMARIATAESADUBEQA1ASUAAAAMAAAACAAAgCUAAAAMAAAAAAAAgCgAAAAMAAAAAgAAACcAAAAYAAAAAgAAAAAAAAAA4mYAAAAAACUAAAAMAAAAAgAAACUAAAAMAAAACAAAgFYAAAAwAAAAEgAAADYBAAATAAAASwEAAAUAAAASADUBEgBMARMATAETADUBEgA1ASUAAAAMAAAACAAAgCUAAAAMAAAAAAAAgCgAAAAMAAAAAgAAACcAAAAYAAAAAgAAAAAAAAAA4GUAAAAAACUAAAAMAAAAAgAAACUAAAAMAAAACAAAgFYAAAAwAAAAEwAAADYBAAAUAAAASwEAAAUAAAATADUBEwBMARQATAEUADUBEwA1ASUAAAAMAAAACAAAgCUAAAAMAAAAAAAAgCgAAAAMAAAAAgAAACcAAAAYAAAAAgAAAAAAAAAA32QAAAAAACUAAAAMAAAAAgAAACUAAAAMAAAACAAAgFYAAAAwAAAAFAAAADYBAAAVAAAASwEAAAUAAAAUADUBFABMARUATAEVADUBFAA1ASUAAAAMAAAACAAAgCUAAAAMAAAAAAAAgCgAAAAMAAAAAgAAACcAAAAYAAAAAgAAAAAAAAAA3WMAAAAAACUAAAAMAAAAAgAAACUAAAAMAAAACAAAgFYAAAAwAAAAFQAAADYBAAAWAAAASwEAAAUAAAAVADUBFQBMARYATAEWADUBFQA1ASUAAAAMAAAACAAAgCUAAAAMAAAAAAAAgCgAAAAMAAAAAgAAACcAAAAYAAAAAgAAAAAAAAAA22MAAAAAACUAAAAMAAAAAgAAACUAAAAMAAAACAAAgFYAAAAwAAAAFgAAADYBAAAXAAAASwEAAAUAAAAWADUBFgBMARcATAEXADUBFgA1ASUAAAAMAAAACAAAgCUAAAAMAAAAAAAAgCgAAAAMAAAAAgAAACcAAAAYAAAAAgAAAAAAAAAA2mIAAAAAACUAAAAMAAAAAgAAACUAAAAMAAAACAAAgFYAAAAwAAAAFwAAADYBAAAYAAAASwEAAAUAAAAXADUBFwBMARgATAEYADUBFwA1ASUAAAAMAAAACAAAgCUAAAAMAAAAAAAAgCgAAAAMAAAAAgAAACcAAAAYAAAAAgAAAAAAAAAA2GEAAAAAACUAAAAMAAAAAgAAACUAAAAMAAAACAAAgFYAAAAwAAAAGAAAADYBAAAZAAAASwEAAAUAAAAYADUBGABMARkATAEZADUBGAA1ASUAAAAMAAAACAAAgCUAAAAMAAAAAAAAgCgAAAAMAAAAAgAAACcAAAAYAAAAAgAAAAAAAAAA1mEAAAAAACUAAAAMAAAAAgAAACUAAAAMAAAACAAAgFYAAAAwAAAAGQAAADYBAAAaAAAASwEAAAUAAAAZADUBGQBMARoATAEaADUBGQA1ASUAAAAMAAAACAAAgCUAAAAMAAAAAAAAgCgAAAAMAAAAAgAAACcAAAAYAAAAAgAAAAAAAAAA1GAAAAAAACUAAAAMAAAAAgAAACUAAAAMAAAACAAAgFYAAAAwAAAAGgAAADYBAAAbAAAASwEAAAUAAAAaADUBGgBMARsATAEbADUBGgA1ASUAAAAMAAAACAAAgCUAAAAMAAAAAAAAgCgAAAAMAAAAAgAAACcAAAAYAAAAAgAAAAAAAAAA0l8AAAAAACUAAAAMAAAAAgAAACUAAAAMAAAACAAAgFYAAAAwAAAAGwAAADYBAAAcAAAASwEAAAUAAAAbADUBGwBMARwATAEcADUBGwA1ASUAAAAMAAAACAAAgCUAAAAMAAAAAAAAgCgAAAAMAAAAAgAAACcAAAAYAAAAAgAAAAAAAAAA0F4AAAAAACUAAAAMAAAAAgAAACUAAAAMAAAACAAAgFYAAAAwAAAAHAAAADYBAAAdAAAASwEAAAUAAAAcADUBHABMAR0ATAEdADUBHAA1ASUAAAAMAAAACAAAgCUAAAAMAAAAAAAAgCgAAAAMAAAAAgAAACcAAAAYAAAAAgAAAAAAAAAAzl0AAAAAACUAAAAMAAAAAgAAACUAAAAMAAAACAAAgFYAAAAwAAAAHQAAADYBAAAeAAAASwEAAAUAAAAdADUBHQBMAR4ATAEeADUBHQA1ASUAAAAMAAAACAAAgCUAAAAMAAAAAAAAgCgAAAAMAAAAAgAAACcAAAAYAAAAAgAAAAAAAAAAzFwAAAAAACUAAAAMAAAAAgAAACUAAAAMAAAACAAAgFYAAAAwAAAAHgAAADYBAAAfAAAASwEAAAUAAAAeADUBHgBMAR8ATAEfADUBHgA1ASUAAAAMAAAACAAAgCUAAAAMAAAAAAAAgCgAAAAMAAAAAgAAACcAAAAYAAAAAgAAAAAAAAAAylsAAAAAACUAAAAMAAAAAgAAACUAAAAMAAAACAAAgFYAAAAwAAAAHwAAADYBAAAgAAAASwEAAAUAAAAfADUBHwBMASAATAEgADUBHwA1ASUAAAAMAAAACAAAgCUAAAAMAAAAAAAAgCgAAAAMAAAAAgAAACcAAAAYAAAAAgAAAAAAAAAAyFoAAAAAACUAAAAMAAAAAgAAACUAAAAMAAAACAAAgFYAAAAwAAAAIAAAADYBAAAhAAAASwEAAAUAAAAgADUBIABMASEATAEhADUBIAA1ASUAAAAMAAAACAAAgCUAAAAMAAAAAAAAgCgAAAAMAAAAAgAAACcAAAAYAAAAAgAAAAAAAAAAxlkAAAAAACUAAAAMAAAAAgAAACUAAAAMAAAACAAAgFYAAAAwAAAAIQAAADYBAAAiAAAASwEAAAUAAAAhADUBIQBMASIATAEiADUBIQA1ASUAAAAMAAAACAAAgCUAAAAMAAAAAAAAgCgAAAAMAAAAAgAAACcAAAAYAAAAAgAAAAAAAAAAxFkAAAAAACUAAAAMAAAAAgAAACUAAAAMAAAACAAAgFYAAAAwAAAAIgAAADYBAAAjAAAASwEAAAUAAAAiADUBIgBMASMATAEjADUBIgA1ASUAAAAMAAAACAAAgCUAAAAMAAAAAAAAgCgAAAAMAAAAAgAAACcAAAAYAAAAAgAAAAAAAAAAwlgAAAAAACUAAAAMAAAAAgAAACUAAAAMAAAACAAAgFYAAAAwAAAAIwAAADYBAAAkAAAASwEAAAUAAAAjADUBIwBMASQATAEkADUBIwA1ASUAAAAMAAAACAAAgCUAAAAMAAAAAAAAgCgAAAAMAAAAAgAAACcAAAAYAAAAAgAAAAAAAAAAwFcAAAAAACUAAAAMAAAAAgAAACUAAAAMAAAACAAAgFYAAAAwAAAAJAAAADYBAAAlAAAASwEAAAUAAAAkADUBJABMASUATAElADUBJAA1ASUAAAAMAAAACAAAgCUAAAAMAAAAAAAAgCgAAAAMAAAAAgAAACcAAAAYAAAAAgAAAAAAAAAAv1YAAAAAACUAAAAMAAAAAgAAACUAAAAMAAAACAAAgFYAAAAwAAAAJQAAADYBAAAmAAAASwEAAAUAAAAlADUBJQBMASYATAEmADUBJQA1ASUAAAAMAAAACAAAgCUAAAAMAAAAAAAAgCgAAAAMAAAAAgAAACcAAAAYAAAAAgAAAAAAAAAAvVYAAAAAACUAAAAMAAAAAgAAACUAAAAMAAAACAAAgFYAAAAwAAAAJgAAADYBAAAnAAAASwEAAAUAAAAmADUBJgBMAScATAEnADUBJgA1ASUAAAAMAAAACAAAgCUAAAAMAAAAAAAAgCgAAAAMAAAAAgAAACcAAAAYAAAAAgAAAAAAAAAAu1UAAAAAACUAAAAMAAAAAgAAACUAAAAMAAAACAAAgFYAAAAwAAAAJwAAADYBAAAoAAAASwEAAAUAAAAnADUBJwBMASgATAEoADUBJwA1ASUAAAAMAAAACAAAgCUAAAAMAAAAAAAAgCgAAAAMAAAAAgAAACcAAAAYAAAAAgAAAAAAAAAAulQAAAAAACUAAAAMAAAAAgAAACUAAAAMAAAACAAAgFYAAAAwAAAAKAAAADYBAAApAAAASwEAAAUAAAAoADUBKABMASkATAEpADUBKAA1ASUAAAAMAAAACAAAgCUAAAAMAAAAAAAAgCgAAAAMAAAAAgAAACcAAAAYAAAAAgAAAAAAAAAAuVQAAAAAACUAAAAMAAAAAgAAACUAAAAMAAAACAAAgFYAAAAwAAAAKQAAADYBAAAqAAAASwEAAAUAAAApADUBKQBMASoATAEqADUBKQA1ASUAAAAMAAAACAAAgCUAAAAMAAAAAAAAgCgAAAAMAAAAAgAAACcAAAAYAAAAAgAAAAAAAAAAt1MAAAAAACUAAAAMAAAAAgAAACUAAAAMAAAACAAAgFYAAAAwAAAAKgAAADYBAAArAAAASwEAAAUAAAAqADUBKgBMASsATAErADUBKgA1ASUAAAAMAAAACAAAgCUAAAAMAAAAAAAAgCgAAAAMAAAAAgAAACcAAAAYAAAAAgAAAAAAAAAAtlMAAAAAACUAAAAMAAAAAgAAACUAAAAMAAAACAAAgFYAAAAwAAAAKwAAADYBAAAsAAAASwEAAAUAAAArADUBKwBMASwATAEsADUBKwA1ASUAAAAMAAAACAAAgCUAAAAMAAAAAAAAgCgAAAAMAAAAAgAAACcAAAAYAAAAAgAAAAAAAAAAtVIAAAAAACUAAAAMAAAAAgAAACUAAAAMAAAACAAAgFYAAAAwAAAALAAAADYBAAAtAAAASwEAAAUAAAAsADUBLABMAS0ATAEtADUBLAA1ASUAAAAMAAAACAAAgCUAAAAMAAAAAAAAgCgAAAAMAAAAAgAAACcAAAAYAAAAAgAAAAAAAAAAtFIAAAAAACUAAAAMAAAAAgAAACUAAAAMAAAACAAAgFYAAAAwAAAALQAAADYBAAAuAAAASwEAAAUAAAAtADUBLQBMAS4ATAEuADUBLQA1ASUAAAAMAAAACAAAgCUAAAAMAAAAAAAAgCgAAAAMAAAAAgAAACcAAAAYAAAAAgAAAAAAAAAAs1EAAAAAACUAAAAMAAAAAgAAACUAAAAMAAAACAAAgFYAAAAwAAAALgAAADYBAAAwAAAASwEAAAUAAAAuADUBLgBMATAATAEwADUBLgA1ASUAAAAMAAAACAAAgCUAAAAMAAAAAAAAgCgAAAAMAAAAAgAAACcAAAAYAAAAAgAAAAAAAAAAslEAAAAAACUAAAAMAAAAAgAAACUAAAAMAAAACAAAgFYAAAAwAAAAMAAAADYBAAAxAAAASwEAAAUAAAAwADUBMABMATEATAExADUBMAA1ASUAAAAMAAAACAAAgCUAAAAMAAAAAAAAgCgAAAAMAAAAAgAAACcAAAAYAAAAAgAAAAAAAAAAsVEAAAAAACUAAAAMAAAAAgAAACUAAAAMAAAACAAAgFYAAAAwAAAAMQAAADYBAAAzAAAASwEAAAUAAAAxADUBMQBMATMATAEzADUBMQA1ASUAAAAMAAAACAAAgCUAAAAMAAAAAAAAgCgAAAAMAAAAAgAAACcAAAAYAAAAAgAAAAAAAAAAsFAAAAAAACUAAAAMAAAAAgAAACUAAAAMAAAACAAAgFYAAAAwAAAAMwAAADYBAAA0AAAASwEAAAUAAAAzADUBMwBMATUATAE1ADUBMwA1AS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kTz4lAb2zBQwhAFQFYCAAATAgAAAIQwNsEAAAAigAAAAMAAAAAAAAAAAAAxAAAgEQAAIBEauwA/1CwAP9q7AD/ULAA/zcztkMAAAAAAAAAADcztkMAAAAAeZkb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BUAAAABAAAAAAAAAHmZm8c3M7ZIeZmbRyUAAAAMAAAACAAAgCcAAAAYAAAAAgAAAAAAAAAA7GoAAAAAACUAAAAMAAAAAgAAACUAAAAMAAAACAAAgFYAAAAwAAAAAwAAAHcBAAAGAAAAggEAAAUAAAADAHcBAwCCAQYAggEGAHcBAwB3ASUAAAAMAAAACAAAgCUAAAAMAAAAAAAAgCgAAAAMAAAAAgAAACcAAAAYAAAAAgAAAAAAAAAA62oAAAAAACUAAAAMAAAAAgAAACUAAAAMAAAACAAAgFYAAAAwAAAABgAAAHcBAAAIAAAAggEAAAUAAAAGAHcBBgCCAQgAggEIAHcBBgB3ASUAAAAMAAAACAAAgCUAAAAMAAAAAAAAgCgAAAAMAAAAAgAAACcAAAAYAAAAAgAAAAAAAAAA6mkAAAAAACUAAAAMAAAAAgAAACUAAAAMAAAACAAAgFYAAAAwAAAACAAAAHcBAAAKAAAAggEAAAUAAAAIAHcBCACCAQoAggEKAHcBCAB3ASUAAAAMAAAACAAAgCUAAAAMAAAAAAAAgCgAAAAMAAAAAgAAACcAAAAYAAAAAgAAAAAAAAAA6WkAAAAAACUAAAAMAAAAAgAAACUAAAAMAAAACAAAgFYAAAAwAAAACgAAAHcBAAAMAAAAggEAAAUAAAAKAHcBCgCCAQwAggEMAHcBCgB3ASUAAAAMAAAACAAAgCUAAAAMAAAAAAAAgCgAAAAMAAAAAgAAACcAAAAYAAAAAgAAAAAAAAAA6GgAAAAAACUAAAAMAAAAAgAAACUAAAAMAAAACAAAgFYAAAAwAAAADAAAAHcBAAANAAAAggEAAAUAAAAMAHcBDACCAQ0AggENAHcBDAB3ASUAAAAMAAAACAAAgCUAAAAMAAAAAAAAgCgAAAAMAAAAAgAAACcAAAAYAAAAAgAAAAAAAAAA52gAAAAAACUAAAAMAAAAAgAAACUAAAAMAAAACAAAgFYAAAAwAAAADQAAAHcBAAAOAAAAggEAAAUAAAANAHcBDQCCAQ4AggEOAHcBDQB3ASUAAAAMAAAACAAAgCUAAAAMAAAAAAAAgCgAAAAMAAAAAgAAACcAAAAYAAAAAgAAAAAAAAAA5mgAAAAAACUAAAAMAAAAAgAAACUAAAAMAAAACAAAgFYAAAAwAAAADgAAAHcBAAAPAAAAggEAAAUAAAAOAHcBDgCCAQ8AggEPAHcBDgB3ASUAAAAMAAAACAAAgCUAAAAMAAAAAAAAgCgAAAAMAAAAAgAAACcAAAAYAAAAAgAAAAAAAAAA5WcAAAAAACUAAAAMAAAAAgAAACUAAAAMAAAACAAAgFYAAAAwAAAADwAAAHcBAAAQAAAAggEAAAUAAAAPAHcBDwCCARAAggEQAHcBDwB3ASUAAAAMAAAACAAAgCUAAAAMAAAAAAAAgCgAAAAMAAAAAgAAACcAAAAYAAAAAgAAAAAAAAAA5GcAAAAAACUAAAAMAAAAAgAAACUAAAAMAAAACAAAgFYAAAAwAAAAEAAAAHcBAAARAAAAggEAAAUAAAAQAHcBEACCAREAggERAHcBEAB3ASUAAAAMAAAACAAAgCUAAAAMAAAAAAAAgCgAAAAMAAAAAgAAACcAAAAYAAAAAgAAAAAAAAAA42YAAAAAACUAAAAMAAAAAgAAACUAAAAMAAAACAAAgFYAAAAwAAAAEQAAAHcBAAASAAAAggEAAAUAAAARAHcBEQCCARIAggESAHcBEQB3ASUAAAAMAAAACAAAgCUAAAAMAAAAAAAAgCgAAAAMAAAAAgAAACcAAAAYAAAAAgAAAAAAAAAA4mYAAAAAACUAAAAMAAAAAgAAACUAAAAMAAAACAAAgFYAAAAwAAAAEgAAAHcBAAATAAAAggEAAAUAAAASAHcBEgCCARMAggETAHcBEgB3ASUAAAAMAAAACAAAgCUAAAAMAAAAAAAAgCgAAAAMAAAAAgAAACcAAAAYAAAAAgAAAAAAAAAA4GUAAAAAACUAAAAMAAAAAgAAACUAAAAMAAAACAAAgFYAAAAwAAAAEwAAAHcBAAAUAAAAggEAAAUAAAATAHcBEwCCARQAggEUAHcBEwB3ASUAAAAMAAAACAAAgCUAAAAMAAAAAAAAgCgAAAAMAAAAAgAAACcAAAAYAAAAAgAAAAAAAAAA32QAAAAAACUAAAAMAAAAAgAAACUAAAAMAAAACAAAgFYAAAAwAAAAFAAAAHcBAAAVAAAAggEAAAUAAAAUAHcBFACCARUAggEVAHcBFAB3ASUAAAAMAAAACAAAgCUAAAAMAAAAAAAAgCgAAAAMAAAAAgAAACcAAAAYAAAAAgAAAAAAAAAA3WMAAAAAACUAAAAMAAAAAgAAACUAAAAMAAAACAAAgFYAAAAwAAAAFQAAAHcBAAAWAAAAggEAAAUAAAAVAHcBFQCCARYAggEWAHcBFQB3ASUAAAAMAAAACAAAgCUAAAAMAAAAAAAAgCgAAAAMAAAAAgAAACcAAAAYAAAAAgAAAAAAAAAA22MAAAAAACUAAAAMAAAAAgAAACUAAAAMAAAACAAAgFYAAAAwAAAAFgAAAHcBAAAXAAAAggEAAAUAAAAWAHcBFgCCARcAggEXAHcBFgB3ASUAAAAMAAAACAAAgCUAAAAMAAAAAAAAgCgAAAAMAAAAAgAAACcAAAAYAAAAAgAAAAAAAAAA2mIAAAAAACUAAAAMAAAAAgAAACUAAAAMAAAACAAAgFYAAAAwAAAAFwAAAHcBAAAYAAAAggEAAAUAAAAXAHcBFwCCARgAggEYAHcBFwB3ASUAAAAMAAAACAAAgCUAAAAMAAAAAAAAgCgAAAAMAAAAAgAAACcAAAAYAAAAAgAAAAAAAAAA2GEAAAAAACUAAAAMAAAAAgAAACUAAAAMAAAACAAAgFYAAAAwAAAAGAAAAHcBAAAZAAAAggEAAAUAAAAYAHcBGACCARkAggEZAHcBGAB3ASUAAAAMAAAACAAAgCUAAAAMAAAAAAAAgCgAAAAMAAAAAgAAACcAAAAYAAAAAgAAAAAAAAAA1mEAAAAAACUAAAAMAAAAAgAAACUAAAAMAAAACAAAgFYAAAAwAAAAGQAAAHcBAAAaAAAAggEAAAUAAAAZAHcBGQCCARoAggEaAHcBGQB3ASUAAAAMAAAACAAAgCUAAAAMAAAAAAAAgCgAAAAMAAAAAgAAACcAAAAYAAAAAgAAAAAAAAAA1GAAAAAAACUAAAAMAAAAAgAAACUAAAAMAAAACAAAgFYAAAAwAAAAGgAAAHcBAAAbAAAAggEAAAUAAAAaAHcBGgCCARsAggEbAHcBGgB3ASUAAAAMAAAACAAAgCUAAAAMAAAAAAAAgCgAAAAMAAAAAgAAACcAAAAYAAAAAgAAAAAAAAAA0l8AAAAAACUAAAAMAAAAAgAAACUAAAAMAAAACAAAgFYAAAAwAAAAGwAAAHcBAAAcAAAAggEAAAUAAAAbAHcBGwCCARwAggEcAHcBGwB3ASUAAAAMAAAACAAAgCUAAAAMAAAAAAAAgCgAAAAMAAAAAgAAACcAAAAYAAAAAgAAAAAAAAAA0F4AAAAAACUAAAAMAAAAAgAAACUAAAAMAAAACAAAgFYAAAAwAAAAHAAAAHcBAAAdAAAAggEAAAUAAAAcAHcBHACCAR0AggEdAHcBHAB3ASUAAAAMAAAACAAAgCUAAAAMAAAAAAAAgCgAAAAMAAAAAgAAACcAAAAYAAAAAgAAAAAAAAAAzl0AAAAAACUAAAAMAAAAAgAAACUAAAAMAAAACAAAgFYAAAAwAAAAHQAAAHcBAAAeAAAAggEAAAUAAAAdAHcBHQCCAR4AggEeAHcBHQB3ASUAAAAMAAAACAAAgCUAAAAMAAAAAAAAgCgAAAAMAAAAAgAAACcAAAAYAAAAAgAAAAAAAAAAzFwAAAAAACUAAAAMAAAAAgAAACUAAAAMAAAACAAAgFYAAAAwAAAAHgAAAHcBAAAfAAAAggEAAAUAAAAeAHcBHgCCAR8AggEfAHcBHgB3ASUAAAAMAAAACAAAgCUAAAAMAAAAAAAAgCgAAAAMAAAAAgAAACcAAAAYAAAAAgAAAAAAAAAAylsAAAAAACUAAAAMAAAAAgAAACUAAAAMAAAACAAAgFYAAAAwAAAAHwAAAHcBAAAgAAAAggEAAAUAAAAfAHcBHwCCASAAggEgAHcBHwB3ASUAAAAMAAAACAAAgCUAAAAMAAAAAAAAgCgAAAAMAAAAAgAAACcAAAAYAAAAAgAAAAAAAAAAyFoAAAAAACUAAAAMAAAAAgAAACUAAAAMAAAACAAAgFYAAAAwAAAAIAAAAHcBAAAhAAAAggEAAAUAAAAgAHcBIACCASEAggEhAHcBIAB3ASUAAAAMAAAACAAAgCUAAAAMAAAAAAAAgCgAAAAMAAAAAgAAACcAAAAYAAAAAgAAAAAAAAAAxlkAAAAAACUAAAAMAAAAAgAAACUAAAAMAAAACAAAgFYAAAAwAAAAIQAAAHcBAAAiAAAAggEAAAUAAAAhAHcBIQCCASIAggEiAHcBIQB3ASUAAAAMAAAACAAAgCUAAAAMAAAAAAAAgCgAAAAMAAAAAgAAACcAAAAYAAAAAgAAAAAAAAAAxFkAAAAAACUAAAAMAAAAAgAAACUAAAAMAAAACAAAgFYAAAAwAAAAIgAAAHcBAAAjAAAAggEAAAUAAAAiAHcBIgCCASMAggEjAHcBIgB3ASUAAAAMAAAACAAAgCUAAAAMAAAAAAAAgCgAAAAMAAAAAgAAACcAAAAYAAAAAgAAAAAAAAAAwlgAAAAAACUAAAAMAAAAAgAAACUAAAAMAAAACAAAgFYAAAAwAAAAIwAAAHcBAAAkAAAAggEAAAUAAAAjAHcBIwCCASQAggEkAHcBIwB3ASUAAAAMAAAACAAAgCUAAAAMAAAAAAAAgCgAAAAMAAAAAgAAACcAAAAYAAAAAgAAAAAAAAAAwFcAAAAAACUAAAAMAAAAAgAAACUAAAAMAAAACAAAgFYAAAAwAAAAJAAAAHcBAAAlAAAAggEAAAUAAAAkAHcBJACCASUAggElAHcBJAB3ASUAAAAMAAAACAAAgCUAAAAMAAAAAAAAgCgAAAAMAAAAAgAAACcAAAAYAAAAAgAAAAAAAAAAv1YAAAAAACUAAAAMAAAAAgAAACUAAAAMAAAACAAAgFYAAAAwAAAAJQAAAHcBAAAmAAAAggEAAAUAAAAlAHcBJQCCASYAggEmAHcBJQB3ASUAAAAMAAAACAAAgCUAAAAMAAAAAAAAgCgAAAAMAAAAAgAAACcAAAAYAAAAAgAAAAAAAAAAvVYAAAAAACUAAAAMAAAAAgAAACUAAAAMAAAACAAAgFYAAAAwAAAAJgAAAHcBAAAnAAAAggEAAAUAAAAmAHcBJgCCAScAggEnAHcBJgB3ASUAAAAMAAAACAAAgCUAAAAMAAAAAAAAgCgAAAAMAAAAAgAAACcAAAAYAAAAAgAAAAAAAAAAu1UAAAAAACUAAAAMAAAAAgAAACUAAAAMAAAACAAAgFYAAAAwAAAAJwAAAHcBAAAoAAAAggEAAAUAAAAnAHcBJwCCASgAggEoAHcBJwB3ASUAAAAMAAAACAAAgCUAAAAMAAAAAAAAgCgAAAAMAAAAAgAAACcAAAAYAAAAAgAAAAAAAAAAulQAAAAAACUAAAAMAAAAAgAAACUAAAAMAAAACAAAgFYAAAAwAAAAKAAAAHcBAAApAAAAggEAAAUAAAAoAHcBKACCASkAggEpAHcBKAB3ASUAAAAMAAAACAAAgCUAAAAMAAAAAAAAgCgAAAAMAAAAAgAAACcAAAAYAAAAAgAAAAAAAAAAuVQAAAAAACUAAAAMAAAAAgAAACUAAAAMAAAACAAAgFYAAAAwAAAAKQAAAHcBAAAqAAAAggEAAAUAAAApAHcBKQCCASoAggEqAHcBKQB3ASUAAAAMAAAACAAAgCUAAAAMAAAAAAAAgCgAAAAMAAAAAgAAACcAAAAYAAAAAgAAAAAAAAAAt1MAAAAAACUAAAAMAAAAAgAAACUAAAAMAAAACAAAgFYAAAAwAAAAKgAAAHcBAAArAAAAggEAAAUAAAAqAHcBKgCCASsAggErAHcBKgB3ASUAAAAMAAAACAAAgCUAAAAMAAAAAAAAgCgAAAAMAAAAAgAAACcAAAAYAAAAAgAAAAAAAAAAtlMAAAAAACUAAAAMAAAAAgAAACUAAAAMAAAACAAAgFYAAAAwAAAAKwAAAHcBAAAsAAAAggEAAAUAAAArAHcBKwCCASwAggEsAHcBKwB3ASUAAAAMAAAACAAAgCUAAAAMAAAAAAAAgCgAAAAMAAAAAgAAACcAAAAYAAAAAgAAAAAAAAAAtVIAAAAAACUAAAAMAAAAAgAAACUAAAAMAAAACAAAgFYAAAAwAAAALAAAAHcBAAAtAAAAggEAAAUAAAAsAHcBLACCAS0AggEtAHcBLAB3ASUAAAAMAAAACAAAgCUAAAAMAAAAAAAAgCgAAAAMAAAAAgAAACcAAAAYAAAAAgAAAAAAAAAAtFIAAAAAACUAAAAMAAAAAgAAACUAAAAMAAAACAAAgFYAAAAwAAAALQAAAHcBAAAuAAAAggEAAAUAAAAtAHcBLQCCAS4AggEuAHcBLQB3ASUAAAAMAAAACAAAgCUAAAAMAAAAAAAAgCgAAAAMAAAAAgAAACcAAAAYAAAAAgAAAAAAAAAAs1EAAAAAACUAAAAMAAAAAgAAACUAAAAMAAAACAAAgFYAAAAwAAAALgAAAHcBAAAwAAAAggEAAAUAAAAuAHcBLgCCATAAggEwAHcBLgB3ASUAAAAMAAAACAAAgCUAAAAMAAAAAAAAgCgAAAAMAAAAAgAAACcAAAAYAAAAAgAAAAAAAAAAslEAAAAAACUAAAAMAAAAAgAAACUAAAAMAAAACAAAgFYAAAAwAAAAMAAAAHcBAAAxAAAAggEAAAUAAAAwAHcBMACCATEAggExAHcBMAB3ASUAAAAMAAAACAAAgCUAAAAMAAAAAAAAgCgAAAAMAAAAAgAAACcAAAAYAAAAAgAAAAAAAAAAsVEAAAAAACUAAAAMAAAAAgAAACUAAAAMAAAACAAAgFYAAAAwAAAAMQAAAHcBAAAzAAAAggEAAAUAAAAxAHcBMQCCATMAggEzAHcBMQB3ASUAAAAMAAAACAAAgCUAAAAMAAAAAAAAgCgAAAAMAAAAAgAAACcAAAAYAAAAAgAAAAAAAAAAsFAAAAAAACUAAAAMAAAAAgAAACUAAAAMAAAACAAAgFYAAAAwAAAAMwAAAHcBAAA0AAAAggEAAAUAAAAzAHcBMwCCATQAggE0AHcBMwB3AS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kTz4lA23nJQwhAFQFYCAAATAgAAAIQwNsEAAAAigAAAAMAAAAAAAAAAAAAxAAAgEQAAIBEauwA/1CwAP9q7AD/ULAA/zcztkMAAAAAAAAAADcztkMAAAAA5BUp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OEAAAAeAAAAAIQwNsMAAAAAAAAAGqZEUcAPl+ss9yJRg4TXMIinoBDus9jxgAAAADb5gjHAAAAAOQVqcc3M7ZI5BWpxzcztkjb5gjHRxa2SLrPY8ajmK1ISw6lwucMpEgOE9zBapkRRw4T3MFqmRFHAD5frAADAwMBAQEDAwMBgRRAFAAQAAAABAAAABUAAAAhAAAACAAAADsAAAAIAAAAEwAAAAwAAAABAAAAJAAAACQAAAAAAIA9AAAAAAAAAAAAAIA9AAAAAAAAAAACAAAAGwAAABAAAACMAAAAKBkAAFgAAAAoAAAAAAAAAAAAAAD//////////wMAAABiACgZPgAJGT0A3hhZAAAAKAAAAAAAAAAAAAAA//////////8DAAAAPQByGE0DchhNA94YWAAAACgAAAAAAAAAAAAAAP//////////AwAAAEwDCRkoAygZ/wIoGVkAAAAkAAAAAAAAAAAAAAD//////////wIAAACMACgZjAAoGT0AAAAIAAAAJAAAACQAAAAAAIBBAAAAAAAAAAAAAIBBAAAAAAAAAAACAAAAPAAAAAgAAABDAAAADAAAAAEAAAATAAAADAAAAAEAAAAlAAAADAAAAAgAAIAnAAAAGAAAAAIAAAAAAAAAAOxqAAAAAAAlAAAADAAAAAIAAAAlAAAADAAAAAgAAIBWAAAAMAAAAAQAAACIAQAABgAAAJIBAAAFAAAAAwCHAQMAlAEGAJQBBgCHAQMAhwElAAAADAAAAAgAAIAlAAAADAAAAAAAAIAoAAAADAAAAAIAAAAnAAAAGAAAAAIAAAAAAAAAAOtqAAAAAAAlAAAADAAAAAIAAAAlAAAADAAAAAgAAIBWAAAAMAAAAAYAAACIAQAACAAAAJIBAAAFAAAABgCHAQYAlAEIAJQBCACHAQYAhwElAAAADAAAAAgAAIAlAAAADAAAAAAAAIAoAAAADAAAAAIAAAAnAAAAGAAAAAIAAAAAAAAAAOppAAAAAAAlAAAADAAAAAIAAAAlAAAADAAAAAgAAIBWAAAAMAAAAAgAAACIAQAACgAAAJIBAAAFAAAACACHAQgAlAEKAJQBCgCHAQgAhwElAAAADAAAAAgAAIAlAAAADAAAAAAAAIAoAAAADAAAAAIAAAAnAAAAGAAAAAIAAAAAAAAAAOlpAAAAAAAlAAAADAAAAAIAAAAlAAAADAAAAAgAAIBWAAAAMAAAAAoAAACIAQAADAAAAJIBAAAFAAAACgCHAQoAlAEMAJQBDACHAQoAhwElAAAADAAAAAgAAIAlAAAADAAAAAAAAIAoAAAADAAAAAIAAAAnAAAAGAAAAAIAAAAAAAAAAOhoAAAAAAAlAAAADAAAAAIAAAAlAAAADAAAAAgAAIBWAAAAMAAAAAwAAACIAQAADQAAAJIBAAAFAAAADACHAQwAlAENAJQBDQCHAQwAhwElAAAADAAAAAgAAIAlAAAADAAAAAAAAIAoAAAADAAAAAIAAAAnAAAAGAAAAAIAAAAAAAAAAOdoAAAAAAAlAAAADAAAAAIAAAAlAAAADAAAAAgAAIBWAAAAMAAAAA0AAACIAQAADgAAAJIBAAAFAAAADQCHAQ0AlAEOAJQBDgCHAQ0AhwElAAAADAAAAAgAAIAlAAAADAAAAAAAAIAoAAAADAAAAAIAAAAnAAAAGAAAAAIAAAAAAAAAAOZoAAAAAAAlAAAADAAAAAIAAAAlAAAADAAAAAgAAIBWAAAAMAAAAA4AAACIAQAADwAAAJIBAAAFAAAADgCHAQ4AlAEPAJQBDwCHAQ4AhwElAAAADAAAAAgAAIAlAAAADAAAAAAAAIAoAAAADAAAAAIAAAAnAAAAGAAAAAIAAAAAAAAAAOVnAAAAAAAlAAAADAAAAAIAAAAlAAAADAAAAAgAAIBWAAAAMAAAAA8AAACIAQAAEAAAAJIBAAAFAAAADwCHAQ8AlAEQAJQBEACHAQ8AhwElAAAADAAAAAgAAIAlAAAADAAAAAAAAIAoAAAADAAAAAIAAAAnAAAAGAAAAAIAAAAAAAAAAORnAAAAAAAlAAAADAAAAAIAAAAlAAAADAAAAAgAAIBWAAAAMAAAABAAAACIAQAAEQAAAJIBAAAFAAAAEACHARAAlAERAJQBEQCHARAAhwElAAAADAAAAAgAAIAlAAAADAAAAAAAAIAoAAAADAAAAAIAAAAnAAAAGAAAAAIAAAAAAAAAAONmAAAAAAAlAAAADAAAAAIAAAAlAAAADAAAAAgAAIBWAAAAMAAAABEAAACIAQAAEgAAAJIBAAAFAAAAEQCHAREAlAESAJQBEgCHAREAhwElAAAADAAAAAgAAIAlAAAADAAAAAAAAIAoAAAADAAAAAIAAAAnAAAAGAAAAAIAAAAAAAAAAOJmAAAAAAAlAAAADAAAAAIAAAAlAAAADAAAAAgAAIBWAAAAMAAAABIAAACIAQAAEwAAAJIBAAAFAAAAEgCHARIAlAETAJQBEwCHARIAhwElAAAADAAAAAgAAIAlAAAADAAAAAAAAIAoAAAADAAAAAIAAAAnAAAAGAAAAAIAAAAAAAAAAOBlAAAAAAAlAAAADAAAAAIAAAAlAAAADAAAAAgAAIBWAAAAMAAAABMAAACIAQAAFAAAAJIBAAAFAAAAEwCHARMAlAEUAJQBFACHARMAhwElAAAADAAAAAgAAIAlAAAADAAAAAAAAIAoAAAADAAAAAIAAAAnAAAAGAAAAAIAAAAAAAAAAN9kAAAAAAAlAAAADAAAAAIAAAAlAAAADAAAAAgAAIBWAAAAMAAAABQAAACIAQAAFQAAAJIBAAAFAAAAFACHARQAlAEVAJQBFQCHARQAhwElAAAADAAAAAgAAIAlAAAADAAAAAAAAIAoAAAADAAAAAIAAAAnAAAAGAAAAAIAAAAAAAAAAN1jAAAAAAAlAAAADAAAAAIAAAAlAAAADAAAAAgAAIBWAAAAMAAAABUAAACIAQAAFgAAAJIBAAAFAAAAFQCHARUAlAEWAJQBFgCHARUAhwElAAAADAAAAAgAAIAlAAAADAAAAAAAAIAoAAAADAAAAAIAAAAnAAAAGAAAAAIAAAAAAAAAANtjAAAAAAAlAAAADAAAAAIAAAAlAAAADAAAAAgAAIBWAAAAMAAAABYAAACIAQAAFwAAAJIBAAAFAAAAFgCHARYAlAEXAJQBFwCHARYAhwElAAAADAAAAAgAAIAlAAAADAAAAAAAAIAoAAAADAAAAAIAAAAnAAAAGAAAAAIAAAAAAAAAANpiAAAAAAAlAAAADAAAAAIAAAAlAAAADAAAAAgAAIBWAAAAMAAAABcAAACIAQAAGAAAAJIBAAAFAAAAFwCHARcAlAEYAJQBGACHARcAhwElAAAADAAAAAgAAIAlAAAADAAAAAAAAIAoAAAADAAAAAIAAAAnAAAAGAAAAAIAAAAAAAAAANhhAAAAAAAlAAAADAAAAAIAAAAlAAAADAAAAAgAAIBWAAAAMAAAABgAAACIAQAAGQAAAJIBAAAFAAAAGACHARgAlAEZAJQBGQCHARgAhwElAAAADAAAAAgAAIAlAAAADAAAAAAAAIAoAAAADAAAAAIAAAAnAAAAGAAAAAIAAAAAAAAAANZhAAAAAAAlAAAADAAAAAIAAAAlAAAADAAAAAgAAIBWAAAAMAAAABkAAACIAQAAGgAAAJIBAAAFAAAAGQCHARkAlAEaAJQBGgCHARkAhwElAAAADAAAAAgAAIAlAAAADAAAAAAAAIAoAAAADAAAAAIAAAAnAAAAGAAAAAIAAAAAAAAAANRgAAAAAAAlAAAADAAAAAIAAAAlAAAADAAAAAgAAIBWAAAAMAAAABoAAACIAQAAGwAAAJIBAAAFAAAAGgCHARoAlAEbAJQBGwCHARoAhwElAAAADAAAAAgAAIAlAAAADAAAAAAAAIAoAAAADAAAAAIAAAAnAAAAGAAAAAIAAAAAAAAAANJfAAAAAAAlAAAADAAAAAIAAAAlAAAADAAAAAgAAIBWAAAAMAAAABsAAACIAQAAHAAAAJIBAAAFAAAAGwCHARsAlAEcAJQBHACHARsAhwElAAAADAAAAAgAAIAlAAAADAAAAAAAAIAoAAAADAAAAAIAAAAnAAAAGAAAAAIAAAAAAAAAANBeAAAAAAAlAAAADAAAAAIAAAAlAAAADAAAAAgAAIBWAAAAMAAAABwAAACIAQAAHQAAAJIBAAAFAAAAHACHARwAlAEdAJQBHQCHARwAhwElAAAADAAAAAgAAIAlAAAADAAAAAAAAIAoAAAADAAAAAIAAAAnAAAAGAAAAAIAAAAAAAAAAM5dAAAAAAAlAAAADAAAAAIAAAAlAAAADAAAAAgAAIBWAAAAMAAAAB0AAACIAQAAHgAAAJIBAAAFAAAAHQCHAR0AlAEeAJQBHgCHAR0AhwElAAAADAAAAAgAAIAlAAAADAAAAAAAAIAoAAAADAAAAAIAAAAnAAAAGAAAAAIAAAAAAAAAAMxcAAAAAAAlAAAADAAAAAIAAAAlAAAADAAAAAgAAIBWAAAAMAAAAB4AAACIAQAAHwAAAJIBAAAFAAAAHgCHAR4AlAEfAJQBHwCHAR4AhwElAAAADAAAAAgAAIAlAAAADAAAAAAAAIAoAAAADAAAAAIAAAAnAAAAGAAAAAIAAAAAAAAAAMpbAAAAAAAlAAAADAAAAAIAAAAlAAAADAAAAAgAAIBWAAAAMAAAAB8AAACIAQAAIAAAAJIBAAAFAAAAHwCHAR8AlAEgAJQBIACHAR8AhwElAAAADAAAAAgAAIAlAAAADAAAAAAAAIAoAAAADAAAAAIAAAAnAAAAGAAAAAIAAAAAAAAAAMhaAAAAAAAlAAAADAAAAAIAAAAlAAAADAAAAAgAAIBWAAAAMAAAACAAAACIAQAAIQAAAJIBAAAFAAAAIACHASAAlAEhAJQBIQCHASAAhwElAAAADAAAAAgAAIAlAAAADAAAAAAAAIAoAAAADAAAAAIAAAAnAAAAGAAAAAIAAAAAAAAAAMZZAAAAAAAlAAAADAAAAAIAAAAlAAAADAAAAAgAAIBWAAAAMAAAACEAAACIAQAAIgAAAJIBAAAFAAAAIQCHASEAlAEiAJQBIgCHASEAhwElAAAADAAAAAgAAIAlAAAADAAAAAAAAIAoAAAADAAAAAIAAAAnAAAAGAAAAAIAAAAAAAAAAMRZAAAAAAAlAAAADAAAAAIAAAAlAAAADAAAAAgAAIBWAAAAMAAAACIAAACIAQAAIwAAAJIBAAAFAAAAIgCHASIAlAEjAJQBIwCHASIAhwElAAAADAAAAAgAAIAlAAAADAAAAAAAAIAoAAAADAAAAAIAAAAnAAAAGAAAAAIAAAAAAAAAAMJYAAAAAAAlAAAADAAAAAIAAAAlAAAADAAAAAgAAIBWAAAAMAAAACMAAACIAQAAJAAAAJIBAAAFAAAAIwCHASMAlAEkAJQBJACHASMAhwElAAAADAAAAAgAAIAlAAAADAAAAAAAAIAoAAAADAAAAAIAAAAnAAAAGAAAAAIAAAAAAAAAAMBXAAAAAAAlAAAADAAAAAIAAAAlAAAADAAAAAgAAIBWAAAAMAAAACQAAACIAQAAJQAAAJIBAAAFAAAAJACHASQAlAElAJQBJQCHASQAhwElAAAADAAAAAgAAIAlAAAADAAAAAAAAIAoAAAADAAAAAIAAAAnAAAAGAAAAAIAAAAAAAAAAL9WAAAAAAAlAAAADAAAAAIAAAAlAAAADAAAAAgAAIBWAAAAMAAAACUAAACIAQAAJgAAAJIBAAAFAAAAJQCHASUAlAEmAJQBJgCHASUAhwElAAAADAAAAAgAAIAlAAAADAAAAAAAAIAoAAAADAAAAAIAAAAnAAAAGAAAAAIAAAAAAAAAAL1WAAAAAAAlAAAADAAAAAIAAAAlAAAADAAAAAgAAIBWAAAAMAAAACYAAACIAQAAJwAAAJIBAAAFAAAAJgCHASYAlAEnAJQBJwCHASYAhwElAAAADAAAAAgAAIAlAAAADAAAAAAAAIAoAAAADAAAAAIAAAAnAAAAGAAAAAIAAAAAAAAAALtVAAAAAAAlAAAADAAAAAIAAAAlAAAADAAAAAgAAIBWAAAAMAAAACcAAACIAQAAKAAAAJIBAAAFAAAAJwCHAScAlAEoAJQBKACHAScAhwElAAAADAAAAAgAAIAlAAAADAAAAAAAAIAoAAAADAAAAAIAAAAnAAAAGAAAAAIAAAAAAAAAALpUAAAAAAAlAAAADAAAAAIAAAAlAAAADAAAAAgAAIBWAAAAMAAAACgAAACIAQAAKQAAAJIBAAAFAAAAKACHASgAlAEpAJQBKQCHASgAhwElAAAADAAAAAgAAIAlAAAADAAAAAAAAIAoAAAADAAAAAIAAAAnAAAAGAAAAAIAAAAAAAAAALlUAAAAAAAlAAAADAAAAAIAAAAlAAAADAAAAAgAAIBWAAAAMAAAACkAAACIAQAAKgAAAJIBAAAFAAAAKQCHASkAlAEqAJQBKgCHASkAhwElAAAADAAAAAgAAIAlAAAADAAAAAAAAIAoAAAADAAAAAIAAAAnAAAAGAAAAAIAAAAAAAAAALdTAAAAAAAlAAAADAAAAAIAAAAlAAAADAAAAAgAAIBWAAAAMAAAACoAAACIAQAAKwAAAJIBAAAFAAAAKgCHASoAlAErAJQBKwCHASoAhwElAAAADAAAAAgAAIAlAAAADAAAAAAAAIAoAAAADAAAAAIAAAAnAAAAGAAAAAIAAAAAAAAAALZTAAAAAAAlAAAADAAAAAIAAAAlAAAADAAAAAgAAIBWAAAAMAAAACsAAACIAQAALAAAAJIBAAAFAAAAKwCHASsAlAEsAJQBLACHASsAhwElAAAADAAAAAgAAIAlAAAADAAAAAAAAIAoAAAADAAAAAIAAAAnAAAAGAAAAAIAAAAAAAAAALVSAAAAAAAlAAAADAAAAAIAAAAlAAAADAAAAAgAAIBWAAAAMAAAACwAAACIAQAALQAAAJIBAAAFAAAALACHASwAlAEtAJQBLQCHASwAhwElAAAADAAAAAgAAIAlAAAADAAAAAAAAIAoAAAADAAAAAIAAAAnAAAAGAAAAAIAAAAAAAAAALRSAAAAAAAlAAAADAAAAAIAAAAlAAAADAAAAAgAAIBWAAAAMAAAAC0AAACIAQAALgAAAJIBAAAFAAAALQCHAS0AlAEuAJQBLgCHAS0AhwElAAAADAAAAAgAAIAlAAAADAAAAAAAAIAoAAAADAAAAAIAAAAnAAAAGAAAAAIAAAAAAAAAALNRAAAAAAAlAAAADAAAAAIAAAAlAAAADAAAAAgAAIBWAAAAMAAAAC4AAACIAQAAMAAAAJIBAAAFAAAALgCHAS4AlAEwAJQBMACHAS4AhwElAAAADAAAAAgAAIAlAAAADAAAAAAAAIAoAAAADAAAAAIAAAAnAAAAGAAAAAIAAAAAAAAAALJRAAAAAAAlAAAADAAAAAIAAAAlAAAADAAAAAgAAIBWAAAAMAAAADAAAACIAQAAMQAAAJIBAAAFAAAAMACHATAAlAExAJQBMQCHATAAhwElAAAADAAAAAgAAIAlAAAADAAAAAAAAIAoAAAADAAAAAIAAAAnAAAAGAAAAAIAAAAAAAAAALFRAAAAAAAlAAAADAAAAAIAAAAlAAAADAAAAAgAAIBWAAAAMAAAADEAAACIAQAAMwAAAJIBAAAFAAAAMQCHATEAlAEzAJQBMwCHATEAhwElAAAADAAAAAgAAIAlAAAADAAAAAAAAIAoAAAADAAAAAIAAAAnAAAAGAAAAAIAAAAAAAAAALBQAAAAAAAlAAAADAAAAAIAAAAlAAAADAAAAAgAAIBWAAAAMAAAADMAAACIAQAANAAAAJIBAAAFAAAAMwCHATMAlAE1AJQBNQCHATMAhwE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AABIQJZjpkMIQBQD4AAAANQAAAACEMDbFgAAAAAAAADiANs+AAAAJAAAAAAAAAAkAAAAALQjGb7kvL85D0Q1vv8NuTw8M0u+I0tPPTwzS74+JsE+PDNLvsJ+zz48M0u+U9jaPiw8Nb7iANs+P0MZvuIA2z4AAAAkYxahPE2ErLx879A+TYSsvHzv0D60Ixm+rdXQPjTqKr6O08g+s6I1vj4mwT6zojW+I0tPPbOiNb4jwxE9s6I1vlopozxR4iq+YxahPGL0GL5jFqE8TYSsvAABAQMDAwEDAwOBAAEBAwMDAQMDA4EDAxRAFIAQAAAABAAAAFCwAP8oAAAADAAAAAEAAAAkAAAAJAAAAAAAgD0AAAAAAAAAAAAAgD0AAAAAAAAAAAIAAAAnAAAAGAAAAAEAAAAAAAAAALBQAAAAAAAlAAAADAAAAAEAAAATAAAADAAAAAEAAAA7AAAACAAAABsAAAAQAAAAYAMAAMUUAABZAAAAJAAAAAAAAAAAAAAA//////////8CAAAAKgDFFCoAphNYAAAAKAAAAAAAAAAAAAAA//////////8DAAAAKwBxE1YASBOMAEgTNgAAABAAAAD/AgAASBMAAFgAAAAoAAAAAAAAAAAAAAD//////////wMAAAA1A0gTXwNxE2ADphM2AAAAEAAAAGADAADFFAAAPQAAAAgAAAAbAAAAEAAAAFAAAACcFAAAWQAAACQAAAAAAAAAAAAAAP//////////AgAAADoDnBQ6A6YTWAAAACgAAAAAAAAAAAAAAP//////////AwAAADoDhBMcA3AT/wJwEzYAAAAQAAAAjAAAAHATAABYAAAAKAAAAAAAAAAAAAAA//////////8DAAAAbwBwE1EAhRNQAKYTNgAAABAAAABQAAAAnBQAAD0AAAAIAAAAPAAAAAgAAAA+AAAAGAAAAAIAAAA0AQAANgAAAE0B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AABIQLUNwkMIQBQDdAAAAGgAAAACEMDbCgAAAAAAAADiANs+AAAAAAAAAAAAAAAAAAAAAJSP3b3iANs+lI/dveIA2z4AAAAAYxahPDVFrLx879A+NUWsvHzv0D71TrK9YxahPPVOsr1jFqE8NUWsvAABAQGBAAEBAYGBABRAFIAQAAAABAAAAFCwAP8kAAAAJAAAAAAAgD0AAAAAAAAAAAAAgD0AAAAAAAAAAAIAAAAlAAAADAAAAAEAAAATAAAADAAAAAEAAAAlAAAADAAAAAgAAIBbAAAAUAAAAAIAAAB2AQAANgAAAIQBAAACAAAACgAAAAUAAAAFAAAAYAM6GCoAOhgqAGoXYANqF2ADOhhQABIYOgMSGDoDkxdQAJMXUAASGC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IAAEhADhzKQwhAFAPoAAAA3AAAAAIQwNsXAAAAAAAAAO4pwT4AAIiiI0tPPQAAiKL/Dbk8D178uOS8vzmtNrC8AAAAANuAR70AAAAAXRbtveIA2z5dFu294gDbPiI+SL1T2No+rTawvMJ+zz4PXvy47inBPgAAiKJjFqE8v9XBvWMWoTwiPki9WimjPMWCAb0jwxE9k0GtvKJoTz1kw6y8jiLBPmTDrLzez8g+k0GtvK3V0D6uQwG9fO/QPlG8SL1879A+hOXBvWMWoTyE5cG9YxahPL/Vwb0AAQMDAwEBAQMDgwABAwMDAQMDAwEBgQMUQBSAEAAAAAQAAABQsAD/JAAAACQAAAAAAIA9AAAAAAAAAAAAAIA9AAAAAAAAAAACAAAAJQAAAAwAAAABAAAAEwAAAAwAAAABAAAAOwAAAAgAAAAbAAAAEAAAAP8CAAA8GQAANgAAABAAAACMAAAAPBkAAFgAAAAoAAAAAAAAAAAAAAD//////////wMAAABWADwZKwATGSoA3hhZAAAAKAAAAAAAAAAAAAAA//////////8DAAAAKgBeGGADXhhgA94YWAAAACgAAAAAAAAAAAAAAP//////////AwAAAF8DExk1AzwZ/wI8GT0AAAAIAAAAGwAAABAAAABQAAAAhhgAADYAAAAQAAAAUAAAAN4YAABYAAAAKAAAAAAAAAAAAAAA//////////8DAAAAUQD/GG8AExmMABMZNgAAABAAAAD/AgAAExkAAFgAAAAoAAAAAAAAAAAAAAD//////////wMAAAAcAxMZOgP/GDoD3hhZAAAAKAAAAAAAAAAAAAAA//////////8DAAAAOgOGGFAAhhhQAIYYPQAAAAgAAAA8AAAACAAAAD4AAAAYAAAAAgAAAIUBAAA2AAAAlAE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IAAEhA5Tu6QwhAFAN0AAAAaAAAAAIQwNsKAAAAAAAAAOIA2z4AAACkAAAAAAAAAKQAAAAA0PqgvuIA2z7Q+qC+4gDbPgAAAABjFqE8ZMOsvHzv0D5kw6y8fO/QPnw2lr5jFqE8fDaWvmMWoTxkw6y8AAEBAYEAAQEBgYMAFEAUgBAAAAAEAAAAULAA/yQAAAAkAAAAAACAPQAAAAAAAAAAAACAPQAAAAAAAAAAAgAAACUAAAAMAAAAAQAAABMAAAAMAAAAAQAAACUAAAAMAAAACAAAgFsAAABUAAAAAgAAAE4BAAA2AAAAdAEAAAIAAAALAAAABgAAAAUAAABgA0AXKgBAFyoA5BRgA+QUYANAF2ADQBdQABcXOgMXFzoDDRVQAA0VUAAXFyUAAAAMAAAABwAAgBMAAAAMAAAAAQAAACUAAAAMAAAAAAAAgCQAAAAkAAAAAACAQQAAAAAAAAAAAACAQQAAAAAAAAAAAgAAAEYAAAAwAgAAJAIAAEVNRisqQAAAJAAAABgAAAAAAIA/AAAAAAAAAAAAAIA/AAAAAAAAAAAqQAAAJAAAABgAAAAAAIA/AAAAAAAAAAAAAIA/AAAAAAAAAAAmQAAAEAAAAAQAAAAAAAAAJUAAABAAAAAEAAAAAAAAAB9AAwAMAAAAAAAAACJABAAMAAAAAAAAAB5ACQAMAAAAAAAAACFABwAMAAAAAAAAACpAAAAkAAAAGAAAAAAA8EIAAAAAAAAAAAAA8EL0qLpB0pGwQwhAFANUAQAASAEAAAIQwNsjAAAAAAAAAHpSOj1QYce9ShSnPFBhx70AABAjXpaavQAAAADEQUe9AADGIpitsrxJT6c8AADAonpSOj0AAAAAqH6QPQAA6qJ6Uro9mK2yvHpSuj3EQUe9elK6PV6Wmr2ofpA9UGHHvXpSOj1QYce9elI6PdtzdrxCr+Y823N2vEN0Zjzbc/a8Q3RmPMRBR71DdGY8PBmEvbqlyTz5OJ698oMdPWhupb3ygx09L7KOvfKDHT3s62+98oMdPXlzQr3ygx09r8UavQIhVz2vxRq9AiFXPXlzQr0CIVc97OtvvQIhVz0vso69AiFXPWhupb0L6Yc9+TievfKDnT08GYS98oOdPcRBR73yg50923P2vKqmgD3bc3a8elI6PdtzdrwAAwMDAwMDAwMDAwODAAMDAwMDAwMDAwMDAwMDAwMDAwMDgwMUQBSAEAAAAAQAAABQsAD/JAAAACQAAAAAAIA9AAAAAAAAAAAAAIA9AAAAAAAAAAACAAAAJQAAAAwAAAABAAAAEwAAAAwAAAABAAAAOwAAAAgAAAAbAAAAEAAAAMUBAABQFQAAWAAAAEwAAAAAAAAAAAAAAP//////////DAAAAJUBUBVuAXoVbgGtFW4B4RWVAQsWxQELFvUBCxYcAuEVHAKtFRwCehX1AVAVxQFQFT0AAAAIAAAAGwAAABAAAADFAQAA7hUAAFgAAABwAAAAAAAAAAAAAAD//////////xUAAACkAe4ViQHRFYkBrRWJAY8VnQF2FbgBcBW4AYUVuAGaFbgBsBW4AcIV0wHCFdMBsBXTAZoV0wGFFdMBcBXtAXYVAQKPFQECrRUBAtEV5gHuFcUB7hU9AAAACAAAADwAAAAIAAAAPgAAABgAAAAWAAAAVQEAACIAAABh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AADwQgAAAAAAAAAAAADwQol8QENDz2BDCEAAAjwAAAAwAAAAAhDA2wAAAACOAAAAAAAAAKuqqjwCAAAAAgAAAAIAAAAAAAAAAhDA2wAAAADAcAD/CEAUAzwAAAAwAAAAAhDA2wQAAAAAAAAAAAAAAAAAAAAAAAAAJpPJvma940Amk8m+Zr3jQAAAAAAAAQEBFUAUABAAAAAEAAAAAAAAACQAAAAkAAAAAACAPQAAAAAAAAAAAACAPQAAAAAAAAAAAgAAAF8AAAA4AAAAAgAAADgAAAAAAAAAOAAAAAAAAAAAAAEAKAAAAAAAAAAAcMAAAAAAAAAAAAAAAAAAJQAAAAwAAAACAAAAJQAAAAwAAAAFAACAVwAAACwAAAC9AAAArgAAABkEAADjAAAABAAAAAAMBQ4ADBILYUESC2FBBQ4lAAAADAAAAAcAAIAlAAAADAAAAAAAAIAkAAAAJAAAAAAAgEEAAAAAAAAAAAAAgEEAAAAAAAAAAAIAAAAoAAAADAAAAAIAAABGAAAA8AEAAOQBAABFTUYrKkAAACQAAAAYAAAAAACAPwAAAAAAAAAAAACAPwAAAAAAAAAAKkAAACQAAAAYAAAAAACAPwAAAAAAAAAAAACAPwAAAAAAAAAAJkAAABAAAAAEAAAAAAAAACVAAAAQAAAABAAAAAAAAAAfQAMADAAAAAAAAAAiQAQADAAAAAAAAAAeQAkADAAAAAAAAAAhQAcADAAAAAAAAAAqQAAAJAAAABgAAAAAAPBCD93rqw/d6ysAAPBCpktzQ4lIOkMIQBQDFAEAAAgBAAACEMDbHAAAAAAAAAD2inA+S+Aevq5j1z1L4B6+gjyvsfue9r12PK+xS+CevWo8r7E2Qw69rmPXPXTCA7H2inA+dcIDsdTquEAAAAAAnRG9QAAAL6csb8BANkMOvSxvwEBL4J69LG/AQPue9r2dEb1AS+AevtTquEBL4B6+9opwPkvgHr5vbb1AS+CevW9tvUBJXDG9gGi7QKszfrzU6rhAqzN+vChttkCrM368OWi0QElcMb05aLRAS+CevTlotEBxEuW9KG22QBD9Dr7U6rhAEP0OvoBou0AQ/Q6+b229QHES5b1vbb1AS+CevQADAwMDAwMBAwMDAwMDgQADAwMDAwMDAwMDA4MUQBSAEAAAAAQAAAD/AP8ARgAAABgBAAAMAQAARU1GKypAAAAkAAAAGAAAAAAAgD8AAAAAAAAAAAAAgD8AAAAAAAAAACpAAAAkAAAAGAAAAAAAgD8AAAAAAAAAAAAAgD8AAAAAAAAAACZAAAAQAAAABAAAAAAAAAAlQAAAEAAAAAQAAAAAAAAAH0ADAAwAAAAAAAAAIkAEAAwAAAAAAAAAHkAJAAwAAAAAAAAAIUAHAAwAAAAAAAAAKkAAACQAAAAYAAAAAADwQg/d66sP3esrAADwQqZLc0OJSDpDCEAAAjwAAAAwAAAAAhDA2wAAAACOAAAAAAAAAKuqqjwCAAAAAgAAAAIAAAAAAAAAAhDA2wAAAAAAAAAAFUAUABAAAAAEAAAAAAAAAEYAAADgBQAA1AUAAEVNRisqQAAAJAAAABgAAAAAAIA/AAAAAAAAAAAAAIA/AAAAAAAAAAAqQAAAJAAAABgAAAAAAIA/AAAAAAAAAAAAAIA/AAAAAAAAAAAmQAAAEAAAAAQAAAAAAAAAJUAAABAAAAAEAAAAAAAAAB9AAwAMAAAAAAAAACJABAAMAAAAAAAAAB5ACQAMAAAAAAAAACFABwAMAAAAAAAAACpAAAAkAAAAGAAAAAAA8EIP3WusD91rLAAA8EKmS3NDiUg6QwhAAAI8AAAAMAAAAAIQwNsAAAAAjgAAAAAAAACrqio8AgAAAAIAAAACAAAAAAAAAAIQwNsAAAAAAAAA/whAFAPIBAAAvAQAAAIQwNuFAAAAAAAAAAPlHT7OipO9A+UdPkvgnr0rb0BAS+CevXrJPT/C5Hu9esk9P0vgnr0rb0BAS+CevQdXqkDC5Hu9B1eqQEvgnr0rb0BAS+CevStvQEA0zj+9K29AQEvgnr2J8plANM4/vYnymUBL4J69K29AQEvgnr0Co9Q/S+CevStvQEBL4J69YVOQQEvgnr0rb0BAS+CevVwFH0DC5Hu9XAUfQE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AAEBAAEBAAEBAAEAAQEAAQABAAEBAAEAAQABAAEAAQABAAEAAQABAAEAAQABAAEAAQABAAEAAQABAAEAAQABAAEAAQABAAEAAQABAAEAAQABAAEAAQABAAEAAQABAAEAAQABAAEAAQABAAEAAQABAAEAAQABAAEAAQABAAEAAQABAAEAAQAAABVAFAAQAAAABAAAAAAAAAAkAAAAJAAAAAAAgD0AAAAAAAAAAAAAgD0AAAAAAAAAAAIAAABfAAAAOAAAAAIAAAA4AAAAAAAAADgAAAAAAAAAAAABABQAAAAAAAAAAAAAAAAAAAAAAAAAAAAAACUAAAAMAAAAAgAAACUAAAAMAAAABQAAgFoAAAA0AwAAAwEAAK4AAAB0AwAAtgA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FUQEwtVEAgLuiUIC70UJwu9FAgLuiUICxo3JwsaNwgLuiUIC7olQwu6JQgLQjNDC0IzCAu6JQgLoxsIC7olCAsBMQgLuiUIC9AhJwvQIQ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lAAAADAAAAAcAAIAlAAAADAAAAAAAAIAkAAAAJAAAAAAAgEEAAAAAAAAAAAAAgEEAAAAAAAAAAAIAAAAoAAAADAAAAAIAAABGAAAAaAIAAFwCAABFTUYrKkAAACQAAAAYAAAAAACAPwAAAAAAAAAAAACAPwAAAAAAAAAAKkAAACQAAAAYAAAAAACAPwAAAAAAAAAAAACAPwAAAAAAAAAAJkAAABAAAAAEAAAAAAAAACVAAAAQAAAABAAAAAAAAAAfQAMADAAAAAAAAAAiQAQADAAAAAAAAAAeQAkADAAAAAAAAAAhQAcADAAAAAAAAAAqQAAAJAAAABgAAADAmwk5ljwHopY8ByLAmwk5pktzQ4lIOkMIQAwBeAAAAGwAAAACEMDbBAAAAAYAAAADAAAAAAAAAAAAAMQAAIBEAACARPCuAP+1gwD/8K4A/7WDAP9P0xgo3IsKQ9yLCsNP0xgocs8nStyLCsgEAAAAAAAAAMHAQDyBgAA/AACAP/CuAP/wrgD/0pkA/7WDAP8IQBQDFAEAAAgBAAACEMDbHAAAAAAAAACcYKdK3IuKx5xgp0qLwsfHLBanSiRi+cdauqZKJGL5x4hepkokYvnHGRSmSovCx8cZFKZK3IuKxxkUpkpZqhrHiF6mSpesXcZauqZKl6xdxiwWp0qXrF3GnGCnSlmqGsecYKdK3IuKx9yLCkfciwrIWrqmStyLCshjU6dK3IsKyHLPp0o3ENfHcs+nStyLisdyz6dKAR74xmNTp0q6yuW6WrqmSo3K5brciwpHAAAAAAEeeEbgMW0visxlOgEe+MaKzGU63IuKx4rMZTo3ENfHAR54RtyLCsjciwpH3IsKyAADAwMDAwMDAwMDA4MAAQMDAwMDAwEDAwMDA4MUQBQAEAAAAAQAAAAMAAAAIQAAAAgAAAA7AAAACAAAABMAAAAMAAAAAQAAACQAAAAkAAAAAACAPQAAAAAAAAAAAACAPQAAAAAAAAAAAgAAABsAAAAQAAAAKTwAAAgLAABYAAAATAAAAAAAAAAAAAAA//////////8MAAAAKTzGChU8kQr9O5EK5DuRCtA7xgrQOwgL0DtKC+Q7fwv9O38LFTx/Cyk8SgspPAgLPQAAAAgAAAAbAAAAEAAAAHgPAABzCgAANgAAABAAAAD9OwAAcwoAAFgAAAA0AAAAAAAAAAAAAAD//////////wYAAAAmPHMKRzy2Ckc8CAtHPFoLJjydC/07nQs2AAAAEAAAAHgPAACdCwAAWAAAADQAAAAAAAAAAAAAAP//////////BgAAAE8PnQstD1oLLQ8ICy0PtgpPD3MKeA9zCj0AAAAIAAAAJAAAACQAAAAAAIBBAAAAAAAAAAAAAIBBAAAAAAAAAAACAAAAPAAAAAgAAABDAAAADAAAAAEAAAATAAAADAAAAAEAAAAlAAAADAAAAAgAAIAnAAAAGAAAAAIAAAAAAAAAAK7wAAAAAAAlAAAADAAAAAIAAAAlAAAADAAAAAgAAIBWAAAAMAAAAPMAAACoAAAAxAMAAKgAAAAFAAAA8gCnAPIAqADFA6gAxQOnAPIApwAlAAAADAAAAAgAAIAlAAAADAAAAAAAAIAoAAAADAAAAAIAAAAnAAAAGAAAAAIAAAAAAAAAAKvsAAAAAAAlAAAADAAAAAIAAAAlAAAADAAAAAgAAIBWAAAAMAAAAPMAAACoAAAAxAMAAKkAAAAFAAAA8gCoAPIAqQDFA6kAxQOoAPIAqAAlAAAADAAAAAgAAIAlAAAADAAAAAAAAIAoAAAADAAAAAIAAAAnAAAAGAAAAAIAAAAAAAAAAKnpAAAAAAAlAAAADAAAAAIAAAAlAAAADAAAAAgAAIBWAAAAMAAAAPMAAACpAAAAxAMAAKoAAAAFAAAA8gCpAPIAqgDFA6oAxQOpAPIAqQAlAAAADAAAAAgAAIAlAAAADAAAAAAAAIAoAAAADAAAAAIAAAAnAAAAGAAAAAIAAAAAAAAAAKfmAAAAAAAlAAAADAAAAAIAAAAlAAAADAAAAAgAAIBWAAAAMAAAAPMAAACqAAAAxAMAAKsAAAAFAAAA8gCqAPIAqwDFA6sAxQOqAPIAqgAlAAAADAAAAAgAAIAlAAAADAAAAAAAAIAoAAAADAAAAAIAAAAnAAAAGAAAAAIAAAAAAAAAAKTiAAAAAAAlAAAADAAAAAIAAAAlAAAADAAAAAgAAIBWAAAAMAAAAPMAAACrAAAAxAMAAKwAAAAFAAAA8gCrAPIArADFA6wAxQOrAPIAqwAlAAAADAAAAAgAAIAlAAAADAAAAAAAAIAoAAAADAAAAAIAAAAnAAAAGAAAAAIAAAAAAAAAAKLfAAAAAAAlAAAADAAAAAIAAAAlAAAADAAAAAgAAIBWAAAAMAAAAPMAAACsAAAAxAMAAK0AAAAFAAAA8gCsAPIArQDFA60AxQOsAPIArAAlAAAADAAAAAgAAIAlAAAADAAAAAAAAIAoAAAADAAAAAIAAAAnAAAAGAAAAAIAAAAAAAAAAKDcAAAAAAAlAAAADAAAAAIAAAAlAAAADAAAAAgAAIBWAAAAMAAAAPMAAACtAAAAxAMAAK4AAAAFAAAA8gCtAPIArgDFA64AxQOtAPIArQAlAAAADAAAAAgAAIAlAAAADAAAAAAAAIAoAAAADAAAAAIAAAAnAAAAGAAAAAIAAAAAAAAAAJ7ZAAAAAAAlAAAADAAAAAIAAAAlAAAADAAAAAgAAIBWAAAAMAAAAPMAAACuAAAAxAMAAK8AAAAFAAAA8gCuAPIArwDFA68AxQOuAPIArgAlAAAADAAAAAgAAIAlAAAADAAAAAAAAIAoAAAADAAAAAIAAAAnAAAAGAAAAAIAAAAAAAAAAJvVAAAAAAAlAAAADAAAAAIAAAAlAAAADAAAAAgAAIBWAAAAMAAAAPMAAACvAAAAxAMAALAAAAAFAAAA8gCvAPIAsADFA7AAxQOvAPIArwAlAAAADAAAAAgAAIAlAAAADAAAAAAAAIAoAAAADAAAAAIAAAAnAAAAGAAAAAIAAAAAAAAAAJnSAAAAAAAlAAAADAAAAAIAAAAlAAAADAAAAAgAAIBWAAAAMAAAAPMAAACwAAAAxAMAALEAAAAFAAAA8gCwAPIAsQDFA7EAxQOwAPIAsAAlAAAADAAAAAgAAIAlAAAADAAAAAAAAIAoAAAADAAAAAIAAAAnAAAAGAAAAAIAAAAAAAAAAJfPAAAAAAAlAAAADAAAAAIAAAAlAAAADAAAAAgAAIBWAAAAMAAAAPMAAACxAAAAxAMAALIAAAAFAAAA8gCxAPIAsgDFA7IAxQOxAPIAsQAlAAAADAAAAAgAAIAlAAAADAAAAAAAAIAoAAAADAAAAAIAAAAnAAAAGAAAAAIAAAAAAAAAAJTMAAAAAAAlAAAADAAAAAIAAAAlAAAADAAAAAgAAIBWAAAAMAAAAPMAAACyAAAAxAMAALMAAAAFAAAA8gCyAPIAswDFA7MAxQOyAPIAsgAlAAAADAAAAAgAAIAlAAAADAAAAAAAAIAoAAAADAAAAAIAAAAnAAAAGAAAAAIAAAAAAAAAAJLJAAAAAAAlAAAADAAAAAIAAAAlAAAADAAAAAgAAIBWAAAAMAAAAPMAAACzAAAAxAMAALQAAAAFAAAA8gCzAPIAtADFA7QAxQOzAPIAswAlAAAADAAAAAgAAIAlAAAADAAAAAAAAIAoAAAADAAAAAIAAAAnAAAAGAAAAAIAAAAAAAAAAJDGAAAAAAAlAAAADAAAAAIAAAAlAAAADAAAAAgAAIBWAAAAMAAAAPMAAAC0AAAAxAMAALUAAAAFAAAA8gC0APIAtQDFA7UAxQO0APIAtAAlAAAADAAAAAgAAIAlAAAADAAAAAAAAIAoAAAADAAAAAIAAAAnAAAAGAAAAAIAAAAAAAAAAI3CAAAAAAAlAAAADAAAAAIAAAAlAAAADAAAAAgAAIBWAAAAMAAAAPMAAAC1AAAAxAMAALYAAAAFAAAA8gC1APIAtgDFA7YAxQO1APIAtQAlAAAADAAAAAgAAIAlAAAADAAAAAAAAIAoAAAADAAAAAIAAAAnAAAAGAAAAAIAAAAAAAAAAIu/AAAAAAAlAAAADAAAAAIAAAAlAAAADAAAAAgAAIBWAAAAMAAAAPMAAAC2AAAAxAMAALcAAAAFAAAA8gC2APIAtwDFA7cAxQO2APIAtgAlAAAADAAAAAgAAIAlAAAADAAAAAAAAIAoAAAADAAAAAIAAAAnAAAAGAAAAAIAAAAAAAAAAIi8AAAAAAAlAAAADAAAAAIAAAAlAAAADAAAAAgAAIBWAAAAMAAAAPMAAAC3AAAAxAMAALgAAAAFAAAA8gC3APIAuADFA7gAxQO3APIAtwAlAAAADAAAAAgAAIAlAAAADAAAAAAAAIAoAAAADAAAAAIAAAAnAAAAGAAAAAIAAAAAAAAAAIa5AAAAAAAlAAAADAAAAAIAAAAlAAAADAAAAAgAAIBWAAAAMAAAAPMAAAC4AAAAxAMAALkAAAAFAAAA8gC4APIAuQDFA7kAxQO4APIAuAAlAAAADAAAAAgAAIAlAAAADAAAAAAAAIAoAAAADAAAAAIAAAAnAAAAGAAAAAIAAAAAAAAAAIS2AAAAAAAlAAAADAAAAAIAAAAlAAAADAAAAAgAAIBWAAAAMAAAAPMAAAC5AAAAxAMAALkAAAAFAAAA8gC5APIAugDFA7oAxQO5APIAuQAlAAAADAAAAAgAAIAlAAAADAAAAAAAAIAoAAAADAAAAAIAAAAnAAAAGAAAAAIAAAAAAAAAAIW3AAAAAAAlAAAADAAAAAIAAAAlAAAADAAAAAgAAIBWAAAAMAAAAAAAAAAAAAAA//////////8FAAAA8gC6APIAuwDFA7sAxQO6APIAugAlAAAADAAAAAgAAIAlAAAADAAAAAAAAIAoAAAADAAAAAIAAAAlAAAADAAAAAcAAIAiAAAADAAAAP////9GAAAAGAEAAAwBAABFTUYrKkAAACQAAAAYAAAAAACAPwAAAAAAAAAAAACAPwAAAAAAAAAAKkAAACQAAAAYAAAAAACAPwAAAAAAAAAAAACAPwAAAAAAAAAAJkAAABAAAAAEAAAAAAAAACVAAAAQAAAABAAAAAAAAAAfQAMADAAAAAAAAAAiQAQADAAAAAAAAAAeQAkADAAAAAAAAAAhQAcADAAAAAAAAAAqQAAAJAAAABgAAADAmwk5ljwHopY8ByLAmwk5pktzQ4lIOkMIQAACPAAAADAAAAACEMDbAAAAAI4AAAAAAAAAANQURgIAAAACAAAAAgAAAAAAAAACEMDbAAAAAHM3N/8VQBQAEAAAAAQAAAAAAAAAJAAAACQAAAAAAIA9AAAAAAAAAAAAAIA9AAAAAAAAAAACAAAAXwAAADgAAAACAAAAOAAAAAAAAAA4AAAAAAAAAAAAAQAUAAAAAAAAADc3cwAAAAAAAAAAAAAAAAAlAAAADAAAAAIAAAAlAAAADAAAAAUAAIA7AAAACAAAABsAAAAQAAAAKTwAAAgLAABYAAAATAAAAAAAAAAAAAAA//////////8MAAAAKTzGChU8kQr9O5EK5DuRCtA7xgrQOwgL0DtKC+Q7fwv9O38LFTx/Cyk8SgspPAgLPQAAAAgAAAAbAAAAEAAAAHgPAABzCgAANgAAABAAAAD9OwAAcwoAAFgAAAA0AAAAAAAAAAAAAAD//////////wYAAAAmPHMKRzy2Ckc8CAtHPFoLJjydC/07nQs2AAAAEAAAAHgPAACdCwAAWAAAADQAAAAAAAAAAAAAAP//////////BgAAAE8PnQstD1oLLQ8ICy0PtgpPD3MKeA9zCj0AAAAIAAAAPAAAAAgAAABAAAAAGAAAAPEAAAClAAAAxwMAALwAAAAlAAAADAAAAAcAAIAlAAAADAAAAAAAAIAkAAAAJAAAAAAAgEEAAAAAAAAAAAAAgEEAAAAAAAAAAAIAAAAoAAAADAAAAAIAAABGAAAAuAEAAKwBAABFTUYrKkAAACQAAAAYAAAAAACAPwAAAAAAAAAAAACAPwAAAAAAAAAAKkAAACQAAAAYAAAAAACAPwAAAAAAAAAAAACAPwAAAAAAAAAAJkAAABAAAAAEAAAAAAAAACVAAAAQAAAABAAAAAAAAAAfQAMADAAAAAAAAAAiQAQADAAAAAAAAAAeQAkADAAAAAAAAAAhQAcADAAAAAAAAAAqQAAAJAAAABgAAAAAAPBCD93rqw/d6ysAAPBCpktzQ4lIOkMIQAACPAAAADAAAAACEMDbAAAAAI4AAAAAAAAAq6qqPAIAAAACAAAAAgAAAAAAAAACEMDbAAAAAAAAAP8IQBQDoAAAAJQAAAACEMDbDwAAAAAAAABL4B49S+Aevmsxv0BL4B6+6OC/QEvgHr4sb8BA+572vSxvwEBL4J69LG/AQDZDDr3p4L9AYsEDsWsxv0BIwQOxS+AePQAAAAA2Q448AACIJWzCgzA2Qw69bMKDMEvgnr1swoMw+572vTZDjjxL4B6+S+AePUvgHr4AAQMDAwMDAwEDAwMDA4MDFUAUABAAAAAEAAAAAAAAACQAAAAkAAAAAACAPQAAAAAAAAAAAACAPQAAAAAAAAAAAgAAAF8AAAA4AAAAAgAAADgAAAAAAAAAOAAAAAAAAAAAAAEAKAAAAAAAAAAAAAAAAAAAAAAAAAAAAAAAJQAAAAwAAAACAAAAJQAAAAwAAAAFAACAOwAAAAgAAAAbAAAAEAAAAHgPAABzCgAANgAAABAAAAD9OwAAcwoAAFgAAAA0AAAAAAAAAAAAAAD//////////wYAAAAmPHMKRzy2Ckc8CAtHPFoLJjydC/07nQs2AAAAEAAAAHgPAACdCwAAWAAAADQAAAAAAAAAAAAAAP//////////BgAAAE8PnQstD1oLLQ8ICy0PtgpPD3MKeA9zCj0AAAAIAAAAPAAAAAgAAABAAAAAGAAAAPAAAACkAAAAxwMAAL0AAA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rosCRKWGNUMEQAAADAAAAAAAAAAhAAAACAAAABwAAAAIAAAASwAAAEAAAAAwAAAABQAAACAAAAABAAAAAQAAABAAAAAAAAAAAAAAAL4EAAD3AQAAAAAAAAAAAAC+BAAA9wEAACQAAAAkAAAAAACAPwAAAAAAAAAAAACAP66LAkSlhjVDAgAAAAwAAAAQAAAAAAAAAAAAAAAKAAAAEAAAAAAAAAAAAAAAUgAAAHABAAACAAAA7////wAAAAAAAAAAAAAAALwCAAAAAAAABAAFIkMAYQBsAGkAYgByAGkAAACtAQAAUAcXQK0BAAAR/NVE/n8AAAEAAAAAAAAAAADMMK0BAACwto8viQAAAAAAAAAAAAAAAAAAAAAAAAAAAAAAAAAAANC+jy+JAAAACQAAAAAAAADwvY8viQAAACAWmTmtAQAA8CUYQK0BAAAR/NVE/n8AAPAlGECtAQAAAADMMK0BAACFJqH//////4Q6AAAEoQQAaA0aKq0BAACFJqH//////4Q6AAAEoQQAF0iSNQAAAAABAAAAAAAAAAAAAAAAAAAAhDoAACGTAQBMm8ZC/n8AAAEAAAAAAAAAcb6WNf5/AADQvo8viQAAAPC9jy8AAAAAIBaZOa0BAADzxL3n/X8AAAAAAAAAAAAAhSYEoQAAAACJso8viQAAAHQb/kP+fwAAaA0aKq0BAAADN7bnZHYACAAAAAAlAAAADAAAAAIAAAAWAAAADAAAABgAAAASAAAADAAAAAEAAAAYAAAADAAAAP///wJUAAAAxAAAAAoCAACmAAAAoQIAALoAAAACAAAAAAAAAAAAAAAAAAAAAAAAABQAAABMAAAAAAAAAAAAAAAAAAAA//////////90AAAATwB2AGUAcgBsAGEAeQAgAE4AZQB0AHcAbwByAGsAIABCAGwAdQBlAAsAAAAIAAAACQAAAAUAAAAFAAAACAAAAAgAAAADAAAACwAAAAkAAAAGAAAADAAAAAkAAAAGAAAACAAAAAQAAAAJAAAABAAAAAkAAAAIAAAAJQAAAAwAAAANAACAKAAAAAwAAAACAAAAIgAAAAwAAAD/////RgAAADAKAAAkCgAARU1GKypAAAAkAAAAGAAAAAAA8EIAAAAAAAAAAAAA8EKuiwJEpYY1QypAAAAkAAAAGAAAAAAAgD8AAAAAAAAAAAAAgD8AAAAAAAAAACpAAAAkAAAAGAAAAAAAgD8AAAAAAAAAAAAAgD8AAAAAAAAAACpAAAAkAAAAGAAAAAAAgD8AAAAAAAAAAAAAgD8AAAAAAAAAACZAAAAQAAAABAAAAAAAAAAlQAAAEAAAAAQAAAAAAAAAH0ADAAwAAAAAAAAAIkAEAAwAAAAAAAAAHkAJAAwAAAAAAAAAIUAHAAwAAAAAAAAAKkAAACQAAAAYAAAAwJsJuQAAAAAAAAAAwJsJOX+sSkNM75NDCEAWAVgIAABMCAAAAhDA2wQAAACKAAAAAwAAAAAAAAAAAADEAACARAAAgERqY1P/VEct/2pjU/9URy3/Mo0qKcCdGkTAnRrEMo0qKcCdmkjAnRrJ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7QAAACoAAAAAhDA2xEAAAAAAAAAwJ0aScarKsfAnRpJg+OYxqXWFUkA1JSqBPMPSQA+XyzGqypHAD5fLI2AmEbAJXssgG6nLIPjmMYAAAAAxqsqxwAAAAAc9g/JwCX7K7vZFcmNgJhGwJ0aycarKkfAnRrJBPMPScCdGsml1hVJwJ0aycCdGkm72RXJwJ0aSRz2D8nAnRpJxqsqxwADAwMBAwMDAQMDAwEDAwOBAwMDFEAUABAAAAAEAAAAFgAAACEAAAAIAAAAYgAAAAwAAAABAAAAIQAAAAgAAAA7AAAACAAAABMAAAAMAAAAAQAAACQAAAAkAAAAAACAPQAAAAAAAAAAAACAPQAAAAAAAAAAAgAAABsAAAAQAAAAcQcAABsSAABYAAAAKAAAAAAAAAAAAAAA//////////8DAAAAcQdNEpsHdhLNB3YSNgAAABAAAABIDAAAdhIAAFgAAAAoAAAAAAAAAAAAAAD//////////wMAAAB6DHYSowxNEqMMGxI2AAAAEAAAAKMMAACgDQAAWAAAACgAAAAAAAAAAAAAAP//////////AwAAAKMMbg16DEUNSAxFDTYAAAAQAAAAzQcAAEUNAABYAAAAKAAAAAAAAAAAAAAA//////////8DAAAAmwdFDXEHbg1xB6ANNgAAABAAAABxBwAAGxIAAD0AAAAIAAAAJAAAACQAAAAAAIBBAAAAAAAAAAAAAIBBAAAAAAAAAAACAAAAPAAAAAgAAABDAAAADAAAAAEAAAATAAAADAAAAAEAAAAlAAAADAAAAAgAAIAnAAAAGAAAAAIAAAAAAAAAU2NqAAAAAAAlAAAADAAAAAIAAAAlAAAADAAAAAgAAIBWAAAAMAAAAHgAAADVAAAAygAAANkAAAAFAAAAdwDUAHcA2QDMANkAzADUAHcA1AAlAAAADAAAAAgAAIAlAAAADAAAAAAAAIAoAAAADAAAAAIAAAAnAAAAGAAAAAIAAAAAAAAAUmJqAAAAAAAlAAAADAAAAAIAAAAlAAAADAAAAAgAAIBWAAAAMAAAAHgAAADZAAAAygAAANwAAAAFAAAAdwDZAHcA3ADMANwAzADZAHcA2QAlAAAADAAAAAgAAIAlAAAADAAAAAAAAIAoAAAADAAAAAIAAAAnAAAAGAAAAAIAAAAAAAAAUmJpAAAAAAAlAAAADAAAAAIAAAAlAAAADAAAAAgAAIBWAAAAMAAAAHgAAADcAAAAygAAAN8AAAAFAAAAdwDcAHcA3wDMAN8AzADcAHcA3AAlAAAADAAAAAgAAIAlAAAADAAAAAAAAIAoAAAADAAAAAIAAAAnAAAAGAAAAAIAAAAAAAAAUWJpAAAAAAAlAAAADAAAAAIAAAAlAAAADAAAAAgAAIBWAAAAMAAAAHgAAADfAAAAygAAAOEAAAAFAAAAdwDfAHcA4QDMAOEAzADfAHcA3wAlAAAADAAAAAgAAIAlAAAADAAAAAAAAIAoAAAADAAAAAIAAAAnAAAAGAAAAAIAAAAAAAAAUWFpAAAAAAAlAAAADAAAAAIAAAAlAAAADAAAAAgAAIBWAAAAMAAAAHgAAADhAAAAygAAAOMAAAAFAAAAdwDhAHcA4wDMAOMAzADhAHcA4QAlAAAADAAAAAgAAIAlAAAADAAAAAAAAIAoAAAADAAAAAIAAAAnAAAAGAAAAAIAAAAAAAAAUWFoAAAAAAAlAAAADAAAAAIAAAAlAAAADAAAAAgAAIBWAAAAMAAAAHgAAADjAAAAygAAAOUAAAAFAAAAdwDjAHcA5QDMAOUAzADjAHcA4wAlAAAADAAAAAgAAIAlAAAADAAAAAAAAIAoAAAADAAAAAIAAAAnAAAAGAAAAAIAAAAAAAAAUGFoAAAAAAAlAAAADAAAAAIAAAAlAAAADAAAAAgAAIBWAAAAMAAAAHgAAADlAAAAygAAAOYAAAAFAAAAdwDlAHcA5gDMAOYAzADlAHcA5QAlAAAADAAAAAgAAIAlAAAADAAAAAAAAIAoAAAADAAAAAIAAAAnAAAAGAAAAAIAAAAAAAAAUGBoAAAAAAAlAAAADAAAAAIAAAAlAAAADAAAAAgAAIBWAAAAMAAAAHgAAADmAAAAygAAAOgAAAAFAAAAdwDmAHcA6ADMAOgAzADmAHcA5gAlAAAADAAAAAgAAIAlAAAADAAAAAAAAIAoAAAADAAAAAIAAAAnAAAAGAAAAAIAAAAAAAAAT2BnAAAAAAAlAAAADAAAAAIAAAAlAAAADAAAAAgAAIBWAAAAMAAAAHgAAADoAAAAygAAAOoAAAAFAAAAdwDoAHcA6gDMAOoAzADoAHcA6AAlAAAADAAAAAgAAIAlAAAADAAAAAAAAIAoAAAADAAAAAIAAAAnAAAAGAAAAAIAAAAAAAAATl9nAAAAAAAlAAAADAAAAAIAAAAlAAAADAAAAAgAAIBWAAAAMAAAAHgAAADqAAAAygAAAOwAAAAFAAAAdwDqAHcA7ADMAOwAzADqAHcA6gAlAAAADAAAAAgAAIAlAAAADAAAAAAAAIAoAAAADAAAAAIAAAAnAAAAGAAAAAIAAAAAAAAATV5mAAAAAAAlAAAADAAAAAIAAAAlAAAADAAAAAgAAIBWAAAAMAAAAHgAAADsAAAAygAAAO8AAAAFAAAAdwDsAHcA7wDMAO8AzADsAHcA7AAlAAAADAAAAAgAAIAlAAAADAAAAAAAAIAoAAAADAAAAAIAAAAnAAAAGAAAAAIAAAAAAAAATF1lAAAAAAAlAAAADAAAAAIAAAAlAAAADAAAAAgAAIBWAAAAMAAAAHgAAADvAAAAygAAAPEAAAAFAAAAdwDvAHcA8QDMAPEAzADvAHcA7wAlAAAADAAAAAgAAIAlAAAADAAAAAAAAIAoAAAADAAAAAIAAAAnAAAAGAAAAAIAAAAAAAAAS11lAAAAAAAlAAAADAAAAAIAAAAlAAAADAAAAAgAAIBWAAAAMAAAAHgAAADxAAAAygAAAPIAAAAFAAAAdwDxAHcA8gDMAPIAzADxAHcA8QAlAAAADAAAAAgAAIAlAAAADAAAAAAAAIAoAAAADAAAAAIAAAAnAAAAGAAAAAIAAAAAAAAASlxlAAAAAAAlAAAADAAAAAIAAAAlAAAADAAAAAgAAIBWAAAAMAAAAHgAAADyAAAAygAAAPMAAAAFAAAAdwDyAHcA8wDMAPMAzADyAHcA8gAlAAAADAAAAAgAAIAlAAAADAAAAAAAAIAoAAAADAAAAAIAAAAnAAAAGAAAAAIAAAAAAAAASlxkAAAAAAAlAAAADAAAAAIAAAAlAAAADAAAAAgAAIBWAAAAMAAAAHgAAADzAAAAygAAAPQAAAAFAAAAdwDzAHcA9ADMAPQAzADzAHcA8wAlAAAADAAAAAgAAIAlAAAADAAAAAAAAIAoAAAADAAAAAIAAAAnAAAAGAAAAAIAAAAAAAAASVtjAAAAAAAlAAAADAAAAAIAAAAlAAAADAAAAAgAAIBWAAAAMAAAAHgAAAD0AAAAygAAAPYAAAAFAAAAdwD0AHcA9gDMAPYAzAD0AHcA9AAlAAAADAAAAAgAAIAlAAAADAAAAAAAAIAoAAAADAAAAAIAAAAnAAAAGAAAAAIAAAAAAAAASFpjAAAAAAAlAAAADAAAAAIAAAAlAAAADAAAAAgAAIBWAAAAMAAAAHgAAAD2AAAAygAAAPcAAAAFAAAAdwD2AHcA9wDMAPcAzAD2AHcA9gAlAAAADAAAAAgAAIAlAAAADAAAAAAAAIAoAAAADAAAAAIAAAAnAAAAGAAAAAIAAAAAAAAAR1piAAAAAAAlAAAADAAAAAIAAAAlAAAADAAAAAgAAIBWAAAAMAAAAHgAAAD3AAAAygAAAPgAAAAFAAAAdwD3AHcA+ADMAPgAzAD3AHcA9wAlAAAADAAAAAgAAIAlAAAADAAAAAAAAIAoAAAADAAAAAIAAAAnAAAAGAAAAAIAAAAAAAAAR1liAAAAAAAlAAAADAAAAAIAAAAlAAAADAAAAAgAAIBWAAAAMAAAAHgAAAD4AAAAygAAAPkAAAAFAAAAdwD4AHcA+QDMAPkAzAD4AHcA+AAlAAAADAAAAAgAAIAlAAAADAAAAAAAAIAoAAAADAAAAAIAAAAnAAAAGAAAAAIAAAAAAAAARlliAAAAAAAlAAAADAAAAAIAAAAlAAAADAAAAAgAAIBWAAAAMAAAAHgAAAD5AAAAygAAAPoAAAAFAAAAdwD5AHcA+gDMAPoAzAD5AHcA+QAlAAAADAAAAAgAAIAlAAAADAAAAAAAAIAoAAAADAAAAAIAAAAnAAAAGAAAAAIAAAAAAAAARlhhAAAAAAAlAAAADAAAAAIAAAAlAAAADAAAAAgAAIBWAAAAMAAAAHgAAAD6AAAAygAAAPsAAAAFAAAAdwD6AHcA+wDMAPsAzAD6AHcA+gAlAAAADAAAAAgAAIAlAAAADAAAAAAAAIAoAAAADAAAAAIAAAAnAAAAGAAAAAIAAAAAAAAARVhhAAAAAAAlAAAADAAAAAIAAAAlAAAADAAAAAgAAIBWAAAAMAAAAHgAAAD7AAAAygAAAPwAAAAFAAAAdwD7AHcA/ADMAPwAzAD7AHcA+wAlAAAADAAAAAgAAIAlAAAADAAAAAAAAIAoAAAADAAAAAIAAAAnAAAAGAAAAAIAAAAAAAAARFdgAAAAAAAlAAAADAAAAAIAAAAlAAAADAAAAAgAAIBWAAAAMAAAAHgAAAD8AAAAygAAAP4AAAAFAAAAdwD8AHcA/gDMAP4AzAD8AHcA/AAlAAAADAAAAAgAAIAlAAAADAAAAAAAAIAoAAAADAAAAAIAAAAnAAAAGAAAAAIAAAAAAAAAQ1ZgAAAAAAAlAAAADAAAAAIAAAAlAAAADAAAAAgAAIBWAAAAMAAAAHgAAAD+AAAAygAAAP8AAAAFAAAAdwD+AHcA/wDMAP8AzAD+AHcA/gAlAAAADAAAAAgAAIAlAAAADAAAAAAAAIAoAAAADAAAAAIAAAAnAAAAGAAAAAIAAAAAAAAAQlVfAAAAAAAlAAAADAAAAAIAAAAlAAAADAAAAAgAAIBWAAAAMAAAAHgAAAD/AAAAygAAAAABAAAFAAAAdwD/AHcAAAHMAAABzAD/AHcA/wAlAAAADAAAAAgAAIAlAAAADAAAAAAAAIAoAAAADAAAAAIAAAAnAAAAGAAAAAIAAAAAAAAAQVVfAAAAAAAlAAAADAAAAAIAAAAlAAAADAAAAAgAAIBWAAAAMAAAAHgAAAAAAQAAygAAAAEBAAAFAAAAdwAAAXcAAQHMAAEBzAAAAXcAAAElAAAADAAAAAgAAIAlAAAADAAAAAAAAIAoAAAADAAAAAIAAAAnAAAAGAAAAAIAAAAAAAAAQVReAAAAAAAlAAAADAAAAAIAAAAlAAAADAAAAAgAAIBWAAAAMAAAAHgAAAABAQAAygAAAAIBAAAFAAAAdwABAXcAAgHMAAIBzAABAXcAAQElAAAADAAAAAgAAIAlAAAADAAAAAAAAIAoAAAADAAAAAIAAAAnAAAAGAAAAAIAAAAAAAAAQFReAAAAAAAlAAAADAAAAAIAAAAlAAAADAAAAAgAAIBWAAAAMAAAAHgAAAACAQAAygAAAAMBAAAFAAAAdwACAXcAAwHMAAMBzAACAXcAAgElAAAADAAAAAgAAIAlAAAADAAAAAAAAIAoAAAADAAAAAIAAAAnAAAAGAAAAAIAAAAAAAAAP1NdAAAAAAAlAAAADAAAAAIAAAAlAAAADAAAAAgAAIBWAAAAMAAAAHgAAAADAQAAygAAAAQBAAAFAAAAdwADAXcABAHMAAQBzAADAXcAAwElAAAADAAAAAgAAIAlAAAADAAAAAAAAIAoAAAADAAAAAIAAAAnAAAAGAAAAAIAAAAAAAAAPlNdAAAAAAAlAAAADAAAAAIAAAAlAAAADAAAAAgAAIBWAAAAMAAAAHgAAAAEAQAAygAAAAUBAAAFAAAAdwAEAXcABQHMAAUBzAAEAXcABAElAAAADAAAAAgAAIAlAAAADAAAAAAAAIAoAAAADAAAAAIAAAAnAAAAGAAAAAIAAAAAAAAAPlJdAAAAAAAlAAAADAAAAAIAAAAlAAAADAAAAAgAAIBWAAAAMAAAAHgAAAAFAQAAygAAAAYBAAAFAAAAdwAFAXcABgHMAAYBzAAFAXcABQElAAAADAAAAAgAAIAlAAAADAAAAAAAAIAoAAAADAAAAAIAAAAnAAAAGAAAAAIAAAAAAAAAPVFcAAAAAAAlAAAADAAAAAIAAAAlAAAADAAAAAgAAIBWAAAAMAAAAHgAAAAGAQAAygAAAAcBAAAFAAAAdwAGAXcABwHMAAcBzAAGAXcABgElAAAADAAAAAgAAIAlAAAADAAAAAAAAIAoAAAADAAAAAIAAAAnAAAAGAAAAAIAAAAAAAAAPFFbAAAAAAAlAAAADAAAAAIAAAAlAAAADAAAAAgAAIBWAAAAMAAAAHgAAAAHAQAAygAAAAgBAAAFAAAAdwAHAXcACAHMAAgBzAAHAXcABwElAAAADAAAAAgAAIAlAAAADAAAAAAAAIAoAAAADAAAAAIAAAAnAAAAGAAAAAIAAAAAAAAAO1FbAAAAAAAlAAAADAAAAAIAAAAlAAAADAAAAAgAAIBWAAAAMAAAAHgAAAAIAQAAygAAAAkBAAAFAAAAdwAIAXcACQHMAAkBzAAIAXcACAElAAAADAAAAAgAAIAlAAAADAAAAAAAAIAoAAAADAAAAAIAAAAnAAAAGAAAAAIAAAAAAAAAOlBbAAAAAAAlAAAADAAAAAIAAAAlAAAADAAAAAgAAIBWAAAAMAAAAHgAAAAJAQAAygAAAAoBAAAFAAAAdwAJAXcACgHMAAoBzAAJAXcACQElAAAADAAAAAgAAIAlAAAADAAAAAAAAIAoAAAADAAAAAIAAAAnAAAAGAAAAAIAAAAAAAAAOlBaAAAAAAAlAAAADAAAAAIAAAAlAAAADAAAAAgAAIBWAAAAMAAAAHgAAAAKAQAAygAAAAsBAAAFAAAAdwAKAXcACwHMAAsBzAAKAXcACgElAAAADAAAAAgAAIAlAAAADAAAAAAAAIAoAAAADAAAAAIAAAAnAAAAGAAAAAIAAAAAAAAAOU9aAAAAAAAlAAAADAAAAAIAAAAlAAAADAAAAAgAAIBWAAAAMAAAAHgAAAALAQAAygAAAAwBAAAFAAAAdwALAXcADAHMAAwBzAALAXcACwElAAAADAAAAAgAAIAlAAAADAAAAAAAAIAoAAAADAAAAAIAAAAnAAAAGAAAAAIAAAAAAAAAOE9ZAAAAAAAlAAAADAAAAAIAAAAlAAAADAAAAAgAAIBWAAAAMAAAAHgAAAAMAQAAygAAAA0BAAAFAAAAdwAMAXcADQHMAA0BzAAMAXcADAElAAAADAAAAAgAAIAlAAAADAAAAAAAAIAoAAAADAAAAAIAAAAnAAAAGAAAAAIAAAAAAAAAOE5ZAAAAAAAlAAAADAAAAAIAAAAlAAAADAAAAAgAAIBWAAAAMAAAAHgAAAANAQAAygAAAA4BAAAFAAAAdwANAXcADgHMAA4BzAANAXcADQElAAAADAAAAAgAAIAlAAAADAAAAAAAAIAoAAAADAAAAAIAAAAnAAAAGAAAAAIAAAAAAAAAN05ZAAAAAAAlAAAADAAAAAIAAAAlAAAADAAAAAgAAIBWAAAAMAAAAHgAAAAOAQAAygAAAA8BAAAFAAAAdwAOAXcADwHMAA8BzAAOAXcADgElAAAADAAAAAgAAIAlAAAADAAAAAAAAIAoAAAADAAAAAIAAAAnAAAAGAAAAAIAAAAAAAAANk1ZAAAAAAAlAAAADAAAAAIAAAAlAAAADAAAAAgAAIBWAAAAMAAAAHgAAAAPAQAAygAAABABAAAFAAAAdwAPAXcAEAHMABABzAAPAXcADwElAAAADAAAAAgAAIAlAAAADAAAAAAAAIAoAAAADAAAAAIAAAAnAAAAGAAAAAIAAAAAAAAANkxYAAAAAAAlAAAADAAAAAIAAAAlAAAADAAAAAgAAIBWAAAAMAAAAHgAAAAQAQAAygAAABEBAAAFAAAAdwAQAXcAEQHMABEBzAAQAXcAEAElAAAADAAAAAgAAIAlAAAADAAAAAAAAIAoAAAADAAAAAIAAAAnAAAAGAAAAAIAAAAAAAAANUxYAAAAAAAlAAAADAAAAAIAAAAlAAAADAAAAAgAAIBWAAAAMAAAAHgAAAARAQAAygAAABIBAAAFAAAAdwARAXcAEgHMABIBzAARAXcAEQElAAAADAAAAAgAAIAlAAAADAAAAAAAAIAoAAAADAAAAAIAAAAnAAAAGAAAAAIAAAAAAAAANUxXAAAAAAAlAAAADAAAAAIAAAAlAAAADAAAAAgAAIBWAAAAMAAAAHgAAAASAQAAygAAABMBAAAFAAAAdwASAXcAEwHMABMBzAASAXcAEgElAAAADAAAAAgAAIAlAAAADAAAAAAAAIAoAAAADAAAAAIAAAAnAAAAGAAAAAIAAAAAAAAANEtXAAAAAAAlAAAADAAAAAIAAAAlAAAADAAAAAgAAIBWAAAAMAAAAHgAAAATAQAAygAAABQBAAAFAAAAdwATAXcAFAHMABQBzAATAXcAEwElAAAADAAAAAgAAIAlAAAADAAAAAAAAIAoAAAADAAAAAIAAAAnAAAAGAAAAAIAAAAAAAAAM0tXAAAAAAAlAAAADAAAAAIAAAAlAAAADAAAAAgAAIBWAAAAMAAAAHgAAAAUAQAAygAAABYBAAAFAAAAdwAUAXcAFgHMABYBzAAUAXcAFAElAAAADAAAAAgAAIAlAAAADAAAAAAAAIAoAAAADAAAAAIAAAAnAAAAGAAAAAIAAAAAAAAAMkpXAAAAAAAlAAAADAAAAAIAAAAlAAAADAAAAAgAAIBWAAAAMAAAAHgAAAAWAQAAygAAABcBAAAFAAAAdwAWAXcAFwHMABcBzAAWAXcAFgElAAAADAAAAAgAAIAlAAAADAAAAAAAAIAoAAAADAAAAAIAAAAnAAAAGAAAAAIAAAAAAAAAMkpWAAAAAAAlAAAADAAAAAIAAAAlAAAADAAAAAgAAIBWAAAAMAAAAHgAAAAXAQAAygAAABkBAAAFAAAAdwAXAXcAGQHMABkBzAAXAXcAFwElAAAADAAAAAgAAIAlAAAADAAAAAAAAIAoAAAADAAAAAIAAAAnAAAAGAAAAAIAAAAAAAAAMUlWAAAAAAAlAAAADAAAAAIAAAAlAAAADAAAAAgAAIBWAAAAMAAAAHgAAAAZAQAAygAAABsBAAAFAAAAdwAZAXcAGwHMABsBzAAZAXcAGQElAAAADAAAAAgAAIAlAAAADAAAAAAAAIAoAAAADAAAAAIAAAAnAAAAGAAAAAIAAAAAAAAAMElVAAAAAAAlAAAADAAAAAIAAAAlAAAADAAAAAgAAIBWAAAAMAAAAHgAAAAbAQAAygAAAB0BAAAFAAAAdwAbAXcAHQHMAB0BzAAbAXcAGwElAAAADAAAAAgAAIAlAAAADAAAAAAAAIAoAAAADAAAAAIAAAAnAAAAGAAAAAIAAAAAAAAAL0hVAAAAAAAlAAAADAAAAAIAAAAlAAAADAAAAAgAAIBWAAAAMAAAAHgAAAAdAQAAygAAAB8BAAAFAAAAdwAdAXcAHwHMAB8BzAAdAXcAHQElAAAADAAAAAgAAIAlAAAADAAAAAAAAIAoAAAADAAAAAIAAAAnAAAAGAAAAAIAAAAAAAAALkhVAAAAAAAlAAAADAAAAAIAAAAlAAAADAAAAAgAAIBWAAAAMAAAAHgAAAAfAQAAygAAACABAAAFAAAAdwAfAXcAIAHMACABzAAfAXcAHwElAAAADAAAAAgAAIAlAAAADAAAAAAAAIAoAAAADAAAAAIAAAAnAAAAGAAAAAIAAAAAAAAALkhUAAAAAAAlAAAADAAAAAIAAAAlAAAADAAAAAgAAIBWAAAAMAAAAHgAAAAgAQAAygAAACMBAAAFAAAAdwAgAXcAIwHMACMBzAAgAXcAIAElAAAADAAAAAgAAIAlAAAADAAAAAAAAIAoAAAADAAAAAIAAAAnAAAAGAAAAAIAAAAAAAAALUdUAAAAAAAlAAAADAAAAAIAAAAlAAAADAAAAAgAAIBWAAAAMAAAAHgAAAAjAQAAygAAACcBAAAFAAAAdwAjAXcAKQHMACkBzAAjAXcAIwE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kM5HQ/1Xh0MIQBcBWAgAAEwIAAACEMDbBAAAAIoAAAADAAAAAAAAAAAAAMQAAIBEAACAROzr6/90aVn/7Ovr/3RpWf8rA+EoEf3LQxH9y8MrA+EokPSPSBH9y8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C8RgVJEf3LyEp6KkcR/cvIekaZRhH9y8iAbqcsqmjCyAAAAADIrbbIAAAAAH6fZcaY95wtfp9lxgU2YEf4UBiuiyUNSAA+X63+iDtIJwYars1zckipEojF39iWSNdbi8ZL0epIjsxax5D0D0nsCznIkPQPSewLOciQ9A9J4LC2yATzD0mqaMLI6CsLSRH9y8i8RgVJEf3LyAABAwMDAQMDAwMDAwMDAwEDA4MDFEAUABAAAAAEAAAAFwAAACEAAAAIAAAAOwAAAAgAAAATAAAADAAAAAEAAAAkAAAAJAAAAAAAgD0AAAAAAAAAAAAAgD0AAAAAAAAAAAIAAAAbAAAAEAAAAPsHAAB2DQAANgAAABAAAAAaDAAAdg0AAFgAAAAoAAAAAAAAAAAAAAD//////////wMAAABMDHYNdQyfDXUM0g02AAAAEAAAAHUMAADFEAAAWAAAAEAAAAAAAAAAAAAAAP//////////CQAAAHUMxRD9C+MQRgvjEOIK4xBsCtoQ7Qm+EIQIbhCfB1YPnwdWDzYAAAAQAAAAnwcAANINAABYAAAAKAAAAAAAAAAAAAAA//////////8DAAAAnwefDcgHdg37B3YNPQAAAAgAAAAkAAAAJAAAAAAAgEEAAAAAAAAAAAAAgEEAAAAAAAAAAAIAAAA8AAAACAAAAEMAAAAMAAAAAQAAABMAAAAMAAAAAQAAACUAAAAMAAAACAAAgCcAAAAYAAAAAgAAAAAAAADr6+wAAAAAACUAAAAMAAAAAgAAACUAAAAMAAAACAAAgFYAAAAwAAAAegAAANgAAADHAAAA2QAAAAUAAAB5ANcAeQDZAMgA2QDIANcAeQDXACUAAAAMAAAACAAAgCUAAAAMAAAAAAAAgCgAAAAMAAAAAgAAACcAAAAYAAAAAgAAAAAAAADq6usAAAAAACUAAAAMAAAAAgAAACUAAAAMAAAACAAAgFYAAAAwAAAAegAAANkAAADHAAAA2gAAAAUAAAB5ANkAeQDaAMgA2gDIANkAeQDZACUAAAAMAAAACAAAgCUAAAAMAAAAAAAAgCgAAAAMAAAAAgAAACcAAAAYAAAAAgAAAAAAAADp6usAAAAAACUAAAAMAAAAAgAAACUAAAAMAAAACAAAgFYAAAAwAAAAegAAANoAAADHAAAA2wAAAAUAAAB5ANoAeQDbAMgA2wDIANoAeQDaACUAAAAMAAAACAAAgCUAAAAMAAAAAAAAgCgAAAAMAAAAAgAAACcAAAAYAAAAAgAAAAAAAADp6eoAAAAAACUAAAAMAAAAAgAAACUAAAAMAAAACAAAgFYAAAAwAAAAegAAANsAAADHAAAA3AAAAAUAAAB5ANsAeQDcAMgA3ADIANsAeQDbACUAAAAMAAAACAAAgCUAAAAMAAAAAAAAgCgAAAAMAAAAAgAAACcAAAAYAAAAAgAAAAAAAADo6OkAAAAAACUAAAAMAAAAAgAAACUAAAAMAAAACAAAgFYAAAAwAAAAegAAANwAAADHAAAA3QAAAAUAAAB5ANwAeQDdAMgA3QDIANwAeQDcACUAAAAMAAAACAAAgCUAAAAMAAAAAAAAgCgAAAAMAAAAAgAAACcAAAAYAAAAAgAAAAAAAADn5+kAAAAAACUAAAAMAAAAAgAAACUAAAAMAAAACAAAgFYAAAAwAAAAegAAAN0AAADHAAAA3gAAAAUAAAB5AN0AeQDeAMgA3gDIAN0AeQDdACUAAAAMAAAACAAAgCUAAAAMAAAAAAAAgCgAAAAMAAAAAgAAACcAAAAYAAAAAgAAAAAAAADm5+gAAAAAACUAAAAMAAAAAgAAACUAAAAMAAAACAAAgFYAAAAwAAAAegAAAN4AAADHAAAA3wAAAAUAAAB5AN4AeQDfAMgA3wDIAN4AeQDeACUAAAAMAAAACAAAgCUAAAAMAAAAAAAAgCgAAAAMAAAAAgAAACcAAAAYAAAAAgAAAAAAAADl5ucAAAAAACUAAAAMAAAAAgAAACUAAAAMAAAACAAAgFYAAAAwAAAAegAAAN8AAADHAAAA4AAAAAUAAAB5AN8AeQDgAMgA4ADIAN8AeQDfACUAAAAMAAAACAAAgCUAAAAMAAAAAAAAgCgAAAAMAAAAAgAAACcAAAAYAAAAAgAAAAAAAADk5OYAAAAAACUAAAAMAAAAAgAAACUAAAAMAAAACAAAgFYAAAAwAAAAegAAAOAAAADHAAAA4QAAAAUAAAB5AOAAeQDhAMgA4QDIAOAAeQDgACUAAAAMAAAACAAAgCUAAAAMAAAAAAAAgCgAAAAMAAAAAgAAACcAAAAYAAAAAgAAAAAAAADj4+UAAAAAACUAAAAMAAAAAgAAACUAAAAMAAAACAAAgFYAAAAwAAAAegAAAOEAAADHAAAA4gAAAAUAAAB5AOEAeQDiAMgA4gDIAOEAeQDhACUAAAAMAAAACAAAgCUAAAAMAAAAAAAAgCgAAAAMAAAAAgAAACcAAAAYAAAAAgAAAAAAAADh4uMAAAAAACUAAAAMAAAAAgAAACUAAAAMAAAACAAAgFYAAAAwAAAAegAAAOIAAADHAAAA4wAAAAUAAAB5AOIAeQDjAMgA4wDIAOIAeQDiACUAAAAMAAAACAAAgCUAAAAMAAAAAAAAgCgAAAAMAAAAAgAAACcAAAAYAAAAAgAAAAAAAADg4OIAAAAAACUAAAAMAAAAAgAAACUAAAAMAAAACAAAgFYAAAAwAAAAegAAAOMAAADHAAAA5AAAAAUAAAB5AOMAeQDkAMgA5ADIAOMAeQDjACUAAAAMAAAACAAAgCUAAAAMAAAAAAAAgCgAAAAMAAAAAgAAACcAAAAYAAAAAgAAAAAAAADe3+EAAAAAACUAAAAMAAAAAgAAACUAAAAMAAAACAAAgFYAAAAwAAAAegAAAOQAAADHAAAA5QAAAAUAAAB5AOQAeQDlAMgA5QDIAOQAeQDkACUAAAAMAAAACAAAgCUAAAAMAAAAAAAAgCgAAAAMAAAAAgAAACcAAAAYAAAAAgAAAAAAAADc3d8AAAAAACUAAAAMAAAAAgAAACUAAAAMAAAACAAAgFYAAAAwAAAAegAAAOUAAADHAAAA5gAAAAUAAAB5AOUAeQDmAMgA5gDIAOUAeQDlACUAAAAMAAAACAAAgCUAAAAMAAAAAAAAgCgAAAAMAAAAAgAAACcAAAAYAAAAAgAAAAAAAADa290AAAAAACUAAAAMAAAAAgAAACUAAAAMAAAACAAAgFYAAAAwAAAAegAAAOYAAADHAAAA5wAAAAUAAAB5AOYAeQDnAMgA5wDIAOYAeQDmACUAAAAMAAAACAAAgCUAAAAMAAAAAAAAgCgAAAAMAAAAAgAAACcAAAAYAAAAAgAAAAAAAADY2dsAAAAAACUAAAAMAAAAAgAAACUAAAAMAAAACAAAgFYAAAAwAAAAegAAAOcAAADHAAAA6AAAAAUAAAB5AOcAeQDoAMgA6ADIAOcAeQDnACUAAAAMAAAACAAAgCUAAAAMAAAAAAAAgCgAAAAMAAAAAgAAACcAAAAYAAAAAgAAAAAAAADW19kAAAAAACUAAAAMAAAAAgAAACUAAAAMAAAACAAAgFYAAAAwAAAAegAAAOgAAADHAAAA6QAAAAUAAAB5AOgAeQDpAMgA6QDIAOgAeQDoACUAAAAMAAAACAAAgCUAAAAMAAAAAAAAgCgAAAAMAAAAAgAAACcAAAAYAAAAAgAAAAAAAADT1dcAAAAAACUAAAAMAAAAAgAAACUAAAAMAAAACAAAgFYAAAAwAAAAegAAAOkAAADHAAAA6gAAAAUAAAB5AOkAeQDqAMgA6gDIAOkAeQDpACUAAAAMAAAACAAAgCUAAAAMAAAAAAAAgCgAAAAMAAAAAgAAACcAAAAYAAAAAgAAAAAAAADR0tUAAAAAACUAAAAMAAAAAgAAACUAAAAMAAAACAAAgFYAAAAwAAAAegAAAOoAAADHAAAA6wAAAAUAAAB5AOoAeQDrAMgA6wDIAOoAeQDqACUAAAAMAAAACAAAgCUAAAAMAAAAAAAAgCgAAAAMAAAAAgAAACcAAAAYAAAAAgAAAAAAAADOz9IAAAAAACUAAAAMAAAAAgAAACUAAAAMAAAACAAAgFYAAAAwAAAAegAAAOsAAADHAAAA7AAAAAUAAAB5AOsAeQDsAMgA7ADIAOsAeQDrACUAAAAMAAAACAAAgCUAAAAMAAAAAAAAgCgAAAAMAAAAAgAAACcAAAAYAAAAAgAAAAAAAADKzc8AAAAAACUAAAAMAAAAAgAAACUAAAAMAAAACAAAgFYAAAAwAAAAegAAAOwAAADHAAAA7QAAAAUAAAB5AOwAeQDtAMgA7QDIAOwAeQDsACUAAAAMAAAACAAAgCUAAAAMAAAAAAAAgCgAAAAMAAAAAgAAACcAAAAYAAAAAgAAAAAAAADIys0AAAAAACUAAAAMAAAAAgAAACUAAAAMAAAACAAAgFYAAAAwAAAAegAAAO0AAADHAAAA7gAAAAUAAAB5AO0AeQDuAMgA7gDIAO0AeQDtACUAAAAMAAAACAAAgCUAAAAMAAAAAAAAgCgAAAAMAAAAAgAAACcAAAAYAAAAAgAAAAAAAADEx8kAAAAAACUAAAAMAAAAAgAAACUAAAAMAAAACAAAgFYAAAAwAAAAegAAAO4AAADHAAAA7wAAAAUAAAB5AO4AeQDvAMgA7wDIAO4AeQDuACUAAAAMAAAACAAAgCUAAAAMAAAAAAAAgCgAAAAMAAAAAgAAACcAAAAYAAAAAgAAAAAAAADAw8YAAAAAACUAAAAMAAAAAgAAACUAAAAMAAAACAAAgFYAAAAwAAAAegAAAO8AAADHAAAA8AAAAAUAAAB5AO8AeQDwAMgA8ADIAO8AeQDvACUAAAAMAAAACAAAgCUAAAAMAAAAAAAAgCgAAAAMAAAAAgAAACcAAAAYAAAAAgAAAAAAAAC9wMQAAAAAACUAAAAMAAAAAgAAACUAAAAMAAAACAAAgFYAAAAwAAAAegAAAPAAAADHAAAA8QAAAAUAAAB5APAAeQDxAMgA8QDIAPAAeQDwACUAAAAMAAAACAAAgCUAAAAMAAAAAAAAgCgAAAAMAAAAAgAAACcAAAAYAAAAAgAAAAAAAAC5vcAAAAAAACUAAAAMAAAAAgAAACUAAAAMAAAACAAAgFYAAAAwAAAAegAAAPEAAADHAAAA8gAAAAUAAAB5APEAeQDyAMgA8gDIAPEAeQDxACUAAAAMAAAACAAAgCUAAAAMAAAAAAAAgCgAAAAMAAAAAgAAACcAAAAYAAAAAgAAAAAAAAC1ubwAAAAAACUAAAAMAAAAAgAAACUAAAAMAAAACAAAgFYAAAAwAAAAegAAAPIAAADHAAAA8wAAAAUAAAB5APIAeQDzAMgA8wDIAPIAeQDyACUAAAAMAAAACAAAgCUAAAAMAAAAAAAAgCgAAAAMAAAAAgAAACcAAAAYAAAAAgAAAAAAAACytroAAAAAACUAAAAMAAAAAgAAACUAAAAMAAAACAAAgFYAAAAwAAAAegAAAPMAAADHAAAA9AAAAAUAAAB5APMAeQD0AMgA9ADIAPMAeQDzACUAAAAMAAAACAAAgCUAAAAMAAAAAAAAgCgAAAAMAAAAAgAAACcAAAAYAAAAAgAAAAAAAACusrYAAAAAACUAAAAMAAAAAgAAACUAAAAMAAAACAAAgFYAAAAwAAAAegAAAPQAAADHAAAA9QAAAAUAAAB5APQAeQD1AMgA9QDIAPQAeQD0ACUAAAAMAAAACAAAgCUAAAAMAAAAAAAAgCgAAAAMAAAAAgAAACcAAAAYAAAAAgAAAAAAAACprrIAAAAAACUAAAAMAAAAAgAAACUAAAAMAAAACAAAgFYAAAAwAAAAegAAAPUAAADHAAAA9gAAAAUAAAB5APUAeQD2AMgA9gDIAPUAeQD1ACUAAAAMAAAACAAAgCUAAAAMAAAAAAAAgCgAAAAMAAAAAgAAACcAAAAYAAAAAgAAAAAAAAClq68AAAAAACUAAAAMAAAAAgAAACUAAAAMAAAACAAAgFYAAAAwAAAAegAAAPYAAADHAAAA9wAAAAUAAAB5APYAeQD3AMgA9wDIAPYAeQD2ACUAAAAMAAAACAAAgCUAAAAMAAAAAAAAgCgAAAAMAAAAAgAAACcAAAAYAAAAAgAAAAAAAAChpqsAAAAAACUAAAAMAAAAAgAAACUAAAAMAAAACAAAgFYAAAAwAAAAegAAAPcAAADHAAAA+AAAAAUAAAB5APcAeQD4AMgA+ADIAPcAeQD3ACUAAAAMAAAACAAAgCUAAAAMAAAAAAAAgCgAAAAMAAAAAgAAACcAAAAYAAAAAgAAAAAAAACcoqcAAAAAACUAAAAMAAAAAgAAACUAAAAMAAAACAAAgFYAAAAwAAAAegAAAPgAAADHAAAA+QAAAAUAAAB5APgAeQD5AMgA+QDIAPgAeQD4ACUAAAAMAAAACAAAgCUAAAAMAAAAAAAAgCgAAAAMAAAAAgAAACcAAAAYAAAAAgAAAAAAAACZn6QAAAAAACUAAAAMAAAAAgAAACUAAAAMAAAACAAAgFYAAAAwAAAAegAAAPkAAADHAAAA+gAAAAUAAAB5APkAeQD6AMgA+gDIAPkAeQD5ACUAAAAMAAAACAAAgCUAAAAMAAAAAAAAgCgAAAAMAAAAAgAAACcAAAAYAAAAAgAAAAAAAACUm6EAAAAAACUAAAAMAAAAAgAAACUAAAAMAAAACAAAgFYAAAAwAAAAegAAAPoAAADHAAAA+wAAAAUAAAB5APoAeQD7AMgA+wDIAPoAeQD6ACUAAAAMAAAACAAAgCUAAAAMAAAAAAAAgCgAAAAMAAAAAgAAACcAAAAYAAAAAgAAAAAAAACQl50AAAAAACUAAAAMAAAAAgAAACUAAAAMAAAACAAAgFYAAAAwAAAAegAAAPsAAADHAAAA/AAAAAUAAAB5APsAeQD8AMgA/ADIAPsAeQD7ACUAAAAMAAAACAAAgCUAAAAMAAAAAAAAgCgAAAAMAAAAAgAAACcAAAAYAAAAAgAAAAAAAACMlJoAAAAAACUAAAAMAAAAAgAAACUAAAAMAAAACAAAgFYAAAAwAAAAegAAAPwAAADHAAAA/QAAAAUAAAB5APwAeQD9AMgA/QDIAPwAeQD8ACUAAAAMAAAACAAAgCUAAAAMAAAAAAAAgCgAAAAMAAAAAgAAACcAAAAYAAAAAgAAAAAAAACIkJYAAAAAACUAAAAMAAAAAgAAACUAAAAMAAAACAAAgFYAAAAwAAAAegAAAP0AAADHAAAA/gAAAAUAAAB5AP0AeQD+AMgA/gDIAP0AeQD9ACUAAAAMAAAACAAAgCUAAAAMAAAAAAAAgCgAAAAMAAAAAgAAACcAAAAYAAAAAgAAAAAAAACDjJMAAAAAACUAAAAMAAAAAgAAACUAAAAMAAAACAAAgFYAAAAwAAAAegAAAP4AAADHAAAA/wAAAAUAAAB5AP4AeQD/AMgA/wDIAP4AeQD+ACUAAAAMAAAACAAAgCUAAAAMAAAAAAAAgCgAAAAMAAAAAgAAACcAAAAYAAAAAgAAAAAAAACAiZAAAAAAACUAAAAMAAAAAgAAACUAAAAMAAAACAAAgFYAAAAwAAAAegAAAP8AAADHAAAAAAEAAAUAAAB5AP8AeQAAAcgAAAHIAP8AeQD/ACUAAAAMAAAACAAAgCUAAAAMAAAAAAAAgCgAAAAMAAAAAgAAACcAAAAYAAAAAgAAAAAAAAB8hY0AAAAAACUAAAAMAAAAAgAAACUAAAAMAAAACAAAgFYAAAAwAAAAegAAAAABAADHAAAAAQEAAAUAAAB5AAABeQABAcgAAQHIAAABeQAAASUAAAAMAAAACAAAgCUAAAAMAAAAAAAAgCgAAAAMAAAAAgAAACcAAAAYAAAAAgAAAAAAAAB4gooAAAAAACUAAAAMAAAAAgAAACUAAAAMAAAACAAAgFYAAAAwAAAAegAAAAEBAADHAAAAAgEAAAUAAAB5AAEBeQACAcgAAgHIAAEBeQABASUAAAAMAAAACAAAgCUAAAAMAAAAAAAAgCgAAAAMAAAAAgAAACcAAAAYAAAAAgAAAAAAAAB1gIgAAAAAACUAAAAMAAAAAgAAACUAAAAMAAAACAAAgFYAAAAwAAAAegAAAAIBAADHAAAAAwEAAAUAAAB5AAIBeQADAcgAAwHIAAIBeQACASUAAAAMAAAACAAAgCUAAAAMAAAAAAAAgCgAAAAMAAAAAgAAACcAAAAYAAAAAgAAAAAAAABxfIUAAAAAACUAAAAMAAAAAgAAACUAAAAMAAAACAAAgFYAAAAwAAAAegAAAAMBAADHAAAABAEAAAUAAAB5AAMBeQAEAcgABAHIAAMBeQADASUAAAAMAAAACAAAgCUAAAAMAAAAAAAAgCgAAAAMAAAAAgAAACcAAAAYAAAAAgAAAAAAAABueoIAAAAAACUAAAAMAAAAAgAAACUAAAAMAAAACAAAgFYAAAAwAAAAegAAAAQBAADHAAAABQEAAAUAAAB5AAQBeQAFAcgABQHIAAQBeQAEASUAAAAMAAAACAAAgCUAAAAMAAAAAAAAgCgAAAAMAAAAAgAAACcAAAAYAAAAAgAAAAAAAABrd4EAAAAAACUAAAAMAAAAAgAAACUAAAAMAAAACAAAgFYAAAAwAAAAegAAAAUBAADHAAAABgEAAAUAAAB5AAUBeQAGAcgABgHIAAUBeQAFASUAAAAMAAAACAAAgCUAAAAMAAAAAAAAgCgAAAAMAAAAAgAAACcAAAAYAAAAAgAAAAAAAABodX4AAAAAACUAAAAMAAAAAgAAACUAAAAMAAAACAAAgFYAAAAwAAAAegAAAAYBAADHAAAABwEAAAUAAAB5AAYBeQAHAcgABwHIAAYBeQAGASUAAAAMAAAACAAAgCUAAAAMAAAAAAAAgCgAAAAMAAAAAgAAACcAAAAYAAAAAgAAAAAAAABlc3wAAAAAACUAAAAMAAAAAgAAACUAAAAMAAAACAAAgFYAAAAwAAAAegAAAAcBAADHAAAACAEAAAUAAAB5AAcBeQAIAcgACAHIAAcBeQAHASUAAAAMAAAACAAAgCUAAAAMAAAAAAAAgCgAAAAMAAAAAgAAACcAAAAYAAAAAgAAAAAAAABjcXsAAAAAACUAAAAMAAAAAgAAACUAAAAMAAAACAAAgFYAAAAwAAAAegAAAAgBAADHAAAACQEAAAUAAAB5AAgBeQAJAcgACQHIAAgBeQAIASUAAAAMAAAACAAAgCUAAAAMAAAAAAAAgCgAAAAMAAAAAgAAACcAAAAYAAAAAgAAAAAAAABhb3kAAAAAACUAAAAMAAAAAgAAACUAAAAMAAAACAAAgFYAAAAwAAAAegAAAAkBAADHAAAACgEAAAUAAAB5AAkBeQAKAcgACgHIAAkBeQAJASUAAAAMAAAACAAAgCUAAAAMAAAAAAAAgCgAAAAMAAAAAgAAACcAAAAYAAAAAgAAAAAAAABfbXgAAAAAACUAAAAMAAAAAgAAACUAAAAMAAAACAAAgFYAAAAwAAAAegAAAAoBAADHAAAACwEAAAUAAAB5AAoBeQALAcgACwHIAAoBeQAKASUAAAAMAAAACAAAgCUAAAAMAAAAAAAAgCgAAAAMAAAAAgAAACcAAAAYAAAAAgAAAAAAAABdbHcAAAAAACUAAAAMAAAAAgAAACUAAAAMAAAACAAAgFYAAAAwAAAAegAAAAsBAADHAAAADAEAAAUAAAB5AAsBeQAMAcgADAHIAAsBeQALASUAAAAMAAAACAAAgCUAAAAMAAAAAAAAgCgAAAAMAAAAAgAAACcAAAAYAAAAAgAAAAAAAABba3UAAAAAACUAAAAMAAAAAgAAACUAAAAMAAAACAAAgFYAAAAwAAAAegAAAAwBAADHAAAADQEAAAUAAAB5AAwBeQANAcgADQHIAAwBeQAMASUAAAAMAAAACAAAgCUAAAAMAAAAAAAAgCgAAAAMAAAAAgAAACcAAAAYAAAAAgAAAAAAAABaanUAAAAAACUAAAAMAAAAAgAAACUAAAAMAAAACAAAgFYAAAAwAAAAegAAAA0BAADHAAAADgEAAAUAAAB5AA0BeQAOAcgADgHIAA0BeQANASUAAAAMAAAACAAAgCUAAAAMAAAAAAAAgCgAAAAMAAAAAgAAACcAAAAYAAAAAgAAAAAAAABZaXQAAAAAACUAAAAMAAAAAgAAACUAAAAMAAAACAAAgFYAAAAwAAAAegAAAA4BAADHAAAADgEAAAUAAAB5AA4BeQAPAcgADwHIAA4BeQAO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K4JR1D10NwQwhAFANgAAAAVAAAAAIQwNsIAAAAAAAAAJO4iz4Y7rC9pFASPgAAAKSkUBI+TgtwvQAAAABOC3C9AAAAAFnI6b2kUBI+WcjpvaRQEj5CrjC+k7iLPhjusL0AAQEBAQEBgRRAFIAQAAAABAAAAP////8oAAAADAAAAAEAAAAkAAAAJAAAAAAAgD0AAAAAAAAAAAAAgD0AAAAAAAAAAAIAAAAnAAAAGAAAAAEAAAAAAAAA////AAAAAAAlAAAADAAAAAEAAAATAAAADAAAAAEAAAAlAAAADAAAAAgAAIBWAAAAPAAAAHsAAADbAAAAnQAAAPAAAAAIAAAAvwdXDrgI/Q64CIwOywmMDssJIg64CCIOuAixDb8HVw4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r4lQ/RmiEMIQBQDYAAAAFQAAAACEMDbCAAAAAAAAAAfvIs+R/ywvaRQEj4AAAAApFASPk4LcL0AAAAATgtwvQAAAABZyOm9pFASPlnI6b2kUBI+WrUwvh+8iz5H/LC9AAEBAQEBAYEUQBSAEAAAAAQAAAD/////JAAAACQAAAAAAIA9AAAAAAAAAAAAAIA9AAAAAAAAAAACAAAAJQAAAAwAAAABAAAAEwAAAAwAAAABAAAAJQAAAAwAAAAIAACAVgAAADwAAACEAAAA+wAAAKYAAAARAQAACAAAAEgIXxBCCQURQgmVEFQKlRBUCioQQgkqEEIJug9ICF8Q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hJMRkM5iJBDCEAUA2AAAABUAAAAAhDA2wgAAAAAAAAAAAAAAG1usL2xLgU+E6AwvrEuBT7eVum9q7+LPt5W6b2rv4s+tURvvbEuBT61RG+9sS4FPgAAgKMAAAAAbW6wvQABAQEBAQGBFEAUgBAAAAAEAAAA/////yQAAAAkAAAAAACAPQAAAAAAAAAAAACAPQAAAAAAAAAAAgAAACUAAAAMAAAAAQAAABMAAAAMAAAAAQAAACUAAAAMAAAACAAAgFYAAAA8AAAApQAAAAsBAADGAAAAIQEAAAgAAABdDGQRZAu+EGQLLxFRCi8RUQqZEWQLmRFkCwkSXQxkE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JHsj1DcESAQwhAFANgAAAAVAAAAAIQwNsIAAAAAAAAAAAAAACcfLC9micFPiunML6aJwU+3lbpvau/iz7eVum9q7+LPrVEb72aJwU+tURvvZonBT4AAACkAAAAAJx8sL0AAQEBAQEBgRRAFIAQAAAABAAAAP////8kAAAAJAAAAAAAgD0AAAAAAAAAAAAAgD0AAAAAAAAAAAIAAAAlAAAADAAAAAEAAAATAAAADAAAAAEAAAAlAAAADAAAAAgAAIBWAAAAPAAAAJwAAADrAAAAvgAAAAEBAAAIAAAA1AtcD9oKtg7aCiYPyAkmD8gJkQ/aCpEP2goBENQLXA8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5tFLQ5aBlEMIQBQDTAEAAEABAAACEMDbIgAAAAAAAAAehic/AECMo9/Vaj0AQIyjZcnSPACAOKQAAEAjp5DSvAAAAACAuWq9AAAAAB6GJ78AANgia5svv2XJ0jwqLja/39VqPSouNr9YhCc/Ki42v2ubLz8qLja/tjE2P2ubL7+2MTY/HoYnv7YxNj/f1Wq9fDM2P6eQ0rwwnS8/AJBNpB6GJz8AQIyj39VqPUxKMb/3gBQ9TEoxv2m0nDzg5yy/abScPB6GJ79ptJw839VqvWm0nDxWnRS994AUPWm0nLzf1Wo9abScvFiEJz9ptJy8puksP2m0nLwSTDE/Vp0UvRJMMT/f1Wq9EkwxPx6GJ78STDE/4Ocsv6bpLD9MSjG/WIQnP0xKMb/f1Wo9TEoxvwABAwMDAQMDAwEDAwMBAwODAAMDAwEDAwMBAwMDAQMDA4EBABRAFIAQAAAABAAAAGxVJP8oAAAADAAAAAEAAAAkAAAAJAAAAAAAgD0AAAAAAAAAAAAAgD0AAAAAAAAAAAIAAAAnAAAAGAAAAAEAAAAAAAAAJFVsAAAAAAAlAAAADAAAAAEAAAATAAAADAAAAAEAAAA7AAAACAAAABsAAAAQAAAAzQcAAIkSAAA2AAAAEAAAAEgMAACJEgAAWAAAACgAAAAAAAAAAAAAAP//////////AwAAAIQMiRK2DFcStgwbEjYAAAAQAAAAtgwAAKANAABYAAAAKAAAAAAAAAAAAAAA//////////8DAAAAtgxkDYQMMg1IDDINNgAAABAAAADNBwAAMg0AAFgAAAAoAAAAAAAAAAAAAAD//////////wMAAACRBzINXwdkDV8HoA02AAAAEAAAAF8HAAAbEgAAWAAAACgAAAAAAAAAAAAAAP//////////AwAAAF8HVxKQB4kSzQeJEj0AAAAIAAAAGwAAABAAAABIDAAAVw0AAFgAAAAoAAAAAAAAAAAAAAD//////////wMAAABwDFcNkQx4DZEMoA02AAAAEAAAAJEMAAAbEgAAWAAAACgAAAAAAAAAAAAAAP//////////AwAAAJEMQxJwDGQSSAxkEjYAAAAQAAAAzQcAAGQSAABYAAAAKAAAAAAAAAAAAAAA//////////8DAAAApQdkEoQHQxKEBxsSNgAAABAAAACEBwAAoA0AAFgAAAAoAAAAAAAAAAAAAAD//////////wMAAACEB3gNpQdXDc0HVw02AAAAEAAAAEgMAABXDQAAPQAAAAgAAAA8AAAACAAAAD4AAAAYAAAAdQAAANMAAADMAAAAKQEAABMAAAAMAAAAAQAAACUAAAAMAAAAAAAAgCQAAAAkAAAAAACAQQAAAAAAAAAAAACAQQAAAAAAAAAAAgAAAEYAAADwAQAA5AEAAEVNRisqQAAAJAAAABgAAAAAAIA/AAAAAAAAAAAAAIA/AAAAAAAAAAAqQAAAJAAAABgAAAAAAIA/AAAAAAAAAAAAAIA/AAAAAAAAAAAmQAAAEAAAAAQAAAAAAAAAJUAAABAAAAAEAAAAAAAAAB9AAwAMAAAAAAAAACJABAAMAAAAAAAAAB5ACQAMAAAAAAAAACFABwAMAAAAAAAAACpAAAAkAAAAGAAAAAAA8EIP3eurD93rKwAA8ELuLHdDEkavQwhAFAMUAQAACAEAAAIQwNscAAAAAAAAAPaKcD5L4B6+rmPXPUvgHr6CPK+x+572vXY8r7FL4J69ajyvsTZDDr2uY9c9dMIDsfaKcD51wgOx1Oq4QAAAAACdEb1AAAAvpyxvwEA2Qw69LG/AQEvgnr0sb8BA+572vZ0RvUBL4B6+1Oq4QEvgHr72inA+S+Aevm9tvUBL4J69b229QElcMb2AaLtAqzN+vNTquECrM368KG22QKszfrw5aLRASVwxvTlotEBL4J69OWi0QHES5b0obbZAEP0OvtTquEAQ/Q6+gGi7QBD9Dr5vbb1AcRLlvW9tvUBL4J69AAMDAwMDAwEDAwMDAwOBAAMDAwMDAwMDAwMDgxRAFIAQAAAABAAAAP8A/wBGAAAAGAEAAAwBAABFTUYrKkAAACQAAAAYAAAAAACAPwAAAAAAAAAAAACAPwAAAAAAAAAAKkAAACQAAAAYAAAAAACAPwAAAAAAAAAAAACAPwAAAAAAAAAAJkAAABAAAAAEAAAAAAAAACVAAAAQAAAABAAAAAAAAAAfQAMADAAAAAAAAAAiQAQADAAAAAAAAAAeQAkADAAAAAAAAAAhQAcADAAAAAAAAAAqQAAAJAAAABgAAAAAAPBCD93rqw/d6ysAAPBC7ix3QxJGr0MIQAACPAAAADAAAAACEMDbAAAAAI4AAAAAAAAAq6qqPAIAAAACAAAAAgAAAAAAAAACEMDbAAAAAAAAAAAVQBQAEAAAAAQAAAAAAAAARgAAAOAFAADUBQAARU1GKypAAAAkAAAAGAAAAAAAgD8AAAAAAAAAAAAAgD8AAAAAAAAAACpAAAAkAAAAGAAAAAAAgD8AAAAAAAAAAAAAgD8AAAAAAAAAACZAAAAQAAAABAAAAAAAAAAlQAAAEAAAAAQAAAAAAAAAH0ADAAwAAAAAAAAAIkAEAAwAAAAAAAAAHkAJAAwAAAAAAAAAIUAHAAwAAAAAAAAAKkAAACQAAAAYAAAAAADwQg/da6wP3WssAADwQu4sd0MSRq9DCEAAAjwAAAAwAAAAAhDA2wAAAACOAAAAAAAAAKuqKjwCAAAAAgAAAAIAAAAAAAAAAhDA2wAAAAAAAAD/CEAUA8gEAAC8BAAAAhDA24UAAAAAAAAAA+UdPs6Kk70D5R0+S+CevStvQEBL4J69esk9P8Lke716yT0/S+CevStvQEBL4J69B1eqQMLke70HV6pAS+CevStvQEBL4J69K29AQDTOP70rb0BAS+CevYnymUA0zj+9ifKZQEvgnr0rb0BAS+CevQKj1D9L4J69K29AQEvgnr1hU5BAS+CevStvQEBL4J69XAUfQMLke71cBR9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0AAQEAAQEAAQEAAQABAQABAAEAAQEAAQABAAEAAQABAAEAAQABAAEAAQABAAEAAQABAAEAAQABAAEAAQABAAEAAQABAAEAAQABAAEAAQABAAEAAQABAAEAAQABAAEAAQABAAEAAQABAAEAAQABAAEAAQABAAEAAQABAAEAAQABAAEAAQABAAAAFUAUABAAAAAEAAAAAAAAACQAAAAkAAAAAACAPQAAAAAAAAAAAACAPQAAAAAAAAAAAgAAAF8AAAA4AAAAAgAAADgAAAAAAAAAOAAAAAAAAAAAAAEAFAAAAAAAAAAAAAAAAAAAAAAAAAAAAAAAJQAAAAwAAAACAAAAJQAAAAwAAAAFAACAWgAAADQDAAAHAQAAUwEAAHgDAABb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kxBXFZMQTBX4JUwV+xRrFfsUTBX4JUwVWDdrFVg3TBX4JUwV+CWHFfglTBWAM4cVgDNMFfglTBXhG0wV+CVMFT8xTBX4JUwVDiJrFQ4i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SUAAAAMAAAABwAAgCUAAAAMAAAAAAAAgCQAAAAkAAAAAACAQQAAAAAAAAAAAACAQQAAAAAAAAAAAgAAACgAAAAMAAAAAgAAAEYAAABoAgAAXAIAAEVNRisqQAAAJAAAABgAAAAAAIA/AAAAAAAAAAAAAIA/AAAAAAAAAAAqQAAAJAAAABgAAAAAAIA/AAAAAAAAAAAAAIA/AAAAAAAAAAAmQAAAEAAAAAQAAAAAAAAAJUAAABAAAAAEAAAAAAAAAB9AAwAMAAAAAAAAACJABAAMAAAAAAAAAB5ACQAMAAAAAAAAACFABwAMAAAAAAAAACpAAAAkAAAAGAAAAMCbCTmWPAeiljwHIsCbCTnuLHdDEkavQwhADQF4AAAAbAAAAAIQwNsEAAAABgAAAAMAAAAAAAAAAAAAxAAAgEQAAIBEULAA/zmAAP9QsAD/OYAA/0/TGCjciwpD3IsKw0/TGChyzydK3IsKyAQAAAAAAAAAwcBAPIGAAD8AAIA/ULAA/1CwAP9FmQD/OYAA/whAFAMUAQAACAEAAAIQwNscAAAAAAAAAJxgp0rci4rHnGCnSovCx8csFqdKJGL5x1q6pkokYvnHiF6mSiRi+ccZFKZKi8LHxxkUpkrci4rHGRSmSlmqGseIXqZKl6xdxlq6pkqXrF3GLBanSpesXcacYKdKWaoax5xgp0rci4rH3IsKR9yLCshauqZK3IsKyGNTp0rciwrIcs+nSjcQ18dyz6dK3IuKx3LPp0oBHvjGY1OnSrrK5bpauqZKjcrlutyLCkcAAAAAAR54RuAxbS+KzGU6AR74xorMZTrci4rHisxlOjcQ18cBHnhG3IsKyNyLCkfciwrIAAMDAwMDAwMDAwMDgwABAwMDAwMDAQMDAwMDgxRAFAAQAAAABAAAAA0AAAAhAAAACAAAADsAAAAIAAAAEwAAAAwAAAABAAAAJAAAACQAAAAAAIA9AAAAAAAAAAAAAIA9AAAAAAAAAAACAAAAGwAAABAAAABoPAAATBUAAFgAAABMAAAAAAAAAAAAAAD//////////wwAAABoPAoVVDzVFDs81RQiPNUUDjwKFQ48TBUOPI4VIjzDFTs8wxVUPMMVaDyOFWg8TBU9AAAACAAAABsAAAAQAAAAtg8AALcUAAA2AAAAEAAAADs8AAC3FAAAWAAAADQAAAAAAAAAAAAAAP//////////BgAAAGQ8txSFPPoUhTxMFYU8nxVkPOEVOzzhFTYAAAAQAAAAtg8AAOEVAABYAAAANAAAAAAAAAAAAAAA//////////8GAAAAjQ/hFWsPnxVrD0wVaw/6FI0PtxS2D7cUPQAAAAgAAAAkAAAAJAAAAAAAgEEAAAAAAAAAAAAAgEEAAAAAAAAAAAIAAAA8AAAACAAAAEMAAAAMAAAAAQAAABMAAAAMAAAAAQAAACUAAAAMAAAACAAAgCcAAAAYAAAAAgAAAAAAAAAAsFAAAAAAACUAAAAMAAAAAgAAACUAAAAMAAAACAAAgFYAAAAwAAAA9wAAAEwBAADIAwAATAEAAAUAAAD2AEsB9gBMAckDTAHJA0sB9gBLASUAAAAMAAAACAAAgCUAAAAMAAAAAAAAgCgAAAAMAAAAAgAAACcAAAAYAAAAAgAAAAAAAAAArk8AAAAAACUAAAAMAAAAAgAAACUAAAAMAAAACAAAgFYAAAAwAAAA9wAAAEwBAADIAwAATQEAAAUAAAD2AEwB9gBNAckDTQHJA0wB9gBMASUAAAAMAAAACAAAgCUAAAAMAAAAAAAAgCgAAAAMAAAAAgAAACcAAAAYAAAAAgAAAAAAAAAAq04AAAAAACUAAAAMAAAAAgAAACUAAAAMAAAACAAAgFYAAAAwAAAA9wAAAE0BAADIAwAATgEAAAUAAAD2AE0B9gBOAckDTgHJA00B9gBNASUAAAAMAAAACAAAgCUAAAAMAAAAAAAAgCgAAAAMAAAAAgAAACcAAAAYAAAAAgAAAAAAAAAAqU0AAAAAACUAAAAMAAAAAgAAACUAAAAMAAAACAAAgFYAAAAwAAAA9wAAAE4BAADIAwAATwEAAAUAAAD2AE4B9gBPAckDTwHJA04B9gBOASUAAAAMAAAACAAAgCUAAAAMAAAAAAAAgCgAAAAMAAAAAgAAACcAAAAYAAAAAgAAAAAAAAAApksAAAAAACUAAAAMAAAAAgAAACUAAAAMAAAACAAAgFYAAAAwAAAA9wAAAE8BAADIAwAAUAEAAAUAAAD2AE8B9gBQAckDUAHJA08B9gBPASUAAAAMAAAACAAAgCUAAAAMAAAAAAAAgCgAAAAMAAAAAgAAACcAAAAYAAAAAgAAAAAAAAAApEoAAAAAACUAAAAMAAAAAgAAACUAAAAMAAAACAAAgFYAAAAwAAAA9wAAAFABAADIAwAAUQEAAAUAAAD2AFAB9gBRAckDUQHJA1AB9gBQASUAAAAMAAAACAAAgCUAAAAMAAAAAAAAgCgAAAAMAAAAAgAAACcAAAAYAAAAAgAAAAAAAAAAoUkAAAAAACUAAAAMAAAAAgAAACUAAAAMAAAACAAAgFYAAAAwAAAA9wAAAFEBAADIAwAAUgEAAAUAAAD2AFEB9gBSAckDUgHJA1EB9gBRASUAAAAMAAAACAAAgCUAAAAMAAAAAAAAgCgAAAAMAAAAAgAAACcAAAAYAAAAAgAAAAAAAAAAn0gAAAAAACUAAAAMAAAAAgAAACUAAAAMAAAACAAAgFYAAAAwAAAA9wAAAFIBAADIAwAAUwEAAAUAAAD2AFIB9gBTAckDUwHJA1IB9gBSASUAAAAMAAAACAAAgCUAAAAMAAAAAAAAgCgAAAAMAAAAAgAAACcAAAAYAAAAAgAAAAAAAAAAnEcAAAAAACUAAAAMAAAAAgAAACUAAAAMAAAACAAAgFYAAAAwAAAA9wAAAFMBAADIAwAAVAEAAAUAAAD2AFMB9gBUAckDVAHJA1MB9gBTASUAAAAMAAAACAAAgCUAAAAMAAAAAAAAgCgAAAAMAAAAAgAAACcAAAAYAAAAAgAAAAAAAAAAmkUAAAAAACUAAAAMAAAAAgAAACUAAAAMAAAACAAAgFYAAAAwAAAA9wAAAFQBAADIAwAAVQEAAAUAAAD2AFQB9gBVAckDVQHJA1QB9gBUASUAAAAMAAAACAAAgCUAAAAMAAAAAAAAgCgAAAAMAAAAAgAAACcAAAAYAAAAAgAAAAAAAAAAl0QAAAAAACUAAAAMAAAAAgAAACUAAAAMAAAACAAAgFYAAAAwAAAA9wAAAFUBAADIAwAAVgEAAAUAAAD2AFUB9gBWAckDVgHJA1UB9gBVASUAAAAMAAAACAAAgCUAAAAMAAAAAAAAgCgAAAAMAAAAAgAAACcAAAAYAAAAAgAAAAAAAAAAlEMAAAAAACUAAAAMAAAAAgAAACUAAAAMAAAACAAAgFYAAAAwAAAA9wAAAFYBAADIAwAAVwEAAAUAAAD2AFYB9gBXAckDVwHJA1YB9gBWASUAAAAMAAAACAAAgCUAAAAMAAAAAAAAgCgAAAAMAAAAAgAAACcAAAAYAAAAAgAAAAAAAAAAkkEAAAAAACUAAAAMAAAAAgAAACUAAAAMAAAACAAAgFYAAAAwAAAA9wAAAFcBAADIAwAAWAEAAAUAAAD2AFcB9gBYAckDWAHJA1cB9gBXASUAAAAMAAAACAAAgCUAAAAMAAAAAAAAgCgAAAAMAAAAAgAAACcAAAAYAAAAAgAAAAAAAAAAj0AAAAAAACUAAAAMAAAAAgAAACUAAAAMAAAACAAAgFYAAAAwAAAA9wAAAFgBAADIAwAAWQEAAAUAAAD2AFgB9gBZAckDWQHJA1gB9gBYASUAAAAMAAAACAAAgCUAAAAMAAAAAAAAgCgAAAAMAAAAAgAAACcAAAAYAAAAAgAAAAAAAAAAjD8AAAAAACUAAAAMAAAAAgAAACUAAAAMAAAACAAAgFYAAAAwAAAA9wAAAFkBAADIAwAAWgEAAAUAAAD2AFkB9gBaAckDWgHJA1kB9gBZASUAAAAMAAAACAAAgCUAAAAMAAAAAAAAgCgAAAAMAAAAAgAAACcAAAAYAAAAAgAAAAAAAAAAij4AAAAAACUAAAAMAAAAAgAAACUAAAAMAAAACAAAgFYAAAAwAAAA9wAAAFoBAADIAwAAWwEAAAUAAAD2AFoB9gBbAckDWwHJA1oB9gBaASUAAAAMAAAACAAAgCUAAAAMAAAAAAAAgCgAAAAMAAAAAgAAACcAAAAYAAAAAgAAAAAAAAAAhzwAAAAAACUAAAAMAAAAAgAAACUAAAAMAAAACAAAgFYAAAAwAAAA9wAAAFsBAADIAwAAXAEAAAUAAAD2AFsB9gBcAckDXAHJA1sB9gBbASUAAAAMAAAACAAAgCUAAAAMAAAAAAAAgCgAAAAMAAAAAgAAACcAAAAYAAAAAgAAAAAAAAAAhDsAAAAAACUAAAAMAAAAAgAAACUAAAAMAAAACAAAgFYAAAAwAAAA9wAAAFwBAADIAwAAXQEAAAUAAAD2AFwB9gBdAckDXQHJA1wB9gBcASUAAAAMAAAACAAAgCUAAAAMAAAAAAAAgCgAAAAMAAAAAgAAACcAAAAYAAAAAgAAAAAAAAAAgjoAAAAAACUAAAAMAAAAAgAAACUAAAAMAAAACAAAgFYAAAAwAAAA9wAAAF0BAADIAwAAXgEAAAUAAAD2AF0B9gBeAckDXgHJA10B9gBdASUAAAAMAAAACAAAgCUAAAAMAAAAAAAAgCgAAAAMAAAAAgAAACcAAAAYAAAAAgAAAAAAAAAAgToAAAAAACUAAAAMAAAAAgAAACUAAAAMAAAACAAAgFYAAAAwAAAA9wAAAF4BAADIAwAAXgEAAAUAAAD2AF4B9gBfAckDXwHJA14B9gBeASUAAAAMAAAACAAAgCUAAAAMAAAAAAAAgCgAAAAMAAAAAgAAACUAAAAMAAAABwAAgCIAAAAMAAAA/////0YAAAAYAQAADAEAAEVNRisqQAAAJAAAABgAAAAAAIA/AAAAAAAAAAAAAIA/AAAAAAAAAAAqQAAAJAAAABgAAAAAAIA/AAAAAAAAAAAAAIA/AAAAAAAAAAAmQAAAEAAAAAQAAAAAAAAAJUAAABAAAAAEAAAAAAAAAB9AAwAMAAAAAAAAACJABAAMAAAAAAAAAB5ACQAMAAAAAAAAACFABwAMAAAAAAAAACpAAAAkAAAAGAAAAMCbCTmWPAeiljwHIsCbCTnuLHdDEkavQwhAAAI8AAAAMAAAAAIQwNsAAAAAjgAAAAAAAAAA1BRGAgAAAAIAAAACAAAAAAAAAAIQwNsAAAAAczc3/xVAFAAQAAAABAAAAAAAAAAkAAAAJAAAAAAAgD0AAAAAAAAAAAAAgD0AAAAAAAAAAAIAAABfAAAAOAAAAAIAAAA4AAAAAAAAADgAAAAAAAAAAAABABQAAAAAAAAANzdzAAAAAAAAAAAAAAAAACUAAAAMAAAAAgAAACUAAAAMAAAABQAAgDsAAAAIAAAAGwAAABAAAABoPAAATBUAAFgAAABMAAAAAAAAAAAAAAD//////////wwAAABoPAoVVDzVFDs81RQiPNUUDjwKFQ48TBUOPI4VIjzDFTs8wxVUPMMVaDyOFWg8TBU9AAAACAAAABsAAAAQAAAAtg8AALcUAAA2AAAAEAAAADs8AAC3FAAAWAAAADQAAAAAAAAAAAAAAP//////////BgAAAGQ8txSFPPoUhTxMFYU8nxVkPOEVOzzhFTYAAAAQAAAAtg8AAOEVAABYAAAANAAAAAAAAAAAAAAA//////////8GAAAAjQ/hFWsPnxVrD0wVaw/6FI0PtxS2D7cUPQAAAAgAAAA8AAAACAAAAEAAAAAYAAAA9QAAAEkBAADKAwAAYAEAACUAAAAMAAAABwAAgCUAAAAMAAAAAAAAgCQAAAAkAAAAAACAQQAAAAAAAAAAAACAQQAAAAAAAAAAAgAAACgAAAAMAAAAAgAAAEYAAAC4AQAArAEAAEVNRisqQAAAJAAAABgAAAAAAIA/AAAAAAAAAAAAAIA/AAAAAAAAAAAqQAAAJAAAABgAAAAAAIA/AAAAAAAAAAAAAIA/AAAAAAAAAAAmQAAAEAAAAAQAAAAAAAAAJUAAABAAAAAEAAAAAAAAAB9AAwAMAAAAAAAAACJABAAMAAAAAAAAAB5ACQAMAAAAAAAAACFABwAMAAAAAAAAACpAAAAkAAAAGAAAAAAA8EIP3eurD93rKwAA8ELuLHdDEkavQwhAAAI8AAAAMAAAAAIQwNsAAAAAjgAAAAAAAACrqqo8AgAAAAIAAAACAAAAAAAAAAIQwNsAAAAAAAAA/whAFAOgAAAAlAAAAAIQwNsPAAAAAAAAAEvgHj1L4B6+azG/QEvgHr7o4L9AS+AevixvwED7nva9LG/AQEvgnr0sb8BANkMOvengv0BiwQOxazG/QEjBA7FL4B49AAAAADZDjjwAAIglbMKDMDZDDr1swoMwS+CevWzCgzD7nva9NkOOPEvgHr5L4B49S+AevgABAwMDAwMDAQMDAwMDgwMVQBQAEAAAAAQAAAAAAAAAJAAAACQAAAAAAIA9AAAAAAAAAAAAAIA9AAAAAAAAAAACAAAAXwAAADgAAAACAAAAOAAAAAAAAAA4AAAAAAAAAAAAAQAoAAAAAAAAAAAAAAAAAAAAAAAAAAAAAAAlAAAADAAAAAIAAAAlAAAADAAAAAUAAIA7AAAACAAAABsAAAAQAAAAtg8AALcUAAA2AAAAEAAAADs8AAC3FAAAWAAAADQAAAAAAAAAAAAAAP//////////BgAAAGQ8txSFPPoUhTxMFYU8nxVkPOEVOzzhFTYAAAAQAAAAtg8AAOEVAABYAAAANAAAAAAAAAAAAAAA//////////8GAAAAjQ/hFWsPnxVrD0wVaw/6FI0PtxS2D7cUPQAAAAgAAAA8AAAACAAAAEAAAAAYAAAA9AAAAEkBAADLAwAAYQE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IFAJEIOWsQwRAAAAMAAAAAAAAACEAAAAIAAAAHAAAAAgAAABLAAAAQAAAADAAAAAFAAAAIAAAAAEAAAABAAAAEAAAAAAAAAAAAAAAvgQAAPcBAAAAAAAAAAAAAL4EAAD3AQAAJAAAACQAAAAAAIA/AAAAAAAAAAAAAIA/CBQCRCDlrEMCAAAADAAAABAAAAAAAAAAAAAAAAoAAAAQAAAAAAAAAAAAAABSAAAAcAEAAAIAAADv////AAAAAAAAAAAAAAAAvAIAAAAAAAAEAAUiQwBhAGwAaQBiAHIAaQAAAK0BAABQBxdArQEAABH81UT+fwAAAQAAAAAAAAAAAMwwrQEAALC2jy+JAAAAAAAAAAAAAAAAAAAAAAAAAAAAAAAAAAAA0L6PL4kAAAAJAAAAAAAAAPC9jy+JAAAAIBaZOa0BAACwKRhArQEAABH81UT+fwAAsCkYQK0BAAAAAMwwrQEAAA4q1v//////hDoAAATWBABQDRoqrQEAAA4q1v//////hDoAAATWBAAXSJI1AAAAAAEAAAAAAAAAAAAAAAAAAACEOgAAIZMBAEybxkL+fwAAAQAAAAAAAABxvpY1/n8AANC+jy+JAAAA8L2PLwAAAAAgFpk5rQEAAPPEvef9fwAAAAAAAAAAAAAOKgTWAAAAAImyjy+JAAAAdBv+Q/5/AABQDRoqrQEAAAM3tudkdgAIAAAAACUAAAAMAAAAAgAAABYAAAAMAAAAGAAAABIAAAAMAAAAAQAAABgAAAAMAAAA////AlQAAADMAAAACAIAAEoBAACrAgAAXgEAAAIAAAAAAAAAAAAAAAAAAAAAAAAAFQAAAEwAAAAAAAAAAAAAAAAAAAD//////////3gAAABPAHYAZQByAGwAYQB5ACAATgBlAHQAdwBvAHIAawAgAEcAcgBlAGUAbgAAAAsAAAAIAAAACQAAAAUAAAAFAAAACAAAAAgAAAADAAAACwAAAAkAAAAGAAAADAAAAAkAAAAGAAAACAAAAAQAAAAKAAAABgAAAAkAAAAIAAAACQAAACUAAAAMAAAADQAAgCgAAAAMAAAAAgAAACIAAAAMAAAA/////0YAAACcAQAAkAEAAEVNRisqQAAAJAAAABgAAAAAAPBCAAAAAAAAAAAAAPBCCBQCRCDlrE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3PJhDPW38QghAAAJMAAAAQAAAAAIQwNsAAAAAzgEAAAAAAAAA1BRGAgAAAAIAAAACAAAAAgAAAAAAAAACAAAAAAAAQQAAgEACEMDbAAAAAMBwAP8IQBQDLAAAACAAAAACEMDbAgAAAAAAAAAAAAAAAAAAAJx8ikoAAAAAAAEDAxVAFAAQAAAABAAAAAAAAAAoAAAADAAAAAEAAAAhAAAACAAAAGIAAAAMAAAAAQAAACQAAAAkAAAAAACAPQAAAAAAAAAAAACAPQAAAAAAAAAAAgAAAF8AAAA4AAAAAQAAADgAAAAAAAAAOAAAAAAAAAAAAgEAAQAAAAAAAAAAcMAAAAAAAAAAAAAAAAAAJQAAAAwAAAABAAAAJwAAABgAAAACAAAAAAAAAABwwAAAAAAAJQAAAAwAAAACAAAAEwAAAAwAAAACAAAAOwAAAAgAAAAbAAAAEAAAAAATAADSBwAANgAAABAAAACMEwAA0gcAAFgAAAA0AAAAAAAAAAAAAAD//////////wYAAACSE9IHlhPWB5YT3AeWE+EHkhPmB4wT5gc2AAAAEAAAAAATAADmBwAAWAAAADQAAAAAAAAAAAAAAP//////////BgAAAPoS5gf2EuEH9hLcB/YS1gf6EtIHABPSBz0AAAAIAAAAGwAAABAAAADwEwAA0gcAADYAAAAQAAAAfBQAANIHAABYAAAANAAAAAAAAAAAAAAA//////////8GAAAAghTSB4YU1geGFNwHhhThB4IU5gd8FOYHNgAAABAAAADwEwAA5gcAAFgAAAA0AAAAAAAAAAAAAAD//////////wYAAADqE+YH5hPhB+YT3AfmE9YH6hPSB/AT0gc9AAAACAAAABsAAAAQAAAA4BQAANIHAAA2AAAAEAAAAGwVAADSBwAAWAAAADQAAAAAAAAAAAAAAP//////////BgAAAHIV0gd2FdYHdhXcB3YV4QdyFeYHbBXmBzYAAAAQAAAA4BQAAOYHAABYAAAANAAAAAAAAAAAAAAA//////////8GAAAA2hTmB9YU4QfWFNwH1hTWB9oU0gfgFNIHPQAAAAgAAAAbAAAAEAAAANAVAADSBwAANgAAABAAAABcFgAA0gcAAFgAAAA0AAAAAAAAAAAAAAD//////////wYAAABiFtIHZhbWB2YW3AdmFuEHYhbmB1wW5gc2AAAAEAAAANAVAADmBwAAWAAAADQAAAAAAAAAAAAAAP//////////BgAAAMoV5gfGFeEHxhXcB8YV1gfKFdIH0BXSBz0AAAAIAAAAGwAAABAAAADAFgAA0gcAADYAAAAQAAAATBcAANIHAABYAAAANAAAAAAAAAAAAAAA//////////8GAAAAUhfSB1YX1gdWF9wHVhfhB1IX5gdMF+YHNgAAABAAAADAFgAA5gcAAFgAAAA0AAAAAAAAAAAAAAD//////////wYAAAC6FuYHthbhB7YW3Ae2FtYHuhbSB8AW0gc9AAAACAAAABsAAAAQAAAAsBcAANIHAAA2AAAAEAAAADwYAADSBwAAWAAAADQAAAAAAAAAAAAAAP//////////BgAAAEIY0gdGGNYHRhjcB0YY4QdCGOYHPBjmBzYAAAAQAAAAsBcAAOYHAABYAAAANAAAAAAAAAAAAAAA//////////8GAAAAqhfmB6YX4QemF9wHphfWB6oX0gewF9IHPQAAAAgAAAAbAAAAEAAAAKAYAADSBwAANgAAABAAAAAsGQAA0gcAAFgAAAA0AAAAAAAAAAAAAAD//////////wYAAAAyGdIHNhnWBzYZ3Ac2GeEHMhnmBywZ5gc2AAAAEAAAAKAYAADmBwAAWAAAADQAAAAAAAAAAAAAAP//////////BgAAAJoY5geWGOEHlhjcB5YY1geaGNIHoBjSBz0AAAAIAAAAGwAAABAAAACQGQAA0gcAADYAAAAQAAAAHBoAANIHAABYAAAANAAAAAAAAAAAAAAA//////////8GAAAAIhrSByYa1gcmGtwHJhrhByIa5gccGuYHNgAAABAAAACQGQAA5gcAAFgAAAA0AAAAAAAAAAAAAAD//////////wYAAACKGeYHhhnhB4YZ3AeGGdYHihnSB5AZ0gc9AAAACAAAABsAAAAQAAAAgBoAANIHAAA2AAAAEAAAAAwbAADSBwAAWAAAADQAAAAAAAAAAAAAAP//////////BgAAABIb0gcWG9YHFhvcBxYb4QcSG+YHDBvmBzYAAAAQAAAAgBoAAOYHAABYAAAANAAAAAAAAAAAAAAA//////////8GAAAAehrmB3Ya4Qd2GtwHdhrWB3oa0geAGtIHPQAAAAgAAAAbAAAAEAAAAHAbAADSBwAANgAAABAAAAD8GwAA0gcAAFgAAAA0AAAAAAAAAAAAAAD//////////wYAAAACHNIHBhzWBwYc3AcGHOEHAhzmB/wb5gc2AAAAEAAAAHAbAADmBwAAWAAAADQAAAAAAAAAAAAAAP//////////BgAAAGob5gdmG+EHZhvcB2Yb1gdqG9IHcBvSBz0AAAAIAAAAGwAAABAAAABgHAAA0gcAADYAAAAQAAAA7BwAANIHAABYAAAANAAAAAAAAAAAAAAA//////////8GAAAA8hzSB/Yc1gf2HNwH9hzhB/Ic5gfsHOYHNgAAABAAAABgHAAA5gcAAFgAAAA0AAAAAAAAAAAAAAD//////////wYAAABaHOYHVhzhB1Yc3AdWHNYHWhzSB2Ac0gc9AAAACAAAABsAAAAQAAAAUB0AANIHAAA2AAAAEAAAANwdAADSBwAAWAAAADQAAAAAAAAAAAAAAP//////////BgAAAOId0gfmHdYH5h3cB+Yd4QfiHeYH3B3mBzYAAAAQAAAAUB0AAOYHAABYAAAANAAAAAAAAAAAAAAA//////////8GAAAASh3mB0Yd4QdGHdwHRh3WB0od0gdQHdIHPQAAAAgAAAAbAAAAEAAAAEAeAADSBwAANgAAABAAAADMHgAA0gcAAFgAAAA0AAAAAAAAAAAAAAD//////////wYAAADSHtIH1h7WB9Ye3AfWHuEH0h7mB8we5gc2AAAAEAAAAEAeAADmBwAAWAAAADQAAAAAAAAAAAAAAP//////////BgAAADoe5gc2HuEHNh7cBzYe1gc6HtIHQB7SBz0AAAAIAAAAGwAAABAAAAAwHwAA0gcAADYAAAAQAAAAvB8AANIHAABYAAAANAAAAAAAAAAAAAAA//////////8GAAAAwh/SB8Yf1gfGH9wHxh/hB8If5ge8H+YHNgAAABAAAAAwHwAA5gcAAFgAAAA0AAAAAAAAAAAAAAD//////////wYAAAAqH+YHJh/hByYf3AcmH9YHKh/SBzAf0gc9AAAACAAAABsAAAAQAAAAICAAANIHAAA2AAAAEAAAAKwgAADSBwAAWAAAADQAAAAAAAAAAAAAAP//////////BgAAALIg0ge2INYHtiDcB7Yg4QeyIOYHrCDmBzYAAAAQAAAAICAAAOYHAABYAAAANAAAAAAAAAAAAAAA//////////8GAAAAGiDmBxYg4QcWINwHFiDWBxog0gcgINIHPQAAAAgAAAAbAAAAEAAAABAhAADSBwAANgAAABAAAACcIQAA0gcAAFgAAAA0AAAAAAAAAAAAAAD//////////wYAAACiIdIHpiHWB6Yh3AemIeEHoiHmB5wh5gc2AAAAEAAAABAhAADmBwAAWAAAADQAAAAAAAAAAAAAAP//////////BgAAAAoh5gcGIeEHBiHcBwYh1gcKIdIHECHSBz0AAAAIAAAAGwAAABAAAAAAIgAA0gcAADYAAAAQAAAAjCIAANIHAABYAAAANAAAAAAAAAAAAAAA//////////8GAAAAkiLSB5Yi1geWItwHliLhB5Ii5geMIuYHNgAAABAAAAAAIgAA5gcAAFgAAAA0AAAAAAAAAAAAAAD//////////wYAAAD6IeYH9iHhB/Yh3Af2IdYH+iHSBwAi0gc9AAAACAAAABsAAAAQAAAA8CIAANIHAAA2AAAAEAAAAHwjAADSBwAAWAAAADQAAAAAAAAAAAAAAP//////////BgAAAIIj0geGI9YHhiPcB4Yj4QeCI+YHfCPmBzYAAAAQAAAA8CIAAOYHAABYAAAANAAAAAAAAAAAAAAA//////////8GAAAA6iLmB+Yi4QfmItwH5iLWB+oi0gfwItIHPQAAAAgAAAAbAAAAEAAAAOAjAADSBwAANgAAABAAAABsJAAA0gcAAFgAAAA0AAAAAAAAAAAAAAD//////////wYAAAByJNIHdiTWB3Yk3Ad2JOEHciTmB2wk5gc2AAAAEAAAAOAjAADmBwAAWAAAADQAAAAAAAAAAAAAAP//////////BgAAANoj5gfWI+EH1iPcB9Yj1gfaI9IH4CPSBz0AAAAIAAAAGwAAABAAAADQJAAA0gcAADYAAAAQAAAAXCUAANIHAABYAAAANAAAAAAAAAAAAAAA//////////8GAAAAYiXSB2Yl1gdmJdwHZiXhB2Il5gdcJeYHNgAAABAAAADQJAAA5gcAAFgAAAA0AAAAAAAAAAAAAAD//////////wYAAADKJOYHxiThB8Yk3AfGJNYHyiTSB9Ak0gc9AAAACAAAABsAAAAQAAAAwCUAANIHAAA2AAAAEAAAAEwmAADSBwAAWAAAADQAAAAAAAAAAAAAAP//////////BgAAAFIm0gdWJtYHVibcB1Ym4QdSJuYHTCbmBzYAAAAQAAAAwCUAAOYHAABYAAAANAAAAAAAAAAAAAAA//////////8GAAAAuiXmB7Yl4Qe2JdwHtiXWB7ol0gfAJdIHPQAAAAgAAAAbAAAAEAAAALAmAADSBwAANgAAABAAAAA8JwAA0gcAAFgAAAA0AAAAAAAAAAAAAAD//////////wYAAABCJ9IHRifWB0Yn3AdGJ+EHQifmBzwn5gc2AAAAEAAAALAmAADmBwAAWAAAADQAAAAAAAAAAAAAAP//////////BgAAAKom5gemJuEHpibcB6Ym1geqJtIHsCbSBz0AAAAIAAAAGwAAABAAAACgJwAA0gcAADYAAAAQAAAALCgAANIHAABYAAAANAAAAAAAAAAAAAAA//////////8GAAAAMijSBzYo1gc2KNwHNijhBzIo5gcsKOYHNgAAABAAAACgJwAA5gcAAFgAAAA0AAAAAAAAAAAAAAD//////////wYAAACaJ+YHlifhB5Yn3AeWJ9YHmifSB6An0gc9AAAACAAAABsAAAAQAAAAkCgAANIHAAA2AAAAEAAAABwpAADSBwAAWAAAADQAAAAAAAAAAAAAAP//////////BgAAACIp0gcmKdYHJincByYp4QciKeYHHCnmBzYAAAAQAAAAkCgAAOYHAABYAAAANAAAAAAAAAAAAAAA//////////8GAAAAiijmB4Yo4QeGKNwHhijWB4oo0geQKNIHPQAAAAgAAAAbAAAAEAAAAIApAADSBwAANgAAABAAAAAMKgAA0gcAAFgAAAA0AAAAAAAAAAAAAAD//////////wYAAAASKtIHFirWBxYq3AcWKuEHEirmBwwq5gc2AAAAEAAAAIApAADmBwAAWAAAADQAAAAAAAAAAAAAAP//////////BgAAAHop5gd2KeEHdincB3Yp1gd6KdIHgCnSBz0AAAAIAAAAGwAAABAAAABwKgAA0gcAADYAAAAQAAAA/CoAANIHAABYAAAANAAAAAAAAAAAAAAA//////////8GAAAAAivSBwYr1gcGK9wHBivhBwIr5gf8KuYHNgAAABAAAABwKgAA5gcAAFgAAAA0AAAAAAAAAAAAAAD//////////wYAAABqKuYHZirhB2Yq3AdmKtYHairSB3Aq0gc9AAAACAAAABsAAAAQAAAAYCsAANIHAAA2AAAAEAAAAOwrAADSBwAAWAAAADQAAAAAAAAAAAAAAP//////////BgAAAPIr0gf2K9YH9ivcB/Yr4QfyK+YH7CvmBzYAAAAQAAAAYCsAAOYHAABYAAAANAAAAAAAAAAAAAAA//////////8GAAAAWivmB1Yr4QdWK9wHVivWB1or0gdgK9IHPQAAAAgAAAAbAAAAEAAAAFAsAADSBwAANgAAABAAAADcLAAA0gcAAFgAAAA0AAAAAAAAAAAAAAD//////////wYAAADiLNIH5izWB+Ys3AfmLOEH4izmB9ws5gc2AAAAEAAAAFAsAADmBwAAWAAAADQAAAAAAAAAAAAAAP//////////BgAAAEos5gdGLOEHRizcB0Ys1gdKLNIHUCzSBz0AAAAIAAAAGwAAABAAAABALQAA0gcAADYAAAAQAAAAzC0AANIHAABYAAAANAAAAAAAAAAAAAAA//////////8GAAAA0i3SB9Yt1gfWLdwH1i3hB9It5gfMLeYHNgAAABAAAABALQAA5gcAAFgAAAA0AAAAAAAAAAAAAAD//////////wYAAAA6LeYHNi3hBzYt3Ac2LdYHOi3SB0At0gc9AAAACAAAABsAAAAQAAAAMC4AANIHAAA2AAAAEAAAALwuAADSBwAAWAAAADQAAAAAAAAAAAAAAP//////////BgAAAMIu0gfGLtYHxi7cB8Yu4QfCLuYHvC7mBzYAAAAQAAAAMC4AAOYHAABYAAAANAAAAAAAAAAAAAAA//////////8GAAAAKi7mByYu4QcmLtwHJi7WByou0gcwLtIHPQAAAAgAAAAbAAAAEAAAACAvAADSBwAANgAAABAAAACsLwAA0gcAAFgAAAA0AAAAAAAAAAAAAAD//////////wYAAACyL9IHti/WB7Yv3Ae2L+EHsi/mB6wv5gc2AAAAEAAAACAvAADmBwAAWAAAADQAAAAAAAAAAAAAAP//////////BgAAABov5gcWL+EHFi/cBxYv1gcaL9IHIC/SBz0AAAAIAAAAGwAAABAAAAAQMAAA0gcAADYAAAAQAAAAnDAAANIHAABYAAAANAAAAAAAAAAAAAAA//////////8GAAAAojDSB6Yw1gemMNwHpjDhB6Iw5gecMOYHNgAAABAAAAAQMAAA5gcAAFgAAAA0AAAAAAAAAAAAAAD//////////wYAAAAKMOYHBjDhBwYw3AcGMNYHCjDSBxAw0gc9AAAACAAAABsAAAAQAAAAADEAANIHAAA2AAAAEAAAAIwxAADSBwAAWAAAADQAAAAAAAAAAAAAAP//////////BgAAAJIx0geWMdYHljHcB5Yx4QeSMeYHjDHmBzYAAAAQAAAAADEAAOYHAABYAAAANAAAAAAAAAAAAAAA//////////8GAAAA+jDmB/Yw4Qf2MNwH9jDWB/ow0gcAMdIHPQAAAAgAAAAbAAAAEAAAAPAxAADSBwAANgAAABAAAAB8MgAA0gcAAFgAAAA0AAAAAAAAAAAAAAD//////////wYAAACCMtIHhjLWB4Yy3AeGMuEHgjLmB3wy5gc2AAAAEAAAAPAxAADmBwAAWAAAADQAAAAAAAAAAAAAAP//////////BgAAAOox5gfmMeEH5jHcB+Yx1gfqMdIH8DHSBz0AAAAIAAAAGwAAABAAAADgMgAA0gcAADYAAAAQAAAAbDMAANIHAABYAAAANAAAAAAAAAAAAAAA//////////8GAAAAcjPSB3Yz1gd2M9wHdjPhB3Iz5gdsM+YHNgAAABAAAADgMgAA5gcAAFgAAAA0AAAAAAAAAAAAAAD//////////wYAAADaMuYH1jLhB9Yy3AfWMtYH2jLSB+Ay0gc9AAAACAAAABsAAAAQAAAA0DMAANIHAAA2AAAAEAAAAFw0AADSBwAAWAAAADQAAAAAAAAAAAAAAP//////////BgAAAGI00gdmNNYHZjTcB2Y04QdiNOYHXDTmBzYAAAAQAAAA0DMAAOYHAABYAAAANAAAAAAAAAAAAAAA//////////8GAAAAyjPmB8Yz4QfGM9wHxjPWB8oz0gfQM9IHPQAAAAgAAAAbAAAAEAAAAMA0AADSBwAANgAAABAAAABMNQAA0gcAAFgAAAA0AAAAAAAAAAAAAAD//////////wYAAABSNdIHVjXWB1Y13AdWNeEHUjXmB0w15gc2AAAAEAAAAMA0AADmBwAAWAAAADQAAAAAAAAAAAAAAP//////////BgAAALo05ge2NOEHtjTcB7Y01ge6NNIHwDTSBz0AAAAIAAAAGwAAABAAAACwNQAA0gcAADYAAAAQAAAAPDYAANIHAABYAAAANAAAAAAAAAAAAAAA//////////8GAAAAQjbSB0Y21gdGNtwHRjbhB0I25gc8NuYHNgAAABAAAACwNQAA5gcAAFgAAAA0AAAAAAAAAAAAAAD//////////wYAAACqNeYHpjXhB6Y13AemNdYHqjXSB7A10gc9AAAACAAAABsAAAAQAAAAoDYAANIHAAA2AAAAEAAAACw3AADSBwAAWAAAADQAAAAAAAAAAAAAAP//////////BgAAADI30gc2N9YHNjfcBzY34QcyN+YHLDfmBzYAAAAQAAAAoDYAAOYHAABYAAAANAAAAAAAAAAAAAAA//////////8GAAAAmjbmB5Y24QeWNtwHljbWB5o20gegNtIHPQAAAAgAAAAbAAAAEAAAAJA3AADSBwAANgAAABAAAAAcOAAA0gcAAFgAAAA0AAAAAAAAAAAAAAD//////////wYAAAAiONIHJjjWByY43AcmOOEHIjjmBxw45gc2AAAAEAAAAJA3AADmBwAAWAAAADQAAAAAAAAAAAAAAP//////////BgAAAIo35geGN+EHhjfcB4Y31geKN9IHkDfSBz0AAAAIAAAAPAAAAAgAAAA/AAAAGAAAAC4BAAB8AAAAhAMAAIAA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BCAAAAAAAAAAAAAPBCNzyYQz1t/EIIQBQDPAAAADAAAAACEMDbBAAAAAAAAADMcZ5A1AY6vfXNokAAAAAAzHGeQNQGOj3McZ5A1AY6vQABAYEUQBSAEAAAAAQAAADAcAD/JAAAACQAAAAAAIA9AAAAAAAAAAAAAIA9AAAAAAAAAAACAAAAJQAAAAwAAAACAAAAEwAAAAwAAAABAAAAJQAAAAwAAAAIAACAVgAAACwAAACCAwAAeAAAAJMDAACEAAAABAAAACM4hQcoOdwHIzgzCCM4hQclAAAADAAAAAcAAIATAAAADAAAAAEAAAAlAAAADAAAAAAAAIAkAAAAJAAAAAAAgEEAAAAAAAAAAAAAgEEAAAAAAAAAAAIAAABGAAAAVAEAAEgBAABFTUYrKkAAACQAAAAYAAAAAACAPwAAAAAAAAAAAACAPwAAAAAAAAAAKkAAACQAAAAYAAAAAACAPwAAAAAAAAAAAACAPwAAAAAAAAAAJkAAABAAAAAEAAAAAAAAACVAAAAQAAAABAAAAAAAAAAfQAMADAAAAAAAAAAiQAQADAAAAAAAAAAeQAkADAAAAAAAAAAhQAcADAAAAAAAAAAqQAAAJAAAABgAAADAmwk5AAAAAAAAAADAmwk5wAuRQ+KHzEMIQAACTAAAAEAAAAACEMDbAAAAAM4BAAAAAAAAANQURgIAAAACAAAAAgAAAAIAAAAAAAAAAgAAAAAAAEEAAIBAAhDA2wAAAABQsAD/CEAUAywAAAAgAAAAAhDA2wIAAAAAAAAAYA7fRwAAAABDNJJKAAAAAAABAYEVQBQAEAAAAAQAAAAAAAAAKAAAAAwAAAACAAAAJAAAACQAAAAAAIA9AAAAAAAAAAAAAIA9AAAAAAAAAAACAAAAXwAAADgAAAACAAAAOAAAAAAAAAA4AAAAAAAAAAACAQABAAAAAAAAAACwUAAAAAAAAAAAAAAAAAAlAAAADAAAAAIAAAAnAAAAGAAAAAEAAAAAAAAAALBQAAAAAAAlAAAADAAAAAEAAAATAAAADAAAAAIAAAA7AAAACAAAABsAAAAQAAAAChMAAH8ZAAA2AAAAEAAAAJYTAAB/GQAAWAAAADQAAAAAAAAAAAAAAP//////////BgAAAJsTfxmgE4QZoBOJGaATjxmbE5MZlhOTGTYAAAAQAAAAChMAAJMZAABYAAAANAAAAAAAAAAAAAAA//////////8GAAAABBOTGQATjxkAE4kZABOEGQQTfxkKE38ZPQAAAAgAAAAbAAAAEAAAAPoTAAB/GQAANgAAABAAAACGFAAAfxkAAFgAAAA0AAAAAAAAAAAAAAD//////////wYAAACLFH8ZkBSEGZAUiRmQFI8ZixSTGYYUkxk2AAAAEAAAAPoTAACTGQAAWAAAADQAAAAAAAAAAAAAAP//////////BgAAAPQTkxnwE48Z8BOJGfAThBn0E38Z+hN/GT0AAAAIAAAAGwAAABAAAADqFAAAfxkAADYAAAAQAAAAdhUAAH8ZAABYAAAANAAAAAAAAAAAAAAA//////////8GAAAAexV/GYAVhBmAFYkZgBWPGXsVkxl2FZMZNgAAABAAAADqFAAAkxkAAFgAAAA0AAAAAAAAAAAAAAD//////////wYAAADkFJMZ4BSPGeAUiRngFIQZ5BR/GeoUfxk9AAAACAAAABsAAAAQAAAA2hUAAH8ZAAA2AAAAEAAAAGYWAAB/GQAAWAAAADQAAAAAAAAAAAAAAP//////////BgAAAGsWfxlwFoQZcBaJGXAWjxlrFpMZZhaTGTYAAAAQAAAA2hUAAJMZAABYAAAANAAAAAAAAAAAAAAA//////////8GAAAA1BWTGdAVjxnQFYkZ0BWEGdQVfxnaFX8ZPQAAAAgAAAAbAAAAEAAAAMoWAAB/GQAANgAAABAAAABWFwAAfxkAAFgAAAA0AAAAAAAAAAAAAAD//////////wYAAABbF38ZYBeEGWAXiRlgF48ZWxeTGVYXkxk2AAAAEAAAAMoWAACTGQAAWAAAADQAAAAAAAAAAAAAAP//////////BgAAAMQWkxnAFo8ZwBaJGcAWhBnEFn8ZyhZ/GT0AAAAIAAAAGwAAABAAAAC6FwAAfxkAADYAAAAQAAAARhgAAH8ZAABYAAAANAAAAAAAAAAAAAAA//////////8GAAAASxh/GVAYhBlQGIkZUBiPGUsYkxlGGJMZNgAAABAAAAC6FwAAkxkAAFgAAAA0AAAAAAAAAAAAAAD//////////wYAAAC0F5MZsBePGbAXiRmwF4QZtBd/GboXfxk9AAAACAAAABsAAAAQAAAAqhgAAH8ZAAA2AAAAEAAAADYZAAB/GQAAWAAAADQAAAAAAAAAAAAAAP//////////BgAAADsZfxlAGYQZQBmJGUAZjxk7GZMZNhmTGTYAAAAQAAAAqhgAAJMZAABYAAAANAAAAAAAAAAAAAAA//////////8GAAAApBiTGaAYjxmgGIkZoBiEGaQYfxmqGH8ZPQAAAAgAAAAbAAAAEAAAAJoZAAB/GQAANgAAABAAAAAmGgAAfxkAAFgAAAA0AAAAAAAAAAAAAAD//////////wYAAAArGn8ZMBqEGTAaiRkwGo8ZKxqTGSYakxk2AAAAEAAAAJoZAACTGQAAWAAAADQAAAAAAAAAAAAAAP//////////BgAAAJQZkxmQGY8ZkBmJGZAZhBmUGX8Zmhl/GT0AAAAIAAAAGwAAABAAAACKGgAAfxkAADYAAAAQAAAAFhsAAH8ZAABYAAAANAAAAAAAAAAAAAAA//////////8GAAAAGxt/GSAbhBkgG4kZIBuPGRsbkxkWG5MZNgAAABAAAACKGgAAkxkAAFgAAAA0AAAAAAAAAAAAAAD//////////wYAAACEGpMZgBqPGYAaiRmAGoQZhBp/GYoafxk9AAAACAAAABsAAAAQAAAAehsAAH8ZAAA2AAAAEAAAAAYcAAB/GQAAWAAAADQAAAAAAAAAAAAAAP//////////BgAAAAscfxkQHIQZEByJGRAcjxkLHJMZBhyTGTYAAAAQAAAAehsAAJMZAABYAAAANAAAAAAAAAAAAAAA//////////8GAAAAdBuTGXAbjxlwG4kZcBuEGXQbfxl6G38ZPQAAAAgAAAAbAAAAEAAAAGocAAB/GQAANgAAABAAAAD2HAAAfxkAAFgAAAA0AAAAAAAAAAAAAAD//////////wYAAAD7HH8ZAB2EGQAdiRkAHY8Z+xyTGfYckxk2AAAAEAAAAGocAACTGQAAWAAAADQAAAAAAAAAAAAAAP//////////BgAAAGQckxlgHI8ZYByJGWAchBlkHH8Zahx/GT0AAAAIAAAAGwAAABAAAABaHQAAfxkAADYAAAAQAAAA5h0AAH8ZAABYAAAANAAAAAAAAAAAAAAA//////////8GAAAA6x1/GfAdhBnwHYkZ8B2PGesdkxnmHZMZNgAAABAAAABaHQAAkxkAAFgAAAA0AAAAAAAAAAAAAAD//////////wYAAABUHZMZUB2PGVAdiRlQHYQZVB1/GVodfxk9AAAACAAAABsAAAAQAAAASh4AAH8ZAAA2AAAAEAAAANYeAAB/GQAAWAAAADQAAAAAAAAAAAAAAP//////////BgAAANsefxngHoQZ4B6JGeAejxnbHpMZ1h6TGTYAAAAQAAAASh4AAJMZAABYAAAANAAAAAAAAAAAAAAA//////////8GAAAARB6TGUAejxlAHokZQB6EGUQefxlKHn8ZPQAAAAgAAAAbAAAAEAAAADofAAB/GQAANgAAABAAAADGHwAAfxkAAFgAAAA0AAAAAAAAAAAAAAD//////////wYAAADLH38Z0B+EGdAfiRnQH48Zyx+TGcYfkxk2AAAAEAAAADofAACTGQAAWAAAADQAAAAAAAAAAAAAAP//////////BgAAADQfkxkwH48ZMB+JGTAfhBk0H38ZOh9/GT0AAAAIAAAAGwAAABAAAAAqIAAAfxkAADYAAAAQAAAAtiAAAH8ZAABYAAAANAAAAAAAAAAAAAAA//////////8GAAAAuyB/GcAghBnAIIkZwCCPGbsgkxm2IJMZNgAAABAAAAAqIAAAkxkAAFgAAAA0AAAAAAAAAAAAAAD//////////wYAAAAkIJMZICCPGSAgiRkgIIQZJCB/GSogfxk9AAAACAAAABsAAAAQAAAAGiEAAH8ZAAA2AAAAEAAAAKYhAAB/GQAAWAAAADQAAAAAAAAAAAAAAP//////////BgAAAKshfxmwIYQZsCGJGbAhjxmrIZMZpiGTGTYAAAAQAAAAGiEAAJMZAABYAAAANAAAAAAAAAAAAAAA//////////8GAAAAFCGTGRAhjxkQIYkZECGEGRQhfxkaIX8ZPQAAAAgAAAAbAAAAEAAAAAoiAAB/GQAANgAAABAAAACWIgAAfxkAAFgAAAA0AAAAAAAAAAAAAAD//////////wYAAACbIn8ZoCKEGaAiiRmgIo8ZmyKTGZYikxk2AAAAEAAAAAoiAACTGQAAWAAAADQAAAAAAAAAAAAAAP//////////BgAAAAQikxkAIo8ZACKJGQAihBkEIn8ZCiJ/GT0AAAAIAAAAGwAAABAAAAD6IgAAfxkAADYAAAAQAAAAhiMAAH8ZAABYAAAANAAAAAAAAAAAAAAA//////////8GAAAAiyN/GZAjhBmQI4kZkCOPGYsjkxmGI5MZNgAAABAAAAD6IgAAkxkAAFgAAAA0AAAAAAAAAAAAAAD//////////wYAAAD0IpMZ8CKPGfAiiRnwIoQZ9CJ/Gfoifxk9AAAACAAAABsAAAAQAAAA6iMAAH8ZAAA2AAAAEAAAAHYkAAB/GQAAWAAAADQAAAAAAAAAAAAAAP//////////BgAAAHskfxmAJIQZgCSJGYAkjxl7JJMZdiSTGTYAAAAQAAAA6iMAAJMZAABYAAAANAAAAAAAAAAAAAAA//////////8GAAAA5COTGeAjjxngI4kZ4COEGeQjfxnqI38ZPQAAAAgAAAAbAAAAEAAAANokAAB/GQAANgAAABAAAABmJQAAfxkAAFgAAAA0AAAAAAAAAAAAAAD//////////wYAAABrJX8ZcCWEGXAliRlwJY8ZayWTGWYlkxk2AAAAEAAAANokAACTGQAAWAAAADQAAAAAAAAAAAAAAP//////////BgAAANQkkxnQJI8Z0CSJGdAkhBnUJH8Z2iR/GT0AAAAIAAAAGwAAABAAAADKJQAAfxkAADYAAAAQAAAAViYAAH8ZAABYAAAANAAAAAAAAAAAAAAA//////////8GAAAAWyZ/GWAmhBlgJokZYCaPGVsmkxlWJpMZNgAAABAAAADKJQAAkxkAAFgAAAA0AAAAAAAAAAAAAAD//////////wYAAADEJZMZwCWPGcAliRnAJYQZxCV/Gcolfxk9AAAACAAAABsAAAAQAAAAuiYAAH8ZAAA2AAAAEAAAAEYnAAB/GQAAWAAAADQAAAAAAAAAAAAAAP//////////BgAAAEsnfxlQJ4QZUCeJGVAnjxlLJ5MZRieTGTYAAAAQAAAAuiYAAJMZAABYAAAANAAAAAAAAAAAAAAA//////////8GAAAAtCaTGbAmjxmwJokZsCaEGbQmfxm6Jn8ZPQAAAAgAAAAbAAAAEAAAAKonAAB/GQAANgAAABAAAAA2KAAAfxkAAFgAAAA0AAAAAAAAAAAAAAD//////////wYAAAA7KH8ZQCiEGUAoiRlAKI8ZOyiTGTYokxk2AAAAEAAAAKonAACTGQAAWAAAADQAAAAAAAAAAAAAAP//////////BgAAAKQnkxmgJ48ZoCeJGaAnhBmkJ38Zqid/GT0AAAAIAAAAGwAAABAAAACaKAAAfxkAADYAAAAQAAAAJikAAH8ZAABYAAAANAAAAAAAAAAAAAAA//////////8GAAAAKyl/GTAphBkwKYkZMCmPGSspkxkmKZMZNgAAABAAAACaKAAAkxkAAFgAAAA0AAAAAAAAAAAAAAD//////////wYAAACUKJMZkCiPGZAoiRmQKIQZlCh/GZoofxk9AAAACAAAABsAAAAQAAAAiikAAH8ZAAA2AAAAEAAAABYqAAB/GQAAWAAAADQAAAAAAAAAAAAAAP//////////BgAAABsqfxkgKoQZICqJGSAqjxkbKpMZFiqTGTYAAAAQAAAAiikAAJMZAABYAAAANAAAAAAAAAAAAAAA//////////8GAAAAhCmTGYApjxmAKYkZgCmEGYQpfxmKKX8ZPQAAAAgAAAAbAAAAEAAAAHoqAAB/GQAANgAAABAAAAAGKwAAfxkAAFgAAAA0AAAAAAAAAAAAAAD//////////wYAAAALK38ZECuEGRAriRkQK48ZCyuTGQYrkxk2AAAAEAAAAHoqAACTGQAAWAAAADQAAAAAAAAAAAAAAP//////////BgAAAHQqkxlwKo8ZcCqJGXAqhBl0Kn8Zeip/GT0AAAAIAAAAGwAAABAAAABqKwAAfxkAADYAAAAQAAAA9isAAH8ZAABYAAAANAAAAAAAAAAAAAAA//////////8GAAAA+yt/GQAshBkALIkZACyPGfsrkxn2K5MZNgAAABAAAABqKwAAkxkAAFgAAAA0AAAAAAAAAAAAAAD//////////wYAAABkK5MZYCuPGWAriRlgK4QZZCt/GWorfxk9AAAACAAAABsAAAAQAAAAWiwAAH8ZAAA2AAAAEAAAAOYsAAB/GQAAWAAAADQAAAAAAAAAAAAAAP//////////BgAAAOssfxnwLIQZ8CyJGfAsjxnrLJMZ5iyTGTYAAAAQAAAAWiwAAJMZAABYAAAANAAAAAAAAAAAAAAA//////////8GAAAAVCyTGVAsjxlQLIkZUCyEGVQsfxlaLH8ZPQAAAAgAAAAbAAAAEAAAAEotAAB/GQAANgAAABAAAADWLQAAfxkAAFgAAAA0AAAAAAAAAAAAAAD//////////wYAAADbLX8Z4C2EGeAtiRngLY8Z2y2TGdYtkxk2AAAAEAAAAEotAACTGQAAWAAAADQAAAAAAAAAAAAAAP//////////BgAAAEQtkxlALY8ZQC2JGUAthBlELX8ZSi1/GT0AAAAIAAAAGwAAABAAAAA6LgAAfxkAADYAAAAQAAAAxi4AAH8ZAABYAAAANAAAAAAAAAAAAAAA//////////8GAAAAyy5/GdAuhBnQLokZ0C6PGcsukxnGLpMZNgAAABAAAAA6LgAAkxkAAFgAAAA0AAAAAAAAAAAAAAD//////////wYAAAA0LpMZMC6PGTAuiRkwLoQZNC5/GToufxk9AAAACAAAABsAAAAQAAAAKi8AAH8ZAAA2AAAAEAAAALYvAAB/GQAAWAAAADQAAAAAAAAAAAAAAP//////////BgAAALsvfxnAL4QZwC+JGcAvjxm7L5MZti+TGTYAAAAQAAAAKi8AAJMZAABYAAAANAAAAAAAAAAAAAAA//////////8GAAAAJC+TGSAvjxkgL4kZIC+EGSQvfxkqL38ZPQAAAAgAAAAbAAAAEAAAABowAAB/GQAANgAAABAAAACmMAAAfxkAAFgAAAA0AAAAAAAAAAAAAAD//////////wYAAACrMH8ZsDCEGbAwiRmwMI8ZqzCTGaYwkxk2AAAAEAAAABowAACTGQAAWAAAADQAAAAAAAAAAAAAAP//////////BgAAABQwkxkQMI8ZEDCJGRAwhBkUMH8ZGjB/GT0AAAAIAAAAGwAAABAAAAAKMQAAfxkAADYAAAAQAAAAljEAAH8ZAABYAAAANAAAAAAAAAAAAAAA//////////8GAAAAmzF/GaAxhBmgMYkZoDGPGZsxkxmWMZMZNgAAABAAAAAKMQAAkxkAAFgAAAA0AAAAAAAAAAAAAAD//////////wYAAAAEMZMZADGPGQAxiRkAMYQZBDF/GQoxfxk9AAAACAAAABsAAAAQAAAA+jEAAH8ZAAA2AAAAEAAAAIYyAAB/GQAAWAAAADQAAAAAAAAAAAAAAP//////////BgAAAIsyfxmQMoQZkDKJGZAyjxmLMpMZhjKTGTYAAAAQAAAA+jEAAJMZAABYAAAANAAAAAAAAAAAAAAA//////////8GAAAA9DGTGfAxjxnwMYkZ8DGEGfQxfxn6MX8ZPQAAAAgAAAAbAAAAEAAAAOoyAAB/GQAANgAAABAAAAB2MwAAfxkAAFgAAAA0AAAAAAAAAAAAAAD//////////wYAAAB7M38ZgDOEGYAziRmAM48ZezOTGXYzkxk2AAAAEAAAAOoyAACTGQAAWAAAADQAAAAAAAAAAAAAAP//////////BgAAAOQykxngMo8Z4DKJGeAyhBnkMn8Z6jJ/GT0AAAAIAAAAGwAAABAAAADaMwAAfxkAADYAAAAQAAAAZjQAAH8ZAABYAAAANAAAAAAAAAAAAAAA//////////8GAAAAazR/GXA0hBlwNIkZcDSPGWs0kxlmNJMZNgAAABAAAADaMwAAkxkAAFgAAAA0AAAAAAAAAAAAAAD//////////wYAAADUM5MZ0DOPGdAziRnQM4QZ1DN/Gdozfxk9AAAACAAAABsAAAAQAAAAyjQAAH8ZAAA2AAAAEAAAAFY1AAB/GQAAWAAAADQAAAAAAAAAAAAAAP//////////BgAAAFs1fxlgNYQZYDWJGWA1jxlbNZMZVjWTGTYAAAAQAAAAyjQAAJMZAABYAAAANAAAAAAAAAAAAAAA//////////8GAAAAxDSTGcA0jxnANIkZwDSEGcQ0fxnKNH8ZPQAAAAgAAAAbAAAAEAAAALo1AAB/GQAANgAAABAAAABGNgAAfxkAAFgAAAA0AAAAAAAAAAAAAAD//////////wYAAABLNn8ZUDaEGVA2iRlQNo8ZSzaTGUY2kxk2AAAAEAAAALo1AACTGQAAWAAAADQAAAAAAAAAAAAAAP//////////BgAAALQ1kxmwNY8ZsDWJGbA1hBm0NX8ZujV/GT0AAAAIAAAAGwAAABAAAACqNgAAfxkAADYAAAAQAAAANjcAAH8ZAABYAAAANAAAAAAAAAAAAAAA//////////8GAAAAOzd/GUA3hBlAN4kZQDePGTs3kxk2N5MZNgAAABAAAACqNgAAkxkAAFgAAAA0AAAAAAAAAAAAAAD//////////wYAAACkNpMZoDaPGaA2iRmgNoQZpDZ/Gao2fxk9AAAACAAAABsAAAAQAAAAmjcAAH8ZAAA2AAAAEAAAACY4AAB/GQAAWAAAADQAAAAAAAAAAAAAAP//////////BgAAACs4fxkwOIQZMDiJGTA4jxkrOJMZJjiTGTYAAAAQAAAAmjcAAJMZAABYAAAANAAAAAAAAAAAAAAA//////////8GAAAAlDeTGZA3jxmQN4kZkDeEGZQ3fxmaN38ZPQAAAAgAAAAbAAAAEAAAAIo4AAB/GQAANgAAABAAAAAWOQAAfxkAAFgAAAA0AAAAAAAAAAAAAAD//////////wYAAAAbOX8ZIDmEGSA5iRkgOY8ZGzmTGRY5kxk2AAAAEAAAAIo4AACTGQAAWAAAADQAAAAAAAAAAAAAAP//////////BgAAAIQ4kxmAOI8ZgDiJGYA4hBmEOH8Zijh/GT0AAAAIAAAAPAAAAAgAAAA/AAAAGAAAAC8BAACWAQAAkwMAAJsB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wAuRQ+KHzEMIQBQDPAAAADAAAAACEMDbBAAAAAAAAAAfhQs+1AY6PQAAAAAAAAAAH4ULPtQGOr0fhQs+1AY6PQABAYEUQBSAEAAAAAQAAABQsAD/JAAAACQAAAAAAIA9AAAAAAAAAAAAAIA9AAAAAAAAAAACAAAAJQAAAAwAAAABAAAAEwAAAAwAAAABAAAAJQAAAAwAAAAIAACAVgAAACwAAAAhAQAAkwEAADIBAACfAQAABAAAACAT4RkaEokZIBMyGSAT4RklAAAADAAAAAcAAIATAAAADAAAAAEAAAAlAAAADAAAAAAAAIAkAAAAJAAAAAAAgEEAAAAAAAAAAAAAgEEAAAAAAAAAAAIAAABGAAAAXAEAAFABAABFTUYrKkAAACQAAAAYAAAAAACAPwAAAAAAAAAAAACAPwAAAAAAAAAAKkAAACQAAAAYAAAAAACAPwAAAAAAAAAAAACAPwAAAAAAAAAAJkAAABAAAAAEAAAAAAAAACVAAAAQAAAABAAAAAAAAAAfQAMADAAAAAAAAAAiQAQADAAAAAAAAAAeQAkADAAAAAAAAAAhQAcADAAAAAAAAAAqQAAAJAAAABgAAADAmwk5AAAAAAAAAADAmwk5FYAEQvfU+EIIQAACTAAAAEAAAAACEMDbAAAAAM4BAAAAAAAAANQURgIAAAACAAAAAgAAAAIAAAAAAAAAAgAAAAAAAEEAAIBAAhDA2wAAAADAcAD/CEAUAzQAAAAoAAAAAhDA2wMAAAAAAAAAAAAAAAAAAAAAAAAA3IsKyDg3h0jciwrIAAEBgRVAFAAQAAAABAAAAAAAAAAoAAAADAAAAAEAAAAkAAAAJAAAAAAAgD0AAAAAAAAAAAAAgD0AAAAAAAAAAAIAAABfAAAAOAAAAAEAAAA4AAAAAAAAADgAAAAAAAAAAAIBAAEAAAAAAAAAAHDAAAAAAAAAAAAAAAAAACUAAAAMAAAAAQAAACcAAAAYAAAAAgAAAAAAAAAAcMAAAAAAACUAAAAMAAAAAgAAABMAAAAMAAAAAgAAADsAAAAIAAAAGwAAABAAAAAAAgAAvwcAADYAAAAQAAAAAAIAADMHAABYAAAANAAAAAAAAAAAAAAA//////////8GAAAAAAIuBwUCKQcKAikHEAIpBxQCLgcUAjMHNgAAABAAAAAUAgAAvwcAAFgAAAA0AAAAAAAAAAAAAAD//////////wYAAAAUAsUHEALJBwoCyQcFAskHAALFBwACvwc9AAAACAAAABsAAAAQAAAAAAIAAM8GAAA2AAAAEAAAAAACAACVBgAAWAAAACgAAAAAAAAAAAAAAP//////////AwAAAAACkAYFAosGCgKLBjYAAAAQAAAAXQIAAIsGAABYAAAANAAAAAAAAAAAAAAA//////////8GAAAAYgKLBmcCkAZnApUGZwKbBmICnwZdAp8GWQAAACgAAAAAAAAAAAAAAP//////////AwAAAAoCnwYUApUGFALPBlgAAAA0AAAAAAAAAAAAAAD//////////wYAAAAUAtUGEALZBgoC2QYFAtkGAALVBgACzwY9AAAACAAAABsAAAAQAAAAwQIAAIsGAAA2AAAAEAAAAE0DAACLBgAAWAAAADQAAAAAAAAAAAAAAP//////////BgAAAFIDiwZXA5AGVwOVBlcDmwZSA58GTQOfBjYAAAAQAAAAwQIAAJ8GAABYAAAANAAAAAAAAAAAAAAA//////////8GAAAAuwKfBrcCmwa3ApUGtwKQBrsCiwbBAosGPQAAAAgAAAAbAAAAEAAAALEDAACLBgAANgAAABAAAAA9BAAAiwYAAFgAAAA0AAAAAAAAAAAAAAD//////////wYAAABCBIsGRwSQBkcElQZHBJsGQgSfBj0EnwY2AAAAEAAAALEDAACfBgAAWAAAADQAAAAAAAAAAAAAAP//////////BgAAAKsDnwanA5sGpwOVBqcDkAarA4sGsQOLBj0AAAAIAAAAPAAAAAgAAAA/AAAAGAAAAB8AAABnAAAARgAAAH4A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BCAAAAAAAAAAAAAPBCFYAEQvfU+EIIQBQDPAAAADAAAAACEMDbBAAAAAAAAABTPpU+AGJNvuIA2z5L4B6+Uz6VPiy94L1TPpU+AGJNvgABAYEUQBSAEAAAAAQAAADAcAD/JAAAACQAAAAAAIA9AAAAAAAAAAAAAIA9AAAAAAAAAAACAAAAJQAAAAwAAAACAAAAEwAAAAwAAAABAAAAJQAAAAwAAAAIAACAVgAAACwAAABDAAAAYwAAAFQAAABvAAAABAAAADoEPgZABZUGOgTsBjoEPgYlAAAADAAAAAcAAIATAAAADAAAAAEAAAAlAAAADAAAAAAAAIAkAAAAJAAAAAAAgEEAAAAAAAAAAAAAgEEAAAAAAAAAAAIAAABGAAAATAEAAEABAABFTUYrKkAAACQAAAAYAAAAAACAPwAAAAAAAAAAAACAPwAAAAAAAAAAKkAAACQAAAAYAAAAAACAPwAAAAAAAAAAAACAPwAAAAAAAAAAJkAAABAAAAAEAAAAAAAAACVAAAAQAAAABAAAAAAAAAAfQAMADAAAAAAAAAAiQAQADAAAAAAAAAAeQAkADAAAAAAAAAAhQAcADAAAAAAAAAAqQAAAJAAAABgAAAAAAPDCAAAAAAAAAAAAAPBCp02TRH/Wk0MIQAACPAAAADAAAAACEMDbAAAAAI4AAAAAAAAAq6qqPAIAAAACAAAAAgAAAAAAAAACEMDbAAAAAFCwAP8IQBQDNAAAACgAAAACEMDbAwAAAAAAAAB21E0/6g+xvgAAAADqD7G+AAAAAAAAAAAAAQGBFUAUABAAAAAEAAAAAAAAACQAAAAkAAAAAACAPQAAAAAAAAAAAACAPQAAAAAAAAAAAgAAAF8AAAA4AAAAAQAAADgAAAAAAAAAOAAAAAAAAAAAAAEAKAAAAAAAAAAAsFAAAAAAAAAAAAAAAAAAJQAAAAwAAAABAAAAJQAAAAwAAAAFAACAVwAAACgAAAA3BAAA+wAAAJ0EAAAqAQAAAwAAAJhD2w+fSdsPn0lzEiUAAAAMAAAABwAAgCUAAAAMAAAAAAAAgCQAAAAkAAAAAACAQQAAAAAAAAAAAACAQQAAAAAAAAAAAgAAACgAAAAMAAAAAQAAAEYAAABMAQAAQAEAAEVNRisqQAAAJAAAABgAAAAAAIA/AAAAAAAAAAAAAIA/AAAAAAAAAAAqQAAAJAAAABgAAAAAAIA/AAAAAAAAAAAAAIA/AAAAAAAAAAAmQAAAEAAAAAQAAAAAAAAAJUAAABAAAAAEAAAAAAAAAB9AAwAMAAAAAAAAACJABAAMAAAAAAAAAB5ACQAMAAAAAAAAACFABwAMAAAAAAAAACpAAAAkAAAAGAAAAAAA8MIAAAAAAAAAAAAA8ELcGJNELtJyQwhAAAI8AAAAMAAAAAIQwNsAAAAAjgAAAAAAAACrqqo8AgAAAAIAAAACAAAAAAAAAAIQwNsAAAAAwHAA/whAFAM0AAAAKAAAAAIQwNsDAAAAAAAAAAAAAADqD7G+AAAAAAAAAABtT0o/AAAAAAABAYEVQBQAEAAAAAQAAAAAAAAAJAAAACQAAAAAAIA9AAAAAAAAAAAAAIA9AAAAAAAAAAACAAAAXwAAADgAAAABAAAAOAAAAAAAAAA4AAAAAAAAAAAAAQAoAAAAAAAAAABwwAAAAAAAAAAAAAAAAAAlAAAADAAAAAEAAAAlAAAADAAAAAUAAIBXAAAAKAAAADcEAADGAAAAmwQAAPUAAAADAAAAhUmODIVJJg+YQyYPJQAAAAwAAAAHAACAJQAAAAwAAAAAAACAJAAAACQAAAAAAIBBAAAAAAAAAAAAAIBBAAAAAAAAAAACAAAAKAAAAAwAAAABAAAARgAAAPgJAADsCQAARU1GKypAAAAkAAAAGAAAAAAAgD8AAAAAAAAAAAAAgD8AAAAAAAAAACpAAAAkAAAAGAAAAAAAgD8AAAAAAAAAAAAAgD8AAAAAAAAAACZAAAAQAAAABAAAAAAAAAAlQAAAEAAAAAQAAAAAAAAAH0ADAAwAAAAAAAAAIkAEAAwAAAAAAAAAHkAJAAwAAAAAAAAAIUAHAAwAAAAAAAAAKkAAACQAAAAYAAAAwJsJOQAAAAAAAAAAwJsJOaIfkUQv/CVDCEASAVgIAABMCAAAAhDA2wQAAACKAAAAAwAAAAAAAAAAAADEAACARAAAgET7kQD/wHAA//uRAP/AcAD/NzO2QwAAAAAAAAAANzO2QwAAAABn+gL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8QAAAC4AAAAAhDA2xMAAAAAAAAAAAAAAGf6gsgAAAAAAAAAADcztkgAPt+tNzO2SPf2gsgAAAAA9/aCyAAAAABn+oLINzM2SJgeDch4NSNImB4NyDLcE0hllh3IMtwTSObXMcgy3BNIKCdGyHg1I0j2nlbINzM2SPaeVsj3MElI9p5WyD2KWEgoJ0bIPYpYSObXMcg9ilhIZZYdyIkqSUiYHg3INzM2SJgeDcgAAQEBAYEAAwMDAwMDAwMDAwODAxRAFAAQAAAABAAAABIAAAAhAAAACAAAADsAAAAIAAAAEwAAAAwAAAABAAAAJAAAACQAAAAAAIA9AAAAAAAAAAAAAIA9AAAAAAAAAAACAAAAGwAAABAAAACISAAAJQgAAFkAAAAwAAAAAAAAAAAAAAD//////////wUAAACISFgKmEtYCphLJQiISCUIiEglCD0AAAAIAAAAGwAAABAAAAAQSgAAKQkAAFgAAABMAAAAAAAAAAAAAAD//////////wwAAADnSSkJxkkFCcZJ2gjGSa4I50mLCBBKiwg5SosIWkquCFpK2ghaSgUJOUopCRBKKQk9AAAACAAAACQAAAAkAAAAAACAQQAAAAAAAAAAAACAQQAAAAAAAAAAAgAAADwAAAAIAAAAQwAAAAwAAAABAAAAEwAAAAwAAAABAAAAJQAAAAwAAAAIAACAJwAAABgAAAABAAAAAAAAAACR+wAAAAAAJQAAAAwAAAABAAAAJQAAAAwAAAAIAACAVgAAADAAAACJBAAAgwAAAIoEAAClAAAABQAAAIgEggCIBKcAigSnAIoEggCIBIIAJQAAAAwAAAAIAACAJQAAAAwAAAAAAACAKAAAAAwAAAABAAAAJwAAABgAAAABAAAAAAAAAACR+gAAAAAAJQAAAAwAAAABAAAAJQAAAAwAAAAIAACAVgAAADAAAACKBAAAgwAAAIsEAAClAAAABQAAAIoEggCKBKcAiwSnAIsEggCKBIIAJQAAAAwAAAAIAACAJQAAAAwAAAAAAACAKAAAAAwAAAABAAAAJwAAABgAAAABAAAAAAAAAACQ+gAAAAAAJQAAAAwAAAABAAAAJQAAAAwAAAAIAACAVgAAADAAAACLBAAAgwAAAI0EAAClAAAABQAAAIsEggCLBKcAjQSnAI0EggCLBIIAJQAAAAwAAAAIAACAJQAAAAwAAAAAAACAKAAAAAwAAAABAAAAJwAAABgAAAABAAAAAAAAAACQ+QAAAAAAJQAAAAwAAAABAAAAJQAAAAwAAAAIAACAVgAAADAAAACNBAAAgwAAAI8EAAClAAAABQAAAI0EggCNBKcAjwSnAI8EggCNBIIAJQAAAAwAAAAIAACAJQAAAAwAAAAAAACAKAAAAAwAAAABAAAAJwAAABgAAAABAAAAAAAAAACP+AAAAAAAJQAAAAwAAAABAAAAJQAAAAwAAAAIAACAVgAAADAAAACPBAAAgwAAAJAEAAClAAAABQAAAI8EggCPBKcAkASnAJAEggCPBIIAJQAAAAwAAAAIAACAJQAAAAwAAAAAAACAKAAAAAwAAAABAAAAJwAAABgAAAABAAAAAAAAAACP9wAAAAAAJQAAAAwAAAABAAAAJQAAAAwAAAAIAACAVgAAADAAAACQBAAAgwAAAJIEAAClAAAABQAAAJAEggCQBKcAkgSnAJIEggCQBIIAJQAAAAwAAAAIAACAJQAAAAwAAAAAAACAKAAAAAwAAAABAAAAJwAAABgAAAABAAAAAAAAAACO9gAAAAAAJQAAAAwAAAABAAAAJQAAAAwAAAAIAACAVgAAADAAAACSBAAAgwAAAJMEAAClAAAABQAAAJIEggCSBKcAkwSnAJMEggCSBIIAJQAAAAwAAAAIAACAJQAAAAwAAAAAAACAKAAAAAwAAAABAAAAJwAAABgAAAABAAAAAAAAAACO9QAAAAAAJQAAAAwAAAABAAAAJQAAAAwAAAAIAACAVgAAADAAAACTBAAAgwAAAJQEAAClAAAABQAAAJMEggCTBKcAlASnAJQEggCTBIIAJQAAAAwAAAAIAACAJQAAAAwAAAAAAACAKAAAAAwAAAABAAAAJwAAABgAAAABAAAAAAAAAACN9AAAAAAAJQAAAAwAAAABAAAAJQAAAAwAAAAIAACAVgAAADAAAACUBAAAgwAAAJUEAAClAAAABQAAAJQEggCUBKcAlQSnAJUEggCUBIIAJQAAAAwAAAAIAACAJQAAAAwAAAAAAACAKAAAAAwAAAABAAAAJwAAABgAAAABAAAAAAAAAACM8wAAAAAAJQAAAAwAAAABAAAAJQAAAAwAAAAIAACAVgAAADAAAACVBAAAgwAAAJYEAAClAAAABQAAAJUEggCVBKcAlgSnAJYEggCVBIIAJQAAAAwAAAAIAACAJQAAAAwAAAAAAACAKAAAAAwAAAABAAAAJwAAABgAAAABAAAAAAAAAACM8gAAAAAAJQAAAAwAAAABAAAAJQAAAAwAAAAIAACAVgAAADAAAACWBAAAgwAAAJcEAAClAAAABQAAAJYEggCWBKcAlwSnAJcEggCWBIIAJQAAAAwAAAAIAACAJQAAAAwAAAAAAACAKAAAAAwAAAABAAAAJwAAABgAAAABAAAAAAAAAACL8AAAAAAAJQAAAAwAAAABAAAAJQAAAAwAAAAIAACAVgAAADAAAACXBAAAgwAAAJgEAAClAAAABQAAAJcEggCXBKcAmASnAJgEggCXBIIAJQAAAAwAAAAIAACAJQAAAAwAAAAAAACAKAAAAAwAAAABAAAAJwAAABgAAAABAAAAAAAAAACK7wAAAAAAJQAAAAwAAAABAAAAJQAAAAwAAAAIAACAVgAAADAAAACYBAAAgwAAAJkEAAClAAAABQAAAJgEggCYBKcAmQSnAJkEggCYBIIAJQAAAAwAAAAIAACAJQAAAAwAAAAAAACAKAAAAAwAAAABAAAAJwAAABgAAAABAAAAAAAAAACJ7QAAAAAAJQAAAAwAAAABAAAAJQAAAAwAAAAIAACAVgAAADAAAACZBAAAgwAAAJoEAAClAAAABQAAAJkEggCZBKcAmgSnAJoEggCZBIIAJQAAAAwAAAAIAACAJQAAAAwAAAAAAACAKAAAAAwAAAABAAAAJwAAABgAAAABAAAAAAAAAACJ7AAAAAAAJQAAAAwAAAABAAAAJQAAAAwAAAAIAACAVgAAADAAAACaBAAAgwAAAJsEAAClAAAABQAAAJoEggCaBKcAmwSnAJsEggCaBIIAJQAAAAwAAAAIAACAJQAAAAwAAAAAAACAKAAAAAwAAAABAAAAJwAAABgAAAABAAAAAAAAAACI6gAAAAAAJQAAAAwAAAABAAAAJQAAAAwAAAAIAACAVgAAADAAAACbBAAAgwAAAJwEAAClAAAABQAAAJsEggCbBKcAnASnAJwEggCbBIIAJQAAAAwAAAAIAACAJQAAAAwAAAAAAACAKAAAAAwAAAABAAAAJwAAABgAAAABAAAAAAAAAACG6AAAAAAAJQAAAAwAAAABAAAAJQAAAAwAAAAIAACAVgAAADAAAACcBAAAgwAAAJ0EAAClAAAABQAAAJwEggCcBKcAnQSnAJ0EggCcBIIAJQAAAAwAAAAIAACAJQAAAAwAAAAAAACAKAAAAAwAAAABAAAAJwAAABgAAAABAAAAAAAAAACF5gAAAAAAJQAAAAwAAAABAAAAJQAAAAwAAAAIAACAVgAAADAAAACdBAAAgwAAAJ4EAAClAAAABQAAAJ0EggCdBKcAngSnAJ4EggCdBIIAJQAAAAwAAAAIAACAJQAAAAwAAAAAAACAKAAAAAwAAAABAAAAJwAAABgAAAABAAAAAAAAAACE5QAAAAAAJQAAAAwAAAABAAAAJQAAAAwAAAAIAACAVgAAADAAAACeBAAAgwAAAJ8EAAClAAAABQAAAJ4EggCeBKcAnwSnAJ8EggCeBIIAJQAAAAwAAAAIAACAJQAAAAwAAAAAAACAKAAAAAwAAAABAAAAJwAAABgAAAABAAAAAAAAAACD4wAAAAAAJQAAAAwAAAABAAAAJQAAAAwAAAAIAACAVgAAADAAAACfBAAAgwAAAKAEAAClAAAABQAAAJ8EggCfBKcAoASnAKAEggCfBIIAJQAAAAwAAAAIAACAJQAAAAwAAAAAAACAKAAAAAwAAAABAAAAJwAAABgAAAABAAAAAAAAAACC4QAAAAAAJQAAAAwAAAABAAAAJQAAAAwAAAAIAACAVgAAADAAAACgBAAAgwAAAKEEAAClAAAABQAAAKAEggCgBKcAoQSnAKEEggCgBIIAJQAAAAwAAAAIAACAJQAAAAwAAAAAAACAKAAAAAwAAAABAAAAJwAAABgAAAABAAAAAAAAAACB3wAAAAAAJQAAAAwAAAABAAAAJQAAAAwAAAAIAACAVgAAADAAAAChBAAAgwAAAKIEAAClAAAABQAAAKEEggChBKcAogSnAKIEggChBIIAJQAAAAwAAAAIAACAJQAAAAwAAAAAAACAKAAAAAwAAAABAAAAJwAAABgAAAABAAAAAAAAAACA3QAAAAAAJQAAAAwAAAABAAAAJQAAAAwAAAAIAACAVgAAADAAAACiBAAAgwAAAKMEAAClAAAABQAAAKIEggCiBKcAowSnAKMEggCiBIIAJQAAAAwAAAAIAACAJQAAAAwAAAAAAACAKAAAAAwAAAABAAAAJwAAABgAAAABAAAAAAAAAAB/2wAAAAAAJQAAAAwAAAABAAAAJQAAAAwAAAAIAACAVgAAADAAAACjBAAAgwAAAKQEAAClAAAABQAAAKMEggCjBKcApASnAKQEggCjBIIAJQAAAAwAAAAIAACAJQAAAAwAAAAAAACAKAAAAAwAAAABAAAAJwAAABgAAAABAAAAAAAAAAB+2QAAAAAAJQAAAAwAAAABAAAAJQAAAAwAAAAIAACAVgAAADAAAACkBAAAgwAAAKUEAAClAAAABQAAAKQEggCkBKcApQSnAKUEggCkBIIAJQAAAAwAAAAIAACAJQAAAAwAAAAAAACAKAAAAAwAAAABAAAAJwAAABgAAAABAAAAAAAAAAB91wAAAAAAJQAAAAwAAAABAAAAJQAAAAwAAAAIAACAVgAAADAAAAClBAAAgwAAAKYEAAClAAAABQAAAKUEggClBKcApgSnAKYEggClBIIAJQAAAAwAAAAIAACAJQAAAAwAAAAAAACAKAAAAAwAAAABAAAAJwAAABgAAAABAAAAAAAAAAB81QAAAAAAJQAAAAwAAAABAAAAJQAAAAwAAAAIAACAVgAAADAAAACmBAAAgwAAAKcEAAClAAAABQAAAKYEggCmBKcApwSnAKcEggCmBIIAJQAAAAwAAAAIAACAJQAAAAwAAAAAAACAKAAAAAwAAAABAAAAJwAAABgAAAABAAAAAAAAAAB70wAAAAAAJQAAAAwAAAABAAAAJQAAAAwAAAAIAACAVgAAADAAAACnBAAAgwAAAKgEAAClAAAABQAAAKcEggCnBKcAqASnAKgEggCnBIIAJQAAAAwAAAAIAACAJQAAAAwAAAAAAACAKAAAAAwAAAABAAAAJwAAABgAAAABAAAAAAAAAAB60QAAAAAAJQAAAAwAAAABAAAAJQAAAAwAAAAIAACAVgAAADAAAACoBAAAgwAAAKkEAAClAAAABQAAAKgEggCoBKcAqQSnAKkEggCoBIIAJQAAAAwAAAAIAACAJQAAAAwAAAAAAACAKAAAAAwAAAABAAAAJwAAABgAAAABAAAAAAAAAAB5zwAAAAAAJQAAAAwAAAABAAAAJQAAAAwAAAAIAACAVgAAADAAAACpBAAAgwAAAKoEAAClAAAABQAAAKkEggCpBKcAqgSnAKoEggCpBIIAJQAAAAwAAAAIAACAJQAAAAwAAAAAAACAKAAAAAwAAAABAAAAJwAAABgAAAABAAAAAAAAAAB4zgAAAAAAJQAAAAwAAAABAAAAJQAAAAwAAAAIAACAVgAAADAAAACqBAAAgwAAAKsEAAClAAAABQAAAKoEggCqBKcAqwSnAKsEggCqBIIAJQAAAAwAAAAIAACAJQAAAAwAAAAAAACAKAAAAAwAAAABAAAAJwAAABgAAAABAAAAAAAAAAB3zAAAAAAAJQAAAAwAAAABAAAAJQAAAAwAAAAIAACAVgAAADAAAACrBAAAgwAAAKwEAAClAAAABQAAAKsEggCrBKcArASnAKwEggCrBIIAJQAAAAwAAAAIAACAJQAAAAwAAAAAAACAKAAAAAwAAAABAAAAJwAAABgAAAABAAAAAAAAAAB2ywAAAAAAJQAAAAwAAAABAAAAJQAAAAwAAAAIAACAVgAAADAAAACsBAAAgwAAAK0EAAClAAAABQAAAKwEggCsBKcArQSnAK0EggCsBIIAJQAAAAwAAAAIAACAJQAAAAwAAAAAAACAKAAAAAwAAAABAAAAJwAAABgAAAABAAAAAAAAAAB1yQAAAAAAJQAAAAwAAAABAAAAJQAAAAwAAAAIAACAVgAAADAAAACtBAAAgwAAAK4EAAClAAAABQAAAK0EggCtBKcArgSnAK4EggCtBIIAJQAAAAwAAAAIAACAJQAAAAwAAAAAAACAKAAAAAwAAAABAAAAJwAAABgAAAABAAAAAAAAAAB0yAAAAAAAJQAAAAwAAAABAAAAJQAAAAwAAAAIAACAVgAAADAAAACuBAAAgwAAAK8EAAClAAAABQAAAK4EggCuBKcArwSnAK8EggCuBIIAJQAAAAwAAAAIAACAJQAAAAwAAAAAAACAKAAAAAwAAAABAAAAJwAAABgAAAABAAAAAAAAAAB0xwAAAAAAJQAAAAwAAAABAAAAJQAAAAwAAAAIAACAVgAAADAAAACvBAAAgwAAALAEAAClAAAABQAAAK8EggCvBKcAsASnALAEggCvBIIAJQAAAAwAAAAIAACAJQAAAAwAAAAAAACAKAAAAAwAAAABAAAAJwAAABgAAAABAAAAAAAAAABzxgAAAAAAJQAAAAwAAAABAAAAJQAAAAwAAAAIAACAVgAAADAAAACwBAAAgwAAALEEAAClAAAABQAAALAEggCwBKcAsQSnALEEggCwBIIAJQAAAAwAAAAIAACAJQAAAAwAAAAAAACAKAAAAAwAAAABAAAAJwAAABgAAAABAAAAAAAAAABzxQAAAAAAJQAAAAwAAAABAAAAJQAAAAwAAAAIAACAVgAAADAAAACxBAAAgwAAALIEAAClAAAABQAAALEEggCxBKcAsgSnALIEggCxBIIAJQAAAAwAAAAIAACAJQAAAAwAAAAAAACAKAAAAAwAAAABAAAAJwAAABgAAAABAAAAAAAAAAByxAAAAAAAJQAAAAwAAAABAAAAJQAAAAwAAAAIAACAVgAAADAAAACyBAAAgwAAALMEAAClAAAABQAAALIEggCyBKcAswSnALMEggCyBIIAJQAAAAwAAAAIAACAJQAAAAwAAAAAAACAKAAAAAwAAAABAAAAJwAAABgAAAABAAAAAAAAAABywwAAAAAAJQAAAAwAAAABAAAAJQAAAAwAAAAIAACAVgAAADAAAACzBAAAgwAAALQEAAClAAAABQAAALMEggCzBKcAtASnALQEggCzBIIAJQAAAAwAAAAIAACAJQAAAAwAAAAAAACAKAAAAAwAAAABAAAAJwAAABgAAAABAAAAAAAAAABxwgAAAAAAJQAAAAwAAAABAAAAJQAAAAwAAAAIAACAVgAAADAAAAC0BAAAgwAAALYEAAClAAAABQAAALQEggC0BKcAtgSnALYEggC0BIIAJQAAAAwAAAAIAACAJQAAAAwAAAAAAACAKAAAAAwAAAABAAAAJwAAABgAAAABAAAAAAAAAABxwQAAAAAAJQAAAAwAAAABAAAAJQAAAAwAAAAIAACAVgAAADAAAAC2BAAAgwAAALcEAAClAAAABQAAALYEggC2BKcAtwSnALcEggC2BIIAJQAAAAwAAAAIAACAJQAAAAwAAAAAAACAKAAAAAwAAAABAAAAJwAAABgAAAABAAAAAAAAAABwwQAAAAAAJQAAAAwAAAABAAAAJQAAAAwAAAAIAACAVgAAADAAAAC3BAAAgwAAALgEAAClAAAABQAAALcEggC3BKcAuASnALgEggC3BIIAJQAAAAwAAAAIAACAJQAAAAwAAAAAAACAKAAAAAwAAAABAAAAJwAAABgAAAABAAAAAAAAAABwwAAAAAAAJQAAAAwAAAABAAAAJQAAAAwAAAAIAACAVgAAADAAAAC4BAAAgwAAALkEAAClAAAABQAAALgEggC4BKcAugSnALoEggC4BIIAJQAAAAwAAAAIAACAJQAAAAwAAAAAAACAKAAAAAwAAAAB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aIfkUT6mPxCCEASAVgIAABMCAAAAhDA2wQAAACKAAAAAwAAAAAAAAAAAADEAACARAAAgET7kQD/wHAA//uRAP/AcAD/ADC2QwAAAAAAAAAAADC2QwAAAAC3ZJ7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3wAAABwAAAAAhDA2wsAAAAAAAAAAAAAAAA+360AAAAAQEj4xyKegENePBDIs9yJRrdkHshqmRFHt2QeyLAJpEi3ZB7Io5itSLdkHshHFrZIXjwQyAAwtkhASPjHADC2SAA+360AAAAAAD7frQABAwMDAQMDAwGBAxRAFAAQAAAABAAAABIAAAAhAAAACAAAADsAAAAIAAAAEwAAAAwAAAABAAAAJAAAACQAAAAAAIA9AAAAAAAAAAAAAIA9AAAAAAAAAAACAAAAGwAAABAAAACISAAA3QcAADYAAAAQAAAAiEgAANIGAABYAAAAKAAAAAAAAAAAAAAA//////////8DAAAAiUinBq1IiQbXSIkGNgAAABAAAABKSwAAiQYAAFgAAAAoAAAAAAAAAAAAAAD//////////wMAAABzS4kGl0unBphL0gZZAAAAJAAAAAAAAAAAAAAA//////////8CAAAAmEvdB4hI3Qc9AAAACAAAACQAAAAkAAAAAACAQQAAAAAAAAAAAACAQQAAAAAAAAAAAgAAADwAAAAIAAAAQwAAAAwAAAABAAAAEwAAAAwAAAABAAAAJQAAAAwAAAAIAACAJwAAABgAAAABAAAAAAAAAACR+wAAAAAAJQAAAAwAAAABAAAAJQAAAAwAAAAIAACAVgAAADAAAACJBAAAaQAAAIoEAAB9AAAABQAAAIgEaACIBH8AigR/AIoEaACIBGgAJQAAAAwAAAAIAACAJQAAAAwAAAAAAACAKAAAAAwAAAABAAAAJwAAABgAAAABAAAAAAAAAACR+gAAAAAAJQAAAAwAAAABAAAAJQAAAAwAAAAIAACAVgAAADAAAACKBAAAaQAAAIsEAAB9AAAABQAAAIoEaACKBH8AiwR/AIsEaACKBGgAJQAAAAwAAAAIAACAJQAAAAwAAAAAAACAKAAAAAwAAAABAAAAJwAAABgAAAABAAAAAAAAAACQ+gAAAAAAJQAAAAwAAAABAAAAJQAAAAwAAAAIAACAVgAAADAAAACLBAAAaQAAAI0EAAB9AAAABQAAAIsEaACLBH8AjQR/AI0EaACLBGgAJQAAAAwAAAAIAACAJQAAAAwAAAAAAACAKAAAAAwAAAABAAAAJwAAABgAAAABAAAAAAAAAACQ+QAAAAAAJQAAAAwAAAABAAAAJQAAAAwAAAAIAACAVgAAADAAAACNBAAAaQAAAI8EAAB9AAAABQAAAI0EaACNBH8AjwR/AI8EaACNBGgAJQAAAAwAAAAIAACAJQAAAAwAAAAAAACAKAAAAAwAAAABAAAAJwAAABgAAAABAAAAAAAAAACP+AAAAAAAJQAAAAwAAAABAAAAJQAAAAwAAAAIAACAVgAAADAAAACPBAAAaQAAAJAEAAB9AAAABQAAAI8EaACPBH8AkAR/AJAEaACPBGgAJQAAAAwAAAAIAACAJQAAAAwAAAAAAACAKAAAAAwAAAABAAAAJwAAABgAAAABAAAAAAAAAACP9wAAAAAAJQAAAAwAAAABAAAAJQAAAAwAAAAIAACAVgAAADAAAACQBAAAaQAAAJIEAAB9AAAABQAAAJAEaACQBH8AkgR/AJIEaACQBGgAJQAAAAwAAAAIAACAJQAAAAwAAAAAAACAKAAAAAwAAAABAAAAJwAAABgAAAABAAAAAAAAAACO9gAAAAAAJQAAAAwAAAABAAAAJQAAAAwAAAAIAACAVgAAADAAAACSBAAAaQAAAJMEAAB9AAAABQAAAJIEaACSBH8AkwR/AJMEaACSBGgAJQAAAAwAAAAIAACAJQAAAAwAAAAAAACAKAAAAAwAAAABAAAAJwAAABgAAAABAAAAAAAAAACO9QAAAAAAJQAAAAwAAAABAAAAJQAAAAwAAAAIAACAVgAAADAAAACTBAAAaQAAAJQEAAB9AAAABQAAAJMEaACTBH8AlAR/AJQEaACTBGgAJQAAAAwAAAAIAACAJQAAAAwAAAAAAACAKAAAAAwAAAABAAAAJwAAABgAAAABAAAAAAAAAACN9AAAAAAAJQAAAAwAAAABAAAAJQAAAAwAAAAIAACAVgAAADAAAACUBAAAaQAAAJUEAAB9AAAABQAAAJQEaACUBH8AlQR/AJUEaACUBGgAJQAAAAwAAAAIAACAJQAAAAwAAAAAAACAKAAAAAwAAAABAAAAJwAAABgAAAABAAAAAAAAAACM8wAAAAAAJQAAAAwAAAABAAAAJQAAAAwAAAAIAACAVgAAADAAAACVBAAAaQAAAJYEAAB9AAAABQAAAJUEaACVBH8AlgR/AJYEaACVBGgAJQAAAAwAAAAIAACAJQAAAAwAAAAAAACAKAAAAAwAAAABAAAAJwAAABgAAAABAAAAAAAAAACM8gAAAAAAJQAAAAwAAAABAAAAJQAAAAwAAAAIAACAVgAAADAAAACWBAAAaQAAAJcEAAB9AAAABQAAAJYEaACWBH8AlwR/AJcEaACWBGgAJQAAAAwAAAAIAACAJQAAAAwAAAAAAACAKAAAAAwAAAABAAAAJwAAABgAAAABAAAAAAAAAACL8AAAAAAAJQAAAAwAAAABAAAAJQAAAAwAAAAIAACAVgAAADAAAACXBAAAaQAAAJgEAAB9AAAABQAAAJcEaACXBH8AmAR/AJgEaACXBGgAJQAAAAwAAAAIAACAJQAAAAwAAAAAAACAKAAAAAwAAAABAAAAJwAAABgAAAABAAAAAAAAAACK7wAAAAAAJQAAAAwAAAABAAAAJQAAAAwAAAAIAACAVgAAADAAAACYBAAAaQAAAJkEAAB9AAAABQAAAJgEaACYBH8AmQR/AJkEaACYBGgAJQAAAAwAAAAIAACAJQAAAAwAAAAAAACAKAAAAAwAAAABAAAAJwAAABgAAAABAAAAAAAAAACJ7QAAAAAAJQAAAAwAAAABAAAAJQAAAAwAAAAIAACAVgAAADAAAACZBAAAaQAAAJoEAAB9AAAABQAAAJkEaACZBH8AmgR/AJoEaACZBGgAJQAAAAwAAAAIAACAJQAAAAwAAAAAAACAKAAAAAwAAAABAAAAJwAAABgAAAABAAAAAAAAAACJ7AAAAAAAJQAAAAwAAAABAAAAJQAAAAwAAAAIAACAVgAAADAAAACaBAAAaQAAAJsEAAB9AAAABQAAAJoEaACaBH8AmwR/AJsEaACaBGgAJQAAAAwAAAAIAACAJQAAAAwAAAAAAACAKAAAAAwAAAABAAAAJwAAABgAAAABAAAAAAAAAACI6gAAAAAAJQAAAAwAAAABAAAAJQAAAAwAAAAIAACAVgAAADAAAACbBAAAaQAAAJwEAAB9AAAABQAAAJsEaACbBH8AnAR/AJwEaACbBGgAJQAAAAwAAAAIAACAJQAAAAwAAAAAAACAKAAAAAwAAAABAAAAJwAAABgAAAABAAAAAAAAAACG6AAAAAAAJQAAAAwAAAABAAAAJQAAAAwAAAAIAACAVgAAADAAAACcBAAAaQAAAJ0EAAB9AAAABQAAAJwEaACcBH8AnQR/AJ0EaACcBGgAJQAAAAwAAAAIAACAJQAAAAwAAAAAAACAKAAAAAwAAAABAAAAJwAAABgAAAABAAAAAAAAAACF5gAAAAAAJQAAAAwAAAABAAAAJQAAAAwAAAAIAACAVgAAADAAAACdBAAAaQAAAJ4EAAB9AAAABQAAAJ0EaACdBH8AngR/AJ4EaACdBGgAJQAAAAwAAAAIAACAJQAAAAwAAAAAAACAKAAAAAwAAAABAAAAJwAAABgAAAABAAAAAAAAAACE5QAAAAAAJQAAAAwAAAABAAAAJQAAAAwAAAAIAACAVgAAADAAAACeBAAAaQAAAJ8EAAB9AAAABQAAAJ4EaACeBH8AnwR/AJ8EaACeBGgAJQAAAAwAAAAIAACAJQAAAAwAAAAAAACAKAAAAAwAAAABAAAAJwAAABgAAAABAAAAAAAAAACD4wAAAAAAJQAAAAwAAAABAAAAJQAAAAwAAAAIAACAVgAAADAAAACfBAAAaQAAAKAEAAB9AAAABQAAAJ8EaACfBH8AoAR/AKAEaACfBGgAJQAAAAwAAAAIAACAJQAAAAwAAAAAAACAKAAAAAwAAAABAAAAJwAAABgAAAABAAAAAAAAAACC4QAAAAAAJQAAAAwAAAABAAAAJQAAAAwAAAAIAACAVgAAADAAAACgBAAAaQAAAKEEAAB9AAAABQAAAKAEaACgBH8AoQR/AKEEaACgBGgAJQAAAAwAAAAIAACAJQAAAAwAAAAAAACAKAAAAAwAAAABAAAAJwAAABgAAAABAAAAAAAAAACB3wAAAAAAJQAAAAwAAAABAAAAJQAAAAwAAAAIAACAVgAAADAAAAChBAAAaQAAAKIEAAB9AAAABQAAAKEEaAChBH8AogR/AKIEaAChBGgAJQAAAAwAAAAIAACAJQAAAAwAAAAAAACAKAAAAAwAAAABAAAAJwAAABgAAAABAAAAAAAAAACA3QAAAAAAJQAAAAwAAAABAAAAJQAAAAwAAAAIAACAVgAAADAAAACiBAAAaQAAAKMEAAB9AAAABQAAAKIEaACiBH8AowR/AKMEaACiBGgAJQAAAAwAAAAIAACAJQAAAAwAAAAAAACAKAAAAAwAAAABAAAAJwAAABgAAAABAAAAAAAAAAB/2wAAAAAAJQAAAAwAAAABAAAAJQAAAAwAAAAIAACAVgAAADAAAACjBAAAaQAAAKQEAAB9AAAABQAAAKMEaACjBH8ApAR/AKQEaACjBGgAJQAAAAwAAAAIAACAJQAAAAwAAAAAAACAKAAAAAwAAAABAAAAJwAAABgAAAABAAAAAAAAAAB+2QAAAAAAJQAAAAwAAAABAAAAJQAAAAwAAAAIAACAVgAAADAAAACkBAAAaQAAAKUEAAB9AAAABQAAAKQEaACkBH8ApQR/AKUEaACkBGgAJQAAAAwAAAAIAACAJQAAAAwAAAAAAACAKAAAAAwAAAABAAAAJwAAABgAAAABAAAAAAAAAAB91wAAAAAAJQAAAAwAAAABAAAAJQAAAAwAAAAIAACAVgAAADAAAAClBAAAaQAAAKYEAAB9AAAABQAAAKUEaAClBH8ApgR/AKYEaAClBGgAJQAAAAwAAAAIAACAJQAAAAwAAAAAAACAKAAAAAwAAAABAAAAJwAAABgAAAABAAAAAAAAAAB81QAAAAAAJQAAAAwAAAABAAAAJQAAAAwAAAAIAACAVgAAADAAAACmBAAAaQAAAKcEAAB9AAAABQAAAKYEaACmBH8ApwR/AKcEaACmBGgAJQAAAAwAAAAIAACAJQAAAAwAAAAAAACAKAAAAAwAAAABAAAAJwAAABgAAAABAAAAAAAAAAB70wAAAAAAJQAAAAwAAAABAAAAJQAAAAwAAAAIAACAVgAAADAAAACnBAAAaQAAAKgEAAB9AAAABQAAAKcEaACnBH8AqAR/AKgEaACnBGgAJQAAAAwAAAAIAACAJQAAAAwAAAAAAACAKAAAAAwAAAABAAAAJwAAABgAAAABAAAAAAAAAAB60QAAAAAAJQAAAAwAAAABAAAAJQAAAAwAAAAIAACAVgAAADAAAACoBAAAaQAAAKkEAAB9AAAABQAAAKgEaACoBH8AqQR/AKkEaACoBGgAJQAAAAwAAAAIAACAJQAAAAwAAAAAAACAKAAAAAwAAAABAAAAJwAAABgAAAABAAAAAAAAAAB5zwAAAAAAJQAAAAwAAAABAAAAJQAAAAwAAAAIAACAVgAAADAAAACpBAAAaQAAAKoEAAB9AAAABQAAAKkEaACpBH8AqgR/AKoEaACpBGgAJQAAAAwAAAAIAACAJQAAAAwAAAAAAACAKAAAAAwAAAABAAAAJwAAABgAAAABAAAAAAAAAAB4zgAAAAAAJQAAAAwAAAABAAAAJQAAAAwAAAAIAACAVgAAADAAAACqBAAAaQAAAKsEAAB9AAAABQAAAKoEaACqBH8AqwR/AKsEaACqBGgAJQAAAAwAAAAIAACAJQAAAAwAAAAAAACAKAAAAAwAAAABAAAAJwAAABgAAAABAAAAAAAAAAB3zAAAAAAAJQAAAAwAAAABAAAAJQAAAAwAAAAIAACAVgAAADAAAACrBAAAaQAAAKwEAAB9AAAABQAAAKsEaACrBH8ArAR/AKwEaACrBGgAJQAAAAwAAAAIAACAJQAAAAwAAAAAAACAKAAAAAwAAAABAAAAJwAAABgAAAABAAAAAAAAAAB2ywAAAAAAJQAAAAwAAAABAAAAJQAAAAwAAAAIAACAVgAAADAAAACsBAAAaQAAAK0EAAB9AAAABQAAAKwEaACsBH8ArQR/AK0EaACsBGgAJQAAAAwAAAAIAACAJQAAAAwAAAAAAACAKAAAAAwAAAABAAAAJwAAABgAAAABAAAAAAAAAAB1yQAAAAAAJQAAAAwAAAABAAAAJQAAAAwAAAAIAACAVgAAADAAAACtBAAAaQAAAK4EAAB9AAAABQAAAK0EaACtBH8ArgR/AK4EaACtBGgAJQAAAAwAAAAIAACAJQAAAAwAAAAAAACAKAAAAAwAAAABAAAAJwAAABgAAAABAAAAAAAAAAB0yAAAAAAAJQAAAAwAAAABAAAAJQAAAAwAAAAIAACAVgAAADAAAACuBAAAaQAAAK8EAAB9AAAABQAAAK4EaACuBH8ArwR/AK8EaACuBGgAJQAAAAwAAAAIAACAJQAAAAwAAAAAAACAKAAAAAwAAAABAAAAJwAAABgAAAABAAAAAAAAAAB0xwAAAAAAJQAAAAwAAAABAAAAJQAAAAwAAAAIAACAVgAAADAAAACvBAAAaQAAALAEAAB9AAAABQAAAK8EaACvBH8AsAR/ALAEaACvBGgAJQAAAAwAAAAIAACAJQAAAAwAAAAAAACAKAAAAAwAAAABAAAAJwAAABgAAAABAAAAAAAAAABzxgAAAAAAJQAAAAwAAAABAAAAJQAAAAwAAAAIAACAVgAAADAAAACwBAAAaQAAALEEAAB9AAAABQAAALAEaACwBH8AsQR/ALEEaACwBGgAJQAAAAwAAAAIAACAJQAAAAwAAAAAAACAKAAAAAwAAAABAAAAJwAAABgAAAABAAAAAAAAAABzxQAAAAAAJQAAAAwAAAABAAAAJQAAAAwAAAAIAACAVgAAADAAAACxBAAAaQAAALIEAAB9AAAABQAAALEEaACxBH8AsgR/ALIEaACxBGgAJQAAAAwAAAAIAACAJQAAAAwAAAAAAACAKAAAAAwAAAABAAAAJwAAABgAAAABAAAAAAAAAAByxAAAAAAAJQAAAAwAAAABAAAAJQAAAAwAAAAIAACAVgAAADAAAACyBAAAaQAAALMEAAB9AAAABQAAALIEaACyBH8AswR/ALMEaACyBGgAJQAAAAwAAAAIAACAJQAAAAwAAAAAAACAKAAAAAwAAAABAAAAJwAAABgAAAABAAAAAAAAAABywwAAAAAAJQAAAAwAAAABAAAAJQAAAAwAAAAIAACAVgAAADAAAACzBAAAaQAAALQEAAB9AAAABQAAALMEaACzBH8AtAR/ALQEaACzBGgAJQAAAAwAAAAIAACAJQAAAAwAAAAAAACAKAAAAAwAAAABAAAAJwAAABgAAAABAAAAAAAAAABxwgAAAAAAJQAAAAwAAAABAAAAJQAAAAwAAAAIAACAVgAAADAAAAC0BAAAaQAAALYEAAB9AAAABQAAALQEaAC0BH8AtgR/ALYEaAC0BGgAJQAAAAwAAAAIAACAJQAAAAwAAAAAAACAKAAAAAwAAAABAAAAJwAAABgAAAABAAAAAAAAAABxwQAAAAAAJQAAAAwAAAABAAAAJQAAAAwAAAAIAACAVgAAADAAAAC2BAAAaQAAALcEAAB9AAAABQAAALYEaAC2BH8AtwR/ALcEaAC2BGgAJQAAAAwAAAAIAACAJQAAAAwAAAAAAACAKAAAAAwAAAABAAAAJwAAABgAAAABAAAAAAAAAABwwQAAAAAAJQAAAAwAAAABAAAAJQAAAAwAAAAIAACAVgAAADAAAAC3BAAAaQAAALgEAAB9AAAABQAAALcEaAC3BH8AuAR/ALgEaAC3BGgAJQAAAAwAAAAIAACAJQAAAAwAAAAAAACAKAAAAAwAAAABAAAAJwAAABgAAAABAAAAAAAAAABwwAAAAAAAJQAAAAwAAAABAAAAJQAAAAwAAAAIAACAVgAAADAAAAC4BAAAaQAAALkEAAB9AAAABQAAALgEaAC4BH8AugR/ALoEaAC4BGgAJQAAAAwAAAAIAACAJQAAAAwAAAAAAACAKAAAAAwAAAAB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aIfkUSpoTVDCEASAVgIAABMCAAAAhDA2wQAAACKAAAAAwAAAAAAAAAAAADEAACARAAAgET7kQD/wHAA//uRAP/AcAD/NzO2QwAAAAAAAAAANzO2QwAAAAB5mRv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EgAAAAEAAAAAAAAAeZmbxzcztkh5mZtHJQAAAAwAAAAIAACAJwAAABgAAAABAAAAAAAAAACR+wAAAAAAJQAAAAwAAAABAAAAJQAAAAwAAAAIAACAVgAAADAAAACIBAAAqgAAAIoEAAC1AAAABQAAAIgEqgCIBLUAigS1AIoEqgCIBKoAJQAAAAwAAAAIAACAJQAAAAwAAAAAAACAKAAAAAwAAAABAAAAJwAAABgAAAABAAAAAAAAAACR+gAAAAAAJQAAAAwAAAABAAAAJQAAAAwAAAAIAACAVgAAADAAAACKBAAAqgAAAIsEAAC1AAAABQAAAIoEqgCKBLUAiwS1AIsEqgCKBKoAJQAAAAwAAAAIAACAJQAAAAwAAAAAAACAKAAAAAwAAAABAAAAJwAAABgAAAABAAAAAAAAAACQ+gAAAAAAJQAAAAwAAAABAAAAJQAAAAwAAAAIAACAVgAAADAAAACLBAAAqgAAAI0EAAC1AAAABQAAAIsEqgCLBLUAjQS1AI0EqgCLBKoAJQAAAAwAAAAIAACAJQAAAAwAAAAAAACAKAAAAAwAAAABAAAAJwAAABgAAAABAAAAAAAAAACQ+QAAAAAAJQAAAAwAAAABAAAAJQAAAAwAAAAIAACAVgAAADAAAACNBAAAqgAAAI8EAAC1AAAABQAAAI0EqgCNBLUAjwS1AI8EqgCNBKoAJQAAAAwAAAAIAACAJQAAAAwAAAAAAACAKAAAAAwAAAABAAAAJwAAABgAAAABAAAAAAAAAACP+AAAAAAAJQAAAAwAAAABAAAAJQAAAAwAAAAIAACAVgAAADAAAACPBAAAqgAAAJAEAAC1AAAABQAAAI8EqgCPBLUAkAS1AJAEqgCPBKoAJQAAAAwAAAAIAACAJQAAAAwAAAAAAACAKAAAAAwAAAABAAAAJwAAABgAAAABAAAAAAAAAACP9wAAAAAAJQAAAAwAAAABAAAAJQAAAAwAAAAIAACAVgAAADAAAACQBAAAqgAAAJIEAAC1AAAABQAAAJAEqgCQBLUAkgS1AJIEqgCQBKoAJQAAAAwAAAAIAACAJQAAAAwAAAAAAACAKAAAAAwAAAABAAAAJwAAABgAAAABAAAAAAAAAACO9gAAAAAAJQAAAAwAAAABAAAAJQAAAAwAAAAIAACAVgAAADAAAACSBAAAqgAAAJMEAAC1AAAABQAAAJIEqgCSBLUAkwS1AJMEqgCSBKoAJQAAAAwAAAAIAACAJQAAAAwAAAAAAACAKAAAAAwAAAABAAAAJwAAABgAAAABAAAAAAAAAACO9QAAAAAAJQAAAAwAAAABAAAAJQAAAAwAAAAIAACAVgAAADAAAACTBAAAqgAAAJQEAAC1AAAABQAAAJMEqgCTBLUAlAS1AJQEqgCTBKoAJQAAAAwAAAAIAACAJQAAAAwAAAAAAACAKAAAAAwAAAABAAAAJwAAABgAAAABAAAAAAAAAACN9AAAAAAAJQAAAAwAAAABAAAAJQAAAAwAAAAIAACAVgAAADAAAACUBAAAqgAAAJUEAAC1AAAABQAAAJQEqgCUBLUAlQS1AJUEqgCUBKoAJQAAAAwAAAAIAACAJQAAAAwAAAAAAACAKAAAAAwAAAABAAAAJwAAABgAAAABAAAAAAAAAACM8wAAAAAAJQAAAAwAAAABAAAAJQAAAAwAAAAIAACAVgAAADAAAACVBAAAqgAAAJYEAAC1AAAABQAAAJUEqgCVBLUAlgS1AJYEqgCVBKoAJQAAAAwAAAAIAACAJQAAAAwAAAAAAACAKAAAAAwAAAABAAAAJwAAABgAAAABAAAAAAAAAACM8gAAAAAAJQAAAAwAAAABAAAAJQAAAAwAAAAIAACAVgAAADAAAACWBAAAqgAAAJcEAAC1AAAABQAAAJYEqgCWBLUAlwS1AJcEqgCWBKoAJQAAAAwAAAAIAACAJQAAAAwAAAAAAACAKAAAAAwAAAABAAAAJwAAABgAAAABAAAAAAAAAACL8AAAAAAAJQAAAAwAAAABAAAAJQAAAAwAAAAIAACAVgAAADAAAACXBAAAqgAAAJgEAAC1AAAABQAAAJcEqgCXBLUAmAS1AJgEqgCXBKoAJQAAAAwAAAAIAACAJQAAAAwAAAAAAACAKAAAAAwAAAABAAAAJwAAABgAAAABAAAAAAAAAACK7wAAAAAAJQAAAAwAAAABAAAAJQAAAAwAAAAIAACAVgAAADAAAACYBAAAqgAAAJkEAAC1AAAABQAAAJgEqgCYBLUAmQS1AJkEqgCYBKoAJQAAAAwAAAAIAACAJQAAAAwAAAAAAACAKAAAAAwAAAABAAAAJwAAABgAAAABAAAAAAAAAACJ7QAAAAAAJQAAAAwAAAABAAAAJQAAAAwAAAAIAACAVgAAADAAAACZBAAAqgAAAJoEAAC1AAAABQAAAJkEqgCZBLUAmgS1AJoEqgCZBKoAJQAAAAwAAAAIAACAJQAAAAwAAAAAAACAKAAAAAwAAAABAAAAJwAAABgAAAABAAAAAAAAAACJ7AAAAAAAJQAAAAwAAAABAAAAJQAAAAwAAAAIAACAVgAAADAAAACaBAAAqgAAAJsEAAC1AAAABQAAAJoEqgCaBLUAmwS1AJsEqgCaBKoAJQAAAAwAAAAIAACAJQAAAAwAAAAAAACAKAAAAAwAAAABAAAAJwAAABgAAAABAAAAAAAAAACI6gAAAAAAJQAAAAwAAAABAAAAJQAAAAwAAAAIAACAVgAAADAAAACbBAAAqgAAAJwEAAC1AAAABQAAAJsEqgCbBLUAnAS1AJwEqgCbBKoAJQAAAAwAAAAIAACAJQAAAAwAAAAAAACAKAAAAAwAAAABAAAAJwAAABgAAAABAAAAAAAAAACG6AAAAAAAJQAAAAwAAAABAAAAJQAAAAwAAAAIAACAVgAAADAAAACcBAAAqgAAAJ0EAAC1AAAABQAAAJwEqgCcBLUAnQS1AJ0EqgCcBKoAJQAAAAwAAAAIAACAJQAAAAwAAAAAAACAKAAAAAwAAAABAAAAJwAAABgAAAABAAAAAAAAAACF5gAAAAAAJQAAAAwAAAABAAAAJQAAAAwAAAAIAACAVgAAADAAAACdBAAAqgAAAJ4EAAC1AAAABQAAAJ0EqgCdBLUAngS1AJ4EqgCdBKoAJQAAAAwAAAAIAACAJQAAAAwAAAAAAACAKAAAAAwAAAABAAAAJwAAABgAAAABAAAAAAAAAACE5QAAAAAAJQAAAAwAAAABAAAAJQAAAAwAAAAIAACAVgAAADAAAACeBAAAqgAAAJ8EAAC1AAAABQAAAJ4EqgCeBLUAnwS1AJ8EqgCeBKoAJQAAAAwAAAAIAACAJQAAAAwAAAAAAACAKAAAAAwAAAABAAAAJwAAABgAAAABAAAAAAAAAACD4wAAAAAAJQAAAAwAAAABAAAAJQAAAAwAAAAIAACAVgAAADAAAACfBAAAqgAAAKAEAAC1AAAABQAAAJ8EqgCfBLUAoAS1AKAEqgCfBKoAJQAAAAwAAAAIAACAJQAAAAwAAAAAAACAKAAAAAwAAAABAAAAJwAAABgAAAABAAAAAAAAAACC4QAAAAAAJQAAAAwAAAABAAAAJQAAAAwAAAAIAACAVgAAADAAAACgBAAAqgAAAKEEAAC1AAAABQAAAKAEqgCgBLUAoQS1AKEEqgCgBKoAJQAAAAwAAAAIAACAJQAAAAwAAAAAAACAKAAAAAwAAAABAAAAJwAAABgAAAABAAAAAAAAAACB3wAAAAAAJQAAAAwAAAABAAAAJQAAAAwAAAAIAACAVgAAADAAAAChBAAAqgAAAKIEAAC1AAAABQAAAKEEqgChBLUAogS1AKIEqgChBKoAJQAAAAwAAAAIAACAJQAAAAwAAAAAAACAKAAAAAwAAAABAAAAJwAAABgAAAABAAAAAAAAAACA3QAAAAAAJQAAAAwAAAABAAAAJQAAAAwAAAAIAACAVgAAADAAAACiBAAAqgAAAKMEAAC1AAAABQAAAKIEqgCiBLUAowS1AKMEqgCiBKoAJQAAAAwAAAAIAACAJQAAAAwAAAAAAACAKAAAAAwAAAABAAAAJwAAABgAAAABAAAAAAAAAAB/2wAAAAAAJQAAAAwAAAABAAAAJQAAAAwAAAAIAACAVgAAADAAAACjBAAAqgAAAKQEAAC1AAAABQAAAKMEqgCjBLUApAS1AKQEqgCjBKoAJQAAAAwAAAAIAACAJQAAAAwAAAAAAACAKAAAAAwAAAABAAAAJwAAABgAAAABAAAAAAAAAAB+2QAAAAAAJQAAAAwAAAABAAAAJQAAAAwAAAAIAACAVgAAADAAAACkBAAAqgAAAKUEAAC1AAAABQAAAKQEqgCkBLUApQS1AKUEqgCkBKoAJQAAAAwAAAAIAACAJQAAAAwAAAAAAACAKAAAAAwAAAABAAAAJwAAABgAAAABAAAAAAAAAAB91wAAAAAAJQAAAAwAAAABAAAAJQAAAAwAAAAIAACAVgAAADAAAAClBAAAqgAAAKYEAAC1AAAABQAAAKUEqgClBLUApgS1AKYEqgClBKoAJQAAAAwAAAAIAACAJQAAAAwAAAAAAACAKAAAAAwAAAABAAAAJwAAABgAAAABAAAAAAAAAAB81QAAAAAAJQAAAAwAAAABAAAAJQAAAAwAAAAIAACAVgAAADAAAACmBAAAqgAAAKcEAAC1AAAABQAAAKYEqgCmBLUApwS1AKcEqgCmBKoAJQAAAAwAAAAIAACAJQAAAAwAAAAAAACAKAAAAAwAAAABAAAAJwAAABgAAAABAAAAAAAAAAB70wAAAAAAJQAAAAwAAAABAAAAJQAAAAwAAAAIAACAVgAAADAAAACnBAAAqgAAAKgEAAC1AAAABQAAAKcEqgCnBLUAqAS1AKgEqgCnBKoAJQAAAAwAAAAIAACAJQAAAAwAAAAAAACAKAAAAAwAAAABAAAAJwAAABgAAAABAAAAAAAAAAB60QAAAAAAJQAAAAwAAAABAAAAJQAAAAwAAAAIAACAVgAAADAAAACoBAAAqgAAAKkEAAC1AAAABQAAAKgEqgCoBLUAqQS1AKkEqgCoBKoAJQAAAAwAAAAIAACAJQAAAAwAAAAAAACAKAAAAAwAAAABAAAAJwAAABgAAAABAAAAAAAAAAB5zwAAAAAAJQAAAAwAAAABAAAAJQAAAAwAAAAIAACAVgAAADAAAACpBAAAqgAAAKoEAAC1AAAABQAAAKkEqgCpBLUAqgS1AKoEqgCpBKoAJQAAAAwAAAAIAACAJQAAAAwAAAAAAACAKAAAAAwAAAABAAAAJwAAABgAAAABAAAAAAAAAAB4zgAAAAAAJQAAAAwAAAABAAAAJQAAAAwAAAAIAACAVgAAADAAAACqBAAAqgAAAKsEAAC1AAAABQAAAKoEqgCqBLUAqwS1AKsEqgCqBKoAJQAAAAwAAAAIAACAJQAAAAwAAAAAAACAKAAAAAwAAAABAAAAJwAAABgAAAABAAAAAAAAAAB3zAAAAAAAJQAAAAwAAAABAAAAJQAAAAwAAAAIAACAVgAAADAAAACrBAAAqgAAAKwEAAC1AAAABQAAAKsEqgCrBLUArAS1AKwEqgCrBKoAJQAAAAwAAAAIAACAJQAAAAwAAAAAAACAKAAAAAwAAAABAAAAJwAAABgAAAABAAAAAAAAAAB2ywAAAAAAJQAAAAwAAAABAAAAJQAAAAwAAAAIAACAVgAAADAAAACsBAAAqgAAAK0EAAC1AAAABQAAAKwEqgCsBLUArQS1AK0EqgCsBKoAJQAAAAwAAAAIAACAJQAAAAwAAAAAAACAKAAAAAwAAAABAAAAJwAAABgAAAABAAAAAAAAAAB1yQAAAAAAJQAAAAwAAAABAAAAJQAAAAwAAAAIAACAVgAAADAAAACtBAAAqgAAAK4EAAC1AAAABQAAAK0EqgCtBLUArgS1AK4EqgCtBKoAJQAAAAwAAAAIAACAJQAAAAwAAAAAAACAKAAAAAwAAAABAAAAJwAAABgAAAABAAAAAAAAAAB0yAAAAAAAJQAAAAwAAAABAAAAJQAAAAwAAAAIAACAVgAAADAAAACuBAAAqgAAAK8EAAC1AAAABQAAAK4EqgCuBLUArwS1AK8EqgCuBKoAJQAAAAwAAAAIAACAJQAAAAwAAAAAAACAKAAAAAwAAAABAAAAJwAAABgAAAABAAAAAAAAAAB0xwAAAAAAJQAAAAwAAAABAAAAJQAAAAwAAAAIAACAVgAAADAAAACvBAAAqgAAALAEAAC1AAAABQAAAK8EqgCvBLUAsAS1ALAEqgCvBKoAJQAAAAwAAAAIAACAJQAAAAwAAAAAAACAKAAAAAwAAAABAAAAJwAAABgAAAABAAAAAAAAAABzxgAAAAAAJQAAAAwAAAABAAAAJQAAAAwAAAAIAACAVgAAADAAAACwBAAAqgAAALEEAAC1AAAABQAAALAEqgCwBLUAsQS1ALEEqgCwBKoAJQAAAAwAAAAIAACAJQAAAAwAAAAAAACAKAAAAAwAAAABAAAAJwAAABgAAAABAAAAAAAAAABzxQAAAAAAJQAAAAwAAAABAAAAJQAAAAwAAAAIAACAVgAAADAAAACxBAAAqgAAALIEAAC1AAAABQAAALEEqgCxBLUAsgS1ALIEqgCxBKoAJQAAAAwAAAAIAACAJQAAAAwAAAAAAACAKAAAAAwAAAABAAAAJwAAABgAAAABAAAAAAAAAAByxAAAAAAAJQAAAAwAAAABAAAAJQAAAAwAAAAIAACAVgAAADAAAACyBAAAqgAAALMEAAC1AAAABQAAALIEqgCyBLUAswS1ALMEqgCyBKoAJQAAAAwAAAAIAACAJQAAAAwAAAAAAACAKAAAAAwAAAABAAAAJwAAABgAAAABAAAAAAAAAABywwAAAAAAJQAAAAwAAAABAAAAJQAAAAwAAAAIAACAVgAAADAAAACzBAAAqgAAALQEAAC1AAAABQAAALMEqgCzBLUAtAS1ALQEqgCzBKoAJQAAAAwAAAAIAACAJQAAAAwAAAAAAACAKAAAAAwAAAABAAAAJwAAABgAAAABAAAAAAAAAABxwgAAAAAAJQAAAAwAAAABAAAAJQAAAAwAAAAIAACAVgAAADAAAAC0BAAAqgAAALYEAAC1AAAABQAAALQEqgC0BLUAtgS1ALYEqgC0BKoAJQAAAAwAAAAIAACAJQAAAAwAAAAAAACAKAAAAAwAAAABAAAAJwAAABgAAAABAAAAAAAAAABxwQAAAAAAJQAAAAwAAAABAAAAJQAAAAwAAAAIAACAVgAAADAAAAC2BAAAqgAAALcEAAC1AAAABQAAALYEqgC2BLUAtwS1ALcEqgC2BKoAJQAAAAwAAAAIAACAJQAAAAwAAAAAAACAKAAAAAwAAAABAAAAJwAAABgAAAABAAAAAAAAAABwwQAAAAAAJQAAAAwAAAABAAAAJQAAAAwAAAAIAACAVgAAADAAAAC3BAAAqgAAALgEAAC1AAAABQAAALcEqgC3BLUAuAS1ALgEqgC3BKoAJQAAAAwAAAAIAACAJQAAAAwAAAAAAACAKAAAAAwAAAABAAAAJwAAABgAAAABAAAAAAAAAABwwAAAAAAAJQAAAAwAAAABAAAAJQAAAAwAAAAIAACAVgAAADAAAAC4BAAAqgAAALkEAAC1AAAABQAAALgEqgC4BLUAuQS1ALkEqgC4BKoAJQAAAAwAAAAIAACAJQAAAAwAAAAAAACAKAAAAAwAAAAB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aIfkUSAvEVDCEASAVgIAABMCAAAAhDA2wQAAACKAAAAAwAAAAAAAAAAAADEAACARAAAgET7kQD/wHAA//uRAP/AcAD/NzO2QwAAAAAAAAAANzO2QwAAAADkFSn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4QAAAB4AAAAAhDA2wwAAAAAAAAAapkRRwA+X6yz3IlGDhNcwiKegEO6z2PGAAAAANvmCMcAAAAA5BWpxzcztkjkFanHNzO2SNvmCMdHFrZIus9jxqOYrUhLDqXC5wykSA4T3MFqmRFHDhPcwWqZEUcAPl+sAAMDAwEBAQMDAwGBFEAUABAAAAAEAAAAEgAAACEAAAAIAAAAOwAAAAgAAAATAAAADAAAAAEAAAAkAAAAJAAAAAAAgD0AAAAAAAAAAAAAgD0AAAAAAAAAAAIAAAAbAAAAEAAAANdIAABUDAAAWAAAACgAAAAAAAAAAAAAAP//////////AwAAAK1IVAyJSDYMiEgLDFkAAAAoAAAAAAAAAAAAAAD//////////wMAAACISJ4LmEueC5hLCwxYAAAAKAAAAAAAAAAAAAAA//////////8DAAAAl0s2DHNLVAxKS1QMWQAAACQAAAAAAAAAAAAAAP//////////AgAAANdIVAzXSFQMPQAAAAgAAAAkAAAAJAAAAAAAgEEAAAAAAAAAAAAAgEEAAAAAAAAAAAIAAAA8AAAACAAAAEMAAAAMAAAAAQAAABMAAAAMAAAAAQAAACUAAAAMAAAACAAAgCcAAAAYAAAAAQAAAAAAAAAAkfsAAAAAACUAAAAMAAAAAQAAACUAAAAMAAAACAAAgFYAAAAwAAAAiQQAALoAAACKBAAAxQAAAAUAAACIBLkAiATGAIoExgCKBLkAiAS5ACUAAAAMAAAACAAAgCUAAAAMAAAAAAAAgCgAAAAMAAAAAQAAACcAAAAYAAAAAQAAAAAAAAAAkfoAAAAAACUAAAAMAAAAAQAAACUAAAAMAAAACAAAgFYAAAAwAAAAigQAALoAAACLBAAAxQAAAAUAAACKBLkAigTGAIsExgCLBLkAigS5ACUAAAAMAAAACAAAgCUAAAAMAAAAAAAAgCgAAAAMAAAAAQAAACcAAAAYAAAAAQAAAAAAAAAAkPoAAAAAACUAAAAMAAAAAQAAACUAAAAMAAAACAAAgFYAAAAwAAAAiwQAALoAAACNBAAAxQAAAAUAAACLBLkAiwTGAI0ExgCNBLkAiwS5ACUAAAAMAAAACAAAgCUAAAAMAAAAAAAAgCgAAAAMAAAAAQAAACcAAAAYAAAAAQAAAAAAAAAAkPkAAAAAACUAAAAMAAAAAQAAACUAAAAMAAAACAAAgFYAAAAwAAAAjQQAALoAAACPBAAAxQAAAAUAAACNBLkAjQTGAI8ExgCPBLkAjQS5ACUAAAAMAAAACAAAgCUAAAAMAAAAAAAAgCgAAAAMAAAAAQAAACcAAAAYAAAAAQAAAAAAAAAAj/gAAAAAACUAAAAMAAAAAQAAACUAAAAMAAAACAAAgFYAAAAwAAAAjwQAALoAAACQBAAAxQAAAAUAAACPBLkAjwTGAJAExgCQBLkAjwS5ACUAAAAMAAAACAAAgCUAAAAMAAAAAAAAgCgAAAAMAAAAAQAAACcAAAAYAAAAAQAAAAAAAAAAj/cAAAAAACUAAAAMAAAAAQAAACUAAAAMAAAACAAAgFYAAAAwAAAAkAQAALoAAACSBAAAxQAAAAUAAACQBLkAkATGAJIExgCSBLkAkAS5ACUAAAAMAAAACAAAgCUAAAAMAAAAAAAAgCgAAAAMAAAAAQAAACcAAAAYAAAAAQAAAAAAAAAAjvYAAAAAACUAAAAMAAAAAQAAACUAAAAMAAAACAAAgFYAAAAwAAAAkgQAALoAAACTBAAAxQAAAAUAAACSBLkAkgTGAJMExgCTBLkAkgS5ACUAAAAMAAAACAAAgCUAAAAMAAAAAAAAgCgAAAAMAAAAAQAAACcAAAAYAAAAAQAAAAAAAAAAjvUAAAAAACUAAAAMAAAAAQAAACUAAAAMAAAACAAAgFYAAAAwAAAAkwQAALoAAACUBAAAxQAAAAUAAACTBLkAkwTGAJQExgCUBLkAkwS5ACUAAAAMAAAACAAAgCUAAAAMAAAAAAAAgCgAAAAMAAAAAQAAACcAAAAYAAAAAQAAAAAAAAAAjfQAAAAAACUAAAAMAAAAAQAAACUAAAAMAAAACAAAgFYAAAAwAAAAlAQAALoAAACVBAAAxQAAAAUAAACUBLkAlATGAJUExgCVBLkAlAS5ACUAAAAMAAAACAAAgCUAAAAMAAAAAAAAgCgAAAAMAAAAAQAAACcAAAAYAAAAAQAAAAAAAAAAjPMAAAAAACUAAAAMAAAAAQAAACUAAAAMAAAACAAAgFYAAAAwAAAAlQQAALoAAACWBAAAxQAAAAUAAACVBLkAlQTGAJYExgCWBLkAlQS5ACUAAAAMAAAACAAAgCUAAAAMAAAAAAAAgCgAAAAMAAAAAQAAACcAAAAYAAAAAQAAAAAAAAAAjPIAAAAAACUAAAAMAAAAAQAAACUAAAAMAAAACAAAgFYAAAAwAAAAlgQAALoAAACXBAAAxQAAAAUAAACWBLkAlgTGAJcExgCXBLkAlgS5ACUAAAAMAAAACAAAgCUAAAAMAAAAAAAAgCgAAAAMAAAAAQAAACcAAAAYAAAAAQAAAAAAAAAAi/AAAAAAACUAAAAMAAAAAQAAACUAAAAMAAAACAAAgFYAAAAwAAAAlwQAALoAAACYBAAAxQAAAAUAAACXBLkAlwTGAJgExgCYBLkAlwS5ACUAAAAMAAAACAAAgCUAAAAMAAAAAAAAgCgAAAAMAAAAAQAAACcAAAAYAAAAAQAAAAAAAAAAiu8AAAAAACUAAAAMAAAAAQAAACUAAAAMAAAACAAAgFYAAAAwAAAAmAQAALoAAACZBAAAxQAAAAUAAACYBLkAmATGAJkExgCZBLkAmAS5ACUAAAAMAAAACAAAgCUAAAAMAAAAAAAAgCgAAAAMAAAAAQAAACcAAAAYAAAAAQAAAAAAAAAAie0AAAAAACUAAAAMAAAAAQAAACUAAAAMAAAACAAAgFYAAAAwAAAAmQQAALoAAACaBAAAxQAAAAUAAACZBLkAmQTGAJoExgCaBLkAmQS5ACUAAAAMAAAACAAAgCUAAAAMAAAAAAAAgCgAAAAMAAAAAQAAACcAAAAYAAAAAQAAAAAAAAAAiewAAAAAACUAAAAMAAAAAQAAACUAAAAMAAAACAAAgFYAAAAwAAAAmgQAALoAAACbBAAAxQAAAAUAAACaBLkAmgTGAJsExgCbBLkAmgS5ACUAAAAMAAAACAAAgCUAAAAMAAAAAAAAgCgAAAAMAAAAAQAAACcAAAAYAAAAAQAAAAAAAAAAiOoAAAAAACUAAAAMAAAAAQAAACUAAAAMAAAACAAAgFYAAAAwAAAAmwQAALoAAACcBAAAxQAAAAUAAACbBLkAmwTGAJwExgCcBLkAmwS5ACUAAAAMAAAACAAAgCUAAAAMAAAAAAAAgCgAAAAMAAAAAQAAACcAAAAYAAAAAQAAAAAAAAAAhugAAAAAACUAAAAMAAAAAQAAACUAAAAMAAAACAAAgFYAAAAwAAAAnAQAALoAAACdBAAAxQAAAAUAAACcBLkAnATGAJ0ExgCdBLkAnAS5ACUAAAAMAAAACAAAgCUAAAAMAAAAAAAAgCgAAAAMAAAAAQAAACcAAAAYAAAAAQAAAAAAAAAAheYAAAAAACUAAAAMAAAAAQAAACUAAAAMAAAACAAAgFYAAAAwAAAAnQQAALoAAACeBAAAxQAAAAUAAACdBLkAnQTGAJ4ExgCeBLkAnQS5ACUAAAAMAAAACAAAgCUAAAAMAAAAAAAAgCgAAAAMAAAAAQAAACcAAAAYAAAAAQAAAAAAAAAAhOUAAAAAACUAAAAMAAAAAQAAACUAAAAMAAAACAAAgFYAAAAwAAAAngQAALoAAACfBAAAxQAAAAUAAACeBLkAngTGAJ8ExgCfBLkAngS5ACUAAAAMAAAACAAAgCUAAAAMAAAAAAAAgCgAAAAMAAAAAQAAACcAAAAYAAAAAQAAAAAAAAAAg+MAAAAAACUAAAAMAAAAAQAAACUAAAAMAAAACAAAgFYAAAAwAAAAnwQAALoAAACgBAAAxQAAAAUAAACfBLkAnwTGAKAExgCgBLkAnwS5ACUAAAAMAAAACAAAgCUAAAAMAAAAAAAAgCgAAAAMAAAAAQAAACcAAAAYAAAAAQAAAAAAAAAAguEAAAAAACUAAAAMAAAAAQAAACUAAAAMAAAACAAAgFYAAAAwAAAAoAQAALoAAAChBAAAxQAAAAUAAACgBLkAoATGAKEExgChBLkAoAS5ACUAAAAMAAAACAAAgCUAAAAMAAAAAAAAgCgAAAAMAAAAAQAAACcAAAAYAAAAAQAAAAAAAAAAgd8AAAAAACUAAAAMAAAAAQAAACUAAAAMAAAACAAAgFYAAAAwAAAAoQQAALoAAACiBAAAxQAAAAUAAAChBLkAoQTGAKIExgCiBLkAoQS5ACUAAAAMAAAACAAAgCUAAAAMAAAAAAAAgCgAAAAMAAAAAQAAACcAAAAYAAAAAQAAAAAAAAAAgN0AAAAAACUAAAAMAAAAAQAAACUAAAAMAAAACAAAgFYAAAAwAAAAogQAALoAAACjBAAAxQAAAAUAAACiBLkAogTGAKMExgCjBLkAogS5ACUAAAAMAAAACAAAgCUAAAAMAAAAAAAAgCgAAAAMAAAAAQAAACcAAAAYAAAAAQAAAAAAAAAAf9sAAAAAACUAAAAMAAAAAQAAACUAAAAMAAAACAAAgFYAAAAwAAAAowQAALoAAACkBAAAxQAAAAUAAACjBLkAowTGAKQExgCkBLkAowS5ACUAAAAMAAAACAAAgCUAAAAMAAAAAAAAgCgAAAAMAAAAAQAAACcAAAAYAAAAAQAAAAAAAAAAftkAAAAAACUAAAAMAAAAAQAAACUAAAAMAAAACAAAgFYAAAAwAAAApAQAALoAAAClBAAAxQAAAAUAAACkBLkApATGAKUExgClBLkApAS5ACUAAAAMAAAACAAAgCUAAAAMAAAAAAAAgCgAAAAMAAAAAQAAACcAAAAYAAAAAQAAAAAAAAAAfdcAAAAAACUAAAAMAAAAAQAAACUAAAAMAAAACAAAgFYAAAAwAAAApQQAALoAAACmBAAAxQAAAAUAAAClBLkApQTGAKYExgCmBLkApQS5ACUAAAAMAAAACAAAgCUAAAAMAAAAAAAAgCgAAAAMAAAAAQAAACcAAAAYAAAAAQAAAAAAAAAAfNUAAAAAACUAAAAMAAAAAQAAACUAAAAMAAAACAAAgFYAAAAwAAAApgQAALoAAACnBAAAxQAAAAUAAACmBLkApgTGAKcExgCnBLkApgS5ACUAAAAMAAAACAAAgCUAAAAMAAAAAAAAgCgAAAAMAAAAAQAAACcAAAAYAAAAAQAAAAAAAAAAe9MAAAAAACUAAAAMAAAAAQAAACUAAAAMAAAACAAAgFYAAAAwAAAApwQAALoAAACoBAAAxQAAAAUAAACnBLkApwTGAKgExgCoBLkApwS5ACUAAAAMAAAACAAAgCUAAAAMAAAAAAAAgCgAAAAMAAAAAQAAACcAAAAYAAAAAQAAAAAAAAAAetEAAAAAACUAAAAMAAAAAQAAACUAAAAMAAAACAAAgFYAAAAwAAAAqAQAALoAAACpBAAAxQAAAAUAAACoBLkAqATGAKkExgCpBLkAqAS5ACUAAAAMAAAACAAAgCUAAAAMAAAAAAAAgCgAAAAMAAAAAQAAACcAAAAYAAAAAQAAAAAAAAAAec8AAAAAACUAAAAMAAAAAQAAACUAAAAMAAAACAAAgFYAAAAwAAAAqQQAALoAAACqBAAAxQAAAAUAAACpBLkAqQTGAKoExgCqBLkAqQS5ACUAAAAMAAAACAAAgCUAAAAMAAAAAAAAgCgAAAAMAAAAAQAAACcAAAAYAAAAAQAAAAAAAAAAeM4AAAAAACUAAAAMAAAAAQAAACUAAAAMAAAACAAAgFYAAAAwAAAAqgQAALoAAACrBAAAxQAAAAUAAACqBLkAqgTGAKsExgCrBLkAqgS5ACUAAAAMAAAACAAAgCUAAAAMAAAAAAAAgCgAAAAMAAAAAQAAACcAAAAYAAAAAQAAAAAAAAAAd8wAAAAAACUAAAAMAAAAAQAAACUAAAAMAAAACAAAgFYAAAAwAAAAqwQAALoAAACsBAAAxQAAAAUAAACrBLkAqwTGAKwExgCsBLkAqwS5ACUAAAAMAAAACAAAgCUAAAAMAAAAAAAAgCgAAAAMAAAAAQAAACcAAAAYAAAAAQAAAAAAAAAAdssAAAAAACUAAAAMAAAAAQAAACUAAAAMAAAACAAAgFYAAAAwAAAArAQAALoAAACtBAAAxQAAAAUAAACsBLkArATGAK0ExgCtBLkArAS5ACUAAAAMAAAACAAAgCUAAAAMAAAAAAAAgCgAAAAMAAAAAQAAACcAAAAYAAAAAQAAAAAAAAAAdckAAAAAACUAAAAMAAAAAQAAACUAAAAMAAAACAAAgFYAAAAwAAAArQQAALoAAACuBAAAxQAAAAUAAACtBLkArQTGAK4ExgCuBLkArQS5ACUAAAAMAAAACAAAgCUAAAAMAAAAAAAAgCgAAAAMAAAAAQAAACcAAAAYAAAAAQAAAAAAAAAAdMgAAAAAACUAAAAMAAAAAQAAACUAAAAMAAAACAAAgFYAAAAwAAAArgQAALoAAACvBAAAxQAAAAUAAACuBLkArgTGAK8ExgCvBLkArgS5ACUAAAAMAAAACAAAgCUAAAAMAAAAAAAAgCgAAAAMAAAAAQAAACcAAAAYAAAAAQAAAAAAAAAAdMcAAAAAACUAAAAMAAAAAQAAACUAAAAMAAAACAAAgFYAAAAwAAAArwQAALoAAACwBAAAxQAAAAUAAACvBLkArwTGALAExgCwBLkArwS5ACUAAAAMAAAACAAAgCUAAAAMAAAAAAAAgCgAAAAMAAAAAQAAACcAAAAYAAAAAQAAAAAAAAAAc8YAAAAAACUAAAAMAAAAAQAAACUAAAAMAAAACAAAgFYAAAAwAAAAsAQAALoAAACxBAAAxQAAAAUAAACwBLkAsATGALEExgCxBLkAsAS5ACUAAAAMAAAACAAAgCUAAAAMAAAAAAAAgCgAAAAMAAAAAQAAACcAAAAYAAAAAQAAAAAAAAAAc8UAAAAAACUAAAAMAAAAAQAAACUAAAAMAAAACAAAgFYAAAAwAAAAsQQAALoAAACyBAAAxQAAAAUAAACxBLkAsQTGALIExgCyBLkAsQS5ACUAAAAMAAAACAAAgCUAAAAMAAAAAAAAgCgAAAAMAAAAAQAAACcAAAAYAAAAAQAAAAAAAAAAcsQAAAAAACUAAAAMAAAAAQAAACUAAAAMAAAACAAAgFYAAAAwAAAAsgQAALoAAACzBAAAxQAAAAUAAACyBLkAsgTGALMExgCzBLkAsgS5ACUAAAAMAAAACAAAgCUAAAAMAAAAAAAAgCgAAAAMAAAAAQAAACcAAAAYAAAAAQAAAAAAAAAAcsMAAAAAACUAAAAMAAAAAQAAACUAAAAMAAAACAAAgFYAAAAwAAAAswQAALoAAAC0BAAAxQAAAAUAAACzBLkAswTGALQExgC0BLkAswS5ACUAAAAMAAAACAAAgCUAAAAMAAAAAAAAgCgAAAAMAAAAAQAAACcAAAAYAAAAAQAAAAAAAAAAccIAAAAAACUAAAAMAAAAAQAAACUAAAAMAAAACAAAgFYAAAAwAAAAtAQAALoAAAC2BAAAxQAAAAUAAAC0BLkAtATGALYExgC2BLkAtAS5ACUAAAAMAAAACAAAgCUAAAAMAAAAAAAAgCgAAAAMAAAAAQAAACcAAAAYAAAAAQAAAAAAAAAAccEAAAAAACUAAAAMAAAAAQAAACUAAAAMAAAACAAAgFYAAAAwAAAAtgQAALoAAAC3BAAAxQAAAAUAAAC2BLkAtgTGALcExgC3BLkAtgS5ACUAAAAMAAAACAAAgCUAAAAMAAAAAAAAgCgAAAAMAAAAAQAAACcAAAAYAAAAAQAAAAAAAAAAcMEAAAAAACUAAAAMAAAAAQAAACUAAAAMAAAACAAAgFYAAAAwAAAAtwQAALoAAAC4BAAAxQAAAAUAAAC3BLkAtwTGALgExgC4BLkAtwS5ACUAAAAMAAAACAAAgCUAAAAMAAAAAAAAgCgAAAAMAAAAAQAAACcAAAAYAAAAAQAAAAAAAAAAcMAAAAAAACUAAAAMAAAAAQAAACUAAAAMAAAACAAAgFYAAAAwAAAAuAQAALoAAAC5BAAAxQAAAAUAAAC4BLkAuATGALoExgC6BLkAuAS5ACUAAAAMAAAACAAAgCUAAAAMAAAAAAAAgCgAAAAMAAAAAQ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LT+ZBE6R//QghAFAPgAAAA1AAAAAIQwNsWAAAAAAAAAOIA2z4AAAAkAAAAAAAAACQAAAAAtCMZvuS8vzkPRDW+/w25PDwzS74jS089PDNLvj4mwT48M0u+wn7PPjwzS75T2No+LDw1vuIA2z4/Qxm+4gDbPgAAACRjFqE8TYSsvHzv0D5NhKy8fO/QPrQjGb6t1dA+NOoqvo7TyD6zojW+PibBPrOiNb4jS089s6I1viPDET2zojW+WimjPFHiKr5jFqE8YvQYvmMWoTxNhKy8AAEBAwMDAQMDA4EAAQEDAwMBAwMDgQMDFEAUgBAAAAAEAAAAwHAA/yQAAAAkAAAAAACAPQAAAAAAAAAAAACAPQAAAAAAAAAAAgAAACUAAAAMAAAAAgAAABMAAAAMAAAAAQAAADsAAAAIAAAAGwAAABAAAACrSwAA8QcAAFkAAAAkAAAAAAAAAAAAAAD//////////wIAAAB1SPEHdUjSBlgAAAAoAAAAAAAAAAAAAAD//////////wMAAAB2SJ4GoUh0BtdIdAY2AAAAEAAAAEpLAAB0BgAAWAAAACgAAAAAAAAAAAAAAP//////////AwAAAH9LdAaqS54Gq0vSBjYAAAAQAAAAq0sAAPEHAAA9AAAACAAAABsAAAAQAAAAm0gAAMkHAABZAAAAJAAAAAAAAAAAAAAA//////////8CAAAAhUvJB4VL0gZYAAAAKAAAAAAAAAAAAAAA//////////8DAAAAhUuxBmZLnQZKS50GNgAAABAAAADXSAAAnQYAAFgAAAAoAAAAAAAAAAAAAAD//////////wMAAAC6SJ0GnEixBptI0wY2AAAAEAAAAJtIAADJBwAAPQAAAAgAAAA8AAAACAAAAD4AAAAYAAAAhwQAAGcAAAC7BAAAgAA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T+ZBENOQ2QwhAFAN0AAAAaAAAAAIQwNsKAAAAAAAAAOIA2z4AAAAAAAAAAAAAAAAAAAAAlI/dveIA2z6Uj9294gDbPgAAAABjFqE8NUWsvHzv0D41Ray8fO/QPvVOsr1jFqE89U6yvWMWoTw1Ray8AAEBAYEAAQEBgYEAFEAUgBAAAAAEAAAAwHAA/yQAAAAkAAAAAACAPQAAAAAAAAAAAACAPQAAAAAAAAAAAgAAACUAAAAMAAAAAgAAABMAAAAMAAAAAQAAACUAAAAMAAAACAAAgFsAAABQAAAAhwQAAKkAAAC7BAAAtwAAAAIAAAAKAAAABQAAAAUAAACrS2cLdUhnC3VIlwqrS5cKq0tnC5tIPguFSz4LhUvACptIwAqbSD4L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tP5kETlAEdDCEAUA+gAAADcAAAAAhDA2xcAAAAAAAAA7inBPgAAiKIjS089AACIov8NuTwPXvy45Ly/Oa02sLwAAAAA24BHvQAAAABdFu294gDbPl0W7b3iANs+Ij5IvVPY2j6tNrC8wn7PPg9e/LjuKcE+AACIomMWoTy/1cG9YxahPCI+SL1aKaM8xYIBvSPDET2TQa28omhPPWTDrLyOIsE+ZMOsvN7PyD6TQa28rdXQPq5DAb1879A+UbxIvXzv0D6E5cG9YxahPITlwb1jFqE8v9XBvQABAwMDAQEBAwODAAEDAwMBAwMDAQGBAxRAFIAQAAAABAAAAMBwAP8kAAAAJAAAAAAAgD0AAAAAAAAAAAAAgD0AAAAAAAAAAAIAAAAlAAAADAAAAAIAAAATAAAADAAAAAEAAAA7AAAACAAAABsAAAAQAAAASksAAGkMAAA2AAAAEAAAANdIAABpDAAAWAAAACgAAAAAAAAAAAAAAP//////////AwAAAKFIaAx2SD8MdUgLDFkAAAAoAAAAAAAAAAAAAAD//////////wMAAAB1SIoLq0uKC6tLCwxYAAAAKAAAAAAAAAAAAAAA//////////8DAAAAqks/DH9LaAxKS2kMPQAAAAgAAAAbAAAAEAAAAJtIAACzCwAANgAAABAAAACbSAAACwwAAFgAAAAoAAAAAAAAAAAAAAD//////////wMAAACcSCwMukhADNdIQAw2AAAAEAAAAEpLAABADAAAWAAAACgAAAAAAAAAAAAAAP//////////AwAAAGZLQAyFSywMhUsKDFkAAAAoAAAAAAAAAAAAAAD//////////wMAAACFS7MLm0izC5tIsws9AAAACAAAADwAAAAIAAAAPgAAABgAAACHBAAAuAAAALsEAADHAA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tP5kESVQCdDCEAUA3QAAABoAAAAAhDA2woAAAAAAAAA4gDbPgAAAKQAAAAAAAAApAAAAADQ+qC+4gDbPtD6oL7iANs+AAAAAGMWoTxkw6y8fO/QPmTDrLx879A+fDaWvmMWoTx8Npa+YxahPGTDrLwAAQEBgQABAQGBgwAUQBSAEAAAAAQAAADAcAD/JAAAACQAAAAAAIA9AAAAAAAAAAAAAIA9AAAAAAAAAAACAAAAJQAAAAwAAAACAAAAEwAAAAwAAAABAAAAJQAAAAwAAAAIAACAWwAAAFQAAACHBAAAgQAAALsEAACnAAAAAgAAAAsAAAAGAAAABQAAAKtLbQp1SG0KdUgRCKtLEQirS20Kq0ttCptIRAqFS0QKhUs5CJtIOQibSEQK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naAk0Rt7BNDCEAUA1QBAABIAQAAAhDA2yMAAAAAAAAAelI6PVBhx71KFKc8UGHHvQAAECNelpq9AAAAAMRBR70AAMYimK2yvElPpzwAAMCielI6PQAAAACofpA9AADqonpSuj2YrbK8elK6PcRBR716Uro9Xpaavah+kD1QYce9elI6PVBhx716Ujo923N2vEKv5jzbc3a8Q3RmPNtz9rxDdGY8xEFHvUN0Zjw8GYS9uqXJPPk4nr3ygx09aG6lvfKDHT0vso698oMdPezrb73ygx09eXNCvfKDHT2vxRq9AiFXPa/FGr0CIVc9eXNCvQIhVz3s62+9AiFXPS+yjr0CIVc9aG6lvQvphz35OJ698oOdPTwZhL3yg509xEFHvfKDnT3bc/a8qqaAPdtzdrx6Ujo923N2vAADAwMDAwMDAwMDA4MAAwMDAwMDAwMDAwMDAwMDAwMDAwODABRAFIAQAAAABAAAAMBwAP8kAAAAJAAAAAAAgD0AAAAAAAAAAAAAgD0AAAAAAAAAAAIAAAAlAAAADAAAAAIAAAATAAAADAAAAAEAAAA7AAAACAAAABsAAAAQAAAAEEoAAHwIAABYAAAATAAAAAAAAAAAAAAA//////////8MAAAA4El8CLlJpgi5SdoIuUkNCeBJNwkQSjcJQEo3CWdKDQlnStoIZ0qmCEBKfAgQSnwIPQAAAAgAAAAbAAAAEAAAABBKAAAaCQAAWAAAAHAAAAAAAAAAAAAAAP//////////FQAAAO9JGgnUSf0I1EnaCNRJuwjoSaMIA0qcCANKsQgDSscIA0rcCANK7wgeSu8IHkrcCB5KxwgeSrEIHkqcCDhKowhMSrsITEraCExK/QgxShoJEEoaCT0AAAAIAAAAPAAAAAgAAAA+AAAAGAAAAJsEAACHAAAApwQAAJQAAAATAAAADAAAAAEAAAAlAAAADAAAAAAAAIAkAAAAJAAAAAAAgEEAAAAAAAAAAAAAgEEAAAAAAAAAAAIAAABGAAAA+AkAAOwJAABFTUYrKkAAACQAAAAYAAAAAACAPwAAAAAAAAAAAACAPwAAAAAAAAAAKkAAACQAAAAYAAAAAACAPwAAAAAAAAAAAACAPwAAAAAAAAAAJkAAABAAAAAEAAAAAAAAACVAAAAQAAAABAAAAAAAAAAfQAMADAAAAAAAAAAiQAQADAAAAAAAAAAeQAkADAAAAAAAAAAhQAcADAAAAAAAAAAqQAAAJAAAABgAAADAmwk5AAAAAAAAAADAmwk5oh+RRG9Er0MIQBUBWAgAAEwIAAACEMDbBAAAAIoAAAADAAAAAAAAAAAAAMQAAIBEAACARGrsAP9QsAD/auwA/1CwAP83M7ZDAAAAAAAAAAA3M7ZDAAAAAGf6A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AAAAAAZ/qCyAAAAAAAAAAANzO2SAA+3603M7ZI9/aCyAAAAAD39oLIAAAAAGf6gsg3MzZImB4NyHg1I0iYHg3IMtwTSGWWHcgy3BNI5tcxyDLcE0goJ0bIeDUjSPaeVsg3MzZI9p5WyPcwSUj2nlbIPYpYSCgnRsg9ilhI5tcxyD2KWEhllh3IiSpJSJgeDcg3MzZImB4NyAABAQEBgQADAwMDAwMDAwMDA4MDFEAUABAAAAAEAAAAFQAAACEAAAAIAAAAOwAAAAgAAAATAAAADAAAAAEAAAAkAAAAJAAAAAAAgD0AAAAAAAAAAAAAgD0AAAAAAAAAAAIAAAAbAAAAEAAAAIhIAACuEwAAWQAAADAAAAAAAAAAAAAAAP//////////BQAAAIhI4RWYS+EVmEuuE4hIrhOISK4TPQAAAAgAAAAbAAAAEAAAABBKAACyFAAAWAAAAEwAAAAAAAAAAAAAAP//////////DAAAAOdJshTGSY4UxkljFMZJNxTnSRQUEEoUFDlKFBRaSjcUWkpjFFpKjhQ5SrIUEEqyFD0AAAAIAAAAJAAAACQAAAAAAIBBAAAAAAAAAAAAAIBBAAAAAAAAAAACAAAAPAAAAAgAAABDAAAADAAAAAEAAAATAAAADAAAAAEAAAAlAAAADAAAAAgAAIAnAAAAGAAAAAEAAAAAAAAAAOxqAAAAAAAlAAAADAAAAAEAAAAlAAAADAAAAAgAAIBWAAAAMAAAAIkEAAA7AQAAigQAAF4BAAAFAAAAiAQ6AYgEXwGKBF8BigQ6AYgEOgElAAAADAAAAAgAAIAlAAAADAAAAAAAAIAoAAAADAAAAAEAAAAnAAAAGAAAAAEAAAAAAAAAAOtqAAAAAAAlAAAADAAAAAEAAAAlAAAADAAAAAgAAIBWAAAAMAAAAIoEAAA7AQAAjQQAAF4BAAAFAAAAigQ6AYoEXwGNBF8BjQQ6AYoEOgElAAAADAAAAAgAAIAlAAAADAAAAAAAAIAoAAAADAAAAAEAAAAnAAAAGAAAAAEAAAAAAAAAAOppAAAAAAAlAAAADAAAAAEAAAAlAAAADAAAAAgAAIBWAAAAMAAAAI0EAAA7AQAAjwQAAF4BAAAFAAAAjQQ6AY0EXwGPBF8BjwQ6AY0EOgElAAAADAAAAAgAAIAlAAAADAAAAAAAAIAoAAAADAAAAAEAAAAnAAAAGAAAAAEAAAAAAAAAAOlpAAAAAAAlAAAADAAAAAEAAAAlAAAADAAAAAgAAIBWAAAAMAAAAI8EAAA7AQAAkAQAAF4BAAAFAAAAjwQ6AY8EXwGQBF8BkAQ6AY8EOgElAAAADAAAAAgAAIAlAAAADAAAAAAAAIAoAAAADAAAAAEAAAAnAAAAGAAAAAEAAAAAAAAAAOhpAAAAAAAlAAAADAAAAAEAAAAlAAAADAAAAAgAAIBWAAAAMAAAAJAEAAA7AQAAkQQAAF4BAAAFAAAAkAQ6AZAEXwGRBF8BkQQ6AZAEOgElAAAADAAAAAgAAIAlAAAADAAAAAAAAIAoAAAADAAAAAEAAAAnAAAAGAAAAAEAAAAAAAAAAOhoAAAAAAAlAAAADAAAAAEAAAAlAAAADAAAAAgAAIBWAAAAMAAAAJEEAAA7AQAAkgQAAF4BAAAFAAAAkQQ6AZEEXwGSBF8BkgQ6AZEEOgElAAAADAAAAAgAAIAlAAAADAAAAAAAAIAoAAAADAAAAAEAAAAnAAAAGAAAAAEAAAAAAAAAAOdoAAAAAAAlAAAADAAAAAEAAAAlAAAADAAAAAgAAIBWAAAAMAAAAJIEAAA7AQAAkwQAAF4BAAAFAAAAkgQ6AZIEXwGTBF8BkwQ6AZIEOgElAAAADAAAAAgAAIAlAAAADAAAAAAAAIAoAAAADAAAAAEAAAAnAAAAGAAAAAEAAAAAAAAAAOZnAAAAAAAlAAAADAAAAAEAAAAlAAAADAAAAAgAAIBWAAAAMAAAAJMEAAA7AQAAlAQAAF4BAAAFAAAAkwQ6AZMEXwGUBF8BlAQ6AZMEOgElAAAADAAAAAgAAIAlAAAADAAAAAAAAIAoAAAADAAAAAEAAAAnAAAAGAAAAAEAAAAAAAAAAOVnAAAAAAAlAAAADAAAAAEAAAAlAAAADAAAAAgAAIBWAAAAMAAAAJQEAAA7AQAAlQQAAF4BAAAFAAAAlAQ6AZQEXwGVBF8BlQQ6AZQEOgElAAAADAAAAAgAAIAlAAAADAAAAAAAAIAoAAAADAAAAAEAAAAnAAAAGAAAAAEAAAAAAAAAAORmAAAAAAAlAAAADAAAAAEAAAAlAAAADAAAAAgAAIBWAAAAMAAAAJUEAAA7AQAAlgQAAF4BAAAFAAAAlQQ6AZUEXwGWBF8BlgQ6AZUEOgElAAAADAAAAAgAAIAlAAAADAAAAAAAAIAoAAAADAAAAAEAAAAnAAAAGAAAAAEAAAAAAAAAAONmAAAAAAAlAAAADAAAAAEAAAAlAAAADAAAAAgAAIBWAAAAMAAAAJYEAAA7AQAAlwQAAF4BAAAFAAAAlgQ6AZYEXwGXBF8BlwQ6AZYEOgElAAAADAAAAAgAAIAlAAAADAAAAAAAAIAoAAAADAAAAAEAAAAnAAAAGAAAAAEAAAAAAAAAAOFlAAAAAAAlAAAADAAAAAEAAAAlAAAADAAAAAgAAIBWAAAAMAAAAJcEAAA7AQAAmAQAAF4BAAAFAAAAlwQ6AZcEXwGYBF8BmAQ6AZcEOgElAAAADAAAAAgAAIAlAAAADAAAAAAAAIAoAAAADAAAAAEAAAAnAAAAGAAAAAEAAAAAAAAAAOBlAAAAAAAlAAAADAAAAAEAAAAlAAAADAAAAAgAAIBWAAAAMAAAAJgEAAA7AQAAmQQAAF4BAAAFAAAAmAQ6AZgEXwGZBF8BmQQ6AZgEOgElAAAADAAAAAgAAIAlAAAADAAAAAAAAIAoAAAADAAAAAEAAAAnAAAAGAAAAAEAAAAAAAAAAN5kAAAAAAAlAAAADAAAAAEAAAAlAAAADAAAAAgAAIBWAAAAMAAAAJkEAAA7AQAAmgQAAF4BAAAFAAAAmQQ6AZkEXwGaBF8BmgQ6AZkEOgElAAAADAAAAAgAAIAlAAAADAAAAAAAAIAoAAAADAAAAAEAAAAnAAAAGAAAAAEAAAAAAAAAAN1jAAAAAAAlAAAADAAAAAEAAAAlAAAADAAAAAgAAIBWAAAAMAAAAJoEAAA7AQAAmwQAAF4BAAAFAAAAmgQ6AZoEXwGbBF8BmwQ6AZoEOgElAAAADAAAAAgAAIAlAAAADAAAAAAAAIAoAAAADAAAAAEAAAAnAAAAGAAAAAEAAAAAAAAAANtjAAAAAAAlAAAADAAAAAEAAAAlAAAADAAAAAgAAIBWAAAAMAAAAJsEAAA7AQAAnAQAAF4BAAAFAAAAmwQ6AZsEXwGcBF8BnAQ6AZsEOgElAAAADAAAAAgAAIAlAAAADAAAAAAAAIAoAAAADAAAAAEAAAAnAAAAGAAAAAEAAAAAAAAAANliAAAAAAAlAAAADAAAAAEAAAAlAAAADAAAAAgAAIBWAAAAMAAAAJwEAAA7AQAAnQQAAF4BAAAFAAAAnAQ6AZwEXwGdBF8BnQQ6AZwEOgElAAAADAAAAAgAAIAlAAAADAAAAAAAAIAoAAAADAAAAAEAAAAnAAAAGAAAAAEAAAAAAAAAANdhAAAAAAAlAAAADAAAAAEAAAAlAAAADAAAAAgAAIBWAAAAMAAAAJ0EAAA7AQAAngQAAF4BAAAFAAAAnQQ6AZ0EXwGeBF8BngQ6AZ0EOgElAAAADAAAAAgAAIAlAAAADAAAAAAAAIAoAAAADAAAAAEAAAAnAAAAGAAAAAEAAAAAAAAAANVgAAAAAAAlAAAADAAAAAEAAAAlAAAADAAAAAgAAIBWAAAAMAAAAJ4EAAA7AQAAnwQAAF4BAAAFAAAAngQ6AZ4EXwGfBF8BnwQ6AZ4EOgElAAAADAAAAAgAAIAlAAAADAAAAAAAAIAoAAAADAAAAAEAAAAnAAAAGAAAAAEAAAAAAAAAANRgAAAAAAAlAAAADAAAAAEAAAAlAAAADAAAAAgAAIBWAAAAMAAAAJ8EAAA7AQAAoAQAAF4BAAAFAAAAnwQ6AZ8EXwGgBF8BoAQ6AZ8EOgElAAAADAAAAAgAAIAlAAAADAAAAAAAAIAoAAAADAAAAAEAAAAnAAAAGAAAAAEAAAAAAAAAANFeAAAAAAAlAAAADAAAAAEAAAAlAAAADAAAAAgAAIBWAAAAMAAAAKAEAAA7AQAAoQQAAF4BAAAFAAAAoAQ6AaAEXwGhBF8BoQQ6AaAEOgElAAAADAAAAAgAAIAlAAAADAAAAAAAAIAoAAAADAAAAAEAAAAnAAAAGAAAAAEAAAAAAAAAAM9eAAAAAAAlAAAADAAAAAEAAAAlAAAADAAAAAgAAIBWAAAAMAAAAKEEAAA7AQAAogQAAF4BAAAFAAAAoQQ6AaEEXwGiBF8BogQ6AaEEOgElAAAADAAAAAgAAIAlAAAADAAAAAAAAIAoAAAADAAAAAEAAAAnAAAAGAAAAAEAAAAAAAAAAM1dAAAAAAAlAAAADAAAAAEAAAAlAAAADAAAAAgAAIBWAAAAMAAAAKIEAAA7AQAAowQAAF4BAAAFAAAAogQ6AaIEXwGjBF8BowQ6AaIEOgElAAAADAAAAAgAAIAlAAAADAAAAAAAAIAoAAAADAAAAAEAAAAnAAAAGAAAAAEAAAAAAAAAAMxcAAAAAAAlAAAADAAAAAEAAAAlAAAADAAAAAgAAIBWAAAAMAAAAKMEAAA7AQAApAQAAF4BAAAFAAAAowQ6AaMEXwGkBF8BpAQ6AaMEOgElAAAADAAAAAgAAIAlAAAADAAAAAAAAIAoAAAADAAAAAEAAAAnAAAAGAAAAAEAAAAAAAAAAMpbAAAAAAAlAAAADAAAAAEAAAAlAAAADAAAAAgAAIBWAAAAMAAAAKQEAAA7AQAApQQAAF4BAAAFAAAApAQ6AaQEXwGlBF8BpQQ6AaQEOgElAAAADAAAAAgAAIAlAAAADAAAAAAAAIAoAAAADAAAAAEAAAAnAAAAGAAAAAEAAAAAAAAAAMdaAAAAAAAlAAAADAAAAAEAAAAlAAAADAAAAAgAAIBWAAAAMAAAAKUEAAA7AQAApgQAAF4BAAAFAAAApQQ6AaUEXwGmBF8BpgQ6AaUEOgElAAAADAAAAAgAAIAlAAAADAAAAAAAAIAoAAAADAAAAAEAAAAnAAAAGAAAAAEAAAAAAAAAAMVZAAAAAAAlAAAADAAAAAEAAAAlAAAADAAAAAgAAIBWAAAAMAAAAKYEAAA7AQAApwQAAF4BAAAFAAAApgQ6AaYEXwGnBF8BpwQ6AaYEOgElAAAADAAAAAgAAIAlAAAADAAAAAAAAIAoAAAADAAAAAEAAAAnAAAAGAAAAAEAAAAAAAAAAMRZAAAAAAAlAAAADAAAAAEAAAAlAAAADAAAAAgAAIBWAAAAMAAAAKcEAAA7AQAAqAQAAF4BAAAFAAAApwQ6AacEXwGoBF8BqAQ6AacEOgElAAAADAAAAAgAAIAlAAAADAAAAAAAAIAoAAAADAAAAAEAAAAnAAAAGAAAAAEAAAAAAAAAAMJYAAAAAAAlAAAADAAAAAEAAAAlAAAADAAAAAgAAIBWAAAAMAAAAKgEAAA7AQAAqQQAAF4BAAAFAAAAqAQ6AagEXwGpBF8BqQQ6AagEOgElAAAADAAAAAgAAIAlAAAADAAAAAAAAIAoAAAADAAAAAEAAAAnAAAAGAAAAAEAAAAAAAAAAMBXAAAAAAAlAAAADAAAAAEAAAAlAAAADAAAAAgAAIBWAAAAMAAAAKkEAAA7AQAAqgQAAF4BAAAFAAAAqQQ6AakEXwGqBF8BqgQ6AakEOgElAAAADAAAAAgAAIAlAAAADAAAAAAAAIAoAAAADAAAAAEAAAAnAAAAGAAAAAEAAAAAAAAAAL5WAAAAAAAlAAAADAAAAAEAAAAlAAAADAAAAAgAAIBWAAAAMAAAAKoEAAA7AQAAqwQAAF4BAAAFAAAAqgQ6AaoEXwGrBF8BqwQ6AaoEOgElAAAADAAAAAgAAIAlAAAADAAAAAAAAIAoAAAADAAAAAEAAAAnAAAAGAAAAAEAAAAAAAAAAL1VAAAAAAAlAAAADAAAAAEAAAAlAAAADAAAAAgAAIBWAAAAMAAAAKsEAAA7AQAArAQAAF4BAAAFAAAAqwQ6AasEXwGsBF8BrAQ6AasEOgElAAAADAAAAAgAAIAlAAAADAAAAAAAAIAoAAAADAAAAAEAAAAnAAAAGAAAAAEAAAAAAAAAALtVAAAAAAAlAAAADAAAAAEAAAAlAAAADAAAAAgAAIBWAAAAMAAAAKwEAAA7AQAArQQAAF4BAAAFAAAArAQ6AawEXwGtBF8BrQQ6AawEOgElAAAADAAAAAgAAIAlAAAADAAAAAAAAIAoAAAADAAAAAEAAAAnAAAAGAAAAAEAAAAAAAAAALpUAAAAAAAlAAAADAAAAAEAAAAlAAAADAAAAAgAAIBWAAAAMAAAAK0EAAA7AQAArgQAAF4BAAAFAAAArQQ6Aa0EXwGuBF8BrgQ6Aa0EOgElAAAADAAAAAgAAIAlAAAADAAAAAAAAIAoAAAADAAAAAEAAAAnAAAAGAAAAAEAAAAAAAAAALhUAAAAAAAlAAAADAAAAAEAAAAlAAAADAAAAAgAAIBWAAAAMAAAAK4EAAA7AQAArwQAAF4BAAAFAAAArgQ6Aa4EXwGvBF8BrwQ6Aa4EOgElAAAADAAAAAgAAIAlAAAADAAAAAAAAIAoAAAADAAAAAEAAAAnAAAAGAAAAAEAAAAAAAAAALdTAAAAAAAlAAAADAAAAAEAAAAlAAAADAAAAAgAAIBWAAAAMAAAAK8EAAA7AQAAsAQAAF4BAAAFAAAArwQ6Aa8EXwGwBF8BsAQ6Aa8EOgElAAAADAAAAAgAAIAlAAAADAAAAAAAAIAoAAAADAAAAAEAAAAnAAAAGAAAAAEAAAAAAAAAALZTAAAAAAAlAAAADAAAAAEAAAAlAAAADAAAAAgAAIBWAAAAMAAAALAEAAA7AQAAsQQAAF4BAAAFAAAAsAQ6AbAEXwGxBF8BsQQ6AbAEOgElAAAADAAAAAgAAIAlAAAADAAAAAAAAIAoAAAADAAAAAEAAAAnAAAAGAAAAAEAAAAAAAAAALVSAAAAAAAlAAAADAAAAAEAAAAlAAAADAAAAAgAAIBWAAAAMAAAALEEAAA7AQAAsgQAAF4BAAAFAAAAsQQ6AbEEXwGyBF8BsgQ6AbEEOgElAAAADAAAAAgAAIAlAAAADAAAAAAAAIAoAAAADAAAAAEAAAAnAAAAGAAAAAEAAAAAAAAAALRSAAAAAAAlAAAADAAAAAEAAAAlAAAADAAAAAgAAIBWAAAAMAAAALIEAAA7AQAAswQAAF4BAAAFAAAAsgQ6AbIEXwGzBF8BswQ6AbIEOgElAAAADAAAAAgAAIAlAAAADAAAAAAAAIAoAAAADAAAAAEAAAAnAAAAGAAAAAEAAAAAAAAAALNRAAAAAAAlAAAADAAAAAEAAAAlAAAADAAAAAgAAIBWAAAAMAAAALMEAAA7AQAAtQQAAF4BAAAFAAAAswQ6AbMEXwG1BF8BtQQ6AbMEOgElAAAADAAAAAgAAIAlAAAADAAAAAAAAIAoAAAADAAAAAEAAAAnAAAAGAAAAAEAAAAAAAAAALJRAAAAAAAlAAAADAAAAAEAAAAlAAAADAAAAAgAAIBWAAAAMAAAALUEAAA7AQAAtgQAAF4BAAAFAAAAtQQ6AbUEXwG2BF8BtgQ6AbUEOgElAAAADAAAAAgAAIAlAAAADAAAAAAAAIAoAAAADAAAAAEAAAAnAAAAGAAAAAEAAAAAAAAAALFRAAAAAAAlAAAADAAAAAEAAAAlAAAADAAAAAgAAIBWAAAAMAAAALYEAAA7AQAAuAQAAF4BAAAFAAAAtgQ6AbYEXwG4BF8BuAQ6AbYEOgElAAAADAAAAAgAAIAlAAAADAAAAAAAAIAoAAAADAAAAAEAAAAnAAAAGAAAAAEAAAAAAAAAALBQAAAAAAAlAAAADAAAAAEAAAAlAAAADAAAAAgAAIBWAAAAMAAAALgEAAA7AQAAuQQAAF4BAAAFAAAAuAQ6AbgEXwG6BF8BugQ6AbgEOgElAAAADAAAAAgAAIAlAAAADAAAAAAAAIAoAAAADAAAAAEAAAAlAAAADAAAAAcAAIAiAAAADAAAAP////9GAAAAsAkAAKQJAABFTUYrKkAAACQAAAAYAAAAAACAPwAAAAAAAAAAAACAPwAAAAAAAAAAKkAAACQAAAAYAAAAAACAPwAAAAAAAAAAAACAPwAAAAAAAAAAJkAAABAAAAAEAAAAAAAAACVAAAAQAAAABAAAAAAAAAAfQAMADAAAAAAAAAAiQAQADAAAAAAAAAAeQAkADAAAAAAAAAAhQAcADAAAAAAAAAAqQAAAJAAAABgAAADAmwk5AAAAAAAAAADAmwk5oh+RRJZsm0MIQBUBWAgAAEwIAAACEMDbBAAAAIoAAAADAAAAAAAAAAAAAMQAAIBEAACARGrsAP9QsAD/auwA/1CwAP8AMLZDAAAAAAAAAAAAMLZDAAAAALdkn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fAAAAHAAAAACEMDbCwAAAAAAAAAAAAAAAD7frQAAAABASPjHIp6AQ148EMiz3IlGt2QeyGqZEUe3ZB7IsAmkSLdkHsijmK1It2QeyEcWtkhePBDIADC2SEBI+McAMLZIAD7frQAAAAAAPt+tAAEDAwMBAwMDAYEDFEAUABAAAAAEAAAAFQAAACEAAAAIAAAAOwAAAAgAAAATAAAADAAAAAEAAAAkAAAAJAAAAAAAgD0AAAAAAAAAAAAAgD0AAAAAAAAAAAIAAAAbAAAAEAAAAIhIAABmEwAANgAAABAAAACISAAAWxIAAFgAAAAoAAAAAAAAAAAAAAD//////////wMAAACJSDASrUgREtdIERI2AAAAEAAAAEpLAAAREgAAWAAAACgAAAAAAAAAAAAAAP//////////AwAAAHNLERKXSzASmEtbElkAAAAkAAAAAAAAAAAAAAD//////////wIAAACYS2YTiEhmEz0AAAAIAAAAJAAAACQAAAAAAIBBAAAAAAAAAAAAAIBBAAAAAAAAAAACAAAAPAAAAAgAAABDAAAADAAAAAEAAAATAAAADAAAAAEAAAAlAAAADAAAAAgAAIAnAAAAGAAAAAEAAAAAAAAAAOxqAAAAAAAlAAAADAAAAAEAAAAlAAAADAAAAAgAAIBWAAAAMAAAAIkEAAAiAQAAigQAADYBAAAFAAAAiAQhAYgEOAGKBDgBigQhAYgEIQElAAAADAAAAAgAAIAlAAAADAAAAAAAAIAoAAAADAAAAAEAAAAnAAAAGAAAAAEAAAAAAAAAAOtqAAAAAAAlAAAADAAAAAEAAAAlAAAADAAAAAgAAIBWAAAAMAAAAIoEAAAiAQAAjQQAADYBAAAFAAAAigQhAYoEOAGNBDgBjQQhAYoEIQElAAAADAAAAAgAAIAlAAAADAAAAAAAAIAoAAAADAAAAAEAAAAnAAAAGAAAAAEAAAAAAAAAAOppAAAAAAAlAAAADAAAAAEAAAAlAAAADAAAAAgAAIBWAAAAMAAAAI0EAAAiAQAAjwQAADYBAAAFAAAAjQQhAY0EOAGPBDgBjwQhAY0EIQElAAAADAAAAAgAAIAlAAAADAAAAAAAAIAoAAAADAAAAAEAAAAnAAAAGAAAAAEAAAAAAAAAAOlpAAAAAAAlAAAADAAAAAEAAAAlAAAADAAAAAgAAIBWAAAAMAAAAI8EAAAiAQAAkAQAADYBAAAFAAAAjwQhAY8EOAGQBDgBkAQhAY8EIQElAAAADAAAAAgAAIAlAAAADAAAAAAAAIAoAAAADAAAAAEAAAAnAAAAGAAAAAEAAAAAAAAAAOhpAAAAAAAlAAAADAAAAAEAAAAlAAAADAAAAAgAAIBWAAAAMAAAAJAEAAAiAQAAkQQAADYBAAAFAAAAkAQhAZAEOAGRBDgBkQQhAZAEIQElAAAADAAAAAgAAIAlAAAADAAAAAAAAIAoAAAADAAAAAEAAAAnAAAAGAAAAAEAAAAAAAAAAOhoAAAAAAAlAAAADAAAAAEAAAAlAAAADAAAAAgAAIBWAAAAMAAAAJEEAAAiAQAAkgQAADYBAAAFAAAAkQQhAZEEOAGSBDgBkgQhAZEEIQElAAAADAAAAAgAAIAlAAAADAAAAAAAAIAoAAAADAAAAAEAAAAnAAAAGAAAAAEAAAAAAAAAAOdoAAAAAAAlAAAADAAAAAEAAAAlAAAADAAAAAgAAIBWAAAAMAAAAJIEAAAiAQAAkwQAADYBAAAFAAAAkgQhAZIEOAGTBDgBkwQhAZIEIQElAAAADAAAAAgAAIAlAAAADAAAAAAAAIAoAAAADAAAAAEAAAAnAAAAGAAAAAEAAAAAAAAAAOZnAAAAAAAlAAAADAAAAAEAAAAlAAAADAAAAAgAAIBWAAAAMAAAAJMEAAAiAQAAlAQAADYBAAAFAAAAkwQhAZMEOAGUBDgBlAQhAZMEIQElAAAADAAAAAgAAIAlAAAADAAAAAAAAIAoAAAADAAAAAEAAAAnAAAAGAAAAAEAAAAAAAAAAOVnAAAAAAAlAAAADAAAAAEAAAAlAAAADAAAAAgAAIBWAAAAMAAAAJQEAAAiAQAAlQQAADYBAAAFAAAAlAQhAZQEOAGVBDgBlQQhAZQEIQElAAAADAAAAAgAAIAlAAAADAAAAAAAAIAoAAAADAAAAAEAAAAnAAAAGAAAAAEAAAAAAAAAAORmAAAAAAAlAAAADAAAAAEAAAAlAAAADAAAAAgAAIBWAAAAMAAAAJUEAAAiAQAAlgQAADYBAAAFAAAAlQQhAZUEOAGWBDgBlgQhAZUEIQElAAAADAAAAAgAAIAlAAAADAAAAAAAAIAoAAAADAAAAAEAAAAnAAAAGAAAAAEAAAAAAAAAAONmAAAAAAAlAAAADAAAAAEAAAAlAAAADAAAAAgAAIBWAAAAMAAAAJYEAAAiAQAAlwQAADYBAAAFAAAAlgQhAZYEOAGXBDgBlwQhAZYEIQElAAAADAAAAAgAAIAlAAAADAAAAAAAAIAoAAAADAAAAAEAAAAnAAAAGAAAAAEAAAAAAAAAAOFlAAAAAAAlAAAADAAAAAEAAAAlAAAADAAAAAgAAIBWAAAAMAAAAJcEAAAiAQAAmAQAADYBAAAFAAAAlwQhAZcEOAGYBDgBmAQhAZcEIQElAAAADAAAAAgAAIAlAAAADAAAAAAAAIAoAAAADAAAAAEAAAAnAAAAGAAAAAEAAAAAAAAAAOBlAAAAAAAlAAAADAAAAAEAAAAlAAAADAAAAAgAAIBWAAAAMAAAAJgEAAAiAQAAmQQAADYBAAAFAAAAmAQhAZgEOAGZBDgBmQQhAZgEIQElAAAADAAAAAgAAIAlAAAADAAAAAAAAIAoAAAADAAAAAEAAAAnAAAAGAAAAAEAAAAAAAAAAN5kAAAAAAAlAAAADAAAAAEAAAAlAAAADAAAAAgAAIBWAAAAMAAAAJkEAAAiAQAAmgQAADYBAAAFAAAAmQQhAZkEOAGaBDgBmgQhAZkEIQElAAAADAAAAAgAAIAlAAAADAAAAAAAAIAoAAAADAAAAAEAAAAnAAAAGAAAAAEAAAAAAAAAAN1jAAAAAAAlAAAADAAAAAEAAAAlAAAADAAAAAgAAIBWAAAAMAAAAJoEAAAiAQAAmwQAADYBAAAFAAAAmgQhAZoEOAGbBDgBmwQhAZoEIQElAAAADAAAAAgAAIAlAAAADAAAAAAAAIAoAAAADAAAAAEAAAAnAAAAGAAAAAEAAAAAAAAAANtjAAAAAAAlAAAADAAAAAEAAAAlAAAADAAAAAgAAIBWAAAAMAAAAJsEAAAiAQAAnAQAADYBAAAFAAAAmwQhAZsEOAGcBDgBnAQhAZsEIQElAAAADAAAAAgAAIAlAAAADAAAAAAAAIAoAAAADAAAAAEAAAAnAAAAGAAAAAEAAAAAAAAAANliAAAAAAAlAAAADAAAAAEAAAAlAAAADAAAAAgAAIBWAAAAMAAAAJwEAAAiAQAAnQQAADYBAAAFAAAAnAQhAZwEOAGdBDgBnQQhAZwEIQElAAAADAAAAAgAAIAlAAAADAAAAAAAAIAoAAAADAAAAAEAAAAnAAAAGAAAAAEAAAAAAAAAANdhAAAAAAAlAAAADAAAAAEAAAAlAAAADAAAAAgAAIBWAAAAMAAAAJ0EAAAiAQAAngQAADYBAAAFAAAAnQQhAZ0EOAGeBDgBngQhAZ0EIQElAAAADAAAAAgAAIAlAAAADAAAAAAAAIAoAAAADAAAAAEAAAAnAAAAGAAAAAEAAAAAAAAAANVgAAAAAAAlAAAADAAAAAEAAAAlAAAADAAAAAgAAIBWAAAAMAAAAJ4EAAAiAQAAnwQAADYBAAAFAAAAngQhAZ4EOAGfBDgBnwQhAZ4EIQElAAAADAAAAAgAAIAlAAAADAAAAAAAAIAoAAAADAAAAAEAAAAnAAAAGAAAAAEAAAAAAAAAANRgAAAAAAAlAAAADAAAAAEAAAAlAAAADAAAAAgAAIBWAAAAMAAAAJ8EAAAiAQAAoAQAADYBAAAFAAAAnwQhAZ8EOAGgBDgBoAQhAZ8EIQElAAAADAAAAAgAAIAlAAAADAAAAAAAAIAoAAAADAAAAAEAAAAnAAAAGAAAAAEAAAAAAAAAANFeAAAAAAAlAAAADAAAAAEAAAAlAAAADAAAAAgAAIBWAAAAMAAAAKAEAAAiAQAAoQQAADYBAAAFAAAAoAQhAaAEOAGhBDgBoQQhAaAEIQElAAAADAAAAAgAAIAlAAAADAAAAAAAAIAoAAAADAAAAAEAAAAnAAAAGAAAAAEAAAAAAAAAAM9eAAAAAAAlAAAADAAAAAEAAAAlAAAADAAAAAgAAIBWAAAAMAAAAKEEAAAiAQAAogQAADYBAAAFAAAAoQQhAaEEOAGiBDgBogQhAaEEIQElAAAADAAAAAgAAIAlAAAADAAAAAAAAIAoAAAADAAAAAEAAAAnAAAAGAAAAAEAAAAAAAAAAM1dAAAAAAAlAAAADAAAAAEAAAAlAAAADAAAAAgAAIBWAAAAMAAAAKIEAAAiAQAAowQAADYBAAAFAAAAogQhAaIEOAGjBDgBowQhAaIEIQElAAAADAAAAAgAAIAlAAAADAAAAAAAAIAoAAAADAAAAAEAAAAnAAAAGAAAAAEAAAAAAAAAAMxcAAAAAAAlAAAADAAAAAEAAAAlAAAADAAAAAgAAIBWAAAAMAAAAKMEAAAiAQAApAQAADYBAAAFAAAAowQhAaMEOAGkBDgBpAQhAaMEIQElAAAADAAAAAgAAIAlAAAADAAAAAAAAIAoAAAADAAAAAEAAAAnAAAAGAAAAAEAAAAAAAAAAMpbAAAAAAAlAAAADAAAAAEAAAAlAAAADAAAAAgAAIBWAAAAMAAAAKQEAAAiAQAApQQAADYBAAAFAAAApAQhAaQEOAGlBDgBpQQhAaQEIQElAAAADAAAAAgAAIAlAAAADAAAAAAAAIAoAAAADAAAAAEAAAAnAAAAGAAAAAEAAAAAAAAAAMdaAAAAAAAlAAAADAAAAAEAAAAlAAAADAAAAAgAAIBWAAAAMAAAAKUEAAAiAQAApgQAADYBAAAFAAAApQQhAaUEOAGmBDgBpgQhAaUEIQElAAAADAAAAAgAAIAlAAAADAAAAAAAAIAoAAAADAAAAAEAAAAnAAAAGAAAAAEAAAAAAAAAAMVZAAAAAAAlAAAADAAAAAEAAAAlAAAADAAAAAgAAIBWAAAAMAAAAKYEAAAiAQAApwQAADYBAAAFAAAApgQhAaYEOAGnBDgBpwQhAaYEIQElAAAADAAAAAgAAIAlAAAADAAAAAAAAIAoAAAADAAAAAEAAAAnAAAAGAAAAAEAAAAAAAAAAMRZAAAAAAAlAAAADAAAAAEAAAAlAAAADAAAAAgAAIBWAAAAMAAAAKcEAAAiAQAAqAQAADYBAAAFAAAApwQhAacEOAGoBDgBqAQhAacEIQElAAAADAAAAAgAAIAlAAAADAAAAAAAAIAoAAAADAAAAAEAAAAnAAAAGAAAAAEAAAAAAAAAAMJYAAAAAAAlAAAADAAAAAEAAAAlAAAADAAAAAgAAIBWAAAAMAAAAKgEAAAiAQAAqQQAADYBAAAFAAAAqAQhAagEOAGpBDgBqQQhAagEIQElAAAADAAAAAgAAIAlAAAADAAAAAAAAIAoAAAADAAAAAEAAAAnAAAAGAAAAAEAAAAAAAAAAMBXAAAAAAAlAAAADAAAAAEAAAAlAAAADAAAAAgAAIBWAAAAMAAAAKkEAAAiAQAAqgQAADYBAAAFAAAAqQQhAakEOAGqBDgBqgQhAakEIQElAAAADAAAAAgAAIAlAAAADAAAAAAAAIAoAAAADAAAAAEAAAAnAAAAGAAAAAEAAAAAAAAAAL5WAAAAAAAlAAAADAAAAAEAAAAlAAAADAAAAAgAAIBWAAAAMAAAAKoEAAAiAQAAqwQAADYBAAAFAAAAqgQhAaoEOAGrBDgBqwQhAaoEIQElAAAADAAAAAgAAIAlAAAADAAAAAAAAIAoAAAADAAAAAEAAAAnAAAAGAAAAAEAAAAAAAAAAL1VAAAAAAAlAAAADAAAAAEAAAAlAAAADAAAAAgAAIBWAAAAMAAAAKsEAAAiAQAArAQAADYBAAAFAAAAqwQhAasEOAGsBDgBrAQhAasEIQElAAAADAAAAAgAAIAlAAAADAAAAAAAAIAoAAAADAAAAAEAAAAnAAAAGAAAAAEAAAAAAAAAALtVAAAAAAAlAAAADAAAAAEAAAAlAAAADAAAAAgAAIBWAAAAMAAAAKwEAAAiAQAArQQAADYBAAAFAAAArAQhAawEOAGtBDgBrQQhAawEIQElAAAADAAAAAgAAIAlAAAADAAAAAAAAIAoAAAADAAAAAEAAAAnAAAAGAAAAAEAAAAAAAAAALpUAAAAAAAlAAAADAAAAAEAAAAlAAAADAAAAAgAAIBWAAAAMAAAAK0EAAAiAQAArgQAADYBAAAFAAAArQQhAa0EOAGuBDgBrgQhAa0EIQElAAAADAAAAAgAAIAlAAAADAAAAAAAAIAoAAAADAAAAAEAAAAnAAAAGAAAAAEAAAAAAAAAALhUAAAAAAAlAAAADAAAAAEAAAAlAAAADAAAAAgAAIBWAAAAMAAAAK4EAAAiAQAArwQAADYBAAAFAAAArgQhAa4EOAGvBDgBrwQhAa4EIQElAAAADAAAAAgAAIAlAAAADAAAAAAAAIAoAAAADAAAAAEAAAAnAAAAGAAAAAEAAAAAAAAAALdTAAAAAAAlAAAADAAAAAEAAAAlAAAADAAAAAgAAIBWAAAAMAAAAK8EAAAiAQAAsAQAADYBAAAFAAAArwQhAa8EOAGwBDgBsAQhAa8EIQElAAAADAAAAAgAAIAlAAAADAAAAAAAAIAoAAAADAAAAAEAAAAnAAAAGAAAAAEAAAAAAAAAALZTAAAAAAAlAAAADAAAAAEAAAAlAAAADAAAAAgAAIBWAAAAMAAAALAEAAAiAQAAsQQAADYBAAAFAAAAsAQhAbAEOAGxBDgBsQQhAbAEIQElAAAADAAAAAgAAIAlAAAADAAAAAAAAIAoAAAADAAAAAEAAAAnAAAAGAAAAAEAAAAAAAAAALVSAAAAAAAlAAAADAAAAAEAAAAlAAAADAAAAAgAAIBWAAAAMAAAALEEAAAiAQAAsgQAADYBAAAFAAAAsQQhAbEEOAGyBDgBsgQhAbEEIQElAAAADAAAAAgAAIAlAAAADAAAAAAAAIAoAAAADAAAAAEAAAAnAAAAGAAAAAEAAAAAAAAAALRSAAAAAAAlAAAADAAAAAEAAAAlAAAADAAAAAgAAIBWAAAAMAAAALIEAAAiAQAAswQAADYBAAAFAAAAsgQhAbIEOAGzBDgBswQhAbIEIQElAAAADAAAAAgAAIAlAAAADAAAAAAAAIAoAAAADAAAAAEAAAAnAAAAGAAAAAEAAAAAAAAAALNRAAAAAAAlAAAADAAAAAEAAAAlAAAADAAAAAgAAIBWAAAAMAAAALMEAAAiAQAAtQQAADYBAAAFAAAAswQhAbMEOAG1BDgBtQQhAbMEIQElAAAADAAAAAgAAIAlAAAADAAAAAAAAIAoAAAADAAAAAEAAAAnAAAAGAAAAAEAAAAAAAAAALJRAAAAAAAlAAAADAAAAAEAAAAlAAAADAAAAAgAAIBWAAAAMAAAALUEAAAiAQAAtgQAADYBAAAFAAAAtQQhAbUEOAG2BDgBtgQhAbUEIQElAAAADAAAAAgAAIAlAAAADAAAAAAAAIAoAAAADAAAAAEAAAAnAAAAGAAAAAEAAAAAAAAAALFRAAAAAAAlAAAADAAAAAEAAAAlAAAADAAAAAgAAIBWAAAAMAAAALYEAAAiAQAAuAQAADYBAAAFAAAAtgQhAbYEOAG4BDgBuAQhAbYEIQElAAAADAAAAAgAAIAlAAAADAAAAAAAAIAoAAAADAAAAAEAAAAnAAAAGAAAAAEAAAAAAAAAALBQAAAAAAAlAAAADAAAAAEAAAAlAAAADAAAAAgAAIBWAAAAMAAAALgEAAAiAQAAuQQAADYBAAAFAAAAuAQhAbgEOAG6BDgBugQhAbgEIQElAAAADAAAAAgAAIAlAAAADAAAAAAAAIAoAAAADAAAAAEAAAAlAAAADAAAAAcAAIAiAAAADAAAAP////9GAAAASAkAADwJAABFTUYrKkAAACQAAAAYAAAAAACAPwAAAAAAAAAAAACAPwAAAAAAAAAAKkAAACQAAAAYAAAAAACAPwAAAAAAAAAAAACAPwAAAAAAAAAAJkAAABAAAAAEAAAAAAAAACVAAAAQAAAABAAAAAAAAAAfQAMADAAAAAAAAAAiQAQADAAAAAAAAAAeQAkADAAAAAAAAAAhQAcADAAAAAAAAAAqQAAAJAAAABgAAADAmwk5AAAAAAAAAADAmwk5oh+RRCwXt0MIQBUBWAgAAEwIAAACEMDbBAAAAIoAAAADAAAAAAAAAAAAAMQAAIBEAACARGrsAP9QsAD/auwA/1CwAP83M7ZDAAAAAAAAAAA3M7ZDAAAAAHmZG8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VAAAAAQAAAAAAAAB5mZvHNzO2SHmZm0clAAAADAAAAAgAAIAnAAAAGAAAAAEAAAAAAAAAAOxqAAAAAAAlAAAADAAAAAEAAAAlAAAADAAAAAgAAIBWAAAAMAAAAIgEAABjAQAAigQAAG4BAAAFAAAAiARjAYgEbgGKBG4BigRjAYgEYwElAAAADAAAAAgAAIAlAAAADAAAAAAAAIAoAAAADAAAAAEAAAAnAAAAGAAAAAEAAAAAAAAAAOtqAAAAAAAlAAAADAAAAAEAAAAlAAAADAAAAAgAAIBWAAAAMAAAAIoEAABjAQAAjQQAAG4BAAAFAAAAigRjAYoEbgGNBG4BjQRjAYoEYwElAAAADAAAAAgAAIAlAAAADAAAAAAAAIAoAAAADAAAAAEAAAAnAAAAGAAAAAEAAAAAAAAAAOppAAAAAAAlAAAADAAAAAEAAAAlAAAADAAAAAgAAIBWAAAAMAAAAI0EAABjAQAAjwQAAG4BAAAFAAAAjQRjAY0EbgGPBG4BjwRjAY0EYwElAAAADAAAAAgAAIAlAAAADAAAAAAAAIAoAAAADAAAAAEAAAAnAAAAGAAAAAEAAAAAAAAAAOlpAAAAAAAlAAAADAAAAAEAAAAlAAAADAAAAAgAAIBWAAAAMAAAAI8EAABjAQAAkAQAAG4BAAAFAAAAjwRjAY8EbgGQBG4BkARjAY8EYwElAAAADAAAAAgAAIAlAAAADAAAAAAAAIAoAAAADAAAAAEAAAAnAAAAGAAAAAEAAAAAAAAAAOhpAAAAAAAlAAAADAAAAAEAAAAlAAAADAAAAAgAAIBWAAAAMAAAAJAEAABjAQAAkQQAAG4BAAAFAAAAkARjAZAEbgGRBG4BkQRjAZAEYwElAAAADAAAAAgAAIAlAAAADAAAAAAAAIAoAAAADAAAAAEAAAAnAAAAGAAAAAEAAAAAAAAAAOhoAAAAAAAlAAAADAAAAAEAAAAlAAAADAAAAAgAAIBWAAAAMAAAAJEEAABjAQAAkgQAAG4BAAAFAAAAkQRjAZEEbgGSBG4BkgRjAZEEYwElAAAADAAAAAgAAIAlAAAADAAAAAAAAIAoAAAADAAAAAEAAAAnAAAAGAAAAAEAAAAAAAAAAOdoAAAAAAAlAAAADAAAAAEAAAAlAAAADAAAAAgAAIBWAAAAMAAAAJIEAABjAQAAkwQAAG4BAAAFAAAAkgRjAZIEbgGTBG4BkwRjAZIEYwElAAAADAAAAAgAAIAlAAAADAAAAAAAAIAoAAAADAAAAAEAAAAnAAAAGAAAAAEAAAAAAAAAAOZnAAAAAAAlAAAADAAAAAEAAAAlAAAADAAAAAgAAIBWAAAAMAAAAJMEAABjAQAAlAQAAG4BAAAFAAAAkwRjAZMEbgGUBG4BlARjAZMEYwElAAAADAAAAAgAAIAlAAAADAAAAAAAAIAoAAAADAAAAAEAAAAnAAAAGAAAAAEAAAAAAAAAAOVnAAAAAAAlAAAADAAAAAEAAAAlAAAADAAAAAgAAIBWAAAAMAAAAJQEAABjAQAAlQQAAG4BAAAFAAAAlARjAZQEbgGVBG4BlQRjAZQEYwElAAAADAAAAAgAAIAlAAAADAAAAAAAAIAoAAAADAAAAAEAAAAnAAAAGAAAAAEAAAAAAAAAAORmAAAAAAAlAAAADAAAAAEAAAAlAAAADAAAAAgAAIBWAAAAMAAAAJUEAABjAQAAlgQAAG4BAAAFAAAAlQRjAZUEbgGWBG4BlgRjAZUEYwElAAAADAAAAAgAAIAlAAAADAAAAAAAAIAoAAAADAAAAAEAAAAnAAAAGAAAAAEAAAAAAAAAAONmAAAAAAAlAAAADAAAAAEAAAAlAAAADAAAAAgAAIBWAAAAMAAAAJYEAABjAQAAlwQAAG4BAAAFAAAAlgRjAZYEbgGXBG4BlwRjAZYEYwElAAAADAAAAAgAAIAlAAAADAAAAAAAAIAoAAAADAAAAAEAAAAnAAAAGAAAAAEAAAAAAAAAAOFlAAAAAAAlAAAADAAAAAEAAAAlAAAADAAAAAgAAIBWAAAAMAAAAJcEAABjAQAAmAQAAG4BAAAFAAAAlwRjAZcEbgGYBG4BmARjAZcEYwElAAAADAAAAAgAAIAlAAAADAAAAAAAAIAoAAAADAAAAAEAAAAnAAAAGAAAAAEAAAAAAAAAAOBlAAAAAAAlAAAADAAAAAEAAAAlAAAADAAAAAgAAIBWAAAAMAAAAJgEAABjAQAAmQQAAG4BAAAFAAAAmARjAZgEbgGZBG4BmQRjAZgEYwElAAAADAAAAAgAAIAlAAAADAAAAAAAAIAoAAAADAAAAAEAAAAnAAAAGAAAAAEAAAAAAAAAAN5kAAAAAAAlAAAADAAAAAEAAAAlAAAADAAAAAgAAIBWAAAAMAAAAJkEAABjAQAAmgQAAG4BAAAFAAAAmQRjAZkEbgGaBG4BmgRjAZkEYwElAAAADAAAAAgAAIAlAAAADAAAAAAAAIAoAAAADAAAAAEAAAAnAAAAGAAAAAEAAAAAAAAAAN1jAAAAAAAlAAAADAAAAAEAAAAlAAAADAAAAAgAAIBWAAAAMAAAAJoEAABjAQAAmwQAAG4BAAAFAAAAmgRjAZoEbgGbBG4BmwRjAZoEYwElAAAADAAAAAgAAIAlAAAADAAAAAAAAIAoAAAADAAAAAEAAAAnAAAAGAAAAAEAAAAAAAAAANtjAAAAAAAlAAAADAAAAAEAAAAlAAAADAAAAAgAAIBWAAAAMAAAAJsEAABjAQAAnAQAAG4BAAAFAAAAmwRjAZsEbgGcBG4BnARjAZsEYwElAAAADAAAAAgAAIAlAAAADAAAAAAAAIAoAAAADAAAAAEAAAAnAAAAGAAAAAEAAAAAAAAAANliAAAAAAAlAAAADAAAAAEAAAAlAAAADAAAAAgAAIBWAAAAMAAAAJwEAABjAQAAnQQAAG4BAAAFAAAAnARjAZwEbgGdBG4BnQRjAZwEYwElAAAADAAAAAgAAIAlAAAADAAAAAAAAIAoAAAADAAAAAEAAAAnAAAAGAAAAAEAAAAAAAAAANdhAAAAAAAlAAAADAAAAAEAAAAlAAAADAAAAAgAAIBWAAAAMAAAAJ0EAABjAQAAngQAAG4BAAAFAAAAnQRjAZ0EbgGeBG4BngRjAZ0EYwElAAAADAAAAAgAAIAlAAAADAAAAAAAAIAoAAAADAAAAAEAAAAnAAAAGAAAAAEAAAAAAAAAANVgAAAAAAAlAAAADAAAAAEAAAAlAAAADAAAAAgAAIBWAAAAMAAAAJ4EAABjAQAAnwQAAG4BAAAFAAAAngRjAZ4EbgGfBG4BnwRjAZ4EYwElAAAADAAAAAgAAIAlAAAADAAAAAAAAIAoAAAADAAAAAEAAAAnAAAAGAAAAAEAAAAAAAAAANRgAAAAAAAlAAAADAAAAAEAAAAlAAAADAAAAAgAAIBWAAAAMAAAAJ8EAABjAQAAoAQAAG4BAAAFAAAAnwRjAZ8EbgGgBG4BoARjAZ8EYwElAAAADAAAAAgAAIAlAAAADAAAAAAAAIAoAAAADAAAAAEAAAAnAAAAGAAAAAEAAAAAAAAAANFeAAAAAAAlAAAADAAAAAEAAAAlAAAADAAAAAgAAIBWAAAAMAAAAKAEAABjAQAAoQQAAG4BAAAFAAAAoARjAaAEbgGhBG4BoQRjAaAEYwElAAAADAAAAAgAAIAlAAAADAAAAAAAAIAoAAAADAAAAAEAAAAnAAAAGAAAAAEAAAAAAAAAAM9eAAAAAAAlAAAADAAAAAEAAAAlAAAADAAAAAgAAIBWAAAAMAAAAKEEAABjAQAAogQAAG4BAAAFAAAAoQRjAaEEbgGiBG4BogRjAaEEYwElAAAADAAAAAgAAIAlAAAADAAAAAAAAIAoAAAADAAAAAEAAAAnAAAAGAAAAAEAAAAAAAAAAM1dAAAAAAAlAAAADAAAAAEAAAAlAAAADAAAAAgAAIBWAAAAMAAAAKIEAABjAQAAowQAAG4BAAAFAAAAogRjAaIEbgGjBG4BowRjAaIEYwElAAAADAAAAAgAAIAlAAAADAAAAAAAAIAoAAAADAAAAAEAAAAnAAAAGAAAAAEAAAAAAAAAAMxcAAAAAAAlAAAADAAAAAEAAAAlAAAADAAAAAgAAIBWAAAAMAAAAKMEAABjAQAApAQAAG4BAAAFAAAAowRjAaMEbgGkBG4BpARjAaMEYwElAAAADAAAAAgAAIAlAAAADAAAAAAAAIAoAAAADAAAAAEAAAAnAAAAGAAAAAEAAAAAAAAAAMpbAAAAAAAlAAAADAAAAAEAAAAlAAAADAAAAAgAAIBWAAAAMAAAAKQEAABjAQAApQQAAG4BAAAFAAAApARjAaQEbgGlBG4BpQRjAaQEYwElAAAADAAAAAgAAIAlAAAADAAAAAAAAIAoAAAADAAAAAEAAAAnAAAAGAAAAAEAAAAAAAAAAMdaAAAAAAAlAAAADAAAAAEAAAAlAAAADAAAAAgAAIBWAAAAMAAAAKUEAABjAQAApgQAAG4BAAAFAAAApQRjAaUEbgGmBG4BpgRjAaUEYwElAAAADAAAAAgAAIAlAAAADAAAAAAAAIAoAAAADAAAAAEAAAAnAAAAGAAAAAEAAAAAAAAAAMVZAAAAAAAlAAAADAAAAAEAAAAlAAAADAAAAAgAAIBWAAAAMAAAAKYEAABjAQAApwQAAG4BAAAFAAAApgRjAaYEbgGnBG4BpwRjAaYEYwElAAAADAAAAAgAAIAlAAAADAAAAAAAAIAoAAAADAAAAAEAAAAnAAAAGAAAAAEAAAAAAAAAAMRZAAAAAAAlAAAADAAAAAEAAAAlAAAADAAAAAgAAIBWAAAAMAAAAKcEAABjAQAAqAQAAG4BAAAFAAAApwRjAacEbgGoBG4BqARjAacEYwElAAAADAAAAAgAAIAlAAAADAAAAAAAAIAoAAAADAAAAAEAAAAnAAAAGAAAAAEAAAAAAAAAAMJYAAAAAAAlAAAADAAAAAEAAAAlAAAADAAAAAgAAIBWAAAAMAAAAKgEAABjAQAAqQQAAG4BAAAFAAAAqARjAagEbgGpBG4BqQRjAagEYwElAAAADAAAAAgAAIAlAAAADAAAAAAAAIAoAAAADAAAAAEAAAAnAAAAGAAAAAEAAAAAAAAAAMBXAAAAAAAlAAAADAAAAAEAAAAlAAAADAAAAAgAAIBWAAAAMAAAAKkEAABjAQAAqgQAAG4BAAAFAAAAqQRjAakEbgGqBG4BqgRjAakEYwElAAAADAAAAAgAAIAlAAAADAAAAAAAAIAoAAAADAAAAAEAAAAnAAAAGAAAAAEAAAAAAAAAAL5WAAAAAAAlAAAADAAAAAEAAAAlAAAADAAAAAgAAIBWAAAAMAAAAKoEAABjAQAAqwQAAG4BAAAFAAAAqgRjAaoEbgGrBG4BqwRjAaoEYwElAAAADAAAAAgAAIAlAAAADAAAAAAAAIAoAAAADAAAAAEAAAAnAAAAGAAAAAEAAAAAAAAAAL1VAAAAAAAlAAAADAAAAAEAAAAlAAAADAAAAAgAAIBWAAAAMAAAAKsEAABjAQAArAQAAG4BAAAFAAAAqwRjAasEbgGsBG4BrARjAasEYwElAAAADAAAAAgAAIAlAAAADAAAAAAAAIAoAAAADAAAAAEAAAAnAAAAGAAAAAEAAAAAAAAAALtVAAAAAAAlAAAADAAAAAEAAAAlAAAADAAAAAgAAIBWAAAAMAAAAKwEAABjAQAArQQAAG4BAAAFAAAArARjAawEbgGtBG4BrQRjAawEYwElAAAADAAAAAgAAIAlAAAADAAAAAAAAIAoAAAADAAAAAEAAAAnAAAAGAAAAAEAAAAAAAAAALpUAAAAAAAlAAAADAAAAAEAAAAlAAAADAAAAAgAAIBWAAAAMAAAAK0EAABjAQAArgQAAG4BAAAFAAAArQRjAa0EbgGuBG4BrgRjAa0EYwElAAAADAAAAAgAAIAlAAAADAAAAAAAAIAoAAAADAAAAAEAAAAnAAAAGAAAAAEAAAAAAAAAALhUAAAAAAAlAAAADAAAAAEAAAAlAAAADAAAAAgAAIBWAAAAMAAAAK4EAABjAQAArwQAAG4BAAAFAAAArgRjAa4EbgGvBG4BrwRjAa4EYwElAAAADAAAAAgAAIAlAAAADAAAAAAAAIAoAAAADAAAAAEAAAAnAAAAGAAAAAEAAAAAAAAAALdTAAAAAAAlAAAADAAAAAEAAAAlAAAADAAAAAgAAIBWAAAAMAAAAK8EAABjAQAAsAQAAG4BAAAFAAAArwRjAa8EbgGwBG4BsARjAa8EYwElAAAADAAAAAgAAIAlAAAADAAAAAAAAIAoAAAADAAAAAEAAAAnAAAAGAAAAAEAAAAAAAAAALZTAAAAAAAlAAAADAAAAAEAAAAlAAAADAAAAAgAAIBWAAAAMAAAALAEAABjAQAAsQQAAG4BAAAFAAAAsARjAbAEbgGxBG4BsQRjAbAEYwElAAAADAAAAAgAAIAlAAAADAAAAAAAAIAoAAAADAAAAAEAAAAnAAAAGAAAAAEAAAAAAAAAALVSAAAAAAAlAAAADAAAAAEAAAAlAAAADAAAAAgAAIBWAAAAMAAAALEEAABjAQAAsgQAAG4BAAAFAAAAsQRjAbEEbgGyBG4BsgRjAbEEYwElAAAADAAAAAgAAIAlAAAADAAAAAAAAIAoAAAADAAAAAEAAAAnAAAAGAAAAAEAAAAAAAAAALRSAAAAAAAlAAAADAAAAAEAAAAlAAAADAAAAAgAAIBWAAAAMAAAALIEAABjAQAAswQAAG4BAAAFAAAAsgRjAbIEbgGzBG4BswRjAbIEYwElAAAADAAAAAgAAIAlAAAADAAAAAAAAIAoAAAADAAAAAEAAAAnAAAAGAAAAAEAAAAAAAAAALNRAAAAAAAlAAAADAAAAAEAAAAlAAAADAAAAAgAAIBWAAAAMAAAALMEAABjAQAAtQQAAG4BAAAFAAAAswRjAbMEbgG1BG4BtQRjAbMEYwElAAAADAAAAAgAAIAlAAAADAAAAAAAAIAoAAAADAAAAAEAAAAnAAAAGAAAAAEAAAAAAAAAALJRAAAAAAAlAAAADAAAAAEAAAAlAAAADAAAAAgAAIBWAAAAMAAAALUEAABjAQAAtgQAAG4BAAAFAAAAtQRjAbUEbgG2BG4BtgRjAbUEYwElAAAADAAAAAgAAIAlAAAADAAAAAAAAIAoAAAADAAAAAEAAAAnAAAAGAAAAAEAAAAAAAAAALFRAAAAAAAlAAAADAAAAAEAAAAlAAAADAAAAAgAAIBWAAAAMAAAALYEAABjAQAAuAQAAG4BAAAFAAAAtgRjAbYEbgG4BG4BuARjAbYEYwElAAAADAAAAAgAAIAlAAAADAAAAAAAAIAoAAAADAAAAAEAAAAnAAAAGAAAAAEAAAAAAAAAALBQAAAAAAAlAAAADAAAAAEAAAAlAAAADAAAAAgAAIBWAAAAMAAAALgEAABjAQAAuQQAAG4BAAAFAAAAuARjAbgEbgG5BG4BuQRjAbgEYwElAAAADAAAAAgAAIAlAAAADAAAAAAAAIAoAAAADAAAAAEAAAAlAAAADAAAAAcAAIBGAAAAuAkAAKwJAABFTUYrKkAAACQAAAAYAAAAAACAPwAAAAAAAAAAAACAPwAAAAAAAAAAKkAAACQAAAAYAAAAAACAPwAAAAAAAAAAAACAPwAAAAAAAAAAJkAAABAAAAAEAAAAAAAAACVAAAAQAAAABAAAAAAAAAAfQAMADAAAAAAAAAAiQAQADAAAAAAAAAAeQAkADAAAAAAAAAAhQAcADAAAAAAAAAAqQAAAJAAAABgAAADAmwk5AAAAAAAAAADAmwk5oh+RRJgkv0MIQBUBWAgAAEwIAAACEMDbBAAAAIoAAAADAAAAAAAAAAAAAMQAAIBEAACARGrsAP9QsAD/auwA/1CwAP83M7ZDAAAAAAAAAAA3M7ZDAAAAAOQVKc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hAAAAHgAAAACEMDbDAAAAAAAAABqmRFHAD5frLPciUYOE1zCIp6AQ7rPY8YAAAAA2+YIxwAAAADkFanHNzO2SOQVqcc3M7ZI2+YIx0cWtki6z2PGo5itSEsOpcLnDKRIDhPcwWqZEUcOE9zBapkRRwA+X6wAAwMDAQEBAwMDAYEUQBQAEAAAAAQAAAAVAAAAIQAAAAgAAAA7AAAACAAAABMAAAAMAAAAAQAAACQAAAAkAAAAAACAPQAAAAAAAAAAAACAPQAAAAAAAAAAAgAAABsAAAAQAAAA10gAAN0XAABYAAAAKAAAAAAAAAAAAAAA//////////8DAAAArUjdF4lIvheISJMXWQAAACgAAAAAAAAAAAAAAP//////////AwAAAIhIJxeYSycXmEuTF1gAAAAoAAAAAAAAAAAAAAD//////////wMAAACXS74Xc0vdF0pL3RdZAAAAJAAAAAAAAAAAAAAA//////////8CAAAA10jdF9dI3Rc9AAAACAAAACQAAAAkAAAAAACAQQAAAAAAAAAAAACAQQAAAAAAAAAAAgAAADwAAAAIAAAAQwAAAAwAAAABAAAAEwAAAAwAAAABAAAAJQAAAAwAAAAIAACAJwAAABgAAAABAAAAAAAAAADsagAAAAAAJQAAAAwAAAABAAAAJQAAAAwAAAAIAACAVgAAADAAAACJBAAAcwEAAIoEAAB9AQAABQAAAIgEcgGIBH8BigR/AYoEcgGIBHIBJQAAAAwAAAAIAACAJQAAAAwAAAAAAACAKAAAAAwAAAABAAAAJwAAABgAAAABAAAAAAAAAADragAAAAAAJQAAAAwAAAABAAAAJQAAAAwAAAAIAACAVgAAADAAAACKBAAAcwEAAI0EAAB9AQAABQAAAIoEcgGKBH8BjQR/AY0EcgGKBHIBJQAAAAwAAAAIAACAJQAAAAwAAAAAAACAKAAAAAwAAAABAAAAJwAAABgAAAABAAAAAAAAAADqaQAAAAAAJQAAAAwAAAABAAAAJQAAAAwAAAAIAACAVgAAADAAAACNBAAAcwEAAI8EAAB9AQAABQAAAI0EcgGNBH8BjwR/AY8EcgGNBHIBJQAAAAwAAAAIAACAJQAAAAwAAAAAAACAKAAAAAwAAAABAAAAJwAAABgAAAABAAAAAAAAAADpaQAAAAAAJQAAAAwAAAABAAAAJQAAAAwAAAAIAACAVgAAADAAAACPBAAAcwEAAJAEAAB9AQAABQAAAI8EcgGPBH8BkAR/AZAEcgGPBHIBJQAAAAwAAAAIAACAJQAAAAwAAAAAAACAKAAAAAwAAAABAAAAJwAAABgAAAABAAAAAAAAAADoaQAAAAAAJQAAAAwAAAABAAAAJQAAAAwAAAAIAACAVgAAADAAAACQBAAAcwEAAJEEAAB9AQAABQAAAJAEcgGQBH8BkQR/AZEEcgGQBHIBJQAAAAwAAAAIAACAJQAAAAwAAAAAAACAKAAAAAwAAAABAAAAJwAAABgAAAABAAAAAAAAAADoaAAAAAAAJQAAAAwAAAABAAAAJQAAAAwAAAAIAACAVgAAADAAAACRBAAAcwEAAJIEAAB9AQAABQAAAJEEcgGRBH8BkgR/AZIEcgGRBHIBJQAAAAwAAAAIAACAJQAAAAwAAAAAAACAKAAAAAwAAAABAAAAJwAAABgAAAABAAAAAAAAAADnaAAAAAAAJQAAAAwAAAABAAAAJQAAAAwAAAAIAACAVgAAADAAAACSBAAAcwEAAJMEAAB9AQAABQAAAJIEcgGSBH8BkwR/AZMEcgGSBHIBJQAAAAwAAAAIAACAJQAAAAwAAAAAAACAKAAAAAwAAAABAAAAJwAAABgAAAABAAAAAAAAAADmZwAAAAAAJQAAAAwAAAABAAAAJQAAAAwAAAAIAACAVgAAADAAAACTBAAAcwEAAJQEAAB9AQAABQAAAJMEcgGTBH8BlAR/AZQEcgGTBHIBJQAAAAwAAAAIAACAJQAAAAwAAAAAAACAKAAAAAwAAAABAAAAJwAAABgAAAABAAAAAAAAAADlZwAAAAAAJQAAAAwAAAABAAAAJQAAAAwAAAAIAACAVgAAADAAAACUBAAAcwEAAJUEAAB9AQAABQAAAJQEcgGUBH8BlQR/AZUEcgGUBHIBJQAAAAwAAAAIAACAJQAAAAwAAAAAAACAKAAAAAwAAAABAAAAJwAAABgAAAABAAAAAAAAAADkZgAAAAAAJQAAAAwAAAABAAAAJQAAAAwAAAAIAACAVgAAADAAAACVBAAAcwEAAJYEAAB9AQAABQAAAJUEcgGVBH8BlgR/AZYEcgGVBHIBJQAAAAwAAAAIAACAJQAAAAwAAAAAAACAKAAAAAwAAAABAAAAJwAAABgAAAABAAAAAAAAAADjZgAAAAAAJQAAAAwAAAABAAAAJQAAAAwAAAAIAACAVgAAADAAAACWBAAAcwEAAJcEAAB9AQAABQAAAJYEcgGWBH8BlwR/AZcEcgGWBHIBJQAAAAwAAAAIAACAJQAAAAwAAAAAAACAKAAAAAwAAAABAAAAJwAAABgAAAABAAAAAAAAAADhZQAAAAAAJQAAAAwAAAABAAAAJQAAAAwAAAAIAACAVgAAADAAAACXBAAAcwEAAJgEAAB9AQAABQAAAJcEcgGXBH8BmAR/AZgEcgGXBHIBJQAAAAwAAAAIAACAJQAAAAwAAAAAAACAKAAAAAwAAAABAAAAJwAAABgAAAABAAAAAAAAAADgZQAAAAAAJQAAAAwAAAABAAAAJQAAAAwAAAAIAACAVgAAADAAAACYBAAAcwEAAJkEAAB9AQAABQAAAJgEcgGYBH8BmQR/AZkEcgGYBHIBJQAAAAwAAAAIAACAJQAAAAwAAAAAAACAKAAAAAwAAAABAAAAJwAAABgAAAABAAAAAAAAAADeZAAAAAAAJQAAAAwAAAABAAAAJQAAAAwAAAAIAACAVgAAADAAAACZBAAAcwEAAJoEAAB9AQAABQAAAJkEcgGZBH8BmgR/AZoEcgGZBHIBJQAAAAwAAAAIAACAJQAAAAwAAAAAAACAKAAAAAwAAAABAAAAJwAAABgAAAABAAAAAAAAAADdYwAAAAAAJQAAAAwAAAABAAAAJQAAAAwAAAAIAACAVgAAADAAAACaBAAAcwEAAJsEAAB9AQAABQAAAJoEcgGaBH8BmwR/AZsEcgGaBHIBJQAAAAwAAAAIAACAJQAAAAwAAAAAAACAKAAAAAwAAAABAAAAJwAAABgAAAABAAAAAAAAAADbYwAAAAAAJQAAAAwAAAABAAAAJQAAAAwAAAAIAACAVgAAADAAAACbBAAAcwEAAJwEAAB9AQAABQAAAJsEcgGbBH8BnAR/AZwEcgGbBHIBJQAAAAwAAAAIAACAJQAAAAwAAAAAAACAKAAAAAwAAAABAAAAJwAAABgAAAABAAAAAAAAAADZYgAAAAAAJQAAAAwAAAABAAAAJQAAAAwAAAAIAACAVgAAADAAAACcBAAAcwEAAJ0EAAB9AQAABQAAAJwEcgGcBH8BnQR/AZ0EcgGcBHIBJQAAAAwAAAAIAACAJQAAAAwAAAAAAACAKAAAAAwAAAABAAAAJwAAABgAAAABAAAAAAAAAADXYQAAAAAAJQAAAAwAAAABAAAAJQAAAAwAAAAIAACAVgAAADAAAACdBAAAcwEAAJ4EAAB9AQAABQAAAJ0EcgGdBH8BngR/AZ4EcgGdBHIBJQAAAAwAAAAIAACAJQAAAAwAAAAAAACAKAAAAAwAAAABAAAAJwAAABgAAAABAAAAAAAAAADVYAAAAAAAJQAAAAwAAAABAAAAJQAAAAwAAAAIAACAVgAAADAAAACeBAAAcwEAAJ8EAAB9AQAABQAAAJ4EcgGeBH8BnwR/AZ8EcgGeBHIBJQAAAAwAAAAIAACAJQAAAAwAAAAAAACAKAAAAAwAAAABAAAAJwAAABgAAAABAAAAAAAAAADUYAAAAAAAJQAAAAwAAAABAAAAJQAAAAwAAAAIAACAVgAAADAAAACfBAAAcwEAAKAEAAB9AQAABQAAAJ8EcgGfBH8BoAR/AaAEcgGfBHIBJQAAAAwAAAAIAACAJQAAAAwAAAAAAACAKAAAAAwAAAABAAAAJwAAABgAAAABAAAAAAAAAADRXgAAAAAAJQAAAAwAAAABAAAAJQAAAAwAAAAIAACAVgAAADAAAACgBAAAcwEAAKEEAAB9AQAABQAAAKAEcgGgBH8BoQR/AaEEcgGgBHIBJQAAAAwAAAAIAACAJQAAAAwAAAAAAACAKAAAAAwAAAABAAAAJwAAABgAAAABAAAAAAAAAADPXgAAAAAAJQAAAAwAAAABAAAAJQAAAAwAAAAIAACAVgAAADAAAAChBAAAcwEAAKIEAAB9AQAABQAAAKEEcgGhBH8BogR/AaIEcgGhBHIBJQAAAAwAAAAIAACAJQAAAAwAAAAAAACAKAAAAAwAAAABAAAAJwAAABgAAAABAAAAAAAAAADNXQAAAAAAJQAAAAwAAAABAAAAJQAAAAwAAAAIAACAVgAAADAAAACiBAAAcwEAAKMEAAB9AQAABQAAAKIEcgGiBH8BowR/AaMEcgGiBHIBJQAAAAwAAAAIAACAJQAAAAwAAAAAAACAKAAAAAwAAAABAAAAJwAAABgAAAABAAAAAAAAAADMXAAAAAAAJQAAAAwAAAABAAAAJQAAAAwAAAAIAACAVgAAADAAAACjBAAAcwEAAKQEAAB9AQAABQAAAKMEcgGjBH8BpAR/AaQEcgGjBHIBJQAAAAwAAAAIAACAJQAAAAwAAAAAAACAKAAAAAwAAAABAAAAJwAAABgAAAABAAAAAAAAAADKWwAAAAAAJQAAAAwAAAABAAAAJQAAAAwAAAAIAACAVgAAADAAAACkBAAAcwEAAKUEAAB9AQAABQAAAKQEcgGkBH8BpQR/AaUEcgGkBHIBJQAAAAwAAAAIAACAJQAAAAwAAAAAAACAKAAAAAwAAAABAAAAJwAAABgAAAABAAAAAAAAAADHWgAAAAAAJQAAAAwAAAABAAAAJQAAAAwAAAAIAACAVgAAADAAAAClBAAAcwEAAKYEAAB9AQAABQAAAKUEcgGlBH8BpgR/AaYEcgGlBHIBJQAAAAwAAAAIAACAJQAAAAwAAAAAAACAKAAAAAwAAAABAAAAJwAAABgAAAABAAAAAAAAAADFWQAAAAAAJQAAAAwAAAABAAAAJQAAAAwAAAAIAACAVgAAADAAAACmBAAAcwEAAKcEAAB9AQAABQAAAKYEcgGmBH8BpwR/AacEcgGmBHIBJQAAAAwAAAAIAACAJQAAAAwAAAAAAACAKAAAAAwAAAABAAAAJwAAABgAAAABAAAAAAAAAADEWQAAAAAAJQAAAAwAAAABAAAAJQAAAAwAAAAIAACAVgAAADAAAACnBAAAcwEAAKgEAAB9AQAABQAAAKcEcgGnBH8BqAR/AagEcgGnBHIBJQAAAAwAAAAIAACAJQAAAAwAAAAAAACAKAAAAAwAAAABAAAAJwAAABgAAAABAAAAAAAAAADCWAAAAAAAJQAAAAwAAAABAAAAJQAAAAwAAAAIAACAVgAAADAAAACoBAAAcwEAAKkEAAB9AQAABQAAAKgEcgGoBH8BqQR/AakEcgGoBHIBJQAAAAwAAAAIAACAJQAAAAwAAAAAAACAKAAAAAwAAAABAAAAJwAAABgAAAABAAAAAAAAAADAVwAAAAAAJQAAAAwAAAABAAAAJQAAAAwAAAAIAACAVgAAADAAAACpBAAAcwEAAKoEAAB9AQAABQAAAKkEcgGpBH8BqgR/AaoEcgGpBHIBJQAAAAwAAAAIAACAJQAAAAwAAAAAAACAKAAAAAwAAAABAAAAJwAAABgAAAABAAAAAAAAAAC+VgAAAAAAJQAAAAwAAAABAAAAJQAAAAwAAAAIAACAVgAAADAAAACqBAAAcwEAAKsEAAB9AQAABQAAAKoEcgGqBH8BqwR/AasEcgGqBHIBJQAAAAwAAAAIAACAJQAAAAwAAAAAAACAKAAAAAwAAAABAAAAJwAAABgAAAABAAAAAAAAAAC9VQAAAAAAJQAAAAwAAAABAAAAJQAAAAwAAAAIAACAVgAAADAAAACrBAAAcwEAAKwEAAB9AQAABQAAAKsEcgGrBH8BrAR/AawEcgGrBHIBJQAAAAwAAAAIAACAJQAAAAwAAAAAAACAKAAAAAwAAAABAAAAJwAAABgAAAABAAAAAAAAAAC7VQAAAAAAJQAAAAwAAAABAAAAJQAAAAwAAAAIAACAVgAAADAAAACsBAAAcwEAAK0EAAB9AQAABQAAAKwEcgGsBH8BrQR/Aa0EcgGsBHIBJQAAAAwAAAAIAACAJQAAAAwAAAAAAACAKAAAAAwAAAABAAAAJwAAABgAAAABAAAAAAAAAAC6VAAAAAAAJQAAAAwAAAABAAAAJQAAAAwAAAAIAACAVgAAADAAAACtBAAAcwEAAK4EAAB9AQAABQAAAK0EcgGtBH8BrgR/Aa4EcgGtBHIBJQAAAAwAAAAIAACAJQAAAAwAAAAAAACAKAAAAAwAAAABAAAAJwAAABgAAAABAAAAAAAAAAC4VAAAAAAAJQAAAAwAAAABAAAAJQAAAAwAAAAIAACAVgAAADAAAACuBAAAcwEAAK8EAAB9AQAABQAAAK4EcgGuBH8BrwR/Aa8EcgGuBHIBJQAAAAwAAAAIAACAJQAAAAwAAAAAAACAKAAAAAwAAAABAAAAJwAAABgAAAABAAAAAAAAAAC3UwAAAAAAJQAAAAwAAAABAAAAJQAAAAwAAAAIAACAVgAAADAAAACvBAAAcwEAALAEAAB9AQAABQAAAK8EcgGvBH8BsAR/AbAEcgGvBHIBJQAAAAwAAAAIAACAJQAAAAwAAAAAAACAKAAAAAwAAAABAAAAJwAAABgAAAABAAAAAAAAAAC2UwAAAAAAJQAAAAwAAAABAAAAJQAAAAwAAAAIAACAVgAAADAAAACwBAAAcwEAALEEAAB9AQAABQAAALAEcgGwBH8BsQR/AbEEcgGwBHIBJQAAAAwAAAAIAACAJQAAAAwAAAAAAACAKAAAAAwAAAABAAAAJwAAABgAAAABAAAAAAAAAAC1UgAAAAAAJQAAAAwAAAABAAAAJQAAAAwAAAAIAACAVgAAADAAAACxBAAAcwEAALIEAAB9AQAABQAAALEEcgGxBH8BsgR/AbIEcgGxBHIBJQAAAAwAAAAIAACAJQAAAAwAAAAAAACAKAAAAAwAAAABAAAAJwAAABgAAAABAAAAAAAAAAC0UgAAAAAAJQAAAAwAAAABAAAAJQAAAAwAAAAIAACAVgAAADAAAACyBAAAcwEAALMEAAB9AQAABQAAALIEcgGyBH8BswR/AbMEcgGyBHIBJQAAAAwAAAAIAACAJQAAAAwAAAAAAACAKAAAAAwAAAABAAAAJwAAABgAAAABAAAAAAAAAACzUQAAAAAAJQAAAAwAAAABAAAAJQAAAAwAAAAIAACAVgAAADAAAACzBAAAcwEAALUEAAB9AQAABQAAALMEcgGzBH8BtQR/AbUEcgGzBHIBJQAAAAwAAAAIAACAJQAAAAwAAAAAAACAKAAAAAwAAAABAAAAJwAAABgAAAABAAAAAAAAAACyUQAAAAAAJQAAAAwAAAABAAAAJQAAAAwAAAAIAACAVgAAADAAAAC1BAAAcwEAALYEAAB9AQAABQAAALUEcgG1BH8BtgR/AbYEcgG1BHIBJQAAAAwAAAAIAACAJQAAAAwAAAAAAACAKAAAAAwAAAABAAAAJwAAABgAAAABAAAAAAAAAACxUQAAAAAAJQAAAAwAAAABAAAAJQAAAAwAAAAIAACAVgAAADAAAAC2BAAAcwEAALgEAAB9AQAABQAAALYEcgG2BH8BuAR/AbgEcgG2BHIBJQAAAAwAAAAIAACAJQAAAAwAAAAAAACAKAAAAAwAAAABAAAAJwAAABgAAAABAAAAAAAAAACwUAAAAAAAJQAAAAwAAAABAAAAJQAAAAwAAAAIAACAVgAAADAAAAC4BAAAcwEAALkEAAB9AQAABQAAALgEcgG4BH8BugR/AboEcgG4BHIBJQAAAAwAAAAIAACAJQAAAAwAAAAAAACAKAAAAAwAAAABAAAAJQAAAAwAAAAHAACAIgAAAAwAAAD/////RgAAALwBAACwAQAARU1GKypAAAAkAAAAGAAAAAAAgD8AAAAAAAAAAAAAgD8AAAAAAAAAACpAAAAkAAAAGAAAAAAAgD8AAAAAAAAAAAAAgD8AAAAAAAAAACZAAAAQAAAABAAAAAAAAAAlQAAAEAAAAAQAAAAAAAAAH0ADAAwAAAAAAAAAIkAEAAwAAAAAAAAAHkAJAAwAAAAAAAAAIUAHAAwAAAAAAAAAKkAAACQAAAAYAAAAAADwQgAAAAAAAAAAAADwQtP5kERSDpxDCEAUA+AAAADUAAAAAhDA2xYAAAAAAAAA4gDbPgAAACQAAAAAAAAAJAAAAAC0Ixm+5Ly/OQ9ENb7/Dbk8PDNLviNLTz08M0u+PibBPjwzS77Cfs8+PDNLvlPY2j4sPDW+4gDbPj9DGb7iANs+AAAAJGMWoTxNhKy8fO/QPk2ErLx879A+tCMZvq3V0D406iq+jtPIPrOiNb4+JsE+s6I1viNLTz2zojW+I8MRPbOiNb5aKaM8UeIqvmMWoTxi9Bi+YxahPE2ErLwAAQEDAwMBAwMDgQABAQMDAwEDAwOBAwMUQBSAEAAAAAQAAABQsAD/KAAAAAwAAAACAAAAJAAAACQAAAAAAIA9AAAAAAAAAAAAAIA9AAAAAAAAAAACAAAAJwAAABgAAAACAAAAAAAAAACwUAAAAAAAJQAAAAwAAAACAAAAEwAAAAwAAAABAAAAOwAAAAgAAAAbAAAAEAAAAKtLAAB6EwAAWQAAACQAAAAAAAAAAAAAAP//////////AgAAAHVIehN1SFsSWAAAACgAAAAAAAAAAAAAAP//////////AwAAAHZIJhKhSP0R10j9ETYAAAAQAAAASksAAP0RAABYAAAAKAAAAAAAAAAAAAAA//////////8DAAAAf0v9EapLJhKrS1sSNgAAABAAAACrSwAAehMAAD0AAAAIAAAAGwAAABAAAACbSAAAUhMAAFkAAAAkAAAAAAAAAAAAAAD//////////wIAAACFS1IThUtbElgAAAAoAAAAAAAAAAAAAAD//////////wMAAACFSzoSZksmEkpLJhI2AAAAEAAAANdIAAAmEgAAWAAAACgAAAAAAAAAAAAAAP//////////AwAAALpIJhKcSDoSm0hbEjYAAAAQAAAAm0gAAFITAAA9AAAACAAAADwAAAAIAAAAPgAAABgAAACHBAAAHwEAALsEAAA4AQ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tP5kERxuLdDCEAUA3QAAABoAAAAAhDA2woAAAAAAAAA4gDbPgAAAAAAAAAAAAAAAAAAAACUj9294gDbPpSP3b3iANs+AAAAAGMWoTw1Ray8fO/QPjVFrLx879A+9U6yvWMWoTz1TrK9YxahPDVFrLwAAQEBgQABAQGBgQAUQBSAEAAAAAQAAABQsAD/JAAAACQAAAAAAIA9AAAAAAAAAAAAAIA9AAAAAAAAAAACAAAAJQAAAAwAAAACAAAAEwAAAAwAAAABAAAAJQAAAAwAAAAIAACAWwAAAFAAAACHBAAAYgEAALsEAABvAQAAAgAAAAoAAAAFAAAABQAAAKtL8BZ1SPAWdUggFqtLIBarS/AWm0jHFoVLxxaFS0gWm0hIFptIxxYlAAAADAAAAAcAAIATAAAADAAAAAEAAAAlAAAADAAAAAAAAIAkAAAAJAAAAAAAgEEAAAAAAAAAAAAAgEEAAAAAAAAAAAIAAABGAAAAxAEAALgBAABFTUYrKkAAACQAAAAYAAAAAACAPwAAAAAAAAAAAACAPwAAAAAAAAAAKkAAACQAAAAYAAAAAACAPwAAAAAAAAAAAACAPwAAAAAAAAAAJkAAABAAAAAEAAAAAAAAACVAAAAQAAAABAAAAAAAAAAfQAMADAAAAAAAAAAiQAQADAAAAAAAAAAeQAkADAAAAAAAAAAhQAcADAAAAAAAAAAqQAAAJAAAABgAAAAAAPBCAAAAAAAAAAAAAPBC0/mQRMrGv0MIQBQD6AAAANwAAAACEMDbFwAAAAAAAADuKcE+AACIoiNLTz0AAIii/w25PA9e/LjkvL85rTawvAAAAADbgEe9AAAAAF0W7b3iANs+XRbtveIA2z4iPki9U9jaPq02sLzCfs8+D178uO4pwT4AAIiiYxahPL/Vwb1jFqE8Ij5IvVopozzFggG9I8MRPZNBrbyiaE89ZMOsvI4iwT5kw6y83s/IPpNBrbyt1dA+rkMBvXzv0D5RvEi9fO/QPoTlwb1jFqE8hOXBvWMWoTy/1cG9AAEDAwMBAQEDA4MAAQMDAwEDAwMBAYEDFEAUgBAAAAAEAAAAULAA/yQAAAAkAAAAAACAPQAAAAAAAAAAAACAPQAAAAAAAAAAAgAAACUAAAAMAAAAAgAAABMAAAAMAAAAAQAAADsAAAAIAAAAGwAAABAAAABKSwAA8RcAADYAAAAQAAAA10gAAPEXAABYAAAAKAAAAAAAAAAAAAAA//////////8DAAAAoUjxF3ZIyBd1SJQXWQAAACgAAAAAAAAAAAAAAP//////////AwAAAHVIExerSxMXq0uTF1gAAAAoAAAAAAAAAAAAAAD//////////wMAAACqS8gXf0vxF0pL8Rc9AAAACAAAABsAAAAQAAAAm0gAADwXAAA2AAAAEAAAAJtIAACTFwAAWAAAACgAAAAAAAAAAAAAAP//////////AwAAAJxItRe6SMkX10jJFzYAAAAQAAAASksAAMkXAABYAAAAKAAAAAAAAAAAAAAA//////////8DAAAAZkvJF4VLtReFS5MXWQAAACgAAAAAAAAAAAAAAP//////////AwAAAIVLPBebSDwXm0g8Fz0AAAAIAAAAPAAAAAgAAAA+AAAAGAAAAIcEAABxAQAAuwQAAIAB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0/mQRKLmr0MIQBQDdAAAAGgAAAACEMDbCgAAAAAAAADiANs+AAAApAAAAAAAAACkAAAAAND6oL7iANs+0PqgvuIA2z4AAAAAYxahPGTDrLx879A+ZMOsvHzv0D58Npa+YxahPHw2lr5jFqE8ZMOsvAABAQGBAAEBAYGDABRAFIAQAAAABAAAAFCwAP8kAAAAJAAAAAAAgD0AAAAAAAAAAAAAgD0AAAAAAAAAAAIAAAAlAAAADAAAAAIAAAATAAAADAAAAAEAAAAlAAAADAAAAAgAAIBbAAAAVAAAAIcEAAA5AQAAuwQAAGABAAACAAAACwAAAAYAAAAFAAAAq0v1FXVI9RV1SJoTq0uaE6tL9RWrS/UVm0jNFYVLzRWFS8ITm0jCE5tIzRU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doCTRI48pkMIQBQDVAEAAEgBAAACEMDbIwAAAAAAAAB6Ujo9UGHHvUoUpzxQYce9AAAQI16Wmr0AAAAAxEFHvQAAxiKYrbK8SU+nPAAAwKJ6Ujo9AAAAAKh+kD0AAOqielK6PZitsrx6Uro9xEFHvXpSuj1elpq9qH6QPVBhx716Ujo9UGHHvXpSOj3bc3a8Qq/mPNtzdrxDdGY823P2vEN0ZjzEQUe9Q3RmPDwZhL26pck8+TievfKDHT1obqW98oMdPS+yjr3ygx097OtvvfKDHT15c0K98oMdPa/FGr0CIVc9r8UavQIhVz15c0K9AiFXPezrb70CIVc9L7KOvQIhVz1obqW9C+mHPfk4nr3yg509PBmEvfKDnT3EQUe98oOdPdtz9ryqpoA923N2vHpSOj3bc3a8AAMDAwMDAwMDAwMDgwADAwMDAwMDAwMDAwMDAwMDAwMDA4MAFEAUgBAAAAAEAAAAULAA/yQAAAAkAAAAAACAPQAAAAAAAAAAAACAPQAAAAAAAAAAAgAAACUAAAAMAAAAAgAAABMAAAAMAAAAAQAAADsAAAAIAAAAGwAAABAAAAAQSgAABRQAAFgAAABMAAAAAAAAAAAAAAD//////////wwAAADgSQUUuUkvFLlJYxS5SZYU4EnAFBBKwBRASsAUZ0qWFGdKYxRnSi8UQEoFFBBKBRQ9AAAACAAAABsAAAAQAAAAEEoAAKMUAABYAAAAcAAAAAAAAAAAAAAA//////////8VAAAA70mjFNRJhhTUSWMU1ElEFOhJLBQDSiUUA0o6FANKUBQDSmUUA0p3FB5KdxQeSmUUHkpQFB5KOhQeSiUUOEosFExKRBRMSmMUTEqGFDFKoxQQSqMUPQAAAAgAAAA8AAAACAAAAD4AAAAYAAAAmwQAAEABAACnBAAATAEAABMAAAAMAAAAAQAAACUAAAAMAAAAAAAAgCQAAAAkAAAAAACAQQAAAAAAAAAAAACAQQAAAAAAAAAAAgAAAEYAAABcAQAAUAEAAEVNRisqQAAAJAAAABgAAAAAAIA/AAAAAAAAAAAAAIA/AAAAAAAAAAAqQAAAJAAAABgAAAAAAIA/AAAAAAAAAAAAAIA/AAAAAAAAAAAmQAAAEAAAAAQAAAAAAAAAJUAAABAAAAAEAAAAAAAAAB9AAwAMAAAAAAAAACJABAAMAAAAAAAAAB5ACQAMAAAAAAAAACFABwAMAAAAAAAAACpAAAAkAAAAGAAAAAAAAADAmwk5wJsJuQAAAABxw4pEsxmTQghAAAJMAAAAQAAAAAIQwNsAAAAAzgEAAAAAAAAA1BRGAgAAAAIAAAACAAAAAgAAAAAAAAACAAAAAAAAQQAAgEACEMDbAAAAAMBwAP8IQBQDNAAAACgAAAACEMDbAwAAAAAAAAAAAAAAAAAAAAAAAACJMP7IbOS/R4kw/sgAAQEDFUAUABAAAAAEAAAAAAAAACgAAAAMAAAAAgAAACQAAAAkAAAAAACAPQAAAAAAAAAAAACAPQAAAAAAAAAAAgAAAF8AAAA4AAAAAgAAADgAAAAAAAAAOAAAAAAAAAAAAgEAAQAAAAAAAAAAcMAAAAAAAAAAAAAAAAAAJQAAAAwAAAACAAAAJwAAABgAAAABAAAAAAAAAABwwAAAAAAAJQAAAAwAAAABAAAAEwAAAAwAAAACAAAAOwAAAAgAAAAbAAAAEAAAAFpFAACHBAAANgAAABAAAADmRQAAhwQAAFgAAAA0AAAAAAAAAAAAAAD//////////wYAAADsRYcE8EWMBPBFkQTwRZcE7EWbBOZFmwQ2AAAAEAAAAFpFAACbBAAAWAAAADQAAAAAAAAAAAAAAP//////////BgAAAFVFmwRQRZcEUEWRBFBFjARVRYcEWkWHBD0AAAAIAAAAGwAAABAAAABKRgAAhwQAADYAAAAQAAAA1kYAAIcEAABYAAAANAAAAAAAAAAAAAAA//////////8GAAAA3EaHBOBGjATgRpEE4EaXBNxGmwTWRpsENgAAABAAAABKRgAAmwQAAFgAAAA0AAAAAAAAAAAAAAD//////////wYAAABFRpsEQEaXBEBGkQRARowERUaHBEpGhwQ9AAAACAAAABsAAAAQAAAAOkcAAIcEAAA2AAAAEAAAAMZHAACHBAAAWAAAADQAAAAAAAAAAAAAAP//////////BgAAAMxHhwTQR4wE0EeRBNBHlwTMR5sExkebBDYAAAAQAAAAOkcAAJsEAABYAAAANAAAAAAAAAAAAAAA//////////8GAAAANUebBDBHlwQwR5EEMEeMBDVHhwQ6R4cEPQAAAAgAAAAbAAAAEAAAACpIAACHBAAANgAAABAAAAC2SAAAhwQAAFgAAAA0AAAAAAAAAAAAAAD//////////wYAAAC8SIcEwEiMBMBIkQTASJcEvEibBLZImwQ2AAAAEAAAACpIAACbBAAAWAAAADQAAAAAAAAAAAAAAP//////////BgAAACVImwQgSJcEIEiRBCBIjAQlSIcEKkiHBD0AAAAIAAAAGwAAABAAAAAaSQAAhwQAADYAAAAQAAAAn0kAAIcEAABYAAAAKAAAAAAAAAAAAAAA//////////8DAAAApUmHBKlJjASpSZEENgAAABAAAACpSQAAmAQAAFgAAAA0AAAAAAAAAAAAAAD//////////wYAAACpSZ4EpUmiBJ9JogSaSaIElUmeBJVJmARZAAAAKAAAAAAAAAAAAAAA//////////8DAAAAlUmRBJ9JmwQaSZsEWAAAADQAAAAAAAAAAAAAAP//////////BgAAABVJmwQQSZcEEEmRBBBJjAQVSYcEGkmHBD0AAAAIAAAAGwAAABAAAACpSQAA/AQAADYAAAAQAAAAqUkAAGAFAABYAAAANAAAAAAAAAAAAAAA//////////8GAAAAqUllBaVJagWfSWoFmklqBZVJZQWVSWAFNgAAABAAAACVSQAA/AQAAFgAAAA0AAAAAAAAAAAAAAD//////////wYAAACVSfcEmknyBJ9J8gSlSfIEqUn3BKlJ/AQ9AAAACAAAADwAAAAIAAAAPwAAABgAAABUBAAARwAAAJwEAABYAAAAEwAAAAwAAAABAAAAJQAAAAwAAAAAAACAJQAAAAwAAAAH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HHDikSzGZNCCEAUAzwAAAAwAAAAAhDA2wQAAAAAAAAA7MvEPfVeHb8V620+iL4Rv+zLxD0bHga/7MvEPfVeHb8AAQGBFEAUgBAAAAAEAAAAwHAA/yQAAAAkAAAAAACAPQAAAAAAAAAAAACAPQAAAAAAAAAAAgAAACUAAAAMAAAAAQAAABMAAAAMAAAAAQAAACUAAAAMAAAACAAAgFYAAAAsAAAAlAQAAFQAAACgBAAAZQAAAAQAAAD2SUoFn0lPBkhJSgX2SUoFJQAAAAwAAAAHAACAEwAAAAwAAAABAAAAJQAAAAwAAAAAAACAJAAAACQAAAAAAIBBAAAAAAAAAAAAAIBBAAAAAAAAAAACAAAARgAAAOgJAADcCQAARU1GKypAAAAkAAAAGAAAAAAAgD8AAAAAAAAAAAAAgD8AAAAAAAAAACpAAAAkAAAAGAAAAAAAgD8AAAAAAAAAAAAAgD8AAAAAAAAAACZAAAAQAAAABAAAAAAAAAAlQAAAEAAAAAQAAAAAAAAAH0ADAAwAAAAAAAAAIkAEAAwAAAAAAAAAHkAJAAwAAAAAAAAAIUAHAAwAAAAAAAAAKkAAACQAAAAYAAAAwJsJuQAAAAAAAAAAwJsJOZchiES42JFDCEAWAVgIAABMCAAAAhDA2wQAAACKAAAAAwAAAAAAAAAAAADEAACARAAAgERqY1P/VEct/2pjU/9URy3/Mo0qKcCdGkTAnRrEMo0qKcCdmkjAnRrJ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7QAAACoAAAAAhDA2xEAAAAAAAAAwJ0aScarKsfAnRpJg+OYxqXWFUkA1JSqBPMPSQA+XyzGqypHAD5fLI2AmEbAJXssgG6nLIPjmMYAAAAAxqsqxwAAAAAc9g/JwCX7K7vZFcmNgJhGwJ0aycarKkfAnRrJBPMPScCdGsml1hVJwJ0aycCdGkm72RXJwJ0aSRz2D8nAnRpJxqsqxwADAwMBAwMDAQMDAwEDAwOBAwMDFEAUABAAAAAEAAAAFgAAACEAAAAIAAAAOwAAAAgAAAATAAAADAAAAAEAAAAkAAAAJAAAAAAAgD0AAAAAAAAAAAAAgD0AAAAAAAAAAAIAAAAbAAAAEAAAANc+AADYEQAAWAAAACgAAAAAAAAAAAAAAP//////////AwAAANc+ChIBPzQSMz80EjYAAAAQAAAArkMAADQSAABYAAAAKAAAAAAAAAAAAAAA//////////8DAAAA4EM0EglEChIJRNgRNgAAABAAAAAJRAAAXQ0AAFgAAAAoAAAAAAAAAAAAAAD//////////wMAAAAJRCsN4EMCDa5DAg02AAAAEAAAADM/AAACDQAAWAAAACgAAAAAAAAAAAAAAP//////////AwAAAAE/Ag3XPisN1z5dDTYAAAAQAAAA1z4AANgRAAA9AAAACAAAACQAAAAkAAAAAACAQQAAAAAAAAAAAACAQQAAAAAAAAAAAgAAADwAAAAIAAAAQwAAAAwAAAABAAAAEwAAAAwAAAABAAAAJQAAAAwAAAAIAACAJwAAABgAAAACAAAAAAAAAFNjagAAAAAAJQAAAAwAAAACAAAAJQAAAAwAAAAIAACAVgAAADAAAADuAwAA0QAAAEAEAADVAAAABQAAAO0D0ADtA9UAQgTVAEIE0ADtA9AAJQAAAAwAAAAIAACAJQAAAAwAAAAAAACAKAAAAAwAAAACAAAAJwAAABgAAAACAAAAAAAAAFJiagAAAAAAJQAAAAwAAAACAAAAJQAAAAwAAAAIAACAVgAAADAAAADuAwAA1QAAAEAEAADYAAAABQAAAO0D1QDtA9gAQgTYAEIE1QDtA9UAJQAAAAwAAAAIAACAJQAAAAwAAAAAAACAKAAAAAwAAAACAAAAJwAAABgAAAACAAAAAAAAAFJiaQAAAAAAJQAAAAwAAAACAAAAJQAAAAwAAAAIAACAVgAAADAAAADuAwAA2AAAAEAEAADbAAAABQAAAO0D2ADtA9sAQgTbAEIE2ADtA9gAJQAAAAwAAAAIAACAJQAAAAwAAAAAAACAKAAAAAwAAAACAAAAJwAAABgAAAACAAAAAAAAAFFiaQAAAAAAJQAAAAwAAAACAAAAJQAAAAwAAAAIAACAVgAAADAAAADuAwAA2wAAAEAEAADdAAAABQAAAO0D2wDtA90AQgTdAEIE2wDtA9sAJQAAAAwAAAAIAACAJQAAAAwAAAAAAACAKAAAAAwAAAACAAAAJwAAABgAAAACAAAAAAAAAFFhaQAAAAAAJQAAAAwAAAACAAAAJQAAAAwAAAAIAACAVgAAADAAAADuAwAA3QAAAEAEAADfAAAABQAAAO0D3QDtA98AQgTfAEIE3QDtA90AJQAAAAwAAAAIAACAJQAAAAwAAAAAAACAKAAAAAwAAAACAAAAJwAAABgAAAACAAAAAAAAAFFhaAAAAAAAJQAAAAwAAAACAAAAJQAAAAwAAAAIAACAVgAAADAAAADuAwAA3wAAAEAEAADgAAAABQAAAO0D3wDtA+AAQgTgAEIE3wDtA98AJQAAAAwAAAAIAACAJQAAAAwAAAAAAACAKAAAAAwAAAACAAAAJwAAABgAAAACAAAAAAAAAFBhaAAAAAAAJQAAAAwAAAACAAAAJQAAAAwAAAAIAACAVgAAADAAAADuAwAA4AAAAEAEAADiAAAABQAAAO0D4ADtA+IAQgTiAEIE4ADtA+AAJQAAAAwAAAAIAACAJQAAAAwAAAAAAACAKAAAAAwAAAACAAAAJwAAABgAAAACAAAAAAAAAFBgaAAAAAAAJQAAAAwAAAACAAAAJQAAAAwAAAAIAACAVgAAADAAAADuAwAA4gAAAEAEAADjAAAABQAAAO0D4gDtA+MAQgTjAEIE4gDtA+IAJQAAAAwAAAAIAACAJQAAAAwAAAAAAACAKAAAAAwAAAACAAAAJwAAABgAAAACAAAAAAAAAE9gaAAAAAAAJQAAAAwAAAACAAAAJQAAAAwAAAAIAACAVgAAADAAAADuAwAA4wAAAEAEAADkAAAABQAAAO0D4wDtA+QAQgTkAEIE4wDtA+MAJQAAAAwAAAAIAACAJQAAAAwAAAAAAACAKAAAAAwAAAACAAAAJwAAABgAAAACAAAAAAAAAE9gZwAAAAAAJQAAAAwAAAACAAAAJQAAAAwAAAAIAACAVgAAADAAAADuAwAA5AAAAEAEAADmAAAABQAAAO0D5ADtA+YAQgTmAEIE5ADtA+QAJQAAAAwAAAAIAACAJQAAAAwAAAAAAACAKAAAAAwAAAACAAAAJwAAABgAAAACAAAAAAAAAE5fZwAAAAAAJQAAAAwAAAACAAAAJQAAAAwAAAAIAACAVgAAADAAAADuAwAA5gAAAEAEAADoAAAABQAAAO0D5gDtA+gAQgToAEIE5gDtA+YAJQAAAAwAAAAIAACAJQAAAAwAAAAAAACAKAAAAAwAAAACAAAAJwAAABgAAAACAAAAAAAAAE1eZgAAAAAAJQAAAAwAAAACAAAAJQAAAAwAAAAIAACAVgAAADAAAADuAwAA6AAAAEAEAADrAAAABQAAAO0D6ADtA+sAQgTrAEIE6ADtA+gAJQAAAAwAAAAIAACAJQAAAAwAAAAAAACAKAAAAAwAAAACAAAAJwAAABgAAAACAAAAAAAAAExdZQAAAAAAJQAAAAwAAAACAAAAJQAAAAwAAAAIAACAVgAAADAAAADuAwAA6wAAAEAEAADsAAAABQAAAO0D6wDtA+wAQgTsAEIE6wDtA+sAJQAAAAwAAAAIAACAJQAAAAwAAAAAAACAKAAAAAwAAAACAAAAJwAAABgAAAACAAAAAAAAAEtdZQAAAAAAJQAAAAwAAAACAAAAJQAAAAwAAAAIAACAVgAAADAAAADuAwAA7AAAAEAEAADuAAAABQAAAO0D7ADtA+4AQgTuAEIE7ADtA+wAJQAAAAwAAAAIAACAJQAAAAwAAAAAAACAKAAAAAwAAAACAAAAJwAAABgAAAACAAAAAAAAAEpcZAAAAAAAJQAAAAwAAAACAAAAJQAAAAwAAAAIAACAVgAAADAAAADuAwAA7gAAAEAEAADvAAAABQAAAO0D7gDtA+8AQgTvAEIE7gDtA+4AJQAAAAwAAAAIAACAJQAAAAwAAAAAAACAKAAAAAwAAAACAAAAJwAAABgAAAACAAAAAAAAAEpbZAAAAAAAJQAAAAwAAAACAAAAJQAAAAwAAAAIAACAVgAAADAAAADuAwAA7wAAAEAEAADwAAAABQAAAO0D7wDtA/AAQgTwAEIE7wDtA+8AJQAAAAwAAAAIAACAJQAAAAwAAAAAAACAKAAAAAwAAAACAAAAJwAAABgAAAACAAAAAAAAAElbYwAAAAAAJQAAAAwAAAACAAAAJQAAAAwAAAAIAACAVgAAADAAAADuAwAA8AAAAEAEAADyAAAABQAAAO0D8ADtA/IAQgTyAEIE8ADtA/AAJQAAAAwAAAAIAACAJQAAAAwAAAAAAACAKAAAAAwAAAACAAAAJwAAABgAAAACAAAAAAAAAEhaYwAAAAAAJQAAAAwAAAACAAAAJQAAAAwAAAAIAACAVgAAADAAAADuAwAA8gAAAEAEAADzAAAABQAAAO0D8gDtA/MAQgTzAEIE8gDtA/IAJQAAAAwAAAAIAACAJQAAAAwAAAAAAACAKAAAAAwAAAACAAAAJwAAABgAAAACAAAAAAAAAEdaYgAAAAAAJQAAAAwAAAACAAAAJQAAAAwAAAAIAACAVgAAADAAAADuAwAA8wAAAEAEAAD0AAAABQAAAO0D8wDtA/QAQgT0AEIE8wDtA/MAJQAAAAwAAAAIAACAJQAAAAwAAAAAAACAKAAAAAwAAAACAAAAJwAAABgAAAACAAAAAAAAAEdZYgAAAAAAJQAAAAwAAAACAAAAJQAAAAwAAAAIAACAVgAAADAAAADuAwAA9AAAAEAEAAD1AAAABQAAAO0D9ADtA/UAQgT1AEIE9ADtA/QAJQAAAAwAAAAIAACAJQAAAAwAAAAAAACAKAAAAAwAAAACAAAAJwAAABgAAAACAAAAAAAAAEZZYgAAAAAAJQAAAAwAAAACAAAAJQAAAAwAAAAIAACAVgAAADAAAADuAwAA9QAAAEAEAAD2AAAABQAAAO0D9QDtA/YAQgT2AEIE9QDtA/UAJQAAAAwAAAAIAACAJQAAAAwAAAAAAACAKAAAAAwAAAACAAAAJwAAABgAAAACAAAAAAAAAEZYYQAAAAAAJQAAAAwAAAACAAAAJQAAAAwAAAAIAACAVgAAADAAAADuAwAA9gAAAEAEAAD3AAAABQAAAO0D9gDtA/cAQgT3AEIE9gDtA/YAJQAAAAwAAAAIAACAJQAAAAwAAAAAAACAKAAAAAwAAAACAAAAJwAAABgAAAACAAAAAAAAAEVYYQAAAAAAJQAAAAwAAAACAAAAJQAAAAwAAAAIAACAVgAAADAAAADuAwAA9wAAAEAEAAD4AAAABQAAAO0D9wDtA/gAQgT4AEIE9wDtA/cAJQAAAAwAAAAIAACAJQAAAAwAAAAAAACAKAAAAAwAAAACAAAAJwAAABgAAAACAAAAAAAAAERXYAAAAAAAJQAAAAwAAAACAAAAJQAAAAwAAAAIAACAVgAAADAAAADuAwAA+AAAAEAEAAD6AAAABQAAAO0D+ADtA/oAQgT6AEIE+ADtA/gAJQAAAAwAAAAIAACAJQAAAAwAAAAAAACAKAAAAAwAAAACAAAAJwAAABgAAAACAAAAAAAAAEJWXwAAAAAAJQAAAAwAAAACAAAAJQAAAAwAAAAIAACAVgAAADAAAADuAwAA+gAAAEAEAAD7AAAABQAAAO0D+gDtA/sAQgT7AEIE+gDtA/oAJQAAAAwAAAAIAACAJQAAAAwAAAAAAACAKAAAAAwAAAACAAAAJwAAABgAAAACAAAAAAAAAEJVXwAAAAAAJQAAAAwAAAACAAAAJQAAAAwAAAAIAACAVgAAADAAAADuAwAA+wAAAEAEAAD8AAAABQAAAO0D+wDtA/wAQgT8AEIE+wDtA/sAJQAAAAwAAAAIAACAJQAAAAwAAAAAAACAKAAAAAwAAAACAAAAJwAAABgAAAACAAAAAAAAAEFVXgAAAAAAJQAAAAwAAAACAAAAJQAAAAwAAAAIAACAVgAAADAAAADuAwAA/AAAAEAEAAD9AAAABQAAAO0D/ADtA/0AQgT9AEIE/ADtA/wAJQAAAAwAAAAIAACAJQAAAAwAAAAAAACAKAAAAAwAAAACAAAAJwAAABgAAAACAAAAAAAAAEFUXgAAAAAAJQAAAAwAAAACAAAAJQAAAAwAAAAIAACAVgAAADAAAADuAwAA/QAAAEAEAAD+AAAABQAAAO0D/QDtA/4AQgT+AEIE/QDtA/0AJQAAAAwAAAAIAACAJQAAAAwAAAAAAACAKAAAAAwAAAACAAAAJwAAABgAAAACAAAAAAAAAD9UXgAAAAAAJQAAAAwAAAACAAAAJQAAAAwAAAAIAACAVgAAADAAAADuAwAA/gAAAEAEAAD/AAAABQAAAO0D/gDtA/8AQgT/AEIE/gDtA/4AJQAAAAwAAAAIAACAJQAAAAwAAAAAAACAKAAAAAwAAAACAAAAJwAAABgAAAACAAAAAAAAAD9TXQAAAAAAJQAAAAwAAAACAAAAJQAAAAwAAAAIAACAVgAAADAAAADuAwAA/wAAAEAEAAAAAQAABQAAAO0D/wDtAwABQgQAAUIE/wDtA/8AJQAAAAwAAAAIAACAJQAAAAwAAAAAAACAKAAAAAwAAAACAAAAJwAAABgAAAACAAAAAAAAAD5TXQAAAAAAJQAAAAwAAAACAAAAJQAAAAwAAAAIAACAVgAAADAAAADuAwAAAAEAAEAEAAABAQAABQAAAO0DAAHtAwEBQgQBAUIEAAHtAwABJQAAAAwAAAAIAACAJQAAAAwAAAAAAACAKAAAAAwAAAACAAAAJwAAABgAAAACAAAAAAAAAD5SXQAAAAAAJQAAAAwAAAACAAAAJQAAAAwAAAAIAACAVgAAADAAAADuAwAAAQEAAEAEAAACAQAABQAAAO0DAQHtAwIBQgQCAUIEAQHtAwEBJQAAAAwAAAAIAACAJQAAAAwAAAAAAACAKAAAAAwAAAACAAAAJwAAABgAAAACAAAAAAAAAD1RXAAAAAAAJQAAAAwAAAACAAAAJQAAAAwAAAAIAACAVgAAADAAAADuAwAAAgEAAEAEAAADAQAABQAAAO0DAgHtAwMBQgQDAUIEAgHtAwIBJQAAAAwAAAAIAACAJQAAAAwAAAAAAACAKAAAAAwAAAACAAAAJwAAABgAAAACAAAAAAAAADxRWwAAAAAAJQAAAAwAAAACAAAAJQAAAAwAAAAIAACAVgAAADAAAADuAwAAAwEAAEAEAAAEAQAABQAAAO0DAwHtAwQBQgQEAUIEAwHtAwMBJQAAAAwAAAAIAACAJQAAAAwAAAAAAACAKAAAAAwAAAACAAAAJwAAABgAAAACAAAAAAAAADtRWwAAAAAAJQAAAAwAAAACAAAAJQAAAAwAAAAIAACAVgAAADAAAADuAwAABAEAAEAEAAAFAQAABQAAAO0DBAHtAwUBQgQFAUIEBAHtAwQBJQAAAAwAAAAIAACAJQAAAAwAAAAAAACAKAAAAAwAAAACAAAAJwAAABgAAAACAAAAAAAAADpQWwAAAAAAJQAAAAwAAAACAAAAJQAAAAwAAAAIAACAVgAAADAAAADuAwAABQEAAEAEAAAGAQAABQAAAO0DBQHtAwYBQgQGAUIEBQHtAwUBJQAAAAwAAAAIAACAJQAAAAwAAAAAAACAKAAAAAwAAAACAAAAJwAAABgAAAACAAAAAAAAADpPWgAAAAAAJQAAAAwAAAACAAAAJQAAAAwAAAAIAACAVgAAADAAAADuAwAABgEAAEAEAAAHAQAABQAAAO0DBgHtAwcBQgQHAUIEBgHtAwYBJQAAAAwAAAAIAACAJQAAAAwAAAAAAACAKAAAAAwAAAACAAAAJwAAABgAAAACAAAAAAAAADlPWgAAAAAAJQAAAAwAAAACAAAAJQAAAAwAAAAIAACAVgAAADAAAADuAwAABwEAAEAEAAAIAQAABQAAAO0DBwHtAwgBQgQIAUIEBwHtAwcBJQAAAAwAAAAIAACAJQAAAAwAAAAAAACAKAAAAAwAAAACAAAAJwAAABgAAAACAAAAAAAAADhOWQAAAAAAJQAAAAwAAAACAAAAJQAAAAwAAAAIAACAVgAAADAAAADuAwAACAEAAEAEAAAKAQAABQAAAO0DCAHtAwoBQgQKAUIECAHtAwgBJQAAAAwAAAAIAACAJQAAAAwAAAAAAACAKAAAAAwAAAACAAAAJwAAABgAAAACAAAAAAAAADdNWQAAAAAAJQAAAAwAAAACAAAAJQAAAAwAAAAIAACAVgAAADAAAADuAwAACgEAAEAEAAALAQAABQAAAO0DCgHtAwsBQgQLAUIECgHtAwoBJQAAAAwAAAAIAACAJQAAAAwAAAAAAACAKAAAAAwAAAACAAAAJwAAABgAAAACAAAAAAAAADZNWQAAAAAAJQAAAAwAAAACAAAAJQAAAAwAAAAIAACAVgAAADAAAADuAwAACwEAAEAEAAAMAQAABQAAAO0DCwHtAwwBQgQMAUIECwHtAwsBJQAAAAwAAAAIAACAJQAAAAwAAAAAAACAKAAAAAwAAAACAAAAJwAAABgAAAACAAAAAAAAADZMWAAAAAAAJQAAAAwAAAACAAAAJQAAAAwAAAAIAACAVgAAADAAAADuAwAADAEAAEAEAAANAQAABQAAAO0DDAHtAw0BQgQNAUIEDAHtAwwBJQAAAAwAAAAIAACAJQAAAAwAAAAAAACAKAAAAAwAAAACAAAAJwAAABgAAAACAAAAAAAAADVMWAAAAAAAJQAAAAwAAAACAAAAJQAAAAwAAAAIAACAVgAAADAAAADuAwAADQEAAEAEAAAOAQAABQAAAO0DDQHtAw4BQgQOAUIEDQHtAw0BJQAAAAwAAAAIAACAJQAAAAwAAAAAAACAKAAAAAwAAAACAAAAJwAAABgAAAACAAAAAAAAADVMVwAAAAAAJQAAAAwAAAACAAAAJQAAAAwAAAAIAACAVgAAADAAAADuAwAADgEAAEAEAAAPAQAABQAAAO0DDgHtAw8BQgQPAUIEDgHtAw4BJQAAAAwAAAAIAACAJQAAAAwAAAAAAACAKAAAAAwAAAACAAAAJwAAABgAAAACAAAAAAAAADRLVwAAAAAAJQAAAAwAAAACAAAAJQAAAAwAAAAIAACAVgAAADAAAADuAwAADwEAAEAEAAAQAQAABQAAAO0DDwHtAxABQgQQAUIEDwHtAw8BJQAAAAwAAAAIAACAJQAAAAwAAAAAAACAKAAAAAwAAAACAAAAJwAAABgAAAACAAAAAAAAADNLVwAAAAAAJQAAAAwAAAACAAAAJQAAAAwAAAAIAACAVgAAADAAAADuAwAAEAEAAEAEAAASAQAABQAAAO0DEAHtAxIBQgQSAUIEEAHtAxABJQAAAAwAAAAIAACAJQAAAAwAAAAAAACAKAAAAAwAAAACAAAAJwAAABgAAAACAAAAAAAAADJKVwAAAAAAJQAAAAwAAAACAAAAJQAAAAwAAAAIAACAVgAAADAAAADuAwAAEgEAAEAEAAATAQAABQAAAO0DEgHtAxMBQgQTAUIEEgHtAxIBJQAAAAwAAAAIAACAJQAAAAwAAAAAAACAKAAAAAwAAAACAAAAJwAAABgAAAACAAAAAAAAADJKVgAAAAAAJQAAAAwAAAACAAAAJQAAAAwAAAAIAACAVgAAADAAAADuAwAAEwEAAEAEAAAVAQAABQAAAO0DEwHtAxUBQgQVAUIEEwHtAxMBJQAAAAwAAAAIAACAJQAAAAwAAAAAAACAKAAAAAwAAAACAAAAJwAAABgAAAACAAAAAAAAADFJVgAAAAAAJQAAAAwAAAACAAAAJQAAAAwAAAAIAACAVgAAADAAAADuAwAAFQEAAEAEAAAXAQAABQAAAO0DFQHtAxcBQgQXAUIEFQHtAxUBJQAAAAwAAAAIAACAJQAAAAwAAAAAAACAKAAAAAwAAAACAAAAJwAAABgAAAACAAAAAAAAADBJVQAAAAAAJQAAAAwAAAACAAAAJQAAAAwAAAAIAACAVgAAADAAAADuAwAAFwEAAEAEAAAZAQAABQAAAO0DFwHtAxkBQgQZAUIEFwHtAxcBJQAAAAwAAAAIAACAJQAAAAwAAAAAAACAKAAAAAwAAAACAAAAJwAAABgAAAACAAAAAAAAAC9IVQAAAAAAJQAAAAwAAAACAAAAJQAAAAwAAAAIAACAVgAAADAAAADuAwAAGQEAAEAEAAAbAQAABQAAAO0DGQHtAxsBQgQbAUIEGQHtAxkBJQAAAAwAAAAIAACAJQAAAAwAAAAAAACAKAAAAAwAAAACAAAAJwAAABgAAAACAAAAAAAAAC5IVQAAAAAAJQAAAAwAAAACAAAAJQAAAAwAAAAIAACAVgAAADAAAADuAwAAGwEAAEAEAAAcAQAABQAAAO0DGwHtAxwBQgQcAUIEGwHtAxsBJQAAAAwAAAAIAACAJQAAAAwAAAAAAACAKAAAAAwAAAACAAAAJwAAABgAAAACAAAAAAAAAC5IVAAAAAAAJQAAAAwAAAACAAAAJQAAAAwAAAAIAACAVgAAADAAAADuAwAAHAEAAEAEAAAeAQAABQAAAO0DHAHtAx4BQgQeAUIEHAHtAxwBJQAAAAwAAAAIAACAJQAAAAwAAAAAAACAKAAAAAwAAAACAAAAJwAAABgAAAACAAAAAAAAAC5HVAAAAAAAJQAAAAwAAAACAAAAJQAAAAwAAAAIAACAVgAAADAAAADuAwAAHgEAAEAEAAAfAQAABQAAAO0DHgHtAx8BQgQfAUIEHgHtAx4BJQAAAAwAAAAIAACAJQAAAAwAAAAAAACAKAAAAAwAAAACAAAAJwAAABgAAAACAAAAAAAAAC1HVAAAAAAAJQAAAAwAAAACAAAAJQAAAAwAAAAIAACAVgAAADAAAADuAwAAHwEAAEAEAAAjAQAABQAAAO0DHwHtAyUBQgQlAUIEHwHtAx8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dnFh0RpQYVDCEAXAVgIAABMCAAAAhDA2wQAAACKAAAAAwAAAAAAAAAAAADEAACARAAAgETs6+v/dGlZ/+zr6/90aVn/KwPhKBH9y0MR/cvDKwPhKJD0j0gR/cv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8QAAAC4AAAAAhDA2xMAAAAAAAAAvEYFSRH9y8hKeipHEf3LyHpGmUYR/cvIgG6nLKpowsgAAAAAyK22yAAAAAB+n2XGmPecLX6fZcYFNmBH+FAYroslDUgAPl+t/og7SCcGGq7Nc3JIqRKIxd/YlkjXW4vGS9HqSI7MWseQ9A9J7As5yJD0D0nsCznIkPQPSeCwtsgE8w9JqmjCyOgrC0kR/cvIvEYFSRH9y8gAAQMDAwEDAwMDAwMDAwMBAwODAxRAFAAQAAAABAAAABcAAAAhAAAACAAAADsAAAAIAAAAEwAAAAwAAAABAAAAJAAAACQAAAAAAIA9AAAAAAAAAAAAAIA9AAAAAAAAAAACAAAAGwAAABAAAABhPwAAMw0AADYAAAAQAAAAgEMAADMNAABYAAAAKAAAAAAAAAAAAAAA//////////8DAAAAskMzDdtDXQ3bQ48NNgAAABAAAADbQwAAghAAAFgAAABAAAAAAAAAAAAAAAD//////////wkAAADbQ4IQY0OhEKxCoRBIQqEQ0kGYEFNBexDqPysQBT8TDwU/Ew82AAAAEAAAAAU/AACPDQAAWAAAACgAAAAAAAAAAAAAAP//////////AwAAAAU/XQ0uPzMNYT8zDT0AAAAIAAAAJAAAACQAAAAAAIBBAAAAAAAAAAAAAIBBAAAAAAAAAAACAAAAPAAAAAgAAABDAAAADAAAAAEAAAATAAAADAAAAAEAAAAlAAAADAAAAAgAAIAnAAAAGAAAAAIAAAAAAAAA6+vsAAAAAAAlAAAADAAAAAIAAAAlAAAADAAAAAgAAIBWAAAAMAAAAPEDAADUAAAAPQQAANQAAAAFAAAA8APTAPAD1AA/BNQAPwTTAPAD0wAlAAAADAAAAAgAAIAlAAAADAAAAAAAAIAoAAAADAAAAAIAAAAnAAAAGAAAAAIAAAAAAAAA6uvsAAAAAAAlAAAADAAAAAIAAAAlAAAADAAAAAgAAIBWAAAAMAAAAPEDAADUAAAAPQQAANUAAAAFAAAA8APUAPAD1QA/BNUAPwTUAPAD1AAlAAAADAAAAAgAAIAlAAAADAAAAAAAAIAoAAAADAAAAAIAAAAnAAAAGAAAAAIAAAAAAAAA6urrAAAAAAAlAAAADAAAAAIAAAAlAAAADAAAAAgAAIBWAAAAMAAAAPEDAADVAAAAPQQAANYAAAAFAAAA8APVAPAD1gA/BNYAPwTVAPAD1QAlAAAADAAAAAgAAIAlAAAADAAAAAAAAIAoAAAADAAAAAIAAAAnAAAAGAAAAAIAAAAAAAAA6errAAAAAAAlAAAADAAAAAIAAAAlAAAADAAAAAgAAIBWAAAAMAAAAPEDAADWAAAAPQQAANcAAAAFAAAA8APWAPAD1wA/BNcAPwTWAPAD1gAlAAAADAAAAAgAAIAlAAAADAAAAAAAAIAoAAAADAAAAAIAAAAnAAAAGAAAAAIAAAAAAAAA6enqAAAAAAAlAAAADAAAAAIAAAAlAAAADAAAAAgAAIBWAAAAMAAAAPEDAADXAAAAPQQAANgAAAAFAAAA8APXAPAD2AA/BNgAPwTXAPAD1wAlAAAADAAAAAgAAIAlAAAADAAAAAAAAIAoAAAADAAAAAIAAAAnAAAAGAAAAAIAAAAAAAAA6OjpAAAAAAAlAAAADAAAAAIAAAAlAAAADAAAAAgAAIBWAAAAMAAAAPEDAADYAAAAPQQAANkAAAAFAAAA8APYAPAD2QA/BNkAPwTYAPAD2AAlAAAADAAAAAgAAIAlAAAADAAAAAAAAIAoAAAADAAAAAIAAAAnAAAAGAAAAAIAAAAAAAAA5+fpAAAAAAAlAAAADAAAAAIAAAAlAAAADAAAAAgAAIBWAAAAMAAAAPEDAADZAAAAPQQAANoAAAAFAAAA8APZAPAD2gA/BNoAPwTZAPAD2QAlAAAADAAAAAgAAIAlAAAADAAAAAAAAIAoAAAADAAAAAIAAAAnAAAAGAAAAAIAAAAAAAAA5uboAAAAAAAlAAAADAAAAAIAAAAlAAAADAAAAAgAAIBWAAAAMAAAAPEDAADaAAAAPQQAANsAAAAFAAAA8APaAPAD2wA/BNsAPwTaAPAD2gAlAAAADAAAAAgAAIAlAAAADAAAAAAAAIAoAAAADAAAAAIAAAAnAAAAGAAAAAIAAAAAAAAA5eXnAAAAAAAlAAAADAAAAAIAAAAlAAAADAAAAAgAAIBWAAAAMAAAAPEDAADbAAAAPQQAANwAAAAFAAAA8APbAPAD3AA/BNwAPwTbAPAD2wAlAAAADAAAAAgAAIAlAAAADAAAAAAAAIAoAAAADAAAAAIAAAAnAAAAGAAAAAIAAAAAAAAA5OTmAAAAAAAlAAAADAAAAAIAAAAlAAAADAAAAAgAAIBWAAAAMAAAAPEDAADcAAAAPQQAAN0AAAAFAAAA8APcAPAD3QA/BN0APwTcAPAD3AAlAAAADAAAAAgAAIAlAAAADAAAAAAAAIAoAAAADAAAAAIAAAAnAAAAGAAAAAIAAAAAAAAA4+PlAAAAAAAlAAAADAAAAAIAAAAlAAAADAAAAAgAAIBWAAAAMAAAAPEDAADdAAAAPQQAAN4AAAAFAAAA8APdAPAD3gA/BN4APwTdAPAD3QAlAAAADAAAAAgAAIAlAAAADAAAAAAAAIAoAAAADAAAAAIAAAAnAAAAGAAAAAIAAAAAAAAA4eLjAAAAAAAlAAAADAAAAAIAAAAlAAAADAAAAAgAAIBWAAAAMAAAAPEDAADeAAAAPQQAAN8AAAAFAAAA8APeAPAD3wA/BN8APwTeAPAD3gAlAAAADAAAAAgAAIAlAAAADAAAAAAAAIAoAAAADAAAAAIAAAAnAAAAGAAAAAIAAAAAAAAA4ODiAAAAAAAlAAAADAAAAAIAAAAlAAAADAAAAAgAAIBWAAAAMAAAAPEDAADfAAAAPQQAAOAAAAAFAAAA8APfAPAD4AA/BOAAPwTfAPAD3wAlAAAADAAAAAgAAIAlAAAADAAAAAAAAIAoAAAADAAAAAIAAAAnAAAAGAAAAAIAAAAAAAAA3t/gAAAAAAAlAAAADAAAAAIAAAAlAAAADAAAAAgAAIBWAAAAMAAAAPEDAADgAAAAPQQAAOEAAAAFAAAA8APgAPAD4QA/BOEAPwTgAPAD4AAlAAAADAAAAAgAAIAlAAAADAAAAAAAAIAoAAAADAAAAAIAAAAnAAAAGAAAAAIAAAAAAAAA3N3eAAAAAAAlAAAADAAAAAIAAAAlAAAADAAAAAgAAIBWAAAAMAAAAPEDAADhAAAAPQQAAOIAAAAFAAAA8APhAPAD4gA/BOIAPwThAPAD4QAlAAAADAAAAAgAAIAlAAAADAAAAAAAAIAoAAAADAAAAAIAAAAnAAAAGAAAAAIAAAAAAAAA2tvdAAAAAAAlAAAADAAAAAIAAAAlAAAADAAAAAgAAIBWAAAAMAAAAPEDAADiAAAAPQQAAOMAAAAFAAAA8APiAPAD4wA/BOMAPwTiAPAD4gAlAAAADAAAAAgAAIAlAAAADAAAAAAAAIAoAAAADAAAAAIAAAAnAAAAGAAAAAIAAAAAAAAA2NnbAAAAAAAlAAAADAAAAAIAAAAlAAAADAAAAAgAAIBWAAAAMAAAAPEDAADjAAAAPQQAAOQAAAAFAAAA8APjAPAD5AA/BOQAPwTjAPAD4wAlAAAADAAAAAgAAIAlAAAADAAAAAAAAIAoAAAADAAAAAIAAAAnAAAAGAAAAAIAAAAAAAAA1dfZAAAAAAAlAAAADAAAAAIAAAAlAAAADAAAAAgAAIBWAAAAMAAAAPEDAADkAAAAPQQAAOUAAAAFAAAA8APkAPAD5QA/BOUAPwTkAPAD5AAlAAAADAAAAAgAAIAlAAAADAAAAAAAAIAoAAAADAAAAAIAAAAnAAAAGAAAAAIAAAAAAAAA09TWAAAAAAAlAAAADAAAAAIAAAAlAAAADAAAAAgAAIBWAAAAMAAAAPEDAADlAAAAPQQAAOYAAAAFAAAA8APlAPAD5gA/BOYAPwTlAPAD5QAlAAAADAAAAAgAAIAlAAAADAAAAAAAAIAoAAAADAAAAAIAAAAnAAAAGAAAAAIAAAAAAAAA0NLUAAAAAAAlAAAADAAAAAIAAAAlAAAADAAAAAgAAIBWAAAAMAAAAPEDAADmAAAAPQQAAOcAAAAFAAAA8APmAPAD5wA/BOcAPwTmAPAD5gAlAAAADAAAAAgAAIAlAAAADAAAAAAAAIAoAAAADAAAAAIAAAAnAAAAGAAAAAIAAAAAAAAAzc/RAAAAAAAlAAAADAAAAAIAAAAlAAAADAAAAAgAAIBWAAAAMAAAAPEDAADnAAAAPQQAAOgAAAAFAAAA8APnAPAD6AA/BOgAPwTnAPAD5wAlAAAADAAAAAgAAIAlAAAADAAAAAAAAIAoAAAADAAAAAIAAAAnAAAAGAAAAAIAAAAAAAAAyszOAAAAAAAlAAAADAAAAAIAAAAlAAAADAAAAAgAAIBWAAAAMAAAAPEDAADoAAAAPQQAAOkAAAAFAAAA8APoAPAD6QA/BOkAPwToAPAD6AAlAAAADAAAAAgAAIAlAAAADAAAAAAAAIAoAAAADAAAAAIAAAAnAAAAGAAAAAIAAAAAAAAAx8nMAAAAAAAlAAAADAAAAAIAAAAlAAAADAAAAAgAAIBWAAAAMAAAAPEDAADpAAAAPQQAAOoAAAAFAAAA8APpAPAD6gA/BOoAPwTpAPAD6QAlAAAADAAAAAgAAIAlAAAADAAAAAAAAIAoAAAADAAAAAIAAAAnAAAAGAAAAAIAAAAAAAAAw8bJAAAAAAAlAAAADAAAAAIAAAAlAAAADAAAAAgAAIBWAAAAMAAAAPEDAADqAAAAPQQAAOsAAAAFAAAA8APqAPAD6wA/BOsAPwTqAPAD6gAlAAAADAAAAAgAAIAlAAAADAAAAAAAAIAoAAAADAAAAAIAAAAnAAAAGAAAAAIAAAAAAAAAwMPGAAAAAAAlAAAADAAAAAIAAAAlAAAADAAAAAgAAIBWAAAAMAAAAPEDAADrAAAAPQQAAOwAAAAFAAAA8APrAPAD7AA/BOwAPwTrAPAD6wAlAAAADAAAAAgAAIAlAAAADAAAAAAAAIAoAAAADAAAAAIAAAAnAAAAGAAAAAIAAAAAAAAAvcDDAAAAAAAlAAAADAAAAAIAAAAlAAAADAAAAAgAAIBWAAAAMAAAAPEDAADsAAAAPQQAAO0AAAAFAAAA8APsAPAD7QA/BO0APwTsAPAD7AAlAAAADAAAAAgAAIAlAAAADAAAAAAAAIAoAAAADAAAAAIAAAAnAAAAGAAAAAIAAAAAAAAAuby/AAAAAAAlAAAADAAAAAIAAAAlAAAADAAAAAgAAIBWAAAAMAAAAPEDAADtAAAAPQQAAO4AAAAFAAAA8APtAPAD7gA/BO4APwTtAPAD7QAlAAAADAAAAAgAAIAlAAAADAAAAAAAAIAoAAAADAAAAAIAAAAnAAAAGAAAAAIAAAAAAAAAtLi8AAAAAAAlAAAADAAAAAIAAAAlAAAADAAAAAgAAIBWAAAAMAAAAPEDAADuAAAAPQQAAO8AAAAFAAAA8APuAPAD7wA/BO8APwTuAPAD7gAlAAAADAAAAAgAAIAlAAAADAAAAAAAAIAoAAAADAAAAAIAAAAnAAAAGAAAAAIAAAAAAAAAsbW5AAAAAAAlAAAADAAAAAIAAAAlAAAADAAAAAgAAIBWAAAAMAAAAPEDAADvAAAAPQQAAPAAAAAFAAAA8APvAPAD8AA/BPAAPwTvAPAD7wAlAAAADAAAAAgAAIAlAAAADAAAAAAAAIAoAAAADAAAAAIAAAAnAAAAGAAAAAIAAAAAAAAArbG1AAAAAAAlAAAADAAAAAIAAAAlAAAADAAAAAgAAIBWAAAAMAAAAPEDAADwAAAAPQQAAPEAAAAFAAAA8APwAPAD8QA/BPEAPwTwAPAD8AAlAAAADAAAAAgAAIAlAAAADAAAAAAAAIAoAAAADAAAAAIAAAAnAAAAGAAAAAIAAAAAAAAAqK2xAAAAAAAlAAAADAAAAAIAAAAlAAAADAAAAAgAAIBWAAAAMAAAAPEDAADxAAAAPQQAAPIAAAAFAAAA8APxAPAD8gA/BPIAPwTxAPAD8QAlAAAADAAAAAgAAIAlAAAADAAAAAAAAIAoAAAADAAAAAIAAAAnAAAAGAAAAAIAAAAAAAAApaquAAAAAAAlAAAADAAAAAIAAAAlAAAADAAAAAgAAIBWAAAAMAAAAPEDAADyAAAAPQQAAPMAAAAFAAAA8APyAPAD8wA/BPMAPwTyAPAD8gAlAAAADAAAAAgAAIAlAAAADAAAAAAAAIAoAAAADAAAAAIAAAAnAAAAGAAAAAIAAAAAAAAAoKarAAAAAAAlAAAADAAAAAIAAAAlAAAADAAAAAgAAIBWAAAAMAAAAPEDAADzAAAAPQQAAPQAAAAFAAAA8APzAPAD9AA/BPQAPwTzAPAD8wAlAAAADAAAAAgAAIAlAAAADAAAAAAAAIAoAAAADAAAAAIAAAAnAAAAGAAAAAIAAAAAAAAAm6GnAAAAAAAlAAAADAAAAAIAAAAlAAAADAAAAAgAAIBWAAAAMAAAAPEDAAD0AAAAPQQAAPUAAAAFAAAA8AP0APAD9QA/BPUAPwT0APAD9AAlAAAADAAAAAgAAIAlAAAADAAAAAAAAIAoAAAADAAAAAIAAAAnAAAAGAAAAAIAAAAAAAAAmJ6kAAAAAAAlAAAADAAAAAIAAAAlAAAADAAAAAgAAIBWAAAAMAAAAPEDAAD1AAAAPQQAAPYAAAAFAAAA8AP1APAD9gA/BPYAPwT1APAD9QAlAAAADAAAAAgAAIAlAAAADAAAAAAAAIAoAAAADAAAAAIAAAAnAAAAGAAAAAIAAAAAAAAAk5qgAAAAAAAlAAAADAAAAAIAAAAlAAAADAAAAAgAAIBWAAAAMAAAAPEDAAD2AAAAPQQAAPcAAAAFAAAA8AP2APAD9wA/BPcAPwT2APAD9gAlAAAADAAAAAgAAIAlAAAADAAAAAAAAIAoAAAADAAAAAIAAAAnAAAAGAAAAAIAAAAAAAAAj5acAAAAAAAlAAAADAAAAAIAAAAlAAAADAAAAAgAAIBWAAAAMAAAAPEDAAD3AAAAPQQAAPgAAAAFAAAA8AP3APAD+AA/BPgAPwT3APAD9wAlAAAADAAAAAgAAIAlAAAADAAAAAAAAIAoAAAADAAAAAIAAAAnAAAAGAAAAAIAAAAAAAAAi5OZAAAAAAAlAAAADAAAAAIAAAAlAAAADAAAAAgAAIBWAAAAMAAAAPEDAAD4AAAAPQQAAPkAAAAFAAAA8AP4APAD+QA/BPkAPwT4APAD+AAlAAAADAAAAAgAAIAlAAAADAAAAAAAAIAoAAAADAAAAAIAAAAnAAAAGAAAAAIAAAAAAAAAh4+WAAAAAAAlAAAADAAAAAIAAAAlAAAADAAAAAgAAIBWAAAAMAAAAPEDAAD5AAAAPQQAAPoAAAAFAAAA8AP5APAD+gA/BPoAPwT5APAD+QAlAAAADAAAAAgAAIAlAAAADAAAAAAAAIAoAAAADAAAAAIAAAAnAAAAGAAAAAIAAAAAAAAAgouSAAAAAAAlAAAADAAAAAIAAAAlAAAADAAAAAgAAIBWAAAAMAAAAPEDAAD6AAAAPQQAAPsAAAAFAAAA8AP6APAD+wA/BPsAPwT6APAD+gAlAAAADAAAAAgAAIAlAAAADAAAAAAAAIAoAAAADAAAAAIAAAAnAAAAGAAAAAIAAAAAAAAAf4iQAAAAAAAlAAAADAAAAAIAAAAlAAAADAAAAAgAAIBWAAAAMAAAAPEDAAD7AAAAPQQAAPwAAAAFAAAA8AP7APAD/AA/BPwAPwT7APAD+wAlAAAADAAAAAgAAIAlAAAADAAAAAAAAIAoAAAADAAAAAIAAAAnAAAAGAAAAAIAAAAAAAAAe4WMAAAAAAAlAAAADAAAAAIAAAAlAAAADAAAAAgAAIBWAAAAMAAAAPEDAAD8AAAAPQQAAP0AAAAFAAAA8AP8APAD/QA/BP0APwT8APAD/AAlAAAADAAAAAgAAIAlAAAADAAAAAAAAIAoAAAADAAAAAIAAAAnAAAAGAAAAAIAAAAAAAAAd4GJAAAAAAAlAAAADAAAAAIAAAAlAAAADAAAAAgAAIBWAAAAMAAAAPEDAAD9AAAAPQQAAP4AAAAFAAAA8AP9APAD/gA/BP4APwT9APAD/QAlAAAADAAAAAgAAIAlAAAADAAAAAAAAIAoAAAADAAAAAIAAAAnAAAAGAAAAAIAAAAAAAAAdH+HAAAAAAAlAAAADAAAAAIAAAAlAAAADAAAAAgAAIBWAAAAMAAAAPEDAAD+AAAAPQQAAP8AAAAFAAAA8AP+APAD/wA/BP8APwT+APAD/gAlAAAADAAAAAgAAIAlAAAADAAAAAAAAIAoAAAADAAAAAIAAAAnAAAAGAAAAAIAAAAAAAAAcHyEAAAAAAAlAAAADAAAAAIAAAAlAAAADAAAAAgAAIBWAAAAMAAAAPEDAAD/AAAAPQQAAAABAAAFAAAA8AP/APADAAE/BAABPwT/APAD/wAlAAAADAAAAAgAAIAlAAAADAAAAAAAAIAoAAAADAAAAAIAAAAnAAAAGAAAAAIAAAAAAAAAbXmCAAAAAAAlAAAADAAAAAIAAAAlAAAADAAAAAgAAIBWAAAAMAAAAPEDAAAAAQAAPQQAAAEBAAAFAAAA8AMAAfADAQE/BAEBPwQAAfADAAElAAAADAAAAAgAAIAlAAAADAAAAAAAAIAoAAAADAAAAAIAAAAnAAAAGAAAAAIAAAAAAAAAa3eAAAAAAAAlAAAADAAAAAIAAAAlAAAADAAAAAgAAIBWAAAAMAAAAPEDAAABAQAAPQQAAAIBAAAFAAAA8AMBAfADAgE/BAIBPwQBAfADAQElAAAADAAAAAgAAIAlAAAADAAAAAAAAIAoAAAADAAAAAIAAAAnAAAAGAAAAAIAAAAAAAAAaHV+AAAAAAAlAAAADAAAAAIAAAAlAAAADAAAAAgAAIBWAAAAMAAAAPEDAAACAQAAPQQAAAMBAAAFAAAA8AMCAfADAwE/BAMBPwQCAfADAgElAAAADAAAAAgAAIAlAAAADAAAAAAAAIAoAAAADAAAAAIAAAAnAAAAGAAAAAIAAAAAAAAAZXJ8AAAAAAAlAAAADAAAAAIAAAAlAAAADAAAAAgAAIBWAAAAMAAAAPEDAAADAQAAPQQAAAQBAAAFAAAA8AMDAfADBAE/BAQBPwQDAfADAwElAAAADAAAAAgAAIAlAAAADAAAAAAAAIAoAAAADAAAAAIAAAAnAAAAGAAAAAIAAAAAAAAAY3F7AAAAAAAlAAAADAAAAAIAAAAlAAAADAAAAAgAAIBWAAAAMAAAAPEDAAAEAQAAPQQAAAUBAAAFAAAA8AMEAfADBQE/BAUBPwQEAfADBAElAAAADAAAAAgAAIAlAAAADAAAAAAAAIAoAAAADAAAAAIAAAAnAAAAGAAAAAIAAAAAAAAAYG95AAAAAAAlAAAADAAAAAIAAAAlAAAADAAAAAgAAIBWAAAAMAAAAPEDAAAFAQAAPQQAAAYBAAAFAAAA8AMFAfADBgE/BAYBPwQFAfADBQElAAAADAAAAAgAAIAlAAAADAAAAAAAAIAoAAAADAAAAAIAAAAnAAAAGAAAAAIAAAAAAAAAXm13AAAAAAAlAAAADAAAAAIAAAAlAAAADAAAAAgAAIBWAAAAMAAAAPEDAAAGAQAAPQQAAAcBAAAFAAAA8AMGAfADBwE/BAcBPwQGAfADBgElAAAADAAAAAgAAIAlAAAADAAAAAAAAIAoAAAADAAAAAIAAAAnAAAAGAAAAAIAAAAAAAAAXWx3AAAAAAAlAAAADAAAAAIAAAAlAAAADAAAAAgAAIBWAAAAMAAAAPEDAAAHAQAAPQQAAAgBAAAFAAAA8AMHAfADCAE/BAgBPwQHAfADBwElAAAADAAAAAgAAIAlAAAADAAAAAAAAIAoAAAADAAAAAIAAAAnAAAAGAAAAAIAAAAAAAAAW2t1AAAAAAAlAAAADAAAAAIAAAAlAAAADAAAAAgAAIBWAAAAMAAAAPEDAAAIAQAAPQQAAAkBAAAFAAAA8AMIAfADCQE/BAkBPwQIAfADCAElAAAADAAAAAgAAIAlAAAADAAAAAAAAIAoAAAADAAAAAIAAAAnAAAAGAAAAAIAAAAAAAAAWWp0AAAAAAAlAAAADAAAAAIAAAAlAAAADAAAAAgAAIBWAAAAMAAAAPEDAAAJAQAAPQQAAAoBAAAFAAAA8AMJAfADCwE/BAsBPwQJAfADCQ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vnCCRK4WbEMIQBQDYAAAAFQAAAACEMDbCAAAAAAAAACTuIs+GO6wvaRQEj4AAACkpFASPk4LcL0AAAAATgtwvQAAAABZyOm9pFASPlnI6b2kUBI+Qq4wvpO4iz4Y7rC9AAEBAQEBAYEUQBSAEAAAAAQAAAD/////KAAAAAwAAAABAAAAJAAAACQAAAAAAIA9AAAAAAAAAAAAAIA9AAAAAAAAAAACAAAAJwAAABgAAAABAAAAAAAAAP///wAAAAAAJQAAAAwAAAABAAAAEwAAAAwAAAABAAAAJQAAAAwAAAAIAACAVgAAADwAAADyAwAA1gAAABQEAADsAAAACAAAACU/FA4eQLoOHkBJDjFBSQ4xQd8NHkDfDR5Abw0lPxQO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t2Dg0RfUIZDCEAUA2AAAABUAAAAAhDA2wgAAAAAAAAAH7yLPkf8sL2kUBI+AAAAAKRQEj5OC3C9AAAAAE4LcL0AAAAAWcjpvaRQEj5ZyOm9pFASPlq1ML4fvIs+R/ywvQABAQEBAQGBFEAUgBAAAAAEAAAA/////yQAAAAkAAAAAACAPQAAAAAAAAAAAACAPQAAAAAAAAAAAgAAACUAAAAMAAAAAQAAABMAAAAMAAAAAQAAACUAAAAMAAAACAAAgFYAAAA8AAAA+gMAAPcAAAAcBAAADQEAAAgAAACuPx0QqEDDEKhAUhC6QVIQukHnD6hA5w+oQHcPrj8dE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JlYdEpXGOQwhAFANgAAAAVAAAAAIQwNsIAAAAAAAAAAAAAABtbrC9sS4FPhOgML6xLgU+3lbpvau/iz7eVum9q7+LPrVEb72xLgU+tURvvbEuBT4AAICjAAAAAG1usL0AAQEBAQEBgRRAFIAQAAAABAAAAP////8kAAAAJAAAAAAAgD0AAAAAAAAAAAAAgD0AAAAAAAAAAAIAAAAlAAAADAAAAAEAAAATAAAADAAAAAEAAAAlAAAADAAAAAgAAIBWAAAAPAAAABsEAAAHAQAAPQQAAB0BAAAIAAAAw0MhEcpCfBDKQuwQt0HsELdBVxHKQlcRykLHEcNDIRE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UIKGRLdbfEMIQBQDYAAAAFQAAAACEMDbCAAAAAAAAAAAAAAAnHywvZonBT4rpzC+micFPt5W6b2rv4s+3lbpvau/iz61RG+9micFPrVEb72aJwU+AAAApAAAAACcfLC9AAEBAQEBAYEUQBSAEAAAAAQAAAD/////JAAAACQAAAAAAIA9AAAAAAAAAAAAAIA9AAAAAAAAAAACAAAAJQAAAAwAAAABAAAAEwAAAAwAAAABAAAAJQAAAAwAAAAIAACAVgAAADwAAAASBAAA5wAAADQEAAD8AAAACAAAADpDGQ9AQnMOQELjDi5B4w4uQU4PQEJOD0BCvg86QxkP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kRGiEQBa5JDCEAUA0wBAABAAQAAAhDA2yIAAAAAAAAAHoYnPwBAjKPf1Wo9AECMo2XJ0jwAgDikAABAI6eQ0rwAAAAAgLlqvQAAAAAehie/AADYImubL79lydI8Ki42v9/Vaj0qLja/WIQnPyouNr9rmy8/Ki42v7YxNj9rmy+/tjE2Px6GJ7+2MTY/39VqvXwzNj+nkNK8MJ0vPwCQTaQehic/AECMo9/Vaj1MSjG/94AUPUxKMb9ptJw84Ocsv2m0nDwehie/abScPN/Var1ptJw8Vp0UvfeAFD1ptJy839VqPWm0nLxYhCc/abScvKbpLD9ptJy8EkwxP1adFL0STDE/39VqvRJMMT8ehie/EkwxP+DnLL+m6Sw/TEoxv1iEJz9MSjG/39VqPUxKMb8AAQMDAwEDAwMBAwMDAQMDgwADAwMBAwMDAQMDAwEDAwOBgwAUQBSAEAAAAAQAAABsVST/KAAAAAwAAAABAAAAJAAAACQAAAAAAIA9AAAAAAAAAAAAAIA9AAAAAAAAAAACAAAAJwAAABgAAAABAAAAAAAAACRVbAAAAAAAJQAAAAwAAAABAAAAEwAAAAwAAAABAAAAOwAAAAgAAAAbAAAAEAAAADM/AABGEgAANgAAABAAAACuQwAARhIAAFgAAAAoAAAAAAAAAAAAAAD//////////wMAAADqQ0YSHEQUEhxE2BE2AAAAEAAAABxEAABdDQAAWAAAACgAAAAAAAAAAAAAAP//////////AwAAABxEIQ3qQ+8MrkPvDDYAAAAQAAAAMz8AAO8MAABYAAAAKAAAAAAAAAAAAAAA//////////8DAAAA9z7vDMU+IQ3FPl0NNgAAABAAAADFPgAA2BEAAFgAAAAoAAAAAAAAAAAAAAD//////////wMAAADFPhQS9j5GEjM/RhI9AAAACAAAABsAAAAQAAAArkMAABQNAABYAAAAKAAAAAAAAAAAAAAA//////////8DAAAA1kMUDfdDNQ33Q10NNgAAABAAAAD3QwAA2BEAAFgAAAAoAAAAAAAAAAAAAAD//////////wMAAAD3QwAS1kMhEq5DIRI2AAAAEAAAADM/AAAhEgAAWAAAACgAAAAAAAAAAAAAAP//////////AwAAAAs/IRLqPgAS6j7YETYAAAAQAAAA6j4AAF0NAABYAAAAKAAAAAAAAAAAAAAA//////////8DAAAA6j41DQs/FA0zPxQNNgAAABAAAACuQwAAFA0AAD0AAAAIAAAAPAAAAAgAAAA+AAAAGAAAAOwDAADOAAAAQgQAACUBAA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BCAAAAAAAAAAAAAPBCLuaERM4ID0MIQBQDYAAAAFQAAAACEMDbCAAAAAAAAAC8I/4+W7ftvrczvT7OsBa/AAAAAPWkFr8AAAAAAAAAAAQO/j4AACCjBA7+PpZT5L68I/4+llPkvrwj/j5bt+2+AAEBAQEBAYEUQBSAEAAAAAQAAAD/////KAAAAAwAAAABAAAAJAAAACQAAAAAAIA9AAAAAAAAAAAAAIA9AAAAAAAAAAACAAAAJwAAABgAAAABAAAAAAAAAP///wAAAAAAJQAAAAwAAAABAAAAEwAAAAwAAAABAAAAJQAAAAwAAAAIAACAVgAAADwAAAAmBAAARwAAAGMEAACPAAAACAAAACVGbgUxRX8EbEJ/BGxC6QgkRukIJEaRBSVGkQUlRm4FJQAAAAwAAAAHAACAEwAAAAwAAAABAAAAJQAAAAwAAAAAAACAJAAAACQAAAAAAIBBAAAAAAAAAAAAAIBBAAAAAAAAAAACAAAARgAAALgJAACsCQAARU1GKypAAAAkAAAAGAAAAAAAgD8AAAAAAAAAAAAAgD8AAAAAAAAAACpAAAAkAAAAGAAAAAAAgD8AAAAAAAAAAAAAgD8AAAAAAAAAACZAAAAQAAAABAAAAAAAAAAlQAAAEAAAAAQAAAAAAAAAH0ADAAwAAAAAAAAAIkAEAAwAAAAAAAAAHkAJAAwAAAAAAAAAIUAHAAwAAAAAAAAAKkAAACQAAAAYAAAAwJsJOQAAAAAAAAAAwJsJORbohEQ+Dw9DKkAAACQAAAAYAAAAwJsJOQAAAAAAAAAAwJsJORbohEQ+Dw9DCEARAWgIAABcCAAAAhDA2wMAAACJAAAAAwAAAP////8AAAAAslEDyQEAAADtzZ7/MAAAAAIQwNsEAAAAAAAAAAAAAACyUQPJsBzdSLJRA8mwHN1IANhbPAAsezwA2Fs8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GANQAAAARAAAAAIQwNsGAAAAAAAAAA7FpEiyUQPJAAAAALJRA8kAAAAAAAAAALAc3UjAhgutsBzdSLNoz8gOxaRIslEDyQABAQEBgRARFEAYABAAAAAEAAAAEQAAACEAAAAIAAAAOwAAAAgAAAATAAAADAAAAAEAAAAkAAAAJAAAAAAAgD0AAAAAAAAAAAAAgD0AAAAAAAAAAAIAAABWAAAANAAAAAAAAAAAAAAA//////////8GAAAAMUWABG1CgARtQukII0bpCCNGbgUxRYAEJAAAACQAAAAAAIBBAAAAAAAAAAAAAIBBAAAAAAAAAAACAAAAPAAAAAgAAABDAAAADAAAAAEAAAATAAAADAAAAAEAAAAVAAAADAAAAAQAAAAVAAAADAAAAAQAAABRAAAAEBQAACcEAABIAAAAYgQAAI4AAAAmBAAASAAAAAAAAAAAAAAAPQAAAEgAAABQAAAAwAEAABACAAAAEgAAAAAAACAAzAA9AAAASAAAACgAAAA9AAAASAAAAAEACAAAAAAAAAAAAAAAAAAAAAAAZgAAAAAAAAAAAAAA////AP///gD//v4A//79AP79/AD+/fsA/vz6AP78+QD++/kA/fv4AP369gD9+fUA/Pj0APz48wD89/EA+/bwAPv17gD79OwA+vPqAPry6AD58OYA+e/kAPnu4gD47d8A9+vcAPfq2gD26dcA9ufVAPXm0gD15dAA9ePNAPTiygD04cgA8+DFAPPewgDz3cAA8ty+APLbuwDx2bkA8di2APDXswDw1rEA8NWvAO/UrgDv1KwA79OqAO/SqADu0acA7tGmAO7QpQDuz6QA7s+jAO7PogDtzqEA7c6gAO3NnwDtzZ4A/v78AP379wD9+vcA/PjyAPz28AD79u8A+/XtAPv06wD68ukA+vHnAPnw5QD57+MA+e7hAPjt4AD47N4A+OzdAPfr2wD36tkA9+nZAPbo1wD26NYA9ufUAPbm0wD1484A9OLLAPThyQD04McA89/FAPPfxADy3cAA8ty9APLbvADx2roA8dm4APHZtwDx2LUA8Ne0APDWsgDw1bAA79StAO/TqwDv0qoA79KpAO7QpAA5OTk5OTk5OTk5OTk5OTk5OTk5OTk5OTk5OTk5OTk5OTk5OTk5OTk5OTk5OTk5OTk5OTk5OTk5OTk5OTk5AAAAOTk5OTk5OTk5OTk5OTk5OTk5OTk5OTk5OTk5OTk5OTk5OTk5OTk5OTk5OTk5OTk5OTk5OTk5OTk5OTk5OQAAADg4ODg4ODg4ODg4ODg4ODg4ODg4ODg4ODg4ODg4ODg4ODg4ODg4ODg4ODg4ODg4ODg4ODg4ODg4ODg4ODkAAAA3Nzc3Nzc3Nzc3Nzc3Nzc3Nzc3Nzc3Nzc3Nzc3Nzc3Nzc3Nzc3Nzc3Nzc3Nzc3Nzc3Nzc3Nzc3Nzc3Nzg5AAAANzc3Nzc3Nzc3Nzc3Nzc3Nzc3Nzc3Nzc3Nzc3Nzc3Nzc3Nzc3Nzc3Nzc3Nzc3Nzc3Nzc3Nzc3Nzc3Nzc4OQAAADY2NjY2NjY2NjY2NjY2NjY2NjY2NjY2NjY2NjY2NjY2NjY2NjY2NjY2NjY2NjY2NjY2NjY2NjY2NjY3ODkAAAA1NTU1NTU1NTU1NTU1NTU1NTU1NTU1NTU1NTU1NTU1NTU1NTU1NTU1NTU1NTU1NTU1NTU1NTU1NTU2Nzg5AAAANTU1NTU1NTU1NTU1NTU1NTU1NTU1NTU1NTU1NTU1NTU1NTU1NTU1NTU1NTU1NTU1NTU1NTU1NTU1Njc4OQAAADQ0NDQ0NDQ0NDQ0NDQ0NDQ0NDQ0NDQ0NDQ0NDQ0NDQ0NDQ0NDQ0NDQ0NDQ0NDQ0NDQ0NDQ0NDQ0NTY3ODkAAABlZWVlZWVlZWVlZWVlZWVlZWVlZWVlZWVlZWVlZWVlZWVlZWVlZWVlZWVlZWVlZWVlZWVlZWUzNDU2Nzg5AAAAMjIyMjIyMjIyMjIyMjIyMjIyMjIyMjIyMjIyMjIyMjIyMjIyMjIyMjIyMjIyMjIyMjIyMjIyMzQ1Njc4OQAAADExMTExMTExMTExMTExMTExMTExMTExMTExMTExMTExMTExMTExMTExMTExMTExMTExMTExMjM0NTY3ODkAAAAwMDAwMDAwMDAwMDAwMDAwMDAwMDAwMDAwMDAwMDAwMDAwMDAwMDAwMDAwMDAwMDAwMDAwMTIzNDU2Nzg5AAAAZGRkZGRkZGRkZGRkZGRkZGRkZGRkZGRkZGRkZGRkZGRkZGRkZGRkZGRkZGRkZGRkZGQvMDEyMzQ1Njc4OQAAAGNjY2NjY2NjY2NjY2NjY2NjY2NjY2NjY2NjY2NjY2NjY2NjY2NjY2NjY2NjY2NjY2NjLzAxMjM0NTY3ODkAAABiYmJiYmJiYmJiYmJiYmJiYmJiYmJiYmJiYmJiYmJiYmJiYmJiYmJiYmJiYmJiYmJiLi8wMTIzNDU2Nzg5AAAAYWFhYWFhYWFhYWFhYWFhYWFhYWFhYWFhYWFhYWFhYWFhYWFhYWFhYWFhYWFhYWFhLS4vMDEyMzQ1Njc4OQAAACwsLCwsLCwsLCwsLCwsLCwsLCwsLCwsLCwsLCwsLCwsLCwsLCwsLCwsLCwsLCwsLC0uLzAxMjM0NTY3ODkAAABgYGBgYGBgYGBgYGBgYGBgYGBgYGBgYGBgYGBgYGBgYGBgYGBgYGBgYGBgYGBgKywtLi8wMTIzNDU2Nzg5AAAAX19fX19fX19fX19fX19fX19fX19fX19fX19fX19fX19fX19fX19fX19fX19fKissLS4vMDEyMzQ1Njc4OQAAAF5eXl5eXl5eXl5eXl5eXl5eXl5eXl5eXl5eXl5eXl5eXl5eXl5eXl5eXl5eKSorLC0uLzAxMjM0NTY3ODkAAAAoKCgoKCgoKCgoKCgoKCgoKCgoKCgoKCgoKCgoKCgoKCgoKCgoKCgoKCgoXSkqKywtLi8wMTIzNDU2Nzg5AAAAW1tbW1tbW1tbW1tbW1tbW1tbW1tbW1tbW1tbW1tbW1tbW1tbW1tbW1tbXCgpKissLS4vMDEyMzQ1Njc4OQAAAFpaWlpaWlpaWlpaWlpaWlpaWlpaWlpaWlpaWlpaWlpaWlpaWlpaWlpaWicoKSorLC0uLzAxMjM0NTY3ODkAAABZWVlZWVlZWVlZWVlZWVlZWVlZWVlZWVlZWVlZWVlZWVlZWVlZWVlZWSYnKCkqKywtLi8wMTIzNDU2Nzg5AAAAJSUlJSUlJSUlJSUlJSUlJSUlJSUlJSUlJSUlJSUlJSUlJSUlJSUlJVgmJygpKissLS4vMDEyMzQ1Njc4OQAAAFdXV1dXV1dXV1dXV1dXV1dXV1dXV1dXV1dXV1dXV1dXV1dXV1dXV1clJicoKSorLC0uLzAxMjM0NTY3ODkAAAAjIyMjIyMjIyMjIyMjIyMjIyMjIyMjIyMjIyMjIyMjIyMjIyMjIyMkJSYnKCkqKywtLi8wMTIzNDU2Nzg5AAAAVVVVVVVVVVVVVVVVVVVVVVVVVVVVVVVVVVVVVVVVVVVVVVVVVVYjJCUmJygpKissLS4vMDEyMzQ1Njc4OQAAAFRUVFRUVFRUVFRUVFRUVFRUVFRUVFRUVFRUVFRUVFRUVFRUVFQiIyQlJicoKSorLC0uLzAxMjM0NTY3ODkAAABTU1NTU1NTU1NTU1NTU1NTU1NTU1NTU1NTU1NTU1NTU1NTU1MhIiMkJSYnKCkqKywtLi8wMTIzNDU2Nzg5AAAAUlJSUlJSUlJSUlJSUlJSUlJSUlJSUlJSUlJSUlJSUlJSUlIgISIjJCUmJygpKissLS4vMDEyMzQ1Njc4OQAAAFFRUVFRUVFRUVFRUVFRUVFRUVFRUVFRUVFRUVFRUVFRUVEfICEiIyQlJicoKSorLC0uLzAxMjM0NTY3ODkAAAAeHh4eHh4eHh4eHh4eHh4eHh4eHh4eHh4eHh4eHh4eHh4eHyAhIiMkJSYnKCkqKywtLi8wMTIzNDU2Nzg5AAAAUFBQUFBQUFBQUFBQUFBQUFBQUFBQUFBQUFBQUFBQUFAdHh8gISIjJCUmJygpKissLS4vMDEyMzQ1Njc4OQAAABwcHBwcHBwcHBwcHBwcHBwcHBwcHBwcHBwcHBwcHBxPHR4fICEiIyQlJicoKSorLC0uLzAxMjM0NTY3ODkAAABNTU1NTU1NTU1NTU1NTU1NTU1NTU1NTU1NTU1NTU1OHB0eHyAhIiMkJSYnKCkqKywtLi8wMTIzNDU2Nzg5AAAAS0tLS0tLS0tLS0tLS0tLS0tLS0tLS0tLS0tLS0tMGxwdHh8gISIjJCUmJygpKissLS4vMDEyMzQ1Njc4OQAAABkZGRkZGRkZGRkZGRkZGRkZGRkZGRkZGRkZGRlKGhscHR4fICEiIyQlJicoKSorLC0uLzAxMjM0NTY3ODkAAABISEhISEhISEhISEhISEhISEhISEhISEhISEhJGRobHB0eHyAhIiMkJSYnKCkqKywtLi8wMTIzNDU2Nzg5AAAAR0dHR0dHR0dHR0dHR0dHR0dHR0dHR0dHR0dHGBkaGxwdHh8gISIjJCUmJygpKissLS4vMDEyMzQ1Njc4OQAAAEZGRkZGRkZGRkZGRkZGRkZGRkZGRkZGRkZGRhgZGhscHR4fICEiIyQlJicoKSorLC0uLzAxMjM0NTY3ODkAAABFRUVFRUVFRUVFRUVFRUVFRUVFRUVFRUVFRRcYGRobHB0eHyAhIiMkJSYnKCkqKywtLi8wMTIzNDU2Nzg5AAAAFRUVFRUVFRUVFRUVFRUVFRUVFRUVFRUVRBYXGBkaGxwdHh8gISIjJCUmJygpKissLS4vMDEyMzQ1Njc4OQAAAENDQ0NDQ0NDQ0NDQ0NDQ0NDQ0NDQ0NDQxUWFxgZGhscHR4fICEiIyQlJicoKSorLC0uLzAxMjM0NTY3ODkAAABCQkJCQkJCQkJCQkJCQkJCQkJCQkJCFBQVFhcYGRobHB0eHyAhIiMkJSYnKCkqKywtLi8wMTIzNDU2Nzg5AAAAExMTExMTExMTExMTExMTExMTExMTExMUFRYXGBkaGxwdHh8gISIjJCUmJygpKissLS4vMDEyMzQ1Njc4OQAAABISEhISEhISEhISEhISEhISEhISEkETFBUWFxgZGhscHR4fICEiIyQlJicoKSorLC0uLzAxMjM0NTY3ODkAAAAREREREREREREREREREREREREREUASExQVFhcYGRobHB0eHyAhIiMkJSYnKCkqKywtLi8wMTIzNDU2Nzg5AAAAPz8/Pz8/Pz8/Pz8/Pz8/Pz8/Pz8REhMUFRYXGBkaGxwdHh8gISIjJCUmJygpKissLS4vMDEyMzQ1Njc4OQAAAD4+Pj4+Pj4+Pj4+Pj4+Pj4+Pj4QERITFBUWFxgZGhscHR4fICEiIyQlJicoKSorLC0uLzAxMjM0NTY3ODkAAAAPDw8PDw8PDw8PDw8PDw8PDw8PEBESExQVFhcYGRobHB0eHyAhIiMkJSYnKCkqKywtLi8wMTIzNDU2Nzg5AAAADg4ODg4ODg4ODg4ODg4ODg49DxAREhMUFRYXGBkaGxwdHh8gISIjJCUmJygpKissLS4vMDEyMzQ1Njc4OQAAAA0NDQ0NDQ0NDQ0NDQ0NDQ0NDg8QERITFBUWFxgZGhscHR4fICEiIyQlJicoKSorLC0uLzAxMjM0NTY3ODkAAAAMDAwMDAwMDAwMDAwMDAwMDQ4PEBESExQVFhcYGRobHB0eHyAhIiMkJSYnKCkqKywtLi8wMTIzNDU2Nzg5AAAACwsLCwsLCwsLCwsLCwsLDA0ODxAREhMUFRYXGBkaGxwdHh8gISIjJCUmJygpKissLS4vMDEyMzQ1Njc4OQAAADw8PDw8PDw8PDw8PDw8CwwNDg8QERITFBUWFxgZGhscHR4fICEiIyQlJicoKSorLC0uLzAxMjM0NTY3ODkAAAAKCgoKCgoKCgoKCgoKOwsMDQ4PEBESExQVFhcYGRobHB0eHyAhIiMkJSYnKCkqKywtLi8wMTIzNDU2Nzg5AAAACQkJCQkJCQkJCQkJCQoLDA0ODxAREhMUFRYXGBkaGxwdHh8gISIjJCUmJygpKissLS4vMDEyMzQ1Njc4OQAAAAgICAgICAgICAgICAkKCwwNDg8QERITFBUWFxgZGhscHR4fICEiIyQlJicoKSorLC0uLzAxMjM0NTY3ODkAAAAHBwcHBwcHBwcHBwgJCgsMDQ4PEBESExQVFhcYGRobHB0eHyAhIiMkJSYnKCkqKywtLi8wMTIzNDU2Nzg5AAAABgYGBgYGBgYGBgcICQoLDA0ODxAREhMUFRYXGBkaGxwdHh8gISIjJCUmJygpKissLS4vMDEyMzQ1Njc4OQAAAAYGBgYGBgYGBgYHCAkKCwwNDg8QERITFBUWFxgZGhscHR4fICEiIyQlJicoKSorLC0uLzAxMjM0NTY3ODkAAAAFBQUFBQUFBQUGBwgJCgsMDQ4PEBESExQVFhcYGRobHB0eHyAhIiMkJSYnKCkqKywtLi8wMTIzNDU2Nzg5AAAAOjo6Ojo6OgUFBgcICQoLDA0ODxAREhMUFRYXGBkaGxwdHh8gISIjJCUmJygpKissLS4vMDEyMzQ1Njc4OQAAAAQEBAQEBAQFBQYHCAkKCwwNDg8QERITFBUWFxgZGhscHR4fICEiIyQlJicoKSorLC0uLzAxMjM0NTY3ODkAAAAEBAQEBAQEBQUGBwgJCgsMDQ4PEBESExQVFhcYGRobHB0eHyAhIiMkJSYnKCkqKywtLi8wMTIzNDU2Nzg5AAAAAwMDAwMEBAUFBgcICQoLDA0ODxAREhMUFRYXGBkaGxwdHh8gISIjJCUmJygpKissLS4vMDEyMzQ1Njc4OQAAAAMDAwMDBAQFBQYHCAkKCwwNDg8QERITFBUWFxgZGhscHR4fICEiIyQlJicoKSorLC0uLzAxMjM0NTY3ODkAAAACAgICAwQEBQUGBwgJCgsMDQ4PEBESExQVFhcYGRobHB0eHyAhIiMkJSYnKCkqKywtLi8wMTIzNDU2Nzg5AAAAAQEBAgMEBAUFBgcICQoLDA0ODxAREhMUFRYXGBkaGxwdHh8gISIjJCUmJygpKissLS4vMDEyMzQ1Njc4OQAAAAEBAQIDBAQFBQYHCAkKCwwNDg8QERITFBUWFxgZGhscHR4fICEiIyQlJicoKSorLC0uLzAxMjM0NTY3ODkAAAAiAAAADAAAAP////9GAAAAUAEAAEQBAABFTUYrKkAAACQAAAAYAAAAwJsJOQAAAAAAAAAAwJsJORbohEQ+Dw9DKkAAACQAAAAYAAAAAACAPwAAAAAAAAAAAACAPwAAAAAAAAAAKkAAACQAAAAYAAAAAACAPwAAAAAAAAAAAACAPwAAAAAAAAAAJkAAABAAAAAEAAAAAAAAACVAAAAQAAAABAAAAAAAAAAfQAMADAAAAAAAAAAiQAQADAAAAAAAAAAeQAkADAAAAAAAAAAhQAcADAAAAAAAAAAqQAAAJAAAABgAAAAAAPBCAAAAAAAAAAAAAPBCzlCKRF+Yr0IIQBgDUAAAAEQAAAACEMDbBgAAAAAAAAB92wk+rcmDu1U0CjwCyQK+AAAAAALJAr4AAAAAAAAAAH3bCT4zJ464fdsJPq3Jg7sAAQEBAYEQERRAGIAQAAAABAAAAJ90Of8oAAAADAAAAAEAAAAkAAAAJAAAAAAAgD0AAAAAAAAAAAAAgD0AAAAAAAAAAAIAAAAnAAAAGAAAAAEAAAAAAAAAOXSfAAAAAAAlAAAADAAAAAEAAAATAAAADAAAAAEAAAAlAAAADAAAAAgAAIBWAAAANAAAAFIEAABIAAAAYwQAAFgAAAAGAAAAI0ZuBTFFgAQhRYAEIUV1BSNGdQUjRm4F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k5sikTF4K1CCEAYAzwAAAAwAAAAAhDA2wQAAAAAAAAAAAAAAAAAAADpqvU9MyeOuAAAAADReu69AAAAAAAAAAAAAQGBFEAYgBAAAAAEAAAA/////ygAAAAMAAAAAQAAACQAAAAkAAAAAACAPQAAAAAAAAAAAACAPQAAAAAAAAAAAgAAACcAAAAYAAAAAQAAAAAAAAD///8AAAAAACUAAAAMAAAAAQAAABMAAAAMAAAAAQAAACUAAAAMAAAACAAAgFYAAAAsAAAAUgQAAEgAAABiBAAAVwAAAAQAAAAvRWcFFUZnBS9FiAQvRWcFJQAAAAwAAAAHAACAEwAAAAwAAAABAAAAJQAAAAwAAAAAAACAJAAAACQAAAAAAIBBAAAAAAAAAAAAAIBBAAAAAAAAAAACAAAARgAAAHgBAABsAQAARU1GKypAAAAkAAAAGAAAAAAAgD8AAAAAAAAAAAAAgD8AAAAAAAAAACpAAAAkAAAAGAAAAAAAgD8AAAAAAAAAAAAAgD8AAAAAAAAAACZAAAAQAAAABAAAAAAAAAAlQAAAEAAAAAQAAAAAAAAAH0ADAAwAAAAAAAAAIkAEAAwAAAAAAAAAHkAJAAwAAAAAAAAAIUAHAAwAAAAAAAAAKkAAACQAAAAYAAAAAADwQgAAAAAAAAAAAADwQi7mhESdBw9DCEAAAjwAAAAwAAAAAhDA2wAAAACOAAAAAAAAAKuqKjwCAAAAAgAAAAIAAAAAAAAAAhDA2wAAAAAAAAD/CEAYA2AAAABUAAAAAhDA2wgAAAAAAAAAvCP+Plu37b63M70+zrAWvwAAAAD1pBa/AAAAAAAAAAAEDv4+AAAgowQO/j6WU+S+vCP+PpZT5L68I/4+W7ftvgABAQEBAQGBFUAYABAAAAAEAAAAAAAAACQAAAAkAAAAAACAPQAAAAAAAAAAAACAPQAAAAAAAAAAAgAAAF8AAAA4AAAAAgAAADgAAAAAAAAAOAAAAAAAAAAAAAEAFAAAAAAAAAAAAAAAAAAAAAAAAAAAAAAAJQAAAAwAAAACAAAAJQAAAAwAAAAFAACAVgAAADwAAAAlBAAARgAAAGQEAACRAAAACAAAACVGbgUxRX8EbEJ/BGxC6QgkRukIJEaRBSVGkQUlRm4FJQAAAAwAAAAHAACAJQAAAAwAAAAAAACAJAAAACQAAAAAAIBBAAAAAAAAAAAAAIBBAAAAAAAAAAACAAAAKAAAAAwAAAACAAAARgAAAEgJAAA8CQAARU1GKypAAAAkAAAAGAAAAAAAgD8AAAAAAAAAAAAAgD8AAAAAAAAAACpAAAAkAAAAGAAAAAAAgD8AAAAAAAAAAAAAgD8AAAAAAAAAACZAAAAQAAAABAAAAAAAAAAlQAAAEAAAAAQAAAAAAAAAH0ADAAwAAAAAAAAAIkAEAAwAAAAAAAAAHkAJAAwAAAAAAAAAIUAHAAwAAAAAAAAAKkAAACQAAAAYAAAAwJsJOQAAAAAAAAAAwJsJOdSkhUQZObNCCEAIAVgIAABMCAAAAhDA2wQAAACKAAAAAwAAAAAAAAAAAADEAACARAAAgETy3p//wmsU//Len//CaxT/KkOpJY5ymUCOcpnAKkOpJXM9zUe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XM9TU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Q+LsJ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SiNNBC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QGO95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RmQex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RSR/p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SfJgRD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DwBAAAwAQAARU1GKypAAAAkAAAAGAAAAAAAgD8AAAAAAAAAAAAAgD8AAAAAAAAAACpAAAAkAAAAGAAAAAAAgD8AAAAAAAAAAAAAgD8AAAAAAAAAACZAAAAQAAAABAAAAAAAAAAlQAAAEAAAAAQAAAAAAAAAH0ADAAwAAAAAAAAAIkAEAAwAAAAAAAAAHkAJAAwAAAAAAAAAIUAHAAwAAAAAAAAAKkAAACQAAAAYAAAAAADwQgAAAAAAAAAAAADwQlkgs0JFP91DCEAYA2AAAABUAAAAAhDA2wgAAAAAAAAAvCP+Plu37b63M70+zrAWvwAAAAD1pBa/AAAAAAAAAAAEDv4+AAAgowQO/j6WU+S+vCP+PpZT5L68I/4+W7ftvgABAQEBAQGBFEAYgBAAAAAEAAAA/////yQAAAAkAAAAAACAPQAAAAAAAAAAAACAPQAAAAAAAAAAAgAAACUAAAAMAAAAAQAAABMAAAAMAAAAAQAAACUAAAAMAAAACAAAgFYAAAA8AAAAWQAAAHMBAACVAAAAugEAAAgAAABLCSUYVwg2F5EFNxeRBaAbSgmgG0oJSBhLCUgYSwklGCUAAAAMAAAABwAAgBMAAAAMAAAAAQAAACUAAAAMAAAAAAAAgCQAAAAkAAAAAACAQQAAAAAAAAAAAACAQQAAAAAAAAAAAgAAAEYAAAC4CQAArAkAAEVNRisqQAAAJAAAABgAAAAAAIA/AAAAAAAAAAAAAIA/AAAAAAAAAAAqQAAAJAAAABgAAAAAAIA/AAAAAAAAAAAAAIA/AAAAAAAAAAAmQAAAEAAAAAQAAAAAAAAAJUAAABAAAAAEAAAAAAAAAB9AAwAMAAAAAAAAACJABAAMAAAAAAAAAB5ACQAMAAAAAAAAACFABwAMAAAAAAAAACpAAAAkAAAAGAAAAMCbCTkAAAAAAAAAAMCbCTnkPrNCfULdQypAAAAkAAAAGAAAAMCbCTkAAAAAAAAAAMCbCTnkPrNCfULdQwhAGQFoCAAAXAgAAAIQwNsDAAAAiQAAAAMAAAD/////AAAAALJRA8kBAAAAk/8m/zAAAAACEMDbBAAAAAAAAAAAAAAAslEDybAc3UiyUQPJsBzdSADYWzwALHs8ANhbPA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oDUAAAAEQAAAACEMDbBgAAAAAAAAAOxaRIslEDyQAAAACyUQPJAAAAAAAAAACwHN1IwIYLrbAc3UizaM/IDsWkSLJRA8kAAQEBAYEAABRAGgAQAAAABAAAABkAAAAhAAAACAAAADsAAAAIAAAAEwAAAAwAAAABAAAAJAAAACQAAAAAAIA9AAAAAAAAAAAAAIA9AAAAAAAAAAACAAAAVgAAADQAAAAAAAAAAAAAAP//////////BgAAAFcINxeSBTcXkgWhG0kJoRtJCSUYVwg3FyQAAAAkAAAAAACAQQAAAAAAAAAAAACAQQAAAAAAAAAAAgAAADwAAAAIAAAAQwAAAAwAAAABAAAAEwAAAAwAAAABAAAAFQAAAAwAAAAEAAAAFQAAAAwAAAAEAAAAUQAAAMgUAABaAAAAdAEAAJQAAAC6AQAAWQAAAHMBAAAAAAAAAAAAAD0AAABIAAAAUAAAAHgCAADIAgAAABIAAAAAAAAgAMwAPQAAAEgAAAAoAAAAPQAAAEgAAAABAAgAAAAAAAAAAAAAAAAAAAAAAJQAAAAAAAAAAAAAAP///wD+//4A/f/9AP3//AD8//sA+//6APv/+QD6//gA+f/2APj/9QD2//MA9f/xAPT/7wDy/+0A8P/qAO//6ADt/+UA6//jAOn/4ADn/90A5f/ZAOP/1gDg/9IA3f/NANv/yQDY/8UA1f/BANP/vQDQ/7gAzf+0AMr/rwDH/6oAw/+kAMD/ngC+/5kAu/+UALj/jwC1/4kAsv+EALD/fwCt/3oAq/90AKj/bQCl/2gAo/9jAKH/XgCf/1kAnv9VAJz/UACb/0sAmv9GAJj/QQCX/zwAlv83AJX/MgCU/y4AlP8qAP7//QD8//oA+f/3APj/9gD3//QA9v/yAPX/8ADz/+4A8f/sAPD/6QDv/+cA7v/nAOz/5ADs/+MA6//iAOr/4QDd/84A6P/eAOf/3ADg/9MA5v/aAOT/2ADi/9UA4P/RAN//0ADe/84A2//LANn/xwDX/8QA1//DANT/wADU/78A0v+8AMD/nwDS/7sAxP+lAND/uQDP/7cAzf+zAMz/sgDK/64Ayv+wAMn/rgDI/6wAxf+oAMP/owDC/6IAv/+dAL3/mQC+/5oAvP+WALn/kQC3/48Atv+NALT/iAC0/4cAsv+DAK//fgCt/3kAq/92AKr/dACp/3EAp/9tAKf/bACm/2kApf9nAKT/ZACj/2IAov9fAKH/XQCg/1sAn/9YAJ//VgCe/1QAnv9TAJz/TwCc/04AnP9NAJv/SgCb/0kAmv9FAJn/QgCY/0AAl/87AJj/PgCX/zoAlv82AJX/MwCV/y8AlP8sADk5OTk5OTk5OTk5OTk5OTk5OTk5OTk5OTk5OTk5OTk5OTk5OTk5OTk5OTk5OTk5OTk5OTk5OTk5OTk5OTkAAACTk5OTk5OTk5OTk5OTk5OTk5OTk5OTk5OTk5OTk5OTk5OTk5OTk5OTk5OTk5OTk5OTk5OTk5OTk5OTkzk5AAAAkpKSkpKSkpKSkpKSkpKSkpKSkpKSkpKSkpKSkpKSkpKSkpKSkpKSkpKSkpKSkpKSkpKSkpKSkpKSkjg5OQAAAJGRkZGRkZGRkZGRkZGRkZGRkZGRkZGRkZGRkZGRkZGRkZGRkZGRkZGRkZGRkZGRkZGRkZGRkZGRkTc4OTkAAACQkJCQkJCQkJCQkJCQkJCQkJCQkJCQkJCQkJCQkJCQkJCQkJCQkJCQkJCQkJCQkJCQkJCQkJCQkJA3ODk5AAAAj4+Pj4+Pj4+Pj4+Pj4+Pj4+Pj4+Pj4+Pj4+Pj4+Pj4+Pj4+Pj4+Pj4+Pj4+Pj4+Pj4+Pj4+Pj482Nzg5OQAAAI6Ojo6Ojo6Ojo6Ojo6Ojo6Ojo6Ojo6Ojo6Ojo6Ojo6Ojo6Ojo6Ojo6Ojo6Ojo6Ojo6Ojo6Ojo6NNjc4OTkAAACLi4uLi4uLi4uLi4uLi4uLi4uLi4uLi4uLi4uLi4uLi4uLi4uLi4uLi4uLi4uLi4uLi4uLi4uMjTY3ODk5AAAAMzMzMzMzMzMzMzMzMzMzMzMzMzMzMzMzMzMzMzMzMzMzMzMzMzMzMzMzMzMzMzMzMzMzMzOKNDU2Nzg5OQAAAIiIiIiIiIiIiIiIiIiIiIiIiIiIiIiIiIiIiIiIiIiIiIiIiIiIiIiIiIiIiIiIiIiIiIiJijQ1Njc4OTkAAACGhoaGhoaGhoaGhoaGhoaGhoaGhoaGhoaGhoaGhoaGhoaGhoaGhoaGhoaGhoaGhoaGhoaHiDM0NTY3ODk5AAAAhISEhISEhISEhISEhISEhISEhISEhISEhISEhISEhISEhISEhISEhISEhISEhISEhISEhTIzNDU2Nzg5OQAAAIKCgoKCgoKCgoKCgoKCgoKCgoKCgoKCgoKCgoKCgoKCgoKCgoKCgoKCgoKCgoKCgoKCgzEyMzQ1Njc4OTkAAACAgICAgICAgICAgICAgICAgICAgICAgICAgICAgICAgICAgICAgICAgICAgICAgICAgTAxMjM0NTY3ODk5AAAAfn5+fn5+fn5+fn5+fn5+fn5+fn5+fn5+fn5+fn5+fn5+fn5+fn5+fn5+fn5+fn5+fy8wMTIzNDU2Nzg5OQAAAHx8fHx8fHx8fHx8fHx8fHx8fHx8fHx8fHx8fHx8fHx8fHx8fHx8fHx8fHx8fHx8fS4vMDEyMzQ1Njc4OTkAAAB6enp6enp6enp6enp6enp6enp6enp6enp6enp6enp6enp6enp6enp6enp6enp6ey0uLzAxMjM0NTY3ODk5AAAAKysrKysrKysrKysrKysrKysrKysrKysrKysrKysrKysrKysrKysrKysrKysreSwtLi8wMTIzNDU2Nzg5OQAAAHd3d3d3d3d3d3d3d3d3d3d3d3d3d3d3d3d3d3d3d3d3d3d3d3d3d3d3d3d3d3gsLS4vMDEyMzQ1Njc4OTkAAAB1dXV1dXV1dXV1dXV1dXV1dXV1dXV1dXV1dXV1dXV1dXV1dXV1dXV1dXV1dXYrLC0uLzAxMjM0NTY3ODk5AAAAKSkpKSkpKSkpKSkpKSkpKSkpKSkpKSkpKSkpKSkpKSkpKSkpKSkpKSkpKXQqKywtLi8wMTIzNDU2Nzg5OQAAACgoKCgoKCgoKCgoKCgoKCgoKCgoKCgoKCgoKCgoKCgoKCgoKCgoKCgoKHMpKissLS4vMDEyMzQ1Njc4OTkAAAAnJycnJycnJycnJycnJycnJycnJycnJycnJycnJycnJycnJycnJycnJ3IoKSorLC0uLzAxMjM0NTY3ODk5AQAAcHBwcHBwcHBwcHBwcHBwcHBwcHBwcHBwcHBwcHBwcHBwcHBwcHBwcHEnKCkqKywtLi8wMTIzNDU2Nzg5OQAAAG9vb29vb29vb29vb29vb29vb29vb29vb29vb29vb29vb29vb29vb28mJygpKissLS4vMDEyMzQ1Njc4OTkAAABtbW1tbW1tbW1tbW1tbW1tbW1tbW1tbW1tbW1tbW1tbW1tbW1tbW1uJicoKSorLC0uLzAxMjM0NTY3ODk5AAAAbGxsbGxsbGxsbGxsbGxsbGxsbGxsbGxsbGxsbGxsbGxsbGxsbGwkJSYnKCkqKywtLi8wMTIzNDU2Nzg5OQAAAGtra2tra2tra2tra2tra2tra2tra2tra2tra2tra2tra2tra2tqJCUmJygpKissLS4vMDEyMzQ1Njc4OTkAAAAiIiIiIiIiIiIiIiIiIiIiIiIiIiIiIiIiIiIiIiIiIiIiIiJpaiQlJicoKSorLC0uLzAxMjM0NTY3ODk5AAAAZ2dnZ2dnZ2dnZ2dnZ2dnZ2dnZ2dnZ2dnZ2dnZ2dnZ2dnZ2doIiMkJSYnKCkqKywtLi8wMTIzNDU2Nzg5OQAAAGZmZmZmZmZmZmZmZmZmZmZmZmZmZmZmZmZmZmZmZmZmZmZmISIjJCUmJygpKissLS4vMDEyMzQ1Njc4OTkAAABlZWVlZWVlZWVlZWVlZWVlZWVlZWVlZWVlZWVlZWVlZWVlICEiIyQlJicoKSorLC0uLzAxMjM0NTY3ODk5AAAAY2NjY2NjY2NjY2NjY2NjY2NjY2NjY2NjY2NjY2NjY2NjZCBdWyMkJSYnKCkqKywtLi8wMTIzNDU2Nzg5OQAAAB4eHh4eHh4eHh4eHh4eHh4eHh4eHh4eHh4eHh4eHh4eYWIgXVsjJCUmJygpKissLS4vMDEyMzQ1Njc4OTkAAABeXl5eXl5eXl5eXl5eXl5eXl5eXl5eXl5eXl5eXl5eX2AfICFbIyQlJicoKSorLC0uLzAxMjM0NTY3ODk5AAAAWlpaWlpaWlpaWlpaWlpaWlpaWlpaWlpaWlpaWlpaXB0eHyBdWyMkJSYnKCkqKywtLi8wMTIzNDU2Nzg5OQAAAFhYWFhYWFhYWFhYWFhYWFhYWFhYWFhYWFhYWFhYWVodHh8gIVsjJCUmJygpKissLS4vMDEyMzQ1Njc4OTkAAABWVlZWVlZWVlZWVlZWVlZWVlZWVlZWVlZWVlZWVxscHR4fICEiIyQlJicoKSorLC0uLzAxMjM0NTY3ODk5AAAAVVVVVVVVVVVVVVVVVVVVVVVVVVVVVVVVVVVVVRobHB0eHyAhIiMkJSYnKCkqKywtLi8wMTIzNDU2Nzg5OQAAAFRUVFRUVFRUVFRUVFRUVFRUVFRUVFRUVFRUVBkaGxwdHh8gISIjJCUmJygpKissLS4vMDEyMzQ1Njc4OTkAAABTU1NTU1NTU1NTU1NTU1NTU1NTU1NTU1NTUxgZGhscHR4fICEiIyQlJicoKSorLC0uLzAxMjM0NTY3ODk5AAAAUVFRUVFRUVFRUVFRUVFRUVFRUVFRUVFRUVIYGRobHB0eHyAhIiMkJSYnKCkqKywtLi8wMTIzNDU2Nzg5OQAAAFBQUFBQUFBQUFBQUFBQUFBQUFBQUFBQUFAXGBkaGxwdHh8gISIjJCUmJygpKissLS4vMDEyMzQ1Njc4OTkAAABPT09PT09PT09PT09PT09PT09PT09PT08WFxgZGhscHR4fICEiIyQlJicoKSorLC0uLzAxMjM0NTY3ODk5AAAATk5OTk5OTk5OTk5OTk5OTk5OTk5OTk4VFhdKGRobHB0eHyAhIiMkJSYnKCkqKywtLi8wMTIzNDU2Nzg5OQAAAEtLS0tLS0tLS0tLS0tLS0tLS0tLS0tMFRZNShkaGxwdHh8gISIjJCUmJygpKissLS4vMDEyMzQ1Njc4OTkAAABJSUlJSUlJSUlJSUlJSUlJSUlJSUkTFBUWF0oZGhscHR4fICEiIyQlJicoKSorLC0uLzAxMjM0NTY3ODk5AAAAR0dHR0dHR0dHR0dHR0dHR0dHR0dIExQVFhcYGRobHB0eHyAhIiMkJSYnKCkqKywtLi8wMTIzNDU2Nzg5OQAAABERERERERERERERERERERERERFGEhMUFRYXGBkaGxwdHh8gISIjJCUmJygpKissLS4vMDEyMzQ1Njc4OTkAAABERERERERERERERERERERERERFERITFBUWFxgZGhscHR4fICEiIyQlJicoKSorLC0uLzAxMjM0NTY3ODk5AAAADw8PDw8PDw8PDw8PDw8PDw9DEBESExQVFhcYGRobHB0eHyAhIiMkJSYnKCkqKywtLi8wMTIzNDU2Nzg5OQAAAEJCQkJCQkJCQkJCQkJCQkJCDxAREhMUFRYXGBkaGxwdHh8gISIjJCUmJygpKissLS4vMDEyMzQ1Njc4OTkAAABBQUFBQUFBQUFBQUFBQUFBDg8QERITFBUWFxgZGhscHR4fICEiIyQlJicoKSorLC0uLzAxMjM0NTY3ODk5AAAADQ0NDQ0NDQ0NDQ0NDQ0NQQ4PEBESExQVFhcYGRobHB0eHyAhIiMkJSYnKCkqKywtLi8wMTIzNDU2Nzg5OQAAAAwMDAwMDAwMDAwMDAwMQA0ODxAREhMUFRYXGBkaGxwdHh8gISIjJCUmJygpKissLS4vMDEyMzQ1Njc4OTkAAAALCwsLCwsLCwsLCwsLPwwNDg8QERITFBUWFxgZGhscHR4fICEiIyQlJicoKSorLC0uLzAxMjM0NTY3ODk5AAAAPj4+Pj4+Pj4+Pj4+PgsMDQ4PEBESExQVFhcYGRobHB0eHyAhIiMkJSYnKCkqKywtLi8wMTIzNDU2Nzg5OQAAAAoKCgoKCgoKCgoKCj4LDA0ODxAREhMUFRYXGBkaGxwdHh8gISIjJCUmJygpKissLS4vMDEyMzQ1Njc4OTkAAAA8PDw8PDw8PDw8PD0KCwwNDg8QERITFBUWFxgZGhscHR4fICEiIyQlJicoKSorLC0uLzAxMjM0NTY3ODk5AAAACAgICAgICAgICDwJCgsMDQ4PEBESExQVFhcYGRobHB0eHyAhIiMkJSYnKCkqKywtLi8wMTIzNDU2Nzg5OQAAAAcHBwcHBwcHBwgICQoLDA0ODxAREhMUFRYXGBkaGxwdHh8gISIjJCUmJygpKissLS4vMDEyMzQ1Njc4OTkAAAAHBwcHBwcHBwcHCAkKCwwNDg8QERITFBUWFxgZGhscHR4fICEiIyQlJicoKSorLC0uLzAxMjM0NTY3ODk5AAAAOzs7Ozs7OwYHBwgJCgsMDQ4PEBESExQVFhcYGRobHB0eHyAhIiMkJSYnKCkqKywtLi8wMTIzNDU2Nzg5OQAAAAUFBQUFBQU7BgcICQoLDA0ODxAREhMUFRYXGBkaGxwdHh8gISIjJCUmJygpKissLS4vMDEyMzQ1Njc4OTkAAAAEBAQEBAQEBQYHCAkKCwwNDg8QERITFBUWFxgZGhscHR4fICEiIyQlJicoKSorLC0uLzAxMjM0NTY3ODk5AAAAAwMDAwMDBAUGBwgJCgsMDQ4PEBESExQVFhcYGRobHB0eHyAhIiMkJSYnKCkqKywtLi8wMTIzNDU2Nzg5OQAAADo6Ojo6AwQFBgcICQoLDA0ODxAREhMUFRYXGBkaGxwdHh8gISIjJCUmJygpKissLS4vMDEyMzQ1Njc4OTkAAAACAgICAgMEBQYHCAkKCwwNDg8QERITFBUWFxgZGhscHR4fICEiIyQlJicoKSorLC0uLzAxMjM0NTY3ODk5AAAAAgICAgIDBAUGBwgJCgsMDQ4PEBESExQVFhcYGRobHB0eHyAhIiMkJSYnKCkqKywtLi8wMTIzNDU2Nzg5OQAAAAEBAQICAwQFBgcICQoLDA0ODxAREhMUFRYXGBkaGxwdHh8gISIjJCUmJygpKissLS4vMDEyMzQ1Njc4OTkAAAABAQECAgMEBQYHCAkKCwwNDg8QERITFBUWFxgZGhscHR4fICEiIyQlJicoKSorLC0uLzAxMjM0NTY3ODk5AAAAAQEBAgIDBAUGBwgJCgsMDQ4PEBESExQVFhcYGRobHB0eHyAhIiMkJSYnKCkqKywtLi8wMTIzNDU2Nzg5OQAAACIAAAAMAAAA/////0YAAABQAQAARAEAAEVNRisqQAAAJAAAABgAAADAmwk5AAAAAAAAAADAmwk55D6zQn1C3UMqQAAAJAAAABgAAAAAAIA/AAAAAAAAAAAAAIA/AAAAAAAAAAAqQAAAJAAAABgAAAAAAIA/AAAAAAAAAAAAAIA/AAAAAAAAAAAmQAAAEAAAAAQAAAAAAAAAJUAAABAAAAAEAAAAAAAAAB9AAwAMAAAAAAAAACJABAAMAAAAAAAAAB5ACQAMAAAAAAAAACFABwAMAAAAAAAAACpAAAAkAAAAGAAAAAAA8EIAAAAAAAAAAAAA8EIp5QRD9qDBQwhAGgNQAAAARAAAAAIQwNsGAAAAAAAAAH3bCT6tyYO7VTQKPALJAr4AAAAAAskCvgAAAAAAAAAAfdsJPjMnjrh92wk+rcmDuwABAQEBgQAAFEAagBAAAAAEAAAAPXEC/ygAAAAMAAAAAQAAACQAAAAkAAAAAACAPQAAAAAAAAAAAACAPQAAAAAAAAAAAgAAACcAAAAYAAAAAQAAAAAAAAACcT0AAAAAACUAAAAMAAAAAQAAABMAAAAMAAAAAQAAACUAAAAMAAAACAAAgFYAAAA0AAAAhAAAAHMBAACVAAAAgwEAAAYAAABJCSUYVwg3F0cINxdHCC0YSQksGEkJJRg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MsEFQw8zwUMIQBoDPAAAADAAAAACEMDbBAAAAAAAAAAAAAAAAAAAAOmq9T0zJ464AAAAANF67r0AAAAAAAAAAAABAYEUQBqAEAAAAAQAAAD/////KAAAAAwAAAABAAAAJAAAACQAAAAAAIA9AAAAAAAAAAAAAIA9AAAAAAAAAAACAAAAJwAAABgAAAABAAAAAAAAAP///wAAAAAAJQAAAAwAAAABAAAAEwAAAAwAAAABAAAAJQAAAAwAAAAIAACAVgAAACwAAACFAAAAcwEAAJQAAACCAQAABAAAAFUIHxg7CR8YVQg/F1UIHxglAAAADAAAAAcAAIATAAAADAAAAAEAAAAlAAAADAAAAAAAAIAkAAAAJAAAAAAAgEEAAAAAAAAAAAAAgEEAAAAAAAAAAAIAAABGAAAAeAEAAGwBAABFTUYrKkAAACQAAAAYAAAAAACAPwAAAAAAAAAAAACAPwAAAAAAAAAAKkAAACQAAAAYAAAAAACAPwAAAAAAAAAAAACAPwAAAAAAAAAAJkAAABAAAAAEAAAAAAAAACVAAAAQAAAABAAAAAAAAAAfQAMADAAAAAAAAAAiQAQADAAAAAAAAAAeQAkADAAAAAAAAAAhQAcADAAAAAAAAAAqQAAAJAAAABgAAAAAAPBCAAAAAAAAAAAAAPBCWSCzQqw+3UMIQAACPAAAADAAAAACEMDbAAAAAI4AAAAAAAAAq6oqPAIAAAACAAAAAgAAAAAAAAACEMDbAAAAAAAAAP8IQBoDYAAAAFQAAAACEMDbCAAAAAAAAAC8I/4+W7ftvrczvT7OsBa/AAAAAPWkFr8AAAAAAAAAAAQO/j4AACCjBA7+PpZT5L68I/4+llPkvrwj/j5bt+2+AAEBAQEBAYEVQBoAEAAAAAQAAAAAAAAAJAAAACQAAAAAAIA9AAAAAAAAAAAAAIA9AAAAAAAAAAACAAAAXwAAADgAAAACAAAAOAAAAAAAAAA4AAAAAAAAAAAAAQAUAAAAAAAAAAAAAAAAAAAAAAAAAAAAAAAlAAAADAAAAAIAAAAlAAAADAAAAAUAAIBWAAAAPAAAAFcAAABxAQAAlwAAALwBAAAIAAAASwklGFcINheRBTYXkQWgG0oJoBtKCUgYSwlIGEsJJRglAAAADAAAAAcAAIAlAAAADAAAAAAAAIAkAAAAJAAAAAAAgEEAAAAAAAAAAAAAgEEAAAAAAAAAAAIAAAAoAAAADAAAAAIAAABGAAAASAkAADwJAABFTUYrKkAAACQAAAAYAAAAAACAPwAAAAAAAAAAAACAPwAAAAAAAAAAKkAAACQAAAAYAAAAAACAPwAAAAAAAAAAAACAPwAAAAAAAAAAJkAAABAAAAAEAAAAAAAAACVAAAAQAAAABAAAAAAAAAAfQAMADAAAAAAAAAAiQAQADAAAAAAAAAAeQAkADAAAAAAAAAAhQAcADAAAAAAAAAAqQAAAJAAAABgAAADAmwk5AAAAAAAAAADAmwk5uAq/QiSJwkMIQBQBWAgAAEwIAAACEMDbBAAAAIoAAAADAAAAAAAAAAAAAMQAAIBEAACARHz/Nf8/WRf/fP81/z9ZF/8qQ6kljnKZQI5ymcAqQ6klcz3NR4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cz1N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m5Gxk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gbIyU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p9JzU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jfL0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rJM1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i3O10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PAEAADABAABFTUYrKkAAACQAAAAYAAAAAACAPwAAAAAAAAAAAACAPwAAAAAAAAAAKkAAACQAAAAYAAAAAACAPwAAAAAAAAAAAACAPwAAAAAAAAAAJkAAABAAAAAEAAAAAAAAACVAAAAQAAAABAAAAAAAAAAfQAMADAAAAAAAAAAiQAQADAAAAAAAAAAeQAkADAAAAAAAAAAhQAcADAAAAAAAAAAqQAAAJAAAABgAAAAAAPBCAAAAAAAAAAAAAPBCLuaERG8q3EMIQBoDYAAAAFQAAAACEMDbCAAAAAAAAAC8I/4+W7ftvrczvT7OsBa/AAAAAPWkFr8AAAAAAAAAAAQO/j4AACCjBA7+PpZT5L68I/4+llPkvrwj/j5bt+2+AAEBAQEBAYEUQBqAEAAAAAQAAAD/////JAAAACQAAAAAAIA9AAAAAAAAAAAAAIA9AAAAAAAAAAACAAAAJQAAAAwAAAABAAAAEwAAAAwAAAABAAAAJQAAAAwAAAAIAACAVgAAADwAAAAmBAAAcQEAAGMEAAC4AQAACAAAACVGAhgxRRQXbEIUF2xCfhskRn4bJEYmGCVGJhglRgIYJQAAAAwAAAAHAACAEwAAAAwAAAABAAAAJQAAAAwAAAAAAACAJAAAACQAAAAAAIBBAAAAAAAAAAAAAIBBAAAAAAAAAAACAAAARgAAALgJAACsCQAARU1GKypAAAAkAAAAGAAAAAAAgD8AAAAAAAAAAAAAgD8AAAAAAAAAACpAAAAkAAAAGAAAAAAAgD8AAAAAAAAAAAAAgD8AAAAAAAAAACZAAAAQAAAABAAAAAAAAAAlQAAAEAAAAAQAAAAAAAAAH0ADAAwAAAAAAAAAIkAEAAwAAAAAAAAAHkAJAAwAAAAAAAAAIUAHAAwAAAAAAAAAKkAAACQAAAAYAAAAwJsJOQAAAAAAAAAAwJsJORbohESnLdxDKkAAACQAAAAYAAAAwJsJOQAAAAAAAAAAwJsJORbohESnLdxDCEAZAWgIAABcCAAAAhDA2wMAAACJAAAAAwAAAP////8AAAAAslEDyQEAAACT/yb/MAAAAAIQwNsEAAAAAAAAAAAAAACyUQPJsBzdSLJRA8mwHN1IANhbPAAsezwA2Fs8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GwNQAAAARAAAAAIQwNsGAAAAAAAAAA7FpEiyUQPJAAAAALJRA8kAAAAAAAAAALAc3UjAhgutsBzdSLNoz8gOxaRIslEDyQABAQEBgQAAFEAbABAAAAAEAAAAGQAAACEAAAAIAAAAOwAAAAgAAAATAAAADAAAAAEAAAAkAAAAJAAAAAAAgD0AAAAAAAAAAAAAgD0AAAAAAAAAAAIAAABWAAAANAAAAAAAAAAAAAAA//////////8GAAAAMUUVF21CFRdtQn4bI0Z+GyNGAhgxRRUXJAAAACQAAAAAAIBBAAAAAAAAAAAAAIBBAAAAAAAAAAACAAAAPAAAAAgAAABDAAAADAAAAAEAAAATAAAADAAAAAEAAAAVAAAADAAAAAQAAAAVAAAADAAAAAQAAABRAAAA/BQAACcEAAByAQAAYgQAALcBAAAmBAAAcQEAAAAAAAAAAAAAPQAAAEgAAABQAAAArAIAAPwCAAAAEgAAAAAAACAAzAA9AAAASAAAACgAAAA9AAAASAAAAAEACAAAAAAAAAAAAAAAAAAAAAAAoQAAAAAAAAAAAAAA////AP7//gD9//0A/f/8APz/+wD7//oA+//5APr/+AD5//cA+P/2APf/9AD2//IA9P/wAPP/7wDy/+wA8P/qAO//6ADt/+UA6//hAOn/3gDm/9sA5P/YAOL/1QDf/9EA3P/MANn/yADX/8QA1P/AANH/uwDO/7YAy/+yAMj/rQDF/6cAw/+iAMD/nQC9/5gAuv+TALf/jgC0/4gAsf+CAK7/fACs/3cAqv9yAKf/bQCl/2gAo/9jAKH/XQCf/1cAnf9SAJz/TQCb/0kAmf9EAJj/PwCX/zsAlv82AJX/MQCU/y0AlP8qAP7//QD8//oA+v/3APn/9gD4//UA9//zAPX/8QD0/+8A8//uAPL/7QDx/+wA8f/rAO//6QDu/+gA7v/nAO3/5ADs/+QA6//iAOn/3wDn/90A5//cAOb/2gDl/9oA5P/XAOP/1wDi/9QA4f/UAOH/0wDf/9AA3f/OANv/ywDb/8oA2f/HANj/xgDW/8MA1v/CANT/vwDS/7wA0f+6AM//uADN/7QAzP+zAMv/sQDK/68Ayf+vAMj/qwDH/6sAxv+nAMX/pQDD/6MAwv+hAMH/nwDA/54Av/+cAL7/mgC9/5kAvP+XALv/lQC5/5IAuf+RALj/kAC2/40Atv+MALT/hwCw/4AAr/9+AK7/ewCt/3oArf95AKz/dgCr/3UAqf9xAKn/cACn/2wAp/9rAKX/ZwCk/2MAo/9hAKL/XgCh/1wAoP9aAJ//VgCf/1UAnf9RAJz/TgCb/0wAmv9JAJr/RwCZ/0UAmf9DAJj/QQCY/z4Al/89AJb/OgCW/zkAlf82AJX/NACV/zIAlf8wAJT/LgCU/ywAlP8rADo6Ojo6Ojo6Ojo6Ojo6Ojo6Ojo6Ojo6Ojo6Ojo6Ojo6Ojo6Ojo6Ojo6Ojo6Ojo6Ojo6Ojo6Ojo6Ojo6OjoAAACgoKCgoKCgoKCgoKCgoKCgoKCgoKCgoKCgoKCgoKCgoKCgoKCgoKCgoKCgoKCgoKCgoKCgoKCgoKCgoKA6AAAAnp6enp6enp6enp6enp6enp6enp6enp6enp6enp6enp6enp6enp6enp6enp6enp6enp6enp6enp6enp6fOgAAAJycnJycnJycnJycnJycnJycnJycnJycnJycnJycnJycnJycnJycnJycnJycnJycnJycnJycnJycnJydOToAAACampqampqampqampqampqampqampqampqampqampqampqampqampqampqampqampqampqampqampqbODk6AAAAmJiYmJiYmJiYmJiYmJiYmJiYmJiYmJiYmJiYmJiYmJiYmJiYmJiYmJiYmJiYmJiYmJiYmJiYmJiZNzg5OgAAAJeXl5eXl5eXl5eXl5eXl5eXl5eXl5eXl5eXl5eXl5eXl5eXl5eXl5eXl5eXl5eXl5eXl5eXl5eXNjc4OToAAACVlZWVlZWVlZWVlZWVlZWVlZWVlZWVlZWVlZWVlZWVlZWVlZWVlZWVlZWVlZWVlZWVlZWVlZWVljY3ODk6AAAAk5OTk5OTk5OTk5OTk5OTk5OTk5OTk5OTk5OTk5OTk5OTk5OTk5OTk5OTk5OTk5OTk5OTk5OTlDU2Nzg5OgAAAJGRkZGRkZGRkZGRkZGRkZGRkZGRkZGRkZGRkZGRkZGRkZGRkZGRkZGRkZGRkZGRkZGRkZGRkjQ1Njc4OToAAACPj4+Pj4+Pj4+Pj4+Pj4+Pj4+Pj4+Pj4+Pj4+Pj4+Pj4+Pj4+Pj4+Pj4+Pj4+Pj4+Pj4+PkDM0NTY3ODk6AAAAMTExMTExMTExMTExMTExMTExMTExMTExMTExMTExMTExMTExMTExMTExMTExMTExMTExjjIzNDU2Nzg5OgAAAIyMjIyMjIyMjIyMjIyMjIyMjIyMjIyMjIyMjIyMjIyMjIyMjIyMjIyMjIyMjIyMjIyMjTEyMzQ1Njc4OToAAACLi4uLi4uLi4uLi4uLi4uLi4uLi4uLi4uLi4uLi4uLi4uLi4uLi4uLi4uLi4uLi4uLizAxMjM0NTY3ODk6AAAAiYmJiYmJiYmJiYmJiYmJiYmJiYmJiYmJiYmJiYmJiYmJiYmJiYmJiYmJiYmJiYmJiYowMTIzNDU2Nzg5OgAAAIeHh4eHh4eHh4eHh4eHh4eHh4eHh4eHh4eHh4eHh4eHh4eHh4eHh4eHh4eHh4eHh4gvMDEyMzQ1Njc4OToAAAAtLS0tLS0tLS0tLS0tLS0tLS0tLS0tLS0tLS0tLS0tLS0tLS0tLS0tLS0tLS0tLYYuLzAxMjM0NTY3ODk6AAAAhISEhISEhISEhISEhISEhISEhISEhISEhISEhISEhISEhISEhISEhISEhISEhIUtLi8wMTIzNDU2Nzg5OgAAAIKCgoKCgoKCgoKCgoKCgoKCgoKCgoKCgoKCgoKCgoKCgoKCgoKCgoKCgoKCgoMsLS4vMDEyMzQ1Njc4OToAAACBgYGBgYGBgYGBgYGBgYGBgYGBgYGBgYGBgYGBgYGBgYGBgYGBgYGBgYGBgYErLC0uLzAxMjM0NTY3ODk6AAAAfn5+fn5+fn5+fn5+fn5+fn5+fn5+fn5+fn5+fn5+fn5+fn5+fn5+fn5+fn+AKywtLi8wMTIzNDU2Nzg5OgAAAHx8fHx8fHx8fHx8fHx8fHx8fHx8fHx8fHx8fHx8fHx8fHx8fHx8fHx8fHx9KissLS4vMDEyMzQ1Njc4OToAAAAoKCgoKCgoKCgoKCgoKCgoKCgoKCgoKCgoKCgoKCgoKCgoKCgoKCgoKCh7KSorLC0uLzAxMjM0NTY3ODk6AAAAJycnJycnJycnJycnJycnJycnJycnJycnJycnJycnJycnJycnJycnJyd6KCkqKywtLi8wMTIzNDU2Nzg5OgAAAHl5eXl5eXl5eXl5eXl5eXl5eXl5eXl5eXl5eXl5eXl5eXl5eXl5eXl5JygpKissLS4vMDEyMzQ1Njc4OToAAAB2dnZ2dnZ2dnZ2dnZ2dnZ2dnZ2dnZ2dnZ2dnZ2dnZ2dnZ2dnZ2dnZ3eCcoKSorLC0uLzAxMjM0NTY3ODk6AAAAdHR0dHR0dHR0dHR0dHR0dHR0dHR0dHR0dHR0dHR0dHR0dHR0dHR0dSYnKCkqKywtLi8wMTIzNDU2Nzg5OgAAAHFxcXFxcXFxcXFxcXFxcXFxcXFxcXFxcXFxcXFxcXFxcXFxcXFycyUmJygpKissLS4vMDEyMzQ1Njc4OToAAABubm5ubm5ubm5ubm5ubm5ubm5ubm5ubm5ubm5ubm5ubm5ubm5vcCQlJicoKSorLC0uLzAxMjM0NTY3ODk6AAAAbGxsbGxsbGxsbGxsbGxsbGxsbGxsbGxsbGxsbGxsbGxsbGxsbSMkJSYnKCkqKywtLi8wMTIzNDU2Nzg5OgAAAGpqampqampqampqampqampqampqampqampqampqampqampqayIjJCUmJygpKissLS4vMDEyMzQ1Njc4OToAAABoaGhoaGhoaGhoaGhoaGhoaGhoaGhoaGhoaGhoaGhoaGhoaSEiIyQlJicoKSorLC0uLzAxMjM0NTY3ODk6AAAAZmZmZmZmZmZmZmZmZmZmZmZmZmZmZmZmZmZmZmZmZmZmZyAhIiMkJSYnKCkqKywtLi8wMTIzNDU2Nzg5OgAAAGNjY2NjY2NjY2NjY2NjY2NjY2NjY2NjY2NjY2NjY2NjZGUgISIjJCUmJygpKissLS4vMDEyMzQ1Njc4OToAAABiYmJiYmJiYmJiYmJiYmJiYmJiYmJiYmJiYmJiYmJiYh4fICEiIyQlJicoKSorLC0uLzAxMjM0NTY3ODk6AAAAYGBgYGBgYGBgYGBgYGBgYGBgYGBgYGBgYGBgYGBgYGEeHyAhIiMkJSYnKCkqKywtLi8wMTIzNDU2Nzg5OgAAAF9fX19fX19fX19fX19fX19fX19fX19fX19fX19fX18dHh8gISIjJCUmJygpKissLS4vMDEyMzQ1Njc4OToAAABdXV1dXV1dXV1dXV1dXV1dXV1dXV1dXV1dXV1dXV5fHR4fICEiIyQlJicoKSorLC0uLzAxMjM0NTY3ODk6AAAAW1tbW1tbW1tbW1tbW1tbW1tbW1tbW1tbW1tbW1wbHB0eHyAhIiMkJSYnKCkqKywtLi8wMTIzNDU2Nzg5OgAAAFlZWVlZWVlZWVlZWVlZWVlZWVlZWVlZWVlZWVoaGxwdHh8gISIjJCUmJygpKissLS4vMDEyMzQ1Njc4OToAAABYWFhYWFhYWFhYWFhYWFhYWFhYWFhYWFhYWFgZGhscHR4fICEiIyQlJicoKSorLC0uLzAxMjM0NTY3ODk6AAAAGBgYGBgYGBgYGBgYGBgYGBgYGBgYGBgYGBhXGRobHB0eHyAhIiMkJSYnKCkqKywtLi8wMTIzNDU2Nzg5OgAAAFVVVVVVVVVVVVVVVVVVVVVVVVVVVVVVVVVWGBkaGxwdHh8gISIjJCUmJygpKissLS4vMDEyMzQ1Njc4OToAAABSUlJSUlJSUlJSUlJSUlJSUlJSUlJSUlJTVBgZGhscHR4fICEiIyQlJicoKSorLC0uLzAxMjM0NTY3ODk6AAAAUFBQUFBQUFBQUFBQUFBQUFBQUFBQUFBRFhcYGRobHB0eHyAhIiMkJSYnKCkqKywtLi8wMTIzNDU2Nzg5OgAAAE5OTk5OTk5OTk5OTk5OTk5OTk5OTk5PFRYXGBkaGxwdHh8gISIjJCUmJygpKissLS4vMDEyMzQ1Njc4OToAAABNTU1NTU1NTU1NTU1NTU1NTU1NTU1NFBUWFxgZGhscHR4fICEiIyQlJicoKSorLC0uLzAxMjM0NTY3ODk6AAAATExMTExMTExMTExMTExMTExMTExMExQVFhcYGRobHB0eHyAhIiMkJSYnKCkqKywtLi8wMTIzNDU2Nzg5OgAAABISEhISEhISEhISEhISEhISEhISSxMUFRYXGBkaGxwdHh8gISIjJCUmJygpKissLS4vMDEyMzQ1Njc4OToAAABJSUlJSUlJSUlJSUlJSUlJSUlJSUoTFBUWFxgZGhscHR4fICEiIyQlJicoKSorLC0uLzAxMjM0NTY3ODk6AAAAR0dHR0dHR0dHR0dHR0dHR0dHR0gSExQVFhcYGRobHB0eHyAhIiMkJSYnKCkqKywtLi8wMTIzNDU2Nzg5OgAAAEZGRkZGRkZGRkZGRkZGRkZGRhAREhMUFRYXGBkaGxwdHh8gISIjJCUmJygpKissLS4vMDEyMzQ1Njc4OToAAABEREREREREREREREREREREREUQERITFBUWFxgZGhscHR4fICEiIyQlJicoKSorLC0uLzAxMjM0NTY3ODk6AAAAQkJCQkJCQkJCQkJCQkJCQkMPEBESExQVFhcYGRobHB0eHyAhIiMkJSYnKCkqKywtLi8wMTIzNDU2Nzg5OgAAAEFBQUFBQUFBQUFBQUFBQQ0ODxAREhMUFRYXGBkaGxwdHh8gISIjJCUmJygpKissLS4vMDEyMzQ1Njc4OToAAAAMDAwMDAwMDAwMDAwMDEENDg8QERITFBUWFxgZGhscHR4fICEiIyQlJicoKSorLC0uLzAxMjM0NTY3ODk6AAAACwsLCwsLCwsLCwsLC0AMDQ4PEBESExQVFhcYGRobHB0eHyAhIiMkJSYnKCkqKywtLi8wMTIzNDU2Nzg5OgAAAD8/Pz8/Pz8/Pz8/Pz8LDA0ODxAREhMUFRYXGBkaGxwdHh8gISIjJCUmJygpKissLS4vMDEyMzQ1Njc4OToAAAA+Pj4+Pj4+Pj4+Pj4/CwwNDg8QERITFBUWFxgZGhscHR4fICEiIyQlJicoKSorLC0uLzAxMjM0NTY3ODk6AAAAPT09PT09PT09PT0JCgsMDQ4PEBESExQVFhcYGRobHB0eHyAhIiMkJSYnKCkqKywtLi8wMTIzNDU2Nzg5OgAAAAgICAgICAgICAgICQoLDA0ODxAREhMUFRYXGBkaGxwdHh8gISIjJCUmJygpKissLS4vMDEyMzQ1Njc4OToAAAAGBgYGBgYGBgYHCAkKCwwNDg8QERITFBUWFxgZGhscHR4fICEiIyQlJicoKSorLC0uLzAxMjM0NTY3ODk6AAAAPDw8PDw8PDwGBwgJCgsMDQ4PEBESExQVFhcYGRobHB0eHyAhIiMkJSYnKCkqKywtLi8wMTIzNDU2Nzg5OgAAAAUFBQUFBQUFBgcICQoLDA0ODxAREhMUFRYXGBkaGxwdHh8gISIjJCUmJygpKissLS4vMDEyMzQ1Njc4OToAAAAEBAQEBAQEBQYHCAkKCwwNDg8QERITFBUWFxgZGhscHR4fICEiIyQlJicoKSorLC0uLzAxMjM0NTY3ODk6AAAAAwMDAwMDBAUGBwgJCgsMDQ4PEBESExQVFhcYGRobHB0eHyAhIiMkJSYnKCkqKywtLi8wMTIzNDU2Nzg5OgAAADs7Ozs7AwQFBgcICQoLDA0ODxAREhMUFRYXGBkaGxwdHh8gISIjJCUmJygpKissLS4vMDEyMzQ1Njc4OToAAAACAgICAgMEBQYHCAkKCwwNDg8QERITFBUWFxgZGhscHR4fICEiIyQlJicoKSorLC0uLzAxMjM0NTY3ODk6AAAAAgICAgIDBAUGBwgJCgsMDQ4PEBESExQVFhcYGRobHB0eHyAhIiMkJSYnKCkqKywtLi8wMTIzNDU2Nzg5OgAAAAEBAQICAwQFBgcICQoLDA0ODxAREhMUFRYXGBkaGxwdHh8gISIjJCUmJygpKissLS4vMDEyMzQ1Njc4OToAAAABAQECAgMEBQYHCAkKCwwNDg8QERITFBUWFxgZGhscHR4fICEiIyQlJicoKSorLC0uLzAxMjM0NTY3ODk6AAAAAQEBAgIDBAUGBwgJCgsMDQ4PEBESExQVFhcYGRobHB0eHyAhIiMkJSYnKCkqKywtLi8wMTIzNDU2Nzg5OgAAACIAAAAMAAAA/////0YAAABQAQAARAEAAEVNRisqQAAAJAAAABgAAADAmwk5AAAAAAAAAADAmwk5FuiERKct3EMqQAAAJAAAABgAAAAAAIA/AAAAAAAAAAAAAIA/AAAAAAAAAAAqQAAAJAAAABgAAAAAAIA/AAAAAAAAAAAAAIA/AAAAAAAAAAAmQAAAEAAAAAQAAAAAAAAAJUAAABAAAAAEAAAAAAAAAB9AAwAMAAAAAAAAACJABAAMAAAAAAAAAB5ACQAMAAAAAAAAACFABwAMAAAAAAAAACpAAAAkAAAAGAAAAAAA8EIAAAAAAAAAAAAA8ELOUIpEIIzAQwhAGwNQAAAARAAAAAIQwNsGAAAAAAAAAH3bCT6tyYO7VTQKPALJAr4AAAAAAskCvgAAAAAAAAAAfdsJPjMnjrh92wk+rcmDuwABAQEBgQAAFEAbgBAAAAAEAAAAPXEC/ygAAAAMAAAAAQAAACQAAAAkAAAAAACAPQAAAAAAAAAAAACAPQAAAAAAAAAAAgAAACcAAAAYAAAAAQAAAAAAAAACcT0AAAAAACUAAAAMAAAAAQAAABMAAAAMAAAAAQAAACUAAAAMAAAACAAAgFYAAAA0AAAAUgQAAHEBAABjBAAAgQEAAAYAAAAjRgIYMUUVFyFFFRchRQoYI0YKGCNGAhg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TmyKRDoewEMIQBsDPAAAADAAAAACEMDbBAAAAAAAAAAAAAAAAAAAAOmq9T0zJ464AAAAANF67r0AAAAAAAAAAAABAYEUQBuAEAAAAAQAAAD/////KAAAAAwAAAABAAAAJAAAACQAAAAAAIA9AAAAAAAAAAAAAIA9AAAAAAAAAAACAAAAJwAAABgAAAABAAAAAAAAAP///wAAAAAAJQAAAAwAAAABAAAAEwAAAAwAAAABAAAAJQAAAAwAAAAIAACAVgAAACwAAABSBAAAcQEAAGIEAACAAQAABAAAAC9F/BcVRvwXL0UdFy9F/BclAAAADAAAAAcAAIATAAAADAAAAAEAAAAlAAAADAAAAAAAAIAkAAAAJAAAAAAAgEEAAAAAAAAAAAAAgEEAAAAAAAAAAAIAAABGAAAAeAEAAGwBAABFTUYrKkAAACQAAAAYAAAAAACAPwAAAAAAAAAAAACAPwAAAAAAAAAAKkAAACQAAAAYAAAAAACAPwAAAAAAAAAAAACAPwAAAAAAAAAAJkAAABAAAAAEAAAAAAAAACVAAAAQAAAABAAAAAAAAAAfQAMADAAAAAAAAAAiQAQADAAAAAAAAAAeQAkADAAAAAAAAAAhQAcADAAAAAAAAAAqQAAAJAAAABgAAAAAAPBCAAAAAAAAAAAAAPBCLuaERNYp3EMIQAACPAAAADAAAAACEMDbAAAAAI4AAAAAAAAAq6oqPAIAAAACAAAAAgAAAAAAAAACEMDbAAAAAAAAAP8IQBsDYAAAAFQAAAACEMDbCAAAAAAAAAC8I/4+W7ftvrczvT7OsBa/AAAAAPWkFr8AAAAAAAAAAAQO/j4AACCjBA7+PpZT5L68I/4+llPkvrwj/j5bt+2+AAEBAQEBAYEVQBsAEAAAAAQAAAAAAAAAJAAAACQAAAAAAIA9AAAAAAAAAAAAAIA9AAAAAAAAAAACAAAAXwAAADgAAAACAAAAOAAAAAAAAAA4AAAAAAAAAAAAAQAUAAAAAAAAAAAAAAAAAAAAAAAAAAAAAAAlAAAADAAAAAIAAAAlAAAADAAAAAUAAIBWAAAAPAAAACUEAABvAQAAZAQAALoBAAAIAAAAJUYCGDFFFBdsQhQXbEJ+GyRGfhskRiUYJUYlGCVGAhglAAAADAAAAAcAAIAlAAAADAAAAAAAAIAkAAAAJAAAAAAAgEEAAAAAAAAAAAAAgEEAAAAAAAAAAAIAAAAoAAAADAAAAAIAAABGAAAASAkAADwJAABFTUYrKkAAACQAAAAYAAAAAACAPwAAAAAAAAAAAACAPwAAAAAAAAAAKkAAACQAAAAYAAAAAACAPwAAAAAAAAAAAACAPwAAAAAAAAAAJkAAABAAAAAEAAAAAAAAACVAAAAQAAAABAAAAAAAAAAfQAMADAAAAAAAAAAiQAQADAAAAAAAAAAeQAkADAAAAAAAAAAhQAcADAAAAAAAAAAqQAAAJAAAABgAAADAmwk5AAAAAAAAAADAmwk51KSFRE50wUMIQBQBWAgAAEwIAAACEMDbBAAAAIoAAAADAAAAAAAAAAAAAMQAAIBEAACARHz/Nf8/WRf/fP81/z9ZF/8qQ6kljnKZQI5ymcAqQ6klcz3NR4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cz1N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JgxxU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DCzyE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Mk0z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GK2z0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N0300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Fi51k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XAEAAFABAABFTUYrKkAAACQAAAAYAAAAAACAPwAAAAAAAAAAAACAPwAAAAAAAAAAKkAAACQAAAAYAAAAAACAPwAAAAAAAAAAAACAPwAAAAAAAAAAJkAAABAAAAAEAAAAAAAAACVAAAAQAAAABAAAAAAAAAAfQAMADAAAAAAAAAAiQAQADAAAAAAAAAAeQAkADAAAAAAAAAAhQAcADAAAAAAAAAAqQAAAJAAAABgAAADAmwm5AAAAAAAAAADAmwm5ARSURJXswUMIQAACTAAAAEAAAAACEMDbAAAAAM4BAAAAAAAAANQURgIAAAACAAAAAgAAAAIAAAAAAAAAAgAAAAAAAEEAAIBAAhDA2wAAAABQsAD/CEAbAzQAAAAoAAAAAhDA2wMAAAAAAAAAAAAAAAAAAAAAAAAA3IsKyDg3h0jciwrIAAEBARVAGwAQAAAABAAAAAAAAAAoAAAADAAAAAEAAAAkAAAAJAAAAAAAgD0AAAAAAAAAAAAAgD0AAAAAAAAAAAIAAABfAAAAOAAAAAEAAAA4AAAAAAAAADgAAAAAAAAAAAIBAAEAAAAAAAAAALBQAAAAAAAAAAAAAAAAACUAAAAMAAAAAQAAACcAAAAYAAAAAgAAAAAAAAAAsFAAAAAAACUAAAAMAAAAAgAAABMAAAAMAAAAAgAAADsAAAAIAAAAGwAAABAAAAAMSgAANhgAADYAAAAQAAAADEoAAMIYAABYAAAANAAAAAAAAAAAAAAA//////////8GAAAADErIGAhKzBgCSswY/UnMGPhJyBj4ScIYNgAAABAAAAD4SQAANhgAAFgAAAA0AAAAAAAAAAAAAAD//////////wYAAAD4STEY/UksGAJKLBgISiwYDEoxGAxKNhg9AAAACAAAABsAAAAQAAAADEoAACYZAAA2AAAAEAAAAAxKAABgGQAAWAAAACgAAAAAAAAAAAAAAP//////////AwAAAAxKZRkISmoZAkpqGTYAAAAQAAAAsEkAAGoZAABYAAAANAAAAAAAAAAAAAAA//////////8GAAAAq0lqGaZJZRmmSWAZpklaGatJVhmwSVYZWQAAACgAAAAAAAAAAAAAAP//////////AwAAAAJKVhn4SWAZ+EkmGVgAAAA0AAAAAAAAAAAAAAD//////////wYAAAD4SSEZ/UkcGQJKHBkIShwZDEohGQxKJhk9AAAACAAAABsAAAAQAAAATEkAAGoZAAA2AAAAEAAAAMBIAABqGQAAWAAAADQAAAAAAAAAAAAAAP//////////BgAAALtIahm2SGUZtkhgGbZIWhm7SFYZwEhWGTYAAAAQAAAATEkAAFYZAABYAAAANAAAAAAAAAAAAAAA//////////8GAAAAUklWGVZJWhlWSWAZVkllGVJJahlMSWoZPQAAAAgAAAAbAAAAEAAAAFxIAABqGQAANgAAABAAAADQRwAAahkAAFgAAAA0AAAAAAAAAAAAAAD//////////wYAAADLR2oZxkdlGcZHYBnGR1oZy0dWGdBHVhk2AAAAEAAAAFxIAABWGQAAWAAAADQAAAAAAAAAAAAAAP//////////BgAAAGJIVhlmSFoZZkhgGWZIZRliSGoZXEhqGT0AAAAIAAAAPAAAAAgAAAA/AAAAGAAAAHsEAACBAQAAogQAAJgB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DCAAAAAAAAAAAAAPDCARSURJXswUMIQBsDPAAAADAAAAACEMDbBAAAAAAAAABTPpU+AGJNvuIA2z5L4B6+Uz6VPiy94L1TPpU+AGJNvgABAYEUQBuAEAAAAAQAAABQsAD/JAAAACQAAAAAAIA9AAAAAAAAAAAAAIA9AAAAAAAAAAACAAAAJQAAAAwAAAACAAAAEwAAAAwAAAABAAAAJQAAAAwAAAAIAACAVgAAACwAAABsBAAAkAEAAH4EAACcAQAABAAAANNHtxnNRmAZ00cJGdNHtxk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DAmwk5AAAAAAAAAADAmwk5QuHiQrwGSEIIQAACTAAAAEAAAAACEMDbAAAAAM4BAAAAAAAAANQURgIAAAACAAAAAgAAAAIAAAAAAAAAAgAAAAAAAEEAAIBAAhDA2wAAAAAAM///CEAbAzwAAAAwAAAAAhDA2wQAAAAAAAAAAD7fLgA+3662x0JILW0AyHwL3kh5bAzITJMiSadZ+sYAAwMDFUAbABAAAAAEAAAAAAAAACgAAAAMAAAAAgAAACQAAAAkAAAAAACAPQAAAAAAAAAAAACAPQAAAAAAAAAAAgAAAF8AAAA4AAAAAgAAADgAAAAAAAAAOAAAAAAAAAAAAgEAAQAAAAAAAAD/MwAAAAAAAAAAAAAAAAAAJQAAAAwAAAACAAAAJwAAABgAAAABAAAAAAAAAP8zAAAAAAAAJQAAAAwAAAABAAAAEwAAAAwAAAACAAAAOwAAAAgAAAAbAAAAEAAAAAwHAAARAwAANgAAABAAAACFBwAAzAIAAFgAAAA0AAAAAAAAAAAAAAD//////////wYAAACKB8kCkAfLApMHzwKWB9QClAfaAo8H3QI2AAAAEAAAABUHAAAiAwAAWAAAADQAAAAAAAAAAAAAAP//////////BgAAABEHJQMKByMDCAceAwUHGgMHBxQDDAcRAz0AAAAIAAAAGwAAABAAAADhBwAAoAIAAFkAAAAkAAAAAAAAAAAAAAD//////////wIAAABZCHACZAhtAlgAAAA0AAAAAAAAAAAAAAD//////////wYAAABqCGwCbwhvAnAIdAJyCHoCbwh/AmkIgQJZAAAAJAAAAAAAAAAAAAAA//////////8CAAAAYAiDAugHswJYAAAANAAAAAAAAAAAAAAA//////////8GAAAA4we1At0HsgLbB60C2QeoAtsHogLhB6ACPQAAAAgAAAAbAAAAEAAAAMUIAABVAgAAWQAAACQAAAAAAAAAAAAAAP//////////AgAAAAsJQwJQCTsCWAAAADQAAAAAAAAAAAAAAP//////////BgAAAFUJOgJaCT4CWwlDAlwJSQJYCU4CUglPAlkAAAAkAAAAAAAAAAAAAAD//////////wIAAAAQCVYCyghoAlgAAAA0AAAAAAAAAAAAAAD//////////wYAAADFCGkCvwhmAr4IYQK9CFsCwAhWAsUIVQI9AAAACAAAABsAAAAQAAAAswkAAC8CAABZAAAAKAAAAAAAAAAAAAAA//////////8DAAAAwAkuAhwKLAJBCi4CWAAAADQAAAAAAAAAAAAAAP//////////BgAAAEYKLwJKCjMCSgo5AkoKPgJFCkMCQApCAlkAAAAoAAAAAAAAAAAAAAD//////////wMAAAAdCkACwwlBArUJQwJYAAAANAAAAAAAAAAAAAAA//////////8GAAAAsAlEAqsJQAKqCToCqgk1Aq4JMAKzCS8CPQAAAAgAAAAbAAAAEAAAAKUKAAA2AgAAWQAAACgAAAAAAAAAAAAAAP//////////AwAAANMKPAItC00CMAtNAlgAAAA0AAAAAAAAAAAAAAD//////////wYAAAA2C08COQtUAjgLWgI2C18CMQtiAisLYQJZAAAAKAAAAAAAAAAAAAAA//////////8DAAAAKgtgAtAKTwKjCkoCWAAAADQAAAAAAAAAAAAAAP//////////BgAAAJ0KSgKZCkUCmgo/ApoKOgKfCjYCpQo2Aj0AAAAIAAAAGwAAABAAAACSCwAAZwIAAFkAAAAkAAAAAAAAAAAAAAD//////////wIAAADfC4ACFgyWAlgAAAA0AAAAAAAAAAAAAAD//////////wYAAAAbDJgCHgyeAhwMowIaDKgCFAyrAg8MqQJZAAAAJAAAAAAAAAAAAAAA//////////8CAAAA2QuTAosLegJYAAAANAAAAAAAAAAAAAAA//////////8GAAAAhgt5AoMLcwKFC24ChwtoAowLZQKSC2cCPQAAAAgAAAAbAAAAEAAAAHIMAADAAgAANgAAABAAAACLDAAAzAIAAFgAAAA0AAAAAAAAAAAAAAD//////////wYAAACQDM8CkgzVAo8M2gKNDN8ChwzhAoIM3gI2AAAAEAAAAGkMAADSAgAAWAAAADQAAAAAAAAAAAAAAP//////////BgAAAGQM0AJiDMoCZAzFAmcMwAJtDL4CcgzAAj0AAAAIAAAAPAAAAAgAAAA/AAAAGAAAAG8AAAAhAAAAywAAADQA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BCAAAAAAAAAAAAAPBCQuHiQrwGSEIIQBsDUAAAAEQAAAACEMDbBgAAAAAAAAAmk0k/AAAAAIOkLz85rOy7poU2P5f5yLzH6To/HBVbvaV+Oz9Y1669JpNJPwAAAAAAAQMDA4EBgRRAG4AQAAAABAAAAAAz//8kAAAAJAAAAAAAgD0AAAAAAAAAAAAAgD0AAAAAAAAAAAIAAAAlAAAADAAAAAEAAAATAAAADAAAAAEAAAA7AAAACAAAABsAAAAQAAAA9wwAABkDAAA2AAAAEAAAADUMAAALAwAAWAAAACgAAAAAAAAAAAAAAP//////////AwAAAGgM6QKJDLICjgx1AjYAAAAQAAAA9wwAABkDAAA9AAAACAAAADwAAAAIAAAAPgAAABgAAADDAAAAJwAAANAAAAAyAA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gm3EIsVslBBEAAAAwAAAAAAAAAIQAAAAgAAAAcAAAACAAAAEsAAABAAAAAMAAAAAUAAAAgAAAAAQAAAAEAAAAQAAAAAAAAAAAAAAC+BAAA9wEAAAAAAAAAAAAAvgQAAPcBAAAkAAAAJAAAAAAAgD8AAAAAAAAAAAAAgD84JtxCLFbJQQIAAAAMAAAAEAAAAAAAAAAAAAAACgAAABAAAAAAAAAAAAAAAFIAAABwAQAAAgAAAOz///8AAAAAAAAAAAAAAACQAQAAAAAAAAQABSJBAHIAaQBhAGwAIABOAGEAcgByAG8AdwAAAAAAwJILN60BAACAtY8viQAAAAAAAAAAAAAAWLWPL4kAAAAAAAAAAAAAAAAAAAAAAAAAAAAAAAAAAADQvo8viQAAAD0I1kT+fwAA8L2PL4kAAAAgFpk5rQEAADAuGECtAQAAEfzVRP5/AAAwLhhArQEAAAAAzDCtAQAAQJg7Kq0BAACEOgAAxwMAAOANGiqtAQAAcB8YOq0BAACEOgAABP8EABdIkjUAAAAAAQAAAAAAAAAAAAAAAAAAAAwAAAAAAAAABwAAAAAAAAD4jmAqrQEAAAEK8jmtAQAA8L2PL4kAAAABAAAAAAAAALDVGDqtAQAAEfzVRP5/AADQso8viQAAAAAAEiitAQAAybKPL4kAAAAAAAAAAAAAAAAAAAAAAAAAAze252R2AAgAAAAAJQAAAAwAAAACAAAAFgAAAAwAAAAYAAAAEgAAAAwAAAABAAAAGAAAAAwAAAD/AAACVAAAAJwAAABuAAAABgAAANIAAAAdAAAAAgAAAAAAAAAAAAAAAAAAAAAAAAANAAAATAAAAAAAAAAAAAAAAAAAAP//////////aAAAAGUAbgBjAGEAcABzAHUAbABhAHQAaQBvAG4AAAAJAAAACQAAAAgAAAAKAAAACQAAAAgAAAAJAAAABAAAAAkAAAAEAAAABAAAAAkAAAAJAAAAJQAAAAwAAAANAACAKAAAAAwAAAACAAAAIgAAAAwAAAD/////RgAAAKwBAACgAQAARU1GKypAAAAkAAAAGAAAAAAA8EIAAAAAAAAAAAAA8EI4JtxCLFbJQS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e+/d0S2QU9CCEAAAkwAAABAAAAAAhDA2wAAAADOAQAAAAAAAADUFEYCAAAAAgAAAAIAAAACAAAAAAAAAAIAAAAAAABBAACAQAIQwNsAAAAAADP//whAGwM8AAAAMAAAAAIQwNsEAAAAAAAAAAA+3y4APt+utsdCSC1tAMh8C95IeWwMyEyTIkmnWfrGAAMDAxVAGwAQAAAABAAAAAAAAAAhAAAACAAAAGIAAAAMAAAAAQAAACQAAAAkAAAAAACAPQAAAAAAAAAAAACAPQAAAAAAAAAAAgAAAF8AAAA4AAAAAgAAADgAAAAAAAAAOAAAAAAAAAAAAgEAAQAAAAAAAAD/MwAAAAAAAAAAAAAAAAAAJQAAAAwAAAACAAAAJQAAAAwAAAABAAAAEwAAAAwAAAACAAAAOwAAAAgAAAAbAAAAEAAAAOQ9AAAtAwAANgAAABAAAABdPgAA6AIAAFgAAAA0AAAAAAAAAAAAAAD//////////wYAAABiPuUCaD7nAms+6wJuPvACbD72Amc++QI2AAAAEAAAAO09AAA+AwAAWAAAADQAAAAAAAAAAAAAAP//////////BgAAAOk9QQPiPT8D4D06A909NgPfPTAD5D0tAz0AAAAIAAAAGwAAABAAAAC5PgAAvAIAAFkAAAAkAAAAAAAAAAAAAAD//////////wIAAAAyP4wCPD+JAlgAAAA0AAAAAAAAAAAAAAD//////////wYAAABCP4gCRz+LAkk/kQJKP5YCRz+cAkE/nQJZAAAAKAAAAAAAAAAAAAAA//////////8DAAAAOT+fAsA+zwLAPs8CWAAAADQAAAAAAAAAAAAAAP//////////BgAAALs+0QK1Ps4Csz7JArE+xAK0Pr4CuT68Aj0AAAAIAAAAGwAAABAAAACdPwAAcQIAAFkAAAAkAAAAAAAAAAAAAAD//////////wIAAADkP2ACKEBYAlgAAAA0AAAAAAAAAAAAAAD//////////wYAAAAuQFcCM0BbAjNAYQI0QGYCMEBrAipAbAJZAAAAJAAAAAAAAAAAAAAA//////////8CAAAA6T9zAqI/hQJYAAAANAAAAAAAAAAAAAAA//////////8GAAAAnT+GApg/gwKWP30ClT94Apg/cwKdP3ECPQAAAAgAAAAbAAAAEAAAAItAAABMAgAAWQAAACQAAAAAAAAAAAAAAP//////////AgAAAJlASwIZQU0CWAAAADQAAAAAAAAAAAAAAP//////////BgAAAB5BTQIjQVICIkFXAiJBXQIeQWECGEFhAlkAAAAkAAAAAAAAAAAAAAD//////////wIAAACcQF4CjkBgAlgAAAA0AAAAAAAAAAAAAAD//////////wYAAACIQGECg0BdAoNAVwKCQFIChkBNAotATAI9AAAACAAAABsAAAAQAAAAfUEAAFMCAABZAAAAKAAAAAAAAAAAAAAA//////////8DAAAArEFZAgZCagIJQmoCWAAAADQAAAAAAAAAAAAAAP//////////BgAAAA5CbAIRQnECEEJ2Ag9CfAIJQn8CBEJ+AlkAAAAoAAAAAAAAAAAAAAD//////////wMAAAADQn0CqUFsAntBZwJYAAAANAAAAAAAAAAAAAAA//////////8GAAAAdkFnAnJBYgJyQVwCc0FXAnhBUwJ9QVMCPQAAAAgAAAAbAAAAEAAAAGpCAACEAgAAWQAAACQAAAAAAAAAAAAAAP//////////AgAAALhCnQLvQrMCWAAAADQAAAAAAAAAAAAAAP//////////BgAAAPRCtQL2QrsC9ELAAvJCxQLsQsgC50LFAlkAAAAkAAAAAAAAAAAAAAD//////////wIAAACyQrACZEKXAlgAAAA0AAAAAAAAAAAAAAD//////////wYAAABfQpUCXEKQAl1CigJfQoUCZUKCAmpChAI9AAAACAAAABsAAAAQAAAASkMAAN0CAAA2AAAAEAAAAGRDAADpAgAAWAAAADQAAAAAAAAAAAAAAP//////////BgAAAGlD7AJrQ/ICaEP3AmZD/AJgQ/4CW0P7AjYAAAAQAAAAQUMAAO8CAABYAAAANAAAAAAAAAAAAAAA//////////8GAAAAPEPsAjpD5gI9Q+ECP0PdAkVD2gJKQ90CPQAAAAgAAAA8AAAACAAAAD8AAAAYAAAA3AMAACMAAAA4BAAANgAAABMAAAAMAAAAAQAAACUAAAAMAAAAAAAAgCUAAAAMAAAABw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8EIAAAAAAAAAAAAA8ELvv3dEtkFPQghAGwNQAAAARAAAAAIQwNsGAAAAAAAAACaTST8AAAAAg6QvPzms7LumhTY/l/nIvMfpOj8cFVu9pX47P1jXrr0mk0k/AAAAAAABAwMDgQGBFEAbgBAAAAAEAAAAADP//yQAAAAkAAAAAACAPQAAAAAAAAAAAACAPQAAAAAAAAAAAgAAACUAAAAMAAAAAQAAABMAAAAMAAAAAQAAADsAAAAIAAAAGwAAABAAAADQQwAANQMAADYAAAAQAAAADkMAACgDAABYAAAAKAAAAAAAAAAAAAAA//////////8DAAAAQUMGA2JDzwJnQ5ICNgAAABAAAADQQwAANQMAAD0AAAAIAAAAPAAAAAgAAAA+AAAAGAAAADAEAAApAAAAPQQAADQA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j+h2RC/M10EEQAAADAAAAAAAAAAhAAAACAAAABwAAAAIAAAASwAAAEAAAAAwAAAABQAAACAAAAABAAAAAQAAABAAAAAAAAAAAAAAAL4EAAD3AQAAAAAAAAAAAAC+BAAA9wEAACQAAAAkAAAAAACAPwAAAAAAAAAAAACAP4/odkQvzNdBAgAAAAwAAAAQAAAAAAAAAAAAAAAKAAAAEAAAAAAAAAAAAAAAUgAAAHABAAACAAAA7P///wAAAAAAAAAAAAAAAJABAAAAAAAABAAFIkEAcgBpAGEAbAAgAE4AYQByAHIAbwB3AAAAAADAkgs3rQEAAAAAAAAAAAAAAQAUAAAAAAA6aQwAAAAAAAAAAAAAAAAAAAAAAAAAAAAAAAAAAAAAANC+jy+JAAAAPQjWRP5/AADwvY8viQAAACAWmTmtAQAAsCMYQK0BAAAR/NVE/n8AALAjGECtAQAAAADMMK0BAABAmDsqrQEAAIQ6AADfAwAAaA0aKq0BAABwHxg6rQEAAIQ6AAAEswQAF0iSNQAAAAABAAAAAAAAAAAAAAAAAAAADAAAAAAAAAAHAAAAAAAAAPiOYCqtAQAAAQryOa0BAADwvY8viQAAAAEAAAAAAAAAMNoYOq0BAAAR/NVE/n8AANCyjy+JAAAAAAASKK0BAADJso8viQAAAAAAAAAAAAAAAAAAAAAAAAADN7bnZHYACAAAAAAlAAAADAAAAAIAAAAWAAAADAAAABgAAAASAAAADAAAAAEAAAAYAAAADAAAAP8AAAJUAAAAnAAAANwDAAAIAAAAQAQAAB8AAAACAAAAAAAAAAAAAAAAAAAAAAAAAA0AAABMAAAAAAAAAAAAAAAAAAAA//////////9oAAAAZABlAGMAYQBwAHMAdQBsAGEAdABpAG8AbgAAAAkAAAAJAAAACAAAAAoAAAAJAAAACAAAAAkAAAAEAAAACQAAAAQAAAAEAAAACQAAAAkAAAAlAAAADAAAAA0AAIAoAAAADAAAAAIAAAAiAAAADAAAAP////9GAAAAIAEAABQBAABFTUYrKkAAACQAAAAYAAAAAADwQgAAAAAAAAAAAADwQo/odkQvzNdB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j+h2RJtj9UMEQAAADAAAAAAAAAAhAAAACAAAABwAAAAIAAAASwAAAEAAAAAwAAAABQAAACAAAAABAAAAAQAAABAAAAAAAAAAAAAAAL4EAAD3AQAAAAAAAAAAAAC+BAAA9wEAACQAAAAkAAAAAACAPwAAAAAAAAAAAACAP4/odkSbY/VDAgAAAAwAAAAQAAAAAAAAAAAAAAAKAAAAEAAAAAAAAAAAAAAAUgAAAHABAAACAAAA7P///wAAAAAAAAAAAAAAAJABAAAAAAAABAAFIkEAcgBpAGEAbAAgAE4AYQByAHIAbwB3AAAAAADAkgs3rQEAAAAAAAAAAAAAAQAUAAAAAACHiAg8AAAAAAAAAAAAAAAAAAAAAAAAAAAAAAAAAAAAANC+jy+JAAAAPQjWRP5/AADwvY8viQAAACAWmTmtAQAAcC0YQK0BAAAR/NVE/n8AAHAtGECtAQAAAADMMK0BAABAmDsqrQEAAIQ6AADHAwAAUA0aKq0BAABwHxg6rQEAAIQ6AAAE2wQAF0iSNQAAAAABAAAAAAAAAAAAAAAAAAAADAAAAAAAAAAHAAAAAAAAAPiOYCqtAQAAAQryOa0BAADwvY8viQAAAAEAAAAAAAAAsNUYOq0BAAAR/NVE/n8AANCyjy+JAAAAAAASKK0BAADJso8viQAAAAAAAAAAAAAAAAAAAAAAAAADN7bnZHYACAAAAAAlAAAADAAAAAIAAAAWAAAADAAAABgAAAASAAAADAAAAAEAAAAYAAAADAAAAP8AAAJUAAAAnAAAANwDAADYAQAAQAQAAO8BAAACAAAAAAAAAAAAAAAAAAAAAAAAAA0AAABMAAAAAAAAAAAAAAAAAAAA//////////9oAAAAZQBuAGMAYQBwAHMAdQBsAGEAdABpAG8AbgAAAAkAAAAJAAAACAAAAAoAAAAJAAAACAAAAAkAAAAEAAAACQAAAAQAAAAEAAAACQAAAAkAAAAlAAAADAAAAA0AAIAoAAAADAAAAAIAAAAiAAAADAAAAP////9GAAAArAEAAKABAABFTUYrKkAAACQAAAAYAAAAAADwQgAAAAAAAAAAAADwQo/odkSbY/VDKkAAACQAAAAYAAAAAACAPwAAAAAAAAAAAACAPwAAAAAAAAAAKkAAACQAAAAYAAAAAACAPwAAAAAAAAAAAACAPwAAAAAAAAAAKkAAACQAAAAYAAAAAACAPwAAAAAAAAAAAACAPwAAAAAAAAAAJkAAABAAAAAEAAAAAAAAACVAAAAQAAAABAAAAAAAAAAfQAMADAAAAAAAAAAiQAQADAAAAAAAAAAeQAkADAAAAAAAAAAhQAcADAAAAAAAAAAqQAAAJAAAABgAAADAmwm5AAAAAAAAAADAmwm5ND6HREA140MIQAACTAAAAEAAAAACEMDbAAAAAM4BAAAAAAAAANQURgIAAAACAAAAAgAAAAIAAAAAAAAAAgAAAAAAAEEAAIBAAhDA2wAAAAAAM///CEAbAzwAAAAwAAAAAhDA2wQAAAAAAAAAAD7fLgA+366nWDVIxqT/x5GmzkjeWQzIsXEXScTiAscAAwMDFUAbABAAAAAEAAAAAAAAACEAAAAIAAAAYgAAAAwAAAABAAAAJAAAACQAAAAAAIA9AAAAAAAAAAAAAIA9AAAAAAAAAAACAAAAXwAAADgAAAACAAAAOAAAAAAAAAA4AAAAAAAAAAACAQABAAAAAAAAAP8zAAAAAAAAAAAAAAAAAAAlAAAADAAAAAIAAAAlAAAADAAAAAEAAAATAAAADAAAAAIAAAA7AAAACAAAABsAAAAQAAAAnkMAAGgcAAA2AAAAEAAAACZDAACwHAAAWAAAADQAAAAAAAAAAAAAAP//////////BgAAACFDsxwbQ7IcGEOtHBVDqBwXQ6IcG0OfHDYAAAAQAAAAk0MAAFccAABYAAAANAAAAAAAAAAAAAAA//////////8GAAAAmENUHJ5DVhyhQ1ocpENfHKJDZRyeQ2gcPQAAAAgAAAAbAAAAEAAAAMtCAADdHAAANgAAABAAAABmQgAACR0AAFgAAAAoAAAAAAAAAAAAAAD//////////wMAAABmQgkdZkIJHWVCCR02AAAAEAAAAEhCAAARHQAAWAAAADQAAAAAAAAAAAAAAP//////////BgAAAEJCEh09Qg8dO0IKHTpCBR09Qv8cQ0L+HFkAAAAoAAAAAAAAAAAAAAD//////////wMAAABgQvYcXkL2HMNCyxxYAAAANAAAAAAAAAAAAAAA//////////8GAAAAyELIHM5CyxzQQtAc0kLVHNBC2xzLQt0cPQAAAAgAAAAbAAAAEAAAAOdBAAArHQAAWQAAACQAAAAAAAAAAAAAAP//////////AgAAAMBBNR1cQUIdWAAAADQAAAAAAAAAAAAAAP//////////BgAAAFZBQx1RQT8dUUE5HVBBNB1UQS8dWUEuHVkAAAAkAAAAAAAAAAAAAAD//////////wIAAAC7QSId4kEXHVgAAAA0AAAAAAAAAAAAAAD//////////wYAAADnQRYd7UEZHe5BHh3wQSQd7EEpHedBKx09AAAACAAAABsAAAAQAAAA90AAAEodAABZAAAAJAAAAAAAAAAAAAAA//////////8CAAAAbEBHHWpARx1YAAAANAAAAAAAAAAAAAAA//////////8GAAAAZUBHHWFAQh1hQDwdYkA3HWdAMx1sQDMdWQAAACQAAAAAAAAAAAAAAP//////////AgAAAG1AMx33QDYdWAAAADQAAAAAAAAAAAAAAP//////////BgAAAP1ANh0BQTsdAUFAHQFBRh39QEod90BKHT0AAAAIAAAAGwAAABAAAAAGQAAAOh0AAFkAAAAkAAAAAAAAAAAAAAD//////////wIAAADDPy0dfT8aHVgAAAA0AAAAAAAAAAAAAAD//////////wYAAAB4PxgddT8THXY/Dh14PwgdfT8FHYM/Bx1ZAAAAJAAAAAAAAAAAAAAA//////////8CAAAAxj8aHQpAJx1YAAAANAAAAAAAAAAAAAAA//////////8GAAAAD0AoHRNALR0SQDIdEUA4HQxAOx0GQDodPQAAAAgAAAAbAAAAEAAAAB4/AAD6HAAAWQAAACgAAAAAAAAAAAAAAP//////////AwAAAB0/+hzMPtccnj6/HFgAAAA0AAAAAAAAAAAAAAD//////////wYAAACZPrwclz62HJk+sRycPq0coj6rHKc+rRxZAAAAKAAAAAAAAAAAAAAA//////////8DAAAA1D7EHCQ/5xwkP+ccWAAAADQAAAAAAAAAAAAAAP//////////BgAAACo/6RwsP+8cKz/0HCk/+RwjP/wcHj/6HD0AAAAIAAAAPAAAAAgAAAA/AAAAGAAAAOgDAADEAQAAPAQAANYB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DCAAAAAAAAAAAAAPDCND6HREA140MIQBsDUAAAAEQAAAACEMDbBgAAAAAAAABijzw/AAAAABuwIj99gyO8f68pPz+D2bzqRi4/l2RhvakULz9u2LG9Yo88PwAAAAAAAQMDA4EBgRRAG4AQAAAABAAAAAAz//8kAAAAJAAAAAAAgD0AAAAAAAAAAAAAgD0AAAAAAAAAAAIAAAAlAAAADAAAAAEAAAATAAAADAAAAAEAAAA7AAAACAAAABsAAAAQAAAAET4AAF8cAAA2AAAAEAAAANM+AAByHAAAWAAAACgAAAAAAAAAAAAAAP//////////AwAAAJ8+khx8Pskcdj4GHTYAAAAQAAAAET4AAF8cAAA9AAAACAAAADwAAAAIAAAAPgAAABgAAADhAwAAxQEAAO4DAADR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0k40KKU/VDBEAAAAwAAAAAAAAAIQAAAAgAAAAcAAAACAAAAEsAAABAAAAAMAAAAAUAAAAgAAAAAQAAAAEAAAAQAAAAAAAAAAAAAAC+BAAA9wEAAAAAAAAAAAAAvgQAAPcBAAAkAAAAJAAAAAAAgD8AAAAAAAAAAAAAgD99JONCilP1QwIAAAAMAAAAEAAAAAAAAAAAAAAACgAAABAAAAAAAAAAAAAAAFIAAABwAQAAAgAAAOz///8AAAAAAAAAAAAAAACQAQAAAAAAAAQABSJBAHIAaQBhAGwAIABOAGEAcgByAG8AdwAAAAAAwJILN60BAACAtY8viQAAAAAAAAAAAAAAWLWPL4kAAAAAAAAAAAAAAAAAAAAAAAAAAAAAAAAAAADQvo8viQAAAD0I1kT+fwAA8L2PL4kAAAAgFpk5rQEAAPAfGECtAQAAEfzVRP5/AADwHxhArQEAAAAAzDCtAQAAQJg7Kq0BAACEOgAAxwMAAOANGiqtAQAAcB8YOq0BAACEOgAABAUEABdIkjUAAAAAAQAAAAAAAAAAAAAAAAAAAAwAAAAAAAAABwAAAAAAAAD4jmAqrQEAAAEK8jmtAQAA8L2PL4kAAAABAAAAAAAAALDVGDqtAQAAEfzVRP5/AADQso8viQAAAAAAEiitAQAAybKPL4kAAAAAAAAAAAAAAAAAAAAAAAAAAze252R2AAgAAAAAJQAAAAwAAAACAAAAFgAAAAwAAAAYAAAAEgAAAAwAAAABAAAAGAAAAAwAAAD/AAACVAAAAJwAAAByAAAA2AEAANYAAADvAQAAAgAAAAAAAAAAAAAAAAAAAAAAAAANAAAATAAAAAAAAAAAAAAAAAAAAP//////////aAAAAGQAZQBjAGEAcABzAHUAbABhAHQAaQBvAG4AAAAJAAAACQAAAAgAAAAKAAAACQAAAAgAAAAJAAAABAAAAAkAAAAEAAAABAAAAAkAAAAJAAAAJQAAAAwAAAANAACAKAAAAAwAAAACAAAAIgAAAAwAAAD/////RgAAAKwBAACgAQAARU1GKypAAAAkAAAAGAAAAAAA8EIAAAAAAAAAAAAA8EJ9JONCilP1QypAAAAkAAAAGAAAAAAAgD8AAAAAAAAAAAAAgD8AAAAAAAAAACpAAAAkAAAAGAAAAAAAgD8AAAAAAAAAAAAAgD8AAAAAAAAAACpAAAAkAAAAGAAAAAAAgD8AAAAAAAAAAAAAgD8AAAAAAAAAACZAAAAQAAAABAAAAAAAAAAlQAAAEAAAAAQAAAAAAAAAH0ADAAwAAAAAAAAAIkAEAAwAAAAAAAAAHkAJAAwAAAAAAAAAIUAHAAwAAAAAAAAAKkAAACQAAAAYAAAAwJsJuQAAAAAAAAAAwJsJuZvtT0PKseJDCEAAAkwAAABAAAAAAhDA2wAAAADOAQAAAAAAAADUFEYCAAAAAgAAAAIAAAACAAAAAAAAAAIAAAAAAABBAACAQAIQwNsAAAAAADP//whAGwM8AAAAMAAAAAIQwNsEAAAAAAAAAAA+364AAAAAp1g1SMak/8eRps5I3lkMyLFxF0nE4gLHAAMDAxVAGwAQAAAABAAAAAAAAAAhAAAACAAAAGIAAAAMAAAAAQAAACQAAAAkAAAAAACAPQAAAAAAAAAAAACAPQAAAAAAAAAAAgAAAF8AAAA4AAAAAgAAADgAAAAAAAAAOAAAAAAAAAAAAgEAAQAAAAAAAAD/MwAAAAAAAAAAAAAAAAAAJQAAAAwAAAACAAAAJQAAAAwAAAABAAAAEwAAAAwAAAACAAAAOwAAAAgAAAAbAAAAEAAAAP0MAABYHAAANgAAABAAAACFDAAAoBwAAFgAAAA0AAAAAAAAAAAAAAD//////////wYAAACADKMcegyiHHcMnRx0DJgcdgySHHoMjxw2AAAAEAAAAPIMAABHHAAAWAAAADQAAAAAAAAAAAAAAP//////////BgAAAPcMRBz9DEYcAA1KHAMNTxwBDVUc/QxYHD0AAAAIAAAAGwAAABAAAAAqDAAAzRwAAFkAAAAkAAAAAAAAAAAAAAD//////////wIAAADFC/gcpgsAHVgAAAA0AAAAAAAAAAAAAAD//////////wYAAAChCwIdnAv/HJoL+RyZC/QcnAvuHKEL7RxZAAAAJAAAAAAAAAAAAAAA//////////8CAAAAvgvlHCIMuhxYAAAANAAAAAAAAAAAAAAA//////////8GAAAAJwy4HC0MuxwvDMAcMQzFHC8MyxwqDM0cPQAAAAgAAAAbAAAAEAAAAEYLAAAbHQAANgAAABAAAAAgCwAAJR0AAFgAAAAoAAAAAAAAAAAAAAD//////////wMAAAAgCyUdHwslHR8LJR02AAAAEAAAALsKAAAyHQAAWAAAADQAAAAAAAAAAAAAAP//////////BgAAALUKMx2wCi8dsAopHa8KJB2zCh8duAoeHVkAAAAoAAAAAAAAAAAAAAD//////////wMAAAAcCxIdGwsSHUELBx1YAAAANAAAAAAAAAAAAAAA//////////8GAAAARgsGHUwLCR1NCw4dTgsUHUsLGR1GCxsdPQAAAAgAAAAbAAAAEAAAAFYKAAA6HQAANgAAABAAAADMCQAANx0AAFgAAAAoAAAAAAAAAAAAAAD//////////wMAAADMCTcdywk3HcsJNx02AAAAEAAAAMkJAAA3HQAAWAAAADQAAAAAAAAAAAAAAP//////////BgAAAMMJNh2/CTEdwAksHcEJJh3GCSIdzAkjHVkAAAAoAAAAAAAAAAAAAAD//////////wMAAADOCSQdzQkjHVYKJh1YAAAANAAAAAAAAAAAAAAA//////////8GAAAAXAomHWAKKx1gCjAdYAo2HVsKOh1WCjodPQAAAAgAAAAbAAAAEAAAAGYJAAAnHQAAWQAAACQAAAAAAAAAAAAAAP//////////AgAAACMJHB3cCAcdWAAAADQAAAAAAAAAAAAAAP//////////BgAAANcIBR3UCAAd1gj6HNcI9RzdCPIc4gj0HFkAAAAkAAAAAAAAAAAAAAD//////////wIAAAAmCQkdaQkTHVgAAAA0AAAAAAAAAAAAAAD//////////wYAAABuCRQdcgkZHXEJHx1wCSQdawkoHWYJJx09AAAACAAAABsAAAAQAAAAfAgAAOkcAABZAAAAJAAAAAAAAAAAAAAA//////////8CAAAALAjHHPwHrhxYAAAANAAAAAAAAAAAAAAA//////////8GAAAA9wesHPUHphz4B6Ec+gecHAAImhwFCJwcWQAAACQAAAAAAAAAAAAAAP//////////AgAAADQItByECNccWAAAADQAAAAAAAAAAAAAAP//////////BgAAAIkI2RyLCN8ciQjkHIcI6RyBCOwcfAjpHD0AAAAIAAAAPAAAAAgAAAA/AAAAGAAAAH4AAADDAQAA0gAAANUB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DCAAAAAAAAAAAAAPDCm+1PQ8qx4kMIQBsDUAAAAEQAAAACEMDbBgAAAAAAAABijzw/AAAAABuwIj99gyO8f68pPz+D2bzqRi4/l2RhvakULz9u2LG9Yo88PwAAAAAAAQMDA4EBgRRAG4AQAAAABAAAAAAz//8kAAAAJAAAAAAAgD0AAAAAAAAAAAAAgD0AAAAAAAAAAAIAAAAlAAAADAAAAAEAAAATAAAADAAAAAEAAAA7AAAACAAAABsAAAAQAAAAcQcAAE8cAAA2AAAAEAAAADMIAABiHAAAWAAAACgAAAAAAAAAAAAAAP//////////AwAAAP8HghzcB7gc1gf1HDYAAAAQAAAAcQcAAE8cAAA9AAAACAAAADwAAAAIAAAAPgAAABgAAAB3AAAAxAEAAIQAAADQAQAAEwAAAAwAAAABAAAAJQAAAAwAAAAAAACAJAAAACQAAAAAAIBBAAAAAAAAAAAAAIBBAAAAAAAAAAACAAAARgAAAIwAAACAAAAARU1GKypAAAAkAAAAGAAAAAAAgD8AAAAAAAAAAAAAgD8AAAAAAAAAACpAAAAkAAAAGAAAAAAAgD8AAAAAAAAAAAAAgD8AAAAAAAAAACZAAAAQAAAABAAAAAAAAAAIQBwEGAAAAAwAAAACEMDbAAAAAAMAABA0QBwADAAAAAAAAABMAAAAZAAAAAMAAAAZAAAAugQAAN4BAAADAAAAGQAAALgEAADGAQAAKQCqAAAAAAAAAAAAAACAPwAAAAAAAAAAAACAPwAAAAAAAAAAAAAAAAAAAAAAAAAAAAAAAAAAAAAAAAAAIgAAAAwAAAD/////RgAAABwAAAAQAAAARU1GKwJAAAAMAAAAAAAAAA4AAAAUAAAAAAAAABAAAAAUAAAA"/>
                    <pic:cNvPicPr>
                      <a:picLocks noChangeAspect="1" noChangeArrowheads="1"/>
                    </pic:cNvPicPr>
                  </pic:nvPicPr>
                  <pic:blipFill>
                    <a:blip r:embed="rId19"/>
                    <a:stretch>
                      <a:fillRect/>
                    </a:stretch>
                  </pic:blipFill>
                  <pic:spPr bwMode="auto">
                    <a:xfrm>
                      <a:off x="0" y="0"/>
                      <a:ext cx="5334000" cy="2191930"/>
                    </a:xfrm>
                    <a:prstGeom prst="rect">
                      <a:avLst/>
                    </a:prstGeom>
                    <a:noFill/>
                    <a:ln w="9525">
                      <a:noFill/>
                      <a:headEnd/>
                      <a:tailEnd/>
                    </a:ln>
                  </pic:spPr>
                </pic:pic>
              </a:graphicData>
            </a:graphic>
          </wp:inline>
        </w:drawing>
      </w:r>
    </w:p>
    <w:p w14:paraId="4E4783DE" w14:textId="77777777" w:rsidR="00C66071" w:rsidRPr="00C66071" w:rsidRDefault="00C66071" w:rsidP="00C66071">
      <w:pPr>
        <w:pStyle w:val="BodyText"/>
        <w:rPr>
          <w:bCs/>
        </w:rPr>
      </w:pPr>
      <w:r>
        <w:rPr>
          <w:bCs/>
        </w:rPr>
        <w:t>Figure 1.9</w:t>
      </w:r>
      <w:r>
        <w:rPr>
          <w:bCs/>
        </w:rPr>
        <w:tab/>
      </w:r>
      <w:r w:rsidRPr="003D5825">
        <w:rPr>
          <w:bCs/>
        </w:rPr>
        <w:t>Overlay Tunnels and Encapsulations</w:t>
      </w:r>
    </w:p>
    <w:p w14:paraId="289ACBD1" w14:textId="77777777" w:rsidR="005E32D4" w:rsidRDefault="00F82A0C">
      <w:pPr>
        <w:pStyle w:val="BodyText"/>
      </w:pPr>
      <w:r>
        <w:t xml:space="preserve">Indeed, without such an </w:t>
      </w:r>
      <w:proofErr w:type="gramStart"/>
      <w:r>
        <w:t>encapsulation mechanism</w:t>
      </w:r>
      <w:r w:rsidR="00C66071">
        <w:t>s</w:t>
      </w:r>
      <w:proofErr w:type="gramEnd"/>
      <w:r>
        <w:t>, traditional segmentation solutions (VLAN, VRF) would have to be provided by the physical infrastructure and implemented up to each SDN node</w:t>
      </w:r>
      <w:r w:rsidR="00C66071">
        <w:t xml:space="preserve"> </w:t>
      </w:r>
      <w:r>
        <w:t>in order to provide an isolated transportation channel for each customer network connected to the SDN infrastructure.</w:t>
      </w:r>
    </w:p>
    <w:p w14:paraId="5589E78B" w14:textId="77777777" w:rsidR="005E32D4" w:rsidRDefault="00F82A0C">
      <w:pPr>
        <w:pStyle w:val="BodyText"/>
      </w:pPr>
      <w:r>
        <w:t>Encapsulation protocols used in SDN networks have to provide at least the following capabilities:</w:t>
      </w:r>
    </w:p>
    <w:p w14:paraId="26849870" w14:textId="77777777" w:rsidR="005E32D4" w:rsidRDefault="00F82A0C">
      <w:pPr>
        <w:numPr>
          <w:ilvl w:val="0"/>
          <w:numId w:val="11"/>
        </w:numPr>
      </w:pPr>
      <w:r>
        <w:t xml:space="preserve">The ability to build several different network connectivity between </w:t>
      </w:r>
      <w:r w:rsidR="00C66071">
        <w:t xml:space="preserve">two </w:t>
      </w:r>
      <w:r>
        <w:t>SDN network nodes. This is called network segmentation.</w:t>
      </w:r>
    </w:p>
    <w:p w14:paraId="47D8CB77" w14:textId="77777777" w:rsidR="005E32D4" w:rsidRDefault="00F82A0C">
      <w:pPr>
        <w:numPr>
          <w:ilvl w:val="0"/>
          <w:numId w:val="11"/>
        </w:numPr>
      </w:pPr>
      <w:r>
        <w:t xml:space="preserve">The ability to carry </w:t>
      </w:r>
      <w:r w:rsidR="00C66071">
        <w:t xml:space="preserve">Ethernet frames and IP packets </w:t>
      </w:r>
      <w:r>
        <w:t xml:space="preserve">transparently </w:t>
      </w:r>
    </w:p>
    <w:p w14:paraId="630278B5" w14:textId="77777777" w:rsidR="005E32D4" w:rsidRDefault="00F82A0C">
      <w:pPr>
        <w:numPr>
          <w:ilvl w:val="0"/>
          <w:numId w:val="11"/>
        </w:numPr>
      </w:pPr>
      <w:r>
        <w:t>The ability to be carried over IP connectivity</w:t>
      </w:r>
    </w:p>
    <w:p w14:paraId="70DDA7D8" w14:textId="77777777" w:rsidR="005E32D4" w:rsidRDefault="00F82A0C">
      <w:pPr>
        <w:pStyle w:val="FirstParagraph"/>
      </w:pPr>
      <w:r>
        <w:t>Today, several encapsulation protocols are used into SDN networks:</w:t>
      </w:r>
    </w:p>
    <w:p w14:paraId="027CFF7C" w14:textId="124D17F8" w:rsidR="005E32D4" w:rsidRDefault="00F82A0C">
      <w:pPr>
        <w:numPr>
          <w:ilvl w:val="0"/>
          <w:numId w:val="12"/>
        </w:numPr>
      </w:pPr>
      <w:r>
        <w:t>V</w:t>
      </w:r>
      <w:ins w:id="49" w:author="T. Sridhar" w:date="2020-11-24T23:53:00Z">
        <w:r w:rsidR="004C60BC">
          <w:t>X</w:t>
        </w:r>
      </w:ins>
      <w:del w:id="50" w:author="T. Sridhar" w:date="2020-11-24T23:53:00Z">
        <w:r w:rsidDel="004C60BC">
          <w:delText>x</w:delText>
        </w:r>
      </w:del>
      <w:r>
        <w:t>LAN</w:t>
      </w:r>
    </w:p>
    <w:p w14:paraId="1061EED3" w14:textId="77777777" w:rsidR="005E32D4" w:rsidRDefault="00F82A0C">
      <w:pPr>
        <w:numPr>
          <w:ilvl w:val="0"/>
          <w:numId w:val="12"/>
        </w:numPr>
      </w:pPr>
      <w:r>
        <w:t>MPLS over GRE</w:t>
      </w:r>
    </w:p>
    <w:p w14:paraId="1813BFAB" w14:textId="77777777" w:rsidR="005E32D4" w:rsidRDefault="00F82A0C">
      <w:pPr>
        <w:numPr>
          <w:ilvl w:val="0"/>
          <w:numId w:val="12"/>
        </w:numPr>
      </w:pPr>
      <w:r>
        <w:t>MPLS over UDP</w:t>
      </w:r>
    </w:p>
    <w:p w14:paraId="48ACB147" w14:textId="77777777" w:rsidR="005E32D4" w:rsidRDefault="00F82A0C">
      <w:pPr>
        <w:numPr>
          <w:ilvl w:val="0"/>
          <w:numId w:val="12"/>
        </w:numPr>
      </w:pPr>
      <w:r>
        <w:t>NVGRE</w:t>
      </w:r>
    </w:p>
    <w:p w14:paraId="2419C670" w14:textId="77777777" w:rsidR="005E32D4" w:rsidRDefault="00F82A0C">
      <w:pPr>
        <w:numPr>
          <w:ilvl w:val="0"/>
          <w:numId w:val="12"/>
        </w:numPr>
      </w:pPr>
      <w:r>
        <w:t>Geneve</w:t>
      </w:r>
    </w:p>
    <w:p w14:paraId="0BDE81C5" w14:textId="77777777" w:rsidR="005E32D4" w:rsidRDefault="00F82A0C">
      <w:pPr>
        <w:numPr>
          <w:ilvl w:val="0"/>
          <w:numId w:val="12"/>
        </w:numPr>
      </w:pPr>
      <w:commentRangeStart w:id="51"/>
      <w:r>
        <w:t>STT</w:t>
      </w:r>
      <w:commentRangeEnd w:id="51"/>
      <w:r w:rsidR="004C60BC">
        <w:rPr>
          <w:rStyle w:val="CommentReference"/>
        </w:rPr>
        <w:commentReference w:id="51"/>
      </w:r>
    </w:p>
    <w:p w14:paraId="72251630" w14:textId="77777777" w:rsidR="005E32D4" w:rsidRDefault="00F82A0C">
      <w:pPr>
        <w:pStyle w:val="FirstParagraph"/>
      </w:pPr>
      <w:r>
        <w:rPr>
          <w:noProof/>
        </w:rPr>
        <w:lastRenderedPageBreak/>
        <w:drawing>
          <wp:inline distT="0" distB="0" distL="0" distR="0" wp14:anchorId="0C216D96" wp14:editId="7975C850">
            <wp:extent cx="3469531" cy="4140557"/>
            <wp:effectExtent l="0" t="0" r="0" b="0"/>
            <wp:docPr id="10"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AAAABgCAACBAgAAAAAAAAAAAACDJQAA4ywAACBFTUYAAAEAYPcIAJ0lAAADAAAAAAAAAAAAAAAAAAAAgAcAADgEAABYAQAAwQAAAAAAAAAAAAAAAAAAAMA/BQDo8QIARgAAACwAAAAgAAAARU1GKwFAAQAcAAAAEAAAAAIQwNsBAAAAeAAAAHgAAABGAAAAkAAAAIQAAABFTUYrMEACABAAAAAEAAAAAACAPypAAAAkAAAAGAAAAAAAgD8AAAAAAAAAAAAAgD8AAAAAAAAAADJAAAEcAAAAEAAAAAAAAAAAAAAAAEAGRAAAIUQqQAAAJAAAABgAAAAAAIA/AAAAAAAAAAAAAIA/AAAAAAAAAAAEQAAADAAAAAAAAAAhAAAACAAAAEsAAABAAAAAMAAAAAUAAAAgAAAAAQAAAAEAAAAQAAAAAAAAAAAAAAAZAgAAhAIAAAAAAAAAAAAAGQIAAIQCAAAiAAAADAAAAP////9GAAAA7AAAAOAAAABFTUYrJUAAABAAAAAEAAAAAAAAAB9AAwAMAAAAAAAAACJABAAMAAAAAAAAAB5ACQAMAAAAAAAAACFABwAMAAAAAAAAACpAAAAkAAAAGAAAAAAAAAAAAPBCAADwwgAAAAD446xCMCG5QwhAAAI8AAAAMAAAAAIQwNsAAAAAjgAAAAAAAACrqqo8AgAAAAIAAAACAAAAAAAAAAIQwNsAAAAAAAAA/whAAQMsAAAAIAAAAAIQwNsCAAAAAAAAAAAAAAAAAAAArgIHPwAAAAAAAU//FUABABAAAAAEAAAAAAAAACEAAAAIAAAAYgAAAAwAAAABAAAAJAAAACQAAAAAAIA9AAAAAAAAAAAAAIA9AAAAAAAAAAACAAAAXwAAADgAAAABAAAAOAAAAAAAAAA4AAAAAAAAAAAAAQAoAAAAAAAAAAAAAAAAAAAAAAAAAAAAAAAlAAAADAAAAAEAAAAlAAAADAAAAAUAAIBXAAAAJAAAAFMAAABvAQAAWQAAALQBAAACAAAAYAUdF2AFERslAAAADAAAAAcAAIAlAAAADAAAAAA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PvSKQzAhuUMIQAACPAAAADAAAAACEMDbAAAAAI4AAAAAAAAAq6qqPAIAAAACAAAAAgAAAAAAAAACEMDbAAAAAAAAAP8IQAEDLAAAACAAAAACEMDbAgAAAAAAAAAAAAAAAAAAAK4CBz8AAAAAAAFP/xVAAQAQAAAABAAAAAAAAAAkAAAAJAAAAAAAgD0AAAAAAAAAAAAAgD0AAAAAAAAAAAIAAABfAAAAOAAAAAEAAAA4AAAAAAAAADgAAAAAAAAAAAABACgAAAAAAAAAAAAAAAAAAAAAAAAAAAAAACUAAAAMAAAAAQAAACUAAAAMAAAABQAAgFcAAAAkAAAAEwEAAG8BAAAYAQAAtAEAAAIAAABXER0XVxERGyUAAAAMAAAABwAAgCUAAAAMAAAAAAAAgCQAAAAkAAAAAACAQQAAAAAAAAAAAACAQQAAAAAAAAAAAgAAACgAAAAMAAAAAQAAAEYAAABEAQAAOAEAAEVNRisqQAAAJAAAABgAAAAAAIA/AAAAAAAAAAAAAIA/AAAAAAAAAAAqQAAAJAAAABgAAAAAAIA/AAAAAAAAAAAAAIA/AAAAAAAAAAAmQAAAEAAAAAQAAAAAAAAAJUAAABAAAAAEAAAAAAAAAB9AAwAMAAAAAAAAACJABAAMAAAAAAAAAB5ACQAMAAAAAAAAACFABwAMAAAAAAAAACpAAAAkAAAAGAAAAAAAAAAAAPBCAADwwgAAAACIVeZDMCG5QwhAAAI8AAAAMAAAAAIQwNsAAAAAjgAAAAAAAACrqqo8AgAAAAIAAAACAAAAAAAAAAIQwNsAAAAAAAAA/whAAQMsAAAAIAAAAAIQwNsCAAAAAAAAAAAAAAAAAAAArgIHPwAAAAAAAU//FUABABAAAAAEAAAAAAAAACQAAAAkAAAAAACAPQAAAAAAAAAAAACAPQAAAAAAAAAAAgAAAF8AAAA4AAAAAQAAADgAAAAAAAAAOAAAAAAAAAAAAAEAKAAAAAAAAAAAAAAAAAAAAAAAAAAAAAAAJQAAAAwAAAABAAAAJQAAAAwAAAAFAACAVwAAACQAAADJAQAAbwEAAM8BAAC0AQAAAgAAAMMcHRfDHBEb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mRzRUMlpTVDCkAAgCQAAAAYAAAA/////wEAAAAAAAAAjxa/v3u9nj+PFr8/JAAAACQAAAAAAIA9AAAAAAAAAAAAAIA9AAAAAAAAAAACAAAAJQAAAAwAAAAAAACAJQAAAAwAAAAIAACAVgAAADAAAADFAAAAAgAAAFoBAAC2AAAABQAAAFAMIABQDFMLnRVTC50VIABQDCA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mRzRUMlpTVDCEAAAjwAAAAwAAAAAhDA2wAAAACOAAAAAAAAAKuqKjwCAAAAAgAAAAIAAAAAAAAAAhDA2wAAAAAAAAD/CEABA0gAAAA8AAAAAhDA2wUAAAAAAAAAAAAAAAAAAAB7vZ4/AAAAAHu9nj+PFr+/AAAAAI8Wv78AAAAAAAAAAAABAQGBa0//FUABABAAAAAEAAAAAAAAACQAAAAkAAAAAACAPQAAAAAAAAAAAACAPQAAAAAAAAAAAgAAAF8AAAA4AAAAAQAAADgAAAAAAAAAOAAAAAAAAAAAAAEAFAAAAAAAAAAAAAAAAAAAAAAAAAAAAAAAJQAAAAwAAAABAAAAJQAAAAwAAAAFAACAVgAAADAAAADDAAAAAAAAAFwBAAC3AAAABQAAAFAMUwudFVMLnRUgAFAMIABQDFMLJQAAAAwAAAAHAACAJQAAAAwAAAAAAACAJAAAACQAAAAAAIBBAAAAAAAAAAAAAIBBAAAAAAAAAAACAAAAKAAAAAwAAAABAAAARgAAALRXAACoVwAARU1GKypAAAAkAAAAGAAAAAAAgD8AAAAAAAAAAAAAgD8AAAAAAAAAACpAAAAkAAAAGAAAAAAAgD8AAAAAAAAAAAAAgD8AAAAAAAAAACZAAAAQAAAABAAAAAAAAAAlQAAAEAAAAAQAAAAAAAAAH0ADAAwAAAAAAAAAIkAEAAwAAAAAAAAAHkAJAAwAAAAAAAAAIUAHAAwAAAAAAAAAKkAAACQAAAAYAAAAwJsJOQAAAAAAAAAAwJsJOaESXUMLhBxDK0AAAAwAAAAAAAAAHkAGAAwAAAAAAAAAIUAFAAwAAAAAAAAAHkAJAAwAAAAAAAAAKkAAACQAAAAYAAAAwJsJOQAAAAAAAAAAwJsJOaESXUMLhBxDIUAHAAwAAAAAAAAACEABAzwAAAAwAAAAAhDA2wQAAAAAAAAAAAAAAAAAAAAB4ERJAAAAAAHgREl6/j3JNWOEvHr+PckAAQGBM0ABAQwAAAAAAAAAJEAEAAwAAAAAAAAAKkAAACQAAAAYAAAAwL/sPQAAAAAAAAAAUSLsPaESXUMPjVl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AgAAAAAAAAAgxNnOOgAAAAcAAAAAAAAAdmTGQv5/AAAOAAAAAAAAAHLt00T+fwAAAAAAAAAAAAC/xNVE/n8AAFAAAAAAAAAAIAAAAAAAAABQ6x1frQEAAFyh2ET+fwAAAgAAAAAAAADaNx1frQEAAAIAAALoBAAAc4OcNQAAAAA6AAA6AAAAAAAAU2qtAQAAAgAAAgAAAABdhpw1/n8AAAsrISEAAAAAAQAAAAAAAAAgw9nOOgAAACWFnDUAAAAAAAAAAAAAAABIAAAAAAAAAAAAAAAAAAAAAAAAAAAAAAAFAAAAAAAAAFAAAAAAAAAAAAAdX60BAAC7utVE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3QAAADYAAABHAQAAn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8n6z0AAAAAAAAAAC3K6T0AAF1DAABYQiQAAAAkAAAA/yfrPQAAAAAAAAAALcrpPQAAXUMAAFhCBAAAAHMAAAAMAAAAAAAAAA0AAAAQAAAA3QAAADYAAABSAAAAcAEAAAEAAAAUAAAACQAAAAAAAAAAAAAAvAIAAAAAAAAHAgIiUwB5AHMAdABlAG0AAAAAAAAAAAAAAAAAAAAAAAAAAAAAAAAAAAAAAAAAAAAAAAAAAAAAAAAAAAAAAAAAAAAAAAAAAACw919urQEAAAEAAAACAAAAyQ0AAAQAAAAAAAAAAAAAAEAyYm6tAQAAAPhfbq0BAAAQudnOOgAAAAMAAAAAAAAAELnZzjoAAADYAAAAAAAAAEBNpjX+fwAAMVBhSQAAAADQd19urQEAAAQAAAABAAAAAAAAAAQAAAAAAAAAAAAAAAMAAAP/////AAAAAP////9HAQBGrQEAAAAAAAAAAAAAoZJcQwsEHEMkM6NDCwQcQwAAAAAAAAAAALzZzgAAAABAMmJurQEAAAAAAAAAAAAAAAAAAAAAAAA9CNZE/n8AAAAAHV+tAQAAAAAdX60BAAAAAAAAAAAAAFAyYm5kdgAIAAAAACUAAAAMAAAAAQAAAEYAAAAoAAAAHAAAAEdESUMCAAAAAAAAAAAAAACSAwAAdQMAAAAAAAAhAAAACAAAAGIAAAAMAAAAAQAAACEAAAAIAAAAHgAAABgAAADdAAAANgAAAEcBAACcAAAAFQAAAAwAAAAEAAAAFQAAAAwAAAAEAAAAUQAAADzuAwD2AAAAPAAAAAIBAABH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BAAAAIgAAAAwAAAD/////IgAAAAwAAAD+////RgAAAAgCAAD8AQAARU1GKyxAAAAkAAAAGAAAAAAAgD8AAAAAAAAAAAAAgD8AAACAAAAAgCpAAAAkAAAAGAAAAMC/7D0AAAAAAAAAAFEi7D2hEl1DD41ZQipAAAAkAAAAGAAAAMCbCTkAAAAAAAAAAMCbCTmhEl1DC4QcQyRAAAAMAAAAAAAAACtAAAAMAAAAAAAAAB5ABgAMAAAAAAAAACFABQAMAAAAAAAAAAhABAQoAAAAHAAAAAIQwNsAAAAAAAAAEAAAAD8AAAA/AEAGRAAAIUQ0QAQADAAAAAAAAAAeQAkADAAAAAAAAAAqQAAAJAAAABgAAADAmwk5AAAAAAAAAADAmwk5oRJdQwuEHEMhQAcADAAAAAAAAAAqQAAAJAAAABgAAADAmwk5AAAAAAAAAADAmwk5oRJdQwqEHEMqQAAAJAAAABgAAAAAAIA/AAAAAAAAAAAAAIA/AAAAAAAAAAAqQAAAJAAAABgAAAAAAIA/AAAAAAAAAAAAAIA/AAAAAAAAAAAmQAAAEAAAAAQAAAAAAAAAJUAAABAAAAAEAAAAAAAAAB9AAwAMAAAAAAAAACJABAAMAAAAAAAAAB5ACQAMAAAAAAAAACFABwAMAAAAAAAAACpAAAAkAAAAGAAAAAAAgD8AAAAAAAAAAAAAgD+Q2YFDa+fcQgRAAAAMAAAAAAAAACEAAAAIAAAAHAAAAAgAAABLAAAAQAAAADAAAAAFAAAAIAAAAAEAAAABAAAAEAAAAAAAAAAAAAAAGQIAAIQCAAAAAAAAAAAAABkCAACEAgAAJAAAACQAAAAAAIA/AAAAAAAAAAAAAIA/kNmBQ2vn3EICAAAADAAAABAAAAAAAAAAAAAAAAoAAAAQAAAAAAAAAAAAAABSAAAAcAEAAAEAAADv////AAAAAAAAAAAAAAAAvAIAAAAAAAAEAAUiQwBhAGwAaQBiAHIAaQAAAP5/AAAAAAAAAAAAAADD2c46AAAAAgAAAAAAAAAAAAAAAAAAAFCJumatAQAAIAAAAAAAAAAAAAAAAAAAAAAAAAAAAAAAAMXZzjoAAAAJAAAAAAAAACDE2c46AAAAEPq6Zq0BAACwIWJurQEAABH81UT+fwAAsCFibq0BAAAAAB1frQEAAO8QYP//////fEEAAARgBADgDXFYrQEAAO8QYP//////fEEAAARgBAAXSJI1AAAAAAEAAAAAAAAAAAAAAAAAAAB8QQAAIVoBAEybxkL+fwAAAQAAAAAAAABxvpY1/n8AAADF2c46AAAAIMTZzgAAAAAQ+rpmrQEAAPPEvef9fwAAAAAAAAAAAADvEARgAAAAALm42c46AAAAdBv+Q/5/AADgDXFYrQEAAAM3tudkdgAIAAAAACUAAAAMAAAAAQAAABYAAAAMAAAAGAAAABIAAAAMAAAAAQAAABgAAAAMAAAAAAAAAlQAAABgAAAABAEAAF4AAAAgAQAAcgAAAAIAAAAAAAAAAAAAAAAAAAAAAAAAAwAAAEwAAAAAAAAAAAAAAAAAAAD//////////1QAAABDAFAAVQAAAAkAAAAJAAAACwAAACUAAAAMAAAADQAAgCgAAAAMAAAAAQAAACIAAAAMAAAA/////0YAAAAgAQAAFAEAAEVNRisqQAAAJAAAABgAAAAAAPBCAAAAAAAAAAAAAPBCkNmBQ2vn3E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fEtDyZq5QQRAAAAMAAAAAAAAACEAAAAIAAAAHAAAAAgAAABLAAAAQAAAADAAAAAFAAAAIAAAAAEAAAABAAAAEAAAAAAAAAAAAAAAGQIAAIQCAAAAAAAAAAAAABkCAACEAgAAJAAAACQAAAAAAIA/AAAAAAAAAAAAAIA/oHxLQ8mauUECAAAADAAAABAAAAAAAAAAAAAAAAoAAAAQAAAAAAAAAAAAAABSAAAAcAEAAAEAAADs////AAAAAAAAAAAAAAAAkAEAAAAAAAAEAAUiQQByAGkAYQBsACAATgBhAHIAcgBvAHcAAAAAAADD2c46AAAAAgAAAAAAAAAAAAAAAAAAAIeICDwAAAAAAAAAAAAAAAAAAAAAAAAAAAAAAAAAAAAAAMXZzjoAAAA9CNZE/n8AACDE2c46AAAAEPq6Zq0BAADwI2JurQEAABH81UT+fwAA8CNibq0BAAAAAB1frQEAAPA9vnCtAQAAfEEAAMgCAABoDXFYrQEAANA/wXCtAQAAfEEAAATsBAAXSJI1AAAAAAEAAAAAAAAAAAAAAAAAAAAMAAAAAAAAAAcAAAAAAAAAyOKrWK0BAAAB0XhmrQEAACDE2c46AAAAAQAAAAAAAABAxsFwrQEAABH81UT+fwAAALnZzjoAAAAAAIdWrQEAAPm42c46AAAAAAAAAAAAAAAAAAAAAAAAAAM3tudkdgAIAAAAACUAAAAMAAAAAQAAABYAAAAMAAAAGAAAABIAAAAMAAAAAQAAABgAAAAMAAAAAAAAAlQAAAC4AAAAzAAAAAQAAABUAQAAGwAAAAIAAAAAAAAAAAAAAAAAAAAAAAAAEgAAAEwAAAAAAAAAAAAAAAAAAAD//////////3AAAABDAG8AbgB0AHIAbwBsACAAYQBuAGQAIABDAG8AbgBmAGkAZwAMAAAACQAAAAkAAAAFAAAABQAAAAkAAAAEAAAABAAAAAoAAAAJAAAACQAAAAQAAAAMAAAACQAAAAkAAAAFAAAABAAAAAkAAAAlAAAADAAAAA0AAIAoAAAADAAAAAEAAAAiAAAADAAAAP////9GAAAAIAEAABQBAABFTUYrKkAAACQAAAAYAAAAAADwQgAAAAAAAAAAAADwQqB8S0PJmrlB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Asx7Q33NPEIEQAAADAAAAAAAAAAhAAAACAAAABwAAAAIAAAASwAAAEAAAAAwAAAABQAAACAAAAABAAAAAQAAABAAAAAAAAAAAAAAABkCAACEAgAAAAAAAAAAAAAZAgAAhAIAACQAAAAkAAAAAACAPwAAAAAAAAAAAACAPwLMe0N9zTxCAgAAAAwAAAAQAAAAAAAAAAAAAAAKAAAAEAAAAAAAAAAAAAAAUgAAAHABAAABAAAA7P///wAAAAAAAAAAAAAAAJABAAAAAAAABAAFIkEAcgBpAGEAbAAgAE4AYQByAHIAbwB3AAAAAAAAw9nOOgAAAAIAAAAAAAAAAAAAAAAAAACHiAg8AAAAAAAAAAAAAAAAAAAAAAAAAAAAAAAAAAAAAADF2c46AAAAPQjWRP5/AAAgxNnOOgAAABD6umatAQAA8Cxibq0BAAAR/NVE/n8AAPAsYm6tAQAAAAAdX60BAADwPb5wrQEAAHxBAADiAgAAUA1xWK0BAADQP8FwrQEAAHxBAAAEcQQAF0iSNQAAAAABAAAAAAAAAAAAAAAAAAAADAAAAAAAAAAHAAAAAAAAAMjiq1itAQAAAdF4Zq0BAAAgxNnOOgAAAAEAAAAAAAAAIMvBcK0BAAAR/NVE/n8AAAC52c46AAAAAACHVq0BAAD5uNnOOgAAAAAAAAAAAAAAAAAAAAAAAAADN7bnZHYACAAAAAAlAAAADAAAAAEAAAAWAAAADAAAABgAAAASAAAADAAAAAEAAAAYAAAADAAAAAAAAAJUAAAAbAAAAPwAAAAcAAAAIwEAADMAAAACAAAAAAAAAAAAAAAAAAAAAAAAAAUAAABMAAAAAAAAAAAAAAAAAAAA//////////9YAAAAcABsAGEAbgBlAP//CQAAAAQAAAAJAAAACQAAAAkAAAAlAAAADAAAAA0AAIAoAAAADAAAAAEAAAAiAAAADAAAAP////9GAAAAjAEAAIABAABFTUYrKkAAACQAAAAYAAAAAADwQgAAAAAAAAAAAADwQgLMe0N9zTxCKkAAACQAAAAYAAAAAACAPwAAAAAAAAAAAACAPwAAAAAAAAAAKkAAACQAAAAYAAAAAACAPwAAAAAAAAAAAACAPwAAAAAAAAAAKkAAACQAAAAYAAAAAACAPwAAAAAAAAAAAACAPwAAAAAAAAAAJkAAABAAAAAEAAAAAAAAACVAAAAQAAAABAAAAAAAAAAfQAMADAAAAAAAAAAiQAQADAAAAAAAAAAeQAkADAAAAAAAAAAhQAcADAAAAAAAAAAqQAAAJAAAABgAAAAAAAAAAADwQgAA8MIAAAAA1BaJQ23jNkMIQAACPAAAADAAAAACEMDbAAAAAI4AAAAAAAAAq6qqPAIAAAACAAAAAgAAAAAAAAACEMDbAAAAAAAAAP8IQAEDLAAAACAAAAACEMDbAgAAAAAAAAAAAAAAAAAAAFvYQD8AAAAAAAEBgRVAAQAQAAAABAAAAAAAAAAhAAAACAAAAGIAAAAMAAAAAQAAACQAAAAkAAAAAACAPQAAAAAAAAAAAACAPQAAAAAAAAAAAgAAAF8AAAA4AAAAAQAAADgAAAAAAAAAOAAAAAAAAAAAAAEAKAAAAAAAAAAAAAAAAAAAAAAAAAAAAAAAJQAAAAwAAAABAAAAJQAAAAwAAAAFAACAVwAAACQAAAAPAQAAtAAAABQBAAAUAQAAAgAAABsRZwsbEQ0R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0Rcw0OzTLFCBEAAAAwAAAAAAAAAIQAAAAgAAAAcAAAACAAAAEsAAABAAAAAMAAAAAUAAAAgAAAAAQAAAAEAAAAQAAAAAAAAAAAAAAAZAgAAhAIAAAAAAAAAAAAAGQIAAIQCAAAkAAAAJAAAAAAAgD8AAAAAAAAAAAAAgD9EXMNDs0yxQgIAAAAMAAAAEAAAAAAAAAAAAAAACgAAABAAAAAAAAAAAAAAAFIAAABwAQAAAQAAAOz///8AAAAAAAAAAAAAAACQAQAAAAAAAAQABSJDAGEAbABpAGIAcgBpAAAAcgByAG8AdwAAAAAAAMPZzjoAAAACAAAAAAAAAAAAAAAAAAAAh4gIPAAAAAAAAAAAAAAAAAAAAAAAAAAAAAAAAAAAAAAAxdnOOgAAAAkAAAAAAAAAIMTZzjoAAAAQ+rpmrQEAAHAiYm6tAQAAEfzVRP5/AABwImJurQEAAAAAHV+tAQAA7xBm//////98QQAABGYEAOANcVitAQAA7xBm//////98QQAABGYEABdIkjUAAAAAAQAAAAAAAAAAAAAAAAAAAHxBAAAhWgEATJvGQv5/AAABAAAAAAAAAHG+ljX+fwAAAMXZzjoAAAAgxNnOAAAAABD6umatAQAA88S95/1/AAAAAAAAAAAAAO8QBGYAAAAAubjZzjoAAAB0G/5D/n8AAOANcVitAQAAAze252R2AAgAAAAAJQAAAAwAAAABAAAAFgAAAAwAAAAYAAAAEgAAAAwAAAABAAAAGAAAAAwAAAAAAAACVAAAAGAAAACHAQAARgAAAKgBAABdAAAAAgAAAAAAAAAAAAAAAAAAAAAAAAADAAAATAAAAAAAAAAAAAAAAAAAAP//////////VAAAAFMARABOAP//CQAAAAwAAAANAAAAJQAAAAwAAAANAACAKAAAAAwAAAABAAAAIgAAAAwAAAD/////RgAAACABAAAUAQAARU1GKypAAAAkAAAAGAAAAAAA8EIAAAAAAAAAAAAA8EJEXMNDs0yx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Rzt0PATOFCBEAAAAwAAAAAAAAAIQAAAAgAAAAcAAAACAAAAEsAAABAAAAAMAAAAAUAAAAgAAAAAQAAAAEAAAAQAAAAAAAAAAAAAAAZAgAAhAIAAAAAAAAAAAAAGQIAAIQCAAAkAAAAJAAAAAAAgD8AAAAAAAAAAAAAgD+Ec7dDwEzhQgIAAAAMAAAAEAAAAAAAAAAAAAAACgAAABAAAAAAAAAAAAAAAFIAAABwAQAAAQAAAOz///8AAAAAAAAAAAAAAACQAQAAAAAAAAQABSJDAGEAbABpAGIAcgBpAAAAcgByAG8AdwAAAAAAAMPZzjoAAAACAAAAAAAAAAAAAAAAAAAAh4gIPAAAAAAAAAAAAAAAAAAAAAAAAAAAAAAAAAAAAAAAxdnOOgAAAAkAAAAAAAAAIMTZzjoAAAAQ+rpmrQEAAHAlYm6tAQAAEfzVRP5/AABwJWJurQEAAAAAHV+tAQAAbCLx//////98QQAABPEEAGgNcVitAQAAbCLx//////98QQAABPEEABdIkjUAAAAAAQAAAAAAAAAAAAAAAAAAAHxBAAAhWgEATJvGQv5/AAABAAAAAAAAAHG+ljX+fwAAAMXZzjoAAAAgxNnOAAAAABD6umatAQAA88S95/1/AAAAAAAAAAAAAGwiBPEAAAAAubjZzjoAAAB0G/5D/n8AAGgNcVitAQAAAze252R2AAgAAAAAJQAAAAwAAAABAAAAFgAAAAwAAAAYAAAAEgAAAAwAAAABAAAAGAAAAAwAAAAAAAACVAAAAIgAAABvAQAAXgAAAMABAAB1AAAAAgAAAAAAAAAAAAAAAAAAAAAAAAAKAAAATAAAAAAAAAAAAAAAAAAAAP//////////YAAAAEMAbwBuAHQAcgBvAGwAbABlAHIACwAAAAoAAAALAAAABgAAAAcAAAALAAAABQAAAAQAAAAKAAAABwAAACUAAAAMAAAADQAAgCgAAAAMAAAAAQAAACIAAAAMAAAA/////0YAAADYAQAAzAEAAEVNRisqQAAAJAAAABgAAAAAAPBCAAAAAAAAAAAAAPBChHO3Q8BM4UI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AACBAN4i5QwhAAQO0AAAAqAAAAAIQwNsRAAAAAAAAAMjj8T0AAAAAvEqKQAAAAAAaYYxAAACQJUsSjkBxmFi9SxKOQMjj8b1LEo5AATUsv0sSjkDz5zy/GmGMQHpxSr+8SopAenFKv8jj8T16cUq/cZhYPXpxSr8AAEAl8+c8vwAA4CUBNSy/AAAAAMjj8b0AAAAmcZhYvXGYWD0AANilyOPxPQAAcKYAAQMDAwEDAwMBAwMDAQMDgwYAABRAAYAQAAAABAAAAPLy8v8hAAAACAAAAGIAAAAMAAAAAQAAACQAAAAkAAAAAACAPQAAAAAAAAAAAACAPQAAAAAAAAAAAgAAACcAAAAYAAAAAQAAAAAAAADy8vIAAAAAACUAAAAMAAAAAQAAABMAAAAMAAAAAQAAADsAAAAIAAAAGwAAABAAAAADAQAAKRcAADYAAAAQAAAAiiAAACkXAABYAAAAKAAAAAAAAAAAAAAA//////////8DAAAAByEpF20hxBZtIUcWNgAAABAAAABtIQAAHhIAAFgAAAAoAAAAAAAAAAAAAAD//////////wMAAABtIaERByE7EYogOxE2AAAAEAAAAAMBAAA7EQAAWAAAACgAAAAAAAAAAAAAAP//////////AwAAAIYAOxEgAKERIAAeEjYAAAAQAAAAIAAAAEcWAABYAAAAKAAAAAAAAAAAAAAA//////////8DAAAAIADEFoYAKRcDASkXPQAAAAgAAAA8AAAACAAAAD4AAAAYAAAAAgAAABMBAAAXAgAAcw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N4i5QwhAAAI8AAAAMAAAAAIQwNsAAAAAjgAAAAAAAACrqio8AgAAAAIAAAACAAAAAAAAAAIQwNsAAAAAAAAA/xVAAQAQAAAABAAAAAAAAAAhAAAACAAAAB4AAAAYAAAAAAAAAAAAAAAZAgAAhAIAACQAAAAkAAAAAACAPQAAAAAAAAAAAACAPQAAAAAAAAAAAgAAAF8AAAA4AAAAAgAAADgAAAAAAAAAOAAAAAAAAAAAAAEAFAAAAAAAAAAAAAAAAAAAAAAAAAAAAAAAJQAAAAwAAAACAAAAJQAAAAwAAAAFAACAOwAAAAgAAAAbAAAAEAAAAAMBAAApFwAANgAAABAAAACKIAAAKRcAAFgAAAAoAAAAAAAAAAAAAAD//////////wMAAAAHISkXbSHEFm0hRxY2AAAAEAAAAG0hAAAeEgAAWAAAACgAAAAAAAAAAAAAAP//////////AwAAAG0hoREHITsRiiA7ETYAAAAQAAAAAwEAADsRAABYAAAAKAAAAAAAAAAAAAAA//////////8DAAAAhgA7ESAAoREgAB4SNgAAABAAAAAgAAAARxYAAFgAAAAoAAAAAAAAAAAAAAD//////////wMAAAAgAMQWhgApFwMBKRc9AAAACAAAADwAAAAIAAAAQAAAABgAAAAAAAAAEgEAABgCAAB1AQAAJQAAAAwAAAAHAACAJQAAAAwAAAAA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TOuENueIVDBEAAAAwAAAAAAAAAIQAAAAgAAAAcAAAACAAAAEsAAABAAAAAMAAAAAUAAAAgAAAAAQAAAAEAAAAQAAAAAAAAAAAAAAAZAgAAhAIAAAAAAAAAAAAAGQIAAIQCAAAkAAAAJAAAAAAAgD8AAAAAAAAAAAAAgD/kzrhDbniFQwIAAAAMAAAAEAAAAAAAAAAAAAAACgAAABAAAAAAAAAAAAAAAFIAAABwAQAAAgAAAOz///8AAAAAAAAAAAAAAAC8AgAAAAAAAAQABSJDAGEAbABpAGIAcgBpAAAAcgByAG8AdwAAAAAAAMPZzjoAAAACAAAAAAAAAAAAAAAAAAAAh4gIPAAAAAAAAAAAAAAAAAAAAAAAAAAAAAAAAAAAAAAAxdnOOgAAAAkAAAAAAAAAIMTZzjoAAAAQ+rpmrQEAAPAmYm6tAQAAEfzVRP5/AADwJmJurQEAAAAAHV+tAQAAuhh5//////98QQAABHkEAFANcVitAQAAuhh5//////98QQAABHkEABdIkjUAAAAAAQAAAAAAAAAAAAAAAAAAAHxBAAAhWgEATJvGQv5/AAABAAAAAAAAAHG+ljX+fwAAAMXZzjoAAAAgxNnOAAAAABD6umatAQAA88S95/1/AAAAAAAAAAAAALoYBHkAAAAAubjZzjoAAAB0G/5D/n8AAFANcVitAQAAAze252R2AAgAAAAAJQAAAAwAAAACAAAAFgAAAAwAAAAYAAAAEgAAAAwAAAABAAAAGAAAAAwAAAAAAAACVAAAAKwAAAByAQAA+AAAAAECAAAPAQAAAgAAAAAAAAAAAAAAAAAAAAAAAAAQAAAATAAAAAAAAAAAAAAAAAAAAP//////////bAAAAFAAaAB5AHMAaQBjAGEAbAAgAE4AZQB0AHcAbwByAGsACwAAAAoAAAAKAAAACAAAAAUAAAAIAAAACgAAAAUAAAAEAAAADgAAAAoAAAAHAAAADgAAAAsAAAAHAAAACgAAACUAAAAMAAAADQAAgCgAAAAMAAAAAgAAACIAAAAMAAAA/////0YAAACcAQAAkAEAAEVNRisqQAAAJAAAABgAAAAAAPBCAAAAAAAAAAAAAPBC5M64Q254h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vF41DhAnYQwhAAAI8AAAAMAAAAAIQwNsAAAAAjgAAAAAAAACrqqo8AgAAAAIAAAACAAAAAAAAAAIQwNsAAAAAAAD//whAAQM8AAAAMAAAAAIQwNsEAAAAAAAAAAAAAAAAAAAAAAAAAJrMLr/c7bY/mswuv9zttj8AAAAAAAEBARVAAQAQAAAABAAAAAAAAAAhAAAACAAAAGIAAAAMAAAAAQAAACQAAAAkAAAAAACAPQAAAAAAAAAAAACAPQAAAAAAAAAAAgAAAF8AAAA4AAAAAgAAADgAAAAAAAAAOAAAAAAAAAAAAAEAKAAAAAAAAAD/AAAAAAAAAAAAAAAAAAAAJQAAAAwAAAACAAAAJQAAAAwAAAAFAACAVwAAACwAAAAXAQAAWwEAAMgBAACyAQAABAAAAJsR+hqbEdsVUxzbFVMc+holAAAADAAAAAcAAIAlAAAADAAAAAAAAIAkAAAAJAAAAAAAgEEAAAAAAAAAAAAAgEEAAAAAAAAAAAIAAAAoAAAADAAAAAIAAABGAAAA8AEAAOQBAABFTUYrKkAAACQAAAAYAAAAAACAPwAAAAAAAAAAAACAPwAAAAAAAAAAKkAAACQAAAAYAAAAAACAPwAAAAAAAAAAAACAPwAAAAAAAAAAJkAAABAAAAAEAAAAAAAAACVAAAAQAAAABAAAAAAAAAAfQAMADAAAAAAAAAAiQAQADAAAAAAAAAAeQAkADAAAAAAAAAAhQAcADAAAAAAAAAAqQAAAJAAAABgAAAAAAPBCD93rqw/d6ysAAPBCFfyPQ1/7skMIQAEDFAEAAAgBAAACEMDbHAAAAAAAAAA1cFU9GZMFvoIevzwZkwW+rx2dsIdYz72kHZ2wGZOFvZodnbCrNu+8gh6/PGj6JbE1cFU9avolsakUpD8AAAAAscOnPwAAO6crwKo/qjbvvCvAqj8Zk4W9K8CqP4dYz72xw6c/GZMFvqkUpD8ZkwW+NXBVPRmTBb4qFag/GJOFvSoVqD+AHRW9ekqmPye4VbypFKQ/J7hVvNjeoT8nuFW8KBSgP4AdFb0oFKA/GJOFvSgUoD9wl8C92N6hPytv8L2pFKQ/K2/wvXpKpj8rb/C9KhWoP3CXwL0qFag/GJOFvQADAwMDAwMBAwMDAwMDgQADAwMDAwMDAwMDA4MUQAGAEAAAAAQAAAD/AP8ARgAAABgBAAAMAQAARU1GKypAAAAkAAAAGAAAAAAAgD8AAAAAAAAAAAAAgD8AAAAAAAAAACpAAAAkAAAAGAAAAAAAgD8AAAAAAAAAAAAAgD8AAAAAAAAAACZAAAAQAAAABAAAAAAAAAAlQAAAEAAAAAQAAAAAAAAAH0ADAAwAAAAAAAAAIkAEAAwAAAAAAAAAHkAJAAwAAAAAAAAAIUAHAAwAAAAAAAAAKkAAACQAAAAYAAAAAADwQg/d66sP3esrAADwQhX8j0Nf+7JDCEAAAjwAAAAwAAAAAhDA2wAAAACOAAAAAAAAAKuqqjwCAAAAAgAAAAIAAAAAAAAAAhDA2wAAAAAAAAAAFUABABAAAAAEAAAAAAAAAEYAAADgBQAA1AUAAEVNRisqQAAAJAAAABgAAAAAAIA/AAAAAAAAAAAAAIA/AAAAAAAAAAAqQAAAJAAAABgAAAAAAIA/AAAAAAAAAAAAAIA/AAAAAAAAAAAmQAAAEAAAAAQAAAAAAAAAJUAAABAAAAAEAAAAAAAAAB9AAwAMAAAAAAAAACJABAAMAAAAAAAAAB5ACQAMAAAAAAAAACFABwAMAAAAAAAAACpAAAAkAAAAGAAAAAAA8EIP3WusD91rLAAA8EIV/I9DX/uyQwhAAAI8AAAAMAAAAAIQwNsAAAAAjgAAAAAAAACrqio8AgAAAAIAAAACAAAAAAAAAAIQwNsAAAAAAAAA/whAAQPIBAAAvAQAAAIQwNuFAAAAAAAAAJnmTD48wuy9meZMPhmThb0rwCo/GZOFvdZmKD5ax1O91mYoPhmThb0rwCo/GZOFvVwllz9ax1O9XCWXPxmThb0rwCo/GZOFvSrAKj+FQiG9K8AqPxmThb27mYg/hUIhvbuZiD8Zk4W9K8AqPxmThb09rbw+GZOFvSvAKj8Zk4W9IBCAPxmThb0rwCo/GZOFvTQaDT9ax1O9NBoNPx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AAEBAAEBAAEBAAEAAQEAAQABAAEBAAEAAQABAAEAAQABAAEAAQABAAEAAQABAAEAAQABAAEAAQABAAEAAQABAAEAAQABAAEAAQABAAEAAQABAAEAAQABAAEAAQABAAEAAQABAAEAAQABAAEAAQABAAEAAQABAAEAAQABAAEAAQABAAEAATkAvhVAAQAQAAAABAAAAAAAAAAkAAAAJAAAAAAAgD0AAAAAAAAAAAAAgD0AAAAAAAAAAAIAAABfAAAAOAAAAAIAAAA4AAAAAAAAADgAAAAAAAAAAAABABQAAAAAAAAAAAAAAAAAAAAAAAAAAAAAACUAAAAMAAAAAgAAACUAAAAMAAAABQAAgFoAAAA0AwAAMQEAAFYBAACvAQAAYwE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HgTehV4E9sV+RbbFTQT9RU0E9sV+RbbFdMa9RXTGtsV+RbbFfkWDBb5FtsV+RkMFvkZ2xX5FtsVvBTbFfkW2xV5GdsV+RbbFRoW9RUaFt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UlAAAADAAAAAcAAIAlAAAADAAAAAAAAIAkAAAAJAAAAAAAgEEAAAAAAAAAAAAAgEEAAAAAAAAAAAIAAAAoAAAADAAAAAIAAABGAAAAaAIAAFwCAABFTUYrKkAAACQAAAAYAAAAAACAPwAAAAAAAAAAAACAPwAAAAAAAAAAKkAAACQAAAAYAAAAAACAPwAAAAAAAAAAAACAPwAAAAAAAAAAJkAAABAAAAAEAAAAAAAAACVAAAAQAAAABAAAAAAAAAAfQAMADAAAAAAAAAAiQAQADAAAAAAAAAAeQAkADAAAAAAAAAAhQAcADAAAAAAAAAAqQAAAJAAAABgAAADAmwk5ljwHopY8ByLAmwk5FfyPQ1/7skMIQAUBeAAAAGwAAAACEMDbBAAAAAYAAAADAAAAAAAAAAAAAMQAAIBEAACARAAA//8AAMT/AAD//wAAxP/LfAAo+fboQvn26MLLfAAowOYUSfn26McEAAAAAAAAAMHAQDyBgAA/AACAPwAA//8AAP//AADh/wAAxP8IQAEDFAEAAAgBAAACEMDbHAAAAAAAAAABcpNJ9/ZoxwFyk0mP8qfHrneSSRKr0cfkQpFJEqvRxxoOkEkSq9HHxxOPSY/yp8fHE49J9/Zox8cTj0nPCALHGg6QSSZfOsbkQpFJJl86xq53kkkmXzrGAXKTSc8IAscBcpNJ9/Zox/n26Eb59ujH5EKRSfn26MeKRZNJ+fbox8DmlElV0LTHwOaUSfn2aMfA5pRJjprQxotFk0lLvRC75EKRSUS9ELv59uhGAAAAAI6aUEaAbicvTb2QOo2a0MZNvZA6+fZox029kDpV0LTHjppQRvn26Mf59uhG+fboxwADAwMDAwMDAwMDA4MAAQMDAwMDAwEDAwMDA4MUQAEAEAAAAAQAAAAFAAAAIQAAAAgAAAA7AAAACAAAABMAAAAMAAAAAQAAACQAAAAkAAAAAACAPQAAAAAAAAAAAACAPQAAAAAAAAAAAgAAABsAAAAQAAAA4BsAANsVAABYAAAATAAAAAAAAAAAAAAA//////////8MAAAA4BujFc8bdhW7G3YVpht2FZUboxWVG9sVlRsSFqYbPxa7Gz8Wzxs/FuAbEhbgG9sVPQAAAAgAAAAbAAAAEAAAADcSAABdFQAANgAAABAAAAC7GwAAXRUAAFgAAAA0AAAAAAAAAAAAAAD//////////wYAAADdG10V+RuWFfkb2xX5GyAW3RtYFrsbWBY2AAAAEAAAADcSAABYFgAAWAAAADQAAAAAAAAAAAAAAP//////////BgAAABQSWBb4ESAW+BHbFfgRlhUUEl0VNxJdFT0AAAAIAAAAJAAAACQAAAAAAIBBAAAAAAAAAAAAAIBBAAAAAAAAAAACAAAAPAAAAAgAAABDAAAADAAAAAEAAAATAAAADAAAAAEAAAAlAAAADAAAAAgAAIAnAAAAGAAAAAIAAAAAAAAA/wAAAAAAAAAlAAAADAAAAAIAAAAlAAAADAAAAAgAAIBWAAAAMAAAACABAABWAQAAvwEAAFYBAAAFAAAAHwFVAR8BVgHBAVYBwQFVAR8BVQElAAAADAAAAAgAAIAlAAAADAAAAAAAAIAoAAAADAAAAAIAAAAnAAAAGAAAAAIAAAAAAAAA/QAAAAAAAAAlAAAADAAAAAIAAAAlAAAADAAAAAgAAIBWAAAAMAAAACABAABWAQAAvwEAAFcBAAAFAAAAHwFWAR8BVwHBAVcBwQFWAR8BVgElAAAADAAAAAgAAIAlAAAADAAAAAAAAIAoAAAADAAAAAIAAAAnAAAAGAAAAAIAAAAAAAAA+QAAAAAAAAAlAAAADAAAAAIAAAAlAAAADAAAAAgAAIBWAAAAMAAAACABAABXAQAAvwEAAFgBAAAFAAAAHwFXAR8BWAHBAVgBwQFXAR8BVwElAAAADAAAAAgAAIAlAAAADAAAAAAAAIAoAAAADAAAAAIAAAAnAAAAGAAAAAIAAAAAAAAA9QAAAAAAAAAlAAAADAAAAAIAAAAlAAAADAAAAAgAAIBWAAAAMAAAACABAABYAQAAvwEAAFkBAAAFAAAAHwFYAR8BWQHBAVkBwQFYAR8BWAElAAAADAAAAAgAAIAlAAAADAAAAAAAAIAoAAAADAAAAAIAAAAnAAAAGAAAAAIAAAAAAAAA8QAAAAAAAAAlAAAADAAAAAIAAAAlAAAADAAAAAgAAIBWAAAAMAAAACABAABZAQAAvwEAAFoBAAAFAAAAHwFZAR8BWgHBAVoBwQFZAR8BWQElAAAADAAAAAgAAIAlAAAADAAAAAAAAIAoAAAADAAAAAIAAAAnAAAAGAAAAAIAAAAAAAAA7QAAAAAAAAAlAAAADAAAAAIAAAAlAAAADAAAAAgAAIBWAAAAMAAAACABAABaAQAAvwEAAFsBAAAFAAAAHwFaAR8BWwHBAVsBwQFaAR8BWgElAAAADAAAAAgAAIAlAAAADAAAAAAAAIAoAAAADAAAAAIAAAAnAAAAGAAAAAIAAAAAAAAA6QAAAAAAAAAlAAAADAAAAAIAAAAlAAAADAAAAAgAAIBWAAAAMAAAACABAABbAQAAvwEAAFwBAAAFAAAAHwFbAR8BXAHBAVwBwQFbAR8BWwElAAAADAAAAAgAAIAlAAAADAAAAAAAAIAoAAAADAAAAAIAAAAnAAAAGAAAAAIAAAAAAAAA5gAAAAAAAAAlAAAADAAAAAIAAAAlAAAADAAAAAgAAIBWAAAAMAAAACABAABcAQAAvwEAAF0BAAAFAAAAHwFcAR8BXQHBAV0BwQFcAR8BXAElAAAADAAAAAgAAIAlAAAADAAAAAAAAIAoAAAADAAAAAIAAAAnAAAAGAAAAAIAAAAAAAAA4gAAAAAAAAAlAAAADAAAAAIAAAAlAAAADAAAAAgAAIBWAAAAMAAAACABAABdAQAAvwEAAF4BAAAFAAAAHwFdAR8BXgHBAV4BwQFdAR8BXQElAAAADAAAAAgAAIAlAAAADAAAAAAAAIAoAAAADAAAAAIAAAAnAAAAGAAAAAIAAAAAAAAA3gAAAAAAAAAlAAAADAAAAAIAAAAlAAAADAAAAAgAAIBWAAAAMAAAACABAABeAQAAvwEAAF8BAAAFAAAAHwFeAR8BXwHBAV8BwQFeAR8BXgElAAAADAAAAAgAAIAlAAAADAAAAAAAAIAoAAAADAAAAAIAAAAnAAAAGAAAAAIAAAAAAAAA2gAAAAAAAAAlAAAADAAAAAIAAAAlAAAADAAAAAgAAIBWAAAAMAAAACABAABfAQAAvwEAAGABAAAFAAAAHwFfAR8BYAHBAWABwQFfAR8BXwElAAAADAAAAAgAAIAlAAAADAAAAAAAAIAoAAAADAAAAAIAAAAnAAAAGAAAAAIAAAAAAAAA1gAAAAAAAAAlAAAADAAAAAIAAAAlAAAADAAAAAgAAIBWAAAAMAAAACABAABgAQAAvwEAAGEBAAAFAAAAHwFgAR8BYQHBAWEBwQFgAR8BYAElAAAADAAAAAgAAIAlAAAADAAAAAAAAIAoAAAADAAAAAIAAAAnAAAAGAAAAAIAAAAAAAAA0wAAAAAAAAAlAAAADAAAAAIAAAAlAAAADAAAAAgAAIBWAAAAMAAAACABAABhAQAAvwEAAGIBAAAFAAAAHwFhAR8BYgHBAWIBwQFhAR8BYQElAAAADAAAAAgAAIAlAAAADAAAAAAAAIAoAAAADAAAAAIAAAAnAAAAGAAAAAIAAAAAAAAAzwAAAAAAAAAlAAAADAAAAAIAAAAlAAAADAAAAAgAAIBWAAAAMAAAACABAABiAQAAvwEAAGMBAAAFAAAAHwFiAR8BYwHBAWMBwQFiAR8BYgElAAAADAAAAAgAAIAlAAAADAAAAAAAAIAoAAAADAAAAAIAAAAnAAAAGAAAAAIAAAAAAAAAywAAAAAAAAAlAAAADAAAAAIAAAAlAAAADAAAAAgAAIBWAAAAMAAAACABAABjAQAAvwEAAGQBAAAFAAAAHwFjAR8BZAHBAWQBwQFjAR8BYwElAAAADAAAAAgAAIAlAAAADAAAAAAAAIAoAAAADAAAAAIAAAAnAAAAGAAAAAIAAAAAAAAAyAAAAAAAAAAlAAAADAAAAAIAAAAlAAAADAAAAAgAAIBWAAAAMAAAACABAABkAQAAvwEAAGUBAAAFAAAAHwFkAR8BZQHBAWUBwQFkAR8BZAElAAAADAAAAAgAAIAlAAAADAAAAAAAAIAoAAAADAAAAAIAAAAnAAAAGAAAAAIAAAAAAAAAxAAAAAAAAAAlAAAADAAAAAIAAAAlAAAADAAAAAgAAIBWAAAAMAAAACABAABlAQAAvwEAAGUBAAAFAAAAHwFlAR8BZgHBAWYBwQFlAR8BZQElAAAADAAAAAgAAIAlAAAADAAAAAAAAIAoAAAADAAAAAIAAAAlAAAADAAAAAcAAIAiAAAADAAAAP////9GAAAAGAEAAAwBAABFTUYrKkAAACQAAAAYAAAAAACAPwAAAAAAAAAAAACAPwAAAAAAAAAAKkAAACQAAAAYAAAAAACAPwAAAAAAAAAAAACAPwAAAAAAAAAAJkAAABAAAAAEAAAAAAAAACVAAAAQAAAABAAAAAAAAAAfQAMADAAAAAAAAAAiQAQADAAAAAAAAAAeQAkADAAAAAAAAAAhQAcADAAAAAAAAAAqQAAAJAAAABgAAADAmwk5ljwHopY8ByLAmwk5FfyPQ1/7skMIQAACPAAAADAAAAACEMDbAAAAAI4AAAAAAAAAANQURgIAAAACAAAAAgAAAAAAAAACEMDbAAAAAHM3N/8VQAEAEAAAAAQAAAAAAAAAJAAAACQAAAAAAIA9AAAAAAAAAAAAAIA9AAAAAAAAAAACAAAAXwAAADgAAAACAAAAOAAAAAAAAAA4AAAAAAAAAAAAAQAUAAAAAAAAADc3cwAAAAAAAAAAAAAAAAAlAAAADAAAAAIAAAAlAAAADAAAAAUAAIA7AAAACAAAABsAAAAQAAAA4BsAANsVAABYAAAATAAAAAAAAAAAAAAA//////////8MAAAA4BujFc8bdhW7G3YVpht2FZUboxWVG9sVlRsSFqYbPxa7Gz8Wzxs/FuAbEhbgG9sVPQAAAAgAAAAbAAAAEAAAADcSAABdFQAANgAAABAAAAC7GwAAXRUAAFgAAAA0AAAAAAAAAAAAAAD//////////wYAAADdG10V+RuWFfkb2xX5GyAW3RtYFrsbWBY2AAAAEAAAADcSAABYFgAAWAAAADQAAAAAAAAAAAAAAP//////////BgAAABQSWBb4ESAW+BHbFfgRlhUUEl0VNxJdFT0AAAAIAAAAPAAAAAgAAABAAAAAGAAAAB0BAABUAQAAwgEAAGgBAAAlAAAADAAAAAcAAIAlAAAADAAAAAAAAIAkAAAAJAAAAAAAgEEAAAAAAAAAAAAAgEEAAAAAAAAAAAIAAAAoAAAADAAAAAIAAABGAAAAuAEAAKwBAABFTUYrKkAAACQAAAAYAAAAAACAPwAAAAAAAAAAAACAPwAAAAAAAAAAKkAAACQAAAAYAAAAAACAPwAAAAAAAAAAAACAPwAAAAAAAAAAJkAAABAAAAAEAAAAAAAAACVAAAAQAAAABAAAAAAAAAAfQAMADAAAAAAAAAAiQAQADAAAAAAAAAAeQAkADAAAAAAAAAAhQAcADAAAAAAAAAAqQAAAJAAAABgAAAAAAPBCD93rqw/d6ysAAPBCFfyPQ1/7skMIQAACPAAAADAAAAACEMDbAAAAAI4AAAAAAAAAq6qqPAIAAAACAAAAAgAAAAAAAAACEMDbAAAAAAAAAP8IQAEDoAAAAJQAAAACEMDbDwAAAAAAAAAZkwU9GZMFvpKTpj8ZkwW+veGoPxmTBb4rwKo/h1jPvSvAqj8Zk4W9K8CqP6s277y+4ag/X/olsZKTpj9X+iWxGZMFPQAAAACrNm88AABAJWH6pTCqNu+8YfqlMBmThb1h+qUwh1jPvas2bzwZkwW+GZMFPRmTBb4AAQMDAwMDAwEDAwMDA4MDFUABABAAAAAEAAAAAAAAACQAAAAkAAAAAACAPQAAAAAAAAAAAACAPQAAAAAAAAAAAgAAAF8AAAA4AAAAAgAAADgAAAAAAAAAOAAAAAAAAAAAAAEAKAAAAAAAAAAAAAAAAAAAAAAAAAAAAAAAJQAAAAwAAAACAAAAJQAAAAwAAAAFAACAOwAAAAgAAAAbAAAAEAAAADcSAABdFQAANgAAABAAAAC7GwAAXRUAAFgAAAA0AAAAAAAAAAAAAAD//////////wYAAADdG10V+RuWFfkb2xX5GyAW3RtYFrsbWBY2AAAAEAAAADcSAABYFgAAWAAAADQAAAAAAAAAAAAAAP//////////BgAAABQSWBb4ESAW+BHbFfgRlhUUEl0VNxJdFT0AAAAIAAAAPAAAAAgAAABAAAAAGAAAAB0BAABTAQAAwgEAAGgBAAAlAAAADAAAAAcAAIAlAAAADAAAAAAAAIAkAAAAJAAAAAAAgEEAAAAAAAAAAAAAgEEAAAAAAAAAAAIAAAAoAAAADAAAAAIAAABGAAAAVAEAAEgBAABFTUYrKkAAACQAAAAYAAAAAACAPwAAAAAAAAAAAACAPwAAAAAAAAAAKkAAACQAAAAYAAAAAACAPwAAAAAAAAAAAACAPwAAAAAAAAAAJkAAABAAAAAEAAAAAAAAACVAAAAQAAAABAAAAAAAAAAfQAMADAAAAAAAAAAiQAQADAAAAAAAAAAeQAkADAAAAAAAAAAhQAcADAAAAAAAAAAqQAAAJAAAABgAAAAAAPBCAAAAAAAAAAAAAPBCXC6cQoQJ2EMIQAACPAAAADAAAAACEMDbAAAAAI4AAAAAAAAAq6qqPAIAAAACAAAAAgAAAAAAAAACEMDbAAAAAFCwAP8IQAEDPAAAADAAAAACEMDbBAAAAAAAAAAAAAAAAAAAAAAAAAA4HI6/vV5PQDgcjr+9Xk9AAAAAAAABAQEVQAEAEAAAAAQAAAAAAAAAJAAAACQAAAAAAIA9AAAAAAAAAAAAAIA9AAAAAAAAAAACAAAAXwAAADgAAAACAAAAOAAAAAAAAAA4AAAAAAAAAAAAAQAoAAAAAAAAAACwUAAAAAAAAAAAAAAAAAAlAAAADAAAAAIAAAAlAAAADAAAAAUAAIBXAAAALAAAAEsAAAAoAQAA1QEAALIBAAAEAAAA2gT6GtoEphInHaYSJx36GiUAAAAMAAAABwAAgCUAAAAMAAAAAAAAgCQAAAAkAAAAAACAQQAAAAAAAAAAAACAQQAAAAAAAAAAAgAAACgAAAAMAAAAAgAAAEYAAADwAQAA5AEAAEVNRisqQAAAJAAAABgAAAAAAIA/AAAAAAAAAAAAAIA/AAAAAAAAAAAqQAAAJAAAABgAAAAAAIA/AAAAAAAAAAAAAIA/AAAAAAAAAAAmQAAAEAAAAAQAAAAAAAAAJUAAABAAAAAEAAAAAAAAAB9AAwAMAAAAAAAAACJABAAMAAAAAAAAAB5ACQAMAAAAAAAAACFABwAMAAAAAAAAACpAAAAkAAAAGAAAAAAA8EIP3eurD93rKwAA8EInFK9Ck4eZQwhAAQMUAQAACAEAAAIQwNscAAAAAAAAAFar9T0ZkwW+0vpbPRmTBb6I0LQuh1jPvQzStC4Zk4W9jtO0Lqs277zS+ls9aPolsVar9T1q+iWxt9s8QAAAAAAmGUFAAIDBpxKJRECqNu+8EolEQBmThb0SiURAh1jPvScZQUAZkwW+t9s8QBmTBb5Wq/U9GZMFvu12QUAYk4W97XZBQIAdFb35Zj9AJ7hVvLbbPEAnuFW8c1A6QCe4Vbx/QDhAgB0VvX9AOEAYk4W9f0A4QHCXwL1zUDpAK2/wvbbbPEArb/C9+WY/QCtv8L3tdkFAcJfAve12QUAYk4W9AAMDAwMDAwEDAwMDAwOBAAMDAwMDAwMDAwMDgxRAAYAQAAAABAAAAP8A/wBGAAAAGAEAAAwBAABFTUYrKkAAACQAAAAYAAAAAACAPwAAAAAAAAAAAACAPwAAAAAAAAAAKkAAACQAAAAYAAAAAACAPwAAAAAAAAAAAACAPwAAAAAAAAAAJkAAABAAAAAEAAAAAAAAACVAAAAQAAAABAAAAAAAAAAfQAMADAAAAAAAAAAiQAQADAAAAAAAAAAeQAkADAAAAAAAAAAhQAcADAAAAAAAAAAqQAAAJAAAABgAAAAAAPBCD93rqw/d6ysAAPBCJxSvQpOHmUMIQAACPAAAADAAAAACEMDbAAAAAI4AAAAAAAAAq6qqPAIAAAACAAAAAgAAAAAAAAACEMDbAAAAAAAAAAAVQAEAEAAAAAQAAAAAAAAARgAAAOAFAADUBQAARU1GKypAAAAkAAAAGAAAAAAAgD8AAAAAAAAAAAAAgD8AAAAAAAAAACpAAAAkAAAAGAAAAAAAgD8AAAAAAAAAAAAAgD8AAAAAAAAAACZAAAAQAAAABAAAAAAAAAAlQAAAEAAAAAQAAAAAAAAAH0ADAAwAAAAAAAAAIkAEAAwAAAAAAAAAHkAJAAwAAAAAAAAAIUAHAAwAAAAAAAAAKkAAACQAAAAYAAAAAADwQg/da6wP3WssAADwQicUr0KTh5lDCEAAAjwAAAAwAAAAAhDA2wAAAACOAAAAAAAAAKuqKjwCAAAAAgAAAAIAAAAAAAAAAhDA2wAAAAAAAAD/CEABA8gEAAC8BAAAAhDA24UAAAAAAAAArtfrPjzC7L2u1+s+GZOFvRKJxD8Zk4W979TBPlrHU73v1ME+GZOFvRKJxD8Zk4W9YvgtQFrHU71i+C1AGZOFvRKJxD8Zk4W9EYnEP4VCIb0SicQ/GZOFvXQ6HUCFQiG9dDodQBmThb0SicQ/GZOFvSErWT8Zk4W9EonEPxmThb3NZhNAGZOFvRKJxD8Zk4W99WiiP1rHU731aKI/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0AAQEAAQEAAQEAAQABAQABAAEAAQEAAQABAAEAAQABAAEAAQABAAEAAQABAAEAAQABAAEAAQABAAEAAQABAAEAAQABAAEAAQABAAEAAQABAAEAAQABAAEAAQABAAEAAQABAAEAAQABAAEAAQABAAEAAQABAAEAAQABAAEAAQABAAEAAQABOQC+FUABABAAAAAEAAAAAAAAACQAAAAkAAAAAACAPQAAAAAAAAAAAACAPQAAAAAAAAAAAgAAAF8AAAA4AAAAAgAAADgAAAAAAAAAOAAAAAAAAAAAAAEAFAAAAAAAAAAAAAAAAAAAAAAAAAAAAAAAJQAAAAwAAAACAAAAJQAAAAwAAAAFAACAWgAAADQDAACCAAAAIwEAAJ8BAAAw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5ghLEuYIrBL1EKwSSAjGEkgIrBL1EKwS1BnGEtQZrBL1EKwS9RDeEvUQrBLeF94S3hesEvUQrBLOC6wS9RCsErcWrBL1EKwS9Q7GEvUO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iUAAAAMAAAABwAAgCUAAAAMAAAAAAAAgCQAAAAkAAAAAACAQQAAAAAAAAAAAACAQQAAAAAAAAAAAgAAACgAAAAMAAAAAgAAAEYAAABoAgAAXAIAAEVNRisqQAAAJAAAABgAAAAAAIA/AAAAAAAAAAAAAIA/AAAAAAAAAAAqQAAAJAAAABgAAAAAAIA/AAAAAAAAAAAAAIA/AAAAAAAAAAAmQAAAEAAAAAQAAAAAAAAAJUAAABAAAAAEAAAAAAAAAB9AAwAMAAAAAAAAACJABAAMAAAAAAAAAB5ACQAMAAAAAAAAACFABwAMAAAAAAAAACpAAAAkAAAAGAAAAMCbCTmWPAeiljwHIsCbCTknFK9Ck4eZQwhABgF4AAAAbAAAAAIQwNsEAAAABgAAAAMAAAAAAAAAAAAAxAAAgEQAAIBEULAA/zmAAP9QsAD/OYAA/8t8ACj59uhC+fbowst8ACj/YqtJ+fboxwQAAAAAAAAAwcBAPIGAAD8AAIA/ULAA/1CwAP9FmQD/OYAA/whAAQMUAQAACAEAAAIQwNscAAAAAAAAAKCoKkr39mjHoKgqSo/yp8d3KypKEqvRxxGRKUoSq9HHrPYoShKr0ceDeShKj/Knx4N5KEr39mjHg3koSs8IAses9ihKJl86xhGRKUomXzrGdysqSiZfOsagqCpKzwgCx6CoKkr39mjH+fboRvn26McRkSlK+fbox2WSKkr59ujH/2IrSlXQtMf/YitK+fZox/9iK0qOmtDGZJIqStC8ELsRkSlKoLwQu/n26EYAAAAAjppQRoBuJy9NvZA6jZrQxk29kDr59mjHTb2QOlXQtMeOmlBG+fbox/n26Eb59ujHAAMDAwMDAwMDAwMDgwABAwMDAwMDAQMDAwMDgxRAAQAQAAAABAAAAAYAAAAhAAAACAAAADsAAAAIAAAAEwAAAAwAAAABAAAAJAAAACQAAAAAAIA9AAAAAAAAAAAAAIA9AAAAAAAAAAACAAAAGwAAABAAAABgHAAArBIAAFgAAABMAAAAAAAAAAAAAAD//////////wwAAABgHHUSTxxIEjscSBImHEgSFRx1EhUcrBIVHOQSJhwQEzscEBNPHBATYBzkEmAcrBI9AAAACAAAABsAAAAQAAAAsAUAAC8SAAA2AAAAEAAAADscAAAvEgAAWAAAADQAAAAAAAAAAAAAAP//////////BgAAAF0cLxJ5HGcSeRysEnkc8RJdHCkTOxwpEzYAAAAQAAAAsAUAACkTAABYAAAANAAAAAAAAAAAAAAA//////////8GAAAAjQUpE3EF8RJxBawScQVnEo0FLxKwBS8SPQAAAAgAAAAkAAAAJAAAAAAAgEEAAAAAAAAAAAAAgEEAAAAAAAAAAAIAAAA8AAAACAAAAEMAAAAMAAAAAQAAABMAAAAMAAAAAQAAACUAAAAMAAAACAAAgCcAAAAYAAAAAgAAAAAAAAAAr1AAAAAAACUAAAAMAAAAAgAAACUAAAAMAAAACAAAgFYAAAAwAAAAWAAAACMBAADHAQAAIwEAAAUAAABXACIBVwAjAckBIwHJASIBVwAiASUAAAAMAAAACAAAgCUAAAAMAAAAAAAAgCgAAAAMAAAAAgAAACcAAAAYAAAAAgAAAAAAAAAAr08AAAAAACUAAAAMAAAAAgAAACUAAAAMAAAACAAAgFYAAAAwAAAAWAAAACMBAADHAQAAJAEAAAUAAABXACMBVwAkAckBJAHJASMBVwAjASUAAAAMAAAACAAAgCUAAAAMAAAAAAAAgCgAAAAMAAAAAgAAACcAAAAYAAAAAgAAAAAAAAAArE4AAAAAACUAAAAMAAAAAgAAACUAAAAMAAAACAAAgFYAAAAwAAAAWAAAACQBAADHAQAAJQEAAAUAAABXACQBVwAlAckBJQHJASQBVwAkASUAAAAMAAAACAAAgCUAAAAMAAAAAAAAgCgAAAAMAAAAAgAAACcAAAAYAAAAAgAAAAAAAAAAqU0AAAAAACUAAAAMAAAAAgAAACUAAAAMAAAACAAAgFYAAAAwAAAAWAAAACUBAADHAQAAJgEAAAUAAABXACUBVwAmAckBJgHJASUBVwAlASUAAAAMAAAACAAAgCUAAAAMAAAAAAAAgCgAAAAMAAAAAgAAACcAAAAYAAAAAgAAAAAAAAAApksAAAAAACUAAAAMAAAAAgAAACUAAAAMAAAACAAAgFYAAAAwAAAAWAAAACYBAADHAQAAJwEAAAUAAABXACYBVwAnAckBJwHJASYBVwAmASUAAAAMAAAACAAAgCUAAAAMAAAAAAAAgCgAAAAMAAAAAgAAACcAAAAYAAAAAgAAAAAAAAAAo0oAAAAAACUAAAAMAAAAAgAAACUAAAAMAAAACAAAgFYAAAAwAAAAWAAAACcBAADHAQAAKAEAAAUAAABXACcBVwAoAckBKAHJAScBVwAnASUAAAAMAAAACAAAgCUAAAAMAAAAAAAAgCgAAAAMAAAAAgAAACcAAAAYAAAAAgAAAAAAAAAAoEgAAAAAACUAAAAMAAAAAgAAACUAAAAMAAAACAAAgFYAAAAwAAAAWAAAACgBAADHAQAAKQEAAAUAAABXACgBVwApAckBKQHJASgBVwAoASUAAAAMAAAACAAAgCUAAAAMAAAAAAAAgCgAAAAMAAAAAgAAACcAAAAYAAAAAgAAAAAAAAAAnUcAAAAAACUAAAAMAAAAAgAAACUAAAAMAAAACAAAgFYAAAAwAAAAWAAAACkBAADHAQAAKgEAAAUAAABXACkBVwAqAckBKgHJASkBVwApASUAAAAMAAAACAAAgCUAAAAMAAAAAAAAgCgAAAAMAAAAAgAAACcAAAAYAAAAAgAAAAAAAAAAmkUAAAAAACUAAAAMAAAAAgAAACUAAAAMAAAACAAAgFYAAAAwAAAAWAAAACoBAADHAQAAKwEAAAUAAABXACoBVwArAckBKwHJASoBVwAqASUAAAAMAAAACAAAgCUAAAAMAAAAAAAAgCgAAAAMAAAAAgAAACcAAAAYAAAAAgAAAAAAAAAAl0QAAAAAACUAAAAMAAAAAgAAACUAAAAMAAAACAAAgFYAAAAwAAAAWAAAACsBAADHAQAALAEAAAUAAABXACsBVwAsAckBLAHJASsBVwArASUAAAAMAAAACAAAgCUAAAAMAAAAAAAAgCgAAAAMAAAAAgAAACcAAAAYAAAAAgAAAAAAAAAAk0IAAAAAACUAAAAMAAAAAgAAACUAAAAMAAAACAAAgFYAAAAwAAAAWAAAACwBAADHAQAALQEAAAUAAABXACwBVwAtAckBLQHJASwBVwAsASUAAAAMAAAACAAAgCUAAAAMAAAAAAAAgCgAAAAMAAAAAgAAACcAAAAYAAAAAgAAAAAAAAAAkEEAAAAAACUAAAAMAAAAAgAAACUAAAAMAAAACAAAgFYAAAAwAAAAWAAAAC0BAADHAQAALgEAAAUAAABXAC0BVwAuAckBLgHJAS0BVwAtASUAAAAMAAAACAAAgCUAAAAMAAAAAAAAgCgAAAAMAAAAAgAAACcAAAAYAAAAAgAAAAAAAAAAjT8AAAAAACUAAAAMAAAAAgAAACUAAAAMAAAACAAAgFYAAAAwAAAAWAAAAC4BAADHAQAALwEAAAUAAABXAC4BVwAvAckBLwHJAS4BVwAuASUAAAAMAAAACAAAgCUAAAAMAAAAAAAAgCgAAAAMAAAAAgAAACcAAAAYAAAAAgAAAAAAAAAAij4AAAAAACUAAAAMAAAAAgAAACUAAAAMAAAACAAAgFYAAAAwAAAAWAAAAC8BAADHAQAAMAEAAAUAAABXAC8BVwAwAckBMAHJAS8BVwAvASUAAAAMAAAACAAAgCUAAAAMAAAAAAAAgCgAAAAMAAAAAgAAACcAAAAYAAAAAgAAAAAAAAAAhzwAAAAAACUAAAAMAAAAAgAAACUAAAAMAAAACAAAgFYAAAAwAAAAWAAAADABAADHAQAAMQEAAAUAAABXADABVwAxAckBMQHJATABVwAwASUAAAAMAAAACAAAgCUAAAAMAAAAAAAAgCgAAAAMAAAAAgAAACcAAAAYAAAAAgAAAAAAAAAAgzsAAAAAACUAAAAMAAAAAgAAACUAAAAMAAAACAAAgFYAAAAwAAAAWAAAADEBAADHAQAAMgEAAAUAAABXADEBVwAyAckBMgHJATEBVwAxASUAAAAMAAAACAAAgCUAAAAMAAAAAAAAgCgAAAAMAAAAAgAAACcAAAAYAAAAAgAAAAAAAAAAgDkAAAAAACUAAAAMAAAAAgAAACUAAAAMAAAACAAAgFYAAAAwAAAAWAAAADIBAADHAQAAMgEAAAUAAABXADIBVwAzAckBMwHJATIBVwAyASUAAAAMAAAACAAAgCUAAAAMAAAAAAAAgCgAAAAMAAAAAgAAACUAAAAMAAAABwAAgCIAAAAMAAAA/////0YAAAAYAQAADAEAAEVNRisqQAAAJAAAABgAAAAAAIA/AAAAAAAAAAAAAIA/AAAAAAAAAAAqQAAAJAAAABgAAAAAAIA/AAAAAAAAAAAAAIA/AAAAAAAAAAAmQAAAEAAAAAQAAAAAAAAAJUAAABAAAAAEAAAAAAAAAB9AAwAMAAAAAAAAACJABAAMAAAAAAAAAB5ACQAMAAAAAAAAACFABwAMAAAAAAAAACpAAAAkAAAAGAAAAMCbCTmWPAeiljwHIsCbCTknFK9Ck4eZQwhAAAI8AAAAMAAAAAIQwNsAAAAAjgAAAAAAAAAA1BRGAgAAAAIAAAACAAAAAAAAAAIQwNsAAAAAczc3/xVAAQAQAAAABAAAAAAAAAAkAAAAJAAAAAAAgD0AAAAAAAAAAAAAgD0AAAAAAAAAAAIAAABfAAAAOAAAAAIAAAA4AAAAAAAAADgAAAAAAAAAAAABABQAAAAAAAAANzdzAAAAAAAAAAAAAAAAACUAAAAMAAAAAgAAACUAAAAMAAAABQAAgDsAAAAIAAAAGwAAABAAAABgHAAArBIAAFgAAABMAAAAAAAAAAAAAAD//////////wwAAABgHHUSTxxIEjscSBImHEgSFRx1EhUcrBIVHOQSJhwQEzscEBNPHBATYBzkEmAcrBI9AAAACAAAABsAAAAQAAAAsAUAAC8SAAA2AAAAEAAAADscAAAvEgAAWAAAADQAAAAAAAAAAAAAAP//////////BgAAAF0cLxJ5HGcSeRysEnkc8RJdHCkTOxwpEzYAAAAQAAAAsAUAACkTAABYAAAANAAAAAAAAAAAAAAA//////////8GAAAAjQUpE3EF8RJxBawScQVnEo0FLxKwBS8SPQAAAAgAAAA8AAAACAAAAEAAAAAYAAAAVQAAACEBAADKAQAANQEAACUAAAAMAAAABwAAgCUAAAAMAAAAAAAAgCQAAAAkAAAAAACAQQAAAAAAAAAAAACAQQAAAAAAAAAAAgAAACgAAAAMAAAAAgAAAEYAAAC4AQAArAEAAEVNRisqQAAAJAAAABgAAAAAAIA/AAAAAAAAAAAAAIA/AAAAAAAAAAAqQAAAJAAAABgAAAAAAIA/AAAAAAAAAAAAAIA/AAAAAAAAAAAmQAAAEAAAAAQAAAAAAAAAJUAAABAAAAAEAAAAAAAAAB9AAwAMAAAAAAAAACJABAAMAAAAAAAAAB5ACQAMAAAAAAAAACFABwAMAAAAAAAAACpAAAAkAAAAGAAAAAAA8EIP3eurD93rKwAA8EInFK9Ck4eZQwhAAAI8AAAAMAAAAAIQwNsAAAAAjgAAAAAAAACrqqo8AgAAAAIAAAACAAAAAAAAAAIQwNsAAAAAAAAA/whAAQOgAAAAlAAAAAIQwNsPAAAAAAAAABmTBT0ZkwW+xXJCQBmTBb7bmUNAGZMFvhGJRECHWM+9EYlEQBmThb0RiURAqzbvvNqZQ0DR+SWxxXJCQJr5JbEZkwU9AAAAAKs2bzwAAEAlYfqlMKo277xh+qUwGZOFvWH6pTCHWM+9qzZvPBmTBb4ZkwU9GZMFvgABAwMDAwMDAQMDAwMDgwMVQAEAEAAAAAQAAAAAAAAAJAAAACQAAAAAAIA9AAAAAAAAAAAAAIA9AAAAAAAAAAACAAAAXwAAADgAAAACAAAAOAAAAAAAAAA4AAAAAAAAAAAAAQAoAAAAAAAAAAAAAAAAAAAAAAAAAAAAAAAlAAAADAAAAAIAAAAlAAAADAAAAAUAAIA7AAAACAAAABsAAAAQAAAAsAUAAC8SAAA2AAAAEAAAADscAAAvEgAAWAAAADQAAAAAAAAAAAAAAP//////////BgAAAF0cLxJ5HGcSeRysEnkc8RJdHCkTOxwpEzYAAAAQAAAAsAUAACkTAABYAAAANAAAAAAAAAAAAAAA//////////8GAAAAjQUpE3EF8RJxBawScQVnEo0FLxKwBS8SPQAAAAgAAAA8AAAACAAAAEAAAAAYAAAAVAAAACABAADKAQAANQEAACUAAAAMAAAABwAAgCUAAAAMAAAAAAAAgCQAAAAkAAAAAACAQQAAAAAAAAAAAACAQQAAAAAAAAAAAgAAACgAAAAMAAAAAgAAAEYAAABUAQAASAEAAEVNRisqQAAAJAAAABgAAAAAAIA/AAAAAAAAAAAAAIA/AAAAAAAAAAAqQAAAJAAAABgAAAAAAIA/AAAAAAAAAAAAAIA/AAAAAAAAAAAmQAAAEAAAAAQAAAAAAAAAJUAAABAAAAAEAAAAAAAAAB9AAwAMAAAAAAAAACJABAAMAAAAAAAAAB5ACQAMAAAAAAAAACFABwAMAAAAAAAAACpAAAAkAAAAGAAAAAAA8EIAAAAAAAAAAAAA8EJHJL9CK6zZQwhAAAI8AAAAMAAAAAIQwNsAAAAAjgAAAAAAAACrqqo8AgAAAAIAAAACAAAAAAAAAAIQwNsAAAAAwHAA/whAAQM8AAAAMAAAAAIQwNsEAAAAAAAAAAAAAAAAAAAAAAAAAN7GNb9zubw/3sY1v3O5vD8AAAAAAAEBARVAAQAQAAAABAAAAAAAAAAkAAAAJAAAAAAAgD0AAAAAAAAAAAAAgD0AAAAAAAAAAAIAAABfAAAAOAAAAAIAAAA4AAAAAAAAADgAAAAAAAAAAAABACgAAAAAAAAAAHDAAAAAAAAAAAAAAAAAACUAAAAMAAAAAgAAACUAAAAMAAAABQAAgFcAAAAsAAAAXAAAAFsBAAATAQAAtgEAAAQAAADyBS4b8gXbFQAR2xUAES4bJQAAAAwAAAAHAACAJQAAAAwAAAAAAACAJAAAACQAAAAAAIBBAAAAAAAAAAAAAIBBAAAAAAAAAAACAAAAKAAAAAwAAAACAAAARgAAAPABAADkAQAARU1GKypAAAAkAAAAGAAAAAAAgD8AAAAAAAAAAAAAgD8AAAAAAAAAACpAAAAkAAAAGAAAAAAAgD8AAAAAAAAAAAAAgD8AAAAAAAAAACZAAAAQAAAABAAAAAAAAAAlQAAAEAAAAAQAAAAAAAAAH0ADAAwAAAAAAAAAIkAEAAwAAAAAAAAAHkAJAAwAAAAAAAAAIUAHAAwAAAAAAAAAKkAAACQAAAAYAAAAAADwQg/d66sP3esrAADwQqwR00Jf+7JDCEABAxQBAAAIAQAAAhDA2xwAAAAAAAAAexVQPRmTBb4eU7o8GZMFvgmdQzCHWM+9Hp1DMBmThb0ynUMwqzbvvB5Tujxo+iWxexVQPWr6JbHq9p8/AAAAAEmOoz8AALanlnemP6o277yWd6Y/GZOFvZZ3pj+HWM+9So6jPxmTBb7q9p8/GZMFvnsVUD0ZkwW+t92jPxiThb233aM/gB0VvYkeoj8nuFW86vafPye4VbxLz50/J7hVvB0QnD+AHRW9HRCcPxiThb0dEJw/cJfAvUvPnT8rb/C96vafPytv8L2JHqI/K2/wvbfdoz9wl8C9t92jPxiThb0AAwMDAwMDAQMDAwMDA4EAAwMDAwMDAwMDAwODFEABgBAAAAAEAAAA/wD/AEYAAAAYAQAADAEAAEVNRisqQAAAJAAAABgAAAAAAIA/AAAAAAAAAAAAAIA/AAAAAAAAAAAqQAAAJAAAABgAAAAAAIA/AAAAAAAAAAAAAIA/AAAAAAAAAAAmQAAAEAAAAAQAAAAAAAAAJUAAABAAAAAEAAAAAAAAAB9AAwAMAAAAAAAAACJABAAMAAAAAAAAAB5ACQAMAAAAAAAAACFABwAMAAAAAAAAACpAAAAkAAAAGAAAAAAA8EIP3eurD93rKwAA8EKsEdNCX/uyQwhAAAI8AAAAMAAAAAIQwNsAAAAAjgAAAAAAAACrqqo8AgAAAAIAAAACAAAAAAAAAAIQwNsAAAAAAAAAABVAAQAQAAAABAAAAAAAAABGAAAA4AUAANQFAABFTUYrKkAAACQAAAAYAAAAAACAPwAAAAAAAAAAAACAPwAAAAAAAAAAKkAAACQAAAAYAAAAAACAPwAAAAAAAAAAAACAPwAAAAAAAAAAJkAAABAAAAAEAAAAAAAAACVAAAAQAAAABAAAAAAAAAAfQAMADAAAAAAAAAAiQAQADAAAAAAAAAAeQAkADAAAAAAAAAAhQAcADAAAAAAAAAAqQAAAJAAAABgAAAAAAPBCD91rrA/daywAAPBCrBHTQl/7skMIQAACPAAAADAAAAACEMDbAAAAAI4AAAAAAAAAq6oqPAIAAAACAAAAAgAAAAAAAAACEMDbAAAAAAAAAP8IQAEDyAQAALwEAAACEMDbhQAAAAAAAACzwkc+PMLsvbPCRz4Zk4W9lXcmPxmThb1XLSQ+WsdTvVctJD4Zk4W9lXcmPxmThb2vWpM/WsdTva9akz8Zk4W9lXcmPxmThb2VdyY/hUIhvZV3Jj8Zk4W9dyyFP4VCIb13LIU/GZOFvZV3Jj8Zk4W9iPG3PhmThb2VdyY/GZOFvWCzeT8Zk4W9lXcmPxmThb0HkAk/WsdTvQeQCT8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QABAQABAQABAQABAAEBAAEAAQABAQABAAEAAQABAAEAAQABAAEAAQABAAEAAQABAAEAAQABAAEAAQABAAEAAQABAAEAAQABAAEAAQABAAEAAQABAAEAAQABAAEAAQABAAEAAQABAAEAAQABAAEAAQABAAEAAQABAAEAAQABAAEAAQABAAE5AL4VQAEAEAAAAAQAAAAAAAAAJAAAACQAAAAAAIA9AAAAAAAAAAAAAIA9AAAAAAAAAAACAAAAXwAAADgAAAACAAAAOAAAAAAAAAA4AAAAAAAAAAAAAQAUAAAAAAAAAAAAAAAAAAAAAAAAAAAAAAAlAAAADAAAAAIAAAAlAAAADAAAAAUAAIBaAAAANAMAAHoAAABWAQAA9QAAAGMBAABAAAAAhQAAAAMAAAADAAAAAwAAAAIAAAADAAAAAgAAAAIAAAAD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ICHoVCAjbFXIL2xXFB/UVxQfbFXIL2xUzD/UVMw/bFXIL2xVyCwwWcgvbFV8ODBZfDtsVcgvbFUMJ2xVyC9sV4g3bFXIL2xWZCvUVmQr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JQAAAAwAAAAHAACAJQAAAAwAAAAAAACAJAAAACQAAAAAAIBBAAAAAAAAAAAAAIBBAAAAAAAAAAACAAAAKAAAAAwAAAACAAAARgAAAGgCAABcAgAARU1GKypAAAAkAAAAGAAAAAAAgD8AAAAAAAAAAAAAgD8AAAAAAAAAACpAAAAkAAAAGAAAAAAAgD8AAAAAAAAAAAAAgD8AAAAAAAAAACZAAAAQAAAABAAAAAAAAAAlQAAAEAAAAAQAAAAAAAAAH0ADAAwAAAAAAAAAIkAEAAwAAAAAAAAAHkAJAAwAAAAAAAAAIUAHAAwAAAAAAAAAKkAAACQAAAAYAAAAwJsJOZY8B6KWPAciwJsJOawR00Jf+7JDCEAHAXgAAABsAAAAAhDA2wQAAAAGAAAAAwAAAAAAAAAAAADEAACARAAAgETCjk7/wo5O/8KOTv/Cjk7/y3wAKPn26EL59ujCy3wAKH0qEUn59ujHBAAAAAAAAADBwEA8gYAAPwAAgD/Cjk7/wo5O/+PRxv/Cjk7/CEABAxQBAAAIAQAAAhDA2xwAAAAAAAAAvrWPSff2aMe+tY9Jj/Knx2q7jkkSq9HHoIaNSRKr0cfVUYxJEqvRx4JXi0mP8qfHgleLSff2aMeCV4tJzwgCx9VRjEkmXzrGoIaNSSZfOsZqu45JJl86xr61j0nPCALHvrWPSff2aMf59uhG+fbox6GGjUn59ujHR4mPSfn26Md9KpFJVdC0x30qkUn59mjHfSqRSY6a0MZIiY9JSL0Qu6GGjUk9vRC7+fboRgAAAACOmlBGgG4nL029kDqNmtDGTb2QOvn2aMdNvZA6VdC0x46aUEb59ujH+fboRvn26McAAwMDAwMDAwMDAwODAAEDAwMDAwMBAwMDAwODFEABABAAAAAEAAAABwAAACEAAAAIAAAAOwAAAAgAAAATAAAADAAAAAEAAAAkAAAAJAAAAAAAgD0AAAAAAAAAAAAAgD0AAAAAAAAAAAIAAAAbAAAAEAAAADkQAADbFQAAWAAAAEwAAAAAAAAAAAAAAP//////////DAAAADkQoxUoEHYVExB2Ff8PdhXuD6MV7g/bFe4PEhb/Dz8WExA/FigQPxY5EBIWORDbFT0AAAAIAAAAGwAAABAAAADQBgAAXRUAADYAAAAQAAAAExAAAF0VAABYAAAANAAAAAAAAAAAAAAA//////////8GAAAANhBdFVIQlhVSENsVUhAgFjYQWBYTEFgWNgAAABAAAADQBgAAWBYAAFgAAAA0AAAAAAAAAAAAAAD//////////wYAAACtBlgWkQYgFpEG2xWRBpYVrQZdFdAGXRU9AAAACAAAACQAAAAkAAAAAACAQQAAAAAAAAAAAACAQQAAAAAAAAAAAgAAADwAAAAIAAAAQwAAAAwAAAABAAAAEwAAAAwAAAABAAAAJQAAAAwAAAAIAACAJwAAABgAAAACAAAAAAAAAFCPwwAAAAAAJQAAAAwAAAACAAAAJQAAAAwAAAAIAACAVgAAADAAAABqAAAAVgEAAAUBAABWAQAABQAAAGkAVQFpAFYBBwFWAQcBVQFpAFUBJQAAAAwAAAAIAACAJQAAAAwAAAAAAACAKAAAAAwAAAACAAAAJwAAABgAAAACAAAAAAAAAFaSxAAAAAAAJQAAAAwAAAACAAAAJQAAAAwAAAAIAACAVgAAADAAAABqAAAAVgEAAAUBAABXAQAABQAAAGkAVgFpAFcBBwFXAQcBVgFpAFYBJQAAAAwAAAAIAACAJQAAAAwAAAAAAACAKAAAAAwAAAACAAAAJwAAABgAAAACAAAAAAAAAGabyQAAAAAAJQAAAAwAAAACAAAAJQAAAAwAAAAIAACAVgAAADAAAABqAAAAVwEAAAUBAABYAQAABQAAAGkAVwFpAFgBBwFYAQcBVwFpAFcBJQAAAAwAAAAIAACAJQAAAAwAAAAAAACAKAAAAAwAAAACAAAAJwAAABgAAAACAAAAAAAAAHWkzQAAAAAAJQAAAAwAAAACAAAAJQAAAAwAAAAIAACAVgAAADAAAABqAAAAWAEAAAUBAABZAQAABQAAAGkAWAFpAFkBBwFZAQcBWAFpAFgBJQAAAAwAAAAIAACAJQAAAAwAAAAAAACAKAAAAAwAAAACAAAAJwAAABgAAAACAAAAAAAAAISs0QAAAAAAJQAAAAwAAAACAAAAJQAAAAwAAAAIAACAVgAAADAAAABqAAAAWQEAAAUBAABaAQAABQAAAGkAWQFpAFoBBwFaAQcBWQFpAFkBJQAAAAwAAAAIAACAJQAAAAwAAAAAAACAKAAAAAwAAAACAAAAJwAAABgAAAACAAAAAAAAAJW21QAAAAAAJQAAAAwAAAACAAAAJQAAAAwAAAAIAACAVgAAADAAAABqAAAAWgEAAAUBAABbAQAABQAAAGkAWgFpAFsBBwFbAQcBWgFpAFoBJQAAAAwAAAAIAACAJQAAAAwAAAAAAACAKAAAAAwAAAACAAAAJwAAABgAAAACAAAAAAAAAKS+2gAAAAAAJQAAAAwAAAACAAAAJQAAAAwAAAAIAACAVgAAADAAAABqAAAAWwEAAAUBAABcAQAABQAAAGkAWwFpAFwBBwFcAQcBWwFpAFsBJQAAAAwAAAAIAACAJQAAAAwAAAAAAACAKAAAAAwAAAACAAAAJwAAABgAAAACAAAAAAAAALPH3gAAAAAAJQAAAAwAAAACAAAAJQAAAAwAAAAIAACAVgAAADAAAABqAAAAXAEAAAUBAABdAQAABQAAAGkAXAFpAF0BBwFdAQcBXAFpAFwBJQAAAAwAAAAIAACAJQAAAAwAAAAAAACAKAAAAAwAAAACAAAAJwAAABgAAAACAAAAAAAAAMTQ4gAAAAAAJQAAAAwAAAACAAAAJQAAAAwAAAAIAACAVgAAADAAAABqAAAAXQEAAAUBAABeAQAABQAAAGkAXQFpAF4BBwFeAQcBXQFpAF0BJQAAAAwAAAAIAACAJQAAAAwAAAAAAACAKAAAAAwAAAACAAAAJwAAABgAAAACAAAAAAAAALnK4AAAAAAAJQAAAAwAAAACAAAAJQAAAAwAAAAIAACAVgAAADAAAABqAAAAXgEAAAUBAABfAQAABQAAAGkAXgFpAF8BBwFfAQcBXgFpAF4BJQAAAAwAAAAIAACAJQAAAAwAAAAAAACAKAAAAAwAAAACAAAAJwAAABgAAAACAAAAAAAAAKrB2wAAAAAAJQAAAAwAAAACAAAAJQAAAAwAAAAIAACAVgAAADAAAABqAAAAXwEAAAUBAABgAQAABQAAAGkAXwFpAGABBwFgAQcBXwFpAF8BJQAAAAwAAAAIAACAJQAAAAwAAAAAAACAKAAAAAwAAAACAAAAJwAAABgAAAACAAAAAAAAAJq51wAAAAAAJQAAAAwAAAACAAAAJQAAAAwAAAAIAACAVgAAADAAAABqAAAAYAEAAAUBAABhAQAABQAAAGkAYAFpAGEBBwFhAQcBYAFpAGABJQAAAAwAAAAIAACAJQAAAAwAAAAAAACAKAAAAAwAAAACAAAAJwAAABgAAAACAAAAAAAAAIuw0wAAAAAAJQAAAAwAAAACAAAAJQAAAAwAAAAIAACAVgAAADAAAABqAAAAYQEAAAUBAABiAQAABQAAAGkAYQFpAGIBBwFiAQcBYQFpAGEBJQAAAAwAAAAIAACAJQAAAAwAAAAAAACAKAAAAAwAAAACAAAAJwAAABgAAAACAAAAAAAAAHunzgAAAAAAJQAAAAwAAAACAAAAJQAAAAwAAAAIAACAVgAAADAAAABqAAAAYgEAAAUBAABjAQAABQAAAGkAYgFpAGMBBwFjAQcBYgFpAGIBJQAAAAwAAAAIAACAJQAAAAwAAAAAAACAKAAAAAwAAAACAAAAJwAAABgAAAACAAAAAAAAAGyfygAAAAAAJQAAAAwAAAACAAAAJQAAAAwAAAAIAACAVgAAADAAAABqAAAAYwEAAAUBAABkAQAABQAAAGkAYwFpAGQBBwFkAQcBYwFpAGMBJQAAAAwAAAAIAACAJQAAAAwAAAAAAACAKAAAAAwAAAACAAAAJwAAABgAAAACAAAAAAAAAF2WxgAAAAAAJQAAAAwAAAACAAAAJQAAAAwAAAAIAACAVgAAADAAAABqAAAAZAEAAAUBAABlAQAABQAAAGkAZAFpAGUBBwFlAQcBZAFpAGQBJQAAAAwAAAAIAACAJQAAAAwAAAAAAACAKAAAAAwAAAACAAAAJwAAABgAAAACAAAAAAAAAE+PwgAAAAAAJQAAAAwAAAACAAAAJQAAAAwAAAAIAACAVgAAADAAAABqAAAAZQEAAAUBAABlAQAABQAAAGkAZQFpAGYBBwFmAQcBZQFpAGUBJQAAAAwAAAAIAACAJQAAAAwAAAAAAACAKAAAAAwAAAACAAAAJQAAAAwAAAAHAACAIgAAAAwAAAD/////RgAAABgBAAAMAQAARU1GKypAAAAkAAAAGAAAAAAAgD8AAAAAAAAAAAAAgD8AAAAAAAAAACpAAAAkAAAAGAAAAAAAgD8AAAAAAAAAAAAAgD8AAAAAAAAAACZAAAAQAAAABAAAAAAAAAAlQAAAEAAAAAQAAAAAAAAAH0ADAAwAAAAAAAAAIkAEAAwAAAAAAAAAHkAJAAwAAAAAAAAAIUAHAAwAAAAAAAAAKkAAACQAAAAYAAAAwJsJOZY8B6KWPAciwJsJOawR00Jf+7JDCEAAAjwAAAAwAAAAAhDA2wAAAACOAAAAAAAAAADUFEYCAAAAAgAAAAIAAAAAAAAAAhDA2wAAAABzNzf/FUABABAAAAAEAAAAAAAAACQAAAAkAAAAAACAPQAAAAAAAAAAAACAPQAAAAAAAAAAAgAAAF8AAAA4AAAAAgAAADgAAAAAAAAAOAAAAAAAAAAAAAEAFAAAAAAAAAA3N3MAAAAAAAAAAAAAAAAAJQAAAAwAAAACAAAAJQAAAAwAAAAFAACAOwAAAAgAAAAbAAAAEAAAADkQAADbFQAAWAAAAEwAAAAAAAAAAAAAAP//////////DAAAADkQoxUoEHYVExB2Ff8PdhXuD6MV7g/bFe4PEhb/Dz8WExA/FigQPxY5EBIWORDbFT0AAAAIAAAAGwAAABAAAADQBgAAXRUAADYAAAAQAAAAExAAAF0VAABYAAAANAAAAAAAAAAAAAAA//////////8GAAAANhBdFVIQlhVSENsVUhAgFjYQWBYTEFgWNgAAABAAAADQBgAAWBYAAFgAAAA0AAAAAAAAAAAAAAD//////////wYAAACtBlgWkQYgFpEG2xWRBpYVrQZdFdAGXRU9AAAACAAAADwAAAAIAAAAQAAAABgAAABnAAAAVAEAAAcBAABoAQAAJQAAAAwAAAAHAACAJQAAAAwAAAAAAACAJAAAACQAAAAAAIBBAAAAAAAAAAAAAIBBAAAAAAAAAAACAAAAKAAAAAwAAAACAAAARgAAALgBAACsAQAARU1GKypAAAAkAAAAGAAAAAAAgD8AAAAAAAAAAAAAgD8AAAAAAAAAACpAAAAkAAAAGAAAAAAAgD8AAAAAAAAAAAAAgD8AAAAAAAAAACZAAAAQAAAABAAAAAAAAAAlQAAAEAAAAAQAAAAAAAAAH0ADAAwAAAAAAAAAIkAEAAwAAAAAAAAAHkAJAAwAAAAAAAAAIUAHAAwAAAAAAAAAKkAAACQAAAAYAAAAAADwQg/d66sP3esrAADwQqwR00Jf+7JDCEAAAjwAAAAwAAAAAhDA2wAAAACOAAAAAAAAAKuqqjwCAAAAAgAAAAIAAAAAAAAAAhDA2wAAAAAAAAD/CEABA6AAAACUAAAAAhDA2w8AAAAAAAAAGZMFPRmTBb79SqI/GZMFviiZpD8ZkwW+lnemP4dYz72Wd6Y/GZOFvZZ3pj+rNu+8KZmkP1v6JbH9SqI/T/olsRmTBT0AAAAAqzZvPAAAQCVh+qUwqjbvvGH6pTAZk4W9YfqlMIdYz72rNm88GZMFvhmTBT0ZkwW+AAEDAwMDAwMBAwMDAwODAxVAAQAQAAAABAAAAAAAAAAkAAAAJAAAAAAAgD0AAAAAAAAAAAAAgD0AAAAAAAAAAAIAAABfAAAAOAAAAAIAAAA4AAAAAAAAADgAAAAAAAAAAAABACgAAAAAAAAAAAAAAAAAAAAAAAAAAAAAACUAAAAMAAAAAgAAACUAAAAMAAAABQAAgDsAAAAIAAAAGwAAABAAAADQBgAAXRUAADYAAAAQAAAAExAAAF0VAABYAAAANAAAAAAAAAAAAAAA//////////8GAAAANhBdFVIQlhVSENsVUhAgFjYQWBYTEFgWNgAAABAAAADQBgAAWBYAAFgAAAA0AAAAAAAAAAAAAAD//////////wYAAACtBlgWkQYgFpEG2xWRBpYVrQZdFdAGXRU9AAAACAAAADwAAAAIAAAAQAAAABgAAABmAAAAUwEAAAgBAABoAQ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9cUNUMzPZhDBEAAAAwAAAAAAAAAIQAAAAgAAAAcAAAACAAAAEsAAABAAAAAMAAAAAUAAAAgAAAAAQAAAAEAAAAQAAAAAAAAAAAAAAAZAgAAhAIAAAAAAAAAAAAAGQIAAIQCAAAkAAAAJAAAAAAAgD8AAAAAAAAAAAAAgD/XFDVDMz2YQwIAAAAMAAAAEAAAAAAAAAAAAAAACgAAABAAAAAAAAAAAAAAAFIAAABwAQAAAgAAAO////8AAAAAAAAAAAAAAAC8AgAAAAAAAAQABSJDAGEAbABpAGIAcgBpAAAArQEAAED0X26tAQAAEfzVRP5/AAABAAAAAAAAAAAAHV+tAQAA4LzZzjoAAAAAAAAAAAAAAAAAAAAAAAAAAAAAAAAAAAAAxdnOOgAAAAkAAAAAAAAAIMTZzjoAAAAQ+rpmrQEAAPAjYm6tAQAAEfzVRP5/AADwI2JurQEAAAAAHV+tAQAA7xBz//////98QQAABHMEAOANcVitAQAA7xBz//////98QQAABHMEABdIkjUAAAAAAQAAAAAAAAAAAAAAAAAAAHxBAAAhWgEATJvGQv5/AAABAAAAAAAAAHG+ljX+fwAAAMXZzjoAAAAgxNnOAAAAABD6umatAQAA88S95/1/AAAAAAAAAAAAAO8QBHMAAAAAubjZzjoAAAB0G/5D/n8AAOANcVitAQAAAze252R2AAgAAAAAJQAAAAwAAAACAAAAFgAAAAwAAAAYAAAAEgAAAAwAAAABAAAAGAAAAAwAAAD///8CVAAAAMwAAAC1AAAAIQEAAFgBAAA1AQAAAgAAAAAAAAAAAAAAAAAAAAAAAAAVAAAATAAAAAAAAAAAAAAAAAAAAP//////////eAAAAE8AdgBlAHIAbABhAHkAIABOAGUAdAB3AG8AcgBrACAARwByAGUAZQBuAP//CwAAAAgAAAAJAAAABQAAAAUAAAAIAAAACAAAAAMAAAALAAAACQAAAAYAAAAMAAAACQAAAAYAAAAIAAAABAAAAAoAAAAGAAAACQAAAAgAAAAJAAAAJQAAAAwAAAANAACAKAAAAAwAAAACAAAAIgAAAAwAAAD/////RgAAACABAAAUAQAARU1GKypAAAAkAAAAGAAAAAAA8EIAAAAAAAAAAAAA8ELXFDVDMz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GU60KWkbFDBEAAAAwAAAAAAAAAIQAAAAgAAAAcAAAACAAAAEsAAABAAAAAMAAAAAUAAAAgAAAAAQAAAAEAAAAQAAAAAAAAAAAAAAAZAgAAhAIAAAAAAAAAAAAAGQIAAIQCAAAkAAAAJAAAAAAAgD8AAAAAAAAAAAAAgD9RlOtClpGxQwIAAAAMAAAAEAAAAAAAAAAAAAAACgAAABAAAAAAAAAAAAAAAFIAAABwAQAAAgAAAO////8AAAAAAAAAAAAAAAC8AgAAAAAAAAQABSJDAGEAbABpAGIAcgBpAAAArQEAAED0X26tAQAAEfzVRP5/AAABAAAAAAAAAAAAHV+tAQAAh4gIPAAAAAAAAAAAAAAAAAAAAAAAAAAAAAAAAAAAAAAAxdnOOgAAAAkAAAAAAAAAIMTZzjoAAAAQ+rpmrQEAALAqYm6tAQAAEfzVRP5/AACwKmJurQEAAAAAHV+tAQAAbCL5//////98QQAABPkEAGgNcVitAQAAbCL5//////98QQAABPkEABdIkjUAAAAAAQAAAAAAAAAAAAAAAAAAAHxBAAAhWgEATJvGQv5/AAABAAAAAAAAAHG+ljX+fwAAAMXZzjoAAAAgxNnOAAAAABD6umatAQAA88S95/1/AAAAAAAAAAAAAGwiBPkAAAAAubjZzjoAAAB0G/5D/n8AAGgNcVitAQAAAze252R2AAgAAAAAJQAAAAwAAAACAAAAFgAAAAwAAAAYAAAAEgAAAAwAAAABAAAAGAAAAAwAAAAAAAACVAAAALQAAAB2AAAAUwEAAO8AAABnAQAAAgAAAAAAAAAAAAAAAAAAAAAAAAARAAAATAAAAAAAAAAAAAAAAAAAAP//////////cAAAAE8AdgBlAHIAbABhAHkAIABOAGUAdAAuACAAQgBsAHUAZQD//wsAAAAIAAAACQAAAAUAAAAFAAAACAAAAAgAAAADAAAACwAAAAkAAAAGAAAABAAAAAQAAAAJAAAABAAAAAkAAAAJAAAAJQAAAAwAAAANAACAKAAAAAwAAAACAAAAIgAAAAwAAAD/////RgAAACABAAAUAQAARU1GKypAAAAkAAAAGAAAAAAA8EIAAAAAAAAAAAAA8EJRlOtClpGx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BKm0OWkbFDBEAAAAwAAAAAAAAAIQAAAAgAAAAcAAAACAAAAEsAAABAAAAAMAAAAAUAAAAgAAAAAQAAAAEAAAAQAAAAAAAAAAAAAAAZAgAAhAIAAAAAAAAAAAAAGQIAAIQCAAAkAAAAJAAAAAAAgD8AAAAAAAAAAAAAgD/ASptDlpGxQwIAAAAMAAAAEAAAAAAAAAAAAAAACgAAABAAAAAAAAAAAAAAAFIAAABwAQAAAgAAAO////8AAAAAAAAAAAAAAAC8AgAAAAAAAAQABSJDAGEAbABpAGIAcgBpAAAArQEAAED0X26tAQAAEfzVRP5/AAABAAAAAAAAAAAAHV+tAQAAh4gIPAAAAAAAAAAAAAAAAAAAAAAAAAAAAAAAAAAAAAAAxdnOOgAAAAkAAAAAAAAAIMTZzjoAAAAQ+rpmrQEAADAjYm6tAQAAEfzVRP5/AAAwI2JurQEAAAAAHV+tAQAAuhh9//////98QQAABH0EAFANcVitAQAAuhh9//////98QQAABH0EABdIkjUAAAAAAQAAAAAAAAAAAAAAAAAAAHxBAAAhWgEATJvGQv5/AAABAAAAAAAAAHG+ljX+fwAAAMXZzjoAAAAgxNnOAAAAABD6umatAQAA88S95/1/AAAAAAAAAAAAALoYBH0AAAAAubjZzjoAAAB0G/5D/n8AAFANcVitAQAAAze252R2AAgAAAAAJQAAAAwAAAACAAAAFgAAAAwAAAAYAAAAEgAAAAwAAAABAAAAGAAAAAwAAAD///8CVAAAAKwAAAA3AQAAUwEAAKwBAABnAQAAAgAAAAAAAAAAAAAAAAAAAAAAAAAQAAAATAAAAAAAAAAAAAAAAAAAAP//////////bAAAAE8AdgBlAHIAbABhAHkAIABOAGUAdAAuACAAUgBlAGQACwAAAAgAAAAJAAAABQAAAAUAAAAIAAAACAAAAAMAAAALAAAACQAAAAYAAAAEAAAABAAAAAkAAAAJAAAACQAAACUAAAAMAAAADQAAgCgAAAAMAAAAAgAAACIAAAAMAAAA/////0YAAAA4AQAALAEAAEVNRisqQAAAJAAAABgAAAAAAPBCAAAAAAAAAAAAAPBCwEqbQ5aRs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4lgdBCqgHRApAAIAkAAAAGAAAAP////8BAAAAAAAAAFa0aL97vZ4/VrRoPygAAAAMAAAAAQAAACEAAAAIAAAAYgAAAAwAAAABAAAAJAAAACQAAAAAAIA9AAAAAAAAAAAAAIA9AAAAAAAAAAACAAAAJwAAABgAAAABAAAAAAAAAP///wAAAAAAJQAAAAwAAAABAAAAJQAAAAwAAAAIAACAVgAAADAAAAAIAAAAsQEAAJ0AAAAfAgAABQAAAIAAERuAAOIhzQniIc0JERuAA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viWB0EKqAdECEAAAjwAAAAwAAAAAhDA2wAAAACOAAAAAAAAAKuqKjwCAAAAAgAAAAIAAAAAAAAAAhDA2wAAAAAAAAD/CEABA0gAAAA8AAAAAhDA2wUAAAAAAAAAAAAAAAAAAAB7vZ4/AAAAAHu9nj9WtGi/AAAAAFa0aL8AAAAAAAAAAAABAQGBAwMDFUABABAAAAAEAAAAAAAAACQAAAAkAAAAAACAPQAAAAAAAAAAAACAPQAAAAAAAAAAAgAAAF8AAAA4AAAAAgAAADgAAAAAAAAAOAAAAAAAAAAAAAEAFAAAAAAAAAAAAAAAAAAAAAAAAAAAAAAAJQAAAAwAAAACAAAAJQAAAAwAAAAFAACAVgAAADAAAAAGAAAArwEAAJ8AAAAgAgAABQAAAIAA4iHNCeIhzQkRG4AAERuAAOIh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5vE0JSPeNDBEAAAAwAAAAAAAAAIQAAAAgAAAAcAAAACAAAAEsAAABAAAAAMAAAAAUAAAAgAAAAAQAAAAEAAAAQAAAAAAAAAAAAAAAZAgAAhAIAAAAAAAAAAAAAGQIAAIQCAAAkAAAAJAAAAAAAgD8AAAAAAAAAAAAAgD8ObxNCUj3jQwIAAAAMAAAAEAAAAAAAAAAAAAAACgAAABAAAAAAAAAAAAAAAFIAAABwAQAAAgAAAOz///8AAAAAAAAAAAAAAACQAQAAAAAAAAQABSJBAHIAaQBhAGwAIABOAGEAcgByAG8AdwAAAAAAXsXVRP5/AABMAO4DAAAAAEAAAAAAAAAAMDy+cK0BAAAAAAAAAAAAAAAAAAAAAAAAAAAAAAAAAAAAxdnOOgAAAD0I1kT+fwAAIMTZzjoAAAAQ+rpmrQEAAHAiYm6tAQAAEfzVRP5/AABwImJurQEAAAAAHV+tAQAA8D2+cK0BAAB8QQAA9AIAAOANcVitAQAA0D/BcK0BAAB8QQAABHkEABdIkjUAAAAAAQAAAAAAAAAAAAAAAAAAAAwAAAAAAAAABwAAAAAAAADI4qtYrQEAAAHReGatAQAAIMTZzjoAAAABAAAAAAAAAIDOwXCtAQAAEfzVRP5/AAAAudnOOgAAAAAAh1atAQAA+bjZzjoAAAAAAAAAAAAAAAAAAAAAAAAAAze252R2AAgAAAAAJQAAAAwAAAACAAAAFgAAAAwAAAAYAAAAEgAAAAwAAAABAAAAGAAAAAwAAAAAAAACVAAAAIgAAAAlAAAAtAEAAIAAAADLAQAAAgAAAAAAAAAAAAAAAAAAAAAAAAAKAAAATAAAAAAAAAAAAAAAAAAAAP//////////YAAAAFMARABOACAATgBvAGQAZQAgADEACwAAAAwAAAAMAAAABAAAAAwAAAAJAAAACQAAAAkAAAAFAAAACQAAACUAAAAMAAAADQAAgCgAAAAMAAAAAgAAACIAAAAMAAAA/////0YAAAA4AQAALAEAAEVNRisqQAAAJAAAABgAAAAAAPBCAAAAAAAAAAAAAPBCDm8TQlI94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6/khDCqgHRApAAIAkAAAAGAAAAP////8BAAAAAAAAAFa0aL97vZ4/VrRoPyEAAAAIAAAAYgAAAAwAAAABAAAAJAAAACQAAAAAAIA9AAAAAAAAAAAAAIA9AAAAAAAAAAACAAAAJQAAAAwAAAABAAAAJQAAAAwAAAAIAACAVgAAADAAAADIAAAAsQEAAF4BAAAfAgAABQAAAIgMERuIDOIh1RXiIdUVERuID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nr+SEMKqAdECEAAAjwAAAAwAAAAAhDA2wAAAACOAAAAAAAAAKuqKjwCAAAAAgAAAAIAAAAAAAAAAhDA2wAAAAAAAAD/CEABA0gAAAA8AAAAAhDA2wUAAAAAAAAAAAAAAAAAAAB7vZ4/AAAAAHu9nj9WtGi/AAAAAFa0aL8AAAAAAAAAAAABAQGBAwMDFUABABAAAAAEAAAAAAAAACQAAAAkAAAAAACAPQAAAAAAAAAAAACAPQAAAAAAAAAAAgAAAF8AAAA4AAAAAgAAADgAAAAAAAAAOAAAAAAAAAAAAAEAFAAAAAAAAAAAAAAAAAAAAAAAAAAAAAAAJQAAAAwAAAACAAAAJQAAAAwAAAAFAACAVgAAADAAAADGAAAArwEAAF8BAAAgAgAABQAAAIgM4iHVFeIh1RURG4gMERuIDOIh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qw2wUMKqAdECkAAgCQAAAAYAAAA/////wEAAAAAAAAAVrRov3u9nj9WtGg/JAAAACQAAAAAAIA9AAAAAAAAAAAAAIA9AAAAAAAAAAACAAAAJQAAAAwAAAABAAAAJQAAAAwAAAAIAACAVgAAADAAAACBAQAAsQEAABcCAAAfAgAABQAAAB8YERsfGOIhbCHiIWwhERsfG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qw2wUMKqAdECEAAAjwAAAAwAAAAAhDA2wAAAACOAAAAAAAAAKuqKjwCAAAAAgAAAAIAAAAAAAAAAhDA2wAAAAAAAAD/CEABA0gAAAA8AAAAAhDA2wUAAAAAAAAAAAAAAAAAAAB7vZ4/AAAAAHu9nj9WtGi/AAAAAFa0aL8AAAAAAAAAAAABAQGBAwMDFUABABAAAAAEAAAAAAAAACEAAAAIAAAAHgAAABgAAAAAAAAAAAAAABkCAACEAgAAJAAAACQAAAAAAIA9AAAAAAAAAAAAAIA9AAAAAAAAAAACAAAAXwAAADgAAAACAAAAOAAAAAAAAAA4AAAAAAAAAAAAAQAUAAAAAAAAAAAAAAAAAAAAAAAAAAAAAAAlAAAADAAAAAIAAAAlAAAADAAAAAUAAIBWAAAAMAAAAIABAACvAQAAGAIAACACAAAFAAAAHxjiIWwh4iFsIREbHxgRGx8Y4iElAAAADAAAAAcAAIAlAAAADAAAAAAAAIAkAAAAJAAAAAAAgEEAAAAAAAAAAAAAgEEAAAAAAAAAAAIAAAAiAAAADAAAAP////8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FZ9mQ3Xc40MEQAAADAAAAAAAAAAhAAAACAAAABwAAAAIAAAASwAAAEAAAAAwAAAABQAAACAAAAABAAAAAQAAABAAAAAAAAAAAAAAABkCAACEAgAAAAAAAAAAAAAZAgAAhAIAACQAAAAkAAAAAACAPwAAAAAAAAAAAACAPxWfZkN13ONDAgAAAAwAAAAQAAAAAAAAAAAAAAAKAAAAEAAAAAAAAAAAAAAAUgAAAHABAAACAAAA7P///wAAAAAAAAAAAAAAAJABAAAAAAAABAAFIkEAcgBpAGEAbAAgAE4AYQByAHIAbwB3AAAAAABexdVE/n8AAEwA7gMAAAAAQAAAAAAAAACHiAg8AAAAAAAAAAAAAAAAAAAAAAAAAAAAAAAAAAAAAADF2c46AAAAPQjWRP5/AAAgxNnOOgAAABD6umatAQAAsCFibq0BAAAR/NVE/n8AALAhYm6tAQAAAAAdX60BAADwPb5wrQEAAHxBAADoAgAAaA1xWK0BAADQP8FwrQEAAHxBAAAEAgQAF0iSNQAAAAABAAAAAAAAAAAAAAAAAAAADAAAAAAAAAAHAAAAAAAAAMjiq1itAQAAAdF4Zq0BAAAgxNnOOgAAAAEAAAAAAAAAQMzBcK0BAAAR/NVE/n8AAAC52c46AAAAAACHVq0BAAD5uNnOOgAAAAAAAAAAAAAAAAAAAAAAAAADN7bnZHYACAAAAAAlAAAADAAAAAIAAAAWAAAADAAAABgAAAASAAAADAAAAAEAAAAYAAAADAAAAAAAAAJUAAAAiAAAAOcAAAC1AQAAQgEAAMwBAAACAAAAAAAAAAAAAAAAAAAAAAAAAAoAAABMAAAAAAAAAAAAAAAAAAAA//////////9gAAAAUwBEAE4AIABOAG8AZABlACAAMgALAAAADAAAAAwAAAAEAAAADAAAAAkAAAAJAAAACQAAAAUAAAAJAAAAJQAAAAwAAAANAACAKAAAAAwAAAACAAAAIgAAAAwAAAD/////RgAAACABAAAUAQAARU1GKypAAAAkAAAAGAAAAAAA8EIAAAAAAAAAAAAA8EIVn2ZDddzj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Znz0MzG+RDBEAAAAwAAAAAAAAAIQAAAAgAAAAcAAAACAAAAEsAAABAAAAAMAAAAAUAAAAgAAAAAQAAAAEAAAAQAAAAAAAAAAAAAAAZAgAAhAIAAAAAAAAAAAAAGQIAAIQCAAAkAAAAJAAAAAAAgD8AAAAAAAAAAAAAgD/WZ89DMxvkQwIAAAAMAAAAEAAAAAAAAAAAAAAACgAAABAAAAAAAAAAAAAAAFIAAABwAQAAAgAAAOz///8AAAAAAAAAAAAAAACQAQAAAAAAAAQABSJBAHIAaQBhAGwAIABOAGEAcgByAG8AdwAAAAAAXsXVRP5/AABMAO4DAAAAAEAAAAAAAAAAh4gIPAAAAAAAAAAAAAAAAAAAAAAAAAAAAAAAAAAAAAAAxdnOOgAAAD0I1kT+fwAAIMTZzjoAAAAQ+rpmrQEAAHArYm6tAQAAEfzVRP5/AABwK2JurQEAAAAAHV+tAQAA8D2+cK0BAAB8QQAA6QIAAFANcVitAQAA0D/BcK0BAAB8QQAABIIEABdIkjUAAAAAAQAAAAAAAAAAAAAAAAAAAAwAAAAAAAAABwAAAAAAAADI4qtYrQEAAAHReGatAQAAIMTZzjoAAAABAAAAAAAAAHDMwXCtAQAAEfzVRP5/AAAAudnOOgAAAAAAh1atAQAA+bjZzjoAAAAAAAAAAAAAAAAAAAAAAAAAAze252R2AAgAAAAAJQAAAAwAAAACAAAAFgAAAAwAAAAYAAAAEgAAAAwAAAABAAAAGAAAAAwAAAAAAAACVAAAAIgAAACfAQAAtQEAAPoBAADMAQAAAgAAAAAAAAAAAAAAAAAAAAAAAAAKAAAATAAAAAAAAAAAAAAAAAAAAP//////////YAAAAFMARABOACAATgBvAGQAZQAgADMACwAAAAwAAAAMAAAABAAAAAwAAAAJAAAACQAAAAkAAAAFAAAACQAAACUAAAAMAAAADQAAgCgAAAAMAAAAAgAAACIAAAAMAAAA/////0YAAABACgAANAoAAEVNRisqQAAAJAAAABgAAAAAAPBCAAAAAAAAAAAAAPBC1mfPQzMb5E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AYLNCdFgaRAhACAFYCAAATAgAAAIQwNsEAAAAigAAAAMAAAAAAAAAAAAAxAAAgEQAAIBE+5EA/8BwAP/7kQD/wH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IAAAAIQAAAAgAAABiAAAADAAAAAEAAAAhAAAACAAAADsAAAAIAAAAEwAAAAwAAAABAAAAJAAAACQAAAAAAIA9AAAAAAAAAAAAAIA9AAAAAAAAAAACAAAAGwAAABAAAACTBQAA+iQAAFkAAAAwAAAAAAAAAAAAAAD//////////wUAAACTBY8mxwePJscH+iSTBfokkwX6JD0AAAAIAAAAGwAAABAAAACtBgAAtCUAAFgAAABMAAAAAAAAAAAAAAD//////////wwAAACQBrQleAabJXgGfCV4BlwlkAZDJa0GQyXLBkMl4gZcJeIGfCXiBpslywa0Ja0GtCU9AAAACAAAACQAAAAkAAAAAACAQQAAAAAAAAAAAACAQQAAAAAAAAAAAgAAADwAAAAIAAAAQwAAAAwAAAABAAAAEwAAAAwAAAABAAAAJQAAAAwAAAAIAACAJwAAABgAAAACAAAAAAAAAACR+wAAAAAAJQAAAAwAAAACAAAAJQAAAAwAAAAIAACAVgAAADAAAABaAAAAUAIAAFoAAABoAgAABQAAAFkATwJZAGoCWgBqAloATwJZAE8CJQAAAAwAAAAIAACAJQAAAAwAAAAAAACAKAAAAAwAAAACAAAAJwAAABgAAAACAAAAAAAAAACR+gAAAAAAJQAAAAwAAAACAAAAJQAAAAwAAAAIAACAVgAAADAAAABaAAAAUAIAAFsAAABoAgAABQAAAFoATwJaAGoCWwBqAlsATwJaAE8CJQAAAAwAAAAIAACAJQAAAAwAAAAAAACAKAAAAAwAAAACAAAAJwAAABgAAAACAAAAAAAAAACQ+gAAAAAAJQAAAAwAAAACAAAAJQAAAAwAAAAIAACAVgAAADAAAABbAAAAUAIAAFwAAABoAgAABQAAAFsATwJbAGoCXABqAlwATwJbAE8CJQAAAAwAAAAIAACAJQAAAAwAAAAAAACAKAAAAAwAAAACAAAAJwAAABgAAAACAAAAAAAAAACQ+QAAAAAAJQAAAAwAAAACAAAAJQAAAAwAAAAIAACAVgAAADAAAABcAAAAUAIAAF4AAABoAgAABQAAAFwATwJcAGoCXgBqAl4ATwJcAE8CJQAAAAwAAAAIAACAJQAAAAwAAAAAAACAKAAAAAwAAAACAAAAJwAAABgAAAACAAAAAAAAAACP+AAAAAAAJQAAAAwAAAACAAAAJQAAAAwAAAAIAACAVgAAADAAAABeAAAAUAIAAF8AAABoAgAABQAAAF4ATwJeAGoCXwBqAl8ATwJeAE8CJQAAAAwAAAAIAACAJQAAAAwAAAAAAACAKAAAAAwAAAACAAAAJwAAABgAAAACAAAAAAAAAACP9wAAAAAAJQAAAAwAAAACAAAAJQAAAAwAAAAIAACAVgAAADAAAABfAAAAUAIAAGAAAABoAgAABQAAAF8ATwJfAGoCYABqAmAATwJfAE8CJQAAAAwAAAAIAACAJQAAAAwAAAAAAACAKAAAAAwAAAACAAAAJwAAABgAAAACAAAAAAAAAACO9gAAAAAAJQAAAAwAAAACAAAAJQAAAAwAAAAIAACAVgAAADAAAABgAAAAUAIAAGEAAABoAgAABQAAAGAATwJgAGoCYQBqAmEATwJgAE8CJQAAAAwAAAAIAACAJQAAAAwAAAAAAACAKAAAAAwAAAACAAAAJwAAABgAAAACAAAAAAAAAACN9AAAAAAAJQAAAAwAAAACAAAAJQAAAAwAAAAIAACAVgAAADAAAABhAAAAUAIAAGIAAABoAgAABQAAAGEATwJhAGoCYgBqAmIATwJhAE8CJQAAAAwAAAAIAACAJQAAAAwAAAAAAACAKAAAAAwAAAACAAAAJwAAABgAAAACAAAAAAAAAACM8wAAAAAAJQAAAAwAAAACAAAAJQAAAAwAAAAIAACAVgAAADAAAABiAAAAUAIAAGMAAABoAgAABQAAAGIATwJiAGoCYwBqAmMATwJiAE8CJQAAAAwAAAAIAACAJQAAAAwAAAAAAACAKAAAAAwAAAACAAAAJwAAABgAAAACAAAAAAAAAACL8QAAAAAAJQAAAAwAAAACAAAAJQAAAAwAAAAIAACAVgAAADAAAABjAAAAUAIAAGQAAABoAgAABQAAAGMATwJjAGoCZABqAmQATwJjAE8CJQAAAAwAAAAIAACAJQAAAAwAAAAAAACAKAAAAAwAAAACAAAAJwAAABgAAAACAAAAAAAAAACK7wAAAAAAJQAAAAwAAAACAAAAJQAAAAwAAAAIAACAVgAAADAAAABkAAAAUAIAAGUAAABoAgAABQAAAGQATwJkAGoCZQBqAmUATwJkAE8CJQAAAAwAAAAIAACAJQAAAAwAAAAAAACAKAAAAAwAAAACAAAAJwAAABgAAAACAAAAAAAAAACJ7QAAAAAAJQAAAAwAAAACAAAAJQAAAAwAAAAIAACAVgAAADAAAABlAAAAUAIAAGYAAABoAgAABQAAAGUATwJlAGoCZgBqAmYATwJlAE8CJQAAAAwAAAAIAACAJQAAAAwAAAAAAACAKAAAAAwAAAACAAAAJwAAABgAAAACAAAAAAAAAACI6wAAAAAAJQAAAAwAAAACAAAAJQAAAAwAAAAIAACAVgAAADAAAABmAAAAUAIAAGcAAABoAgAABQAAAGYATwJmAGoCZwBqAmcATwJmAE8CJQAAAAwAAAAIAACAJQAAAAwAAAAAAACAKAAAAAwAAAACAAAAJwAAABgAAAACAAAAAAAAAACH6QAAAAAAJQAAAAwAAAACAAAAJQAAAAwAAAAIAACAVgAAADAAAABnAAAAUAIAAGgAAABoAgAABQAAAGcATwJnAGoCaABqAmgATwJnAE8CJQAAAAwAAAAIAACAJQAAAAwAAAAAAACAKAAAAAwAAAACAAAAJwAAABgAAAACAAAAAAAAAACF5gAAAAAAJQAAAAwAAAACAAAAJQAAAAwAAAAIAACAVgAAADAAAABoAAAAUAIAAGkAAABoAgAABQAAAGgATwJoAGoCaQBqAmkATwJoAE8CJQAAAAwAAAAIAACAJQAAAAwAAAAAAACAKAAAAAwAAAACAAAAJwAAABgAAAACAAAAAAAAAACE4wAAAAAAJQAAAAwAAAACAAAAJQAAAAwAAAAIAACAVgAAADAAAABpAAAAUAIAAGoAAABoAgAABQAAAGkATwJpAGoCagBqAmoATwJpAE8CJQAAAAwAAAAIAACAJQAAAAwAAAAAAACAKAAAAAwAAAACAAAAJwAAABgAAAACAAAAAAAAAACC4QAAAAAAJQAAAAwAAAACAAAAJQAAAAwAAAAIAACAVgAAADAAAABqAAAAUAIAAGsAAABoAgAABQAAAGoATwJqAGoCawBqAmsATwJqAE8CJQAAAAwAAAAIAACAJQAAAAwAAAAAAACAKAAAAAwAAAACAAAAJwAAABgAAAACAAAAAAAAAACB3gAAAAAAJQAAAAwAAAACAAAAJQAAAAwAAAAIAACAVgAAADAAAABrAAAAUAIAAGwAAABoAgAABQAAAGsATwJrAGoCbABqAmwATwJrAE8CJQAAAAwAAAAIAACAJQAAAAwAAAAAAACAKAAAAAwAAAACAAAAJwAAABgAAAACAAAAAAAAAAB/2wAAAAAAJQAAAAwAAAACAAAAJQAAAAwAAAAIAACAVgAAADAAAABsAAAAUAIAAG0AAABoAgAABQAAAGwATwJsAGoCbQBqAm0ATwJsAE8CJQAAAAwAAAAIAACAJQAAAAwAAAAAAACAKAAAAAwAAAACAAAAJwAAABgAAAACAAAAAAAAAAB92AAAAAAAJQAAAAwAAAACAAAAJQAAAAwAAAAIAACAVgAAADAAAABtAAAAUAIAAG4AAABoAgAABQAAAG0ATwJtAGoCbgBqAm4ATwJtAE8CJQAAAAwAAAAIAACAJQAAAAwAAAAAAACAKAAAAAwAAAACAAAAJwAAABgAAAACAAAAAAAAAAB81gAAAAAAJQAAAAwAAAACAAAAJQAAAAwAAAAIAACAVgAAADAAAABuAAAAUAIAAG8AAABoAgAABQAAAG4ATwJuAGoCbwBqAm8ATwJuAE8CJQAAAAwAAAAIAACAJQAAAAwAAAAAAACAKAAAAAwAAAACAAAAJwAAABgAAAACAAAAAAAAAAB70wAAAAAAJQAAAAwAAAACAAAAJQAAAAwAAAAIAACAVgAAADAAAABvAAAAUAIAAHAAAABoAgAABQAAAG8ATwJvAGoCcABqAnAATwJvAE8CJQAAAAwAAAAIAACAJQAAAAwAAAAAAACAKAAAAAwAAAACAAAAJwAAABgAAAACAAAAAAAAAAB50QAAAAAAJQAAAAwAAAACAAAAJQAAAAwAAAAIAACAVgAAADAAAABwAAAAUAIAAHEAAABoAgAABQAAAHAATwJwAGoCcQBqAnEATwJwAE8CJQAAAAwAAAAIAACAJQAAAAwAAAAAAACAKAAAAAwAAAACAAAAJwAAABgAAAACAAAAAAAAAAB4zgAAAAAAJQAAAAwAAAACAAAAJQAAAAwAAAAIAACAVgAAADAAAABxAAAAUAIAAHIAAABoAgAABQAAAHEATwJxAGoCcgBqAnIATwJxAE8CJQAAAAwAAAAIAACAJQAAAAwAAAAAAACAKAAAAAwAAAACAAAAJwAAABgAAAACAAAAAAAAAAB3zAAAAAAAJQAAAAwAAAACAAAAJQAAAAwAAAAIAACAVgAAADAAAAByAAAAUAIAAHMAAABoAgAABQAAAHIATwJyAGoCcwBqAnMATwJyAE8CJQAAAAwAAAAIAACAJQAAAAwAAAAAAACAKAAAAAwAAAACAAAAJwAAABgAAAACAAAAAAAAAAB1ygAAAAAAJQAAAAwAAAACAAAAJQAAAAwAAAAIAACAVgAAADAAAABzAAAAUAIAAHQAAABoAgAABQAAAHMATwJzAGoCdABqAnQATwJzAE8CJQAAAAwAAAAIAACAJQAAAAwAAAAAAACAKAAAAAwAAAACAAAAJwAAABgAAAACAAAAAAAAAAB0yAAAAAAAJQAAAAwAAAACAAAAJQAAAAwAAAAIAACAVgAAADAAAAB0AAAAUAIAAHUAAABoAgAABQAAAHQATwJ0AGoCdQBqAnUATwJ0AE8CJQAAAAwAAAAIAACAJQAAAAwAAAAAAACAKAAAAAwAAAACAAAAJwAAABgAAAACAAAAAAAAAABzxgAAAAAAJQAAAAwAAAACAAAAJQAAAAwAAAAIAACAVgAAADAAAAB1AAAAUAIAAHYAAABoAgAABQAAAHUATwJ1AGoCdgBqAnYATwJ1AE8CJQAAAAwAAAAIAACAJQAAAAwAAAAAAACAKAAAAAwAAAACAAAAJwAAABgAAAACAAAAAAAAAABzxQAAAAAAJQAAAAwAAAACAAAAJQAAAAwAAAAIAACAVgAAADAAAAB2AAAAUAIAAHcAAABoAgAABQAAAHYATwJ2AGoCdwBqAncATwJ2AE8CJQAAAAwAAAAIAACAJQAAAAwAAAAAAACAKAAAAAwAAAACAAAAJwAAABgAAAACAAAAAAAAAAByxAAAAAAAJQAAAAwAAAACAAAAJQAAAAwAAAAIAACAVgAAADAAAAB3AAAAUAIAAHgAAABoAgAABQAAAHcATwJ3AGoCeABqAngATwJ3AE8CJQAAAAwAAAAIAACAJQAAAAwAAAAAAACAKAAAAAwAAAACAAAAJwAAABgAAAACAAAAAAAAAABxwwAAAAAAJQAAAAwAAAACAAAAJQAAAAwAAAAIAACAVgAAADAAAAB4AAAAUAIAAHkAAABoAgAABQAAAHgATwJ4AGoCeQBqAnkATwJ4AE8CJQAAAAwAAAAIAACAJQAAAAwAAAAAAACAKAAAAAwAAAACAAAAJwAAABgAAAACAAAAAAAAAABxwgAAAAAAJQAAAAwAAAACAAAAJQAAAAwAAAAIAACAVgAAADAAAAB5AAAAUAIAAHoAAABoAgAABQAAAHkATwJ5AGoCegBqAnoATwJ5AE8CJQAAAAwAAAAIAACAJQAAAAwAAAAAAACAKAAAAAwAAAACAAAAJwAAABgAAAACAAAAAAAAAABwwQAAAAAAJQAAAAwAAAACAAAAJQAAAAwAAAAIAACAVgAAADAAAAB6AAAAUAIAAHsAAABoAgAABQAAAHoATwJ6AGoCewBqAnsATwJ6AE8CJQAAAAwAAAAIAACAJQAAAAwAAAAAAACAKAAAAAwAAAACAAAAJwAAABgAAAACAAAAAAAAAABwwAAAAAAAJQAAAAwAAAACAAAAJQAAAAwAAAAIAACAVgAAADAAAAB7AAAAUAIAAHwAAABoAgAABQAAAHsATwJ7AGoCfgBqAn4ATwJ7AE8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cBgs0INNhNECEAIAVgIAABMCAAAAhDA2wQAAACKAAAAAwAAAAAAAAAAAADEAACARAAAgET7kQD/wHAA//uRAP/AcAD/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gAAAAhAAAACAAAADsAAAAIAAAAEwAAAAwAAAABAAAAJAAAACQAAAAAAIA9AAAAAAAAAAAAAIA9AAAAAAAAAAACAAAAGwAAABAAAACTBQAAxiQAADYAAAAQAAAAkwUAAAYkAABYAAAAKAAAAAAAAAAAAAAA//////////8DAAAAlAXnI64F0SPMBdEjNgAAABAAAACPBwAA0SMAAFgAAAAoAAAAAAAAAAAAAAD//////////wMAAACsB9EjxwfnI8cHBiRZAAAAJAAAAAAAAAAAAAAA//////////8CAAAAxwfGJJMFxiQ9AAAACAAAACQAAAAkAAAAAACAQQAAAAAAAAAAAACAQQAAAAAAAAAAAgAAADwAAAAIAAAAQwAAAAwAAAABAAAAEwAAAAwAAAABAAAAJQAAAAwAAAAIAACAJwAAABgAAAACAAAAAAAAAACR+wAAAAAAJQAAAAwAAAACAAAAJQAAAAwAAAAIAACAVgAAADAAAABaAAAAPgIAAFoAAABMAgAABQAAAFkAPQJZAE4CWgBOAloAPQJZAD0CJQAAAAwAAAAIAACAJQAAAAwAAAAAAACAKAAAAAwAAAACAAAAJwAAABgAAAACAAAAAAAAAACR+gAAAAAAJQAAAAwAAAACAAAAJQAAAAwAAAAIAACAVgAAADAAAABaAAAAPgIAAFsAAABMAgAABQAAAFoAPQJaAE4CWwBOAlsAPQJaAD0CJQAAAAwAAAAIAACAJQAAAAwAAAAAAACAKAAAAAwAAAACAAAAJwAAABgAAAACAAAAAAAAAACQ+gAAAAAAJQAAAAwAAAACAAAAJQAAAAwAAAAIAACAVgAAADAAAABbAAAAPgIAAFwAAABMAgAABQAAAFsAPQJbAE4CXABOAlwAPQJbAD0CJQAAAAwAAAAIAACAJQAAAAwAAAAAAACAKAAAAAwAAAACAAAAJwAAABgAAAACAAAAAAAAAACQ+QAAAAAAJQAAAAwAAAACAAAAJQAAAAwAAAAIAACAVgAAADAAAABcAAAAPgIAAF4AAABMAgAABQAAAFwAPQJcAE4CXgBOAl4APQJcAD0CJQAAAAwAAAAIAACAJQAAAAwAAAAAAACAKAAAAAwAAAACAAAAJwAAABgAAAACAAAAAAAAAACP+AAAAAAAJQAAAAwAAAACAAAAJQAAAAwAAAAIAACAVgAAADAAAABeAAAAPgIAAF8AAABMAgAABQAAAF4APQJeAE4CXwBOAl8APQJeAD0CJQAAAAwAAAAIAACAJQAAAAwAAAAAAACAKAAAAAwAAAACAAAAJwAAABgAAAACAAAAAAAAAACP9wAAAAAAJQAAAAwAAAACAAAAJQAAAAwAAAAIAACAVgAAADAAAABfAAAAPgIAAGAAAABMAgAABQAAAF8APQJfAE4CYABOAmAAPQJfAD0CJQAAAAwAAAAIAACAJQAAAAwAAAAAAACAKAAAAAwAAAACAAAAJwAAABgAAAACAAAAAAAAAACO9gAAAAAAJQAAAAwAAAACAAAAJQAAAAwAAAAIAACAVgAAADAAAABgAAAAPgIAAGEAAABMAgAABQAAAGAAPQJgAE4CYQBOAmEAPQJgAD0CJQAAAAwAAAAIAACAJQAAAAwAAAAAAACAKAAAAAwAAAACAAAAJwAAABgAAAACAAAAAAAAAACN9AAAAAAAJQAAAAwAAAACAAAAJQAAAAwAAAAIAACAVgAAADAAAABhAAAAPgIAAGIAAABMAgAABQAAAGEAPQJhAE4CYgBOAmIAPQJhAD0CJQAAAAwAAAAIAACAJQAAAAwAAAAAAACAKAAAAAwAAAACAAAAJwAAABgAAAACAAAAAAAAAACM8wAAAAAAJQAAAAwAAAACAAAAJQAAAAwAAAAIAACAVgAAADAAAABiAAAAPgIAAGMAAABMAgAABQAAAGIAPQJiAE4CYwBOAmMAPQJiAD0CJQAAAAwAAAAIAACAJQAAAAwAAAAAAACAKAAAAAwAAAACAAAAJwAAABgAAAACAAAAAAAAAACL8QAAAAAAJQAAAAwAAAACAAAAJQAAAAwAAAAIAACAVgAAADAAAABjAAAAPgIAAGQAAABMAgAABQAAAGMAPQJjAE4CZABOAmQAPQJjAD0CJQAAAAwAAAAIAACAJQAAAAwAAAAAAACAKAAAAAwAAAACAAAAJwAAABgAAAACAAAAAAAAAACK7wAAAAAAJQAAAAwAAAACAAAAJQAAAAwAAAAIAACAVgAAADAAAABkAAAAPgIAAGUAAABMAgAABQAAAGQAPQJkAE4CZQBOAmUAPQJkAD0CJQAAAAwAAAAIAACAJQAAAAwAAAAAAACAKAAAAAwAAAACAAAAJwAAABgAAAACAAAAAAAAAACJ7QAAAAAAJQAAAAwAAAACAAAAJQAAAAwAAAAIAACAVgAAADAAAABlAAAAPgIAAGYAAABMAgAABQAAAGUAPQJlAE4CZgBOAmYAPQJlAD0CJQAAAAwAAAAIAACAJQAAAAwAAAAAAACAKAAAAAwAAAACAAAAJwAAABgAAAACAAAAAAAAAACI6wAAAAAAJQAAAAwAAAACAAAAJQAAAAwAAAAIAACAVgAAADAAAABmAAAAPgIAAGcAAABMAgAABQAAAGYAPQJmAE4CZwBOAmcAPQJmAD0CJQAAAAwAAAAIAACAJQAAAAwAAAAAAACAKAAAAAwAAAACAAAAJwAAABgAAAACAAAAAAAAAACH6QAAAAAAJQAAAAwAAAACAAAAJQAAAAwAAAAIAACAVgAAADAAAABnAAAAPgIAAGgAAABMAgAABQAAAGcAPQJnAE4CaABOAmgAPQJnAD0CJQAAAAwAAAAIAACAJQAAAAwAAAAAAACAKAAAAAwAAAACAAAAJwAAABgAAAACAAAAAAAAAACF5gAAAAAAJQAAAAwAAAACAAAAJQAAAAwAAAAIAACAVgAAADAAAABoAAAAPgIAAGkAAABMAgAABQAAAGgAPQJoAE4CaQBOAmkAPQJoAD0CJQAAAAwAAAAIAACAJQAAAAwAAAAAAACAKAAAAAwAAAACAAAAJwAAABgAAAACAAAAAAAAAACE4wAAAAAAJQAAAAwAAAACAAAAJQAAAAwAAAAIAACAVgAAADAAAABpAAAAPgIAAGoAAABMAgAABQAAAGkAPQJpAE4CagBOAmoAPQJpAD0CJQAAAAwAAAAIAACAJQAAAAwAAAAAAACAKAAAAAwAAAACAAAAJwAAABgAAAACAAAAAAAAAACC4QAAAAAAJQAAAAwAAAACAAAAJQAAAAwAAAAIAACAVgAAADAAAABqAAAAPgIAAGsAAABMAgAABQAAAGoAPQJqAE4CawBOAmsAPQJqAD0CJQAAAAwAAAAIAACAJQAAAAwAAAAAAACAKAAAAAwAAAACAAAAJwAAABgAAAACAAAAAAAAAACB3gAAAAAAJQAAAAwAAAACAAAAJQAAAAwAAAAIAACAVgAAADAAAABrAAAAPgIAAGwAAABMAgAABQAAAGsAPQJrAE4CbABOAmwAPQJrAD0CJQAAAAwAAAAIAACAJQAAAAwAAAAAAACAKAAAAAwAAAACAAAAJwAAABgAAAACAAAAAAAAAAB/2wAAAAAAJQAAAAwAAAACAAAAJQAAAAwAAAAIAACAVgAAADAAAABsAAAAPgIAAG0AAABMAgAABQAAAGwAPQJsAE4CbQBOAm0APQJsAD0CJQAAAAwAAAAIAACAJQAAAAwAAAAAAACAKAAAAAwAAAACAAAAJwAAABgAAAACAAAAAAAAAAB92AAAAAAAJQAAAAwAAAACAAAAJQAAAAwAAAAIAACAVgAAADAAAABtAAAAPgIAAG4AAABMAgAABQAAAG0APQJtAE4CbgBOAm4APQJtAD0CJQAAAAwAAAAIAACAJQAAAAwAAAAAAACAKAAAAAwAAAACAAAAJwAAABgAAAACAAAAAAAAAAB81gAAAAAAJQAAAAwAAAACAAAAJQAAAAwAAAAIAACAVgAAADAAAABuAAAAPgIAAG8AAABMAgAABQAAAG4APQJuAE4CbwBOAm8APQJuAD0CJQAAAAwAAAAIAACAJQAAAAwAAAAAAACAKAAAAAwAAAACAAAAJwAAABgAAAACAAAAAAAAAAB70wAAAAAAJQAAAAwAAAACAAAAJQAAAAwAAAAIAACAVgAAADAAAABvAAAAPgIAAHAAAABMAgAABQAAAG8APQJvAE4CcABOAnAAPQJvAD0CJQAAAAwAAAAIAACAJQAAAAwAAAAAAACAKAAAAAwAAAACAAAAJwAAABgAAAACAAAAAAAAAAB50QAAAAAAJQAAAAwAAAACAAAAJQAAAAwAAAAIAACAVgAAADAAAABwAAAAPgIAAHEAAABMAgAABQAAAHAAPQJwAE4CcQBOAnEAPQJwAD0CJQAAAAwAAAAIAACAJQAAAAwAAAAAAACAKAAAAAwAAAACAAAAJwAAABgAAAACAAAAAAAAAAB4zgAAAAAAJQAAAAwAAAACAAAAJQAAAAwAAAAIAACAVgAAADAAAABxAAAAPgIAAHIAAABMAgAABQAAAHEAPQJxAE4CcgBOAnIAPQJxAD0CJQAAAAwAAAAIAACAJQAAAAwAAAAAAACAKAAAAAwAAAACAAAAJwAAABgAAAACAAAAAAAAAAB3zAAAAAAAJQAAAAwAAAACAAAAJQAAAAwAAAAIAACAVgAAADAAAAByAAAAPgIAAHMAAABMAgAABQAAAHIAPQJyAE4CcwBOAnMAPQJyAD0CJQAAAAwAAAAIAACAJQAAAAwAAAAAAACAKAAAAAwAAAACAAAAJwAAABgAAAACAAAAAAAAAAB1ygAAAAAAJQAAAAwAAAACAAAAJQAAAAwAAAAIAACAVgAAADAAAABzAAAAPgIAAHQAAABMAgAABQAAAHMAPQJzAE4CdABOAnQAPQJzAD0CJQAAAAwAAAAIAACAJQAAAAwAAAAAAACAKAAAAAwAAAACAAAAJwAAABgAAAACAAAAAAAAAAB0yAAAAAAAJQAAAAwAAAACAAAAJQAAAAwAAAAIAACAVgAAADAAAAB0AAAAPgIAAHUAAABMAgAABQAAAHQAPQJ0AE4CdQBOAnUAPQJ0AD0CJQAAAAwAAAAIAACAJQAAAAwAAAAAAACAKAAAAAwAAAACAAAAJwAAABgAAAACAAAAAAAAAABzxgAAAAAAJQAAAAwAAAACAAAAJQAAAAwAAAAIAACAVgAAADAAAAB1AAAAPgIAAHYAAABMAgAABQAAAHUAPQJ1AE4CdgBOAnYAPQJ1AD0CJQAAAAwAAAAIAACAJQAAAAwAAAAAAACAKAAAAAwAAAACAAAAJwAAABgAAAACAAAAAAAAAABzxQAAAAAAJQAAAAwAAAACAAAAJQAAAAwAAAAIAACAVgAAADAAAAB2AAAAPgIAAHcAAABMAgAABQAAAHYAPQJ2AE4CdwBOAncAPQJ2AD0CJQAAAAwAAAAIAACAJQAAAAwAAAAAAACAKAAAAAwAAAACAAAAJwAAABgAAAACAAAAAAAAAAByxAAAAAAAJQAAAAwAAAACAAAAJQAAAAwAAAAIAACAVgAAADAAAAB3AAAAPgIAAHgAAABMAgAABQAAAHcAPQJ3AE4CeABOAngAPQJ3AD0CJQAAAAwAAAAIAACAJQAAAAwAAAAAAACAKAAAAAwAAAACAAAAJwAAABgAAAACAAAAAAAAAABxwwAAAAAAJQAAAAwAAAACAAAAJQAAAAwAAAAIAACAVgAAADAAAAB4AAAAPgIAAHkAAABMAgAABQAAAHgAPQJ4AE4CeQBOAnkAPQJ4AD0CJQAAAAwAAAAIAACAJQAAAAwAAAAAAACAKAAAAAwAAAACAAAAJwAAABgAAAACAAAAAAAAAABxwgAAAAAAJQAAAAwAAAACAAAAJQAAAAwAAAAIAACAVgAAADAAAAB5AAAAPgIAAHoAAABMAgAABQAAAHkAPQJ5AE4CegBOAnoAPQJ5AD0CJQAAAAwAAAAIAACAJQAAAAwAAAAAAACAKAAAAAwAAAACAAAAJwAAABgAAAACAAAAAAAAAABwwQAAAAAAJQAAAAwAAAACAAAAJQAAAAwAAAAIAACAVgAAADAAAAB6AAAAPgIAAHsAAABMAgAABQAAAHoAPQJ6AE4CewBOAnsAPQJ6AD0CJQAAAAwAAAAIAACAJQAAAAwAAAAAAACAKAAAAAwAAAACAAAAJwAAABgAAAACAAAAAAAAAABwwAAAAAAAJQAAAAwAAAACAAAAJQAAAAwAAAAIAACAVgAAADAAAAB7AAAAPgIAAHwAAABMAgAABQAAAHsAPQJ7AE4CfgBOAn4APQJ7AD0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cBgs0KDKB1ECEAIAVgIAABMCAAAAhDA2wQAAACKAAAAAwAAAAAAAAAAAADEAACARAAAgET7kQD/wHAA//uRAP/AcAD/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qMZfxw8Eg0ioxl9HJQAAAAwAAAAIAACAJwAAABgAAAACAAAAAAAAAACR+wAAAAAAJQAAAAwAAAACAAAAJQAAAAwAAAAIAACAVgAAADAAAABZAAAAbAIAAFoAAAB0AgAABQAAAFkAbAJZAHQCWgB0AloAbAJZAGwCJQAAAAwAAAAIAACAJQAAAAwAAAAAAACAKAAAAAwAAAACAAAAJwAAABgAAAACAAAAAAAAAACR+gAAAAAAJQAAAAwAAAACAAAAJQAAAAwAAAAIAACAVgAAADAAAABaAAAAbAIAAFsAAAB0AgAABQAAAFoAbAJaAHQCWwB0AlsAbAJaAGwCJQAAAAwAAAAIAACAJQAAAAwAAAAAAACAKAAAAAwAAAACAAAAJwAAABgAAAACAAAAAAAAAACQ+gAAAAAAJQAAAAwAAAACAAAAJQAAAAwAAAAIAACAVgAAADAAAABbAAAAbAIAAFwAAAB0AgAABQAAAFsAbAJbAHQCXAB0AlwAbAJbAGwCJQAAAAwAAAAIAACAJQAAAAwAAAAAAACAKAAAAAwAAAACAAAAJwAAABgAAAACAAAAAAAAAACQ+QAAAAAAJQAAAAwAAAACAAAAJQAAAAwAAAAIAACAVgAAADAAAABcAAAAbAIAAF4AAAB0AgAABQAAAFwAbAJcAHQCXgB0Al4AbAJcAGwCJQAAAAwAAAAIAACAJQAAAAwAAAAAAACAKAAAAAwAAAACAAAAJwAAABgAAAACAAAAAAAAAACP+AAAAAAAJQAAAAwAAAACAAAAJQAAAAwAAAAIAACAVgAAADAAAABeAAAAbAIAAF8AAAB0AgAABQAAAF4AbAJeAHQCXwB0Al8AbAJeAGwCJQAAAAwAAAAIAACAJQAAAAwAAAAAAACAKAAAAAwAAAACAAAAJwAAABgAAAACAAAAAAAAAACP9wAAAAAAJQAAAAwAAAACAAAAJQAAAAwAAAAIAACAVgAAADAAAABfAAAAbAIAAGAAAAB0AgAABQAAAF8AbAJfAHQCYAB0AmAAbAJfAGwCJQAAAAwAAAAIAACAJQAAAAwAAAAAAACAKAAAAAwAAAACAAAAJwAAABgAAAACAAAAAAAAAACO9gAAAAAAJQAAAAwAAAACAAAAJQAAAAwAAAAIAACAVgAAADAAAABgAAAAbAIAAGEAAAB0AgAABQAAAGAAbAJgAHQCYQB0AmEAbAJgAGwCJQAAAAwAAAAIAACAJQAAAAwAAAAAAACAKAAAAAwAAAACAAAAJwAAABgAAAACAAAAAAAAAACN9AAAAAAAJQAAAAwAAAACAAAAJQAAAAwAAAAIAACAVgAAADAAAABhAAAAbAIAAGIAAAB0AgAABQAAAGEAbAJhAHQCYgB0AmIAbAJhAGwCJQAAAAwAAAAIAACAJQAAAAwAAAAAAACAKAAAAAwAAAACAAAAJwAAABgAAAACAAAAAAAAAACM8wAAAAAAJQAAAAwAAAACAAAAJQAAAAwAAAAIAACAVgAAADAAAABiAAAAbAIAAGMAAAB0AgAABQAAAGIAbAJiAHQCYwB0AmMAbAJiAGwCJQAAAAwAAAAIAACAJQAAAAwAAAAAAACAKAAAAAwAAAACAAAAJwAAABgAAAACAAAAAAAAAACL8QAAAAAAJQAAAAwAAAACAAAAJQAAAAwAAAAIAACAVgAAADAAAABjAAAAbAIAAGQAAAB0AgAABQAAAGMAbAJjAHQCZAB0AmQAbAJjAGwCJQAAAAwAAAAIAACAJQAAAAwAAAAAAACAKAAAAAwAAAACAAAAJwAAABgAAAACAAAAAAAAAACK7wAAAAAAJQAAAAwAAAACAAAAJQAAAAwAAAAIAACAVgAAADAAAABkAAAAbAIAAGUAAAB0AgAABQAAAGQAbAJkAHQCZQB0AmUAbAJkAGwCJQAAAAwAAAAIAACAJQAAAAwAAAAAAACAKAAAAAwAAAACAAAAJwAAABgAAAACAAAAAAAAAACJ7QAAAAAAJQAAAAwAAAACAAAAJQAAAAwAAAAIAACAVgAAADAAAABlAAAAbAIAAGYAAAB0AgAABQAAAGUAbAJlAHQCZgB0AmYAbAJlAGwCJQAAAAwAAAAIAACAJQAAAAwAAAAAAACAKAAAAAwAAAACAAAAJwAAABgAAAACAAAAAAAAAACI6wAAAAAAJQAAAAwAAAACAAAAJQAAAAwAAAAIAACAVgAAADAAAABmAAAAbAIAAGcAAAB0AgAABQAAAGYAbAJmAHQCZwB0AmcAbAJmAGwCJQAAAAwAAAAIAACAJQAAAAwAAAAAAACAKAAAAAwAAAACAAAAJwAAABgAAAACAAAAAAAAAACH6QAAAAAAJQAAAAwAAAACAAAAJQAAAAwAAAAIAACAVgAAADAAAABnAAAAbAIAAGgAAAB0AgAABQAAAGcAbAJnAHQCaAB0AmgAbAJnAGwCJQAAAAwAAAAIAACAJQAAAAwAAAAAAACAKAAAAAwAAAACAAAAJwAAABgAAAACAAAAAAAAAACF5gAAAAAAJQAAAAwAAAACAAAAJQAAAAwAAAAIAACAVgAAADAAAABoAAAAbAIAAGkAAAB0AgAABQAAAGgAbAJoAHQCaQB0AmkAbAJoAGwCJQAAAAwAAAAIAACAJQAAAAwAAAAAAACAKAAAAAwAAAACAAAAJwAAABgAAAACAAAAAAAAAACE4wAAAAAAJQAAAAwAAAACAAAAJQAAAAwAAAAIAACAVgAAADAAAABpAAAAbAIAAGoAAAB0AgAABQAAAGkAbAJpAHQCagB0AmoAbAJpAGwCJQAAAAwAAAAIAACAJQAAAAwAAAAAAACAKAAAAAwAAAACAAAAJwAAABgAAAACAAAAAAAAAACC4QAAAAAAJQAAAAwAAAACAAAAJQAAAAwAAAAIAACAVgAAADAAAABqAAAAbAIAAGsAAAB0AgAABQAAAGoAbAJqAHQCawB0AmsAbAJqAGwCJQAAAAwAAAAIAACAJQAAAAwAAAAAAACAKAAAAAwAAAACAAAAJwAAABgAAAACAAAAAAAAAACB3gAAAAAAJQAAAAwAAAACAAAAJQAAAAwAAAAIAACAVgAAADAAAABrAAAAbAIAAGwAAAB0AgAABQAAAGsAbAJrAHQCbAB0AmwAbAJrAGwCJQAAAAwAAAAIAACAJQAAAAwAAAAAAACAKAAAAAwAAAACAAAAJwAAABgAAAACAAAAAAAAAAB/2wAAAAAAJQAAAAwAAAACAAAAJQAAAAwAAAAIAACAVgAAADAAAABsAAAAbAIAAG0AAAB0AgAABQAAAGwAbAJsAHQCbQB0Am0AbAJsAGwCJQAAAAwAAAAIAACAJQAAAAwAAAAAAACAKAAAAAwAAAACAAAAJwAAABgAAAACAAAAAAAAAAB92AAAAAAAJQAAAAwAAAACAAAAJQAAAAwAAAAIAACAVgAAADAAAABtAAAAbAIAAG4AAAB0AgAABQAAAG0AbAJtAHQCbgB0Am4AbAJtAGwCJQAAAAwAAAAIAACAJQAAAAwAAAAAAACAKAAAAAwAAAACAAAAJwAAABgAAAACAAAAAAAAAAB81gAAAAAAJQAAAAwAAAACAAAAJQAAAAwAAAAIAACAVgAAADAAAABuAAAAbAIAAG8AAAB0AgAABQAAAG4AbAJuAHQCbwB0Am8AbAJuAGwCJQAAAAwAAAAIAACAJQAAAAwAAAAAAACAKAAAAAwAAAACAAAAJwAAABgAAAACAAAAAAAAAAB70wAAAAAAJQAAAAwAAAACAAAAJQAAAAwAAAAIAACAVgAAADAAAABvAAAAbAIAAHAAAAB0AgAABQAAAG8AbAJvAHQCcAB0AnAAbAJvAGwCJQAAAAwAAAAIAACAJQAAAAwAAAAAAACAKAAAAAwAAAACAAAAJwAAABgAAAACAAAAAAAAAAB50QAAAAAAJQAAAAwAAAACAAAAJQAAAAwAAAAIAACAVgAAADAAAABwAAAAbAIAAHEAAAB0AgAABQAAAHAAbAJwAHQCcQB0AnEAbAJwAGwCJQAAAAwAAAAIAACAJQAAAAwAAAAAAACAKAAAAAwAAAACAAAAJwAAABgAAAACAAAAAAAAAAB4zgAAAAAAJQAAAAwAAAACAAAAJQAAAAwAAAAIAACAVgAAADAAAABxAAAAbAIAAHIAAAB0AgAABQAAAHEAbAJxAHQCcgB0AnIAbAJxAGwCJQAAAAwAAAAIAACAJQAAAAwAAAAAAACAKAAAAAwAAAACAAAAJwAAABgAAAACAAAAAAAAAAB3zAAAAAAAJQAAAAwAAAACAAAAJQAAAAwAAAAIAACAVgAAADAAAAByAAAAbAIAAHMAAAB0AgAABQAAAHIAbAJyAHQCcwB0AnMAbAJyAGwCJQAAAAwAAAAIAACAJQAAAAwAAAAAAACAKAAAAAwAAAACAAAAJwAAABgAAAACAAAAAAAAAAB1ygAAAAAAJQAAAAwAAAACAAAAJQAAAAwAAAAIAACAVgAAADAAAABzAAAAbAIAAHQAAAB0AgAABQAAAHMAbAJzAHQCdAB0AnQAbAJzAGwCJQAAAAwAAAAIAACAJQAAAAwAAAAAAACAKAAAAAwAAAACAAAAJwAAABgAAAACAAAAAAAAAAB0yAAAAAAAJQAAAAwAAAACAAAAJQAAAAwAAAAIAACAVgAAADAAAAB0AAAAbAIAAHUAAAB0AgAABQAAAHQAbAJ0AHQCdQB0AnUAbAJ0AGwCJQAAAAwAAAAIAACAJQAAAAwAAAAAAACAKAAAAAwAAAACAAAAJwAAABgAAAACAAAAAAAAAABzxgAAAAAAJQAAAAwAAAACAAAAJQAAAAwAAAAIAACAVgAAADAAAAB1AAAAbAIAAHYAAAB0AgAABQAAAHUAbAJ1AHQCdgB0AnYAbAJ1AGwCJQAAAAwAAAAIAACAJQAAAAwAAAAAAACAKAAAAAwAAAACAAAAJwAAABgAAAACAAAAAAAAAABzxQAAAAAAJQAAAAwAAAACAAAAJQAAAAwAAAAIAACAVgAAADAAAAB2AAAAbAIAAHcAAAB0AgAABQAAAHYAbAJ2AHQCdwB0AncAbAJ2AGwCJQAAAAwAAAAIAACAJQAAAAwAAAAAAACAKAAAAAwAAAACAAAAJwAAABgAAAACAAAAAAAAAAByxAAAAAAAJQAAAAwAAAACAAAAJQAAAAwAAAAIAACAVgAAADAAAAB3AAAAbAIAAHgAAAB0AgAABQAAAHcAbAJ3AHQCeAB0AngAbAJ3AGwCJQAAAAwAAAAIAACAJQAAAAwAAAAAAACAKAAAAAwAAAACAAAAJwAAABgAAAACAAAAAAAAAABxwwAAAAAAJQAAAAwAAAACAAAAJQAAAAwAAAAIAACAVgAAADAAAAB4AAAAbAIAAHkAAAB0AgAABQAAAHgAbAJ4AHQCeQB0AnkAbAJ4AGwCJQAAAAwAAAAIAACAJQAAAAwAAAAAAACAKAAAAAwAAAACAAAAJwAAABgAAAACAAAAAAAAAABxwgAAAAAAJQAAAAwAAAACAAAAJQAAAAwAAAAIAACAVgAAADAAAAB5AAAAbAIAAHoAAAB0AgAABQAAAHkAbAJ5AHQCegB0AnoAbAJ5AGwCJQAAAAwAAAAIAACAJQAAAAwAAAAAAACAKAAAAAwAAAACAAAAJwAAABgAAAACAAAAAAAAAABwwQAAAAAAJQAAAAwAAAACAAAAJQAAAAwAAAAIAACAVgAAADAAAAB6AAAAbAIAAHsAAAB0AgAABQAAAHoAbAJ6AHQCewB0AnsAbAJ6AGwCJQAAAAwAAAAIAACAJQAAAAwAAAAAAACAKAAAAAwAAAACAAAAJwAAABgAAAACAAAAAAAAAABwwAAAAAAAJQAAAAwAAAACAAAAJQAAAAwAAAAIAACAVgAAADAAAAB7AAAAbAIAAH0AAAB0AgAABQAAAHsAbAJ7AHQCfQB0An0AbAJ7AGw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cBgs0KsDSBECEAIAVgIAABMCAAAAhDA2wQAAACKAAAAAwAAAAAAAAAAAADEAACARAAAgET7kQD/wHAA//uRAP/AcAD/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AAAACEAAAAIAAAAOwAAAAgAAAATAAAADAAAAAEAAAAkAAAAJAAAAAAAgD0AAAAAAAAAAAAAgD0AAAAAAAAAAAIAAAAbAAAAEAAAAMwFAAD8JwAAWAAAACgAAAAAAAAAAAAAAP//////////AwAAAK4F/CeUBeYnkwXHJ1kAAAAoAAAAAAAAAAAAAAD//////////wMAAACTBXknxwd5J8cHxydYAAAAKAAAAAAAAAAAAAAA//////////8DAAAAxwfmJ6wH/CePB/wnWQAAACQAAAAAAAAAAAAAAP//////////AgAAAMwF/CfMBfwnPQAAAAgAAAAkAAAAJAAAAAAAgEEAAAAAAAAAAAAAgEEAAAAAAAAAAAIAAAA8AAAACAAAAEMAAAAMAAAAAQAAABMAAAAMAAAAAQAAACUAAAAMAAAACAAAgCcAAAAYAAAAAgAAAAAAAAAAkfsAAAAAACUAAAAMAAAAAgAAACUAAAAMAAAACAAAgFYAAAAwAAAAWgAAAHgCAABaAAAAfwIAAAUAAABZAHcCWQCBAloAgQJaAHcCWQB3AiUAAAAMAAAACAAAgCUAAAAMAAAAAAAAgCgAAAAMAAAAAgAAACcAAAAYAAAAAgAAAAAAAAAAkfoAAAAAACUAAAAMAAAAAgAAACUAAAAMAAAACAAAgFYAAAAwAAAAWgAAAHgCAABbAAAAfwIAAAUAAABaAHcCWgCBAlsAgQJbAHcCWgB3AiUAAAAMAAAACAAAgCUAAAAMAAAAAAAAgCgAAAAMAAAAAgAAACcAAAAYAAAAAgAAAAAAAAAAkPoAAAAAACUAAAAMAAAAAgAAACUAAAAMAAAACAAAgFYAAAAwAAAAWwAAAHgCAABcAAAAfwIAAAUAAABbAHcCWwCBAlwAgQJcAHcCWwB3AiUAAAAMAAAACAAAgCUAAAAMAAAAAAAAgCgAAAAMAAAAAgAAACcAAAAYAAAAAgAAAAAAAAAAkPkAAAAAACUAAAAMAAAAAgAAACUAAAAMAAAACAAAgFYAAAAwAAAAXAAAAHgCAABeAAAAfwIAAAUAAABcAHcCXACBAl4AgQJeAHcCXAB3AiUAAAAMAAAACAAAgCUAAAAMAAAAAAAAgCgAAAAMAAAAAgAAACcAAAAYAAAAAgAAAAAAAAAAj/gAAAAAACUAAAAMAAAAAgAAACUAAAAMAAAACAAAgFYAAAAwAAAAXgAAAHgCAABfAAAAfwIAAAUAAABeAHcCXgCBAl8AgQJfAHcCXgB3AiUAAAAMAAAACAAAgCUAAAAMAAAAAAAAgCgAAAAMAAAAAgAAACcAAAAYAAAAAgAAAAAAAAAAj/cAAAAAACUAAAAMAAAAAgAAACUAAAAMAAAACAAAgFYAAAAwAAAAXwAAAHgCAABgAAAAfwIAAAUAAABfAHcCXwCBAmAAgQJgAHcCXwB3AiUAAAAMAAAACAAAgCUAAAAMAAAAAAAAgCgAAAAMAAAAAgAAACcAAAAYAAAAAgAAAAAAAAAAjvYAAAAAACUAAAAMAAAAAgAAACUAAAAMAAAACAAAgFYAAAAwAAAAYAAAAHgCAABhAAAAfwIAAAUAAABgAHcCYACBAmEAgQJhAHcCYAB3AiUAAAAMAAAACAAAgCUAAAAMAAAAAAAAgCgAAAAMAAAAAgAAACcAAAAYAAAAAgAAAAAAAAAAjfQAAAAAACUAAAAMAAAAAgAAACUAAAAMAAAACAAAgFYAAAAwAAAAYQAAAHgCAABiAAAAfwIAAAUAAABhAHcCYQCBAmIAgQJiAHcCYQB3AiUAAAAMAAAACAAAgCUAAAAMAAAAAAAAgCgAAAAMAAAAAgAAACcAAAAYAAAAAgAAAAAAAAAAjPMAAAAAACUAAAAMAAAAAgAAACUAAAAMAAAACAAAgFYAAAAwAAAAYgAAAHgCAABjAAAAfwIAAAUAAABiAHcCYgCBAmMAgQJjAHcCYgB3AiUAAAAMAAAACAAAgCUAAAAMAAAAAAAAgCgAAAAMAAAAAgAAACcAAAAYAAAAAgAAAAAAAAAAi/EAAAAAACUAAAAMAAAAAgAAACUAAAAMAAAACAAAgFYAAAAwAAAAYwAAAHgCAABkAAAAfwIAAAUAAABjAHcCYwCBAmQAgQJkAHcCYwB3AiUAAAAMAAAACAAAgCUAAAAMAAAAAAAAgCgAAAAMAAAAAgAAACcAAAAYAAAAAgAAAAAAAAAAiu8AAAAAACUAAAAMAAAAAgAAACUAAAAMAAAACAAAgFYAAAAwAAAAZAAAAHgCAABlAAAAfwIAAAUAAABkAHcCZACBAmUAgQJlAHcCZAB3AiUAAAAMAAAACAAAgCUAAAAMAAAAAAAAgCgAAAAMAAAAAgAAACcAAAAYAAAAAgAAAAAAAAAAie0AAAAAACUAAAAMAAAAAgAAACUAAAAMAAAACAAAgFYAAAAwAAAAZQAAAHgCAABmAAAAfwIAAAUAAABlAHcCZQCBAmYAgQJmAHcCZQB3AiUAAAAMAAAACAAAgCUAAAAMAAAAAAAAgCgAAAAMAAAAAgAAACcAAAAYAAAAAgAAAAAAAAAAiOsAAAAAACUAAAAMAAAAAgAAACUAAAAMAAAACAAAgFYAAAAwAAAAZgAAAHgCAABnAAAAfwIAAAUAAABmAHcCZgCBAmcAgQJnAHcCZgB3AiUAAAAMAAAACAAAgCUAAAAMAAAAAAAAgCgAAAAMAAAAAgAAACcAAAAYAAAAAgAAAAAAAAAAh+kAAAAAACUAAAAMAAAAAgAAACUAAAAMAAAACAAAgFYAAAAwAAAAZwAAAHgCAABoAAAAfwIAAAUAAABnAHcCZwCBAmgAgQJoAHcCZwB3AiUAAAAMAAAACAAAgCUAAAAMAAAAAAAAgCgAAAAMAAAAAgAAACcAAAAYAAAAAgAAAAAAAAAAheYAAAAAACUAAAAMAAAAAgAAACUAAAAMAAAACAAAgFYAAAAwAAAAaAAAAHgCAABpAAAAfwIAAAUAAABoAHcCaACBAmkAgQJpAHcCaAB3AiUAAAAMAAAACAAAgCUAAAAMAAAAAAAAgCgAAAAMAAAAAgAAACcAAAAYAAAAAgAAAAAAAAAAhOMAAAAAACUAAAAMAAAAAgAAACUAAAAMAAAACAAAgFYAAAAwAAAAaQAAAHgCAABqAAAAfwIAAAUAAABpAHcCaQCBAmoAgQJqAHcCaQB3AiUAAAAMAAAACAAAgCUAAAAMAAAAAAAAgCgAAAAMAAAAAgAAACcAAAAYAAAAAgAAAAAAAAAAguEAAAAAACUAAAAMAAAAAgAAACUAAAAMAAAACAAAgFYAAAAwAAAAagAAAHgCAABrAAAAfwIAAAUAAABqAHcCagCBAmsAgQJrAHcCagB3AiUAAAAMAAAACAAAgCUAAAAMAAAAAAAAgCgAAAAMAAAAAgAAACcAAAAYAAAAAgAAAAAAAAAAgd4AAAAAACUAAAAMAAAAAgAAACUAAAAMAAAACAAAgFYAAAAwAAAAawAAAHgCAABsAAAAfwIAAAUAAABrAHcCawCBAmwAgQJsAHcCawB3AiUAAAAMAAAACAAAgCUAAAAMAAAAAAAAgCgAAAAMAAAAAgAAACcAAAAYAAAAAgAAAAAAAAAAf9sAAAAAACUAAAAMAAAAAgAAACUAAAAMAAAACAAAgFYAAAAwAAAAbAAAAHgCAABtAAAAfwIAAAUAAABsAHcCbACBAm0AgQJtAHcCbAB3AiUAAAAMAAAACAAAgCUAAAAMAAAAAAAAgCgAAAAMAAAAAgAAACcAAAAYAAAAAgAAAAAAAAAAfdgAAAAAACUAAAAMAAAAAgAAACUAAAAMAAAACAAAgFYAAAAwAAAAbQAAAHgCAABuAAAAfwIAAAUAAABtAHcCbQCBAm4AgQJuAHcCbQB3AiUAAAAMAAAACAAAgCUAAAAMAAAAAAAAgCgAAAAMAAAAAgAAACcAAAAYAAAAAgAAAAAAAAAAfNYAAAAAACUAAAAMAAAAAgAAACUAAAAMAAAACAAAgFYAAAAwAAAAbgAAAHgCAABvAAAAfwIAAAUAAABuAHcCbgCBAm8AgQJvAHcCbgB3AiUAAAAMAAAACAAAgCUAAAAMAAAAAAAAgCgAAAAMAAAAAgAAACcAAAAYAAAAAgAAAAAAAAAAe9MAAAAAACUAAAAMAAAAAgAAACUAAAAMAAAACAAAgFYAAAAwAAAAbwAAAHgCAABwAAAAfwIAAAUAAABvAHcCbwCBAnAAgQJwAHcCbwB3AiUAAAAMAAAACAAAgCUAAAAMAAAAAAAAgCgAAAAMAAAAAgAAACcAAAAYAAAAAgAAAAAAAAAAedEAAAAAACUAAAAMAAAAAgAAACUAAAAMAAAACAAAgFYAAAAwAAAAcAAAAHgCAABxAAAAfwIAAAUAAABwAHcCcACBAnEAgQJxAHcCcAB3AiUAAAAMAAAACAAAgCUAAAAMAAAAAAAAgCgAAAAMAAAAAgAAACcAAAAYAAAAAgAAAAAAAAAAeM4AAAAAACUAAAAMAAAAAgAAACUAAAAMAAAACAAAgFYAAAAwAAAAcQAAAHgCAAByAAAAfwIAAAUAAABxAHcCcQCBAnIAgQJyAHcCcQB3AiUAAAAMAAAACAAAgCUAAAAMAAAAAAAAgCgAAAAMAAAAAgAAACcAAAAYAAAAAgAAAAAAAAAAd8wAAAAAACUAAAAMAAAAAgAAACUAAAAMAAAACAAAgFYAAAAwAAAAcgAAAHgCAABzAAAAfwIAAAUAAAByAHcCcgCBAnMAgQJzAHcCcgB3AiUAAAAMAAAACAAAgCUAAAAMAAAAAAAAgCgAAAAMAAAAAgAAACcAAAAYAAAAAgAAAAAAAAAAdcoAAAAAACUAAAAMAAAAAgAAACUAAAAMAAAACAAAgFYAAAAwAAAAcwAAAHgCAAB0AAAAfwIAAAUAAABzAHcCcwCBAnQAgQJ0AHcCcwB3AiUAAAAMAAAACAAAgCUAAAAMAAAAAAAAgCgAAAAMAAAAAgAAACcAAAAYAAAAAgAAAAAAAAAAdMgAAAAAACUAAAAMAAAAAgAAACUAAAAMAAAACAAAgFYAAAAwAAAAdAAAAHgCAAB1AAAAfwIAAAUAAAB0AHcCdACBAnUAgQJ1AHcCdAB3AiUAAAAMAAAACAAAgCUAAAAMAAAAAAAAgCgAAAAMAAAAAgAAACcAAAAYAAAAAgAAAAAAAAAAc8YAAAAAACUAAAAMAAAAAgAAACUAAAAMAAAACAAAgFYAAAAwAAAAdQAAAHgCAAB2AAAAfwIAAAUAAAB1AHcCdQCBAnYAgQJ2AHcCdQB3AiUAAAAMAAAACAAAgCUAAAAMAAAAAAAAgCgAAAAMAAAAAgAAACcAAAAYAAAAAgAAAAAAAAAAc8UAAAAAACUAAAAMAAAAAgAAACUAAAAMAAAACAAAgFYAAAAwAAAAdgAAAHgCAAB3AAAAfwIAAAUAAAB2AHcCdgCBAncAgQJ3AHcCdgB3AiUAAAAMAAAACAAAgCUAAAAMAAAAAAAAgCgAAAAMAAAAAgAAACcAAAAYAAAAAgAAAAAAAAAAcsQAAAAAACUAAAAMAAAAAgAAACUAAAAMAAAACAAAgFYAAAAwAAAAdwAAAHgCAAB4AAAAfwIAAAUAAAB3AHcCdwCBAngAgQJ4AHcCdwB3AiUAAAAMAAAACAAAgCUAAAAMAAAAAAAAgCgAAAAMAAAAAgAAACcAAAAYAAAAAgAAAAAAAAAAccMAAAAAACUAAAAMAAAAAgAAACUAAAAMAAAACAAAgFYAAAAwAAAAeAAAAHgCAAB5AAAAfwIAAAUAAAB4AHcCeACBAnkAgQJ5AHcCeAB3AiUAAAAMAAAACAAAgCUAAAAMAAAAAAAAgCgAAAAMAAAAAgAAACcAAAAYAAAAAgAAAAAAAAAAccIAAAAAACUAAAAMAAAAAgAAACUAAAAMAAAACAAAgFYAAAAwAAAAeQAAAHgCAAB6AAAAfwIAAAUAAAB5AHcCeQCBAnoAgQJ6AHcCeQB3AiUAAAAMAAAACAAAgCUAAAAMAAAAAAAAgCgAAAAMAAAAAgAAACcAAAAYAAAAAgAAAAAAAAAAcMEAAAAAACUAAAAMAAAAAgAAACUAAAAMAAAACAAAgFYAAAAwAAAAegAAAHgCAAB7AAAAfwIAAAUAAAB6AHcCegCBAnsAgQJ7AHcCegB3AiUAAAAMAAAACAAAgCUAAAAMAAAAAAAAgCgAAAAMAAAAAgAAACcAAAAYAAAAAgAAAAAAAAAAcMAAAAAAACUAAAAMAAAAAgAAACUAAAAMAAAACAAAgFYAAAAwAAAAewAAAHgCAAB8AAAAfwIAAAUAAAB7AHcCewCBAn4AgQJ+AHcCewB3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LArbFCM3AT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wHAA/ygAAAAMAAAAAQAAACQAAAAkAAAAAACAPQAAAAAAAAAAAACAPQAAAAAAAAAAAgAAACcAAAAYAAAAAQAAAAAAAAAAcMAAAAAAACUAAAAMAAAAAQAAABMAAAAMAAAAAQAAADsAAAAIAAAAGwAAABAAAADUBwAA1SQAAFkAAAAkAAAAAAAAAAAAAAD//////////wIAAACGBdUkhgUGJFgAAAAoAAAAAAAAAAAAAAD//////////wMAAACGBeAjpQXDI8wFwyM2AAAAEAAAAI8HAADDIwAAWAAAACgAAAAAAAAAAAAAAP//////////AwAAALUHwyPUB+Aj1AcGJDYAAAAQAAAA1AcAANUkAAA9AAAACAAAABsAAAAQAAAAoQUAALckAABZAAAAJAAAAAAAAAAAAAAA//////////8CAAAAuQe3JLkHBiRYAAAAKAAAAAAAAAAAAAAA//////////8DAAAAuQfuI6MH4COPB+AjNgAAABAAAADMBQAA4CMAAFgAAAAoAAAAAAAAAAAAAAD//////////wMAAAC3BeAjoQXuI6EFBiQ2AAAAEAAAAKEFAAC3JAAAPQAAAAgAAAA8AAAACAAAAD4AAAAYAAAAWAAAADwCAAB+AAAAT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ArbFCf2IdRAhAAQN0AAAAaAAAAAIQwNsKAAAAAAAAAPZ6nT4AAAAAAAAAAAAAAAAAAAAAvFGfvfZ6nT68UZ+99nqdPgAAAAAjq2c8UcB3vJ09lj5RwHe8nT2WPqw3gL0jq2c8rDeAvSOrZzxRwHe8AAEBAYEAAQEBgYEAFEABgBAAAAAEAAAAwHAA/yQAAAAkAAAAAACAPQAAAAAAAAAAAACAPQAAAAAAAAAAAgAAACUAAAAMAAAAAQAAABMAAAAMAAAAAQAAACUAAAAMAAAACAAAgFsAAABQAAAAWAAAAGsCAAB+AAAAdgIAAAIAAAAKAAAABQAAAAUAAADUB1EnhgVRJ4YFvCbUB7wm1AdRJ6EFNCe5BzQnuQfZJqEF2SahBTQ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sCtsUL9RyB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MBwAP8kAAAAJAAAAAAAgD0AAAAAAAAAAAAAgD0AAAAAAAAAAAIAAAAlAAAADAAAAAEAAAATAAAADAAAAAEAAAA7AAAACAAAABsAAAAQAAAAjwcAAAooAAA2AAAAEAAAAMwFAAAKKAAAWAAAACgAAAAAAAAAAAAAAP//////////AwAAAKUFCiiGBe0nhgXHJ1kAAAAoAAAAAAAAAAAAAAD//////////wMAAACGBWsn1AdrJ9QHxydYAAAAKAAAAAAAAAAAAAAA//////////8DAAAA1AftJ7UHCiiPBwooPQAAAAgAAAAbAAAAEAAAAKEFAACIJwAANgAAABAAAAChBQAAxycAAFgAAAAoAAAAAAAAAAAAAAD//////////wMAAAChBd8ntwXtJ8wF7Sc2AAAAEAAAAI8HAADtJwAAWAAAACgAAAAAAAAAAAAAAP//////////AwAAAKMH7Se5B98nuQfHJ1kAAAAoAAAAAAAAAAAAAAD//////////wMAAAC5B4gnoQWIJ6EFiCc9AAAACAAAADwAAAAIAAAAPgAAABgAAABYAAAAdgIAAH4AAAC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sCtsULFkhpECEABA3QAAABoAAAAAhDA2woAAAAAAAAA9nqdPgAAAKQAAAAAAAAApAAAAAB7g2e+9nqdPnuDZ772ep0+AAAApCOrZzzJdXi8nT2WPsl1eLydPZY+dgdYviOrZzx2B1i+I6tnPMl1eLwAAQEBgQABAQGBgwAUQAGAEAAAAAQAAADAcAD/JAAAACQAAAAAAIA9AAAAAAAAAAAAAIA9AAAAAAAAAAACAAAAJQAAAAwAAAABAAAAEwAAAAwAAAABAAAAJQAAAAwAAAAIAACAWwAAAFAAAABYAAAATgIAAH4AAABqAgAAAgAAAAoAAAAFAAAABQAAANQHnSaGBZ0mhgXrJNQH6yTUB50moQWAJrkHgCa5BwgloQUIJaEFgC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fb3OQj4ZF0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wHAA/yQAAAAkAAAAAACAPQAAAAAAAAAAAACAPQAAAAAAAAAAAgAAACUAAAAMAAAAAQAAABMAAAAMAAAAAQAAADsAAAAIAAAAGwAAABAAAACtBgAAOCUAAFgAAABMAAAAAAAAAAAAAAD//////////wwAAACLBjglbgZXJW4GfCVuBqEliwa/Ja0GvyXQBr8l7AahJewGfCXsBlcl0AY4Ja0GOCU9AAAACAAAABsAAAAQAAAArQYAAKolAABYAAAAcAAAAAAAAAAAAAAA//////////8VAAAAlQaqJYIGlSWCBnwlggZmJZAGVCWjBk8lowZfJaMGbiWjBn0lowaLJbcGiyW3Bn0ltwZuJbcGXyW3Bk8lygZUJdkGZiXZBnwl2QaVJcUGqiWtBqolPQAAAAgAAAA8AAAACAAAAD4AAAAYAAAAZgAAAFMCAABvAAAAXA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m88zhCdFgaRAhACQFYCAAATAgAAAIQwNsEAAAAigAAAAMAAAAAAAAAAAAAxAAAgEQAAIBEauwA/1CwAP9q7AD/UL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JAAAAIQAAAAgAAAA7AAAACAAAABMAAAAMAAAAAQAAACQAAAAkAAAAAACAPQAAAAAAAAAAAACAPQAAAAAAAAAAAgAAABsAAAAQAAAA3AIAAPokAABZAAAAMAAAAAAAAAAAAAAA//////////8FAAAA3AKPJhAFjyYQBfok3AL6JNwC+iQ9AAAACAAAABsAAAAQAAAA9gMAALQlAABYAAAATAAAAAAAAAAAAAAA//////////8MAAAA2QO0JcEDmyXBA3wlwQNcJdkDQyX2A0MlEwRDJSsEXCUrBHwlKwSbJRMEtCX2A7QlPQAAAAgAAAAkAAAAJAAAAAAAgEEAAAAAAAAAAAAAgEEAAAAAAAAAAAIAAAA8AAAACAAAAEMAAAAMAAAAAQAAABMAAAAMAAAAAQAAACUAAAAMAAAACAAAgCcAAAAYAAAAAgAAAAAAAAAA7GoAAAAAACUAAAAMAAAAAgAAACUAAAAMAAAACAAAgFYAAAAwAAAALgAAAFACAAAvAAAAaAIAAAUAAAAtAE8CLQBqAi8AagIvAE8CLQBPAiUAAAAMAAAACAAAgCUAAAAMAAAAAAAAgCgAAAAMAAAAAgAAACcAAAAYAAAAAgAAAAAAAAAA62oAAAAAACUAAAAMAAAAAgAAACUAAAAMAAAACAAAgFYAAAAwAAAALwAAAFACAAAxAAAAaAIAAAUAAAAvAE8CLwBqAjEAagIxAE8CLwBPAiUAAAAMAAAACAAAgCUAAAAMAAAAAAAAgCgAAAAMAAAAAgAAACcAAAAYAAAAAgAAAAAAAAAA6mkAAAAAACUAAAAMAAAAAgAAACUAAAAMAAAACAAAgFYAAAAwAAAAMQAAAFACAAAyAAAAaAIAAAUAAAAxAE8CMQBqAjIAagIyAE8CMQBPAiUAAAAMAAAACAAAgCUAAAAMAAAAAAAAgCgAAAAMAAAAAgAAACcAAAAYAAAAAgAAAAAAAAAA6WkAAAAAACUAAAAMAAAAAgAAACUAAAAMAAAACAAAgFYAAAAwAAAAMgAAAFACAAAzAAAAaAIAAAUAAAAyAE8CMgBqAjMAagIzAE8CMgBPAiUAAAAMAAAACAAAgCUAAAAMAAAAAAAAgCgAAAAMAAAAAgAAACcAAAAYAAAAAgAAAAAAAAAA6GkAAAAAACUAAAAMAAAAAgAAACUAAAAMAAAACAAAgFYAAAAwAAAAMwAAAFACAAA0AAAAaAIAAAUAAAAzAE8CMwBqAjQAagI0AE8CMwBPAiUAAAAMAAAACAAAgCUAAAAMAAAAAAAAgCgAAAAMAAAAAgAAACcAAAAYAAAAAgAAAAAAAAAA52gAAAAAACUAAAAMAAAAAgAAACUAAAAMAAAACAAAgFYAAAAwAAAANAAAAFACAAA1AAAAaAIAAAUAAAA0AE8CNABqAjUAagI1AE8CNABPAiUAAAAMAAAACAAAgCUAAAAMAAAAAAAAgCgAAAAMAAAAAgAAACcAAAAYAAAAAgAAAAAAAAAA5mgAAAAAACUAAAAMAAAAAgAAACUAAAAMAAAACAAAgFYAAAAwAAAANQAAAFACAAA2AAAAaAIAAAUAAAA1AE8CNQBqAjYAagI2AE8CNQBPAiUAAAAMAAAACAAAgCUAAAAMAAAAAAAAgCgAAAAMAAAAAgAAACcAAAAYAAAAAgAAAAAAAAAA5WcAAAAAACUAAAAMAAAAAgAAACUAAAAMAAAACAAAgFYAAAAwAAAANgAAAFACAAA3AAAAaAIAAAUAAAA2AE8CNgBqAjcAagI3AE8CNgBPAiUAAAAMAAAACAAAgCUAAAAMAAAAAAAAgCgAAAAMAAAAAgAAACcAAAAYAAAAAgAAAAAAAAAA42YAAAAAACUAAAAMAAAAAgAAACUAAAAMAAAACAAAgFYAAAAwAAAANwAAAFACAAA4AAAAaAIAAAUAAAA3AE8CNwBqAjgAagI4AE8CNwBPAiUAAAAMAAAACAAAgCUAAAAMAAAAAAAAgCgAAAAMAAAAAgAAACcAAAAYAAAAAgAAAAAAAAAA4WUAAAAAACUAAAAMAAAAAgAAACUAAAAMAAAACAAAgFYAAAAwAAAAOAAAAFACAAA5AAAAaAIAAAUAAAA4AE8COABqAjkAagI5AE8COABPAiUAAAAMAAAACAAAgCUAAAAMAAAAAAAAgCgAAAAMAAAAAgAAACcAAAAYAAAAAgAAAAAAAAAA32UAAAAAACUAAAAMAAAAAgAAACUAAAAMAAAACAAAgFYAAAAwAAAAOQAAAFACAAA6AAAAaAIAAAUAAAA5AE8COQBqAjoAagI6AE8COQBPAiUAAAAMAAAACAAAgCUAAAAMAAAAAAAAgCgAAAAMAAAAAgAAACcAAAAYAAAAAgAAAAAAAAAA3WMAAAAAACUAAAAMAAAAAgAAACUAAAAMAAAACAAAgFYAAAAwAAAAOgAAAFACAAA7AAAAaAIAAAUAAAA6AE8COgBqAjsAagI7AE8COgBPAiUAAAAMAAAACAAAgCUAAAAMAAAAAAAAgCgAAAAMAAAAAgAAACcAAAAYAAAAAgAAAAAAAAAA22IAAAAAACUAAAAMAAAAAgAAACUAAAAMAAAACAAAgFYAAAAwAAAAOwAAAFACAAA8AAAAaAIAAAUAAAA7AE8COwBqAjwAagI8AE8COwBPAiUAAAAMAAAACAAAgCUAAAAMAAAAAAAAgCgAAAAMAAAAAgAAACcAAAAYAAAAAgAAAAAAAAAA2GEAAAAAACUAAAAMAAAAAgAAACUAAAAMAAAACAAAgFYAAAAwAAAAPAAAAFACAAA9AAAAaAIAAAUAAAA8AE8CPABqAj0AagI9AE8CPABPAiUAAAAMAAAACAAAgCUAAAAMAAAAAAAAgCgAAAAMAAAAAgAAACcAAAAYAAAAAgAAAAAAAAAA1WAAAAAAACUAAAAMAAAAAgAAACUAAAAMAAAACAAAgFYAAAAwAAAAPQAAAFACAAA+AAAAaAIAAAUAAAA9AE8CPQBqAj4AagI+AE8CPQBPAiUAAAAMAAAACAAAgCUAAAAMAAAAAAAAgCgAAAAMAAAAAgAAACcAAAAYAAAAAgAAAAAAAAAA018AAAAAACUAAAAMAAAAAgAAACUAAAAMAAAACAAAgFYAAAAwAAAAPgAAAFACAAA/AAAAaAIAAAUAAAA+AE8CPgBqAj8AagI/AE8CPgBPAiUAAAAMAAAACAAAgCUAAAAMAAAAAAAAgCgAAAAMAAAAAgAAACcAAAAYAAAAAgAAAAAAAAAA0F4AAAAAACUAAAAMAAAAAgAAACUAAAAMAAAACAAAgFYAAAAwAAAAPwAAAFACAABAAAAAaAIAAAUAAAA/AE8CPwBqAkAAagJAAE8CPwBPAiUAAAAMAAAACAAAgCUAAAAMAAAAAAAAgCgAAAAMAAAAAgAAACcAAAAYAAAAAgAAAAAAAAAAzV0AAAAAACUAAAAMAAAAAgAAACUAAAAMAAAACAAAgFYAAAAwAAAAQAAAAFACAABBAAAAaAIAAAUAAABAAE8CQABqAkEAagJBAE8CQABPAiUAAAAMAAAACAAAgCUAAAAMAAAAAAAAgCgAAAAMAAAAAgAAACcAAAAYAAAAAgAAAAAAAAAAylsAAAAAACUAAAAMAAAAAgAAACUAAAAMAAAACAAAgFYAAAAwAAAAQQAAAFACAABCAAAAaAIAAAUAAABBAE8CQQBqAkIAagJCAE8CQQBPAiUAAAAMAAAACAAAgCUAAAAMAAAAAAAAgCgAAAAMAAAAAgAAACcAAAAYAAAAAgAAAAAAAAAAyFoAAAAAACUAAAAMAAAAAgAAACUAAAAMAAAACAAAgFYAAAAwAAAAQgAAAFACAABDAAAAaAIAAAUAAABCAE8CQgBqAkMAagJDAE8CQgBPAiUAAAAMAAAACAAAgCUAAAAMAAAAAAAAgCgAAAAMAAAAAgAAACcAAAAYAAAAAgAAAAAAAAAAxVkAAAAAACUAAAAMAAAAAgAAACUAAAAMAAAACAAAgFYAAAAwAAAAQwAAAFACAABEAAAAaAIAAAUAAABDAE8CQwBqAkQAagJEAE8CQwBPAiUAAAAMAAAACAAAgCUAAAAMAAAAAAAAgCgAAAAMAAAAAgAAACcAAAAYAAAAAgAAAAAAAAAAw1gAAAAAACUAAAAMAAAAAgAAACUAAAAMAAAACAAAgFYAAAAwAAAARAAAAFACAABFAAAAaAIAAAUAAABEAE8CRABqAkUAagJFAE8CRABPAiUAAAAMAAAACAAAgCUAAAAMAAAAAAAAgCgAAAAMAAAAAgAAACcAAAAYAAAAAgAAAAAAAAAAwFcAAAAAACUAAAAMAAAAAgAAACUAAAAMAAAACAAAgFYAAAAwAAAARQAAAFACAABGAAAAaAIAAAUAAABFAE8CRQBqAkYAagJGAE8CRQBPAiUAAAAMAAAACAAAgCUAAAAMAAAAAAAAgCgAAAAMAAAAAgAAACcAAAAYAAAAAgAAAAAAAAAAvVYAAAAAACUAAAAMAAAAAgAAACUAAAAMAAAACAAAgFYAAAAwAAAARgAAAFACAABHAAAAaAIAAAUAAABGAE8CRgBqAkcAagJHAE8CRgBPAiUAAAAMAAAACAAAgCUAAAAMAAAAAAAAgCgAAAAMAAAAAgAAACcAAAAYAAAAAgAAAAAAAAAAu1UAAAAAACUAAAAMAAAAAgAAACUAAAAMAAAACAAAgFYAAAAwAAAARwAAAFACAABIAAAAaAIAAAUAAABHAE8CRwBqAkgAagJIAE8CRwBPAiUAAAAMAAAACAAAgCUAAAAMAAAAAAAAgCgAAAAMAAAAAgAAACcAAAAYAAAAAgAAAAAAAAAAuVQAAAAAACUAAAAMAAAAAgAAACUAAAAMAAAACAAAgFYAAAAwAAAASAAAAFACAABJAAAAaAIAAAUAAABIAE8CSABqAkkAagJJAE8CSABPAiUAAAAMAAAACAAAgCUAAAAMAAAAAAAAgCgAAAAMAAAAAgAAACcAAAAYAAAAAgAAAAAAAAAAt1MAAAAAACUAAAAMAAAAAgAAACUAAAAMAAAACAAAgFYAAAAwAAAASQAAAFACAABKAAAAaAIAAAUAAABJAE8CSQBqAkoAagJKAE8CSQBPAiUAAAAMAAAACAAAgCUAAAAMAAAAAAAAgCgAAAAMAAAAAgAAACcAAAAYAAAAAgAAAAAAAAAAtlMAAAAAACUAAAAMAAAAAgAAACUAAAAMAAAACAAAgFYAAAAwAAAASgAAAFACAABLAAAAaAIAAAUAAABKAE8CSgBqAksAagJLAE8CSgBPAiUAAAAMAAAACAAAgCUAAAAMAAAAAAAAgCgAAAAMAAAAAgAAACcAAAAYAAAAAgAAAAAAAAAAtVIAAAAAACUAAAAMAAAAAgAAACUAAAAMAAAACAAAgFYAAAAwAAAASwAAAFACAABMAAAAaAIAAAUAAABLAE8CSwBqAkwAagJMAE8CSwBPAiUAAAAMAAAACAAAgCUAAAAMAAAAAAAAgCgAAAAMAAAAAgAAACcAAAAYAAAAAgAAAAAAAAAAs1EAAAAAACUAAAAMAAAAAgAAACUAAAAMAAAACAAAgFYAAAAwAAAATAAAAFACAABNAAAAaAIAAAUAAABMAE8CTABqAk0AagJNAE8CTABPAiUAAAAMAAAACAAAgCUAAAAMAAAAAAAAgCgAAAAMAAAAAgAAACcAAAAYAAAAAgAAAAAAAAAAslEAAAAAACUAAAAMAAAAAgAAACUAAAAMAAAACAAAgFYAAAAwAAAATQAAAFACAABOAAAAaAIAAAUAAABNAE8CTQBqAk4AagJOAE8CTQBPAiUAAAAMAAAACAAAgCUAAAAMAAAAAAAAgCgAAAAMAAAAAgAAACcAAAAYAAAAAgAAAAAAAAAAsVEAAAAAACUAAAAMAAAAAgAAACUAAAAMAAAACAAAgFYAAAAwAAAATgAAAFACAABQAAAAaAIAAAUAAABOAE8CTgBqAlAAagJQAE8CTgBPAiUAAAAMAAAACAAAgCUAAAAMAAAAAAAAgCgAAAAMAAAAAgAAACcAAAAYAAAAAgAAAAAAAAAAsFAAAAAAACUAAAAMAAAAAgAAACUAAAAMAAAACAAAgFYAAAAwAAAAUAAAAFACAABQAAAAaAIAAAUAAABQAE8CUABqAlIAagJSAE8CUABP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m88zhCDTYTRAhACQFYCAAATAgAAAIQwNsEAAAAigAAAAMAAAAAAAAAAAAAxAAAgEQAAIBEauwA/1CwAP9q7AD/ULAA/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JAAAAIQAAAAgAAAA7AAAACAAAABMAAAAMAAAAAQAAACQAAAAkAAAAAACAPQAAAAAAAAAAAACAPQAAAAAAAAAAAgAAABsAAAAQAAAA3AIAAMYkAAA2AAAAEAAAANwCAAAGJAAAWAAAACgAAAAAAAAAAAAAAP//////////AwAAAN0C5yP3AtEjFQPRIzYAAAAQAAAA2AQAANEjAABYAAAAKAAAAAAAAAAAAAAA//////////8DAAAA9QTRIw8F5yMQBQYkWQAAACQAAAAAAAAAAAAAAP//////////AgAAABAFxiTcAsYkPQAAAAgAAAAkAAAAJAAAAAAAgEEAAAAAAAAAAAAAgEEAAAAAAAAAAAIAAAA8AAAACAAAAEMAAAAMAAAAAQAAABMAAAAMAAAAAQAAACUAAAAMAAAACAAAgCcAAAAYAAAAAgAAAAAAAAAA7GoAAAAAACUAAAAMAAAAAgAAACUAAAAMAAAACAAAgFYAAAAwAAAALgAAAD4CAAAvAAAATAIAAAUAAAAtAD0CLQBOAi8ATgIvAD0CLQA9AiUAAAAMAAAACAAAgCUAAAAMAAAAAAAAgCgAAAAMAAAAAgAAACcAAAAYAAAAAgAAAAAAAAAA62oAAAAAACUAAAAMAAAAAgAAACUAAAAMAAAACAAAgFYAAAAwAAAALwAAAD4CAAAxAAAATAIAAAUAAAAvAD0CLwBOAjEATgIxAD0CLwA9AiUAAAAMAAAACAAAgCUAAAAMAAAAAAAAgCgAAAAMAAAAAgAAACcAAAAYAAAAAgAAAAAAAAAA6mkAAAAAACUAAAAMAAAAAgAAACUAAAAMAAAACAAAgFYAAAAwAAAAMQAAAD4CAAAyAAAATAIAAAUAAAAxAD0CMQBOAjIATgIyAD0CMQA9AiUAAAAMAAAACAAAgCUAAAAMAAAAAAAAgCgAAAAMAAAAAgAAACcAAAAYAAAAAgAAAAAAAAAA6WkAAAAAACUAAAAMAAAAAgAAACUAAAAMAAAACAAAgFYAAAAwAAAAMgAAAD4CAAAzAAAATAIAAAUAAAAyAD0CMgBOAjMATgIzAD0CMgA9AiUAAAAMAAAACAAAgCUAAAAMAAAAAAAAgCgAAAAMAAAAAgAAACcAAAAYAAAAAgAAAAAAAAAA6GkAAAAAACUAAAAMAAAAAgAAACUAAAAMAAAACAAAgFYAAAAwAAAAMwAAAD4CAAA0AAAATAIAAAUAAAAzAD0CMwBOAjQATgI0AD0CMwA9AiUAAAAMAAAACAAAgCUAAAAMAAAAAAAAgCgAAAAMAAAAAgAAACcAAAAYAAAAAgAAAAAAAAAA52gAAAAAACUAAAAMAAAAAgAAACUAAAAMAAAACAAAgFYAAAAwAAAANAAAAD4CAAA1AAAATAIAAAUAAAA0AD0CNABOAjUATgI1AD0CNAA9AiUAAAAMAAAACAAAgCUAAAAMAAAAAAAAgCgAAAAMAAAAAgAAACcAAAAYAAAAAgAAAAAAAAAA5mgAAAAAACUAAAAMAAAAAgAAACUAAAAMAAAACAAAgFYAAAAwAAAANQAAAD4CAAA2AAAATAIAAAUAAAA1AD0CNQBOAjYATgI2AD0CNQA9AiUAAAAMAAAACAAAgCUAAAAMAAAAAAAAgCgAAAAMAAAAAgAAACcAAAAYAAAAAgAAAAAAAAAA5WcAAAAAACUAAAAMAAAAAgAAACUAAAAMAAAACAAAgFYAAAAwAAAANgAAAD4CAAA3AAAATAIAAAUAAAA2AD0CNgBOAjcATgI3AD0CNgA9AiUAAAAMAAAACAAAgCUAAAAMAAAAAAAAgCgAAAAMAAAAAgAAACcAAAAYAAAAAgAAAAAAAAAA42YAAAAAACUAAAAMAAAAAgAAACUAAAAMAAAACAAAgFYAAAAwAAAANwAAAD4CAAA4AAAATAIAAAUAAAA3AD0CNwBOAjgATgI4AD0CNwA9AiUAAAAMAAAACAAAgCUAAAAMAAAAAAAAgCgAAAAMAAAAAgAAACcAAAAYAAAAAgAAAAAAAAAA4WUAAAAAACUAAAAMAAAAAgAAACUAAAAMAAAACAAAgFYAAAAwAAAAOAAAAD4CAAA5AAAATAIAAAUAAAA4AD0COABOAjkATgI5AD0COAA9AiUAAAAMAAAACAAAgCUAAAAMAAAAAAAAgCgAAAAMAAAAAgAAACcAAAAYAAAAAgAAAAAAAAAA32UAAAAAACUAAAAMAAAAAgAAACUAAAAMAAAACAAAgFYAAAAwAAAAOQAAAD4CAAA6AAAATAIAAAUAAAA5AD0COQBOAjoATgI6AD0COQA9AiUAAAAMAAAACAAAgCUAAAAMAAAAAAAAgCgAAAAMAAAAAgAAACcAAAAYAAAAAgAAAAAAAAAA3WMAAAAAACUAAAAMAAAAAgAAACUAAAAMAAAACAAAgFYAAAAwAAAAOgAAAD4CAAA7AAAATAIAAAUAAAA6AD0COgBOAjsATgI7AD0COgA9AiUAAAAMAAAACAAAgCUAAAAMAAAAAAAAgCgAAAAMAAAAAgAAACcAAAAYAAAAAgAAAAAAAAAA22IAAAAAACUAAAAMAAAAAgAAACUAAAAMAAAACAAAgFYAAAAwAAAAOwAAAD4CAAA8AAAATAIAAAUAAAA7AD0COwBOAjwATgI8AD0COwA9AiUAAAAMAAAACAAAgCUAAAAMAAAAAAAAgCgAAAAMAAAAAgAAACcAAAAYAAAAAgAAAAAAAAAA2GEAAAAAACUAAAAMAAAAAgAAACUAAAAMAAAACAAAgFYAAAAwAAAAPAAAAD4CAAA9AAAATAIAAAUAAAA8AD0CPABOAj0ATgI9AD0CPAA9AiUAAAAMAAAACAAAgCUAAAAMAAAAAAAAgCgAAAAMAAAAAgAAACcAAAAYAAAAAgAAAAAAAAAA1WAAAAAAACUAAAAMAAAAAgAAACUAAAAMAAAACAAAgFYAAAAwAAAAPQAAAD4CAAA+AAAATAIAAAUAAAA9AD0CPQBOAj4ATgI+AD0CPQA9AiUAAAAMAAAACAAAgCUAAAAMAAAAAAAAgCgAAAAMAAAAAgAAACcAAAAYAAAAAgAAAAAAAAAA018AAAAAACUAAAAMAAAAAgAAACUAAAAMAAAACAAAgFYAAAAwAAAAPgAAAD4CAAA/AAAATAIAAAUAAAA+AD0CPgBOAj8ATgI/AD0CPgA9AiUAAAAMAAAACAAAgCUAAAAMAAAAAAAAgCgAAAAMAAAAAgAAACcAAAAYAAAAAgAAAAAAAAAA0F4AAAAAACUAAAAMAAAAAgAAACUAAAAMAAAACAAAgFYAAAAwAAAAPwAAAD4CAABAAAAATAIAAAUAAAA/AD0CPwBOAkAATgJAAD0CPwA9AiUAAAAMAAAACAAAgCUAAAAMAAAAAAAAgCgAAAAMAAAAAgAAACcAAAAYAAAAAgAAAAAAAAAAzV0AAAAAACUAAAAMAAAAAgAAACUAAAAMAAAACAAAgFYAAAAwAAAAQAAAAD4CAABBAAAATAIAAAUAAABAAD0CQABOAkEATgJBAD0CQAA9AiUAAAAMAAAACAAAgCUAAAAMAAAAAAAAgCgAAAAMAAAAAgAAACcAAAAYAAAAAgAAAAAAAAAAylsAAAAAACUAAAAMAAAAAgAAACUAAAAMAAAACAAAgFYAAAAwAAAAQQAAAD4CAABCAAAATAIAAAUAAABBAD0CQQBOAkIATgJCAD0CQQA9AiUAAAAMAAAACAAAgCUAAAAMAAAAAAAAgCgAAAAMAAAAAgAAACcAAAAYAAAAAgAAAAAAAAAAyFoAAAAAACUAAAAMAAAAAgAAACUAAAAMAAAACAAAgFYAAAAwAAAAQgAAAD4CAABDAAAATAIAAAUAAABCAD0CQgBOAkMATgJDAD0CQgA9AiUAAAAMAAAACAAAgCUAAAAMAAAAAAAAgCgAAAAMAAAAAgAAACcAAAAYAAAAAgAAAAAAAAAAxVkAAAAAACUAAAAMAAAAAgAAACUAAAAMAAAACAAAgFYAAAAwAAAAQwAAAD4CAABEAAAATAIAAAUAAABDAD0CQwBOAkQATgJEAD0CQwA9AiUAAAAMAAAACAAAgCUAAAAMAAAAAAAAgCgAAAAMAAAAAgAAACcAAAAYAAAAAgAAAAAAAAAAw1gAAAAAACUAAAAMAAAAAgAAACUAAAAMAAAACAAAgFYAAAAwAAAARAAAAD4CAABFAAAATAIAAAUAAABEAD0CRABOAkUATgJFAD0CRAA9AiUAAAAMAAAACAAAgCUAAAAMAAAAAAAAgCgAAAAMAAAAAgAAACcAAAAYAAAAAgAAAAAAAAAAwFcAAAAAACUAAAAMAAAAAgAAACUAAAAMAAAACAAAgFYAAAAwAAAARQAAAD4CAABGAAAATAIAAAUAAABFAD0CRQBOAkYATgJGAD0CRQA9AiUAAAAMAAAACAAAgCUAAAAMAAAAAAAAgCgAAAAMAAAAAgAAACcAAAAYAAAAAgAAAAAAAAAAvVYAAAAAACUAAAAMAAAAAgAAACUAAAAMAAAACAAAgFYAAAAwAAAARgAAAD4CAABHAAAATAIAAAUAAABGAD0CRgBOAkcATgJHAD0CRgA9AiUAAAAMAAAACAAAgCUAAAAMAAAAAAAAgCgAAAAMAAAAAgAAACcAAAAYAAAAAgAAAAAAAAAAu1UAAAAAACUAAAAMAAAAAgAAACUAAAAMAAAACAAAgFYAAAAwAAAARwAAAD4CAABIAAAATAIAAAUAAABHAD0CRwBOAkgATgJIAD0CRwA9AiUAAAAMAAAACAAAgCUAAAAMAAAAAAAAgCgAAAAMAAAAAgAAACcAAAAYAAAAAgAAAAAAAAAAuVQAAAAAACUAAAAMAAAAAgAAACUAAAAMAAAACAAAgFYAAAAwAAAASAAAAD4CAABJAAAATAIAAAUAAABIAD0CSABOAkkATgJJAD0CSAA9AiUAAAAMAAAACAAAgCUAAAAMAAAAAAAAgCgAAAAMAAAAAgAAACcAAAAYAAAAAgAAAAAAAAAAt1MAAAAAACUAAAAMAAAAAgAAACUAAAAMAAAACAAAgFYAAAAwAAAASQAAAD4CAABKAAAATAIAAAUAAABJAD0CSQBOAkoATgJKAD0CSQA9AiUAAAAMAAAACAAAgCUAAAAMAAAAAAAAgCgAAAAMAAAAAgAAACcAAAAYAAAAAgAAAAAAAAAAtlMAAAAAACUAAAAMAAAAAgAAACUAAAAMAAAACAAAgFYAAAAwAAAASgAAAD4CAABLAAAATAIAAAUAAABKAD0CSgBOAksATgJLAD0CSgA9AiUAAAAMAAAACAAAgCUAAAAMAAAAAAAAgCgAAAAMAAAAAgAAACcAAAAYAAAAAgAAAAAAAAAAtVIAAAAAACUAAAAMAAAAAgAAACUAAAAMAAAACAAAgFYAAAAwAAAASwAAAD4CAABMAAAATAIAAAUAAABLAD0CSwBOAkwATgJMAD0CSwA9AiUAAAAMAAAACAAAgCUAAAAMAAAAAAAAgCgAAAAMAAAAAgAAACcAAAAYAAAAAgAAAAAAAAAAs1EAAAAAACUAAAAMAAAAAgAAACUAAAAMAAAACAAAgFYAAAAwAAAATAAAAD4CAABNAAAATAIAAAUAAABMAD0CTABOAk0ATgJNAD0CTAA9AiUAAAAMAAAACAAAgCUAAAAMAAAAAAAAgCgAAAAMAAAAAgAAACcAAAAYAAAAAgAAAAAAAAAAslEAAAAAACUAAAAMAAAAAgAAACUAAAAMAAAACAAAgFYAAAAwAAAATQAAAD4CAABOAAAATAIAAAUAAABNAD0CTQBOAk4ATgJOAD0CTQA9AiUAAAAMAAAACAAAgCUAAAAMAAAAAAAAgCgAAAAMAAAAAgAAACcAAAAYAAAAAgAAAAAAAAAAsVEAAAAAACUAAAAMAAAAAgAAACUAAAAMAAAACAAAgFYAAAAwAAAATgAAAD4CAABQAAAATAIAAAUAAABOAD0CTgBOAlAATgJQAD0CTgA9AiUAAAAMAAAACAAAgCUAAAAMAAAAAAAAgCgAAAAMAAAAAgAAACcAAAAYAAAAAgAAAAAAAAAAsFAAAAAAACUAAAAMAAAAAgAAACUAAAAMAAAACAAAgFYAAAAwAAAAUAAAAD4CAABQAAAATAIAAAUAAABQAD0CUABOAlIATgJSAD0CUAA9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m88zhCgygdRAhACQFYCAAATAgAAAIQwNsEAAAAigAAAAMAAAAAAAAAAAAAxAAAgEQAAIBEauwA/1CwAP9q7AD/ULAA/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kAAAABAAAAAAAAAKjGX8cPBINIqMZfRyUAAAAMAAAACAAAgCcAAAAYAAAAAgAAAAAAAAAA7GoAAAAAACUAAAAMAAAAAgAAACUAAAAMAAAACAAAgFYAAAAwAAAALQAAAGwCAAAvAAAAdAIAAAUAAAAtAGwCLQB0Ai8AdAIvAGwCLQBsAiUAAAAMAAAACAAAgCUAAAAMAAAAAAAAgCgAAAAMAAAAAgAAACcAAAAYAAAAAgAAAAAAAAAA62oAAAAAACUAAAAMAAAAAgAAACUAAAAMAAAACAAAgFYAAAAwAAAALwAAAGwCAAAxAAAAdAIAAAUAAAAvAGwCLwB0AjEAdAIxAGwCLwBsAiUAAAAMAAAACAAAgCUAAAAMAAAAAAAAgCgAAAAMAAAAAgAAACcAAAAYAAAAAgAAAAAAAAAA6mkAAAAAACUAAAAMAAAAAgAAACUAAAAMAAAACAAAgFYAAAAwAAAAMQAAAGwCAAAyAAAAdAIAAAUAAAAxAGwCMQB0AjIAdAIyAGwCMQBsAiUAAAAMAAAACAAAgCUAAAAMAAAAAAAAgCgAAAAMAAAAAgAAACcAAAAYAAAAAgAAAAAAAAAA6WkAAAAAACUAAAAMAAAAAgAAACUAAAAMAAAACAAAgFYAAAAwAAAAMgAAAGwCAAAzAAAAdAIAAAUAAAAyAGwCMgB0AjMAdAIzAGwCMgBsAiUAAAAMAAAACAAAgCUAAAAMAAAAAAAAgCgAAAAMAAAAAgAAACcAAAAYAAAAAgAAAAAAAAAA6GkAAAAAACUAAAAMAAAAAgAAACUAAAAMAAAACAAAgFYAAAAwAAAAMwAAAGwCAAA0AAAAdAIAAAUAAAAzAGwCMwB0AjQAdAI0AGwCMwBsAiUAAAAMAAAACAAAgCUAAAAMAAAAAAAAgCgAAAAMAAAAAgAAACcAAAAYAAAAAgAAAAAAAAAA52gAAAAAACUAAAAMAAAAAgAAACUAAAAMAAAACAAAgFYAAAAwAAAANAAAAGwCAAA1AAAAdAIAAAUAAAA0AGwCNAB0AjUAdAI1AGwCNABsAiUAAAAMAAAACAAAgCUAAAAMAAAAAAAAgCgAAAAMAAAAAgAAACcAAAAYAAAAAgAAAAAAAAAA5mgAAAAAACUAAAAMAAAAAgAAACUAAAAMAAAACAAAgFYAAAAwAAAANQAAAGwCAAA2AAAAdAIAAAUAAAA1AGwCNQB0AjYAdAI2AGwCNQBsAiUAAAAMAAAACAAAgCUAAAAMAAAAAAAAgCgAAAAMAAAAAgAAACcAAAAYAAAAAgAAAAAAAAAA5WcAAAAAACUAAAAMAAAAAgAAACUAAAAMAAAACAAAgFYAAAAwAAAANgAAAGwCAAA3AAAAdAIAAAUAAAA2AGwCNgB0AjcAdAI3AGwCNgBsAiUAAAAMAAAACAAAgCUAAAAMAAAAAAAAgCgAAAAMAAAAAgAAACcAAAAYAAAAAgAAAAAAAAAA42YAAAAAACUAAAAMAAAAAgAAACUAAAAMAAAACAAAgFYAAAAwAAAANwAAAGwCAAA4AAAAdAIAAAUAAAA3AGwCNwB0AjgAdAI4AGwCNwBsAiUAAAAMAAAACAAAgCUAAAAMAAAAAAAAgCgAAAAMAAAAAgAAACcAAAAYAAAAAgAAAAAAAAAA4WUAAAAAACUAAAAMAAAAAgAAACUAAAAMAAAACAAAgFYAAAAwAAAAOAAAAGwCAAA5AAAAdAIAAAUAAAA4AGwCOAB0AjkAdAI5AGwCOABsAiUAAAAMAAAACAAAgCUAAAAMAAAAAAAAgCgAAAAMAAAAAgAAACcAAAAYAAAAAgAAAAAAAAAA32UAAAAAACUAAAAMAAAAAgAAACUAAAAMAAAACAAAgFYAAAAwAAAAOQAAAGwCAAA6AAAAdAIAAAUAAAA5AGwCOQB0AjoAdAI6AGwCOQBsAiUAAAAMAAAACAAAgCUAAAAMAAAAAAAAgCgAAAAMAAAAAgAAACcAAAAYAAAAAgAAAAAAAAAA3WMAAAAAACUAAAAMAAAAAgAAACUAAAAMAAAACAAAgFYAAAAwAAAAOgAAAGwCAAA7AAAAdAIAAAUAAAA6AGwCOgB0AjsAdAI7AGwCOgBsAiUAAAAMAAAACAAAgCUAAAAMAAAAAAAAgCgAAAAMAAAAAgAAACcAAAAYAAAAAgAAAAAAAAAA22IAAAAAACUAAAAMAAAAAgAAACUAAAAMAAAACAAAgFYAAAAwAAAAOwAAAGwCAAA8AAAAdAIAAAUAAAA7AGwCOwB0AjwAdAI8AGwCOwBsAiUAAAAMAAAACAAAgCUAAAAMAAAAAAAAgCgAAAAMAAAAAgAAACcAAAAYAAAAAgAAAAAAAAAA2GEAAAAAACUAAAAMAAAAAgAAACUAAAAMAAAACAAAgFYAAAAwAAAAPAAAAGwCAAA9AAAAdAIAAAUAAAA8AGwCPAB0Aj0AdAI9AGwCPABsAiUAAAAMAAAACAAAgCUAAAAMAAAAAAAAgCgAAAAMAAAAAgAAACcAAAAYAAAAAgAAAAAAAAAA1WAAAAAAACUAAAAMAAAAAgAAACUAAAAMAAAACAAAgFYAAAAwAAAAPQAAAGwCAAA+AAAAdAIAAAUAAAA9AGwCPQB0Aj4AdAI+AGwCPQBsAiUAAAAMAAAACAAAgCUAAAAMAAAAAAAAgCgAAAAMAAAAAgAAACcAAAAYAAAAAgAAAAAAAAAA018AAAAAACUAAAAMAAAAAgAAACUAAAAMAAAACAAAgFYAAAAwAAAAPgAAAGwCAAA/AAAAdAIAAAUAAAA+AGwCPgB0Aj8AdAI/AGwCPgBsAiUAAAAMAAAACAAAgCUAAAAMAAAAAAAAgCgAAAAMAAAAAgAAACcAAAAYAAAAAgAAAAAAAAAA0F4AAAAAACUAAAAMAAAAAgAAACUAAAAMAAAACAAAgFYAAAAwAAAAPwAAAGwCAABAAAAAdAIAAAUAAAA/AGwCPwB0AkAAdAJAAGwCPwBsAiUAAAAMAAAACAAAgCUAAAAMAAAAAAAAgCgAAAAMAAAAAgAAACcAAAAYAAAAAgAAAAAAAAAAzV0AAAAAACUAAAAMAAAAAgAAACUAAAAMAAAACAAAgFYAAAAwAAAAQAAAAGwCAABBAAAAdAIAAAUAAABAAGwCQAB0AkEAdAJBAGwCQABsAiUAAAAMAAAACAAAgCUAAAAMAAAAAAAAgCgAAAAMAAAAAgAAACcAAAAYAAAAAgAAAAAAAAAAylsAAAAAACUAAAAMAAAAAgAAACUAAAAMAAAACAAAgFYAAAAwAAAAQQAAAGwCAABCAAAAdAIAAAUAAABBAGwCQQB0AkIAdAJCAGwCQQBsAiUAAAAMAAAACAAAgCUAAAAMAAAAAAAAgCgAAAAMAAAAAgAAACcAAAAYAAAAAgAAAAAAAAAAyFoAAAAAACUAAAAMAAAAAgAAACUAAAAMAAAACAAAgFYAAAAwAAAAQgAAAGwCAABDAAAAdAIAAAUAAABCAGwCQgB0AkMAdAJDAGwCQgBsAiUAAAAMAAAACAAAgCUAAAAMAAAAAAAAgCgAAAAMAAAAAgAAACcAAAAYAAAAAgAAAAAAAAAAxVkAAAAAACUAAAAMAAAAAgAAACUAAAAMAAAACAAAgFYAAAAwAAAAQwAAAGwCAABEAAAAdAIAAAUAAABDAGwCQwB0AkQAdAJEAGwCQwBsAiUAAAAMAAAACAAAgCUAAAAMAAAAAAAAgCgAAAAMAAAAAgAAACcAAAAYAAAAAgAAAAAAAAAAw1gAAAAAACUAAAAMAAAAAgAAACUAAAAMAAAACAAAgFYAAAAwAAAARAAAAGwCAABFAAAAdAIAAAUAAABEAGwCRAB0AkUAdAJFAGwCRABsAiUAAAAMAAAACAAAgCUAAAAMAAAAAAAAgCgAAAAMAAAAAgAAACcAAAAYAAAAAgAAAAAAAAAAwFcAAAAAACUAAAAMAAAAAgAAACUAAAAMAAAACAAAgFYAAAAwAAAARQAAAGwCAABGAAAAdAIAAAUAAABFAGwCRQB0AkYAdAJGAGwCRQBsAiUAAAAMAAAACAAAgCUAAAAMAAAAAAAAgCgAAAAMAAAAAgAAACcAAAAYAAAAAgAAAAAAAAAAvVYAAAAAACUAAAAMAAAAAgAAACUAAAAMAAAACAAAgFYAAAAwAAAARgAAAGwCAABHAAAAdAIAAAUAAABGAGwCRgB0AkcAdAJHAGwCRgBsAiUAAAAMAAAACAAAgCUAAAAMAAAAAAAAgCgAAAAMAAAAAgAAACcAAAAYAAAAAgAAAAAAAAAAu1UAAAAAACUAAAAMAAAAAgAAACUAAAAMAAAACAAAgFYAAAAwAAAARwAAAGwCAABIAAAAdAIAAAUAAABHAGwCRwB0AkgAdAJIAGwCRwBsAiUAAAAMAAAACAAAgCUAAAAMAAAAAAAAgCgAAAAMAAAAAgAAACcAAAAYAAAAAgAAAAAAAAAAuVQAAAAAACUAAAAMAAAAAgAAACUAAAAMAAAACAAAgFYAAAAwAAAASAAAAGwCAABJAAAAdAIAAAUAAABIAGwCSAB0AkkAdAJJAGwCSABsAiUAAAAMAAAACAAAgCUAAAAMAAAAAAAAgCgAAAAMAAAAAgAAACcAAAAYAAAAAgAAAAAAAAAAt1MAAAAAACUAAAAMAAAAAgAAACUAAAAMAAAACAAAgFYAAAAwAAAASQAAAGwCAABKAAAAdAIAAAUAAABJAGwCSQB0AkoAdAJKAGwCSQBsAiUAAAAMAAAACAAAgCUAAAAMAAAAAAAAgCgAAAAMAAAAAgAAACcAAAAYAAAAAgAAAAAAAAAAtlMAAAAAACUAAAAMAAAAAgAAACUAAAAMAAAACAAAgFYAAAAwAAAASgAAAGwCAABLAAAAdAIAAAUAAABKAGwCSgB0AksAdAJLAGwCSgBsAiUAAAAMAAAACAAAgCUAAAAMAAAAAAAAgCgAAAAMAAAAAgAAACcAAAAYAAAAAgAAAAAAAAAAtVIAAAAAACUAAAAMAAAAAgAAACUAAAAMAAAACAAAgFYAAAAwAAAASwAAAGwCAABMAAAAdAIAAAUAAABLAGwCSwB0AkwAdAJMAGwCSwBsAiUAAAAMAAAACAAAgCUAAAAMAAAAAAAAgCgAAAAMAAAAAgAAACcAAAAYAAAAAgAAAAAAAAAAs1EAAAAAACUAAAAMAAAAAgAAACUAAAAMAAAACAAAgFYAAAAwAAAATAAAAGwCAABNAAAAdAIAAAUAAABMAGwCTAB0Ak0AdAJNAGwCTABsAiUAAAAMAAAACAAAgCUAAAAMAAAAAAAAgCgAAAAMAAAAAgAAACcAAAAYAAAAAgAAAAAAAAAAslEAAAAAACUAAAAMAAAAAgAAACUAAAAMAAAACAAAgFYAAAAwAAAATQAAAGwCAABOAAAAdAIAAAUAAABNAGwCTQB0Ak4AdAJOAGwCTQBsAiUAAAAMAAAACAAAgCUAAAAMAAAAAAAAgCgAAAAMAAAAAgAAACcAAAAYAAAAAgAAAAAAAAAAsVEAAAAAACUAAAAMAAAAAgAAACUAAAAMAAAACAAAgFYAAAAwAAAATgAAAGwCAABQAAAAdAIAAAUAAABOAGwCTgB0AlAAdAJQAGwCTgBsAiUAAAAMAAAACAAAgCUAAAAMAAAAAAAAgCgAAAAMAAAAAgAAACcAAAAYAAAAAgAAAAAAAAAAsFAAAAAAACUAAAAMAAAAAgAAACUAAAAMAAAACAAAgFYAAAAwAAAAUAAAAGwCAABRAAAAdAIAAAUAAABQAGwCUAB0AlEAdAJRAGwCUABs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m88zhCrA0gRAhACQFYCAAATAgAAAIQwNsEAAAAigAAAAMAAAAAAAAAAAAAxAAAgEQAAIBEauwA/1CwAP9q7AD/ULAA/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kAAAAhAAAACAAAADsAAAAIAAAAEwAAAAwAAAABAAAAJAAAACQAAAAAAIA9AAAAAAAAAAAAAIA9AAAAAAAAAAACAAAAGwAAABAAAAAVAwAA/CcAAFgAAAAoAAAAAAAAAAAAAAD//////////wMAAAD3Avwn3QLmJ9wCxydZAAAAKAAAAAAAAAAAAAAA//////////8DAAAA3AJ5JxAFeScQBccnWAAAACgAAAAAAAAAAAAAAP//////////AwAAAA8F5if1BPwn2AT8J1kAAAAkAAAAAAAAAAAAAAD//////////wIAAAAVA/wnFQP8Jz0AAAAIAAAAJAAAACQAAAAAAIBBAAAAAAAAAAAAAIBBAAAAAAAAAAACAAAAPAAAAAgAAABDAAAADAAAAAEAAAATAAAADAAAAAEAAAAlAAAADAAAAAgAAIAnAAAAGAAAAAIAAAAAAAAAAOxqAAAAAAAlAAAADAAAAAIAAAAlAAAADAAAAAgAAIBWAAAAMAAAAC4AAAB4AgAALwAAAH8CAAAFAAAALQB3Ai0AgQIvAIECLwB3Ai0AdwIlAAAADAAAAAgAAIAlAAAADAAAAAAAAIAoAAAADAAAAAIAAAAnAAAAGAAAAAIAAAAAAAAAAOtqAAAAAAAlAAAADAAAAAIAAAAlAAAADAAAAAgAAIBWAAAAMAAAAC8AAAB4AgAAMQAAAH8CAAAFAAAALwB3Ai8AgQIxAIECMQB3Ai8AdwIlAAAADAAAAAgAAIAlAAAADAAAAAAAAIAoAAAADAAAAAIAAAAnAAAAGAAAAAIAAAAAAAAAAOppAAAAAAAlAAAADAAAAAIAAAAlAAAADAAAAAgAAIBWAAAAMAAAADEAAAB4AgAAMgAAAH8CAAAFAAAAMQB3AjEAgQIyAIECMgB3AjEAdwIlAAAADAAAAAgAAIAlAAAADAAAAAAAAIAoAAAADAAAAAIAAAAnAAAAGAAAAAIAAAAAAAAAAOlpAAAAAAAlAAAADAAAAAIAAAAlAAAADAAAAAgAAIBWAAAAMAAAADIAAAB4AgAAMwAAAH8CAAAFAAAAMgB3AjIAgQIzAIECMwB3AjIAdwIlAAAADAAAAAgAAIAlAAAADAAAAAAAAIAoAAAADAAAAAIAAAAnAAAAGAAAAAIAAAAAAAAAAOhpAAAAAAAlAAAADAAAAAIAAAAlAAAADAAAAAgAAIBWAAAAMAAAADMAAAB4AgAANAAAAH8CAAAFAAAAMwB3AjMAgQI0AIECNAB3AjMAdwIlAAAADAAAAAgAAIAlAAAADAAAAAAAAIAoAAAADAAAAAIAAAAnAAAAGAAAAAIAAAAAAAAAAOdoAAAAAAAlAAAADAAAAAIAAAAlAAAADAAAAAgAAIBWAAAAMAAAADQAAAB4AgAANQAAAH8CAAAFAAAANAB3AjQAgQI1AIECNQB3AjQAdwIlAAAADAAAAAgAAIAlAAAADAAAAAAAAIAoAAAADAAAAAIAAAAnAAAAGAAAAAIAAAAAAAAAAOZoAAAAAAAlAAAADAAAAAIAAAAlAAAADAAAAAgAAIBWAAAAMAAAADUAAAB4AgAANgAAAH8CAAAFAAAANQB3AjUAgQI2AIECNgB3AjUAdwIlAAAADAAAAAgAAIAlAAAADAAAAAAAAIAoAAAADAAAAAIAAAAnAAAAGAAAAAIAAAAAAAAAAOVnAAAAAAAlAAAADAAAAAIAAAAlAAAADAAAAAgAAIBWAAAAMAAAADYAAAB4AgAANwAAAH8CAAAFAAAANgB3AjYAgQI3AIECNwB3AjYAdwIlAAAADAAAAAgAAIAlAAAADAAAAAAAAIAoAAAADAAAAAIAAAAnAAAAGAAAAAIAAAAAAAAAAONmAAAAAAAlAAAADAAAAAIAAAAlAAAADAAAAAgAAIBWAAAAMAAAADcAAAB4AgAAOAAAAH8CAAAFAAAANwB3AjcAgQI4AIECOAB3AjcAdwIlAAAADAAAAAgAAIAlAAAADAAAAAAAAIAoAAAADAAAAAIAAAAnAAAAGAAAAAIAAAAAAAAAAOFlAAAAAAAlAAAADAAAAAIAAAAlAAAADAAAAAgAAIBWAAAAMAAAADgAAAB4AgAAOQAAAH8CAAAFAAAAOAB3AjgAgQI5AIECOQB3AjgAdwIlAAAADAAAAAgAAIAlAAAADAAAAAAAAIAoAAAADAAAAAIAAAAnAAAAGAAAAAIAAAAAAAAAAN9lAAAAAAAlAAAADAAAAAIAAAAlAAAADAAAAAgAAIBWAAAAMAAAADkAAAB4AgAAOgAAAH8CAAAFAAAAOQB3AjkAgQI6AIECOgB3AjkAdwIlAAAADAAAAAgAAIAlAAAADAAAAAAAAIAoAAAADAAAAAIAAAAnAAAAGAAAAAIAAAAAAAAAAN1jAAAAAAAlAAAADAAAAAIAAAAlAAAADAAAAAgAAIBWAAAAMAAAADoAAAB4AgAAOwAAAH8CAAAFAAAAOgB3AjoAgQI7AIECOwB3AjoAdwIlAAAADAAAAAgAAIAlAAAADAAAAAAAAIAoAAAADAAAAAIAAAAnAAAAGAAAAAIAAAAAAAAAANtiAAAAAAAlAAAADAAAAAIAAAAlAAAADAAAAAgAAIBWAAAAMAAAADsAAAB4AgAAPAAAAH8CAAAFAAAAOwB3AjsAgQI8AIECPAB3AjsAdwIlAAAADAAAAAgAAIAlAAAADAAAAAAAAIAoAAAADAAAAAIAAAAnAAAAGAAAAAIAAAAAAAAAANhhAAAAAAAlAAAADAAAAAIAAAAlAAAADAAAAAgAAIBWAAAAMAAAADwAAAB4AgAAPQAAAH8CAAAFAAAAPAB3AjwAgQI9AIECPQB3AjwAdwIlAAAADAAAAAgAAIAlAAAADAAAAAAAAIAoAAAADAAAAAIAAAAnAAAAGAAAAAIAAAAAAAAAANVgAAAAAAAlAAAADAAAAAIAAAAlAAAADAAAAAgAAIBWAAAAMAAAAD0AAAB4AgAAPgAAAH8CAAAFAAAAPQB3Aj0AgQI+AIECPgB3Aj0AdwIlAAAADAAAAAgAAIAlAAAADAAAAAAAAIAoAAAADAAAAAIAAAAnAAAAGAAAAAIAAAAAAAAAANNfAAAAAAAlAAAADAAAAAIAAAAlAAAADAAAAAgAAIBWAAAAMAAAAD4AAAB4AgAAPwAAAH8CAAAFAAAAPgB3Aj4AgQI/AIECPwB3Aj4AdwIlAAAADAAAAAgAAIAlAAAADAAAAAAAAIAoAAAADAAAAAIAAAAnAAAAGAAAAAIAAAAAAAAAANBeAAAAAAAlAAAADAAAAAIAAAAlAAAADAAAAAgAAIBWAAAAMAAAAD8AAAB4AgAAQAAAAH8CAAAFAAAAPwB3Aj8AgQJAAIECQAB3Aj8AdwIlAAAADAAAAAgAAIAlAAAADAAAAAAAAIAoAAAADAAAAAIAAAAnAAAAGAAAAAIAAAAAAAAAAM1dAAAAAAAlAAAADAAAAAIAAAAlAAAADAAAAAgAAIBWAAAAMAAAAEAAAAB4AgAAQQAAAH8CAAAFAAAAQAB3AkAAgQJBAIECQQB3AkAAdwIlAAAADAAAAAgAAIAlAAAADAAAAAAAAIAoAAAADAAAAAIAAAAnAAAAGAAAAAIAAAAAAAAAAMpbAAAAAAAlAAAADAAAAAIAAAAlAAAADAAAAAgAAIBWAAAAMAAAAEEAAAB4AgAAQgAAAH8CAAAFAAAAQQB3AkEAgQJCAIECQgB3AkEAdwIlAAAADAAAAAgAAIAlAAAADAAAAAAAAIAoAAAADAAAAAIAAAAnAAAAGAAAAAIAAAAAAAAAAMhaAAAAAAAlAAAADAAAAAIAAAAlAAAADAAAAAgAAIBWAAAAMAAAAEIAAAB4AgAAQwAAAH8CAAAFAAAAQgB3AkIAgQJDAIECQwB3AkIAdwIlAAAADAAAAAgAAIAlAAAADAAAAAAAAIAoAAAADAAAAAIAAAAnAAAAGAAAAAIAAAAAAAAAAMVZAAAAAAAlAAAADAAAAAIAAAAlAAAADAAAAAgAAIBWAAAAMAAAAEMAAAB4AgAARAAAAH8CAAAFAAAAQwB3AkMAgQJEAIECRAB3AkMAdwIlAAAADAAAAAgAAIAlAAAADAAAAAAAAIAoAAAADAAAAAIAAAAnAAAAGAAAAAIAAAAAAAAAAMNYAAAAAAAlAAAADAAAAAIAAAAlAAAADAAAAAgAAIBWAAAAMAAAAEQAAAB4AgAARQAAAH8CAAAFAAAARAB3AkQAgQJFAIECRQB3AkQAdwIlAAAADAAAAAgAAIAlAAAADAAAAAAAAIAoAAAADAAAAAIAAAAnAAAAGAAAAAIAAAAAAAAAAMBXAAAAAAAlAAAADAAAAAIAAAAlAAAADAAAAAgAAIBWAAAAMAAAAEUAAAB4AgAARgAAAH8CAAAFAAAARQB3AkUAgQJGAIECRgB3AkUAdwIlAAAADAAAAAgAAIAlAAAADAAAAAAAAIAoAAAADAAAAAIAAAAnAAAAGAAAAAIAAAAAAAAAAL1WAAAAAAAlAAAADAAAAAIAAAAlAAAADAAAAAgAAIBWAAAAMAAAAEYAAAB4AgAARwAAAH8CAAAFAAAARgB3AkYAgQJHAIECRwB3AkYAdwIlAAAADAAAAAgAAIAlAAAADAAAAAAAAIAoAAAADAAAAAIAAAAnAAAAGAAAAAIAAAAAAAAAALtVAAAAAAAlAAAADAAAAAIAAAAlAAAADAAAAAgAAIBWAAAAMAAAAEcAAAB4AgAASAAAAH8CAAAFAAAARwB3AkcAgQJIAIECSAB3AkcAdwIlAAAADAAAAAgAAIAlAAAADAAAAAAAAIAoAAAADAAAAAIAAAAnAAAAGAAAAAIAAAAAAAAAALlUAAAAAAAlAAAADAAAAAIAAAAlAAAADAAAAAgAAIBWAAAAMAAAAEgAAAB4AgAASQAAAH8CAAAFAAAASAB3AkgAgQJJAIECSQB3AkgAdwIlAAAADAAAAAgAAIAlAAAADAAAAAAAAIAoAAAADAAAAAIAAAAnAAAAGAAAAAIAAAAAAAAAALdTAAAAAAAlAAAADAAAAAIAAAAlAAAADAAAAAgAAIBWAAAAMAAAAEkAAAB4AgAASgAAAH8CAAAFAAAASQB3AkkAgQJKAIECSgB3AkkAdwIlAAAADAAAAAgAAIAlAAAADAAAAAAAAIAoAAAADAAAAAIAAAAnAAAAGAAAAAIAAAAAAAAAALZTAAAAAAAlAAAADAAAAAIAAAAlAAAADAAAAAgAAIBWAAAAMAAAAEoAAAB4AgAASwAAAH8CAAAFAAAASgB3AkoAgQJLAIECSwB3AkoAdwIlAAAADAAAAAgAAIAlAAAADAAAAAAAAIAoAAAADAAAAAIAAAAnAAAAGAAAAAIAAAAAAAAAALVSAAAAAAAlAAAADAAAAAIAAAAlAAAADAAAAAgAAIBWAAAAMAAAAEsAAAB4AgAATAAAAH8CAAAFAAAASwB3AksAgQJMAIECTAB3AksAdwIlAAAADAAAAAgAAIAlAAAADAAAAAAAAIAoAAAADAAAAAIAAAAnAAAAGAAAAAIAAAAAAAAAALNRAAAAAAAlAAAADAAAAAIAAAAlAAAADAAAAAgAAIBWAAAAMAAAAEwAAAB4AgAATQAAAH8CAAAFAAAATAB3AkwAgQJNAIECTQB3AkwAdwIlAAAADAAAAAgAAIAlAAAADAAAAAAAAIAoAAAADAAAAAIAAAAnAAAAGAAAAAIAAAAAAAAAALJRAAAAAAAlAAAADAAAAAIAAAAlAAAADAAAAAgAAIBWAAAAMAAAAE0AAAB4AgAATgAAAH8CAAAFAAAATQB3Ak0AgQJOAIECTgB3Ak0AdwIlAAAADAAAAAgAAIAlAAAADAAAAAAAAIAoAAAADAAAAAIAAAAnAAAAGAAAAAIAAAAAAAAAALFRAAAAAAAlAAAADAAAAAIAAAAlAAAADAAAAAgAAIBWAAAAMAAAAE4AAAB4AgAAUAAAAH8CAAAFAAAATgB3Ak4AgQJQAIECUAB3Ak4AdwIlAAAADAAAAAgAAIAlAAAADAAAAAAAAIAoAAAADAAAAAIAAAAnAAAAGAAAAAIAAAAAAAAAALBQAAAAAAAlAAAADAAAAAIAAAAlAAAADAAAAAgAAIBWAAAAMAAAAFAAAAB4AgAAUAAAAH8CAAAFAAAAUAB3AlAAgQJSAIECUgB3AlAAdw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vY01QjNwE0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FCwAP8oAAAADAAAAAEAAAAkAAAAJAAAAAAAgD0AAAAAAAAAAAAAgD0AAAAAAAAAAAIAAAAnAAAAGAAAAAEAAAAAAAAAALBQAAAAAAAlAAAADAAAAAEAAAATAAAADAAAAAEAAAA7AAAACAAAABsAAAAQAAAAHQUAANUkAABZAAAAJAAAAAAAAAAAAAAA//////////8CAAAAzwLVJM8CBiRYAAAAKAAAAAAAAAAAAAAA//////////8DAAAAzwLgI+4CwyMVA8MjNgAAABAAAADYBAAAwyMAAFgAAAAoAAAAAAAAAAAAAAD//////////wMAAAD+BMMjHQXgIx0FBiQ2AAAAEAAAAB0FAADVJAAAPQAAAAgAAAAbAAAAEAAAAOoCAAC3JAAAWQAAACQAAAAAAAAAAAAAAP//////////AgAAAAIFtyQCBQYkWAAAACgAAAAAAAAAAAAAAP//////////AwAAAAIF7iPsBOAj2ATgIzYAAAAQAAAAFQMAAOAjAABYAAAAKAAAAAAAAAAAAAAA//////////8DAAAAAAPgI+oC7iPqAgYkNgAAABAAAADqAgAAtyQAAD0AAAAIAAAAPAAAAAgAAAA+AAAAGAAAACwAAAA8AgAAUgAAAE4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vY01Qn9iHUQIQAEDdAAAAGgAAAACEMDbCgAAAAAAAAD2ep0+AAAAAAAAAAAAAAAAAAAAALxRn732ep0+vFGfvfZ6nT4AAAAAI6tnPFHAd7ydPZY+UcB3vJ09lj6sN4C9I6tnPKw3gL0jq2c8UcB3vAABAQGBAAEBAYGBABRAAYAQAAAABAAAAFCwAP8kAAAAJAAAAAAAgD0AAAAAAAAAAAAAgD0AAAAAAAAAAAIAAAAlAAAADAAAAAEAAAATAAAADAAAAAEAAAAlAAAADAAAAAgAAIBbAAAAUAAAACwAAABrAgAAUgAAAHYCAAACAAAACgAAAAUAAAAFAAAAHQVRJ88CUSfPArwmHQW8Jh0FUSfqAjQnAgU0JwIF2SbqAtkm6gI0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K9jTVC/Ucg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BQsAD/JAAAACQAAAAAAIA9AAAAAAAAAAAAAIA9AAAAAAAAAAACAAAAJQAAAAwAAAABAAAAEwAAAAwAAAABAAAAOwAAAAgAAAAbAAAAEAAAANgEAAAKKAAANgAAABAAAAAVAwAACigAAFgAAAAoAAAAAAAAAAAAAAD//////////wMAAADuAgoozwLtJ88CxydZAAAAKAAAAAAAAAAAAAAA//////////8DAAAAzwJrJx0FaycdBccnWAAAACgAAAAAAAAAAAAAAP//////////AwAAAB0F7Sf+BAoo2AQKKD0AAAAIAAAAGwAAABAAAADqAgAAiCcAADYAAAAQAAAA6gIAAMcnAABYAAAAKAAAAAAAAAAAAAAA//////////8DAAAA6gLfJwAD7ScVA+0nNgAAABAAAADXBAAA7ScAAFgAAAAoAAAAAAAAAAAAAAD//////////wMAAADsBO0nAgXfJwIFxydZAAAAKAAAAAAAAAAAAAAA//////////8DAAAAAgWIJ+oCiCfqAognPQAAAAgAAAA8AAAACAAAAD4AAAAYAAAALAAAAHYCAABSAAAAgQ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9jTVCxZIaRAhAAQN0AAAAaAAAAAIQwNsKAAAAAAAAAPZ6nT4AAACkAAAAAAAAAKQAAAAAe4NnvvZ6nT57g2e+9nqdPgAAAKQjq2c8yXV4vJ09lj7JdXi8nT2WPnYHWL4jq2c8dgdYviOrZzzJdXi8AAEBAYEAAQEBgYMAFEABgBAAAAAEAAAAULAA/yQAAAAkAAAAAACAPQAAAAAAAAAAAACAPQAAAAAAAAAAAgAAACUAAAAMAAAAAQAAABMAAAAMAAAAAQAAACUAAAAMAAAACAAAgFsAAABQAAAALAAAAE4CAABSAAAAagIAAAIAAAAKAAAABQAAAAUAAAAdBZ0mzwKdJs8C6yQdBeskHQWdJuoCgCYCBYAmAgUIJeoCCCXqAoA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jitb0I+GRd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FCwAP8kAAAAJAAAAAAAgD0AAAAAAAAAAAAAgD0AAAAAAAAAAAIAAAAlAAAADAAAAAEAAAATAAAADAAAAAEAAAA7AAAACAAAABsAAAAQAAAA9gMAADglAABYAAAATAAAAAAAAAAAAAAA//////////8MAAAA0wM4JbcDVyW3A3wltwOhJdMDvyX2A78lGQS/JTUEoSU1BHwlNQRXJRkEOCX2AzglPQAAAAgAAAAbAAAAEAAAAPYDAACqJQAAWAAAAHAAAAAAAAAAAAAAAP//////////FQAAAN4DqiXLA5UlywN8JcsDZiXZA1Ql7ANPJewDXyXsA24l7AN9JewDiyUABIslAAR9JQAEbiUABF8lAARPJRMEVCUhBGYlIQR8JSEElSUOBKol9gOqJT0AAAAIAAAAPAAAAAgAAAA+AAAAGAAAADsAAABTAgAARAAAAFw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YF9/QjxsBEQIQAACPAAAADAAAAACEMDbAAAAAI4AAAAAAAAAq6qqPAIAAAACAAAAAgAAAAAAAAACEMDbAAAAAFCwAP8IQAEDLAAAACAAAAACEMDbAgAAAAAAAAAAAAAAAAAAAOoPsT4AAAAAAAEDAxVAAQAQAAAABAAAAAAAAAAkAAAAJAAAAAAAgD0AAAAAAAAAAAAAgD0AAAAAAAAAAAIAAABfAAAAOAAAAAIAAAA4AAAAAAAAADgAAAAAAAAAAAABACgAAAAAAAAAALBQAAAAAAAAAAAAAAAAACUAAAAMAAAAAgAAACUAAAAMAAAABQAAgFcAAAAkAAAAPQAAAA8CAABCAAAAPQIAAAIAAAD2AxQh9gOs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CRltZCJLEERAhAAAI8AAAAMAAAAAIQwNsAAAAAjgAAAAAAAACrqqo8AgAAAAIAAAACAAAAAAAAAAIQwNsAAAAAwHAA/whAAQMsAAAAIAAAAAIQwNsCAAAAAAAAAAAAAAAAAAAA6g+xPgAAAAAAAQMDFUABABAAAAAEAAAAAAAAACQAAAAkAAAAAACAPQAAAAAAAAAAAACAPQAAAAAAAAAAAgAAAF8AAAA4AAAAAgAAADgAAAAAAAAAOAAAAAAAAAAAAAEAKAAAAAAAAAAAcMAAAAAAAAAAAAAAAAAAJQAAAAwAAAACAAAAJQAAAAwAAAAFAACAVwAAACQAAABoAAAAEAIAAG4AAAA/AgAAAgAAAK0GJSGtBr0jJQAAAAwAAAAHAACAJQAAAAwAAAAAAACAJAAAACQAAAAAAIBBAAAAAAAAAAAAAIBBAAAAAAAAAAACAAAAKAAAAAwAAAACAAAARgAAAPgJAADsCQAARU1GKypAAAAkAAAAGAAAAAAAgD8AAAAAAAAAAAAAgD8AAAAAAAAAACpAAAAkAAAAGAAAAAAAgD8AAAAAAAAAAAAAgD8AAAAAAAAAACZAAAAQAAAABAAAAAAAAAAlQAAAEAAAAAQAAAAAAAAAH0ADAAwAAAAAAAAAIkAEAAwAAAAAAAAAHkAJAAwAAAAAAAAAIUAHAAwAAAAAAAAAKkAAACQAAAAYAAAAwJsJOQAAAAAAAAAAwJsJOWtRjEOMYRpECEAKAVgIAABMCAAAAhDA2wQAAACKAAAAAwAAAAAAAAAAAADEAACARAAAgEQ8PP//AAD//zw8//8AAP//DwSDQwAAAAAAAAAADwSDQwAAAADfXbz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AAAAAN9dPMgAAAAAAD7frQ8Eg0gAPt+tDwSDSO5YPMgAAAAA7lg8yAAAAADfXTzIDwQDSJnzyscruOpHmfPKx0al1EeRouLHRqXURx/E/8dGpdRHunwOyCu46kc2VBrIDwQDSDZUGsgHrBBINlQayHq1G0i6fA7IerUbSB/E/8d6tRtIkaLix2inEEiZ88rHDwQDSJnzyscAAQEBAYEAAwMDAwMDAwMDAwODAxRAAQAQAAAABAAAAAoAAAAhAAAACAAAADsAAAAIAAAAEwAAAAwAAAABAAAAJAAAACQAAAAAAIA9AAAAAAAAAAAAAIA9AAAAAAAAAAACAAAAGwAAABAAAACDEQAA/CQAAFkAAAAwAAAAAAAAAAAAAAD//////////wUAAACDEZEmthORJrYT/CSDEfwkgxH8JD0AAAAIAAAAGwAAABAAAACcEgAAtyUAAFgAAABMAAAAAAAAAAAAAAD//////////wwAAAB/ErclZxKdJWcSfiVnEl4lfxJFJZwSRSW6EkUl0RJeJdESfiXREp0luhK3JZwStyU9AAAACAAAACQAAAAkAAAAAACAQQAAAAAAAAAAAACAQQAAAAAAAAAAAgAAADwAAAAIAAAAQwAAAAwAAAABAAAAEwAAAAwAAAABAAAAJQAAAAwAAAAIAACAJwAAABgAAAACAAAAAAAAAP88PAAAAAAAJQAAAAwAAAACAAAAJQAAAAwAAAAIAACAVgAAADAAAAAZAQAAUAIAABsBAABpAgAABQAAABgBTwIYAWoCGwFqAhsBTwIYAU8CJQAAAAwAAAAIAACAJQAAAAwAAAAAAACAKAAAAAwAAAACAAAAJwAAABgAAAACAAAAAAAAAP87OwAAAAAAJQAAAAwAAAACAAAAJQAAAAwAAAAIAACAVgAAADAAAAAbAQAAUAIAABwBAABpAgAABQAAABsBTwIbAWoCHAFqAhwBTwIbAU8CJQAAAAwAAAAIAACAJQAAAAwAAAAAAACAKAAAAAwAAAACAAAAJwAAABgAAAACAAAAAAAAAP86OgAAAAAAJQAAAAwAAAACAAAAJQAAAAwAAAAIAACAVgAAADAAAAAcAQAAUAIAAB8BAABpAgAABQAAABwBTwIcAWoCHwFqAh8BTwIcAU8CJQAAAAwAAAAIAACAJQAAAAwAAAAAAACAKAAAAAwAAAACAAAAJwAAABgAAAACAAAAAAAAAP85OQAAAAAAJQAAAAwAAAACAAAAJQAAAAwAAAAIAACAVgAAADAAAAAfAQAAUAIAACABAABpAgAABQAAAB8BTwIfAWoCIAFqAiABTwIfAU8CJQAAAAwAAAAIAACAJQAAAAwAAAAAAACAKAAAAAwAAAACAAAAJwAAABgAAAACAAAAAAAAAP84OAAAAAAAJQAAAAwAAAACAAAAJQAAAAwAAAAIAACAVgAAADAAAAAgAQAAUAIAACIBAABpAgAABQAAACABTwIgAWoCIgFqAiIBTwIgAU8CJQAAAAwAAAAIAACAJQAAAAwAAAAAAACAKAAAAAwAAAACAAAAJwAAABgAAAACAAAAAAAAAP82NgAAAAAAJQAAAAwAAAACAAAAJQAAAAwAAAAIAACAVgAAADAAAAAiAQAAUAIAACQBAABpAgAABQAAACIBTwIiAWoCJAFqAiQBTwIiAU8CJQAAAAwAAAAIAACAJQAAAAwAAAAAAACAKAAAAAwAAAACAAAAJwAAABgAAAACAAAAAAAAAP80NAAAAAAAJQAAAAwAAAACAAAAJQAAAAwAAAAIAACAVgAAADAAAAAkAQAAUAIAACUBAABpAgAABQAAACQBTwIkAWoCJQFqAiUBTwIkAU8CJQAAAAwAAAAIAACAJQAAAAwAAAAAAACAKAAAAAwAAAACAAAAJwAAABgAAAACAAAAAAAAAP8yMgAAAAAAJQAAAAwAAAACAAAAJQAAAAwAAAAIAACAVgAAADAAAAAlAQAAUAIAACcBAABpAgAABQAAACUBTwIlAWoCJwFqAicBTwIlAU8CJQAAAAwAAAAIAACAJQAAAAwAAAAAAACAKAAAAAwAAAACAAAAJwAAABgAAAACAAAAAAAAAP8wMAAAAAAAJQAAAAwAAAACAAAAJQAAAAwAAAAIAACAVgAAADAAAAAnAQAAUAIAACgBAABpAgAABQAAACcBTwInAWoCKAFqAigBTwInAU8CJQAAAAwAAAAIAACAJQAAAAwAAAAAAACAKAAAAAwAAAACAAAAJwAAABgAAAACAAAAAAAAAP8uLgAAAAAAJQAAAAwAAAACAAAAJQAAAAwAAAAIAACAVgAAADAAAAAoAQAAUAIAACkBAABpAgAABQAAACgBTwIoAWoCKQFqAikBTwIoAU8CJQAAAAwAAAAIAACAJQAAAAwAAAAAAACAKAAAAAwAAAACAAAAJwAAABgAAAACAAAAAAAAAP8tLQAAAAAAJQAAAAwAAAACAAAAJQAAAAwAAAAIAACAVgAAADAAAAApAQAAUAIAACoBAABpAgAABQAAACkBTwIpAWoCKgFqAioBTwIpAU8CJQAAAAwAAAAIAACAJQAAAAwAAAAAAACAKAAAAAwAAAACAAAAJwAAABgAAAACAAAAAAAAAP8rKwAAAAAAJQAAAAwAAAACAAAAJQAAAAwAAAAIAACAVgAAADAAAAAqAQAAUAIAACsBAABpAgAABQAAACoBTwIqAWoCKwFqAisBTwIqAU8CJQAAAAwAAAAIAACAJQAAAAwAAAAAAACAKAAAAAwAAAACAAAAJwAAABgAAAACAAAAAAAAAP8pKQAAAAAAJQAAAAwAAAACAAAAJQAAAAwAAAAIAACAVgAAADAAAAArAQAAUAIAACwBAABpAgAABQAAACsBTwIrAWoCLAFqAiwBTwIrAU8CJQAAAAwAAAAIAACAJQAAAAwAAAAAAACAKAAAAAwAAAACAAAAJwAAABgAAAACAAAAAAAAAP8nJwAAAAAAJQAAAAwAAAACAAAAJQAAAAwAAAAIAACAVgAAADAAAAAsAQAAUAIAAC0BAABpAgAABQAAACwBTwIsAWoCLQFqAi0BTwIsAU8CJQAAAAwAAAAIAACAJQAAAAwAAAAAAACAKAAAAAwAAAACAAAAJwAAABgAAAACAAAAAAAAAP8kJAAAAAAAJQAAAAwAAAACAAAAJQAAAAwAAAAIAACAVgAAADAAAAAtAQAAUAIAAC4BAABpAgAABQAAAC0BTwItAWoCLgFqAi4BTwItAU8CJQAAAAwAAAAIAACAJQAAAAwAAAAAAACAKAAAAAwAAAACAAAAJwAAABgAAAACAAAAAAAAAP8iIgAAAAAAJQAAAAwAAAACAAAAJQAAAAwAAAAIAACAVgAAADAAAAAuAQAAUAIAAC8BAABpAgAABQAAAC4BTwIuAWoCLwFqAi8BTwIuAU8CJQAAAAwAAAAIAACAJQAAAAwAAAAAAACAKAAAAAwAAAACAAAAJwAAABgAAAACAAAAAAAAAP8fHwAAAAAAJQAAAAwAAAACAAAAJQAAAAwAAAAIAACAVgAAADAAAAAvAQAAUAIAADABAABpAgAABQAAAC8BTwIvAWoCMAFqAjABTwIvAU8CJQAAAAwAAAAIAACAJQAAAAwAAAAAAACAKAAAAAwAAAACAAAAJwAAABgAAAACAAAAAAAAAP8eHgAAAAAAJQAAAAwAAAACAAAAJQAAAAwAAAAIAACAVgAAADAAAAAwAQAAUAIAADEBAABpAgAABQAAADABTwIwAWoCMQFqAjEBTwIwAU8CJQAAAAwAAAAIAACAJQAAAAwAAAAAAACAKAAAAAwAAAACAAAAJwAAABgAAAACAAAAAAAAAP8aGgAAAAAAJQAAAAwAAAACAAAAJQAAAAwAAAAIAACAVgAAADAAAAAxAQAAUAIAADIBAABpAgAABQAAADEBTwIxAWoCMgFqAjIBTwIxAU8CJQAAAAwAAAAIAACAJQAAAAwAAAAAAACAKAAAAAwAAAACAAAAJwAAABgAAAACAAAAAAAAAP8ZGQAAAAAAJQAAAAwAAAACAAAAJQAAAAwAAAAIAACAVgAAADAAAAAyAQAAUAIAADMBAABpAgAABQAAADIBTwIyAWoCMwFqAjMBTwIyAU8CJQAAAAwAAAAIAACAJQAAAAwAAAAAAACAKAAAAAwAAAACAAAAJwAAABgAAAACAAAAAAAAAP8XFwAAAAAAJQAAAAwAAAACAAAAJQAAAAwAAAAIAACAVgAAADAAAAAzAQAAUAIAADQBAABpAgAABQAAADMBTwIzAWoCNAFqAjQBTwIzAU8CJQAAAAwAAAAIAACAJQAAAAwAAAAAAACAKAAAAAwAAAACAAAAJwAAABgAAAACAAAAAAAAAP8VFQAAAAAAJQAAAAwAAAACAAAAJQAAAAwAAAAIAACAVgAAADAAAAA0AQAAUAIAADUBAABpAgAABQAAADQBTwI0AWoCNQFqAjUBTwI0AU8CJQAAAAwAAAAIAACAJQAAAAwAAAAAAACAKAAAAAwAAAACAAAAJwAAABgAAAACAAAAAAAAAP8SEgAAAAAAJQAAAAwAAAACAAAAJQAAAAwAAAAIAACAVgAAADAAAAA1AQAAUAIAADYBAABpAgAABQAAADUBTwI1AWoCNgFqAjYBTwI1AU8CJQAAAAwAAAAIAACAJQAAAAwAAAAAAACAKAAAAAwAAAACAAAAJwAAABgAAAACAAAAAAAAAP8PDwAAAAAAJQAAAAwAAAACAAAAJQAAAAwAAAAIAACAVgAAADAAAAA2AQAAUAIAADgBAABpAgAABQAAADYBTwI2AWoCOAFqAjgBTwI2AU8CJQAAAAwAAAAIAACAJQAAAAwAAAAAAACAKAAAAAwAAAACAAAAJwAAABgAAAACAAAAAAAAAP8LCwAAAAAAJQAAAAwAAAACAAAAJQAAAAwAAAAIAACAVgAAADAAAAA4AQAAUAIAADoBAABpAgAABQAAADgBTwI4AWoCOgFqAjoBTwI4AU8CJQAAAAwAAAAIAACAJQAAAAwAAAAAAACAKAAAAAwAAAACAAAAJwAAABgAAAACAAAAAAAAAP8AAAAAAAAAJQAAAAwAAAACAAAAJQAAAAwAAAAIAACAVgAAADAAAAA6AQAAUAIAADsBAABpAgAABQAAADoBTwI6AWoCPQFqAj0BTwI6AU8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WtRjEMlPxNECEAKAVgIAABMCAAAAhDA2wQAAACKAAAAAwAAAAAAAAAAAADEAACARAAAgEQ8PP//AAD//zw8//8AAP//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oAAAAhAAAACAAAADsAAAAIAAAAEwAAAAwAAAABAAAAJAAAACQAAAAAAIA9AAAAAAAAAAAAAIA9AAAAAAAAAAACAAAAGwAAABAAAACDEQAAyCQAADYAAAAQAAAAgxEAAAgkAABYAAAAKAAAAAAAAAAAAAAA//////////8DAAAAgxHpI50R0yO7EdMjNgAAABAAAAB+EwAA0yMAAFgAAAAoAAAAAAAAAAAAAAD//////////wMAAACbE9MjthPpI7YTCCRZAAAAJAAAAAAAAAAAAAAA//////////8CAAAAthPIJIMRyCQ9AAAACAAAACQAAAAkAAAAAACAQQAAAAAAAAAAAACAQQAAAAAAAAAAAgAAADwAAAAIAAAAQwAAAAwAAAABAAAAEwAAAAwAAAABAAAAJQAAAAwAAAAIAACAJwAAABgAAAACAAAAAAAAAP88PAAAAAAAJQAAAAwAAAACAAAAJQAAAAwAAAAIAACAVgAAADAAAAAZAQAAPgIAABsBAABMAgAABQAAABgBPQIYAU4CGwFOAhsBPQIYAT0CJQAAAAwAAAAIAACAJQAAAAwAAAAAAACAKAAAAAwAAAACAAAAJwAAABgAAAACAAAAAAAAAP87OwAAAAAAJQAAAAwAAAACAAAAJQAAAAwAAAAIAACAVgAAADAAAAAbAQAAPgIAABwBAABMAgAABQAAABsBPQIbAU4CHAFOAhwBPQIbAT0CJQAAAAwAAAAIAACAJQAAAAwAAAAAAACAKAAAAAwAAAACAAAAJwAAABgAAAACAAAAAAAAAP86OgAAAAAAJQAAAAwAAAACAAAAJQAAAAwAAAAIAACAVgAAADAAAAAcAQAAPgIAAB8BAABMAgAABQAAABwBPQIcAU4CHwFOAh8BPQIcAT0CJQAAAAwAAAAIAACAJQAAAAwAAAAAAACAKAAAAAwAAAACAAAAJwAAABgAAAACAAAAAAAAAP85OQAAAAAAJQAAAAwAAAACAAAAJQAAAAwAAAAIAACAVgAAADAAAAAfAQAAPgIAACABAABMAgAABQAAAB8BPQIfAU4CIAFOAiABPQIfAT0CJQAAAAwAAAAIAACAJQAAAAwAAAAAAACAKAAAAAwAAAACAAAAJwAAABgAAAACAAAAAAAAAP84OAAAAAAAJQAAAAwAAAACAAAAJQAAAAwAAAAIAACAVgAAADAAAAAgAQAAPgIAACIBAABMAgAABQAAACABPQIgAU4CIgFOAiIBPQIgAT0CJQAAAAwAAAAIAACAJQAAAAwAAAAAAACAKAAAAAwAAAACAAAAJwAAABgAAAACAAAAAAAAAP82NgAAAAAAJQAAAAwAAAACAAAAJQAAAAwAAAAIAACAVgAAADAAAAAiAQAAPgIAACQBAABMAgAABQAAACIBPQIiAU4CJAFOAiQBPQIiAT0CJQAAAAwAAAAIAACAJQAAAAwAAAAAAACAKAAAAAwAAAACAAAAJwAAABgAAAACAAAAAAAAAP80NAAAAAAAJQAAAAwAAAACAAAAJQAAAAwAAAAIAACAVgAAADAAAAAkAQAAPgIAACUBAABMAgAABQAAACQBPQIkAU4CJQFOAiUBPQIkAT0CJQAAAAwAAAAIAACAJQAAAAwAAAAAAACAKAAAAAwAAAACAAAAJwAAABgAAAACAAAAAAAAAP8yMgAAAAAAJQAAAAwAAAACAAAAJQAAAAwAAAAIAACAVgAAADAAAAAlAQAAPgIAACcBAABMAgAABQAAACUBPQIlAU4CJwFOAicBPQIlAT0CJQAAAAwAAAAIAACAJQAAAAwAAAAAAACAKAAAAAwAAAACAAAAJwAAABgAAAACAAAAAAAAAP8wMAAAAAAAJQAAAAwAAAACAAAAJQAAAAwAAAAIAACAVgAAADAAAAAnAQAAPgIAACgBAABMAgAABQAAACcBPQInAU4CKAFOAigBPQInAT0CJQAAAAwAAAAIAACAJQAAAAwAAAAAAACAKAAAAAwAAAACAAAAJwAAABgAAAACAAAAAAAAAP8uLgAAAAAAJQAAAAwAAAACAAAAJQAAAAwAAAAIAACAVgAAADAAAAAoAQAAPgIAACkBAABMAgAABQAAACgBPQIoAU4CKQFOAikBPQIoAT0CJQAAAAwAAAAIAACAJQAAAAwAAAAAAACAKAAAAAwAAAACAAAAJwAAABgAAAACAAAAAAAAAP8tLQAAAAAAJQAAAAwAAAACAAAAJQAAAAwAAAAIAACAVgAAADAAAAApAQAAPgIAACoBAABMAgAABQAAACkBPQIpAU4CKgFOAioBPQIpAT0CJQAAAAwAAAAIAACAJQAAAAwAAAAAAACAKAAAAAwAAAACAAAAJwAAABgAAAACAAAAAAAAAP8rKwAAAAAAJQAAAAwAAAACAAAAJQAAAAwAAAAIAACAVgAAADAAAAAqAQAAPgIAACsBAABMAgAABQAAACoBPQIqAU4CKwFOAisBPQIqAT0CJQAAAAwAAAAIAACAJQAAAAwAAAAAAACAKAAAAAwAAAACAAAAJwAAABgAAAACAAAAAAAAAP8pKQAAAAAAJQAAAAwAAAACAAAAJQAAAAwAAAAIAACAVgAAADAAAAArAQAAPgIAACwBAABMAgAABQAAACsBPQIrAU4CLAFOAiwBPQIrAT0CJQAAAAwAAAAIAACAJQAAAAwAAAAAAACAKAAAAAwAAAACAAAAJwAAABgAAAACAAAAAAAAAP8nJwAAAAAAJQAAAAwAAAACAAAAJQAAAAwAAAAIAACAVgAAADAAAAAsAQAAPgIAAC0BAABMAgAABQAAACwBPQIsAU4CLQFOAi0BPQIsAT0CJQAAAAwAAAAIAACAJQAAAAwAAAAAAACAKAAAAAwAAAACAAAAJwAAABgAAAACAAAAAAAAAP8kJAAAAAAAJQAAAAwAAAACAAAAJQAAAAwAAAAIAACAVgAAADAAAAAtAQAAPgIAAC4BAABMAgAABQAAAC0BPQItAU4CLgFOAi4BPQItAT0CJQAAAAwAAAAIAACAJQAAAAwAAAAAAACAKAAAAAwAAAACAAAAJwAAABgAAAACAAAAAAAAAP8iIgAAAAAAJQAAAAwAAAACAAAAJQAAAAwAAAAIAACAVgAAADAAAAAuAQAAPgIAAC8BAABMAgAABQAAAC4BPQIuAU4CLwFOAi8BPQIuAT0CJQAAAAwAAAAIAACAJQAAAAwAAAAAAACAKAAAAAwAAAACAAAAJwAAABgAAAACAAAAAAAAAP8fHwAAAAAAJQAAAAwAAAACAAAAJQAAAAwAAAAIAACAVgAAADAAAAAvAQAAPgIAADABAABMAgAABQAAAC8BPQIvAU4CMAFOAjABPQIvAT0CJQAAAAwAAAAIAACAJQAAAAwAAAAAAACAKAAAAAwAAAACAAAAJwAAABgAAAACAAAAAAAAAP8eHgAAAAAAJQAAAAwAAAACAAAAJQAAAAwAAAAIAACAVgAAADAAAAAwAQAAPgIAADEBAABMAgAABQAAADABPQIwAU4CMQFOAjEBPQIwAT0CJQAAAAwAAAAIAACAJQAAAAwAAAAAAACAKAAAAAwAAAACAAAAJwAAABgAAAACAAAAAAAAAP8aGgAAAAAAJQAAAAwAAAACAAAAJQAAAAwAAAAIAACAVgAAADAAAAAxAQAAPgIAADIBAABMAgAABQAAADEBPQIxAU4CMgFOAjIBPQIxAT0CJQAAAAwAAAAIAACAJQAAAAwAAAAAAACAKAAAAAwAAAACAAAAJwAAABgAAAACAAAAAAAAAP8ZGQAAAAAAJQAAAAwAAAACAAAAJQAAAAwAAAAIAACAVgAAADAAAAAyAQAAPgIAADMBAABMAgAABQAAADIBPQIyAU4CMwFOAjMBPQIyAT0CJQAAAAwAAAAIAACAJQAAAAwAAAAAAACAKAAAAAwAAAACAAAAJwAAABgAAAACAAAAAAAAAP8XFwAAAAAAJQAAAAwAAAACAAAAJQAAAAwAAAAIAACAVgAAADAAAAAzAQAAPgIAADQBAABMAgAABQAAADMBPQIzAU4CNAFOAjQBPQIzAT0CJQAAAAwAAAAIAACAJQAAAAwAAAAAAACAKAAAAAwAAAACAAAAJwAAABgAAAACAAAAAAAAAP8VFQAAAAAAJQAAAAwAAAACAAAAJQAAAAwAAAAIAACAVgAAADAAAAA0AQAAPgIAADUBAABMAgAABQAAADQBPQI0AU4CNQFOAjUBPQI0AT0CJQAAAAwAAAAIAACAJQAAAAwAAAAAAACAKAAAAAwAAAACAAAAJwAAABgAAAACAAAAAAAAAP8SEgAAAAAAJQAAAAwAAAACAAAAJQAAAAwAAAAIAACAVgAAADAAAAA1AQAAPgIAADYBAABMAgAABQAAADUBPQI1AU4CNgFOAjYBPQI1AT0CJQAAAAwAAAAIAACAJQAAAAwAAAAAAACAKAAAAAwAAAACAAAAJwAAABgAAAACAAAAAAAAAP8PDwAAAAAAJQAAAAwAAAACAAAAJQAAAAwAAAAIAACAVgAAADAAAAA2AQAAPgIAADgBAABMAgAABQAAADYBPQI2AU4COAFOAjgBPQI2AT0CJQAAAAwAAAAIAACAJQAAAAwAAAAAAACAKAAAAAwAAAACAAAAJwAAABgAAAACAAAAAAAAAP8LCwAAAAAAJQAAAAwAAAACAAAAJQAAAAwAAAAIAACAVgAAADAAAAA4AQAAPgIAADoBAABMAgAABQAAADgBPQI4AU4COgFOAjoBPQI4AT0CJQAAAAwAAAAIAACAJQAAAAwAAAAAAACAKAAAAAwAAAACAAAAJwAAABgAAAACAAAAAAAAAP8AAAAAAAAAJQAAAAwAAAACAAAAJQAAAAwAAAAIAACAVgAAADAAAAA6AQAAPgIAADsBAABMAgAABQAAADoBPQI6AU4CPQFOAj0BPQI6AT0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WtRjEObMR1ECEAKAVgIAABMCAAAAhDA2wQAAACKAAAAAwAAAAAAAAAAAADEAACARAAAgEQ8PP//AAD//zw8//8AAP//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gAAAAEAAAAAAAAAqMZfxw8Eg0ioxl9HJQAAAAwAAAAIAACAJwAAABgAAAACAAAAAAAAAP88PAAAAAAAJQAAAAwAAAACAAAAJQAAAAwAAAAIAACAVgAAADAAAAAYAQAAbAIAABsBAAB0AgAABQAAABgBbAIYAXQCGwF0AhsBbAIYAWwCJQAAAAwAAAAIAACAJQAAAAwAAAAAAACAKAAAAAwAAAACAAAAJwAAABgAAAACAAAAAAAAAP87OwAAAAAAJQAAAAwAAAACAAAAJQAAAAwAAAAIAACAVgAAADAAAAAbAQAAbAIAABwBAAB0AgAABQAAABsBbAIbAXQCHAF0AhwBbAIbAWwCJQAAAAwAAAAIAACAJQAAAAwAAAAAAACAKAAAAAwAAAACAAAAJwAAABgAAAACAAAAAAAAAP86OgAAAAAAJQAAAAwAAAACAAAAJQAAAAwAAAAIAACAVgAAADAAAAAcAQAAbAIAAB8BAAB0AgAABQAAABwBbAIcAXQCHwF0Ah8BbAIcAWwCJQAAAAwAAAAIAACAJQAAAAwAAAAAAACAKAAAAAwAAAACAAAAJwAAABgAAAACAAAAAAAAAP85OQAAAAAAJQAAAAwAAAACAAAAJQAAAAwAAAAIAACAVgAAADAAAAAfAQAAbAIAACABAAB0AgAABQAAAB8BbAIfAXQCIAF0AiABbAIfAWwCJQAAAAwAAAAIAACAJQAAAAwAAAAAAACAKAAAAAwAAAACAAAAJwAAABgAAAACAAAAAAAAAP84OAAAAAAAJQAAAAwAAAACAAAAJQAAAAwAAAAIAACAVgAAADAAAAAgAQAAbAIAACIBAAB0AgAABQAAACABbAIgAXQCIgF0AiIBbAIgAWwCJQAAAAwAAAAIAACAJQAAAAwAAAAAAACAKAAAAAwAAAACAAAAJwAAABgAAAACAAAAAAAAAP82NgAAAAAAJQAAAAwAAAACAAAAJQAAAAwAAAAIAACAVgAAADAAAAAiAQAAbAIAACQBAAB0AgAABQAAACIBbAIiAXQCJAF0AiQBbAIiAWwCJQAAAAwAAAAIAACAJQAAAAwAAAAAAACAKAAAAAwAAAACAAAAJwAAABgAAAACAAAAAAAAAP80NAAAAAAAJQAAAAwAAAACAAAAJQAAAAwAAAAIAACAVgAAADAAAAAkAQAAbAIAACUBAAB0AgAABQAAACQBbAIkAXQCJQF0AiUBbAIkAWwCJQAAAAwAAAAIAACAJQAAAAwAAAAAAACAKAAAAAwAAAACAAAAJwAAABgAAAACAAAAAAAAAP8yMgAAAAAAJQAAAAwAAAACAAAAJQAAAAwAAAAIAACAVgAAADAAAAAlAQAAbAIAACcBAAB0AgAABQAAACUBbAIlAXQCJwF0AicBbAIlAWwCJQAAAAwAAAAIAACAJQAAAAwAAAAAAACAKAAAAAwAAAACAAAAJwAAABgAAAACAAAAAAAAAP8wMAAAAAAAJQAAAAwAAAACAAAAJQAAAAwAAAAIAACAVgAAADAAAAAnAQAAbAIAACgBAAB0AgAABQAAACcBbAInAXQCKAF0AigBbAInAWwCJQAAAAwAAAAIAACAJQAAAAwAAAAAAACAKAAAAAwAAAACAAAAJwAAABgAAAACAAAAAAAAAP8uLgAAAAAAJQAAAAwAAAACAAAAJQAAAAwAAAAIAACAVgAAADAAAAAoAQAAbAIAACkBAAB0AgAABQAAACgBbAIoAXQCKQF0AikBbAIoAWwCJQAAAAwAAAAIAACAJQAAAAwAAAAAAACAKAAAAAwAAAACAAAAJwAAABgAAAACAAAAAAAAAP8tLQAAAAAAJQAAAAwAAAACAAAAJQAAAAwAAAAIAACAVgAAADAAAAApAQAAbAIAACoBAAB0AgAABQAAACkBbAIpAXQCKgF0AioBbAIpAWwCJQAAAAwAAAAIAACAJQAAAAwAAAAAAACAKAAAAAwAAAACAAAAJwAAABgAAAACAAAAAAAAAP8rKwAAAAAAJQAAAAwAAAACAAAAJQAAAAwAAAAIAACAVgAAADAAAAAqAQAAbAIAACsBAAB0AgAABQAAACoBbAIqAXQCKwF0AisBbAIqAWwCJQAAAAwAAAAIAACAJQAAAAwAAAAAAACAKAAAAAwAAAACAAAAJwAAABgAAAACAAAAAAAAAP8pKQAAAAAAJQAAAAwAAAACAAAAJQAAAAwAAAAIAACAVgAAADAAAAArAQAAbAIAACwBAAB0AgAABQAAACsBbAIrAXQCLAF0AiwBbAIrAWwCJQAAAAwAAAAIAACAJQAAAAwAAAAAAACAKAAAAAwAAAACAAAAJwAAABgAAAACAAAAAAAAAP8nJwAAAAAAJQAAAAwAAAACAAAAJQAAAAwAAAAIAACAVgAAADAAAAAsAQAAbAIAAC0BAAB0AgAABQAAACwBbAIsAXQCLQF0Ai0BbAIsAWwCJQAAAAwAAAAIAACAJQAAAAwAAAAAAACAKAAAAAwAAAACAAAAJwAAABgAAAACAAAAAAAAAP8kJAAAAAAAJQAAAAwAAAACAAAAJQAAAAwAAAAIAACAVgAAADAAAAAtAQAAbAIAAC4BAAB0AgAABQAAAC0BbAItAXQCLgF0Ai4BbAItAWwCJQAAAAwAAAAIAACAJQAAAAwAAAAAAACAKAAAAAwAAAACAAAAJwAAABgAAAACAAAAAAAAAP8iIgAAAAAAJQAAAAwAAAACAAAAJQAAAAwAAAAIAACAVgAAADAAAAAuAQAAbAIAAC8BAAB0AgAABQAAAC4BbAIuAXQCLwF0Ai8BbAIuAWwCJQAAAAwAAAAIAACAJQAAAAwAAAAAAACAKAAAAAwAAAACAAAAJwAAABgAAAACAAAAAAAAAP8fHwAAAAAAJQAAAAwAAAACAAAAJQAAAAwAAAAIAACAVgAAADAAAAAvAQAAbAIAADABAAB0AgAABQAAAC8BbAIvAXQCMAF0AjABbAIvAWwCJQAAAAwAAAAIAACAJQAAAAwAAAAAAACAKAAAAAwAAAACAAAAJwAAABgAAAACAAAAAAAAAP8eHgAAAAAAJQAAAAwAAAACAAAAJQAAAAwAAAAIAACAVgAAADAAAAAwAQAAbAIAADEBAAB0AgAABQAAADABbAIwAXQCMQF0AjEBbAIwAWwCJQAAAAwAAAAIAACAJQAAAAwAAAAAAACAKAAAAAwAAAACAAAAJwAAABgAAAACAAAAAAAAAP8aGgAAAAAAJQAAAAwAAAACAAAAJQAAAAwAAAAIAACAVgAAADAAAAAxAQAAbAIAADIBAAB0AgAABQAAADEBbAIxAXQCMgF0AjIBbAIxAWwCJQAAAAwAAAAIAACAJQAAAAwAAAAAAACAKAAAAAwAAAACAAAAJwAAABgAAAACAAAAAAAAAP8ZGQAAAAAAJQAAAAwAAAACAAAAJQAAAAwAAAAIAACAVgAAADAAAAAyAQAAbAIAADMBAAB0AgAABQAAADIBbAIyAXQCMwF0AjMBbAIyAWwCJQAAAAwAAAAIAACAJQAAAAwAAAAAAACAKAAAAAwAAAACAAAAJwAAABgAAAACAAAAAAAAAP8XFwAAAAAAJQAAAAwAAAACAAAAJQAAAAwAAAAIAACAVgAAADAAAAAzAQAAbAIAADQBAAB0AgAABQAAADMBbAIzAXQCNAF0AjQBbAIzAWwCJQAAAAwAAAAIAACAJQAAAAwAAAAAAACAKAAAAAwAAAACAAAAJwAAABgAAAACAAAAAAAAAP8VFQAAAAAAJQAAAAwAAAACAAAAJQAAAAwAAAAIAACAVgAAADAAAAA0AQAAbAIAADUBAAB0AgAABQAAADQBbAI0AXQCNQF0AjUBbAI0AWwCJQAAAAwAAAAIAACAJQAAAAwAAAAAAACAKAAAAAwAAAACAAAAJwAAABgAAAACAAAAAAAAAP8SEgAAAAAAJQAAAAwAAAACAAAAJQAAAAwAAAAIAACAVgAAADAAAAA1AQAAbAIAADYBAAB0AgAABQAAADUBbAI1AXQCNgF0AjYBbAI1AWwCJQAAAAwAAAAIAACAJQAAAAwAAAAAAACAKAAAAAwAAAACAAAAJwAAABgAAAACAAAAAAAAAP8PDwAAAAAAJQAAAAwAAAACAAAAJQAAAAwAAAAIAACAVgAAADAAAAA2AQAAbAIAADgBAAB0AgAABQAAADYBbAI2AXQCOAF0AjgBbAI2AWwCJQAAAAwAAAAIAACAJQAAAAwAAAAAAACAKAAAAAwAAAACAAAAJwAAABgAAAACAAAAAAAAAP8LCwAAAAAAJQAAAAwAAAACAAAAJQAAAAwAAAAIAACAVgAAADAAAAA4AQAAbAIAADoBAAB0AgAABQAAADgBbAI4AXQCOgF0AjoBbAI4AWwCJQAAAAwAAAAIAACAJQAAAAwAAAAAAACAKAAAAAwAAAACAAAAJwAAABgAAAACAAAAAAAAAP8AAAAAAAAAJQAAAAwAAAACAAAAJQAAAAwAAAAIAACAVgAAADAAAAA6AQAAbAIAADwBAAB0AgAABQAAADoBbAI6AXQCPAF0AjwBbAI6AWw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WtRjEPEFiBECEAKAVgIAABMCAAAAhDA2wQAAACKAAAAAwAAAAAAAAAAAADEAACARAAAgEQ8PP//AAD//zw8//8AAP//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gAAACEAAAAIAAAAOwAAAAgAAAATAAAADAAAAAEAAAAkAAAAJAAAAAAAgD0AAAAAAAAAAAAAgD0AAAAAAAAAAAIAAAAbAAAAEAAAALsRAAD+JwAAWAAAACgAAAAAAAAAAAAAAP//////////AwAAAJ0R/ieDEegngxHJJ1kAAAAoAAAAAAAAAAAAAAD//////////wMAAACDEXsnthN7J7YTySdYAAAAKAAAAAAAAAAAAAAA//////////8DAAAAthPoJ5sT/id+E/4nWQAAACQAAAAAAAAAAAAAAP//////////AgAAALsR/ie7Ef4nPQAAAAgAAAAkAAAAJAAAAAAAgEEAAAAAAAAAAAAAgEEAAAAAAAAAAAIAAAA8AAAACAAAAEMAAAAMAAAAAQAAABMAAAAMAAAAAQAAACUAAAAMAAAACAAAgCcAAAAYAAAAAgAAAAAAAAD/PDwAAAAAACUAAAAMAAAAAgAAACUAAAAMAAAACAAAgFYAAAAwAAAAGQEAAHgCAAAbAQAAfwIAAAUAAAAYAXcCGAGBAhsBgQIbAXcCGAF3AiUAAAAMAAAACAAAgCUAAAAMAAAAAAAAgCgAAAAMAAAAAgAAACcAAAAYAAAAAgAAAAAAAAD/OzsAAAAAACUAAAAMAAAAAgAAACUAAAAMAAAACAAAgFYAAAAwAAAAGwEAAHgCAAAcAQAAfwIAAAUAAAAbAXcCGwGBAhwBgQIcAXcCGwF3AiUAAAAMAAAACAAAgCUAAAAMAAAAAAAAgCgAAAAMAAAAAgAAACcAAAAYAAAAAgAAAAAAAAD/OjoAAAAAACUAAAAMAAAAAgAAACUAAAAMAAAACAAAgFYAAAAwAAAAHAEAAHgCAAAfAQAAfwIAAAUAAAAcAXcCHAGBAh8BgQIfAXcCHAF3AiUAAAAMAAAACAAAgCUAAAAMAAAAAAAAgCgAAAAMAAAAAgAAACcAAAAYAAAAAgAAAAAAAAD/OTkAAAAAACUAAAAMAAAAAgAAACUAAAAMAAAACAAAgFYAAAAwAAAAHwEAAHgCAAAgAQAAfwIAAAUAAAAfAXcCHwGBAiABgQIgAXcCHwF3AiUAAAAMAAAACAAAgCUAAAAMAAAAAAAAgCgAAAAMAAAAAgAAACcAAAAYAAAAAgAAAAAAAAD/ODgAAAAAACUAAAAMAAAAAgAAACUAAAAMAAAACAAAgFYAAAAwAAAAIAEAAHgCAAAiAQAAfwIAAAUAAAAgAXcCIAGBAiIBgQIiAXcCIAF3AiUAAAAMAAAACAAAgCUAAAAMAAAAAAAAgCgAAAAMAAAAAgAAACcAAAAYAAAAAgAAAAAAAAD/NjYAAAAAACUAAAAMAAAAAgAAACUAAAAMAAAACAAAgFYAAAAwAAAAIgEAAHgCAAAkAQAAfwIAAAUAAAAiAXcCIgGBAiQBgQIkAXcCIgF3AiUAAAAMAAAACAAAgCUAAAAMAAAAAAAAgCgAAAAMAAAAAgAAACcAAAAYAAAAAgAAAAAAAAD/NDQAAAAAACUAAAAMAAAAAgAAACUAAAAMAAAACAAAgFYAAAAwAAAAJAEAAHgCAAAlAQAAfwIAAAUAAAAkAXcCJAGBAiUBgQIlAXcCJAF3AiUAAAAMAAAACAAAgCUAAAAMAAAAAAAAgCgAAAAMAAAAAgAAACcAAAAYAAAAAgAAAAAAAAD/MjIAAAAAACUAAAAMAAAAAgAAACUAAAAMAAAACAAAgFYAAAAwAAAAJQEAAHgCAAAnAQAAfwIAAAUAAAAlAXcCJQGBAicBgQInAXcCJQF3AiUAAAAMAAAACAAAgCUAAAAMAAAAAAAAgCgAAAAMAAAAAgAAACcAAAAYAAAAAgAAAAAAAAD/MDAAAAAAACUAAAAMAAAAAgAAACUAAAAMAAAACAAAgFYAAAAwAAAAJwEAAHgCAAAoAQAAfwIAAAUAAAAnAXcCJwGBAigBgQIoAXcCJwF3AiUAAAAMAAAACAAAgCUAAAAMAAAAAAAAgCgAAAAMAAAAAgAAACcAAAAYAAAAAgAAAAAAAAD/Li4AAAAAACUAAAAMAAAAAgAAACUAAAAMAAAACAAAgFYAAAAwAAAAKAEAAHgCAAApAQAAfwIAAAUAAAAoAXcCKAGBAikBgQIpAXcCKAF3AiUAAAAMAAAACAAAgCUAAAAMAAAAAAAAgCgAAAAMAAAAAgAAACcAAAAYAAAAAgAAAAAAAAD/LS0AAAAAACUAAAAMAAAAAgAAACUAAAAMAAAACAAAgFYAAAAwAAAAKQEAAHgCAAAqAQAAfwIAAAUAAAApAXcCKQGBAioBgQIqAXcCKQF3AiUAAAAMAAAACAAAgCUAAAAMAAAAAAAAgCgAAAAMAAAAAgAAACcAAAAYAAAAAgAAAAAAAAD/KysAAAAAACUAAAAMAAAAAgAAACUAAAAMAAAACAAAgFYAAAAwAAAAKgEAAHgCAAArAQAAfwIAAAUAAAAqAXcCKgGBAisBgQIrAXcCKgF3AiUAAAAMAAAACAAAgCUAAAAMAAAAAAAAgCgAAAAMAAAAAgAAACcAAAAYAAAAAgAAAAAAAAD/KSkAAAAAACUAAAAMAAAAAgAAACUAAAAMAAAACAAAgFYAAAAwAAAAKwEAAHgCAAAsAQAAfwIAAAUAAAArAXcCKwGBAiwBgQIsAXcCKwF3AiUAAAAMAAAACAAAgCUAAAAMAAAAAAAAgCgAAAAMAAAAAgAAACcAAAAYAAAAAgAAAAAAAAD/JycAAAAAACUAAAAMAAAAAgAAACUAAAAMAAAACAAAgFYAAAAwAAAALAEAAHgCAAAtAQAAfwIAAAUAAAAsAXcCLAGBAi0BgQItAXcCLAF3AiUAAAAMAAAACAAAgCUAAAAMAAAAAAAAgCgAAAAMAAAAAgAAACcAAAAYAAAAAgAAAAAAAAD/JCQAAAAAACUAAAAMAAAAAgAAACUAAAAMAAAACAAAgFYAAAAwAAAALQEAAHgCAAAuAQAAfwIAAAUAAAAtAXcCLQGBAi4BgQIuAXcCLQF3AiUAAAAMAAAACAAAgCUAAAAMAAAAAAAAgCgAAAAMAAAAAgAAACcAAAAYAAAAAgAAAAAAAAD/IiIAAAAAACUAAAAMAAAAAgAAACUAAAAMAAAACAAAgFYAAAAwAAAALgEAAHgCAAAvAQAAfwIAAAUAAAAuAXcCLgGBAi8BgQIvAXcCLgF3AiUAAAAMAAAACAAAgCUAAAAMAAAAAAAAgCgAAAAMAAAAAgAAACcAAAAYAAAAAgAAAAAAAAD/Hx8AAAAAACUAAAAMAAAAAgAAACUAAAAMAAAACAAAgFYAAAAwAAAALwEAAHgCAAAwAQAAfwIAAAUAAAAvAXcCLwGBAjABgQIwAXcCLwF3AiUAAAAMAAAACAAAgCUAAAAMAAAAAAAAgCgAAAAMAAAAAgAAACcAAAAYAAAAAgAAAAAAAAD/Hh4AAAAAACUAAAAMAAAAAgAAACUAAAAMAAAACAAAgFYAAAAwAAAAMAEAAHgCAAAxAQAAfwIAAAUAAAAwAXcCMAGBAjEBgQIxAXcCMAF3AiUAAAAMAAAACAAAgCUAAAAMAAAAAAAAgCgAAAAMAAAAAgAAACcAAAAYAAAAAgAAAAAAAAD/GhoAAAAAACUAAAAMAAAAAgAAACUAAAAMAAAACAAAgFYAAAAwAAAAMQEAAHgCAAAyAQAAfwIAAAUAAAAxAXcCMQGBAjIBgQIyAXcCMQF3AiUAAAAMAAAACAAAgCUAAAAMAAAAAAAAgCgAAAAMAAAAAgAAACcAAAAYAAAAAgAAAAAAAAD/GRkAAAAAACUAAAAMAAAAAgAAACUAAAAMAAAACAAAgFYAAAAwAAAAMgEAAHgCAAAzAQAAfwIAAAUAAAAyAXcCMgGBAjMBgQIzAXcCMgF3AiUAAAAMAAAACAAAgCUAAAAMAAAAAAAAgCgAAAAMAAAAAgAAACcAAAAYAAAAAgAAAAAAAAD/FxcAAAAAACUAAAAMAAAAAgAAACUAAAAMAAAACAAAgFYAAAAwAAAAMwEAAHgCAAA0AQAAfwIAAAUAAAAzAXcCMwGBAjQBgQI0AXcCMwF3AiUAAAAMAAAACAAAgCUAAAAMAAAAAAAAgCgAAAAMAAAAAgAAACcAAAAYAAAAAgAAAAAAAAD/FRUAAAAAACUAAAAMAAAAAgAAACUAAAAMAAAACAAAgFYAAAAwAAAANAEAAHgCAAA1AQAAfwIAAAUAAAA0AXcCNAGBAjUBgQI1AXcCNAF3AiUAAAAMAAAACAAAgCUAAAAMAAAAAAAAgCgAAAAMAAAAAgAAACcAAAAYAAAAAgAAAAAAAAD/EhIAAAAAACUAAAAMAAAAAgAAACUAAAAMAAAACAAAgFYAAAAwAAAANQEAAHgCAAA2AQAAfwIAAAUAAAA1AXcCNQGBAjYBgQI2AXcCNQF3AiUAAAAMAAAACAAAgCUAAAAMAAAAAAAAgCgAAAAMAAAAAgAAACcAAAAYAAAAAgAAAAAAAAD/Dw8AAAAAACUAAAAMAAAAAgAAACUAAAAMAAAACAAAgFYAAAAwAAAANgEAAHgCAAA4AQAAfwIAAAUAAAA2AXcCNgGBAjgBgQI4AXcCNgF3AiUAAAAMAAAACAAAgCUAAAAMAAAAAAAAgCgAAAAMAAAAAgAAACcAAAAYAAAAAgAAAAAAAAD/CwsAAAAAACUAAAAMAAAAAgAAACUAAAAMAAAACAAAgFYAAAAwAAAAOAEAAHgCAAA6AQAAfwIAAAUAAAA4AXcCOAGBAjoBgQI6AXcCOAF3AiUAAAAMAAAACAAAgCUAAAAMAAAAAAAAgCgAAAAMAAAAAgAAACcAAAAYAAAAAgAAAAAAAAD/AAAAAAAAACUAAAAMAAAAAgAAACUAAAAMAAAACAAAgFYAAAAwAAAAOgEAAHgCAAA7AQAAfwIAAAUAAAA6AXcCOgGBAj0BgQI9AXcCOgF3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Kr5ItDS3kT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AAD//ygAAAAMAAAAAQAAACQAAAAkAAAAAACAPQAAAAAAAAAAAACAPQAAAAAAAAAAAgAAACcAAAAYAAAAAQAAAAAAAAD/AAAAAAAAACUAAAAMAAAAAQAAABMAAAAMAAAAAQAAADsAAAAIAAAAGwAAABAAAADEEwAA1yQAAFkAAAAkAAAAAAAAAAAAAAD//////////wIAAAB1EdckdREIJFgAAAAoAAAAAAAAAAAAAAD//////////wMAAAB2EeIjlBHFI7sRxSM2AAAAEAAAAH4TAADFIwAAWAAAACgAAAAAAAAAAAAAAP//////////AwAAAKUTxSPDE+IjxBMIJDYAAAAQAAAAxBMAANckAAA9AAAACAAAABsAAAAQAAAAkBEAALokAABZAAAAJAAAAAAAAAAAAAAA//////////8CAAAAqBO6JKgTCCRYAAAAKAAAAAAAAAAAAAAA//////////8DAAAAqBPwI5MT4iN+E+IjNgAAABAAAAC7EQAA4iMAAFgAAAAoAAAAAAAAAAAAAAD//////////wMAAACmEeIjkRHwI5ARCSQ2AAAAEAAAAJARAAC6JAAAPQAAAAgAAAA8AAAACAAAAD4AAAAYAAAAFwEAADwCAAA9AQAAT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r5ItDl2sdRAhAAQN0AAAAaAAAAAIQwNsKAAAAAAAAAPZ6nT4AAAAAAAAAAAAAAAAAAAAAvFGfvfZ6nT68UZ+99nqdPgAAAAAjq2c8UcB3vJ09lj5RwHe8nT2WPqw3gL0jq2c8rDeAvSOrZzxRwHe8AAEBAYEAAQEBgYEAFEABgBAAAAAEAAAAAAD//yQAAAAkAAAAAACAPQAAAAAAAAAAAACAPQAAAAAAAAAAAgAAACUAAAAMAAAAAQAAABMAAAAMAAAAAQAAACUAAAAMAAAACAAAgFsAAABQAAAAFwEAAGsCAAA9AQAAdgIAAAIAAAAKAAAABQAAAAUAAADEE1MndRFTJ3URvibEE74mxBNTJ5ARNieoEzYnqBPbJpAR2yaQETY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qvki0MVUSB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AAA//8kAAAAJAAAAAAAgD0AAAAAAAAAAAAAgD0AAAAAAAAAAAIAAAAlAAAADAAAAAEAAAATAAAADAAAAAEAAAA7AAAACAAAABsAAAAQAAAAfhMAAA0oAAA2AAAAEAAAALsRAAANKAAAWAAAACgAAAAAAAAAAAAAAP//////////AwAAAJQRDSh2Ee8ndRHJJ1kAAAAoAAAAAAAAAAAAAAD//////////wMAAAB1EW0nxBNtJ8QTySdYAAAAKAAAAAAAAAAAAAAA//////////8DAAAAwxPvJ6UTDSh+Ew0oPQAAAAgAAAAbAAAAEAAAAJARAACKJwAANgAAABAAAACQEQAAyScAAFgAAAAoAAAAAAAAAAAAAAD//////////wMAAACREeEnphHwJ7sR8Cc2AAAAEAAAAH4TAADwJwAAWAAAACgAAAAAAAAAAAAAAP//////////AwAAAJMT8CeoE+EnqBPJJ1kAAAAoAAAAAAAAAAAAAAD//////////wMAAACoE4onkBGKJ5ARiic9AAAACAAAADwAAAAIAAAAPgAAABgAAAAXAQAAdgIAAD0BAAC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qvki0PcmxpECEABA3QAAABoAAAAAhDA2woAAAAAAAAA9nqdPgAAAKQAAAAAAAAApAAAAAB7g2e+9nqdPnuDZ772ep0+AAAApCOrZzzJdXi8nT2WPsl1eLydPZY+dgdYviOrZzx2B1i+I6tnPMl1eLwAAQEBgQABAQGBgwAUQAGAEAAAAAQAAAAAAP//JAAAACQAAAAAAIA9AAAAAAAAAAAAAIA9AAAAAAAAAAACAAAAJQAAAAwAAAABAAAAEwAAAAwAAAABAAAAJQAAAAwAAAAIAACAWwAAAFAAAAAXAQAATgIAAD0BAABqAgAAAgAAAAoAAAAFAAAABQAAAMQTnyZ1EZ8mdRHtJMQT7STEE58mkBGCJqgTgiaoEwolkBEKJZARgi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myiTQ1YiF0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AAD//yQAAAAkAAAAAACAPQAAAAAAAAAAAACAPQAAAAAAAAAAAgAAACUAAAAMAAAAAQAAABMAAAAMAAAAAQAAADsAAAAIAAAAGwAAABAAAACcEgAAOyUAAFgAAABMAAAAAAAAAAAAAAD//////////wwAAAB6EjslXhJZJV4SfiVeEqMlehLBJZwSwSW/EsEl2xKjJdsSfiXbElklvxI7JZwSOyU9AAAACAAAABsAAAAQAAAAnBIAAKwlAABYAAAAcAAAAAAAAAAAAAAA//////////8VAAAAhBKsJXESmCVxEn4lcRJoJYASViWTElIlkxJhJZMScCWTEoAlkxKNJaYSjSWmEoAlphJwJaYSYSWmElIluRJWJcgSaCXIEn4lyBKYJbQSrCWcEqwlPQAAAAgAAAA8AAAACAAAAD4AAAAYAAAAJQEAAFMCAAAuAQAAXQ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lmL21DjGEaRAhACAFYCAAATAgAAAIQwNsEAAAAigAAAAMAAAAAAAAAAAAAxAAAgEQAAIBE+5EA/8BwAP/7kQD/wH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IAAAAIQAAAAgAAAA7AAAACAAAABMAAAAMAAAAAQAAACQAAAAkAAAAAACAPQAAAAAAAAAAAACAPQAAAAAAAAAAAgAAABsAAAAQAAAAyw4AAPwkAABZAAAAMAAAAAAAAAAAAAAA//////////8FAAAAyw6RJv8QkSb/EPwkyw78JMsO/CQ9AAAACAAAABsAAAAQAAAA5Q8AALclAABYAAAATAAAAAAAAAAAAAAA//////////8MAAAAyA+3JbAPnSWwD34lsA9eJcgPRSXlD0UlAhBFJRoQXiUaEH4lGhCdJQIQtyXlD7clPQAAAAgAAAAkAAAAJAAAAAAAgEEAAAAAAAAAAAAAgEEAAAAAAAAAAAIAAAA8AAAACAAAAEMAAAAMAAAAAQAAABMAAAAMAAAAAQAAACUAAAAMAAAACAAAgCcAAAAYAAAAAgAAAAAAAAAAkfsAAAAAACUAAAAMAAAAAgAAACUAAAAMAAAACAAAgFYAAAAwAAAA7QAAAFACAADuAAAAaQIAAAUAAADsAE8C7ABqAu4AagLuAE8C7ABPAiUAAAAMAAAACAAAgCUAAAAMAAAAAAAAgCgAAAAMAAAAAgAAACcAAAAYAAAAAgAAAAAAAAAAkfoAAAAAACUAAAAMAAAAAgAAACUAAAAMAAAACAAAgFYAAAAwAAAA7gAAAFACAADvAAAAaQIAAAUAAADuAE8C7gBqAu8AagLvAE8C7gBPAiUAAAAMAAAACAAAgCUAAAAMAAAAAAAAgCgAAAAMAAAAAgAAACcAAAAYAAAAAgAAAAAAAAAAkPoAAAAAACUAAAAMAAAAAgAAACUAAAAMAAAACAAAgFYAAAAwAAAA7wAAAFACAADwAAAAaQIAAAUAAADvAE8C7wBqAvAAagLwAE8C7wBPAiUAAAAMAAAACAAAgCUAAAAMAAAAAAAAgCgAAAAMAAAAAgAAACcAAAAYAAAAAgAAAAAAAAAAkPkAAAAAACUAAAAMAAAAAgAAACUAAAAMAAAACAAAgFYAAAAwAAAA8AAAAFACAADxAAAAaQIAAAUAAADwAE8C8ABqAvEAagLxAE8C8ABPAiUAAAAMAAAACAAAgCUAAAAMAAAAAAAAgCgAAAAMAAAAAgAAACcAAAAYAAAAAgAAAAAAAAAAkPgAAAAAACUAAAAMAAAAAgAAACUAAAAMAAAACAAAgFYAAAAwAAAA8QAAAFACAADyAAAAaQIAAAUAAADxAE8C8QBqAvIAagLyAE8C8QBPAiUAAAAMAAAACAAAgCUAAAAMAAAAAAAAgCgAAAAMAAAAAgAAACcAAAAYAAAAAgAAAAAAAAAAj/cAAAAAACUAAAAMAAAAAgAAACUAAAAMAAAACAAAgFYAAAAwAAAA8gAAAFACAADzAAAAaQIAAAUAAADyAE8C8gBqAvMAagLzAE8C8gBPAiUAAAAMAAAACAAAgCUAAAAMAAAAAAAAgCgAAAAMAAAAAgAAACcAAAAYAAAAAgAAAAAAAAAAjvYAAAAAACUAAAAMAAAAAgAAACUAAAAMAAAACAAAgFYAAAAwAAAA8wAAAFACAAD0AAAAaQIAAAUAAADzAE8C8wBqAvQAagL0AE8C8wBPAiUAAAAMAAAACAAAgCUAAAAMAAAAAAAAgCgAAAAMAAAAAgAAACcAAAAYAAAAAgAAAAAAAAAAjvUAAAAAACUAAAAMAAAAAgAAACUAAAAMAAAACAAAgFYAAAAwAAAA9AAAAFACAAD1AAAAaQIAAAUAAAD0AE8C9ABqAvUAagL1AE8C9ABPAiUAAAAMAAAACAAAgCUAAAAMAAAAAAAAgCgAAAAMAAAAAgAAACcAAAAYAAAAAgAAAAAAAAAAjfQAAAAAACUAAAAMAAAAAgAAACUAAAAMAAAACAAAgFYAAAAwAAAA9QAAAFACAAD2AAAAaQIAAAUAAAD1AE8C9QBqAvYAagL2AE8C9QBPAiUAAAAMAAAACAAAgCUAAAAMAAAAAAAAgCgAAAAMAAAAAgAAACcAAAAYAAAAAgAAAAAAAAAAjPIAAAAAACUAAAAMAAAAAgAAACUAAAAMAAAACAAAgFYAAAAwAAAA9gAAAFACAAD3AAAAaQIAAAUAAAD2AE8C9gBqAvcAagL3AE8C9gBPAiUAAAAMAAAACAAAgCUAAAAMAAAAAAAAgCgAAAAMAAAAAgAAACcAAAAYAAAAAgAAAAAAAAAAi/AAAAAAACUAAAAMAAAAAgAAACUAAAAMAAAACAAAgFYAAAAwAAAA9wAAAFACAAD4AAAAaQIAAAUAAAD3AE8C9wBqAvgAagL4AE8C9wBPAiUAAAAMAAAACAAAgCUAAAAMAAAAAAAAgCgAAAAMAAAAAgAAACcAAAAYAAAAAgAAAAAAAAAAiu4AAAAAACUAAAAMAAAAAgAAACUAAAAMAAAACAAAgFYAAAAwAAAA+AAAAFACAAD5AAAAaQIAAAUAAAD4AE8C+ABqAvkAagL5AE8C+ABPAiUAAAAMAAAACAAAgCUAAAAMAAAAAAAAgCgAAAAMAAAAAgAAACcAAAAYAAAAAgAAAAAAAAAAiewAAAAAACUAAAAMAAAAAgAAACUAAAAMAAAACAAAgFYAAAAwAAAA+QAAAFACAAD6AAAAaQIAAAUAAAD5AE8C+QBqAvoAagL6AE8C+QBPAiUAAAAMAAAACAAAgCUAAAAMAAAAAAAAgCgAAAAMAAAAAgAAACcAAAAYAAAAAgAAAAAAAAAAh+oAAAAAACUAAAAMAAAAAgAAACUAAAAMAAAACAAAgFYAAAAwAAAA+gAAAFACAAD7AAAAaQIAAAUAAAD6AE8C+gBqAvsAagL7AE8C+gBPAiUAAAAMAAAACAAAgCUAAAAMAAAAAAAAgCgAAAAMAAAAAgAAACcAAAAYAAAAAgAAAAAAAAAAhucAAAAAACUAAAAMAAAAAgAAACUAAAAMAAAACAAAgFYAAAAwAAAA+wAAAFACAAD8AAAAaQIAAAUAAAD7AE8C+wBqAvwAagL8AE8C+wBPAiUAAAAMAAAACAAAgCUAAAAMAAAAAAAAgCgAAAAMAAAAAgAAACcAAAAYAAAAAgAAAAAAAAAAhOUAAAAAACUAAAAMAAAAAgAAACUAAAAMAAAACAAAgFYAAAAwAAAA/AAAAFACAAD9AAAAaQIAAAUAAAD8AE8C/ABqAv0AagL9AE8C/ABPAiUAAAAMAAAACAAAgCUAAAAMAAAAAAAAgCgAAAAMAAAAAgAAACcAAAAYAAAAAgAAAAAAAAAAg+IAAAAAACUAAAAMAAAAAgAAACUAAAAMAAAACAAAgFYAAAAwAAAA/QAAAFACAAD+AAAAaQIAAAUAAAD9AE8C/QBqAv4AagL+AE8C/QBPAiUAAAAMAAAACAAAgCUAAAAMAAAAAAAAgCgAAAAMAAAAAgAAACcAAAAYAAAAAgAAAAAAAAAAgd8AAAAAACUAAAAMAAAAAgAAACUAAAAMAAAACAAAgFYAAAAwAAAA/gAAAFACAAD/AAAAaQIAAAUAAAD+AE8C/gBqAv8AagL/AE8C/gBPAiUAAAAMAAAACAAAgCUAAAAMAAAAAAAAgCgAAAAMAAAAAgAAACcAAAAYAAAAAgAAAAAAAAAAgNwAAAAAACUAAAAMAAAAAgAAACUAAAAMAAAACAAAgFYAAAAwAAAA/wAAAFACAAAAAQAAaQIAAAUAAAD/AE8C/wBqAgABagIAAU8C/wBPAiUAAAAMAAAACAAAgCUAAAAMAAAAAAAAgCgAAAAMAAAAAgAAACcAAAAYAAAAAgAAAAAAAAAAftoAAAAAACUAAAAMAAAAAgAAACUAAAAMAAAACAAAgFYAAAAwAAAAAAEAAFACAAABAQAAaQIAAAUAAAAAAU8CAAFqAgEBagIBAU8CAAFPAiUAAAAMAAAACAAAgCUAAAAMAAAAAAAAgCgAAAAMAAAAAgAAACcAAAAYAAAAAgAAAAAAAAAAfdcAAAAAACUAAAAMAAAAAgAAACUAAAAMAAAACAAAgFYAAAAwAAAAAQEAAFACAAACAQAAaQIAAAUAAAABAU8CAQFqAgIBagICAU8CAQFPAiUAAAAMAAAACAAAgCUAAAAMAAAAAAAAgCgAAAAMAAAAAgAAACcAAAAYAAAAAgAAAAAAAAAAe9QAAAAAACUAAAAMAAAAAgAAACUAAAAMAAAACAAAgFYAAAAwAAAAAgEAAFACAAADAQAAaQIAAAUAAAACAU8CAgFqAgMBagIDAU8CAgFPAiUAAAAMAAAACAAAgCUAAAAMAAAAAAAAgCgAAAAMAAAAAgAAACcAAAAYAAAAAgAAAAAAAAAAetIAAAAAACUAAAAMAAAAAgAAACUAAAAMAAAACAAAgFYAAAAwAAAAAwEAAFACAAAEAQAAaQIAAAUAAAADAU8CAwFqAgQBagIEAU8CAwFPAiUAAAAMAAAACAAAgCUAAAAMAAAAAAAAgCgAAAAMAAAAAgAAACcAAAAYAAAAAgAAAAAAAAAAec8AAAAAACUAAAAMAAAAAgAAACUAAAAMAAAACAAAgFYAAAAwAAAABAEAAFACAAAFAQAAaQIAAAUAAAAEAU8CBAFqAgUBagIFAU8CBAFPAiUAAAAMAAAACAAAgCUAAAAMAAAAAAAAgCgAAAAMAAAAAgAAACcAAAAYAAAAAgAAAAAAAAAAd80AAAAAACUAAAAMAAAAAgAAACUAAAAMAAAACAAAgFYAAAAwAAAABQEAAFACAAAGAQAAaQIAAAUAAAAFAU8CBQFqAgYBagIGAU8CBQFPAiUAAAAMAAAACAAAgCUAAAAMAAAAAAAAgCgAAAAMAAAAAgAAACcAAAAYAAAAAgAAAAAAAAAAdssAAAAAACUAAAAMAAAAAgAAACUAAAAMAAAACAAAgFYAAAAwAAAABgEAAFACAAAHAQAAaQIAAAUAAAAGAU8CBgFqAgcBagIHAU8CBgFPAiUAAAAMAAAACAAAgCUAAAAMAAAAAAAAgCgAAAAMAAAAAgAAACcAAAAYAAAAAgAAAAAAAAAAdckAAAAAACUAAAAMAAAAAgAAACUAAAAMAAAACAAAgFYAAAAwAAAABwEAAFACAAAIAQAAaQIAAAUAAAAHAU8CBwFqAggBagIIAU8CBwFPAiUAAAAMAAAACAAAgCUAAAAMAAAAAAAAgCgAAAAMAAAAAgAAACcAAAAYAAAAAgAAAAAAAAAAdMcAAAAAACUAAAAMAAAAAgAAACUAAAAMAAAACAAAgFYAAAAwAAAACAEAAFACAAAJAQAAaQIAAAUAAAAIAU8CCAFqAgkBagIJAU8CCAFPAiUAAAAMAAAACAAAgCUAAAAMAAAAAAAAgCgAAAAMAAAAAgAAACcAAAAYAAAAAgAAAAAAAAAAc8YAAAAAACUAAAAMAAAAAgAAACUAAAAMAAAACAAAgFYAAAAwAAAACQEAAFACAAAKAQAAaQIAAAUAAAAJAU8CCQFqAgoBagIKAU8CCQFPAiUAAAAMAAAACAAAgCUAAAAMAAAAAAAAgCgAAAAMAAAAAgAAACcAAAAYAAAAAgAAAAAAAAAAcsQAAAAAACUAAAAMAAAAAgAAACUAAAAMAAAACAAAgFYAAAAwAAAACgEAAFACAAALAQAAaQIAAAUAAAAKAU8CCgFqAgsBagILAU8CCgFPAiUAAAAMAAAACAAAgCUAAAAMAAAAAAAAgCgAAAAMAAAAAgAAACcAAAAYAAAAAgAAAAAAAAAAcsMAAAAAACUAAAAMAAAAAgAAACUAAAAMAAAACAAAgFYAAAAwAAAACwEAAFACAAAMAQAAaQIAAAUAAAALAU8CCwFqAgwBagIMAU8CCwFPAiUAAAAMAAAACAAAgCUAAAAMAAAAAAAAgCgAAAAMAAAAAgAAACcAAAAYAAAAAgAAAAAAAAAAccIAAAAAACUAAAAMAAAAAgAAACUAAAAMAAAACAAAgFYAAAAwAAAADAEAAFACAAANAQAAaQIAAAUAAAAMAU8CDAFqAg0BagINAU8CDAFPAiUAAAAMAAAACAAAgCUAAAAMAAAAAAAAgCgAAAAMAAAAAgAAACcAAAAYAAAAAgAAAAAAAAAAccEAAAAAACUAAAAMAAAAAgAAACUAAAAMAAAACAAAgFYAAAAwAAAADQEAAFACAAAOAQAAaQIAAAUAAAANAU8CDQFqAg4BagIOAU8CDQFPAiUAAAAMAAAACAAAgCUAAAAMAAAAAAAAgCgAAAAMAAAAAgAAACcAAAAYAAAAAgAAAAAAAAAAcMEAAAAAACUAAAAMAAAAAgAAACUAAAAMAAAACAAAgFYAAAAwAAAADgEAAFACAAAPAQAAaQIAAAUAAAAOAU8CDgFqAg8BagIPAU8CDgFPAiUAAAAMAAAACAAAgCUAAAAMAAAAAAAAgCgAAAAMAAAAAgAAACcAAAAYAAAAAgAAAAAAAAAAcMAAAAAAACUAAAAMAAAAAgAAACUAAAAMAAAACAAAgFYAAAAwAAAADwEAAFACAAAPAQAAaQIAAAUAAAAPAU8CDwFqAhEBagIRAU8CDwFP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lmL21DJT8TRAhACAFYCAAATAgAAAIQwNsEAAAAigAAAAMAAAAAAAAAAAAAxAAAgEQAAIBE+5EA/8BwAP/7kQD/wHAA/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IAAAAIQAAAAgAAAA7AAAACAAAABMAAAAMAAAAAQAAACQAAAAkAAAAAACAPQAAAAAAAAAAAACAPQAAAAAAAAAAAgAAABsAAAAQAAAAyw4AAMgkAAA2AAAAEAAAAMsOAAAIJAAAWAAAACgAAAAAAAAAAAAAAP//////////AwAAAMwO6SPmDtMjBA/TIzYAAAAQAAAAxxAAANMjAABYAAAAKAAAAAAAAAAAAAAA//////////8DAAAA5BDTI/4Q6SP/EAgkWQAAACQAAAAAAAAAAAAAAP//////////AgAAAP8QyCTLDsgkPQAAAAgAAAAkAAAAJAAAAAAAgEEAAAAAAAAAAAAAgEEAAAAAAAAAAAIAAAA8AAAACAAAAEMAAAAMAAAAAQAAABMAAAAMAAAAAQAAACUAAAAMAAAACAAAgCcAAAAYAAAAAgAAAAAAAAAAkfsAAAAAACUAAAAMAAAAAgAAACUAAAAMAAAACAAAgFYAAAAwAAAA7QAAAD4CAADuAAAATAIAAAUAAADsAD0C7ABOAu4ATgLuAD0C7AA9AiUAAAAMAAAACAAAgCUAAAAMAAAAAAAAgCgAAAAMAAAAAgAAACcAAAAYAAAAAgAAAAAAAAAAkfoAAAAAACUAAAAMAAAAAgAAACUAAAAMAAAACAAAgFYAAAAwAAAA7gAAAD4CAADvAAAATAIAAAUAAADuAD0C7gBOAu8ATgLvAD0C7gA9AiUAAAAMAAAACAAAgCUAAAAMAAAAAAAAgCgAAAAMAAAAAgAAACcAAAAYAAAAAgAAAAAAAAAAkPoAAAAAACUAAAAMAAAAAgAAACUAAAAMAAAACAAAgFYAAAAwAAAA7wAAAD4CAADwAAAATAIAAAUAAADvAD0C7wBOAvAATgLwAD0C7wA9AiUAAAAMAAAACAAAgCUAAAAMAAAAAAAAgCgAAAAMAAAAAgAAACcAAAAYAAAAAgAAAAAAAAAAkPkAAAAAACUAAAAMAAAAAgAAACUAAAAMAAAACAAAgFYAAAAwAAAA8AAAAD4CAADxAAAATAIAAAUAAADwAD0C8ABOAvEATgLxAD0C8AA9AiUAAAAMAAAACAAAgCUAAAAMAAAAAAAAgCgAAAAMAAAAAgAAACcAAAAYAAAAAgAAAAAAAAAAkPgAAAAAACUAAAAMAAAAAgAAACUAAAAMAAAACAAAgFYAAAAwAAAA8QAAAD4CAADyAAAATAIAAAUAAADxAD0C8QBOAvIATgLyAD0C8QA9AiUAAAAMAAAACAAAgCUAAAAMAAAAAAAAgCgAAAAMAAAAAgAAACcAAAAYAAAAAgAAAAAAAAAAj/cAAAAAACUAAAAMAAAAAgAAACUAAAAMAAAACAAAgFYAAAAwAAAA8gAAAD4CAADzAAAATAIAAAUAAADyAD0C8gBOAvMATgLzAD0C8gA9AiUAAAAMAAAACAAAgCUAAAAMAAAAAAAAgCgAAAAMAAAAAgAAACcAAAAYAAAAAgAAAAAAAAAAjvYAAAAAACUAAAAMAAAAAgAAACUAAAAMAAAACAAAgFYAAAAwAAAA8wAAAD4CAAD0AAAATAIAAAUAAADzAD0C8wBOAvQATgL0AD0C8wA9AiUAAAAMAAAACAAAgCUAAAAMAAAAAAAAgCgAAAAMAAAAAgAAACcAAAAYAAAAAgAAAAAAAAAAjvUAAAAAACUAAAAMAAAAAgAAACUAAAAMAAAACAAAgFYAAAAwAAAA9AAAAD4CAAD1AAAATAIAAAUAAAD0AD0C9ABOAvUATgL1AD0C9AA9AiUAAAAMAAAACAAAgCUAAAAMAAAAAAAAgCgAAAAMAAAAAgAAACcAAAAYAAAAAgAAAAAAAAAAjfQAAAAAACUAAAAMAAAAAgAAACUAAAAMAAAACAAAgFYAAAAwAAAA9QAAAD4CAAD2AAAATAIAAAUAAAD1AD0C9QBOAvYATgL2AD0C9QA9AiUAAAAMAAAACAAAgCUAAAAMAAAAAAAAgCgAAAAMAAAAAgAAACcAAAAYAAAAAgAAAAAAAAAAjPIAAAAAACUAAAAMAAAAAgAAACUAAAAMAAAACAAAgFYAAAAwAAAA9gAAAD4CAAD3AAAATAIAAAUAAAD2AD0C9gBOAvcATgL3AD0C9gA9AiUAAAAMAAAACAAAgCUAAAAMAAAAAAAAgCgAAAAMAAAAAgAAACcAAAAYAAAAAgAAAAAAAAAAi/AAAAAAACUAAAAMAAAAAgAAACUAAAAMAAAACAAAgFYAAAAwAAAA9wAAAD4CAAD4AAAATAIAAAUAAAD3AD0C9wBOAvgATgL4AD0C9wA9AiUAAAAMAAAACAAAgCUAAAAMAAAAAAAAgCgAAAAMAAAAAgAAACcAAAAYAAAAAgAAAAAAAAAAiu4AAAAAACUAAAAMAAAAAgAAACUAAAAMAAAACAAAgFYAAAAwAAAA+AAAAD4CAAD5AAAATAIAAAUAAAD4AD0C+ABOAvkATgL5AD0C+AA9AiUAAAAMAAAACAAAgCUAAAAMAAAAAAAAgCgAAAAMAAAAAgAAACcAAAAYAAAAAgAAAAAAAAAAiewAAAAAACUAAAAMAAAAAgAAACUAAAAMAAAACAAAgFYAAAAwAAAA+QAAAD4CAAD6AAAATAIAAAUAAAD5AD0C+QBOAvoATgL6AD0C+QA9AiUAAAAMAAAACAAAgCUAAAAMAAAAAAAAgCgAAAAMAAAAAgAAACcAAAAYAAAAAgAAAAAAAAAAh+oAAAAAACUAAAAMAAAAAgAAACUAAAAMAAAACAAAgFYAAAAwAAAA+gAAAD4CAAD7AAAATAIAAAUAAAD6AD0C+gBOAvsATgL7AD0C+gA9AiUAAAAMAAAACAAAgCUAAAAMAAAAAAAAgCgAAAAMAAAAAgAAACcAAAAYAAAAAgAAAAAAAAAAhucAAAAAACUAAAAMAAAAAgAAACUAAAAMAAAACAAAgFYAAAAwAAAA+wAAAD4CAAD8AAAATAIAAAUAAAD7AD0C+wBOAvwATgL8AD0C+wA9AiUAAAAMAAAACAAAgCUAAAAMAAAAAAAAgCgAAAAMAAAAAgAAACcAAAAYAAAAAgAAAAAAAAAAhOUAAAAAACUAAAAMAAAAAgAAACUAAAAMAAAACAAAgFYAAAAwAAAA/AAAAD4CAAD9AAAATAIAAAUAAAD8AD0C/ABOAv0ATgL9AD0C/AA9AiUAAAAMAAAACAAAgCUAAAAMAAAAAAAAgCgAAAAMAAAAAgAAACcAAAAYAAAAAgAAAAAAAAAAg+IAAAAAACUAAAAMAAAAAgAAACUAAAAMAAAACAAAgFYAAAAwAAAA/QAAAD4CAAD+AAAATAIAAAUAAAD9AD0C/QBOAv4ATgL+AD0C/QA9AiUAAAAMAAAACAAAgCUAAAAMAAAAAAAAgCgAAAAMAAAAAgAAACcAAAAYAAAAAgAAAAAAAAAAgd8AAAAAACUAAAAMAAAAAgAAACUAAAAMAAAACAAAgFYAAAAwAAAA/gAAAD4CAAD/AAAATAIAAAUAAAD+AD0C/gBOAv8ATgL/AD0C/gA9AiUAAAAMAAAACAAAgCUAAAAMAAAAAAAAgCgAAAAMAAAAAgAAACcAAAAYAAAAAgAAAAAAAAAAgNwAAAAAACUAAAAMAAAAAgAAACUAAAAMAAAACAAAgFYAAAAwAAAA/wAAAD4CAAAAAQAATAIAAAUAAAD/AD0C/wBOAgABTgIAAT0C/wA9AiUAAAAMAAAACAAAgCUAAAAMAAAAAAAAgCgAAAAMAAAAAgAAACcAAAAYAAAAAgAAAAAAAAAAftoAAAAAACUAAAAMAAAAAgAAACUAAAAMAAAACAAAgFYAAAAwAAAAAAEAAD4CAAABAQAATAIAAAUAAAAAAT0CAAFOAgEBTgIBAT0CAAE9AiUAAAAMAAAACAAAgCUAAAAMAAAAAAAAgCgAAAAMAAAAAgAAACcAAAAYAAAAAgAAAAAAAAAAfdcAAAAAACUAAAAMAAAAAgAAACUAAAAMAAAACAAAgFYAAAAwAAAAAQEAAD4CAAACAQAATAIAAAUAAAABAT0CAQFOAgIBTgICAT0CAQE9AiUAAAAMAAAACAAAgCUAAAAMAAAAAAAAgCgAAAAMAAAAAgAAACcAAAAYAAAAAgAAAAAAAAAAe9QAAAAAACUAAAAMAAAAAgAAACUAAAAMAAAACAAAgFYAAAAwAAAAAgEAAD4CAAADAQAATAIAAAUAAAACAT0CAgFOAgMBTgIDAT0CAgE9AiUAAAAMAAAACAAAgCUAAAAMAAAAAAAAgCgAAAAMAAAAAgAAACcAAAAYAAAAAgAAAAAAAAAAetIAAAAAACUAAAAMAAAAAgAAACUAAAAMAAAACAAAgFYAAAAwAAAAAwEAAD4CAAAEAQAATAIAAAUAAAADAT0CAwFOAgQBTgIEAT0CAwE9AiUAAAAMAAAACAAAgCUAAAAMAAAAAAAAgCgAAAAMAAAAAgAAACcAAAAYAAAAAgAAAAAAAAAAec8AAAAAACUAAAAMAAAAAgAAACUAAAAMAAAACAAAgFYAAAAwAAAABAEAAD4CAAAFAQAATAIAAAUAAAAEAT0CBAFOAgUBTgIFAT0CBAE9AiUAAAAMAAAACAAAgCUAAAAMAAAAAAAAgCgAAAAMAAAAAgAAACcAAAAYAAAAAgAAAAAAAAAAd80AAAAAACUAAAAMAAAAAgAAACUAAAAMAAAACAAAgFYAAAAwAAAABQEAAD4CAAAGAQAATAIAAAUAAAAFAT0CBQFOAgYBTgIGAT0CBQE9AiUAAAAMAAAACAAAgCUAAAAMAAAAAAAAgCgAAAAMAAAAAgAAACcAAAAYAAAAAgAAAAAAAAAAdssAAAAAACUAAAAMAAAAAgAAACUAAAAMAAAACAAAgFYAAAAwAAAABgEAAD4CAAAHAQAATAIAAAUAAAAGAT0CBgFOAgcBTgIHAT0CBgE9AiUAAAAMAAAACAAAgCUAAAAMAAAAAAAAgCgAAAAMAAAAAgAAACcAAAAYAAAAAgAAAAAAAAAAdckAAAAAACUAAAAMAAAAAgAAACUAAAAMAAAACAAAgFYAAAAwAAAABwEAAD4CAAAIAQAATAIAAAUAAAAHAT0CBwFOAggBTgIIAT0CBwE9AiUAAAAMAAAACAAAgCUAAAAMAAAAAAAAgCgAAAAMAAAAAgAAACcAAAAYAAAAAgAAAAAAAAAAdMcAAAAAACUAAAAMAAAAAgAAACUAAAAMAAAACAAAgFYAAAAwAAAACAEAAD4CAAAJAQAATAIAAAUAAAAIAT0CCAFOAgkBTgIJAT0CCAE9AiUAAAAMAAAACAAAgCUAAAAMAAAAAAAAgCgAAAAMAAAAAgAAACcAAAAYAAAAAgAAAAAAAAAAc8YAAAAAACUAAAAMAAAAAgAAACUAAAAMAAAACAAAgFYAAAAwAAAACQEAAD4CAAAKAQAATAIAAAUAAAAJAT0CCQFOAgoBTgIKAT0CCQE9AiUAAAAMAAAACAAAgCUAAAAMAAAAAAAAgCgAAAAMAAAAAgAAACcAAAAYAAAAAgAAAAAAAAAAcsQAAAAAACUAAAAMAAAAAgAAACUAAAAMAAAACAAAgFYAAAAwAAAACgEAAD4CAAALAQAATAIAAAUAAAAKAT0CCgFOAgsBTgILAT0CCgE9AiUAAAAMAAAACAAAgCUAAAAMAAAAAAAAgCgAAAAMAAAAAgAAACcAAAAYAAAAAgAAAAAAAAAAcsMAAAAAACUAAAAMAAAAAgAAACUAAAAMAAAACAAAgFYAAAAwAAAACwEAAD4CAAAMAQAATAIAAAUAAAALAT0CCwFOAgwBTgIMAT0CCwE9AiUAAAAMAAAACAAAgCUAAAAMAAAAAAAAgCgAAAAMAAAAAgAAACcAAAAYAAAAAgAAAAAAAAAAccIAAAAAACUAAAAMAAAAAgAAACUAAAAMAAAACAAAgFYAAAAwAAAADAEAAD4CAAANAQAATAIAAAUAAAAMAT0CDAFOAg0BTgINAT0CDAE9AiUAAAAMAAAACAAAgCUAAAAMAAAAAAAAgCgAAAAMAAAAAgAAACcAAAAYAAAAAgAAAAAAAAAAccEAAAAAACUAAAAMAAAAAgAAACUAAAAMAAAACAAAgFYAAAAwAAAADQEAAD4CAAAOAQAATAIAAAUAAAANAT0CDQFOAg4BTgIOAT0CDQE9AiUAAAAMAAAACAAAgCUAAAAMAAAAAAAAgCgAAAAMAAAAAgAAACcAAAAYAAAAAgAAAAAAAAAAcMEAAAAAACUAAAAMAAAAAgAAACUAAAAMAAAACAAAgFYAAAAwAAAADgEAAD4CAAAPAQAATAIAAAUAAAAOAT0CDgFOAg8BTgIPAT0CDgE9AiUAAAAMAAAACAAAgCUAAAAMAAAAAAAAgCgAAAAMAAAAAgAAACcAAAAYAAAAAgAAAAAAAAAAcMAAAAAAACUAAAAMAAAAAgAAACUAAAAMAAAACAAAgFYAAAAwAAAADwEAAD4CAAAPAQAATAIAAAUAAAAPAT0CDwFOAhEBTgIRAT0CDwE9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lmL21DmzEdRAhACAFYCAAATAgAAAIQwNsEAAAAigAAAAMAAAAAAAAAAAAAxAAAgEQAAIBE+5EA/8BwAP/7kQD/wHAA/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gAAAABAAAAAAAAAKjGX8cPBINIqMZfRyUAAAAMAAAACAAAgCcAAAAYAAAAAgAAAAAAAAAAkfsAAAAAACUAAAAMAAAAAgAAACUAAAAMAAAACAAAgFYAAAAwAAAA7AAAAGwCAADuAAAAdAIAAAUAAADsAGwC7AB0Au4AdALuAGwC7ABsAiUAAAAMAAAACAAAgCUAAAAMAAAAAAAAgCgAAAAMAAAAAgAAACcAAAAYAAAAAgAAAAAAAAAAkfoAAAAAACUAAAAMAAAAAgAAACUAAAAMAAAACAAAgFYAAAAwAAAA7gAAAGwCAADvAAAAdAIAAAUAAADuAGwC7gB0Au8AdALvAGwC7gBsAiUAAAAMAAAACAAAgCUAAAAMAAAAAAAAgCgAAAAMAAAAAgAAACcAAAAYAAAAAgAAAAAAAAAAkPoAAAAAACUAAAAMAAAAAgAAACUAAAAMAAAACAAAgFYAAAAwAAAA7wAAAGwCAADwAAAAdAIAAAUAAADvAGwC7wB0AvAAdALwAGwC7wBsAiUAAAAMAAAACAAAgCUAAAAMAAAAAAAAgCgAAAAMAAAAAgAAACcAAAAYAAAAAgAAAAAAAAAAkPkAAAAAACUAAAAMAAAAAgAAACUAAAAMAAAACAAAgFYAAAAwAAAA8AAAAGwCAADxAAAAdAIAAAUAAADwAGwC8AB0AvEAdALxAGwC8ABsAiUAAAAMAAAACAAAgCUAAAAMAAAAAAAAgCgAAAAMAAAAAgAAACcAAAAYAAAAAgAAAAAAAAAAkPgAAAAAACUAAAAMAAAAAgAAACUAAAAMAAAACAAAgFYAAAAwAAAA8QAAAGwCAADyAAAAdAIAAAUAAADxAGwC8QB0AvIAdALyAGwC8QBsAiUAAAAMAAAACAAAgCUAAAAMAAAAAAAAgCgAAAAMAAAAAgAAACcAAAAYAAAAAgAAAAAAAAAAj/cAAAAAACUAAAAMAAAAAgAAACUAAAAMAAAACAAAgFYAAAAwAAAA8gAAAGwCAADzAAAAdAIAAAUAAADyAGwC8gB0AvMAdALzAGwC8gBsAiUAAAAMAAAACAAAgCUAAAAMAAAAAAAAgCgAAAAMAAAAAgAAACcAAAAYAAAAAgAAAAAAAAAAjvYAAAAAACUAAAAMAAAAAgAAACUAAAAMAAAACAAAgFYAAAAwAAAA8wAAAGwCAAD0AAAAdAIAAAUAAADzAGwC8wB0AvQAdAL0AGwC8wBsAiUAAAAMAAAACAAAgCUAAAAMAAAAAAAAgCgAAAAMAAAAAgAAACcAAAAYAAAAAgAAAAAAAAAAjvUAAAAAACUAAAAMAAAAAgAAACUAAAAMAAAACAAAgFYAAAAwAAAA9AAAAGwCAAD1AAAAdAIAAAUAAAD0AGwC9AB0AvUAdAL1AGwC9ABsAiUAAAAMAAAACAAAgCUAAAAMAAAAAAAAgCgAAAAMAAAAAgAAACcAAAAYAAAAAgAAAAAAAAAAjfQAAAAAACUAAAAMAAAAAgAAACUAAAAMAAAACAAAgFYAAAAwAAAA9QAAAGwCAAD2AAAAdAIAAAUAAAD1AGwC9QB0AvYAdAL2AGwC9QBsAiUAAAAMAAAACAAAgCUAAAAMAAAAAAAAgCgAAAAMAAAAAgAAACcAAAAYAAAAAgAAAAAAAAAAjPIAAAAAACUAAAAMAAAAAgAAACUAAAAMAAAACAAAgFYAAAAwAAAA9gAAAGwCAAD3AAAAdAIAAAUAAAD2AGwC9gB0AvcAdAL3AGwC9gBsAiUAAAAMAAAACAAAgCUAAAAMAAAAAAAAgCgAAAAMAAAAAgAAACcAAAAYAAAAAgAAAAAAAAAAi/AAAAAAACUAAAAMAAAAAgAAACUAAAAMAAAACAAAgFYAAAAwAAAA9wAAAGwCAAD4AAAAdAIAAAUAAAD3AGwC9wB0AvgAdAL4AGwC9wBsAiUAAAAMAAAACAAAgCUAAAAMAAAAAAAAgCgAAAAMAAAAAgAAACcAAAAYAAAAAgAAAAAAAAAAiu4AAAAAACUAAAAMAAAAAgAAACUAAAAMAAAACAAAgFYAAAAwAAAA+AAAAGwCAAD5AAAAdAIAAAUAAAD4AGwC+AB0AvkAdAL5AGwC+ABsAiUAAAAMAAAACAAAgCUAAAAMAAAAAAAAgCgAAAAMAAAAAgAAACcAAAAYAAAAAgAAAAAAAAAAiewAAAAAACUAAAAMAAAAAgAAACUAAAAMAAAACAAAgFYAAAAwAAAA+QAAAGwCAAD6AAAAdAIAAAUAAAD5AGwC+QB0AvoAdAL6AGwC+QBsAiUAAAAMAAAACAAAgCUAAAAMAAAAAAAAgCgAAAAMAAAAAgAAACcAAAAYAAAAAgAAAAAAAAAAh+oAAAAAACUAAAAMAAAAAgAAACUAAAAMAAAACAAAgFYAAAAwAAAA+gAAAGwCAAD7AAAAdAIAAAUAAAD6AGwC+gB0AvsAdAL7AGwC+gBsAiUAAAAMAAAACAAAgCUAAAAMAAAAAAAAgCgAAAAMAAAAAgAAACcAAAAYAAAAAgAAAAAAAAAAhucAAAAAACUAAAAMAAAAAgAAACUAAAAMAAAACAAAgFYAAAAwAAAA+wAAAGwCAAD8AAAAdAIAAAUAAAD7AGwC+wB0AvwAdAL8AGwC+wBsAiUAAAAMAAAACAAAgCUAAAAMAAAAAAAAgCgAAAAMAAAAAgAAACcAAAAYAAAAAgAAAAAAAAAAhOUAAAAAACUAAAAMAAAAAgAAACUAAAAMAAAACAAAgFYAAAAwAAAA/AAAAGwCAAD9AAAAdAIAAAUAAAD8AGwC/AB0Av0AdAL9AGwC/ABsAiUAAAAMAAAACAAAgCUAAAAMAAAAAAAAgCgAAAAMAAAAAgAAACcAAAAYAAAAAgAAAAAAAAAAg+IAAAAAACUAAAAMAAAAAgAAACUAAAAMAAAACAAAgFYAAAAwAAAA/QAAAGwCAAD+AAAAdAIAAAUAAAD9AGwC/QB0Av4AdAL+AGwC/QBsAiUAAAAMAAAACAAAgCUAAAAMAAAAAAAAgCgAAAAMAAAAAgAAACcAAAAYAAAAAgAAAAAAAAAAgd8AAAAAACUAAAAMAAAAAgAAACUAAAAMAAAACAAAgFYAAAAwAAAA/gAAAGwCAAD/AAAAdAIAAAUAAAD+AGwC/gB0Av8AdAL/AGwC/gBsAiUAAAAMAAAACAAAgCUAAAAMAAAAAAAAgCgAAAAMAAAAAgAAACcAAAAYAAAAAgAAAAAAAAAAgNwAAAAAACUAAAAMAAAAAgAAACUAAAAMAAAACAAAgFYAAAAwAAAA/wAAAGwCAAAAAQAAdAIAAAUAAAD/AGwC/wB0AgABdAIAAWwC/wBsAiUAAAAMAAAACAAAgCUAAAAMAAAAAAAAgCgAAAAMAAAAAgAAACcAAAAYAAAAAgAAAAAAAAAAftoAAAAAACUAAAAMAAAAAgAAACUAAAAMAAAACAAAgFYAAAAwAAAAAAEAAGwCAAABAQAAdAIAAAUAAAAAAWwCAAF0AgEBdAIBAWwCAAFsAiUAAAAMAAAACAAAgCUAAAAMAAAAAAAAgCgAAAAMAAAAAgAAACcAAAAYAAAAAgAAAAAAAAAAfdcAAAAAACUAAAAMAAAAAgAAACUAAAAMAAAACAAAgFYAAAAwAAAAAQEAAGwCAAACAQAAdAIAAAUAAAABAWwCAQF0AgIBdAICAWwCAQFsAiUAAAAMAAAACAAAgCUAAAAMAAAAAAAAgCgAAAAMAAAAAgAAACcAAAAYAAAAAgAAAAAAAAAAe9QAAAAAACUAAAAMAAAAAgAAACUAAAAMAAAACAAAgFYAAAAwAAAAAgEAAGwCAAADAQAAdAIAAAUAAAACAWwCAgF0AgMBdAIDAWwCAgFsAiUAAAAMAAAACAAAgCUAAAAMAAAAAAAAgCgAAAAMAAAAAgAAACcAAAAYAAAAAgAAAAAAAAAAetIAAAAAACUAAAAMAAAAAgAAACUAAAAMAAAACAAAgFYAAAAwAAAAAwEAAGwCAAAEAQAAdAIAAAUAAAADAWwCAwF0AgQBdAIEAWwCAwFsAiUAAAAMAAAACAAAgCUAAAAMAAAAAAAAgCgAAAAMAAAAAgAAACcAAAAYAAAAAgAAAAAAAAAAec8AAAAAACUAAAAMAAAAAgAAACUAAAAMAAAACAAAgFYAAAAwAAAABAEAAGwCAAAFAQAAdAIAAAUAAAAEAWwCBAF0AgUBdAIFAWwCBAFsAiUAAAAMAAAACAAAgCUAAAAMAAAAAAAAgCgAAAAMAAAAAgAAACcAAAAYAAAAAgAAAAAAAAAAd80AAAAAACUAAAAMAAAAAgAAACUAAAAMAAAACAAAgFYAAAAwAAAABQEAAGwCAAAGAQAAdAIAAAUAAAAFAWwCBQF0AgYBdAIGAWwCBQFsAiUAAAAMAAAACAAAgCUAAAAMAAAAAAAAgCgAAAAMAAAAAgAAACcAAAAYAAAAAgAAAAAAAAAAdssAAAAAACUAAAAMAAAAAgAAACUAAAAMAAAACAAAgFYAAAAwAAAABgEAAGwCAAAHAQAAdAIAAAUAAAAGAWwCBgF0AgcBdAIHAWwCBgFsAiUAAAAMAAAACAAAgCUAAAAMAAAAAAAAgCgAAAAMAAAAAgAAACcAAAAYAAAAAgAAAAAAAAAAdckAAAAAACUAAAAMAAAAAgAAACUAAAAMAAAACAAAgFYAAAAwAAAABwEAAGwCAAAIAQAAdAIAAAUAAAAHAWwCBwF0AggBdAIIAWwCBwFsAiUAAAAMAAAACAAAgCUAAAAMAAAAAAAAgCgAAAAMAAAAAgAAACcAAAAYAAAAAgAAAAAAAAAAdMcAAAAAACUAAAAMAAAAAgAAACUAAAAMAAAACAAAgFYAAAAwAAAACAEAAGwCAAAJAQAAdAIAAAUAAAAIAWwCCAF0AgkBdAIJAWwCCAFsAiUAAAAMAAAACAAAgCUAAAAMAAAAAAAAgCgAAAAMAAAAAgAAACcAAAAYAAAAAgAAAAAAAAAAc8YAAAAAACUAAAAMAAAAAgAAACUAAAAMAAAACAAAgFYAAAAwAAAACQEAAGwCAAAKAQAAdAIAAAUAAAAJAWwCCQF0AgoBdAIKAWwCCQFsAiUAAAAMAAAACAAAgCUAAAAMAAAAAAAAgCgAAAAMAAAAAgAAACcAAAAYAAAAAgAAAAAAAAAAcsQAAAAAACUAAAAMAAAAAgAAACUAAAAMAAAACAAAgFYAAAAwAAAACgEAAGwCAAALAQAAdAIAAAUAAAAKAWwCCgF0AgsBdAILAWwCCgFsAiUAAAAMAAAACAAAgCUAAAAMAAAAAAAAgCgAAAAMAAAAAgAAACcAAAAYAAAAAgAAAAAAAAAAcsMAAAAAACUAAAAMAAAAAgAAACUAAAAMAAAACAAAgFYAAAAwAAAACwEAAGwCAAAMAQAAdAIAAAUAAAALAWwCCwF0AgwBdAIMAWwCCwFsAiUAAAAMAAAACAAAgCUAAAAMAAAAAAAAgCgAAAAMAAAAAgAAACcAAAAYAAAAAgAAAAAAAAAAccIAAAAAACUAAAAMAAAAAgAAACUAAAAMAAAACAAAgFYAAAAwAAAADAEAAGwCAAANAQAAdAIAAAUAAAAMAWwCDAF0Ag0BdAINAWwCDAFsAiUAAAAMAAAACAAAgCUAAAAMAAAAAAAAgCgAAAAMAAAAAgAAACcAAAAYAAAAAgAAAAAAAAAAccEAAAAAACUAAAAMAAAAAgAAACUAAAAMAAAACAAAgFYAAAAwAAAADQEAAGwCAAAOAQAAdAIAAAUAAAANAWwCDQF0Ag4BdAIOAWwCDQFsAiUAAAAMAAAACAAAgCUAAAAMAAAAAAAAgCgAAAAMAAAAAgAAACcAAAAYAAAAAgAAAAAAAAAAcMEAAAAAACUAAAAMAAAAAgAAACUAAAAMAAAACAAAgFYAAAAwAAAADgEAAGwCAAAPAQAAdAIAAAUAAAAOAWwCDgF0Ag8BdAIPAWwCDgFsAiUAAAAMAAAACAAAgCUAAAAMAAAAAAAAgCgAAAAMAAAAAgAAACcAAAAYAAAAAgAAAAAAAAAAcMAAAAAAACUAAAAMAAAAAgAAACUAAAAMAAAACAAAgFYAAAAwAAAADwEAAGwCAAAQAQAAdAIAAAUAAAAPAWwCDwF0AhABdAIQAWwCDwFs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lmL21DxBYgRAhACAFYCAAATAgAAAIQwNsEAAAAigAAAAMAAAAAAAAAAAAAxAAAgEQAAIBE+5EA/8BwAP/7kQD/wHAA/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gAAAAhAAAACAAAADsAAAAIAAAAEwAAAAwAAAABAAAAJAAAACQAAAAAAIA9AAAAAAAAAAAAAIA9AAAAAAAAAAACAAAAGwAAABAAAAAEDwAA/icAAFgAAAAoAAAAAAAAAAAAAAD//////////wMAAADmDv4nzA7oJ8sOySdZAAAAKAAAAAAAAAAAAAAA//////////8DAAAAyw57J/8Qeyf/EMknWAAAACgAAAAAAAAAAAAAAP//////////AwAAAP4Q6CfkEP4nxxD+J1kAAAAkAAAAAAAAAAAAAAD//////////wIAAAAED/4nBA/+Jz0AAAAIAAAAJAAAACQAAAAAAIBBAAAAAAAAAAAAAIBBAAAAAAAAAAACAAAAPAAAAAgAAABDAAAADAAAAAEAAAATAAAADAAAAAEAAAAlAAAADAAAAAgAAIAnAAAAGAAAAAIAAAAAAAAAAJH7AAAAAAAlAAAADAAAAAIAAAAlAAAADAAAAAgAAIBWAAAAMAAAAO0AAAB4AgAA7gAAAH8CAAAFAAAA7AB3AuwAgQLuAIEC7gB3AuwAdwIlAAAADAAAAAgAAIAlAAAADAAAAAAAAIAoAAAADAAAAAIAAAAnAAAAGAAAAAIAAAAAAAAAAJH6AAAAAAAlAAAADAAAAAIAAAAlAAAADAAAAAgAAIBWAAAAMAAAAO4AAAB4AgAA7wAAAH8CAAAFAAAA7gB3Au4AgQLvAIEC7wB3Au4AdwIlAAAADAAAAAgAAIAlAAAADAAAAAAAAIAoAAAADAAAAAIAAAAnAAAAGAAAAAIAAAAAAAAAAJD6AAAAAAAlAAAADAAAAAIAAAAlAAAADAAAAAgAAIBWAAAAMAAAAO8AAAB4AgAA8AAAAH8CAAAFAAAA7wB3Au8AgQLwAIEC8AB3Au8AdwIlAAAADAAAAAgAAIAlAAAADAAAAAAAAIAoAAAADAAAAAIAAAAnAAAAGAAAAAIAAAAAAAAAAJD5AAAAAAAlAAAADAAAAAIAAAAlAAAADAAAAAgAAIBWAAAAMAAAAPAAAAB4AgAA8QAAAH8CAAAFAAAA8AB3AvAAgQLxAIEC8QB3AvAAdwIlAAAADAAAAAgAAIAlAAAADAAAAAAAAIAoAAAADAAAAAIAAAAnAAAAGAAAAAIAAAAAAAAAAJD4AAAAAAAlAAAADAAAAAIAAAAlAAAADAAAAAgAAIBWAAAAMAAAAPEAAAB4AgAA8gAAAH8CAAAFAAAA8QB3AvEAgQLyAIEC8gB3AvEAdwIlAAAADAAAAAgAAIAlAAAADAAAAAAAAIAoAAAADAAAAAIAAAAnAAAAGAAAAAIAAAAAAAAAAI/3AAAAAAAlAAAADAAAAAIAAAAlAAAADAAAAAgAAIBWAAAAMAAAAPIAAAB4AgAA8wAAAH8CAAAFAAAA8gB3AvIAgQLzAIEC8wB3AvIAdwIlAAAADAAAAAgAAIAlAAAADAAAAAAAAIAoAAAADAAAAAIAAAAnAAAAGAAAAAIAAAAAAAAAAI72AAAAAAAlAAAADAAAAAIAAAAlAAAADAAAAAgAAIBWAAAAMAAAAPMAAAB4AgAA9AAAAH8CAAAFAAAA8wB3AvMAgQL0AIEC9AB3AvMAdwIlAAAADAAAAAgAAIAlAAAADAAAAAAAAIAoAAAADAAAAAIAAAAnAAAAGAAAAAIAAAAAAAAAAI71AAAAAAAlAAAADAAAAAIAAAAlAAAADAAAAAgAAIBWAAAAMAAAAPQAAAB4AgAA9QAAAH8CAAAFAAAA9AB3AvQAgQL1AIEC9QB3AvQAdwIlAAAADAAAAAgAAIAlAAAADAAAAAAAAIAoAAAADAAAAAIAAAAnAAAAGAAAAAIAAAAAAAAAAI30AAAAAAAlAAAADAAAAAIAAAAlAAAADAAAAAgAAIBWAAAAMAAAAPUAAAB4AgAA9gAAAH8CAAAFAAAA9QB3AvUAgQL2AIEC9gB3AvUAdwIlAAAADAAAAAgAAIAlAAAADAAAAAAAAIAoAAAADAAAAAIAAAAnAAAAGAAAAAIAAAAAAAAAAIzyAAAAAAAlAAAADAAAAAIAAAAlAAAADAAAAAgAAIBWAAAAMAAAAPYAAAB4AgAA9wAAAH8CAAAFAAAA9gB3AvYAgQL3AIEC9wB3AvYAdwIlAAAADAAAAAgAAIAlAAAADAAAAAAAAIAoAAAADAAAAAIAAAAnAAAAGAAAAAIAAAAAAAAAAIvwAAAAAAAlAAAADAAAAAIAAAAlAAAADAAAAAgAAIBWAAAAMAAAAPcAAAB4AgAA+AAAAH8CAAAFAAAA9wB3AvcAgQL4AIEC+AB3AvcAdwIlAAAADAAAAAgAAIAlAAAADAAAAAAAAIAoAAAADAAAAAIAAAAnAAAAGAAAAAIAAAAAAAAAAIruAAAAAAAlAAAADAAAAAIAAAAlAAAADAAAAAgAAIBWAAAAMAAAAPgAAAB4AgAA+QAAAH8CAAAFAAAA+AB3AvgAgQL5AIEC+QB3AvgAdwIlAAAADAAAAAgAAIAlAAAADAAAAAAAAIAoAAAADAAAAAIAAAAnAAAAGAAAAAIAAAAAAAAAAInsAAAAAAAlAAAADAAAAAIAAAAlAAAADAAAAAgAAIBWAAAAMAAAAPkAAAB4AgAA+gAAAH8CAAAFAAAA+QB3AvkAgQL6AIEC+gB3AvkAdwIlAAAADAAAAAgAAIAlAAAADAAAAAAAAIAoAAAADAAAAAIAAAAnAAAAGAAAAAIAAAAAAAAAAIfqAAAAAAAlAAAADAAAAAIAAAAlAAAADAAAAAgAAIBWAAAAMAAAAPoAAAB4AgAA+wAAAH8CAAAFAAAA+gB3AvoAgQL7AIEC+wB3AvoAdwIlAAAADAAAAAgAAIAlAAAADAAAAAAAAIAoAAAADAAAAAIAAAAnAAAAGAAAAAIAAAAAAAAAAIbnAAAAAAAlAAAADAAAAAIAAAAlAAAADAAAAAgAAIBWAAAAMAAAAPsAAAB4AgAA/AAAAH8CAAAFAAAA+wB3AvsAgQL8AIEC/AB3AvsAdwIlAAAADAAAAAgAAIAlAAAADAAAAAAAAIAoAAAADAAAAAIAAAAnAAAAGAAAAAIAAAAAAAAAAITlAAAAAAAlAAAADAAAAAIAAAAlAAAADAAAAAgAAIBWAAAAMAAAAPwAAAB4AgAA/QAAAH8CAAAFAAAA/AB3AvwAgQL9AIEC/QB3AvwAdwIlAAAADAAAAAgAAIAlAAAADAAAAAAAAIAoAAAADAAAAAIAAAAnAAAAGAAAAAIAAAAAAAAAAIPiAAAAAAAlAAAADAAAAAIAAAAlAAAADAAAAAgAAIBWAAAAMAAAAP0AAAB4AgAA/gAAAH8CAAAFAAAA/QB3Av0AgQL+AIEC/gB3Av0AdwIlAAAADAAAAAgAAIAlAAAADAAAAAAAAIAoAAAADAAAAAIAAAAnAAAAGAAAAAIAAAAAAAAAAIHfAAAAAAAlAAAADAAAAAIAAAAlAAAADAAAAAgAAIBWAAAAMAAAAP4AAAB4AgAA/wAAAH8CAAAFAAAA/gB3Av4AgQL/AIEC/wB3Av4AdwIlAAAADAAAAAgAAIAlAAAADAAAAAAAAIAoAAAADAAAAAIAAAAnAAAAGAAAAAIAAAAAAAAAAIDcAAAAAAAlAAAADAAAAAIAAAAlAAAADAAAAAgAAIBWAAAAMAAAAP8AAAB4AgAAAAEAAH8CAAAFAAAA/wB3Av8AgQIAAYECAAF3Av8AdwIlAAAADAAAAAgAAIAlAAAADAAAAAAAAIAoAAAADAAAAAIAAAAnAAAAGAAAAAIAAAAAAAAAAH7aAAAAAAAlAAAADAAAAAIAAAAlAAAADAAAAAgAAIBWAAAAMAAAAAABAAB4AgAAAQEAAH8CAAAFAAAAAAF3AgABgQIBAYECAQF3AgABdwIlAAAADAAAAAgAAIAlAAAADAAAAAAAAIAoAAAADAAAAAIAAAAnAAAAGAAAAAIAAAAAAAAAAH3XAAAAAAAlAAAADAAAAAIAAAAlAAAADAAAAAgAAIBWAAAAMAAAAAEBAAB4AgAAAgEAAH8CAAAFAAAAAQF3AgEBgQICAYECAgF3AgEBdwIlAAAADAAAAAgAAIAlAAAADAAAAAAAAIAoAAAADAAAAAIAAAAnAAAAGAAAAAIAAAAAAAAAAHvUAAAAAAAlAAAADAAAAAIAAAAlAAAADAAAAAgAAIBWAAAAMAAAAAIBAAB4AgAAAwEAAH8CAAAFAAAAAgF3AgIBgQIDAYECAwF3AgIBdwIlAAAADAAAAAgAAIAlAAAADAAAAAAAAIAoAAAADAAAAAIAAAAnAAAAGAAAAAIAAAAAAAAAAHrSAAAAAAAlAAAADAAAAAIAAAAlAAAADAAAAAgAAIBWAAAAMAAAAAMBAAB4AgAABAEAAH8CAAAFAAAAAwF3AgMBgQIEAYECBAF3AgMBdwIlAAAADAAAAAgAAIAlAAAADAAAAAAAAIAoAAAADAAAAAIAAAAnAAAAGAAAAAIAAAAAAAAAAHnPAAAAAAAlAAAADAAAAAIAAAAlAAAADAAAAAgAAIBWAAAAMAAAAAQBAAB4AgAABQEAAH8CAAAFAAAABAF3AgQBgQIFAYECBQF3AgQBdwIlAAAADAAAAAgAAIAlAAAADAAAAAAAAIAoAAAADAAAAAIAAAAnAAAAGAAAAAIAAAAAAAAAAHfNAAAAAAAlAAAADAAAAAIAAAAlAAAADAAAAAgAAIBWAAAAMAAAAAUBAAB4AgAABgEAAH8CAAAFAAAABQF3AgUBgQIGAYECBgF3AgUBdwIlAAAADAAAAAgAAIAlAAAADAAAAAAAAIAoAAAADAAAAAIAAAAnAAAAGAAAAAIAAAAAAAAAAHbLAAAAAAAlAAAADAAAAAIAAAAlAAAADAAAAAgAAIBWAAAAMAAAAAYBAAB4AgAABwEAAH8CAAAFAAAABgF3AgYBgQIHAYECBwF3AgYBdwIlAAAADAAAAAgAAIAlAAAADAAAAAAAAIAoAAAADAAAAAIAAAAnAAAAGAAAAAIAAAAAAAAAAHXJAAAAAAAlAAAADAAAAAIAAAAlAAAADAAAAAgAAIBWAAAAMAAAAAcBAAB4AgAACAEAAH8CAAAFAAAABwF3AgcBgQIIAYECCAF3AgcBdwIlAAAADAAAAAgAAIAlAAAADAAAAAAAAIAoAAAADAAAAAIAAAAnAAAAGAAAAAIAAAAAAAAAAHTHAAAAAAAlAAAADAAAAAIAAAAlAAAADAAAAAgAAIBWAAAAMAAAAAgBAAB4AgAACQEAAH8CAAAFAAAACAF3AggBgQIJAYECCQF3AggBdwIlAAAADAAAAAgAAIAlAAAADAAAAAAAAIAoAAAADAAAAAIAAAAnAAAAGAAAAAIAAAAAAAAAAHPGAAAAAAAlAAAADAAAAAIAAAAlAAAADAAAAAgAAIBWAAAAMAAAAAkBAAB4AgAACgEAAH8CAAAFAAAACQF3AgkBgQIKAYECCgF3AgkBdwIlAAAADAAAAAgAAIAlAAAADAAAAAAAAIAoAAAADAAAAAIAAAAnAAAAGAAAAAIAAAAAAAAAAHLEAAAAAAAlAAAADAAAAAIAAAAlAAAADAAAAAgAAIBWAAAAMAAAAAoBAAB4AgAACwEAAH8CAAAFAAAACgF3AgoBgQILAYECCwF3AgoBdwIlAAAADAAAAAgAAIAlAAAADAAAAAAAAIAoAAAADAAAAAIAAAAnAAAAGAAAAAIAAAAAAAAAAHLDAAAAAAAlAAAADAAAAAIAAAAlAAAADAAAAAgAAIBWAAAAMAAAAAsBAAB4AgAADAEAAH8CAAAFAAAACwF3AgsBgQIMAYECDAF3AgsBdwIlAAAADAAAAAgAAIAlAAAADAAAAAAAAIAoAAAADAAAAAIAAAAnAAAAGAAAAAIAAAAAAAAAAHHCAAAAAAAlAAAADAAAAAIAAAAlAAAADAAAAAgAAIBWAAAAMAAAAAwBAAB4AgAADQEAAH8CAAAFAAAADAF3AgwBgQINAYECDQF3AgwBdwIlAAAADAAAAAgAAIAlAAAADAAAAAAAAIAoAAAADAAAAAIAAAAnAAAAGAAAAAIAAAAAAAAAAHHBAAAAAAAlAAAADAAAAAIAAAAlAAAADAAAAAgAAIBWAAAAMAAAAA0BAAB4AgAADgEAAH8CAAAFAAAADQF3Ag0BgQIOAYECDgF3Ag0BdwIlAAAADAAAAAgAAIAlAAAADAAAAAAAAIAoAAAADAAAAAIAAAAnAAAAGAAAAAIAAAAAAAAAAHDBAAAAAAAlAAAADAAAAAIAAAAlAAAADAAAAAgAAIBWAAAAMAAAAA4BAAB4AgAADwEAAH8CAAAFAAAADgF3Ag4BgQIPAYECDwF3Ag4BdwIlAAAADAAAAAgAAIAlAAAADAAAAAAAAIAoAAAADAAAAAIAAAAnAAAAGAAAAAIAAAAAAAAAAHDAAAAAAAAlAAAADAAAAAIAAAAlAAAADAAAAAgAAIBWAAAAMAAAAA8BAAB4AgAADwEAAH8CAAAFAAAADwF3Ag8BgQIRAYECEQF3Ag8Bdw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5lVsQ0t5E0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MBwAP8oAAAADAAAAAEAAAAkAAAAJAAAAAAAgD0AAAAAAAAAAAAAgD0AAAAAAAAAAAIAAAAnAAAAGAAAAAEAAAAAAAAAAHDAAAAAAAAlAAAADAAAAAEAAAATAAAADAAAAAEAAAA7AAAACAAAABsAAAAQAAAADBEAANckAABZAAAAJAAAAAAAAAAAAAAA//////////8CAAAAvg7XJL4OCCRYAAAAKAAAAAAAAAAAAAAA//////////8DAAAAvg7iI90OxSMED8UjNgAAABAAAADHEAAAxSMAAFgAAAAoAAAAAAAAAAAAAAD//////////wMAAADtEMUjDBHiIwwRCCQ2AAAAEAAAAAwRAADXJAAAPQAAAAgAAAAbAAAAEAAAANkOAAC6JAAAWQAAACQAAAAAAAAAAAAAAP//////////AgAAAPEQuiTxEAgkWAAAACgAAAAAAAAAAAAAAP//////////AwAAAPEQ8CPbEOIjxxDiIzYAAAAQAAAABA8AAOIjAABYAAAAKAAAAAAAAAAAAAAA//////////8DAAAA7w7iI9kO8CPZDgkkNgAAABAAAADZDgAAuiQAAD0AAAAIAAAAPAAAAAgAAAA+AAAAGAAAAOsAAAA8AgAAEQEAAE4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5lVsQ5drHUQIQAEDdAAAAGgAAAACEMDbCgAAAAAAAAD2ep0+AAAAAAAAAAAAAAAAAAAAALxRn732ep0+vFGfvfZ6nT4AAAAAI6tnPFHAd7ydPZY+UcB3vJ09lj6sN4C9I6tnPKw3gL0jq2c8UcB3vAABAQGBAAEBAYGBABRAAYAQAAAABAAAAMBwAP8kAAAAJAAAAAAAgD0AAAAAAAAAAAAAgD0AAAAAAAAAAAIAAAAlAAAADAAAAAEAAAATAAAADAAAAAEAAAAlAAAADAAAAAgAAIBbAAAAUAAAAOsAAABrAgAAEQEAAHYCAAACAAAACgAAAAUAAAAFAAAADBFTJ74OUye+Dr4mDBG+JgwRUyfZDjYn8RA2J/EQ2ybZDtsm2Q42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LmVWxDFVEg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DAcAD/JAAAACQAAAAAAIA9AAAAAAAAAAAAAIA9AAAAAAAAAAACAAAAJQAAAAwAAAABAAAAEwAAAAwAAAABAAAAOwAAAAgAAAAbAAAAEAAAAMcQAAANKAAANgAAABAAAAAEDwAADSgAAFgAAAAoAAAAAAAAAAAAAAD//////////wMAAADdDg0ovg7vJ74OySdZAAAAKAAAAAAAAAAAAAAA//////////8DAAAAvg5tJwwRbScMEcknWAAAACgAAAAAAAAAAAAAAP//////////AwAAAAwR7yftEA0oxxANKD0AAAAIAAAAGwAAABAAAADZDgAAiicAADYAAAAQAAAA2Q4AAMknAABYAAAAKAAAAAAAAAAAAAAA//////////8DAAAA2Q7hJ+8O8CcED/AnNgAAABAAAADHEAAA8CcAAFgAAAAoAAAAAAAAAAAAAAD//////////wMAAADbEPAn8RDhJ/EQySdZAAAAKAAAAAAAAAAAAAAA//////////8DAAAA8RCKJ9kOiifZDoonPQAAAAgAAAA8AAAACAAAAD4AAAAYAAAA6wAAAHYCAAARAQAAgQ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mVWxD3JsaRAhAAQN0AAAAaAAAAAIQwNsKAAAAAAAAAPZ6nT4AAACkAAAAAAAAAKQAAAAAe4NnvvZ6nT57g2e+9nqdPgAAAKQjq2c8yXV4vJ09lj7JdXi8nT2WPnYHWL4jq2c8dgdYviOrZzzJdXi8AAEBAYEAAQEBgYMAFEABgBAAAAAEAAAAwHAA/yQAAAAkAAAAAACAPQAAAAAAAAAAAACAPQAAAAAAAAAAAgAAACUAAAAMAAAAAQAAABMAAAAMAAAAAQAAACUAAAAMAAAACAAAgFsAAABQAAAA6wAAAE4CAAARAQAAagIAAAIAAAAKAAAABQAAAAUAAAAMEZ8mvg6fJr4O7SQMEe0kDBGfJtkOgibxEIIm8RAKJdkOCiXZDoI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sTdekNWIhd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MBwAP8kAAAAJAAAAAAAgD0AAAAAAAAAAAAAgD0AAAAAAAAAAAIAAAAlAAAADAAAAAEAAAATAAAADAAAAAEAAAA7AAAACAAAABsAAAAQAAAA5Q8AADslAABYAAAATAAAAAAAAAAAAAAA//////////8MAAAAwg87JaYPWSWmD34lpg+jJcMPwSXlD8ElCBDBJSQQoyUkEH4lJBBZJQgQOyXlDzslPQAAAAgAAAAbAAAAEAAAAOUPAACsJQAAWAAAAHAAAAAAAAAAAAAAAP//////////FQAAAM0PrCW6D5glug9+JboPaCXID1Yl2w9SJdsPYSXbD3Al2w+AJdsPjSXvD40l7w+AJe8PcCXvD2El7w9SJQIQViUREGglERB+JREQmCX9D6wl5Q+sJT0AAAAIAAAAPAAAAAgAAAA+AAAAGAAAAPoAAABTAgAAAwEAAF0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Tsp+Q1R1BEQIQAACPAAAADAAAAACEMDbAAAAAI4AAAAAAAAAq6qqPAIAAAACAAAAAgAAAAAAAAACEMDbAAAAAMBwAP8IQAEDLAAAACAAAAACEMDbAgAAAAAAAAAAAAAAAAAAAOoPsT4AAAAAAAEDAxVAAQAQAAAABAAAAAAAAAAkAAAAJAAAAAAAgD0AAAAAAAAAAAAAgD0AAAAAAAAAAAIAAABfAAAAOAAAAAIAAAA4AAAAAAAAADgAAAAAAAAAAAABACgAAAAAAAAAAHDAAAAAAAAAAAAAAAAAACUAAAAMAAAAAgAAACUAAAAMAAAABQAAgFcAAAAkAAAA/AAAAA8CAAABAQAAPgIAAAIAAADlDxYh5Q+u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gHpVDPLoERAhAAAI8AAAAMAAAAAIQwNsAAAAAjgAAAAAAAACrqqo8AgAAAAIAAAACAAAAAAAAAAIQwNsAAAAAADP//whAAQMsAAAAIAAAAAIQwNsCAAAAAAAAAAAAAAAAAAAA6g+xPgAAAAAAAQMDFUABABAAAAAEAAAAAAAAACQAAAAkAAAAAACAPQAAAAAAAAAAAACAPQAAAAAAAAAAAgAAAF8AAAA4AAAAAgAAADgAAAAAAAAAOAAAAAAAAAAAAAEAKAAAAAAAAAD/MwAAAAAAAAAAAAAAAAAAJQAAAAwAAAACAAAAJQAAAAwAAAAFAACAVwAAACQAAAAnAQAAEAIAACwBAAA/AgAAAgAAAJwSJyGcEr8jJQAAAAwAAAAHAACAJQAAAAwAAAAAAACAJAAAACQAAAAAAIBBAAAAAAAAAAAAAIBBAAAAAAAAAAACAAAAKAAAAAwAAAACAAAARgAAAPgJAADsCQAARU1GKypAAAAkAAAAGAAAAAAAgD8AAAAAAAAAAAAAgD8AAAAAAAAAACpAAAAkAAAAGAAAAAAAgD8AAAAAAAAAAAAAgD8AAAAAAAAAACZAAAAQAAAABAAAAAAAAAAlQAAAEAAAAAQAAAAAAAAAH0ADAAwAAAAAAAAAIkAEAAwAAAAAAAAAHkAJAAwAAAAAAAAAIUAHAAwAAAAAAAAAKkAAACQAAAAYAAAAwJsJOQAAAAAAAAAAwJsJOSn66UPdmBlECEAJAVgIAABMCAAAAhDA2wQAAACKAAAAAwAAAAAAAAAAAADEAACARAAAgERq7AD/ULAA/2rsAP9QsAD/DwSDQwAAAAAAAAAADwSDQwAAAADfXbz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AAAAAN9dPMgAAAAAAD7frQ8Eg0gAPt+tDwSDSO5YPMgAAAAA7lg8yAAAAADfXTzIDwQDSJnzyscruOpHmfPKx0al1EeRouLHRqXURx/E/8dGpdRHunwOyCu46kc2VBrIDwQDSDZUGsgHrBBINlQayHq1G0i6fA7IerUbSB/E/8d6tRtIkaLix2inEEiZ88rHDwQDSJnzyscAAQEBAYEAAwMDAwMDAwMDAwODAxRAAQAQAAAABAAAAAkAAAAhAAAACAAAADsAAAAIAAAAEwAAAAwAAAABAAAAJAAAACQAAAAAAIA9AAAAAAAAAAAAAIA9AAAAAAAAAAACAAAAGwAAABAAAAA4HQAAyiQAAFkAAAAwAAAAAAAAAAAAAAD//////////wUAAAA4HV8max9fJmsfyiQ4HcokOB3KJD0AAAAIAAAAGwAAABAAAABRHgAAhCUAAFgAAABMAAAAAAAAAAAAAAD//////////wwAAAA0HoQlHB5rJRweTCUcHiwlNB4TJVEeEyVvHhMlhx4sJYceTCWHHmslbx6EJVEehCU9AAAACAAAACQAAAAkAAAAAACAQQAAAAAAAAAAAACAQQAAAAAAAAAAAgAAADwAAAAIAAAAQwAAAAwAAAABAAAAEwAAAAwAAAABAAAAJQAAAAwAAAAIAACAJwAAABgAAAACAAAAAAAAAADsagAAAAAAJQAAAAwAAAACAAAAJQAAAAwAAAAIAACAVgAAADAAAADUAQAATQIAANUBAABlAgAABQAAANMBTALTAWcC1QFnAtUBTALTAUwCJQAAAAwAAAAIAACAJQAAAAwAAAAAAACAKAAAAAwAAAACAAAAJwAAABgAAAACAAAAAAAAAADragAAAAAAJQAAAAwAAAACAAAAJQAAAAwAAAAIAACAVgAAADAAAADVAQAATQIAANYBAABlAgAABQAAANUBTALVAWcC1gFnAtYBTALVAUwCJQAAAAwAAAAIAACAJQAAAAwAAAAAAACAKAAAAAwAAAACAAAAJwAAABgAAAACAAAAAAAAAADraQAAAAAAJQAAAAwAAAACAAAAJQAAAAwAAAAIAACAVgAAADAAAADWAQAATQIAANcBAABlAgAABQAAANYBTALWAWcC1wFnAtcBTALWAUwCJQAAAAwAAAAIAACAJQAAAAwAAAAAAACAKAAAAAwAAAACAAAAJwAAABgAAAACAAAAAAAAAADqaQAAAAAAJQAAAAwAAAACAAAAJQAAAAwAAAAIAACAVgAAADAAAADXAQAATQIAANgBAABlAgAABQAAANcBTALXAWcC2AFnAtgBTALXAUwCJQAAAAwAAAAIAACAJQAAAAwAAAAAAACAKAAAAAwAAAACAAAAJwAAABgAAAACAAAAAAAAAADpaQAAAAAAJQAAAAwAAAACAAAAJQAAAAwAAAAIAACAVgAAADAAAADYAQAATQIAANkBAABlAgAABQAAANgBTALYAWcC2QFnAtkBTALYAUwCJQAAAAwAAAAIAACAJQAAAAwAAAAAAACAKAAAAAwAAAACAAAAJwAAABgAAAACAAAAAAAAAADoaAAAAAAAJQAAAAwAAAACAAAAJQAAAAwAAAAIAACAVgAAADAAAADZAQAATQIAANoBAABlAgAABQAAANkBTALZAWcC2gFnAtoBTALZAUwCJQAAAAwAAAAIAACAJQAAAAwAAAAAAACAKAAAAAwAAAACAAAAJwAAABgAAAACAAAAAAAAAADnaAAAAAAAJQAAAAwAAAACAAAAJQAAAAwAAAAIAACAVgAAADAAAADaAQAATQIAANsBAABlAgAABQAAANoBTALaAWcC2wFnAtsBTALaAUwCJQAAAAwAAAAIAACAJQAAAAwAAAAAAACAKAAAAAwAAAACAAAAJwAAABgAAAACAAAAAAAAAADmZwAAAAAAJQAAAAwAAAACAAAAJQAAAAwAAAAIAACAVgAAADAAAADbAQAATQIAANwBAABlAgAABQAAANsBTALbAWcC3AFnAtwBTALbAUwCJQAAAAwAAAAIAACAJQAAAAwAAAAAAACAKAAAAAwAAAACAAAAJwAAABgAAAACAAAAAAAAAADkZwAAAAAAJQAAAAwAAAACAAAAJQAAAAwAAAAIAACAVgAAADAAAADcAQAATQIAAN0BAABlAgAABQAAANwBTALcAWcC3QFnAt0BTALcAUwCJQAAAAwAAAAIAACAJQAAAAwAAAAAAACAKAAAAAwAAAACAAAAJwAAABgAAAACAAAAAAAAAADjZgAAAAAAJQAAAAwAAAACAAAAJQAAAAwAAAAIAACAVgAAADAAAADdAQAATQIAAN4BAABlAgAABQAAAN0BTALdAWcC3gFnAt4BTALdAUwCJQAAAAwAAAAIAACAJQAAAAwAAAAAAACAKAAAAAwAAAACAAAAJwAAABgAAAACAAAAAAAAAADhZQAAAAAAJQAAAAwAAAACAAAAJQAAAAwAAAAIAACAVgAAADAAAADeAQAATQIAAN8BAABlAgAABQAAAN4BTALeAWcC3wFnAt8BTALeAUwCJQAAAAwAAAAIAACAJQAAAAwAAAAAAACAKAAAAAwAAAACAAAAJwAAABgAAAACAAAAAAAAAADfZAAAAAAAJQAAAAwAAAACAAAAJQAAAAwAAAAIAACAVgAAADAAAADfAQAATQIAAOABAABlAgAABQAAAN8BTALfAWcC4AFnAuABTALfAUwCJQAAAAwAAAAIAACAJQAAAAwAAAAAAACAKAAAAAwAAAACAAAAJwAAABgAAAACAAAAAAAAAADcYwAAAAAAJQAAAAwAAAACAAAAJQAAAAwAAAAIAACAVgAAADAAAADgAQAATQIAAOEBAABlAgAABQAAAOABTALgAWcC4QFnAuEBTALgAUwCJQAAAAwAAAAIAACAJQAAAAwAAAAAAACAKAAAAAwAAAACAAAAJwAAABgAAAACAAAAAAAAAADaYgAAAAAAJQAAAAwAAAACAAAAJQAAAAwAAAAIAACAVgAAADAAAADhAQAATQIAAOIBAABlAgAABQAAAOEBTALhAWcC4gFnAuIBTALhAUwCJQAAAAwAAAAIAACAJQAAAAwAAAAAAACAKAAAAAwAAAACAAAAJwAAABgAAAACAAAAAAAAAADYYQAAAAAAJQAAAAwAAAACAAAAJQAAAAwAAAAIAACAVgAAADAAAADiAQAATQIAAOMBAABlAgAABQAAAOIBTALiAWcC4wFnAuMBTALiAUwCJQAAAAwAAAAIAACAJQAAAAwAAAAAAACAKAAAAAwAAAACAAAAJwAAABgAAAACAAAAAAAAAADVYAAAAAAAJQAAAAwAAAACAAAAJQAAAAwAAAAIAACAVgAAADAAAADjAQAATQIAAOQBAABlAgAABQAAAOMBTALjAWcC5AFnAuQBTALjAUwCJQAAAAwAAAAIAACAJQAAAAwAAAAAAACAKAAAAAwAAAACAAAAJwAAABgAAAACAAAAAAAAAADSXwAAAAAAJQAAAAwAAAACAAAAJQAAAAwAAAAIAACAVgAAADAAAADkAQAATQIAAOUBAABlAgAABQAAAOQBTALkAWcC5QFnAuUBTALkAUwCJQAAAAwAAAAIAACAJQAAAAwAAAAAAACAKAAAAAwAAAACAAAAJwAAABgAAAACAAAAAAAAAADPXgAAAAAAJQAAAAwAAAACAAAAJQAAAAwAAAAIAACAVgAAADAAAADlAQAATQIAAOYBAABlAgAABQAAAOUBTALlAWcC5gFnAuYBTALlAUwCJQAAAAwAAAAIAACAJQAAAAwAAAAAAACAKAAAAAwAAAACAAAAJwAAABgAAAACAAAAAAAAAADNXQAAAAAAJQAAAAwAAAACAAAAJQAAAAwAAAAIAACAVgAAADAAAADmAQAATQIAAOcBAABlAgAABQAAAOYBTALmAWcC5wFnAucBTALmAUwCJQAAAAwAAAAIAACAJQAAAAwAAAAAAACAKAAAAAwAAAACAAAAJwAAABgAAAACAAAAAAAAAADKWwAAAAAAJQAAAAwAAAACAAAAJQAAAAwAAAAIAACAVgAAADAAAADnAQAATQIAAOgBAABlAgAABQAAAOcBTALnAWcC6AFnAugBTALnAUwCJQAAAAwAAAAIAACAJQAAAAwAAAAAAACAKAAAAAwAAAACAAAAJwAAABgAAAACAAAAAAAAAADHWgAAAAAAJQAAAAwAAAACAAAAJQAAAAwAAAAIAACAVgAAADAAAADoAQAATQIAAOkBAABlAgAABQAAAOgBTALoAWcC6QFnAukBTALoAUwCJQAAAAwAAAAIAACAJQAAAAwAAAAAAACAKAAAAAwAAAACAAAAJwAAABgAAAACAAAAAAAAAADEWQAAAAAAJQAAAAwAAAACAAAAJQAAAAwAAAAIAACAVgAAADAAAADpAQAATQIAAOoBAABlAgAABQAAAOkBTALpAWcC6gFnAuoBTALpAUwCJQAAAAwAAAAIAACAJQAAAAwAAAAAAACAKAAAAAwAAAACAAAAJwAAABgAAAACAAAAAAAAAADBVwAAAAAAJQAAAAwAAAACAAAAJQAAAAwAAAAIAACAVgAAADAAAADqAQAATQIAAOsBAABlAgAABQAAAOoBTALqAWcC6wFnAusBTALqAUwCJQAAAAwAAAAIAACAJQAAAAwAAAAAAACAKAAAAAwAAAACAAAAJwAAABgAAAACAAAAAAAAAAC/VwAAAAAAJQAAAAwAAAACAAAAJQAAAAwAAAAIAACAVgAAADAAAADrAQAATQIAAOwBAABlAgAABQAAAOsBTALrAWcC7AFnAuwBTALrAUwCJQAAAAwAAAAIAACAJQAAAAwAAAAAAACAKAAAAAwAAAACAAAAJwAAABgAAAACAAAAAAAAAAC9VgAAAAAAJQAAAAwAAAACAAAAJQAAAAwAAAAIAACAVgAAADAAAADsAQAATQIAAO0BAABlAgAABQAAAOwBTALsAWcC7QFnAu0BTALsAUwCJQAAAAwAAAAIAACAJQAAAAwAAAAAAACAKAAAAAwAAAACAAAAJwAAABgAAAACAAAAAAAAAAC7VAAAAAAAJQAAAAwAAAACAAAAJQAAAAwAAAAIAACAVgAAADAAAADtAQAATQIAAO4BAABlAgAABQAAAO0BTALtAWcC7gFnAu4BTALtAUwCJQAAAAwAAAAIAACAJQAAAAwAAAAAAACAKAAAAAwAAAACAAAAJwAAABgAAAACAAAAAAAAAAC5VAAAAAAAJQAAAAwAAAACAAAAJQAAAAwAAAAIAACAVgAAADAAAADuAQAATQIAAO8BAABlAgAABQAAAO4BTALuAWcC7wFnAu8BTALuAUwCJQAAAAwAAAAIAACAJQAAAAwAAAAAAACAKAAAAAwAAAACAAAAJwAAABgAAAACAAAAAAAAAAC3UwAAAAAAJQAAAAwAAAACAAAAJQAAAAwAAAAIAACAVgAAADAAAADvAQAATQIAAPABAABlAgAABQAAAO8BTALvAWcC8AFnAvABTALvAUwCJQAAAAwAAAAIAACAJQAAAAwAAAAAAACAKAAAAAwAAAACAAAAJwAAABgAAAACAAAAAAAAAAC2UgAAAAAAJQAAAAwAAAACAAAAJQAAAAwAAAAIAACAVgAAADAAAADwAQAATQIAAPEBAABlAgAABQAAAPABTALwAWcC8QFnAvEBTALwAUwCJQAAAAwAAAAIAACAJQAAAAwAAAAAAACAKAAAAAwAAAACAAAAJwAAABgAAAACAAAAAAAAAAC0UgAAAAAAJQAAAAwAAAACAAAAJQAAAAwAAAAIAACAVgAAADAAAADxAQAATQIAAPIBAABlAgAABQAAAPEBTALxAWcC8gFnAvIBTALxAUwCJQAAAAwAAAAIAACAJQAAAAwAAAAAAACAKAAAAAwAAAACAAAAJwAAABgAAAACAAAAAAAAAACzUQAAAAAAJQAAAAwAAAACAAAAJQAAAAwAAAAIAACAVgAAADAAAADyAQAATQIAAPMBAABlAgAABQAAAPIBTALyAWcC8wFnAvMBTALyAUwCJQAAAAwAAAAIAACAJQAAAAwAAAAAAACAKAAAAAwAAAACAAAAJwAAABgAAAACAAAAAAAAAACyUQAAAAAAJQAAAAwAAAACAAAAJQAAAAwAAAAIAACAVgAAADAAAADzAQAATQIAAPQBAABlAgAABQAAAPMBTALzAWcC9AFnAvQBTALzAUwCJQAAAAwAAAAIAACAJQAAAAwAAAAAAACAKAAAAAwAAAACAAAAJwAAABgAAAACAAAAAAAAAACxUQAAAAAAJQAAAAwAAAACAAAAJQAAAAwAAAAIAACAVgAAADAAAAD0AQAATQIAAPUBAABlAgAABQAAAPQBTAL0AWcC9QFnAvUBTAL0AUwCJQAAAAwAAAAIAACAJQAAAAwAAAAAAACAKAAAAAwAAAACAAAAJwAAABgAAAACAAAAAAAAAACxUAAAAAAAJQAAAAwAAAACAAAAJQAAAAwAAAAIAACAVgAAADAAAAD1AQAATQIAAPYBAABlAgAABQAAAPUBTAL1AWcC9gFnAvYBTAL1AUwCJQAAAAwAAAAIAACAJQAAAAwAAAAAAACAKAAAAAwAAAACAAAAJwAAABgAAAACAAAAAAAAAACwUAAAAAAAJQAAAAwAAAACAAAAJQAAAAwAAAAIAACAVgAAADAAAAD2AQAATQIAAPYBAABlAgAABQAAAPYBTAL2AWcC+AFnAvgBTAL2AUw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Sn66UN2dhJECEAJAVgIAABMCAAAAhDA2wQAAACKAAAAAwAAAAAAAAAAAADEAACARAAAgERq7AD/ULAA/2rsAP9QsAD/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kAAAAhAAAACAAAADsAAAAIAAAAEwAAAAwAAAABAAAAJAAAACQAAAAAAIA9AAAAAAAAAAAAAIA9AAAAAAAAAAACAAAAGwAAABAAAAA4HQAAliQAADYAAAAQAAAAOB0AANYjAABYAAAAKAAAAAAAAAAAAAAA//////////8DAAAAOB23I1IdoSNwHaEjNgAAABAAAAAzHwAAoSMAAFgAAAAoAAAAAAAAAAAAAAD//////////wMAAABRH6Ejax+3I2sf1iNZAAAAJAAAAAAAAAAAAAAA//////////8CAAAAax+WJDgdliQ9AAAACAAAACQAAAAkAAAAAACAQQAAAAAAAAAAAACAQQAAAAAAAAAAAgAAADwAAAAIAAAAQwAAAAwAAAABAAAAEwAAAAwAAAABAAAAJQAAAAwAAAAIAACAJwAAABgAAAACAAAAAAAAAADsagAAAAAAJQAAAAwAAAACAAAAJQAAAAwAAAAIAACAVgAAADAAAADUAQAAOwIAANUBAABJAgAABQAAANMBOgLTAUsC1QFLAtUBOgLTAToCJQAAAAwAAAAIAACAJQAAAAwAAAAAAACAKAAAAAwAAAACAAAAJwAAABgAAAACAAAAAAAAAADragAAAAAAJQAAAAwAAAACAAAAJQAAAAwAAAAIAACAVgAAADAAAADVAQAAOwIAANYBAABJAgAABQAAANUBOgLVAUsC1gFLAtYBOgLVAToCJQAAAAwAAAAIAACAJQAAAAwAAAAAAACAKAAAAAwAAAACAAAAJwAAABgAAAACAAAAAAAAAADraQAAAAAAJQAAAAwAAAACAAAAJQAAAAwAAAAIAACAVgAAADAAAADWAQAAOwIAANcBAABJAgAABQAAANYBOgLWAUsC1wFLAtcBOgLWAToCJQAAAAwAAAAIAACAJQAAAAwAAAAAAACAKAAAAAwAAAACAAAAJwAAABgAAAACAAAAAAAAAADqaQAAAAAAJQAAAAwAAAACAAAAJQAAAAwAAAAIAACAVgAAADAAAADXAQAAOwIAANgBAABJAgAABQAAANcBOgLXAUsC2AFLAtgBOgLXAToCJQAAAAwAAAAIAACAJQAAAAwAAAAAAACAKAAAAAwAAAACAAAAJwAAABgAAAACAAAAAAAAAADpaQAAAAAAJQAAAAwAAAACAAAAJQAAAAwAAAAIAACAVgAAADAAAADYAQAAOwIAANkBAABJAgAABQAAANgBOgLYAUsC2QFLAtkBOgLYAToCJQAAAAwAAAAIAACAJQAAAAwAAAAAAACAKAAAAAwAAAACAAAAJwAAABgAAAACAAAAAAAAAADoaAAAAAAAJQAAAAwAAAACAAAAJQAAAAwAAAAIAACAVgAAADAAAADZAQAAOwIAANoBAABJAgAABQAAANkBOgLZAUsC2gFLAtoBOgLZAToCJQAAAAwAAAAIAACAJQAAAAwAAAAAAACAKAAAAAwAAAACAAAAJwAAABgAAAACAAAAAAAAAADnaAAAAAAAJQAAAAwAAAACAAAAJQAAAAwAAAAIAACAVgAAADAAAADaAQAAOwIAANsBAABJAgAABQAAANoBOgLaAUsC2wFLAtsBOgLaAToCJQAAAAwAAAAIAACAJQAAAAwAAAAAAACAKAAAAAwAAAACAAAAJwAAABgAAAACAAAAAAAAAADmZwAAAAAAJQAAAAwAAAACAAAAJQAAAAwAAAAIAACAVgAAADAAAADbAQAAOwIAANwBAABJAgAABQAAANsBOgLbAUsC3AFLAtwBOgLbAToCJQAAAAwAAAAIAACAJQAAAAwAAAAAAACAKAAAAAwAAAACAAAAJwAAABgAAAACAAAAAAAAAADkZwAAAAAAJQAAAAwAAAACAAAAJQAAAAwAAAAIAACAVgAAADAAAADcAQAAOwIAAN0BAABJAgAABQAAANwBOgLcAUsC3QFLAt0BOgLcAToCJQAAAAwAAAAIAACAJQAAAAwAAAAAAACAKAAAAAwAAAACAAAAJwAAABgAAAACAAAAAAAAAADjZgAAAAAAJQAAAAwAAAACAAAAJQAAAAwAAAAIAACAVgAAADAAAADdAQAAOwIAAN4BAABJAgAABQAAAN0BOgLdAUsC3gFLAt4BOgLdAToCJQAAAAwAAAAIAACAJQAAAAwAAAAAAACAKAAAAAwAAAACAAAAJwAAABgAAAACAAAAAAAAAADhZQAAAAAAJQAAAAwAAAACAAAAJQAAAAwAAAAIAACAVgAAADAAAADeAQAAOwIAAN8BAABJAgAABQAAAN4BOgLeAUsC3wFLAt8BOgLeAToCJQAAAAwAAAAIAACAJQAAAAwAAAAAAACAKAAAAAwAAAACAAAAJwAAABgAAAACAAAAAAAAAADfZAAAAAAAJQAAAAwAAAACAAAAJQAAAAwAAAAIAACAVgAAADAAAADfAQAAOwIAAOABAABJAgAABQAAAN8BOgLfAUsC4AFLAuABOgLfAToCJQAAAAwAAAAIAACAJQAAAAwAAAAAAACAKAAAAAwAAAACAAAAJwAAABgAAAACAAAAAAAAAADcYwAAAAAAJQAAAAwAAAACAAAAJQAAAAwAAAAIAACAVgAAADAAAADgAQAAOwIAAOEBAABJAgAABQAAAOABOgLgAUsC4QFLAuEBOgLgAToCJQAAAAwAAAAIAACAJQAAAAwAAAAAAACAKAAAAAwAAAACAAAAJwAAABgAAAACAAAAAAAAAADaYgAAAAAAJQAAAAwAAAACAAAAJQAAAAwAAAAIAACAVgAAADAAAADhAQAAOwIAAOIBAABJAgAABQAAAOEBOgLhAUsC4gFLAuIBOgLhAToCJQAAAAwAAAAIAACAJQAAAAwAAAAAAACAKAAAAAwAAAACAAAAJwAAABgAAAACAAAAAAAAAADYYQAAAAAAJQAAAAwAAAACAAAAJQAAAAwAAAAIAACAVgAAADAAAADiAQAAOwIAAOMBAABJAgAABQAAAOIBOgLiAUsC4wFLAuMBOgLiAToCJQAAAAwAAAAIAACAJQAAAAwAAAAAAACAKAAAAAwAAAACAAAAJwAAABgAAAACAAAAAAAAAADVYAAAAAAAJQAAAAwAAAACAAAAJQAAAAwAAAAIAACAVgAAADAAAADjAQAAOwIAAOQBAABJAgAABQAAAOMBOgLjAUsC5AFLAuQBOgLjAToCJQAAAAwAAAAIAACAJQAAAAwAAAAAAACAKAAAAAwAAAACAAAAJwAAABgAAAACAAAAAAAAAADSXwAAAAAAJQAAAAwAAAACAAAAJQAAAAwAAAAIAACAVgAAADAAAADkAQAAOwIAAOUBAABJAgAABQAAAOQBOgLkAUsC5QFLAuUBOgLkAToCJQAAAAwAAAAIAACAJQAAAAwAAAAAAACAKAAAAAwAAAACAAAAJwAAABgAAAACAAAAAAAAAADPXgAAAAAAJQAAAAwAAAACAAAAJQAAAAwAAAAIAACAVgAAADAAAADlAQAAOwIAAOYBAABJAgAABQAAAOUBOgLlAUsC5gFLAuYBOgLlAToCJQAAAAwAAAAIAACAJQAAAAwAAAAAAACAKAAAAAwAAAACAAAAJwAAABgAAAACAAAAAAAAAADNXQAAAAAAJQAAAAwAAAACAAAAJQAAAAwAAAAIAACAVgAAADAAAADmAQAAOwIAAOcBAABJAgAABQAAAOYBOgLmAUsC5wFLAucBOgLmAToCJQAAAAwAAAAIAACAJQAAAAwAAAAAAACAKAAAAAwAAAACAAAAJwAAABgAAAACAAAAAAAAAADKWwAAAAAAJQAAAAwAAAACAAAAJQAAAAwAAAAIAACAVgAAADAAAADnAQAAOwIAAOgBAABJAgAABQAAAOcBOgLnAUsC6AFLAugBOgLnAToCJQAAAAwAAAAIAACAJQAAAAwAAAAAAACAKAAAAAwAAAACAAAAJwAAABgAAAACAAAAAAAAAADHWgAAAAAAJQAAAAwAAAACAAAAJQAAAAwAAAAIAACAVgAAADAAAADoAQAAOwIAAOkBAABJAgAABQAAAOgBOgLoAUsC6QFLAukBOgLoAToCJQAAAAwAAAAIAACAJQAAAAwAAAAAAACAKAAAAAwAAAACAAAAJwAAABgAAAACAAAAAAAAAADEWQAAAAAAJQAAAAwAAAACAAAAJQAAAAwAAAAIAACAVgAAADAAAADpAQAAOwIAAOoBAABJAgAABQAAAOkBOgLpAUsC6gFLAuoBOgLpAToCJQAAAAwAAAAIAACAJQAAAAwAAAAAAACAKAAAAAwAAAACAAAAJwAAABgAAAACAAAAAAAAAADBVwAAAAAAJQAAAAwAAAACAAAAJQAAAAwAAAAIAACAVgAAADAAAADqAQAAOwIAAOsBAABJAgAABQAAAOoBOgLqAUsC6wFLAusBOgLqAToCJQAAAAwAAAAIAACAJQAAAAwAAAAAAACAKAAAAAwAAAACAAAAJwAAABgAAAACAAAAAAAAAAC/VwAAAAAAJQAAAAwAAAACAAAAJQAAAAwAAAAIAACAVgAAADAAAADrAQAAOwIAAOwBAABJAgAABQAAAOsBOgLrAUsC7AFLAuwBOgLrAToCJQAAAAwAAAAIAACAJQAAAAwAAAAAAACAKAAAAAwAAAACAAAAJwAAABgAAAACAAAAAAAAAAC9VgAAAAAAJQAAAAwAAAACAAAAJQAAAAwAAAAIAACAVgAAADAAAADsAQAAOwIAAO0BAABJAgAABQAAAOwBOgLsAUsC7QFLAu0BOgLsAToCJQAAAAwAAAAIAACAJQAAAAwAAAAAAACAKAAAAAwAAAACAAAAJwAAABgAAAACAAAAAAAAAAC7VAAAAAAAJQAAAAwAAAACAAAAJQAAAAwAAAAIAACAVgAAADAAAADtAQAAOwIAAO4BAABJAgAABQAAAO0BOgLtAUsC7gFLAu4BOgLtAToCJQAAAAwAAAAIAACAJQAAAAwAAAAAAACAKAAAAAwAAAACAAAAJwAAABgAAAACAAAAAAAAAAC5VAAAAAAAJQAAAAwAAAACAAAAJQAAAAwAAAAIAACAVgAAADAAAADuAQAAOwIAAO8BAABJAgAABQAAAO4BOgLuAUsC7wFLAu8BOgLuAToCJQAAAAwAAAAIAACAJQAAAAwAAAAAAACAKAAAAAwAAAACAAAAJwAAABgAAAACAAAAAAAAAAC3UwAAAAAAJQAAAAwAAAACAAAAJQAAAAwAAAAIAACAVgAAADAAAADvAQAAOwIAAPABAABJAgAABQAAAO8BOgLvAUsC8AFLAvABOgLvAToCJQAAAAwAAAAIAACAJQAAAAwAAAAAAACAKAAAAAwAAAACAAAAJwAAABgAAAACAAAAAAAAAAC2UgAAAAAAJQAAAAwAAAACAAAAJQAAAAwAAAAIAACAVgAAADAAAADwAQAAOwIAAPEBAABJAgAABQAAAPABOgLwAUsC8QFLAvEBOgLwAToCJQAAAAwAAAAIAACAJQAAAAwAAAAAAACAKAAAAAwAAAACAAAAJwAAABgAAAACAAAAAAAAAAC0UgAAAAAAJQAAAAwAAAACAAAAJQAAAAwAAAAIAACAVgAAADAAAADxAQAAOwIAAPIBAABJAgAABQAAAPEBOgLxAUsC8gFLAvIBOgLxAToCJQAAAAwAAAAIAACAJQAAAAwAAAAAAACAKAAAAAwAAAACAAAAJwAAABgAAAACAAAAAAAAAACzUQAAAAAAJQAAAAwAAAACAAAAJQAAAAwAAAAIAACAVgAAADAAAADyAQAAOwIAAPMBAABJAgAABQAAAPIBOgLyAUsC8wFLAvMBOgLyAToCJQAAAAwAAAAIAACAJQAAAAwAAAAAAACAKAAAAAwAAAACAAAAJwAAABgAAAACAAAAAAAAAACyUQAAAAAAJQAAAAwAAAACAAAAJQAAAAwAAAAIAACAVgAAADAAAADzAQAAOwIAAPQBAABJAgAABQAAAPMBOgLzAUsC9AFLAvQBOgLzAToCJQAAAAwAAAAIAACAJQAAAAwAAAAAAACAKAAAAAwAAAACAAAAJwAAABgAAAACAAAAAAAAAACxUQAAAAAAJQAAAAwAAAACAAAAJQAAAAwAAAAIAACAVgAAADAAAAD0AQAAOwIAAPUBAABJAgAABQAAAPQBOgL0AUsC9QFLAvUBOgL0AToCJQAAAAwAAAAIAACAJQAAAAwAAAAAAACAKAAAAAwAAAACAAAAJwAAABgAAAACAAAAAAAAAACxUAAAAAAAJQAAAAwAAAACAAAAJQAAAAwAAAAIAACAVgAAADAAAAD1AQAAOwIAAPYBAABJAgAABQAAAPUBOgL1AUsC9gFLAvYBOgL1AToCJQAAAAwAAAAIAACAJQAAAAwAAAAAAACAKAAAAAwAAAACAAAAJwAAABgAAAACAAAAAAAAAACwUAAAAAAAJQAAAAwAAAACAAAAJQAAAAwAAAAIAACAVgAAADAAAAD2AQAAOwIAAPYBAABJAgAABQAAAPYBOgL2AUsC+AFLAvgBOgL2ATo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Sn66UPtaBxECEAJAVgIAABMCAAAAhDA2wQAAACKAAAAAwAAAAAAAAAAAADEAACARAAAgERq7AD/ULAA/2rsAP9QsAD/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QAAAAEAAAAAAAAAqMZfxw8Eg0ioxl9HJQAAAAwAAAAIAACAJwAAABgAAAACAAAAAAAAAADsagAAAAAAJQAAAAwAAAACAAAAJQAAAAwAAAAIAACAVgAAADAAAADTAQAAaQIAANUBAABxAgAABQAAANMBaQLTAXEC1QFxAtUBaQLTAWkCJQAAAAwAAAAIAACAJQAAAAwAAAAAAACAKAAAAAwAAAACAAAAJwAAABgAAAACAAAAAAAAAADragAAAAAAJQAAAAwAAAACAAAAJQAAAAwAAAAIAACAVgAAADAAAADVAQAAaQIAANYBAABxAgAABQAAANUBaQLVAXEC1gFxAtYBaQLVAWkCJQAAAAwAAAAIAACAJQAAAAwAAAAAAACAKAAAAAwAAAACAAAAJwAAABgAAAACAAAAAAAAAADraQAAAAAAJQAAAAwAAAACAAAAJQAAAAwAAAAIAACAVgAAADAAAADWAQAAaQIAANcBAABxAgAABQAAANYBaQLWAXEC1wFxAtcBaQLWAWkCJQAAAAwAAAAIAACAJQAAAAwAAAAAAACAKAAAAAwAAAACAAAAJwAAABgAAAACAAAAAAAAAADqaQAAAAAAJQAAAAwAAAACAAAAJQAAAAwAAAAIAACAVgAAADAAAADXAQAAaQIAANgBAABxAgAABQAAANcBaQLXAXEC2AFxAtgBaQLXAWkCJQAAAAwAAAAIAACAJQAAAAwAAAAAAACAKAAAAAwAAAACAAAAJwAAABgAAAACAAAAAAAAAADpaQAAAAAAJQAAAAwAAAACAAAAJQAAAAwAAAAIAACAVgAAADAAAADYAQAAaQIAANkBAABxAgAABQAAANgBaQLYAXEC2QFxAtkBaQLYAWkCJQAAAAwAAAAIAACAJQAAAAwAAAAAAACAKAAAAAwAAAACAAAAJwAAABgAAAACAAAAAAAAAADoaAAAAAAAJQAAAAwAAAACAAAAJQAAAAwAAAAIAACAVgAAADAAAADZAQAAaQIAANoBAABxAgAABQAAANkBaQLZAXEC2gFxAtoBaQLZAWkCJQAAAAwAAAAIAACAJQAAAAwAAAAAAACAKAAAAAwAAAACAAAAJwAAABgAAAACAAAAAAAAAADnaAAAAAAAJQAAAAwAAAACAAAAJQAAAAwAAAAIAACAVgAAADAAAADaAQAAaQIAANsBAABxAgAABQAAANoBaQLaAXEC2wFxAtsBaQLaAWkCJQAAAAwAAAAIAACAJQAAAAwAAAAAAACAKAAAAAwAAAACAAAAJwAAABgAAAACAAAAAAAAAADmZwAAAAAAJQAAAAwAAAACAAAAJQAAAAwAAAAIAACAVgAAADAAAADbAQAAaQIAANwBAABxAgAABQAAANsBaQLbAXEC3AFxAtwBaQLbAWkCJQAAAAwAAAAIAACAJQAAAAwAAAAAAACAKAAAAAwAAAACAAAAJwAAABgAAAACAAAAAAAAAADkZwAAAAAAJQAAAAwAAAACAAAAJQAAAAwAAAAIAACAVgAAADAAAADcAQAAaQIAAN0BAABxAgAABQAAANwBaQLcAXEC3QFxAt0BaQLcAWkCJQAAAAwAAAAIAACAJQAAAAwAAAAAAACAKAAAAAwAAAACAAAAJwAAABgAAAACAAAAAAAAAADjZgAAAAAAJQAAAAwAAAACAAAAJQAAAAwAAAAIAACAVgAAADAAAADdAQAAaQIAAN4BAABxAgAABQAAAN0BaQLdAXEC3gFxAt4BaQLdAWkCJQAAAAwAAAAIAACAJQAAAAwAAAAAAACAKAAAAAwAAAACAAAAJwAAABgAAAACAAAAAAAAAADhZQAAAAAAJQAAAAwAAAACAAAAJQAAAAwAAAAIAACAVgAAADAAAADeAQAAaQIAAN8BAABxAgAABQAAAN4BaQLeAXEC3wFxAt8BaQLeAWkCJQAAAAwAAAAIAACAJQAAAAwAAAAAAACAKAAAAAwAAAACAAAAJwAAABgAAAACAAAAAAAAAADfZAAAAAAAJQAAAAwAAAACAAAAJQAAAAwAAAAIAACAVgAAADAAAADfAQAAaQIAAOABAABxAgAABQAAAN8BaQLfAXEC4AFxAuABaQLfAWkCJQAAAAwAAAAIAACAJQAAAAwAAAAAAACAKAAAAAwAAAACAAAAJwAAABgAAAACAAAAAAAAAADcYwAAAAAAJQAAAAwAAAACAAAAJQAAAAwAAAAIAACAVgAAADAAAADgAQAAaQIAAOEBAABxAgAABQAAAOABaQLgAXEC4QFxAuEBaQLgAWkCJQAAAAwAAAAIAACAJQAAAAwAAAAAAACAKAAAAAwAAAACAAAAJwAAABgAAAACAAAAAAAAAADaYgAAAAAAJQAAAAwAAAACAAAAJQAAAAwAAAAIAACAVgAAADAAAADhAQAAaQIAAOIBAABxAgAABQAAAOEBaQLhAXEC4gFxAuIBaQLhAWkCJQAAAAwAAAAIAACAJQAAAAwAAAAAAACAKAAAAAwAAAACAAAAJwAAABgAAAACAAAAAAAAAADYYQAAAAAAJQAAAAwAAAACAAAAJQAAAAwAAAAIAACAVgAAADAAAADiAQAAaQIAAOMBAABxAgAABQAAAOIBaQLiAXEC4wFxAuMBaQLiAWkCJQAAAAwAAAAIAACAJQAAAAwAAAAAAACAKAAAAAwAAAACAAAAJwAAABgAAAACAAAAAAAAAADVYAAAAAAAJQAAAAwAAAACAAAAJQAAAAwAAAAIAACAVgAAADAAAADjAQAAaQIAAOQBAABxAgAABQAAAOMBaQLjAXEC5AFxAuQBaQLjAWkCJQAAAAwAAAAIAACAJQAAAAwAAAAAAACAKAAAAAwAAAACAAAAJwAAABgAAAACAAAAAAAAAADSXwAAAAAAJQAAAAwAAAACAAAAJQAAAAwAAAAIAACAVgAAADAAAADkAQAAaQIAAOUBAABxAgAABQAAAOQBaQLkAXEC5QFxAuUBaQLkAWkCJQAAAAwAAAAIAACAJQAAAAwAAAAAAACAKAAAAAwAAAACAAAAJwAAABgAAAACAAAAAAAAAADPXgAAAAAAJQAAAAwAAAACAAAAJQAAAAwAAAAIAACAVgAAADAAAADlAQAAaQIAAOYBAABxAgAABQAAAOUBaQLlAXEC5gFxAuYBaQLlAWkCJQAAAAwAAAAIAACAJQAAAAwAAAAAAACAKAAAAAwAAAACAAAAJwAAABgAAAACAAAAAAAAAADNXQAAAAAAJQAAAAwAAAACAAAAJQAAAAwAAAAIAACAVgAAADAAAADmAQAAaQIAAOcBAABxAgAABQAAAOYBaQLmAXEC5wFxAucBaQLmAWkCJQAAAAwAAAAIAACAJQAAAAwAAAAAAACAKAAAAAwAAAACAAAAJwAAABgAAAACAAAAAAAAAADKWwAAAAAAJQAAAAwAAAACAAAAJQAAAAwAAAAIAACAVgAAADAAAADnAQAAaQIAAOgBAABxAgAABQAAAOcBaQLnAXEC6AFxAugBaQLnAWkCJQAAAAwAAAAIAACAJQAAAAwAAAAAAACAKAAAAAwAAAACAAAAJwAAABgAAAACAAAAAAAAAADHWgAAAAAAJQAAAAwAAAACAAAAJQAAAAwAAAAIAACAVgAAADAAAADoAQAAaQIAAOkBAABxAgAABQAAAOgBaQLoAXEC6QFxAukBaQLoAWkCJQAAAAwAAAAIAACAJQAAAAwAAAAAAACAKAAAAAwAAAACAAAAJwAAABgAAAACAAAAAAAAAADEWQAAAAAAJQAAAAwAAAACAAAAJQAAAAwAAAAIAACAVgAAADAAAADpAQAAaQIAAOoBAABxAgAABQAAAOkBaQLpAXEC6gFxAuoBaQLpAWkCJQAAAAwAAAAIAACAJQAAAAwAAAAAAACAKAAAAAwAAAACAAAAJwAAABgAAAACAAAAAAAAAADBVwAAAAAAJQAAAAwAAAACAAAAJQAAAAwAAAAIAACAVgAAADAAAADqAQAAaQIAAOsBAABxAgAABQAAAOoBaQLqAXEC6wFxAusBaQLqAWkCJQAAAAwAAAAIAACAJQAAAAwAAAAAAACAKAAAAAwAAAACAAAAJwAAABgAAAACAAAAAAAAAAC/VwAAAAAAJQAAAAwAAAACAAAAJQAAAAwAAAAIAACAVgAAADAAAADrAQAAaQIAAOwBAABxAgAABQAAAOsBaQLrAXEC7AFxAuwBaQLrAWkCJQAAAAwAAAAIAACAJQAAAAwAAAAAAACAKAAAAAwAAAACAAAAJwAAABgAAAACAAAAAAAAAAC9VgAAAAAAJQAAAAwAAAACAAAAJQAAAAwAAAAIAACAVgAAADAAAADsAQAAaQIAAO0BAABxAgAABQAAAOwBaQLsAXEC7QFxAu0BaQLsAWkCJQAAAAwAAAAIAACAJQAAAAwAAAAAAACAKAAAAAwAAAACAAAAJwAAABgAAAACAAAAAAAAAAC7VAAAAAAAJQAAAAwAAAACAAAAJQAAAAwAAAAIAACAVgAAADAAAADtAQAAaQIAAO4BAABxAgAABQAAAO0BaQLtAXEC7gFxAu4BaQLtAWkCJQAAAAwAAAAIAACAJQAAAAwAAAAAAACAKAAAAAwAAAACAAAAJwAAABgAAAACAAAAAAAAAAC5VAAAAAAAJQAAAAwAAAACAAAAJQAAAAwAAAAIAACAVgAAADAAAADuAQAAaQIAAO8BAABxAgAABQAAAO4BaQLuAXEC7wFxAu8BaQLuAWkCJQAAAAwAAAAIAACAJQAAAAwAAAAAAACAKAAAAAwAAAACAAAAJwAAABgAAAACAAAAAAAAAAC3UwAAAAAAJQAAAAwAAAACAAAAJQAAAAwAAAAIAACAVgAAADAAAADvAQAAaQIAAPABAABxAgAABQAAAO8BaQLvAXEC8AFxAvABaQLvAWkCJQAAAAwAAAAIAACAJQAAAAwAAAAAAACAKAAAAAwAAAACAAAAJwAAABgAAAACAAAAAAAAAAC2UgAAAAAAJQAAAAwAAAACAAAAJQAAAAwAAAAIAACAVgAAADAAAADwAQAAaQIAAPEBAABxAgAABQAAAPABaQLwAXEC8QFxAvEBaQLwAWkCJQAAAAwAAAAIAACAJQAAAAwAAAAAAACAKAAAAAwAAAACAAAAJwAAABgAAAACAAAAAAAAAAC0UgAAAAAAJQAAAAwAAAACAAAAJQAAAAwAAAAIAACAVgAAADAAAADxAQAAaQIAAPIBAABxAgAABQAAAPEBaQLxAXEC8gFxAvIBaQLxAWkCJQAAAAwAAAAIAACAJQAAAAwAAAAAAACAKAAAAAwAAAACAAAAJwAAABgAAAACAAAAAAAAAACzUQAAAAAAJQAAAAwAAAACAAAAJQAAAAwAAAAIAACAVgAAADAAAADyAQAAaQIAAPMBAABxAgAABQAAAPIBaQLyAXEC8wFxAvMBaQLyAWkCJQAAAAwAAAAIAACAJQAAAAwAAAAAAACAKAAAAAwAAAACAAAAJwAAABgAAAACAAAAAAAAAACyUQAAAAAAJQAAAAwAAAACAAAAJQAAAAwAAAAIAACAVgAAADAAAADzAQAAaQIAAPQBAABxAgAABQAAAPMBaQLzAXEC9AFxAvQBaQLzAWkCJQAAAAwAAAAIAACAJQAAAAwAAAAAAACAKAAAAAwAAAACAAAAJwAAABgAAAACAAAAAAAAAACxUQAAAAAAJQAAAAwAAAACAAAAJQAAAAwAAAAIAACAVgAAADAAAAD0AQAAaQIAAPUBAABxAgAABQAAAPQBaQL0AXEC9QFxAvUBaQL0AWkCJQAAAAwAAAAIAACAJQAAAAwAAAAAAACAKAAAAAwAAAACAAAAJwAAABgAAAACAAAAAAAAAACxUAAAAAAAJQAAAAwAAAACAAAAJQAAAAwAAAAIAACAVgAAADAAAAD1AQAAaQIAAPYBAABxAgAABQAAAPUBaQL1AXEC9gFxAvYBaQL1AWkCJQAAAAwAAAAIAACAJQAAAAwAAAAAAACAKAAAAAwAAAACAAAAJwAAABgAAAACAAAAAAAAAACwUAAAAAAAJQAAAAwAAAACAAAAJQAAAAwAAAAIAACAVgAAADAAAAD2AQAAaQIAAPcBAABxAgAABQAAAPYBaQL2AXEC9wFxAvcBaQL2AWk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Sn66UMWTh9ECEAJAVgIAABMCAAAAhDA2wQAAACKAAAAAwAAAAAAAAAAAADEAACARAAAgERq7AD/ULAA/2rsAP9QsAD/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QAAACEAAAAIAAAAOwAAAAgAAAATAAAADAAAAAEAAAAkAAAAJAAAAAAAgD0AAAAAAAAAAAAAgD0AAAAAAAAAAAIAAAAbAAAAEAAAAHAdAADMJwAAWAAAACgAAAAAAAAAAAAAAP//////////AwAAAFIdzCc4HbYnOB2XJ1kAAAAoAAAAAAAAAAAAAAD//////////wMAAAA4HUknax9JJ2sflydYAAAAKAAAAAAAAAAAAAAA//////////8DAAAAax+2J1EfzCczH8wnWQAAACQAAAAAAAAAAAAAAP//////////AgAAAHAdzCdwHcwnPQAAAAgAAAAkAAAAJAAAAAAAgEEAAAAAAAAAAAAAgEEAAAAAAAAAAAIAAAA8AAAACAAAAEMAAAAMAAAAAQAAABMAAAAMAAAAAQAAACUAAAAMAAAACAAAgCcAAAAYAAAAAgAAAAAAAAAA7GoAAAAAACUAAAAMAAAAAgAAACUAAAAMAAAACAAAgFYAAAAwAAAA1AEAAHUCAADVAQAAfAIAAAUAAADTAXQC0wF+AtUBfgLVAXQC0wF0AiUAAAAMAAAACAAAgCUAAAAMAAAAAAAAgCgAAAAMAAAAAgAAACcAAAAYAAAAAgAAAAAAAAAA62oAAAAAACUAAAAMAAAAAgAAACUAAAAMAAAACAAAgFYAAAAwAAAA1QEAAHUCAADWAQAAfAIAAAUAAADVAXQC1QF+AtYBfgLWAXQC1QF0AiUAAAAMAAAACAAAgCUAAAAMAAAAAAAAgCgAAAAMAAAAAgAAACcAAAAYAAAAAgAAAAAAAAAA62kAAAAAACUAAAAMAAAAAgAAACUAAAAMAAAACAAAgFYAAAAwAAAA1gEAAHUCAADXAQAAfAIAAAUAAADWAXQC1gF+AtcBfgLXAXQC1gF0AiUAAAAMAAAACAAAgCUAAAAMAAAAAAAAgCgAAAAMAAAAAgAAACcAAAAYAAAAAgAAAAAAAAAA6mkAAAAAACUAAAAMAAAAAgAAACUAAAAMAAAACAAAgFYAAAAwAAAA1wEAAHUCAADYAQAAfAIAAAUAAADXAXQC1wF+AtgBfgLYAXQC1wF0AiUAAAAMAAAACAAAgCUAAAAMAAAAAAAAgCgAAAAMAAAAAgAAACcAAAAYAAAAAgAAAAAAAAAA6WkAAAAAACUAAAAMAAAAAgAAACUAAAAMAAAACAAAgFYAAAAwAAAA2AEAAHUCAADZAQAAfAIAAAUAAADYAXQC2AF+AtkBfgLZAXQC2AF0AiUAAAAMAAAACAAAgCUAAAAMAAAAAAAAgCgAAAAMAAAAAgAAACcAAAAYAAAAAgAAAAAAAAAA6GgAAAAAACUAAAAMAAAAAgAAACUAAAAMAAAACAAAgFYAAAAwAAAA2QEAAHUCAADaAQAAfAIAAAUAAADZAXQC2QF+AtoBfgLaAXQC2QF0AiUAAAAMAAAACAAAgCUAAAAMAAAAAAAAgCgAAAAMAAAAAgAAACcAAAAYAAAAAgAAAAAAAAAA52gAAAAAACUAAAAMAAAAAgAAACUAAAAMAAAACAAAgFYAAAAwAAAA2gEAAHUCAADbAQAAfAIAAAUAAADaAXQC2gF+AtsBfgLbAXQC2gF0AiUAAAAMAAAACAAAgCUAAAAMAAAAAAAAgCgAAAAMAAAAAgAAACcAAAAYAAAAAgAAAAAAAAAA5mcAAAAAACUAAAAMAAAAAgAAACUAAAAMAAAACAAAgFYAAAAwAAAA2wEAAHUCAADcAQAAfAIAAAUAAADbAXQC2wF+AtwBfgLcAXQC2wF0AiUAAAAMAAAACAAAgCUAAAAMAAAAAAAAgCgAAAAMAAAAAgAAACcAAAAYAAAAAgAAAAAAAAAA5GcAAAAAACUAAAAMAAAAAgAAACUAAAAMAAAACAAAgFYAAAAwAAAA3AEAAHUCAADdAQAAfAIAAAUAAADcAXQC3AF+At0BfgLdAXQC3AF0AiUAAAAMAAAACAAAgCUAAAAMAAAAAAAAgCgAAAAMAAAAAgAAACcAAAAYAAAAAgAAAAAAAAAA42YAAAAAACUAAAAMAAAAAgAAACUAAAAMAAAACAAAgFYAAAAwAAAA3QEAAHUCAADeAQAAfAIAAAUAAADdAXQC3QF+At4BfgLeAXQC3QF0AiUAAAAMAAAACAAAgCUAAAAMAAAAAAAAgCgAAAAMAAAAAgAAACcAAAAYAAAAAgAAAAAAAAAA4WUAAAAAACUAAAAMAAAAAgAAACUAAAAMAAAACAAAgFYAAAAwAAAA3gEAAHUCAADfAQAAfAIAAAUAAADeAXQC3gF+At8BfgLfAXQC3gF0AiUAAAAMAAAACAAAgCUAAAAMAAAAAAAAgCgAAAAMAAAAAgAAACcAAAAYAAAAAgAAAAAAAAAA32QAAAAAACUAAAAMAAAAAgAAACUAAAAMAAAACAAAgFYAAAAwAAAA3wEAAHUCAADgAQAAfAIAAAUAAADfAXQC3wF+AuABfgLgAXQC3wF0AiUAAAAMAAAACAAAgCUAAAAMAAAAAAAAgCgAAAAMAAAAAgAAACcAAAAYAAAAAgAAAAAAAAAA3GMAAAAAACUAAAAMAAAAAgAAACUAAAAMAAAACAAAgFYAAAAwAAAA4AEAAHUCAADhAQAAfAIAAAUAAADgAXQC4AF+AuEBfgLhAXQC4AF0AiUAAAAMAAAACAAAgCUAAAAMAAAAAAAAgCgAAAAMAAAAAgAAACcAAAAYAAAAAgAAAAAAAAAA2mIAAAAAACUAAAAMAAAAAgAAACUAAAAMAAAACAAAgFYAAAAwAAAA4QEAAHUCAADiAQAAfAIAAAUAAADhAXQC4QF+AuIBfgLiAXQC4QF0AiUAAAAMAAAACAAAgCUAAAAMAAAAAAAAgCgAAAAMAAAAAgAAACcAAAAYAAAAAgAAAAAAAAAA2GEAAAAAACUAAAAMAAAAAgAAACUAAAAMAAAACAAAgFYAAAAwAAAA4gEAAHUCAADjAQAAfAIAAAUAAADiAXQC4gF+AuMBfgLjAXQC4gF0AiUAAAAMAAAACAAAgCUAAAAMAAAAAAAAgCgAAAAMAAAAAgAAACcAAAAYAAAAAgAAAAAAAAAA1WAAAAAAACUAAAAMAAAAAgAAACUAAAAMAAAACAAAgFYAAAAwAAAA4wEAAHUCAADkAQAAfAIAAAUAAADjAXQC4wF+AuQBfgLkAXQC4wF0AiUAAAAMAAAACAAAgCUAAAAMAAAAAAAAgCgAAAAMAAAAAgAAACcAAAAYAAAAAgAAAAAAAAAA0l8AAAAAACUAAAAMAAAAAgAAACUAAAAMAAAACAAAgFYAAAAwAAAA5AEAAHUCAADlAQAAfAIAAAUAAADkAXQC5AF+AuUBfgLlAXQC5AF0AiUAAAAMAAAACAAAgCUAAAAMAAAAAAAAgCgAAAAMAAAAAgAAACcAAAAYAAAAAgAAAAAAAAAAz14AAAAAACUAAAAMAAAAAgAAACUAAAAMAAAACAAAgFYAAAAwAAAA5QEAAHUCAADmAQAAfAIAAAUAAADlAXQC5QF+AuYBfgLmAXQC5QF0AiUAAAAMAAAACAAAgCUAAAAMAAAAAAAAgCgAAAAMAAAAAgAAACcAAAAYAAAAAgAAAAAAAAAAzV0AAAAAACUAAAAMAAAAAgAAACUAAAAMAAAACAAAgFYAAAAwAAAA5gEAAHUCAADnAQAAfAIAAAUAAADmAXQC5gF+AucBfgLnAXQC5gF0AiUAAAAMAAAACAAAgCUAAAAMAAAAAAAAgCgAAAAMAAAAAgAAACcAAAAYAAAAAgAAAAAAAAAAylsAAAAAACUAAAAMAAAAAgAAACUAAAAMAAAACAAAgFYAAAAwAAAA5wEAAHUCAADoAQAAfAIAAAUAAADnAXQC5wF+AugBfgLoAXQC5wF0AiUAAAAMAAAACAAAgCUAAAAMAAAAAAAAgCgAAAAMAAAAAgAAACcAAAAYAAAAAgAAAAAAAAAAx1oAAAAAACUAAAAMAAAAAgAAACUAAAAMAAAACAAAgFYAAAAwAAAA6AEAAHUCAADpAQAAfAIAAAUAAADoAXQC6AF+AukBfgLpAXQC6AF0AiUAAAAMAAAACAAAgCUAAAAMAAAAAAAAgCgAAAAMAAAAAgAAACcAAAAYAAAAAgAAAAAAAAAAxFkAAAAAACUAAAAMAAAAAgAAACUAAAAMAAAACAAAgFYAAAAwAAAA6QEAAHUCAADqAQAAfAIAAAUAAADpAXQC6QF+AuoBfgLqAXQC6QF0AiUAAAAMAAAACAAAgCUAAAAMAAAAAAAAgCgAAAAMAAAAAgAAACcAAAAYAAAAAgAAAAAAAAAAwVcAAAAAACUAAAAMAAAAAgAAACUAAAAMAAAACAAAgFYAAAAwAAAA6gEAAHUCAADrAQAAfAIAAAUAAADqAXQC6gF+AusBfgLrAXQC6gF0AiUAAAAMAAAACAAAgCUAAAAMAAAAAAAAgCgAAAAMAAAAAgAAACcAAAAYAAAAAgAAAAAAAAAAv1cAAAAAACUAAAAMAAAAAgAAACUAAAAMAAAACAAAgFYAAAAwAAAA6wEAAHUCAADsAQAAfAIAAAUAAADrAXQC6wF+AuwBfgLsAXQC6wF0AiUAAAAMAAAACAAAgCUAAAAMAAAAAAAAgCgAAAAMAAAAAgAAACcAAAAYAAAAAgAAAAAAAAAAvVYAAAAAACUAAAAMAAAAAgAAACUAAAAMAAAACAAAgFYAAAAwAAAA7AEAAHUCAADtAQAAfAIAAAUAAADsAXQC7AF+Au0BfgLtAXQC7AF0AiUAAAAMAAAACAAAgCUAAAAMAAAAAAAAgCgAAAAMAAAAAgAAACcAAAAYAAAAAgAAAAAAAAAAu1QAAAAAACUAAAAMAAAAAgAAACUAAAAMAAAACAAAgFYAAAAwAAAA7QEAAHUCAADuAQAAfAIAAAUAAADtAXQC7QF+Au4BfgLuAXQC7QF0AiUAAAAMAAAACAAAgCUAAAAMAAAAAAAAgCgAAAAMAAAAAgAAACcAAAAYAAAAAgAAAAAAAAAAuVQAAAAAACUAAAAMAAAAAgAAACUAAAAMAAAACAAAgFYAAAAwAAAA7gEAAHUCAADvAQAAfAIAAAUAAADuAXQC7gF+Au8BfgLvAXQC7gF0AiUAAAAMAAAACAAAgCUAAAAMAAAAAAAAgCgAAAAMAAAAAgAAACcAAAAYAAAAAgAAAAAAAAAAt1MAAAAAACUAAAAMAAAAAgAAACUAAAAMAAAACAAAgFYAAAAwAAAA7wEAAHUCAADwAQAAfAIAAAUAAADvAXQC7wF+AvABfgLwAXQC7wF0AiUAAAAMAAAACAAAgCUAAAAMAAAAAAAAgCgAAAAMAAAAAgAAACcAAAAYAAAAAgAAAAAAAAAAtlIAAAAAACUAAAAMAAAAAgAAACUAAAAMAAAACAAAgFYAAAAwAAAA8AEAAHUCAADxAQAAfAIAAAUAAADwAXQC8AF+AvEBfgLxAXQC8AF0AiUAAAAMAAAACAAAgCUAAAAMAAAAAAAAgCgAAAAMAAAAAgAAACcAAAAYAAAAAgAAAAAAAAAAtFIAAAAAACUAAAAMAAAAAgAAACUAAAAMAAAACAAAgFYAAAAwAAAA8QEAAHUCAADyAQAAfAIAAAUAAADxAXQC8QF+AvIBfgLyAXQC8QF0AiUAAAAMAAAACAAAgCUAAAAMAAAAAAAAgCgAAAAMAAAAAgAAACcAAAAYAAAAAgAAAAAAAAAAs1EAAAAAACUAAAAMAAAAAgAAACUAAAAMAAAACAAAgFYAAAAwAAAA8gEAAHUCAADzAQAAfAIAAAUAAADyAXQC8gF+AvMBfgLzAXQC8gF0AiUAAAAMAAAACAAAgCUAAAAMAAAAAAAAgCgAAAAMAAAAAgAAACcAAAAYAAAAAgAAAAAAAAAAslEAAAAAACUAAAAMAAAAAgAAACUAAAAMAAAACAAAgFYAAAAwAAAA8wEAAHUCAAD0AQAAfAIAAAUAAADzAXQC8wF+AvQBfgL0AXQC8wF0AiUAAAAMAAAACAAAgCUAAAAMAAAAAAAAgCgAAAAMAAAAAgAAACcAAAAYAAAAAgAAAAAAAAAAsVEAAAAAACUAAAAMAAAAAgAAACUAAAAMAAAACAAAgFYAAAAwAAAA9AEAAHUCAAD1AQAAfAIAAAUAAAD0AXQC9AF+AvUBfgL1AXQC9AF0AiUAAAAMAAAACAAAgCUAAAAMAAAAAAAAgCgAAAAMAAAAAgAAACcAAAAYAAAAAgAAAAAAAAAAsVAAAAAAACUAAAAMAAAAAgAAACUAAAAMAAAACAAAgFYAAAAwAAAA9QEAAHUCAAD2AQAAfAIAAAUAAAD1AXQC9QF+AvYBfgL2AXQC9QF0AiUAAAAMAAAACAAAgCUAAAAMAAAAAAAAgCgAAAAMAAAAAgAAACcAAAAYAAAAAgAAAAAAAAAAsFAAAAAAACUAAAAMAAAAAgAAACUAAAAMAAAACAAAgFYAAAAwAAAA9gEAAHUCAAD2AQAAfAIAAAUAAAD2AXQC9gF+AvgBfgL4AXQC9gF0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JpjelDnbAS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ULAA/ygAAAAMAAAAAQAAACQAAAAkAAAAAACAPQAAAAAAAAAAAACAPQAAAAAAAAAAAgAAACcAAAAYAAAAAQAAAAAAAAAAsFAAAAAAACUAAAAMAAAAAQAAABMAAAAMAAAAAQAAADsAAAAIAAAAGwAAABAAAAB5HwAApSQAAFkAAAAkAAAAAAAAAAAAAAD//////////wIAAAAqHaUkKh3WI1gAAAAoAAAAAAAAAAAAAAD//////////wMAAAArHbAjSR2TI3AdkyM2AAAAEAAAADMfAACTIwAAWAAAACgAAAAAAAAAAAAAAP//////////AwAAAFofkyN4H7AjeR/WIzYAAAAQAAAAeR8AAKUkAAA9AAAACAAAABsAAAAQAAAARR0AAIgkAABZAAAAJAAAAAAAAAAAAAAA//////////8CAAAAXh+IJF4f1iNYAAAAKAAAAAAAAAAAAAAA//////////8DAAAAXR++I0gfsCMzH7AjNgAAABAAAABwHQAAsCMAAFgAAAAoAAAAAAAAAAAAAAD//////////wMAAABbHbAjRh2+I0Ud1iM2AAAAEAAAAEUdAACIJAAAPQAAAAgAAAA8AAAACAAAAD4AAAAYAAAA0gEAADkCAAD4AQAASw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JpjelD6KIcRAhAAQN0AAAAaAAAAAIQwNsKAAAAAAAAAPZ6nT4AAAAAAAAAAAAAAAAAAAAAvFGfvfZ6nT68UZ+99nqdPgAAAAAjq2c8UcB3vJ09lj5RwHe8nT2WPqw3gL0jq2c8rDeAvSOrZzxRwHe8AAEBAYEAAQEBgYEAFEABgBAAAAAEAAAAULAA/yQAAAAkAAAAAACAPQAAAAAAAAAAAACAPQAAAAAAAAAAAgAAACUAAAAMAAAAAQAAABMAAAAMAAAAAQAAACUAAAAMAAAACAAAgFsAAABQAAAA0gEAAGgCAAD4AQAAcwIAAAIAAAAKAAAABQAAAAUAAAB5HyEnKh0hJyodjCZ5H4wmeR8hJ0UdBCdeHwQnXh+pJkUdqSZFHQQ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mmN6UNmiB9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FCwAP8kAAAAJAAAAAAAgD0AAAAAAAAAAAAAgD0AAAAAAAAAAAIAAAAlAAAADAAAAAEAAAATAAAADAAAAAEAAAA7AAAACAAAABsAAAAQAAAAMx8AANsnAAA2AAAAEAAAAHAdAADbJwAAWAAAACgAAAAAAAAAAAAAAP//////////AwAAAEkd2icrHb0nKh2XJ1kAAAAoAAAAAAAAAAAAAAD//////////wMAAAAqHTsneR87J3kflydYAAAAKAAAAAAAAAAAAAAA//////////8DAAAAeB+9J1of2iczH9snPQAAAAgAAAAbAAAAEAAAAEUdAABYJwAANgAAABAAAABFHQAAlycAAFgAAAAoAAAAAAAAAAAAAAD//////////wMAAABGHa8nWx29J3AdvSc2AAAAEAAAADMfAAC9JwAAWAAAACgAAAAAAAAAAAAAAP//////////AwAAAEgfvSddH68nXh+XJ1kAAAAoAAAAAAAAAAAAAAD//////////wMAAABeH1gnRR1YJ0UdWCc9AAAACAAAADwAAAAIAAAAPgAAABgAAADSAQAAcwIAAPgBAA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mmN6UMu0xlECEABA3QAAABoAAAAAhDA2woAAAAAAAAA9nqdPgAAAKQAAAAAAAAApAAAAAB7g2e+9nqdPnuDZ772ep0+AAAApCOrZzzJdXi8nT2WPsl1eLydPZY+dgdYviOrZzx2B1i+I6tnPMl1eLwAAQEBgQABAQGBgwAUQAGAEAAAAAQAAABQsAD/JAAAACQAAAAAAIA9AAAAAAAAAAAAAIA9AAAAAAAAAAACAAAAJQAAAAwAAAABAAAAEwAAAAwAAAABAAAAJQAAAAwAAAAIAACAWwAAAFAAAADSAQAASwIAAPgBAABnAgAAAgAAAAoAAAAFAAAABQAAAHkfbSYqHW0mKh27JHkfuyR5H20mRR1QJl4fUCZeH9gkRR3YJEUdUC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WNHwQ6dZFk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ULAA/yQAAAAkAAAAAACAPQAAAAAAAAAAAACAPQAAAAAAAAAAAgAAACUAAAAMAAAAAQAAABMAAAAMAAAAAQAAADsAAAAIAAAAGwAAABAAAABRHgAACCUAAFgAAABMAAAAAAAAAAAAAAD//////////wwAAAAvHgglEx4nJRMeTCUTHnElLx6PJVEejyV0Ho8lkB5xJZAeTCWQHicldB4IJVEeCCU9AAAACAAAABsAAAAQAAAAUR4AAHolAABYAAAAcAAAAAAAAAAAAAAA//////////8VAAAAOh56JSYeZSUmHkwlJh42JTUeJCVIHh8lSB4vJUgePiVIHk0lSB5bJVseWyVbHk0lWx4+JVseLyVbHh8lbh4kJX0eNiV9HkwlfR5lJWkeeiVRHnolPQAAAAgAAAA8AAAACAAAAD4AAAAYAAAA4QEAAFACAADpAQAAWQ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lwQNRD3ZgZRAhACgFYCAAATAgAAAIQwNsEAAAAigAAAAMAAAAAAAAAAAAAxAAAgEQAAIBEPDz//wAA//88PP//AAD//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KAAAAIQAAAAgAAAA7AAAACAAAABMAAAAMAAAAAQAAACQAAAAkAAAAAACAPQAAAAAAAAAAAACAPQAAAAAAAAAAAgAAABsAAAAQAAAAgRoAAMokAABZAAAAMAAAAAAAAAAAAAAA//////////8FAAAAgRpfJrQcXya0HMokgRrKJIEayiQ9AAAACAAAABsAAAAQAAAAmhsAAIQlAABYAAAATAAAAAAAAAAAAAAA//////////8MAAAAfRuEJWUbayVlG0wlZRssJX0bEyWaGxMluBsTJc8bLCXPG0wlzxtrJbgbhCWaG4QlPQAAAAgAAAAkAAAAJAAAAAAAgEEAAAAAAAAAAAAAgEEAAAAAAAAAAAIAAAA8AAAACAAAAEMAAAAMAAAAAQAAABMAAAAMAAAAAQAAACUAAAAMAAAACAAAgCcAAAAYAAAAAgAAAAAAAAD/PDwAAAAAACUAAAAMAAAAAgAAACUAAAAMAAAACAAAgFYAAAAwAAAAqQEAAE0CAACrAQAAZQIAAAUAAACoAUwCqAFnAqsBZwKrAUwCqAFMAiUAAAAMAAAACAAAgCUAAAAMAAAAAAAAgCgAAAAMAAAAAgAAACcAAAAYAAAAAgAAAAAAAAD/OzsAAAAAACUAAAAMAAAAAgAAACUAAAAMAAAACAAAgFYAAAAwAAAAqwEAAE0CAACsAQAAZQIAAAUAAACrAUwCqwFnAqwBZwKsAUwCqwFMAiUAAAAMAAAACAAAgCUAAAAMAAAAAAAAgCgAAAAMAAAAAgAAACcAAAAYAAAAAgAAAAAAAAD/OjoAAAAAACUAAAAMAAAAAgAAACUAAAAMAAAACAAAgFYAAAAwAAAArAEAAE0CAACvAQAAZQIAAAUAAACsAUwCrAFnAq8BZwKvAUwCrAFMAiUAAAAMAAAACAAAgCUAAAAMAAAAAAAAgCgAAAAMAAAAAgAAACcAAAAYAAAAAgAAAAAAAAD/OTkAAAAAACUAAAAMAAAAAgAAACUAAAAMAAAACAAAgFYAAAAwAAAArwEAAE0CAACwAQAAZQIAAAUAAACvAUwCrwFnArABZwKwAUwCrwFMAiUAAAAMAAAACAAAgCUAAAAMAAAAAAAAgCgAAAAMAAAAAgAAACcAAAAYAAAAAgAAAAAAAAD/ODgAAAAAACUAAAAMAAAAAgAAACUAAAAMAAAACAAAgFYAAAAwAAAAsAEAAE0CAACxAQAAZQIAAAUAAACwAUwCsAFnArEBZwKxAUwCsAFMAiUAAAAMAAAACAAAgCUAAAAMAAAAAAAAgCgAAAAMAAAAAgAAACcAAAAYAAAAAgAAAAAAAAD/NzcAAAAAACUAAAAMAAAAAgAAACUAAAAMAAAACAAAgFYAAAAwAAAAsQEAAE0CAACyAQAAZQIAAAUAAACxAUwCsQFnArIBZwKyAUwCsQFMAiUAAAAMAAAACAAAgCUAAAAMAAAAAAAAgCgAAAAMAAAAAgAAACcAAAAYAAAAAgAAAAAAAAD/NjYAAAAAACUAAAAMAAAAAgAAACUAAAAMAAAACAAAgFYAAAAwAAAAsgEAAE0CAACzAQAAZQIAAAUAAACyAUwCsgFnArMBZwKzAUwCsgFMAiUAAAAMAAAACAAAgCUAAAAMAAAAAAAAgCgAAAAMAAAAAgAAACcAAAAYAAAAAgAAAAAAAAD/NTUAAAAAACUAAAAMAAAAAgAAACUAAAAMAAAACAAAgFYAAAAwAAAAswEAAE0CAAC0AQAAZQIAAAUAAACzAUwCswFnArQBZwK0AUwCswFMAiUAAAAMAAAACAAAgCUAAAAMAAAAAAAAgCgAAAAMAAAAAgAAACcAAAAYAAAAAgAAAAAAAAD/NDQAAAAAACUAAAAMAAAAAgAAACUAAAAMAAAACAAAgFYAAAAwAAAAtAEAAE0CAAC1AQAAZQIAAAUAAAC0AUwCtAFnArUBZwK1AUwCtAFMAiUAAAAMAAAACAAAgCUAAAAMAAAAAAAAgCgAAAAMAAAAAgAAACcAAAAYAAAAAgAAAAAAAAD/MjIAAAAAACUAAAAMAAAAAgAAACUAAAAMAAAACAAAgFYAAAAwAAAAtQEAAE0CAAC2AQAAZQIAAAUAAAC1AUwCtQFnArYBZwK2AUwCtQFMAiUAAAAMAAAACAAAgCUAAAAMAAAAAAAAgCgAAAAMAAAAAgAAACcAAAAYAAAAAgAAAAAAAAD/MTEAAAAAACUAAAAMAAAAAgAAACUAAAAMAAAACAAAgFYAAAAwAAAAtgEAAE0CAAC3AQAAZQIAAAUAAAC2AUwCtgFnArcBZwK3AUwCtgFMAiUAAAAMAAAACAAAgCUAAAAMAAAAAAAAgCgAAAAMAAAAAgAAACcAAAAYAAAAAgAAAAAAAAD/Ly8AAAAAACUAAAAMAAAAAgAAACUAAAAMAAAACAAAgFYAAAAwAAAAtwEAAE0CAAC4AQAAZQIAAAUAAAC3AUwCtwFnArgBZwK4AUwCtwFMAiUAAAAMAAAACAAAgCUAAAAMAAAAAAAAgCgAAAAMAAAAAgAAACcAAAAYAAAAAgAAAAAAAAD/LS0AAAAAACUAAAAMAAAAAgAAACUAAAAMAAAACAAAgFYAAAAwAAAAuAEAAE0CAAC5AQAAZQIAAAUAAAC4AUwCuAFnArkBZwK5AUwCuAFMAiUAAAAMAAAACAAAgCUAAAAMAAAAAAAAgCgAAAAMAAAAAgAAACcAAAAYAAAAAgAAAAAAAAD/LCwAAAAAACUAAAAMAAAAAgAAACUAAAAMAAAACAAAgFYAAAAwAAAAuQEAAE0CAAC6AQAAZQIAAAUAAAC5AUwCuQFnAroBZwK6AUwCuQFMAiUAAAAMAAAACAAAgCUAAAAMAAAAAAAAgCgAAAAMAAAAAgAAACcAAAAYAAAAAgAAAAAAAAD/KysAAAAAACUAAAAMAAAAAgAAACUAAAAMAAAACAAAgFYAAAAwAAAAugEAAE0CAAC7AQAAZQIAAAUAAAC6AUwCugFnArsBZwK7AUwCugFMAiUAAAAMAAAACAAAgCUAAAAMAAAAAAAAgCgAAAAMAAAAAgAAACcAAAAYAAAAAgAAAAAAAAD/KCgAAAAAACUAAAAMAAAAAgAAACUAAAAMAAAACAAAgFYAAAAwAAAAuwEAAE0CAAC8AQAAZQIAAAUAAAC7AUwCuwFnArwBZwK8AUwCuwFMAiUAAAAMAAAACAAAgCUAAAAMAAAAAAAAgCgAAAAMAAAAAgAAACcAAAAYAAAAAgAAAAAAAAD/JSUAAAAAACUAAAAMAAAAAgAAACUAAAAMAAAACAAAgFYAAAAwAAAAvAEAAE0CAAC9AQAAZQIAAAUAAAC8AUwCvAFnAr0BZwK9AUwCvAFMAiUAAAAMAAAACAAAgCUAAAAMAAAAAAAAgCgAAAAMAAAAAgAAACcAAAAYAAAAAgAAAAAAAAD/JCQAAAAAACUAAAAMAAAAAgAAACUAAAAMAAAACAAAgFYAAAAwAAAAvQEAAE0CAAC+AQAAZQIAAAUAAAC9AUwCvQFnAr4BZwK+AUwCvQFMAiUAAAAMAAAACAAAgCUAAAAMAAAAAAAAgCgAAAAMAAAAAgAAACcAAAAYAAAAAgAAAAAAAAD/IiIAAAAAACUAAAAMAAAAAgAAACUAAAAMAAAACAAAgFYAAAAwAAAAvgEAAE0CAAC/AQAAZQIAAAUAAAC+AUwCvgFnAr8BZwK/AUwCvgFMAiUAAAAMAAAACAAAgCUAAAAMAAAAAAAAgCgAAAAMAAAAAgAAACcAAAAYAAAAAgAAAAAAAAD/Hx8AAAAAACUAAAAMAAAAAgAAACUAAAAMAAAACAAAgFYAAAAwAAAAvwEAAE0CAADAAQAAZQIAAAUAAAC/AUwCvwFnAsABZwLAAUwCvwFMAiUAAAAMAAAACAAAgCUAAAAMAAAAAAAAgCgAAAAMAAAAAgAAACcAAAAYAAAAAgAAAAAAAAD/Hh4AAAAAACUAAAAMAAAAAgAAACUAAAAMAAAACAAAgFYAAAAwAAAAwAEAAE0CAADBAQAAZQIAAAUAAADAAUwCwAFnAsEBZwLBAUwCwAFMAiUAAAAMAAAACAAAgCUAAAAMAAAAAAAAgCgAAAAMAAAAAgAAACcAAAAYAAAAAgAAAAAAAAD/GhoAAAAAACUAAAAMAAAAAgAAACUAAAAMAAAACAAAgFYAAAAwAAAAwQEAAE0CAADCAQAAZQIAAAUAAADBAUwCwQFnAsIBZwLCAUwCwQFMAiUAAAAMAAAACAAAgCUAAAAMAAAAAAAAgCgAAAAMAAAAAgAAACcAAAAYAAAAAgAAAAAAAAD/GRkAAAAAACUAAAAMAAAAAgAAACUAAAAMAAAACAAAgFYAAAAwAAAAwgEAAE0CAADDAQAAZQIAAAUAAADCAUwCwgFnAsMBZwLDAUwCwgFMAiUAAAAMAAAACAAAgCUAAAAMAAAAAAAAgCgAAAAMAAAAAgAAACcAAAAYAAAAAgAAAAAAAAD/FxcAAAAAACUAAAAMAAAAAgAAACUAAAAMAAAACAAAgFYAAAAwAAAAwwEAAE0CAADEAQAAZQIAAAUAAADDAUwCwwFnAsQBZwLEAUwCwwFMAiUAAAAMAAAACAAAgCUAAAAMAAAAAAAAgCgAAAAMAAAAAgAAACcAAAAYAAAAAgAAAAAAAAD/FRUAAAAAACUAAAAMAAAAAgAAACUAAAAMAAAACAAAgFYAAAAwAAAAxAEAAE0CAADFAQAAZQIAAAUAAADEAUwCxAFnAsUBZwLFAUwCxAFMAiUAAAAMAAAACAAAgCUAAAAMAAAAAAAAgCgAAAAMAAAAAgAAACcAAAAYAAAAAgAAAAAAAAD/EhIAAAAAACUAAAAMAAAAAgAAACUAAAAMAAAACAAAgFYAAAAwAAAAxQEAAE0CAADGAQAAZQIAAAUAAADFAUwCxQFnAsYBZwLGAUwCxQFMAiUAAAAMAAAACAAAgCUAAAAMAAAAAAAAgCgAAAAMAAAAAgAAACcAAAAYAAAAAgAAAAAAAAD/Dw8AAAAAACUAAAAMAAAAAgAAACUAAAAMAAAACAAAgFYAAAAwAAAAxgEAAE0CAADIAQAAZQIAAAUAAADGAUwCxgFnAsgBZwLIAUwCxgFMAiUAAAAMAAAACAAAgCUAAAAMAAAAAAAAgCgAAAAMAAAAAgAAACcAAAAYAAAAAgAAAAAAAAD/CwsAAAAAACUAAAAMAAAAAgAAACUAAAAMAAAACAAAgFYAAAAwAAAAyAEAAE0CAADKAQAAZQIAAAUAAADIAUwCyAFnAsoBZwLKAUwCyAFMAiUAAAAMAAAACAAAgCUAAAAMAAAAAAAAgCgAAAAMAAAAAgAAACcAAAAYAAAAAgAAAAAAAAD/AAAAAAAAACUAAAAMAAAAAgAAACUAAAAMAAAACAAAgFYAAAAwAAAAygEAAE0CAADLAQAAZQIAAAUAAADKAUwCygFnAs0BZwLNAUwCygFM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lwQNRDdnYSRAhACgFYCAAATAgAAAIQwNsEAAAAigAAAAMAAAAAAAAAAAAAxAAAgEQAAIBEPDz//wAA//88PP//AAD//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KAAAAIQAAAAgAAAA7AAAACAAAABMAAAAMAAAAAQAAACQAAAAkAAAAAACAPQAAAAAAAAAAAACAPQAAAAAAAAAAAgAAABsAAAAQAAAAgRoAAJYkAAA2AAAAEAAAAIEaAADWIwAAWAAAACgAAAAAAAAAAAAAAP//////////AwAAAIEatyObGqEjuRqhIzYAAAAQAAAAfBwAAKEjAABYAAAAKAAAAAAAAAAAAAAA//////////8DAAAAmRyhI7QctyO0HNYjWQAAACQAAAAAAAAAAAAAAP//////////AgAAALQcliSBGpYkPQAAAAgAAAAkAAAAJAAAAAAAgEEAAAAAAAAAAAAAgEEAAAAAAAAAAAIAAAA8AAAACAAAAEMAAAAMAAAAAQAAABMAAAAMAAAAAQAAACUAAAAMAAAACAAAgCcAAAAYAAAAAgAAAAAAAAD/PDwAAAAAACUAAAAMAAAAAgAAACUAAAAMAAAACAAAgFYAAAAwAAAAqQEAADsCAACrAQAASQIAAAUAAACoAToCqAFLAqsBSwKrAToCqAE6AiUAAAAMAAAACAAAgCUAAAAMAAAAAAAAgCgAAAAMAAAAAgAAACcAAAAYAAAAAgAAAAAAAAD/OzsAAAAAACUAAAAMAAAAAgAAACUAAAAMAAAACAAAgFYAAAAwAAAAqwEAADsCAACsAQAASQIAAAUAAACrAToCqwFLAqwBSwKsAToCqwE6AiUAAAAMAAAACAAAgCUAAAAMAAAAAAAAgCgAAAAMAAAAAgAAACcAAAAYAAAAAgAAAAAAAAD/OjoAAAAAACUAAAAMAAAAAgAAACUAAAAMAAAACAAAgFYAAAAwAAAArAEAADsCAACvAQAASQIAAAUAAACsAToCrAFLAq8BSwKvAToCrAE6AiUAAAAMAAAACAAAgCUAAAAMAAAAAAAAgCgAAAAMAAAAAgAAACcAAAAYAAAAAgAAAAAAAAD/OTkAAAAAACUAAAAMAAAAAgAAACUAAAAMAAAACAAAgFYAAAAwAAAArwEAADsCAACwAQAASQIAAAUAAACvAToCrwFLArABSwKwAToCrwE6AiUAAAAMAAAACAAAgCUAAAAMAAAAAAAAgCgAAAAMAAAAAgAAACcAAAAYAAAAAgAAAAAAAAD/ODgAAAAAACUAAAAMAAAAAgAAACUAAAAMAAAACAAAgFYAAAAwAAAAsAEAADsCAACxAQAASQIAAAUAAACwAToCsAFLArEBSwKxAToCsAE6AiUAAAAMAAAACAAAgCUAAAAMAAAAAAAAgCgAAAAMAAAAAgAAACcAAAAYAAAAAgAAAAAAAAD/NzcAAAAAACUAAAAMAAAAAgAAACUAAAAMAAAACAAAgFYAAAAwAAAAsQEAADsCAACyAQAASQIAAAUAAACxAToCsQFLArIBSwKyAToCsQE6AiUAAAAMAAAACAAAgCUAAAAMAAAAAAAAgCgAAAAMAAAAAgAAACcAAAAYAAAAAgAAAAAAAAD/NjYAAAAAACUAAAAMAAAAAgAAACUAAAAMAAAACAAAgFYAAAAwAAAAsgEAADsCAACzAQAASQIAAAUAAACyAToCsgFLArMBSwKzAToCsgE6AiUAAAAMAAAACAAAgCUAAAAMAAAAAAAAgCgAAAAMAAAAAgAAACcAAAAYAAAAAgAAAAAAAAD/NTUAAAAAACUAAAAMAAAAAgAAACUAAAAMAAAACAAAgFYAAAAwAAAAswEAADsCAAC0AQAASQIAAAUAAACzAToCswFLArQBSwK0AToCswE6AiUAAAAMAAAACAAAgCUAAAAMAAAAAAAAgCgAAAAMAAAAAgAAACcAAAAYAAAAAgAAAAAAAAD/NDQAAAAAACUAAAAMAAAAAgAAACUAAAAMAAAACAAAgFYAAAAwAAAAtAEAADsCAAC1AQAASQIAAAUAAAC0AToCtAFLArUBSwK1AToCtAE6AiUAAAAMAAAACAAAgCUAAAAMAAAAAAAAgCgAAAAMAAAAAgAAACcAAAAYAAAAAgAAAAAAAAD/MjIAAAAAACUAAAAMAAAAAgAAACUAAAAMAAAACAAAgFYAAAAwAAAAtQEAADsCAAC2AQAASQIAAAUAAAC1AToCtQFLArYBSwK2AToCtQE6AiUAAAAMAAAACAAAgCUAAAAMAAAAAAAAgCgAAAAMAAAAAgAAACcAAAAYAAAAAgAAAAAAAAD/MTEAAAAAACUAAAAMAAAAAgAAACUAAAAMAAAACAAAgFYAAAAwAAAAtgEAADsCAAC3AQAASQIAAAUAAAC2AToCtgFLArcBSwK3AToCtgE6AiUAAAAMAAAACAAAgCUAAAAMAAAAAAAAgCgAAAAMAAAAAgAAACcAAAAYAAAAAgAAAAAAAAD/Ly8AAAAAACUAAAAMAAAAAgAAACUAAAAMAAAACAAAgFYAAAAwAAAAtwEAADsCAAC4AQAASQIAAAUAAAC3AToCtwFLArgBSwK4AToCtwE6AiUAAAAMAAAACAAAgCUAAAAMAAAAAAAAgCgAAAAMAAAAAgAAACcAAAAYAAAAAgAAAAAAAAD/LS0AAAAAACUAAAAMAAAAAgAAACUAAAAMAAAACAAAgFYAAAAwAAAAuAEAADsCAAC5AQAASQIAAAUAAAC4AToCuAFLArkBSwK5AToCuAE6AiUAAAAMAAAACAAAgCUAAAAMAAAAAAAAgCgAAAAMAAAAAgAAACcAAAAYAAAAAgAAAAAAAAD/LCwAAAAAACUAAAAMAAAAAgAAACUAAAAMAAAACAAAgFYAAAAwAAAAuQEAADsCAAC6AQAASQIAAAUAAAC5AToCuQFLAroBSwK6AToCuQE6AiUAAAAMAAAACAAAgCUAAAAMAAAAAAAAgCgAAAAMAAAAAgAAACcAAAAYAAAAAgAAAAAAAAD/KysAAAAAACUAAAAMAAAAAgAAACUAAAAMAAAACAAAgFYAAAAwAAAAugEAADsCAAC7AQAASQIAAAUAAAC6AToCugFLArsBSwK7AToCugE6AiUAAAAMAAAACAAAgCUAAAAMAAAAAAAAgCgAAAAMAAAAAgAAACcAAAAYAAAAAgAAAAAAAAD/KCgAAAAAACUAAAAMAAAAAgAAACUAAAAMAAAACAAAgFYAAAAwAAAAuwEAADsCAAC8AQAASQIAAAUAAAC7AToCuwFLArwBSwK8AToCuwE6AiUAAAAMAAAACAAAgCUAAAAMAAAAAAAAgCgAAAAMAAAAAgAAACcAAAAYAAAAAgAAAAAAAAD/JSUAAAAAACUAAAAMAAAAAgAAACUAAAAMAAAACAAAgFYAAAAwAAAAvAEAADsCAAC9AQAASQIAAAUAAAC8AToCvAFLAr0BSwK9AToCvAE6AiUAAAAMAAAACAAAgCUAAAAMAAAAAAAAgCgAAAAMAAAAAgAAACcAAAAYAAAAAgAAAAAAAAD/JCQAAAAAACUAAAAMAAAAAgAAACUAAAAMAAAACAAAgFYAAAAwAAAAvQEAADsCAAC+AQAASQIAAAUAAAC9AToCvQFLAr4BSwK+AToCvQE6AiUAAAAMAAAACAAAgCUAAAAMAAAAAAAAgCgAAAAMAAAAAgAAACcAAAAYAAAAAgAAAAAAAAD/IiIAAAAAACUAAAAMAAAAAgAAACUAAAAMAAAACAAAgFYAAAAwAAAAvgEAADsCAAC/AQAASQIAAAUAAAC+AToCvgFLAr8BSwK/AToCvgE6AiUAAAAMAAAACAAAgCUAAAAMAAAAAAAAgCgAAAAMAAAAAgAAACcAAAAYAAAAAgAAAAAAAAD/Hx8AAAAAACUAAAAMAAAAAgAAACUAAAAMAAAACAAAgFYAAAAwAAAAvwEAADsCAADAAQAASQIAAAUAAAC/AToCvwFLAsABSwLAAToCvwE6AiUAAAAMAAAACAAAgCUAAAAMAAAAAAAAgCgAAAAMAAAAAgAAACcAAAAYAAAAAgAAAAAAAAD/Hh4AAAAAACUAAAAMAAAAAgAAACUAAAAMAAAACAAAgFYAAAAwAAAAwAEAADsCAADBAQAASQIAAAUAAADAAToCwAFLAsEBSwLBAToCwAE6AiUAAAAMAAAACAAAgCUAAAAMAAAAAAAAgCgAAAAMAAAAAgAAACcAAAAYAAAAAgAAAAAAAAD/GhoAAAAAACUAAAAMAAAAAgAAACUAAAAMAAAACAAAgFYAAAAwAAAAwQEAADsCAADCAQAASQIAAAUAAADBAToCwQFLAsIBSwLCAToCwQE6AiUAAAAMAAAACAAAgCUAAAAMAAAAAAAAgCgAAAAMAAAAAgAAACcAAAAYAAAAAgAAAAAAAAD/GRkAAAAAACUAAAAMAAAAAgAAACUAAAAMAAAACAAAgFYAAAAwAAAAwgEAADsCAADDAQAASQIAAAUAAADCAToCwgFLAsMBSwLDAToCwgE6AiUAAAAMAAAACAAAgCUAAAAMAAAAAAAAgCgAAAAMAAAAAgAAACcAAAAYAAAAAgAAAAAAAAD/FxcAAAAAACUAAAAMAAAAAgAAACUAAAAMAAAACAAAgFYAAAAwAAAAwwEAADsCAADEAQAASQIAAAUAAADDAToCwwFLAsQBSwLEAToCwwE6AiUAAAAMAAAACAAAgCUAAAAMAAAAAAAAgCgAAAAMAAAAAgAAACcAAAAYAAAAAgAAAAAAAAD/FRUAAAAAACUAAAAMAAAAAgAAACUAAAAMAAAACAAAgFYAAAAwAAAAxAEAADsCAADFAQAASQIAAAUAAADEAToCxAFLAsUBSwLFAToCxAE6AiUAAAAMAAAACAAAgCUAAAAMAAAAAAAAgCgAAAAMAAAAAgAAACcAAAAYAAAAAgAAAAAAAAD/EhIAAAAAACUAAAAMAAAAAgAAACUAAAAMAAAACAAAgFYAAAAwAAAAxQEAADsCAADGAQAASQIAAAUAAADFAToCxQFLAsYBSwLGAToCxQE6AiUAAAAMAAAACAAAgCUAAAAMAAAAAAAAgCgAAAAMAAAAAgAAACcAAAAYAAAAAgAAAAAAAAD/Dw8AAAAAACUAAAAMAAAAAgAAACUAAAAMAAAACAAAgFYAAAAwAAAAxgEAADsCAADIAQAASQIAAAUAAADGAToCxgFLAsgBSwLIAToCxgE6AiUAAAAMAAAACAAAgCUAAAAMAAAAAAAAgCgAAAAMAAAAAgAAACcAAAAYAAAAAgAAAAAAAAD/CwsAAAAAACUAAAAMAAAAAgAAACUAAAAMAAAACAAAgFYAAAAwAAAAyAEAADsCAADKAQAASQIAAAUAAADIAToCyAFLAsoBSwLKAToCyAE6AiUAAAAMAAAACAAAgCUAAAAMAAAAAAAAgCgAAAAMAAAAAgAAACcAAAAYAAAAAgAAAAAAAAD/AAAAAAAAACUAAAAMAAAAAgAAACUAAAAMAAAACAAAgFYAAAAwAAAAygEAADsCAADLAQAASQIAAAUAAADKAToCygFLAs0BSwLNAToCygE6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lwQNRD7WgcRAhACgFYCAAATAgAAAIQwNsEAAAAigAAAAMAAAAAAAAAAAAAxAAAgEQAAIBEPDz//wAA//88PP//AAD//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oAAAABAAAAAAAAAKjGX8cPBINIqMZfRyUAAAAMAAAACAAAgCcAAAAYAAAAAgAAAAAAAAD/PDwAAAAAACUAAAAMAAAAAgAAACUAAAAMAAAACAAAgFYAAAAwAAAAqAEAAGkCAACrAQAAcQIAAAUAAACoAWkCqAFxAqsBcQKrAWkCqAFpAiUAAAAMAAAACAAAgCUAAAAMAAAAAAAAgCgAAAAMAAAAAgAAACcAAAAYAAAAAgAAAAAAAAD/OzsAAAAAACUAAAAMAAAAAgAAACUAAAAMAAAACAAAgFYAAAAwAAAAqwEAAGkCAACsAQAAcQIAAAUAAACrAWkCqwFxAqwBcQKsAWkCqwFpAiUAAAAMAAAACAAAgCUAAAAMAAAAAAAAgCgAAAAMAAAAAgAAACcAAAAYAAAAAgAAAAAAAAD/OjoAAAAAACUAAAAMAAAAAgAAACUAAAAMAAAACAAAgFYAAAAwAAAArAEAAGkCAACvAQAAcQIAAAUAAACsAWkCrAFxAq8BcQKvAWkCrAFpAiUAAAAMAAAACAAAgCUAAAAMAAAAAAAAgCgAAAAMAAAAAgAAACcAAAAYAAAAAgAAAAAAAAD/OTkAAAAAACUAAAAMAAAAAgAAACUAAAAMAAAACAAAgFYAAAAwAAAArwEAAGkCAACwAQAAcQIAAAUAAACvAWkCrwFxArABcQKwAWkCrwFpAiUAAAAMAAAACAAAgCUAAAAMAAAAAAAAgCgAAAAMAAAAAgAAACcAAAAYAAAAAgAAAAAAAAD/ODgAAAAAACUAAAAMAAAAAgAAACUAAAAMAAAACAAAgFYAAAAwAAAAsAEAAGkCAACxAQAAcQIAAAUAAACwAWkCsAFxArEBcQKxAWkCsAFpAiUAAAAMAAAACAAAgCUAAAAMAAAAAAAAgCgAAAAMAAAAAgAAACcAAAAYAAAAAgAAAAAAAAD/NzcAAAAAACUAAAAMAAAAAgAAACUAAAAMAAAACAAAgFYAAAAwAAAAsQEAAGkCAACyAQAAcQIAAAUAAACxAWkCsQFxArIBcQKyAWkCsQFpAiUAAAAMAAAACAAAgCUAAAAMAAAAAAAAgCgAAAAMAAAAAgAAACcAAAAYAAAAAgAAAAAAAAD/NjYAAAAAACUAAAAMAAAAAgAAACUAAAAMAAAACAAAgFYAAAAwAAAAsgEAAGkCAACzAQAAcQIAAAUAAACyAWkCsgFxArMBcQKzAWkCsgFpAiUAAAAMAAAACAAAgCUAAAAMAAAAAAAAgCgAAAAMAAAAAgAAACcAAAAYAAAAAgAAAAAAAAD/NTUAAAAAACUAAAAMAAAAAgAAACUAAAAMAAAACAAAgFYAAAAwAAAAswEAAGkCAAC0AQAAcQIAAAUAAACzAWkCswFxArQBcQK0AWkCswFpAiUAAAAMAAAACAAAgCUAAAAMAAAAAAAAgCgAAAAMAAAAAgAAACcAAAAYAAAAAgAAAAAAAAD/NDQAAAAAACUAAAAMAAAAAgAAACUAAAAMAAAACAAAgFYAAAAwAAAAtAEAAGkCAAC1AQAAcQIAAAUAAAC0AWkCtAFxArUBcQK1AWkCtAFpAiUAAAAMAAAACAAAgCUAAAAMAAAAAAAAgCgAAAAMAAAAAgAAACcAAAAYAAAAAgAAAAAAAAD/MjIAAAAAACUAAAAMAAAAAgAAACUAAAAMAAAACAAAgFYAAAAwAAAAtQEAAGkCAAC2AQAAcQIAAAUAAAC1AWkCtQFxArYBcQK2AWkCtQFpAiUAAAAMAAAACAAAgCUAAAAMAAAAAAAAgCgAAAAMAAAAAgAAACcAAAAYAAAAAgAAAAAAAAD/MTEAAAAAACUAAAAMAAAAAgAAACUAAAAMAAAACAAAgFYAAAAwAAAAtgEAAGkCAAC3AQAAcQIAAAUAAAC2AWkCtgFxArcBcQK3AWkCtgFpAiUAAAAMAAAACAAAgCUAAAAMAAAAAAAAgCgAAAAMAAAAAgAAACcAAAAYAAAAAgAAAAAAAAD/Ly8AAAAAACUAAAAMAAAAAgAAACUAAAAMAAAACAAAgFYAAAAwAAAAtwEAAGkCAAC4AQAAcQIAAAUAAAC3AWkCtwFxArgBcQK4AWkCtwFpAiUAAAAMAAAACAAAgCUAAAAMAAAAAAAAgCgAAAAMAAAAAgAAACcAAAAYAAAAAgAAAAAAAAD/LS0AAAAAACUAAAAMAAAAAgAAACUAAAAMAAAACAAAgFYAAAAwAAAAuAEAAGkCAAC5AQAAcQIAAAUAAAC4AWkCuAFxArkBcQK5AWkCuAFpAiUAAAAMAAAACAAAgCUAAAAMAAAAAAAAgCgAAAAMAAAAAgAAACcAAAAYAAAAAgAAAAAAAAD/LCwAAAAAACUAAAAMAAAAAgAAACUAAAAMAAAACAAAgFYAAAAwAAAAuQEAAGkCAAC6AQAAcQIAAAUAAAC5AWkCuQFxAroBcQK6AWkCuQFpAiUAAAAMAAAACAAAgCUAAAAMAAAAAAAAgCgAAAAMAAAAAgAAACcAAAAYAAAAAgAAAAAAAAD/KysAAAAAACUAAAAMAAAAAgAAACUAAAAMAAAACAAAgFYAAAAwAAAAugEAAGkCAAC7AQAAcQIAAAUAAAC6AWkCugFxArsBcQK7AWkCugFpAiUAAAAMAAAACAAAgCUAAAAMAAAAAAAAgCgAAAAMAAAAAgAAACcAAAAYAAAAAgAAAAAAAAD/KCgAAAAAACUAAAAMAAAAAgAAACUAAAAMAAAACAAAgFYAAAAwAAAAuwEAAGkCAAC8AQAAcQIAAAUAAAC7AWkCuwFxArwBcQK8AWkCuwFpAiUAAAAMAAAACAAAgCUAAAAMAAAAAAAAgCgAAAAMAAAAAgAAACcAAAAYAAAAAgAAAAAAAAD/JSUAAAAAACUAAAAMAAAAAgAAACUAAAAMAAAACAAAgFYAAAAwAAAAvAEAAGkCAAC9AQAAcQIAAAUAAAC8AWkCvAFxAr0BcQK9AWkCvAFpAiUAAAAMAAAACAAAgCUAAAAMAAAAAAAAgCgAAAAMAAAAAgAAACcAAAAYAAAAAgAAAAAAAAD/JCQAAAAAACUAAAAMAAAAAgAAACUAAAAMAAAACAAAgFYAAAAwAAAAvQEAAGkCAAC+AQAAcQIAAAUAAAC9AWkCvQFxAr4BcQK+AWkCvQFpAiUAAAAMAAAACAAAgCUAAAAMAAAAAAAAgCgAAAAMAAAAAgAAACcAAAAYAAAAAgAAAAAAAAD/IiIAAAAAACUAAAAMAAAAAgAAACUAAAAMAAAACAAAgFYAAAAwAAAAvgEAAGkCAAC/AQAAcQIAAAUAAAC+AWkCvgFxAr8BcQK/AWkCvgFpAiUAAAAMAAAACAAAgCUAAAAMAAAAAAAAgCgAAAAMAAAAAgAAACcAAAAYAAAAAgAAAAAAAAD/Hx8AAAAAACUAAAAMAAAAAgAAACUAAAAMAAAACAAAgFYAAAAwAAAAvwEAAGkCAADAAQAAcQIAAAUAAAC/AWkCvwFxAsABcQLAAWkCvwFpAiUAAAAMAAAACAAAgCUAAAAMAAAAAAAAgCgAAAAMAAAAAgAAACcAAAAYAAAAAgAAAAAAAAD/Hh4AAAAAACUAAAAMAAAAAgAAACUAAAAMAAAACAAAgFYAAAAwAAAAwAEAAGkCAADBAQAAcQIAAAUAAADAAWkCwAFxAsEBcQLBAWkCwAFpAiUAAAAMAAAACAAAgCUAAAAMAAAAAAAAgCgAAAAMAAAAAgAAACcAAAAYAAAAAgAAAAAAAAD/GhoAAAAAACUAAAAMAAAAAgAAACUAAAAMAAAACAAAgFYAAAAwAAAAwQEAAGkCAADCAQAAcQIAAAUAAADBAWkCwQFxAsIBcQLCAWkCwQFpAiUAAAAMAAAACAAAgCUAAAAMAAAAAAAAgCgAAAAMAAAAAgAAACcAAAAYAAAAAgAAAAAAAAD/GRkAAAAAACUAAAAMAAAAAgAAACUAAAAMAAAACAAAgFYAAAAwAAAAwgEAAGkCAADDAQAAcQIAAAUAAADCAWkCwgFxAsMBcQLDAWkCwgFpAiUAAAAMAAAACAAAgCUAAAAMAAAAAAAAgCgAAAAMAAAAAgAAACcAAAAYAAAAAgAAAAAAAAD/FxcAAAAAACUAAAAMAAAAAgAAACUAAAAMAAAACAAAgFYAAAAwAAAAwwEAAGkCAADEAQAAcQIAAAUAAADDAWkCwwFxAsQBcQLEAWkCwwFpAiUAAAAMAAAACAAAgCUAAAAMAAAAAAAAgCgAAAAMAAAAAgAAACcAAAAYAAAAAgAAAAAAAAD/FRUAAAAAACUAAAAMAAAAAgAAACUAAAAMAAAACAAAgFYAAAAwAAAAxAEAAGkCAADFAQAAcQIAAAUAAADEAWkCxAFxAsUBcQLFAWkCxAFpAiUAAAAMAAAACAAAgCUAAAAMAAAAAAAAgCgAAAAMAAAAAgAAACcAAAAYAAAAAgAAAAAAAAD/EhIAAAAAACUAAAAMAAAAAgAAACUAAAAMAAAACAAAgFYAAAAwAAAAxQEAAGkCAADGAQAAcQIAAAUAAADFAWkCxQFxAsYBcQLGAWkCxQFpAiUAAAAMAAAACAAAgCUAAAAMAAAAAAAAgCgAAAAMAAAAAgAAACcAAAAYAAAAAgAAAAAAAAD/Dw8AAAAAACUAAAAMAAAAAgAAACUAAAAMAAAACAAAgFYAAAAwAAAAxgEAAGkCAADIAQAAcQIAAAUAAADGAWkCxgFxAsgBcQLIAWkCxgFpAiUAAAAMAAAACAAAgCUAAAAMAAAAAAAAgCgAAAAMAAAAAgAAACcAAAAYAAAAAgAAAAAAAAD/CwsAAAAAACUAAAAMAAAAAgAAACUAAAAMAAAACAAAgFYAAAAwAAAAyAEAAGkCAADKAQAAcQIAAAUAAADIAWkCyAFxAsoBcQLKAWkCyAFpAiUAAAAMAAAACAAAgCUAAAAMAAAAAAAAgCgAAAAMAAAAAgAAACcAAAAYAAAAAgAAAAAAAAD/AAAAAAAAACUAAAAMAAAAAgAAACUAAAAMAAAACAAAgFYAAAAwAAAAygEAAGkCAADMAQAAcQIAAAUAAADKAWkCygFxAswBcQLMAWkCygFp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lwQNRDFk4fRAhACgFYCAAATAgAAAIQwNsEAAAAigAAAAMAAAAAAAAAAAAAxAAAgEQAAIBEPDz//wAA//88PP//AAD//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oAAAAhAAAACAAAADsAAAAIAAAAEwAAAAwAAAABAAAAJAAAACQAAAAAAIA9AAAAAAAAAAAAAIA9AAAAAAAAAAACAAAAGwAAABAAAAC5GgAAzCcAAFgAAAAoAAAAAAAAAAAAAAD//////////wMAAACbGswngRq2J4EalydZAAAAKAAAAAAAAAAAAAAA//////////8DAAAAgRpJJ7QcSSe0HJcnWAAAACgAAAAAAAAAAAAAAP//////////AwAAALQctieZHMwnfBzMJ1kAAAAkAAAAAAAAAAAAAAD//////////wIAAAC5GswnuRrMJz0AAAAIAAAAJAAAACQAAAAAAIBBAAAAAAAAAAAAAIBBAAAAAAAAAAACAAAAPAAAAAgAAABDAAAADAAAAAEAAAATAAAADAAAAAEAAAAlAAAADAAAAAgAAIAnAAAAGAAAAAIAAAAAAAAA/zw8AAAAAAAlAAAADAAAAAIAAAAlAAAADAAAAAgAAIBWAAAAMAAAAKkBAAB1AgAAqwEAAHwCAAAFAAAAqAF0AqgBfgKrAX4CqwF0AqgBdAIlAAAADAAAAAgAAIAlAAAADAAAAAAAAIAoAAAADAAAAAIAAAAnAAAAGAAAAAIAAAAAAAAA/zs7AAAAAAAlAAAADAAAAAIAAAAlAAAADAAAAAgAAIBWAAAAMAAAAKsBAAB1AgAArAEAAHwCAAAFAAAAqwF0AqsBfgKsAX4CrAF0AqsBdAIlAAAADAAAAAgAAIAlAAAADAAAAAAAAIAoAAAADAAAAAIAAAAnAAAAGAAAAAIAAAAAAAAA/zo6AAAAAAAlAAAADAAAAAIAAAAlAAAADAAAAAgAAIBWAAAAMAAAAKwBAAB1AgAArwEAAHwCAAAFAAAArAF0AqwBfgKvAX4CrwF0AqwBdAIlAAAADAAAAAgAAIAlAAAADAAAAAAAAIAoAAAADAAAAAIAAAAnAAAAGAAAAAIAAAAAAAAA/zk5AAAAAAAlAAAADAAAAAIAAAAlAAAADAAAAAgAAIBWAAAAMAAAAK8BAAB1AgAAsAEAAHwCAAAFAAAArwF0Aq8BfgKwAX4CsAF0Aq8BdAIlAAAADAAAAAgAAIAlAAAADAAAAAAAAIAoAAAADAAAAAIAAAAnAAAAGAAAAAIAAAAAAAAA/zg4AAAAAAAlAAAADAAAAAIAAAAlAAAADAAAAAgAAIBWAAAAMAAAALABAAB1AgAAsQEAAHwCAAAFAAAAsAF0ArABfgKxAX4CsQF0ArABdAIlAAAADAAAAAgAAIAlAAAADAAAAAAAAIAoAAAADAAAAAIAAAAnAAAAGAAAAAIAAAAAAAAA/zc3AAAAAAAlAAAADAAAAAIAAAAlAAAADAAAAAgAAIBWAAAAMAAAALEBAAB1AgAAsgEAAHwCAAAFAAAAsQF0ArEBfgKyAX4CsgF0ArEBdAIlAAAADAAAAAgAAIAlAAAADAAAAAAAAIAoAAAADAAAAAIAAAAnAAAAGAAAAAIAAAAAAAAA/zY2AAAAAAAlAAAADAAAAAIAAAAlAAAADAAAAAgAAIBWAAAAMAAAALIBAAB1AgAAswEAAHwCAAAFAAAAsgF0ArIBfgKzAX4CswF0ArIBdAIlAAAADAAAAAgAAIAlAAAADAAAAAAAAIAoAAAADAAAAAIAAAAnAAAAGAAAAAIAAAAAAAAA/zU1AAAAAAAlAAAADAAAAAIAAAAlAAAADAAAAAgAAIBWAAAAMAAAALMBAAB1AgAAtAEAAHwCAAAFAAAAswF0ArMBfgK0AX4CtAF0ArMBdAIlAAAADAAAAAgAAIAlAAAADAAAAAAAAIAoAAAADAAAAAIAAAAnAAAAGAAAAAIAAAAAAAAA/zQ0AAAAAAAlAAAADAAAAAIAAAAlAAAADAAAAAgAAIBWAAAAMAAAALQBAAB1AgAAtQEAAHwCAAAFAAAAtAF0ArQBfgK1AX4CtQF0ArQBdAIlAAAADAAAAAgAAIAlAAAADAAAAAAAAIAoAAAADAAAAAIAAAAnAAAAGAAAAAIAAAAAAAAA/zIyAAAAAAAlAAAADAAAAAIAAAAlAAAADAAAAAgAAIBWAAAAMAAAALUBAAB1AgAAtgEAAHwCAAAFAAAAtQF0ArUBfgK2AX4CtgF0ArUBdAIlAAAADAAAAAgAAIAlAAAADAAAAAAAAIAoAAAADAAAAAIAAAAnAAAAGAAAAAIAAAAAAAAA/zExAAAAAAAlAAAADAAAAAIAAAAlAAAADAAAAAgAAIBWAAAAMAAAALYBAAB1AgAAtwEAAHwCAAAFAAAAtgF0ArYBfgK3AX4CtwF0ArYBdAIlAAAADAAAAAgAAIAlAAAADAAAAAAAAIAoAAAADAAAAAIAAAAnAAAAGAAAAAIAAAAAAAAA/y8vAAAAAAAlAAAADAAAAAIAAAAlAAAADAAAAAgAAIBWAAAAMAAAALcBAAB1AgAAuAEAAHwCAAAFAAAAtwF0ArcBfgK4AX4CuAF0ArcBdAIlAAAADAAAAAgAAIAlAAAADAAAAAAAAIAoAAAADAAAAAIAAAAnAAAAGAAAAAIAAAAAAAAA/y0tAAAAAAAlAAAADAAAAAIAAAAlAAAADAAAAAgAAIBWAAAAMAAAALgBAAB1AgAAuQEAAHwCAAAFAAAAuAF0ArgBfgK5AX4CuQF0ArgBdAIlAAAADAAAAAgAAIAlAAAADAAAAAAAAIAoAAAADAAAAAIAAAAnAAAAGAAAAAIAAAAAAAAA/ywsAAAAAAAlAAAADAAAAAIAAAAlAAAADAAAAAgAAIBWAAAAMAAAALkBAAB1AgAAugEAAHwCAAAFAAAAuQF0ArkBfgK6AX4CugF0ArkBdAIlAAAADAAAAAgAAIAlAAAADAAAAAAAAIAoAAAADAAAAAIAAAAnAAAAGAAAAAIAAAAAAAAA/ysrAAAAAAAlAAAADAAAAAIAAAAlAAAADAAAAAgAAIBWAAAAMAAAALoBAAB1AgAAuwEAAHwCAAAFAAAAugF0AroBfgK7AX4CuwF0AroBdAIlAAAADAAAAAgAAIAlAAAADAAAAAAAAIAoAAAADAAAAAIAAAAnAAAAGAAAAAIAAAAAAAAA/ygoAAAAAAAlAAAADAAAAAIAAAAlAAAADAAAAAgAAIBWAAAAMAAAALsBAAB1AgAAvAEAAHwCAAAFAAAAuwF0ArsBfgK8AX4CvAF0ArsBdAIlAAAADAAAAAgAAIAlAAAADAAAAAAAAIAoAAAADAAAAAIAAAAnAAAAGAAAAAIAAAAAAAAA/yUlAAAAAAAlAAAADAAAAAIAAAAlAAAADAAAAAgAAIBWAAAAMAAAALwBAAB1AgAAvQEAAHwCAAAFAAAAvAF0ArwBfgK9AX4CvQF0ArwBdAIlAAAADAAAAAgAAIAlAAAADAAAAAAAAIAoAAAADAAAAAIAAAAnAAAAGAAAAAIAAAAAAAAA/yQkAAAAAAAlAAAADAAAAAIAAAAlAAAADAAAAAgAAIBWAAAAMAAAAL0BAAB1AgAAvgEAAHwCAAAFAAAAvQF0Ar0BfgK+AX4CvgF0Ar0BdAIlAAAADAAAAAgAAIAlAAAADAAAAAAAAIAoAAAADAAAAAIAAAAnAAAAGAAAAAIAAAAAAAAA/yIiAAAAAAAlAAAADAAAAAIAAAAlAAAADAAAAAgAAIBWAAAAMAAAAL4BAAB1AgAAvwEAAHwCAAAFAAAAvgF0Ar4BfgK/AX4CvwF0Ar4BdAIlAAAADAAAAAgAAIAlAAAADAAAAAAAAIAoAAAADAAAAAIAAAAnAAAAGAAAAAIAAAAAAAAA/x8fAAAAAAAlAAAADAAAAAIAAAAlAAAADAAAAAgAAIBWAAAAMAAAAL8BAAB1AgAAwAEAAHwCAAAFAAAAvwF0Ar8BfgLAAX4CwAF0Ar8BdAIlAAAADAAAAAgAAIAlAAAADAAAAAAAAIAoAAAADAAAAAIAAAAnAAAAGAAAAAIAAAAAAAAA/x4eAAAAAAAlAAAADAAAAAIAAAAlAAAADAAAAAgAAIBWAAAAMAAAAMABAAB1AgAAwQEAAHwCAAAFAAAAwAF0AsABfgLBAX4CwQF0AsABdAIlAAAADAAAAAgAAIAlAAAADAAAAAAAAIAoAAAADAAAAAIAAAAnAAAAGAAAAAIAAAAAAAAA/xoaAAAAAAAlAAAADAAAAAIAAAAlAAAADAAAAAgAAIBWAAAAMAAAAMEBAAB1AgAAwgEAAHwCAAAFAAAAwQF0AsEBfgLCAX4CwgF0AsEBdAIlAAAADAAAAAgAAIAlAAAADAAAAAAAAIAoAAAADAAAAAIAAAAnAAAAGAAAAAIAAAAAAAAA/xkZAAAAAAAlAAAADAAAAAIAAAAlAAAADAAAAAgAAIBWAAAAMAAAAMIBAAB1AgAAwwEAAHwCAAAFAAAAwgF0AsIBfgLDAX4CwwF0AsIBdAIlAAAADAAAAAgAAIAlAAAADAAAAAAAAIAoAAAADAAAAAIAAAAnAAAAGAAAAAIAAAAAAAAA/xcXAAAAAAAlAAAADAAAAAIAAAAlAAAADAAAAAgAAIBWAAAAMAAAAMMBAAB1AgAAxAEAAHwCAAAFAAAAwwF0AsMBfgLEAX4CxAF0AsMBdAIlAAAADAAAAAgAAIAlAAAADAAAAAAAAIAoAAAADAAAAAIAAAAnAAAAGAAAAAIAAAAAAAAA/xUVAAAAAAAlAAAADAAAAAIAAAAlAAAADAAAAAgAAIBWAAAAMAAAAMQBAAB1AgAAxQEAAHwCAAAFAAAAxAF0AsQBfgLFAX4CxQF0AsQBdAIlAAAADAAAAAgAAIAlAAAADAAAAAAAAIAoAAAADAAAAAIAAAAnAAAAGAAAAAIAAAAAAAAA/xISAAAAAAAlAAAADAAAAAIAAAAlAAAADAAAAAgAAIBWAAAAMAAAAMUBAAB1AgAAxgEAAHwCAAAFAAAAxQF0AsUBfgLGAX4CxgF0AsUBdAIlAAAADAAAAAgAAIAlAAAADAAAAAAAAIAoAAAADAAAAAIAAAAnAAAAGAAAAAIAAAAAAAAA/w8PAAAAAAAlAAAADAAAAAIAAAAlAAAADAAAAAgAAIBWAAAAMAAAAMYBAAB1AgAAyAEAAHwCAAAFAAAAxgF0AsYBfgLIAX4CyAF0AsYBdAIlAAAADAAAAAgAAIAlAAAADAAAAAAAAIAoAAAADAAAAAIAAAAnAAAAGAAAAAIAAAAAAAAA/wsLAAAAAAAlAAAADAAAAAIAAAAlAAAADAAAAAgAAIBWAAAAMAAAAMgBAAB1AgAAygEAAHwCAAAFAAAAyAF0AsgBfgLKAX4CygF0AsgBdAIlAAAADAAAAAgAAIAlAAAADAAAAAAAAIAoAAAADAAAAAIAAAAnAAAAGAAAAAIAAAAAAAAA/wAAAAAAAAAlAAAADAAAAAIAAAAlAAAADAAAAAgAAIBWAAAAMAAAAMoBAAB1AgAAywEAAHwCAAAFAAAAygF0AsoBfgLNAX4CzQF0AsoBdA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sNPTQ52wEk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AAA//8oAAAADAAAAAEAAAAkAAAAJAAAAAAAgD0AAAAAAAAAAAAAgD0AAAAAAAAAAAIAAAAnAAAAGAAAAAEAAAAAAAAA/wAAAAAAAAAlAAAADAAAAAEAAAATAAAADAAAAAEAAAA7AAAACAAAABsAAAAQAAAAwRwAAKUkAABZAAAAJAAAAAAAAAAAAAAA//////////8CAAAAcxqlJHMa1iNYAAAAKAAAAAAAAAAAAAAA//////////8DAAAAcxqwI5IakyO5GpMjNgAAABAAAAB8HAAAkyMAAFgAAAAoAAAAAAAAAAAAAAD//////////wMAAACiHJMjwRywI8Ec1iM2AAAAEAAAAMEcAAClJAAAPQAAAAgAAAAbAAAAEAAAAI4aAACIJAAAWQAAACQAAAAAAAAAAAAAAP//////////AgAAAKYciCSmHNYjWAAAACgAAAAAAAAAAAAAAP//////////AwAAAKYcviOQHLAjfBywIzYAAAAQAAAAuRoAALAjAABYAAAAKAAAAAAAAAAAAAAA//////////8DAAAApBqwI44aviOOGtYjNgAAABAAAACOGgAAiCQAAD0AAAAIAAAAPAAAAAgAAAA+AAAAGAAAAKcBAAA5AgAAzQEAAEs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sNPTQ+iiHEQIQAEDdAAAAGgAAAACEMDbCgAAAAAAAAD2ep0+AAAAAAAAAAAAAAAAAAAAALxRn732ep0+vFGfvfZ6nT4AAAAAI6tnPFHAd7ydPZY+UcB3vJ09lj6sN4C9I6tnPKw3gL0jq2c8UcB3vAABAQGBAAEBAYGBABRAAYAQAAAABAAAAAAA//8kAAAAJAAAAAAAgD0AAAAAAAAAAAAAgD0AAAAAAAAAAAIAAAAlAAAADAAAAAEAAAATAAAADAAAAAEAAAAlAAAADAAAAAgAAIBbAAAAUAAAAKcBAABoAgAAzQEAAHMCAAACAAAACgAAAAUAAAAFAAAAwRwhJ3MaISdzGowmwRyMJsEcISeOGgQnphwEJ6YcqSaOGqkmjhoE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Kw09NDZogf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AAAP//JAAAACQAAAAAAIA9AAAAAAAAAAAAAIA9AAAAAAAAAAACAAAAJQAAAAwAAAABAAAAEwAAAAwAAAABAAAAOwAAAAgAAAAbAAAAEAAAAHwcAADbJwAANgAAABAAAAC5GgAA2ycAAFgAAAAoAAAAAAAAAAAAAAD//////////wMAAACSGtoncxq9J3MalydZAAAAKAAAAAAAAAAAAAAA//////////8DAAAAcxo7J8EcOyfBHJcnWAAAACgAAAAAAAAAAAAAAP//////////AwAAAMEcvSeiHNonfBzbJz0AAAAIAAAAGwAAABAAAACOGgAAWCcAADYAAAAQAAAAjhoAAJcnAABYAAAAKAAAAAAAAAAAAAAA//////////8DAAAAjhqvJ6QavSe5Gr0nNgAAABAAAAB8HAAAvScAAFgAAAAoAAAAAAAAAAAAAAD//////////wMAAACQHL0nphyvJ6YclydZAAAAKAAAAAAAAAAAAAAA//////////8DAAAAphxYJ44aWCeOGlgnPQAAAAgAAAA8AAAACAAAAD4AAAAYAAAApwEAAHMCAADNAQAAf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w09NDLtMZRAhAAQN0AAAAaAAAAAIQwNsKAAAAAAAAAPZ6nT4AAACkAAAAAAAAAKQAAAAAe4NnvvZ6nT57g2e+9nqdPgAAAKQjq2c8yXV4vJ09lj7JdXi8nT2WPnYHWL4jq2c8dgdYviOrZzzJdXi8AAEBAYEAAQEBgYMAFEABgBAAAAAEAAAAAAD//yQAAAAkAAAAAACAPQAAAAAAAAAAAACAPQAAAAAAAAAAAgAAACUAAAAMAAAAAQAAABMAAAAMAAAAAQAAACUAAAAMAAAACAAAgFsAAABQAAAApwEAAEsCAADNAQAAZwIAAAIAAAAKAAAABQAAAAUAAADBHG0mcxptJnMauyTBHLskwRxtJo4aUCamHFAmphzYJI4a2CSOGlA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qAX20OnWRZ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AAA//8kAAAAJAAAAAAAgD0AAAAAAAAAAAAAgD0AAAAAAAAAAAIAAAAlAAAADAAAAAEAAAATAAAADAAAAAEAAAA7AAAACAAAABsAAAAQAAAAmhsAAAglAABYAAAATAAAAAAAAAAAAAAA//////////8MAAAAeBsIJVsbJyVbG0wlWxtxJXgbjyWaG48lvRuPJdkbcSXZG0wl2RsnJb0bCCWaGwglPQAAAAgAAAAbAAAAEAAAAJobAAB6JQAAWAAAAHAAAAAAAAAAAAAAAP//////////FQAAAIIbeiVvG2UlbxtMJW8bNiV9GyQlkRsfJZEbLyWRGz4lkRtNJZEbWyWkG1slpBtNJaQbPiWkGy8lpBsfJbcbJCXGGzYlxhtMJcYbZSWyG3olmht6JT0AAAAIAAAAPAAAAAgAAAA+AAAAGAAAALUBAABQAgAAvgEAAFk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5Q3dQ6asA0QIQAACPAAAADAAAAACEMDbAAAAAI4AAAAAAAAAq6qqPAIAAAACAAAAAgAAAAAAAAACEMDbAAAAAAAz//8IQAEDLAAAACAAAAACEMDbAgAAAAAAAAAAAAAAAAAAAOoPsT4AAAAAAAEDAxVAAQAQAAAABAAAAAAAAAAkAAAAJAAAAAAAgD0AAAAAAAAAAAAAgD0AAAAAAAAAAAIAAABfAAAAOAAAAAIAAAA4AAAAAAAAADgAAAAAAAAAAAABACgAAAAAAAAA/zMAAAAAAAAAAAAAAAAAACUAAAAMAAAAAgAAACUAAAAMAAAABQAAgFcAAAAkAAAAtwEAAAwCAAC8AQAAOgIAAAIAAACaG+Qgmht8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Cdx/JDjvEDRAhAAAI8AAAAMAAAAAIQwNsAAAAAjgAAAAAAAACrqqo8AgAAAAIAAAACAAAAAAAAAAIQwNsAAAAAULAA/whAAQMsAAAAIAAAAAIQwNsCAAAAAAAAAAAAAAAAAAAA6g+xPgAAAAAAAQMDFUABABAAAAAEAAAAAAAAACQAAAAkAAAAAACAPQAAAAAAAAAAAACAPQAAAAAAAAAAAgAAAF8AAAA4AAAAAgAAADgAAAAAAAAAOAAAAAAAAAAAAAEAKAAAAAAAAAAAsFAAAAAAAAAAAAAAAAAAJQAAAAwAAAACAAAAJQAAAAwAAAAFAACAVwAAACQAAADiAQAADQIAAOgBAAA8AgAAAgAAAFEe9SBRHo0j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VDCmkNioARECEAL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7QAAACoAAAAAhDA2xEAAAAAAAAA4wfuSJ5fA8fjB+5IEF9rxuqs5khAIZ4s75vdSAA+XyyeXwNHAD5fLLfGakY8RY0sgG4nLBBfa8YAAAAAnl8DxwAAAACyoN3IPEUNra2x5si3xmpG4wfuyJ5fA0fjB+7I75vdSOMH7sjqrOZI4wfuyOMH7kitsebI4wfuSLKg3cjjB+5Inl8DxwADAwMBAwMDAQMDAwEDAwOBAwMDFEABABAAAAAEAAAACwAAACEAAAAIAAAAOwAAAAgAAAATAAAADAAAAAEAAAAkAAAAJAAAAAAAgD0AAAAAAAAAAAAAgD0AAAAAAAAAAAIAAAAbAAAAEAAAAFEPAADaIAAAWAAAACgAAAAAAAAAAAAAAP//////////AwAAAFEPASFxDyEhmA8hITYAAAAQAAAAChMAACEhAABYAAAAKAAAAAAAAAAAAAAA//////////8DAAAAMRMhIVETASFRE9ogNgAAABAAAABREwAAaB0AAFgAAAAoAAAAAAAAAAAAAAD//////////wMAAABRE0EdMRMhHQoTIR02AAAAEAAAAJgPAAAhHQAAWAAAACgAAAAAAAAAAAAAAP//////////AwAAAHEPIR1RD0EdUQ9oHTYAAAAQAAAAUQ8AANogAAA9AAAACAAAACQAAAAkAAAAAACAQQAAAAAAAAAAAACAQQAAAAAAAAAAAgAAADwAAAAIAAAAQwAAAAwAAAABAAAAEwAAAAwAAAABAAAAJQAAAAwAAAAIAACAJwAAABgAAAACAAAAAAAAAFNjagAAAAAAJQAAAAwAAAACAAAAJQAAAAwAAAAIAACAVgAAADAAAAD2AAAA0wEAADUBAADWAQAABQAAAPUA0gH1ANYBNgHWATYB0gH1ANIBJQAAAAwAAAAIAACAJQAAAAwAAAAAAACAKAAAAAwAAAACAAAAJwAAABgAAAACAAAAAAAAAFJiagAAAAAAJQAAAAwAAAACAAAAJQAAAAwAAAAIAACAVgAAADAAAAD2AAAA1gEAADUBAADYAQAABQAAAPUA1gH1ANgBNgHYATYB1gH1ANYBJQAAAAwAAAAIAACAJQAAAAwAAAAAAACAKAAAAAwAAAACAAAAJwAAABgAAAACAAAAAAAAAFJiaQAAAAAAJQAAAAwAAAACAAAAJQAAAAwAAAAIAACAVgAAADAAAAD2AAAA2AEAADUBAADaAQAABQAAAPUA2AH1ANoBNgHaATYB2AH1ANgBJQAAAAwAAAAIAACAJQAAAAwAAAAAAACAKAAAAAwAAAACAAAAJwAAABgAAAACAAAAAAAAAFFiaQAAAAAAJQAAAAwAAAACAAAAJQAAAAwAAAAIAACAVgAAADAAAAD2AAAA2gEAADUBAADcAQAABQAAAPUA2gH1ANwBNgHcATYB2gH1ANoBJQAAAAwAAAAIAACAJQAAAAwAAAAAAACAKAAAAAwAAAACAAAAJwAAABgAAAACAAAAAAAAAFFhaQAAAAAAJQAAAAwAAAACAAAAJQAAAAwAAAAIAACAVgAAADAAAAD2AAAA3AEAADUBAADdAQAABQAAAPUA3AH1AN0BNgHdATYB3AH1ANwBJQAAAAwAAAAIAACAJQAAAAwAAAAAAACAKAAAAAwAAAACAAAAJwAAABgAAAACAAAAAAAAAFFhaAAAAAAAJQAAAAwAAAACAAAAJQAAAAwAAAAIAACAVgAAADAAAAD2AAAA3QEAADUBAADfAQAABQAAAPUA3QH1AN8BNgHfATYB3QH1AN0BJQAAAAwAAAAIAACAJQAAAAwAAAAAAACAKAAAAAwAAAACAAAAJwAAABgAAAACAAAAAAAAAFBhaAAAAAAAJQAAAAwAAAACAAAAJQAAAAwAAAAIAACAVgAAADAAAAD2AAAA3wEAADUBAADgAQAABQAAAPUA3wH1AOABNgHgATYB3wH1AN8BJQAAAAwAAAAIAACAJQAAAAwAAAAAAACAKAAAAAwAAAACAAAAJwAAABgAAAACAAAAAAAAAFBgaAAAAAAAJQAAAAwAAAACAAAAJQAAAAwAAAAIAACAVgAAADAAAAD2AAAA4AEAADUBAADhAQAABQAAAPUA4AH1AOEBNgHhATYB4AH1AOABJQAAAAwAAAAIAACAJQAAAAwAAAAAAACAKAAAAAwAAAACAAAAJwAAABgAAAACAAAAAAAAAE9gZwAAAAAAJQAAAAwAAAACAAAAJQAAAAwAAAAIAACAVgAAADAAAAD2AAAA4QEAADUBAADjAQAABQAAAPUA4QH1AOMBNgHjATYB4QH1AOEBJQAAAAwAAAAIAACAJQAAAAwAAAAAAACAKAAAAAwAAAACAAAAJwAAABgAAAACAAAAAAAAAE5fZwAAAAAAJQAAAAwAAAACAAAAJQAAAAwAAAAIAACAVgAAADAAAAD2AAAA4wEAADUBAADkAQAABQAAAPUA4wH1AOQBNgHkATYB4wH1AOMBJQAAAAwAAAAIAACAJQAAAAwAAAAAAACAKAAAAAwAAAACAAAAJwAAABgAAAACAAAAAAAAAE5eZgAAAAAAJQAAAAwAAAACAAAAJQAAAAwAAAAIAACAVgAAADAAAAD2AAAA5AEAADUBAADlAQAABQAAAPUA5AH1AOUBNgHlATYB5AH1AOQBJQAAAAwAAAAIAACAJQAAAAwAAAAAAACAKAAAAAwAAAACAAAAJwAAABgAAAACAAAAAAAAAE1eZgAAAAAAJQAAAAwAAAACAAAAJQAAAAwAAAAIAACAVgAAADAAAAD2AAAA5QEAADUBAADmAQAABQAAAPUA5QH1AOYBNgHmATYB5QH1AOUBJQAAAAwAAAAIAACAJQAAAAwAAAAAAACAKAAAAAwAAAACAAAAJwAAABgAAAACAAAAAAAAAExeZgAAAAAAJQAAAAwAAAACAAAAJQAAAAwAAAAIAACAVgAAADAAAAD2AAAA5gEAADUBAADnAQAABQAAAPUA5gH1AOcBNgHnATYB5gH1AOYBJQAAAAwAAAAIAACAJQAAAAwAAAAAAACAKAAAAAwAAAACAAAAJwAAABgAAAACAAAAAAAAAExdZQAAAAAAJQAAAAwAAAACAAAAJQAAAAwAAAAIAACAVgAAADAAAAD2AAAA5wEAADUBAADoAQAABQAAAPUA5wH1AOgBNgHoATYB5wH1AOcBJQAAAAwAAAAIAACAJQAAAAwAAAAAAACAKAAAAAwAAAACAAAAJwAAABgAAAACAAAAAAAAAEtdZQAAAAAAJQAAAAwAAAACAAAAJQAAAAwAAAAIAACAVgAAADAAAAD2AAAA6AEAADUBAADpAQAABQAAAPUA6AH1AOkBNgHpATYB6AH1AOgBJQAAAAwAAAAIAACAJQAAAAwAAAAAAACAKAAAAAwAAAACAAAAJwAAABgAAAACAAAAAAAAAEpcZAAAAAAAJQAAAAwAAAACAAAAJQAAAAwAAAAIAACAVgAAADAAAAD2AAAA6QEAADUBAADqAQAABQAAAPUA6QH1AOoBNgHqATYB6QH1AOkBJQAAAAwAAAAIAACAJQAAAAwAAAAAAACAKAAAAAwAAAACAAAAJwAAABgAAAACAAAAAAAAAEpbZAAAAAAAJQAAAAwAAAACAAAAJQAAAAwAAAAIAACAVgAAADAAAAD2AAAA6gEAADUBAADrAQAABQAAAPUA6gH1AOsBNgHrATYB6gH1AOoBJQAAAAwAAAAIAACAJQAAAAwAAAAAAACAKAAAAAwAAAACAAAAJwAAABgAAAACAAAAAAAAAElbYwAAAAAAJQAAAAwAAAACAAAAJQAAAAwAAAAIAACAVgAAADAAAAD2AAAA6wEAADUBAADsAQAABQAAAPUA6wH1AOwBNgHsATYB6wH1AOsBJQAAAAwAAAAIAACAJQAAAAwAAAAAAACAKAAAAAwAAAACAAAAJwAAABgAAAACAAAAAAAAAEhaYwAAAAAAJQAAAAwAAAACAAAAJQAAAAwAAAAIAACAVgAAADAAAAD2AAAA7AEAADUBAADtAQAABQAAAPUA7AH1AO0BNgHtATYB7AH1AOwBJQAAAAwAAAAIAACAJQAAAAwAAAAAAACAKAAAAAwAAAACAAAAJwAAABgAAAACAAAAAAAAAEdZYgAAAAAAJQAAAAwAAAACAAAAJQAAAAwAAAAIAACAVgAAADAAAAD2AAAA7QEAADUBAADuAQAABQAAAPUA7QH1AO4BNgHuATYB7QH1AO0BJQAAAAwAAAAIAACAJQAAAAwAAAAAAACAKAAAAAwAAAACAAAAJwAAABgAAAACAAAAAAAAAEZZYgAAAAAAJQAAAAwAAAACAAAAJQAAAAwAAAAIAACAVgAAADAAAAD2AAAA7gEAADUBAADvAQAABQAAAPUA7gH1AO8BNgHvATYB7gH1AO4BJQAAAAwAAAAIAACAJQAAAAwAAAAAAACAKAAAAAwAAAACAAAAJwAAABgAAAACAAAAAAAAAEZYYQAAAAAAJQAAAAwAAAACAAAAJQAAAAwAAAAIAACAVgAAADAAAAD2AAAA7wEAADUBAADwAQAABQAAAPUA7wH1APABNgHwATYB7wH1AO8BJQAAAAwAAAAIAACAJQAAAAwAAAAAAACAKAAAAAwAAAACAAAAJwAAABgAAAACAAAAAAAAAEVXYQAAAAAAJQAAAAwAAAACAAAAJQAAAAwAAAAIAACAVgAAADAAAAD2AAAA8AEAADUBAADxAQAABQAAAPUA8AH1APEBNgHxATYB8AH1APABJQAAAAwAAAAIAACAJQAAAAwAAAAAAACAKAAAAAwAAAACAAAAJwAAABgAAAACAAAAAAAAAERXYAAAAAAAJQAAAAwAAAACAAAAJQAAAAwAAAAIAACAVgAAADAAAAD2AAAA8QEAADUBAADyAQAABQAAAPUA8QH1APIBNgHyATYB8QH1APEBJQAAAAwAAAAIAACAJQAAAAwAAAAAAACAKAAAAAwAAAACAAAAJwAAABgAAAACAAAAAAAAAENWYAAAAAAAJQAAAAwAAAACAAAAJQAAAAwAAAAIAACAVgAAADAAAAD2AAAA8gEAADUBAADzAQAABQAAAPUA8gH1APMBNgHzATYB8gH1APIBJQAAAAwAAAAIAACAJQAAAAwAAAAAAACAKAAAAAwAAAACAAAAJwAAABgAAAACAAAAAAAAAEJVXwAAAAAAJQAAAAwAAAACAAAAJQAAAAwAAAAIAACAVgAAADAAAAD2AAAA8wEAADUBAAD0AQAABQAAAPUA8wH1APQBNgH0ATYB8wH1APMBJQAAAAwAAAAIAACAJQAAAAwAAAAAAACAKAAAAAwAAAACAAAAJwAAABgAAAACAAAAAAAAAEFUXgAAAAAAJQAAAAwAAAACAAAAJQAAAAwAAAAIAACAVgAAADAAAAD2AAAA9AEAADUBAAD1AQAABQAAAPUA9AH1APUBNgH1ATYB9AH1APQBJQAAAAwAAAAIAACAJQAAAAwAAAAAAACAKAAAAAwAAAACAAAAJwAAABgAAAACAAAAAAAAAEBUXgAAAAAAJQAAAAwAAAACAAAAJQAAAAwAAAAIAACAVgAAADAAAAD2AAAA9QEAADUBAAD2AQAABQAAAPUA9QH1APYBNgH2ATYB9QH1APUBJQAAAAwAAAAIAACAJQAAAAwAAAAAAACAKAAAAAwAAAACAAAAJwAAABgAAAACAAAAAAAAAD9TXQAAAAAAJQAAAAwAAAACAAAAJQAAAAwAAAAIAACAVgAAADAAAAD2AAAA9gEAADUBAAD3AQAABQAAAPUA9gH1APcBNgH3ATYB9gH1APYBJQAAAAwAAAAIAACAJQAAAAwAAAAAAACAKAAAAAwAAAACAAAAJwAAABgAAAACAAAAAAAAAD5SXQAAAAAAJQAAAAwAAAACAAAAJQAAAAwAAAAIAACAVgAAADAAAAD2AAAA9wEAADUBAAD4AQAABQAAAPUA9wH1APgBNgH4ATYB9wH1APcBJQAAAAwAAAAIAACAJQAAAAwAAAAAAACAKAAAAAwAAAACAAAAJwAAABgAAAACAAAAAAAAAD1SXAAAAAAAJQAAAAwAAAACAAAAJQAAAAwAAAAIAACAVgAAADAAAAD2AAAA+AEAADUBAAD5AQAABQAAAPUA+AH1APkBNgH5ATYB+AH1APgBJQAAAAwAAAAIAACAJQAAAAwAAAAAAACAKAAAAAwAAAACAAAAJwAAABgAAAACAAAAAAAAADxRWwAAAAAAJQAAAAwAAAACAAAAJQAAAAwAAAAIAACAVgAAADAAAAD2AAAA+QEAADUBAAD6AQAABQAAAPUA+QH1APoBNgH6ATYB+QH1APkBJQAAAAwAAAAIAACAJQAAAAwAAAAAAACAKAAAAAwAAAACAAAAJwAAABgAAAACAAAAAAAAADtQWwAAAAAAJQAAAAwAAAACAAAAJQAAAAwAAAAIAACAVgAAADAAAAD2AAAA+gEAADUBAAD7AQAABQAAAPUA+gH1APsBNgH7ATYB+gH1APoBJQAAAAwAAAAIAACAJQAAAAwAAAAAAACAKAAAAAwAAAACAAAAJwAAABgAAAACAAAAAAAAADpQWwAAAAAAJQAAAAwAAAACAAAAJQAAAAwAAAAIAACAVgAAADAAAAD2AAAA+wEAADUBAAD8AQAABQAAAPUA+wH1APwBNgH8ATYB+wH1APsBJQAAAAwAAAAIAACAJQAAAAwAAAAAAACAKAAAAAwAAAACAAAAJwAAABgAAAACAAAAAAAAADlPWgAAAAAAJQAAAAwAAAACAAAAJQAAAAwAAAAIAACAVgAAADAAAAD2AAAA/AEAADUBAAD9AQAABQAAAPUA/AH1AP0BNgH9ATYB/AH1APwBJQAAAAwAAAAIAACAJQAAAAwAAAAAAACAKAAAAAwAAAACAAAAJwAAABgAAAACAAAAAAAAADhOWQAAAAAAJQAAAAwAAAACAAAAJQAAAAwAAAAIAACAVgAAADAAAAD2AAAA/QEAADUBAAD/AQAABQAAAPUA/QH1AP8BNgH/ATYB/QH1AP0BJQAAAAwAAAAIAACAJQAAAAwAAAAAAACAKAAAAAwAAAACAAAAJwAAABgAAAACAAAAAAAAADZNWQAAAAAAJQAAAAwAAAACAAAAJQAAAAwAAAAIAACAVgAAADAAAAD2AAAA/wEAADUBAAAAAgAABQAAAPUA/wH1AAACNgEAAjYB/wH1AP8BJQAAAAwAAAAIAACAJQAAAAwAAAAAAACAKAAAAAwAAAACAAAAJwAAABgAAAACAAAAAAAAADZMWAAAAAAAJQAAAAwAAAACAAAAJQAAAAwAAAAIAACAVgAAADAAAAD2AAAAAAIAADUBAAABAgAABQAAAPUAAAL1AAECNgEBAjYBAAL1AAACJQAAAAwAAAAIAACAJQAAAAwAAAAAAACAKAAAAAwAAAACAAAAJwAAABgAAAACAAAAAAAAADVMWAAAAAAAJQAAAAwAAAACAAAAJQAAAAwAAAAIAACAVgAAADAAAAD2AAAAAQIAADUBAAACAgAABQAAAPUAAQL1AAICNgECAjYBAQL1AAECJQAAAAwAAAAIAACAJQAAAAwAAAAAAACAKAAAAAwAAAACAAAAJwAAABgAAAACAAAAAAAAADRLVwAAAAAAJQAAAAwAAAACAAAAJQAAAAwAAAAIAACAVgAAADAAAAD2AAAAAgIAADUBAAADAgAABQAAAPUAAgL1AAMCNgEDAjYBAgL1AAICJQAAAAwAAAAIAACAJQAAAAwAAAAAAACAKAAAAAwAAAACAAAAJwAAABgAAAACAAAAAAAAADNLVwAAAAAAJQAAAAwAAAACAAAAJQAAAAwAAAAIAACAVgAAADAAAAD2AAAAAwIAADUBAAAEAgAABQAAAPUAAwL1AAQCNgEEAjYBAwL1AAMCJQAAAAwAAAAIAACAJQAAAAwAAAAAAACAKAAAAAwAAAACAAAAJwAAABgAAAACAAAAAAAAADJKVwAAAAAAJQAAAAwAAAACAAAAJQAAAAwAAAAIAACAVgAAADAAAAD2AAAABAIAADUBAAAFAgAABQAAAPUABAL1AAUCNgEFAjYBBAL1AAQCJQAAAAwAAAAIAACAJQAAAAwAAAAAAACAKAAAAAwAAAACAAAAJwAAABgAAAACAAAAAAAAADJKVgAAAAAAJQAAAAwAAAACAAAAJQAAAAwAAAAIAACAVgAAADAAAAD2AAAABQIAADUBAAAHAgAABQAAAPUABQL1AAcCNgEHAjYBBQL1AAUCJQAAAAwAAAAIAACAJQAAAAwAAAAAAACAKAAAAAwAAAACAAAAJwAAABgAAAACAAAAAAAAADFJVgAAAAAAJQAAAAwAAAACAAAAJQAAAAwAAAAIAACAVgAAADAAAAD2AAAABwIAADUBAAAIAgAABQAAAPUABwL1AAgCNgEIAjYBBwL1AAcCJQAAAAwAAAAIAACAJQAAAAwAAAAAAACAKAAAAAwAAAACAAAAJwAAABgAAAACAAAAAAAAADBJVQAAAAAAJQAAAAwAAAACAAAAJQAAAAwAAAAIAACAVgAAADAAAAD2AAAACAIAADUBAAAKAgAABQAAAPUACAL1AAoCNgEKAjYBCAL1AAgCJQAAAAwAAAAIAACAJQAAAAwAAAAAAACAKAAAAAwAAAACAAAAJwAAABgAAAACAAAAAAAAAC9IVQAAAAAAJQAAAAwAAAACAAAAJQAAAAwAAAAIAACAVgAAADAAAAD2AAAACgIAADUBAAAMAgAABQAAAPUACgL1AAwCNgEMAjYBCgL1AAoCJQAAAAwAAAAIAACAJQAAAAwAAAAAAACAKAAAAAwAAAACAAAAJwAAABgAAAACAAAAAAAAAC5IVQAAAAAAJQAAAAwAAAACAAAAJQAAAAwAAAAIAACAVgAAADAAAAD2AAAADAIAADUBAAANAgAABQAAAPUADAL1AA0CNgENAjYBDAL1AAwCJQAAAAwAAAAIAACAJQAAAAwAAAAAAACAKAAAAAwAAAACAAAAJwAAABgAAAACAAAAAAAAAC5IVAAAAAAAJQAAAAwAAAACAAAAJQAAAAwAAAAIAACAVgAAADAAAAD2AAAADQIAADUBAAAOAgAABQAAAPUADQL1AA4CNgEOAjYBDQL1AA0CJQAAAAwAAAAIAACAJQAAAAwAAAAAAACAKAAAAAwAAAACAAAAJwAAABgAAAACAAAAAAAAAC5HVAAAAAAAJQAAAAwAAAACAAAAJQAAAAwAAAAIAACAVgAAADAAAAD2AAAADgIAADUBAAAPAgAABQAAAPUADgL1AA8CNgEPAjYBDgL1AA4CJQAAAAwAAAAIAACAJQAAAAwAAAAAAACAKAAAAAwAAAACAAAAJwAAABgAAAACAAAAAAAAAC1HVAAAAAAAJQAAAAwAAAACAAAAJQAAAAwAAAAIAACAVgAAADAAAAD2AAAADwIAADUBAAASAgAABQAAAPUADwL1ABMCNgETAjYBDwL1AA8C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denmUOij/9DCEAM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mi3NSAYFnciIOQNHBgWdyGv3a0YGBZ3IgG6nK0qllcgAAAAA1J2MyAAAAABuwDDGwCV7LG7AMMb4lSxHaU/8rWJL2UcAPl+tyloQSGRz662DoDpIxHtRxXQ6aEjCilbGC8C0SIJrKMdQnt1IaHAOyFCe3UhocA7IUJ7dSDagjMjvm91ISqWVyPZA1kgGBZ3Imi3NSAYFncgAAQMDAwEDAwMDAwMDAwMBAwODAxRAAQAQAAAABAAAAAwAAAAhAAAACAAAADsAAAAIAAAAEwAAAAwAAAABAAAAJAAAACQAAAAAAIA9AAAAAAAAAAAAAIA9AAAAAAAAAAACAAAAGwAAABAAAAC7DwAARx0AADYAAAAQAAAA5xIAAEcdAABYAAAAKAAAAAAAAAAAAAAA//////////8DAAAADhNHHS0TZx0tE44dNgAAABAAAAAtEwAA0x8AAFgAAABAAAAAAAAAAAAAAAD//////////wkAAAAtE9Mf0RLqH0QS6h/3EeofnBHjHzoRzh8kEJAfdA+4HnQPuB42AAAAEAAAAHQPAACOHQAAWAAAACgAAAAAAAAAAAAAAP//////////AwAAAHQPZx2UD0cduw9HHT0AAAAIAAAAJAAAACQAAAAAAIBBAAAAAAAAAAAAAIBBAAAAAAAAAAACAAAAPAAAAAgAAABDAAAADAAAAAEAAAATAAAADAAAAAEAAAAlAAAADAAAAAgAAIAnAAAAGAAAAAIAAAAAAAAA6+vsAAAAAAAlAAAADAAAAAIAAAAlAAAADAAAAAgAAIBWAAAAMAAAAPgAAADVAQAAMgEAANUBAAAFAAAA9wDUAfcA1QE0AdUBNAHUAfcA1AElAAAADAAAAAgAAIAlAAAADAAAAAAAAIAoAAAADAAAAAIAAAAnAAAAGAAAAAIAAAAAAAAA6urrAAAAAAAlAAAADAAAAAIAAAAlAAAADAAAAAgAAIBWAAAAMAAAAPgAAADVAQAAMgEAANcBAAAFAAAA9wDVAfcA1wE0AdcBNAHVAfcA1QElAAAADAAAAAgAAIAlAAAADAAAAAAAAIAoAAAADAAAAAIAAAAnAAAAGAAAAAIAAAAAAAAA6enqAAAAAAAlAAAADAAAAAIAAAAlAAAADAAAAAgAAIBWAAAAMAAAAPgAAADXAQAAMgEAANgBAAAFAAAA9wDXAfcA2AE0AdgBNAHXAfcA1wElAAAADAAAAAgAAIAlAAAADAAAAAAAAIAoAAAADAAAAAIAAAAnAAAAGAAAAAIAAAAAAAAA6OjpAAAAAAAlAAAADAAAAAIAAAAlAAAADAAAAAgAAIBWAAAAMAAAAPgAAADYAQAAMgEAANkBAAAFAAAA9wDYAfcA2QE0AdkBNAHYAfcA2AElAAAADAAAAAgAAIAlAAAADAAAAAAAAIAoAAAADAAAAAIAAAAnAAAAGAAAAAIAAAAAAAAA5+foAAAAAAAlAAAADAAAAAIAAAAlAAAADAAAAAgAAIBWAAAAMAAAAPgAAADZAQAAMgEAANoBAAAFAAAA9wDZAfcA2gE0AdoBNAHZAfcA2QElAAAADAAAAAgAAIAlAAAADAAAAAAAAIAoAAAADAAAAAIAAAAnAAAAGAAAAAIAAAAAAAAA5ebnAAAAAAAlAAAADAAAAAIAAAAlAAAADAAAAAgAAIBWAAAAMAAAAPgAAADaAQAAMgEAANsBAAAFAAAA9wDaAfcA2wE0AdsBNAHaAfcA2gElAAAADAAAAAgAAIAlAAAADAAAAAAAAIAoAAAADAAAAAIAAAAnAAAAGAAAAAIAAAAAAAAA5OTmAAAAAAAlAAAADAAAAAIAAAAlAAAADAAAAAgAAIBWAAAAMAAAAPgAAADbAQAAMgEAANwBAAAFAAAA9wDbAfcA3AE0AdwBNAHbAfcA2wElAAAADAAAAAgAAIAlAAAADAAAAAAAAIAoAAAADAAAAAIAAAAnAAAAGAAAAAIAAAAAAAAA4uPkAAAAAAAlAAAADAAAAAIAAAAlAAAADAAAAAgAAIBWAAAAMAAAAPgAAADcAQAAMgEAAN0BAAAFAAAA9wDcAfcA3QE0Ad0BNAHcAfcA3AElAAAADAAAAAgAAIAlAAAADAAAAAAAAIAoAAAADAAAAAIAAAAnAAAAGAAAAAIAAAAAAAAA4OHiAAAAAAAlAAAADAAAAAIAAAAlAAAADAAAAAgAAIBWAAAAMAAAAPgAAADdAQAAMgEAAN4BAAAFAAAA9wDdAfcA3gE0Ad4BNAHdAfcA3QElAAAADAAAAAgAAIAlAAAADAAAAAAAAIAoAAAADAAAAAIAAAAnAAAAGAAAAAIAAAAAAAAA3t/hAAAAAAAlAAAADAAAAAIAAAAlAAAADAAAAAgAAIBWAAAAMAAAAPgAAADeAQAAMgEAAN8BAAAFAAAA9wDeAfcA3wE0Ad8BNAHeAfcA3gElAAAADAAAAAgAAIAlAAAADAAAAAAAAIAoAAAADAAAAAIAAAAnAAAAGAAAAAIAAAAAAAAA3N3eAAAAAAAlAAAADAAAAAIAAAAlAAAADAAAAAgAAIBWAAAAMAAAAPgAAADfAQAAMgEAAOABAAAFAAAA9wDfAfcA4AE0AeABNAHfAfcA3wElAAAADAAAAAgAAIAlAAAADAAAAAAAAIAoAAAADAAAAAIAAAAnAAAAGAAAAAIAAAAAAAAA2drcAAAAAAAlAAAADAAAAAIAAAAlAAAADAAAAAgAAIBWAAAAMAAAAPgAAADgAQAAMgEAAOEBAAAFAAAA9wDgAfcA4QE0AeEBNAHgAfcA4AElAAAADAAAAAgAAIAlAAAADAAAAAAAAIAoAAAADAAAAAIAAAAnAAAAGAAAAAIAAAAAAAAA1tjZAAAAAAAlAAAADAAAAAIAAAAlAAAADAAAAAgAAIBWAAAAMAAAAPgAAADhAQAAMgEAAOIBAAAFAAAA9wDhAfcA4gE0AeIBNAHhAfcA4QElAAAADAAAAAgAAIAlAAAADAAAAAAAAIAoAAAADAAAAAIAAAAnAAAAGAAAAAIAAAAAAAAA09XXAAAAAAAlAAAADAAAAAIAAAAlAAAADAAAAAgAAIBWAAAAMAAAAPgAAADiAQAAMgEAAOMBAAAFAAAA9wDiAfcA4wE0AeMBNAHiAfcA4gElAAAADAAAAAgAAIAlAAAADAAAAAAAAIAoAAAADAAAAAIAAAAnAAAAGAAAAAIAAAAAAAAAz9HUAAAAAAAlAAAADAAAAAIAAAAlAAAADAAAAAgAAIBWAAAAMAAAAPgAAADjAQAAMgEAAOQBAAAFAAAA9wDjAfcA5AE0AeQBNAHjAfcA4wElAAAADAAAAAgAAIAlAAAADAAAAAAAAIAoAAAADAAAAAIAAAAnAAAAGAAAAAIAAAAAAAAAy83QAAAAAAAlAAAADAAAAAIAAAAlAAAADAAAAAgAAIBWAAAAMAAAAPgAAADkAQAAMgEAAOUBAAAFAAAA9wDkAfcA5QE0AeUBNAHkAfcA5AElAAAADAAAAAgAAIAlAAAADAAAAAAAAIAoAAAADAAAAAIAAAAnAAAAGAAAAAIAAAAAAAAAx8nMAAAAAAAlAAAADAAAAAIAAAAlAAAADAAAAAgAAIBWAAAAMAAAAPgAAADlAQAAMgEAAOYBAAAFAAAA9wDlAfcA5gE0AeYBNAHlAfcA5QElAAAADAAAAAgAAIAlAAAADAAAAAAAAIAoAAAADAAAAAIAAAAnAAAAGAAAAAIAAAAAAAAAw8XIAAAAAAAlAAAADAAAAAIAAAAlAAAADAAAAAgAAIBWAAAAMAAAAPgAAADmAQAAMgEAAOcBAAAFAAAA9wDmAfcA5wE0AecBNAHmAfcA5gElAAAADAAAAAgAAIAlAAAADAAAAAAAAIAoAAAADAAAAAIAAAAnAAAAGAAAAAIAAAAAAAAAvsHEAAAAAAAlAAAADAAAAAIAAAAlAAAADAAAAAgAAIBWAAAAMAAAAPgAAADnAQAAMgEAAOgBAAAFAAAA9wDnAfcA6AE0AegBNAHnAfcA5wElAAAADAAAAAgAAIAlAAAADAAAAAAAAIAoAAAADAAAAAIAAAAnAAAAGAAAAAIAAAAAAAAAub3AAAAAAAAlAAAADAAAAAIAAAAlAAAADAAAAAgAAIBWAAAAMAAAAPgAAADoAQAAMgEAAOkBAAAFAAAA9wDoAfcA6QE0AekBNAHoAfcA6AElAAAADAAAAAgAAIAlAAAADAAAAAAAAIAoAAAADAAAAAIAAAAnAAAAGAAAAAIAAAAAAAAAtLi8AAAAAAAlAAAADAAAAAIAAAAlAAAADAAAAAgAAIBWAAAAMAAAAPgAAADpAQAAMgEAAOoBAAAFAAAA9wDpAfcA6gE0AeoBNAHpAfcA6QElAAAADAAAAAgAAIAlAAAADAAAAAAAAIAoAAAADAAAAAIAAAAnAAAAGAAAAAIAAAAAAAAAr7O3AAAAAAAlAAAADAAAAAIAAAAlAAAADAAAAAgAAIBWAAAAMAAAAPgAAADqAQAAMgEAAOsBAAAFAAAA9wDqAfcA6wE0AesBNAHqAfcA6gElAAAADAAAAAgAAIAlAAAADAAAAAAAAIAoAAAADAAAAAIAAAAnAAAAGAAAAAIAAAAAAAAAqq+zAAAAAAAlAAAADAAAAAIAAAAlAAAADAAAAAgAAIBWAAAAMAAAAPgAAADrAQAAMgEAAOwBAAAFAAAA9wDrAfcA7AE0AewBNAHrAfcA6wElAAAADAAAAAgAAIAlAAAADAAAAAAAAIAoAAAADAAAAAIAAAAnAAAAGAAAAAIAAAAAAAAApaquAAAAAAAlAAAADAAAAAIAAAAlAAAADAAAAAgAAIBWAAAAMAAAAPgAAADsAQAAMgEAAO0BAAAFAAAA9wDsAfcA7QE0Ae0BNAHsAfcA7AElAAAADAAAAAgAAIAlAAAADAAAAAAAAIAoAAAADAAAAAIAAAAnAAAAGAAAAAIAAAAAAAAAn6WqAAAAAAAlAAAADAAAAAIAAAAlAAAADAAAAAgAAIBWAAAAMAAAAPgAAADtAQAAMgEAAO4BAAAFAAAA9wDtAfcA7gE0Ae4BNAHtAfcA7QElAAAADAAAAAgAAIAlAAAADAAAAAAAAIAoAAAADAAAAAIAAAAnAAAAGAAAAAIAAAAAAAAAmqClAAAAAAAlAAAADAAAAAIAAAAlAAAADAAAAAgAAIBWAAAAMAAAAPgAAADuAQAAMgEAAO8BAAAFAAAA9wDuAfcA7wE0Ae8BNAHuAfcA7gElAAAADAAAAAgAAIAlAAAADAAAAAAAAIAoAAAADAAAAAIAAAAnAAAAGAAAAAIAAAAAAAAAlJuhAAAAAAAlAAAADAAAAAIAAAAlAAAADAAAAAgAAIBWAAAAMAAAAPgAAADvAQAAMgEAAPABAAAFAAAA9wDvAfcA8AE0AfABNAHvAfcA7wElAAAADAAAAAgAAIAlAAAADAAAAAAAAIAoAAAADAAAAAIAAAAnAAAAGAAAAAIAAAAAAAAAj5acAAAAAAAlAAAADAAAAAIAAAAlAAAADAAAAAgAAIBWAAAAMAAAAPgAAADwAQAAMgEAAPEBAAAFAAAA9wDwAfcA8QE0AfEBNAHwAfcA8AElAAAADAAAAAgAAIAlAAAADAAAAAAAAIAoAAAADAAAAAIAAAAnAAAAGAAAAAIAAAAAAAAAiZGYAAAAAAAlAAAADAAAAAIAAAAlAAAADAAAAAgAAIBWAAAAMAAAAPgAAADxAQAAMgEAAPIBAAAFAAAA9wDxAfcA8gE0AfIBNAHxAfcA8QElAAAADAAAAAgAAIAlAAAADAAAAAAAAIAoAAAADAAAAAIAAAAnAAAAGAAAAAIAAAAAAAAAhI2UAAAAAAAlAAAADAAAAAIAAAAlAAAADAAAAAgAAIBWAAAAMAAAAPgAAADyAQAAMgEAAPMBAAAFAAAA9wDyAfcA8wE0AfMBNAHyAfcA8gElAAAADAAAAAgAAIAlAAAADAAAAAAAAIAoAAAADAAAAAIAAAAnAAAAGAAAAAIAAAAAAAAAfoiPAAAAAAAlAAAADAAAAAIAAAAlAAAADAAAAAgAAIBWAAAAMAAAAPgAAADzAQAAMgEAAPQBAAAFAAAA9wDzAfcA9AE0AfQBNAHzAfcA8wElAAAADAAAAAgAAIAlAAAADAAAAAAAAIAoAAAADAAAAAIAAAAnAAAAGAAAAAIAAAAAAAAAeYOLAAAAAAAlAAAADAAAAAIAAAAlAAAADAAAAAgAAIBWAAAAMAAAAPgAAAD0AQAAMgEAAPUBAAAFAAAA9wD0AfcA9QE0AfUBNAH0AfcA9AElAAAADAAAAAgAAIAlAAAADAAAAAAAAIAoAAAADAAAAAIAAAAnAAAAGAAAAAIAAAAAAAAAdYCIAAAAAAAlAAAADAAAAAIAAAAlAAAADAAAAAgAAIBWAAAAMAAAAPgAAAD1AQAAMgEAAPYBAAAFAAAA9wD1AfcA9gE0AfYBNAH1AfcA9QElAAAADAAAAAgAAIAlAAAADAAAAAAAAIAoAAAADAAAAAIAAAAnAAAAGAAAAAIAAAAAAAAAcHyEAAAAAAAlAAAADAAAAAIAAAAlAAAADAAAAAgAAIBWAAAAMAAAAPgAAAD2AQAAMgEAAPcBAAAFAAAA9wD2AfcA9wE0AfcBNAH2AfcA9gElAAAADAAAAAgAAIAlAAAADAAAAAAAAIAoAAAADAAAAAIAAAAnAAAAGAAAAAIAAAAAAAAAbHmBAAAAAAAlAAAADAAAAAIAAAAlAAAADAAAAAgAAIBWAAAAMAAAAPgAAAD3AQAAMgEAAPgBAAAFAAAA9wD3AfcA+AE0AfgBNAH3AfcA9wElAAAADAAAAAgAAIAlAAAADAAAAAAAAIAoAAAADAAAAAIAAAAnAAAAGAAAAAIAAAAAAAAAaXV/AAAAAAAlAAAADAAAAAIAAAAlAAAADAAAAAgAAIBWAAAAMAAAAPgAAAD4AQAAMgEAAPkBAAAFAAAA9wD4AfcA+QE0AfkBNAH4AfcA+AElAAAADAAAAAgAAIAlAAAADAAAAAAAAIAoAAAADAAAAAIAAAAnAAAAGAAAAAIAAAAAAAAAZXN8AAAAAAAlAAAADAAAAAIAAAAlAAAADAAAAAgAAIBWAAAAMAAAAPgAAAD5AQAAMgEAAPoBAAAFAAAA9wD5AfcA+gE0AfoBNAH5AfcA+QElAAAADAAAAAgAAIAlAAAADAAAAAAAAIAoAAAADAAAAAIAAAAnAAAAGAAAAAIAAAAAAAAAYnB6AAAAAAAlAAAADAAAAAIAAAAlAAAADAAAAAgAAIBWAAAAMAAAAPgAAAD6AQAAMgEAAPsBAAAFAAAA9wD6AfcA+wE0AfsBNAH6AfcA+gElAAAADAAAAAgAAIAlAAAADAAAAAAAAIAoAAAADAAAAAIAAAAnAAAAGAAAAAIAAAAAAAAAYG54AAAAAAAlAAAADAAAAAIAAAAlAAAADAAAAAgAAIBWAAAAMAAAAPgAAAD7AQAAMgEAAPwBAAAFAAAA9wD7AfcA/AE0AfwBNAH7AfcA+wElAAAADAAAAAgAAIAlAAAADAAAAAAAAIAoAAAADAAAAAIAAAAnAAAAGAAAAAIAAAAAAAAAXWx3AAAAAAAlAAAADAAAAAIAAAAlAAAADAAAAAgAAIBWAAAAMAAAAPgAAAD8AQAAMgEAAP0BAAAFAAAA9wD8AfcA/QE0Af0BNAH8AfcA/AElAAAADAAAAAgAAIAlAAAADAAAAAAAAIAoAAAADAAAAAIAAAAnAAAAGAAAAAIAAAAAAAAAW2t1AAAAAAAlAAAADAAAAAIAAAAlAAAADAAAAAgAAIBWAAAAMAAAAPgAAAD9AQAAMgEAAP4BAAAFAAAA9wD9AfcA/gE0Af4BNAH9AfcA/QElAAAADAAAAAgAAIAlAAAADAAAAAAAAIAoAAAADAAAAAIAAAAnAAAAGAAAAAIAAAAAAAAAWWl0AAAAAAAlAAAADAAAAAIAAAAlAAAADAAAAAgAAIBWAAAAMAAAAPgAAAD+AQAAMgEAAP4BAAAFAAAA9wD+AfcA/wE0Af8BNAH+AfcA/gElAAAADAAAAAgAAIAlAAAADAAAAAAAAIAoAAAADAAAAAIAAAAnAAAAGAAAAAIAAAAAAAAAW2p1AAAAAAAlAAAADAAAAAIAAAAlAAAADAAAAAgAAIBWAAAAMAAAAAAAAAAAAAAA//////////8FAAAA9wD/AfcAAAI0AQACNAH/AfcA/w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sjyJQy/a80MIQAEDYAAAAFQAAAACEMDbCAAAAAAAAACFGVc+ADGIvUpA4T0AAACkSkDhPfjFOL0AAAAA+MU4vQAAAAAZ9LO9SkDhPRn0s71KQOE93f8HvoUZVz4AMYi9AAEBAQEBAYEUQAGAEAAAAAQAAAD/////KAAAAAwAAAABAAAAJAAAACQAAAAAAIA9AAAAAAAAAAAAAIA9AAAAAAAAAAACAAAAJwAAABgAAAABAAAAAAAAAP///wAAAAAAJQAAAAwAAAABAAAAEwAAAAwAAAABAAAAJQAAAAwAAAAIAACAVgAAADwAAAD4AAAA1wEAABIBAADoAQAACAAAAI0P9B1NEHQeTRAdHiARHR4gEcsdTRDLHU0QdR2ND/Qd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sqLjEMaMABECEABA2AAAABUAAAAAhDA2wgAAAAAAAAA+h5XPuw7iL1KQOE9AAAAAEpA4T34xTi9AAAAAPjFOL0AAAAAGfSzvUpA4T0Z9LO9SkDhPVMFCL76Hlc+7DuIvQABAQEBAQGBFEABgBAAAAAEAAAA/////yQAAAAkAAAAAACAPQAAAAAAAAAAAACAPQAAAAAAAAAAAgAAACUAAAAMAAAAAQAAABMAAAAMAAAAAQAAACUAAAAMAAAACAAAgFYAAAA8AAAA/wAAAPABAAAZAQAAAQIAAAgAAAD3D4UftxAEILcQrh+KEa4fihFcH7cQXB+3EAUf9w+FH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XE5lDIVEDRAhAAQNgAAAAVAAAAAIQwNsIAAAAAAAAAAAAAAC7zoe9lwjNPfL0B76XCM09v5yzvXAkVz6/nLO9cCRXPhotOL2XCM09Gi04vZcIzT0AAICjAAAAALvOh70AAQEBAQEBgRRAAYAQAAAABAAAAP////8kAAAAJAAAAAAAgD0AAAAAAAAAAAAAgD0AAAAAAAAAAAIAAAAlAAAADAAAAAEAAAATAAAADAAAAAEAAAAlAAAADAAAAAgAAIBWAAAAPAAAABgBAAD8AQAAMgEAAA0CAAAIAAAAGxNNIFsSzh9bEiQghxEkIIcRdiBbEnYgWxLNIBsTTSA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sOVQzId+kMIQAEDYAAAAFQAAAACEMDbCAAAAAAAAAAAAAAAptmHvav9zD1o+ge+q/3MPb+cs71wJFc+v5yzvXAkVz4aLTi9q/3MPRotOL2r/cw9AAAApAAAAACm2Ye9AAEBAQEBAYEUQAGAEAAAAAQAAAD/////JAAAACQAAAAAAIA9AAAAAAAAAAAAAIA9AAAAAAAAAAACAAAAJQAAAAwAAAABAAAAEwAAAAwAAAABAAAAJQAAAAwAAAAIAACAVgAAADwAAAARAQAA4wEAACwBAAD0AQAACAAAALESvR7xET0e8RGUHh4RlB4eEeYe8RHmHvERPB+xEr0e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jwzm0Ov2ARECEAB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gwAUQAGAEAAAAAQAAABsVST/KAAAAAwAAAABAAAAJAAAACQAAAAAAIA9AAAAAAAAAAAAAIA9AAAAAAAAAAACAAAAJwAAABgAAAABAAAAAAAAACRVbAAAAAAAJQAAAAwAAAABAAAAEwAAAAwAAAABAAAAOwAAAAgAAAAbAAAAEAAAAJgPAAAvIQAANgAAABAAAAAKEwAALyEAAFgAAAAoAAAAAAAAAAAAAAD//////////wMAAAA5Ey8hXxMJIV8T2iA2AAAAEAAAAF8TAABoHQAAWAAAACgAAAAAAAAAAAAAAP//////////AwAAAF8TOR05ExMdChMTHTYAAAAQAAAAmA8AABMdAABYAAAAKAAAAAAAAAAAAAAA//////////8DAAAAaQ8THUMPOR1DD2gdNgAAABAAAABDDwAA2iAAAFgAAAAoAAAAAAAAAAAAAAD//////////wMAAABDDwkhaQ8vIZgPLyE9AAAACAAAABsAAAAQAAAAChMAAC8dAABYAAAAKAAAAAAAAAAAAAAA//////////8DAAAAKRMvHUMTSB1DE2gdNgAAABAAAABDEwAA2iAAAFgAAAAoAAAAAAAAAAAAAAD//////////wMAAABDE/kgKRMSIQoTEiE2AAAAEAAAAJgPAAASIQAAWAAAACgAAAAAAAAAAAAAAP//////////AwAAAHkPEiFfD/kgXw/aIDYAAAAQAAAAXw8AAGgdAABYAAAAKAAAAAAAAAAAAAAA//////////8DAAAAXw9IHXkPLx2YDy8dNgAAABAAAAAKEwAALx0AAD0AAAAIAAAAPAAAAAgAAAA+AAAAGAAAAPQAAADRAQAANgEAABMCAAATAAAADAAAAAEAAAAlAAAADAAAAAAAAIAkAAAAJAAAAAAAgEEAAAAAAAAAAAAAgEEAAAAAAAAAAAIAAABGAAAA6AkAANwJAABFTUYrKkAAACQAAAAYAAAAAACAPwAAAAAAAAAAAACAPwAAAAAAAAAAKkAAACQAAAAYAAAAAACAPwAAAAAAAAAAAACAPwAAAAAAAAAAJkAAABAAAAAEAAAAAAAAACVAAAAQAAAABAAAAAAAAAAfQAMADAAAAAAAAAAiQAQADAAAAAAAAAAeQAkADAAAAAAAAAAhQAcADAAAAAAAAAAqQAAAJAAAABgAAADAmwm5AAAAAAAAAADAmwk5v3n3Q2KgBEQIQAsBWAgAAEwIAAACEMDbBAAAAIoAAAADAAAAAAAAAAAAAMQAAIBEAACARGpjU/9URy3/amNT/1RHLf8WSAMp4wfuQ+MH7sMWSAMp4wduSOMH7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EDtAAAAKgAAAACEMDbEQAAAAAAAADjB+5Inl8Dx+MH7kgQX2vG6qzmSEAhnizvm91IAD5fLJ5fA0cAPl8st8ZqRjxFjSyAbicsEF9rxgAAAACeXwPHAAAAALKg3cg8RQ2trbHmyLfGakbjB+7Inl8DR+MH7sjvm91I4wfuyOqs5kjjB+7I4wfuSK2x5sjjB+5IsqDdyOMH7kieXwPHAAMDAwEDAwMBAwMDAQMDA4EAAwMUQAEAEAAAAAQAAAALAAAAIQAAAAgAAAA7AAAACAAAABMAAAAMAAAAAQAAACQAAAAkAAAAAACAPQAAAAAAAAAAAACAPQAAAAAAAAAAAgAAABsAAAAQAAAA6BoAANogAABYAAAAKAAAAAAAAAAAAAAA//////////8DAAAA6BoBIQgbISEvGyEhNgAAABAAAAChHgAAISEAAFgAAAAoAAAAAAAAAAAAAAD//////////wMAAADIHiEh6B4BIege2iA2AAAAEAAAAOgeAABoHQAAWAAAACgAAAAAAAAAAAAAAP//////////AwAAAOgeQR3IHiEdoR4hHTYAAAAQAAAALxsAACEdAABYAAAAKAAAAAAAAAAAAAAA//////////8DAAAACBshHegaQR3oGmgdNgAAABAAAADoGgAA2iAAAD0AAAAIAAAAJAAAACQAAAAAAIBBAAAAAAAAAAAAAIBBAAAAAAAAAAACAAAAPAAAAAgAAABDAAAADAAAAAEAAAATAAAADAAAAAEAAAAlAAAADAAAAAgAAIAnAAAAGAAAAAIAAAAAAAAAU2NqAAAAAAAlAAAADAAAAAIAAAAlAAAADAAAAAgAAIBWAAAAMAAAAK8BAADTAQAA7gEAANYBAAAFAAAArgHSAa4B1gHvAdYB7wHSAa4B0gElAAAADAAAAAgAAIAlAAAADAAAAAAAAIAoAAAADAAAAAIAAAAnAAAAGAAAAAIAAAAAAAAAUmJqAAAAAAAlAAAADAAAAAIAAAAlAAAADAAAAAgAAIBWAAAAMAAAAK8BAADWAQAA7gEAANgBAAAFAAAArgHWAa4B2AHvAdgB7wHWAa4B1gElAAAADAAAAAgAAIAlAAAADAAAAAAAAIAoAAAADAAAAAIAAAAnAAAAGAAAAAIAAAAAAAAAUmJpAAAAAAAlAAAADAAAAAIAAAAlAAAADAAAAAgAAIBWAAAAMAAAAK8BAADYAQAA7gEAANoBAAAFAAAArgHYAa4B2gHvAdoB7wHYAa4B2AElAAAADAAAAAgAAIAlAAAADAAAAAAAAIAoAAAADAAAAAIAAAAnAAAAGAAAAAIAAAAAAAAAUWJpAAAAAAAlAAAADAAAAAIAAAAlAAAADAAAAAgAAIBWAAAAMAAAAK8BAADaAQAA7gEAANwBAAAFAAAArgHaAa4B3AHvAdwB7wHaAa4B2gElAAAADAAAAAgAAIAlAAAADAAAAAAAAIAoAAAADAAAAAIAAAAnAAAAGAAAAAIAAAAAAAAAUWFpAAAAAAAlAAAADAAAAAIAAAAlAAAADAAAAAgAAIBWAAAAMAAAAK8BAADcAQAA7gEAAN0BAAAFAAAArgHcAa4B3QHvAd0B7wHcAa4B3AElAAAADAAAAAgAAIAlAAAADAAAAAAAAIAoAAAADAAAAAIAAAAnAAAAGAAAAAIAAAAAAAAAUWFoAAAAAAAlAAAADAAAAAIAAAAlAAAADAAAAAgAAIBWAAAAMAAAAK8BAADdAQAA7gEAAN8BAAAFAAAArgHdAa4B3wHvAd8B7wHdAa4B3QElAAAADAAAAAgAAIAlAAAADAAAAAAAAIAoAAAADAAAAAIAAAAnAAAAGAAAAAIAAAAAAAAAUGFoAAAAAAAlAAAADAAAAAIAAAAlAAAADAAAAAgAAIBWAAAAMAAAAK8BAADfAQAA7gEAAOABAAAFAAAArgHfAa4B4AHvAeAB7wHfAa4B3wElAAAADAAAAAgAAIAlAAAADAAAAAAAAIAoAAAADAAAAAIAAAAnAAAAGAAAAAIAAAAAAAAAUGBoAAAAAAAlAAAADAAAAAIAAAAlAAAADAAAAAgAAIBWAAAAMAAAAK8BAADgAQAA7gEAAOEBAAAFAAAArgHgAa4B4QHvAeEB7wHgAa4B4AElAAAADAAAAAgAAIAlAAAADAAAAAAAAIAoAAAADAAAAAIAAAAnAAAAGAAAAAIAAAAAAAAAT2BnAAAAAAAlAAAADAAAAAIAAAAlAAAADAAAAAgAAIBWAAAAMAAAAK8BAADhAQAA7gEAAOMBAAAFAAAArgHhAa4B4wHvAeMB7wHhAa4B4QElAAAADAAAAAgAAIAlAAAADAAAAAAAAIAoAAAADAAAAAIAAAAnAAAAGAAAAAIAAAAAAAAATl9nAAAAAAAlAAAADAAAAAIAAAAlAAAADAAAAAgAAIBWAAAAMAAAAK8BAADjAQAA7gEAAOQBAAAFAAAArgHjAa4B5AHvAeQB7wHjAa4B4wElAAAADAAAAAgAAIAlAAAADAAAAAAAAIAoAAAADAAAAAIAAAAnAAAAGAAAAAIAAAAAAAAATl5mAAAAAAAlAAAADAAAAAIAAAAlAAAADAAAAAgAAIBWAAAAMAAAAK8BAADkAQAA7gEAAOUBAAAFAAAArgHkAa4B5QHvAeUB7wHkAa4B5AElAAAADAAAAAgAAIAlAAAADAAAAAAAAIAoAAAADAAAAAIAAAAnAAAAGAAAAAIAAAAAAAAATV5mAAAAAAAlAAAADAAAAAIAAAAlAAAADAAAAAgAAIBWAAAAMAAAAK8BAADlAQAA7gEAAOYBAAAFAAAArgHlAa4B5gHvAeYB7wHlAa4B5QElAAAADAAAAAgAAIAlAAAADAAAAAAAAIAoAAAADAAAAAIAAAAnAAAAGAAAAAIAAAAAAAAATF5mAAAAAAAlAAAADAAAAAIAAAAlAAAADAAAAAgAAIBWAAAAMAAAAK8BAADmAQAA7gEAAOcBAAAFAAAArgHmAa4B5wHvAecB7wHmAa4B5gElAAAADAAAAAgAAIAlAAAADAAAAAAAAIAoAAAADAAAAAIAAAAnAAAAGAAAAAIAAAAAAAAATF1lAAAAAAAlAAAADAAAAAIAAAAlAAAADAAAAAgAAIBWAAAAMAAAAK8BAADnAQAA7gEAAOgBAAAFAAAArgHnAa4B6AHvAegB7wHnAa4B5wElAAAADAAAAAgAAIAlAAAADAAAAAAAAIAoAAAADAAAAAIAAAAnAAAAGAAAAAIAAAAAAAAAS11lAAAAAAAlAAAADAAAAAIAAAAlAAAADAAAAAgAAIBWAAAAMAAAAK8BAADoAQAA7gEAAOkBAAAFAAAArgHoAa4B6QHvAekB7wHoAa4B6AElAAAADAAAAAgAAIAlAAAADAAAAAAAAIAoAAAADAAAAAIAAAAnAAAAGAAAAAIAAAAAAAAASlxkAAAAAAAlAAAADAAAAAIAAAAlAAAADAAAAAgAAIBWAAAAMAAAAK8BAADpAQAA7gEAAOoBAAAFAAAArgHpAa4B6gHvAeoB7wHpAa4B6QElAAAADAAAAAgAAIAlAAAADAAAAAAAAIAoAAAADAAAAAIAAAAnAAAAGAAAAAIAAAAAAAAASltkAAAAAAAlAAAADAAAAAIAAAAlAAAADAAAAAgAAIBWAAAAMAAAAK8BAADqAQAA7gEAAOsBAAAFAAAArgHqAa4B6wHvAesB7wHqAa4B6gElAAAADAAAAAgAAIAlAAAADAAAAAAAAIAoAAAADAAAAAIAAAAnAAAAGAAAAAIAAAAAAAAASVtjAAAAAAAlAAAADAAAAAIAAAAlAAAADAAAAAgAAIBWAAAAMAAAAK8BAADrAQAA7gEAAOwBAAAFAAAArgHrAa4B7AHvAewB7wHrAa4B6wElAAAADAAAAAgAAIAlAAAADAAAAAAAAIAoAAAADAAAAAIAAAAnAAAAGAAAAAIAAAAAAAAASFpjAAAAAAAlAAAADAAAAAIAAAAlAAAADAAAAAgAAIBWAAAAMAAAAK8BAADsAQAA7gEAAO0BAAAFAAAArgHsAa4B7QHvAe0B7wHsAa4B7AElAAAADAAAAAgAAIAlAAAADAAAAAAAAIAoAAAADAAAAAIAAAAnAAAAGAAAAAIAAAAAAAAAR1liAAAAAAAlAAAADAAAAAIAAAAlAAAADAAAAAgAAIBWAAAAMAAAAK8BAADtAQAA7gEAAO4BAAAFAAAArgHtAa4B7gHvAe4B7wHtAa4B7QElAAAADAAAAAgAAIAlAAAADAAAAAAAAIAoAAAADAAAAAIAAAAnAAAAGAAAAAIAAAAAAAAARlliAAAAAAAlAAAADAAAAAIAAAAlAAAADAAAAAgAAIBWAAAAMAAAAK8BAADuAQAA7gEAAO8BAAAFAAAArgHuAa4B7wHvAe8B7wHuAa4B7gElAAAADAAAAAgAAIAlAAAADAAAAAAAAIAoAAAADAAAAAIAAAAnAAAAGAAAAAIAAAAAAAAARlhhAAAAAAAlAAAADAAAAAIAAAAlAAAADAAAAAgAAIBWAAAAMAAAAK8BAADvAQAA7gEAAPABAAAFAAAArgHvAa4B8AHvAfAB7wHvAa4B7wElAAAADAAAAAgAAIAlAAAADAAAAAAAAIAoAAAADAAAAAIAAAAnAAAAGAAAAAIAAAAAAAAARVdhAAAAAAAlAAAADAAAAAIAAAAlAAAADAAAAAgAAIBWAAAAMAAAAK8BAADwAQAA7gEAAPEBAAAFAAAArgHwAa4B8QHvAfEB7wHwAa4B8AElAAAADAAAAAgAAIAlAAAADAAAAAAAAIAoAAAADAAAAAIAAAAnAAAAGAAAAAIAAAAAAAAARFdgAAAAAAAlAAAADAAAAAIAAAAlAAAADAAAAAgAAIBWAAAAMAAAAK8BAADxAQAA7gEAAPIBAAAFAAAArgHxAa4B8gHvAfIB7wHxAa4B8QElAAAADAAAAAgAAIAlAAAADAAAAAAAAIAoAAAADAAAAAIAAAAnAAAAGAAAAAIAAAAAAAAAQ1ZgAAAAAAAlAAAADAAAAAIAAAAlAAAADAAAAAgAAIBWAAAAMAAAAK8BAADyAQAA7gEAAPMBAAAFAAAArgHyAa4B8wHvAfMB7wHyAa4B8gElAAAADAAAAAgAAIAlAAAADAAAAAAAAIAoAAAADAAAAAIAAAAnAAAAGAAAAAIAAAAAAAAAQlVfAAAAAAAlAAAADAAAAAIAAAAlAAAADAAAAAgAAIBWAAAAMAAAAK8BAADzAQAA7gEAAPQBAAAFAAAArgHzAa4B9AHvAfQB7wHzAa4B8wElAAAADAAAAAgAAIAlAAAADAAAAAAAAIAoAAAADAAAAAIAAAAnAAAAGAAAAAIAAAAAAAAAQVReAAAAAAAlAAAADAAAAAIAAAAlAAAADAAAAAgAAIBWAAAAMAAAAK8BAAD0AQAA7gEAAPUBAAAFAAAArgH0Aa4B9QHvAfUB7wH0Aa4B9AElAAAADAAAAAgAAIAlAAAADAAAAAAAAIAoAAAADAAAAAIAAAAnAAAAGAAAAAIAAAAAAAAAQFReAAAAAAAlAAAADAAAAAIAAAAlAAAADAAAAAgAAIBWAAAAMAAAAK8BAAD1AQAA7gEAAPYBAAAFAAAArgH1Aa4B9gHvAfYB7wH1Aa4B9QElAAAADAAAAAgAAIAlAAAADAAAAAAAAIAoAAAADAAAAAIAAAAnAAAAGAAAAAIAAAAAAAAAP1NdAAAAAAAlAAAADAAAAAIAAAAlAAAADAAAAAgAAIBWAAAAMAAAAK8BAAD2AQAA7gEAAPcBAAAFAAAArgH2Aa4B9wHvAfcB7wH2Aa4B9gElAAAADAAAAAgAAIAlAAAADAAAAAAAAIAoAAAADAAAAAIAAAAnAAAAGAAAAAIAAAAAAAAAPlJdAAAAAAAlAAAADAAAAAIAAAAlAAAADAAAAAgAAIBWAAAAMAAAAK8BAAD3AQAA7gEAAPgBAAAFAAAArgH3Aa4B+AHvAfgB7wH3Aa4B9wElAAAADAAAAAgAAIAlAAAADAAAAAAAAIAoAAAADAAAAAIAAAAnAAAAGAAAAAIAAAAAAAAAPVJcAAAAAAAlAAAADAAAAAIAAAAlAAAADAAAAAgAAIBWAAAAMAAAAK8BAAD4AQAA7gEAAPkBAAAFAAAArgH4Aa4B+QHvAfkB7wH4Aa4B+AElAAAADAAAAAgAAIAlAAAADAAAAAAAAIAoAAAADAAAAAIAAAAnAAAAGAAAAAIAAAAAAAAAPFFbAAAAAAAlAAAADAAAAAIAAAAlAAAADAAAAAgAAIBWAAAAMAAAAK8BAAD5AQAA7gEAAPoBAAAFAAAArgH5Aa4B+gHvAfoB7wH5Aa4B+QElAAAADAAAAAgAAIAlAAAADAAAAAAAAIAoAAAADAAAAAIAAAAnAAAAGAAAAAIAAAAAAAAAO1BbAAAAAAAlAAAADAAAAAIAAAAlAAAADAAAAAgAAIBWAAAAMAAAAK8BAAD6AQAA7gEAAPsBAAAFAAAArgH6Aa4B+wHvAfsB7wH6Aa4B+gElAAAADAAAAAgAAIAlAAAADAAAAAAAAIAoAAAADAAAAAIAAAAnAAAAGAAAAAIAAAAAAAAAOlBbAAAAAAAlAAAADAAAAAIAAAAlAAAADAAAAAgAAIBWAAAAMAAAAK8BAAD7AQAA7gEAAPwBAAAFAAAArgH7Aa4B/AHvAfwB7wH7Aa4B+wElAAAADAAAAAgAAIAlAAAADAAAAAAAAIAoAAAADAAAAAIAAAAnAAAAGAAAAAIAAAAAAAAAOU9aAAAAAAAlAAAADAAAAAIAAAAlAAAADAAAAAgAAIBWAAAAMAAAAK8BAAD8AQAA7gEAAP0BAAAFAAAArgH8Aa4B/QHvAf0B7wH8Aa4B/AElAAAADAAAAAgAAIAlAAAADAAAAAAAAIAoAAAADAAAAAIAAAAnAAAAGAAAAAIAAAAAAAAAOE5ZAAAAAAAlAAAADAAAAAIAAAAlAAAADAAAAAgAAIBWAAAAMAAAAK8BAAD9AQAA7gEAAP8BAAAFAAAArgH9Aa4B/wHvAf8B7wH9Aa4B/QElAAAADAAAAAgAAIAlAAAADAAAAAAAAIAoAAAADAAAAAIAAAAnAAAAGAAAAAIAAAAAAAAANk1ZAAAAAAAlAAAADAAAAAIAAAAlAAAADAAAAAgAAIBWAAAAMAAAAK8BAAD/AQAA7gEAAAACAAAFAAAArgH/Aa4BAALvAQAC7wH/Aa4B/wElAAAADAAAAAgAAIAlAAAADAAAAAAAAIAoAAAADAAAAAIAAAAnAAAAGAAAAAIAAAAAAAAANkxYAAAAAAAlAAAADAAAAAIAAAAlAAAADAAAAAgAAIBWAAAAMAAAAK8BAAAAAgAA7gEAAAECAAAFAAAArgEAAq4BAQLvAQEC7wEAAq4BAAIlAAAADAAAAAgAAIAlAAAADAAAAAAAAIAoAAAADAAAAAIAAAAnAAAAGAAAAAIAAAAAAAAANUxYAAAAAAAlAAAADAAAAAIAAAAlAAAADAAAAAgAAIBWAAAAMAAAAK8BAAABAgAA7gEAAAICAAAFAAAArgEBAq4BAgLvAQIC7wEBAq4BAQIlAAAADAAAAAgAAIAlAAAADAAAAAAAAIAoAAAADAAAAAIAAAAnAAAAGAAAAAIAAAAAAAAANEtXAAAAAAAlAAAADAAAAAIAAAAlAAAADAAAAAgAAIBWAAAAMAAAAK8BAAACAgAA7gEAAAMCAAAFAAAArgECAq4BAwLvAQMC7wECAq4BAgIlAAAADAAAAAgAAIAlAAAADAAAAAAAAIAoAAAADAAAAAIAAAAnAAAAGAAAAAIAAAAAAAAAM0tXAAAAAAAlAAAADAAAAAIAAAAlAAAADAAAAAgAAIBWAAAAMAAAAK8BAAADAgAA7gEAAAQCAAAFAAAArgEDAq4BBALvAQQC7wEDAq4BAwIlAAAADAAAAAgAAIAlAAAADAAAAAAAAIAoAAAADAAAAAIAAAAnAAAAGAAAAAIAAAAAAAAAMkpXAAAAAAAlAAAADAAAAAIAAAAlAAAADAAAAAgAAIBWAAAAMAAAAK8BAAAEAgAA7gEAAAUCAAAFAAAArgEEAq4BBQLvAQUC7wEEAq4BBAIlAAAADAAAAAgAAIAlAAAADAAAAAAAAIAoAAAADAAAAAIAAAAnAAAAGAAAAAIAAAAAAAAAMkpWAAAAAAAlAAAADAAAAAIAAAAlAAAADAAAAAgAAIBWAAAAMAAAAK8BAAAFAgAA7gEAAAcCAAAFAAAArgEFAq4BBwLvAQcC7wEFAq4BBQIlAAAADAAAAAgAAIAlAAAADAAAAAAAAIAoAAAADAAAAAIAAAAnAAAAGAAAAAIAAAAAAAAAMUlWAAAAAAAlAAAADAAAAAIAAAAlAAAADAAAAAgAAIBWAAAAMAAAAK8BAAAHAgAA7gEAAAgCAAAFAAAArgEHAq4BCALvAQgC7wEHAq4BBwIlAAAADAAAAAgAAIAlAAAADAAAAAAAAIAoAAAADAAAAAIAAAAnAAAAGAAAAAIAAAAAAAAAMElVAAAAAAAlAAAADAAAAAIAAAAlAAAADAAAAAgAAIBWAAAAMAAAAK8BAAAIAgAA7gEAAAoCAAAFAAAArgEIAq4BCgLvAQoC7wEIAq4BCAIlAAAADAAAAAgAAIAlAAAADAAAAAAAAIAoAAAADAAAAAIAAAAnAAAAGAAAAAIAAAAAAAAAL0hVAAAAAAAlAAAADAAAAAIAAAAlAAAADAAAAAgAAIBWAAAAMAAAAK8BAAAKAgAA7gEAAAwCAAAFAAAArgEKAq4BDALvAQwC7wEKAq4BCgIlAAAADAAAAAgAAIAlAAAADAAAAAAAAIAoAAAADAAAAAIAAAAnAAAAGAAAAAIAAAAAAAAALkhVAAAAAAAlAAAADAAAAAIAAAAlAAAADAAAAAgAAIBWAAAAMAAAAK8BAAAMAgAA7gEAAA0CAAAFAAAArgEMAq4BDQLvAQ0C7wEMAq4BDAIlAAAADAAAAAgAAIAlAAAADAAAAAAAAIAoAAAADAAAAAIAAAAnAAAAGAAAAAIAAAAAAAAALkhUAAAAAAAlAAAADAAAAAIAAAAlAAAADAAAAAgAAIBWAAAAMAAAAK8BAAANAgAA7gEAAA4CAAAFAAAArgENAq4BDgLvAQ4C7wENAq4BDQIlAAAADAAAAAgAAIAlAAAADAAAAAAAAIAoAAAADAAAAAIAAAAnAAAAGAAAAAIAAAAAAAAALkdUAAAAAAAlAAAADAAAAAIAAAAlAAAADAAAAAgAAIBWAAAAMAAAAK8BAAAOAgAA7gEAAA8CAAAFAAAArgEOAq4BDwLvAQ8C7wEOAq4BDgIlAAAADAAAAAgAAIAlAAAADAAAAAAAAIAoAAAADAAAAAIAAAAnAAAAGAAAAAIAAAAAAAAALUdUAAAAAAAlAAAADAAAAAIAAAAlAAAADAAAAAgAAIBWAAAAMAAAAK8BAAAPAgAA7gEAABICAAAFAAAArgEPAq4BEwLvARMC7wEPAq4BDwI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Rl/2Q6KP/0MIQAwBWAgAAEwIAAACEMDbBAAAAIoAAAADAAAAAAAAAAAAAMQAAIBEAACAROzr6/90aVn/7Ovr/3RpWf/hM60oBgWdQwYFncPhM60oUJ5dSAYFnc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EDxAAAALgAAAACEMDbEwAAAAAAAACaLc1IBgWdyIg5A0cGBZ3Ia/drRgYFnciAbqcrSqWVyAAAAADUnYzIAAAAAG7AMMbAJXssbsAwxviVLEdpT/ytYkvZRwA+X63KWhBIZHPrrYOgOkjEe1HFdDpoSMKKVsYLwLRIgmsox1Ce3UhocA7IUJ7dSGhwDshQnt1INqCMyO+b3UhKpZXI9kDWSAYFnciaLc1IBgWdyAABAwMDAQMDAwMDAwMDAwEDA4MDFEABABAAAAAEAAAADAAAACEAAAAIAAAAOwAAAAgAAAATAAAADAAAAAEAAAAkAAAAJAAAAAAAgD0AAAAAAAAAAAAAgD0AAAAAAAAAAAIAAAAbAAAAEAAAAFIbAABHHQAANgAAABAAAAB+HgAARx0AAFgAAAAoAAAAAAAAAAAAAAD//////////wMAAAClHkcdxB5nHcQejh02AAAAEAAAAMQeAADTHwAAWAAAAEAAAAAAAAAAAAAAAP//////////CQAAAMQe0x9oHuof2x3qH44d6h8zHeMf0RzOH7sbkB8LG7geCxu4HjYAAAAQAAAACxsAAI4dAABYAAAAKAAAAAAAAAAAAAAA//////////8DAAAACxtnHSsbRx1SG0cdPQAAAAgAAAAkAAAAJAAAAAAAgEEAAAAAAAAAAAAAgEEAAAAAAAAAAAIAAAA8AAAACAAAAEMAAAAMAAAAAQAAABMAAAAMAAAAAQAAACUAAAAMAAAACAAAgCcAAAAYAAAAAgAAAAAAAADr6+wAAAAAACUAAAAMAAAAAgAAACUAAAAMAAAACAAAgFYAAAAwAAAAsQEAANUBAADsAQAA1QEAAAUAAACwAdQBsAHVAe0B1QHtAdQBsAHUASUAAAAMAAAACAAAgCUAAAAMAAAAAAAAgCgAAAAMAAAAAgAAACcAAAAYAAAAAgAAAAAAAADq6usAAAAAACUAAAAMAAAAAgAAACUAAAAMAAAACAAAgFYAAAAwAAAAsQEAANUBAADsAQAA1wEAAAUAAACwAdUBsAHXAe0B1wHtAdUBsAHVASUAAAAMAAAACAAAgCUAAAAMAAAAAAAAgCgAAAAMAAAAAgAAACcAAAAYAAAAAgAAAAAAAADp6eoAAAAAACUAAAAMAAAAAgAAACUAAAAMAAAACAAAgFYAAAAwAAAAsQEAANcBAADsAQAA2AEAAAUAAACwAdcBsAHYAe0B2AHtAdcBsAHXASUAAAAMAAAACAAAgCUAAAAMAAAAAAAAgCgAAAAMAAAAAgAAACcAAAAYAAAAAgAAAAAAAADo6OkAAAAAACUAAAAMAAAAAgAAACUAAAAMAAAACAAAgFYAAAAwAAAAsQEAANgBAADsAQAA2QEAAAUAAACwAdgBsAHZAe0B2QHtAdgBsAHYASUAAAAMAAAACAAAgCUAAAAMAAAAAAAAgCgAAAAMAAAAAgAAACcAAAAYAAAAAgAAAAAAAADn5+gAAAAAACUAAAAMAAAAAgAAACUAAAAMAAAACAAAgFYAAAAwAAAAsQEAANkBAADsAQAA2gEAAAUAAACwAdkBsAHaAe0B2gHtAdkBsAHZASUAAAAMAAAACAAAgCUAAAAMAAAAAAAAgCgAAAAMAAAAAgAAACcAAAAYAAAAAgAAAAAAAADl5ucAAAAAACUAAAAMAAAAAgAAACUAAAAMAAAACAAAgFYAAAAwAAAAsQEAANoBAADsAQAA2wEAAAUAAACwAdoBsAHbAe0B2wHtAdoBsAHaASUAAAAMAAAACAAAgCUAAAAMAAAAAAAAgCgAAAAMAAAAAgAAACcAAAAYAAAAAgAAAAAAAADk5OYAAAAAACUAAAAMAAAAAgAAACUAAAAMAAAACAAAgFYAAAAwAAAAsQEAANsBAADsAQAA3AEAAAUAAACwAdsBsAHcAe0B3AHtAdsBsAHbASUAAAAMAAAACAAAgCUAAAAMAAAAAAAAgCgAAAAMAAAAAgAAACcAAAAYAAAAAgAAAAAAAADi4+QAAAAAACUAAAAMAAAAAgAAACUAAAAMAAAACAAAgFYAAAAwAAAAsQEAANwBAADsAQAA3QEAAAUAAACwAdwBsAHdAe0B3QHtAdwBsAHcASUAAAAMAAAACAAAgCUAAAAMAAAAAAAAgCgAAAAMAAAAAgAAACcAAAAYAAAAAgAAAAAAAADg4eIAAAAAACUAAAAMAAAAAgAAACUAAAAMAAAACAAAgFYAAAAwAAAAsQEAAN0BAADsAQAA3gEAAAUAAACwAd0BsAHeAe0B3gHtAd0BsAHdASUAAAAMAAAACAAAgCUAAAAMAAAAAAAAgCgAAAAMAAAAAgAAACcAAAAYAAAAAgAAAAAAAADe3+EAAAAAACUAAAAMAAAAAgAAACUAAAAMAAAACAAAgFYAAAAwAAAAsQEAAN4BAADsAQAA3wEAAAUAAACwAd4BsAHfAe0B3wHtAd4BsAHeASUAAAAMAAAACAAAgCUAAAAMAAAAAAAAgCgAAAAMAAAAAgAAACcAAAAYAAAAAgAAAAAAAADc3d4AAAAAACUAAAAMAAAAAgAAACUAAAAMAAAACAAAgFYAAAAwAAAAsQEAAN8BAADsAQAA4AEAAAUAAACwAd8BsAHgAe0B4AHtAd8BsAHfASUAAAAMAAAACAAAgCUAAAAMAAAAAAAAgCgAAAAMAAAAAgAAACcAAAAYAAAAAgAAAAAAAADZ2twAAAAAACUAAAAMAAAAAgAAACUAAAAMAAAACAAAgFYAAAAwAAAAsQEAAOABAADsAQAA4QEAAAUAAACwAeABsAHhAe0B4QHtAeABsAHgASUAAAAMAAAACAAAgCUAAAAMAAAAAAAAgCgAAAAMAAAAAgAAACcAAAAYAAAAAgAAAAAAAADW2NkAAAAAACUAAAAMAAAAAgAAACUAAAAMAAAACAAAgFYAAAAwAAAAsQEAAOEBAADsAQAA4gEAAAUAAACwAeEBsAHiAe0B4gHtAeEBsAHhASUAAAAMAAAACAAAgCUAAAAMAAAAAAAAgCgAAAAMAAAAAgAAACcAAAAYAAAAAgAAAAAAAADT1dcAAAAAACUAAAAMAAAAAgAAACUAAAAMAAAACAAAgFYAAAAwAAAAsQEAAOIBAADsAQAA4wEAAAUAAACwAeIBsAHjAe0B4wHtAeIBsAHiASUAAAAMAAAACAAAgCUAAAAMAAAAAAAAgCgAAAAMAAAAAgAAACcAAAAYAAAAAgAAAAAAAADP0dQAAAAAACUAAAAMAAAAAgAAACUAAAAMAAAACAAAgFYAAAAwAAAAsQEAAOMBAADsAQAA5AEAAAUAAACwAeMBsAHkAe0B5AHtAeMBsAHjASUAAAAMAAAACAAAgCUAAAAMAAAAAAAAgCgAAAAMAAAAAgAAACcAAAAYAAAAAgAAAAAAAADLzdAAAAAAACUAAAAMAAAAAgAAACUAAAAMAAAACAAAgFYAAAAwAAAAsQEAAOQBAADsAQAA5QEAAAUAAACwAeQBsAHlAe0B5QHtAeQBsAHkASUAAAAMAAAACAAAgCUAAAAMAAAAAAAAgCgAAAAMAAAAAgAAACcAAAAYAAAAAgAAAAAAAADHycwAAAAAACUAAAAMAAAAAgAAACUAAAAMAAAACAAAgFYAAAAwAAAAsQEAAOUBAADsAQAA5gEAAAUAAACwAeUBsAHmAe0B5gHtAeUBsAHlASUAAAAMAAAACAAAgCUAAAAMAAAAAAAAgCgAAAAMAAAAAgAAACcAAAAYAAAAAgAAAAAAAADDxcgAAAAAACUAAAAMAAAAAgAAACUAAAAMAAAACAAAgFYAAAAwAAAAsQEAAOYBAADsAQAA5wEAAAUAAACwAeYBsAHnAe0B5wHtAeYBsAHmASUAAAAMAAAACAAAgCUAAAAMAAAAAAAAgCgAAAAMAAAAAgAAACcAAAAYAAAAAgAAAAAAAAC+wcQAAAAAACUAAAAMAAAAAgAAACUAAAAMAAAACAAAgFYAAAAwAAAAsQEAAOcBAADsAQAA6AEAAAUAAACwAecBsAHoAe0B6AHtAecBsAHnASUAAAAMAAAACAAAgCUAAAAMAAAAAAAAgCgAAAAMAAAAAgAAACcAAAAYAAAAAgAAAAAAAAC5vcAAAAAAACUAAAAMAAAAAgAAACUAAAAMAAAACAAAgFYAAAAwAAAAsQEAAOgBAADsAQAA6QEAAAUAAACwAegBsAHpAe0B6QHtAegBsAHoASUAAAAMAAAACAAAgCUAAAAMAAAAAAAAgCgAAAAMAAAAAgAAACcAAAAYAAAAAgAAAAAAAAC0uLwAAAAAACUAAAAMAAAAAgAAACUAAAAMAAAACAAAgFYAAAAwAAAAsQEAAOkBAADsAQAA6gEAAAUAAACwAekBsAHqAe0B6gHtAekBsAHpASUAAAAMAAAACAAAgCUAAAAMAAAAAAAAgCgAAAAMAAAAAgAAACcAAAAYAAAAAgAAAAAAAACvs7cAAAAAACUAAAAMAAAAAgAAACUAAAAMAAAACAAAgFYAAAAwAAAAsQEAAOoBAADsAQAA6wEAAAUAAACwAeoBsAHrAe0B6wHtAeoBsAHqASUAAAAMAAAACAAAgCUAAAAMAAAAAAAAgCgAAAAMAAAAAgAAACcAAAAYAAAAAgAAAAAAAACqr7MAAAAAACUAAAAMAAAAAgAAACUAAAAMAAAACAAAgFYAAAAwAAAAsQEAAOsBAADsAQAA7AEAAAUAAACwAesBsAHsAe0B7AHtAesBsAHrASUAAAAMAAAACAAAgCUAAAAMAAAAAAAAgCgAAAAMAAAAAgAAACcAAAAYAAAAAgAAAAAAAAClqq4AAAAAACUAAAAMAAAAAgAAACUAAAAMAAAACAAAgFYAAAAwAAAAsQEAAOwBAADsAQAA7QEAAAUAAACwAewBsAHtAe0B7QHtAewBsAHsASUAAAAMAAAACAAAgCUAAAAMAAAAAAAAgCgAAAAMAAAAAgAAACcAAAAYAAAAAgAAAAAAAACfpaoAAAAAACUAAAAMAAAAAgAAACUAAAAMAAAACAAAgFYAAAAwAAAAsQEAAO0BAADsAQAA7gEAAAUAAACwAe0BsAHuAe0B7gHtAe0BsAHtASUAAAAMAAAACAAAgCUAAAAMAAAAAAAAgCgAAAAMAAAAAgAAACcAAAAYAAAAAgAAAAAAAACaoKUAAAAAACUAAAAMAAAAAgAAACUAAAAMAAAACAAAgFYAAAAwAAAAsQEAAO4BAADsAQAA7wEAAAUAAACwAe4BsAHvAe0B7wHtAe4BsAHuASUAAAAMAAAACAAAgCUAAAAMAAAAAAAAgCgAAAAMAAAAAgAAACcAAAAYAAAAAgAAAAAAAACUm6EAAAAAACUAAAAMAAAAAgAAACUAAAAMAAAACAAAgFYAAAAwAAAAsQEAAO8BAADsAQAA8AEAAAUAAACwAe8BsAHwAe0B8AHtAe8BsAHvASUAAAAMAAAACAAAgCUAAAAMAAAAAAAAgCgAAAAMAAAAAgAAACcAAAAYAAAAAgAAAAAAAACPlpwAAAAAACUAAAAMAAAAAgAAACUAAAAMAAAACAAAgFYAAAAwAAAAsQEAAPABAADsAQAA8QEAAAUAAACwAfABsAHxAe0B8QHtAfABsAHwASUAAAAMAAAACAAAgCUAAAAMAAAAAAAAgCgAAAAMAAAAAgAAACcAAAAYAAAAAgAAAAAAAACJkZgAAAAAACUAAAAMAAAAAgAAACUAAAAMAAAACAAAgFYAAAAwAAAAsQEAAPEBAADsAQAA8gEAAAUAAACwAfEBsAHyAe0B8gHtAfEBsAHxASUAAAAMAAAACAAAgCUAAAAMAAAAAAAAgCgAAAAMAAAAAgAAACcAAAAYAAAAAgAAAAAAAACEjZQAAAAAACUAAAAMAAAAAgAAACUAAAAMAAAACAAAgFYAAAAwAAAAsQEAAPIBAADsAQAA8wEAAAUAAACwAfIBsAHzAe0B8wHtAfIBsAHyASUAAAAMAAAACAAAgCUAAAAMAAAAAAAAgCgAAAAMAAAAAgAAACcAAAAYAAAAAgAAAAAAAAB+iI8AAAAAACUAAAAMAAAAAgAAACUAAAAMAAAACAAAgFYAAAAwAAAAsQEAAPMBAADsAQAA9AEAAAUAAACwAfMBsAH0Ae0B9AHtAfMBsAHzASUAAAAMAAAACAAAgCUAAAAMAAAAAAAAgCgAAAAMAAAAAgAAACcAAAAYAAAAAgAAAAAAAAB5g4sAAAAAACUAAAAMAAAAAgAAACUAAAAMAAAACAAAgFYAAAAwAAAAsQEAAPQBAADsAQAA9QEAAAUAAACwAfQBsAH1Ae0B9QHtAfQBsAH0ASUAAAAMAAAACAAAgCUAAAAMAAAAAAAAgCgAAAAMAAAAAgAAACcAAAAYAAAAAgAAAAAAAAB1gIgAAAAAACUAAAAMAAAAAgAAACUAAAAMAAAACAAAgFYAAAAwAAAAsQEAAPUBAADsAQAA9gEAAAUAAACwAfUBsAH2Ae0B9gHtAfUBsAH1ASUAAAAMAAAACAAAgCUAAAAMAAAAAAAAgCgAAAAMAAAAAgAAACcAAAAYAAAAAgAAAAAAAABwfIQAAAAAACUAAAAMAAAAAgAAACUAAAAMAAAACAAAgFYAAAAwAAAAsQEAAPYBAADsAQAA9wEAAAUAAACwAfYBsAH3Ae0B9wHtAfYBsAH2ASUAAAAMAAAACAAAgCUAAAAMAAAAAAAAgCgAAAAMAAAAAgAAACcAAAAYAAAAAgAAAAAAAABseYEAAAAAACUAAAAMAAAAAgAAACUAAAAMAAAACAAAgFYAAAAwAAAAsQEAAPcBAADsAQAA+AEAAAUAAACwAfcBsAH4Ae0B+AHtAfcBsAH3ASUAAAAMAAAACAAAgCUAAAAMAAAAAAAAgCgAAAAMAAAAAgAAACcAAAAYAAAAAgAAAAAAAABpdX8AAAAAACUAAAAMAAAAAgAAACUAAAAMAAAACAAAgFYAAAAwAAAAsQEAAPgBAADsAQAA+QEAAAUAAACwAfgBsAH5Ae0B+QHtAfgBsAH4ASUAAAAMAAAACAAAgCUAAAAMAAAAAAAAgCgAAAAMAAAAAgAAACcAAAAYAAAAAgAAAAAAAABlc3wAAAAAACUAAAAMAAAAAgAAACUAAAAMAAAACAAAgFYAAAAwAAAAsQEAAPkBAADsAQAA+gEAAAUAAACwAfkBsAH6Ae0B+gHtAfkBsAH5ASUAAAAMAAAACAAAgCUAAAAMAAAAAAAAgCgAAAAMAAAAAgAAACcAAAAYAAAAAgAAAAAAAABicHoAAAAAACUAAAAMAAAAAgAAACUAAAAMAAAACAAAgFYAAAAwAAAAsQEAAPoBAADsAQAA+wEAAAUAAACwAfoBsAH7Ae0B+wHtAfoBsAH6ASUAAAAMAAAACAAAgCUAAAAMAAAAAAAAgCgAAAAMAAAAAgAAACcAAAAYAAAAAgAAAAAAAABgbngAAAAAACUAAAAMAAAAAgAAACUAAAAMAAAACAAAgFYAAAAwAAAAsQEAAPsBAADsAQAA/AEAAAUAAACwAfsBsAH8Ae0B/AHtAfsBsAH7ASUAAAAMAAAACAAAgCUAAAAMAAAAAAAAgCgAAAAMAAAAAgAAACcAAAAYAAAAAgAAAAAAAABdbHcAAAAAACUAAAAMAAAAAgAAACUAAAAMAAAACAAAgFYAAAAwAAAAsQEAAPwBAADsAQAA/QEAAAUAAACwAfwBsAH9Ae0B/QHtAfwBsAH8ASUAAAAMAAAACAAAgCUAAAAMAAAAAAAAgCgAAAAMAAAAAgAAACcAAAAYAAAAAgAAAAAAAABba3UAAAAAACUAAAAMAAAAAgAAACUAAAAMAAAACAAAgFYAAAAwAAAAsQEAAP0BAADsAQAA/gEAAAUAAACwAf0BsAH+Ae0B/gHtAf0BsAH9ASUAAAAMAAAACAAAgCUAAAAMAAAAAAAAgCgAAAAMAAAAAgAAACcAAAAYAAAAAgAAAAAAAABZaXQAAAAAACUAAAAMAAAAAgAAACUAAAAMAAAACAAAgFYAAAAwAAAAsQEAAP4BAADsAQAA/gEAAAUAAACwAf4BsAH/Ae0B/wHtAf4BsAH+ASUAAAAMAAAACAAAgCUAAAAMAAAAAAAAgCgAAAAMAAAAAgAAACcAAAAYAAAAAgAAAAAAAABbanUAAAAAACUAAAAMAAAAAgAAACUAAAAMAAAACAAAgFYAAAAwAAAAAAAAAAAAAAD//////////wUAAACwAf8BsAEAAu0BAALtAf8BsAH/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Ih9OVDL9rzQwhAAQNgAAAAVAAAAAIQwNsIAAAAAAAAAIUZVz4AMYi9SkDhPQAAAKRKQOE9+MU4vQAAAAD4xTi9AAAAABn0s71KQOE9GfSzvUpA4T3d/we+hRlXPgAxiL0AAQEBAQEBgRRAAYAQAAAABAAAAP////8oAAAADAAAAAEAAAAkAAAAJAAAAAAAgD0AAAAAAAAAAAAAgD0AAAAAAAAAAAIAAAAnAAAAGAAAAAEAAAAAAAAA////AAAAAAAlAAAADAAAAAEAAAATAAAADAAAAAEAAAAlAAAADAAAAAgAAIBWAAAAPAAAALIBAADXAQAAzAEAAOgBAAAIAAAAJBv0HeQbdB7kGx0etxwdHrccyx3kG8sd5Bt1HSQb9B0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OEPpQxowAEQIQAEDYAAAAFQAAAACEMDbCAAAAAAAAAD6Hlc+7DuIvUpA4T0AAAAASkDhPfjFOL0AAAAA+MU4vQAAAAAZ9LO9SkDhPRn0s71KQOE9UwUIvvoeVz7sO4i9AAEBAQEBAYEUQAGAEAAAAAQAAAD/////JAAAACQAAAAAAIA9AAAAAAAAAAAAAIA9AAAAAAAAAAACAAAAJQAAAAwAAAABAAAAEwAAAAwAAAABAAAAJQAAAAwAAAAIAACAVgAAADwAAAC4AQAA8AEAANMBAAABAgAACAAAAI4bhR9OHAQgThyuHyEdrh8hHVwfThxcH04cBR+OG4Uf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obK9UMhUQNECEABA2AAAABUAAAAAhDA2wgAAAAAAAAAAAAAALvOh72XCM098vQHvpcIzT2/nLO9cCRXPr+cs71wJFc+Gi04vZcIzT0aLTi9lwjNPQAAgKMAAAAAu86HvQABAQEBAQGBFEABgBAAAAAEAAAA/////yQAAAAkAAAAAACAPQAAAAAAAAAAAACAPQAAAAAAAAAAAgAAACUAAAAMAAAAAQAAABMAAAAMAAAAAQAAACUAAAAMAAAACAAAgFYAAAA8AAAA0QEAAPwBAADsAQAADQIAAAgAAACyHk0g8h3OH/IdJCAeHSQgHh12IPIddiDyHc0gsh5NI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de/JDMh36QwhAAQNgAAAAVAAAAAIQwNsIAAAAAAAAAAAAAACm2Ye9q/3MPWj6B76r/cw9v5yzvXAkVz6/nLO9cCRXPhotOL2r/cw9Gi04vav9zD0AAACkAAAAAKbZh70AAQEBAQEBgRRAAYAQAAAABAAAAP////8kAAAAJAAAAAAAgD0AAAAAAAAAAAAAgD0AAAAAAAAAAAIAAAAlAAAADAAAAAEAAAATAAAADAAAAAEAAAAlAAAADAAAAAgAAIBWAAAAPAAAAMsBAADjAQAA5QEAAPQBAAAIAAAASB69HogdPR6IHZQetByUHrQc5h6IHeYeiB08H0gevR4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rOr3Q6/YBEQIQAEDTAEAAEABAAACEMDbIgAAAAAAAAB48wA/AECMo5DDND0AQIyjokCiPAAANKQAABAj9BSivAAAAAC6rTS9AAAAAHjzAL8AADSiTiwHv6JAojyYOwy/kMM0PZg7DL8a8gA/mDsMv04sBz+YOwy/Uz4MP04sB79TPgw/ePMAv1M+DD+QwzS9sT8MP/QUorysLQc/AJAFpHjzAD8AQIyjkMM0Pfp3CL/onuQ8+ncIv/0+cTz/FwW//T5xPHjzAL/9PnE8kMM0vf0+cTyVyuS86J7kPP0+cbyQwzQ9/T5xvBryAD/9PnG8XBkFP/0+cbxXeQg/lcrkvFd5CD+QwzS9V3kIP3jzAL9XeQg//xcFv1wZBT/6dwi/GvIAP/p3CL+QwzQ9+ncIvwABAwMDAQMDAwEDAwMBAwODAAMDAwEDAwMBAwMDAQMDA4GDABRAAYAQAAAABAAAAGxVJP8oAAAADAAAAAEAAAAkAAAAJAAAAAAAgD0AAAAAAAAAAAAAgD0AAAAAAAAAAAIAAAAnAAAAGAAAAAEAAAAAAAAAJFVsAAAAAAAlAAAADAAAAAEAAAATAAAADAAAAAEAAAA7AAAACAAAABsAAAAQAAAALxsAAC8hAAA2AAAAEAAAAKEeAAAvIQAAWAAAACgAAAAAAAAAAAAAAP//////////AwAAANAeLyH2Hgkh9h7aIDYAAAAQAAAA9h4AAGgdAABYAAAAKAAAAAAAAAAAAAAA//////////8DAAAA9h45HdAeEx2hHhMdNgAAABAAAAAvGwAAEx0AAFgAAAAoAAAAAAAAAAAAAAD//////////wMAAAAAGxMd2ho5HdoaaB02AAAAEAAAANoaAADaIAAAWAAAACgAAAAAAAAAAAAAAP//////////AwAAANoaCSEAGy8hLxsvIT0AAAAIAAAAGwAAABAAAAChHgAALx0AAFgAAAAoAAAAAAAAAAAAAAD//////////wMAAADAHi8d2h5IHdoeaB02AAAAEAAAANoeAADaIAAAWAAAACgAAAAAAAAAAAAAAP//////////AwAAANoe+SDAHhIhoR4SITYAAAAQAAAALxsAABIhAABYAAAAKAAAAAAAAAAAAAAA//////////8DAAAAEBsSIfYa+SD2GtogNgAAABAAAAD2GgAAaB0AAFgAAAAoAAAAAAAAAAAAAAD//////////wMAAAD2GkgdEBsvHS8bLx02AAAAEAAAAKEeAAAvHQAAPQAAAAgAAAA8AAAACAAAAD4AAAAYAAAArQEAANEBAADwAQAAEwIAABMAAAAMAAAAAQAAACUAAAAMAAAAAAAAgCQAAAAkAAAAAACAQQAAAAAAAAAAAACAQQAAAAAAAAAAAgAAAEYAAADoCQAA3AkAAEVNRisqQAAAJAAAABgAAAAAAIA/AAAAAAAAAAAAAIA/AAAAAAAAAAAqQAAAJAAAABgAAAAAAIA/AAAAAAAAAAAAAIA/AAAAAAAAAAAmQAAAEAAAAAQAAAAAAAAAJUAAABAAAAAEAAAAAAAAAB9AAwAMAAAAAAAAACJABAAMAAAAAAAAAB5ACQAMAAAAAAAAACFABwAMAAAAAAAAACpAAAAkAAAAGAAAAMCbCbkAAAAAAAAAAMCbCTkr/+lCYqAERAhACw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0AAAAqAAAAAIQwNsRAAAAAAAAAOMH7kieXwPH4wfuSBBfa8bqrOZIQCGeLO+b3UgAPl8snl8DRwA+Xyy3xmpGPEWNLIBuJywQX2vGAAAAAJ5fA8cAAAAAsqDdyDxFDa2tsebIt8ZqRuMH7sieXwNH4wfuyO+b3UjjB+7I6qzmSOMH7sjjB+5IrbHmyOMH7kiyoN3I4wfuSJ5fA8cAAwMDAQMDAwEDAwMBAwMDgQADAxRAAQAQAAAABAAAAAsAAAAhAAAACAAAADsAAAAIAAAAEwAAAAwAAAABAAAAJAAAACQAAAAAAIA9AAAAAAAAAAAAAIA9AAAAAAAAAAACAAAAGwAAABAAAABJAwAA2iAAAFgAAAAoAAAAAAAAAAAAAAD//////////wMAAABJAwEhaAMhIY8DISE2AAAAEAAAAAIHAAAhIQAAWAAAACgAAAAAAAAAAAAAAP//////////AwAAACkHISFIBwEhSAfaIDYAAAAQAAAASAcAAGgdAABYAAAAKAAAAAAAAAAAAAAA//////////8DAAAASAdBHSkHIR0CByEdNgAAABAAAACPAwAAIR0AAFgAAAAoAAAAAAAAAAAAAAD//////////wMAAABoAyEdSQNBHUkDaB02AAAAEAAAAEkDAADaIAAAPQAAAAgAAAAkAAAAJAAAAAAAgEEAAAAAAAAAAAAAgEEAAAAAAAAAAAIAAAA8AAAACAAAAEMAAAAMAAAAAQAAABMAAAAMAAAAAQAAACUAAAAMAAAACAAAgCcAAAAYAAAAAgAAAAAAAABTY2oAAAAAACUAAAAMAAAAAgAAACUAAAAMAAAACAAAgFYAAAAwAAAANQAAANMBAAB0AAAA1gEAAAUAAAA0ANIBNADWAXUA1gF1ANIBNADSASUAAAAMAAAACAAAgCUAAAAMAAAAAAAAgCgAAAAMAAAAAgAAACcAAAAYAAAAAgAAAAAAAABSYmoAAAAAACUAAAAMAAAAAgAAACUAAAAMAAAACAAAgFYAAAAwAAAANQAAANYBAAB0AAAA2AEAAAUAAAA0ANYBNADYAXUA2AF1ANYBNADWASUAAAAMAAAACAAAgCUAAAAMAAAAAAAAgCgAAAAMAAAAAgAAACcAAAAYAAAAAgAAAAAAAABSYmkAAAAAACUAAAAMAAAAAgAAACUAAAAMAAAACAAAgFYAAAAwAAAANQAAANgBAAB0AAAA2gEAAAUAAAA0ANgBNADaAXUA2gF1ANgBNADYASUAAAAMAAAACAAAgCUAAAAMAAAAAAAAgCgAAAAMAAAAAgAAACcAAAAYAAAAAgAAAAAAAABRYmkAAAAAACUAAAAMAAAAAgAAACUAAAAMAAAACAAAgFYAAAAwAAAANQAAANoBAAB0AAAA3AEAAAUAAAA0ANoBNADcAXUA3AF1ANoBNADaASUAAAAMAAAACAAAgCUAAAAMAAAAAAAAgCgAAAAMAAAAAgAAACcAAAAYAAAAAgAAAAAAAABRYWkAAAAAACUAAAAMAAAAAgAAACUAAAAMAAAACAAAgFYAAAAwAAAANQAAANwBAAB0AAAA3QEAAAUAAAA0ANwBNADdAXUA3QF1ANwBNADcASUAAAAMAAAACAAAgCUAAAAMAAAAAAAAgCgAAAAMAAAAAgAAACcAAAAYAAAAAgAAAAAAAABRYWgAAAAAACUAAAAMAAAAAgAAACUAAAAMAAAACAAAgFYAAAAwAAAANQAAAN0BAAB0AAAA3wEAAAUAAAA0AN0BNADfAXUA3wF1AN0BNADdASUAAAAMAAAACAAAgCUAAAAMAAAAAAAAgCgAAAAMAAAAAgAAACcAAAAYAAAAAgAAAAAAAABQYWgAAAAAACUAAAAMAAAAAgAAACUAAAAMAAAACAAAgFYAAAAwAAAANQAAAN8BAAB0AAAA4AEAAAUAAAA0AN8BNADgAXUA4AF1AN8BNADfASUAAAAMAAAACAAAgCUAAAAMAAAAAAAAgCgAAAAMAAAAAgAAACcAAAAYAAAAAgAAAAAAAABQYGgAAAAAACUAAAAMAAAAAgAAACUAAAAMAAAACAAAgFYAAAAwAAAANQAAAOABAAB0AAAA4QEAAAUAAAA0AOABNADhAXUA4QF1AOABNADgASUAAAAMAAAACAAAgCUAAAAMAAAAAAAAgCgAAAAMAAAAAgAAACcAAAAYAAAAAgAAAAAAAABPYGcAAAAAACUAAAAMAAAAAgAAACUAAAAMAAAACAAAgFYAAAAwAAAANQAAAOEBAAB0AAAA4wEAAAUAAAA0AOEBNADjAXUA4wF1AOEBNADhASUAAAAMAAAACAAAgCUAAAAMAAAAAAAAgCgAAAAMAAAAAgAAACcAAAAYAAAAAgAAAAAAAABOX2cAAAAAACUAAAAMAAAAAgAAACUAAAAMAAAACAAAgFYAAAAwAAAANQAAAOMBAAB0AAAA5AEAAAUAAAA0AOMBNADkAXUA5AF1AOMBNADjASUAAAAMAAAACAAAgCUAAAAMAAAAAAAAgCgAAAAMAAAAAgAAACcAAAAYAAAAAgAAAAAAAABOXmYAAAAAACUAAAAMAAAAAgAAACUAAAAMAAAACAAAgFYAAAAwAAAANQAAAOQBAAB0AAAA5QEAAAUAAAA0AOQBNADlAXUA5QF1AOQBNADkASUAAAAMAAAACAAAgCUAAAAMAAAAAAAAgCgAAAAMAAAAAgAAACcAAAAYAAAAAgAAAAAAAABNXmYAAAAAACUAAAAMAAAAAgAAACUAAAAMAAAACAAAgFYAAAAwAAAANQAAAOUBAAB0AAAA5gEAAAUAAAA0AOUBNADmAXUA5gF1AOUBNADlASUAAAAMAAAACAAAgCUAAAAMAAAAAAAAgCgAAAAMAAAAAgAAACcAAAAYAAAAAgAAAAAAAABMXmYAAAAAACUAAAAMAAAAAgAAACUAAAAMAAAACAAAgFYAAAAwAAAANQAAAOYBAAB0AAAA5wEAAAUAAAA0AOYBNADnAXUA5wF1AOYBNADmASUAAAAMAAAACAAAgCUAAAAMAAAAAAAAgCgAAAAMAAAAAgAAACcAAAAYAAAAAgAAAAAAAABMXWUAAAAAACUAAAAMAAAAAgAAACUAAAAMAAAACAAAgFYAAAAwAAAANQAAAOcBAAB0AAAA6AEAAAUAAAA0AOcBNADoAXUA6AF1AOcBNADnASUAAAAMAAAACAAAgCUAAAAMAAAAAAAAgCgAAAAMAAAAAgAAACcAAAAYAAAAAgAAAAAAAABLXWUAAAAAACUAAAAMAAAAAgAAACUAAAAMAAAACAAAgFYAAAAwAAAANQAAAOgBAAB0AAAA6QEAAAUAAAA0AOgBNADpAXUA6QF1AOgBNADoASUAAAAMAAAACAAAgCUAAAAMAAAAAAAAgCgAAAAMAAAAAgAAACcAAAAYAAAAAgAAAAAAAABKXGQAAAAAACUAAAAMAAAAAgAAACUAAAAMAAAACAAAgFYAAAAwAAAANQAAAOkBAAB0AAAA6gEAAAUAAAA0AOkBNADqAXUA6gF1AOkBNADpASUAAAAMAAAACAAAgCUAAAAMAAAAAAAAgCgAAAAMAAAAAgAAACcAAAAYAAAAAgAAAAAAAABKW2QAAAAAACUAAAAMAAAAAgAAACUAAAAMAAAACAAAgFYAAAAwAAAANQAAAOoBAAB0AAAA6wEAAAUAAAA0AOoBNADrAXUA6wF1AOoBNADqASUAAAAMAAAACAAAgCUAAAAMAAAAAAAAgCgAAAAMAAAAAgAAACcAAAAYAAAAAgAAAAAAAABJW2MAAAAAACUAAAAMAAAAAgAAACUAAAAMAAAACAAAgFYAAAAwAAAANQAAAOsBAAB0AAAA7AEAAAUAAAA0AOsBNADsAXUA7AF1AOsBNADrASUAAAAMAAAACAAAgCUAAAAMAAAAAAAAgCgAAAAMAAAAAgAAACcAAAAYAAAAAgAAAAAAAABIWmMAAAAAACUAAAAMAAAAAgAAACUAAAAMAAAACAAAgFYAAAAwAAAANQAAAOwBAAB0AAAA7QEAAAUAAAA0AOwBNADtAXUA7QF1AOwBNADsASUAAAAMAAAACAAAgCUAAAAMAAAAAAAAgCgAAAAMAAAAAgAAACcAAAAYAAAAAgAAAAAAAABHWWIAAAAAACUAAAAMAAAAAgAAACUAAAAMAAAACAAAgFYAAAAwAAAANQAAAO0BAAB0AAAA7gEAAAUAAAA0AO0BNADuAXUA7gF1AO0BNADtASUAAAAMAAAACAAAgCUAAAAMAAAAAAAAgCgAAAAMAAAAAgAAACcAAAAYAAAAAgAAAAAAAABGWWIAAAAAACUAAAAMAAAAAgAAACUAAAAMAAAACAAAgFYAAAAwAAAANQAAAO4BAAB0AAAA7wEAAAUAAAA0AO4BNADvAXUA7wF1AO4BNADuASUAAAAMAAAACAAAgCUAAAAMAAAAAAAAgCgAAAAMAAAAAgAAACcAAAAYAAAAAgAAAAAAAABGWGEAAAAAACUAAAAMAAAAAgAAACUAAAAMAAAACAAAgFYAAAAwAAAANQAAAO8BAAB0AAAA8AEAAAUAAAA0AO8BNADwAXUA8AF1AO8BNADvASUAAAAMAAAACAAAgCUAAAAMAAAAAAAAgCgAAAAMAAAAAgAAACcAAAAYAAAAAgAAAAAAAABFV2EAAAAAACUAAAAMAAAAAgAAACUAAAAMAAAACAAAgFYAAAAwAAAANQAAAPABAAB0AAAA8QEAAAUAAAA0APABNADxAXUA8QF1APABNADwASUAAAAMAAAACAAAgCUAAAAMAAAAAAAAgCgAAAAMAAAAAgAAACcAAAAYAAAAAgAAAAAAAABEV2AAAAAAACUAAAAMAAAAAgAAACUAAAAMAAAACAAAgFYAAAAwAAAANQAAAPEBAAB0AAAA8gEAAAUAAAA0APEBNADyAXUA8gF1APEBNADxASUAAAAMAAAACAAAgCUAAAAMAAAAAAAAgCgAAAAMAAAAAgAAACcAAAAYAAAAAgAAAAAAAABDVmAAAAAAACUAAAAMAAAAAgAAACUAAAAMAAAACAAAgFYAAAAwAAAANQAAAPIBAAB0AAAA8wEAAAUAAAA0APIBNADzAXUA8wF1APIBNADyASUAAAAMAAAACAAAgCUAAAAMAAAAAAAAgCgAAAAMAAAAAgAAACcAAAAYAAAAAgAAAAAAAABCVV8AAAAAACUAAAAMAAAAAgAAACUAAAAMAAAACAAAgFYAAAAwAAAANQAAAPMBAAB0AAAA9AEAAAUAAAA0APMBNAD0AXUA9AF1APMBNADzASUAAAAMAAAACAAAgCUAAAAMAAAAAAAAgCgAAAAMAAAAAgAAACcAAAAYAAAAAgAAAAAAAABBVF4AAAAAACUAAAAMAAAAAgAAACUAAAAMAAAACAAAgFYAAAAwAAAANQAAAPQBAAB0AAAA9QEAAAUAAAA0APQBNAD1AXUA9QF1APQBNAD0ASUAAAAMAAAACAAAgCUAAAAMAAAAAAAAgCgAAAAMAAAAAgAAACcAAAAYAAAAAgAAAAAAAABAVF4AAAAAACUAAAAMAAAAAgAAACUAAAAMAAAACAAAgFYAAAAwAAAANQAAAPUBAAB0AAAA9gEAAAUAAAA0APUBNAD2AXUA9gF1APUBNAD1ASUAAAAMAAAACAAAgCUAAAAMAAAAAAAAgCgAAAAMAAAAAgAAACcAAAAYAAAAAgAAAAAAAAA/U10AAAAAACUAAAAMAAAAAgAAACUAAAAMAAAACAAAgFYAAAAwAAAANQAAAPYBAAB0AAAA9wEAAAUAAAA0APYBNAD3AXUA9wF1APYBNAD2ASUAAAAMAAAACAAAgCUAAAAMAAAAAAAAgCgAAAAMAAAAAgAAACcAAAAYAAAAAgAAAAAAAAA+Ul0AAAAAACUAAAAMAAAAAgAAACUAAAAMAAAACAAAgFYAAAAwAAAANQAAAPcBAAB0AAAA+AEAAAUAAAA0APcBNAD4AXUA+AF1APcBNAD3ASUAAAAMAAAACAAAgCUAAAAMAAAAAAAAgCgAAAAMAAAAAgAAACcAAAAYAAAAAgAAAAAAAAA9UlwAAAAAACUAAAAMAAAAAgAAACUAAAAMAAAACAAAgFYAAAAwAAAANQAAAPgBAAB0AAAA+QEAAAUAAAA0APgBNAD5AXUA+QF1APgBNAD4ASUAAAAMAAAACAAAgCUAAAAMAAAAAAAAgCgAAAAMAAAAAgAAACcAAAAYAAAAAgAAAAAAAAA8UVsAAAAAACUAAAAMAAAAAgAAACUAAAAMAAAACAAAgFYAAAAwAAAANQAAAPkBAAB0AAAA+gEAAAUAAAA0APkBNAD6AXUA+gF1APkBNAD5ASUAAAAMAAAACAAAgCUAAAAMAAAAAAAAgCgAAAAMAAAAAgAAACcAAAAYAAAAAgAAAAAAAAA7UFsAAAAAACUAAAAMAAAAAgAAACUAAAAMAAAACAAAgFYAAAAwAAAANQAAAPoBAAB0AAAA+wEAAAUAAAA0APoBNAD7AXUA+wF1APoBNAD6ASUAAAAMAAAACAAAgCUAAAAMAAAAAAAAgCgAAAAMAAAAAgAAACcAAAAYAAAAAgAAAAAAAAA6UFsAAAAAACUAAAAMAAAAAgAAACUAAAAMAAAACAAAgFYAAAAwAAAANQAAAPsBAAB0AAAA/AEAAAUAAAA0APsBNAD8AXUA/AF1APsBNAD7ASUAAAAMAAAACAAAgCUAAAAMAAAAAAAAgCgAAAAMAAAAAgAAACcAAAAYAAAAAgAAAAAAAAA5T1oAAAAAACUAAAAMAAAAAgAAACUAAAAMAAAACAAAgFYAAAAwAAAANQAAAPwBAAB0AAAA/QEAAAUAAAA0APwBNAD9AXUA/QF1APwBNAD8ASUAAAAMAAAACAAAgCUAAAAMAAAAAAAAgCgAAAAMAAAAAgAAACcAAAAYAAAAAgAAAAAAAAA4TlkAAAAAACUAAAAMAAAAAgAAACUAAAAMAAAACAAAgFYAAAAwAAAANQAAAP0BAAB0AAAA/wEAAAUAAAA0AP0BNAD/AXUA/wF1AP0BNAD9ASUAAAAMAAAACAAAgCUAAAAMAAAAAAAAgCgAAAAMAAAAAgAAACcAAAAYAAAAAgAAAAAAAAA2TVkAAAAAACUAAAAMAAAAAgAAACUAAAAMAAAACAAAgFYAAAAwAAAANQAAAP8BAAB0AAAAAAIAAAUAAAA0AP8BNAAAAnUAAAJ1AP8BNAD/ASUAAAAMAAAACAAAgCUAAAAMAAAAAAAAgCgAAAAMAAAAAgAAACcAAAAYAAAAAgAAAAAAAAA2TFgAAAAAACUAAAAMAAAAAgAAACUAAAAMAAAACAAAgFYAAAAwAAAANQAAAAACAAB0AAAAAQIAAAUAAAA0AAACNAABAnUAAQJ1AAACNAAAAiUAAAAMAAAACAAAgCUAAAAMAAAAAAAAgCgAAAAMAAAAAgAAACcAAAAYAAAAAgAAAAAAAAA1TFgAAAAAACUAAAAMAAAAAgAAACUAAAAMAAAACAAAgFYAAAAwAAAANQAAAAECAAB0AAAAAgIAAAUAAAA0AAECNAACAnUAAgJ1AAECNAABAiUAAAAMAAAACAAAgCUAAAAMAAAAAAAAgCgAAAAMAAAAAgAAACcAAAAYAAAAAgAAAAAAAAA0S1cAAAAAACUAAAAMAAAAAgAAACUAAAAMAAAACAAAgFYAAAAwAAAANQAAAAICAAB0AAAAAwIAAAUAAAA0AAICNAADAnUAAwJ1AAICNAACAiUAAAAMAAAACAAAgCUAAAAMAAAAAAAAgCgAAAAMAAAAAgAAACcAAAAYAAAAAgAAAAAAAAAzS1cAAAAAACUAAAAMAAAAAgAAACUAAAAMAAAACAAAgFYAAAAwAAAANQAAAAMCAAB0AAAABAIAAAUAAAA0AAMCNAAEAnUABAJ1AAMCNAADAiUAAAAMAAAACAAAgCUAAAAMAAAAAAAAgCgAAAAMAAAAAgAAACcAAAAYAAAAAgAAAAAAAAAySlcAAAAAACUAAAAMAAAAAgAAACUAAAAMAAAACAAAgFYAAAAwAAAANQAAAAQCAAB0AAAABQIAAAUAAAA0AAQCNAAFAnUABQJ1AAQCNAAEAiUAAAAMAAAACAAAgCUAAAAMAAAAAAAAgCgAAAAMAAAAAgAAACcAAAAYAAAAAgAAAAAAAAAySlYAAAAAACUAAAAMAAAAAgAAACUAAAAMAAAACAAAgFYAAAAwAAAANQAAAAUCAAB0AAAABwIAAAUAAAA0AAUCNAAHAnUABwJ1AAUCNAAFAiUAAAAMAAAACAAAgCUAAAAMAAAAAAAAgCgAAAAMAAAAAgAAACcAAAAYAAAAAgAAAAAAAAAxSVYAAAAAACUAAAAMAAAAAgAAACUAAAAMAAAACAAAgFYAAAAwAAAANQAAAAcCAAB0AAAACAIAAAUAAAA0AAcCNAAIAnUACAJ1AAcCNAAHAiUAAAAMAAAACAAAgCUAAAAMAAAAAAAAgCgAAAAMAAAAAgAAACcAAAAYAAAAAgAAAAAAAAAwSVUAAAAAACUAAAAMAAAAAgAAACUAAAAMAAAACAAAgFYAAAAwAAAANQAAAAgCAAB0AAAACgIAAAUAAAA0AAgCNAAKAnUACgJ1AAgCNAAIAiUAAAAMAAAACAAAgCUAAAAMAAAAAAAAgCgAAAAMAAAAAgAAACcAAAAYAAAAAgAAAAAAAAAvSFUAAAAAACUAAAAMAAAAAgAAACUAAAAMAAAACAAAgFYAAAAwAAAANQAAAAoCAAB0AAAADAIAAAUAAAA0AAoCNAAMAnUADAJ1AAoCNAAKAiUAAAAMAAAACAAAgCUAAAAMAAAAAAAAgCgAAAAMAAAAAgAAACcAAAAYAAAAAgAAAAAAAAAuSFUAAAAAACUAAAAMAAAAAgAAACUAAAAMAAAACAAAgFYAAAAwAAAANQAAAAwCAAB0AAAADQIAAAUAAAA0AAwCNAANAnUADQJ1AAwCNAAMAiUAAAAMAAAACAAAgCUAAAAMAAAAAAAAgCgAAAAMAAAAAgAAACcAAAAYAAAAAgAAAAAAAAAuSFQAAAAAACUAAAAMAAAAAgAAACUAAAAMAAAACAAAgFYAAAAwAAAANQAAAA0CAAB0AAAADgIAAAUAAAA0AA0CNAAOAnUADgJ1AA0CNAANAiUAAAAMAAAACAAAgCUAAAAMAAAAAAAAgCgAAAAMAAAAAgAAACcAAAAYAAAAAgAAAAAAAAAuR1QAAAAAACUAAAAMAAAAAgAAACUAAAAMAAAACAAAgFYAAAAwAAAANQAAAA4CAAB0AAAADwIAAAUAAAA0AA4CNAAPAnUADwJ1AA4CNAAOAiUAAAAMAAAACAAAgCUAAAAMAAAAAAAAgCgAAAAMAAAAAgAAACcAAAAYAAAAAgAAAAAAAAAtR1QAAAAAACUAAAAMAAAAAgAAACUAAAAMAAAACAAAgFYAAAAwAAAANQAAAA8CAAB0AAAAEgIAAAUAAAA0AA8CNAATAnUAEwJ1AA8CNAAPAi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lKleVCoo//QwhADA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JotzUgGBZ3IiDkDRwYFnchr92tGBgWdyIBupytKpZXIAAAAANSdjMgAAAAAbsAwxsAleyxuwDDG+JUsR2lP/K1iS9lHAD5frcpaEEhkc+utg6A6SMR7UcV0OmhIwopWxgvAtEiCayjHUJ7dSGhwDshQnt1IaHAOyFCe3Ug2oIzI75vdSEqllcj2QNZIBgWdyJotzUgGBZ3IAAEDAwMBAwMDAwMDAwMDAQMDgwMUQAEAEAAAAAQAAAAMAAAAIQAAAAgAAAA7AAAACAAAABMAAAAMAAAAAQAAACQAAAAkAAAAAACAPQAAAAAAAAAAAACAPQAAAAAAAAAAAgAAABsAAAAQAAAAswMAAEcdAAA2AAAAEAAAAN8GAABHHQAAWAAAACgAAAAAAAAAAAAAAP//////////AwAAAAUHRx0lB2cdJQeOHTYAAAAQAAAAJQcAANMfAABYAAAAQAAAAAAAAAAAAAAA//////////8JAAAAJQfTH8gG6h88Buof7wXqH5QF4x8yBc4fHASQH2wDuB5sA7geNgAAABAAAABsAwAAjh0AAFgAAAAoAAAAAAAAAAAAAAD//////////wMAAABsA2cdjANHHbMDRx09AAAACAAAACQAAAAkAAAAAACAQQAAAAAAAAAAAACAQQAAAAAAAAAAAgAAADwAAAAIAAAAQwAAAAwAAAABAAAAEwAAAAwAAAABAAAAJQAAAAwAAAAIAACAJwAAABgAAAACAAAAAAAAAOvr7AAAAAAAJQAAAAwAAAACAAAAJQAAAAwAAAAIAACAVgAAADAAAAA3AAAA1QEAAHIAAADVAQAABQAAADYA1AE2ANUBcwDVAXMA1AE2ANQBJQAAAAwAAAAIAACAJQAAAAwAAAAAAACAKAAAAAwAAAACAAAAJwAAABgAAAACAAAAAAAAAOrq6wAAAAAAJQAAAAwAAAACAAAAJQAAAAwAAAAIAACAVgAAADAAAAA3AAAA1QEAAHIAAADXAQAABQAAADYA1QE2ANcBcwDXAXMA1QE2ANUBJQAAAAwAAAAIAACAJQAAAAwAAAAAAACAKAAAAAwAAAACAAAAJwAAABgAAAACAAAAAAAAAOnp6gAAAAAAJQAAAAwAAAACAAAAJQAAAAwAAAAIAACAVgAAADAAAAA3AAAA1wEAAHIAAADYAQAABQAAADYA1wE2ANgBcwDYAXMA1wE2ANcBJQAAAAwAAAAIAACAJQAAAAwAAAAAAACAKAAAAAwAAAACAAAAJwAAABgAAAACAAAAAAAAAOjo6QAAAAAAJQAAAAwAAAACAAAAJQAAAAwAAAAIAACAVgAAADAAAAA3AAAA2AEAAHIAAADZAQAABQAAADYA2AE2ANkBcwDZAXMA2AE2ANgBJQAAAAwAAAAIAACAJQAAAAwAAAAAAACAKAAAAAwAAAACAAAAJwAAABgAAAACAAAAAAAAAOfn6AAAAAAAJQAAAAwAAAACAAAAJQAAAAwAAAAIAACAVgAAADAAAAA3AAAA2QEAAHIAAADaAQAABQAAADYA2QE2ANoBcwDaAXMA2QE2ANkBJQAAAAwAAAAIAACAJQAAAAwAAAAAAACAKAAAAAwAAAACAAAAJwAAABgAAAACAAAAAAAAAOXm5wAAAAAAJQAAAAwAAAACAAAAJQAAAAwAAAAIAACAVgAAADAAAAA3AAAA2gEAAHIAAADbAQAABQAAADYA2gE2ANsBcwDbAXMA2gE2ANoBJQAAAAwAAAAIAACAJQAAAAwAAAAAAACAKAAAAAwAAAACAAAAJwAAABgAAAACAAAAAAAAAOTk5gAAAAAAJQAAAAwAAAACAAAAJQAAAAwAAAAIAACAVgAAADAAAAA3AAAA2wEAAHIAAADcAQAABQAAADYA2wE2ANwBcwDcAXMA2wE2ANsBJQAAAAwAAAAIAACAJQAAAAwAAAAAAACAKAAAAAwAAAACAAAAJwAAABgAAAACAAAAAAAAAOLj5AAAAAAAJQAAAAwAAAACAAAAJQAAAAwAAAAIAACAVgAAADAAAAA3AAAA3AEAAHIAAADdAQAABQAAADYA3AE2AN0BcwDdAXMA3AE2ANwBJQAAAAwAAAAIAACAJQAAAAwAAAAAAACAKAAAAAwAAAACAAAAJwAAABgAAAACAAAAAAAAAODh4gAAAAAAJQAAAAwAAAACAAAAJQAAAAwAAAAIAACAVgAAADAAAAA3AAAA3QEAAHIAAADeAQAABQAAADYA3QE2AN4BcwDeAXMA3QE2AN0BJQAAAAwAAAAIAACAJQAAAAwAAAAAAACAKAAAAAwAAAACAAAAJwAAABgAAAACAAAAAAAAAN7f4QAAAAAAJQAAAAwAAAACAAAAJQAAAAwAAAAIAACAVgAAADAAAAA3AAAA3gEAAHIAAADfAQAABQAAADYA3gE2AN8BcwDfAXMA3gE2AN4BJQAAAAwAAAAIAACAJQAAAAwAAAAAAACAKAAAAAwAAAACAAAAJwAAABgAAAACAAAAAAAAANzd3gAAAAAAJQAAAAwAAAACAAAAJQAAAAwAAAAIAACAVgAAADAAAAA3AAAA3wEAAHIAAADgAQAABQAAADYA3wE2AOABcwDgAXMA3wE2AN8BJQAAAAwAAAAIAACAJQAAAAwAAAAAAACAKAAAAAwAAAACAAAAJwAAABgAAAACAAAAAAAAANna3AAAAAAAJQAAAAwAAAACAAAAJQAAAAwAAAAIAACAVgAAADAAAAA3AAAA4AEAAHIAAADhAQAABQAAADYA4AE2AOEBcwDhAXMA4AE2AOABJQAAAAwAAAAIAACAJQAAAAwAAAAAAACAKAAAAAwAAAACAAAAJwAAABgAAAACAAAAAAAAANbY2QAAAAAAJQAAAAwAAAACAAAAJQAAAAwAAAAIAACAVgAAADAAAAA3AAAA4QEAAHIAAADiAQAABQAAADYA4QE2AOIBcwDiAXMA4QE2AOEBJQAAAAwAAAAIAACAJQAAAAwAAAAAAACAKAAAAAwAAAACAAAAJwAAABgAAAACAAAAAAAAANPV1wAAAAAAJQAAAAwAAAACAAAAJQAAAAwAAAAIAACAVgAAADAAAAA3AAAA4gEAAHIAAADjAQAABQAAADYA4gE2AOMBcwDjAXMA4gE2AOIBJQAAAAwAAAAIAACAJQAAAAwAAAAAAACAKAAAAAwAAAACAAAAJwAAABgAAAACAAAAAAAAAM/R1AAAAAAAJQAAAAwAAAACAAAAJQAAAAwAAAAIAACAVgAAADAAAAA3AAAA4wEAAHIAAADkAQAABQAAADYA4wE2AOQBcwDkAXMA4wE2AOMBJQAAAAwAAAAIAACAJQAAAAwAAAAAAACAKAAAAAwAAAACAAAAJwAAABgAAAACAAAAAAAAAMvN0AAAAAAAJQAAAAwAAAACAAAAJQAAAAwAAAAIAACAVgAAADAAAAA3AAAA5AEAAHIAAADlAQAABQAAADYA5AE2AOUBcwDlAXMA5AE2AOQBJQAAAAwAAAAIAACAJQAAAAwAAAAAAACAKAAAAAwAAAACAAAAJwAAABgAAAACAAAAAAAAAMfJzAAAAAAAJQAAAAwAAAACAAAAJQAAAAwAAAAIAACAVgAAADAAAAA3AAAA5QEAAHIAAADmAQAABQAAADYA5QE2AOYBcwDmAXMA5QE2AOUBJQAAAAwAAAAIAACAJQAAAAwAAAAAAACAKAAAAAwAAAACAAAAJwAAABgAAAACAAAAAAAAAMPFyAAAAAAAJQAAAAwAAAACAAAAJQAAAAwAAAAIAACAVgAAADAAAAA3AAAA5gEAAHIAAADnAQAABQAAADYA5gE2AOcBcwDnAXMA5gE2AOYBJQAAAAwAAAAIAACAJQAAAAwAAAAAAACAKAAAAAwAAAACAAAAJwAAABgAAAACAAAAAAAAAL7BxAAAAAAAJQAAAAwAAAACAAAAJQAAAAwAAAAIAACAVgAAADAAAAA3AAAA5wEAAHIAAADoAQAABQAAADYA5wE2AOgBcwDoAXMA5wE2AOcBJQAAAAwAAAAIAACAJQAAAAwAAAAAAACAKAAAAAwAAAACAAAAJwAAABgAAAACAAAAAAAAALm9wAAAAAAAJQAAAAwAAAACAAAAJQAAAAwAAAAIAACAVgAAADAAAAA3AAAA6AEAAHIAAADpAQAABQAAADYA6AE2AOkBcwDpAXMA6AE2AOgBJQAAAAwAAAAIAACAJQAAAAwAAAAAAACAKAAAAAwAAAACAAAAJwAAABgAAAACAAAAAAAAALS4vAAAAAAAJQAAAAwAAAACAAAAJQAAAAwAAAAIAACAVgAAADAAAAA3AAAA6QEAAHIAAADqAQAABQAAADYA6QE2AOoBcwDqAXMA6QE2AOkBJQAAAAwAAAAIAACAJQAAAAwAAAAAAACAKAAAAAwAAAACAAAAJwAAABgAAAACAAAAAAAAAK+ztwAAAAAAJQAAAAwAAAACAAAAJQAAAAwAAAAIAACAVgAAADAAAAA3AAAA6gEAAHIAAADrAQAABQAAADYA6gE2AOsBcwDrAXMA6gE2AOoBJQAAAAwAAAAIAACAJQAAAAwAAAAAAACAKAAAAAwAAAACAAAAJwAAABgAAAACAAAAAAAAAKqvswAAAAAAJQAAAAwAAAACAAAAJQAAAAwAAAAIAACAVgAAADAAAAA3AAAA6wEAAHIAAADsAQAABQAAADYA6wE2AOwBcwDsAXMA6wE2AOsBJQAAAAwAAAAIAACAJQAAAAwAAAAAAACAKAAAAAwAAAACAAAAJwAAABgAAAACAAAAAAAAAKWqrgAAAAAAJQAAAAwAAAACAAAAJQAAAAwAAAAIAACAVgAAADAAAAA3AAAA7AEAAHIAAADtAQAABQAAADYA7AE2AO0BcwDtAXMA7AE2AOwBJQAAAAwAAAAIAACAJQAAAAwAAAAAAACAKAAAAAwAAAACAAAAJwAAABgAAAACAAAAAAAAAJ+lqgAAAAAAJQAAAAwAAAACAAAAJQAAAAwAAAAIAACAVgAAADAAAAA3AAAA7QEAAHIAAADuAQAABQAAADYA7QE2AO4BcwDuAXMA7QE2AO0BJQAAAAwAAAAIAACAJQAAAAwAAAAAAACAKAAAAAwAAAACAAAAJwAAABgAAAACAAAAAAAAAJqgpQAAAAAAJQAAAAwAAAACAAAAJQAAAAwAAAAIAACAVgAAADAAAAA3AAAA7gEAAHIAAADvAQAABQAAADYA7gE2AO8BcwDvAXMA7gE2AO4BJQAAAAwAAAAIAACAJQAAAAwAAAAAAACAKAAAAAwAAAACAAAAJwAAABgAAAACAAAAAAAAAJSboQAAAAAAJQAAAAwAAAACAAAAJQAAAAwAAAAIAACAVgAAADAAAAA3AAAA7wEAAHIAAADwAQAABQAAADYA7wE2APABcwDwAXMA7wE2AO8BJQAAAAwAAAAIAACAJQAAAAwAAAAAAACAKAAAAAwAAAACAAAAJwAAABgAAAACAAAAAAAAAI+WnAAAAAAAJQAAAAwAAAACAAAAJQAAAAwAAAAIAACAVgAAADAAAAA3AAAA8AEAAHIAAADxAQAABQAAADYA8AE2APEBcwDxAXMA8AE2APABJQAAAAwAAAAIAACAJQAAAAwAAAAAAACAKAAAAAwAAAACAAAAJwAAABgAAAACAAAAAAAAAImRmAAAAAAAJQAAAAwAAAACAAAAJQAAAAwAAAAIAACAVgAAADAAAAA3AAAA8QEAAHIAAADyAQAABQAAADYA8QE2APIBcwDyAXMA8QE2APEBJQAAAAwAAAAIAACAJQAAAAwAAAAAAACAKAAAAAwAAAACAAAAJwAAABgAAAACAAAAAAAAAISNlAAAAAAAJQAAAAwAAAACAAAAJQAAAAwAAAAIAACAVgAAADAAAAA3AAAA8gEAAHIAAADzAQAABQAAADYA8gE2APMBcwDzAXMA8gE2APIBJQAAAAwAAAAIAACAJQAAAAwAAAAAAACAKAAAAAwAAAACAAAAJwAAABgAAAACAAAAAAAAAH6IjwAAAAAAJQAAAAwAAAACAAAAJQAAAAwAAAAIAACAVgAAADAAAAA3AAAA8wEAAHIAAAD0AQAABQAAADYA8wE2APQBcwD0AXMA8wE2APMBJQAAAAwAAAAIAACAJQAAAAwAAAAAAACAKAAAAAwAAAACAAAAJwAAABgAAAACAAAAAAAAAHmDiwAAAAAAJQAAAAwAAAACAAAAJQAAAAwAAAAIAACAVgAAADAAAAA3AAAA9AEAAHIAAAD1AQAABQAAADYA9AE2APUBcwD1AXMA9AE2APQBJQAAAAwAAAAIAACAJQAAAAwAAAAAAACAKAAAAAwAAAACAAAAJwAAABgAAAACAAAAAAAAAHWAiAAAAAAAJQAAAAwAAAACAAAAJQAAAAwAAAAIAACAVgAAADAAAAA3AAAA9QEAAHIAAAD2AQAABQAAADYA9QE2APYBcwD2AXMA9QE2APUBJQAAAAwAAAAIAACAJQAAAAwAAAAAAACAKAAAAAwAAAACAAAAJwAAABgAAAACAAAAAAAAAHB8hAAAAAAAJQAAAAwAAAACAAAAJQAAAAwAAAAIAACAVgAAADAAAAA3AAAA9gEAAHIAAAD3AQAABQAAADYA9gE2APcBcwD3AXMA9gE2APYBJQAAAAwAAAAIAACAJQAAAAwAAAAAAACAKAAAAAwAAAACAAAAJwAAABgAAAACAAAAAAAAAGx5gQAAAAAAJQAAAAwAAAACAAAAJQAAAAwAAAAIAACAVgAAADAAAAA3AAAA9wEAAHIAAAD4AQAABQAAADYA9wE2APgBcwD4AXMA9wE2APcBJQAAAAwAAAAIAACAJQAAAAwAAAAAAACAKAAAAAwAAAACAAAAJwAAABgAAAACAAAAAAAAAGl1fwAAAAAAJQAAAAwAAAACAAAAJQAAAAwAAAAIAACAVgAAADAAAAA3AAAA+AEAAHIAAAD5AQAABQAAADYA+AE2APkBcwD5AXMA+AE2APgBJQAAAAwAAAAIAACAJQAAAAwAAAAAAACAKAAAAAwAAAACAAAAJwAAABgAAAACAAAAAAAAAGVzfAAAAAAAJQAAAAwAAAACAAAAJQAAAAwAAAAIAACAVgAAADAAAAA3AAAA+QEAAHIAAAD6AQAABQAAADYA+QE2APoBcwD6AXMA+QE2APkBJQAAAAwAAAAIAACAJQAAAAwAAAAAAACAKAAAAAwAAAACAAAAJwAAABgAAAACAAAAAAAAAGJwegAAAAAAJQAAAAwAAAACAAAAJQAAAAwAAAAIAACAVgAAADAAAAA3AAAA+gEAAHIAAAD7AQAABQAAADYA+gE2APsBcwD7AXMA+gE2APoBJQAAAAwAAAAIAACAJQAAAAwAAAAAAACAKAAAAAwAAAACAAAAJwAAABgAAAACAAAAAAAAAGBueAAAAAAAJQAAAAwAAAACAAAAJQAAAAwAAAAIAACAVgAAADAAAAA3AAAA+wEAAHIAAAD8AQAABQAAADYA+wE2APwBcwD8AXMA+wE2APsBJQAAAAwAAAAIAACAJQAAAAwAAAAAAACAKAAAAAwAAAACAAAAJwAAABgAAAACAAAAAAAAAF1sdwAAAAAAJQAAAAwAAAACAAAAJQAAAAwAAAAIAACAVgAAADAAAAA3AAAA/AEAAHIAAAD9AQAABQAAADYA/AE2AP0BcwD9AXMA/AE2APwBJQAAAAwAAAAIAACAJQAAAAwAAAAAAACAKAAAAAwAAAACAAAAJwAAABgAAAACAAAAAAAAAFtrdQAAAAAAJQAAAAwAAAACAAAAJQAAAAwAAAAIAACAVgAAADAAAAA3AAAA/QEAAHIAAAD+AQAABQAAADYA/QE2AP4BcwD+AXMA/QE2AP0BJQAAAAwAAAAIAACAJQAAAAwAAAAAAACAKAAAAAwAAAACAAAAJwAAABgAAAACAAAAAAAAAFlpdAAAAAAAJQAAAAwAAAACAAAAJQAAAAwAAAAIAACAVgAAADAAAAA3AAAA/gEAAHIAAAD+AQAABQAAADYA/gE2AP8BcwD/AXMA/gE2AP4BJQAAAAwAAAAIAACAJQAAAAwAAAAAAACAKAAAAAwAAAACAAAAJwAAABgAAAACAAAAAAAAAFtqdQAAAAAAJQAAAAwAAAACAAAAJQAAAAwAAAAIAACAVgAAADAAAAAAAAAAAAAAAP//////////BQAAADYA/wE2AAACcwAAAnMA/wE2AP8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rXoo0Iv2vNDCEABA2AAAABUAAAAAhDA2wgAAAAAAAAAhRlXPgAxiL1KQOE9AAAApEpA4T34xTi9AAAAAPjFOL0AAAAAGfSzvUpA4T0Z9LO9SkDhPd3/B76FGVc+ADGIvQABAQEBAQGBFEABgBAAAAAEAAAA/////ygAAAAMAAAAAQAAACQAAAAkAAAAAACAPQAAAAAAAAAAAACAPQAAAAAAAAAAAgAAACcAAAAYAAAAAQAAAAAAAAD///8AAAAAACUAAAAMAAAAAQAAABMAAAAMAAAAAQAAACUAAAAMAAAACAAAgFYAAAA8AAAAOAAAANcBAABSAAAA6AEAAAgAAACEA/QdRQR0HkUEHR4YBR0eGAXLHUUEyx1FBHUdhAP0H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SJbFCGjAARAhAAQNgAAAAVAAAAAIQwNsIAAAAAAAAAPoeVz7sO4i9SkDhPQAAAABKQOE9+MU4vQAAAAD4xTi9AAAAABn0s71KQOE9GfSzvUpA4T1TBQi++h5XPuw7iL0AAQEBAQEBgRRAAYAQAAAABAAAAP////8kAAAAJAAAAAAAgD0AAAAAAAAAAAAAgD0AAAAAAAAAAAIAAAAlAAAADAAAAAEAAAATAAAADAAAAAEAAAAlAAAADAAAAAgAAIBWAAAAPAAAAD4AAADwAQAAWQAAAAECAAAIAAAA7gOFH64EBCCuBK4fggWuH4IFXB+uBFwfrgQFH+4DhR8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0LjQiFRA0QIQAEDYAAAAFQAAAACEMDbCAAAAAAAAAAAAAAAu86HvZcIzT3y9Ae+lwjNPb+cs71wJFc+v5yzvXAkVz4aLTi9lwjNPRotOL2XCM09AACAowAAAAC7zoe9AAEBAQEBAYEUQAGAEAAAAAQAAAD/////JAAAACQAAAAAAIA9AAAAAAAAAAAAAIA9AAAAAAAAAAACAAAAJQAAAAwAAAABAAAAEwAAAAwAAAABAAAAJQAAAAwAAAAIAACAVgAAADwAAABXAAAA/AEAAHIAAAANAgAACAAAABMHTSBSBs4fUgYkIH8FJCB/BXYgUgZ2IFIGzSATB00g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qIE1kIyHfpDCEABA2AAAABUAAAAAhDA2wgAAAAAAAAAAAAAAKbZh72r/cw9aPoHvqv9zD2/nLO9cCRXPr+cs71wJFc+Gi04vav9zD0aLTi9q/3MPQAAAKQAAAAAptmHvQABAQEBAQGBFEABgBAAAAAEAAAA/////yQAAAAkAAAAAACAPQAAAAAAAAAAAACAPQAAAAAAAAAAAgAAACUAAAAMAAAAAQAAABMAAAAMAAAAAQAAACUAAAAMAAAACAAAgFYAAAA8AAAAUQAAAOMBAABrAAAA9AEAAAgAAACpBr0e6AU9HugFlB4VBZQeFQXmHugF5h7oBTwfqQa9H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LewutCr9gERAhAAQ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YMAFEABgBAAAAAEAAAAbFUk/ygAAAAMAAAAAQAAACQAAAAkAAAAAACAPQAAAAAAAAAAAACAPQAAAAAAAAAAAgAAACcAAAAYAAAAAQAAAAAAAAAkVWwAAAAAACUAAAAMAAAAAQAAABMAAAAMAAAAAQAAADsAAAAIAAAAGwAAABAAAACPAwAALyEAADYAAAAQAAAAAgcAAC8hAABYAAAAKAAAAAAAAAAAAAAA//////////8DAAAAMQcvIVcHCSFXB9ogNgAAABAAAABXBwAAaB0AAFgAAAAoAAAAAAAAAAAAAAD//////////wMAAABXBzkdMQcTHQIHEx02AAAAEAAAAI8DAAATHQAAWAAAACgAAAAAAAAAAAAAAP//////////AwAAAGEDEx07AzkdOwNoHTYAAAAQAAAAOwMAANogAABYAAAAKAAAAAAAAAAAAAAA//////////8DAAAAOwMJIWEDLyGPAy8hPQAAAAgAAAAbAAAAEAAAAAIHAAAvHQAAWAAAACgAAAAAAAAAAAAAAP//////////AwAAACEHLx06B0gdOgdoHTYAAAAQAAAAOgcAANogAABYAAAAKAAAAAAAAAAAAAAA//////////8DAAAAOgf5ICEHEiECBxIhNgAAABAAAACPAwAAEiEAAFgAAAAoAAAAAAAAAAAAAAD//////////wMAAABwAxIhVwP5IFcD2iA2AAAAEAAAAFcDAABoHQAAWAAAACgAAAAAAAAAAAAAAP//////////AwAAAFcDSB1wAy8djwMvHTYAAAAQAAAAAgcAAC8dAAA9AAAACAAAADwAAAAIAAAAPgAAABgAAAAzAAAA0QEAAHYAAAATAgAAEwAAAAwAAAABAAAAJQAAAAwAAAAAAACAJAAAACQAAAAAAIBBAAAAAAAAAAAAAIBBAAAAAAAAAAACAAAARgAAAIwAAACAAAAARU1GKypAAAAkAAAAGAAAAAAAgD8AAAAAAAAAAAAAgD8AAAAAAAAAACpAAAAkAAAAGAAAAAAAgD8AAAAAAAAAAAAAgD8AAAAAAAAAACZAAAAQAAAABAAAAAAAAAAIQA0EGAAAAAwAAAACEMDbAAAAAAMAABA0QA0ADAAAAAAAAABMAAAAZAAAAAEAAAABAAAAGAIAAIACAAABAAAAAQAAABgCAACAAgAAKQCqAAAAAAAAAAAAAACAPwAAAAAAAAAAAACAPwAAAAAAAAAAAAAAAAAAAAAAAAAAAAAAAAAAAAAAAAAAIgAAAAwAAAD/////RgAAABwAAAAQAAAARU1GKwJAAAAMAAAAAAAAAA4AAAAUAAAAAAAAABAAAAAUAAAA"/>
                    <pic:cNvPicPr>
                      <a:picLocks noChangeAspect="1" noChangeArrowheads="1"/>
                    </pic:cNvPicPr>
                  </pic:nvPicPr>
                  <pic:blipFill>
                    <a:blip r:embed="rId20"/>
                    <a:stretch>
                      <a:fillRect/>
                    </a:stretch>
                  </pic:blipFill>
                  <pic:spPr bwMode="auto">
                    <a:xfrm>
                      <a:off x="0" y="0"/>
                      <a:ext cx="3469531" cy="4140557"/>
                    </a:xfrm>
                    <a:prstGeom prst="rect">
                      <a:avLst/>
                    </a:prstGeom>
                    <a:noFill/>
                    <a:ln w="9525">
                      <a:noFill/>
                      <a:headEnd/>
                      <a:tailEnd/>
                    </a:ln>
                  </pic:spPr>
                </pic:pic>
              </a:graphicData>
            </a:graphic>
          </wp:inline>
        </w:drawing>
      </w:r>
    </w:p>
    <w:p w14:paraId="13D1356A" w14:textId="77777777" w:rsidR="00C66071" w:rsidRPr="00C66071" w:rsidRDefault="00C66071" w:rsidP="0009100C">
      <w:pPr>
        <w:pStyle w:val="BodyText"/>
      </w:pPr>
      <w:r>
        <w:t>Figure 1.10</w:t>
      </w:r>
      <w:r>
        <w:tab/>
      </w:r>
      <w:proofErr w:type="spellStart"/>
      <w:r>
        <w:t>xxxxx</w:t>
      </w:r>
      <w:proofErr w:type="spellEnd"/>
    </w:p>
    <w:p w14:paraId="5BFACE4A" w14:textId="77777777" w:rsidR="00C66071" w:rsidRDefault="00F82A0C">
      <w:pPr>
        <w:pStyle w:val="BodyText"/>
      </w:pPr>
      <w:r>
        <w:t xml:space="preserve">These encapsulation protocols are providing Overlay connectivity which is required between customer workloads connected to the SDN infrastructure. </w:t>
      </w:r>
    </w:p>
    <w:p w14:paraId="3FC8E239" w14:textId="571157F5" w:rsidR="005E32D4" w:rsidRDefault="00F82A0C">
      <w:pPr>
        <w:pStyle w:val="BodyText"/>
      </w:pPr>
      <w:r>
        <w:t>TIP</w:t>
      </w:r>
      <w:r w:rsidR="00C66071">
        <w:tab/>
        <w:t>I</w:t>
      </w:r>
      <w:r>
        <w:t>n V</w:t>
      </w:r>
      <w:ins w:id="52" w:author="T. Sridhar" w:date="2020-11-24T23:54:00Z">
        <w:r w:rsidR="004C60BC">
          <w:t>X</w:t>
        </w:r>
      </w:ins>
      <w:del w:id="53" w:author="T. Sridhar" w:date="2020-11-24T23:54:00Z">
        <w:r w:rsidDel="004C60BC">
          <w:delText>x</w:delText>
        </w:r>
      </w:del>
      <w:r>
        <w:t>LAN, specifically, Each SDN node is call</w:t>
      </w:r>
      <w:r w:rsidR="00C66071">
        <w:t>ed</w:t>
      </w:r>
      <w:r>
        <w:t xml:space="preserve"> a VTEP (</w:t>
      </w:r>
      <w:del w:id="54" w:author="T. Sridhar" w:date="2020-11-24T23:54:00Z">
        <w:r w:rsidDel="004C60BC">
          <w:delText xml:space="preserve">Virtual </w:delText>
        </w:r>
      </w:del>
      <w:ins w:id="55" w:author="T. Sridhar" w:date="2020-11-24T23:54:00Z">
        <w:r w:rsidR="004C60BC">
          <w:t xml:space="preserve">VXLAN </w:t>
        </w:r>
      </w:ins>
      <w:r>
        <w:t>Tunnel End Point) as it is starting and terminating the overlay tunnels.</w:t>
      </w:r>
    </w:p>
    <w:p w14:paraId="189B696B" w14:textId="77777777" w:rsidR="005E32D4" w:rsidRDefault="00C66071">
      <w:pPr>
        <w:pStyle w:val="Heading2"/>
      </w:pPr>
      <w:bookmarkStart w:id="56" w:name="Xe1a580b5f41d5fac33559b9bb459eba1ef69262"/>
      <w:r>
        <w:t xml:space="preserve">Interfaces Between </w:t>
      </w:r>
      <w:bookmarkEnd w:id="56"/>
      <w:r>
        <w:t>Layers</w:t>
      </w:r>
    </w:p>
    <w:p w14:paraId="1D27F701" w14:textId="77777777" w:rsidR="005E32D4" w:rsidRDefault="00C66071">
      <w:pPr>
        <w:pStyle w:val="FirstParagraph"/>
      </w:pPr>
      <w:r>
        <w:t>Let’s</w:t>
      </w:r>
      <w:r w:rsidR="00F82A0C">
        <w:t xml:space="preserve"> elaborate on the concepts of southbound and northbound interface and some available choices in today’s industry.</w:t>
      </w:r>
    </w:p>
    <w:p w14:paraId="213B9FA2" w14:textId="77777777" w:rsidR="005E32D4" w:rsidRDefault="00C66071">
      <w:pPr>
        <w:pStyle w:val="BodyText"/>
      </w:pPr>
      <w:r>
        <w:rPr>
          <w:b/>
        </w:rPr>
        <w:t xml:space="preserve">Southbound </w:t>
      </w:r>
      <w:r w:rsidR="00F82A0C">
        <w:rPr>
          <w:b/>
        </w:rPr>
        <w:t>interface</w:t>
      </w:r>
    </w:p>
    <w:p w14:paraId="0767BB28" w14:textId="77777777" w:rsidR="005E32D4" w:rsidRDefault="00F82A0C">
      <w:pPr>
        <w:pStyle w:val="BodyText"/>
      </w:pPr>
      <w:r>
        <w:t xml:space="preserve">The southbound interface resides between the controller in </w:t>
      </w:r>
      <w:r w:rsidR="00E45DD0">
        <w:t xml:space="preserve">the </w:t>
      </w:r>
      <w:r>
        <w:t xml:space="preserve">control layer and network devices </w:t>
      </w:r>
      <w:proofErr w:type="gramStart"/>
      <w:r>
        <w:t xml:space="preserve">in </w:t>
      </w:r>
      <w:r w:rsidR="00E45DD0">
        <w:t xml:space="preserve"> the</w:t>
      </w:r>
      <w:proofErr w:type="gramEnd"/>
      <w:r w:rsidR="00E45DD0">
        <w:t xml:space="preserve"> </w:t>
      </w:r>
      <w:r>
        <w:t xml:space="preserve">infrastructure layer. </w:t>
      </w:r>
      <w:proofErr w:type="gramStart"/>
      <w:r>
        <w:t>Basically</w:t>
      </w:r>
      <w:proofErr w:type="gramEnd"/>
      <w:r>
        <w:t xml:space="preserve"> what it does is to provide a means of communication between the </w:t>
      </w:r>
      <w:r w:rsidR="00E45DD0">
        <w:t xml:space="preserve">two </w:t>
      </w:r>
      <w:r>
        <w:t xml:space="preserve">layers. Based on demands and needs, a SDN Controller will dynamically change the configuration or routing information of network devices. For example, a new VM will advertise a new subnet or host routes when it is spawned in a server, </w:t>
      </w:r>
      <w:r w:rsidR="00E45DD0">
        <w:t xml:space="preserve">and </w:t>
      </w:r>
      <w:r>
        <w:t xml:space="preserve">this advertisement will be delivered to </w:t>
      </w:r>
      <w:r w:rsidR="00E45DD0">
        <w:t xml:space="preserve">an </w:t>
      </w:r>
      <w:r>
        <w:t xml:space="preserve">SDN controller via a southbound protocol. Accordingly, </w:t>
      </w:r>
      <w:r w:rsidR="00E45DD0">
        <w:t xml:space="preserve">the </w:t>
      </w:r>
      <w:r>
        <w:t xml:space="preserve">SDN controller collects all </w:t>
      </w:r>
      <w:r w:rsidR="00E45DD0">
        <w:t xml:space="preserve">the </w:t>
      </w:r>
      <w:r>
        <w:t xml:space="preserve">routing updates from the whole SDN cluster through the southbound interfaces, and decides the most current and best route entries, then, it may reflect </w:t>
      </w:r>
      <w:r w:rsidR="00E45DD0">
        <w:t xml:space="preserve">this </w:t>
      </w:r>
      <w:r>
        <w:t xml:space="preserve">information to all </w:t>
      </w:r>
      <w:r w:rsidR="00E45DD0">
        <w:t xml:space="preserve">the </w:t>
      </w:r>
      <w:r>
        <w:t xml:space="preserve">other network devices or VMs. </w:t>
      </w:r>
      <w:r>
        <w:lastRenderedPageBreak/>
        <w:t xml:space="preserve">This ensures all devices </w:t>
      </w:r>
      <w:r w:rsidR="00E45DD0">
        <w:t xml:space="preserve">has </w:t>
      </w:r>
      <w:r>
        <w:t>the most up</w:t>
      </w:r>
      <w:r w:rsidR="00E45DD0">
        <w:t>-</w:t>
      </w:r>
      <w:r>
        <w:t>to</w:t>
      </w:r>
      <w:r w:rsidR="00E45DD0">
        <w:t>-</w:t>
      </w:r>
      <w:r>
        <w:t xml:space="preserve">date routing information in real time. Among </w:t>
      </w:r>
      <w:r w:rsidRPr="00E45DD0">
        <w:t xml:space="preserve">others, examples of the most well-known southbound interfaces in the industry are </w:t>
      </w:r>
      <w:proofErr w:type="spellStart"/>
      <w:r w:rsidRPr="0009100C">
        <w:t>openflow</w:t>
      </w:r>
      <w:proofErr w:type="spellEnd"/>
      <w:r w:rsidRPr="00E45DD0">
        <w:t xml:space="preserve">, </w:t>
      </w:r>
      <w:r w:rsidRPr="0009100C">
        <w:t>OVSDB</w:t>
      </w:r>
      <w:r w:rsidRPr="00E45DD0">
        <w:t xml:space="preserve">, </w:t>
      </w:r>
      <w:proofErr w:type="spellStart"/>
      <w:r w:rsidRPr="0009100C">
        <w:t>gRPC</w:t>
      </w:r>
      <w:proofErr w:type="spellEnd"/>
      <w:r w:rsidRPr="00E45DD0">
        <w:t xml:space="preserve"> and </w:t>
      </w:r>
      <w:r w:rsidRPr="0009100C">
        <w:t>XMPP</w:t>
      </w:r>
      <w:r w:rsidRPr="00E45DD0">
        <w:t xml:space="preserve">. Among them, </w:t>
      </w:r>
      <w:proofErr w:type="spellStart"/>
      <w:r w:rsidRPr="0009100C">
        <w:t>openflow</w:t>
      </w:r>
      <w:proofErr w:type="spellEnd"/>
      <w:r w:rsidRPr="00E45DD0">
        <w:t xml:space="preserve"> and </w:t>
      </w:r>
      <w:r w:rsidRPr="0009100C">
        <w:t>OVSDB</w:t>
      </w:r>
      <w:r>
        <w:t xml:space="preserve"> perhaps are the most well-known southbound interfaces. We’ll briefly introduce them.</w:t>
      </w:r>
    </w:p>
    <w:p w14:paraId="3183B4F0" w14:textId="77777777" w:rsidR="005E32D4" w:rsidRDefault="00E45DD0">
      <w:pPr>
        <w:pStyle w:val="BodyText"/>
      </w:pPr>
      <w:proofErr w:type="spellStart"/>
      <w:r>
        <w:rPr>
          <w:b/>
        </w:rPr>
        <w:t>Openflow</w:t>
      </w:r>
      <w:proofErr w:type="spellEnd"/>
    </w:p>
    <w:p w14:paraId="24C13900" w14:textId="77777777" w:rsidR="005E32D4" w:rsidRDefault="00F82A0C">
      <w:pPr>
        <w:pStyle w:val="BodyText"/>
      </w:pPr>
      <w:proofErr w:type="spellStart"/>
      <w:r>
        <w:t>Openflow</w:t>
      </w:r>
      <w:proofErr w:type="spellEnd"/>
      <w:r>
        <w:t xml:space="preserve"> is a protocol that sends flow information into the virtual switch so the switch can forward the packets between the different ports. Flows are defined based on different criteria such as traffic between a source MAC address and a destination MAC address, source and destination IP addresses, TCP ports, VLANs, tunnels, and so on.</w:t>
      </w:r>
    </w:p>
    <w:p w14:paraId="23B4785D" w14:textId="77777777" w:rsidR="005E32D4" w:rsidRDefault="00F82A0C">
      <w:pPr>
        <w:pStyle w:val="BodyText"/>
      </w:pPr>
      <w:r>
        <w:t>OpenFlow is one of the most widely deployed southbound standard</w:t>
      </w:r>
      <w:r w:rsidR="00E45DD0">
        <w:t>s</w:t>
      </w:r>
      <w:r>
        <w:t xml:space="preserve"> from </w:t>
      </w:r>
      <w:r w:rsidR="00E45DD0">
        <w:t xml:space="preserve">the </w:t>
      </w:r>
      <w:proofErr w:type="gramStart"/>
      <w:r>
        <w:t>open source</w:t>
      </w:r>
      <w:proofErr w:type="gramEnd"/>
      <w:r>
        <w:t xml:space="preserve"> community. It first made its appearance in 2008 by Martin Casado at Stanford University. The appearance of OpenFlow was one of the main factors which gave birth to Software Defined Networking.</w:t>
      </w:r>
    </w:p>
    <w:p w14:paraId="5D7A4693" w14:textId="77777777" w:rsidR="005E32D4" w:rsidRDefault="00F82A0C">
      <w:pPr>
        <w:pStyle w:val="BodyText"/>
      </w:pPr>
      <w:r>
        <w:t xml:space="preserve">OpenFlow provides various information for the </w:t>
      </w:r>
      <w:r w:rsidR="00E45DD0">
        <w:t>controller</w:t>
      </w:r>
      <w:r>
        <w:t xml:space="preserve">. It generates the event-based messages in case of port or link changes. The protocol generates a </w:t>
      </w:r>
      <w:proofErr w:type="gramStart"/>
      <w:r>
        <w:t>flow based</w:t>
      </w:r>
      <w:proofErr w:type="gramEnd"/>
      <w:r>
        <w:t xml:space="preserve"> statistic for the forwarding network device and passes it to the controller.</w:t>
      </w:r>
    </w:p>
    <w:p w14:paraId="36F2577C" w14:textId="77777777" w:rsidR="005E32D4" w:rsidRDefault="00F82A0C">
      <w:pPr>
        <w:pStyle w:val="BodyText"/>
      </w:pPr>
      <w:r>
        <w:t xml:space="preserve">OpenFlow also provides a rich set of protocol specifications for effective communication at the controller and switching element side. Open Flow provides an </w:t>
      </w:r>
      <w:proofErr w:type="gramStart"/>
      <w:r>
        <w:t>open source</w:t>
      </w:r>
      <w:proofErr w:type="gramEnd"/>
      <w:r>
        <w:t xml:space="preserve"> platform for </w:t>
      </w:r>
      <w:r w:rsidR="00E45DD0">
        <w:t>the research community</w:t>
      </w:r>
      <w:r>
        <w:t>.</w:t>
      </w:r>
    </w:p>
    <w:p w14:paraId="0A1300F9" w14:textId="77777777" w:rsidR="005E32D4" w:rsidRDefault="00F82A0C">
      <w:pPr>
        <w:pStyle w:val="BodyText"/>
      </w:pPr>
      <w:r>
        <w:t xml:space="preserve">Every physical or virtual OpenFlow-enabled network (data plane) device in the SDN domain needs to first register with the OpenFlow controller. The registration process is completed via an </w:t>
      </w:r>
      <w:r w:rsidRPr="00E45DD0">
        <w:t xml:space="preserve">OpenFlow </w:t>
      </w:r>
      <w:r w:rsidRPr="0009100C">
        <w:t>HELLO</w:t>
      </w:r>
      <w:r>
        <w:t xml:space="preserve"> packet originating from the OpenFlow device to the SDN controller.</w:t>
      </w:r>
    </w:p>
    <w:p w14:paraId="16190A88" w14:textId="77777777" w:rsidR="005E32D4" w:rsidRDefault="00F82A0C">
      <w:pPr>
        <w:pStyle w:val="BodyText"/>
      </w:pPr>
      <w:r>
        <w:rPr>
          <w:b/>
        </w:rPr>
        <w:t>OVSDB</w:t>
      </w:r>
      <w:del w:id="57" w:author="T. Sridhar" w:date="2020-11-24T23:55:00Z">
        <w:r w:rsidDel="00EE6471">
          <w:rPr>
            <w:b/>
          </w:rPr>
          <w:delText>.</w:delText>
        </w:r>
      </w:del>
    </w:p>
    <w:p w14:paraId="59B5AE1D" w14:textId="61854B42" w:rsidR="005E32D4" w:rsidRDefault="00E45DD0">
      <w:pPr>
        <w:pStyle w:val="BodyText"/>
      </w:pPr>
      <w:r>
        <w:t xml:space="preserve">An abbreviation </w:t>
      </w:r>
      <w:r w:rsidR="00F82A0C">
        <w:t xml:space="preserve">for Open </w:t>
      </w:r>
      <w:proofErr w:type="spellStart"/>
      <w:r w:rsidR="00F82A0C">
        <w:t>vSwitch</w:t>
      </w:r>
      <w:proofErr w:type="spellEnd"/>
      <w:r w:rsidR="00F82A0C">
        <w:t xml:space="preserve"> Database</w:t>
      </w:r>
      <w:r>
        <w:t xml:space="preserve">, </w:t>
      </w:r>
      <w:del w:id="58" w:author="T. Sridhar" w:date="2020-11-24T23:55:00Z">
        <w:r w:rsidR="00F82A0C" w:rsidDel="00EE6471">
          <w:delText>unlike openflow</w:delText>
        </w:r>
      </w:del>
      <w:ins w:id="59" w:author="T. Sridhar" w:date="2020-11-24T23:55:00Z">
        <w:r w:rsidR="00EE6471">
          <w:t xml:space="preserve"> </w:t>
        </w:r>
      </w:ins>
      <w:del w:id="60" w:author="T. Sridhar" w:date="2020-11-24T23:55:00Z">
        <w:r w:rsidR="00F82A0C" w:rsidDel="00EE6471">
          <w:delText>, O</w:delText>
        </w:r>
      </w:del>
      <w:r w:rsidR="00F82A0C">
        <w:t xml:space="preserve">VSDB is a southbound API designed to provide additional </w:t>
      </w:r>
      <w:r w:rsidR="00F82A0C" w:rsidRPr="0009100C">
        <w:rPr>
          <w:bCs/>
        </w:rPr>
        <w:t>management</w:t>
      </w:r>
      <w:r w:rsidR="00F82A0C" w:rsidRPr="00E45DD0">
        <w:rPr>
          <w:bCs/>
        </w:rPr>
        <w:t xml:space="preserve"> or </w:t>
      </w:r>
      <w:r w:rsidR="00F82A0C" w:rsidRPr="0009100C">
        <w:rPr>
          <w:bCs/>
        </w:rPr>
        <w:t>configuration</w:t>
      </w:r>
      <w:r w:rsidR="00F82A0C">
        <w:t xml:space="preserve"> capabilities like networking functions. With OVSDB </w:t>
      </w:r>
      <w:r>
        <w:t xml:space="preserve">you </w:t>
      </w:r>
      <w:r w:rsidR="00F82A0C">
        <w:t xml:space="preserve">can create the virtual switch instances, set the interfaces and connect them to the switches. </w:t>
      </w:r>
      <w:ins w:id="61" w:author="T. Sridhar" w:date="2020-11-24T23:55:00Z">
        <w:r w:rsidR="00EE6471">
          <w:t>Y</w:t>
        </w:r>
      </w:ins>
      <w:del w:id="62" w:author="T. Sridhar" w:date="2020-11-24T23:55:00Z">
        <w:r w:rsidDel="00EE6471">
          <w:delText>y</w:delText>
        </w:r>
      </w:del>
      <w:r>
        <w:t xml:space="preserve">ou </w:t>
      </w:r>
      <w:r w:rsidR="00F82A0C">
        <w:t>can also provide the QoS policy for the interfaces. OVSDB is a protocol written in the JavaScript Object Notation (</w:t>
      </w:r>
      <w:commentRangeStart w:id="63"/>
      <w:r w:rsidR="00F82A0C">
        <w:t>JSON</w:t>
      </w:r>
      <w:commentRangeEnd w:id="63"/>
      <w:r w:rsidR="00EE6471">
        <w:rPr>
          <w:rStyle w:val="CommentReference"/>
        </w:rPr>
        <w:commentReference w:id="63"/>
      </w:r>
      <w:r w:rsidR="00F82A0C">
        <w:t>) that basically sends and receives commands via JSON RPCs.</w:t>
      </w:r>
    </w:p>
    <w:p w14:paraId="29E57CE8" w14:textId="77777777" w:rsidR="005E32D4" w:rsidRDefault="00F82A0C">
      <w:pPr>
        <w:pStyle w:val="BodyText"/>
      </w:pPr>
      <w:r>
        <w:rPr>
          <w:b/>
        </w:rPr>
        <w:t xml:space="preserve">Northbound </w:t>
      </w:r>
      <w:r w:rsidR="00E45DD0">
        <w:rPr>
          <w:b/>
        </w:rPr>
        <w:t>Interface</w:t>
      </w:r>
    </w:p>
    <w:p w14:paraId="63F5991C" w14:textId="77777777" w:rsidR="005E32D4" w:rsidRDefault="00F82A0C">
      <w:pPr>
        <w:pStyle w:val="BodyText"/>
      </w:pPr>
      <w:r>
        <w:t xml:space="preserve">The northbound interface provides connectivity between the controller and the network applications running in </w:t>
      </w:r>
      <w:r w:rsidR="00E45DD0">
        <w:t xml:space="preserve">the </w:t>
      </w:r>
      <w:r>
        <w:t>management plane. As already discussed</w:t>
      </w:r>
      <w:r w:rsidR="00E45DD0">
        <w:t xml:space="preserve">, the </w:t>
      </w:r>
      <w:r>
        <w:t xml:space="preserve">southbound interface has different available protocols, </w:t>
      </w:r>
      <w:r w:rsidR="00E45DD0">
        <w:t xml:space="preserve">while </w:t>
      </w:r>
      <w:r>
        <w:t xml:space="preserve">northbound lacks such type of protocol standards. </w:t>
      </w:r>
      <w:proofErr w:type="gramStart"/>
      <w:r>
        <w:t>However</w:t>
      </w:r>
      <w:proofErr w:type="gramEnd"/>
      <w:r>
        <w:t xml:space="preserve"> with the advancement of technology we </w:t>
      </w:r>
      <w:r w:rsidR="00E45DD0">
        <w:t xml:space="preserve">now </w:t>
      </w:r>
      <w:r>
        <w:t>have a wide range of northbound API support like ad-hoc API’s, RESTful APIs</w:t>
      </w:r>
      <w:r w:rsidR="00E45DD0">
        <w:t>,</w:t>
      </w:r>
      <w:r>
        <w:t xml:space="preserve"> etc. The selection of </w:t>
      </w:r>
      <w:r w:rsidR="00E45DD0">
        <w:t xml:space="preserve">a </w:t>
      </w:r>
      <w:r>
        <w:t>northbound interface usually depends on the programming language used in application development.</w:t>
      </w:r>
    </w:p>
    <w:p w14:paraId="5FFFB64A" w14:textId="77777777" w:rsidR="005E32D4" w:rsidRDefault="00F82A0C">
      <w:pPr>
        <w:pStyle w:val="Heading2"/>
      </w:pPr>
      <w:bookmarkStart w:id="64" w:name="Xd96378014e2de32b1245a95ce24398f75e9b119"/>
      <w:r>
        <w:lastRenderedPageBreak/>
        <w:t xml:space="preserve">More </w:t>
      </w:r>
      <w:r w:rsidR="00E45DD0">
        <w:t xml:space="preserve">Alphabet Soup </w:t>
      </w:r>
      <w:r>
        <w:t xml:space="preserve">of </w:t>
      </w:r>
      <w:bookmarkEnd w:id="64"/>
      <w:r w:rsidR="00E45DD0">
        <w:t>Terms</w:t>
      </w:r>
    </w:p>
    <w:p w14:paraId="70011D08" w14:textId="628DA473" w:rsidR="005E32D4" w:rsidRDefault="00F82A0C">
      <w:pPr>
        <w:pStyle w:val="FirstParagraph"/>
      </w:pPr>
      <w:r>
        <w:t>With the development of virtualization, SDN technologies</w:t>
      </w:r>
      <w:r w:rsidR="00E45DD0">
        <w:t>,</w:t>
      </w:r>
      <w:r>
        <w:t xml:space="preserve"> and their ecology in recent years, more and more terms and changing of these terms are </w:t>
      </w:r>
      <w:proofErr w:type="gramStart"/>
      <w:r>
        <w:t>emerging .</w:t>
      </w:r>
      <w:proofErr w:type="gramEnd"/>
      <w:r>
        <w:t xml:space="preserve"> A lot of confusion</w:t>
      </w:r>
      <w:r w:rsidR="00E45DD0">
        <w:t xml:space="preserve"> </w:t>
      </w:r>
      <w:r>
        <w:t>rise</w:t>
      </w:r>
      <w:r w:rsidR="00E45DD0">
        <w:t>s</w:t>
      </w:r>
      <w:r>
        <w:t xml:space="preserve"> due to the context in which these terms are used. Sometimes the latest term the industry uses is a particular technology such as VNF or a concept such as NFV. Terms rise and fall out of favor as the industry evolves. In recent years</w:t>
      </w:r>
      <w:r w:rsidR="00E45DD0">
        <w:t xml:space="preserve">, </w:t>
      </w:r>
      <w:r>
        <w:t xml:space="preserve">terms such as </w:t>
      </w:r>
      <w:ins w:id="65" w:author="T. Sridhar" w:date="2020-11-24T23:56:00Z">
        <w:r w:rsidR="00EE6471">
          <w:t>Op</w:t>
        </w:r>
      </w:ins>
      <w:del w:id="66" w:author="T. Sridhar" w:date="2020-11-24T23:56:00Z">
        <w:r w:rsidDel="00EE6471">
          <w:delText>op</w:delText>
        </w:r>
      </w:del>
      <w:r>
        <w:t>en</w:t>
      </w:r>
      <w:ins w:id="67" w:author="T. Sridhar" w:date="2020-11-24T23:56:00Z">
        <w:r w:rsidR="00EE6471">
          <w:t>St</w:t>
        </w:r>
      </w:ins>
      <w:del w:id="68" w:author="T. Sridhar" w:date="2020-11-24T23:56:00Z">
        <w:r w:rsidDel="00EE6471">
          <w:delText>st</w:delText>
        </w:r>
      </w:del>
      <w:r>
        <w:t xml:space="preserve">ack, NVF/VNF have become the industry’s favorite buzzword. This raises the question - Just what is </w:t>
      </w:r>
      <w:proofErr w:type="spellStart"/>
      <w:r>
        <w:t>openstack</w:t>
      </w:r>
      <w:proofErr w:type="spellEnd"/>
      <w:r>
        <w:t>, NVF/VNF and what are what is the relationships of these things with SDN?</w:t>
      </w:r>
    </w:p>
    <w:p w14:paraId="75C3A82D" w14:textId="77777777" w:rsidR="005E32D4" w:rsidRDefault="00F82A0C">
      <w:pPr>
        <w:pStyle w:val="BodyText"/>
      </w:pPr>
      <w:r>
        <w:rPr>
          <w:b/>
        </w:rPr>
        <w:t>NFV: Networking Function Virtualization.</w:t>
      </w:r>
    </w:p>
    <w:p w14:paraId="6E17B251" w14:textId="5E764250" w:rsidR="005E32D4" w:rsidRDefault="00F82A0C">
      <w:pPr>
        <w:pStyle w:val="BodyText"/>
      </w:pPr>
      <w:del w:id="69" w:author="T. Sridhar" w:date="2020-11-24T23:57:00Z">
        <w:r w:rsidDel="00EE6471">
          <w:rPr>
            <w:rStyle w:val="VerbatimChar"/>
          </w:rPr>
          <w:delText>NFV</w:delText>
        </w:r>
        <w:r w:rsidDel="00EE6471">
          <w:delText>/</w:delText>
        </w:r>
        <w:r w:rsidDel="00EE6471">
          <w:rPr>
            <w:rStyle w:val="VerbatimChar"/>
          </w:rPr>
          <w:delText>VNF</w:delText>
        </w:r>
        <w:r w:rsidDel="00EE6471">
          <w:delText xml:space="preserve"> sounds like </w:delText>
        </w:r>
        <w:r w:rsidR="00E45DD0" w:rsidDel="00EE6471">
          <w:delText xml:space="preserve">a </w:delText>
        </w:r>
        <w:r w:rsidDel="00EE6471">
          <w:delText xml:space="preserve">new buzzword but </w:delText>
        </w:r>
        <w:r w:rsidR="00E45DD0" w:rsidDel="00EE6471">
          <w:delText xml:space="preserve">it’s </w:delText>
        </w:r>
        <w:r w:rsidDel="00EE6471">
          <w:delText>have around for years</w:delText>
        </w:r>
        <w:r w:rsidR="00433351" w:rsidDel="00EE6471">
          <w:delText>, see Figure 1.11.</w:delText>
        </w:r>
      </w:del>
      <w:ins w:id="70" w:author="T. Sridhar" w:date="2020-11-24T23:57:00Z">
        <w:r w:rsidR="00EE6471">
          <w:rPr>
            <w:rStyle w:val="VerbatimChar"/>
          </w:rPr>
          <w:t xml:space="preserve"> </w:t>
        </w:r>
      </w:ins>
    </w:p>
    <w:p w14:paraId="1E20C3E4" w14:textId="77777777" w:rsidR="005E32D4" w:rsidRDefault="00F82A0C">
      <w:pPr>
        <w:pStyle w:val="BodyText"/>
      </w:pPr>
      <w:r>
        <w:rPr>
          <w:noProof/>
        </w:rPr>
        <w:drawing>
          <wp:inline distT="0" distB="0" distL="0" distR="0" wp14:anchorId="3692A770" wp14:editId="332E4FA0">
            <wp:extent cx="5334000" cy="3187390"/>
            <wp:effectExtent l="0" t="0" r="0" b="0"/>
            <wp:docPr id="11"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CoAAAJ9CAIAAAB8bAToAAAABmJLR0QA/wD/AP+gvaeTAAAACXBIWXMAAA7EAAAOxAGVKw4bAAAgAElEQVR4nOzdf3AUVb7w/7MPMYSQsIkJBMKPgAEJRDRgJEhEGHYXXJLixyoy6xUEi7s65aPc3VQt+xSmLluRug9Wxfu4t6y4u5TyY++tcXEXTRFXfO6TAXdRgggRDGTFbMBA+BkSmCSEGL5+/2g9HHpmen719Mwk71dRxZmZTvfp06dnzqf7nNPf++abbwQAAAAARF6C+mLvp//1xVcHo5UVAAAAT9mZE0vn/M/o5qGvr/er88ejmwcgvqQMvXNE+jjP928LPy51fNXc+plVWQIAAIgP7u4rv3/359HOBRBPZuQtXP6DX3m+/z+szwoAAACAgYnwAwAAAIBFCD8AAAAAWITwAwAAAIBFCD8AAAAAWITwAwAAAIBFCD8AAAAAWITwAwAAAIBFCD8AAAAAWITwAwAAAIBFCD8AAAAAWITwAwAAAIBFCD8AAAAAWITwAwAAAIBFCD8AAAAAWITwAwAAAIBFEqKdAQBAP2ErXDlkcIoQ4r39VdHOi/kWFTuEENdvdLoO7Yh2XgAgjhF+xCvthzAef+NfWLFFa6C0XT275d0y+X6M7NGyeWV3j3tACHH9Rudv3lob3cz0M74OPTQxcgqEzFa4ckHR01p68B3Ju/ZWRjc/5lpVsmnK+Nlauvv61bqG6ujmBwDiF+FHdBTlL85IG62l/bY2tEaJumTFs3sSBiUKIabf/aNNb/4kYtmMiFGZuVoiLTVLvhk7e3T3uAe0jKWlZi0qdgTSFpQHyOCyqDzibR1nB2zDxeuhD5Ysba/it+0eO6dAyKblztUSfTd7tdgjzC86Ed7JZW5V2V6z4d+ec327xXsWD9izGADCR/gRHdMmzs0dM0NL541/8JX/XOVrSfWSW3bmxC3vli0qdmjNFCFESnJ6gE3kWBbXe+R49LVxI6fKl7OnLfPadpx3/xNam7unt4uGS8h+8U/bh6eNNVggM23M9poNluXHLHF9CmiK8hfL8PJSe4uWCOeLToR3ckWiqpy73KTto9xTAEAICD+io+1qq/xVNv6NHDtiikw3na33XOD6jc7At1uUv3je/U9o6WNN+2KziRPUHkXdsKEZ6suU5PQXVmwx6LWVlDg0nM3FxRGMnDu+a6P7kpiQZE1OQhD4sYuvU0AzeXyRTLdcOKElwvyiC+fkikRVablwQgYeq0o2xWOgCwCxgJmvomPX3sq+m73ypX1BudfFivIXpySna+me3i6t78F7+6sudbT03ezt6e366vzxoAZBZqSNTkvN0v5lZ04MYw/MFM4exaBRmblF+YsjtPLYPIKxo7evJ9pZ8Mng2PWDU0DGD7LnlQjvi84rE0+uEKqKOppFjZcAAEHh7kfUXGpvkRfSsodP8rqMekHx4pXTMm3QhyFO9bM9omu4BU6c+uhyxxndm/F7OyiuTwE1fmh3X1A/CueLzvu2gj+5TKwqHe4LWkevlOT0onxOcwAIBeFH1Kj38X11S8hU3m88fSDYTWgjLy0b66wOMxXRawjKqT9FAPsu8xz+ZJo9vV2y78eozFxb4cqgVhhUtq0U8mGNdPW73HHGgjoW1OBpeRAjNzdryIcj8B1RR2wHuH41frjWeUn9yJQvujBPrsCrit99b7t6Vk6cMGH0fbFzngJAHCH8iJpdeytn5C2Q402XzSvznKdS/lrrOiTISXI6u9vlWEz55gd1bwgh5hc+qb3UhmOqIzs1uWNmyIlc3tn779rvqFzJpY4W3eVYdSjnB3VvqPlZu6Ry9IjJulENcwoeP3e5KcC5a73ukfAYe6qjy4Z9QfnknCJdNubd/8TB4zWejRWtI746BdPsacs+OrYrkNx61XOj0919RRbRzKklAbaQAsy23yM4eXyRXKDpzGHdzLayhHt6u379+1L1o7VLKmUHfbVIl80rmzqhWF7V1miHte7zal3Dy7j6GZfAhjV/llv5a/0fzQoqQqjM6l64Du14YcUWdZDxA1NLjp50eZ1Pdu2SypxR9yQo4w3mFz55+tzn2lEI5OzzdQpIIR+OwHdEt5gQ4sFpS0+2HPI7yEGNH1ovf6l+FM4XnRTyyRW4APe99fKX8mQZkZ5jbh4AYIBg7Ec0yflhhBBjs/Q9idV+0roOCeokOZ5vjs3Kk40/8d1wzFEZRlO1yMui8q88B26q78jr9EKIimf35I6Z4XVE9ajM3A1r/mywXc/M61pXurGnOmo2Xlix5b5J8z2zkZaaNb/wSVvhSt37pXOe003/mpKcPr/wSV0GApc0OKXx1Mfqdo3n/Qw2236PoLvrinyZdecE9VN1YqWkxKG60lAX7r5+VWZsZn6p19IYlZlbOuc53UqMq5+BF1ZskVvpu9lr4g2NECqzuhf/+s+7de3RpMShM/NLPQ/r+lXO3DEzEm7fSsKgxNwxM7SzOJCzz9cpoAnncAS4IxvW/NlzQqeEQYm6wMmr1OQ7ZdrzCIb8RXcrwyGdXIELfN/bOs7KtLrXAIDAEX5Ek5wfRggxPF3fLUHtJx1Uz6tJYwsTPNpbbVfPel1YE85MO3JbPb1dHe4LHe4Lnd3t8tOU5PRVJZtCXnmAGVu7pFK2Hnp6u5rOHG46c/hSR4vM4cPTV6jLr1/l9CwibUmv7wciKXHoe/urOpSO7/IxCKZk2+8RVIf5ah3T5ae6gc5js/LUl7JR29ndrl1EVzMmvjuy6mH1LFLJa/Xzxb6gXG6o72Zv7aE/BPiHkTZl/GxfgZPusDoefU2NY/tu9t5W/4ekibDPvnAOR4A7sqpkk1oNtKp47nKTOnDcgHGQGf4XXQgnV+CC2nf1LlPIlyoAYICj81U0qd0SEgYl6rolpH/XpjGeCsaT7MLRdPZI4h1J2vyS2gNDMtPGyOt55y43fXnmUxF2P/W+m72X2luONe3z1VPI+NKvsd+8tVa9zJkz8h7ZF6unt0teZ80ZdY98U+1ZJPtuJSUOtS8od35QIYQoyl+sthdlDzHPHjIhONa0b07B41o6LTXLa1eTW7sTTLYDOYLt7guyg4raMT3j+7dGC4jbu8osm3erj9aVa+d0GRNCnDj1kex/sqjY8eC0pVoFS0oc6nXuUa/Vzytb4cr8ux6SLz8+9k5Q9XDimPvXLrmtbHv7esydC1Xr1ySEKLpnsddnJhblL1Y7B6plpXVp67zeIcI++8I5HAHuiHqS6rp++ZquSlJvvKhBkWTWF11QJ5fKuKoEu+/qQBRGnwNACAg/okydFkbtlrBsXpm8hOx3KhhPXruPv7e/Sm3Kd/dcNaWjS/nrCz3fVJ8QHCY1kxXP7pHpoye/Xf+qkk2yrP5+uk7928ONe2TrUF5kVYfJdrgvyNEp22s22BeU3zdpfpi5nZY7Vzbs7p1k89VCCjbbIoAj2HrppAw/1I7pum5m6ghgtdZp157VjHW4L6gt2vf2V2VnTpR9330Flr5GL+jMnrZMbuizk7XB1sZIP/pNHbmkjs0QQsjHAurqklpWW94tU9umIZ994R+OQHZEpRvYrUW/BtTea77ulpjyRRf4yaUTeFUJZN97bnTK8EOdBgAAECA6X0WZ2i0hfdhImfZsFAblvw9uDS9fscjx6GuypXKpo0W2PNRr+de6Lqt/ol6YlN391eXPtTWpyzs/qOi4fdrQEOz99L9kWrt94XWxYLMdiOazn8m0rE6y1as2DeWbcrG+m71aw0vN2OnzDbpNqM++1EU1UiDVTx3y0XTmsN82boA8B/mETDdrgtfr+sZlZcp18fAPRyA7onYAm1/45NolleY+u8asL7oAT65AyKoS6X0HAOhw9yPK1G4J2phgrQkof6GD7Xmlsb4/wKqSTZlpY+8YlJiSnB7y8AkDi4od8oZA381edSIjtYE+p+Bx2T3DF3V5z6cBhK+uoVrt4jI5p8jrYsFmO8BN/3Dmaq1ZL6uTHPhxqb1lePpY7ehobxblL5bXceX4YDVjurhICOE6tGNB0dN+s+E3q+oFad0kXSEL7WQJh3FZWbCJQA5HIOo+r1467+daWhs0nztmRnHBY42nPjblHqlZX3QBnlx+qZuL9L4DAHQIP6JP7ZaQlzPLdWiHrXClbBSG0PPKYvYF5fl3PRSJkEP1wNQSmT7c+EFEtxU+tUET5jXaYF25dk7eVdCGmMuBHxfbTyckJGo9r7TZriaMvk/+4cV2S2taZ3e7zOcv/ml7CA/dM3GKXtQ1VGcPn6TOkCuEGJ42dnjB2My0MaaMqDHriy6Ek8u4qliw7wAAFeFH9KmP5RpxZ44QIi9nlvw0hJ5XVlpU7FAHS3R2t1+5du7rvh4hhOySHj7Ho6/JZkqH+4JBh+9zl5u6e656/UjtphJpdQ3VM/IWyts1k3OKegxnNzIx242nD8jtav12ZJ8crWuWFn5oTX91fIhZ3Z8CdOSL/ytv+AxPGxv4MGJEyK69lbv2Vq4q2TQh+z51Jqsp42d7HSISLLO+6II9uQIR6X0HAKgIP6LPs1uC9tssotGZRArwbkbe+Adl+rOTtWoT1qyh57bClWq3K7Xzt6cvz3waVFth2NDMsDLnW9WfnpNjfJMShyYMusNg4WCzbcB1aId87MbwtLFyjId8/J8MF5fNK5NdX3yNePEsH3VwRU9vV8j5fG9/lTqPWeDDiEMQ6VtzmsjVJYNNmHU4JO1i/6Jix/S7fyRvT+WNfzD8+mniF11QJ1fgAtx3tTqFM2U5AAxYDD2PCepjufJyZlnT8yo56fsGn+oeHGFfUO51YKv64K0IXT6fPW2ZTJ9sOeQ5rkB9qILuARdeqcvnjMxXP/K1m6E5fe5zmTZ+Eksg2fbk6wiq1Uk+HqH92nkhRF1DtRx5fPe4B2RNU4fgX+tqk2ld+Yjbr1hr6wxZ1Z+eky3mpMShjkdfC2dtBgKszCEwLqtFxQ5fQ+GNz77AN2Hi4VC9t79KnT/AeP4DtXVuXLAmftEZn1zh8Lvv6uM+onV5CADiGuFHTFCnhVEfIxDRnlfD08dqbTJ1PlB1cqQfzlytLbB2SaWv6Wj7+m4tr7bwXlixxZRMrl1SKX/se3q7LnecWVTskP+099XuSTmj7vF8HLKtcKU663/b1VaZTkvNkk9FXFWyKcxZd3W2vFtm8NS2YLPtyesRFLeP4pDNQVnH5MM91JZiy4VGmVZrnVo+Qgj7gnK1fmpPrgiHnD1ZCDFu5FRzH2UdbGUOwenztxrBaalZMoIqyl+8dknlnILHc0cXeP1DX8fOkzWHw/Hoa7pBFOqUsl/7e/hggE8nNPGLzvjkCkrI+27K7SYAGIDofBUT1G4JUiR6XrV13LrinjAocem8n8tBnNolTHV4aEpyurqAV+7uKzI8eGT2z6ZNnCuEyLpzglnPAx49YrJMJyUO1U0PNXHM/b95a63r0I6ZU0u0xnTCoMQ5BY9Pv/tH7u4rQoghg1PkTFyyD/euvZX3TrLJK69Txs82q5+Yp5Mth3w9yjDYbGv8HkEhhPODCs8WtuzadL7tH2rLT3jUNDVjQogp42dXPLuns7s9aXCK2i3+UkeLKR1yJoy+Tz6H5IGpJSb2sw+2ModA9ySKcSOnGtSlQI6dJ2sOx7ChGeNGTs2/66FL7S3dPVfvSEjKHn7rjlzrpZPGf97Z3S5zaDBYwtwvOoOTKyhB7bsaLmpnKwAgWNz9iBVqtwRNJHpe1TVUGz/Xou7zaq/XFPtu9p449ZHx8kmJQ7U5K7XYw5RLg2oDy5N83tnm7Xb1aQYpyemjMnNHZeampWbJto7aS/vDI2/52s1zl5s83w/Z9poNunJQXwabbRHAEdTonu2gvvQcYuFZ03QZSxiUmJaapR6Lzu72EOaq8uqV/1ylViHjGz5BCbYyh2bvp/9lcBlee+r5t/kJ7Nh5suxwJAxKHJWZmztmxriRU9VnHfrtV6n2JMxMG2OwpIlfdMYnV7AC3He1n+TlDv2+AAACQfgRK3QdJ/pu9h5u3ONrYdncUds9Xt/0tHm7XdcG6untklcr6xqqaw/9Qfcr3uG+sPuvr6n9c2SbWFte19jt6e062LC7ufUz4U1QmTdurqlN801v/qTpzGGv+97Z3X7i1Ee6C/xed7P20B/qPr81tiSQcaWyb4bXp7kJIT488pa6obMX/65+GlS2NcZHUNN09oj68sKVZvWlLsRSexD5zVhPb1fTmcOeDzUPpPr5WqbhH3+TafV+lye1J4zfoxNsZTbIoW4xNV3XUF3++kLPqLWnt0s3GYMwPHbGBWji4fC6IweP13iea303e5vOHN683e6ZHx21J6H6nERPQX3RhXNyBV5Vgtr3YSnDZVqtRQCAwH3vm2++kS92/r//bfBLgP6kKH+x7N/staeErXCldm+hreNsIE+Rk8v7WqFl1Jz4zYxc+PqNzuiOIg0q2yKAIxiJjEW9lEITbGUOmeyZY7yhcI5dpA+H2rkoqLzJqaj6bvaWv77Q3FxZI5B9l7vZ09v169+XWpQzCDEh+76fLfs/0c1D+7XzL+/4aXTzAMSXGXkLl//gV57vE34AAMLlePQ1Oaaovz4Rctm8spn534YcX50/XvWn56KbnwGF8AOIR77CDzpfAQDCpc5elTPynijmJHLGZk2RaS7VAUDICD8AAOFyHdohR1CoM0f1J8PTvx3W0uG+ENFefADQvxF+AABMcKxpn5ZIGJSoe5JGP2BfUC5nxJJ7CgAIAc/9AACY4L39VcOGZqYMSRNCNJ/1PvFd/Go++5m2a53XO/rlyBYAsAzhBwDAHH6fEBK/6hqq6XAFAKag8xUAAAAAixB+AAAAALAI4QcAAAAAixB+AAAAALAI4QcAAAAAixB+AAAAALAI4QcAAAAAixB+AAAAALAI4QcAAAAAixB+AAAAALAI4QcAAAAAixB+AAAAALAI4QcAAAAAixB+AAAAALAI4QcAAAAAixB+AAAAALAI4QcAAAAAixB+AAAAALAI4QcAAAAAixB+AAAAALBIQrQzYJ0hicO+P3RktHNhtc7rbZ09beGsIfGO5DtTxpiVn3hxvffa1a7z4axh0P+4Y/j3J5iVn3jR23f9irslzJWMTL/blMzEkZs3v750rTnMlQwfNmHQoDtMyU+8oNxCdr79i2hnAcDANYDCj9EZ+Q/lPxXtXFit/h+76/+xO5w13Jky5pH7f2FWfuLFl+c+/lvDtnDWMCRx2AAst/PtX7z/6SthrmQAlltnT9vbf9sQ5krm3rs2JSnDlPzEC8otZFv/+9loZwHAwEXnKwAAAAAWIfwAAAAAYBHCDwAAAAAWIfwAAAAAYBHCDwAAAAAWIfwAAAAAYBHCDwAAAAAWIfwAAAAAYBHCDwAAAAAWIfwAAAAAYBHCDwAAAAAWIfwAAAAAYBHCDwAAAAAWIfwAAAAAYBHCDwAAAAAWIfwAAAAAYBHCDwAAAAAWIfwAAAAAYBHCDwAAAAAWIfwAAAAAYBHCDwAAAAAWIfwAAAAAYBHCDwAAAAAWIfwAAAAAYBHCDwAAAAAWIfwAAAAAYBHCDwAAAAAWIfwAAAAAYBHCDwAAAAAWIfwAAAAAYBHCDwAAAAAWIfwAAAAAYBHCDwAAAAAWIfwAAAAAYJGEaGcgFrndbrfbraWzs7ONF25tbfVcUr45ePDgjIwM462kpqampqb6Wq1XfnMVFeGXmwi76OKx3EQMVDnKjXLzhXKTKDcAMAXhhxcNDQ2rV6/W0hUVFcuXL/e1ZH19vd1u19Jbt26dNWuWEMLlcjkcDrmMw+FYt26d59++/fbbmzdvFkLY7faNGzeqH+3cubO8vNwgh06ns6CgILC9sU6Y5SbCLro4LTcR7SpHuWkoN0+Um4pyAwBT0PnKi6ysLJk2/rrft2+fTE+aNElLnDp1Sl2mqqqqpqbGYCVOp1P3Tmdnp3EOe3p6jBeIijDLTYRddHFabiLaVY5y01Bunig3FeUGAKYg/PBiwoQJNptNvmxsbPS6mNvtrqqq0tJ2u93XnXQhRFlZmbxlb4qkpCQT12YW08tNmF10sVluIuarHOUWGsotNJRbaGK23ABAh85X3pWWlrpcLi197NixvLw8z2Wamppkeu7cucYr/PDDD0tKSkLIidPpHDFihO7NmO3ja3q5iVCLLr7KTcRMlaPcKDeJcvNEuQFA+Lj74d3UqVNl2tdN9pMnT8r0vffe67mA7PsrhCgrK2trawshJyNGjMj2EMJ6rGFKuQkzii6+yk3ETJWj3Cg3iXLzRLkBQPgIP7zT3WRvbm72XEb+9vi6vZ6Tk1NRUSFfVldXm53NmGNKuQmKjioXMMotNJRbaCg3AAgf4YdPpaWlMn38+HHdp2qvX1+310+fPl1cXCxfbt682XjaxP4h/HITFB1VLhiUW2got9BQbgAQJsIPn9Sb7Lt379Z9euzYMZn21YPI6XRmZ2evX79evrNnzx5T8xiLwi83QdFR5YJBuYWGcgsN5QYAYSL88Em9ye5yuXQ32Wtra7WE37mbFi5cKNObN2/2erPewJEjRw7crr6+Pqg1WMyschPhFV3clZuIjSpHuWkoN8rNF8oNAMLEzFdG1ElOjh8/PmHCBC3d3Nws3/c7sYl2lUt7jJQQYtu2bbqHDBorKyvzfNPXhI8xwpRyE+EVXTyWm4iBKke5UW6CcvOHcgOAcHD3w4h6k/2TTz6RabW/r0EPIumxxx6TaafTGf6PRGiTaFnGrHITZhddjJebiNUqR7mFhnILDeUWmtgvNwDQEH4YUW+yO51O+eUuf28C6UEkhEhNTa2srJQvPR9zHpQANxpFZpWbMLXoYr/cRExWOcotNJRbaCi30MRFuQGAhs5Xfqg32Y8ePWqz2dra2uSPRCA9iDQPP/ywTDudTnXed2O1tbXxOKG7WeUmQi26OC03Ee0qR7lRbpRbICg3AAgZdz/8UG+y79u3Twhx9OhR+U6APYiEEKmpqVVVVfJlmDdAYp9Z5SYoOqpcYCi30FBuoaHcACBkhB9+eN5k135pRPA3u202m7qqgwcPmpvVmGJiuQmKjioXAMotNJRbaCg3AAgZ4Yd/6kOmjh49GloPIs1TTz0l0/LGfX9lYrkJik4IQZXzh3ILDeUWGsoNAEJD+OGfepPd4XDIdFA9iDSzZs2SV7n6PRPLTVB0QgiqnD+UW2got9BQbgAQGsIP/9Sb7FLI04w888wzZmQqDphbboKio8r5Q7mFhnILDeUGAKEh/AiIepNdE1oPIiFEQUGBbm6TwGfBijsmlpug6KhyAaDcQkO5hYZyA4AQEH4EZPr06epLm81WWFjoa+GUlBQtod6OVz3//PPq78ojjzziaw1CiMGDBweb29gRVLmJsIuu35SbsLbKUW6UG+UWGsoNAELwvW+++Ua+2Pn//vfhxj1RzE1ETRz14EP5T/lfrn+p/8fu+n/sDmcNI9PvfuT+X5iVn3jx5bmP/9awLZw1pCRlPPbQJrPyEy/Ot3/x/qevhLmS1T983ZTMxJHOnra3/7YhzJU89tCmlKSB9eA5yi1kW//72WhnITgTsu/72bL/E908tF87//KOn0Y3D0B8mZG3cPkPfuX5Pnc/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Qg/AAAAAFiE8AMAAACARRKinQHrnG1reP/TV6KdC6t1Xm8Lcw1XOs8MwHK73nst/DUMwHLr7bse/koGYLndvPl1+CvZd3TLoEF3hL+eOEK5AUA8GkDhx/Xea+G3KQeg3q+7z7d/Ee1cxJ+b/9/XlFtoKLfQXLrWHO0sxCXKDQAsRucrAAAAABYh/AAAAABgEcIPAAAAABYh/AAAAABgEcIPAAAAABYh/AAAAABgEcIPAAAAABYh/AAAAABgEcIPAAAAABYh/AAAAABgEcIPAAAAABYh/AAAAABgEcIPAAAAABYh/AAAAABgEcIPAAAAABYh/AAAAABgEcIPAAAAABYh/AAAAABgEcIPAAAAABYh/AAAAABgEcIPAAAAABYh/AAAAABgEcIPAAAAABZJUF/MnfHE/ZMfiVZWAAAAPCUlpUQ7CwBMc1v4MSJ93Ij0cdHKCgAAAID+jc5X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xC+AEAAADAIoQfAAAAACySoP33u13/0tz6WXSzAgAAoJqRt3D5D34V7VwAMBN3PwAAAABYhPADAAAAgEUIPwAAAABYhPADAAAAgEUIPwAAAABYhPADAAAAgEUIPwAAAABYhPADAAAAgEUIPwAAAABYhPADAAAAgEUIPwAAAABYhPADAAAAgEUIPwAAAABYhPADAAAAgEUIPwAAAABYhPADAAAAgEUIPwAAAABYJCHaGQCAfs5WuHLI4BQhxHv7q6KdFxMsKnYIIa7f6HQd2hHtvAAA4g/hB2A1xz7DXScAACAASURBVKOvDRuakTAose9m7/Ubnb95a220c4QIshWuXFD0tJYefEfyrr2V0c1PmFaVbJoyfraW7r5+ta6hOrr5AQDEHcIPWES7YioML5oW5S/OSBsthGjrOKtr1sg/90q7qCz/XARwmVmu0HjJoNbpV1H+4tI5zyUMSpTvpKVmLSp29I+L4vBqWu5cLdF3s1eNPcI8I0TkTwqvf7u9ZsO/Pef6Nnv3LCb8AAAEi/ADVnA8+tq4kVPly9nTlm168yeei827/4m01CwhRE9vl9qs+cU/bR+eNtZg/ZlpY7bXbJg2cW7umBnaO3njH3zlP1f5Wl69gpudOXHLu2W+lpRZ0oQZJxQXPKbGHuj3ivIXj8rM1dKX2lvk+2GeEcKSk8JX5T93uUnbKblrAAAEjvADVhg2NEN9mZKc/sKKLQadjpISh6ov7/DXZE9MSBJCtF1tlS0t45bZ2BFTZLrpbL3xyk2k5qrpzOHWy19mZ05s6zhrWQY8FeUvnnf/E1r6WNO+WLsPE+PZ82vy+CKZbrlwQqbDPCNEVE+KlgsnZOCxqmTT9poNxjkBAEDFzFeIjlGZuUX5i81aW29fjxBi197Kvpu98k37gnKvCxflL05JTtfSPb1dlg2fVbvKdHa3b3m37L39VVveLYtu95WMtNFpqVnav+zMiVHMiVcxnj2/ZJte1/PKk7lnhIjkSaHuiBq0AAAQCO5+IGpC6zh+4tRHlzvO6N6UF8UvtbfI67LZwyd5XYN6QfrildPBZsAUaosQ/ZXapm93X/C/fKhDKaw/KTrcF7R+WSnJ6UX5jAABAASB8AOW6untkt1IRmXm2gpXBnvz4XLHGYMeOGq3EF9dTTKV9xtPHwhq6wbMHaSu0W6Y6IYdqxsKZFvqXRdTMuY1VyGTk9JGcSJX4z2SOTRYxiu1TX+t85LXZcI/I0Q0Toq2q2flsJAJo+8j/AAQsjidmQbhIPyApXpudLq7r8g20MypJea2OHftrZyRt0AO7142r8yzx4vcejg9ryqe3aNt5YO6N1yHdrywYos6DPeBqSVHT7rkptVBvZq01Cxt+qBLHS1yNLC6TiHE/MIntZdy2PHaJZWjR0zWDQOYU/D4uctNXocN6HIlhHhw2tKTLYe0zvqeucodM0NOavTO3n/XNuo3V3IBdV806vBoraDUT9cuqcwZdY86Fn9+4ZOnz32uzQQQbPYC37rfPZLsC8on5xTpCnze/U8cPF4TSM1R2/Stl7/0ukykzwgRmZOi9fKXckjJiPQc8zILYGCJ35lpEA7GfsBSSYNTGk99LF9q086auwl1fqGxWfqO6Wrf93B6XsnG3NisvH/95926Vn5S4tCZ+aVy17RBwF6pA4jVdco2sfhu2HHFs3tyx8zwHIIshBiVmbthzZ91b25Y82fPiYkSBiXKL9ZRGUbTFskLRca5UhfwHAytviNvIGjWr3LmjpmhmwcsYVBi7pgZ2jEKNnuBb93vHmleWLHlvknzPQs8LTVrfuGTtsKVBtnTpCbfKdO+rqJZcEaICJwU6nwJ6m4CQFC8zsNhsHzIM9PId2JzZpqBhvADlkpKHPre/qoOpR+8fCqCWdT5hYan679l1L7vpvS8mjJ+tteQQISxa5PGFnrOzyvf6ent6nBf6HBf6Oxul5+mJKevKtkkX64q2SRHHXR2tzedOdx05vC5y03qmJO2q0Yzbl2/0RlIrkLjePQ1dUbXvpu9t+3LkLQQshcCgz1au6RSBm89vV1aAV7q+LYRnzAo8eHpK/yu31fF0C0T6TNCROCkUK8+ypoGAOEbgDPTDEB0vkIUHGvaN6fgcS2dlprltTeILxPH3L92yW0L9/b1qFN/ql1NEgYl6lae/l2r19xvlnOXm+o+rxZCFN1z6zkPsoW95d2yRcWOzLQx8s5DZ3f7kS/+r7j9KrKkZb6zu73p7JHEO5K0izd9N3svtbcca9qnZlu9TazeLlDTuhvZ8mvXM1fnLjd9eeZT4aMDrtdchaAof7F6q/3EqY/k4Vu7pDJ3zIzO6x0hZC8EBnuUM+oeLdHT2/Xr35fK92U/gaTEofYF5c4PKnytXL09ogZXXoVzRogonRTqqBVGnwMw0UCemWaAIPxAFLy3v2pa7lzZOr93ki3wxlYgTzpTv2XUribL5pXJq90mfrOoQy/qGqrl0AIhhHyi+Xv7q9RONX03e43HtHV2t+vChvLXF3oupj6C2hfdaGa1xazLVXfP1WBzFQL1+73DfUFtJW95t0xtyAabvRB43aNVJZvkEfz76Tr1o8ONe2Ts5OsHTKN29/I70Vk4Z4SI0knRc6NThh/qXAgAEIJ+PDMNPNH5CtGx99P/kmntQnI4a9N1xFe7mqQPGynTaqvLxG8W3bBvv5e6A/HfB7eG8+dq36T5hU+uXVJpyr3sMHOlUb/fT59v0H1q8UV0r3uk5vBa12X1IzV7fvscB8XcM0JE+6QAgKD03OiUHVyFEDOnlpi7fl3/q2XzvIwpN2VmGgSCux+IjrqGarWf0uScIuPlDXh+TahdTZISh8qLKLLVFfvfLL5a4atKNmWmjb1jUGJKcrrBSIy6z6uXzvu5ltbGc+eOmVFc8FjjqY/DuYFgSmygttp1jXvred0jNYdzCh6X3aIinROzzgjRT08KAP1Y0uCUY8drhhd8GwBo83CYe8fb101gjVkz0yAQhB+IGrWJHPjl3r/W/zGQ7yP1WyYvZ5br0A5b4Up5Yzcev1nsC8rz73oowMHfdQ3V2cMnqdOtCiGGp40dXjBWm4UwYtlE6EI7I8QAPikA9BvaPBxqN9RpuXPNDT9u638V+ZlpYIDwA1FT11A9I2+h7Ek/Oaeox4zpjDTqt8yIO3OEEHk5s+SncffNsqjYcd+k+fJlZ3f7lWvnvu7rEULIucx1du2t3LW3clXJpgnZ96lTME0ZP9v0S0r92LnLTd09V71+ZPqcjBE9I0S/OykA9D/9b2YaeEX4gWiq+tNzcqB2UuLQhEF3mLVmz64mWntLxOc3S974B2X6s5O16vBx46Hn2jfvomLH9Lt/JOcTzBv/YCTCjxCm5R02NDOKWw/El2c+tTJUi9wZIcw+KdQCN2UeZADoZzPTwBeGniPKTp/7XKbNbUGqj1rLy5kV151M1Ce7GUz26st7+6vUMda+xkwnJ30/+KzdkpKcrg5wty8oVx/uIV3rapPpnJH5uk8XFTt8PdHPOHsBbj0Q6iNHsjMnhrYSNWgJKieROyOEqSeF+riPuIvnAcSs/jQzDXwh/ECUbXm3zO+0pKFRv2XUB03E4zdLX9+tIlIb2b6eDut49DXdV7Y6NerXPgp8ePpYbeVBPXhbPXw/nLlaW8PaJZVqbzHV6fO3mtdpqVmOR1/T0kX5i9cuqZxT8Hju6ILAsxfs1gOh9qrKGXWPZ2nYClfqbvF7FVrFjtwZISJzUvT0doWVJwBQ1DVUn7vcJF+aPjON/ILVbgJraSbhsBidrxB9J1sOyUfLmUjtaiLF6TeLu/uKvNj8yOyfTZs4VwiRdecEXw+cHjY0Y9zIqfl3PXSpvaW75+odCUnZw29dxW+9dFKm1eceJgxKXDrv53L0c4CdjtR72SnJ6eoavNLdWx83cqpB/zG/2Qt264FwHdoxc2qJlsOEQYlzCh6ffveP3N1XhBBDBqfIOcf8DqHp7G6XuxnUeJsInRHCvJNCDcm0kgEAszAzTb/H3Q9E3/aaDboLqGZdT1W7mmji9Jul7vNq9YKNNpGuFnsYlFXCoMRRmbm5Y2aMGzlVtjg73BfU7lt1DdUd7gtm5U3Vd7P3xKmPvP7J3k//y+ACv/bU8wCzF8LWA7F5u119fktKcvqozNxRmblpqVmyJP0OeFA7cWWmjQl865E7I4RJJ4XaJ+1yh36FABCOuobqr84fly/DnIhcR70JzCQc0UL4ASvI3j6+Hsn34ZG31AbW2Yt/9/rnIshBrl+e+VR92Xez93DjnsD/3GDTssnr2fZVF/OV9tr9yWCddQ3VtYf+oCu9nt6ugw27m1s/81zVweM1nq32vpu9TWcOb95u172/ebtdt3BPb5e8hmSQKzVvuvZxh/vC7r++1nKhUb6j7n5dQ3X56wvV2+tyu7qB9X6zF8LW/e6RZtObP2k6c9jrMp3d7SdOfeT3joHaiSvz9ofshnlGCEtOCoNNDEsZLtNqOQOAKar+9Jx60c3Xrf4QePa/iuuZaeLU97755hshxO92/YvXRgyAmGIrXDlkcIqWDuQus9pJxnj5ovzFcnxIaHM9yby1dZwN/AGFMofGf+U3e6FtPRBqmfvaui9yGqu+m73lry80MVfRJferp7fr178vjXZ20J/NyFu4/Ae/inYuhBCi/dr5l3f8NNq56G/Wr3LKTqr/6zWb+tHaJZVeZ5ZXF1P/PMDOV0KIF1Zskf2vvjp/XA6E++r88ao/PRfkHsCIr/OXsR9APAn2wkzgbeXwm+yhXTQKMId+sxe5S1bhrLn10pfaD1vCoMR+87gVZqgEYIEt75bJKx3mUh+CFO8z08QpOl8BQKSoP2Y5I++JYk5MpM5QGWxvRgAI3MmWQ5FYrdr/SqLnlZUIPwAgUlyHdsiBK+rkY3FtePq341g63BfM7ecGACpmpumvCD8AIIKONe3TEgmDEsN8flYssC8ol30h5K4BQGjid2YahIOxHwAQQe/trxo2NDNlSJoQovls3M/w0Xz2M21fOq939I+hLACi6JX/XGW8gOvQDoM+UX7/3Jf39lfxDRZFhB8AEFm6qYTjWl1DNR2uAADhoPMVAAAAAIsQfgAAAACwCOEHAAAAAIsQfgAAAACwCOEHAAAAAIsQfgAAAACwCOEHAAAAAIsQfgAAAACwCOEHAAAAAIsQfgAAAACwCOEHAAAAAIsQfgAAAACwCOEHAAAAAIsQfgAAAACwCOEHAAAAAIskRDsDAAAACIutcOWQwSlauq3jbF1Dtd8/KcpfnJE2Wktfv9HpOrQjgvkDFIQfAAAAcczx6GvjRk5V35l3/xObt9uD+pO8nFlVf3ouIvkDbkf4AQAAEMeGDc3QvZOWmmVfUO78oMLr8rbClbrYw+tKEMuK8hfPu/8JLX2sad97+6uim5+gEH4AAAD0N7mjp/v6KC9nlpU5QSRkpI1OS83S0tmZE6ObmWAx9BwAAKCfuNTRoiVSktOL8hd7XWbEnTlaoqe3y6JsAQrufgAAAPQTrZdODk8bq6WnTZzrOQZ92byypMShWvrildOevbB01BHqQojAO/mof2j8V8FuIvA1a0IYl69uxeu4/EXFjgAzEObWA9lE3CH8AAAA6CecH1TcN2m+lh49YrLnAhNG36cl+m72nj7/uUH4sXZJ5egRk2WsoplT8Pi5y02/eWutbuGKZ/ckDEoUQnxQ94br0I4XVmwZlZkrP31gasnRk65deyvD2YQQYtm8snsn2dTl5xQ8ri5w4tRH22s2yJf2BeWTc4p06593/xMHj9foIgrj/M+etuyjY7u0P9GN2n9gasmHR97yOm+YWVvXld6qkk1Txs9W/zx3zIx/e86lpd/Z++8BRjhR1D/Dj5Hpd49MvzvauUCs+LL1486eNiu3WHBXqZWbQyzrvN725bmPrdziuBEFd6aMsXKLiGXWfwEi6s5dbtIar0mJQ22FK3UtXXlv5FJ7i8FKZIPY06jM3A1r/rzpzZ+ob8qFx2bl/es/79a1uZMSh87ML73xdbd6IT/YTdgXlMvIypfEhCSZ1jXipbTUrPmFTwoh1JIxzn9Kcvr8wie7r1/94czVKcnpul3TPtI1+k3cuq70RmV4Wa2k3keKWf02/KD9B+l8+xeEH4iW8+1fWB1+DL9v4qgHrdwiYpn1X4CIupYLJ2TDd1ruXLWZu6pkk0wfa9onOwV5kg3int6unhud2juy5Z2SnL6qZJN6n0HSXZhXTcudq4YfQW2iKH+xjD36bvaePve5ECLj+7eGX2s6r3doibVLKmUh9PR2nb34dyHEsJThWvSVMCjx4ekrvN6y8JX/hEGJpXOe8xovJQxKLLpnsRp+mL51oZRe29Wzur1WXb/R6euj2NE/ww8AAICBadfeyhl5C7SG8vD0sepHY0dM0RI9vV2uQzvkAAZPfTd7L7W3HGvap4teZPvY+Br8uctNdZ9XCyGK7lksG+K6RnNQm5g2ca5M7/7ra7KtL+8V6Ppr5Yy6R+7pr39/65qg7DqVlDjUYG5imX/1dodWpJc6WvbXv63bNV05m7V1r6W35d2yRcWOzLQxsqDOXW768synIn4eH0n4AQAA0K9cam/Rmq0JgxKXzSvThg3YClfKlvTFK6eN11D++kLPN7fXbJBjDAyokUBdQ7XayWpRsUPeAAlqE8NShmuJDvcF9T7D2Yt/zx0zQ9weAKwq2SS3+PfTdep6DjfukSM3sodP8pr/pjOHt7xbJl8unfdzX7sms6reFQlz64GU3nv7q9TQsbvnanwNT2fiXQAAgH6l5cIJmZZjzdXHfRxu3BO5retGjXd2t4e/zr6+Xi2RdHuHseSk73sunJl2KxS51nVZ/UgNXe7wMfJEjT10Izp0u9bhviDTMh4Ic+uRKL1Yw90PAACAfuW2/lfftYazh3/7cLrO7vYAJ0daVbIpM23sHYMSU5LTfQ0TD1OAm+jovCDH08tuS4uKHfKmR7sSCagt+zkFj+tmx4q06G49LhB+AAAA9Dey/5UQwr6g/EZvt2zct1w84fvvhPyT/LseilDIEcImttdskMM87ps0P/+uh/pufq3OENV4ytJJPhAOwg8AAID+Rp3/Knf09Ou9tyZE+vupOh9/9K1FxQ51itvO7vYr18593dcjhNAGWoQvhE309fWK7+KNhEGJatzy2claX4Mfzl1u6u656vWjprP1oWU+cNHdeswi/AAAAOhvdu2tlE/oS0lOl4POL3W0+O15lTf+1uTdn52sVSdoCmToeSCC3YTj0de0Xejsbnd3X0lNvjNp8NDO7vZrXW2HG/cY7NGXZz6N4rDs6G49ZhF+AAAA9EMXr5z2fKh566WTfv8wNflOmfY1OWyYgt2EHLhy4UqzOjTcK/XJGNmZE0PNY4is37rX8fexjJmvAAAA+qHG0wc83wykrS+nmRJCFOUvlukXVmwxJWPhbCJn1D2OR19bu6RS+7eo2OH59BK1X1POqHs8F7AVrly7pDLErPtj/daHp4/VytDgQS4xhbsfAAAA/ZDr0I6Hp69Qx2efu9wUyB+6u6/IzlqPzP6Z9si/rDsnyDfDF+wmWi99qd3JSRiUqN7S0QaKzCl4/Kvzx6v+9Jz2puvQjplTS7RbEAmDEucUPD797h+5u68IIYYMTpFTbKkPITGRNVtv6zgr0wmDEpfO+7l8Pknsd/fi7gcAAED/pHu8oPo8EAN1n1f33fzuORuJQ3PHzMgdM0MLDHp6u0zJWLCbqPrTc8abHjdy6i/+abt8uXm7XX1iRkpy+qjM3FGZuWmpWXLM+vUbnfq1mMSCrdc1VKtPHYkvhB8AAABx7Ovv2vGyQS8dbtwj3+zp7dIefy61dZyVn36t/G1dQ3XtoT/oHnjX09t1sGF3c+tnXvPQ5zsPajtbpoPdxAsrtsjbOCdOfdR05rD2T72fMzxtrK1wpXy56c2fNJ057JkfIURnd/uJUx+5Du0IJP8GH6mFpt6OMHHrXktPs3m7XReB9PR2xf6tDyHE97755hshxO92/Yuv+hSPCu4qLbirNNq5QKx4/9NXzrd/YeUWV//wdSs3h1h2vv2L9z99xcotPpT/1MRRD/pfDgOD9V+A5pqRt3D5D34V7VwIIUT7tfMv7/hptHNhNVvhyiHfPWU8Qu3aQDaxqNghH9534tRH22s2qJ++sGKLnGL4r/V/9FyJugmDrURIpLdelL84I210hFYeJl/nL2M/AAAA4IV6hT6Km1Dnj7rccUb3aUKCnwcXWrAXUdx6gA+wjymEHwAAAIgP0+/+0fUbnVqbvih/8bSJc4enjdU+6rvZG2uX/+EV4Ufsam1tFUJkZ2dHOyPBqampuXjxohBiypQps2bNinZ2EKI4rX6CGthfxGkNpPoBkXDsy33yUegpyekLip5eUPS052KHGz+wNl8IEeFHpLjdbrfbraX9/oJqP7Tqkg6Hw+VyaYl169ZFLJvmKyu79TCgxsbGKOZkIBuw1U9QA2NAmNVPxHMNpPoBkVDXUJ09fJJ8iLunnt6uT47XcOsjXjDzVaQ0NDTM/87OnTsNlqyvr5dLHjhwQAjR2tqq/fQKIaqqquTPMxAgqh+iKJzqJ6iBALzZtbfy178vPdiwu+nM4UsdLR3uCx3uC+cuNzWdOfxB3Ru//n0psUcc4e5HpGRlZcl0eXn58uXLfS25b98+mZ40aZLnAoMHDw58u263++2339bSCxcujLuuCzAF1Q9RZGL1E9RAAArdxMGIU4QfkTJhwgSbzSav4TU2Nubl5Xku5na7q6q+jdftdntGRoYQIjs7u6Kiora2Nisra+7cudqbAXK73Zs3b9bSU6ZM4dd3YKL6IYrCqX6CGggA/R3hRwSVlpbKH+Bjx455/QFuarr1uJy5c+fK9PLlyw0uGQJ+Uf0QReFUP0ENBIB+jbEfETR16lSZLi8v97rMyZMnZfree+8NdhOtra2tra1ylGdEud3uVoUFW0Q4LKh+ghoIH6h+AABfCD8iSOuBIF82Nzd7LiN/mNW+B0IIh8ORl5eXl5f36quver7Z1tbW1tbmcDi0IZuVlZVCiPr6+ry8vPnz58vlV69enfcd7RdarsFzPOjOnTvlwm1tbepHBw4c2Lhx4wMPPDBfkZeXV1NTE3LhINJMr37CsAYGUv0ENXDACKf6Cb4AAaBfI/yIrNLSUpk+fvy47lN1WkZd3wN14hfPN1taWl588UX50ul0CiGOHDlikBPt11f+SWdnp24B9Z0bN27ItMPhWL16tbYJnbKyMl3zFDHF3OonDGtgINVPUAMHkpCrn+ALEAD6NcZ+RJbaA2H37t0lJSXqp8eOHZPpoPoe/Pa3v5W/o9KUKVMM/iSo2WNUckN2uz0nJ0cIce3aNdkmqKqqmjt3bkFBQWgrR0RFqPoJbzUwQtVPUAPjlpXVT/AFCADxg/AjstQZYFwuV3Nz84QJE+SntbW1WsKz74Ex+UCuhQsX9vT09PT0CCFmzZpVW1t78eJFu92uLVZZWTl9+nQhxODBg4Nav8pms5WWls6aNUtdw9y5c+VWjhw5wq9vbIpQ9RPeamCEqp+gBsYtK6uf4AsQAOIH4UfEqTPAHD9+XP4ANzc3y/c9+x745fVhwLpZJjMyMsKfd1LX/UbDz228iFD1E95qYCSqn6AGxjMrq5/gCxAA4gRjPyJO7YHwySefyLTaGTqEWV+efvrpMDOGgSBC1U9QAxEAqh8AwBN3PyJO7YHgdDqff/557Sa+/DEOoe+BECI1NdXcfBqrr68/efJkZ2fnwYMHPXtdI2ZFqPoJaiACQPUDEPuWzSu7e9wDQojrNzp/89baaGdnQCD8sILaA+Ho0aM2m62trU1OpRJa3wPLNDY2vvrqq/zixq+4rn6CGhjnqH4AYtzd4x5IS80SQqSlZi0qdry330uXS5iL8MMKag+Effv22Wy2o0ePyndC63tgjdbW1qVLl8qXDofj3nvvHTJkiBBi9erVUcsWghG/1U9QA+Mf1Q8AoEP4YQXPHgj79u3TPgq570GYrl27Fshi+/fvl+l33nknLy8vYjlCpMRg9RPUwAGD6gcA0GHouUXUJ3AdPXrUmr4Humf3qqqqquST4IQQjY2Nmzdv9lysoaFBpvnpjV+xVv0ENXAgiUr1E3wBAkCsIvywiNoDweFwyHRE+x7s3r1b+4ltbW3V3rHZbPLTN954Q/v0wIEDagcDVXp6ukyrv9Y1NTWRyDAiJEaqn6AGDkhRqX6CL0AAiFV0vrKI2gNBikTfA3VCGJfL9cADD2jp2tra7OxsdRhoVVWV1yntVRMnTpTpysrKRx55RAhRV1fn9w8RU2Kk+onbByJTAwcIy6qf4AsQiHNF+Ysz0kbLl4GPAlf/0Piv5JLXb3S6Du0INacIC+GHddRfPk0k+h6kpqauX7/ea0cCIcTDDz/s2Q4QQthstmeeeUY+x9fr8k6nU/aaEELY7Xb1JWJcLFQ/QQ0cqKypfoIvQCBurV1SOXrE5KTEoeqbcwoeP3e5yXMy3Ipn9yQMShRCfFD3huvQjhdWbBmVmSs/fWBqydGTrl17K3V/VZS/eN79T2iTXGlmT1v20bFdJu8JAkDnK+tMnz5dfWmz2QoLC30tLDsJqL0FvL7pac2aNevXr1ffsdvt2rXn1NTUl156Sfcru379+pdffnns2LHyncGDB2sJbXm1v4S2tr/85S++uisEmElYLPzqZ/C+yqD6CWrgQBVU9RN8AQIDTMWze3LHzNDFHppRmbkb1vxZ96YWewghxmbl/es/71ZjDyFEUuLQmfmli4odur8qnfOcGnsIIVKS0+cXPpmSnC5gre998803Qojf7fqX5tbPop0Z0xTcVVpwV6n/5fo1t9stOyvLxp/U1tZ248YNIURqamogD/CSy3tdW4x7/9NXzrd/YeUWV//wdSs3F4OMq58YSDXwfPsX73/6ipVbfCj/qYmjHrRyizGIL0DJ+i9Ac83IW7j8B7+Kdi6EEKL92vmXd/w02rnon/7tuW/vSfb0dvXc6BRCJAxKVKOCE6c+2l6zwXN5Ax3uC5u337rWsH6VUxd7ePXX+j/y3A8T+Tp/6XzVbxn/rAbb6zpa82MiTvlt1VEDEVF8AQJxpO9m76X2lmNN+9TBGKtKNk0ZP1tLj8rI9fGnQghx7nJT3efVQoiiexbLOyFqsFGUv1h9KTt0qZuAleh8BQAAgKgpf33hb95aqxsIrt7uMKDFEnUN1XUN1b95a23fzV75kex/NXl8kXyzw31BDibZXrPhs5O1hUBakAAAIABJREFU4eYewSP8AAAAQFzSDUzv7G73XCYz7dbgrnNtTepHzg8qOtwXIpQ3+ELnKwAAAETZqpJNmWlj7xiUmJKcLgeXm+IOZW2XO86YuGaEhvADAAAAUWNfUJ5/10PmhhyIZYQfAAAAiI5FxY77Js2XLzu7269cO/d1X48QInfMjOjlCxFE+AEAAIDoyBt/a6Lwz07WOj+okC8DmWA3WMOGZpq+TgSLoecAAACIjtTkO2VajT1M1Hb1rEznjMxXP7IvKA/keSAwF+EHAAAAoqOv79ZUuUX5i2X6hRVbzNpE29VWmU5LzVpVsklLryrZpPb7gmXofAUAQETU1NRcvHhRCDFlypRZs2ZFOztALHJ3X5EPOH9k9s+mTZwrhMi6c4L61PMw7dpbee8kW1LiUO3llPGzI9GtC4Ej/AiL2+2+fPnyhQvfzhidlpY2evRo44c9A5HW1tZ28uRJ+XLcuHHZ2dlRzA/6n9bWby8lDh482NcTwd1ut9vtFv4eQN6/lZWVyXRjY2MUcwLErLrPq0vnPKdNe5WUOFQdbt7T2yVjhjB9eOSt+YVPek6upT1wXT4rHdYg/AhRW1tbbW1teXm550cVFRWPPPLIgP25RRS1trb+7ne/czqduvdtNtu6devy8vKikiv0My6Xy+FwyJcOh2PdunWei7399tubN28WQtjt9o0bN1qWPQDxpa6hOnnI92dPW6be7ujp7Tp60pU69M4p42d7/knfzV4tkFCfca65fqNTjuW4fqNTvq89Uv3h6SvUeKbDfeHg8Zru61eXzvu5558gcgg/QtHY2Lh06VJfn5aXl9fW1lZVVVmZpahzu91vv/22ll64cCGX261nUC1dLpfL5VIvvnK8ELJTp06pL6uqqiZOnFhSUuJreafTGWb4QXUF+jfXoR2uQztshSuHDE7R3nlvv1Ejqvz1hb4+0j0E3WAr1290ajGJEKKuoTqUfCNUhB9BM449NC7XgOtT6Ha7tSudQogpU6bQPrDeq6++KtM2m23mzJlaWh4XFccLJiorK3v44Ycjd8uX6goMBDIY6AdbgTHCj+C43W61kSeE2Lp1qxxQ6Ha7Gxoatm3bNgDDD0RXfX29rHW6vi6PPfaYVi2jkzMMDB9++KHBDRAAACTCj+B8+OGHamhRW1urXodLTU2dNWtWfn7+hx9+6PXP5VhMTeDX8OQfeh3oKYeBBrjCYJc3XVtb240bN7T0QB6WaqKzZ29Nav7II4+oH2nVMsxZd0Kuulpl0x3lYNemLh/Ipqlg1rDb7XKgUVlZ2axZs3wNQzcQswfL3DoPAJAIP4KjTmNSWVnp9QcpNTXV8ypgc3NzdXW154CQyspKz04LDodDC3L279+fkZFRU1OjbtfhcDz55JPaz7xuDKjdbn/++efVFoDxqnyNSJZ/VVFRsXz5cvWjnTt3ygH32jrr6+vtdru6zOrVq2X6k08+UfeusbHR6XTqxkavX79+8eLFITRcIGmTe2ra2toMlgzqeIkwqq4Q4sUXX9ReyhsyBw4ceP/99z0Hx1dWVnq9dt7c3Lxt2zbP5SWn01lQUCBfUsGslJOTU1FRIb8Qqqur16xZE/ifB3KwjKvr1q1b5Uv1RrRG1kbPse8HDhyQf6h9j6mfmlvnvXr11Vfl+nWXsQCg3+Oxg0HQTZsY+OXkmpqaH//4x14Ho5eVlf3yl7/UtRflDZaWlpaNGzeqAYMQoqqq6sUXX9S6gamxhxDC6XRqH3ld1auvvqpblcvlWrp0qed0kPKvOjv1U0Co72jXLI8cOeJ1rzVqZmpqapYuXerZlNy8efOLL75o3GiGsSlTpsh0WVlZfX29ryUDP14ivKor22FCCO2gOxyO1atXe40lysrKdN0ahRCNjY0//vGPDWIPIURPT4+aWyqYlU6fPl1cXCxfbt68Wd5Z9SvAg2VcXVV1dXXqy9bWVrX66Y6+unBi4m0TcZpb572qqamR67fZbMQeAAYawo8gdHR0yLTNZgvwYuqBAwfURr/dbl+/fr0aNrhcrv/4j//w+rdq3waVy+X65S9/6fUH0uVyee36ZbfbfU3G5dnsC4ra8PU0ePBgLaGWg91u37p169atWysqKrR3DAoBgRg3bpz60m63v/nmm16fMxDg8RLhVd3f/va3niOg1NEp69ev162tqqpKjZrcbrec48Fms2kVZv369bp1pqWleeaWCmYNp9OZnZ2tHpQ9e/YE8oeBHyzj6jpp0iSbzaalq6qq1OD5q6++UpdsaWlRX8ovQ4fDod7NML3Oe2psbJSbsNlsL730kt8/AYB+hs5XQThx4oRMy2mF/FKH/KodRZYvX15RUaH9XDmdzqVLl6p9SFTaHX8hxBtvvCF/NWXnKK2j/4cffih/0nbv3u1rDKjs4qJ2aXC5XPX19b627tesWbNqa2svXrwoV1hZWTl9+nRx+0gVWQ5qn4RZs2ZlZmZqv+5Op9Nut/NsitBkZ2er3WDEdxNe2e12XakGeLxEeFVX+9ThcCxcuLCnp0e7R2Gz2UpLS3UjBObOnStzcuTIEbmqhoYGuczLL7+stRFnzZp1+vRpLSbX9deigkXLwoUL5bRUmzdvnjdv3oQJE4z/JPCD5be6zp8/Xzb6z549K4+v+nUthDh58qSsWs3NzfL9e++912vGhEl1XqetrU293FNeXk6fQAADEHc/Ikudj2j9+vXqL1Z2dvZTTz0lX/rqY7B169aSkhJtFOPTTz+tflRZWbl8+XLtI7Ud5usKnLYqLV1QUFBZWel36wHKzs4eMWKEfJmRkZGdnZ2dna124FavfKt/W1hYKNPHjh0LJxsD3PLlyz1vDmhNpVdffVXtMeL3eAkzqq72NLq8vLyCggKtp2JVVVVJSYmuveUr7pWXq9evX69en5YD63fv3u01t1Qwi+lugPidYy3Yg2VcXadNmyY/ampqkmndfNNqZH78+HGZVsOPSNR5nT/84Q9yE++88w7drgAMTIQfkXXy5EmZfvDBB3WfTpo0Saa9PpxB3D7CRDfkUXeLQ20BeO2Brfs5nDp1qkyfPn3a69bNopbDsGHD1I/UnfIcaoKgrFmz5p133tE16YQyXijwVYVfdXXRcrCSk5O1hK5yeh3CQQWLrscee0ymnU6n115/krkHa/To0TL9ySefaAn5BSi7ZqlvysV0fWgjXefVIR9bt27lRhyAAYvwI7LUX1DdD60QIrq33dX8GI/uDZ9aDvPnz8+7XUQ3PdDk5eVt3LjRMwjxNSjIl/Crrq9ZR+vr63fu3Pnmm286HA6DCiCblWpztrW1Vd70mD9/vtfcUsGsl5qaqt5NNf4+MfdgpaamyrEZcoi5HPhRWloqIxDtTbfbLbNXWlrqK2Pm1nmNOqokzImwASCuEX4EQe0AcPDgwSjmxBT0Oe7HtCDE6XSqV391855Zr7Gx0eFw2O328vLyzZs3G4/TLSgokBHU0qVLHQ7Hxo0b1Y7+6pxLiDptfJrG7w0Qc6kdqLQ+e3LgR25urgxTtdmu1Cfk5ObmWpZJIYQ6hH3nzp1WbhoAYgpDz4Og3uV3uVxtbW1x3YKP1jyklZWVvspN7d6A8BUUFKxbt05t5be2tkaru3lra6ucyUoI4XA47r333iFDhojbn+SgSk9Pl2ldrGLQb54KFhWpqalVVVXqjYicnBy/f2XKwVLDD22IuewcpX5pV1VVrVu3Th0fYvGdseXLl8vOV+Xl5YWFhX7H6ANAv0T4EYSxY8eqLw8cOOBrgimvrl27pmswqQGAZ3/9SLt27ZpM654f4nUZs0yfPp0Bl5YxpYFlStXVHsqmeeedd/xmzOVyaW01h8MxceLEL7/8srGxcebMmePHjy8sLDTo5UIFixabzWaz2eT0UOqdN19MOVgZGRlyu+Xl5fK2mN1uT01NVSOQ5uZmOfDDc54GVSS+rrOzs9UIbdu2bQbPJQSAfozOV0HIyMhQf7HKysq8djBoa2uTN9bHjx8v3//44491Sx49elSmH3jgAROz6pXuUXR79+6V6YkTJ3r9E91U+o2Njb7GXKo876uok/fr5uOHKerr673ezlLnGBVCeG3qef1D06uuOpFuIEHRH//4Ry1RVFRUUlKybt26qqqqNWvW2Gw2z9iDChYj1OmhfHWuC/Ngea2u6igO+ewRrWaqg0P27t0rB35os/eqLPi6ttlsMnRxOp2BPCcEAPofwo/gLFy4UH25dOnSnTt3Njc3t7a2tra2Njc379y5s7i4uLy8XJtlRe0VsHnzZjUA0PrBy5eev4Wms9vt8tfuwIEDaiCh6wOtXrZ84403tAjkwIEDaucZA7t379b+RE41o/aj2LZtm+fEXG1tbQcOHAh8X6Bjt9uLi4tramrUeKO5ufnll1+WL+Vj3XQ8j5eIQNVVe1KpMW1NTY3xH27bts3lch34jnau6ZahgsWIWbNm+b3pEebB8lpd1W8w+c0mJ/eTlVn90tPdzRZWfV2rEZrD4Qj8OfEA0G/Q+So42dnZlZWV6hBedTp5T9oNE/mbZ7fbbTbbzJkz5aPTNBUVFdZ0F/HaycrzWWylpaUyUKmqqvL1uHSVekHa5XLJq4O1tbXaDP2yHFwul8vl0nrUCCEuXrx48OBBbXPawiHuGwwHl9tsNnWqKOPjJSJQddU7bJWVldrjO+rq6nzVrscff1yrFVqF8VygqqpKtnSpYLHjmWeeMb6oH8LB8ltdvd5PkyMr1NsaGrvd7jnmxJqv6wkTJqhPCP3d735HFyz0Dy+s2DJkcIoQou3q2S3vRnmmkxi0qNghhHhvv/8G1UBA+BG0kpKS5ORkX4MlNA6HQ/4+rVmz5tq1a+rTynW/zQ6HY/ny5RHKrcput3tOiGmz2Z5//nndmw8//LDsS61b+JlnnvHa7zk1NVX95fakKwevjc7Bgwf73Qt45XA4DKJEm822bt06tb3l93gJs6uuWqmcTqdaFX3VTK/vq1uvqKiQGaCCxQhtyjLd8dUtE+zBCqS66k4B9Svac4T33Llzva7Emq/r5cuX19bWynPhkUceYR5emKUof3H28EkZ378VIXde72g++1ldQ3WkNz0q89ubkGmpWZHeVtypeHZPwqBEIcT0u3+06c2fRDs70Ufnq1DYbLba2lqvXVm0391169apb65bt27r1q2efRLsdvvWrVt1Cwul75Pnnxh8lJKSItNeB+Zu3LhRN9py/fr1L730kudVwNTU1JdeeknXaFi/fv3LL7+s9ljQNebWrFmjW7/dblcvE/oqByGEw+FwOp1xPZNYdGll69nOs9lslZWVL7/8suflYb/HS5hadbVKpYvb7Xb7X/7yF6+d+mpqamQT1ul0bv2O+nyJ8vJydSQAFcwa8qvG11WY559/Xq2K8kH1qmAPlt/qqusZW1RUpL5Uq40QYvLkyV5zbpCxEOq8wafqet5//31fmQECZytcuX6Vc+m8n8/ML80dM0P+u2/S/KXzfr5hzZ+XzeOORHQsKnZosYcQIiU5XbsNMsB975tvvhFC/G7XvzS3fhbtzJim4K7SgrtK/S9nBrXnbmpqqvFjp9ra2m7cuKGlBw8ebEFjSG10agPl3W631nM6kAzIDPvdNUmuX/gY6CxuLweDxczy/qevnG//IqKb0Fn9w9et3JxKLX8RQNkGcryEqVVXXZWvLba2tsquYk6ns6CgQP20pqZGdjPz2p/K4gpm7Hz7F+9/+oqVW3wo/6mJo/QP7Y5ZQR2sAKur6Rmz5us6Qqz/AjTXjLyFy3/wq2jnQggh2q+df3nHT6OdC+9WlWyaMn6238XOXW76zVtrI5SHf3vu1q3C//Wa/4nvIqcof/G8+5/Q0sea9lnQ38l4i4uKHXMKHpcvP6h7w3VoR6SzFCN8nb90vgpXUD+BsfADFnggIULKcCDrj4Vy6K+COr6BL2/iIQtkVeqESOrjPjXd3d3hbwIxIqiDFWz1Dge1CPHCM/bou9nb2d0uPPpBjcrMXbukst8PzMhIGy13PDvT+8SeVm7xvf1VeeMfTE/N6rv59cUrpwdO7GGA8ANATNu5c+eTTz6ptQXdbndDQ4Mctmuz2RhKDmAgsxWuVGOPnt6uT47XqFff7QvK8+96SHb+yR0zoyh/sQVDQaB65T9XRTsLsYXwA0DMyc/Pl2mDudd++ctfWpUjAIhF0yf/SKb7bvb++vf6nufODypshSsXFD0t3ym6xyj80EYmtHWc9VzGVrhSm9vq+o3OAC/hy3EOfntAyZX72rrX1Qay5kD42uui/MUZabceXRq5flwhb0j9wziaVovwA0DMSU1N/ctf/rJt2zZfM1/Z7faf/exn3PoAMJAV5S8ennZrPpiGf/zN62KuQzum5c6VM1OlDxspP5IzMn1Q94YQYn7hk9rLnt4utSG+dkllzqh75C0UbcnT5z436Mf1wootcotCiAemlhw96dq1t9JzSfuC8sk5RUmJQ9U3593/xMHjNZ5Bjm61QogHpy092XJoe80G4a0fWu6YGXJQyjt7/13bqUD2eu2SytEjJutyNafgcd34mWC32Nndrpv5atm8sqkTilOS09U3tQ3VfV6tC4fUnLsO7Qi8kGMN4Uc/53Q6jxw5Iix5rCFgogkTJmzcuPGpp566cOFCS0tLZ2enEGLEiBEZ/397dx8dVXUvfHz3kSQQSIiGtwQDiYFCRCDIq3IFhipRkgpPNTDaisG24OiitGRh1GsKPGgfgRW7rAuj3F4M2noH4lVkEQu3rgToUkGkvBUJRRogEsLLCHklJPbh+ePUzeacmcnMZGZPXr6f5VqeOXPm7H32bCb7d85+iY8fOnQo/fIBIGXgaLn97T+bnf/jfm1ZIUTluaOyndo9sqfsfyUjiqT+w4cmjZMv1WZ33jyndS7dbjdFpt56p31GvttE/33++6b2dPfInhNGZF1taTTdobeGE4a4mP7Tx/1ECKFGINbTGjmRAUBCvJtTSfIpQatXLVv5Vgl9Uv99/vsyhPA3RVP+PV2+kVDWPU9H9+itloCa82U/32qKjjwVcjtE+NHJpaenm2YNAjqQlJSUlJQUVkUAAKtePeLktjHW3JMPdhRMGHG9X5baz8egtsJVjofWqrHHt/9sbrraINvQagZuyJglSDCMTJ2qtox/NqtANr6bmhvOnD8mhIjt1dd4pNPtpsgpY+bKxve8zJfkaesbL537pkIIEd29d9+bk2TOXTVnvKw6cuVqvY9XLXc2NTc0Xa039ly/6uib52W+ZDxv8TdFlXr5Mi01IVMJqLxMdGYq5PaJ8AMAAKDjie99PYrw3tI1iYqINu2RXYNOnNkfGdE9slt3IcTEEQ8OGnC7POboyU+NNrcQ4mezClJvvbP+ymVPSRh9h4QQE+940NOKhIMT7jA2mpob1FErjofWGul2j+wpH7CozxlM/ZfsM/41H8nvP8ydOdnRJ+5W2To/e/HEV1/vEx7Gq7i9aiHEt/9svnCp8vCJnepH1H5WMjP+puj28sWNZTtzsuOukbONvHWP7ClDHStfCrl9IvwAAADo2Bqbanw/WF0WXbIOSxiWfH35zst159RG8O8/zPUyg5Y6QGLPkS1qX6aZkx3Gvfl5mS/JncdO7VE//tfy7TLsSew71Hp+27jH1Ja92gHso08K1YHpjU013h8FWK9aCJH/Rob1yLdL/l1d2yTgFA3q5ZvK9qNPChP7DEm99U7jpaf+Xb4UcrvFqucAAABdiNunFh9/XmTa00cZ136q+ojpXS+TU5kWN3TbMUw9eW3DRU9njviuSa0+3pk+7ic/m1UwccSDnjLgO+tV6+G9bE+cOSC3PT3N8KWQ2y2efgAAAHRs0d17+36wqblvsIYTEcq4CLcfaQv15Pekz1HXBXdrz9+2zJ72K2PbGPieeuudk9MfLj/5WVvu9HsJouZlvtQnLinipshe0Td7GokeMO9lW/bFO+pcyZ0P4QcAAEDHU9vgkrfG5aIZbtnGPaa+9GugSDux58iWxL5D7xw+Q40E+sYl9U1P6hN3q6fREYExrdWIoCP8AAAA6Hgamq73ofI+4Lj/Lcly+9t/Nvu4aKA2Zy+e8DR2Re2G9MGOgg92FMzLfCklcbQ652xa8t1BHO0wc7Jj9NDp8mV946Vvas+2fNskhJDjMdBGhB8AAAAdT+W5cnUCVk+rcAghhg2+Poj8wqXKANKK7dkngE/56Kuv9/kePBgPOmZOdoz5/n1yjtrhyXcFK/wYnnyX3D54vFQtUrdDz9vOWrbq06qm5oZQJBpeDD0HAADoeMq+eEdtm4647d/cHvaLub9XnxUY08L6orbBJbcHDxhhenfmZIepT5dfXDVn5HZinyH+fvyjTwrVUeMRHjpK+TUkxhATfYvc9rKSoyc+pui9bIcPvr7a1aXaan/z0P4RfgAAAHRI6pS13W6KXPnkdvuMfDkl1P+elps3z6mubXfhcqXvTwlOVf9NbsfF9Hc8tNbYnjjiwZ/NKrgnfU7qwMDXNVZ7VQ1OuEOdu9ZgG/fYz2YVyJeOh9bK9T0M6uKJLf9sdptK35uTjNKwnt+Tb7+9fip1cq1fzP29Lx/3McXyU7vldlxM/3mZL8mX9hn56nIrvoeLHQidrwAAADok5/+sTOw7tO93s7h2uyly9NDpo4dOl5NEqeobL73yx3m+n/yjTwpHpk6Vo0oGDbg9iL2Pyr54Z8LtmcbJu90UeU/6nDHfv6+u8RshRI+oXnKyKTmoI7Zn/KABt4+47d8uXKpsbKqJ6NY9se/1ZyZVF47Lbdfl689Vut0UOXvar2Rp+BJ61TV+I/t03X/3gpFDpgoh+t+S4mkp98BSVC9fCJGWfPfKJ7fXN17qHtVLfVTlV7jYgfD0AwAAoKN65Y/zzl480ephl+vOWdfXa9WOfe9+6+HBgvCwfojvVr1tV1er6BV9c0Kf1IQ+qXEx/bu5W+5DCNHtpsiEPqmpt945aMDt6rJ9ai+pPUe2XK47F3Cu9vxti7zk7pE9jRl+jdjD0zCMwFI0XX63myLjYvqrsYe/4WIHQvgBAADQgf1u48/+cmDThcvux5Rfrjt38Hjpqrft1rdkO9tTjLHnyJb8NzKs4U1Tc4NpWLaXU6khhCmceOmtH534+q9uU69vvHT05Kdykq7PvyyxNvG//Wfzia//ar20VW/bTQc3NTfIxwjer3rPkS2lX/zBtIpfU3PD50e2VlQdtB7flhQ9XX5Tc8OJr/9qDRcDK+R26HvXrl0TQqz74JdeyrTDSb8tK/22rHDnAu3Ftn2vVF/6u84Uc+59Q2dyaM+qL/19275XdKb4byMeH5JwV+vHoWvQ/wMYXHcOz8j+wbPhzoUQQlyqrV79ziPhzkXrTEMOgth1R57ZdfmMl9X6AmMb95i6dImXbKsX6P3qJo54UI4PCaAc1Cz5+PGAU1TTunK1vr3NjBwwT/9+GfsBAADQSYRuqEBIByH43uD2PRttjJECiAECTrHTxBs+ovMVAAAAAE0IPwAAAABo0jk7X31V9VmH7uqK4Pqm/mvNKWru64/2rPnbK5pTPHxy+1dVn2lOFO2W/h9AAPCuc4Yf9U2u+iZX68cBoUH0izCqaaiuaeiEq+QCADoHOl8BAAAA0ITwAwAAAIAmhB8AAAAANCH8AAAAAKAJ4QcAAAAATQg/AAAAAGhC+AEAAABAE8IPAAAAAJoQfgAAAADQpHOuet5Y39JY3xzuXAAAEH69ekd179E5/9wD6Ig65+9RY33zxbMN4c4FAADhFxFxE+EHgPaDzlcAAAAANCH8AAAAAKAJ4QcAAAAATQg/AAAAAGhC+AEAAABAE8IPAAAAAJoQfgAAAADQhPADAAAAgCaEHwAAAAA0IfwAAAAAoAnhBwAAAABNuoU7A0C7ljNnqRCiaNOacGfEP79d9n7P6FghxNnzp5cVPKG+1d6uqL3lBwAAhBThBzqtjKlzE/oPMrZbbd0ajWDTkZsK90dERAohpk36Yc6SKaHJZkgkJw0zNvrGJ6j729sVtbf8+FVnAABAAAg/0GndPS5jVNpEY3v8qGlPv5Dp6cjnF60dP3qasZ2SlGY8LsiZs9RoGQshesfG58xZ2tHbo+3titpbfoQQD838uRqwhT0/AAB0PoQf6LTOXagU34UfiQOSvRz5/ZSRcvtvx/a4Paahsdb3pDOmzn1o5s+N7U/3bW+frVi/rigwfpWDhvwAAICwY+g5Oq3X317W0tIsXy5Z4L7tmzF1bu/YeGO78Up98dY3je2iTWuqqk+2tDQ3Xqk/duKg3O+LhP6D+sYnGP+lJKUFegVB1pYrCoz3ctCfHwAAEHY8/UBndqa6Qo6CSB10u9tjxo66PuSgsuqE+paX/lodVHu7ovaWHwAAEGqEH+jMjlccluGHp/5XA/tf37/v8M4AUjGGrZ89d3r7zo0BfNwv6thoEb7BCdqyEXBC2gaRh7oosrMWGpOYCX/qmM46CQCAXwg/0Jm9/vayaXc9KMc3PzVvxetvLzMdI8MSteeVQc7LVFPrkvMyyZ3vbv6dECI780njZeOV+u07N6qj2A2j0iZ+8PsjxvYb7/yf7Ts3yjNUVZ803f5f+2KJzM+7m3+n5mdF7vohySOie/RSj581I+dk5bFfrfiRjwXi9opefu7dYamjPX0ksGz4Ug6e8mN4at6KCek22S9OTWjbjo2mVrX6pRRvffO3y96XYacQ4r57Hv5k7zbrV99GPhaFWrx/+fyjV9YtNZ3HU31YsmDN2JFTTOd/aObP//yXYk8V1W2dbPOFAgAQTIQf6OTU/ldDlSHmBnVAiKnnlRBCnZfJunNoyqj02++WL41mYvKtw4Rnxm1y+ZGIiChLitf3yHveQmlfWiUnDSt6ZZePs9a6vaJb4vp5+Uhg2fClHDzlRwhhih9MCf3U/mxsTJzaBFe/lD++tsfUZI/u0eu+KQ83NtUH8dGE70VRW39JvjVq+ETTwUsWrJHnaW65Kvd7KoGfuTJiAAAgAElEQVS+8QnZmU8KITxdvrVOAgDQrjD0HJ3c8YrDcnvggBTTu+qAEH97XqntPOns+dNePhLw5E4yocYr9RdcZy+4ztbUuuS7vWPjn1+0NrAz+5Ur37PRlnJYkbtebXkbaakJRUREzs54wt1HxfjR0zy1ue8em+ElUX/5XhS/ee1pdX/G1LnqedQaKOuqWgKNV+oPHd1z6OiequqTMmlPl++2TgIA0K7w9AOdnNr/KiIi0tT/qm98orFh7XnVKtlr6FD5nu5R0VGRPYQQywqeyJmzNLF/sux6dLLy2MGjnwkhGhprA57cqaWl+Ux1xaf7tqtnUDs4eX/a4N2vVvxIrroohBieOkZ2Fmq8csMTA9+z0ZZySBsyRm7vPbhDNt9z5iydaXvUKPboHr2eX7RWbdmrjA5aQoj7p831tAJjG/n1jVRVn5R96saOmqJ2iJI1sKWlWdZMWQKNV+p/vOj6AxPZjyu6R68lC9ZY+3G5rZMAALQrhB/o/Dz1v3pq3gp5q9ja88oX1hELQoiiTWvU1nxt/eW29/mZ4xhj3fmb156WoynayLTWu9z+ZO+2gLMRWDk8v2it/FIuuM6qAUbRpjUpSWlyKUlPEZc69EIdaSOECOLKhn4VxZG/fyHDjxHfHyf3qzXwTHWFsaGWwL7Du9TzlH36oYwMPc3k5rZOAgDQftD5Cp2f2v+qX5+BclsNRQKb8+q/Pgy8y1P79PJz78q2b1X1yaAP126VOhFZ+Yn9pnfVRSE9Pc0wDcS/rPSJChd1CZroHr2ysxYa22oNlLVULYFvLp9Xz6M+NrEOHDJ0vjoJAOhkePqBzk/tf2U0/owOMzIUCaDnlUHztELPL1o7sH9yRERUXGx8KLr458xZKm+ut7Q0e1qUI6TZUFvVpsa3EKJ465uPzv5FcFNsC9+L4h+nj8qyHTtyqlHf5GAkteeVWgKzZuTMmpHjV5aY6goA0M4RfqBLUPtfGY2/7KyFcoxyYD2vdFqyYM2kMfeGelTxffc8LLd3fLYlXNnoEPwtin2Hd8rwIykxVQiRM2eptecVAACdHuEHugR1/UGj8Td25FT5bmA9r7TJmbP0ngkz5cuaWlf1ha+vNjcJIeRAiLZ7+bl3ZTx2wXXW2u1KTzY6hACKonjrm5nTf2zML2w8ghueen30iNo/UHWy8lht/WW3b6n90AAA6EAIP9AlWPtfGUGIaEPPq7aL9O3e+fhR0+S2ad26YA09z85aqHa7+u+P/iMs2TCxLkgiR00IIRqv1IciUV8EVhR/rzgs58W6e2yG2vfP0xibg0c/C9fC9gAAhAhDz9FVqP1bxo6cqq3nVWyvOE9vmVaBWLJgjdvh1HG9+8ht61yrQZE5/cdy+8CXn7odP9DGbHgpB5U63kN9PmBQn1mdv3jG3zwES2BFoc7iNXBAiqcaqC6ZkpKUFnguAQBolwg/0FWo/VvknX4R+p5XAwekGDGGnIVWToIkhHhk1tPGuyty16v9eVQtymLYarjy22XvByWHK3LXy0XHG6/UV507mTNnqfwvWNmwloNb6tfRNz5BXU5xyYI16hdnrCISOqPT7lqRu179T2Ym4KJQlw6UO001UO1VlTZkjLW4srMWrshd7/uFAADQrtD5Cl2F2v9KClHPq7Pnrt/AjoiIfPKxXz/52K+Nl0Wb1qjj4HvHxqvvunWp5qIMD+Y9vOTucRlCiMEDh8idbTQkeYTcju7RyzTV0ui0u4ypbAPIhvdycPuR4q1v3ndPtnwKNH70tE2F+y/XunpGx6jLmVdVnwx1ryR15XXJWDkk4G/kxOkv5QIgBmsNVEsgIiJy1oycaZN+eKnmohCiZ3SsnGIriGuYAACgE08/0IVY5xcKUc+r7Ts3XnCd9fTuth0b1QcgUktL896DO7wfH92j16i0iaPSJhot3aCMf1Cb9VY9o2MDzob3cvBkQd69NcpiHRERkX3jE9RM1tS6PE0KrEfA38gr65aavnq3NdBUAr1j45OThiUnDesbnyDj54bG2jZeBQAAYUH4gS7E1F2npaW57NMPvRwvW4pqk9HtTqsFefeaWt6NV+qN29Xbd24sLnnD1E694Dr7n86Xj1cckntk+9I4vubG5fMar9T/edd7R/7+he8597Tfe4TQlmwIr+XgJZ85S6YcOrrHWsKNV+oPHd1jXdXby5eiNtNbbbJbVxpxe7bAisLwj9NH1Zee+v55KgEhRE2ta+/BHeozEx/rJAAA7cH3rl27JoRY98EvK6oOhjszQXOxuuHi2YZw5wIQGVPnJvQfZGxbu8pkZy00ni2cPXfal9Xi5PFuz6ZNANnwXg4+ptXQWBuuOco8CaAocuYsld3bGq/U/3hRK3MWq0n4ngqgShgU2zu+e7hzEaA7h2dk/+DZcOdCCCEu1VavfueRcOcC6Eg8/ftl7AcQQt6DCn8b0+2k8R1ANgJeirudXLInAWRvdNpdctuXvn/tvAQAAPAXna8AQB91RHs7X+8SAIBQIPwAAE3UeYTDuN4lAABhRPgBAJqM+P44uR3q9S4BAGifGPsBAJpUVp24Ja5fS8vVi5fOLSt4ItzZAQAgDAg/AECTZ//vo+HOAgAAYUbnKwAAAACaEH4AAAAA0ITwAwAAAIAmhB8AAAAANCH8AAAAAKAJ4QcAAAAATQg/AAAAAGhC+AEAAABAE8IPAAAAAJp0zlXP+wzo2WdAz3DnAgAAAMANePoBAAAAQBPCDwAAAACaEH4AAAAA0ITwAwAAAIAmhB8AAAAANCH8AAAAAKAJ4QcAAAAATQg/AAAAAGhC+AEAAABAE8IPAAAAAJoQfgAAAADQhPADAAAAgCaEHwAAAAA0IfwAAAAAoAnhBwAAAABNCD8AAAAAaEL4AQAAAECTbuHOQAg1Xfn2/Nf14c4FAADh1ysm8pYB0eHOBQB06vDj//3zWmN9c7hzAQBA+EVE0d8BQLvAjxEAAAAATQg/AAAAAGhC+AEAAABAE8IPAAAAAJoQfgAAAADQhPADAAAAgCaEHwAAAAA0IfwAAAAAoAnhBwAAAABNCD8AAAAAaEL4AQAAAECTbuHOQMfT95aBMT3jwp0LhNCl2guXas5rSOi2pBEaUkEYnT57/Ntvm0OdSq+ecf1uGRjqVBBGTVcbq85XhDsXABAchB9+mzbxR2PvsIU7Fwihjz/Z+PGnGzUktMC+UkMqCKNV657UEMoOSxmT/cCiUKeCMPpH5ZF1zvxw5wIAgoPOVwAAAAA0IfwAAAAAoAnhBwAAAABNCD8AAAAAaEL4AQAAAEATwg8AAAAAmhB+AAAAANCE8AMAAACAJoQfAAAAADQh/AAAAACgCeEHAAAAAE0IPwAAAABoQvgBAAAAQBPCDwAAAACaEH4AAAAA0ITwAwAAAIAmhB8AAAAANCH8AAAAAKAJ4QcAAAAATQg/AAAAAGhC+AEAAABAE8IPAAAAAJoQfgAAAADQhPADAAAAgCbdwp0BAAA6npKSkvPnzwsh0tLSJk2aFO7sAECHQfgRfnV1dRcvXjx37pzxMi4ubuDAgTExMeHNFToTl8t1/Phx+XLQoEGJiYlhzA/as6qqKmMjKioqPj7e7TF1dXV1dXVCiJiYmC77Y5Wbmyu3y8vLw5gTAOhYCD/CyeVylZaW5ufnW99auXLl/fff32X/riNYqqqq1q1b53Q6TfttNtvixYuHDx8ellyh3SorK3M4HPKlw+FYvHix9bD33ntv1apVQgi73b58+XJt2QMAdAKEH2FTXl4+e/ZsT+/m5+eXlpYWFhbqzFJ7UFdX99577xnbGRkZ3KRvCy91rKysrKysTL1lS8lDCHHy5En1ZWFh4ZAhQzIzMz0d73Q62xh+UPEAoKsh/AgP77GHoaysTE9m2pW6ujrjrqoQIi0tjbZIW7z66qty22azTZgwwdiWJayi5OFWbm7ulClTQvcklooHAF0N4UcY1NXVqe1CIURRUZEcuVhXV3fkyJENGzZ0zfADwXLgwAFZhUw9ZB5++GGjjoUnZ+hodu3a5eUBCAAAfiH8CINdu3apoUVpaal6wy8mJmbSpEkjRozYtWuX24/LQZ8G328Wyg+6HVEqx5v6fsIAPhJcLpfr6tWrxnZXHgLr1pkzZ+T2/fffr75l1LG2zNUTcCU06oz1y/L3hOrxvqROVfGX3W6XQ4Zyc3MnTZrkaRi6F+222INegQEAviP8CAN1vpSCggK3f/liYmKstxsrKiq2bNliHRBSUFBg7R3hcDiMIOeTTz6Jj48vKSlR03U4HD/5yU+M9oRpsKndbl+0aJGpqeH9bJ7GMctPrVy5Mjs7W32ruLhYjrk3znngwAG73a4ek5OTI7f37t2rXmB5ebnT6TSNqM7Ly3vwwQcDaCR1SsaUoAaXy+XlSL9KPuBKKIR44YUXjJfq05jdu3dv27bNOji+oKDA7R33ioqKDRs2WI+XnE5nenq6fElVCczgwYNXrlwp/5Fu2bJl/vz5vn/cl2L3XvGKiorkS/X5sEFWLevY9927d8sPGr8t6rtBr8BWr776qjy/6e4SAECw7KB+pvkZfb8DXVJS8sADD7gdjJ6bm/vMM8+YmpjyAUtlZeXy5cvVaEEIUVhY+MILLxjdwNTYQwjhdDqNtzyd7dVXXzWdraysbPbs2dapJ+Wn6uvrTW+pe4z7o/v377demqTmp6SkZPbs2dYG6KpVq1544QXvTe2uIy0tTW7n5uYeOHDA05F+lXzAlVA23YQQ8rtzOBw5OTluY4nc3FxTH0UhRHl5+QMPPOAl9hBCNDU1qRmmqgTm1KlTkydPli9XrVoln3a2ysdi917xVHv27FFfVlVVqXXJ9D2qB0dGRpoyFtwKbFVSUiLPb7PZiD0AwIrwQ7fLly/LbZvN5uP91927d6stfrvdnpeXp4YNZWVlr732mtvPqp0oVGVlZc8884zbv8RlZWWeun7Z7XZP83FZG4t+UZvLVlFRUcaGWhR2u72oqKioqGjlypXGHi/l0NUMGjRIfWm329966y23qxMEUPLCz0r45ptvuh3LpI5OycvLM52wsLBQjZrq6urkhA02m8346vPy8kznjIuLs2aYquIvp9OZmJioFu/27dt9+aDvxe694g0dOtRmsxnbhYWFahh8+vRp9cjKykr1pfyBcjgc6tOMUFRgk/LycpmEzWZ78cUXW/0IAHRBdL7S7ejRo3JbzkTUKnWUsNq3JDs7e+XKlcbfRafTOXv2bLXbicroWiCEWL9+vfzzLHtGGWMDdu3aJf92bt261ctgU9kxRu0+UVZWduDAAU8ZaNWkSZNKS0vPnz8vT1hQUDBmzBhx42AVWRRq/4dJkyb16dPHaEk4nU673c6KFomJiWrnGfHdhFd2u91UPv6WvPC/EhrvOhyOjIyMpqYm+YDCZrNlZWWZxhVMnTpV5mT//v3ybEeOHJHHrF692mhZTpo06dSpU0aAbeqvRVVpu4yMDDkt1apVq6ZNm5aSkuL9I74Xe6sVb/r06bLRf+bMGflNqb+iQojjx4/LSlJRUSH3jxo1ym3GRPAqsMrlcqm3YPLz8+ndBwBu8fSjA1CnMMrLy1P/NCYmJj7++OPypafODEVFRZmZmcZwySeeeEJ9q6CgIDs723hLbbp5udVnnM3YTk9PLygoaDUDPkpMTOzXr598GR8fn5iYmJiYqHYWV++Xq58dN26c3D58+HBbstFpZGdnWx8OGA2sV199Ve1n4lfJB1YJjQXshg8fnp6eLvscFhYWZmZmmlppniJYeZM7Ly9PvastB9Zv3bpV7qSqBIXpAUirs6X5W+zeK97IkSPlWydOnJDbppmj1Rj7yy+/lNtq+BGiCqz6wx/+IJPYvHkz3a4AwBPCjw7g+PHjcvuuu+4yvTt06FC57XY9B3HjCBPT2ErTIw61qeGpq7fpT+/tt98ut0+dOuX2I8GiFkVsbKz6lnpd1qEmXdb8+fM3b95saggKZfCPj+dpeyU0xb0BiI6ONjZM1cztEA6qSrA8/PDDctvpdLrtvycFt9gHDhwot/fu3WtsyN8l2TVL3SkPM3VtDXUFVod8FBUV8UgNALwg/OgA1D/Vpr/oQoiwP99Xs+R9THDbqUUxffr04TcKadId1/Dhw5cvX24NQryM8LFqeyX0MlHpgQMHiouL33rrLYfD4eWrlI1RtRFcVVUlH3pMnz7dbYapKm0RExOjPuH0/m88uMUeExMjx2bIIeZy4EdWVpaMQIyddXV1MntZWVmeMhb0CixunM+wLVNaA0BXQPihm9rT4PPPPw9jToIl7PEPfGEEIU6nU71nbJrBTL/y8nKHw2G32/Pz81etWuV9dG96erqMoGbPnu1wOJYvX64OD1BnakIQGcPGDK0+AAkutQOV0ftODvxITU2VAacx25W61k1qaqq2TAoh1CHsxcXFOpMGgA6Hoee6qd0JysrKXC5XR2++h2v20oKCAk9Fp3algCo9PX3x4sVqK7+qqipcndSrqqrkTFZCCIfDMWrUqB49eogb139Q3XzzzXLbFKt46W1PVWmjmJiYwsJC9UHE4MGDW/1UUIpdDT+MIeayc5T6W1pYWLh48WJ1fIjmZ1zZ2dmy81V+fv64ceNaHaMPAF0W4YduSUlJ6svdu3d7mWDKqra21tTGUlv/1i7+GtTW1spt0xIibo8JljFjxjC4MwBtb5YFqxIaS7kZNm/e3GrGysrKjBaew+EYMmTIV199VV5ePmHChOTk5HHjxnnpG0NVaTubzWaz2eT0UOozNE+CUuzx8fEy3fz8fPmAy263x8TEqBFIRUWFHPhhnXFBFYpf0cTERDVC27Bhg5d1CQGgi6PzlW7x8fHqn8bc3Fy3PRlcLpd8gp+cnCz3f/bZZ6YjDx06JLfHjx8fxKx6YlrAbseOHXJ7yJAhbj9imra/vLzc0/hOlfW5irpQgGnuf5gcOHDA7YMpdWZSIYTbBqL1g6GohOpEur4ERZs2bTI2Jk6cmJmZuXjx4sLCwvnz59tsNmvsQVUJOnV6KE/d5NpY7G5rrDqKQ649YlQzdXDIjh075MAPY/ZelYZfUZvNJkMXp9PpyzohANA1EX6EQUZGhvpy9uzZxcXFFRUVVVVVVVVVFRUVxcXFkydPzs/PN6ZzUbsfrFq1Sm39G13n5UvrH91QsNvt8i/r7t271UDC1N9avUW6fv16IwLZvXu32uXGi61btxofkdPaqH02NmzYYJ2by+Vy7d692/dr6cTsdvvkyZNLSkrUeKOiomL16tXypVwMzsRa8qGohGpPKtPa6t4/uGHDhrKyst3fMf7hmI6hqgTdpEmTWn3o0cZit1Y8ceOvivy1kRPuyZqp/hCZHjILXb+iaoTmcDh8XyceALoUOl+FQWJiYkFBgTrqV5233sp4YCL/uNrtdpvNNmHCBLnammHlypXaepi47WRlXcEtKytLBiqFhYWelktXqbexy8rK5J3I0tJSYzUAWRRlZWVlZWVGPxwhxPnz5z///HMjOePgAK+tc/EyuNxms6lTRfle8iJIlVB9VlZQUGAs37Fnzx5P9WTOnDnG92t89dYDCgsLZfuYqhIKCxcu9H5TP4Bi917xhIcnY3JkhfpYw2C3261jTvT8iqakpKhrfa5bt44uWABgRfgRHpmZmdHR0Z5GShgcDof8Qzh//vza2lp1tXJTI8DhcGRnZ4cotyZ2u906+abNZlu0aJFp55QpU2S/bdPBCxcudNvHOiYmRm0lWJmKwm1TNSoqqtWr6PQcDoeXeM9msy1evFhtpflb8m2vhGr1cDqdaqXyVMfc7lczsHLlSpkHqkrQGZOPmb4p0zH+FnurFU9YKrP6y2kd4T116lS3J9HzK5qdnV1aWipr9f333888vABgQuersLHZbKWlpW57vxh/4BcvXqzuXLx4cVFRkbXzg91uLyoqMh0slI5P1o94eatXr15y29NY3uXLl5tGdubl5b344ovWO44xMTEvvviiqYGSl5e3evVqtXeEqQk4f/580/ntdrt6S9JTUQghHA6H0+ns6JOJBYVRStbWoc1mKygoWL16tfWmcsAlH0AlFN9VD1MQbrfb//SnP7ntnldSUiIbvk6ns+g76qoU+fn56vgBqoq/5C+Ap5sjixYtUiuVXHJe5W+xt1rxTB1WJ06cqL5UK4AQYtiwYW5z7iVjgVVgT++q59m2bZunzABAl/W9a9euCSHWffDLiqqD4c5MkDXWt5w+finop81+YNHYO1qf9cUvahfhmJgY7+tbuVyuq1evGttRUVF62k9qU9UYK19XV2f00vYlDzLPrV6dJM8vPAyPFjcWhZfD/PXxJxs//nRjUE7l3ctL39eQilqSwodS8rfk214J1bN5SrGqqkp2FXM6nenp6eq7JSUlspuZ2/5UIaoqrVq17slLNedDncrYO2zZD5ifPbYHfhW7LxUvFBnT9ivaFv+oPLLO6a2Pri96x3dPGGRecrH9u3N4RvYPng13LoQQ4lJt9ep3Hgl3LoCOxNO/XzpftQt+/a1tJ38pfQ8kREB59uX87aQo2jm/vikfjw9uyftyNnUaJXXtTkNjY2Pbk0DQ+VXs/lbUtqA+AEAY0fkKQAdTXFwse1jV1dXt3r1bDva12WwMJQcAoD3j6QeADmDEiBFy28ssas8884yuHAEAgEDw9ANABxATE/OnP/3Jy4rUdru9tLTUOg8SAABoV3j6AZ84nc79+/cLXSsbAlYpKSnLly9//PHHz507V1lZWV9fL4To169ffHz80KFD6c0PAECHQPgBn6Snp5vmGgLCIiUlJSUlhbUUAADooOh8BQAAAEATwg8AAAAAmhB+AAAAANCE8AMAAACAJoQfAAAAADQh/AAAAACgCeEHAAAAAE0IPwAAAABoQvgBAAAAQBPCDwAAAACaEH4AAAAA0ITwAwAAAIAmhB8AAAAANCH8AAAAAKAJ4QcAAAAATQg/AAAAAGhC+AEAAABAE8IPAAAAAJoQfgAAAADQhPADAAAAgCaEHwAAAAA0IfwAAAAAoAnhBwAAAABNCD8AAAAAaEL4AQAAAECTbuHOQMezY8/7+/5WGu5cIIQu1V7Qk9A6Z76ehBAudQ2XNaRyrGI/dalza7raGO4sAEDQEH747cI3Zy58cybcuUBn8I/KI+HOAjqD+obL9VriHAAA2o7OVwAAAAA0IfwAAAAAoAnhBwAAAABNCD8AAAAAaEL4AQAAAEATwg8AAAAAmhB+AAAAANCE8AMAAACAJoQfAAAAADQh/AAAAACgCeEHAAAAAE0IPwAAAABo0i3cGQAgnpq3In3EZCFEQ2Ptr1b8KNzZAQAACBXCD3RyGVPnJvQfZGwXbVrj9pjsrIU9o2OFEGfPnd6+c6O+zH0nfcTkvvEJQoi+8Qk5c5Z6yicAAEBHR/iBTu6hmT83WvYGa8s+O2vho7N/IV+GJfwAAADoIhj7ga7OeO4BAAAADQg/AAAAAGhC+AEAAABAE8Z+AK1Tx68Lz0PYrXLmLBWWEe3ybA2NtcVb3wxqTlsX3GsxyLH7ng7wnZdU/E3IOJXBy2UGXCAB8PHqvFeMUBQCAADaEH4A3qzIXT8keUR0j17qzlkzck5WHrPOkLupcH9ERKQQ4t3NvxNCZGc+abxsvFJvtBEzps41DYXPnP7jktI/uk36+UVrx4+eZmwfOrpnWcETbtNqvFL/40UTTXkelfavPe9u/p1syAb3WgxLFqwZO3KK6ZwPzfz5n/9S7Etk5WMq/ib022XvJycNU/fMtD164MtPf/Pa0+rOp+atmJBu6x0br+40CmTbjo2mDMisVlWffPqFTPWttS+WJA5INrbVAvf96lbkrk8bMsZ415Cd+eTRr/abvvRQFAIAAJoRfgAeyeajVXLSsKJXduUsmaLulAcPTRmVfvvd8qVsL/7U/qzphL1j47Mzn3SbxOWai3J78MAh6ls5c5aqJ8/OWqi2PtWDa+suh+hahLsGrqFvfIJxUa1GIL6k4m9CRa/sMkUURkIylvN+TiFEctKwn9qfjY2JU08r8xYREWU5+fU96kwGPl7dulUfqxGp/OyotIlLFqx5Zd1S7xluSyEAAKAf4Qe6kMT+yWpfFLnT0/Gyvdh4pb6hsU4IERkRKVt1vWPjn1+01u29ZLWtKa1b9bHbAMBTVPD628um3fWg8W7v2PiMqXPlLfOUpDT1yKEpo9SXMoc1tS75keBeixBiRe562RpuvFL/1ckjQog+N/c3ngNERETOznjC965lnlLxN6HnF61VL//Uma+EELG94gYOSFHPr55TfFcmaoH4m/+Ar+7l595VY4+WlubGK3XXv5eYeGuGg1UIAACEBeEHuhB/b/22tDSfqa74dN92tRmq9olKvtX97XOjkVdT6zpUvqd7VHRUZI+MqXPVVqbs76SezeqCq0r26hkxbJyMJRL6DVIPG6hEUE/NWyG3qy98HYprMfanDRljbJh6f7383LvDUkcLIaJ79FJv3nvnKRV/E1KvwvQ8Z8mC6yMf5DmFEHsP7pBxV86cpTNtjxqZie7Ry1NI5i9PV5cxda5xCdacGD3oaupcpgwHsRAAAAgLwg/AozmOMdadv3nt6Q9+f6TVz9bUutSW3/OL1srtC66zcqzFb157esmCNfdMmOn2JCdOfynDj6SEVLnf1FdHHiOEGJoyUm7vO7wzFNcihHh+0Vp5H33f4V3qW2Wffiib1KmDbm/15F5SaWNCpj5pMhBSz3nBdVYNMIo2rUlJSpMjZzyFZAFwe3VjR13fY8rJsoIn5POuUBQCAADhwsS7QEj814dr1ZfqA4qTXx9T33pl3dILrrNuT3Lk2Bdyu1+fgcaG7D/W0tIs35U75WEtLc3B6jtkuhZx4+V8c/m8+pY6qNo6TMKvVAJIqKGxVu7MznxyRe76jKlzvZyz/MR+07t/O7ZHbluHZASs1auz5kReYCgKAQCAcOHpB7qQvQd3VJ07adqZ2D/Ze95Zdm0AAAbESURBVKes5xetHdg/OSIiKi423veu86apjdSGuDUPXk7yyKynjX78coi5HPhxprpC9uY3dmZMnSuHNZ+prgjRtZguZ9aMnFkzcnw8lV+pBJDQth0bn3zs1999NnJU2sRRaRMfvG/e3kM75LSz6jlNrXkhRPHWNx+d/Qv/s9+KVq/OmhO3hwWrEAAACBfCD3QhVedOWptf1sHo0pIFayaNuTe8o3WrL3wthxEbQ8zlwI/KsyciI6KMnlfGbFcjho2TH6w8e0I9T3u4Fg2279yYOvh2OWTfkDggedaAnMT+yV1kzlkKAQDQnhF+AO7lzFmqDsmoqXVVX/j6anOTEEKODdBg3+GdsnO/0QlH9ggyumYZ4YcRoqjjQ9Re/iG9lpOVx2rrL7t9S+3I1HY+JvT628tef3vZ84vWjvj+OHWK2/Gjp+XMWdrRb/9TCACAjo7wA3Bv/Khpcvsvn3+ktuZ9Ga7txS1x/Xw/uHjrm3K5usQB1ycOlkvXybjiqXkr5MAP02CS0F2LEOLg0c/0NGf9Ssi4x58zZ+m0ST+Uj4/Gj5pmOoP1u8jOWii3G6/UW88cGZonSD7WilAUAgAAOjH0HHAvrncfud32+YLOnj8tt4en3jAJ1ZIFa7wPcVZHcdw9NsPYOH/xjBBi+86NNbX/mps1fcRkeZ/bNLo9uNcibrwc0yIkwdXGhIo2rVHHfBuDKNRRFqbvQggxduRUuW0UsomxBot82erX54X3nOTMWWrEQqEoBAAAwoXwA3CvpeWq3Fabm79d9n4AZzt3oVJu941PkPPwPr9oradZdyV1FIds6R6vOGxsyMU91Ebw8YpD6hmCey3ixn4+aUPGWMfPZGctXJG7PrCTtyWhl59717S0RUL/62ukGOWgzkesfhdCiCUL1qgLcRw8+pny2evzjD0y62mjGFfkrm/16/NCne2qb3zCy8+9a2xnTJ27Inf9rBk5dwybKEJTCAAAhAudrwD3LtVclP1V5j285O5xGUKIwQOHyJ1+ef3tZZPH3y+fTowfPc33Xk+vrFtqbeO+/vYyY+P0meNqi1kI0Xil3jTlbnCvRQhRvPXN++7JNgKeiIjIWTNypk364aWai0KIntGxclqttg8z8DehW+L6DUsdPWnMvWeqK2rrL0dFdr9t0PXHBSdOf2k6pxBi/Ohpmwr3X6519YyOUYdJVFXfMFHBmeoKue5479j4Jx/7tZxdKmBFm9bcPTZD5mRY6mi3tSIUhQAAQLjw9ANwb9uOjfKGd3SPXsbspUZ73e2QgFZt3r5evYMutbQ0n6w8Zt2vkj2srC9lHCJVVp0w7Qn6tQghFuTdq2ajd2x8ctKw5KRhfeMT5IRL6gIUAQsgoYiIyOSkYaPSJg5LHa2uMCg7npnOGRER2Tc+QY09ampdT7+QqZ5TLUNVS0vz3oM7Ar66//7oP9ye9l/Z+G7V81AUAgAAYUH4gU5O7WritjV89txp2f5TG4Lbd24sLnnD1O5vvFL/513vHfn7F8Idt+eRire+WVzyhqm5f8F1trjkjW07ri8K4TaTh8pvmELq1Jmv1Jem6MXtAnbBvRZDzpIph47ucXtATa1r78Edra576EsqfiX0578UW9dwbGlpPnR0z4K8e305Z+OV+kNH91hXKDfK0Pr1/afzZbWrm/r1+XJ123dunOMYY40/G6/UmyYJCEUhAACg3/euXbsmhFj3wS8rqg6GOzNB1ljfcvr4pXDnAh1edtbCntGxxnZQpgySJ2xorA3WwuT+Ji2CdC3W0wb3zAEnpA6Q8J4f9Zy+fCPy+LPnTrtdTDBgMs/ezxyKQkBX0Du+e8Kg2NaPa2fuHJ6R/YNnw50LIYS4VFu9+p1Hwp0LoCPx9O+X8AMAgM6P8KONCD8Af3n690vnKwAAAACaEH4AAAAA0ITwAwAAAIAmhB8AAAAANCH8AAAAAKAJ4QcAAAAATQg/AAAAAGhC+AEAAABAE8IPAAAAAJoQfgAAAADQpFu4MxBCERH/q09Cz3DnAgCA8Ivq0Zn/4gPoQDrzj1FE1E19BhB+AAAAAO0Fna8AAAAAaEL4AQAAAEATwg8AAAAAmhB+AAAAANCE8AMAAACAJoQfAAAAADQh/AAAAACgCeEHAAAAAE0IPwAAAABoQvgBAAAAQBPCDwAAAACaEH4AAAAA0ITwAwAAAIAmhB8AAAAANCH8AAAAAKAJ4QcAAAAATQg/AAAAAGhC+AEAAABAk27G/8am3X9bYnp4swIAAKBK6Dsk3FkAEGTfu3btWrjzAAAAAKBLoPMVAAAAAE0IPwAAAABoQvgBAAAAQJP/D+6wlPm3a12wAAAAAElFTkSuQmCC"/>
                    <pic:cNvPicPr>
                      <a:picLocks noChangeAspect="1" noChangeArrowheads="1"/>
                    </pic:cNvPicPr>
                  </pic:nvPicPr>
                  <pic:blipFill>
                    <a:blip r:embed="rId21"/>
                    <a:stretch>
                      <a:fillRect/>
                    </a:stretch>
                  </pic:blipFill>
                  <pic:spPr bwMode="auto">
                    <a:xfrm>
                      <a:off x="0" y="0"/>
                      <a:ext cx="5334000" cy="3187390"/>
                    </a:xfrm>
                    <a:prstGeom prst="rect">
                      <a:avLst/>
                    </a:prstGeom>
                    <a:noFill/>
                    <a:ln w="9525">
                      <a:noFill/>
                      <a:headEnd/>
                      <a:tailEnd/>
                    </a:ln>
                  </pic:spPr>
                </pic:pic>
              </a:graphicData>
            </a:graphic>
          </wp:inline>
        </w:drawing>
      </w:r>
    </w:p>
    <w:p w14:paraId="6A07BC0C" w14:textId="77777777" w:rsidR="00433351" w:rsidRPr="00E45DD0" w:rsidRDefault="00433351" w:rsidP="00433351">
      <w:pPr>
        <w:pStyle w:val="BodyText"/>
        <w:rPr>
          <w:bCs/>
        </w:rPr>
      </w:pPr>
      <w:r w:rsidRPr="003D5825">
        <w:rPr>
          <w:bCs/>
        </w:rPr>
        <w:t>Figure 1.11</w:t>
      </w:r>
      <w:r w:rsidRPr="003D5825">
        <w:rPr>
          <w:bCs/>
        </w:rPr>
        <w:tab/>
        <w:t>VNF/VNFI (contrail/NFX) vs NFV (</w:t>
      </w:r>
      <w:proofErr w:type="spellStart"/>
      <w:r w:rsidRPr="003D5825">
        <w:rPr>
          <w:bCs/>
        </w:rPr>
        <w:t>vsrx</w:t>
      </w:r>
      <w:proofErr w:type="spellEnd"/>
      <w:r w:rsidRPr="003D5825">
        <w:rPr>
          <w:bCs/>
        </w:rPr>
        <w:t>) vs NMO (</w:t>
      </w:r>
      <w:proofErr w:type="spellStart"/>
      <w:r w:rsidRPr="003D5825">
        <w:rPr>
          <w:bCs/>
        </w:rPr>
        <w:t>cso</w:t>
      </w:r>
      <w:proofErr w:type="spellEnd"/>
      <w:r w:rsidRPr="003D5825">
        <w:rPr>
          <w:bCs/>
        </w:rPr>
        <w:t>)</w:t>
      </w:r>
    </w:p>
    <w:p w14:paraId="45C5F75E" w14:textId="15C42CBF" w:rsidR="00433351" w:rsidRDefault="00F82A0C">
      <w:pPr>
        <w:pStyle w:val="BodyText"/>
      </w:pPr>
      <w:r>
        <w:rPr>
          <w:rStyle w:val="VerbatimChar"/>
        </w:rPr>
        <w:t>NFV</w:t>
      </w:r>
      <w:ins w:id="71" w:author="T. Sridhar" w:date="2020-11-24T23:57:00Z">
        <w:r w:rsidR="00EE6471">
          <w:t xml:space="preserve"> </w:t>
        </w:r>
      </w:ins>
      <w:del w:id="72" w:author="T. Sridhar" w:date="2020-11-24T23:57:00Z">
        <w:r w:rsidDel="00EE6471">
          <w:delText xml:space="preserve"> mean</w:delText>
        </w:r>
      </w:del>
      <w:r>
        <w:t>s</w:t>
      </w:r>
      <w:ins w:id="73" w:author="T. Sridhar" w:date="2020-11-24T23:57:00Z">
        <w:r w:rsidR="00EE6471">
          <w:t>tands for</w:t>
        </w:r>
      </w:ins>
      <w:r>
        <w:t xml:space="preserve"> network function virtualization, it stands for an operation framework for orchestrating and automating VNFs. </w:t>
      </w:r>
    </w:p>
    <w:p w14:paraId="56AFB746" w14:textId="12899DDF" w:rsidR="005E32D4" w:rsidRDefault="00F82A0C">
      <w:pPr>
        <w:pStyle w:val="BodyText"/>
      </w:pPr>
      <w:del w:id="74" w:author="T. Sridhar" w:date="2020-11-24T23:57:00Z">
        <w:r w:rsidDel="00EE6471">
          <w:delText xml:space="preserve">And </w:delText>
        </w:r>
      </w:del>
      <w:r>
        <w:rPr>
          <w:rStyle w:val="VerbatimChar"/>
        </w:rPr>
        <w:t>VNF</w:t>
      </w:r>
      <w:ins w:id="75" w:author="T. Sridhar" w:date="2020-11-24T23:57:00Z">
        <w:r w:rsidR="00EE6471">
          <w:t xml:space="preserve"> stands for </w:t>
        </w:r>
      </w:ins>
      <w:del w:id="76" w:author="T. Sridhar" w:date="2020-11-24T23:57:00Z">
        <w:r w:rsidDel="00EE6471">
          <w:delText xml:space="preserve"> means </w:delText>
        </w:r>
      </w:del>
      <w:r>
        <w:t>virtualized network function, such as virtualized routers, firewalls, load balancers, traffic optimizers, IDS or IPS, web application protectors, and so on.</w:t>
      </w:r>
    </w:p>
    <w:p w14:paraId="2E16E860" w14:textId="1FD526C6" w:rsidR="005E32D4" w:rsidRDefault="00F82A0C">
      <w:pPr>
        <w:pStyle w:val="BodyText"/>
      </w:pPr>
      <w:r>
        <w:t>In a nutshell, you can think of N</w:t>
      </w:r>
      <w:ins w:id="77" w:author="T. Sridhar" w:date="2020-11-24T23:56:00Z">
        <w:r w:rsidR="00EE6471">
          <w:t>FC</w:t>
        </w:r>
      </w:ins>
      <w:del w:id="78" w:author="T. Sridhar" w:date="2020-11-24T23:56:00Z">
        <w:r w:rsidDel="00EE6471">
          <w:delText>VF</w:delText>
        </w:r>
      </w:del>
      <w:r>
        <w:t xml:space="preserve"> as a concept or framework</w:t>
      </w:r>
      <w:r w:rsidR="00433351">
        <w:t xml:space="preserve">= </w:t>
      </w:r>
      <w:r>
        <w:t xml:space="preserve">to virtualize certain network functions, while VNF is the implementation of each individual network functions. Among others, firewalls and load balancers are the two most common </w:t>
      </w:r>
      <w:r>
        <w:rPr>
          <w:rStyle w:val="VerbatimChar"/>
        </w:rPr>
        <w:t>VNFs</w:t>
      </w:r>
      <w:r>
        <w:t xml:space="preserve"> in the industry, especially for deployments inside data centers. When you read today’s documents about virtualization technology, you will see the terms in such a pattern like </w:t>
      </w:r>
      <w:proofErr w:type="spellStart"/>
      <w:r>
        <w:t>vXXX</w:t>
      </w:r>
      <w:proofErr w:type="spellEnd"/>
      <w:r>
        <w:t xml:space="preserve"> (e.g.</w:t>
      </w:r>
      <w:r w:rsidR="00433351">
        <w:t>,</w:t>
      </w:r>
      <w:r>
        <w:t xml:space="preserve"> </w:t>
      </w:r>
      <w:proofErr w:type="spellStart"/>
      <w:r>
        <w:t>vSRX</w:t>
      </w:r>
      <w:proofErr w:type="spellEnd"/>
      <w:r>
        <w:t xml:space="preserve">, </w:t>
      </w:r>
      <w:proofErr w:type="spellStart"/>
      <w:r>
        <w:t>vMX</w:t>
      </w:r>
      <w:proofErr w:type="spellEnd"/>
      <w:r>
        <w:t xml:space="preserve">), or </w:t>
      </w:r>
      <w:proofErr w:type="spellStart"/>
      <w:r>
        <w:t>cXXX</w:t>
      </w:r>
      <w:proofErr w:type="spellEnd"/>
      <w:r>
        <w:t xml:space="preserve"> (e.g.</w:t>
      </w:r>
      <w:r w:rsidR="00433351">
        <w:t>,</w:t>
      </w:r>
      <w:r>
        <w:t xml:space="preserve"> </w:t>
      </w:r>
      <w:proofErr w:type="spellStart"/>
      <w:r>
        <w:t>cSRX</w:t>
      </w:r>
      <w:proofErr w:type="spellEnd"/>
      <w:r>
        <w:t xml:space="preserve">) </w:t>
      </w:r>
      <w:r w:rsidR="00433351">
        <w:t>where the</w:t>
      </w:r>
      <w:r>
        <w:t xml:space="preserve"> </w:t>
      </w:r>
      <w:r w:rsidRPr="00433351">
        <w:t xml:space="preserve">letter </w:t>
      </w:r>
      <w:r w:rsidRPr="0009100C">
        <w:t>v</w:t>
      </w:r>
      <w:r w:rsidRPr="00433351">
        <w:t xml:space="preserve"> indicates it is a virtualized product while </w:t>
      </w:r>
      <w:r w:rsidR="00433351">
        <w:t xml:space="preserve">the </w:t>
      </w:r>
      <w:r w:rsidRPr="00433351">
        <w:t xml:space="preserve">letter </w:t>
      </w:r>
      <w:r w:rsidRPr="0009100C">
        <w:t>c</w:t>
      </w:r>
      <w:r w:rsidRPr="00433351">
        <w:t xml:space="preserve"> </w:t>
      </w:r>
      <w:r w:rsidR="00433351">
        <w:t>equals</w:t>
      </w:r>
      <w:r w:rsidR="00433351" w:rsidRPr="00433351">
        <w:t xml:space="preserve"> </w:t>
      </w:r>
      <w:r w:rsidRPr="00433351">
        <w:t>containerized</w:t>
      </w:r>
      <w:r w:rsidR="00433351">
        <w:t xml:space="preserve"> or</w:t>
      </w:r>
      <w:r w:rsidRPr="00433351">
        <w:t xml:space="preserve"> its container version</w:t>
      </w:r>
      <w:r>
        <w:t>.</w:t>
      </w:r>
    </w:p>
    <w:p w14:paraId="3FDD6C96" w14:textId="77777777" w:rsidR="005E32D4" w:rsidRPr="00E31B42" w:rsidRDefault="00E31B42">
      <w:pPr>
        <w:pStyle w:val="BodyText"/>
        <w:rPr>
          <w:bCs/>
        </w:rPr>
      </w:pPr>
      <w:r w:rsidRPr="0009100C">
        <w:rPr>
          <w:bCs/>
        </w:rPr>
        <w:lastRenderedPageBreak/>
        <w:t>Open</w:t>
      </w:r>
      <w:r>
        <w:rPr>
          <w:bCs/>
        </w:rPr>
        <w:t>S</w:t>
      </w:r>
      <w:r w:rsidRPr="0009100C">
        <w:rPr>
          <w:bCs/>
        </w:rPr>
        <w:t>tack</w:t>
      </w:r>
    </w:p>
    <w:p w14:paraId="2C9B9BCC" w14:textId="77777777" w:rsidR="005E32D4" w:rsidRDefault="00F82A0C">
      <w:pPr>
        <w:pStyle w:val="BodyText"/>
      </w:pPr>
      <w:r>
        <w:t xml:space="preserve">Jointly launched by NASA and Rackspace in 2010, </w:t>
      </w:r>
      <w:r w:rsidR="00E31B42">
        <w:t xml:space="preserve">OpenStack </w:t>
      </w:r>
      <w:r>
        <w:t>has rapidly gained popularity in many enterprise data cent</w:t>
      </w:r>
      <w:r w:rsidR="00E31B42">
        <w:t>er</w:t>
      </w:r>
      <w:r>
        <w:t xml:space="preserve">s. It is one of the most used </w:t>
      </w:r>
      <w:proofErr w:type="gramStart"/>
      <w:r>
        <w:t>open source</w:t>
      </w:r>
      <w:proofErr w:type="gramEnd"/>
      <w:r>
        <w:t xml:space="preserve"> cloud computing platform to support software development and </w:t>
      </w:r>
      <w:r w:rsidR="00E31B42">
        <w:t xml:space="preserve">big data </w:t>
      </w:r>
      <w:r>
        <w:t xml:space="preserve">analytics. OpenStack comprises a set of software modules, </w:t>
      </w:r>
      <w:r w:rsidR="00E31B42">
        <w:t>for example</w:t>
      </w:r>
      <w:r>
        <w:t xml:space="preserve"> compute, storage </w:t>
      </w:r>
      <w:r w:rsidR="00E31B42">
        <w:t xml:space="preserve">and </w:t>
      </w:r>
      <w:r>
        <w:t xml:space="preserve">networking modules, which work together to provide an </w:t>
      </w:r>
      <w:proofErr w:type="gramStart"/>
      <w:r>
        <w:t>open source</w:t>
      </w:r>
      <w:proofErr w:type="gramEnd"/>
      <w:r>
        <w:t xml:space="preserve"> choice for building private </w:t>
      </w:r>
      <w:r w:rsidR="00E31B42">
        <w:t xml:space="preserve">and </w:t>
      </w:r>
      <w:r>
        <w:t xml:space="preserve">public cloud environments. As an IaaS (Infrastructure </w:t>
      </w:r>
      <w:proofErr w:type="gramStart"/>
      <w:r>
        <w:t>As</w:t>
      </w:r>
      <w:proofErr w:type="gramEnd"/>
      <w:r>
        <w:t xml:space="preserve"> A Service) open source implementation,</w:t>
      </w:r>
      <w:r w:rsidR="00E31B42">
        <w:t xml:space="preserve"> </w:t>
      </w:r>
      <w:r>
        <w:t>it provides a wide range of services, from basic service</w:t>
      </w:r>
      <w:r w:rsidR="00E31B42">
        <w:t>s</w:t>
      </w:r>
      <w:r>
        <w:t xml:space="preserve"> like computing service, storage service, networking service</w:t>
      </w:r>
      <w:r w:rsidR="00E31B42">
        <w:t xml:space="preserve"> and more </w:t>
      </w:r>
      <w:r>
        <w:t>to advanced services like database, container orchestration</w:t>
      </w:r>
      <w:r w:rsidR="00E31B42">
        <w:t>,</w:t>
      </w:r>
      <w:r>
        <w:t xml:space="preserve"> and others.</w:t>
      </w:r>
    </w:p>
    <w:p w14:paraId="68B4AAC3" w14:textId="77777777" w:rsidR="005E32D4" w:rsidRDefault="00F82A0C">
      <w:pPr>
        <w:pStyle w:val="BodyText"/>
      </w:pPr>
      <w:r>
        <w:t xml:space="preserve">You can think of </w:t>
      </w:r>
      <w:r w:rsidR="00E31B42">
        <w:t xml:space="preserve">OpenStack </w:t>
      </w:r>
      <w:r>
        <w:t xml:space="preserve">as an abstraction layer providing a cloud environment on your promise. With </w:t>
      </w:r>
      <w:r w:rsidR="00E31B42">
        <w:t xml:space="preserve">OpenStack </w:t>
      </w:r>
      <w:r>
        <w:t xml:space="preserve">installed </w:t>
      </w:r>
      <w:r w:rsidR="00E31B42">
        <w:t xml:space="preserve">on </w:t>
      </w:r>
      <w:r>
        <w:t>your servers, you can spawn a VM, consume and recycle it when you are done, all in seconds</w:t>
      </w:r>
      <w:r w:rsidR="00E31B42">
        <w:t xml:space="preserve"> (see Figure 1.12)</w:t>
      </w:r>
      <w:r>
        <w:t xml:space="preserve">. Under that abstraction layer, </w:t>
      </w:r>
      <w:r w:rsidR="00E31B42">
        <w:t xml:space="preserve">OpenStack </w:t>
      </w:r>
      <w:r>
        <w:t>hides most complexities of automation and orchestration of diverse underlying resources like compute, storage</w:t>
      </w:r>
      <w:r w:rsidR="00E31B42">
        <w:t>,</w:t>
      </w:r>
      <w:r>
        <w:t xml:space="preserve"> and networking. You could choose </w:t>
      </w:r>
      <w:r w:rsidR="00E31B42">
        <w:t>servers</w:t>
      </w:r>
      <w:r>
        <w:t xml:space="preserve">, storage, networking devices from your favorite vendors to build the underlying infrastructure, and </w:t>
      </w:r>
      <w:r w:rsidR="00E31B42">
        <w:t xml:space="preserve">OpenStack </w:t>
      </w:r>
      <w:r>
        <w:t xml:space="preserve">will consume all of them and expose </w:t>
      </w:r>
      <w:r w:rsidR="00E31B42">
        <w:t xml:space="preserve">them </w:t>
      </w:r>
      <w:r>
        <w:t>to the user as a pool of common resources like number of CPUs, RAMs, hard disk spaces, IP addresses, etc. The user does not (need to) care about vendor and brand details.</w:t>
      </w:r>
    </w:p>
    <w:p w14:paraId="7607E9E1" w14:textId="77777777" w:rsidR="005E32D4" w:rsidRDefault="00F82A0C">
      <w:pPr>
        <w:pStyle w:val="BodyText"/>
      </w:pPr>
      <w:r>
        <w:rPr>
          <w:noProof/>
        </w:rPr>
        <w:drawing>
          <wp:inline distT="0" distB="0" distL="0" distR="0" wp14:anchorId="12B18219" wp14:editId="3ED8ABCF">
            <wp:extent cx="5334000" cy="2548502"/>
            <wp:effectExtent l="0" t="0" r="0" b="0"/>
            <wp:docPr id="12"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msAAAMRCAIAAACMORUiAAAABmJLR0QA/wD/AP+gvaeTAAAACXBIWXMAAA7EAAAOxAGVKw4bAAAgAElEQVR4nOzde1xTZ7ov8CcJJJCEm4FERZCbQK1FpVJbUbulHS3IaOe0Mt1H2621uxs77rbuPePMUds/ejszznw2tcequ8dLT4uzZ2TcoxZBHMXRiq0DBWW0BeUmCJpAhJALJCFZ54+Ve0II16D+vp9+mJWVd73vu9YKmcXj+7wvh2EYAgAAAAAAAAAAgEFw/d0BAAAAAAAAAACASQ0RNAAAAAAAAAAAAG8QQQMAAAAAAAAAAPAm4GbjLX/3AQAAAAAAAAAAYPLivJUk9HcfAAAAAAAAAAAAJi9kcQIAAAAAAAAAAHiDCBoAAAAAAAAAAIA3iKABAAAAAAAAAAB4EzBe9cpiTd0KxtA/TvVPKlxxGFcURkSMod/UrfB3dwAAAAAAAAAAYCyNfQRN9PRP+DGziEj9lz8MyFvHvP5JJUAWK1yQxYuQ2vaYtSpdVbmx7aYfewWTCuPvDgAAAMDDgOPvDgAAADzYxj6Lk8sPGvM6Jyd+4pyQH73kGD4jIq4oTPz0T4SLcvzVK5gMGIf/AAAAACYAHj8AAADG1XhlcU5CAbJYrjjU0HhtTGoLjJklesoeJjN1K8yGfkPjNQ5fIFzwjCBhjumeQl9XNSZtwX1kWM+seMAFAACAERhyuBnjWzEAAADw3cMSQYtYt5XdGKsImnBBFrth6lZoL5Ww059xRWGCRx5n9wenZRqarj0kM8EBeQ2HMUOWAAAAAPCZ0zMFx+OmvRjiaAAAAGPiYYmgjS1ehJRdOoCItJdKiCh05XpOoEBz/s/6H74LSl1ARBy+IEAWgwnRHgYeI2NDRs0QTwMAAIARs8fFHB4pGOt7jlEzxNEAAADGxNjPg/Yw4PCDiMjUrdBVnTV1K4LSMnkRUq44LORHL5m1KqN1/QSXKdLgweNxqhGGiHGehoTx9B8AAADAiHl7tGCIYVwfNvD4AQAAMEoYgzYSXHEoEekb/25oukZEAdZIGYcfFCCL8WfPYHDcqckBQu8f+AFz540B9QjrZ8jTPwIP8nLI/QAAAAAuvIwj4zg8VFiKsUE0jtOBGI8GAAAwYkNE0AJksWxIaEDeNmAdWuXju1xxqCBiAT9mFlccyhWFmboVA90K/Q9V7JRhjoLSMtmN/toK9z64v8sGqngRUl6ElMsPYusnIrYJQ+M1986412bDVuv9XPiJc9gmDE3XzBqVWdNLRMIFzwSlLugt+byvtkK0KIeI+morTN0KW0CNMegH6wZMtGm5Ic/MHnrIpfp79fHiAR/qszykPvlqRCLpDx/UktOIM5cNIgrO3sKnv/eUnHGuBAE0AAAA8BXjmqBp5TwVmlMojSEiYtzyOhFEAwAAGK4hI2gxwWmZRNRXW+EpgubtXcelKomIDXjxZ8zSfXfWZTr/YK8RNPd3eRFS8dM/cS/JNiFImNNXW+GxKsfabKwRNG/nIkh4zBZfM2tUA/JWxqDn8AVccZjwqRzdNyWqP/8nEZm1qqC0TDbHk4iMtzEJ2qQRLvLpSVEg4hH5EkGzsWRJsI+ntp22n7awGmNmMyoQMwMAAIARc/znN+ep0DguezmOI84YYog4Dg9DCKIBAAAM10RkcZq6FTx7nqNA9FQOL0LWV3V2rOo3a1VmTa9j+iQbCxssiDYm+uuq2Fb4MbMCItbrm64RkbHtplmjYgvom67ZtmFSMPebe7XeAlg8EU8wdDUeanAIn7nEzmzhNW3px9qhMj0BAAAAfMEGv9i4mXWbsSZvOuVtchyCZQyDIBoAAMDIjWMEzaxV9dVW2Iab8SKkokU5bCgtKPVxY9tNL7mWPhqQt6n/8l+2l1xxmPjpn7BNCBLneIygdRfuHGWjrP7aikBr4idXHMZG0wQJc9h3Td2KvqryMWkIxsyAvP8HVaC0o1+XHBwT5vrIaGjvbwsTPuayN0OctyyQz24r9YUHdEREJMz9hSCMGIYxqZTETs27cH14AhnvCgNkAoZhTE0FRsnb/BCGiAaad6n/RsEr/pVP13vKyoOXb+bTPVNIBJeISG+s3a+7OfTCnQAAAPBQ8zSdGRFxGPtAM3aUmSWU5hBd8xJEAwAAAN+NYwRNe6nUMUZm6lao//KH0JX/xE4oJkh9fPQRNBdmjUpz/s9hz/8LEXFFYfzEOS7pomNL/Zf/Cl7wTFDq47Y9XHEYERnabuq+KWUM/ePXNIyUlukjMvaY77nfHS1RmMsuwbNPBfbVdh85ZQmlPZvBnKmkJ18VhCn1hw9qmQXiNU9zmXtsYYaJ4NL57v+qDvyHfwmOe4vX/HF3CQWt+Ff+tOcD6ZiZMZsYxsyQyWw2hQQZr36qu0lBz27iJ/844MZXmDAPAAAAvLHGzFzCX+xLDscSI2MY4tgLMRyGY4ukeQyiYRgaAACA7yZ0LU7G0N//w3fCBVlExI+ZpR2HJswalaHtJj9mFhGxobpx1Vd1Vl9XFThjFodvSf8ztt10XyoBJguhhBc2wNXLeFOC3N4LMHW77tKf+cQa25Jw+dY6IiWMqlZLRFSlaXssLJ5hiBiGYRilofw7M5Feqw1iNIa/kdbEqO908IKV/XozR3EngOnRGMwCxZ1ARYvmmpkhCrx9SxDSo9ebjdYWA+NS+TMfcemG4dYPxpa6sbkCAAAAcP/jOP2PNY5GFMjlCLgk5HHYOJp1PBrHSxANAAAAfDShETQiMjRdYyNoRMSLkI5HsMnUraCYWWNe7WDMGpW+rmrCmoNR6ajt79YODCj7Fe6f/H6TIMM1rvbUxohECfuu2cD+8+8CbjAx95SWac56NAyJGCKGjaGxGZ0MYzQOKI3MI8/krNryq1mpSQKBD/OrAQAAAIyCvk93o/LSVwf3XjlbEhrA4dmXDmA8BNHcNgAAAMC7iY6gOeY22tasBJggM58SSjt02mTRdJHrW4y8/+8ui3BmiGMkzN1zPWcq2SxOHhFRlbnvHwKCJMTG08JE7GKcDGONoDHEMObubtWP3/xfeb94dyJOCgAAAIBIECx8bOmzjy199ve/fe/Pu/53BJ/jEB5zC6JZdgAAAICvJjqCBuBPNy9qO3qMxlvU7ha9NWkHhE+6DxXjBEuIiJ5KCwhk2Ll6tV33+AmzRKllmjoKlkQwjNIWQDMzxBDpdLr5C+fl/fs7438+AAAAAK7+5y/ebb5+9YfyEmGA1yCaFYahAQAA+MLXCBo7R/544/CDMAE/jIvbCtO8DOHqmUMUU1Ya7S8qNW1pEYlpEevSSFXbr5oiCJYwRPTNQZ1wc3D6v4fPZ8wqJWOd29c2Bq3PoF+x4sfjdiYAAAAAQ8j+p9erz5QEM04rcXKsDy22kBoiZwAAAL4bIoLGGCwTqfPGaFZ+x0icWatyeZcXIR3zBTrdm8BM/w8j9Tn1f50b9lHfHOj+hsjyuHlKZ93df3Z3v2XKM2KIYYjMf/uy+2/EMGQmGrh2MinhizHrOQAAAMAwPfJE5oCZMROHaw2icdiFBaypm86xNQTTAAAAhsb1/rYt2MSLkI5Je4LUBeyGWasyaywRtAF529i24s4WChxy8jX+BK5CAPcfxnWTjaORJZpmCaIFCd3mWQMAAACYKMEisdnh4YRs28Qwjo8zzKA1AAAAgIuhI2hs7InDF9iCXyMWGDMrKPVxdlvfeM3einUwWtAjj4+yicHYQoEBshiPBYxtN9kNXoR0/AJ5cD9iPL1kiIghxvK/lv/MRGYihsHTKAAAAPgZwzCWJxPrf9Y3nIt53g0AAACuhoigMYZ+w21LaEm4ICsoLZNNw+TwgwJksd4nR+NFSG0FeBHSoLRM8dM/YV+atSp93Xe2kv21FZbeiMJCfvSPgdZRYLwIaYAsdtjn5InRmhwalLpAkLqAKw5jKxcuymE7aepW2IbChfzoH/mJc9j9XHFYgCyWw3efYh4eOu5Plu4D0BhC/AwAAAD8zzLizP6I4jQMjWwPNnhwAQAA8M3QKwn011bwZ8xiQ0jBaZnBaZk+Vi1ckEULstz3m7UqzV//7LhigFmj6q/7jh2eFiCLEQ8yTGw09HXfsT3n8AUuHRuQtxo0KiLqq60I+dFLbBnRUzlj3ge47zH2/2UfQB22HZ5N8SQKAAAA/sY+kzAcy0+nJTitewAAAMB3Q4xBIyKzRtVb8vlYzb7fX/dd78n/515bX9VZXVX5mDThEWPoV//lD7bZ0BzxImTsxoC8tffk5+7rGwB4wNh+2P5F17ocp1/7BQAAAEDk+nBiGzXvsSQAAAAMifNWktDHooExs3gR0kBZLBGZDf1sFGxA3mbqVjgOKCN2KrEpUq4ojBch5fKDbOWNbTe9R+K44jB+whyuOIxd+nOgW8EY+s1alemewvFADj+InaqMsXbDpRKuKIycFyuwHchPmMObIuWJwozyVsagH5C3utTA4QcFxiTxImQBEVJbzxmD3tStcD9TeOA5PlOykTKyPoaaiWHXDTDbfjKMmaFOg7nsrodYLQAAAMCEWTFVEMXncjnE5XC4HOISsT85HOISh2Mdg8YhIofxaBiYBgAAMJhhRNAAHkJO0+s6RNDMDMMQmRl2m8wMmYhhN7r05jI5ImgAAADgTytkgkgBG0EjHnHYDQ5ZfnI4HA4RBxE0AAAAnw2dxQkAjlzyNO3rWzEO2wAAAAB+NcQjCp5XAAAAhgkRNADfMK7bjPO24xMqAAAAgH95eDhxfIBxKQoAAABDQQQNYKQckjqtO7AQJwAAAEwWjEP4zGVIGgAAAAwXImgAI+EyPxqR0xMqAAAAgH+5PpbgAQUAAGB0EEEDGAOMQ3oEHlABAADA7xinf/Ab9PEEzy0AAAA+QgQNYGhDP1zi8RMAAABGz2wy9XQNsWc43DM3rWPTsK4AAADA8AT4uwMA9yu3J1E8fQIAAMDIMQNG4+2bjNHI9GsDps503GPW9AROjycub3gVDvUuZxS9BQAAeNggggbgqyECZIOtbwUAAADgA6ZfxxiNRGRS9xARL3K68XYDu4cZMDBmM2eYETRrvZZQGZ5SAAAARgNZnAAAAAAA/scVhwVOi2O3TeoeQ/P3jNFARJxAfuCMWZyAwJFUynh5BQAAAMOACBrAsDlOHeK00BUeSwEAAGAUHINoLE4gP3BG0gjDZ1Z4QgEAABg9RNAAhseXXE4AAACAkeEECTmBfPvLgEAOd6RP7JhiAgAAYOwE9GWt83cfACYvhmEcNxgrs9nM/rQxmUzsT8O9e37tMgAAANyvmH6dsaOJMZlse8x9WmNH8wiWETAkP6GfMoXH43G5XPanDYfDYX+yiIj96bgBAAAALgJEIhH+nxL8xT0s1d/fP2PGDH/3y87WQxokfGYymdjY2cDAgMlq+O3Ufrzg1UIieuVg1ZtpY3wOk4Xy+Jsr3r80BueoPPHWivcqiDLfKdm1WjpW3fNGfeP4x0WCN7Y/J5mI1gAA4CHF9OuM7U2M2UREnEB+QOT0AUUbYzKNLIgWFhYWGRnJc8ZG09gImscgGv4uAAAAGExAQACW4wR/cgxL0X373GYbqgYPnubfr137H/WGRe+84e+eAADAg40ZMLLhM26wiI2XBQYEskPSRrUWJwAAAIyFAC6XS/dt2ALuay4DuwhxKJiU1F31Bn/3AQAAHgZccRg/ZtbAvbuBU+OIfUQPEgZOTzAq2gKnJ4xyMQEAAAAYJUTQwG8cI2hms9mWRAAAAADwcGJDZi57+LEp/uoPAAAA2AQgbAH+wuFwGIbhcDi28Bk+igAAAAAAAAAwCSGCBn7GBtHwORyJnuaKM0XHT1RWft+sJiLiS5IXP/M/Vq9ZkRkf4ljO2xT+lln5F71T9slqyzT5Vz5e8FqhZY+isnD3weOXKpt7iMLjMxatfnXzugyPk/cbOipPFBb999mLN5QGopC4jMxV6zb+xKUnViZ1/ZkDB/5f6cUbSgPxJcmLs/9p48ZnU0JGMbtL7ScLXv2CMt8t27VKorxcWPDF8YrLzWpLT17dsjZD4la5+vtTX/7h+Dn27IgvSZ6bsXT1yy89lxLufHFYl95fseB91+ULTOrmitKir45X1tQ39xAR8aUpi5euXv1Sdmac45lbbsG6/VVvPzaMczd0VB77ouj4hYv1CgNRSPzCzNU/3bg6M95DYUXlkYMOJWdnZL647uWVae5nDQAAAAAAACMQgLAF+BH78bNNf4ZPo+86zrz/1q+ONzvtMyhvlB/5dfmRfVkffLHzuemjbaLpzPv5jk30NFeWfFxZcnzd/sNvz+M7Nfz9wfz8PbU6+x51S+WpTypP7c/ceui3eYlOhamn6uC/5O+5YptbzKC8UV64vfxI2Tt/+u3q6aOM+Jiayt/L33rC3mtLT06sO/jF22lCe5dr923I3+84wZlBeaPy1I3KU/sPuJ+gZx3l77+59XiL0z6Dor78TzvL/7Q3673DO3Pc7kFv/cF/2eDbuRvqD+Vv+LTWoYfq5sunPr58as/SrYc/yIt3OJfmP+149dflaseS35c3v1de+MXqnZ+8kzXqTwIAAAAAAABw2f/hAEw426fQ5SUM7cZBNnwWv+qdw2WXqqqqqqqqLp07sfe1ND4R9ZS/t98xnjIiV37z1q+Ot897ddefzlVVVVVdvlT2xdascCJqLnzz40rHqfVbjuS/sqdWR/zk1e98UXbpclVVVdW5L95ZHUekq9i5ZU+lzrnmE3v2XIle/auDJy5UVVVVVV2wdNtw4f0df+4YZa8rC97aeqI97bVdRWfYi1J2+FdZIUTUUpj/qb3Xhssf5++vN1D86ndt16/q0p93rUvmO56gZNWuqqqqg68QEdGid8qqqqqqrAPQTPUH2fBZnP2sqy6dO/Hpq2lCIlKX//qA+z04smOD5dwvWc591/9M8XjuzX/MX/tprYH4KT+x3uLL5w6/uzqeyHBh51v77OfSceIXa39drnYqeansi3dWJ/Op5fjWNz+u1bl2AwAAAAAAAIaL6+8OAMBwGSqP728mose27ty+OkViGS3FD5mekb9v10/5RGQ4UdvsrQYf6AyGx7Ye/s83LNmIPL5kdt4HH+bxiUh3rLLeVk59at/OWiKKW7dv/zurZ0v4PCKikNmr39nzQaaQqKNwb4lLXIyf98nhd15Mm86OohJOz8j/7S8XERHVXqpVjq7XBp0h7ReHD+ZnxrOZmHxJyosf7GSvyVeVddZidZePGIjoxbd/ucp2/Ygfk/n2b95OC49PiWtvHiqUZ6g6vr+FiNK2/s5+1sQPmb7wjX2/Za/S8dpG9+6R5dzZRoXTM//tt28/RuRy7j2n9v62lojiX9l3yHaLeSEpq97Z914mn6jj93uPtbEly/f8rsLgWpIvmb36nf371sURtRTu+H09AQAAAAAAwOggggZw32lvbolPiQvJ/Mkz8a45j/zU+VlERNTcMcpYFNFza7Nd6ufPz3yeiMhQ32atXVFeeoaIKOufNzrkSBIRkTRr3Y9DJMkpgq52p8FY019bvcglR1KSsSyDiOhCXfuoe70uJ955D38u22tdves16ejqMjnvick7eKbo8Be78uKGaKa9pTl+dnzIotXPuJXkz14w6D3wcO7TM55LISKqarKdu/JCaTkRUdbGV9Jcr9Sz654Pl6TMFnTJ1UTUcabwlI5ImLc137UkCdNefiWTiDq+KK11OU0AAAAAAAAYpgB/dwAAhis+79PDeYO8FxIZyW7oRxs0SUlLclsFgB9iCdMMWHYYGuoriIgysxa4LxnAz/jFuTL3ihelxLvtE/B8mHfMF7PT3Ncu4AstlduuSXxKFlE5XXp/7WuVG196OWtR/PSQ4XUg/qd7D/90kPds92DA7S1P5x4aHElUTzp7jmnd9xVEREuzMsLdSvMztp6xXVR1XU0tEdGSBameui9Jy0yhinpdeVXj22nJXs4GAAAAAAAAhoAIGsB9z9CjVvc0N9XXVdZUnTtTPka1RgqEQxdSd7EDp+KnS3yuWDjMYNWwhAtCfSgV8uzb75RdfP+CQf33Ux///dTH1jU0s1YtzkqZzh/BagY6tVrT1dxcX1dTW3WmdNB74NO5q7vYHNK4IS9qR8vfiYiobOsyD6FKe7FeTIUGAAAAAAAwOoigAdyfFLXH//vIqTMVlS2jXTPgYcSbvvq3ZalnDuzZdaRCYSD7Gpo7KTwt7xcfbF3hwwKWJmXtyT8eKTtXcbnZT/dA3zvapRcAAAAAAADAJ4igAdx/DFc+XvtaoW2tAL40JT4+PmNhRsaCjAz1kUU/K/S9Kr3JMHShBxIvJGXF27tWvG1QNtdVVZZXnCr9a61SR9RTe2T7i728sg+edc9LdaCr/fiVVwtbrC+FkpS4hPh5mRkLMjIW9B5ZumkY92AU+EIiHfFfO3gpP21CGgQAAAAAAHhIIYIGcL/pKX/vzcJmIn7yunc/ejkrRuKYdag+0zWsyrraKkfTF76QDTM1dygpzS3nUH1mx4r/aI6PzP7lF+smbYCHL4lPWxGftiLvbZOh4++Fv3lzT4XOcKqkYsuzzw2eRKku/zC/sIVImLJu+wcvL4uX8J3eHN49cOtRCHtRWzxf1PLtK37THB/53C8PvxKdsIDoAhnautREXgN+AAAAAAAAMCpYixPgPqOuKj+lI6KUN95/+7k4icukXR0ttcOpTNncMKrOhKRlZBIRVdTWu49lM9TVlBsU9fXhIdGjamSsGeqPv7tp7YvLdl5y7jOPP33eqxtfJCKi1q5eLzWoK8vLDESUkv/B2yucw2dE1Da8e+AmZO7CTCKiC7V1ni5q1dcG5Y36yPBoIknKwhQiorJTFT2jahIAAAAAAAC8QwQNHhTautLPrC7L/d2bcWQwWCbd8jDhfcfxPV+4z4wlmR5HRERnquqdF+g0XPmy8NLoeiPNyn6WiOjIf+ypdZmuvqO08I8GIspameX7MgMTgR+ib6usb1Ef+UNph+uKpeoO9vqlTI/0UoPtHrjfAlPH8f37Rzk7mWRpdhYR0ZGP99W6xNA6ThYe0RFRVvZSCRHFL1qdRkRUvudgpdpt9dWOP7+1YOmKta/sOIXp0gAAAAAAAEYHETSAyaSjtvJy5WD/1XYYiEjyWGYaEVH9xx/sqWyzBFgM6o7aP72/9qX3Kzytujg3M49PRB17dnx4vJ4drGRQ1p94f8Obhe3CUS6MGfJc/tY0ImopzH9zTwW7rIHJoPz++Ptvvl9BRI9t3eR9QjE/mP78P+fxiejS+299eKTW4RpW7nvrvTNENH3dmsW2TgtCphMRtTQ32dYLkKRlPkZEVP/p+3sudxhM1uOvHHn/5RffvzDqqeXCn9v0izQiav4iP39fRbPDLXvrwwoiSvvFpufCiYgoJu+dX6QRUcfvN61686D986Bsrtj36osfVpBOqZ63OsuHdREAAAAAAADAC8yDBjCZnPl405lB38x8t2zXKgnFPP/2a8fz99cbrhzc9JODTiXCs7b+dkHVz3aWU2VzB5HUspu/cOMHqyq3nmhuPvH+2hPv24rzk1/dl2949d9GN+t9XN6+LzT5+Xtqrxx860Wn/vCTX931SV68+0Atf+Mvenvfa1fz99c3n9j56omdzm+GZP1q1xvz7IHF+NmL+XTE0FG4aVkhEf/VQ5feeGz682+9evzNg/W62oM/W3XQ7fAFVZt2nqHKlnaiEQ6/i//pvsO6/A2f1tbuf2vNfqe+p7y2a9eL8e4l1Zf3bPrJHtd6Vu3c9VbGKKOkAAAAAAAAgDFoAPcdflr+4a8+3Zq3LEUiJCIioSRlWd7W/yg6V7Yzb+HiBY8RkaG8qt7hEEnWu0Vln7793ML4ECIiviQ5a92Hh8u+fCMtdCw6NPvVgyeLdr35XEYcO3KLL0nOWvfuwa++fCNjso0/s+Cn5R8u+9Out3MyUqSW+BJfmpL14ta9J8p2vhjvGHLiL9z6pw/z0izFDPVtSiLiz3vj8J/2bn0xy3o4X5KclferXUXnzu18MWPxgjQiMrilzQ6rhykbDrI9jGeHmwklKcvWvbP/q8P5GSE815J/PeHYGeJLUzJyXv3gi3NF72ZNn3wRTAAAAAAAgPsO55VXXvF3HwCcJCQkjOQwbV3p4Qtt7Pbc1a8vlI1JZxiGcfzJMpvN7E+z2WxyI5fLi4uLx6R1AAAAgJHJzc2VyWQ8Z1wul8fjcTgcLpfL5XI5VkTk+BMAAADcBURGRvm7DwAAAAAAAAAAAJMXsjgBAAAAAAAAAAC8QQQNAAAAAAAAAADAG6zFCQ8JXV1pITtNWszT67JThERkUstv1l9vuNUuV/aZiCgoXDI1OjVldlJMhMB7bJkx9LQ11N24Ie9S3dOZGIahAEGYOEQsjZ4xbWzmXwMAAAAAAACAyQMRNHgomdXNF0+X1ymdVkrs71G29FS0XP9WkvL0s08nhXk+VN349dmKm0qjfYUBIqIBfU93f093Z1sdY+JPGd/OAwAAAAAAAMDEQhYnPHzM3XV/OfIXl/CZA5Oyvvy/Sxu0Ht5S3yj77/M37w14rV4rH30fAQAAAAAAAGDywBg0eOh0fHuqzWgiIn50RlZmSnSokMclMum6b9dXnK/s6CciImPb+Svt8ZnRTjFmbf2lr29b4m5hMxekz50pDeVzTSaTyTRg1KruNNVc/l5hnOjzAQAAAAAAAIBxhjFo8NAxGU1EvJgl/7h+5fzYcCGP/SXgCSNmzs99MSsp0Frsen2r3unArptXbrNbAanP5i6bHRMebC1MHG5QyNSUzJynEoQTchIAAAAAAAAAMHEQQYOHEW/2j5Y/EuLhDWFSxkLbUgAN8m7H93SqTrVlM3nmjEDyhBs1M1EUiCAaAAAAAAAAwAMFETR4CIWkp8TyBntPFmsLrel0ToPQBszWrU5Vj5k8C4mfvzB99F0EAAAAAAAAgMlj2POg6dqqa1p1jnuEsY/Pjwn2vQZl/cW6LuHM9PQZwzgIYAzFSyWDvxkUHE7EDjbTGx0XGxBKZCHUpiYi6vz23DecJelJ4Z5HogEAAAAAAADAAzhhwvsAACAASURBVGWEKwlIHlmcOoWIDYe1flcnsrwcV8r66r5YxN1g1KaHh45o8GVkTEp4VVUPERGpbl4qvnk5KCombua0mCiZOHiwMW0AAAAAAAAAcN8b7VqcktiZwq5byk4lTfEyqsf5kJTFmSnDbsgyci122AcCuOLRCMNdkseWPN5c8p3SOjLN1Kdo/kHR/D3DUIBgyrTY6OkxsimYBA0AAAAAAADgQTPaCJojNsgliSRll45N7VTWX6zrYt+0p206ZXH2tdVU32KTQm3j2oiUdRU/KK3HzZ8fQ23VdV1EpLtVfbFzmEmjAGOHJ53341XBFee/vak0Or8zoFe23lC23mAYDic00j+9AwAAAAAAAIDxMdoImrL1lo5IEmUbgKbrEz6emRlMzpEyXVt1TfVFzSPOyZ5s+CzykcwUia6tuuaH6tvp6TOClXUVPyiFM+fPjxH2tdVU36qpF2ampKfqMHvafWOgu7FBJU2KCxnLAO1kwYtIXrIqMaO7o/nGD9dvtvYYXAuYDcp2f3QMAAAAAAAAAMbLCEMcyh8uVli3JU5xMWFUJBviUnZ2EUXOZANewpiZktYfXJI9dV2dtuibMDJK2Hqrs6tvhqhTSSSMjBQSUXDM/MyYkfUQ/GWgu+FqfS+XL7/GPDYn/oEMohFx+OHTkxdMTUofMGpUd2+3tba3tN7p7jcNfSQAAAAAAAAA3H9Gu5LAoPp0fe47dToduU6X5hiMI51ORzoiChZhpNl9aaC74Wq9RpaWPiO47/bVmmvND24QjcXlBYdOTUiNmjlrnsmo7blz64fr11uU/u4VAAAAAAAAAIypcQtuBAuDiXQuO4VCIZFLZM01GHevk0jXp+2jKQii3WfM6uZr9RpZ2rwZQiIKnjF3Pl2tudY6Ny1WNKKlL+833KCQqUmPS2SBfy31d1cAAAAAAAAAYCyNX2RDEhVJ1HXrdh8Rka7tltJpujQiNnOTSNmpJCJdW3VFxcW6e0RToiREuq4uHRGRsq7iYkW9koiChVjicLLjiqYlz2fDZ0RExAmeMTc9VfaghM/65d9/V/XNmWPH/nC09t7gxbjCKVERE9crAAAAAAAAABh/45hgJ0lZnEoX66ov3iIiEs5MX+y6CEBwzPx0qqn+oaKLiEgY+3jqFCKSpGY+UlfxQ02F5bj5KfaJ0m5VX7wV+UhmimsqKEwK3CChwHkPJyhI4Lns/cfU3VZzpY2IiAxtysciBk1jHjC5rS4AAAAAAAAAAPezYUfQhDHpg03uL0lZnJkyxB5XntcKkKRmLvatJMBEEcUnJXzd1kREpKm5UCn78eNRHA/FdLeaWrQT3DUAAAAAAAAAGFf+SrATBmOWM7jPCOLmzAu3bKuul/7x9Hc3O3v1JrNll9mou3fr2td/vdqNJTkBAAAAAAAAHiwTu0xiX1tN9S0dkTB2JvIw4b7Dk87/hwUdX1UpTEREhrvXv7lzjSEihnH86dcuAgAAAAAAAMA4mNgIGjIx4f7Gk8z98f8QXThbcVNpHLxUYNjE9QgAAAAAAAAAxt/ERtAA7n8hiUtWxWV0tzXcaL51p0t5T2VZNyAwJDwsXDp9+vQAs66jo8O/nQQAAAAAAACAMcT5t3/7d3/3AcBJaGiIv7tg55yhaWE2m9mfZrPZ5EYulxcXF/u74wAAAPBQy83NlclkPGdcLpfH43E4HC6Xy+VyOVZE5PgTAAAA3PlrJQEAAAAAAAAAAID7AyJoAAAAAAAAAAAA3iCCBgAAAAAAAAAA4A0iaAAAAAAAAAAAAN4gggYAAAAAAAAAAOBNQFdXp7/7AOBkUq3FCQAAAAAAAAAQEBsbS1i4GvyBYRj2J8MwZrPZZDKZTCa1Wu3vfgEAAAAAAAAAOEEWJwAAAAAAAAAAgDeIoAEAAAAAAAAAAHiDCBoAAAAAAAAAAIA3iKABAAAAAAAAAAB4gwgaAAAAAAAAAACAN4igAQAAAAAAAAAAeIMIGgAAAAAAAAAAgDcB/u4AAJBer+/u7u7r62MYxt99GS8cDic4ODgiIkIgEPi7LwAAAAAAAADDgwgagJ/p9fqOjg6JRCKVSrncB3ZYqNls1mg0HR0d06dPRxANAAAAAAAA7i8P7J/rAPeL7u5uiUQSGhr6AIfPiIjL5YaGhkokku7ubn/3BQAAAAAAAGB4HuS/2AHuC319fWKx2N+9mCBisbivr8/fvQAAAAAAAAAYHkTQAPyMYZgHe/SZIy6X+wDP9QYAAAAAAAAPqofl73YAAAAAAAAAAICRQQQNAAAAAAAAAADAG0TQAAAAAAAAAAAAvAkY2WHyq6evyq0vREmZmQmiseoRAAAAAAAAAADAZDKCCJq2qaKiQSubu3yujIgNplWcVltfThz51QptEkJ3AAAAAAAAAAAwvoYdQdM2XWnQipIybfEy2dzly8e4Uz6QXz19VS5KSpr4lgEAAAAAAAAA4OEy3AiaVn5HSyQTDTryyyG/05bdqbh6+opclJQkbmiQs2/Mm3bnSoOWiMgyls0ysE0mk8vlDrut++ctnyu11ZM5j65clRORtqHi9B22EcXV01fkzq0CAAAAAAAAAACMgeFG0DRqLZEoROz5XcvIsMzMBBFpmyoqHLM7tXdo3vLlcxVXT1+RN1xRz12+XKa4evqK/OpVuS0BVE5Tly+fS4qrp69crWgaNBImSsicq7a3ZIusZSaI5FdPX624KprwlFJwZOz64ft702Ynhwf6uycAAAAAMB6MRqNardbr9QzD+LsvYMHhcAQCQUhISGBgIOEewRhx+Vy5UKlUfX19ZrN54js2GC6XGxwcHBYW5v7WJOwtuPBy+/pu1BsVcvLr7RvhSgKeKe7KiWSz2LiXKGGWrOGK/K6CLMEssUhERKIQEcm1sqky27ZDBbJpMiIi6VQZyeV35NqEBF+ald+RE4mmyUSWGuTyuwqSScfyzMB3xq7r39b2cPnt3zELHk9BEA0AAADgQWM0Gru6ukQiUVBQEIfD8Xd3wIJhmIGBga6ursjISCLCPYIx4fi5cgmiqVQqhmGkUimXy/VX99yZzebe3l6VSuUShZmcvQUXg92+vhv1A8ouDi+AAvz5hTbcCJo4RERyrVpD5D48TKvRuB+g0WhJTORl4JrXVnw+RttQcbrBsVEpMjn9wNh1/dtadfQTmQkibdO333xXjyDaeLh2IO+9Mscdszbu/nDFaILG1/bnvUfvHnlNWrZ989eLd3+Q7UNltdefqQ89uyZmFM2OkHJ3lOrktrDSLZKJb9uusj07R09EqfukBS94/qaqLmja/pFl20uxUVDujlJRScLmjLGueCQ0JzYo9pLw80NTbWOAqwuavowdjxN3VV3QtJ2cPxKKu1se7V92PW7VyH8zaooqv07JeDNtDDroK/nRlvX5Tv+stnJs76/1c0tENKa/RB5uwSQjP9qyPp82DfaRqGzPzqEPO6PTJ7pfQ7Tu+DUynA/DpPpygAeSWq0WiUQCgSAgIAB/i04eZrOZx+MRkVqtJiLcIxgTjp+rKVOmOL7V19c3CQNSXC43NDRUoVC4hmAmZW/BxWC3z6iQc3gB5O9/Dxjup0ckmyYi0mi1nt4Te/grSSweQSTLe66o544lZS63wURofmHuufFdrTr6iScTxEQcUcKTT0nvVX3X0IsxsuNhxY4jVrs30oHN28sUgxdWlO7I81pgmJTH/2/lv9bTbOr95HeVn9SOWb2+qew/uU2w8qP+6glu15Hi7pYc46brCaXXhZTfdcLTpa0uaNpeK/y8M6G0M6G0U7qsWLHlqId/ZBgjmhMbmsazfp8V64oqfS+t3B3VtHsY5SfO3Rv/+rvqr4lH9def+d31mgltO9f2sUkoLRGczGnx+AEbVGV7dlS7x98O+dGWbPZz25lQ2indVKvKLlCOrq+T9w660VwuppXb6NzXk+DXxFeaExuatlOY5cPQGUY5TUPcssHvPsBY0+v1fD4/MDCQx+NxYNLg8XiBgYF8Pl+v1+MewVhx/Fy5fBWYzebJGZDicrnuqZqTtrfgwuPtI7PZ7+EzGn4EjUQJ85JE2oYK63IBJL96+vRpdvUA6VQZkfxmk5aISNt0U04kmzqcf/63HKu4a0vLZKNyGo2WLNmaFuIQe4xMNk1GpL0j11p7U9HkKcAH440bGvPYU08m2AKfHFHCk5lzo0PxLTXOpCs+fHfFzQNfjSKSNee1I0dem+Nzccnqf854lXTf39LPXDexI3SINCf26FcuDovN1X/p54BR4AwpkTQw0fO7mtu1lJorto7GEq96Q1BXrJF7Ljxiks2dk2uMSWou92TO5PgDXjq1oHPkA9CmJv+fn0fRLdPxnsDDP390/pj2bDgywjblmsco6KMsyjevLLFdE/Gq3whTP1IPLzw3uPQtCZN5ABpVqvZS0JrFgXX5qknx+fSB/GjXXhJ+br+qks3Xfb9lk+7LAR44DMNgZNPkxOVyAwICGIbBPYIxZPtc+bsjAH42gq9UUULm8rkyNnB2+jQ7ob9l5n7Z3OVzZdqGitOnT5+uaCDbfl/JptGV06dPX5GTbK5lHJk0KUlE2oaK06crtCH2ykSyaZbdV+Uknbt8nqXZq3KSzcMQND/hBouCnfdwgoODPZeFMSWdMYua2y1/VilKd+Sx2HFntQc2H7pBN23j1BRl2/OsDlwjIqJr+/Py9l9zqrL2gLXMjrJO1/Zqiip/TlPPrhOfKaw+fnecT86JQnOuWLAoQ7wwl+sckNKc2NCUHdWUHeUwFKuynd3jMCjDUzHF3S2WYvbRNNUFlj3ZG+56CHtJAxNJ/+VRjfyo+mRu0EIPYRrxjDRy6mFGdKk9vVG5261F977Jj7bYW7cNLVHc3RLVvruAPdYyAqi6QLG3mOryFVuO3t0dZR+yVF0w4QPTckM25eq3exwm43o7NCc2qE4Sncxp2v1Fu+1MHc9afrTFOuLG/Yopd0e17C5ocbqVZLmbW45qSHF3C3spFHe3WEtmRzkM4bHd9w3tu91H8LV98ru7tDzjcKJm7f+9MaGf8cF5+NjIj7Y4XVXF3S05eiL9dveBSJX9J0mwyDGkYg8yul5Me7UOn3+HttgOONzBSqousF9b98PlR1vY6+z2sZ8g1Rf1qbliWUbQStJfcmjd9pu++yK7w2lUncOn0X7xbSdVXdCUXdBu3e8wVNDHbx4PrTvSXC42O0ThiYhIKl5mjahWFzRlF9y1Vut+9x1PxEPrg3TefpqTYkwrTHZsVhdMQrZbg3sEYwgfJwAa8UoCsrnLl/v+jtRhnyghc3mCh22W2G2PcyH70gIux0oH7RDAQ0AaHU832hVEUqo9sPlQ/LtHPphDdG1/3ub90Ude27h7Q/Pmi0vYudIUpZ8ciH/3yIdziBRl2zf/ofTHnmY9u3bgg+aNnx5ZEUVUeyDv47L5zvOszV+TcZaIiP7PzyfoDC3kX/fXbQtJJ6IXQlbmqy8riB1QU12g2JsWVnpIQqTcHaXYHSvePNOSaLlKSvKjLes33P380NR292IZmhO/1CWWJBRksDNntVd3RqdXtm+vFX7eOVVGVF3Q9OujGreZvCSbS/qzcxTrc52m/XKUviVsZZRqfVQTkcuEU5oTG1SN+6SlL4hJcXfLoy0nrsetkno4hTWDXgZ9Y6y0tFNMpNxtaUu6qVZxLlda8IK4urXpy681q14QEykvfcRddn3c5yBzJlj1G+G5R9Un1kqcxn8pPNyOVYf0rZapmpT07+zd1FwuplTqt26bV74hcbpile3ZOS2xlqmszCcprLRTQkTVBQpLK4/2L7uesEpKpHD8+99aUnF3y6Oq3Ysl7H0ne52Umut8HjFv/pyd4y/9bNa4XjDvKlV7i7mbfiP2fBHo7q/zA9nJs+RHW9YXKEu3TC0o8TyjlrzVSLlB0YO2ZL+YVNm+3lptdUHT+gJl6RYJKZzb2nN3jdMdpGpbDMh+uObEBoXlcCIq1lNJQukhkh9tWZ/TvmhCZxyz/S6I1+xTr7+o3JxhOdPtHwlsXSUSEEkWbVNttxSwx7CqC6wXn5S7o1RFlWQZ3vWRMfZ6QqmUqguatv/y7sJDU2WePuqevnk8tu5I31pMiW+4/P6KZ6Qp6lr1llliP9K1liSUHqLqgqbtG+5+fsjx7isvWY+xf7co7m551Nq6p863O51m14kl4lFMIwgAAADw4MGwXoAHyrW/lSVv+DGbkDln9cbk05edh5aRNPsDa8Km4vZNLzXdOHD8GhFR2sYjo1umYAxpLhfTprVsKEqyaJstu0156SNaudiyn81dkn/dX2cdHSZ7Ia700FQZKS99xLUdvmYf9+RFy5CZk3vusonoBba/6q3zeaVvSXCfCJ+dT2rlNi4Vm9oH7a1ks3UqK/pIZR/TodCcKxa8zNYpnfqy5Sw8nMLguMuWDBoXS19sTRet7B9kfNw4k0791T7a+0unsXts6HOV5XaErCzuv+yUiSaIzTW33iIifSsFvZxLrbds4w3ZDespO2c1Wq8YERHVqgdfOsB6321Zt651js2pj41i3XrbcKccvSXvctCLYElnlr0QN8okStvFrL6oT90Xxv4ipK8VprJzDjr8drS3epvdsvqinrYFpROxyctkm7IwV7gmg4hIFjvhy8tU9p+0ffyWBKVau+TaVSIiSl9s67O+1fqrav8eUBgbHWu2Vhsda3mc8v2bx2Prw2O9pOlrhamuv1M2Dt8t0qkvbyPb955754nImuUq2TyKJGgAAACAB9QIx6ABwGSiaG+m5MVSduPG6c15h2xvJbd3ktOfQbUH8j5gV/JMTp41WIVzNh55l/LeyztNRETL3x3OLGnjp1K1t9hMxU177btU1S+I0xXGRuIum+lUtr3VTGmBTqPDFMZGMp981OHwXKOcJKsOEW1QWAaLsWPKMqJLS9qzc5pOEpH7+ncOQ2xiaxXbN9zdlKbb62UVwozo0k52rb2uE0vEq26Z6ki/nW2OtU1Pnk5hhDKCVharLytoYasxNTdsWIn0Y0X2QsjKfNWvj2petu5pbzXTR6rsj1S2MitvkcMHU7wwt2vvReVm6j+ZFrQ51rT9onIzmerY+MItUx0FvjzkH/PFRLnmvYeVq3wJJPlYp194HNjoscPSqQXX7255VJGdryAP670qd0ep2M9w6j5pQWwgG/Ad6iOhuV1LdR9Z6iQiIu5tBaVLHWrL9fKPb+wMgCOKB40XzYk9eirWO378vjyqSX+BnLo6k5dKJiI2QKm4VEnp1H9yW9BmInJcIzWXm+q1MZ+/eTSeW7cTxObSuVYNZTjeU+ejbA1JAxOp33OHhvPdkr4l4UNqsn47Cfy2MikAAADAJDVZImjuCZ0A4KvOmq9vUvxPpUQUHU/Ji3e7JGY6jExQlP2xLHkDW0BRtn3z14NWOmfjkSMbiaizbMfP3jvwxJGNE7tigAfVF/XOMQLl7ijVpUpKzwhMJF2rU0SGomO5VGyUO8YLpIGJxPU0Rkm86pB4lbVCS84mG/YiDxlnDtlwYjaLbW8xd9N156iN4u6WR00vO/79OZOXSkbrhuBl1z9Nle6nMFKSRdtUX36tpGJa9psJTuG092FzSX92jurSNsvr6FgubQvxMkhKtiQo9ZfG6ljjysXRlKFcucd4gvQrF0cTsVes/7aC0r1fnG0hBVtodxSbpDlUB32sc/IYrMPSqQXsPIW2EK39PcnmTslm+0v9SmJ/X2x7lLutOZgOxDPSFKm5LsE4kh9Vn7SG9uRHW9YXD9ZR5zTDyUChOVfsFAySH21ZX6yRvzDVqau3THWW9y3x3EW2T6BlEQb2Qil3R6nc2rDz/ZtnkNZtxAtzu/YWa+QvOEyFxg5FtP1e11obUhgbiWI9dkjq4evRi/QtCaVbiEhzYoNiuy0DFwAAAACIkMUJcP9TlH184MasjT9OIyKa88SKG4e+YjM3FaU7bGsFOLrBrjlQ+9WBwbI4O8t22BYQiIqOp+QZ08aj58OjvPSRS/aiZJElI8m2Qeyc2VuOamRLguxpTZZp+CWLtpn3HrYXyy5QOk8cLojNpcRYseNk9rLYQMrlOc4eJVsSlGrN8bRyWy1RKl6Wq9/uMAt79WGdJbdLKl5mX0hUuduS3enpFGIDyXoK1RddFw/3In2xoC5ftbc4cIYfw0MZ0R9u05/8yPJKtiTIvoZgZbvTtOssaWBicf+XxRQ7k4gEsdR/rtY67b3D7OnsvGCDJ7FKNpcIfFoM1LXO4Z/gBPN4EWzrSxAbYvN+xyVr9nFP5jguNKE6aU0DdMR+fthq5Udb7E1YcpaVRfnesjgdsiA1J/bYEhX9Rv51f51zH2xfDumLBWT9WDr+ismWBKV+pNpe63RxGlvZNRbUJ7025/M3z6Ct26t6IXIT6dbb1+VQ7n5UZ8uGJiL794Pt68UDh+8Wxd0vP3LOfXZi+eYhInYtlNTYSTWWEAAAYOKY+3VXz/T8cWd34afdxWfUHf1YhRRYk2UMGgAMS9kHeWW2F45Zlmkbd2/YsTkvj4iIkjd+unEOES1YknzowOa82+8e2bjipysOfPBe3mmi5e++u7zsPXb9ARdRKz7YcTvvZ3kH2Fo27N4YNe5nNAR21cvPnbuavlhAOeoTayWrtkg3bVBks2NDtoWVviAmEheUtGdbMqe4m67HpRORY7Fc4edbJES0+bpxy6NN2WyN28JKM4gy4j5sbbLkdRJ30/Vo5+Xw2Om67TmepTPvbnnUZdZt8apD4hkFtkqItrHziJN15Jo1S87SW0r3cAq0KVex99GmvUQr9wndkrwciRfmdu3NV2S36ku3SCgjaCXpT/o7cpG+Vpj6kc7ygr1o1kS2lSUJq6RkmbU9p6lxn7TgBcmibaqTHwlePkSWcUxk67/TFbMeO4iMsE25iu0FytK13nsnXvUbzTk2/3GbcFMunRvdyY4/TxdBGv35vhbbZ2xlSUI6EWUErSTV9qiWTW6DnmQvxJXG2u+Cw2fSWYZjtdxN16Ota3eotkc1EQk+LBGczGETQu138GWPh1t/y/yHHT7m3AepeFmubu9h5aot0Z/va1n/aNNeotRtglTnAmRfB1OyZp96fb4iO1+Rui9sU67KLbnSsfKpPn7zWC6Ue+t2lq+RbOuot5UlCaWOEc9tga2W7y7Bh51TZeR490NspRy/W1L3SQcfoen81ZQr/HzLpBlICAAA9zFdfWnh+TaXnWmrXn8ypK70cHP82uxUkfzbz47TqtefnKqrKy3smf/6k1P90lMbrebM50aFlt2mnuqB8nrVE+vDk0VejjHUH9OqMiKeGHzZprFmqD+mbU4WPTebP2gRrebUpwPxPwtP8dZzT9p7Cyu5zz8vvg8fBXghIYxebzYY2JdcPp8jEJjUapdiorlzucFC14PNZsOdDn2b68fVEWfHjh1ExOFwxqzLAL5hGIb9yTCM2Ww2mUwmk0mtVkdHT9z3zpBsnSRrV9nesj9t3XYkl8uLi4cxpKWpqSkh4SHKYX7YztcvNCc2KFrf8L4cAdjgcsH9p7qgabuX6RcBiIhyc3NlMhnPGZfL5fF4HA6Hy+VyuVyOFVn/HPDxj4KOjo5p06bhL4jJiWGYO3fuEBHuEYwh9nM1ffp0x50dHR0ue9zp6ksLe9JfX+hlKtZxiaC5982X3hKRqe3r3vPfWF+FUTBRn4p4CZxwJaMkzmPPi+fK3AciIYI2ttxvVu+Fv3L4Q4yPD0pICIyMMvX19TfcNPf1cYODg5Jm8YKDjV2d/U1NgxySyAsP1zc2DKi8TdRhgzFoAAAPGHa5z0NDF3yIKXdHqWPZUVqVqr3F3E2/8XePAAAeeNqGsyU19xKfXjPZJ6HU3iwvuaIke08V1UXnG6fMz3kmabh/hk423bcblC4rjwRJkmYEyVva+4Kj40J6Wzr6gqfHydxGZgCMPa1tDBr7WldXWnihjajts+6n12WnCO17iChm6brsVCF71AWKn3LhwlWiuau9BuZGSH+31roZxnnipbAk0p77g/FOE6MkImL+fqov+p9CIn2uTvN9z7FiaxJociAbltJ833PsRoA1RKX72049rY14ItpQf0yrSg68V2zsIiLiZNiDX4b6Y9rKG06VEBGp+k/t1LoV9qS9t7CSmyEzVrLzYC8RrHuK/UXX/W2nnq3YsrO9t/Cwich0bGfvM1tDpxHd+ab7rG32bMuBXrrqVqGX/o8l/rRpgZJI4nJ5IlFQ0izDrRb+zDieSEREgZJIc1+f4c6dISsJCAsTJCZx+XwiMhsMbGRNEBMTIIkkIm5QECJoAAAPEHbRQEtCHwxKsmafer1rVikAAExWiuqzvSkTHMBqvNaQknXfx8zcBUmSZkQ47+pzK9R9u0FJ7gUBxpEwNXsd2ceg6epKC5sT1r2eLSQi+eXPCi9HWOJlbReaE9a9/vq4BHoZXfvAXTZ/M4zzxEthyWEcIvGylzTn/mC849MYJSea73uOFXPZOBRpNac+NV783uBt1BjRjWLzM1sjLHGrv2iinxeLie58o62UCdY9LySiO990H/tGt+6pACLq+prcCw9etbE5WbRuK5+0mlOf6v8WK3wi2lB/TH8vV7RuNp8Ncp36PuC52aHr1trHoN35pvusPPD5rWIxEbX3Fh5mDxysqx4rJHa43Lrn+Q79H/P7N9DTExAZxYbMeCJRcOojxLXM+2/q7x/o6RmyBjZ8xvT1qau/IyLR3LmCuLiBq1eJiMvnm9Rq9ZWaYUfQ2m7fHu4h8JCLmTHD310AeGjIXogrfcHfnbgf4ELBfS19S0Kpv/sAMHEsQ8BSJrpdZc23DdMm37izCxcuyOW2tYpIJpMtXbp0dFUGy+KSiIh0vaOrB2AQV49/dtX+KsYyxMyru7UXaOk6azHZwtVpn1XXzclOJSKKiZ8xPuMkDe3qU4dNOiIizuOW8BkRETdMvOwlzen/NHYRkWagulK3OEPoSxfEs8PXzba+EPHjk43NQx0S1f2P0QAAIABJREFUmRvEruE2LZZHX5vVRGKt5urXnIyfWRqc9lTEOiIig+fC3urmzWWDd2xPVAZyyjnlpzzPd/+etTZHRETRAckOUzN7aL29v/IG75nn+U4VtvdWUuDz1rjhtKcEyTsN9WnCYeeWDsHc19ffcDMoaRYbRLOHz7RaNqlzyBrYgWaGjnb2paG9QxA3UxATQ0TEMCaNmpDFCQAAAAAAE0rbUF5So0ycP7+7puYeEUnm51hGeymqi843WkolLl2TLtM2nD3fSET3akqKWufnZCWJnIqwmZZs3mXivPk9V2qUROSQcWlJybRXSERE8uqiC2wd9qY9uFdTL09Kd8kSsx9ra98S45sfUVPTSEQkmfd0bOv5mnsjanQoycnJjhG05OTkEVZk12fN4rS9VPYTkbLhNiXNiKA+eUu7eoCIKCAkOk4WTETdtxtUFET9/QMBIcj6hCENP91Sp+qmttrCzy447IsZZah4SIbmSpN1GSzmu//s+Y54z2wNneaYlkhEWlKc058i7vMZQVwfK7bkRRIRRY7gF7bH3EXcueMSzOenZPRXHtYWFmu9J1c65qJ6OQONykzJASHuO2+Yju3sdtjHGZ/5h819fYZbLYKkWWwaJhGZDQbDrRZfwmdExBUIuHx+8COz7bvMrkvQI4IGAAAAAAATrrE3dM2aNdqG8pKamnpFUrqU5NXnG22Bs5KaC9Uz1qQnPfN0r30aMm3DWeu2tqG8pOZ89QzbvGqN6tA1a9Zob5aXXLFEviyRtaVr0mWkqC46f6E8NCcrSVNddKFRMi8na5ZIUV10vqQ61NPUbGw8rvFaQ4os1L5X21BuPVZ7s7zkyvnqaGuA7F4rPblmTbqiuuh845Xz4UvXrJEpqovON16onrEmXSr3qVFfTJ06VSaTsUE0mUw2deowJ13vVzY0WEKK9oiYk2BZnMRoy+Lsvt2uDpAkxUUQdd9uaL/Nt+R2DvSTJCkJaZ4wfmxznznSjmODA6obQxdi6f5mUGQEDf3LZ4mdcTJ+FpEiMtQf0w45Bm2iRYeu22rJMD22s9th5jILa+zMHkwcSSvjNfeZC25wMH9mnC18RkRcPp8/M87s2xg0cpj7zHGnZRgaEY0ggoaMPAAAAAAAGK3EGVIiEoWGEym7e7UkZYdYNF4oakx8es0za5I8HCNKemZNEimqi4oa3d5LjLbX19OrJRndaVUSJc6QERFJ09esSSciUtQ3Eklip4uISBqdSI2Nt+XpUvfxMaFJC+e1llypuXxzfrhD+1lrkkjusf3wUBERiUKnEN1jG2W3iYgU7b416hvbMLSRDEDzMA+aN93a/oCQaPaAiCkhqg5tN0VEEBEFiRA+g3EjDIugth410UQOcAwIS9aTz0E0X9xpNUXmel0u0xfh3Ega6NXStPHLKReJn9vKxvsG7jxF0+xvGNpvMMlrfV1jVBzGpRuuyaQed44Dy8qbIutVMpvZRE52YQFfEjnNen2gWMwJ9Ha7fB13CAAAAAAAMI5kKfOnEBFR4/mioqKisw1uw020DWeLiorO98zLWZMzXzJEddree0RTQj390amsKSkqKipi0yp7ej0PaxHNmpNIpLxSY4+WaRvKi4qKLvTMz1mTM8+5fc8NDbtRX7DD0EYyAG3Y+gwDNKBub2B1qAdowKAb+jCA0ZqatjSm9vhla8Ly3W8/++xbudcjRo8fn8FzjtiZzu7sLnRM4bQSPsH3cRBpl2qA3bjzjXUxSktQaaBdS0Sk+d4wRNROJJ67hKmstfzmab7vKTym0fjW+lAM9ce6T31vsPSw1URLAqa5FbqnMlgLe7gUTqKDMpJNV20VftNd+I2O3Xn2G+s3R3tv4c7eoVfFHLaA8HBeUBC7bdJq++p+MGktX7O8oKCA8PDBD7UYUHaZTSZ+9HT2ZVBCYkjGE4GRUU6tjGmfAQAAAAAARoYdYmadKO1ezeWb07JmObyvvdN6jyjx6axZIh+SudghYL1aIrfYlo8zkUlT5kkardOoEZG2o1VJlLg0K8mX9kfYqE/GYvozXwTzAygg2C3Xc0R5XABDEcYmxFw48Vnt3NWvL5SlZq/u+cy2BEHa6tefHOmoTZ/xo0OeW6u+9FfT3fbBC4lI+oRgsadJ0G4c7nYMMCWvjXjiKUHyTn3h13oiiswVPbNEe/aGQTObL44OfWZJ99lPuyuJInMFGcl67+t8TntKlHFMW2jJoOQ9s1UsJsMITtANP+VHhuZPtYXFWiI211JIRBQdkHxYf2xnT8bPwh0LJK8VZZC2slX3RPRggSR+yvMDqp2uFaY8P6CyXgdrQuiYM9y5ww0ODoyMMvX1sSPOzOzCAsHBRmWX4c7QQbsBlYrT2hoUHx/y5FNERCZTf3OzsatzVFmcAAAAAAAAY85h2rKkrKW9RRca2cTI0CnO5bp7tSTV1tcoPdZiJ5oWK6m5Z8mX1N4sL7lC83OykqITqbGxtUObxE5J1ugtsCWatXB+awm7JoBNT6+WZNr6K0O170A6nEZ9Mf6jzywiREFKpbJbNiOCXXFAHTC8LFB46AlTsl/3+IYoNfv1VCIikj35+uv2wvblIGVPvv76k4MeNS44wujQZ9eO4EDPC1kSCZ/YKnzCoZhtXctpT0Wse8r6YrbQQyXsDGWD1u+lsBWbm+m9NscynrvtXCDacuDgrbucspedY66/qcnY2cno9WaDgdjVOevrOAKBSa0e/BCnlHxjV6exq9OljL6tTd/Wxm4jggYAAAAAAP4nmpWVQ+UlFyxzjEnm5aTLyBIIu1JTUlSTuHQNOzdZSVENTUlMnNLY2N2rpUGTqVwqTFy6JklEJEpfs5SKLpQUXWF3eo9kiZLmJNZYF9+0BNSulBRdIUlioqSxkZ1wbWiyYTXqd2zcrKHFEB0nmxFtaGm3rD4QEDId4TMAmLxcgmVmg4EMYzJcz4KzY8cOIuJwOGNYKYAvGIZhfzIMYzabTSaTyWRSq9XR0b7NUzghbJ0ka1fZ3rI/bd12JJfLi4uLfW+iqakpISFhvE5g8nnYzhcAAMAvcnNzZTIZzxmX+//Zu7+oNq58X/Bf8L8YYQe3gjAR/qM04OkgA75dbXcjyAPNpRwSm15ncnWcaRlWEPOUXODhTtaaFeBB0C+95gGY5GksvOzojH10e85q2ceOi+sws2JEgo/6GmTR5xhzIidBwYjogjHC7e4A87CrpJJUEmADAvz7rLPccv3Ze9feVTrWL/u3K3Xbtm0pKSmpqampqakpEkg/B5b5o+D777/Pzs6mXxAb0+Li4vj4OAAaI7KK2H316quvyjd+//33UVs2jti2beTWkiixgzXzxf+XsnNXstoTQm8SIIQQQgghhBBCCCEkEYqgEUIIIYQQQgghhBCSCEXQCCGEEEIIIYQQQghJhN4kQEiSvfzyy8luwrp6+eWXv/7662S3ghBCCNl8aCFRQgghJIkogkZIkqnV6mQ3YV2p1eoX7ZIJIYQQQgghhGx2lMVJCCGEEEIIIYSQlUlNTV1YWEh2KxQsLCykpkbHOjZsa0kUxeFDaioWF5PRnMhWJLsBhBBCCCGEEEII2WR27949MzOz0cJSCwsLMzMzu3fvjtq+MVtLosQbvh2aLGAx6UE0yuIkhBBCCCGEEELIyrz88suPHj3y+/0bKiyVmpq6e/fu2MWmN2ZrSZR4w7c7/8iTEfzNP4GkDh9F0AghhBBCCCErkJKSsri4mJKSkuyGEAWhoaExIqso3u308ssvb6IXo22u1pIou/OP7M4/ktw2UBYnIYQQQgghZAV27do1NzeX7FYQZXNzc7t27aIxIquL3VfJbgUhSUYRNEIIIYQQQsgK7Nmz5/Hjx8FgkJKhNpSFhYVgMPj48eM9e/bQGJHVIr+vkt0WQpKMsjgJIYQQQgghK7Bjx45XXnnl8ePHMzMzi8le15mEpKSk7Nq165VXXtmxYwcAGiOyKqLuK0JeZBRB2zqCXzudo0H2WZVrMLymWoMKxrPXoGBCCCGEELK57Nix4yc/+UmyW0ESoTEihJDVRRG0LWJiqGdoNtdQyaJbwa+dzp7xtYiiEUIIIYQQQgghhLxwaB20LcE/NDSRVRSOl6leMxRlBUdH/atai+o1QyXF5AghhBBCCCGEEPLCoTloW8HE+ASyirIitmXtz8LQ+ATwsGcQRZVsrywPM5zzKWV8Br92Oh+nZ01MTCDrf8qd/bdwwubEUM8Qiipzg+EszujTg187nY/zKos00uHFoc+je2guHCGEEEIIIYQQQjYzmoO2BQSDs1DtSY/amr5HhdlgULM/CxMP2WS04MR4UJWdpQImhpyj6cWVlZWVlcXpo86hCfGkidk9hsrKyqKDWdmq4PgEW1Vt4uEEsrLlAbrY01VZ2aqJ8QkA8D+cVYU/T7AKCSGEEEIIIYQQQjYtiqBteVn7syDGs4KPg1m5r6lYYCs3VwMA0OTmqqQQG0LhLlU4hBYMzoYOZpROV6WnYzYYBIKzs+l5uVmzwSAwMU4BtOXzCx8ZjUaj8SPh2bJvPeeMRmOzMAnAY01czqTQbDQaz3kSbF9BaXH4P2s2xrC6V1gKIYQQQgghhBCyAVAW5xagUqUj+HgWiAhVzT4OIl2lAlS5uSrnwwlkYXwiK7sIQHB2FsEJZ89ouIjZYOTZUL2WmzU6OhF8LWtiHNnF8p3Kp7+2P2twdCKYhXHsKU4HRieCWZhVZedSAG15Ju/cug8AuH/rziTPZya5OfH4P2u+qm03Fy59pObNdvub0l/cVmO7APAnlnEiIYQQQgghhBCy0VAEbSvIys7C4MMJZMkyLSceTiCrOAtg88lGH/onMJG1vwgAVOnpUGVHr04WjC51f9bQ6MQEogNocU6Han/W0MPgLJCdq1IhG6MTE7PRp5K4/K5bIwBfyQs9wi2Xn39Ts/Q5kfT1dnv98zUik2+387EFm+12M2vkZ80fnB/hm1darsfaLgD55k/M+udrICGEEEIIIYQQkhQUQdsSNEVFWT1Dzq+lqFbwa+fQhCrXIAZhVFnZqtHBIVWuQQyxafZnDQ6N+l8r0ojvBEgvriyKCXVlZWcNDQ6NZhVVRu1SPF2D9D2qifujqvRcFYD09Nn7MbG3NTA1NbWm5S8uLkb9ubCwsLi4uLi4uCAzPz8/Pz/PPjx58mTl9fjv9I0A/In6E+gRhL47/jd5DeA5Z7T08K12FnjyWI0WIc/88e94Dfssnise4DlntPTkmz9pj5y/5hc++sDKZrchaq9P+MhivS/bPik0v28dqWy118sjXVK9fz/2wfkRAEK7UahsMHu7rPeltimfGGqARQDy32sIV82OZ59DZ4mFmM1ea0SrxEsDAIiXTwghhJAlPHny5PHjx6mpqdskqTIpKSkpKSmpqakAUlJSov4khBBCSCyKoG0RWUWVhq+docxKVa6hUjZFTJWVrRodl61IllVkyHU6e3qkg4s0sXPQAM3+LEwgOytmh9LpYi2jyE4HANUeBGfXZw20tLS0tSs8KoIWsrCwEAwGd+/eHRU++/HHH3fs2LHialgKZ+UJPfSohNAjJnLqj/PoES5/dqr9TQ3cAwLA/z2vYTEpFkuaFJrft1rOnVAKXQGA59wHUpzLYzVarB3CsVAEqmdMa7fbY7fHU2j++D3vB+dH+Ga7uRBw37O2CwNus75QmkB3XKEN/s+6rPeBPHNDaFZdRLjNYzVajF5ZXIy1alJoft9qdXj4er0sMuixGi0fnNPGu1hCCCGEhOzYsWPXrl3bIsUG0Rhsqgja3Nzcmv7zb4uh7tqkNuPAbcY2b2TUnxsQRdC2DtVrhsrXlr1vOVuQVVRZqXyAYmVLHkDikEegWNRMTOQsPMFDnJLmvx1aR0zD/87Ow2M1GoWlStbX2+31fuEjo+V+zL7KE3oA0J8IxexW1GjWttsec6FGnEAXu8bZpNB1fgTgW2XhOb/r1gjyzdUsCqY/9V6+cF5WO2tVplYHjHh9fmCgB8grO5YZauqAp15PITRCCCGEEEIIIeuJ3sVJSNL5IyJQ2Tn5wEjfHT/AAky4f+vOpGegJxTzYm/ttHjf+9j+iTk/YdGec0aj8QOrrtVub40XINNo84GRsfGVNlt/ohLoGfCEJ9BFV2593zoC8M0Ry5/5fSMxRS1V+33rB0aj0chyOb2+yZU2lRBCCCGEEEIIeS40B42QZBPfwilY5FPKpDdyariy/PPWWx2Xw2mSYsSqtf1NDZaIJXkGeoA888f1esAT7yC/bwTIz8leccPFJNOOfMUUTs85iwCgsjXqxZ0abWzQb6naafkzQgghhBBCCCFJRXPQCEkylsKZ/97HdsnH7+UDI7dcfgDIPFaWh5H7I8gzn5KHorw+P+BxWGMndEW7P+YH/J9djk757LksTEKKsrE0ySVotLqIvxee4IGR+4opnPLgXWQhXFk+RqwOFtHzXD0/krB2/YlKFk8E4LEajcaPBP/SLSWEEEIIIYQQQlYTzUEjJLlYCmd+GReeYqXhyvLPj4yIb+TUHCvNx/2R/NJj4hGZfMN7tz44b/3AaEUez+cJgtfnh+LKYHpzMy+0s9ltPF85IvSM+QGxnErd2PtGIxC1TlkibO2zdqP0SlC2MJliCicAln1plW/If+/j9jf59k/Q/L7FyF5FofwGT9k11NtbYbS8zwpadlMJIYQQQgghhJDVk9Lc3IxN8todssXIX3AZeqPl48ePtVrt8guZmppK4rs4d+3aFfsuzsnJyRs3bqxdkzYUzzmjpQfi2zkJIYQQsmGcPHkyMzOT3sVJqLs2qc04cJuxzRsZ9ecGRFmchJBn5hnogfJbOAkh6y3gaOBCOgZXqdTBDo7rcMvL73Kv/NxnFnA0cI1XAs97ut/RyDU6lpMBPtjBcRy3zINDll/+M1Au/Dl75tkkpVJCCCGEkI2CImiEkGfithqNFiHmVZuEkGQIOBr4ttxul6gb9asXRGMGP23rN3W7XK6GJULm7q6VRNmeT+BKI9fgWL2ITsDRbTO0Ci5XZzWli6+KNY0tEkIIIYSsL1oHjRDyTArNdrs52Y0ghDA+bz9MdaHYVuHZVgP/hbup+LkniBY3uVzS5xLdCnLsNwR1dZerGsBKIji6g+q1as5qki5t61dKCCGEELJR0Bw0QgghZLPT6kpg+yI880t9ulOcLDbYwXEdjiuNMdmd7g6llE93l7SVzSNjmZiDHVy9Df1tPNfo+H87ZNO+3B2RM4wCVxrrLgIX60LT0LxS1bLsP+Wqw/wO8ZyGT72yzbFt4y1O9LfxrD2hs8KppgpZh+FCoievBRwNfFs/bPXS6eECpWv0Oxq5jo6uhHmyg6GLk6qOmIfl7hDPDTgauMauDqmKcLprQOqxiBZ+JRUbdWl+RyPX2NHVGLkXsqzexo4uxZl68rRfsXZ3F8d1dUg1JUgdjdP48LWzc90dVW1OONuqxKLCnR8qfLCDk7p0yZtEuWcIIYQQQtYLzUEjL5C//vWvgUDg6dOnint37dqlVqt37ty5zq0ihJDnpq5ubumtquMuAoChVeg8LZ9IZWt70O1ydWKwg6tv1F3vrNYEHA113lbBdVoNv6OxqtFxvbNag8CVxrrRFsFVrUbA0cA3XhE6DwIAiptc58DVo9vVVAi393+z9vmrqzXAYK+tpFyQJTyqT3d2P+Dq0O1qKMRgL2DrheByqTHYwdVbHL+MW7VMwNHeBnbAYAdXD0MFAKW2nW4SWr38zXKhq1qNgKO9TXfO1VkM+B2NVVbHGaVMzMEOqRC4uzjLlVJZR6mruwQ08L0VrPfcHVVigYErjXxVh87VVAgANu9hweWKN0/N3VHvbbnuqtYAgx1c/afu000J5gE6L6Lb5epEwNHA13WVuxoKMdjBW3Tdrs5CwN3F8V061xkAzrYHZperCX5HY1VdxxuupuKIYmysGNnewBVLG9iVuju4OpSUR1UduGJpy+12dRWy0KH1ylmxKy56ddddLg3cXVxdu6O0qzrepcY0HhHX3u4o7apuut7ireotZ0Mc2fl1l93VYkaw1KWJb5LvY3pmqYRi8m+Tf8vMjLv3h//+f/f826u//LvyPNU6tmndBO/f/EO/j33Wlhgr8nYntz0b3ZP7N+39vmfvq0nXhevD2pJ3KvJU4se45bChKaiq5TLjbV9BafGuZ/Sm3emL2lhwspbLWtFlbVyTrgvXh2O2xvZqfKyL1rdPYlu9khavQSM29S0R9x742bTyI7bqlW/Br1b2TbhE39EcNPICCQQCaWlpB+NIS0sLBOi/ahNCNidNdafL5XK5hFaD08JHTpIytJwpBIDisy0lzt6vAvD39fabzCxioqk21zh7vwoAgb6bTkNFqRpg+XqRYbiQwnLxeLi/sEnHxyPV8qrOwDYoVy3j7+vtN5T/Ui01mG0N9N10muqqxbbVmZw3+yJPU1d3SXGl773OBC3qb/t0EAAKG+JdIABgsNcGU3kxAKhPm02w9Yr9KbVNWWGTtIZa4Ftv/MNEhtazhQCg1uWKW9xf2FBTziJDhQ2hVeekEdTodErFxOyVD2Xh2VZD7DnhWYrweftlO2rMrP3awwpnJW484Gy77AaA4iZXbOgtvDHgHZXvULxJpH7WVHe6Oqs1cH9hk2pE4ZkWw8XedVpsbzOb/vc/3ZtKdiOSY9L1h36ftsRYW1t7sgC+frtrUtwTvH8z9DnuyTfvB9e8iRtLcOwbFm7yfTO2ga/9yehN18SyjtydW1EbcrIAAFBwaNPGSmJlcuzaqgoAsFu9tnbdg1HPJNTad0q0GL5+8/6Tdaz8yejN68MoOFlbW2ss0WL4RvhhX/rBX8a3x3raxPfA+lr1r3Sag0ZeIE+fPtVoNIuLi4p709PTp6Ze0H9pEkK2DPXpTtdpBK408vUd5eK0KZ1OnI0lBTu+9zphc3K28Gk1PgDefujqll4FrPANk7O7L3C61DtqKD+zwlXDlKtWRx6gM0c1GD5vP2z98tNMPkC+Lpu7i6u7CAAoMcSN/YiT6cRyTOeiJnOFBb71oqR85eu+iamgAAwlS0SgFE/3jsJQ8fzLzfmWHkqWmQsABkPJc1cIAIVNrm5w4kRI1HRHzxHzOxqr2pzLqTHiHmAC3lE4L/KcJbTFUO5HIb3wIaEMwOuffv0V5Tvhlf/wv/z25ykpKevcqHURnJ4GkJGxG0AWV1vLSdvFWU4JThVnVvxs7Ru5kTwZ/8YHFBQUDA8PfzP+JC93xdNKMmXd/IxUeRW1eQkKluZMrbTcSdeNYUBb8g6FFjYYVV5RQb9v+JuxYN66zYSdnfYB2pfTAeyW33BLP/jL+PbYKJQfpdW1Ck/8+liLr3SKoJEXyPz8/Pz8fOID1q0xhBCyagY7uG6dIJv1oz4on6vk9YqxhoB3FDjMJvuYzK6oBMOArgS93wZQvFRQrLjc1G/tG0QvyltXGsJQrjrqgN7oBkOrK4GpLjrgFZ6G5ndYLxpaWLag39FY1Ru/8U0uVxMQFWSMpj6oQ783Mra3DOIbS5sKAQx2cP1LnhBdrS4XzgcrrjaGdqmhFN862nlazaJ+8ftrRQrFzg3lk74a3ue+3OaUwmruLi7RPMGIe4BR63JhqBASTRskiUwNO5yjQEpKCnDkP545lhmRxfnDnz698edXX38df/7z9yx1LtntXRXD1y9Anosz6WJ5ncPXLwwXVNVymROuCzdC2VxVtVwmm58C+Pr/cOEbg9EAZzjNbcJ14caw1mCsyN0dlQe2/mloq+3J2AMfUHCIO4Th4eEHY09y86SLDF2dPGlL4fJleZcRJYvJoQAQtXf6/s3r/T7ZduXsTqneo49YVubwjQvDBb8umf48fGi8tFCxAdeHAa3BEK5anuEbOksspKRkuj+iVfLB3hQ5azF3NbBkUjO7xGTfybHjIn/o2HXJ70DZMQBkQ8bumYICDA/7FL/QfP1/uAnZ9qgHvyIXMfdtzLeH/N5Ods9FCz8RYI9PSUZ//zAAaA1Vhx6w506WwSrrecW0VqW81/AXAlho21Ay7RQfndANJk+mDpesMGQRFM4Sr6igYHhYvFEVC1nqKz18I8U7saBkOf9JkbI4yQtkfn7+x4QogkYI2ZSKy039bbx8FfnucDIgIGVKDn7axpLjNKXlJTaruGq7u0NcwV1dWmEIZUe6u+TL0kcpLK9xttW3OXN1K45nKFcddYCUDOjv6xWDUOrSCoOt2xFum8Ja8k7v9wCL1MSpPHAlvKa++qAu0dtFi8tDmZuBK9ZQRucyeL1+iEMgXpFOFx6CXlv8MwEUvmGClJ8ob+0KyYfS/alFuT+cD3wAuyuepY5o8hcmaHQ6GHSvxhwz6mXvfLBeTFiUprS8JJTeK757ofANk9PyabhnZO9eIPFMAzpNBvD024G+UU3xW3/3d+9U/Twb924OKt1W30+//Kuamppfb4XwmSqviOXtDV+/cOGClPeXyb1TogVQUFVby2UG79+8Maw1GGtra40GLYavuyawO7dCTIh6p7Yi/jysSRcLN0hpaBspsetZsBTOgkOZyDxUEE7kzDxQAAwPjT4BgIlvhoGCo3m7WUyKpYwtdfmTLraiEEs08/V/KcvXG36UUaG0PZ4szmjQAig4WVvL5eQdLQCGv5kAQhPoDiiEMJ6MOtnibobQaIaCC6xVw9cv3Ixp1TslWvj6/3US4chgbW1tVYE8HXhjUrqrgSf3v4xIanaOyvubBRmTMUcveH9oGNAeylHFGZesQwWAb3oWwJPH0wDgezQL6W48EA6xicPzB9nw+KZf/lVtbW10gCbzZyVagIVUQkMf9eAr3beR3x7h1bJqa98p0Q5fvzm6nqmoK+T7Bj8Tkz19zuuPjoqfh2+4JhHR80aDVp7WKppwRea9Kj8Dw9MZFeyu8/UPswdTWmiP1SeWnGDIEP8ssQ4cYnmqioUs5ytdufZJFwvO1tbWHngkRU4ToTlohCTf3Nzc+Pj4zMzMwsJCstvWysAuAAAgAElEQVRCCFlNqampe/fuzc7OTktLW8t6Cptcgq6B56Qp9Qa2CrvIpHsg7jKdc1VrAKiru7q9nJQTV9PNDmbvAeC5NgAoaRG62NsAlOp7w4SLNtMbCvO3Ct8wob6OG20R6hRPVa465gCWDGgy1YAtJxbRNpi6XdVqAL8sN1jaeM7b7Woy17TV1XM2wHSu23Sxzvs9EDM/LrIQQ8v1pvgRwMKm6y2NVazbDC3XE70QIKz4bEsJ31bFtcHQcq7F0M8mUhWebTXwFp6zADUtLSVItEBacZPQ2igNpKnbVa32O5ZTcxT16daWmzzPtQGmllYDbkbvr64ztdXXcReBmu7uGlvd809801R3nvNyVVLntgpNGgCl5SVtbVWc95yr6UyLoaqN59pQ0tLdanDe9AZQGKfKiJvE0Cp0FgOQ90xoRNwdnFUX/TIKInq14JdH9gHYdfDEKd22mT//0z+NpqQAUE7cfPVQzhaInUkyuVpjxs3QrKVpce6YDEt0mnBduBC7FvdyDF+/MFxwsnbts6XWnDwClXmgAKFEzqxDBRCnpM1+NyytI8Zy3yaX03GZXG0t9+T+zQvXY3+UFhzKBIDMQwUYZnl8K2o0a9t3k1xWujiBLnaNs+B9p9MHFFTJplw9Gf/GB23Jz1iwKLPAoB12ympnrVJlZAC+6eknwDehEI/U1Ekuwfs5ki3BXe3rt1/4puSdiqjcu+EbdgAFJ9dx5qmv335B+u820nyleOMi9Xn6NPtPPhj+ZoJLfzzNMjEn/3UY0B7K3o3QrTvBZbI7QRvnC02VV1GbIc6p8vXbLzyKnT+W6L5lwkFnQJVzSIt+aebmhpSRoQKQ/rIW8LEnhX0GIh//3dmHtOhXzOMevnFhuKAqwfedWMKeDMA3/fgJsiB/MEM5n4mGDAjPh408CyyIJn5pYPI7xUKW/kpXPpE95YdzdgPIKijRDi8ZRBMjaPFWhiKErLW5ubl79+5lZmYePHgwNZWmhRKypSwsLDx58uTevXtHjhxZ4yCaurrLVR1nX3mDq6khapuUcBe1tcHlkh9Z3ORyRX5gXtUZ4k3LKg4XHD5FU90Zbp1y1XHaFj4wum1Rxcr3ihWH+iR8mEIhYZF9GNHmOFuit0eUUC19ZIvThTbHHlnYEO6qyIMVui7epcn2RpQfuNKI2NmCxfJBEE9L1IzIMpUbXxw7sPLLlDe1Wixcfl8tdZMoNamwydUJEsfBPex/n3478Ll7MmX/z996Z/+E8/qfHia3Wetld25Fba6Yf+RzDk/mRv5OFhOXtCXv1OaMK7y3MYHMn4k/soZvXBgGtLHhuc0k4ier+MtaDAeEAhkZj4ZDP1/F5DWtwVibPRZOu1MiJn8VVNVWQPG1gQDSM7TizKL0FTVbimf97OVwLCOq8j/0+4CCkxHjzpbBijxyqdrlER9MTweRuWFjzcp39e68owX9vmE28apfKVNv+LtJLmu9AoNKybDxxiWPhTlGX572QWsoyXD2Tz+eHHvgg7YkR4VZIHRRDIvdLCWTq63lxL4aHhotiHp+l3PfAiyKHvrLo1lgg34LsGXfEmJfZaLpyEsJBZXY9S43l3n2kS9e1bFDtnsZZy1VSPrY8r7So098gmkAGXtWMHrbH189l6J+NUWdnaJ+NUW1d/lnErLqUlJS9u594W7C8fHxzMzMl19+edeuXdu307RQQraUH3/8cefOnQDGx8d/+tOfJrs5qybwVa+zxkyhiw3L3cVZD7NVw9yfWpyG1tZkt4gkz1/8434g742SQ7vwNNmNWXeZnLFk2h4b5hFnXpysyFNhxflX0kLdLOHI53Tez960i8eJb+GMCAbAJy7uLs5J+RLhNElx9k1VRe5uLPF6u8lv2O9tLhOIm/woW9l9ZdgUkqEvtYopnJOu68MACqqiQkXpGbG5+0vVvimWPwOQ4K6W3qfBYkPDN1yHajl20VqDsWjafn146P7PknkPxx0X1aECDE8/+MYHbUl2XkZB/7Dzug/QGnJ2g0XQYtfSml1Wlaq8ipOPwstmhS3rvgU23vJnz0Fx+TOJ9MoFFnP09TtHcypy4x0cwoLxioHFBKttJjhriUKejC7zKz2m9onQvLnlPuXbEZxZDM4sfvtvAPaZPlzmaYSQ1TIzM/Paa6+lpaWlpqZu0XdiEfLi2rFjx7Zt2xYWFiYnN/biKSvAXjdp6nYtK6+RJEXhmRZUJUiVJS+emZmneOXJ6J/G42VxbiEssCVNDZNNamDZebIjpx8/QdbssGy2gvyXvCwjaffkd6Ff2qElkLjM3Iqq6QvXh1mS1KbEYi7yaXSs98RMLpah5vNBW1Ig/4E9Pf0EmbP/uowlg9jCVaND0YEKMWQzGU6TXCIeJw5H+O8skdOnmMIpD4JEFpJ9SIv+/n+dzOMygclhpzibKU7tsiRTlfxdChtazF0dbrkYUEY4ZpixZ3dmblXB8PX+L+/nJO/S4o6LOAQ+oCBDJc5YjE7EG3+Sl7s7zrssokS8M4GtrcYmH0WH8GLvW/m3hyrnkBY+ltKb6EUWm8Du7ENa+NgkxNAaZPJommyjGHPM2LN7GWHK3TmHtfCJSZpPRm/anSh5pyJviSGLc1Zk0YrjngNgqa905RtGlq6+e2LpFE7QOmiEJN3CwsJLL71E4TNCtqSUlJTU1NSXXnopaascRmVfroJE6aJko4iXcEpeQC8dKC6e+G9Dg9f+aTAl+8iR7JGRmUd/wab8sbdMu3MrjLhpd9ovsLdohKMe7Nf49QvD2pJ3DCVae7/TfsEJbUGBdniYRcrEX/J/uNBfUFXLFZRoh/ud9gtObYmhAGC/pnfnVRhx0y5N2krGEuyrhqVwivEIhv2ilhI52Q9an7hIEABVnsHwjd3Zb7/QL3Xc9BPl2ymTO1kwfIPNbisoKPAND8umlhRkPPrDhQtA1DplibAfujcuSGEsNpqKKZwAorIvATFQmFfxDm7+QRq9pQIfmVxtFS5cF9O+lt3UJNmdayh5EHtXixch9UZBVW3ebsjn6bB03f7hibz4E5HWmCruuIhRMzbK7OYMrXGWxdWexIUb4pO+jNXcxK4IzbgMRYsiHnzl+1b+7VER8SWgFKvdNCJ7XmswRt0D4teplOYZe0A8UScWnKzNUwGqJYZM+ayoALfiuCvf/FFf6Yq1Z3LvlEz/od9+oR8FJSVaLBlES2nMDS/LQnPQyKYzNTW1/KWFvvnmm7S0NJVK+cs1GAzOzc0dOnRIvpEtERj6M2RhYSEYDO7atWthYWF+fn5+fp59+PHHHycnJ2/cuLH8S/jTn/507NgxWgGNkC1sYWHhzp07P//5z5PdEELIC+TkyZOZmZnbIqXKpMgAkP+5wc3Nza3xypJbylbtLnFCUaIEtM1tMw7cZmzzRkb9uQHRHDTyAtm3b9/U1NTU1JTi3l27du3bt2+dm0QIIYQQQghZoclvhqH8Fk5CCFkzFEEjL5C0tLQdO3bEe/NsSkrKjh071rlJhBBCCCGEkBWYcLE14KNetUkIIWuNImjkBbJ9+3Z62SUhhBBCCCGbmPRySUIIWWe09BIhhBBCCCGEEEIIIYlQBI0QQgghhBBCCCGEkEQogkYIIYQQQgghhBBCSCIUQSOEEEIIIYQQQgghJBGKoBGyifk/azYam4XJpJfmFz4yNn/mx6TQnKgE6bBInnNG4zmPbK/yYYm4rcZoq9YthBBCCCGEEEIIvZeQkM3Lf6cPfCVuufz8m5oNVtqq8FiNFjTbzYVLHVhottvNob/5P2v+oK/sGL3enBBCCCGEEELIKqEI2mbnm7H9A3794d7sZDeErD/3VSvKPj4+9kH7Vc+bZn0yS9Pwv7PzAJ5p2pe+3m4HgNCkM6k0rGQaWojb+sF5mD/hN0gUkLwIfve73w0NDYX+WlRU9NFHHyWxPYQQQgghhJBVR1mcLyDfjO33M+PJbgV5bp7bQn7pMU3hCR7CgFva6rYajVbrOSmV8TM/AM85WVKk22r8SIgNTSmUFpmSKeVasu0StkUx71LhMOaOmHIpNSNcsoiV9q/CRxYBENqNVrdf+Mhola7R/1lz5PER12FtF/jmdj40AS3cDOlaJoVmY7P1XHNs2zznFBtMyBLefvvtBH8lhBBCCCGEbAEUQSNkk/IM9OSXcRpAf+q9fOG2POIjeLUf2+12ezM/cr5LmIT+OD/Sd0cMV7FI2XJKyzxWljdyy+WXDgB/XA/4hQ6rrtlut9vtn5jzey7HWW4s7mEj52/lfGK32z82w/pBokCVmv9dKw/wzXZzoeZYaega/Xf6RvjjipPk/MJHFqGyVZb16bG+Lzbj4/dgfd8q1Tci4IzUNguLzfk/a7Z4zR/b7Xb7x2avZWULsZEXW1FRUVFRUexnQgghhBBCyJZBWZxbRnD2xic//qQMI7cWAaBsl+lXaQBm/zz9x39eBABs+/WHe7ODszf+YR7A57+fYbmf419OfX6LFZHyi/czjqgw++fpP46k5mN+ZAQA8n+777iWHTB3+/dPRxCxMVx+/o7f/CY9PfKwV95WnXx95xpf+dzc3NoVvri4GPXnwsLC4uIi+/zkyZOFhYWFhYX5+fn5+Xn24W9/+9vatSfMPSBUnrFnAoCGK8s/P+Cp10tRJf4MW8gsOycfXgAoPMG3X74zyfOZnoGe/LJPYgJoyqVpjpXmW/vu+N/kNZM+b565oRAsxVI8a3xsBChTbl/8wyrP8JkANPzf89b2AU/9shJGw62avHPrPn9GaWU0/2dd1vt86+9kBboHBPCthQCgefMMf94y4DbrswHkm6v1AJCp1Uln3+kb4f++XQOpbf94x/8mpYKS5Xr77bdZIidNQCOEbBB/+9vfnj59mpqauk2SKpOSkpKSkpKamgogJSUl6s+Nb03/+bf1UHdtUptx4DZjmzcy6s+NhiJoW8riCHaZPkxDcPbGJ09vH0w7njHb98+pLFI2++fpP345Z/pV+snfypZO8818PrHjNx+mp7NQmnvuyK/SAGBkHr/dZ/oNZv88/cd/mDnw4d5s/PXeH5/+j7dVptd3Ijh745Ppe+9nHJme+aNU/viXU3/8cs70q7TxL6XDMHf793P3Du08okpyv2xBfuEfBdwXjD3hTZc/O9Ue9w0A+hOVI5ddfp7zefPKTkUvsR+3NM2bZ/jzl+9M8sdct1DawEr3nDNa2JF5+fnxmxjvsHyt1MjsnHyMLXmposxjZXnWAbdZj7GRyhMKUbdJoes8zJ9ErODm93mRV7a8KJh/7D6EdqMQ3sL7AYqgkWUKTT2jCWiEEEIIIYRsSRRB21JSflGYBgCq1J+EN84P/fmv2a/vTH89wxR7hnavSZxf9teZCSBL2p6/43UtAKS/LCX6Bv/qHUnR/cedAKBKP/khAIy75195W8VeYpBduOOVT34c/xUA/PDPfxl/fWc20o5/mLa6V6hk7969a1d41By0kIWFhUePHu3Zsyc09Yz58ccfg8Hg2rVHNHnn1n2+1R6OFvk/a/6gL9GcKf1xfuQf73gQDoQtrzQWevOgD2VNGgCYFC735Js/aeczgUmh+f1bcVq4jMPGx0ZWcM2aY6X51tueExD44+aYvX6hw4r3PuYjg4MarQ73x5YXCNPk5IH/+2W895OQOJI4+8zdxdVdjNla0+06422s6i2/3ln93MFgdxdXh25Xw+o8ISsoze9YrUt49jasjoCjge+tEDpPq9erxq1Bqd8GO7h6dLuannHwFE9fszstUaVr7KWXXkpLS9u2bdv27dtDc9BCM9HYBLQUCTbVHLSZmZk1/effFkPdtUltxoHbjG3eyKg/NyBaB21rU6WffH8H/jlo+/2U7fdTN/781+gDgrM3fj9l+/2U7fdz3sRFTS/8gNS9EbPJ/jozgR+kwm2f/O0HLMwEkf2rfb8um/9cLJZeWbAW/K5bUfOwNFxZ/v1bdxK8CrPwBH/fajk/otNG/zhIXJr+OD9y3mLVnZEFp0bGxgHA47AmDIEpHzZy/qoHECe+Kc4mi0PDleX3WCw9+Tkxb571nPvACnND7BQ82YsR/J9dFsCfiPvbRXOsNF/4R9nLDZTet0BIAklcAa2wwcV01wA13eJf1i82lIi7i+O63Esft0UFrjRyDY5AsptBAHcHx3UMJrsVK/GCPzuEEELIBkRz0LY8ab4YfDO2f5i7d2jnEdnOcffffpBWTBv/curzBOVkpL6CH2eCyA4H0XbuzQq+kq+w0ln2r/aZfgXgr/f+GPz8yzlWPlk9V8+P8M2RoafMY2V5VqvDwx+Pd5L+RCWEntgQkidRafV6FoRCaOX+TP5MpdXSbhQAvrmV77GMjQPRaaGJDst/L2fAaLQAyDN/vMQiaPoTlbC0G73vfdz+pgaZx8ryMIKyY9HVeQZ6AFg/MFrlW/Pf+7j9Tb35E3Pz+0YjAORH5XhG0bzZ3uozSoXwrXZaBI0QQl4YmupOV/Uall/c5HKtYfGEEEIIWQcUQdvafLIlzzJSXwH2qoDpyGMmFmaB9ODs0K24i8IDgGqnLv9v3m/+ekRc4Owpfrvv+MFtn/8DS9hkrxRI/fWHL838MegVw2o792YFX3mZbrJVZ7bbY7Zp+N/ZeQDQh3dm8u1sGztCm68050ufsDSFA/T1dnu99BdxV+j4cI2JDnuTl+dh6uvF3aFKQx8iCoFGq0O+NvZFonqz3R6b2CmK7ISYLRFXF1kdIVvFVx2cxQYANeGkxXDiZ41iJqO7g6uzAQBM51xNxWyj19FQ19YPwNASSnYb7ODq2YEwtAqdp9XwOxqrvLoam+0i/uf3DP/PRQB1nEK+ZKg0Uzi1ze9orGpzIrKKkOi9AUcD761jzXN3cHU4F/ps1UWeHr7ekhahq1pKCFS6opXWgtDx8r4SO4e3OAEn3wChqxQA0NfBtdkQcdWBK428xRnTNibgaOC9uSbbRRsbKaWDA44Gvq0fwBJDLE9cDVxp5G+WC13V6sEOrhsm2Gz97HoVhn75lcpGKpQRKeu08N2SoMMjN5aYFJagYIN3pbHO4gy1093FWQ9LyZ6DHVy3TtaZAUdDnQ1APYdzrqbI02X3LWvzMi6tVddmsYXPXc4wybI4lUc8sh9Kv2qsi/vsEEIIISQ5KItza9Pu/c3bC59LWZY/+e3ebADa7fmY//z30/eCyC7c8crI3/74+ynbf0PR2yksmhbHziO/2fUTMWfz6f94W3VcG1H+H/8Zv3h/b3bEYVOfT+woXfN3cZLl8d/pG+GPLz9pcgPyDPTkl3E0M4yQFXG2PSh3uVyu6y2Gi3Usiy1wpbFutEVwuVwuoWW0rvFKVJZhwNFQ520V2Fne+kYHS2m+2ItmlivqbGtnmYnujnpvy3WXy+VynTM5LZ9KKWc272HB5XL97+93iomlsSGAi23eOlaara5BKq2qTXeOlaZrq+qITGAL7xVa0VbV4Ya6tMJg+8INAIO93pLwZ1tJean8q2KwQ7peV3dumyV0vYpXtLJaAo52qc3XW7z1kW0ubhJaDfIoidPiLWfdXmKrYwl6gx28RdcttY1XytqzjeoElpardHDgiqUtl20TWkZjh7jbdDF2iCP121DncrlY8Chm6Jdd6VLkd4sutsNlgx5wtLeBNaMOtn7F0mxtD8zsxrPVNzr8KHzD5LzZx67T/YXNUFEqi0Wqq7u6TREhTlsvWqX71uKQJe0v49KcbTd1gsvlut4CCx86QGmYhBbEjKnyiEf3g+90/GeHEEIIIUlCEbTNTrvXxKaYqdJPfpghvfUy7fiH+46zVwG8nmH6cB/7v+Pa8F4TO1iVfpLt/U169usZpt+kp7NTfpOeHlV++MR9pg/3hTI3ZeVH1G6Sik1fn34gCU0KzcYPrLrWTbxMvttqNFq87zXwsRmjhJBEDC1nCgFAo9OJWwJ9N52mOhbTUVfXheMOIn9fb7+h/JdqgKW2SdOCaszsg/awQTq0sEnaG/hWvpqmdHoCJS1niwGg8EyLob+3z89iUuJGFJ9tKbH1yoMXg702mMqLAUB92myCrXcQ6oM6jHoDQOBbr67ObBr1BhSiJwCA/rZPBwGgsMEVXpM+9oqeqRZbtyMg9tUS68QbWs8WAoBalytucX9hkzai8EyL4WJvbAgtVFHcgy9aHX4A6uouFiEK9N10SmcVnm01RA9xNPGSFYd+2ZUuh7PtshsAiptc4swspUGXN6P4bEuJYlHSjV18tqXE2ftVAMXlJnYjwd17cck70GRmt8GrOkPszqUuTXx8NNXmGogR1chhQk05G+jqOhMix1S5P2U3HoqbXOv7wgFCCCGELBMl2BHyAojNZNx0ChNlahJCVsLn7Yetn7OFt5h8QDje8L3XCZ15WdM9w/luhhKFQEQiuTqxRim0F/jWi34bz7WFDjFUBPCqVNO3XpSUa6MKKS439Vv7/KW4CV2zFrD2+Usxaig/Exk9KW5ynQNXz8XkpcZcz8prqe4S0MCLzVZIw0ws4B2F8yLPWcIXXe5HoXLnxzn4dKeARr6KtYAlQvq8/dDVrfylnwpDv/xKlyy9sMnVDa6Ok+WWKg865M0IRxsj6XTRBxSW1zitXwWqf+n1lpSffdb5yuqlL82gk25L7WEDHkTtDXhHYaiIvonke2P7U6t44xFCCCFkg6EIGiGEEPJC0epKYKqLP2/oVZ0Bvd64cRyZwU/b+qX1vAY7OOVsu6X4vV5AB6gP6lBSHh2BktLr1Ad16PdGRPoAFjTp/d4HlJ/VqFGBT7/q86K8NbblxU0uVxPYElT1HeXiWljRnqkWdXUXW4Le3cHVWa6Uhue4LU2ty4WhQljeKXEPVp/udJ0G2Epn7Y7SrlJdCXq/DaB4hUE0haFffqXLCR0WisPgdzRW1XW84WpSHnR5MwLeUeBwgjLDBxS+YXJ297nRi4rWlYcPw5a6NKf3e0ADAL4HTiDqv+6odblwPoi5iWR7FfpT+cYjhBBCyMZCWZyEEELIC0VdWmEQEw8BdxfHicuQSTSl5SwtDgDcHRyXcJUrr9cPIODotiU4SIGYKAf35TYnW7asuNwk5VrC72iMqre4nOVUAghcsYZS3rSHDbZuqzdXpwbUB3Xem72ISeEMXGkMXaP6oA4luriTfVZci7x/tLoS6A6uLAZS+EZ4/bjAlUaO61BYCC3hwe4ujpNW2tIeNiBXp4a6tCKUuen+1CJmdGoPG6SMwkDfTadCBUpDv+xK5eXodJDKGewV7wy/o5GT1tTT6HRsJpfioGtKy0ukfE9/X2+cddCsbHG3wU/bwimf5ab+tjqLc6WjILfEpbG6Weam32G9CNMb0QmXhW+EMjcDju5QRmd4r8KIy268iI4ihBBCyEZCc9AIIYSQF4v6dGf3A05KnTN1u6Km2Kiru7q9nJhoZmgVOovh/kKpoOKzLSV8WxXXBkPLuRZDf6/Xj6hwQuEbJtTXcaMx6Y015WjnuH55Awqbrrc0VnEcxHqbisNz0CL3GlquiwtFqX9ZbrC0oaIVAF7Vod9b3qwwW0p2vYaW601qwKfcNyutJaLNqOl2Rc7sYyfynLfbdVa5wuImobWRly46VOMKDm4QWhqkbTB1uwqjL7mm23VaDbaym6WujrMBhpZWE27GVqAw9MByK5V349lWA2/hOQtQ09JSAi8ATXXnOS9XJQ1Dq9Ckie5AcdDFZrB8T5OpBl7EMpXDwnHiuzilRMvC8hrYLkoLikU2qbwGdfWct1XoPJigi1G4xKUBMJhgZVVLDY4kH6aSFiHqVQDKIx7RD+IVxXt2CCGEEJIkKY25aaG/7DN9mMSmEPIMpqam9u7du3blLy4uyv8MWVhYePTokUqlmp+fX1hYmJf8+OOPk5OT165dW34Vf/rTn44dO5aaShNCCdmyFhYW7ty58/Of/zzZDSFkiwtcaeQfmNfw/ZV+R2NVb/my1n2LNNjB1aN7fV8R8NZbb2VmZm7btm379u3btm3btm1bamoq+zM1NTUlJYX9yQCQ/7nBzczMrOk//7YY6q5NajMO3GZs80ZG/bkB0Y92QgghhBCyBQT6bjpj0yo3igTpw4QQQgjZDCiCRkiSpaamLiwsJLsVhJA1tLCwQPNMCVlbfkcjx7fldsd9RUbyuLs4rt5miFmhjxBCCCGbC62DRkiS7d2794cffsjKytoUeROEkJVaXFz84YcfaBI+IWtLU93J3om68WopbHC5GtaiNYQQQghZV/SfxAlJsuzs7PHx8cnJyfn5+WS3hRCyyubn5ycnJ8fHx7Ozs5PdFkIIIYQQQsizozlohCRZWlrakSNHxsfHfT4fpXMSssWkpqbu3bv3yJEjaWlpSx9NCCGEEEII2agogkZI8qWlpf30pz9NdisIIYQQQgghhBCijLI4CSGEEEIIIYQQQghJhOagkRfIX/7yl8nJyadPnyru3bVrV2Zm5ksvvbTOrSKEkOfldzRW9ZZf76zWPH9ZAUcD31shdJ5e6rWBq1npsq1zpc9TXVL6hxACAHP3hEt9Y+Jf9G+ZT+xPcmMe6N7l85eRy/9wwHoNp8wn1u9rI3hPuPzg8Bn+iEphp/+29epd8fOadOPDAes1T8SWo6fMxzXyEcwpU+q6mGb7b1uv3s0pjXMhW5F/wHrVI3YXM3dPuDRdlNy7fUlxns3nvvPl9yoA4EW6GYL3hMvTx9bzeyPKwwHrUMa7/JH1Wa/Ef9t6FfI7f71th2pvivrVFHV2ivrVx48fJ6sdhITs2bNnjUqenJxMS0vLyspS3Pv48ePJyckDBw6sUe2EELIFBK408jfLha7qpQJsS3J3cHU452oqXs9K11xkU3W6tf8H3ibqHELWxdw94VLfvlNmnj1+/gGrdSDJQbTNaO6ecKkPpe+aj6SB/URfg27cf8JsPiF+ZkGxAg0A/+1Q1XP3hEsDe5eod25EuHpXv66Rxw3i7p17BZsoTrQ6z2bcAIosnjg3Ily6LOBFCKIF7wmX+8agP5asBvo9zV4AACAASURBVLA4eE7p2taSMNa/zrbv4msWJQDYn4SsnZSUFPZnCIDFxcWFhYX5+fnZ2dm1i6A9ffpUo9HEu8nT09OnpqbWqGpCCFlDmupOV/ULUek6e55r1Oh0JdCuanMIIcswOz0GfVHo17XmaFnOpW/9J/a/cNGV5/Lwbt+Y/pRZmlSiOlJW9uDS0L2j+9domsncvb4+lL17RAXA770L/VusorQjRXpr4uF7OHDpFkrPvHjhMyAnB3199w6s19yf57Z+z2ZaPn9q2np12H8keTOV1sHciHDp1pj+qH7s7tIHrwU291N/NMfzIv2G3p6amiqPnVEEjay1UAQt9Kd8+5qan5+fn59PfMBat4EQQlZfKGEQjsaqXl0NbBedAFDT7WoojDhysIPrhgk2W7+h5XpntcbdwdXZAAAmhelgAUcD39bPPpu6XU2Fgx28xQk4+QYIzbCEsxRjywk4GvjeXBMu2pyh0yNKrrMBqOfYNLTAlUbe4gSAkpbo6VSRlQLAVx2cxRZ1ge4uru4ilK+a9U+rrs1iA2BoZTmqAUcD78012S7axFP8jsaqNicAsM6JzMSM3YuYC4esqV3VTV2FUu3sRMVOBgY7uHrWsBadpQ3nXE2vyjNAIybrRV/mYESNalld4X6Qyo9sOSFbVXpGDvpkP8vT8nkz+yTPFJPNaAjnf+WUskQk/23rVZSWTvX1jQGQTW4Sp3sgnCP2cMB6DfqjHs9dQJ5yGDoyR6+XNS5cl2y+TGij/qj82HXkG7De8kDWfv+3Hhw9Jf+2SMvnzfniZ/a7HQj3GOuH0rLpvltjAPRvmXXfShfFJhnFHBAx84gF7Pg4gaCpqTlolPcF7wnXPPq3zPKZKbGd7L9tvQM97nrGckrfLcWtyw8yjsJzd0x+zGaUUXQs49rVWyMHYhNdY8fIf9t6FXr9XY+HbQ1N54m9q9dK/GcTADA1Ily9NYbQfRgx7cg/YL2Kt8xHZ4SrdwFctS6Vx5eekQOvdOdEX6M841UsWfp8J+NMGfouPdinx13PGBDxDbDR7D32rplPezjgUYigRWT1zo0Il6aPhR6HBN9CEV9uQ9DD4xmLf2McPGU+rpkbERQjaDFfpDqv9aoHkHep4tMac6P6By73jQFjlwWc4fcBwNQ94Sr7hl3/dN3t8klA61ozebHJ42Whe2+tg2jz8/M//vhj4gPWtAGEELL2nDZ0u1yd8Dsaq+o63ogJ2fTbcM7l6gILY3lbBddpNfyOxqpGR2R4JXDF0pbb7eoqZMEm65WznaebhFavmDPod4QODJcz2MHVN+qkcpwXWVMCjga+rqtcFthSV3d1e0OBocEO3qLrdnUWIuBo4PkuXUQIrDiqUmfbA7PL1SS/wMCVxrrRFsFVrUbA0cA3Xoldx83ZdrNccLnUfkdjFd9xUOwW26hOcLnUAODuqGrTnXN1snBeVYcuIuQX3ovBDk7cq9CB4aaGOqddOtHvaKzqcEcUC/gdjfU2UyiMCJjiD63sMt0dXF3jYSFiRKLrsjrOdFZr3B313pbrrmoNMNjBtTtKKd+TbHFpR0pLH1y+ao0KacXzcODqlJir6L9tDQcj7vZNv2U28/Dftl4V2BI//oHLfRlvmXkWD7o8sE/8EeiZznjXbE7DwwHrtVv3tPwRlTijypzPNiJHB7Bkw6lwcqIw8i6fn4aHA1IG4tw94RKw/kG0sT7v4XfN5rTgPeEyS5mcm5pCji5d+fCHA5duZZwy86zBl27vk36Eex7gXbM5bW5EuHTNirfM5uPw37ZeDc9c8/RNnzKbeTwcsF4TMsK/e+fuDXlyyt6V/v9PekYO+sSz5u4NeTCmnwWURtE/cLkPZe/Kg3HKnQyM3cUps5kHELwHjHnY34L3hMtXBw5u3iRfzYm39NZrd/35kSGeeGN0dzrjjNnMosbi5LV4d/VaSPxsivdP+DlSLIJNLlvGMlhpezMwNj0LyK9xbkS4dHlgn/nEAV2OGMt76J3OyRmTPntyDr+rwnfhG2bunnDp6m3dxgyzpiWavpcWvkbMfecd0xfxSPAtJPsaDM/dG/PgLfbYKNMsOX/w7gOcMZtVc/eES1etOGU2n4B/wHr1zshRPj9N1hj/APuiFb9+o2/UE2dKp0P/zSNcrPxOXj+poUy6VELWUUqkdbznCSFkazO0nCkEAI1Op3yAqZzF1Px9vf0mM4s0aarNNc7erwLy49SnO6VIls/bH79Cf19vv6H8l2oAKD7bUhIux9B6thAA1LrcRC12f2FDTTk7srrOhIu97pVdYKDvptNUxwJD6uo6k/NmXyDmNPEATbW5BrYvxBoMFaViOGmw1yb1jPq02QRb76Ds5MFeW0nLWdZvxWdbSmy9g5EXrqnudMWd3mXrdgTEYyLDZ0Dgq16nVLL6tDlB+IxdptTgwrOthpjLVFd3SQHT773O8HZn22U3ABQ3uSh8Rl4EqiO82Ww2m98tyxm7dclqtQ48THj8WN/dhwCgOW4O/6TPKT26HwA0BaU5Yw++CwIPvR5pI/YfLc3xeMVi9cfYWXsyctiG4HcPxnIOa9OkI9lW9iM2nJw45v1uTpztxZZMTDtSlJw5aGKrVEeOHYXnW3/ig6MbfNcrnSD2Q9reDECv2w+wYFhYTmmBBmB9MvbANydulncXK5Y/pR/ru2S1Wq23oIvXJ2N9l69O5+SM3bp1LxjaqNzJAKQ2R7ZEtS8j8dVufPtPnDrquXo7YtTijtHRYyxqGR6XuHf12kj0bMY8R6vlodcj3ZBp+cf08HgfIm1vBqam5oC5memMomP6qSn2MOboDrAbMafsKOvAfftWtzXrJ017OIcNffC7B2OsB+I8IPtPmMUg1FzkmkZivz078ZZL27cv9AyG7r6577xjUodrjpblyJ7WmBtVudj4B6yl7RS8IElH8x8JISQJvvc6YXNytvCWGh/kK3fJsv8MJYnL0Zmf/b/OBryjMFQ8z4phPm8/bP3yKzH5gMhQkUH3qvhJe9iABzGN+NaLkvJ4jQh860W/jefawsVVBIDlXLi6uktAAy+eG5ujugI+bz90dYnODud4lhgM4rbCJlc3uDouXoorIVsXSzycGxEuXRvQxZtZs/+E+S1Yr1nZKyHD2YX79klLgO3LwAMAczPTGPNcsvaFTs3RzWGvUpmPp8eQcUycYJW2bx/7ypmdHoNnzCp796R+FpGzvfZk5GD62S72OeRkSEsQp4v1p+3bh75pxYlfCaenLSFjX3SfAAAeT4/lHC6LyMPShF4xMDciIOdwejgLD/q3zCdYg4+e4o9r/LetV8MzpxQ7eYvTFJTmXL46cPBdKRq4gjFSvqv3r/mEnmU9m89nbmYaOYfTZR8i7Nfpr935LngAXmSUpgN3vgsewFTO4YI0YE6xwM1HdeBwTp/34QkNpseO6ngg3gOSJstyzVm/kNTs9BgyijbJIn4y27Eu608RoojFzmgaGiGEJMGrOgNM5uhZUaFZTQFHt02+ZFhvonJ6vX4UPuM/gdW6XDgfxIS8VkCrK4GpLvFrPZ3e7wENAPgeOAFz1G71QR36vfEaoT6oQ0nM+y79y7xwdXUXex+Bu4Ors1wpjckwXSatrgS93wZQHOd0v8N6MWIFN2lHYZPL1QTETewlZCt5OGAdynhXltSTtnepaUbSGyFDv+cB2dpbwalpIIOVk3P43ah0IcUJO3sycvBgKgiNCuKcjgyw8JS+KCZhUB6rejw9BiTtnXrsFy2OAdAc1OOa139cE/56k1aRix9cW9J0TJ8AbMLUvlPxipudHsO+Y2kqDW+WZfUFEZpHpjn+bulUKM9OuZOXmFa32YnvebgrzdZLEACNpnxXr5FneDaf3dx33jHsO5YGIJzOKafRHR3zPp4FDh9VpUGHu77vphEVyd3sxEROHTz6gywiHecBGe4bky1DNrZOzUvPyMGDmfWI2K6uVIpckCSi248QQpJGU1peYrNeYSEzdwfHNV6Jzn10PvABwOCnbQmyODWl5aHMzcFP20KJjctW+EYoczPg6A5ldC6furTCIGZKAu4ujmtwxGZxipmbfof1IkxvxNRQXB7K3AxcsYYyOsN7+9s+ZXmdfkcjx3UMRl443B1sYzT5dq2uBLqDEZ2jPm0OlRy4YhWn0Wl0OoS6tFeaW6curQhlbro/tTjDKahhTu/3AOC+LL1PwO9o5Bod/lCx4bl4hGxN+3X6sb5L4aS2uXtDUkbbnowciElqc74H7Ffi3IhgFe6xOSdpezOQkyHOVWGZm+y3Zc7hAyqxZJbvieA9IUFyqOrA4ZyxvmE/wPKn2Na0A7ocz5BYl/+2ldWrOajH3TssD9H/rSdOiWsq1NR7d+5CfzCUaOm5KvUM4B+45mF5bZqDoaxAWd8uryIxc/Ph3b5w2ubc1JRUqcR/2yqMsCMHrt6VMi7jSjtSWppz96owMhevk7e8tPyyUng8UuRjBWO0/Lv6+SV4NhWp9mWE7xnvip6NuZFbfWOhrGGdPvTgj9zxyFKMPUN3pvftSwPS9mZMex9ASuHcMtK0h3PuXr16NzTPNP4DMjU1B/FLYN1ad0AXytz0370Vyujc6Laz/6FABll/lLxJCCFJxZbz5zkLAKCm23VaLZuDpq6uM7XV13EXgZru7hpb3QMfoFb/stxgaeM5b/d1nWI5pnOu5b3tsbC8BnX1nLeVLYffyHMcAJS0CDFphkqVRh5wurP7ASdlWZq6XbGZkgYTrBznBGBoFZQmYRU2XW9prGKNMLRcj5qaJ98bKiHiwg2tQmcx8KrUVHFyX8SJqOl2RVctO6DGZAILfBWebTXwFp6zADUtLSXwxl6mOF6yznE1mWva6uo5G2A61226WOf9Hiiu7jzn5arErjG0Ck3i+z2tOnovJ9maNCfM72YIl6xW8e85bEV/sHW++q5es3qAnLJSPR5AWphcymLLKT1zIg2YBXA0Y/oyK0N/ysxmzWhOnCkVxI3IYQvYK4cb0o7wp6atbMV0vf6omJkZWZdU7P4T75YJly5b+4Cco/okLOqDnNIMr9V6FaGLEi/BvO92qLXQs8XmQw1m3ZBT+u4KVljXZ0yL58nenjk7PQYURRynOX4qw3rJeivqyPjYJKxblwS8yyt18pZP5GRrWvWNSVGmFYyR0l29VuI/m3GOP1qWc+nWJest4GhpqZThrDmox7Wr1qnS6Klzd8V3FACIfIGm/BpzSs+I29O0h3Nu9UFXBgB7MjA2fbh0UwRwVkJ14HAOxnD4gPQQKX4LpRWU5lzuu2TtQ07pqbKcMW/M229j5g+uiojGHD2V6GZQHTic09d32Tr9ljnOIr/rJ6W5uRkUQSPJwCJoi4uLi4uLCwsL8/Pz8/Pzjx8/1mpXsBrO1NTU3r2KS1Ao+Pd///e0tDSVSvn/DweDwbm5uZ/+9KeKjQw1NdTgR48eqVSq+fn5UOPZuz4nJyevXbu2/EsghBCytvyOxqre8mcIGD3zic/I3RF6Pykhz+2tt97KzMzctm3b9u3bt23btm3bttTUVPYne6eT/M1OkH4ObIofBTMzM8v/598z8N9e1sv+Nou17q5lkZJAt0ifrosNMXArtBnbvJE9f3/6b1vvZCz1SuKlzd27/d2B4+v6yssNa3uyG0DI+lGr1YFAYCryFSMhu3btUqvpHWWEEELkdMvPUCKEEEII2TD83rs5h888d+Ar+N10xoEjSx/3QqAIGnmBpKen79y5M172aEpKys6dO9e5SYQQQjamwJVG3uJETXdnsltCCCGEELIyDwes1zw5Ze+eeP7XI6iOnMhfhRZtDRRBIy+Q7du3b99O9zwhhLxgNNWd7GWYK6E+3ek6vRatSaCwyeVa5yoJIbE0x83R7+slz2n/CepTQtaV9JZhsrpSk90AQgghhBBCCCGEEEI2NIqgEUIIIYQQQgghhBCSCEXQCEm2SaHZaDSe8yx9ZLJ5zhmNRmPzZ37x7+vWcvfwr//rd2teCyGEEEIIIYQQEgdF0F4QE0M9PUP+pY8jm8yk0LzuobeR81fXscqA4//6l/98D69jpuv/+Jcu9/pVTAghhBBCCCGEhFAEjZBNa1Joft86koSKBcv6he3U1f/rL+ow9+dvnh4y/aKhcL2qJYQQQgghhBBCZOi9hIRsIP7Pmj84P8K/Z/aet44AyDN//DteAwAeq9EiiEfxrXazHh4rC5/1WIw9fKvdrHdbje3SIZWt9no9AM85o6Un3/yeznpekG+XdrGP+eZP2vnMyI3hqpX0XBaq23mlxoslvvdx+5sauK3GdiH/PbPuvFVgFTWX3WpnUT92FUtXeue//st/wf7PTU/+s+2/w/QfqvcvtzMJIYQQQgghhJDVQnPQXjgTQz09Q19/7ezp6enp6RmawMRQT+gzE5T2yjfKjhsaCm8PH+v8Ohh9pGwbWQHBp2232z9+Lx/3rVfdAOA5ZxHAt9rt9k/M+eIUML35E3M+gMpWu92snxSa24X89z62sxN7LNZwwuPILZyy2+2tlUDPZWGSFWi09OSbP7Hb7R+b80as71s9ERtb+fvWD5QnmuWb3+OBEasjcq/b+sH5Eb7ZzioaOd/FKgIw0odTdru9mQdGrO1jZ8TP4kS2JSs99p9+8fl/OoD9+f/nf6HwGSGEEEIIIYSQ5KA5aC+kiXEYKitVwa+dzqEeFFVWFmFiqGdo9Otg1muq4NeDo+lFlYYsIPi108k2wj80NJFVVFmUheDXTucEslhBQ87R9OJKgwbwD/U4h1SVRVn+oaHZXEPlaypgYqhn8Ossw2uqJF/vZsMf1wPQaHXAiNfnRyGblSVYjALfbG+38wrnZPLtdh5uq9EoxOzLL+M0ADTafGBkbBzI9Az0AHllxzIBaPjfsRI91vBG/YlKCD0Dnnq9PrYuztzqEyw9FqvWHN5YaLbbzf7Pmo3tMXmlOq0GQHZOPjBSeUIf+gwA8pYkrJQQQgghhBBCCEkeiqC9kLJyX1MBUKnSgfT9WQCQvkeFWQCA6jVDpXjc7OPQtLLxCWQVZbH9eVmjgwAA/8MJVa6BhXc0ubkq50M/sgAER0f9rxVpkFVUmbVuF7Wl6avN+T3WEUBoNwqhHEk5cU20fPMn9mOucDalskmfF1JgK8p96wdGq/QXr28S+sy47RHOW8ObxBxSvtXejnB+KADkK9XzDJUSQgghhBBCCCHJQhE0EsM/1DPIcjRVKnH2WDA4C1V2etSBwdlZBCecPaOhLarZIF4rqiwe6hnsYSGUrOLKoqXiJ2RpbIqZtNbYyPkugYtYhszvujUC8M3tfCaWfudqZmh6mz56cBIvfyZrz5lKqzxM5rktAPnmT8x6YMVvGVhmpYQQQgghhPz/7N19VJNnvjf6L0GxTYDCUBPQ4BBKwWcmJtpiFYJa3XOgjkW6z2qZUth9lo0PZ+yre7tnut3SrnWsjjOdx32sjuMspqnrdENxmFlrF6ljw9nbtkhAqlNNzO4SyxCmoJBYhBoTW1cD5487rxBeJYTg9/MHK9y57vv+3S+J3D+v33UREYUJx0GjYRwdX1glGZr8/Pz8/OUp7oUSSSwc9pvDmkpiY+FpKnAXbErV7l8zJNYLvpHUaKps+l3FxcU6MyDduOf1fACKxQvdiTB/lis2wFw/dgc0QKiXxBenz3vGRCsu1pkDFpp1xcXFu/RjJOOUW18fUU16ubsHuKY/1hBshfEjGX+nRERERERERGHBPmgUhMN+E5DA1t7ugNALTZYiw4VeK2QyODq+sEIYB02aLLtgFAo2hTHTYpfnZ9w0GHpSNJp0iTvFFje86xpNmrRg72+w68Xd7jHO3F29PAOH7S5uyNQeflnb9KLu6IvFR5GZX5DZoPcbQC0I5dba11G8+wWheNKzwYCFBa+P0y9MWbglU+/J1im3vl7QsFsoMi3IL7jcoO/umdCxKSe3UyIiIiIiIqIwiKqoqAAQFRUV7kgopKzGBiOW56ulwit1vlrmWSq8dnR4E1/eKk6ZWg1jQGMrAElGRmx7u2epo8NgaBdGS5NkCHkzb0v/ZUEMDQ0JP4eGhgYHB10ul8vlstvtixcvnviB9ff3x8fHT/GsTIA3SHhC9Qb89ddfSyQSl8vlDd7lcn333XfXrl07ceJE6EIiIiIiGtemTZsWLlwYHR09b9686Ojo6OhokUgk/BSJRFFRUcJPATyPAxHxUHDjxo2Q/vk3x/B0RahIvHCRGPNsxvM5C7EP2l1Cps7PH/4q4LUkXZOfLryU+rVAsMY2Y7u3Z5nfekF2RkREREREREQU+TgOGk2Io8Pg6Vfm6PjCiljJKB3LiIiIiIiIiIjmGvZBowmRpGfIGozu+TUlGRq1LMwBERGRvwsHsrdWjfZm2dvnti93t3G/nh36jr9SsNswbGFcWtbKtcVlTxeNPpbjKFz2thN1V1aXbZjgihcOZG+t0ryuf2tzEtBX93LBG3hNf7AoaZK7JSIiIqK7ATNoNEEszSQimu0WrS1+LDPI9C1LZ3dOKDDs21fPnTz17hun/lT73MGjzy+Pmfh2+k5UlO7Ga38uC0WQRERERHSXYwaNIt6NGzdCt/FhMwkAGBwcFCYTAGC32wcHB70zCQgvvvnmm9DFQ0Q0BsWj2uc3z+5sWTAjwt5++6+1P9vy5jsv/yz9T289FroJepdvP3due8i2ThRm33zzjdPpFGYP8M4k4CVMICASiRA4h0BEzCSAEP/5N/fwdEWoSLxwkRjzbMbzOdswg0YRLzExMXQbDzoXp5BEu379ekJCgmsEp9MZuniIiO4GMQ8U//qXnY++XLv7/z274WcrJ9EPjYg87r333ri4uOhAQkJNyJ1F7lyc/f39If3zb47h6YpQkXjhIjHm2YzncxbiTAJERER3qb7WqooXSgvWZmdnZ2evLSj92YEP/3obAHDb8Mvs7OyKU/aA9rdb38zNzq74T8/SPlPtL7c99aPs7Ozs3B8/V/Hu2T6Xr7HpYHb2y3WWz6te+XFudvb65/7N0DeZ2GJWFW1dhNv1hkt+27Rf/vDAz55an52dnZ1bsLWi6px3k311L2cX7DYAhjd+nJ2dfcDkXqHtw4M/L31yfXZ2dnZ29vontwUEeeFAdnb2K8eDx+W3rxErEhEREdHdhxk0IiKiu1Hbu6WFLxxoE2ue33PkyOG3XntmJVqrKrbsPjUAIGbl+uIYfHiq1T+FdvvsR7W3UbxxbRwAXK175e+fe/M/sfKne44cfuvVxxYYDm4r/L/eafPvhttZ9fOXT97/3K+P7NVuWK2aXH1ptCIrF3CevdTlXnD1zz/f/ExF7ZUs7d4jR/7t1Y0LDAd+WvjK8asAgLiV/+vInmeygKyyvUeOHC5SABg49cbfl1b86aulT7965PCRI3t/vlF26cOD2376btu4O7998bfPPVNR59Rs/7cjRw7v0WbdOHVwW+GvDbcndQhERERENIewipOIiGiOMOwuyN49fGHwyTdvm/7rw6/woz3v/PKxOGHJKs3GHyzI/ae6uuZ/3PDjpJgV658Q19Z+dPbVH21wN7h91vAnxPxk/coYAFdrd71hgOa1d98qWuRefcPyNwv+6bcVf9D8cUuWey9XLYq9H71WEAdoVk76aGLixADarg4AAAZO/faXp+y5rx3/f4oWRQPAyrUbNf/25LbdFbUr3ilOjVm0bOUCy/0AFCtWrpQCwNXmUyYsev537zz3A2GDK1f+aOWiLU8dOPpfpi1ZqjH3bfz/3rGg7MjB7SuFfa3aoIgr2G06e9au0cRN+kiIiIiIaA5gBo0o/JxOZ09Pz40bNwYHB8MdCxFNJ5FIFB8fn5KSIhaLZ2B3QefiDD4RZ4zq+ff0zw9btlSlQR2+E35Z+diTMbXvnjr7LxuEFNrtc4ZaxBSvVccAuPxh1UVk/Wy7O30GAIhb+9T2H9S+GZCfWqlZNvWE0/2pK4Gzwuu+xroPnTFlz7nTZ+4Q/8+yrPferGu2FP9EMXL1RT/e88cfBy6KVqiygc8n2JPM0vZX+8pMIf4Yzb98pJ/KQRARERHRHMEMGlGYOZ3Otra2hQsXLlmyRJgSi4jmjMHBwVu3brW1tWVlZc1AEm0Kc3HeHrhqabvylbXN+LnJ0NjUBmg8b6l+tHXRu7/9sPnVDQVxwO2zjbUQlz2WHQOgr914FSh7YFjeSrE0G/i8zWKDyj2BpuL++6d+OF91nfW+vtJpALJgPXu21a+F86t44Kzl6m0oRp1t4La976qlw3rVcv6S6aLB0DpauwDq/+M5xXvvHHhm/W+lqg2bizauXbkya1FM9PgrEhEREdFcxQwaUZj19PQsXLjwvvvuW7Bgwbx5/EgSzSnfffddTEwMgJ6engceeCDc4QS4/de6X732q7rLQoesOMUqzfqnnsDhWl+LLM0Ti377248M9oLH4m6fNfwJi366USVkkYR+auN/Y8XETX0ezdt2J4CVCimAPks7gLaqXduqRja8+pUdCJI4dPWdPVrx89+dFcZyi5Fm5a19qijuzar/HH/fMcuer/4Pde3vdf/+senDt00fvg2Is4r+ec+rm0dP1RERERHRnMbHdaIwu3HjRnp6ulgsFiaVD3c4RDSd5s+fHx0dPTg4eO3atXDHEmjg1O4tb3wIzfNvv/pU5qI4oXtcZ63hsF+b6Kz1pVm//fUpw8BjGz431GLR87meAc6EPx++C2WErktn/wyIsxQyAEmL0oDmx978aM+GCVeFtr37022/syh+sued/6lZnBQXEw3gtuGXbwbJwQUTk6op260pc93u67p0trG29t0P63aXLpB9/PNVzKERERER3Y1YMkYUZoODg/fccw/TZ0RzUlRUlEgkuueee2bbKIf2c6c+dGLlP7763HJP+gy4fbVz2CyVitwiFU41nes721iLRU9o3EPyIylDvQg4dXFYc8ulc4A4SyGdjgg/qq11YtGz7l5v9y/OAk6Z/hrYqLO29EdPPfde0Lk12wz/MALl4wAAIABJREFUYQHKfv5PjymkcZ4CzCtXPp/Izk1Vzz61ftcpO4DomKQ01WPP7nnnf5fF4PYVq33clYmIiIhoTmIGjSj85s+fz/QZ0VwVFRU1f/78cEcx3AJxPIAbt771LXK2Vf2+FsBXt274FqbmPbYMH/7nr+r+hKzS9Vne5ZmPlS3D1aO/rbvqa2tv/OOBz7Ho2b8be5rLibBfrq3Y/eFt8WPbn3TvU7G+WIPbVe/UXnV5Grn6Pvz9gbaBb/OWZ/mtetvTMy4mNgGA/bbfIfbpdQc+B3DbPs5cAkuzll2x6+tO+R3d7Rv220CcmB3QiIiIiO5SrOIkIiK668RkP1a2qLbq337+8++0T2Ul9XV9VPe72kvZGzQXTxkCulkt+ru/17y5+9QpqH6e6z9vwKLiva8Znn7jjWe3tf20aH1q3NXWqgPvnkXmc3ueyRq+s/FYPtb99qp3CtGbnY3/1XS577Y467mDr29I8CyWFr36+qknd7/55D+Ynv+fRVn3XjX84UBV623Fs3vKPD3j4u5fDNRWVdctWqtaukrxd09q3txd97OX4159VrMIV8/qa6tOI29t1qnGK18NAGN1lItZWfqqpv6NN57dZnm5TCOL6Wur+/e3P0Ta8/+wfupTixIRERFRRGMGjYiI6O4To9p+9Ej8L9/894MVpxCTtHzDP+zVH1l1o/bZU4bzl65CtcjTMGntxg0wnFr2WF5q4BYWFb31H4uq3nqn7ncVtQOIS1upefnIP5auTJr8hJVXG2vfafRFlpSp3rD1H/+h9LGswGzVos1v6Zd+qPu9Trdrmx2IS9tQtnfb8wW+of1jVpW9+eSlN/7wxrY/aPbo33ps86//iANv/K72jX+qQoJiw2bt0ROPKS6+mdv4fpvlNqRj9iZbVPTWnxa98+sDf/jfr1Q5ESNVbdh65OCUjo6IiIiI5oaoiooKAKwgo5k3NDQk/BwaGhocHHS5XC6Xy263L168eOIb6e/vT0xMDFmMviDhCVWIdmho6Pr16/Hx8a4RrFbrBx98MPFd/OUvf1mxYoVIxJJqojlrcHDw/PnzDz/8cLgDIaK7yOOPPy6TyaIDiUSi6OhoYYhGYQxWATyPAxHxUBDqP//mGJ6uCBWJFy4SY57NeD5nIT60ExERERERERERjYUZNCIiIiIiIiIiorEwg0ZERERERERERDQWZtCIiIiIiIiIiIjGwgwaERERERERERHRWOaFOwCimXPr1i2r1frtt98GfXfBggUymezee++d4aiIiIiIaHo5205WfYK1pRuXSia2Qu+ZyuMoKl8tC21cs4zj0slqi2KUs2Rtrawzul+rNpevTg5FBNYzlXWmEbvw7noC+7WeqazDxMJztp2s6lCUbVxqb62sQ1H5qsi92tYzlXUmtf8hOC+drBpYEaLLNC1819pr2u6rMe/kOc5x6WT1wEPh+O7y+4pIncSX7Z3vNKwfXmbQ6C5itVrFYrFMFvzzZrfbrVZrWlrazAZFRERERNPL+WUHVGpYup1Ls8RjtAv7w9hs5bx0sqoRa8vKl4ohPKJXnpn+JJrz0sm6/nVl5Vli9J6pPH4yQXgI7z1TZ1QVla+W9Z6pPH5GcbelNSfO+NklZYTljPxTZs62k1W8vnfIcelkdWMXVA/N+J6dbSfrrru/IpxtJ6uqzySG7lLOpgwpqzjpLvLtt9/GxsYOjSI2Nna07mlEREREFDF6TY1QqL6f2PWJyTrBVZJXl/NJ3qvX1NilKtq41J19lCxdty7VdP6Sc5p3Yx/oQuJ9YgBIVqjQNWAHAOvfTFArZACSVWtTTZbead7rnJGaisbGab8oM0ec9ZAK03R9JUs3ls+K9MpMcradrKxuTFSrwrJ3cdbGcs9XhFiuSEV/vyMsgcw09kGju4jL5XK5XGM3mLFgiIiIiCgUrH8zpaaXiZMTVaiz9K6WeXtOuftrQKg5WtJ9ss4IoK4SReXft1QeR1G5qv9klSW9bKPQc82vtNNXr6Sec33Wus9UfmICkLrOfeDWv5mgLvI/SHHWxvIs92tn28mqT9xnsUx4hO49U3kca9f1N37SBUC1uVzxt8AyzBENVicDiEtIheVrJ5LF6LWYoCpKBuDsv47U9DjvrvuFBsP0nqk8bgIAtcqdPxB6qaxLbAw8Fnd/ui4AqSr1iGN3XDpZ3Qhf40iSuOKhxON1n7QtGRn8yGtkba2sg0plNJmEpd7uPIEfinAlofx7gwYW246IufdM5XGo1CaTEfBeaG8fJVw6WW1JVMNk7AL8P60Bt4HpuqLMmyCOXPc9VFa+Udx7xmQc+V5AVa+z7WTVwEPCqQj6VRakHrP3TOV5qGAydU3xxrC2VtZh7drrjY1dAFRF5QqLu4xX5a2XHxlMsBvVeqa6sQvoqj6J0o2JANB/6WSdcDXdsflu49CVnLsxg0Z3EZfL9d13343dYMaCISIiIqIQsFqMqYpSMSBWrUut+pt1dbL7Ye1MdWPi5vKNQkKn+kxR+caiAc9ze68FACBekp7a2PGlM2up2C+R5Fev5Lx0supkW0QmXEbR1dihKCsvFzsunayuOnNf+erk4TmsAL1nqj5JLCrfKIPz0smqqtZEz0O4yYKy8nKxs+1k1fFKbC4vXwVra2Xd+Usqd6rC1DhQVF6+0a9gU7x0Y3lia2VlJZDqqRgFAE/HNIgTvwdLkCCsZ46bhOdkZ9vJKsDTCWfkscDZ9omnHNV6prIOqQrfZtxpl/KI7bskW71ZVXncZM0K7D452jUy9ieUlpdLYG2trGu8tGTjUvGID0UIC/FGcLZ95kmbji5IzABM/Qll5eVC8e8nl+Qblwas02VCUXn5RjgunayuO/P98W6DiCVOHuNaiZekpza6v/2cX3Z0qVZsxGhfZb1nvPWY1tbKOrN1qXDDdJmwubx84/iRWM2NXalr1438HBktKC0vlzgvnayqq0RReflqWM9U1n3WptqYJfYLxnqmsu5kgud7dcRFX126tt9TxWn1bdbbYMmXjZ7b2HHpZPUZayhvY1ZxEhERERHRXNFrMakfEnIiYrki1WixepdDpRAe10ev2RTLFaldli8dAJz911PXKr3Pn8Kju3jpClVXx5eRWzo3kvvQJEsfUsP0t3HKXn0llhAvXaGC9/RC9VCWGID4vkR4znNcQqrfqsLJFGozuyzdTsB6prLys4Sy8vLy8rX4pPLkpQlWgfldSnHWQ/41bCOOxfllR1dq+hIxAMhU6/ziuf7Z7BlZaeqSVxepTXWtAVdt1Gvk+Vz4rkuvxZS6VuX+UMxEzazpeKVX1SdYWzpepmNkzID3Zhu21MNzp0kSE91LRr8N5i7ft5/jS0uX8HkZ5assebWnHtPZf91/G54vzDE5207WGVPXrg3Wp899+cSJ34PnnvRes+EXxfe9Gvyij9xsQAN3mblk6cYQZ4HZB20qrMYGo1WmzleHtQO31dhgtAKQZGg06cG/+W3Ghgue79Mxmt1hEAj3mSAiIiIiAgDnpfMmdJkq/cuahP4OX/cjVTFKxyo/kqUPqRs/63YulX9pgWKdBMJwXaauSr9pBFV2YK50QktN8JyUuIRUDEB43G0cCHqIY3ZPG0diovtRxNOzTKjcFFIhkqUPqRvrzNalq+Lgq9x09l8HEoaXaKkCLqUn6uDHYh/oQuIK94GI7/NkVAB0Aaldjd7uNhFLplybWl135vtlCe4Fk7hGzq/70WWqqmz0LklND1YzO308FXbOSyerGr/30EylLwNug7uFZIkitdHSu1qGgS61YiMw6leZXyVv6iSzi5Oe9dhnGi+KeOnGMpysct/J3ury0GAGbQqsvVaZTGbttUEmDVcMjg6D8WaGJj8dHQbDhQ5ZkOSYzdhw4WaGJl94x9FhMBgQiiSagKk0IiIiIgozx5eWLt8gO3CPqfSlM2up+L5EYaj6cZ+sZN9XdZ3/0goL0td5O7qoVoR2bJ3ZwD7QBTwEQPZ9FY5brKv8JrD3DAk3enJtXP39Dsgk8OXFghteuZl4nxiSpRvL/Qv1/C+lfaALWCEs7xqwAxL/Y/Ebak1IGHl3rH5o46qHzlS6q/wimGTpunWWqvMmT1+8MRKgw4nvS0RqWEYEEy/dWDTgX7gXWgG3wV3DXcipgEn1/dUARvsqs5obu/yGIeua8A6cbSerPkksmmKfr+m9KGLPd4T1TGXwwQGnC6s4J83R0W6VJWfESaxfdIR3uonYWAkgkcQGf9dx8yYkKTJPwkySniFz9FinO2KZOp9ZMyIiIiKaDZzdli53rZCbryozWeGb+M9x6eQYNYPJClVXY90nie5KMYiXpPtmorS2VlaejOAJEEfoajRbAcBx6TMjVN/3Flqa6nyHaT1z3JS6TiUTkmvuqkDnpfPeasEJ7cjS7QSEiT5TFXKxcEU+a3MO27vs+yr3JKq9psauYHVk/iv2Wvw61HiqUH1bEy9JT/VMyer8smNYckC2erPKdPzMRCdsna3EWevWwmTyHNwkrlGyQtXVaPJ9KCrPzNzMp7LVm1Vdn3wifAzjElK9MY+4THdOvCTdWyRoNX0y7dufpcRyRaqxrs7o7Zs5+lfZ9X4n3B+cieo9M6E63NGjG3ZRPBWdU2A947t14xJSvQMphgT7oE2Ww9rjkD0ok0gckvYeqyPd26fLU1QJeOs7HR0GQ7sD8C+hHLMZZMvz1dLAZsGrLyWSWLR/0eGQoN0qSckI0rFMEhsLh3+EMnW+9/b2i8KzxyCx2YwNFzz9yhwdBkNPikaTjg6DwR4rs1qtkC3PT+5pMEKtiWs3WgEYG4xqNYztcZ6QbcaGL+JC1/GNiIgAdHR0hDsEIpoJ6enp4Q5hlrOaPulSbQ4c+FqyRJHaKBTrrS5de7K6shIAoNpcvlQCfF+F43WV19eWrfBfR6ZQwwRf3kGctbFooNJT7KYqKo/8Wfx8UtcmWCor6wCkrivzdE5xj/Hvre9TCaN0A0heXbbuZJVwFlPXlk2iBFKVOOBez33yIVyRqspP3AtXe3ZRpK6sqzQJC4PtwG/FVJXKV3eWqsJnlZVd/sciXDv31tQqXA/cUrJqbWpVXasiwudXFS9doWrs8uQSJ3GNAj4UfjfAjEhWrU2tahSmL8h6SPVJXV2lCUhdu06F6f67Rpy1bm2HUOWnWrsuddq3P0tJlihS0QXFEs/TeNCvMrFybWp1Y1VlI1LXFq1L7erod0IW8BXXe6byfMKwvorWv5kANFb7aoAnOwlmQDDqovIxeo0JX+PVlQOby4PNARFwG0NdVB7K2ziqoqICQFRUVAh3Mpc4OgwGe0a+WgZYjQ3eVJE3vyTxvbxpbDBCyE95UlGxQZqhw2CwP5ivlvpt3C/x5L+XQEK+a6zhzXwZMfiP2hYs2KAvY9tHyaC1w7NXb/Gmr4pzQsEDwNDQkPBzaGhocHDQ5XK5XC673b548eKJX5D+/v7ExMTx2wEALl++LBaLJZLg8TgcDqfTmZmZGTRIb6hCtENDQ9evX4+Pj3eNYLVaP/jgg4kfwl/+8pcVK1aIROwQSjRnDQ4Onj9//uGHHw7R9js6OuRyeYg2TkSzRHd396QyaI8//rhMJosOJBKJoqOjo6KiRCKRSCSK8oDncSAiHgom9ecfzYrT5SkCDWGayj2xZoTPDOBnVly4SYqImJ1tJ6sGHoqInOmdn09ra+Vn01Aq67zU+uWSVXPpfw6mjn3QJsdh7UHGcuHTJkuRGb8Q+ng5rD0OT8WkJF2Tnw7A1m6FzN29S6rOzwfg6OhxyB5Mdzd7UNb+hdWRLgNg/aLDIU2XSNI1+d49tbfb0tXSgJ5jfnF0GAztkMkkVqvd4a72H0km7BZWY4PR2NDgzrY5rD0OWYYnigxZe7vVkZ6OYIcw2mnwqw4dSZosu9BudaSnS6y9o/SPC5eFCxdeu3atv78/6LsLFixYuHDhDIdEREREREREoeOXSLKaPulKXbcu3BHNDKvFmKoovePEl+PLgYQlS8dvd1dgBm1SrO3tDgcMDe1+S2zpaulNu0MYlcxHGIYscIyym3YHrBcaGvwXIT1do4HB4N6okOSSqvOXGxs8Lf0LLYWdGg3tscvz1VI4OgyGC4aOjNj29jGG8RcyaVZjg/FCh0wTa3fAahwWBTDyEKZKliwztlsd6TLHzdmVQENcXNyCBQuEDmUjRUVFxcTEzHBIREREREREFDoy5Vp46oXHKRicM3rPVB43pa4rW33nz+OSpauzpiGiuYEZtMmw9VoDiyatxgZjjxXS2DgJem46IPXdnpLYWDjsNwP6h8XGSYAHh6XD4Ovz5U1ypUs83daEHJnR6p8dczhuQpLi6S2mtjcY2x2SDE1g+szhKw712/tNAJI4CZAxPN3mGHkIUyb0zrOiBynLZ1MCDfPmzZs3j/c8ERHNUcZDue+m1e8vTJr+TZsP5ZbjSPNLKfU7nvj40ff3F4ZtOnIiikDJq8vLQ7yL4fN1Evm5C2+P5NXl5avDHcQcxKGXJsHaYx1WvihLkcHaa4VEliLxTnRpNTY0GK2QJstg7RUKIR0dhgZDh0MiS/HN4Gk1NjQYOoTuYEZ3vWRsnASxsRJ3cwBCJk4SF9CXTSJLkTja2wMmjRkxzaZEliKxXjD4pgu1tbcLZZoSWYrE2j4siqCHIImTeA7BYe2ZxDSe0mSZo93Y7pimTm1EREQ0HuOh3G014Q6CiIiIaM5if5wJc3QEmfVSmiyDsb3DoUnXqO0NfpWYMgBqTYbB4KvETJcA/s0gU+enSwKbQabOlwJS/2aSDI06cK/unmeeTavz82M7DAZ35zW/RvmxxgZfyalMnS/0U5MEiyJwqecQMmTtxgsNDYAkI0OGnjFOjyxFhgvGBoPQR0+WLIPVKkvmf1ATERGFnvlwbnl1TklpTk2o5xeTFu5vLgzxPoiIiIhmI2bQJsxbahnAM1i//6sxV5l6szHfDxqctxR03NVHWxqwxD39U8CufA0C9xUbJwGSI2CCEyIiolnOVr/jiY8f3ZW2b28NgJxd9f+KXxTubRFe79+UBAB5lc0vKPtO7AieQTMeyt2Gnbs69+1tAVBypHl9U255NYTXL6kBoO/EDmGbyNnpqwP19msrLSnxD+b9/YU9h3K3obL5JaX/QkwgVCIiIqLIxCpOCgWHtcchS2ECjYiIaFq07Otc39zc3HykpGVv4S/wr83NzfW7clr2vmcGACjVyvG2UPOxZ62abbkf5TU3NzdXlqLm3fo+AMZDhXvTKpubm5ubK9P3FR4Wtmo+tK2m5Ehzc3NzfVrnhAtExwmViIiIKEIxg0bTzdFhaDC0x6pHTJhAwYlEosHBwXBHQUQhNDg4KBLxH1y6Ezk7n1ICQEpaDnIeXZkEIEmeNpktlGzZ5F2rZL3aszEAgLmpJmfXM0ISTvnUzpzqj8wAjB/VeFombdpSMnOhEhEREc1GrOKk6Ra83JVGFR8f/9VXX8lksqioqHDHQkTTb2ho6KuvvoqPjw93IESj6bN0oKW6MHevd0nOozakdHci59EU95KUtBx0hiU6IiIiotmB/yVOFGYpKSk9PT3Xrl1zuVzhjoWIppnL5bp27VpPT09KSsr4raef+VBubm7ujnr3jM/oO7EjNzf3kDEcsdDslaRIR86u+maf/YVSJMnT0NLpmUWop7MlrDESERERhRv7oBGFmVgszsrK6unpuXLlCss5ieYYkUgUHx+flZUlFovDF0XLvj+aC18Yd5wsunsp80patr1n3vSS0j2lQFpl80tK9foSlB898cz+TUkwflQDBBRypqTlYN9HxpeUavSd/bgFeDRMwRMRERHNDGbQiMJPLBY/8MAD4Y6CiOau6vJDee4pF+mu0Ve/o7Dz2Yldd/VL9bt2FObmAgBydr7/khIAlC+9v3PHE4W5e4GckpKcwFWkhVtK95Vvy60BcnbtLMHH0xw+ERER0SwTVVFRAYADMNHMGxoaEn4ODQ0NDg66XC6Xy2W32xcvXjzxjfT39ycmJoYsRl+Q8IQqRDs0NHT9+vX4+HjXCFar9YMPPghdSEREw3R0dMjl8mDvmA/llrunUMzZWb+/ECd2FO5tKTkiZFX66ncU7mvxvP3+/kKpsKRk567OfXtbAKC0shLl5dUAkLOrfv+mJCBwxdLKZvZuI5oR3d3d6emTGGr28ccfl8lk0YFEIlF0dHRUVJRIJBKJRFEe8DwORMRDQaj//JtjeLoiVCReuEiMeTbj+ZyFOA4aERHRnJazc2cp0LLvvcDhz8yHC/e1lFQ2Nzc3V5agZd+v6vvc79R0yvc3N9fvzAGqy4+m1QuvW/b+ot4GT/qspLK5ufn9nTnV5TtO9I3YJRERERHRXMMMGhER0RyX+0JlCVCz7VCz30LlC83Nzc9YduTmevupueWkpUAYXR7IeXRlkuc1AMDW/HELULpeCUCa+2gOWk41M4VGRERERHMex0EjIiKa85TP7Mqp2Vuzb69vkflwbnk1UFrZvB+HApJoaQrpeNurLs+t9v7S2QMkTWu4RERERESzDTNoREREc1/Spi0le1v80mTmj6qBnJ31LygB86Q3x+HPiIiIiOguwypOIiKiu4HypSMlw5e1dPYAfSeO1gRbIThp7qM5QPVHZgC2+h25ubmHJ5+AIyIiIiKKNMygERER3R3Uz+zM8f4iJNRqynNzC/emlZS6s2kTkFS4v35nTk15bm7uE/ta3L3YiIiIiIjmuKiKigpEyMTVNMcMDQ0JP4eGhgYHB10ul8vlstvtixcvnvhGQj3FrzdIeEIVoh0aGrp+/Xp8fLxrBKvV+sEHH4QuJCKiYTo6OuRyebijIKLQ6u7uTk9PH7+dx+OPPy6TyaIDiUSi6OjoqKgokUgkEomiPOB5HIiIh4JQ//k3x/B0RahIvHCRGPNsxvM5C3EcNIp4/f39odv4sAwaACF9JrweGBgYHBz0pv+EF7du3QpdPEREREQTcevWLbvdLqTMvOkzLyFxJhKJEJg7i4gMGkL859/cw9MVoSLxwkVizLMZz+dswwwaRbz4+PjQbTxoHzShG9rXX38dFxfnTZwJvvvuO4fDEbp4iIiIiCbinnvuEYvF0dHR8+bN8++A5s2gRW4ftBs3boT0z785hqcrQkXihYvEmGczns9ZiOOgERERERERERERjYUZNCIiIiIiIiIiorEwg0ZERERERERERDQWZtCIiIiIiIiIiIjGwgwaERERERERERHRWJhBIyIiIiIiIiIiGsu8qa1mNTYYrZ5fJBkaTbpksmtPeq3pFP4IiCLNbbv9WxcgjouLCXcoRERERERERDNrChk0R4fB0O6QqfPVMkBIRhka7J5fZ46jw9Aeq1FLJ76G1WhwZDBpRrOOWVe8Wx+4qKCiVqsy64p36x/U/mZvwSRu86npvfxSPXb9r8zkYG/2tb6z+/9+22C7Lfwat6x4+85tRZlxoQ6KiIiIiIiIaJaYdAbN0XGh3QHZcm++TKbWZBgM7UajdSZzaO403vKJr+HudpYBAJCp8/NDFBnR1MxMpiyY8388+88QFwG1vz/7xQPphzYk+b15u+3oT7ccNt1GTNLyxzZm3/9Va92HF2vfeOas6ZdvvfajReGIl4iIiIiIiGimTTaD5rD2OABZsv+DvkSWImlvv+lwABJ3Zksms1qtkKnz1TJhidBS5t9TredCg7Dcr5rSr7Fseb67f5n/FoS2NqOwwHqhoUGmzs9wDNtp7PA10GEwWgE42g0NPRkajaTdv4rTrybVF4sn4xbb3m4NjIdGM3Tr1jf33ntvwBLHrQUSMYfbm9VWPLWy+tRnpX9zFeWvPKQKeOt284Eth023oSg++Luf5yYBwE+3P/8frzy511D3L79S/fmtIn4oiGaHmBjWVxMRERERhdBkUxs37Q5AEhc78h2H/ab3tRXJ+fn53vSZTJ2fn5+/XAar0dDh8LRHiiY/P18tg6P9QocDfuWh+fmaDIn1gsG99EK7Q5KhEbYgtJWqNRkSALLl+b6UnHenNqOh3SFbnu+3dUm6Ri0DIMnQ5A8r4/QMiZafn5+vyUC7wW+ENzh6kCFsBtYvvKFTcIM3rxgNZzq898GQo6PVcLH7xmA4g5ozbPpdxR4V+mueJbv0NuH9a/qK4uLit80AALPO29bbQFi4S6fb5d2CW++pz0r/Glv9z8loOHvQ5L/Tq+//vvY2gAfWr1+WhKuGqt/Vmgaw6O+3b/8BAMOvjgW0JiIiIiIiIpqrpjiTwDhkyUJay91jLUUGAFJv5eRNAJCkyCQAYuMksArZN7/GQre2HqsjPV3YkLvv2Fi1l56dCjtydBgaLkwg5WXrtQKyB4WsmiT9QVn7BWuvDTKhZ82IIDmG2hhEcRkPPzz4lzNnsHp1usTR0dpyJX756swE9kC7c+a3X9R9UfB6rVYJs654t+6AfsXeghV5mTiqqzcVaFWwnTt9GZnaIqV7VDV3TahNv+vFF4u7X6/VKoUNfWGRH66tXRiw8eQND/3XBgB4+Z9TA96wXzJdBAD89Z1tf/+RApavsrb/7lnf+7fPXbJApQjhcRMRERERERHNCpPNoE0ul+TusTapeTovNDR4f7HfBGRCVkvIorVPpJrSZmy4YAVk6nwN/OcMDcZx8+bIhTdvOsDatCmZn5j58MOX/3LmdM+93w4mLl/9g/vnhzukiPGF7sVinfv1iDHRlFtra7fa9LuKd3/hWyjNXpN59LL+U7NWJT3fdBkPalcsBEyteqDgJ8Lq0oKfFOj26FtNWqVQnvngmhWB6bOx3LLbva8HLFeefEv/M00c+s7+7o0DnwMAPr9qH21dIiKaPn3HXynYbRBel719bvskxoElIiIioukx2Qya0DnMr5cWfGOjjZxHwJ1vc0yi71aQBJmn85owXJn1gtGarw5SRuph7bECkgyNWgaMmT0DAElsLDC8q1psrMTdUY4mb35i5sMP4/Pe7/3gfzB9NhljziQcZiO0AAAgAElEQVRgfrt4dwOQ/3rtXvgm7lxY8HS+bndDq7lIfvoLZG5ZIQVsVywjV7dcsUE1cvF4Eu5f7PebWnE/7HbDO4WvvOeelBPZivsnv1UiIpqcCwcKdiveOfeWCsCFA9lbX1FwGEoiIiKiGTfpAjtJ+vIMCTyDlAGwGg3tDsjUwSbilMhSJO6UFuDoMDQ0GEYfTMy/saPD0NDQYLQBsBob3KvJhNHPJHGx7szXGBx2B+DoaPel0GKDd4WTJvuNcebo+MI6fJ4Emrz5iZlqps+mk7m1AXhQ+5utymFvKB8pAPTHDpy+jMw12VIA0sVBqioVi6d0T8esXP+TEWOTu257X6p+tJKTcRIRhdzy7efObXf/P8jyDWUwWK6GNyAiIiKiu9EUxkGTpGvyJcYGo6Gh3b3AN5dmkLYaGAxGd2WmTJ2fPnr3rsDGkgyNWiqso/bbm3sTkCbLYLVeaGiQZGgCaxlkarWswShUg8pkMofVancAEqH3XLuhoV22PD/Zv7n/9iUZmvxRjoUovL7otgE4eUzvv1C1qgB6/ReXkf96wUK/JX/QF6oKpLDp/6AHClZNoQMaAMSsLH1VU/+GwQkAMffeH5cQF7fA82Za2fYfM4FGREREREREd4UpziQgU48ypr8kXZOfPs6SgLUD3w7SeLS9BSwMXCt4dAHblvq3GHf7wcMimilKbUWBfo9+d7EeKCjIv6xv6LZBGKxPuSof+gYUPKL0Na59HcW73aOqPaj9Te2oxaHjW1T064NXtrz8TpsTht0F2bs9y9OK3jy4XSW+g2MiIqLJ6zuuq0LZOxwHjYiIiGjGRVVUVACIiooKdyR01xkaGhJ+Dg0NDQ4Oulwul8tlt9sXL1487rpe/f398fHxE2z8zTffXLt27dtvvw367oIFCxYuXHjPPfcEDdIbqjfgr7/+WiKRuFwub/Aul+u77767du3aiRMnJn4IEcBuMfyHrurDs8ZuKNLUK58s+4dNqqTocEdFRB4dHR3p6fyPnrvAhQPZW6s4k8Bda7Kf9E2bNi1cuDA6OnrevHnR0dHR0dEikUj4KRKJoqKihJ8CeB4HIuKh4MaNG2P++eds09c0dbt/UW7SrkoevW3IOdv0NZ2KkoLMCfzHY2+r7gQKtaumd0SZsU6Xo01/rDPt6YKsYDU4tk919Rfdr0NyGntbdSfMAUuWFWofkfpfQfmaYKduRNi2T3X1F+V5oxxIhBrzPre16urN7tMlcLbpawbU4b3bp/rZvOM73/9eBQDMkZthvPMJQPg4DKyY7u+NiXBe1tecFi6nctq/uEZj+1RXD/87f6ZNsQ8aUSS6du2aWCyWyYKM2QfAbrdfu3YtNTV1hqOKAHEKzbN7NM+GOwwiorsZ02dEE+Js09c0JRZq3V3wba06XWuYk2iRyNmmr2lCXok2SwzhET0EpzF5lVa7yv1aSIr9UArA9ql31842fU1r/Dj7dV7W11+cuQf4WeTi+bYfRlCeaHo+m6MmUPzyic7L+ppjesyJJNo4HG36Y03dUK6Y+V33ttacThAup+1TXb0+oaQgK1QVSmPm+mfYpGcSIIpc3377bWxs7NAoYmNjR+ueRkQUgfrqXs7Ozn6lzua36Pgr2dnZrxzvc/9+4UC2j7elyX9pdnZ2dvYBk/COre6V7OzsgybvBk0Hh++CQuLCgeytltf+zPQZ0bhuDnRDucT7dC1dtkZu/pJfUpPUe7GpW1nofR6WZK1ZIzcb25yh2p+zrakJa9ZkSQDYLBehVAu7FmepleNcvt7WmtPIe/ruS58BcjmamkJ3UabdzH02xZkFhcu6m/57jn/wnZf1umNNCcuGzzU3Q5JXaT1pa+kSJboHRhntfq5hHzS6iwiFlmM3mLFgiIhCLCnvRxo0G06d6SvanCQsutJpADQbVicB6Dv+SsFug7dPk+lg9nM/zrZ4uzjlvqY/WJQEwFb3yo/feO5lhftXmnm2ule2VpW9fa7oLnxAJJq02AQ5mr60rUp2f2DEmQVa4ZV/pZhfjwZf/Zc8T+hDYftUV4+8vP6mpm4EVCe5u3vAVyPW26o7AeUys/ki4F9y6G0pV/o/3fr25ddfxrtQGa4n4SututNm+MVv+9KMZYX+XznizAJtpvu1r3TLc8aE85C3ZqDpdDcA5Sat4kvPQQmdjEY0COh55E7YjdJ/pb/fCWnw9xxt+hNm5Satf8+UkSfZ9qnuPJS4aO6W55Xk4fSxzoRlMF/s9m8TiRLUKxJO1J++nDqy0HXkNbJ9qquHUnnRbBaWervzjLyrQ2X0zyYAoP+yvv50N7z3YUC3I1urrh6btMtu6OsvAqjXjVfHF5sgh8Vz5ww/Rv+KV/eWPa/PJzy9Bk01nYlKXDR3AzNZnzhp8StKtAXi3lbzxZHvBVT1Oi/rawZWeD8OY3wLBXy5GaGE2dw9/o0x8hsDQb5IFRZdvRnwP6VBP60jblRb67GmbqD7mB5PFyQCQH+bvl74hnXH5rvEIa/cZwaN7iLCOGVjN5ixYIiIQi1p9QYNDIbOK4CQ+zKdehfI3ZAnBWx1u3cbNK/rvX2aVC+fO/dysK1Ii7TPvmF491STrahopiInf31nThkAw9bsKs8Szev6tzYzn0kUlDgrL6/zWL1uWEprNL2t9f3uWkXbpzpfMuJi08AmrbbAvzrJ1nqsKWGTtkDIBx1rTXQ/BJoHEkq0WjF6W3UnTrctLsiSCD2qSrSZwkLIFYBQbNjvK07UXy4pyBSjt9VTgehs09cAM59E626ypJVotWJHm/6YUDLp7O+HXBEbvLmvdMvZpq+p+TTR8xBu7kSJVit2XtbXnNBhk1b7CGyf6uqNbcuShQ5l5qaBQq22AL2tuhP6BN8zubPNaJavKfE8fscmyNHkXsvZZjSjW3kTCHYVba3HmrCmxP9pOfhJBrovolCrLQDgaAO6zcJvjjb9sfrWJZFb5CtdtUmpO3HRlhmY4hntGl0cSHhaqxWyxk1tqWPd1aEw9mfTff/4PkdBN5FZUDgwoWGwxPEJQq8o/2N0XtbXHGtN1K5KVcjdubxey4Bc3u15bZanlUjQ5bthnG36mvpPFbMzzSpOHiMqse8Y4eyydCvVBRjjW8jva7D+v21ZwvF2m7FJ+NiMzj2aoTzv6WDBXOzE01qtxNmmr6nXoVCrXQVbq67+/OVlBZliv2BsrcIXrfvrd/iNuurpvAHv/3n4NuttkNrV5LmNHW36Y622UCY9WcVJREQ0R0kVCgDvnnJXXV44VQUgQ5HkScoolkxnFkYoEXVXhHoLRemOJW1+61wgps+IxiLJKtBqtVptyRp59+kanU7X2jtm++6mi70AIH1E63ukl+ctSwYA6Q/z5N2dXQ6g12L2LETysjy52eLerHKFsFZcglxY4Ojq7JanLRZ7WgpLhYdYX3Fit6XL6e67oZB6Fk7TKZgcd1SSrBXLMG5V3fCAL1o8K7jPgzg+AVAqkgEhGeYjz/uhFBDOSXfnFU/1of/pEjZbUKjsbqrR6XS601CMdk66m47VD8jl3adPtzm8C4OfZACemAMjkSQmjH20s1/yqsJl5vpPA67aqNdo2Qoha+m7LqPe1aEx1mdzxOdouvRazJ4bUpy5QgmzpRfi+AT09zsB542BBPUKZX+/8GGUK1KFG1G+ZplwAhMTpzeamSNenCYXLr2jq7NbOAOjfECSV2ndJdvO/n7/bbjP21iSV2m1Wu2mhKZjer9Poof7lhMnJno/g967z9ll6faccOmyNXK/T+uIGzX4ZgMauMvMJVkFIe4zyD5oREREc5Vqw7Ooerfq1IXtquUwNVYBKFurgqecU7FoAtuw1el8PdfGaiZ0antrc5LpYPZzu3fXrX6LVYdEFEZC4aHzsr7mRKtitGeq5FXaTdCd0AlTQvrKfxITPUOAJSagE4DzxgC6zTW6Ju+qcoUTQWfJsw90I2GFu4OVODERnYAwCJS5W+c396TyJgJ7e8UlyDEwtYO9A/KEOPerWPf+xYmJaBoI2vFrzO5p40hIHH5OAAD2gW552pqAGjGpd4oB52U95Gmxw0q0hICXFRY8IrV9qqv39ZwKepLnOOkP8+TH6luXlHiygZO4RsHv6uRQDQfvNaHP5p1x3hiAPC3W70WAZIXyxPkuRyosSMiLBc53OVLRL0/7oRiInJHlxiZJTZM3WXpXSTHQvUxRAIz2ARH7VbnKp5a/TF6WJ6/pvOLMmsikw243B7qRoJ6Wm02cVVACfY37TvZWl4cGM2hERERzlmptGd6tqmo0bV+OU+8CKNswwaHom98oyH7D/do7Jtp4DLsLsv/zNf3BUQpCiYhCrbdVZwyYEk4cP143I8+MkN7necBv7C1H/wCQIGxHnjb8wSxoh524BDk6+x2QSuDu05EAIT2lVI8oGPTPVdkHuoEwzKnncdOzf+kSJU5YbI9IfakNzyhyoyfXxjUw4pwAQoepxMLRNndzoBuJK8QSaYHWr6rPAW8/MukjJXn93jq74Cd5jo8nL8las6azxnjR01tvjATocMHv6hCZwmdz6pxdlm4krhAD8JVz+pMqlnVb7DeBtGUSMRS4eKVrAMMyuZHOXcipgFm5RMhIj/IB+e+mbr9hyLqnsq8ppMNiE+TovDFdGVtxlvs7wtaqCz444HSZdAatq3tKp5TuYqlTTGUTEdEdW76hDFVV7ZY+GywAnt2gAgAsTtMABstVYLT/+Z1w1szNPVyaN/VW9s657ao7Dp+IaHKSFcoT9X6DcznbjJ4hruMS5Giy9K6SJsN5pbMbSBOyZhZ3BkEcnwB5QixwE0B3Z5cjK0sC2383dcvz1kgAiUJ5ov5ib9Yq91A7TQmb3P2khpOkpsmbmoSxhBxdnd2AAu6nWc+gYLZPdfX9eSUFWdIlSpw43/bDgiwJbF+awzMOmjvUtvMXodzkLbSs8QwAB8DWesIzVJkvueZ3bie2I3cXld6LTd3yvDzh+dbZ3w+lOmAbtk915xO8g8SNMr6Sj3t0LWEQpaAneZInJPKIM9fkWWqauqFUAwEJUN81Cp5GTA52V4doVLgxPptBSRIT0OS5ZyyT+mw4L59u6pbn5Und+0W9+4N/+bwZykJPibHZeF7uybINGDuhWDMTmcQZJF6cJj9dXw953g/dC0b9gAj/Z+BoO38RWDaxrfvNzeJ/YiceXapC3mTpcmZmiWG7eLpbvmaNWPj6nTT/6SBiE+RAfAivJPugERERzWFCIeepfz8Gg6eEE55JBixf9mH5ZEbUkioUgGG0PbnnIjAdyH6uClXPHdxw7mXm0IhohklXaUsS9DU6nft3uTCiP4RxvprqT+jMgHxNnhKd8AxM7qlik+c9vcr9CLcsYeCYsA1loVbIIklXPZ2ndy+EXBjAPvigUeKsgsIBnTBiulK5zF2ZGbgvz2aTV5Ws0dcc0zUB8mXKcPy3szwvwaLT1cN7UO5D0CZ+6o0WSmGUbm/AwmmQ55VMYoR1ZcKAez2/2TNvDnQD6oB20kcKE3Q1utPDWo5O6IR1ukaPkoJgJ3nOF3IKY1o1dXuK8yZxjYLd1aEy+mdzlPbL1shrTtfoTgPL8vI8Fc7SJUqcqNf1j6jUu+ieowBA4ASa/scoz3vavVy8OE1+ugmKNQAQl4DugbS8OZZAE7L56EZaqudDFPRbSPzDPPmxphpdE+R5hWvk3ZYRs9+O6D8IBN5mfid24gKCWVY41s0g/LfEMd3AJq0iyNsBtzGWFWpDOTdIVEVFBYCoqKgJrsA+aDRZo/VBGxoaEn4ODQ0NDg66XC6Xy2W32xcvXjzxjff398fHBx2CIoi//vWvYrFYIgn+77DD4XA6nQ888EDQIL2hegP++uuvJRKJy+XyBi/M9Xnt2rUTJ05M/BAAOJ3Onp6eGzduDA4OTmpFIprlRCJRfHx8SkqKWBzCP8s6OjrS09NHffvCgeytwiyOAf3C+o6/UrDbUPb2OWE6TtPB7OfeRdnb57YvNx3Ifq5qlD5opoPZz72ree3Pwhhnfi0vHMjeWuWeI9JW98qP3wDniySaVuN80kfYtGnTwoULo6Oj582bFx0dHR0dLRKJhJ8ikSgqKkr4KYDncWDiDwVhdOPGjYn/+TcFtk8nNNlfpAj16ZoQv+4qNEGz4sJNUiTGPJvd+fn09ei8I862T7tSH5mRat9Zb9J90FiRR5ErKSmpr6+vP3CKEa8FCxYkJYXhYc/pdLa1tS1cuHDJkiUiEafHJZpTBgcHb9261dbWlpWVFdIk2lgWKTRCxzFPCacgafNb55YcyN6aXeVe4M2LjUX18rl3kP3cjz1jpHkTbcu3n3sb2VsLsncDAJ595xzTZ0RERERhY7NclKc9fcd/fzq6BhJS53459MSwipPuIrGxsTExMUKHspGioqJiYmJmOCQAPT09CxcuvO+++xYsWDBvHj+SRHPKd999J3yx9PT0DOviOnOkRW+dKwr+1vLt585tH7FUFXSp7+2XR5koIPjWiIiIiGhm9bbqTpjla0pW3fn0CJKsVZnTENHcwMd1uovMmzdvFqaobty4kZ6eLhaLhWKKcIdDRNNp/vz50dHRg4OD165dC3csREQ0IdJHtNpwxzDXJK/iOSWaUZ5Zhml6sWSMKMwGBwfvueceps+I5iRhpKF77rmHoxwSEREREUU0ZtCIwm/+/PlMnxHNVVFRUfPnzw93FEREREREdEeYQSMiIiIiIiIiIhoLM2hERERERERERERjYQaNiIiIiIiIiIhoLMygERERERERERERjYUZNCIiIiIiIiIiorEwg0ZERERERERERDQWZtCIiIiIiIiIiIjGwgwa0Zxm0hXv0ttCsmmzrrhYZwKu6SuKK/TXQrIPIiIiIiIiotlgXrgDIKKQMemK9+jxoDbccRBRyN2+fTvcIRARERERzWXMoBHNTea3i3c3ZBbkZ+otId7TwoI9tQUh3gfRrLZ3716j0ej9Va1W79q1K4zxEBERERHRtGMGjSgCXdNXvHB6zRaF7qgeQOaW37yMgy8evSy83rNRCgCPvF67VWk7WRE8g2bSFe+BdotFd/QygIKK2lWfFu9ugPBaqwIA28kKYZt4UPubvQVS34p6AMgvKPAP5vCegh5d8R68XqtV+i/EBEIlinCPP/64fwbt8ccfD2MwREREREQUClMcB81qbPAxdDjGaDXqu0R0Jy7rrqyqra2trSi4fPTFg3i5trb2N1syLx+tNwMAlCrleFvQn/aspd9T3PpIbW1t7ev50P9BbwNg0r14VPF6bW1tbe3rCt2LbwtbNev26Asqamtra3+z2KKfplCJIp1arVar1SNfE0078+Hc3MPmgF9zc3Nzcw8ZR1ujr35HrteOE30j1/U4xO9kIiIiojFMIYPm6DA0GK0ydb5ALXO0GxqMVv/3/X4jotDI1BYpASBFnonMNdlSANLFislsoeDpjd61ClapAEC6OFN4z/ypPnNLoZCEUxZpMxtazQBMrXpvy41PT7h0885DJZrtvP3O2AGNQsh4qLx62K8llc3NzUdKarYFzX+ZD+UW7kuvbHarTNtb6J+AQ6n3rebK0pryHfV9QTZCRERERMAUMmiOjgvtDsiWq2XuBTK1JkMCq1HImjk6DIZ2djojinC2KxZcPvpiseAF3WVYrlyD7YoFD8o9hZdS+YNhjZFoNlH7CXcsNFf11b/bmZPj+93cVIPS9UoA6md25tR8NKIbmvlweU3OzvoXvF2SlS8dKUH1R0H7minzStDS2ROCuImIiIjmhsmOg+aw9jgAWbL/4EUSWYqkvf2mwwFru5A+sxobGmTq/GQAQM+FBiGnJsnQaNIlwmZ8iTbZ8ny1FMJKRqtEJoPV6vBrSpFj6Natb+69996AJY5bCyTiKRYLU/hIFyuQmTdinLLFCnzRbQOkAGDr/iIssRHNUux9RiHVd+IXH2/41y2dhS2eBZYO5GxI8Tbo7O6DOslvDfNH1Sg5Uui/COqXmpuDb9/cVIPSynHr/4mIiIjuWpPNoN20OwBJXOzIdxz2m0hXazIMhnaHTJ2vlgHWXgAOpGjy0yVWY4Ox/UKHTJMuEdJnMnW+WuboMBguGDp86TLHzThNvpq5s4g0ePOKsfUr6erV6cL9MeToaG2xfS/7kcyEkKbQbty4EbqNDw0NDfs5ODg4NDQkvLbb7YODg4ODgy6Xy+VyCS+++eab0MUzY5SPFFzeU2/eqFW6pxRQvF6rVapWFWD3sZOFezZKYWrVAwGFnCnyTOhaTVqlCrZzpy8Da8IVPVE4sPcZhZL5vb1pW5qTcDhgaZpcyI8lKdLx8bA1bJZO5DyagrFUl+d6y0JzdtbvZwJtTvnmm2+cTqdIJIr2EPmJioqKiooSiUQAoqKihv2c/UL659/cw9MVoSLxwkVizLMZz+dsE/q5OCUpMgmA2DgJrA77TQBCN7YUGTzd13qsjnR3Cs3dmiKRKC7j4YcH/3LmDFavTpc4OlpbrsQvXx3i9BmAxMTE0G18WAZNICTRrl+/npCQ4BrB6XSGLp47Y9PverH7J+6pNseh0v5mS8WLxcUAgEztYa0SAJTaw9qKF14sPgo8WFAwrIpzYcHT+brde4r1QOYWbQFOT3f8RER3KfPhchxpVgJTHuzffDjXO4ZayZHml4R8b2lls6fGs+/EjsLczsrml5hFmzPuvffeuLi46EBCQk3InXnzaBGXQevv7w/pn39zDE9XhIrECxeJMc9mPJ+z0GQzaL5E2B0muqwXGhq8v0zD9mhWmJ+Y+fDDl/9y5nTPvd8OJi5f/YP754c7pLlpYcGe2oIgr1Xa2tqAhtKNe2o3+n4r2FsbpKXfa//2gesG2zW0AADfEuXW2tqtnjc3Fgx7d+xQiYgoOFv90Y6d//pCkHc8lZt9lg4gLfA9qSIN+zp73IX3yheam18AYD6UWx50J0mbtpTsLf/I+JKSnSmJiIiIgplsBk3oNGbttUHmHR/JMzaabKwVh/MOf0ZzzPzEzIcfxue93/vB/2D6jIgovMyHcstrAhfl7KrfvykpePOp7cOvc5Owh53v7y+UAkK3pr0tvh5PI4zbgAD0nf24paWlMHefZ0F5bsfO+v2Fwyo3PRWdXsr1pSh/t/6Z/YXTeb2JiIiI7laTLrCTpC/PkMB6wdDhnnHTajS0OyBTC5NzSiRBhkgbtgVZigSw9lgBODoMDQ0NRttko6BZbX5ipprpMyKiWSJnZ32zW2UpWvb+on6q/+yaD+8YZd2cne97d9Gy74ncQyPmhaQpS9q0v9nvCqK0snl/YRKgzCtp2fueGYDxvX0tJetHZCGVL1SWtOwrPOwt/eyr3zE8o+rVd+JoDYJshIiIiIgEUxgHTZKuyZcYG4yGhnb3Av+JM2XJMlitxoYGSYYmY9QNaGAwGIUyTkmGhp3RiIiIZoAyrwTVNR+f7SucfDc08+Hc8uqcnU+Nt4sXKkuqy2uErk+b9jdvmmKoND71S5WlueW5NQBKjjQHG79M+VJz8/rDubm5ngU5O+ub/bqk+c8kgJyd73MQNCIiIqJRTXEmAZk6P38ib/leStI1+ekI/tu42yQiIqJpJxRRCq/9Syn9CjPdJZl9J3aUVwNo2fdE7sfj1IEq15eiprqzB4B/kaatfscT+1o8W60fXlooFJyWcCT7sSlfaG4e9muw8dGGrxKszUTWJSIiIiKvUE+TSERERLOFuakGyHl0ZRL8xiBrbm5uPlJSsy13x4k+ePuavd/c3NxcvwtCSWbSpv2VpRCqNSc2jFqnJaDes6/+V/tahHrSIyVo2feLE30B7+4or2EfKCIiIiKaxabYB42IiIgiQ8s+v0HovcP89zWfakHOzmeEfmfqZ3bm1Ow71dy3SfFRNVC6RZgKIGnTlpK9LTVN5pfU05HaatlXmPvxzvf3Nze/5L+4ZlshgJIj7vkHiIiIiIhmIfZBIyIimtO8Pb8AIE3hzlL1dLaMaNnS2WOzdI7cQoelb+TCcXh3JEgqfFYIoGXfE7m5uUGmGqhpMg9fREREREQ0azCDRkREdBdQv1RZCqCm3D0zY0pazog2OWkpUkXayHXTFZOZd8D8UTWQk5YyIgDfbJJAzbZD3oRZzq76ylKg+uiUJwklIiIiIgo1ZtCIwkwkEg0ODoY7CiIKocHBQZEo/P/gKl+oLAFQXX7ICCApd0MOWva9J/QFM763rwU5G3KToFzvl8zqO3G0BijJUyJ4yi0I9yrPjpwoIDd3R30foHyhfmdOQIotTZ6kfKGyBC37flU/+c5uREREREQzgeOgEYVZfHz8V199JZPJoqKiwh0LEU2/oaGhr776Kj4+PtyBAFC+dKSkZltNzbZD65tfUm7aX48dhdtyawD4zcWpfKG5ErnlTwhjp+XsfL/ZPSbaykdzsG/fE7n7SiubXxg2LFrLvie8Y635VgnYdXMlcss9I7KVVDYXJgF++TLlM7tyavbue89Y6J0SlIiIiIho9oiqqKgAwEd3mnlDQ0PCz6GhocHBQZfL5XK57Hb74sWLJ76R/v7+xMTEkMXoCxKeUIVoh4aGrl+/Hh8f7xrBarV+8MEHE9+F0+lsa2tbvHhxUlJSdHR0qI6EiMLB5XL19fVduXIlKytLLBaHaC8dHR1yuTxEGyeiWaK7uzs9PX3i7R9//HGZTBYdSCQSRUdHR0VFiUQikUgU5QHP40BEPBSE+s+/OYanK0JF4oWLxJhnM57PWYh90IjCTCwWZ2Vl9fT0XLlyheWcRHOMSCSKj48PafqMiIiIiIhmwKQzaF3d3aGIg+awVPaMGI9YLH7ggQfCHQURERERERERBRf+gY2JiIiIiIiIiIhmM2bQiIiIiIiIiIiIxjLpKk5W5BER0f/P3v1HNXnmeeN/A/5oE7FQhgQrcQy14DMTg7ZxUEDc8vSQ0hbZ8z2djIyM50i6PNNq1e90tnu6In8gPt2d3e6DVqd7WIPn68TBzcw5zyC1TDhdZi4j8FYAACAASURBVIoEpTJVYnaPUMcwAkpiEUZKOnULfP+47/wkIMiPEHy//uAkV+5c9+e+c99IPl6f6yIiIiIiInqkcCUBeoR89dVXDofj66+/Dvrq0qVL5XL5448/PsdREREREdHMcV2rMzZ2iU/U24o3JYQ4GHtSYW7KJNaT6b1YeRb5xZvksx+WaOha3Wm7ckfuWmmQFx0tlTVt4uNZOY29FyvPWv1aUvOL0+S+n6Bia7BTNyZsR0tlTZsia5wDWYgcFytrrOLpEriu1RkHNoT2an+gce7NaV/5vtcqAOBRuhiGrtWdHnh2Ln9vBJrKb7lpc7RU1sD3yp9rzKDRI8ThcEgkErk8+P02ODjocDhWr149t0ERERER0UxxXaszNj6ZX5wr/L3nuFhZeTHESbRw5LpWZ2xEVmHxWgmEr+izcBoTNhUXbxIfC0kxlRyAo8Wza9e1OuPFJx6wX1d7XU2bek4zj/NE22fXVGGUJ5qZe3PcBIpPPtHVXmc8XYdHIYk2dK3udGMX1M+GLgRX+yeNXVAkzeY+Jsz1zzHOg0aPkK+//nrZsmWj41i2bNl4w9OIiIiIKBwMDnRB/W3Pt2u5eqvC+idHKCMKR73Wxi51fu5acUiJdO3WrQrr5Wuu2dqf61pjI7ZuXSsF4LC3Qb1B2LVk7Qb1Az6+3ovGT5C149FLnwEKBRobZ+9DmXFzd29KUnLzU7sabQv8xne111WeboxNVYc0Cof1EygUIQ1hbnEMGj1ChoeHh4eHJ95gzoIhIiIiopkWHaNA458cmxLEL+qSlNxi4ZFvpZjPiAZv/ZciqzB3rUQc5JKVdbexsQuAz+AmcbgHvDVivRcrz0KdarW2Ab4lh54tFWrfb7feffmMl/E0qkP1Tbj7YuUnVvjE7/iTFan5vjkpSUpucYr42NVeZ/xEPA3CGRPOQ9bW/sZPugCotxUr/+Q+KGGQ0ZgN/EYeiQm7cUrA7va7IA/+2tC1urNW9bZi35EpY0+yo6XyM6jRZu1SZBVm4ZPT9thUWNu6fLcJR7Ebno09W/NJ+6qx1XNjPyNHS2UN1Oo2q1Vo9QznGXtVz5bx700AQH97Xc0nXfBch37DjhwXK2uwrVj957qaNgA1lQ+q44uOUeCG+8oJPEbfilexZ/fjz2J2bEWj0f6kGm3WLsDvN8B888SzhcW5kt6L1raxr/lV9bra64wDz3puhwl+C/n9crsMNazWrokuDEdLDbYVKi8b7UFeCvhFqrRX1lgB31Ma9G4dc6E6Lp5u7AK6TtdhR24sAPRfq6sRfsOKsXk/4lmv3GcGjR4hw8PD33zzzcQbzFkwRERERDTTJGuzsuynayoDUlrj6b1Yc1esVXS0VHqTEW2NA9uKi3PhaKmsqYspzF0rgePi6cbYbcW5Qj7o9MVY8UugtT+msLhYgt6LlWc/uZaYu1YqjKgqLE4RGsX6Jld7nXtfrmt1xrr2wtwUCXovuisQXdfqjMDcJ9G6Gm8oC4uLJUPX6k4LJZOu/rtQJEUH37z3ovGT2PziXCFgY0us+0u41Y7C4mKJq73OeLYS24qL0+Boqay5fE0tjmWzNg7kFxfnovdi5dm6GO93cte1y1bF1kJ3kiI6RoFG8V2ua5et6FIPAsE+RcfF043YWuj7bTn4SQa62pBfXJwLYOga0GUVng1dqztdc/Hb4VvkK9+0TV151upI8U/xjPcZtfXH7CguFrLGjddWTXRVz4aJ703x+vHeR0G7SMnNH5jUNFiSJ2LRNTAI+B6jq73OePpibPGmVUkKMZfXa+9XKLrcj60KZaEUN70XjOtanbGmRTk/06yShAmikniPEa6bN7rUG3IxwW8hn1+DNTbHWuF4u6zYJtw24xi69tndrK1puDneBm127Cgulrqu1RlrKpFfXLwJjouVNZ+1q3NTJD7BOC4Kv2jFX7+BF+qmHVn9nv/z8Hbr2WDVzUb3ZTx0re70RcdsJj1ZxUlERERERAuFdG1ucXFxcXHhVkXXJ8bKysqLvRNu39Vo7QUAeVqx9yu9IkudAAByVZaiy35zCOi1W92NSFBnKax2sVv1s8K7omPESqahm/YuhTJR4t5SaBW+xHqLE7tu3HSJo72UcnfjDJ2CqRGjkq59NhUPrKoLDLjN7n6DeB4kT8QCamUC4HNKAACKLJUcEM5Jl73bXX3oe7qEbnPz1V2NxsrKyspPkDTeOelqPF3Tr1B0ffLJtSFPY/CTDMAds38k0tjYiY92/kvYlJ9qrWnx+9TG/YxSnxWylt7PZdyrenZMdG+OuY9mSq/d6r4gJSnPqmG190LyRCzu9rsA15/7Yzc8q77bL9yMiqRVwoWo2KoWTmDskzMbzdyRJCoVwkc/dNPeJZyBcW6QhE3FYprb1X/Xtw/xvI3Dda3RrsxaO9H/UYiXnCT2Sc896PmAXTdvdLlPuFy9VeFzt465UIN367eBWGYuXZs7y2MGOQaNiIgo7C1ZsiTUIRARzS9C4aGrvc549qJyvO9UCZuKt6HybKWwJKS3/OfJWPcUYLGxsANw/bkfXVZjZaPnrYokF54I1ufgQBdinxUHWElin4Td3WrtqvRZe1I9CP/RXtExCgw87OE+NEVM4P4lsU+icSDowK8Jh6c9QGxs4DkBAAwOdCmUW/1qxOSeJQZc7XVQKKMDSrSE/afm56bJHS2VNd6RU0FP8gInV2UpTtdc/HZhjNgwhc8o+FWdMOsrKk7q3pwe15/7oVBG+zzwk6BUd312c2gVbiAmKxr47ObQKtxVKFUSIHxmlpuYdJVS0Wjv3STHQFeqMhcY7waR+FS5TmFGs15r45PPFj982e/gQBdiN8zIxSZZm1uIOqN4JXuqy2cHM2hERERERLQg9F6svBzj+/VJ8sSDhhm5V4T0fJ8HfObeGurvB2KEfhTKwC9mQQfsRMcoYO8fglwKcUxHjNiq3jCmYNA3VzU40AWEcE09z/7l31bjrN2R5rOAvXsWufGTaw/UP+acAMKAqSfzx+tucKALTz4rkcpzi32q+obgGUcmTyvMuuupswt+khf4fPLStVu32o2Xre7RehMkQAMFv6pnyUPcmw/PdfNGF558VgLAW87pS65M7bIPDgJKtVSCJFi7b/YjIJMb7sRCTiWs6m8LGelxbhBbY5fPNGRdk+vd8Scr2qyVninYuoyVA1OaVTA6RgH7n2cqYytZK/6OcFysDD454ExhFScRERERES0ICUp1V6PRW9TmunbZXdEWHaOAWKTm6rYL3xJd7XWVdeJqhpInYr3jsYTKTeG7pUK5Sir2LNR7Yuha3QTFodJVSoV7HcChm+KeIFmV5F3O0tFSKexX/m012j4T6hAdf7KO0+Os8oR67bM291KJCeoshbWmzrPOo+PiWatQ1yb/tqcq0OfcTm5HYuVmr7XRW7bp6r/ruz4jADhaKuvahS0v1rS5Ky7HJVmblaVoq6lrd413khc8ScrWLFit7szHFD6jyV/V0zfBvRmUNDbWe83Yp3RvuNo/aezyVA0r1Z4bv/0zq0+JsfXyZ/1PxkoAyROx/TfscJdwLhiSRKWiraamzfN7bfwb5G6/C+IvgUmSpxW7FWYpoNhaOMXZ4iSrkjyVmw7rJ56KzofguOi9dKNjFIh9YhY/SY5BIyIiIprnrBWaIiMAFFa17h9nWiDPNgBQeKJ1//og7QCws6p1b4iW/COadfJNxYUxdcbKSvG5QpjRH8I8X401ZyutgGJrlhp2uCcmd1exKbJ2bJIAgwBSYwdOC32o84uFUTPyTTuy6sRGKIQJ7IOnGyRrc/MHKoUZ09XqVPQLrX77cnebsKlwa53xdGUjoEhVz/AMUJOiyIqxV1bWwHNQ4iEUx7Z4ooVamKXbE7BwGhRZhVP4zqyOHRDf57N65uBAF7DBbzt5Wn5spbHyk4AtxycMwvrEWIfC3GAnecEXcgpzWjV2ubNMU/iMgl3Vs2X8e3Oc7dVbFcZPjJWfAKlZWe4KZ/m31ThbU3l3TKVeW413PJTfApq+x6jI2iG2SxKVik8akbQVAKJj0NWvzFpgCTQhm48uKFe5b6Kgv4UkqizF6UZjZSMUWflbFV03xqx+O2b84IzwCyY1f6KLQbpKqWhsPF05sK1YGeRlv8sYqfnFs7k2SERJSQmAiIiIWdwJUTCjo6PCz9HR0ZGRkeHh4eHh4cHBwZUrV06+k/7+/thJzwHa0dEhkUik0uD/Dg8NDblcruTk5KBBekIVoh0dHb179+7y5cuHx3A4HB9++OHkD4GIaJpu3LiRlJQU6ihoFlmPaopQ1bpX7XkQuIWzZt9Lh1BqPrItbsxTa4WmCP4JNbtnSwofU73TX3nlFblcHuUvMjIyKioqIiIiMjIyMjIywg3urwNh8aVgSn/+PQRHy6QW+wsXs326JsVdBLpAzumcmBcf3BSFY8zz2fTPp6Ol8rOYBy1J/GCuay03V6XNSbXvvMcxaPQIiY+Pv3PnTn9/f9BXly5dGh8fP8chERERPYi14RQKT6gBqLcfzHipwbpX7Z9C66spP2TZWdXqSYrJ8ktLG7QfN/Vtyx+TJ1Nn70RRZw/ADBoREdEC5rC3KZQ7pp34Gro5ELNq7YO3eyQsunnzZqhjIJoj0dHRS5cuFQaUjRUREcHF7IiIaN5x2u3IyH7K89xud0It892gqaE542CJX1YtbtuR1m1Bu/Pm44iIiGhh6r1Yedaq2Fq4afrLI0jXbkqZgYgWhkWrVq1CmAzYpgVmvCrO2dvjokWLFi3iuMuFa/j+4ODXAJZGRy+JCnUwREQzSakUUmYyZZAZQG7ZLVDqZWNf8DK+pvFMhZZRaj6yfobjI1pI5GnFxaGOYaFJ2MRzSjSn3KsM08xiNoEo1O6YS3YbOnJKTa+pQh3KZDjNB/YYPnc/m8uwezverMWBv0kOMjXkcN+lk2Ulpyx94nIy0epX9//d7vyU6DkKjYho3uir2as91Cw8zjj40ZF8GeC3sEBfzV6tppOLCRARERFNTWSoAyCiabhjLjlhm8P92Qy6PQboj5lMJpPJdFyfXF+mO2B2zug+nHUlhjELVl/+1aX/ef6/n8F/m/7t0psNfX6vudqr/lfe6/9q6UOc+qXCoh++qI4ZtP760I5dhxpuzWhkREQhY7cLv2qddvvYF59SZng2QFz+0dbW1tbWjw5mBO8qLr+oEKcaxvyiJSIiIqKJMINGFLaEwWtzuEPbiTIztKWHtWKpULy23GQyeZ7OBGddyZ6TQY5pw/c3no77uubPLqRtfD/bd/br+5aju35+5T5W6478X3NV2f43flJeZT57MGsJOmve/oeavrF9ET1CrBWaMfZOdF/0nd2n0WgqrsxdiONy1uzTaDRHA/I8Y47I53AeGLz1qEaj2Vczs1n/ORBYuemu6PRukJmdbjl0hjkxIiIiolnEDBrRPOKsK9HpdIY6c4lOp9PpfIZ32Qw6D4NNaBHSZ/VlYovVZxP3wDTbCZ1OV2KuMwS0u18SlJjvjGkMMrLM1lIPPJM4br7sjjts3x0JjeJTm8Hdc/AjtRqE9Jm53C9UAL0Nn+3447LTP01A/SW/L9RdvzH8+j4A5fPPq2Nwq9H4819bB6Oeyt+7PwVA8z/+Yj4kAohCK/2gudXH0bGLM4Yb7xFVFTYf0moqFnrqSJ29U0yQWc8csuzMHlN+GZdfcjDjVNG+s550orXipUOW4L311VQZEaQTIiIiIpoIM2hE8465Z2W5yXRsVzI+N9RaAc/gL6FwEuayEzZApT+uTwaQU2oy6VV3zCXl5uRdx0zCG+vLfAohO84jz2QyleYA9WeEZJnthK6sPll/3GQyHdM/02HYbbD5NZZqPzfsCagPvdNjB6BcGTyD5pnNzWQymUq1k6vuDDxStf7YrmQA2hJTwPRqCdnP/sffJCdAsfenG32n7hlstwoHaj/5+rYffH/HTwxXXUuXel+/f6k9SMETES0U6v0nCgGj4WwfhNUnWz2zfS0o6r1VhaeKNBpN0anCqqDzl8nyj7Sasz/WusfmFRl3VrW2ipOgATC+5hm2pz2Eg2ZOgkZEREQ0RcygEc072u+pAMhWKgHYezxpKHOZTme4rS03BWaXALGgsnxlrU6nG1MFmbxFIwMgW5kMdHTfhns02ZYN8QBk2sMmk0mv8mtUpeUA9S2Tn2LN2Xq+A8n6fCEwVd6uZHx+/vKdB7xrnCOdgvsu7+Ktg509uf9y9oOdKUucl35eXtEOAGh3zOLqrkRhTKyRrHAXRfoN47JX7RObfcZ8Wo8GFk6KVZNna/Z5OrlSEbAN0FezVxPQm/jGoxWeRqFF4DOQahLWZxcCls4e+FdxPqBD4fAnLGidZ9T7xWF3+8dPfblnQBN4c2Se9y6gcYhEREREc44ZNKIwoMrXJwMQyht1upK6MckmoViy3K4/bhKGcU1kgtFknxv26HQ6na6sHoC9xzcFFj9RosvZM3byMiFbN7uiv7XS51nq6gQMDlgqXn296sp9oWmj4luzHgTRPNd8yDMwKTCddArZQi0kjEU+6STLGn1ra6u5NAOnioSElPWopuhUxsGP3IWTPpk1Y6fyiLAxjEVVSrPwuPlQ2dk+97qQhVXCxPZ+ZYYwCjvfq8aVCm2ZpfBEa2tra9VOWMrKpjxV2XW7Xy7MWVNWZskoNY/ToVDhWFjFRBIRERERTdqiUAdARJMQry03aeGeaL/j5FGzplzr87qz9XwHoC0p18bjwV8841cqgQ57jxOqwCTaM/pj464MoErLgbm+2wmM3UC2cmzaLjlxxQNDma4lmud1EpPJ5dd43/tU/bzmqVkPgmieSz9oHi9VJE6Gpc7eCeOphiZnfiYAoDBLDSBulRKw2G/2YX1PwykgPTtT5t3YulctJLAzVq/0bJzxQmYcgFVKwAIAzqaGZvdeZJnZ6Tj0cVPftnz47AUA1u9vbd3fd3af5rVxZu56KJYyrebjg+ajra17/ZoPvWQBMg5+NMFgLiIiIiKiQByDRjT/Oc0HxAUEZLnlpTkAlCvj3YPCfNh7nICtNthalv5UaTnwVFnaTgid+zZ6p/z3e9trpVqYyzztwsC3A2YnINNsSUaHoUZcMaD2ZIdYEOo7cs3aYn5QZLLAY3qQJRsLf5qxxP1kaUx0dEy0+ymUO/f/tWJq/RE9mlauzgAs9lsTbuQey1Z0CoDd7v4FoVz1oIFcp4rE6beagWZ7z9gNrlRoNBptmbKqtbVq58PEjzVKvyBk+fqdvjGPXWrA0nAxfCo4iYiIiGgeeNgxaM62+isOAPL1OanBx6sM3bBYrg/JU3NS5ZPoT9x63N6IHmUy7eFjOLCnTCckoJL1x/UqwD0orExXn6w/vlfftMdwco/uJJJztMn1ZnuPE+pxbyfVa6ZS6Mp26wy+Hfo1akuDDEZT6U3HEg/s2SNsAiCnVJyULV5bfhwlu8t09f7tUOXtSjafNOzRGZJ36bXAA5Jo6jQtzOZynXmi0XB+ntr2T/96a9ePT7Tfh+XQS5pD7nbltp8d2a1eMtFbiUjU02kBMpRPATfH32jMWLbJpqB2VrX6z1sf8EZro9EzKGzKq2peaTC6x8H5Uu8Vhp5ZKzRFRhiLjmZ7Yig8YVZWaQ+V/cK6jcPQiIiIiGiyHjKD5rjt8D6QTSZFRkTjcFdoApDllpty3e1qvcmkdz+RaQ+btGPeqnrNZHrN/cR3g9f0Yzfw6zzgvRM2+gseScCB+L3Bd7+5WjGycY9U5ftkcpaof3za/KKlpspY19pmh1L53Y26HT/KX88Jjoge5JShZvuRfJnVp0gzKG+ZZ77MWqEpMqYfNB/Nf3D/sszsdFhONVj3qtXOmn0vHbKMyaa5CSPgagynpnQAfTVVRqBQv83/fr9SoXnNmFFqPrJNvf+jg/aXDsGbYstQPhWXX3Kw4aVDvmk1IiIiIqKJPVwGzdHrAKRyORwOR68D8umn0KRJGTlJ0+6FiB5V0aszCssyCkMdBtF81HxI6x2dCaCwyrOe485slGs0zYB7Wv3xhpWp97ZWQVMkDvN8wMY+4vKPmrFXW6QxAkD6QXOwjJV6b1XhqSLjaxojULiz0HLKaL8FTDCHoe8RpR80t46Z5W39/tYT0Lym1ZQJh1nVGpBik+Xrdx6yiAnEBx8GEREREVFESUkJgIiIiCm8ydlWf8UhXZOxHlcCSy/d1Z2Qr1nz5XWxilPcfs2y69cdACBds37F7SvXhwBALPP0qeJ0tNW3+W7N0s6wMfrVV395/PHH/VqGvloqlQSfbm90dFT4OTo6OjIyMjw8PDw8PDg4uHJlYDHOBPr7+2NjY6cV9oQ8QcIdqhDt6Ojo3bt3ly9fPjyGw+H48MMPZy8kIqIAN27cSEqa4n9DPWBEGBHNO1O901955RW5XB7lLzIyMioqKiIiIjIyMjIyMsIN7q8DU/tSECKz/effAsPTFabC8YMLx5jnM57PeehhVhJw3HYA0hVyqVS+QupT0Qk42q44IF2TkZOTs2JQyJB5DN3GmpycnPVyYOj6lUH3Y0dbm2PMHjxbp8oBx+c3hoJsQfPOyJc9bZaLN750Px8dutFiudp9bySUQRERERERERERTddDZNCEEs4VcikgptB6xRyY0/sKZGvWSP3ft0wqBSCNlgKQJ8g9j4MSe1kWLQWGBr8cbzOaTyKj1zz33JPOixdvfCmkzy70LF//XHIMF3wlIiIiIiIiorA29XnQfNNkkEqXAUOOXifkMgx9+SWAZcuCp8Wk0cumFSmFg8Wxyc891/GHi+dvP/71SOz6Td/51uJQh0REREHI8o+0TmIpACIiIiIiAvAQGTShZnPouqX+un+jTC5dtgwY+vLLIcjGHVtGC97i2OTnnsN/9T75nf/B9BkRERERERERLQRTzaAJFZvi9P9CS1t9m7gipyxBDofjtmMoKUnqvH6ds5c9qhbHJqfO4YyH/f39s9d5wEoCAIRlBITHAwMDIyMjnmUQhAdfffXV7MVDRERENBlfffXV4OCgsHSAZxkBD2EBgcjISPivIRAWKwlglv/8W3h4usJUOH5w4RjzfMbzOd9MMYPmFBJoCXJvkzxBDodDKOSUp2assViuW+qvQ75mjdTBJBrNgeXLl89e50HX4hSW4/zzn/8cHR3tSZwJvvnmm6EhXvdEREQUYo899phEIomKilq0aJHvQpyeDFr4rsV57969Wf3zb4Hh6QpT4fjBhWPM8xnP5zw0xQyaLDUnJ7BN7tsmTcrI8Syz7V5w2/ddvhv4PPZ5KB9nayIiIiIiIiIiohCY+koCRDTTXC7X7du37927NzIyEupYiGgmRUZGLl++fMWKFRKJJNSxEBERERHRw2MGjSjEXC5Xe3t7fHz8qlWrhOlIiGjBGBkZ+eqrr9rb21NSUphEIyIiIiIKX8ygEYXY7du34+Pjn3jiiaVLly5axFuSaEH55ptvlixZAuD27dtPP/10qMMhIiIiIqKHxK/rRCF27969pKQkiUQiTOgb6nCIaCYtXrw4KipqZGTkzp07oY6FiIiIiIgeHjNoRCE2MjLy2GOPMX1GtCAJq9099thjsz3L4f3792e1fyIiIiKiRxwnXSIKvcWLFzN9RrRQRURELF68ONRREBERERHRtDCDRkRERERERERENBFWcRIRERGFB9vx9GJUNu9WeZ+eBoCCD5rfTA36jr7at/LevSA+2Xyg9r2X4wLe61ZQ2fymanbCJiIiIloAOAaNiIiIKBy0ve+X82p7v/h0QWVzc/MHBdWvv28L8gbb++l57yZVNosqVx/OSz/us+EOz0vNlTuqi9+q7ZvtQyAiIiIKW8ygEREREc1/fbWnOjdv9j63NVVjx/MqAKk/fGdz9e/aAt9gO15cvfmd2t2egWWqNz8owOnfBcu1QZVZgAudt2chbiIiIqKFYdHNmzdDHQMRERERTaTv3P/+ffbf7+rMc1dk9tlvYHP2Cs8Gnd19SI3zeYftd6dR8EGebxNS32xuDt6/rakaOypZxUlEREQ0nkWrVq0CwHUAae6Njo4KP0dHR0dGRoaHh4eHhwcHB0MdFxER0Xxj++Xh1bua43Dcr3V1opAfi1Mm4fcB73DaO7H5r1ZgIqeL0z1loZvfqX2PCTQiIiKicXElASIiIqJ5zXa8GB80q4CgBZiT68G7boB32YEd3kUJ+s69lZfeycUEiIiIiMbDedCIws0dc4nO8NBfooiIKMw4a0/eeOeHwZba7OwWpv7vs98Y85pMudpnYjPVbnHBgIJxdhL38q4CBJlMjYiIiIgEzKARhZU75pLdho5QR0FEYcF2PD2I4w+fge8791Z6evr7AUkWZ+1b4+7C9n56evpEKzw+cANC36XfX7jwbl56enp6evFp4HRx+lu1fYhTJvlt5q7o9FA9vwPVp3huiYiIiGYGM2hEYcNZV6LbbVDmaEMdCBGFB79hR5vfqRWe7Z6gSs/2/kMns3ZUCt03/+adzWKKh2ZG3MvvNbtV7gB2VDa/lxcHqDILLhz+pQ1A2y/fvVDw/JhBaqrdlQUX3s3zJjT7at8qrh5nL33nTlYjSCdEREREJOA8aPQI+ctf/nLnzp2vv/466KtLly6Nj49/7LHH5jiqKVi5/ZhJJbMazPWhjoSIFiDb++nF1Zvf+eE0u5Hl/f2B3+cdfveXbXlvpqrebG5+c0aio7FS36zckV6cXg2g4IPmYJlR1ZvNzc8fT09Pdzdsfqe22Wd1Tt+VBLD5nd9wEjRaGFzt5uqmbvGJ6mV9WgIAoLfFcA55+jTZjOykt8VwzgYkZm7fMHCm1gYkbinQJktmpO+5M9RuPtO5ers2RRrkReenhtqr4mPvaZxhzhZDrW3MLjy7nsR+nS2GWkwuPFeHudq+ukCb8uWnhlrk6b83M9dCKDhbDLW2db6H4Go3Vw+kztLHNFNm6970vVYBAImZ41zVC9BQu/nMwIaZ+s02NcHv39ndZahvXmbQzpVN1gAAIABJREFU6BFy584diUQil8uDvjo4OHjnzh2FQjHHUU2eTM2vNkQ0I2zvp7vHIm1+p/a9vDjP6KQL7+al//6d37yXJ/PZBgVTmmA+buNfbcaFzu4+pN4WsnK17+XFjTeZvVvfubfyDl/YfKD2vZfjxvZJAtXu5uaAp7sn8ZZg20zmvURhyNVurm6KzdNrhe9XzhaDoWXqX+0e9CXN1d5mE1Jmrg5zU2JmgTYl3JJnE3O1m6ubkFmgT5FA+Ir+MKdxEnupHdhSoE+WoLfFcM4cI2Q9eltqr6ry9Gmy3hbDuRZlaFID4eDq5fbvhlGeaJbvTZ98oqvDXH3GjEchiTbUbj7T1A3VhhDs29Vudqdxh9rNZ8zts3fCJ8z1zzFWcdIj5Ouvv162bNnoOJYtWzbe8DQiogVEHGtW29zc3Fz7Dt7NS3/fhri89zzFnu/lyfpq33Jv85t3NqO6eOqzp3knsRe0vV98GgUfNDc3176zGdWvv2/zfzXv8AXsqGT6jIim58uBbqhWeb5dy9ZtSbTddM7GnmKWu5NmsbELK30G9F5t6lbledKC0pQtWxJtbe2uGd7NlwPd7tOYoFShe2AQAJw3bVinlAFIWJeZaLP3zvBeF4zERDQ1zfiHMnvm7t6UJGvz1nU3/eesdD5/uDrMhjNNMetCNMZiqKuzW5UnZC2lKVr9vEhvzQGOQaNHyPDw8PDw8MQbzFkwRESh0fa7aqBgp1DKF5e3s+DdC9W/a3tT5TciLC7vveY82N5PTx9v2qyHU/16evWOyub3mvN8Wy+8m3cB2PxO7URztBERTcaymEQ03XSmJYhf1CXJWr3Py/0d5trz3fAUXfoNbRDrAdfdM9deBVBrgGd4hVB5JpSGuSvRug22RBm6nUC3QRgzNdcHO0N6WgznbfApRHXetGFdnu/hSJK1+mTxsavDXH1ePB/i4LveFsM5ZG4ZaDrfDUD1sl55078Mc8wGaQkQPqzOey4kSNBrt0GVlwDA1d+PROUyz64HhA0CiFW0wDqV+C+H8FFuiWnyPxafysFE1boxxz7Ubj7ThHCswAViUjfEnKs936EYG/zYz8j5qaEWKtVVm01o9QznCby8Zy/eWbg3J96Zvd8FmXsQZeAt7K549a0CdrYYLsds34Km6s5YFa7augFgHt/ayzcU6LWS3hbb1bGv+VX1ujrM1QMbhDPmrXj1GbXnUwbrvgx6WwxtUMFm6w5+Ybh6OrsTV28ZPzrnp4ZaZGb2NzV1A1Dl6ZV2seTTe0rHBhPsQnW2nGnqBrrPmLFdGwsA/e3mWuGmFmPzfsSzXk/KDBo9QoaHh7/55puJN5izYIiIQqKvu3NsY2d3H/wyaH21b+W9ewGbD9Q2b2x+66/fvTD1HW1evQLwGYaW+sN3Nle/e8E995a7tNPrwu+bnXl58/SvVCIKF5KUzMzOM7WGq0CQuclsnSjQ64WawfPtK7UpQbtI1uYNeCrFnC1nmmJe1msThNKwllh9Woq2AObqTqVYxSlMrRV+CRhRd5N9dYFeLxlqN5+pblmuT0sIzGH56W2pPh+Tp9fK4Go3V1d/Guv+Ei6eW1eHufqcAS/r9d+D81NDbVv7ugTh5NiaBvL0eq1PwaYkRauP/dRgMACJ7opRAN7xfZLYWHQGCcLZcs4mfE92dZirAfd/v4w9Frg6zrvLUZ0thlokrvZ2I+Zo9GE7dkaW9rLKcO6qM9k/xTPeZ3R1IGa7Xi+F81NDbVO7Qpsi8bm80dtiONMSO4vZohm/Nyfc2fIYdA98CUiC3cIKZaKYy+u1DyQmdrsf2xJXF0jRBXRfRZ5er4Wr3Vxd+6lyfk6ZJ0mYICqJ9xjh6rJ3q1K1AFwd5tp+4XZwtZurzR0F2mQJelvcjXB+aqj9T2eKcLzdNrys10+wiF1s7JefGqonmLLwaie26/VSV7u5utaAPL0+Dc4WQ+3ljnXCL0/3fp0thlpzjPuSGHOhpm3PHHCnU53ebj0bKLqa3JfxULv5TItzNpOeU67idLTV19dbbgwFtg/dsNTX17dNc6Sk2Itjer0QERFRcHG+Xx7cVif61046m39/AQ9dU9l36fcXxvaJuLz33It1Arjw7v8+51mus6DyN+9sxoV3fzXlWlEiokDSFK1er9frC7Ykdp+vNhgMLd4yQNUG4RtadEziJHvrtdugUiYAgCR5gwoLsKhQlZoiASBN2bAOD6yq85ZYQpKSqsJVu/sN4rmVLI+B+4wt8zvNiZnflQFCbWZ3Z49LmAnrckyBXq/XZ+K8wdw+5jtmcIEfygTH4uqydycqFRJAKBv0btp/ef7MrPTwEtLy1tlqP/X71Mb9jNZtEA7W+7n02m2JmeuExMcc1MzO7L05ScFuYcnyGPT3uwDXvYGY1A2q/n4X4Lxpc18qSNyyTjiBsbEzG83ckaxcnSh89ENdnd3CGRBSaUKqWpKSquq2d7kAJKTpxf8DcPX3+/YhnrdxXa21r9Lr9Xr9yyrbuWD3r3jJSWJj4b4mPVdf4L0pBoNgF2rwbv02EMvMpSnaWR4zOC/mQXO0BUnJTdBOREREDyn1+QKg+lRtHwD01Z6qBgqeTwWwYvVm/y1v2PsA26+mOgDN9svDF7D5nR+OWSggPT39/TZAlvfeBwXwTbFtXr1Clvf3BzbjdPH7bQ93VEREgSTJWuG7uu1cy0P/L7/r3gASY8YZjrUwJMZEi4/cX0clsbHC8J2xXP39D30+YmLFXJU7K9Frt3nyJtKUDT4TVw3cc3l2BwBD7WaDqKU34EPx/RI99lh8ploTs3tu3UDiQpgqS/bdzMSrtT6pqCl8Rq57A+huqhZPbXVTt+fMz64ZuTcn5rlIgt/CCUpVd2fXkKvLjpjoZTHo7Bpy9fcnrl4ZtmNJx5IqVgsp0cGBbjF79eVAN2zn3PfSOZt4n3vvr/OdU9qFX/pVSItPnt+9OT2SFG1BJtxXsnl2JwcMfRWno62+zSFdswYAIE3KyEkK0k5EHmq9yRTqGIgojKnebK5EenFe+ruAsHSAOCdaevZmHH43L/3dgg+a//7A7/MOv5uX/i42FxRsrq6+Ye/DhJOUCbWZgh2VzWNmNIt7+b1avJX3ujix2uYDtQFrcca9vKvg8IXqU7U/DKjuJCKavN4WQ1uMb02lX9Jk6nxqwRa+Lwe6gQ0AZKtUOGd3fk/mHcrR22I4hzx9Wmwsmh7yfAz0D0EmhZgXG/djCazcjFkugTRFq/et6vP9UL4c6IZ7IoLugUFA6nssPlOtCckUz47XbdB+b0OLobZl1ezOmjTrpClbtnRWt111/7srmfxnJFkeg8S5qkGe6XtzQq4uezdiN0gABL+FZcp13fbBL4HV66QSKHG1p2sAq7eE9YDEQGIhpxI21ao0AMLtoEoNvOCd/9nU7TMNWfckex/z8U0xHeZ3b06bxP07wtliCD454EyZZgbN0SaWXMr9U11DNyyW68LwMXlqTqrc0yRfs+bL69eHAEjXZGQk4YalzQFg6Lql/vaajAy5w2K5PiRPzYi+7m1PiBvq7ZOuychIksKTWROf0Xwy+tVXf3n88cf9Woa+WiqVzIuhjkREjyrVm83Nbz6gBQDiXn6v+WX3k1Sfx3hT3Nh3Aw9ZXsDCAOPtKC7I2303CB4VEdEUJChV52p9JudytbcFTorvRxobg6bOHldKsjCZ/Zj/K0hQqlBr702TJcDVcdk92/1C0t0kTHs01H75KlQvewotq2vNnnyHs+WcLXFLgQyAN7n2oHM7Zkfu83y1qTsxM1MCqVIFcUYk373LVqm6hbm9xCVBx/SU4PNG/0/NJkz85NObQpnYdF6YKczVZe8GVvt0JMwj1qKct1PFT44keUumvbqpG8KiQLJgn1HwoV4JStW52qu9KWniBFJNMbM3C/uM35vjc3Wcb+pOzMyUifsNdgsvi0m0tV1OdGfZBto6odyywBLlkpWrE8/X1iIx87tig0KZ2OSemtD5qaG2P7NAmHGuv98FmWSo/fJVYOyCG0H5Xjzj3aoTRqdQJjbZu1zJKRI4r57vTtyyRQIEHfv6IL7LQSyLSQRmZmhbcNPKoDna2hxCJkzqaKv31F2IubLUnFT50A2Lpc1yw5vucgxKc3Jyhm5YLNevX3cmpSZlpA76ZMTcNZtSv/ahG4OW67cdQ0lJUjh6HYB0hZzps/ln5MuetpYvZJs2JQnDZEeHbrRccD6p+V5yDFNoRERERDT7ZGn6ghhztcEgPk/cUqCfaDCCbN2WxOrz1YbzwLrMzEQMCK2rVDhXa+jPLNCmpG3PNJ8R+kvM3B7eqZZgEjNj7AZDLYDELQXu7Ik4x3+1oUl4rhJm6QaQkFawxX1+EzMLpjDDuipmQHyf6mVh8n5Z2vZM85lqw3mxMc29i7x1hlqDTWgMtgOfNyaqVD5VnCpcNhi6fY9FnHte6G2dCv3+PQm5wvk6VfykSVJSVU3d7rlEp/AZyXwub98LYDbM/L3p9+ar4hoFAPwX0JQFvYUlK1cnnm+CcgsARMege2B15gJLoAmFnOjGaoU7eSLcDu77WpWnT5EAku9mJp5pqjY0ITEzb0tit2cNU48x4wcBALI0fV6LwXNitVO9hfyCWZc30cUgVaxObGo6Yxh4Wa8M8rLfZYx1efrZ/H+OiJKSEgARERGTfIPPEDC/0WBi2mx9TqrUm0ATmyEONxM3kAHOtvorE/SSmpMq92339jLkfeMsnhV6WP/d3/GHP9yVbdqUJB260XKhZ/n6Td/51uJxNh4dHRV+jo6OjoyMDA8PDw8PDw4Orly5cvJ77O/vX758+SQ3/uMf/yiRSKTS4BfP0NCQy+V6+umngwbpCdUT8J///GepVDo8POwJXljr886dO+fOnZv8IfzhD3/YsGFDZCTTjEQL1sjIyOXLl5977rlZ6v/GjRuJiTM88S4RzTfd3d1JSUmT3/7ll1+Oj4+PiopatGhRVFRUVFRUZGSk8DMyMjIiIkL4KYD768DkvxSE0L179yb/5x/Ni9PlLgKdxTSVuLBmmK8M4GNefHBTFI4xz2fTP5/OTw2XYwqmXdLoav+0S/G98F1xeCZNYwza0NCXAJaNk41wtNXXe54MfglMZwJOqXyF9Pr1244h6SBHoM1ri2OTn3uu4w8Xz99+/OuR2InSZyERFxfX19fX398f9NWlS5fGxXHuHSIiIiIiIgp3TvvVxNXbp534GuoaiFGkPHi7R8I0MmhS6TJg6MuhIXG6Rn/u6c88prWopphCu3J9iAm0+W5xbPJzz+G/ep/8zv+YX+kzAMuWLVuyZIkwoGysiIiIJUuWzHFIRERERERERDOpt8Vwzpa4pSBt+skTaUpa8gxEtDBMZx40eYIcDocwP5nj+nXPHGbyFdLr1x29DsjlQ74VncEti5bC8cB2odMhJtDCwuLY5NTYUAcRzKJFixYtCv36s0REREREj5CENL1+lncRuF4n0aMtIU2vTwt1EAvQtKZekqdmrJEOXbfU19f3Rq/x5LWkSRkZa6SOtvr6esv1IemajPHTZxByYxi6bqkXV/Ucp10qXyEFmEAjIiIiIiIiIqI5NuXxOPLUnBzvM2lSRo5nRlOfuU392oM0yXx68d/W+zhIH0ygERERERERERHRXAub5f+GHLdZwkkLUmRk5MjISKijIKJZNDIywvV2iYiIiIjCWljMCSXMpgZI16xPYgKNFprly5d/8cUXcrk8LNaPJ6KpGh0d/eKLL7i4OxERERFRWAuLDFrQek6iBWLFihXt7e2RkZFxcXFRUVGhDoeIZtLw8HBfX9/t27dTUji9MRERERFRGAuLDBrRQiaRSFJSUm7fvt3T08NyTqIFJjIycvny5SkpKRKJJNSxEBERERHRw2MGjSj0JBLJ008/HeooiCiMLVmyJNQhEBEREREtZJzYmIiIiIiIiIiIaCLMoBEREREREREREU2EGTQiIiKi8GA9qtEctQZ5wVmzT6PRaDSavTV9Yxs1+2qc3m37zrqbfTf23YVGU3HFr63C24nw2EfQeIiIiIgWHDGDNko05zxXYcBTIiIiCuJKRdGpoC/01ZQfQqm5tdV8EIfKzgppMWvFS0Jja+tH2Q0vVVjdnWjLcPCj1tbW1qo1h7TB8l8Z6RnGRp/2Kw1G/w0KT7S6VRWeKtp3dmwijoiIiGihiWTmgkJobCothMEQERHNY301VfaM9GCvOJsamjOyN8UBcflFhZaPm/ogpL0K9dviAECWr99pbLgCANZGY0Zpab4MANR7W1v3qoN0uEaZcarBk0Lru2nP2FmYETwqdfZOWDp7pndoRERERGFgUVdXV6hjICIiIqKJ9J0ta3ihVN+ptYx97ZbdAqVe5n7abO8B4sZsZb/Zh/U9DaegPDH2RX+rs7PTixqu7FevB9DX9DGyi5QNp+zBNrU2nELhiWBpOCIiIqKFZdG3v/3tUMdAjy5PRefIyMjw8PDw8PC9e/dCHRQREdF8Y/1FmVLfGoej47yerlwpPHhKmQG7+8Ehw9kfHdkWB2eN4RQsO4WRYhlK1OzTHLIASD9oPpofLJ22MvOFjEON1v3r1XA2NSC79Ck0+LxsfE3jqevMKDUfWT8DR0hEREQ0z3ElASIiIqJ5zXq0CCf2T22glyz/yIlCS5lWo9FoypG90/OC5VAVSltbhUnTgs6DBiBuU3bGdXsf0HexwbJGGZBl85kHzZz9sZaLCRAREdGjgBk0IiIionnMWWO4fvBHE4/zaraLU5HdsnvLPNfvF9NcRzNxHRmrxWFqhUXCuLO4/KJC+Mx35kemVDY3NDn7mj62FGZNkLubsBMiIiKiBYQZNCIiooXKWqEJFLhs4hVxk4orQRp9xhZ5uqpgrmSO9V1ssDQf0mo0Go2m6BRwqkizt8bvU3xK6TfNv6ei06vH3gzlqjhgpTJgLYIgGwvU2TstDWd+0dBcmM0iTSIiIiJgUagDIJquWZ06TVge1PfnyMiIZwnRwcHBkZERzyRuwoO//OUvsxcPEdGU+cx1ZT2qKSorq9l0JN8967y1UZzPyihMehXgur0P6jgICztSaMRtO9K6TXxsPaopQlXgApqyzOx0Ycoz1FQZM14wxwGAtUJjUH50JF8G69EiY/pB83oAcZkvZByqqvnR0fw49PlsHIQ6q9DymhE7q45MFF1fTZURO6u4lMA89Je//MXlckVGRka5RfqIiIiIiIiIjIwEEBEREfBz/uPMuVPC0xWmwvGDC8eY5zOez/mGGTQKe7GxsbPXeUAGzbPuwejo6N27d2NiYobHcLlcsxcPEdF0qLMKccrYcLEvf5uYUms4BaQXFsJoPNVg3asOzIM0NzQ58/Nl6LtpBzIy0i2W5rmPmoLrO7tP26lv3asG4vJLDja8pNWUAekHzeKHq95/Qql5SXMIAAqrWsUsaty2I2bs0wrNO6tat42/Luf67EIYEayE03clAaQfNO9lAm0+evzxx6Ojo6P8CQk1IXfmyaOFXQatv79/Vv/8W2B4usJUOH5w4RjzfMbzOQ8xg0ZERPSoutJgBDJe+NGPYDc2Gxuu7Ff71Otl7PSk29D0sQXphUpYLON3RnNAvbe11f04bpu+0LM0pyz/SGt+4Nbr97e27h/bie+gtqC7cA86U+/37M3bvzp4p0REREQLHedBIyIielRYG41ARvamuICncZuyMwBjo/8UZ6uVSsDS2SPMopXxQrYyBCHT+K40BB0gRkRERESzgWPQiIiIFrTmQ2LJHgBkHPzIMwmaUMKZnSkDkJmdDktgIWdm9k4YTzVYs2AECleNM+M8hcr6/RwLRkRERDRnOAaNiIhoQUs/aG5tbT1RCABQKt1rCLhLODPjACBOuQaAseGK31tXrs4A7IYqI8AFGYmIiIjokcYMGhHR9AzfHxwYHBy4H+o4iCa0fn/VTgDGoqNiqaawCqelTKvRaDQaTdEpYEwhZ9ym7AxYLM1AupIj0IiIiIjoUcYqTqJQu2Mu2W3oyCk1vaYKdSgPYDuhK6v3b3pGf+ywVhZ885nZkbbEpA/tPD/W//yf7cv/4/uKIC8Nttcc/8eKX1sHhaeSuIyd5aW7NsZFzWmARJOk3ltVeKrIeKqoIqt1/3prwykAhVWt+913mLVCUxS4IqdMqQQs3qFqRERERESPKI5BIwpnd8wlJ2xzu8tk/XGTqESLzw17HjYAZ12JwRq8vawe2hKTyXRM/wzM5SXmO9OKeBr6av7t0pvt+A7uHf3nS0cDor3VcGjXjkO/tg7GKLNfLSp6NSMOfZZ/fT3vf1W1u0ITLtGDqPefKARgfK3CeqXBCGBntk+CWp29E2MKOYVG7+IDRERERESPJo5BIwpb7sFrIQtAnaaF2WzvcUI11WFozrqSPSc7tCXBXurpAJITVwCQaQ+btDMQ6EOLy/+buFW/uvTTP0W9ULgxP8HnlWG76cDbNZ1YkvX26XKdUgIAb+y+VLHrdeOVn//tCc2v96qXhChoIh/q/a2tfpPNr/c2BLwCQL23tXWv8NC7mU9jXP7R1vxZjJaIiIiIaP5iBo1oHhHzSrv09pOGDvjWSNoMujKzuJW21KRXwWbYbegAUF+mq9eWmvQqq0FX7t7EXRNqO6Erq0/W71IaTpp92+FXKZmsP16ujfdvnEx5prXFDCRnbhA3EzJ6/gEEb7ca9pzsAGAu15mDl692GHaXwB2Vx/gxi0/diTmTXm0z6MrMz2i1MJs/F199iEO+/KtLP0XCfxR+9abxMxQ+60mi3W/9VcVVAMj8q0yl5H772ROXJLm6Fza+8ROdca/p1ilD3XbPcodEREREREQU9ljFSTTvmHtWlptMx3Yl43NDrRUAbCfKzNCWmkym4/pkmMtO2ACV/rg+GUBOqcmkV90xl5Sbk3cdMwlvrC/zKZDsOI88k8lUmgPUnxEqIt1ZJ6FSssOw22DzayzVjlue2WHYrROVm/GMfm+uDPCZzc1kMplKtfVlugNm53jtav2xXckAtCWmsekzVb4+2bMjoRMExGw6tguG3bqgRaB+Prcn7jeZTJ702ZQPecP3N/7H9xVISH7/p8/6jkGz/1eTsHBAQ9mr2lfzdv2zxY6lPoPOLO3XubAAERERERHRwsEMGtG8o/2eCoBspRKAvceTQTKX6XSG29pyU5CsE+K15SZT+cpanU4nDO/ykbxFIwMgW5kMdHTfBmBrqQee2bIhHkKlpMmkV/k1qtJygPqWYCk0n3nQjuuTPzfs0RlsgLP1fAeS9flCYKq8Xcn4/PzlO+O2TyReW24qFYs33f2LMedsFwaOyXK3awHzpw+agk08nGkechBfD95yP7zf17nyjZOnD77w1GBHzT/+i0lo7flicHI9ERERERERURhgBo0oDLiHZcFcrtPpdCV1zsAt7phLdDpduV1/3CQM75rInR47AOXKIFWGnxv26HQ6nVDYaO95UKpre464mbOnY8zLHd23x21/EJVeHHAHwHymzinGHMAnv/gAM3XIbtHyFJ9na5Vxg4N/NJX88FBNp9ikfIrTrhMRERERES0cnAeNKBzEa8tNWrgnSus4edSsKfedYt/Zer4D0JaUa+Px4KRS/Eol0BF0BYDJTH8WjGzl2LRdcuKKcdvRM4lO47XlJd3i5G5CzAEbKFfKMInjxcwfsjI9X42f+VWRDsNbtynRZajHvIeIiIiIiIjCFsegEc1/TvMBnU5nsAGy3PLSHADKlfFiVsiXvccJ2GoDqzjHUqXlwFNNaTshdO7baDPo/OYgG4e3ClKm2ZKMDkONUARpqz3Z8YD2wNi9fRp04sECcHqHjglVluI8bs66M2ZvuaunOtV5uWm8Y5+pQ3ZT/PX+nZ5DWBIdEx0d45kHbUnGTws3ciVOIiIiIiKiBYRj0IjmP5n28DEc2FOmE5baTNYf16sAIStkri/T1Sfrj+/VN+0xnNyjO4nkHG1yvdne44R63JFVqtdMpdCV7dYZfDv0a9SWBh+Z1WEQNxC4N4vXlh9Hye4ynbCupWeFzfHa1WlamM3lOnPgEDCV3lQKXZn7YKEtMenVQWM2eedEO1lmLteZodXvSsbnwZNo0zjkoJaodx8pv7Wj5ONBwFikMfq0n/ynbU9NthsiIiIiIiIKBxEHDx4MdQz06Bp1GxkZGR4eHh4evnfvXmJi4uR76O/vj42NndUIfX96oh0dHb179+7y5cuHx3A4HB9++OHshUTzSt+Vml+cNlkut38Rk7L2O7mFRfkZq6NDHRQ9cm7cuJGUlBTqKIhodk31Tn/llVfkcnmUv8jIyKioqIiIiMjIyMjIyAg3AL4/57nZ/vNvgeHpClPh+MGFY8zzGc/nPMQxaEREDy9uff7+9fn7Qx0GERERERERzSrOg0ZERERERERERDQRZtCIiIiIiIiIiIgmwipOIiKisHfjxo1Qh0BEREREtJAxg0ZERBTeuIwAEREREdFsYxUnERERERERERHRRJhBIyIiIiIiIiIimggzaERERERERERERBNhBo2IiIiIiIiIiGgiXEmAKPRcLtft27fv3bs3MjIS6liIaCZFRkYuX758xYoVEokk1LEQEREREdHDYwaNKMRcLld7e3t8fPyqVasiIzkslGhBGRkZ+eqrr9rb21NSUphEIyIiIiIKX8ygEYXY7du34+Pjn3jiiaVLly5axFuSaEH55ptvlixZAuD27dtPP/10qMMhIiIiIqKHxK/rRCF27969pKQkiUQSGRkZERER6nCIaCYtXrw4KipqZGTkzp07oY6FiIiIiIgeHkvGiEJsZGTkscceY/qMaEGKiIiIjIx87LHHOMshEREREVFYYwaNKPQWL17M9BnRQhUREbF48eJQR0FERERERNPCDBoREREREREREdFEmEEjIiIiIiIiIiKaCDNoREREREREREREE2EGjYiIiIiIiIiIaCLMoBEREREREREREU2EGTQiIiIiIiIiIqKJMINGRERERESIhYMzAAAgAElEQVREREQ0kUWhDoCIHoLNoCsz+zbklJpeU81s58m7jpXnymaoT+COuWT3+S3Hy7XxM9YlERERERER0dxgBo0oXGlLTHq18NBm0JWVrJxywst2QleGwNSbs+6M+Rn9scPamUueEREREREREYU3ZtCIFgBVWg7MPU5ghrJeypUznz6L15abtDPeK9F8cPjw4ba2Ns/T1NTUAwcOhDAeIiIiIiKaccygES0AtpZ6aEvcQ8numEt2GzoAIFnvrZr0Fn4Kg9ecdSVl9QDKdD7D0Jx1JXtOdgBlunpt6fHEM7u7lTlmc734FtsJXVk9AG/RqO2Ergx6vd1g+ByAttSU1iLuRVtq0vuNbfNUcd426Mqh32U3nOwQgkn7VOzWO6rOatCVi1Wq3mJSz3E9o9XCbM8U28dGRTTHXnnlFd8M2iuvvBLCYIiIiIiIaDZwJQGicGUu17mV2Xcd81Z07jYoS0wmk+nYLhh2G2wA4DQfKLPvOmYymUwlWnN5ifkOZLnlpTmBWSdZbvmxXcl4Rn9MzH+Z7SuPmUzujJtdf8xkMplKtfVlJXVO8T3157HfZDId0z9jLtO1pAkbwHzGs0Gw2M9jr8lkOrYr2Vyua/meyWQylebA/O9mp3AI5Xb9cZMQbcfJWvEQKgwQDuEHMH8uduQT1TG93ScqojmUmpqampo69jERERERES0YzKARhStticnt2JamPboTNgCwtpihTVMDgCx3uxbmFitw5/L5z5O3aGQAoM7TP9NxvnWSmSb3u+C83NSRnLlBBgCqvF3JHU2XxS5ytmvjAchWKoGcNBUAyBKfeUDs23Nl7ve4o12Z7H5VpTeJQ+ecPXaxLfAQ4IlK+wNhyjaZ9gdab1REc8sz7owD0IiIiIiIFiRWcRItADLtD7SG8hbbaypZjx3PbAmcxex2dweU26e1CKaz+3MofzA3qws4zQf2GD4HgORn3Gm14Ifg7P4c5nKdz7Kk2pmbDY5oCjxDzzgAjYiIiIhoQWIGjWhBka1U4vPuwCzSisRknO+5A9XDJ9Fkic/gfI8T6tlPT1lrDZ+7p1GzGnTlAMY7BFniM9D+wLMmKVEocfQZEREREdECxipOogXAaf53s1hBqU4TKzcBZ90ZsaIzfsMWT+WmtdbgKYecAtmGTE/lpq32pKeic5bYe+5APC5B4CF4o3LPngbbCZ3ugJlVnBQqnAGNiIiIiGgB4xg0onDlV734jP6YuCCASn9cX7JbpwOAZP1xYUEAmfZwabduj+4kAGhLTMIsY6rvaVFeprPrjx3WPjAdJsstL+3R7dEZACCn1JQ7awk0dZ7+mT2G3ToDkvUl+uRyYeiZTLtff373Ht1JIEevfwbnx0YFbanpwQdCRERERERENFURBw8eDHUM9OgadRsZGRkeHh4eHr53715iYuLke+jv74+NjZ3VCH1/eqIdHR29e/fu8uXLh8dwOBwffvjh5Hfxhz/8YcOGDZGRHBA6eU7zgT3dLN6k8DEyMnL58uXnnntu9nbRd3aftswS2CqJS1m3MXfn/1uYFjedzq1HNUWnCqta98/MPTc82H6upmdTYfY4CW/rUU3RqYyDHx3Jf9gNJhb49sH2mv/bk7kze1rniGj+eeWVV+RyeZS/yMjIqKioiIiIyMjIyMjICDcAvj/nudn+82+B4ekKU+H4wYVjzPMZz+c8xDFoRBQWbAbdmcTj5dp4sRBVvyLUERHNP09l6V5MXuZ9PtD5u49/W7G7oe7H/3ryNfWS0AXmq+9cyY4yHPyoMNSBCPpqDuw4hIPmnaEOhIiIiIjmN2bQiCgsqPJ2Yc9ud7mmuxCViHwp/0r/xja/oVRv7L1Usf11478aG1792YsxD9mtem9r694ZCG+mTDOe+XY4RERERBQWmEEjovAgyy035YY6CKKwI9mYvyPF+E8NTa2DL74QHepoiIiIiIjCFadeIiIiWsiWP/4tAIOu+wBwpUKj2Vfzx3bjT7TpGs3zuyosfQAA1y3Libd3vJSu0Wg0L3z/7aO/bR/09mA9qtFoKqw+fQ52/Lbib7//vEaj0aRrXysxtvYF7nWw/bdH3/7+CxqNRvP8q29XmO33AaCvZq9GW2YBLIdeCuxz8qxHNRrNvhph5V3hiG71XTpVUvRSurC7qtY+ALcaK95+9XmNRpP+0r6KxltB3u6s2afRHmoGmg9pNRrNUSsADA+2m8U3ajTPf393sKMjIiIiokcPx6AREREtYPev/dcl4KnUtZ7qTrvx7368ZMPr/3R8ub09Wh0HuKwVO4uMzpQXf/h3b2x4arC95hcnSnY0XvrZ0YPZTwXp8dZHb+8obfg6+cU3Dr+d8vgty79XVPy44VLpr49sc299q2bf9kMWpLz4WvnbKWj/taHiwI5LjpOndyo3/s0H5asrSn6JwsP7M2K+pZyZY/yi4Z9/fKk35Y19R17H1ap/+vnPf/zFFz+M/k3z0jf+5mffR/uv/q3C+JN9y3/5q6Jk//fFbNQfL1ceLzGisHx3Rty3lMB9678VFZ34YuPO/Uf+9qklA+01/9/PK37ccOvo799OnyfzyBERERFRaDCDRkREtEC5bll/XVHy6/tYV/j8057WW/Y15b878GI0kJEG4P6l4z82dioLT5zcv34JAKRtfDFjbdEPKkqOZ5gPZwdWfg40/PwfGgbTD579P/lPRQHAxqzcjH959fWyEtOGKp0CwOBvjx6yuDIOnj2S/xQAbEzLVv7DX+07avjttp+9uG7jUvu3ACg3bNz4UCtpBtNuufnG6X8vSokCsDE1+ov0vSbTb3RHfvt2hgTAxo0pS3a8+rPfWNqLklP83rfkKXXaUvtpAMqNaRvjAAxfajhhxw8/+GDvRgDAxo1blMu3lbVdvDSYnsEiWCIiIqJHGas4iYiIFghLmVbjK2tb0dGGr5Pzf3ZYp4zybrYxTe1NBg021fz7fby6/431PmOsntbpX8V9c41lTP1iX2PNb11LCovE9BkAYMnG/6cwBdaaZjsA9FnqPsaSnfp87/i1JRkv6qJlPdf+azCwuxmS8v3nU9zxLFmTkgHgr5/PkLhfVig3ArcGv55sd53t3iJWScbbH5tP/4TpMyIiIqJHHcegERERLRBPZeleTF7mff6tpI3fUaemPLUkym8zpfxb3ied1xqAjSlK/xrFJWu/kwFYrnXhRb+1PdHTaQFS4Lh0qcWn1fXFcuCS/dZ9KJd0XbMAGatX+r1t/f7ffTStQ5vYtx5fHtCyUfn/s3e/QU3l677gHxIEeiH/NaHb4CY2gpyNATvZW0tQ7/F2mc1ulaqpfdj2dNopjUPN3rtHnaldc1608ALoqjlnTs2g4z53imPsGjuONvfUrYt2NztWj1ON4AVP0mLkHAS5hg2hJYEEEFn+DcyLtVay8hdQIAS+nxdUWOu31u9ZfxLJ4+/5LVEA0sT57khavP+E0nih4ZO//seskv0Vh8v/veYXBe+hfhMAAAAAkEEDiDaJRDIzMyORYEAowKq1bO9x5b/T//5w1pzNEhhRSsjz8iVRwnxzTC5bPxH1Gj//nTF45U9jU0Rzd78ElJsDu533EQVup/ofLl/7q6Z/vPTVza4/X+z680WihPyKv63724r3kUcDAAAAWNOQQQOIstTU1LGxMblcHhcXF+1YAGDxzc7Ojo2NpaYGDpJaKaQJCUQvPfOscMx6L5fo9q/+/v+rD5ogbdVIeG+vrn6vjl66bP/2L+3/qcnwXXPdscT3vv9ffoEcGgAAAMAahmEvAFH27rvvPn78eHR01OPxRDsWAFhkHo9ndHT08ePH7777brRjCSN3236ifzE/8J+i7OWDf2snKt2WE9h8w6YCopvW/+q/dKDpkw//5vj/00tE9J6ylOhfBob9GvzU/LsP/+bUP9sWO/rFdt/4yW/++sz3U0RECVnKkl/pai+ePZpA7PBPE9GODQAAAACiCmPQAKKMYZiCgoLHjx8PDw/PzMxEOxwAWEwSiSQ1NbWgoIBhmLlbR0VKWcVvE/789X8w/E3Zae/DBP5rk+GfiT4sLw2qyVT+dWXp/1ZnvNhU+X9U8g8T8Lj+/E8NvRMbfl9SQEQk21/+YV37Pxuaf3PW+zAB263mf5l48fu/Ugq7eUmvl/i4FuQl8WPwCgqKnVNN127+/q+9j0p4OTXxkigl5Z3ohQcAAAAAKwAyaADRxzDM+++/H+0oAGBtSvjFH/4vXedx48ljY/9tZfmO96Z6m7+68Ofe9P31J38VolJTVvG3NTd/U/v3v/nU+vv/rqLgnZ/av24wdr5UHq3X/RXXIuVXJ6tbbtfVHf2d7aSuVD7Ve+2rfzT1Ko9e5BqkbNhE1GS83PzeXtW2ncowxaC2m//3Pw4HrttQ9kmlapGrR1M2vEf0z0bjtff++ufbfvH+L3R/LP3PtXWfnLSd/m3pe4mu3mtf/aOJlH/4dPVWrQIAAADAvCCDBgAAsLYxqtOX/uO2C//hq2t/d+rCywRZQdlv6muO/aogTM7ovcNnTdv+bPgng+Hz300RpeTu133xu99rRU/zfK/i7Lfbmv/UYDx3yjhBKbn7K7+o9zZI2Kn7+988qPu67ndfl9abzv4q9KMHfmr/+mJ74MLSTf/NomfQEkqP/n1lb11T7e+a9tab/vdfvXf47HX5xb87+/Xf/c/Gl5SQVbL/9386p9sZlQckAAAAAMAKElddXR3tGGDtmhXMzMx4PB6Px/PkyROFQjH/PYyPj2dkZCxphOKf3mhnZ2fdbndqaqoniMPh+Oabb5YuJACAZWY9pzl+SXfRfFoV7UgAYP4OHjwol8ul/iQSiVQqjYuLk0gkEokkTkBE4p8r3FL/+bfK4HTFqFi8cLEY80qG87kC4UkCAAAAEMHLKTbaIQAAAAAARBuqOAEAACC0n7r+POx4ZPiOSKtSzt0cAAAAAGDVQgYNAAAAQnJZr5458z2lbK/8+z9gJn0AAAAAWNOQQQMAAICQsn71v5p/Fe0gAAAAAABWAsyDBgAAAAAAAAAAEAkyaAAAAAAAAAAAAJEggwYAAAAAAAAAABAJMmgAAAAAAAAAAACRIIMGAAAAAAAAAAAQCTJoAAAAAAAAAAAAkSCDBgAAAAAAAAAAEAkyaAAAAAAAAAAAAJEggwYAAAAAAAAAABAJMmgAAAAAAAAAAACRIIMGAAAAAAAAAAAQCTJoANE2ajpTWVl5oTsqnXdfqKysrDzT4lzmYO7+x385Z13qTgAAAAAAAAAWBzJoAEB9X15fvgTeSN//+A8/3iIp9f7rv/+Hf727bP0CAAAAAAAAvClk0ACAiEy1yzYILjv///zjRvqLp3li3eU//nzHMvUKsLpZGzQajeZUszCc1HXtlEajaehajN2ebHa9bXhhcXFqNJpT13ydWM/5HQvEMnuPRXCv3+1d7OrvCl44Fze/UY89eJ2rv8t/ubdj8VJhD5auMN0uYKvIh+Dq77J09bsiLlkYe0/oIwcAAIDlEx/tAADAy2n6/DPDQ63+mM3wZR8R0YGaGqqtvUFElH/sfH25jIiIug2VtSZ+E21Nk77Ity0RkfaA1nTDJLT3LacDNU0nisJ2fuOqqaJeGyIe7nW+/k/12o3kbDnz2Zd92mN625eGPi6AM1RbbyIi2qo//4VWFrBhiE6Hzv3DCB34xeWxHz/5p77L/31+9pucKwAI1l531VpxUhXtMObP+lVtO+2uNp2ryFqkPbqunfpq89nTJYu0O3gr7v57jhdpSnVeJpG7/57N1mPPLFQQufvtk5SmVOdR/z3bYL87My9zHnuzOyY9jFxdqAha4+rvGpj0ECNq2+NgGbm6UGHvsTh67IpCBRG5+gcnKS1XnUf9XQOD/a7MvIDbbgFbvdkhAAAAQGzDGDSAlcZk31Tf1HRev5XoRu3VTee5131fnjONEpHT9Hmtaav+fFNT05/0+cLYMWfLOcND0p5pamo6r7AJ6TUhJVfDNb5R65vvzE++/piWqM/Q7DcMrfuCsG1TjZb6DA0m78am4U31TU3nj+UTmWq/VpznXj80nGtxzqPTnJN//MVJFWXv/+D/RfoMYHFdOv7W485imOvaKW1te7SjAK/MvGJ1CZ9aysxMltLL524icrmfvpauz8gkyszLYjzT7nkPQ5Oueydwkbu/yzIwmcgw4oX2KZaYFAURKeRp8eyUnYjIPf7UE78+M4soK28D43k6HtjtArZ680MAAACAGIYMGsBKk694l4hkm5RElL9HIxNec2TaL5qavth0vbKy8g/cKDAict5t6yPS7lQRkUz7W2Ek2ejdWw+JDuwsIqKNO/Zspb62u6HrojT6mgNEN2oNZt+yohNNTU2Hhj+vrPQNeRNC3CTzhVi2wy/E+XcKAEvAeDGw6NKvorOrQSiZ5Cs0m89phDpKa/NJ/nVAGq7tXNDyrgaNsJ1QbsntsKHhZKgaTGfzKWEDDf8YEWuD5riRiG7XacPXbPIVndca/Lf13yFXZ9rVwKXPjCf4Zt4SUVGVaOBRi47U2hCwQ/9efC2Du4YFefbKQ4lJ3vFfr1+xQU28hZNCjaS9x+JgyTM5EFSAmbRBqVYXpvht/fwlSdf5cmovnruJiH3loYQk71AxT2C3C9lqHocQga+0VVQBGnTI/k17phbSAwAAACwJZNAAVhrlpo0R1jpNn1dWVtbajp1v+pM+X1hof0i0VSELucWN2srKysrKzwwPiR7awyWziir0+USmL71ZOe4xnZ8ZlDVNTTX+1Z2k3BS6q4V2CgCLaXd19VGi23VfzX8Y2u2bdMRsNl/UEbXXHrcd518bTzRYA9uYqncLy7saNCeMpTUms9l88Wh73a/FjW3KM2az+WyF+EPC2Xzq13XtRy+azWaz+aLu0nHNyWYXqU6bL+qIaHe1KaB9oPab9KnZbL54lOiSodlJRK7m+rr23dUms9l8QUe362qvuajktKmmlIh0F8zmkyouoaa7YOY2bK+t9SXpREctJBytDZrjRm6H31WX3q7TnrOKwzbVlBpPnArbNczN7pj0SJMz+VRUvJCpemedNETbHttkolytVquVaTRp67ETKQrVcoaIkXsHtfEyFYqQ9ZOJfNYrMynBt9CbIGNCdbuwrSIfQgT2HsfLNKVarVar5QmTg0KGUDhktTyBO2TylpWq1WrluhcLStIBAADAUsA8aAAxhR/hVVNfLqNR71KZYiufqArxJTTy9GdeG7VHDhi4OdeIiKi78wbRVv35E0VEC3/IwDw7BYBFVXbyou7SceOJBmXNPLdQKmVEtEm5m+i2bn+J97Woye79ZTIiyir7sJRuG292naZWI1Hp/l1ZRKTaq6NLxptdp1Ul4sZ+XB0326m0+gg3QZvq05pSY+3NNmdFxKyZGN/XptxSonbbT8In3e06reZm9XdnzebTITYqOW02n3ZdO6U5EVTXyQfJHaltmCir66aRqPTDsiwiklWcNVcQkeuaoZ1It1dFRFm79pdS3c0OV8XheXQNgdz99xxsfJpyfpOF2adYYuQKIqLMvCyHxTFlJwqe/SyGvZ502ClTQYpCNXdc9ilWmqbkXitkaWMDU3Yihd+J2OCwOKIXMQAAABBhDBpATLINO4m6m73jxWQ7yvKJTJ1WInKavhZqLjfu2LOV6EZnNxGNms5UVlZGfOBm0YnAsWZcVs7ZctUUcoOQFtgpACwq1ac1pUTGunlOB7ZbuWneu87arCQi2yA35Kq97tcajUajOWEULQxteCA4mHbbT/PuOFQsFcd14jBCzP7W1aDRaLS1yovc4LWIXIM2IlJuDvE8A+MJjUaj0fy6rp2ofWB4Xl2DH3f/PdskpSmLRfkzb9njs1eeoPYB1ZRvhqvB5Pbm5a3cZIO7XehWkQ6BKCspkTyvnoXqQ1GoljOsQ/zQT/fzl+SZtPGLBiY99OK5i9zPX/hGuhGzDv/rDQAAEG341xggpmzUnjx267MvDZ9VGmirVrvVZLINO6lIVn5S3/aZob7SxD0W4CGX8pJpvzhPn39WWyk8K3OOcWFFh47lm7jHgFKR/ozWVG+qrTQRabUH+kw3woxxC7TQTgFgMWUd1utq241LsGdfmmmAiEqrvwsovRwOt+Gm3NKgZaXK994umpLT3Pgv6znN8UtkPNGw33xanA20thqJSqu/O60isobbiSBrs5Ko3TboopLAJJrugjnwyZ6huo6hB6AuL3f/Pdtkgv8TNN9ZJ6VXvl/jA7JlmUkJtslXLNEbP90yMynB9lT0O1ebyfh3G5SkW8hWcxxCKOKp04SxZ+7+Lpujx64oTEqwPU1WBhSo0rNE0YlgX72esw8AAABYWsigAUTbRm19Ez/2S/tFk3cUWNGJpqYTIV7Lyuubyr0b6/XCYt+2VoPBN1WZTLzPYOI9B+5cpW9qEnZPej3XLFwDv8ZzdAoAS0l1+oLOeMKXQxOnh6ytC8+t3a77qqvidImr7ft2It3+ElKRji4Zb3a4Kg5nWc9pjl8Kzqb54Uog665aK06qiKxf1bbT7urgYs+FEKYtO1ehOmmq7tfWkXKTcKSiZtxIt2bDpbn2V7JfR0bj922uwxVZ3M6PXjQf2V9K7cZW6+kSFfeUT90F8+mS0F1DSPYe2ySlKQv9SzCzMtfbbWP9bkUe9btYabIyIFWmSGEcfOWmu9/lLWRcAEUK43A47JSpsDsmXwuFkBnrBwfG+l2KPOofY6XrcwMzdAvYaq5DEHbWY1cU8rky4UDc/V226fXciLzMpETb9DqGKNPbNddgMlGuLlQoUhiHY6zfrcjLJPsUS/S2A/MAAADg7SCDBrAadF+orL1B+cfO15fLnMM24YGeALAmlXxavdtYd9v/11qtpra0ukZHtMAk2m4dXdRobpN3SBeVnDZfIM0JraaWiEh3IfJzAIhkFWe/o1O/Pq7hMllHL5pPvuWYLdVp80XSHNdq6oiISHfRXJFFQiLshMa4u9p0jpsSTmMk0h3VtV8y+iZQm3OHu6tNJ1VEKnHYpTWm0yXhu4YQ7FMsEU3aLBYbv4SRqwsVlJmncHcN2CwWopCToykKlc+7bBaLg4jigxJw86EolE9ZHBaLg4iR83ONUVbe5vEu24DFQiRNU+bxl83eYxlbl1uSl7WgreY6BCJFoZp6+L35Dp0oM6+E7bEI50SalluYGXDIJE3L5Y5ZUZj7vGvAZrHYKJ5h8Dc7AABAtMVVV1dHOwZYu2YFMzMzHo/H4/E8efJEoVjA38rj4+MZGRlLGqH4pzfa2dlZt9udmprqCeJwOL755pulCymMbkNlrXe2Mu2ZJj1qigAAAObi7u9xZxTmrcY86MGDB+VyudSfRCKRSqVxcXESiUQikcQJiEj8c4Vb6j//VhmcrhgVixcuFmNeyXA+VyD8fxbA6lAkrqIEAACAeXC7X63LXI3pMwAAAFh0yKABAAAAwNqUmVf4xo8sAAAAgLUFGTRYQ549e+ZwOF68eBFybWJiolwuf+edd5Y5KgAAAABYXGxvi/EH2vtJ+bbk+W0w0tF4jSqqdsmXNq4VZvpBy2WbMsxZcnQ2Nt/jX6sOV+3KXooIHB2NzdagLrxdz6NfR0djM80vPLa3xfhIqSvfNtXZ2EwVVTtj92o7OhqbrcXiQ2AftBgndizRZVoUvmvttWj3VcQ7eZWbftByeeKD6Hx2hX7/Lm2X0X7zIoMGa4jD4WAYRi4P/X6bmppyOBy5ubnLGxQAAAAALC528BGpislmZ7cVRHqKadS/jK1U7IMWYyvt1VVtY4j7it7YsfjfkNkHLc3j+3RVBQyNdDRea0nnMiAjHc33VBVVu+QjHY3XOpRrLa05f/d+fFAUYzkjcZ6F7W0x4vq+pekHLZdbh0j1QRT6Zh+0CGnc6Qctl1seLF0GcyVlSJFBgzXkxYsXMpmMeyxAsPXr14+Pjy9zSAAAb+/p81ePhwZevnzJMExMzAIOsArMzs6yLJuQkLBlyxapVBrtcMDfiLWVlLqfTRivWR0F8/t+nr2rqmqpw4odI9bWIVUFlz4jouRt+/bZjHcfqMq3RcpHLtjUxBBl7GCIiLKVKrJOTBElk+MvViqukBNRtmpvjtE2sku+csdVRVNODrW2Pti8yBdl+TAFH6h+aF6c65u8rbxq2yLEFFPY3hbjD0OqYtXQvbkbL77pQduQqqJcTrS2zj8yaLCGcM/KjNxg2YIBAFgsjx4NpLwTn52NbxgAy21sbOzRo0dbt26NdiDgx/EXa84WHZOdoSL/7+f8eA0iytn7Sflme0vzPSJqbqSKqp/ZGq9RRZVqvMVo26Ir50auiUo7fSWNxatuzJq9o/EHKxHl7OMP3JfDEjAF5VUF/GvuezsRUc5eHZe+GelovEZ79423/jBERKrDVcq/+JdhBjXYlU1EKek5ZJtkKZuhEZuVVBXZRMSOuylnS4q363GuQYCRjsZrViKiYhX//HlulMq+jFb/Y+HH0w0RUY6qOOjYpx+0XG4lX+NYkrHjg4xrzT/0bg4OPvgaOTobm0mlume1cku9w3n83xTRGuMjHg3qX2wbFPNIR+M1UhVbrfeIvBfaO0aJHrRctmUUk/XeEJH43ep3G1jdSl3MZh590j7QVZUzIx3WEBk0v6petrfFOPEBdypCfpSJSrZF5/kuqchqHQp9Y7B221COcl/46Bydjc20d6+7tXWIiFQVVUobX/Kp8tbLBwcT6kZ1dFxuHSIautxCn5RnEBGNP2hp5q4mH5vvNl7yelJk0GAN8Xg8r1+/jtxg2YIBAFgsL16+VOYgfQYQBRs2bBgcHIx2FBDAYbuXo/yEIWJU+3KMf3Hsyua/rHVcbs04XFXOJXQud1RUlVdMCN/bR2xERMRs3pLT+miQLdjGiBJJbG9Ls5sraWQftBhbemMy4RLGUOsjpa6qipl+0HLZ2JFWtSs7MIflZ6TD+ENGRVW5nNgHLUZjZ4bwJdxqI11VFcP2thivNdLhqqqd5OhsbKlOkSEAACAASURBVPaNXLO2TlRUVZWLCjaZbeVVGZ2NjY1EOULFKBERZaRxL5mMTLKFCMLRcc3KfU9me1uMRKqwx0Js7w9COaqjo7GZcpS+3fBpl6qVUBr2RuS7DqsagwdahrtG98bTP6mqSiZHZ2MzP3gt8E2RsYw1lWzvj0LaNLwQMRORdTxdV1XFFf/+8EBR7j/8achKFVVV5TT9oOVyc8fP5roNYhaTHeFaMZu35LTyn37s4KMh1Y5yCvdRNtIhLCRHZ2Nzt2Mbd8MMWelwVVV5+E4yM6Y6G40Rpiy8Z6NPqqqS2QctxuZGqqiq2kWOjsbmH3tV5QWMKBhHR2NzS7rwuRp00Xd9sndcqOJ0+HbrbbB5sFW4jacftFzucCzlbYwMGkD0sSz7+PHjJ0+ezMzMRDsWAFhMEokkNTX13XffZZgl/K6VhEegAETPkr674U2M2KzFH1QlExExCmXODzbHTrmcW+79ui7UbDqCtuY2GZzeti2ZHXfn7N3r+/7JEBEx23aoWu/yKbbVQbVjG0NEyds+KG5t/otjV3aY3BkR+Q1PY7btULVeE04vqT4oYIiIScsgylBmE3FjzNzeTXP2FsmJhNpMO7utYKqjsXl8n66qiqHpBy2NLfOd50h0KZmCD1TcYKswxzL4aChnyz6GiEiu2pdjfSQ0df/YcplWyMxKby57V0VxY3Onsmqn76qFvEZERMUfcAfruy4jNmvOXh3/pliOmlnrtUbRwwRy9n4yV6YjOGYi781GKek5FDwJj3CnJWdk8EvYsLfB6uX79JsetA2pPiinsB9l2buENBk77ibyPaFapZwjv9lsO1xVtZP85jEU4y8fk5FJlKmUE4muWeBFMT4aZAu2ibYKuOjBu/VrYOWS9cnbype4Hh8ZNIAoY1m2t7d348aNmzdvlkgk0Q4HABbTzMzMs2fPent7CwoKlvJrNuY+A4gaTD64wrAP7lppyNooLmvixjtMjlOOMlJyiJO87YPi1h/t7DbFoI2U+5KJm67LOiT+5q+aIlotGbScdOGkpKTn0ARxX3dbJ0IeYsThaXPIyOC/XQsjy7hEGJcK4XJe3Y5tO1PIV7nJjruJ0gNLtFR+l1KIOvSxiKZa47N7giGinKFW73CbmCUv2ptzubnjZ7p0fsECrhE7OU5DVmNjq3dJzpZQNbOLRxipxD5oMbZmfrBc6Uu/22CtSN6szGm1jeyS08RQsbKcKOxHmaiSNydnIV3k7FWJ069zPbnF3yJeFGZbuY5ajPyd7K0uXxrIoAFE2ePHjzdu3JiWlpaYmBgfj7ckwKry+vXrhIQEInr8+PH7778f7XAAAFY7bnJrUQkP29vCDW1g0jJoKHRaKID8Z6qhu4MOshE/PiIlPYdUO5Z2bp2VYGpiiOgDIpL/TEW+wWVE5JsSLnxybU7j49MkTyZfXiy0wMrNjDQmaJ5y8aWcmhgi2sEtH+KeRSA6FtFUa1zCyNtx8QflOz/oaOSr/GIY/5wHq1DKGiEBGohJy6CcqMwIxmwrr5gQF+4tLb/bYM3gCzmVZFX9bBcRhfsoc3S3DommIRsKsatQexfno4nIV3w9T4t7URjhM8LR0Rh6csDFggEvAFH25MmTlJQUhmHWrVsnAYDVZd26dQzDpKSkPHnyJNofNgAAqx9rtw0VK/2mwFcoc4Zsg9P80x5tI0REXM3gg+kwe8lWqoZam3/I4CvFiNm8Jcd69wFLRESOzsbGFv71qjDU2u0gIpp+8OM9Uv3MW2hpbfYdpqPjmjVnn0rOJdfu2RxE/HA//7MduSObnSXiHvSZo1Qw3BX5sZcN6F3+M9XQD1YH3zJUHZl4wxGbaEANWf8ScCzM5i05/N6IHXwUkByQ7zqssl7rCC7mjS1Mwb69ZLUKB7eAa5StVA21Wn1visaOkaUPlyffdVg19MMP3NswJT3HG3PQZXp7zOYtOUOPBlkiIof1h0Xf/wrFKJQ595qb73nHZob/KHOPs8S/ceZLfPOEe6tGjC7gouRs2fymSS9Hh+/WTUnPWWgub2Ew4AUgymZmZpKSkiQSCcpAAFafuLg4iUSSlJSEWQ4BAJaew/rDkOqw/8TXyZuVOa1csd6uT/a2XG5sJCIi1eGqbclEP1PRteZG917dDvE2cmUxWcmXd2AKyismGoViN1VF1eqZBI0oZ2+6rbGxmYhy9umEwSn8HP/e+j4VN0s3EWXv0u1rMXJnMWevbgElkKqMCX47/uQTd0WMjT/wC3cJXVQUNzY3WrmFoToQbZijUvnqznJU9GNj45D4WLhrx++tWBU4rVK2am+OsblTGePPV2W27VC1Dgm5xAVcI783hegGWBbZqr05xlbu8QUFH6h+aG5utBLl7N2nosWep4wp2Lf3EVflp9q7L2fR979CJW9W5tAQKTcL1bIhP8qYor05l1uNja2Us7diX87Qo3GW5H4fcSMdjXfTg8YqyndVVXQ0CvfZJ+ULfQv5BVNcURVh1Bj3MX65ceJwVahnQPjdxlRcUbWUt3FcdXX1Eu4eIKJZwczMjMfj8Xg8T548USgU89/D+Ph4RkbgCNJw+vr6GIZJTg5dcD89Pc2ybH5+fkCE4p/eaGdnZ91ud2pqqieIw+H45ptv5n8IFotlx44dEsyABrB6zczM3L17V61WL9H+7/fact/bsEQ7B4DIXC5Xbm5utKMI4eDBg3K5XOpPIpFIpVIuuc/97x2HhAndYuL/8xb05x+siNMlFIEuYZqKf7BmjD8ZQGRFXLgFiomY2d4W48QHMZEzffvz6ehs/HERSmXZB52Dm3eupv85eHMYgwZryMaNG0dHR8fHg5/YQkSUmJi4cePGZQ4JAAAAAAAAlo4okeSw/jCUs29ftCNaHg7bvRzlJ2+d+JoenEjfvG3udmsCMmiwhqSkpCQmJnIDyoLFxcVxE34DAAAAAADA6iAv2ktCvfAcBYOrxkhH4zVrzj7drrcflZm8bVfBIkS0OiCDBmtIfHw8HnYJAAAAALCssndVVS1xF4HP6wQQWYO3R/auqqpd0Q5iFcLUSwAAAAAAAAAAAJEggwYAAAAAAAAAABAJMmgAAAAAAAAAAACRIIMGAAAAAAAAAAAQCTJoALGo21BZabCGXtJ9obLyQvdyRDFqOlNpCNGT1VAZcjl1Gyo5C9pK2DjCcY2aznxucvp1UVlZWXmmxUnkNH1e6e+MadTbY/h4iJwtZ0T7Cb3WfxXfl+9C+BF68UULsFhCP2IYAJZBuGd8AwAAwCqD5xICQIBuQ2UtnWnSqyK2GjWd+YOhj7QhNq83UYjl1H2h1nSgpulEUfeFytoLO5tOFM1nK57VUHuD6EDIdU5Tw609p+tlRDQ6bCNtTZNevGvtF03e/XZfqKylI9qNRKOmM/UmLXeYVkPl56bzX2hl/gd47kvS/6lJS6Yzfzhn0tRrNwb1vDWf2u46y4UNR+/eeujf4ECN9zC7L1TWfq44/4VWtlF7suzMuZYd9eUyAlgMz589i3YIAGsXy7LRDgEAAACWA8agAcCCOVvOVP7BoDwQIuHlbLlq25ofaqPuzhuk/WURERVV6PNvdHbPayt+velrW/7WMCut1w3KI3x667G9b6sibF7Kaqi9oa05UURETvOtvq36Q1yWUHVIT7fujvp3ab7Vt3XPjo1EG7VHDvTdMocaNKZUKh+KNnxs7zugDZcFLPqllh7aub3Iyo8ov7y+LAMFYTl88cUX4tGGX3zxxTIHkJiQMDY2tsydAgARjY2NJSQkRDsKAAAAWA4YgwawKg2bPq81PCQSBmR1X6isJX48lLPlzGdte85/oZVZDZX1pD1gMt0gIso/dr6+nEyf15qIqL6SzjTpyVBZT/yQrlHTmT/c2vOneu1Gok1HzjcVyawGbkOfUdO5tj0nf2v/rD4ootFhG+Xvedf7u214lIo2zrUVERE5W87dKjt5ZPiz2lBru++YtL/U8y2HbaTcGSaD5jR9bco/dr4o9No++2Mi0Sgz53AfKY94d9U37CQK3vHOnQdMV81ObblMiKSGbphCdtB9x0QHaoTeZYqtpk6rvijyQD+IEQcPHrx3757412UOYMuW3MdDA4ODgwzDxMXFLXPvAGvT7Owsy7IJCQlbtmyJdiwAAACwHJBBA1iNbhjsZ5qaVL7KwfBNTbZN55uaZGQ1VNafM2nqtV/U2L1VnNbQ28hUodNQ3c0G5W+bZGQI05dyE5ei2rhJuYCtuq9/qTzSJKMLodd23shXVPC/OIf76EZtJZfX26r3K8y0Xjc81NZ8wS+QbVLSQ8N1q1av4lZR/rCTVH45svxN3sb5NBw6uKJfavu+5go5uztvaHeeoE7xam8wfDze8ybbUZZvuNOtD3MmIbYUFxcXFxdzSTTu9TIHsD5p3dat4UZpAgAAAADAIkAVJ8BqJNQnFlXo8x8G1if60x7hZuN6VxGhinJerIZaqplj9rSFb9V9oZbO6MPmmUaHbd7EHDmHbUQHapqampqazuvJ8JnoyQPdd0x0YKdvPyr9+WP5pvrKysrKyjsK/RsnH1Q7tVxtprXTFFxAygfT1NTUdL7s1mcBjyywDeN5AquGd9zZ8g9AAwAAAACAZYAMGkAskim2Rky/KIXRU/6jvZaS0/S1TV8ReUSVbZjL5Y0O2+a51ajpqk2YrWxuMu0XTcLM/TLtb7Xkm23NOWzjZ2HztS6v55NbJzbZH/rOmVefcIadw30ROlVsNXVaqfuOKb9sR4RHA8jKj2jJ1CkM65Mt25WBZVEsEu1YAAAAAABg8aGKE2BVCJxlTLycFMsRwN1bD/v6/lDpLcWsrbTp/yR6fmVgLk+5aePcWznNt/oe9n3mvz7woZkReAeFjd699TDU+eHXhjh7AZWb+UH5NW/DHWX5hjsGupG/508yovmOKnMu15WBZYPRZwAAAAAAqxjGoAHEItmOsvy+L8+ZhPLM7mYD/+BIzo2r3CrvctmmfGFAlvNuW4QRVf7eVeQLw6ac5luRNtuorffWK57REmlrmkTpMyKiop0H+gzN3XxUXEHlXFv5hok1NdUcIDpQ0xSQPtu4Sekd2kbdhspKg1V4XS8aFPbY7nd+iGjUdIavqXSaGgx9B474R0syzZ587jSOmq7eyN+jCZu1k2n25N8wmQL2H8TZctVE2p3i8XTBw94glmEAGgAAAADAKoYxaAAxSVZef57OfOYdvRUwa/6BPdRQWck/i1MrI6LyI9ova2srTUT5+mNaaouw76KdB6i2vtJ27Hx9ufbIAUNtfaWJKP+YXku3Fhyo1VD5tYKLrehEjbaSm1lfW9MUsd5TtNVcinYe6OvkH6NZpG+qMVRWVnJrDtQ0lfM7CDHga6P25LEzn3Ftt+rP87WfTtPnn9l/26RXcQ1ucWc4/9h5bYTs2MYde7YShSzhFD9JgPL1f/JO6Oa829an/S0eIwAAAAAAABAb4qqrq6MdA6xds4KZmRmPx+PxeJ48eaJQLKC0bXx8PCMjY0kjFP/0Rjs7O+t2u1NTUz1BHA7HN998M/8uLBbLjh07JBIMCH1TVkPlnZ3C9GcxYtR05g/2I03hn5AAq8vMzMzdu3fVanW0AwGANeTgwYNyuVzqTyKRSKXSuLg4iUQikUjiBEQk/rnCLfWff6sMTleMisULF4sxr2Q4nysQvrQDQIxTHdLbrpoiPW90xXGab9GxQ0ifAQAAAAAAxApk0AAg1sm0p/fcajDNdw7/qBs1nWvbc7Icc6ABAAAAAADEDMyDBgCxb6O2/otoxzB/sRUtAAAAAAAAYAwaAAAAAAAAAABAZMigAQAAAAAAAAAARIIMGgAAAAAAAAAAQCTIoAEAAAAAAAAAAESCDBoAAAAAAAAAAEAkyKABRJlEIpmZmYl2FACwhGZmZiQS/IMLAAAAABDD8Ac9QJSlpqaOjY3Nzs5GOxAAWBKzs7NjY2OpqalL2Ym1QaPRaE41O/nfXddOaTSahq7F2O3JZtfbhhcWF6dGozl1Teikq0Gj0WjOWQPD0DQIi1zNJzU+3pbO5lMaf0Lk1nN+J4dv6dcFLDFXf5elq993J9l7LLwe+3z34e7vCruFq7/Lf7m3A/FSYQ+Wrn53yC4WsJVLWHov1L4CjzfUkoWx9yzkXAEAAMBSQAYNIMrefffdx48fj46OejyeaMcCAIvM4/GMjo4+fvz43XffXfre2uuuxlZWyPpVbTvtrjaZzWcPZ/HLSvbriOjSTd+ROG02Ijq6X0VEZG3QaOuo2mQ2m81m83fVpZeO++X4jl7k1pgv6Oh2nRZpshXB3W+f9Ih/vedgGblarVbnpr1wzDOvZHdMehi5Wq0uVASscfV3DUz6/Qtq7+E7kDOsQ8g7ufoHJyktV63OTaPJwRCdLmArd799ktKUarUyjSYHw+TjAAAAYJWJj3YAAGsdwzAFBQWPHz8eHh5GOSfAKiORSFJTUwsKChiGWY7+Lh1v2Gs+XbIcXS0Z1f6jZLxkszlJJSMicnXcbCfS7VURkfXccSPpLp6r4PNtsoqz5orQuyn5tHq3se7STetJ1TIFDuHYHZMklXp/dbmfvmbkxQoioqy8kqyw2wWRrnsncJG7v8s26WEYhmVFHU6xxMgVRKSQp7lsU3YiBbnHn3ri12dmEVHeBqdlbNxNWZl+Yc5/K5f76Wvp+oxMIsrLclhcbjdl+u0LAAAAViNk0ACij2GY999/P9pRAMBqYLzY/Ok5v6SS69opbW277oL5dAlRV4PmhLG0xnT28HCD5rhxd3V1Xl3dJSKi0pqL+78/XnebiIhvLGg7p+Ha+JZ3NWhOGImIqLT6u7MVMiKyNmiOG3frdGQ03vYuFDibT/26rp17ffSi+aSKb09Et+u0mpvi9ptyS4nab3a4Kg5nEbnavm8nKlW+R0TWm5eIdis3LeoZs57THL/Evw44cFgM9h4HyXPXjw085X7nclKRM8pcXoyIKD5NWZyXSfYei4MlogFL17iyJE+UrUraoMxTZNp7LL4Mmvv5S5Im+3p48dxNlMm+8lBCkndLzyuWSJz1WshWz155KDHJm/t7HbivyISD8R5dyEP2b7pMOXgAAACIBFWcAAAAq8Lu6uqjRLfrvpr/9Ge3b9IRs9l8UUfUXnvcdpx/bTzRYA1sY6reLSwX0nBms/ni0fa6X4sb25RnzGZzqPQZX195UcfXXapOmy/qiGh3tcm/fdau/aVE7d+3uYjI2XbzNtHu/WUyoZwzTzmvQUtdX9Xd9tZ+RmjWcPwS6S74HyAsHnf/2Is0eWDdZUISG2rGMZ69xzaZKFeruRpJW4+dSFGoljNEjFztlz4jylQoQqauEvmsV2ZSgm+hdB2fhmLWSUNss6Ct4oWl74TZVzj2HsfLNKVarVar5QlCBajvkNXyBO6QSVRWqlaue8FG3CsAAAAsA2TQAAAAVomyk3z+q22+WyiVMiLapNxNRLr9Jd7XIlz2irLKPiwlMt7sImurkah0/64sIlLt1XEL/Rv7cXXcbKfS6iNcLkv1aU0p3b7Z5gxs5iMr27+buDZcCWfph2XzLfW7dJx/jMAJozDYbW7GExrNueGKc2az+TRqPheTq39wev3mvKAcF+uYSuHSRQwbNA+afYolJkVBRJSZl8UQO7XaJtB/PemwExEpCvmEoH2KlQp5RoUsTcodst+J2IAxaAAAAFGHDBoAAMCqofq0ppTIWFfbPq/mC6mIzNqsJCLbIJftaK/7tZCo8i0MbXggOJh220+Ruir7sJRrMzzQ7s3WkUypJKJ+W6TOvE8SMJvnlT4r+bSayxhyqbelfPDoGmR3TiZmBefPiOK96SJ5Wrzn6bh4Jn7385e+YV9v7MVzt3dvXp5X/EAu9lXoR/csYKvXwtJnofaVlZRInlfPQvWhKFTLGdYhHoLnfv6SPJM2ftHApIdePHeR+/kL30g3YtZh5hUAAIBow7/GAAAAq0fWYb2utt24BHt2DdqISLk5iwZINP2Z13C4DTfllgYt4+Y1Cytr1/5Saje2NtAl8bg2/iEDw0QLmH0+dAC+rirOmStIKDW9XVd7rcz3YFB4K/YplljWYnHwv08OWHqeqQuTEm3Tfu0Sk8RJtsykBNvkwiYWC5CZlGB7GrR/Zp2UXvkWBiXpFrLVO/5L4+eR8BNPnaYoVCuIuLnPHD12RWFSgu1psjKgQJWeJYpOBPvq9Zx9AAAAwNLCGDQAAIDVRHX6gk78u3jsmLV14bk1fmI1bkZ/3f4SrnKz/WaHi4is5zQazanmCCWZQjqs7io3w5j1q9r2kMWefrhCzktGo38Jp+rkRR0Zj3tHijmbT81j4Jh/AH4P93RdO6XRaBq6iGQVZy/oiEsRwuJQFKoFuWlSkqblqgsVRIoURihjJLtj8jVfqOjbLMVbuenud3kLGRfScQrj4XoQ7T8zY72UHet3Ebn6x1j+SZpvuFVW5vp4dqzfzUUoTQ5+EKcihSHW4Z3kzXcg7v4uyz1u8jPKTErksm++rrkG3NA0RQpDXC9cNhIAAACiDGPQAAAAVpeST6t3G7mnavp+rdVqakura3REC0yi7dbRRY3mNhGVVn93WkVEJafNF0hzQqupJSLSXQgYjBZEVnH2Ozr16+Ma7pGX85qeLEuZR3SbfCWcPNVps0l5UqvV1PEL5rO3gABEz9zMOnzWRKe0JzT8g0VrTHgW59JTFKqpx8KNTZOm5ZYEJsgUhcrnXTZufXyasnChCTQiRaF8yuKwWBxEjFzNb5+Vt3m8yzZgsRBJ05R5/G1l77GMrcstycta0FaZeQp314DNYiGKT1OGKlTlDtLhHYHHyNWFCiLKzCtheyw2i8VG3OEXZgYcMknTcrljVhTmPu8asFksNopnGPzNDgAAEG1x1dXV0Y4B1q5ZwczMjMfj8Xg8T548USgW8Lfy+Ph4RkbGkkYo/umNdnZ21u12p6ameoI4HI5vvvlm6UICAACAxeLu73FnFOatxqGHBw8elMvlUn8SiUQqlcbFxUkkEolEEicgIvHPFW6p//xbZXC6YlQsXrhYjHklw/lcgVDFCQAAAABrk9v9al3makyfAQAAwKLDiHAAAAAAWJsy8wrf+JEFAAAAsLZgDBoAAAAAAAAAAEAkyKABAADEsM4BtuXfnkQ7CgAAAACAVQ5VnAAAADEsLo5mZ2YePnz48uVLhmFiYhZwgFVgdnaWZdmEhIQtW7ZIpdJohwMAAABLDhk0AACAGBZHNDIyUvh+YnZ2drRjAVhzxsbGHj16tHXr1mgHAgAAAEsOVZwAAAAxLC6OPK9fb9iwIdqBAKxFGzZsePnyZbSjAAAAgOWADBoAAEAMi4ujpKTEaEcBsHYxDBPtEAAAAGA5oIoTAAAghqlzmGkX5mACiBpMPggAALBGYAwaAAAAAAAAAABAJMigAQAAAAAAAAAARIIMGgAAAAAAAAAAQCTIoAEAAAAAAAAAAESCDBoAAAAAAAAAAEAkyKABAAAAAAAAAABEggwaAAAAAAAAAABAJMigAQAAAAAAAAAARIIMGgAAAAAAAAAAQCTIoAEAAAAAAAAAAESCDBoAAAAAAAAAAEAkyKABAADEMMsQ+5cJT7SjAFi7Zmdnox0CAAAALAdk0AAAAGLY7Cw9f/4i2lEArF0sy0Y7BAAAAFgOyKABAADEsNlZksbHj42NRTsQgLVobGwsISEh2lEAAADAcoiPdgAAAADw5maJsrOzX78eHRwcZBgmLi4u2hEBrAmzs7MsyyYkJGzZsiXasQAAAMByQAYNAAAghs3OUpxEsnXr1mgHAgAAAACwmiGDBgAAEMN25jLRDgEAAAAAYPXDPGgAAAAAAAAAAACRIIMGAAAAAAAAAAAQCTJoAAAAAAAAAAAAkSCDBgAAAAAAAAAAEAkyaAAAAAAAAAAAAJEggwYAAAAAAAAAABAJMmgAAAAAAAAAAACRIIMGAAAAAAAAAAAQCTJoAAAAAAAAAAAAkSCDBgAAAAAAAAAAEAkyaAAAAAAAAAAAAJEggwYAAAAAAAAAABAJMmgAAAAAAAAAAACRIIMGAAAAAAAAAAAQSXy0AwAAAIC3Yj2nOX4paOnRi+aTqjfboevaKW1tu+6C+XSJaKmz+dSv69r9W/q3cTWf1NbdJtpdbTpXkRUUnq9xV4PmhPEtg1zN7D0WB+u3hJGrCxV+a4Ql4bYMsd7eY3GQd7G7v8s26SEiik9TFudlzi80YatQ3dt7LK51ol15gwkda7gGIZd6o5WmKUtCBbuArVz9XQOTnjAHzm3i34u7/55t8jW/56CLE+roXP1dA0/X55bkZYVfsjD+Fw8AAACiAWPQAAAAYpvqpNlsNpvNF3VEtLvaxP0WKTNlbTjZ7Hqzzo5eNPNM1bvJeKLB6l3lbLt5m4iIbt9sc4bY1DbI92ltNb5Z52uFolDtlZsmJWmaTEFE7v4ux8s0pVqtVssZ1tHV7/bfzN1/z/FCvN7vGtt7xIkfe49tMlGuVqvVyjSatPXY5xeZ3THpYeRqdcj0mX9iyd7jYBk5H0uo/YduEHKpq39wktJy1ercNJoc7A++dxewlbvfPklpSu7ABwPPIRERxUtp2u1b4XI/fe3fgJF7r4+cYR33Qu4FAAAAVhtk0AAAANYUa4Pm+GJksLLKPiwlMt7s4n93ddxsJ9Id1RG13+wIkaBr/77NRUTksvUT7S4tXYQYVj0u3bOZG7jEvvJQQlImEZEihSHPK/9xasS+ek2J4vXPxDsaexEv9f36/AXFr2OIiDIzk6X08vm8c0DSde8ELrL3WCyOFwwjFS+bYolJURCRQpYmZaeCUmihG4iWytPi+aXu8aee+PWZWURZeRsYz9PxwGAXsJXL/fS1dH1GJlFmXhbjEWfKvBISE18/dXtv4WevPAzDhDkdihSGXgdeCQAAAFiVkEEDAABYrawNGgE/6MzVfPK4kYhu12k1p5qd/m00ogFlC+Zq+76dSLf/5H6dL1nmVao7WsqPbmG8sAAAIABJREFUTXO23bxNpXnKtziuNcPumHzNbBDKCZl13lSXL2UkwqyLpxch17v6B6fXb85K9DbNTEoU8j5u97RHmpwZXBjp7u+ycPgxVtwwM8/kgCVw+FuKXK0uka8TLXE9f+GXa3vxPCCnGrqB+/lLkq5jREvd5Jc6JKLg1OFCtnr2ykOJSd5SytDJr5QUUZ7OPsUyKSkhWglrg69EZPYei/+JJQpxtv2b9kwtpAcAAABYEsigAQAArErWBs1xI1/UaaqmOq2mwUpZFee8xZ5nK2Su5pNCm++qS8l4/Nz8c2hCyoyb2owr4Ty6X0Wq/UdDFHIqc5VE7bafiH6ytVPp/r3IoM3J3e9ipWlyb3YmM69EnfXKZrFYLGPrcoMLKTPzitUbuPWudUrxzGLOycQs/wm/FIXq3HVjFovFYnuVpQ4xs1iIMk9FoVrOEDHywPYKRcgMkpCoykpKDLU6XAN+GB1lJiX4FnoTZMw68Ui3N9oqXlj6Tph9ESlSvMPT7FNsUIaMdQg5MIvjZZpyQZOT2XuEUly1PEEoI/WdbbU8wVtU661NVSvXvcAwNwAAgKhDBg0AAGA16rppJNId52b0z6o4rhNXXAqyKs6ZzeeUX2k0mqCnBIR26bgwYE1bd1t30Xyam26NL+HcqyIi1d5QhZy79uuIjK1Wa6uRSKl87+2PcLXz1Rvy7D1cakytVm8me9BAMLL3WCxj3HoFDVqEedDsPQ6SByR53P1dloFXG9RqtVqdMmWxBM1TJhpalZmXxVCIMsxVTZHCcMPT7FNs/LrAEk7RPGjK5Ke24NMX2etJh52ISFHI5yLtU75Uqa+m1e8abAhXRgoAAADLBhk0AACAVcg1aAte6J3L39uq+aRGozluqzGZv6ue18RkRy+azWZTTSkR0W7lJmE/fuPR3lOWhijk3KTcTdRvMFzihqrBXJ694qfx4tmnWGL4oWSZeVmMh8/D+K3nSz6z8jYwnkmnncjd73rBPYhAxO2e9vinbMb8p+cPrIt8I0Llpuv5i4U04AtRyf38pW+ht3KTfeUJs695b+Wt3HwWZl9ERMy6eHbKTvYpNmSJq1dm3oYQ+cWspET/eeh8FIVqOeMdxNZj52P2TNr4RQOTHnrx3CWeq46LJ3wQAAAAsCyQQQMAAFiFsjaHKJNUbs7y+50vvbx49nBWcONIOz9cU72b6HZd7TWXbz9k5MenccPZAgs5s8o+LKXb7e1EpbmbQu0V/NinWPE0Xm/I5X762jM5wBUcskSsw9IV4lmWgTKTEoKnG1uIwMpN0dRjkRr41WCSUJsZULkZlNpbyFYBlZvB48uEfWYmS9mpninWbxjgmxPPvyY8a1WZJmUdPXbKTEogKV/ZySnJyxLPVUfcYyIAAAAgupBBAwAAWI1K9uuIjBeFBwhcNApjxDYpd/u37Le5iKxX51fFycuqOFNdStReW9vs5Es4S2tMZoGppjS4kFNI6pXu37WwhN2a5H7+MmCGekUKQ6yLK91097uCJrBXpDDEjnHrXf1j3PqsvBJvWsY7iVlWZmay1DuEze6c9B/s5t0Z/0zLEH3NTZHCD4Iju3PSE2Lz0A0UKcLYOrtj8rVQw5ixnh8l5+ofC5XSWsBWWZnr47mz5O53RRpflpmxXsqybNCZCeAWznRQRMQ6vNWdvnPo7u/yPisgMymRS+H54ucfKdBjJ/8Lap/CPGgAAABRhxHhAAAAq5LqtPkiaY5rNXVE3KMD+DnRyj4spdo6raZOd8FcU3NTW1un1dTRbp1ut9HYb3PR/CosZRU1NTe1te119Zf/J2oPyItl7dpfSu3t37e5Dlf4NinZryOjcff+MhmRM8QuQSTEmCNFofL5PZvNYrERESPnHxVg77G41imL8zJJUZj7vGsgcH1ImXklbI/FYbE4iCg+TVkc9CgBRaHyeZfN22BBk+XzO5BP8T0wcjW/ubu/y/ZqAxdZyAahl2blbR7vsg1YLETSNGUed6P5DnwhW1FmnsLdNWCzWIji05TBj1Dwyspcb598GjLFxvJnjoiIpGm5Ic6OolBN3jNMvuvBnXn+IpE0LbeQi993tn07FF3QeIbB3+wAAADRFlddXR3tGGDtmhXMzMx4PB6Px/PkyZMwj/QKbXx8PCMjY0kjFP/0Rjs7O+t2u1NTUz1BHA7HN998s3QhAQAAiLj7e9yZhRFSQSuKvaeHCheejwsltg48Cg4ePCiXy6X+JBKJVCqNi4uTSCQSiSROQETinyvcUv/5t8rgdMWoWLxwsRjzSobzuQKhihMAAAAgZrncr9ZFmup+ZbFP0ULrQcOJrQMHAACA2IcR4QAAAAAxKyuvMIamlVMUFi7WrmLrwAEAACD2YQwaAAAAAAAAAABAJMigAQAAxLznr2aiHQIAAAAAwGqGKk4AAIDY9g8/DDT9l6kvD0kYhomJWcABVoHZ2VmWZRMSErZs2SKVSqMdDgAAACw5ZNAAAABi21ftbutjyXTie5s3JEQ7FoC1ZWxs7NGjR1u3bo12IAAAALDkUMUJAAAQw157Zq2PJUQ0MP462rEArDkbNmx4+fJltKMAAACA5YAxaBDzxsfHl27ns7OzAT9nZmZmZ2e51xMTEzMzMzMzMx6Px+PxcC+ePXu2dPEAAASYesHPgDb5zBPdSADWJoZhoh1CaM+ePZuampJIJFKBRCQuLi4uLk4ikRARV/0t/rnyLemff6sPTleMisULF4sxr2Q4nysNMmgQ81JTU5du5wEZNK+ZmZnJycmUlBRv4ozz+vXr6enppYsHACDAzOys8CK6gQCsUSs25ZSUlMQwjFQqjY+P92bQvHk0Ln0WJ6CYyqA9efJkSf/8W2VwumJULF64WIx5JcP5XIFQxQkAAAAAAAAAABAJMmgAAAAAAAAAAACRIIMGAAAAAAAAAAAQCTJoAAAAAAAAAAAAkSCDBgAAAAAAAAAAEAkyaAAAAAAAAAAAAJEggwYAAAAAAAAAABAJMmgAAAAAAAAAAACRIIMGAAAAAAAAAAAQCTJoAAAAAAAAAAAAkSCDBgAAAAAAAAAAEAkyaAAAADFMEhcnvIhuIABr1OzsbLRDAAAAgOWADBoAAEAMS0nk/ylPe0ca3UgA1iaWZaMdAgAAACwHZNAAAABiWLw0TvXuDBHlZsRHOxaANWdsbCwhISHaUQAAAMBywF/bAAAAse3T0sym/zKV/GJkbIyJi0MxJ8BymJ2dZVk2ISFhy5Yt0Y4FAAAAlgMyaAAAALHtj/ty/7gv2kEAAAAAAKxqqOIEAAAAAAAAAACIBGPQYA15/vz56OjoixcvQq5NTEzcuHFjUlLSMkcFAAAAAIuH7TVdabPzvxR9pN+ZHeVgBpQfa/OZuduOdBq+pUP6nbKlD4s33Wu6OpB7RFuQHGKl847h+n3+9ZKcxpFOw7fdfku2H9L/Uia+goo9oU5dUNjOO4br9xVlYQ5kNXJ2Gq5386eLw/aarkwUR/dun1OY9+Zb3/nie5WIiNbSzTDda7o6sWM5PzeIiIjtM125ZRcvCf1uXWzOO4brJL7zlxsyaLCGjI6OMgwjl8tDrp2amhodHc3JyVnmqAAAAABgkbC9pittGYf0Wu77lbPTYOiMchItFrG9pittVPaxvoAh7iv6EpzG7J16/U7+NZcU+7mMiJx3vF2zvaYrnalz9Mv2ma7fL1rWzOMKcf9u789jKE+0OO/NsAkUUT6R7TNduWqitZBEm+41XW2zU9GOZe+Zydfq84VfRjoN39KOpUufRcz1LzNUccIa8uLFi/Xr18+GsX79+nDD0wAAAAAgFjydsFPRZu+3a9n2PYruQWc0I4pFI/fb7EWHtAX8F+Lkgj17FN33etml6o/tbWujPXsKkonIabtPRcVc10xBcdEcl2+k88otKjuy9tJnRAoFtbUt3UVZdMv33mTytYe229v+dZW/8dk+k+FqW/r2omgH4uz8trvoo7XyHsQYNFhDPB6Px+OJ3GDZggEAAACAxbY+XUFtg86d2fy3OSZfq+deiSvFRCMafPVfirKPtQUMP8ilrGy8rc1ORKLBTfxwD/LViI10Gr6lou3d3feJxEVM3paKIvG3W19fovEy3oVF0fomPNxpuNVNovidg920/ZD4+7B4vImveks4Y9x5KNsz0XbLTkRFH+mVg8JBcYOMghr4jTziE3ZhBrCMj7MkC71uutf0bXfRR3rxyJTgk+y8Y7hLRXS/264o+7iMbl0dSN9O3fft4jaxKL14R/q312/15QSXzgVfI+cdw3UqKrrf3c0t9Q7nCb6rl0r49yYREY33ma7fspP3PvQbduTsNFynj/Tbn5iu3yei64a56vjWpyvIJtw5gccornjl9yy8vpt+ZA+1XRnIKKL73XYiv0+AlSZ1x8d6LTPS2X0/eJ1fVS/bZ7oyscP7dojwKeT34XaPiqi72z7HjcH23e1WlH0cNJYw6INUaTNc7yYSn9KQ79agG9XZebXNTmS/aqIj2gwiovFe03XuE5aPzXeJl7xyHxk0WEM8Hs/r168jN1i2YAAAAABgsTEFZWUDV68bAlJa4Yx0Xh/naxWddwy+ZMT9tomP9HotOe8YrpvSP9YWMOTsvNqW/pFey+WDrnZm8F8CuyfSP9brGRrpNHx7q3eTtiCZG1H1sT6fW0gKJRFXbDjuK0409X2szWdopFOoQGR7TVeIlj+JZm+z5X6s1zPTvaarXMkkOz5OCuX60M1HOq/cSj+k13IBX7mTIXwJ7x6gj/V6hu0zXfnWQB/p9b8k5x3D9Xu927O5AWXdbROH9HotjXQavjWl+76Ts733uhV7PhaSFOvTFdTGb8X23usme9FTolBX0dl5tY32fCz+thz6JBPZ79MhvV5LRNO9RPZu7rfpXtPV652bY7fIV7bzoyLDt/ed+f4pnnDX6P5E+hG9nssat/XmRLqrl0Lk9yZ///jeRyF3ka89NDGvabCY1HSyTzwlEh8j22e6crUzQ78zR6ngc3kjtgmFwi687lbkfpxMQ74bhu01Xbl+R7ky06xMdoSoGN8xEjtksxcVaynCp5DoY/D6vzoLuOO1d9NH3NsmAuf9W/aij8Lkv+8P0BG9PpntNV25bqBDev1OcnYart/t267NZ0TBODu5D1r+4zfwRt15pGzC+38evt16G+QMtQm38XSv6WqncymTnqjiBAAAAACA1SK5QKvX6/X6j/co7LeuGAyGzpGI7e1t90eIiGS/1Pu+0ivKtmcTEcl+XqawDwxNE43YuoWFlL29TNFt43dbxM/+k5Ku4BZMDw3YFbmbGKElt5T7EusrTrTbhlh+tJdSJixcpFOwMHxUyQU7ttOcVXWBAd+3CRvw54FJTScqUmYTcckwH0XZz2VE3DmxDwwL1Yfi08XtVnuoyN52xWAwGG6RMtw5sbddvT6hUNhv3eqd9i4MfZKJSIjZP5LkjPTIR7vyZe88tL37+h2/qxb2Gm3fwWUtfdcl7F29NCK9N4PeR4tlxNYt3JBM/o4i6raNEJOaTuPjLBH7ZCK9eEfR+Dj3ZlQoc7gbUbFnO3cCMzIWN5rlw2zKVXCXfnpowM6dgTBvkOyder5kmx0fF++DP2+RiE5vCPwtx2RkeN+D3ruPHbLZhRMu275HIXq3Bt2ooXfr14AvM08u0C7xmEGMQQMAAAAAgNWGKzxk+0xXvu1UhvtOlb1T/xEZvjVwj4T0lf9kZAhTgGWk0wARsU8myN59xdDm3VShZCk11D6nJuyUvoMfYMVkZNAAETcJVLfdIHr2ZNFT8h/tlZKuoIk3O9i3oEhP4V+t5/tnMjKobSLkwK+Iw9PmkJ4ReE6IiGhqwq7I3eNXIybzPmKA7TORInd9QIkWF/D2Q9pfypx3DNd9I6dCnuRVTvbzMsXV652bPxaygQu4RqHv6uwlf5zivN6bb4d9MkGK3PWiF36ylUXf3h2aziEbpZetJ7o7NJ1D44rcnzNEsTOzXGTJObmKNtvIThlN2LcrtUTh3iCMqMpVscD8JftkgrbveKMr+HTCTunFi3KzMQX/f3v3FhTHfecL/Nv9H25zYwaZmzTDTRIQGw0GKYIkEnLiPVZhxSLeTVWSI23VVrkKKdmXzXnaF5eVyss+nT0vZyNNlapO1SI7qbNJjGwZy2edrJDsBdkSBmltUCyQGCQYYTFcNDPcZuY89Fx6LowAMQyX7+eBanq6//3vf1/o+fH//fvoz3D5neCZHM4uTw1G0IiIiIiIaEsY6z7fa1J/fdIan9bNKPRGyPD3eUA19pbbNQmYlHIsZbFfzBJ22DGYLLjncqNAh2CfDhOU8FRNbVzCoDpWNTM5Aqz/O/XCnoS2X1BSg0tDjw4WRL4Yh0aRWzq49lSTcW0CKB2mzK8tVdyTyRGY67S6gqNvqLL63Aj3Iys4+LNDrnCeXeJG3uLjyeuqDh++907vrVBvvSQB0FiJz+oUWcW1uXoex9AIzHVaAJF0TrWC8n0jQzNPgLJ9Oi3KceuBYxIxkdzNLpjIWY7bNSVKRHqJC+S/ro2ohiEbWcEmlH5kh1dVPb3JgnvTaxWx1VYF7xGPus8nHhxwrTCLk4iIiIiItoSi8pqRa+9Ekto8A72hjDaDyYJgkprnwT3lW6LnzuXzl4NvM9QaTbCYgn1VlMxN5bulpcyqC5as5HvCPXA5SXKozlpmCb0H0O0Ibglaa3nkdZaPrp9XtltQUoNbPUoe4qPh20uUmFLhqg703Aq9KrFo3yHL7fcuh9/z+Kj70m0lr62gJJwVqGrb5W0omLk5dutaJG3T43Kp388IAI+un798R1my+71boYzLJWmrDh2y3Hrv8h3PUo285WkrDx/C7duhyMcKjtHyz+pnl+TaTEhnNkXOmaEVXRueO1evjYSzhstrwhf+nZ7bqhTj2709k2azFtAaTZND9xBK4dwytLvKLLfee+9WuJ/p0heIy+VB8CawEk8mo1KwV1Y7a3k4c/PRravhjM5VeNQdOXX1JgtMxhQeSfZBIyIiIiKiraGg4Y2fmS6/c/588HeLMqI/lHG+rr136fxtwHL4UA3uITQweSiLzXLopw1a4AmAfabJ3ypl1Lz2htJrpqDhp4cuB2fCogxgnzjcoK06+trkeWXE9JqafcHMzOhthYotavjZ4cvv/Pb8NcCyr2aNR4BaFssh09D58+8hvFPBXXjDfD1cW9Qoo3SHK6w0g+XQz1YwwnqNaTK4nurtmU8mR4DaqOUKDr5mOv/O+asxSy5N6YR19Z3L+NnRRI285RM5lTGtro2EokwrOEaJzupUWfraXGL5fYct71x95/xVYN+hQ6EM54KSGlx677wrLlPvVvAdBQCiX6Cp3kfLoZ8G52t3lVmuXoPSf8pgwshk2aEtFkBTovkYQZk1dBElvAtpXzhk+e21d85fg+XQa4ctI0Nxb7+N6z8YFOqiuzpRldn3WrKTQWcts1y79tvzk8feKE/wcdRpjH2vvZHKd4NIb775ZgqLJ0oqEOL3+30+n8/nm56eXlH6tcvlMhoTDkGRwN27d7VarU6X+O+w2+32eDy7d++OqaH6p7rCU1NTOp3O5/OFK6+863N8fPzSpUvL3wUiIiKiNXfs2LH8/HwhhEajEUIIIWRZVn7KsixJkvJTAUD9c4Obnp5e/uPfKjy6vqyX/W0WqW6uZQklgW6RNl0XG+LArdBmrPNG9uzt+ej6+R7T015J/HSegesO68F1yfbd8NgHjbaRHTt2PH782BX9ipGwrKysHTt2rHOViIiIiIiIiNbao6FblrKfPnPgy+2YNFmrnr7ctsAIGm0jer0+MzNT6VAWT5KkzMzMda4SERERERER0Voa6z5/6bbl8M8anv31CLqqhso1qNHWwAgabSMajUaj4TlPREREREsqOPjGG+muw1ZT1MA2JVpXobcM09riuziJiIiIiIiIiIiSYQSNiIiIiIiIiIgoGUbQiIiIiIiIiIiIkmEEjYiIiIiIiIiIKBlG0IiIiIiIiIiIiJJhBI2IiIiIiIiIiCgZRtCIiIiIiIiIiIiSYQSNiIiIiIiIiIgoGUbQiIiIiIiIiIiIkmEEjYiIiIiIiIiIKBlG0IiIiIiIiIiIiJJhBI2IiIiIiIiIiCgZRtCIiIiIiIiIiIiSYQSNiIiIiIiIiIgoGUbQiIiIiIiIiIiIkmEEjYiIiIiIiIiIKBlG0IiIiIiIiIiIiJLRpLsCRM9qeno6dYUHAoGYn36/PxAIKNMzMzN+v9/v9/t8Pp/Pp0zMzs6mrj5EREREyzE7O+vxeGRZFiGyiiRJkiTJsgxAkqSYnxtfSh//th421ya1GQ/cZqzzRsb23GgYQaNNz2w2p67wmAiaQgmiTUxMmEwmXxyPx5O6+hAREREtR05OjsFgENGUgJoSOwvH0TZdBM3lcqX08W+LYXNtUpvxwG3GOm9kbM8NiFmcREREREREREREybAPGtHae/jwYbqrQERERERERERrhhE0orW3c+fOdFeBiIiIiIiIiNYMsziJiIiIiIiIiIiSYQSNiIiIiIiIiIgoGUbQiIiIiIiIiIiIkmEEjYiIiIiIiIiIKBlG0IiIiIiIiIiIiJJhBI2IiIiIiIiIiCgZRtCIiIiIiIiIiIiSYQSNiIiIiIiIiIgoGUbQiIiIiIiIiIiIkmEEjYiIiIiIiIiIKBlG0IiIiIiIiIiIiJJhBI2IiIiIiIiIiCgZRtCIiIiIiIiIiIiSYQSNiIiIiIiIiIgoGU26K0BEREREG4LH4xkdHZ2envb7/emuywrIsmw0GouLi7Vabfyn7ju993/z5vTt64HFhfWv27OTNBnGmoOlP/+1rrI23XUhIiLa1hhBIyIiIiJ4PJ6BgQGLxVJWViaESHd1VsDn801MTAwMDFRVVcUE0dx3em/9/VG9tJivkSTNpsy9CMDn/a9Pb/390X3/+zKDaERERGm0KZ8kiIiIiGhtjY6OWiyW/Pz8zRU+AyCEyM/Pt1gso6OjMR/d/82bemlRKyQpLTVbCxKgFZJeWrz/mzfTXRciIqJtjRE0IiIiIsL09HReXl66a7F6eXl509PTMTOnb1/PEZs3ehaRI6Tp29fTXQsiIqJtjRE0IiIiIoLf7990vc/UhBDxw7cFFhe2QvwMkIBNOo4bERHRlsEIGhERERERERERUTKMoBERERERERERESXDCBoREREREREREVEyjKARERERERERERElwwgaERERERERERFRMpp0V4CIiIiINp2es6fO9gSn606fO12Xui3ZT53F6XOtqdsCAOTbxw24MNj6DyndCgD88pOKVzDT/L3xlG+JiIiI1hIjaERERES0EmMfnHmrHcfPnDtWDGD00pkzp86mNIhGRERElHbM4iQiIiKiFei52D66//SZY8XKr8XHTrUU9bRfGk1vrYiIiIhSin3QiIiIiGj5erpvoC6qw1nxq78692pwevSDt860jynTwezOHvups6iru9HTAwDFLb8682oRgGBfttHomT32U2dvAAD2pzxzczny7eMGqzI55bXvGf1jdBrm638oa7XN2feM4g9lrTafAxnWXABwRBJCIyWoZmr+6euK2lwA/t637v3jv6zzThEREdEqsA8aERERES3b2OgYikuKE384eulc+67T586dO3fuTFTHtBtjJb86d+7cudP7R9t/88EoAPScfau9SFn2dFH7W2d7gNFLZ84+aDmjrP7g7Jm092v75SeGvKuPm/MHm/NnHLk5zf8r6dK5GXh/sDl/0H7Vbz1h/SUA5P7T16ES3vLmnSj7p18AACqz8D8Hm/MHP7oj1/6P4tdTvyNERET0zBhBIyIiIqK1UXzsTKjj2NjwmOqD/S1KF7OiXaHYW093D+oalGXrTp87d7oOoz3XR+t+9GoxABS/+qO60es9aQ6h/fP3Bn/811MA8AtN3lOXnvJ2/AMA/HHYF5zzC+2eXP/X/z4FAP8y+uP8UHezO25l4p7Tn4JaExERUSowi5OIiIiIlq2ouAijw6NAUaJPI6/oLC5OuEDI6MMxFB2MXmRseAw9Z0+dUs96xto+o9f/UNZ6WAaAKb97FetXanTwOZmkSUREtBUwgkZEREREy1fXsB9nP+tBXWSQsh77qbM4fa616IN3e4qPnzlzrFgZEO360qUU7yxSuqmp8kGLSoqAH8W+1LNnrXdg+fKbD8uhwcvy7eOGFRdwZ9GNrMJfAAyiERERbXrM4iQiIiKiFag73lJ8QzVIWc/ZszeKW44H416jD8YAoKe9PXn/sbqGOvR0K+GxsQ/OnDrzwVhx3cHinneVUdLQYz916q0P0j0QGpBXkgvg9T/orKE595x+VGYrw5w12JI+TP+L5+spec9f5QIA8u3jFfbkI6kRERHRxsU+aERERES0EkWvnjlXfPbUmVMXld/rTp87Uwcog5e1nz176hSw//Tp/T1nH0R3MotSd/pXLWfeCuZs1p0+92oRcOzM6QenzpxqD88rXs9ETuuJio4ToV+mvPY9ox1Xda2Hd3SM73BfnemdMuwpyQWm/vjX7uZxwyvjFa/A33t1AbYkRU79455M+/iOjvEdANxXH//4H/DLT1K/J0RERLT2pDfffDPddaDtKxDi9/t9Pp/P55uenrZYLMsvweVymc3mlNZQ/TNc20AgMDExYTQafXGcTuf777+fuioRERGlwo0bN/bv35/uWjyT+F34z+/vKMzeIikXzln/d/78ePnL//CHPywsLBTRZFkWQkiSJMuyLMtSCAD1zw0u1Y9/Wwyba5PajAduM9Z5I2N7bkBb5JGCiIiIiIiIiIgoRRhBIyIiIiIiIiIiSoYRNCIiIiIiIiIiomQYQSMiIiIiIiIiIkqGETQiIiIiIiIiIqJkGEEjIiIiIiIiIiJKhhE0IiIiIiIiIiKiZBhBIyIiIiLIsuzz+dJdi9Xz+XyyHPtkK2kyAmmpzVoLAJImI921ICIi2tYYQSMiIiIiGI3NEBfbAAAgAElEQVTGiYmJdNdi9SYmJoxGY8xMY81Br28rxNC8voCx5mC6a0FERLStMYJGRERERCguLh4ZGRkfH990PdF8Pt/4+PjIyEhxcXHMR6U///WTgMbjC2zeKFoA8PgCTwKa0p//Ot11ISIi2tY06a4AEREREaWfVqutqqoaHR0dGRnx+/3prs4KyLJsNBqrqqq0Wm3MR7rK2n3/+/L937w5fvt6YHEhLdV7RpImw1hzcN/Pf62rrE13XYiIiLY1RtCIiIiICAC0Wu3u3bvTXYs1pqusff6fL6a7FkRERLTpMYuT6FlJkiRJUrprQURERJRY+EGFTyxERESrxgga0drgIykRERFtWOoHFT60EBERrQIjaERrjE+lREREtHHwyYSIiGhNMIJGtGJLPYnyCZWIiIg2COWxhA8nREREa4URNKJnEvNgyudUIiIiIiIioq2HETSiVWKwjIiIiDYy/p+PiIhoDTGCRrTG+HhKREREaZf8gYSPK0RERCvFCBrR6oVHGFFLd6WIiIiIgOhHlHTXhYiIaNNjBI1ojfEhlYiIiNIuYQono2lERESrxgga0WqEnz4TdkObnZ1Na+2IiIhoW/N6vfEd0Bg7IyIiehaMoBGtgPrRc6nnUSHEwMDAulaLiIiISGVgYECj0YTDZzFdzxhKIyIiWgVG0IhWJuZ/ufF90LKzs99777201pGIiIi2tffffz87O1uZZjc0IiKiNcEIGtHTLedtVuEImk6n6+npefvtt9erdkREREQRFy5c6Onp0Wq16ixO9QRUzy3KKoysERERPZUm3RUgWj9er9fpdM7NzSX8NCsrq7CwMCcnRz1TkqRAIJBwGnHDn0mSJMtyIBAwGo2///3vBwYGfvjDH77wwgtarTaVu0VEREQEt9v95Zdfvv/++7dv3zYajcpjSfyzCpYYlQJbJ47m6e9o63QEf7Edb20sAgCMddkvoqW1sXBNNjLWZb/YB1ibTtRPXmjvA6xHTjZXbZ1HPs9AR9uVYCOmeNc8/R1tk3Whw6TadPR2nV329j4A6mO6fTm77O19tS2tDeHTObYZN6RUXZvObnt7r3qGtelEc7Vu9RXdTNz9HRcm69fqzrZs6luEYn3ugc5uezvUZ/56YwSNthGn06nVagsLE19vMzMzTqezrKxsmaXFPHGqZWRkmEymgYGBL774YmFhwe/3BwKBQGBubuA/F00N2c9lKJG4cDwuPJFa8+OzA4/lqurMzPXYWoyFB58uTkDa+e3sHRnKjPmvP/Obv529A6GJjOBi3r2Ze/IFZuZu3ULZd7MMyyh9ZsR7D5p9lozVVs/3uH/etSNzT75Y/jrP3J6r2ei683q9MWHlp1n45utbk+Z9e3as+mg8Gbl5B5X1Fv06bjS8zVVsfOta+dGnlFuDgzIz4r03jJy9qbz5hO7whsk0/t1JuzW/guIHkVCmw2EyWZYzMjJycnJMJpMQIj5wFlPOFuXp72jrzGtpbVae95xddnvXygMuT/uS5unv6VO+LnoGOjqtTSebq7dO8CwYj7CFGtHZZW/rQIq+GwdDKra60Ax3/5UraDrRWo3+jgtX+i1KHMTT3xEKGLn7Oy509G+f+EgSvTf7azZRO6T42lTFEz0DHW0XOrAdThJ3f8eFTgds9eu+ZW1Vc2tV6JexLvtF1KcufObu77gwVL4xDigjaLSNzM3NFRQULBWu0uv1LpfrqYUoz51KIfH/1w13Q5NlWafT5eTk+Hw+JYLm9/sD33k9oKIUGF+fVAXU5mY9GW5hzsvKSknxS3N5P/0021At5Q0EDCZtXhYAzD30LO4UJYVZWUBltcfhy8orFHB5+3fK+6uysgDk4UjpcrcgT3gyoMnLW/V3NN989tysISsvbwXfJ5+5PVez0XXn8XhW2Ilyfi5bM2swP8PR0Lg0GuTm5eWu40aFS6OBKS/PmJf3VyWrLGPrWfnRp5R7xoMyP3hpcaw4x7oz4E7pzWduLkfyGUxasy9Nf3c2hDW5gmKiXTFBNPWzh/JTCCHLcvjXhN3QnrFKG97MpAO2uvC360LbEWvbfWdj0dp3WDDnho5vnnlL3Svd/Td7rU0nwl1aChuP2+wX+5xVa93JRfnyX2uzOfrC8zwjQw5r+REdgOr62s6bI57qKi3cw0MOW4sSedFVN7dWr21FNimrFZ2d/SWbJnq7ftemtqq5ZdLefttZnb6eSutA6QVmq7U5ep++cCo5uy722Y63buW2VmEEjbYRn8/n8/mSL7DUR0oKZziRU50HoX5+BRAIBOTZezN/vidVmxe+7PUjEKhs0e7KlKQ5z+fv+wpf1ZofPel+KO0M+B+OBgAUH9LtyQMAzM5+8dHiDIBiuRj+J8VZtbs0cw88n91UImpyzWs5ptiKzd99bwHV8mi/HwCKNd8+EPyiEllRmeny3vxClhC42bMYXiYsduFQyaOAUsPd5tC26jVPbi7OAKjOOPSc79o1P5TpvZmYm+v9yFdQL9296QdgqM+q3aUBAJG573imaW6u945PFkIIAJiflSWTRisEACHLT2YhhJh0SeGZS5i/+94CgvVZHP187lFxVu0ujZBlCfKjntm7o5GGmnvg+WxUBHfH5b12DTWv5Zjm5no/8umrMdofCNd88i+zQ2MyxhZuy3Ltc77ej3wFr2iLsxJs7u4owrsmZCFJQtmh+AZMvHUAc3O94aMsyZIsi2T7m3ZykgrOPfzi2qOCQy/uzAIw9ZePP8eBl/fmClmCJLsG/+OrYQA7vnX4xZ2ZwNTXH3+OAy/vyQUwP/rFVWfB4Rd3Zk795ePPUVI6PHwfAHY8f/jFYjz84qYDQM9/SAdeLhhPtFZw0189BoAd3zr04s4sZaPBs2vq648/vw8AKA2um3jrqiVLSksAyEKI8H5M/eXjz/Gt591fffkYQIlSGWXhAy/vzQWiVx++j9DsrSPZ0ac0SXpJPvB8Nip25y7e7Qcg7X4lE7eUu5a0O3hPE/mHc/aaF0c/n/MkLCh8gwrf+eNu7NWYV2534Zu86u9UaC0hJAmyEOr75PazJldQfMAr/vEj/BASY6nw2VaPphlMVnSqvpZrq5pbVR+7Bjra1RmCUV0bnF32dhxvtU11tPcCaLcj3OlJyTxTUsNCmWgOe5+1EA4n4LD32tYsP3QdRXXnCTVFSSSGFVLU2BppxLhsSmXFI+bOK30ArEdOHsGVtvhGVi0Q6s5mrj/R2qxzdvVGImgzkw7k1YdDQo7JGUAbDKulriE2J3Ndvfli+5WBkvjugZEMu1AHSWe3vR02W29fnzI33J0n9vROXX1TcG0m39igy4NCLeL3UZ3xGiw5NH3TdOIIOtuG8mzo7XMAwAa+tHPrT7Y2a8e6+hJE0KKyej0DHW2T9UqLRTJeVb32VGmwodNgrMveAxv6+hxPOTE8Azf7rE0n4/oSOrvt7WhqmujsdACwtbSWDwVvHZEmja9MohPV2XWh0wE4LnTgRLMZAFz9He2dDlVtI4c45VnejKDRNuLz+RYXF5MvsKICw2G12DiaLMkY9o2VaJtPCvfgdOfFOd1Pss2ykBAIfqN4GJBfMn7/O/A6nnRfmyt4XWvG4oPbAemA7iWrBo89Vzolwy6NZnGh76am9nWtGfA63Nfv+o5UxcS+fDL8D6dFw+s5OZj7yx8XBkZRb9XgseeT0IqugSef3/UdqTI0HHBffygfbIjLKUmwsHjQ7XdHKjOnb9btyvbJ8D8ckw++npsz673Z4fvk+cyXXs/CY8+VzoCzXLNLLEgIDI6Jhtdzcma9NzsWh/TZe3cA+ZrnACwuSIAsNBolqiYLozZT+UWn10geodFohCyMWuG8Mfv1QwDSnmbdruzYYyTDDzlYiCwtSrJGWVH6MjDblPtSI1wDT/puLBxsyJFlIUlycFlZSIDQaDSLCxICY3LGS69nYdZ7s8M3VKDZ+y3d3ulZ587seqsGs15VPSObcw3MDpqzX2rMAub+8seFIX22JVx+pAEXH3TPfn7Xd6QqayHh1rH44EbcUdZs5BuxEGLJCi7KsiSHmkrIkgRZo9H4ZFma+OqboiNHj2bPjdy8cm3Q+EqlSciShHCrhtaTZUm67zW8dPRoFlwDH33WP5ZfX3KgwfvRdXz7lSozJh8nWguTA3/qNxw8esAMuAY++uSu8ZWy8IdzD27e8Lzw0lFLFiYHPrreZzhSvysr8dZdAzeGyxqOVpkwN3LziiSVhqqEcN2+kY8cPZo19+DmlRt/kr999Gg1Ju98dP3+WEW9JSvh6ut3ZNZDsqNPaZLsoCzIQhoNzO7NfelbcA086fvIt6c596XGxQfds1+P+KxVWYDmuXxAdfOMLmDxwY2AsSl3/w5g1nuzY37mda15cUFCYHA2I3S3Xxw4oH3pdY3X4b7+uX+mVGOe9Ub9nRpcKGnIyQnd8KPuw9tOiq4gKe61ADE9zmKCaPHhs4SlrXk900db3dQ0dKHd3gskGJenbwgnW1u1GOuyX7zSb2lO2Jcp2IEl+BXd2XWh03y8tblISQ3rMrc2VjefREfbUEUwi7NtsHyTZnEWltpwccjZUFio6vwVE8OK5unvaHcdOdlapbRhh+mE0oaOzsn61tZGjHXZL7ZdOXKytVXrGehouxLuueboHCw/2dqqdfd3XGjrym1tLAJ0iYdWsZqCQ3gYTFZMhubmmWe67W29AMdBi1iie+BYV9sVc0trcyE8/R1tbd3mYKCk12U60dqqg7Pb3h7svBY5vTHWZb/QZU5htGjNr82kG8s1B+OviS7hkgprMJY3NuSyWh2h6T5r+UkdhgFHL1paW5vh6e9oa+8uT+OoW0lok3Xf00b2EZ7hQYetrhmAZ6CjfaLpZGu1Fp7+jraOgZPNVVqMdYVmwtmt6rvn6MPx1tbm5LVw9l1x2I43J75j9A7hRGurztPf0dZuR0trayOcXfb2mwM25eYZ2q6zy97eYQqdEnEnauOJJlconOqMFBteoGS4M3Qau/s7LnQ5Uxn03JZPNETPRoobTETdBw0AZEmWIFftyZL9Af3urJJP5x9PaPJ1sgwhy0LIsmQRZflCAHq9RlK6vszOjz/UFNdnCQEU5FTumnXKQgi/DN/9B4HnSjT6MuMPElRGyPBbqvR6ASBTv8vvloUQYuKxlHsw+zkhADxXkZn7fmDqeZEjCyncTUdl4rEkvZARXPj53B8AmPXGVuZxoKREtS1dRi6QW6gVAjBqcuGXhRAQMhBaQL/7hSe9jxerC0IhPyHkSC8hyJKQQ7+EOynIknjyeaD4h7k/+C68w+6ujjn9j7V5cfuL4HqBcCGyJKRdorRAiOD++icXxA71/goRbGchZEiVFVoR2gsIIUSkqOh6hjc3N/GlsHxf6R6nrf4xAHiHg+VPRRpQlFT57v4Zsa0d3nrio7yRO2eIJL1HhJAQ7l0i5PDSElCxt1QnAG3pnvIvu8ZnvrUj/DEAIYfWEzJQvrdEKwDojfnwhOcqyyZeyzV+H+XfCZ2xzc0A5rzBPmiLE4++yS+2aYUAduzel/+nsYnFEkvCcmYe30fFd3aIUD2/QdTGVXXTGgyAYedzQgB6Qz7cS6+e8gOyrpIdfUqTpJekLKRdsnIn1Ok10i45XycEhN68IEWdnwH1HVglIEti9O58aUFOjk7/7R8HNxi5Zxo1ufAXFmUJAb0h9McrvCQw75WDPc7CN9Il/u5sD6m4gtQBL+WnOkyWMIgWE0dD9DBqW1Moy88z0NF2pc1+RR1wsQVH6jGYrHj62B0AMDbUB1tLEQBoq+ptV9qHxhoLt0z4pqjchuAezUw6bHXNWmAmyfLu4SGHtbxJCwBFtiZr29CIp9oCwNpUUwgoDWstt2ihhDBUbHXVWgC66vrazvZV5O71tg8db21tQCRytwFGREq/osaWWnt7d3lrQ2TkYOf9PtS2FAKAtrrO1nlxyKkERGrrlUYzmKyYAACMDUV6DykHNKWn99pem8uU6BJuzDUrPdQw5TLX1Zt7XB4Uztzvs1acVCJB1iM2pQHNeUmK3tC0lnLrlSFnQ2Ghe3jIYatvRjiUpgWC50bPsKeqWlvUGAqTeVwTQGSXbeVPPRlUzZtA8JTTmvOAvPLwPcKFYGWsFUe0QDCld3DYU1WtWkt1oiYuNmqBvp5+W3O1Vlcd1bMxBRhBI3oKSfUKzpj5UvQ4vn6/P/gIK8kyyiW9LITk9/szjSWLM7IsCyFJgUhWi0aIQDC2IjRCzMozkPfolIftgJCEJAuhyzrY4v2sfeE/ri8AMDZmf7sUI5/MDowAAPZlvPy8kOBHME8ktJYIzE2Jmf8KrqXUcG5B6OXQd5tvPB9/7Fc+qGrJxpTItWRGPeZ7E1VGQLUt1XaVXRBCQEiAwRgsSW8Qklv17SG8mAAAIYsZL5Rf5r2yFAxuCWlfRqlOANCXZ1muLzx2Cb37yaddShFy3U8S7q8QspDyMvRK0boMIxaEECK8vwj1AgvFd8JRn1BpkaKQcIEF6QlEsVGoGylUfmBO3YDhDSXcelTDCkPewqON/tUy+dd1KfLdWOm7JYQQsiQVGPWh08BYID2RhYAczOmCkt8VOnCqueHSwkUphcautTjrlgqK9SL6YEhKc3s830jGymAmcHiVROUsep5IBTtj6xmpUmzdIqd7gtXVC28hjKBtQMkvychtJ3paxETQIne86AJKDwnxyWz3v3kBwCK++72cHPUtUT0dvq1hrv93Cw8AAEaLCEfQEtwJt50kB2tu5Pq/944DACq+e+xb5oQLRVM/coQn4sUE0dQzYzI34+NoWy+spgx07RnoaLvYVb7aLgmeKRes5ct5rdHmFB6LCkO9tvIGICb9LcbMpAPm+tWErsIdy6J7liUS7DmkbA2hEdKtTTZ1oEcZH42Awpom64X2rtKTobFePK4JWCuWdc56plxw9LXZO8NzrBUeFKW8Ydfk2kwufOUmvoSLym2Om8PuEgzC1GQAbg67SzBhLa/RAp4UVCcddCXl1s6hscZCTDpqy5sB5ZLqc9gjWdOwzQBaVZar1bqyjXimXKitX9URnJl0wFy3JiebVukXHDyTU/xqF0bQiJZLUg2FFpP1oM6kABCQJUm6J3mFrPNLkhRwDwu5RvlGoYqgCSX3TSNJASE0mtwMk+SbXdBocgAEZFnISvqH3vCdEwCAcffl/7fwcKeh7Eh2WaRWs7LkD6WnhdfK0O9YMJVmN5RFvZjQ842AUmiR8eiJyPxvdixMexGVapKrSVQZqLa1GJkWQpYgC40GQpbg8Wo0egCY84pI0iZUi2kAQG8UeBL8RZaFSZ+p0WjUM5VN6HM1hiLT0d2R/f0mwf5qZFkgNBfeebckjEIjRGh/AQgBJccwqhrhvVA1eMIF9Bm5ql0L7ZBSfrZe3YChDSXeelTDLsxOCdm4wdPkRJIsJJEwizMqtxNznm8kuVqjgSqPcjEqixPhAkJzw0VBJFor25ArfeOZ02hUD/DhDw3GQmnUu6jJz1bPTVSOLtck3QoXE6pndBYnwqdoeDrx6uqFt5BkR5/SJOklqbrtqKej7pBA1J+YWJrQn5jZL99e+HIk0FCouiWKqGnltjZ/z/ugJPPwYa0W8NybueoQQnWnjboTbjtJDpam7LstZaspM/7BI0lPtJjYGVRBt4RlbhFjXfYek/rrU0xPqJVS5YJtTcGOKqXoqy1vVM0ZdldHOnmFR6QymKwYcrlRuOIgmmNyBtABMXGxODHxNSXwFn8QI69xIF31kSNDbT19tuDvWnMeOpd3zmpzzbCuVw7yWl+bSXmGB0PJyIkv4cLyWsfQzAxQbtNpUYG+kWEXoof/2/SCiZzl6LOVKhe3wWSFrS42Cdp5u9OhGobMsYJNBPuRrap6BpMVQ1NrFbHVht4w4uyyJx4ccK3IT1+EaNtL+Kypnhn3j19JlhBwPpJlWZ4d8g9DU1wkhCxkiKiRlZX/zyv/ptZl7yqRx8b9Qggx4et3CEkWYmL2o7dnXcqSuRlmZBj0IkawzGCHnmC3gsKdGVOf+pQV54c9SiEaWUiSRhNbgCjcmSH1IbLwtfl5ffauEqGuzK6d2bHbikxrpOC0RoIYGV8QQoj5+cE+UbpTp9pOeDEhhDDszDL3+Ufmg0sq5UdmCjE/7B8pySqK3d9MY0l4E4Exh6oPWmhF1xCmSrKK9MJgzJAcmFBmjoc6SEVXI7wX4aYT+oxchPcdI8EFdMUvhrYr/CPXPNeH/eH2VDWgf2RAkl7MLBRLbF2fvatE9A/F1X9z0ptypfGxxwtCCDHpHFT1KxvvHZoSQogFx9eDUqUlXwiDsVC661Rmjo+Oq5ZVnb5xcxOvVWDZKw06J4UQQsw7ut/rdsyHV9bttBSOjypHamqod7zQslO3RDn5O/dKd//imBdCiKnxwbiNx9RNjkxGVndGdnNTH0raGtQ3+agbvhx7q4nc8aIs9L/t6Z9QpjONJSLXmB19z4y6fyq3NY0sJIc8J4QQC8OfhjcaXHKpvzu0KpqlmzLc6Uw9nTCIlvDBJuGczaqo3ObobOt2hn739Pf0obZ8yS4SOrMZjqERD6CkIyUqEH1DY4AyYPZy0po2F11JubWv/aIrmIYJJdHS0XmhK9SInv7OToeSNqUrKbeGm6uv0xFM2FyOvvtOQHnRJ2ylSx4QraXc2nuz3x18JWiw/KJym6Ozbwyh7W65o/BstFVHmtDXF4p8FJba0DvkBJ5+/qsb1t3fYbd3jaWslmt+bS7NM3Cl0xHKLF7iEjaYrH09N115Zi2gzTW7BodQUbLF4rJaS7m1t729N9wDVFtSYe3r6Vd62Tm77faO4DQmXB4EL8+VmJlcyU0gpnYlFVbH4LAHUAZTs66+/Z1dkVPXYLKmNsK+Lf8nSLRaMRmd8Y+bsiwHAgG/LMuoENKtJxeHAoBsO2koEoGAkCUow6AJKfyGLiUBTqPRQLP7u/6x385/eG0e9Rn7ShceyEIUGV9umvnTv7qV0ktfNRbG5oMIGb5Q9pg/VK5A1Ipi308MhQLYlZV3beHKv842/J3uOXUZUQtnNP6dTg/ofwDP/5n/8No8gLJXTRX6mG2ppoWQERBCGbUqUCb7P/xXNwBzk85WpM6zCy2mzNPr9zfN/Onf3F8B5iZdhV5JpdMf+on309+5v1LVJGZ/K2p8X33g+/ALN0ozaur9D4LBDlmqzxCfuT+8r1qxKGdfqff2v7m/AkqbsvLgD37PiFQjvBeiuGzhq875Dz04ZtPtbZr5U2fkQMzIQggUvqjb92evsmuozz62J9s7uBCMhKobsDTr5RdzxFJbh6hQGvYLNyBK6+XpjZ7FmfRdcvlVB4ouff7huz1A5f79RZgJtXDRgdyxd9/tBFC0/5gtXwC6ihcqe/7c+e7XQNH+A5UYCS0aGZ9MyMGR6vKtlfjz1XefHDj2vYRrIb/21f2ffPDuuwCAypf+Zrd+9l5oZV3F4e+7f//hu18AQOX3/6ZCh6W2XlB77MAnly6/+wVQVFlZFBn+DHF1i0xHqllQ+/3K3/85XOajLTgOGt/FuQElOyjqF19GT8vRWZyqPxYAvN5Pf+ev/Dvdc9DZfuL99HfuD5Wl6rOPFQl4VfdM9f0zlMWp35Nddm3+8391A6Lh1QzHB5gVQh9eku/iXIM9TxLtiulZljCjMyEk+nfgVlHY2HrS1NFmtwd/tyrD3i+9vO2IVRmSCbVNTaH+T4WlNlxst080nWyubjzR1HFBKc/adGKjvpVv9bQlFVagvETV+6awIaoRVW2orW5umbS32a8AgO14a7UOcC9nK1YbbtrtDqW0ZO8BUHpUXbB3AtYjJ0P94AobW1u67OGj0LzljsIz0lbX2TodoShTUePJI6HDZ206mWwU/ELV6f20Q/Os1v7ajFq5N/iOAgDRL9AsTHgJay3l1iudUPpPGUxwuIID/G0lupJyKxyqq1t5FUMob9fW0lqtBbQ1TdYLnW32TlibWo5YHfFJ3HH9B4PcLhdgwipFVaa2JdnJoCspt3Z2XrBPHm8tT/Bx1GmM2pbWVEbYpTfffDOFxRMlFQjx+/0+n8/n801PT1ssluWX4HK5zObldgC+c+eOVqvV6RJ3z3W73R6Pp7KyMklt1RMul8tkMgUSejIw1XFXPnpUq43MC6+o/rnUhhbufeyd2WfcV7DMXdsYvJ5rb/ss/91QFvuyT9q8pqenjUZjumux4X3T+3+/Mr52uDz23bGbHI/+BsSDsomsycFaKsIVEwVLHkpbKnyGTRtHW9HjH6W/ucJJoFsqRS7l0n/gVm4z1nkje/b2dHbbb5pOPnNKo6e/e7ikYVO+cXjNsQ8abSP5+fnj4+MuV+LXu2RlZeXn56+i2Ji0iEAgEJAlCZBlpUdaMF4WEziLj6B5e+0LhpOG8hzA6b19X2M7vNn+ay9EaAz2dNeE1ozYtr1HnmZ26Mq70zU/rd0BzA7234H5v+m2XEPx6G9APCibyBoerGV2Q0OiIBrihj+LnyAioq3IOdRrLT/xzIEv9/CkqaR6LSq0BTCCRtuIwWDIyspaqvOXJEmZmZlJVpdCKZzqCQDhFwuoF5WDA6I9vfdZ+Fdd1cvTl9ue3AIAVPzItCcug3Gjk4WEANO+thbm8S1Ft8f2/Nsf/a4fALCz8a/rC7ZeM/Hob0A8KJtIig6WFDecWfL+aPEzY8phHI2IaAsa67Jf7LMeOdn47H0/ddWNVWtQo62BETTaRjQazTO+D0wdO0uW+KCvNv2kOhAIAFLC2FniKJ6h2vzjTR3cNxhe/vt014HWGL+uL63wwN/+7YF0VyKlePQ3IB6UTSTVBythJmZ8yAzRgbOYdYnWgy70ljwiWjdFja2tjemuxBbECBrRykjRLxMIz4nP5Uz4U1kgySBoRBuK8ja3dNeC0oNHfwPiQdlEUn2wlupNlvxnwgkiIiJaDkbQiFYvJq9zqSfR+PAZn1lps+DX9e2MR38D4kHZRNbhYMVndGGui0UAAABCSURBVIJRMyIiopRhBI1oxdTd0JKPiRb/KRI9vLJLGm1Y8bk/tH3w6G9APCibyJofrCT/qIufThgyYxyNiIjoWfx/8Q4nlYyejBoAAAAASUVORK5CYII="/>
                    <pic:cNvPicPr>
                      <a:picLocks noChangeAspect="1" noChangeArrowheads="1"/>
                    </pic:cNvPicPr>
                  </pic:nvPicPr>
                  <pic:blipFill>
                    <a:blip r:embed="rId22"/>
                    <a:stretch>
                      <a:fillRect/>
                    </a:stretch>
                  </pic:blipFill>
                  <pic:spPr bwMode="auto">
                    <a:xfrm>
                      <a:off x="0" y="0"/>
                      <a:ext cx="5334000" cy="2548502"/>
                    </a:xfrm>
                    <a:prstGeom prst="rect">
                      <a:avLst/>
                    </a:prstGeom>
                    <a:noFill/>
                    <a:ln w="9525">
                      <a:noFill/>
                      <a:headEnd/>
                      <a:tailEnd/>
                    </a:ln>
                  </pic:spPr>
                </pic:pic>
              </a:graphicData>
            </a:graphic>
          </wp:inline>
        </w:drawing>
      </w:r>
    </w:p>
    <w:p w14:paraId="28A46449" w14:textId="77777777" w:rsidR="00E31B42" w:rsidRDefault="00E31B42">
      <w:pPr>
        <w:pStyle w:val="BodyText"/>
      </w:pPr>
      <w:r>
        <w:t>Figure 1.12</w:t>
      </w:r>
      <w:r>
        <w:tab/>
        <w:t>OpenStack Launching a New Instance</w:t>
      </w:r>
    </w:p>
    <w:p w14:paraId="45A80EA0" w14:textId="070EA158" w:rsidR="00DF1A63" w:rsidRDefault="00F82A0C">
      <w:pPr>
        <w:pStyle w:val="BodyText"/>
      </w:pPr>
      <w:r>
        <w:t xml:space="preserve">If </w:t>
      </w:r>
      <w:r w:rsidR="00E31B42">
        <w:t xml:space="preserve">you </w:t>
      </w:r>
      <w:r>
        <w:t xml:space="preserve">compare </w:t>
      </w:r>
      <w:ins w:id="79" w:author="T. Sridhar" w:date="2020-11-24T23:57:00Z">
        <w:r w:rsidR="00EE6471">
          <w:t>O</w:t>
        </w:r>
      </w:ins>
      <w:del w:id="80" w:author="T. Sridhar" w:date="2020-11-24T23:57:00Z">
        <w:r w:rsidDel="00EE6471">
          <w:delText>o</w:delText>
        </w:r>
      </w:del>
      <w:r>
        <w:t>pen</w:t>
      </w:r>
      <w:ins w:id="81" w:author="T. Sridhar" w:date="2020-11-24T23:57:00Z">
        <w:r w:rsidR="00EE6471">
          <w:t>S</w:t>
        </w:r>
      </w:ins>
      <w:del w:id="82" w:author="T. Sridhar" w:date="2020-11-24T23:57:00Z">
        <w:r w:rsidDel="00EE6471">
          <w:delText>s</w:delText>
        </w:r>
      </w:del>
      <w:r>
        <w:t xml:space="preserve">tack with SDN, it’s </w:t>
      </w:r>
      <w:r w:rsidR="00E31B42">
        <w:t>easy</w:t>
      </w:r>
      <w:ins w:id="83" w:author="T. Sridhar" w:date="2020-11-24T23:58:00Z">
        <w:r w:rsidR="00EE6471">
          <w:t xml:space="preserve"> </w:t>
        </w:r>
      </w:ins>
      <w:r>
        <w:t>to see that the two model</w:t>
      </w:r>
      <w:r w:rsidR="00E31B42">
        <w:t xml:space="preserve">s </w:t>
      </w:r>
      <w:r>
        <w:t xml:space="preserve">share some common features. Both provide </w:t>
      </w:r>
      <w:r w:rsidR="00E31B42">
        <w:t xml:space="preserve">a </w:t>
      </w:r>
      <w:r>
        <w:t xml:space="preserve">certain level of abstraction, </w:t>
      </w:r>
      <w:r w:rsidR="00E31B42">
        <w:t xml:space="preserve">hiding </w:t>
      </w:r>
      <w:r>
        <w:t>the low</w:t>
      </w:r>
      <w:r w:rsidR="00E31B42">
        <w:t>-</w:t>
      </w:r>
      <w:r>
        <w:t xml:space="preserve">level hardware details and </w:t>
      </w:r>
      <w:r w:rsidR="00E31B42">
        <w:t xml:space="preserve">exposing </w:t>
      </w:r>
      <w:proofErr w:type="gramStart"/>
      <w:r>
        <w:t>upper level</w:t>
      </w:r>
      <w:proofErr w:type="gramEnd"/>
      <w:r>
        <w:t xml:space="preserve"> user applications. The differences are somewhat subtle to describe in just a few words. First off, although there are various distributions from different vendors, they share common core components managed by the OpenStack Foundation. SDN is more of a framework or an approach to manage the network dynamically, which can be implemented with totally different software techniques. </w:t>
      </w:r>
    </w:p>
    <w:p w14:paraId="5B45DC40" w14:textId="77777777" w:rsidR="005E32D4" w:rsidRDefault="00F82A0C">
      <w:pPr>
        <w:pStyle w:val="BodyText"/>
      </w:pPr>
      <w:r>
        <w:lastRenderedPageBreak/>
        <w:t xml:space="preserve">Secondly, </w:t>
      </w:r>
      <w:r w:rsidR="00DF1A63">
        <w:t xml:space="preserve">from </w:t>
      </w:r>
      <w:r>
        <w:t xml:space="preserve">the perspective of technical ecological coverage, the ecological aspects of OpenStack are much wider, because networking is just one of its services that is implemented by </w:t>
      </w:r>
      <w:r w:rsidRPr="00E31B42">
        <w:t xml:space="preserve">its </w:t>
      </w:r>
      <w:r w:rsidRPr="0009100C">
        <w:t>Neutron</w:t>
      </w:r>
      <w:r w:rsidRPr="00E31B42">
        <w:t xml:space="preserve"> component among its other various plugins. SDN, and its ecology, in contrast, mainly focus on the networkin</w:t>
      </w:r>
      <w:r w:rsidRPr="00DF1A63">
        <w:t>g. There are also difference</w:t>
      </w:r>
      <w:r w:rsidR="00DF1A63">
        <w:t>s</w:t>
      </w:r>
      <w:r w:rsidRPr="00DF1A63">
        <w:t xml:space="preserve"> in the way that Neutron works </w:t>
      </w:r>
      <w:proofErr w:type="spellStart"/>
      <w:r w:rsidR="00DF1A63" w:rsidRPr="00DF1A63">
        <w:t>compari</w:t>
      </w:r>
      <w:r w:rsidR="00DF1A63">
        <w:t>ed</w:t>
      </w:r>
      <w:proofErr w:type="spellEnd"/>
      <w:r w:rsidR="00DF1A63" w:rsidRPr="00DF1A63">
        <w:t xml:space="preserve"> </w:t>
      </w:r>
      <w:r w:rsidRPr="00DF1A63">
        <w:t xml:space="preserve">with how a typical SDN controller works. OpenStack Neutron focuses on providing network services for virtual machines, containers, physical servers, </w:t>
      </w:r>
      <w:proofErr w:type="spellStart"/>
      <w:r w:rsidRPr="00DF1A63">
        <w:t>etc</w:t>
      </w:r>
      <w:proofErr w:type="spellEnd"/>
      <w:r w:rsidRPr="00DF1A63">
        <w:t xml:space="preserve">, and provides a unified </w:t>
      </w:r>
      <w:r w:rsidRPr="0009100C">
        <w:t>northbound</w:t>
      </w:r>
      <w:r w:rsidRPr="00E31B42">
        <w:t xml:space="preserve"> REST API to users</w:t>
      </w:r>
      <w:r w:rsidR="00DF1A63">
        <w:t>.</w:t>
      </w:r>
      <w:r w:rsidR="00DF1A63" w:rsidRPr="00E31B42">
        <w:t xml:space="preserve"> </w:t>
      </w:r>
      <w:r w:rsidRPr="00E31B42">
        <w:t>SDN focuses on configuration and management of forwarding control</w:t>
      </w:r>
      <w:r w:rsidRPr="00DF1A63">
        <w:t xml:space="preserve"> toward the underlaying network device, it not only provides</w:t>
      </w:r>
      <w:r>
        <w:t xml:space="preserve"> user-oriented northbound API, but also provides standard </w:t>
      </w:r>
      <w:r w:rsidRPr="0009100C">
        <w:t>southbound</w:t>
      </w:r>
      <w:r w:rsidRPr="00E31B42">
        <w:t xml:space="preserve"> API</w:t>
      </w:r>
      <w:r w:rsidR="00DF1A63">
        <w:t>s</w:t>
      </w:r>
      <w:r w:rsidRPr="00E31B42">
        <w:t xml:space="preserve"> </w:t>
      </w:r>
      <w:r w:rsidR="00DF1A63">
        <w:t>for</w:t>
      </w:r>
      <w:r w:rsidR="00DF1A63" w:rsidRPr="00E31B42">
        <w:t xml:space="preserve"> </w:t>
      </w:r>
      <w:r w:rsidRPr="00E31B42">
        <w:t>communicating</w:t>
      </w:r>
      <w:r>
        <w:t xml:space="preserve"> with various hardware devices.</w:t>
      </w:r>
    </w:p>
    <w:p w14:paraId="221F7212" w14:textId="0F2BD99C" w:rsidR="005E32D4" w:rsidRDefault="00F82A0C">
      <w:pPr>
        <w:pStyle w:val="BodyText"/>
      </w:pPr>
      <w:r>
        <w:t xml:space="preserve">The comparison between </w:t>
      </w:r>
      <w:r w:rsidR="00DF1A63">
        <w:t xml:space="preserve">OpenStack </w:t>
      </w:r>
      <w:r>
        <w:t xml:space="preserve">and SDN here </w:t>
      </w:r>
      <w:r w:rsidR="00DF1A63">
        <w:t>is</w:t>
      </w:r>
      <w:r>
        <w:t xml:space="preserve"> conceptual. In reality these two models can, and in fact </w:t>
      </w:r>
      <w:r w:rsidR="00DF1A63">
        <w:t xml:space="preserve">are </w:t>
      </w:r>
      <w:r>
        <w:t xml:space="preserve">often coupled with each other in some way, loosely or tightly. </w:t>
      </w:r>
      <w:r w:rsidR="00DF1A63">
        <w:t xml:space="preserve">One </w:t>
      </w:r>
      <w:r>
        <w:t xml:space="preserve">example </w:t>
      </w:r>
      <w:proofErr w:type="gramStart"/>
      <w:r>
        <w:t xml:space="preserve">is </w:t>
      </w:r>
      <w:ins w:id="84" w:author="T. Sridhar" w:date="2020-11-24T23:58:00Z">
        <w:r w:rsidR="00EE6471">
          <w:t xml:space="preserve"> using</w:t>
        </w:r>
        <w:proofErr w:type="gramEnd"/>
        <w:r w:rsidR="00EE6471">
          <w:t xml:space="preserve"> an SDN implementation like </w:t>
        </w:r>
      </w:ins>
      <w:r>
        <w:t>Tungsten Fabric(</w:t>
      </w:r>
      <w:ins w:id="85" w:author="T. Sridhar" w:date="2020-11-24T23:58:00Z">
        <w:r w:rsidR="00EE6471">
          <w:t xml:space="preserve"> </w:t>
        </w:r>
      </w:ins>
      <w:r>
        <w:t>TF), which we’ll talk about later in this chapter.</w:t>
      </w:r>
    </w:p>
    <w:p w14:paraId="2B67E8D1" w14:textId="77777777" w:rsidR="005E32D4" w:rsidRDefault="00F82A0C">
      <w:pPr>
        <w:pStyle w:val="Heading1"/>
      </w:pPr>
      <w:bookmarkStart w:id="86" w:name="X18b4afb732680a313a643cea8392ee1836bf6e8"/>
      <w:r>
        <w:t xml:space="preserve">SDN </w:t>
      </w:r>
      <w:r w:rsidR="00DF1A63">
        <w:t xml:space="preserve">Solutions </w:t>
      </w:r>
      <w:r>
        <w:t>Overview</w:t>
      </w:r>
      <w:bookmarkEnd w:id="86"/>
    </w:p>
    <w:p w14:paraId="4C5B7051" w14:textId="06707E51" w:rsidR="005E32D4" w:rsidRDefault="00EE6471">
      <w:pPr>
        <w:pStyle w:val="Heading2"/>
      </w:pPr>
      <w:bookmarkStart w:id="87" w:name="X33d3619f9f77be54eb5bedf73d239310665862f"/>
      <w:ins w:id="88" w:author="T. Sridhar" w:date="2020-11-24T23:58:00Z">
        <w:r>
          <w:t>C</w:t>
        </w:r>
      </w:ins>
      <w:del w:id="89" w:author="T. Sridhar" w:date="2020-11-24T23:58:00Z">
        <w:r w:rsidR="00F82A0C" w:rsidDel="00EE6471">
          <w:delText>c</w:delText>
        </w:r>
      </w:del>
      <w:r w:rsidR="00F82A0C">
        <w:t>ontrollers</w:t>
      </w:r>
      <w:bookmarkEnd w:id="87"/>
    </w:p>
    <w:p w14:paraId="6AF0BDD2" w14:textId="050E08B3" w:rsidR="005E32D4" w:rsidRDefault="00F82A0C">
      <w:pPr>
        <w:pStyle w:val="FirstParagraph"/>
      </w:pPr>
      <w:del w:id="90" w:author="T. Sridhar" w:date="2020-11-24T23:58:00Z">
        <w:r w:rsidDel="00EE6471">
          <w:delText xml:space="preserve">As mentioned </w:delText>
        </w:r>
        <w:r w:rsidR="00DF1A63" w:rsidDel="00EE6471">
          <w:delText>previously</w:delText>
        </w:r>
        <w:r w:rsidDel="00EE6471">
          <w:delText>, SDN is a networking solution which changes the traditional network architecture by bringing all control functionalities to a single location and making centralized decisions</w:delText>
        </w:r>
      </w:del>
      <w:r>
        <w:t>.</w:t>
      </w:r>
      <w:del w:id="91" w:author="T. Sridhar" w:date="2020-11-24T23:58:00Z">
        <w:r w:rsidDel="00EE6471">
          <w:delText xml:space="preserve"> </w:delText>
        </w:r>
      </w:del>
      <w:r>
        <w:t xml:space="preserve">SDN controllers are the brain of SDN architecture, which perform the control decision tasks while routing the packets. Centralized decision capability for routing enhances the network performance. As a result, </w:t>
      </w:r>
      <w:r w:rsidR="00DF1A63">
        <w:t xml:space="preserve">an </w:t>
      </w:r>
      <w:r>
        <w:t>SDN controller is the core components of any SDN solutions.</w:t>
      </w:r>
    </w:p>
    <w:p w14:paraId="30AF1ECC" w14:textId="24AAA140" w:rsidR="005E32D4" w:rsidRDefault="00F82A0C">
      <w:pPr>
        <w:pStyle w:val="BodyText"/>
      </w:pPr>
      <w:r>
        <w:t>While working with SDN architecture</w:t>
      </w:r>
      <w:ins w:id="92" w:author="T. Sridhar" w:date="2020-11-24T23:58:00Z">
        <w:r w:rsidR="00EE6471">
          <w:t>s</w:t>
        </w:r>
      </w:ins>
      <w:r>
        <w:t>, one of the major point</w:t>
      </w:r>
      <w:r w:rsidR="00DF1A63">
        <w:t xml:space="preserve">s </w:t>
      </w:r>
      <w:r>
        <w:t>of concer</w:t>
      </w:r>
      <w:r w:rsidR="00DF1A63">
        <w:t>n</w:t>
      </w:r>
      <w:r>
        <w:t xml:space="preserve"> is which controller and solution should be selected for deployment. There are quite a few SDN controller and solution implementations from various vendors, and every solution has its own pros and cons along with its working domain. In this section we’ll review some of the popular SDN controllers in the market, and the corresponding SDN solutions.</w:t>
      </w:r>
    </w:p>
    <w:p w14:paraId="493D352D" w14:textId="77777777" w:rsidR="005E32D4" w:rsidRDefault="00DF1A63">
      <w:pPr>
        <w:pStyle w:val="Heading2"/>
      </w:pPr>
      <w:bookmarkStart w:id="93" w:name="X136ac85c789f315ebcb74bde6af5c6e2018d576"/>
      <w:proofErr w:type="spellStart"/>
      <w:r>
        <w:t>OpenDaylight</w:t>
      </w:r>
      <w:proofErr w:type="spellEnd"/>
      <w:r>
        <w:t xml:space="preserve"> </w:t>
      </w:r>
      <w:r w:rsidR="00F82A0C">
        <w:t>(ODL)</w:t>
      </w:r>
      <w:bookmarkEnd w:id="93"/>
    </w:p>
    <w:p w14:paraId="4C2DDA9C" w14:textId="77777777" w:rsidR="005E32D4" w:rsidRDefault="00F82A0C">
      <w:pPr>
        <w:pStyle w:val="FirstParagraph"/>
      </w:pPr>
      <w:proofErr w:type="spellStart"/>
      <w:r>
        <w:t>OpenDaylight</w:t>
      </w:r>
      <w:proofErr w:type="spellEnd"/>
      <w:r>
        <w:t xml:space="preserve">, </w:t>
      </w:r>
      <w:proofErr w:type="spellStart"/>
      <w:r>
        <w:t>aften</w:t>
      </w:r>
      <w:proofErr w:type="spellEnd"/>
      <w:r>
        <w:t xml:space="preserve"> abbreviated as ODL, is a Java</w:t>
      </w:r>
      <w:r w:rsidR="00DF1A63">
        <w:t>-</w:t>
      </w:r>
      <w:r>
        <w:t xml:space="preserve">based </w:t>
      </w:r>
      <w:proofErr w:type="gramStart"/>
      <w:r>
        <w:t>open source</w:t>
      </w:r>
      <w:proofErr w:type="gramEnd"/>
      <w:r>
        <w:t xml:space="preserve"> project started from 2013</w:t>
      </w:r>
      <w:r w:rsidR="00DF1A63">
        <w:t>. I</w:t>
      </w:r>
      <w:r>
        <w:t xml:space="preserve">t was originally led by IBM and Cisco but later hosted under the Linux Foundation. it was the first </w:t>
      </w:r>
      <w:proofErr w:type="gramStart"/>
      <w:r>
        <w:t>open source</w:t>
      </w:r>
      <w:proofErr w:type="gramEnd"/>
      <w:r>
        <w:t xml:space="preserve"> </w:t>
      </w:r>
      <w:r w:rsidR="00DF1A63">
        <w:t xml:space="preserve">Controller </w:t>
      </w:r>
      <w:r>
        <w:t>that could support non-OpenFlow southbound protocols, which made it much easier to be integrated with multiple vendors.</w:t>
      </w:r>
    </w:p>
    <w:p w14:paraId="162875A8" w14:textId="77777777" w:rsidR="005E32D4" w:rsidRDefault="00F82A0C">
      <w:pPr>
        <w:pStyle w:val="BodyText"/>
      </w:pPr>
      <w:r>
        <w:t xml:space="preserve">ODL is a modular platform for SDN. It is not a single piece of software. It is a modular platform for integrating multiple plugins and modules under one umbrella There are many plugins and modules built for </w:t>
      </w:r>
      <w:proofErr w:type="spellStart"/>
      <w:r>
        <w:t>OpenDaylight</w:t>
      </w:r>
      <w:proofErr w:type="spellEnd"/>
      <w:r>
        <w:t>. Some are in production, while some are still under development.</w:t>
      </w:r>
    </w:p>
    <w:p w14:paraId="29365F7C" w14:textId="77777777" w:rsidR="005E32D4" w:rsidRDefault="00F82A0C">
      <w:pPr>
        <w:pStyle w:val="BodyText"/>
      </w:pPr>
      <w:r>
        <w:rPr>
          <w:noProof/>
        </w:rPr>
        <w:lastRenderedPageBreak/>
        <w:drawing>
          <wp:inline distT="0" distB="0" distL="0" distR="0" wp14:anchorId="1943FCEB" wp14:editId="604A793E">
            <wp:extent cx="5334000" cy="3001264"/>
            <wp:effectExtent l="0" t="0" r="0" b="0"/>
            <wp:docPr id="13" name="Picture" descr="BoronDiagrams final"/>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wAAANMCAYAAABGg28dAAAAAXNSR0IArs4c6QAAAAlwSFlzAAALEwAACxMBAJqcGAAAQABJREFUeAHsvQeUHFd2Jfgi0laWBwree29IgCToTdOzDbubaiNpWuoje6SVdlazqx2tdjQjjc4cmZnZOeqRNGpJfVpq70g229A7gCQAgvDee6BQ3qeP2Ht/ZhayCmmrsoAq4H0ykVmZEd/c+Pa+9++3XATRoAgoAoqAIqAIKAKKgCKgCCgCioAioAgoAoqAIqAIKAKKgCKgCCgCo0LAHtXderMioAgoAoqAIqAIKAKKgCKgCCgCioAioAgoAoqAIqAIKAKKgCKgCBgElHDXiqAIKAKKgCKgCCgCioAioAgoAoqAIqAIKAKKgCKgCCgCioAioAhUAAEl3CsAokahCCgCioAioAgoAoqAIqAIKAKKgCKgCCgCioAioAgoAoqAIqAIKOGudUARUAQUAUVAEVAEFAFFQBFQBBQBRUARUAQUAUVAEVAEFAFFQBGoAAJKuFcARI1CEVAEFAFFQBFQBBQBRUARUAQUAUVAEVAEFAFFQBFQBBQBRUARUMJd64AioAgoAoqAIqAIKAKKgCKgCCgCioAioAgoAoqAIqAIKAKKgCJQAQSUcK8AiBqFIqAIKAKKgCKgCCgCioAioAgoAoqAIqAIKAKKgCKgCCgCioAioIS71gFFQBFQBBQBRUARUAQUAUVAEVAEFAFFQBFQBBQBRUARUAQUAUWgAggo4V4BEDUKRUARUAQUAUVAEVAEFAFFQBFQBBQBRUARUAQUAUVAEVAEFAFFQAl3rQOKgCKgCCgCioAioAgoAoqAIqAIKAKKgCKgCCgCioAioAgoAopABRBQwr0CIGoUioAioAgoAoqAIqAIKAKKgCKgCCgCioAioAgoAoqAIqAIKAKKgFchAAKuI2K5FYLCQjxqx6gQmBqNIqAIKAKKgCKgCCgCioAioAgoAoqAIqAIKAKKgCKgCCgCEwaBW5xwd8WNNIt7/l9Eml8UceKje3CBmWLN/02xpn9idPHo3YqAIqAIKAKKgCKgCCgCioAioAgoAoqAIqAIKAKKgCKgCCgCEw6BW5xwx/NyEyLxLhDvF+HkPkrC3YZne3JgwlWCfBl2XVcsyxLHcYSfhwcbv+ECc83w38r5m3Hnir9YHNxLYBHzEQSWqZLBLpKPDJaVTNNgxmdUJO1KpqlxKQKKgCKgCCgCioAioAgoAoqAIqAIKAKKgCKgCCgCikB+BJRwz4/NLfsLiVwS0slkUiKRiMTxGohGJRmPCah3AcUutu2RqlBIqqqqJBAIiM/nM3iRoC839Pf3STwWN2mWcy/Tqq2rM4S/x0PivTTyf6C/35RrJCR/vvzV1dcPYpDrmlgsZnDK9dtIvmPe+/qAWzwuDQ0NeB4jMzyMJG29RxFQBBQBRUARUAQUAUVAEVAEFAFFQBFQBBQBRUARUARyI6CEe25cbslvDdEOkn0gHJZIuF+6unuls6ND2tpapKW5WUiMuyTigY7f75eZs+bI1ClNMm3aVKmrbZCq6mpDKnu95VWrc2fPyKVLzZIAeQxf95Kxtz0eWbx4MfLik2CwyuSppqZGPJ7C6V++fFlOHD+eIvjLtw/kzN9dmzbJpEmTc/7Gcl04e1bmzp8vPuBWiRCH8ePcubPSfOmy3HPffcbwUYl4NQ5FQBFQBBQBRUARUAQUAUVAEVAEFAFFQBFQBBQBRUARGDkChZnJkcd7g+4EFZzsxyuGc0urRLzVNygfxZIFqexEkc8wLoRnsrcGztmeYjeN6e/0Zu/tTRHsB/btkvfff0/OnDotsUhUbK8NEtsGmR6SUE21DAzAQzwcETcZl1g8KfUNjbJs+XLZuPFOWbJ0mUyfOVNC8Hyn3Ewp4fVXXpYPtmyW7r5epBEUI1VTyo24xkkkpaamVpavWS0LFi2U++97EIaA2QW9zbdvfV++/vV/Eo+FMgWDxmO/xOTyXjZn9py8hHtXV5f89V//F/l3f/jHsmDBAinXIJEr0d7ePnnnzdfltVdfltVr1yjhngsk/U4RUAQUAUVAEVAEFAFFQBFQBBQBRUARUAQUAUVAEbjOCNw8hDv0192+U+K2vYr34+KZ+jGRpidEPEFAWhrxe32wB9ke7xbp+kjc9i3ieutxyOqnxArNRTbxOEokqSuZ1xjkYs7Ay3zn9m2y86OPpL29XaZMbZKnnn5G5i5YKNOnzZCGxkZ4Z1M2BrItkDOJwWu7u7tbzp89LcePHpVjJ47Ld7/zLamuCcljTzwtd961SSZPngyv80BJWW1smiLz4a3+2GNPGamaUm6iR35XZ7tcOHdODhzaJ6eOH5PdO3bL53/x87Jq9ToJQfImn8RNPaRo1qy5XR58+GEQ4Ck5nFLSzHfNnHnz8v0kiWRCzp48JT8APr/2W79tiPmMBE/em/QHRUARUAQUAUVAEVAEFAFFQBFQBBQBRUARUAQUAUVAEZhwCNwUhLvrwKO9/7S4p/9WpHev2PE2cfC3JT6xJt0r4qvHgxkPpDvI9kSPOJ0fipz9qlj9J+Hg7oNMC7zdZz0nVtVsZPP6GgioAX7gwH55843X5dyZMxKA5MkTTz4Jr+n1MhVSMVWhaiPVQgmZbPKaZPfkpiaZCW/2VWvWSVt7q+zdtUsOHtgrL/34BTl76qQ8CuJ9wcKFJXlfB6ED3zS5SVavWyu1tXUlNSTmIZlIwON+QNZv3CjnINuy9f0t8vV//kf58q//lqxYvlJqQKznCn5fQGbOmSnr1t9WEZmXIDzlC4VILCI7dnwoixYtkrW3bZCly5Zh18CN3dVQKL/6myKgCCgCioAioAgoAoqAIqAIKAKKgCKgCCgCioAioAiUj8DEJ9zdpLjRdpHuXWL17sHni+ImBqA1AnmZzu0iVXNAai9KScxAQuSGBhgG3DDyB+92u/8oPN07jRnA7d0tTs8KsT2QYfFPFQsk/PUwECQSceizt8rRwwehBX5JqqtDsmjxEhDoa2XRkiUFiXKS7yTh+eKBoQ2NDYb8dhxX2re8K8dPHpP5J5eYQ01nzJhRVEbFg0M/vT6vVIPgr4YWfDmhHoeGkvCuAVHfcuWKvPPWa3IEZZo5czYkcGpyHyiK/PugNV+N36+Pt7kFCZ6EHDx00EjwTJs+XRqxayDbiFFOmfVaRUARUAQUAUVAEVAEFAFFQBFQBBQBRUARUAQUAUVAERh/CExswt1NiBvrFqtrhzjn/l5k4JSAbU+hnOgS99J3UpIy0z4pEpwllr/xxj0BeLGTbHeuvCLWxe+ICy98ZNbkx+rcmsoXjAfSeCfyOg18e2UO18xXYAeHn1IH/MOt2+Sdt9/Cwacz5OFHH5U779xkSOh89+X7PgSi/LbbN8rSpcslVF0lP//Ji/IOvOYdaMPfc899kKiBIWEM5XIaJ01KEf/1DXLk0CF5/eVXYTxYJvye0jI3OtjQwF+2YqUc2L8bBgCR6tpa2bBhI7Aqz7hwo8uh6SsCioAioAgoAoqAIqAIKAKKgCKgCCgCioAioAgoAopAfgRusMt3/owV/QXe4k7kkridm8U9/udiQbd9kGzP3JzoFffc10QufFOkfTM8ynsyv1zHd5DqyQFx+0+Jc/EHYp35GxgJWpF+imxnRlwnLlbHB+Ke/QeRyz8Wd+AsPPTjY5pHyrAcOXhAXnzxBzIJUi7PfuY5uefe+0dEtmdnlB7jv/D5X5SPP/uc9Pf3yrYP3hMeUhqNRLIvG5PPlGhpmjJFfulLvyLhcJ/s2b1Lzp87KzQu3Ojgg078s5/9Bbn/gY/BC79Nvv/tb0DKZ5/wsFoNioAioAgoAoqAIqAIKAKKgCKgCCgCioAioAgoAoqAInBzIDAxCXcX3uLUP7/wLZFTfyMSvYSncZXAHvJoSHY3vyDu+a/hkNI30qR7nmuH3FiJPxzjge/2HoC3/ffEuvQNyIpEcqrJu/Ru7z8m7sV/Fbn4XZDu0KRPQtt9DAJ121tbW2QzpF8oCfPkMx+XJcuWms+VSu7Jp56W+x54UKI4kPXNt96QttZWoeb6WIcAtOBvg+f4zDnzpPnyBbl8GUaZ65BuqeV67vNflIceegiXWzhE9dtyDge+8nloUAQUAUVAEVAEFAFFQBFQBBQBRUARUAQUAUVAEVAEFIGJj8DEI9xd6KDDm909D2L6ys+GysjkfB7wbsZBpW7vIXi7/ws83d9Kke7uWHs9g1yOdkFbfgcI9O+JNL8E8r0DsirIZM7zW3E9ZWeil8W98lN4uv9QJHwaeQ/TBT5nyUb6ZcuVZjl+9KhcOH9O1q+/XRYvWgzd9JqKSr4wvo133C3z5s2XjvZ22bVzJzze+0ea5ZLvo2wN9dwXLpgv/QNh6emCtNA4ItwnT54sm+67Xx565BFp72iV57//XWlpuWIMEyUXUi9UBBQBRUARUAQUAUVAEVAEFAFFQBFQBBQBRUARUAQUgXGJwAQj3OEFDtJaundCQmYviPPLhqQujqwrVhJkb/+J1EGqhsjuA5E9VnIeIM/hyS6R8yJdO0X6DoodbwHPXow4Rz6dhFixZpQR5es9gjKivCDiwRoXL2aJV7S1tcmlSxeMvvq8BQtwsGl97oNFS4wv32WUd6E2fBW8zs+ePS3RcPi6kd+1OMiV6dHDfjwR7pS9mdQ4SRYuWiLTp8+SE8ePybnTp6UTRolkIn3+QD5A9XtFQBFQBBQBRUARUAQUAUVAEVAEFAFFQBFQBBQBRUARGNcITBzCnQekRq+I0/quuGf+lzjdB0BGl+MxDbI73i7OpR+Ie/kFeMYfA3nfXVEiO/Wk02Q7JWEu/1Rc6Me7vfuhI14qmeoaKRm3630RHPrqdmzBYasXSjQsFK9rJJ/PnD4px0D0NjQ2ysqVq6Wurq74jSO4YgoI90VLlsjCpYtl/7490tnVed301Kur62Sgt0d6+mhYqZyxYgQwXHNLDQ5MXbxkqXzi2U9LODIgL7/8E/lox3bpGmfe+NdkXL9QBBQBRUARUAQUAUVAEVAEFAFFQBFQBBQBRUARUAQUgYIITAzCHZrtErsibts7Iif/K8jyM2JBWmZEIdlnSHC5+H14kMOLPAHZl3z67+UmQGLXhRd3+Cw021/ECxI2sTaQ5SPwpAdB73aCdD/7TyItr6QPUh1hmbPKQb3wi+fPS0vzZZkLuZcaHHI6lmHWrNmybt3t0t3dZfTUY7HRl6GU/PLQVF9VFbzr/ZDwyanhU0o0Y3ZNLYwcG++4yxwwe+L4Sdm8+V35YOt7OOwVEkIaFAFFQBFQBBQBRUARUAQUAUVAEVAEFAFFQBFQBBQBRWBCIuAd97l2BsTpPQ5plg9FzoF8jsLbe7QEOQ5SdZqfh0b6JbHrVksy1iM2OdnROkJDb93t2g/pGkjJXPwGPOp78+i1l4g6Sff+oyYui9IyM58TCS0W8QRKjODayzo62qWzoxPyNpYsXLxEQtBaH8vQ0NggCxYuFI/tlfM4IHTN2vVGY51a62MVksmkHIVGPY0JjZBvyZdWyvGdMj+jffAjK4vP55PHn3xaWq60yMGDB+St116VSZOaZNOmTeLxjP+mOVbPT+NVBBQBRUARUAQUAUVAEVAEFAFFQBFQBBQBRUARUAQmKgLjnNVzQLYfEevit8Xt3m8OFLVGTY7yUYFgTQyI9HyE+E/gz2px40mx6O8/Mu4U8SGaCAh25x0Rvy1WAnI3I42LWcwESOlY0RZxW14WFxm0Zn5WrNACETuIK8pPoK+3T6KxqPh8XmnCAZ5+PzzAxzAEg1WQrGkQX8AnXZ2dMtYe7iTbW65cMQfCLl2yTCZPmZyTcHccRwYG+qW9vQNY+EaFQChUPWIjAtN+5NHHpCoUkh0fbpOXf/KSzJw5U+bMmSNe7+jyNapC6c2KgCKgCCgCioAioAgoAoqAIqAIKAKKgCKgCCgCioAiUDYC45twB9ks7e+Zg04terY7lZQjgWczNNxdp1+c/hpI1FjiqQGBbYOML5fHTuA41AGYAnodHI7aKna9A0qfntOVCNB0x6Gp1HG32jeLWzVPLN9kkPqUSvGUnUBfT49EohGQ0DZI4ip4UpcfRzmJMn6SyvX1DZJMJqDhPgJ5nRITpD59b2+v7Nq5Q6L9AzJ37jyZMmVGzgNhE/GYXG5ulv17donHO7pmsGLVGqQzZcQE+QwQ7OvWrZfwQJ9s3faBbH7rDXni6Y/L1KnTxB7j51MitHqZIqAIKAKKgCKgCCgCioAioAgoAoqAIqAIKAKKgCKgCJSAwOiYxhISGNUlLkjrgXPixHvESsZHFVW+m60ESH14fTuOLbbfAZmNK8lBl0K6g6Snszzl5J1uW9w+3BiER3rFSWUXBDmwiFwUK3xaJBlBBpHwCMJAeEBiUWjiI5AIzye3MoKo897isT3Cg0K9YyiTksBzpPd8JyRzdu3cKVWQypk9b740TmrMWUZq2be3tcihQ4dhdBjdUQaz5yIdSNeM1COduwxmz50jayO3y3FI4WzdvlVWrl4j9JyvhizOWBtF8j44/UERUAQUAUVAEVAEFAFFQBFQBBQBRUARUAQUAUVAEVAEykJgfBPuYL+t6U9DnqUD3uOHod9+bmQHkBaBxKWHerstCXq514EwrwHxXgoy4MB5nqvT6pFkO27wuMZBvkhy5f9MT3YvtNahN+/WrkPe6kfk3c6ELZDLdlo/nR7h1y0wTf5fQLuduaEkDF/lBMrDdHS0SWtLi+zevUv27fpIHn3qGVm2bJnxrM8XFw0AIRysOlovco8NqZ8C5cqXfvb3tbV1snLlavF84Rflb//nV+SlF16QZz9rG/37SZOnZF+qnxUBRUARUAQUAUVAEVAEFAFFQBFQBBQBRUARUAQUAUVgnCJQCq1847IOotlq3ASW1i9W1w5xLn8HB52eB8tdeaLYTVqSbIOnc8wrHhC4QuI9HzpM3gFJH8ZbW4ps5/0WCPeKB2bC1yBW7RqRWV8Uq+ljIN9DSKYUF/xrc9NQ3yhV8JqOtrdJpL/fkNtj7UFNAr27tUPmzJ6FXOfOdwxyM+G+frnSfFn6+6CFXywgGlaDeCIu/T29smfvHjl/5owcO35E1t9xlzzz8U/KtGnT8hLh1fCAX3/bRvncF74AT//R6djTs70SGFaB/F+yfIU89/lfkOd/9CN55503jezNww9/zHi6F4NEf1cEFAFFQBFQBBQBRUARUAQUAUVAEVAEFAFFQBFQBBSBG4tAPkr5xuYqO3UPyOWG28UNzgTHHBC59K9p0r08L+jsKPN+JukOaRhJwAvcgbd6Aw5ShXP5EI4YJC894t0eXNvnFbfdI+4YZMXk0QYRHABpXL9R3GmfFGvSPSDbq/Nmv5Qf6upqJBgISDgak7MXLsiCJUulBgT8WIUYDmjthzZ5T1+3NDZMFl+eQ1p7u7tBtPfLSy89X9JBrpbYRqImGgvLhYsXJQ6ZnGBVtTz48KPy6GNPCHXRC5Lg8Ej3eCwJBKpGfWhqJbGrrq6We+59UNqutMqWd9+R5gsXIVfTIHdtuheSNeO/uVYSC41LEVAEFAFFQBFQBBQBRUARUAQUAUVAEVAEFAFFQBGYaAhMDAbPUyVWcKpI453iRuDh3vYKpFzacdBpJQ9RxaNLe64no/jQ5YGmO74KZZHuJNtByrt9kJ/pATHfD932sSLb6dnuh5RI7XqRyQ+IXbsyJSszyhpWU1MrIXh3U1amo73V6J6PMsqCt/fhENPmS5ck6SSE0ig+nzen13ky4UosPiBdHV3ixTXFgk05mKAfB576ZfqU6dKEQ0sbJk02MjJTpk4tTLYXi/wG/07SfdXatXLmzGkjlbNj6wcyZ858mT1nTs4DYG9wdjV5RUARUAQUAUVAEVAEFAFFQBFQBBQBRUARUAQUAUVAEUgjUJzZHBdQQT/EUyNW3QpxnU+IHW8Xp+sj6Im0QdNlDEj3GORicIhqAujAhx3e9Ti0lIepUrN9gF7wcHsHIe/iHFdy9JUPiNvbALJ9ndhTHjOGBqmaBU97utuPLpBsb2xsFD+83K9cviwDkJWZNGnS6CLNczc14ltbW+XEyePwzvbL1OnT4L2OXQo5gt/vFV8gZEhlf6C4xAsPYq2CR3t1bbXUNzTKrJmzpK6uXiY3NeUk9HMkOW6/sqEJv3TZCmm7p0UOHzwk+/fvkbk7PpS6+nqUsU5J93H75DRjioAioAgoAoqAIqAIKAKKgCKgCCgCioAioAgoArc6AhOEcE8/Jk+12JM24o84PLThXd71ITzdL4P1rjDtTU/2OEj3TpDuYNo9tQmRKrDteHM6QYbj5YBsH5sAz3kaF+rXiDXzM5CRuT/l2V4Bsp359fl8MhPk9PTp040+eGdne3H5lREWNB6Py+VLF+XowcPwbp8sU0CGM/1coaGhQWbPmyu//KUvSy1I5Vs9hEIhIy0zbdpMPKdL8pMXfyTz4OG+GBrvJN01KAKKgCKgCCgCioAioAgoAoqAIqAIKAKKgCKgCCgCisD4QwDs7gQLOEBVoGXuzPqyuJMfhezKjKEa6xUsDkn3ZJslics+STT7JNnsl+QV79iR7SD3LRyQKpPuFGvOlyEl8wjIdpCrFSLbM9AsXbpc1qxdJwPQVt+/b690d3fCZlFhowUSa25uliOHD8vJ08fk9g134ODP2gnvfZ7B8Hq8k3RfAo39z3/hl6UKn7/7ve/IwQP7pKene0ye1/Uok6ahCCgCioAioAgoAoqAIqAIKAKKgCKgCCgCioAioAjczAhMPMKdTwPEtN2wUqzpT4g17WmcpTqdX1b+OZGDjoB0vwJP98M+iZ/yCaTIjbRMpROzPDAkQDbGpUf7jC9ARmYTePYqFKvy5Zoxa5YsW7FKps2YIdu3bZXDhw5Lf39fRUncvr5e+fDDbXL69Al4ZE/CoZ+bhNrkGspDIBAMyoIFC+Szz31BOjs7ZMvbb8m+vXtxwGxfeRHp1YqAIqAIKAKKgCKgCCgCioAioAgoAoqAIqAIKAKKgCIw5giMM8KdDHeJL09IrNAysaY8KE7dHfB0pw45yGm3nFcRfCEb4/SlJGSSHR5JdgCuXh6UyjTy3VtO+ulrzQGpMBo0bIBX+8Ni1a4C2Q5yGj+Xhke+vOT+3u/3y2RIvCxbukKikbAcOrhfLl+8KOFweNSku+M4EkGcx48dl2OHDyE+kRWrVkBbfQp03CeWglFu9K7vtxYMLqFQtSxbvlxWrVwlbR3txsv92NFDEo3Gx8LMdH0LqKkpAoqAIqAIKAKKgCKgCCgCioAioAgoAoqAIqAIKAI3EQLjigF1Ez3gl/My2dfC7gUpXbVE3Ma74Yl+USTWj/ujYpURBQ9CFRLoSbzzvsy9+NvBAanSCUmZPhDtOEiVvHjScoRHl7ohHKTKD4YUxztDIh0P4ywneEPiVi8WqYM+fe0aCK3XiJvoLTkGixmzcRipnVsffXhEHo/HHDC6eu1aOXLogJw4elSmTpkmXhxcOrVpmlTBE50Hd5YbksmkxKIRuXjpsny47X1pvnhZ5i2YJxtuv8OkR/JYQ/kIeKF7z10J9953v7zy6sty7swp6Whrk3gsjupabmUrP329QxFQBBQBRUARUAQUAUVAEVAEFAFFQBFQBBQBRUARUARKQ2D8EO5uUtzeI2C0o6XlfPAqF1zzVJGapSI9J8WJwC09CdY8Q5wPXpf7gxO1xO2H1/oAfqd3PPlL3o5sJHA4qnThRRmZ1NfiRrw4UDUh3gbc48eF5KXT3DSKkIqLB6yWEsg/k7QPQrc9NC+l3x5rQfztpdx99RrovFuhWSDqG2EAKO2RVlVVQR98mdz3wIPy+iuvQqZklySSCXi9L5PZc+dJTU2NkOgtJVD/nQek9vb2SHt7q2x7f6ts++B9SKEslNvvuFPWrLst72GppcSv16CawEiy4c67pK8/LO9ufksOYFdCVTCEZ1ZiRVcQFQFFQBFQBBQBRUARUAQUAUVAEVAEFAFFQBFQBBQBRWDMESiNnR3zbCABNybu+W+KxNtGlpoDhtwB+QhCPNHjIDqw2cW4SP4e94jTbInTCij4N7hyRuX24g/Ix+SKw+1BGq2OWJRYpyw5CXckZwVc4+TugPMvFizeA7LdrnXErkGivcdE+s/kSq5YVOLWLBN76lNi1cE73lP6Iw1CH/yhRx4Ty/bKu2+/Ke9teVdOHDsqa9feJstWrZQpU6ZKIBAw3u60DWS83glT5pBVerWHwwPScrlZjh07IidPnZA9u3bKgoUL5YmnnpHly1dKbe04PCwVhTAe+bHoYFmKAl3gAhLi9ODPYFTg0hH/5MGzvfvee0G+2+LDDoT3t2wRG581KAKKgCKgCCgCioAioAgoAoqAIqAIKAKKgCKgCCgCisD4QKB0dnas8wv3cKt7p0gU0jAjDiDt4ZRtQSvc7YX2egwRkR0uFHCN0wPSvQce6/Rkj+AVxivqQqudN+aJIAzPeJxzalWBis6Q7iDcrVqkC3WXggGaNxavqcF7EC+nGWVvNSmR2C47kOFvuBNZTbvilxgBCWIfvNg3bbpbAtB137d/t1w6f0HefOs1OX3mpCxatETqGxtw2GmNOfA0GKwyhHIM3uyJRBwa4hHp6eiS1tYrcur0GWm+fFGo4U5P7Afvf0jmzl8g1fCULyYlw98NWU0rxIgAKLHAmcuQXgKYXbpwUXbu3FERbfmpU6dLfX29MVJkksm8m7KNQKInc3/2Ow0ga9atM7i2d7bL6ROni+Kbfb9+VgQUAUVAEVAEFAFFQBFQBBQBRUARUAQUAUVAEVAEFIGxQ2D8EO4so/FSL1dSJgsckLVWCF7GFuRpIA/jtoNEp7c5pWLyBZLqcDA35Dok4CUCop1EvSHb892Uvp5ZpVc94w8hbT/SpKxMTkWZNHGPS20Q9VKbFE89vORDvIH3lEeWD8kZdwcgUasc/ft0BCSDSYrfvnGjTJ0+Tc6COD925JBcab4i7W3t8HAPSrAqIKHqEF7VcKD3SiwSgVZ7zMjIdHR2ShQe7j5/QOZDQmb6zJmyevVamT5jhlC2hvEXC1U4FDRUW4PrcRBuCdcXi6/Y78FgQPzeoFxuviSb33wLRoTieSwW55p1642BgbsChgeYE6SuvsHIwoy2fPSgr0dcCxctlo898ri8GntlTL3qh5dF/1YEFAFFQBFQBBQBRUARUAQUAUVAEVAEFAFFQBFQBBSB/AiML8I9fz5L+wW8qWWDvQ5CWaU6Ab11uLv3gQQnl53mu4dElP7O8NQk5kG0m2tzEuZD7kz9QaIecVsk6Emi50snkzjzBxkZC/mjjIwFrXcjLTN6vjdH5kr/iiRuTU2tzJwxS/w+v3ghj0IP987ubnGgVx8eCEsM0ivhcATkrkcS8Rg83IEvgCPJ39DQKE3Tpsrc2fMM4U6yPRSCBaLEMGlykyRiCZnU1GTiL/G2EV9G8nvmnFnwbE951MPEMuK4MjdCxAgPNnfF8cJIQW9/YjJawp3pUb6GGvuLocF/6vQp88wy+dB3RUARUAQUAUVAEVAEFAFFQBFQBBQBRUARUAQUAUVAEbhxCNxchDtxJKntBRFcT4n0OBzV/ZCXwff0WM/Fq+I7lzIy8G53w/wjz3X4OmeggzruM0Qq0STnytdwaW1jDMDX9IRvTIjdQLIdid1gsj27THWQROFrHsjhVS2r5crlK9LZ1SG9Pb0yMNAPZ/6rhDJJ+mCgSmpx/fQZ02T61BnmMyVqyg2rVq3GAavz4EFfC/K4/PvLTW/R4qWG2Kf8TaXCzBnTpaFxUs7oSLQ//czHZdr06RXzRvdDAmjR4sXyuDwl1OLXoAgoAoqAIqAIKAKKgCKgCCgCioAioAgoAoqAIqAIKAI3HgE4KI9Ah2Qs8p3sE+e9B0ep4T4sY44lyS682kHiDtji0BOdhDoD3+GR7oJojx8HU34J8jMk5UcaQLDbtZZ4FiTEmgkyHXrug2Q6NNtJwHtAtttTE+JpQMIk5CtFtlO/fe5vij35fhEfLA0aFAFFQBFQBBQBRUARUAQUAUVAEVAEFAFFQBFQBBQBRUARUASuOwI3n4d7NoTwIPeAf7ag+ZLs94rd4TUy8cYDHRIybq8tiQ4w3914jdbZGfc79JDvtMUTBJPehENg4WkvHlds8P1WtSOeyQ4828Hqk2ivFNmeXV79rAgoAoqAIqAIKAKKgCKgCCgCioAioAgoAoqAIqAIKAKKgCJwwxCgn/XNHUC6W7XgvelVPglSLjQx0LO92yPJDg9Id4iq84DVSqBA0j4Cj/oexAninfruhmyHXrunEQR8Lb6gt7uS7ZVAW+NQBBQBRUARUAQUAUVAEVAEFAFFQBFQBBQBRUARUAQUAUVgXCFw8xPuILfNQaVVIt46EN61ON4Smu1OD0j2MH7kYamVDEhCEH+yB9BG7dQBqXWQmKmjxzt+U7K9kmhrXIqAIqAIKAKKgCKgCCgCioAioAgoAoqAIqAIKAKKgCKgCIwbBG5+wp1Qk3THyw7Q4xyEe8yCnjs80PE+JoEHqUYQP8l8L2RkgiDceRboGCU3JmXQSBUBRUARUAQUAUVAEVAEFAFFQBFQBBQBRUARUAQUAUVAEVAEykLg1iDcKfXCVxRvJNn9kJnBoaZ29sGmZcFW4GKS6kQ1iDR8+CMOch8HtrqQmqmMbk2BtPUnRUARUAQUAUVAEVAEFAFFQBFQBBQBRUARUAQUAUVAEVAEFIEbhsDNfWgqYXVIeuMN8jGJNmi2Q+rFDsHZfHJSHB+YcRevbrLkow8mFiJa44qXh6aGkpIcgHQNtGRcnp8KHXkriN8rk9zoM6wxKAKKgCKgCCgCioAioAgoAoqAIqAIKAKKgCKgCCgCioAioAhUDIGbmHAHq02vdmiqJzpscfpxkCkOM3Uh9yL4aOEgU9sDFtx2JNkNGPpGiSlJdD9e0Gr3NiF+vBtPdxD+Th/SiSGNpCWeJpDukLYxh6eOMsmR3478lB1uhJUgO5/lpD/S+0oBJTtuXp8vX9nX5bumlPQKXVPpNBgfXrQO5QrUZTLlHWl5suMdaRy5MlYs3uzfc90/mu8qWY7R5EPvVQQUAUVAEVAEFAFFQBFQBBQBRUARUAQUAUVAERgPCNyEhHuaACPHBsKdh5c6vSgmNNUdku2ZQNKdsjLVuKwKF0P+xY1lfhzBO+ITasQjPgkhPsrKMCuG6wPpnsCHPnwZsMVjQdOd5PyN4Ooc6urwVcZpsTx11oZrvieT6euQceYvGQZ+sJiQ6PVgWwJF+IsG4BzvxVUU0sebF/m2cWJupUK8G/EibkM+o1756nLHHO/B97yOlQK42RTxr2AgKZ7oR4SotC6ej5fpcPvESALiIs6JKIoG7Ey8w+PBM/DV4gDiWjwLlIV1opwKTMwSfC4IxIMNwB5t94N8J1F+h/UE8bN+eGtSaZh/0QEkeEIy6ruxvmX9VImPLIMHdWvU5ahEZsYojkQM0JbTV6T6Bot1g23EQp/nwXPmu4ZbCwEMuC7qj7i0fJceLNYVmy/UG5v9TOnBjbO9oy9AsHivl33NBK17aHdunGM1yuOkx0GUyaqqLx0QvXIMEMC4E2e/iLqdZF3jC3UMdc0KcAJ4EwbWxQTHAZSdAX275cN8YzRta1icFtsq5xYabhIEXKypODdL1RmL/bmvlDn8dSo++1XWwfR4UTBV1nfOaWzOb9DWb+CcJoVpakw1Y5zBlPnSMCYIjGoOjLrCefANrC9jgkm+SNme8DJtnm2GnAHLrkERUAQUgVscgZuzJ+RcBHM88nDJLsi5gOgmn3hNIG8IrXW72hXHj0ER15TJDaSi5Jhq4sIAA/7N8iMD2fMfzjfh3e4M4GuvV5K+uHjABVj0sM++7poMjsEXJKOjl9OkdGoiXDQVLoI8IJZJZnpI7GZeGEzHqgAJENuRdD5JnFTNgbFiGkErnF0Sr/E28NCteJh4MP4p0NPHfSRGRxuSIHP6T+BZggTxBMX1N+G55yHco5eQD5Du/kl4TQdmlV5IYlITRRkTLYgbZQvMwKtcwh31lGUhwe6icsa6xA0j34mua5Ei7r7JaC9Ix48ys6J7QC4MGmGuvWXINyS9IxfQKPHuwxYQPpfREtVsrKaeIF4YCyQArGuWXU2WC6lEB9JtTpXz6i+V+cQyVPHZkuRHXbsJQ+zsLkleOJAi/UoqHzo0kjBenyGfrGCdeBpnil2LthII4QWsRkPSlJQHvWg8IJDsuiTx0x9Bxg19VDmBxGXtVPE2zMROsSmwzwXR78DQR0KuyHgTO/imOF0X0Z/hDJXqSRJY+TB2s6G/mUgBeXfDPRK/dFASJz/EHOaSOD2taDYe8UyaI6En/w90v3nGnYlUzomYV5AJDupz/NxeSeDl9DRjXteDKVG1eBfcIcG7v4g5HuvpzRXiFw5iHNiXIlBZNMwHfCsfwW7OeRj6iszJ8kARw7jinNuTMsrhGs/8DeKfuw4fKj1XypMB/XpMEXCj/RLZ+j30xdjVCwOqNXmeBFY/PqZplhM5+9UExie256LBzGkCGIdqMN2ux7g0FUsizv+rUoYnGp+uU4jueglngmGOzuVj7RQJrn0S82k4JGmoPAJYQ8RObpPkpcNlxI05MPtEzIFtzndDDZgDzwLP0JiaA/NZ3aRz4AT6dM75SKTQ+OxdsFG8M5aXgZ1eqggoAorAzYnAzUe4k2zHywWHmGjxidsLsh28W95AfohzlRA+wAvdIumei5zPFwFuo2e7uZ+cLtce/G54ILedsCBfA1kZF/myQJhijmbhANec1w+/v0J/J/tOitX6qkj4NFRtEshHkcUSvVNoofcCJO8k5Hc6CIxFyDuIxuBMfAdvO5LwFS0ECIcuDNqtb2GBdxnJI/4mECfTngFZ21AYCZap/4y4l38EvPvFargdE/0HROrX4r5RkKKsFH1HxD37NdSnPjzvOcjPs3iflzM/7pWfivQeF7d+A/L+CPh2EEaVDPD+T3ZsEav9HZHqBWIhDSsAArikgGfK8sQ6jQHB6T4I8v48XpfEinaDqxoA5tjxIZnugQ0IdQAEu+MDqR3Ac0e57frVqAPz8UwwqTT1KFfFT2co3i7upedhhED8DXeKTLoXfPsoFwkg752ew2Jd+TE8QTvwrDeibmYT7jAidO0Wp/1tlBXEe4GAGof2QFzglYvJsMW6wnpfKDRsEnvKo8AfDf8mnUDHT26X2LZvo7rQu3HkwapqFN/yByV453OYgC9FU8zUrZHHqXeObwSc9nMS2/mCcBE24gAiw9O0APXmc+JbgvZWM7lg3Ynu/ZkkTn2IduyIZ+oi8c1ZI54bQLi7UfQ9Lj29UiWn4alof5IGyem+LP2vfUUSh99EdzR0MpKAASz40G/Afoz4NFxfBODpGAf+4be/CrJ9z5C0OUK6sQEJoH+7GQn3xPk9EvkA40Bf22C5nc7zYj/4G2JPmj34XTkfkmd3S+S9r4M8xHwKoerh3xZ35gpMJa4/4U5y2OwiSRdAd5GkgRjFG59r+N1/hLNDDG3CJ94l948rwp3jUwTjk3EoKLecnCOC7PaivvoW3y3+pfdhbMLcuASjcLlJDb8+sv274nScQ4fjimfGCgksfwDrslHOpYcnon+nEMDOstjRLRL7COvJ0QTUF7t+uvhXPib+DZ9MGSpvwjVD/AzGx3e+ahx07PppUgWDgxLuo6k4eq8ioAjcLAjcXKwH9NJJrru9OCC1wydON0gzEvDFAnk1kt8u7o+AeIMjM9fKRQO5ajgzWTXwbMf9ecn27IiQn2QP0nG9YjckcZAqLME+rMqLcHvZUYzmsxW7kiKz+/anSMUAPXRJmOcL3EoM4hre3dwS6njrQOzOEDcID4+alSINIJSrQXLS69kAkC+eEr+nd1+iT5yWV0Ta3gYB3AbFFBgo4MnsadwEcpfpFCLOMRGGUcCFV7PVC4+s8Dlx4QluV8NI4B0h6Q3yhnG4F+Gt0/YaiglpFUM8T81bKKcb+HZtx7XwgAERXPHgYBFDb3sQ7m68E5P/VSUmgQoILN0wDBmtr8MAtBf1/SzI9g7cD7IZXuwOdhK48OC3aUxh2elFjoZlY8eB1XcQhDQqPcj9ZNdi1N8N4k66P0X2GzmXPM8Gdcjp3oXneQV1BZ5B9etLzG+By2A0sGAkcDs+QP6bsaEBHkjZl5u8YzGPsgrTLRiAC+WCYBiwIM1j+SejnGgXBSbFLuqUC9KfpgkNhRFww50S2/2iIUOrP/On4pu3Fs34+hMrhXOpv447BCARk7x8WPp/8ufiW3q/VN3zy+KdDUPfOPciju39OTzUD6FLTRHm9Eqnh1vRAA/q/rf+YSjZDm85szWbMjtGWqZoLHpBxRFwJdl2BgTi17LIdow22KpoCHZO4UAq3kohuu8V8c5dL34QjROd8Ivu/LEkrhxD+0otGKo/8UcoU9Wt9Di1rOUgwLllzxVsYsXryLsSnb1KAhufE/+Su1NG4QLzxnKS0WtvEgRQXxzsqIhs+6Ykzu6U0Kf+g3inLcSgQRJBgyKgCCgCisDNjsD4ItypQV223naG7AJRS/2wHvCJXTgcFaQ7WMLC3CyfLjX5eCnHPZLuHtBnWNdaIN7zarqnrzc8NT3jOS/nd+Z7ppnJE77LFfCz2w/PexgIkhZI90aQ/D5kYKSDb4YYLOaRO5gXkAAwLkhohsj0z6LcIN3zBVoeoINtJUGYhs+DvLwIbM6A7D0Ew8EesbshGTD1E/ByAhkOEh5MSL6YSvueoPcdF0/3Tqx9kE9/g3muHhC9yc59UHJBGtQRzxeoD167GOX6DJ5fd4pMboPMwGR4VE9+CPfSMlJOwMNKDojTtlns1leQF1h0JoEsnPo4tvXPyh8RPcjNy/i+5b9uhL+49MaGNcml1r2xMvHvYgGLyTCI504Q1Hg57fCQp7c+yfraNXh+s/GaAZUYPkfIOviJM9KI4RpDXoNwJ3k9cNYYMqy2d3Ag8EHUhdMik+/BgcF3gojPRyohf0MwKZbXUn9HO0X5YWJL4ZB9G/oSq26duN5qPEN4sBUKlLrp2GaMPBKaKy7rCuVzCkgRebi7gXJF1ijrfKF8jbPfzBbqEOsFO7s8wewU4POGAYdax4kw8Gc7QG3qviT9z/+JhD7zZ+JfAGOdhlsHAWh5mi3WBXV8UW9QV1z2FTGcKUGpKNYnbO2OH0F/031FakCGeWbB2DuOSY3Yud2SOAQPdWrYI1Q9/FswTOfrG69WgfjFwyDb30DTQfkRKMFkQ7bDO3sNJHIasGhvhiG03DHsavz6aWQI0AOa3nuJMx+lIoARhAYUz9QlYk9fgnEC8gEgaM35AyNLYuLdhfl2eNt3xDtloXiwk2Q8t8di4MbO7JDksfcwzUmNU6Gn/k8l3IuBdpP9bnZWBKsxnYOjRc7AcQhzaM6FeX6DOceB828Y47CLa+DSUUlu+JQE7/o8dmXNxzpQydScME7kLzHttXyQRqziHLhAyMyBsYblOSxmHsO+Ba8EHAgGfvxnUvWpPxEfxw4NioAioAgoAjc9AuOHKQJpZUFmQiANUXYAseNAt9tqPwyyHOQwOFerloRP8ZjcOAj2iCM25F7M2Vd0cMFcygE/Z/XhO/w+JB78KZSBqcGL6eCA1AxPTnkYux5b2etLSJjx0LPdgwSpjV2/AFw1FuRGaoE/lh7cEAhmf5nEHyaDrgdahCRaIUmSL0B53iz+LRDhNjS43QF4jPcfAZEN8jUC7+LegyhDHfINMOjtbkj3UUw0oSnu9oDEj3aKA0OABUwsF9IhvUizD4vdGLzFq2qQ3QIYMS+UkGlYBe/nLsgEdYjbtkXc6uUgLebi3jxe2LlASAygfqCsnVvEoSxJaBEwQ9w1S5GF8dN8cmV96HcgpiPtkFjZDkw2Q+5mv/nZrVsPQ8Q94gZmYxI5E+0Hkj2+athj4LnHgwk4cQyS/EE9T84RN9SF+nJOrIHT2CkBD/iBM3heu3FPA8ghYJuXcB+am+vyFzyoXZDmNgh3Q+AVSNTCgQ8OJXU6UXegu2/VrEB9WYhHXGBibc40KFIXC6Q5EX/yLrlPquGtm/fwM9QXY/iMo930d8ObZ7fET7wvDohEh8Q7qhMlMwZehJf773wXdUa3Qk/EejCSPHsmz5fgfb8CaRgY5/IEHgiX7MZuld5WoZxREiRnsgdGvrSkEb3dowdfkyC2K9vY0n+zBZYv42XLsgVA3oQgITPePfpvtucwvDwk3B14uGeCXYft8o/8tgTWfzzz1S357lw5IRHIOFXVT8XcFwZqDYrABEXABkkevPdLecYnzGtIsEex+7avQ5ItJzG3wdgEbW+OVeagSDi/RHf8EPObZqn62O+Kl2TqGBiFjawaDwfnnLwG8/XMAnSC4j6Rss1d3j6cQxB67PfyZ5tzYB60GsOY0dsmSWiax07AwenKyZShxpDuRyT8878U7y99BXPgm2cnDefzNs7fQUGx06MJayl1DshfUfQXRUARuJUQGD+MIcg9a/onsdiER1s5gWQ75DCsHnhEdx2DtAs00m14yBn2vEhEIH/cGIjbBEg2h3/A65y3gAP3hEE1d2Hg7AV5nHFSJsdLLhlkvhfEutFuByeZCVYAmnpNIO+nwOuhxGD5GE8d4lwLInc1BiiQ7uUSuSQ7g3NSpHep6YJ0dr1VYsObVyi3UiCkqG1M7qrg+RsC0QydbDdyHh7BIG87t8PQsQ0ELcrBgxJtkO6Q40AhCsSY7yc8N2p9t7+HZzCAgRtejEjPSvRAO/SoScuZ/iy8JBG/XZioo4SM03AfpERaQDLvQF63iDTCAzuISYCHJGmJAVIlFu5nniw+l6Z7U7rw9AafSAGLAbd3r7gtrxpdc9vpE5cSPdDGF2qf+2DYgISMZfT4hz69IU+yCgYR1APKCLmoc3bbO1iAgCSKgcxP9I7oqY8ZjDQasD3hNaQMuRKEB7zlA4HHZ8z6EcQhR6EFIJZhVNBwFQEfPDnpqVvQSzl9OZqab956HCT4i9KHxYW772Xj7cNfnc4L0MbcLAEe+KXh1kCA8hs8dK6Qpze9hnHILkNgzRMSv3hIIm//HaSIdqa8xPB9dOdL4ltwJ9on6iG85m+mkOy4gHkIxtJ08C27/6YrY6ZsE+odXopJyEdkAncbeOfdlvnz1nvnbkoa4xFie34m3jnrJLDqEXT4Nw95dOs91Fu8xJTugod7wfGJEMG3SRbdKe6dvwBngm0S3fYtc7ZDxigcx04Jko72A18W24xlRWefZQFf/dyfY02a2gGF7ahw+tI5alkAjupiPEufv3gdyaSBc2Rk0V0SuOM56fvZX0gCdYNe7nw5rackhvNmAisezFw94d9pgKb0nwkwThTdCTDhS6wFUAQUAUWgNATGz2qVVvrJIEjLCliYgoyVThCqra1Ye8Mbuwq6zlWphUDRqCirEnMlHoYkRRTpg7wfnBphTJSQB8QQ4hzgdXjxf3qwT0K6tbiWjtKDN+BjAGR7QwIe7lcXzEXzwCjcPgzA/SAGcehO/Rq8p4m/Um4emoUS7xjJZSgoiEsbLxcHhrpx4B6aDzKgStzW11KSK5DwcHEgLD2mhfJAZQY3To+AI2L37If3PRZuOFzTqr8DRhHoare8bA74lF4Q79APt6rmIfYs8IenhQM5jec2tb3hoS59x0RwkKlbuwITVNxbULc+HRm8nt2efbjvJRHE4TasFw8Pbq2G50rZ0jTDM3g9/0Zlhqa9XHxB7M73YRyBsQUyMtasX0J9XQdDCb1kSvT6p046ZVSwk8GmkYdyRDy8tRqGmAClaDQoAkMRsEDO1zz1h9KDLdfOFRw8TOMmQvz4+0q4D4VK/xqGgA/SMe79vw5jYYckmo8aks+N9ICIPwiZFfRhJN1vosCDNzNEJotlB0GmlCwVdxMBMc6KYqRGjFdpKmP0dKTcz60arGAt5oDwsqUnZzwske3fg7TMfPHgEMmS5xK3Knha7psCAQvGXv8yHJbKQ4Nf/q8g3XdiUpNyGIvu/rF4pi/FDphn0E9UV7S8Hhy+qWFiIWBjB1DNE38gPc0n4Mh30WSeUjOUKLuZCHeOCx68NCgCioAioAgMRaBElm3oTePiL2q8hkGmduwQ69zX8P42ZGV6kbUSyfZihQD/btdjWxQ81j2NONi0Fi+S7VNAtJNsx++F+N5i0Wf/7uJARxcHWLqXv4v3t6GPTS83Mv7jM1g8UJOEa8Pd4pn3a/DofwxQYDdA65viXvgmZEZA7nKbQFkB10MWyG57C56MkG5puEPsupXYMrkAeC8Rhxrx3IHQ9jo8tPfgc9rDo1Aa0Fi3pjwEYvk5OC7DGND+JjS63wBxD+Km2A4I6jR2wauyBXq60PZ2QSbbs74EopoGEXrwT6AAo5TT+haIcdQx7iCBdJM951fxDsMID38tlWwfUmQcFOyHRzzi8sz6ZbEmPwrSff6QK/QPRSCDgIWtpZ5Zq1DX2HGmArdejyjQA5geXtTHho7wmPaVTItnSfBVarie+SMO1JOl19RNGvzYJeGZf/sQgtOFlrkbA+FX6WCeHeqUqVvAln9P1HA96yHTKredGFwxX2PdHWzLJeKd/ZwmWt3n3C6Rbrdsv2NZx+iFzvT4bCqYTmDVo3A+oONBaotn8uIBiR54FQ4T7de3tVxTDyo0/7++pRib1Aw2eO6DbWuMxwimN6I+YGyKf71ipaEp9Mk/Fu8s7FDO6LajT4rtfwUOWylydUR5MXim226l1rUjykiJN12vtpgZL8qZk5VYhLG7DOsl6L57Ziy/mgTK4UCOaFwFPsPM2ESc+feNCpn6ZHZzVLhfN3FnjcGVaF8cazPrkkqOt2MV7416rpquInCLIjB+PNzLeQA4yNOBlrh0vAsCdTMI2A/R0UUr7wgGc4RdDY/5ENYVSXhTe0Aq00TBg1YrHeKdIHhRjlhnSkJl6pMYoGeBoEotaCqdXEXig0a2UD9+5nPY598hdtcHIjzstP0dEPKfhud06VsdnSikZPpOmGcJUSAQ5Y/De3o2sMaWSW8d/n4UuxjeFqt7FzTcF0Ae5q6Ud3Uxqwe82S3rYWALkh5GDefSS9hRgGgpH2IOi839LJ2B82Jd/gnKs90Q0haehzP5QcyngxWB7rpFgrbi4qBTt/lHqFc436DpAXFhIHEa7kJZ8h0OVUbuKMFi6ulVIrWMu/XSWwgBz9SFEueC1EygMZfP8hgtCgMm/9RR5j0kdZwBnMsQ7oHRBwdYwcvZrpmEPqfG/F2S3jUO43Qj2FlkAhZDIch6mfMz+AX6eWo243e3D2dJhLvNYZ/eOVhQ5wsmf7geJDB1O03+IgPYDcIDtpg/vOD5Y/nQf3j9+WK5+j0PAEf5TIBBzHjJZe4DBkYfFBr5Tk8Lzpbox1njiB9eVDRsWDhU02jjFzOkcSJv4oJXdSbYGOAgC2HymfluHLzbk9GPQx/UjdCoDl4Huu5l1Z98ZcDCi7rx9Cw3uqt83v0Yi/Ac+ezsAJ6ZqVt4px5pHskMNwoM0b9mvNPNIWlZabr9GN+z9Uz5nPzwfIR3sBsN48rUgtJlHFnBHcB9vbgu7eVu4WBOQZ3PGyreTuDBnMacaRr5glLbCRad7kB3OqtoY2ifg3XftD+0MbQtkg5OP85aASbU5fdQAxa6tmzbQwOeFdqU0VHuQRvrawPccIqgfAOkiGzUj1Q7qcC4xgU560W6jzLPgca9TEAf5vajD8qQPmg3PEwvr9QWSE/WMYd9GHZrOGHci0OBjYQF8w9ZCObdtLsMaZdJK9c7nzN3Q5BMRTD3sW6YNo/+C2cesI9wB2Bsh+Y0iRMPPHFtnH1QkVA9WYKQSYhu/aYkWk6Zeh/96EV4uK9OeWzmPXiyAqmny+6g3bi96P9QPj4n08dWN6EvxDhAr+Jr6s/VtNm/p7yR0+2ORsus4DJOHkifCZn2yv4CbTk7WDUlOGDw4ETofw8G9umFpLUyF6I/cCPIqwl0cmD7xytfGDIOYZxkPQv3mb7TjEO1bNXXdxUAAEAASURBVCfsyxBHZjzJF1fme44RxIuB+eaBkYN9QKpNOth15KINO+Fe4F8H8nlF6vqy/8XziLGtZGOFOTrqk3mmZcd3fW7wNMwQ3/IHsPY5N0iiJs7vwwGZ2LE7ee7Q8ZRjO/HEs2IwO2UgU4JPeKHtcg6BtisY35PoY2xg7ZkBac20p7w70DV4rxiZtqxdUOyX2F+z/2Lg86LkjOkXUl8V+3d427DwPDOGtWvuNfUN/Tj7Ss5FOM6V2RYH42RcLFs60Ft6sI6a/hPpYDwx8yvgYqEeexrhVMWxAoY/k88yyplJ57q9I4+eKfMlfjiTIp51ekdE5pvB9yHzP9QLzskKtfvBG/GBfT/aowmcNxS7Nz028bk7ZrxoQb7iZk7sCcEhizJLSNuMx8X6jOz5TL65JPtQ1BfOPRnMIcUsG8c91gHGgbm3OSuhpxlVFxI+PLMH9dBC+hwzKaVUdjBxo21xroa5Q5J9PMZQMy9HH+6pxhjsxxzFaOqzLZYQGCfnjhyL0L8nMR5xzDVa9tWTkNfa1LyEY5GZ/5URL54H+wI32mvk7NwBSLZibLPxTNgH24jT6P/nmZOWkHu9RBFQBK4jAhOPcIdns9t3Ct7UP4E3NMh2HODpJKC/XGI/Vhq2mPQxPrygkoKJMRYrIUxgcLBqohMyM1H87lQ0QUyQMPkC2e4m9iNuLMR4WOmUJ9GxzklPbiucXmlAFL6KoFNDkNrzkJFxwmcgXXIWxPYryPvDhihPAVk4Gk4yrd4DINu3ixXDQpqHVdatgcY8tOnNQ4BMDdJwIH9itePw075DuHanWNOeQPRFDBLQ43ZJus/8HO47KVb4hInDwUG19sxPAdscBDrrWMtP4NkO3XbIyli1y3H/c9AsB6GV5aFbrFTj4vcECI+u3ZDpAb5+TJynPIGdCRtA/mASXqlQ7BlUKh2NZ0IjYDlcBKYIDhbEg4VoKYHEVuwUDp469IYkz+0xC67h93Ex4p2zFgee3Sv+5Q9BO5XGyjx9JibJcWhnDrz+t6loQIJXf+Y/ibdpviHZ4lgoxw69JfEj7yKtFizmcFDW2mekJifhjkUTCPbYyR0SPfymOLjX6Rvm5Yl8cLHggc6xf+l9Jo82t4UXyt+FAzLw0780+eNCsurh34Ye/jpJtp2R+NF3JXZkiyQgq2I8CjNgYELvqZsu3rnrxX/bJ8yhbYVkL7goi+17RSIfvZCJAeRykwQ3Pit+eLCOp+CpbTKkSyZPSXrSpsnGzHflvpPoTWCLdwLSRvHj70my69KgMSg7LgsLGu7O8M3fIP6VD4ln6mKMG0MNjNHdL0h03xtYRJI8Ry3vxoHiWQRt3wv/0ZACmXgDa5+Q4D2/LJGDb0ED+LtIN0XuudAJHyRxcXHfi39mSIdMTQ5s+JQhOnMRICQCYzhkNoZ6yIPaSEwMD2W1E9wcR3sbePm/D0ZT/bn/AumQhQb7+Pn9EjvwWu52AmNOAgdq9j//n1L3gjALPfq70N7fKE7HWeRxs0SPviPJC8PqMNqEB+3QhzYcWP8JfJ5n2gkX4PHze+E1+rokTm4z7XIwU/jAhbhNCYfVT6J9bQKxsYDfZl9S1mcHfU50x/OmH+CNxhiDviATEtDf7fveHyKJVD2wYCgI3vkc+p4HM5ek3kHIOx0XJYo8m/4Eh+KSNMoOJIvsSbPEO38jJCoeMP2YIZvy9Q+4mQcLRz/8ITSkt5qo/Ks+JgGkbwfrJNl5CWcebDd5T6AfIRHggZYw+xB/pQh3pMq+Nom+LrkdOzNR15hO9INvQFJxqtF0z9u/ZRe+zM8uDDQx9LFx1LsExgSnrxV9YJpcTMdF45wPusiBZQ9Cdgpz07QXfnZSkR3fR116c7D/dCHzQONNJvR+7/8C0XO1jWfaK8ma3m//u0GyiIRn7Zf+zhhMMvfmeo/A2zm69TuDP5E4qfuVv8+Zt8GLQJ5G9v4c/cP3U1+hjgcf/DUJDK9j5tdSxiF0W5BB4jhkxkmcD2E3zDTtazDN4R/Qx8aObZHwO/9sfqGRIPSJPxIvx260ydi5vSAQMVYe3YJn0WZIQf/6T46McAcR56DuRoEVx3qzSRZksw0y27/mcfS9jwx5JsOzeqP/9qPvSfBwTBpk0h6unGdw3LA4H0kH9ovhd7+GfuG8+abq4V/H87jPlC2BgzWpAR9HH55oOY2GHkOfeYeEPv7v032aSO8Lf4rxpRmdEs4MmzJPqj/+RyBHG0xcJPz6f/IXIL/RLriugpxf9Wf/M4xtWEcW6E/SWTP3hN/9J4mf3pkaXzH3qfn0n6D/WHLN/STHYxgf6MnPw83NvIdG/KxQSlvMXJ7A+SX93/u/M39K6PH/HbjcbXYJxDDniR/G6+zuwTZrLgSpS4OrB2NSYNPnxYc5oFVVwbXNYG4q8QHPI7uvoiElfV7NkNg5P82a/9FwGIQ0UeCOzw65LOcfvPfc7sExm1j4OdfY+JlrLwfhzXEsfmY36txmjMUYK0iEDwskd72zMLdeeg/OLdlgpMMGDSHDro1yPvnhD/CMoAgARwUaZdlus4MDR5LIhz+S+MHXzdc+aNwHcR4C57kJ7JSKHX4HY/x2jGMXUYXTfTufc1UDFAfmi3/dU+JfvAk74DGHzuqjs9MY/plGqPilQxLnvB7nLjjdl9G2EkMus9FGeGYOx3Df7DUY4HJwA1l38LydBONE/5hgnJgzZBwuBi9Dvj1TlmBchxrA/LvED4lEocGyQEjCaMe5Pc+4SgIHJwwj1NBmhXIj3mnLES+eyfw7hdKLAocDDYqAIjB+EZhghDs6yCgmEvCilu7dWLicETsJ742Rr6uufTJ0f04HC0ZUqzqJBQQGyhBI2ISNSQj6OgekO9fHQ+f5mdtG/o4Jv5WE9TV8Fh7Zu2AdnY0JeQAd/+TU+ygWkCPPVAl3eqpTB6/S0zmMSWL4FLypMel0ZwDAEizRSXgT9h3HCxrPkHqx6kCs4xBPuKGnEwfu8HKXmuU4OPVD1AEQIzyoE3Im5pDZQlmkhwe15aExbtXfJtJyARbosyLUZm/E39Rjz8aVh4ty9wRIasEBrhKYjkNSN+A6GAHozT2hAuoyPIXcfhgZYDhw/EswaZmP+oRDRCea4WBC4a6ZvQYBTJzjzUfMRDzzGzW4Cwbcw8lnFIfyRbZ+6yrJkeMmLhTimJyaFwiZqnv+jXjhFUbPuGuDi0ksvFGuHDM/GW9wLjTgqRI5slkir/6Pawi9a+PAN1hUJ1vPSGTPTyS6HYuMYd7Jg/dgEWo8szCBTpzGAhwHgQbv/Jx4p4IUzJU/XE+vmUz+6L3rRLowuT8s4c3/bIi7wbizP8AbhoR8Egt5TtiD9/1KiqTIt3DA4oxePpl0GJUNEt7J8jLLjv5Gfnbo5Zm1QLLp7VfiYitXvkm2R6E7HQFp6UbhDXZ12L/mcnpcUWuVr/j5PRJ65HdShBIWzJng9MCbtPU44sL4nSM4bRgXs0KyB2MK6rfxCuV98aEetplLnfYzmY/m3ZDow0gNxsPFXxSHEpPUK1Se8toJsggvq+z6IWwnIOGiMFKEf/ZX2GlwZUj+rv7BOoz6mGljMAbRCzZx6aAMvPNPODxuy9VLsz+hbMnW08ZTlJr91SD3PNCxj+5/WSK4L98WfBLiJAzCl49K7MQWqX7m/4FBDyTTSAPqGnePZPJ/TTQgK5ItJwe/tkE2kwweEtCG45eOSHTXi8Ywkc9ARMMM+xG+Emd3if/2T8NL/GGzY+WqJ/GQmM0zcOD9l8mfw76UmsC9p1GvvwsS7DU8u75hN1X2TwuL/gAMew76pRgPA8SuBfY7UZDhJPiN0aBSSaKOO12XjREh8sG3UkT78HaQTstpPyvR9/4V5Mo7ICr/UPww8gz3iHS6sauC7Q7eoLmC03r12fL3THs1OxGw4Eik6zV/S4B09sO7uVAgIZ15Vpnr+Lw90zn/zBMwvsRQBnMf1jgWCCevMSQNu77kcQhDFj1H0XZpkImD3Kq664swzC7OPQ4xGeIOr/VM3m0aPumZCtIsfPhtib7xt4ZoH5aj8v/EWESyPfLRj2BI+h76Q0gfkpBsmguSDwZkGKKyDSDlJzD2d3jqpoh3wV2SbD45iEmymWPC0HZID3D265n+g2MA204MZHv07f8FwhRrk2E7LrJz72CMdzqwRmH95xhIcj8d7Lpp+IT5RttJGHxT3yfO7IQhHt+XcNC904/zUUj0IQ3GbzctQj/EdVzWIpt1AmRo9MAbEn3/G2Zukm/8LKUtZvJODDL1jN859OxFPsLvfNU4Bgxel/0BxC6lCflKXNgvwfu/LMG7Ppfyxs6+bjx8RvniV45fzQkMgWaOevWb1Cfgnj3/484G7nQoKfBe1LcMjha8rN3hDiCIiHOa+IkPJbLln4HbgYJRu2j/8RNwSji9HfOeVRL82O+If97tOedfxiudZUR7tiPTru7SzE4Bv7m9VwbzaKON80ByB30SzwJJwiB1TeBzBgZ8JbFrJInDWYObvpBy2im0q4F1FcYnkuIRODak6nVu4oYGsOjWb2N+vVmqnvy3Elh8N9oMPC5zhATn/e/+ozE25t2lwPuQ7+SVoxLGy9rxgiQf+12pWv0Edg3kJt25Wyz85t9hfvQu2m8yR8rprxjv5UOY7xwCN/VD5PcPJAije7785o9If1EEFIHrhcDVFeP1SnHE6aDzibSKtOPQx4vfE3vgCCbL3dcYFEcc/bAbya3a0G33NmHSgkNYyU/SOk3AEvBut3ttkO6YhOTuu4fFVs6fiDCO7XJd76d4YGpu169HBz0Hi4bCFtdyUqnotZj02TUrxKlZmfI8D8NbqP8MFlxz04R41mQtV8KRi1hMbYfXxl7MH0GsNz2O+2BkyAyknOzhEFSZ/AB2NrwGL/Xz8D7/APIoj+I6ejOAkC8U+PBgDHCnP4uB/gAOyL1gDvpMhmbjzFfgym0MJmACy0N4W14F/tswx4RmfD088qY+i+1bUwqlME5/w+QLUkVWzx5zUKo0bMTgjPJ6a8ZpfjVbNycC8HYFEebAG8ocPohCciHgW4EJYoGQOLcfi61/AIm+7epVII9teGGTJOcWV0p3kBSkt1VGgiV+EJ7wmPTTozOwEmnAS6towCIgCm/R8M//ysQ1eD27LvS7Rk5k8Et8wEQ+cXqXDLyLBcuZHalfeC3OijDe2FgkcausA2OihJE/kHH0siEJGdv7U3FaTkjgAXgrwku0WP5cLhpIqO74ETxptuJ6bE2uRf8ISRJ6X9PbhVu6BeQ5pWy42GH5I1u+Zrbi0sNuQgcsIp1O9PkgMDPBwg6Ba55J5sci7zR+EMsIiNDM1mt6cVmQyeA2XfH6EAMeJhY8ZjsvPZuJL/JBz6sBHPpb+9x/xs6nq2MC5VLsuqnII65D4NZsSfAe86eps/SGzYSMB7PZegwyhIQxQ9H7aGjIJj9wT+L8QQnjWSdOvHd1kTZW7QTpxU7vkIGX/hxjPIzqmZCvnWR+5zNsAxEKg0DiPIzZaBseeMAJ5S0CQUMOmW3kIN1IILGfSCIdevfaIAQHXv7/8DyiZqcId2FQVoMHl7ogptiunC4Q/zSWk7wGARqGp3U1FqEjlkbCnIYed4MSLCTgKdWQfk5sgzSEZZ6FjfZo2mK6vOyTuHCnoZBecCZwPoPn5+F9bLuoZw6NdJTioNc7CScsuCMwqpGQC9zxCzDKLTbtOwNjoXd6BNLoEscrUw/N9STl0E9wp06lgwdtwL/x02if8PYDuch+Mb7n55IAQeqDx36xvq3U/CRghIls+TpI9DdSZCzaJ8cBegvSa5vPwfQPNBDBUMI+kKTkwE//SuSZNOmeJYdgtuSz3aV3llDSiPVrsL1S1ihLOjLTXplfH4iNBHZbZEIcXs0FCXfWSZCBw0MMBryqAoS7MXaBFGfgXNQzZdG1u8KKjUOUHaCxC3VLYLSkxBP7PJKxcWqMY5wIPvibKa/5UusH4oqQwIJheoiRif0SHITK7pfZ1mlY/+h5iez4QaqNcYxDeblrg0Yd7gKZCIEa3axblKxgIInHtu1B/5fpK3KVIw4SMfL2P4L83Id6eJVAN7sz2Ndl1kK5bs76jkYJ/4qHJMz6lpakix59D99hx3EJhHsC3tGUz8osrH2rcTbTsPtSHvqY9xx5C/UI63K2RRpijHxGanwqpy1mZX/IRwf5GHj9KyA130YS8HCGQYMybEZaBfWBRCfnfTQ8Mr8cB8Kv/w3ayGw4Gjw6JK4b/gfGqTgcLRwYJE3AnI27S7yL7rn+WcMYRqNO5N2vGicOkwGOZ5BVoUd8qv2iLWMc5o4eEvZmnoR6mUAZom99VTyf/o9GoqwSmSf5H8NuUu40pBGScykjE0mZGbxcasqjLif70K/zmWMeGP0Q8wJ60NMzHpKS+QIdEUi0x2CwT8nboa5y/OXYTvkYzMmMbFxm3EBfzbEs/Mr/EAEvbkh35iMrJEHgR2gYw66LDNluUeaFspGcP3Kehzki5QGNJOUAHPc4l8QaIPr635t0A6sfw/hydT7I6JPdV1B/vzJkHsc5KXcVUS6P83wTL/Di3IvShyT02QYiyC/HQT889IfHm5V1/agIKAI3EIHKz8DHojAknaPYsgqS1Tn/dXhCY9s+Fldc41U0MEK+MLfz1EFGZirSANk+yOeif7QhL+O1MBCxU+2Hp/sAB6aK5iI1eaCWeyeMCwks8qBvLk0PouNdhAz4K5xYZaKz/NDOhHSLBGcYrz16VUs9PdUbgGmBJ4UFg9uxHRPUY4Aeg10dtoPXr8EDGG5cwAK4eoVI7VoMuiAz4KXudGzBRA/fXXPttWWid7o16XZJTnsKRhtMFHsPQ6P9RXjJPwjPeS5qgWsCk4teTIqan4eHPsixpoeA+0OY6K26NsKJ8A0n+UnUnwE8CxgdLOi2u9TDnwh51zxObASwiDZkGD3J4ZkY2fyPxkORCyPqJFIaw1NA3oATyv6f/jmI45ODOJBg8S7C9knIsniaFhjZGC4G6BFLL8PYkbfNApdpkNwb+PGfYcvuDMgKoM8oFLhYwxZTbvPm5JX9lYeSL5xEQ8+R8i/eubdlxYDrcWhn38//El6Sp1Pf8x5ubV58F7ZB32+kMAwBC/KHZBG9zOLH3ocn1iWzoKYnqPvKf0M6kF+YgT6sUACJGz/0tlmMU5rGhpdRYOVjOKx6HqQoZmMt6sP2W3i1Y1srCTeWncyR092ChcarRlbB6GQWSmMc/2a8n+BFSwIqE6iZO1IylfUkil0J1Glm4FZi/9L7xbvkHkNo2VjAuSDbSAAn4WVNT1kurkgAsG5xl0IC5KYPRqPM4saLbf/mvrS3YXTXSyCzjhpii2kEzMIQY2E6pGRpvMZjTO79FcwhSFxgqN+L53dxH5JJTSr8Gz+LhSUXlKle28tD17IWavSO7H/1r3HPIXCdqXtsLNK8rIeVbifIBdtb+O1/GCTb+RzytxOWKBXYFxhMus5D9gSeugs3ipf5gye0Z9Jc0+6SrSewOP6+2UlAPEiG0jvcENkgQ3kGBAkKbvv2NMDgAo9fF5IiCXiURnc9bwxg9AylUSuBZ5y8/VnguzKThbLe6VVI2Q3KWTC4kDCKHnwNbeuM+Ztt2zzTtAccrzeHiPJX1AF62w+8Be9fGhAYSCCirfoWYX6z8E4jyUGigGRR4ixkOU5uBYmL507DIV4x1B/2QzaMcimv1VQ0+f41OxdQRxPwpOZnSklZIKiMPi1w8sxcjv5yZr7bR/W9D169iWX7DNFtiAAQumF4vnoaoRkPqZxM3R1pIvTYJBkZP/pOyjAFY40NT2+SFpR68jTNN4Qsd/YkIZEQYx94CQZe7FwxpDt2Ysin/oP456MPTxOXvkV3GykKGggYKM9jvILTfwfu+aUh/UumvfJaP+pF+I3/OWh8oWyIab9Z7ZLXZQLJ5Fw7MxKQfZJNX8xcds17/PKx1HjEX2Bc8pJMGRKKjEOL0Z9xnMT4xXaSbDkDom0XDEFbMBZfQJ7pfXkcO1X+AnUT5F+xcYhpAx+n7ZxE3v+XFNmOMhvvaZBCpg2gvXiKjbfZZWBbwXgVAYEWpbQZ+08YRrzTl0ng7i9C2uwxPLKhxFT27ePtszEiZulLk8wzRB/LlcdoQEeB2I4fGs9dku02xxUQ2CTvSIJ64E1sSPwSC+vDc4++/01J0kDIuRB2zdBD2kuplUJrMcQfgycz+08GngUTWPEA6t5VY4chtbGrgdI5xnkC19jTIOey5knUH/QxkBqicaSctmgSy/FPAnJrcRhdSbB7UB/8a5+GEWa+mfeRGKb8GiXPaKhJYvxDYU0skfe/ZfrubANojujH/iuOYTBOsT/nGEUHCDOHYL9eg/EDMjHcFXG9A6Wf4pCq4o5JBs6j2I/6+QznrkG/iLHV6zU7WziXjJ/8wEgYcrcCpe8S8KqmBJ8HuzQz/eloyuBAOskF0c55HsdIL8ZIzqc8TXMw9oFP4E4HPN/Ivp/DCL8Tf/eZ5GIHXjfjaapeX+t0Z4h5GPhjuI/1lv2KmeuteBjlXGfkaWyM35SN5LgRBSacR5lzZUi6w6BIx4AA1hzZbZdyZjSyZsh2G+NcYO1T4ll0B8b1+aYfpAMFd8hxV2QUc3fn4n5zvRPuNE5EAcjzCOTfskNs78/g0LE1bcRCs8O8KABPfu/CDcBlHuKFgxHaJncVsl1Q9tKBQZbGUzraDLzxFezmuv2aeLPT0M+KgCJw4xAY/4Q7pDDcnhNY8OwV99J3DdlOT6YxIQ0hJ2OD57XrICPTBGkTku3DA/p1uwqT9CYQR/y9HaR7P3IDr/dKBzcO8gfSMhLvxuS+B5rlT2MithSDHMjh8RYwyaTGuRtaINYAPJ3C8Dqgd2fGZShPft0YjAltmzGItmAlA0tu0yPmHYUcegcmKZavTlzKyGAHgNvxvljwRHenfTLltV1MIoUTTRveEVOAITTarQgON+nHouzCt8Ve8JsmTUrJuJdeMNI2Vs0ixP0paC/eURKhPzSz4+gvGqu4M4QHKdatwEQKVv1SAu9z6HWZWpCWcgseELAKFb4UCwATL6SghPryowk0RtGLtJw8jiY9vdcQbca7DxPRvIGLcnrRwcs3CUkF6pEmIeHBroCHIpLYrCLJmC+gjoR3YhGVTbZjIR/ABD8IgoJ6zYMB3jDUeaZXFzXcKbmSTHuUkngiiV7zub8YQp4M3pv5gEVEePfPDEHKxYc9bYkEoHnpW7DBkDJD0uM9mEwP7PrxULIdC00/PFKpWTnkehDknmmLoSd8v0RnrpLw1m8ar0KzEAYmke3fh/zFv0f+8uPJyTsxp5clteSD933pGmOFXd0gPuTbBhbhn4OApVcSFibcLuy0X0AeYKwdHkDi0IPXS73KdOABgGbBn/niRr7DK8jphz4+yAh6h2V0zs0CESQbtU3LDogzcXyrwYf3krQNPvQbEqTHUVadNqMP4veAWKVuqWvBc3cfxhvKKSAkLhwW34xlnAyYv31zgCFf6UAiwGnBOJgOhiww5GPmm9Q7t5RnbyvnIXvOpQP4MdXvksjwTJmLv4eNh7yd7QSGA6cZxFyGbAe55t/waamCnNCQeliJdoIkIyCCk1yoow0a3dy7oJubr50wj5kAjy/HkO314rvt41L14G8AutrMr8ZTmZ6JnqlLpfebvw9S77TpL7hQZj0maRj82O+ZMxAoZTIYWC4scimL0ffD//dq24dUSBK7SEZMuOPZs1x8MRij3oW9Vwl3tJPAbZ/Kqd3NLeyRA69eJdtJIILMDEDqgGcjZHvrst2SqKKObfQjyGlgMe+iX6CxIXFqh8RBXpIIKeadzh1EFoxD3HJvwXPbjwW9D2QliUsa6bKNNIPYVeiDBeeTwO2fEgd1N8bdSOyv8B49+GbKA3FU2rIuyJ7NIBiwAxLxshy+hXdh99JvGNyyy0XPRWo4+2CUCb/3dXjaw6iGwydJutMj0f+L/9144bLYPsiU8JUJMRAo0nYq82f62Q4lRDI/8nwAnmPAtspAIoq6+fkkjKiRnAncFcPny5CEgcXsmMgezzIX4j0BUsUENn2MS37oWQ8JZY1DOGASefaDQI3NWiMD7/0L+g3kH2OyC43gUsYhpk3JrAgNGmhb9Da2Zy6TIA1b828HiYidZ3nKMiTfmT9ItnNHB4xs0T0vAkj0eeiDvehHg3f/0rXnIWTuG8/vNDyYHVJXM2kOL0ZZs9v91V9Bch//wBB+bPMcvwNrnoAx8gHsrgZ5DYyLkeTZcfEzjaA22gGNeSQFSSAmzu4RL/X6UY/yBWprJ3Fd5sBvPlsSiFfTd0EevmUMzoZsZ1uE8Sn0yG+i34bTEtdY6VBOW8zcM/ydpCINTdwJWfXIb1+rd452yLbow5k1vd/431IOHYiEc6Xk5eMgVdcOj7ICf8NBDHMrOnjkD2hUqMvEk+Q2ja/c7WS0uGmggp6/D+NAYONz+aMYw1/oaT246wrzCta5qif+LXTAVw1J1cP5D+eHaI80eIQpH4VzbjivdtqxcwNjs00jzigD4yRx75mGM1ggExNYid0Y2ZIrIcyhgZkH53GEf/aXg2MMJZm4vjDyZTB4Dw0uzmkCKU0Cm2Q75gy+OeslcP+vpgyvWXM9espzDPbOvwM70r4tsd0/Nn0iPd2jWE/4MbfgmJoKiJfnCMCQYgKeZ/Dh38L88dGh80cYiSg/5sUOJu/CO2UA5yokMH+gQY1GjATGC+90zH8G2wzipQGWhjkGxFv1+O+ndh7hcyaY9YmZMywz42D/i38KpxD046xvdOy5Jt7MnfquCCgCNxqBcU64YwLWh4Mur8DLqXe/JAew0APZPibBBtmOtbMh2+vhbRZA2lfnD0OTRP9ncd5ig5jH2CpJkO6pdfjQ60b7lyEn++GhfArzYvzHA0rpiU1Pcjs/QTPaZEd6v+XFoBeExZ7e1AkcoEQ9es7o8wUXhpOe/ZiIwLud21khm2PVY9DPZ1DA4GTV3w4i7zQ02DExhFa84H4r0ITBrgQiGffb1bOh3b4JLk0tWHC8gEXWm+I23ob7sbgCztK51Qx2MvUpDLKYsNFDfwIH+GmCuuEgjsrsg1cIn02x8vDQ2IEzIFfPoL2VWLExYbKod08DRaHgwgORcXduhzTQhUJXFv8N9YtGE3QMxa/VKyqCAA+q682xPT47cuP5wX56WNO34LVlSOm7UgckZd+T/ZnSCDEeJJkJWMQHQdAFNzyb+Sbnux8TdXpx9v7r7xjDAC8yB5CB/PEvfyjnPfySHiIJHBrFhbIPB+3xYDovSPKcAX1ygl4/IMdMQGOiN2nggV83B1vlvIdfYqEbwGFPVt1k6f/BHxvvQOKU4AFpa3aLH149hQLz5gFBFHrs99A95lk0Iw0Svwl4a9MzmIHbdXkYaC7CnYsaLu7pMTwYMLkfM88wLCaMnAEWrHkDjDUk1lIeQldwgBYOiD30Op5nR/oWy5A7HhAKlBQqNyTh6WkOzCJ5h+CD8YfGkGyyfXic3M7rh+5mAovmDOFOb2zqP48ZVsMzkeNvPtc4jBGDOtSYHwRAtFfxgLQ83pSMZqTthPfygEQuEv2L75XgI7+FReNSfl1SoASMB17tocd+Pw+BzJ0lkChZ/bhEICWVCSSqeGBcIJ9ONvJDL1veF87It6CuUWf1us+SsBCncSgBYsoEzjlgjAvCU92/7L5Mka55p+dm8P5fNdhG8EwFhh16RsdBxvHgT3pxFwqZMwJIQJHI4SGT9I69XoEknx8GCO78MLt+0I6j275tyBofiS88+5GEJLTWqUnP3SYMPISx6tHfRf8MA2LaW314vNw1VI1+so+6zpA+4WGoCRjA4vCk9PHg6zz3DY+n0N/eFY8MEu40fMWgP1yV58yAOLwcMyGw7plUeajjTeIOWvE5PcsRpyFgcCPlROzGOSAXs4ymIx2H8Bz8a+A1DiKt7zt/gLkYdlTQCFniOMT+j97N9Dr2Q64tcP+XUocoZwpY6jvG3CQMkuG0ByoJI/al3nm3mT7Mv7DIPLLUdK7zdTy0OKWVzll2agLkRuEUAozlqqP4kFzx3Ab2qYYQvO/fGCLNyKYMuaq8PwI4qDIJiY6MF24MO1/4HQm7fIEkshlnUbcY/Kjj2eNIErJd0Q++acZm/m5j90QIRC13R6AA/OqaMNq26IFBmud4FMLD9HkwMlP7OhNMuxoDwp2GBpLnlJYrFNwYCNnhXAVlZDAWBOA04kc/UMjJolDco/qNzjD93diBcC4VDfPEnaMFpK2IPQ87T6L+mLEJdzrY8eVAAqUShDszQkePwEYcCL/uadS53GMFxxgakRMw9mV2jnEOxDkud9dkh2RvB3aJwSkGYwCD3TALc3SS7Rvzx4/dBiGQ59SX545SGp54LkD8yinxcyxF38nnauZ+6L8Y2J7MmJJF4Jsfsv7xYhcfd/RyF2pG9pI7XI1cXLqs9FznbqPMzkb2hb5565DmVbI9K0rzkc+M86Lwa39j8sovh8c7/B79WxFQBG4cArl7thuXn6Epk/hrfxd62+9hwn0RBG7/0N8r9Rc92zEZsuoTkAVwQGhj8pflRJUrGQtMu+W3xKmFJ3wCi6oOz3B+Kddt5X+HARLiZSnSnVgEpqGTh1UZEi4ktsdXwIBkQzMS/zmxLhwuC6+OQqhgQuKQ4I61olzYMlWHxZB/BsqVH3wriO2xOABVgvNhhMFEtXMzZGEwiJLszzPpG4IRtzBAmsdtvBs7J/aJBSkbaX0LxgxYW+hln0BeqpchzntgVJmOAe+6L9mHZLeSf1gseyl1Bu3OwSG2Askei7ssigYsJuDd7uJQ2qKEO6QBLBg2KB9EeZtRBdQfG+cFOEq4jwrGsm4G5m5kZEZPTxMkIeDly63A5nCfPN5wUei4kozIBB88sAOciJcQvPA6Dt72LCQNvo71LhaO/z977wEc2XXe+Z7OSDMDYHLOnEAOM8VMjRIlKlu2ZMmWZK/s1TrU2utX9q6rnrfqVb23W157g+31WrKyKAaRFClSzBIzKZJizhTJ4cyQkzMGg9To9H7/0wHdjU4AGgNg+J0pDBp97z333P898f995//Rfw498j0fdK1Wv6IFr7Zwtn3iP2GUq2FkkzTGs7d6T1IVR8GHtT3VazLqi1qJybV/ltMhFJ+FVKN8IqDjeLlH8YKpVb4AC3kFWq1KtufuKxJdXq0s97JJ5HVOOiX/VeE3z+xlAMoWK4XjTf6Q7uvxi1XpdFZLfgu216I/xgLkTQiA4/4d5s8PYrCInvebLoxhZTwpg/exFneSJ1GKrCWuRY3FUv4e2plRvPjxMgEam6cwxbWgzOnXqhjy5m7BG7qYJKlWvHG3EzIMzl7k2j7zN7STrmrZj/4ePiZA8NPWS75chWzPXcICU22kYOYVj0Pdj53/+dF5Fn9DX1Liza7t/NI4PclJ0iGJV3/hvRt1axnjtMiPIPFTL4kgj66/zC+ak/KiE6kKGaefEESz+qhayd8L2YUYmuq1iLVaeUzkWASDQhSCIn4C+Ue8KIWFPAZDeNYGO+UhWLv8le6dYKdA6vBOGB7NMQLscPodvG6X87n6HFH5iCRqZefKCWmtSwqK6+Mv3eMieO3WMq5VKkOl76IbL/cayPJYVEpiGHHsbhqVRCzLk90nDFUYhUX+60cpgQG7EuEu6YkUO1d8gugRtiU7OyYyDoFdhL4ixm6poV9dN6ZxKFsevHTxaG792F9U3OGRLXSN/7V7g2cbgrwdZkeH6rnGoTA7F2R0imBgmqnJk6gRDMHahaM6S/JxAuqMFUHk62IY+qOSrxincaoYszBxW7xXLrsXZMxIoc2eYk5VS1ZGnvYiL5X8bjrNSSSdmks+9gyyTX5eRVtsvezf0Lbrt+txt0XqaStBUGuR7fmyKV5EtuTZbyT5NylJtgjqr3+nY7yBDMfaGSO9ez8HRoqkGrk8xqwbP5166HcwyACkJM9oYgykj+7BoLeKLyr30SLWw4xN0dxcMrubp/K5ynZsCWMTcl+R1apvtSkpzW2Lvd/93DbnPFF8TxlaFXTd7yCirsbO/hQ7EjfWzV/z65bLfj8r74YUptrw8Gv30yedzm5IdtjT7zocLXwb4IYyaEmqy0vrFUlJFZdFn8PUz+jGDzDfx9ueJBnIYqj97i3lrfpFkmEztX+7C65hLVJjza7dXkkZxnIe9+X5ZnOz/w0BQ2A6IFC7d5vqEjI4pKU/HRfZfpjObxIKxJgh8tzNzriwPNtbmPxpLt/IWMJ1no/luhQBVANxLqq9DhjfA4CDNzagW56RVzBexzWJ7PHdZeJXZUS1Z4ELMMgFMGRUTbL+IyeTOf48pG4fUi+bnes8DwZkFpfUAB9iPNC+CmkdJuXycj/6lMss3c+kDAt0Nc/44kJo8MJYEZjFANp9GYvyN/C2fob3Rnklo8I2h8DcrcjUQOqLhD9lEpjyThpKqm+Se4HMdgnaXa2E91gGeR6vkR+S0aNeoo0l8aoa5D2EWQhPJOneBIX1niRa4FiafASk2dlS37jlPTUgG7ITVOgzugJpX/fh7Rdastm1XvG17Bb5CmSnFn7FKXb51yBFo8Vf1fwcvfiLSF/81Hvv6UQvq4LWtbaOVkvKXx6aNcl2LvYeTsXeTVwXuxgSscHyiViI4O0SfxV5ErYcyzs5te91v+ipSmBStwPow0fW1PaC17N58rjoObUw1Jby6ZBEgGrxMq7EYjU4B1khdE+9x2yFetNIvgE0/VupT36BwwXyjqtHwHnvIwiy/DWN3OdknJOgHvqt/bmb+XqIxEqjqXI7OVbHM5rFK15VVetqlZvLSzfA1mwR/bUT53WMGLy8dy+6riXyM5UyUP7l29uRsTnZSUFvk+iq5pOkcCLyZqT+NpJCeGCLLPP6uvKCRgc2hWa29+Krs6NDOrwRpD2mgmzXs/mdCOd/1hPFie1PMi4jw/TGQ24Y78gW+jxvZG0EhKJzhou278vo6A0XNbx0iy514SWb0HpfR7BudH+Z0yTZnZF+/9cgvCbuRBFasB7P3uVeakj39DJrvK9yyY4UsgR5L0sRNpJNCINHnnD3Ou6XfqW42P5zcifOJCJglJAbi7CjpDhNdBxy7JiKEpA0TgBvGUcaGodyBdAYJg9dSSaMOfFMyT2vZ8n23FggQlW6za14l1bdWTbmG03dBVnN+ZG5th+Ta85PIRzZvROWEbgJZLuePMg4EFl3EUQqa0YFvmSu4WVlkOYor6M6P41sl0j5TCJb59QHZWPsjDzHcJHkhfraiHSoGyzveNpioA2ZvA1bVby6KYD3c3FK5YLWFn/XlM+CI4xcSANOCtpZI4OcnzdAiIqc1fwnwc4D4Ru7DI9r7bgZ51xmXM/D+xKuXgNfhkgm5pJOUQwFyYKF8ASXVnixc4G/j+bHGIO8QWhcN65xEf15aNHGuru4fA7MbYsdJDS3rWT8SLDTLe9NLkO0JK8CDfZX2rUXpH+Xc4byTr6BHNClyDgigSeyP9A+D+4BpyHGN0nADD31Y0/kS2LQ36PCWK+YM+2f/E9VQdDYoHz9Ti45CpHv4ONXM6hSPfCQDyCrU6mthXA86fjsf66arx0wBAyB6YPA9CbcIUcDbZvwfn5VJj86oWYSB/Rkmiww8Qx2xujXjnMvOrqR+UVjbwneMKjr5kNs9KGJ29rCF+qIi+3tjWVV9SxZAPAcz7QSRKR1NQMOE90aVs+q+UzygUwGwlpBOsWuRbvxdheuVQBNoW937Cm81F9nAghJMOdCdhjIu6OBxVDLSu+B7o783AUUnJV8MgRrDeD939AL9LI8K5xb9FkC0z7JFjJkadCbz1COABrxmSV4kkqmZhpiPP5XyDspaLLXIafV7pD3yXRhAFGA2lopibGk70bOYGJJrIEqb3skB4wimVY8Ozo2Qgx0jXw/nk94y2ckAyTSXXXP0qQjoG3EsdM/wASzDoGEB016iMkwwU+lWeiDthHEUx7nKQipgdv/q8t88q/9NueSQosgRpagkLS1cozby0PSiUczWYEI8ymNZ1ZVwp1KqwCG0Ua86Fk4peX5oqTKTgBYkVwNJ/ryMJPvEERQkgB2PjG51jNXIzElxRFgZ4C0kusnetzi87QoyHm/1L92Gp0hAlV1DLJJOrZeBx+tYBFu45GSyT9ZiO3TTj/VEvXTb8PH009apQq8ldz/lg/MVhy0tdrlJ+17tRPVQ8rrEyRARAGzamxBLi9bxXaCHnUtKZIARE6UhfmYE2NKmL6jblJb5FkKiXoQlPZwvSQD/8kkLiqWhzGWwL5pPLx9Uh3Gm9EHuq14/ugvVbfD81bxDuZ5IkRnSGNbOypq1nsIEa+1Ky++KUwKgBs951PIrbA7ZQAc6H+GHr+WoHybsxrBY6ifIh0yaNJK8kspOId6gLRUWoREgynUvdild2m+g/NOLjieHwd4NxNJ8jaP4LEobX8ljXMJYhtEkEQpTp44z32hgITygI4QEHDo4e/4byVZ4CDisjIkI1cmCIDtk+o1O0rCBL0tSRMdhxi8wkjvhBZuILDfU9ms64xD+fJot09EMS/GmvAWlfF78LGrMcQ8Urjaj70b35+VCSp8W+OD+mTkgVyysA+mxskc4l3JWCvj18lIGZUr3y9zQxkUagV+9QYHCHe1+WamyMatbphAkCLclbyszOkfqmiQS75LUEfFFlC5aRuRTR/w5S6UR22RWDB5yYtgJ3N42pN0vBtNY22L0hYvmcvUuNGoGBeM3ZORvAEYL+vopvfXyZ4+Ksm8Tn03Owu80VRydkixyHtZc9MMkiwZJHliyNqdzBSaNdfHDBlmJ5Y8uCUrFX/2p2jNv0q7/jA7JAl+yzka60VWewPuWPrtMT6MSOpsn6wJde2UrQ9F52luqzlucdIzCVsZQElBnFX8uIwXf6NJ0nYpedtrniUdfuJ7hHDW0JxU737oGEZwxmQlyQsNSK4MGbcw8QTCOg/jsAyTwq+e177ykINiFOy9ZFOu7iYxzPQTxypy1seQrTkLAxiSra28D9YcejdjmevpHpYMAUNgahGY5oQ7RMPCKyFuKeZxyIkjDBAKIDrhRIcdgtiNMYGP0ok5tNGPPUauZR13o/eR/js8e6AVL0yCmmZiLS7Qw5bRZpDuIn0lIdO+2QUWf9a5uZdjJKjjBd5ouZt6HjsD5LlM4FFM+pDXeUt00eCYvx/HfSBP9NMVDNbNu5JFxXrehwjYCufnr8v/ll5721q02MFi4DonHXaHtrvXW9eLaCB5Y0D7apdehnfqtv/KwIoOXBTCftHnsW0spxiNkFsN3GjKTwFPb8Sgbg+iISfJn3Bb7VKx3S0wewt1bhXz7+xit+oFkuE5cCf4NdguQ7SNWSw851+FNNCqqtk2dACyP3j4IeQ9fs1qwgj3hjCb4EmhhauRhfjKKIKgVrYpJr+JbU+4+NM3FgI8ahI7ePd/99vHgwSmzKeUSPncRFnfZSe5Yx+mtFhzRYR78uhuL/2Sv0/xb+99i2RDqMgzvPh44TNEjzSF8wt9v/hiS/WoxV7hgiofGM+CEOguR7iLUFLQPWk1V0wsdsIniSyoeP9mfSlPJrS2A8XBMivlLTIM8tQv+iB3QhC1UYKzBWeLkGhgfKiUZ5Xv5L2eiROYc6if332QmydYFB/wZHaKOpOCgPZBSXOkX5VsTvrXKbyvnLb/s65XkmRHsMFdFtkrsv+Paid4U4dXVjcgBSGDQ9IzHWvSa6vjoV0ty0YkBapde1K/124VSWHltrhr14vkAxoljfJlFQEhL0SH56GS3/LP4j5Y5sWZP1+/db6kW6YDVoqXkXjjYXRwkeoDi3TPHmSzbnDhK/+cecVIX19c/kqfU33HvLGhsH1/8JjrJwh2eVDKStfmv0vThovJz3Qv7ydHKubPGe/vCCTx0C9/yAtK+SySjHHlhHtCnuq5pKB8SiE870XGyIAnsiuBdJZklAqJvsYHjOQLjS0KlloyxjRrHKKfDc5lrpsj3OuOQ7nyBDCqhMYiJ6UHo8zaraEg5gkFqC1KCvQrAl6SMiF0lOulFAb8vlv+xhvy652r49JDbvnA130g6UbOn8g5MtJ6A0oR4e5iGBC1hq2SAoztYQVlrCOnUeXyql97r3LmQdpZ5t+tZGV6D1eUlRneJr33LEEpI6ECkRZ7XqdEFONAkR9vMgNHXd8D36xpSCgv2FjbYlje+NMtsS4MLTltbHUJT/ckxork6w+5oeeRI6T+iiROKjA4wZwj8qgG85OVgop3gvOCdt4ojoLmPj7QNY4w0gAPtLR5D295VofYlSY5Mx8QWcS4vMRrSKeM5xkU1DtYHCR1PJkUXZNirFS/mu+XVW8HGX+8537RebU++kCukO35lEYT3ucnwh15Gh9EnUDe/nvauoy5IsvjT17v44xop46cRILsWtHcXR7swfbumnOgGFKJCiKdYl2QZkduts/c7+KP/sDFWQPI2Um67QoSG1q4Bvlj5tJ4vgfbmY81uOsr/zz22xAwBE4+AtVnASe/LBXuyCotugBy7go8mOlcAujRHnqQwaFxq/roTMlTntdtq/GSJt92IlD3PM0WIb4fJ9/u7wE/G4hg0Zx3kXOtTHLwJs6ceA3PaSZg400BXg+e4g5t84BIaSRQXIy/pyMZrOcc3M/PdnBMMmiz+Au0U1ZwLU/DeCT3v4mHxMsMKlij55yNhjoWYbzMHe+4XgoweRdpnOm+0GX230xgXXAGaxeFsG9fw+UQNnWSyDIvHyOPdqRQfCkxZAQ7z+R7PCtPhcRD+WdrWcribh+W+td4ZBZYrq3O04FNZDYTK+GSY3SqXQGOCsTacNK5kp6JzaeOTHBCLWNNlO2Rbpp3Yw2Dc2qeqK3JofM+C8m83A3e/v/5YIB+MsmEX1vaJfGRT9oCXZxC3SuL/2z4c2ie6vlISkl7tFqiDsvbt27SxJrAR4Wk6whmN+aEB7q2ghYShI0CxVZN6quauCCpep9JPhBkAR27+HfxUr+45p3kRSRS3nu41zxz/AdFdkljOkmAyzSSPokD21xGix3IiXKPqYBklObgcSwPwBy5Nv47N+dKXw+LSB1fD1VPxphGtRMCddZKMphYqoyACCsFXCskGZhYFI81eY8/FtKp3IXypKsnCxWUJ2IDMgdjLct4zpcXd+ySrxKD4W2Iibd9exp+5T4IVaRl0JgvJvJq5a9dSZpL5pMIorw8S/67sf5OQxTmCfyxXlt+vic0IVPyO7Ik8dT6wT8emfNS9uSuF7KXMQ/Ok/GS+wixAyuZC6YqWZliwt3L0OTHK/rCyGlXlN66WeOQxq+5RXOweuOQSiHCcRzkoCd8D7zhUvJG5b7eexYSWmS7DOyS2Bl+8U7XcvGXJmGnSp05bCm6E/pL9TOvg+4zoi34QKo1CHdvvGgyial7y0gjL3dJ1jkMydKP1q668NxlJQRdWmPhjucwjmWdVhRHolwuKI3hucRwRbBKT0pOAK26bbFcImwC95rSS2kzYQwfYeq2w2g6dM9/Zy5x2M8lZNAfRupK8XlOWhJpvPo8iNq/9vGDEgR8lhd+1uCiuEL9kL4v+B+VSTsMgxC8kWVneTmskEhfGU6b5fWunWlNJIwzx/cVjEcqv7Au7DrTF+NIGeR3tLtDPIGMgm2f+I8u/tTNbvjVn7uM2oJ2esBLaH6YPrSdsHTwIIpPQV+ndY/GChkUpQXv5/4VnA98gOHP/Gc39OSPiQNzn9f5T+MM4pfgypdgscP8+KR8MYQobo2kJsPLNnmDezNxHAdMdokhYAjUQGDaM1XeGzfAdnpI8oyCI4qsPQZBjo752BPdJR2VizFJnrsVwv1ySHII7F6209FXqjOdUGIg83IZEMGBxFE6/T48sHfSYY7H+5bSRDpdRt7Ac5lwd10I6bKYQk5TMjjOBGJoN1u3sMwqSTYEA0RFVOMQ8ydeZBJ4kEE76idymT4GqCG+bzTJoKEJIjrrmSHu2c+kEuNEoG1V9h03ko+sxsjQpIWpDAMi2sOdXDnhmtDI3U/COZKXaHPpFt6F3k3f6y7TSTBYBdytl5gkNuSZx06RMS9nZEjivQe0y2QiKcO9yQvzyynzxiYCx3S/VpP8JNqvabbT5/Ww4y/cVUq457ZpFp6lVgDTwkmjPwRaMb4VJ7b2Vk20/QBGgfoJLz00mgtJfYY8fsaYvLGPAJKFJBJC3mOneBIBINmcrDbs1D1smsBfSbwsh16+26UIWljQAGU80OLSb6GGKHEi2pEDCEJQhJcSyPOhf/XexlNX8pE7Z+thUc+reqj6OMY0qp14XdfqmQSQQ7JUBQEI1rS8BfNJHqva+j3GJANPid65PE9zwQyrZqXt/+O4V9X8JnggggRK7NxPe4/mDJ7pirMy9Ng1Xq7A6/hrHl4nFUiM/HnaeRfVnGHs9TyfRQkZmv9ynL+99zmE5tAT1/ockvt+7YN9571VUwRuTLNzScnrt+PJmk+RtReMEO7bWc8QHDKfhiHufdK4hBxCGG3+0tSccUj9RaBF891camQcUh/ZgBd6PsuS38pfc24Mr5ENrL0gmeURKqJPUhvDL90FcbQlK41V6x0jAxrAQB6UFE8DSf35yTJGJSHEvMdwrlxeykbEca2+2etSsw6ahKSdYfEnr6NMrEVZ5A6/+bgP8F4c5yGFV3O6j7WYfz8YeJC3Kd8pk4awzzJ/uUL6tkg/NYHUzLY4gWKcvEvZ8RRjt0rqXaRDfvVjf1/tiBh+7cGTS7jrzrRDaZWHrvwz6sSjBG9+CqJ4Z1YChzmupPQkp6KUGYaA3/Wy/wm8dAc7bi53sUu/QgDY1T4ff9I0+k8GpBLHCIxdPphxA2NOtcfwXINIolySR37rFb/vFHMl+eZjSKixtmZe6Y3j7JT0u2B1uoyjMqroB3I+jNEiSlDzls0fhK9oy2dX+C1v/zZ24wyvOJNdP49htCbGnN/phdFdbRgZVb/gVr7skBjWD/PY8ApiAlzwORejX62Ub+EG9sEQMASmDAFWBDMgKXhlAE/3zvPp/I/hBH0Ez4idBLlkUGg4MUnPMMmXxzjkdWDeVoJUbKJjRKe1AY/ohm5Dhx4IsfDBw93NY9IiuQ15fg/Lmj3Gsko2pWMzi/33U96LyHMVg9sECcqGHmI8J7EAGNyZMy7goR5D/02e1MiX8OJKMszIi31gBxJBr4AJA6MkYCCC2XOHNmfpuSUXVvoDA0yAd5dxTAx6yU+YIbkTwFDRcCohfbm/SPdTJuGfDiaBWQSA6XncBXrBeZg62QJpckoFhD1lXtgp/yCRFWf57ZH5B81u3UxSH7NDkfRhi1OGbejjSeXXibiomui3q+mnl15Db1Ps3cekN5PXay49seZfGS1si4N6KShqR+lz18zADo4bAQXSij93q1/w5r2eFEAsID1jvJFD81bwGb1fSdlALks/XPqiIumHfvlD7js9DCPZejgyXvp6SH0caxrVTup4sNfSdx/rvU+583G4CEoKJp+QmJFn3FiTjxUg0iCf8lqw+b8r/BZBVlPjvcI1k/2VZAsSeM4mJVchaRnIgfhTP3GhD/8x/d28urf3u44ghvIpyK4geclPRKs/vGA1U9L6ZH/+nvV+e1kZSGPv/QtBJc32KFq+Ssl3nitcHl5+NuUeIVXDK88rHJOMg0jnPAkqaRolxe6IrHlfliwqnO2PNGUcEgHrdbvzeTcyDokwL67j+Wsb+Q3uITx9o+dCOF3wW+zqQmYDI0Xy7SfBD7k25H/iBCAMSrIGDeVqSfIWLef/lpcAq3ZO8ffCMVSugV98QrM+8/5TOwk8KjmLXFJQ7npSFiLZ6sbEyWc4xt8hJIMUTFn9vNqgAqNKjizcSj+VMwKIhPdSOOQdZGegNLzLy+M9movaTZBA1mGCaNbSpq9X1Ga3xXr3mw7H1QdIOjCes6l5j2gF4JRkXW4OPLFywvLj+UfwAABAAElEQVTiDd1okiEwhhNMbMvHCL922EvKeAMMsSm0o0+GFi9JlBuPMkidxF+6m53TIddy6e+xW2JFoR41es/JPi8k6ZaivjaouR39bd3A6zUKJnmYElmv3LlRAmDrRyR/cu8bLi1ZngNv+d0fmmtmFHNETkSamzHvT6r9adcX5WvZBOle5Z1HCSKtH5HsCqAuff3UwTfJlx00+XwJGOs9RZXvzqch59/EAS1QM98aj2iHDAFDYJIRmBmEu0AQ2Sxt7YWfpIPHYrn/FojbN/D8keW9XoJ4zDBxb4EI7obAXv4HeEKvIRu8o9N761089uN4FbuOM1xwacSlROD2POMCKmuyEdKdRTSkvZt1tnOLfxPv9ssxEszNPv/YS3JyrhhmW+gRFgmSiMEzOtO9FR4dr+oKeurpgZ0Qvy9x7isQ5XjLhPEohHAP9L8BeT5CIDRS8IwszroHHmGBE69yCeT7/LcxzJzjPzeSx6l9DojizZ6ec6Fzu28Ac3DvYXGjXR0d60/tR7enm5YIeIkYFvaFJO+2oV4Ib+okSdsk/UIw502SqiNxUcin7ENSW6CLUj3pl4ZIHAVfk4SMFqoiK5jopnM6y0W3qv9RUgNFEjLe87uzaGt//RzsjHEiEMcbSQHC8mS7dLGjmz9MwKqPer3SYlJsnLc4KZf5elgUHFf1UPVxbCOo7Nxl7UTtr0ZqqJ3UuP5UPuQ9aWWwyPcP6tvGYTCUfEy6iLQTwSmjUK0kUrFpW/xr3WgMx4IYClou/z03cGQnQeeoZ5AOcbyYQwTB9h5+dfKSJ3QxcRJia377h/6EuXtXnStP3mF5ZEvzOm+4kj55nnAv0W+HlClOkhgI4CUpmQ8v9ZELuCqv3+S7L2ZPlZyMPBbLU7PGId5HMi9dwz0aHYfG1QfQJgLsbopd/Dsudvan/b3CvM8YxHv64NvZdkJ70bMP40XbwnnV7qN4BbGcUaMcmqn8O0kdT+x60b9PXw6eWV7Ees+1kjz98+R3rfPGeyy6+UMuxa4JEe6+rr3zQpYoxfNfRHvqHXZ55eVkNn6A8mpncmmSLEYxOSjDSQcxGUzCohSnun/RpkNdrI3zSfNc2nwar+hxG7LyefFb0k2KRTPmhCHNSz9qp6e8r5mjKp5Scu9rLonkjILqpnuzZK+OJZAIC+GYELqEGGgYe6dTCjAGBxQ3wc+GYBkoZxvjUGj+mkkrpsa6qILW64ckkj0JsZ5i91KCXZSSAFTcKpHuIsyH7v6fLrJ4c07Sq/qsTfJjUcZLpx/li8EjeWibD9Sa3P4sBPxuv6vKr0eYNzSar8/M/jMEDIGTisDMIdw9LGxJb2VAWPARBn/kWw6hkaVgqni8V090ZvJihngMdL3fBVb8HrrtTIJKPJurXz3uIwSHdB1s2Vr62y6t4KxH7qOsz2PJrkG6S2ojxCR8DpP4xb+V9W738h9FBNW4CzQZF2K1xYiQRlc/c+yXTByOM9CB86JPZ40ERR4R/u5M8INHHyaCuLbxD7NQ2YCm3YVsPEAahHnHeJLWtoFjT7Dt6tdI1LCoUwDVWWzBFf6WWLBi0GCnRKbrApc+ilHkwL0sZLpx5MfDBR11S4bAyUQgPcxioLixyxNFEgq5JG9ivyUy51HjdXvx8tDEs+FEP5M+uKPkdHl6TTzJwx2yJ4JBlW22PAiawgTYHGv5WPimjxRpwcsDT0FULU0uAnh+JV+/f4QEhbiS1nTreZ+pSxz44NHF9XZyS1o392CH6iHEiLYZM3Zm6+EJpjqjyZKqmVVqJxAplsaJgDzcJYElTVrIQ8ccJ403aRpSS9JEjSUMedqarqBpuZTVdCffGZgiy8900TM/gezK1Xj+9jJfjLv4Yz90UYLxiYCvlaQjHZAnLrrYIipSED4ulap1yehjvIMMOw3yyZND5fPS/MFx/JZUQfS0y138GWIJkRLSZZcUA/dIvsN8X4lJamTViEe7/4r6IM9j793NF8kdT3uN9+QepAnkuUgKUJfCy8/yn0v/a9I4BDnnAzjmM5/EcUie0KGFp7nYOZ8Z8Ypm7I9SP1LnfMoHHMwgEZOVlkEiwUvLCLPqZFS+2NPiN+98+DXGFuYD+aS6GyL4qLyIpzJFVl/ghiQDBNGnNicJkdiWj/gdFfKe9XERZKyFgI8gQZPfaVFcZvVreh4FFdf8LdWzr277Lb7ef57ktjjqftPxC425fu6YK5yqt8aLYj5Ca9pRu+4bXCAz7qSK6uBoCMhHO6+IneYT/VTWyaCsnakvYEeRfmJIDCX2ox/+7K1u+JV7s0ZCSH0FDk3jnR+at2r0babwG3my+3FD3uPadSKiu0H5qUKxfV1l14EmV6RAlDUKzoTKL+N3EOS+l/TgqHfFN4xdUQWf5yd63ufQZP+FG0JGyEuMqQ4QZDWJN3yoa3HWUO7z1f2yKdsGy94Jh9QOo+141a8636XOP4CczL1eMsrHF6Jdjso3n6H9NgQMgSlHYIYR7sJLnuqL8fz+AAMV5HSUicSB2xlEmAiMSnRY8oxvXw25e64LLPmyJ9uDBTK2wUFsVL4NfiHZDgVlRVolQxBK74HWi4EgjQ5XeRLZLgK0fbML4MUf6N6aI6153mmZWCwN452j59nHYqMPD34FSu2+GI3HMysT3njCZ44+yYJyG5M6Ip4vuBLjyVW8oxHCbTyPmmklKOg73/aBQQOHH3Vu6RfRkBfBNnrAGk/+M/oa9OkDbRh8MOA47QIYeMsFDt5DXcTgsfQLvg2N//k0eevn8kluR+MvoF05zRBI7sUwxuIun0J4MQZjENi5pIV5eMFags29lP2GiWiSBWL0TPqJBpO8KVN4gRQSC8mgJrZNSEF5KLFNPMVk2Vd7JMkkARA9AyNwI0ne7Yd2Yvx6J3u2LIYKStWJIdnSpCKQ6j/GApHFF3VKSfIoURaTjXjppUUw8O6mS/IEluph3yEWz7QnNLKTbz3hQud+igdrbFpXsZ2Y4WdCr1ieburTUnjtipjSdvwUfVlw7YUN5SsN2BQB13xAQV0BaRBg94+CCM/UFHvfb9GfPw+5/JSPl5Da/4YbfOZW6il9Xx0jVnD+Khw63ma+EkcW7wBk0j6UA7uZ2jXmhDL8Dh7H2sWhNsLYEj39yqZjqcCU8Wdv8c8iQsV781MP8ruf5JEfWrh21OsTEZon3BMETm3d+nWXyMnJ6OQQx6sZmic8DoFH8jDjEDI/Pk32OET+XvaId1CcAuqDeSfJd1/C6ICxgkFVAc7jv7oBaZmVNaVlivOZ0s8QcMO7X0Zz+ZESORnJAYXVn5Y988kuq8i/CAEb00j2eI92dhFkZWXmuOG3kHuScZAUXLKZ4J4rqpY3yLws07OHNpzCwWofbXG/nws1us46GW3xZGM71vvJ+Jfa/1bhMu1MChJ4Oeg9svNf0y+W/M04kkCqtYEkvfX0Ifq7Ksm/f+bgkm9S0s6p8KpzcGScXeUKvmYHRoTgnCGcXqT1n/j1I/5cke1pvOCnG+GuwknySP1NZhCCnDmfxg3JwpRLJfkHqfDf8C5kvg5vZ16FYULjxsYP4rjWSZ/J2mL/m8whs3NB9eF+7l5jPFKQ1RA7dhQgWtr9mXjW6TK55zUX024C8k8e3I4kDPUitzaKrL2YejGPklEXqiTtSGi97KueZB9++qaCYbk43yqX2teGgCEwBQg0tjKbgoLVvKXIaWRWArPPQLOKiTdBOEXklmq601HpPMhY1401vxNPkbaVzNPxqDyZCcI/EEV/fs45ODxBOCd68DTYQVmzkxxfFD2DZD5mb8ET+Qpf1kAUz54KltOTWfSK95JlPMNgg4EjgyxM4OC9BCxloNDCUJ7lBOV0kOmjBopMgsEaUn5wlwtkmDy0rMKTHz3OGO9ngrrpAfLJxO5AM/8AdWEf5XqNfBeQ78SI/IrPPxO/xMAU6DybusWiH3mjTB8TBupcgPbgg/H6GAlaCFUf3EsfG4JddSCBRt3xl/nM+3S0NXkAWDIEqiCg7cyJ1x9iUpkonBFaekbhc/5DZNNWl9wtQhuShDT46A9cZB1xLBqREoBMHXzsh3jh9OWzIwjb+Swo1Cc1IdHPRU67zKXYauvLh7f64BPXsqC9gPKpz66dMpC+Q0//hEm3DFU0Gbz8wujaB1tqLHhqZ2lHG0QgjYxPcaA2yRsF5blUL1GnEiILi72k6hCF9bJsxnFfD3e9gOE7O5cYfOI6F11HfBpkcur25ZPdTprxgDMwD/UB4ZVne+8/9Q/yHo2/cAeBL3GkqCMtofMTO59lC/rTzK80pjKtIoaA14HGaDhTk8gc7SQR4eclwmg7w8/diq72ZsaC2kasKKSl1zSn7WXiJ8Dybrbhr/BEUV08uGbwgW+49O6XgJbdlUg5SF6j2UmEld67+nalYTTJfUyQXB+h/j2AobY8RdCjH/RzLkhmeRrjPZzIB0zl5Nj6y8ovGfl7guOQY/wZfIKApTn5iakch0Tyxt73eU/+e6kv3ltBWuYipGW8F+nIo0+rTxBvKQw68fu+AWG2rTBnkTE3svkDGHVFmk19CiMV472T2W2jd57c8awTEZhiZ0V+XIuhKV1LHiS67mI3iLyIdmln4shiPPszJJ7+qCGDtTyMT0ZbnHqka5SA/iCDgTyBrF0hyYFj0YbCn/4DBGxQO3tkqBHhq50oXoJQjk011miM6cmDO0tiR5RmTPWk3Q8zBx964hp/SGNL61V/xbzhovJTR/+NY0wIybnC7J3Aqj646ugzp/wb7azyBjBp0GOEUGDaMDtsRMTXTdTVoUe/hxwMMkxgrzg+EfTUA67Lpfa96Qbu+XsMa9ldSK0f+0vXesFv0AZa62ZbTvhL392vIbhSjkiDd/1toS22fepvXMt5n6YOsK6uk0KLqT9FhH9xvnUutcOGgCFwEhGA6Z2hSSRhy3KsgBeg6/4JL5sxQrBqUEJLHI/xwNytLrPgo5C7LESjbFEt6phOzpNTFm39bltNQJoPODefCX9sGX4c+Qk4x8N4v8/aQsDPD3sZmUDrGjpaDAPyOpnMpPHbu2nqQ70fyC+R7ZLv6YVkPfKoy+y/Eysw2yiTvT7Aa4YArwGkSyoF5NTA5fXDhyDFkc1xHRt4Z6dhOIEIQ/ZkQj8deF60b+R9L3WBZA8eTQ/5SaGebnqketg2cnwiT0Jdo60EFnyCeriOSVy/C/Sg/3bgNue042AI782ECEoRnPmyVLqfjlEHRLRjOHFHH0PWCYMLBGpGwYhl5LBkCIxCICu9En/xLrxw6TdysgAB6R5uok8sS7Fzf8MF568sfCvPj6Gnb/EBiApfVvgg753hbU+yzfKewlGRXC1X/EHh7wl/wNsnxhb4YE6ixuu47/+1G3ruZwXCpfI9WGwxSY+/9TgeQg9nT6F/D6IvGXvfFypfMtnfQnZpC3xy18uFnxRB7BQg9JRMSMgUp7S22LO4qpmQwEjgfZl4ibGOBWYh+W3Fhb9Gf5DxsXj8Zotys5OCncnr0OWeS57Ag8/cVtCTrna/k9JOqt38FP9ewXYjxATI71gR1sl3X2DB/wBjJvWtWmJ+lGSLvsiQ1EGIO5I0rMMs9MMrz6l21Yz5Xjq0EXmX5ySP1JaSyK/kyb5qDxKBBAwtWM+cMUs8DL98t0tIqiVnsKx2nYiqOMR3mr5ZfbRShLGmamBZOecUT7dTdfqFohsHo21IcVxS+EY7TURo5pO8ICslSazk5UZEhCXeegzvyTf8qcIpXCZDU5LHuMchZngYo+N40idevS+bJc89peMQ9TyC9EqU/iyv2Z/uO4KW+90Y3l+ijJp3Tq+k9YxkHGQgG8LAn1A5ITyVJAehZ4mo3U4TQ1lk2enZ+DMicUnybE/sfBENaO3cSvl6GKaNFsv7+ROL/lOck+A8rU2z4+jwCz9jbHyRMbTIeazo/MLHsbbFwoWn0AcclLTzJf78nb7f80+m+R+7lyIYMsqTNMg96c4Bydml2fWUYodP1QSZnzq80xtVvLxIlRMDeKn73TY5HkSxQpLU4bzhrcpl2a/po9JH9xZOUV76mY4pjId4eMnptL+YL57I98QOnCYUGyVnCK1YbtVVxqU0DjWes+CkCJJh+X46tJTYG0VtOqExBnmYmnnqRjK+a+eBeJBcUjDXPFEeXo7jUZFRdpixIEMfWDcp3wM7fP75c4vzzX9nvw0BQ2DqEahvPpv6MlYvgeRiINWDcz+Iw22KCNFxvJx3sTA+wUDANtx5fL/kiwxqa+jX8BCaMg9cZrQYCAKz0HQPfI5dQwQ2OagF/CHm+CHIdjwcF38WORYm7XjDT9TjuzpgI0egwPCyhwRgd4BTkNdaiUGI1SJm2H5kSfDEOfYUbqfbCQT7DuNIhp0GZzm36HPg/QHex1xyKiU2PJGbOOwCkLtZcv58PKuZZES7OBdsJpoov8cOMjiz91qwvZ/AuF/hudopSnbAnegtxn19Cszih8Br97iz4EGyuI73WUT8CKP5W1ngMuE4wvvufdU5diekB3n/8z8CEb+KNrOI2QUGEBlEtAAlqDAvnvfOu2dgJ4w9k+tjEIsEgOl/Ez1+yNMTLBCjbN/rOjvrLT+Bp7RLZwACECVpthV73cl6xaXf8LqseCYOv/xzN/wifV4uOJfafXjD+wkKd8WoXLQFuvXS33f9P/sv1LksUTn4yHe5dtjFzroKHXUMqZAcBUKTBZ8WDpr8Dj7wr9TX7DXKOHL6R1jM0z81MYW4v4K6Ddz5P+japBE87IYe+Z5/ttgWFqV4tWW1gtW30X4g3aTlHEcaJ/7Y1YVn0jnyPNN23alInnh5+S4X/+U1hdsHZy3AG/V3CWz3ycJ3p8qHIIFpswvE7HuRrE8cb+LYaZfgodo9Up/kiQYRnxmiTu1+zWtOa/t88aJKgX6L61k5RtIRzS+mdEz5SG4kTyj5RVvRwq38+kb+VjtpwQN04Pb/xlyC8lDVhh7/EV31sGs59zNT3k4aeYZT7hwIrQhb16NbroKI+5E3RovUGnzsB7yjIRfZeDn6rl3ZRbvGZcZVEfHyjh167jaMcQ95Aky4BBesgYy5BFkNxuVTIMUu/G0Mey9mPTCLiIdajyZJldj7fhOyAr3gfuST0DcfuOcfXIogeDG837XraSRAHjmp7eI5mEDSZ+jn/1Qg9CWd4I27OeK+/J7BttnMHtUvZFOCIIFRkSCKMUKq114lOTD8wp3+3OSel4krlJvvQWxVM5jIczu8Qp6Yj/rrhh6/lrEhS9qG0P718QD8kcr/1R+H2AVcMk4yDp2AyCaw69DD3xsZhyB6pnIc0tMFZyEts+VjWWmZdzGo0JmliHOSlZZZdXKkZZhrqO5kvYkrYK66pd15tOMUZLskcNReU/I+zpF4wlvEdfTsT/NM08O7XU+iHQwR5NNSB970BpcU7TAOqZs3Ikv+Rh7vhTlVhcfXmNZy8Rdz4w2ew8y5+u/4b65l6x+iKY1kKztZsh7yuXY0zrZY4dbT6CsGWRHPRUHvaxaOfk676qQjPozDyfCrDxROD+AVHdIcGOzLkwLpBpdscGkcNCQzojl3/MnrGe/hM2aLI8gaTvz4EaddH99LHIlbqI8Pckx9Fmt2rdvLkvqxIF7qCmAsQlexQobRF1cMIcmYaKfOqB0l9EneAMZcKbkbA4sS9w/MQQ5ymo5NkqmMslaQ/EtKkmTsrh2kz0sN9qFJzxjcwRpCsj15Tkh1deAY48YOdqv8H9bFzKdIqtMKXK13paTA3QE984nDHl9Jgg3h5ODXJXOQ1G1hXVI0jmTfDztKDu7EoMp6OW+cYld/aNmZhfeonQPKNxN/2/clSXZBDD6zwbWciZF6loLAKt+ipHkDz5SkvIm3kLLKj6dl+RZdYR8NAUNgihGAVZvhScRgjA5pMUQMk2nv3dxPpzWbYDWr/oSOaim95BSTrnmIAwyEeHUHl37JpeUlcBx9SRHxi37LuXlXMLmH7MwPpPlrJus3pH9gCE2/vbdBmEI21EiZzBCE8V7Of5cJ2pHsRJ2FRCYCYU7Q08CiT0G6nw67xd/5Aaw4vxSE7eEHGdwhZ8NYxWedwbb3C3jW5r2XYPeF3DuId9jtLoD3debgL6gTs5EUWkZJRhZSxcU6GZ8z/du9cSWo4L7jSpQdw0QGXf9g23JymMCzROZh2PkcuwHWstvgKef23oL2/utIAr3hMuyyEFaZjo2Q72t4NwzwLQsZ/Jm0xQ/yO+ECaO9nBniHA8gCDUO8s90t0LEenL/A+9zid3GM6xHtohmDQGrfW67/oW/T1HIT/hol12JORHPm6B4Ci8qzJHcy12rS3/bBf0c+5ca57DlRiOvhV3/uPQX9JJWJ6tDD30Y7/VX0FN/P9Su8vm2axa8WG0m0euPP/4xJcM6DhHuE5q9yrRAzTU+MM7EzrsQb9UGX2vkCRPsQk99eF3/4Wy61O1c+FjDyfEyj15jq2YVW77N4ueJRmCufFjUKmtcCmTRlSZP2OPjlpBB8OfA2LCwKpqxgk3NjyTwEu5Gj2Ed/p6312jp8//9Bj3aPE8EVammHN2HhpQW1glq9g2fyq/fzdy/d4VzO1zWMZTqHa+I7n3NhYgOEJY1R5J2k0oc6WZQVtZGhR7+LJ9KvWZDRz4qEW76ZQIostIvOGc9TSyLD10M8Vn0wNuqiglKm0Ymd8nYyngc6Ba6R5rreizy4U2wVl0FOwSkHH0R2Aq3nMHruIcn+qK1p0bz3Vd7hI2xXZyyWYZv6oaC4IojDK5trLJxKeENor7dc8hU3SNtJ9ez17aiR8kRPu8J7/mcgpjME3U4ffdcN3fX3Ls0YoT40hExAkJ1M8mTPJAYwvD7tEuxykm6v2qpI0OjZn6CdbvLYVrqngtclwD2fBh/4F5daDwHVYHsNrz7PkzMynsiQmZc0E7EV0i6UKilM8Ls84e5lynLneW3fKtcUvq43DkEUaSeWH4f8OLkbuaLnMX7fPTIOhQn0i6TFlI5D/oEwwBOwOXbh5wko/g5j0lEMmpKWeQmi8naI3t8dTQQWgGjOB8nZxF9kBwX9+uhEn6/gu4wNChia0U/BeUBny1uZIKlIc7Rd9jXe+Sr/nY5MlyRP3fivbvLjm99RQZ9Dg/FjUHjD1hxZXru00U0fcvFXfuFSkljDESd9ZKcbxDEi5dvXRi+/MdG2WLsEU3tUATNTu15xA0hVNZLUv8tYnznGD44n+eTnf8vOcK2XIJlUYQ7sd3+yS8LvlKGeSfc7/uzNEMHHfbygrOZ6IGusPbbLDb/xS3aPPub7oPCydayDd/ixJX+/kd+4+DE3iUpiyO/a0zvc5QaYB0WRcQwjvygZM83v6TlZ64tsP4x3OMYl3rtvl6rryHNF1pzn3/dI3tPrk3YWJRhrVWaR6WnGnDhjcJo1hGTfNG54AwPPo8DmMqANv/JzDGi76B9xSMQhRrs6wryn/A6rgO9zMaZ7/foDvh+Vk0MSg3l0w6UuPJ++HpnCADyI6oramUj/+PO3ZWN7yAjCujnE7pcoY0Z+/ufzPevTBI/+QRZj1glDj3zHJdnxFDvtUnTyV8OvRIvyhcTf+wbSbLdk9fgZ5yrlO73eiJXGEHhvIzDzCXe9P02UIXvl0e5ESg5jfWzbABEP2X6yNdvr1ScZCNpY9ON57yCdA0Esp8jJBCKdVRcD9bIc03HhIXKVIK5pPDoCIl7r6IR5b3h5f8grHqNAehYY6xlm42E0WzgvIc82yh+qUBQGgiRab5Iu4Wig61Ln5qAnrvc1yhO+wuUNfpXBMzujnQzztiJz8xATHDQKkbhxrZRNHuK1kgwdxATwuGiS0YxEQF9fJ1PH8SZ/nlgDeJSPK1G38TwPdF3Gs1CfCxhTTpHi0v7nXTZsvACnwJxzXUb67W3rswaq3hfZ7RCHeN+BYeUd7kHcAW3DDnFvJVnPqTcZ7XLQwA5GClTrdynM+wiePOs5t4OfGgYUlVv1TvdRuQvP4e8wzv8on4w2ajsZ8lUZxp2EZ4t/Zz4ftdNm1YVxl2n6XShPG+/hPs6iicAIQXy0XvYV7y1SLRt5ZLV9/K8hqb7pktuf8tu3dW4C7zz9aKIanL0wOznNe43kMvPb8UVmv//f1rxHtXs38r2eox39xoGHv4MOKltQWZRIKifxJltX+ZFnpLYLezK7eGGubcQ+UNV5LnbpV/3ippH72TkTRyAA9vI8FvkpktNro/YedIMPfct7MAUgTBzvMD0gozILI594X3iURc/7DU/EpNFMF/GibduDt/8Xrmtxs//oGl8Xi0sYXLiB7gSvWRZc6jPTh3e6IX7yKXbhl9h5ca6vx/nvxvPbt5Mr/4Mb1L1oFykWgrrfdGkn43mmGX8N9UyBn1s++KcsoK/xJLt24IiMjb/EjhKkMlw0xtDFHGwQQ2TRjhy9T2nGKkh09MyPNy/2xDQBVfIJSYwR6WcUx2KgoVKJnGrb+nU3hIFCQUXV9mQUjLMjwOmH+avGAgfZLkIqH3hOmQdiHXhvX+Ha3v/1moRtaDEa+9EO+vCjtB+yQMJhiJ98qtdeRYCFRfC8dn/+Ev9b3u0iU6qlCIT7IPUlO6/KniVvSkkJNZLqjkPcWzvC0n3HqGc4zuSTpjvUvxAe9i2XQxBT56Y80ZdGMHwmz/yYiz91E31wzrMW44kkF7LSPBR8kpLap+Q1xpww6ITQoY+su9TFzvscQZMxtk7DuWNo3ionvWfpiMsImI+lE8CzPUI9aGTXotpi+0f+zA1GIAPRf08TFFpG6DhxaZiBN6Utjhn/k3kBY6s0+/UzruSNqd3sbDnH7ySs2u4YB6Kr3+eG2TngSXetv+kvh3EqGX7xDsaFLj93SPfDdWitRgpEkaHCW16G2sF7/qdfb1cqY5Bgm/KUFxGdZM6gvjTDzhd5yMefvZWxqY38Wb/KGQDjod/Nl7uHdkCIpG4h5kIE7/xKxoJK95yK7zSW+h0BYB5HxlGEu5ws5NGvH7+GaGfdj5E7PcS4IYNaLvk1xPpLXStylOUBZWNotmu+P/zcT7PrD0h0GTv0ozbkz4esl9RSGqK/OF+NVerL2j/xl35syt9Pv1su/m3v6JF44fZseZTvrx/yP5J60i4sL1FFe/PrirxXuy5WvhgRKuWrw5YMAUNg6hGoPhOc+rKNrQQiyBRIVQEite1PhGctAnBsuTf3bJWxdQXlhSxVuVXWIu+a5t6sLDdJ1si7PLqYgQacPLFYdk7Zn9Crfj0QaFvMVrQNqOMwoQyhOy/NbkhUbX8jo7Krcn9iqRVRn2lZCmm8FR3xrew+wMNduu1NTAG2UgXY6ZBZ8AmeC3KYAQ/zgK8Ldb1xuy6BzF7N7gN+mkIEM/51QmqDkQhmeQro3/gSV8aoJ55MLsoDzDOz0MGf+yG8zCHPefaGkie+Z/GYTAjmzmIQX4X1/10mVrvwXEciKM5OBnmvJ/DIwCtKLz7AYJ+JYmQJE229dS1k/WrqL1vr2lfwXvlekkS+/haVr7ww1PFg5/vIF4KhfR3YtI8bkULWPEtGxh69P3TlFXR43Im8AjLWdV2OMYHnCrO1kjplaYIIUHe0dVOLASePEYI6tlz8FQiS+tuttc21/TP/2Q09dSOT29t8AEJ5jPjEZFQT6JKkyS7buCNMlLXNOTSZActYeISQfOj49P/ty6fAiJnjB2kzufLJq1UyJPkkUgUs5EkZwbsodvGXULyiXVs6qQio/mX6IKWfC7s0Wtl+6zB9nPde78GgmE8sNgMx+izqYAziM3YeEi28v0HiCTjihCipLnqvR64vTxEWyomNW53b9ksWURhjtJjTvKTCueXXjvXvUNcSFlr/kSB2P/XtRN73aTzrfJrqdjLWhzlVzveECd6CtPf4Uze74V8/gLZ+liimEnhZCu3OKSQWzAFIjjDextHzPotu7GXeM7lw/BT5IIImdvHvZGNGIL1SrGlb6xFDeD8ruF/w2Z8g3XKXl3Twfa3aE3PMciOwyPMAxKeMWq1bv8bYzlysRpKsQ3jTVoynGHeJYZGRtIt2I42hvcorvZxwF6FeK0lPWbI4PtBd7sTQss1IqDQ6n6szDkHKeJ3ufCE0RWP9Eepc6MJ4PLdc9nuMk5BO0yTJOKD+NqW4IuwGUVvJSsvcSF+8snFcJuN5NHfGgCEDisg8p/GBeqU4GorDIimp8p1Ok1GM8ebpDc4Yu1LvoNldZOSLUg8kT9ZoUqDNNs17fnW9S7x4T3ZelmDeo2GwCW2x0XLMiPM078OQFIhAYksWhB0vUXaexC74/Cgit/x5gu1z2AX6x27wUaRQ2OnhyVvf30EQY+goJDmfkG94zYUudhEe8+jF1070Gez+1Bw5Tl1OEgjUG2G8cwDkPUF107lgyoV8dA+M+t44gyEgevansqR84YTp+SHUxfwNDAM87/Dzt/tg5tp14HeSaW4k/fWipHVKgB0AkeVnEfvp91mnzC86mv2oANgtl/8+WRCkFmebDOuQtIKoancazjWVNPR9vuxaC9GHtX74T8B/LWvm0vWy8m1l1680+1PEfcmwfvAGZL1zjKXp3qL5Qq5UfpybpXxXubaP/XnWE74s31EPYF8YAobAlCBw6hDugs8TZPK0peNjATN9Ex2tjAGawIl29L9PUmlbFuDhfE6WYHaphm+qLVIBrhXBGpCBAI/ngLyL65KSej48pju5J57urn0zExDItkkwMGRkyGjf5DLzhrJjmTyfG/Gi72RRpMCv0p9v1rvoOAOCEcMEerqlw2rDkOdOxNwhctobZUZyEvYBiG83jzokLfxGCXflKuyRN/K7KlQPFVw4DtmM13tgCJIwyeRBmvs+cBiEu95zDH057WIQ0R6DkOYaF4G4bzQ2gvT0kXliBkE94l4i6SeaMBYFKJfruoiFO2SZ380w3kzBEaOQz4vdF8EodacBY9R47zZTrgsyYZXcRqPESMlzUc/kHey3/KN9KA+r8BIki8bQ9rWwbb3kyy689AwfDFXbM32AJwgRH3wVAkcT1aw2pbzMLsEz9GPcQn1rlcSEVN7nhaB02lbPQn88SZ4wrZd9lfJtyW5HPfhWjojFg4wJuPpNR/6acGuhGoZIk9RH3fLJYzIfNA9DRcNamTybPJDy1ypobFDyFZUSuMmbNn+uTpEEwnixKL+FdJNDi3nfGEKUvAzQGBb25fk18ndoIbttckSZ6q7XMC67MLqFYKMseBLIxUg2JiOyIKEdXIyH6lO0dRdN9wjEV4Rzw/NX8D3a3Gd9nMCW25D+eIM+kvOlhyoNaZEvZUmkjBZPieVoNCsombY1a0t5znNeWqCV2oG0PNOQ9fnz5FHIiWW5j/7TtxM0ssN46g6/ei/SSwT90qJ5Iu1Edy6qS7qr148dffsK39DGkOgp1C3wCGIYaCSpLY9chzQUMkCNJGFVuI53ov6mWSnANnEFucxrpXqZkFp9jG5MWwyx9b516x+wLZ3+4Q287I7s5L2w40+Eru8fmKfK2x1PO21dV2DP0KL1XMoYXSuBke9Pcn2E6r36oslK6n/Cy7d4L33dQ/3GeMnFEGOC4kQEMKLmNaSzeeLQUQPTIIbbViRp9B6kVSx5M9+mMGZlRHZwrbzDAxH0cTlHQYVV5krtrBwntde2K//MDaOdm0RSRPrUkq/Jt8Nq7bU4nxCEV6H+5Q6E1ZZrJLVbjVe+T8mdFz3rkzWuqHyooXGIZ1R/GKRdKMhr9PQP18Tb34nxVTFJ8s+l+wQaJOj1bF6/Xv0x964lrVN4KrUZxsmWS78CoXtD4WvJFyrOQcOGiMKV1T/kxycFJ66b1B55HsUUcPxIAzoEwS4DmS8Tz9do0q6LEHFb1LcqBaULTd6NJskoeSIQIk7jxVjaYXgtWu3sxAgWychFT/+QbzeN3l/niTxuw/t3mPFdkmbpA+hk+/EGB6txtkUf0yY/59E9kPxoOIF/vo7qGtWhpiTeewj5wuK8x5Sv5ljqO+ciX8I4JmmQMEa2hpK8lhkT2j/1N+wguJlg0c9AhrOLR4ZarSt9nWTNi1SXdn9Ez/mkdzJJsTMnDGEssrbq/I9rI7y70Kf/xgf1VlBRBWzOJDSvZq8ChjoZaJyc6cBWhH5I49PaS/wcPjsvGf0UQcjq8MrzGNtS/ppApTgG6guKMA3OZ2c6892GEn28dmnkJV5Ci06j7rbUvDTI2N3CDsUQ99G4kdzzOuNYD3M+jRvM+TRu0AfomdSmFUvCx33i3VVLvv6z0yPJeiTJuO7neEPMI2XI0m4EkeQyomvuL0ebRWsxiNDnrjmfdq9nrTynU5yf9o//FTswX0dq7KHsWITsI1sl+VF58/lq/U55eX6teSJIAU3XALbVMLTvDYH3GgIBGjAt+L2a8GwjmGVmBzque67FMswiaCJJZOQatgot/e2J5DK51+oZsczy5AyKjb96PzzIiCEdeg30DSd5x7MYSjFo6J4ien0+Y8mjwZvxPLIOM/PLXiBSWveqMrgVciWwqZqBJ8fk+d2MJAIYAmcMEFe9q5/4BJhUFC9G/bOKzNcgzIRBz1nX+FHtFrwf4aYfx4SBPzPUk4CqR35eoPfuX5l+614iNMfyDovqgGMiIyKy+HmqFa3e9/IaVeBKygnFw0RsvO8vW3e0OyYj0tI/r54vD0C9gtjxk4GAPJJTh3aiT4lWLgs8TWY1WRep7HWRT0YhatxD0hGF8qEL6QkgSGZfPgW7sjStEEgdP5D1QBchrvflyZRuFoSrGKpGL+SkyZ+U1jb1MDiHOoeUQCVSf6ofcrq3k6nGZ0ruj0ddikB16aPMOfGykwa093zEm1lEhbSPLTWOgMfyGFragzJm4WSBR2hIwfAgecplABrP9dQ4MzsOaceixsl+xkkMEX4cWgRBvOjUeEh7immDQIpdXOljSHYQq8fa4uS8Fhlp00jgpZmz+B0xMi7iOKI5iA/IPpHbytsbL20FR5XeuebXdBo4MSE7hdReAKPbqdKnpmRMZdxID2jON8D8rd3vjJXUjrz4WfyNGcm04nawM8rnKWMWeHrDnPrc9vnk302+Y1kvZ4uQHmSewNzU69ArX3Ep7ISTLKWMfj5fW6OO+X3ZBYbAVCBghPsQE/Z3v+8y+2+dOOGOvEVg1R8RRPTTU/Eu7Z6GgCFgCBgChoAhYAgYAoaAIWAIGAKGgCFgCBgChoAhYAgYAlOIgNx/38MJT1a0sdOdF7FdcBbGQ6yHE0kKXtm2zuyNE8HQrjUEDAFDwBAwBAwBQ8AQMAQMAUPAEDAEDAFDwBAwBAwBQ2CGIvAe93DnrWmLToJtO2hL88fEXiMyGV5re9yyFhO7vV1tCBgChoAhYAgYAoaAIWAIGAKGgCFgCBgChoAhYAgYAoaAITB1CBjhLuwVOEPE+4SThKT1I31rS4aAIWAIGAKGgCFgCBgChoAhYAgYAoaAIWAIGAKGgCFgCBgC7yUEjHB/L71te1ZDwBAwBAwBQ8AQMAQMAUPAEDAEDAFDwBAwBAwBQ8AQMAQMgUlDYOxhkyetKJaxIWAIGAKGgCFgCBgChoAhYAgYAoaAIWAIGAKGgCFgCBgChoAhMHMRMMJ95r47K7khYAgYAoaAIWAIGAKGgCFgCBgChoAhYAgYAoaAIWAIGAKGwDRCwAj3afQyrCiGgCFgCBgChoAhYAgYAoaAIWAIGAKGgCFgCBgChoAhYAgYAjMXASPcZ+67s5IbAoaAIWAIGAKGgCFgCBgChoAhYAgYAoaAIWAIGAKGgCFgCEwjBIxwn0Yvw4piCBgChoAhYAgYAoaAIWAIGAKGgCFgCBgChoAhYAgYAoaAITBzETDCfea+Oyu5IWAIGAKGgCFgCBgChoAhYAgYAoaAIWAIGAKGgCFgCBgChsA0QsAI92n0MqwohoAhYAgYAoaAIWAIGAKGgCFgCBgChoAhYAgYAoaAIWAIGAIzFwEj3Gfuu7OSGwKGgCFgCBgChoAhYAgYAoaAIWAIGAKGgCFgCBgChoAhYAhMIwSMcJ9GL8OKYggYAoaAIWAIGAKGgCFgCBgChoAhYAgYAoaAIWAIGAKGgCEwcxEwwn3mvjsruSFgCBgChoAhYAgYAoaAIWAIGAKGgCFgCBgChoAhYAgYAobANELACPdp9DKsKIaAIWAIGAKGgCFgCBgChoAhYAgYAoaAIWAIGAKGgCFgCBgCMxcBI9xn7ruzkhsChoAhYAgYAoaAIWAIGAKGgCFgCBgChoAhYAgYAoaAIWAITCMEjHCfRi/DimIIGAKGgCFgCBgChoAhYAgYAoaAIWAIGAKGgCFgCBgChoAhMHMRMMJ95r47K7khYAgYAoaAIWAIGAKGgCFgCBgChoAhYAgYAoaAIWAIGAKGwDRCwAj3afQyrCiGgCFgCBgChoAhYAgYAoaAIWAIGAKGgCFgCBgChoAhYAgYAjMXgdD/Q5puxU8mk+6ee+5xP/3pT10kEnFLly4tKeLQ0JC79957/fFoNNr04z09Pe7OO+90v/jFL1xbW5tbuHBhyf2bcfy6665zL7/8suvs7PQ/xTfYsWOHf7Zqx7dv3+5uvfVW99JLL7nu7m43Z86c4stdvePPPvusu/HGG93BgwfdokWLXEtLS8n1Ez3+y1/+0un5BgYG3LJly1w4HC7JvxnHr776aqd6smLFChcMltqNHn74YXfNNddM2vH777/f6f6hUMitXLmy5Nn0x0SO65lU72644QaP2/Lly0vyb+ZxvfdKbSvf9qq1rUaPx2KxUfkfO3bM3XXXXf4Z29vbR7WtiR5X3Ve/obbT1dVVsW006/iqVasqth29u8OHD1dtWxM5/thjj/m2NTg4WLFtNeO46nYqlarYth566CHftppxfPXq1SV1W3/cd999vm2pz1DbLk8TOa628/Of/9y3LY0rldpWM47ffPPNrlLd17iVbzuTcXyibUfX58e9Sm1TbeuWW25xr7zyStW2Vev422+/7ccttc1K41b++O7du93ixYs9hsXv/5lnnvHvTm1rMo4/+uij7vrrr3d6T+oXy8etiR5/8MEH3bXXXuvS6bSve+XjVjOPq28qTxpXfvSjH/k5VaW2NZHjaluak2leoXFD435xasZx1U3NezRuLVmypDh7/87uvvvuSTuebxvqfyrNCSd6PN+2Xn311Zptq9rxfNuZrLb19NNP+3dbre3VO/7II4/4thWPxyu2rYkef+CBB3zbymQyFdtWs46rTygfN1QRNW6obanuN/u42o7GDbUtjRuV2tZEj99xxx2+7bS2tlZsW5qzqe1N9LjWOwsWLChpu2o7ur/mzRp3mn1cbUNzPrWdauPORI//8Ic/dEeOHPFzPr2j4pRvG5N1fKJtR+ulH//4x65a29R70XquWttq9LgwUd0tH/fy6yXhVqntaFzRem4yjqttady46aab/LhSvh6a6HHNJTRu3XbbbX7c0LylODXzuNY7ldrO7bff7ttWR0dH04+rbWnO99prr1Uct4qPq+3Nnj27+PHdtm3bCm1z7ty5o44/9dRTvt87evRoxbbVzONay5fP+fJtY3h42PeLYz1e8rD2hyFgCLynEShlQqcBFJlM2vUe2e1+cedP3Hd/dJNLnNjjls7uLynZ8d4+95Prv+duuf0+l+zb2/Tj7+7e5667+gfu6ededsH4QTc3eqTk/s04/q1v/COde8h1BHtceHBLSf5PPfmc+9Y3rq56/Jknn3ff/D8/8AvnWeEeFzrvzJLr6x1/8O673D/8y9XuiksvcAtnQYovLjUoPHDXne4fv/GjcR+/+9Yfu3/65rXuy7/9Kbeie9jN6mgvKV8zjv/9P33f/ekffsmtmpd0sWikJP87br7a/dO/Xjtpx2+98Xvun791nYv37nFr5idL7q0/JnJ8KD7sbvnxd90Pr7/N1/2V3fGS/Jt5PBA/VLHt3HTdd9xtdz7gUv37JnZ8YJ9bMquvpPzv0Lau/cH33LMvvOZCiYOuO3K4qcefeuJZ96/U7Sh1YlZIbaOsbdU5/vQTz/m2FYtFnW9b55ZeX3x843IMCotLF48P3HmH+4dvXuO2Xk7b6hho+vG7b73e/e9/vc59+Yufcsu74hXa1sSO3/XT69z/+Ocfuj/9t19yK+cmRrWt23/yA/fP375+wsf//dd/x51Wuvbw9eCnN3zX/ct3fuwS9Our5yVK6ob+mMhxtZ2br/+O+9ENt1O397oVXUMl+Tfr+E233usyg/tH1X2NWzde+233s7senJTjalvXfP+77rkXX3eR5KGKbave8Wt/UP36bNv6oWuhbcwOH3ehc88owa/e8acff5a2xfUtMX99sOz6/PEN61dXaTu3u3+kX//gFRdOyvG7b72Ofv1699UvfcYt6xyq0LYmdvyOm7Nt599//Xf9uDh63Gre8fWLMiXvRn9oXMq2rX1u1dzhMR/XuPTN791A2xx9vdrOTxg3rr3pDj9uLO8cLMm/+HiatjGe4zdc8213xz0POsecbHHHiZL8j/eecDdc851JO/7Orr3uR9//nnvhZbWtw6Pb1gSP/+rxZ2gbV0NoZttGaOD0kuerd/ypXz7rvsGcsK2t1c2OHHfBc8raZu74pg1r/Zxv6aLSceu+O37GuHKt+9DWiysev//OiR2/66fXUveud7//u7/hls4ZHNW2Jnr89p983/3Ld29wf/5HX/bjYnnbatbxeO9uVz4n04vSuPTN793oUgP7m348Py5de9OdftxYNmegpG404/iN13zL3XHvwy5A21rU3luSf49vW99yd074+CNuTrTfdYUPleS/07ed77iXXnnTRVOHm378V798mrZxtWunbcxh3AqeU9a26h5/xn3jn3/gOtrbsm3r7PLrn3F//3d/7z7yAdoOc74li+aXPN99d9zm/jfrhck6fuct11D3f+y+9mW1LY1bbSX3r3f8Ll3/verX/+ym77tvfv9G9x/++CsV21ajx//iT77qx9XytqnrtV7LDB0cNSfTg2jc+dYPbpqU4/lx6fqb7/J1v5xrmOhxtZ0bGbfu/PkjrHcOuYVtx0veTTOPd8YGXGdoa0n+alvXfJ+29eqbLpY+Mvbj72rc+7Z7+dW3Kl7/5GNP+zmdbxtqW2dvLrl/4TgcgMalwFmlx5/i+n9hvTF7Vjt9Q++o4/fdcaufk330Q5e6BR39bsnC8rbVvONrFzk3izZenO685UfuG4wrf/jV33RLNG41cDwQDLlwrMO1z17odu49yny3Fce8VaPI/OL72GdDwBA49RGYVoR7Kjnkjux+xR3Z+7rbtDLiPnflWUwg+t2eN1hkFaX4cNKdtabFdXzmwkk5PtA35C7cPMetmn+Wmxs7Mur+zTh+5cUrXTAQdOGht8m/lHSMDfe4Wsejw8fcRy9ZjadAwIUHtnN9qUGg3vGF7T3uC1ed45Yu6nD9+55ze3pLPdwXdRyveXxhe+3jWsx/9TcuchtWhNzhHY+73mhpNWvG8a99/jK3fnHGHdjGRCZU6uG+dmHaTebxjUuD7t9+8f1u9fzEqLqhajqR46lU2p2+IuL+zW9d6pZ3D43Kv5nHl8zpG5W/2tbZa1lY0LYmdvwiyPrR+Q+qbZ3e5VYvpG1hyCpv2xM93qK2cwmTGyY9ocHRbave8WjimPvYJWtcMJRvW6Vts/h4n287pd5MCzt63W/TtpYt7nCTcVwktNrWxuVqW0/QtkJFPaPzJPVEjsuApLZzGoTdgW2P0rYCJfmvgyRvxvF1tNHyd68bbVoe9m1rFWR/s4+r7ZyxKkbbuoyF3+Co/Jt1vOUzF7nFs06Myt+3rXUsLCbpuMali87odmsWneW6MGSV41f/+KC76PTq18dy406YnT3BgW3kX0qc1D1O29K4FQoHXWhAbbPs+tzxrs62im1nESTrF6462y1fMjnHR9pWoE7bGt/xdbQptZ11i1KV21YTj5e/e9+2loWybWve8Ki60cjx01fk2maF69V2zlwdc1G1ra6BUfmXHK8wp2vk+Lnr21xXjLbF/KT8+dS2JvP4QN+gu4S2tW6x2tbBUfef6PEWjTuXrnbZtvUW+R/UKymkuseTun4Ni3raVv/ottWSO97d2er69jLnO146bi3GMP6Fj5/jViyZnONrFiQZty52G5ZWbjsTPb5+ScC3rbULKretZh1fiQNJed3TS9rMnE1zwsk4rraxZXWLH7eWQraX378Zx885rcN1tVzkFjF/Kc8/Hqdtcbx7osdbL3SdkO3l+Q+eoG1tmedOW9oyKcdbfdta46I4OAX8uFXatuodV9u56tK1LhxhTtmvca/0eh3XnG/FUo1Lz45qW0twGJvM42sXptzvfZa2RRs4vJP1FuUsTvWOr1mUrHn9actoW/Tra2nDleaEjR5fw3qp2vVqO3KAKK8beo7T4QIm63gqybi1tsW18HxLKqxXJnpcbeecDe2uuw0nAcj28udr5vE5odHjktrWxWfOdactO9ON97ja5oZlGKsq5N+aG1eikbAL9GvcOlBc9Vzx8WDf6OMtyaPuqsvWugjrmErHfdvRuLSshXGLttVTOm4187jnKiq1Hcat9UsyWS6jgeNBT7jPcoFop/vnax5yiWTQ/dVf/ZXbuHGj3xVfApD9YQgYAu8ZBAJsExvtCjUFj59OJd3BnU+7/W8/7oYHjrskkgYJflrxprNkCBgChoAhYAgYAoaAIWAIGAKGgCFgCBgChoAhYAhMRwQG2fX3//7j7e54f8L963evdWedfa4R7tPxRVmZDIGThECp6/FJumn5bVKQ7YM9e7Jk+yBbrnCqlNyKfiwZAoaAIWAIGAKGgCFgCBgChoAhYAgYAoaAIWAIGALTFQE5i37+4+e7tAu7JfPbUTSYriW1chkChsDJQGDKCXcFo7j6hz9wQ73vutOXJlw7GpaWDAFDwBAwBAwBQ8AQMAQMAUPAEDAEDAFDwBAwBAyBmYLAOWes9EUdOPqmSy9GTjHYOlOKbuU0BAyBJiNQKn7d5MwbyU6R0f/2v/2d+6d/+b5LJEYHoGwkDzvHEDAEDAFDwBAwBAwBQ8AQMAQMAUPAEDAEDAFDwBCYagROHNnpJJtsyRAwBN67CEy5h3skEnGf/MTH3eF3n3Zt5t3+3q2J9uSGgCFgCBgChoAhYAgYAoaAIWAIGAKGgCFgCMxwBBLEJcxk0jP8Kaz4hoAhMBEEpjxoqmK2Hti/x7103z+4ztltE3kWu9YQMAQMAUPAEDAEDAFDwBAwBAwBQ8AQMAQMAUPAEJhSBM6+8v9y0dbOKS2D3dwQMASmDoEpl5QJBAJu/vx5RrZPXR2wOxsChoAhYAgYAoaAIWAIGAKGgCFgCBgChoAhYAg0AYG//cad7gtf/Io7dOhQE3KzLAwBQ2AmIjDlkjLJZNLdf9/97u2Xd7rzt6yaiRhamQ0BQ8AQMAQMAUPAEDAEDAFDwBAwBAwBQ8AQMAQMAffMSzvc/sMvu4GBAUPDEDAE3qMITLmkzIkTJ9z7LrjABTO97vt/94fv0ddgj20IGAKGgCFgCBgChoAhYAgYAoaAIWAIGAKGgCEw0xF48vm33eJNV7lPfOpzrq3NpJNn+vu08hsC40Fgyj3cg8GgW7Z8mUv07R5P+e0aQ8AQMAQMAUPAEDAEDAFDwBAwBAwBQ8AQMAQMAUNgWiBw/pmr3Jkf+qiR7dPibVghDIGpQWDKCffW1lb3D//rf7jXH/nW1CBgdzUEDAFDwBAwBAwBQ8AQMAQMAUPAEDAEDAFDwBAwBJqAQDgUctFopAk5WRaGgCEwUxGY8qCp8nDfuHGDW7F07kzF0MptCBgChoAhYAgYAoaAIWAITBiBYDDsguGYCwRDE87rZGbQNmehm7/yfNfaMc9R+JN565N6L72XcLT9pN7TbmYIGAKGgCFgCBgChoAhMPMQmHIP95kHmZXYEDAEDAFDYCoRiEB2RFpnu3Qq4eIDx1wmnZq04gRc0LV1L3ULIZKOH3rLHdn9/RzLdQAAQABJREFUStm9Ai5KWToXrnN9x/a4geP7y4439mcgEHIdc1e4ecvOdMcPvumO7n199IWQWJFoG8897FLJ4cLxAN+HIq0uk0m5VGKo8P1kfAjliMAUZcikkpNxi6p5RmLtbi74tHctc8MDPe7Ajqfc8ODxqudPxoFQJOZCoahLpZMuNSysM027TSuE5eLVF7sTx951h999EVKvxXUu2uAGeg+6gZ69vN900+4ViXW4riWbXD91tp+8Z0ISCb1gxdku1tbt9m1/nDpQ/O6D4NVa5TEytJch+omJ4Rfkvc+Zv8bNXrDW9R7azqvP+M89+39Nm3275N5qzy2z5rr2OYvoF/a6ob7DJcer/RGAbJ+7/Cw3e/5a+poXXM/+N50I+EA46gL8y1Dv1O9VqgtBzgmGIi6diLs05+WT/5481DcUXxeKtDj1HSnOD4Yh+VWvOUf555PqoJ4lSV1X/1IrzV12tutavNFt79k36rR8GZSPcyPvIRgK+/aUKPt+VAZ84csSjFCWQY9D/pxITLq4AZeID+TqQCB/qOT3SB0YabORlg6XTiZy/enI99m6FOReCnSXcf48+jvh07V4s1u09iK369WfuxNH3im5h/1hCBgChoAhYAgYAoaAIWAI5BEwwj2PhP02BAwBQ8AQmNYIzFm43i2A+Bb5IWJJBJrIFxFTh3e9ODllDwRcS3s35ORml4B8KSfcRViJHFu87nJ3dP/r4yfc2e3Vgmdo1+JNbnjohHNlhHuekF++6YPuxNHdkD33Fp63dfYit+qsT3DvfW7nS3fBD40QWoWTmvBBho75q85zHd0r3KF3nnXH9lUwCpTdJ9bWiUFiDoaRngmT491Lt7gFq94H8QeZmMEUQh04mSnAO1q55ZOuFSI1CUm584Vbea5eijBC1E2kPMKqExI8DZF7ZNfLGGBWUq8uc72Qeu8eP1BClo71PrPnrYKETbu+o+/6S2fNW+2WrL/CHdv/xswh3CGNZ81b6+RJfXj3SwXCXW2jvWupW3HGRyvCkkrG3cEdTzdUXytmkPtS5LCMIp0LN+QI6KT/PNR3dBThLjK7a9Em102/cWjXC55w13ftsxe6BKTtYO+BireSd/icBetdFINIGkNiGEPavBXnuu6lm7PnUzdkbBvqPwIZ/waE77veABfGGLVgxXluFka7g0Vt039Pn9nRvcy9+8q9RcR/wC3f/GGwXOz7jFng10l5+3t2e6yGh3p9f7R0w/sh41vc7td+4QZPHKxYZn0Za+tys7qX0/Wk3HC8jyYx0iai9Ncrzvyki7bMoo86QF730X5EZDu3eP3lTnVz54t3kL+MEiPX+ROK/lu46sKsgePANsr4K3CIU/5FbsWWq1wqPuR2v/mgW3nGx6r2C4d2Psc48ULBcNAye75bTXtWG9750s+KDA0Bt/aCz2MIiLk3Hr8G4267W33mp1wc4972527x/VhH13Jv/DPCvegF2UdDwBAwBAwBQ8AQMAQMgRIETt09nyWPaX8YAoaAIWAIzGQEFqy6ADLlKgiXdS4ZH3S9h3d6z99o6yxkDC6Y1EcToSeyTZ6moxLEkjyED+952R0/8Naow41/gf8q5H3V+0D8i3yTd3fbrAUl2crrXARQa9n3JSc14Y8AGMi7uL1zKUaPWQ3lOAdycuWWT0Airmvo/FondfDs0bY5eLY/7fa++dCECfxa96p0TM89Z/5qSL4lbs68NZCYK1HOqFAnKl3cwHe+npGfr2c46Q5Ayh7Z84rr2ffrCZHt8v5dCWG4AjIyn7QTQ6S1SNuZlGRk0Y+MH/mUgaTVro9hiNPEYB/Ho66jcxnezm3Z7wZOuCQe7hNPaqMjfcHI59HSLyqPyHC9v76ju/ytW9rneeJ54er3VS1KK4S8SOTB/sNu6MQh/6wts+a5ttmLPYkdH+x1IQjwzkUb3fLTPwoZf5b3EFediXV0uza1zdhI2/Tft3fhab+U66Il91V/oX5D/ccAZLp26syDtNf9JZsiA5fabQICvXhHTUkmuT9mzVtBnzDbnaBfFhFeTJyHMR7MwkiXJanJk91AATzVlWRk1Pd6Z6qntVLf8b2+j1sAfjKCkolbuOYi8l7p+il/JlcHVA90THUgSplUJ3zdyJH8+XuIUJehxj8v5xcnXaty8cI93tnzlvhTZNiUAVHvQEYUS4aAIWAIGAKGQCUE/vYbd7ovfPEr7tChQ5UO23eGgCHwHkCgeSvFcYKVTCbd/ffd77a/stOdd8aqceZilxkChoAhYAicqgiIXFm8/jJPnux8+U5P6qTx8hTpFoq0eRJWz56VdjnN9UB8z5q7ysXwrN6P9IQI0nY8OUNITiSH+t3xo9td/MQRrgi4WHunm825xw+9DYkzzxPaiXgvHqtvuQTnFicR4vI6FvGbwtv9GFISXmohnfDekfJIzSZImgjyEwtOg6Ceg4FgwB0//LbPr0MED+RZKBrzRFDv0R0ujodsY6k2IZXPQwRa+9zlEPOL+CqFQWAfmEn6AGkEyK/ZyGLIgzYR73d9PXu816sIttZZ88Fgrv9bxB0utu7ovpd5tvxz5e+Q/e3v0wUJhVPq8HC/NwRI9kVkrn5aOuaCwVpPkom4SyYGkUYRWXXME1ny5u3oWuGxivcf8/Imw/ETlLGd97cSL96jkHhzyHcehOmwzydIOaOtnV5eIj7A7gPK3EFZ9e5TSEP08zwixPKyGKojIsbbIDKV+o7tcoM5b3HhoGfWTgldI0mgWrIZ2mEhslMktZ5Hns7HD26jDiSom8J1LbsPdnmM5VGsOiqpEXnGateBjENz5q+jLuzg/Dk843IkKgapr9swHkASliXJh6SQ98jKg2Q9f/U8cxae5utqhmOqV6rLrZ2LPQ7yaE6x6+P44e05wjbsiVM9ZxpJjHkrzvGGCmErjIqlR9QeRIaKBA1S13VOz4E3vdeyipZvX8f4Tm2rHRI1XWgHg2Wl1ysO+vY0uu0dHWl3lDPG+2yjTY3OKwCWbZ7YFMk+1Kc2WyFh9BrCO3rX67/wxO08JFlUj0V073njId4pXuHUT6VgMOpmL1xNu5zL06bxqj6C8e5tXwfyx+csWkef0knTSXqjXh8SP/XkaES+q7630x7ifcd8u0qrX+BH16ofkIRP22yMZbzK7mVbOO+IN9b5gqlsPGMreciwpmcV0S3yXFIyqkvHkJc5CoEv4lx5zV9+Dl7WZ/n7DfbVWszX7zckLSSZHGHXveQMVQXq+Brfpo6x2yahXTdVkt/lM3eNbxu9R3ZSr0bkrnSJjivJWBDDUKddKiLmh4dGpGv8CdxTEl7V2mUfOz2OH9xO+TZSznNc6MDrtMH11NMedxTP9TgSQ7sxxOlpu5F90W6Cgd5DbtcbD0DGIxtDf1csqeMf0t94bP+p3fRSb+ez80D91EwzWo3tae1sQ8AQMAQMgfEi8MxLO9z+wy+7gYHsrq7x5mPXGQKGwMxFYMoJ98HBQfcXf/GXLpDudd//uz+YuUhayQ0BQ8AQMAQmBYHZSCxIskB6xkd3v5zzoMzfqgeyLSt1IHmEJae93xOf7Z1LPIE1iJfoMmRYRK6k0SAWmTV3cIvbjhzIcP9x7629ZMNWT4S24tkpr1gRRvLM3vH8TyFqsmSzJ5UgoESwhCEBRbrMmreSc+6ARFuEnMO5nqQUKRRpaXcrNl/lZRwCwQB63ynOXU35X3dLN3zAF1wkYBA98O6+zcgZ3DGK3M8/3Vh/S8t9LvITC/H6T0IYirSVd6u8ZcMYJ5aARRuEapJnDOOdKW3pfW895gm+2Xhtz195ridkRWQPHj/oeg6+wbOOJlNVLnm5i5zzpDU4xTq6vOfqMIS6JGfkXSpjhjCYAxmtQIMHtj8B8dbjusBXnqrCEigg6yJ+h8DeNx+GjO32x0RU6h7SrZcXsyRt9B7nLz8b4pTAhTyrCGQRxDJ2yACgd7fn9QcxoGzz5PmiNZdCOJ/uidsM14rkfPeVe7w0hfKRvIdIXd1r37ZHncjFPFlfjL12HsyZvx5ZoUGe4UmMOIvdLAh7PZNkjVrwFl607hLXdeKYxyHsvYxTSASd7na8dDt17ZiT97IkNJSP5CxkWJAERyfnSKqinACUQWIBz9fDPfrwlhaTuOL0j3siVOXR84j4P4C8xrKNH0T6I+oJdJVpHlrnbz97s9eZX5arc8FQyOnzcUjRYxC3C1ae50J4Gp/AACCPYMlxKD999iQpRgLJjOx88TZfznz7kqSQSHSR+/l2sP252yg/LzKXdL2MLcs3X8k3pW1vx4u3ewPIEuRKZKRQ+yluU9m8pNnd5laf/RmPtcqU5l0FaDOjEx7u1PM4BoIgXst53W1pduu7fBIuy5BRmU0b9s+nPKkvPQfedrtfv5f605o9jsSJSG7dU3kpnsL+tx/NZ1Pxt7zQl236MGVu5dzH8TqPeK/uuRDrLpWBDD7qCXJh0Tqr2y1BgurI3ldKCHeVT17iIumTGAiKSX6e0BtnlI+S6rvqveRnWiHxaxPuFYtc8qXe4+Hdz2NEWe7mLMJQKG956rTa8UDvPt+WSi4o+kPPrjIMUTYZCkpJ7ZETBzFqSV++vXOR718lBVac9E6Wbtzq+4ZK7VJe9gffedLHuuhaRr9Df60+Yd+b93ijloxlw7n3nRju8/1KOhX3ba/cCFB83/F8zsrfOF93jXAfD4J2jSFgCBgCpz4Cf/n1q9ziTVe5+fPnn/oPa09oCBgCFRGYcsI9iLfW0qVLXaJ/cjRnKz61fWkIGAKGgCEwYxDowENdSXq5Wd3exZ5QzD+APMRFOkqWQHrhcyCSD73znPfQlcf0Qbwf+9E9FyEoDfi5kDWz0YI+3P+cv0ZkvkjhfW89iVdpL8TZR1wnRKACJPbsz8vEyGu9xe2H8EmQ5/LTr3SdCzZCTP0SojPmvexFmMlLtXPhJkjU9XhNH4B8e8ITd62QyMNDfe7Au8+5AYIoauybT1kUbHXW3NXeczX/PBP5LXJaJJzkX/ZDXieQPtBnSZ8oAKcMETJa9Bx4A+JxjVu0/lKvhb3njYf987V2sCigbNIQl7e4vMarJXn1ihSV1MpxvGP3vfUERga0oNGh166Co/teda0H0bzm72MHfk0gULSs8SjWjgVplYsw13saxAt1warzfTBCafELQ3n2Sj7m+L433eHje7z36hLIask/7N/xJOT8m75Yx/AOT5CHdhF0QRTOJx8R4Sq7iHtpXyvQ6f63f+XrQ2uOHBQJPwg5qHoTwut59bmfcQtXX+R6D+6oSLiLiGyhPMfwWFd5+4/vhhjc5A0wwxgQVGZ5rYswlV643v2S0y7j+Apflw4NZOua6meIQJT7t1GevoMQjB9CnmYVdWmdJ1GLsfb1ivNVr8T/iqifu+x06lE/ntv3+7ag95mEiD6851UfWFXEorCcD5muenBw51PunVfuduvf9yXvLb/zlbv8Lg95cKssIs2V5Cks44UIUx8fACmNFUg4zQUnSdoc2/+abyu+fZHvge2/ohy9Re3gEYwZI+S2uHfFPKjW9lROyROpDh3Y8UxZm3rEG8MUgFMGgD52Rex7+zE3u3sVz3YBzz12eRjfLqn/3dTFfojffW8+4p9dBrC5Szdh0HjHvxcd1+6AQ7xDEdoyonRTV3W8Gqktw9J8pFgUIFUyPX3aTQJ5rP5CeMkQ0g9p7Q0jGLz6CYK759cP+HZX/L4jkPVqTwpimpVlKT5a+lm7RIYw4swlb+1ayUqylJ4z1r+086OXnT7qI7VrZIi+Q7sZkniG10qz6b9kGDvCs9fyhFdfcmjXc27paVfQ1i7gXupbqdi5NIt2MHfpGbTd/VXbZf9ReeJv47wzMWgsA8tD9DOve4NQPp+T8TtB3VeKIddjyRAwBAwBQ8AQqITA+VtWuS0futK1tbVVOmzfGQKGwHsAgSkn3FtbW93/+l//3b3+6LffA3DbIxoChoAhYAiMFQERlEqpdFaqQF6kXvdXusUQhyLCRGblkzTV9217DBkGyTmkIBhPQN52QQp1wAPKC1dSMnPyp3uPzL4jeyCZn/depZIgWQhpKb30POEur80Th3ZCED/tArhkS8pBhI9kNopTEI9hSYUoHYOo7IFohsF2fZBv8tBMSFYBGRsRVL4sEHOxttI8/MXj/E/llPyESDiRh0cgYvuQrQlH2v3zyPNW5KM8skUIZqVkFvBddjogok/SEvJEV3nlIV8vSQ6lB3kdyV1IukEe0GHeWQIDg5cBAS8R7cJPzyzZkrYOpDUg9iNRgkN2pLxRQB7f3utbLu8kXXvwnWc8Qap85ZEto4mMJwN438toIX3maPtsT9DzEP645F1kZGhHZkVkaA8keQ/yE3F2NPQdfccTyzHIcf2dl5SRx7CXPoGcl5RHsbc2f3ivWxGnvSIgIXx79m+DKF/rjRjFwWNFWh7Z9ZKXzVHeIm1lkJCxIZ8Gju33dU2SPpLuaV13qX83ea3v/HnlvxVc0kvaHHie+8sTX3JBu/Fij/t6lSXRc/WKi1XPVP/zdZgtHu44BiTVkW5JphQlkfPaIXAEg0cvch9KR/e+6j3nO9DnFuGeT5IfEZFf3A4kMVNMuOs9a4dEkjpQqe3JaKFy9PEuy9uU8kqgu96BkUNJntDH973lpXM6aFuSoBlr8u0S/AIYEv5/9t4ETo7jPO9+59r7xAJY3PcNArzvQxIpUqRESqJMWZIlJ3IsO7H9i/05h/MldmInPhLHcb74SGxZtuzIlmSJou6TIiXxvgCCAEmQAIn7vhZY7L07M/09T/X2Ts9s9+zuYBdYAE+R2Jnprqqu+ne93TNPvf0WJ5zYR7KkjXNc8WkVhpzi/tOwGe5nqBLG7qboX9sc7UXO8C6NfHoDIaTYF16HhuCd7iZJRhrpuSdYuB9Y3OTQWYxJPuUSTolh26QNjhUzHT7uuIqhPK4f7joClueaaAN8coQMeF1IYQKTxyhtZ/g4vG404CkWxornpASf9iiXeJ1oQVgljik+PeHWKxguwKeHeD3g8eLs0m8jJhDdAwhpS2PMjucaVa5NlexzC1ujICfZlERABERABEQgikA6nbLq6uL1U6LyaZsIiMClS+CCC+78wbx27Rrr3d126VJWz0RABERABComwAXqmILFQimo79v6bYjGbbb82g9D7Cr2HBlELN/A05JhPBZd8R6XhwJnGmIsEz1rCwmCGERWxhinADTI40HQ4aJ6hTScB1679CZl7G2mZFE93AARGSIvhc7es0fxSiEs74QoxlWndyfby7ZkINYHoStY11iJdbJhgTju5+dnX2imADuIeOHH4fFN72gu8EnRmTHCKXT5nrAZxDaeCzG21fW1r+sY4lifgBbrC3YMzTHExSed6DxWi/z99FZmf5xQiBAOjBXuAEI4c2Igs7n3/jEodNLrnCJoAzzA61CewiXjvg+Baxr7mRhvn17UAetABKdQS6YZCLNzlkOshpc3j01BnCFFKEKSKxdrpPDOsDku1j5CTjBECD3rKSjWYBKGoWxYHz1Wed4ZM700sa1cE4ATFTMRcqcFXvMMZcFxwMUgGZvd9Rd/h+Bpn8XijC68BTzfMQBcPjRnJJEVx5rLw3j2oOTGWijPSObQG/aXSqMfoz7nynNSg+FpFq55t/OmDou9wRgPx6UPvw9VPSJi9/UwTrovBA9AcGbiJEg4OVspsQMXoiWUifxrIFIvXHvXyHgfbXvRNuWHe0H89ipMHmDc9MNz3vMwLjnGMLlgtaEDjfctJ7acXeatv89n7vM/C6RJ5+3OdQ1orwPOexkjF6FdBjGh4z/JEb04JtuXSOAcY0z5C2gWi+iF5lG49sc/+RbeF3L471h+jIGAHFy7wg9/hdjk8Ij3rw2ldeFIaB/HoL/IbGFhUP+agVA/DJkFu2Cih349JhH5tAjXHeDEB8N5MXxK3PWgtrHdxZ3vxTWEExRx4ytoGQX54/s3YaJprgtflRssPK3AyTGO73J2yUlOToJwbDJEGGPet85bbyf2bh7z2EEbgteAGe06nApscB0bOWfhHIUzVHwtLs6jTyIgAiIgAiIgAiIgApc3gQsuuF/e+NV7ERABERCBsQhwQdP2ZTfBI3KN1SMkCz1sezoPQ7YKBKziGsJiFr1Xm+Cxvn/7Yyh3ADGjV1j9anhXhxLFwQxFUwhvlFJcmADoVENDZUIpUMhioqtlOGG7W9AVdVHA8xPqhBc7FzlsQDz1A28+7hbu5CKctejXeBKFwMH+ThwO9aKt9KynZzlFvlp4q1PkdnGLIZj3dOy3AxAN6b3bjgUK6VHOMDg5iOEUvE5hIdTuUweGD4sFJeHJjngmI80I8xvZON43Dgv+OBdUn40TUDERQbZQsFyMagr7FNNP7N3kBHFWT3GeMbcDz+ax2sFFS2cgTEgHFjFl7PUaeHRXYUIjSC4WO/rlxHHn/U6hEnHeuZAlhDQuWHv60Haw80V2bqNHNlsSTo1Y2JVPUgz0dWGCJW2ZNCZ44C1OEZLnoQGe05wcYOJTFAzfw8QyHFMU4MNVcqz5YviQP9bAxY214sO6OsJ/GP+aqQrhduiFzCHIJwk4rlogjB5EWKAuLADKyYEGTEKUJk4yuDEeISIGkxph7/GaBrQfKWpB15G6Y+yAx+K6BmPZ3kg9fFNSF0PHsJ+OI3ZT3GSs98oSxjlC73BCrLq6ybgEKEVo2iXPOyfoUjxv2FYFL2ueTR6vqpYiPMV+nMOI5MHuek4fsWRXhwsfxHNxeOdTETmHN8EE3LnntabkPLAuenBXYeKI3uVxiWybsCYE7YQL2w5gkoS2E5V4XhlyiE8v8KmePkwC0vZ4zeC1g9cMXjtoozPw1A6fPDkOm2S4pXkINzUDIV78hYE5iVS4RgTHYpx+jvnTe7a7a0ywvdxrJyYAu7AmAcvma/F0y7Bt8skRGkqcXXIszFpyo5sIOPjGj9D2Pluy8b1Y7+FGN6E4CPssMrRyjcA+hoLihATPMZ8O6UeoH3LkdZM83GLHMVw5mcc09pMILpv+iIAIiIAIiIAIiIAIXIYEJLhfhiddXRYBERCBi4kAQxUwbMeMeets6ZUfQLzwXRBLOt2CdWP1wy1eCaGGHtSJYY/kUWUgrnBxzyUb7oN3azdiia91otRZLKY40UTx9uypPZgcWGWzl93oBF4uZEovbDSAapsTv+iB3gBhZ/yJomC3C3VBL8/FG+/H+z1OPGxGeyn+dmJRWXqJNiP2dRZiNttCcS2dqMX+fgjxB5xHNgVZJ6JC3KPXcQ7CVRfDXUxBysF7nd7JDIdC7/IuhOrgwqUMF0Nhq751HiYoBoAGXsYIe+MveDm+hpBrEIaD4igX9aT3fJC6McGSXbARHrA8n4NusoEx4HtOH3TvyYFhT4b6zzhveIqcFNm8rO/xG9TTMnc1xNcMwhQ9A/ERoUDAlGnGnHU2ZxVESQj/Jw++5rbxiYKFWJiTTw3MwLHpxd91Yg8YFOpsgIcun7qgqNk2H4tqYvxxrKWqwk9UuOqK/nRCTG9DnYxTj5Xm8S9tjagL2r8Tit0Yh2jMfhUnTA6APWOEz1t1u2NfvB/hjxDTv23hlRiz1ztWFIXbFlzlxNgOTEpMOGGcpyFc++O9jO3FVEzv4y5MHHG9hdmI981zU4e+ciFZPs0w0URbYGz2FtjGrKXgB2Gdoala566DR3cfwudsd0+D+PuxmCwmMjjxxsV+BxDehuM2KlGgpejde/aYm+RoQX0cdwx5VJo4BrKYNKnBgqRzlt/knlQ4i7ERJD71wPGfwhjl0xrhxP4ztA3FbU6K0G74BMAJTEBybYtAtOY4Zez7quEwVYxXz2sl/81ZcRuE9na3cGkj6qInOddM4LWDT5pwAdtBvD9zfKd72qSxbQHCUl2B6+56Fy6IE37hlEQYHYr+XLy3CxN4bkIjnCHmPc8fQxI14DrGp26C1IVQVrMYqivGLrkeQhOe2unDEw9cE4LXw7ZFG625dTHGydV2bNcz7noX1DfWKycfeS+ZgYncRRvei+vnDie002OeTzoxvFLgBV9al/PGx0Y+PaMkAiIgAiIgAiIgAiIgAlEEJLhHUdE2ERABERCBaUOAAs3B7T904sZMiIKzFl3lhBCK1hQSzxzj4nt0GPVFzbDnO+OyMzZwO0Q2ClH98ER1npohj256RVKAbpy5zFohwlEkPbb7RYhoR2Lqhcw2XJ51hY/rhL0jO+wUYnNTyKlaeQdEoCEXv7wL8cMpvLdD1GTs8QGEbnFCrFNMQ3XGeO5TjDu04yc2d+VtELCXQbCfj/Yhjjm814/ueRli8FsQ+BHfHl70jc5znuEuUm7hw04IqowrXYNFUSla1WNRU3p30vv6JBaVJQO/T5QQo71lUcBnxxz0dmXfuc3l98v42/Ee2/mvF+F/erBIbD3aRBFrCF6oZ9BOilkMrcPFD/nkAlM/QldwEqG4HYW28Lx6uYKXLRdPpKdvCzxl3SKPEL/I2leg/VjvJ/ZvcYtAchFRnqdeeLF2Y+HFRGKTtS+/GYuWvtOJyhS9yS8B4TWcKOQzpj9DzZxB/PY+lCcrJgSqsZlLrkF4jAWWPv622zaIc0rRneJlGh7EjN3edXq/4+Qy4A/DYVCo5KRMKl3rFlllLPYGjFOmYPyGxxW3n4Vn8PF9m+HRfhUE29tcTsYF7zi0zY2rWYuudIufMjRP6Rg/iZAbXACUC8NywdnTEBeZgmPR6/jo28+6xVbnr74TfFz0bjuw/QeYPDjq5x1lXzjzITtwmYb/sO1sF/sZZXulfWNLwnWx/QyDdBocuaBsGudqAB7JpzGp1IR4665/4QOOvA/qCV79HbTLMyjLcEqcuPP7iPGPawv73YsnZujlzv2coKltaAcDPHEBofro7mdhqx1uMqcwNmn3HIsgiDHXg3N8AnbUjkk2TlT0dz82sh8tcY1g/ZwUY/1cZPUU8ocFdwrfzMPrmgvjw3MA73NOWiUQNqoJiwHX4frBJ2i4aOpxnFMufsxQO+nqWredNsbrnZvgw1FPYV0F2trR3S/g/N/qFiv1eL2Bg30H1gE4sQ8L1kK4nocnQ2rg5c18/YivT/H8FGLd12Nsc1LiNOL584kU9jdIDdjHhW97zxxyT9/EnZPgXOcN1+fh4pwk4BoBM/FEABMnBruw2OyxXS8gbNPVkXbZjgVzGQ7qyM6nEf6JE4qDdhztbbh6nlso+OT+zZYHi8JYCsZAoc3uYCN/PHc99RBWpxm2WIfJHJx0948LM5/CtYNPHATtD0+a1WB9BiaGN1MSAREQAREQgSgC/+0vvmP5z26xz/z1Z23WLP++EZVP20RABC5dAljzir+KL1zKZrP2+GM/sN2bv2TXXrHkwjVERxYBERABEZjWBOgNWQXvToYFoSDFx/mzEFgoBNGDkzGN6eXMWNz9LhY1dCV4fNZBRKPHZw6CdT/yMaREP7yaGaucXr1Lr3q/E6WO7dls1Q1YsBGicH8P4hZDiIL64o7FEAwDiP080HMaWxCKAvHj2Z4+iJv0Lg3vp3jL+MfV9TOcQERRm+XowVoHD1N6qbptOE416uiHkMi481xIlTGJKaYFcetLT0gCkwHVdc3Ok50iW24I8dPRTnqfUpCn4Mbj+jHaM5iQ6MGxOxwftpOemVzEkt69TFlMNPD45MgY4YxzzX5GhRHhgopuAUx4ovf3dThRjoIbRWkKkvQY5TngNoph7DNisCDUSxu2taDP/U7MYxgLevDSU5dx7NMQnemBzmP2wzOccdedJzNEUi7E6UR0tJXe6czbg4kQCoI8bnVdGyYRWpEHIXc4BhDDfSjXb4OuXNaduyq0h2F4GK96CH2ld707PjhlqhvxPmM59L8f42YQ7IuEQ5xLPlHA+QUXxmjYu53sGHaCTymwvfTmZngLhsrgZE2qusby4NGHSQC3wCIqaIXQu/yan3LC71HkqarDOEAoGo41hsNgeJjapjlOdGW/6fEe/kxxnCFsXH/4ZAK8pTlWhtDvGowrhgzhNnpcky0Fap57Jo6tOtRN2+GCpZykKbUV5qnG2GDImhz6mYUATFYM7cJUal/FdnDEnV+X0f3hkxwZ2MUctLfU9vgUwWCRzUTVxVBPVbAHCsG0KcbZzw0NuRAgnFSI9nT3Qy7V4Nz6/We89uGEOqqG+5jBZE8WT15w/JOhqyvYj/GawZMSWYxJLnJMW+R45vkObIT2Rs/uwF5og2lck2rqZ0L47ncTOxzbwX6Obdofz0s1hF3qupy84bELCSFTMJk4b/W7jIuqHtz5Yzc+aO88N7wWUbznExa+3SNMlPP2R0sYCgd1B57XQZ0U8Xls2grtkNcefutnqBnf892f9KvDWhd8wqSv54S7FtAG3LUT4yqZyWBC4pi7vgT18pVPcsxafL0dRiijEwdeRp3+OAnn4Xs+ecGxxokBXhMC4Zrt5XWSAnk3PPG5MDKv6+4aE2GXXNSYkxFcG4PXGpbz657P4eHCZFG4Z2I9XBia/R/Ags3BxJLbGf6Dgu56Wg3GtfXuGsEY9gw34y+MymPgHtK8wE1o9HRisg6sN971a+7ase3x/+X4hqvUexEQAREQAREggYd++c/t2Mke27lzpy1evFhQREAELkMCF1xw7+rqshtvuAFPR5+1v/3vP38ZngJ1WQREQAREYGIEIM9BWKYoFIg3hfJ+nPDCZ76DdAeRJPBI5WeKNS5shhPcH4CX8Sbb9+p3UW/SeTUWl/frYJniFD5W+H2Qi+1EfVRrR+a2o9sSlAjaVvgc986vh/UWCcRBdni2JyF2U4h2anGw3b36Zdlit7+oX1H9CBcu3V/6mXkjtqE9Ti4ki3CC8siFZ/1zSb4B44g6wuVC7ylkOq9d92RAdDlOFuR5DkqOz3FBsdfnUNK2kWNE1zmyGzXQW33Z1Q/CS343xtG3Ic5h8dhhD+ggXyC4M0TL3m3fdG0pzTOaXfSxo/ozNgeed7LyRcnRx/Jbyjyx4yrq3EZuC3pdbrxH9S1qG84RNhfGeVSe4HjBa7k8bBMrDNcZlOPr2PtdYVck6jjhbeH3wTHQHxw/8JwOtvK1Dk+e8KkLenIf2vFjeMDvDu8+5/f+uWW/CyGO/Eqj2hkcbvQ+Ti4sv+4hq62babu2POK80wtMgnLh19F1hPeWvo+2y3J1RO2L2lZ6pMLneDbMU6irvnWhrb/9U+7pgp0vfBH7gmtWoS69EwEREAEREIHnt+yyuWvvs/c98CGrq6sTEBEQgcuQwAUPKUMxYt68efA0jPuhexmeFXVZBERABESgDAE/jEN0hijxg16hYYEpyIOQEvAA74c38cBwuASGEIhOQZnw3vC28PsgD9tZWl9cWwplgnflX0vrKckNQW3UoUey+GWjWjy2eFRaqvQzDxKxDe2J2IqsYARP49EpMvfobDxaUUejy40+D35VnISJ9X4dOVp0nSO7UQM9ht0ClvR8Rp1Rx+MTCEEe1++idge1lR6r9LOfL6r+sTnwvIdZR9ddXE/QruA1qkzUtkL+4vrCecPvC/mDd4VXTqwVPkWOr/Bu976oQMlecji3/YUKo+oJbwu/D0oxHE3wvviVT3gw5A/DW9ErfbJT8bkI1x7VzmD/6H2sp+Pg6zgVWffExNjnZHQdQe1Rr9F2Wa6OqH1R26KO5m+LZ8P9hbrold+NEERHdz9ftN2vRX9FQAREQAREwCdw3YYltuGueyS2a0CIwGVM4IJ7uNO7a/vr2+yNpz5ji+e3XcanQl0XAREQARE4vwSwsCPibDOEQRZhTqLCqJzf9uhoFyuBFEJdMBwLQ3ww7neUouryIKxHjiGGEEIoLOJdrP1WuyefANdaoId7dqhnOHTK5B/jXGtkeB23sCtmQhja63Iaywwlxn8MW8a1AZREQAREQAREII7AVff8KxfyLW6/touACFzaBCbffWaCvOjhvnbtGuvdLbF9guiUXQREQARE4JwIcNHQPst2Mh6wkghUToBCO2NLl0suDzxjlUSgHAE+dcN/0zkxvE9czPbp3O7JaJtb3Bax4ZVEQAREQAREQAREQAREoByBCy64B43jw5pdqZx1p/AlPtiIV0ZNrMsnbEa2uKl8Grc3mbfT6XDuQsFKy2HdJavPJa0lhximocSH4XtSnnWijVGJ5RpQrnmC5dLoOMvU5VlDIQ0lPDsLFuxjVMp4CWvC8aLKsY19ycLjr+Hy1WDZiuOxfDgNIH9HCguIFW8eyVJpuZrhc1dM06wf/TqFcxfdO7NzKTcTY6W0G33Dx4um4h8vrtzJmDFGOLXoH8uVJp439i8uxZXrQbmOmHLsE8u1lRyPfeLxJlpuPDZUz/FScrxKy02VDcXZ3lg2VM72ytlQnO1NlQ3R9njOL2Yboi3E2V6cLVRqQ+XKTbYNjcf2JtOGxrK9OFuYKtsrZ0OV3r9Opif/PhR3/5rK+xC/s5Ta7Lnch8rZEO+XUfevcrbAe9Nk2t54bOFiuX81VvBdrlLbmwobKnf/irOFqbp/nct3uSgbGo/NRtnCVNkef5+UfiejbY1le5WU4/0r6vfQeGyv0nIN6F9LBd8Bo8qN5z5E22ua4O8o2l5UubG+A2YAjsea6O8ofgdsRjtrS363jWVDtAX+tpzo76+4cmPZAq+3/P5eeh+qtNxYNhRc3yf6+6sSW6CNVVLuYreh8XwHjLKFqbK9cjY01nfAKBuizZa7f8XZwlTZ3mTbEMetkgiIwOVHYLRSeAEY8MtidyZhpxI548WWnwPF1D222tBs2RkLi1pG75rB3tPWe/pg0fbgQ6XlUliIL908w7LNc4Oq3Gsul8Uj4KestzPagy0oVz/Bchk8hl7T1O5CGoQPmB0asP6uo9bbeya8eeS9X24OyrWMbOOboWy/DXQes96+6HK5mjprwIJPCYRRCKchxjHuOGiDKB+VKi3n1TZYtm2xeeAaToP9XdbXsd9yRfFkCzkqLWe1jTY0cwkW4eNX8EIaQnzm3lP7EAeWX1ciUrlyJ/dEFBjeVNdk2ZlLR+0fQkiB3lN7R20f2RBXjmMaXCITVo1L1ON44BlOHh7pHsL5nni58dlQY4W2V1puqmwozvayQ/2wIdhCWRsabXu+DcH2GBYiImXSNcM2W2J7CEnS33GojA3Vw/YWRNje2OWaMaZH29BZ2NCBMjbUiLGyaMLlrLYJNrQ4woY4pveXsaEKy9Xh+o7+lSY3pmGzsamScs6GcDxwCSffhmh7B8KbC+8rLOffh1qsccaCQl1459+/OnD/OlS0PfhQaTnfFtqsvnlOUJV79W3vJO5fx4q2Bx8qLRd3Hxrb9mJsCPef/pP7psSGomxvoA82dDrehqwONjRjtA1VWm6Q9wVc3+PuQwncF4ZwfS+9f1VcDte+3o54G0rU0xaWBMNg5HWwgnK0If87WbwNJd13udG2V1m5vA30wIbOxNtQqrHFsrjmhhPZj1WuqqXNsk2jbai/BzZ0Nt6GMhWUow3Vwl6rakvuJ7x/4Vhx3+Wq8B2uppH3r6hy8fevfC3uQy2j70OD8Njux/Uo7jtgpeUm24bGsr1Jt6GxbLYeY6zkOxnH29g2VEE53IeSDSg36jvZeGxv4uV4H0o1tuJ7y/ywCbnr11g2FFWO96GxbWim1eE3UThVWm4INtSHp47Kfpdrhg2V2N4g1+Nwthf9HdC3vTmWwXeQcBoY6IINHS5jQw1W3zJ/1HfASsv1Y2z24Tdw3O8ogMR3j4WjvgNWWm7A/c44UOb+1Yz716JR968xy8XY0EC530MAn6ikXBkbGujld7JoTYGrdsfZXrly5WyIIal6z0Q/8VZpOX6Xy7RE21Bfzwncv46Hh+zI+0rLud9DETY0lu3F2dBYtpeHpjCZNjSW7U2ODXm2p+stm59cZfXVTZC3OO2jJAIicDkRuOAx3AmbAtc3H/8964Pg3tw232rdl5jhCxJuculUxjJVtcXnBT/ustkhG8IXo8hUYTne5NLpjIvrG66XPyYpgmfx2HhUqrRcMpGydFW1pdDHcOKCaDxeLiY+ZAKheHijS6Gt4cSFpnijiyuXTMK7oqrOGMonnPL4IsxyUQuxMV+l5dxNvLoO31WKbzD8Aj2EBeTINSpVXG54rEQeb6An1suW/DnGosoNolxcYrkq9K805TA2B9G/uBRXzo3pMuXS6apoWxjmGXe82HJTYEP8Yhpls1NlQ3G2N5YNxdneWDYUZ3tTZUO0varq+sixebHY0NAYtjeZNjSW7cXaQqU2VK5cjC3gwqf7V8z9i9fNyb4Pxd2/puw+xB+9cfe9MWwh7j40lg1FlqvwPjSWDUXevzimy9kCbk6TbntTdP/K4D7LtR3CaaruX3H3obHuX3H3obHuX3G2MFX3r4q/y5WzoXLfHct8l6vIhjimx7BZ3b/CloL3Mfe9qbKhy+E7YNTvtkvp/iUbGp8NjfXdMc4Wpsr2dP8an4aBqUurSdVac7LFlszdiEmp0udOSs6/PoqACFxSBKaF4N7X322PPPF7xh8QC5ZdCxG5SvN/l9QwU2dEQAREQAREQAREQAREQAREQAREQARE4PIgwNgNJw7sMKyybfff+uuWSVVfHh1XL0VABByB4jgfFwhKX1+f83TmYzb0gFISAREQAREQAREQAREQAREQAREQAREQAREQgYuRAPWtfoRtyzJsb8yT/Rdjv9RmERCB8REojisyvjKTnquhocGP2V4cdWTSj6MKRUAEREAEREAEREAEREAEREAEREAEREAERGDKCUjjmnLEOoAITFcC00JwL42bPV1hqV0iIAIiIAIiIAIiIAIiIAIiIAIiIAIiIAIiIAIiIAIiEEdgWgjuXFRpw/K7rGXm/Lh2arsIiIAIiIAIiIAIiIAIiIAIiIAIiIAIiIAIiIAIiIAITGsC0yKGexKC+5rFt1jXwb5pDUuNEwEREAEREAEREAEREAEREAEREAEREAEREAEREAEREIE4AtPCw52Ny6RrLJmcNs2J46XtIiACIiACIiAC54HA/gP7bfOWTXb27NnzcLTxHWLX7l320uYXbWBgYHwFLpNcuVzOtm57xba88vIF7fHg4KBrx7ZXt7p25PN56zhz2jpOd0xau4ayWVdnZ+eZSatTFYmACIiACIiACIiACIiACFxaBKaFh/ulhVS9EQEREAEREAERIIG3d71tL2160ZYsXmLXXXc9Jtcz4waz/Y3X7JVXXrEZrW3W1NQ07nJTmXHLK5vtjTfftJXLV1p1dfU5Hap/oN/OQLRta5tpGTzpZyWLaj3/4vO27dVXrLW11R543wespqrGcpa3z33ub23ZshV26823Wjod/zWur7/P1T97VrulptihIQsR+qlnnrKhoUG7+qprxuQyNDRkP3z8h7Z7z9s2f/4Ce/D9HxqzzHgyDIDpk08/aalUyjZuuNJ6urvtHz7/f9H/tP3SL/2yJfHfRFIOgn1vb49RyOd5SCaSdvzYMXv4q1+ymW2z7OM/83GctonVOZHjK68IiIAIiIAIiMDFTaCuodka04stkUhd3B1R60VABCZMQL8SJoxMBURABERABERABMZDoLu7yw4c2m+nOk5aHl7QE0kUZfv6eo1eytMlUXhlmzzPO+cmbcJExGf/9jN2+OABy3uj+7hnzy7bs3ePvbzlZXiOb7FcLmte3rO9+/Y40deLKBNu1AsvPGef+eu/RN4j4c1T9N6D13+/9ff3j1k/2fX199rzLzxr+/fvt21bt2B8TI4HOutmO/iPqQqTIjdcd6Ndd+31ExbbWb4LT1c8/qMf2le/9rCdGfaSb2xstBuvv8k2XLFRYjshKYmACIiACIiACMQSaJ251K5b+35Lp8bvdBJbmXaIgAhcVATiXaMuqm6osSIgAiIgAiIgAtONAAXQfC7vhGJK1AcPHbBj8BCub2iw0xAwOyC0Llu63JYvW26ZTMa2b3/d9kBQbmltiQwlQ7F551s7bQDC7oJFi2z1itVWV1dn9IYfGspaTW2t7YVIncvnbOP6jTZnzjx4gfseRaVlr1h7hTsmvdaTqbTV19fbzp07XHi76yHSzmhpsTy8zrdu2YJJgwPWPqfdHbeU8c63d9rbaBOPuRR9Wb1y9ah633hju1VVVdlNN9zsvPVZ3xs73rAzZ87Yc/BkP3r8uF179bVFHutZTFDUpKttKA/v8ad+bBvWb7Dqmho3ceEE+mHN/03U89bbb6FZnq1YscrWrl5re/fvte1vbncMn37uGTxhsNTmzZlrW1/batdec521w+v9VMcpe+Gl5129Cxcssp6eHniHP+Havwzng4l9e4u8IWDPQfnrr73B9Y1ieW1dveNx5Nhhu+td73b5+cfDBMnxUyftla0v27Ily2wl2hROnEDZwToH++2aq692IWBe3/6a3XHbHS4bveU3v/yS1dU3gFnGXn/9dZsxY4Zdd8311oBxw3A+rLu+oRHnKmE7duxw3ufcX5o4/gbhdZ9M+I8PcMLkNYyV/fv3WW11jW288mqbPXOWHTt6xF7F9rOdZ90TFevXrbWWlhm2a+8u240wQl1g88zzz9oq9KW9fS7qHLCqocIP596+PnDaYfsP7ncPKixetNTWrV0Lpr325s43rB6s2O89+/ba7Fmz7KqNV1sNziUnb97CUyCcXEnhh/i6tetsyZKlI+0t7Y8+i4AIiIAIiIAIXFwEUviOWV1Vf3E1Wq0VARGYFALTQnDP4cfktrcfs9PdB621bcGkdEyViIAIiIAIiIAITC8Ch48csacR8oOe0NRAKSrvhFBJwZai5Pce/Y5lhxA4xctZT28v3g+NdOA1iLL0Nm5sbIDo7Nmrr79qnTedNorjFHDffustF9KEXs3dPd2u3p/+0Eds7rz5RkG3tOwQxNerIXxue/01O3b4sA1mh6wKIW+6ervt8JHD9pGf+oiLIf/kM0+67a/heD3Yl80WPPU3bdlsjz32A1swfx5Cj/RDCH7F3nPPvaPqrc5UWWf3WTsKYfdjH/m4ncZEwwmI7BSE9+3d60TaayD+lqZEKmHXIkTLi5teQuz4l+zmm24pyvLCSy/Yozj+imVLIa53O2/4hz70YSeEnzhxwuXds3u3JXCcWQhd88wzT1kKvt7vec999irinPNzb2+fUXDneXgafV2AEC9Mz0FU/8Gj33PCcy3EYcZnpwD/yU/8nG16eTO8vzvdeaypqbXbb/HFcvaH4vMjj3zJznadtY1XXOnqCv9hvPfXIfw3N7TYne98tzs3217dNiK4cz/7y3Aw+TzOSU29bUVonUOHD9rPfPQTNgjB/QXs7+3qQoCdnGWqaq0bbLn//vc+ED6U8Ry/gtjyqWQKXu43YELhJ/YsJiBq0eaGhnrrRB333XOffeu738SY86wRIv6Lm57DUwS77d73vNc6Tp50kyJDeLpgLzg2YX9DfaNtwXkmz2vhOd8JL/hnnnnCXsZTCE1NzTi+h1BAW+3QkYO2Yd1Ge+755yC8d7tzncSZfg3jvgts3n3ne1DPFnseQj4nFDhuDx85ZPPnzUO4opqifuiDCIiACIiACIiACIiACIjAxUVgWgjueQjuO/Y/ax4C3Ehwv7gGkForAiIgAiIgAuMlwLAoPYiJvWL5Crvttttt54437ZnnnrUTJ0/YqcRJG+jrtw988EPW1jrTvv3dbyDG925XNfzk7eXNm1y07HfcfqfNnDnTvvDFv0c89e22Zs06J8yfhehK4Z6e609CAN26DaLn4UM2Y2ZbZFnGR1+3Zr0TZTu7Ou0D738QnvbL7Etf/kcXymUAXsybISwn4Un+kY98zDKpKvvSw5+3o8eOuzbl0abnIFg3whP77nffZzUQTP/i0//bxV0vrZf9/dzf/53zZmZonbVoM739n8Lkw3333mdLlyy3NDz8SxMF7Ftuug2i9HYn6l6JMCZBMBse/6knfgxWrXbvPfdbAt7ef/Knfwwx/CX76Id/xnnls/73P/B+COqLIUxnXAiUN+BxTcF9JyYo6C2+Aww9/Ecv+aHBIecNTw/6xxFjnV7gn/wnn3Qx0L/y1S/bm/DUP4IQNYODA25S46c++JAthTd8TY0fz57e6Y8+9n07hsmEhx78sM2e3V7UJfaHkyG7d++xKzdeZc14imDZ4hW2e/8ucD1qc9rnID/DwgxAuO+xT3z8n9qM5lb7x4e/gHOy1ziJQM4DiE+fxRMFH/npj1lDbb098vWHR/aHD8h+UaCn4N6LMDbPQdxubW6xj2PSIA1efZgc4BMSH0AM+fraOjcB9DTGzpt40oHHvwJPSRw5ehjj86Tdf/8DNnfOfDdWWSfj1aM7eFLjpAv5s3jhInvggQ/iqY1T9v3vf9fxnIunAvrhxV5bV2vvRxx+9uvr3/iqcUFgeryfPn3aBlAPn0zgEwyM019V5bMM90PvRUAEREAEREAEREAEREAELi4C00JwJ7Kh3AB+SE+b5lxcZ1GtFQEREAEREIGLhAAXtGyfNdvmz12A+OInXIgS3wM4YW2zZsJzeBbCbsxGqI92O3DwgOtVX08fvJHPQvw8al/+yhcRBzNlHQjHMqOlFR7nWZcngwVEF85fZG0Q4xfMXwgx/g3rRpmuzq7IsrORL4gPz3A2yxEOpg0LtLbi334c9+zZLicOz58/32ZiG0OozGprd+IrD9jb1WtnUH8/JhD+7nN/48KAsE3V1VWj6p2B8CSs9zDE2yzE7IZMLUTqWtfuOtTLcDaJ4bAnbmPoT1Nzk9184832GLz7X3x5k+WG+9tztsfOYJLhNBZe/cxn/9J5yXfjqYBO14bqES/pekwIsH5oz7Zi5QpjeBuW2bd/D0KkrLa3du/EeThuu3bttEUI08OwLZ2dnXYGHuxXQRRvaWp1C7ouXbzEeaN3nDw10u6NG67CREEaQnK/E58HBnohPr9izU2NtmrVagjdxUsFcbLhTUyyMCQLvfdfhWd7dW2VE/pfxxMEvuCOw8ELvAZi//KlK8AyZwvmLbSTHa/gnHRaDcYGWdUhfNAyTFRQ/A/vD6EbecsJBMZj7x8YxCKtC23mDPTJSziPdI4B1vvjJx63jlMMc3TKeZvnEKKIC+Nm8HRCEuOtARwZBiacOIHUifE1hHPCkDstEPMJoh0TDXsQ1ochahJg0NzYZEsRZuboCT+c0gDawRO2cN4C27HzTTe5sXvXLrvl1tvcOAwfQ+9FQAREQAREQAREQAREQAQuPgJSuC++c6YWi4AIiIAIiMBFSwA6I8RWBDaBEMkY3MkEA23gP+zww8l4TqTMJ6AQD7tzpzIpJ7LOmj3LbrvlHS5mN4VNJ4JDOGdiSBDnjo666H1MIbUKYmmmKh1ZdkSIZntwcE4EsBF8ZRvdX7wZGsRipfjM9ubCbary882dO8/e8Y67EKYEYizaULZeVuT65P7gAz5iIdRyiWxuuvEW24SQMps2Pe+8sJk/jX7xePMXLLB3ITQLJxz4uQHibjiN1I++rF29zl577VV78okfIYb6ADzz77a3/nKnvfDis24C43osBkoW6eG6GBffwUCF/QjPwlRd64vO5EGxPUg8f1VVdfBcvxLhb15wcdhvufm2YLd7ZbiYVxFOJoewPFsQG3/b1q1wuMhhQVhsh/j+rjvvGsnvn098zJsT1XlOqkPe38F+es1TdC/dP1LR8JtUgm3FegION3K7/xMIGXPavvLVh20WxtGtELz51AVjrRedFRTyyxXX6sYNOLAt7ANTHueT4YnIJ4PJFyY31rGWAM9lCuMdJ8q1dw1itnOCaCtC1Ly6/VV7adMLLqwNBXslERABERABERCBi59Ab88ZO3jsDVs29yp8xyp2RLj4e6ceiIAIlCNQ+KVULpf2iYAIiIAIiIAIiMBUEIDwSQ/zWoT0OH7iOMTHLc47nZ6/9Jxmqs5UOy/znW8j1AfiqM9pb7c+xIHvQ3iSHEKqMDFe949/8iM7uvooYqlvgQg7CI/5WXV/O4cAAEAASURBVAj50hRZtpdxtfO+WO8qCP9Bm2oQaoThTA4e2u9io3PxzT1YQDMLr2Ymhv+YDW/8I4jL3o9wJW0Ij9KJuONj1Rscht7TFGy3vbaNMjDisK/wRf8gQ+i1rr4OEw132Hd+8C0Iv74UTA/wdjwFcPzoMYRN6YMnerudhnd7b3eXYWXPEW9sxgln2JKVy1famtVrnOjLGOn0ul+0aAk8vudh8dQX3WKn6xDqhqkefZ+NhVV37X7LLVBKb/wtiFffBDF/wdz5oZYVv81AgL/jtndgIdPt9qOf/Bhe7mtsJmKdM7HdZ+A5vx+e3/SMv/99frx1To58DWFWDhw6aAcPHIJ3+CwnbnejH1+DEL4QbeTCo3W1DTYT+4bgHe7qQl+/8fVHbDYWMQ3vL26R/4mTOg2NdRgLjYhD/yYmL15AHQl4zZ+09QgrdBax3BfDg59POHR3dY9UQaGci91247xuxXlat2btyD6+SSJUTRO8+WsxEbDjrR02D/HXGdN9D0IhzcOCvYzzXpQwroJEgZ5x5wcRxmfx0qV2EO/7EVIpvG5BkFevIiACIiACIiACFyeBjhN7rePobls0ez2cIxQ27uI8i2q1CFRGQFNslXFTKREQAREQAREQgTEIJOkxDi92evRQXObnZAqe7Xhl8j3c6VietNWrV1sbBEouarl5y0vW3jbb6hsbnScwMtjtd9xu8xEn+4mnn7DPIoTLlx7+ou3au7sQUiaVRmiQs/bjJ3/kFj298YabbB68zxkOJKrsIQjl9IJPIbSJH/rEbxM/8z+27c4773Ze9I89/qiLzc6wKsGCluzPPffeazMQBuc73/uO/fX//Yx9BYuFjlXvcNdtNcRoCtgvv7LZnn7qSXhI+0J+gJSe0GwLXbH537XXXedC5lAErkc4FYYqed8DD1hTa4t99Rtfs8/87aftka89DE/1064KxonnIqAvvPS8PfP0k24bj7do0WJ4t/e7uOH05l+9er37THG43cVQxxFR94MPfggL1Dai7q/aF7/8BbQlaR9+6CNWDU9+vud5LSQ+GQCPd5RrRgice+9+LxYK7YLo/thIFoaTeXv3286j/4oNV+IpBYbZmYEFQ2faBiyuSqH5LQjrQcrgfB49fhSx/L/lzuG773y3CzPj74cXPo5/EDH6f/DD74f215a0zW8XOdZDbL/n7vtciJpvfPubiDX/qGWSafe0xOqVq4whbT7/xc/BO53hXvyxyvjuyxDWJguP9RewiCy98J1X+/AY5rmciYmJd77rXW5h1K987SsITfMjcGy3d73rLheShlyC8U5iHP/urOLP3n173Dn7ylf+EZMRZ2z1ytU2CyFzlERABERABERABC4NAnl8vxsc6kVnip6duzQ6p16IgAiUJZCAl9AFt/yhbL/94+O/jR8haVuy8qayDdZOERABERABERCBi4MAvcx7sPhkVbrKLU7JMCZ9vX1OtGUMbn7uRdxxhgqhx3Y3RFp6NtdU1yEcRwahYbIQjRucB3w+l8cil70urno/Fs2srqmHYO3H1abQzJjtDz34EDyOWxBGpsrtq66udcJ5VNkWeCZTPO7C8RiDuxXlKIZyUc9+LG45A/G4GR6ku7fLeuD1zFAxKSw8OggP69bmZify5tgm5O9CHHcu5FkHb/qmhvrIenmcAXrdI+48JxgYV7wTscO7zpy1xpZmxP9udmJucGaZfxAiNL3suSAqUzfiyg9AEK6Dx3kN+LF99GjvxvH78TRAQ0PzcL+rjX0+c/YMYtiftWY8BcD6mc5igdiBvgGrB1cKyv1YOLSru9uFh2lF24LEsC+Mrc99TIztzljwDDdDcZhhVBhDn4lfJRn3nZ765EaejLlfhScXKPIHedjGnu4eiPLN7pwG2zlOuuBlzsVFGZ//z//iz/DUwID9y1/6l1hYtMMaUGfT8DhgvPW/+ptPo2jCfuHnfgHHPWP1Teg39nMCgZMucF53i6P68dmHPyPPINrVA1496BMXJ2V8fI697p4eVy6dTuJJi3oXHob9TacxBtG2zq4zNtg/6Dhy0VYyoZDOvrHvXGyWrHrBkm1g2VqcH+4L582SKcZTED+eT0bQ6z8LL38elxMcfPJBSQREQAREQARE4NIgsH/XJtzn++2jd/1neLgXrwVzafRQvRABEYgjoJAycWS0XQREQAREQARE4JwIMBwH46g7rx64A1NUZyiWwMuHYifDxQT7myCK0isbCjOdjLGZPgG+2EwxnCJxPcKrwDHdidD0/B7e7fIzpvt8hPXgh/C+cmWdIBw6DhfHbEA9rBgRQyBUt0JYhcCONrlj1RXaRNG1oakJnvgN8Nz2PfZdJjSrtF72qzE4DvazPgrczeiz7wHt9xMHdslxCPIPb2vAJEED3w83gZ7bjRCvuX3k+A6c70nNsDFcyDPwsGbRJojyXgNiiA/no3DvLwZafPwUYo43oW6KwEz0eg9SCyYnjPHshxNZuwVD3bYEflBmEMZnBvIU6mSeWkyAuFj3DqRfmO1w46AN4wTvgzBCfMKA46EB3JLDnv7B8fhK9s3oWyNE75H9aFKhHT7jwueEmwCoAhOW4ySGGyOoi6wbMJlQGDeFc8wxPBNPWxCwm/iAmt+K8kH/2f4qxGrPVIF1C/KwyxwrTKgmnJeTCc2NhbK1NXWwCQjz+M+dI1fYL6q/IiACIiACIiACIiACIiACFy+BaSG4p/BI74Zld9qhnl0XL0m1XAREQAREQAREYDQBp7kWhFdfa43/HBZ2w4LtSMUQMymEh9P6deutHaE9WhBHvah8OBPfR5R1WUqFzpLPDOMykkr2cbsLmVPSJpe/NG/pZ2QqqtsVCv2JyO/XG8qDt/HH90XnotxAHwjNI9vjjsO6w30PCkSeU+4cPq+l+0O7RvIEdY3s88um8LTjrTffgqcbsAgpNnGyJJwY0of7sWf0/uHDjxyj9PPwsdzkSbhS5CPDQhop6Kpyn4L9I7tG3rhiDmGQJ6hoJMvwm4jPFOxHnY+gvF5FQAREQAREQAREQAREQAQuSgLTIqQMyfUPddtLBx8v/8PzokSsRouACIiACIiACEwlAcbYzuU8hClJ63vEVII+D3W7EC0IpcNE7/LSNNb+0vz6LAIiIAIiIAIiIAIXioBCylwo8jquCFx4AtPCw50YGM+qrJfXhWelFoiACIiACIiACExDAoy1jdDiSpcAAReiJUJoD7o21v4gn15FQAREQAREQAREQAREQARE4EIR0M/TC0VexxUBERABERABERABERABERABERABERABEbgkCdRh7ZyG9GKErouKPXhJdlmdEgERGCYgwV1DQQREQAREQAREQAREQAREQAREQAREQAREQAQmkUDrzKV21dzbLZ3KTGKtqkoEROBiIBBeIeqCt7cmXW+Dg73m4T8lERABERABERABERABERABERABERABERABEbgYCTTUtlhNVcPF2HS1WQRE4BwJTBsPdy+Xs65j++xIx248boN5gERxz1KptLXMXGj1DW1FO/K5rHWc3G+93R1F24MPlZbLZGpwvPlWW9caVOVehwb77UzHQevrOVO0PfhQabna+mZrbp1nVdX1QVXulcfpPH3EBgd6irYHH2rrUG5GRLneTuvsOIRyvUHWotfGltnW1DzXUoh7G05dncfs7OmjWHzOX7AsvI/vy5Xr7Dhs+XyutIj7zDY2NbdbIln8KNUZtLG78/iEy50+dQDlTpjn5SOP19q2wBqaZ/tjKZSj0nIdJ/ZZ99kToZqK386YtdgammYVb8SnSsp5+TzG9D7r6To1qj5uSCSTNmPmYqtvLLaFSsuNz4YWwfZmFLWn0nLjs6EFsL2WouONp1xb+zLYUF1RuTFtKM72emF7GNPxNtSOMT0nwoaOwoaOlbGhyso1z5iP42FMj7Khg84W4m2vsnKtbQthQ7MibGg/jneyjO1VVi7ehvbC9k4WndPwh0rKlbehvbC96PtJpeX8+1CcDe3D/et0uEsj7yst59+H4mzoAO5fnSPHCL+JK+fbULwt+Pev+aNtbwwboo03z5g76r7X1Tk1NtTYEm17vKfzfjLZNhRns6dPTY0Nxdlsx4nJtyGOm7bZS2PuQ7Kh6PtXvO3F2pD7DljG9mJsqG8M24uzhamyvThbmCrbi7OFSm2v4xS+A56J/w7YNmuJ1TfNDF9O3ftTJ/ZYz9no73LOhmLKnTy+y3q7ou8LvA+1zVxidY3F38n4HfDUyT0TLsfvcqdO7rW+7ujfNbwPteI7Z11D8e+hSsvxu9zpjv3W33N2FC9u4H2oFb/3avD7JpwqLdfbcxrfyfg7Kvr3UG19i7Xg91em9LsjbIi/UYYG+sLNGHlfB9trcr+/ir9znu08Yl2nj8d+B2xqmWON+D1U+vtrPOWaW+eO+g54uuOA9eA7Wdz9q2XGAhwP3+VKvjuOVW5GG76zNM8c9R2QttDTeSr2O2Cl5SbbhsrZXlkbgs3GfSertJyzIfxOrKuPsCHcn+M0hUrLORuaBRuqjbAhfP/o7y1jexWUczYEW8hUFduCs70O2B6cKaNSHWyvyWkfxeXIg7+f47SIplbYUFOEDZ2B7Z0pY3sx5agN9OB3RqwNQVNoxG/8UTY0rnIzrQaLwC+oWWrpxLSR3aJOh7aJgAhMEYGEhzRFdU+o2nxu0LY+/X9sV99h63Nie7HinvEStiGbtAW5Yqf8QXjDv5rJ2aFUdDfKlduGcodjytXnE7Yex5pTcrzuhGevpXN2PKZcA8qtq6Bcey5hq3Mpa0H5cDqazNuOdN46k9H9a88nbfVQ0lrAJ5z8cjmUC28tvF+GNq4YSllNYZN793YqZ7txvP7i6kZylSu3E+WyMeXW4Nwty6as9FazHSz3piZe7tV01valPYuW283Wo29L0cfS7r+aQTmcu4mWewXl9secc8LZiL4tQR9LUyXlOGWxFcc7GHM8TllswPEWlRyv0nK0oW1VsIWYMVaFsXUFWC4oOV6l5ZwNwfaOxxyvAcdbh2NF2t4Y5a7BeY+0oQxsCLYbldphc6vBM7Icxuf5tKFytjfZNjSW7cXaUKW2N0a5jTh3SzDOStMrKLcfth6XKinnbAjHW1RyvCwOsg3HOxhzvErL0YZ4/5pfcryB4ftX3H2o0nK8D/H+1V5yvC7YwOtj3L+iyh3BfYjX99j7EO5fa3D/ao64f72J450dfVrd6ZyD+9eqiPsX70O7cLyBmPvJcvRrOc5f1P2rknK0hT24D6EbkWktzt3SmPtXJeV4/9qLMRY3qq8YtoVSbJWW24LjHYgZ0+zwlTje4pKxwu1jlbsa5RaWlBuPDdFmJ1quUluotNxk29BYtsfvgFE2NJbtxdkQvwOWs73JtqGxbHaybWgsm51sG+J9gTYbl67CmC69nzDvy2XuJ9wfV24zyh2KOR7vQ7TZ0t9DtL2tFZTjfYi/h47EfOekDW3ENXBeia1XWo62wN9RJ2KOR9vjd87ZJcertBxtiL+jzsZ855wz/Pur9P7llyt//+Lvr2bwCae3hn9Hxd2/VqBfy3D+Su9f4ym3CuVKf0fxns7fUXH3L36fXhJx/xqr3AYci/eF0vsQbYG/v+KsodJycbZQqQ2VKzfZNjSW7U22DY1le5NtQ2PZXnkbKmN7wxpGqQ3R9nhNmgobirI9Xo/2VWBDY5VbD9tbDNvLYDK0at56q7n6QbOSSYnwtUPvRUAELk0C00Zwt+yAnf3uf8NLl38TL/7+4hzeoZmN+qLB08ILctwXDVZTabkqHI835XDiF4zBMY5XSTl+78zgX+kXG/aLvuYlOsZIk2LLIQe+B8YKywET8gmnIWygaB73RepcyhX70vtHDViWO950KRc3mcCe8JyXfgnmdvavknJTNaaD88e2hdP5PB7PdXDew20I3nNMVmJDLFeN8yAbCkj6rzzn08WGeD2Ls/XJtqFytsexMh1sgWdoqmyvUhuKKjdV96G4+9dU3od4neb5D6fgehQ3Ni8WGyrXzkruQ+VsiPzibHaqxvT5ttkoW5iq+1ecLUyV7QUsS21hKm3vYrgPyYbCV0b//WTfL6fKhtjOKJudKhuKs1nZUGXfOePuJ5Xeh8qVm+wxTUuZbve9KFuYKtuLs4Vzsb1B/Jgr950s6rtcpbZ3Pr4DJmqarfruX7VEyVMH/lVWf0VABC5lAtNHcB/qt76v/1b81fVSPgvqmwiIgAiIgAiIgAiIgAiIgAiIgAiIgAiIwKVDALM8Ne/7TUuUhCq+dDqonoiACMQRKHUGjct3frbHTWWen6PrKCIgAiIgAiIgAiIgAiIgAiIgAiIgAiIgAiJw7gSkcZ07Q9UgAhcpgekluF+kENVsERABERABERABERABERABERABERABERABERABERABEZDgrjEgAiIgAiIgAiIgAiIgAiIgAiIgAiIgAiIgAiIgAiIgApNAQIL7JEBUFSIgAiIgAiIgAiIgAiIgAiIgAiIgAiIgAiIgAiIgAiIgwV1jQAREQAREQAREQAREQAREQAREQAREQAREQAREQAREQAQmgUB6EupQFSIgAiIgAiIgAiJw4QgkU5aoaTRLJMzr6zbLD41uy3jysFQqjbqazDwPdXXiNT+6rtItlZQpraPoc8Kq7/gF9Mds4Jm/M8sOFu09lw/pVe8An6xl337mXKqJLptMW3rFLa692d3PR+c5p60AkqnGOaoq1ILzZPlBS3gJSy27wbzBXsvt3eTOYdUt/8S8nlM2+MIXC/n1TgREQAREQAREQAREQAREQASmmIAE9ykGrOpFQAREQAREQASmlkB6xW2WXnmLJaobbGj745bb/QKE156ig47K89ZT5uVGC/PpdfdYZun1ZukqG9zyTcvvfzkyX7jySsqEyyda5lmyYablTuyGwo4JA+jKybaF0PzxJjGJDyNWNVhm432oN2/ZPS+Y5bLhZkzofWLGQkvWtlju+NtmQ31+WXzObHyvE72z+zadU/1RjeGkStXtn7JkY1thN85h9vAbln3rGXfsPAT23IFX3MRJcuYiy6dr/LyYcEm2zDdDHfkTu9Dm/kIdeicCIiACIiACIiACIiACIiACk0hgEn/FTWKrVJUIiIAIiIAIiIAIjIcAhdQ5KyCkNkMkr8b7Vb63e7hsRB7mHZXgqZ6at9a8qjpXV2r+evc6Kl94QyVlwuXxPrP8Vqu64actOWNRSGCn2I5/k5mGum3gpYdt8Pl/PGcxPLPqnVZ13UOWbJ5baGH/ab/+lx455/oLlYbegUeitsFxyR7abtm9my27bwtE/7fMeo7bwIvo25ZvhY6Nr7nDCBOZGkuvudOqr/6AJZrmhCrVWxEQAREQAREQAREQAREQARGYXALycJ9cnqpNBERABERABETgPBKgSJ2sm2H5o29aonk+PMMhWte1mHUdHwkHE5mnBsLtAL3gEZJkOCVnLbckwslk979iqblrLDmbQv7ofEF+vpYtA4E4tfxmp5tndyHESj5nifo2Sy262vId+y0P7/DU/Css0brAF/gXXWVJiMHZ3c+OHCJR22qplchTVWu5I2+gDLyzQ2FukjMWoJ1rUG8zwqd0wrsbHvk9Ha58es1dlu884kK8pBZfA8//58Gq1YXcYaCcBN6zLeGUP33I8sd2uE2urQs2WqJhlgvbkj+133mPpxZeCdYQ2iFip5Ze5zzH/TYn/Pozfcb6/UqSRk/z5KzVTiz3uuCBfnCreb2nnRd6esXtaONRF/oltegaS2ACI3f4Ncuf3DtcQfjFV889eKdn8SSD13sKO3H+EFYmkcpYsr7VvDTKh4vgfQIhaJJsc1O7GZ6CSKPNebQ/t/dF/5wgFE5i9kpLzV7m6sqd3OPGk6uXjOZdYfnuE+hvraVQR5aMz2J8KYmACIiACIiACIiACIiACIhABAEJ7hFQtEkEREAEREAERODiIJBsX+lCyeR2PGUJxFzPQEBOzlxi3plD5vV3uU5E5oHAmocw7YXio6fm0aO9ynL7t0JJT1h6/gaI2aPzhcmULYOMmVW3428K3tgIsQLBPdky1zJr3gFRfwtE5T0Qf6+3ZCs9rnG8RVeaLdxo2YMIicIEEbn6HZ9y/XMfl95gA09/1jyUoxicXnaTpa+4FwdBTPMhxDGvghf3qttsEHnypw9Y5oq7LX/2pBPjE+iXB/E9s/7d5g0NWHbHE06AzlxxjztU8Ice405wx1MB1e/+VXBIQdg+42Kip5fdaEMIfZNqx8REM0R4tnnJtWbz+tAf9A/J1d/b6ceIR9n0ytstve5ux3OkjYjzPvjc58D/FNp4D8TsU25CIVFd7+pMLb7aBp76G5zDw67OUX84R+IhHFA4JFBtM47NCYbjLqRQURnEfU8vvhaTGTOxGW0Gcw+TKbmDWyyRz1gK54PnKd+L8ZLOuLxDEOOzrz2KyYZWv42YnEnUYp0AjLF85yHLSXAvQqwPIiACIiACIiACIiACIiACBQIKKVNgoXciIAIiIAIiIAIXEwGIyBTX8xCbvbOHLX/kTfMgjAYCu+tKTB4XLia8+CZEWXq053vPurpyh153gu6ofGE+4ykD72lLpVAqiG2Cr17cluA2ONm/+GV4dL8BATlvgy9/w/q+/z8g6p5x+xLJpOWO7rC+R/8XBO2tRtE8NReTAhCyDfHY0xDPKcoPPPHX1v/9P7QhCsTwyE+vHxbRcZxkS7vziu//yV/5x+Gx+Q8pf3yn9X3vv+Pf/4DoDY9zbM8d3u72cXJg6PVHUe8f2cCP/gzH+LQ7VmrBBht47vOWO4bY7RC8B9H+vh/+idngcBz3oH6Gw4F3fnrdXfCwH7CBx/7c+h/9Hza040lMALS48C7uQPRMb0T8+oPbUM+fIh47nlSA8O766bdk1N8EQv5krnnQqm7+Wau6/iOWnLfOz5PM+GxKSnBMDL70FT9GPhZVHXj+i9b/k7/EJMWAWUMbFnq9zXIdB10/h15A34Z6LT0HTw00+ZMKhqcLktU1iHu/CefrS5go2VdyBH0UAREQAREQAREQAREQAREQgQIBCe4FFnonAiIgAiIgAiJwERFIti1BCJMWy5/aA2/2Hucxnu876y+OWT/DidqxeVDWsMhnIIQnZ69COJl6CMkIpwIhNn/sLctDnGX5cL4wnkrKhMu79wPwqh5ewNPrw/tehIOB9zqTB6F66NXvITzOUUwmYAKAIWnq4GUN8T6JRUspPHMBUA8e1xS8swyRgsR9QfJyORvc9GXnFe/1+aFmgn2WR+AXePmn56913t/ZA6/6xxnO4IegaXEhVVKzEG4FyXl59591IjpaCO93vGd4mNIEwd21EbHyGTrHO4vQNhC+XRuxEGyyFQuYDicK4kPbvmvWfRyhXCj4I1a762eQo+QVExguTBAmSJJoF8PulE0MwUPOfJoB7z2MEaPXPiYHEs3zLIEnBBjKJr38FoT42cCjw1W/Gm2YMVytZ7kzx+Dx/j3zOg5gUgfllURABERABERABERABERABEQghoDv4hSzU5tFQAREQAREQAREYLoSCDzZU1goNdkKkRliaqKu2YmnFGI9hFUpm2fuKhebm8J24MmeXnCFpWatQJcRFxxhSijEJkP5wizGLLOn089Ob+9xJV9oH8nKjwybAgHey+LVJd9XIoHJAQrTjGfuhHPuC7zMwwvCQqS3gV5XkvlLE+O00yPeG+izoa3fLNSFOqpv+zknbOd7Tps32BNTR0mbRw4A2ZptZNvZxuFJhMg2Bv1k+JqSfo5UF3rj9WPx1yc+A7GfEwgozIkIxN4ffxpuM85LoqYOxfjahCccOKkAppgAyKFuxpnnEwM8hOUg1g9PjIz/OMopAiIgAiIgAiIgAiIgAiJwORKQ4H45nnX1WQREQAREQAQudgJYwJILpHrwls53HoMYOhzSBK8JxElPtSM8DEK1xOaBF3gaMdsH97zkQqkkZy0xeoO7uoLY4Nl+t6DpSD4I8yOpqh7e1WOU2bsZOjPE4AxEWwj3Bs080TQXf0YL365ehIwpn4aFYmTiAqlUghmOBa7arphbFJRbERN9vClz7YNoX60Nbn4EoWwKnupuEgOLyGb3vWxDW77KQ1nth35/dLWxbYbQzjbSm51tZKLAzYVLUZnXXeJt7zIU+uc+xv2heJ/DuahUAA/azMkAervD0z93cq8Nbf5K4Yg8hhPyce6UREAEREAEREAEREAEREAERGACBCS4TwCWsoqACIiACIiACEwPAvRGTsIDPX9iN2KXfx8C7km/YZk6xPb+hKXaFhsX30zWtUbmqb7rV5z3Nj28Gas7iXLZo29Ydtt34M097BEOobz6rl8ayUfPZ3rRMyXnrRm7DI7t9ZyxJMLbVF3/UXig91tqwVon8IdFd7e4KwTeDBY8zbfMR5zzH/l9KfM3f3qfi7tOz/7M1Q+6RWJTi65xJbK7nytTsrArNR/e/O2rnFd5snG2JTfc77y6s28/A0kckwIQyJONYNMKlgs3FArinWszYqZn1r7T8q0LbGjnT4r2U8R2bWSIn5nLEHP9p9w5Si25HmJ5FkI+JjrOZ2IoGXjGGyYXqta8y3LgnH37aTM8BZHHEwCpOavNW3UHQt8cR4x5hKhBbPks4s0riYAIiIAIiIAIiIAIiIAIiMBECfguURMtpfwiIAIiIAIiIAIicAEJUGhmDPPc8V0uHreLz80Y3f1nLN+x38UYd/G9qxui83DhS3qfI/RMun21E1jd4qUU1VmPq6vDXyBzOF8CImyQUhCRKcqOVSb71lNOnPY9xpfa4CvfhsCN+hnqZThl6Qnfc8qFxUktvxGCfAa6PvaH8oy8D7ahjsHND6OvByy95CrLXPk+TBzMxOTDDyy363k6kY+uo3QbFielB3oincHCobdYetXtllpyrWtV/sgblsM/xmGvvv2TloAg77gOH9+1GbHck21LLbXsBpSBQF9aPwTuwc1fxsTAScRHv8EyG+9DmJ56t7hrjk8WlObnkYP+Ba+uNcEfeKTnIJzjfIyE0SnsQn+zhe2u7sJnhg3K7dviQuNwXKQW+/3khMjQK191YWQy695tVTd+zDJr7kRoIojunFwpqSc4nF5FQAREQAREQAREQAREQAREII5AwkOK23let+Ox4L6v/dZ5PaQOJgIiIAIiIAIicJESgEhMYdrF1kYoGKeMBl1h+BYXx5xqKTYy/nZpHpZPVTth3pL05sZnhJAZEXyDusL5glAz3IeFNsdVhuJwusYS1Y3+YpsU2/EZK7LieMNx2RliBp7XLk8WoXH6scAnPrsUeNsn4SORRrzxPEKphMul0A6WzdRA2EcIF7YRHuQuYUKiqA5+CG9DzHROGhQlfi0MQucw9Apjo5MhFwpl6Br+Y5vYZtTl2sz47mwzU7h+fmY+ngu2EW11baQwHtfGFOpPod0MGRPmzboo6lejLg95GEKo6Css20NmaKyLZV/6mcVRzrW53o9JT493Jm5nX1E+ka7FPmxnHTx+AoywgConZ7iYrpIIiIAIiIAIiIAITIRAzf2/6U/kT6SQ8oqACFz0BCS4X/SnUB0QAREQAREQARGY9gQoPBcJxBEtHk+eiGJu07mUjauT21mvc/OOyTSR404kb8zhJmVzuXYMd3dSjqNKREAEREAEREAELnsCEtwv+yEgAJcpAcVwv0xPvLotAiIgAiIgAiJwHgmMJbazKePJE9fkcykbV+d42jSR404kb7k2neu+cu2gN7+SCIiACIiACIiACIiACIiACJwDATxDqyQCIiACIiACIiACIiACIiACIiACIiACIiACIiACIiACInCuBCS4nytBlRcBERABERABERABERABERABERABERABERABERABERABEJhegntVg06KCIiACIiACIiACIiACIiACIiACIiACIiACFzcBKrq0X4uEKMkAiJwuRGYPoJ7MmWpWYsuN/7qrwiIgAiIgAiIgAiIgAiIgAiIgAiIgAiIwCVGIDlzgSVSmUusV+qOCIjAeAhMI8E9bemVd8DnPjWediuPCIiACIiACIiACIiACIiACIiACIiACIiACEw/AtC20stuMcvUTL+2qUUiIAJTTmD6CO6JhCXbllhm4/vxxI0euZnyM68DiIAIiIAIiIAIiIAIiIAIiIAIiIAIiIAITC4BaFrp9fciisMKOZVOLlnVJgIXDYHpI7gTGXT21MAJq9r3hCW7D5tlB80876KBqYaKgAiIgAiIgAiIgAiIgAiIgAiIgAiIgAhcZgSoXeUGLdF9xKr2P23p/mMAkL/MIKi7IiACAYGEhxR8uLCvnnkd+80+c7/ZYPeFbYqOLgIiIAIiIAIiIAIiIAIiIAIiIAIiIAIiIAKVEMhgwdRPfskS7WvhXDq9fF0r6Y7KiIAITIzA9LF6erNv+aLE9omdP+UWAREQAREQAREQAREQAREQAREQAREQARGYTgSGesy2fsVsQA6l0+m0qC0icL4ITB/BPZ81e/sn56vfOo4IiIAIiIAIiIAIiIAIiIAIiIAIiIAIiIAITA2B3U8jVHL/1NStWkVABKY1gekjuHuIbXX6wLSGpcaJgAiIgAiIgAiIgAiIgAiIgAiIgAiIgAiIwJgEOg8hrjucS5VEQAQuOwLTR3An+qHey+4EqMMiIAIiIAIiIAIiIAIiIAIiIAIiIAIiIAKXGIGhPnRomiybeImhVXdEYLoTmF6C+3SnpfaJgAiIgAiIgAiIgAiIgAiIgAiIgAiIgAiIgAiIgAiIQAwBCe4xYLRZBERABERABERABERABERABERABERABERABERABERABCZCQIL7RGgprwiIgAiIgAiIgAiIgAiIgAiIgAiIgAiIgAiIgAiIgAjEEJDgHgNGm0VABERABERABERABERABERABERABERABERABERABERgIgQkuE+ElvKKgAiIgAiIgAiIgAiIgAiIgAiIgAiIgAiIgAiIgAiIQAwBCe4xYLRZBERABERABERABKYNgas/ZvavN+Pfy2YtC9CsxLRpmhoCAo3tZnf/ltlvvGr20c+aVTcKy/kmIBs538R1PBEQAREQAREQAREQgRgCEtxjwGizCIiACIjAeAlA+KPYlKwabwHlCwjUNJnd+ztm/+YVs08+bJauNktlzBZcY3bHr5mtfyDIOf7XloVmH/gjX5j9qT9HfTov44d3jjmTadjCHLPaFujhkyyIX/NRS7DevjNmvafRUO8cGzuB4uxX83wzjtfJTgnU3TAL1w+M+/GkieYfT52TkYfnfe29liCrPpyfga7JqHXq60ikMF5bce2pHceYxZium4G8dePIO/VNH3WEC2kjoxpTbgPvmRgv4x3z5arSPhEQAREQAREQAREQgWlJAL8KlERABERABERgggQoFNz0KbPVd5rNXmuJqnrz8jmzzkNm+18y+8kfm509ikrPoyg4ni4kIS4tf6fZff/FF7ZZxkMbe0+ZdewzO7XHbMf3zA7DS/V8JCfQzoWQ2gxBc5555JqpMXv3f7DEwmvNuo6Zd2Sb37bxtoeifcMcS9RBRMNEiMdj5AbHW3pi+Rpmm93yz82u/DB4gu3eF8ye/Qt/DJTW1DTX7IafwyTC+wpCUy4L9h1mh7aYvf5NswObcT7yZiveafbOf23WismDJ/7EbNsjZv1nS2sc/+c5V5jd+Rtm7atRBmIXUx7H6cOxD7xstuULZsd3YBvGMNMCsL/3P4MfhOAgv9sx/GfnY2aP/yHa1OlvmH+12W2/bLb0VktkIFwieaf3m730OdT9RbPBXjNOfrBejsFyadcTZt/9j2bZ/kKuOessMXM5mpI0e+O7OJ9D/r5FN5q97/eLhXD2oQfjeT/OxUv/14ztCNKSW8zej8kYTupEpddwDn74e4U9i1E/zwMmgBLD7fZO7cY5/jTO17fMPoxz3b6ukD/qHc/xjh+Y/QA8g1QFwfYW8Fr5TrOZKyyBMesN9ZntftofPwcxHsKJIu9Nv4hxcZvZjOVgXGNeFmO6Y6/Zrp+YPYN2cCIiSOzfUuTlZBbtgdelJ/8UecE2SNUNfp3Xf8LsyOtmn/9ZP+9VP422/RIYwW5KE8fI9/+Tf50I78P1z+bgOshJiTMHzfY84++txvbV9/qTZ2zT8TfQ1r/EuXmxUJqTa7f8C7O5GKPsx6a/xxMMC81u/Gdma+7DeME5L01sx3OfgfgNG7/5U7D39tIcxZ95XfvO/1toN0X2jR8yu+J+HHeDJWpaYHY4T0fB4aW/M9v5o8KEASc4Nj4Iu30v8m50kz4er5ndJ3y7ffavzI69hjGJ8kHimHjv7/qTNBz7z6LPtO+h0Ji++qNmt/8KtuE8/sPPuGudKz6W7X3rN3y+gQ0Ex4yzkZH9680eAl/aNMu+8LdmT//v0dfG9jVmD/wRmM6GEcOWTrxl9u1/N3w/CyoLvd6KsXIN2s9xRtt75v/45zCUxb3ltZ395bVt1ip3nXD3TI6XvRgvj//3wvWEBXiOltxkdv8foO5aV4W7nQ6B5+l9sKlHcV38Kvj1+fv0VwREQAREQAREQAREYFoRwLdoJREQAREQARGYAIG2pU6QSCyAyEgBcDg5Qa51EUTSReatvMuMwsjbEG4CETPIeCFfKWLMvwrC2LziVjRCXGlf67Z5N/88RNKHMWkA0aWvszjf+fhEwZkeskgeRdce//2UHTpdBXHydrP3/Cdf9KIIFRYmyx2YIuHC6yDYNfq5Ft9g3t7nIChuYuuLS0JETMxdb9ZUwr55LoS89eathbj49V832/e887h13tw1zebRqztOIC4+QvynWSstwXFLES2cmiBU4rx7FB+/+W/N3vohhO5BJ34mKPbHeHR7nDwIhHOK7RCeE3zKI5QStIM7fhUC+fd8wR2fExxnIZsJZR9569GGSvOsfV+BwfbvwqYgGDLNv9ISDC9DsS+cmub4TClqfhHCLcV3JgrnpWPf3+P+euF9iyH2feIfRoT2IFuibZl5mBCy7d+BrS+2BL3TyyXYv0eWTPT6nwVB8wN/bAkI1OHkJipW320eryt/cqsvhJIDhFT7wP+0BM5hOCU4bmevQn0r/OvNt/89Jk9e8rOka5xYyXPgEs67dzfafOiVgqjJ8wdOCXh3ey3z/Xx8GmTOejDC+Y1KmBzyIE6PSvUzfYGfO3pOFgR3jF9bdL25scR9YOXxGvTIGwVBm6FnGma6seHGOvNxfFGU5fiMSB4nF2hzsA0n8tNDvUxy1xEyYaJnNSafEmveY8aJj+GUoI3h2ujNgfD7BYyZfc/6tnrnv7XEqruL8+I0kp013WceJzae+J8Qf79WYLsI1wRMpAT2493zW/4k5okduCzg+sYEe6GNew1gzknBIOGaUtb2yJoMbdgGgnJxNhLsx6RBgm1mP8HCY/iZ5/96tOCO/rixFtgUzoV30y+YPfq7QU2FV06MvAt8Qk+zeCveNVpw52TZh/7MEsP3mKACd8+csRiTSIvNW43z8civgPuwrXJ8YsIr0TI8hoNCfGWZZbeZx4nOL/28P8EW3q/3IiACIiACIiACIiACF5xA6BvuBW+LGiACIiACIjDtCUBpuf8PLRDbvYMQsLZ9xffcbIEIAO/QxGIITHUQUu79bbPPbPa9iKdjv+D17dFL9MirEI4guFEAXHe/8561az5iHj1gv/7/nP+W0+P74V82bwaEls6j0JV6prYNFLvq2yBy4XgQebxSUTr26BRPKXiudJ6gdHrlkw4JeJF7FIHPHIgoSaUO2enh++rXIdCdhcfnuyDo3WUJtMGjVy+9kacweVsxXnf80D/CdR/HeL0J7a417x0Q+w9CsO06XnR0b/PnIaBCfAw/JXBmv9925oTXagIe2M5b9bE/gMD+A1+cXAXhjSIaPYeZHv9DcIFAF4jpd/97HLfBPIaHeerPIPQP+PlO7Sq85xbmX3OvEwq9Q9vg3boXAAG7JHn0jmY76VWNpw4SmAhIQFD17v0ds7+6ryQ3qqDXMZ8oCCd6rwcJAjUFQdcvTkbsetIJw8aJEQqwnAyC17oXTKBQ0GWfWIZPtzwFj34mPklwcqf/nt7/7/sDX2xHH7yOPWab/wGe13shIi51ntQJio/MR96ZOn9yj2OM9rr3eYybb2CMgD+9qDc+ZIl58NCescS8u37D7O8/HjpP/lhzB4YgmkA7vev/ic/ab035v/Dg9uiVfTLEhE8OHHtzdDlOOvDpgYFuPJECb288meKnUBu4AWwSsBlvwwdHi7LDJUa9HNiEduBpgs7DhV2ckGO7apvMY5uCiaGVsKWVd2KiDmNp5+PwnH7OL8NrCj2pmeCRncDEBsV2j17qr4Enn/LguME4S8Cr2uNTNhS1b/+XsM3hvPSqf/3bsBGMGT5xsO69llh2h5ts8279Zf8pgYObhsdmcb8TmFTwbvinZo/914Io7xpT/o/rN9sWtr23MQ5zw7YSFB/LRtgX9gNPLXioK4GJlQQ83b1FN/hPSIQnhQP7RN1e1wnkg8CP+4I9+nvcEhzRf73qw05sdzYMfqzXTSoV5QKLB/90RGz3cD7tlS/7nvMU4iH882kmd/3DvdX+Au0MJtSCp2s49mnfnDCiAH/Tz7vrdQKTUR5Dj33vPxUdUR9EQAREQAREQAREQAQuPAH8ylYSAREQAREQgXESuOIBJ3BRBHSi6Zf+OQSUM35hCiPwevU+8hkIMQitgfAK3rUf80MfUDChuMDQHvRypGhF7+gVd/piCkUI/otKFIDhOe3E3e6TftgDij7hREEOoRFcSAQKQxSCEd7DxS+ndy+FitJEkeXw1oL4SqEF4p/30KchzsH7cs095kEIdsJVUJaepMsgrLXheAw50XkEAhTazWMy0XuSXowzlsHrEGJWEFqC+1h/M4TohVdhH5jteZpbRycK4PAiNoY2YN8D0SzIyfACy9G3NvBkGIcutIGvFHbZnhGxZrgAvVjJBsKkC21CkZXngIn7eE7g1esShU56oVOg6z7uT0b4e0b/pUA/e7ULjTDSxiU3g/1qtz1acB+uhueR55vhGujRzrAI133Cedi6+Oejj1bYwomQxTgOw8MkwPsk+kKhORxSpJB79Lszh/xz1oM+wpPf+8XvwvsdvGfiH72NIbIVpWNv4EmNH0eHbqDAxvPA886QRPT6DsTWk+gbw20EKTwWuO2dvw7+6MtgNwS4h/3XIG/4FaJgonkOtkC4Y/2loTSCvBTLyZLj4O2fmPdvtxpDtfAcGc9raeiJwxDvGRonKrFfszH+mDr2QuSG9zITQy9xrD/xv/zPOM5IIjuK3hQ3KQi//IWRXe4Nx/W692GyDuOfYvtxXAMYxoWCsUtgvOlz5i273RdlyXTDByBUoh0QkD2G0PjGv/GvF8zPpyggKnsP/R9ckxDqBNcA96TCln/0qxv+65EXhGXn2X/lT+HpFYid3ceK8kR+YLgghlbZi7FVLlHs5lMzDO9CVgyLE5FcyJz+Lgi47X5Ype3fA8+TETlLNnE88RpAWylN5MxxF6R6COH0sOZTGrxGlp4D2Gdi6S0Y55joYb3f+nd+/4Ixhckob8F1qHOXu34m4KnuhHmGmvn2f8D19VV37tzh3nzUvPf8R0tg8oBPOXi4N1jnQYReORK0Bqc570KxuD5zkoHsj2zFGMW1dzyJ1yqK06Vjt7TsWDbCfuMpAmdDnGRlODTaBiePaJdx7WEopKsxiYwnUzzeT4qu2bBHPhnDRLvk2MLQH5WuwqQQn9JA8nid+uLPFcYw70uvfcu8n/08RHc8FcDJputhEy98trgats9dh36CLuA+wknif/ZV/x7EJwyUREAEREAEREAEREAEph0B/PpREgEREAEREIFxEthIUQFCGNMzn4ZI2OW/D/5SWGcMYoRRcCIfPQgpHlBfufFTloD44L35Q4hsxy1xPTweQ8ljvOvv/3ZoC95e+ZCLw0zP6XDyGKaDXreDPf7mW38Fws8HzGO4jZNv+56ZwWP+9A5kHHDG1i2XKA4d3e7HkL73d/x+ctFSeooy/i7abvdAYKJ4GU6sn32EB7MTbG//VXiF3uUEa+/z6COFRSaGl2B4hvX3O1HK+2vUHeGp7LxV3/mvnOBvZw+b9xfv8cVYCi0UmT+I0ASzlvt1hv8i3rD39lPwIv39wlZ6mjMWORdzZHkmeJB7FEzp6U3R/O7fdIKl2wfPVXdecG5caBh6DJd6dbqM+EMhlxMbiCnsvf0EsuXNYzxoTn5w+1s/ctuC7LGvEFw9CKAJikoUoKNiZweF512J0De/De/tjb6wO7zd2/IleC7/Kfp2OMg5vld6AnNyAaFRnJBFb+y4/kbVSKEyCJHBsCkMw/Lm94s91KPKTWQbRGranIuxTQEwHCs7rh72i97LPP9McYKiv3f033C/GIrHiY3PjM43kS0U8Xn9YKKH8vN/ExLb/c3+ZMGP/Q+8zgT5uQApY27z+hJOPHc89xDcnYDKeOglgnsCYq1HL256dtdDGL7pn/me1uF6zuU9hVwnemISgZNU9MKPSAmEmvF2wT6v/RkIqwjLw+sJnzI4n4mhvoInWMiEIm4gtgft4AQiEzzlR/JufWT0kxWc2KPHO8f8rEZ/0o6TDyHBndccx/5aPEmCfY491ycYDpnlH2gS/o5lI8ETIpzcgeDO8C3uGrrq3Viz4A/8pzWimoEJFw9rTiRqOXYfLBbcMXHhwvmwHJ/WoeAelbgmQJB4jSodw/zM0DYQ3F3ipGWp4B6U5yuvN7jH8SkGN6HG9T+UREAEREAEREAEREAEph2B4V/f065dapAIiIAIiMB0JDAcEsOFLGC85Cghj57LwXYuIhgIvUF/1tztRF3GIfYCz3DsSzDcA0MdBIkef1jg0S3ICi9E73u/bd5uCFZICXom3vYrQc7CK+ISJxg3G2KQd/qAv51C3y2/6HuXF3JGv6P4RDGfie2m5zMTReCVEGcofEJQ8yAWei/+nQs5QC/6xHVoO73I6YlJoZmJ3uOr7/HfB58Rd5cCl0eP0RHP3kKWsu/oQXsXwnzMXGpcuNJjiBJMMDBEgvMAPrbD93AOV4J4zYl1YIWFC70gVArPCWN7MwwGFzQ8ucsPa8JyOG8eREyvYy/CfOzGBo9bRyd6MTN+NuM0o7zRm5te8/TCheeo80qesWR0uagt8IxmHG2G23CCeTlvVoSuSMy7wjx48ntP/ol530dIE54vevSy/EQTPa755AXL0uOb3ualiZ7ey+/wPYfpPcxFHTmmXAIfPtmB8CpuQuOD/9PFajZONAUTU6X1TeQzvXA5ecMJHwq5FNHjzkm4Xoa6CMR22mOpyMe8HK/sT/CPsehHEvpFb1wk16+Pfw5hMf7Ef3pjJM8E33Dxz9YlfiFOGnB9h3KJ9sfrDZLH0ENcWLc0cWIheHqFHvSMfV6aOCnHJ28Yuoc2yfAg4x2bpXWVfuakHmOi83z3oY1c7HWgszSX/5nn7q3HzeO6ELQ9XhsYmmWsRI941h+cJwqyPGYlieF/GC6GiU8IcNHguMTjMtY5xw6vV1GLFlOwD7ZTyOd4LU2wT4/hbCgUU/imtzfP1WSlsWyEtrrqTt+GwN+Fbtr5Q3cddotV42ms2PZwQnnX07guYryy7eHJVk4GI7m+lT5xFe7b8FjzuGBsEJ89vJ/v971Y2MLJv3LJjbm55sR2MuWCuEoiIAIiIAIiIAIiIALTjsAkfuOddn1Tg0RABERABCaTAONzB4/lc2HAKO9sHo9COgQKSFEQuef7wjXfD6cExBaPYRce/hcQOHsQduYTlnjv7/p7r/pIIcTLXf/ObfMYMuHz/xTHy/khJ372C5ag6HTDJ81+9EfIA3FwOLn40QxD8KVP+e147+9Zgt6VEGU8xMkdEdODAlGv9NhGuJEEwzNQtKQ4REH3mT+HF/sf+AIzy1GkpQj603+J9xAHGZaFj/qjbxQIEwx9Qi9RxudOQzCdh5jaXAA0CFURdexy2yj20AuSAhc91BnXmYI3PRwR0sKFx3nu0/62oB7GlH7tm2j3f3Uin3fXvzfGb3Yx9hkDm4ujfu+3fBHygT9EOJSjqBvC6taHgxqiX+n1jNAxbuFKiuz8R1GKr1z0kmFl+C8cEzxcEwcHRfu6Nt8zNJiYYMiKuIVq6X1PoZLiMydeGGqCHu0v/R0rw7/COMCH+HTNxyCevcdfcHJ4EVMXB/vHGEsUZUtSgqFu+G84OcGUMdEDT94n/j/z4NXPiYAE+8RJI/xzXv+P/hc/zEjgBR9UMt7XFe/0xwzzv/EdJxLGFmUs5+t/DmLsLJ8TMroY3d/F+Y1ICXh80+s7SE6Q/uNrgo/uaROPIYOwkKoT3a94vxn+eW983+y7v+k/GVDIPfY7xGMPFgF14VUiWBdVgqcd3PWG1xl6skclcoU9Mc68W4AyiCdflBflObnFJ2je8WsY+4i3f/Mv4tqB8V4uUfj84B9jEg1CKRMnEbn2wHf+g/+ZfzkJthAhf7AGgP3/7L0HlB3XdSV6Xuec0QGN0Mg5ESSIQBCZWZQoUhRFURrakhxnPLJH8ozt71me9cff6/uPbS3LyrKCFUiKWUwiQZAgciJBAmiEBtA555y739/7Vld3vdf1XgeggW70OViN915V3Vu3dt24z7nn1KIu+rgcGbrMfGNZ6wsta2j4Mzd+57lzwCas/S4f/EnFo239jIMGO7ZRtvWxCPpAgycIaC/7M7oCC7RbAm6rTP9HpREVBW4KG94bOw+MpTW/ByLcea+TP8dOGigLGQSZ2Lv5wWce/gIf8sK4Dnb7oULsma+Y3UODl47URqAsM/0uE3B3FS3z6Z6IO6xIxi+933KtxP7LTbhjZcluvGP4vGe/QWt27sQhAU/hToFAwjGTQV4pRllmfR32Pyz+B+vwgJJp2DUk2tn3cWcRA1xTWGa6kVJRBBQBRUARUAQUAUVAEZh0CIBFUFEEFAFFQBFQBEaBgLGMJLEJsQkQ65fL/yC5KLRAdZNX/tyQ7eYUXEJ4d4MIpvUpyQQKiUu6D6HU5MEad6X1nf8PBP+jaxcvLVrhdsVHSOTb/rxJSoNwN4QsydrRim0tTYt3m4ih9aotHgyfcSCLbXcMtMZF0E8jXSDESejAAtKTBD/2dHNRdwVW0lvNaS+tym0reDu/UX3iHiwXiZfIBCsFlRDBLMKJ3Xv/aII5mnT0BU1CmEQTrcrHK3xP/KO7jmrcg76bSYzifl6Q/B4S8rSApyWpjZ/jXp5lD4jwzyG0rJcTP7feL63I/QVEvBeEm4d1z7g2wjMwoGlVrqUQ8b8+wG/6Yxb+DYiXSoIX/sRSDrjUa0PGQwkzqGBiQFD7vTMP1j/4ZfZyFwV2DtjknmfhNhDxIHl/+WUQrfn27cb2SYy4q4LvOO99iywMkIOxaE8aOumle6Rfou7bbWHolPlmyHhn3bGDatrXMejtj0Gw7/gL1GVYzA9Y7HvgnshLK+Ufomy2Syc7TcBP1Nmo+KGzrLdBBdfblti8zuW9+CZH3WOX4x9M074IdVLOvCRe+uNGn0GXT8bVSSClIdPheT3+luR0C8O+yS4/yVSS5iiflwoYWo0HE/pNp7U9A46iP6Li0EvLfZY9kHB3ipMcJ0HP+BBjFbrlsvs1u/yB8ghD2+JzUkbE3lxkkfKB8AQp7eWuCwbyBQHupYJwFFbuDCQ62K+awqA4DM7rlJHaCHdDsQ0xZkPJCbQh1D3sivBCWWfcyqCdCuMPONuCM3/GeaAClQrPVY9YhDvcgnns+mnHN3Cmsb87LeLtY66fqO92JaDy1l+Qj+ex7/keZZ2j4sIOTux7Vn8pAoqAIqAIKAKKgCKgCNxkBJRwv8kvQG+vCCgCisCUQYC+tkFKGMttukIg8esmsPr00BKPQtLOjbBxEvG0OCRZRdceNikOonqQ4BuwGLYy9PufVuT+4sybvp8pLOsAYWgdCPJ/BF2cJFo2vnCyAABAAElEQVTldgYkpH/iTX8oQh/ssEL0DHv+ATxIQtIKmC4HYNVrCO4TZRbhTktRui4ZTdBG/yKS9KXrArqXuOtP4J5jNlxoZCJfEEYk4CrO+aewnsEmh0k0MQ8KFQTBfKVbV7n/T7Ke1usk1Wm1yXe27EHrWhLZJHi5M4CEPF3ykPQPIl7iVXTSslQvw/O51RemJ0l44mdQssDimnUFPpO99KvM3RLv/x8Q7+ctMi3IvUw29DtN1w50P4RgvCbY5oanLcWEm7UxLNhJ1gYk5JgpfVLThz98L3vpXogWzHSVw8DBtz1hlS+QlTDTuwl9/tMFEYlJBKgUKnKCiJfKikrUgdueRGBSEJsgxb2bUV9ZLjdhvATbfZLbeR5jkNQ3/kbkwL+KF+58aOlPa3cPfP97qcg6+sNAKf2Og1GGSyPb77RxE8X25Ia3SYnrTX8DVz0kNgMph1iPsWuEu2aMEgTxCQIKA5Qe+wniMOB5eG/uBujEezMy0HadiVG3vedRV+gyicL2Y1yj4JNC8ppBkEke01qf1u9wLRRUSEg3FGB3xgtow39s+T83/RKOW3uChidnwF64T3INmjr86sBH6CoKbc2DMhhlJUlmPgOfy1+4a6CL1/ZbWAXqO6H484RHIjXwozIh0POz7hP7h/7eepcbgH3dZbRp3tgF+4HyeBmMlDuW7LZDZaVT2TBSG6ElOt1BsX40FMO1zO4h5RwVZXDPZSzXF2632riLctC0e8aogLLGKFfY30F5QPFW5A7VD3PE7z8qaLBDwtRh7pgKJGbMRBkpVAwEFcQKYHDsj55Bf/jTwJgHzUNPKgKKgCKgCCgCioAioAhMNAIDs7uJvo3mrwgoAoqAInBLIEBiHFaHhjAj6Uny2J8gZRA925KSftT9z7sBYfv+tQk4RxrvgJuWYclIctE6OZgEsrgMlIaKgkXbrLMsQ32B9Z2Wip9FsFKSNyB+GVDUy3N0e4FgrT5CghvEp7c237L0psIARDktay13Mvt8Lh/1DyoSSPAAX7r5EJKpFJJj59+ygqBaRwL/P1Y83HLie4f1uiE5aS288StuV1mEO0l3F8LdBI889XNYmqL+kKx2I7rccuXOgPpCWCqDxF75aVggg/yixSwVG2+BSKW1/UhCAvXimyDYXhbvl+GeiLsn6GaG5F4xiP/RlsXtPlRA7P8nS4G06y9BViZaOLA9uPCablkMHoObHbPrgwdYNltxMniB3xeS7XR3AWWP90/2AZt0KIj+AOTu85b1vt/lY/pJMpUEPQlt7EYxQiv3sQjbEwlr1h8SoPQZT5dGgYTXs7+BYscE3KSCx99fNfsN290K31sjyhdISNaCQPfiXXvS5osH7dxL//uBhK6fLr0Lt1FH3K+g9fXcTeKh4ooutqj4GY204loEv/XSSprP5kGX4h1NwutwDeM4kBRnf8bYBKV4/gA7IAyxDXcwhpxncGUq9PytwNl2WMcprCO2+x3riO//cM1isJ8HzOA33WuUoMAumLA90nWU/33tNCO1kUU7LAUxrvfMgmKEf25CK3juhgrU9ulWhrsj0I692/4ced1m5XIO7W0kYZtBnTdjJgNKu41Z3CVhC8dUf0Hfz5gdQuULd9gEUmz4p9PfioAioAgoAoqAIqAIKAI3DQGYBqkoAoqAIqAIKAKjRIABCm2LSFq40trZKdzuf/uXhoLnXQCx6UYU2sFImZZENH29U2wLVWz3px94IyRy6BbF/+/Yj3D6ejJVYL5ILG35U+u+LDct1WmBiQCChmzHMQZMNa463vpbkSM/sK71/99YuYMEB6nkoU/e7d8wV9DdiiFN/K8f6TcteVm2DU8bf9bel/4rAoYiiOzLfy7en35OZO//HrICHSkvt/M248f72K4S3K7jMVq3k0gHIUq3JHQp4/NHS2a+O/rA5nW2MsWZH3ce0OKU1qr2e3aeD/adfuHf/X/g0uR+8Z4FSUYyjn7jY0EwD9t1ECSjnjaR0yDzUBbjo3zd5+FaIi5IApdTdLth3EagjjiFwSRtq1wStza+zmtG+g63I8YVBhVLCBo8apzo5xqW9hTzXIEUIsHub54rZvgV5Z8MHQtE1A5d4fuN/QatwCmsE1QY+fcfrH8pOeYS2/WH+cH3Arc2vgLM6dKF741CQp0ujIIJXbMcZb8BYV/FWBDjFd6bATdRf72sy25EaaC8G3E9XGkZSZk39MyBrr9ex53BT1d/FvfFvf3bjB1Ylcore4cQ/ZxzN41T+O5WfGooUC3rKBUPAQV9NbFne6AQe3/3MNaZ0f8/UhshkQ4lKvsjb80V336K/ZZN5M/bbMWTCHRnBu0eUAZ7qJyDeKkQYnyMkcTpioyW/f5CDDZ+degolDHDxCifyo2yUcn2YejoAUVAEVAEFAFFQBFQBCYlAiOYlkzKMmuhFAFFQBFQBG4WAoe/D8vMBxF4EFbucJli/BnTqpYEEn123/60cdMBU0Dx0jqRFsluhOoXQAgy+CCt/RAAbtA9y5X91pORYKA/5JyNIgt3wOp8p6/fc1pnMkhf/oHxI0FyL3UhXLSAhCPJlLHMWDrTmtaQaOehLKBFIa/jMVv4m0LCaSUIJzch+Ucr1i1/BAtY+IImNiRgSb4EJaXcMsMxWgTTlQotpUmIkyAqAb59nSCKUoxCwFiYBkge9DAVC7a7ErrSmX0HCN4jYJRAkNYX+iYlOcRnIfnfUGQFWPUPGsgAqNu+Lh7gyaCbkgarTlpfX6vQBQbd51TAApSW0vT5TvKdbnJIELOejZXYpsXz5q/BghrPveReBMb93hAhaJeXyqCs1b5WpVQUNFeh7gCrB/8eRO8+WE+jvhATBha+60+HLH/Lz1pY2vmN5pP1kUF++Vwk4JxukkaTHlbB9L3uYR2l32lax9q7R+z0VIjYcRLsY1RuMXAuXdk88i0Q9z/F/d+xFGF0E7Tjm/aVVl0e+jXyNz4DFFRekLR0S+WZe6d4v/QsAiHjHg14n4lZcE30kHXv7++23BWxv6G/cwafRJBLL5UbVOJRCUEly/ovmXpGfLjrxCgmgpWEFthX9sEVyDmzs2Gw3wmWxu0cfZynzEdbWIpyVluBK0fyi+7Mh+W/uh/uhxDQmbtESHoHqrsMtDwDbY67OGyhUoX1j59jkU/gxx59KYOn0i2T99PYjcEAySWnsVsnEu1ruxVA+Xf/05DJ3sWwEIdiwfi8Z79Hf+XVFy2SnX79F+J6vBsTL4B95UhKmIKDGBdOiYeW5/7KlrE8B6+lf/1gbYS4kdRnn3n1gBWk2ybY7Xs9gLa7Ds+BsnjpbuajX9lnfD/Zd9Ot09rHho4zYDbf/Uhy4FviXfWwuQfJejNm0jKeymUG2r7zKwi4jP4F4uXum3NQIqooAoqAIqAIKAKKgCKgCEx5BMKm/BPoAygCioAioAjcOARaKgzJ6t31P4y7Cw99aPPPT0wgyt/9nS9J6bjGQ5L4c993HAHZQELw5H8MHYPVtverv7VI5if+XbwkA0no0NocZIoh2K6FcIeVrYduP/yF1pC5b8CKGmQMheR/fSGCIlaCHAPJs+Fpy40FfUfDGtcLogx0ma/YFolFsOiFCwUjJOHHFSwVqUn4VJ4VLwh745+bVr22ZS8zhyWqCQK57/+YW43pPxLuwJbW6iaQI5UI+POSUPrFk8jKO5QdXSKARDeW07AYldrLQ+fsb1Si0I0MFRgk3Pl3PQh3En8ITOpNW2gR2339IA1zLCKS7jycvp3tsoz0SWvbyyAKgaVxnbEchO/RH/ik8mz5Y+x6wJ9DvEXA5sX/YuqGUdBs+hrct+DPT4zSiQoJYjwWWX7/ECE5Gncy/nnTTQ93Z6wE0QeS2rv2cfjQ/rHPVZ5d/93nN3946eLl109bz0XCcvufW39+V3qJN11wjElQj+g3+91/EC+VbGx/s9ehLeHPId7OFkvBQAK6odDyH78dygMEVfaw7fHPKWyv9PPNHTCjEQTfNYqVx74zmqvdr6F1O5RehigfizsZZ260iieOA/7Anad8vsPdiMfpcgQnveiPjF93KjvHIl14dliZexHw2TNjqeXyaqdvH8j+zPQ3bE8nfiHe2Bm4ji54dkDxiT8/Mdb98PE/6H7L7/ywn1Rq0SWLHa9j2AWjPLBkd/A2Qncz9m6dS3vdFb9UZnH8oisxtDnjvibQ7VnfnYR7sGCpzjxIrL//z+LFWGPiH9AXPP/chLseGNNERRFQBBQBRUARUAQUAUVgyiMAcxUVRUARUAQUAUVgDAic+oXIzz8nJN28dhBOJCdR44XlsXG58tNHrSCWJJ5dxPvqfxMvgiLawu3+8jNYD5IotIXuD37yWfEOuLHwkGgn2Uuynb6dnZbVdA8CYVBGH4t6Wr6yDCSRaN3I7yCEvQ4ClOeZnxfuLrwfwTL45yCzX/m6ZUVrl4WuYF6B+xb4kKbvcg8DJSKQo3f/P8Nidr+Vfx/u7RQEHZRzsAgdEONOxt9nNcvTi3JBvD1I7+21yuh/jBawCObKAJEkb70lp8R76pfiRdBLL/1WM0AngoDKehDktLSlj1++D+JhW97yXkzLT7r34DlbaCl+6N/ESzKSwnPGehO4OYW+42l9DQWAl25T4Kd+mNDKu+qShbdxF4TrqZKg0gA+oQcJPXwPKHxXJFL53vgsLC+IK2/hcVM2DyyLPVnLxUt3EZf3WS5m/P17OzM3+cH3vl0PmJ8tIM4Gn5s7B2jFj+dy1m370sHPbpSPOMIHtpcEpl9wYL5rLwMavvRngRUBrB9UZnSibjmVGrwJg9BiZwTbk5R+PPQOec4prJcQ81x2fvZ5tFOv/ZzcIUKpvuRT962Djv9NHvjNGAWHviNe7iJwiJeKnYPftqyF+fw+gmexy2Ceyeek9YPt7vSzIugfqLTwUgk1ICwr67Vpe3Y9ZJ058n2RZ55GP3DGqs/29X2oH3wetsFnfg+7HkrsrPCJsgzkbdqVk8RkngXouz78FfBBe+PvqotWWj7TgBW0F/kHdN9hCPe7TF1krAa3OAUmQ7Y9WtXbbZH3s4XuWtCHmX6H9zW7C6qssyTx6a7Jfn92GvuTOLq1Hx4z7Qzt1+0801NJ+ezX0Nfh+enTfeA9sg552Q+883+bem360QtviDz3VfF+8iLqAvprth+IuZauoxgfgNjnvWM9pzmL/wz2A/0PsbeSWWfRn7NteO2+ntizzLbQHRfKZLVV1I+Be9qnBz8X3xO8jTBGAH2uGzde+3EPFyK7APWcGLCA3O3B4LC8P48Qe2cfSbcyjEnCc1T8XnzbfB/8b6Ativ05eAJfqMT7Ceo8FKamT3acM2MmdzxAPHv+GoFl/1+rj+WBwfaN+mG3TR5XUQQUAUVAEVAEFAFFQBGY9Ah4MKF1ToNvXoG5iPvH1Tfv/npnRUARUAQUgXEgACKVW/tjEi23EMFcHDz4D+KhhSAIa9Pfk8ygq4TWSvyBYAomdCVBNya0RGwFKcXglP4C1waGIHGSWryGaRjYcIBI8082pt90q5A4C6RshBXA0ZDZwIDlcygfTJ50AzNrvQgDc4JQ8tJS+dVvDL8dyfQwpCfpZJfd/xhdntBCki4J6opA3nzGcn3C8uRsFnn8+8bK3nvmVSt4aAiOh4I4JsY24c47M18P8AjBp5NMss+xHFBsGCvLJig1nGntkodGWt8MkQYiyFWQP11GsBwk/ux8iAldPJDMtI+5psdB43IC+fQzvWOqgkC1xv0In51kmfGRHqgcjswD5cdLTFmBCxUdAwSkI+XoviZkw6c4FCLtUFrQLYv9LgOmxrPBatsm+AYvQyBKz5dBStNVx6HvWpbMTkJy8MKBL1QQsMxu1/C5+GdIRAeG/nkE+52Edsf23QrClYouH/bUP2GAZ/K/zP7N+kjcIlDv7Hdpn3P7ZP1hf8P21lQ6QptG3uGoq6xrAd8FrmF9dJ5nvSLx2g9MnUS9XZ5I9DMrELCXroSoYPzgWwjA+6J9dvgn82N/0Uvi2aHocV5J10HEdbx1bzAvPA/LzrzcCObB6xxfYMEudCXFdkQFSyCSnz0MXIlJbDKUSKgLJJ2DlZfW5X14XjcMze1dsLeLRR//rK7+Skz7PHbPeJ78mXErFriNIH+OCez3A+HO/Ph+6K6H7cduQ2xTxMGt7Ox/2Nf7P7vJB/VygLC3izr8E+WiIpJBdznucdcYAwJ/7gdmxxTfn9nt9cun4D7rrKUADNS+h2euRxQBRUARUAQmIQKePzuEuSvmOyqKgCIwrRDAykVFEVAEFAFFQBEYLwJgRUgY8G+sQnJjtK5GSJrAmjWoBCI6SJq4ESdBMwtwksQH/dX7CDDwJ9t5nmQq/d2TiGH5L+3zSTX4g2Syf3r/Y8wjCmQuSS/6k6clNq29o+JBuG+ySBkqIerzrWwNWThkPexzLy9wx2MME/ue9QXDTvkcCESC+VyEZ+J1/vwiiU0nuemTxu+HTX75HTZ+q+m2ZqwSKD/mw3PBzo/mXs1lIKTxN2oBRm51dukDFmnKunbxrZHx4g6AQHI9nov1Hdzq6CTAMwVKzDpH4ny0wroz6uuRN63Lgwqu8a+PxN1fGeXMIyYN7W+LdYRuVwqPOM8O/878RipHMEJ4eI5BjuB5xlqP+QyjcseEvNtBEPNvNDLSM5NR98fezjcY/rxm8R6LJA/aRpB/MAWwfS/m4X9dsDblf61PPpZ1vH3I/RPlomsl/tnC3TnY4eXdAYUs3UChXXixg8pIsLLY6fVTEVAEFAFFQBFQBBQBRWDSIaCE+6R7JVogRUARUARuUQRIApPpJcExHYRk+OJ7jXWlcZ8DlwTjFhLyCF7pXXA3Anwi30fh/sVYotJ/PMj4buwSKzqKAIgvjPsWmnCSIJCzwZCm3jJYt9LFx3RpL5ME/hGLEQ2FV+ZyQ1J7Sz8ZsPofMZVecD0RYLBUjCVeBnu9VdoIY5i89T8RXwCBgufdBTdH564nYpqXIqAIKAKKgCKgCCgCisANRkAJ9xsMuN5OEVAEFIFpi0AdfKdXwTKZ1t4jWTBOdZDopoKuGmAN6m0sFKE7mS4QKuMV4nXhTbgggN/kFZ8SSVsA63a6gWhGAEWQsgz8eeUD4DqSRe94C6DpbhgCLyNWQBysqOuLoEhBW1GZXAhU51l+zemyqRHvSOXGI/DGX6ONoH9l4NlbrY3Q8v2T39x4TPWOioAioAgoAoqAIqAIKALXFQH14X5d4dTMFAFFQBFQBBQBRUARUAQUAUVAEVAEFAFFQBFQBBQBOIRUH+5aDRSBaYkA9qGrKAKKgCKgCCgCioAioAgoAoqAIqAIKAKKgCKgCCgCioAioAgoAorAtSIwuQj3iLhrfR5NrwgoAoqAIqAIKAKKgCKgCCgCioAioAgoAoqAIqAI3FwEwmNh4u65uWXQuysCisBNQWDyEO4eFCVl7k0BQW+qCCgCioAioAgoAoqAIqAIKAKKgCKgCCgCioAioAhcNwSSZ4uEaOjE64anZqQITCEEJg/hHhousmjHFIJOi6oIKAKKgCKgCCgCioAioAgoAoqAIqAIKAKKgCKgCLggsGCrSHi0ywk9pAgoArc6ApOLcF/9uEhs2q2OuT6fIqAIKAKKgCKgCCgCioAioAgoAoqAIqAIKAKKwK2KQEyqyMpHRCLgVkZFEVAEph0Ck4dwF494krJE7vlb1QBOu2qoD6wIKAKKgCKgCCgCioAioAgoAoqAIqAIKAKKwC2AQHiUyI5viidtHny4TyLa7RaAVh9BEZgqCEwuZ1LwbeVZ/oB4Qb7Lu38v0t4g0t8r4u2fKnhqORUBRUARUAQUAUVAEVAEFAFFQBFQBBQBRUARUASmEwIk1umvPTpRZDvI9lWfEgkD8a6iCCgC0xIBjxcy+Z7cK97mapHTz4pc3S/SVC7S0zH5iqklUgQUAUVAEVAEFAFFQBFQBBQBRUARUAQUAUVAEZi+CNBPe+JMkXl3iax9HN4bstWyffrWBn1yRcAgMEkJd307ioAioAgoAoqAIqAIKAKKgCKgCCgCioAioAgoAoqAIqAIKAKKwNRCQJ1JTa33paVVBBQBRUARUAQUAUVAEVAEFAFFQBFQBBQBRUARUAQUAUVAEZikCCjhPklfjBZLEVAEFAFFQBFQBBQBRUARUAQUAUVAEVAEFAFFQBFQBBQBRWBqITC5gqZeR+y8CLTKv5CQUOSKIKx+0tffLf397sFYPQh2wXQhHqZ1ild6+3pMvs6j9vdxp8O9QnEvpncKy9/Xz/u5u9kPYTlDw/F0vs/X7+3Ds/UFLCefLTQk3Hkr870PAWq9SBvwfuNMFxoaBiyHVzU+m/UO3J8veLq+YeW3D4QCk+HvTgyWxCWQTN90gdsC2471HvzbQiAU9bgioAgoAoqAIqAIKAKKgCKgCCgCioAioAgoAoqAIjB9ERjOgk5hLEg0kzTu7m6T6sYSaeuok1kzVkhCXJogDOvgk3X1tMnRcy9Jec3FwWPOL4mxM2T9kockM22h87A0tdXIyQu/ler6fJ/j9o+A6Vqr5eTF1wKmm52+XFYt2CVJ8Zl2VuazuPKcnM1/T5paq3yO2z9mp69Aup3D01Uh3ZV9KC8Cz7rIivnbZcmczRIVEetzlve6XHxMOoGPm4w33fqlD8qC7NslLDTCJ9uTF1+XgrKPpBfKDzcJlu5q6Unh+3aTO5c/IvOy1w0j3Y/mviRFFZ+MOd2hM89JcdVZt1uZY5tXPS45WWuGnR9Puj4odA6f/Y2UVp8flh8PUCmwacVjMidzpc/58abrQls5mvsi2sIln/zsH5HhsbJh+WdkdsbyQcWOx0MVj8e0NSpn3JVTdg766YYA667Ro+ETqkHrEhwIC4scxHkonVd6etlGhvqwoXP4Bn1beGiUzyHrx7Wk63LJb+AQ3n94aKTLed5P0w0Hpn/g/Q0/Y16eeX9ueI4vHZWmVAy7ykDb9e+Lee1I6ajEDA0ZPmXoh+K0b8yKTK9J04/xOpAEagvBlN7Ma1zpJqQNBWuz2oZc3/u4+ha8vCnShjhuurW9oG0ImLi3vZHbkLsRQXDDkXG3oSBtT8cvt/59Mo2X178NCWY21nt3aenXMA4FakPjHr84F6PxVQgMmDj78jN8cim9HnJBgGuQQGsyXh6K9R+NxPzFMrxyX8tNSLrxlnPc6WDQBOM5d6FBEw3EXHDpG0869O29MNJD23MTyyiQBnD+9xtfOmMUCFyc/Irzvh5jTBiGNoX+xSE0fLPWQO7l5HgXAkM9tnWn9PXBKFCCGQWGuc5Rx5+OdZplHFh7mW4SvQTwI4baVzjfjn5XBBSBYAgMXz0Hu3qSnuvFgr+zswmk6AUpqTkntY3FZrgJxwDf2NMkcQkp0t3XZay++7y90o8Bormr3nTobo/U2d8pF2tPSWH7ZZ/TPd0d0tbdNOZ03V1M1xgwXUNXrZytPCzhDTE+92trqZOuvo6A6Ro7a+QM0kX4pWtvrZfO/sDpKloKpbW0Q0LDfK3cm1pKpdeDXQEY6NxkvOmKGvOkvr9eOPg6pb69VLwY992s33ldsHQYVSXE6zsY23kXNJyX6r6qYYNhfUclZn1jT9fQWR0QE97zav1Zqewpt28/+DmedJyINHXWBr5fiEeu1J+R8u6Swfvwy3jT9WFyFqwt9KMl5defk5reaokEGRwVFi/RIOEjQfBezj8iPX2dMit9pcxKWyzhiMzuRsj5FHRa/8BUERPG9u5maWgqlxr0U83t1dLShvba0woiJly2rHlS0hJn+aDU0dksvzv+fenoavI5bv+IiUyQe+78I4mJSrQPmc+2jkZ558QPx5yutb1B3jz2bUzc3cnz2MhEeWDLf5Vw1AenjDddS3u9vHbon5xZ+XyPjUyST2/7ps8x/hhPOi4MGpsr5a1j/zYsP+uAR5Ji0/F8f+ZzfrzpOFmvaSiSfad+7JOf/QNUGt73bNlz5x/Yh8zneNP1on6VVOfKUSjt3ITtc/aMZbJ5zRM+p0dKFxEWZZS7S+Zu8UnXhTGRitq84iM+x+0fVrpdsmTuZvuQ+ezqQToohfNKjvoct39ER8TJ1nVPGWzsY/xsR1s4+PGvpa7Zt/+zrxlvuli0oT0b0YZQt53S2t4oe08GbkPjTReH+9x/F9qQn+KKfcFbx/8tYNsbd7qoZHn47m84H818b26rk9cP//Ow4/aBuPGkw+I6OSZD7t/yX+xszCfbUENTBfqy7/gcH/wxznRc9M5ImCO77/zaYFb8YrWhQrS9f/c5bv8Ilq6o8gza0PP2pT6fVhtajjb0eZ/jVhs6N+Z0VhtCWyh2bwuB21A72hDaXoA2FBEWPdBmfdteO+bKBz9+Jkgbikfb+6JL2xtfOo4Le0/+KOA4xPFkz8Y/dGl740s3chtKQtv7s2Ftr7m1Tn534jtB2l6SPOwyDjW11sobR/7Fpy44fwRqQyOlS47NdG1D9Y3l8vaJ7zpvMfQdbSgF6e7b/J+HjuEb216wdB4QXOkYh3Zt8G9DfTAUKpL3PgzUhsaXjjts56Qvk02r/dtQD9ZxuXLsXKC2N750bAurF+6UxTA0cgpJ4vyy01LdcFWS4rJkRtJcY8AUER4F/n044edMOx2/sx5Zqy6PqVO0GrH/HTn/AgyazhrFvRs2G2EIleNqCPWiFJSfdktijm2BQdNcF4Omg2eelRIYlwWSQOkOnPkVDJouuCYj+b0ZBk2z/QyaqOQ/cva54OlWIl2GryFUJwyajuW+AIOmPNf70aBp48pHJBtzMqeMN10jjPtOXaRRYIEzu8HviZjb3r7sQclI8TUmHG+6IhgFnsuHcR/u6yazM1bI6gU7JTHOz5iw+qycwdjVHMAocA7SraQRYlyGT7ZnC97FOHlCaDTpJisXbJfFs12MCUeRbnnOtmHK8JOXfov+4WMYh/TgXCjWwLESE50kyfEZMiMxB0aZizFuxaEo7lyEWxn1mCKgCExPBDywUA1gNjn5AaF2tREd9oXCA1JceVZ6YC1HRSo1j5FR8RIZEy9xsG4Pj/Qlsif/k2kJFYHJgQAn05RhlgY93VJechaL005MsD0SA4JsfvZ6WZh9hyF+lXgf/v7au1rko7w3pRQLyh7s6jBTNPRVttDyMX3mEomM5gRuSLgorCgm1t1DBx3fQsMiZObslVCg+e4g4fWVJefGla68CDtBAlgth/F+c9eYnQ2OYpj7jCtdT5eUFgZecIWFR8qsnHXOW5nvveNJh+GuGyRxefGZYfmZAxhAIiKiZeac1b7nryFdZ2erVJbm+uY38IuWPxFRcZI1a4XvedxvPOloqdfe1iA1lb7KYjtzD6z4YmKTZUbmIvuQ+RwpXQgWG0kpsyUhyXfh1A+Cv7G+TJobK3zys3+QtEhKzUa6LPuQ+WTdaqwrQTooQV2EC1/TFoCNU9gWqssvSRcwdZNxp5uANhSs7V33NoS2HrTtgUCalbN2GGQjt6FxpDNtKAZtaJXv/UbVhsaezmpD8WhDy4fdb+Q25J6uDUYLwdtQCtqQL2kxUhuy2t7wdFYbKg3YFmgAkZQya3jbw3y3sS5IOtP2hqfrg+VkdXlekDbEcWgx5tD+bW986ai4rSzJDTIORWL8WuEyfo0/XXnRmSDjF+43d7XL+NWFNhQ83ax5buNQJ8avj33rnuNXWMC2FzxdRGRsgDbUjvErwI7LoG0vcLrgbagF45f7jstxpzPj0PC2YLUhtr0rDgSHvgZqQyOlc2tDdOPZ39cv9XVFZgyjRT5nu1TaZoGQnJu5WtJAwEfCkEQtWa1dMfVNZRIRHiOxsUnSCsVdU3edtHY1S3dvm5SV50pLUzUwdLdaTktfILEJqcOwrKvKl5Zmd8KWb55zldj41KFKMPCtpuKytEFJFkgCpkPf1wbFtpuwfs3IWCQxcck+pzlfqau8OuZ0NGiqq843czKfDAd+0F1nasZCzMmSfE6PNx2N+xpqCqSjo9knP/tHOOa2qenzJCo6wT5kPsebjkaBTZj/dXe3++Rn/4iJS5Hk1NnC+zqFRoENmP/RiNFNYuNSJTElWyL8uJum+lJpaqwyRpNu6ThOxidmDDcmHEW6xOSs4UaBNYVWneYOGKNaGrgr5jLsK9Yu3GO8BVAprqIIKAKKQDAEpjThTuvai8VH5JPLe9FRhkhUTKLEx8+QKAyWoX7W1MFA0HOKgCIwRgQw4egB+dWBCVdrc610gUzGIVjAx8CadZMsmb1JIv1cFo3xDrfM5VyA0NVVQ0etfAiXVPWwbo/EBDQiNgFunWIkDN9DYC0eij4MHZnaStwyb14fRBFQBBQBRUARUAQmIwK0N+vBbqtuKHC7Otuks73ZkIDc2ckdtOkpObJq/i7JTFkwGYt/Q8rEuWtjS4V8gh1p5XWXJGPGQolPmQnHHr7u4CyinaY5au17Q16M3uSGIWDv4ujv6ZFe9Bedpq9oknQogzKSciQrLgdGZ4kmFt8NK5TeSBFQBKYUAlOWcKff76rWEimuvyC1sFCIT5gxTIs6pd6EFlYRmKIIcKdJV0erNDWUw5IDroO8oTITk/Id656eok90rcXG9IzaB1ibcStqfUeVVLQUwJVMC6z8YAkCy0O6UcJpFUVAEVAEFAFFQBFQBBSBm4yAIeDpOhSGJPyLi06WFfO2IRbYMgnDnG26STd2sHIHeW7hQeNWgzvIEmAJnJScbYzcphse+ryKgBsCVDKlwiXVrITFEg33VX19fcNcbrql02OKgCIwfRCYUoS7rWVs62qUfPjpbu1qmD5vSp9UEZjkCJB4p4VQc0OFZMMH4po527AdN2ZaWbwQg+a2WmnHNtuw8Aipaoe7je56EPDu22wn+SvV4ikCioAioAgoAoqAIjCtEGCsLzqZicSuzbTYmZIVPw9WrPHTZj7b1tkox3NfhFU73PvAOiQ+MV2S0uZKGHePq7XItGoL+rCjQyDMEy6x3hipqrki65bcI8lxM9FUhtyGji4XvUoRUARuRQSmBOFOor2jo0laOkGwh4VKYeN5YaBUFUVAEZh8CLC9IjStcS8zP2WVJEanTYtFSr+3TyqxODl9+XfS0tEgafDxGxWTgAmXmrJPvlqqJVIEFAFFQBFQBBQBRWBkBGIjEiQ7caGkRGVghyLmdMb93605t2vrapJDCKxc01QkjDeSlrkAc9kkncuOXE30immMANe+VaUXpKOtSWIj4xFY/QkEo56rpPs0rhP66IqAjcCkJ9xpGVrfXCFHcn8jHYhMzWBO/gE47IfRT0VAEZhcCISFhMvC1DWSEoNo88bLyq2p7SfZXlx5Tj6+/A6CSdVJdGyKpKTPkfDwWEy2Jtc70dIoAoqAIqAIKAKKgCKgCIwegYiQCIkLTZDQPo8kxWXIjOScW9KYpKDiYzl16TUoFbyShmDUEaERatU++mqiV05jBOhGtA4BfdtJukclytY1T0pqAlwwqaX7NK4V+uiKAIdT42x48kLRALL90NlfS1NrrUQhyOCMrMVG4z55S6wlUwQUAScCkaExkh6bLZESIUmxmQgYGuM8PeW/UylYVHkWZPvbINvrJd74uJxlXMpM+YfTB1AEFAFFQBFQBBQBRWCaI8C5XmNdGf5KTCDV1Qt2S3ryXKBy61hV0Eq3vLlA8spOSEhUhOW7Xq1GpnnN18cfCwJ9MMCqLbtoSHeS7VvXfAHxIFLHkoVeqwgoArcYApPa3LSzu1WOX3hZGm2yfeYSJdtvsQqoj3PrI0B/5mcK3pcPTv9Czha8ZwKJ3jpP7ZWKusty5uo+Q7YnpsySJPzRf7uKIqAIKAKKgCKgCCgCisDUR4BWqrHxKRITl4x531W5UHQQ69PKqf9gjido6qiVsqbLEhETC3/t4WrZ7sBGvyoCo0Eg1BMqqeCrIqPipLapVHILDkh3b/tokuo1ioAicIsiMGkJ9+7eDvk4722paSyR6Jh4WLYvgvt2DP4qioAiMKUQCAkJkYhIRG7Hv6KKTySv5Kj09fdNqWcIVFj6aj+b/560tNdJQvJM/GWpUjAQWHpcEVAEFAFFQBFQBBSBKYpARGSsJKXOlpj4ZCmtuQDS/Yj09HZO0afxLXYX1t35DbmIkdbte0J/KQKKwJgQCAsJk1TEPgiLiJSrZaekrrFU6HpURRFQBKYnApOScO/Htr2Sqly5jC1t4RFRkpIxHyRW5PR8Q/rUisAUR8ADwj0aAZe4SGEchiulJ6FIK5jiT2UVv6OzWfqxBZeLr4SkTCXbb4m3qg+hCCgCioAioAgoAorAcARouZqI+V443COWVufCirVkSpNpdJXT398rZS35xhIX4ZZUFAFF4BoRiIRyLiExU2JikqUPbUxFEVAEpi8CYZPx0Xt7u+RC4UEJwXa2pNRZwk5LRRFQBKYuAiEhoRKDQKLdiR3S1lgNq6DDCDqVKVERcVP3oVDy8KgYSYMVQ2dfO4LiTMrudErjq4VXBBQBRUARUAQUAUVgMiEQFZsk8d1d0lBXLFdgwRofkwo/zSmTqYijLkt9S6W0ddVLVXsRFAcgBifSJb3N5vvfwxzHf1PcXzzD4rW1tUpvbx+I1hiJiBiHe8kBjEyIPZhFevxeiLe/X1rb26S/r1+io6PHd49R144bd2FfX5/09vQIjbTCwsLAAU1Km9AxAZKQOlNCvHBFFZeigVPHhJxerAjcWgiE/h1ksj0SO9v+sBBp62+WRLhp8B9sJlt5tTyKgCIwMgKe0FBMosKlo7NJujrbJDw0UtKSZk/Z9s1tt8VNl6SttwUTKfRS/guIkSHRKxQBRUARUAQUAUVAEVAEphACXJeGhoeD9OyTVsQZy0xdKLHRSVNyPnv26rty5vK74vV4JSIqdkKIwc7OTmluacb8v136QEaHg4g2a/uBeXNdQx2I6jaJiooaG9EKcrp/wEUl5+E3W3q6u+UXz/xC3n9/H3a9JsnMrJljK9LA89Q3NkhTc6N0dXQZ8jkUBLQtba2t8qtnfymHD34gcQkJY7+HnRHuxSC53n4v3jl+3ED8eE+8OHNP+72VV5TLhx+elNq6WonHc0VHRdslnbKfdh0nzklRMyQE/t1VFAFFYPohMNSDT6Jn7+7vlBaQ7SmpcydRqbQoioAicC0IcCocHhENP+fZUl+ZL2U1F2X+zHUSGTE1d7DUtdMqqFm4HVdFEVAEFAFFQBFQBBQBRWB6IEBXp3QlOCM2WxLiZkxJsr2rp0Mq6y7D5UWvREYngBCcGKviQ4c/kHffe9eQ7QsXLJQnv/CUxMXFD2L2z//yj9IFsvovvv7NMRHIJPArKiuNpXdWZtZNr3j9sHBvBFne2t4qba0tYy4Pidma2hr53vf+TVo72uCOM1ruv/dB2bxxy2BefSCqm3CPFpwfzz3sjJhPa2uzNDQ1ov7GS0pKqn1qQj97e3ukvqEBhlddkpSMnSK4NyU//6ocOHJQ0mfMkJTkFElOSp7QctzIzBs6aqS7r9MKRHwjb6z3UgQUgUmBwMSMrNfwaCSvqltKpaev6xpy0aSKgCIwGRGga5moqHiJT0yHi5lE6e3rmYzFHKFMXuOvs7ajwkygRrhYTysCioAioAgoAoqAIqAI3GIIRETGSKu3Rbp624218FR7vNrGYvht7xI+R3g4YqVNkJVzZVW1MU6hFf3lq5flw9OnpK+vlybWRrrhSoRijplvQ//RtYpxrzJ0aPDbh6c/lO9+/9vy45/8cPDYdfnCcgW5r889zLUw2L4Oxjc9wOHKlcvSil3AoVgvdXd1S+65s0JyPKDg/hY+A2D6XYjHMOf9jYNaoRB4/4P35Hs/+I688dbrfqkGfpq0TO93/wFs6N4mmNjvzvn+yisq5LevvyI/+NF35SO8P1tmz54tt61dJyuWr5QZ6en2YccnCgPLeD7PyGIVPPC1WMeh7IHPj3yHsVzR198jrV0N16WOjOW+eq0ioAhMDgQmnYV7DzqlytbiyYGOlkIRUASuOwLhkdHwez5fkmOyJCrSsmy47jeZwAw7uzukubNWOmDdzgn2BK1PJvAJNGtFQBFQBBQBRUARUAQUgWtFgCRxQ2eNxEQkSERo1LVmd0PT1zYVG5I75gb5mI7E/L+7s0MOHjggq1euleTk5EErd/8H74bFe0dHO/46JBQuKSMjIo1f9DC48qG0wrVKe1u7+d6Pd0DLcno8j4gIly4Q1eG4Li7OihNFYripuQlnBf60442bFpLAtLLu6OqQcLi75LU81tvbKx1wb9OFPHtRBvpJ572jYG1uXIQgD17X2tIKIrxXYmPjpAWW4ixLfHyCKc/gf8wPbofoBsaLm8dEB/HrDo64C3EBci+cN+WbmZUtJcXFUlFVITU11ZKZkTmYrfUFpDHc8zSDOG+HRX1oaBjcGsUYq3gPdirQbUt3j4VhZ0enUQixrLGxMUjuMfjx+ck6d+O+xC8sNFyioqOko50KJIEiJgLP2WLqSHJyqnEL2tXVCddAHcCuE2kF10cbV0BRkZHG/zrLRgy7urqkE/n0wOUPfdnz2ek+hq6Derp7cNt+cx/eNwruY7LxvCm4RyjcCjNPW9i+Oto7paunC+ms90rXQ5b7oTCzBmM94TuPQVwtvpMOlK0HBl1RvG9MnCk312r0E9+J+tSO61m/oiKjJC4+DuVD2Sd0MeeV+vYaiQtPkphIvzpiP6h+KgKKwC2LwKQi3Hv7uqWxoxKdJDpxFUVAEbglEeCElxO5zp5Wae2ul0T4tZsqwkl2cdUZyS06IHHJmZjYJmLeOuk2Ck0VOLWcioAioAgoAoqAIqAITGkEGkG4p8fOnnKEezNIwH4vfKpHTozvdv+XunTxErmYd1GaWprk+MljsmvnbokIHx5YlGTtyZPH5YNDH0ibCRDaB3I+Re7Zcx+I+tWGgH/51Rfk4sUL5hatrW3yL//6T4Z0XrtqrRw9flgWLlwkv//01wyR2gT/8f/yrX+SEMSH+8ITT8nihYvh3qYX+e+XQwf3y5KlK+SLcHNDMvbjT07LAdy3gQQ+LPIjI2Jk9YqVsmPnHhDClpsTkrU//+VPpa6+Vh6470F55523jRuZe3bfO/TIWOj0gizOy7skL778IkjfEHnooc/IqhWrhq5xfCMB3QJyu7DwisSCJN614x55/sVfG2I49/y5YYQ7LbTLYC1+4Vc/k4LCQkNqL1u+XO7Zda+kpaVLW0crfKKfksNHDktLW7Mh8TMzsuSBex/A2iVWXn/zVSkqLAAJ3S95l/PkW9/+Z5mXM192bN8lL770PHzpe2Qlynr48EEJj4qUh+57SHJw/t19bxulAIPD0oVOLBQRt61ZLxs3bsF90wzZXlRUIIcOH8JuhjxjpZ+YmCRbNm0BkR4pR48dlcqqShP/4AD80B9DPdh213YoAmLl/f37JB3W7Tt37JG5c+aaIKqXr+TJwUMHpLisBL+78Y7DZf68+bJt6w6ZO3euUay8s/dt+eTsx7Jt2w6pra6RcxfOSRuwTE/LkHvuvU+WLFmG9xguRUWF8h7uUVRSaCzcqWDYfvd22bJ5q8HP8Tqu69fe3m7JLz4udVFXZePyR6BUsJRG1/UmmpkioAhMWgQmDVPEAZ+R3otrzgMs0nEqioAicCsj0A23UQ0dtVPqEbt7O6SptRoLgAbw7FAdKNk+pd6fFlYRUAQUAUVAEVAEFIHriUB7NwKC4q8Xu7SnkrS1NxrCPQLuZCbWwtdCJTU1TZaB/KTF+tGjRwas0v0QA4l77PhReeW1lw0pu3njZpDni0GA18uvf/0LKSstNQmiYM0cCst0I5iP00o6BpbRGZmZ0gMyPS8vTzphiU25CjctbfB5TsvtS5dA0pMMh+U1CfseWD3PSJthrLiPnjgmL77yAgjqFpk7ay6I3YXGmv34qePy8su/MdbqzI/GN7SSpluW377+KlwK9UhCQiKWBENBMbkDthrk7+tvvmYswufMnSdLoHAIJHSrk4ey9cIyfUb6DMmZOweKgaXGSv0SyknrbKeQ9CfJXIuAs6kguknYn8s9B0J8r/SAmC4pLpG39/7OWHrfcdudcvv6DaaMtPSne89IWHeHwCqeZv8heB8MUspjLDctxssQxHT/gfelD2DFx2I3MizPm5qaQKJfERLoq1etEfrj7+/D+wJu53LPmPdVXFIMf/17JfdiLizkIyVr5kwJiwgzlvpt7dhNAGty3p+m6dytwPtyVwKfvx3vi9b4LD9f0gU89yvAt6AoX1Jh/c73EQcr/UuXL8lvX3sJ/vsrzLvoNFb3nbIXio8zKAd3LETBor6qrlo+wDPU19WhLnSZcuUhbc6cebJ5012yYP4C826ovJhQQX1pbKqUytrLBt8JvZdmrggoApMOgUlj4d7e2SwfXnzNDFazFt4hoRO6tWec7wEDNAOacGsat5V5QieNvmJMD8TtWe1tHabTp0Y5zBH93DUjp/6D5skOceYVHx+PQXSSYeIsu6PcnGBMFuFAT2uOENT5SGyTmy7ChUlbtzXZnyqR29s6GqWtsxEWFVFYMERwvqiiCEwfBAL1p0TgOrQF9oVtsFTjgm9UY9M4kOcCnH5Rw7HVmFuSA5EMXEz34roIXBOJRWOg60ZbhHZY6XEbNbdKc3v1aPLrh+UZZx3WuAqArwPGoy3vdbkOi0wSH9xCzmdISMBWardj1+VmQTIZmLsBSktRGuTS63HK2soPVwUgDujWgHUZj20IHQaMo29e1r+JFNs1Aq04SWqMOM+byMJo3orALY4A10IltRekK75N0hNzQPjBH/oUkH7QqR4JAeF6Y8rL9fO2rdvlSv4V46rkCKygP/3wZ32Q6kafRUtnyr33PSBrV64x33/ysx+bdEdPHpE5sGz+3KOPG6vvV0HMx4OE/au//BtzXSOCgJJAJkF9FYE4aaV9Gffj+NmHjjg/Px+ffSDfO6S8vAz9Y5gsXrQYBHqHHPjgfbhVCZWNd2yWBx98yLhsOfXRSXkeFt/5BflSUlos80Cc28J+PQzk7iOffgRlysH1/XICFtuUZlhY73vvHalrqJdFixbJZx5+xNWa31yMfLgOPH/hvGWpDqUE3ZwsW7ZMTn/8kdTU1Up5RZnMnjXHXM7/6DZm5sxM+fzjT8GVSjT8se+DVflBQ2yXlpVJY3ODIbFnZs6EtfwuY9UeFhaK+VWfcR3zmU8/Kvvff1eOorzLFi+VL3/p90zeJMwpHEPSUmfIvffcC9I8WyKhlOEc7Ytf+JKkIsBqOLiDpuZmkNjv4JmPI/hqEwK9tstVEPKFsJzPTM+ApfouWYkdCY2NjeAdWiUV+S1asEjefvdtKQSeLNe2u3eY+x05eth82v9x7nDqw5PSCPyWL1kuDzzwkKTNSIfy5JK89OrLUg4reVrSU1liS2ioR+7FLoh1a9bJyQ9PyP4P9kspFDQdULaEgLNpg8KFg/H6dbfLYig/omC5T//4YVQ8TKCEcL2I/LsR68FMBibwXpq1IqAITD4EJraHGeXzUitb21gkCF+BQSMOZPvkIm05oPYZzSt8ycEvGP2ZhWGxlJyYgM46iD+2UT6/22Uc6DCycXV43ReIlVVV0Ay/Ig31dfLFL/4nmTt7rpmI+JQD76QFxAe1zCwLyQH+cVCixjocWwC53cyZ15/+yZ9JYkLS8Lx8Mr4xP0jYUBNvExbOu9LHXSRIj9EQHs501+M7J5vE09LuWzk2YDLB7XIxMTGye/c9IN4nV/2/Hs/tlgdx6Oppl6aOOkmITDbbBN2um0zH2ruaYIHRJKGYeJp3OJkKp2VRBCYQAbZX+lKl707/BQPJVPZftI66FuFC+bnfPBN8bLqWGyAt+1puGV+xfAW2s+8JWOa333nLWL/duWEjthvfFfC60RbntTd+a4Kh3b31btm08a6ABCgXtB3wBduJLchNDQ3kiCU5KdH4Ib0exH+g8rqNTYGuHe1xLmQZIO/53zxryPY///o3zOLW/9ho8xvPday3dBPQ0tyCOWa/UXgkJcIV2ARqLzpgbXcaweD2wcpv4fyF8uSTX8I2+x4pAZFxLvesZGXNhLXh7YYwGc8z+aTB83FbPxfzJGDsx6JiidaBFbBSXAIyZQEsEW/GnMenrPpDEbhFEehoa5Tymk+kOWWhJESnTRnCPSt1ifTD2DgURCw6iBvydjIzs2Tt6jVw+3JUToLM3rZ95+B90ZWZ8b8V5CylEZbJR08ctc4PlK+utt76HeD/JFhfZ+MeJWWlchmuUpYvWwFy96rxw841bE1NlTRgbC0rKzHkcxxcQ2bPniNl6J9b4Qud4+x69s/4R7/oK0AYv/LbV0w/W4X1s5NwJzm/bt1tsPZea0rTSb/mkH5Yz+dduiSVNRWSkpgin7r/YbheiTXn3P7jmrWxqUGKioskGj7WZ8+cDX/u3cY1DNfc9LF+LjfXh3BnOdesXi9Z8O3OecPSpcsN4U7L97bWJklKSjE+3csqy+WZ536FMecOs1OAxnGjkXj4ul+3bp0sBdltSz+s75MS+6Ue/EFjIwh27ARoxlqbQr6gBd9b4L6HZHkmxrlZUBAQ8zTsbIAZvrmuDsqD0QjzpeshKk6WLltu7SBAwvkg7JMSk6WmtgYufeqNyx07vyWLl2O8Wwa/+zGwYs+RmNhYaYZFP5UZGXCnkwSlf2VVKILEvmaUJ3xvGRkZEo4yTqRYO6I9mAf47lKYyHtq3oqAIjB5EJjYHmaUz0nCvb653AxuEdFWgJNRJp3wy7hYa4dGlD7YPoCftyoEL2EAFBIMGfANtmXLVrnzzjtRjus7UWEwGPqPY/CSFAya19M6iQsxTmbqkT/9oXFB7196kiq/fvZXsA64bAhiTsTCYQUwA9rpdatvkzVr12JLWbLZrmfn5b/dbcJfTpAbUCny7W//iwkm4/9w9Iu3B34D7cA7QbK57qcqoJHnhCwrK8tso+MN6J/uGCaUHtSpzfCBFzfKydB1L9wNzrAfgW3qmkqlpb5C5mWslTkZK29wCcZ+u65uEGE9bRKK7Y/OraNjz0lTKAJTCwEuWPbD6ozjIK3ErLWvNXLEYWF2D5SFm+7cfE0PxYBY9ngSaGy6phsgMRWxDSD2jUIWi9RAUl/fAAuxka8LlN7/eF1dPazBGrGobrLGVP8L8JtziwqQBO/se0cKYJnXZbZVi0RHxsidGzbInnvuk4gwWEb7D9gueY31kNvYNNY83K5nsDhuz6cvW+4QpPgfI7ExUcJ6+94H7xmLSS56szOz5Y//6D8bUmWi7tmP90j/ts0gHhrxBw2VUVadh1/ZI8ePwDdtjqyEwod+dK9VWnAfkkfclp+UnGS20jPPOhAiZ85+IpfgL5lE+2wQSiRoVBQBReD6IxCGXY+cE7Z2Yl2FeGRTRdYtukf6SkMQINRyvXKjyn03/G+fPXvWBDI9dOgDs6a215AkSG0h2W7t8LKOJEJZmpAwMmFM8tkQ7lhf1cOoqRbE/eJFSwzpfjHvgll3lZdXGMOZBXBXw131DD5KYX/JXUm2hOG90hKaBgdcP/sIro0L1I9jWCPZ3IlgnzROSwexG2is49znEgj6PhD13IF35OghFgTEdY+E4/5tXR3gIS7Inl27fW4fijGNQmVrBHYyRcDqnLwFld3zQHbvgAX5UeRVUl4qhcWFxi/6gw98SubQ0G4Eodsfjiu2UBnSDAL8jTdeA36XoL6GogbXdGOMNYLzxIfuXShxwJDuX8Yr9N3PORGFgWt5LwqN0qIQzJX1ohv34rPaQkNAezYRCiy4c5xCTLijkT7eiXEpdjYcOnrQWMHv3om5K9wWcTfaRMlQqQCSiiKgCEw7BCYF4U7rnMa2KrOIjIwYf+d83d8e+kWS7dwethcLYE4GSCxEI0AIvzchCMnpMx/JbbfdZiy+7ftzUPJAiYCeHofsrt8+6/vJQcB0xH6XcRvVO+/+zkwQGCQmG9u5XAX3shexw6yXkDe7drf8XfNyHGyDhV1HZ7vRmqciUA210G/gjAAAQABJREFUxNxuV41I6a+//bpZQNvbwBzJfL5SkcICOK2ufC7w+xEIC+dltMIbTX7cwm6TFfQ959y+bSK0DwzCzrxH+53bxY22OlgCvhc8v39Zv//D76JOtcnjjz0hG+6gokYkJ2e+LF++UuLjED0e0dKHiZ3XKOoT8eZbH1YXmCnOUWhJwfIPTQCs4zf8f9TPznYSEo2SFJMxJQh3+nDv6enAJJSuKKbHToQbXi/0hpMSAVpNURHLxQ0XownxiVAEWwsg/g64sHIbhwaP4VFH6IvZ56PDCn4ZrvEGvQa9onfkHs/0nbhutDLSeDTW/K5ezpNnX3gGu8tajTVcekqy6afbsR360LHDctddd0t4ApR9+GeLGWfMbxwbOmyfHvYZaPxyG5v8EzMt7zFsfBnLGOWfqf/vgXEKdtvB+1hzT/xnjLoDPDjHGMxbcmFVbsqNixug9LgK9wK0enQV5osTHtIJI/XxY7iWi31a5jXBGGAOyO9o7AgZFJMPxm3e2Izzg2fMF86NUIEt3P3ai5kr7n3buERgwL7s7FkmTVJSMtwYLDFExTwEmIsAQeEjmAcgR/OP2Iwops3i+gDXWu2UJwNfM+I99AJFYIoiQJ/RnBN2wj1qH4xJVIIjkIJ15R13bDA+wk+cPGH1QwNJYml0xK4E3d6TTzwFw+ghlyE8lhA3RIbbYxHHQbOGHOigli5dZvx1c816+vQpkzP9jdPP+3n4Fs+DIrK2thbuvUKMaxHmE4dApbwv86ELlIT4BNwOYwjmPXQ/QzKX/epohDtgl8EquwrW5RdgsPcedjvlwA0OfZ8PEzxTZ3enXLiQa9ZmJIqvFOYPXubFNIv9Kw0FaAFPNy8UlpMKZc7JODZTyUt3PEzPoKuxGGO2brkbyt2VcuqjU/LhqROw6i4xvvNJuJuunHghH/Iw+II/c5TZDxPu0qKrmI/PnMaOqUUgqTfBIDAV/vYPIwDucXM9d7/THzuFxmUk3zn2UQnNchJvDiLWXTgvs/7s92gSDvwXDQ8C3EHAixlMthfPRuNDWvuTj2Ce8XhHdG0zOvFid8J8+dIXn5a8q3ly9PAh+IYvlEOHDmDHxVoJNzvfRpeTXqUIKAKKwFgQGG0vNZY8x3Et/LbCNzJ71fBr3JI+jpsHTEJisgIW7UcQ4ZvbteZjsH7w/odkFsjvLmiguVWtoqocfsGoUQaRCQsuupzpwgDTAxc0xkcsfLDRSp3b0rgViwMFz5vAJBgs6CeWgxxd00TjOk7Yuji44zgHUJIc1PYnIhgLBy1qdKllJ+HPQYaDGYll+q+LxR/Hy2785kDH+/AZooAp05qgOC6LuYAADJzgIp/BVmih9tLLL8iFSxfkEwy4a+AjzYzPjgzM5AR+S6l1bsMnHsLcm/fn4GkGVQyeHDhpyRiOCOERsJznFmxiQR9xVGgQH3sA5kSqvR159nRi0tOFfCLM+ShcB8+DweYHpmSPPfZ545+OPv1s6cX74Q4Cpk+AayD7XrS868akIjoSZaBvN+DMgT4SLoSo/WYZqYShtp1//i4UWE9IqHMrICdosXExcJOESQPeVQusJzhBoHAHQyN3MGDyR194Dz/w8MAkZGCyw/qE5+a7Zp0haRAODCORD63imB8nKr09wJFbIDHJYfloEcB3T7zp4oE+APmOSF50AMOObtSt1nbUSeAcHetjxWFjc6M+adEfhvL19ncbNy036r7Xcp++vh6UtxeT4rDBOnMt+WlaRWAqIkCykorgZL/FJ/tL9j/s5zj+cVs1lZ9czHHxx7GIvm7proyf7GNj0A+x77L7YBsPjqHNUMa1ob+KBFnILcL2GGiu4bjQ0TU4LkQgKJcZ6zCOhpj2yTEZflrRd7JfZP8fzT4dPlb9heXuQDnb0L+HoiwxuM6LQGBu4jYeReC5OH6bWBTowl3zI1kdRLrQz/9u7+/M2JCIbc+PfvZxQ6LSQo5+Zg8ePmDmRxwh2PdzfOmG5Ryfjy7u7LHBLD4HSAdiyLEm2PhFH9+BxiZalNnp2V9zyzuPpc/IME9i3N8EGaOCPO7wU2bMw5wI8WW6ejFPwruN4VwAc4KoWFjZ4Tx94FP5wLmMF+w050b0h5+aYm1V98+U74GW+9W1NXj3sAAH2VELy+/c87mGDOGyn1ha+bYbUjoUc4KW9hYc68X4yDpn+dxn3kNzuC6LVIBypq2j1fVa/7LQz++CnPkyE64OwjDv4cQFt8b4jnGZ8zUEdCOxwHbCsrK+kuBge6IveH5nHpx3sB3Q6pLzJgYBZJ205orNIHRaTJlj0F5IIqyApSfjBniMIgn1BvfhPZkv3ynrBvNzzg/ZNml0QUtCtqsu4E4fuKEot3knqO+W1SkIH+Rn5m+4Pgw+chmHhkQV81ZRBKYLAp4QawzrRt/F9qgyMgJbNm2Vj06fhnuSWp+LGRyT60WugwuLCiQLfSb7G9P/YszrwrgWhjUPJZJrHEgr5hTV1VVmDpAA4pSuTGJhxMTdzodArGKCYdxqmTURxo4rV66iD+yQGKzRSMRz/pGaloL0MVi/d8lHcHXD8YJjHMlqrn9pvDUr21JompuO8B/dl+7cdY8UFxfDB3sNfKy/Jw9hree/Y53zpHrsgCspKzGK2Afv/5RkpKdbuWOQaIY7tOegiOdakGPXtq3bzDn+pnu8BfMXmjnUOewYoDEVA8cmpaQgXbNJEwPyfT3c3pCcP3LsEPpry0qffAOt4vsQK4ZjaU0Nx0kqgjEwuQjnE00g/Tlu0WXPfIxn7Zg32VboTMJ1ZxyNMTBvKSktlSuXL0Pxuxg7DGqND/eZwI8kOjkRjlncncWApnxXHIudkoi1OXkNKi8uXTwPZXK2GevzsGuB63cafDBArv863JmH8zuDsXINz/nawnnzMT/0mp3+VFRwva2iCCgCisBEITApCHf2sYzuzoVkiFmITNTjji1fEgVXLl+CVrlBZiBQx7Yt20C2W4Mtt+auXLnK/HFs4sI3vyBfDhz8QBhwxGwDAynKSNjb7t4m8zEgcrA7eeqEHDl8UNbdth7b3Bqg0T5nfJ0tnL9Itm/fieAfadD475fj2HbMAT6/8KqUYhBegMFh+7adRpu7b9+7hujnwF9eXm4iiXM7/84du42G+5Nzn8hJaJurMXhykZaIwW8jNNG33XYHiHsELRun0J9bztwcsy2tpaXVckfDl+aQdkx63n1/r4mUzoUoBzSswYDTWrkP2+FpHcBFbjG09M/95teSPWs2oo4vgHb8GNz1VJrt0JvgVmUHsODCk5WCz7EPUdfpeoWTWWxiA4G+BIFc7jeafn+ixlGcgF8vIa8Xnn/WkEJ/8fVvmgUnL37x1Rck7+JFbMPbife202jzf4pAPavgbzAHgXLok9W4+sGAzffBctrb3DhZKMe2vTffehN14Soo7n5MBnHd3duND9Uf/eQHg1vt9r3/DlwzvC87ECyGE5Cf/+KnZuH7t//X/zILYwa1qaisxHO/DR+4+aZ+EerM9EwThGY5ggDx90UoP55/4VlZuWq1zMzKRoCY98yEiJMUlm8rJmbcUtfY1CxvwWfdufPnzEKY72ApgvI89eRTyMXvJeLIjRCWge2dE1pajk8FCUPgm4hwbm1E1zlAak2FcmsZFYHriQD7OpKZ/KOQmONCj4un99D/V6LvonUt/Xyev3QeMVB64V90GfyBrpfKiko5ceoYFJlNkp6WKXejj1q7dp0hTp1lvAj/0ySg6YOaJPKqVWtkB/q0tLR0LMDoMqPejLfnYRXWjt1Y7MfmYbxl3z13dg4WYyFmwbcXAb1o0ezBonLJsuXG36hzYUdypKCgQN565w1cXyLheJaVICpbWq2FpbNMXIi6jUeLYe11z557sEjOAg7iml9nZ5tZqPrmN/SLfTld1rFsO7ftlsXY5s5FK2UmlPyf/9wXBi72Sm1NrQnGdjEvD2OKpZwnScE5BBXhJFEp+XBL8x8YW4KNXxWVFRJobMrCmGKnj8aYd+jIIaMk+d//6x/I+mOMqhhxjBoodPAPzKE45pWWlsrbe9+CFV8xsu+DpV6ErFq+Etjei4V8rJw9d0Zef+NV48/VAwXGqdMfSnpmhnzj63/pmj8X9Ocx5lGhswzj3QzUnbcxphZcvWxIbBITVP7b+XIcJVl88PAHIGO6TTC2rVu2yu2332HIbhI0Zg535KAsW74CbghC4YP4+LBr3QrDtAy+txfB4ujXnQHqSJjQoOPEqePG7QFJdp7buX2Xeee5584aFzSVmBtR2cs6zjno3ZhTZOPzEMp59MQx8wwFmHOUlhVjPrUQ7WSHxMNI4z3MV87Cun/Xjt1oZ9uN1SZdFfB5m+Dqhgop//kh51OcV77yyosSDUtSzk3pCqe4pMTMJW5DG96B8qWA0OnEnPYwykALVSqraCSSDqLoK09/FTv2MNe8OVMLN/j1mCIwoQiEIFgjK3xfH+NeKXnnDzbn+xTntJm+xDdv2iJvYdd0H31b4ySJda6vGeuE7uve2fuO5GMNRFcyrTBaopuYB+5/SO4c2CGcmZVp4orRrcl3v/dvEhYZJn/1jb82hPzSxUtN0E0q3KmozM6ebeKxpaVmmLGW95o1c/bg7jxahd+1eZMcRJ9M11+cF3B9V4p1HQnhDevvtHyR8zkcD+Ps5pzHQ7H4zcKabQuM1t7FLnmS48swni3B2O6UbhDZHP+ZaUpSkqy/7XZDStvX0BBs4YLFsMw/Zwz9tmCNPFAAQyD/6N9/CKI8UppBHHP8WrRwkfHdfvLDk+ifD8hcWNZDQ43nuWr6ZdudDHc9pYJzoLtYulj5zne/DcPC+XL3Xdus/DEuO5+NRhTJMBALhwX7WYyrtLinpTmDuRJLXsuxdn7OPCmcN08KYKX/6usvm4CunRjruNMqBen53hMRlyYE8zpyFWfAWXAeaHaJDNyReVE5ctuatUbRfxEubOiznQZnNdi10Ic2xmC4c2bNtZTfSMA65iyvT2XDvKy6tlbeePNVU8bU5DQpKy8xxgbzoDigZf5EC9eNiHaE2/iUcqJvq/krAorAJEBgUhDuXMRyksJOiNbik0W4WKPfN3ba8XD1MX/BAteicZtUUVGhPP/is7Ck6zB+zhOSEsyiOA+DRCM0x48/+jkMNGnG6rwBv421Gjr4SFgy9YMsoE85DkCbMPmgxRa19yTtqdnloBMBi2tiw8Wh8QeHhW5VdTWOhUCbHGcGC2qfuXCjFp2W5pnQ/HLBXobB8M233zRd/IYNY/exizEXr6jfWIHRKp0kCwdMU8YBH7M2MMVlJXIJSoo4WA3Mn79AerBIvHI5Tz7Elj4qE7i9jRZQtObrRFr6xudEIwa+++Phl4+a/P0H35N5OTmyBAtkTkSeBzHOyQCPZWDyQuL9k7OfYLHXLU998SmJioD1m8cuwfBPWqQzWjwnBBQu3Lth3cUJAHcHOMmX1pY2kL+wuMYkgsftHQS5uefMPWnhQOsJWgP87p03sRVx8aAvPCpofvrzn5ggL1RO0AqQQQC5/W45Jlm0lKN2nYvSMBAJtCrjjg5aKFIZwz8K310TCPL/+MVPjPad1nvzM3Kw/bEeUdkr5Nnnn5GnkReDoLF8dPNw5uwZ3OdjsyUyDkoVBq3ZC2Jh4cKFBrNDmHSdxmQvHVHj10B5wPzrYHFBX8z0XXhThJNrEBa0vrfIhJtSijHddOncLRKTmCYlTXljSqcXKwK3EgLsT4uLC41lEjvfFPiOTklNM0pi9mPlHJ8QmIyLGPZzHd4OEJ+5chVEJ2NncOFBlxpVtVXy0cenzKJvAcYLpxwHKZ8A0pBWZvStysUj+9WtWAxyUffGm69h3LwERWOWCepVWlYkVwqumDH2kUceNde+9dbrcrUoH+MLdvwkxUGBmg9i0NqKbN+LfrZfeuk3Ug0ru3gQjFzQXYQ1FUl89tVOaYeFlNt4lIuFMJ/7iSe+YNK45gcLYXS3AYVKChP8EoqLFStXDipy/RPQ2vmXv/6ZwZiBw+bMWWKCl1XXVMpvoHylxd8aLFIpoxm/rHfkPjY503PnVzwszmwlAMfI0YxR/uV3+80xjwHYfvHLn5sdW/S1S+X8+fNnQVKfADHdI48++ph5t60gT0gY90KBEp8IF3/GIs8lV4DNsfES5lacU62GwobxUWgQ0Irj9Ie7ds1tZpznbkDme/rj06jOXrgsSAD+nVCuVMkHGDuTk5PNfITKYV7bAD/8dOVi5l+YE/hfS2LHX5iWO9XMjgvWQVg15oPQ2bd/L967GHKfrgDoe70S4zzbx+X8y2Z3xoL5dAkTjePlIL6LjJvDzRvvAvHBAPZhZkelNVfELji0NzNXxNypA3WS8x/WTc4PX3/ztyDPcw35lIP5FHcRVNdW+8wPadVvdkliblSZXwmlTT4wjgbhFGt2Oxw7edRYGq5bux4+mD+WYyDbvXiW9Wtvh4IkBMqSQsz7LEWcPwb6WxG4dREA4YipNNcN/DdVpLsXO9Kwa9MMTnyACRKub5PgRobWz04jKboluYI1XRWs07lT1zYK27Ftl1knnYBCkX1UFcY3ruEyESB0NoyUbJkNS/bN8L9NMpvjZ3RUrHgGeIQ1UJxT2c63sXjhEovExlp2NY6fPNWJ/MMGx0rmR8X+dsT4oqL3o48+NGMR5ze0sGfA0U2bt9q3Nc/A+Grsx40LnIEzfDb7eAzmK7S+pvvQgsICywABa0l/wp2KT64VaUywcsUaH7Kd2XL8WrVqFdbypdiBF2b83ifj3uz/d0K5eujwYawV60zwzxXYfUjlKslrcgAc8zjOoJNGMNZYWYNxkLHCKFFQbJDI55rw8tUrxnCC4wzzTYECn7t5nXFGiA8Nz9ZBqX8Fc7kijEVZCES6ZuUaqayuNEoJjmG0uKef9Ai8zwq41OnBdxLtDN6dksrdC9HGzQ0NMmhQQS6BO6y4E4u7JhOgdGCgWMradbdjPAtFgN1jJphuE9becVB+0F3P5s13SyrGZgrH7CSki8d80QQAxjHePwHr4S6s9yMQYyE1NcUosvPASbC+cRfWQsw7d+7YY3YFmIwm8L/k9BxZkLQK75c73FQUAUVgOiEwadhtE4gUnapzIL7ZL4ILlBZ07hzkozAIsfN2E5KbZ7AApNX3PFhrP/n5J40lOkl4LoC5DZuTAXbqFA7Q6TNm4vduaJ5z5MCB90HAHzQWez0gke+/9wGj4d8L675FxnLuvsFtbLQCpzAC+IwZyYZ84OKUA1gZSOnLGAQZcOWuLVth6bfLbK978eXn4QLmY1OGxSCxxyqt2JZWXsGo7rVy7txZsw1v8YrFZutYU5NvcCBOhB579HHjcz4M2/pp6fE87n8G9+f2MioMrGHUKgUX9OthMXUfnpmToh/9+HvYeleHyUmhGbS5oKvCZCsJC/3PfPpRSU5IklKQCT/+9x+AqD9vLCoz04fcz7g927vwhX/wwH4zGeZ5kjGWvzq3q92PceHOSd0DCDZDa4N/+tb/Z7bDXcZ2Odta4DgmhpwMcBL3n778+yZCOi0rLl66aCZsf/WXfyN/+3d/bRbcfMcb79xkbsZ34xQqNGgJVw8LTlqpfe0rf4jJT4qx7qAlAxfjh44cMIQ70xE3BhjcvPkuBC6819Sj73zvX4312lUsltMxiaMlIi01lsHKdCsmjST6+W5CaY55swQTU1rFshzczaGiCCgCUwMBKj25i8denm/YcKfsxkLVFu6sysqaYyxrM7FYfe/9d6EMhp9W9Dd33H6nbIFi+QL8qO7Fbi1uJ+bCy59wX74UbmvueQAWW/Hy4su/kdwL5xFU7KKx4K7FmFCGhVosXI5w7JidPccsyJ9/6Xn45CyQGiymioqKEZS5Hm7LwuThhx6RFStWYmF/BZbsr8O6rdouqlFWNrdbbrme/PyXZO68eXL2DCyp33rVuBMbvBBfAo1H//HLnwmV63wWWme75ffyb18A4WoFE3PmaX9vAAYkayKhQOZCONBciMprWtlzgfo0rKSzsmaacfXHP/khtt/nm7HBJtztvIONX7sQQHyksYnply9fIZ95+LPmXszXWGWPcoyyyxHok2PeR3guBqmdNWuWPPH4k6ZucSv6z37+76autLRY9YsYcTG/dvU62YNdBWYAdMmYc8oyzDnq4Ys3HTsUFyIvBqbLhtU+Fdfnz58H0QC3eANiE2XbsZNxG3ZSFGIO8twLvzbKa47hNACwhXO4yMh4Y0m+4Y6Nw651I9zttPYnt/ufw7yRyoQNGzbK7p1Y9INkr6ioMARLMsgDKpd2wyUBlU704UulOi0l6V+Yc0DOI1hX3qbV/ELsssD4Pwu7Bin2XNG+H+eHpbAOpQ3gww9+Wuxdci+/+qLP/JCEuy10jcfgrnv23G92HD7z3K+w67LA7ERYumS5cRNAy1IqBO5EH0CFPhUWhlCwOwc7M/1UBG5xBNhnh9C1jOm9psbDni84INUNlyUxLRvE5sQRgQ8+8BB2Od9v1iHOsY0K4q/+/h9gTcaYHUTO6ji4juJOHe4QZ19JpSFjqJmdz37Q0k3LLvSfbdhhnQRiP3TAuGoZ3Gn992/+jVlz2+t3uuW6d9ce2bV9B/oqD/oqBw2C31Egt/cgiObOnbuwG67ZrP9J2trlsm9NQ7jf+73fxzqr35DbwY7TJezX8Ixc/4aGh9qXDn7SCOzxx58Ylpd9AS3LbwfxzPGK6LDMX/n9HMwX8B1GeStWrpIWlJX50MDBliXgBhaAk6DLOBoGJoCoNi517AvwmQoC/HOPfQFzk3YoZeE2BwZ8dMn3ta/+oVmb+ZPDnI89+sjnjCKYZeE9yZFwhxpqv/nO7JdhfFiyaKnZ+dQHLmXQxSlPQshbcHc718iheAa6KiMBTvKfWHO9SuG7pHKXuyBpENeLsTceioNQvEerppjL5L777pfdu6EsQdnpa58yA77/f+/LX6HOxBh34fXKZz/zmLmncQ0LrKhQsOuLldPE/R8TkyTZ6UvMPHji7qI5KwKKwGREwDHS3NziRYQhqAYm6v6D2s0sFa0UuLDjgo6LMWtl5+zirdLRF2YlCE1qZ+eBQLeDotBCa/78hSYKNslTpyzBYMTtUJxgUKvNaN5cDNKyaLSyYtlKkNW3G3KeaUiCcCHGrb7Z2bMwMbECyyxcuBja6CtmyzKt9gMtUAPdd//B942VF8vKSdDMzGzZsuUuWH2lGPclznTcdpeBwbMBUeEbG+B/FxbxnbCwInoc0N2I7j276Qs4xQyKXLBxgdyBQZjX0rLdkPQgF86c/cQsRDnBMQG6kGd9Q5NkwJIcw7OzGD7f2+FjtMcQuta768JWcTNT8blq5B+ffvhRTAKofImC1XiGcT/A57OFrn8oM7NmGbKd3/kOqFAYi9ASji53aD1HSwH6eKdQqcJFckVlmQ9hxHO0UnwQk05OHNJgacqJBjX47SgfJzH0G5tfcMVsX6eP3HWYvJAUoBXEzRLrbdjtiTVERRFQBKYCAuyTsrOzzeKNLXju7HkYhyLMQsYu/5LFyxCYcqVZ/KRhdxP9djJYJAN4cYxMTU03Y1UNdmq5jXsb79xsiFIukjiGFRYVYWyoN+NkZVWVsd6Og4/US7ByJ5noxbhASyZKU3MrFI81Rvk8E4Q0XbKw314J0p3uMRowNtlCYpKEb87sHJDXWRKBPnH9bethef+hXGnPsy8zn4HGI/pBpzQ0NoMwLXPN7yi2qBcXF5jr3P7jQtIanDHz4HyDXaLdPToScGzgGLFg/iIo3WeYBS4t4FasXC0lsDjjzje3tCONX45buH793Gc/b3a22ScZPG0sY5Sdzu3TjHmlJWY+REU9yXyO0YyVQ6FSltjawkX+px58OHAMEmBn/N3CmptzluyZWcZlQTcIBVroFZcVoz4VGiKC9cIW+j2nz12OoyQi5uVA+QIjgwbUO39JxTi7edNdBv+RrvVPy98kkGqgOGLQNyqMSKpT5s6Zaz5ZBziW06CDVuMt2P1HX/7EisYgPWOYKzJDxozhXDUbbSED8wH67qWMND/cAitCuqtjO6S7mNKyMmN0wTbD8pFIuQBlWHdXj3EZNR9uA6gsMJXXpf6am+p/isAtiEBUTKKkxGZDaToU1HOyP2Z++UfS1tkg8SmZE0q4c23PvjiQ0C2dm/C43Te6nbePcX3EP3/hvAMLN9/DZi0bZO2DfgtexofFqPHJZOAa25p68FyA41w/c2eeqwRI43Mt0zvwozszWxgLjRbkbkLM/WPt+F/H8c7EgHOcsPIfuofjlCHD6brGKaGe4e+WRDzjywUSlo3KCKf4KEAcJ0jmc2d9IOH5cOyw8hebuHce57rc5kecx/W7IqAIKAIThcDwHnKi7hQkXwZiWrVglxQ1Xwpy1Y0/RTIyERbV/f1FxsUItwIzcJu/kBCmOxF27CTdbTG/sRDmAonuT+g6wxYuXjgAU0jicjswCWaL2LevCv7JRTb/bOECjgsqDkrO49TYsyxcvPZx66DbKt7OxOWTLk1oYZ2IRRTJixXYPpZEjf9A+Z1JWmCJ8MZbr5tty9wGxmdjuYhRoG2Wtjaa+dD6gNlSG09pa2sx5Hp1XY0cPXZ48J4xUFDwwqhITGBcymESD/z3AKzAuAgk8UxJhkLiHCwYLfTJakACkBvWSet/ZzntiZNdTl7BYDKUjAxYeV2DsA7QooPvidu4BwXPGQuNPE6b90wf8U4JVD5OarZu3W4ULrRKPX3mQ7j4OWks7B+CxT7J+pslxpIhDNvioXCbCkLXN719CIoFcsyDNquiCExHBOblzHMNmurEgt2y3TXTdRQXX9zRYh/kb/6ZznegG3amd/ZntOLlGEalNMdJBnAkyV0Hxe6pD08M5GOl5jgVjaDQdBlGUpCEIF3Y2OK/sLd8T/ebbcq0wLfF/zoeDzQembEYZYxCQO82WINTIcxtzyPlZ9+Ln/TBzuvp65sB4OiCzM0AgWMDxwhrbLBGMabn2EBsOQfg2AB0eXhQnHi6jV+DFwb4wudxShPcqox1jHKmd37n87S1wqc4cCvDFnQqVmyh715uL49E8E5b+G5iHJbY9nH7k3MNurzJy7tozR+qauXlV14wdaeZ5UZ9Y+C4S5ewY2L1WjuZ+bRxojKBOxtZ30hwu8lYrvVPz11d3C1HoiPOOc4PXEjl0UcffwQfvAeNmzqO0wxmyvkUt86PVex5GOeobEu2+M8P/Zui/Yy8nmQI2zDfE69jvADGIuIOxsKSAsm7mmeC0THeQCIMTtzqr31f/VQEbjUEklJny6rMzZIQ6U5+3mrPq8+jCCgCioAioAgoAiMjMLSCGfnaCbuCi/ElczdJQ7FFWE7YjcaYMRfR9EtL0qAFi0Fa8XBxRh9lXCD20soIi376raRlVCtI91YsoGiNhQ1Mxgc7f5PwTEjA4ttvATxycehuA0vHAfJ5pOtZXgab4UKNi26mJSlOVzcsJ7eKhcM3Hbf7j0UY1Ob29RuM38+R0tE1zln4XU2GtdY9CJJKi/XDR4/IRyBFxiOx8O1OonwerA/vf+ghBILBon+AYwjDcVqHuRH/znvR5zotvqkAsMWD6ObMp7enz7ynKImSHli+ExvANi6xLQRokUYrfC7Y6QO4q7vTkCdWplbh6bMvkLC+ceukgHjglkZutSR5ws9GkAV83qRkBJwZZX3iopfv/qknvwx3C4UmSA39JnN7+tKly00wuUBlmejj4XCfMGf2WlmUNrS1f6LveS35l9Veksulx8QDRU9sfNq1ZKVpFQFFIAgCHRjD6LqDbq+aYbHOmCYkfUn60W83SXQGJNt9732Im5I+OC4Yay1YMNXW1po+mGNwD4Kas1/vQx4kTzk22hINUpUkIuNyGNdWOEXrYbexYKTxiP02LaJHm59dBn5mwDctxwyBTvw0rOsZRIz+X9l/c6cdd4jRB2scfIZzjCDxTnzIfHqxO5A+0Plc3FLvpixw3sv9+8hjkzOdsTYrh3L4eoxReKDYGPpCD5Hli5ebsd5J1oZj7CYWdBEzGqGCvxg7IpqhsOeW+KbWJvPHtMSIcyUqb+jPfBUCpdrCuVs74vBwPteL880I7EsLSe7c8xdiT3/6VIyMdK1/Wv7mNnqS323YAUhXQ3adNLslgMfVgqtCN3WMJbBx42ZZhR0MDGZ6+MhBUz+H8rTeG+eJdh5D54a+8ZlpjcldeZy7sgl4UG/854esW6MVWsnfC3cz69bdJh+fPi0nPjwOv/NXEdzvgvF5zHuqKAKKgCKgCCgCioAioAgoAtMVAV8TqOmKQoDn5iJrMfx+xsclGvcoBw59AF+i542P7Gq46zj14SnZ++47WLSESDqsmunntKggX6oQ/Iy+38ux9fZq4RVDVGfPnBXgLu6HSSqEYXHUguB0jMxtkQbBiXJagjHIHN3KFBcXgnCoQbkbTNAwWlJlZ88aFWnuXqLRHa2trzW+wxnIhv7c47GI7qHFn4PgGF1O1lUZ2OJPYqWyukJ6sGWZCzwG1qHfOvoXHW++iQiwwvdGEpuKlPqGOjl87BAC0ZWPO89Z2dmG9MlHkB4GkyEhwkAy7+1/b/CRaalJKYf/YVoIcteEv7Bc9GPLgKaFWHSXw+9qK0j8muoayYUyg6QMfd+NVviMFViosw7NBKlDP6+JqNNcoNOP3c0U+uFLTMiUjJR5N7MYo753Q0sFAjhdxfb5m4vbqAusFyoCE4AAXcCQoKabCv6xL6MF7fWUEyeOwu1HgQm+ysCX3EWWMSMTQSEjJQ2uVGj1XFNXC5dlHWarNccFErMk1Puh6EybkQar6Ei4e0OgyeIS4yeewbYLMTY63XFkZmaYMaa0tFhKcF0DnufUR6fgzqzUIrQdDxVoPAp3jEeB8qtAwMtg4xV9pKemzMC45JEDhxDkGkHb+Hx0Z3I5L0+ee/4541Ykexbce+B+xXDpUlpaYlyO1NXWybncTwwxP5axwfFosOYeeWxyXj8b7oGu1xjFZ87C+MngoeUIDEf3QHyf/KPChWP9qAV50HUex0rOHRYsWGB83dPfPf+++MRTshaB40jKl5QUm/mSnTet4vdhTleHeUxJWYkUAWMS/QyA7i91dXVyEO9pNNf6p+VvGkfMQB2l+72ConyphisgBkw9m3vWBNhjfW9DbAG6Jpw7e67M4A4IzAlIljuF80TOF+mnl0qmQHNFzg/5LJXwEV+Cut6IelX//7P33s9xZemV4AcgvYf3HrTFIll05Vm+urqru6VRy7XcRE/shNZMaDQbipjY2B829BfsxsbGGo00kkamnVrd0z3q7vJdlsWi9w4ACe+RQALpE8CecxMPSIAJAiRBFgB+lwFm5jPXnJf53r3nnnu+sfH76h+yPObj9/gQN+ioNKLfx7qwX7FWoUhuW/S9IqAIKAKKgCKwFREwK9RS0a3YNG2TIqAIrILAhlC4r1LHL203lXLVVTUIRvmsfPTxr4QD5r/9+7/F4B7qaAzqZvBfW2ubiQK+FwO4q9euSC/8W//yr/9SAgjyOYbBMgd1POaJeR9vIx66TUGU3ZC7mUFaAlCJ92HQ/5Of/thE0n4WwS7NMnULkdwTsK0Ontzbtm0DwdAH3/iT8HRvN4omDghdICkOH3rKeLmRvF1Iy/JY3D6/gy93kDwtOR0f6BXeAYXTpcsXoboTQxT3YYBH5WBuNsvPWyiXsnMWOb+B0dDPYVk1yY+//4e/Nf6mHESPwGKGS+//w5/8GdqWx46EhVmZ5BY8n281PF3pazc0Miw/+ucfmomIGQR94bL8CK6ZdbKVxUJe8+ffth/bj8Bz+IuTJ8xqCAZ/pb/pGLz7qXz/2htvmjMZ0GwCRNXnIJM6QMw/sf+AVIEEN2m+MK6IOHzoiAkiR7X8X/zVf8L3sAqB8obMpE45LH5oEcO0lvqRgPpnBEajcq4WA+Io8pycnsBgv0rqQexrUgQUAUVgNQTMSiI8E5kuXboo169dh5I6ewdyI+DVSy++bPyxzQELNybzaf4+xY34m9+Xe1vOfc8znFDGdiJo5a3uvzbEXQIEKgnKPfv2Gc9PBu66jGfMVViG/Pgn/4z7GHxzoVRngHKuNPv27/y+bG/bDqX4WZDUEfnpz/7ZPKdNDBNUgM+QbCqAp/zjcgL37SH4wv/j9/7WBKomYchjOPlpHcfXlZ5HfMaSrP0f//h/WjE/p8MFsnTx2TKf8cILvcRff/V1+dm//FcoqyPyo5/+SBxQZxP3FJ6fJEtpCXfo4GHzbOBE/N/83d8iCGi1cKKbwceC/qAcPfrSQp7zUC9gvrAj54pY29bybLKO5SuDfn9x4nND+N/tM2p5vfjMO4J2nTlzUsZxDf/iL/4fBJRvxITHLCY4RwwG/+5/+JNsrRdOzq3N4nvaycSxGuBG+w2jZGffjL7tVqLNEDsjJ8+cBpGfhK3MFfTpYE2HxImYL05/ISexAozENgOvNjfVGO9/63zrlXh//OmH8smxj/Mea6q5rK652/zo4+3Zsx99pcsQb5yQq5j4Z71Yv5dfetX485NsH8Dk/Ecff2SC3g8g2CsDswdxrvU7osiCZDrjC/wE35mWljZ5Lk9fkf1DigKug8T/6X/7qYmPQJwiWL2Z2z9k+5ZUe4UP3Pwx1Pb0wi9HUNpC9Ik7MXFgs9ukoaEer1lMLbz0VRFQBBQBRUAReFQRCI/elBMQdLyw7w/NyrtHFQdttyLwKCJgjTofxbavqc0kuJ9D0KgyWJJ8Bg/xCRCoDG5GD1SSy0eOPCU+j1eam1pN9Guq4KlS4qCIROs2ROJ+4bmjwgAjHJB7QRQwQKg3x3+UhDF9xelLzkE1U0tLq+wf2Q/CIDsotIGAcOI4Riv3IQ8G6fK46WO+2Awu333y8FNQ+dnlzLnTRvEkEEPV1zXKUaiP2qDWZ72ZD21WONtKi5ncPKzcOAANYSDH5ccMLpL12rX2Lr7m5kUf+meeec4otrgcuh1BXGn58uLRF41iMBgoXsjHBV9dBs7zoC48z6oDB44cZPrhUUrvUBesA771G78t73/wngkc1g1lFsZ1RvnGoLO5XqSLtcqqx0qCxZJwJ8VDTJcxOiQ3vvH1X5NfwG8+gjYygj0nRQK4Zh9iEM3l8iQ6uIQ/VFwMTPFTycG6GNtCE6gn6msl2uj84e//kfy3n//MqCSnMZjl8v5n8P2x0qsIyDYBRVsEarRUJm0wWFIGDmS59Mz/w9/71/LLd35piHZOMPDaNeF79gasekqAkfEnxveT9csNTMPzWb/p2JT4cA2J0WO795jl6VewhJ6cWX1to7zy8it5lXtWXfVVEVAEFAELARLeDMjNAKi5sSu4n2pz3sdJsvGeWAI1rnnGzd8z3bjf81xOJPNea87BK8lCkuC0iGHi+Xw21dTUwQasDKT+VQlHJpCXVw7j2bYHQVitCdavfuVNTEAHTLDwfqwqI9HKoGJtLdvMxHQQ938S2O9jgnwAk768L+6BLUc1JjipdCfhyQkDBhvjs+Cdd98yz645zBRzwpMTpp8dP4bj/AsTC3wW5nseMdDqLthz8RnMOC/58qOt2YfoH/hxz2Zd8iXahoRw73/vg3dlCARqEs8IHluJutLWLQBCneT073/7j+SXb/8CFiO9MgKync/n1pbt8sZrX5Eq2LhZacmzJafIfM+vVZ9NOeczfz/sc+71GeVZ9tzKPrNK5Pd/5w/k7ffRdqxo68BqQT5zPbBs2btvv8HBA2u0EPpPpfgurZRI0k/CCsYBkUEIeG3fvnPJoXweVldWS3NTI45jcN3xBcwYdO8oJrOP47rzWlbimr3w4iuYFK9ekgc/8BnNPsi5c2duOza3r8c+ABMt7az+H7dlv6tt8vxzL+D7eNbYAFLk0da2TZqamhGYvUIO45p//sVnZgVeDEQ5+4Wp2jqsKAFJjgkcJq5o2L+XfcVTksQkgdXHW95XdCCoMWO2fPhRQNo7bhiinecv7x9yW26/LrePyH4R/eMD6H/QnoZB3QcGB+QmrxV+fz4o3Q8ePIQJjpYV+2bMX5MisCURwGpSTtIZRVbugGFLNlYbpQgoAneDQAzWdpH0EFY68h6hE9J3g50eqwhsdgSwQvUevT7WueXxVERO9r1vBu3rnPW6ZUeouLQ5BgUdFUEeDL6XJw726OtJ326q8BgENDcxDxKlHPRZg26zDSQ+P9PX00oM1pUASc/l+xwIkvBgYhn0GuWyckthaJ1jvbKMaRDJ9EGlr2xu4CseQ7IdBeJ81sM6a+krSRXWjYNAq65Lj8h+svIyUc3n8+LyZvrGk7QnGUCFO+tQKIvkelb1jjajDlbflMHeZuCrTlJheZnEgRMZ9KclMW8rXEqCL69bBvVHA3AcGOYVGjkDHCfDE4ZgNxHgcRy9grks2iqfXr7EmjhYiTYtXL1gkUfWduuV2NMuphiDcnrA5ibiygCrLIMEFFO+MrjdfOdg1UA8QyD0OZhektA+dvALYDPDpfcmYUZiBv/oI28p95gPle4TIK84gOYKjIXjl2T48D8wwBQDTW2GdK79HTnf8a4UlzWYv81QZ62jIvAwEaC3Na1Bcp8bJMN5P2Lis89K9CbPPmMWn4fW84TPphS812mH5sFEKO1h8t3Geb+mIpyFcjLaYV96HIOVT8EDngQqn6G8r2cQ/LiwwLbkuchnT2QiYoKs0rqMhS1/Flj15mvu84j3cU50W88x7r/b/HhObuLzKwI1FJ8TnBywnke5x3Cygs9ETuizffmOyfdsWen5dTfPJqse9/aMyvPcms/Q5AflOS2LzLMK5PTCsyrf886qSO6rOQ59HDy3zfM/dx/fW8/INPob+Hf65EmzCozP6//lP/6vxhKFqxH4nMz1w6ddy2fHPpG3MTlDJfkf/9v/3jzn8x3LdrAfRgs4K49821gdXscoAgHzO0ThRW6/LpHMxuShGMMNgQJ/X/w9Zftu2Q4X841hxV86ib4ifOFX6yuyL8C4RAwKSw/65f1D1in3d2j97vhbymTQf0XfyzqHx01gFQn7Wub3h/6FdTzz0aQIPCoIxGNhqfI0SFv1IUyI3R73YSPi8LNP/w+Zio1IbfMTmPDOjjE3Yj3vtU60tuJzLXfMfa95baTz2C4GfGe/h7FAOGbetInPSrSH/Rfrb9O25Q4V7+7gyrmE/O4rf46+TXbC/A6H6y5FQBHYQghsiDv0zGxazt94V8LxXiktb96w8PJBQJ9Ty+s0X0VJLlPZl6tgzz2OeSx/MJptGFQvTxx0eaAM5L/clFWbL5K/ufus9+xcBEF2r5QWl9SvdESWMFl57+KefHlR/ZabSBosT/m2MRBooT1/20hul5eWL89mxc95B9rLjuZAnsrL3GSR1Na25ZMm3M4B9EpkO/f7QBDxL18iEUV1XG7KVwb3m+8cBtmWqjP3HPM+z/eJpA+mB4wCzTqe+ZCQqSirsDZtiFdDQGRSUPvHxWFzb4g6aSUUAUXg3hGg0n35HZwTv7lEu5V77gTzwracZwVJdmfJnUkA3q9LoahfKXGa15rYtI5hIM3lic8eqndz0/JnQe6+1Z5Hd5tfbt58z+cX1fd3SrynUzl/p5Tv2bLS8+tunk1Wmff2jLq9H7QkP5DLrvI8A9J8zzvrxNxXc9zt13jhEOsZ6SiSuRTY95zE9qz07M45zLwlXisdy3zy9vXyECO8jvzLl7gaj39WMisCrQ/zryzLi5UVwr+ctFJfkRP3XIVyp5SvX8ffkt229NfN40qX9WfulK/uUwS2KgITo70yELsk5YGGTUO47256XjrGz2MC7fYx2la4TrQkG8NfHew0F/oBubf87JzlvTUVRDGFZYy3wXutyZ+TuVAwpzD5yecDV/+te0K5EcR3+9E//8AIqb6GlUv1sAzjRCweBUj306h1r+2qGXJSmTFMmMoRn4erBDUpAoqAIrCVENgQT1gqdq73HocSCB33DUy4b6ULr21RBDYCAulUXLoHO0TiSdm/7SsboUpaB0VAEVAEFIFHBAFSE7Rf8UIk4PXdvmoxFwYS2w5MAlHJzbgFmhQBRUAR2MwItNYelPBcWJIz8c3cjLx1Z9yq73//u9Ld1yW/B7uyA7ANJd8QQZB3KqqZGKeFq3U4ccjVQcsnSfNmPL+RedyAPdcPf/A9Q7b/hz/9Myz0mTXBq48d+xTWZ6Xy7HPPL6xwulNed7OPq4wYUP7ytcuYlC8zq+kTXAkNKzWu1PZDbJdP4HCnMsDhY5USrE5gqccV0w8soSCu3udz18TIwZshkO1vv/tLCY+H5fXXviL7YJHGZ60mRUARUAS2CgIbgnDfKmBqOxQBReDuEJiBtcPk5KAMF24ORYPTjvUmLtok6a3z7q60Hq0IKAKKwMZDgHED9ux+zMQ98YBw4WqMlRIJmYMHDppg4/Qz32xKwpXapdsVAUVAEdhqCNzoaJfu3i6zQnjnzp2meSMjI/J//l//u7GHNat4cLvnip+q8krZv+8JE8uLMWPWmmh5NxWdMrapxjoPJHxnZzuCcp80K5kPIBi4FyvV1y2BGE/AsvbsmTOm3ttbGbPGL6dPn5Lv/9N3paa2Tn7vt39PqhBj7m5SDPY0t27dhCq/QOrrG7BKP/8K7bvJM9+xo2NjiPvRb2xcGRuFq7crEHS7CrF1Oni9erpkO2LfcXW/JkVAEVAEtgoCyhptlSup7VAEFIEHjkB16TaJzcYkkhl/4GVpAYqAIqAIKAIPFgEq6dyIx9MG4mK1RNsABoLnnyZFQBFQBBSBjYvA6bMnTeUY3NnjzpLotH9hLDbey1uam00MiwnESulBAPK+gT4KvOX5Z48ubRQU2TPwSi8s4nTsyhOyPIn5NiOQ9aEDh0zgde/ylVAgzLPEPPNDfLSlJa36iQp6xqzp6LyB1VYueeyxx0z8DCr3TTJ1nX+/LDfsMgp81nF5Gh4eku9+7+9NvJhf+8avy84du5YcwnNNzfEm3/m5B88CKwrU86nUL1w6L2+/8xZI9e0Iav8VqcUEASeyKyuqDMk/MNAvg0ODuDYtuVnqe0VAEVAENjUCSrhv6sunlVcEFIGHiUDQVyFlmQaJTyYeZrFaliKgCCgCioAioAgoAoqAIqAIrIJAJpOR9uvXzVHLyWNupPXK669/VZoammABMyJ//V/+WkZGhuTEiS/kORDuBSCY0wgIHQ6PC4NlJ6AAdzCeBhTZZaVl5jVvFcA0+30BY4vCoN80TzGkOojqJIJV008+FosZ0t+HeG8ej1+moxFjaVNdVQPVOmgZlJ1CbKv+vn5D8lMJbsX4YMDrzvZ2iUPlXlNcY8j9fPWYQZD6KRDzDKru9/lAkhfJONqSTqeguPdKMWKX8XUWinxOQpDonkV7mf/A4ICJTRIKFYME90oSdjVj42MIEB7DfgQTx4Qz4914cD6DsofDYRNEnvFMGGh+cmLCTCpwYroYeTCINwOI87gw8uHkAMvs6+8z1jcspwyxaMrg3z44OChDINybm1oMaZ+vbZt1mx0TJB67P+9ExGZtk9ZbEVAE1oaAEu5rw0mPUgQUAUVAEVAEFAFFQBFQBBQBRUARUAQ2PQLRxIQwltJcIVXJd6u33rjNH4N1SWR6ylSwrrZ2xYqyzcFgyNiEDQ8PggieBtlORfsMLE5uyMeffCjd3T0yy38gjRkg+umnn5VDB4/k9Xsngd0J9fn3fviPUl5aIf/+3//PINALDMF+6fJFk1//wICxbnEhOGhLY5NcuXFN/CCvv/37fyiNdY2GBCcZ/dd/81cmrsh/951/K6Ug+UnEJ1JJYT52u0Patm0zAbXpVb88JRGI9OzZM/LJZx/KtrYdYgORf+H8OYkm4lKGNjyLSYUnn3wKbZqVK1cvy7/84mcg+UG4g6B/97235fTZU/Ly0Vdkx44dcv7Cefni+DEZnwSRDoV9AB7xh2GV88T+A4aM/+CD97A6oNeQ5BM4hrgxmCwnM46+8JLs3L7TEOyfHvtYvjh1wpDvPb3dULIPQMneKi+9+LLxoQ/AGudmtF0ikQlDyt+tD/1yDDba5+KyetlWvB/X/g4B3TdapbU+ioAisC4IKOF+DzAWSKHYi5zitnkRjTwj8fS0eV2e1VqPKywoEmeRRxzIMzWTMMFrZhm8RJMioAgoAoqAIqAIKAKKgCKgCCgCisCGRaAAKmJ7kWvdg2Q+yAZfvvmxjEy1S6i0UYpsW4cIHAJ5biWfP2i9XXgFdy1zIMczINGnpqYkDFsZBk8tQaBT2qeMjI7KP/3o+yDtp6WpsVEqy6tkLDwmN+Fz/i8//xkCZwcQ+2PPQn65bxjANJlMSRSKcCYquvthV/PTn/1Y4thXU1NjAqpGUO44yGUPiPcIiP5LFy8Ywp0q9BvXr+HYuJSWlZoJAZMPyO4JqMS7em6J0+WRx3bDTmaFROI/lU7CfmZKaOPihid6eUWleGJRoX3MFyePS0tLC9T6FUYBXw51eX9/P74DNkwqlBpPdSfU/B2dHfLW278AYW+X/QhmWmQrmifyPzFWMLW19aac4ZFhgyHJ+Er4x09A5d5xs0OKS0ulBp+pcqfaPYj9VNq7sFqgtLREyuHfzvcMRu7EKwOqxhPgQYDTVvNxd7mBTVkrJrZut/RZ4TLqZkVAEdgiCGwMwh0zzD5XsaQkvSlgtRU5pMbfJLXBNkO2d4QvyGR89La6r/U4t90nDcHtUuLBAz02IN2T1yWWityWn25QBBQBRUARUAQUAUVAEVAEFAFFQBHYOAh4fcUSCLWK27l5Yjz0DF+C6jkswZI6ALl1CHdaqTDRbzzgvz0IKsn27u5umZ6aRqDOW3LrZidIbHii73kcCuyMnDl3GnYsEUM+f/t3/0BCgZBRaf/Nf/nPJrAnFd8rEe6m4Jz/6Bl/HuryaVjJlIOA/p3f/jaI10pjJdN5C2WD1P7k80/lxo3rknwRZD0Jd7x3gOTevh3qdJDgTGnkc/X6Vdi4zEg1yOsGKMhXSyTe3SD0X33pVWNzc6P9hnz/+/8gCZDaAyDYa6prZdeux4Rq+7/8q/9XAlD7v/HG12Q3ttEC5t333jKq+j1Q07/04qsoO2UmKE6fOQVLmH5MCJSbKtDCp6Gh0ZRDX/aPPv4Qf78yEwTMp6WlVY4+/6JRt7/17lvSCGU/Pdzr6urN+Sko90nKMyXicWNfs9UId9M4/U8RUAQeSQQ2BOFeVGiTx1tfls7wpU1wEQrEWeiSoLvCLK0iqV7iqpRIfMx4li02YO3H+exB8TgCyG/OvPJzPDW1LL/FnPWdIrBVECjA6g6X0y9ed2hTNCmZjqGjGkGnMQ3vwa0zONkU4GslFQFFQBFQBBQBRUAR2IAI+EPVsqfqGfE5SzZg7R6tKqWgkGai93m+vjotT375DpTbRUVG2V8KpXUzSOBnnnzaWLr09vQasr6xqUmKg8UmL/q3b9+2Q7q6b8owFPBUya8lkcAfGhwCcV4EdXu9VCFAKJMfynuS9m4ouz//4phRiHd23TT+6X19PeKEzcyuHbuzRaAwKr+vXLksdrRp565dqPvaKJxiWMgcPvSkaQ/fk1TnJADtae6UErCloXKdLvRTmMD49NhHxtZmHD7sTCTtE4nFPFqa22Qb8KFNDz3i6fGegic8fd1XS7TIsWOCgYnqdtZPkyKgCCgCWwWBtd2tH3BraanSXHtAhmaG1rUkW4EdAUdsWDKWxjKl2z3O7qUw1tUDgtBlc0k0PSWOQgc6VyFx2NySzGSXjzHftR5nB2HvhRqCD7RYhvk5xesISjgxjIAtiw+ye6mrnqMIbHQEGESmrnaPbKs4uNGraurXP3pd2nu+kCK3W3yBrLJjU1RcK6kIKAKKgCKgCCgCioAioAhscQSobGeiwnt2ds7YxeQ2mfu3QXUdBAEdgs0JbU92QNVdhO0kfKOxaXM4SfbcRBU2LWcyUKEj99xdK75n+bHENOpQJCGQ3bmJPuXVKLsKAVNpg3MeyrQ4M0QAAEAASURBVHoGSc2g3jVQsdfVceWBGE/5sbER2L70YuwRlN07duVms+p72uUwkQznJEMC76nyv1MidkmQ6hlMGIyOj4M8X+RRGmCzUwEbGgeDvM4nZL0QB4A4EmMKCfm3WmKQV5bHtNZzVstT9ysCioAisFEQWLxTbpQarVM9ikC2l/tqxQu1eDg5ImPRAeS8+k1/teLps17sqsDDMC0j072GHA+5y6TYjejaU10Lp6/1OK89ID5HSGIg7yOJMQlBOe8Hge+F4n0iPrKQn75RBLYiAkWYEPN5SqUsmF1WuNHbGIniXhLuluKiho1eVa2fIqAIKAKKgCKgCCgCioAi8EghYNmRpKCUTsILnbYquckOm5aXX3kdqvbm3M3mPUnpANTn/QhcGobfOH3ebSDLZ0AIj46OGFK5BP7jjNO2lkTi2ev2gVAekgl4ttMShqR3GkR2DJ7q9DDf+/he+fkve+XKtavG45wq9u0IWGqp2NmOy1C3z6FulSC6q2tWDgS7ljrlO4btpoe6FYSVZVOlzkmGPbselxcRALXAIu7RepfLibqG82W18jaUQeqfAWiJp5VSKfi2zyvuqXS31O7W/q3wyuDEkxhDVgQ43iUKmhQBReBRQWBtT4tNhgZvY84itzSGdkulv0HqA9ukCDf5+094wCC4acBVIolMXMbjAxJJjiJvmwRd5eY1W8bajuPDmmS7y+6RKDzbx+L9IN4jCMbqMxMFVMlrUgQUAUVAEVAEFAFFQBFQBBQBRUARUAQUgTsjUFJStnDA5GTWz31hwypvSJAzUColet1dXXLt2hUZGOiXzs52uYr3DCy6vW3nKrks7qYHe11DnSHauxB09erVS9Ld22Nej31+bMGr3YXAodPTU9KJYKNOvN+507KTQSBR+JpfvXrFWOTs3rVn3QPzUpHuxIrjZCIut9DmPkw2pKDir6quNt7xg0P9MjE5YdT/MXjRM4DsdDS62Mg1vrMjMC//mFd39y0ZHBw0bTOBZuftadwg+d1YRbzVUnisR85e+7lxXdhqbdP2KAKKwJ0R2LIK97nCOUnB4sVmc0pqJo7JRMwtIML3/SQ77GP8CO5qK7SboCoOkO8kzWfnZkCQ+7EvBFX6qKz1OLfda5TsmLI2c532QrdZqsa5AarcJxJeQ8TfT531XEVAEVAEFAFFQBFQBBQBRUARUAQUgQeDwOzsDMadCZlzzEIFvSX1bA8GuAeQa1VlpSHGqdYeg0q9CrYtTFRx47/F9+bd0v9o8/LEEwflwsUL8DAfku/94LtSXlYqY+NhY+1Cr/ennnpqSR4m3/lsrPfZkX3WR37f3gNQqF+RkdFh+e73/xH+7T6o22MINNoMeqLQWM20tW2TC5fOm8+l8ECvrcnayVBhPzjYL0M4twTbd+y4nexnHlZaKH++rcvlhtzPbdZxPM8FgrumtlauX78mn37+CUj3Tnny8FOyd89e6UBQ196+PhNstRxe97EYgpomY/Ls089La0trFs/5PK06YKOB2VTBlJbdU1xcLKWlZdILa5y333kLkxgd8txzR6GWd8OjPm6U/36/H8r6pSsSFvPdvO8SsYhMp4fB89wfF7V5EdCaKwKPLgIbhHCfk6lYGJ5oSbHZs1Gq7+eScFY6mY7KrcmrUJAHJAxrlpnZRe+xe83bXuSCdUwlHiKIeg7i3e86gKz44CoUu7GaqZRJBE9d63FeqNvp116EpWrlvnr81Znc4ABvttMOJ6bBU+/1cul5ioAioAgoAoqAIqAIKAKKgCKgCDxQBGLRsHQPnBdPnU88ruADLWu9MveinqlZxgtbTsuuVwlfTj5+f0AqKypgC9MvN0HqPgZ/diaP1yutzS3gGuyws/TmrRyJ6CB80n/rN39bPvnkIxkZG0Xgzwy81SuN1/pREMTBQMh4jodCIWlubhWvlwI8cs8FYm0rLg5lt4EMrwRR/evf+HX55NgnEolMGdK1prpGDhw8YurggKJ9967dhnBnANGd23cZP3nuNHYyly4h+GuR1FbXgvxfGj+KZHswGDTkdxn2uUFeU1VfWlYmLaib5QPPvJywr6lvaIRHfUxIfluJ3vLPPP0sVP3wm8e+EPzjeX5dXYN842vflJOnT8g4fNwj0Wko1G0m31rY2jjhcc/JjGlsLy0ttbKTAPBrwMSExw1hoW8R5yZY+Bw8eAgEP8SQybQJrur1+oxVD+17gqhHCXz1yYtoUgQUAUVgqyBQgOAU929sfp9ozMAP/bOLP5RxBAotq8Rs6QZMtHcpdVdJS+njJjjqRGLRX50Ee4mr0gQ9bR87Lz74sq9+3Dmp8jZKub9OoskJBGCNLLSaJLzPUSzD0z3SG7mhwVMXkNE3Ww0BBslxF7pkZ8UR8bkXO38btZ3n2t+R8x3vSnFZg/nbqPXUeikCioAioAgoAoqAIqAIPBwEBrovSDw2Ka8f+WOpLG55OIXeZyndgxfkxuhZcXr9UFZvLZLznffekbfe/jmI8ir50z/5M5DQaB89yukdDmKcNiqrJVIkafinT8NrPQASn0T2kmTymzGq9EJrVUO+bfMnMVBpDEruNOxa/PCJt+qQTqflwoXz8o8/+HuQzsXynT/6jtTV1qO6cyCjR+X/+0//t7F4+cbXf00Oz5P0ufXgcRxPkfCnJQ5TdtuM+WytuMBhoNRnsOB/DgT+0rZwXyaTMhYvJP1zbV0Y+DUJD3Ja23jgh0/i3lLIc2UHE8uwtpmy54ALBIRWfcxB+I/7kskEJhLSULa7zETCRx//St59/10zafD6q18B0b854npZbVrLa3fHSQhLE/K7r/w5Ji2WBuNdy/l6jCKgCGxeBJbebb+kdvBmfWvgnBTi5r9RCXd7oVOCCIw6i6VAw9Fe6Y90LqBFz3VbCWbLQZRXeOuM2n2148pxnNcZBHkfl/6pW1DhDy3kVwIVfX0I9jUaPHUBE32zNRFgEJmxsRtSkMjIwR1vbs1GaqsUAUVAEVAEFAFFQBFQBBSBDYRAQ9XjMpwZkiStV7dY2r93r3z40QcyNDSIccaIVIJ4ByNsCN61NpUEsgNBQ0vwlzeZ/JZRKfm2zZ9MNbrXKOsXVd9gwA0BffbCGUNOl5WUSs18UNQZ2MnQhoYe51SQ79i2Y4Vq3N4u1n05qY5NIMEx8ZBnboX7SLTzb3kqRLBUt8tj/m7fd3tmpmzEt8uXuI8WMvxjorJ9aBhWK5gwoGq+HEFhNSkCioAisJUQyH833EotXKe2cOa6EA+JCajwI4nRJblyOd54bMDsd0LtzjVkazkuM5syQVfj6akl+VHtTgKedjgMyKpJEdiqCMzC6mlqakTGbP5N0UQnAhy7sQS3sFB/l5vigmklFQFFQBFQBBQBRUARUAQeKQTKyytl/74npKunC6T1POG+IRFAzLl0RqZhNUNV+z7UeUEtj/o6EGT0wIEDUl1VY6xaNmQT7qNSsTjj7RXJjp27pKWlxajn7yM7PVURUAQUgQ2HgLJGa7wk8cy0XB89k/doWuIMwf6Ff3dKaz2OqvfuiWt3ykr3KQKKwJeAQHXpNonNTstkZuJLKF2LVAQUAUVAEVAEFAFFQBFQBBSB1RB486tvwnt8DMFGy1Y79EvcXyA+eMC/+fVvGn/0Gvi0W4kWNm3btps/a9tWe62Av/1LL7wMIVOBsdnZau3T9igCioAioIS7fgcUAUVAEVgjAkFfhZRlmiQ+eX2NZ+hhioAioAgoAoqAIqAIKAKKgCLwMBFww2+8ttbzMIu8+7KwKp5BU1sR4PRRTLSwKS3dyBMi63NV7A6XuO2IlUDvHk2KgCLwSCGghPsjdbm1sYqAIqAIKAKKgCKgCCgCioAioAgoAo8yAtHEJIKCxmWucE6JwEf5i6Btf+AIFJfVS1vxPgTKtT/wsrQARUAR2FgIKOG+sa6H1kYRUAQUAUVAEVAEFAFFQBFQBBQBRWCTIFBQWCR2xPHK9d/e6FW/fOsjGYm0S6i0UYrgFa5JEVAEHgwCLndQqsraMLFV+GAKuMtcU+m4JNJRSWcSMjOTQeze2bvMQQ9XBDYfAgVSiEmvIrHZ3Vhx4hEH/h5G2hiEO5bX+FzFkpL0w2izlqEIKAKKgCLwkBGYY3lz5n/ElcaSyntYVZk9nXkgh3s4/66bjKKyNc7+v3A+Cn8YxS+Up28UAUVgUyHATr29yClum1fScymJp6ZwL8neuxyFTnHZvZKciUsyE1u1XbzbUBXHAfEMAo0XFdjEaXOD2LNJIhOV2bkZcdk8Yke+TNm7FY6dm8VgOi6p2ZTZWoRg3x4EKC8sKDLHLf8vmopIZo798GX3u+UH6mdFQBG4DQGvr1gCoVZxOfy37duoG3qGLkk0EZZgSR2qqIT7Rr1OWi9FYL0QINEeiY3JULhDhsdvymR0WOJJPPtnlINbL4w1n42LgK3ILm48owOwCC4vbpSqUBvel4nzARPvG4Jw5yBgT+vLcjN8ceNeIa2ZIqAIrDsCnOl3Of3idYfWPe8HkWEyHZNEIgI1QFqKcNPWtHYERkaGZHJiUgptRdLU0AT8lpI+qVRKYvG4hILBFTOdno7IwMCAhEIhqaioXPG49dpBgmx6esqUaeVJop1tsGGG3BcIIhhXMel/a/d9v85hVoFYJPEX8G+egft9N1wzUAS2EALs15Z7a6SxeJdE4mPSEb4g8fQ0yPIiKfFUSUPxDhmIdErP5I07tprEvccRkICjWGKZiEwmxkDWe6QhuAOkuwfnX5MY8q0PbpdSTzUpeZmdnTGUeXomKRPxERmO9phjvPaAtJbuharHC+Kexywl1tvHzko4NnLb9jtWUHcqAoqAQcAfqpY9Vc+I31mqiCgCioAisOEQmALR3j18UW70HBe+16QIPGoIcGJpKj5u/vpGrorffUJa6g9JY/leCYJ4vyc14BpA3BCEO9U2LbUHZHhmaA1V/vIOKSqwi88RhGooLdNQAlkqoJW2r1bTokIHaJo5ycwunVWkSokDKQ7M8qUUBlGJmSjEouu9/AcrDTCwg5YKg7Mp08585es2RWC9ELA73FJXu0fayg+sV5YPNJ+B0RvS3nNCitwukK3lD7SsrZT5zOys/PIXv5RLV84jOJRL/uTf/amUly/il0wm5eKlCzI2Niqvv/bGik3v6u6S7/3wu3Lk4BH55jd+fcXj1mvHLOrd3tEu//DdvxObDapSl8vc9kmKc7Jo1/bt8trrX5PSkpJ1KZL5Rqen5fK1K5JMxOX5515Yl3w1E0VAEfhyEOBknNcZkApvvfTeIdh2dpkruuTgwGclA9V6tn/ngEVFlb8BhHup9E11QJ0+sWJD2JeMJMeMmt5mc4jXEZJKnEuLi17YRlgplUlKOD4kJORzUwITystJ+Nz9+l4RUAQUAUVAEVAENh8C41P9cqHjPekeUnHr5rt6WuMHhQDJ93PX35axiR55vPllKQ3Vo9e+fiI6q94bgnC3KrPRX70go3dXPgmyfUIuDR3DgCirDuL2xyqfkqlUGNs/w/bVW+IschuVU2omIWOxQZyweJLfWSx1wTaz5JiTEcYPEGXNYNkwB0Oj0T7pm+wwy5FXL2ntRxRhUNZcskdYt6sjp9DO8NpP1iMVgXtAoKjIJj5PqZSHGu7h7Id/CpfejYW7pLhoc9T34SOUv8SJ8Li037wOj1CbxBMxuXj5grz0wsvm4FncMHt7e+T7P/hH2b59p1G5e9xuyWQykkqn4a9mN68kowMB3Gt37ZHq6lpzbiYzg30pQ4bzOKZkMmXUm06HEyr6QkmnM8grLXaHQ2ZnZrE/IU6n0+SbAaGegKqe30OX27niQ7YAFjIlINX3733C3IPTKPPq1Wty9vxZ8foD8o03v2nKNv+hnpmZGZSTJbNI0tuo5sf2dAYWDzMpscMr1Q4sjJo9mQbBNov6OIyPYntnu/zXn/xI9jy+D8s8E+J2Zkl+Pm8SyTiOwbE43+GCfQTzRPtoKcFnRQY+jKyrm/seQIdhsZH6ThHYWgiwg22jCAK/HxLR60k80w6mxFNpyPBIYvw24OyFmMB1BkGQY0ULuoJRCB7Yz6QSxwNVOpXpdqyoCkI5G8c+/t7zpQysY0ajAzIa68PuAgm5yqQ+tF2CeJ0EEW8R7LSyGZzqNsKK3HyybV7si+bu0/eKgCKgCCgCioAicG8IMDjxZHREKgL1yGD9Cb071YrlHr/8Yxmd6L7TYbpPEXhkEegdvoIx95Q8uftbUhqoBg7r+xtVwv2BfrUwgIPHJs2GOUBaHCQVSBmWGtcG2sxSXy755T5rgEdPTpLqNgzSzFJiDLLSs0ksJR7FACwl9NmcmcsYgoV5c4BWiC8Gzycpzw0cPNLfk4NHKuGt7Wyu2YflznzNLivOP3jjsfQKNfVfWH48ZyYAmDfT8vONzyhIINaBBBCXNnOJsyZFQBHY2AhkQOROT03CK9gGEtln7im4RaxLIjFNmxQS6jfar8vZc2fkuWeeFzvJ9FRSzl84h3vgnExMhOXkic/l6NGXZHh4SNpxbHVNrQz09+FeM4vzd0ltdTUsZbK2M2PjI3Lt6hWprauX1pY2U9cbHddkfHRU9u0/IEFYvgwM9kl31y2pQT5jyH90ZFjKS8ulsalFRoaHpbevW0jwt7Ruk5rqmrzt5X20qrJ6QX0/g8mA0tIK+fFP/kmGhjlhmk0k0MPj49LX3yuDqH8hz6uqkYb6BvF4PDi2X7pv3ZTahkZprG+UDCYUrrbjIQ9V++7HHhfme/XKFax6mpGR0WG5AJyOHH7aEG/9A/1yC+fGolEpLi6R5uYWTEAEpa+v1xzr9/lldGxE/L6APA6ynthqUgQUgdURYF+IqworfA1Y31cog9EuY/+y+pmrH8G+XRI+6iTVK7wNyDe65CSukKzw1Uolyjb9OfSdOJFGQnwsNgB1vB8WMD6z4jHoLjXCjqnk7aT9kkzNB6yWSU2av3JvnRFSWIS7vcAhQXeZsaaxzkuDrI/Cx5UrODUpAoqAIqAIKAKKwPohEB7rkbMYg7x84DsQ4TjWL+NVcqJn+9kbv1SyfRWcdLciMDbZK+c73pandv0GhGuBdQUky5qua5YbJzMbBjKFUC5SJTQLgno9E5f/WlwUB2tLUwEGVw6jWHKZgRICWxnF0iQCXHHgxaW+ATOAonIp4MIgCgMoy1qGdi78Yyr31hqFE0n2/shNEyCL21kmlfBum8+Q7wwCkEY7IyDlSXd7UK4HailbgVNSUDNRLcWBXmFhofjsQewLmvIT8P6MZqZQv9sDd3EpMxVStE6gbyiDe/Eh4cX5PixVJqlO79Dp5ASCciUNImXwECUJz0XRTviE0ruUZVuTCdihSRFQBDYgAv0DvXL65BewTXHL0089I8FgyNxn7reqJNovnD9nVOSvv/KaRCK4l/X1SC9I6ebGZniVJ+Xq9aummPDkhJw4fdIQ7rdAkv/0X34qtSDK6WfOuUWv12u2Pf3kM7Ktbbv09PSYz0eff2GBcD9x4gu5dPmi1IPUJuHe3n5Dfvn2L6QFBHsCZSUSCQlDcf/4nr0yNj4GxfiMDIOEb0VdvvNv/hj3uMK8TY7HYiDne3nbg1I9Lf0DmBSFSr2hrtEcT7J9ampK3vvgHTl97qwUw2eeeaegUn8KeD7z5LPS0dEhb7/3FtT9LxnCnW0/fuyYDAwPmIkF+tp33Owwkwskz89dvCCHYJ/T298vP/nxD2USxHwAivpodFpqqqrkNdjvsK2fY5KirLgU9/q01AGv3Y/tQfgzJdzzXkjdqAgsQ4CrCIvdFfBBbzPihwyCnK7mrb4sixU/sl/H/pPD5kJfr1jKPTUITLrYH/VD2V7irjTlDkzexOssLGSazArIaDoiE/BU96O/xT7j4HSXjGNFpH2Ng3UKLfhH4QQnUtlzZGJwqDoIPhiE1Uox9DE7w5fRT1TC3cJEXxWBu0GAAqNUJiFzjlkzbrqbc/VYRUAR2NoIJGIRmU4PGxHkw2zpzcFzaiPzMAHXsjY1AlS63yw+JzsbnzHC4fVqzAYh3EFUxMJQ+yXFZudS+PtPVA2VQzVEcjicHJExLLM1TMn9Z20I85C73AyMmJ3HvjSwHQl1qpVq/M3QdlO5PgvVlE3GE8OwgrmBIQ+CYIFoLwD5TW/PUJrLhKcXCPe1VJEkOJcoUzHFAR317RMY1DEfBtSqDbSink7UMSMumxeK+X74h7YjOADsavxtZvDF5ce0jwknRqR74joI+8RC0fYip5RiEFjmr5NpLIHmMmiqPMs8taZdbBOJfQ7kBqe6ZAgDQW5pwPJlWkRQVV9QWGAmOzhonDPK+4Xs9Y0ioAhsMAQ+P/6ZnDl7WtKptFRWVsm+vftvC2x6L1W+1XVThqHWrofKu7y8Up7Y/4QMDfbLF8ePm+CpPpDoL734svzTj35gyPVvfv3XlhQTmYrIt37jtwz5T5uZe0tc/TMrf/B7fyRdXV3y3e//vVyBT/rv/da3JVRaJn/1V38hXb3d8E+PmImG5WXQy70XExLf/+H3jD1NGkT5DO5z27fvkP379pnDecyVa5fl5JlT0tbaJi9Cpc+Aq++89458/vlnIMizNjjL87Y+Uw1fUlKKyY6nDSnf0tQqX/nKV401zSlMhAzD3/7pI0/L3sf3yolTJ4ydzbWr2YkKEvsuxBV4/egb4vP6EIgYNjSaFAFFYE0IsC9jyDJYyXBFniV+WNPJazgoORODZ/qw+Er3SClEFLkKdYfNbdT1tBe0g5SnvRT7V1TcO7FvMj2KFY4p09+kYMMct0bCnX029jeN4IGNxDumrJVhv3k1G/Afra4sBby1TV8VAUVg7QjEo2HpHrggnjoInlzZVXhrP/vLOdKLelIwZU3GfTm10FIVAUXgQSCQTMXkyq2PHkTWmqcisGURuN79mTRU7hEfONP1ShuCcKcC/filH2Hmb1Kq6nbfd9uo4eFApal4t5md8EFVNIEAUVnl9X1nb/KuD25HRtnBC61TOLBhKgS1HnSVSG2wFcruSemZuGYGSiTgaSMzA+VU1zgsD+KDIMI980Q4FI33uIyXyvYJqNqHo91Gwc4BE73Yh6d7zCCNwy3iQA/PCRDrVb5GWNXY5NbEZfiJTkDBXi4OkOuLen20Ae2pQ/05kWCIegTb4pJoBoxlO6jAYgCuNJQc9aEdUhVowgASSvZ5Vb7T7paOsQsSg3KefkiLVjoGIv1PEVhAYAZK4cnkoAw7b0pFcfPCdn3z8BGor62XAdiW8PcfChUv3NPupya0gfnoo18ZP3aurvnVRx8YSxSqwc9fOCMvHH0RlitVUlFeYYpxQ11fh3rkpl07H5M9ux83m87BmiZfYn5Wyn1vbSssLJJdO3YjuGmpUZ3zfh2EUvwxqNzptV5WhoCE/X0yHYvmJdx5fEmoRA4dOCx9wOjcudNGkf7aK69LRUWVKYak9/Xr14w//JOwgaECn2r6keER+dUnv4KVzjXY0GQDxebWceE9yqA3eykmAFieF8R5NWxsuCKgq+smJi1hVzMxjhUAJ0DkT0sBPvdBZV+Ma0W7mt3wtrdwstqtr4qAIrA6AuyjjMYH0Gei6KBQIqnR1U+6iyOYfwSrGPsmO42nurOoBr3H7D2LE3XcT5W9sfCbzUDgEMbeUYmlphaOuxdCjGILN1YacpVjAqS/lUi4D0/3YYVixNqkr4qAInCfCETCAzIUuyq1pds3DeF+YMebcnX4uBRgLKlJEVAEthYCnQOnIWgd21qN0tYoAg8YAQZSvTVwVnY3HzWcyHoUtyEId6qhh8M3jf3LejSKwxgqu8PxUZDGnqzNyiIfc99F0FqlZ/L6wkCIxHRDcIfJl8SOE4McpmgybAZZVBhNQN1e5a8Xjy2A82YXFFRUUlFpbg2+zIl38d8cljDGQOzTB56JBDuXEBvSDCQ7JwD4HpvFVeQxvvBxkOdRDOTYjtFYL7BC6fgjUc9EQp4rA4rQlhnUjwQ7JxeonOeyZF4vLr9m3dleG/K3wX6mAOp6phkopSZRn9wBntmh/ykCyxDgqpax4U4pSs0q4b4Mm4f9ce/j+8UPEtqB4KL19fWGALrfOgwNDUhPX48JWEpv84mJCZOl2+OF/UpETp89JV97403cn7ITlgvkc07BXq8n59PSt4UMRopEsttKJLmXJxLYDmfWM5H3NSanCSyaPZJBU03CfTBf4vkkwp977qixoaGP+nUQ6J98+rFQke92e3iLhW86ykAetJwxCe9TeM99RfBU56QD76UMfMrE9lrBVc2GeRysfXyl8t0D8r0ANjhUr4fg306f9lJMEpTARmZsdNTcqxn0VZMioAjcGwLs64xDhf6gEvtLYfQDA4lSKfVUGUEEy2LMngTt+hCzJ5biSscEVj4Wm9WBjN3DZPpnuG95bX6ZhlBjpcT+Ga0GeRshge93lKAv50c/NGys/bj6komvXKVJ68HcRCtDWg+yj6pJEVAEtj4C5aEG6Zq+LgykrEkRUAS2FgIDoze2VoO0NYrAQ0JgaLwTtjLPgpvOcgb3W+yGINzvtxH5zk9Cfd0XuQb1tteoeNZTZZ3mwAmK+SwRLZJxglyZXz1I4pyENFMBiW7zShocAUTB5WTrgdHQAq9DKubeE5cfZwOiZvOgtyeV9CWuKqGVSwTKcw7A6L1ukfoknFgjJqrsHYVuqNGnDVHObawaFficSCiGbc0k8piIpwz5zrZx8EeFFJcgc9VAGHWgF7yVWB/WS5MisBoC/D0k4pFNMwPv95RB6VwH8nTrWXbQH30PAneuZzoHL3MSynv37JO2bdtBDGcn9ehB/rOf/0zOXTgrL8LP3D7/QKN9THvHDWlpbl2oBn3NV0oBBApl6oPHOf3VI5FJE0A03/HWPc/aRxL9bhPPKQHh/eKLLyEo6qBcuHgeQVzr5NnnnjMP5ZbmFrPtLKx5OHERj8XlGqxrqNzfhqCsyUQSav8Z6YeavrunG0FUh2Q8PAp12WIbiQVtuSagZqePfUVFhTQ3tZiJCw+uEYPD9qOtI6MJo9gn4c56Zcn8u22RHq8IKAIPBwFMrkHsMBLtNasFKVZgIuFOwUSFr06qA42mX8k+2ngsS/6TqE+BhKdwo8RbBSEDBROTeatsA5HOODohBETlqkX25aYQQ2c42oM+WlTs85OODlgJVsMn3urDWpkNRDpQxwT6lNp/szDRV0VAEVAEFAFFYDMiMDE9uBmrrXVWBL50BCanhxZ40/WozJYl3KnQmUpyUJJ/YLIe4OXLgz6g8RnaqMxKwFkC8hu+vSCoSYJz4DQFpVGW0jbUPAhvN4jtAAZRUZDXd+9PjKyXfCE44HJDtUTyZToVljgGcyRj+I+K8ySIcgZNLYbCypF0YQBXberQAw/3GKx9mFgPDtDcUOrXwAu+FAM4Kq8YuDUFNb4d/vhcisxAq7SkoW0EPUYtQp+KeU2KwFZEoKqkReKzURmFDY6mOyMQj8fk8pWL5qAjTz4p9CS3SOEMVN8n4Es+ODhggpo2IWAp1fWjCF76zrtvy3f+9b/JyXxlYpx2NA0IjjqAAKzvvPuWOB1OCSBQKoOXPqjENjTUN8ozTz8rbyEY67Hjn0pLa6tUV1XL9m3bMLmwF5MG1+RdtCMzk8FEZkYOHz4irZhEGJ8ISxX88bu6OuX999+VIluR+KBWj8ajprrMOxCERQwI+j606eNPPpLf/Fffkp07dyGYarucOXNa+vr6ZBI2M36/X3bt3J3TzJVxyjlI3yoCisBDQICTyVPog/VHOuf7fVnBBePhdEMMYi9wGNU5+4VjMdrZJNF34wTinOlbTaXGDUHPqoZj6PhjEo4KdvrB89iRWD+U6uyLURWfwmrFAfT3LOEDVtGgX8bttDaMQ7nO/hlVrINTtzDBmX81TAz9RVW3P4QvhxahCCgCioAioAg8YAQS4G40KQKKwN0jQJEK+dv1SluWcF8vgO42Hw5WovAtH0Ig0VKQ7A2BbQjBNQvbFRsGVf1QjjN4qxjim9HsA85SSXkTMgSCOz57LzfGpV8GDsRiIMa98Fsv9dSID4oqHlGIAKZUp48heKrdx6CudZLCkmIbyHNOAqSgVrcGWhwokigaSw0Y7/cgSPVJ56iMQdU/jjYwUGuVr9lMIDgR5MtSYpmGmf+W1mlxu75TBDY3AgyE5feVy8QMJ8403RmBAnniiUOYfJyT+toGY41iHW+DV/mr8D+nwpt2LCSPX3/1K0ad7kTATwaFZpDV1197Y4nanWQ1t9FvnskHhfvrr74hN291gpCalerqGtmPoKxUu9PbnKkZqnOW1YD8mOh3zjwCgYD5bIOi/ODBw7INCvwASP/cxMlKEumsW3lF5cIuqu4P45ysNcwcpjO5ogm+8CDLX3n5NfjQ14EUnzTK9XJY0ezcsQsWNi4pw/vXXvmK9PR0GUV8Jbzr9+17QsKwiwliooA2EGXlZSYP+rVz8qAIWNXW1MprL78ut7pvYcVAwvjD19bWSi1w4ORuMVT3tTV1C/XTN4qAIvDlIsB+FMl1/uUm9tGGp3pyNxkifCTaZ+57vJcsV56TNI+CNOc+rjA05Hmmb0ke7F+OLdq0L9lnfaDCfgCEuyZFQBFQBBQBRUAReHgIuL0hCdhDeM4vrmh90KXfi5DzQddJ81cENgMC6/3bQdy1daTv7xFBBt/83nv/m/Fwb9r21D3m8uBPc8IDvcIPohr1pQLcgm5xexzbe82EiBMKIgYqdSJgFVzUjUcnrVni89YrTizppYemC/u5jUuKadOyPFH9HnKXmmW+kwiOSjUUEwmpIMh6nzOAcxGwFMuGrUQrmAACtzoKXbB9SWJ5cAbB+Nwg+4fgLRw3JL8HhDwJIrZlCsG8aCnDBcjl3nqoqOwIltpn6sOlyT48IKbTExg4TsBntAjnl4nHAU9hFJjMJI0/fQL5kiyq8jdi6xwmHHpMuVad9FURyIdAPDYpA90XpLK4RV4/8sf5Dtlw27oRCJkxHDStPwL0X6cVi6WEX2sJ9HDn/dhm2yBzyKhLGnXiPfK2OmEf1aecliTZny+xLakkVhM54fuO+6qVuD2dTgGj/ApV6zh9VQQUAUVAEVAEFIGHhwD7suzTsi/LPu1mSCMTXXJ56LgUoU9RgBV2mhQBReDBIJBOxWVX+WGpCDVhbMDRwYNPf/fWf3zwhWgJisAWReB3X/lzsUNYvB5pg7AT69GUB58Hl/LSemV5yred1i0k36EtB4GNQKawmslNXNo7PN1jiHOjV1rBM5PWLfxbnqhWn0iMmL/l+0zgK0OgU9WeVUPlHjMGf/ZwYgibCoz6lAQ5E/8fmu42763/JhB4ln9WSkH5Phrrk8J4oTme+VvnU9HF5dOaFAFFQBG4FwRcUIHfS7qTz/u95Hff52Ay074S+Y99q9WXk6G5QV2t+nC7ku0WGvqqCCgCioAioAhsDAS4Go2rIGn9tFnSlVufyOh0r5RXt6He2aDKm6XuWk9FYDMhYHdAaOmvemhk+2bCRuuqCGx1BDZEr4Bq7YriZqioH67f+sO5uAhqukL8qSzRvpSIX6865SPac/PO+qxnifbc7Wt9v3zJ81rP0+MUAUVAEVAEFAFFQBFQBBQBRUAR2CoI+IOVUulpFJ+7ZNM0aXSyR2KJMMRZKwxUN01LtKKKgCKgCCgCisDGRGBDrB+jGuDx1lekuFQ9aDfm10RrpQg8GASKiuzwqa7ChFvjgylgnXONxEYR+LJXuDRQkyKgCCgCioAioAgoAoqAIuD2Fktj9R5xwXJTkyKgCCgCioAioAgoAkRgQxDuVLhXljSL0700YJ1eIkVAEdjaCNjsTqmp3iUtNYc2RUOHxjulq/eM8encFBXWSioCioAioAgoAoqAIqAIKAKKgCKgCCgCioAioAg8VAQ2BOH+UFushSkCisCGQaAQQXhdroAEvGUbpk53qkgsMSmR6IjMZFJ3Okz3KQKKgCKgCCgCioAioAgoAoqAIqAIPOIIxKJh6R26rPZNj/j3QJv/aCKghPtdXHfGB52dnb3rmyXPy2TSEo/Hzfl3UaQemoMAfeOJ/3yM14U9K21fOABvlh+T+zn3fe45ue9Zrik7d6O+VwQUAUVAEVAEFAFFQBFQBBQBRUARUAQUAUUgDwKT4X65fPMjxPVL59mrmxQBRWArI7AhgqZuBoAZhHRsbExOnvpCSktL5fChJ9dU7XQ6LX39fXLt2mVJJlNSVVUjRw4fxrkFazp/LQeRMB5H3aSgQEpLSvGyfnkvL39mdkYG0J5ilONxe1nkQ0sff/yhmbR4/vkXxIuyCSHb/sH770kaExqvvPya2O12yaCO3bduSn1Do9jhEc7jPvjgPYPPC8+9IDYck/v5w49/tWRfvvPffueX4nA45OWXXn1o7dWCFAFFQBFQBBQBRUARUAQUAUVgYyPAlY/R+IR47UFhbDJNioAioAhYCKSTcYmnGaAYKkxNKyLA2G5Omwf8TkYSqeiKx32ZOxw2N6ywW3Cft8tYpEdCvirzfmD8uiRTsXWpWmFB0cJzZAZc1xzwyP3uMDh3WbBBkulpGZnokcxM8p7KNfmEGsXt8KItfTKOv8yMruK/JzDvcNKG6BEwOvogvJETsUlxeYJ3qO6Xt4v3x7GxEXn3g3dlW2vbmgn36elpkPQn5Pz5s1JTWyde3/oH0+np6ZETJ49LfV2DlBSXPFDC/dKli3L67Cl55cXXxFPnwQV5eIz7J8c+kfD4uBw8cBiEe7bs2dk5+dVH70s8kZAXjr5kCPcvvvgceJ+TP/rD74Bw51e8QM4Cf74+98xzYhM7zvnAfH726Wdv25fv/FNnTonb7VbCHahpUgQUAUVAEVAEFIGVEciOqefMAInCBMYqYlpp+8o5Ld3DAZc16KK4YrnAwlqJx+08ztpvvS7NTT8pAorAeiEwHRmSq1OfiXcbbRLL1yvbB5pPWahe5qZ4H9EF7w8UaM1cEVAE7oiAE4RvXdkuCfgqxGX3gPRNy+T0sHQNnQWpHL/juavvLBCHzSkeV0jiqch9k+IMjN1ae1Acdrdc65qV5pr95v1kdOi+82ZbvKhnddkOCZrnCPt8s5JIRmUU5H440i9pkOshX6XsaHhaJqYHYHU7ekfCnfa9boff3OcTqekFQr0QE8OttQeksXK/meAoBGeWzUsJ99W/U3d3xIYg3GdmM3Kh4z2JpialaoMS7vlgpXp9enoKymcniF6bTEamQOnOSTAYyiqtMxkZGR2Wnu4uTCR4ZO/j+6QepHs4PGHU0ql00nz5/T6/FBUVwXYmI9HotMSTCUS5d4nX6zX5sGwOnOLxmExNoQx0jHx+n7icLmEdrt+4KmfPnREb8iDBz/OSyST2paTIZkOAx7h4vB5xu1zYH5WZmYz4/QGxYR+tbqLRGMovBKHsMfWgWjwSiWSP8wXhse1EmQUSi0Xl1JmTUOtflb2PPW6U/i6T57Q5lu0uLCw0dZpGOxxQkpOkjgCXImwvtBdJNDIt/mDA1J15xhNxmZycxP4i4BY056CwfHCvadvUVEQ+/exjGR4ehup/VIrKKwzWT+x7AlemwJSzPKPcffnOdzqdcujAIVwLx5JTY7GYTEziWqKdoVCxwdM6gNdrfHxMEpgI8OB6BIA3r7GmpQjM4Ls2mRyUIcdNEzh56V79tNUQSKVSxpqJv6kHRQDxt5dLNJn3hRhQ4t99J0y8Ivds/uuV531XSjNQBBSBjYYA+2a9fd1yo/0G+kpl8sS+/egDoM+F/hdXCbZ3tktDfYO0tW5bteq8b0Yik6YPwj5Ve0e79PR2SUtTq7RCAMJ+FxP7f+0dNyQ8EZaqiioM/JJmVWAbjilHX2ilxH5KODwuxRBssE+nSRFQBO4egdj0hIzFumR347ObhnDf1fS8yNBx3EM2BB2wJtCtvhz7YnefrLPzn7k8Tx5NFSttQJbvy5dDbu7Z2t1LHfPl/OVus9q1EgbWftZy+THct5Ww+HKvxNYs3WFzye6mo9JUtV8KwXFNxcfEht9dTdl2icSGjCj3flpOtXhZqEFaag5K38hluTlw7n6yM30uB1T4ThDuNpsDZH72/XrdR/2eMtT1CSmGcp5YFEghyvKADB+WK92fysDodfQnsRLA4QH350J97swvcYKgsWovSHef3Bw8Z1TsBMDt9ElN6Q7TN+3oPiHDE7cWyPj7AkhPvg2BDfGE5czNSPiWcGZlvRJVPhMTE2bgUVlRKb51VpaD05FxDFA++uRXEgwUi91WJAMDA4LfhDQ1NmNwdQAEdUzOQBk9PjEuBRgQ9fR0gwhPQCk/ClLcJySlaQGzf+8Txhrl+vWrGKD1GZLWCZK7qbFJdu3YLYFAQPoxQLtw6YKMjAwboook/bZtHKgVSufNTklhcNfR2Sll5edk987d0o2ybnXfwo/RYQj+Hdt3yI4dO+XEqeNmYuDos0elrKxMRmFFcxokut8fRD32m8HgxYsXYIPTC5uWjARBFG/btl2aMbC7fOWyDA0PoeMxC9X+KbGDNGttbl3I843X3hAPJhZ4zBdQ3NdU18qeXY/Jh8CIpDTE6FCoj8l+YMP6cDLiHJTnI6MjprNXWVEuB/YdhF1NibmZ3ct34eTpk2hfxBBiH3z4gTz7zLPmeoRBjPOaLe8IsIzcffnOb0EbxzGApaWMlbp7uuTM2dPm+0Uivrqyyqx68Pv95pATJ78wA+okCXdgEsJkxDNQ03OiQ9MiAhlMOo0Nd0pRalYJ90VYtty7vr5e3J/aJYIJsZmZWdyP/bK9bZvUg3Ba73QF96nu3m5zP2PeXN3SjHsy73/3m2hhNTDQL5euXJLG+sZ1yfN+66TnKwKKwMZDgIKHW7C2e/f9d6QaVoKhQFDacM+bQb+qp7dHPoJFHvsnqxHuFE9cQ9+Q/bxdO3ehL9YivJ9+/MlHRhhBIj0UChkA2Pc6dvwziCxicuCJg6aPOgGBB/t6KxHuFHIcP4F+IYQPzz79nBLuG++rpDVSBB4YAuWwJOiagg3CzP0qSB9YFZdk7Lb7pNxba7YNTfdIMrPUvqEm0GIIu4HITZmZm1lyLj9U+GrFZYMlaZ7E/t1oFGNw5Omy+aTYXWrILHuBXVIg3FMzUQnHR4y6NM/pGI0XSm2oDeTYvLgDY05E/8K4OikTSQiw0vdvj0GrIo89IFPJMKqAAh5CchZ5pBy4EesR4LM8BV2lEnSVmc1TyQmJJEYN9k7YboSwnfYgVOROJsYklp5afrp+fsQRoIi0unS77Gx4xljIXOx8XyZALNuLHBLyVxteihDZQcoX4zNJblqeTMXGZDrO3wGYMBDqVMbznPGpfin114J3cksM38eJyLD4PMUg73dIQ+Vj5vc5DeuvSAy/ZXAQ1nnMrzRYByX5FKxV+lGOC+XXGGV8Cgr7qfi4xBKTprzV/uOkgcsRgAq9HNymHULaiFHrs9421JGEOoUSieS0BKFUjyVQz+mhhWy5j21i+zr7TkkU5VJFX4sVABPRERmb7F041npDHD1Ov8nbjrrPQtwRAVmfgsVNCfCoq9gFwj0gqUwcnGHcTCJWhJrBE/rM7zMBa5pptHEGdaQ4JOCpgNI+AO4Ogl/Uf4oqetwHve5ibA/KdCwMXOGqgQqMTw0YvLmdqxI8zgC4r2KUHUVdgaXDLSWBavBwhRKe7gfPOY27F2IyPkJp/RjujQQavhwksznQGQuPSRsGKK+8+rp5CK9nNaegODpx8gRsXIqlsaEJP6pCudnZIQODg1JRVm58zo3lCp6JfABzjpcqJZ5TWlqCH3lAikHEzszMGCUUVepUrZO07YIqnsQOj7Hbm0HwXJQLF89LbU2NeD0+lDFgiO/q6ursM5ds8vzDlzYrvRiQ0RolFCzGX1DmQJLjP7l67ZqMYFB2YP8BMwijovvipYtSWVFhCLALINs//+IzTASUSEmozBBLzMv3dR/Km5ECU8xiWVSPWnm+/MLLhlym6vsc2pLGQJGDyQsXzkk6lZYSeN97XG7UYw4/trgZcFItv62tzUw4fHrsU9x8UvLaS6+KCyque0lGzWqw4NmsZ7bjcxbkON9//atvAk/uW0y5+1Y6/9SpE6Zt3/r13zRK/3fefVtudd2UvXv2os5Jee9X75mb0qvwkadS7J333hJOiuzYgZsjPp9G+XWw/Hls92OLBes7YDYjiThu5HjQbYYUwEOyJFSHOACqAlzr9aLi8mOsOum6eQuTh348gJMSgRLz5q0OefONr0t1dc1as1rTcVeuXjakU3VVtZkk42+Xq3/Wg3Dn/aEf9+X38Wx55pnn1yXPNTVKD1IEFIFNiQD7XqOwIzx5+gRi+FQvWQmX2yCu9pvGCkb2U9gHpNKc95sJTPafR9+PKyXL0IdqwERfDfqBJSVlMjSE1WHoz5Fw57FDQwPo3w2jT7VdmppbpDhUIrHqmFl1yZWNVMBTIMDJACrwOfHJviTvkVwNuXP7TrPSkLFwNCkCioAisNEQKPXUSH1wu6kWLSf6pzqXVLHG32pIt6GpnryEu9+OsberxJxDQpgEdhIEFFfaczwSToyIp8AmtX7cP0E4zcA3OY1yHEVOjChnxWODAA5lpmYSS8rlBxJe9YFt5pXEMkf9VMdzLOqNDUrP5I28592W0QobilCvGn+TeBwhuT5yyoxwVzh0XTcTJ2I+ER/OS7gHnKUL14SEfDyDVe+YXGAsg2p/s3gdQYmlptD2pBLu63pltkZm/A02VUPZDpV2z9BFud57HP2ZLBk7MNZufk8+d0ja6p6EZ3kjxnMQcOL3GomNSmf/SRkOdxkSuwXq+JC/SgZgUV1bti2rCMcxHb0nEXMwiG07jbizAn7lVIdf7foESu9+MeeBDB6f7APx32ZU3pwgaq09LGWBBkM+k4QmqXxr8AwI5NsnnXKvRCF+p8WBKmmtOQTyu9Ts4v1lYOSqdAyA57N7pa32EPiwoIn5URKsger+6hLC3cqP5Hh4Cv28cKf4MAFYXbLdTDjYYY+zPNFipqlqH4jt2ux9B4Qd7WFGJ3tAuEP04a007W+qfgKrHxFPACR6U/U+o3KfBb+3vf5p8FmYVCwYMFhxdYELCviCObhRwIamZ/iC9A5flaqSVqkv3214m5C/EuLcpJxtf1vKgSu3j8PiJgiuxA87nCQI925cU9aNfvMkEUcxWXCxA1bQyDPL0y1vydb8vCUJdw48aL1yGmpnBsAkqXwU/t60MVjvNAuynAOYp5+CMsgJBTTKvoHlvkMjQ9IEon8/rExIzNqhjj5y5CkT3JTEdQ0UT4fxuby03KjvY/EyOfjEIePxziXHYajzSeyYpcHJapC2YRCTcXGAkOegjUuUqdqvAVk1iWOpZm9taQUBvA/1yQ6W0liGzIHZ0089awj11do/CaL8yrUrpg1PPfkMJhGaoay6AvxoD+M0ynmS52MgkA8dPCQtTW0gtO68jMXCm4qrI1/5qgkaWwU1OBVa165fw+DOL3uheLfhRtsHdf/Zc6flmSNPixODzeWWE/OaASvLJa/WPlq/fH78GG4aCXkJEwBlmPhYns+SE5d9yHf+skOku7sbkwxXMPCtl4MHj5hVCzduXDflvvD8i8ZmJozr5cNkSRCrE7hMu6ysArYyWfX78vz08+ZBgEFSonMxGYtjNYumVRGIQT35/q/el5s3O+Spp54xSnOunLl04bycv3Qe96Uq+cab3zT58L5NQoj3a/7+acNk3cu4MigaRQceK4Nou8UVTCVYHUQVAM/jJBcnvhjDIjfxt3fo4GGpg5Kex/GeOA1rLA/ss3hf4P3VbrNjcrR4cUIW83RUJU3jvhelZRgm/7jShxZcmhQBRWALIoDfPMmboaFh9BkzUod+Ewdk65G4unEuM2NWvF3CKsV9sJbJTbwvsa93+fJF9BuxghE7K7Aq8zGsDmQ/r/NWp/RixSLvW+dAvNO+jpOUNVVVchmTiyTdaRnDe+3QUHYFYnVNtZnw74OSfhqWgRmQ65OTEfns+KfGWpCWgfF4Qg4dOiyXL12EAoy2foXy6eefSAj3TAowNCkCioAisJEQIDFXDsKdKksqSCt89TI43WWIcque3M6/ldJwrBdqc6yqhnq0JtAKMtgnw1DKR9NYGY1/mUxC6kAul/vrZCI2LKMx+iWnoNJ2S5m3TqoDTZKeS0rfZMdKRZj69E62mz4nrTIqcF6Zt0YmoPweiw0YJTy3k8zH7d9MEKRQLj9TJU8lL8fEKZRL4o+J5L0bRF2ltxkr5gWqW6p8kwuTCmyPg9YS6NemZ3lergdzgdhB/FNZSxV/GqsZqFrNTXc+P/fI/O9JkDJHZ5HbrCBIpLFKABYYjkIobefJU+tMXh8bJjBsqDM5mgzqy8kOJtqI8Dpzgpj9e1shJogX2rNYZ9rQ2pE3+/H8PvD5nauYtSEP4sFgk8SQn3EwyMGUOY5lODmJAjIxPZtAHhlTPnHmtWGd+Wx2ALMUCMXMXNrs1//WHwFew9JAHcZ1M9I/dgO4Z8l2lkQrJ9q0NFcflF0NzxoyfWj8BojsCmzbb34rYRDhJOuphq8uAy8FZTu3zbpmpb5it7mWt/rPGHKbSvcYVOUMDJrMRBfOqyndJl5nUEYmu6H+jklL9SHZDoK/b/SasXEphkKcnu0shwruOyXatLSBrK8GYX0L1jUz+P7UQl3eRr91qOpJQheDAC+DeG9yaghl9hryO1+enMTjBAOJez/qTqzoZ5/G/WJ54veWiW1IpxMgwJtM+/k7isUnzXm8t0SgkI9C+U/1+VRsHMc1IL80CP9BHBOVyuJW2dX4nFHCD2Hygvg3Vj0Owr8Y/dBx1KNMKkqazDWjp/wU2sTfK4OvcjtXDIxNdJvVACTtGc8kCqU9j63DpEdb3SHpG74iyfGOhd/98rZsxc9bk0HAF5J+5dthuTI2Ng4iug2Dp5UfwPdzYfnlp0qosaHeeKGXYIA0235DMqmMIWi4j97dZnkGCNcoPNT55WcA1e1QIfF83lxoV5KE6qjvxjWjBiepxB8APdbdUIXXQ9XU29crl6BAJ4FPop4EO1VJ9PQ0D2OQSCThqZhnsoF458CMligoBtuzD4xcWxWjfJ8HYBzEPZXnxcESQ4yXQOXOAKUF8Cq2YXkJ60oCjGXRgsbjcZtZRp6+Up7zWYsD14MK05IQZvtQlxEovjixkErNyCUM+Ehm8WFJYn4KbSdRVlBk0ejZXPij57msMx+73DsDfPi+EBgzBbBsmwNH7uXA0cVJFjZ+jSnv+cvOHYCKjA/iFK4xbWWYbA67IQJJGFJVxsHyTQyU33nvHQyaS6UCy745CaBpcyPAGemAt0wmM+ObuyF5ap/C/YfEjxMTiBWVlVKEzrD5keU5dq2bGNC5q+umcJLtxedfMvZYvI/Q5ovWUVShM7GjxRUuw1BrRjBZyt8t7baehYqcMSm6kQ8Vog11dbCL6TX3gH/1a98yKlAGpW7vbDcTX7wvkkS3EtX0tIOqiFWZ32xPf68JYt1QV28mNUdHR8w9jYpQEvM4CJ2MtHz++WcyjH2cuOWzhL9fTkKuNmlplauvioAisHkQoAiC9xgGUy/APeC5544alfh6tID3jErclyZAcp8+d0YqcW/NTVSwn4I4hFZYZWWlpr/IFYL0VX/y8JO4BbP/wgg0SPTlQ6JFXRVEGyTc2R/hyklO8g/i/kn7GFrYkGTvuNkpYdgG1uO+6Ue/iXaBKUxMlsO+z2FWaS0SGOxImRWMfKNJEVAEFIF7RIBEJ61faKGynlY1fkcx1N0+GYens63QKX4EFvQ7S2BVMrLmmk4ls313EswkwufmvBJJjUO9nc2DdSc5TuuH7sgNmTbWLewKFxh1+o7yQ1Lpa5DBqS6jis9XMMfDJNZJIpNA9tiwYgnks8fulzEZAMHuNKQ+sQE7ANLQgfxA9EHNWuGrMxYsRSSaZ2JQ3I8ZZXkRiPgyWOlQIMJUh8mCAUw2xKHLCKPYAABAAElEQVQcZ50rMflAj2eM1lFPqFRB7tPahd7Pfmcx7HEqQTCDSMazjpML4eSwUZhyP4n8Mg+tOm4/n2PdtSQS1CRHaenhwmQACX4XrGhm8G8WNpJWorq32FVuVO82WPWQyI4kgD+uIVcN0JqGFjVcdUBfbBLeabwfwkQJiVLyBD5nyOThBp6FvC4g5MNQ30eAFSct6FNd6qrGdyWA42dwDSeMRVAKeFOBTz6jxFWF/UGcDbsMWOUMT8PyF+WQ4KyGLRFxorLXBY/s4ele8x1bPnFgtWmtrx4fvq+2EMpYm1Bxrflu9uP4HXQ5PfO8ylKLKLaNkyMtILv5TbzY+a6xKAn5K6SiuEmoVmcg1CRsU5hI/PaNXJMbUMlT6V0NpXvIWwGFeBfG7lelvLgBhPRNuXzrQ8NBuRCo1ZyHCZf+sWty9dYx44t+9Ik/MBM5FzvfA0E9JlWlLYZgLgvWQxEeMOes9J8bti5U0/P7HIYafg4dq2CswhDwVOjTQ54pBVK8Z+SStPeexm8nd4JsMWeS3K0gqNlHLcOkBMny4fBNYwmzeFT2HS1pYrDDyU5UZf3diREFaiMTPUb9z/xuwcO9fwQTG/gtFeC3UANVfwLk+/WeY1D5D8gOxCDxYkXBtWufSufAWUOheTAZUVexExhWmOvBEmkNc+XWp7ChGTXnW/XhqoHLWD1AFT7JfN7vrnQdQ707zQRac80+Q8LTL56i5UclbUnCnYROEMTrq6++YTwsqQK3zT+k1vvCUr3kAFnMmzTL5ezyUvr59hL5YzDEtTlWDKlDOxkqnEiQ06OTvp2j8DvnY57HNjU1mZsNPdDptdnb1wNf934Q9dllxyxl+YORJDa90+eLwRGc+Se5he7A/EM0CcUnf4xMRTwQfyTerG1j46NY0jwJxRV8QjHIY32YrPNz82S7mag0XdxvNhkCjTPS86cbEo1Y0fue+TpAWNN73o5XTlIs1jl7Pv/3uBlosdB4vpeVZ5Xr4xhksiwXJiUWz1lex8U81vbuzuf75+MBMFAu7YSYGESWNji8Vk6sdDh46IjU1tYb+5lRePafOPEF/PdHzSQJZ0g1KQIbDYEr8CVnbAZOTr6OeAwkye+kFFpL/Xvhpc4JQMa1YCwD3iOZamtrDTFECy2mIdggfPbZp5isQmR22GR1dHYYG4V6EOO7MHnF2BW0PbgJAsmoL3m/xc2McTHeee9to1zfvfsxE6i4D/dGK5GE4nlejxdBq/fK2OionEJ8hV4oP7lCxe3ywOP9tPTgnB2wU/B6vSYWx+fHPze/7fLyMtTlpln5U4dJ0tbWbVbW+qoIKAJbBAEGrO/pvmX6YFyNWIvfOifh1iM5MIHZ0NQk1ekMbAHPYeLwlJRhMtFKnOTs6LhhAtvv3UvFll2Of3HMxLxoaW6RhgZayNRJLyYL9z6+Lyu0gMCAqxfLyytlCJYwg7AxpJUf4+KwH8V7Nwn7fIn9wiOHnsQkYqWUcgUg/l1H+ezHPo04M8tXCeXLQ7cpAorA1kBgZKJLovDiLcJ9iuPZ+03sM1I57gNBE4VlQffkFUMW3W++PL8CRDcHkSPRXkPiBFzFhmi+G8L9TvXgvdAFkpckeSQVXiDbeQ5J9EkQw1RLk+B2QMkdn53Kmx3zCYDk5jSpC8eSAOY4lUpt9oBpM0OCnARwnGpVvLLMchCE9EqfTk2acordVeLDJMMsiGxiaRKH2cgkO4SfM+fVBtqk1FstUZxHUrgU5Dl93mm7QdK/FgSyF58nMXlA8V+Nu0VsUaf0pa8DRxfI+20SdJflOT8Nr/iJbLmr/E98EiCsOc53FXkNoU4C31jvoLJUqnP87reHUL8aEOPwxIfyl/Y+rFt6NikprLrygiTndY6nIrgGk0YhTx/sNNqSTHM1A+xpXRDseCpNfYkxJ0g4mRCHBzUOkApPPfCtg43NtCSAbQkmGzgxQ9/7SUy4lLmrcU61wZl8SLmnFrkUYtXCdZCjBfhcbT6zPTNzJEIJ+CoArGF3IFQjuyuOmGuwhsMfmUP43aGXug0ErRPE+/JEwt0PopgTeKPGzoWe4liBnAgbqxL+vhYId/xWhiduggCehhJ9BFcOtk6Y0MIXA7+HLLnLV66IyE3Gnmr0hlF+UyTrA4kfAZE8gTx48eOJKXyfELgeE0D8XnNCLl9ieQyi6naBx0oWSF3lLjPudWJyiD7tnJSyUhJK+oGxTuMzb21b/kqy2ovfSAK//4FxuGfgeNrL5Jv8oXqd5Hkx7iOcUPSiDfy9m3G8uWdkV21wUoITUUzEgviTfGc/mONqLyYU+FsNQ8lvKemn8bvh/YRt5/VgGg53y2R0yKjizYb5/7h6gG3lxBLvP1yJMwZbG7Y3inso687VNguEYO7JW/j9liTceb2o/G6AjQD/HmTiw/NuOyn8QeYSWTFYxYyOIngDvuysL8nt61C6k/TmF5PBV7u6bsGOZtQMBDkAo3KT1jXT0xGj7qZ//Pj4uFGoBuHZzsQy+KOxUiF+SCSm+WPrQdBPcl/X26+b/HlMKVRYIVgndIN8IvlPa4fz589DITomr738OiYxQsannj9IWsKEoFAtRllWnp03O8wS6GtU6UNdlZsM2Y52W4mKfZJtfIbVQn1Fi4cLsJlwu33i85KYW6z3wjl1jVBzDcG65TP8mOO48RUJ/aF5k2htbjNLfXhskT1LaHeCtGtoaJifKLByWf11+fnFWMKdm5qxYsAo8lH5RhCJTFTZlpX5DWE3iAHw5cuXjIp3P5aP9yOYLgNGDgxgpnMdHtq5ddH3/z977/UcSZald15oFQJay9SyZOuu7umeFsMhjQ/7sjZPfOWfwMc1vu1fsS80W9s143Jp5NpyZtjbzeqe6u6pLl2VOhOJhNZABERAY7/fcTjCEQiozEAWgLw3LRHC3a9fP+F+xXe+8x1vgUJZADmpp88e27N7+9Ydu39ftW5kELjpcUZln36GWfVFO2A75yAq5cc//sAcpWgXz87OWUQPQDiAe1hwIP5KjlT6Lo7/Rv3UrJyQMEF/re/J3dH/vz0Pdz/wFcfYz3/2S/WRRTrPoDSWcSzO2vNLomnaEkrazMzMuUlJhI3o+fWA+4Em9Ru8Bc6tBVhgNQqADueLyPYVshA51yUH/AuB+o/Uz6bJvbNTiKIhMg4ZradPnmjuWqLw34xFGzL3gzACS545FNruVZorUQDV21XPl19+oQifJ251RdIDml/Abic5+0GAO8cx/yJqh0JUJDkuAPqTIj/QN/riLeAtcHILAOwQBRkCEiev4fUfcX/gn9y02NVN7dfUbkCQVyvoFzfDxBZQFBOQOiJpFVjOr1pIvFknUBgWMtIs6Jl3J6/ruyYDyUl0WogCAE1HmgvIBXULptphcQOQH1RYeyNLwzq2VO2sFBA2qzbD4t5bityY7LMiSRPqI6HrigD4oflHxq4lOSzOCxj1T1a+UELX0R1WvmTIFp4JlF8TSztuxy2spqQR/9jm20jtwIaHwQ9gHpfGekoyOtTLvVlXpYhrAdFMpGMCuPkMyJ97fKOA8eMC7lwXvwHXAZs/4RoEgler3nnDIgDcKRnJeEwtDVkEP1gCDg6Y6EjRhAVZnWWBq6PSvE/q9+0uvW7RAcjCrAkoXVCdq2L/r4ghjG0TYsTDdufcrA1qdZ8gmTMu1vqCoheaa7rNAUD9RF7UShIDTe2ZzLiB/sgFYetJRQzAlqdQ1+TCQ7e4sWDgLTKTr1rKBSajMc76x5esBVB5mJOcSUt9nzHDxwUqh8A0z6MlANU+3BfIphAJgoMEgJlnda98UrZetvEva+0AgAGM3l8EOQscprAX2BvRJwDDAMaAx/Rp2wDIEdDcDsj5g3NtW44cHEqTswNy2gT1clw6khiVM4XnzKli96MlTZVO/ZTAbZxQOBbyHWOR43V97oakYJB9GZl+bKoWSTmrghJcO3YLiW+7J4m8Ca49sBnXS1+GLXiPDbiGUPInaEdQb6SK3bfY3orsERb7Lvsx/PqNeD0TgDuDUrMeNLyzb0TJPv12uTCmWQSNjI64r6SRPvDihUKE0wYoZ7Tw4mZfFztqQKD7sIDuarEwkX5Bt7OjvVOeN4VhaUHXrySECQHg70oTfbdEzoWdr129Zkmy/iKWZ//Ac+uIwocvHo+5t995zwD4v0i+4cFDaSwJ2Ed+IZlMyFNW4lqaWt3Tiqfu0y8+ERu9wr37zru7df7+n35vusrbhIgw6kVLzke0zd99531JsnziPvzwd+o4SxWNMCdZhyBsKHpo+P49ST4Qfj0w+Ny0TgG9YfuzIP3hD39k7WPfzvYuSxz24R9+5376wc9c4s7h4T9h/eFr7vG5gDufvyeADwfBP/73vzfQDsCuTZqqFDT9CfHGKQErDXs0SmoIxhzRDb54C5xFC3R39boJOYeQZ+J+DfuFV2krciz0BQBH0TF2Q89EvxyGTXIu8jxVi4HODjgAkUIggSAlFzTq6endBcXYPjE5zou7KnY6jkb+t0qyAWfhQQUHKVI2XOOaInyQr5qSw3NN5+WaAbQIc3v0hLas7UpB5bbloPr9994C3gLnywIAzpcuXdb4/DcmV4VTvZCF+tvaO9x33n3f/eZ3vxGj/Znl9eEcyAnyH6A7rnlWlRyJMeWqwLkYAv/h9CkaOUgkINtJek9OGdY0RP8QJXnYPANgPyBABFeYr+5CXruvy1vgTbFAPNksje1u07I9L9cM8xA2YgiivGq7AWHmVyYFcEorWQCRhEZetUo7vkFsb0Dbza2MEnH22nfMKcv0Xb225SZPtR1e4k8A9AWa5wCju6CR6gJ8winBdyEgmO8UtAvwGXCO9fua2NvIncDQDftbjuP7GdmKetGmB9BaXJ93abFJOffM0rjY6Vd2pFGcgMUVpsl2/lD+pLpUSQ05Tox8GNwAauVi5sISr1FyVRKVwu5FeoZkptBdMkroaoAi4Hip5t5qVL7jAadto/4ep9CmzZJ1sfsbxEwHrEOGR+Q4vQ9KADCWSEqmpjqp7aUGbHP9e0FQZF4WBaqvyMGybDIx7ENbsP2WZGPKi5NyFkvTWv8AYlWBvSf6AGcM9l+WdA5t4to2ttqtCVUC+Dk/9dRVNLuNskAjHDAfkH19B0zd0DmQ5QHY9+V0LUCfMSDpEuRPuppva/2XdilJPPE7ImFCH4VMSX2iXfrf37XP6LXHFOGSksTKwvJMzv2zv70WYSL9ftN6j7VKIuaK5IulPb7Des8eQR6HVUtUmqhpcH3t79p+zQKzK8WkR9N8KTMv9nhAbM0eF7zjvlqX0yyl/A/kASIiBhY4US2A9zyPJGA+bsG5MC+d99mFkSMOKRJxVWtpsdpHpTsPyx+5HJ4OCtcJ2bZC3yHzsqBksui355Zt7ZdamlSC005JyNzUZjk6dB1o7K/pukjCiryMLye3wJkA3PG43r30C/dg6uOTX8FrOgL8GAb4r3/5a9dQF4QDk7TvV7/4tUkj0AwWTOil8wowRIGR9KMffqAHTxpVlbrRJYXyy5//UgyjbtvOH8CmuwoVRnIhLaAoroXUzZs33ZKS9qGlDPv77p27SpaVlMYxIR4bLimwvV0LOJIOAsr/1Qd/ZaAR+qBougOsI6MQMrbCk925/Zaxs2emZ1yVNNiRPUELnsUbCQnf0nmqqirduIC3DYH8ybpaS3SYlK47NqAdSKkAoDU21Ou6Sl1Y5/TUlIuJWYUMBCz8JjGoqtWWn6pt6uVMViZsB4PnjxS+TLLCGWmMMjAD9t+6fjNgvkZnJTsHIQHx85/90tj5C2L2I1VRpWvslB0uX7m6u4j8wfd/6GoF6G8qQqBWABwg2l//7Be2IAWkp0Q/R9+zLfd4vvv1L//Gflfes5j9a7WD60sL8Cea4r33viM73LVzoaH661/9jTlQ5pXMsUJRBW8reW6v7olCgJi04aIUBqSksoMz0J6HwmAzqwQn68rwXVaeZWSch7Yf1ca3JblCYl8kEDr0DPNMvmrp6lCGdz0vA3LuLYvtDtOTZ+CZwPZ//M3fq7+85P7V3/5r99kXn5o0zI2r1x1gF4x4oleYQkeLAfORL9BipJDLISy50TXh9+ErNVZUZH+7EJxiQkaf8unnf3Ef/uH37ob60O7uXgPGBokIymlLWJ9/9RbwFjjnFlCfhHPw5o1bp3YhzIVu3Ljt+iWLdU/yXUjXUMjxQr4KiBPktojXxC3KkHkc7HPmSjgJSRw9pnlZd/eMyb7Qb0E2aBFZA+clUY7IYh2V8NT69UjfjoMVMsaS+ufBwRc2Z6qU1FZkl1Ozia/YW+AiWaCqps6SywHMvKkF8GxYCUVhLQPyHsUGPY6d6ANhbDNHAygmeSmFugFJ8yVPPU69ufsAlmUkewBjFl3zuJjT6KBTmP+hLw5YBhh8GKM+sMETtXVdYLHaLDY1dUcLn7cEgAV8Ws09dV3MTaOSo/Tx9MOBo3Xv8UFd+49jfh3857hAQoLWA25TADGR+6GsiG2OPaPn3Xs858x3Xjt83x+Sn/IfSZsSAfkh4A05jwLw3qTxra661SRy0qszWh8oAkC2jhbY6aEDKLj27FYY8W1xgZ96JdJhSU4d5GLQg6cg24P9qTcEG4kyYIwLtpOoNrDLmpw3/NabGYHrAhZJUhsWfhv9QuFH/3qKFkDWZGjyvhKJtrrOptvuZt9PNR9K6TcrMXb4lFjiDwc/cnf7fu5uKHEqYDE66gtyLD0e/pMBwZVyDoW/V3jv0OTgt0YtAiBZyUKVPLRRgPOt3p+6hy9+r/X8+L7j1gW4o2d+q+en+v8TS2haqUSocwuj0jT/LJBZ2U7acXZ/cr/qXgmf02W1vX/kM3MO3Ln0cwO2WQevCjd4OPTRTu7B7P75TBvWxWt4Xfv20zadlKs0oggOhMXMrCIFrmg+mzTZK2uX9liRBA/X3ypN+57Wt+VkTem6FnbavFON6qG8GP/KJHVIeFobazFHAc8T155SJAI6+MGuPKfZ/sHaaR+D74ukXW/b7RqC/cL9o7+RnfQN+HMmAHc6QkJJni8+PLMmZxAyIFWyBWEBcP+lAPewwFKCJcX/sCQE/AIsh4VEo7/461+FH+2VumG4E+KLjAyDbAgChTvWigXKfwAhbljY5hxHQYLhfbG/w2PZRsLTawKvcgsM0O9/7wdidmqiIqCY8wDOR8tdgfLogKop2id7HvaBPYXTgGfMtKFMpqYiqHN1zRaRtCtqg5/+5GfR6nffY5vvf/cHgfyM6ilTyLQuand77hsmPL29vfYfUA1bEGod2iHcH2C7QyA8hWtk+88FuEdL9HP0PfvkHs93aFpHS620pn/y458aQ5aFbgj8hfugWc1/GLShncNt/jVrgdKyCrH0rrtLLe9nvzzD79BOGxj6zFXEFXp/wQB3HG44jQpZkHTq1vMI4P47RbL09fYZcPSZkg2/UMROV6cGbhXekzCZfYncGRoetO9JrBwtuf3iZYHzX371hfvs88/MaYgjcGwiYL1Hj9vzXl1Mbp8RbqcPHRxU8iqBW7SlT88wMhDMLmDl++It4C3gLfAyFqDPIZrm/e98V/l3RrTQD/qTRumoXxNQTlLoP/7xn4ztTg4fpLQAmiorKyyCcWNj0319/yvVUWcJniF2oMPersg65PzisYRF7uQ6Jfe1Ve2IzrJg0yflaH0+N+P+JLk+JA2JdoIk4ou3gLeAt8BJLbAsBjX/C1VqpPsdU4LLZQHdI5IZiZYuycogq5KbPLVeoC4JNKNlbnncALzod7nv1wXCklizLd7juiQLMy25kfXNdYHCSqZa3a2176ablIY8AN5hBe3yo/YJgTTW9IDTAL4khiVxKnNfgGuAeCIGKEBW22AEWuPDIgf4D4/jM1I+UrKQQ6Ld2sxx7AO4lRAojW65hDgEerfJsbBkEjL8Thu6lnzHp9fII3eyAiMcEJv8cjgl+B8T054CixxgFEY6UjVoriNnw4i0d04uoG73tNl3fIXDA+Y9kj/zAlw1nNl4JteE4QdIbqC9npTuNRI9y+tJnaNFigHlFmGADjcsYyIjlnX+FTlYaiVbg/MGZ4FVqPOEv81uM/ybU7UA+t5fP/+dmOxjIovW2e/M7zG/MOmm0oO6r3VPyHGVFMu9XL/d2NwzJaIfd+OzQX+ApvpzseQnlFB0KTNnbV3bWHFf9/9WGBPRJlsCnMfd189+65BZ2dT+iwLf8x3HvTA4cc/2SYpJz32bUVJREqBOKuEqBY34Z6Of2TY0y9H+Zz+AbK7luRKTrur+StTo3pNTkIiJFElNtZ1nODyWz/kKrP0nI3/RvkpyLEZ9vkKS1EeDf1Ik0YLpqMO+52lAtggnxpLA9+JJtUnAOnr3w0rWyvVWy1mBvj2ySkQ3PRr8s75f3U18OpUaVFJZKVYku7WvnjXtt6T2oCGPdv64zgPJjfwf0Uiffd/r0X3w4iNzLBI1QKGNPO+WMFX1vknlTADub5LBD7vWfEB77v6A6fkK3x+0bf/+Rbao2/999hvA9ANOJQA58CRn9+ad6hT4/TKFheNJC8ccdtxh245zruMej5PlsHLU9sOOfRO2weaoEtsiIU2981AYHBfEci9V1IkvR1sAEP8Xiuj5w0d/cF8IZIe1DphNH/KOEgT+6Ac/skquXL4qUL7fkTx6aHjIZGUAhchLES17J+XO3bx1290QW/RJv3QwxRAl6XKrWKIvxNR8mUIffPnSFSVVHZTclZwCqgfwi1XMnOSsfPEW8BbwFjiOBZCW6+vtM2JCjyL+KCSHv9R72f1KDnwifogEJBLxrqKLYLNPTk4Y8FAv1ntfzyWTyAKMAXxHBmZlbcXY7WE/SFTk3TuKjlQ/G9f/PkUMhdtqVN/bipwkArJJoD7khA9+9BOrE/Z8WKjj+9/7oUnewKQgohIQwxdvAW8Bb4GzYAESjNKvzS6NGRgebVO1tLs7k1f3JU/tTF5Wd7YXrEXWBaLWYQXG9/jiczHBSwyIBdCHNQ07W2kF3ejigLS+hw6r4tjbwtYBLyN9wnmbqiXloCSmgFzIo8zomicXh61OQMMlAfN1ZU2uXdc3lu43GZnguC7XITvQftje6L3jOMAEM8tjupYW15W4bsAfwizL0ibnugDcp3Q99Uokmns8kjYnLYDdyMDwuwC2I4kRFhwK22KkkyS1qUaJvTdEXBKAbiRCgZI4mI8qRCAErPZac4oAGoorrPtDxDfVwfVPL48YyFkvmZ64HB/IeoSMWhwhs3K8EBXRGusRMLmhNlS6KR0TLeFvE/3uVd8vL8274Yn77lLbu9beV63vYh2vpLsCc59Jr9zwJOmzAw5HnVYvJr5xRQLCSa4KgBt1ywDOD4x9aXOX8Llf170HwB4W6qP+UkXWBySqdduUexzbOHZATO8Sna9IQDoAffR8yEP1j3y6e745gd/Mm8Jzk+S0f/Rz60eK5ezZFuAezQsRPTZsX/QVpvrisCSiInVGt/Me6Zf08pTq5hOa8Stq8xdqc6m1lWeDfjPcPrcwZscg34S8DE4lbPJk+M+7+1hNAutxXEzODWj+qrarnlCHnu2TAs2ntD2sl+8o+b5/OPCHPXYDpJ8WoJ97bFDDxf7rAfeL/fv6q/MW8BbwFvhWLXD58hVpyVVajgkks8oVXoqEQqdka5oFjlPuSKqKiQHJo4nY6RNzHX1i5LUoyFQh6xSNnOF79N8Br7qlYUw0CTJPRJ/AmEdqgcJxSHxRP5Evv1QCaIAuCk7KtwRKIUtVpzbxGfCLqBSSVFcJjOpUgkHaWquEgtSBlBeRTVFZMKvM//EW8BbwFtixAOA6/Rj/owVgnRww0UI/VitJvTCCMerwp8/p7Oi0HDEsUsKoPY5nGyA7/3MLzPW35dSMlg9+/JPox533Re727dvuypWrqrtEUY9EBebZzX/lLeAt4C3wLVhgQRrcq/MZAamj+84esM0FHAlwo4ykJa8lQClfAYAKCwDslJjq86vTxnIOv+cV9vegEpCi/U2SRqVLdGvbawK0lt2ctKXDc0WP4T11kngUADgEePftoy9gkw4qgekqiUt3Cmz8sfSAsWMrxOAG8EeznfbBBKfQ/jGB8oDkMFjXlGw1PA6wrUIyLowJtDMluRYAb2RVRhaCYwDwqWNJx5PMlAIAPZp+bufIdzz74AzgulYlQZOvpOTIABjld+KcEwLweZ9emTU2+WxmwkByJGSK9A8GcYWAdgB4WPiA7stiDFNSkolBDnZBOvYUzj2m9sP4x+78n1ByU3L+AbCThJVktCTQZF9AexLPck5L8qjrI0rAWPG6dgDRqeVha1c1MiQa67DBnJwL2BL2/XD6Gfil2coaUaA/qbkRd39u2vW03BHo+3IExQI15YxXA3icfTaijQX0Xte9nr/w3OVuyf2CaOWsdFCwd77jgi0GNB/opIseF32fbQPHb+a9lvz7Z4/k3dH7hAB/eByfNyRlFZbc7fQbuXk1cvfZPVbnp6/KVw48JucH0BXsO/ygY/fteMG+KNKF77fGt3CRdHR/Hvxv38KZ/Sm9BbwFvk0LEMp4tzVgOn+b7TjOub98+t/dV89+4+oau+3/cY7x+2QtAChOOGypmOT5UB3Y5IBNudIx2Rryv0MKBpkpWJyFKAyL68hulUt26xism0Kc09fhLeAt4C3gLeAt4C1wPi0AC/Ja3TuuKdljGtLn4Sr+04f/q8kNdF/+jiuVbIov+y2A7jkYxessh52TOSnAzX5Qv0hAfbHamo/FD9SNJxUI7CDY57DjC3f1QTuClrxsrQfVQY6Strjy0olFn1YC2jUx4uPIy0j3f2JxUMl1nxvjnfOy77YQ99clHzP47BNF7664v/vFvzcHwcte+0mO+w//8O9Osrvf11vAWyBigUI+q0fH70ROfFpv8Yw+U2jGYnrqtE7h6/UW8BbwFvAW+JYtgMRSqQD3fGA7TQMwPynYznEcUyiwnfpgCZVXlHuwHWP44i3gLeAt4C3gLeAtcKgFZqdeuI/v/WeHtu55Kd2td1xtXbuxgc9Lm193O1832M71HXZOZFP2g+0cRRLVfGB7sA1g+WCw/ajj2V6YEkD+B4H+xzvHQXWg9U1kAr6Flpou11V7w9VWNFp0xJRkdtCXD4vpgssmvngLeAt4C5y2Bc6EpAwhTvee/tatuXUXSzSd9jWfyfrRXCsSaEQCAgbTly0HeX2PW9+rHn/c8/j9vAWwwMb6qptIP3ax7WrX17Y3/N1byFvAW8BbwFvAW8BbwFvAW8Bb4KxbYEM5FjLLJOLLH4Z/Ftt/q+cnbn1MAG/Ry687z+J1+Ta9uRYgIeuqZEdKlFyzWMA7zgnka9Byxynhi7eAt4C3wOu2wJkA3NUbukV1kMVK1HmWS5WSgPTUXlNHvmz6bpvSQsotaMfFyhOurrrFVZcmpA+26eaXp910ZsQ0yKL7ExZWqwzdTdUdphNHeNOaEkHMZMalEzexxxMbPe6w903Kbt6kRCFoqKF3B1OzrrJZempp1ZdfEytaX1/9LVcpHbiBuQemExfd5t97CxTaAhvra25qst+VbZR4wL3QxvX1eQt4C3gLeAt4C3gLeAt4C3gL5LFAdWVSMn6VbusY68M8h/uvvAXOnAVQTVgxvfn8mvNnrsG+Qd4C3gIX3gJnG+E+Y+aHhZ5QaFKmZFHRSqjx5ALuRdINi7ve2luWEIOEJ6UlNa46EZeXtUTaYf17rqi2ssl1xK8IbK9Qko8lC2yqqahVdu+YK5ITlqzZJ2W7A+IXW7bvIGlMfVWr60pec/2zXx8LcK8pT8pREJdnmCzOvngLnK4FLEu2nEyr0tk7D6Ux2eXaW2+5Ld9znoefy7fRW8BbwFvAW8BbwFvAW8BbwFvAW8BbwFvAW+BULFBVEXedTTctAfHwxP1TOYev9PxawMNGJ/ntFJqE5Eoou5J7KFnFq8prXaUAc1jqY8r8Ha+oc711t1yyssEybYf6adQRqxC4XR53kwuDbmJpUET/bUvs0RjrcJXlylK+Uqbs6NvK4F1pIYprCocqKS515cVKDChEflVAJZ5cMo+XlZTZ58XVOWUv35CGWVrflYttr3OoPbDz8fiiX1ZcrHaWVssJUGpA/5pld98bZkX7yOpdrpCszOayskKvHqH9lmsN/9lb4OJZoLmu1y27jBtfeHHxLs5fkbeAt4C3gLeAt4C3gLeAt4C3wBmywEHrbpoYrqsPa254/HH2za3nVY7Nrevb+lwsNKFUOMHm9rqka3PJgoVv1UWwWeGt4mskf1esss6ialZXF9yy/p9GAd9qqO108ap6Nzx9361J7us0S6lIqs11fe5G70/c8MQ9/Q8Ad8i2lRU1wuW2TB1jW6+FLA3JTtfVfFuJr+fd4PjXrkTPeH2iw5IFz6RH3ObmesFOl4g1u4Z4u5tZGHGLS7OGPxas8jegogsLuNPZV0vapUZAc3ptVsDy6TNoYaMjBbO8nhZALi2/jYyrKK0yDTHaE4W0GfQ39eDxfayy1q0I1E6vTrvxpRcG1q/rIUHPPSlGfWu8V9tmBfINuLgA/RZ93hbQPqbPK5K3aYl36zoT9rmqrEaSMl3OLb6wpCt1kqwpEuu9M3nZzrWyseAalUikRraBDb+hc0wrkcjUkiRvDHgnYWCJa0/0GWBfJnB/TVpoQ+knLr0yq1YXtrN4A54xf4kXyAJlpZWuokzOKhJ/+uIt4C3gLeAt4C3gLeAt4C3gLeAtcGoWuNXyPYsUzz0BJLKHU5/kfr3nM0S1W83fs/Xyk+kv9mw76gNEuhs6Fl3+R9OfHbX7mdpuOEhFwrXV9IrEV+O4FgC41NqMm1wcFgB4tMzsy1xQc02ncIYO4QrDhi28TB0X8ZhEXatrruoU6fHCQm+H/GzCuqpr3VuXf+Vqa1qM+LkhIufQ1H137/mHhxz3cpvKpBxxs/sDl6hpcMsrKTc+++zlKjrmURV6vtrqrzqA99RSkDQbvKCr+Za73v0jA8AHxr9yz0YO76uOebrd3WrkvOhovOFmBa6PTT8R2N7ubvZ84OYXJlxmddEtSNL6ZUqp7FcXazGS7sLSjOGR3QL2ybX3dOgT17/66blRJniZ6z+NYy7sU19ZUuUu1981aRdY309nPpc3Jgp5F96cgNFr0sHjP1z4CrWhsbrNsoanyZq9B3J3LrUyI4maaZcQ+70zWaXjuoyFDmg/n5kyOZkNeaMBxmHKz2Umjaleq/3xUM+vTOssziXK683TtKGBtKyiwsB02O2L6mSW1xbs89zylGmyt8S6pS/f5OaWJ4wF36iBEUB/eX1BgPqMGaVYyVspDMict7661QHcZ9YX1cbT9RLaif0fbwFvAW8BbwFvAW8BbwFvAW8BbwFvAW+BU7EAIFBqftSV14iEpejns1oSFQ0GuKdE/HIit+2WY6zrAZ45vlQR2ycvRTqu1NbjJz/22z2CfGxdiWu2jke2lvU70e5tiqwvLSp3g/MPhE9EbFmg5kLaA3iE7OdL1gKxZIu73vp9UyrIfvtmvCtRjsY7vX/tAG0n5wYc7OtEVYNrSIggegoFx9LQ5DeupqrupUHnkzSrSs9Ua8NlMc0B95/boShVwD5HihZ8bmNjzT0fFxa5WbgIE/BBbIsTh5yN6aUp90J9OpEDq2uLJ7mEPfsma5rc3b5fuCXl17z3/H+4xcycm5p/YXLX0+lBXc/anv39h6MtcCEBdwbXIt2AJC+l4xeXXK+6VIHXr6tUSOalo/aKkqI2unRmVizykX2nhgn/Yv6h5GbqBbo3Sv89aQlOkYGBWT65OGgg97KAbvaJS4KmUuxa9ONLNI4xmJJotVws+tnlcYH1PFwtu+dZ0XEci5thfmXSQHkkbHjwJ8Vq50FaWkvZJGZJEjS77gi9mV4a203cihxORQkSNGd3MrZ70f6Nt4C3gLeAt4C3gLeAt4C3gLeAt4C3wGuyQGl5pUtq7VYqwtN5KY8GPhIBa9y1dd8904B7aM8Xc/fchiK8w4IUa7RANqsWqMz3RIDnksRKhQXUaC1NRPqy1r2bO3Up+5kkYWMis23o2C2LZIWwxudxycNu5uRsKxN4j+wq0erReqJt4T14RFmp9i2JiZK3ZW1aF1s+LJy3Wu0p1fp6bWvFovEPy912VH1hvZy5UgzbpDAIQMDnc9/YtRIl31173aRvYeBuKvofTKFSiXPLtc6nbauSnw2BeHLXVZRVGW5QVCwiYbES7MpmSNyubUlqVnYGG6gQI9ZtF9s1QHLc3t5wS8I4whLsI/lbPR+cg98mKu9DFEKlpG75fVblGIB9H90e1nOeX5H0qZDO95tY+P07mq+bE+b+wB/c/NK47oVygcVhXylVikpFYzRcc1WSYFnKpN3ozEOBxro/BSo31/dJtSLpxueeut6WuwKAhV9JRqUu3uqmU0MutThpz1plZdx1qA62AQpvbgjo1jNMoZ6YAPjW+st2T6fE3B6beRTc2zyHVbU6P9s4/5wbnX3s1iVFQ52t9VdcjRJMrwjEnpjrd7C+w1JWIjZ4st2V6xkamXooZnnK2sL1NCQ6DQSHJJuINYo1LkkWtZcCdtdQ26V2CaNbnHBdTcoPJ+WLyfnndky11C/q4m0Cz1N6trZdU23Pnu25fR910l+B8eFwCPsR2P4w3+t17i09VQDnqaVJycN0uLpEm/qnSpOXnpjp13XPBtcrG9brmqpWE66n7W03NvXYnnVUMTY36SODfhcmfLPalahp1tm39TtMuOn5YT3jATmX60uK5Ds09cD2S2q/JfUPIxOP9bus2pjT2nDV2PQ871PzcsbIAbyl/uOilTMBuONV721/181K97wQhR8NzfFRSa7EymrdzMqY6ZoXou7j1AGzvaP2qmuobDYW+VD6sQaXvaFbhHZV6qFmkEllpgVuT5mES52OaYp1CmAXUC8ZmQWB4jDLYaUnq5oUElamOueDh1mDfbVAd1ju7BNOHMI28rAFEjDI12yafhvnXVNbmITAnl9gYLQasl7uLe3LgLepGx6ZGeoB2PfFW8BbwFvAW8BbwFvAW8Bb4HgWACAJliZ7gaGDvj9erWdrr4Ou5aDvC9H6oO69Ns2t9zj75B7zuj6f5ba9LhtctPPU1ncpsvqOA1Q4L2VJYM76OuDI4c/SSa4HIDqh6GjWr0RPF7JAImNtmq+0xnuUB63L2NXgAIBPwynJoWotTQHMvdzwtuVOYzuEsxdzDww8xklypfEdl1lbstxlgKODOjaltXmrJFbXxE6FiMZzC4jdGb9qQDp2I5/a2OJzixyPtqtE52tNdLuGqg5jybMeZ9/R9FOLUIcF3lN302wFQA7YtrK5aG3KxQyo96j6ouemXRuAYlvbkpOptkj11MqUm5d0bWYaGwY4Caz/ZuWNa6ruEB5RpmM2LNp9LP1MOMCanBMJ1602rukeKZeNYNKCCyzJGTG+KFlbMecB8VsTvQaSI30b02/fEuuyXFfsh7QuvwuR8mAeYBXgHpNLQ4ZdkGeuWdH3tcI9YOySV256cUTbh9X8rHNl7/X5T+fLAnoexewuLi9xfa133TcvUgKtp4JLEL5UF2t179/818ovWGMyxtW673oErP/5/n80WZNLLe+4loYrrjt9y6FbPilgdnT6qbt76eduWGDuJw//H9Mv72q8JR31H7vBiW/kQEsKNG51k6kX1sc1Cvx99+rfGuvdnls5m0pLS93A2Neqs8O9e+1v5fSR2oSe9aoKsdPnb7n7L37vrkkSplHnXFXfQC+JjMuXT/9x1/zIybTUXrJnZGzumYHRFXIewd7HSTU8/tBY6D26bsD+EHBH5ulK+3dN9gYHAuegTKUG3cMXHwkTrHA3un6kOoJIkUR1457tk3PP7XP0D8B3r2Rf5hfH7T/92KWO77hLbe/KIVBl3fzEfL+A8SnX0XTDcEeY8Tz7XU233eeP/5vsI6eckr/C0McpcKP7x654W/sImO9oumaA/mJmRrarcbd6f+ba5aQo0vE8u1sC5AfGvnSPhz+W4yHt+D16Wu+Y3E69bFypNqyrX46JRPxo8M/uRs8PXW/rO8JscbDJsZLsdX9e+k/m2Ihe10V4fyYAdzrgty79wn0x9mHBbMqAMJLq181UZoMpg+vrKCQwRaLFwHbdbIPphybrYnd5pAElGuSapHGWkEb7hAaoyeVhgfJL5v2t29KgpIEacJzjMpqwrGmQri2XlIwGHwYhmPvNGiCRf1nQpOE4kxq8Xgz45XII8GBQmDgw2KHPzsBICUF6+7DHbh50D2zi/xbKAnhHW5qvut7GO4Wq8lTrmZ4flGf2vlvZzrjKqjeTqfAqBmbwh00TZfi8Sn1HHXsaoMZp1AnLiQUfC0kWieelYAvKaY2vYf2hPU7rPGH9B78GLdl//oO+z9YUXkP22KOPyR7t351XCzCHq5dWaYuABoCnYeXBgfgA0wvgoVnzvxmRTJDuK0QBvKkqjRmRAgLG6yrVWpR1xC/b4nAo9VjXKjaWegRAt57aG8pltOhG5p8akPOybWJeTeQnMooAMEgddiaviHwy54a1eAzmrHtrx8btiUuK/hwT8DN4an3U3rMe7xPtapBU4+D8I5OWPN5Rfq+zboEyGO5KLHeeGO6Ftinr1r66OwK1awSaZNzD6Y93GaaFONf1pu+omux6fmD+vq2xwRHqq1oN7CJynL6wp+6GgNyuXcAdJudGZt2wAfrfBkm+rqxn3FDqkWYy0phWlDmA37yA6YVMytbetLlG35cWB6Q5GPTdyRu6vmrVM2Dgc2fymutMXHELWkfDAA0LgFltRZMApjUHgF0tYLodYHqzXc/9rPqxWoHxreqjJt308qiA6qSBzlU6Xz7A/bD66Btzy6pY5OAF2KBNuERjTbuB4imB7vSLyOzWikULZkHeuMn0gAHsjVVt1ubR1DONV6WSra1zayUZlxJBb0X/yY1XV9mkvn7WdJxjuo54Rb1+h0HhLWvCGCosyoD2wiqur9I4qDZkhHHMLI5J5lbXrbawDgCr4Xfjt4AACKEQ4iEAPLK7jB++nH8LsK55NPgnAd5/47oFCNeJXT0qtvpjAcuryhN4s/snrkls8H++95/17E0LIH5fQPF7Amvfku75p4oMiLl4dZ0A3U3TfCdqIyPMqkrAPOxzWNzFIqQCIsNQT4vBXa9zWPSI1p08+9el6Q6j+/no5wbIx6rrA0eStt3o+rG05ZvdJw/+q+7jlLvc9h3X2XLTHEKdqnMuPeY+ExgNQTg636DfqBKTvaWhTyD2tJvaAcErxNIHXIehPzj5lYH0lzreF8u71z1SHwL7nrqqFPGQqGl0i8tz7guB+N1yMrSL8T23MCbt+Xmx/pPGnB8Y+8r1j362Z/tsev/c0SJ81J6MJGWonwSqAPCUBwP/JLb8vMD1cuvvngz92aJfkLi53fdXdg210m2fEs4xMP6lnRsd+Gejf1EkwDN3RcA9LH9syXPd0/q2nCJ3xGgfdP1jX6jeYndHWO6Vzu+ZkwMHRYX6SWR9cCY+GvqTRdbc6v3AQPbnOganCsA+tmV/6oYwfRHLmQDc8ezG9CCVlikkqUCFxe26wrP4X+iCt7YzeVWDVZYVDms8GDD14GlgYfAvVRhZa6zHTk/41PiCwtJ2jmGQ2VBYBklO25TQlE6BEAoY+YRVzUpjfcW04J1b1oDDAiohj9C6XnlvD33RtiYB5TYpwMucrxAah5O7TgPenGRl6NgYGDvilwTUz2uQazEtt0UtkrKAQL6a/HfeAoW3AM98oumS62l+q/CVn0KNkwrFGhr52sXqmj3gfgL71qmfaZGDsEx9GxAtCajGxW5BCquQhegiJv8zWkwghUXo7IzOMZruf+XTMLFCIqxdC6vZzJgWUAOvVCd2KJdEWGfssk26WKgymVwQiDQuObGwTyfsEsco7KroQvOVTl6Ag19HYqze+lsaExPEglqLGXOJzuK+mdek/CCmW+7lEaFVq0XcgkLI13fG1dx9DvsMewsnOoysGY3NIeuqTd/X6/uJnXs5OicI67vc8JaN6Q8mPzaHOQnMa7VYRT8VcNKPu6GlLtYrC5Jyhd8n9VvDdkJCcEpSfvQjhNXH1T8tamFXiALYTn6euOaIkwsBa7AQ9R6nDhwLMBoB2JEBgByyqmcMx0JCc03m99hCN/pLFebbAHg86wAyPHtcL/NYSCR0DcxxcwugD7rNzG2x+Vl6zpCDfHlN6dwr9Z+9Bc6OBYoE8sQFgpUirVMpRrRAMM34CtZASHTRvqRIzEsKgA5AO/Mo+p4wF1k184edggwC63DAbPqTG5pX1VU3G+Ae7kP/MjgrmQlFgJOQNSSnsZ1+pKo0bsA4rHnY3KyxAbZhhuNQjRb6QtrEeh3NdOYh9IU4A4JWlxjDNC7G7KbOB07AXBXQOV85rL58+wNojy5Q35zJ1gKc0yfXSG63WtcxpnPRdzMeIX27tBE4S3FWJiEDFg/sVkvbhrCLW5ezuDOoQ7ZdKV/W+6TN6ZfU7lwpCOavOCy4bnLJTS4NCpCfkkxthcD0ZV1/MGenE4c4SMQF4yWMe9iwgPR7fvDdFvk358kCPJ8D458J4F4yxnVzXa+L1UhOWc/gXx7+V9cu5rSCMQSWV4oN3mqXBo4GSxzAncLz9XT4zwbuOuYBcsSTLBRWd2Ntt+RQxBIXi50kqVPzQwJ137Xj+IN0TZsAcHTUHw195FIL065M+9B9APK2iT3PPAKAuGwHiwRfo+4tOQsS0jTvElN7ZPK+geFhxRzbKEcBjqkZMenX5GTkXgcor5ccDJjBrMBz1nZLy3KyCeSvh6E/m12TorfeP/aZG595onu/xjTfY3KEhTrpM+lRNzDxpdo8vmc768fDi3JXCMxH0qV/9FNpu39pDjLaSv9o4LzA8Eo5B2Di029y/WvCCZG4MeknJHTU1oUlrbf2kMGKXHNdnyvX/uQBGZ1+SAcpJ8M119f+lv2u0yWBdA5tfK59hhRJINUpA+5j0u8PyHdrLilnSZ8Y+IPS3J+YeZpznsOv8DxtPSOA+3kymR5ODRQsbqKDwKK8RgDYCbHQ2U5BQ75GmumUtBYK44svdEgA0jOoAwqVSmu+oapdLKhOdTZ62vUfIGFicUg3feBRZ9DHk4cmEwM7A1+JBnDeMwEAgGdykK8wWAHuNylkbHN7zRZjTDpqJU8Tr6qXvtWGmxZ45Ae1fNbz3522BQhlYsCikz8PZV0D0aomDNU5E+vz0PZvq404INsTYkBqUs9CgtA1AGSSzGyKDQSLpRAFR+XVxnfVH4pFo76V0d8mFmKPF6qwiCSfBjkvXrUwmetJ3HC1mgwBrsO0ItoIJy2MzmczX9kE6JKSfxMKOCPAPQ+u9KrNeOnjX0dirBot6MhvAjDJZI9Fa01V0sCqkZJnlhslyig76GJwkjRWt7v+2a9fCnCvlLYpyc3nNDYHC+XgTAac6ftZhZ0zFucrLEZh59psVH9ZbFMXLBNf3gwL4AhshOmu/m9dC758hcUP7Epuo4xCncMoIAAf+gMWJ2j82nOgPpTvADcAYQAoAKB5XuhDMhvVmkqqIpEymFMCesA8BAinMH/k3kViYWVLIPm6tHgV/Rhuo71BtM2m2qSxWYszmE4HzTM5jvu/Xs8YQNS0HAsHFRbREE0EQbmM5BOwRwiGm8atzo0+cLmANcFRtsCkz0VKAqCIaMxoIaFhpa6ZBT1ayugk5xbAd8K+N2WDxZy+m/ZgMxabzKU5d1gA9gH8AfZD25nOsL5nXyJO7fyyJdsB33jemd/nkljoA2A+I2Phi7fARbUA+r4jIiPUaY2ZEuuaZ66Q5fkMGu5ZAJ/IcEqR+roGEctwcFJY07LWjQLm9J1Lem5Zu8NGZ7tpj9sRwR/mE5Dc2Ccoe+ePSMFSWAesS4OYgiRs0IeFx9jX6huKNe9oU9/cYNutb9E5AeTop2DSQtyo1z4t8S71+Ru2rp+QVAvO2dxyWH25+zJeBLrsVTrPgmEQZeq3AL8hEEDgYx5L34iTgjlJkBeOyHodjYSExgcKY4PhEJvYWrYT3lFXtbyTJ0/a25rLL6zM7dFstwP1h3ku/Trg4eqmHBOyL78D/bncJNYO+ln6xkZhIUQEMBbqNLvz960c/fyw7vP2mk6NuQfrf5Ciw19rSH3T4DepNWgOMTjxtSVMbam7JAmXf+HaGq8IuO0R6KsxXOMssjEU7DObGlbC0+z6kPF1XlIoyI9QkEMemX5iLO7Oxpum5c59BMuctXq2CGfQ9xXlVdIun3JpMdG5p4P8DnKi6dww0jd0TOvO+VmnAuYDAA9P3BNr+7vuWtf3XFvdZdc//oV7LLY+LYCdzTH0B2Pal36AOUJTstuuqT7e7n50538WzqE5iM6D0w3gPwq4A+gvSxGDZ2yVeYVei3V+5iYUrhem/EHbbac8f3D0lQtfoQ+kfljvtG9TbrOO+uvuasf3Ta99XU6CGjkCmAPRN7GSwdZBkaU0twrnh+FpSkqQxRaBTs9pRqA8zzRldYO8F5t2vdG+F7Y+/d/m+oYsr0hPHU/56ulvJCvzgWtvvCqN+i5j0n/++B80rw36ddvpgvx50574V/rZGLTuT32sm3H/wprFCTfdxJZYm5nJfedhOx6uaGGiMKrBdlrJI9BGo5DcAf10Eg5k2XJKJJAZdel1eY81IK9o0AKo7J+9Zw8SrKKwED7GJCcMR4MR9GjqM3twOR+eq6UNDbJiXvEwEOoG651XSv/sN/q+1AZoPi/J4/xk+gs9QHRO2fOwzRdvAW8Bb4HDLEDy6HbpX5J0+dnsV8ZeoftsrO50XUoq3VIThI2GdeCgBEiiD6S/DctRoAZ9Mosa2DtMFAA3ALFJdhVM7OUo1QQGPTqbZGnRUy3whn55SROREPAJz4ezlIkbE4RoO8LthXgFBENyYlXamIDrgDdM1C6LzVmpkN0KTWZoc1LXhc1Y1OBs1cCgSZ7AIyY4+r5MDLJl9e18zi6y9ie/Ylu5mBuVxdV23QBETOAonAfHF8ASdVbp90JHExsyCePcOEc4fzgu5SbGYuHG4opFKBI55boWY22pjvCYAMAiAXeRjVFM7ZhUYufDgHN+R6TTdJgBi4Rv45gg8TcgJgXnNYnJ0Ds0lq3GRSaJFbqupO4LQLUq2ZVxkOvmN2chCNOLa16Vw4N7I/desMpP8CcA8OLWVia5RxUATRYXqwJZ0a3cEIDK7+nL67UA8yFy5+BISikaMJet+LKtsQWO5n7IBzSr3xvRvZxbCM9vkf4wLHHdgAKL0MdVYivpZCIBSCQFzxaMSuZ0RPG0xno1PxOTa2lEIfliJAow4VlFHoBFlro4WxBxLkDjKZE4mG/GFU3JPjA/mUfy3M2ojkkBPJAzYHB2qm/eULIxng9AGPYDKB6cJx9R/nuTvgP2KX06pJF8BY3eNsmpVOqaeECYd05J7mVKDlJA6nhZnfIfXVG/o2dBC9liQe48Tyx+cSb0SR/73sSfd6umbVfrd7RJZbiUWJoD8/d2+xt2RF843vSe5rxl+n5b4NiEG9J1AHiZ7IyiPcu1GKYToF8A7CKaiN8N9md37TWLqEGikv4E20FYeTz9ucaGtMaaOkckzpxkIRh3sDXHMg9nPs3Y1CsNZHIw0S8y38aevngLXEQL8IxMLIjVqWcamZLcZKOves0k4mTelltwzKO1DvltSNrrgFiQPaKFeSR9FO0ysEjP4YZIZ9ESrNPVeR5QcITy9MJEpfB8N0qepkxa0MilMHcNv0+qX25UGxZEKhlR312m/rmpps228wfgaVZjDX0FcwCiXpB9adbcBtKIkfB29rbx6Yj6divWG8YC5sTt6t+o/4WkdyDpsZav32zRnC+pfdQfad6DPZHRYSwxkE7EEuZ64ZyMsWRb/bMNTvpLtBZzrzrJYuHsZB4HKQJ8IbfgFGYsNeBdfTCF+SQOYpKz8lvQ72LXqcywHKpzdBRz4QAAQABJREFUti9OYYtokpUuSlmYm3SLMxPudu9f2e99Ua7rONcBkEsuAUB39MVZW1zv+r7ULSCflAhUDpxX957/fpfZzTi6LqA5WqLALyRUWOF3+34WSMloXcQ8ZBi2dU5BWxxVCe7DcgHvK6tL9uyWilGPpAqOf+7De/06/w4exrlWtR/PB+A7yT1v9PxIsi635Dj4ykDwahGAYOEj7zItBwGlwkB4selZM+k6ra/R2TIraVcrybFGgfFlOm9YmOMgLUNvAmOctdim2hAy3Fm3kpD1oO1hPbmvPLOW4FQbmBOWqO+jTta2l9u/o2iAHvdN/29NQuaqZGCq2mK7VWB7SgDC75+v0E9iayKaWKuyH3O4Sq2duR7mcLmYZ1B5UG9YI0lSWScltRZ+58qvTEKof/QT2TIgMATHXIy/HnA/we8IeIBm2WEFvbHjao5xQwNi8x8wRH80qHEzBjdk9DwMRiHjyb7XLstb+xfzDKj8DwsPPG0Oagz+wszJuHDRtPdcucxNQJyDwtvCc/hXbwFvgfNvAUCNOjHPmQCntUAIB9xXuTJkEyrF6CXxFDJZ9KEUEkwtrc8Zk5PPLFrQ20T2g0UAA/e8FiIv5h5ZO44CNYgq6laiakpMAAvJrwZm70uu65KxLenDWHx01V1182JMxAWMMAFhwQM4NDB3346F6dMt3WGAN9pBe+fkQB2af2LbC/kHeTGYA4DgLNgA+Vi0PJr5zJYYTALbEtdNmozzXqq/LXs8NkD7ihJ/ZbRQqtDEiXpGpA9NDo6Dkl/BBGmJd0v+pMUmQ4BNOIjHFG6MrAnAEjJpLLJwBAAaAZwvsviRbdnO5BZJFaTTGBf4jgXtuBbXnLtei69GhQED5APgw7pl0TtpYN6QOVKIDENOBbxpWefnDWIPY6qDReFBBQdykKeEBGUZq4N7FcANpzBSPwB9IfuMiR5thSVGsi6cK0z4kXPhjNPLCkMVw6stdkntrLDxkUXhuOwxLbka7r98hXuC58TiULUDdUYLdutOXjcmLttg0+JAOqy0CoCkLQtigCQVWs7vARP/oDYcVpff9nIW4HdFdq9Xzz4gx4gWEYXSVmcORv/DvVovaa1cGZlqOYGa9BzhEELLF4chElxNum9xHNE7wjjnPmIhQ8Fxxf4sDLflgGPexsKOhRnPEYn/6hQ5A4ADG3Feofw8byz8OuSsgoU9J4CF8GokFdoUgYSDjT6axS9OqJLyMoH0w9amVj23daY1PG5OqXz3JkBY0UaxaQCjT56bVwiQhWeDMGgY8Nvq+xpj7Xomr4llvyJJAyXh0oLQWPoaM2aWkG6SE1F9RLPYnzz3Yd9jRtAfnvdRkvstrWr8uG6RnBNyVNCWsFTp2ec7SCxtAp9wbMDCZz6NxnyZ7EpEKUyt5rgcwWoj/Q1gD3amPQvF83RVgRND/RrfMVZQwn1Ka8rUD/fbgrZPfTX9DvIQ/L7oEXM+tldq3KEdvlw8C2yIKTivsH+eH0CNN7UwdwjZ36/LBjizmLvwSh/KfIQSPqe8Z0y+VHfXza1OucbKNo37W/sIcsyNDirMiSFo0D+gt46W+4autVVzqzXNjybSQ3sOBYguV5tY3/Mepxv9eYnawb9Yeb3quGp9DSz5VeEHUnYI5mh7l+Z23GH17TmxPtBHM37A7G1UhDsRdauKKOLeZD6NtN68+sEyEeyIhqpWnwvhgzkMjtFZOSYhVQQFS2UbZLiC5qpEZ+KgBawHhM+3ZqANjAU4N8lbB+BZrX6beTpO5fTKiLYvGbGE6L+10lXN1etszMN5kg8P2WnUuXthDr1R4ATF58IIGjzjSvj5g1v/kyNh59LyvORkGly15EyYq8ykRgWcP3OdzTdcd/NtNzqjnAqah8QlO0KC0dXF/GRP7kpkZGYXR8WOBsSWBJE+o0EezpUC+wi4F9A8NffCNYlN/961f2m647QpLcb7kPKykYC0pb7PdTXfdGOzT8whgvb4iljhccmyzKZGNLarHboWSKms3XhWmmp7bW5AElekUgGeY9W10qhv1zlG3KeP/ouer+DZIZn2O1d/7WKqtzGpnAYC4CnIz9zu/al9F0jbbKtd0wbos51ruyUnzcLy9I70zd7t7JOvcN4FzauWMnNikF+zdRtzvtLSMlcruRsjGqi/qaqUjrwcHzybYVlX1CPrqKQ03fukPT8mJ0ao3sE+1D2l36ZBGvHX5DghSoBIbGRm+E3Si5MGyIf15Xtlvnez76duPj1htqXvZdzEKRjpbvIdei6/OxOAOwMDGk1L6SlXk2BAevMKHcdp3WD5BsFTO9mb99P5K/YWuBAWgDFMciWNv8ZGJ3Q/f99x/MsFbAAwWdSEO2DIBMcCfhi4RL+nAqunxRjLKYEfgzufe7UQSYvpM3okqMGkHoZhmxhOgMaTAlCYcAGMpEsCJynACDkySqrLBPA+twkTID+LAJijADoA382xTgM/AXcIB6ZdiwKU5wTEFrIAlo3pvB0CuwDDyaexqgkbDlIAYRas86sztvhBHWJK7Kk1RTehicpihcXRnMA1NC+D3BwHJb/CgTItubN6C7OelwMB50NjTas5hwGFCR1mkVOqugGqWZiSCLGyRgnEtBCcl235jWB2AkQtby0IAMwmxsIuSAYBHLNIQ+e8rHhBibHabKHFYgz2Z5PqIOIALU8AQ8A+JsL8NsctLPZwUjOHBWBkQQmwCBA+YckRnWzaJ3uSmGzGpaVfWr/eau3lvICf3JMcw3WOKDFYCQ4bJWFslLQbC998gCLtY2EdLOSDCTQao0yww8IzVK9rJrwaCaCkZNtKtXA4rPA7cp/yKNC+FS26wwn6Ycf5bYWzAIBIZUmNAFyFNWs+yvtCFcAf7jnuiQ45AGEvLuoZDwtRF0ilEOWxKMY6/WT1ZsKeF/rPMEIn3D/3lT46IHos2TNAMj4+1zkl69OzRb4J8ljgJGvQMw/YzjMKC5U+DwZqu1jbaPbSxrBYrgQldYXZXqPIiyqxtgCnjRyiY3IL/VnQB/caoIwTUA/Y7m44MXF8zQhsp7+1iBxFo7QJAEdGYEkOp7AgCzYupywMePoJACPsgwMtym6lr4eVSZ/QJICtTtdHf1C0nj3vivobrpXoUZwejBGwK/ldsC99xoTaQxROiaJkWmmPnIL0qycpMP+n1HdST/N6l/XbRCfUCmiifxtVZMM0DFL1F/RNVcVZNtlJzuP3PbsWmJtVhPHEkKt5S0khBUSch9ItXWKSYxLZc54Lsq3MVeirrihvCv0m0Yn0W2EEOQAuQHdX/IoBOzgYJ9IDJ7rsNUlwDYoIQtJmIo/oo2DnTkibPNo30S+TZJT5UlwAW58cbSua90J0AFQiIs+Y4pp/IeeCzCIAFwQQSAq5a3T6q8PqC5n74cWAKeDcHRbbn3lJo/pHxjY074mgQ789o+2rNm8aMGcl0Tw4nDNqU650V1hv+MqYBtGCPhWn7kGRoMbi1/hDtCtzp7ZEzMgbKY2BOD4DUsu4xt4A6Ceik3Yi0xcyjcNz+tdzagHdU0i80Mdc7fie3WPMiwGQ7w383i0KFL7//H+YDMnlzvddh4B3iDE8Vymx4Snh+jF8DS1hjuyJB5Jw6dE4W+rG557ZuUo0b0A8JTx2TY6OewMfunfLlbS16Y4lWl0TaWlKGutEZjxQO3iGLks6plMMds6/omd1YOxL19vytiVxRfccAH5AyT6ReQFAb1PC1hWx9sdmAlIW7HTAdubwk0oWT/LTsHA9APtdLXLIC6h/IV1zCnMh+iVsw5xpaPKeNNEfGdjNdtqXlHOgVTI80e08JwF2yHqEfI30OmCJ2c/j0l+PVX/mrrR/x13t/L7J1fDdoM7dK930mz0/kaRgRtcq+WnNsdTNqAjQ128zlRrUtb+ldn3HHEXFeANt6ROc67l04asUVdDRpAg+adwXyf4ZzZseDf7RNOBpi/0GOib6u0G24DNzpaZEj+m3Q3golyPuycjHblmRiq+KPXAVZ62cCcCdm+3e09+6taKNNxZwP2s3hm+Pt8DrsMCGvKiTWpg/365Wp/vO6zilP8cBFqhRSBvgH2zPIFw2CwodcMiRX4fsIhYLNk5HjrCJwc5nNCwBJeZXJYclUJkEzwFjus0A9/Cwg0ANGEccA5gC+EwSS1g6+0sATk1JekszF1tkIPUAkASgA8sV8Dm1NhOA02JC1QoURhv0MMCdyRlgc96iC19X/ozcBQmTJRg+ywLZ0B2Ni3XE/5iYoOhsPp/7WqxPaaCKAcUEChCeBVllWQBOAzKFSaxYRME4z5f8qlZAGg4ISyimCWOpyYkFLA1+72zZNmcFbE9ALhialBmBbkyMkLEoF6gOoKW8WXkLdmDxRR1IpQCw8bsCbFXrmmCGh4mz4nIAmGyE7H3SEtxPgT7rlhi+OGlmisc0ZSWBIxIxRTv3cqmx9FdjK67GJS1qgt+ByVxwzDiiFS6GpISOsWRmuv8PKsxVNvRbhoB42absUZy9s2GwKV2bRQ4QGr0s+TbAu2Itro8qAKMTC8NaImyodYEj6qhj/PbCWIBnMaVnfWap1u4D+pJCFp5V5GHoI4hiCAEgzsEiEUdXmZ7r9lif3VvoffLM72Vp0WMFQHL4GrRRdwv9q/WxvNf9o/cUnHbowQdapWKESyoKyQAciIFkwJpAk3nTZg/6/izohlMUwB6pq00WYvpnYDtNyN7ydp7wDwmfy5crLZIE522oAcz24NkqEsiClieSiUGC6JbtTm1Dtib73AG4EymD3YhEwhb8I8w6WojmZB/qWt+JnipSHxAtRHRiB2yEBA/PLhEDjHM884BYoZQU7W/ZVrSBmJZsC0vU3tH34XZew7bwnoUrhWtC0ooCQAUgx3/AQJMPsi3+z0WxwMaaANXl1O7vfx6u65YAl/VRPVuRcewstvvexD9bs+iP8hXA2f65e+rjgucNcJtnnD5oRUDX1+N/tL6CvgRmKv0JDscVWKsqAHfsEwXN+Z6+5ZuJP2lEDvpUjmNOhOwX8y26QggAzDtzC5Ipz+a+cRXsp/Ouqo0l9Ctq14bmctvqs5C/ob9HGhBt+gDA319X0N6D68sngYZNcFIyF4EgAWCIrAbRTJA3gr59ywgos2KpA4KG8rH0Z5wTJywyXrQrWrDd4PwjHSvA0urKSvMw35wX2YHvKczbRxSJBImF34PrBEQMxyUcD4OK3gR0Z4wBhEfqBiepLxfDAqsCr//5/v+tHEwJrSEUQavfn+SmiwJXmVfPLIy4vzz4L2J7J3QfSBpG90hG22F6I2f5xZPfuIeDf3Jz6SyAjWWIGng29qmbVnQJT+jyjuY7ORA/f/yPAnErBXoTLbdp2u5/+ub/0jkUgSQ293ImrXnZzjYB7x/r/Ei7cH7mEyuZlIgAaQPNK3WMFmD6HLSZ+5TEn0lJxJBUNKUkoxSu68XYVwLWB+za7MudP2iofyPHwnMB9jj0w/UxgP2DoT+ZnCRRwYDdy9oOu5wyp6ip/lFFPqvPiG5n28Tsc/dR5j/asRkR1CZm1/Z8Zt7zdOhjRRA8Nb35bdUB653nb3T6sTHTkTWFmACBaVGJXZn3MYe83/+h2P/faB5abo4P+rqB8W9sH+Y465mV4HpGvzCZU+ZiXAv1I41JeTDwRzkW7un4SWs73330zf+pa1ceHNn2i6d/r3tCxCR9pg04YWjPgZNMKjinZe/M9Nu6CA1E5nk+xqL022qiP6+3gLdA4S2wsa5EvpPPXKlC0T3gXnj7nqTGKYF9sKe3NSEnvJ/J9quWVQEdVGPMSK0z1NVbYaLRBJNcDBdjyWgCRmmUbAFsRxZK6MPlynEcBGpwEiZtFMBKJmj5Cqdf2wFpYBpGgRHgFYAY2M9NVWJmVyBvowWI2kH7DyssIi7Xv5V3FyYuswLzXkjiJiyANoTzAUKxcBlOPdU5yqRBLgamZE8A5tAkRYqHwm8RXF/4m4gxomvM7CSxCiQn8ie/gjmAJnujmNc1YsYz8TT3h36MKMjFgpBFJ4s0W4hpwotNYFwTQolNYWYZ6Gat2v+Ha2VhRpj1xlaZtdnCvAUqmk6jtoWJswDUcHJUSvv0pAU2u90j9jsr8ZacAfVKuAW4j4YqDggAM9ofLNCxGzbk2pWwR9s4prG6y+oBfNRmswfHHFRgXaF3HS76YbmVlwZMRsLEWdQywSVMlkUjUh8sHCSwc1CVu98DRK5LWqMQz91upf7NsSyAzemHBuYf2H1DH1HYEjj6YEHWlN81lnkI7KCpyTPDs4ATiGeHxSD3EUAEfQvPJv1SCPbSL+WC8dzhufcuz6Pu+t1LWVPdfAcITB9MjwnzkPpoQ/Tew5EVfqZue0D0N/cctmnnD20mQgZnKREzBmrvbAtBbWRtkEZgcYyWO33QvnPr2QlLcO785+VawnaFrzLTnhI4FYMvySXCO2y+TceoK6xSe7Ar14pDAjsDSLEtqB8d06wzIBpWHT2RhUHvfBHaLThXcC0h8M4uofRV9Hj/3lvg27AAcgZl0jTe2gGev402HOecaUX7HVUyiqTEwRaUsOcIPkWPD5Ki8n12HwD16D7BUdYL7Psep2YgDRZ2Ntl6wuOC2rdFtEg7ZV3b+Xr/fsyH+M+86ihHO/3KUfVFz0/rmc/xf2ldHFo1I9CFj7ZD0rYaF9ZW0aanHwxaHtYDwQAmem6hrQDp/M8tzO34HxbaHXwXOhKi56dN0srWXBaAPvf8YR3+9XxbgN94XlG6ANM4/VmHhOMrVwaYnJKMXHpp0uRctFFz6KzDJaVch+mlYJyOWoL7ECAbbXiesnDspX7OF47tHAMgDOMc2S+cT+GakW28R1seYJj2QfUO5/krmhtaBBDPj9rJWapEjGqu61UzJV85h5RcMM5zXgBnHAlhW6ifQr9BElhAbe5z9NyD73WMvp+TTjx1Y6toYZ0K6L6kOnO3w8Jf1XojPNdmzmfqyUCw0PdcA/YK7Q44Ts4rY5xrS9RWHGfXIYebfa82cY5FtTM8F/sgV7MsCRkkgGQc1b637QDoucdMzw9zqIpy6ui6UkqEyzwwcBruPT7Y72L8PflK92Jct78KbwFvgTNgATp/PKEkDDwPBd219tZbbusC9pww/VbmMjuT3+xk+VV+F7TgtxLSJBbLd0zgSmZnct4gaZEuaffCvHk0/YktkmBQTwjMhAkIGASzMbt4ClpxEKjB1nAKHy5t8rcb0DXck2OC98FETeCyFmtoDU+IAc+CKmxHrh5xbt1MDAd2dOBztzFxDACc7BYmMNUCv3ulAYre8NOZz7XYEABdvOrqNyT7IEY4QPVBhVbDVAivmonhQcmvmGTGxSAgwRUh17D/awT01+VEAGALnkcrajPFvtF7loJZq9mmvH9sSrY7WbRW2n4wJgDzAeHC64LlexB4lbfynS9hhsLAZ3LGYg/wCo1kIDkkephYVjW+vc9ZE62zWrIaHAOQOZR+qj5IuvCmrxrda/97rgG5jnAiDpie/Q10b+EkKq+0cPGiTZwqAbC5v6b932xrwn8cG+8/0n9TCAtw7+cDDwpRN3WwEEtLNgUJFBJJb+782PSJ6K/T73Bfr8tRhdNxVc6X0MHIMwwYTCQMupcA2lG9TRZQ/Oe7UPaJ5yH3foLYsiLmYL2idnA8rem5JHqnRKzwlBiOgP5ZYDj36ONZAqYnz2Ff3S0D8sOjkHcizwKyUttFOEUlvaKcD/SPs2KMRhma0TOHzwU5IXDSIgFzkhKrVD+rtmTUzyLlgl3Qr8deRPEgIYaAO8NCsySl0GZFxgxgyhxxOoJk3EQ/wYxFAih/ibY6u8eMGHSw/UPddmRmqsXo98VbwFvgNCyQ/znce6bj7LP3iPyfjlvP0fvtzr3ynyjn26PryzlAHwWFHXHY8WZ5+2s+/jeHN+D0z3/8lvo9T8cC3OfRdVzuWbgHDiZMHXb/5L979n/LN5wjP7Cbr312BHP9yOkB6KfEYkevfHhaRI2csv+82R3CbSQ0XZQE4PpGlQD7IOovu5fIYZqrAdwTCUB0H3PIfCWsL9yW+5nv+W7b1ivhXjvf2Toy+C7vccwts4dYPZGP9tbq3iG85W7j8/56ozUGc2Mx/fIdeqG+u4Cw0bf/+wCmUHJvMgW32WIJ5lt0ccG+4THBcdm/vDuscBxMJ15Z/Ieeq8OOedVtYVtzr+9V6/XHewucdQvg0V5WymE0aC9awfueC3C/6jXCxiGMFFDjshJ9IhlTUVThaqX3RjhumISaxKSAKbXSsoRRjb52nQDQITG/FVAXacbegTqyQUAJ4CfswZgl8zw4HDV/HfSd89I6b1Aiv6QAFlhHifJGMc1r3bD0LpfcwZq+9IVofx9UcvtKPuNkou8mkeJl956A3JQx3BOSgGGMWJDjgZYCrJNdvklg0MJalmkUZRJwrWgt50t+hbYptiGRKX03oXtx5G/E5ET+5OiS315HH5fdA0YpibGkmm466OhIVyh8GO3yENTK7r3/nSVblcYpzBOO4XiSWpIIkqSnxghmAi2QLC7JDkB9u7YduissFG0y0AygEUcKxxgrRb+7ScHssD8YjV+ubJvmPg6A7tqbCjsfE3BKIqJAAuioOl/dykedwW//ti2ATMvM8phFsADeUrj/pyQX1V7Sp36rW4sqRYnAaFKfCCvQmF9id+KssiiV9bgxtQDjw2LRLnq+uMnrTRarRI/3zn0cubFwHA5Lwq1diXobFMUD05yYj1ElCz4sd0F4nuO9SnJB10iSPMD8sNA/DaQeuE7lhmiu7ja2JfPgF6nHJluwD3DaafeKAHwYWjzXbZLcASw/yRNKLgUie3AylBaVW+LSRUnHYOfn8/csV0VrTa/ZC8cGUQ6Lpt+uqAQ5YEnwSi6K7trrFgVBPgwcHsctRCmh307+B5zMOFemZR9yh/jiLeAt4C3gLeAt4C1wviyAHjt68bDG0XN/mbIsCZhvnv3W6lgS+Sy3zKSG3aeP/1+3qUSnsNh9Od8W8ID7CX4/mC09SirCQmdQi4Rc0JyFelyZy3u02EYr8rkkBAA4qpXEpU0T+kolF2ChDwtuUgusOTFfYP7BqmmOk6wwXCApDEzgF/q902L+IDmQWwAeYI3C2Al1eAlHJwkMCesIITut0lt/y4AhFiZHMT9Pqw2+Xm+Bb8MCJESpICTey18dy/x45JFLgUnZrMR37WW9BiKjKzyRGZL8wLDVA4iCE8OSyQkwpy8kmWcIyB/nZBn1yySkQiKgI3HVtDGPc1y4j4Hm0m6eXAgkEdAfp6BJTpLBo8o+wOiQAzgXQNug+lCYj40Cpja3gaOLBLKtiiEqgF+gD6AZWpgt8U7XroSLQ3OSkYkAbdlTKEGWGJwk/2uSnaPJr0hkqGqVOFSJFKubLIkYADiM+BJjmR8PEM6e6+TvAttO7CTOajHAEVBruSgt4E2SGXZXHFwvTgljnuh+ghUypkRnMPWRqSDkOaWxkgSsXRqfAbRg6paWl4nlHkjgINeCRA+22dT+6JpyTL2SLMLEJYkYx6HfiEZ9KH9xcIvyb8H+yCDVa2xGw56ErcjLVKMrf6wSQUePtb/f6axawBhQ6OcqHD+cw3EPE8HzdPpLC2nmPqWPJPIEhxTOI/IcMJeDKR6GPJPomPszcCyta/u6ji8VGK/3epaplxwPzDuRP1k1/UxChAH0s/NHQGYAY/oe8jEwjwRkRjM9mDMirZN2j6c/t/ltqLFLP40zMtqm0O7okT+Z/mLP/jDUBucfCmjut2vgHDzjJF8GxC6X05VQZqRkQvkl6uMc9yc/1gJ2Vc9p4EDFEdw//40Y/jX6Tqz8NSKBlORs8i8mDROGX4/oXBNywhGlZP2NbIr2MnWRDBUHBw427Eh7KLMKUyenA85f+locHfwOOOUo/DZoLHP9JDUzB4icGpwrzMkBcx/t59BWHMcx42LiIwnEdYwoimZWiQOR1ULyit91XNrHfv6MtXzxFvAW8Ba4+BZI1LbK2dxpY/fFv9qLfYXMuZhbvEphnoRe+0EFHfq1xez87aD9/PfnwwJFCqn+1ld4JBn4P/6//8VArN6rPzizliPJ283m71pI+QMtCsJJe7bBRZao73bLD7RwmLJEI2j09tTdNHZSMNFfs5BUgn0BomA2dSQui/ly3SbsLIRgPYbaxSzgx5RYj4VAtNRL67hTWr9oC7NYMmBfzDoWJKNKTkLSuqNAjGh9J3lPBvhKOR+ez3xjC7yTHOv39RaIWoAEU2ODX7sWZd/+9ff+bXTTmX1PoqAhOdx8Ob4F6M9IyALIwySDvhPgIeoYJNQeUAQdbIAo+rxQ4gFABCkRQI3wOz7zPaBG2BfDfMYBCbCCTifJ+MJjypUsFGdJtF6SeaIHjvZnWAc6v0iB0A5rowCt8JyczxLqRNp2fCvs35PEMZW6ZqRV6PcBk9cECOPUxU7060gpcK0w8JGf2dI+NZLf2RALngiCbJGEiVjbFdo3N/kV+njUwXYAqjXVjeY4YwQAGDrRXBf60YwngODIHiCFjm1A7JG00EphVwPfdOPVNnQ3ARRzP6MLTdsBqkhayFiFVI6BZrq+Ytm9Ld5jv+FQ6pGBbdlrCd7VyOmBjcJCe9EbRG7DdJg16aVwHvSgARtD/WWugTEXUA/gvVJjMTbmt1yRw4ffGG17gDZyDQBOksMgI5ti22iplC34jYhK4FrCsZVoCtj02e+lly87YgtsRpQEbaLeRQGvHIfjHtY7duf+D+5BJXASAzgEGaPn9u/fJAvwxAtz17/8ha2U/Ns5OtiSf3twbPj38LrCvU7n9eTnPo7G8WFtPfz4o9pz1PbDzpzddngbsvv5d+fTAsxlmdMyl2VOex7KwPhX7pkcZhU1iUCH9zw02rfRW+AcWoB1yTutH7ikyCGvq/yHf/h3r+tU/jzeAhfOAn/3i3+vpNaH53A77kV7hvtxLcV+mnOzoAmWRMc5UCCFfqikQuHJbPxc2coBG+IKb+2uu2EZg0tWsmDCvNiVMPe2BQDUio3XGusRUF9v4H0UcGcBDxDBQh1GD8xQQING6WGij1mhBT/J7cJjSMZXWRpXu8WqFAAB2MKCjesggRUrNBg9AFKqyIAdAB9YVJRSsYPKi5VUR22H4TSrcNiS4mkDsmwH/QHIQH+UBQXhv2R4jhZYg9WSAoCttCLGX+726L7+vbeAt8DFsgCgN/8DwAEwaD8gZBrmklDIB0oAcq4rqVO0AFhK4S76lcmqwDyEfUBBwiEsawJp11azn/k+H8PwsCRW+doR1v8yr5ZYc1195bquWv16wNbM2gbgDYCY/jj4NvibL7kXNj0o+RWSKkg64JoNSvYcfKZvj9qXfnpRbNloWd4AeM+WIAlWln2R+5k6A7A+GDeTkgtqlWQGDoVlMc7LBZLHNBYaA1i/e74C2/Y4BfuELOL89xYOHJjAlODvUcdEz2sgvX6H3AKbdu8dhYNC32mcjZ4relxok/C7fPdguM2/vmkWOBhqDyyx97nNtc5RR+/d//C69u5b6E8nP3fYp79sSw4//qj2HLX9eK06vA3Hq8PvdXYtUFpe4RJFki7Seue8lEcDH1m0dVvlHXPUn5d2Q+JgjhESJc5qu3PxgpP10ad7VbQt6Nny92/Rth+231GtDM4T1BDWeZbscFT7C7Wd/CuVx452LNRZfT3eAt4CZ8ECZwJwJ6y1t/0dJU6aKJhN6NSRBIBRl5buLYy211+QhtEgo0wlleXVpvtIYip0jDNTnwoAQMs9C0wDCMDKhMkIExHAnA4aBma0kMzJgBmB43ExHVc2GpXwakZhr4PSjSX5lLKSq24KIDi6kaE8AqAEDHh0fXW460hedWXStQSwZwIDCFGqsOYpAfloV8LAQ+uzUbI3M/qMHnN9dZsB+MsA5wLCYrJzq2QRYmKXWliurmlS4bLoVDIhQosZ2QSYnAy5SCKMiCWMZMSbOOjaD+P/eAu8gRY4DuBwnH0OM92rHh/WXah6wvoOf9XZ1FceVE7aTx68f7DoOeg8p/U97QE8X5DECvr8legXa1wEbJ+SXAOJHF+9HH5t+W1y+DEv26b853rZ2vxx3gLeAt4C3gJn3QK19d3ucv1tl6x5fQzWV7UJ0nXrkmkKHdGvWt9pHg9xi4hwyFu8J0AfR/+EosDnJRF31goRkdeb3zUSibVN0w1SEG5pXT3H3EeyU5DwXnchohF5wSbJm8wq1wzEvdxCrpy+httq+w5JQ7Ym30dGutOjiwMRgkPukXs/I5nbqPnepKLuwQ/I1dQkKVyi8Pnsi7eAt4C3wJtggTMBuMOOvnvpl+7LsQ8LZnPCyy/X3xVgXWH6u09nPtf6/nQW14c1GgAb/cfmWJdA514NPO02UKG3iW5nqD9JHdXlcUuMV6pQ/LjYgNXlMQPGAeL3FoCKGR1fb0kGAc1JtoUUwNzKhCXbAizCrkjPwJIH1EAXvqVa7dCEZXX2ntiQKyYbgAzDgtiPCwLhYee1JnoFsrdK43ZGE5oNV6vkV1ViyK+ILYpuPeH1ODJwlKBJ2RLrtYRUU4sjAtOXDFzvSFyxOgH/eU/o/Zh0L5E2aFfiqy1993z2awv333tt/tObZAGcO83NV1xP451zcdnTqSE3MnHfrWxnXGXVcXWZz8Wl+UZ6C5yqBRgbRpQ8cLJ4VGMHkVRySMs5S+TD63VunOpl+sq9BbwFvAW8Bd5AC5SVK6I51nKuGO7n5WdC0u1y3R1LcA5xDPlVJAPrK1v0GnMP1j428P0sXQ9Ri/FycvM4keJm9bqtSMYS5XTR+l6ANmVcc6LXX5AfrBTOUG+Rj/nOD9EvIRldMIpF4QMkh6xWHo14eZ05CfJJ3earB7m/hDCIlPJzUExiT3VjB19O3wKQNkMC5umfzZ/BW+DiWIBnp5DlTADuBJzHq+tcaZkSRhWg4JEtkgwKzGsGCfyyRfLouhyZkwKc6sgqYKmPKgHeIsw+ycQkNFgx+KDzivd7cnFwt45kRaOkYsQS1z8GI8LSp5dG8soewBYcSj2U3EyDS6q+mJjudQLGYZmjkzyuetFM5nvaQNj6mhI8JHfaUFlWJXmFrETDZHrQpdamDVDnmCQsRLHyyzaRgolrUJ6TTi1h8oFUQ9ho9I5jShRLh47HmiQPQdKqInufkJwO8jfIPJBca0uA/aoY8vVivQ9rAoW+ri9vrgV45hNNl11v89vnwgiTcwNuaORrF6tr9oD7ufjFfCPPigWI3Aplg85Km3w7vAW8BbwFvAW8BbwFzrYFuhLXxMputUjrEa2pSTwMqayDpPMissGcHlayYtbPrDlx5hM1SO4a1st8ZhvENiR/WKtCUgtLuI3otDAhcpmAYdbRkN4CScTg+C2dmzxD1AV+QS6dw5jqyLMOzN8z8Jq1PbKylxruuLqKJjfusoA7bSgrLVdumZhW2lvmVAilYcmFU621NoQ8yHJE7UcJe0gxVpaReyjIU7QqgsOm5lxhYXuVJGQhIZ4EgEVODzlc+IrYsj1xaZ/ULfmOANaxHSTD/STBsBXOCJDYjwh3CvaokPQueAjXiiOFenCwWD4n/U7r2p8IDORxy+QoQPKQxOC5eIRV6P/ssUC18Jz08tSe7/wHbwFvgaMtULWj2nH0nsfb44wA7sdr7HH3orMme/CotM1jZbVuZkXSJtZhH7eGwuyXHQCrbABHxoUBvKYs6Tprrxr4TUh9WHiPrA5tZXKwqsGHQTNXaoBJBvIspXIimERNZlL1lmsy0uyaa7oM2J+XxEyxEtyRnI0JQxuscg2+lsxNAycJ5RjAKbDWM5voBAdh/SR8xSmAdxsGe6nqnlsZsAlH2NbwlcRzhKcxeUEvmWRzePL5DRggGUiZRFSIidApVjusRiRsGLxLlUiObcG+YY3+9U2yABJEJKSokHPnPBQSPON4qtYz44u3gLeAt4C3gLeAt4C3gLeAt4C3QGABgNlERZ2ipufzEsZOaifWifUC21k/DqYeC5TNAuUv9BmyF9IyFCKvrzS+ozX3oq23K7T+fYGEqdbffZL7qRQwDMjLWnV2eVISq09tbVyqdTXHkQD94dQntjaNiwTXWXtFxLdh7ffc1tPsk5GcKovYmoqErV+XdJ0v5h8aCJ/v2gCGV7RGJpcO6/YSEd9MDkfAeVhYR7cmuhVd3qHzlKpeJYcHx1D7YJj31N00mwLwbylx/Mrmonsx98Dq5Xpa492SaunQml2MZgHSaWEAY5KPBUdgDd9sUi5sLzVAPBdXCNuR+4ojgch38AOOwT5V5TV2HtrcJLkYHB6BxE+RotwX3ISkclKSzuUac0tM90WTIu2dZICor0mSM5AFaRfnSkkaaHJpyCRuwUnmlsb1eUSYCPK27a4h1i7J2xE5Xsb2OBRyz3MWP6dTY+7Bxj+5t/p+rvv09cBv9Yl2D7ifxZvBt+nMW6Au3mqqHIVq6Ot54gvV2hPUg7b48PxjjU3FNsh9G6Aug2Ctwt26klcEpE+5/tkvNYAua+DYcK2bPQZUl2ifsOAlRzs9HAgPajPgeqsA9FqxxNFjH5de+orS4THg2cClOhkIAdDxwjPoDWvQhjFvXmgNnLDNXVEwGDIJgH0YlrnlcdN2a6giNLLCJjKLK3Ma3PAy7y0b8vzjiQdQRy6G0hjrsFC/GemzZVY1UGvqsLg274Y06cGRwGSM1yC54f4Bee8Z/CdvAW8BbwFvAW8BbwFvAW8BbwFvAW8Bb4GzagHWntcb3xPbukZrzoy7N/HHV45krhKTHPIWTPUQbC9TzjFA/bAQ/g87GnAe/XEis8lDll6aFdg+7240fdeisUdSz8wJ0BLvEQnsktanm25U3wFkx0SGC4lo1AthjUj5VKZy5zTBPtQN6AuQ31rTbWteWNgDc/d29tv7UqG2vtf+sx1ymah4WisvaE1tGMXOrlwPeMGaruH5wnOLhu+uuyFCnJj5kqBF93x8YUjOhRci1dW7BkWK1yhiflUkICLjO+JXLAfc8Pwzk30BYAckHxIOEq8UyS9xVb+DcBFdK4B+m6Rjj1NgmbdIDhesokrXXS9wHEIfjH/A8i5J2uLsmBR2wTU0yDFSmih1W+ktA/1zzwGTnQgEHCH1pW0mtbsgfGBMBEnkb6kTjAR5XKL1G3Td85KjgdVeJ0yiWvK2kJ7y4RG55zprn1MzY25+ctjd7vnJawPce1rfcgPjX541U/j2eAuceQt0tdw252yhGnphAXcMhJdXI1zBS6XCsvqkJQfQHBaY6GMCvqOFAQFQGe34xpo2G4xWlBSVwRp99ilNBtC1je9MGgDYqfMgoD2sGxCdUDjq7NAgit47g3JMYWpo2U0vKwmdGOtIyGQkJVMbB5xvcatly65F3ugNAez9s99owAwYAZwxWgh/S8s73apBFhB/QvI0qxpc85UMUjH6X1/d4nrrbpknHI+300A/KS83zHkGZiZGhAMCtLerXhKnPp2Wrr5nCuczq//OW8BbwFvAW8BbwFvAW8BbwFvAW+AcWGBtbdnNpkddVV1MkZuFkUg9B5e9p4lFiqwGTAV4R8IEWddXLSEIDpgelphA9SsNb4Uf7XVO0d5hgUQ2MHvfgFmkX2Jioy8p4SeyM6y0N7SOvtnyfWNoB4B7eOTRr6xbqYeIV0hnRJfXST51YC7/sQDf5EiD/AazuZo8aJW1Bnq/mHtoBwG0P5n+TGB4hTCCmDksiACulESMDjRGeZPY3eW6r4zApvND0jOdeK2vYfYj54pMK+trzsW6myj06pKE7YeO+ozA+3IB44D0tPuoQkRAT/K6/BGB9VnPI4ULKA7DX1+76cVRN7EkGVvhBUTxE40AqA7L/qACkA8pEdvMKbJ/BueI9p+Qs2FNNoXRzvUlK5t1P1UbAx7shUiFAI/Yi1scdJ6z9D33JPfd6yztjdeVV6LZpRazz8brPL8/l7fAebRAoqbJtTde2yUSF+IazgTgDqP74cBHLr0w7hLJ1kJc16nWgYeWEKooms9giod3bwmY3S/mH5juWZ2A8W2nJCQKB5vSAIVHd00D9kkL9prJBInnWvCuC0xn6Nnc3BSIPyIveFAvwP308pgG3QYB7Z2aqmxb4tMJebhhvzNQHlSQtmnQNSKLwyB9kNY6WctHxJ4v2lbIX02rBs9N05YbY9CUNx32AJOentqbcg702SSA0Lqx1FMbsA86v//eW8BbwFvAW8BbwFvAW8BbwFvAW8Bb4KxbYG7qhZseeuxq3vs3rqm256w319p3ufM9NzT7xADbQjR4U/m8YH7XV7W6ea0jCwEwQuxibVmh3GMA+ZDZliRdMjD7wJp8pXF/DijTXd+RbCHXGAz2pfWUSclw0MJqSuvRLQHaVbaN73ILgHe+AsENkh3r7oBUtyWwmXryF4hmz2fRcA+kKMsFIF9veNc1SgKGNTt1wNBnnUyut03AZpHqANq3FIlOhDlSOi2SYoFoVw+BTsD3mLTsp8W0R+8cSRa+Z71v0eZqO6A7AHiJgHDOzbof2RZIdUS8H6fQjkHJ5aCZvykZnvUN6dlrbQ8QXyp5WMDx1a1l+01WNoJzwIZHMhabH1SQvjFpH7UFCWDIhoD5q5tZIB1mO4ldcRzguCG6f2xlwLTeD6rXf7/XAtxXb136pfvDV//73g3+k7eAt8CBFrjT9zONN4wbhStnAnBngP6m/3c2sJxlwJ2wtC/GPsxrfTzmDPAp/f9k+DcaiAP2OxODGWmQpTIz5qEuLSnR4LKuQX/NBihAcbThAOvZNyrtkvdEO18C1I+lB3ScBlsNXPie1zUYMhFgYAxZ8gyqj2c+3x38GDBJmAIQjqIMWnUMirlJTpgA3J/4Z6sXRn3UufBYXniA+OD7YMLRP/+VK0sFYXeA8+jQcw4KXuv7U/9sg6XGf/Nc087QRraT//NGWmB9Tffx3H1XsVbsrnX/4I20gb9obwFvAW8BbwFvAW8BbwFvgfNrga3NDWMZh8DqebiSmz1/pehnrV+1bitEYe05JU11NLaRAYlGgr9s/ZtaS0JqSwqM7pREK3rpsMunNkcE/NbkrRap1LCgK04Jo8lZL1cbO7tYvxeR3lqNanHK+pu8ZUEpMsb2zoc9LyRdrRQLnUhz9MxhmR8GYGMTWxfvtKloU/KrwqIBycuLKtxK0bLJpRApPi27wZ6Hhd4kcN1KcZFLC0OYW54wOZikZF3aYt3SZe822ZxlMfcB9dGyJyKdepF3gTXP97DwAbfJ50ZhO5I/xymA//PSVd8Gn9ABIbbA9WwIeK8obdh1NnBOGPWA+pw3ihvknsswgOJtHVthbWV7jRJ81uo3RjMeot+8IhZadI21Yrkjg0OdS3KUgJX4cnwLII1xueN992zk0+Mf5Pf0FnhDLdDX9o7jmQllsgtlhjMBuHMxJN0sLjkzzclrXwDiMDFL3h3sS2Xp3pFqCfcBeF5DOkXe9qKN/UlCGTw2NVE7SWHQC48jWWk4CObWYQO9AHPl9LbBMrqdwTMEzaPf857j8DbnK7nHBOeQl1r/8hUmXFu0Qf85py/eAqEFNsSWmJp87ko0AfWAe2gV/+ot4C3gLeAtcLEsUCTQQOQIAS25BAeuM5RLyDeXy90GeAJowr4QVnKPCfen3txtfBeW6H58d9i+4TG8clwwl9s7ozvo++ix/r23gLfA2bEAEiWWwFFkrEIVAFf+F7I8nfna3Wr+nmRY+kwOBT13dN0T0v2moGVuhLWdXGJRqVQIZIsCapFAudb4vkmtNgjMRs5kXJroQVEEuHCISoHSHYnLtr4G0M5XYHBfqntLOuPjSuTZpr5wy01nxvLtat/BzO6rvwPGLuBbMjGSfgXw5hoWd5wByLDC3gdoR7O+Udrl9LRl6ueTSt7aq6SpOB3I88ZaGjAoILCtm0Y9fW+d8rqtCQhHgqVBoPy08qgNSsN9WRrpm8IgGhWFjjwP7SXf23EKPbxGGR2xt69fVxuWZNf6qi1pvPfY9UD+S1Y2WTvRZT+sQBrkHqHNLUr4it1xYsR07SOp/oBRL+RiYW3ONUumFqkdnAm5+MNh5/DbAgswV3jv2r9ySyvzbnzmmTeLt4C3wAEWaKnvc+9c/Re7zskDdnupr882wv1Sl3S2DzruguYkV3GcOvcOlSepvXD7noU2FO5qfE2FsQDMEhxOhZvsF6Zd+WuhM+5eecetl5zMQZa/tjfvW5hBRMfgJDzrJQCPsr1W7udCtr9UCzI0OFlIsQjMLUed+6jtJ62P/U9aZ+45/GdvAW8BZwAKgAQSC2jcEua/srlsSfeml4YsVL5dyfvIfUMeoHHJ8YV9AOzNjuQlJQGsNfmA9MqsaxY40UhiOvUZzP0Ak8YXB8R+nNInSSTomHaBUujohgW9XSQQSJhHpCb7xaTh2yMQhyT2YeF7IjBnM+MGbgCq5BaSCHYrX0+FmInPlAuINgHJVAlA6lVuI6Io+wWOBQzH3KNP/hnwCGbq3PJ4wUG8k7fGH+Et4C3wbViA/uvR9KdK/nnF8pUlkWjV9IxcZKPpfpNSPWgtzPePpz+x/qlODOp6aZcTjYDc6/SOFCxRCcOSOu2rv+W6aq+5zOqCm1waVlLQK/sud0Vg8brO26UcakWatyERO6GI84MKDtJmybqaS1ONBmimjx1TdPum+lhmmSQi5X+yqk453uLSaU+Z5nxZabkcAYsGnteL6Z1oetsIejPqD0mgSlndyig56hOTbe2pvW7rqfnVGYs04JyL69KuTz8x2zVqnFnW5xnJzeJ0eJUyLT14nAgA5sjWch0LGg9G0kpMq/YfViDizcgGOCOaYl2uRUlcLWpBDP855ZALf8v5zJSrUzLZEsnX8N4D7odZ9eBtlYrE+PHdv3NfPPl7z3Q/2Ex+yxtsAZjtb1/9tYupDz6N4gH307Cqr9NbwFvgQlqgqVYJf7dXbEJ5IS/wlC6qMdahENje/5+99+yOI8nSNA0aAQQQAa1BMKmZqqoys6q6a3r7S/fMOTNnd//BfprfuNPb09U9U92lsiolmdQKWotAAIGIgNr3uQ4DHMGAIgASIO3yEAG4m5u4Hm5u9t5732teLEC5LJonxD+Jt85ZCmBTszgfZxRa+6YC0AxYNdR6RwmcxuRt83Tf32Pi0jwLwdMorY0fG0g8tbbVLmG2eCVN4OEjQxQbNcC1Pm0ApwXGsbGMC6Bbp3Tbrs0O5/EAOkyOUx6AayB1w7ykRrQhzQqgCxI0EDRwcg3wLF1J3bT5AwB6WVy8VfJMbKxLGahDUkGS5pHgvtJVC1hOC1RoFCASUSA01CjZX22LzQvMB51NA65X8yj8vdAUEr7fVJt2lZpDyA20lJ8VgI9XZJ3RCEJ5AGhOAsfm2lZ5dza7Z/M/GM0fNAh4U1a4KmeUBIpQrNZ8kxCgzpzEXDQjfmE+44JnZZ2uo2/dyiFEdGpe1AUYUgHh1zeZQYFhTi94gd4U13FBY8gIbDlrr9nT9zDUEDQQNPA2NBAZF5fdi4V75t3NHAdIzrzIpzfwMV9FtK57zhL0j0Siz+a/1/wLp7noSUSzwjV+TqH+udyYUZlU6zxRSNCzzmRHrI34GLd03YvFn1ytAHpkXdQq5Sh5iBL/dvxf45fu/k67UK/6XlKWpKkA0Aj1RRzyUL4WRFmTcxOVL41ahaStGzJs8okw/mnlbpuXlz3e97wLjLZW9SMYXKc1DpKTsqZk3D7xKwbScoI3/TfqO0ZYbwAuLUc90zIaA/7DFY4xOdKp6t9xHGHNynqc4wj53fzfZuTIPrN1K/3i7zj1TtQeGtoW//6y0fbgbR/kzTQAjdKXt/5P1916zd1/+b9CItU3U2O46j3TAAlSPx76O9ff+bGrr91zQDnrYQbA/aw1GuoLGggaeG81QGhelRaWFZXiYAxyLA3gvQmAA9AOLyNe7il5LH4kb0jySbAJOAvBU/Nu568MID4N4E5fWPzXKQkWFBDl/raDp/gBINVQ1+SutX6m37bdskBtNkDN8trqaRoyzy0P7FcqzBiAy/cl3iybxA1dR3gukSLHETac1Md3uZzQN4B5uDXRQ5CggaCBk2uA5xYvzFYln4c64JWS5uXlpSkUxaUEog+m7xoQT2J7PA5zG8vyZG8y70YAd5sjtPhPyIg4JUMac2VjTbOMlXkZ5J65BYHrdQLSuwXAk2ivboef1/cUkGZanu+AIXphWUK9oZbb8kQclLd7zhdTfTl5Pz5WH1Z0rELGu1551V832obq3IzgjfKADBW0NvS4peKcK64czP/MJj9R2eAKMlSv5pcNwOFakuYxZwN80R/mMgB25p5CcVWA0YZ5slIGyCWpdwagO9STGFa5hjGLXMfmfKgbqRMPfOYtdB6nRWT+hLIAAwHADvXB85yVEQRvyyBBA0EDF1sDzBEe2GZ+4+9S4Ugprasvw7XrTkC2jILlrgUkLmg+LMbOl6N7pY0N4zA/eN6jTdo4qC++T/7Tj82Pzx/3nwDsTu8ADJrl+g7P/abmREyd5bTC/BgZRveu551ykAC0H6fvzKVF/kOZq3+lffPUt74dgPeN2DvFkrHqSKkwt3c2Drg2OZzUyzA9uvhUkWEXPzK2dBzxv9NtfTKYXz1w7R0ve16/1yrx8JXuzwW633BTSpY8MffELWQnXG5tyYxM59VuqDdo4KJooEYYRKI+5Vqbelxv+03X1XrdJbQfP2hPfFb9Lr/jPqvaP9B6eOkgpS+eg9Rx0vK+nje9zl9/mT7f9ljZsJH5nc3Zce/ju9Ln29bNuxpnaPfyaaBeHp7QG/A8PZz5i3FnshnokFf21ZaPBRYN7APcAUyaRHWAFyUhtWyqvACYJARIAVrB1dkk7k5A5ojSoEJcnm0CYgTs6JnlXLawYM8w4AzXcI5nBY9tNhMI4A4ADSAYAE28Pd/uQZ/UhadqrYD5wuaqhf9SluPMHSSoAhSiXQQOUd8u3qVN8jglERSeR6OZxwaKtYj/clCgGHQPpcJbhaRUSYFuJMhe3QHpswpDXpeHbN5zgaocXKAAXdUC1/ObK25NANZhAggPvyleqgd5PB12fTgXNHDZNcAc1ZLoMmqnBYHgAAGnEZ7txupmGdI2bI5bEaetX0tk5D04vzbhumVcS4jPd0HJ8KCGaU622hxHXzB4JaqbzDNwTYA8UUHw8AJKdyT7jcqARHpw9FZUPH2tv7SFMc4DOJn8jOajIQOamfe84JWItyX/4XKu13yGFz4elYAlBwkeoHg19jRe3Qek+/LMJVdab7t2cRyzkaGdjKgCXs4/MHAG7mWiiBYF6o+JDgFAiQR5HQL8n8uLdVWUDkTaMO/zTrjR/rn7YeLf1f+0qHBu6V2Sk1GgSXNWlbs39R92fFDRBNXSG4KnK9QGzK/ognfCtbZPLDKAeRujI+8i3h9P5FkKcBQkaOBD08Czsb+4hYURl9DcU1l1eQzsfi59k/t11LUHn9+Sc8SirevepN2zuObgvkW1vw6272/1qOv3lz7ZX2dZN+vopvoWi0gg0nRO70uMHJdZkqkud73nqyhnwjscCO/jhvpmA977Ou7YGiWKSDjq2/MOOx2aDho4Mw1odao9f6XWljgAnjfQ7rsdAHeviWN8NmrRf631U4WmrSis7f5rGxyqIPz3ZsfPtYifU/jaj4fWyoYEfs72hj6jVziJVyYgTo88R7H+4iE1IW7OuDfPoQ1f8JNsNtlQzokXz4M/n3T/7Q5o9/W5jhPuvIHULW3kmqPQPG3C8BAbFa1EaWj1adXIONlwRzQRb/aiA1j7We/fmyfC/ak/nLZL4foPWAOA3e3idCyKw3dJ3IpnsXiG3qWmst4tiJcRwMkDOIAgywKKSXTlBQ7jK+nbu4tRnrdR0bfM7NDOAKhfb//MwCk4fQGkeGoyquel5mOSSiHNOnen80v39eg/i/uxQ6DOXQNV6AuhtYAzePZ0CuwH0LGEYboOXvmx5Wc271hFh/wAoAa8Sat+wn5ZrC4onJlTa6EAAEAASURBVPeFwCRe5CS86k0JiBKIBk0E4/xp5o9qNwL60e26+mAgX2OnAf1LAqMWVqdtPKUel9DPNKmtTwVeQQ+BHucF0o0KbIP+BgPG1PKwW5MnbIO8OOFmhmqCvmFEgIt0XO+IcgI1xJA4mZMCoXCtXyf0982mo3LVh2NBAxdeAzyHPLPw9wK8Qq0yqRD90wge7njm8ayyZozPp3ZMdC+E/8Przjonh0e2qAnwcodqpraqwbzdV+XtzjyC8Q5DAM8rHu1J5jOB3qvrGdEejCmB38yh3S1qvmFscK3TN0HSVp517R1FBmEMBORg87GU01yk+czTAJSrGIMo81KjNu6A5Ita88alPdnjOhr6bVzokrkYarH2ZMboDzCq1ooWgjWMmrU5B3AdqgjWxnAsQ5E1qPUY4Do89QAuGCt5p9TWJXSPhrUuU5JA6WpIEQNUNLb0zLpBcsXB1G2j54HKJ7quzpIFDi8+NiPsdYH4rUoeiE55PwUJGjiNBmpqE0bFhsH9ssjD4d+7rPI/9DUoMuQSAe7vQr+sjR7LcSQ+l7+LfnwIbeJd/2zuBxtqRKGD8fdyL0x5B1Vr/X5RhHf92wIbL8qYQz+CBt6VBi4E4A7gcWvgV25KCTgusrApw1sSYWNSTti0WPbtY3pHsdmwsFjbAJWrsfwxNkkpwojljZSSp2SmVmG9a3vgVfmrLsfR622fubQ2QRktAn0yTby7yNaOl9R5CR6et9q+sAUziV/wDPMUD3irHWVAOWm/7nR8ZRb8SXHcnWZUfAeCBA2cVgP9ohHoUggnIO2TuU1LUHTajUVCHp6qzuXkAY5XuhcAJzzKff14H14VxQzA9cjiEwNH+lLXBKJ8LEBJgJO8wz1g0iov1JcL8pIUQH6z4xeuTX+PVT6xBFQku1pRvZ7rnDkbACclsH5cvOiE1RIiDGB1JX3HAPgxtcfzHQE0dwTuQK1wsAAGdTX1R3QK8s6cUuIq9NYucAlqmIXVKesrIFBFTYWMoS/NezMemsw4swKoZlfGDSzvS99w3dtXd0C16dfAvog3uUa0FHjCb0tXnxpFBEZaP0aSrmKEwJCQFNg+JyNHVomzOuU1SqIs9F3Kx45u2gSWYcDAcDErzuaU7gVJHo3+4mA1hDNBA++NBljP8ezg+Q0oDbf5aYV5lGfTpMy6xeY+JsedteSK5jm83Btk7G+oiTyw6zWHLK3N7EQGbRuovqZoHahq0kqgRyRMqxLKNcgTviqj5H16fg8WWiRTRKW1yG8IRkjjcBfozxzSqLqalTSqdUPG12VR2cgIUE6ILoLjva/yuuawAQP/mae8sD4FQF8pLho9zLI+212vAe/Hyd3BXM18xSd9QA+eb5k24BgmbwX8yX3N1xRRVGe5L2ZXR+w9AujZJ6Nna323W8nvgenMg0QXEMGwKqNBXQPUYYD8r9Mh+LGEz6CB42igteOKu93xpUsn9xIWH+e6d1mGRJVRNM9pdiHvcgRvt22MokHOXwPs9d8XJ8Lz11ZoIWggaOCia+BCAO5Y2D69/o+uMP7bi64vW5Qf1knoDABQ4TND8IRMKDu08ZbJcxTeXrct+oJ18UZuvb7AYaNHoi02GHhFlgtztU2RNmW12hzivUiIMQALCbPioBabx4j/csuSjUBxALILkOLrpT02eHgO5eVx5csYP6a4vugrG6uIHmHNjAkYFSzcWddV6KWYK66YZ1bc+swY8BpCD3nRGZCIYFvhzYBZbPoI40hqU8lmMy8wriAPJo4nVI7rSBzTKM/QzXy02ZrRxgrkDqDOCxsk9Flb1ah+idJBG6m4eI5O+kcIMeDSqjZ9B2U5H2y6ZbrEazQKQ9Y4pbNPu/7WQs35HYoZJGq72TyryCDPRjkuAIh4rUHlQAg092KlKBBfHmkInvSRFz2J0lptQw2/KPeBe8jvK9ps+hA6NsmNGmsN9BUaa2l78bYv0+81NfWup+eOu9bx+aXo9vTCCzc8+Z0rVG64RMPrtB+XYhAHdJLEnXi5G7B9RkYcvL1NNE+UznbxI4Dm8KrBWw5ggmCIhI6mvb7HAHc7qB94VgKYsCAHMGmRca5Kz1dG4PKAzjMn4p0ZlyWB2yRrMlGXWgVWkRhrksStao8xQw3TraSEADSAWgcJQBpgF3NAtjhvIFBGz3ZbstfALwB3BFB9UXOybzc+Xs4zN75c+kme6hM2vwB6J2vSLtHMHNgoo8f3FDOhLsD8xbySU+mdAsUE8weGgrgwz1AP83tOnq/F7aLpq7vuijz/odnZA564DkAM0I73E8laFxXNsyFDBgbPIEEDH4oGeF6IZKsXvQtz1uwZOH9QJ4AB73rWQ3EBiMdQThkAb2TNAPeMOVIwpzEnASZjcARojtZqTQaOYUzjea2Vp7fRsGje4rlfFMf5QVIlMD2qs2jt+qk54nB/ssPh7kwH19s/dZ0NA/J0n9X8cTDAhOc9ID/G0Q4Z9niH4HCC1FYIxFYjeLm3KjKH37c0ZzNX77wVrBzzqJf47xwzCi69OHh3oKu4sGa0xIBaExJJwKosK8Ms+mSuXV0XhY/a4z1iVt+diyMO9y0r49dXu++peAPh96CBE2qgUhRLddrv7RraTnh9KB40EDQQNBA0EDQQNPD+aWD/bv0djo9EDgDJZyURQNmssPoWt1SYFfB5uNfiWbVLuO7VVvFECuDJFr63zdat9p8byL0NaEoGXG0CCLGdkndiXKBM6NfGBbB5QuBQfn0/aOTLkjgLgB3gnA0PQAp0ABz3YbGAMVDOACwhywKE4AolMdbw4kO7Np3oUHs35NEUJaWKlxkThcqgvEUJ3UXqtZGiv4BHcB5bUi15Qm1rE4VhYEwcxPCQstFpFS3FYPNNbXRE+aCdEoaAJoU/L68tuJeL9xVS3K/EIUMC2JTVXJskMqqPLz+1zOX9TUpeIMAdgbJheOGhNr8TbkC8xgp+cvdn/qRNrHhMFWlwTeHAjfrEq4qN3KI8oF4tPtgFqW+J2qe4XrC/k/Vpab/SwPYnc98ZUGeN7PzAG6q5gRBtZV0X3YU3mGwU19396T8YUA7lBELbeNbCdeo3kQtK/Aithd8UQmnBd44QxGbx0LGRBOh/OPsXM2wMpe5q/FFo2e3OL9zz+fs23lxhRUCgwqr1/9XSI3nAjtl9vdb+M7VXb+1tCnybV2g59/GyS1V1rUt3XHODnZ9ciqHMLg270YmfXKqt970D3CeXX8mABgXJhoCWs6GUKQhUZg4AzAbg4XeEyB48ypkbMCxhNESW5YnovRjxjHTuqqszMMVO2w8PmPBHHDDxzx5zEAB1XDAmemMdm2EAGsAYABraozwAjasANEocDrjrWYYKAfCqWwmQOhtFxaDBQe8AmOQFsAhQyLfrj/MZUTFERkBA8Iz45qGXADTj/YEHPjrx4BVj8uPeloe7rxP+4rjQp5oKEp7Wm9cn8yLvVbzrMaaUCnNnjY6jO3QElU1RcxZAIQaQIEEDH4IGeL4wnL9aeqDh6vnaAcFPM3bWEqzHiC5pTXTLCDilZ4xkpXIU0BoHGhbK0C7CMwi4Tig9XPL0I6P5EaoZhGv6m2/Y8TElTWXu3NBzTXlNCbbG2IOu7ZJ9Pxrl4MC8gMESAxtrDIR5cF3j9Vzv1ZqzmQ9J1sqcdJigt9ncmEUCtmg9GQcaGUtqu11ru5fq67T6J6Om1oQFzS20RcJShDnLi3ma86LYEepH9o7snNAHSQK95DR3oa+kohQXd+jQGC/zMk4wnPMS+bns/e2Ph8+ggaCBi68B5hHWaMwhZ03zedDovSHQz0cHlQvHgwaCBoIGggaCBspp4MIA7uU6d5pjcJzfFj1IVXWNa8l3uUezX9sm4jR1HudaFgMAqXgOIryozbtJC/8pbTym5KndK95uABV4Jb1EFDEkzGpWuVcGHpt3jy8Q+wRYB1AH4J7TZocIASgTOMYGD08mNnh4jWZEjTInDyT4SdEJAA4gC96dPQKLAM+nlkd1ncJ9S8oA/APkZ9bm3PSqOD3VHkBRd9NHqispfuVntnHDSNDTdM3Gs12x5Qa0KYSDdFRcmni092i8eHPRTzww4VhmE/RcAHWdgKurAtbb1DZeW9OrowKd5OWpzeXo4jPzWsXjm74A0qFP/l1v+9zGDEiYVd+hUegQ0M/mc1wJuACO8Givq28wfY7NPHd96ndrY7dRMeAhHtcv96hS4FVORgwPZqFyFlhx6gvavtX+hXmFQlsBWNbTPCTQrU9jysnw8NTuFG1X19datMOD6WfGFd3a0KV70uPG15+5iZUXNk48/UkiltfmlGuaEjVuXtz1q0qAmFFCNLxZr7f9TPe2yagpcioH3UNXY7+NdVq8zZdZ2BCzSa/a2fxf9LEAxMAZG48kueh9Pm7/SOr5fP2eFT+Mu/e49VEuI4/LLRnf2vTdn5A3OV6cSKc8MqGwSde1y4j2RzMEtul4k+abRYEzCEZFhOcqLoDI5cRvho4CZ3iqAWjwIgWgWRL3Md9DABrORQBNuRaiY35OIBpneOmx5oAFe05rauoMtI5fGQeF4scBwbsaBl26ocPeCcwb+LlWFioNALPnQnPNntBqybjjp3cK8v0073ydg3ZnTfNItQD4KnGzlqPK4XsMlzzvrHoZve39oXmWd0V8HtzrR/gtaOD91ABPlzfgncUIeX5Iapqpn1PESLvWDV/ZOou6Wa/VyomBaJh41ElOkSsA7A2NSQPgVwrL5hzBNTzXRLe1690/1Pqx0aRUVpIsutXeR2ua0zDws6ZAeKZZK9A2RnxoZ1i/zYgXPa91kgfcWftAxcWcz/koyrDZ+uVBeKvwgB9E7cGvTu4IIiq9kMeoq0lJUBX5Q5QkSZxZk07I2WR645WtX5jLWQu3y/gA2B45J+wB8ERFcl9Yb3ZrnQU9VzmBboZ1JuOt2DESdIovniSzeODvN8CWzKPlKgzHggaCBi6UBpjXPhLtIE4JkZEu2pvhmOSNkufRYfadIU/WeWj2w6tzaWHM/ZD7Z/fFrf9meMiHp4Ew4qCBD1cD7yXgbpBsJd40eARXGpBgi3CBC+9KCutrxvUrqNstC+S2TdAOKA9ATvJTwHqoEubWxm3zU66v0JpAj8IuBCAY0D5Z0yLwqMMWInh545XExofNBhuRBXmrAvBAbeIlUZU0L8+8+rUgD3JLgFVShrIAMhgJ8NjHE5R+A6YXBYKxGcO7PS/wnE0fGzy8JfE+WJV397w2Ongz1Yo2xLe9JUAIT3BAIEAdqGYAl+Aq5XNF49nY8XzKCAgD/CoFmhKiVgGYW9VmdFyg//p2wfpzt+vXAt2VgJbkgP5eS08A4wDx89VTrqWh08B/NaWxeW1EHqf2F65iJcBWvH10D0hH21DPGL+oxvhx998a6O8Bd6tLVeGJxkYWj3QA93rpBmEjTlAzAv2F3yTisfFKnuts1tF9Ut7xtMd9pm6MBBvylL/T9Ssb62UH3E0B4ceF0IB9txRtcpaCYQuAB2/22x1faD6a1/wgTnXNIxi4SOaJLMqY19N0VaDKVVeheYi5ECMaz850SSRQ6fPp+0tiJQSjZa+ieyZk4CwneHQyL3YLnKFfRqOjeZnEo0ShAND4+ar89VvmXdopHvcu9VEPr3iJ241XeZhInx1KmXLX+mN4s0Jz06loH/iHMbgWNRc36XmvVdRHVs87iQKZE08izMkr4jaG45nxkJg2rTkP+jESP8fBPeqFjxQqHubFPosu0vym9xPUEERDBQkaCBp4Uw3IsCfv9Zfymu/ZuKJcCX0yzPfbemZ9o2B84+R/8JE5tMIzvyrQvWWrU+uqnBkoPVhMhMukGdg132gt0QmQrWuKWttMKtnzrM2l0ZqCunD6SAmc2tK6j3UXgP2I5ieMoN67nHLQA5I4NFoPET0TzU0TWrsA4h9HmGeI8utSXV6I2mF9xpw+1HpH61HRYlFOjhW0QQQgOSh6NA+TGDUrz/sl5cRok+OEF9OHDMHphnZzEIH2h/X9ruwMF2qxp/Pfq56bijoatHmTvpN02xt5d68JvwQNBA1cOg3caP2Z9p8dtlfNaU6AchTqu1ty5vpx6ve2ZzqfQckJQ3s8n0/sfNoItX4IGsguzbjlzUn38xv/JQDuH8IND2MMGohp4L0E3AFIAS9GBIgCYMytTmjDsR4b9tv9lf7A5w23ZLUMAWx+4kGygEtyVDKB9oXQ4YO8LI1ORp6YhPsPtNx0vUoKhRc0oFHk+Z4ycBkPAMAqACS8vUupDSrl4c7GJQrvXS9bhg7RZ+gFNtR/BC8D84JSPwe0uQEUxnOdTSFge5XOMxT6vyHQmLbhcOcTAUDqFrDW1iBOT+klS7g0myYd5zpfjoPUGQe7uR6pq4z4OvEGWxdHMeWghmDjCs1LXLcA14BQdg/2fQdimzZdASBPmTqFXAO/E7DsBWAOwwJGh3rxxVP/qviRvU7gVkYPe21Hu0DfNvXshT5G7UbjjMrR/6qdsGq8xTydDRqhPUoxVt8eY93fHi0ECRq4eBrgmQL0gFqmVxE1cKTznK7kMxZ5Aw8xgmf1k7lvlcj0toCVoV3AZHjpoZ69/R7uB40SgBhDGLkOoF7wYH5pefqEV/qz+R8s8sS3hwETQIr2DgXcdf2ijIEkYe2UB+c1GeGYJxcEFu0D26PHu7R5+5tnHuAL41qvIm+IAMAQgG4AlUbkOY8BpJQypmxlsYPM+XMy4EFH0yIjLoaAghkRJgzs8oY9fwke8YsyEOCdCsUFBl30QDSTp/nxZcNn0EDQwMk0wFxDZAnP80T2uUyMotHTEoAoKdZHpdQ1PPOTMhRCJcfvzCteqIt1x0vR5mE8A1BnvoCWhrUG/xGA+hcL94xez1/Leor5hfpwEkBwsvhp+k+aY/avhSgLbR1rFtosFeYHrmMO8+safif/Bn23Pu1ci7MGBkycMQCsojFHeWyoe0yGAgyyrIHhq6e1YXmsQs/l14JPF75ztRnx3e/Q57CWxVgJFSHraoS6lhWJ+Uh9Yz3MkBgr+TzQI4KR9dvxfzM90V9kePGRHCee7rT9+litUPgRNHBMDRSLObewPOkSrUn7zh/zslDsCA3gZd6iaEAotB7P/MXmBvahdzt/bdE79eLNX9W+CMHhq1HRkZuaQ5jj/LzIPEdeL6KYbP+kNQ9RnfVyCGPPl1NZPy9AvcVaiPnDDJ1y4iqNViQimahy5h5oEX079AFnsgY5UUBDitNJ/Bzng3yYGuB7h8NckKCBoIEPTwMXAnBngf7o1R/ccnbKNafOJrs74OSU+MbxIMKb510vpf2LnK9Y6SaGc2w6AEs65AGF1Z6FAi/7uACiQ3uA9zohwSwEEKU7dXVbCeOLh4ZhZWXJQHI44fFUREjcxQaNssjaziIAoAXAHCktYwfVt3h/8Uoy7yR5D7FZgveXkGReJGzEauSdyXjwkiS6AAG88jydzfK8xKsTYGyEjZXGnNaxfbJ7s0o3glGpwiaJV6N6/WaRcGWoSfC2R8NeDtO7L8MnumRhRLhiuzzHZsTjzrjRz2DqNvYA98PkfxhFA+Up5wWvd8YaeYOdoO3donvjjHuecTovSohooRhFJ/A7Y6U9ohPiY/X9CZ9BAxdJAzzjRGJAlcQchKfjpgxlzCPM/QjPGgD0A817EWAiTnRtjDBA+flnUR6Ufx37l32bl5cLPxloEoE1W+7B7J+MLx7ABoAHsIeon1JgCzCHBKERHYwoGBTZQj+j9qIcCctjJESNEvARoeL/pr+UxZAwJXoE6JCsvRjoFQFNYyq3Z7jjurhgLJzWvD+nujFWVsgYi+cretkDsiJKBMbuI39o+/n8jzYHoCPGYO8PA9wA+FYVRfSTRcQAsO+Ce+haczMRP/vKb+YsVwbROJWaX0hECM9xZLSNwLF4v8PvQQNBAyfRgOYWHC42AIfFt65/fk4rVwtzDjkXygnX8czzTBcOqIe1GHPLUcLaCGeKk8pB1wFw8y8ufiwR8L274Nktwjy3pv9x2V8DSbBlnNBcvqsz9bucfpjTGY9f48br5HebV7VujstxKHPi5cPvQQOHaWBxdtjNjT5xjb/4f1xH+sphRS/MuWt9vxB959MzzaF21oNjHoH6jmgc6LTmlafB1ota72FdY/2FsLckWoY9LbMNa6HninzBGaNSx8itFc+TNaI1XGN1SlSjnaI4/cnWhKx7cCYD4H8294PV/VHbp+ZEtqQ1KvN3q5wZcA7x9F3Mb6PKQ8YaFxqt/ubrkSOa5qSsnEuGl37a2R9aN8OPoIGggaCBoIEPTAMXAnAHGLn/4l/dlkCPswLcuY9409hb94xvKgn3ropLznvgUD3cmiRCfRMBdGJhgNcOCTlJdIrFPAoR3qsRoB1OdbzWAU0AgbwQhtsvagLO16817NABbJn3JCA3QDxeRs5FHMpsYgDI8Wq81vqpAHx5dZaUoW5Pe+LbgSsP7/WkrPdp8XEWanLiE+8zMOjJ7DcCrvNWb8RZ+gt5thYU1txq/OtWhzZLAOP0BaC+XcC1LY503NyS9HNb943FEguXeXlrAs7HZU0e8+inWYlYbyghLd6xLICoNwrRjryX4tcc9TubuREtmG63/dwNpe9Yn9mgpeQhSjQB/PLe0xaviEaB3rc6vrR+QN2AkOj2JAKvKQL9BaAZsl/fCkmXgYP2ANlvijue8GjuNZtexnrZZb2Yd5Py2KsrVrqbg7++7MMJ/T9AAx54ARDZBU5Kyp4FYMLcGAfpfbslTdmfh7XHnEzUi5fSvznu667YfB1AM4BN77WjxNexbm29Xk+8HV8X+tsPFJUCUHsA3+vgHt6rpYCe6hNAt75RtM3kQffHtx8+gwaCBt5cA2fxfLE+OpfF7ZsP69ArTzvm015/aOfCyaCBM9IAURh5gbvekeCMqj3Xau4M/b0r1MpIJyPeRZZXykkD8E10NBSqUKYuFxdsL8y6kv3klfRdc/56Mve9RSt/pAT0gzpGDjfcmkrzZC3l5lyxtiDaqyuuU3nEcMKA7pQ2yIdB9LK/bqsq2lfWyPv9Sssd1VVrTmNF7aXBA/qVq4jI+gEB/hgSnwusb9SevT91w60LgH+uiMogQQNBA0EDQQMfpgYuBOCO6vEwhubkMggvbZI8xTc8WfHmwkf5psKGAjAVqgK8w+HUBUiOJ7rDux2gm+MAtHh1eqF9AHRAczzV4W2vlkW/o3HAFiKWOFXAuG1cFFrMv3F5qCPp+g4Lcy4t4+uOfwJSwSWOBwCJO4GI8lrsTCvkDg8n6n0lztLB7dvyApdX9oaSxZIoVqAynlcsYKBMaNP4rrV9ZuPIFbLiKk8b5z4Lp3l5EcDPRzJSPBfwxo8LbeC1MAgwLmMC4P62vGYJ2541z/STA+7Uv5ybdY+2v3WDWji1Krkp9xdDyFjuuZsUfQTtIk/m/uqGtMBKK4KAhR9tD4saYlbeqieRWelhQIkjB9I3zMO03LUAd8/mv7OFJPQQrdIbi3qoNuYUdu6NFOWuvQzHNgTyzc68dFWbAXC/DPfrtH30z9Bp6zns+rfRRrz9s2jvvAC0k/btpOXjegi/Bw0EDQQNBA0EDQQNXB4N1CqnDt7fboee6aL2HOer3JTyW4h+L629EHvddu3Tmmtb3IOZPxtdDB7wRAMS0ZjbJsl0Xnu5Djl1iWZqRwDDfZ4sDCNbeZXVHpPkzbWiJCW/ULWwiGnLr7Gx5yym63FgaBTla0Lg/qIc5GzPr8XbQ+XqwGcslSCXWa2cpBYMdM+J3ovoHKK46YOPXPR9CZ9BA0EDQQNBAx+GBi4Hwn1B7gVe1d9P/u+yvYEnEs/K9c1F8UT+q6DZCPQFCP9m7Le7f0MHgCc8/ML8vpSfNUAaYBWwA775JQG/XI8nYlxYcGRU3vNrxs/lBNbDSQzVCFydeOEXRU8A9UBBoHFCID5WewBsQHO8yuGLz+QXjHeT4/EyhC0/mv2rmqiwccXbIinfE4HARv2g88ZPr0UFfWZRAQf9vHiBRwRCM8akPNwBrwm7Y0zD8mieJLGpBK8KeN2Nw1Pn0cG09LOkkEF49fCYx9P8npLiUApAHlnb4SmtFLdftSgdiJKgrrjOvhv/X1bWH8soYVfE4blHZWEFdn6gl4gHNKNFlige1C/6D+e+RUvslKPtZwL8aZvFFeOiHP30AvVFXIheiOgw9spMyHCBkQPBe56kY+UAr1Xd26fSN32q0kKQexVv75vx38abumS/61tjHrdHewNfhIF1tV51g/nP3XrV3n28CP0KfQgaCBoIGggaCBoIGggaCBoIGnifNFAralQAdvY+5ImYlmMV9IRXRS/TIgrWlkS37dcYM+WI2kYqK6u0V9qwpPHeg599us+TRRn2dvPKJdQvJ7J2RQ/jgIb3PHSE5aQWClWdKCqXhN/zAdizP22rIjdZhZzNWtWHpP0OVSCgO7SBAXAvp9FwLGggaCBo4P3XQADcT3CPAZTjNAPlLyWj+R4VwevXvB7SH+ejxOJejAG38Taw2itFVvzQ7u9x3k5C4BLVna5P3tNwfQL6k0SGZDJT8sLmpQ+IDF0KIPyqEnISBhkvA6DL/3IC7ckWILNYRCPPzL1SJKfFOzwlupdlWflJcEU7APFZeeabR4FcAQ6qm5oAyPHsj9ftgfa9liKwHgb7YhlKB8rF7wN/03bpMY7HJaKZIHIAhtTyFA+UjxZvtB0lW43Xwe+l7ZRr2xKISfd+nPHvQWl9tKcUuK4cfUVpW6XXhr/PTgMd6SG3tp1XdMjzs6s01BQ0EDQQNBA0EDQQNBA0EDQQNBA0sE8Diaqku9H2uXms/zj179p/idNdEd6e5rNazk+ZHVpOnJuIOEYa5GiG0xaJpH2usnieLMqwR58T93qfaF86GvrlMNbolgrz+6LLKeeFPR97Q+pGcBaDkobI9+J6RJmI89To0hNzgIMmlmugYg0SNBA0EDQQNPBhaiAA7u/hfQfAXdaCoX61XnQr3QrB6zEP8HHxvi/Igx6LPzK7Omq0MwDtCXml4yVeWsYKHvDDA8Xx0xybyr6Q97cWO9XNBuLjlUCC1KXcjEDv49G9lKs73k7893Je4fHzb/r7ceo9TpnD2j/JOKnntO0d1pdw7mgNsGgnSSZeK0GCBoIGggaCBoIGggaCBoIGggaCBs5HAyvFjEVaNwrk/rjrN9rfRvnOoJbB2WyxMONWlJwURy6OLSunFzIo/nSA+McWrR31bX+erOhYYSsv/vZp15bstfqINC+31+LYaj6iem1UvrRrrZ9Z1HVP0xUD9R8vfyuHttvmJb/SsGxe+N3JAbegyPQXijYP8mFrIN3W53qSQ7vGnw9bG2H0QQMflgYC4P6e3m+s6ePLr9ykPNordzy1txQmt2He8xHMu6owuJfyBCArO17xLCZKy7yJerJK8vls/l6Zest7579JG+GaoIGggaCBoIGggaCBoIGggaCBoIGggaCBk2vg2dhf3cLiiEs0tiqPWtXJK3gLV0Bb+lQ0nlfSt1yzcmclladM21WB3aJNXbonsF3R0/r3VMlSr7Z87IZUDucuy8ElT/OjBNB+Ojfm2pN9lpOMHGgHCQnmXyz8pL7cdp0C0+nbqvKQja+8MKqa59r7co4+EJWeVW61KTm7BQkaSKa63I2eX0Y5E4I6ggaCBj4oDQTA/T293YDnLAQ2D6Gapgxc7WcthOidR71n3c9QX9BA0EDQQNBA0EDQQNBA0EDQQNBA0MBpNFBTm3B1SrxZo+Sdl0UeDv+HyypvWN/V5gsLuKNLcqg9niWXVbUj0Stc7NCPstcEbEeW1mbcPVGXVlfWmqd6RI0a7XGhUiWPFvveUuFYZi3Ks8U5n/fL/x7Pk2Vl5bH+cDajPGa1VpXlD1P9nFvITRqdarWiYcmn5s9ZwfDjg9YAzo3V+u4GCRoIGvjwNHAhAHcSm9wc+JVZmD+8WxBGHDQQNBA0EDQQNBA0EDQQNBA0EDQQNBA0cBk10Npxxd3q+NKlkxGlyWUYw7o4zvHENpfxC9xhwGx429eVX6uwmTNwu7S7UQ6uvMB4uNT3C38flu8KR7GDzpcepy941xfVl1KJ+rCmPlx0jZb2PPwdNBA0EDQQNHBeGrgQRMQk1Pzs+j+6lrbB8xrnmdVLshT/j3Qpl132xnLZRxL6fxk1UFNT73p67rgb/V9diu5PL7xww+Pfu7Vc5lL0N3QyaCBoIGggaOBda6DCVcvrtbaqXlR7r68bWYeVW08edNyP5qjzvtxl+IzG8vZ6+j7p7u1pLbR0mAYqld+nvrZRz/jFpGY5rO+X6RyA92Fy+NnDrjy7cxehD2c3mlBT0EDQQNBA0MBpNHAhPNwZQG1NQrxWF3uR0lTX6j7uFDCosCCEF+q2eNGXlZRlfPmZyyrk7TTCBqCZJDCytC/nF3ZaOE2NR197R+Mh2/qjmW/cSnHx6AtCiaCBM9RAlcLrWju73ZWuz8+w1vOranrxpRuZ+MGlWvtdoiF1fg29RzXHgZSjNkpvb9jxXjGXH7Q9isodfP7t9fjdtVSqg+PqrnyPo5whlcaxyrvuKPGtRXcofp/8mcPu31G1h/NBA+enAZxJOhp6XV/qI9FM1Nsss7FRcFOrw+L1feUqtJYcar3rWuq73GT2uZvQsS3l2QGY709dF1dx2o1pbVmOU5gEgn3N11291s5jSyqzNn3kQKC7aKpvsfVlUV6g71Lqqxu13m1x86tT1qdrbZ+5pdycG156YMkPz7Nv8Dx3NvW79Y2i+2HyP4x+8Tzbe9t1N1Q3u6ZEyk1nR99206G9oIGggaCBoIGggaCBoIGggZgGLgzgHuvThf2V7X2l+OPgd1vOL9pmqb464doaerRBqlNSlx+UpGXljftPApYBZVWfXh11WQHucWjhjSs94kI8MapctcbyutfVEZeG00EDp9ZA9LWrvDQeQSRXIrFwZG479fDf+wrSiU53s/1nu/fXc1quyjj5SgmbS0N134ZCmPOutX7q2hp7dpsjwVZ+I+fmcuNuMvNKc++W9fl662cu3dAhvs6/aE7+8AySiZom6epj6SZvRuWEQLL+9A3XoOMI93NDuUJ4H06vDO+8t8q/uarEadrR0Oe6mq64Or03C9L3xPJLNy/OU0DGcpKqb3NXWu6qvaTLr6/aO3a1GEWXXGv7xLXq3Vul+zmWeeqmsiPnljskDg7G+V3L9TkcCxpAA4DpLXKgGNL3d138vgur01pByqki0ep6mj7i4dEzM6ak9pW2fmxN9DgS2S+Khxip1MqMZ2bPrGSH9/3guy9W2GOt3+CVvt4uw/Z2hbXj3iHgntDzfKvjC1dYz7vF3Iye2w0lHlwWDYOoIqSX8xQ4oNsae41/ubqm1qUTHca7/L4YVZtqW9ztrq9kvJh10y4A7uf5XQp1Bw0EDQQNHFcDi3Mj7tuV/9f98s7/be/2414XygUNBA1cfg0EwP0N7iGZz5/Mf6eNwZZrqE66wZY7Bgg017VYIpdETeMOJ5489+WptKIkLiRvQaoralxDXbNtxtaUvRweOITNEKBCTWWdY3PPhgRAYlNABF5JidqkbdBW17NqYz9vHBuIerVJW1xD/+Keg2zYCHNMqK8bunZFm7otGQ2CBA0EDQQNnKcGmHuYnzY21y3pFYa9es1lAB5N9a3uh4nfWVKp8+xDubrN0CiwarmQUd/y1sdkXdpdSd12jdVNBuxqwnX5zTX1e9ltbX6Y8yX3r0J6AthDABEBAuF8zRVX7D1Tr/dTe0O3axQIP5Z5IqPFZDmVO4Cg9mSf9F0U0Dji0nXtrkN/Y+jIKkrsIKnW94fvUGNtyt6FKu2qqqrUXsrV6n2JyBR+0OWnPl4KDm6eLx546v6GCi6GBqrl3c53FmPSVPaVPNhf2nPUVuzZ8UzXmi4mzD+tiW63ur7M1HMi4fnEOIYBe0Ne27UyaNUoeiyvZ3RtY5WnWEauBq0tG7QW3dSzmNbaE+7maF3aUNuk9WGjGQZWNSeWGpXwpq+raVB9q/bss14tik8ZowHrzvXtoqvR2rZKyQpzMoiRKBDh2cE4x/o3p7Ur609MCYyVde3m1pYjcnRVa+Qp6Wdd74m48Y0IgSa1XanPVdbLG2tSTaQc9MuYOcY1vE/4XF6bl7n04MiZtsZurbOj+hhXV2O/jBzTGsrrRj/qrNP4vLEVHeS0fiZRI9IsgyDONkSkmo5j59EL63KccNgTMG9m8vM2ZzZpr8C94N6QDLJUqLemqtbaZcaFem9N99K3S/nGmmZFpzbZO2rN+rSuktUWLVCr+0BEBf3HeQep0TH0zpeEexyPcMAAWqv7ATc2/cIoky0sWl/t4vAjaCBoIGggaOBUGsguz7rMwpj78tZ/C4D7qTQZLg4auHwaCID7G9wzFvwszvGKXJd3H9nSK2orbEHLQvqGvIjy8typI5O6FuYjSw+VPX3ewoavtt21cjSb00J8PPPMza9N6VyneetBq9PR2KfFu9MGbVjHO1xX8xUB9cp4rmMs3seXnysMd4Je2Iamr/mavOy7zSOTY3hIjalePAFZZF9r/8ylBG4Qyk8dLMBfqU9sYIIEDQQNBA2ctwYAKZ4u/GCACODoR/KaJqKnXxE9Lxd/2m2+HBABmNQooACQ13s3cwEAb5VAiThAVO763cpLftkyD9OXbm41AogxSN7t+pUZA6ZXx2yeXNC55cK8QI09IydAR0JAByASbZPIKy70N6n3AGARQFJBgFBcAGYAoqiDcznNwxhv6wXWVAtAxmjqwRAbu8CxDf3LqS0Eo2yyLqVaKo0GzBttMSJgtGWOB9QGjDEwSkfoS9Hqpa96V8E1iwFWfcdAe1JZ0btlbOmJwEGB3/LCxWO3t2lI0QBd6lPGQPTSOqtVjvfR2uaqK+r9uF5TdE3V6d33YWn5+N+8Y7m+UcZqgKAGGW0A3PzxeFl+PwggrJByPFhYKVCpQXpcl15WdA8qVX9K921D92JVbWDsRsel4OBSfsbe/aVthr8vtwZ41loUMcH3bFbPf5RI8M3HtCUwuajvLcBpV9OA1l8VWpvNuZnsmJtdGVfF22bMogW+a4DXrfb8LKnc7IkaBkwnmggAGmcKQG7mg7zmF6I/AJTb5UGPMwftXmv71OWnI0PXQPqW60r2a9y11ibP18uFn+zZ5sBg+qbOD9j5TYH1q+sZm2egvyE5Ya/ocjgOUFsl0P3p/Dda7865m/JgbxbgC2CM4CjyZO57m98GU7fs+W3W85fs+IV7sXDfDaidRXlle0qZdhllr6RvG6DP9RgBJrT2nVwett+Z66GhYT2bFDWNN74RbfNw9mt713BdqbQ3cC8qFWH1wF3X9Sl5uNN3DAJ7UmGRWa1aVzNfM9cDjOMN/2j2G1tj39b4WqRzhPPojb+j89P6vUPvuU/dUn7OpaGK1P39buLf3NXWT3av41ruzeNZOfCYkaDCxetl/8A7Bj0+nvtOep3RfFmj99Tf2DvEx6Wubay4xzPfWl+vpO+o1gq10aa560v3l9H/6boVVTQoXTJuhHpHM49EOTNm17SL9oh3Mc5BzTKA8F66N/17m1/tgvDjWBpYl0FqITPuEq1yntL+L0jQQNBA0MCuBvQOYF0QJGggaODD08CFANyhaHjw6ncuk510qXTPhb8LeK70CuTG8y8pgIONDgvUFXkmsUEHEJGjiXn6rWgRvpxfMm+Uq+LqREaXnhpIwYaiu3nIFr8ZLcqTayl52wwaFyeh9oQjdwvEAGRng1ZbXW9gfHfyim1eWOC3a4MI2I7nzMzquACDNh3rlafUioXgtwu8B8yHJ3MhzyZAwH6iS+DIR24k8/jC6zp0MGggaODtaADABY/jojwkF3KRQe+sWsYQiPdh5L24ad6eAO7MnU6AO/PmLQEvHsCgXQ9EAIzfbPu55swq99fxfxW4I08+AQd3un6t65z7RscOuz4e7bN/PPQp6hfH1zaybm5lwvXIwAnoAMDS2/yRQLhO90AAzkp+Q+cGBVwI0ADVluBJObb81E1kXtjfgPY32n8uwDeiXAEkWshNu2eiG0MAhaB1wIMRIAe9ZPV+GM785OqrRN8impRZGVNfLNwzwAy6sqsyTuARPixPeyhWAHHwSETWBBIxjy+IlgEw7arOQXOG1zgg0rwAmryMHXBIz4i+YnjpkQFd3ckhGTz6zfN2fD3qu1V4zB+AR4zd7ummvEr1/kpJZ4mqBvOkpf1SyQqIx1OU9x7RYIyd9xogz1GCUYLIsKS82jEe+E9/fO/6ikMBwk0ZyHuaruo7nt+JCquz7wB0OIBieKRyXwA8n+ue4dFfCg5+O/5v74QKaW+M4bez1gDgdIc8nXnW+E5X6b6PL5/8uYj3i+8aAOn8apuMeN0ClG/pObymZzanY6Ku0nfOC2s86FWS+o7zzMc9mX2Zoz69wY35Y2Txia3zujRfAUxn9H2G471dNFp4uONxD8BMvzi2VsxpTr5vHvldTYN6D4jfXONnHoN6a1PP+PDSPeUs2nZ96evmDc1zArBL9AkRmNOidIqiVTJmpMIgNiWnkXnNqaxDe7TWhbN9ajlrTiNDAoBz0sWkQHTmEvrvAWEMlgDHzOvDi490T7Z0/VXX33xLgP+KywiYj9qusnfI8/l7tt691fmF/m6z9Xa2TE4ijLTN9SkZQrM2v89pXdybuqoxKtJGBkT6gXQktYbWunpNAOqwnFOYb4fE+04fGXen3pOchwbn5eJ9M3R8JCCd/kd6oXcyNag88wpj4KWBLrluQe1iCGF93yljTFfTnOlqf70/meEQSiKupV7+kecJzY9q3ofzvlfzGZFDzYkWN6c9FPViJFlaW3ATyguAQeFK+q4ZcXHEwaDUp/wAV1Ifa+7NypCbtXq5Xxhq6CvfXYyZQU6mgfmZV25i+L77hy/+u+tsGTrZxe+o9M3+X9q6AIPzRRb/XLFuiEvpcf93vIz/PX5tvFz8OGX9uail0vYqbT5gz3/w2tK3GD6DBoIGggaCBoIGDBZ+92oAQLn3/LeKNK28FIA7QMZg6iZvZUmFNhmr8rx5YaGsLG4RwoKjjcKGLbob5clTLU+nOQEME0qCBWiPp0q7FvZ44wG4Ry9w0RioPryB6rT5ZyHANQAChK7W6T+8tWyEKF8vwB/+S3gwF3NTAjTmrS94XeJZRd2F9TUDuPA8XNN/Nh3pRLubWnllfQ0/ggbelQbWi+KGnr/vagrb7vaV37yrboR2pYEBcXN3NQ4YyPh4blPzicLs9e88ZE1zF5LQXMocCsh9GBAxr7mtV4AL1CXTK6MC5rss1H9K3o4AZJw77Hpr7IgfwpBdYUs5OOSJGvVLryQDgSKQBTClJwlgtuoeTn9twO9Qyy1XV5HQCAS06DpycOBZTr8W5QmNYROv1da1boHS8+ZlCGACEDcr0K2lrtN1Nit3h7vtXs7/ZJ6ieEYCfrDpA3zjHsxrfscgMiAQCg/tV/JAzcu7FDCGPq3seL/TR67lnTq8+FhGBBmBt/FqrDTqBrzR8TLHoIBXbWaHbuAI1Rx5GoBwQ7QSgP6818oJr0vGAohdo34A0E1mX+x685e7xh/Di79CeifBN+PD6xwPZDMsQLe2Iy16rx0GEHoQDA/5YYGS9GlIhnC+P+OZ525pYdYMGtyz0SXROKhNIsri4KCny/Bths/LrwGeNb5XPO/MR97b+7QjgzLk+cL3etbbtObqksGs1cDg+nSD0b6MCOSNRJGJ+Smt5dYETvfrmSgY/cxJ22dNCLieKcyp/jrXstFpY6qQsZJ8GawVeW6gcOKZTYrmCQeRpY1Zt6l/gPAYCZtr29xM5ZjWjylRxdS62fy45qw5rUvzRlmCUS8uGA0xChK1yTPO+vXB9J8NmKIOo0SUXmsrNd8rzIS1KCD6pvrA2pf1cVxa6jps/QpgP6v5fkN9wtA2ILC/ta7LvNp9eTzcMc7SbxxcAMeJfOKelr6/2hr6TR9ElfLemFsbs3dPlwDrCT3/sihYtc218szXd2EuN7YzR24ZKI8TDELEKPXPrI4oAmrRvNsxIGNILBXW5pMycCB3On9p1y0X5x33hM8uN+ha63sMcN9f74LR8/B9SO4YcBkPCXS5F1AANdWLmkeRUXr1SLeNMhdsqi9LKoXXfd4MoVdSdzWWCuWGki6VH4p3RK0Mo72pK65N7QK4I+gD47Dvqx0MP06kgW15r26KFukyAbF3rv4fbm18w+acEw32LRf+sv8fNAdUK0rmO3sGfPM/6/1720//efSf7NAvB/6zrTH8+fjnsPIG8f3GSPjVwD/aKeaN+5N/1FppRc9mpXLUXBfl1zWbO9h7P5fzA886ThKDMppilGKtx/wFldSInBj2R8fEWwy/Bw0EDQQNBA0EDVwQwJ0bwSaAhKSXQXi5vhA4sqUwfxZXRW0atuQR4qEp6AHYzOAlgrBwB2DfMoBgRdfBDZw3oAHORV7+bPL85oBPNnxsANngQC/AMTZhJK8j9LlKmyAWH1DNAK7QHmUiMCDyTOF66gHAJ+SVRWBOAAK/N4gWQb5J1r/wI2jgXWlgY6Pg5ubEbbulUOoAuL+r22DtAuQStcOG3KJ0zrU3frZkK1MhL8Au+zwIiMDgaIC7DAIA7p0CIRBABOSo663QMX4AuiOAwuWEjRbe1Xe6v5KX5bzaHzeAi7mVubxFQC10LmPZZ/YJbRfzf1FgFwbTtLzlma+h9CrIuxOKnJQ8MuFUrq1JCOCZEH3DoEUtZaESEICMpz0UJ9DQQMEAdzrzOIANiUQTys+RFKjFuwEBdJsQH3JGoAwC3QS/J+XZ2awIKICVRrWXKczso+ixwm/4w9SmH9xLKe+1WjBC9DffULRVh21syWXSJG/Xzs1BA/55NwKCleYniVeEN3tCBhdAS95feAVHtB/+uwSVzPEAQqLOoAqyJMjSh26fDACjei/nXE7vSziXASwBEEvBQfQX5P3SAKALnuF1AiJ59mcETJ5WWNclBYiSln5ZURwY4PjeQ0uCt7Snv/LtsM6by63pu5eSd3qn1muApifzMuZ5AJxGAISYl6IZNjJ2cZx6/VoTb2fm+3YlM4Y/HoECZrNS1+k5Zk3OJ2tPvvdcR84L6o4LfceA54FGHEGuMkY94/nims7JYKYL9qaG6JmN9yVeX53mQvqNB7nioqzdnIyHPK88lzbP7FxA3/x4uI8Ifualwjg7mnp0ptIMoT2iWWHGYn7mvseTpwLuI9GcGrUP9ZSXvfMYjqPWoexyZQB3jIJeL7UyBCB9TdfddlOkAzzJq6qivU9pvbRs7e4A7lyb1Nz9kSiBEsYXv2r7Co6X162TU07CekguEnrKvcttQE8Gr/8e7QnnIqef/feWuoO8vxpgH2nrndcfmQs1aOZT/g/J6WBJRkX/HvbHfWf5m/FgmCpNwOzXSJSlHMJ80JRIu7XsiuaCCpeqbbdzPA/MDcw1RGLeav+F9txVoohacAWtwRJaa7RpvYex8NHMny1qxioMP4IGggaCBoIGggZKNHA5EO6STr/rP43PsbhgC9doqR31yG8COBZ/0bMJABhhMU1YPFInephaASEbAuWpz7ZB0fpbv1fsAO0FgQvtBsQ4retJhMXiGS8lPNi5jv9NVa3iC6ynWvNixEOS9rLa5AHYAwL5hTzAB572Bds0fZiJAE1R4ceF0QCbaDyDLoN0t14z78B8ZWRMuwx9Pm4fySehSU3gyvpujojjXnvSciSiQ/C6BIw4CojAyAltVlpgK0AVGyA8+eDeRo663god8YP9Zo2AF+biNUUFlQobvGfyruoX/zCcuo2plOvRMcC0B1N/ss0ZRk7AJw8cx/ndAa+glMmJuob5GQEgw4saYK5am7v5lUlRnsjzUJ6YzNMVsgAARPNOibxu4X9vEG3Nz3S13jiAYRhhDSCKAHf6GQEn0QuF/izlZ40ap008znlxqGMsziivSPz9ZR16wx9wN9OHdd5J+v6UCglT8aonoSoe49CgQctmnmTyeMWTjA3yYULUWGq7TcaWAfNiJeqhdN44LkC4IQDQDOM7AB1GErxDDTyTp36kOY9ARH/x86z0ddg4w7l3owESRr5cuq/G8V48vVEFA2Zv8qpFZRDJAU1gUd+tvAxt/nvkv2F+xBiBFvS899det0iRkwLu9k31VkNf6b5PqEmQ6Kcl4kxsiNblpQwOY7amZW0KCAyQzVzDepO8FQBzGAsbBDQB1MeFOdyPieM9okqB/urlwgM915NmOMTI58WXjffFn+OT3BBiPddcnzbvdZ7Nppq0AWnw0vvrKRsNN3pG+fsgYR1cW1lvcyPzr6+jSvksMHjGk6dmtb4nuoh5a1H3Q4VlPGjdrZr7xBzGnIZ3PWt/PGDLSTSvRGeIBMAoiNcsnv2AfuTuwHiIlNaL8SPeLgBgn2jOyNWBpy9zODRwzYm9vvlxRfsRRRNIlxgT8L7P6D3AO6OpBk98ved2Is2scf2I99UfC59BAxdJAzgekG8Az/LD5Kko4Urncd75cWGdxryWqu1wynymNRxJh5VQWmsqz8HPMzfUckfnKs1RYkq5K3jGcHzra74peqar8ny/6x4KdA8SNBA0EDQQNBA0UE4D+1fN5UqEY2U1wAvXL2zLFYif46UPWMBGq0WenLfav7RFLxuSZYX2wsWOsGnB+4RFfC6RNdCGZFTQEjRUN1uIrV0jCzvXkBAPD0k2Ej3i5CXUDbobKGPGBGqwiAeQgo8TfknaYtENzzAbLED3IEEDQQPH1wC8nHlXcKPi7X7fBF7bZws/aliRF9x5jq9DoClCaDxyFBBBmSl5uTP/XRNPOZsfwvnpK3Kc663gIT8AtDvEaYyxdLlQLmlhpXmPDi8/csW5NePGBVhqFigDlRjUBmzgAN0BRJjvm+S9Tp4NwGS83QF6AOIwfJJIls0cHlK0GVGJiWJB3Lvphg6jDwPAhlee9wnnAcEwot6b+qN5cWKE5f3CORImIhHotrextPeP2gaEh4+epKz0Ey+xsxDzENMYoDkjYTd9KZUo2qpG4B1A3pqBe3VVCcthAti9Ko+xYkny2dI6eNcB5mNwQfgbAC0uOSV0PBZAKMNSHKKL/+UhSeoFEPTnDgIH4+2H3y+3Bko9t08zGkDrRQxdMg5ipEspuoOISOiQAKwz+ZXXAU+t/+BaJ2KFXAcnl/i3ev/VZtjWIQDeLhn1oFCB55xnkoihbRm+6isTrqWxS4mkJ4yaMJtXUmjNFXC9E6FTUaX5SutHnvnDxOuRNel6fcF1K2oHYAuQCtnWupaeAp71KL/Emryv4wItTpE8E+I35zrmsDbpg3lyTlFFUWSLv+LgMfsSfHbIix/P13FROs7IwMd6GyGa6/Pev7M53CdPXVL00lZq0+hmoM+pq21Qjg2MsZGQ3HUovW1RV1wDZQ5UXUfJovIodYs+DeoxxkU+JeirSBwOfU68Xihj6hW9RL1+DqJ+dAto3qhICGYoEtoi6BZNoFvAdugkewTOL4kmhvcUXPW8ewDxLVeL7it0PUGCBs5aA3z30oqYWdZcljWniOM9o0f1g/0wz0KfKOCYBw6jcmGO3TI6vb1acT6IC/MIXu8YrHhmWFswR7C/bq3utqJEpzOPQQ82kXml1iNjLM8hSZy7lfMipUgeni3myiBBA0EDQQNBA0EDpRoIgHupRs7pb8CVFwvfa6F9Wxsw8bxr907ipzElNQI4QAC8WEAQMg8dDRsiQHWSvHWK653VNBs4jvtr8BiEXqZLPMBQEQCmTCs5Hps2ZE5eS2wUSALVq4X+1uaWFvavxGP30oAbKxR+BA0EDRxLAyzGK5Rrgg3v+ycA7af37CynFyJ7brT9THojUqdBgFKzbU5GM5GX0lFABHUurE66YkvBPAQBVUm46eU41/uy/hPQnuShgB5QcwGCA2DjbQ03J/c6LnCTkxCVjdzI0uN9oA+RRgA4syRdTQ3JwPmZPN+IEBdAAABAAElEQVQXxM2runUdvKHQppC4mkSsN1t/Yb8TwcT5aPNISHOVm82J213AOMAY9DkbO0A094Z+tercFXHHkzyQjSfAvk/K6vtbur3F0x6AnaSNVfr+0k/oUzC+DrbcVrtOvPAPtKnco03wdZX7BBAkqSEbVgApKCTYbMIBDLBfKlCzYAAGNIu88bctSoFNLhtVNq1wwM8L6IuDS/F6MDYA5uMhyu+0U1O7H+R6U4Aw3k7p76Xg4MSS6IJ26OJKy4a/gwa8BljDkRyT6A+iVjxNDM/JjOiLRpefqGjpkxolQsZAB2h1llLEsKWooIQcMMjVkRHFDUk3AaChOAEE3lKkGZ7X0CvxjNE/Ei3j9EF/4Eifk3HMxiLAaZ/EhjKjdSdOIl3N/a59s0fG0XF7bhPylGfehRILqizmuV7NwSObUT4FXx/r4Cfz3ymx5y2bM+warY9JEM3a96A5wl9f+gkojrF2S4DdvO6Jp3ukHJENS+JZJ/GoT55KAu1n8z+aNzm0OIurMy5Xuax1+IBA/y3Nk+qfRTtdt2inhdVpt1qZ2T2/r/2YXjBI4pnb23zdXW/7THP7unQ9Zvrmmni9RD35dslLYQYTtY3huV4AYH/6ms2503pfAQgSecD94r1ATo+kjKAkVP1B5x/PfqN3xm3bI7B2AVB8tfjAIsx2jSexfu7rf/gjaOAEGiBq43bHlxaFVtCe9MfJ3+1QnZ6gkgOKbikizXKqKHfNkBJcP5j+0wElnYPbvVT+OvYv9sz548wj5D3DCIYhFMo9c7hQboVWGRlZn0T5J4h6JDJp//rYote1ZoKCDuq+ALh7zYbPchpoaR9w/cnrohArn+eo3DXhWNBA0MD7oYEAuJ/gPuIh/ufR/09XAEyVbDbsqBJfaUH99eg/21/xqgFjMtpgZGeVbE8LEl7kbNojr6NopUsiq0czfzHPlw2BK1tajJOQaVagOqAM7eLhJz/43aqx2I9nnwrQeWFgDecAdnwZeDVHlx/L4/2Z1cGCBbDKb1geznytuiqMf3O30vBL0EDQQNDAGWoACpnaHdDAgFmBHiOZJzugjgyJRwARdIU5DZC9Tx6RALOer5dzx7mecvtFfJ0CU7ZdiwHHGCsnl4Yt4SnzY6lJBdAakKJPXORwMHM+K89MvBMBsriGuZhk1e0aK3QI8I6PKYHqmsAiOy+wls8OUcb0C/xmrp6WZyO6QCJQfd5AdHh94XT3AjhDORKOYlylnmV5w0+sRIlHI8oZSr+OnKBz6AS65elIng/ANgSjAp6rAP0nERITQj2xqfcgHrKA+SRN5B1Jv0oFqgQMvdDI4O1KCcBzDBd4cOKdH38Xll7v/yZKIC1PYfS638s1KgF4dmyA0Fd6xGcpOGjfPbVfbpxHVBVOf2AaKCpxJV6Q0/ruV9smG7pAOMc1m+2sIZ/N/WiGSL9mQ0U89/NymiCzD2Qt5QQnjsdz3+iUDIPUZROWrtipF6cLkjNDueKpQl4u3nejog5jnuG55TvMnAoIzfzB+pB5dYuLdA6wqVbHJ1deWnJNjGL9qZvqr9avuh5ap3mtT2kz3k+ez8dzf7E68Uql3lE969TJmhR5or7X6L1ga1qdZx6M64U59dHsX21uYp5iroz46SN9MLa/jv123zUvlEwaGhvGF38+4VGnLBJ/b9gB/SCyC5oXa18jIeqoWnzNr5RkkbGgv+ttn1tx1tyAcxguXyzc3zEAbLmb4nhGvBctxlISY/v7wTn6NCaHGeiF8JylbHSHozV9ab3oGUM1IyayieuZY3+a/r3mTXnUYujVWMczRNxFesGYcF/naxVBxHeNfQbX3p9asL0HXzaogfx9oP3x5RdmFI73lf4Gef818GT0T25+YcQ1NLW4yp1cAqcZdaWeG/arGHKg+jvp2uKotnl22hv7FC3eLgNX/4HFfWRgvICfc/2xCFxfcN1uSA4A7ZZPh2dmZSeRMOUqd3OdRc+Xv9Z/spdH/Kc/Hj6DBko1kEx1uGu9X575M1HaTvg7aCBo4OJpIADuJ7onbBaO4j0/rIyWtloc87+csJg2TvcSDtxttVncPLhdFhG2WdPCupxEiwxtGUrqpaxfdJe7LhwLGggaCBo4jQYARSID5P5amOvi8+BRQIS/eiTzUIDRY672h+zzuNdTmHafzn//mld4dA7YKKqbcnhZVsxHnM60AbAMlzybMDaWmwKdAKf4h+AV+lyRTAAxUAYASjH/+vPrAqxGFh+7cQHvNQLg4Munvbgu4LX/fvJ/W33x49SxJmqyhwKh2MySwMvXT2G8Qu9N/d62f6/P69oOCmhBCgqhXtIYEK4B9MaDFfCmVDj/k3mRqXWNE0qcRekgqmmvNH0DrOGznACOz8hzn4isiCKBhJARWAQAhD49KBi/Ho/+H+QhR73omcgsqBcinSnJ3+qqgVqRjreOBAjnBBDOCAjbuyfb7tvxf7Mm/bv9+fw9JUW/b/fEjycODm7qHpYfZbzn4feggUgDfFc39GxsbLz+fFHCvvclXyi+d6z7DpOoDBfuzIWldajN0pUmBrJNGaXiQj189zfLrDG3Njddl2jUiEha0FzOfITBi+cnJ4/P6JkpaXincuagTc1lu6Jr4mLn4/RTJed3+3WAHvz5eJ3x+TJ+nN/98116nL9Lr2Pcgx3wNldYNBDgequowQDuMcAR1XO181M0p/lkzADGFkVK+fPUyX1H36Xij69trJSesnuwV++45kqS7HbK851E2Xv3LdLt3t9mcInVxvl4/V5XB+nA9ylWRfj1DTRQU6toL3k6E7V1WeThq393WRnuBxq/OBPAHcD6pRwT2hO9ln/GG6DOSh98V1/KsPZJ19+4wdQdWweVq/uVEtNj6IsL81ZceC6y+YjSta2+xwz/i1ojeOMV53HEAE5vUMQhKxXa9wKNE57te+X8mfAZNPC6Bvj+sG8IEjQQNPDhaeBCAO6VAibuDP7GTeaGP7w7EEYcNBA0EDTwnmrAb/SPMzy/6Y8DBaXXRRumvQ1P/PxxrvflSwEWf7z0s7Qc48Gj0KCsUjRr5+IIZCnKc7NYWp39TT8PA+AodBAwEj+38Vr7qll92y9sFJNGF5EUPykb0CV5twN2I4ADcMwTIeCP7b/+9TqPAgL3X7/3F4C8aa4U2BNeZ/rcK7r7W/T92RtT5Hm7d/9FxS7Z21S/CUBYquvXdRgZpjfj4OBuD8MvQQPvrwYw/k3I+5mImqRyC8n0KKPfqqJZhgUAQ4VYHmy/7BrhHQT1S0fjoFFLQEWzrHwjo/IkB2TnPNFOndILNFmcx7g8pugBzr+p7K+3x6J4AADJyXSaet+0P+G6k2mgresjd7fjl8qDEPF/n+zqd1PaeNENiD67Z3lWRijyQBxmhD/NaIkGJ4IEKjoEZ4BS4T1eCrCXluFvIkLIddasqBXKQwUYF+jw+J/QWol8ExN6xhFornoV7YgxbkmOAWdtWIj3IfweNBA0EDQQNHC5NXAhAHc8AT+78Z9dfgy6liBBA0EDH4oGamoSrq/3E3et42eXYshT88/cy8lv3XrVhks0pC9Fn0MnP2QNbFv4auPOZhJ+ejzEvcCDPiwP960DoqN8ucvy+aEChJfl/oR+Xj4NLIqaJqKginJaYASLgKzXQa7LN7qDe0wkDLk1drh6NOr9xkeMDrOrJB2N4n1Kzx9c8+Fnzqvew1sNZ89CA1AfVVfX6htRGgN2FrVfnjp4FnBMOC+h/hF5sJPPBmqmchJRMe2fowDqyacTF+paEWAO4M7v0PThBOgFJwWMb7dEGXUlfdOobNaUx6JBtFNcY1R/Sw988fAZNBA0EDQQNBA08JoG9t4qr516uwfgqy1NUvd2exBaCxoIGnjbGqjS5qS1o8sNdN19202/UXsz4vgem7znUq39AXB/Iw2Gi962BlaUZPCHid9Zs4KM9nl98Te0NO+TfKgA4ft0D8NYLo4GAKE2zYN0L7Lk4vTu/HoSjftg0PCo82/as/Oq9037E64LGriIGiAXzfDiIyWyL++sQ6LhUiEpdKngHZ9RktReJ1o90eGsiravSdE8XngeF5UM/sHMn91g+q5L6RzJ7vHeX1qbl8PCQ+VxWPbFw2fQQNBA0EDQQNDAaxq4MID7az0LB4IGggbeew1EtNLitTth0sZ3pRgW2YSPv6+h9O9Kr6Hd89QAgNke7cp5tnQR6o4AKzzbXt9cX4T+hT4EDQQNBA0EDQQNBA0cXwN/GfufrxWeXR2zpM3xE38ePThSnrUBwnroTyP/w373gHr8bzzh/zzyTyodlSdHGnlvskpGDA83XvUFJSI2Mrxz9OS3DoYf740GFudG3Ler/8P98vb/ZTme3puBhYEEDQQNHKmBALgfqaKDClQ4EqZUKanRul68/sV8UOm3cfywMEbfP1/G/32e/fJtlWvjbbRfrt3THGM80fIr+unHdxnHcho9hGuDBoIGggaCBoIGggaCBoIGggaCBoIGzlsD5ZwG2HuVHi/9+6B+xcuV1lP6d1QHbeFss3lgAuyD2grHgwbQQHZ51mUWxtyXN/9rANzDVyJo4APTQADcT3jDqypqlESpy/U2XVUSlUa3LRfdzc11tyCeywklNspbRvMTVnpGxXuV0KVfSVwqIrfh3VpJ3vdo9hslhllydzq/cg21ze7RDH9H2dl3C57xL5/1/ifpKPlaresbBXdv+g+XKslMs8II73b9ys2vTrqn89/bmH458F+Mv++b8d++NsZwIGggaCBoIGggaCBoIGggaCBoIGjg/dfAejHnFjITLtGadDXVde//gMMIgwaCBo6vAdEXlaM1On4FoWTQQNDAZdXAhQDcoWh4MPzvLrM86VLp13nXLopy8WbvauwXj9sddUm8bwo729woWvIUsqUnapLuxcIPbm099066LGIOs5rm11ddTkldPO0FlvzNrYhSAOqOKgdf/vkn9amqqFYUQLV47mbV/h4NB0lmoOa4TII3O2OJU5/A27e1o9fLNJbQ16CBoIGggaCBoIGggaCBoIGggaCBs9HA/MxLNzF8z/3DF//ddbYMnU2l51zLjf6v3Ii40OOJQs+5yVB90EDQQNBA0EDQwAelgQsBuG8KgL337F+c3vgXGnDHo72n+SN5NRfcSOaJvJ0njEqmvrpBnuU3lTG9y3XL8/3lwk9GNdMgAB7vcgDvhtqUgd45JbCLwtKi71m1QPyGmiZXXVXr1oqr4oVbtaR2ddUJVyOeuOLGmkDeSlevMiS3WxPIG7++3Ld1QQleRpef7gO1tw4BuAGT62sbzRt9Q0ljVopZ9WHDJWrVL4HMgPeb2+viratzteoXgHlhfU1j33KN8pYn2S1luKacvFp8KM//VdOVP78V472j/URdk0tUJeX1vupWClmrm+ONZI5XWQwG6GlF48dzBOPCSmHR6kRX9KuoPhU216yJpvpWty2Qn/IYHuDcS1pd2w6DxNoGBgmnFipcsr7FbW3KKGH3qVkZ65dccStv+mioa7byVrjkx7h0vGXJxKITzfVt6ue66aJJddZU1rlsYV5jKuxeicd/o7Lbr62v6H9WfWqx70hOv3+Isl7Mu/H5+65GKrp95W8/RBWEMQcNBA0EDQQNBA0EDQQNBA1cYg1sKyknEc/sjS6L3L369y5fu7lvn3IR+85eDSml8Dzo+EUbw0n7edLyF228oT9BA0EDQQNBA3sauBCAO90BUK0UuHtWQmKTJgGsSVGBLOWndjy+37x26gPY5T+A9uzK+O6iKicAd3Z1VIB7t2uqTRt4nqxJuZsdPzdvd0Dr+poGgbObdi1ZzQFhkwLh+1LXXEuiy4BfgOzp7LCbWhl2HfKk704OWmKWGgHddQKMAdqndW4888LA94NGw2KPqIHjLPrqqhLuatvHyrzebsA+7OTZ/IJ7pT62JbpdV9OADAgPRZkz5TqTA+rTFbcsoHtk6bGrqKxw11o/FYf9unu1+GAXxC7tF97scb68+Pl6GTHIMm/AvbRA+3jEv1y47zYEgN/SufXNTRkfqvW/zo3K0NFY3Sxan253b/IPyiifkbHjuutI9kt3o8oY/8AMBXc7vnILq9Pu+eI919t8TXq+qjtYZU1jfBhZeuSmpOuqymp3p+NL3ac1gfI1Bsy/Uh1krh9I3XLVOo9kC0v2Gf9xq/1LMz78dVzGIsnHnb9yAOcb+i43C0hH1mUk+Wn6TwawdykKYkhZ7jGgIPO5SdfW0KPvzrh7Nv+DHfvQfmyIXmhu7qWr2qoIgPuHdvPDeIMGggaCBoIGggaCBoIGggbeiQbYA+E0tYNnv5M+HKfRL/v/wfZrT+a+0z56aveSn/X+ve3b/jz6T7vHDvulWrSwnc1X3ETmuYpF+bgOK38W5xqqm9ynvb9xy9pbP5z5+sgqccz6vPfvtKdedT9M/O7I8hTgmmR92rCJsxmXHOG0Pz/bOo81lFAoaCBoIGjgvdPA2SHcF0w1vChuC0itElDbVugW6PkHAd5v7nVQVVklsF2guYBsvKj3g9nbAlbXBaLnzWiANzWCh7PYWwSSj7ncckZ0NFcErne63EZW4PCIwNY+A7r5nQzoXQKN2wW0r8mrHes27VHnyOJj1VUr7/ohgfQt5um9LM/pg6RHXvaA416GM4/c/Mrka6A3bVxpue1a6jvlrT/lFvLT1r9WGQB6mz6Sd/iSrtmS0SIlkH1ebaflSS5PcZcSEF0jkLxJC52EWxRAzvgPko+7/0an9hY2z0S7k8nN6ci2u972mQwjLW5qeVgUPXMCzgfUhw5XEEg+kX0hfVbpfNLNKZogt77s5lamXLG+4Noae10q0WoAdyrRbnQv/F2xVGnjMSob9ZlPvM1X1pZkRHgkw0ejuykQvy3Rp/syal2mjWYZZ2a5T7o3yzlx3Xd/ZWMkWgFv9I9klCgVrqus2PtO8Tc6Gs88cy/ktX0lfUv97NF97nUzMpR4sP35/D1X0D2+2vqxjY/rPmTBIINn0GWQ7tZr9iwUKstHc1yGMYQ+Bg0EDQQNBA28PQ2w1iKKEceNDUXPxSPjzqsXtFnqDXpWbVF3OTmv9sq1ddCx8xx3uTZxBOG+FneiK+NlTtuXN7n+Ta6J9zn8HjRwETXAXo7/Q6J0xSnLR0n748ft892uX8spq8FNCnDf25Ue9+o3L3fSfp6kPNHn4B3r23ntkXEGPL3gBHez7ednWufpexVqCBoIGggauJwaeC8BdxacFaKnARRmIYzncgWg5ikAd8z/0JhEUv51RruI/+T3NXm/T2SfCajfthquJwQwCzRfqp4TzUyjeUivy9sdKpK8QNjmujYB2UrGuh3VtbQ2J+/ySVcv63Vqvd083QH/DxPA70KMR35rY6PsCzhRmzTwHnqYyexLAewZUdZkXKOoW9ICsedy444Ep/QXIBnv/nVR5NRXNZhHAYlE8YxYEZc9dDcHCeOC3sXLtjzW0SB0LdDE5EQhQ8JZDBkFWfSbO38toLrbvPm5hoXV6NJT86DH0LG4tm7H0nWdbrl20fpSULLaRkUVYOSg71yTWZuRIaDgnsz8Vd+FWqNyIQIB/vr6mvp994nyr8RjSHkA/Bp9d7L5RQH9YxZZMKdkqYPpZj+EAz/xjMcLn2iEeUUFALjXaTHUqHb5PmbW5uXRPmbXz8mznUVNkMujAXg5865glE2Xp9fvtqfx+fC4gAzPa5XmbE8RddgIDgM8/HU8e9QJKFLO8Eofo1l9/9x+1HW+/tLPg+qjXHRufzul11/Uvy9z3y+qTkO/3l8NkPenQwb3PiW0hyKQp56orqlVRTIuv7J1wnmMnnxC/akbtmYb09ppKT97Zs1AzfeRIhuhTCyVBTluDGceax33dvIYESGJo8VMNoo4bRGt4422z+U8Malox5/KzvWlfX7Tv4lYJLqS9w/C2nhMNIM40CBEvN5s/7lFUhIBelJpb+xz19o+cZPLI4rIfHjk5czNOKKc5JojKw0FggYumAb83EaU8kECzaun68wqIttHWLPfSugc0c7QjuZFhVqr6HMEilKEa2vkWMYeGoc3nqukym5pX03eLgQsgP1rneafvBzBVkXD6o83ysvcaIWEN9BXIsJLhevxHIeRFGpRotsPE6KiG7UP39wuqF95o1olcj5b1N5bdKiMiyj4beEM7NXX5DhGpDXOXDgfQhnLdWvqq6ek5d3E/huKXKLUGxVxD+qwui5HO9WDQ125Og/rZzgXNBA0EDQQNFBeA+8l4A6oA0/3S3GHp/WinJF3NID2aQRA1jzYBeQDOO8HHioMoGXhvb5esHJ4pNOPTQHRLMQRA571ggXEwXoNhQ5e7L3ihe/Wy9knMt3e1nJAL1iAIZGx2Kd5Ae8aDMp7F/nxwS3Pwt8DS9Hn6wAPnvi8kNGVJTJVa9Dj8HtDTbP6vuVW9PJtlyd+uqHDACuodADDAbXhLF/TgqVgHOWv1+/783L+RwuN82AbukTq0KPAbxYcLIg4v2p88Rt2LopxrDD9bW4XdTbyggbcZxGTSrS49Hqn7kWlAPsX8ta/69qT0PqIRig3Y5Q0LFSGdJyNCLRF0OVEtOv7dWhGD/HU00aNPNEQeOfle23//ILKThzyg3H4BY1PVMs4PDVNYTNn9VEFug5yuTSAgQljnn9WL1fv335v04roIaLER3FgkIJmaVUUTeR2KAXUmQu7RFtVpw0PwjM0q/lsVJsr/1z5URwFeFAuVd8ucOhjm2f5m7kQI9qwooZ4VpnHiQYaar0rkGZUSa9/smP0e0jRP8zP5a6zg2V+MN9cb/3ctTR2aYwZd190Uj66BwNCd9OQ5vurMtg8F+D2skwNRx+iz8zPDYr8YT4+L+GeNaqdmmrlF9Fc1Z+6bvPy2PIzeZjNnFezod6ggfdCA7wrWjT/sP7ACQKKO57dZgHEPYogZCEyrnXLeQjzHOs6HB082HRW7TAG5rItrQ8BoOJra6IQ/brzrNo7qB7ArFsdXwg0y2keVD4lLUE3BBytFJa1htU66+Al6UFVHvv4oOgG+zQf8n6alzMGa+mU1sMftXxqfYAuMNIT63zvqHPs6q0g+Z+yecYS5SU6ztVvcs1x6g1lggZOogEA4LQoSZfXpgUKR3m0TnL9QWU3jSp12/VpDYXDUrncV90yhF2RF7xfc+Zl/Hsy+42A5Ky72vKJRRpRP1Sizxbuuc5Er2vSnPzj5O9t786z3ar124QMoqOiTgWYv9v5Sxn1tD4s3nfJmrS72fkLrYWiNSp7RPbcL0SDyr7/E1GLrgDkax/Js/9Shr9cfi9HF/v/wdRtRXP3iRpnUnSi9w4a7u5xHMk+7vpK1LjkQlPUucBx1pWrir5+pTVrv/pcJcfCRv3/SEa6l4s/af7PWVR8T3JI+xXwhE0ZXucUMf9Q+3Ec1Jrd7U7NnyrHeQyo1J3RHhmjIe+o0jqhxAny5hpoaR9w/clrluPvzWsJVwYNBA1cRg28l4A7N4JNxpS8tuE8B6w+rfCyyunlVpB3Epbgdr0soSBBAGU6GkXhUgFgvBwB7DXArALiBRxhMS9q8ZzYsaQD7kIpQkLUtcoVN5Z5Kq/tGb2glQxUIDwgVI+AGYN6d3cN7B6Ot4PgpRktTA4fNxsy9ISlHms30kCiVC0UCrLskwQV7/VWLZw6tCihLNx5DVpMQZOCF/isNhveoGAVlPnBBqzcpg+gnXMkLeWFj5BQFE5BFkkRQK+fKlM68ozob9LazPaKpmddfZ0R8NSrDVBP8iNb5CzIo4vr4HqH331Rm90XWoRQJ8dKJb5J5N4gCY3Tw/LkAziOxOuJ3y+/UGnW4s1LWhu0IEED77MGPOgQASFLZqioV2QNBjA2MvBTAsAjV1s+tnmPZ2hRBjPADAx7vaLS4vm7P/WHnTnBacNyNOBBRM4d5XJAqA9PoJaGduWl0NyqCYVNCeL76DdoBuS0/8LaOuw6u7jkR3VFrdrotmTTzJOAMBltciKhJcCqGpkI/cxSUsERf3I9RoTr7Z9rLp5xs+58AHd0QX6JgfRNC1FeFYiVVyQU9wZPryBBA0EDh2sAYIW1ImvHqewriyIEqG4r9ggwuq4ou+RuBQC2PtptVaB1cSNv53DMqKtJ2Hwl3wQDdIobOB9syzGgxtZJrCcRS2ovij8S3K9vrGtNOaXZgrXUnmGftWhCazzmVp5pynph7Yc3JMYBjIXl1my+LJ94sZOPKA56YVBl/Uk0EfMozhEG/Osof3M8r3U0pRLyrrSII4Fo0AqyysuKWrHUsMp1lF0XFc+qAGicUHCywNOeHEQbVZty/mhV9OCcvDiJKH1uji/0wwv3gvLMa4zNG3oByHgfFW1uUz9UD/drWZGIuLuUE3RExALrS95JeTlRIF3KufRR6yeijhyw/Dzxa2kHBxWcWZY1RsYfFzxNuf+su3PaQ1BuTV6zRMcW5ZmK1Ap0qzNPVbUnPdPXDd0/+kp9/DvpNb4PAINNilhl7b0iYzh/E5HBvY0bVHz58Pn+aODJ2J/d/PyIa2hqcZWiYD2tMGdBb8L6q6Bn4sfJvTXeaetmTzouZwWMmENypHhgDg17tRLxciX9sb6zRfdw7q/WhxttP5Mz1ifuwcwfLXcXa8JKRYk/mfte0dXL9lylFRlDpMycImMiitIa+3tsqcIoSll3LYmiFP53crPVa2xjS88thxjANOA5DnU4bbCHb9I+FoCeHGNLuXm1ETlxoRv29l3N/Tq+oD2p8oUdMM/sjSr6jXVjg+aq8aVnAtkfKsfYDZv38OQnQrxRjh4FzZGcY27mee5uHDLnNBzSmH/IwdYlytlXO2tfgPzt6i3LC4dTRZ+oXAHiazU+sJNE6s5unezXg5xOA8lUh7vWG33/TldTuDpoIGjgsmng9G/XCzxiW4Jq8XxWwsYFEP9K+rbAIXlTC3Rms8OmivArFqpTKy/3NcdGgfBbNlEkIYWyBCszC35ecISd8rLmBQeQYi9ycYC/DQHUXtHmg/bZKCwLXCfZJ8lXJuV9yeIfr36jkalrcFnxoAOO5cTtDgDGlgGP8cPoZA4bB9zoWbXfKu/5mwK48FpvE388mzISw7IpRLiPpTK/OiuKF3mjy6CB4YNN2Ir60ioKF0ChJSW25TrqYLFUK+52uOjhp2fTVVW5v854GyuikuHeNKv8rfYv5KGRkWfqYGkXTvQ39xvKHjwTPuv+T6ZHDAZBggY+BA3kBB48Ve4GwAzAErzO8SyH9gDgmzm0R15LeE3en/7jLohTvaSkxvIYgr6KHBYTmpeOC3gAdgMg4K3zYvG+2lWi4rVWS9LcoGe7nDBXAN6wIYPygeTRx7mOuriW6B8ovxgvibI7RAuwB7jvtUhZPIoS2tzkN1cNBPJnOVct4yt5JSAiw2sU0Aph0wVwBPhi+TQUPgzowkZwXVFA9QJJCAde1RzNnMZcZxsoUWgRIk0SLj+vUp8/X1Ndp3MrAmyidgCIuCfWjsaBHjG2Vim6Y031eAGYge6sXqBgUcZo6vD1UzfGaIDCDYGEvONohzBu+hEkaOAiaQAwvEVGJqLRoH3z3+M37SNzGY4WRMyRfL5SD8KiQOGZ7JjWLBjKWINURJQz6es2r9EWgDQRMHhNMocMpG4aWM25egHMEwLvmUcBbib1OxEn1IXTB9EzE1qjLmr9Q7L4Wj1/Y0tPjFKG/EFXtc7znpmAui/kXcl6FG9tcgix9kKgYSB/DV6hUT/t8L4fzC9mgCuzxgYMvq625kQxMyqKGdrqbrriOpWj6Mn8965SlIlX5YnJmhnDJLR76ILk9I/ljco6GWHs3Zr3oU9AWIs+mftGgFLejK4A6SlRMzTVfeW+Hv1nB53DTQFsM/J495QynRoXHq+URTAkjIn2D6oW+gkFDZzQOH4w3yHLWgM+nP3a9GwHYj8A5ADVpldGLOePPzWVHbbIH9bNcYFO8POev9P3IKobmkjqRpg/P+3+jRkUeM8grLkfTH9tzifX2z7VO2/YIrxSCYE1+pt7S7+Zo7kH1Pdo9i/SXoU8dduUF+n419AeY7mtSAHel9xrvrOszTHAPBUoWe79xXVBXtdATW3CHKz8vX69xMU78vDl77S3W3ADjV+cCeDO2olnjXVe5OV9OAXqSTXCGhC6JaKHeLbjktL3n/l7ecfJAecp9rktdlw0oZrXMKTRtww88PqHUwUAPhSluQKe6Vor6RooSvkdpw8zlKl8o9ZeGAAzMpoxhyCbel4+7v5b7aN7DHDnGHvilwLTmacB1AHcbc0nwDxRc0PXbIh664HeMXsGT647Spj/yG2GLMqpjGgpHN8WNG9isKSfWXKXaa4B9McJEA925ml0QX/Y17Ke88J6bnrlleaBGrcsipqEjHpVeldlRfUar/N1tzdfQ/g8rgb43vF8BAkaCBr48DSwN+u+w7FXavK/M/gbNyley4ssvESnZbVmM9DXdMNe+OKXsBDSGYG+WN4Bar3gAWPePfJG6U1e1ctwQ9e/slA4FrazColjMwYok65TolAttPGEIlwf6oG3ISNLD6z/HclebdCuuK3NrV1vLDzHkZyAYhbfeO8D7qzIat8mXRC+CpAcB6tP2ufn89+pnrsC3TsFdImjTgsRNojT2rzs0NiXrbIgkApjAZuE5eKieRtlinPmXYqXFOATgtcTCVcBwgDPiSQA5GfRgbeX93SKN8Ii7PnCj9owfubS6hde9yPqE0aJ08iT2W/dNRlfqG9TOn2lBRnGGL4nQYIG3rUGAFswvuFBuZBTiL7+nZVE4Az0WBhAN83bE8Ad6hYnwD1FPgj9Y04kWbOXosqPC1CCOqClvscA9+MCHvkdz8B2bYTYiCzmZ7QRW3Dfjv+br77sJ9fRl46mXtuoHPc6wJP2hgGbF0cEMvGsY0QFGPceqzRYKdAami5ALqNm0BhJ4Mx8YKCJNnW35IXFxtE8RpWYGaDu2ex3/z977x1c2ZZe920AF/ECFzmj0Tl3vzDhvTd5qOEMM4fBlmhSMoMoDUsO5XKV/3CVyyr9ZbtKrnK5ypIsuSwmUTRNWi6mMTlvOJyZN29eDp0TYiPnnC6C1+872MDB7Qs0uhvdDXTv/R76hnPO3vusc++5e6+9vvVpspY0EoqIoGphV6S6J+aGdd1abGJZKvJqamFCpNb7dn87qaRXEN2QOUy6ppSYun30qt33IjWYkmZL3cV27kOTmqyR8BnFKYQe51Sv3yfij/g0QPjdXbeUQZHZktLvoO6R9JvjwYrfQe7NKNwO6RxZdEaZhooTEh4lGFFdPpeFqg0lIPBUEeBzWSsymETm3KOw9HtUuxfU44zlRmerbfxxSEnUm8uP24LVqO5z/VIQQvDy3eX70yVlImMPLLVqFQFkynSNHZmkQ/Jgk8e4aFr3Rwgtvkcs4JsVgPZDUMB9hpw4FO4R/If9GcfTjk7OtU9GkX58N1nkTCrCsUZChXlZs/RPX7GFNuy62D8tZSQEcLbCgtyF+s/ovhCNXxgf3x752O7fnA+Ycv/wJXqdZ+cKuc69j/tj59g1I/ZPVL+g11VqP2UkL/d5yHZsGtunZNcgRT/EOYu0d0Yu2X3miMQvs1oktDxJum6Z7UJMH5HilWvaoXYo3Hdby8+pn9OGD/3id4hk9ozXT8tmoUIEHQuV0xpbZpbiRJR3h4XSeAGHbAuJSWF/c+RDuzZn6z5t90vLXaTFDM6f9nt1PyRPEApTsIc4JEo1jiHnhkIWpSp9JWrM95X6IMkzz383x9TpNx+sp6TE7ZGiHg/oVn1WWZjg+FB2j0B1/TF3rvYVWco17P6gp7ynRUPbHGRvxnuI0CCbaxQVTR6r7e4fD3vafM9YDOTe0yoFdjynWX5uZPPCd4T7E4XvEB7lqLkZB/rix7dEzrDQx3dgVt7njJM2LUobrR4SkRJ5w5iJ4+Y1F+ZeTeE+wtinILdYr6LvCxjEo4dsR/1DX5b1vYJ0rdUYsGvpht+0q0e+k/SDelZNkBa158+FURpXkft+nsbzlkNEvyVVGuOhfOB9rGIRaFDYm7HZivqfI3J+Vfccfw6ZddoB4Z+AQEAgIBAQeCgE9gXhzmrry2d+0i12f/OhTuJJHrQsIhdynT8SryQUgociJKIjfE/8j2CUEIXBNpML9omHy+LnjbqTsFx+CvkB9+QriTf584WB/M2RD/zLrI93NWjnb6eCejRe0vrR7pq8rr8bNqHBdoEBTbzcEfnMny9MDPi7X7kfscXxhC/fkfLVjcl+R4sPkPgbP/QaObzb8/q2zVwZfHPLtn4pgfiLF+q6LUVV+1i0qhzH3+/3VpbPHUqID/u/a2HaS+sh2ySWjZc3u/88/tL9oOvPtrwek3+hf48JcoUUSqY+G4rU90RIULKR/lsqeoZf5EsZe6jlBXdcYZoHofSN3HLtfe+6tMIwS5KVB6HLu+7jYXmWo0BkMH9jeNUUzRvfxV3Xsrsd8ZCkkMCKAb6fHBGCm1lmtThFSUodRMG/nIKaOl64b8UJD8hlJk74wkN08UeEDsrRLhJuZZlfcr5Ti8O6j3Saon63x9k5qF8pKSxZ1EMViOULZD/kOiG/vnCvT4g8ahM5taqfimMihFh84BjuOxBu/IJwr14QmdRQftSsE0h8xYJuryKg8FNH4QQBR6JtlFhMJjtE2mHTIP7Nkl2ziAu5Dd4tInNQk6KQX1lYsYVeyPJxqVAH5u66Si36QvYQScB9lLrpF5Nm/FLrpKBloggJY7lHFEpdUVRrC5okg2ZxkgglfkPSK7dtPz5LkEFEIUGsVUlBDMkHoY+q1CtZPTbhMSDwNBDgM82CI59Xvste6f2ofeEedUuigtRMhdnwIRCAyC2pICokiiSEDIcsXRLxA/HBuJD7YUlCCeUV3UJh+5BU9yNaCKXQvxmRwdj9sS8Lc5Dv4/pOsWDp89DYzvqHNqiPMcm4/iDBJvSICIT7PsT/eHrIxqBEY6LuLy+scUO5PdsSZpAzqEd9JABqzWzjK9+HbI/c78Z0f+G+DLnNgiLnxiJBue4tKNv759pt4QKyiXsriwrcpzlPyDGS/vF+tt+q6iLZe2mMfnei3RTp/EZgmdhacdIIQZIOUrB5oR8Q89OK9CxMNNt+fC4y6yVSgcI9djdlQnWDOYXzrUlgxxhFEtBv/rhHWoTruu0kxJ5P0Bhvg77Yb4v6ymeVRI+MKzknt8klxg+x/m93TM5yrq5ztRFtg/oNYD+sI7ATI7oilAdDgEWuhHKePO8LFUMSEPD3uMqUhAEDWrBEFEDh/kfhe0whh8Kd0Y/tOQtIqLs3xhob31u+x7oj6Fjst8qLzrlmCeMWdM8e1HjlkBbzmstOqO5VjYGiORtjUa4tkSROa3H2XEIxrjsJSf2gkvtStoJFE/06LjEX46lh3c+xkNpt2VrvxonEDo/uTYwFzZpK8+leWWz1TrbZYh3jNsaHbOc5Zds6N6qP6ow1Ep4GBAICAYGAwAMisC8I9wfs877ZHRuTpZXdWNZAtC9v2+/oBy/7D/S2B+35BiUztIWDPa94lxXSfhRGvMsDHmi3B50I+so92e5fP+wjAxzITMguJlgMALG3oUA8Pa8lkS9vU5GSh+rOHQgIhicU3t1/2VXWtD5zhDsLn36iuFeE0/0vKi3qv3UlZNah/TrB4evyfWS6c7/CgiYTP9SrKJggu4gegni+PPCDrIdzP8aCZni2W8RDpP6733GQMFg6cCwENaqx0fk+EdgtUo82GfHvG4PUgdhgP5RGY4UDRnQzMYSQoQ5C0s9I5U7oMipZLL5QkKJQghCDeOHehE0VhLtfSBhQaLAvLO4NyPYAIq5C5BlKd0gayDgIH7w/uecOz/VaeDX2YPgfUy/WNZCFEFQ+LNvXy2OJbGQg8UiqDb7YkUEYYleBQhUCieMoKHUntDiAMrdQJA65S1iAttDap/2zZz0M/zzvCDA+G5q9awvs3Isgcx618B0q0wKcDOwsVH9ibMS+f1VSUx8T4cL3hO8Q30mI+DJ9/z3HwXghnpgbMpv3fOFewHe/UmMI7LY4kIU8CCGIpUzCne8bSlC2ReNNrEui8Raqac4Z73Huk76srinSJ+Pe67fxyP3hzuiljUWB+Db/fPNeHZFTmffsSGAR7c19keKPKdCiJK9YHPCkt7+n2I67+IcoG+qIkt5H6LKIAUGH573vT3zsm9mPzGb8oi6LA/ECjuS8wHqL+6EvcYUv91OK/73jPsl9nrqi/E/3HwM/SF99H3Y6BksZ8PURrWBDnwPh7tELj/sRga7x6xqfNZjYwPeP7x33ScRMWKlQWFBkHOUFWtzr85VrB7uq0fl+u2cijsBWhiShkxoP8T0lUproP8ZWPkk8i1Go4bFruVD/WYvkIyqUewbiDl/8/cq/5jH6ji1Zez0STZyqfclssbCDetTCnY0+cL9rkhBiTDnOZkTkE2FUp6jLnLVcI9iJnBrUuJYIgfsV+ptZJwu/oQQEAgIBgYDAgyMQCPcHx2xXRzBBYhU+/EDtCq7nYieUDa1STWDPw2QbdVinLH3ik7PnAohwkvsSgbuyTcJ3mMk5iuZsk4a96rj3EY4sqaRMXx/Ie6V7vB3Iboq369ot4QERBaHFAhffMyenmlL5cp6tf2WDFPbt+vYge0g2hSc53rjbHRdPFMixkC01suVignOs8oL+zq9XmWPWLuRrgEyngKsnjpjYcR+gXcJ/mSwS2QQJZ/k9NEEyewlNHm+Mvufm1+0i1ivfeFjTZMsTaLxpx0v9eqTyrJFvRjitq8DYDuGTrwUWyDev/GJytbsFZJ2v+mq2FlLg+3YhaSDwub+Bhy8oYf2CJ2RORDp5Ws3vFR4DAk8XAT6/LLTtVYHQbVSCOoh0rzLk+0aug+jemqOFubTuBXNuUotS2NZxXyhUngO+qksix5MiZCnsHx2z2Tv8z1F5o3KHF5/UglncjmtzTzyFI8Ke6CAWVmkXcpgFPxTqbCdvzpDIGLNHEHEDGU4E4sMU7keQQJGlTLQwyiJiJoEfKVMjIjyzHXzauVfggY4yn34dkz+52Q5O3d7AY6c7idkfrjWYintCdle0h6Kb+5/9jqzfE3fqR2a/UKsfkbUNpB4RpVw/ClY1WMIQ9fNR/3djh2U/P3YgHxRk+/Whd+wcUb2iWN++6FOw3uft98ncsv0x1MU8BQsbfvcgJrl3k8splIDAfkYA4hziGLvBzbKm/AdvK0/Py0a0c79lHHdbUUa+DCvCsVX3PqIXsSZlkXJJUUXY4JGUlPkY34tJRUgStYcfvBfMMY65PvS2KdT5nrJQSsRN+9hlGzOTxPl+hT4huCAqEAstxnks0j1KwV6G6CZyjTXIGpbFUL7L7Yoq5FxZdGCcRmR+j+6duymM5TLrzBwv76aesM8mAmPDXe696T91r537BRtDb24JzwICAYFnHYHNWfGzfqZP9PzWTM13NSOD+hPtQmhs3yGAMtUny9p3nQsdeu4RYDB9R/ZLT6LUl7ZaM5DhFEgMFEcoLEk+54kjSF3ep6AIp+yW8MAOhXZIbufDi/E9jgiL7DSNKT11HP7F5NNoH4sIuJ2OoyYmTZGvshKTri8eQC7hGwrpjwrKE+6QUH5hgfZYBKBPhPpSF2Q2xBcJDUuLK119SYs8oBstBLlr8do60bS1/1A6EZFtEBnJT7g1E8Vbg++rT3NmreOTjEXk+qIrFbEGCYdqi4WNJk1CUbrjpR/RRFvbiWqPEvuZClJhyeTCQMWODQLPI6IuyqHB/kYUPjBJ5FsKjwGBg4kA348xJbisFAHLPayyMFJLkgyZ/AyTC1JLiuzBNxwP8dXUigjuZak2620RjoU3bzG4/mXcAgT3GUh3VO58S1G8k6w5W0E9zb5E4RCNw3e7UoTRuPI/YKcAecT9AhU8pBH3mygv0R3dl7J7uGdrx7/HIiJ9J1FrncY9LLCyAJr9buKP2vqIfU59slX38EMWEZMnaxiiAoeUR4nCQh7nwQIf+LJgnFlIMMqihyVeXVfM41fPIgO/CwgfHrSAO4kLIddfavyiXWNIc2yyuI93T9zcdZUsdFDwnEZtj1UYJb5gaW88pn/4zYCQNG985ePgGqG657cMr+lQAgL7BYG37t5rOcs9YqQrstny/cSa6oO+v7HPMOQ2Y514IYlzv76/3DtYeKRApH888D177v8hh0e2PB4o3m+MvKfdcixKJn5/REDibUR9PTzOyRv+za4/33gLkcPVobc2Xmc+gTCP15NZL+c0qIgs/nxpl+2rCUR0Zt7mi3HksPYhTx6LoODhCwtt8T4RNUUC7igJd7RXtjr98eHxwRGYmRp2E6N33Stnvh4I9weHLxwREDjQCATC/UBfvtD5gEBAICCw/xEgUTBJi1Fi4h3JpB4FTTde6iqQRRDc+HtfbPicSKAhmwxBRKEUhTDqXw/Z3S3hAXGPjROke7HI5AWRUSkpigi7hdCfVXhwJgEESUQCUxJZQ0AlCyqzHhdHHAKdhQImQeTjIEkzhbpJGPpi4xfMD5nkqdH7uUZEnat/VXXPGbkF8YKKE7L9UOqEqxIphIc6KiUKpLW3X4BogjQrK6gyMoqWbPZoe0b/QPxAthflluica2QrE3m2sy/2EpF6acgIrGa1h+0MfS2W5QuEO5NR2mFfvJQXda3ihdBqQpYbyg6bSrMm3aw6UiLcS82WBnx3o/aK1xmeBwSeJQT4/uElDHnapPsaKmIKBA33JogfPNT7Zzrte18rYpkv8tTCuCWVZoGO7+V2hXsC90UUmmY1pe+cLW5lOcDalE0Oi2rVippBJT6l+sktMSNCnFtIc+qUqd5XlGAQZSM5a+JkUpZqt32LezTnyHkfkRp8Agst3RdrSNy6y8LiQdv4ZR1/xiy3iLzC+oGkzF6xzyJClVSo5OmAQM8sRCKhHifhPfdoFkH5renQQiqLAg9DuNNG5/g1Ox6in0VMCK5RqVSx18ILfreFc2FBFvK+Qbk7ILtay0/bdX9SkY9Y7LAgTR9YOGCRAmsNFmE2Fnx2e0LP+X5Livgam+x1xVWlLl+RKqE8PQT8Yla2Huy0Ldv+2d+LrJeyb3vy73Lv9wsI8da3ez++z3bPH+XY7eoM7wcEAgIBgecRgRxNzJlbP9VCONTljr91PdN3XEVl81PtS2g8IBAQeLII4EF9seGzT7bRh2zt4zvfcpfaXjcPd3zcQ9kZAdSXZxTyi8UJhQk8JA5kUqfIaW+t4mshYeih8pNGivMeEyNLuKl9M5VKeLFDeEDIQ3hA6mQSHtgt4M0JkUCBBCNnQpu8h1EqQYpDyGNVMGRK+Ev2XrXsAlorTm97nFW2/g8k1ouNXzRrlvd7/2ZLP/FKP1H9kpFtWDagMmrR+UGyVRXVmzoTS4J2EThjIucoENVHRRChmMSLeV7E04jIHMgx+s/5nqt9zSULU/JPnrGQZ3CGwGOxgALeqEshbwiTnlvSflJ+1SgZHsQXSbBR3xN+3KREYRAsJGgdkn9pv7WzYir809WfcMU6HjKJUqhFA6wviDIgUSvXizBm6gJPPOQHp7vtGrOoAobsh/p0XJYOJOMjxHlmccr6C+kVSkDgWUeA+wzfsVw9egumzHM2VbOIb69OzNy+V6+5p5DYOB4R4+veaZvf50EeuQ9x7ty3HqVgRxMtON47XeH+wgLidosNvt0I38jGx7+3F4/c+/idyobnbuvndyKy77n3/HZbx8Psx7UhlwfJy1l4IdEifcGSgygsfK9ZPAlldwj0d19283OT7muvfMPVVx7b3UFPea+r7d91XRp/lFU2uFxFkYQSEAgIPB4Eutvec8vpBfdLX/lnWpCLBDiPp6VQa0AgILDfENgXhHtaHmh/+O1/aj/2R06+tt8w2tIfBqjxcr9BfnzfzOe+rkepI7NOXvt6eZ5Zt98WDeuf7OCe/oQSEIgjsLQ07+YnR92R6vPu3NEvxjfty+eBcH8ylwVyBK/h3Sgsd0N4ECJPfZkE//3O5mGPu1+9bOdeDAm3LEXpPRJ1v53QfhHZmYVjE0acLd1zj4/vSyLFvNxc1UFYdfb7PfskNNGOJ9bzdfht9DHztyS+T67aYO0+c1HE7xMeAwIBgYBAQGD/IZCUpRlRWMtrirKa7dcib5Gp24lSujLwQ933N20o9l/v91ePDiLhDoLv9byuKLYoyfn+QjT0JiDw7CAQCPdn51qGMwkIPCgCYTn7ARBDiXu+/jWpB3NjR5EAb9HUiXeVjASlzW4KykxCOEm61Ksw0r0sJMOifkr/VIcpSSFCCH1tLT9j6tFJ+Ta2KUEY1gChBASeFgIry0tudLTTJVZzDwTh/rRwet7aRRGJ7cFuik/6udO+KBAfJoz4YY/bqS9+GwQ2qs3tim3PQrazP9t281sDWbKsRLg7FfbJRrZH7Wy/zdfJ8Sv3acPvGx4DAgGBgEBAYP8ggKVMx/hV2a+1KklkvVvV7+7wbI9Z9wSyff9cp9CTgEBAICAQEAgIBAQOJgKBcH+I64bicELeugoPMO/NEnnX1iusHrXi7ZHNbOgPUfWeH1IoT15UmksrK+YLyfNQAgIBgYdDoLH6pJtOT7hFtz1R+nA1h6MCAgGBgEBAICAQEAgIPDkEWLzFr5+/UAICAYGAQEAgIBAQCAgEBPYWgUC4PwSe+ObeHvlA4fMoB3NchZLSnan9tHwQk5GfsN4vla9vem1Jnogk5st1BUqggzcvnrXb2SRAhpfouMi3d8YtrMyutxF1skj1k+QJ1QmevHj/MljOVrwPaJG8GamXRQISB9LnXOv31qNok9BSrBzml2fVT9qOsrtb4i4lm8Ljt0heyAVKOrggZfx8mvY31ZP4bJYpySCmO3PUIZx8/6K+l+vcZSEiTIp1HqtSsYKP34dkhqU6fk1+zNNKbOWVq9gn4DPJ/iuyRsAbmGRZS6sLW08ivAoIPGYE6iqPuIWcRUWm3HrMLYXqAwIBgYBAQCAgEBAICAQEAgIBgYBAQCAgEBAICAQEDiICgXB/xKtmPry5Sggolhn7gbS8bsuLqty5ulfd6PyAuzn8vhHehGuSXK5HFjL90533tFpaUKFkcidF3te7HJHbEObs1z/dLpJ6UeGehzYS0LGd5IMDM11KRicbm9V7bWzw08WTL099yxPhTmI/ku3NishOFpZvab+hjESFJB+MknhwbN9Uu+uztheUwO+8thWb/QEJ9CDl6R+J98aUTA9injpITmiJqVQ7dXRP3LBzqEo2uKMV520hgYbH54eEUbUeSV74sSXbw+7mSMU57VNofVuUr3/b6IeKJBhzuTqHM7WfUPvL5lvMeRAC2z/VuYXwtwPDPwGBgEBAICAQEAgIBAQCAgGBgEBAICDwTCFAMmbmqzuJzg7iCcMnULwILfMc7rc9c//wen8hUFV72LWkTpobwv7qWehNQCAg8LgRCIT7QyCMyvxC/efspxFCuyCvxKXl4z4617ftD+VOzaBAr0k2Sx1eZSQ3hHRD6WFXU9JkSvMJEdMpEdQo49tGL0s9Pi0CvkVEfoH82Itceulewp32GIyQWA+ynX7SzvjSoMNmxhcSCaJsn12acremZIcjwfyx6guWNGl4tndDjY9SfljkN77v1VoUqE8ddpVFdW56cdzU89QxJZudzvEbUvIXuZO1L7uqkkaR6oPyjT9l7Vvf5Rd5WD7yOTEf/ELVfaj8tIj7VXdt6G3FA+SqDy+4QxVn3ezQO25lXUVfUlAmb8leWzQYngHrTXW9P5/wGBAICAQEAgIBgYBAQCAgEBAICAQEAgLbI3Cj+003Mtbhkqkal6vk6fu5IEw7rrkhc1ovPGNOiADrYXL07KdzJQL+k81fcbOaI3/c/z1bUIAXQPzGxDxz+37qe+jL7hAoTdW6Ey2fUh5AiTRDCQgEBJ4rBPb3r+s+vRSsMifk116QW6QbZ44bXxh27SLCoyzv0Qr1g3Qdu5ViWbWkZftCIrxInb7gykWGcYmASgAAQABJREFU8/6kiGwU7dFg46KbXBx1E3NDbmKxa8fEeQvL8y5fNiwo2ov0Yw6ZjtVLhdTpvqBUb5NSPaG2sHMpL642Yh7Jfjw5LH0anLkrK5dxqdhzXfVKox2DXc5mHfmOxLIo/DkWBQJ9RmE/szipBYl+U+MPzfW4ksKU74IWE6qsTch72k0rUmBRdjWlRRXCuVBJnOZtX5T03eM3zWpn4+DwJCAQEAgIBAQCAgGBgEBAICAQEAgIPCUE8gtKHOKk/PVo4afUjQdq9lrH99zswrgrLq3Y14R7mWxFL9Z/VuemObeEXBDslcX1rq70kOaYCXdj+L0HOu/9tjNz/MnFEQnl5m3ufKHuM7oeeYrkbmfqbhyA377f+h76ExAICAQEAgI7I7AvCPdc/VieO/JF1z/TuXNv98nWGdmyXB18Sz7t5VJiX3QMBOr1o9+9g68zq/HbFVY78/THQK2l/KQR7n7ftTXsZdKyj+m0Ff1qqcZRt/OHopw2JxdG/O5bHlkA4Nha7YtHO/3mdbywYNCSOqWkr4c1jMmRd/qEEfN6uqVAdq+uK8oh3+Mhb76OptQxt6L9pqSEtxGCasAOhqoi3/rIb54BRfx4lPe0nSqsMoLeN7wse558qfi95316ZUnHRb7yfp/wGBAICAQEAgIBgYBAQCAgEBAICAQEnhYCNQ3H3cWGz5rw6Gn14Vlt91jlBYuMvjN6SeKvLjtNRF2faPoRibxqFO1dYlHdbGA+WVpYoTl10s0p3xhWqr4w105qG+I25pTYm0LeM5+mEE0OgT+teSwiOOoq03sr2h8RGwIxWmD/FQna4oXobARuhWp3Xkp1IsfjBSFaeWGNRZ7PL89YDjOfK215Le16ZBHL3Jgoeubsazlr9lmaTU86v30lYw4s9sAli8olWiu0NufTsxtNInYjn9ySbGc51zIJ4JiFz6bH9XorF7BxUHgSEAgIBAQCAnuOwL4g3Plxe+nUj7mF7m/u+Qk+vgrXjJwmeeLJ6pdcrTzICQUbNU9z+OY1I9FpH/sUiOPtCtYv/JAncqeNQMcXnYEERLwp3lXX6uqqVro75Nl+SwlHS2U5c8SStaZE9vPDHyewfTusmC+uSuWeKDBvdX78M8PuGFzUJJtsQNIxdlUq/Tl3vv4zNlDx9fAYJYj170TEuX/l68AKp33sspHun2j+EW0WgS/VOseyKOEV8wxw4iFV00qAyqBjQgsHHWNXbJBTogHH8rIU/xoosCBD4Xy2tmxvh38OMAL5+cXuUMsL7ljNSwfiLPpHbrv2vnddOrHqSpKVB6LPoZMBgYBAQCAgEBAICAQEAgIBgYOGgEVLG0m+tEG2cw6IsT7o+xs9btqqFidK3QUtepDryxfm5bdGPrB5JiT8Rc1xpxV1zT6FiWKbP48rapw5akVxrR02r2jwKwM/tHkn+zN/hnzH2pQCiX996N31yHYnYrvCna1/ZaNd5uREhTOnZX5bIEL8dN2nRaBXmqgOEd6C5v7XZaM6l54RR1Boc2/mvEuyqMUOlnK67pPu9siHRs4zN/eWM5FIrdqdUn4zf67LWiDon+5WrribNu/Geudc/auOc8mReI++0y84g9ujH5ma3hoJ/wQEAgIBgYDAY0VgXxDuj/UMH2PleIhPiVAeUHLT5vITShx6bJ1gXtYAYMlWqVvlTY7Ku1ZebJmr4b5rKNFZla4paTDv9pJEma3YYyfTrR9OfhxRvldoFX94Th7mGihA6UM/r6yu2A+oryvzETIfkj1P3nwMEDIJd+xg+AHGHw7ivCS/VTY2peajrpWCzOqyvvZ1MJBBaVBeXGMLDBDtrKqjrK8srnPnFSK3tLZokQGoDHyZEeHOCnyVwgMXUwumwm8pP66BxYy7qQGN93DPtqjg6wiPBxOBRH6BS5U2utb68wfiBIYmOt3d/suusqY1EO4H4oqFTgYEAgIBgYBAQCAgEBAICBxEBJhbUiCoM0ucbIeEviBSGgIacRr2q4c0d67W3Lq14rRyjF1bP1zks+a5d2SnOr80bUR3ZUmdG53tdx/2/a07UnHO5rFVJbV6b9COgaweFJnNMc2a61clG5Rn7JS7M/qxS+Tku7Mi0/OlKO+euKk574RrTp3QvL/JVPd9k22mkk+qjm71q2/yjkuJ2G8oaxVPUG6Euz8vIruZ95+SkA+F+82hDzQXnjTRnN+HR3Klnar5hAn7uiauWx65htRRRdu3iH+YEy8RRQEgbiOKvHfijpuVqr5VSTuLCpLiE2q1INAdrzI8DwgEBAICAYHHhEDuY6r3uak2rRX2ISVtQcldKlU2tioLWk0m0UmefoQh4sv0gzpwnx+24dm7+oHsNkuV1srTtureqx9pfM8ZZEDqYx1TlzzkTtS8qB/bEg0obroRJWrdqXAsJDs/4qxy+/A1fwzq8hH1H0L+eNVFDUJStpKucYv9oMeV6P6YzEdfR5HUygwAWKnHs51EragH2hQCODrbZ5m5GRB1T9ywPqFYj8qaVvA/snaby4/ZIGZWgyCOI6QvlIBAQCAgEBAICAQEAgIBgYBAQCAgEBB4fhDwlqz+cbszJ5K6IFGk+eeEkdbMmYncpiB6ixeiuZn7Ml9nnsx8dEBWNYjf8EpHb5avPG2+ICyD2J5eHHN3J29rJptjdjQ8Yl9TkCg0AR5R7+Pzw8o3dt3I8CqR/RTm3nk5CYnnjrszda8Y4U99JH2NF6xb5yRSQ1CHaG1KiwaZQrnIuqZC0ev5luOtRwT+sLiCAUXBY0UDmR4vCzonOzfNq1mEIPcaedtCebIIjA13ufeu/9k91r5PthehtYBAQOBpIBDuuA+AOj98P+z+i3uOmJOVzKWBN7a83z/dbiR5npKeQHZTOpVJ3Rd+lPnzhdC4zolrGiTcsB9DfnQ3CWkn+5pxNz06blYs/MBvp5anPlbY+fPlo77v+qf2+FH/97a8ZvDQN9Wm96gXEnyrccvlgTe37I+qHxVAvER1kE3dmaWM34aHHMr9ESkH8N6j3yS6oQ3O2avWUd9fGnzDEqw69QEveF/wnX+353X/MjwGBAICBwQBJgyrK9xPtt5TfPcTifAT5LEIjwGBgMCzhQBjtZ2KH/+wn3++0/57uQ0rR5SZK/IOXlak5Hb36Adp83GeRxzLJ41VJgbxvrDtafcns3/x14/zmsTbCc8DAo8LAe9LXqRIbOap8XtVc+q4WaOMKZEqPu6UuHc6Hu7MpRGCRceyB/PPTQ9zyHBGqFi4so3I8ahs3r+Zh3riG4KesW1i3SqWdjl+bsOzfc1U6+Q7w04W8nxK5H+7OICm0qOyramxv0NrJ02J32vz7/Umd/HAwkOBsKB+zo+yqrk11rR0BEW7P1fuTdH58Uz/6ZhQng4CM1PDbmL0rnvlzM9GXMfT6UZoNSAQEHgKCAS24zGCjunL8opXce+uIX7E9dO57c6ZCvVtd3zADRHR/oAHZeweJ8n9JgYpVcWNrlKheSRTXUjPybpGSWM0IJiSUmB1Y2ATHZGZ1NXXEx4DAgGBg4fAzZs33O/9u99xS0vZI1X+u//2v3cVFcEL/+Bd2dDjgEBAYHsEpH4srJaX8Gey7gLxMTE36G7JjoDIwqL8ErMaGBdp9LhLqRLnHVYUJcn7yC8EAYMSFLXljBFGD0fIkJvnmM4FcuyO/IE9ObUX54NiE69inwuJPhP9iFADBSsJCHdb8HguL66WPcRdqKjdHraxH9aHZ6VQjRffn+HZHglrrmvTw2EYr/NRn0O010jVe1IRsX1TnRuCn5JESnYWlRuWE4/aTjh+E4GlpVk3NtnriqtKpT7e9BDf3CM8exgElmS7ColOMtGGssMmZqMePMoPV5zVfSzHfdD7HbNy4X1sTX3BKpX7HD7pW7+Xmd/RiJD2x2U+JmRTU5JfpvvbjPUDv3eecxT3Ib5vKd1X3DhUN4lWlVxV/YKch7bPlbod5f2V2TctKSvK9xbZztSVHpLvekdmc1FXje/fusDAjvAECP04ryiJqzMCF3zoz6LEbPFzjXgF30Tmefv3w2NAICAQEAgIPC4E9gXhvqpQrasd33OT032uvLLpcZ1rqPcpIdAl5f7y6klLnFok37wlrcK3jd1xE0qyipI/lIBAQODZRqA0WeqOHDmqfBZbXczy5eEfSkAgIBAQeLYQiAjhEVnpQZck5LdbLgIGv2Fy8ojldjPLUxsKRbP9ewL2eXgbH606L6Kq3Ej2eY3FygrLzRqhVcQVCf4ehLyOXzPOAXvBtOp8XCpKkgnOKNqTQq4hEhy+0Ph593Hf99yCLCLuVyDMLjR8zk1L/DE008NleOhChCYiEgrWi6hWUdsiIsGDeT8UFLsT86NSAM+qOyIBtdhyXotAY0oi6T2e90M/n5U+jA60u572D93XXvmGq688diBO69Sh18z+JHefW4y0jV22ZKcsULLohfiM3GCQ7XyX/X0Le1esZS7Wf85EXRDalB5Fcj9KIe/YaVmmjui7U5Ns1L1j1XKqUee8VObc+7iXXqj/rFmq1pYqb5vuif2yg6WPLBqerH3RTc6P2YIBx+ttiy7aSohHVDmK9XzdryHlRxcG3EpMkQ+pTpuzi1PRd7pe+dGWFwyPRd1/WfgLJSAQEAgIBAT2DwL7gnDHG+3jO3/lcuUjHgj3/fPh2KueoCy4PfrhXlUX6nmGEEgvzbue4Y9d3sKKO3fkC8/QmYVTiSPQ2NTsfvnv/YorKLxX9TU2PuZGR0dcU2OTm52bc913u1xjQ5Nr1jGzs7Pu9p1bLplMuqNHjrm4Bc3qqjw3B/pdb1+vKy8v1/4tth/tTs9M27bamlrLT9HWfscVFxW54ydOifzaTNgc72N4HhAICAQE9goBFIg3R95XdTmuUmRLedGrpoSM3otawUuXPD2oJSFK8Pgtyk8amQOBjRobsoa6eE2OHUgYlJV4D/tCrhzUnhSS1EMGZyulyifE8ZMLw65DCQSpo1jtHau8KDuGIi2Ibk4JSPBXnCgzJTnKTG9jiEdwUV7SLa0tuoKcAlNWoj6l/4NK1Md+8UhM/I2Ltf/i6rybWZjYEFlgN1heWKU283U+U5bDByJppwIOWBOmV7F+yLHFg8ayI/JFPim7hisb7UKsk4wQHLB5QA0P1qhBIc6wgkCRPyGvZd9mtmN26gvnHL+WNSVN7nTtJ0W8120h3FM6xyJZTpBDCTLQF66DV8zyHv0BQyI/4wVVPwQi7BzXIfPaYpXBeaF2RWnLZ4PCeXHuPVO3tQiyoLPPWz//XLPXQPlriz/a1y8KkW+KMq2kj5D1KHXxxCZn1MKKPiv6PLJKwZievi/Ljog2KfhKlxSmDGfei38GbIfwz75E4MKxL7uFnmWpomVHso8L3umXBn5gEUHeo5zkpFjJkO/Ml6uDP3QnlHAUMp7vxfLKkuUDe1QSGqU6pDpJWPluDc7cdf3K1UYhuvv60Nvq2wu2CMh3GQIcC5kx3d8pY/MDso8pcbUlzfJw/5R9j4dn+lzfzL3qdkSIEPv4vTcprxnfvamVrfcFFm9vDr+re+BFu3fkFuW5OeVO65ZVLfe1UAICAYGAQEBg/yCwObreP30KPQkIBASeEwSWl5fcyGiny1vNDYT7U77mM7Mz7v3333XJ0jL34sUXFBIt9Tkz8T0oK8vLbnJq0hUUbCraIc+TUr5/9NEH7i//v79w586ed9dvXNN8PiJdfuTLX3HvvfeOked0ge2/8Wu/ab1Jp5fc//y//HM3MrI5sYCU/89+679wdXX1rq3tjvv9P/hdd/7cBQfZvrAgwkHq+hPHT7p/9JvfMCJhD04rVBEQCAg8IwhAxFaLNIUIHprtljpx+bGfGT7qh8pPbVjKQKq36jUEOnfB4kTSCPdJqeJRPKZkU8MxEJ53lacHsr4m2eJaK06K1E1afyFcUXMOWTK+rQQ2VgMosFGGH3XnLLfOhMj3qyKLIl0lt/wcWc6cdfWlretewCJgRXa1jV5xsyK8ywoqjeheFj7FIpKxSrg58p75HqOe95Yy+CCfqHlBOXyabUGBzkH039ICu7hhd77uNVOpc79nUQEC+/rQOw9A/In0knqUfppthPrNwsXFhs85bHN8gTi+NviOkfRHKs/ZPqmiSndOCyBvdX9TOK9ue8xMesJXc99H7+eM8pQCwX+27tNG/PmDsQy6PvSetVlZVCe7l5d0DQe0T636FS0Ek0Tx1sgHdnyj7DOOVJ43fKiDzwcRowPT3VYliyycL58JjyNJEa8O/NC2l6tebykzpGM4fwpq/LKiCjt/+tmcOqbP0JmNdiD1sRganR0wgrC14rSR8CwesChwc/g9W1zgM/lh//dMyYuP9UWpe/lsXur/vrUT/gkI7CUCEOwfD3zfvit8X5azRAVBfvuFTiJ6MheouIf9oOvPN7rF/lcGt+YpG5jpVJLRTtsn8n4Xqa773Z2xj7VQGeVi8wuQviIW9W7oPsg3P1u77E/eNu7NLGxCqvvFPupgwePN7s1+det7zmIZxVutxrfz/oKOuT78jt0rEhIsprW4EC/knXszdq7g1TN1x/7i+4XnAYGAQEAgIPB4EQiE++PFN9QeEAgIPEMINFaftInnYs7Wge2zcIp/9dd/6d774H2Xlt86KvCLF16QOnxv1ODtHW3uf/rn/8MWmCC/f+sf/5ON9/r6e91//V/9N+7u3W73R3/8h+47f/tt9/Wf+Xl37Nhx96/+9b9w165fddPT066srMzdvHXTyIGf+omfdp94+ZPuW6//tXvrnR/q/RtGuPtKb92+6X71H/y6S5Yk3f/xb/+N6+rudIMDA66hodHvEh4DAgGB5xwByPba5CF3vPqiKXPztDjXM3nnqaECYYMVAUR7gxTc1fL7HZcF362RD6VmrLL3UKtDwNbJuoBonzYpv1EVN6aOmnc3xCcEVbxAag/OdJkiHA9h/iCSIGnvTtwytTJ2CdUljbIrmDRipkwKdfqANUOvyBpfUDj3yxt8Qf7pKD9RysdLfdkhWT80mNqyR0QTdTakjjjeJ4cPyumbw++78bkhV5s65MpF5ONlj3Jzt97qi9qXhYIiLVBAdJUrPxCle+KGbCZ6XZOwAA882/unulyX/NUhsGfs3G4ZXiw+bHcM5Nx2fUF1/kLD53VojgjvPFN/cz0GhC+FtlHZYitEf5pEaoMjHtRxz2b2aR+7bF7PKGRr5bvOQgo2E/SVKIRuXRswO1Rxyh2pUP91HVGvUx+LFZel/MVeorHimCuRCr1E0QlzSxHxb53RPyRU5PwPV54xm5m7U7fUc1ld6Pwh1Em+yGe+QPZHzVLWHi4/a8dwPOp5FnTaRi9bkl3U+tjSVOuzwmLBuPIRgD0EIs/jRKJvPzwGBPYKAe5z94+gIDFq9kifR+lHJtF+b107t8t3wxPo9x67+Q5LpbvZjyO4R2WS7Zs1hWcBgYBAQCAg8LQRCIT7Q18BDbI1SUMNldaP+tMYYDJY3q74/vh9/Ovt9t/r95lMCRQLS33Sbd97Lh4FurRV8bW55d5t99YT3nneEairPOIWchZNqfKsYTE/r/uYJvmUuXmFFz+KwW0GOBXlFe706bO6X256uNfW1m3Z68WLL8lKptEVrtvO8PiFz3/R9qmXar2zq0MqeflkinC/cP6i/fXLUubKtStuaHjI9huf2AzZ541TJ0+7M2qXpK2HW1vdHSnf5+bv7/VrlYV/AgIBgecEgZwNNbcRqFJtP80CWQ4JjgUJhCzkK2pFbAkgXiFXGHsm5RmMCh6yNC2yd01EFApkPNrxOM8k3DkniHzy51SKDK8sqZMavNI8kbELQVldKiI5X3WPiWyO7GxmjJRH3TwoexNf8EEfVCSAV3RnEu6ozhkj47mObQxWN/y+YAfBc8rx6hfddOm49adz/IYIMvm/Z4zRfHs7PzKSy7FFCRYmWAxAxV2sR0bJBXki5HNW19tdM2Usixm0xf7bHSMue4efQT4zsteRshucINZJFotilsJ1o3Dd8kViYxUDQc4iRJxwx9ZlcCZSrA/JpgJCHEuKnDUltNV/KG1H5npNmY+KvLn8qKsubjTCnc8FSt8zSuI6OT/iJhaGXIcWFrDciY9t6Ydovuga6DnbaZeIgKqieuuzb4fPFxEWtmCibahiITdZBPCqX1Txo3N9rra0xT47tG2fU0U1jMxHFhq0GUpA4OAjsGoLn4uylAklIBAQCAgEBAICD4PA051VPEyPn/IxeTn5ljCF5EgoPhhoLyuZyagGmYSK4fP2pEpL+QkpXk7fM7BGsdStcOO+6XZTMjWVHXPXFHZGWPDjLuCCkgeVDAX/vD5lYO+T151XBvgJJBO23SZNfZhj/Lme1KSOiQETkLu6Rj1SC9EuE9IXG79gvqnsS3ix76M/NjwGBJ4XBL76oz8mG5mEK5Ea/OUXX1ZOjb1Rt4NfrQjzr//017N6uHt8S0WkUwrWE6mWlUWexLxXVFTIg8iPaMEMov23f/f/NO93SHp/rO0U+6dM9ji+JBL59hQ1aCgBgYBAQMAjwO/+0OxdswJAzetVyn77k36kP1i/QLhCqmLdgUULBTWjV11DaEO4lhfWGHHu+wlJCpmaWfBlL0mk3OzytBHvjBELNVaD+IaghqjGQgEM6qX4r5VdjS+raws23vWvTYm+Ti779+KPCY2VdYBj/Nm4fhvm9k1/+9Uu54hqHoU0f1ia3Br9wE1I8b7bcSGRACyQYMcAJvT/ZM3LwqLcLGoYf26VWMR7GD1/mGM4kvH0NVnxYF9zQUkLiUIYnWswcpzt3mKmtfz0Rh+ihZKtv6vxOYNP/Mixhp+OnF1XqvPbh4c958t587m4q+Ss4FmTbLJ5CdEJ6YoljffftggF+rFzyVm3L1oVgT9ju1IviyiMl/GZ57PE53BJCzm+gPWs9sG+CJsj5kL4ZbOQgvI+lIDAs4IAC5mZljPPyrmF83iyCFTVtrqWslOKHI7mIk+29dBaQCAg8DQRCIT7A6CP8qMu2aowz7M2ARqXmgQPalRG+EgycCc5KB6WT7KghprXoJxBMQU1CiGfT7qAAcmrVlaW3eBct3w6pZ6RyodwVQbrw1LE1Je1KlT1jEPNNJMjNer9ZkM6CUKCH/SY7c6dyQGLJLRrKiIpdUIJCAQEnENF/vf+7i8/NSgyCaLc3M0Inkyx/Tfl+U6i1V//1X9oPu3vvPu2u307CpGPn8BeLhrE6w3PAwIBgWcLAewHSLy5L4rGJ348R3+iYdK9gyVUlyjaGQNCvnIO+bkSO+RAkN5rp0BCz+ay42aL1jl2TePEGbNwMVW2queOixUJY6PeyXbzskeVXiDFM+Q15FNhcSSmiIj/7dEiwSckbPvYVQlS+lR3rivML3ZL6QUjHKYWRizZYVFBiasrbnb1spupE8lvQgyRvLspdVoQ4HdjQgpr+kNCw2RByqxqIn/7ZnmVK+HoevGYxtXf9zvGH7vdI1EE+Dqf0KLFieoXRDqPm/AGBbn1RVED+OSTEJcoAK5VvIC1L5YcVS+4pkr36ipKarSYUi2F7YgtgvAcyb0f37M4ArYdY1dcqTzZ60paXJ0sexpKD7u2xUu+2o3He85fdc2kJ12quErEeaWp8SHwiWaA4I8n5s1cBEHYA8aM+ZkT8dnBjz6Ug4XAze4futGxDleSqpHIIlACB+vqhd4eJARKU3XuRMunbJH0IPU79DUgEBB4dAT2za8rSURQ1exlYVANubpqbM29k5UHbatIIbfNyhi+uDJnCYVGZqPQyUKFq7bIW7FWKpMmTWbaxi6ZusU8NjVJWZaSJ/LbXJZaZUKTFj+ZkFJFA+ZkYUpqlgIb3BIazOSHMFX+mFDlaAAMmc+EhyRO+ETGC1nQ8XhkwrGbwsC/ROruIv0RWor3I31icoCyZlYqFVQthJWiXCHpFCocJl6l8vPkOnHMytrWfuAtymC9Y5LM7AN23ubZqaRZhQVqb7HUlSrUmWuS1PnMqa6ZhXGbWBIeDUZM7GwCKY/N9NqSlDwl2xzjrL/0eUWK1VlN7rgumZOCOB7Uix8pUQpgjCoMzNKKUEDJ4wufG3BgIQX1FwsoYOLV7yia2H9KCn1wLFEfUAThY+qvga8DvFD7owSK10FbfG4Iu2aBhLpQ3JPYMcowL+WRJs5lwtTw1ueGflA/dYNVXl6Bm9d1IDHWvJRP0+th2v48wmNAYL8g0Nvb637793/byJF4n776la/GX+76ObYyfFfwbCch6ne//7d27PzCk4sw2nVnw44BgYBAQOAxIMCYgDEjPtwQpIxRUItDpOPJ7q1bfNOMyyplE4IQoqg2sqIpZpwn5TtjvBlsZFRfdbJBqvQjGgflawxYLOK3Vp7oPRap6Ouyxx2G1RMiiSF/IbSxGCzTuIl6iARlvFufanXjs5Gdi2VR1diGRQJPCm9pZ/0FY61TUrCzBIFNTFFB0sbIeMSjzEZ1L8mJCOMaGzc16RwYkyb0x3JCFDUgJbzOt1XCj+5JbGx2Pma96R0fsIQhChOf+hPVL7urSsI4pgSp9fJrPyofdmx8qorrjUBvFzk+MN21UV+RSPhzta/adawXUQ6RPTzbYwQ9IpYm+akzFs91Suqr6zKvcS7tsdDQWHbUcBya6nYTUtwzNsQ6ZjHLYgu4cv4Q46Ua2x6S8p4kjniu006zImYZgzI+rtJ1mtGYdUj9qFUiYR16TyHqAoKd4xjHMleBgH+eS2FRUvOSaB5zUHC42vFdN6t5WGtpRSDcD8pFC/0MCAQEAgIBgQOFwL4g3PNEtp878gXXO9OxZ+DlaniaUohsKr/KjS0OKEnS1uRRD9oQ6hwmHvkiOcc0QB2Z3VRyLEpVNKLJSK2IZQhgyNhkfsqdrfu0kaQM+As14WDMOim/SBQ/hMBC/rZqMpKSpyUjWgbDhDVjv0LiJJTdDGKZ9JgHpfZhoE6WcUhwX+hbgqznmnBQmHitatCdreDTeazqgimP2M6gfUqDrc6J6/JyrLWkVu2j10w1Uy81f6NUR5DBHUq2lCfF6XEpeBbT865zGXXUVsJ9TpO/KrWMor1YExrOdXS61w3KU5IeMfmqLKm3CVC9kmQlFFbVLjVVoSYcZ2s/aSQ3kwIWBOjTzeF3NUGpznpMbWmTO6zkUT5xDp+hnsk2/d3cwCHz/DmPGh2H6oqJJ8qnGRHWhYlCJ9fKjd1L9f752ldswub7Mzk/6q4MRZnssc0hhBe/TZJGMcnhGpOQimtDgSi/UPeazib6j3OK1wFpf7b207LwKLD+onrKJ4xY1/qdu3+lxYAqd0ITSz5L1KCLqsnhdX02Oq1fhyvPSYVWJeXTuCZPKVN43RBeB6+Anb6tB0RZw3dsjVB/XQ+LlDh4gD/RHpN0taio2KXTS0qGukky+E7ML8y7RH6+Ky4udgnZ2VDAlddFRZGSkvfwc+c9SHbKF7/wZVO4f/Dh++7q1cvuC3r9N9953Y2MRLZZtMv++ev2NBxTWFjgitWXoHoHjVACAgGBJ4eAfMNFUPrxSrxdxmrYxdjvvP7ltX5eVOyf6B2RsF5MYMS67R9FMmJ/k6uknVXJeh2zKoX4pGz8Ou8h26kRgr5LYz3GMGUiSSvzIepXzCv+rhJ7om6nByRHbZR4pLH8iMalaTcmYrxfY88oCWEqOhft5/tI3fQfIYM/R7zLUd03lmF9eMKsFwene2wMa7+jUuFDQlcm66R6n3eDGiv2qd1MQclm3cs2RmLchviDMfDIbK/GfHdsPM1+ENEQ2LVlTa56td71y/+8QMKVQhHJEM0sTjBmKlcddWUt5kl+v2OoN16i87z3WkKkI7BgPFajRLbDmhN0TVyTxeIJd6TqrPW3d7JjC9lOvaPyfmdBoqE4Its7NY6knywQMAZu1ViP5LYEZo4L026p6f34v1v4krC1XAR5rc4H4UfPBBaObdblzb5GcwMsafyY0Z//tMQct2Xlc0gLELRDdMTo/LCu3XVdMxLYcl3TutrR59Eq1j+8In8V/u0s+JBzgNfPc6mqO+YuNnzWbHaeZxzCuQcEAgIBgYBAQCAgsIlAjgbvW0dRm9ue6DOUOXho71UpSZS5Fxo/r8FowiYelwfe2JaI3U2bKJ7r5Td5qPyUJYrqEGkeLxCop2o+YZON20qcBHl6vv41m6AwUZmT+piESQzIB6Y0INaEiLog1oeUeGpcA1zCQElg1TN1y1TRENckdmLwTPvN8kZPa+LFJIYQU5RDeLgz+bC/9Q6hSunVJITJEW14D/dZJeA6VfspTXJqdQ69UrYMiNCuNwULIbmTiyPa96iFv/YonPh41TmR3Q0i/ectRBdV9SEp+fvUfyYpqODjBZU6ful4geaKYIaIXkjPyUqm1w2oPs0KjYznnFk4IMkU4bhMSKqUvAt/9bTCjY9VXzQy/FL/GzaxoM3MY15u+rKaznHXB99huiry/ZT6syKl/40NJbrv28nql8zDnbDbI5q8MOkbmeux69Orc6nROaLs8R7uTDwqFcrbOXZd9jhpd7ruUxYK/G7PtwzT0zWfNMKda9M2+rGuaaWprlCxf9D3HWv2cMU5w6Ft9JItpJzR4gvhxL6OC3WfkTK9RhPbNvWn2xY2UCsx2Xyv53X17bNavCnT4swl2QXNuKPCBJXTpb433NLqgjtX9+o64a7EZboWC1I9EYp90AqWTGuLaS0uvOha6s7u++73jdx0N3rfciuJHFdSuhmqvu87/ox2cGZmxhWXlOg+v7fRUc8oXOG0AgIBgWcUAca6sKA+Eu9+p8n+CY3TljSOY/yYrSAwWZZFICT8oxSEA5Gf+r3TDca2Kxr3QOzuVWH8jf1NfEEgXjdRh5DW8Tbvd0z8+Ad9TnvRYsXmkdjnnKx5yRYMWATBl31JUazZ+oxgA8YdnLYr2MsQsbqbku38OW437fj6EfoQAXpSYzciD25rrEu07fNeDhrh/v9893+MFO7HPyXxw6bI4Xm/juH8AwKPA4FPtfyoRbc/jrpDnQGBgMD+RWBfKNz3Gh6IXvzDGbjyH1bA2LJImvqITaGRofjH6JX/l3Yp8UH8ghRFJIhiXQMSGiUIKnjsYorzS4y0Rt3E4JXQVtQqELN+GQRifVxKcQhhfBuxIUFNHS+Ej1qypfX5CiR3tglUMbYuandeaqIBEf5YnKCIKRORjo/k4GyXTULKRPrzXqH2xXudiUChrF3wl+Qc8ajMpkJa1WLAzeEPTEGOcgklebGsY1gYYCDPQgF9BZ959RG1Dc9ZUKA/KP4rpNJKaJIHkkzSSMCU7Rhv03Ou4VU3JfX5hMjvCUUe7DTZJPkU1jkpqZuWpdjhXFBhVWvRIV4IT+5XlAGemITKosCmZE6aWDTgmvBHmDMTNl8g/nsnE7ZwUFqiUM2MOiKV1ppNtli4QKUF4U6hnjKF/LLQsbSszwQ4SImPrVC5vDaHtVBBQSVG0jPU+ge1JKTwTylK4CCQ7WA8PNHtegeuucoa5WwIhPtT/9iVlpY+9T6EDgQEAgIBgaeNAFYkD1LYf8XtfAxJPveieEV2troyhRvZ9nnQ9zZtG7MfmUl+s9f9jsle0+7ezdZedKRGwOvj9sjaJnt9Nq69z3rEbsl2WtiuP7tph+NZqGmSvWZFUYMEJ2VmpziheUooAYGAQEAgIJAdAebsK/ymiscJJSAQEHi+EHgmCXdI3AWpjdvHrxmRTNjpTsqQ3VxywmQZpBK6W6SbZZ5Ib0s0pYMhbiGlIYhRaLMf3uz0g3Yh1CmmqNHoGiU4BCyLAJDaDfJ5rJN6nnoY8OI5z4DWwm4tkJNBefRnFWX8MzrXtysP94T6R7sQ8tjXUCB1mXhh67C6umbJtFCTY/0C8Y1tSo08HCsVsgopPysCHBI4U4VD31HDF4gsRrnOQgEF65XjVRfNV5Qw5WylTuG3+EliFzEj73ZCnO8zt3BtIx/ZManiarOJITwWW5Yr/W+a93u2dujz1HxkK0N/uT6ztKf/4qXBfEfP6MIKD4Ufb0fixyc4XCuL+V2vqFHXtLXijK5e5M8er8OuvdrnM+U/l6i/fCg2ii8KnynU/r7gscrnzxd6zfULJSAQEAgIBAQCAgGBgEBA4GAgwDyByNbFlZmD0eF4L6W2z5XXe0LjUSw2uxWV68ev8d3C84BAQCAgEBCIEJgY6XbvT/6l++zF/8h4oIBLQCAg8Pwg8EwS7lw+yPAhWW3wtxeFwSQe5SjWk1Ji1yocdFh+65Ce+KLXye8c4hY/xGXZkMgUXJSqiHjZgKBMTkvZTaImSF8SQy2IKMWffV7kKopqBq0oqCHjSf6J2pn6Nh1/aGkrMfyg50Xf8WIkSStkLu0k1xOALkilDSkcKb4bXE1xg7RP8u6cG9Y+5a5ar/PkuT4oAj4K1d3aOn3Fp7M0v8L6PDo/YANwyPmtvY5eQa6j6if6oFkKeBKDXul/S7jMyF7kBVPGb7aw9RiocpLs4s/ZNnrZlOgtsqVBuU4CURYg6E+2Mr005qrXGu1a4KlO4qd4IXrgkIhycL/U+32FWy/KvuXTdg3j+/E8WxQB71MHHutEAXzY+x37LMbrgJzHR7NCiwVl8mrHVqdC/vkcxzaiFcgLQP0f9X3XHokU4PrPKipgM8KBz8ejRm3Q41ACAgGBgEBAICAQEAgIBASeBAITC8Nm3/gk2trrNhjbdo5ftb+9rvtg1yfzJQmXQgkIBAQCApkIzEyNuIl0j3vt/M8Hwj0TnPA6IPCMI7BvCPdVfCJFHkK87tcCGYyFxxH5cx+pOmPKbwjZUixiZA+Dp/fAdMeW7mMFQ5JSkiBVFtcZkTq+OCQV/LwpsiGy6+TdXqwkqyjI85XAs2fi9pY69uoFaugp+bjXJpPuqFTnqLfLZJuCyh4vcexj6BdK/KLCpJucGxVpvGgq8JTsZCCDST67XQjw0EyvKyovUd0XXM1ikyn7qZ+ErijlUdVj5QIXXlVUZ/WNKvogrQWKwoJC8zSvzKldJ59zFUVgqxb3HDM22y9Mzxsp3zNxSyR95FtJ/7geOxV8ziM/UiWLFfm+uaDhj1pTf5YsQW6FfOXpO7YyFBZDdleiOvK1QEGkAD6XmXWMLwzofCstsS5Jp7Df8X2hf+NzQ5bU63jVC1rEGbckZ7x/dfBti6DYXT/CXgGBgEBAICAQEAgIBAQCAgGBgMDjRGBpYdaNTHRJoJM0sdXjbGuv6iZqNpp3R5aoe1VvqCcgEBAICAQEAgIBgQiBfcFu4/19pfN7bnI88qberxcH+w9I5dujH5raHe/CSpGyDFb65UF+Rwk08Sb3hQUEbE4IHcWmBUJ1UL7fo+se3FjdkDy1pCCpxKFHjdDtV3LRManDIVexelnVfxQ0EyuqD4sSr2q2V9onIpBtt3v+sXqkVfdkbvf4dXmmt0tdLruXskbZ4OS7/snIQx2LFMh2VPr4Sc6kJ6wPM+lxWyiYWRzTIxYm2RUc/UpA2q3Ep5wvRHuFEo/S1x61xyICZPukVD1zUvaXFqGaxzs9RxjckVXNtGutPCULmmYlNB2wxKDgggo+8xjU63fGLrsJheM2ykfyePUFI+/bpbiZ1qJHprrdrFtMyb6mc5q2yAKv5mdfnnvLF0h7ktZy3Y4qaWy1LHFIest2kphSfH3xdjLr6J68blEMx2UJU5VsuKcOsOrVtQbzwvxi16bz4fNF3fShW37347MD+nzVSi1/WnXNySLpqh5nt/TBXhzgf+xzadY6WyMNDvApha4HBAICAYGAQEAgIBAQCAg8RwiMDnW4H176Izc+fXCSx5469Kqrrj26xa7yObpk4VQDAgGBgEBAICDw2BHIEeGVnT197E1vNoDdyh9++5+63LyEO3Lytc0N+/yZNNjyOU+IYCaxVBzGHKm0a6RefkWWLP3u5siH5vnOPt73PX5qkad3rpHrnkyPb388z3OMbF8msmCd1N/LdvCzF9tutipxYpo2INETIvrxLY9vw7sc0jn+nu/TdsfwPgoN74Xu99+Lx3z58Md92h+mzu3qqJMlUY58MKekuMfah8/SK4e+Zoscl/p/sNGUnbdU9o8zoddGY0/hydLivJufHHaHay6480e/9BR68GBNfnznW+5S2+uWNJXEqaEEBAICAYGAQEAgIBAQCAg83wj0d19283OT7muvfMPVVx47MGC81/P6upjqwHQ5dDQgcOAQ6G57zy0rz98vfeWfyc2g6MD1P3Q4IBAQeHgE9o2lzMOfwtM7ErX50kqUfDR7L6COIeIjFXX2fVBMo2J/0l7cke3Jdn161PdRym9XIPizbd/OqoZ6tjvGFPyrjwe7RyXb6fd2dbBQc0Q+7wvpeYelTLKwnJUINyEbn3ix815lQefZLGRsHx3rdom1xIEg3FkcixLXhvDbZ/MTGc4qIBAQCAgEBAICAYGAQEAgIBAQCAgEBAICAYGAwKMhEAj3R8Nv26Mhj7E8wbs9lIBAJgID092uILfYpYqrzHoHC58eWfv0TD0e//7M9sPrh0OgofqEm05POunyH66CcFRAICAQEAgIBAQCAgGBgEBAICAQEAgIBAQCAgGBgMAzjUAg3B/L5ZVX+NKkuz787mOpPVR68BHAq71z4pok7Qf/XJ6nM6itOCyqfcHdnbz1PJ32np2rxfysrpmdEpZKe1rM1Yt/VO8eV72n/QyVBQQCAgGBgEBAICAQEAgIBAQCAs8FAsx58mSnG0pAICDw/CEQCPfn75qHMw4IBAQCAk8UgRXZPq0sLbkF/U1NTbpkstSVlJS4/Px8WfTsTe7u9EraLSwsuoL8hCssDP6IT/QCh8YCAgGBexCQAZkWF/PMEo9Fdl+2e99vz/aYpzwvqkyGfCtKjxMtWiqLkHLxFJgt4bLy35j5niwKs+XByVZn/L1c1Z2j+tZI3L6NxSF7YKuWl5vvEjnKw7OWVv4cks5zbrbiGa9y3z+3HEA6H3IO8XxpZd6wxMqPwvnm5SQM88j6cX+e0v36ybXyhWvmC5/DXPt8cvV01msheb3H5nl5XNX313KHrWsVnpfzDucZEHjSCFTVHnYtZScD6f6kgQ/tBQT2AQKBcN8HFyF0ISAQEAgIPKsIQLZfuXLJfedvv+0Ghwbdql7zd7j1sPv5r/+ia25q2RNF+vVrV93v//vfc6+9+ln3Cz/3i88qnOG8AgIBgQOAAEngG8uOuKbUUdc/3eW6J25Yr0mk3pg64hq0bWCqw3XvIlqqOL/UtZafdoWJYkVX3Xbj84OuoqjOHUqdcqWFKTe/TOL1HOWMSaudm25iYeiBEWooO+qaU8fdgPraP92phPf35o4pK6x0hypOuVRhlUUpuTUSv4+4Lp3DzOIElO0Dt/u0DmDhoL6s1TWXnXAF6wnslrVo2zfd5vomO4xkryypd6drPuGGZnpcx/iV9XxLT6vH2duFbK9JNruTNS+6vqlO1zl+dcuOLBi82vrj9h4LI5f6vu/mlqdt4eSQPlMt5Sd0XitucOauax+7vOXY8OIBEWDRSn97MqB5wKYfdvcbd99SHqVOlyyvdbnKLRVKQCAg8HgQSJbVuOMtn7RFzsfTQqg1IBAQ2K8I7Jtf19zchAYqe6N0fNxgo4TJkyoE5VK+lD6LKwtqckUqnyc72UCZgkIlW2EAjUrJ77Mi5crDqJ6y1b3Te0xiwMcmMFJMkByVQf7DTMRyNVFgMrGmvqPZovCasttzoQ56tNvz9/vThseQ55TtVELR1vBvQCAgkIkA39OPP/rQ/cn/+3/b/f38ufOmbu/obHdd3V3uj/7k/3L/+T/5L11+Yl2Bp6/56qruXVJwonznfrL+lTdVJ0S9V8TznJKHQl6T3NJUyp04ftLV1tTa+6hA2YcJsB1D3dyLRBLl5nEn0b1E73FvWpXNDc9zctf3tRrCPwGBgEBA4MkgYGMdbkIqmeOcFd0TZ5U7hFwvy6uLtr2soMLI9pG5fiPgS/LLdS/M2UKU+3qoM9uYyW/Pto1j4qUgr8gSvZeI/B9fGHaLS3OutKjClRVVuVZ3SmTtVRH/Uc4iXy/HZ697c4/M7Wy533t+H1+L39+/3r7dzTM6lDrtmiuOucXlBTeonDr5CvUvL6p1hyvOatyaFsnevbnz+jNfv29v6w5+69Zz5l2/v9/Dv/bH72Yf9vXH8zyzDt67X+H4VEmVm5uatrpShdU7HuLbo63MPkaf1K3v71jZc7CxsLDEleSnNhZwDsIp3+h8w80ujLvisspAuB+ECxb6GBAICAQEAgIHDoF9QbhDtp87/HnXO9ux7wFEnVRd0miqpaJECSNgt7Ky7Mbmh1zv1B03n555qIHww5x4c+qY1Ean7zmUEN+7E7ek1Gk3xVJT2TF3bfgdN704ds++e/kGRHtT2XFTbxHmDDgrmrgMzHS5XiUEjYey7qbdIxVnpEA65G6NfKwJ5QAzDCUYrRc5lnaTC6O7wvl41QVXW9rirg2+o2OG73uM35/JRc/kHanJboqkW7VB9MtNX9ro9g+6/mzjeXjyKAjoUyNS9aAoa/gsrIn88CH9j3Lm++1YJtUraVkD6J6WyJN9AU/0/6OU6elp9x/+9E+M+P6Hv/6b7tjRY0Z+L4sI/xf/8n91UxOTrqOj3Z06qfuYCPKFpUXX0dnhxsfGXHVVtTty5IgrKFC4v0jzqekp19Nz19XV1qpbua5dpH1BQYE7qWOTxSW2/+c++3lXVVllXZ6cnHC9fb2uurrGNdQ32Pf4ro6fm5tzRw4fdcVFxerXshtRW11dnbJGWHVNjU2uvq5OljSFquMRT/5RgAvHBgQCAk8cAX73+W87S5XH0SHEG0WJUrsvppeXpGIv0gJkke6FM6ZE5jdnRWrz8blhEep5bkkEcbIg5Ur0h5gBK5mFtDKLLM/bHWtRancKApaivBLbl8HTTHpa+81qS0SV8rubFGlfnEi6OY1bUULvdM8rVXsJkdKTC2MaX960Y4ryi9zhyvMSnhRuLIRSb2lBpSvOLxGZvah8RuPWR/pEQQSCYj8pYpIFhFnlO0prEYFCPZxbWuc7tzRl4zXOszC3SPVMqZ4FEePFGo+VSugy7wq1CJAnu5Rxjb85eRT4xRqXzwuLmcVxE1pYxRn/lCTKXEOqVbiuuOsaG6L4pjBWPFp5zlUX17vh2Z6No/hMgGWp6gfvSan6EXH4AnYl+WXWdwQ49J3+FXA+hRU2L+D3LVVUbcdNzg9rPBwdv5t9aIc2yhRZUKTPxtzyrEUUsIC824L4hc9PeUGNG3BdhltpYbmu0bzZEsXrwaoI3Ivzk8Jyxj5bpbpei8J/MT1nEQ5EU/BNKdRnl/F4Wtue91JVd8xdbPis8Nl5IeN5xymcf0AgIBAQCAgEBJ4nBPYF4Z4nwv2Fk191c93f3NfYEyJcX9rqWkVyMyEYFQnMBKlUA+ra0iYbnLaNfawJRDR4Z5AeTW0iFQgnt50qhX0zt8ffi+qKarMdY//Mqb25tCYnGtBTmKDNaXK1U9msm72i4zbf22wns91s+/h2IMeby48Lk0U3OjtgalEmLi3lJzWon3NDs73q41Z/0aj+zT4wawIJcJpbmdFEShMTTRQ4twaFZh8W9l3jN22A79vlcad+be7n6+adzXPc3L71WZkGzb7eiuKarRszXvn9eDvzGrPNvxc9j/bKqGKjrWx18J5vg7riz3092d6LtkVb/HHRmd///H29j/Mxv6DINbe84I4rHPoglIHR26699z23rDtnSWnlQejyrvs4MTnpPnj/XVcif/WXX3rZFUJ0679HKV1dXVp0W3Hnz15wrYdajZQxZbrI7X/0G99wCfmtm4pdjUC2/87v/lvX3tHmEomEW1ledkePHXe/+vd/3RUVFRkx//t/8LvuzOlzrre/xy0tLrolHdPS0moq+U4R9b/3737HfUaWMr/4C/+xu9N2x/3hH/2B++IXvuR+9qd/zi0vp923Xv+WCP02949/87fcIR13t7fX/e//5l+oD/p+iQhisbK5udW256sPoQQEAgLPBwJEsGHNkStSErIVgvJJlEIRxNh6QDRD4iLkINIuvbJkC/5YfRTISoZ9ikRiYxsC+V0l8QH35waNSYtEmltCNh2HSGBifsTVlbRIwX1CpHSxbm5rbkmk/M3hj0S8T1jU3+GKcxrPthgxT1TRksa0CY3FtysLIpC5P0ZjoTNaABg0pfvt4Q/V78jDXbGfGqMhlDisahSlJPJ9WgT9reFLImtnrb+Hyk9JsHJE2/ltEWWrOm+OfGAkNmr5k9UvuJHZftc1cd3IbWx56pItts/E3JBU6FXuWNVFI/yTIrmp43L/G6618rQEGXU2xqTdqflRd0N9W1679zqWS+UNxkPTPW5hhUWIqAzLOgYynIWAeCkpKHfn618z712I70nVfWXoTduFBZMXG78g4rlEZxxFlS7r2l0ZeEukdak7XftJNzY3YPME5jocPyVF8eXBH+j4iITPts+4ruG1obdsn0ROoTtT+wmXKq62KC2uNVhwPbVMHu/qts+5dlgPlRVJyaz/UsLRFrJ1faqTDRvH0T/G8S2pk3Y+kPozi5O2/6BU/wOKBjhb/4qb14JQwoQ1znVMXHEjM30bdYQnAYGAQEAgIBAQCAgEBAICEQLbj66fAYSYjDCgxJ5gNwTr/U6ZSQ3em4srczYZYFJAYULTIl/L2mSTJj9HXdvYJU1cCjQpKhdZvGRKFnuuAe/s0oSR9VFbOesKGCmHcgqkIpk1opzJC5Mu/iCqIYJQz1AXk6UoOVZUA//i59ktRftubVsYUKMQKtIfyqLZxSnrE4oW+o3iCP9O/EI5ZyaeC+oHZDmLCyinOGYllnyJfqSk/kG91COlPxMMFDyzqWlXX9KsRIZJh6oIhdS8VFYkp2Jf6oMIntEEBFUZE0lUTtPCaUoTAcKWUfMUoC6SwoZrWiJFDcdFnqFrZvVSqkkEaqdZTQzYPzP5E33mGpQUlNlEYUbnSPKx7QqqnzKpf1BPcT3KC2tsosOkhQRbvtAfu9bqDyHXRDiAn1c/lUpBxv6cC5iD8bwWQ6Zjfqdb6yi0iSQKKV8HbaGuYjLKezMLE7p2SSMvJzQ5ZMKJAoztdm2EHRjzeaBuzjtPE6N5XbPy4lptmxK+k/4UnupjIlHgUslGd6ju3FPtx24bH57odj0DV11lTeszR7h/+9t/7d7/8D2XXkq7Yim8L158UZ8blO4PX3p6uk3dXl1bp+97RN63ixgflpe7XyCsrKhwZ8+ed2+88X13+84t99KLL7uv/eiPuTfe/L5784c/cG+9/ab78pf+zkYnOrva3K/+g99wFeWV7l/+6//N3b0rEqA/uhdv7LSLJ0Qmvf3O27bnr/zKr7mWpmb3w7d/6MakeB8dGXYNDY27qCXsEhAICBx0BCBNa0TqHq++YL/z3KuIcHuSBcJ2aPauaxu9rCjKBnm8H9Vvd4Ubzxvc0o0VKYshPrHtY1zCMRDA+JHnrXswp2T1UlvarHvvipGhjHUaVV9dWbNbmlzQ+KlchH2dxnULGq/d0jkrp0b5GRuTbWks9gJhB9YrjeXHXGVJrRH+jIemFDnZK6ympCivKW2wvk9Ijd+ncWClBBeN5UddfarFohxTEi40qJ+zS7Pyrr9uY73DIsrxuWfc9CCFBQqU9oyHK5O1aqvOjc4MWKQpCydNarchdUjttt8zNi7MK7W5wdIq49qtrWaS7WxFrc+iABECEO/lIr5R6M9qLIVqnejNgYlrEpoMukNaGGHBoaKkWtEIEXHPPjeG37PohPMNn9ExlTq+zI73rWffp9TGck3lh41sH5q+K8K7QwslWoSQwAVcB6a6fBU7PvJ7OyUlOlgTCZDSZ4cx/fTSJuFu42uNU/HyX1ydd52jV/XJWXVHys9uqZv9CvOL7fOA1RHRF6EEBAICAYGAwPYIcL9dEY/jWAQPJSAQEHiuEHhmCXdTcGhwn8qvcmOLA0bOPsqVxcKgSAQ0ViljUjQmq1wAAEAASURBVPaMSMHtCyGkI1LG1IpYZhIAwcpg/Gzdp22wDLFMmDDj+kmFvuJ1SbhpmUjaVqm/U/KNZEGAyRGTp76pdpH3zSL3jxrhnpBPfIHdoNcsoRWEdlx9Rd9QJjFpojCw3o5MLhZZfUw2K6hbKKYEEtndKTVRlfrRoAWF9lFNHOb7XH2y1RYYIIs7xq+bP+hxqY8WpZTqXL4mtUza6vD/zGkyUqWWiQAoFrHNuY5O97pBTQjoUaUmkaeqX7TkTD1aICjTpOVU9UvW34/7vy9MFtzRqhc0uSlWYqc3tHhxWBOLQ+72yEdSvObr+HqbENZrEkVo7J2lS7bYQbIosOT8wXpqfkyTm3eM8Pd9a2byWlSuaYI+GdqnS+fTK5zpV7bCOdcoagGcRuf67RGSnEWIdbdpOwyS+0Lda6on+i9T/cTEpUYLMUNSqVWLWGai4tvnOlLurSNPn7Fhd334bdufMGISd+WLnEZtNKeQXnIH8Ll45+5fadJd5U7UvGyfO3rBDJLJLEo4CPjDCpFGFTap60yCNdRvN4bftbbDPwEBj8CyCGiIp7UE1i73Jszz+z3II0p1yooigTyvcenSh+7Djz5w6XRaqvNlKdbPGuF+69YN27eluVk2L6NSmjfr8+vcjZs3thDuJ46dcidPnLJ9D7e2ustXLru5+chGwd7c6R/fCdtHNgFF+k5Jgf/v/+D33JFjJ+QBf9z96N/5qquqju6PO1UVtgUEAgLPCgI5GlPk6h4VReAxftyL4hcVo6XGeI1R/fZ7vf424gqsSma0YI7YwkQJGucwXogXjmH8uCRRwFqh7tUadyECiY9lCiWUQCzB4r6yCxmxuiRxRVlBlcYO3Ub2orYehazXWCetsReENSTqdoWxC0Q/fSzX2JqkrYy7KrSIT1u3REhjUYMAYX55SnjqUepxMGBhYCCn06xIOJ+xuV4p3yPLl6nFUSOi41hs14f4+yjRGVcRbXq27lUj0OeWJyXqkPBBFjFq1lUU1rn+nA4JFeJH6rm91j8aH3Ft4psZE9PneH8gqvmL1N7R9WH8RcHOJhJUlNliQ6HEEBTG7J5wBzP+KFjdFMqW0tThsSF05j5cD4QSOfpcpAprrU/gmlC9c3pkUYjzwx5mN4XzYXGkOeeYrl+dxrSV65Y+m9GwjBfxIEfEwfUhipcx7VhBv2suOLGlmSV9Zjo1jo5/7rbsEF4EBAICAYGAwAYC4yPd7oOpb7rPXPhF/T7GmYSNXcKTgEBA4BlF4Jkl3JkAnKn5pG5qCVe5VOcuD7yxQUg/zLWkHshW7BCY7GwdoiuoU0QoA1AmEyidKTyHoO+f7pKn46SUPUdErlYbidw33elqjKCv1PZ2s06BYK4qbjKFM8fna8IytzptfuxMYvBsZ0KD2n0yFvKK6h7VkJ80DCkcGsUR/YkXphaHK88a+Tooe5dxqdDxRK8taZL3+jE3uThiYcxlIqYnNQlKijTnRyFSvidMKU2fhhd7Yyr9zRb6dU6oqQk5pq8tIpsXRA4Pa3I1IJURExYmR/gbgk1Kkz/U+wlNKjkn6i4Wxqi14upuWkAxVZov1ZYWIgaEJ6G/TH5YsECt0y9Sf3i2W9i2iihvFrkdkdwbvdPk5FL/D0wZDnmNVyf93S7Rral+1hpMBYTanckVPpV1Oi5eKovqpVKalirtki2YnNEiC+onPgNx/FGvfdz3PRHele6UyPE6LSR4wj1eR44SOp6sfVl1VFkdqNlay08b2d4jH/zR2T77HDVIQYWyCxxbK+WhqkWe9rFLpt4/Wn1R4een3disQqO3+GqumXpuQZPzUAICmQh85cs/qkiUQldSXOxefOElffcfnXTC7oWEpb29fbKaUnSICPjPvPZZd06K9tt3brvvfu87G91YWIruV9974/tmKWNEjVTsxohs7OVcaVnpxisW4ihmU7Px7voT2HqVjW26QUI++cJiwFd+5KuypUm7a9euuLa2W+7mzWvu9W9/y/3af/rr8ps/7ncNjwGBgMAzjADjjWGNiYiuIypyUET0oxYIzkgEwSL75r2U+vN4baTu5oI/fUB0QTHiX9ujO1j074P0h/Zoh7FRscZWnjxGqME4kfEs4oMlqe0YR1HSUrt70Ya9kfEPYhLGgijdhzT+YhxGVOFxiSgY80VjOEX/qbt1EmvUKmKAtpalgsfShucFinCkMA7c7NOS9dUvTrCdvvkSLX7ciwFe9r4OBBiUBpTfpbSkNhgj67Dolb218c/CqnItaUOxIgfV+MZOjEGbUidETI9ImLCp2gYnv5MnmCGnKUQhnNKYElENkZPkLcoscYGMx5sFjHjZaR/Oj2tKjiSWhCh49mdUEa/unudgZVGhOnGsHomSZDwZL/Qox3731zZEPRwXnX98T7ZzDTc/v/Gtz+9zIUIC9lACAgGBgEAGAjNT+l1J97hXz/2ccSsZm8PLgEBA4BlGYN8Q7qgMCbfxg9hHwZyBrB80Mlj0/rzKdvgo1epYP0D2j1ur8wNoPwlgK+ojCHUmE3hGogZi4oKCiTBVrFtI3BRNfqKkRiQqYjJAQfWCgoYkU/OySsG+BpI1XhY18SCxkU7VCiQ3WGaWYvlJ0u68FOoDIpsJ4UUBVSaSvFwLAYOzXTbILlPCK96DJEZFVSAytxBLE03eOMfMJFi+HfPiHP7A1OBVGtCjDmeyd0ikOCoZvEVRzVSL4E9oYosFTVr15+p8yxQCjfUP5zah5KaRJ6iv2Rl5zXmC7bzOj1BeCkorzrtvqs1UXvNS3GCv45Nw+RrwZMXuBW97JpVMrHcq+PDb4oBUQL4uFiQyCffuiRta3FAyK+1XWlKh/keTsEzCnckp148/CHcmdr7E60DNbpNl4QyJTsg22PAZIfKBzwuPEO4U6sH6hkUB1FR5OmZO1jFMfiHth9cnVJwzSXSx+gklIJANgVrZvvzCz/1itk0P/R6+7aWlZfJTv+muX7vqzp07r+SmNa6qoso82akYYohy7OhJ19fX537+67/gzp455+ZmZ93QyJBrktVLvOCxvJtSkB+ROwsLC0b2p6Xan5yM7hsczz15cmpSCVtPuZ/42k+6voFe9/7777kPP/7Avf/Be4Fw3w3IYZ+AwDOCgCl2ZQuyV4UxGL/XkKXJ/HKNo4rtdYF+s/l95jd5i32JxjHxseOj9IMoRMYEWAH2TNw2kQgWNOTTYBEeshriF4/xgvl8t6i+FGtcmtA4bbvCGLFJIopZ2d11a5yFdd+yxiVG0qvv3MWx9GO/blm9jMz12Xie8eyCrAHT8lInuSvnmMyvdOO5QxrX5Ciq8bzsEtMSINxWXcsM52wMBNHOWAgluP+NiPfNEtuys8r0/LiNJ4nEHFNEIkIR/O7nZV3jCe5oz+hfE3WUp2WL0+CSjIU1LiTTToOEJ82yoilfrDaByOYx6w1tvrHxjPEt50jUINGv9RLOEI25OV+Ifms2DtjmSXzBIb4LeHF+WBLeGbushYAhG78SjTAnH/UHKeCLnSBRkVy3qaXRLYfzHqQ8uGPbyLgdsUlK+8cLaGSbY8T3eR6fLy3MutGJLl2rpOVdOAgYMJ6K5t3Z57UH4RxCHwMCAYGAQEAgILCfEdh+dP0Eew1Re7Xzu25yus9VVG1VED9MNxigLohcbR+/ZoP/ESmXUAo/SmHQbgp2DU6KNHHCesGTwpDQkNIQpOm0JjNSlheI0KUftAtZSjF1kUgeJgNGqqoOSG3IUxTP1GMqJ+3DxIfBrymdqEnvbTcgH9XEZjce7gn1j3Yh5L2SikkZpG5C5BTKDLzTUZEzYWCiQ8hujQhyPDuZSDHZisJkt05A6DuWMUwmR0Ty+vBZ7FSOK8FVpRYaemWhMr4wZJOc2rIWW3hA/Y/PZ6lIfhYkmEQRnpttkpR5/SDnUWqxr/e15zm40x8efYmrzW37Osnnt9/7qPBbWdNgK0Nd1MtEJLM06tq1VpxRr1es35nKfL+/J+15bRPUWPvxOnyYtUyE7FD7nKy37z/DePl7fIh8oPD5OyZluy9MtOPEJEhwrfdbsc+0sOU74lVq+62PoT8Pj0AymXS/9Hf/E/d7Snb6x3/yh+7we/KPTaVc/0C/G5KPe0FBgaurg5xwUr2flaf6D9w3/+ov3dTUlLt246pU53fc13/m500V/6C9qFe9qNivXL3imhubXe9An7zZh+w96oJ8+sGbb8je5n33iZc/YYQ/d9x83QtT6mMoAYGAQEDgYRHgN5rxEov3ZcWV7rys5xA4kDsHQg7Pc6LmIDX3utjivsbACDxWUxqdiGhlDDamfD8s2I8vDrua5WZToZOnBqq/XKKBnQQvHFtZ3GD1IMBAvEBEYpEiIRlvzEgEwVipZqXJPMAZP5ZJ/V2hsWPP5G1FIXaaVSHK9zpFITKGJkcIfcQbnuEaYxRIYfo6t9xqxDIiBOrdqUzofBpWD5u4g7EQFjYVyRqzDiT6MVOJjfgCy70WJQc9V/+qRVAWiKAvk+UeEVG9EnDYOG2nRte3RWNLJT9Vm4pdkFf+YduS0PntRWGMxPnVu1aLdkQ0U6XISj5THeNXLPHrbtuhLpLYQriDybTyAcWtDRgbY2U0pbEuhPsL9Z9zy/oPi8zMEh9fZ257Xl+PDnW4ns6P3Nde+Yarrzx2IGA41fKq5SSLzxcORMdDJwMCAYGAQEAgIHBAEIjkuE+5sxC+l9u+7SZGe/asJ5DhQ/KbvD3yoSnEH7ViJk94lKNYT2ogWpuUj7gG1JC+eB4SQssAFMIatQ6FSUKBJiQWaqtJDQk7mVWgLiIcFM9OBv4dY1fch73fcVcG3nQ3ht7TRKBtI+R2k2SHMuXv4Qt9J9FpUpMKJiWQuUmpzFkoIGErkzL8NDnXGk2saA8vcSZv1XrNueABmc6yeMG5H6o4ofDiF6Rglz+liGCwgZyP9xoiHuK4Afy08EB7KHZQ/aN4h3BGFZa9RDVhUUFEAP1kcgDpjiJf0zez7MEXnqRZ8Uma5hkPXLCVAX+uG/2ivXjh/PBH57P2Qc933E2p+4kIyFa2UwNl1nFLfvWEdvtC3VOaFKEywo6GyTmJTzmOQmQD3vf8fdT3Xfsc8Rm6Nfy+TXB9PVzL7fqwuc+Tf5aWjcjd3ivuZtcbT77x0OITQQBrll/5pb/vLsimZmxi3F2/cd3Nz8yaD/sv6/2f+amftX6cOnna/cSP/4xbWlgU6f4XbmR4xH3+c1/cINshZ4pld5OfvxkdAmHPe2zb2K73KPX1De4Ln/+SFp5y3OvfeV0+8ivu1VdelW+7ooR0D4GM/8kf/yn3gpLD3rl9x/2HP/1jLQIMWZs/8qWvWB3hn4BAQCAg8LAIQEp3ihRFRFAg+yvI54JEoRuT8KBLeXMgmBk7QX7yW+/HezxKH6/3iFSMBi8s6rMwzd4UCGHIaUQKVgOvtQ/HMp4bmOmy8VpVUraBpY0aaxJt2WWCkHkpo1GUzynhJX1CDT480y+SW1YrqiVb4Xj6PKooOZKdI8JAZT2thYM7ox+Z1Qz+8wgrJFy38SDJWQenI/sZxpcosjsmrqp/M66qFKFFhWxN+jXm7bDEo4yHIcgloTDSHhtH8iOhyvfnzSPjWM7aY8O4krw1ORLEtCoJa0lhqeufVDJtne9259MzeUuinMs2dqpM1in6s0h9GXC3dC6o5GknaksY23WIUGEcyLmwjYI14YQWTuqVxPRo1Tk3ONdjAhAWVnZz/P32YTtRrncnb8iSrVBjzjOusKBIkZUdwvau9SFbHbZh/R/66/uMXSTPWSRB2Q+GvPbjW6xi2kevSFU/4nKUhJcx9l1hRVnTuVPAn89rKAcfgXNHv+hqa4+73PWEywf/jMIZBAQCAgGBgEBAYH8hsPfSmv11fnvaGyYJ2HIcqTjnjlSdMeU3iahKsYjRhAW10sB0x5Y2sYIhSen/z957BUmWnWdif1V6U5nlbXe1qbbTZjwIRxiCBEGDBZcgSAZBURIfFCE9SREK6WEV0j4oFPuwISk29KTQarW72qCkoCCSa0C3JAYAgcFgBjPTPdM9bct7k1lZ6V3p+07mrbp1K7OybHdm13+6s645/rvunP985zvseHERJBpGY7kl04hNo3NBQ3Y/pqAGYLQng5wNak4BPgnHzh1ZVX1gnV4A65xGZMqVkGVPRg+NxWxck4nv94VkPb2KjkPOTBOmMZydDrK86xnEl5Kz4o8GkfZN6c0Nm84h0+eCrmTKk1VfREM9gSmtvWC1U7KFeqCgVclAGxj+2MYgJ2M1/J0YMC77ON1YrIsdhCV0NhbRGaOOO9ndq5jOy06g3xXCdRpn0CM5MoEqnbV2o2m/O7GKjqUHuqScEUA90wiuIZ2dNbQ7nv3MzjTIXuIiqnRMg53neG5RIoFOswjvBlj3lK/Z6pij2xlLL0k/ZgyMYcHZjXzMdFRZ7o8Xf2I61/bcmm2fK7avrk6Iu9wuL134YrMVb1d5OEhVYQLtzbjbFfGUn7g0dhkLkl7GXQlW3fqGhCNhM2DphOULn/8CjOQ/LxtguJMJbx80u3XztvBnd9/65u8If5a7eWN7lgfP/dqv/Lr80le+ap4Xn68iI/Wbv2GFFqkw8H/P+KfSKQmHtvXht0PpniKgCCgCB0eA32EuSrqefduQBMj6LnPWo81YSSPzQxBD7I5scv7sjovH290k5Oz4sxzJJXZHQ/gDDLyTkMDGENtMdkf5E7YdOLOsBFa3aevE7CF27zPNT5bfNWlyFmYebTjnQP4KDOj8kcjB2Xg0BttdzOS7WNefBvt5tN/47rfK/BSDFpbjDEr+nI6Gev6ccn7OcPbjJQwG8EeJQc6SrLT3tkOwrO+k/3L7BPYeY70e/izHtv3Hiz828n4VMsqmzGG9HcutTs1bu2brjL8K436tMGLLg+XiGj78OetHfDmLl79ajhi+PfXdLS8SXOzHJNG8M12pI1s1HrRjO8Gen8VgRQIDGWzzkGBkBnLQf0ljJsNPpv5iKz3dUQQUAUVAEVAEFAFFQBGoj4Aa3Otjs8uHzGwalWmQHoGRN+zDYlRtUdOpIMuFU3Ursh0VYxw7IjSqc8opZVrIHFkE68haqIgNZDKWB2As7QBrnqz3eSwuupZZwLTU8+gEVdhLLAi7LGQ7VRhMFQaSOUIYZyfBXnD6kS1kGWipvcly9GHB1t6OIXT+isjzCdhQE1ta5WTp+7DobLIQN2VIFmIYKBhEPXPYksG9swNl5TcPlhLdUJiLw3Zir81gMwNc5uKPjbGd/utZGJBR3yT0PmlcZyeusoiWoIFP9k2FOeNkEq3DGJ/GTIIwFnWl8Z8Lp84jbU6JHgSGQ5FzBu9pMJ02jPwLao+02OGwd/p4bDfksUyWs8Kzjkl0pDgLgQMS1G+nY1z+6FgGsqpGIpfB7L9lBlXIIOMCtlxwluW10nPmz/O10qA2/QIGEvogZROCvio7PMTV3eaT7lCfYZaNQyrpIhZK5fWvlOEBOntYHBiDDd1gaiWh4T678cSw3MiEt8pgMtQ/R0JgoOeSnMdzgTkqR0rntEamLm80Gt2z+nw2I5G9w+yZgMOTLPhGjoN9amxvhJL6KwKKwGERYFusgLbgs3ZsR9ZzbJeYRU3rBahznmmyXbmXsy8CWivcXv5W+6hWvEbn7PKBjcJa/nbJP+vcQbdswz4Ld5j67bdcpmWPdm138IycNTM7V01/IervNUQbGufVKQKKgCKgCCgCioAioAjsH4E2GGJrW0/3n8aRQ1JC4//69/+dmdJ2/vKnj5zes0qgHRImbjPlkg1tO4xt0okG6vX+T5mpqQ/APKL8DMNYxmR7GSs63ZBIwT8nW8ge7nj3uSinBwbxvQ32h82T7CZUpsoasmNz2BQr8Sgl40a5nZ01GukoY3McHafDlJAMqaPmXSsN1ovsImmr6G3mSmnxwPj++plfMAMid+b/bqu4BhsY3p9Vx28r4yPsZNLrMj911+hdUveyFRwXhLOmWLdCebWMioAioAgoAoqAIqAINELADHhjRusQFsjlzF0eU7pwEbNUyfhXVx8BtmXZpm0lDXfW5t2Zv66SqerXTX0UAUXgaAhMP31PyrC5fOtL/w3UDPxHS0xjKwKKQEshoAz3I1wucsfzWHivviN/iMbmikZivXBkKYMvXc/7hM5XpExOKPFdBvHjyqfCEsvtSo44H9XgvSvRA5w4jrxrp8F1ADxmYdYMFrvdyKxCn7QTMyvKWOhrdUcJDTbPiGW1I2M9UAQUAUVAEVAEFAFFQBFoaQTYll4Hk319WdnsLX0h91l4Sn0aohe7qqqUuE/UNJgicHAEuvqwsHfHZaw3xYXK1SkCisBpQkAN7id0tWk8pTZjEnrl6hSBwyJAI/pCYgo6mh4jwxOEnE4RM0Im47M4P3HYZDWeIqAIKAKKgCKgCCgCioAioAgcAwKUpmuDTChnBbSKuz/5A1mOPZGOzkFdOLVVLpqWsyURCHf0ytiZ19Gfp+KBOkVAEThNCDSNwZ3TazZbp43S4B7ZlFQ+sWshrAaR1FsRqIkAF4udsi2OVjOQnlQEFAFFQBFQBBQBRUARUAQUgWeOgNcflgjkRL2ewDPP+7AZPph6W1LZmIQivWpwPyyIGk8RUAQUAUVAEdgDgaYwuLugO3393M/LTPLxHkVVL0VAEXjRECATyAW9f7cbmv8t4LhwchGLDm+Wy9LW3t4CJdYiKgKKgCKgCCgCioAioAicJALdfefl1uBnMRu15ySz0bQVAUVAEVAEFAFFoIUQaAqDezsM7jfHviTJqUwLQadFVQQUgaMi4Pb65czISzLW++pRk3om8RdWn8j47LtS9rRLMNz9TPLUTBQBRUARUAQUAUVAEVAEFAFFQBFQBBQBRUARUARaB4GmMLi3Alxt0i6edi+0t2qzWsvQ2i5Ct728yZVnTt652z3ihq53kYxbSI48a+cFK7ldtnXIKkvDYhnZclFKm8VnXZxjzc/vCpr0sqX0saarie1GwO32SiQ0JCN9V3d7NuGZlfVpmVv8RLp6R9Xg3oTXR4ukCCgCioAioAgoAoqAIqAIKAKKQLMgUIZ9JJ9Piy/QOpJTzYKdlkMRaHUE1OC+zyvo94RkrOumdPi7TAxr0Quu7r6Jf9Rsf7J2x2z3meSRgg11XJCRyCWZXn8gs4knR0rrMJGvgJEc9fdhgKFUjd4mhWJO5jeeylJyWgrPYRDgMPWoFef20OdRr7K8P/e9lh88qFU/PacIKAKKgCKgCCgCioAioAgoAoqAIqAIKAIni0BsZVreT/y5fO7Wb4sLpEl1ioAicHoQUIP7Pq81tZvXskuSLibFDaZ71N9j2O7x7IoUSjnJl7KGbb6dHDnxXLG+zRhvaZSvOJzHuc0qE74NjHn60XDvdNS35j8kYvy303CGtFJm2kgPaXMYQLbytPszLTH+7Uh6EyvVMjTLynwqDP1KWU3utjC1co1nl1H3PDDxSCcWCzrffUNywGMtM2/qXSkPY26astGQbdWjnblW82QZnK6Sf2VGwbZhfzsU/U36OFXLn34MU8Fjd/r1/OO5ZQK0XU7OajCYAadqmvZ6WCXaKo/BvxKWeVv1tcLpVhE4VQjwhWMc3zG2mlvn8Q7Y4UzwapxdflZaO2JsHzjDb/uYZ7hyiDRMlo587WEPs79VNKaPtJ3Hh0mzUZxnkUejMqi/IqAIKAKKwC4ETPtz+0Owy19PvGAIoH9TKlskpBesblodRUAROBICqY1VWS/MymdufFMN7kdCUiMrAq2HQNMY3AuFrJTRUGlv35YpOSqcLhh0sey6SbeWQfcg6dOgPldlkgc9EfG7A3hhunHusWzk4juScolbfFilPuiNiKvNLZnChqQLCRjki0aWJuLvllwxDT+P+JAO007l143B3jLOetq84veGkE8YaW+a+JlCqqZhmY16liWAsAFv2BiY02DcZ4rb4V1tLgl4OoRlp+RLBuXxGumUMsq/Dr+QKUs6vyFZlI14sY5+hM+XMgifrJn3fGJCOOjAMp7rui5k3kd83Ti3hFObGJjox6aE1EoScIUlkYuh7inxQJIm6O1AniHJI78k6s+BC6v+nEHgdwcl5IkaIzdnEGQRz5LPIa6MH/Z2SqlUBH5xDIakTLl5MbztPolgAMCLxThzxaxkUC/iYd0He/mvphaYBMpdMdJ3B4aQbx5pJKUDdeOASzK/ZmYzWOVleVgWXnOWM436dGDhJGKXyK2Z9PSPInDaECgU8rK+nsB7uE26o3iW8Z6isbuIZza2FhOfD89pJLIDlo0UnvVMDq9ul/R0YUZR1YjOwauVFb5rart2V7v0dNdfrIzP6kYyIflsQdrdLunu6kRCx2d0Z/rZXFbSyZT4g3j/B4KSyeLdmUqb41AwVLvgBzkLDIpYsLdULBrsOPCXzmQkj3wDmKYaQJ7qFAFFoBkQaIPsn9u0zdjmovxfxbWJB+f5Ltx5/uTKTGKHKQvyzaOdxfYYHSkJbrTF8OqSQhmLgZNp0MBZxIKSaR9tjfg1iHU0b7avSOoooS1ZMuXcOz22dz1oAzJ8AVKP+3WVurnMddlvnFrhWFZvux/Yekzbmdg+K8d6s/50dslJ1s3n2pYyUMnE478i2WxSltaeSLA/jD5ga3yLPegjmXbZMbaFjh9ZTVERUAQUAUVAEWhdBJrC4E7d73sTb8l6cla6ekaPBU0abDsD/dLh7ZZYdkHWs6vHkm6jRGhE7w+PyNnoFdiJ2OgFoxtGkuXUnMwkHsGAHBHKsWRhPGcZ3S4vOjtlWdiYlvnkU9MZYqN4JHpJ+oLDxthEe1O+mJc5yLUsJ2d2dQZotB/uuCi94TNoMm3i1450MECwMW7Ck/3dDZ3s0cgVGLq9hnlOpj7LksRgwdPYxzAOd8qZ6GVZSc1DouaxiT/QcU4GwqMyFX+I8lLPfDdzw+oIMd/NMjtfFSY7cWpDh/JSz00YxEvYR13xm15/bIzR57tuGIM6O37Uoqch/unaR2Zwgmn0BAflXOd1dFZdBj92YGZRn7n4Ixi/izIYOYf6XAYW6CACoDKMUE9XP8S1Xkb92+RS32sw/EdhxC+Yzgc7nJ8s/dQYvxv5X+p52eQZzywbrK8iLQ44sKPKgQmWhYauj5feNvgxvaHIBRmNXkX4gom7gQGA7sAArvusGtx5M9RxZvYBZkhQjogNf3UvFgJPx5/KP/+X/8x06P7T/+Q/k6GhITOANjc3J//kf/mf5JWXX5Xf/70/2Ko03yHf+c535O7HH0o4FJb/+r/6BxLw+40/jcz/4z/5x9Wwm1LIw4CFd6PHg3coXMAfkP/2H/xDs7/rD15N+Xxe/viP/1juP/gIxvZe+S/+8/9S/DD4H5fjO+ijj+7Kn/zZd+Tzn/uCfOXLvyh3PnxfvvtXfy6f/fTn5Jd/6WtHywrfkVwuJ+OTTyUWi8tnPv1ZSafT8pN3fiRv//Qd+eLnv2DyPVomGlsRUASOAwG2E4Y6zssw2gbzG5NoR31ikuVaQEOR8zIIv4XEuEytPzyO7PZMg+SJs2ifdEEG8PHaXcxAXEQ7pQRCRdi0Rwv4BrMdSHLIXo5tnZA3CnJBFGksoU2U2Sv4sfl1BftlrPu2ac9OQUZxe/CidhbdaD+yHbeWXpBHaBfWmgHpjMl2c4evC78oiDQTaIU2HnxwpmEdn++8gX7AGdMeXErOyXjsruV1olv2Kca6b0kP2vss/zTay9Pm/mozdbs1+DmTPwd63p767omW5TQmHluelLnJO9L5qQEZ6LrYEhBcPvNzMoFn/zjJbi1RcS2kIqAIKAKKgCLwjBBoCoM7F5L4ePz7YDS6j8XgTs6i3xWSyz2vGHZRNNAjHy38sGKcPVFg0agFI5sdGzKiZ9HBonF4KHxeetEAZueETG02ism8mdl4gu5LO/zPoYE8KKliQlZhmO8LnpH+0Igk8jFZhCGeBvWB8FkZCJ01zPgYOjqWoyxLLwzzffDfyK3KUmoGzHWGH90KT/Y845NVzs7dBhjXgyhTGGW1XDy3In2ls2Ckd6NT40f5ijDIgz2OWQdk8NOQXMuxYR+BvA47kd3oFNElUA4apGnkpiPrfn5jQlJg1a+nl+Vq3xtggodlBsb3OAZC+kNnpC80LGciY+j0fURLvTH+u2GwH4/dk2RhHcb169KFARTqw1P5bATGdkrXPF69g7w9cqn3FTnTeU0Si6vILypRdJxWkvMY5HgIlnvQ1N8wTlD3EAYX9vI3hXb8CaBjupickgcrs3Ie+fQDTzLfOWDhdftxzWn8L8rDlQ/MYMVY1y1HCnpYC4FCPiszy1PSni/LrQu/UCuInnsBEMhm0/LX//4v5Vvf+l0JVg3otaqV2FiX+598LC6w25OppDFgv/nGmyZoG869+Xplv1goyTvvvm3en9Y5j6e+JiLZ5/F4TB4++sR0LE0+9+/Jq6+8WikGDPJ8J2+WMGAIpjzDlwtFYZ5ud/UzuZ8wtkq1t7dLFAz9SxcuS29v37YPWeoYhNzkQCS+eW4335NVpj3y4IAj/TlQyQFHF/z5nShgVsCjJ4/kj/7oX8mtl1+RN9/4FPzc0t3TK2Pnx6Srq3srD2SBAdBKGhyQdIPRb+TLcJ4zyTjQxfJxa/JBGJeH9ayWYysl3VEEFIFngQDbcnxW+fzzueQ/u6Ox2/wjwQDtK8uf58x/ygO2VQgX1tpC9vjcJ8FjEG3DLGb8pUC62MsZQT60xcyguCnLJgz0IbnYfdOcS4JUQGKHXZqQ6TEe68Ey0llltteJtawQUlBbW12c4Sk5aCpHD5uz0mSxyvswjFvhWQa6WlKEnDF5vf9N2cii3d0+bWYSmbCsEcpRwWHbCG9P0yonDfskodDYTjIJ26fWIAbf4UZOklfO1NkUZevPlj/KWKtOvD9qlWMrAccOketA21zWK9eAMpj1nP16sA6VexHYopwsFy8D98mcp+zkUQYj6pVBzz8fBK6d+6wkXWn0p57N4NnzqaXmqggoAoqAIqAIPD8EmsLgfvzVR+uwHU1CNBzbqhrlsGzQAnH8WdlSpKxL0NdhGvPr6RVjoKVxndI2NAhTjoQGdzrKsKyCTU4jSAhSL4Ngk/tcfmO8DUBKhoZu+q+m54wxmwylfhjcKQtjN7jT2EtmAjXmKYWyAoM9WewBGJn7YMhmeA5ocJopWdpkbVPexou8ItUFYFkeyqWkIS3TC8M3DdOUYvEhbWq0U+qlniNjis1vdmM4dXcJjO5VsIoqHY+Kwb0MQ/Tc+lPJllKGZePz+CWV2wC7a0LyiFNAQ68r0CdR/Fxxt2G+c3CABvq19KJJ99Haz3D50IVBWjR2s+GfKmZQzoDpvOQhG0NmkstMIy6Y6dG94WEY3ztgFF+TlfSs6UixpBw84BTfev616srO1lziqakpmV0sAw39dBy44HVOZNdwbRbNuWXkZy2wa07on5oIlMCsW1vDIMqmpyUM7lzohkYLazCpZqVa9CQ71Plc3hgFPF7U0RhOjqcybbDK3P34jrx862W5dfs2bUo13c8++JmRm7l4cUzGJ57KT997W15/9TUjL+OCgfg3f+O3TLwMZFRocKdh3jpXM8HqSRqVP7xLpmNZRkfPyfTMlPzs/Xfk5dsvVw3PZVlbXZXZuVkZ6O+XbDaH/RnI3XTKGMoSCoXMe2avMH7HQAIN2r3dvXIb9e3vqwxG8h2WSCZlZnpK1mJr0gsj+eDIiEQjFeksGv1jMRh8FhZQnhWJRDtlcGhQenr6IE2TkSePKjN84mur8uDhJ3LlyjUZ7B/EOx8zq/oqRn0y7dOplCyvLMvC4oJ4MRAxPDwivTDMo7KysryEZ24VBvouyaSzsri0IB3I//y589LR0bEXjOqnCLzQCLjxHafJmu2XSqvm2VSX8iMhXwRtwFBVvg7SfqU02nVFUwC2L4Joy3FWIo3qlP5Lg41u2ln4JtHPGH3RTmHbjvKDKRAVatUhCqm9ztCA5Dbqt+vIzqdEHmX9SBohsYCz0MgAZ/psn1Kyr4gZhD4Y4Wmw5aw+tkNJaKBc4QbamnkQT7yQVwy5o6b9R2k/1oXt1jAIHXynp9AuzaL9WUBYOrbpKCWYR/1JHqEUjvN7S8N/wN2Bd3LJtFFr1dMkVv3jRXsyjPZ3Fnnx48N9Gr0TmRXJljNooXNGLNqfKBsldroDg5idOGPkA9mO86McWQwubKCNZ0nU+IANMWJ7mvjTSB1DnUme4bUoFgvAhQOlBYMZw/DHmZK8djTEW+WmTCFnDbC9nkO9UzlIn6FdbPnz/ugAGcaHsmXgn8ziejSQyslCpjMMiUOmzfsk4us19xPb0OyrWI7f+cqshQgGGSDPiHKxv0Ez/TrqQwnMdsxCzeGeCuPaZoobZkaqFV+3ioAioAgoAoqAIqAIKAL1EdhuddUP03I+bKRSAoXsaDaWabhmR+CkHRvXNMixcZtD45yOBh5jsEZHqNLINeIrVZYh5WbKppHLxi07Iu3oXHBLg7A1bZZblp+sHPrZnRWHYSydSHbSOEV4K7xhCYHBiTBWA57hLbaPlR7lWKIBdMaqDWwaFinFs1fDfgLTe2nQtvJkY97p2OGwNEPZ+GddKzrxFasbjeXEjJ0r+rkQhh04xrMsczRUVRabJQYVQ34InYkR10WEqTgOZrCjSP36idh9MPxHwaRHx8xzxki+LCQmZTwO2Rp07vbyt9Kzb1kvCztesx2uim/RptNJ/NW9eAgM9ozJRgHrBWxSYunFcqswOP/svZ9KAFrjb7z+htEDN0b3Y6hmZ0enJNNJ+Yu//nMZPX9h61myJ03JmPfefdcY0f/+N35T/uk/+6cy/nRcFpYXZXgQ8lpHcHlIsXzwwQdCo/jXf+3vyb/4P/+FjI9PyNLKkjFYl/B+efjoofzpv/7/YGC/BCP0It5pJaON/tL1m/K7v/17xoiyV5hvffN3dpSwiPo8Qpr/9s//jZF6GRwcgp79unznT/9fefj4IfCF4apYlmAwKH/w7f9QhuC/srws//s//9+MLjsZ+9RmjwK7b3/7D2DwystP33/XMNInYLDP/s1fyrnR83L3ozvy9jtvy5e+8CUY5vuNMf1vvvc38h7CUjKHBvhQOCxf+dJX5Mrla3IHAw8//PEPUW+UZyNuZGpKMA69fPtVDF5gMSew7tUpAqcNAa7rQlk+Gl+XUlOGvf0sMCC5gLP7OEuR7Si2b9jemF1/AtLGNNpCbWYW4HB0bGuQn22yufVxzPibMUbxM/Dj+jwViT6fLECeML0Ogy7aVXZHFisl/AZD56pG293tFDK0RzGLrxeyLIavjsFSGqpnYo8N6YPGciSMWX2XTFtrGGWngfYRZvex7WWka2C8frj8vqxm5pHXKNpfF+XxyodmvZ5eEEHOQXIRL1RTNLZhOQNyLg4pQxjdIzDqX4QsCgcN/DDWY4QB9ZnYqoYfxvwLXTcMuWV6/ZExuG951tkJI80rIL2QFOEF4YMYcOCA6xfdW/yxIa1Q/oeG/TBIGue7r8PYvCoXe2+iPdxj2uhsvychffjJEgaFUc5ODDiM9dw2koE0pLM9nV7+iYx2XTOlIE4Xu2+YWY/c8jpbAyRmVu/iT8ygCOt/EfUhAYQDGGZwAWl9BMlCzk71tQfkct+rGOzoNH0Cznpiu/zR8oemHLWqzLYq1w7izFriSdY+B3S4VhJnzFq9CN5bUZBmzGxgzOyiwd3I+wEbstjvzP9QznZeNXkTKz/qtIZ+AiUg1SkCioAioAgoAoqAIqAINEagYrlsHK7lQrBhS4bK09W7aJyuPJPyk8nNhTnZICbzxQvDMRlCZNNwiih122lAZiOXMisBLBhKqRI/GOXsaBVhpC3AUJ8vZ02jOAg/SrWQfeIHm4fMGPrbHRniZMKQjU72E8Oz48XpsVZ4MsVpYA/AQE3mO9nuUSzoSeO03a1DViZbyMCvz+jfczFTMqmIZT1H1ksKYWhAr2VsZzy7gToNdgxxIlOKjH4a4NngrxjKyfgpgXGURpiyYY57qmG4GOs5dFpYrw10GogjOx330Wn5eOFHMKTfQwfkfdOB4UAB40/i3Mfwn8CWBvA+dGiM5nwD/1p1ZXrbbic9lx0bdnA4g4GdOOLbDfkbdS8eAr3RszIycF38gRePCfzW9/9GvvfD78mf/Zs/AXv6gTHUHtcVvHT5ijH2rsVX5Uc/+qHksZiq001OT8rC0ryMnDkL4/OwvAa5Fz5XP/nJT/gScQY/0PEkGO0rq0sm7eGhETDtbxsm/bs/fRfpbKdN4zRZ4d/49W/It3/n21iEtU/u3/9Y7uFnuf2EscLat9SQ//DOBzDsP5Brl6/Jf/T7fyhfNbrum8Y4ThmZBRj6B/oH5Nd/5evyH/8HfyhXES6R2pDpqQmw5fvkiz//RSNxc+XyZflmle1vzyOTSSOP9+X9D3+GuFfktzAI8GUY2guYufCDH35f5ufnTHBqwbe1leXbv/v78s1vfAtpYo0MsPvXwK5XpwicNgTIbO6GNN+FrpdgYLxkZrA9KwzIbKZBmO3UB8vvGQMtZwmSyc5FN2lo5cxDSkFNxj6R8dWPMOhWxDo3QzCibssCcmZjEkbRccjycS2eWu02+nOGnhuDapQ9ofGVJAe76wVDm+vPJNGue7T8M0gjPjJkiM7ggKwh3RzaemRBP1372MgNcgF55s20wv6oaYvyncpyE9cI2poke5AlH0K7mOsb5WFYfrp2D5Ird01abN9Fgn1bZAqWh+vlTMMIz/owTzq2E9kODAc6zZo+ixtT5hthPPfxhySN8dV7kJj8MfJNoIxRI29IcscM1ipiOy+Bcj5Avfs7Rozm/WpqEe3Md8yMTLZVBzpGd+REYzvXH2I52V5+jIEHOpJ+7i3/FO/ZNiPXQQ3/u2irrmKtKhrfKXVJ14vr2IdrkcjE5GMY7J+s3TX9hcGOsxj8aTfrFZFlzsEVtneXN2Zh7O9H+c6Y+LX+sM1N6UjmzTLzPuFMgXXIPdodB3coh8iZYjPA+j7WOaoY5SvrpmyFxSeShJ6nqx9jvanJrdO6owgoAoqAIrA/BLg4sYeDyI5v7v5iayhFQBFoZQSUynaMV48dHDJ8NjAdlHItl3tfN4ZuNpbZEF+GPIzRt0SeXWDHtHeBzY59drY20GmhVjkN42SjmIY9tDapo+5Cp4uyM+wo0bhrdzTSk03fiemi/egIWA3rINgsa+lKeLJm2Pj2w8B/EdriOUyh9cEoTMO03Zlw+VUJo/NDQ/gy2FV7sdvtcffat5jhDJNDJySGabxkT431vApjfVwipuNBFtNkhWED/Ngx6EGnbwx6oel8SrpCfYZ5Q/ZNDoMMnJLLKcDD0HInE2cIi6jGke7DlZ+ZejJeHmGXoLtOBhHDZGDkY4eKAxJ7+e9Vl1p+nMFAqR5O1b7Z/xkzYMJOmDpFoJUQ4EAgFyA1ElUw/h6nY8f/a1/9mszOzsiP3/6BRKORHcmTHfjOO++Yc5ch4RKD3Mr58xfM8YcfvCdf++Vf2Vo8dUfEfRww7Z+9956Rjrk4el6o305ZmR/83Vty9+4H8ou/+Et4F1Y4f5SBuYB8X8ZirmSo34IEzt/+7V/JxNSk3HjppsltrzBnR+obQSgxMDExLl6wzl+GBvs5SLicPTMqN2/chHRMBCpobfLS9RvCNBYW5uXeJ/eAw7oZ+NhIJcUHmZ9+GOOJZUc4YuImIU9jd1xEdWpqSiIdEXn99U/JrRu3wHhfk6WlJbDqHxiZHpafC8yOXbxsGPIL3gUZgBxNGkZ5MurVKQKnEQE+V2Ymmxlc3x6EOwoWlVmEfLM6XYXrwraRIVtA5o5tPkqKJEAkYFsmiTV82L7zBYIwYgcrRmeUkWvcFEigACGDBIq0kUmBLCDID6tpyhDOOzOzHW+CNT8JA7oHAwxDhsBhFku0ve6DGACgoT+fzZiFzAsw9LNtG4bRdgOkDM784Y/sa8rzGSZ1cAQkky60ssjQd6EsabRFu2Bg7zC676wTw3b6IAcIo8MiGOtrKCfx5mLp56PXpAtEjzjauJYjoWIFpBkj/4cBBzqWmYSWLNqEKzBc1yN5WGk4t2RmV9YYqrTV2U7jjEoqwXMQgQMFHBzYQDjOKOA9QSlELi5raVxT/nA28XgraUo8ktxjOWrb0xEzMuJ59YkV8+IgiRcEGzqSM+giuO50y+kZSMmsmx/b6zlIJnLAwuiw4xtGqRkf0qDUEGd7sr1JmcN6jvcFiSZcl6miuw7WOxj+XDNp27WZ60pyzjzuCzLv2Q6nxKXdUVZoEQv8chasuhcLAfapOJhnSA18v6hTBBSBE0Ggq+8M1qO7prNITwRdTVQRaG4E1OB+iOtD4y0N0WyE2tnbTIqN3PG1OzIC1gg7KFCjNI3u+eS46UhxGiqNvmRps8sVBOOGjfEFMHWshjo7TMyjH4uphqAJjwOjQU5mCXXY6djRYAOcU0DZcWGDaZAGd6THuFx8ldN0GZ5NqDk0ljmqSuM/pU/WwKAiU8cszmRjj7KT04vOE4RdjNG7njQK659Fh4B57eWoe4nVAYHTdgd2Yu0jdARyRre9EwutlrA/iY4DO1cWK4tMLjJJWd5OsPe5cCunFeeNbMsmmFEfYtrzS2AGDQCLTYlhcGEift/EZ2dlEvu9gREZAVuNgxgcfFhMTSAsF4Hd258dK3t5ecwOieVYRp6zJGSILxlO57vAfAYri7MOluMzcgmL9lr1seLqVhFoVgS++MVfEC8kV2iMvQlDLfV1j9NRQ/zzX/ii/NVf/Dt5663v7Ug6k05B4/1D2JLa5Yc/+jv5ux//yPi7sNhnEn4ffXQXi4S+uSPOfg+Y9r1PwArF++StH7wlb/3w+3ylGl34RDIBBvs9uXXzlkmOBpZQqGIQ4XMdjUZN2ILNEL2fMLXKxndKFukwfiBIqQS8kass1nwmZ5jrnzy4D1mbPzHvnyFot/sDvu2k7J3h7dfptj/2qFWfpqEMcjSRcGXQz232w1IulSWXz5nrS0ajH5I2dCwPFyyXTXS8be9p46l/FIFTgADbBWwzkfldkZTZNqAetvp83vn953uERm0aXmlg5/NGrXg85Kb9Zdo2iQkpd2waYgXZ7Fx/h+vOzMCwy3j8x7YdiRAmDRznjBTfdvuLhnsaixs5GnIpVXO2k+v8nDXECxIhLEdWNR3bqmTf81XDdyfbgnbyBNuTdCx/HmmS0c5ysm1HgzVZ291og9FATqM0MTbrnyBODvriVlqUFCQSlGNkfMsVzPmdLzpiZ6RmvEG0H/sNoYLp7tdxAMO8ePHXapvZ86ykUymDhQMZ6KVABWcSZ9jmtjvWfS/H2ZyXQS6hVBdZ/mXHNfJUB3ut9iTTYnuebH72L1gOyszQUF4yg0GCPsMGrsnOcjjLQEwTIO9QVob3NNvBJATZnZFnBMTEgots85pwa2FjheW9TKKLur0R4P3ZhpkEu++pveM9T9+H0z+WldhT6egcrLQDnmdhNG9F4AVGIBTulQvDr5hB6Re4mlo1RUARqIFA0xjcPTCqguDXEo5GbE69rO02DVOGTGsarV3URQTDvOK2K7gOBhMN4mzwmm5XtSHNcGz0ckoxf9R0RxtuV+OazBY7u2Utg0X2sGAnOzdWR6+aKTp7bqPNTvmXxxszhoFNSRk2Ci39dDJmmBcXZ2Ljnuyqis76dofOSo/bB5BvaeTY+bs7/8NdwdhB4vTaqfgDw6QqAR+r82UF5hTix6sfGAkYnnMymajXfh8al+yksVPi7CBw+i1/RlMfHRNn+nv5fzD3llUMs3135q93HHPBW/u5dpSBnRoa/dmx5CAGO2l0FRmhHdH1QBFoSgRoEP/6r/69Ey3b5z/9Ofn47h2ZnBrfkc8H0BWnzAl1zLnAp+XI4H7w6JMdi6dafvvdMu0C5FyGhoZN+ozHd+TGxoY8GX9sFk+98dINkxwH+SbGJyQJP64bQUY6F3zt6d2WiNpPmFpl47u5B0zyqdlpaNNPGIZ6PB6Xv8AAxLnzF+XNN9+QH2OgoQAm/G//1u/KKNjvlN+h1A5eYMbRFIaiG0mebJZs9KpHxdto1HMR1Y8hgTM++dQw4mPQ5meePjDreY1TWFAVr35t9Fcx040iQAQo5TcNWZHjcmzXkZ3NQUQuAkoJQR5TZpBsZ7ZZ2P6iEZrvo9n1x8YoSkYy15/hApWUCaSBnD+SHKYh70JZQcq3cHAsU0yatFhmtnGYzn4cSR1kSPeGRkwb1B6HbatutJkW0X5axgxBtgDJpOdMSrYlmZML7UXK87ENScNvEvIsJGpQWmYFAxdxMKH7wiMw6A+ZMpHpzfomsf5J7+awkTSkhCHjdqItaljxRm5wu71ZIYPYSyaGnc5246Wel2Wk46KZCcBFPPfr9sIHKyqZZFg3arxXZpp2y8z6UxA2MBiDWaEBrAlEWR672yk3aPep7I9Q4x6s9gfL75pZqgMg0pCpbw1YZMDWBzPHLGpKwgsN7JegN8+BjNnEo4r+OmYKTOLejKON74Wmu88bMAur7s5t+4z5xoFcwrapH+WOpRd3tZPZFifrn/ruEWjVcyHXKORqeD12Ot5b29dmp58eWQh4/WHIKvWYhYKtc82+fTCFtQKo8R/BrGsOvKtTBBQBRUARUAQUgWNFoCm+rpxieu3c52U2+eRYK/e8E6MeOXV5nY4LWZnOEboyFmPFGcY6pt55tR9gndpjW5me7AzATk3IHTGMo34ws2kE5tRlajpyAUgyX9gBJKO+G1IvZF/NokPGzuDJuk0zZXqvPJyGdmfYRoyuo/o786t1zDwi3l6wYXtMh5DMrAg6s2QsxdGpVFcfAXbYXdAzdWNaeSs4PktkydEYS0OKuoMh4Ha75Wtf+1UsWvp/SArGdLoy3pHvvYsBTBg6vgrZmVs3bm8lmoYm+f/wj/77Qy+eaqXthhwLZWleulYxrNMYEY/H5B//z/94a/FUZsrza+sx+b//+I8grRUFs/5DyLdE5ebNipxMozDTkHOp5yglcxtM+rt37sg77/4IC6iuSQwGd2rLX7l23TAaKS0zPTcjD8F0X1lekjsf3zGGjgxY62TP+SEvQTc9PQG2/t/Kpz/12R3ZcQHWy9B3v4/4P/rx38nMzIxw0GJ+YU6uXrmK3zUMMLy3I44eKAKKwPEjQAMzjdepbMIYz6/2v2naXpT280HHlTIrlM7jWj0jkC9he2wVA/Z44PEu3ET7C7Mo0YagFjgl9LguDI23nFkZhVEvDSP3DBYNPYyjkXgBhA+uidMBKRi7M2QL5ElGNSVNaNzvwCAAJQZXQezgwqw+d1iGIDsyvZ436xaxLj1oO5JAwpmaNFaTEc92JWdTcqCBjgZlssS7whU2Ld+3nZAUJFt/CYx+J3HCXi7uc8F7El6WMRhwpvOymdU5hdmQELlxBj3wMeVUWDc/ynwGM1RjMG4XSmfNgrZetFEiWKMnEug2sxmXgMV+nUVcoWSQC4b8AQxy0HnM4IWg3jNmzYABLJpLvLnYKq8vBy3Mdyq7ZPTaz0I+kYM1XUgniJmv47F7Bod65eCAD2dzGgec1yEX6XRMP5ZdxPXthATmy4Y5z2vG8+oOjkB333m5NfhZs27BwWNrDEVAEVAEFAFFQBF4ERFoCosRWTO3xr4snV3bzMYXEWzWiSwlMtHZCH+WbgGSNpRkIdveB9kTSqJMrD/AIlgLhj1Odg+nK2ex6Oss2PNk11NzU93+EJiIf2R0PMkM8puFXePyCLI3nEKsrj4Cbq9fRoZfkqtnP10/UBP5LKxiEbeZdyWT1uu6n8vigaG7swtavqGQMagzztiFMXnt1delq7tbQuGwxBPrZmHQgf5+YxC2pxuEgfm1V1+Tzu4uefDgwZYXWeeM34W093JW2oMDA3L50pWtoDReh5H3K7dfkQ4YuR89qhiuKLVyHUbpUnkTi5t+Yhjh3/j6N6Svp28Z/mtcAABAAElEQVQr7l5hyCLv7OqWQCBgDOQ+//Yx4104d1F+/etfBx5ReTLxRAqFovwcjOafgt46437m058Fs/2sfAz99jtY/PRV1D3a0SnpTNbMXhoYHEAaMLph2v9jlJlseOYV7ew07HYv8L565br8xtf/vnR39cAwPy1J6L+/Crx/9Wu/LsEgFuqGUb4z2ik+yAfRsVzhCBiO+HFARJ0ioAgcDwI0Do+vf2SYye14Z1FmkO8uygCSqU1SA43Vsxvj0ObOSC8WdqekTBqGZc5gpDQL22rUXY9h8D4Mw2gnjLGUIZyHDA0N+jSsUvKObUvDCq9RdBpQ6U8DPskedFwccxXM7STSKGzifJXBzOPZjceSgXY5yxL0hhFuviJ7iPbMegZ67CAZdAS6DJOXg+YbMLJTA5165yxTEW3HOAYTMmhPWnIyzJNkj8exD40RnoZd1ocG+sdrH0KXPWnKRtY168z2p1XWHedQF+qNE5tooNfMEGDadmeFp9Y9GSvWMctVrT7wKCCfNIz8FeY2r1U8DYIEBjs6sYBrGrMHptY/gSp9CWsEnTda87Ngu1vG9oqsI6QFHe1klpnlz1NOEY6a6JQ07Mais8PRi7IAAzvb/2TM05mFVtfumNkKXZBY5IKq85CPtBaE5YzKabTVMZqBNYvOG3miWUhEctBht+N1Lhidd5aDEpe8V6j7Tv12Vp73CstHx3uHAynMiwM8vH94X/L6VsgulfuGsxusa2Ei6h9FQBFQBBQBRUARUAQUgX0h0IaGeFNQGdi4e3vqu/sqtAZSBBSBFweBCKaUkxXUCu7Dx38ld578tXT1jppfK5RZy9gYAS6Q+pN33pZ//W//VL78pa/IV3/xl430SgB67i6wNun2E6ZxTpUQlKXJYIHTQDhoJATs8Th7IpPNYbFE31bedn8uWJiBLIw/FIbRpv6YOfPIYaFoSiR4va0xg8ReT91XBF4kBCDah8EtSOCBSU0DcC1nSXnUY3rTn4OFnGn1LBwXT+W6EDTM2h3Pc00IMsIP6yhJw1lNjWYhHjb9w8ajwdvMYkOtLcdz1KY/iqMme0X/fTtdZ3qN8mnk70yv0TEHS6jjz3sqmedCrVjjAzMwbg5+BrMRVuTe0juNklB/BwKtxnD/zlv/yEjKjI69IW5PZRDeUSU9VAQUgWNAgLOoXhn8Igaru48hNU1CEVAEWgkBpbO10tXSsioCioAioAgcOwKQNDcSQWR4t2PdDYsBb89oP2Hs4ffab6euMxj2tRylioJcVLWOoxZ8uCNSx3f7NPMI+LQDvY2I7ikCzw8BGq2LDYy29QztVqmNf317rRXs2Lbb6w/tTLLe+Z2h9j4yDOpnWJe9S7PtW8uwXuvcdoz97VG6sZFrlE8j/0bp7/aHXj1mOJ3tvIp1QbKGDR/AugEsK5n16hQBRUARUASOB4HYyrS8v/Fd+dzN3zbryx1PqpqKIqAItAIC9elxrVB6LaMioAgoAoqAInBEBGhg74ZEzTVoqff1DdRMbT9hakbUk4qAIqAIKAKKQJMhwEGgpY0ZWUhMQlYoC/36MCRnUjKdeAwJockmK20rFAdzPjADTZ0ioAgoAk4EUhurMjl/R8r6jnBCo8eKwAuPQNMw3AtgV/Al1A72njpFQBFQBBQBReBZIdAOlt81aLfzV8/tJ0y9uHpeEVAEFAFFQBFoNgSoQT8Zv99sxWrJ8uQyWNB3bVyC/WGslVVZ4LzZK+Jx+9DvpimAc/jUKQKKgCKgCCgCisBxI9AUDHfqUd6f/L6sx+eOu36aniKgCDQxAlxColzKY/HHo+mjNnEVtWiKgCKgCCgCioAioAgoAi8wAmvLk/KTj74j8eRCy9Ty0plPSU9fZTHelim0FlQRUAQUAUVAEWghBJqC4c6FJD56+pYZZe/qPttC8GlRFQFF4NAIQL+1kM/KzPKUuPKbcvPClw+dlEZUBBQBRUARUAQUAUVAEVAEFIH9IXD93Ock5cpIrpTZXwQNpQgoAoqAIqAIKAIHQqApGO4scTv+0VFTUJ0ioAi8+AhwvbRSKStra9Myt/yoJSrsavdgkTEvFtVsmldnS+CmhVQEFAFFQBFQBBQBRUARUAQUAUVAEVAEFAFF4LQg0BQMd2rHuT0+KUJaolTeFLfask7L/af1PNUIbAoUZfD0t2PF9tZYu2Gg+6JsFGKS3lQ20Km+dbXyioAioAgoAoqAIqAIKAKKgCKgCCgCioAioAjUQaApDO5tWKvF5w5KAQZ3KRZEvK1hfKuDqZ5WBBSBfSBQ0W8vQkqqXTxu/z5iPP8gfZ2jksG/6fWHz78wWgJFQBFQBBQBRUARUAQUAUVAEVAEFIGmRcDj8Ysfti5MkW7aMmrBFAFF4GQQaAqDOzmuPl9Ikrk4jO45cUtrGN9O5pJoqorA6UBgc7OMWS0FaW/DE+9FI0SdIqAIKAKKgCKgCCgCioAi0GIIcMYm+7Ot5DK5hBQKORSb001bq+ythLOWVRGI9ozIxc6XoOLgUTAUAUXglCHQFOItbfjIdwYHIOC+KYVc+pRdAq2uInA6Edgsl6VUyEIT3SPBQGfLgNCGDhX/qVMEFAFFQBFQBBQBRUAROO0IlKUN0ogerPHT3kJr/Hwy9WNZXX4KOdfiab+AWn9F4EQRCIa65MzADV0D7ERR1sQVgeZEoCkY7lyAsDMyJIG1sJRLpeZESkulCCgCx4pAebMkhXzGLELaEeg91rRPMrF2dKr4ztpE+dUpAoqAIqAIKAI7EWgTT7tXgp4OKW0WJJlPwNvQXzFUCwk1l08ClFEsF/Ad2cQaJu2SLWakWIasYh3HQV4u2r0pGKg+BuOYq90tQXcH8ixKrpQWfo+3XZuEvRFxtdVm4mH1FUmhTqzb83btbS7DGMxjAfZazl29DkQ/lYsBvbIJ5sLMupA3ivoXJF3YwLnK9amVhnWuUV5WuOPcel0BI0OQK2UkV2xESGoz9xzvPV6jHO4pXls61jfsrRAb6JfIrR5nMTUtIBAO90gwclZ83nDL4DE+976ksjHp6B7ETVL7eW+ZymhBFQFFQBFQBBSBJkSgKQzuZAMMdo2h85GXteJyE8KkRVIEFIFjRwD9W8rJREI9Eg33H3vyJ5EgJXCKYOVzYHATU3A5O0edIqAIKAKKgCJgIUDjeNTfJZd6X4ORNy4PVt6TPOQS6ciAHY5clIHwWVlNzZtviM8dkJnEE4lnlqwkdmxppA/CAB7xdkm6mJD17NGNpWEYmy9235JMISUTsXsw+Ke28uRX7WznFenwdZu5XDT0s040TtNYWy4V5RPUKZmPb8V5HjtsP3QHBsTvCcrc+pMtY7q9LGFfVK73vSnlcknuL78LQ/MavDcl4AnLjYGfk7X0ojxa/cAx4GBPobLPvHoCgyavZ7WGC697D2b/Xui+IdPxRw3XjmFfajR6RXpCQ7xKMrv+VCbj9821C/s65ebAZ0xlSptFeXvqu7srqWeOgEC79PVdkKt9b2BgI3qEdDSqIqAIKAKKgCKgCLxICDSFwZ2ad12RQekId8sHc98HIyPzImGsdVEEFIEaCHi9ARkdvi0DoVHpCPTUCNF8pxKpZZlfeiiJ7LKEon3icjXJK7T5oNISKQKKgCJwKhGgsTNdSMPYvi5eGNOj/h5ZTs0ZLDztPonCkM31imKZRbNgeBbM5YJhaMPECqNpRQd6E/suYwhmnMGOURjce2R24wmM9DEjwdgGfzSfZRPGZBrCOfOK/8o8qjLWeQ4ccBOOzHiWbT9uLT1vyg/aq/R3jIi33Q/j9LxhTTN9awCBaZE9zXwoC1mEMZcGbRqLORuMhm4TBox6ulLVaG8Oqn9ozLZkOOz+e6chGIQIy1jPLdnIxmXRNY2BgNosd2bjxkDHmcgYjOtJkHsqgx/2Mlj7ZPWzLGT80zBdcW1gw3dgAOVlDIqsmJkGxJKzBLgWjTU7gDgACFNHxtsqP8JsXQ+c5QAGnf16bIUFXmYWHcKVqtiZwNU/VjhAvPcMA/h3YNCHpagMAFVmEfI+cTpz17Au+GfqZe6rSj14bUgs4HVkfcumvhYuzpRO97EPsxGs+/h0I6G1VwQUAUVAEVAEFAELgaayFrFh1xXsl4WNSat8ulUEFIEXFAGv2y9DkUtg+11omRrmMUU7sbEoSTAMA+EuNbi3zJXTgioCioAiUB8BGiUpP0LjIo3htQyT9WPv9mEa8eyKjEQvSsTXIytgs9P46fdAIgTs6g18QxKFmIQ3IWvSnjeGTrLfyWJvg8QM1zD0uPySzm8YA23IE8GxB8b6HsngHBnpYR++QWg3b4C1TaKKHzI1HZANyRdzspGPGQMpZVOC7pDRl04XkpKErIrdWL675DSXb8picsZ4uWB8jQa6xe3xmnM7pUhQHwwokAlvJHJgoCajfwMDDT63Tzr9fShnmjZoGMejpk7r2TXI0cRh9qfhHxIoMGSH3BEwzoMwIJcwUJFE/JiR1/GhjVAvDWLQ5R9AHV0Y1PBh4P6MzCaeouS1BxRYp85Av2F/L9bsY1COJSwRfzcGFwJS2MxKIhOTFORmcDXApB8yxlSWaSB0FlhMmS1xX8VABOvSGxrB9XDJErArbuYl5OOshG7cB8tGtsaL68nrEYLUEAcoKGXDulIOh4MHUV8v8luHf8Rgv7hRuQbmwOTQbgZvWM5MMYkBm/ozgjPAnZJGXsgXcWYC78FCKW8GCOxEAd4/zDfo64BRvSjJQkJ8rhDqumkGibpxDSmBlMF1Cfs7cX0TEsvWnolhlfO0bvlsm0GXFgTADMPwD55VdYqAInC8CPDRKuWzspFeE1/HMI70QTtehDU1RaC5EWgyg3sbpk8OyeLGdN1Gc3PDqaVTBBSB/SHQho4gO9OtwWy36hTE9PSAPyqryTnD+AKhzxgTLH/dKgKKgCKgCLQWAjS2+2Cs7g+Pgs/dLgupSWNgPEotqMdOo/dmeRNGVhjLYailXnsHDLBkO1t+/ZCWoSTKVPyhYbmzDJT/YPx2WKqX8K2hwZoSKBXjdw/irsGsXIIszaiRqCnG88bgznzORC8b2ZRcImMkUAbAjCdTmsxbantPxD+B8X/2KFXbius1rPEr0hnsNQMGZOSXQnl5vHoH3/eAnOu6ZgzoHDzgIAKN6335tJF2ycJgzAGEsa6bZhYAjcE0nLvw79Hqh0ZeJwCDcb00Hq/dka5AH65cuxlo6A2PyPzGBIz2tQ3uHLjggMRwx0VZz1BWZqcjO/lC903DZM8Vsyi/V3LBrDxe+cCw9ruCfSYC0+jvoMF9EoMpl1DvgpGloaH1QtcNMwDAQYa1zIIMhS/gnhqROws/MoMmzHuo4/zWLF6SDhY3pnDtH+C+6DLSMcn8OgZ+3MZIvpKuzIpgxmShc2bEWPdt9I9KuI73d1bAdsRBhwQGNph3BHG4T4Y+jfvmPqqG5X3fBUmei5Cs4QBIAQM1vdj6MEBD1v5aekmGMGDUgfuRgyhuXF8XcFGDuw1s2y4HlazZC7bTTb3L56di/Kv93DR14bVwikDLIFCW2OqM3E39jXzh9u+23HuiZWDWgioCTYoAv7RN5NpMo5MMEE5bVKcIKAIvJgLsnNKowA51K7kgjO0RyN9sQsO9UID0lb6nWunyaVkVAUVAEdiFAI3RXWA/n4UBdTByTnpB/DiqI6M6B1kZGtY5uExjqZGTAYOa6xXFwHqu58jaTmAhw/G1e7KSnpW11CKOVw0TegFG5bX0Qr2oW+fdkC0pg3G+DOP6ZPyezG2Q/b1p9KWPyyhI/fQuGNspnTOxek/mE+OGDd0LtrnF9PW5gjKdeCQPlqD5DumXAJjcZLPT0Eft+hQY1XPQrx+P3UE9F4ycSgeY+0aiplqbWmmwfguJCdNXoJH6KYz8lrTLFgi2nQ0w74klBzeGO87B4LGTbzQQPgP2eLfEgPWTlTuG+EP9914MiJSwdgs14umoW08jPNn4cTC9acBmfTgLgNeNEjOUEOLgA7dZGO85q6ALTHFq95NB/mTtLur7sdHPH+q4gLjbi8aTTc7rTiN8AflWHGdGhORc90uQxnHLFPCk9nw9x4GdJLXqMVLDMrCtxfJU9Ou3Y/G+H4HMDrGeXX8sj1bel3WUlax4u2N6HESYgNb/cnLa7qX7QIByO1zXx4eZEbwHWslx5gq5tmUMDHJuizpFQBE4fgRKpbJkUjFZWnuMZ03tW8ePsKaoCDQ3Ak1mcGf7ENM62wKSTqzoS6m57x0tnSJwYATYcWNjg+yx3sCwed4PnMhzjOAGI68j3Cc0vGfS6+iIq5bpc7wcmrUioAgoAkdGgGYmGs0otZKHvjclOI7D0bBOWRnqh1MaJQijqc8dNqzvDIzE9RwN9fHsIljSi4ZpT81xpkUiShayZvUlYbanqTPMKhjKNDQH3B2GWU/DKg3Nx6UzzYVcabyn8TkASZJ2sNip706DuZUHjeFJlCFbgqZ9ccMYpN3QSSdrP51PygIMuEV8RzshD0OjMtm2NKbbFySvnYZbsuU0wld0x5P5BPb2MhhuwrD/FNgnpA9GdDK/K8zeylUIw9hOxncRdekIdJp6MD0TDmXNVBeVLVJ2pXrtOEBA14mBhyiuL/XPKUETgZGbsjAcUIjDMM50eP1Zp5XUNBa9XYEczBL2OXuhzfhVSiGQsVk27Hj6W85ionMGA9n38XT9wRorDiVlCgjLsnT6uSj9pmG6W/6VLWcdhM1siqXUjKnjCrZOx+u7DAkdDhJxpoC6nQjkMglJrS9JCnIRHJxpJRfBQJHXj+dOjYCtdNm0rC2GwGYRcl7458f7lt8+dYqAInC6ENhJ8WiCupMdMjd/X5ZXHksf3kqhCKeMqlMEFIFWRwC2drCAimaU3xPAFP6+nSyqVqlfd3hIurGI3Fz8sRTxfnK5dxoHWqUeWk5FQBFQBBQBfJdgUKQECNmpNIBWNLmPjgwN92Q3U9KFhk+yuikHkoDBtYQPortO45YLj+5cMNMyJG9HqJzh4qQ8VznPfYsZTukTMvVp6M3A2E3jK9vXx+mMgRsFCYHlTSM6pUyykIzJw9hLwztdGRiYcNjfzr9S3ggM8+cowwLMN2DELkJWphbLtn4au3FhnvUcWdrzYMWfR56U47EGBRieZAC6DsywDZQDKHOb0XDPwdBe8dmd13puBWUuGPY6ZzGQ/b6OmQiU9aFRn24lQ313SMKAYU63zVqXrYEdyuhYLoeBklquct+sG3mX3tAg1rqaqhVs6xyvxTpmSVBWhsvmcgAmg8EAu2vHZSABosy6W9XD1jlTgNjkMeCjbjcCxCa5sQKS2KrEIBfUHz1vBth2h2zOM+eHXhV/qFNyLiWPNOcV0lK9CAjk8xnzjQkHObDbdFzXFwFirYMi0NQINN1Tz87CQNcFvI7aJbY2KyVoCqpTBBSB1keAne1sNiFrK5Pmt1FDR7UVatmBKfTd0REpFwqSyyahKnO8RoxWwEDLqAgoAorAi4QAGeRzG+Nm4c36DPKD1hiGShg6KQdDA3h3cBDHWch2rOydEIx4lpGaAWkL5Y+a7p426JzTuI1BAjLeyVjnQp7UTGce1P+mI8M66ucinAmZjj2AnArWHTEG94qx2wQ64p80WOUcVIhlVqEpThmUh9Ccn5RZyNdQ25zOMmTXyqonOGxY/zQeT8buQ25lvRp+ZxnrpWF9ealt74d0zX7cMhjcCeBP/XS748KzzGcFC6A+Xv1IptcfYn/G3A80QFt5UcecEjd0ZLuv51Yri8Zi0IGzGbhAKg35/agbr7WRdkHYRH7VXNPuwCBmHECGBr9uyBjxOlN2yHLbgxLWGV77TTPbYXztLgz2OejAX9wqw3aonXtMh3Wi82ExTw78OKU6qXdPmRlKyHQFB8B2j5p1tKzBge0UUQJz72yf0b0KAsVCVnKZpHiBcX/3mMG6lbA5N3hLRodeFp8X9zTeL+oUAUXg+BHI5VJ4kZelE4Ol9tlbx5+TpqgIKALNiEDTGdzZ0Ds//Ir0dZ6TAl5QibU5B9OnGWHUMikCisBeCLAjW8hBzzY+L+2bLhnoviDdYa7U3nrOBQ1VDgoOdF80xg27YaT1aqMlVgQUAUVAETgpBGggpYGd3wnas2ikzuTR+T6Ao8G3hAGBdkit9IYqrHUypXNgbHMh1L7gCBbwHDMGdos9xwGEXCljZE16Q8OG7U6pFo9DruUAxdgVlItwUqKlG8ba4Y4xOdt1RUY7r0OGZacG+66I1RMZLJxa3CwY9j8Z59Q5p7Gai6lWmPv1YlbOl8CIZ3zqwp+B/r6rzbt3BPjS6Dy9/sgsUGsPHIeEC2VjBsFSptb6ua7rqMtVo3/OsjCvEmYeBLD46GjnFZypsNI5G8KaGRHPrEgKTH0uAOtCHWKQ9LEWcY1DKmYDjPPOYL+chxY7F2jlrAcuaLqS2V4c1V6m7X1oqENmKFNIYrHWKaNDPwgdeutab4fb3uP9RmM/t2x/JbDQrtPRiM6ZHcTkQtdLch715YBAxTBvUd6dsfTYQoD4pVNxKRXycnbghkRBxrBmmFhhWmEbwYK9HMRTpwgoAsePAN+nuTQkz7BOQm/XKN4R2zOajj83TVERUASaEQHXP4RrtoKxoRrGwoQLK4+gibcO5oBP3L6Ajgo224XS8igC+0AAfT0pFnKykViQzEbMGKtvXvgFCfhba8FUe1V90Jql0d3rC0t+M7uLOWYPq/uKgCKgCCgCpxMBSntQssMPPW9KenDB03RV2oPGuQC+JVzclMZrssLJlC3CWE7dc4tpzw47ySg0rjNOtpSCYReGPhibeeyBRjyNqjyXh5Gd+t3rYFpT7oRSJ353CNrvKaNPT3kWGnnJm6bGeA5yM9R5pzG5liOrnlrtZUjhcKFO6slbjkb9QjmLgWevqQfM2UabnEZh6rkzfRrkmT5x4AKjnL0axwBEDouOc0CAx9Ru97l9MDwvoj5idLDJFm+HxM9eaaRzCTC9/QjnhtEbs2Khe08ddbvjuivMN1WIod5xeHHWQdbgybyIGfHI4VwRdSNeNOCXUbdlzApYgsY8jdZk8pNFzwEB1m0tWzFUM04HFiWlsX4ezH5eK7LnWV/iQNzpGJ9Mdg/KyjyYRgLs+Mn4fUjwZM05zlTguRQGZejIN+Y5N8Jv4Dy147MYpAh5osDcBTb90o62BwcGqMlOOZ8YsKTefwdmOuRwjRYx86CAMkSwECzlYbiYLl0R2sIGdNw/uXLGnO/GwAfXMliC3nwIAwyVWQy7sTUJnOI/nOGYjC/g+njk5vkvSWdHa7JXOcAVw72Ux/2iThFQBI4XgQJk1tZBHvV7Q3Lzwpcrs0mONwtNTRFQBJocgTY00puSxkBGz4PJt+XDJ38lm+0YFey/JIFwFM1JNkHVKQKKQEsggLcLZaESiWVJxGbB7hqQW2NfkbP9L7VE8RsVkh3j8dg9dNg5XdyadN4olvorAoqAIqAIKAIHQ4BGd2OQhia85Tg9nUZrGnppGHa6ik55G/y34zjDHMexGzO/SiWW4eDfQcricNHaWuXfT9k44MDBhcPGd+bB9MhSr+WOIy9K4PBCOgcHauV3kud45wx0nIHx3mcGeHIwuHLw41rfazDYr8gnyz89yexbOu0SBirikD1Nom17Y/QLcvXcZ8yCiK1aqYXEpEys3zfrKJh+tna1W/VSarmbDIFUEgO6iZgMd43JrUu/tEvOrMmKq8VRBBSBE0Cg6RZNterIjsXls29KPLUgUwt3JBVfwsIuEbRRtRVgYaRbRaDZEeCU21QKzDKM7ofAAhsbeUNG+q41e7H3Xb4QmH8DobNmenoa073JnlOnCCgCioAioAgcNwLGaO74xJAzA8GZulnREP8sXBELoh/WHdXwXM84ftjy7JXeXn77za/EwQ/Hddxv3OMNhyEKlIMyOqVg3rD0yeLPgnFPhry6+gjkIZGYz6YkitnYo4M3W9rYzlqGMfOhiPrkMdDk9QdBbWs6xdn6F0N9FIEmRqArOizDg5+WMCTEOGCrThFQBE4fAk1rcOelcOPFdBtsWE6Z9fqCsunxbE3PPH2XSmusCLQiAtCtLZSlw98lF0Zek0swuFcYd61Yl9pl7sEiODlM8Z+NPzXvJxc1ctt1YLA2WnpWEVAEFAFFQBFQBJ43ApwRsJKaM7r+1KZ3t7mh9R6D9M2arKbmn3fxmjZ/Er8ioT4JCRZCDo+Y/aYt7D4LlgYxZnn+sZTay9IzcMlIuZrpNPuMr8EUAUVgNwIcuOoLn5VBrLHiwvtVnSKgCJxOBJpWUsZ+OYoYcadG4wr0FGew2BEXDzrMtFV7mrqvCCgCJ4tAu7jBmolIj29AspkNGcWiUhxEexEdtS/fe/oXspKYlmC4R3y+EIzuyhB6Ea+11kkRUAQUAUVAEVAETh8CNLb73WEZwSLBPZBI5DoDnJHd6i6F9Q1++MG/kuXErHT1jkhH5zDWRYCBULkjrX5ptfzPEYEwZnZf7XnNSHU9x2Jo1oqAIvCcEWiJ4TbLSNcXGhYvtAZpdOfiQVxoiOx3Lj6kThFQBJ4zApiavNm2ifH8NhjWfdLp65GRyGVIyUREup5z2U44+1KpJMVMSpKxReFU40jXkPgDlMCqaO6ecPaavCKgCCgCioAioAgoAorACSBA6R32NYMwtg9FzktvcKhikD6BvJ5HkiE/DIPnf17SD//cLPDowmK9oUivtG+if61G9+dxSTTPFkWAM4fKWM8kgEVSRyNXxYeF0NUpAorA6UagpSzVnJrTGeiTsZ6XpSvQL+mNNUluLEkBBq5npVN5um8Xrb0iUAMBashiwbN8DvqP0IAMeqIyFL4gF7pvVYztNaK8aKcCvrBcHf2cDPZclgIM77GVKUltrEoRC8Y26brUL9ol0PooAoqAIqAIKAKKgCJwbAhwHaJ8PiNlLJIacneARHJJ+kJnXihjuwXW6MBNuTD8CohtAYmtTko2GassttwU6w1YpdStItC8CNDYnktvSCqxZGZ3R/zduh5C814uLZki8MwQaAmGuxONgCckw6EL8jD1liSSK+LDYqrhjl7IOISl3e0Vl9uNF5wOyTtx02NF4NgQIJtdylIsFaRUyEsuk5CNxAqm2vrl1vDPS1/HmWPLqlUS6u86b5j99yd/IPOrD2VtaULCUeh8hruxCFVY2e6tciG1nIqAIqAIKAKKgCJwahEwixGjfZvPJNG2XYQkRFguRK9Lb3j4he1fcn2ll859QfKQbZ2c/1BWlselR84bmUTtU5/aR0Ervk8ESDzLpRMYrJqQcr4o7YM6UrVP6DSYIvDCI9CSBndeFa/bJ5dHPiUTi3cklY7LyvxT8QYCEgh2ii8YxYIvAfF4/S/8BdQKKgLPFAGw2QtYU6EMI3uhkJNMeh367HFjdA/6ohINDYi3zfdMi9RMmXVHhuS1K1+TRzM9Mr34kSTiyxiMSErv4Jh4vcFmKqqWRRFQBBQBRUARUAQUAUUACNDIvlkuSwmG9kIhI+nkGmZSx6DR3gaJxD5xt3teWGO7dQN4PX55eeyrwEJkeukupBIh3RoCgU05bBZEulUEdiBAVnsxj/4w+sLxlRlp22zDbOdL0t0xbNZ42BFYDxQBReBUItASi6bWuzJ8yaXxgptYuCvzKw8klV2XTH5Dyhhl7O4+CyPXJUhdFNFwKBvJGW4LhayReaiVJvXgPR4fGPI7F3ZkA6wAaYgSphTWcoeNx4VgmV+7a+e4R7lUNPlxW8txkR43GkUuZzzUu5jPmjrXiudyeUw8p+Y9G5eMV0+W57DxqL3vxqAHFxmyuyJwLOI61JPaOHQ8DMK4gWfN/DAltN5Ys/sI8WoN6hRhiOZ9Vs8xv8PE8+Cas347HA3gVTx3nLcd1I2HclLypKbDNfNUcWFLm/9c0CPnM7Qem5NYbFpK+QKMyH7xecMwtPfJmb6XzM/nVb06voMWVh/Lk/mfmVkAPb3npOxqk3w5awYsOD/AvJeg/c7FVfkOsXo0jsel5uXRk4qAIqAIKAKKgCKgCCgCx4MA2+3ZDPqRqbhkUwljYw5DEmKwZ0wuDr8mXTCgOfsXx5Nz86WSR9/g3vj3pK/noiSKMUnlE5IrZZqvoFoiReA5IsD+fg72hdT6ImREY0a3faT/qtw8/wsSBgHU6tc9xyJq1oqAItAECLS0wd2OXw5shKXYUxi5nkgivSIDvWPSj4ZCtpgxjYRSmYyFrCwsPZCFxYf2qFv7HrDi+/ugz9d3cescd8h0WFx6JCsr4zvOWweHjRcMdsngwFWJRAaspMw2lY7J4sInkoA+fS1n4g1ek0hH/w7vdGpN5hcfyEadeNHokAwP34CBNLQjXjw+J/Pz9/DRSO04bx0cNh4HPYaHb0Fmw2MlZbZr0AacRX4lMKVrucPG6+k5LyPDN3eNKK/ius3MfwzmSqlWdlIvHq/37B7x+novysjIrV1pLi0/kbm5j3adt04cJh4Nsv19YzI09JKVjNlykGR56bHML9zfcd462CveIu6VxTrPQjuYPAN4DgaGrosLaye4MDjEgRAM9cjq6rgsrDw291FvZFQGuy9KX+coBoB2XmerDKd5m8c7p4DFnb0YhOC7KJ5ZkkQ+ZgbU1pOLkk6voT2GhZ8xeOZy0eju2oKr3kBQAY07SvnAYr8V1r7D95HbjWvhsNwfKV6dwUbm6wFz383Bv1r57RGPjH8Xy+lwXHSWg4D13GHiccjP4wvtGqTkoB9xqZffoeNxwIr1cwyKmvxYPwwE13LszB8mHgdhObC2a/CWg8V5rHFS59132Hh81pkfB4vsrlTEdxb3Owepa7nK4C0GmVFeu6sM+uYqerF2j+p+vWeBA7dF5MnBq1rusPFa5Rmq9+ydxDNEfGs9eyf2DCG/us/sCTxD9Z698gk9Q/WevZN6hswzi++Q02DYUs/QXt+9Q36H6j1D5nup368dr9VW+n7l0Z/Z6zvE7xfbtW34FqEFZvbX0RdahYwKGaoBX0R60a49N3Dr1Ldv2V5ZTM7IWnoO7di0+XHtNGLXhjYOZwBYpBFDr9rJsdpxD+mBItBqCJieFv44722uKxhfm8ZvBntuiQYhwDT8qoyNvAEVBlVYaLXrrOVVBE4SgZ3U6pPM6YTT5irQZ/tvmB8NuUWsEO1zSMqwUx/Y9MkmtLVqORqiL/S9LKODO42oNEQHymC+l2q3Iky8/leEC87YXaN40XC/jA28Ib3Rs/ZoQkOcp9Amq+7wjvPWQTQ8IGP9r++KF2e8Ypus1Ik3AMPo5YGfkyAakna34H0ibbmCpHMJ++mt/cPGG+m9JlcGPy0e105W9oyrS8pZsMBLtdnVh413pvcluTb0WTT+dhpzptoiUsrWZ/43ileuYxw713dLrg5+dgsnawfK3VLKpK3DXdvDxGPn/FzvLbk8+HM70qPBfWIzKOVcbSz3ihfCPS11ngUOkpzDszA28PqO/Njh6gsOysWBVyUS6lUj+w50dh9wei5/dHwOOnydMO4WJVNKyoPkj2UtMS7ZfBIGURrQBar424bDgYHLEsXAIY2GdjezfEfWMMOg3n05MnJDOrsv7DJqNox35qZ0Bs/vije19D5mNMzUNWqePfuKdHT1Vztc2yVtFO/cuddxDw1uR6juTSyMSzw+u+u8deIw8fgcjI6+JpHgzsFNGqInF57K+vq8lfyO7WHjuXGtz46+jPx6dqRXxLdpav6xJKAJW8sdNp7fh8XcztySDkd+2dwGBoofShJrndRyh43HQdghDPr6Hd+SeHZO1nD9stna35LOzmEZwCAzjRl2x0Hf1cUniLdhP721PzB4RaIYQHc+CwuxB7KCAcB6M3UOG2+kzrNw2GeI8VbXJo/9Gar37DV+ht445LO3O97+niE8645787Dx9vcMvbIrv8PG298zdPuQz97uePEMnqHF+s9QNDosg3j2Anjm7c48Qwt4hvDM13J89s6M3K79DIFcUKzTHhsYvIpnr/fA8fg+6gz27/qemGcIRoryZu12+GHjnT37au3v0CK+X/G9vl+Hi3fu3O5ngbhPzOP7tb7X96tevKeIN1fr0hkMR0frPEPzT2Q9sXCs8fgdGh1FG8/xzHJ26tT8I3y/apOBDhuP36EzZ14GI3Tn95LfgxXMXk4mV2vWb694C5j5XO970hkdAXnlOvLrEnebF2sPBaDRHpKUp1+i7i7xY9YmJSE60deiUf60O2IwHDkvvWivraYWZWrljswtPDYzdT0+yLfCuNjOtdOqMzXrDnTj/ik2mG18mNm/zO8w8erO/mU5MZhfzx0qHskUW7OGbSmT9LHv2cb7j8dr0eoz9jmoc9wz7yukD9yvDrLI3jPvN836XF6QdtgncLeBIIVnwuvCbG5/VtrDUFXAumWXRz8lnZBVrTwHtmulu4qAInDqEXghWxIuMnF32lzNheaL9tLIm+Z3kCtPg/r1c583v2cRjwb116/+6kGyMmHZOHzt6q8dON5g9xhYymPPLN6ZvuuQHrl+4PwOG48DIc7BkP1kfth45wdvC38HdYeJx0WOONWVv4M4xjvMs0B2XMjfhd9BctOwdgTIeg67OmWk97LRBE1l1iQHVjAHCu1M5Iu9GPzDvcv1KOzOnS2LVzx1WdKXel+VkX7MTHB0FPcVr+/arnht6bz4kGO9hu+lPuTXe2VXI7NRvMt9r8kQOrVOt5lMi2+PdQAOE49YMB5nY9gdBy02U5gd1b4TYyvMYeOxA3ql73XhQrp2R/Y3tM9k2bVzlpEV5rDxQoFOudr3hvTAkGB3qUxM2jIFWfPUNgAdNt4ABnQu9r8BI2O3PTtZ9D4VV35Tkrina7n+rotyCYN44UCNeIUy4sVqRZOLPRwIvwHW0M7rFCyho11ux7hh7c7xYeOZZ6jGs3DYZ4jxPJuuAz9DGAU/1LNXTqb2fIau4JmlQcnpDhOPz1A5lRb/Hs8Q8+PAvd0dNp6ZQYFndmWPZ+gqnvW+Gs8en/WDxuMzBK1CiXlqG0P5DF3Ds95d49k7TDw+Q+14Fky+dsCq+3z2SNRwPkMkTrj2eIaI/3UQIJzPUKCEr8kez9BY7205O7D72WsU73LfKzIM0oXzO+TKlvb8fh06Hkgvwz27v0PmGYJRtd736/Ih413pxzPUXecZat85SG6/jHvHq92wIoaMN4D3p91tPUOuoP301v5h45nvUD+eoc5zW2lxxzx7aT5DtclAh40XCnTJVeTXHdn9/QIjYY9nr368/Mb63s8Qntmw4/vVExyS0b4baMvUJlftAOMUHnhdfhmKnIO2/aqseCckD7JIKpPaartS5pWu3qzh1eS4zM/dqzvbuBezhntqzBpe3ngi87P1Zw0fJh6Non2YNTxcY9bwSgKzhufrzxquG2+9/mxjzhrux6zhbgyW2h1nDyzHH9WdeX/YeNbM+66+IXt2lRn7a/MNZ+wfNN7WjH3HoBln7K+tPG08Y98Rz8zYBznlMDPvVw4Rby05KYvzn5h7eQdg1YPe3vPS13HWEBb97pCEvFEJgziSjlwxJKpIqGdXH6hWOnpOEVAETicCL4ykzOm8fFprRUARUAQUAUVAEVAEFAFFQBFQBBQBReBkESAxZAMDkelsTDKYhZCDzEwRszTLWJOIUzV7ImdkpO/qLgPkyvq0zK08wkyv2vKevdFRE89Z+uX4FOI9cJ7eOj5MPBrcGW8YxBe74yze5fiEzGMNplpu73gYUICsbS3HNdv6kB/XA7A7YrkUH5fFtXH76a19Ew/SRk5SXKN4HPzq6zpn8txKDDtcj47yuyvrM/bTW/uHjRf0R82geiTYu5UWd9JYW29h7YlspGvPUmE81s05OzOVjcvU4seSL9SeLU6FAA6wOglJ8eSCuQYHjbeamMFagI9BZKotZ8kFUIf7rmAA2bOjfnqgCCgCisB+EFCD+35Q0jCKgCKgCCgCioAioAgoAoqAIqAIKAKKgCKgCCgCioAioAgoAopAAwR2rnjWILB6KwKKgCKgCCgCioAioAgoAoqAIqAIKAKKgCKgCCgCioAioAgoAopAbQTU4F4bFz2rCCgCioAioAgoAoqAIqAIKAKKgCKgCCgCioAioAgoAoqAIqAIHAgBNbgfCC4NrAgoAoqAIqAIKAKKgCKgCCgCioAioAgoAoqAIqAIKAKKgCKgCNRGQA3utXHRs4qAIqAIKAKKgCKgCCgCioAioAgoAoqAIqAIKAKKgCKgCCgCisCBEFCD+4Hg0sCKgCKgCCgCioAioAgoAoqAIqAIKAKKgCKgCCgCioAioAgoAopAbQTU4F4bFz2rCCgCioAioAgoAoqAIqAIKAKKgCKgCCgCioAioAgoAoqAIqAIHAgBNbgfCC4NrAgoAoqAIqAIKAKKgCKgCCgCioAioAgoAoqAIqAIKAKKgCKgCNRGQA3utXHRs4qAIqAIKAKKgCKgCCgCioAioAgoAoqAIqAIKAKKgCKgCCgCisCBEFCD+4Hg0sCKgCKgCCgCioAioAgoAoqAIqAIKAKKgCKgCCgCioAioAgoAopAbQTctU8339lSeVPmV7MyuZjGNie5fElwSp0ioAgoAoqAIqAIKAKKgCKgCCgCioAioAgoAoqAIvBMEWhvE/F5XTLU45NzA0Fs/eLiSXWKgCJw6hFoeoM7jepzKxl555O4jM8mjcF9OZaVfHFTNmsZ3HmO77eqn+Nwy8t6BTbybxjBeQtZedfLwB7+IGGteM441nlra6uQbdf4OqM28j/RurNEjQpk1cnaOsNb562to0KOw4bZ7UreecKZoJWvtX3W4a18ra2jfI7D01F/CwtsD1J/56UzyThPOhO05dUQXHtY7h8k7Vrhnek5yuY4bJidszgNIzjzdybgLMBxh3em58jPcdiwOs7iN4zgzN+ZgLMAxx3emZ4jP8dhw+o4i78rAvNjorWcM7Iz86PGcabvTM+Rn+NwV1Ua+TeM4MzfWT5nBscd3pmeIz/HYcPqOIvfMIIzf2cCzgIcd3hneo78HIcNq+MsfsMIzvydCTgL0Cg8/RmnlnOmXSuMLT/brgnpjN7I/5nX3VkgZ/2cFXD6O+I7DhtWZ1fyzhPOBJ35P+vwzvwd5XMcav2Bl4UJobP2uaXbcfmsA8uDW2cEnrM7K45zaw9j7dvD8NxB0rbSsG8d8R2HO+tWIztncRpGsOfNfWcCzgIcd3hneo78HIcNi+csfsMIzvydCTgLcNzhnek58nMcNqyOs/gNI9jzd0Z2Zm4Py32Gp7PC2fd5rpaz4tTys9KpxnUcNqyKs/gNIzjL4EygWgCe9nrapK/LbwzuF0fC8qlrnTLUGxC1uztB1GNF4HQh0LYJ16xVprH97pN1+ct3l+TOo7gUimW8F9swYsj3N/7t9UKuU6k670nzHagT5UCnWSYiapXN2m8GlE9z3XkRtf4Ha+8c6MYnvnrvN+Vzr/e+Pvsn+e5r5ude732990/y3jf3VxN/95z3f9UucCrau86681jrv/0+IB5Hdc387j/p557Y2evfTH09Uzb8se53Hlv73B6Hs9ed6Wn9t++H48D3qGmc5P2v1377frff++Uyn7NNKVW3Hne73L7cKV99o19uXIiI28Wrok4RUAROIwJNy3Cnsf3eeEL+n+/NycPJhHhcGDnEy2rTmNorjQd7A8J6jTX66Df6UDTyd94ktcIzjGVgN40b/DFbnG/0EXT62/Oz15fnnWFf5Lqzvlr/7Wuu138bi/0++3xgrGfE3E/VG8o6Z20tP+vZ5rHTWX7c0jHujq05OJ7nvprU1vPOY332t98HBh/gb10THjud5We/XtY5hrX26/nvJz2G2boPzMHpuP5bda4+A6w6v9/2e5Re1Uel4Xuc8e3Oimslb0+X4azn1iqHPS73G13bRv77SY9hrPxNOfGnbnlZJoZnJDhr38Kncnb7L8NZYXjW2rfCa/2BCcCw8N9GrrJn+XFL58SrkX8l1vbfWuGtdM22+qfe9W10PbdzquzVCm+FcdbFOm9trbKamwYnneEtf27pnP6Vs9t/a4W34plt9c9J1t3Cw8rXKhOPnc7yq1e/Rv77SY9hiJvZVv9o/St48Lbacb1wbJ1jCGu/evvx1A5nxa2LJzysa7gjonWAhK17mqfMdaqe47EV135/8Hwt5wzLMFvXHeUwZbS28HPWjf7WOca19rmt5RqFt+pllcGZhrO8zvCN/PeTHsNY+Wv9CUb1PsCu8/o2up7E0u4ahXdeT3tc7je6vo3890pv65qbi14JaW/zmfzxx6qDlZYV3ImN5W9trXj1wj/PurOMzvqbclYLTTIo7VU8LMHy/s7HaxJPFuWbAOj2WFSN7tZF1q0icMoQaEqGO19ms5CR+V//bFzuj2+YKTrt5vOFq+N8U1dfcpXWTo2rd9DwziQaxW/k70zvKMcHzeug4Z1laxS/kb8zvaMeHzS/g4Z3lq9R/Eb+zvSOenzQ/A4a3lm+RvEb+TvTO+rxQfM7aHh7+RrFbeRvT+s49g+a30HDO8vYKH4jf2d6Rz0+aH4HDe8sX6P4jfyd6R31+KD5HTS8s3yN4jfyd6Z3lOOD5nXQ8M6yNYrfyN+Z3lGPD5rfQcM7y9cofiN/Z3pHPT5ofgcN7yxfo/iN/J3pHfW4Vn710qwV1jpXL479vBWWWzpn+7qRfyXW8f09aH4HDe8saaP4jfyd6R31+KD5HTS8s3yN4jfyd6Z31OOD5nfQ8M7yMb7l9N7f7m8Tk6Nia+G63+1B8ztoeGc5GsVv5O9M76jHB83voOGd5WsUv5G/M72jHB80r4OGd5atUfxG/s70bMdlfETzhU25cq5D/vDXRuXCYFjaodKgThFQBE4XAk352BdKm/Lv3l6Qu08TxtjOEcMtx0YQHbf4mcPq1uxXvRjEOPvJajgrHr3sP4a3gm/tV+OYEc3q/u5AtoS2Im6nZeVh8+LuLmflXTd8jQBbI61Ize5tErefqO47w/O0/cd4VjTumH1u7fsmcVtABjIBbVvbbh1vhNjp7EnY97dC2U9i3xxWt3av/YZnHPuP8ax0zH71wNTdtk8/46zA3Nr39+ddDbW9sSdh398KYT+JfXNY3dq99huecew/xrPSMfvVg+OovzNtHtudla9VHvpZ57bCWSew3bqPuV8NYG33E55hnT/G20oDO2afW/u+lbjxtCWyI3Il0D6CWKmZ7Z7hHZ7mEH+4tXttJWg/WQ3HgDxd68d4PG+5HfhWPaxzJowV2EqMJ61ztt063iYJ+x8rat3wjgDmEH8OG96KZ21ZFu5bzqqrufZVD+ucCWMFrpNAA28rm61tw/COAOYQf+yntxLjjs3DKrepS9WL3tbPHnxrH57GvxqIm6007ftVf56y/E3Y6mENbxPU+ccZh/7Wua0dW2JbdbKFO0h4KykrjrU1+VYPDF62ffoZZwXm1r6/P+9qqO2NPQn7/lYI+0nsm8Pq1u613/CMY/8xnpWO2a8enOb6G3yqIBk4qpgQny2wqv72c1awGl7/P3vvFSxZdl2J3arnyrWp9g62ATRMwxAeBNAkIRA0QXJEkTMcjTTBiYkYiRH60IcU+tHohxEaRehPCilCQ2mCitEwJqihKLoQDQhHYEADQ6DhXaOb7X13VZd3Wmudvc7d9+TNzJf1XlW/qpen6t29z/Z7n3NP3jx586bE2sOm5JOQ5z3tjPpIso7TOpZvoW0pNjBlgjDjYoZTK0gw0UKGZP9ZNFgTIJvIeBXMRODqBsyszcpTJ/9Rz3aER2c3z33Xoc6bQYHIRXMRjYvY13IKO6QKsNmZskkox5PIA5t1MCHQytuPIRVtp+LB1PgHscoYCRmyBwZSd4aI1HyYaXKE6bgyy7ZqLOFcMjhEdwJSTzJhYFCvYJgmEQvbYGNgDju89GCufCOgLg6EmVUtZmLIUZDksT/qke7mXFXjYJgmGQvbGImmJXQKWybywapT5RsBdXHYjLzjVi4Rm/VkJ8XLmETDQTI69DTy1SQELPiZNoNVdEeOM3VGmDWnCIEmLVYREoLYyptlOKavejX6lLNNweBX2hw2bxblc92/9eDR7k/+5snu+KlzMrk8LCuwrMDuqsCOu8OdC94PnzjW/Xf/x7e6s2fPdavb+VEgF0p/UslxNp728wfDvwn51kSrMrC3EzptgG0CbYwz5FvVVrQ1tSP6bZBtEm2QlHdrZJuuXn9Ns8qOgReTd07GOGG0ltS6sNyOgG1wbfBjQc7QadVb0TFzLzutDbJNog1whnyr2oq2pnZEn0GytcEXan9skxmRb0mtSm9sB2BtcG3wbYibkG9NtCqtyZe93wbYJtAGOEO+VW1FW1Mve78NsE2gDXCOfKveirfmXtZ+G1wbfBvcJuRbE61Ka/Jl77cBtgm0Ac6Qb1Vb0dbUjui3QbZJtEHOkG9VW9HW1Mvab4Nrg2+D24R8a6JVaU2+rP02uDb4NjjLk06cLekkVCyLW1TEnXZog2yTaOOdId+qtqKtqZe93wbYJpAD3IRsq96qZHMvO94G1wbfBrgJ+dZEq9KafNn7bYBtAm2AM+Rb1Va0NTXW5+Nl9uJZM//8H9/TvQl3u/ORPsu2rMCyArunAjvuDvezeM7VF7/1fHf85Fn8OGqzInGVYyMc+zOPkK2Vz6tmxm0r6xC3e8Ip8oNPUcOfaNk3bbFlWsYLd3PHrEe8/aMVy2TccjmPjJufdYhTho2wka+5Q9cuTatxUdfMjE/zR5lZzbas30LqWibjlss5ZNz8rEPceY/Iyg0OVTXwngB9CdEQmvGqkGgSmHFodW3DkKqWybj5Of6Mm591iFOGjXCKvMdaJsL3JZv7Yb/W1nEbMlbLZNz8nEPGzbeuIW1Qjo2w0am5Q94qptUYqWtmxkkz3ZD8ec2y1m8h9S2TccvlHDJuftYhThk2wkbeuRLapWkiVKIslEOmEXc/iUxFLWu9FlLRMhnPciN5VJ2sOyNvyztXmQ9d0WzHcCyWTCM+r9kW4dgf9S2Tccvmscu4+VmH+Hbnn+1P80mZWc35Wb+F1LVMxi2X8864+VmH+Iwa1LGHrl2aVsentVcFwcg45TbTsg7x9o82LGN7lsn5Ztz8VndG7vQhNwGd93Lup/qrQDEIxgkzHuy5IOvYRgtpxHIZt1we84ybn3WIzxj/PN52aZpiqEQaipZpGTd/Hsw6xNs/6lsm45bLOWfc/KxDfFb+IVtVgRCvMRknZBMzYMbFnHPI8sTbP6pbJuOWy7lm3PysQ3xG3vbjsZaJ8H3VnfuuRVOzmjvyjtTrXfR1bNqaVkEwMk65zbSsQ7z9ow3LZNxyOYeMm591iM+YA5c9f+flWFvYxt7K53wznuVog21G3q5vzR/iFXdMtGG7GZ/Gp8ysZlvWbyF1LZNxy+V8M25+1iF+OfJvfbI/qzk/x9xC6lom45bLeWfc/KxDfEYN8njbpWmKoRJpKFqmAd+L3yA8efJc9+XvPt9xn2vZlhVYVmB3VWDH3eF+8vT57r/9ja93Dz5xvNtYxS9PXOLGRdM/HkJX3OPnWui9fi6LXqvJN+61ueVT5kppuzl3jtEy/90799vx190GcTJPO7fbc182eLgC23LuL+f+Iq97nOLTzosrbfov5/5y7i8y99t1f3nNN9znuJLO/+W5vzz3fe7r9SxObtGa1zjO6+W5v3zd1zzBXLiS133O5d289u2U3E+fPd+94tZ93f/wn7+127e+4+535TRZtmUFlhW4RBVYvUR2L9rseex2P/DkiW4Nj5LhInk5WvbjDx4N6T+HYdyw5V+OeLfTx27OXWOXBtJjbtiOrUUNW/52jsvlsrUc/1LpWgcM7rTxNd3wco3RpfJTc4YDz3lD+sx5Gjds+exfaW2Zfz9iHndDcvJYt/2W11u6MrDl2Pfj5DE3nDbWecwz3lu6crDdPP67OXfN7TR5PecNl3N/uO67VIZtfa6cM76P1PNfOUViA1ovWl8DDZ7apQAAQABJREFUr5b8nSdT9Jw3JG0szzEaZa/Etsy/HzWPuyE5Y2M9RuutXDnYThh7PrXhwadOdtznWrZlBZYV2F0V2HEb7lyGTpw4260fWNPiz77vMuDQGJ/2qXPLp05ui9rLusQvt/0cb+s7816O2NrazIun5bf6i+bX2mv1W/vz5Ft+q3+57bfxtP7n8dv458m3/Fa/9d/yW/1WvuW3+vPkF+W39lv/2V7La3WzbMtjv9Vv5Vt+a2Oe/KL81n7rf569Vr+Vb/nbbX9Re5c7vmX+wwrMGq+WN9ScfE1t5duxncdv7c+Tb/mtfuu/5bf6rXzLb/XnyS/Kb+23/ufZa/Vb+Za/3fYXtXe549sJ+TuG3Zi7c2YNjBOOtUXnUmvjcttfNN7LHV9bn0XjbfXb+Be11+q39he1l/UvpW36ae0vGmurn2Mnvqi9Vv9y21803ssdX1ufReNt9dv4F7XX6rf2F7XX6l9K+63tRWNt9dvYF7XX6l8q+4yLj5UhXLZlBZYV2F0V2HEb7iy/PvzDd/y8KBmSZ9yQhAteHckPXJAKbduEfLVNXXa2037jfxAe/OhTWMLEMN5CilhedSAh2WB30BrfY7WyD+mxc7lyh6t58Tg2w6tq7Jf5b8/4s474m2gxl+tdDuk8sbxh1Q2dbTm3YMvzu9pPiHmCQc/xGDdczv1hPcfql8qrSWEZ0o1Pq7cm0XLtU91ULx54zhC2jUSfT+QZT/L5dWpMPeuQn/0YN1zO/X7+qlaoc60JCW1D4TzfyTK+nPt9oercUoFwiJqqu9X6NvXvvRZMvtO5Ip9JyLEJ8sB42ICLRt1ML9x6rDzKj+QiG5a2nSCOyVtUMNlkf0K+4Q90x+RJS0LGDes8D8KEv6QrFHKWYd+4YMhW2xLAIWqk7ki9Qq2AefYb/kAXnXnxODbDZf59zVjLsfrVGrNoPjdINE5YhRIe8mIBl0zSSSoVnXlu0Qb0B86qZs+bNhflP6s39mw76yfz8msZ0o1nefuQHjsp3jF5yfkwL56GbzXDMfs5HuOGy7nfjyFrOFY/11awqf+YfK2tDOKw2fGnos8N6honZL/lk5aaZJIOWaKFjHHDq2Xs96BQy5vb00RYossK7KIK7MgNd9ZfFzKA9Xl7WJzZSDeNfZJFYwfNuPULtT+28nWVj5WdQDKhst3yMutXETsiRJvIDXTTikTfd35tfJIPW9YxbGVf1twZlAIKCOBca25N/hN86wCyzcqd/GX+fY1Yj6tx/JXXyGHe2LscnpLsb1Zns7K13lUhnABMzG04N43ixgnZ2tjEB918CaVDK19jeTnWPcalgAICTOS3zL/WhOWaqI9pZKJd8vGXE7nS1PHwkTJvbhUtHP26V5VCmSzw/LqeIUUzj/3W3yXP3XFf5LnCmDebO0WX+fdjrtKluaH64OAxr/ygsd+2dr7UsbjI8aTawvM/fCk2KxNGYz5smx17yUqjr4VtBLmCQf6OIyCBw6HCQJaELcrTRLVB3M4I0TSOwB37ZvMP9ToPrF+s9ke5Qw6Wr7Es81eRNj3+UVKNF3BPi3n1rU5C/3KO/7zYpuXOUC9qvrgohjSUcQXUG1/OfdQZNfG5a5yQbaI+pokb/KAFaQBUbtQ/zPVjEWNCIJnQ2m55mb1Kx39erfqip+ISddGJAveYk2U8jz/pbK0/6YLuuSOhdGjl63kY4+Ewojthf6vyCsXG2VFAAcVcHpYVWFZgt1Vg5264x0hcOA8Ei5UgUeDnQfOizE8LRUuLW0InxtM8w1bAtmbZH+gwNhrjgopm3C8EtEPc9oyL7yAMqS8jONguCKbZFkXYZCPkkon6WlGk+qNlDHtOwWjf9STF+NRPZB0jIFuOh33HO5q7FHhAc0C0F+Mt8tU89jnvZf6sRpnzWxz/Ymjy6BIbthKeq2Pn8agO5zwZy7mvUi7P/TIXVAeiXMswP67Wtc93S+l1ijMAuVZak7/r4NpQvK75PoeoLwbgct3v10LUhHPoqrnmaceefZ4rW1z3PXdorm3mGbZ81RdMn6svx3WPX0t0jiAWxZoCrucQgvd5lNj13GlzY99yhllmJ+S+28d+p+e/Z21Pt3f/anf+2FnMvQv1Ol9zi5MqXuvY53zyXDXfNPYnJuMlPPc93w3lvz2keCk3dm5VFcgyfr3OkWicEF3nScjmOtjm5cxd/hVFiS3QAWCcXuvIML58vzcoU9+JubK85o85leY/izSY/6jVnvUV1e7CqfN4fecZEk0nC3DqJ5pw0vA3sAWZsblZdW0jQfMME0voyz7324CW/WUFlhW46iuwYzfc+5UYY5BWTV+8GHKEMr7VEbMtw63atx3Dufacq6EUSla2YTjXVlHb9NF2Dbdq33YM59pzzoZS6MO3HcO59nrVTWG2a7hV+7ZjONee8zaUQh+67RjOtderbgqzXcOt2rcdw7n2nLehFPrQbcdwrr1edS5mm4ZbtW07hnPtOWdDKfRh247hXHu96qYw2zXcqn3bMZxrz3kbSqEP3XYM59rrVTeF2a7hVu3bjuFce87bUAp96LZjONder7opzHYNt2rfdlo4GoxzNpTzXnLMhmm91MVjtmUo9zmWBU3bjuFce/ZlKIXeqe0YzrXXq24Ks13Drdq3HcO59py3oRT60G3HcK69XnVTmO0abtW+7RjOtee8DaXQh247hj1n65htGsp1jmNBF7ZjONeefRlKoXdqO4Zz7fWqm8Js13Cr9m3HcK49520ohT502zGca69X3RRmu4YD+9g027ux0u09hL+1le7ciXNl52uGZdsxHNgb03PehlLoBW3HcK69XnVTmO0abkppipBtGFIs4xNqztlQCr2UdQ3FzrK96EVhtmu4Vfu2YzjXnnMxlEKfiu0YzrXXq24Ks13Drdq3HcO59py3oRT60G3HcK69XnVTmO0abtW+7RS4p1vZh3VjfW93Fh/UdXxu+dmUqFFDOe/DHtoqdNN6qYvHbMuQljK+qGXrGm7V3qL+l/LLCiwrsPMrsHM33KN2XI9x3Vf33Nv+XvB4cxQhm3FCtpbf6hepLRz9gmFIUxlfwLTzJGRrY237lqOsdYmzWbb0Cj/TLzJEmyvQRgztYCi16Z5zcF7Owebbfju2V/LYs0i7Of95ubM+efw9R3LdiLNZrvSGdfVcMu+ioQ0Z0lDGL8LwrBrQtPk0vZz7/VrPeuzmcz9PO88T1oTNc8awULfhaKeGNJnxBV04PkI250GYcfIsYzy7tSx5bJY1PcsWiYs42oghTWR8QZOzcrdpy7C/PPf78531uJLPfY/rrHnKqdXKMW/TiLNZrvSWcz/XZAunp8tZoA0Z2slQatM9j+G08feY2t1lO/cR0OrBtW71wEq3cWitO3UKm+1odUPJAYko1sKHebnbdCtHuml26jq5b76h6VuCztmQxjJ+EcYdHyGb8yDMOHmWMbyS1z3n4xzZN07I1vYv29wv7iePOTBzTXN/AThr7Glm0fw9L7LdLYQ3mYmNGTrISckyVxHIGr4Zs4YP606+dKY7x2/InOGsLS3HSUrON+PkOTfjbQgtn3KtDdIuutmhIQ1l/KINLxWXFVhWYLdUYMduuPfLcrOuYZHLX10/H6u2IEcNfNPYNZ75WZ8ytc16BaDQJvi8INXXoShvnJD9tjX2IKZmyE7G1Sch9MQzbgeb4E/Nnw6amBSAabP44NHuHiZPebQ9jiX6hV74FMv9olBIshFsqfKAqy3+4Ij+w+4eXn2ZaUiScCBs1HEM7GecfTfrE0JG9SHP8oRs9DmLH/olriIr3Pq0kVsrn3ljeBtPq79JvmpC+1Pkaw3Fx8Eno/05tqRPVPaCpz716Iwdnhj8H12K4cvJ1bbOGxLR+LVluiLbMCvuobAb7blLSAX4lW3KkG/Yxk96bubLKRi2JwPoz+BLFHzFAihREFVL62dfxBt7FjOkSMWB5PN2bF0zjXrGN7XuUaGJZZHcqa5z3zHSXOB1rlEot8af8zSkaMbZWebfF2UwviyU60kR44CqYVM7iAxbkhejsVdtU46t4S889rTR+FScYZpsNtOEJ5+ih75ytbBp7BsnZINSrUuh9MeQlU7IWl9Cc/gL59/Yc56GDqEG2MQ+GPsQNo1d44LBn5o7+U087fjO41+V+bMubJuoDdd8rvMaP+OExcLw2NiTDiQMKZxxj4Vf4/I4CrdC2JWucQcAYtajyqA1MdlnDWQGn/6Uu5AoF3C7Hvhhp7FFNTbDFicjxz42t02jrvHl3Gc10Jr6FWI6NuNB+b1re7vVw2vdvv3429jb7cUAn+aGO23hr44hzUPfr/W0anzq676EeJC5Acy0yoD9iblPmoUdP/p1niR+pclgc7AuIZtzM044TUYBFJ81Z5oAfduu+cKeY5BL58bYQPB8Z9f4cu6zGmioz0WNvwoN/QXGnu7qPLA+ibk19ixmSNGMt/GPja9pVdfzA4Zeztydx9revd36gT3dKh5LdRJ3vJ85eqY7exx3vDO+qI1hzcF0MqJmkjFOyLYJ/kI1sE3C8CVoumno067HW+KIxTT2J5p1CZdtWYFlBXZlBXbuhrtW2Mkx0boFXl23LBeQQAuhVbXph05sGnKjls9M1IYtyMb1HMXGFk1Uf0IgDxnTyFeTU2DB0/PGguVnr9ZHmIUdJzDoQt+LNk22rcpmpnHqQmHPXmxLQ1B22KcSD4TgqYWMWNyUDj4vrCnr2lCHJLYLRoSLVA7kw7FUgbJLe+pLFxfvIsK9fFGGPvBcSMgyJMruFcI+6OxXG72szFCJehBin20v7aHjuOUfdPGlRB9FnnLkBFlCnC8Wlh0yI6demjZCrBB5LI2yiMtvDEwmDHeZJFz0CSoVSmzcdB5rE1QSYEziY0YbBZsl2biSTX3Si1qvbFnpkYv/OqXA0LlD/bChzW6KxB+e4AdO4Z/HiSBbIFH/vIQoe0HP6dMzQsHAFxClQHmeO7QgKH3LFqNnw6BM0a76xX64LgMB3qBEkNPY0wwdsMG3ao8+aeeZHP/jT418xUYmKKw94B5SQdpDPpBg9Xp0DL4DaLqFBT7PW3UAchOZ9k2kLbaABBe97iU7tse5rrzCoXFCNdKdJFD6Vjfi4VhJJPrqEA97BKlbagdiHQfwc5N82BTddgPKFg4m19giXp2fwL1GKB+es8GvimHgissfcbumysWFIATDc4N5kR/kUu8sG0Wv9bY8ZEwLkWSkUDT/i/lSVyhoPMPG1LGHjuKzXHVQEJMpU5txQKKSSTTJsY8/jSVlQjDHKeVG74ob+8jNaey6uX8p8o95w/lR50stcJlXZdKVuef1Dpz6vH3S1OoEHunSPvg+P0NjAMyjGc1Xc6kLfEtzP9uEMc19wvAxyL06cwBFruYOvnAobyp3mJF9yBOONefmeGr+Ia+QcKjqehGCpd2y7iNVzw/Vbyv5o8ir+7BBdj022g+sdxvYeF/BhKBJ1pdjqrLaR/hWNwbAc2FT4w+di5r74Yv51vmpDglE0AiRj2vDeU1akMt8y7LUQavzDHi1TbmqSKnSZDLZUO4g1mvF8GmjTbeYhP7Maz64Yg61JZyo8xPf46JBAi+ub67aa55l/sPx99zQxOjnxiJz3+uxzhXYGcxxTrKwLciuZYjH/BMNOCEN8L38Bp7nzvfsJ1dAwKPdz/AxM9x390kB0dxMHp37sFvDIMKWIXDmLBkdgJNmMdLYEpQ8ZShEFuIXLc4lKUd+5DMudcPGQuseDSzbsgLLCuy6CuzYDfe6GDZDktbIhtN3LVMpiaAXATAMKZPxqhOIeYZceIXHwlxWdRopCn4BEbSNgAKOhZC2YqNZCz0O3JTmjrM2iIHzYmkviOKTTr59k0gbMlzoRT02rVdwdwrIK9Dbixc6vtatEsffCvvCywuiNrohTD6dMQ7q7gkbjIc/geINfYmhT//UVRBUIClyqy+WpIPmTW/JQEWN7iwfidEcm2GPB0O2QCUkM+yzExIVUZ+DQYR+0ETTofSlFzGIYjxgFg2N3g8Jzt+CWV98HEiL+ginLGlNkwkcOMecf2tOr/S0lS8GLNTYY1cbyFP8ie+DnFMBfyFPdNCC0NOBRbxVDiSfB6ZZ3rDkrq3r6k/nVeiW861I6xiKQ5kg0glQ+qyUioAGJeqxXLyQIksb+cB4oSQeZdDhZj3fMBGeQ5/y1Dt37jz61DvfnQU8hxu+zgE/Rz3isEVZ0mQfOkIAfB7wznz8V6MsnbNP26KfQ59cQiI4CEK2fghA/pQWpntuIsgOOIYUynivVDDzDOsYj8wR2fJ8MZ/2s1F3AtquoWxYJusFbpbhiMjQnwz2UvZjKPYMY5YzvKLzR54+H2vKpvUlGmDO23BL+dtpQAH61yAUtxkfBIKOeAm2fPYtU3mJYNuuAYUrXhV6xDkbbil3mnUsAW3XUCKW6cOomFmGlZGQCV4i2I8h1TKezAg1z3CZf9TLaxtrG+sdC+a5JKgK9kOurseCEH/qGlIg41IYHiRfxIaM6JlfmYkgFAfHKF8p9qpjW6G7HPsoCGqlWmzH2MOk62pILxkPrxV4KA0rIyETvESwbUOqZbyaQX5r16zhb6U7eHAd7wOw2R7Xq7r2oKDnjSFtBb6puU952sGhhphx8ppmOcOGre4EzwTAGp8VTXO/gYPaIDf1mSMb7W5X7hGjQODykQ4mGyZWRSd4ieBcDKmU8WokEPMMl+v+No9/jE2t77zx8Li0A5X6abgL1QTAi537Nb4tzP8URpw2e7s17Dnswd3uurkOi8vZo3jEzGm+EZpsWX+SWyiWqfxEEIqDa6A1J527VScQ52x4OeZ+G8Oyv6zAsgJXdwV27ob7SN25iM5YMyuPMlObF+URKPvpRca+Bvb4+kCCXyeMYzd6D19QsEu6RzvThNzYxqZ38BgTN9ilggM3VDkAeyHDzW/+rUKHL0yruC18jXTawIVvuQAuG+EruBjmhrgg9MmnLVkWJB4NDG2OB927uNTnRqB1KA2SFIutgtsSbfBFS3ZlSxg1ig6A6ifCggeY4gsd/dKG/Jg2w5RkwWcks3zzRZe56sWX9iwcBqRPGfLQLkRtCNUa+aBW0OpXQzZISQlVlRJDdHN8ctX4sxnDLF9Ng2l+8lJQDJ7yH8mHOnIXysIhpwuPEfnWNuePw215m+nbt/xFDp4LMtwYsS9Cthp/6U4cJWchcL35bkX6si29sYTskEZ+EdIpjwPlSZOclAMP76SzEXgDn3fh0/45bKZzk18b+OifRR//u3P4QaEz2MU/yxs/QDjDzXxs5PODAW7i8/eGmIaMEtII2gXag442+oHv4SY+/8DWjxQVsV5vWj/yrucgbLts8jtt3ROTgTAaNMMWD5Ztkp2b6TaXecRp1jItj33zpunXuBxfgrINRdaMhkZtbSH/MFtDaOMf9ZeEtqovUzTCNgJlf17+FPKfA5bBOLR2STYt0DG10B6vuZlb1Xcc02Dk/nLNfabp2hCONYZumTG+eaP60/IO+ujrSfiTr90+93dw/hyfrYw9lbnu7da5f6nz38p5uxVdnbc8xDk+BmWfkweDv45HyKxds9od2FjFe5Byg09cYpTXRZqyLZ8PY/YTbavxb1WfoQzytkHGTxZyz+8LfB6RR1y6ztnQ9Czc8igTzS6ziHmENiN/mRH4lvTtdBqE05187m8pd9ZvWt6gy3bkz0Fg/e0vSl/e45MR80VCV+rcZ1KpHpc6/1pDOOJ5JueAq3xTvQ8I9jVOYY/j9JGz3Xn+GPNI83g47FaEZi3T8nKu4tmIIZRfrrnvECZiXhKWFVhW4KquwI7ccOeC5Iu9ieqnhZK8umhCyQuZIfl6IwECIVuWLxQSK5ZR4VLjxuOqN86xCY6vWu7Fi4VsYjOTryHcY+eFKjfL11ZXun1ruGMEcI0b59o8XwEfctxMx23qhDTLFyNC2uLmpTbC0WGfdB726sqQfOA8UE6QetSKFgjTIZrSsoSgedbbtHyyT0O2T7KvQ0Sb46D1p4vexiDHiUnIXqtA2dQkg36GDkFiYIgXAuIBJ2Rz7L6uovAsefIG9tGXPI2xmWkHjULT1UW/YggjukABXi5UYK9VCBJdsYXaADoEC0gmBMUDbpkJ/YaQ5e0v6xJ3DeXPTEI22jNtsiu+RHCQa8h6/Kk+pi96sCySacldGA0uzheeO/JHITT5FBYE4eVgO+ZIL+m0/JpnMGQbyTAf4oJA6mN2iCvZ4EGKa59IOAinLRSYd9Nj7x2b79iAx+a6NufPn+tOn+HG/fnuNO4WOYlr1zNnsHEPwdOQoR2eXzRE/DxlcYv+Bf6Rj5183W0PETaKsoXLmg7pztV809iXHwgQzmrT2KYbtja4HrIWhGytP+sZUs4yY/LFiI4tqhrQTZ7TtEtatR94hFN9TcvfelCbaOYZTgiQMCMf6xlKfIZ8tZ8UErp4/lDWSxRhNT6JbIY3JuOx1ADArMc119p6hJafNlcUmRVSmCZxTD32pMlmQIqTbxr7Y/GQ3jbbb+nsm2eYZZzPpcy/9Zv7xJ0z4zJOyDYv/2yraPRH8wx7TsLgyD5INU5oPUPyXa/Njn/WJc68PP60Z5rlLmv+4SwuARXM4Log4hvECR2t+YCKHQfpOAFDKkUzie6cO2n8ixAkaZyQLY9FoYwfbX+Ma55hlvFYKggwxvxZj9Dymx17+7KNS5G/bdtXhuYZZp5wBOSc2TdOaB1D8hfNf8/63m5Dj5BZw2MfeOOP3o3oQ3sZk8/ijPOCjf42O/45Nimng3mGidWjW8kfhidelxpnuUu85gXcfcuQZxoDFI7D4Nwio2nWb8jqmmeYZTyWDiqPveWsR2j5nTT3GadjdMwZmmeYecxjec1XxpV1yePvehmSv+j4Z13inN9e+2nPNMsN5j+IE+cWlaJZlrp6f6FJWSzyBsF9+CHVvYfKDYknV890Z17CXUNeYKAjfR6i5dwrzTzARXNvbdCVc1fMtIk/4mzGHdJYPEVyeLT+kLrsLSuwrMBurMCO3HDPA1GW6H7h4wqoRSytZFz83Ih6cRQNBLFDxnh0q6wXUu7GrW7wDy8IuADlJ7F8jMp+bLjvw3PIDuBHhPbzIhUvGGv4IZB10H2nORd9PvOQm+QrsKzNc+iWS9jYRAebvmhzu5pzyfbGaOabZ0h6xi1naJ5hK2+6YTVWCZMOxliVZsSwdejAZsCs2oqZZzjPvOUMW3nTDZf5R8VrQdDPeNM1y7DKVkKjEOZngazaypln2PJz3zKG5I3hlWbEkApYE7gsDM/4YY9im2l67A0EueaVP2zCq8874XnRCAagHnUDlI+6OY+N9VNgnjkNiM34E/g7fvJCd/I08LO8jR4G8M7m/Cls0uPH0Qi5sc+W08jrLBnihYDx6E6uq8VcPVKOFZgm3/JbfzSU45knLz84CCbfHgXaUjwhYDnD1l8bj+RwsLxzs33q50Y5y5Bu3PItv/VHncueP52icTOP08MflCrWoImPg+Nnf6yZT8iW8295OyJ3B8pggasbNOPRHeRC8bZRzvmSZ3xHj72TY8DA1Q2a8ehO5EOV3CjnnEk3vlvzdw0IJ2oDQj7XKFOKL6x2XUPpJx0KZH3L1VpDVjQqogWoUDQTQ0DdLA/cIq19quRGOcuQbpyQreWTINs6hEzGQbINcRt561rFstUfGKKFgOUMaTOvs208ksPB8q19xZQOlLMMycYJ2Vp+608ydrYJeYniYBX749uPvfgRw33Xr3Ybh9bxPgbvd8JeTTgSH/x+k22FQQHToG/7zofx5kZ5y5Bu3PItfyv5yxYOcSkz6Qs8+adgtISKon4QCfJrHwVmnVsykA7SRz/MTcYDnushNQhK1grUzfgceetaxbZrrcHI+VvOkDFkf+1YSA4Hy7f2qZ8b5SxDunFCtpbf+pOMnW1CXqI4WGXCHxiihYDlDFt/bTySw8HyrX3q50Y5y5BunJCt5bf+JGNnm5CXKA5WmfAHhmghYDnD1l+OhzI+FyjX2q5OwdP6wYnEN0EBuf+xjv0TPaKWeyy4GfHMUbxb4Q1A1KFNHAjd8lwUH4zKt2wQBEyDXBufwqB+ls/2Eg+oHNlmdHsaCK19yuRGXctk+hJfVmBZgd1TgR274R7roEYi4/7Em5DNixihGhAtokGwriFlMm57pO3jnR6HVrtrD6x11x9a6w7tX8HmOr5iiStRXaDihYEb6noeOjzz9QOk8qIRdsNtecGwLxivrzWgOWjdGdF3RSa7bYwt2yWf/ZZuWsu3HGHLC9JM0Oq3wvabYzSt+oMR1oBByx5wj5NlCcda67+V3yp/zGemtfYzj/jceGDAdwNQ3vii48842Ob6g4xjprzxafqUmdVa/VZ2ZjxQbue+LnagtNl4Wv+z/M3iMe6W3+Yy1m/9Z5nWXisrPojbNvexEJUP8EoUeIhMzYmUsXi4SY89d51vvJv+LPqEvMOd9DM4nMDm+1F8tfOFo6e7I8fPdKdewp3zR8/UC9J2Emnu0iYdRkO3NuMVAvE8oBBxr73sVzl2opnGrmUJ2do8SfB6Qr51DTON+IS9Jh7KDBoN2SnQ3Zy/ajql3qyZa14hkHbs81iN6pAYbWKsQKdtDofalFjsnzIZn7AHfdOKweZoZ2FkN4+9asnCoxbLc7+fJ3l+Ga8QSDv/2/lmWdW3N6t563NFELw67yk3YyzGbNovodSXc3/Xnfu8EWjlWr7XWek28Lz2NRB4TdG3mFSeabhF1XNP0waHK+Xcb8+B9lxiiqTx/JxoVHYpyAxZwSRsHxMw7Lp2y2ue4etsWy+W1DTiE2tV8OtQpfGgvHUNM434hD3om0b+RKMhOguDy9f9Uguf+2N1Nq2OEYvqE8DMgJRZW8EHfXjEDDfe9+JOdz5i5hxu+GnPUw9DtQvEMnLBA5pdtLjHmZCtPRcLNR0pZ6dAt3vsk6cluqzAsgK7pAI7d8M9r5zNYHj9Jtliho1oEUgL5wSfNqDMTfRDN2x0d9y40d18zXp3CHeyr+LFQM9H58qbbRgnpH4BFU7QICcZQ3Zsg/rA9WkxYbKVRAa2J+wnHaLU050XgHQl3zjUFw3QKJRfsEia1aqsjEHSwRGimZxx0wTpj0zLs2MbQB2b4hqy0Jttv+W3fccuSFvhV5DC8xpitY5EHXfkQppyCzvGKwy56m/EnmO0LbsIkzPtW8eybd+2Lyp/JoFgrFvHLOU+4S8CUf7UZd9wir1aG4iGyGjONCV7CbY0hub5T+HzIPhuCY9j9kf9mQ02rCc5OnCQgVq/jU195049NI+HE6m2Q87mi3Sfr3SDaD+ZNk1eP3jMd9QRzLodRDzlOfNr3Rnc7f4SPnR87IUz3eOrJ7Dpjh818hVq68gBGNq5YeNjQj306ryy3gyYZe3WcEKNDMcwwSyEmfbG9LMz44atD/uOGpOdRe3bsFUf62dZ2zKckCfDMUwwC2GmvTH97My4YevDviP/LGa/hq3qWD/L2pbhhDwZ9j/BLISZ9sb0szPjhq0P+47cyc6i9m3Yqo/1s6xtGU7Ik+EYJpiFMNPemH52Ztyw9WHfy/xrZXKpXHvDKjQDybLZ1oQKma7/BLMQxmxVm2P6lQl944atD/tejn2tTC6Va29YhWYgWda2DCfUyPAYTDDL+5yNG9e69f24s30fbybChQF2n/RYu7rrPDRC//ZXYzGh9WHfV/L455xynsYNsxzxqyF35+Dccq7GDS1jaN0reeydg3PKuRo3tIyhdZf56/0Xy8T1orwX42994fYgvNm54DdjqtsF/YjqBm5sLJvue7tTL+IRM8dxt3uqs1FDl7xCMlz/ShwiM+2N6Wdnxg2Hpnvf2zj2rYtlf1mBZQWu7Ars2A33iy6rF0RDGsr4NMNYKM/j2vO5Y2dxh+c5PWN9P77ydBA/IrQfj5LZh+ew87ljfEa7fmU724WuFnNC002b5q+Jyd1RfdiqORBno2Cmi1gOsmH/IW/7VcwEw8qYgWRZ44BCW38kTomveggbAWqK5LuelWhbkY9sWLEaLIg3MAWDNxB1x7DRH+1mWeMBJ/yBbtqoLRJtI6GV1Oq3uVPQNNpqmn1vW/41MDgybog4PFYi8WBaE1ftWjcI7o7qO09CtrBf4yjU/mjfhD21x000TDIz0SxvHFBo8kkbrkfvdMRy2EimqtCEPnOnICGbcSsXamXV+od8K3YOm+hn8Cz3k9hgP3XmfHcMd5QcP30Wj5fBo2T4DHhusmPtmxl/8jmK2qkhhTI+qrQFom0bLurPeoaL6reh247hVu219tu+/Rgu6s96hovqz4sn221lt9q3bcNFY7ee4aL6bfy2Y7hVe639tm8/hov6s57hovrbHU9rb17fcRsuGr/1DBfVb+OzHcOt2mvt5759GC7qy3qGi+rnWLLudtlr7bd9+zHMMbSyY33rGS6q39q0HcOt2mvtt337MZzhb3VfeV77BjbbV/Geho/CpNrE5QWI3HvXdQj4Nm3YhjDoW8iQzIwPhLehY9uGi/qznuFWQrINw0VjWdS3/Rgu6s96hovqt/HajuFW7bX22779GC7qz3qGi+pvdzytvXl9x224aPzWM1xUv43PdgjjTwCH8qCYgCSq8SkB4OCNKm945I1Ae7HwrOAux5Orp7vTvOFn/PdU+zWl2oLBjIeHqcCyhhTM+FTFKQzrGm7V3hQ3S/KyAssKXLkV2LEb7nnd2nR5qeSrRyrFRaMuHsMIb/TkJ66EXGB59+tewtLF4xbwy9no78Fzjl86tUcb8HvwI6erFIIs7xZd5R9fIPC3gWcfbmBzineKrGNTnj+GusYfT8VXpPgoGl25OiZCNF7IKiZANn/gS6jWyOuFIHQHLwqWD7UBMM9wmk3zB8roLCjvi3PGV1Wz7Uosr2vKOWgCoVfzS/IKjbZMa2Nt+/ZraD1Ctnm2FpTXeNJs+JM6cLurcQfhosff+TgHwrFmOcNF8llElr7hg248h0kyrnQbezs6dwbP1sQ8b77shPG/gCD4DHc+HoY/mHoGz0I8w+e2g37y1IXuNHbSTeNjZHjnOuM+h4vdC/jKuCBTB413mrBxXPnHRuiysG+8SJIyu7XyXoMJ2Vp+oS5wbALkh011jYGZwbqPPj9TYJqEbF6PCcdaY37heNv8tjX/keA0J+HULOekOEwEJMpkXCvyx1pSEVt2gE2Tb21kefkMgWx3s7Za2+onQ0JhjDVQbknBcbgwqhP4ni9jCSXTsmQbm423ld/WsWdETYDOhZBtN8/9ifxRq3zNd6nnfjv2HCo3462M+ZuGafyFwuCumfsuUhRzV8195p7GXl2Mvddy9nnusyZrB3BH+3W4eQjf3t2L9zPc2IqS1R9Izd9m4/WEmx5bx/c6162VH1oHg3N2M41yDpHytmqa4WZsjcrYAKBQONyuue94nQP7xgnntVaW8bkZb2XM3xRUwpAMY8u5Pzn3/VrLel5V13xMqBl/Ts7tmvsjpqs7up7bsPCs4Hfw2Lh+KLCRi2xutktGDrF/gv0UPVaAqthHOY1v2573Rbok0yEFGeo7Jv/2vPY8JFy2ZQWWFdidFdixG+6DhYmr6VhrV7WydvdXg7Eg12tH8LnZxPU/f3BKnBempeHTVvD37F3RC7R+hBA6Z/Ej2nzhOI/NLL5u6A8Ke/ec0cWrvg4lCTDR+MkthWh3LzbjufmuP7yIrOJvXZCvKXiRwd8q/ngRzNcbXhCDDUgTxZ5e7WS5HEiNVAasTAvN8lpHeTJLWJVWrI0cKctm2ODZP1n2ZTHz2VeznYACGYeQRcbkM8227bN9MWv5/JV0llG/lg5Dxl1a2c4HB2JIXsJb+47DkKKWkVnrGtJcxiWUXJhnSH7Cbdv+tjV/+zFsfLPb+ncchlS1TI072dvO3JPZ6sq+FQ8E6E+0EDa+k8Zfz1THQGKfXGsM70LnBvpZBH+Om+iE2kQvG+pnwTyHhes0k6OsxqncLUKU6xYvZrURDxnhopFbnvve54+K8E04OTjQJBvnlXH2g0y0foMjrpeLMA1QiU1FDijC5CGvwbIDB9UendnGpGrPowxbC20rgj4XtgSLxuA1IMT6HEf8W4bqE/Ey74vNH7GpzoQyjkPEy+5EM4+QrYURu8fOsVa5ojU4OrdZ/i1DOxPx2pqF2hjNH4FSSTYlQqJtjOhUHmXYGuj4WFDbF2K5oqWj+MAMKzH5zzzbyz6qOTKtN+LLcsu570qg7lGvTZ37bW1dY8Oov+c+x2LaNZ8j8NgK5vGzAKBlaM/jXuUtZyHGYjvmTYNj9qw/ppN5xNka6PgYg0KyjuWKlo4O2bASrQNC5tle9lHNkWm9EV+WG8x9EiFb7bGf7bDftjEf9gddzyeq7eh1H/E51k3NfSbU5u68DZv8+a3djevWu33XrOAxMmt6byETKjgNsty4HkBfG2Po6/oYdnx9wI341XW8J1lZk/zkoQ2qGcBsUKwmyGxQpnDg+ydNjALqJBx1NcNetj0VT0aJsoV7IRwcfYpRWMNj0hXDioRs1iVkP2KdZU88yxcV6dokzcgWeSC6vqQv3GiIhsNg051vf0IhbEWwjq1OpjnxTsgPzdU6RLjz44P+zNbE33Tn259QgDfTiAL3GDEO44RjbUIeQslcxUljm2evSM042jhgQqWgaYGDF6lRK6NKkMRqwg0M/OnDu5zXrNyht4I3IXs21rs912PxgomT3HTnG6PWFftsAWU2ZFTdVr5I6yg+MMNKtE7Ds73sQzo8kGk9wimtvu4NnE4RXpKXFVhW4KqrwI7dcB9sjmKB4nrNNnh9Cbo3VCf4IvAQzQudIchaJ1Ofl51sfk0wi3e5c2Xlc91FgwAvUM8B6g1d/RSWm1u0y+cicnOeX5s6W/yIChxO+eOrRMqXOvm6FAnSKlzRNin8o2e+eOEmE8mVr13RBjfvuWnvDXrYgxy60Cm4Nu6FF137pg/KqDEhopEsZZSD2cwnaJI3TkhCo2+SZHmgHctMdqsv+lRr5Ktu8C1mSPsqP/XQTDckX3jmm2YF8kLBuRKKDbpp6ofsrDdJ1TcVbDvsNd1l/k1923rl8XddDVneVt48w02Nvwz14zw59vihUWyqcl+Vc40fvAli0pY+IHjcBNcd48D5o6TcKOeHdefA5UUjnkxYZMAnj8q+ENOKApLv+uCEpG2uBb7jjOsNaVwdKA8UAoVfPpyDdMwzapbieOJhTag8KrqVGUlphuTGdTX3TRe0nCGJLICb6YamB/T55Fi9hhOyiQ+88mHHOuLjwNicjnB0BvFm38YDTtgPX/ZPH6W4wiYPjT0JXGz+sOVcHL9GBPTR/IPumtH3RP6OT0xFN8hnYH/E/8K5h4sK7N+wMvpxHOQGvnKHvMd52tgOxs6xt2NPf9m38Wn2k3+qqlnH/QzNM9wsD3I1v0jQ4+i5N8gP8u3Y1rELny1f5ByX8YAT9l/Ouc/8Gv8T8SFu14xjOpPP5J1vxhOt1k9I1JdqljGkftvMM2z57Jtn2Mg4F0LKavyIhvwgvqBbx/nLpHWhYF3Reci+jQPaDn2wDXxbTgyxxw+WM8xSphlmHvDqPwJo/Vd+6Imf8hM/5kutXeJLLfs2HnCgD+F27k3oRxwVNPZEv9h1H8qt/4n44M81oS+WzTVjv60PaR57Ppph/014XvvB1W5Nj5DhbaOVLdwHXmO48cP/8v6lJEt8ZQ908Q1eNl2ngBZXH3ofwQ/4/X7CuG5WgjzpphX9yIMdtEXtqQbQ6yMeUlp7vlYi3HzzQM+3zQxs23leubkzb+fMahkvtWtr247tMv9yHuyG8S8zosyPco5xvpT5U+YJp0+sEzqdIGtI0fbMB69YoxpuPsQjfPddi2/k4E7Fk8/jue6nzolPG6PrXjEpyzrIl9zUNbTEHPpkUcZyVMo4+7mZZ7hZHuS8hhMu27ICywrszgrs2A13D4cWRHQMSR/Dx2i2MQtaz7As+eHEqyS78UpQN1nBK2tnrKBchENeAIeVC9hOV4frOAS4MRb/ePdqMZBfqmIlpygDks+AEGejBW7+F1go3kSjK/4oCe/G0MVv3EWhr4+SzBjQGBNNu3FDn7FrY58oEEpw456QG/1lwx894NrQB9Qn0dzgJ002AGmb8gFrn3bxV2JNMqRLnnzTLUsNChRgqNKA5jEjm5lZbIIfsvQz1qxbqtPbzfbLJueY9gitDYgiybdsoU/oZl/sT6hbN+BEftBxDtSf4EPPNPLbZl2H41gM6fZy5K8f7mIQ+OPX/hm03suiz1h4Ecs3qDqH1C+y5HEjmhxviksXJFL5lUTpQ5nnXcFJxya4+KSVjewyJgWXjeICx2KLpxQxAv0AELvshy++9SKuO6IAGI/jLZI8CylMIX7cBg2uC8iXKZcGHvsUUZOGMJyNYmhTXjrQx0nF+KXPSU7bUyd78OQfJlv5WbolmG052r0hjY7hY7QsO40/L0jrGWab83S3g2+/hq1/0w0X5c+L0XYNW/vz9LfCt0/D1rfphovy58Vmu4at/Xn6W+Xbr2Hr33TDRfnz4rNdw9b+PP2t8u3XsPVvuuGi/Hnx2a5ha3+e/lb59mvY+jfdcBrfcWQ506ZByxq2tqfpbRfdfg1b/6YbLsqfF6ftGrb25+lvlW+/hq1/0w0X5Tu+1f17uwOH1/AoGfyVr83q+sn8WZDX4bzWImQ7jwsR4r4KMV75IetNRtIH+g2fNuulDfBF7emaaRBPsVeipfVhc9yGQ+54z7lN+ip1aPlXS+7tWMzL3+O8zL/MaNbPNeHMMu76kLaT5/6i4+/54fzG9HmGj517liW/1IWVKbLCsBGxhi/V7DmEPQa87TnxAr7Ri9/XQ1GLfC5kIU09ej01pGDGpypuE8O+DLfJ7NLMsgLLClxBFdixG+6bWUu5THMB094SIHVEiwEwXpbzSb7ELBQ6NCI7MKrFMTautKElGrm9H9se27gqm+1FvgYpe+WlpuooatLCMhBueueE9MveZNMcdud0EYxdSW7UcbPRdagbb1W9vICFR+kzBG1uQkY+dYg44UDdOBLQghpwPspel9+kF0FJKnrSwNfjdES1Ldqgs6JAa6Eq2bAuFzqEnGXMcF8QMrlfY2l02S3yhkXPurTNDwXYBIJBKaLqBiIggsQLz8egC+BQukGU8aLToCJSKtfE+ERdwsSA3nTUxcHk0i8908jUxjId++IlYqgXRpDR/JcIO8V5iIspUsgF22LQJaOoDXicq8VUhdFN/VAMRqkPjlYEvcTWE4RRjYPIDgE32glDjIC4fqin2qizuxRF6jhEUx7taFZ2vBFFn5vmxTUcAHccEgWjfBAGFv7t0QdxlOPc44dy/d1hcgW6IJS97jgJ+uDY8UMvNuL0QRX++fcoCNnkDxK16gqSSopM56s+gLO8YrVugbITKq5ldVrMFOcOhArGg891gWNByEZgERHcCXnRZhzm2WvNLepvQh8GXLrReFsHyYDQ0GfireiovVm5g1fmMZFJe8m1rCzqb6o+DbFNFSjsCT5VGCf0tmX8YctjwVDY2hxnhtgyi4nBcSCSYqefifw24Vynm5QnY52wN4hksjOvloPYod6GN8/fhD4MuN6KZkIAVNMoYJyQXehv19jLdMRz2eZ+xK9CKiEcQFOe7BsnZEv5z4u3KIRO7UxHXEtKTDuXknsZ0mMLsWHBx5Thd7H7eMWdPAz0I3f5peiAif6M3GUZfM8dqrINVFp7RWT6ccSebRK25ga+xgRIS21CP/mT2IQAqKZRwDghu9Dfrrm/GXus9cY1a92+6/AImYPr+gFCBaBocJgoiBkBoa/XeBiiqOXz637hF1bhQ1bCUJY+OtIHJJ24lcJNBa0/McK3ikkTMlJga2+eP/BDvbgspiL4GkWPUB4th1tx6FK95FggO4XPQPgfB+crW5E7aEWZBvpW7NkG6TNyl9rQ3qb8MQ46UjwJl3MZrYfJeKBqXcDCT7Ttyr9GMCd/nEx6L8yTCs14//54yFfOjl8KUhs/cIgkGzGEnmjUqPyog2UJyRQfnSt47l/O/EvZUGvVsdRQNA0aa4we3ujwcbus6R7c+bd39Wx36gh/TNWrQoxFGYHp0xwmBky6a9pABK69biumAROKJJpGO8YJ2cDXKU9YKBMqQV6CZQWWFdglFdj5G+7twpYGhiy2+oJIXJRyMG5Iql6nSWhWQdogGUs5xcqFckD2pQKhwqU6X5TLhhv5hQGjIVDka3eKvcS3DxkDHb7sg7ESVwOon5r7HRcZds1VHp0Smx9YExcQFLI+N/r0T1ZLIFT1hUwxKToejFOEkFSpD6JRLWpUYaQHyh/dUo6aSVhy5QjZWnuFLy4Hhi+2hOX2eBgtNA98RCdLxRrT8NgUbpapm5jhvSoqkuhZgRA1cUXJFYkwZCxKHhtzsgz7+bMT9is/6Zs24LODZlsebssSshmWXpI3wTIh2Ov3WDUSzmIa1GDpW5vtgPz2gmtIC6UFBiDMQYNZP3hywTx+3BCnctDL9zYcfzFAls8Eciifx4LquRWt4dgXvjnQV3Kln3U1z0AoPoBQBAEwd6oUur2TWWiKKPiSgY4yk0jIF/FiI2Rpn+Tqjzhqo9nGGqER91e82edjaEjT42hIQPOHZ8Sp5T/2i4cetvYlUlwJVa7CGEv5i65PtyKHI9UirYpXU0YCCuBgMo1knP1BI9PFGTBKR7o4ZBtjeKXBlko6NeChE+sZkhtDIkGHNtWcFQEraoS2ZGXGgQJ20ohZN8djGkWNG4pmW1MD7p1YzzDbtNRMc1Y0hJJQHBJpgNuuIIXsYMDoO859mj3TBcPWXn5VC17x+8Hz7Ycr22Gwxh0aIRvpplWCGSJAxsruBxwFEwaHUjKFQzY5hlcagpP/qQGP2Aep6hNPHec61ZxlAwrgYDK9ZZz9QSPTTgaMXi/Hk20ZN6S6lnvbFAGHefYpF022kkGrbiZ/q02L1z4qdJxWrIyCiBy8LDKGk3YAP1z3k+++sfvQvTd0n/jbZ7s//cLTfT0a2+7aliEHy/giuVd7oWwbpGfccoJk2MmA0XdcyzEbphnSluSnDlZvl5j1DEVLHYc21ZxlAwrgYHL2QXyiUdBOJphhZ4o93qSz78b1buMgNtv34RnIWO9K7r2CrqdwQvimGPJ1A0KcJHY9zC+uZxCYrw/KNRTigaDeC9Aws8R/XjO56KLSh5JybnJa5HGUfFGsR17lbMoe/VE24Hg8xZQkFdrs/ClHc4yAx/JuhLA05i6+COAi31KDIq/cVYOQpw3IFntEFEQQSA2axHtvMk+tMkiRI9WyPfLtl7CNR6TiK+Q83gxD8sin0NjvRcWmL/yTz8JGrpcgf3hg632V7GOCgeFogDLeiMV0Q73vY3ycqGwEFI6uH7tI4nLuowqoU3mEZT3jam1L6cr4s15bPvc5CBc591fwKN89+xEDNuD3ru/pTuARM+dPc7b0zbhgjHlMm4l50Gv12ECfZBBM8xTyvCPdNFmwoCHVA0+kak86y8OyAssK7KoK7NwN91iltKgBrwsdcXS8mBkvFw+FbppG0quiDXDXkLhv1Q1c7njgCo3/sk9IIzyYxr5wEOFouOSTiSZ5vqCHonUlb374oHzlZ3/lgkBM80OWtGKaDBKHTTHRF4UgUg4RS4g6tKJPIfDj1Ukm7VP6hU1b5UKbdrE9Wu2H0QrMIwwi4hEe9mRH9sgHgjcLprFPWV0cAdIE1AsM8UwjnlsZE+QvDXLoVBpFrAZizYZPKbMMK6GY0LHyEm0Ube1z8nEb3pPQOCEbDVuHfeOEbC2/UKcfW/3snzz6DZvOyZBGM64QQOC7u0lGCdXxcsypj8bxY6MpXeSRg9uwS8bAY0wKiLlCmcoCQt1ioMBqXaxyGMg7cOpKMfSBmyWtYpuoyOjq/BAviUoNByTTn1shVIF5NGJ7pEEg3FS88sOf+Jadpj/kV7eBXPS5H8ExTKFCIq5MyzmA7jqR7LvtKe50w8wkgQoWskKCYoMf7uRHa0AYNF7nFWUh7HhqDjbAKU/cp5zx4BMMwpljz34MZY46zAHNtgjVWsKEwyQHVOxsjziI1V/g250/7ybiEwhOnymrp/0N6olYmA4PhI6VJLZKK91JghTAJHSTQXQAbc9sxrDV3N/wygPdf/jB22D7Qvdbn3i8e+Spk9V/G07rrwSE2CIg18SQ5N0w9w/sw7NUT5ffruCw7bb8L9n4q5g8jMx90jD/dWnmcyPmoUDwJFMNhCGAu27Z173nnuu7O2/ewG/98MNbEPmXbKTuxDq7nPvDennOG+6Uc5/POT54M57XfmC1W1nD2zotmFztIn5CNMfd/04MaTEZMNjktx/Kk0u6TMoK+gGJCK8ECpvZo5UERLYololSKYR8Q0chk64oZLrviVucFLZw6WOil81VyFQ/vc8+Z9L6/HV+0BuCEw4Wzy1fPtCjzRmSILwSklBCyR7kPlAqyhO5yzKCiGJRyqkCLY4TYZB7MSmxGjRV/D5PfCpnWmyu0x/++3W3SEm0mqrmi2iJpYgMcMsRbiZ/3WBCx2o03ifocfBlnMvjoPiOI9+gYhNhLMpo24zH+HLua8hxYA3L3kXMNQzBtp37GAi9VmlS6ABKQDjReUdYBw4YA1PDAzXxWxT78Tq2gvXu2HN4rvsJ/mgWmFQwpGw7Ucg3DWgrrnk5dDWw5xAMZQ7+CNnsmlCtJbQOLbeEywosK7BrKrBjN9w9Arzo4WJfL4TAEC0EjFd+yFKntjHctLwwkoY/kfCqUD/ztWxAvWDEiwMVsgn5pJxXcFvRi0iR5NFNFBMApYpDuWNCvX41p5Jk9ZKoiwVKkDj3Lgv4ryGFmbAuC6xXzy+5l41RsUtgROWwvDAOHkURrJIKE7HBosQqSR7dIkN6wWUyiKztZD4lNo2N+JE/CNK1bSRQrp/sm5D2GE6TP+gOsfCLD9LkX7ZZh8mmOzwQaPnwobigWpUtEwQOCsU8mYbceQTJm/UJ2bjpzG8RaAsbJKuLSRMisOcZWfIHQ/lOzhUY4WAyh0D95qOMcanFkE/7zqWMf8qoMHEsscFu2C9ekiRTKk7CGlVFLBAKSpuQLDd0JIXDZD4QCuFifgv5w5SjoWvXxzgd6ZITidb4qCCBcnB8rAUbQW8TPRuVXol1K3N/6CDsoYglLMQJfyUmRgOq6x/xTcz9QbwpXBmMsacZyIWJml/xST/DpnUYzLoOg52ub/sCZQMZH5ora3xrj6UNuW1d92Gzzslw4LwNSSZu/xFGBYxnFXcUvuXVh7r3vvG67sZr17r9G6vd8y+d6b7/yLHui995sXvy+dNDA9OMwepoPeHDKpci/+vw43offeeN3fvefLi7/wcvdv/mzx/f1PizLrEcFBhVqfUaK54TqRXskc3m/hM/cmP3ujv3w+ee7uNfeqZ7GJvofGyGWrYP/PCh9e6NrzioMTq4/lQpZIhux9jzlM+ur7a5f9/bD3e/+KHbumdePNX997/1QD9YwEbHC/Q6BETqZAjVyox+AqP2oG8V8SFf6w2GdTgON1+/1v29H721O3HqfPf7//6p7ugJ/Go1mw04lh04/gxp9FyK/CufckwJOVke3dKcJ3qvvf1A95rb93cPPXGie/CJ4/04UBmNc/+OGzck98pb9wnnbwQ9i3H+3qPHu68+8FJ3BGvYtOa617GA4NU291XnKQXYCfmvHljpDt2AH0bdv9btWV0t0xwTw5tmE6F70hCiaYM9yfN6IW96yk7iux4xhTAHiy9fY2pCglYmJj3Qj7XYjetPyrCZFQYLgEzh4hhyhmB4zZZIY76Nt5ox4tjCf5t/senYyvUVc2E8/LM7yl1tue/2sV/mfwnPfZ13PHd9bjUnE7rlHW45zybOe4rzYe7YbN84iPc8fK7781136hi+86+FGAJu4cJLRnviev0QhI7XGkOf4zZjs4bbve7b7hIuK7CswNVbgfWCrG8AAEAASURBVB274a43EVH3AW5aGhMvkiRZ1jCJTUdhgDao4zcOXvj7Rb9Xlz8Ie/uTi7o+KdcOHDuQjRcX6kue9uvqz46X8p5fZaFQfPQ+e/lCs60sp5xJoGkxQhYMbdNRAP8VmmiFz6N0Kyyx2UcvZSxyh1JxA3luUDInqeJARq0Bu2L08jQVNag2SCKdDYhwHahLQrFR2MmeZMAm5F+IU45NF9Qg6kIc/K3mr6wRi7OnQV/kF4cIQDGkGOlfTB7iTjMJlTeoopEFIcn1wiA4od6G6yl5yxqGHZpnTQb5y3vQgi/xpFttR3zku0lM4x4xyQYOl3zu0/Pi+evCCPHqsUiAjFobAiyMYndmpVYigtTXoOcXjKNeFEvJSu5X3dxHciyRm3FD0zPMPKsalkkN6UrImuP4THuNKcsajltsqDkW44a0P4JnWra2b21v96s/c2f33jdc1x3GZvs63hSsYAP+DO4Uf+8913UfePP13f/2hw93Dz+NO6s32bIvh2JIEwM8OllnrpuBgfL4iTe+8lD3ttde0509c053xJ7FszLlaxP2s2+bFhx05kY18CffoWIz7N5x0wYelXFTd89dB1AIfMX41NnuD//yme6FKZuDPO+57vODTi6nOdZayOQg840bRjgDkHmvwF3FN+A5yj988nh35Ni53leyP1Ae6WR7VjOk+ACPTtYZMTkkDQx02pQ9fGi1+/bDx7rjJ/EGNvGJvwnzgh8mnTi1fzAvbHQgH8RqwoihlWbAmfagl01ZlpC/x3LjNevdz7z3lu65o2e6T3312e7I8dhwz/4GBoKRaLZJjnHDbMZ45tmMYQ22Eqw1Hc60l9QsZ5hY3WHMwdfecaC7Dnc9/wCb7T/EprtCiDi4Pn3oLdd3P/Xem7s7b9qnx8/s2yjfSjx19oI+qHjkqePd7/zFk903HzzWndYD4LOHgmffTtHwUuRebcO9fRtORjdCGRgIfqJlW8YNR6zVGMizGcNJwpiFIS37sh3D7IOXIfuvw/Par13Bj6PiETLxwy6+PvG1jC56aADyasK5CEYfjOKzCBivceiCGbKEbNCrl6Tsyo5tUMC2Q16OiIdDKwtSHq3GQpwd2jDRura3CXnbgKjyDpPslnBoXz0cHHtvv3cdcrsk95K368HSLPOv84XTBXPG01ddzaFSL5bqMNbao6fOdWfOeS554sVks/IOnfuXdPy3K3cWemW1W+cjZlbwiJm1M/hB1bN4VGDUmAMz1jLbuCHk6zmf8ExrTWaezRjWtaUSWu1lf1mBZQV2WwV27Ia7B4LrFV+6NrtuWdYvd9xcK3cQF4vGCdla+34ecnvngjYtsdBrYxV6Az6MTGxqkkY5OlFrImu6M+1Tn8ailS0/xBJEb6YTqkkWeNXxBVThm1whXjmcD/WNE7LNi22QO4xSi7Z9B3Ci0NxEd579YqzPZ8flj11d1Sw+rVH+UYfRhGuBCveKzh95Dsafw0taDPNOyL+8AWUkPGdKM2SP8bst536/xrEqrkwzZfWhhddS1s6411XX05B2bMO0DM0jZJsnX6T6Y6u/6LrfWxrHZtnnne0fe8+N3U+966ZubXUPNn6f6r6BDaozZ891t9+4r3s3NuFfi7tMbzq83v3dlA331v4i+Y/pOgvbcT/Lkpfbi8fOdn/xtee757FR+a2/Q/x5PYMgddmy3pj9IjU8Wi7rZokcF+nz5O/FhwKvwCbhOuq9hmfgvOeN13ef+9oL2nDPPmzHNu3T9CxrXgvb2ObNrV/5idu71995sPt3n3m8+4v7n+9Onim/gjLNV2t/kdgYa6s/L74x+//sZ+/qbr1hX/cbf/Rw91ffemFQAtr/9994odu/b6V7/NlT+OHNkgn9sO2ocx/BciP50P4VPBbpPD4cKCuSa8J4x/Infay1tS2ZF0nbsR5l22aZrJdlxuybluVm4ZY3tOwrb93fvfa2/d3TR053Dzx2sjvGr9+jMZaNtT3df/Th27qP4Fsir7h5Hzbjj3Vf+PYL3UNPntQPct96eKN71+uv7d5697XdU3he7qPPnOqefuH0wuf+pc7fOROyeZynzc158RQr/XFR+71mweb5a+3Pk7f9vfjkkI+Q2cAG3+rGGk5C/14T1gNcz/hbb0UeXnSNU6o0cb0W72t8vW8fFfJ853uBOO9FZ6Bu5NF+vF+oeFxXORZB6JQcSyzFRKGQY16P0XS5vi45QCP56+VpqbwDGsjTzXkcdFFa3gfpm7ukwVsxBT3fMEIzuTGHulEYDDqtLWz71dF1iNzpwPFYTe/XoM8IGEPBem7//obseG9BSPGU+zVYj3/yTdd1n8R5+0J8SPpyjf0N+HbcW+880K1h7f3y3x3vnj9+RsOVx17hM6UYJ/bb/AuvVIDciXxS/kU7xjyqOSFPusYiqq069te47fU+bQ7aJuf+HpyP12E8/rP7but+50vPdt9/6oTMXM78maHnWsmZIfT5c4bdgnF6xysPdn/78EvdM0fxi2yoJ2umeUXxts3KXw5x8LmjqYxDnC8E/ja44oDtheZ+zBTlxLiase9wt/sqnue+/3p8O3wdj5h59kx3Do+8UxgpD4bJZjrhvKbUIGTdea8rrb1Zvmyz1Vn2lxVYVuDqrsCO3XD3BTNXSV/vbGYoqMcFreoDL28zijavs/j6oustkOprTV2Fy3LIRZ6WCqSu8eCTRJpgxjO/LPJVRJFFL+z3L4yMpbdm1LC3UbBesvfR04gxjqC0L1QNu+RGuzs49z45BurMBngv0iS4zJ+TC8NbxlfFS9NjOf5RF84rnXA+1zm9jMe5oRl3mc/7fmLLe+4aNyxnRhrci5z7dMRS5PfYch4HevBvT5LEG3p43e0bexwBoRp4s9Zx8wSpMEe+GO2PF7vue31t44X7vIL2jgKjvPNfw2bHR955Ex4hs9J9/MvPdv/3Z57sjuKuWt5ws3/tePel7x3pbrl+vXvwcdxhSsMjbSv50+SseGk79hvKCg/hugcRsTCfl/AIjr/59ovdN354tDsG/AKKOhZuW6tqiwy0li8iDDlH9ZuDeYLkzZDns6h/5HXXdtfjjuzPfv357q2vuUaPxLgDG4d/h41BbrS2LVOIa25HoG28zNm01g775Hns2W/nPh/Rwc3Oaw9yI6z4cn6Ub5t5m8m91WWf+TCmnONmrnk8F6n7ilv2d7fdsIGYV3XOt/l/Ex/AcLNdz3CHI9cIqhP5W5dQbcZYkr+t+UdssivnpS51vOkP8XhZpEgbr3MjHGtZnrHbnuuf+bPmMW1vNXfaoF/6tH/SeKc/HyXzavx99QdHux88dkxzVrnh8C58CPiRd9zY3YUPrT6HD9n+6K+f1u8aHD+NbwMgqA3c6f7n+JHVD+HxUnxME9cy/g1yC5+1lmC2/Eud/1jui8591YRFQzNOONaY36xz/3Lkv4rNpUO34ltU+1ax57SC4YpFRtXn8CEKJCDIJJRUoSkn8HXuU47smMD1/YcHNPj1utH90SIVWzIYcZTZUCixXaxQ6LzEeKE7gFzecsfB7jVYMx/A+vLFh44VGecC9VV8W+xV+LD6Pa8+iA+PznSf/t5RjAHzKaNUbJegREGcNb8aa8QnNRzUtRzi8YkYYgiwylg2Qop6snAlt5wn8Y9hE/xa/N7FZ777Uvf0MT6OKV0vptwdq4J1bWUyyTMX0gyZGGUB3/mKA93rsW5/Eo+rO48T4W78TsM78di0Hz57srv/sRP4RgpkqQz5H3/dNd3R0+e6r5GOb915TC9m7H8FP8J89tz57g/uf0Efyq9jk/1XP3CzIn8a3+i66flT3U/imzOn8S25P8CH4GfSF4zm+oMVzxUa9Bw2rLVC/v/4/Td3x06e6373K89BsgxcmVe9nvMvRaSYxzzko55bnfursPsWfOBw27Wr3RO4YaF8xM4MSj78IOItd+zv3oL1WDSM13O4RvwWrgkfeu6U4qLMm8G/F3JsHNPncBPE1x473j32YjzWK+LFo8y7e/G4sNfhOuO6/Xu7l/CBy1cfPt59Gxv91PP4tvmv4puYr7phHXfgH+w++d0jCK4/F+U05lbVZ5/NUPMJfcLaQkZ941HfAS3OM1yMMg0YxX8g9VwrtN709Lkvs9LHZjt+s2Lj4N5uFR8iH3kaz3XHnNC1azJPm3SlfR9ARidaMVRx0sYa5bdr3aetZVtWYFmB3VeBnbvhzhcNNC2MsUD2hGAAxOtPLOCQh4I/lJV8c+BCTKOCwdPiP7HSelk0pHDC7QTQC3d5EYmYEcjgk+M2UNriK0C2GfH0IPxJLAIUCN36QgWicEJqN3zTBMFGLLqTQJDiJVZerBSP4XcQm2mQT7mjp+bc2Zm4a6DNnYNkWlEfOSZ/lrWTVn8uX1FFbeha2QuKA3ui0a5aCyUVPIAmf5ZV1w0hscy/qee88ekrmzCPAUjz9DOfaj4XPH/T/C+imP9x5VWmUvFVht9+DRlSwmmA9nmiyS4AYFA4+XXe13MpxyZTkDSN/dHW+CtBFknjJdjeFm2yTfBFTLFudu5XFZlVrjVJ8AIXpATWVeGxbscyWzeBJB51kkHbIkTjeqzQQ3+uPG1BKKft07JYHB6nrvshNpEPY8om2HHM5AVOuI4L/bvxRokbU/f/4Aief4y7u0L86NmzejTDo0+f0oaV4622aAeN8fFHKW84tIZHYJzThr2mSWH3viHPvNfxVdozeMQDN8E28CaKz60+hzfYT8M37/Hhmzfqn6EA/+OPzZA03pXFN25noMeyX4DsCbwpp12ErRykJEUcGCv0eBf/ddhM5o+rvohYj+Mr1NkuXYU7Qf4Q67WH8NgDbJwceelsd5KPpqCAcwcu06EYbsrLI8Ts1/Kvxl27vCuXz+b+8y891+3Hpg3vcH877nrnnfm8Ezc3xRYBCeBAGmt063XrHR+f8ezR01rWrRfipcsOgmJcfM799fg7jg8knqEOC8d0yCTeNPLpi38UUQPCRxDxgwGqcOzvvHEd9dzbPfbsadxBXh7pkuWv3b/aXYcakvb0kbN4tEtfc86HWXP/AAb5Jjx6gnc4P4MNKzbVRBjw6qiPsc2fsb6Ix/VoP1YGkh5zpA1AfhhyEz5c4v22T71wRnfDk9Xm7/Hfh7E7FXellTVgT3fH4bXuOPy9gDvw1GQAWMQpW8Cdw7z8N3vu88OR6w+sddccLHfH85senBuOlZC++I0WhnI6zi3SVS8dyjRgHTDddf7RP1kRvhDiB3EXPsf1WfpBvjWfsGf5VZxvvL7gNwto5xrocQ4ePXEeawXOd9jvjQNHuwUblK/Dhgw/DPwBNmweeeqU5hl59Ms72+/EY5m+8dDR7vfwnPtv4Y5HrgNuL2HTguvYMy+exs3T5bxVngyK8UVwSBEffOGxJpjPz2O8TmCTjXyGxCZx9J3LBsb7bKxb5N+KubKBQvH3Leo3QZI8FbmhdzPO02Ocg6gV2H2twJ819zc79s6HMdF+bewoiUKRHGhVnmNLfiTsoZiWf7VFHbQy5wtkX65gP9i97yBsYA04dMOantfOjfbznJBsjhOor0X19sIsxkw5NiOG9CY82aq0kCfL8sSdKNA6ABwItuaEnIynzGdeiexfX+3ehscevR2bx6/Bhz8PY/PxcaxvZcEo8VyHc+TH33Bt97a7DnaPYp58nh8Ic4nP8RCP8Cf8gVfDt44h462DCakBPXxU5fAxkGGHekFE7nwN5fl/mucryJIIdnnfRRqNonny5tpRyeNapPpj2MFLb/f+1xzqHkG9TuC84HDcg83XD959DT6YONQ9efTJ7hFsfGuTEDr34htXz2D9/sbjJyELQtgpsdN8xCM686G9fd1/cM+13b/6/DNanyhFMb72ncKGO22fR9x34ZtRb7z9YPe/fvKx7nG8vh85fr57w63ndD4zLU2V8Hex+XMT+iOYA//zp55QGIyPm+1H/SPeEf7E2DNkyIb7HqmEkutY/nJEOdq2PPGRuc/heg8eu/YNbKC/iOsSj6998xqIG+T34jrxi3hsG9fld2BMOFa//5Xnu6/gd35WsM6/FecCZb4AmXXIvB2b+O961cHud7/8XPdNfPuIcRzEGvr33nYY3yjY3z2Ab0y+iGeYX4NN94/hQ45VfMb/lYdP1GsnhY+Dwz+CjflnsInPbyP8Ba5VT5/dQv40qnlPG/YQOAsCEo5iCaJX+jwGg5R6kgQ+Z+7XZGQMdviBI2rH1+Vrb9nTHcf138kjmOWYfAorQhMwHrr11Gc4jMmNHdsHKjnQqjzmgHDOBTRPiehGnsWEBGyLcNmWFVhWYFdWYMduuHvN5YKptdurYQPNmyo/Nqy2AZ71te6j7+uesvx6laQR414xAWXHfcqkZl71NSJfV++kNw1tZPnSRdPFu/ECZcLy1X823MQyEastW5leTKOdRj+bJj5hr5Gf4LcG2v5Qv0RTXryLu3ghj2pM+p9tb1LeuSpQKBePrvYy/+F4tNWdrGcjfynH30Pm+T8RHAiV57hCSLo8eLxJN07IFrDaKNR6nMgN8qZRyLhg1ZqBDPXpXW9aQsO4L/Dn2x/am5RnYPEDvkDrdTT95ZiNG7b8eeLWC+h1eOo6vqg842mbbYA+11+ry37Srzho2j8G5JvsO7BpYDFDqmrjm4hbMPlG7G144/wzeI4yN8n2YXOUd4Zxs/LzeIzHp77ybHlNCnk+G57PXf7p993cffb+Z7vvPXKi++UP39q9ApvQx3DH1Gfuf677Gh5n81/8/F3d87jb7Pc+92T39QdfKl5TQLfhLqdf/OCt3V3YuP4k7mT9xN8+p7ubf+yt13f3vf3G7svffbH7t35zGzHfgTugfxw/nvl2PGaCd0Jz1eWG31e/fwR+X+geeWb4fPob8Cz7D917uHsP3rQfxnO18X4Id9Gfw4/IHlde3wVkSHPHwnEH/JHXX4MfpV3XZiF93v/A0e6eVxzCXbvXdn/8hWfwCIzhhjvDtwnifGP2oXuv734Mm468w5dvzJ7BYzf+8psvoBbP6S5uyuX2fjyH/6N4ZvxtGKN1vOE9j83JJ1841f3h55/uvooNoHPYfP1v/uFrulvBfw02H7B33v3Cj97SfRB+uCF6HJsDv/5vfiDbfFTHP/rI7d2XUOM/++Jz3a/8+K3dvbhLn49Cuf+BI3isy6OYL3gcCgrzAYz1B958ncZp3xruZkVQfJb2I3jz/ft/+SR+2PKEPuhxDXPM70Y9fg53Ad6IzUp+KMPn8T+Bux//DF95/6tvvagY/8U/fX23gTl3A+rJ9g8R18eQJ9tL2Dj457/5feHvha3/9Cfv7B55+kT3P/72g6K5qLybmj9e+3Pvv6W74+b17hB+LJjrxvGTZ/FDtqe6//fzT+pRJXUMgPBc4e8a/NJ9t2oe/9FfPaNY333P9Xj+/api5SYs5+/XmvnrXAnZ8jWi1qvqqPDUTbRW/yC+mfLhtx7u3oV5ejvmOD8Y4odn/IDi6xhb1usx3H3L9hqcZ7/2C6/ojsa51cZGGZ7Hv/ShW7UWfArn1id1B2aZg/wWzLted0jfiLlJ47KnewkfWn0Pm+Kfgtz3sPHCa1DHyE1xrg18vj7P0euwWc55SN0nnz/Z/QHmH79BM1inEcNrbzug57c/hvH+ATaBuCnHRrvvxlzmI484Rz/z1ee67z9+vNz1Konh4TlufuYWdbwdj5z56Dtv6N6IzSB9+Ibx5AcnT2Gz4+Oo15exJnC+ueyE78BmIB+39K0HWdPnup//wE1YS67TB5bfAO03/+RRfdjo3Pkh5s9ineMHbIew6XoO58QLqPuXcEfvn37paWy4xQdTfEmzoxyr8cSzbUK2PHcKZeSY9AcJWTTzadP0hFeakYBz47E8bF2DjfZ9uIN2Zd9ad4E/HuhGGRkqhFJ1vhfonfjOYqsM4EQRWBwZLWJNt7Icm327qNRKuMYmj5FxQOwp6sPjE7jrmh/gvh3z8vEjL9KAfHNtue2ale51N+/vHsfc4h3x5Vn1mM/24fypAbzNnx8slwlSbMpwHGQCAer6SYGai1c3ireqLsuM3L+M12Sk1b3EDxJDvppu7UWezrd4n4zTUTnnO3H+3Xb9RvdHuEbAMqu892Hdegmb/dfjXPkxvEb+zpdP44NL5Abn+3BTANc1l6zaA4+PJ+LGeWn0XYI+jLWGG7N83a5hgvWZ7x+VPF/zaJDfNMN+Z/c9fFh8FK9zbJ/+LmRgu/0NmGpHUjw411LvEoVpVai7Gdcbb+fvtTgBwE/Ah2NQyBD32HPHWTWH3MXOfc5NrZqlHCUY4yVQxcNob0IN7sZvt/zLzz5Z5lKEXmIoWXJ8TmBO/Pm3jiCNPd3t+BD8P3nPDd19GKuv4FqINH5wyQ9sPvHtI5hDmPuQ+UeQ+eibrseG+xPdGvg/gjq8B9eMf/aNF/FomGMdPv/ocK9GdxgfFB+Hfdai1AHnFwZPzzaHbTZefz3wzGlt5L8Wjzv8Nn7XQzVVoJSgnJOc7FZWyr/Q0piFL1pz/i0kr/jKsMXZT812DRUm/CoWjDM23lfww9EHMXArq6e7Y3iu+zl+mwONKoyhqgZe005uKlpUS9e4IakZb7pmGVbZSihml8dlBZYV2D0V2LEb7nkhzHhZ3DFAsXAJ4JDXsYH8nLFs74Dp7fgFJCCNetWGzfYu5oYNgYjRZloB2/IrQBvnmLxlnC/hMCxJgFTdF0IjNM+3tKm5g3J3ooiqHTOmw00Nl3KZ/3L8ffotPv99wu72ua/Kbd+hPSk9QKnMdMbT3C3jl3rd51LndcX+NwvPYvP1+3hkw72vubb7yNtv6L6GDeAvfAdf181tJH++ufrp99zU/cKHbuluxg8cPvTUye4x3LF2EzYc3/fGa7vX3bUfG60b3b/++GM1Nr75vQ1vtt+KO6OO4I61D7/1Bv2YJct48vRq98Dj+7uv42v5fJzJ3di8eAwb0nXDPeLhOnkLNuw++q4byt1qsRnHzf87sbFxL97MPYs7W3PjD2b+4gdv6d75+uu0McI7pc9j0eXG3evwpvwA3uT/3ueewh32RY/PrP/5D9yizWKO4yN81As2il+BDcS7b78Rm4H7u//ns090f403nx5nQ/rNeB77fXhmJ+9k553mf4uvRPOHMb+EN94/iefnvwp3+PGu3kfwbQLeAT7REAef+f5LeHY168ofk3weNbwd+N3I4Q34O4TNrD/8qyehr7faMvF+PCLgn/zUndic3+i+8yi+3o1NTP4oKjfJuSlLGu+25yYof8yVPtiuwxvgjdUNhc+7pfWxMGLg3bqsJx87xEd+vA935/Nue47LydMHtQFyAZsoP/W+G7u/f9/t3U344IKbq0/hjmOEpw39u3En3Gvu3Nf9+v/1w+5xjPGgXvD9Kz9+mzYruYHMH5J9Anc70s7dd9yAeXUQd8U9oG8D3AL+ITx7Vpsq0OPGLr8xwPbMiyUP4jdzzmFeXHMgbfSBzg8JPvKOG7pfxsY5P7zh4wpYHz4j/M3I8Z5XXQOf+7t/++nHu89/nRtpaDBLy/xwgnPtecylO/Dm/z6cO7wD+hlstL8Sd1e+HnHegTv//6ff/Tv9mKsv8ngqERckjpbz70duKFMkQaMAAiA8gA3wX8C8/nl8MHEQdWDszyKew7iT+I141i3n6c24C/s3/ugRfJvjrK77eMftPYjtcZyrdcM9jHMMb0de3Izm5gfvXFegoB/GOfnT77sJG+g3dXz+Mn/P4Qk8H/3VyPW1d9yoOv07PI7qC9hQdj78MICb/BxHfpPmLpyfr8TGDv0cwGNf+GGKZZ3fOtaV196+T98C+ezXnut+gPnpxpxfj7lzDeb+wzgnv4ONnuO4U36Rxo3zX/zwLd29r74G83YvNtlxJy3WglfdhjHDIy1ejw2h38Z4f/Jvn9cmvAYbg8Ufs30zNui5cX4Xcn431hKON/dD+a2aFX4CgPtmmc+H8UHdL/3Yrd3dyP0JbLQ+hlgPYlfpza/CYxTw4Q4fl/Mv/7+H9cFHm/+sXPLYSw6+TZuld9E8TlL4qJPVOCHJMYkNM60I4BzDRt01eITMGjZA966v4a728sO2oVrMoxMmgQCT30Kh7fJ+RRZrOJbXh/aQqR/aS8xc6IpXoOKjJG448KaeccLChywQhlBb6gzsgc7Z9xzWqEexvr0Fc/MT+ADpFDfK8P9anCd8bMpL+FHs7+D1kXf8Mh/9Qe8w1qMfxRryJn2bo+t+iHPyc3iE0qM4r/htsfdivrwNj6zBk3d0d/df4rX5aXwTg88cf9+rD+CO4sL7Ju78/jx4T4F3C15/34Vz/82Ye7yb+Hms7V/Ah9hfxUb6CfwuywGcX+/AHH837mhmfPymCz9Qv//RY93fPHgcMe7H+b3a/eUDL+mxIffhA7a9GDM+hoWPFOHG6EPY9PxzXCM8gzvCmSfvUL4Pj0l7M84LbozzmzX6xlzY5EYpG0RVW9aE58zj2FSsm9rgcc352qNHuvdi7f2bh17qvvtkucudelIGog/00H0ncnz3Kw/o2oMbwd/A5utnsZnOO9g/gg8f78NjaA7hw9hfu+8Wvb/613/9TPcsPmD/0N2HlO/HsU7xrvP7sB7wQ+x/9sGb8WiTc91v/tWzuNP+kOL6OHLkpjg/TKEc68bXmyexxv7xN1/EXfhncCf9hnzdhtcnvo97CK9VfFzNC3ht5Tz6OdwEQHvcsP4vf+I20f73zz+lDxWY75/AjmfrB+DjXViDOC+O4gO5+/FB5mcwnzBsar/8I4e7x+B7H+LlGHPt+SrWxz/DdQjrwg8f3oj19aNvwk0C+LbTEYz9H2Nj+zu8uxyNc97znX3i/OyLd6u/hE8+voV55LlJvhprDoR//F0c3mHOeHk99DTGn68L5HGMGANfMjQv0D+Jmy8eeu509zreGADeftTgw6j5E7jO4qOVjmNznnpcOZ+ELX5IwOvKt+La8YM4L/ia9ihu3uBjhx7EByL8FiMfU4Nh7F6Na5VvPnESOdC3KwhDCR+cq+CM5W8aNRkLLRHWFp1JW6xfkrWS5WGAqCMzbjH5Qcf8su7hW4C4Rtx3PdZNvHYewyNmTrNGLDAEBRmY8apM4ja20WBh/1L528bQl6aWFVhW4NJUYEduuHOt8kWB0+Y65YWWiHEv2ISSwYG4FlQqGw8+SWzT7BUujnx104UrDaAZJ0QjmzRBEkAuNHaiFdHSCT3ZISX0+0RMK+IyKDQbCZ5JAf0JvmDolIvhEFDsYDgGymRcOumwI3N30ow9Yl3mr0Isx7+cq9sy/5dzf7A21PUtLQ9jqJYzMAjZtOSUYSmE9mjBgAQ8nU3mGwheIxOyCQeTkC2v++pD2UPHvt48gUbIFkvFwAed2Z99W04ME4uJqUc+buO3P/2kNp95h/uv/fwrcTfn892f4mvAD/EOopHGu5dfjQ2qf4A3kNz0+z//7LHuy3gDxTdYfATI2/DG8Z/+9B26m/XLeMN4P96813gRFzfV3ok3Xryr9HdxF/Bf49nrK3hTfxLP/HgBb7x4hynvfOemIX9A8ijuomVjSgexGfAGbBheexA/4vrkEW0a1jpAgDI8iIYDN2A/+JbD3ftxR/KDTxzveDfy92MTj5uRP4ENV76x413UrDf9/Sju7CadcvwR2R/ijR3vJOfjRn4Wm47cxP7QvTfoDmhuxtNnjYH+o1V6MN+AO9n5Q7TP4o503bmLN9UP4bml/LCCj5l5B+4W+7I2DZAvdKgmG6F/Dd5EvxubCX+NH5r7BMbnCWzuHkL9f+Ujt3XvwXOtf+m+m7sv4s7zHyJPvvln+zl8cMAN7t/+9BPdp3FHMO9I5jcNbsG3BFgbPQ4Esv/L7z+sjeb/+h+8ChueB7s/+cKz3efwjHmOEd9o10enFLP64GADvrkp+id/84y+KcHH9ZzBfOJc5jz4Du5g+1ffeF7PTz+FjRDercnHB/1Xv/wqzLdD3cfwoclvfeKJooNEmSs3q//+j92mzfPfwR13n4q79jk+9+DRDf8x7mI/jM0ojtW/+K0f4hnJXffr/+R12JBfx1x6Snf68/zlppfPf9pl4waFaezfhWcv/+rH/n/23gTqs6M67HytrSV1q1dtre6W0IIktKEdJCQkEBIChJCxwRjbmGBPHGcyThwbjp2ZnMxJTuIkYydxjs14IY7HEGzAIIQAgTa07xva126p933fu6We3+9W3fe9/+v/190C7CNbX3V//6pXdevWvVX16lXdunXrqLD/7umA6zBPohBAzdTDEDz/0vtmNKewMfHzCDiemLuxWcdiv21o8rvJ48kEzaWo4X0ngpZNCNcUwP/a1bMQrk6IkwLP/PXcNlv33Zcu5Xw555OmFtAgPCa9ARsABSa6BJFudrhBdvfTqzFHpNmc12hX3sFjJzSfgrczEYSde/JkzBetjAuFH+J9/MQs+ELg5sbPat63xH0IwvgTEfhMmsi7xWkFBfKWY385GeHfT7G5Zn/58xsWNU9gzsWx43A2M3wnLkCL8d1nbOOdYOMNjXpxlh822ahnzQL5rnzhuwt4rzaHEMv+q5NH28yyvEPAzTYFci8icFqKwDrShePPdnHjaikCmA0ItV4l0bzhBEhmalTXm4ow8hpOxryD+ngGgd637l0e754FTID3j7jJdupk+thRpG/iZAM2hRNBLcPNpvGc1rj3mdXxjngvAI9Bi3TK58+wYXQyffXrdywtlyFjC3s/pElvYQPkVz80s7mEseUxxrg7nlyDQIX3BdxBdof+DHaLNy77R6anH3D5EICZc3S/Dx5tQGRbn/2sibf6/fz9796+bDJMVtiuVjtS49fqFzHRiD7D6fcjrBff9Vr90R4RV2nLcKaLx3Di6/tuHNqmsYHYwimAL67vJ67ET2tFXn3/hF+LoPYZvhEnn3lgmDJRuC38NASnb2Vcf2LhFky0CF2c5avJ/Z4T2dAj/UH6omY61Mi+5oz9mi8ynqoJ/LYjDm4eZVNJMx+OSQpURXwWfevkXpqnbsSv4FdB86PYxNZ0ina1L+R7vHEbQnXeJ81+nM9G4jwEwwqgzz9mYvTfZYwDWxFozuL9moYQ9RHy62bxzTuVDYF18Pgs35WVG/dF0D2hWcc4d/sLG5v1+O/j1MkxbKppbkQ6rkDg68ZA4mzfIfBJ49FsRCpQ3gJ9mVbqZhwbDhubExUag3P+6hVRblZcwp6PPfwP8Y22zp9Zsr6ZzibAexCwH8Q34nsImOcxZizg71jGYc2kuKmgSSdt3R+PoHYrHWqf5/dp5jGGzJ++jTY4KOyRr+Yb5UbBCcBsCZiyMXPJCZO54PWQ5kU2AB7F5MkszIadwcaEtslPp34Xrd0RWt5+Tz/EqS6GrubLfD+ldy5j4VsY02aj0W/967bwbZLHNdSpfPt3Kd/+D8PTPXM3cHErG+mMIz7vT30qlNedQF85l/ZauHZr8xhzkyP55n2QeyoWI4S3z3kS4OfOm047baVtVjVTeO/cQM96G9b3HZe8X8D+sgnC7belLQbfoyCg/ri3aBvOoHzNySQPXRjDmqacyBiwDmG+MPtD32w2WW9kvudphnSGrPdxEDqbU2aX0/YK019etb6ZwODqN04nH27mbCTvdDZdM66kFrq79Ccf6Q/jXy6TfvOO1NUIPsvxTS+C/fLOl3zmzNJH6qtLQ+IrOPwtLmlKP4gwyQ1J7LofgL/PDL4ry+GZOVsK27PE9ANbPrTIShmj/fbBX8+477dqzI3VwFgNvPlq4A0pcM9m6I593XCm62e8fvzxE4N1TchwdwDv58s0s/DNqo7YCJuaH4KcYlaQjtcuaNr8BhKzoTLxSAzx6WHkzU9PrBgssI7G/QFc/OkSa6FMMsFq1iivC1XC3QVqpnb9QUpNAXOUV0oo5SXl3Zwl/HfBe9ZHpS7Ie738T2AyaX07WevW55uF/xBK7Np8bV1Gk0f6P8z23x3/I9Xyd8e7GooK9RTwvLab9/4n0fd3x3t5v7MGCv/IP+IdGekTmT6634XN9yv9yNUFGIKmm5yT7PQF74YTNn3HbfnI8dswa8R2REy4rj/ANwmRlgAW2A37PIpTWKiW9R9et6D59BUzQiNVodFZaHAqFPo+grq5LFq7+LTX/iFMcKgpraDxew+tDI1ni5CuNQgmT0ZgoGDpckxI/FCBe8cpN1BQfyOL0q/fsSw0vYtAoQA9/tKG5mouMjsCYd7JCAa9DFUnS5PQYn47WnebWaw+zQJ/zQYWIySY1m2vDCsk1yyMNlMVqt72w9UIRctiby4CtblsKijIWMECXfc2tFjfida2Gtyaq7kH8yUKm3ULWTxLt6ZczjhuIuYwJoQQsVvVo4XNfw4LSetMLWDt1Sss3IG2lhdDqoHtZaqHTlreLEYYki74qg9q4t2C5u21dy5rXqBNFEpal+u/u6PVJH4nJlwUeMqj9rPfgua8+TRdYzumeaD5anIjSFVoahlzMM2hU0PQutO8xrOcNohj3pEy+DMFPu7FJMCXblrczEcr3w1DtVldOIvvFgXQCBTlU7vXxunmoxl9N/HXYLbkFIQHjg/WbrbXTxE/HaHRE5hD+QpmgdJuu3nVqlarWf7E9yyLfftb2u/2YtSnoXl3LukQ5hoEyG6AxMYAJkGWVLzinIu2n2ZlfveXT2TDYkJz2dlTm2/cyeoX18VxIOOgmt3XsnEUtJI4j/p4y5HjOVkwqzkHQYobDW7YdPP6FH/8WJ7898e5hOnnC3gibZvvoLlpHVp2mCgg3nT77NknbGhO40SFJzbE5XtpX7sawbKCa4XHd9EWpum0rX4mJpc0IfQ0WrFrgTfN8cBTGG56+A7djKko3yedQnNNZczmnfAC4JOPXhfvSZd2BVEKwW7gclP770bqNYSH5M9xLse+4xDuaY5lHoL7l7gkMdtWfPbn6fQ7tWhXbNgGj3UGmgxIUDfsc8ddwimEUxAuebLka4w7D/Eeantdpxb1au41cEPI0x+295dv5Wh/5TPRavP9Qcajv2KjyE0zzVlEv699/EpM6JyAYP1JBGffRXC6gD6bvPlen4Dm8U+zoXQFp4Me4JSLAvvs+20/qDRnmT4a9i/b3jgjAiZ+IqZG1PBeeANZ60PSE9m7AEPwdZPzG6d/MPU4cQqnTw4+AL3/cn+DxNtiuZ4QXYZzhi6+Lo+JP33zdMP959IjRtYmffzSJv6ktWDrlph5jRspK8r0h35S6ke4AqPp/0X075WYDFJDWeGn78pxCEjdrHqYOwYUpge+WrmHISQ+g2/kXWywqk3u+6A5jo9g9uwkhOnT+c7ZJ59FO3khuD2NsQOpm9/JTFNz2TTvz3i1SuTmIERewMabQknnZwoo34tg/wjG1H0xIT6bb6rv3IPcF7IEQfF48p6E8HcV31HvJwF9CM2lNeqKCOm484UNzZN8I+RZYfBbpmHPe/xm8oxr3oYJqGf5lj4ybxNa9A2XxI4P4bc44x6J4Hyk7aex2bAWQb30ZX+oIGxe7GhuenZ984lzpsfmhRsOOqs+qh9hrxe7KmS+DZpWsJml9vgENhkuYqy7k/FtLht7sybv17yTb/T9vIea/FGYbH7reZ8ot2le4hs4Y+n+zcV8d+9lc3HD1p3NNurR8XpfgAt801zJBsJ8tLK/jTDfy0InLMLsB/UEyuZ25iqOw/652XA846AnGb7E3Mbe8SxC+tlTt6C1P6G5G9rsj26EqM2t4oL8K1DWrvnTzEVufk7NbzdNuROHjQ8F+N9nDmKbSbt97ZuPrQkt8skoH2gf/lTq/zE2MdEbaI7GJv0NjOk+H7QvG5/uglUX7UlYXwe6ZjamnmYgBP+Le5cHv/n+mC7/usgH7NFsHPwOc0T5dO7wCN/f79fNgAKphvq+bDAc0Hi66XRoO3rKgXExrP1qMnGO3UvjLouRcSDffTufF/aqNf/i8jXNk4z/IWyHh6TZzRLHzKl8q6QvabT8pL34u44tff5LblupYCnvs2Hbpbj0Y9TgIS+2jVzQG99sHhJO37/Eqq+TJvkcjbZuHraDfAkxMTOuOeRwfOZQmzQxYycoyKKM8lOiBsI1andexRQgOd6nXyJ3l3ssbawGxmrgzVYDnU/JG4t1B7P446f1Dff/hEsYwt1BOsKkpd/CdeBFzv/6Y6C4iCOo758T/vQNO/Vo/UgpcSW3sOUzoV/+Spw4/JOqEb8LW9Jz4I5yARzJNxI2zg9gpukPc/mh1R/2Z56EMZx4Eu8w3p2ETOIY5AQ0pZx0jIgDzN/lp/A5UgeWMMJ7NzxaeeaQhnRJa/JifMYlTNc3zcnZ/3bhYc0FLASdDGbezKfvsUePiAqrG42en0TbH8Vi6h8jrPhXaLH+CkcxrYdDmCjNYJLbr29peT38OzGbiBDjbDTqXCicj6aex2S7PHfDgd+f6rKq0/c47iS0VnXS8ZPgv+C2n4z0BeP8+3H5B0XrEqcXr01ngqm2SJf3TNdPl2H9Pi0/Du9ncMzzlxCCHsXkXL4vQTBzDQLVQ9E0Tjr65UmTcemkXZc8ZDgih/z04TNf+v38naIKTUTsMuYaR8Z2PO2GE74bZ7j/18XRDSdcN85w/6+H354ECLVa/oSPuMzXgxdY+CQsw/rxx0/rG+7/dfBZlwrYbkG4/O++NAdtZYWKO0O7XBvav/Uzx2JKYnoRGlb8BzDYnI8Q24XP3Qhd17EIzfoUn5rAP8SusYurt3aP0UsUTljNhHyDo9VeuqgL4TMLCo+Ya9v8BTS4tK96FpprZos6oVKms9jXHITmVB5BYKbAK9BW3IFM+JpHrV1tSSu8U0tZAVqmbUMYofBWrVztRFvGMdXshYL4ZxDoh0Cs4lPT+2U00jWdo2kV/xJX+LXMNo5A1Au+duNP4Qi8R9IfRct4FRqFwtnOD7/AQh4BgsL40OoHJvMJk07TLrc8srp5Hk05NclF4Ps1B+Hwc2ioKZw8DSGqmubmfxXhx1oEEsK8GzvfXlyqM8163ohQnrX/CA/EpzNoW+p3/zJdG+l/efOiEC4rZBfWDQDLEl5t64UIPhToR5zx/LnBMwfhjOVafwqQhM++fy4Cat1N2IdXWG9a1AW+R/4VqCs4TqJMTxf0EtHmMdwFALBNI6yNfuvh5kdWhNmPpF1/O9Kg56nTR9l0csPibLQcu3ktU9yL4fFraDJrMsd8/insfvTFssmk5vQkhGvBA2n8b/kxHO959SNsZLoh8CIIEH5cgKsBvoRj+/JhvOVYD+vR/naDSIGfQmLj7R9lU2JDnCDQHnrQBbxl+26dimDIfvbgi7xb5BGnJp68q8HTJ24W2Q7Jjxs4boQsRHjliRFNE5nH9EJo2ZS9jzsGbntiDZqtCNpIsh/41+Xfd8PTGJrr8f1XoJ30ic7THAcgWDPPJvjzfbSMLKqFNW7In+ZkQmAOD88jLNIUReTlx3HEjSPb2358Bia2PIkT6ZSXzs0C74eQNumXhOj3AFim42JowMOv9zHE+0W8aQr3H2Nc9J1wXLRtiA5+su3TH+BF3BIgnup3w8bFX00fxvswfANx3byJr+93YbrhhCNOZiYdhrB9GgLjgxHuImzXuSdvsoH0u2HjSvyIX5iqCQnQ87t5Svj14q+EBYHWvuVVP8IRU4gy2kL0EzSSubia/qgAXK3qGdiqn4oG7smc1nmB8UFBfGFOD2Euc/hpfNvUEH4r35urGZvVZj6VPuGpGed6C+g7zqk/csaU0HbfD8meJq8U8mbah0k7E233/fbhBBLvtu25Djq0P65pEW2he9ml5kUUXNpX/c5q2kuBqXdt6JB9xyWphUYYK9GRZtxKxtuX+V6rka1AfDnjgxdGSyuvP3hfizm7a5Pt2D8BddATF6+CIPuZlQZ4mJNyY9e82QcM6vQfQnCvaZbLT57UTOQdbB2JUxAyH8kYo/mT5dw+64kbaXoSjei4kJm5vuMiUVGuduCLdntBHuXUdvQS7dwQ2MTmXVyI/lqnYQGeBj7NmSn8Xcacw3fY+lB733pewnf7UL6rmo25jPXKYYy1jlMyYlkqpGTbWIa0RP/KPoY/lW+EQu+H4XsN31XzaAJMczGHUfY0vh+BDISL122lbtgIZOxaCZMrw8RQ+b5sYvPjacwDXoXw/ipO9U05eB++8XWMsxIrTYlLgf95bBAtYjPhFb7X4ZKuCl/i+CWvpxwe5Pvr5qlmjdS+tx7k0z8e2djZr/kF7q64mo2CQ/lufIPN2fvYvDXd/qfb10Uq5cRj9e0jpvuurGLO8mFM8VxKfU5kjR4m8gTmz+/cFvq6a93coI4kf+xf8WAb1nDtcxEvikg34B9w6QNXCDKvacUr6fXZJOMFTTDDCdoGiKth/RIcoSd4j8gSV0HbPImQLZxmHC/rwXwPHVM9IWBawFffcJYRvvH9vy5MN5xw3TjD/T/hKgzemBurgbEaeBPWwBtaw932cJByXNYf6jKh+r3H0DbwI6QQUudAalhfF7gzE8+d4EiYSD8OfpwiPcIM9Prx5eBDV+N686woIxnID4xI+vgy7kgEBh/gQ3seggUJ9Yjiaj6ealw8hEbFMy5SiAtcEkO5QVPFmXxlmfr8j8nddiebAES2Cl8yF3pKQiE5cJbgADxzRI4qTmkuZiLqhFjnZONaNAaeRnsD0sKpxbgFDZF4lsYotKQZHmgD0nfXRklL+ubtwmdYP5wMG9av3tlowpyJpucNz6xhMlnis668jMcjnB5Z1E6qi8gfIii4DnMA2hFUi2SQ3vKRV2tFV8ovk/GCubZJPgDW5//XsIHqovIGhG0uCsTx8+dOb05G0+Jz186Ldk/6kq30d8e/wpfjDj2gEf84dkWWo3F2uJo5VMYXEQQ+yIS0X//WU5c+yfYY5QUIni7huP+hTAzVjFNwNofFz7eeWB32APeaf/Dtru/7XsX7Y8GEB96NEmVKNKm09uHLuwcOYFyA0zpxBDbry7xqRzkBfYx2/Rbtah8wPcsSpqXRsBE4/XjvbWoeQsMiaPCnlKkdx1hj1EyZ1/y6wEuki8O3Iwy5bw4X46FwrC3FS7hA8WkWIssJu/gwb7e8xJX+7to+Cqt0SptOz3qpj3vV9lmWfSLDlpv9RryF0OrnYxc+4/B1mVe/dZ2w9PnY0lnDHZA2WwQyofq9x3hfc1wQvl9+lEemtrwaHpU+ABNHW34giaeoY+15P4a2nRdZfhUB4hVomF31zkObU93wmjo7jrxfd8/yWFRN5Kj8YYw3LgwvB+6dmJOQh6TH+j4c4ZsLMAVcXraoxrUw/tlXVnKhocLKjJMSwzq1de/GZraapqcjXNcUxGoWll4+eBpa0fpPaZcW7TKdvGXeiKhxCkqnMH4cSPkrGOeXY8oliBS48m8wHvlRUD0VePGrGf7zmJZwgd0Bj2+RdqS9IHYS3xDzKAhJ3ruwSYv+2bwrmhpRw1thopscOuEXLEebHOH+bIQkmqu5j0vH1m8u5ny6bRoLcb6nCk7b8kBgfc7huP/5mMpQWKlAR7wKV76KJu9vfJRLImknbY6r4X/zIyvDVnxqo8c7KzFDnOXn+2OyeHUKvV9G6NG+9yV6oK6M8pJWbfYrjFXIpKBGLWY3iP1eiT/+gLWtpmArW/cMWqEy2S8/mk2aAqqk12AQF/QlkSQE7S0AAdPI7OaGwmG/l0+yEZNZAn8BCW3CZ5m3XIjwQlM30qJLeg1vQuVQu+mWoxPEOvHSVJ3fGftJe4FnFpS4AirzmaFG4Dn27g3/iqQmUMapmHqYHvW8fygUuHnjO2gfTbxeaKypIPvKSQhbZnIHwEIEzRP5Tp7B+6bJJk9DhBko8PpN1p6/F9PuhxDoKjZdLz1zehApqbKhNqYCZH3tq7vRFhstAaVt/9fYpNrWrEFQl+zXpPbZ+ON4r06GJjXQn6P93YSS7qx3Bf2x0QSswjX7uS7Ty0P8xk+0PYj1bQPbW8HjS4xxmqOxzG7fd8x9GaGpG3GzDx8/gF9Y3VoEQpqacaMh8BNXqKAeEAJ5KgflxKjfY+nn4uw67144CIUCv/XOMyUi593i+7sc9yWty798RFwluN/3IrrDzy7w4uNvP/jbj76gsaIWvA0A0Al78sN3JE+A7FKGaRCS87UMpwm+mNOY3rbCIP62rFpm5Jeu2mmi7C7+Hj1JW5SfdPd8UbmR9BRzIe2ua5d9AdrjXhr5HebIriPaLAR8pxR4uxZazDdJm9ema5/7h2h0v6SQHuHuYjbxtGf+0TO13T2xuR6TVS+xGX0f45Vp5/Et/Cga8YuAuZ7NrDlssJ3D2usK3m215eei7R6bocFfEVauwjyFShO/hsKMttXHMzb81cOrYz4XY3nQqpDcP+nGxnsV5vusA3W0rI/aF1fb/B1s1J2IRn/MY+nWX36o4Mw8bQWQR5pUIokyeI62FxnAbnxJ19dRAPiXlx3VvIP5h/N5k6XPk5UKimPjjsKMs+01BSZQaI2Tnq6ijcdocyL0g1diTdfpW3ZpZ7n2XxnbnJUvo53adqyZxPOZCw4Ne/kPMB/ZgHB7O5Nzh6UAqXDi1/Xjkn9PCJlHm+vSkM4NcTnRhj5W8QODptISxkMNW1ngxaY12ayDz9+BOaJjDmouoG+8n3Xh1x7hVB/zOp3l5fvisxeOv5NTAdc/vjrGvEj3fas0ZN+XItvVE0+3YjrwIL7b9j+18u/idIaXl0qT2RawUfJHty0LePv3JuZP+jpNL7kZcgTzOWN2efehT5vvf4ZpuLOh/yJOKFzC6YNrMYX3MGsf6ZPXA1i6Eyw1QqHRZhZQijE0Eu7EteWZGRf8ES5tLs7B+sm62gU/2du66uOKFgv0Q2lIGgfK6tCY6V3aXL86prqhJVKLjNCQfIUv6ZO/Dh0la0SY7ccZ9yvWMW+sBsZq4E1UA29Ygbsfc50Ddk4IfPYTHoN4HVUzrD8svaKJwTMAxNEdZMlXJgZOXspHMeHS7w/MmV9fVP30ElET8AIeoIQPvDWvYQduP8b6LrgOZ7dfAdzD7IQbPx3hzAksXs6adWhzN8K6Gzkep7Au84gjw9ITLgP4fpw/c+Hh2BTcEPb92gt4SAvaydDlqWLYxRPmvWh0eRzxCSYITy5cxeKrXCB0JLvyzy1DW4OJ5Uy0t3/90iOb65iEuEmgdoIfrjoHKeQlfT4RjseMq3UVxJlMvPmTxj585s3sBVnBW9GjPTGJY3jbsLvYEWyS+EE2N65Gy2UFC9RbsN27hsm0mhLa5FOT4hsIVxQXSbt1pctw8mN8xgWAERJTM0Qa4YRXs+A4tHK+ghmJO5jIlWORTXM/7e3Gikf+gtea//Xwr4BMflyM/u73F8URT7U0fhtburbd/dhVFW2X3gwnfV4U9bPnTmveiaDuedr5PjTK1nOxmnYUvWjq/7j0iOaL968M25jy28cXER3+DcqDfrhOuNv3I11kpo/Cex/ePBnnZUEf41KkA+iT1yMQ8QIsnTDao/SSoSVM+vMCpUiLQg0B1wmXmJHfaANhOnBd+EyPHJUH66GFr+FQTKk41Cj6AALXU486EFuLCFMQxuhSQB/1WGEjIRILzkBsWjeuhvUG0kced2mrfttH3vrjuJgux+AclyN+JLngJbI2W9u/sk/1x/HEm34ffx/+b2vcT4oLr+VbIE3970qfvqB7FP7Xb96OMGp78yX63IOYPPjcx98SQqRruJzxxodXhTanGl+Oab6nZzE2eQFp33n8eSN9QuGUttmlSjqz37n4kQT/Soq1X4hah23ZJ7ERvRazEdMo63QWhbdhokSN97PReHfh9yhCQTWdRvKTu2SvWFjUI9WN4/dgVgCh0L/tAxV2pNRiH97LDeVNwZk2rl0YdZ11q7DYC1aXc+FiCCMskY6f1EhI+dKbs4TPY/NP2+NebOkFm2cigI9UslqeAmCLOhVhzZF8g+YvVwu8lK0XofR50tpqod0UBBDUtYtebdDHoBLYm7CxvhXef/6yGXH9JZn+AABAAElEQVRZ5se4zNGLLzUl8sWbF3LBLJrZgaFmiIIoD1xZV9l/KkR41ougmZaw2fddGP8sNv7ff/Z0TMSwCcDYriDShaTjfCssLZzxu5PN1f3ie2IBCl0T52ATdOoZuEKFOQhXwFLj1k6hLwL+QHBsn+AfjjAsogivcCPGRJx1bU59L9PUZJHPannbToO0kFCytbQm/9l2QJR8FdD0Ln0Z1heV9Z6uvCPEj0SJrUIW/jz19Mn3HdVc4gkGhLlhMoEuoJDIhXq+Z1mXG1FnfZ4Nn4UI7jTP4gkSzZ544ezZKCKoxf4oG1lqjlrC/nyXxCvvbkSd4/s+SFCkqbW4HGFLeSfqeADdwZM+0qEIx69cFPq7/B/PZanH8T3xFMOLCC/dMOo6h5E1aLUq7J7KxoyCl9J3S90VrInRMkvYCvR0h+OVbg2bVm5eZS5LkRqL87ROvEdoBdtf5TVpNW/2e8OZlvXhuGg/170NBYkTqwZxRNSfEI5B/yurFPrXExy1Tixfl34/3G/7Qn/2hz73u9JXkMdv/Ehp993v9n0Bsi93+Y+M9afPv3D2+9WL0M6ezljEvsyOcWjf0hsHW7KLpdTpYMzIU/tO10op7WSbFGd6xo3k2n0oce4eagS/oWF5unGSp030OVwoehFj+xw2sRZha1vzJtoWB0MgNI8bOtpltw8u4ELpRzFBk048eXLiJd5L534vr5zQvId380Q2/ebw3m4l3xxPlZD2yqoJzXtrmsJ7L0vVJMm3EMArCH8rJk6OiG/LTpRj9kUxZ38uSN3UKCB2zrkcwb7zdsvsuxH+6GkQ1n0u7OwMO/XHcB+Igt01zLP9Mi1mnbKcuvDbqOtj1n67lzeHYFqGhzjr8WHmAO/hu1m+FduindXodlx2nfZDxohs+5mM59H3eH+94NWXSA38eDsGyuiXx3M/qtIjv5rF8T3TNr5z3pE6wNQW34SLGA+/wEm9x9gosRiF5yewPvJBtElf0jJSzaVQ8a2AJ/2jqUcv1013DJvntvUK2mik3MG+H7CWFX8Nl+SirPDijuZx+tTPsp64kjspfsCJunSJxzo9g76i3ff7uCx3mEvY8CHXscI+u51x+BHWxu876RAujJ0YAnfzQ0KcwJDeeOYn+I8n52CvsWG0uTkHs33fZv6xHgF8lmFf8NulcH4J3/6bkRM8x9zxak5+XIDg3bW4uDzN4RovTidRYNZvLWKPXpa3R0AAEjb9fp6BeJnXVd+nLu+R1vsZyD8kDelRsx99fQtztHWreJ94b4rL+V/pY1lSjtP9cTnyVPIMS9ePM+4HvrGfsRoYq4E3VQ28MQXuDmx1tI0BldEthsVunM2Uo7G+rqaHX2J2DyJeB/fEX/MEKj9ErJBMF23EVT+8mhYwRBQ8BX5YhvoNaTF0SRd/lpEfm8UII+7BBus6JmAuWjwi+X4E3RcgCF7JYucmPqbibPN1cHRxW6D5pyC0P7hOWvs8JZ+x6hNPh3fz67Kc07ANuoqJ7m0Ip19ZyaQA3NoIdKIWl8cB65rM43IHslj1wxXlJQLS+/Tlhys/hW1hnTzd+svo9Lv0Ge7j1zbh21iI3oZtPy8lzMWddhSvOn1yaBT86d3LOe7nEU3siYLjB5gosL7KxL2UlOVZX/FBdgWNy3Di3RP9k8YjLCGrxyqzzsTkhNNjl107c1EAP3vLv5NjtW80t+BiwnxbtzO5YgKtZlq/7cXf5cdJ7Yls7lzEcfC75qxlEcClf0wQxWM7e8GPmj1Xoy3+RD1tsTf8Jx9RHj/WZbZT1mv4Aw8l197yLlYnki6C5CMrTZRLeJ/UgpLWtp0KeisgQ1E/7ftQY7sktWk1j/Vp/m69jtr+FVHkIZ8XIb3E4uCkww9q7joQbcSNCdAruKWu1JuPSVM/nHWaHAmXcV3YzN9t+0iHLuNaF/wVHNZnJJF5KF6yCR4F4rXhtjAjS7qjal3KEYEjfqc7JxU2w+EPSW+ZSlIr3syfPA9NDjrJoB8FU0DGWZaZKt9BkKA1Tk83UFzkJVK/Jrpp4pHmp9is8lLTf3r10SEQ9mLPlxaiyVW1s9Vy/vf/68VmLlqhw5xkuIDif6EpiOtBDhBTyHdRqiD4cTZovST0XBa1d6LlpEDrFLT5NFXyEBeHJv9lg0tE1dXB2KPuWzV6ilPLdzxjiN3Uekjo3CDSdzxTW113B5eBfuX2JWFeI1vbnKb66x6D9RDvI5HZ5mIuOKsP/CxM2mhHW83WY9Ccn8HmX/QvC6rOzV9ptK3ejumLFzAbExq+pEvviAuuoz4L3wZ3grsIRdfGOAF07QPycz8no57mYr5T0Hi+AlvcXgz5QYTu0xBw/95XXw5t9aBnsKBSZGFYtoKQlm55jshSflZqxIHnFy47svn4JTPCxNn19y6NS3U1H+TpnAu4wPZXPjiry1Lg9lSZxehi4yPKKPxnfNZz991qM0XOzFRy+Fq26fLHs57ag+kmYF5u55qSZmLy6Ds+kQ1fn9ew+aNfeHbMzNzC14fIW8aZNk4wO7Qgtfzwje/G1cc2rYInvVFCxS+MdKjl/Zn3z+TS0sNCO/Irty1iowrb6/SBQ5gzXXnuYc0VnDyzDjrDE0JxhFkIYa4877DmHDQIb8AO/OEIsNSIn79sa/Mg/SVp83uucEPn5tkfXPtKCOuDnogd+ZHNjWppZn2MJBV8PmdG60LnM2HNC52ArXznOy8hEHyZspJmQQWT5+VoDmuy5xiEj9oJHkdZ+Q4HVAADXfGbbtjLSXMTxPcwTO+RlHnzXSrapuNisy9PE0bhlJ9OOvyni3auBIbWvJWA+6PrXmkeYeMihH8RU0jKseRVjpWV97sSWsgMrDWmDReMhf9o+8qTaLvlCxF81/TAQ3jU716lO3k3e9ZHkFzTsy7leW++e/K8jjF6G+/YVOau0r/DOQ25pbedhxgDcRlnmRkOvozouZG6GEnIOGP2hK/HUvRV47LPmt8NZH3d7ugpNNaeAF9+Mx9njullqHaDv+H+E+fgyYvNorMszbIoIL+Qb9s8FBaW8s6qzOIp4VWcvpjGJpdj1EI2dRUwm1XTRW6wzeJ0WTfNt9M0YRRaTmZcUJB6EN+TU6l/BblPcQLKuzT8Hp/hCS3S1rI+U9nIOE/6lre8EgmupJtghLvPxhEZQnXHiHczjiyAVk2YHDEREy+Lisa+dFGZFby0vWXNmnJw0CrOtq4DqpTlptr1nHL7P7kg/XA2155TixpYbdN7CuBiNjXUhtbu+dFsjr8Prf68YFY067YUbWjtqWvqZw2C6K6yirR3FQUynL44pG0948aTzHku55s1F1NybiacNptNjInjm3u4WFrte4XxfruO4bt+MQLozCvf4nAjQgH32Zze8RLVNWxGpCtlvIo5mY2cYp0aPL3MpvxbmVdfiULVLdwXoZC767KvmnfEKbAfj8IbGxGMnyoYeKG4mzsJ1+37+0HbeSggPQ3s6k31YmriRuv7tZcHLkt1/u9Fq+9AQcD18raYZxV6srzkP9vfPvtdbL7/Bgpt/+I9RzTfoX2XsSl0GEp1Z1E3yg2eZyPJ0x8qSzl3c5ze5l0d8Cp210YHELkA2IzLOng9735QWnGKJ/MmrmFxmZZ+tz4L5/SZTMSPcK/vi1eX5bV9f4AG1vGAec30OjbYNvHNe5V5XGQtr5KdszNWAxzEFD9AAl8hwhKTVsv22YguvjYciSU9AIXj38C4b/4xN1YDYzXwpqqBN6bAPZsgB670je+G49EPKR/lnOpEendgNY1IB+1My5HSZ+Njgo+Py8F8WDgH+G5awpvW/dDGSBxlRqG1/EqH5dSyCgllUiEtFZoJIh9JJkzaxLMMj5V5mc0RaLqdyQToeSZAamocwvHlM7ENrW1yBchOTl8g7QdoVr7Ih/dtHMm9Bo3nGUxoLkXT4XRg5yEovx6zIJZxEZObs5iQTWVxqVaHE7GbOI7vxTbpLD951573IQgmdjAJ2VpnX9uku8LEpgATCG2IfwihrHb5vIToGxzB38gHz8nMladNQmvkYDQZGrTOdzQ3U97jTMhyTnQJGmPHI5h6CAHHB7ERq/3x/+++5SGMlr+ZHPm+mqN4Xq6jDcUX0YT5JtqbbgRYgeVSFj+mpU1P4Nb2gzHf8swSyyg1LL0f5HK8SdTff38M+7HQkZMw+d68thwzVFNLWIXYXsakJooa1E54PeqqiZ9s+w8woXRi/nVo+Vm0Ek/AvMFq6tFJ0SPzPN4/DgH/lOZCBF66qxH2W/+30VZ3oun+3hMnh3bNf8W+qU6tng+gnXD2zINCM04NaOl3cv8NyniehX046BO3fU565zGp1YSKWjkrEOjZDtoJv/bRJW07ZXuZ33D6lnkZArrNtO31j69lUlg0KORx6w4ExCtea+6jXd7NhZCnwN9jtNvBLPC1Fa/92IfRoFfDfhb1sAShxO3wdT+aQNKmCR0XL5cxsT8cbcC1LIqc4N/KhNj+bRkuktT4UHimbccPwr8bE197eAVHYfeLhdhxtLsbFtrh9J14gMuaDoVXL0c6C/NA+5D4axMOj8XY7Vxm+SRtpHb+uxDCaRLnTmzMWpZ99Dy06Dxya7naqlTrxI0uhfO6E+iHZ2Pj04msVeyiyFMoajh9Bw2oDUxkfe+nq6kz2rvEBllkDozlJ/oa1e4C5FxOEkzi/dtnVR2KOnDZTtlG0p1xAdZpe5/7fT/y1Tym9/Mn3vQDR+A0BL6Bn9LHIiHGXFOJ00UfqukRnbAlPcZgweoIV+jiub6PQRdh/XBRcGQoz/5mXASHjPtIl4IMYVlUBG78cCQ45Q2ApM+y++UJTHQUlX7EGSOuSIlw4UWcRtf0loBSlou1OfS/dGp2a9ZrFXZE8yJRhVJLWfhaJy3/mWEPfn73ghUIsXgFPk7uVyKMePC5Nc3FjJUnMB5obkJzMi5cX2Expo31lp1kq1OeuDRroUacTu3cCQgiVqkt1tbFIP9ekrme/u4YZdVq9kX72APg8sm/qD/KaPtkAFUCkp7qq5WvlvcS3hfNuWjeJp0gIVikvAsZg9+OAMZNhluwfRr27SlPXgZctn0n/ii04dQcj8tYoT+S6o+awdbnfc+wicF48+7nprCJcgzl8U04bAkngDbE6a7IVHG2Xa9gKvwGEQXA33gPCETbd/h3MX8Vl+p6IuG/ff2V5iZ4ti7dEBb2rYxzkbfisB/Io3Wd8Udy+dscNAqd3+yUGHkOZ5sZxu85wSKJ+PQJVQ6MLBmMyT5rnplcADgHMyPFVSTw4F0vMxmvLdpNHmnLfx1kER99P0msmIZ5pc/bfxwDkk6wmjf/IqWTJq8CmG7HhCCPl0+iT7+fyzcVeP3J9Quae7AbXmzmowHOXGVtFewUtP6KwstBt3MR8brYdJmNYOcsNGS98FQevDxXm+wFFkEec5Q1vDPi1Sn86bZT2/+law/OuitM+Ft4NpffEy9KPZ5L9rQ772ZTuTshGA7YyEoZz2N66WK+q5ooOoc5ofCeeEkX9WgpwW7J74MbeJ700B02eXxsbHvxcvQjgQN0XOBVS33xUjTp3VXDJa31AXTE2AbQY9jxQOelq9qmDkfUSt5z+RhxFGI9WV7riR1Xyy9PJPJfOLFHYk2Pzhg4zFRdICgoxBOP7U8tKEDruFXpbXHluyVew/q4StmIbxrvxN5895yfb8Zs2KvbNyN0x5TP/gjlzAzundZrlmFdWFb1++FI7PzU2kgOgteM6+YdDV8prdZRxZtxkb/SFjQa0aO3ZgnPfNZFVp9C4oW0uesb2XmMeZZ4dvJRc26rs68b5/zwerR8P4KQ9V9/aHbBQ/rTizc238J0zClsKL2b/q2A0Y2ih5iDP4F9bhkelvY4aQpZHwXumKlTm39+6YwwzSI9zvelxzsPtBGu0NqTu87Hj2NuqWnAL3PJ52OcIpbM4Ml6wGm2JE+nRAQ/8gCr4bwA1PWWa5HcmHs7azLnyV/m0mDrIITuQte61CyO8/TJbB6shqWCryA0nG4p36zvMaa5Hsk7Vkz+Gy5u/vjZ05pf5tSdJ2wd/55ig+7r3MWhbXNhnlvGKRnuW/F0tGPWv/nOAtZJ5Z4N+0bhjrJhOMvMfin/8Qchr8GfF6B+houmfxMTc3Y8zdl8lW+aJ7W/zUloBeXvYf3j/Q6aPnkXGtnBRe1LTy5c37y0fGrzv3O6zDr67evmRf1lH5WG/3nv8ubTmOv6LU7zSr88PcxY9xU2bdLZNiaWt7PEmjfK4lHTmz/H6d7PcN+X7baedv7i/csyewvnHGsy653T2OD8AgoVlqcb4b/WTvZ9Rb/AZJ0Jq6k91y6afDmbdfl9XE5rnxAm6aFyy3te+9IO8D3Fmuu/ocjwUU75/eOLDov5nIoOD7Iue4pvz5FsrvzcedPL/Rlkn8cJkJtQrtDJ98HYdPc+nPkog2Rclpf1mb7pA+HIMUJf5mvhqIiIqxXShqF7b5zwQg7kq7xn39/zuMclupT/GhfwrFmytdnEWs7xw/4YeQN5paYXLuWaZghKsmEJF84qHxFf0wM0YUt69qjWb+sD4Ciklj/mjdXAWA28aWrgjS1wpxkc7HNSvkurMHBFGgOpvq5o45TlfI6ZLsZHXIGLgTcjOx+D7sclk8OHjkBTB87Ib7jmzXzpZ54WR+ZLv00oPPrYzWtZMWGp8E4KFLC/wsfzdITo0xDQzSHtbUeOR2g4IcylOFH0WL1aAOMRnF6LUNYL37w853iO6HlM7SWE0/NXbYmP/fu4UOc4bOI+qSYgE75j0SJ8NxNHBf03IwRV2BqOcpL359HIPe5tBzYfx56tduHE1xViq03y8ur9Q7tArWI1T+YhGHWiehQbAv+MCdO+rMIfmlfMGZzJxPKfMGn4ywfGNfcz4bDswxGsnI6QWUHnHAQsalc4WdQpbNdczSq0Lb7z+KpmBs9uNhw9ff/mP31/cWwahMYWsNEX8I9DaKpQYAW2Q63j/PAqTNXG+SvU66tKvQb6gROf4DqE7J+7YmbYLL0bAa/f4XdwpO+zmBj477ctCc10aZOWs2mLk5joq4VxOxpwFyP8+WeXcDnqddtCADwffubQRidxFHEhC1iF4x5b1R1Ffo+8SqPa6G4qXIKQ+HptWDJp1Z66mwzX/nAlk2x46UxEcmJm/SkItl5/hYmyC96j0eb54n3LmnupX92wSSGFBv+ehpiN4OkV6F9eNRJNy/ZXSPgkgpX3nTwlzBc0C5Vt7kTAfiBaPweFAPsZJu7zqCdp+MXz0Rzk5MAczDuch23Oj2K79tmlXKSHFuGJRx7IpU6T48Kkv7xvRUzakcmj5XJg1IOXM75Cf1rK7fLTEH5czOaNezw3Pr26mDKirn+KS0ftpwvo0y9D86nQ4EVEc2lTjxKHmRbo9yiwmzjaeJQfNZjczDmPdnTD5qnF66NvuYhRY0lzSC7ovHDINrmIdlhGfcyjDM0DvJt2nU/fdpKrDOKSt07Edv7u36XSmwbfc+8IUPtqKpqGngzJC6iioerPwLhgm9NPh7W94P2+Hyhs2+p21/YJEz59vFtudACHzkSVYf29cmR0lSICcQSe+Bma27JHHffJESO8ML6M8SzeOu4bwWOktEVUQjvv+OD7Plhelp3flaC3ki/6QG4ZtNkENoK2o0nkfRt9pwBXW+Y6F83zeDfsfwriF3A0eOahbJYitNX0TNeNxn9pk1JONGvUKXT4AG8uC5LWzWhDvYiwfyljjGZlLj19GqZlysWND7PppEAn3Uhbj/Bg3Gvg34CZLc2tHM93R9vhXpCa/Osr0NDmtEJ2j8B7GasCxmOPODj+1Ordpe1DQp6lD/p93jUhcS7fpamMmzc+tLz57oMrsO+9NfpH5Ky8W68KDmfzrXvrzAnNbOp2Ht+OsMZTi/BSy/O5g8SLXjX9obO8yez+WjeazHiRBW0KRwsAv7Xt5U/t55tYxH8S+7izDz6Qb26x+c6IHODlgredYe+6mMewTSoCQUaqOOD7P9KjkFrb/bpn+FammQ6f7ZNu+olRV3zannzSLW/aA78cIcs9fDuin1sm+XTODWyz1FC3PBf/Os0A6bINykP8Dv6Az5NP8+gLsxhXL2Uz+k5ONHSdxSnQvoj7CRR4PRJ9nIzBf/x0wdvwSNkjMJAYNJk33s3R5nwtlm6g1lTlP1IIu/F0FHMebZOv4FuszXO1y/PdN3089dy6JAd0vsu+v8+zYWydXXbWdPrb+LCxrua7wp6sd7+evotecqwQXxNST2DOaTSX/Ov7lx0mQh2+oy5MhxeURNFu533j/bwbc2pecBxZu72kVsOdpF+CTWvtsV/JZsNz8zc3j7y4Jt7d5F1fN23iAZwmOSDGLc0XLOabdzJzgHPZYL+d+ZcbD13n6bJzuBzXewa0Yx+nYyRcYgtBXfBdwvaTBcwVvKT5grdNbe7gO7x5ayAI2IG2l/XKf/gVW8z3JT+yVaathzaYAUn60cb9FtcuHPQigmfK6/LeDe8C3qEH+p2Bb2bs3f4Kc4QjD2gOZANue1PsN/eyto99ntqETmCkRms1kdaN64C270P2iT3ht3YDpiLJsH7fadf7LxFo+iXPdLW8/8sti/m2oh3N/EinGUzXJM6/VQzSOdf1/pv5jHfaJfdEqkoT63mHNzCeffep1cx514em+mYUIxSUbyZdTm8g7T7SxqPFbprmacyr4Nj1kPNyNeFdFqynbL9BrnOOZm7sOukR7kL6/jOro87U0P7c5TPj7qTnl5R1F5/9GF9l2XUSQ0ngySr4LhsFkBt8nYXShwob30AI/gJ9XwoViv7Ly8DJ/RCaBdEESdc9DY2uidS0dzNgC7TfwHt9EzQ53866dBjyNPT9vIuayPTyTPEvY93zFwioD+S07RTmnmvIo/3yvCDUsjbx3v0+7aAylry7fnQd+md3014wEgpXIHMO/Btfeznym8+0PxWG8LaqlKVd8v96yyK+B+XkwKqNr1Ef9Gu+p99kHLmDC6ZV9lnJXMNv2A1Prgo82ZdQIG/+ww0LYvwUp2PRHyF0hpzWaUblD1mPTaAvHAJPrmkVzruBkO4Pb1sc856sH3n48+CH9R7IXlm9ufn3NyyCZ9oe3Gs2oSHNJkA68/ke2L5nHX1QjG+PLNjQ1nfSq68LeHxP8n35gWWxbsmyxf8SGxq/861Xot6lVRgVuhKmj0+czi8eZyPhRb69BzFfmUAbeopgI23ohpHryZdZD6lQZL+x328gXZyePnoLWvw2jspiWU6nGi2idTHeVp6NFD7jWqBOoE9vwNd8HbAICmvLRB58acg4giXe8nzYC2dZvmf7sVOyHfnA2mVsclPvCtsL8hFMfT6SJ/1wSUxWjNEZtxe0BHB/zrebOe9eoRwDGquBsRr4e10Db1iBuwOiLsa5zqCbY16Og2UUFLLElPQqIIzoClnxGTXMtckZcOA1nANwL9PuPiSC7jI+9/D1B/xEn1oBslMpjyThnVStZULiBE8Bou4JFnwveHSMr7eLFbUVnIWchuBR2+1qEN/HpSznMKl7Fm23W1n0ehzP02vaeMPwARPX12Li8sCcfeI45vFcunkfE751Q6wc3Ii2xEQmqe9Cw/m3EDg8gnDi+0we/cArwHkGWtToUtD8OILZu19aF3S7OP8QAk6Pzv0XJl4K4V+D5rtYnH7uihmkTQkt961McPxoOgG9h0nitUxC19WJmdov2lxXS/R/3rWcSeKOEBx4tPTTFx7BRsRBYafOyaH1n9Mstal1q+HbJrVeFW4ehmD/ZRbNbgYY1y7aem31sbOmxSU3//Y7C6P+hb0HgdW//8js5mPnTONYIComOK1sqil9AwLvmzG547FgL5L9j9cc05zLJTzXP7ENwe7mWDB4Me5j5LuLBYR82b7md5GvU/B9IQKgB9lEuYVJ9Djtu7I4+dyVs7DN+2oIwwPQH5mqvtNpTQ5ZJ6eyaeHlif/5loXNQup7B0ewj8dczPmzJ2KbflW0i9nkO/k/gEXO5IOKjUqqZRenhuUqZr/RRggPpNu//ZlMOGH2oqb7WcjYBj+Ev9+6fAa24CewCNoefUK7q1/i+L3CuSepG+0jnjZjQnPs9A0IvtWQLJdB2Y+9qOj259ZGv5avubYVE0i1bWyixSzMfolNhRNYAD0LrkcRmLhRcyBS+1ufWxdHiZm7B2/+OkmOiRWlnEJfeTvviKcovo2gyIuUfK+uRPh5IcL1FxHYK3C3HBdyywlfh9aUNHrJ7U+fxUVPM8bT3zeFBr6LwWbn3r9L1pmuvItoU7KocaPAKzBNy4lfhhPe3hFxkTseSqjiywls9n3xuIhs8QEdOGr+bttHlAxXXMKl5lKk1fiBcMJGNsuJ1MpDobXE+DvYoQbRlbTR+DRV1CMYMlTzRXrpxwRbHpKXiNvNT+CGoEp+W8dJT2QdJDiibLOPXHRocwlj2zdYuN3lqQfGJfONZwy9gA2ln+Xor4vIR7hDQGGAaDSd8A0utvqtjx/bvOftU5qn6Ic3o12W5UnHAchbT5p5CAupV5uX6N9J2yAbo/NvijahH2Wseg8bXe87h/HXMY8x6EG0c7Ms8SX/idu8xrkIXcZ7pjmVc9BAu5zxToHu8xz71x3BJuGH33kYZkP2bb7NKaSXEAT8kO/NDxm7LzljGmUKv6V5rsKbxz5yBJuACr/dDHCM0iU9SYu+TuHxLDYt3Ix7hO+FedR6HelrBaf1+iDv/UfftbWZwZigPW3t2C9j7Muesx8D6ydoD5RFm+tor6UIKzx+/atXzWyOYCGqTehb2agO0yzgc9NAQfxdCABWh6aUqBC8HD6hXNjI4yIW6eXYPw+4VYzTjp2nsJnnd3oDC3/Ftgx5Q13ynb58WyflaP4+zTvYIPAiXu/20L2Lb8cv8u3VNriuxJa+bx1cd8/S5rc+dmxzMSebPvSOQ6NdApAftf9/7apZzTfvXdZ8D+1JXZRHPRzLJvCZnCTQlMIWhFCF5iQ6SxlpJ+cqX0PoYR9+F5s5H3v3xuZrd5ZTVB5jd/P/N3/m6GYS/jw2WW+4f7lVFy59H9oSamS2fxcm+0LNXbyWc3mo/HfwCbQ/vDhfGHAU6L7lDn40SWK9K1g/F0Gxm0k+a4/dDYv3Yz6opS+RkG6c2tcPoDn4i++bSV1PjY0ML/N9iG+WlZrtabbF9NkbubPlMx+Y1VyGsFu4exD66RLuiKlcQsvmjSfDPMEhz4N8B7g5MhAheXfj7niEb+LSZNWC5cUecgvYCWxgDPr+Ayujb7tZ8ps/M7v5mzsOaO5mc2YpZTuP0za9/exK+o919Cffns9m9atsNK1oTuWE3imcyvrou7jLhbmF2vq+iwdx0u1TfO9P4X3xBI9leCoDkgZc9zF5T19+HRdPBf87UAj5EKc8vkmfUhBYXPnGnMxmPhMX7NRj5sP5U5aQhaWf8aP4lmfZWc8ZTnoiWxdXhqsv35GnIsjwQP4R6oagK5Qn/C70kGOcfZXvxyouWD4Ege+kw8YhdC8CwUA45CfxDUlqqWnrDKBuuJ8ncaVveje8C3yN6OLshrvwjomaC+k6+99q+mjfKTjtCk/tWM6dV7FmWIUJbeekNkuWtZG0TdtK3zQum068CiA3jpImTk9VilNkic98nnSdSD+fNXUciiIHcDErpl0mjQ9Thn5LNjM37StNtIpLIqgu79Hy0c2yKWxMegpTbXq/PScddnCLM045Z8bKhALnH/JNPY13/lbWGgpr3RgY5txMzQ3VTPdTsg54XtNmxThP92bKoO8JXQW23XowruvkV2F3162uGyUZJ9le+Gld+M50y3MDxT/bL+NtH12Spa+ZoDV1PInnzqmcgCVS/P4tHVc08Y3vOi+8HXDk6dLq/sAK1k/R9gAmPd089v39+MC98y2Tm0dQHHLDJl2G0jc+w26EgDFBw2fZ0d41ZUQfJvOmn53YzaZttg15uvUmjldp7yX8Ga/r8uB85FjG/DmspZaw6aJrccfT4E++5+kHfPdFGgRvcXVxdsNd8IxPP3B3ADI+/eS99TuwBl3f7csW5Sa+Yeux177DzaU28yCwVSNPtYracJfPgcyJqPo/7rg/SM3Y01gNjNXAm6EG3rAC96z8GN8YFXO8c4TMOGEyPv1uXOLo+jHQEtEOtJ2wcO34nAjTj8Q21acR2Hga/EnI9IcROjC4t9kzR/H7MDlZURAihKY4PPUsPwoMx/OnyQIv4FIAqhDeCZsLTAXhajHkhNAJkM687nwf4EIb2EO4SUvB70DZtR5cdH0Vu96PIEz1yON5aNOfykLd45T3zV0XE2A3BgRXE8GJlJMDF+/af/c29oWrt7fHhrdgpuTxhVvC1t5EaPDSUjNL6w0IQr3kMmtEWr3QaBmXfk1FcD8Ru7E6BelOLmZjxsQjhLpuHrUdnKDKd/Lkx/kAfoqwO7KM5Km8SoclnM1mxV0IrZZwvDeddD+MlsvlaO9Z51mn4rsBAbl1oFMLweN+2lC0bDVbnVDr3IRIzf2IqD/Cqatqfdg2Xmw4bpyaC0yQQLudHfzuJCrz2jc02fMvuGhPzcoHOTJ4ztGH0D6cFECLW8HDSUy2LkM7Xa2bdFlX+gpmi613myFTSMgwUaExQJQbJukMWceaa8m6UNPCC69mski0DWYjULj35S2xESRj+1OW/Um760dO3g9hNkgC/05MuGxtbsUOrv07nfb3dVR3mK9xE0Lhu1qUQlmui+9X92GBQbz11roIlmfrVPNLPnl0ORd8m4F/CXrPxuzG4fQvN0B0vjvPImh/iqPKoI02027iWxDq2Yd0msfR+aSJHS+ja98lYEpdgs//WZfAOsF2w2fqBATuMLazavN1YQbCFoIrlJVw/7eblnnTj7yd8hM2/bads4xMkDHDhV3RDDiP35oWvikZHgXe6C66DGdxQaI4MiLDFV/Gp2+R3bDPXbfH8ipwFhftlJlMy3AtP3E7Cm+lzU4+5pDm11kk//KVO0JAvQEhgpdKHo4QdwJHxZ9bsL75H2hoJY0K4O9G4HbhU5MxSzKt+ecfPSYE1/PReHLMPIy8moBxDL+WI8sK3DNvlq3fjeuGE0YhsUJoNVmPxOyHGqde+Lh0zZaWpcCTGTp+1AU/ChYVDirQk1btRC9gQ8q2VkNY29Ga4tDMmHHz4OEOtNYU4Gpr/DjHHzXtEdy7kTgL7W0FffMxu/FXty4O4XJWb9BiwUQkP+dy2fN0NPTVlH8F3I6nLVyERmA90fUMZqGOhcbzyOcmwPIQuBdAtdcPZsPsGoSFl519aDMHMwIzpx/UzEST0HHvy7cubRazoaDQxz4wg5NTv8CFmp9874zmCcbT5Xy7DuFdPY+TMGor3/wo2vYIHB0jokPjPcym9gUIK0+cNbH5f371pDDfczha0L/+R8+EALJQUrpUdqc+/x6tvwuzb5efe2jzcco+hTHpeWg/ls3JU9nAXON3cSd27CuyrCsfb+QEwFVsgpzMxuo/+8gxzUc4yr+QTY8jocF69/LSv0bTL5041Iq2vk5D0PnHv3Fq0Hw0mxyf/k9P1L6fJWWu4t/Kd+QiNpveSTt/BpvyV2LXfg7f+ImM98eyoXk4GyteAvr5by0IQYi5kucupj7/fsvaDXAAfc/SJa/pGz8SHoHzRMR//pWTYvM38+q7ibiA7+G/+PwzmEfahn3+tc07+I7/ow/NbM6hDtSw9pLhozhptY7+dCg8dIpvUXma4rEXNzQ/8+5XsfeOSTK+f8+z6etlwDkeJvA6YO96alWYnjnz+MnNZz/2lmbORUe0ttzV6J6Nibb59PG/wqTcCoQGcjLCTWLq8lri5P14NqU0M+Q74qkWBUe6rNes88DHj2PPAWwIfoqNm1mYxPnlD85uPnn5Uc06zEfty0uqxvCBvCcHscv1tds5OVjnio+wCe7dDFfTp95//nQ2tbjckvZ2c0g8RyE0dCPmT9ESXchpzHgvCikDv9LTpS35lJeHuT/nVt6rD77j8OZTXmZL/9L8lafVJrOx5ymbI5lT3MLG2PzvLWi294VonZK6ZRhtORmXz11fgFRMNL4FNtMQl+0cvunAZdwQ8F3Q7UJPjWj7s/iMw2EhAXvE27Drjgm7o8YzP0GDNeAZVAXypdkbJ1wXPgvYi7yVvLZfWmLG7UX24SBJS/oJ1aWzS2PCZVyFe20I/9KWYIG2gzPSnEhnXJZb/YF8NW4uY8MPMNN2GZugn738SGLRLubdUBHJO5hi7jssYw93+wisCjua/DyPMf4KFFA8HbOaPj2A0wzi9Q96nc/dyDv8Gb5jLoO40as0RIt4N4HkVx/nWnK0OjDdIrvOx2x34zNcsHUhdw2bdwBf5cfI+Kq7U+ugoa/rpPu4C609XoTRydJQ14fv4c88w/J3+XaD/XtPr0Bw7ZpstMIS2278bvm1PQK6S2cXfxdeQODaOukVswsPwB6IcoHrp1tYp42cwto7+rv8R9H8ZFyv6L17HMJLmzHrogvTDQvY1hFrQijZl/S1fNc3coHxa3z/ArwiTDqT074fr0925MDNT2aqOLpejvE/6rjfxTUWHquBsRp4c9TAG1fgniOi7eDIGS5HxN182nOQrFl6j4ElsfmQ4baIiCQ2B/PI0fvJtPwo9JL7k4QWV8LHlwAestDR8DnxSBjKUCvbI2QKdUNDgjS1is5mofVehN+aJHH6czCC89gpr9WUKILX9gEzGyyKL0OL6ILjsAXIgtGFkjffv4I2Vsyi5CvhDePEsRGN86eWYCaEycZpR21oPoFQ4MNoqD+J8CIFjwUysgSOyQgwPQa/ggWuWtLdOlq5QfMAHD9n930fNBPCAeIxuVhoB+Gkc3TOS75OOvig5p9cjJA1VkalqTZD04bY0a7AllHrO6q3klJwK/hW2LmDy2T3L2Ad+C5tU6DbY9KhDZB1UdtLkysKkKZwTFJb9DpLD5ujFUaZtCcIFOYMdVlu4haIsAKfp9AKPB+zKS8tn4iwfUejVvwG+PQynJbGCi8TKjz+LKZ+DkPQ8G+/uzA2Vyz2oxx3l6bbOW1wLEKETTAfGi/dsqUX54aA7auwP8qI2JEf7aPbTtKnpnvXyXsIwyrvTgTVhjkWAdu0ifuiEYSdcy5jfTuCOzvYODTU1BRZi1apGpXpDLlR5OZQOk1zHIfw8kOY2fEyJC+2kjdNI3AouNJaxDIjmDJ3x4dn29O+r0B8g2Vk3UO3tjkV7NtXhTNNfAry/dOhWxvakbJZq23kXeL+gsn0qYF3yUxZhuF0xL3mmWXQeomRm0bhhK11mKADfqZl4X34fvpAZh72Fl52PQap810zXN+5SDI6EiWXeiJNP1wPvoK1XqAZQReIMq4iqGW1JRBtOCupRdWCR1IWXyEzt0DDwhknVsMt9uR1FH4S1iPRNzy4HCFV07yfyxUVRitcVajnMfSVqJB9/c7FzQ2YTFqi4LcWyOsTNpF//2uvNI+fs6H5aYRvZ3IHwGloh8bKE0LWs5F4Pycn7mMxn9TZdJ6cCb8rzUqCKv589Aj5XE5hqJF+EgJYtVXFFxa0Kla84Ft0XgrnQk0zR6WfEKZhbkBbdR1CgJ+++PDmreDRPrg0aerkNkxcffOe5c18tKbsI6++Og7zImtCS1fBnCZzLjxtcqyjLUvcCxC2PwAd0qaTn277dSPedvTBYfbjB5yeWcU4GLCRq/508pp2H3WmAFjh8gzGjDmhBVvqTHvV3+Yo/UV8ry59+3TgpsZG9TJOAnyJ4/O3UkaYWhER7fcUNlbvfWZV874zD23eyzjqe63t7+1INL9515IQXHvRnwKQcopkJ/Wxgn5wUHMVp2+OCSHkgc1iNiii7UEb2vCQ7qay/cD4ft/fyWmkP0ar2I2ZK7yYk+/7GWifb0UrUdv019+zrPmjXz812qutD/Do/A7+zp8933z6ypnN+9DSPhlBzgloBLuJPn/ZpuYLN8ynD5RL14W3z3/3geUI6CeEPXNNBx0N3W7+5DvvnEMnzVE1hI3RvM5//Mrc5oPYjP0p+rCnEdxosS78jtyLUOjPEYq+wsZmYXaEV+tBHNGf8eNBv1aIp6RCe5kC8yLeSO7/iKS+wC60V/DO+d5NR/PUUxR9J/1xOSf+Gr7bn79+XtgmV0v/Qk4FbN8+iU2XLc1XETSvQgvwN3/m2Bjvk74sTqH2IoTKbrBcgj1dzas8yJ0h9hH7TsJbvlFzF21pfp8Ldj+A1vgHaFPNspzJKQzhwpQK9X0/GvOeQMnMxvsdDb9t6EGOPNF1AsoMmiH6Hu34AhszUYUVi1VjP6tVFJmdD/yA04Ov8P5dfUEZe2awITcdxQC/Q274eKrl+5yCeJBTJavUYIVO++MXb1wU79RPX3xEjHeanBG7m98vMQf8a8w6PMg7uJV+2K0DxxZZ8GSB9cH/QmeXMKK2U8affnthlP+J98yg7x4cfyHc4JPs5YJPYR7PS6C3WIYukBWvhy6TumBtXMLqh9vLcb8WRzP/HX73KNR620yfXfYyJmY4Ybcf85iwk09/GzAzZ0XbB3F9HmOsIr67CR+Ao/z083f7kvVgesaJIuP0wyUt2X/j3Rihr4UxIEzC+w3S9eCDHmD0dfLteLNX/JMv6Kt+QdBSGo/dnz7vniR+EK1mT6rmnN73U3MtjlFxmlCaEknyoq/r8WLUJvrzdxgnb2Ec2c/+B4xj4ibmxHH62EY3H67Lu+Y6f/+mhWWd5LgcAEBkmQlffZOFyVONAWekLukrT+1vn//IT2ptmYG2Ny3T9cMlLYl/CP8DZadpT32d8PaDIfyb/LraXnjoyDo0f7ikLZ87fp//7Od+lx7kvir9bHOz/Vj8S4d/ybMIe/WVtOvrXhf/4J7P90oTOvY56R6o+4Jy4Hc0/uXTP9OzTsyYcfotL5aTrsfPQPlJT5d/8/msx1+2n8+F9yJs38n7t3Lp1mYzpladAyTdwumSgvQzvWAGoCCvZQElYNJKYjx28JSkkTlfHx7QAZfzu/AHUsYexmpgrAbeLDXwxhW41yGyP9DV6DqC7pI6Mm6O1oK9kdb5jZkU2zmY7+x+6P0A1MF+l4+H8Z2JQHwIiNPXxQSQcCzCxWtc+gIknMHEg/+aqwrThOUvPorm5e9ILqrShvlqtK78M/18hBEfOG1a2MX+MouttSzIvYRFzebAAc7ADwXCx59x4Psol+acjsbczc+t5iKWzXFR5qfQKtKkiLyVfBIIdPnC8IAjvB2h7fbt4zDJsSM03C9E0+kAKlMBYjkKDwrz8ae/icW3jx7fj3qoafKl3Vz9sFNb80tf8M9k0zSfUWwPYb0aIX/F8ewUXCRtakNnnPCpIbeZyYUC1n2o2+RJmhZjt1X73CqwLUFLNdMCH/zrp9BXzYCBdPIbp1Or0kW29OqyjqPt47n8ZL104awU4xXORT5Ao96YNRxKO6xGe+YazJfsj7HopQj4P88R/qUIAaIoaRQ1eceJAxV2L1t6AaGKF+UI9IW7l3OxTtN88h2HxU32ZyJUuVMbs8Bbr4FIZOAwrLBM7Zqj0VRT3uzphICp6QdQhhefKgzRdqZ1Egth8kq/vGTf18iO7e1xV4V1HhO+Afvrt7OwiPaxfJyaFhudALpoeG3fgoeZSdQD6dI5k77/i1xktBHN4T+8bREmc3ZwQe345hNo7mZ9F1t9pQ2kI9srYmx7WQGXwjL7icJ6Sov8REef99l4Nw68IM61TuSSP3CGs63slzXO+I8ikDsdYavvkjZAPeHwKeo83iXrxb+aP+mVLzVB3bRR+P8qdAUMsNEepAsjCfrhMk0fF21POC8IDnieA954YBKH8BnOdyMqpbat6dkPdiJAjtztDBFMOWsMwGE/haaSkuHi+5tlR/pgckkjLugGoMAX+ofBJ0TxK+5O/sjT/cnCawHtuF/pKOUlNvDBq6XrFwfEEP5tBk00fBMB6E0Pr0LreR9sI4+PNl2GluqaDZzy4R1W+ChTlhOOgK/WUoTwf3PHUsxNrIjNxCMRXlnmGsaUFQiX47g1+C1HpwD9Osq6l/fId8q+pAv2CCa1EVl/tOf82194ngtP96FPc1weobvcCRz1AJxYtLv+5VuXYCN9OZq9lAlASXcT7lUEyauah3h33YRUkOk7sAxtXnlUQKdQsDi0/nmfn5y7sZm7eF7zZ99dgHmR/ZrJaFb7Xim80zSa9eKzPHTpF0s819r6g2+8DI75CDSx3drWxQhUN6/la0Lns3/8bLM/GrxL0Uj3BImmaD77p8/E8W+1lp9EW/3rdy5FIH9A2O9eDb/yr2kpK7vw7obCq80Xvr2o+WvqRcGiF0OvxYSBGsgK2hXcjrRq4V9bqv/j+wuba+9eGpq4DGvNIjax4xsI9O3YpX5h4ePUKba9qTedzSgfusLZzri89Y+un998+QeL2eA4IDRcNQ22gY0Y+8Uv/97jMQ5vqd/WzC+CZWh5ff5b85u/+P4ibIwfECZSNFOyjG+eNvndVEx4y3Nc/W/XvtL8JQKcoxhX1dT0BEL2+VsRzj6LebNBfgvdKziN9JXblzY30Ic9sq65IDdRl3P3hnd+eG9GfB+Du8JgnATzkkFs966n7OwDgkiPFbISYf4v/O5jPHABJ/VnHZXUaHEfwsUTacUfh9b4tuZXfu/puF/BSPuwr67pBblCX1vYMXlcaE//56/ObaZyAsWLRLfQfgttL00AYM9D4a5t12aOUsuPl4Z6okPa3LR5FFvoxQWxETRk2fKszfu/vGlx8w36nrbjD5+yf2xyr+Rd951zvrGFdy1zq9n9+9hH1jzVqnX5vgcnYCxQxxwxPjTctT//IqdXtEefaQRK4ZWI7rjn9+05Lij8f1fM43TVvpwYxEwGAndP3nm/wUb6theYKkgfqfsy3v0A7fIHMJ1zCMoGnnBRicJyN5FHjV83Is1Uiw3/bsasl/5gY2yupykfORF3lyPD6+g/t9DnHuB0jpvfvnvaNl6/ZTt9+1XGQeijnLIhM5JfdgdcFEBMLaDLv3Bd+nze23Ff2BEnlnQZLn4ff22ytnmCPIAqeZWe3X/3djJH2wLvy+dtbqZwKuJATgeGvoLfcVy8S85RSqOVuPgtP4MUUnaFzflqaRBw1fzOesRcZz9tuEuzmPt483lP+M074HI+spf8OGcJXofAJ9360uNfxlnmUNpKQvCfeYwKfvjZyty8O36ali5geEh/KP7kr2aymjfxzvuX86/wxUNi4uiX4Unm1ZvJLIIhvPfhfU660k/c+uESlz7u73PbBwP8JK8+Zzj9H4d/N/7SJb6+vyf8mb/1s2/sZXva7qP1/cSZNPmsQlVudPu8J/peT/tbzm7fLQvs9S+jBlyPf9NGG8e8P4lz481W5p/r0GzfzrcqtP3NlC987dZ7HvftG853k4souINIpMNct3YzPPjdi1wjSTzmwzB8Y3FjNTBWA/9Qa+ANK3AfmXK6LHKAqiNoDNg81glBWU3V5IwGNJOJGhjeYqjjJ4e8RJfCvYxvEQwgalNFu4vrpmY4ffGFUEy/5kw/OCM+vg01MjzL9o+PkCZfzkdTbfY0jrFzBPplNLA0ITOLhbiLx8dYDHupqkIPhSPjWCiKQ75cDIlG8wRpKsYjwydwuZwXFHkBixfvkDWEE06zzNv90IkgtIkhkvVXy4MLczX+NJOiAEknPTpNa8S8gbxbdqDticD4xMMPDtMm4q7g2MI+GJuJ28J8SM0a+YNo4epH2DXcCoTNhx/C5WQIO7wgZpgTr3WZC4QVfJA9oTiFBa52G+OjDM5bEI6eOmMml5MeygVCS6CxYpNX1Ke97V0zLisRxJzBJXxJb5ap8NrLgLTbWFsvkhIu/YQPfnhIzq0D20ZaQ+u/Au5D3DSEU7MQfHz+toVspnDigFzuBa2H56S/gttQhbbAxSkFBGIKga3L5Wj6/Sn27j99wc7mKmwq2zY3Pl3MyfTbV3wKcu59aS1C/sOaS7mk9fuhXWvxxb78DAQEF2IH+EWEDM8jkOny6ML4GGh+pZpwcCPleEw1eHeAdWR7TcG8hhc2yXPmzbD+gKNMnVr1h6Ihf9iEA5o7n1+BvfbN0dcmceQ9+heYhFSoI8+aeVH7yL6fE8osSz7cRPAESAiHOA3QrYcjESRqs10bntsUkFcaAn9Qs+vPQQhDTkAjNN4ljhUv4p1yO0NBX75LiSdygzPHG08LSO96Ol9okdbyEj77fgrUdykd+OCt5ttlgkwFZT2YN3glrstzlpW0jZQB7orXMnIkNt16l71S/9Z9ABQ/APhJYnxuc9dWFq+ZE7/RRLXy7V3gQRbwIsUFvDjKY6AZQReRpLYuwuKvMVE84Vr8rvxUgL3hX9DNCLsUnq5cpwBPcy28r5Ca7VwJpsQOwfDje7qZvqgAaRwriHmM4S4OzFcE2F146KXSNyDwVdhU6rxwFHyMwv8ONnKWruabsBqAgLFdK0Ule/Cv8GoN4/DaTdIlqQXOKrMetrLh6TivfeaXlzGgEmcfiDoSj6RWfOZxY2sNGkdrNiL4RkDtuxh5KCdaMYgu+SJoshmj9hJhER6P4+RT0CRElhOrqEAZcYluGzQuXFn6SdAGvLKMBcsVHBae1NR1g/dlNHwVPbvZJ3nhougCJ/xaTvKso07iolZpA05t3UF46ChFBi3rEeq7EaMpFyPim1iYQ6C6gz4CLTE+jPCzS98nyctqtQG/CCHyTr7pr/oRrPwvwPwVVLbvWfIvD8av92K62LjZytbnuPjG+O0QrjZFsGvY/rZOeMoSrxg0EaTzdxN9+8VFCnzNW9o9+VejbPNrpf8vYy6gNrvljHzTKsFBuAiljs1shKpzwBulGCdYON+e8r2bt5x+E/AkWLjOdjdY4SOacEkmH9/xpW44p9u1+A7/lAT9q9YjZGYjwkuNRR3vXi1u3paCK/oSaaW+iu+3Vrv39iVNDq33MnMxxPszQkDEQbD1vJENk42bx7Ehgck1T6sB77e9wJhnhGCFI8ureRnRBuO13/tknKaePFkwB7NTmkyyL7fOeqm0WD/+BfbAZRrv/Ab78vYYu+JCZCC8pF0nWFLjc/Luhpp/qxnvFmpeisaLDfME1g9X2lIsatW/wtgYRdefaHPC/bYXPja9+ZY6v9TMU5QNzlepkyBK/JXA0vZRYMFfgm1ZUZzgBLr8Jz/6uhwvsq0L+k7LAOdr28Jn3ZbqKshrXME4wn8toGSuBO+O/wIvrxSag0sST7Rjymr6z4Qt+zdTUBzZCs5oNuBDOaASWXgiLivJ9KiIwnTChm+h5nPuU/NHkUYHQaWOcl5VwAu+GN+NSNy1vKh7wuFnesdPXJlf2qLMmj/Do5Uf5XXwSXfLU43PeVQ8ype4hdPnL2k0ve+ifCKjfGHJ145JNZx1lXjDJ0/iDV/Eltfx/zZ5L8VQXvJpRIbxI7228z/Etg/+rO/k2YgMj/FvbYy8J/YDnfWyl+9+vBfAh5C61me3/+cYk+9im9YpK94jcZTSARl894Okbhqwwqik5LmqDStRQGC9qbC96+It4yd8EqIbVF84yR0YxwXkuyqcueKxDQ2Btzhw5LAcDNQ4MZg4goXHIMAMSVEAjf2M1cBYDbyJauCNK3AfGJhGBikH5hyUbacSrhMnnh26M870GAhz9PQ5wyMoS5xpHdcHi3JJ19f5EYnJUn48IrKDNOlPv5/uiG+a/hCnWZAzEOgiswhTHKdwRF3THA+/vDEupXQhVgTdCmf34yKUg0I4/FY0Xi7FvmCYBAGv2F0MakLkdBZmL2KmZNnGfeNiLjWcjsHEyCxMIOzgy/Gu4yYDg9kBVclxyY04DB+L8PQajuEvZBH0FFqTao6fhiD6HMyePI5mldpZ1r3ame6kn0f8HASzm6D1FRZlt2D78OfPP6L5JMepf4B97s0IXi7ggspToeuvH1pWzORYcHWWGTTUCcBOVhM3IQD+NHYLNZ3yAzSsvDh1GiY8TX/3ZgAAQABJREFUiuY2ZgzQfO5PYudxqZ0ovNB0IZe7RpPwcx8Xll5yPH/YbT0E7c+HuGBvNQvmI9HYuhiNfe2vf+n+Zc13sKWrhvhnuJj1B1xQJILLsPl6HBeV/cGt80O4UCiFWtLayWsUlNyYFNyMRIwS8rvtxT9efvqPLpzRzENos4UVuRp3C9AmvA2tr1WktX1HvPQjj6Hey2WFl71tavOPuGzsdjQ91bQ++cgDw5SM6QrBtfv4FbQRX6AvlElHfWfAoaa1F7m+iwvkPnHe4WF7/lng1Hpzg+bSE6dA3bjm2sdWxNFuWSg23bFDjjmif469Ye3Dr0SLVVvxh6Clf//cZWhWov2HbeXzsRG8eN3U5mGOqyuQtu8dxubCvdj/H7kYTaylRvVdYG+GD/ZvOJFwUPM45jG0ef7hM6Zzua7Tro3RT9TEU0vodIQPZ/Lnxava91/Fhkk428Z/dIbnlmzkNICmmDAhAB0vs6A/Fju60uzmk/bardZdWixwFHT+2qYKEvJdmsmGxA4kUBdipinfJcsrbV+wdfvBJGzSurmzmDJ9R4XI9y1KqX0/OrARjhcZ57NEGqeP6/f9PY1Tu8CLIzDxk8QYV8OtrMdihSvFGhoIy2OOxSVxEMC8Baak/rjwWVY7dY8CwJ3MJC+j0Nvykem9/HvLv3woCPFf0NQi3jP/zt7LJo2wSYDh+hR1Wp7jJAkwllfS9/zd2ykTDi7pklefM4wfOLP4Wn9d/i0yhF6JJ/3EIfdIkqAIvyDfwYZrKaS0kNEVdcAU2IQpefzVGRvjVDxlv9k97y0PiRK/CLgTiTiL4N+ywyX9nTzGF96LULTwUGlPeIE6YcuWS9vIV7VACyDi8lvaLx6jvqO2SmWVyC5CYrYz/pfcI/zHaZjAV+qi1GxEFHpqBoX0r8pEh8ahYUGgQc3JSK/5s+1tqIgiOf1KbIvbOnajMvgZWkitjYrL8tp3xXJbV8M1zqdKzi71lXU3Gv8tL0PQR3FZFN/H2HO3oMECo/As3zTDalwfy/foZE4TaiJJMyp75KfyIVz0P/pHKcpa0InZTpNEGJcwJVS+tyXsaROF7dOZs9yO1vlLfLfCJbHJR0Fe0oaFiZMmlKcNlOIJZtuHb+5MqjikmutsSoK/5M32MLa4Ctx5asnbA7xwsUlUa6ffV7KsH7ftK/qRaq8E7on/YKnD3p74L9Vb3yMy/7jwbi6trwKnQ7kwfgdziTT/FO1oGfy1AuJOOARle5GevTGGMvPzZ9+tVRTjnPOIdjyqYePC2Z906ffCiUs/3UioxLTPwITwnDEm4iijL7Rry6n4hHs9/Ftit258Fkfg0e/SaViaAqjUSdSX8fKfsOlXOD3d6+Id+CwnaejP3/rlCf96eE/Y5P8N1fbyX+sx/TH+67d/lHftb7P9bYOB/lj7e5RJW4XLft/3Scw2bPFkluo7egT+bjzvvcpU++KvQat901oU/Vj3tZ/LHJSSiF0QdJF1CsjCav6/7XG/UjHmjdXAWA28iWrgDStwzwm0g3F+VG2X1FQIn+eYcFc/0nvwkW5cnR4GPsI52CfudpyuH4Ycp9MP3P50XOLoRO19sJbjBCnL0FeDUMHb+ccegjb4QSHE9pb4JRzX/V9cAPfYgg3lWD2wLm4fmrc+Lgv9MNrLH+ByqcUIwxejETUeO+4p6FMQfhdHtz+CndF/eunM5hmEjX9xz9Lm+idXYX/9sOZXL5kRwloFzM+Stn/kha6k0bL4W4jNwIXgvvC4Kc37uTxPp/1Ib2q//vGVQatx2pe/Gbu3V50+vfns+2eFgPRP7ljc3MaCdDwfyyug8zwErzoFpF/BhMHtCJE9pmmRapcVDTMekobq340d8oOw5S7uS9hYoPigU9t0d4BDl3SnXzSidyIwHs9GARdfIui3vRUi/3cuj7vq9Klhx/6MmRODz63scjzNhsKNHIHWZu13nlwZWvlXYEP93SdOjjLUMFX7/N6XNsSzP4CG5nUbUQMKi7rCnqK5WviUP+tW1+XbRabmE7YhzH1i4QbKx1QFgunLEaaf/5ZJzf99/SvRT0pOfsGjXfq/eWR5zPMvRjD+burHarNPPcWGyA3YiTwc0w4/h9mg37x8ZvPb35gbmtwtDdICvBfV/t5N85trMJNyMeaJLj91asTbj15iA+XrD69o5tHPuk4e1iLcfoC+8EsI+/eHXtvz2keXx6VQCvtv4GI+NROuwRbyT6NBbx613h/mdMbdL5V2cwFiPch/FAqMcAvYKLmRy2jfj83lM7EhvYayFJI/Q3uGJiX5VMi0rk7GhvDH6dfvwCzAtVy+dj8C96JxWVCK73k0Gb/JpsGHeG8+Bb2OA25i/RBh/veop3may4n6GKEn+5N0uRCJBSLIpPfb9V36J+8+CoHra7FZE++SNxRZoPD2D2DjERy6ozG/4EbBMjYo9HUVPMIlohNT82Xd9NOTxvRNHwjzbN9vMcpjAfJ3JN4x0n+2g85MkqcfLrHUCOnqLDDbcTUXAm2eklvcZewu+DM8ME6TN2n/Wxv3K319elpeS5O8sfmnChWmpzkE22gcpjIyzkaNsHE+mI5APOJqgw7wX5qkdAbD2dSl6ToRw9vefhALd/02j4HyVFCWEi2koC89QJhIqfRJbkDAXwgaAR6BTHyVd1dJ/G95g1+RB75aH5FuGbW+2nTjTNRlP//70PaQ6zuS75vkR/0YJ3O4SJc/31Fcwurron5MH+M/6iPav1RM9J+slpLor/XGBjMXHZ7/tsnxtIj7C56ai/12/rX9L1IyV6lrn/r1XbDV1qKNHOtS8OW7FO2mH6iyVX3gThs2uf2mPPL8mrhstGjYk+K4XfMYzvHT3Lvt+xZSChrxLcq4YKFQWx9Kgmra+e4l/gJsTlxkjNCuvJd+l1z1+3LSHX5gKvUwGnzw9ybr++6SbMIE0BJMeE2biYkZzPygh9I2oxWfTRqNQL+gU9EstV0yrN+BzTy7jBfWr32rwkeebjiwdMo0rVtmPpeMkdbi6sJVPANe0pw+uNo+MgA4+JC8DNAhSNKi33H5ZA2JPwTQ+Mbnty3ymm6+mj/zpW/SLmVIe5YbyUBnnPAZ1h/N1bR2bOjR3802QEsfd9IxCv3Zzu23AriMyzLatiMiy0q/5TPpG1J+tl/g66dnIelXvqOOLK/S36UhQdNvaTGij7/mDzpJTtj0k9d/EPzvgXerJ/kOH/js69ETqat8FxLOemvD/fy9uhV/v/6z/bL+++mRp/5Iw3jWU6+y9l6xbGuzlVPIZZ0I2pzP/qhzvmTi72jO1+VrLDxWA2M18OaoAcZTR8U3jlOQ+ZF/dR82nUeZbEitSaNRnWmZvQ8/Svp+mJGYdfIhXKJIhj19mPbmQ/R6qrRTniZf1E73wyIdCrwUKCrMVRC/1UCHd828eJHoNDRlhV+PFrTacGr3bkYCmWZXNCfjhaiT0ORew9HxVRznRvYZts2nTtwvbNeuR/htefsiFNfkhkLSqAt5gQYnHQdjPuNgypuKKQw17LW/up4j8poiceGXTnMyU6BpErDLWQyoaWyydGjOZiqaz6+i0ekFb+u3YK4ANSlKiOzyPwH8KxBCdnEmbm2na0t3Mn9ebLmWPuNll+uxH4osHVIHJ4XW6e/+1LFRb//m+pfRls6vasEorZpDmQgu+4F2ajcjdFfjWnzyLs8TSJuKRpkmSbRTarpC+yzvEPgSbgnayl13xCTswiJ8zgtlbbMjWKxrtsQ2jTqmjEm0z4HQ4kVtat1/5l0zmn993dzQfrZmtIeuwP+TnBL4v4h/AaGxrjspFG4CdEwEz2TqX/K1T6x9+820r5eNTmZBNhXh/Ry08obVr/SY8+AD98dOvf1xXAj8bcPtLOQ2gMsj5zkJnUh5v3zRkbFB9Nm/wRYu2ufaJl+BoNs6yvq27IPhwdMEE8fvF/3POwe8uFTtfVuFrheXstq3Ws30yqNmlex3B1Gedak2vqYSrP+1lCPvaj/YL6zLbbShtt6Fs+4mYoJGG81x4XCFte2tD/NJp++PdRVH6qkH30N50XTSBlaxluGk0z7qaQEv3tUG/f7yJX39dwk+1sGjmzwTSLd/SLvCdev2dz5wTLzTboCpWR8OfrJPlIjRf7ttL1T2Rf0fycGb/V1zPS8/sbZMaAMxP8F8xVrhgs5I79GcsPqRzk/G+ZzhTDdud052Ms8wuExLfH34PaX3ce4J/o3E/x5phbmsD/nMsP4wt0d8AGQfNX+Gs8/18wcMPxnvc4b198b92DRTSOKwvAwPq4M+bX3YN1Lby8se6e3wK3yfH+O6bo/4AMg2N1+GR2v/fnl9/N2yh4X7+fswfXx9+D2lD8OXcUNxgRAB81vZoP+dTx4b3+y/5sLdb9279PW3RZYzmt8vvwfn6aiD+Kboa0pQU0m7tO+Pwn+Wa3kZ1rezhXBdvyZ2BO7GlPgI9fLWtMRXQXbrJWyUPQRyT7ztKb2Pck/wb/B33/nrJO7fmYDN+22uHewOvJc5T5DdDOf87fWm71Jl1EniMC3D+rp+eRFZf6J5gUuha1Q/+HYn4O7m78N30wy/Xvzi04VgMQJDhIwBUX8qraPC99O7eYfh78PXugnBZz8vz7ur24L+jdv2Pwp9/SoY43/w3evWz4/S96Mf+97SD/v5u7gN99+9Pnw/vZ/feUOWZ17LHE3AzzIqTOhuWbujWY95va3uKOqi0BJsw4GMuCCg+oIkbKYb13fm0fVhoU16pbGk17Bxuj2V1UmfsP/O5rr/8M6QcZTMY79jNTBWA2+GGnjDarjHgDe0BRjgnOC3ABnW70TXcXAgbm/SRcEg2k5wDFe0OQmMD0Xg6uzuAtct0uS9djlo4yu8W4MQOz88lhXl14G+ctmi1nyBmsUK/iRA2tuPmB+wCqkwccv2bQi/0bK1/mqZKzE3owa94sqcIJvW4hBOPPgKRL3ozYu0vPhOyoxLXLWo8NSG1uTMUvJ2hbrS4Z9CYOurklGzlhrUnrWLxzxi2p9UKUDdgt1RzaqYlsLRpN+4OLKPr7N8Nfx//p1HoOG9Pze1Y2O7FBXp0urfKsDNIXyWKYBhLwXctBU79JpywXXz+2zZmoFREN93y9AY7xQXJicWpV3WkjmyeLmcWu2snWOjQiHxdMzgKBhP3mZPwVYn/LsZkS55zSO9bmCIa9kG7Szb3iOl279WxAYImxN9JipCT0a8Cs/rtF1M3ApnO6AYwVIAkyafLMI/Nz6sS4XrffxqIyhc30C/2IfD+07pJKGLVy11LwS2z4nf9rAvqh5u39vIxo6bAZnPvPmuCE9ys9z6sW+QlixaZ1u1VUtcOo9er6WefHcC1gQydPv+Fjb+NBcjPbqglXLsnym4N14B+kr+dnmXTKxO2t2YSn7fijmCw9h4+fbjK9iQ8v0lhb8oH34DjnLbcScRdfx+2/f7fgd0r4JpgqYFlqZw8B/hWoNhvNC4GAGAyHBNr7lG9RJXF39wPFp+68a0Dj1d+IxO34KHhYfFDSNyGH0ZF7jlO3k2IsOj0S9MxyWunwT/yVP6FjMsPCyuQ1IbDDh+uvXdhuVTANPNET+d8N7wb17hEkcNx1sozr6zjCzXtCHwlYwkJzBknA8ZTr8bF8Cdn2Ftk3GR7w3U9l0+RuMt49Pv5umw3QaT1/CNzbq33nFvlnc/O0321agHK4D2J27ukg3N5/7kOSOwyV4FAPG0m59oA35anMIO6c9dFNkeSU/AFwA3crW7v4sb1tbD4oZlTNoCvtIWcQIX3ovvs+kZ5/MeXPLS7VvBV+1bu2TfQ10lT+mbf1h4WNwuZZlXQGjp0pdxwr/B+/4O5hdrmC9uQwlmGmYoPYeoWcrBuVqpjGFxwWLlfbT0nBvrJ3zGRQQ/A3lrZNsE4jdvllOQBFTCpB9JNf8wL+DAk/7uYFpcPfhu3rbchIlMFb/hOh+LOVqmZZzPum5eHyOy+qR1eY+k3cF389Zw18t6Tr+bluFuWobTF2ZYeFicsNnOP6m236V8I3BZZ/1wJHZ+ks70O0ltsJuW4fQFGhYeFifs3zf+ox7tc7gMp9+N64ZHS/dtz7WRfVi4XHvt1bv8I/Z915LsKTfrGdfWr0bBKTeVJVoXBJfg0PBo6TVL8YIbO0ONzfGpjHE/+XF/oPCxh7EaGKuBN0ENvGEF7jns2QZ1yCsDPE8lrQiTnQplKNqrjpsCRdAPQx3o44PRx0eaHxEHWuHzQ2t4ZPD1YcQF3k6+kZSfXChpyg9b0hJ0DSmmNf1gWuWl9Su8eb3gDIAaUzyFnP24ft5uButIEeU4Fh+DmLpQpfpGg2CdOLqjPULYbrvgsv2ybTJjwVERQVO6hEvf+FufXd18GPvz5xxzSNig7wuDhemgKGUa2XMh6AUwJ1695KH1MULZCPSwOFONt0ffh01ztdl//X2zEfIj+Ma2/DS0pxXG///svfeTZcl155fd1d3V3rvpmR7vHQYDEJYAQYJWC0pkMEBCsRvaXWlDG4r9Uf+AftKPG6FfpAhJsVqFSC5ILkVSdKCDH2AGbjAY77qne3qmvbfVVt/PyTz35r3P1HtVr7peVWV21828mSdPnvNN+87Nm/c/fu+wHanSS17X295QqItshPih3s85D2goh/tei+wmbexHN/vxFz8+LdfLdWv7VZzkaJsXjFMCw8PptqOIbqV20CqiTce9tUbSsvGiXUDXvpQR5Xz5/gFn3b+lj8Be1nlAJofzTm2fSC8vY9MItvEnMY9rEA9wU+cFh9gHGXUJ++gb8SCuu/NjDOxoA0jQh86T9Ir5aevdHaU6DRSx7Ohz35anIk4Mwaz6MWD0LX7CNe/DiAX+SbxU3sz0N9mlq/UXdMbBOOnveqWUmJ5dO3VHX0eeELrUiFjWjKkFVZ7Vo/yu/LJ2Zem6sHEV4uhFhGPJzfLqogh1OtsAC77GTDToDrgmSaT3u+4cIqXTcBfDjkHkXdWOEzqzpLvVbxLPdHQJku7WPkhPumNThC6W52Vw72H86LxsLzJFRy/VPXOy0aN/qnsI2uI28uqGPE5DWiw9+tzHmqlbREWchJnPtm/ySVeTAZ0tYnT6R2xqRIy/gyXfgqn+aXedWAq/EbV93vY6rm+T5DXW0fYjABJMkiFXRm1JrUtXea3GIXR94BJL7WCYdJ+3ti89rWWaj5DNukfu4TBwzAbr+4u57YPdIH3/pgxSF87IMDV1KWy7a3WY0MYNe5MSBl2cz4M2XymdecPjIPewp7cf8kNTrxk66f0hPj7O+Cns/Cwyu0xHP5187fSMdWeQMUL6WrshVWHzaLepDXubksBRT+iNNNJCl0IdWE2nixWWXaajb+vWrpt2esa6a3C6/O30RVX3QqStXxu/dvpS1t/aPH2YfpD6srX71GeIb/cl0i3O+1K6h7btDHvvS4l+lX7wLldZpw9NhYt6W9nKNUFgpD8TgHDsm1ZfibEnW0nwdflIV2TjRa2OkTXNYyrA8isLvdx5piJqj7UeMuATi36sf/CTMywUdpE9vvgFgYLA0kBAY6FGojFy1ZEyzSOiu0poA5jGM9OgGtcIxKHNQgzcDHpd1IxUkXqljnu487GNXXcodyt8uom5W555i0P3HAMPZ5PBMLItKN1RLLWBB/TRTwybh3Uefm7QH0b3yC5NrqlNtRdlw/LrRs+m8i3a3X6vPmq7bf2qsHziln3QlY/PntKONj/vu1vejrg5rn+OVnlE56Yj57f0Ydyxc6PUX7zyhdts6n7vltW2zDsqozs78OfEzVD3zWp7+18+E27FJwhpRI1jpclZD7PxVkOMGSwZVOXysZX79pDTIVaWB/rpnJdVbbyslsIIpvKyeurGqy1fK3u9GO+hTz/6Nm+DSpeGQVtEJrv8FpTdxG3EGX9lAkPLbKk1FwspcZB5r2JcZ4/yIFeK82LwKzcMvWgbP27EqKq/xDBjVxXRMyDiqv0YUSt30t3mqR5MGjq1stN4q/aa8s+W3usedpXsMJVrFx9je18r7MhorslhPts+4jSw0n2FZZJ3Nvobb/GBx0Jo+1Yzunj9m9i6zLbvO84drWdM27612SR01X65lzOMkm8R/S6p7q1NGV0z92Ju+6hbYYfa5vrorxccOWJm6x1rw+SGCXuz1J+Bee5BfY5BtPlg0AyFriBQEFjaCGie4+3qmYw5jGqrdOTmTb3tf1bflrvCG2TpJxJzaMessYDmvbWTIfx/5UgZq8VyKQgsJQQWxA73fhUSnxdoeGbAFaH9oLGrh0mKQ3Q3Ph0pTtv6ldhhZKasVCZ8PdyrrFq2Wgov29JUHj8WWNUS7z8c0Kuba/OzPCLsRt02CnbVhTK9oDnWvS3rdPK5WO4Pozt54I+BfZ8+bIZjEeBlct/mZ78sUl2Q3hUveJAoN2zdD6I/h59wBvpZGdeXc9i+7tHBd6Y7DyvfUrvXveWkTSWdjT6FibN0XXJ+w+qP8f/NDy+FsPySlWNMs0sbXy8rlh7rp598GSsLTscvpzda6d+rbzkv8hBu6y6F9CM37dwgXc76Jr7+ZlP3h85cFo949A7tEec4eN1YZHZxeSN1XW+OZUZqQW/nvfi3+VX6k1tMK74itObSo2B2f2ANMD+WnMIxA20XXe1Bl9I9jI/zcty3yH4X6oW8JlSqixhjueDj9dSLTaMsv0m+ebp4dFXUgPrH0YHccTyP9Rn7YZQn9cmUTlxVViToe3V+6A+GHPgVsYw1gJi92hCMO8ryCPlV0APQG0MFuujvJdblIQ+ZI3GsIsWk9hFlazL0otxX5t7OiCK/KG0bA8UaLrUu3ZhVZXnAfRGnZhWxSKIaBjCCzsXnHm0TQJFFTIxtAF4xg+Oz2Nt+bPMOEhu9Yv2Mqu87nlSSVwMtLtZEqhqvQIttXiJlFucR8qugB0Q2q7aftw3jmdqGmLrsSJIVlwnWLehtzXPNd9vP2nelhddGlqb6QEcbq6xu0D461919j+/qp7zel5yDc7MyUlld8yuyUY7fJN88XTyaSmqIS0JWcaaV6jJqR4kejhKNuu0jjLV6E8pFif2A0k08118Gqms6/vHkBxfD+q2TYeNOjiO8oW88VdqRpcO11wyUyfGG1/R9mybuHVlLREGgIFAQsJ8REzKYBz2ou8lmIn7fMC61fks1oEppHCHDJq7reqv79OFLNobF4S4ffOd73pMuA675otSaF0yJOC809C43BYGCwJJAYHwN7nGE9XHafGqEQcsXhFZDNpDHAd2WkUqP42BcVMZr77pM8wCcjSg9RK2MNWaoS9nzxSZ0DJ0VfQr3Gk5dDvcTS/MsDrm5S3rn4ZzWw87HfcuaEolDjiqtxdtoUzmEO3RJ9HOpeyUbcrrOmUweh3xt53ndJ70d7qZ/foxMzn+c9b/G9gBrZLmGEZE8ph3upr+3LcMrw3oU+k9JzmUmZ5Qtv7ps7lv5GYHXhfuWnsmXkVrQ+bhv9BkR8a6/hcXLdEw8LV8Wdj5O637FUrQ5jZdndLpx/Cr6LNDO53nx41uZkWIudDcxXPakr5WfhV12r7rcSH2LI6PaCvg9iKQFp5VTjYYgj3NC94nJwrblGRYpDs8rjaDClI2PA59e476nk7+Bo+XsfpmWfyWMC5D4VCooMCb6G64mDpcoZ/K6K6/Y0etPUZQKXl66+x4T7+2qere21aX+p5WtIqBMOTG0doRfle1lRpL8WmX3qm23rUoHJ0i5o/heYPQtCTrvSUQ4ofstuUrbN4hG0fcNYdXfTNZ8tAOrrVnXv3HRBYZe5+7HtPqultVkJhnnBGJhzQM/xYPTMhFb286LMAJlpSMpPMjYNzdt34U3TTJl4n2jT4647dsgMqDuSDM3+o933792Vd/00fnH1/Tdme13rZUNTN+zSW+ugQm1lzcrb0fus9/jlj42b8YvffC9Sa3bhnNO+LgW944KEIlnIaiwNeeUHRma837GUkHr+N5huO/nxNNJjb1Ea/Qty5sK7sqnpUsHDXmdhkQP48t1KEec/nolj1L3bsW3+VfC9MKgpY94Np0r4/lb9EV/1bUwAQfcdPC066cDXkV4g44c+1474G/zH2H9T/Dx5h2rwor1K9PPV5SVU5kpFO+zK7894nnt+m7W2avhLN+i8Id8lfApg5gs3DWf949M+RIsCBQEFj0CY2twj7ORjc9WCRqLk2s9KbR4DWBVusjysGfr4cdFZeLJBERBGtyrhV63fNA5Dekexk/0HXMjZPobND2xmZFn5SQZbYKnbMnmkz0ydMiS0Vt60gnd2q7Nv03vvD1n1/KSDPBup7fLG/a+LR/5R6q/sPIn9fD2MD5uXvXv0japd9PfpGvh3YV+Ibd919V0sMpQbQygv0EjunZbTpBVXrtttennte4lZVs+BJ9J27exotJ6JoFWr87GH+PWSrZWmRmwVRWRLPlo5mN1lR9tq3TF5uGYvefVeUU/kuXhnhkHTkAYbw0EkVVxPp62khe3/tLdfxgCCa6hf7pJlV7qPkEELOZK2/f+anAYLvSnBA9eHs6iuwWdV97f83C3PMPFIQwNPQk1SN93emWxXO5TsBvb+413qSjI+7mx1L2M+6qyWIFzNfbd0K72izJimdF979qwVh8hvMjHB5NrNJ9WeyWNldENGemv29F3Wdv2dms+zPzhQ+JtvBSu5j1xs+xeIn7ODx65I8155vEezvl4XD9/kPJ65W/ndbnxcS7nQtbddYwaNa+eho8r+sd+W+o/toe6/WMMt+/K8ZFpBjUf2CJhxxUEV04sDys1zpw/cVV/U+HGDfKSoj9rcu6n7N4MO7h1RozfvNcpY4kpCBQEFjcCY2xwHwx4BlIMSj1/MDFeMzDj4zycBuu4tkyR8IkRom/xZMLwNNikCcTYpDT7oAc0np7z8PCA6cYkv6TyLAoeLg8RHk40rkNSMaY7XaI1+V0W0nrIZ7zb/KGXcwwsb/qYCvTOu5HuPDyflwcjDyd5iGo4z4uPg87juPdwSr8t+qusCl8Tob6bd/0TJo6D4eM44ed4Z2HTIGFZ1Z3nc8x172kNeq9/T3e+5PcwPOSmw8eI8kurfqet/1hI3ZdTu6hwyOXxMHla8hl9q2yvZcfAdHPdRTudbtOl52pbuFX+tLqjA3I4I/Lj8BMvl8GiuTgGbf1t0Iw/HlNWY5GyKMzYy12s01h0LM/HZH/QY7TiZ2VbBsumjNH3vM4vpfb0YtkZvzYlcsE7yVeFe5bXP8NS1x/83C5mSOkSH04nmAVQTFebAHpVpD+8hoLXb1Vbsf14vcSmZXUELfnJO50rdT+aNU/d16zGBLuj7xUUO8tSb/tzrT+we1+atu1TSwgkF68WrC/9qzJNH/W4Hevc69u5OhOVoaQ4NsciYrjOH/sidFGaMu7HOWkc571b2px+VUcUHt13wc5137BxIly8erM65q1qRKkuqXxrGap0Ql7HXufWWkTjbYL7ca5/a9Udfc3bOj4utmMP2pykKItNeat5Cnw8ThnGWXf08XrCj46A1XC697BpW/q+YIiYJbQE10Jt+2gwyvq3lpLaPw3FWpIKqNd8qc9AqHR3lo+oFEE++s2kPo66TMe0n9Y3yi7rG2vY2nMXcV8s6320Lq4gUBBYagiMvcG9+0Drw7WqK02CPX4rxokgksW69bEu+cwF1aTKTTznoXOSUJqVKp+sTYMCEUkm9ymtW1hxUBqPlO5hEynPA49uDhqncx86wpUy6T7lNxyJ4l462uIQn3vyZEZDosw5b/kmc/KhjwYSjChyGV3MmMX1SG/Io/zw8biKRx7wMohzWfFxufzcO23yG7JDrnxWf93ye96Mj8uFj2svrNvlGVEXPk7XIY9oPc7ydrvk/OZSf8rOynK5THPFWz2l+jfcc/osX86jCivd+FkRxrFZ73l++OYuTxtC/47yXAb48Ufbcd6E3Xmc7nmQ5nVOsofxq7wZfRUHsce7b1EJx5RumCo9K52U2mV5h237MKnaLzeuCz736OB45uUo7O0dsmFdrGmVbTWu3MBtu5wzTlROD2cyS7amDFkGiW1pDhpJhBOJBz25AjdFoGpefVXGxCCmqU4qBj0E7RHteru/lPSPVeCa644IdjzFhIhYHm5hWOqedlfa/lLs+/QaOz6mGisZgFjn4MdOg5Gvcta3qiSLdkojc9rkl3FvaY/7nFB4SzvbOdd93aXJsGXPZLisc96vycLlQ3Kj/dCibDK0pjXtpR71EzfKq9pyyu4FdeE2l2M/xZoorqCV78LE9Zf3Le82XUTsGTXOuiN06ftLu+/PZf3HXlT3AG9vxDTncZ/FYjea4Lz2lct0Xnv8OOqUPo56s/rKatZRFTQ+3jGtM9OoIx+n9OSFtt6PWpRrQaAgsJgRGFuDez1I+w9PH0pbI62tkBTnKyVGYI9TzfmPfPe7VWZM42va2eQQLS5xhoZPltHC0BLXj3GWp7LuJAuO/YRyHokOfjZxiMYN2pZEGSlfo7y8bA+736Vs2/GclUWwoYPnbenurIzWMtW6V3FO1M1v8fNFdf0RtSa+6Oo0lXzOw/m7rEkei87jnA4/8XMMXWb3K0w9v5eFn1xFq3tvm+47TU+/xc/yuUzKZHWefHj4w5yqvpDLeUCAc1nzcB5nROniZcFDznVxv+Ll+b2sFn2VV3SW1+mNa59Li599SExxOX7wq3DwtFS+yec8vJi8bA+77zT4LV6us/uV7tB6fi/LyyeJ9ORcbvc9vqvf4kUejGm3s+2jV9WWJKTrYr7r7H6S13Vzn9qJ4dSGjN7j0NzDMT1iqbDzhcQLJtxyTuZ+Bz/L7C1EmX2Mn/W474I47yi/61r0zyotYW29X+Hog5+HI3ZW0VX9JHwzNo545SvNkt1vt6VS94Zx1YEqbLvgLUrvQ+5XOGeBZlpp+xHb+en7NG9v/137kvpDVfeEq8qL8lZjbWLkvMzP6tyDVXaLcN6RVxn3QM3nMgDy8GD4VHWRg9yrIsTdydxvlxfr3euIDClsPvKJucd15QdN01HWdR0Pc/7UlXD9qs5137tOZyeHcCUdMWNtQOsAn/u8TcDFw57WIa8pIhlrhUzEpgT1nZO538HPesbo9LeqqOrD+eIjpmOZwhaZ5jbrdzWN0Xakw3h8dTdxK925a+mf6q5X3S70ui/6q/2OrP5Tv+g2DlEG8VlZFqRw/z0kEo6Q4eOoV85eD+eO6RsTetvG2xh11WSQ2mq38qBMZblv2VuXZtr8tv2WaOW2IFAQWAIIjK3B3bFnYROHxjiiehg/ujTS5qN7I+x07jcH2jioywCmMw6v6FWmDRtWhus3btgrTXxX6KZ2f1YPXLMRu83FubuPVE5DnBnQk889Ln9rKqdn0rG8WXnVjBKzVryhw+X5ufeyLd35JN9oFcbHNWh1P135bXpjkl06ZEll2etm8Ic2K99udXG+Xr4bJUnP9Xc6fFxHeVlcJEiajqn+tAMk9Pbg+uNXLgsvJv3zuvP6NIM8mGQ6D1r/bWyqfNPUPTh7+cPiX9URMic+XnPtfm/xksXTyZvn8bJvZ9tnDbxcv7hXKrBMP7xXrVihDxZNCbp811uUmWV27erw9ON0nSuG2jWVowAmt2fcj+gjkesS/ShNXU/1z26ny/MMIm/Uur4uNP1rHaMOTRx641Vr3Az11r/UfWn7sXXENuZh/Oi87blPbB5OZJXXu61FEs8bfa7e30n38NyNfZRSy9C7/JyuX5i03OX6R+55eZEylt+77Jie0xKevq/GHPU1lyVyqFd+g/BzOdx3HnUJzVD/8to4LCX9+c1z6dzVcORdjO7rw7pVE+HS1evWEn0dYujm6zADt8Z+vOt/uLo3Xat+6K0yjsV1O4lUfvWxgfRYmtMbUK1Lf3mmx9Jxd9+laBVT3fYvr9Yp8uNa61OH527ciyW6HEX/ug1RhZ3tyevdfajyMPe5m8v6p7bqNkKp3nYo1R007d9x/N5YNTERVihw4bjOaz+l89rt2xCujeMQMYi8XE/3ic3Dkaq+zqXulOwyRhliacP0/VrSEioIFASWBgJja3DPh9JqvdceQ7vUEfmcLCZ3xjQH6ljSdS0+jx26EFasXBHWbFgRVq+XP6lJYXKFHtbKIK8J4YZMohjfb+osRExRNxBMr2K6obQShxkFoxo+zsP43Kd08y1ZsYrLJyajgxbn9B6W7+nu52VAZmV7uRYRy4DObu0aLxbj5VOWnMmSlxtJY1oKV2VnaRbswavSb7p0MWnwdjnws7SKxvV03RJ9jn8Dw4yH8etC7/iR3nZervvt9KouXV7kUnjJ6g9A1BF+H6xzPKtword85JfzNPNb2Hq9DVv3xjfVl8nq5VqJzUuj/GaS3bkMVufEoHvGrworznWo4iA3LtnF5crSKpoevI0fLJS+XK9tIssEfxodl+mDaURNyLo+oV0mtMvr2l1ydepGuHL+erh8/qp9IM1OmkkFsbGkeh3bRCOB/hgJ/BgEfFwnvUVXl3pxHvNHbqmNGIPIowLDi4rsKz4eaEqTGGTyRbpYVjPscc0CXFd8XKc+zRIb+ouVII1NPWbvuPbVP7GGh7mmaB28iGhK0z0mUnl2Z+5+VoiiaHKmA+QexvfseYlGH8c3O2SsK32VMdWK/ziJda4s4phxJxgjY0YP47dcmzRK6RmcuOZda+FxThuZ252SrNvJh8rxMJly3UnTP/pQPGKqG73LEP2+dQ8JZbpI3Hs4ikdMw5l8isGPrjMmT63DnqNZwKzavgTo7CsuV/THWn9B4nVtcOvS2ZczfI1+8LYPAt31T7WSWA/a9zNJEsjtGLRghep1TDrOfY/HT1RKmre2j2TdVPA4k7K+eDR+dJ0xta5QOKX7Lf0V7e3XqJXs/aEb/8a4D/cO+pjLr93rPhv5UvmVmE3xnE3lo4WTxMjOmFpnKEjHRZ9va1zRMQ7HDpwPm3asCRu2rAwXpq7bBwud0sY1cigiH61h4UdfDTLuU2pf/SlQygza9uGXsiRt2jGe6u2fdA+ThnP0KBh9Yixhy+3yWLzFiACfnKnf24DRjd7Iqktf3RPVvLZ9yUD5jb5PnGMSESHGpF3obb9R99LI+/mM1nwJJ+dhALUufes/Na3RtX0vPNZVvPOw+1SsFxzr3eof4tTuU9OO2Z0WX//79f18k2L1u1dclovh6pX6AXJV57UfvxQu6fdGdYRMEsWKSTJURSYJ3GuTVnpUmaGEyp2H3c90F4ndKanR9hMGllgJEvPPtu+7VMUvCBQElg4CY2twr8dKBjgfHOsh1IfNRlUZaVwExTyNVLtxTvg4fvbHuGUyMsl+fv1auHblerhwSokafXnVcrmMUiu0+2PlShmoJglz7tiKoI2gYdmalWG5OLAjlYmDXaGy3Ztj8sJoxSIVA/1NVi7sGoWOskVQySFCn8DI7GF8VkGJpYWrVREF5LR2JxLiPE8qw+MSScNzOWxihF5lehyEFk5x3FfpyCbXTk+R5lWXJCv3Llu1491lTDRd+SufyQcD6BIu3Bp9wi8mR1ydHilNRhK7uOqMbipLriu/on+Ff9f6yfAxELP6tnu/ZHU9TNv3NlPxzutfkd4GaRve1vFxntfLi7HpCr3LimxJD6d1vk5TpVO+XDvd2iXtKJMvEZpHLsvDXSrb2xtRHfyJg45EOZnHtQtdgxJhlbFcRnPulsmCnkQywzpGdnhBY2OPDOp8iOiaXiG/qb9rVzGy66GhdrRdZzxihaz05hs9ErECQmNC/18TIkYQJJPzsAveivBo98mYai7mh94KjxRO534iqj3R9pPPcBd1LV497kcmcHaquugZ6d9klWRsRroe7nfob20ykyfjkoK1Z6zjmF1rWCcTck4D6S8iL97km45/J/O6QBPDGChk3NLV76J0HXWPxCZETRdzG8PWJelOB+hC1CneNHUfRaowsLpBlh78TZjOQjIMEMoJahFrURdR2weMprodEa63+4ZvlSkxGLTvW1nj3PY7AXG93e/Q3ztfasxO5z4ca7cI2/6wfR+cqoG6RoaQ9zp8HCvDGFfH1FSJTc5umnmlSwE5Oysxj/A6dJ+0jrFv0LZvCil/n3l5UP152H76yEX99lmtc91X27nuV67rBxEa2LpYRjKErgWv1eoOpeWNGVyKOnvNpqX/MG0fJhqT49rMhUjFJs9L9tS+9S+iNOVE3aib2z3u06CSEI6R+03NuOsv31C6i5uV48WT2dtmj76FqJbJaLNwJTABJ0r8E5k8uVbdw2we2r5L5kVX6irQr29Vqo1K/3Fo+9LFqs+qLrUvUzTWWHX1au2pO5TGyfoQv0VW6HfLatlRrl28Ec4cvRymrtzAHJKcFagsKU8W6xRN/za0/bnq+1HFpjrlriBQEFj0CIyvwT0N1rEG0gjlA5X73aoHw5FNBjlRHY4TqMb19Bjb5zgbW0XGZIvhPNpeU75lMoZfup5+b2PEUsGyctnSXWF+h0/oLDKMXMtXaFf8Cu0kxRgvQ/2EPgiyXPcr9QqVGe9lpV+mL3KbkR75VRBzDhMPC287SgI5iCNdl3i8RFyWo55RSmB2pygxpSvWlCE95Y1B6SQ66PFxpmyMixGtvIlPg18X3iZKYpCHnWflt8pzWveh61ZWFSe5LezyV4xjwOncN34ZTdG/1P907d+bi7ch960tzaLtYyxnsWlNN3U/jOAWlxay8T5K4E3cjOmk88Cvold3Z4zQWVe39FSPseDGNY6/0r2M5xjL9bxQu9OgkWGdt3JIY4ChbDIkL6oUeTAAUa53UyOC1PLYnUqVHorDx0V6dEvp8IZHKiOGIYzpiSq/aYUjX0qoXRb2oPs1UQx5HblvsTVxv3Ef0rY+NijPRn/xNFFGob+r4b7p1rok/GOhnlZnyPUnlrq8iWzyzdOFthpvYrxxUZT+Zw99MFkorkXv/cV98jb1h0sv52nuQ5eHs9tWtHF0ub3txUi7csl19yR0j+1ZvsLI7W25Kpqy9Gdtn6Ap1Env8eaTx/hZSdmlm+Ce7GnuE5+FPei+Z3M/yTVI3Rtn+GQyduhfjRexgLHv+0O0/Wn1BxvHWb5BJXxj1EzbvpUawex6zQqs0lNct6SKRgHqXnXpY3tM8kxKTo3cfBKVlLd98toDXfyUbjxgYWyi7tVD3xb9nLf9tkwmXHZx/b0PWFJv/Y1MOjj5gm/7roj7M9Vf+TjX/dzJy+Eq57rftUa/V1aES1NaUPjAmMqgzi1KMDfqP1WLkVljShGp9/hd0/e6cp/UFPYo95sZ490QfR82w8x7yBHzpP4/rm1/wHnP6yVV4+DzXqqPdl+xtR59ycu3MCDnFdWv8jzNffJlYQ+6n7M10pTgCll6Tdwe+6bVf5zmPVfD/bbu3M9h26fYasxXnVClw635moKvlM1jUjaSS6evhrMn+HaEwG6SUIL+Mue37mdJcz3v0eNN59S2Otp+ip/5mi9XpoQLAgWBpYDA2BrcG3PosDWRDdA2aCq/rwHgGwfSmqmXZdl0cb/Km+LifKydoSmrzMBGC901jPIK3ArXzCBvw7XuSeNiC1QF7J44M6TJk1Gec5PxOUd5Occ9aHJatpyjIJRGvOImLByN/Rjusd5Xvm6ZDJmAkd3kVxjjHP/jeiiFle6OycJoLULhSNKgt3SLj5SWxy14MvDFWDFwEOHlYffzOMJx9nJQDBP4ODYernjz9IM8+JZdyCuM0RKHTIRt8vP0FGfpiTbu1CFGLpPN81b8lAxnL9/DsTTFT8Ov4p2VUcVRdtE/4i8cOrBtYQ9cVu9gBu665QHKMoXB0dqKcPaHKh11STsgj/mxZXFvOdWPePRlv8IUx25xiGO6IhSiWG8XxOPMTzd0RdJNE91gHDcai0NW/dEv6YSSwY+jCvpxy5FUnKMqm7l0k4EcQ7msIdDewKguHTGY6ywr+eprNH9UcE/57RbWHpnikIKs/MD0JOLSbYzMrspmzn2jJX9G0wg6I8+nRDdgRkaJ2ukamefoJivLdXX50ct18tJdV+497L7Ten7PU/leVvLxxkV/kx15krAN2TJ5vTFYlC7uV/kTbaVzHvC0lM/yeBx0HnY/zzsX4VY5lQ5JFpLb9eNZvM7dd13wu7oqY0ztxttSnK4rkxFHZmU1dFcx6OU6eamuK/cedt9pl7L+Vft1wHLfsZZP0PGqSLL0Km4uA15eKsPkUdjqz2VMvpF0C2dx3k+61r/onEcK1e2LiC7pTjdnvpepAhq6I47SLC6j8XaOPB5232m76m4ZuMglfniOVx7v6RY315dMt1npLz4sMS7rXPej+2+EbXesDxvXrgqXrsjobk4EXlby8cZF/w7dc9kyeV0Hi9LFfc+Pql3rP/Hw/NBV7ctuuMg5Xbyb22tWlsvvsleyZTTezk3MFO9xll9xnr9DcOfj+UQwLnWPrEtdf8cAnyqq6iarL2+bFqWL+xV2iRYeHc7TUj5vLxVdlm4dQ/fQrNGu9olby8PZo1fCBRncbcNQlWkWAS8vsah04N5lTL6RdAu34uDR1YnOXPLxKnxJaKUbbbkUBAoCBYEMgTE1uDN65SOb32o4tFEOHy1s2PNEIlpRMl4lejNIi952hSuuWmSIjy1MjF9k4VdMdWbElfEs0sfyMHNBblfjFTMbrQq6YWUm+SNhktc5Jx+hZKh3Z1za9H4vopiuqwU8V/IVx857jPPLZDg0I34yyttxExjxyepxhNNO+2Xsxpfh0Yz9ECmeMuAX82DoV37skRZBcryn9AobqYyRj4jkcZPSCdktMYSqeAtbjF/qPHVMCimr5ycmcoppbnCv4lNiTS+FLH+k96vXcXXfCihXcpEhEMDI/EyALOgZuvsRMLGIOTyf+5F7K6vnUbTr6b7Rd0l3/lH+JG/Gljp0V9erQWQpyAMFaVXYMijWssb8FR+PTkyNZ+KRolLumjByqFMjtnVsHUKOSGflKcytx3FH2Mu0t1CMPsaT098ioZFar9PFjoGSdsBHup0niK8IDN5mIMcHAPIRMDrooxHc3oiBgeLNMC7DuZHzZM5koPTMwZtbLqTbTXavIHE2ZomnOadjbKmYehjiFI0vZ3l1iTsb0/hVjVWxLSByjV/M51fUBMv4dk2sYR6vxZDkN3lq/lFeZYoJtV7d9DcBdXGduPew06OHx1m6bhoCtwjatygGzklBsjJ3mE+wzY4yKhf1jvoTGfWO+nOf9DZ8Yzp6+44qYirZ0aGba8nbQd9IFxObU/Bh1kiM3LMopI261vQcZ7ZsQP3J72NixCsyp9VSvD/ccmwrnCtwMxGjdJ3XTF5LNMYKtX0SY6GmU7whMmOQBUmBvprndYNY6G5HuqGDpRNn1B2X8Wv7EpF+RRswMBDZw/KzoKWgF9FV29eNwj5fTK9/bCsRL0pkvKTnU1DiK1AjfytIYXxLjiIS7oGv0SUZLYeHnd7zGj9FGm98qBuJlr0ZJSkTPZBBX7UF4yc2io9tImZvXuu+H5tzLK9q+wgh/pFnk7/JQRTlupjct52nJXks2WRVqJ3WIawTkCsx8Ci/TXmoH0uSIjdTXAc7K7y+mM7kU4DeHlXJClBEhSepsYAYx03MEP2abR3KWFlkm75ruoioU2NOLg/Lz4KWYvxSGxB91CfVl4in03/6vq8CwAZGVmAKW0GKsPKTbwStS0veDvpGupjNR9vXQ//LF26Ew++dC1t2rglbd6/Wm3MIBtzyba6LdzFMnCXPq/42O+V9U3VCu6926rbhTCK7R7uO6yWquEvbF6HVe6/6H2ndqzDjl4S2GyQF6FRQFrSURB91mIu2T/GOkQqj2r19cpPEqkRFqNy15O2g70inDPjCGNciaN+mzu19s17DQBjZNNhZrF/qcZ8xgLJoAQtlzWfg521f8o90zUdl5fy9DwAorqPuZTOQvWDN5EqNJVfDicOXwpUL1ySV6FOWjjzEOx/j6Tf4uIwgC1qSSPJ5KdZzxMDq0tLF3llZpvoS6WMbQAjI5u73jgNQl19CBYGCwOJHYEwN7gLexyRGPh9cFWASjfOqE7gfK4uh0mh85LZkXRIZP7wJ+8Ab+cU8cLD8IohDbiyLSb+mjzurbTJPdBrWEz0cUkEEcX6bfCYcL4MJrPrwjGIZ9M3h8xdH/ejr1iYAdsAmHYw2uyBF5O6WPm2NzSYY08H5pnwmjxKiPlF/Co87fxNR4tGBVcpnO/IhFV0MR/T8XGkzgirNytcF3/7Moq+ysjgWS/aPMqEzpuJrFtTat+KUbjuKnZ/tViafZYz5UxB6HEkVX8Lcmh/lijF1XCSIsYnMSaJs3CU+nlDdVgFP6e8bThmJ10kWNX1Q9UsVN5xF2FKnjs7pUjqJVRuswvS5lM3y6CIjsEdZHmgJuHFYGeo8MSzbdKJiERTLgcZ0dB8K402/iHRVWYnG0i0jtOiU6JQOLX2EAmJ5ClIuaTjqg3Cql7w9084i3hlBTq9oyrL+ChNL04W+yA3lOL2C0ZHmIfoU/TPGUddevlEkNsaHCHg5TwWdtpYRIlziB2/hYv2lilaaJSs+yWbjH7mgTTJA7rJ5/kif8iF1RY9QTu/jXpTBEpI87rlv2CFjivCyqzYPixw/D+PL8W2MmCeWn2Kjp6vJ39A/yaQ4XK2/3Wb6pPQkW9Tf8XL98/KhV7zRu/7wTOVF9vVtip6d/o4/cng57scCm/orzZLdR/8YNhyQtqpPI0z6RL3I3Kx/YqQrP7aN8TT6R5ZJBjynz8pKc58Kjo6kvM79vpJVfEx3Z062jB/6ODOL1iX5dd1H+v66e1tJGCB9hdV8tf0oy3D6G3CA1FmXlT4Rj9iWa/zqtpLj5fh7NUHvLtL5XaoWrx4QtLqJbQd5eox9ziZvBxX+dfkV41TgnLf9auxBQNdlhH0fPbrqTrxQs74CiRO5T13EPknfrJzymKOeCejCfIpft+VIU+WPlK22ohLhYfW1kNq+dDP1kF36o7rN06PQH3YJVwOZS8TSbj2Y/Ejr4yZyLJy2z07UU0cuhav6qOq2O9ZKy9gGbC5I7aWhew7FOOiftXuaAdUU+1JWH9LD64i1XGomdJgYbwZm6a28sa94v08K5pXuUcl3vvi44epeRVrfi74JYFy4JH7Ibn3ctEvRSrPkuWj7YHU79VdZ2dgT1Y+6E26O+8CS0pIf+37CwZIJR8yq/NIIPoDWSe/lwzfS1frDoZaFu+rWxajyxAgvG7+ij0XHew9bslpNo/4haZbX1F9pluw+7S2Gq+KM3xzpb2U3RWQjEkdUnTpy2Y6Qsf7APGX6JVrXGfU8LD/SRr+pdyyoqbuX67p7XSYMSO6rO3RGFH1Kr+jnaN5TccUVBAoCSwuBsTW4M+Caaw/kNqb6wCqKbJDuVnU2cIuoJz9lYnDt5WzgJX9G0whjPWSCwMchD2M0vnmx7Dipx7jqamrYpVM+iBLL3Ddje5wDeujuhaOxJp7KSIKeqWT3q9sYgYycKG+TmfwO7BJ95ZFNet60M3YUQOcUB43daiYDAe78ytIFQq59XZvAeePjIpvoV7c8KvCSYqm+48Hy9LlESZErFjyo/lYcfDvkadb9tPz6yGZJ0+o/u/KG0r+SRQHCuKR//O3f5DaQ7s4ncuu4Wvt1jLPyYrnN8hCqErESsINlFdHMTd7YDiKXiszi7c66mUqwvigfubzrKdjkV+f3kI8h7lt8rr+HM99k8XvHAb+L65Df87mvPI2yWzxIMx2qQaNJb+Odyp7RuJeV3ZAhk62qMo+TX/Q3EGJNzUf9e6UgRmoX7ptQ1FVqj/3av9ej+1EhXcmP6+I3aOdD97wfzGbOR71e2JnyRf8lWf+96p54zSuNTRapj3mW3KefeN+r4lv9ydtflZ4FSCvjvtZReX/Pw0us7/OtmHNnrobLF6/ZN2EW1LzfavfWzBVnc0nW5qtgnpby5vOOtwnzSfd5KDHwfoffzTXyO0Eqx249nPl5+VV53dmbXi5DV36KdBm8+LheBTgAAEAASURBVNwnrfT90vfzNtIIt8c+Go/3AwW97eFzJObpo5dswxPhSJj6nrdvz4+P8/hE3jHnEb+Y2r4pXS4FgYLAUkFgbA3uPSvAB1z3IczC7ITkMaX5lpbC/pi3zZjFNGlpUW3GQoWj0TAS91ygGf/EMJOhKQ/8Yc9sIedhp/dJJCVbXo+LOeqr53E/8XMCK4OdGcZLFytLqTm9E+NDODLdrdBGWS6H+7U8kdbikS1l7dDd4xsyZzeenvyovyb7WGCt24B1X2HRiz4reqAgck2nX7/0gQrJiNA7q88q3EufYemzoroGG/WR2mHVHlXNacdF1R6nw6dbIV4GaR42n/IUEJ6x+hWwsvF7MKKTJ5mibBor7IinmGFs+j3iuw7u53EKL+pxL9e16A8a0WVYjHX9S07vmyY4/RXZvf96ONMnKpiuHu8+0Vl4rHVPshb949hsNVrqf/bt34D0ftVtzecgJ0L3WnP+WK93kdn7uft5nMKl79+G3zt6TfDaVALe68H9jvqI/dzGu5Q2PmOfZMvWfDQuW+8pztZ/yNvPuc7uQ5uFXc/x1F2ylr6v+lKFxR8I1hQI2xiY6r2s+Zk3ejhv6+5DloXz9s+DOr5HZWs8fmO58yD5CGf5ncR8j3efyCy84Mf9hrLlpiBQEFgKCIyvwT0NzEyA/uS0W4V0vKblxsXkMwk4DfmdFz7OxnxdUnFufzM/pg9XftfykCGVVxVkZSbeaQFgsjltnl5lMpHri1SwHeya0Iy/qUQkJLrAIxkUY4wWlvrnsqBzllyFfX502l6LEMfVX5EbRnfkMf4sdvUP57vx/fXoYcu3xZQxMgC0lpKuagf4Fi3NnSf3Rf/FWv9Z20oN3PqWarzR9mkDsWlYY6DVcB9bT+KR2gztpeGMWLT9xhnan3PLyoFPafvCpvR9awe0B8diIYx91pfUr0xW9YOqLbf7mv+SbbV9a/+pb5CX/8Yzi7N7Ero4H9O975VxP41Y/cYiYeljEaimqjJ0PYyP8znS6iZGNa5t/LvOs2Xsq/CumnGObzb2kW51I39a7EXpxkHLY1Wvi/vwUEX6eELFeV+Kfql7b++GjWEeMeF+WvzTetLHnqXV9tWuFpD+ebuPdRu7iYYmc3QZwtZ1rB3kY2QiiqRVButX9C9ykSfra1ZeGfciNiDmECbf+lY27vkYZesII4+4DjrvlHnfWq4acPS7jkWqBGurqTpGNfZVdZkYVn3N13xW/1XF27hKlNPRNtr9pd/Y2x53XGf3b6fuUTXhmsbCSq8h+j55iisIFASWFgLja3DvUQ9MLQzjaaoxY6rF+Sqqlc/TKnqbgOARJwNLT3FkjYN+ne5xztYnDHxzPsjm5edhz4ivIvMFGiyYKJxVTtorHOVNWeCH7Mnvloc0d23dbqvuEqI9KQ6rf0N355d81zH3jd7qJ8YW/Vl8xTYDIh7Gx7Xx8ThL1GXUbd/7g/Ofzo/y1t3F2pMyWR9qZa50S+2/rVuVnuVr05BEnLuG/h6d9/U87JmSb7z5sZGteKuwV0ArT347jO7kM/rS9g0H8GjXbbv+2+meBx/XqHsiDFtxyes8D0OTuYU+9qFKNecJzfgjWZ3A+wGBKpwpnoKz0b+0/QgtOOD6jXukG16l749H36dbaMx341KsnBhHXU3nOtq+9b2YK5+bcj6+HqzaC3lEkI9x3dKcR853qY97Rf/mJpVZz3u0w/xHiTe6Hn5H+0/jWrc1HyyM3mmydl+lpTju8/7APS5v+9w36t/mt2zuixksF8G2M/5lzWfzlWGjyrF688GnDVjrfjZ1D6t2/UZ+cSzslu5x+LhG3RNh7cqU4C46xfVys1nzwHP89Wdy6659N92hHLb+nbvx8/wemfmGVer3RC/0us9UK8GCQEFgkSAwlgb3CftAps4QZzC3p4jxtUkwjwO2FoE+0flTxvSU1zIRTunNnxrwS0mM0G1n5TGJ2PCdZjyFbYFIRpK48F8Xc5lv2XwHUhd6S088vGzikou6ibOx1AUWhL18SkU23UcaD+PDRMQpPYoXF8sp0Upx1SK9RWWXzvxWtvGEO+kUEX27iVwjj1ZdRH1Eleoi6qO8JmsqNgtP95pY5DdHdY84yJm1nSqc2laHPhFkMkZliv6xrrvhRT3TbKwtR7ga7cDS7LBakdHfoacvKWwNJ+UlDkZVOtjrxjxjQka7JT6GlA5JIhVBF5fyVm2bPB4XyZv178zwccha03f2FZffSC2HXVQMznR2fY1l0t37XmqbdV9SurdXY6BMWdsdatzrkr/i1a0uoU8IV35p+436aLYVwWXtjzoy8OIlC89q7KO9eNtL9dKof8oRDU2pq2vnN3pd4GmCJ886kHNI/RLGIvV5iZsO3cliNJHWORAXnXpLkiG271bbT8LX8w7pypD6RqWcxXEHY3pgVUDU3crwMjPf+5Hr5/2otH0DqbM+ARKX/MXY9003Gq3+V+2qpTeJ1tRSe+SmTW/piUcELebxMCzFPza9yM/7AoQetv6Vyoth8sHECjQeBC2PBZSXWxxicWP0FpNdOvNXYwn54GIk0bcby617c82+WNF76Va2aPOys/Csxj3KRzHvr9xaQVnft/KVkJVJtsq18le8St83iOak7zv4NCnWd6x7RrDmg22j/qete2XweYT2ShvxSTK1l6b+ojEi5j6ciKzv4lM2CsEi+lBU4cSPOGNBWvw4g2jAICY4HjU/71+eDmFi1mq7Dd0jeZ9+L4JW/tL2qUThuxj6Pk2EZpi3O9qEO2tGToDOSrD1lCWkvKTznzhc5htUutDWlbnZTyyqiiNn5Sp5xNWy4kcesS+J0miIT/ytWO8HxMFNkVl6R9uHArrEmhxN18wfmSpujuse9tG+1ZSm3BUECgKLH4GxM7gzRm5ctzKcPDcVbjIQ22CsSPepkyzsaxsb90nDMchWzm+S37p1s4EvoWwcdwaiZSlIcfjmPH/iz63RcJ/ocvoYTiJZuqgVydPz6CIHF9rzEhuLVKi+iZF2T7lKUtg4pTiyuah1IEv0oPwO3S2rEhJNQ3fPl/EnqtKdsISxOISSi+GKndIjtb9CmCgSpdNHHpFB5JPXdx4eed0jSZKd8tv6RJnsWgWL/nV9tfFq1L9ubMeI8J1x27fm4G0CftRX9KsKqauH1HQnPwsSyW0rymK8+odu++IWZYllwdvlU7CpuxVcUZBssniZFkGM05kPkQfELyWPbNwz9jn/Zl82merkWt4obEdfgdRlhKT0/Tke+7K6iVXiEfKzYEzrMvYbWSKU520R31zyPD+3USMFutB7v4x0olSE9XvjE2NdsHgX+0/krxinM59Yj6Nc3el2pPNeo2+Vtg/sjOeVawWruk90OX0Me+3CJ1IvuHl/BG0/9o2s/RughpBCEdTYlmObi1GKt6SY3g5bu4dPSq5YNgJZogflj3zNJyFcfuShKOufJssCrvul3vZvl/5qMNVYQuPxRmQtKd5WDd1odZd8a2KWx0Lp4hHysyCJ3LaijFcVq0RkMeeE3GRRlayKtrDnkQ+Zz01ka6x3jUdFQXKin+G8ZxwSEw+7oO5bmTVN176f1XN7/W5snUdi09BfeU2jxCOGK7gW7rifYeJQgoXpp6tD0sZrrPR3Id2X/B31r7RKG4Ub7dkVxk8OVlX9d6EHtmrst7CoFVn/3oMRXDIs422MsbAuHXGJr+Jt7qvSEyMYVpmyRA/K79Ddcigh0bhec73mYS/phrUroh4md7kUBAoCSwWBsTO4T0wsCx99aFM4fPJSuHjlRkc9+IBuA69S2SETz9JiSHXnIy33HTmyOIJxUvAnm/2pGaBFUVmSYjg+iaUsFk8ex72mGtESlx6cxglIJNGwi5y6sekg0sO75kdc7aD0HMTaZGb0dsdFLted+45cdZzJoQv6IKuuDf41pUJylqgLOnLTym86OZ6i8DPO8HFR3uhbRCUrjOU8r4MVY6trh3y3te4lhq0oTOkoU0veoj9tIvUnIdS//qlzatT7rcJ92j6AN+uffkIZ+Kn9QFS1qSZ1jPc46JrleQo+zqWrOFuELj3bvjK5/MpNE479PnLqbPuU4stA0SR674uk5q5DvtL2U/vy9gNaYO2uAzEleBzBYcZ90S+ovu964uNiG6zxUby31UTSP4fyp3ktQtzO73NW7JPgnM97o2/79C8vy+vc/ahxXddJwRwDRfk8bbJmCHVDa2HVPRr0r83F3fZHrf/s2r61J40dcT6gjfJH/fi4pXCrL5Ind83a9HYPhbd59z1XM0ddpuiUNFzbF0/JN/y8F2Xp7Psua/Jb47Br4H6HJmXeU1ti7vL2A1KOKeEOxLI4gvM97yGjyy5ZZ9D2R7XmQ5JuaBFvDlhn1PYto+oo7/eJ56zWfD7v5fWdh7tp43HoMt9177ImvyWPI+S+S46Pu72/9a1Aw0wFW/lt/KjfKk4U/X/vwGKu9aeMCq0U9jIV3+prHfg2cijfLNZ8SNJs/5kc4KDC83kI+tx1yGZ9yec+5+W+5+zIpYQU1yqvD2Vklup21HW/auVEePrBjQE7V3EFgYLA0kJg7AzuKzQQfe7p7eE7PzsRDe6tgc+HWPcZUG3i6znRtCpUk7zNe/i4vvzjsKxlTqT1a124x/T0YY+LPjcur0WT4oEuvtKySc8p3SeDTVpRoZSf1Ch3iqg9i9bF1NHFSHVJRkTn6z4Zo+5GGPnkiTXnrqGm7pAwYZoQGX0fhn3rBhaOpSlk/HvqbuSuc6IfhH8D21QEvAZwRf8IUsQhtqHYVx28PnUP7lnbJ4dTRz+2o9iePDXGOfemrzRLTn6Lf5N3zDnati/5DYi2jF5yU9rY7JTWs2+Wtl/jCXbg2MY2w3SocZ98wrfimfj0qKqslCp4e/v+NLqDi0GTfPQapG9ZpkqlCHF22y/Y1r+uqxzEPJxxM3WSjKkWSM2p63kExXCWKfkWUV8auutmWv4Lqe5Rs4/uJC/qtj9X+sM3c3njy6K7BZttP9bNqOe9WO5ctH1ak3UYFZH4z1h3pCxrvnqsirUW+6uHWz6Nx/prBN2hd586qcdS8pLi9dXixe1Y9v0uclqUdBlkXrI1ERmm0R1cDJrkQz8A/ygdGeUoYkDX7PcxU11XOaM8nDEnOjPwO5X7UNbrXbsjA7HcdLqxrPsesiL9kmj7t0v/1OatvRu4wpc4lZ9EcEmiH9vR3No6khx4bYcQA7V9I0y5PRw1aLA0dRIG9JFB+BsDMibXha0ntf3Ovt993lu/dmX4zBPbAnau4goCBYGlhYDeoPGhYnwUv3D5evh3/8vPwpvvnQ1T1zp3ud9WSdtjOuOkx81EEM/b9mfCa67z5DJS1ih1HwW/ov/cIlDqv27zs22vo8Zybmu+HuOQG1f6fo1JRGS460Kvf28Dw2ldUy8k/Uct66j51ajOTWjU8o6a39xoXXMdtbyj5ldLOvrQqGUdNb/Ra9zkOGp5R82vKe3o70Yt76j5jV7jmqPLSgxh3GzWPc5vFLyiNHN7HbW8o+Y3t9rX67tR1ddS1r+b7tSfx891XQ7L3+XCx82m35O/Cz92tz+0d2P49//uybBz8yRUxRUECgJLCIHl46jrmsmJ8D/85r1hy4aVtkHDZNRzAX82gO/jYvW4QBEexid9oD+nTcR4ztzCuolJ9dUJYnpdjmXNhGjLaxw0kLtv9AzsvZwVoItliL5J41HkS+EkpHkeZ9kiiSc3feeDn/EhX3SOM34e9vQoGnfkyfX1yqjiSM909zATW10enDKXYdmVX8poZHlYLEye6XwRGR1+ChNBXHRR517aOx2+hcXEfRh62NNdZ/NTvRPu6UwxmItXCuMb3xgdsyoiI7X0qkzoev2Rz/mksDMnnlRLz64xh19TfqNVOBPCwy6v8cnqv6r3UetvUtdyRfm73CvB0vDTn2lMpDnHGT8Pe3rMz13kEzOa3gmHCgNoMt09XGFQs6xDGZZeuQ1+SU4jy8Muz3S+8pDNdTcWKS4Kkeuch2MqV8uT/Eo2Z0h80sHK6aL/oG0fIaN80Y/hVL4xr8PpNurmsnXzRWi0rfwiTXp5WZGAa51iN1UZlpJ0NVld7yS3ccj0r+p91G1fBUVpB/CdNmXAS4oPr7/xqhkacikOvvaX6e/17j5FN1yGpTVQJTbaEgwtjosFnSyWlaKrstv3SrA0/BQmgrjoUntTTPxHrMc5Re1XshmzyKWKI2dLd6NIcZFL63qb9ad0L9LCCYle2jtOle+Z5Vd6E4Yvf5n+i67tG3YJiVHob6x0MeBiDRBOIYu3pFhR1X2kSdkc925+zbq0/YSFYwekEWn3Yxuu4yK+MTWFUzuPYCb6Hm3fxzv34dPhlNdcl7ZEvCebzDUpt4P9JZ2NTwpbxpQfLpFXfU2aOllKRxrkgc4CVZi4mFvp49T3JZTJhU8gih0DhC1kFAqnuqz8SJayGa1RKCL6KXdibFwy3R2HavyrSs0CuVDOx32R5ckmQB5HeLo/kzXygRf0XMwnrFAM4+dhS0wUMQyd1735Lqf7pM9Sf5NF/KwsilUgxjXDnj6tn/KbiCkcGSa+uok86mudggDxjlSc60/FeBg/5lZ6pn9V74rr6UwwY9zBjzyeTAEexq/Kg6bfn9MmIjzLUHkueySw9EQQwzV/oo3aSAlZhPkWlekODu7ysMdFP+a3EpJSUZpUJkzlTO88TNwgf4m9sU7hJDJs5erSkjZZnBFYOZESOaIQ5udhy6X0lv7LdHj75vUrw7/5jbvNjxzLtSBQEFhKCIzlDncqYOrarfCfv3Uo/N9fOxCOn7kSbt2MA1z1uiWvy7UcMQyAdma4fHJYXKLzsOccKF3l2KDq5TG42qt6HS/edpTXEq+Sxctvp7fv2/KZNv7aVVcmkkkj/S3RQIZr8xgKg6S7nU1nzGrdjbku0/FzOvfb9B7fy2/In3Cvn8K0cqW6tzaQkhr5Fdcuv2960r8qL6t72E/HK4lQeW36KqFLoC2XkfTR33gn/VmVtPO3yx4ovY/+0/Frq9Smb6e379vyDax/qpV2/nb57XT4N2m8H+GTqhwErP9x36bv7GuRqr42+dfxvUINGfvUveWfo7Y/X32/oTsKTqO/fcBKNP7Ro478sDCgOuupXS+WdyG2/YRRW/eu+gkL6HBd09v6e/uX35VefJyfMW1d2nlayR23DR2SXtU43KZeZG0f9Warv/PAb2Pf4N0tXXh7fyI/80nV/1r0bV5Gn13aZWdJXYNd+fWpf+Of6n9RznumoC62oOOm7cqarzo7OUHTbkMGodIcvb7padzrNe9Nx6tdO236dnr7vi1b1e/oAy1nvBdz20ff29n3Bah/2Lms+YR9a9y36iCaauFGzsP43Zy1USU4fTcaj+vg1afuyeNzVK81X7vsnH/XtNT3q3VGpn9XeskwCr3RJZeNe3N99Dd5FlHfR98mBtKw55wHsea9VF9ggWvmj23O46ZNd174Rqyr48+93EzbwHIZ27dvXh3+6y/uDV/+wl1h/ZqJyLBcCwIFgSWFgOYqZpXxdJenboavfv398NV/ej+cunA1XLvaebyMGVfTYIkW1SDMYDkD5wO0g9IeZGfAspElm8NjfKuA1m0jb/sm8pJx1VaHTEDMQ/GDdXF6aOfof7+QdEeTpVz3Rf9e9R/XSf1bemdqafv1ghJ0hhmHOtHsjBnluAf30vfrHxzgMc7zXqn7OCaBg7lW52rdJqLeXmn7C6ftU4ujbf++3jPOZc2X1v6MfzNxZd6v53rwG3Ysmg7z0bb92zPvT6fToOkLUXfvD4Pq2I+u6F/m/WiTyFpJGqaHHWcW6ppnhY6R2bZhVfiKjO2/8/k7w8Z1Y/fZxKxySrAgUBCYSwTG2uCO4pemboQfvHY6/Ie/fS8cPX0lnL1wPVy9fj3cvMEPj3pC8/V2e2Bug9c2TLTpp0ufLb9m/vjjaZme5KILy90Yxm9Scpfry71PZk4b0/0HmTGErHLT6TZdesUoBaajb6e380+HfSd9rTNpnfo3f4i387flma78dvps+bXzt/m35eukr3Umrehf9wnwiHjGOO6brt23mn0vYlk/rJq+L3nZsaMOX5fNtlrqXjtLBDo4dHPTj31NPNs82vh6Wfi46dJny6+df7ryO+nr/k7a/Pb9/n1J0kk+719tTbzf1PNUu++1c5S6r+t7/useWZp9dfi23OyrbX5Lr/7pE/SZtubxvlv7d8qYVvclj3e/3bemq6t2uvNxv11Xbfp2uudzf3j60vZjHUYEPextpY2n4+x+uz7a9NOlOx/3p6Nvp3s+96cr3+nc79b2PQ6aNj/PF/32PORzEj4U3dNj3m6/n7yfksYYSNus+9546Y5sw43T/bEcnl/Esb62+bflqyljyOs51hXl+9rB05vzSDt/m/905bfTZ8uvnb/Nvy1fJ32tM2njpf90falDG4sYdHPggq177WZnR/vkihVh4/oVYdeW1eG/+417w889viWs1VHJxRUECgJLF4GxN7hTNbKthwsXr4UX3zkbvv/qyfD6e+fD8XNXw9VrN5duzRXNCwIFgYJAQaAgUBAoCBQECgIFgYJAQaAgUBAoCBQE5gWByZXLw/aNq8Jj924In35iW/jog5vC+nUrw0SPh+nzImQptCBQEJgXBBaEwd2RuaFz3K/L+s7u9mJqd1SKXxAoCBQECgIFgYJAQaAgUBAoCBQECgIFgYJAQaAgcLsRWK4Cl8vCvkJ/E9rtXlxBoCBQEACBBWVwL1VWECgIFAQKAgWBgkBBoCBQECgIFAQKAgWBgkBBoCBQECgIFAQKAgWBcUWAh3HFFQQKAgWBgkBBoCBQECgIFAQKAgWBgkBBoCBQECgIFAQKAgWBgkBBoCAwSwSKwX2WAJbsBYGCQEGgIFAQKAgUBAoCBYGCQEGgIFAQKAgUBAoCBYGCQEGgIFAQAIFicC/toCBQECgIFAQKAgWBgkBBoCBQECgIFAQKAgWBgkBBoCBQECgIFAQKAiNAoBjcRwBiYVEQKAgUBAoCBYGCQEGgIFAQKAgUBAoCBYGCQEGgIFAQKAgUBAoCBYEVBYKCQEGgIFAQKAgUBAoCBYGCQEGgIFAQKAgUBAoCBYGCQEFgcSNw69at8N7xs+HNwyfDh6fPhzMXr4SrN24sbqWLdgUBIbBqYiJsWrc63LFpfXhkz7Zw745NYWL53O1DX6bOdqsgXxAoCBQECgIFgYJAQaAgUBAoCBQECgIFgYJAQaAgUBAoCCxOBPYfOxO++dp74fDZC+HmzVvhpsyBZhAsVsHFWeFFqyYCy0LQ/7B82TL72715ffjcI3eHB3Zvsfsm8ezvisF99hgWDgWBgkBBoCBQECgIFAQWHALsuXjr8CntcDoRPjh9IVy4MhVu6MfXuLgVy5eFDWtWh7u3bQgP37E93L9zc1imBXJx84MA7eXAibPh9UPHw/unzoezl6/Yj/X5aDHrVq0MuzevC4/u2REev2v7yHcnHUTPD0+E90+cC+ek59UbN+cH9B6lrppYHjaqb+zdvjE8tmd7uHv7ph6UJbogUBAoCIwfAteu3wgfnrkQ3kzj7BmNs9fGbJwdFrXVK1eEnRvWhvt2bQmPa1zeqF2047RiwbD+T6/sDz/c92G4Lqx1W1xBYMkjwM+KFdrh/rH77gi/+OS9tgN+lKCMtcGdQeDgyTNa2J/Uwv6c/RCc0uBc3NwgwOsV61avCndt0Q9bvV5xjxbvq1ZMzE1hhWtBoCBQECgIFAQKAvOGwOEz58Pf/vTdcEQ7nDCyY0wdxx9fLISXyfC+Sovhu7dvDl988p6wc+P6keGG7odOYUSOa83zl6cW7GvV/GBYK0P0rk3rwoO7t4b79aN/g9Z1o3AXhMs3Xj+ghzOnwpVr1+KDmfn8sa52we6kCf3dod1JX3r2obB947pZGzdOn78c/uGVfWHf8TPh+s2b8YHCfOrZp/LoG8vVN6j3+3dsDr/y5P1hy4Y1fXIMloS6Z3W8wMsHj4Z9x86G05cuq86vD5Z5Dqmo63WTq8JOte9H7tgaHtq9LaxeVU5HnUPIC+uCwMgRYK1xSHad59/6IOw7cSZgeOdx5q0xetg/Y6XTvMTctHrFChnwdoVPPbw3YIifb4ex/U9feN2OkBmnjRXzjUspvyDgCExMLAsP7dwafusTj4bJEdpAx9bgfloLvb/96Tvh7SOnHIPi32YE7taumV964r5w19aN2jmkGWSE7oieaL926ER499ipcPrilP14G8cf+jNVmYl145pV4b6dW8JTe3eGO7dumCmrafMxge47cjq8+sHxcFA7sc5rh+JC2SFAq5rUj6Vt69bYzsVHtRtgzxxiNS2YhaAgsEAROHPpSvjZgaNmDDt1YX6MIyv10Hbz2kmNe5vD03fvDHv08LbsRh7PBvWGdpT96QtvmEFxPCXsLdXGNZPhv/zYQ+GBXVt7Ew2Qwprj+PmL4e9/ti+8e/T0ADkWHsl2GV8/rR/7T961Y1YbKHgI8Rc/fivwGjprjnF0PGj4bz7/lIyx62dsdD948mz40+ffCOempmT9GUct+8ikBdXGycnwO596VG+EzHy3+1UZv55/54Pw3Bvvj/WDJ+aWnRvXhi88dk949M7tfYApSQWB8UPgwpWr4SWt2d46cjKcPH8lXJq6OhZDjr9VtmfL+vC4+tVDerDF2m5Ujl3VL79/NHz3zUOBtepScJwP/ZvPPhy2rp/9w9DZ4IVd7QfvfjgbFiVvQWBJIPBx7XT/tWcesM0Mo1B47AzurG8PacH7J99/PZzX5FPc/CLAD5hf+8j94TFNuqOYcC+qTv/plfc02R6zV5nmV7vbVzofZPjSRx8K60e00wzJ6StHz1wMf/vi2+GgdgosBjepBxVPqq19Tj+gNslwNxvHDgrOpnvt/eNhvz4Kw8Ju6vr1sdzB2U9Pdkmsm1yZdnRtC0/evSOsWbmyX5aS1gcBjkD40TuH9SOHh32Xb/vDqcmVE2GHXjd97M4d4Zl7doa12q03G4dx5M0PT9qOzPOXx2fO5KHjx++/I3zywTtHOu6B1Q3tOsXwx0PGQyfPhbOXrqoeF9/bb/T99ezm3Kz2ooeRT+ohBm+izdbxcaz/65svLUhju+u+ee3q8JXPPK6d3DPb6Y7ReP+x0+HPf/hWuLDI15rs0vmY+uIXHr9nRus45tK//Mnb4VUdI8N4M85ut9rDv/qFpwNriWHdaa0R/uO3fxbOadPCWFi+hlUAeozuqyfDv/r802HLDIw7l69e1wOod8NPZQhcKI43OD77yF6ba2Yj88Wpa+EdrQte/eBEOKIxkvv5fLi0QkcGMf7fo81PT92zyx6irFTcXLjFvglqIMzUd9ZoR/KmdZN6W2RreGKvNgBp08CoHRuiXjpwJHzj1QPh0tVro2Y/Un6sQe7SJqgvPHFvuE9v0MzWMZfw+/9brx9cMsZ2xwyj++984rGRr4ed/3Q+mwp+/7svT0dW0gsCBYGEwFc+9UR4aM/WkZzpPvE/yY0TshjF/vC7rxRj+5hUCgsDdk1zTubmtWtm1eiOn7sY/vj518M7R0/ZK7pjouJtEeOkXlF+RYuM+3dtHslky6LlHU2eX33u1XBSRsPF4jCkHT17MXygs2Hv0O6KmT6g4A2Zb712IPz9y/vNMHdeO0l4NXwhOh6sYORAJ974eVkPENjFtlU7F1kMFzcYAvxw/tnBY5pfXg379QrrfP2Y5jXOczKM7zt+2t7y2bZ+ddgmA/xMHO3iNRnB/koP3a7IUDJOjv72gYwWzCEc9zCq48k+1Njwl9L3Oe2O+lBnjl+S3vNpFJlLzOn7HKN36sIVO2f95YPHw1adB4ohbaZvDjB3/OFzWmNpTFzI7qoesJwWLrxBNiwWgkDzzIXwJ9rJvNiN7dQxY84xzavsWJzJOu49Ha3y4/1HFkSboT636o25XVqzDtsu/uwHb4QjWqcuWGN76tBXNfaeOn8pPHX3rqG6OPPJD9750Ha3D5VxnomR+5TWR5v05st27Xgf1jEm8gD+r/VQiXON+R0KT8bf+XTMaxzjw5qYtcvxc5cCRrtRzaXoxiaor730bviaHrLQz22trDl7qTrWLReuXLNjbHnodEL9iLdFRoX51LUbMjYfCF9/9b3bvtljJnVKHzirt5sOaNPS2skVM37A7WW/rw0Sz7/9QTist9yXmjtzaUq/2UK4Rw8ubvdvN8a4P3n+Na13xvsBz1JrE0Xf8UaAOZe3tXn4PVs3/BaQ2ZbYJz8/zP9OE3/Z2d4HpHlI4gn8d998XzuO19jrmzMRgUUdO8k4K5Yfu0vRsZD9Az1M+u+/+OyMDcngBnxHtLP9/9VxAFe0Y3uxOX5kcLbf37+0L/xXH39k6J3uLOS+pS+v8yHAxdjUzmnR9qc/fD188fJ94ece2DOSHwL8qHhZP+j40XnqwiX92JzfH1zs4tqkHawP6PzhZ+/brXFn3ayaOW3q5QPHwp//+M1Z8RlpZjVOjoH5cx3T8Fsfe1iv7W4bmj270r6uts4ruuPoMPSxm2mzjMSf0k73YQ1gbZ3eOqyd/Dr+44QMIkvRnVV7+er3Xw2//pEHtGN5z4yOentDb0NgwFno7qbaFh9bY9cWZ5UP41jT8KbdUjC2Oy48uGEdh8F9x5BGyX16m4Q13EJxr+nNF94GWa6zOAd1GBvf09u1i+EMYXRAF3S6d8BdqayVMDQ/pzayEB0bEjCWo+8wZ7pjiMKw+u03DoYz4jHOjmPAOIbky596TEdWzu4NUPRkE9Sf/fDNJf27rF99M8e8og0Nh/Vg/3eFOUdVzcZh4/iZvonwvbcOzYbNvORlrfpdHTG1Qe1upjvdOaedjWIHZXRfqu6H7x62tdsWrYlvp2MOP7II1n23E7NSVkHgqObI/fqGzcMj2OU+e5P9iOoDIyyvhpcz20cE6IjZsMv94ImzM36dmKf5x3RWKvW8lB1G97/W7szZOBZtX9M5bIvR2O64YCDFmPL9t4b78cePrhfePrRoje2OD92Ir8y/+cHJWe3c542Cb6hv/h9ff9F+cGLAnW9jOzrSxnkI8ILOkf3f/uHH4W9efMeOEXH9h/X5sfA36jPj6DD+8SYG53cO49iBxw/wcTpGppv8HFGA4We2O5rY2U5bXarGdseWvs+OxHf0QJFxcliHMXKxOI4RGnbNyEMg1pqL9cz2fnXLOu7ADNZxJ/SGHuPNQnFsSBi2b7yuY0QwsC0Why7oNKi7qp23vIXJmyML0WE4502gt3Ue9jAOA+CP9x0ee2O768RmlK/rYSHz6mxc2QQ1IHoaEniL+E/0djYPO2bjeGD+Tb15u1DdST2Qe0G70/ndMBOH8YqHFzPNP5Myxy0P4ytvpbIOuZ1umLngdspVyioIjDsCb2qj1yjWhmNjcL9x66a9Xj/uwC9l+TjvdCavI2HEY7fxuO7CvN11yg5DjkyZieNH5H59IHWxnNneD4MpvUr7nowDnDc8qMMA+aZ2ad/epcyg0o2WDh3/8bX94cIMz+1m0cvupu/pAcW4G1PYufb7ejtkpgv1n7x7ZHwNCapIPnT8knbgD+N4KMG3CRaC47U8/mbqqPfvvXNID2GW5s72Nm70/b/VEQCMkcO6QzOce4Yt53bQ37gRv9MxTFn84OWbB0vVzWQdd0UPBW+3gWA29WO78YdcBHDUwbBG+tnIONd50QWdBnU8vNqnnVwL2V1WOz14cvD1IsfKYaDn6LOF5F7SLmnWxbNpr2UT1BA1rrHklIzlfNtgpo419qs6DnLcz2zvpx/tjXUcv+ln4jha9aTeoF3qju9EzKbvzgQ/HtQVVxAoCAyPwGznWi9xbAzuPD04oHN1ixtfBNihyA+vYR0/bhfqrplhdR2UnmMWZuJs15KMykvF8YPoPb0KN4jjeADewhi3s6wHkX2mNBwvw86FmfSvb+ujRewOXSgPwtgl/Xc6Zmgm7m19N2KcHcbzfXqgOYzDCD3ur8C7PuwMoy/P1PGBVH7kLdTvMMxU73752C3HD/gb+hE8jDuv81gXi+NH6yWdtzuMY7x7X8dtLFU3k3XccC1s/pGdibw89ByyK82/on0kQBd0GtTRlxbKfNJLJ+bRYcY3+gI7bheiY+znmKiZuLIJanjU+O31pjaODbMBKC+FtvnukGu8PP+4hHlgMNOND6wDOR9/qbtjZy/ddoM7b38XVxAoCAyPAOuimawp2yWNjcEdZcb91fg2eEvtHoPJTHY58eN2oRj1bledsstsJo4fRcPsWppJGeOUxz8YNYhMl9Q+j+sYkqXm+AjxtSHPXOe4lhcPaNf3DH+wzRfG7HQ/xkfthnSnx/zDwvTrs3p4MozDoEL/WAiOH5vsoJyp4xgM+ndxTQRm8qrjTObwZqnjdTfsQxiOnji/hH/0z3QdN161PnppGKMWmxtGJ+aTy9cW9hjLPDrMnHhaR2TwsdWF6JgTZ/q7qmyCmlmNz+ZNfDZIcOTRQnes42a6eWK268CFjp3Lf4lxdhQWPGc4gL/QfusNoFIhKQjcFgRsQ+MI+uvYGNwZfBbzmdS3pVXMcSEM2Cxoh3X8uOVHbnE1AudmeAwIMA6za6kucWGGbuhH8MUB36rg7PHZnrG4EFHiFc9hjWiz2R013xj9ZP+RoUUYxvAwNPNRZFC/nslbCqMoeiHw4GN+4/BtgXHDaj52So0bBsPKwxw6tQg/Nj4oDjNdxw3Kv9AVBBYKAhjnZ3Is1zjox++AmZ4rWzZBzawGZ/MmPvPOsN/pmZmUc5uL3xp8/LS4gkBBoCBQEBgcgfExuA8uc6FcYAjw47bY25uVNswunGbO+EHJdtxivdcadeBdPOwgWYpP8dltMuwDrdnsjprvtrYUP3Y435jPd/l8II7+XVwTAY7Rut07pZoSlLuCQEGgILAwEWAD0bCbFcZF09lsIiiboGZWi/wemc2b+ORfDG6x6LEY6qLoUBAoCCwMBIrBfWHUU5GyIFAQGACBpfhgZ2Zvncx8d9QA1TCnJJxdXdzSQmAmbXwpIFRwWQq1XHQsCBQECgKjQ6BsgpohlrI0lzfxZ4hdyVYQKAgUBJYwAsXgvoQrv6heECgILE0EZrM7ar4RW8iyzzd2pfyCQEGgIFAQKAgUBAoCBYGCQEGgIFAQKAgUBOYegWJwn3uMSwkFgYJAQaAgUBAoCBQECgIFgYJAQaAgUBAoCBQECgIFgYJAQaAgsAQQKAb3JVDJRcWCQEGgIFAQKAgUBAoCBYGCQEGgIFAQKAgUBAoCBYHZI7ByYnnYvHYyLF++bPbMCoeCQEFgUSJQDO7zWK3rV68KT961Mzx8x9awasXEPEpSii4IFAQKAgWBgkBBoCBQECgIFAQKAgWBgkBBoCBQEJgOgS8+eV/4t7/8sbB9/ZoQis19OrhKekFgSSKwYilpvWHNqvD5R+8O9+3YHDasmQynL1wJrx8+Eb7/5qFw9caNOYNiUsb0x+/aET778F1VGYfPXAhHzlwM9+/aHM5dvhqOnb0Yrl6fOxmqgkugIFAQKAgUBAoCBYGCQEGgIFAQKAgUBAoCBYGCwBghcM+OTeEXH78nrJ9cFW7cvBVOXrgUfrzvSDhw8my4fuNm2KQd5Z988M7wyB3bwppVK2VPuRC++fp74dDJ8+GJu7aHZ++7I6xeuSJ89833w9tHTlX2la3rV4vvfWHXprXhjQ9Phh+++2G4V2V9+iHZZ2Qs/4eX3wsHT5yxMoFjx4a14defeSBsXD0ZfnrwiOgPV7xIZ3f7Azu3hA9Pnw8Xp66FoA/rFlcQKAgUBNoILBmD+wbtJv8XP/9U2LpuTXjn6Onwlgbgvds2hs89cnfYtXFt+OPnX29jM7L7FRqQt6xbbUb+D06dC2cvTYVTFy6Hy9euj6yMwqggUBAoCBQECgIFgYJAQaAgUBAoCBQECgLjhsD9OzeH3/jIg+G7b70fXn7/WLgpY2o3t1O/y3/3U493Swrff/uD8OP9h7umlcjFgcBG2Wx2blwfDhw/E65cvx4e3LVVmyW3hP/8g9dkfL8SfvvjD4c7t24KB2Qc33/sTLhr24ZwvwzfJ89fCTs3rZNBfb2M4cvM8M6GxuPnLxkwT+7dKdvPhrBxzWrRXLHTBaDfsXFduHXrVvjUg3vC0bMXwiWM53Ifu/+OsFu81k6uNH+idWwMcq1dvdIM93O5cdOEKZeCQEFgwSKwJAzuHNfy5N4dOmNrdXj+nQ/CP72y3ypsnQbJ3/vkE+Hu7ZvDPds3hSMalO/Xk84tMsp/cOZ8eHrvrnDl2rXw6qET9vSSJ5l7Rff4nm06q2u5BvnT4bUPToQVExPhAe2a36Qnp4dOnAtP3bMzXNNudRYT7GJ3d2HqavjRvsOWh7i92zZ5UuXzRPaBXVvsj8etlPHu0VMyzt8ID+3eak9l3zp82iYE6PZs2RD26QHCB3q6evf2jeFu8TwoGQ7qKXBxBYGCQEGgIFAQKAgUBAoCBYGCQEGgIFAQmE8E1mo38iZtQFsvA+ayPsdvTOk39Psnz5mo/PZdJwPsSweOmlH07KUr86lCKfs2IvDSwaPhrcOnwmcfuUs72u+S0XtDeHTPdhnI1+vBy/vhhbc/DNhW2Ni4Qsbwq9dvVtK9f+p82KFjXtgNf0KbHFcq/V7Ze06cv2x2m4owBfbLuI9dZr3a6KWr18Lk8onwoNrewRNnwwPyu7lHZA9iV/u7x0/L7lOX3Y12scetWrHcHpLIPBaOnblkD0rmUmdOrfjnn3kqnL54OfzR8691FDVdekeG2xSBnY9TL57S34/04PDVQ8cbJa+UTXH1qglrT1du88bc5RqUP/HAnvD0PbvCpOrzb376rj3QuqmHUfPpeNBFv79j8/pAmP78umyz9NOF4paEwX1CTznv2rrRXgPKGzaD41tHTobPbtobtuu1odMXr9ig+owaGk83r+q1pc06eububZvDX734Zti1eUP4taful2H+gr1u9CsKb9+wzp603797S/joPbv1StFVe6NonV6D2iP6P36hcxDo1ThYiHxOR948c+9OHXczJaN+sFejfrTvw/AdvRa1TQb9j9+/R53wVjh/ZcpepXr2vt3Gjie4PGl9WK9XnVRDLK4gUBAoCBQECgIFgYJAQaAgUBAoCBQECgLjiABvgPPbFp83wPnNy+/Yv/jxWybuf/uFj5jB/S9/8lZ11Mc46lFkmnsE2EW+U7vRZXML78gQj7EdxzEz7VN52bC4fu8qHRmz2TZU3qkNihtlfP+JjJwYY9vuzcMnzVb0oL6rd2bflNlTsMu8oaOH2WzZdqRx9A277C9fXdonFnz03l3hV596QIbiaFac0ibRv/jRm+H1D0+0YRv6ngdze7Zs1PgwqTo/XRnyJ5Swa7PaAo2hi5suvUuW2xKFwXiTbIvb9BbPxi7tkLcqvvDY3eGlg8fCt3RM0qWp6dsW7XmXHkJd1ibho9roe/3mzB7+sJH34zK4cxT2ifMX7QHnMipgHg3uPEz7yqefCPfp7Sj6OfhNyED6zN27wleffzVcvLIwjO5LwuDOE5uNaty8uXYpDc70Kl4f4ukIjWmdBk53569cDd949YB2lp+214ueUqV+RH/bNcgf02tJf/S9VzVor9ZrcQ+Ee9UAfqYnsDjyffO198L+42ets+zZukFGcgz50QDOcTZfTq/Ivamzw97VZJC7vdqhzllir7x/wvislkx0Oh4W7NFTHRYgnBG2Zf2kPeXZrMUJjW6r/L22M3+1HVXDcTXFFQQKAgWBgkBBoCBQECgIFAQKAgWBgkBBYNwQ4Dfyv/3iR+07apy/jeHuY/fvDv/rP/w4nNEmuOKWNgLsIOe7e49od+t1WdT59h4GVnb+XutxHJEj9oF2uLNjnWOMOHHgQW2MxGB3VBsUMQi33Xva4X5BdpzHVBY76x/XWfDn9Y09Tiq40cWA+bAM85MrVthZ8Ev5G3zr9LbKP/voQ2bk/Zp2RF+9cV3G0S1md2tjPJN7DK6fe2Svvnm4Jfyn516Rje3MTNgsmDz++MD9QQTndIsv6JsHfEvgm68drOyOg+TNabbpjRBOBfnpe0d0IsiHtok4T5+PMP2fne1H9Z2Gr37/Ndlyb4V/84vP6BipjWa7XSjfTlgSBncezDA4b1LrZXAMIT4RxdDOqx0Y3jGWu7uigfiYdrFP6dywY+cu2atKvALHbneM7v/jlz5tr8JhyD+sgXhy5YRl5Ux2PtxxXU9g4Uf6Sr2S4Q7j/tsfnrId8hjP7amRJ8pnV/wayXPu8hUzrF/TxMAHVTlfDDmPnbuo88ku25E3D2gC4ew7nkBtkvH/fo60kc+rT2WHewZqCRYECgIFgYJAQaAgUBAoCBQECgIFgYLA2CDAmdkrZeD5P7/xU/uNi4GV3Ywfu3d3+KdX3xsbOYsg84PA43t22C52js194e1DZnPBaI4th52u/RwfW8UmwsdV2bmL8Z3v6HESQTcHPRst2WHMh1Chf+nAkcZHUvN8HHGBveeAykCmpep2yxjKMcvHTl0IL7z7gcHw4ntxIyo3MoXp2ObNOoVhc1ivj8/yAdyXDx4PZ9LRUNjJPvvwXdqpfD38UG+3QM+Z+k/qyBWw5Tjo7TIEU99P68hmbGJ87NYdtjZ2uj+jY6DJzEkWh1TP7nhAc+eW9eEjOoWCOn5dR0Hnxy7DF/kekHy8tcB5//DgbRveunn67p0W95qOMMH4f5c2096pHffv6c0GHuogHw9n7PQLtYNH7tgesN+xux+bIG69jsR6Wt8PYKPsKW3Cna7tuuz4vKGxfcMaO0qabw/s1SZcePAtSh5K7hYefL8A2Xcp/AmNqW+q7APHz6m8STv9YofiL6vdkweZcc/o4SZ2RN7O4KHUDdlCOZljtWyad8qY/VE94OIYL+qD0zPuEIbL9I9vHIBFbjdlY/CDuzfr48Krw4c6kpvjtjkphAcBHAnGdw6wq/5U/PxhF0c9fUR1tm3jGtul/qL6Gsc9YZPt5sD+lv7xUICjvM9fnpJtVw/OupN3YzGvcUvC4E6DonHyNISz2v3jGZzJTkNgoMSY7Y4hfEJpvI6yRq/H0EGvqEHSgQ6dOhtfc6OC9TelwZbOPojD6M8RNjREHIN57m6IP0P2Cg1cDBCc44SMHH3Da1QcecNA9cSd2wMfgeV+nz4WwutVZoBXR8DYvpQH/hzPEi4IFAQKAgWBgkBBoCBQECgIFAQKAgWB8UJgu45V4Jtn/hvcjUEYpoorCPzZj96wM9zzM6TPyRB6Z3rzn02RU7Kt4LDF5HTEsRv6KRk6f147pCe1cfE7bxzsewTFWzpWhvOrf+3p+8Ma7dx+Q6cRdDubfbOMhZxi8I4MmEt5dzsYY5jGCgYev/L0feG5Nw5VZ2tzpPNnHtwbfvGJeyA1Y+vqVbvsIchXv/daOHT6XFithye/8Ni9tqE0Gtx1DLSO//nMw3u1EVVGZBnTOX4F94yM5ud2TmkHdm3Q36Ljlv/15z9i9QvNEzJ+/8Fzr6qseNQIRvN/qXQe7OH4puOf/fANs5+xYfYzD+3Vcc57zW57TQbcZ2T3+7geuvznH7wR1qrNfO7Re8Lb2O5kZOaoFT7e+1Ed53zz1s1kcJ8Mv/j4vfZ2BB/XZYc4jjcq/uyHb5oB+dd0Igb2Rhz25Os3b0RjscX0v9wru+Un9NCIhztrZFTH8IzbqW9Cfuv1g4Y7ZVE2f3wwGDsg/eHnH7k77BZ+U1dvhNWTK6T7TuU5oAcexwxLsAH/VcIBAzZtHhsku8p5yMGDiV+Q/ndLBo5vQjfqgAcOX9eJHhj8Mdx/QfWHAZ03QcAGf/my5eGXn7pPZV83bDmum7dH/uQHrwuEZTp//8mwUeUf00MJvkEpU6uOzz5QGeQdFT6KzGbjO/Wx4y9/4jG1h/V6UHAz/NVL7/Z8eOZ5x8lfEgZ3dqr/7MAxvaq2W53+3rBeZx3x2tDDavwY4V/TES48PeXYGdw2PUn6lSfvV2c8rY67Q53imn00QG3BnhQ9pCel+/Vh0o1qmMvV8A+fjk+wLPMsLqf1tO+MHgw8pCdJl/lghzo6T2UP6sMxJzSpYPjnuBieJO7SEyE+KLPv6BkdKbMm7FJn4HWosrt9FhUwQFYe2PARFeqDJ68MfCfS188HyF5ICgIFgYJAQaAgUBAoCBQECgIFgYLAkkbg6rWb9juK31IYidilibNjApY0MkX5Xgj8TMfDYNzFnsNuZ3bFYss5qp21P8kMseTniA02J/Jg5wSnBLApscvxMF7WARkYz8uAvEu7eQ/LGEzethEfWna3symS44GXusEdGwjn4j973x1mvP7YvXvCC+98EL4t4+lm7cj+vI5Gpj//h2++FM5duRI+9/Dd4XOK+7y+WfiH33/Foe/qs9n0P8l4/tsffzTcraOTMZRjgMWut0YfFsUxbjyv8l6VQfyXn7xX5+pvDtjpXjl0zNJ5YIIhl131lImB+Nl777CHMRxp9Rntrj+lev7977xsZ6B/TkbqTz50p3S5y45WMSbTXBi/OOL5mzpz/YOTF8IX9ICBndjsPL84NWVvTGAz+pufvm1HTfM9SOyHgzo2/35w6nL42s/eDasmVoRPP3yntf0datfsQqdJ89CAHfXPvXXI3h5Aftr9N187EH707mF7O4BjZ7BjvaV2i8Puie3wB8KPfvQ02Mig/qKOlKFOT6svgO1fvfi2eE7ZZt/f/fTj2rm+0cZqHpZigF8nY/7f/vQdHbF9TJuJNwrH6+FXn7zPHm79P9/9WeAh2e/IWP7ondtshz475dfJFvuq6P/h1f1mlMfm2a0v0f/YNb9bfZJvKRyX/e1PZbTnIe0n7r9Tu+dXhO+/9YGdZDIonvNBtyQM7jxN4lWPP9XTqi9qgKbDcZwLT3OeVyV9+40DDezpnCv0VI6GiWE+duTj2hl/Wa+OTIZfffoBy89rST/Zd8QM7jxt4bEVO9QxzLOrnnJ5NcLvCfDKhjtLIz3RHJIB/Uf7j0i+vVYGjextfRSED8jQ0HEMbEwYPPVjInhfO+75kABnW9FZTi5A4++jev3mYw/stldZQOvo2Uvh2xog3tdkB448Of09dXAGRn+Z4IIG7z947uWuT563apD7JT1t5Ex8nsYd0Jn6X3vpnXBG9W2VYUgOf+FNgn/5+aetU3MGHJMIH6r4n//8ueGZ3aYcvCnBKzvP6kzEHfow8JQGR3aQ8I2C4zqOiKehv/nsQzZw/pHOxvIvPjO4/7IGSz4m/Efff1WD5HabfHiCeVJn6H1bT0h5U4M3Lb7ymcft9T7a9gXOuxM2P1abZQLD8f2BL6kMni7Tps/qwdJb+vAJr+rx1shcuQ16de3nHrhDr0JttdfDfqK+xaTPx4U/et8u25nAA6uf0+tXj+ghl7+nAg2vk9HHeODWdryq9sI7h/U9h4vhY5poeFrOpEabfOFtJv3j1kaYgJ/VQz6etu/Ux0yuCPuDegXte28esm9BMBn/kiblLXpg9m3tumCnBHjwOtjDkvEf9TotY8MvahyiHtzB/3t6tdJfy/L44s8cAerqFx67R0/ft9kYMaUzCBmHmMTpJ+bUQDaqTbGQultP9zlmjDngHb2C+o1X3gtXlOfz2gnAG0g4+hoPRWkTPEy93W63djl86dkH7cEt/Y4FD22Hsyx5eEv7ZifPM3pdcoMWXafUr5lreOXP+6zv1ED2l/TQ+gf7PhBGO7Q75Q7NkRO20GXxw6uAB7RoE9t5d8yHP6fdKXfxBpn0ZsfSd9XneH2Vev7SRx/UborNwuKYdju931jgffmTj9kbYwwGLOjfO3Y2fF99jTHh81qEPyms/vrFtzTvnre5iXMlnxKGvOrMQpP+y6uZv6zF9Pf0ofM3VHacv56wB/n8COFVWPB3988/+2TYoldSteHDPga1/8iZ8Nzb749t//7wwPfCwXe/Ec6f/SCsWKl0+e6xAABAAElEQVSj9rbeHx564rfD+k13ukrC5nr48ODz4eA7Xw+XLhwNK1etD3fd97lwz4NfDD/6zr8PV6cuaC5fHlZOrg87dj8V7nv41/XjYzyXo7xlyCu9n9aPF37csAbhrGH6Cn0fx7z4We3Gou5Zw1zWbiI2bLyoOYe1Jrvr+D6PO3bl/eMr+3S7zL4FxA+eF9Qu+OFIWZ/UR6soyx3jCB/Quldrmgd3bwvPa0zhxyTr0U8+eJetQ2hb0I2DQ65f0vqB1/J5dZofyH+pH2wrFP7yp57QG6PXwp/rg2r0K3ay/YbOf2UHGX2NH28fUT9j7MEwwviCvoe1hmc9OJ+OHWO/oh1b7BJjjcSP2z+THuy+2iM9fuvjD1sdEofcuF/XzrY9+qGIsYFzSH/r5x5RrS+zH7P8tnBHu/o9YcOr46zl/0gfA8Nw8F985EHtFNNvB+nOmp8fwnzcb1wcr6x/5dNPavPP6fD3L9OmdXSndsuxs46deexmu6x6fkp1ynjJmvPw6Yvhu2+x5on9p99cNC56FjnmBgE+OPnwnq02DrI+wfiF49iH4pYuAgz17CBm7dp2HPvyjy/vDz8vWwnzBb9z2Yz4yvscV3Fd80TcQUw+su8/ftrGZ+ZrbDrE8dvK7DSiifTxtyhpjK9bNQ7zGxcD4ITWKtDn6zaODeGbgBgC8/i2rEvl/q9lbGWe/+wjd2lH9QarG+wjfLiW+nlXY719z1BzGXPYL+h3LQ9LpnWqD4zu/pCE0yY4LSJ37LDHqMzRNMwpnB/PPOPunGw/z+k3AGuxlw4ekT3kDptn2cnN7m8VEfarbfAbgXmYtfxnNFflazDn1cun3Rw9d8F+M1L2QdmdsBmxNpxcudzW9tiijul3JR/5ZD3HTvBBHW3sTX28l132HLfDps9tsguwTiLtmjCir4ATR8SwPqFsqWPHunBkNbvZwQD5eFiE42SNb+t30HuqJ3Dw3ehgznEttPu3ZZvgqBp+27JhmYeiGMdZ22HHYNc9axYeKFA30GN0n5QM9OFPPMDu/Jv2m5M1L3Ls128r4p4RBsjzQxn3+Q0Jjm33z/SbjW9pntYJH1tkB2SNxGZk1kMc/7RWxv4fyxbbbhdtPvN9P56/cOYAFWuseqLD00g6Jed/MfB2c2fVOf/mxXfCKXU+GqMbBTm36Pe/+4q9UrJKjY0fDZ72N/pQBI3PB95vyiD5nTcP9rynXAx3vPayTM2cyQX3mhYcLDQmJaM1fs4nytyH2k3/1e+9ojTlSi3z7/TEiz9+sUfzfpZhzIN0RF414qynV2QIwij7+J07wr/43FOBp2L8sOVHDgP4Sj0EoZMysPBDrVvHpPP/a33Rfs3KlXZ+Fm8KYGBlV/pPNMh3m7wHhYivkTNY8YoQA8qjMs7lBqlB+dwuOl7l+vwj99iT5OMYwfkyuwyGGJF5wvm/f/0nZtThlaB4ftkWM8YhH98M4Ak+bZSB9jeeeTAcUduDBwZiXudjMYL+/z977xkkaZad593yrquqvffejXc7szM7i8UugQUWnmCIAK0YUjBkIqiQQsEfokL8qZAEMhiiFBRBAiQDAGEXWIP1Ozu7Mzve9sx0T3vvq6u7vC89z836qrOys6ors01ldd0zU52Zn733fPe75j3nvGfNYvnE8Pjn2WjseBqwQBDaDOVSHpn81wHiAotTjUqGDr2IsaKeNv5TLLH3SuyEBaoNr/J9d9AVNLRu1sFBw4zqRohomT5H2QyZstOWumlwpCECGNbJhbKGLg0tuYQ7I+HnCTl0ELiB/gw7FIzdw4Ak6OGkT53JQacV1gQ8hsg6SZNv7atvH46Dj3qxjC5EnTB67UUMjEsZVAR61K+Dqm3+Slc//clYLMdcAw/36pnN1XWdZPlcFtMWXjt8Jk4AHgFI9T351999G0PqeFjBM/kHLz4S24zjyEfnrkTAy4Hftn/o4tUIVAteO2HT4v8U74LX+P2XP4gA/P2qn5MsJzH2m/Lmnefdk/dPILiNSZjhmHpDPIaXhwaFg0ziljCJkavwI8Yg39mVvDeXmUA6SVQu0Y4dc5wsLWlppp3fiKC0oYaGfDrhnetFsv3OF/ZtiX2LYDnTxcg9+AnPS0Ofk0D7LgFB+8E3ATkzjwon3+5jGI/zBENYPwPIasTb1989Eg1qLiCsr7lbhggJNRrNsEvHl4Pcw/mAfanjkPMI31PDSOU+ND+LBjjHoVHOVbyn1HL2FwfPX5lYqGyMi72/eufTogbleOIc/XP0k6+Hox9/NbS0rg4bt30+9Pd1hktn3wrXrh4Oz33hfw1Ni5ZTNyICD30rHP3kr0JTE3Xf+EwY7L8RTh75bliz4elw/dpxti8LK9Y9HK53HA3HOK6/52rY/9Q/mKNaTX9bFyX7NiwPv/jIjtCNl5KcnI4lUvitbN/Bov94HAfd5sLNeaGeQ4KQguxreP9+gkPHyvbm+E4dv3Qtzgn1GrLdNdfnFkFXuuvjPMeSyPXpQm8Ixw8dKmxDLmaMfuxg337GrF0AVALQmxhL9Rjy/c0A3ulrc//2mEDNdu18QcPVLowEgu3mJNJpxHFRrmb7yc/SD7mA+vYHnbG9O99wXBR8Y1LLmLoiAve/9+MP6KsAsYssyO5XzQQD7RM0Wuq4sJ2+30W1gLt1sNzKlwHZ/yPecor8rjqLKD5Xj9crTO9M9ZOtITT6qxP3tfCcnWsuo6+1/xHIEKxwTqZzzZ+9/knkYo0XneN/nDtFI8GEgcHiOGdvo6/UKG24uvVwPnSaBbVORebDcl4mOKKH3XRj0QHagGuwJA+OBrI1cnQ+411+E8Ol8wcj0PWQdSzUU1LwJhPPSXPeTBsL49P+3/nkdGt2QXH/XM85f9cBKTv2Jagu9DTOMII3SP74NvQbWdtTg//hxx9Oe3whfgMsGf7Vt9+aPN6+azksA2IWxehmFsYTmlpL30/XDgcBhZ/DCUCD+z7Gbte/PgcB3Ch5313j3lXh2qMAvIpt4lYZp52MRRBapgjHWIFp1zVDE+OMZXW97ek66JQleeVw3uM6Xv1M6qCsi948yfJmbf3m1qnf1G1GS+28owUOdUUcw7lLVhbXto6xFLmoeJ2fn8Ay7JtNIuzacpz6KGIoYp83+oYigJ5dRKO7hiqNDa49s+diToVLzBVcd/4lWJqObjuZ9+jU+RJOhjohZGsyr+UcWv546YFMmKoj2S/gSKZD6DqcHMRVxJWKJTXOylIpnwsGcM9XuB3k8EhxsD07zsasJa2Y6LnoX6Hkd+buu91vj/HFKWzobouJADygiOTa+c2zOHxCJr9kGyr6U6vY03gg+3KZefoqCwqVIcAj39VTW9eyiDw6OaBpzTKcZjpDiZWVR8rrOmHTiuozsMMQ2PCZukByUdMIIO9AoMem3FaKoSmDo8N0KMMRMLbT1RtZ4ETQzEWiIg+VHYwLKTubTOy4PwPPlgCqBgHvLWCdWzhmR92nT0YLAeBnCYu6Qj3/HQmJ7GAtt8D3z9JZqV85uIyieJLvAocuJB1kBKaiVRqrb8YH5mCqF12haMG8iMfSX6Nzr28IlZ5aX2BBefLKB/Fwra4C0d8DoNDTz6RIglL3QzTmOOBtXbkUD/PiHoBai1+jboYf5ouhWo8RYrW4ZXP0lP0RfGm+n4ICeiIKZn7j3aOxLXneIgY1vRu3wae2CcBB/sDvfXg8DnLu/zmiYwxn0xNSq7wiYG8yZvWWbYs78v4R4P2pA1GBAS7vkHv61fJ+GU+7VwCjbSPZ4qdwu++vHvkaItSFRsqvox/bhZ56DsL2Xxo/BBvmGqAtVJrt9BWs/WNV49EgI7ghgN43NBTfGduRkwR1kInvSy0Ti0w02DhxiDM2NupNrfejbeF+ix4Ep+mDvo1BeDPl+NvP74teh9KgCa7rXfZnbxyKFGYCJ4ZoZgCHfIG+L9+h/WYikKJYx48xOHxw8nL0ZBEwEXSZS7FtuWjXkGbY6dEJcDN7Jx0dba/WwWiStUwCV0701Vl7tvz29y8TcWK/8Y+/+ETsFx1DNDCoT41vPnO5HE1U7qTdJEqOMYrerI5Ress45jjejDDGfUxfupcxxHtKYXdz3A5EXw2EHxJ15PX/yZefiVE5ma7jRSvgn8EBKOwOfTM0Ni8Nz/7sP8O7vYl+YDicXLIpHP3oL8KJI98Jex77rTAICH/i02+FhsbF4TNf+F9CQ1M73QJeN72d5MZhccx/i9rWhN2P/hdhGE/3l//6fw5XLubGiQqo5pQiaFx6EhCog7nJ1zCA6PBgX+YC4NfwVNYol9+Habz+AeGxehP9/CNbI/BudJMiYPqtD47Hdy27iYD7dGJ/IWiQv6AfHr0ex2YTdNk+m7mPC6BjeCdVineP/YjAc4wgPXo2lu/HjJuZvEr/6ntouLPvncC8wIVgev4i0rmGkal6az3B/MTFlXNA35G5EudFihyoguzF5kPOJfSwczw3yqGYCBTpJS+Ano0lempqFHQOkO/5p45sY0YRGQnx64Rl78CAYfKz+SC+L9kc8sMzjBnMqTKxj3MudbuxKDt+Lj+d31vOJ+gPTFynU4ZzBY1wbn8cT72RkfHw3Y+OMS/si4DPrz6xK4bWG7lhe3DtoDe/bdioN6MuT7Leca3xDJGNzpt+gOeuYHP+uzCX9b7b91Zfh7/2at76eDw6MX3tncMRyLE/KxTBUace+WNm4TEP2m+9U3/ruYfoQ65NmYNl9VwKb7XrKOfTP2VervEyX6aLGrmIs8BMkY/515jr77N5B6Yb9wrbSiEeU3jtUo6XrsQ5oI5WGXA517qay/vriJLlOVTPjm8C7iNgA65v7eczb3HfY8cD5+OdgL9+GcYBxXW1fWycR3OMTgr54n7FuXip4jm+T+Iyq7iuz941qJ/2N5nR2Os6Xjl/cd91on5dE7Ipzvc9zjWg795sRSDYOUw8j/mkIhCuU8bdFbBEVKSurYMGKN8N6/wK0bbZPCO7J1WalZgMVfoYx6TvwJkuYK/j2Sp0pESsi/HMubJ1VNS3GKYg+9XuQdaYB+NxcWfeP85x/dNh6dee3MX4tzLOc/IBd9ekrrEcM30Wjh++c1/BqcP1lOJaNP+cvFtU1NebaGFFFEvw2WaABQpv7SpbOZK9aPHNZHsGZMSdBf/kXslih+Su5b/exePiFt9+Wyn/9wOqHGAyeBJvklz25NzVfNg3y1Bww4mfLiJzV/W6N78XHp3t8Rj/j1Yirm9Zcne7eYbb8iV/f7Yvf1t2rLobBzDKZKZjs2PyPz0zV6KbZcqukX/cnX5fw0RbT8pDvCw9eKJnCjh0zs56c+yg7eCGaQ+Kj0qQYziCdoTQ8PJl1cxqq/e0L54LuGyA1YPIv8+SGOPF/ZsAh7vDwOBopITZuWZJjFqwc9qLJ9tyPJG8j4vFFQwKq1ks61kldYqeoYqd8ZLmJqgEVkYvHj07lb/93L640HZx5OJJWiIX4HMhdrrSQmjFPUR5skmBXiWfsOj5Ep6uDoAu5i6z0O3EQ13d6Y0kdigNywDAsd56gsFOLl6AiqmeT721pU/JB6myOqpzwSQXhivxWrETVixPW3M94NNSvN0ACxiAXGjcDzlLeaR8Eug3sYj1KhRBOffrleWCV49CF0HTifXS2KJRx7aSSQ+hYopW2EYGCiMh8jN5O7jsQLd61TsIKx8zgGgIehLan/zM6XHnxD++B420fd9DB53R0azF5x91774LYuqttojFou9HJoXbP7MND0C8AI3UOQuP3SYG6qWcZ/sxS/oZBm1BFD39/9Zn9jIQf4JBqnJCh22nvgda8PV21mAmCNLAs9xCBnsjRZy4VPNu+zyi8CikC3KSk5Oq6M3pLM3rOXGbyYA6cdK9+ZgoklFdvNqx3Tjc+e7rQavnpFFAihPDnoGc94e/7TukOjGSx4mb74QgXxSu67hYV+fkDu8VvEYyT83cAff/Xw2dRocIjOtFm/X/2Tuph7mTR41ABxlj2qwbXhXnMEBOMa5TN6OD1JmDku+pOhMQ9F1fC52Qfft6Ints14bKyi25jEm4OlC3J2nnThCbMezarxznvTdXzC4Atn144Uu7NQU4nLinSYacR/QNFjf233+t3rzjjWvHwtjoUFi94akItrunqro2rFn/ZDhy4M9Cz42z6GksdHWeZF4zElaufSyC7fG4gDGnZWkYArRXBOClnRkdNoQXT5z6WYQWxzPv7z8xAgpD0nFofgTbFduV0Uh6lAusZ55D7vOdqOWvhnbhu++xmXOG+5y/aKB2Ppl5VHleMdEgrdez8xnBXRc6GYWVfLV6g5p46/Uj5yejUIpd535vsx+RK3czAKO8q68DNp6iHzVUWbkKUPkhXKo6W0i3Yv+oB6LeU/miZ5i0VerR0S4Lb84/5n5/P69XO4tDk32ZfO8Txu74fC3ghLx27BzG5W3MsTaHf/tScSOr8wIdHDTmH4AayPmlkTBGQwjWTxH6BnVgX+NC1r5IA/B8EeeJjh2WXzpPx00XyM4BG3i+M41FlVRHI6JM4mcUooZmy+38R/G7hjUBoyd61uCYQNJAoiWdMzUwvjp/E6Rx7fApbUaQYg+RKdIL/SnRCs6FjWxxXmioPo97cj0Ub/CA/ZONzfnVclsxsD07xna/kETg0eiWq923AnPOTRwbbE+uUx7BUOO8NNNRO2Dei7s2RQq8C1CenDh1BSqGhghQSWdh5KMRy2c7bzAnao/rQdvqyxNr2YWk53LqKuXfG/Tzcz3nLafs9+Ic29+TGAxPMBfuxxN5O2OY64uPwBpOMh/vwJtZ7m2dFDp7BmmvK+J4/wa84gpThtivCsT/nRf2R8Olc+pMbNc3cEpxDJHqeT1rtJ/kGfGz4/I/s3fBbTpN/V1YE87BmOA6zvXMwbMdcQ7umtvoQecrUsLpcPkQc3T76HcwiIoNSbfpvP/vPL8/9uU63chRPhtx/XCOd835vusN2RdcT27E0WC6a5TT1Vkn/3QE1PnIKGbXOmILRlq3o4MBog3FuIx4/qjAQJdfl3zdOZ8boW92/NoBfvJk09rJiD3PcTzUedW1jZF9eq/rdCQ24jxZhgkdPGUQqGXs19v9+x+diH3X9tWLo7d9awPUN8z3XGsX4kry4d/o6wdTaQu/8dQe1lKdcdyN2CA6dW70OcZlO7/3wG8Lz8+v11x/ryDAfZwFPtzpKG+QF2sED/T1a9eEsYH+0M/L6iJUuGkUntyGWsJvGXDGOFZ4YJwF21AViq+pi5N3PYKcxLeM8tszeZBVPGin7U2A0XruDbPoGaitCq0Ap1UuZHp7wyjHnWVBWc0xtUySWrl+LZMgEYX+wf6wCO8sgewxHrKNsKaunpeR5KZ4ErPUwltrBE5SEqlSnrGR4ejVVl2VC03hEiw5KYvnjgyGuiYsaEw2BwYGQy3vLQGkYUjggvCLMSZbdeMs2PCWqGfQrcULapDr9RmGzv76Ucrln/VHD4PUfZRjPV5gsQ5kxY5plLJVs6+Oxjw2DgeWICnlr7Ue/CcIG/XHva1jdRU0O319vBSUhmuMoAfrda/EhAm+LH2A3/kGjUEX4rzgdkzsnpQ1dHj/+EtPxN9yb/81nKByRHmIA98g+vd3r5bLybNyX7yO3NidgCZ/gDe9negvProjcps7+ZBbW9FC959eOQDQdiNmvV6D56Kid7cTEsNYTB5hWIyAeyaCbXIGOwiYKMSJt/QiDspzIepkEQYCn3PfQB5wTE8+gH59L9Sv4oTtCJzqcmnpeXaOCdo66n0OHch730cn/vInp6O3/It7N0fese9/eCJ8QuhYMfFZ9gwNhtVVi+gYc12Met0L97OeWa4kXIC5wPa55Hfuxa53p9sECTWy6I2ql9FVqFkKxazXUkhYFg0Uei4JDEwnhjE6IRasdDAqFBdPDgjSTuUPAPYX/o7hVrQZpQujzKdEGTyG95OTaD1TCkU+OYFsRQ+od04Sik4/V2myWiMPD/UdBttzgCxvEUGiZNEhemLqFSjQ+9vPP8RgvKyiAHcBjb+JISAnVdGLzQVwG32wz/sG3hBGfuzhOf0KYJJ1daz5cyz4TgQUn619jf3FpuUkvaZvkZplLiT2S/RvX9i7JUbp2F41+tg+7WMF8KYTdSFf9Cb6BL02X4Ei7TDtVBE43MVEaiOLNQ0UTrjkM55Lie8cZbZOxRb0TuCdeBstog70poggF/XKZ5drA0R9Go/aVa2LmB80hveJxMi8J87g8f8YnIFGD61nARGN9Cx0TeYjCFrH2CpIaDRPNsE2mkpQ/jT9aQRaaDuGLIOjTko793yWMNz1jHEaod8EpCxWh8kT5uDLQF9ujGxoyHn55orAPKSeyAa6sqEBnj/vgjQzbmjCw7240O6gkDn20ddDZ8dhDsU4vPEzxQ+dw62+203MgwyL7Wehki8+G8cvn5V/mejp9Sz99FKMPy4eNb5fmxhHjHL5b3/uKQ4dj/ye/5ncKDOJwK75CByr9Qp/FS8lRxoj1vxz0eeCxlwiGmErSb7D/ODLj1bhld4W/jY5CjTAfuvDo+R4yRnsjjJ3EGx2rBOA7AFALpwH+H4+wvu8GwO98zaBo7l+J8ydIj3MLsDSX8J7WV7/P8Fo7Hwmkw76Sr1NjbbJxr1sX/Zp36B3pBESLoT1dnfB+RHG50LA3XYoOK9HnCH65tk5dL7SvNtzc5msfvmfPjNBDeeQUvJIa2buEKPALtKOZzMW5V9vLr77DBw7aviUq/6tE+ThKHB6cGx1Xei8/1PyEZy+OmGcLiiwVIyOP84D5RLWaOdcMUnSwGw14HrKtZQ52zTeG4GtsUajrG1VRzEdyORE/gsiMm2btrFm5qY6ktn/nL1O5CMRV1nk44aJte5sy7CQj3OsSmD7zRYgNZj5r/ZglHQk0AHnXaiiXsKAo/f61945Sl7CzRGU9axeJtw/PEASUzj3FecvPwSE/crjO6GXag03ALi/QcSL+RLFauxX34MOdjtR6s6ttnOXVw4SiTxxrcxhxvnRCOvizNve/RrxZE2QwnYnfbPRph9iMP3gzEX25vZ/871jYDubAMRXxHlINxjka1z/EwzDrvV1GpD6xMiz89eIymT+rpFBo4KiI6PrjowtwTWh0U4C4LaTS6yNPOd5ksVuWtke10oa7B9i3C+2jreMAvWuO5za6ZyhATc71jHV785B1Y2iQ4i5DYy00oh25mp3nIe4bn2EuYhJatWP0beu15xXqqd+cLOM7sXriAd5Xa8vlnMWJ4NDzEseIe/d56HrvEx/Y33kcncMsy+RA96xcSNg/0rnpTqIMA/SkGx7iI5GtI1s/iouZRvQAeqRjfDYc5DH/4g5QqERwnxqX6f9SEPsGk56Tq+jU8dLH1+MkfQ6n2xlPWoy5Xy8xfpUklQM4K4C+7q7Q0tbe2hZBJdu26rw/DP7wjgLnRoagE+kxoME1oWueUAugZzzANuBZusb76PNbaumoTTmIG4eDkA9u/RHNIB3jJOHAZ57/U1jbKBxfUDI/cUbXaELoH9kGC+uFcvCdhbdKwCEhmlUUP/HFxGMPl7Vawi+D/PJeix+Fyl3v6X1XjWUIZaIMk5gaxYzNnQXmU7HsDEEnASjR9Tpyx3hwLFToZNyDPb3hgbuunnrxrB75+YwWot1CiOBGKnnCK7Ha+NpN87NqriXhgKKFEFM2KnifXypOITveFtyP3/7erqNy8WGq244lfpVhfcJhz597lIY5kXEjU213zPxZfeF1hM4e3berAnQQqBIb0J2T4rApDxsdsCGZ5sI9Gk8aj32GhOP35eTjWflAlhQLF8ESATjpVCwM1TsOPzeCtey3meKfKOCYx4i3+i6ZZQs6ibunvYfO0A7AC2janUbL/8ZrKlzJdZwAKBZvarfSaEuzejX9tGNsUdxQNDj6knocOQkZheAWt0kuGan/yoJrvSM/8zOtdGz7mfw3rJzLyYuHBcBUPosuvCmWLaIfAe8Y0YdmLhEy+6Le8lQzgB2BTCik8H1XovhUK2EAT+MZV3v5dzTvnlXo1pewytJuh0jJzKA7eYRU7+ps9jWGIxtfzTJKaI3nvsFa2Nb9KVDsrapl4kDVSaGWTvhdYFeLMHmMZ5PlmREj4HCxV52nbn+dCDeuY7wMCZOrzJJEWjpywOrXAzUMvERzFUqzVPP525uA3vLZ3esgXN7beiGm+5dwvl9p/Twd7JwEn7wr5KE2wiZfSQlrgdkzcTve9ev5LxBDA7nw1sYGOYKKHKytby1JebGEBQyUag0MU/Qd9pupd+aTvTc/JhoFqlOnNT5XmQiZ7UGxi4mpho/P+S4syS5nktxkug7Z52s2xTh5xYmg828j0vw1NBb0UMEUTYACh4aBMDKDQsAIHiCYRzson98lUmxY479l2Ii74dGV+HB0YqxAX58wrPVp7zLUl64ELZvPcdk13DajLvapMrN0k3BA76a+5l09yiL4UwWNTaG/Uz2u5hU/wggyoSc+f1DdtxcftY35ozPQ4M6QGRTA+ZA/HZDY3POM7eeRKhK/5DtIXdkTrUT/zK4DvVfC5fOvYXX+/Kwc99vhI1bX4znVNI/zg2yyLAG+qv8eYAREBpSfC/66MsFDRUjLFxcXO8djPlJ3sfwKB+3Ymi1/cEwi1Hb1u2e77sYVR0vRxhLzBeQ016IixR5LU1EaWSWHkMneAezNhpvNsf/yM9pvqOdgEIv7tsYQUidFOxHrffDRgDyAprIWaOCeRDOsvDL5mYWXz32AtAbnm5SYudjcy2O+3/x9qGw9lhrzD2k99YX92+FW3Sq8UQKHfsYefylwSkmHzOfEpR/mEW3C+8L9C1G5hSKY6ZUNuadOMti/01oejQ+VIxMNEyGminiAlxxzZHNIZ3HPLtzXQRmNEx9nVw29tu3G4umXHgOftgue1yPcG/pF3Vo+hjg3Hc6v80Kpu/EUPYQ4/909IArGQts++aEco0jSJqBJnNQtXTLeaYBX6s25ijmDDEfjHMQjbOb6UdtSzpD6BkvYOa6R7BdsY31DBKB54/cqxmj+JjKxfXEnEVhWp4k81oDRi3/2x+9HxYxJ9KLWWwhf81jLpp/Rx6rRrAH2+eNCewhq7Tz9iPgCf/yO2/g3NQwuV9Hx6x/dW35r3/wdtzfh+OaY/FQ32j4nb9+g345Nwg5txB0NYIqu/+//NYb8Rq+N87PNAYI4mbicSbV/d0fdRJxVcccnnlJngeO86q3cbp5nzWO0VlG9yvmn8vKpoPNv8grh+e8xjgtZXFWDvNF6THvNXon3kmpXrJrZOXx0/tJNybGKBYlNvEaURWZiH+ZhF4nYoofRYD+x4dO4dB2lrWNlC65+dRPuIeUZmIP4kH2B5mDxp8QXaXuvEcmxfIdvMx138R51LmIgLi4nZhZVnYdQP4Ep7O49vIY7hFzdHBRedeNZGtirqpBYgDnYe/n+Pi7L70Xc7joS6yTZn45svL4afv6Y8oqA0MTeJ0MFQPQP2fHv3n0AuXJGSHyz6u07xUDuNv/NzUxEfELA8O4Htlj1eHwwZOhuwe+Uxaq4y74AZqbSNhWxexOkHiY44ZA3WvqoK5A4bxvcaFbxbFt1XDlsegd5uVyQWxjacGLu4aXTi/y/toxAPea8MzerXhH40mPd/cg1xulQQ3RYASvu7ACfxIbmuVi0YN3sOUQ8HIiWVuHdzuNW9Ddf8YwDmgtErC04xkbHgyDeOlXsc0G6mE1eufzTS/7aqD5lpr6sGnDWl4QkoFyrJ77tQyojQHvKTzwmZ2Fy1euhNOX8ShGQbXce5yFiEaFce4xAtZDsUO11gf+53Q+0YX3ZIPg1jBGhHpAUL3fCQXgAKxmGBf6AEyMEGglPH77tq2ofjQCYl7ELonL3TMRaBXE2bSiLXqEawm1Q9gB7YgcV3pMZh2DhTChpZ1exuFuSLeegz7XQa19AHtSPhi6tBUw6Ej0IiESQS2oKyojZ6qTe6MZDAXPdUBTPeyzCnv8bEUdC7a4uDL0yAR4eqXNlVjfjgkge8vq9vDTI7Q5trlQ2AX/q98zj1QHu6tM1K5DKyPlih2XiyDD6BUBUt+F6wMDkcN7TXtr9N5tnPTEpsHxv3o1lH41AJ+8rCZZFJDLuNqHaZ8CDRdudMcOVCDQUOr7Abg7+Dio6o27FrAiA1Ky56M+Bnl3DbnysfuuqsPpxAmF1zB86xhg/UiPgEjO4GZ/5IDofsE86SU0FvlObaZtGv3gxDgf1LdNu1hzgS5wlw3S2f3lln/nFJ62hch+dkCFfL7BBMOEtHs3Lg+/QATJMyxO/wLuY6oeRU+cRrxs9gBoRkC3guhkLKBPvJ++lTgEIh2uwbe/Bg9EqELoX5zwrcK6vmXZ4siLfuzKNcLs6J8LxLbxuz98L3oiFuy67z81Tr6PJ4cc7pnYVwkIagwSrNMj38WY1B68wjfbJcoY5h3wnVDi+zDxIOU/lF/asMVKEevkGJAl0rGvcTJaR6XsmwXJ7cseXr+a58wOuy3qY8IeKV98xor90x8zSczGmfz6mcTbSb2RQHpy6MnYi3euoZt6NDu+XGMeocduK/MMvd5tU8+QH8TPeE8+9tAHn6BfyG0MRBWRQB2AMr9P8PBKEhOl2kauXvoobBv5CoZE3BDGhsLFcxio2N6+bEv8bIGf3bpeu/hRBONrmCP528g+xWOXrtgdnnjhf4i/K/kf+6g++maTWJucSYBYI5ZezlJlHSFPgB7HGeBuP/1HJLV38ZNJBrg7f3mP9yUDQLL9fjqH0QOxpoY54QRwaTuzPetx5Lvnq7eY+aDezkZpvnb0Mt4+rbEtuuDL55LPv/b9/m4565hjGj95+FIHjg41MXfJIoxb1nMD3lfmNdDIb6TTF/B4NvfNN3uOMv+96RX8n3/6cZwnzDAM3++qxX7EhaQLQHN5/E9feTbS0BUWREpKc5ToAW/bKFYHvZztY54hz45ezt+GH7WY2A5+iBHO61WiCHwYRRjpU+hnndM7tvi+WPYeDCXZHPIShhiToq1g7qfRtvo2Y1EhXc9c1t+k2D4nE1+b8FaDigBHfrSB0RrOaaXMO4yhqJjn+otQItgeBEVOMIfgdeHd9t8kSQO314Br4204eji3+RRqPMFH529bmFu/Sx/hGux2USOu1dYXRD6a1yZJ0kDZGqA9Rmpg5kNFhf2uJbL1RLFjgKwmwXb3Z4Budmzh/mLHuC1//Zxdwz43n941u2b26X7B4IGbU7dsV/yMYxnjWSbZdaf77fb8cuR+j7FemP4a2bX8FF/M1gdxvcLPfHFOWLApjis5wxmAYJ4YhV9sPVNYh+yUwnK7vdDzvBg+Umxu67liK4O9U8vkdnU+nWHa/YUyXfvJN6AUnlNJvysGcFcpNQwkgn/OQFxQCGxfwSO5t4sMtFpF+C3K3oBXbI0etExS5AG1ITW1tgGu0wA5PXri8WIMQMsimOzEf3AcgBpX7j7Or9YzCeB6ENxZ8EuKmOzaNUwCpX2xHA5ifUwWLzspcjEEBD0KKDzGIkyo3Obe0NgcyxpvTPn1jrcC9VxHYGNwCO8FFt85Xk/hXSo3PsKVKBeLEhz2I+C+fOmSMMrx3reKT73V7Vy8h0nsunt6wkVAd8H3RqwFVYBCXkvAfRjX/3G21YyyUuN8eVS5EGUEbKbcddS1v78v1DNZtFzjbKvC8DBMwrN+QNRxDBtjnD+2mXpxryr+eBo+knsqUnboJa1X71ce3xET2cmz+9iWtVRjLLxz/FLO+4VnqOQ6l9y//tZKWmgpla5CruivPLETMOhipKsRcP4EYO8ioIZg/GOAaC6iDWvtpAznAVhsN7OWIgebvExOYEGf8/DiuQgx/KgPUCW26Vlf/O4caBEv4alv0i49yH79qd0RVFpKWPITW9bFHAXvnrgJlmW0Mp8F8JVn7Aghy4JGhlM9t4tFI++bVmqTRS0jO/slvCrk2xJMd62gh5qLS8HWnWuXxBB8DQ6ZqmyHqzjvSXTv8xF4lQ/1ShF6l7ujgbyrTBRCT9QTtDc9Q5y05j9yE6rswaNOUM5nJ3e3ERCZ+B7mi0knBWC3EQGjt9JpgDjD4/WANrGqiWj3ocd9eNRrYBOIWcUicxv87VdJqCUIL1/8pFBGOdX0jjJR51gxYH1qESZPraQv6u7r7x8Ob+Od+bk9G2JywZ/ZszkaoCynYKgh9Ffwtv76u4ejXiql/DYTFyIPEzpn32pIrgv+U0QUOKboefybJKn6jWf2kvjtQqRbkh/Px1Js8lEJ9Spst5bJZ2SeBTO7SxfzGyThkypFjk8NxV/Dg1NRF6sITdajT9FAd4HzlGLXjTvm8B9BLkNbDdOXG9p30H5tG2GoAtoCIVJ+vY3niBNDjY//1RceiwCmXjcZ4D5T/byHRlUjmDz/Ah6nGoUF4uWAbKNtC4y5bS/9icYMEw3pdeOE3TnBfwetiOHgdTXHuefNl7oSdZr/OFvb14flax4OHRcPhA9e+3/j975uIhtO/CQ0NS8Nm7Z+gbEA4337urBiNcddOhDeeuVfhFVrHsPg3xOuXvw4PPrsf5N/yYr/7mLgAN5SUgyZAFFva8EMw6c72fc+kUl3KrYAKdw+i8evc07bqYOqlDGPM166TaBfqrcthCM7djqfMQpC0G/D7k2RhkTQvdii6k7LV+r5zgG+TMJYx0S9gqXeE2h3vHeBp4ezND16fDku7iGyw/dhzeJLAPDFo+ZKLcO9Ol4OV8PTzefgc7A+Gg2miAMJ4vzHJJl6fUklVSieawIwk9f7jI0GUyq9Hyish32szgwmgP0l5t1SqOlwYe4f5zRG+OlI4BzSKKgVUAKYD8mk1lIi2TamG4v+irHodrkOCstzr377br0cAfaOSBm3l/mdkQkd3TcjGBxbD1BnE8Ga0M05Xi/rlHz5xrtHmEt3h330IU8zZzZZqqH0SXIacD0x8QollRTRQD20skbOoaawdhlRdcwpXM8u430zkaGRQLeLGikW+SjFVZKkgaSBpIGkgXujgYoC3J2AjglYM+KODgFYw50yMAggzNDSANBXjye43mrDeFU1EnYCMh29i8ZYBHuu/DJOdZ3A6SY0hKfZ4mVLQz2LYDlUBLGG8YruZXt0QGo0/Bs6EUH8BpIgNgHKgzOPMzGs5guwNAtiLHJMmORyl7pF3vbGFsJiOMbFZTUhMjcAbHvwTK9m0iz3Ug2LbL3qDZ/QI37xYpIx4hHlAn2EhX5XFwAOBaiH+3QYryeTSQGrh0Y8ruupV6TRAdgfAgwfxOt4XOsQC5cBFl2NAJuNeL/XRV0AlFOvQcBpy9tQTRkp7xA6FHSvA0TwnhoyOtGJA3VMRAsoX4vXUQ117h9oivUzjKapFloayjtMaAds9ID5LPwmvK3uTfMLQS5w6y/v4ecA5niQkdfxh1DbXOrOUbsYVjNAuPEgoUC3m4iZxMr6vsDi9TEWMk5KruCNZLKM01e64kLwcyxQbSIdeGB/+4MTkcfK+lkOw7RzyyV+016ip9rEhmF+5/jEPBprKM+yjnaWfb/O4kGveRNmGtJnoghpJwRb5kKc/H/jnSOUY3MEiLboGYcXpyD89+AB1zMzE8Gmw3g4PAEXlhbSQwALisCRIYv7960EgFzBwnA8Jr78/kcnJ/e7EGlnkf0ci4cu6DeOXbgBGHCOxVUOnHNBJn3QOjzb5OHXG+oggMGbUDVMZxGNF7/DfzR0WC951vgawbdPqaOJhuQa93m7z2feiqe6PGCK5TPUKwPcR+hXDGESMMtE3X4XHT5Pu9TjcC2erENYrt+B29PFtV6P30NHzwMubFmxNCZKHaH9ujj32tIPtWDssz3RZcQ2pwXZkDPD3uzDvJ+fHlMpi07LI52CUsyQJJ3KKO+rxh7b3n//5SXQduQiSTznlcMkG5pDihXLUEzsV3ro541c+jz9kLqXe/n79A9ZdvejPLs/xutSOiQ93wWkbVfnMJ5cxIiimJDXdlVMN8Xue6+22WVptLQ89luFYoTFdz88Fl7YtTGGIm8g8qOHd1cAcZC6+87a9wn6+afoPSUtjcZwr6shuNLkNdqX0WyPwA9tTgpszpE/2HfKZ3oaoMN+W/G3EVL7oQTSO71vqJN9jjMTL+Q0lTsOUKT3pvXXY9NnbZJo6SGkq9JzNVLMED1g35IlUPVy9huHMWYKxqwmUkgjpnoeQp/zQR564h+GT0mQevnC+/CvH2HeUReWr9obdj78m8yz2mMVqpmb7H/874VPP/qLcOXie+HE4b+mz2gIK9c9wRyEeVADSbjrbo0MqcT6y8v5Fgk9q3BI0EAvDZpj4gXmE6/RjzmWKs4/fSfsHwvf/fx9hYY5ryWHpsZ5vX4VI/dsh9LG+KdIx1J3pjpGZ2n0MV+E7cZ2J+//asY0jz1CxMVci9ycztX03BbYsT/8MdRM5u/Q6GxyyYPnLkfQ2vmE/Kga7qXhMO9HDDvmnGJeVnNdN8F25wnOq33OHxCxYD4GxblVHM8nukXDxl+CjusLeEPLSZt/TGbc+wheWuvtdTPvO+tvm1A8Lo7/fFaqGD340kenaPvVYQdzoW04DTjmvM9cRmqdwjmkUTwaQ39M7gxlprGoUuY9vNbx3fb9NmeCVB4a3vTk9y9fDvMO7objfxsG2KbJKNCbR/g+aIg6Cg3UfniAHZtsT0mIQIYuQKO1vOSTC7EFrhjbXjbn1pnPRPYaaH03Xty1KWrHY3QK0blKCrzpIhjj1J1j7VMKIx/no5r15rdOuYhkIaCcg6J1mbKP387VR5m7ZhiCOvO9y6JLHJs9f4w1QCYRP/FA/vc8o/CZVidJGkgaSBooWQNTZwoln34XT6BTqwe8dl4pwCqArI+1HaQdook8G/WuhfrkiUd3smCrIcQBHm4m6G++/SGh74Y8kGw1cqsAotO76o27e/vmsBjv8QZ480bge7p85lw4evQY3Hs90fu5BRob19cuvqV+6QH4bgDQNkmpnWs1k6nG5hZAdEB5/pYA4K9fuzqsYVIp+N/RNRiOnTgZzkIH4QRBD3i95SWcqePcpUtWhl07t4UVDJDRQADVxPlzZ8KnR09BkTIYhgF5FtXCNk/dTe5qX9/PgqUJT8OmFkLgG5sYOGpCG4DAju1bwvrN68NagMtmJrcNKMi+X4iY8SAQjWwAAGJ4Mh/oQL2M83m9k+RErY2RR1Z6kEE86/rhczt3Hk7fM2dY8LMg4Lgayt5E/UmxQoRArJIXvGdiRuvvHjge/wzBNzmZzyJfXHj9m5femRwo8/cV+24iDv+a0aFtKSY8oy7KfyQhqonQVFj+dvdFHs6JgdXf38BT968/IIrAH8ibeJSZrDJbCP6nnxyI13HfXjxdlrBoNAzaxbDJwv7+5x7Gy2cOgQUKLq3CV9/+NJZTbrRejDFZ+S13JoICLur/j2+8Fo0R2TE+C3nU5KtsZfEgQJ0fEqYHoNxlM4med7/z16/PdMg92acX2l/GumOIm3iIetSZ5Cxf5ELzbzoRcP0I7uvsGtlxemd9DS9tJ3aNvKPqJdObx8hr9lU4SqfbLxD37+G9i8bCiYsewmDkX7783svvT7lu/r77/X3LiiWR91FdSKXjXHRS2Pa3ntsTox/UvYsCF6iCCfl1nDy+gr7Yzr+G55l/04kTckEj/1wALYIqw/4rn57oz986mAPdChvLdBe9h9tNWPOv4EQsVhTr4qL2T988GA0HcuMNAIToaanM9M7KCajhpNh172F1ZnVpF6EmNvSvGc9SwR7B7zhAcoXCMjv2/ADjbvbe/psf3n6ceRnw0Ppn51gwjYv/+ntvxzJmbf0b7x2Ovwvv+c33j4Rvk0AyO3+6ZxRPrrB/5HF/6Kl/GBU50H8D4z/zGvq+fDE6pL6pjeP+Afr+e/C1dxFdt4jpTy5Z+8/+4r+cfB7551Xqd4HQH3xyIrwEhZLviW0q/5233HJv/yFUMhFwL3jgM+1zDPn39O+zlQOMxc5ImBJF0QD2V+9C2cXEz1lnJYhRQX9Gv6KuTFTWjdEpMzT4nvw/33trsu1bXvvT//u7b8VjrMF3DhzDWH28IseMHxDl9DIgstQiGmNsC5no7HHo6x1Tyh1zeDBvzKTwmNOsX5xzZX2Gx/0RfPCOqzajQj7a7DqV9Gk5r0Md+OdxLKmOjgTy3ObXKZtDLqJP9t2JVDETlbjdWFQJdY1UMhhw5dE3ad7K9mYMRy0xKtdIz3yxX/8AQ4oGsIxOyv1Zt7AV2sbFrBU2E61ikmUB+ujYk3+RCvgu2Gh/Zv6IuNCkTM57jE6ZBB5pp04Bs7rFYhfbNsv6SEO4kyjQ/+sbr0+2kVgO1sbZfXznCo2a013e6ArPV5wH5JeTasRI1+xc18kRcM0612zHHH5S/JiD53O7Nsb3SecmDRJ9GG105rLvVJbj4PVf/sxjUGa2R4eW6SIYG1kTm29nvkXRFHsEjTgsPYYRfO+aFWEJ62z747ePXYhrNY83usiom8hnDxByjsjz1zCeX2QM8jkbgfOzGNDdn8NdhsPHUMEeYK2n0dNoxOd3b4hRZL7/nTg/6qBn9PNs21+xcqdtSQNJAwtTA5UDuNMBDuhxy2RMsJ3RJT4RE3mOytMevbYZ3JkAHDp+MazH21bvKjmNu1nsVAPIC87rZVEHZUwdE/29gNOb4EqtAfi+DjAoncrWTWvwRIH2o+MqIbodnIOXMlpoBL2uZzCqxnyp93wz3t+eJ4ftkLxOLGzqAdydTNVAx1LH4nHNyjbKAKhNGfqgbBnFq8eiV+NZLmi9uK09bMR7brnW6CGug7d+LZ7kmylXd99wOHURYA0amFoSolZRlyo4USPVC71/TM3HsTiPcG0Ac7yML3ZQXiYJY3girlq0CK95EqlygHySvehgBK+YOq6xZMnisGp5K17x0F4wIA/Ai1kN8NxA3fupX3fXAMmo+kLroiVhw5pVOcNB57WonxrKPiYnnGZcPdyd5dwn6WbAnE7yJ0rTHVO4vY/nVkwi0F5kR2xxuWY3uTd/0eDGDCTxe/7xHYBXPgupDMwAvZywWT3RPjyVCxP2+DkVCtuFged2EutboAPPcVGUn0jkdteplP1xYlmkPqWWb6b2p6drL3/TyUz7C9tXsWvkt7li++/HNrl19bpcS1/mn6KXzHXoNaIH3kT9pSZ5gsgSqTSclB4EIBKg3IiRsNI99UrRo57wN0anLrSz82fzTLNj7/XnTO02u7ftK0vik2273edsrnu7a9zr/UaZTMoMfUD++zXbeuWfk92j8LnPdK3882c6Lrt2xX0yD2tsXnzbYhkF2JB3XIRNcvjHbc+ttAN8vvLlziSFbSD/2Jn25R8303fH4cKmbPu5detMV7k/+3J8m7feK7/tZ3sLdVP4OzuuEj4F/G4AMBeT2ZS78JjC3143v08opq9i966EbZH+CFCwmNh2Z5rje451LXUsKnavu71Nig7nQFLImBDdaAbBTiMSzWdiIj7nR9mzkhpJIN3cId14hjkHNNrJMemRjavj3MhcL2+T7O3tGBU5lHeN20fy3u36FbveC4KN5NrRSUnHHTuez2wlchjKvT8F7L3MurOFiO8lOHJJyzk6QY+2qMi2Ytcv3OacUUpFaeEyg4wRYy/u3hi24uixqJn8KBgof/TJqZj/ofD8Yr93YNz48sPbI1j9BxhEO1jHKwxf5F9aEn7h4W3xZZOOthsqFsFojWKVAKjaz2jsFWB/Zvv6aNy7DK2f4HAnepDqMJNe1v5nmXtLX2V+EXNyTRfBGPtlAOVikY/Z9Sr9U0OKkdv7eRd9ptJxGSkiHecZ9PIMOUF2ETUv9en7UKe2g5VsIeJEQ9lfEnkrvVkbESrLcMT03T6HEc2ks19+dHuEPMwV9zh4ydPb1kXa2zNXL0zSYZ6n8VSKcbvSn1MqX9JA0sBNDVQO4E6ZtJzXMGDI0lHLQDtKx1arRxHAqaD3qHQpMZPteFgG6LN4SR0eBALWJEIVnIaLPAL0TG6qscovW7oUT3cSjpK46cChQ0wMloRHd28PrSRdbe4n8eq1a4QPAUYzkxBAMYx+mM63e7wnNFAWB10TnzbD0y5NTI3AP5OuixcusG8YYHsPnTPerQD0TfWNgSlT9CYfZpAcJgR5sG4gdMP1fJRw0kuXLkZge/WqFWETHTnoegTZQ904AyngFfdugN7GytcC/LswHcYAMT4KfU7DeGjBE2KEJKfnzpwL4xgPqlbAMzy+GE/93nD0+PHQCTci7v2xLOvXrwNMr8MQ0RPOnjnPRHAgLF28GGMCoao9g3HbhYt4YKxbG7Zu3whNTX1oHmqCEz9HPyOHu4s6J8hxZnKzvaRv02hAT6X/7wfvRV5Ps1B/iIeLSWh8rkmSBua7Bk7AyzpdlIKJI7OFpuD6q2RUb4Fyy2iKLFrFY45+6/XJ4+a7PlL5kwaSBpIGkgaSBpIGHnwNSAVmbg4BWWnzTEJnQuNMfgI9ziuHT08aSlw/fR/KQf8ykYLKv+nEa7xK5FQxA8x059zL7a2NDayZm2KOouw+i6AHXAx9pGscQc/Ht66ONFsmij7FHBG13LJNSkY94zMjUg3reiOx49xQRU2InPjSoMr7r3j93/rsvhgpIBWjNJdrSVr/6KbVEXAXNDc3lJ9eW2NPdo94AbYLmhploJf7I9D3/JAIFUXHvaVEKyylftLKmU/MHE6//OSuMPrmGLkVOuJxc/nPdNHD1lfJr6vUnEZYSXOYzcVnimCcT1F1udpO/dek9VuWL4mAuhGD0rAp5tBaj5e/udpOYvSS+lQjjfIlknOb8Hgz+zRYZHIW8P1VojY/vXA1/Dr5jDZDL/oRlKfSvEmJJvh+Cuq2N45N/+5m10qfSQNJA0kD02mgogD3mLhUtB2w2cFkmCSneosDu7MtFxbuoKo3uROeKAw+o/COj+H6rVO2g1G1gzCQsclCqxno3d8LMN2E17oe6CYxrIH/HXyZUOcGwPPcNfRWr6PDFvivYlLlHcbYOQq47hXjREFgHk+FUf4Y2yLAbijaGMDqqGFIhDlV6RnOyQPcs4MC6VnfTzhSHfyVcr+DnId+vJ9HCXGLXPF4n+c8lziJ4/UKs/6RKIabkMY0lyBWb3851jEKyNGu17qV1rN/FM54DiJck/0xdI5rsn1oGD52j49XyXGW1aCEIQboAQwDVZxfTz3Ux5j6xkO+2hC8hBPn2lcJ/3ZCF+RfkqSBhaSBbIKf1Tl6AJJ/olAKjyvcn34nDSQNJA0kDSQNJA0kDVSiBgTe/Ssm+QBosf2z2VYpYHt+WV33Cn67pnV9ncn6Ja3w9ePIxUZzP5kb6RKe7oXb3iKf09NEdQ+yjpa/fjdJkqVsfRP6D2kXo964rt7KRgkfJkeK8jDRBFJzHoTO8k9ev0kD2Y7Ht+WQ0se8KXqAS7XyHrz6Rntnz6HZiHY8nj8AMDVHmEnMX/rk5OR+76FTnYmw3zt1MeaP+LWn9oStJFmvBMDd8hWTrH7F9hWbY7utMGpkpmsUu26lbTNPWgN56N492UE+hJsRNVJZLTfPHQ6SUl7aLjI5BYXnLhIVL8VgVJdHg2db0rFScN3vGi+MGLtC1Lr0V195ZHt4/ejZ8DEgfLcsDMVf/+w26fN+aoDnNUXoo+ajSDtrFyu+KR5ZVKapq23W892tcTM6yha9wCw3ej1xWDqJYv3JLK+SDiuigcoC3AGUpWD3nYkgOF/0ta4CNKcJgKSzAXfwQUDlEdF1pIoD7RRrBa35T0oZG1+NIwp/NkavOCIg7X4uoxne/6oA3muhhhHQlg5GoNuQLJOP2PhtwXKyDzFJiBMOj7RBswuEOwLVg95HQJs/EHTKQ/JSBvoxyqmn+/Wh62Ex9CJLmRysWLEcizrJGvGS7+vpifcR/I4duAW1yFx6PFdo7q9RACCcXWOW3zp7mJ/c1zLG+ngW36uioYEvXoM/dWfiPI0Gud9Q5wD4L4Peoa9/PDLgdwAAQABJREFUWWjDul89TiJXyqp+nHzEVLFxcjXBmRevlv5JGkgaSBpIGkgaSBpIGkgaSBpIGkgaSBpYCBqQmqNXoJFFpImd49qYiusB34LDmsvV5YsaI2WOtDmF21xJ7lq/lGOaOWscp6SBsGbJ8rBpWXv4XfJXyJfdBh2IlB4fkLQ9i4rctCKXhNtk7flyAwqfVSRy/0cvPkIeNKK+O3oioP4oidL/DVHGHdCrKruhk9Wz/UOuaRkeh4N/Lbz68ptPimtoKuBxcnYrfdY1SUVrwITFAuSC45POlxMldp+A4QD78qmBBqGD87fURUYCZLKGtvSZbWuD+amMfDhMxINOi+ZrW0yC2v2bVoa/AS3Rk1vWkuvrMInuu6dcN7tO+ry/GvAZmgPDdmDfZK4J+xIdvu4UKM7hfWBotJd7LY1QV+9bvyLmHPjBRyeCud0KpQlH3iaOs1waZXM0rjrajoU22qjtt52cla8fOx8jjQrPL+W3VEv7MXZ2x8TenRWZX6SU+lTSsRUEuEsfQ6geDagWhLmKRtVcg4UFMFjP96qJDlJwvLGBgRukWSdsYfccbzsUMON4l/PyVQvcc5we5J4/ApguRi23e6SOwbo+Bj2Lnesw36u5j6C+lqFhKGZA4qPHuolX2RWBa+/Bzgj4e14117NIjXV8ckwVZa6vxnsdQH4Mq4Fc6NWUR7749pZFYR/JORZBZTOCF/mVKx2Rb71KsBuguzpS4Uw0C+p6UygX15ZXfhjQ30Ggpl7vd/WS4wW0Q9DjQi77nJ5ITEZZBemdCcVEZVVQ5agLjm0yWQ8GgPXyCHJId/dIuAp/WdeNrrCOZDUjY06sMFigvxHOT5I0kDSQNJA0kDSQNJA0kDSQNJA0kDSQNLBwNPA51q6Z16TAtOtf5eNzV6CXaQyf37s5fPP9Y+E03NksTSMIVrjN4wU6f//lD8P5613h157cHfaRh211e2s4DRXNPgAege8DE3QyHi/YqchjXijPwdEt/cwf/fCTcKW7N+xg7fpbz+0niebKSCPC8jV6zOv9fB6AXVBLwH0/98wH3L3nNrzgF7c0hH143suxf+h8zsO+8J7pd+VoYAC8Q+zD5yrwKjSTSbavYQKgjEAHOxsjXXFVzMWQGXU8ZyVGpGb2XYP69/sk6z4OfYxYCYhK+DYJvN8jQuL5XeuJzFgeXti9KXz1rUMkaJ05l0tWlvR5bzQg8LxxWVv4uy88HPsjQXZ5qkxs+9qRczGqpVywPOZ/JBrGdmT0y72WaDgA5LYvbQBYLxTb5ot7N4anyI1G9xr72CHwPPOEvA7NkdifoHs75xvZcaeymsgl6beMFrlIDoRKTOh9p3Wcq/NvfbpzVZJi943jOsA5g6JO7gLAVaDbtbxsgsXmaBkFYK+rAUjnhRuB3x14GqA5YA2C85z97IImhm38byday4UaGuGlwzKvlaipMQfOx/0cg994bNRePzbuiXJxa86tC7V04nLGNwH6x+TtINu1gP/NWPtjGQYF+Yci2K+VtQ7w/tzZi+Hq5SthCTzqG9etDGvXLQsrli8L/fCuG2KXiffLhL4DmSgbN6/GWFALV7yO/hoNJhMQ4gXfAH98Q5N875whvyDa0Qo2xv3HmCCN81lF2ccdmNCB9+y42huud3cBtHeHy1cxAOCxv3Fog2w38TvQfu7NtuJJkgaSBpIGkgaSBpIGkgaSBpIGkgaSBpIGFoQG/uS1j0kSnEua+tzODeFhQO1yRLqYqz05ChmTWe7BA70FWhDBM4HwLnKTnQR8z6SPRKBKCzSvhbKsrSk6kQm2KxfJlaa04eWptOIxr4f8JShmHt+6Jno8azSQWua7B47HY/xHwH0DwN1i+NzP4nj2JtQhF67necBPHpm+VJIGOuDcl9lAvnWpY0Z6hMfBYoArrkPX674N0BHpLdxFRIXOh3K36yncAX+7gGUmcrTL4V5o2DFXwygej7axb2FQ2sj5rXhYZgan7Pz0ef81ICqlAUWMzPwL7x+/FJbB2PDQxpXhi/u3xGd5DGoqMThxOamldcTNpwMT6M6eZXRiBRtTpKz61ad2kxSa/IiA2u7LB+/FH21P8Wj2FXrTizFaLvdHdok8YO9253r/QslF39TEsh+9RL6JG31EA7WH3RgFvLQJg/OFosV6WQqrZPndJtV2Vpfst8dQ1Ah2Zjo4jcHJXBc9GB99l7JjI+U3P9SZp6hXLh3FPtztQKiUSUaRvErnDkn/ooGKAtz15vYvtqKJx5P7CXDMbx+zQPIQG93uU/fTzlXwu7auIdTzEtYBttMaANXrIwAdXdEBxXvJtD7E+Wallr98FOBZMHpGibtpQjSuISYdo+MkAgR0H1zcEnQGHxwQwCaUhUz0JmytxcJUW9XEJcfDIkLoNqxdhzf7YDh9mgbc0x0G+ltjYtNFi1pDDZMBTQdC/BPQ+gxF8cW2gVMWcHcqRieiJzqPEAOAFgVBeo0MJj+VisYXwKtH2hvKrPd/J53I6fOXwxmSqXY5seAaMSwFr/eGOrz0NShorEDhycN9hseRdiUNJA0kDSQNJA0kDSQNJA0kDSQNJA08gBow6eQ1gBcX2wPQcmQgS1ZVARZBIQEd15JKsW3mRquHxlVvVJOvup7vHxoLS+DUXotX5U9JGJt/7Qs4g+0FlJdu4fS1LtbgAkc43wHuDLDm9p6NAKiCp62AZEo3FDNK5jG/uLkpfH735rhNsK0dT9CNUKqewdlN0dNZcMmEuEnmjwaOXLhGRMJyohOWRQfM0x3d0TBj0tSYGwCcY9/GFTFfnxEOq/Bi30YUhGClIPxgHuA+Xa1/9amdwcS1lzln9ZIW2m5NOEIy3ehNPd1Jaft91YD9zPWewfDqkTPRmKJ3+s41y2LUSh8e2rt55kcwyOwgisXnJ2WLlNGtUCvv3bA8rCIxrn3Ohes9ROxcBburCk9Dz6JITfQCkQ1naVsC3fY9JlqWYms54L6g8ln6pcMXr9EfwVTBfg2B+4mUaec4qbM+OdcR81TMdO5sFWb/pVf728cvhJ3Xl4XP79kYlsFY4V++tICBblu1FCyvOhy9eD3mFVzZ1hxzU3T1D4Rjl67HfvhhvNiXQgU2FCmlR4nuGQkHzlyJcKnJpBv6a8I16LmawVH30w+bH0Omjy0YuTQqmNPAaCExWaMNtq9eGqnBHCveJ5/Gdd6dJFM1UFGA+9SiFf8VAXcS8kUoGYBZEHoUt+waEpWuWLY8NDGgMiTjwX0pXLjcERqaV4V2PMv3PfJYaMOzvQbO9r7+fgb6HPgux7mgvZ7tOdDaX7eKYHUdXvHDTjiAseVeB98Pzbxk9QDV9Ppkr68Ly5YtxYO+PnR3dUVAvA3u9sWt7aGZhj3CuW28kANwxPX1ktxFK0GUXAluvWuc48QOQUuVk5kqJhkC4iZ71dNeSwP2hjCADqTbMZGqXv+jWGc1TAxxzjDJaowSGONP7vthOophPzlXfXjNmlqshbxM/ZRRw8Qw3+HIYRt1S5I0kDSQNJA0kDSQNJA0kDSQNJA0kDSQNLDgNRC90FlnPoJnqXQGJhsttk1FCY7/yuO78UjujJ6ovYDjV7rxQN+8Jq7BPz5zdYo+3z1+MTwNjcJj7Jdf/QJe8avam0Mja9XjAGBb4Hz/+Ye3xqSqz0AxI3j+KSAQy2BA+mUxAevvfPP1SYB0Dx6hf+vZvRHEzwD3KTdMP+aNBoyW+O6BE+F5oiCkBFoL4DeE8eadE+dpU33hex+dDM/vXAc4uDTSDUkrfALg9RU82a+SqFexvWRMAfmGnkwJ5+Bql7f9sS1gIwAwR+B2//GnpyO4mh2TPitEA7zz0k7rTKuI65nU+bO7N0ZqqVYAcAHgVw+dCS2EQfzmM3voS1pj3gm9sx/ZtDoa9l4mqfLDfFeaMd48uXUdmNoFQOrOsHbpovDLj+0IS3CkjXkd6ZM8bxsOrN9872gwF8CvPLEr0rtoBBSrXAIe+VfvHJ7x3Jc+PhXvN9t/rKe4p4afaOQsaLwaH2P0EOXvxBjR2dsfE1qb2PoMBoJunIONUtoBQC7l1hIA+xj50d0f35FIv0Uyag0GAuompX6U30KBTTJtgHXWgX/qYf+nJLO2X/85EguLoOoRv47cHFe6+khYnIxThc+0wgB3nqij5eQfgLM/eZJ++sClRakD0B4FEJZFS6BcILyFULIly5fAk95GGMdIBLzPX7oSFmHZbGxbFFasXIZVpzZc7bwRLnV00hD7oGjBS7yqPpeUNF6Lf+K9/ZwqNvIqGlYEuCkIVOxhAKDbqLdhywbAXU0Db+Z+K5YtYsNo6MSD/FLHtdDavjasWrOEc3lBOLaDht1xvZMOH6sYHYOW/pyHu8C7opeAzTcnJlGtMoEqfyDk6ALaGA7pHRyn8yd8w8OZhNTyJ/e9x2jnj6A5HuvVtYTZ8YIMcJwc8jHao4pBBH3EBK3oMgLynBP3cR1qE7flSpD+TRpIGkgaSBpIGkgaSBpIGkgaSBpIGkgaeJA1YOS2npv5dAoClP5llAFH8TS+BDf6DsCXRsAYvT2LbVNPgmGu4V/AM3OERet3PziGg9dI2LNmeegAoDlfQOUin/ofvvoxYM5WwKFlYSf36BsYDj86eArP0St4ZzZFkGw3HqXSpH6b6+kJb3LB5YtawkHA93xv5KNQTHQDMK1b3BYf2zBlyADXB/k5Pqh1M/Lia+8eBu4g0gHMQ6fDjN5DY85X3y6+L9PHKTzdf4+kvdk52fbs89XDZ8MbR89Hfnfb6bCejUkqTgMa41YAgq9b2hp59n2n9UqXVkqv8zoMgd9490gEgWXDeAYQfSWY4EdnLoev0370ZP+bTwvALwqL6VP+w48+CP/1Fx8PVzHc/N5LH8RkrB6zf/1KImkaw1vwpr9EVMxKjv+lx3eE9UTMPIpRcBlOtU1ggO+dPB9e/uRMzFlhH3W7c7cBfM9G6DqJ4qgP6wH2pcayDocvdoTrAOPrl+b6tNlcR6PlaspuZM8n9JFf2LcZA+iK8J0PjuLF3hupl4pdpxWc9ceHTsWkwl/cvzl60Zu8eknkjq/FmHU6esiPomPHh/y+t9j1FuK2ygXcM+y54KnoaW5Cz34sKV10st18SuOih3t9TUPsfMfhVa9m3zXCxs5d6Q7tI1WhZXHOw/wcCVEuXukkfGIg1BE2UU2YiQ05kxzUnb8lt8fijPNi68mu5Sry0XXBBcakpJc/yGkIR6GRkWqjug4+Maxo/QwAF65eDW1wiS1tqwXwr+L48XARnrouPNxHKXOOQkdKmalQf1aCeF/2CujLw+4Jw1xXXrK6Ojz1hwcB/fHwx1NdL/VRAHyzcXeRAMSQGillMIPhmT9G6E0fLwKhI8PQ4ugyDwgfE6xSaYF2665BowE+elRGYlkDdpIkDSQNJA0kDSQNJA0kDSQNJA0kDSQNJA086Br4Dgkjv0cSSde7mQh2//jQ6cltXdCl/ruX3guLAIJ6WXcKzg+P3LrN8wVg/uSNT0JDdW3oZt3KUjUCRUuhO3gFIKeYSGPwH378YaSPEUjP59n+xntHwrcAiUwqmL9dcPT//OZrtwCpUjL8i2+97mo6lv9DADcTv04HuBYrT9pWeRow8r+Xv2Iy0z6Pv92zt812EfGfpDI1IKBurgYBcrupAYx075y4CAXMtfDYxtWR91zD2wfw9Ct6reuJLvAu2OzzNynoIZKjfg56mRVQK58kEkKxL+ujT1MammsBuJtJJDoETQvOsuzrgmL6OMc+THTPGiimWwHlxdyOXroRj8O5POYLWM41ZzpXoH4IfO52Ytk/h7Hy+d0bYtkukLfiQ+pl7otSxDobAbAcY0Ar1F5Sz9gnSkc9hdOr4KImxT5EBJM5EEymup6okgacdq/3DkYdfo5ogtUwerx76mKwbElu1UCFAe63FrBwyyhe4VeudISB94fBvuFSBzzuBFjvr+uGpqWXgZnkoL4oWLLbSIh67NTJMHZGqhUBaUDwKzcixUo1E4R6KGb6oXfJ5hMR9rbRATbfnGLkSmAIRy/30iOcr+H8tc5w48NPobMZ4169kWpmsIrO+eSp8OGh/tDg9QHAGfvDO+8fCD193dGb3QSrOqpXs08fdiFtm/tNf3b25VXacozGAnIc50kTI3A+cGOARKxY8ClrL7zy+slLldPX3xdudHeHKx0dYYzOoq8HnnjO7+rB+HBBnjqMAlqCCXmxvg1NNAG95zE8RF97blIDV06kr6mis8mUk1em9DVpIGkgaSBpIGkgaSBpIGkgaSBpIGkgaeDB00A+2J7VrnCba9SMOz07pnCbwKUUHoogfSYmshxmLfoR4NdM4rndozl+9vzjBI/ywfZs33RAqsvZfDey6Y7LrpM+kwaSBipXA77PHb194Z1jFwDAhwCCe8I1KFTkclfMeShneybAZZEWxfOGwBIV+6ox+hd51v2vmNSwT3DZ6wnWK17DpKieV4tTqxE+9nM9+QYaLne7c6e7Z2E5pKmR2sY/ozsuQY0kwC+Yny/WR7EmFC1KvMfEd6li/PvMjvXhKai4ZNeQzstrZufmzpr6b/6+SMXNBq//8bnL0QFZ+q/dJL/ejff9N98/Gg7BiZ+fpHbq1Rbmr3kDuPuwcVyP3tr1hI/0jzD4MgD7ArS2tsbQkRFCSfTk1mu7HvoXWJQIIeuPA/p49TiJDFpDM7xNdYDyo9S8m6ynA3ia+5IIPgs4R5dz3c6zv7g193uMRAs23OoavMh5WQeuX+P+ngNrPC/bGB7wY/CiVxN2Mo7H+TAAvBY3B/harF8NnF9DsoFe7hkTGWNlsluIdDLUw++59LB0EF433o1tfGVeEb3pzZptB2LC174+wHN+Vwnut5j0lPIB5Hu/QToQdVPf3BIaKMvQcC5zt9YCt9dSllrKXAPY7vF0GWwHvO8jQU7H9XidKiIH4s0pSRSLlCRpoII14ABgO15IIgfdgpIFVt0F9WynqeyCa+PT6KFwc9JLoUZm+ds+ZIGNE5OaSf3npCrSl6SBpIF7r4G3jpyPXL+FAIzJDt+AoqFw+70vUbpD0kDSwHzXgNiVSVNfP3puVlXRWHidxKGr8EhfBSWLnObmnlgBzYpOtQLR2bRQrnKTPOvwKubWDZC+Gu/45eCPl4i8aW6oDSYX1WCo17dJWVc2toSVcX8veR6rAelhl7jNuTfwlG8EzL+d2EceJ//F7RI8x7yWHNtARFAT0T/Wr7W5PlJteQ89/FfiiW4+g26MnzfwUL8AV7tJU8sReeQPnr+C9/vVCOI/s31t2Lp8cTgNZZNJh5Pc1MDtn/LNY+/Dt6yp527luqAOKhXhcMFnXMT5kAIGXibdxKV4QQSN5Q2SbkagWqy6mn3SvbS1tkGTQqMH3B4HJB/mpRngP8Hx8ca6sHTJ0vhieHnv518UkDv/86XxxavihRDsFs3TN7x6vCZS2VQB7o9hCfDFN3s6fDKc5S/AcMsEst7SAJ0NYXYi6qMC8txbD3io5sHqybY+xvUnQDPvOVULnCagz36rB2JP+F5TgLXGi0Vr2zCq0Ian17oLcD3r5bEfIUZEfjNVVTsKFY9JUL04dajVIID7/dC4yR0IteGTW4dmAPrmNhKxsnGEbfllaeDelqVkKeOUku8x304oVyecV2/b5tkvBLG5ydE2G9HKrBVauqeFJIbzlvpe2oZ836e84PNEafZDD6SU2yc8kMqYWinDxn2/NY4nuakBeRXLGZJvXmHhfVNfjcx/5HxdiFL2PG4hKmuh1XmezgmmPKY0jk5RRyX8+BSu4WLCUjSB7cUUk7YlDSQN3F4D+QDV7Y8OeokfPtcR9pH34bO7NpD7sS60AEzv37iK3Ip9MQEzkB4g9AAUMQ3hFx/dEY5AT3OEXBXHL10P21cujZQuy9uawmISopp49CTA8oenLkdala0k8DVHxdplrZFiZhiu5m/AEz/TucegqNm3fsXtSz/Luvbi9W7Uj0lNnyVxsAmtV0CXY3JTsT8vI074ENtvQMk9gKPyVehhDkCx1QEV9WwkvyhPb10DhliF/npjkliBBSOesjwfs7neQjmmggB3QWw81qFtqW9uDs1N9SRCqQ+ff3Z/5HoTdB9jpVRng2FC5ZwqzquyH/ktgH3+HIlc7hzHgZ4vZ1yV6LLf/RfQSUC6BsBKbnbWYKEasE5wW6B/lA2rli8NX3yhNd6b1KPx3NwHV4gI+M1NcbuF8uKZUN5qQHcta7nyshvQYFwKFz8tE//V1TeES/AeNeB1XstLOjqMZz6e+GMYGeoBG3YT/rGBl1KO9VoqJA2N56IV/uMKdBI43se6GuJiGcbjxTnW+vO9WsSfcigeI0eV/8VySXUTmkJ7Y2PoHL0CdxUAfFQI50xICwaK2lmCn9k5frq47aqCsy9fL/kHLMDvTbOwaBZTi8+qjQiKq9AKLQQRZDNRyGxEC/MiBtCFBrhrnY/GvtkoaeKYNiYLHUwqCsODS7jEnB3aTpKWUqXijVS82A1yhpUqdgjzoV+Ng0yplbt5/NLWxuhBMjLEIJdkUgOrFjfHsXxywyy+aMB8kDwKZ2uQzVSjcVKPn4GuhQm4lzuPy/SXPueRBkrod102NOOsk/HWzqNaThbVd7vcufXkRRbClxLaxUJQR0l1TLorSV1TDk66y6kj6WFKsyjnh0mPzddgYudCEWsyya1g8lCeA56OpEfxEjdh6Gd2rAtPb1sXnUvPwMX+w49PRe51cYTXj50PL+7aGExoqvf6IED9QTy4TYD62ObV4SnO8/qC9z/BU1wam4NQqCwBm3lo06oIZnf1DYU38by/3bnywlsXcQupnAtFnG7IusKWUWzebp1MSD1EXXVIkmbmU7jW5aMX+Bf3+5SyueaXe17Kmx6ST+u9PwgjyFLW0zupp0ljv3fgeKT+sixeT3xAOq/835ZvmH1us9z+Pb51NQwia1mLVmFc6Iyc+SYuTjJVAxUEuIN5A0xLwFKFD/kw3OodHZ2hvZVfPHDDOqRCif2UM8NZiE23SPu9eSaNUy/zq9DO9BJaMQpNTfSfn3hZuwE1m2mkddXcH29xncpvws9e5taX4+bFb36boIqagouMsdFuQqxE8LuPl/pGF4lU8cqv5qXwyoLofZTr8rXroRFPtigUIpfGIfcz+1eoJsNdss9sn+VWpNhR1GP8U9e8IBF8Z183HcQA4S3jeH6N05lEwD2ekftnLdndG7EGlioubgWIc1z0pZ79YB7f3jLxPEusnguKDcvbFgzgbnsz/Gs2YlIRB5mObrjICl+C2VxgHh5jV7hj5RI460oDazcR8nWWcLpBIm7mm2xfNbus7vn1Wkq7kN+vUkWev3aS55QiPvsmDLROxCpd6jFg+1eubF7WDidgB2GPlV/XcutY6nk+/12rl5VsbFvU1BA6mW88CKKnTvMsDbJZfXUa2Lh0cbjStTCM1lm9s89y53HZ+Q/qp0ZZF8eTE+n5XlH6h1KMuIaGLyWRWl/n/O1jBUvKMcjPy0fN8y1XkhNUmZpzzqUjWpKyNJDNAzMe7LIu8gCctAj63xyY9QBUZg6qEIFzPM9/55uvF3UaEyR+79SlYGJkj80XvdxfO3I20tC0ghkIOksRnYn7X2f/uycuRKoXqWSUHrzGX/rkZEwa3Qwu4Vwhvx2bRPXbJJr+/icn4rpsgByKGUB+u3Ol1nr92NlbyhrvC3D9nQ+O0V7E7WJRpvyjQeDreNGLjorrKSeuXA8mOa3HiWuEbRoHdLx1jH9h18awBie9P37jYDgHlYyYya88sYtxsyGyCUiz8/svfzBZFml28n97/dcwJLx5/PzkMe+evEDy6noMAxhAAON15E1yqwYqZ+Rg9ViD1289wLLWk6uA7d09ByLVyjgvz9AQgDjgUBVULjV1gMTjUMJI8WIzi9/x8+ZTGYc7HVdwvMMFmDOIPPuefXqkCQ9qQh0vzzWSoHr/1tYWwPWxcJ37y2d+6vR5PMFHwyAvmxCpALU9pfe4ed9bt3mMx+Yfl7/NlwN7FiC0nPDVNPTa6IVuQlPODE3QxujNfvFKZ7hwyYQy3iNfrPvNbaqihherOt6TPfyORS3Qjy/CCPUeH8QyNT6MgQH7F/evZaJa7ctJXUexXI3XTPUqdmG7eWU73sZ1+YWY1XcXt2c6uuLzm9UJC+CgrStKBw1Vi89hD6FC75Od2uTAD7q0EOmyZcXiWVXTtrmJY09d7YpW3lmdNM8PWtLSFHaRpKRUL8+965aFd0+eZ7IxvwB3Pfkf3bSy5Ke2E5D+Irx7lToP0GCyHcNJKSLdmd4J5+YBCL2Id7MF75Byxfd6zZLWcJ3JXzaJLfdaD8p5S+GK3LN+ecl0UhvxenlQAHf7g3VLFpX0SI1e3Ll2SXjv9IUY5VfSyfP84HLncRp35pPorFKqGDnYg3fYgzKr8pG1YlybrTiH2Moc/+z1roodJ29XlyZ4dTcsbb3dYZP77T/8KwRlJg+o4C/RmFLme5mcoMp7sKq7rUxnqfLu+GCdtYgoeb2E9QheyLISwLNUGtCFrK/p6n67CO2Z+nXB6S5wvelE4N2/QpEjvTBJdP4xuQTPxbnLZzp3xrI6K5lhYpKDgqYe4PX69SieEI+RXUNveOm3X9y9KVy50RtW4tDYxjupgUI6GqWwLIW/C49xTXYDbvwkM2ugjGnpzBcsey+N34daj5VkHODXpJ/Xb3SF651dMfEoKDv06E0ijuzHThDpTkj06Xf+JrexPdsG8TrI88x/4wDzXXhf19Y1hKYmEow2NAM+M0kFiB8i6/GN692hm2zA0n0Os1AbAZQf5W+Ee8ZP7nfLNvdl+/30mIJtY9LFVJG8lfd5kPCOPqxoWtqoGLeG313wm/D5oUHAb7bdth5cf8T78Oe9Y5n89L7Z/Sn3OB6RdYD5DSRNaGprD3WLCDlpbKIulIVjqzF4NMJ7X8/iw5fSCYaLLbPJb+JPD5JSxcWtCRyS5DTgonffhuVlqcNBevPKxWELHp959payrlXpJzXBObYVoM1EJbMVPT53rynd63O216+k41wgf2HP5jiBLbVcy7BqP7ZpDYa9+fNe+t4YAriCvqtUeWTLKrj6SjcWlnqfco63f5UPcD8Z3ksRn79GUM+vZLF80h6tbGsuu5gaF57l2a+Ei7DCq1t2HUs50Wf/c/u3ljWu7lm7ouLbzGx10cB8ZFuJES8CbOvhrNzheQupMVHXcudx5lDwHZwv0gpFY6nP1sjBBwkEyaIhZ/vMnNvvhbayibXAfBTra0K7UvqDRuYEkdt2Hla4tbmh7PaqE1Q59KDzUE13tcjRYLmsNMeI/AJU+lwtv6wzfS+3HstZd8h/vaCFcXjnmqVlv7sLWnep8nekAWDWSPfy3Q+OR6/3VUtaQv/ASPj+RydySVRnMEDc0Y3TyVEDFYO2CMj+j7/2M+Ea4RF/8MpH4Rre5dUTzhlTbFBk3L1F4qIpfzHA92Lb4om3HlfVkANwtEkNkrE3CtmGlXgZPrUdTbFZTbrQ5F0v25Z9xgtk+7NPLzrx3QUMnn/ew+v7J+QexS+1OY/AKfWf2D3tR1ZgD8j/nnn6e5NJo93EAWZVzSQWwIMmhEPaSR7x7M71QW/ackRuKEHQ905fJHphsoblXGr+n4M+9+GRvBZvzXLFifKXHtoa/ujVj0IX1Eux4ZR7sQo9rwZ6qQ1L2sIzgGylyGI8fp8mS/YgFrJD8JhpAXeQeZDEyW4dfcfn920OO9ctjckky6nfZ3etJys73HNw01W6p7sg2VY8wH92/+ZyqhoB7Z97ZFsMvTNrfMW8MwwBbfSvX+RZlkqNIUCya83y8MnZqzzHyvUuEKzbSrKhVYDldyKr8WT+/J5NcC2eCJcwgvsYF5pk7/6XHt4atq1ZUtaizcXeOvpWKaXms0TgfGk7bWt2EVD5dZWK6fP7NoXLePh06pnzgI0R+XWN3xkzDIMudx4nSHLySg2UTvPjpVvDQrJU8NzIwXdPXYy0jrfobx5uqIGj1TrNVmgiYQmUMs4LDJ0v5tU222vNxXHLW5vCkyRwKwVAl0JnKeuaXpye5ptIC6jhtRzRCerteRjhWE5d7+Y5RkftXl9edLLUrYugPzOh4XwWDa/lON5ZZ+kr1ixuDScu34iA33zWQ7ll16C5k37Z+UuSpIH7rQG92N9jnuNfkvurgZr/Dbm/t5z5bo0sztezsD51BX5h3L8fNLBs5tpX1l6t+YJBX3poC14jS+7II2Itz/QMz7QbgHjBPlPG12VM7n/jmT1lT1hsIQ7T0jOsIGHeKSYuQ5UEIN6FJiy9kZzNX3x4S9ATu1QxZFGDRjWGLcGU3MIRRGU+z28ou+9jpBFhkfjlR7aTnGUlC648Y1mJihKQMMu63FMd5ljQ3FdBwJPgooYX6Vae2ro2/NITO8r2snSxswIPa42GZ6EcyvJZlKiyu3a4dautxSOvpSX8AoYAk/OUI81EKJhU+NTVG7TzygPDTMzz2OY14QmS6tQTYXWnIkAiWGyioZ4Y/bUA2ALz3n37w19+bGfYSzREqYBipnvfBQHJT0ikZPjrfBTfHyl1fvHxbUT4zJ42I6ur55vzQyOQ85IHea5pXVuYV9uHPrRxZVnzOGkOT9PHZCHHmR4r8dP6Pr9zY9BAZ1ufrbQTZXThWjfOPgPzfo5azbhpbpfndm2YbfXjcc4vjCLqo2+90t0n+WRJ58/FwT5iDQWf2b6O9r2qpCIYIdOB08EFuGwrv6Y3qyZY9wWM9I4HpbTx7ArOkaVnu9yj4Xo+1Tyrwf3/9J16iAiQJ+hHyxETGp4gOeONvimue+Vcak7P8Z3ZC5WdjnSliv2LbfcGfWznPNdDqXX3eNdwz+IQJuBe7vytnPt6zssHT5V7ajovaWDBa+D5XRvLmjvnK64KHqOKHG31dP8BnmxHL3RGcMRJQSxoRZY2X6Xz+DsTV5cnDgqSyWyAQubzezYCXrbdFWvsVbwSv/HukXAOLuURePIXkqjTpSzofvMze1jQlD5RKaYrX4Ur13vDd0nUcRqOfL2556tHt4smJ2J6Hu4lAuC5nRvIql06kJKvJ7u2S3gwHjx/JZwGVOlkkqcn93yD6FxQLQIwWQ5gvGP1Eia7K8tKXpyvm8LvHSyuP8ZT+hgZ3DsB34fmGIjTc0tOXfn7H8GwUA6NTGEds98mt3n3+IVwjMQy11ls309OcPtXvYOWkytET+OHAE5L9WzP6pF9mhDn0/PXwo9I1nMdGjTbfeQ2nKOxsiqOHwKa9eHxzavDU9vWRKNAVt678alx4RTPzyiWc509oQvDmuDxHFX5blSp6DVclGlQWYmH8Q7osvbRXu7EyJZ/k8MXOsJfvX049JPcqTJngfmlvfmdNTtjaXP48mPbYtTLzT2lf7PeV7p7iJo4FU5cuv5gzDUn5nGOqRqdNTQaKbaHcbVcz0T7lG+RuMskZINDN3lBS9f4PT6DOhsZ99svPBQEhkqVThKu/+FPPw5X+0ioO1+nqLwfy3k/fvuz+8JigOhyRO7at0mK9trhc2GAaEH729i3VkoHa9umYjpnrGIsfX73BsbTZeVUNRy71BkT4Z0hydx86AddSzy6cXX4Eg4pjXdA1dmL0fpPXzsYzsDZPzZaKQ+2rEd4z08yKH1126LwW5/dXxaFowX0nXqTZIM/IHpkPk9UlhFJ8utP7S47Stux5JNzVwCAT4er9Lf+Xgjie2s03q+SoPJO8hmVq6t//uc/LvfUdF7SwILXwD/95c9CSFL6nDJfcRULuFtI++FzhD1/ysLQzx64hobysgnnVyR9v3MNuJA3uZ2c2U5e15F8qNwF2nSl6R0cDD9lEn/wXAfhyUNBegeTfz5oY66LXYFS6V/MzC64pkeK4MndFnV3kuS6Ry925t4TkijOF89F5iDR87Wd5F7mCDCSYlUJnO13W5fpekkD81UDGhJcyJy8dCN6aZox/n6LVEetGBZNXLeHxLx6QZXjgXe/y71Q73cJ4/f3D5wI56/3xBDvUYCXaKypMIW4WK3lrwGD7Ga4tl/YvfGuGuGMgtLLNZtrdkMxoSFrPopehHq0SwOzDSqnTSvaywaJ8uvfAxXCdz88Fo4wzxgg8ValiQZ7ox5+85ndd9Q2zpE36pvvHgtX8P6db44htUQUrVjUEiM/jAS6ExEG68YL+mPHFKLCrkO3OTgy99QrNcyrNeZGB4RVi2MbbyDfT7ki4Pcx0T4//fRMuIxTUCVT6eiIsIXIha88vj20lhHZU6gjHS2+DZ/vmWs3Kp5WsLDs9+t3He/U2sVt4SsYeJeXkT8ov5wdOBL+oZS58zRpqO1vNzlgfuXJ8qNN1Yfr008vXA2vHTkXnaLmy3o1/1nO+jtr3Aby6G1fvRhKzC1lU/PO+n7THPjP/wLAfWHYNqbRQNqcNFCmBniH/+kvPeCAe5mqSafNAw1cYWJ7+MK1cIYw5Rt4ZQ4wkX+QQPcG6BNayci+AWqUXWuXlZT4cx48vlTEpIGkgaSBpIEHQAMCTnp5HmE8vtDVA5/xUMWATsxzg6H8rSRzXw9N2HYM1xpmkxFnbhqeoPsrAJOHL3bgADMcRjFKzCUjhY4NGhh0algDhczPQ89lYr47les9A+FHB0+G40TRGBU3Mj5WsV7Avh+1uODqfWWS+Z/Zuzm0k8smyew1YB94gmf9OgDgWQwuw0TgCrxXgvetxkaNSVKy7YJ67gvksbmbjjsLxQlqtq0hOkuh71r6lSZ1juPA5zDw3g2dCyx/dPZy+Pb7x2OeqdmWqRKOM9pOqs6/QWSF69o7Fd+t8xi53yLa9CRUO/1G0qCfSjZ4zbbO2bhkG2rBifHRzasipZu5CudK/vev/bQiDeVzpY9036SB2WqgkXHgn/ziM2VFTebfo6I93PMLmr4nDSQNJA0kDSQNJA0kDSQNJA0kDcyNBgRKzkBhdxgPxXOdvZHOaZLy8T4XqbkeuqX2JoDIZfDiLovg+90sgjQj0lrqAdxDsjFpISpFNEaZ38So1A0kD95OEuW7AYRVSv3mohx9RIeeBHj3mV/C+DgAfdIo7X2uRGOSz1egU0qoNXyWmyj1dnV40J2gbld/9/tOGUXVNuEstXOtyd7vDgVodn/7kNePnsW4cx4AdH44mmnwMfL4+Z3raYcrsqrclc9h9HER6s+jGHHPXoMeEOpPI9/nszSQGHVFa2PYBIXMrlVLQysGUNvWXMrv/vA9xuvuuSxCunfSwLzUwFoSPf/9Fx++Y8aPBLjPy8efCp00kDSQNJA0kDSQNJA0kDSQNJA0kDSQNJA0kDQwHzSgp7v0fz89fDYmUTWhasyTMHe2nVvUBsYeaogcaiRyZj30VM/uXJcMerdoaf5s+A50cEbwJEkaSBooTQNPkSj7bzyyNUY9lXbm1KPnLr5lajnSr6SBpIGkgaSBpIGkgaSBpIGkgaSBpIGkgaSBpIGkgQdOA+b2enjjqpj0+9D5q+EElCqd5Egwr9lci57Y0hiZI8CE2zuJHtq8sv2uJWuf6/ot1PvvXrM8vHXs/ANB2bNQn2Gq9/3XgNE9O6ByqzFz9h1K8nC/QwWm05MGkgaSBpIGkgaSBpIGkgaSBpIGkgaSBpIGkgaSBpIGkgYqRQNSwf3Hn3wIZdaNSilSKkfSQMVrYOOytvDbzz90x3QyVvTOIfuKV1cqYNJA0kDSQNJA0kDSQNJA0kDSQNJA0kDSQNJA0kDSQNJA0sDC0ICJ5j+/Z3OohyIoSdJA0sDtNVBPjpwXSJhdB7XW3ZAEuN8NLaZrJA0kDSQNJA0kDSQNJA0kDSQNJA0kDSQNJA0kDSQNJA0kDVSIBjataA/PbV8XpDRKkjSQNDC9BnxHnoa7fQuJj7FV3RVJb91dUWO6SNJA0kDSQNJA0kDSQNJA0kDSQNJA0kDSQNJA0kDSQNJA0kDlaOCFPZvC/vUr7gpFRuXUKpUkaeDuaaAej/Y965aHF/ZsDDXVdw8mTxzud+8ZpSslDSQNJA0kDSQNJA0kDSQNJA0kDSQNJA0kDSQNJA0kDSQNVIwGxuBz//HBU+HtExfCwNBISqRaMU8mFWQuNWCC1Ma62vDY5tURbBd4v5uSAPe7qc10raSBpIGkgaSBpIGkgaSBpIGkgaSBpIGkgaSBpIGkgaSBpIEK08ApEqi+8unpcOFGTxgeGQsjY2NBMD7wf5KkgQdeA1DFVMMXU1tVHerqqsOqtpbw3M4NYevKJXeNRiZfhwlwz9dG+p40kDSQNJA0kDSQNJA0kDSQNJA0kDSQNJA0kDSQNJA0kDTwAGpgHID99NWucPTStXDxek+40TcYhkZHH8CapiolDUzVgMlQ25vqw+rFrWHrqsVh8/LFoRov93slCXC/V5pN100aSBpIGkgaSBpIGkgaSBpIGkgaSBpIGkgaSBpIGkgaSBpIGkgaSBpYUBq4e2zwC0ptqbJJA0kDSQNJA0kDSQNJA0kDSQNJA0kDSQNJA0kDSQNJA0kDSQNJA0kDSQNTNZAA96n6SL+SBpIGkgaSBpIGkgaSBpIGkgaSBpIGkgaSBpIGkgaSBpIGkgaSBpIGkgbK0kAC3MtSWzopaSBpIGkgaSBpIGkgaSBpIGkgaSBpIGkgaSBpIGkgaSBpIGkgaSBpIGlgqgYS4D5VH+lX0kDSQNJA0kDSQNJA0kDSQNJA0kDSQNJA0kDSQNJA0kDSQNJA0kDSQNJAWRpIgHtZaksnJQ0kDSQNJA0kDSQNJA0kDSQNJA0kDSQNJA0kDSQNJA0kDSQNJA0kDSQNTNVAAtyn6iP9ShpIGkgaSBpIGkgaSBpIGkgaSBpIGkgaSBpIGkgaSBpIGkgaSBpIGkgaKEsDCXAvS23ppKSBpIGkgaSBpIGkgaSBpIGkgaSBpIGkgaSBpIGkgaSBpIGkgaSBpIGkgakaSID7VH2kX0kDSQNJA0kDSQNJA0kDSQNJA0kDSQNJA0kDSQNJA0kDSQNJA0kDSQNJA2VpoLass9JJSQNJA0kDSQNJA0kDSQNJA2VrYLzsM3MnVpV4/vgMN5xh1+Rdqku84dhsLsrVpzuspsT7jY5Z1OmuNlmNab/UlFBB7zI62woWuaNVK+V+3upO7ue9SqheGB4dL1+TlLW+trSHNzSSe265f4so7DabGkq83+BIbCy3XLXo/YtsbKwrzV9pYLj4/W4pQN6G/Ns2lXi//tvdL//ieff0q0+usX729fNS/UOl1897KbbLUvTpu1C8fnmVyvuau8vNf+voWOprZ1+/IdrKEO9DudJUXxNK6cv6h0ZD4e3i3WdZhEUNNaGqhNevZ3A03MnY0NZYU5JqugZGpx4/y3plJ7U1lXa/G/0j2allfbY3zR4qsSrxfiXWKSuY70JbCffzXbiT+tVyw9YSnt8IN+zqL3h+WeFn8dlEv1JKX+a9vGcmN79lW/wsvtU9PjvrOFvp7B0Oebeb9rTp7ri0pa6kcbajZ3iy9JZy6aK62P9Oe+O0I2kgaWBeamD2o0gZ1StncZDfiZXSSVq8/E75tsXNv9HEwbUlzIg8faRwRnTbm948wP6/lMWWt5q1PovUzQlmKRMwJ5czTcBu1qTwW+7mDSVMZr1C/uLnluLfsqHwnqVN1j37douf292ylAmD97tlcXCbGxTubi5h8eP9+u5g8eOg76RotmJZc/fLK3Xe19tdx3fBBclsxXfBBUm5Ul/iYsu2mYEB5dyz2cXW7NWJLlls5a1dS1BlLF5riYutbhY/s3nXpytH+31a/GT3X1zCYkSFXO8rf7Hlu9DePPth0jLeyf18F0pZ3N3p4scxtpTFq/1Y8b4lezpqfHrxXSil73QhOd04O5s7qkvHvtnKtYnF1njeCzF5n8kvty7v4i7+WdFWXxKwcuH6YNF3L7t/3i2nVCEr3oaljSWN6yc7+icXd/GCRW4wBWbN2+/X7Subp5Rjph8uWo9c6r31NgXXnO4A34VdaxbNdIsp+wSID13M3c8dmY6mHDSxPa8Ik7sdF/aubZn8fbsvvYBUn17sm9IYctfN/3fiKnk3zL4KcuxZM/v7naetnLk2ULRYXjNet1il2eG+jcsaw0bay2zlk3M94foMQJW3ivecvODNX357btviWYOotvc3TtyYmJfdvE7+DbKt2We8bd6Pn927dNbAivf70aHrk2uGqWrLu+hE3W7dEsIvPbJ8sua3++L9vvVRxy2HZfedcv1sY97R9mG//OiKvC0zfxUg/tr7V24elHeD7Gv2efMgv+Xe/hb66V8p4X69AyPhL9+/yjs33VVzdym22zNWt9aHn39oWe6gWfx76cZg+NaBnD6zO2afhadPbp/8EsLjm1rDE/zNRqzTh2d7wtsnu+PheZeJL8CU3xP6m7wuO93/a4+vCOsWN0xunumL9/smdTvXOTjtYVPvmTssX/f/6IV1YbYg+Bj3+4PXL4abIPhEoblssfvkb8z2/5MvbQyzNXh5v3/78rkwkGfwyq4zUZP4wWHTyj/7ypZp9xXu8H7/P3tvGhxXsqbnJUCA2AGCBAmABEEAJLjva3Pp7rvN3DszmkXSjCxbYYV+6I+XsMM/FA7JlsKWFHJIEQorwosiHP4hyyN5tNxZ7qKZ0V26m819J0iABEBiIfYdxE6AIP0+WTiFU8UCiALZJEB+2U1U1Tl5cnlPncrMN7/v/f7Xn7X5w+Eyo8VH3wTf/kgJwWE2gv7H36iIL3bBz6xN/smftkbPB+UEr/Enwse5h4Wab/7tX6+IZnvdm6GJGfe//DSoL1JabJlxJehk+Pz2TVnuv/5OWVymhT829U26//2X7dEM0bL8m5jZQyTPXIYg328cLHK/vsRnnXv3f3/d4ep7NM4GKSgo+KzX8KHwPSbL3/pBudtZvLR5C/X9I907T4KHC42rg3LDlYZ7/U//SrUrEmm+lPRCk6S//YePo3NqOKh//td2JbX+Xko9lscQMATePwJLZxKSbCuLrdrO+cVPcDk/hnG/Y8GpyOvcryVr5ANblzYh4kIIsZr2yISIzzF1zH2IOUamucRxrHGOJFEfJFWtFiTRMtXu6PtQueGD4fMsfLZpAbTU1K6FVkv/pM8+B1G46HCN0ePh+o6V57t1SRBHNW0jbmh8nqgKygpeo+0OHeBt0LZv7S5Mili50PB0jpQOFRjTq2iN0TfhnAzgyWzQ/Kxu0FtwUVi4nGgHorXEn4+c+N3jm0I5Xv/2R7f7YuqJqXPu8phvUCgDi63fO178+krmcrDY+uHNHv8pVMwrXfPnQhmC+rGOSaa+MS22/u313pj+BY0NFR8DZHCc19KCte63kli8dot4+NHd/kj/goJCtQeHgu9i0Jbg9WRlvuPfUhIT4NtPRt3VppFo9qD84EB4oRNzbu7DXzlR7MoKl77YYqH8ZHCBxdZcmfH1hD//F98uE2m7tA0M2v4vLnXNWcjMl7IQdvN9Dt4599//2jYttpa2o0B9/+cvO9xkaLEV3Lrg+0fJ8y2J/+DcP/yLVfOVv+Yd9f3jP4ssRhKVGT4Wvo9BsSy2/v5vL70+Flv/8CfNweWvPHN0LKgzeI1m1pn1OWnu7/3m0utj8fO/sfiZu2GvlDl3IHw8/L5ai63/TovlpSSu+3ntgPtJTSxxFC6PchJ9d4Jjv3W4SMTR0ogqFj///EsttkRqxtcRPhD93oQyBW//jhbKu0uWvtj6+z9ucf2yOFpu+md/NYnFlvr3P/2oObrYWk6d/9df3+2WuhkLnn/3j5uXU030mt//m3uj71/3ho3Df/CTgAh4Xe5Xz9Mv+rfUBPHwj//0yVKzv5KPRTL3b6mpdWAqSuQs9Zpwvj2l2e5/+I2lEe58n682PXV/dDsy7oXLWer7vyTSb6mEO9+Vn4j0e9AVIjqWWtFcvoNleUsn3HXND2/2vdGz9+nOQpe2VguHJSTw/OGt3jd69pIi3KlP/Vtu4llIinDX5tOP78b+TidTN89CMoT7hDZi/+z+YDJVxOTlWUiGcB/UJvov64djykjmwwb1b6mEO+W2aj524dHTZKqIyfvdPetFuMccWvAD303GvDd59v7z01hsLG0OSEOo603GvYgx2NKePeqDQE28cc/Zt58e9UbWzsspeanja1A23MeC8/cg0yKvyRr3gH33yPQiJS5+qihvaeRwUAob24MhbiA4vtTX1xm7xZeDkcf4s5AFUnyG13wOGy+9Jqs/PSMuKdl7sJRyE+ZZ+iOT8HI7aAgYAqsHgW+McOdH9Z/82fIXP8kutkZE+v2zn8/vuiZ7C5hgHvmrSyf4sT74P77oSLaaaH4WP8kQ7jdbR90f3lr+hH3zb2QmRbj/ee3QG034TojQTMaS8cc1/W804fueJrRLXWxxE34swvZNJnzJEu4/jiOpol+EJbzhWUiGAIfL5P4tN/EsJFPfM01QvniDxQ+LrWQIdyxxLr7B4mezLI1OVi4NnRS5hXQOT7vrc9ZNS7sqNtevHVgawchV1Pe4b+qNnr0ZP8Nc2mLL16fFyJsttmL7u9gn6muWle2bPHuLlR9/jvraFtq8iM+c4HOyiy2c8XtGlk/YRpz5EzRkgUPc6vDG6ALZFjyczH1gbaBh3Y2/gfdMMl5oqbp3LCZZ4C03iTdccqK+d5msvreL9oeMJ99MfsveVfqQsQRD69/b/SZ9yHjy3L27J8++m2/3m2l4rmY8P+TfFe7Lu+7f2/4uWHmGgCGwdAS+McJ96U2wnIaAIWAIGAKGgCFgCHxcCHgidaEufwMsz7te4MXXF+1S9M1CnU9Oci8oZakyfYmqT8ZDjvrgv2OuSVRo0LDQa5BtqW0NLiX/0uSRghqCKyOvydaXJh20ZHSuY2tLdusQL9PUJXtKxdfF58S9TpQzcgyvLKxR31VaSKN8Ke3OXKIHWdAXvptLlelLVH8yxjLUCSmNXNhy01I95ILy+S7nyBNzuWlpz9F86chN4fm53JTss4ekYzK62vPtitzN+N/d+fOJ34ElhjOJvguJr4g9yvctmZSXKV3tNbFWy0kWkUx1Scn0UXC4Lck/Cy4p47b4jizVOzW4jnuNDM18Crd+/mjCd8qaq3uRTOLZQad8uWmpv0tB+flq34Zk6wtBkOyzXigv0/CwECoqaNKir8k+e/Qte23kWVgjbJN9lhZtjJ00BAyBFYNAcr+0STSbH42MBYL8LOUHLNkJGPUtVXc6Uf3JDqpoMudk6E9MSlRyTIboQM4ELpnEYiQ3LrBJMiXELAyXUDGWnYtp+76u7mQHHepKxvox6ELQjmQHKeR1MtJfRO9HUN439YoLa3wK2h5/PP5zst9NtG83JukmGG5L7OQtvjWvfmYxUZwf9C9c0qt5Ex0pzA6uTXT21WPIP5VIhoaUfG2aYCa5cGLhs3ldpL5XWzN/JNKWV1u00O/g/JWx7zbquzK6RAma6JWqNqg52We9VH1L3pJbNc9VyPctmYTu9GJupQmLS3hwabVWFi1Rukt1xFeTLNGRqiGhamOWb1h8Wa+0NkGGZPXpGfN2SBYmnF4p9pUD87m3JPk943dsZ3FsffOlRSryfxeoE++ZZBISGItaqS9QT1DHq2N0cCbxK1gu9bczXHXwPtnFHd49nugICgg163V2lYx5yRI5h8vnJUwSVBnz/Y/WnyhjqJ0LveV36ERlXkyZifKGi58fxwlqGD6T6MrYYxCaZ7a/KhWWsJTQweBtsuMCz+pnOwtiGzH3KYqdPvvyg0pCuUuk959M4nfsO5LqS5RiiteHmM+6gM9VG5f4OzhXwYltuW7b+nkptPgyw5XMn5t/lyyx8u1dBfJ8mqc6oiVF37zaL9/UufPJxGDiul87sP6V+BC+KP0J3785OCJVhdoSPr6U978rr9aEKVRm9O38g+BhTnZM53foPzkeqW++zPnao8c4FPMhkicrPTlyOVdrob92al5mMZE3RriaUPd8hcnELeECnp2/caYk0ti4v+GPLHcAAEAASURBVOF6gr5Fj829WaqeelA0mu/BnDM4xmt8uaEjUeKMPEuZP4bL/a1DGyWj8WqcojBu0brDF84dTJas/xtniuc8yeYKCBUeepugv5EeJ7te/y+/tTm62RUtP/qGDs1/CPc53NVk3v+t72+NZvclzxU/X0tMldEPnE+2fuaMf1syiz6FKvBv9Sd0KJJn7m9wfE2SFbKW/Xu/WRFTVvyHREUG9SX7u1mhceh//u1IfZQRlOPr9B9ijsQ0hTPJrof+5qelMQGEKSNRf6goUc0ZSf6WRe8dBZLmCk1Udui0skVyQJonk/7RX6ry2RP9ZiZTjuU1BAyBlY1AinRr52e4b7GtBN38Fxc6E5cY+j0KvY3m5YcHQvqvnymNHnvdG6Ks/9vrEd3q4IcvpuyYD3OlzR3jhR3+3z02P2F8XX090kz7j7XzmoWU4YubKzPmeh2LP3xgS647ULb0gGC1HePuvjTjY9Ir5YZqmTsXHPl8V+GSiQTqOC+JEC8zERSgY6G3880IHQy9db+6b0NSJN7P6waigUWD+zdfSeRdwkF2rtLvq75kFiU/173zBP/c9eG2h0fz4Hjw6luiD7+iAF3JpF88iP2uBOUkKiPof9Bf+nWueokCkCoQGYZ4yZWg/UGZr9TrM0RqJvjR8YpXiYtXrpk7AGF0qzWicR7U40/NfUh0jPPB8UjwuKU/C2OSlKkPguMFhcy1Zb5UvdO5V04rHwun0oJ5IiF66QJvup9OSyZkOvy1SFiuvzxBnZUiYAlCttREYMNA6iNof/Aa1BEuK+acTmzfmC3rofij4Sti37dIB/x5zDAQuXah70pQcvC6rShLrpGxZS726cmgAjdq1Im5JMGHmEOhAiHsk0kEG/RJBS5U5vzx+Xdcw6fiuc0dX8Zr/jCY9o/G6mkuFUeKZqNyXRLWPDzrxFCIpoUqm8sQ9C54hbDNTmIDCnkXYkTEVxOUF21H3Bt/Xn+wmk3mdxp5JDBNVH7sseBXMzZzsoR0XLPtoyFgCBgChoAhYAgYAoaAIWAIGAKGgCGwLAS+McJ9Wa2xiwwBQ8AQMAQMAUPAEDAEDAFDwBAwBAwBQ8AQMAQMAUPAEDAEDIFVikC8Jsoq7YY12xAwBAwBQ8AQMAQMAUPAEDAEDAFDwBAwBAwBQ8AQMAQMAUPAEHi/CBjh/n7xt9oNAUPAEDAEDAFDwBAwBAwBQ8AQMAQMAUPAEDAEDAFDwBAwBD4QBIxw/0BupHXDEDAEDAFDwBAwBAwBQ8AQMAQMAUPAEDAEDAFDwBAwBAwBQ+D9ImCE+/vF32o3BAwBQ8AQMAQMAUPAEDAEDAFDwBAwBAwBQ8AQMAQMAUPAEPhAEDDC/QO5kdYNQ8AQMAQMAUPAEDAEDAFDwBAwBAwBQ8AQMAQMAUPAEDAEDIH3i4AR7u8Xf6vdEDAEDAFDwBAwBAwBQ8AQMAQMAUPAEDAEDAFDwBAwBAwBQ+ADQSBtpfbj5cuXbnx83E1MTLqZmRk3OzvrOGbJEFjJCKSkpLg1a9a4tWvXuuzsLP3LdhyzZAgYAobAakZgenpa4/GEm5p6pjH5ucZjxuTV3CNr+0pHIBhPMzIy/HialZVl4+lKv2nWPkPAEDAEEiDAGp45xOTklHv27Jmt6xNgZIdWBgLB3CM9PT26lk9N/fBsVINnEq6NOb5xbSvj+2eteD8IBM89HF5WVqbLycl5a2uOFUm4Px0ZdQP9fa6pqcW1tbW7oeFBDdJT7sWLF+/nDlithsASEWBAzsnJdhvWr3dbtpS57dsr3YaiDS4vN3eJJVg2Q8AQMARWDgJMwPsHBl1nR4draWl1vb29bnhkxE0/m7ZN8JVzmz7IlqSmrnF5edlufeF6V15e4aqqyl2hxtZcTYItGQKGgCFgCKwOBEbHxtzQ4KB7/LjFtbe3ucGhQTc6OqF1/ezq6IC18qNCgLV8dnamK1zHWn6L5h7bXNHGTa4gP++tEXDvG1CeyYH+AT2TTa5D8/sBPZ/j4zyTxrW973tj9b8fBCIcXpZ/7svKyvxzv6Foo3/u37RFKdrdWjE2aizsu7q63b179929+7WypJt60/7Z9YbAe0UgMzPTHT500B04sN8VF29yH+IO+XsF2Co3BAyBbwwBxuD29g536fIV//r8+fNvrC4r2BBYDAEsT/Ly8tyhgwfcvn17XZE2sm08XQwxO2cIGAKGwPtFAPKut7fP1dbWuTt3a7zn+vttkdVuCCSPAF52+/bucQc1/ygtLXFYvq/WxDPZ09PruTaeSePaVuudtHZ/0wjA4R3Yv89zeDz3KFgsN60Ywp2FfHNzi/vyy/Ouq7t7uf2x6wyBFYnA5tJS993vfttt21ZuJMGKvEPWKEPAEAgjgOv3w4cN7sqVq7JwHwifsveGwHtDgAnvtvJy9/nnn8rybLONp+/tTljFhoAhYAgsjADEHl7qX3zxlWtrbzePuIWhsjOrBIHiTZvcZ5+dk/d6lZeOXSXNjjaTZ7K19Yn7xS++cJ1dXdHj9sYQMAQWRqC0pMR961ufucrKCpeWtjxxmBVBuGNk39TU7H78k5+6EcnJWDIEPkQECgry3V/8nd+Wa/zWD7F71idDwBD4QBBAXxWLtC+0AU4sFUuGwEpCAMt2PMZ+/dd+4En3ldQ2a4shYAgYAoaA82Q76/oBSdKtIGd6uzWGwBshkJeX637tB9931dU73sji9Y0ascyLnzxpc3/0x3/inj4dWWYJdpkh8HEikC85qd/8C78hmZnKZclKrYgIEFjP/fKXXxrZ/nF+hz+aXjPA/cf/+HP3VPrHlgwBQ8AQWIkIIO32RFZpV65cM7J9Jd4ga5PXGEWm4Pz5C25k1Iw07CthCBgChsBKQoB1DpbtRravpLtibXkbCIyOjrmvvvra9Sie0WraSOKZ9ByEke1v42tgZXxkCGAQDle9XI/v9064z8zMuNu37piMzEf2xf1Yu4sL143rN1fVIP2x3ivrtyHwMSIwokn5vZr7y55UfIyYWZ/fPQKRjaE2/11dTYved4+U1WgIGAKGwLtDgN/jO7fvmozMu4PcanrHCEC28x1fLfrnPJNwDyYj846/KFbdB4UAkudw1stZc7x3wn1oaMgHUvmg7oh1xhBYBIGbt27Lm8Os3BeByE4ZAobAe0AAErO7u8c1NDa+h9qtSkMgOQSmp6ddzb37btSs3JMDznIbAoaAIfANIcD6hmCMzCcsGQIfKgL37tfKg2NgWeTbu8aEZxLuwZIhYAi8GQKMbcvh8N4r4c5gXF//aNXsEL7ZLbKrDYEIAuyI19XVGxyGgCFgCKwoBMbHJxS8vNVBZFoyBFY6AliZ4N796FHTSm+qtc8QMAQMgY8CAdb1Fvvlo7jVH3UniXXU2PhY8+WZFY8DnMNqscZf8WBaAz9qBJbL4b1Xwj0SLbnlo75x1vmPE4HmZiMIPs47b702BFYuAlNTk65LsleWDIHVgsDz5zMKzte2Wppr7TQEDAFD4INGoLW1xcfZ+KA7aZ0zBIQAcw/mICs9Geew0u+QtW81IbCc5yntfXbwhayT+vv732cTrG5D4L0g0NvX917qtUoNAUPAEFgIgWnFVBkeHl7otB03BFYcArMvXni37hXXMGuQIWAIGAIfIQKs61nfWzIEPnQEkJRhDrLS02rgHNasWROF8f3JUaW4NWsCW+SX2jh8GSMZlJaW5taty3cpqWvc8OCwm3nHmy2pKamqOyWKE2/w9MSAOTMr0+Xn5bkZeVyMSGbx/WEY07wP8sNynqf3SrjrW+LG5MJuyRD42BAYGxv/2Lps/TUEDIEVjgATtMnJqRXeSmueITCPwEstNMYnJucP2DtDwBAwBAyB94aAX9cb4f7e8LeK3x0CzD2Yg6z0tJI5h5SUFFdYuM4VFxd7GCGQJycnRWY/d2Mjo25kbFSs8usQTnFpaWvc2sy17vmzaTc98/x1F7xyPjU1VWQ67dg0144XbmrymRsdVxuGRz25np+f7z777DOXlZnlfvazn7nevndnNJyVmemKNha53NzcmLaPPB2R8fKAK9uyxX3yySnX29Prrl695p6usFiBbGRkqA+zujfPZNwFB7xa03Kep/dLuAtpdmUsGQIfGwL2vf/Y7rj11xBYBQho/vPipY3Jq+BOWRNDCNh4GgLD3hoChoAh8B4RsN/j9wi+Vf1OEVgt3/WV3E4s248dO+pOiyxGH/uZCHNIeKR6Gh89cnfv3HPdPT2L3tdUWX1vFBldvaPaPWl74lpaWhfNn+jk2rVr3YkTR93JEyfUjmfS5n8mEj/NdXV3u6vXrrvmxy2yfl/j8vJyRbhnuvT0tYmK+caOlZSWuM8/+9Rt3lzqphQ/4Lk2JEiPHj92V69cd2sz1noL9/GxMd/Ob6whyyyYzYp9e/e6fnmFEHdpNUgxLdTV5TxP751wX6gzdtwQMAQMAUPAEDAEDAFDwBAwBAwBQ8AQMAQMAUPAEDAEPiwE0kVsQ2I+ftzkmppaXEFBntu2bZs7fuyYK95U4n74h3+oQMwTklNJlYV3jlsrsjsl5aXI+eduYnLcZWVkuerqHe7smU9cXk2OGxwacpMTE25G1tSpIslzcrJjr5kYk+RKrHERJD/lQmQ3NDySPn+rq9q+3e1UuVi/d3d2x4IuZRcI+WyVnZ6WrnO0Z9pNqF76kiqL7uzMbOfUTgjy3OwcfwwynzxB8vWK7KeNpCl5GU8+m5LnRKwF+Bq1gXYg+/nwYUNUSnF4+KkbGx1zxSURy/ygXF7Jn5mZoX+Z/vAkGxqy2mdzYW1mujCa8n3OyFrrZp/POiy3uSYnJ8dR3/jkhHum9uJ1QGLDITs7y19PH7knM7JW53xmRmaozHSXkZXhns/MulG1LV3eB+Xbyt3p05/4uAf0YUj36JnkbxDIyeX+qJ3uZYrHho2XoE5f8Qfwxwj3D+AmWhcMAUPAEDAEDAFDwBAwBAwBQ8AQMAQMAUPAEDAEDIHVggAEbmdXl7t9546anOI2bKh1v/e7f9mVlW12u3btdLdv33Vlmze7vXv3eB110cluZGTY1Tc89tbdO0SOQwiXlW11Zz75xNXcu+d6JK9StqXM7d69M+aa2rp6bwmfSKoGIr6ru8PdUn39/YOusmKbCOEcbQKsi9Fsh5yvrKhwO3Zsd/n5uSKIU9zAYL97UNfgOrs7XY4I9gMH97tMkdvtHV1u585qly0Suq2j09Xeq/U66+ix5+fmu+07qrTBsNX3G0mYBln2DxALI450516OihR/3NTknjxp4+OCxDRYIEGzY3uV27RxkzYonOvu7XWPGhrd+g0bXIU2NFqetLrijRtdSUmpyPMxVydcsnOy/DXp6emu9ckTHXsg+e9xl74m3W3ZulnntruC/AJtWDzX9W3u8aNGEfUTbltFucejubVV9RW50pIStXXM3blzVwR9utu9c6dL1+tG1XdGxPvdmvveE2HDhkK3f98+LyvEfW9vb9d34K48DKZ9/z6UP0a4fyh30vphCBgChoAhYAgYAoaAIWAIGAKGgCFgCBgChoAhYAisOgReypL7qXvw8KH79NxZT5rXiKA9cGC/yOFi9/TpU5G4ae7gwYOuvLzc3b1b4y3fsRbHAnv9+vWyuM7wltj79+/1uuzha0pLS93v/6s/SEjqQkynKDhpusrPysry1urPFd8KiRks7IOEpX1VVZUnikcVpDRbBPuxo0fd+sL17o//5MfeqrxaZDzEc9XAoKhk2pbpNwR4f+nSZV/+oUP73fHjx2T53eE16E+dOuEK1hW4CxcuaUNhJKgu+oqcTakwwBIdq3SsxQmSGp/Wry8UsX3KbS7dLK35XpexNsN9cuqkWwdZ/mLW7d+/z20XGT8la3qs07dvr3Rbt5b5ciG785WvqqrSjY6MSdqn0W3ZUuq+993v+H70aTMAMh+vAizh79+vdaWSvKHMKpU5LYv+9PS0yCZDdrZrbHzspXhSBW6G7gv3J0f3ifv1+eefue2q58HDevdCOHN/8Rwwwj3+jtpnQ8AQMAQMAUPAEDAEDAFDwBAwBAwBQ8AQMAQMAUPAEDAElokAkiJPFRAUUjYvL0cW1bOupqbGXb4ypaCoz2QZnud+53d+08ufdHR2uRs3bom8/dQ9ePDAffHleU/YQkrfkcX8hGRUwtcQHHVdQYGI6L5XWsc1WGHv2b3HW8ZjKd7V1e3bsk7BXYM0Lqvva9ev+8Cq08+nXWlxifvBD37FB17Nz8sLskmiZta1tjS7W3dq3M4dO9x3vvMtt0U67KQCdM1FUo9LYubCxYsuT9bup04d9+cJ3pqIcEer/uzZMx4PJGAIkHpPhHd8KhN5jhV7c3OLNOhveML71MmTXgN+aHjIZx+TBfpXX10QCb7Wfe9739bmwXp38eIlEeh17pPTJ7zl+cZNG12rdPH37tvrimQZ/9VXX7tG6cZvlefAp5+e9dbwLS0t0eonZCn/pcp8IQv43/u9v+y2lW91v/j5F9ocmHG//us/kGX+E/ezn//Sb5pwj4s2rPeyNLW1da6nt8fNTM9KmmcqWt6H8sYs3D+UO2n9MAQMAUPAEDAEDAFDwBAwBAwBQ8AQMAQMAUPAEDAEViECEO0Q0hHifdQT7xmyxN6/XzItsjwXL+6tpcmXtiZNci/Pldd5DfZnsrAmcS4nJ1eW8QdeuQYd80QJgr1CeuPUDSH9xRfnXUNjQ4ycTKTsVFmzF7ryQ9tcRqY00SWXQpnoxiPHMiuJHNLY2KiXahnoH3CdsoonYeVN27AspwzIe4K1UjfXTkrHHU34RAnr8rvaeOjt7fN9HR56+ko2ymZDIlvW5WwenDxxXFbjlJ3mA9OCE6mx8ZFI7m6vc4+2fFoa1uySsxkccL09/W66elqW8Ws9vhtklU77Kisr3aZNm7yHAVboaN4H5VEm+vc9Pd0OvXjO52nz4aX+i9yfl36jgLqQECJdv37THT580P2GyPg+bYDU6/p79+6bhbtHx/4YAoaAIWAIGAKGgCFgCBgChoAhYAgYAoaAIWAIGAKGgCHwxgikuELJqlRJ5gRitqOjQ2TxWllUn/EW5Ndv3PSW45DJ6KuT4JDFM3tJFH9Af7Kyst25c6clj5LvEl0T5Au/YpGOBMr9ulo3oaCgyLUg3RKb1D5Zux85csjLn9y5e8+T2UVFRbHZ4j+pkZDhJEho/iNBTGP5/eJlhISemJwUEd7rz8X/mdS5LgVwDTTc48/7z6oiKBsr+SeyUA8Ibq6HNI9JqjbIP3/8xTyRHioPUryvv89vhIidFz4jfsNg/rq5d3Ok/nx/I8fxIJiDwB+ouX/fY7y1bIvfGCkq2ih5nXZPvn9IgVPNwv2Vb4gdMAQMAUPAEDAEDAFDwBAwBAwBQ8AQMAQMAUPAEDAEDIFvCgEv5SLCeu+e3V7/HEkU9M87FGS0qblZ1tWp0j8vc0NDQ+7RoyaHbEuqtNZJELMzsmqnDKyvKysq3ODgkFuTlioJlc0Jr1moHxDTQ8ODrqO9c6Es/nhmZoavq729Q7ItzT4wKe2Z1X9LSiKkp2QF3tfX79JkeU6A0dGRUVnLZ0iORf2RpXyihNV6+datDi13Elb4BHcNp5cKtoocD9ryEN6jo2Oe1M6UjjukfkC+h69Z7D35+3r7pQePFM5LNzAw5J5J0z5XbZmYmFpSedwf7hP67dyf7u5u377tIv+Hh0fcw/oGvxGAhvtaWfl7Vj5sOr9YA1fBOSPcF7hJCPbj6kHCNWVG2kPvMq1JXaMfijWOwApB4guP6wYP45Ytm3372PUbVvCIbzKBBT8iwS4Vdfm2SJ/pTXef2HUkgjLBMZ60tfn+hfvyuvPhvAu9R8OqqGiDXIIapYc1pmxz224LXWDHDQFDwBAwBAwBQ8AQMAQMAUPAEDAEVg0CkG4ETHwhsgZCa6HEmrZQcg6QP0ggtIvYi0/xeTqk5bx1yxatgWcT5g+uJ7gi+Z6LO+jUNd90ysvLdTurd3rNZyQhwok+IFPB6/Sz6RhLVo75Nb7ay/tNshgGs0Ta1uEy3/b7zdK0LpEGdldXl+sSERef4CDQz87Py/ckKm0cEMk4Na37a0v6eLhW3edn+l7y3BKEtEQke/C9RNf7fm2tJ4+Ra3nc1KwAqpsVSPWMlzd5OWcR/lx8FFIrEMvwY6fPnHJXLl/z3+PmllYRxSWvXBNcG4AFtxvhtF7q+V7oSyU7cE8Cv5RV94T/DSA46TlpqvOMRcqczxNwZMErdcGfBZ9HRLDX3LvnDh865PXQx0bHfbDWLmnSj9eMu8mJyaB53qIfHftN6za6Q4cOyCo+wku2qH+3bt2m8f7ZDsqGH0SehWCoBJ4dl7Z6Wlq669TzxeYFD06Qlyv5P9xv302fx5u/+wC2aN/v2r3LbzTMzExLVibD1T54qN+dp3NlzZdJwymf/pIGBgf1b0jP+SZ3Rvfn6tUbruFxo5cISl2Tog2GWcn/ZLumpia/OcCmwYeUjHCPu5tEJK6s2KaIxiUuS9GEU8V3j45NSMuox/HQLjZ4xxW17I9r5TZTWVXhd7BCfLvfBWt63KSHMd3vADL40J5vknDP1A7aQWlfFawjAITAmEtD0ox6+PCBdtbGg0PLei3aUOhOn/7EtbS2+EkJGwrh9Lrz4bwLvd+zd5fbtXOnf9hH9WMW/MAslN+OGwKGgCFgCBgChoAhYAgYAoaAIWAIrB4E9ogQ2qpAfS9F9Ny6dccTcYlaD6lXKiLus8/Ouhs3byUk0OPzsPYlMCOGeP/+h3/kCar8/FxvkYtFbbCGzc7M8vmwMP3Rj38aJZ0SteNtHCtcV+j70dr6xGswh8vMkeTGfgU8RJLjYUO9LFXnA0VC1LPGh2hDy/nM6dOe8P7lL76MyluEy0LDuaAg3+sxj2v9H5Bp4TzLeY9h3MmTx93ly1dfIdwh23furlbAyWrVnedJQ7gPjPTuSsoDC19LqxeB2dkXItIfO0hzT7HquZ0UAT81Me4IhspzRZqZmXEXLlyUkeZ2bxGOVArBQiGBn8rwdGpq2p3/+mu3UZIkBDGFBEY+hWuqKitfuQapmHBic6xehplYW3d0doRPRd9DsvOdwwK7Vd8/nu/y8nLHBtvIyLCbqp2RPnu6G5MmO1xTkDeoC+PSr7++4OugUNrHhsKEgqYSnDQtNc3/trSr/kkdCycs+2/fuSu+rDV8WNbtA7I2n9bmQr+7IT10eDkkabBAv337tusf6HOFBYXeiJfnplMbi2xGjsoAtU3W+VjSY9x7S8FlM/QbQZ9IHZ2dCrZ63XX39Ircf6bfxw535epVH3QVXXYYQYK99ojApwyI/+d6DcqkjGu6fu3aTM9V8pt55cplbX5s8W0ZFAE/M/1clu31rnhTkTYB0t2t23fkzdAyJ1FjhDsYfpCJnZUD+w+4Awf3uRy5SfBgsONWXV3gf9Bzc3P94D2rne1vMhEtuHrHdgUROOS/+FFSWw8Iukap2pmCCMedhJ3pbzLlChN20rAQ79fuIQ81iR+Xt1F3mh7urKxIX5jYxKfXnY/Pn+hzliY+3DvaSxWC0ZIhYAgYAoaAIWAIGAKGgCFgCBgChsAHgABrdoy4INJZU2I5++VX5xfoWYrIoHQfWBBju8QpNs/LlJeeJCMgIAlLUchsrHK//vpilNwP8kF8vYsEL8A6F24gPtHHMukjl2sTYhZL4DnCHazQSz516oQPwNjZ3emJvykRYwsleJITx49JomPY1dbVeSvfhfIu+bjW5VgvszGAlXB8KigocMePHlHwx02y2K13U5PT7qB4Gu5x25N2T86ZIV08aqvnM1bhLS1P/L/FWs09hgPrlBdEmjZ+eLZJKbKMDayhAy31FOWdFvlLYhMKsniha3wm/WGzrLHhkeRqHkfLC84FrxDjBCyFoKY9kMYtKj9VbfAW5/ouB+e4JpyXz2wMfH3xEm99ogys2mtq7uu7LzUJ9Yt2vKoZr2u1wVBTcy+49JXXiLRMf0z9BFbFWyVdlu38VkGMYyVPampqxn7dW7bz+e6dmpjPXfLM6enudRKgieYBS7Tj+U2hp9Oycg+wD86Fy7wmrX2f5ni3hw8b3ePHzf632d8f9Z8AqfUqL0V9n9E9fVubeJGKV87fb5atXTn9fG1LUrSDurl0s3ZYj/mbffnKNe329mi3aY3btq1CgREOuoMintGS6pa1O9pRDG7Dw8M+GAPvx7Ub19enqL5zpDTSL8UaIBgAGcCG9GCi0eQHuQ0bfJumnk2prALlyZCl+rAfxDhPe3h4kUFpUFACElGM2XkqUCCJ+JSn+gsL16ucSIRkfgTYUeNhRgOLwYx2s8OUIReQjRuLfPnoVPEA4qZVWFjgNxloY/CFT1X/mbQQMfmmLAUGBgZ81VNTk36gxW2PIBFcs0btxrUG75Hu7i43wYRE9a/TYMlxokuzg8hu3LC0peLdeTYoT3Y2LnjP5d7Xqx262N29oM+0h8kNfWbzY0i7n0O6D/SVRF9LiotF5Gf5H8NERH5Qlr0aAoaAIWAIGAKGgCFgCBgChoAhYAisXgSQRCmWZAFyCmg37969Uxaul7z1LL1iPYgOcU5OrtbDk1EN6HCPF8vzbOqZa5aF6TOtb1lzUsdOeVAjiYIcCut9yL0g34TW7fPr6VRXIBnVQq11IcAg7+AM4AEwCIODGJ8Y80TiJnEHWlJ7q1UseYO2Q0pjAJeZkSXibMav2VlTL5awQn0ionLnzmrfXupGJjdD63fkHeAc4DYGVA59eypjQ3Se6ctGre/ZNEhX+yC+s7Oz3K5du/zaelJr9La2ThGBT/05eBF4DGQyqAO5njRJ4w4ND3mL+HUF6zwfwDE4hYGBwQhZHrFrXrALWNTnCTesbO+IFMRKt0oqAOCQKo1uSx8XApDRYUI6IHw9CnomZ8SdxadFr4nLHFNe3Dn/0XPUcwyyXgKvllfOcSCc12eIHAvehl/h4vSghA8l/36B+vAO0P8xKeDMgoPxnzkeBHEN8vBKvmCzI3w8OBdzbA6m8DHfz/ABvY/I48Q1MC7Pav9ohPvcHWSwKyvb7He67ytiLnpIfEG1geN3lYpLNsnlYZPc1Mrc4NCg2ybZGQbyXgURKJYbCG5ZaEc1NDRqR+ue1yHCTWurgj6w8wWB3tHRpd2pGk/M79m3xxVocIKIh/yGjO7XLhTuJ5D4JHahGIwfKzjEYglCfa922EtLCTSw1k8senv63P37dd4tZs+ePRpkS+Rqc8ER3KG4dJM7fuyYfpSm3YVLlz1hvXPXDlnyV7sb2o0a1yAaTBCCeiHKe0WCd8q9hxQ8hOtFbB8/cdS7sBDIgcEZErxVu5W4huXkZGkT46QGxvXahZQuvXaw2Ay4dPGy3FzmgzwQROH0mU/8ZAS3Itp55cpV1aQbEEpMhLAm2Lt3j8cV/SgCQ9z07oAdIv3XaPf9iKus3K57mekH9A3a3DDSPQSivTUEDAFDwBAwBAwBQ8AQMAQMAUPgA0Fgz97dfp1548Ztd/ZspjcIY80bBEDcs3u399rGSA45Byw0wwnyebcIZTy7E+VZI8mHfXt2iyyflKxqQ9QDnLXtgQMHXYW4gX//wz/WyjXV58NT/sGDerUpzVVsK/ce9BDPWJsigdHe0eZu3byjJqR4SZjAqK1YgQNpS3tbh7t0+bJfY2dlZkuL+bTbsGGjrhevoPXusGQmkGFYLKHb3iODO/pbuH6dWy8pV4zaIM+xekcmA5mKnOxc3+bOzm5ZoTa5Qkl1nDt3VtzGUxmwZXspGaxSsXLHGvfEiZN6veNqxJlUVm5zYHvnbo2rq3vgcnJz3J59ux1e8nfv3PNGhQcO7PeYgtVzkaYtkpKtrX3gCfnF2o9lLxsXWONX79jhMuUVn6vyG2WMOOKN9xKweosVaOcMAUPAEHjHCNjW4Bzg7Lhu2FCkAfCZBqK+CNnOOf2OsxOLhjuuTlhrM1igGYWO1M7q7ZFdau0M47J16NBBv4NcVVnlDh855Hd1G+WegnX60aOH3B4RxVwPMb1Hg/YW7Y4TlfiFSGY+V1VVurWSlCHRJs4f2L/f/+N9mgbtcMoV0b9v/16R0Ht8MJRHjx/71z17dun4Hm8Fnp6+xrdpy5Ytfke7fGu5Q6d+t3Tu1uWv8zvRtHeLdujZuXohPa34hLX44SOH3Wefn/P/2GRgMsBxrAUOaiDN1vtOaT6t1672iRPH/KDOII2rGy43aL6zo08E6irtTrPJESR2wsEaTTYs14+qLtpJ4NhwIvr0J6dPuWwN4o3aiGhT/n3q+wlpv1Fe6ZZSuced0r0s1E79E0+0Y11vhHsYRXtvCBgChoAhYAgYAoaAIWAIGAKGwOpHgPUxZDnrzEfShK5vaPDr1H179vrOZcqw7dNPz8hrvdyvVSHDWVeTAtOuXFm+L5aH4H4VFRXemI71spdaleEc7wcHB2Tl3uPfB/kI4KgFqLzIcxUo8BPPG6CN/EiENrIMx48d92t/1rqVlRV6v0ce4RtkzNfrZWMPHtzvtpaV0URJLqSI7M7x6+SH9Q2qu8/nP3hgnz+/0B/ahnd8W3unSPUcHx+ONTF9LZbRHDIX3jo/K8P3DQ8BEl76BFzEgh+uoaOj2w3Kyx2LXsh72ognvah/kfOFnrzHGp2Ep/km8Ryl4gdYr0OSY8X6uLlJet2RvsMbwB+8LtE+jBvhRI5KWgYO4ZHW/1ekRJApyVj4DKzxLRkChoAhsFIRmGc8V2oL31G7GHyQY8Gym0AD4YT0CS4QWKqvCZHEWKB3d/d4fTisuxnIcHHavr1KxHy+J7L7+/q9mxbBSiDUy2XxfvfuXV880jPIxdxThOLd2hmGdM7Pz/PENRkYsCDgS6RTRqrTTvCgdrPDCeK+RDvhT0XaE/SlRUELtkv//fO8c15WBctxXOsiLm8lrqG+0buQRfqb6TYUFaq/krVRvZSN61q8dTv1sdkAIT89HZHCYTc8JWShzqYEu/B9ihrOZgTtZne8VVpPVxVkwb1UlHRZo4MRg+NGuf2x8RAk9OC4nskLeY8dO6wJzRYFT+kJsvjXqsoKT+jX1T30lvlMIsARzXvauEP1sgmAxfvX5y/4SQLtQevNkiFgCBgChoAhYAgYAoaAIWAIGAKGwIeDQLG8vDdsWO/qRUZPyGobC/SzZ05r/bvDffnlea131/u1J/IpX54/rzU9XtfSYN8fIaxZF78uTxgtOAC80gnIiDU83u3NLS2ekA4blCG3ypq3TOv/J1o7f/31RZ+HYJC//Vt/QRIt1Z4LoP4X8hC/ePmSG9Ra+vnMrAjmw15C9cFDtMsnvf7z8+lZbzyH5fqRw4d92c49CDftlfdeVkZ1V++o8saB92vrFKSxSOvmNO+5zho+UcKwDmt+2tzd0z1HrJd7C/mr1697mVkI98UShD+cAcaMGNbh+U5gyx1qC+oAr0tskKyTlC6SuHAtqA+gL92vDY5Pz55xG7VB8Iuf/9JLzbyuLDtvCBgChsD7QMAI9znUGRDYfWXwzVBE3XAiiAG7swyuU6FBifxop6FXRsIVrLh4oyev0TpjIIPo5T3SJ8PapWVXOBiccOOCYOb6sdExRxAWCH3qI0HyI+GCHhwJcj9GK0rHPNGv3WMGH1yrIMshzbGap1604dmVRg+9tKTUbSqhffm+XNqGZhzEPiQ1kxTalygx4N68dcsNSA6GhGRNmJhnB7qvb1DXT/h+ci5d5UKCV++o9pp6HKNuJjlMRjS3iCZkZgYHh70uVE9vl/p5QINyrvL0RvPwBmt1JgCFheuikySCyhI0g4G8QK56TFraNaGCiGfDAwkgNiUsGQKGgCFgCBgChoAhYAgYAoaAIWAIfDgI7PNSo6l+3fnJqZPeQ5p1J8Zsm+X9jMwJqU/rwvGxCb8WfdLe7teSWj76tWMQI22hPL6A0B94gWAt/FxE8HOt2+MTa97C9Yq9Jp6hX0Q6GuTY1GNVzno2T/KyQYJUbmlu9X1gvc16NkLeR4K3lpdtk8f6Ji139VkcA4l19uuSl5WRRTrEOoZ4aM5v3brVk+mtIsMXSt46fmzUNSnQIVKyWbIo5xh9pr94xIeN5xKVkypJ3QLFqquu3uHyZYyocJPeOJHr6P9iCSM9Nh3w0L8ruRos2aurt3tpHjiEqqoqcRgEhJw34FusPDtnCBgChsD7QMAI9znUGTSxsvYW5dJrX6sBbFqDCURufm6edztjICTib5Ag55F/gUBn0CAACQMRAy671JDjfXL5YuAm1Te8FBk+5mZfRiIER8phmGcc1iv/lAIeml1cXK9u3Ljljyf6g/U91zIgB9b3BDdJ00CMFjo6aQQ0YTNgl9zCdmnA8zvx2pVH6gXXsbz8XD9gE/k5iLweXxca7mjQM0FInCJt59xLDcQk+oEu/GlJwLS1tXs3uGciwZHeiU+4rmEFQCIYDN4EM9LWmy81cgW4kgjMQqRk+t4iHbhZDfpTstQPArFmiOxnosJAT5BY3lsyBAwBQ8AQMAQMAUPAEDAEDAFDwBD4MBAgftkuBQVl3Y2+9z7F+iIh54qh1759+1yz1tMkDNFILAuzRSCH00utJUmL5Qnn532wTg2M5eLPk+PFrChyVYiBGwluAYkb1rAYhyVK0bW02gnfsGXzFsnSnPJr+jpZqK8RT4EEzVIS9eAR3q4NBshrJGWRcyFmXGd396JFEEQyiNsWZKQvKXNrds5TPqQ3/yL9TI/2Fc33csW/27Vrp9bt7a69q1NGjNneGyEob6HX/II8VyS5X9b+D+vr3Zju58TkuGR2D7hPPjnpNysePHjoNxIWKsOOvxsE4MEIlhuvEvFuardaDIGVjYAR7nP3h0Ea6ZX90kLbtm2bNMGPyTp60A8YBEHBsrpNgTyftLdF7ygDZ7l2iA9IYy1TZDsSKGjAo0M+K7IbvXFG4t6efoZbbzkPiRwdnaMlLf8NAUOxTsddDVmVLFniI9myQRpw6JuzicBOdKcs4CsrKv1uMCR8b1+vy+vIdQf37/euWkxKsDJPtDtP6+jrNgVXQYeOxC55d2+s3Is/EfenVMFq2IjoUV4CqebuS+w+hjQOOA6pDcjfsIFA4JZZ3ZdwwuJ/vwZaftSHZBFP9PQs7XiTH1wJDMNEi8kEQWzRndskvXkj3MMo2ntDwBAwBFYXAgTEZqxTLDL3bPKZ31BmkbeSE3FNGDvZvEdXdrkJCz3ix3RrYbzQpvhCZWNEwIKVRemoLNUsGQKGgCFgCBgCHxICWLAjH9omQvn69ZvRrqFT/v3vf89LqSDnynq4pKREOuB7vKFcteRmSOK0PWncJ6/zxfL4zKE/TEFmRJhDNiItA/ncqvhh4YRBH4Z38Axb1E6M3+ACWKfiyY7cyusS5a+TZzfkNfmbZQWPhXoyCa96ZF6rZXi3Y3uV2rxG6+zOGM/915X3Qv2jP8xJtiv2W6qQwxIfktX3by7uXKnkfYq0rp+YGBe5nuUKdG/Aqqu7y/V297mK8orXVeXPw6mAVXq6pGqFb4t4hAHJ2U5NTXreg7U9HAMcDTwGhoqW3j0CfJeIJVCo+3Dp4mVt0EQMQVGF0HZMTIPga/DKeCZJpDLFOGAzBVWCd5mYlxNDAC6rtq5ugaolhay2ElyY7z1KEXz3k00YlBZv3OQ9W3r75o12l1oOG2MoUnSI/2IN8K4SBqvEluCVNCPDW34bg8TvGL9HSGOPjY0Fh9/KKxLWbGB6HlB86nLTkcOHdGmKq7l3b1n3brn1JrrOCPc5VPgSMVDfunXbB+Q4qejb4+Nj2q3lhyHND6BEAke2hS9YkNg5/+TUCeVZ6xfWNffuyx2sxY1rkCFYCLrtDDr+S6oRnUAfw7I4jxAFkV3hSFlz7/UjRV7O+/8YoeJS5FxkctA/IEka7VofP3bER0vfrkEUmZkR1UFQFSzBSUQ6nzg07gOk0AakY4jaTjAZSAweGGRj4hMDKO3BjYtgJcFgRoTzCxcvzrUz0hbPeKuAwMqc1zbVu618myYYu71mG0FPmDgEREnwSh8OiXCnLtzdmLC0PGn172lTJN9L1ySN+sbGRu+JQJvwOkDuB7kdNjroB4Q9kdcDCwUC43CfmAhZMgQMAUPAEFg9CEQ2e7dpPN2kDdQ8TZ1EuGtx193V6/VSIbKDcWSl9IoF4O5dO12xpMwYp1iQt7W1uzqR3n4ukGRDDygweqUWm+cvXHCd7d1avOa7Sc0xRuUWH4y7CxW5by8b0Du1Gd1thPtCINlxQ8AQMAQMgVWLAMFSIV9r79e5Wll/ByldciMY0K0XQYxhXN2DB26PYqZ9/vk5T4AF2uUQhMwjkHxZNA8r87m81MF43vrkibfe3q9xGl30to726PqdvOTpkZHbfbWNsfizz875tSvSqI8fP3Y1Nfdj8gdtD+Y1vM6qjECCllhwaz496w3sMCzz7YlrV1BG+BVLegzlmDMhOdsn8q+5eX5zIOAcovUmKBM5nH55zG/XRv7xE0dFrM66weEh19Pd6zXat6ptrOHHtLlPfWq6J8KR390s0nC/PA0qpMlO/ZDpQcKCPqg3OMYrErl1dQ/d4cMZ3iivoqJc91lE4Jp0tb3F8wlIxrKBgtEg631L7x6BvNwcd/bcGcgad+XqNbd/N8F/17u6h3WeawpahAfEiePHvNLC7Tt39Bx+6p+Ff//DP1pkbiylCSkxMJcm7gG81JsmpJF4DvnOJCLcIXtLi0vczl3bFVw4z7eN56+hodENyStkqYnfpI0yeKGfXSLLf/mLL713C7EL2KRAjnkxEh8FDYx+T548rjiHV94p4U5sCWJIBgat0zPPFJNyWBt+zYqRMek5RzYCeiRV9TYJdxRGTp065X/ffvTjn3rPnKXiHc4HdmfPnva/EdzjxXAOX/dNvTfCPYQsWuDItwzooVq/vkgRutP1YL+QHvqI1zznYQknBhMGWvJnSWfsqR5CBgBcnqbbZxRk5IJ00rboHFIzGjiejook6Nbie8Zbm2GZzU4tid3vmyL70ZXDxYuHml1jLLrjE8Fg6uoe+C8jpPm0dn85hn48GwSQ0OxaIwETfMH4obh27YYW6gWuq7PHPxxMNK5evS4SI8dhfc4mQXxiYCYAaV6edNdgOuYSrmnsTs7ODnvMprTzx049CUJ/QmV3awAe06YFfS/aUCgsZ70kDe2iPeQn4vmly1d9tHMmH1go0PemplY3LOt8XOo4PywddvKzUXBZnyH80ePjxxvsCILDpIYf4wsXLik4zRa/ATIofLHy3yp3Ns4lGtDnumQvhoAhYAgYAisIAX7fDyig2eEjh3zAbTZmGVAIjFa9Y1JyaHlarNZoQbd86/Fvort7tKg+e+6s99Aa0gIQ63SCftVrbFsO4Y6FPOMzQdSKNq73k1GCr92+czc6xi/UDzak2VRfis7rQmXYcUPAEDAEDAFDYKUi0KE173mtuRtldBVOrLfPn78gr+/13qjswoXL8l4f8GMi61ikScOx0rCmXizPrNaxX331tV93Uw/WuY0Njz0ZmJub68lldM0x8CIfVrGkKXnlXblyxa9984hlpvV0Q8MjbcQ/8VK1kInh/KzdMSS7cPGSJyxf6DPWnvAKG+W1zTyiqalZVqAN3gjhqeYZ9HNwaMjXl+gP61+CsZ7/+qLmJPki+8RJhHiN+DLiP1Mma/A7t++Knxhwaalp0XU1GF66fFkW/Jt934krh4FdhmRz2mVsAPeBtTN8A7xCo3gCiDXyidf3Rna0j/sRTuBw716t2jriNonjACfuARsNXZKmgXynTviImbdAxIbrtvdLR6CsbIsC6q5zd+7e9RzXJskVHz1yWBbSqTGEO8/ImTOfeNL8toxYUSl45mMaLFwXckpIQuE1wXeczZs3TUg60Ra+z68kkV1sIHz62Vkf/4/NJNmJapMo3/NJyRDulM2zStBiuDkSRrsHDx1ymdoMvHb9xms3idg0zMnJ8ZyWL+Ad/cEDZ8+e3erzkL9P3F94z7w7eXoma/xvKAa+rNPedsKTN5DMXnbZ+o0FNzY9+Pe+kxHuoTvAjz0uSfdrH+jhUqAS7aByDDeKRAndcMj2K1eu+x0giG/yk/hSPm5qlgWegp9I/sQfC51/oB1bRskgPzvGnnyfO8ZA2PCo0Q9E/uLQHwYr3MMZpNiRJrEjX9/Y4NakrPGu9vGLetpz506N/9K9kLxN5LJnPhAqu0Dx+mxBdVP6gWBRv1i6qU2K8PW+33J3C47d0Y8qWvfsSjJ4poh0CPo9IBL8igh08tIOLAPBMWg/JHlwPmgDu2n8Q5sda/mpZzyYERzI09Tc7AdvfgQoi4TFfNAef8D+GAKGgCFgCKxoBAjsdUzeWxDGdxQwC5k0DRVuS9lmd+zoUf07LMuqbnlDPfFannmKtzKohSBByAjO9UwWVL0aKwJLKiaueJwxmWZx1qMFLZvDGkDcem0K5+Tk+gUohH5erqzI5bZM3BIWeOHE9etVDtZXLEoZr/CEK1Fg8hlZ3x86fNgvPn75xVfyeGtWAPEMV6DNAeYM2Zpsb5IE3KhcMNkQZuzy9anNjGuTc55mW7WASdEYxmK1E3dbDXHTKntndbUs9HZ6KTUW11ipjY6yWf7Se3tRNpNgCPrwhj16qyyKmIBSN5vyc9MH3zXcXrEUwxCAyS4LYQKtkRhnsWTBKgfXWmLZYBhgyRAwBAwBQ8AQeN8I3BcpC6mSaJ1XU6OYZRrDgnXlBa3bWWsGBBjGdMEaklcMwhbL8/WFizFjJ1Jtly9d9WXOzMzIGj0yXwjngzwalPHXNcndpKdHZBqIaRYkLMfD+Wkr7cK4LOgT4//dmvueqKYBPs4cRMIcbxC+Pig3/hWOA8viVP0XWLQHebAOD5cR/5l8tAvDQohxMIUfATPmSo3aQCC4qktRLDvNmVjTv9T7YJ4Bz4E0IDwAGHkSbG7pjvHik9ZYsj1oF3OZBw8f+s0U5lnPdT18QnDP2iUHTF0B7sF19vruEECaifv6mOC6+o40iudBeQFvBubdbHzxfWFOz3weDgviulUcGTwT13AeDwm+o3xmY6lbm0wY1uzeVe1VI7r0mWe3V/PezaWbNSdmrtrjv0sYYTKXxlhzZGRUc91sP9/H6GRWBptDsibn2Q6+jwuhQzzBoqKNXnYJCaPz58/rO50qS/fIvJq5MG2lDfQLNYVNxcWSupzyc3jO5WhjqbBgnVQmnnrPUvo5rE2jND37xFDYo/6s1boAC/s2Gc6yTmEzCWmkHM3fwYTnZVKW5EHC0hxMChTXYGJiyhusBmsb+ogXD9dO69mg3FFhQCKmI8asGLXS9yF5pLD2YC6/WKI+ntEHD+u9SgYbWyhdHD1yUJxaS/RS+D3WFrQBi33knnk+6QvqEkg9T+LNot8J7iXHBweG/G8Hks/ZiucAV8emHIbA/K51SHGENQvcJQmDJa5LS1urezssvAbU/lmPPWs64nbQH4yyqG8lKloY4R79ysS+4cZNv5gfDMNnOceOHJIzU1Oy8tZNn52OXZAH+fnRSBRAwhPlcd/18LHw+6Cs8Gsw0ISPQQrw30IpfnAlH+X4uha6aAnHg8lAOGv4GOUHExvyxLc9yEs+yPP4FJyPP54I1yCPvydzkx6OLVRGkN9eDQFDwBAwBFYWAju2b/eux/X1ja5Ggb4DyxIWogQQ27Gjyk9AiVFSodgrBE2DDC4q2uAnmEzWHtQ/lJv5Az/O7d8rd2a5JK/VAiBV1llMzK5cu+YnptU70DXd7heTTB6xZmHyh+cZVnNhN9ZCWcud+eSUJ7svSK+SxXKxJtxnz37irdCyNfFkogp5zTjVJQuZQGqNIOznzp7xE/+f/+ILXy6WQJulfYr2LIHBmMCeVR7a3yXLMRYhVTu2ez3FPXt3+8k+Hm2ffXrOu+82aHEDkX78+HEHUc8CgLZfuXItekP3yFoFy7pcCHdNSjnH5jSJWCenTpzwhDvjM9bwbSL6L8pijU2L/fv3eU8D3Nq1tvf9pu2WDAFDwBAwBAyB942AX8lq7FoosRYPp8XWpEG+hfLEr2HJn2j9migfOQNv8KCe4DVR/lfXrhDt89wE9fI/KdH1kTNxf5XfG97FHeZjfBnxn30eVfgcXeU4uoG2+ONz5YbbxiFPtIuUDVJM2b4bcx0JMsS9Una4/OA05Vp6vwiUiUTmfmKgwrPGHJ0NG7T+SzYVe8lmiGjm2Rie1GuemyoPiL2az2Llfv9+rSeGmdNiSIL3w4YNG6TCcM2Vi7TnPUaUBw8e8HEQvvzya0nCnPXE8U+7/syfK9Oa4Pjxo76s+keP3KfyMt0gMnaNDGiRb8FS+9atO15+eHG00G6PBP/Fuh7iF2+TDpHIEMgnThyTAU2B5uvXfXzEYknPfK629Ept4QsZ2dDPXdU7XGVFlbsri/+n2pCjn6xThqTWsHfvHr+uoT9HjhzxmwKsI/DmraqqkCqGCHetKZCgelD3wDeV9cS2cuGgtQfE+bgMc2qFWb2koyG6d+/e7QMTZ0ib/uXLFK1tumWFXifSvl/tqJCU015viAN/2al7dO3a9cTW/QmAwRi4VRLPGBjtklRmhPiO0Mf09YC8D9C5z8rK0T0fclfBRUoWW7eWe11/PBkeag33XJtze2Uxj9EQ667NJZtF1Jfq+/DSY1Yjq/mHD5VvdkZxJra7tVo/PXr02MdhPHzooF/rpQmzp9pI+OKLL+RlM+xOnjjutmh9lK7jyExNyqPo5s3bMnhueuW3LEHX3ukhI9yXATc72C1y50bzPOyOtYyi7BJDwBAwBAwBQ8AQSIAAk2w03DvlOsykPEhMRrFkn5nZ6ieuEMRMQss1IcUCpE3WUkyQsbo5lX/C9XT1SU4tTzqIxzwhjxVOidxTDx8+6CfAd0TmQ9JzPRYYWJWz0K3eUe2Jc6y5woQ7Em7UUyy32Vtyr8bKhCBkkP4Q1RD06M0fOnTAW9q3trS4hzo2Idk6XMxxtyXQ+YVLl70VOW6bWKAwoSUOCQuUysoKby1EnzcqAPs2BUhrVrux3sGKHVdYJs5I2LHQOXBgnzt18oTr1kQb6Zo8uctikR6kCulA0i5IfMh3rgkI90MH9rtPPjnp5eNYNKA/z2cm7bWyRDp37own6n/2s1/4hQ0WS5YMAUPAEDAEDAFDwBAwBD5eBJh/o8nP3BJZZBKbVU0iPQ8raGX1zu2ecMeQpLJym7dgb5HqwBpZjVeIDMYAhERwzsrKCj+vxkK9XVbOWEYjIcMcGwtwrL7x+kiTcgTzbQhmEtJC+bL8xlgGeSn5kHhvUrwmaMvGjRs8Wc88nnh/iyUsp1FfwOMUa3b01/HqaJGVOlrlEOUY7jDX7pclOUYu9APP0iKtWTAc3bF9hw8gixdLlmSVOM9GA5ttEP/Pnm3xXrEEaUY+Gsv8Y8eO+mtZbxCsFQtztORJENsYAVH/yMiYyOwtDpmpAeHB+gBCmnKRaiIQ7R7FNOB+zD6cFcG9w8susbbA8n1aVvnRXTpf+uJ/kIbKypRnbskm712AnFOwHqJdWKkj64z1ebXqwpNnSPhNC3fwm57eq7VGi+7RSx9rgbVWbnauNhsO+jVPjbyTqCNoF94qZWVlc5I1WX5ds0MGR48fN/n7v0HXp6dL4UL5WK/1yMMBrwg8m0+dOuHXbHC0QRsX7927O2uE+zKw5iaymOefJUPAEDAEDAFDwBB4+whgqc2EDmmTeAu1aU1cOcZEzbsmz1WPRfgVxSbxeqFyM9wuIhyLDCb9kOC1shhhkku5u3bu9BPh2rqH0cZDtl+Ue3iatCe3atKH5ToT7HDyUi69fT54N5bmxCop1+QfSyvioSD7xjxhuyaJWHSUl29VGzZ4PdZRTZb7dC0E+CZZ3+A+ma0YMGwiYMmOy2n5tq2+fQRUC/ebyTIuk0w+iZFyUXq01IUl2YH9+/0E/vq1m95dF/daJu20gfTgQb36ddmT8BCz40KsAABAAElEQVTquPYG6ZAWRWDYrkkzE/puWf5TR7UsUerq6hVsLmKxj+4lweWJi2LJEDAEDAFDwBAwBAwBQ+DjRQALa+bIER39iAQz3pB4ph6R92ZVZZU7n3bJlWgujW46cjLETIRAT5SIRUjsgrYnbX5+DPFeVVnh5641kpaErCcu0mIJiSPmx0gerdU6Ajkm2rJxY9Fil/lzGKMwx7144ZKMZg5679PNpaWSsCn10szI2hzRnLlYEoyQ7KwRILeJV7B5S6n3coWERhK5V5sD5AsS8+s6rUHKZUCTJdxuyRqbTQSMYFjv1NTck+X8Da0/RLbLKp9ySbSpVZsHxEnIV0zFzKwMTzAjZUMwYuRzsOqmPjxsWUsgtZKf16V7k+b/ERMR+R3WEYEUTdCuxV5pW6n6XlpCANU1krWq9TEUuIb1CTEWsMav2lEpw6F8bTqs93I5GB/RX8jzfBHjfEfweGAjA0171mD0ESPmJpHpGA95KaqU+daQn/UTBkbEb4R3ZXNiZHRElvCzjvUOihbI5oDLiRPH/AYAZa+0ZIT7Srsj1h5DwBAwBAwBQ8AQ8JNNXCDRF4+fQCHXwgQO6ZSwSzFkMRYYTNDQTIT4zsnJkqZ6oSegt0i6hck6WqBM+tFKZDIbJAhlLG5mdR3lojcZJvTJxyQT652tmghWVlbKumJSrp6FXiYG2RusLQhIToDwCln0HJIbLK6ujSLQn2ixwLVMIreJdMfihfKwoNkpSZwNIubRvaRuLF1YuASJdnKcVyRqsJ6BbGdyjqsr59BCxTqfPoRTs6zsIecDjXh0MEmpcplF+5GElT4JrwI02oPyr8r98+CBA5Kw+dRb1dc/bNCku8bntT+GgCFgCBgChoAhYAgYAh8fAujyk2aRGZpLntyVrAya3hCkxbKORrKR+TyyiYslAhc/fFjv58Xkw4I+MDxhPv/64LgpXjaS+TlkNNP79LURupOylpKQP3mgee5TeZ0iycLcHOttJCJvy6uVOf56rSmK5W1auH6d95yF9MbanQDJ6LOj8U48pHCKncMT6+C5X19ASKOa0S/P3fA1WHuT6D+Bivvkgaopv8PLNmtDlvc8hfSHuKavSEaykUFsKjYdJtRO5v5FReslO7PLe9Y2NDS4mvu10RhN4fYleo/3QorKx4Ke+8KGyYTiKpBoFzEUIMCHsWqX9TwYEwcTQ6QnWo8cOHjQr3eIkcU5Yj0g58nGA7ieOX3KdVdW+HiRkPTBvab8Qmm3s2EAST8kiSLIdXAlIfeDt/A23WfyEDsCHJZ6j30h7/CPEe7vEGyryhAwBAwBQ8AQMASWhgAakEy+CY7UKE1GXENJBZqEYb0BEU7wn7CmaaaIZMh5zmVkMPFTYC+R2kxsmeyi8Y5sCrPwhobHWhAM+0litEWee4fGhtR++QrZHuRDluYT6bhDjj9X+ZDUjY2PfT1sEEDk0+bOzg6vN48LaIFIcdrVpKDi5849j1yr2CtMZO/X1nmr8j17dklLvcTrpDPZ96uFoFJeWT0oMbFUUdEUtDVsjR8j/TJ3XXy/UqT3CFHPdU802Q0CxGKdhCUMicDoSNlslqvq4UOHZKm0yfcNAt+SIWAIGAKGgCFgCBgChsDHh8DMnBU2Rhx4QQYBK5mvP9I8+eiRQwoSutNVba/0Fs8YnSyWmMuGSddwXj+/1RR49mXE8ARjE+b4ELx4ipIgYjdLU/7M6U884Q+xS769kllZUtLEeq0McrCgbm/vkGzLoHsuohevUMhnjFY6ZOVeLityCOMMket1IqFLZclOLKbn0iSn7x26dvGU4tsKg/5CfaYPyOqQ/Ctv5+1t/HH+gA//gvdciwxOf/+gl3bxJ1Qmxj9Y6rOOmNRcfZu8cHdKZvPo0aOuWfdg5MWIvFcz3ISI+WDeH7k29u9D6cQ3PW6RVfqY1+UPNglic0G+06ZIu4JzbFqgL7971y5p02dFjYKQDMIoCYv1bVpDoWvPve3R+mxKxlJBom+UyaZOsN7h/qJTv14bOdxj1lS1Wj+xCbJfevIrNRnhvlLvjLXLEDAEDAFDwBD4iBHAEny7JumVVRGdR7TcU1KknyjJlRJZzKAbiJ4jhHeQsDgfkYU7RH2Jghnhrjio4Dpd0lssKtrgs6H/jvV2Xl6ODz6EtXiyycvKyNKiQtYvu3ZV+8lmi+RkcG08fvSIt65Hkx030czMtb4dkNZMlPt0HZY/Gzdu8p9ra2v95BwCe58mnixcmmTxjuZjfJqaW9xgsVIlXHp7+701OhYjtOWIFjdoTbIwmPFajfElxH7GYgQteFxcSV3dXX4CizYievNr5EJarUUFFiZ4DCCRQ9ksYCwZAoaAIWAIGAKGgCFgCHycCGBcAsGMZTF65UG8JeavDQ317tjRw550xYrby8nIOjuZBOWKZTnEemVVpZsRET6i+TOyKEjUHDy4X+fWyGAl4qFJvkLFRMLivFVa3lh4I7Gy1JQma+ntVVVunTw/+zVX916gKo+1xFMZATFP75BV914Zx1SpPXjKtrQ0a6Phhebg22TJLw9Rta9D8paJEiQyRkJIXdKfNW1pMmh56r1pKQ/5m8zMLPVvUjGhFiftx4UlWLx4UeY9DLCQn1U7s2Xpzn3B6AYLfN4TswlJHSRw0qWBD/m+VfN+5CbpD0R6ooSGfmdXh/qf+Hyia4JjbDpguFMsI6IMtYW1yVOtI9arTesKC1y7MMLgh42LdfIYWKN7F079kv/Ei5mYWRgjIdODXE9TU7OXp+E7xRqQe5ybmxPdiAiXsVLe24pppdyJBdrBYjewWONLudgu1AJFLHo4X5q26xRsjp0wtJaCnclFL7KThoAhYAgYAobAN4wAFte379RIn3yf11LcUb3dT7qxyugSSXzj5h0F6BmKmWThXom+YoYCNOFa+VAWFv0DfW76/jOXn5vnyfFN0l2HjMYS/abKwMI8wrljKTJvoYGVzUKWNhx/9OixghGV+YlfqyxGhoZpywu5T8piQwFLkbVB/xwC/W7NPe8KCeHOxBYdymMi5lkctEo6Bv3Czq5u6cpD3iNZ06zXWY9wMC7TtgFZ5zOBJaDsubNn3ZUrVz15f0NakFj4HJVOJcGksmVNcuvW7eiYHt8v2hEkLE3A9OyZT6Tf3ustSWg3mu8jT0fdcQVzwnqEOQhEOxYvZt0eoGevhoAhYAgYAqsRAQI5BomN+2C89+ReZYUPZg5pODoakVAI8r7JK2VDtkGKdWseEwkWmHyJjMUVamOeyqmXTASSFOGUsibFE2sceymr25lZ6WvPD/vhrMt6j9wewerRmYZDeNv8xLIaZRe9cwSYF0KMYkCyTkTqREfke8hcuLtLUiAyNEFWhu8Jc8do0neR5y145vhuxnyey/hCxD3yisRcwoJ5XcE69+d//jNpxD90+/btd5+eO+vno5DPG9av1/fwuRtQe7DsRlbmUz1vmfquIrMYnfeqLtod/RxtlJRJ5DnKs3n82BFP9uIVmis5FMhitMoh/4nDRNylrKxsebF2uq7OHhHKmb79zPcHZG0+ImLZp7i6iC/Vpbl+mdYOBDvN07rk5q1b3qilSgZDeJBiwd3Q2CgivMvP4cElaCuvwT/WGBjnIK2yfXuVNyqakdcshHrdgzoR9u1u544dIqk3+bZhLENQWSRhThw/5vbt3+tlarplaCPYYhJrBl+nry/mlP8dCdo03y7aqFOh/BD9rJMI7Mrv3iN5/fJ7t0lBbE8cO6E6tQ4TXhxraGzwmxrB94By2Ii4d7/Wb9qcOnnSr6nQyu+SXBGBWfu0GUAQVSzdCTDLOiUqKTP3fcICfiUkI9xXwl1YoA3s0FVpl40fKhKLdLSdhrWoZ+dsVAthfgjeJBFQDVeP2tr7GrDnXfbfpEy71hAwBAwBQ8AQeFMEmKDfvXNXk64hjYNFmgRnuReaJKOZjtZ6r6yusToJp2ZZcaDhvlbWFONagDLB4zPBSq9cuSaCfIssIbI1q3ZuXAsDrM2ZODZqcjs6NurL5DPp+o0bKifTT6zDdQTvGzWRTEtb69ZmpGvC3eWtfFgcQGCjWZmtyfjz2efeKoZ2hAMV3RMBzwIhVZNBArVSJ9ItBD1Cg71bwY2CiWy9NC8h8wcUXIlFxAUFc8JiZI1cUAfnrOYfSc6GeeWmjcXaSFjrFxdI3OC62T/Q7zcVgnZ/feFitGyOcS1TiRK5xGKRj278uKx2vCut2n/v3n1ZyRT6CTN9YwK9kDVMUIe9GgKGgCFgCBgCKxGBFJE/eMpV76iea55kIDTfYDxtbnqssXra7T+wz1VukxeZxuS3SbgjP3fkyBFPDp4//5U22nuWBRHE0gG1cXNJJFBjmHDH2ADyrqxsiy8bT7ZnsggelWEdnoL9fQMxc4DlNIAgmIflUYes3+07d/xcYznl2DWrHwG8O7GcLi/b6jpFEgcJzurrCxd8bCJI1bCcDHPj8+cvRCUh4z8HZWB40ij5R77TWLRjIT05NaF59k03rPltpp6nIRGzkMYVFZWSgWnzz9SFry96y2jm1oNNze6hCNmAep16pnbpPF6c8YnAnc3KnybpknwR1FzDc9PR3iW9cubq8lIVoX/+/EUR7hmysBb5rvLwFOWYflqUr8vP4yl7WLKVzNkxDiJBktfVPvRrAzwCII0xoiHI6xbJNmIshFU3BD+kPpsNrAWetLVFr3/wsN7lZLf5jY4RbSSw2cW12bLqJ6Hx3qt2YX2P4RLXp4mEZ3PgyZN2v27CA2Bc/WJDJNF8vu7BA78+wrs1WBP5wvUH7rGm5r63LMeTl/RUnCQbB2jYT4Zwpd0nZk74tRvGRdTVPzCkjYKmaPDbxsZHPsguaz7KvnbthrfOx1vitgyHxtRHNilTJLlDfKkB/X6xvrty+YqXD0JmZkA4NjQ0OuJ7UQflXLp0xcscJeqfb/Q7/JOim/BmjO0bNBYXlH/8T/7pG5TwYV/KYPnZ5+e0gN7odZPYjSOqMQQDO1r39GUnQNybpP2yHNwhl/2HItuJEsyX3dK7QeDv/d2/824qsloMAUPAEFgCAlhp/z//8veXkPPdZ8FKYa0WmLipPn8hU4y4mcu3vvWZLFKOaYJ12Qf0xFqN4ErxE0VfjiboXI9bZ3gKhG4iZHeQgoBFi21sUx7/ha/jelwj06XtOCsLDixOXmmwjlAfZce0Qddh0R5fZ3zb1qarD1oJxI/ZeMSBE+R+UEb8tQv1i76wqGHTACuecMoQZlioYLESbm84z/t6j9XOf/vf/Ffvq3qr1xAwBAwBQ2AOAdb1rO9XcsI6/Nvf+lxxWE76zegRbcgXSuKA+UJt3QN3SUTOb//Wb4q0rnD/5t/8O7/mflv9waLzlOotLMh3l69c95v8yykbj7bf+Z2/IO3oEvcHf/DvvOVqUA6W599S//YoUCKxcLy3ncZ2iCmk+Gq0if5Ya/43ScjQ7d2/R8ESh939ujqRYmNvUtyqvZa5B3OQlZz+/j/4R99o8/Dq/M/+07/iLar/1f/3B69Md5k7Mm+Mnzsy59RENTpXjf8cbjTzVp4d5CIxCiExt02XjCObZSSun68jsmag9GnxZn7eS3VztOdidfnCqI+1gq7BIzZ+js9xqcfHHk90bK5d4X5SPrrk/A7B6QVlM3/nH3wf/0jx7V7oGBhj2U6a0bojvPZhc476OE65SNd89zvf1u9aszcQQuEiPiWqN5wnEX7xaw3yH5Lkz6/+6q94sv+P/vgn3rqe45SPlzFSPM+EgW4Mh31KVDbrGqyKuJfhvP64ymI9F9/mROUEdbzpa7Icnlm4vyni3+D1QQAFdnPu3r3nJwWF0pTatXunO3jggHebYdcNFwqkZ9bJIp6IvnxluQZXjDQdx5WEoAhP9ZldHh5wNJBY1KMj26bdr0HtDLG7SMLFrkju6uwkspjv6et1UxNT/kcKPSiC1eXl5ngyo1/u7bjCE3gNN330lPjC92nHG6vE8APvC7c/hoAhYAgYAoZAkggwSQ4m1YkuxapifHxMC/0pjXOy5lpg89iXswAZEEx6g/IDwjr4nOiV8hLlY0Ewq3F3sRRfH3kXGjPj84YDxYbrYDI9OTdRD47HX5uoveSlLyzME6WF8EyU144ZAoaAIWAIGAIrGQGIOsZbDNjqah94fePvfe87XpLuoXSNg5QqTeetW7d4+QjW3MjZOa15CwpyZXW5wesKs5YmQQiWlpZ4iVYscfEaw+p0VgYABGvHGpQxukPr7vHRdbKcj1iHQgyRDwO7dJF8WHRiWcrG/UYdQ58Yior1dq8M7V6np0x5XIuF7MOH9dKyfqL1ea6rqKx01dU7tM7P8JbpSMFA1OXI64+1fbr4gRH1EQtS5g3rRCTniNgfGBr0Xm+Ui6UpEh2z4gw62jp8m56pHhL8AjK1XIekyIBkH8AGvmEhnoJ7QMyYIsmBwDGMjU14bz7abml1IEAMoUePHus7lu+DiMZvuC00r2XOGU7xn2POaaaNJXk48R0Nz01jr49opQf5/bw3VF1s3iBX+JU1xyIbhypLgjjhC/S7kOCYciSqC6+T2ekIqR4Uwm8D/8Ipvt2cS3QMjBdqL6Q+/wWJjTc8Zx88aPAcYnA8/JqojpjzcfeOc/FrDY6VST8f75u6unq/WcIxEuUv9IwnwssT7ZFLY/6Gj8e3OVE5MRe/ww9GuL9DsJdbFS456BXhVsJgxoNz5sxpt6WszBUpAjQ7VpUVFV4aBld5gspBPKB7xEB3XDpNRCi+cvWa3+kmcNzJkye8y/n0s2m3uWyzt1ojyENaRpp3UauqrPJu97gA3Vc5RGDWWO/2793nKirKvbt+amqaBsV+d/3mLbcuv8C7lrEzp2zePear8xcWfJiWi4VdZwgYAoaAIWAIxCPQ0triyWKCfq4E98H49tlnQ8AQMAQMAUPAEFg5CMAZIdPaouCKeIyfPXtaxHqWD7hIKwnGuG/vLhHCBZKIy/JramTVkEkoKtqoOCpnfGDGL7/62hPXkEtnTp+SHvFjH7xw166d3hoXKTzkHC5cvCziWdrrCq5YtLHIS+NNaR2O9vSJ40cjAQ21EYA8w507d1VvjgjyXSIx07ycAgEVG+SRflMyC0tJzIWQv3jc1OTb198/5NaLEC+WIR761shRIH936MBBH4tG3Ls4hllZvz929Y8a3TZZLtMHgl3euVvjNxQOHNgvo7tcNyiyHuO8QUndUUdq6oy3nN2ze7f3FoDsam5u9fFrxsRJLMRTsMm/Z88ebTYUibDTpr/0pe/dq/PWt0vpo+V5/whgnHlZko0YfYpdfv8NshYsikBHe6ekdzq9J9I3TUo3iadEjoffoI95bWaE+6JfyZV3ki8rOlF92ikvlkX5Ov24rZVeK0EjCAhx9foNBVDJlT7cYXfyxDF39dp1PzDurN4hjdqInuvO6mofXOEa57TjvXVLmWtrbfOuZkcOH3QnT530Lm4Q9Clyl2GXml3tgwcPuNNyg8MVDT3arWXl7tixwwLppdfFzVMA1j/50U886cEu/8f8YK28b461yBAwBAyBDxeB7u4eaTi+mcTah4uO9cwQMAQMAUPAEDAEwghoaau171qXpyDnxEwj6DpGboOyzCbhaU68lGtaDxfJ0vz0J6e8xvK//H//tc+DtzgBzG/dvqO175Q7eviwgiFucbdv33U/+P6v+HU56+JAKoIykXYoluU7UjCQ+Mi4fUvysTt27ND6+p7XMi6QpTAyELPPX4h8vueN5XIUw+b7v/qrksHZ4Bq1BocYTyZhAUssGPS2jykgZKna0NHRIf7gnAj/QsemAXIdhw8ddqdOnZCH+zNpXE+6bdvKPVlfV/fQ5Qon4r719fe5NPVj8+ZSH4cGWYctmzerrDNe9oEYNU+lr50m7wCsaSljIZ4Ci94yGRDW6Jr7tXW+38TdsbR6EIC05bvEP0srHwGe63eV0Ju3JO8fA2H1IcAOMCQ4m4j8Y4cZFy+kZbA0R+c9RZOEAkVyZiAnGjJubaWbS1yvBknc3bBCR8eNXfZwYtDL0YSDgA7sojNAr0lLddPPZly5du4h0tGIok4CxeGKRmRqAhlwDqkbdsKxNsSt35IhYAgYAoaAIWAIGAKGgCFgCBgChoAhsFIQgAg/euSg21ldJav2iIzqlStXvUwKbYQMvn79pnTd6yWX0eEJd6RdSegeo4O+WzrpkOUE/tumQKzIxiDhgoc4Ehusi+vrG6Wx3u6vi/+DjEtlZaWXcL1+7ZbrHxxQHJY0v75mbY3FPcZ1OTl5WlfPeGkbAh4OD4/GF/XazxCjgeyDlve+bNb28AdIx6SmSrom5aU/jlzOQ8lO9EtyFsmXktJiv3FA3XV1/QoGGZHRCSrFSp/NB4Ip3r//QFK2E16i5rkw3LFj+4I8xZSX3ktx6ICjpY91fSDRE5Rtr4aAIWAIrGYEjHBfhXcvOzvLZYkUR/uI3eiMjEJPdqPhvn17lQbMFB+xuHe4V5GKJ73r265d1bJIL3NPh0e8vhp6WyPafQ7rakGkZ4qsZ4LBLrjXghKhT3wCJiUM+kjaQN4XKNgLu9aUwU73kyftcrvbq/orFTG41LU0t7hf/PIrtfHd7aKtwltpTTYEDAFDwBAwBAwBQ8AQMAQMAUPAEHiHCEBAj42Ne9nWUa1nOzq7vKdcsDbm/FMFHWWtTT4+sw4msVbGInvfvr1a/+5xU7Jwx8gNCVYI7C++/NIHcj906IDbJuO2+ocP3fmvL8b2Tib2BGbkun7JsgwMDUSCCEpmZq2OHzl8wO3fv8/Xiy42FvikVEnHLidhNZ+v9Tse6BOSbqEO6qa/VVUVKlKBJiVf09PTKwv1p74fyOfsVx8hzScnpnRswq/7w22AI6AcvOFHpEs/NjHmddtnZXiHYR4GefxLxFNgcY9F/549u9zp0yddpdpx/doNL0GxnD7aNYaAIbByEOA3ht8FZIf4/fxYkxHuq+zOM9hWbNsm/bWNrqmp2fVLO40dZQb+trZ2d/P2bfdiNhLE4fnMc+3Sj3myHPcsXL8YZLFgf1Cn3WfpuocTZXA+GDhxe+MYDwuvwcPCBKO9vSP64KADPz4ZCSSDpt23v/WZn4DcUaBXgssEE5dwXfbeEDAEDAFDwBAwBAwBQ8AQMAQMAUPAEHjXCLA+bWppdjev33JYYmPIxjGI6fkUSxJBHpHIh6f44NCQZFU3y7M81a+VH4pY51x9fYPkX/t0rsx99uk5T5zfvlOjPKFAiyKgqJe199q1GS5LpDWENpbthdJaPyWJV4KT/uSnf+qJ688//8zLv8y3benv6BM8QFVFhZe/Qf6DnhEXjgCv6MvTDhIBHSdlsEeQSuLHHZVMLdK0w9p8YGPAy9puKvZ5+UN/uRZsAk94OAM2J1L0H3zEQjzFxOS417VvksbzgYMH3a6dO1yvYsW1PnkSbU+0Invz0SLAdwvDTxLfNzag3iaBC/fFc7xO6hCNil+ARNTbSLSb52CtAgKzYRV4mLyNspdSBkGMd+/c6Z/9nt4+KVjUyah2eCmXvpU8n3161ith/PQ//AfvwYIM9ceYjHBfBXedaN+4pFXLZY2Ap0EE9EePHruhoWEN9oP+4Sku3uR/LAbl/pWjiOZovz3vmPFBUZCVQWuuqqrSD/btmiTERwfmR6Bb+TaXlip4y3EfWCUjg0jkMwqWcs9rx/NjVFnJYD3hfzjWFRb4Xf+9RXv8jjcD7AsN1AzsvH7Em1mr4JtlTTQEDAFDwBAwBAwBQ8AQMAQMAUPg40KANeozkewED11OgvSrl0bxmTOnpd2+WYT0sA9GCDF46uQJ72E+NfVMRWMZL012keeyT4+pinVze3u71zH/3ne/63Wwka15+XLWa8sjUYMBHLIyBDxNJmF1Ttw25F64HsIdYrGhoUFr+m7vrU5cOM7jId/e3iY5G1m9q/2d4gnGZQVPnwYGBj2HQKw2gsZC2BWHCHeIzyFtPJAXrgLDv4BwJ1jiQjyFaAfJ08oCVp0iCOtzkf9YxENSvk0yNRnMLO/KQ4Dv7OHDh9whxRIk8d3g+8UGEOT4o8amNyay2Sg6eeKElz4aGX3q8Lx4GylXAYYJiEyQ5Js3b3sZqsXKhZxfr+ef34vB4UHvObNY/sXOUdau6p1zMRmmFVNCXi3q57tM0/IOKi8vk9zWNi85HWzqvcs2rIS6jHBfCXdhgTbMaEcYvTY04HC1YmB/JmvylpZWfWnr/UDOF7dVu893bte4Q4f2u3Ma9NGNk8q7D5La1d3lf5haWlq8OxiEPZpzDODsEL6YZadpXhP+7t37Lldabdsrqzy5D2lOpHRe0WVD4626ersrEbnPLj168rdu3vSbAAcP7vdlYYV/89Ydv2OO1rwlQ8AQMAQMAUPAEDAEDAFDwBAwBAwBQ+B9IzCrNTDr3xiL81CjAm9x1spB4j2W2kHifZ3W4ydOHPdEcbPkVCECs7OytVbe4fZKaiZSx6y7IbIN8t1LuPi1d8RSF+O3S5evuW9/O0t68DsdsdWQY70m7XgCiSIp86vf/55iqU17y/KNMp6LrK2lxz5XTvxamz4R9BQSEanXsrIt/jME5WVp1D9+1OzbiWX7Ncm3EAz2+LGjqmsvbKa85wclKxMJQo+UDhwCcrL0v7ev18vWQnq+fAF/EPnXIt36wnt17qC4iKNHD8ty/rmui9SzEE/x+FGT7wsBayHasQLGa6C5udVb2Qc42+vHjQAbMBvFX2H02SnZJzZ3CmSMyvOydetWh8Hp119feiOQ8PQgZgEbU4MDb88CPC1dBLo2tEqKS1xujmIkvCbl5+W7w3p+CrS5df3GDT1Dyyf+kYku2rjBBzKuuVcr6/ZabaK9W6nnx49bvBHvrl07Pf9ohPtrvgB2+t0j0K3B7s///OdeV53aGej4ok4quvD42ISbERlPmpD7Wc29Gu9+lSfL9jRZlzOAD8v6HSkZEoPdn/zox14ehkAvDLokriPAKZ+ZJAw+G3TnFan8rtzeIM6nVFf/4KDkZ/SAvpx0Fy9fUjCUWpererQF7WVpBnSeH4TC9eu8ZfuYdtCGtCv3ttxxfEPtjyFgCBgChoAhYAgYAoaAIWAIGAKGgCGwTAQgyq9fvyGCrcENiVyOT6y1vzp/XqT3da9nznkIuX/1r//Ar8WD/JDNkH+suSHSId9Jk88m3Z/+2Z97C3WI5KcKcDo0POCvhXT/4ssvRIZnOiQeaAvyKT/58U99/nRZfI9oTT4wOCziudlrwiPtOiorfEj0zMwseZQPiA+YjZYDQR5OyMlevHjF3ZWhHIl20ieM9uAAMOAjYX3a3NTi+5CXm6eyM3RMnvEyyhscHPJ5JuTRDvn/SOT4c1no90lShtTa2up+/JOniveG5eyY78ctydrS5pzcbL+RMaQyhqUFj5Z7Qp5CVu1wG49kBZ+tflH3Ux0b1kaA9kIsGQJRBHiO+K40PnqkjahafVfTtZG01X3n25/L8v2g56Ha2tq9HFNBQZ42riq8hDLeGGyE8d0vLi6SZ0aJa5ecEtJIEPm5Obl+U+qpvvMzMljFy2L2RYRfw7Ie2WYCC6Pc0NPb6yWWeJY4h+wTwX6JwwBX1tba5mWYoo3Wm4gA1fwbnrEtW7Z4Dq2nq8dVaUMsU78FPDd4lJSVb3HlZWUKkpwjeaVdeg5SXXdPt/+NwfukuGSTNr9KfLmoV8AV8ttUoI2CkuJizwlC8m/auNF7jyBBnap+QuRnq8xxSUWVz21S0BY+Bzwg+JLg/+gzGwUT4gHBj98ENvDo74b1hf65f6JNtkHFfGRzkvsTKZfgyqmSlO72hsG9vZGYkZXaSMzSBoDnEz/Ch9ss3P1Xa2X+YUDk4X5dYiBF821cmux84b0rlna9wzpRlNXR2akHNNZNC6KdHW7KCBIyNRxP1QPDQxQ+R9BV8vNDw/PCw8n5Uf03oMjq6M6hR6eDQXH2aggYAoaAIWAIGAKGgCFgCBgChsD/z96b9sl1HPeaWUvvG4DGyn3RSmq17HttSb62ZY9n5lvNp5n5zauZ3515Mb625U2WfW1f2bKozRQpkSABEDvQe1V11zxP5Mnq6kajGwSxNMjMRtU5J/eMU8h/RGRkZKVApcBTpYByqwpl5d1xGbd0yrirKMPHXZso776Hgmk8mK6SSwXVDc5Uu3z5UiRr+f3BB5dC8USWRi7OJd0x/tFHe+tWyafi7CN8vnfa+DxHQW1A14XMvUI9u3HjfdpfT24BH+yU1xjOz6EBUX0LJb6HpF61bWR75f6ieLOsz3fuoCtAcT6uQ1DnoPJs2KKSRuRXme+BsS3GUHQEpf3D9BS3qb/DQbC0HO2VMvVaKTBOAf9fanR6GyWvqmyVxa+8/CIK888lFbrujtBt0h9/749CuetikOcWXvriF9Nf/OX3cYt0Nn33u7+HS6W303/7878M3+pf/NLnY4fKL1gsW0RRf4Y8Ku43NnrhGeK73/k2RqbztMcByvxO/4HdKO/++t30yiuvpO/gVWKKBTL1Xird32Xx6q//5m9DOT7e7/F7ld7fxD3OKZTWN5l/nqe/6u4uPHc+vY/C/tVXX8bn+emI++pX34xdH2ucc6DS/GscwPzmG28wL6U49+AbzEl6lPgJC2sq2H/nd76VJnBF0+b/nwuAuq9aXJyPut5880v8X9/ER/1S+p3/9Nso+aeY+/IhyVqff//7fxU6R3cO/P53v4MLmJdYZOjG/KiLm1/ihuobX/9a7DLos+Awi9spXfx8/6/+mrnuQ7xsfD0OedbzxQ70eOmlF6M+z4t0sVC31rqkunXrDvPL7i6hcdp8mu+rwv3T9HYBPIHxviEwsUHFsUz3YzYE7AMDVRyUlrflHdL+gZXVyEqBSoFKgUqBSoFKgUqBSoFKgUqBSoFKgUqBJ0OBg+Tf8ZaPSldRdu7cmfBxrvsXXbruBt3V3EeOJtNBdQ9RoHH82p6guxj0W6Owv9z+51HGj3njIsFgZ6yh/eUP0CHgTGakbC/Z7c+wcXVT4kZXsh+kp4i20yFtjyqoN5UChQLD2Knx4YdX0he+8IVQUmuBrXsnFdZ/9t/+HKvslbB+/wIH8X7+vddY1LoayvPXX38tTf3ND1Bad1DWvx5K+essmKn01pWL1uxTWH9/S9cuS4vszngLy/b3UTLPRZu6ev6t3/omC20zKNj/DgvzHsrob4Sl/MWL76ef/uwXpZP3XD2PwXMWtR737Igf/OCH6UV8nL/26ivpGot8Hras0nthYT48SvyCxQEV/a+89HK4l9LS/F9Rss+xCOBhxnHIMIt1E7hj0op9bm42XLfo4kkXTV9iscExvPXWz9NP3/oZXjC66Uc/+tdYyPNMie98+9uhXNf1jAt0X3nzy+nzHlyMwa9zWgulvXPQF6nnC1/4fNDiV+wyePGFl9K3vvUNFgC+xAKIZze8hjueE+nP/+Iv0/VrN8K6Xs8ZhtXVFZTsw3CR7WIA09xnLlSF+2fuldcBVwpUClQKVApUClQKVApUClQKVApUClQKVApUCjwMBfQD//Nf/BKXDBfTyipuUGqoFKgUeGIUYG0Hbw55UUslropyFdcu+szgomhqkgNC2YFhvG5Yfvkfv0pXrnyUlk/jD/6F50KR7WHHWmBfvPhh0qK8hAkOHH0B1y7ugvnR//g3XCPdDutxV5jOYE2uyxV3c3i2Ybutm2XaxOr7zJmzVHF/hXup37MR/g33zbprcbfIl7/05dgZouJ/lXrt82VczlzmUGMXpJaXT8XhxmuUUyGvf3Z3kiwtnQhFNqSI4Pg8e/FDfN3rZub5554La3/d0sQuFhYZbHuJRQOV9o5HFzDu0nGHi2N2V8DPfvoLdgL8Kna7dLrt9Oabb4RLGS3oT+NmZ3JKS/p2jFeXVy42ekir4/jZzs/Trzm/oezU0W+8SvtFFhEs81kMVeH+WXzrdcyVApUClQKVApUClQKVApUClQKVApUClQKVApUCH58CKPZ0s+qnhkqBSoEnSwEVxSdwd6ILJJXmukBRcaxP81dffSU6oxLYA4BvctaCFtfvvPtuHAD8hc9/DqX0lTjbUFdRxRo7CuGzRRcxKpL1q377Tj5rYGt7K9xMGR+HH9Pua6/ZTnbNomsmXS89SNAP/AoW+Lp81k2Olt8qo1Wul10r27he8dl421MJr9/4119/jX60w9vE1dtXw7XTzNxMNKuy3vnIem0jdpy4EYW+eq+y/L/8/u+HBb1nT1if9bepTx/xKvLdmXMLtz26m3ITy85OJ5Tt0tLDk7WYl/buILh2/Rr0HsQBr9avS5yzZ0+n1y6+GudQegB0iz9DuKNu7iPiM/RVFe6foZddh1opUClQKVApUClQKVApUClQKVApUClQKVApUClQKVApUCnwrFGgjWuWc+fOpi/h5kTFsof46tpYxbkHpP79D/8hFMGOS7/im1iRqxh+991fJ/2yf+5zr4+U87/61Tt7h09+/bKryNdKXlc1WSneDituFdIq9VVs/+Dv/yHatwIV5Bv4lX+wUGzSc27PZhgF2g8lOIpwg0r3/oDDXGn3/YsfhMW9bRkGjMlDkl/HpUsEyqr4PihoEf/Ky6+kF198Pv3t3/0gXcIK/hvfyG5hzG/95UBYFfy6vzFORXtR3r/105+Fz/bSRg9ar+AyZmXlbhw0/dOfnk7f/s7vJRc0/uVffhQW+rOzWOOj0N8Kl1sH9+2g/n6a4p66wt0f1PjhHJ8m4taxVArcjwL+7muoFKgUqBQ4VhSA39PKYfzA7WPVv9qZSoEDKFDx9ACi1KhKgUqBSoGnQIE6Hz8FotcmnwoFnpXfuv38NOjaHMdrr74WB3Yu4K/8+ecvhNL8rbfwsY4iWgvq9y9eTC+/9BI+x78QynVdwyzgPuXypUsohldDSa7bledxJaMLGK20LdvFVcp4UHF/5cqVcOXyR3/4h5zTcA3/74tYy1+Jw0Av4eplGT/sr7/+Ggroi411+Ey6xMGtWsU/bOihyFe5vri4kN748hfDMl33MB7yrK90Fxkct/7W9de+zaEPgw/Hz444pGV03R7yqoW+st48B7iexlWNlvMGZb8rl6+k5y5cSL/z27+dTmH9PjU1g9K9H/7mtZp/9dVXWHxYTxvrHMB6cindZdGhhw/7L3/pSxG/jtX8NgsgKuk9HFXd/xztaMF/h50C+bxHW3t2w8P8v3+6CndWc+b5sdxdWX12qV57XinwEBSY58CMGioFKgUqBY4TBWRWZ9hOqD/BGioFngUKtBDA5ji4qoZKgUqBSoFKgadPAeX6DZQuoWl5+t2pPagUeGwUkPeQBznuQZ2DiuVnNai01TWJis5XXnkpXbhwLqzY15FVvv/9vwrf7CqDlWF++MP/Hr7Wv/mNr3Og6Bf09pL0e3712tUYvor0/+Ag0hdeeD6Uwr/+9a/DKj4UxM1hvy5O6G7ln/7pR+k73/1dDiv9Mu29jsL7VvoNvsm1bP+nf/qX9Hu/+5/Tb3/rt0h/I+a76zduhvuacTprCe6Boc6HnvnADQcHa4VuVD491DxakntdRSeq5fkrL7+MFf7nwyr/Bu5w3ueciH/78b/HIbDf/vbvhVLe/G+//U66fCX7efe5fOxDcU9T4khNH3z4YfiI/8+/+5/S+tp6jFOaRB7Sf/zjt9I8yv7XWdg4ja97leb6hPezPdhOn//86+k8Sn8V5+4c+Od//mfa/yhczWg5L8GnOXD2ZxwcK53877G0dDLGd+P6rajPvj3L4WF0eE9V4d5G4X769OmqcH+Wf3W17w9FgbMcuFFDpUClQKXAcaLAJFYOnjJfFe7H6a3UvhxGgQ7c/DI+KWuoFKgUqBSoFHj6FFCuv4E1psqYGioFPs0UkPeQBznuQZ3Ds6xw133Kj370Y/yv/yZIrXJYBbWK4hUU1CrHDcZ9iIX5//dnf4ZBL4eCzk1jfb3NIaF30/XrNyOPrmB+/JOfhFJbi26txg2bm1vpr/76r7DonsaC/VrU9fav3say/AaW7Vhoc9jonVt3si94LLp/TV9uoQhfmF8IBbOW6Xfv3g1L9Kiw+bJ/f/eDH6QplNC3bt6OPv/5X/xFLA6ooDdcvXo1/e//x/+Jr/g7uLIZhLL66kfX0jSuWFburKC4Jh7XMf/+71jy429+nja79GeTRYbbHOpqG1u999N//X/+35RdvGRDZl29/N3f/zBNIdvduo1veabkix98kP7v/+u/prmFubQF3dZQuus+xsNh+7h8ubl1M/3t3/xd+vG//XvsHtjEv/x1rOnXV9fR195Nb73106AHPmLwHb+O5f9NFlg30j/+439Pv3z7BJb+uN/hkNRbt4nf2MRa/lxY4uvffm1jLRT7DWme2cvD6PCersKdSeplfAm9ywm9NVQKfJYo8CorhzVUClQKVAocJwpMT89gOXKBg4QuHadu1b5UCtyXAm4DfvHFF++bXhMqBSoFKgUqBZ4cBZTr3/7VO1gyZuvNJ9dybalS4MlSQN5jvyuSJ9uDB2tNncOv3nn3wTIfx1wo2FVG+zkqDHDHcvXq9XS1dSOU0h4WOu7GRGW9VuSruJfxME+fDVpyf4SSW1/qJU6r+UtYj+t+xXgV+iV4oKhK5KvXroXyfEeL7wPmPH2fX7t2fU+9urQZb0dlvwe3lrDGwacqrfW57qKAluoG4/20Ox9l959hZZ7nWdtRAd4a0n816wSV9Nev0/ZYnAp5rdzdLWB/Het4Xyyn8v02Cvo2B6M6rkKPO7fzAdHuJLCJUt4y12/ciMUI6y2HvRr/2muv4sJmIv38578Ihb5xz3p4GB3eU12W84V98Yufi5WVZ534tf+VAg9KAVcS33jjiw+avearFKgUqBR4IhTQH6AnzOvfr4ZKgeNOAYWEhYV5tt3WBezj/q5q/yoFKgU+GxRQrtdnbw2VAp9mCniQpu41VCYe96DOQd3DZyqgSFbhPK5s3zN+FMZFkTwef09co1geV7bvyY8y3HYOUrbvydco9kvcPe2UhOaqot02i7J9PFkluAp28+wJjqlRto/iD4iz7ai76dNBfYk8uJC5J436dC0zXr60JQ3icNVmgcB4/5+8//4HLML+Kg6aLXmf1evD6vCeqsJdYp88eTJ94+tfe1bpXvtdKfCxKfCt3/omh2EsfuxytUClQKVApcDjpICL4OfPn+N0+c8/zmZq3ZUCj4QCLgx97atfQem+8Ejqq5VUClQKVApUCnwyCijfKNeHFeQnq6qWrhQ4thT46lfeDHd2Lvwf9+D/SXUPNVQKPGkK/I8f/WvShc4t3PHco7x/0p15BO2JbQ+jw3vqCndPxv3mb30jXTh//hGQoVZRKXC8KeDJz7/9O9+K7TvHu6e1d5UClQKfRQrISHz1a1/h5PrqF/uz+P6flTGrzHmJ7dz+Vp8FgfdZoWvtZ6VApUClwCehgPPxN7759fTiCy/UufmTELKWPbYUOHf2bPzGnxWrcf9PqntQB1FDpcCTpIDuaa5fv8EOgF13PE+y/UfZlrpqddYPI3M8dYW7hFCw/973/pAVg2qlJD1q+HRSYGlpMf3pn/5JWkKhVUOlQKVApcBxpEBWZL6QfpcT7Ou28OP4hmqf9BF59uyZ9F/+y3fTYrVurz+ISoFKgUqBY0UB5Zw/+qM/wAL41EMpJ47VYGpnKgXGKKAbuz/4g99PKt0fRvE2VtUTvfX/ZOgg0EXUUClQKfDxKKCO+nvf+8OHNkbr/G+Ej9fko8/thOVAznCK8g1WQTzIoIZKgU8TBVxV/l//l/85vfTSi88UQH+a3kEdS6VApcCDUaDb7aalpaW0ML+Qbno6PafU11ApcBwo4ILQKy+/nP7kj7+XnnvuQsXT4/BSah8qBSoFKgX2UUDF5Llz5+AhbqW7Kyv7UutjpcCzRwGV7H/8x3+UXn/9taSHhmct6H7vPP8nr3OI50rVtT1rr6/29ylRQMv2P/2f/iS98srLD+0qrYU/HdzfH4+gA/7Ll6+kn/zkrfSTt36aNjc3j0fHai8qBR6SAm4309/TV/Eze+7c2TgV+iGrqsUqBSoFKgWeKAXE4A8++DD98B/+Ma4ehlNDpcDToICGGQqLX//aV9Obb76RTp9ernj6NF5EbbNSoFKgUuABKeAhelevXks//enP0r/9+N/T2traA5as2SoFjg8FPPjxzTe+nL4G/3HhwvlnUtleqOn/yY8+uhq6Nv9PVl1boUy9VgrspYA6PM9qUIfn//tPci7JsVK4l2HeubuCpfu19O67v0kXL36Qbt3Gwm5988gTgEv5eq0UeFoUcKv73NxsWj51Kj3//POxCr6MYmBhfv5pdam2WylQKVAp8NAUcCH8+o2b6dKHH6bf/OY9hOer6fbdu6m31ftUHIDz0ISpBR87BdrtDkr22XTq5Cl2h72cXnvt5XQSbJ2fm3vsbdcGKgUqBSoFKgUeDQW0pr3Fbrl33vkNi/cX081bN9PKyvqnwq/vo6FQreU4UUBZfnZ2Op08kWV5eY/TZ87iEnbhU7Orzv+TepV4551304fw9zf4/7m25v/JneP0KmpfKgWeGAWyDm8m/t+/8MLzyByvpOXTZ+L//SftxLFUuDsoDe9dCV9f30j9fj8p9B8jY/xPSvda/lNKAa3wXAGbnJwErGf4zH5qwPlT+srqsCoFKgUegAK9Xg88XscaZgtMHoDHYvIDFKxZKgUekgIFT7UuE09nZmYqnj4kLWuxSoFKgUqBp0kBZXh5iI2NzbS1tVXl+qf5Mmrbh1Kg8B66jSmyvMq4T1so/yfVtcnjV13bp+0N1/F8HAqU//fq8GZmpuMcM+MeRTi2CvdHMbhaR6VApUClQKVApUClQKVApUClQKVApUClQKVApUClQKVApUClQKVApUClwJOiwKdvue5JUa62UylQKVApUClQKVApUClQKVApUClQKVApUClQKVApUClQKVApUClQKVApMEaBqnAfI0a9rRSoFKgUqBSoFKgUqBSoFKgUqBSoFKgUqBSoFKgUqBSoFKgUqBSoFKgUeFgKVIX7w1KulqsUqBSoFKgUqBSoFKgUqBSoFKgUqBSoFKgUqBSoFKgUqBSoFKgUqBSoFBijQHfs/uneDgcp7eCYvtNKQw5I9pDkdrcdh7KtbfTS1MxkGh7gt75EeS332w8wkpL3sKyuRjwqAjG69CDnPh91Bt14v8fHPIRgQ1qwz+1Wh4PFHNlOGtDokL+IMJ7YUkdnhwMyOLhmuDNM3emJ1Gp3OdBmM01Oz5CpG/S2nkJP++ZnvA4eE8Vz9T4cFchrHVayv55SdLLcfMKr7fSiMW6a9vZX6e+s9YDLTvbX6vx9WqbTVGa8QTp0m4cSFwkcLuhBJB640mqbYoN7ckS2+lUpUClQKfBkKcCkFYBLq2Ivk7041e600zYT2ubWADyYuC/2llnMq3OjZQ8LJf9RecTdB8l7WD2miV32yb4dFo5Kt+x4fwpkGDfYHoC5zuot5nhRQSwepv72MOOwYMHHvKWO7g4Hz3JwnDETs1Nc22llZT3NLy6C2eTyH5+CvYWupV0KxJg8tDYgxYgjQjngtpz/U/oyXuw4Y680aPkFESr2jr+1el8pUClQKXCMKHAfed4erqz10vTs4fL8OM4VDDxsdAdh2f78YkbBjf1pH/e594AFPg5fUcZcxiJf0QGsOyOeQsxHpocgcYgf8eYt+VtwC+3+Zhr0BvAU0+hO2mmLQzAT10kOG1cX4Jmf0rP0y2upYxTHzYPwFJGfr2i/dGKsP9wGvR8ZzWkr2mzaGmvSpoKNDdE6ng7/smzUBU0gzx49j2lVlj+cfjW1UqBS4ONT4FHpkz9+y/tLFGmQ2c/bEFj73DDztzqA8/78zbPxZfL0fhy0SppZy/34dVRpqWD8Shnk5RzGC5Enso3FuRDQavIqzMZQIhP3TZrXsmCgkndrczv1+/lEaIF1BzTsdDqh6Ngdkc03FWVYo+4BylvygwhDtCOmTk9NcpLubJqenm5yWU4KdgBr73LwWj6Wi8xKsNF5YxD+OZlXxfDG5hYAPeS+izK+mxUHTRGLljq9HxfgS/x4r40rz4UGlit5RzfRqZTitZM4ytvct7mqi/AaaVyjniZuT1okkK/8ICzLUP34frwOBo7Raw8SlB5asNyXay6zvTOgLEoUGJ02v8udAc8726nLwtDi4kKa4T30qW+CNreJN+823FEHRVa3m/+r9Xr9eM+dzvH5r+eIa6gUqBT4jFJAhbvIyRyooBHYO/Bb7EXZfh+y3C++zJr3u44qPCgDbTk/u0A9giWeA1fth43uL2f8/rjm2Wm90V9Hvf0+i7DiLvPygPm7z8dBT0wwH8fKaxnVvRVub/fIyrwu9gIgCq9zCLLzzP1iZglBN+jZbSTNUqPX0v0YXAywxLTS1LSK91ba2Nigr+3Upk8TU7kSe2ModeUncjcJpbfGl/vxq284EriUFqOuUmFTz5PA3u3A3C34mAZ7Rz0undzTw4yjgacMATpL6p0+7wHVwSQ0WpifCx6oYq/0q6FSoFKgUuApU0AQN+yT51vIQg8izwdeUbyg6jiWjUPWHqQoD9EuX/sKFUWzsFtkxeANxsrdL80se+RPOlaql33agq/oY7zWR5aUr9gB5FoYuE1MiN8lZ7nawXwvl7UDPzKgkpZCKXLlFGVm4Svm5ubMGCHzFJZCHh/jK+yXH4M17vIVPit3TkRKvz9I65s9+IkpZPymglKGa6mD2xFPEfdNWul5tEFceT82WsqWPJaLSCKkucMqacGvWGAUYWayEzee5nsoIrnXYJWguUXjp0WdcU8D6mm2pTs3GrbJm+VgjvGG8nPQnHw70hxmoiXfB3+xg3zv720Bfm5uZjpkeUR72tshbafK8g1V66VSoFLg4ShwfLR+TnoNSK+traXrN26mq9dvpmFY3QnSHZSYZSJtBuv8OZrucxw2elnApq7haAY3jTpKHPWshlAbFUQd2KaFXZogVepsk79VZv7xq9UVFBi/2pco3iBEkzbkaktevRv4zFB27I8aDlvmIgBERvPyKWG3RzIgKsHJF+QiFwVVtr/w3IV07swZgHoWQOW1WhV9bheJvKnMukaB4qH4dVED5sC+t9sojWEWrly9nm7evUP/WgBZHyADdKhL4I9gWZ+ifuJaKP9jLKPa95DIWBXQAped66PQ2Rn0uRPMiKIewc7+CoitcU5IYozTv6Er2Uw4OM0k8m0HmGZaqFS3qLRW2B8CsAPGRU94sHUSaKe1A5WhcblayHH6WxjQ2S6/xQkYmX4fhT1AP8n9c+fOpxdeOJfOnFkGu2nXMdG3iQl2DjQ0Ujk/geI9P5teQ6VApUClwNOkgPOnk6Jz4g5W1ivp2vVb6eYd5n7nYuZF56ttJ83xsP850pw/qcq0mPOaMvFoXVh9I4xu9dxVRQGb5mIuP95HHGnOtU75e+Z9053ATRi/xrx9cJpVCEvWHcvT1A30EBkTdINHCGr0LWOOeGBu29nFALGg3R5knXzQBUU9fVhePpVeffEFhLSlENIUmLcR/Fxk3R/2xNCHIgwHmFNnuzPFYsB2unjpclpb36B4O/XAF3mE+2KvdHbhfd/72EMeairYq/Ao5rlYvM19FKMOuxvciXQohaWBtNpP73h2dBYiQ8lfriZxfz/s1UJvuJN5CrH+42Cv+KnFXyyWM4ZZFAgXzoO9z51Np5ZPVuyV9jVUClQKVAo8TQqMyfPr6+vp5q3b6aNr18ExsGwbnuKB5XmgWhwGT5Rns2GUAwtgGsXdXV9VrAxIEpYoFDJcu5HlfCYGeD4ArwK3mjrH2xnlvTct80M2lJsdMib2MQPFIFowN7mHodQdkyflKfbwFy6sd+Ar5CmQD+V7ZqZnQ458+Xn5igWFYmhGKfJI1vGQe7Ab02JnugZgYbPNpTXshuHcrdt3028+uBTYqdwqqYIPigqkDc2I/bQlQE2dHgAAQABJREFUaWmRa6Az7cZtpi35ogh51F84vh36PcBybTuMERyfefgjY1vaGhM0ztfRe5S+1haXB0mjV77XKGe13nOFnxgg0KsfCtpbH/UONSaUf2UsvHlowbOdsm+snpjfHYkTrGCoqM+GdyldOHc2vfjChXT23GnojpbDrtFQleWlaw2VApUCD0uB46NwZ2J00lNw3GS5+KPr19MvfvkfWHlNMyl2M5bGZOlQVTtn2IrZOibsTAKmWeffUN4KKo0aldjdOGdQFe5K4gLcDpPpqEZnV+dkgpeomq+Y2H2I0KRwce7PAMBDpO+mlcLRU9Ni5s4g4aqqfY1eFeABAAKOmzpb0MRKbXuEMYBGCyDpBKgyBGg2hVW6Qr4Zz5w+nRY6cwCrZe1LDDOuAYBxl7sSit+wtLYBekN7Klk2WAm/dOVK+vDS1QAy4wJcS1nqDQGfJmUACo3zkoU93qW1aeU9BBSTGOBIv4dI3v1QFti8feU9cPX9RSH7XwZurUEI0myghBgiFI6+Z4AtGTLdm3Io0NssEchQ2GcZtwHvY9go3HdpvVtXqdO8WrW3OiiM2K7XbhTu2ygNVFx0oXXsUuDdzC9o6T6V26CPWj7GOkTzuyrjLN2v10qBSoFKgadKAQRC3ce4GLq6vpU+vHw5/ebiB7h0c7eT2Mv8F/NsRqy4jQ47t3LTzMFGjU/N5Xk3v9blfazB2FHkVG2GUQW5InE944nzcMbKnNFamtq5zbgbFYyi46lkK41SJBYAoi4RwcnfnBlrQhQjTWGx1Fkgh+g9cS7QQg6wVZpgxYZJ9crqGvN/N51H4GyjfJ9hK3dDrOit075BOXbUpRgq+B/+x4wVex1rK63Bl7yPYHzzxu2oR8He7GJo5OMp+kdkxl7fidiW85l3L+aWZ9Kpa1vBWGsucMvF42jdl8sH0T+U8LsK8GiUL2qVF2kE2BHBY0C7eDkqFyVIdPASUezVnZ3Ya1PEuXsusJc6j8Re8FY+rc9ihG4GJ9h1EbsN5H1Y0O6z48+uzGrpPlmxt7y1eq0UqBSoFHgqFAAvwo0mjfewrr5240b6+S/fBiLYdY3MmXkKZ+38Eb28C2wRxPIDlyLPF7VpRp+9ONdKdzZWU9uF3PgDcsCYHZSqbRS0cRWHGiyNyguWeS2NWan3B6VR7zgGurs8sK0U0fwMjGoDyvbBeqxGJbx4bfP5mvGSmMgfCcN+6mIkp0ytPK9id31zE0XwZHoZ2X56hp1vAKfYGV2kdqHVZ7G+BOV3GQ2V7gZ5Chfq3dEn/d9++x0wWCk98xOlrsjLl3Z8gdHNCMx1EC9RynmVZ7TP7hgMviILu9E5aWGHQ+4PGvMQhKCghen/btiXFu/BTIac5nhi4MFMxf79IAAjDhl7SD9yW1Rdqtt3tTY5nZYuEzEklBfpQm93Lrpw4C6DgdsgaVN+YmF2Lng3m6yyvNSroVKgUuBhKXB8FO6MoECfE7e+xC99dC3Nzs6HT/FtV6gLwjTzrpOqoUyucc+XABvCumnmNYEvbgPkAggR0mLyN40KtDpXqMuAkCvOimanc2G/qdNKvI9vr6Y1dZt0T5o5jLYGAYz8gZahVm62qZGDuACoyOyXn9wPCVPG4Uq3q7idAEetEnVNs5E++ug6jAzAQQsCw/z87MjKTstzsSrq5Bo1W7UoAqMQAXAEa6LFLbbGubvg4uVLGs8B+Ph0j31sUUlY3OVVfMZPOcRhdiLkeq0g6EHWuI49RwSNWYvCPlrqLKM3Y4kEMoUaoFnJzi1SFwTIfBBtRlrTbS6OLcYIvu+OlfugOaC6Y+eolXScwUBzVQsyRvwGZEBcrCidszLfjyGuuQctfpNCfI+2ITrWe7ktvtl6Nky3sSAYMJ7TKF3OXzgTiyDlnQ1QFKAziPehKyDjs+I9N1O/KwUqBSoFnhYFyuznNOjCoUpkdzjNsFuqOzUNLjD3hpBDD5m7nBaFygKX9jvula+42Y+9OV+OV6jRCixCqYCrwlTgLwmIPRkDuBc1RVCvhlFdTZzzaJmu96aRl74qiWXcdeFTdEQkc/61PnAg+uucjvLbfkczljOUMUZeLdfBEPCw3RVLQA8UCc77H1z6CEW1NOqmszQ6oYBMsJrYwRbVquCP6NzfeIBg5qJMwd51/Lp/dPVaugzvoyJ/enYmlBS5ZK4vhH1LBvYyBhaCo2qHFPFcrVadgJhopME4YVdQR/HOOksI2RAl0hr1wAhDo06SMvZCR+sa8RK5SLRj3P40XgoqcvKrLM/Y67kA8jgj7OX5gbBXQRpFjS5j0hb9nsIvrfcMaAvMvXmTxQnGePLUiXT2zKk0iZLCd++wK/ZKpxoqBSoFKgWeLAViiqZJLYl1USqudSem0iSYFjyFApnYQ8g4ku8zju/e76ClCCzLYlwkRH4m+MAd4Ew3q2JwAbtyP341OSRwsangFThc8FG8CJnxoDQAZY+MSd7cderSCA600aLaxWOt+OUlIn3k09XOCkq7ffRe/sBF8LCEp8AOeLaFUdcw3WTxeJYF/Pl0/szJNIm7UkGN0hGUI2UoxDlD8EAOAJwkY+SFXSF+iIFD5lPev/Qh2DiN+zV4itiBlwvbhzwGCrAwLj5rXGadBUfjnVgzRWzGL0v7sS/2f9eVS84Hwci2y5+Z27JBK74tu0uO/Wm039SfOUDHgiJcXpSCsXDAjyJzE8rytBWyvL86SlqYL1vJPBiFmh+k3KUpA4R4Fwy67ax4j98B5e7A/w4/vJROnDiR2hfa6KCmWeR3P3/lJ6RqDZUClQIPR4Hjo3AHPPRz7QTcwQm2VsQ9gGdyupUmFdIAiD7AFM5dmfoENWTemLTHh+6kqHeULMDnlIjjNgOIQMI0rAJZwHPqLShC21kZzo0BLfJQpoBp3Qm9QIVJu/cPlsampZj8LYmNGV/0iiodh/2yH8K2rRVwIyrGVwRey7ZxX9LtzES8Qn8X4d8tYnfursJwXEmb0KwPaL+Ii5mlpVmLRLu2YUPSMYIruiCyQrDjU+CXHtJOZkifb1swSdvQpt2nTfIIwnIqWoaHoByVokz2/ai0IPhtU4Ygq2Mg0rjI4YNPWjqwqg8lmjLm4EM/hm38ztGvQnMSuCetxDGGeDaB0vdLE2xjOcAfFT+coe+TO9+ECvMox6mqkUyCaXZGZklyaCUReSINmvDc7k4B4NBmi0jGonV7lxe2upHfQaf7s/TNztfS+bMnsb7zv1e2MJifhMnhyXelr/687Y+IGioFKgUqBZ4iBbT2ERacBzviInNawd4J5naV7W4ZdgKL3VzM+2SNz3i3Q4glIvBqLMF5LwRZ5stQkKvcNp1nISRDQr7J820HXHRp2vnamfiA+Z6Z/UHS2qxMZ4SzFoVCrgqHDgbMQtSNDoi58hPSIKK4eJ+xmL7Q0e4UCxDRLxLBwg4uZra2VJDfwPVLFpTF3heePxeW2JlGzRil2T3Ym/EhlO1iS4O9nvOxhYVbD2vtbh/lsfTiHdihPpkdQxAOJBN7ykKB7TGEHErfHV7ENBE+ocjvTI5iMy2CHpR/RNjr2xN7g9eSaQteCuzlZbveIv2HOIzfpTGdjC4ejb2bgb343ed3aj0raxtplY+80de+8kY6u7wUvt39bfVxW6eSQbpU7M0/jfpdKVApUCnwWCnQyPOCr/K8xmBaug85jy3L87oFAxcGYrtQDE57Q8jIlO/9Dh4BoFBxKtY12SLfaIEfviXSonCTD2zUuGrXJY38REjYXKmlyJNNixFHevAVB6U1ccEvsZissjf6HvI8DSNT64LVesQ1RXxlSHmHkO15Nr7wF4F38BNTM/NxOKoE2IFOGj2sYXD4/geXwTR2A8B7XXjuNAr4vJAsTRyrCwAjnsI2RzI9cnXwCOQJerBODV+yueEZNHBVtIH0TV+gBTQKnLSu4BVQYstTICA3LIdZMk7bMCHeR3SeB+unkRZ8g/yL9PAT32aURsXinqdm+GNXqZXf6f3TzCG15SOsAzpzxeww2pGmcnQe/maLEbixVO473AjjM1+0YVbek33WdWyvl5kkjQEm4NE2OWh29co6mX8R7nVfeO4858RMB+8nPzHBopF1V36iELteKwUqBR6EAsdG4R4TJfO/IKWIDD6wvXoLYXMtbQI4+judmebwVA/8AEQ7okMTnFRLcMp1Y5FAt01CKE3JmwGvxLVjIhV6nYItrv8ylb8KilFdM4kbZ49yGGso53qwNCRk16w7blniT5xoA0IK0raXt3HBe7hKjzWXeQp0BGg0rXsx/xb08IAP80yyPa/V0u96L926dSdtIqivs0KrsDs19SIflLu0p648EKcZgsyNfvTsTCQxfle9HWlYOjb0oBlwzFgUDrQjuLIswnikDGXIpxJFBUlmbnLPM/19k2zdCmZKQVuGxDHYrqWz9Ztxbp3PSn/u41dpm4amw3F/UFxJPzhNvYIWlfqryz7cqIg4LdZxChCvVvc88V4cD8n2ORZF4uovhzpciUBRMenBtPyuPCDHbe1t6O+ihVTsd7bS5ctXsG7HwnHnC+nkiYV0Yolt7qyQa7XAyPKhtIULIqaGSoFKgUqBp0mBmEEBQ4U0Z+we+KKl9RDBbKOHUtdtzVhYuR1crC2W6PZ5HHtFWabxiPQayvVm/o7tzmQOH5xiBtkiq5VE5lyXKc7CeUH04DndIg+KydbWbjAVgGKeZgwIsYFCKsCJc/bfZNt1nKkSdfuV+5GxQKqQF55iAyWBFnsdxqIldac1lTbAggE7AtbW1tMa2LswN4911AI8S94YFjRR2nPAhLbCLduY7YNRtktFolFgb59nMbjDVw9wBOFJJj9VqGSOc0cCk4niOS/Uq1jYxd5QYFB/VmRQd6MMcDw5gGfyRb5z2nvU2Ct3Ejp9xuBBrJ8Uez28dxJXbb73AQJxYC+Mja7zOtDCw+o+xCptEroOP/e5dHJpnoPMZ1FmTFXsbd54vVQKVApUCjwJCohrQo2YJnrCUqQ1DLgmucJSsLDfZQcd7tfClYrK3SxnWWycp7Aepec2C7Y7WjQj+4tyKtqLMt00ZeeM0VGDUJnxUGxTIcyzmJrtwqJ3UbO5R8Ac9/bYUK4l73gcfYVZCh2EuC5foWU4cqCGfHp7jfYZZ2+wRb/EaOvZlevLfR5PigNNVXBPWAdypnL1XYzo3vn1e2l9bTOwb3n5RJoS84BueQuV+1GtNcNThHKfBDmaMByUp5CXIN3WlUDdGa88P8S3u65ndOGqIV0X2sbCRNCKevmHKR11Up7xqC/Y1adQn00jQ8vPdSxD50f8Hm2EHocv292x0aAIlwODue4XStpOmrBb1CmfGrHwNK4ZaFlvS37bFw1G+CaYy7tyNc5n3gPvqws/0YVGupDZxhDOoi3keRXqCVn+GmcOeF5bn/SXnn8unTq1EPyE5+xInQn4v/1n5NlCDZUClQKVAgdRIFSbByU86bgtLI3bKKBDANQFCBPdFKvhToDb+slma7uTZPjVFlDoYAFmMGFP8DAwV3IF5YDxBqRHceTXF6ioEROzFQHabn0uc7MpLeJiFt5T+8d/EGYV9IVdFwtU5vYD/XN7gpdJWp+76po7hVBOXpUbjk8wMEgfFxSy5ZhrvazKImTq700A1Pr81sp6evfiBwyvxWGep9OpE/h0z8XJQ10yBHyZPgrcRzfAEq303D6/jZa6x4ru9hrb5NnNxU60LNDS4QBx6wrEY4T0kce4Wmfce5W0zXPbVXCBOQ/QbKTRGckcd5Ty8BnoYMwnDdZg29aVa5SesD8xbt9JDv5ewo9s/KDscM6Xr/6C/F2ilHGBHetDa91Wi0CcW9L0fzwhR0LdLSzg33v/Yijkz589nb765pfTHKvj0kdGods13ycfW9P1eqkUqBSoFHhoCjg/e4C1llLbscWW+RHlpodCO1eqXHYXzy72OvuJTTTJx0sJ3ps/C15Mc02682fGMO7EGTGDoCVVPpQ1YxwJxGbcC5CKWTuyPvSXS6EdhNiCu7qm0+eoQNqnvXCNBp51JgQhgTHP9/IG3hcM8DoAJ4RtErhSj3XPTDQLrFiQgQ9Xb9xKP3/71xzieS49d3Y5tWfcG5bDCHtZuGCUTSy1NXigwV+PL32bez/YYVGXdruTHKTGZjUPDFVxEZhK+5YbMB67muNylWSJ9xJx3Pu8H3vze6Nn92Bv6W2u6+G+8+hyG759KTaGvbz3bACQeZkHwd6N2E0u9vIOGuxV0O6qLGiwV57k1795P23hB//58+fSl774+TQz5460TINu/hE+3JBqqUqBSoFKgUqBB6JAkedDLgzfZR2Mw5Dn2fWrPN/BKKnwFKKDWBE8BVfLjIfAWuKUV0OGbxJF6hynPI8COTA7Y5+gmOV55XoUszxr5GaZTx6Q9xiLbRhAJPgeeALGpYJawwMHFLIm/RrnIQ7iLzybxDFratdmYd1F9YlZlLnwKX1k+msY0v3HO++lC6vr6RxKdxfztSa39cJThOxJo4WvKDyYrI6eAbZY5RAvt5Bf4VRQFrMgPsU47B8yufKttPXPOso7IDrjp1f6KC/h2NQ/eJaNC94Z4SPa1F2egs7tKEvLP+aUT/RdxqYfvNxLeFXq3g3I5RKkjENejvaLq598iKpUwzpdFpAdF9rB6dJHCw8XfXyXYUToqJDlL7N7cQPjk/WV1fTmG1+E9vMxUPnADgzWyGPAbifqXaVApUClwIEUODYKd7c4OxU6kemLy4MsWlizDwCINWbFhbDkZoJXUZ6n/RiQYm+eQnmkrPddlM9HBX2OGQIImKCFKifq/FxacIq3xk8eVGDrOzVaoEpPx85ydm5hqCKWLrlKG3I+iW5Fa7oVcaUXURawi/Lk0Y2MkBaCO0U2N7fThxcvp8Em26lRnOjPfVJreqsDdHUB0zSOkgUGgfgCHAKs9QYDIxiTrg+4nU4vdQeTaQD9VZSElbpSM3ld3c+ULz0sV+MN+Rqr7YAbpcieaRujd6xGuaDSMBJmeTRB5UYG/mhY5gsGw/4HY+Tg99A60z16B23z1ffVSrPTM3GYjdqQySks7gBkGSw0AFhtcBAgID7B71il05Xr13Azs4ZOfpg+/9qrafnUSVpsBy1dNZ9020ENlQKVApUCT5ECMddrOkQA/rKFlvM+81MPS+ItcGso1rQ9QDVm7sibkTKWSwOjjFT4CVdtkePgL4WZwFqSFdoMu1efctzeO58eLuhfNBZUmZOtOiy6GI9CppxE2ZKeF11353sHtRcDHDt8SfAflKWwi+YeAqs+X6HaMmtrvfSLn/8SSBikeQ7c6k7OI0DTNM2r3I/DzCU6YcBCR9QKNhuswrs2vE8b+isHbvS20oz3sSii0hp7wUbIFO/j3JcxmkVF8VXw5Wlgr6PI9HKECt3xWLBXa0X+gvF4EOyFwLMYXKxvcdA9RJmaxgqtA/b6TtmCJ/Z6YJ48pNbvl69dxZpyI3awfe6VlxGSl3hz7NzgnejOrWLv7q+k3lUKVApUCjxqChR5Xgwr8nwbeX4bTecKu7Dn5RUwwOoKjgEOiFHcfRJ5PriT+GpqVNlq3XE1Lsucj2KsupCLBQKxnH+OQkMFRgVG26YYKMSp9G1aHl1N2Y1roQvohn6DWPLo/kX3OdnurJs21rbS2796B95ildpfw6c457PNICvbTJHnrZK+UBxrf/iyhqewb8a3MShwN7YGepvsyFNrYrtauXdD7mYnI1bv5r8/T2Eju0F5PrsahK4SwMK2x9jlszwona8okL/j9hN8+T41NlRPQo2hw5FO8jikyA80fbiX5pneNq62YXp6CgMJFkrQL03wG5zAmrBLX1sYGOo2Rlm+Cz8hfW+t3E3bF/MOAGX506eX4emy5fs2vIy7DmqoFKgUqBQ4igLMsMcjOF87XYpciMhx2JUTPwuQYWG3tdUnfh2BqYublKm4FgB14teKTQHUw1OyMsB6RCQrHQvM0064/suHheQMCrG6HvHA1jjcS4aA+vTLdmTY38YBBVS8ikpedpjYG7VzgLGAGP3k4r2AEv0r9Zrc3Effm/tQVJS8EC4wnrwqgfsI5jfu3k2/fu+9tMhp26fZDjUJsFh+G0BRgYx2JK42G+3l5rkHQKjMeFenwz0Mfs5Wd9bTDHW7Kq6P/Q51CHYClAxDuA1oOioAOywrzlF01DrJX96PqaaXYD4/KjCE1ihLciyOwIDENrkm8wjgS+EDrzAEZLSuIX11K79+6+J3Bli7uJB/dzAo0t0O8wn49pa/cKcTFpFECMKOk1sXEbIbHGozr78XMwDQ+pIdUOYuOw3eefc3/KaG6Stf/hJb3DnxnLRsYX9gh2tkpUClQKXAE6OAU5mfjL0KLXl3k9inxZMYvLXVY+5diy20ZRutoquTtfOqc581hNI6ZlSSnL+dwktwjuRPBbfxWTgijnb8E3eNdzG0i+CqMDVevFSz53pkBntlpfaRe+oWX4wTE5iWwQDGWMbBc8ztFqEh76O7zbWZ+KMLWoRFYOwh/FG/MdIM5zQcOH6ZLfO6nHkVhS8L3krPWFFt47rGBXMAFJ4lIyHNRaArVAJLZvv2mecOz70tXc2tpRmwJbBXTAYkXTjXFc70xCT0I7ODswr7EpUZ1dROv47GXq3WdACQB2PZoN+TxF767W9HusvxMXBfXIO9uItpyRE22BsCt+Pdi71u+b51eyWw19F/CRczcwuzFXv9cdRQKVApUCnwmCnAjA12ELwJeV65nB1z/Lljrs8J2Osb62HEFfI8eBjzPrk0WJqI86+c/j+GPI/8XuqQj1C+Dxet3E/AU5j2qOT5beq0OiF7nK8Qg7MLm4xhwR/ZLBkLL1HKlbjCVwjVwVdZK8YNoRTnVpcuulK5fuMu+Pxe4PvnXnoBl3Y0TiXK88Ev0CeV6PfyFVIejJSnIL8LA1p1r+sKj3r1DR/yPPyI0nkfzKWW0Kkou0Z/rdvB2qQR/LPtUKo7sBLiNme0qGiu7p/SkSPekDTiHe+Gpu6m/t348TveJboD+TZpb5Nml9bqB0ayPAlRjXyEfBJ57Lfty596bl0wE1yLgYg7EeyrrvoM7vaMOpTllffhTT0j5jfvXQxZ/g3od/LUYuUnglr1q1KgUuBBKXBsFO4xT9NrJ0iBUiW6QaFP9y9etwCIdkfBnINGpthOjK8tlbMCdEY0CuTZlecoHtcAiOYx4mM2zRFFIA0BFWq0QTen27CCDqHflWwmbyfy5mrJch/XDI1Nk074wszu1VGpZHV1mSpGIbrYPHtvKR9L18t9uVrQPNaX8zBu6vVvPNiGELuBD/xLH11Ny1h4DXfOhj/xWRYrPPQlKoh8uaT1lXYjhrTcm0yLUC5j2T3gHdim27OHKt6hi2A1jp8xejoR2//i3ZCheS9e7N2oA01Hxtt2mcUxhbBPO2EdSD7fTH4PTR1WO4orafkaOegDv5YAZZ9lfko75T0YB3ECsHOqwB4wTc12m2+YGJmfnaH9Io5nao3fqb8f+xfvgHIa87X1lxsgvpNWVjfSpctX0+nlM2kSn4UTrIZH9dRQQ6VApUClwNOkQJkPY16jIyPsJUEMU7GrcLSJpXXII8RPTnLoFnN/zNE8O1tGPc0cHw+WZ24cBZ/5i/m0iYy5kzJ5x1HG+BCCrEBL7oB1yjBZh6KecuX+QXDX/tkeds0j3B3N+9TlvV3MunN7l0O5+lTuvUojemM04X7Ya3o73b59N733wYdpBrzdHizHAeZib1BLOhGaS7RR2ok2SIhnrtF/6D/UzyiL3C4KT9Bp093tV7C3kNqSLsTLP/kuY4A25L9oNlqwdT7W0rTFnc+qRETezH9lbLO1x469jQRt6/bJXkV3xV46fg/2hnIFVG6wV7z1EPk4EJd7ecI7d9fA3mvp1Mnl9BwWbVq2V+yNF12/KgUqBSoFHhsFAr+oPXiDcXmee3dviZ8u5CseCqWT+HKfwM1MFk2Z/cEwZcvAqQACbgPOSs08l9BAmTgVPAfPGgqoODUuAh3JEHOvPC8vIdiYdy9fIQblynNPcn3GbbswHmVy9VZhGFv3bniOUQ9KT0ZX8+d68zUqNAa8y+028Twrx65urqXhRxi3Qb858GwZ1zJzLOorz+fmm++xftlGJFKtbXkvBrqzHUu5MELTtZ5vRF6jLFTEeTAN/2Ct3lpB8BTcBl8xUsKbwwxeDUHJuGYcB6dJCkr4vska8UQWHtGS6iwKT1iu5i26F7iS4AXImmlrpeXeayPLl3fhD8uz5azZnGFQFz8w6WlH5BmKLG9e3jfR+WdHOYuiG3BBX0OUVXzpX/noevATU5zLNst5blZXQ6VApUClwINQ4Ngo3GNCHPXYyZtApJNfCJPchBEcSs/NIVuL0yTbgDh0xWmafG7XFgycWsvBo5Y3jMArBFWmfa4qErwGCJAntlGR35XdONzTyZp4Va155vVqhU3fRvfUw19sYbIf5qbeWHHlwUm8Td8U+p3AS+n9V4pFGkVz4Dq6LTfm4V6hshlalBJIwto9Iu2ESmMuaEhWOMTtfQ4TU2AdbJ9J58+cRgnAan9wOk1bUctue7uxOSEwy+ETBP4W27Z3ULiodLdJgdoT0s1Xnu18nJoefTWfTAF/o7GUm/3XeIOJ7lIFfySLq3Ewizfxg8hp+b1a3o/It/8d5Q7tb4GMUWL86hhKEFxzDttjVZ0fmNaE0rMElRL5XeS+5JHn35TWhvlX4fcOlu4rKF8+SAssfJzAyr0LcwkvWEOlQKVApcBTpcC905ATbu6SF+c451wtg/r4FHeOFTu7WFWH0MT8XhbHnQl1nRZzaVTTVMR9RlPr4kOIuZ1v53Cx10V121C4Mi8oTK6D5vToVaQdjbv0h5rEJYdh2H8dxZEQaU2Gcj9+7QTeNRmiNvHdSvniX4yGPNtgiQdx3bh9J7138QNwl0M+d86kKc70iB1SD4K9NDOqmnubiN1+LHhv4XKmSx0uToiL2y4Ex84xyohj5o/3Ip/wsNgrvvF2qE+sinofN/bSb/mUGIDjEHtt31GM04yxRXCcDjYo5eIDY23yicAaCdy+fTtdvHQ5zS0upCVc63Uq9mba1e9KgUqBSoHHRAFm75iZ91bvXJ1naxOd0wceVs51Z4jvco3BmPNDJ4o8qU5Y3Nkvz4/qtA7meP9CnveOZ+EgbJtD/HOxFizjTz8hHrCde8DzgfwFOGJ9JGfZPUrmOkdxuag1lFDu919tNuLGrpYZj4uzRaIiY0Vs/grT0mCuPMUOZ5esDNbT5StX0iw4NnzleXatw1dwz8Dz2KOeXH+00TznBq3dN+N3HpfUkL5BN2kHbwHRgw9zN0AsXPBs+TDGkC/jPkvzZA3tdqFpg8vRRo5TTlZrgOe3aNF2gt/LojkVUVkpFpS3d8RFyHVEg7ZIN0ZZSS+59l+tITKTJ87rsS7pyCJJPlSVslRUeIrcR56tKL6kUZblzeeTz/Klq6ursXtxdmEhnT0N/8WCR5MhctWvSoFKgUqB+1Hg2Cjc79fB3XhEqBCc8VmO0KlwNTXF6d15XxXzZPZ7pkDbB8BjUge0XLHNIJNrCjCjrJPoeHykEhnpKO5lAmIrFG0q9MXUT32qAwxuQ1KcH6WpUM+lqVc40lbLq/ndCiWM5Knb8gcF6+TfoUF8Ct/uJZd91qy6VK2QTGtxACsr4duDXrp16xZlEL4pOz8zA0gvAbIcRMtfWLuXukZXMgo+8eUNNUY7QCd0cYtVG8F4OMhbvKbnpqmbdgVf/sWWeW6kzwQH4MYWLRipUGRD24D6Jm9RVsTVJinf0cdrl3eoFVsM2Paz4iAUN3BkQU0RuGln9B7G3pGgG8K69R4SOqxyR5+tjhD+9nlvMhi+Veu2Lk80LyEOtGUk+a1K85w24FT6Ib7h9E2om6NJtp/1oPWHLHrMTM+l1159NU2cxK/v1BEvujRUr5UClQKVAk+VAnn+HzDvDzgfxLnSnTpxGClzoPN6CLhMgc7tMRsyX4rBJZge/kzNE9hCSsAMX8TF/MlVpXvMqUy8+tT8JLhLD2gkz9ClydKf/dfsYo0OHBJUBOx2nnuyt0fYy0MMBZxgO3z0HSy4fuMG8eJlSosIaUvzM+H3fRKf+EUo3NskGYNA9jjjShz+Bi09lE0lQEdeh2f7MzM7Ezh1L/YOwF7x3WYy9oaAGdXmvkb7PjsQ/tl//blud3gHEp5OZ+izH1ngtNEHwV6NAMx5aCCPPu3jdxJZ4RgG7kjgVwQNFI7lO+xEl08JB2IvfR9sb4K9uiMA9WHeJimzAc0uXvwQpcRMevWVl9IEC94Vewsl67VSoFKgUuDpUMAFY9189Nk9N0Bm0q92Zyr8pDRK9uzCc788b2+DX+AqvyFWBEwEMgEE/lNebDAjFO6cgZLleUqGjIh8TnpwK/FMIZ+Iy3WJXvIiyvlNWiBaNgR4ELky6tplgez2vkB7VJ0xrklq5GL7Fc3SN3vpjsIh2DvEfcwa+o+LH15Bju+mk4uLyKWAPDyBtIzDXEtVpTW7H5VlXYRP1mkYomzv0VRmbViQ4EYXPyabQ0Mz5Xflc3UfIc+TJ1t9IyPDr0G0nNk+8y8KNnHhcob3M2S7Yij1GWw+C0jJOtcZQjb3UTTkfOJ9MEe8m9yGNM8NRNKBX+FSh99VeffqK1y4UWeRq8zvX/4sU4Aa5eF4Mt0737lhsK0sD+05q87dhFOcOdCDzlcuX0lTE9PweOzKOHWCA25zz6JQ/aoUqBSoFLgPBY6Vwj3Ah446FapU9pphjzhmQw9SVQm67SGVm+tpFaCZnu6ztYoDKZlkFfJUwO+4HR2lgJOkJ2nHlnVRLWZxJm8Uuh2FMtqiGb9zA15JVqkb07HRTNSjEAWap+beS1R0QFpugHRQrM0E3cYq8PAQtR2aRWt5BW77Zy93lKhHHcgKCocBoUwFywC7Hr7vqVpc8UAWGRAPD5MuJXgnzEDepjZp7wdq4ENVizlp6mp4KE5Ysd7GvY+WiaemT1FGtiQL0EFv7gU/ffHpHy4gDPD0MJfdk8MpJcAGmNM49x066anyMgJRo2X4+E71sZ+Zq91+R2cdbwkmNc8uJnRmF0bgW7Lsv+q7TbjPDFIeg8oJP/qwK+A/yXj2Bn4so+A4MBBAEdWDgfRXFIej8s53eF8buJbpTHPoLO0U6B8VrTeVApUClQJPkQL7sde531nREDt8EPhw7olw3Esb62uk7KSF+XkOBp2NeVM88WCuyK8yXvxl/o0F7xC+mOsB24w7xDNXOr9TmCJ57mTGzfO70ZpElTA2p0eXSI9AfFN89GyVozymc4B6m51wCm73DzZwdOjSJ+niH2gILlinH9GvgR0ZCnBDobIjfoC9E4DvNgP2gNWdxOFc0Cd3PLdp6/GhaL7P2BucCCb0mW4IgGC36KG1W9CXQ+jOzZ9LW70NMLI5j0WBllwt3ocHpouB0UOFUN+HWOvhpfBAQzD1XuxF3e1OA/6k2cNir24DxN7DgjQTe+2vi9qZTwPrG+z1wFuxV5p4SNnesBd7HaM8YB+LSemmr/sJxq9hQW8TV4Qocir27qVgfaoUqBSoFHhcFBDjxWfRcVeed3bOYQLL7DaYtsUc3QfDVlcwlkN2Onf6TOCp8/4kyt+wNAeLOhoxiXPgafAVyIogLHWbhpxPe2JKfNswMqutK3/FgrQysXFWbMbxK48lzqIRSh4fxu/J0J0G28DTw0Op6PBcEzs9uiJHJTbLYRgyX1FohSVCjgG72+g/BtAp5HnOd5mdRdYUb2O7XW7Llq0hlgdyhdYerYSr12hNTEWf0mMhX4sAeJdJcHIGo7xMvsyvAaukUT+yvrgaZ6bIG1BchXpgNGWtPf5ZFS9DmnuAbOhQ5IsMDX8SHIbyvKUKyI+Ty+zl2Xv60J2ahxFQb1MSrHBvCHmdtoIHoi35JPkcFefqLQo9u8HbjNdjI00fo08u9nhYPSfJYFzovfyEnN/mOoaec7NxPpwcWQ2VApUClQIPQoFjo3Av4LCn0zH/ZaHQuXCAzzGFTy2NddHS72+icO9wgMWJAAlnaGXZDay6u60sbJo3C9vCAeKqoMus25nwSaUzAOdEDKD1AX8FzHBfwgQbK52i+BHhcGE+F94GVI6qaaScOKQ9XdwEmDQApkpdP2VeRaXShkIrQwckUIQM2aoHaEzgSsYVX7AnTRMvxEszIUNFuzcZPowvNXFrPjMAYC2Ylx0UDyGMG4difBYru6UlXKXADPl+bMOaJlCuT02hkKGc5fsK8lrGC7DUKX0FsNKqbYa6gPEYVNiEggb0d4V6q7x/XzJ5GxJE3oO+rE1qHRUmYTYEY7kM/9ye6PZG6SxjUBQAmV7jtUnDvaELQ2KfVUxZZx8Lu4ku/mOnHScWHdAg2or3tbdsfaoUqBSoFHjSFHCGdHYahdHUL/YSy9wt9jrhdpx7nddQbE5NddPymWUsrfDpzpy9zYGWA4QoF7k9uCtbwDf4wjzKRJpxQxxBEFKocy7cBnd1/xGICx6HVdTR03bUNerzfW6EKIcgFhwWQhl9WAbS4CgC/8wW2KLleGCYeLSL71qi6+ceFoOMYi87vcDeHuOUztn/fcaD6JV9HHXPeHtcAgikUnqSk036CNm2KD6aH2vuBSy2lyeXwF4Ey3HspfFpBVRfYGCvuK34bcH7Y69127rvWQW2i9Bi72avTyw0QOC1Hf4dGh4Ue6ceA/bqzkcepAVv0mEnAa6BCfB+0CuL3L6vGioFKgUqBSoFHgcFhO8xU7WxJuQpxCCUmfIUhAkUuQNkR+X5CQzTTp9dhp+QP0CGBG82+ywo40LWXUsTyFYBYfGFRIY82dKFJ3inMt5o8UmZref8D5y2kb/a8CQu6qrgPSo8MnmevqhfODyg5Fb2JNiz4YinUKa3rLRSzNaAC4NCPsYOBxu4JsW4C97C8cpMadimjBo5iFL/nktHzVGPX+J5NAZv4KvYDkMC284ahMXFbEjheoKq6+zSBwU07blTTPqoM/GwVhXctmELOXiXeT7vXO73Sf/q8oMemGsJFdkD3o/GHNZH9/M4mlruveSR5dbuTR3FRJ/VMxBDnZkPxRqdHeXK8vKgoQPiaazTUdxxjAdl+e3tLn3l0Pqmv92O/AS94D2FLB/10Oj+wuMV1ftKgUqBSgEocGwU7r4NgaRAT1ZuMrExR0Y8wMIMB+hiuYTVcIfDTfXPNehtpxms2t2ONgQ4JrFo83BKlc0xi8dM2EzT1OXp6DtsEZIdsA0XdkUaL5MAQiuUBVpka0uWAG2+jgoWPiLESu8Rk7ILAfegwL56Q2HNcoP5HNW2q7ehvIXJALiswu6oaNAiroflQBdw7DJmV6f7IJEnk/f5YDAQNLAJQTH/+ZTxI+hDjbYgA6NCPfyksrSuDl3FufGecj47lS33tErTqiwsxHl5HT6xmCFzRZkp+gCRrZF327xxnqPXgZLttK4Chk+bLfF4lglrPV+GfY6+aZ1H3qPJDrsQLziK3feri3LEcexgwRlj5XfV49ktj0Fn+0B7Hua6GxxD6UN5se10Z+0Ov0UXGVgsYMDSA2yGKUTqb6F84aDfiNitqN5VClQKVAo8NQo4eznT5SCqZBTZxV7mPaK0IptgW234/BSLmf89CNTdYs51LQRbp/KYDZWgjLNS5k4Fs5hjnePBLJHK+d82xOl8ToaK+lxBD9ci9uLQcDQABAtgVzLCH1Ib4zHXYWFn2KffNhroBfZaRtcw2tll7LUO92Ztb6wnjpmNc07E3h4YU7BXQRj9OSGPsCBvad2rtUVL8ibgdxwgBw3zobLGURqMmsF6f4aFD4Xtgr3hlgfMsQ4Xx3swMVqjTfP+jsLeNTEQWnhgrVBte8rn8gzxnobwALRr3w4PTxZ75UXurt9loQOFQMFeOumQd1j0wMQ9Y2/wSof3vKZWClQKVApUCnwyCghxGSfu5SlE0B2UmG3k9QkUuV1cj6qA72324jBK5WUxbgpZfwI/2SHPR3eUzBv04dIfgMjIeCAuvIR4anpuV4xt49JT629FOWX5Abu1jwxN9YflU/61j4cHMqEoPzyApeo2CNYmJ+GudaRz1BI+ORrlSHQdGDNsce3Cd4DC7PjH+h9cRqURrIS8iTK9D/IUUsLHwv9kXssaoSDlwisAjWbZVpmakrQhzWfRp4QrWPJqQKByOZTjZoIPit12VBw8hU3aTb/iHVA/t7Zn37bgJ7Qwb/GOYRXJhcKddmQp2i6WqHehwO5ZQNZ1b/Adjt79vckR4866cKGnDoEGdlhkH7KDAHVRtAtpgtAsI3BT3k2ule4QYiBc2w0/oVcC+5j5K2X5MKLgd9XucoZgCPfE1VApUClQKXAEBRBHjkdwmssTXpnyypP9y/d+B6gyqU+AeD0m7W1WxV0p1QWJgKBl2ZaWYM74Mflb3qlV4dOa8iQ74URJ/hH4OKkiYYaACaj1wxqKPJ0wj8qVHPidGYMDk/ZEshIvWB0WBAVR5ZDQZlxs6iKHTIaKbxUTGT60CFDNK8KaR8EYvy8AHVuq4Vg6WCJKH93ASKtC1/3NmWKtJd3nkd6aMeTFA9uCIYBJsstucWsPYYxUygBGWpNt77AdC1pmmgt8Mkhs+aZ/9wu+j7mF5dTb6mPZsJX6PMeuAy0ruY+SMASB1o7vsCDi04ejQm9rE4YO0HcFPvqWabfDwoE0tb8qkjLdm9rixwiFxodCnH71PMRmwKm1g/D/xtvhNzTsr8N8APzBXDWFj+pYTa8UqBSoFHjMFHAK252RvBsPOUW0cQJXqHNK7CsAMpe7uBqWS24PZ/4cuNgak2Kem1XN5sVRBSwXYMWeALrAQ3N10QaLSQYVxM6bOyhIj1qYzHC6v79RzdiXgrh5Ds/Xov0GXcbK7r3tukAQgpriGIsMEMIlWBXoeXmVG8YnU7Ut7iL0IW4GX9FlO7LYqxCbR3pwfxT9Mvbmts0rjMU7CuyVbbGn7FRjF5XWgZsbG5wPgpEB/MsIe9l2nneTSWH5oxZYejgWWuvC0pm0sbGJNX6PBYJ7sXfIOI4j9g55CWLvNIsPru3LGrRgWlr8jjj1J7BX1wLjv/RM4fpdKVApUClQKfAoKRB41VTo/V78Hcc+5mRwNSyfATp3zu1obIV86mcKFyebPc7mEAEDx4OjAP2y3O1itLUpz8dOavIYo7TY0Z0c+OgC9Bby5FCeAoO6o0JYjB+VSeSP/hySUZzWcfx9gxI8/Yx6MvLLR8g+BVLDS2jK4NjDnS5jdZEitMdt+S7kbeiT5Xl5ENsap23TcEO3SCZK5XZWMcsbyNHRD4q6E0+ewcV9LdA9Q02L9g58iwp2DRqR9HMLyvXRTzH1/qEzMYvyfi4W/eUNLd3hnD15u3A1Q8MaOQbNj6InfTtwfGPNu7tN/sgBxZlr0DD4T3VExvPPtExVHwgOhDF7GQXIOMnqgDyFOoAeB9a22+yYQJb3rJheI8tLu1zpqGS9qRSoFKgUOJACR6PPgcUeT6SCpROiyt17ldOs2jphElTmlskxlMpMelpvT7Nte/nsScBBH9oE6yuhuY+J3fkVwTdgB0FNRYA+xyZV6oJBW/g0W8Pv5wZL4pusyh4WMlaON3Rv7gKlSL33JjYxDm1xfjbNc6jaYcFN7Gx0CtwQLouyPbuWyaK6PtpW8Bm+sdELv7qtPhbclHGxvfTUsvcbWQbj0gtKBLFpKV4Q8C/9SI4VeCtFuhWYFpcWANdJLApUxRtNP80sfV1t5irNd3thG+PP3JN/my3yt++upd6a7zozZPkQ2MkGmB03eTXbOyTEOFqHKxmiOIzMJPvOp9kZMY3F5gTbE10oCNc49EcAtyU9uBlGNLTrTYg46KTFQZtt7Ndv3aGvHO4rIeCqvGyjSPL3EsBfCtZrpUClQKXAU6ZATO304V7sdWbLcz7TpCgSE2AIukxmzo1TCGRuQ56dm2LOVCiKIvlavpkXY45E2FHfTsnABOdDZCIW0Fk0Js8mgvEqPjLXBtpwjU2wpZ491zyf7ona9xA1hKC2L2HsUUH93PISwtTheMIyMjgghqt2F2uz+n1HV2rEGreNkHrj1gp1MSh5jB7IC+GIHgWx4KCQRzuWUeJQp+ixi73UycuSjwl84irfs7i0iKU7bmzgYfDICm0bfol0zz5RCfEg2DuYOkHeO4n14VBUqAx53Ng7hZX+9Cwfdsrphm4b7JWvk3fwsx97pUrh/6SjIxNYd1z5IPeN23cR8HXpxmPBXgTmoDv11VApUClQKVAp8HgpIE/hPO01PtGck7JzMLNxzMXMyypzw6ILTEUxamZdmk0jk50+c5IF1M3cUYuOB6pouIpQOluvPEq2lMb1LHKormk24CnW1/ARj/y1fYQ8b/WhIxhv56D7I3gKhziLEcLJU4sHlR7FKaOiwo1xyE80Jg1cwUEYo7gyJnmKHfqv4l2/ucPYjS2pMlH8Jltg5ahybsbRzrayMYS55WMwdCBDVlA3fAL1iqVTyPMTKPOXFhfYlS7Xo8EiLYjJlAzLcerL9ftdXs74Pfk602mDnepr0H9nczMs5QVleYqdYATpFUWsaRzTqfDeIM1LM/em5hj6bt0aIMzii36S3RNyaVrUG/zJkRzGc3mpoSkWfWjuvZBdfsJz61bX2au4skbfiW/4CdUKTY1xpXgNlQKVApUCh1LgWCnc7+1pM8MxZTqhhaLSiRBfsQpTTIf45sJ/LIKy28Zm8CV+9tRJQGl/TQUYxuLzbBn1oL+PFsBHJtkhAI3CfW0z3VxZT9dXOEGdmTYUqbRjT0KQoyrlO+ZfhGkFw926g7kYPQtyprH+HHH0xauR/FOQVjifRmlxbnkhnTq1lGfyUfndenMtgoVsRlQSk71Am9d+c6E+/X0PgXNttR9Wb3ZS4Xy4rYW1ZZs+HdBGrnVvmyrW1YqoNA8heDzZ+vhMA85nlk9ykN4MYK2IDEBTRvrs9tRhZ8JnWtzbAVPv9Owwqh0sG7boc/iebbGaTxo259nND0VDmR8UyL+PTGhrKNQhj4qPpgeZ5pn+0TLcmYqJKZiYxYWZdBKlhYcA6vM1+mxVdNR7P66K74aoYfToOzCI657bdndtFaHf8aKG4fchs6Jlp8yAgF9DpUClQKXA8aXAPuxlBgy/nUq03LvFthyIreW2CvczKK33r4Eq5N0TiBIGxFGx0yka2Ric3WGRuJ9uraymndubgcNir7u+/CsCmXOss7oK7vGp9F7cFenIoTVViK55Hqc4HVCJrcuRTiwSv3B+OXiI6O54pWOdl1nKQpoZsgK3YG+uOaV1fJ3fuHYTBYLCPqOno+5qEntVeue2KX5AG7nWsQaJkOb6OM0LuUbwMSMhsBRCKlyePX0S7FLApEHKPCz23tqirS0ETLC3pxUbn3QP9srvOBI7krF2d2AfD3tVsi8tzoK9C2keAdnNa4VGGd9zK0dhr2XUB6xvbKeV9Yy9vnP/SX+WIvid8bttaEf2GioFKgUqBSoFnhgFREuDs7VymDIl87Ou2cAZnz20UzlpAuv06RkU7idPBCZEseZL7G+QdDc6QMO5nk80gyFAo93Y2NpOd++ups7KZrq1hgyMgn9Ae54142J74UWE1uArqGOEPU29WV61uSzvKg8X3kZIMT0WuUlXyTuB9fnC4kx68cJy7qP1HIA9RmnI1TQTVzkvn71aaIMtW3dvryASI/1qoU8hhzhwNwAZ5QOivF9jbYxumxvFePkROZe8jJ3LiuW6kLNOZX3H4s6Ck0vwdJzRMz2VDRFEdqvyEy2WdonYy4mRoQmbuAa8tYYeQj6GXXfrWujTkGf4yNO5OBI2dVZK2NUvOBgHZ93eE+iY5Uq8V9NyUfUb0B5mUn5IfvTUiQXcu+q1IErwFR2Ndywf1zRpxdY+CtLBIG3dLde6cTutra9Df/khqqHPsUuAeq17b+lctn5XClQKVArsp0ADSfujn9JzzFxM5Vy1ODd4n4EgT63et/Hh3Wfy7nSHaXnpVBqiMN1ksp0jrTvdTvNRwtIl3DsluvUoT+DUxyQd29HM7uook/oC/tGmG0vnW7fWcG+C0MZE3oURENQ9AE2Ne4uVYNA76grrQKbfNugVVmFM6oKAQrN26dpau00LGR/lbS+E8AnaW6Le584tB8ApFLac6Q0inx9DE+Xsbkx+lBq27VOGJb3MYteeZqHNJP0YAtKCWigsoJt+2IGgONAtahaBCdLbWnK9BcYUWRX26T2CcSg/Sn+iFEoFLNJkkFqYo5/Apdki9LdPfXYHTHBQSdN74rLSOR8Y6pPl+N5TX1SKX2DeJYYBs/1WukmH1tlt0ON9dSbxjc4f/JMVwDzwhTIlLkbBRLXZ6lVGIRhusI0w/8ipyN8MKntGFH7wWvqmwyXRuRNn05mliTQ3y8LHrGBKFZJWauCzOAfiw2evsY7KdXPD7u/Sp00s6eZnZWdAatzZaGERtOWdhh+5XNSsNVQKVApUChwPCjgvMbMdjL3OmAbmOm60QJ6bY2Fybp45DSQTr8Cx6UncejQIEtmbMrv3TIkILSqeA9ookw/MisZjPp9jvp3tzsUMe/X6nbSyscYUjLo0DuvCLYquysDQFqvjeTpuZmMEYJWyTLfUyRVsjl1K4JvqVidrz/NQdtzRYg4/pFP0/SyLrM+fPwPmmEdh08kf4BBUSjCqefTio0u/ESK/WKB7GfoALzHVFXM5JBXMcpzRM3zHTrDzSXFxtMv8vtibMVnsdaF8En+qbol3K7Zok9unPvgTG2ht3U0np59HYY0YyQvSZ/sU2LsbPgb2ToO9S/jmV1BeYQGEdvvQqjMhdyXfwxd0HCr40nbGXukt9srhNL07FHtRHIC9Q9zWXDh1Lp0Ge2fp+9QM9Vj8IbDXYlv8Dudn6JNvgz5rmuB7i911PMU79AXWUClQKVApUCnweCnQzLWZp8gcRJHnxQ5m+/g4MXswpfLV2TNnU98FcnAPMTB1wYV75Xm7vXciL/J8yJQhz+8ObXqqlRZPaQiGXIYsfPv2ahps9lPXBWrkQ+XJ7PoU7GDBeltLOrGNNuQHPIeMB/+BTchxyP47LELLUzgC5UxtzAb91TRJ3jPwRadOLqUTWofTFw89N9891giClk2NuopC13yGAEJkXTiGLrzDTJcDSjkLBvU0svUgXMep4NeNXBfeRymVLucAX6HMKcVzbSYoy9ML+SF4BMuFop57D5R1yOYxvq2+gINqoU46NaN5HzwXztj1tW+eHOQpSKEPxmk4GLyciaOOIMNDmzk6cYJ2b/Hyr6NHWWehYNjSR/0U7xoyQkf7FsZxzUJGW0aT3ZKZp4B01LOFq1rbcFTyGy0s3mPHP7+btrI8/MTJhXn0KBNcu+y4xK2MdIyfHleZQyuKLsrISM88nuYNESf3kMMWsvwsv52JDm3B28jH2bxjHkY/9gy1KVUvlQKVApUCB1PgeCncD+7jKFZBvUzmZfs32MCEzYzKvOkc6HQqVB4VJjy8kiDoCPZDPtYZ1vKApMLtCf23KyQDQrdv38a/HL7dVZvTUD5EQz+qMApo0F2vjWaZjMWg8LVGfwVrJ3XlU5WvqQMwoEDWV+387FSA8umTi2EZHv5tnf/HhX37yCdOAwfI0FHksXKJm2i0wHTDJERSBhJvC6jk6By/m2rsQaFpiCRpLIaWq7ntk18N7qAIAcAASd3ZhCU3Cn97UxTs+mGP+H2vxp5n4B/VCrj30xLA6Tuanl5NH928wyr5WviJ1/zcrYIBirQvoySe2p/Y2B+7EIRPfi10WBZBH4BaULg1zoHo06/HSvsMq9/nls+x2HEuzWFNobLEPkdtErpRiMhYqMhwcSGHPAjz2m6hlPcutHiVAVThIuPTpW1/V5kGMnG5lvpdKVApUClw/CngLJ3nLRdIXbx11ssCF7Mdj1nxSp6YDe8/IudY52TnZgWXwG6euwp6YgQcySxgeR5B2C3W3fMAAEAASURBVAPVutdbWBdpldZj3kTgAZc7WGGJu0yq1EVttO/ZLiFXeTIad+aJ+VgBi3pbSu+UWcNdjUr3xVkEs5Pz7Ig7gSCOVZ1dboQxbyMwT6vc1z84TY2wLk/fUYJsthOi+WjksYhMc27fHp/rd623mvoPvBRw4God5LGc9DLEN1/mKnWLM6aIvdJIQwSJ8nDYi9DKIsTkJC5epu+mq4G9nD/CwnRrgoPR89oFzUmXTHN/Hfdgb/SABe+tDQR4lCcj7PV8nD4K9sl09uxyunD2bLjCeVTYq/Cub/uepmm8s05gr78Zfrf8SAvN6F4NlQKVApUClQJPiQLhYjTmZPCVv1BkAl0ukAa/AcSKslkmO7yTRZ7XClmewkM6izwfPAd8w8lFeIrAMGSxW7fAiO3UwzeIVuMaofXBsz7a9zZ55UUCbemL7kjkL5Q0Q/luj+AV2uAs0azdb6UVdsIvTk+AaafDPd0Mu/48Zy5wepyvICLzTVaf+YoYZAzP/JYIlOdbvqLB+pJCGcuVkPOXp3uvuSbjcxkpG9X76C0fMbFcoz6eNaroS0cSwhodLBVQC09hPhX140OzLT/yROpAfFI+1z//CXawTU/jDx6Z/vK1W2mVhXwtD6W1HfDPul2ckIOzn6Hr8F1o3EDFdsHz+dzxbuyk9Oevz+KJO/tOs8P+/JnTaWl+DiU5mC9TaofGZPni2rZjHP/ylzeFn8sxFgtZ3ip4/+oL+Lmkzjb6IHUMjC8MNaMO66mhUqBSoFLgcAo8Uwr3mDybubHNqq+TrcAgWgRAApJOlH6OCgJM5AO8PMm8AAf4GspjlbLqWxeXsGqfOIk1HKuzt+6mdYAiBGcmXa3F+yhUw9CM2nK79Im/EJCZlbV6j5OzSXVVVsUtM3iam59Op08s4UJmHuF/mvYFHHrtcLjE9M+Xw416VeTyIBiVEKBHjgw7plEHiZG/uZb7UqZcHzVOtKDHABNusIleZJraF43/uyhZvD8oqCSQAZGmYSkfmbR2wGISJfgJuQHAU2u/22zr2gFwO/h8dYFjtB3N8g5URYOMEheVHa7MS5Eu6B/b/WQe/JCiGwS3sV+48HyaglEikr5DSfMKrDID8RKoN4A7e++1ezZlKGMqz8Z5SrzxHZQ43a4ufOxL/n161QgwmJFgYCxRQ6VApUClwDGngJNc4FGep0M4FrCYeEOFzjxtFj+HBjLkeZMJN5TDCC8NGCkoK+R5uKVbms8vzwfufnT9VrqzxtyPMO3BXV22a3MGaFgvtUOxnitQ/eucr8gWAhFzuL0K9GFO99AufYQrkC2fWmC7+iKKXyytSHMoXu1L+cRYfIBLyhZguyNz0cFWzYOI3oxpd/wFG3ZL7N7l3u4+f9I7FyE8pFusCcUy/IztPxT2gpvu9pvBGOBUC/d21O347qxvUOEmO93EXnmVZis4YOb2aml0MPaKuebZxV7dzy3jKuD8+eey1RzFHxn2it0syncwbNAFoQvevquKvZ/0V1bLVwpUClQKPAYKMP8r+zlHD8B3rypEXTwWXwOHj2iWIpQjE2U0hiuym1E9FtrDNzz8wNICZ3R1T2K73U5XMaLb3GJHNIdhutKvYrgHnuneTr4heIkA68xT2C/9nVu/cmVLwCX/DnzFLP5rTp0+kS6cO4mLOsDQJD7KpcFXUGeIkY5DnoJnGYhxvkKcimS+bFvcpfge3sLn+4Xo6v0SP0Z8tAEd7WTwFHRUHgMqheyafb5nfm+82tK3fJYKONy8U4elDmBmFov5tAiPh46EhXzd79ln3QHLO8ivDCQaPGAQSzqRw+V8GD/uswGdHgDauBWWOOpUOrywRXi682fPY7g4G8++PRXkKtj9bfHKIsSuePgV+ccS7Le1G8oYvFeWd8ye99cJnirvQGijGNrhxY5keTPXUClQKVApcAQFFJOemaAS1gk4tosz4XEXfdfHqxNmn1XtjTWsqeYycN1vYE6q21jCORE7sTsZO7FGoMoObmK0tAshkMxaP2/jWz1Wzu/ejUNVRSInYleytYJTSRCzNRp2N36DNszi5FFxa8VD/K1hBe4YFuemYxu7fsOnAOo4wJV2HJ5KfhkHgc4xOUJu41PueYzgsx+/Sx7LOBaV7yNUj1QeDWRssCc/P6Lvqel5EAo7N4BTe7vSN8Vdn6VBMER2lAfTvY0vgZnbAnpdDi7lVUacPv1OnIRG0Ll99UYo3YfbHIrLYocEK7vclPmtWKbIX4aq9qgfUNdPrFyPfnRd2JhBYX/qpAoXFlJQLJT/BNI/+uXvgcJbWkmgoDHehKjPZg4I0tx0XdRZ1nG3MQeMc17sHGMWoO1d0OGAOmpUpUClQKXA8aMA85f/mMfEr5hhm8nSLb7i5ObmEFxk1sOtzGEhFrKd6BshKObWUkDrd+JbuD5zDp9kn/bS0lzgrviqdbq+V4e4BptlQVP/7/rnzkCpMEbb4q4TMPO2gqFIsIN1vALbFILZKVzQnTm9iPuwabCXdshqkcAPgMDFUOdxPwrLIRDn4Udc6SpFmrCrbBcDEAPJZ6ofY3aD9e2W243/pHezs4tpCNbsxLvJtfkWXKS2P94H5jgoOhDP3MaA9mMv7u1G2MsB6MvuPAA/Wx9dSyvszGN7HhXsx95c8R7sNQrsnQG/C/aqRJmdmgV7FzE2OIGrnIlPjL0248/Jq4b+vZ6/T3g63BBt4xYnDoljwMrw5qrYKx1qqBSoFKgUeLoUyPI8cCLIiksyA0zkLviqtNWyfG11J03PH42aujCNXcTIblYzjrwd3c9hoOe5JtY/i+L3zJkT5NlJ17B033KXOsCgUnkO13KDUKKLKPAU1BXK36HMAWgq30L/POPE87lc4J7hsPizp+ArWMSf0gULRcmSi1meouJPYDFpUbPxfLz4bNg7yryL2zTLieXiWi7BpQka9BlMeVRB48UJrNEnZqbhi8I56ljVuV+2p2482uXLq11RL17eq+8gLNi5ypIJwTPoUs6cOwUL0U3XWPDYgEewIvUG6k0g7y4hmrHJ58lTeVDsBDxcO9y8UjsLHZ6/dmJxjvODTqR5/LZPyD9ShUGvAio7bDsOTeVd+RNofmaR56Avm7XvyvKOcRt+VFm+pU9Ya+cin+hgTa+hUqBSoFLgQSgAFDw7oUzkrjePQJoJUCFdlNvkFOzL126kq1eaU80PGZrg5cTs5CtSuE3JletZ/LrNs1o642GsCPyx+M2kvQiopp2liFtd3Uh3sfjSun7IJBzNAwaxRY7Z2AUApfjw346SPZyeoG11/l+YBRxOL2PhNYflfFbGa43nvL2JxOhp3uuMo4clvcBvEGysWyDPnS6YFDBEpCuv5lO9IEC3012E4ygXBXI9JO2GUtduzCe6W4Ee739whS17Mjf0RBLQD8egCxhXml2wsKcK3mz4ij7rT04rtInYnsY2Mco/d+4074IKDLwft4sttqdhipbT5B0s3TkxfHNznSTqpVw+GBXGgPchAPKLyHSC62n319PEkK2E/kQA6pnmkDZdCcy4s4D8uKeL968F5ICt6BvQbp3xeFiNVnIyAjKBsZsi94rv3D/JOB58B22UQWsbG7gqQsGPn7odfP4FG6Bvf8ZThjZert5XClQKVAocVwqovFbRHiAUcyzzHJO8+KlP07urK+l93Y64qnhosB5mzwZ33fHl8wQC2Cx+4efmZkIo8xAvs8ygFF8+gf9wHu5OrdMOcz+HmnuAWFtcYfLWz3nwBkzyCnJqyl3cVo5vaTFH3mnw/BRK3rNnltICbYQFnf2kHeSptLaykdbA3Y2NzbzDzU7RqAu37sCKwJRvn/KnoK2IlpXuomycoYKpljyAOUTle4JRJj2icGt1Pb33wSVwkCWHMeztg4eT0MPdCHHwO+1paSYu24UBCgPp1kUyFW+nECpffO5MXmQg3Xc7AfaeWJqBpGfS9Ts30x0Oku/1Pj72wjihbJ/igNS5dBb/tu5ecwGiYG9f7EX4FntdWNnSJQw/EhdRHgR7g6T8HlWqeObLNtJyCz+7Q98Fo+0C9I6nYu8j+tHVaioFKgUqBT4BBZTAnbfdEd7ZUToWFsEjMRy+YIvDu6/euJlufMTuqiOCWCukFlgNeR4MnooDNBdYYGfXE+nK0Co9Zucn0vntE4EJN/HpruxtGf6F4n6HZ/vGQ+CPAuRwwEeXNfAUO/A6s8iqUyill5dRtrsbT6MwC8kIwCvoomb17jo8hbwFrlAaAb5kUSaOHpNXaTL3HeU/91aiCYHclAvga7pgiRSx29y7oYw5Ojx62E3/uHcaUKwi/yoPr3DIrP1m+OA1ynaUFSP+ATpohCFPYd9ccFc342iMmwDzT2AwsbjA2WtWYC5AWN3K6VOLUeftldVG36G+gnfIoocufuyDNfkJeV6RfrDFbnV8qkdn4GNwObiAruYcOwvm4R11yevRevZD10J9DOy2NrbSKjzdJryFbnnldeQDfNdSP4fct93nEs+Y6M86/Ehft7T4nd8JfsLfEH2lHljQGioFKgUqBR6IAs+Mwt3JLbYIM5m67Ux3LrEFiwkvhFvit9gedvvOCkL40Qp3p3F3TalIYG7mg0KciXyelXKOB0E5y8GjTM66i6FqJtYWPtez6xeB1clZ4T9bTU9SJovXHvaigOg2avsZ8dxbYp6tZssnPD17lq3ZwBaVOF9bl6uwG/giu43gf3cVBgCgcHuV/dCKUEut7HqFzI22wlV5bdg82EWltWNSvNwmf09T+WAtuBCXP94/ntCnf3fWNqOPWiOqjNF33gAEnMDKTaWzQr+jbUNX0wIYifcdtGGytByYwvp8dnYdVz5zYT1gzw2TINsCOwPa7UWYnR7C+QaAitIlLBw9qg+QVcPCWGPo1KWw3gWxtXBs884WOHxuEYF/aYEFFd6l1guF5wn6o8hZw+fsyp21AOkBQjuvM9M7OiKNCYz1XnpGhhivB+v28COrlUZ3UvCnCt6jFhH+jmuoFKgUqBR4ViiQsVchJZAq467zmNjLPK9ws8bc30OwVLl9VFDoclcXYMWcDd4yyapwX6LoDsKWgtQU6UKaUCfenlzkkFYwU4y+CcZvMr+2OF9FlHOKVkCnRPjsjoVX8EAMFh/YRJZOsNX4DO7bFnDlFgeTUyTKUv+Aw7FcoL57ey2t4LZMPiLQ3K1vjk+JlxC7rGlDhkAVu8ektgDxjPyMhbwudg+c96m8KWXJKP+4vnq0dwcjgLLTbhx7PXBVRbaLEvboIOyNg9LA42mwdwGF+hwCssqJEsTeJXbjtdtLaae3lW5jXCBvkw82k7MZx17GGtirKzdS9L2PgD2PYmIJC7Ql3oPKdt9rwV7Juw7vs8YiugqKVXkfsFe+KzIG+TI1D8delAEIyH0PZQOjMX4LmmT+ibf0eF9DIVe9VgpUClQKVAocQYGwZAejdxC+Ype3OMk/8QtEQYZCHlaeR9Y7OmSeQh7AXXQqxVXnz8+z8xp+woPXZzBwK/K811mM6JbTQlTtQvLq5gay5YBd07PguGgJ5shDmIPbbNDFAj41T3BQ58KCZ6/Nceg3RgLs1hKvzKt4KNxuoksQl9UTrKytRlwwESH72k8xjR7rCtWyyofyFTI+fOQw3LU20MocZT8ATIxZ+c5FeXoMgYH0AOcBSv6tAQfMYrzggrzytF3WUFBeY4DOxHelbMu/4A/lEX174nAX4zZdt7jDYIbF9jhDhe5SFc+44FHG515nrXdwV6ermWJ86Bi32ZUgaOsGxrLyJC35AnjFKXkKlOwnl+bjquW7ZAvak0/XhHdZLFhBoe/igbsY9BFvHjub9SUW4Dm/YW+aIJV53+gmHEcYCiLDuw4kryoP5e/TMddQKVApUCnwoBR4ZhTuDiis2JwjAQTBOuKYmPOdEyQWUkyq+mI7KjhxdjBtAy+YRdmKzEd/YG1AvoOlG1I/YNJhhRw4oE2FtSmsvTocuqLLmT7A7Ar8JoK6lvCuyAqW5IxZ3/q1wrNvbnWbZrV3Ccs6QWaeLW1O9EXgNNMAU69VhU6UFhubvbCudhuaQn5eHZZ9oLP2xYKUiRi0ywK1ixHGBGQLUuYVWKJfOY0Mjy1MAK4uDoQlHeAUzBT9sKvuEuh7E//cxk//UBLQNdLtMwEi+2PchgY3bt9lu/kkTExzmF3T6+kpVs6782lzfQ0BfSW1Nt3SJTArnAvH/z97790c15Hlad+yqIJ3NKJabUbdPdO78f613/87bMTE7uxMd08biRRJeFMAyr/Pc/ImqgCCRhLZomYygarr0p5bkb/j8qRj5iiZgmkjLAHnAmYPpN1i9/hthP61dTZ/gyQ0H+/VtyajcAUon+M9f47SRQWFS9m02M/QCPgrCyWRfQmNvic5xdO40EOy1eF35B/0CGMQwJ2Ffsfsp6RCgUKBQoGfCwUQeegqYihz4n3s1Ut9hCJ2hvSk8fRdKeER86n1kFeMc7mvZu4WeNq8wouJFUIrYGSeJw3x6TLwNoKb2DFE2T4e3tCj5B3vImfhRfxzHjemKl8CL4r8VrWOon4XQ+s2SvsOfdQAKu5HVyl3zUZpekHphXZNH4ZgsfjRwOuu2VLsVoRkXOKxqAGWKPo2HQN1cYjnUyoMLiA08/QlrlO/3kWTH/tMpbqe3XqsO3TDoGnslbYt+jeGkNJSkfU+9qpYaEJ/RcgZfMfByRnLyVdYqq14nZJHsbfV3iBkH8aO4SXvABrx3pexdw72Sle/pEMXY4TKjz682vb6RrWNoXsVo7m2Fl+X9Kd7gc9XGLsv8NRP2FsrGz4Ie30T1Edfbq7h3TqaPDT2yzjxwJ74Hmoa5N+UT0oqFCgUKBQoFPhpKBDyPBglwipBhRJUnGK+Tjg+xTv86sPleVAsnM+oQ3leD/IGSuM2HsrNNh7uq2BSD65B8CHBTmAEXo18KmMneEQbV1y+QmNyQiH6hSyos9QMBbM40kH+X0XBvruBAZ/yGvFNxiAX+q1eHkIj8gV8ior8K5TvYo/7uUWGwKYASwCQC2KSi1vBQVgPdchXEBWN7PAs0ETltqDp/U+aaEcezHci7yB/ZuicGTgeXvqAdmxwSkfUN8hTyG94L54jH4vxrny8YMW+e7a48eoKBLcekysMDdXrpSFiXTVHfBlkbo35ZAgZG4IZvo52pUGHzJ614b/W0Q3sBE+3Hs54UWlNFw0ZI5i8S3QpZ8jyY6MMUJV9lYkzNI0djN8f9cb7iAr8so10vIEfarAXjJ7zKtmD740fj/wUvw5/Y77skgoFCgUKBT6AAj8rhXseTwCTEyYTvcuenPTSPO7kL0gBau9ITpaGOonJW5BTQU8FE2b681iCdFIdr5xXj1jK3nu8i6DJAiKA0ja0jK8Dtk1iwDWZ+E9OL9hIVeE/zbxO11pp9frT272PZ9d6fxVlLwC92Qec12NCV+j3xIMT+/HZeXV4dFpdAlBDyk0R9t00RuHVqlVmRz8EN/qvd7sMgUDtSByLOKW2WeE77lE/2VP5ePbpvhpuZGc/6cmMvnZRwLtRjYDdZilWjAPlRQK50F2QlwLSnkQ2gJEPGoyXh0cAIvFjiYnXR/hXOR5Lwqlbz8c9YsDSSnUGM6aQfRUKGEaMxyNr2ajVOqUI3vWQcFvvOpb97bBJbb+P4qamewAmWc8vbqqj8wu8Kc7x1CRkAcxSmx1TDEHjeKzOfsf7sLPS1AN9Xj56voIHn0oYy4TlH4ZhTiB3z2d4Xfgbs92SCgUKBQoFfk4UEGWYBJlnxVkFjnoiExgRtsJAqcHzHcmlvBqnW3wibBjzvCg4ovyIefj8alSdMRd3vtjFMK1xG+ygSmvt4cVkeBnn/g44cM5cLcZ47RJfN7OK5d4IWB3KrYK7m2ts1LWOcLa1DTSADc7NJLuuSH2BZ/7ro6Pq5PiiusYbe2Tcb2tTwOJvjCAZq69U4AJwylsJWVK4MUVOYSBwgid6uQcGihGSJZ7x9QlTs91j3JqGaU8+gU1Dp9BgDE27gb105B3Y65iAJvimafXi9QG8Dsvkd1gijxeZdBd7pUYPmhsrVci+AHuvbybwPhg/0G4k7IWdrPkVNy/pArRreKFti71bm1UPvokqgucJ+lPP2fl1dQTu6sl4hSHdfVP0oDNU3Idgr6sEg8bwSj0M6VF5xl56PZljxKHDYzZb1/Cef7Kf8HWUqgsFCgUKBQoFPpAC4qy8gPzEGKW2E7oOSirPVbxPxN73JBWsSn6xB4xyM7zCnPn+Eoy6fn2CIfm8+iV7t3xF+BG9lhsKhmCR8vw2PIUhUHrcO2lfgWmGTLM+ZDiEeWCUDwp3FMiGnI0wJutt9hbbTspk8inPK8OKwQP4mFM2eVeePGO19A06CkRKxrgSmKaTmI234H0ct4rp5L8tcwI1GLc8TeCaoyJ7GMotVqeoIl985GPI6PANepbPUE57bKGA19M9vMR1jVMR3gL34f1SP9U/CLx0BkKEgpuVg6eEdJ3I2/EeXVm+ipK9xfhUnrvScF0eA97Ac8PLDNS/YHyf6+xg+7xHaaIsbzkV7ZsbGO+32YcHXYr78th+5id0VjxnVcHJ2WV1cn4WDpHJjR4+MhL0hAlJv6+aoByoOpJ3fI8eV3AO8N17Hh7+jHkyR9ezxE/43ksqFCgUKBT4EAr8rBTuydIMGDFZtwHNULYzsyv8e0+vprTJBxMqiKTF3KMpn8cRVGijeBUV9MiegoYUT4I1YG0elzlfXg6rw85Rtbu7R+zvVkzq9bwcSvfO03086DrV3/7+bVjEW5QNL2gyUStL0/CuW3NDj91qH6G/j5eYbbqRpl5oxhS70aObHbtfvDqMOGMN6uuqZKgFTuPAjbCOT/i0sIQr/JuCSaEdoVnwSOoDYZoz7utd590YWEJBL+qPDz5uGoUwS/sSCGWF72GstRpCjgh/z80A62iVTkpjDSf+2yuNCHokRKx3UO756xd4CGxWj/d2qr3NTfJBL5gxPSHXeHedzm61NljFUHFWTU7HeN3BtMAAWFsE8hH0YRD0cH/2xeNqh5jtWtXtH10NvYCKA5waUfAfBEhHCCB+Vy6ht6ZJZJQxgOZkNsSPwOxPymNQn6P9N3nsUH44Zgkk71mPhBl9cilin/L+PiN2cC4QpcpXoUChQKHA502BiLXOnGp8VQUOMTfma45piS1zK/O+ouMy9t7BXSZOBV2Dwal4F9sUsmNZskIwc7zT6hBB7eDkGOjarbbIP2NpcUy3POsyh+9jiO0Rm3X012+qMRN4GODBU6dVw5lpUO0hmO0SK/wRS4631ljezDOXQTcp7/MRhs8rPKpevj6sXr48ik25GwjEscG28zb4OUKRbHgSpenYPJtxpx6CCdEhwcsThc2MvVTOfzyWqQj+wyvyfqJ0g8AuYIUgjwAvsrJ/bWCvkV9dbxXe6LZPvrdiL3inE8E3332D4LtdPQF7dzc3GA6GB7DXEW4QC7fb3avWL8FeNpAfH7PKjxbbQRA94nin/CYAz6qP8fsXzx5XWwjHITxzexl7r6/n7LnzGieDejPc4H2+H/aK0yap6+9wZDhB3nPL3yIGBLF3pYnRnr7EknZeSUmFAoUChQKFAj8tBZTnTeJ/yO7iBlCm7NzmnnpzBTXXid/nKSy3fK/L3mjG13bfEldVCb0azdt4tot3YuMZq5d7jTHy/D6bo4IPYiH14FuFp3s/Qp31+tfVH//4p8B390QRV5Q55SuUCw0r+/jRo+qLrWSMlg/SRtBCc2/ei8Gken54GMr2K0KatAjT1hbX6Ieyp6FO3CfMvjbpa4t+xWo6+SjOoQSjhQgOIJ1RLvE/sYpdfiIwzNbs/cdPjkmHREO6qHB25Zo8hRxAOCzQtFiqg4VdgBPkSeovryvOoRh5fTiH7oTIJWrAxcVa9ZT92fZQvEe8fCpzmGuE9unyPlYwyL8+PIX/u2LMlIdXc5T+HsboEVrc299Bl/J4L/g7dT7BT1CH7bJAIVbHH2FcuYFv07Gjzeav6sQdj73MvGb89Hge5AwyJtneUZg8qmOa4oSho1yTvfqmLNXP/IS/V2kAS1hSoUChQKHAB1HgZ6NwZ25kFuSLmRC1JYrSG5SbeJqjUXXCFyR86ASelM0KzckCKyV8qmDuPY9jhOgACQRUleR6x1mPinYzCxgXxI57PnCZ+aR6yiTvpm6xtAoQQpfLOR53CP/T8VM88wbVdcQKI34oz12SvbGBwP94p9phydkKUr7eWIJHEgzdaO6qOsZD/gRL+FgXM5QZ9solUW4m6ni0bKPVB9BjdOma+6YZ9Eie7ml0fqeUgGXumLipZdgxCUB2bkTolBYx1MCL9yZVDMZbdxl/m05krwPpbMgdN7kTfFQ4qGin5XhHrtoKbzsAb0K7gmOgIl0IxYqeA/RPOsd74Pkcod330GIdvAzJOUDtpmeGD9jHO904sJaYEL6gjVFic2uj6nKvv7ZRffsSJofVAROU3U3C/ticAP67X35N3Ni1AFZj9do23Y33fHU1q/764nl1Ssx8PRD8ZdgbGZxIZiTF2Hgu02FiCCnF75ErntFcPPB31cQS3lSrw7hVKK2urmJM0dMOpRIds28lFQoUChQK/BwoIGyIvbFKBwnH1Vs95l1gOM2FZnBSc8pjjnT6ZKaNW/noBBzTasBaEijnCi1OsU6hFo85FiMooeFevzpnwyv26Rg/Ck8yN9O2GXXLYqJh2Z49eVSd9PvVFZ7u1+y9oSCrALTKKqO9fQSzHTZLY98Uvdjss3hlN/WCOhN78Wo/OjutmmChC7rtY3hBgxEJfsEKYo86fDvvWGI8fGtQVgiPQcd9M3nFH/M8sEWCvXJQSNqxOTgDGLLEvU9M+g9JhucRew1TtuI+KAjoidSgLAPdYEm7KfidMAYwBsaHbV6JGKeCVTzLQK94N/FS3o299FvsNWb9GTzJHGKPwN5HYO+qy8IBOjcPc7m5SvQVvP1W+mvVcwwWZyzbn86v4FNWaVrP9pXqd189Y7M6luzTnWXsBYZxZphWf33+bfBNE+j+Y7E3fhuMdYG90h3DC7/TEcK3wnPBXn8tJRUKFAoUCvz0FFBmT3NyMxSy4ZCE4lWZSWWryefL8ryyu3J6/ZBnSZ7Xwz1wDoZCHkAc9pk636RqdSXzoJoMCDuLcPp0D6Mxxniy1jyFivdmtbPTr375iy8Jb3bJnmTn1RRHLuApVmutr21VT58+JjQdDl/KkDIjpCT/omxn/7Xnrw5C6atnvnyFSmo6EvyHPY2eoYBn8XT0MTzXoxbZD3GQnkd41PpmHMB7eKU5CnDX0zUsDO+h7KyuIPge+BNX8L0vxX5pyNkTNoXV01+szu/BcbgiTTk1jPdqsTEy+CaG8jPK974f7lhG+T5ehUPksfkW74ZndMf6G/MxPAn75MBzNarXEG6X0LqEglGpgd7DjWjFZ1chdlbQJ3RPqkPCyl7BK6l4dwVfD6vIr55+WT1lDzwNGPxEULZDY+Rsfw031zOM94fVAQ54bpAqrdFy0E+NBfQrGM3UXcslPs7fUp3gb5NzCH2OAv4ueL/yYOwBYCs6mCR+gtBC1K8uQdaqpEKBQoFCgQ+hwM9G4f62waigfSNxTwBIQnJ+Kpile/l4O9kynca9gAwzOYtqwQVomHRPiGvqBLu/O2c5U1Iwi0UmwenZ051q62od5fkZS9OPMQaMIl74k8f7xHjrxfJ3JXhBSk8rmYPXhE05ZtnTNV52Q4Dbvb9duG07fsgc3RCE85/tCf7pQQKNxIzcm/Upk6zhFhBalpL1Ree9u6DAUo53nN7LTxWG40n1L9GQbPr8QZ1UFwxHKplyxvk73pGx9ZOFHbrMLgDWcTAV+3jbbQDUbsZi3bIX/S6Kn80OihmYiOkRcXhvYul7F0+E3R3ey2baoM023fjWXt3AcJ2wM72x4k9Q6qscCSYi+uugpF9QOfqd+k5Bnif6p19LXMQNcwjYlOE0lEfccbSLslyUVChQKFAo8F+AAoFJaTJcjIbrW9zhbp778nFxw5kxpeVn+dzZVey9REB72TgJgXh3FwUv836WKYXH/R32Q0FA1IPqmLAwZ4Ql6XRWqkf7e9XeHiFMEHgVDxV+WxFqzDoH1WtWlCn8XaF417g6S650dE/8pW/kdyIPoYo5P3rLVzyLTopuiP54UIeBOVDFXIxfIcyh1fni3GtSKASirXT9/b6jwkURKlbpHiljqS2T7cdjLzFPWQY/m19Ae1aVIZy7ymyDmKmGq1nG3u0t97MRe48JwTrEq52wbyji91hRtrEhTidSZOy9xhpwdIKhA17pDENJ2idF/sCx0P+CvUGz8lUoUChQKPDfjQIq1N9IGd/yMSFsDbEPyfoZfu8+E2tGyn7gv6vmHiGTbyNTuuo4J/UJz77YqQaX3H9VVSfTs4Cltf469/errS03XddTfRKyvGjvZp8nx6eslD6FF8E7GwEwyfMJ05Qtg0XgK3gKZfB6DCEwhiQbqnS6IQbKaVgWToj+8B9XIfHDmyx6K1yanwxZIZEH8s6jdWsskKdY1Ba9ivos7Bh4dst2LPJ6tuCF4sICdda6vrqcBgWV97GRbWyEntqdYATfJZSMm83mPepc+bjGnnn7O4wcj3JMGHi749yBkn+LKAN7u6s4MsorpORqRfeGO2Ojdb3aD5Dph8G32HeTGgJ5sjTK1O94wJeyvH29L8v7nPfEI2X53JY587k5SioUKBQoFPi+FPjZK9wfHvDHmRoN79Jo9VGQz4gHdkFThCvBtOpmHyvEFg+cpim976pVBfPNUK67DH0NIN/cYCkzmTSUupTJdWoBEAj7xpQ7Q/jXo25OvDRDxSjEO/3n3nus4WvproDjk+UPlw+k5XriXAwTZOhTYM0DZX7oLXu1gMIfWktdDmu0kXNmhNCRsTHOrh6KjsENa/t4NWo5z8nVBLvEdTeOrRuv9digzVhxW+srKAKI446ypYZVPAzZGJWVCMcwXcd6PKC5STHvNXRYZ/2pibdoxdZyLXXLIrJJ7c8bSWLn55xnBL9b4Rulyo1CgUKBQoGfLwUemgu/32gUwJorq8z/bDrGXM1kzxzdIJxJv+pjSI2QXzSjRxYwzIyNVxZz7aqYzMZcOyji+yjb9YKKzbPBXXt1jSH86HwQG4NeEYpGXHbvkQYSdAiFdTfzCNJUna/ybO61n3tYUJf1sCiRzuNaOFAZL259ZAz4aLhr53EgaKM0x5k+lBMXMzYQD+zF00vsJZTPcv970HtvdyuMGgPeVX9jM7B3mxB6YxwJdDDIlLohnq6xbY9RTpyC04revlf5no+PvRLZHwBCtzH8vPzIdKfGkgoFCgUKBQoFPikFlhH1hzfUdCNQqjKsy+nFeeCSNRv2VRlRaNbWbijY5johZyY7VV/Zngcr8B1bOtuB4zq2r5BHhbTe0pdg2kvkyUOMyGNiuTVsJ3B+Ic/nEdwq2pe4hIU879hyzrvj9O7yk8BU+hsrATJP8RHx7WPJ8+oZdEoUfOd4sw8xuJ+es3IdmVn+bd5YQ4lOLHvG4Pg8GrZntkecd8L4XuPlvkbM9p0taM+KhZke6/U41Z1c4rCYDPgq53ESQM+SneduNRJ1gbvkuUfRW1n+Lt3TlSX9ZH5CxpFrPyUVChQKFAp8IAWcCf/rpTx5/siRIWKCACxfcgMyJvMLlrjHZprMs4JFUzCuk4p1Q5hszlUUEJMM4b9Tb+hhFqd3Y4C7nH1wNQR48NoGMPinDSEiTeCCb0DBfTyIu9ZjASf6Wzjh/IEEoN0lg2VUtKdjVPFAsR9z66MJ/ozdDUo1aLgUX0W6S/FdDXAxJDQLS9Hc0E0+w6Quo8sy/Q2WsWvY6KFsd7NVsrAjuYRM9B/xDm9QtFwSJuiKeqZqFdz8JVKii1S9RfT6ye3j+h0s307v4e6dh6+kzl3W6uF85W6hQKFAocDPkAICzl3Q+UGDiGkdo6t2TDcr0xO9O0BI40FsXkVMbrHMJAa4yea6scWRhn2uZ3vIQ5GDOqhHYeySDblUCuvlNsErTS/62LxVT3EurJ9b6StOciv5piri1O5bsU7ctR6PFovkGQb55U7VTz7G4a19+SGVM25D7/ge9cfTYC32Gu/+MrCXED3wPRl79SFz5cEGxm2V632xl/Az6OHZcC0R0W/pf83qswHGcw0fYrrK/ZSkj6OQcAuq1Q9rktcv5PamJ8s0vvPgzkXOZQ0P1XInc7koFCgUKBQoFPh8KPAReIoYTMi+yPOEYzEczODqijAwYBXyZJN9wYzZnpOK9R4yZOAc511CnmiIFj8SQiVv+RFy/Dkh34bwFvIUOnAFT0FboXRH5g++4hZ4QKPAuEVNEXYu6k2q4tyHOC7BoadL1VBvkudDd3Cn0I+/SGh829qPq5DxqnQPb3dGIP91cz0OZXmXkH32v4P8brgbx6hupc8ePMb4l7eQp+jh2d7QGlK/AZXtQ0LjDghldwXtx+hoMs6nzmauiJf34DC4uUTbVOZuDeneQ9/pTeTePJSj3CsUKBQoFLhPgSzx3L//M792KszwlGfV+/fytUPN58tH7+p9hXCJQD9mWfUYS/YYYXGDSX6OBXabJVEucQpPOor2iCveDy2vIJs8222dFVERw+yKcgdHJ4SeMWY7wIJld0o8E5e6xR/K4ticzi7dJkHY0dg3F6TpDQaIRAnFeJ4D8h7FcVUCMXbu6d0XY6OoYU4sayy4pHSPjB/xKzESxkEzLW9ok2KjOQp6w/P3PZtAE2O6GXy3xdK/BpZxPd3PMVQ0js6JKzslvM9WxMKFzJHIihV8s9pegxYwRibponlCmrhK4cidy6G9HvPCc5twNC5Z08MuaFZTmos487hI0tO+Owbr5gmfOC4yvefMfqW+vSdjeVwoUChQKPAzpIATo3Pc+44O7aE83gVTWQesIn2KYGyokinx1q+Y/ycof/fZhHyNGO4Jd/GEQjnfJW57xdyvtlvPdcOrUzw81lT2HhPG5ODwuLpi9RkgCKaTj7rdkM3tz1C/R2/s1SIl7A3PJm7SI75Tn7NA2sQg7Ln7qSTsVbBM/QAxOKcE5EibdbnHyaeY/xeYat/fh6/3Mdgy+V7G3ga8jDFh54RzMwTe+WVaaTDES13sXUHpnrHXjcn3iPM+J/b7Q9hryLxD6O9eNbFBKu212UxOwfsfg72Z5vnoiEsqFCgUKBQoFPj8KZAwN2NvOtpr5/MPfxZ8hfI81mBjmI9cOT07xhFuGuFN1vB0v5XnUe6ur/WqOd7W0Qpf8hWeJ3leefKCFdWDkOdVtKs8HhGv3D1JDI+i4fpNvkKJ1Hrstx9XxssXeJ6SkdqVXc01dQ8Y+ZNgJLxlTmVReQq98m3nY3MVuS8LvmKZp7CXmV+4f7z/TD4swt7SR1fxa8ufoxw3jr6e7u55tsY+K9ub6xE5QPrqaOeeMepTJIuGCykpJVirhkOjnu03wU8cnxhGBnoZjUBdCvTMvZe2Juu8n0KGr+m4LMs/lPd+2cX198u9KFfOCgUKBf47UuC/pMI9FnJF4C6n6Frp7DSc7+VjTMVOmuTzXkzp6Sg4Gz4GXCBkDCgBsM3GKAKIQzZFe93sXMaSp06TuKYghLB5mwAXjbGx8Snecwr2Z2yo8polZ8fEg79G8b7ChmaNVrKg6+0lkDjxu5FoJIEWkK2vqN2xZCjhLqdN8gjM8SxQo+6D4OxpPEvVpToB5jSU6J/A9rGSfRD2gxngW+W+m7osH31mx5fv5Tz5mZScYrmetWYoTPh5Qj9UKlFqgLDvDuZujjrHM31vewMDB+FnYqwwQhwbbdugVkB4jEdde22TDV/msYz9EGPHKQzSiGV/c8Gc96QyoO1KBM6l5G2CtrF5Sn3DWuN9cBK/qrhxmztOlkrfeSC4+/GlPFDsTt5yUShQKFAo8HOkgLNbzJmBRY7A2c6PE6AHvvKRy5SW7vnMBG4NUN4aOsZNyqczFe8TPMiG4MEgvKE6bZS+eLIjZqUyfpPXFLgLXouNroo6xNB6cEJ8VQTkpp5qxCF3lVSDzmrwdgusQNpon6/A1eh1PWM743sNePLtMBqBDzUmL2FvMvJaEfnsj1hs4nwZe7OHeHr4477FXjHVUaSR/AjsxaAxA0NdYp8M9niaEZLl4gavtAkGa2LUzln1t7tF2B6WfAcPwRDfhr03CMfi7uHRaXWuwwJe7z8F9mbTyY+jdCldKFAoUChQKPCPpMAdeT7kYzHVD3IwOHwr13sdePvwsxHY4ybiyvOuoB4jx8+vRoiYbOaJPClct9YJL6M8nwG6Zi+sUX2AK+jcPPMVIWReH5yyaou9YAZsyo1HdqdDfHc8tV25riFfXuCWr7CfJKtrZp4gJEmV6yjOaSB4Cs32eQzRdqrH1WaptPnqTslTqMFx2NxS55C7zd0fnFLtSa/wNll9kcdmkuQs/+co6c7tPZXjhtF1v5mWG7DaYfo9Qu4+uWTV3PUEPg4HuAk039dhkRYZh3yFhnx5G40N45trDCWrGDOI7M7KhKNj9l87P2fFHPvwuEIRnmTICoOmvFjoDFIvoiv2j/vBpqUbUacvI16LR4otpzS+5TvpPMvyacSOvKRCgUKBQoEPo8B/SYW7Q4+Juj567cS4fC9d+y0oPvCMGXiuNzhLoSbGAAUUI5wMJtsx+c+I/z3TSr51Xbk5qlZYJ2nB1l23W1hcXeI+NG4s8dqfR9zSmwCdFpbwKzX5FFABELuCU3YKsAimebJXhDZ5bOBJp6o3gJUc/iXvunRfkE5lfZLGFIXrL8FfJBSQxaeoLje0nPEHnguSwq3AlarNCuvF0fsJ2Bb3LOe4lp9hwYgxuGysoYe7AAotBesJ9J+yZfrz745YSjauvtjHq51Y+dY7Gd/A9KTByaStAPDXjPvg9UH14vXrAH7rbvZRtFPHdDaEQeqTcxmcg0wOpu5rGo80ncYmeZoE0r3oOj31r6RCgUKBQoFCgSSKODc6K6Zjxth8nah0N096Fk9QlrcRXFM4MTcaZ/NN8Fcv8isUwodsTjZE6Prii0fhHeV87MaoKuUb4KmKerHj4uyq+g5l70u8q/Vfd8PPMULzDft46B3mEvImm6xGOUGRFDhE3nQECwRKwUVXLfrlxqox/9ee7aB2dFwvM3FkGXkD68RlK6aQTYi/nwJ7A0PpZrRlTyTu0jHGc+9ezrP8LGEvo8IQERuiO2bo73LuMZ6AE1aXffP8IELMPGVjWmO1M+gHsXcArV+9el29BH8juoxxcrGOF+z13ZRUKFAoUChQKPAhFLgvu1vm/r18/bZnytrK9GOwXI9tZT+NyaPJqDrBID9EqTtAifuLr57ddsmQMQ0wMPaLQbYcI7e/Ojiu/vPFAegqbwCvQsgTFcg3UxTvrFpv4cw1A/uM756V42KsivaEtYlTkK9QmTwPuRIlszyGYBofFc2OUQ+5AO7bPmW+ItqGp6ALiUUxmw18hGQbVEt6mJeILvo4d60+Rpnle/BFwVrRrxkKcRXfMAEMFoM+9NE7fYwcPz04iZC7Xz7erlYx5M+gJy6PxMxXusZIggZ+ROVnrFB/eXDASrlr+EPqZpNVFy26CWuT/XhsLIwc9o0U9PaomsRjfLIsb/eT9J67nKT7yFq+CgUKBQoFPioF/osp3J02mUJBKid+5vM45sl0+Z7P8mTsXBzP7hyZiAGGGfFi0auHoKz3dANL7MzNP4Y3gABC6KSHAD+O8CZ6umuZVTnMf4DpFDAfj7TgIvILNFhi58RsNzatk719U1gHicQ2kndyjx2HH4FYpTQqbUEmzu2/9yzkR1FfeNYLTyBXQcCpaFxXly5r9TD3vO29j5PyaH58bT2MFb6fVCMUkDZhKbDv7YiRdz0aVat4L94QLmA+J36vL9AREXomjQwa8H68MoxAeB2wCavvJn4dtfajwzI3d5k3vpz0TW8EulBVqtJ71sgRxigs/vUzqW4pmbdFSvRevpPeUrqT3tQidzkrFCgUKBT4+VMgJmym6XR0tvPDVaSY/biIexydWx98xn2XSTfa4C7CmIuEhTRDi7n55ZjwMohaxGnHmH0zxqiqZxmzshUztzutezoDBzTAuoG582/CXZCTTbsUcKcKgtwPYXCe2SBn55xECUsqnNf3OYoGGSd8VoM291PAGdZmgV2UCc16riv1KXvNKUh/zJR4gI9TY88wd9FBR5mxF6IGXeEu6LvYe4Nn4HDTwGzEwOVZvM0HsHdAXjepm+KZ+PGxlzd4h5h0hP75/nPK2JuOi99cfl6OhQKFAoUChQKfKwVA3AfkeSFU2Mkyfj56/23PiJGG7N2DJ7ihYBNPd5ACCL9BPq86OMmx8nmKAtdVcWt4rAvhbXgKlebBJ9geG7mPhle0SytNN0dNjgATsM9+op6vsPeTEhZ5lnkEe5Z4CvkJECmwS/mxVsBHz+8ilfKmsmeEmqU/Kv8jm9VybR/5j1uyXh8rJZ7Cmn9cakO4eSPJ8/Y0pGnHYMdhJprwXhoixhj4b9irx43Wm6xabzGYiNmOriUGyIp3ua0bIgxck2ckLzZTn6JBggco8A3R6+8giBEyubTksa+KI0T0O/UCDbz8nxydjgeJw+M9h9Ejj5u3xTPVDzmlt5O0BJZJNean5VgoUChQKPB2CmRJ8+05foZPYnKl3/kYk249jnwvH72dz+8fDfUyYsLXMiuIxmSulZb7XWKY7hC39OmTR3jUuUQtzft6hZm0XE9RGPR6verJ08cAOaB+MiB++AUhTaZVB6u4S7an1Md/TP5NZ35RhRSW4ICnNKVnIT/Bb8YOntXtOvUHmAV05JGkusKKnmpNignOo9ZUdcr0OX1DX6Rz/hkcfbSbGhpC78GF5zvb29Umcd96nX4iPHkavAfWnlEAIoqyKmB4MTu7e3gfzPBiOI8VByoUmq0e3gjtiO2eiOGvJKVbxsWGSfGE8+wRKBNkqt80GVI/42b5KhQoFCgU+G9IgcUMuhj8u+697Zl4Je5OjAnO+UwcAHwbrnhi7l/t96svnjypNtf7CMIqzknMwXqhmSZ4uruEeXd3p5qxDHl2csXy40uWH19XDZaTd8EMhSW9uJHdlMPBYQXfKB7Ym0SqhKgikG342DwibQIFMSDWddVPrTWhAieRlrE3j5chfbbJjcoaKMeD5jFWhFKPIV16Pq92d3YCe1dYQp9Twl7ivAf2MlKwt+U72NvDi20W4Xxc7Re8DqH0CvZmypVjoUChQKFAocDbKJARNR/F0Yyl+V4+vuuZWK9ifAbut5S9rQceQ8xrgWU7W9vwFXsh2yvSmTJP4bn7uHXwXv/yyy+q8+ZldcqeJEMM+jrcrayyhwy8yJj65FvUA7RQKONXl/gK6lO9m/udjgu+IpTB+SFtyVfo4w3jE1d83UnyFcur4WVJPku2QmYH5kGeIqIBMSad2+QD7HCDsD4aNdbXVquNzc20mpFHtw4L6FAq4uLLpMmTrW9sVlvwd7OTRuzFNiYkTQMnxibvxRUFQQPqz6TMPN194sgpasQosvydn1W5KBQoFPiEFPhsFO4uOdboqa5VC/PN0E26uIGwJvxoBY5duZlM00ydJlfvCWMzraaiZEjE5nl3cskXMzXAaxlq9Bjg4JTtuc2Pq66SJh5xSp1NLOCCw4qbfGysVZtb6wA1Fm7zUsqe5hR9VflOvS2Wsq1vYJ2l/jHgweKzyDYDjePDVVNrOc3O8H532PzHMqgAVmpOYMWYqUOv7XhO/8M67oXdjpSUBFrSPdNKrNW2iQKjjTW5DdI1Q6jmqWWSFtmcqQruOQ4Fax+nMTkOr5NNODoabS190YfbLizd/v6n9IP4ulNjvdp32nURf3PKRrVcu7RslR3lv9juVRtsnNddIY+KGJUtxodDmA8KBYFQrszZ5BZvyPHqSjW7Zrnf7Bomib4GkZuxjC2PJzwZoGn6GUgfPuSLd0mtc3eeJdWUWhpasG71M/pCNswF6Q+6N/nNslaC54yF6+Qx6S+mpEKBQoFCgZ+OAs7ZIfwwZ2n8vb4ZspklsdIDD52zxBi9wlVIO6txj/PABeZKjzODk/OEDBzSHMmNB1NSQItM1Mvc6p/lhNmUeMZ1m5Vhec5sjhCIydtlqfFafw0l7lrVYz63H9F/Ci63GiHI7D+fPobtLfqEqpeQKAhqYIh90Atd7E0eUsQpbzpPUxFfsfzYc0ZnGBsxSEwQUYUAlf4acr0XDUde84uQUkyveL2lzAue45nfob22eGaPLWgZ6jVl7E1t+DioTBZHZYO2nDA4ykWpxdd7SL7I+N4zxhTYS3u32Mt48Oqbg7Er8DqrvQ7Y2wd7CZnXpYd3sJdN5uROotutagXs3XTJ9xqYzH4qA0K4sT3LA9gLBaBnprPjfwh7rTYRLg8k0S816PcCe+VffMd65FtGRlceqGBvpl05FgoUChQKfBoK3MrzzL96LivPJzwT6JnJwUUhWrQM8BdjuZLPSJ8kHwW25Wne7G9JyvMpBBq1W0e0QUFB1URbrRlhRwKfxGfu37hPDPLk+jabdvaR51cJZeem50nuTXiTikcVIWMmw/72zhp8E61cDZDpOYLRruKaEVbGzVoa6AnkceboEOQV3C8GtgCEcpW047SHia9I0qO6iESbaN/Go+siv/jvUBL/YN8NddcBl2UhkjwfGVKZqLvuPc/lraw5aCIhrC14N3uo3KxG4W6S7h+Fr3AFgOEAg+9Kug1D5zTgveQmu6xOXO2tVPtb6FQIT9c1vE4oO6ASehO7O6e8P5Y2tIPtqPbQvzRYOccSxmqAPiX6yXiIErsYI+VavAea5R4UltWjSkcf/KH6HwlTl1iMngKRy+/0Gw2ejXyusEQ9Uyd4UjaUj5CD0rCkQoFCgUKB91Dgs1G4O+ULRILPDQL/1cAN0oCkULg7ihqgYjJ0CnRiBEiYQZkW+XDPCZWJWQH33SmVFqwiMVknoTdBn/cEQ1vpzekHZ1OXjJFvfXW92mBjlUePdqq1NQR1nuaPJ24SMgVM9LBz4zGTz3soibcZz5S+Ge7FWLQyCQGCjhNAjj86Zf6Q+g09g4V3DhDnmpzvHa8AJBDbc+959Ik9V0HiUzkHLbjmQ4WNwD9G6Y7Sl0/Omyiexs/NqMHH5gg88ia1RT9pQvV3KhMPbr/s00cBaGp0Q9QZTEAAni0LdAjvKmA2uj02S12pngDQPZaeSZ/oLOXCC16lO2GATArwnRmb7MH8NNf6KAemLH9vVqfscH6Du8OEa40hvnWZJMeYfgF+A9ZN3qPMi6Q0j2ENSClXnC59RQ76yZF3kxLvg77LQOik6Xtp8tsIZm+pZDktFCgUKBT4KSjgrJXRcsKEf4MX8jUCchgkFUoiOTOKSzUOxDnTIXOaCKSxWyF5sadIXeyBQ8ySMUfyEMAQU7N6OWUXiauqP8cbnTrDII0hwJViawha+/u71fb2auyFoqEgZmSOKojFXZO4a9mYxVHSb4AH02qd55Pq8vI6YrYqiDERRwVTBV0+Ylj0RqU787Yx5F3aHLhGn6WG441ycZYQyjKBEMzztuoI5EFC0CZfFwornHVszrFHz+y5NZo74YVXPs6fdDtjL8cQRM11N81u8ebu/e9/RRuBvSOaTm87eCkU5W3osLXSr/Z2etXTLUK4QdcPwl6WBrbW2SAerD1F+D7DoHPDuav/EvYKjGJvoopxW30pyfGAPkAmn31/7OXt8/40fIi9bbE3rqM2ayypUKBQoFCgUOATUCDL8862eoEPkOeFryTdinc+CUk2kLSWeuOOUusUTBD/PkyepzZAM/TVtZObmBqK1gSiMUJ2AAOD7RkoDa8AHFRrq5vV430V7qs40hH6JJ6m3nmhR7x9E9k7rIi21/IVW5vwFNTV6sEDUNEQ7/cJGB8ptLIY9AUvOpU2H6cyZXwYj4St1AJui/WGt0sUAatoIZ/XvQDDQrrmvl7eSVGt0roJQbt5oIWWAABAAElEQVTUF/K8g4neKZ9bh7WkO/I6jsEcch2phfTMbCmcqrkXSX7uo/AV0MDe1yYDzpR/J/R7XPXgIbZWMXRAy/2dFTZMjc7wnN7a/syxcI/V6KhI0F9cE2lgRsx8wsrO+sFPHTWJGsC+Moata7nfnvn5J3e8J2nt/6ylHJ6e+Tt0bzhT4tfidOmLAqQky3MS7wnqqVdBwa+TZsjyvpfgke1nSYUChQKFAu+mwGejcI850r7W4GCc1TBPRv/TBFjPpO8eEU9VBAhGM8DOo2CjRXlxjwmSGdw/wUdRu8kELJDqjRxebRxVtjrZTogTrgJ9E6/2XcLIuPxJL2se2d3olvPukA1Wrgc3xJa9QcHeJ+zJGgIjmahYoW8N77Dm9gabrRJTHAvthDr1zBbOXa42FURhNDwmpWwCzrYCaSClAE1F9PmWFoK6I7Cv9X3rUzFu6fSxC1yTN/WX8lEPRR5I1m6KvOmUiztX+e7t0ae29WOT9UyJj98mtnrL+GwwPCAv72VOCIHNam93o3q0swU4d4L+DfJFGZ4P2EhPw0iT+L8yRyoFWmhlZDVW19YJ47OBZ+RFVbG7/N9fHRJOZlStb+/GzucCdvwAqEwDR5sX5pJ4YwGPx4KtYYXS+LL546GxWjaYxKAF9OZ37Lvw/QQs1wzhQ2XLvUKBQoFCgX80BZzVYv527mOuDMk1NNL2xCem98/tkTODItmFJHE3sCY34nNwKC75UqmdoIULTziEVzJz/xQPJg3uPbzUxV0N3Zt4onVQ4ubydtO4n8Zzv7oc0M8mIcTWWfmEK1SSaWPz7N2NVeoCY4cI/ip7xX/3UwEHb4jJGjgc07yioSKimO38nYeu4J2EtFtaqBSgkWXBNGGDuCvW0jmOiOUxZq8CtKJ2L95MNmeKvLcnt1fx7P7Xx8Dd3NSEjeO6ePnJh4i90gonQLzPtjB2bFb7vIcVcDVe4xL2Xg6Ia4tBo8UmtGL3Mvausbyv098Ee8+qOZujnb0+jo3oN7Z2YxNbN2PlhxCD9vfyNuwNPi6h6H0SBEU1nCywl3eAd2HG3uTexkDseEmFAoUChQKFAp+MAsuzbJq3meNveYrcrLj2bmwz5xvyPBjh30KeB5dxnApzOc9UgPuMFhfyPJVoAHf+n7DxqacbmzjO7e9UO4Qm7eC8lfss5tvVG1ban19cxkUHTNzf26I8lVKxoukO5Xt6xCPPHx0N4RrALhwDZrQ1xJt+Fpu466xHe/JV9svy8BWJt3Ds3L9tWWqQIfgK5N4aqzJPYT6fh2sAdZiC94h8XFP/25JsWM1o2YgXfOzMmyke1229+fT73XHzU9tqQzD35pmjaNf4vtLtwtNtxGcdpXtvRXnf8dlNQgpCuxHOH+691iZvj5j6LV8Kz7qEj9nZocwadR+eVpcvXvKuBlUP/UCX38GEPDPa8D2FsyL1GkteB8cZyn59KPHBY4S2p/4gjfj+yEJ/BG39k4+zrtCrcCnnF+9Heb6kQoFCgUKBD6DAZ6Nwd9ry4/Rsuj8FKkjdv5dyvvmtsKvInI8JqJIYne+5Y7lY57IwleVRtygaEyxTsHOsAMbE3cIyvSk4P97Dsr0RMdvzPGs5Y4dpwb8gTuwZcd3GKAo2ETLb3U61jrJA/ET8j08fRX3/6V4sxT5HQaDSV5WsfughFNJw9IdjLJETKGLstERfk7WcvDwXKPxz+g9mgzPHKoMixMfSPI9Yil2mPwXwxoIax7RbuIO8m3wHQQ3akkB+ewzAjvN0J06XvjJdl279iFOWr/sqaBd1BvWgMAeUdxH4n+KNoAejd+2rvVFWH5xfVa9Oj6trjisYRPq9NUB5q9rC8DFiNUEOO2OcuCZKATdwe3V8GZvwufGNSp4Z79lWZcz8BcUKBOlQDz48FsjxrqTBxiLJuCFrpNeES9ugJT8El+zP84/nXRWVZ4UChQKFAp+YAiKAnzTvp8acBZfTh2OvM7b1MQfy99DRhrwvxhnywwnc+vPHtucKRQqpPFfZvre3w2eX8DDdUMYuo9bNUK/1q4inOhgMwGYMseDD9mYLIToWTIdwZCiy/u5W1aOtl4cn4cU/woteL6rwRFcYZI62XwrESsbO1+EIpaCH53eYTMPybbcDIfgW2RMKh1cWV2IvA6JdUF0lMELdJLAXv6uoOwZNzrspvQM6ENibsZ2qJIqEektCjH/Lk+9/W4+vFTCKF8AZ74fGV4lPu/94q3qytx1GZ0lki/aIcLXV5ekA7D2qhpc3VR+jSJ+wP9so5jd7C+xt4liwxb4rTWLlzsHbA8qMRqxi+MjYa6ektSmt64OR4L1OfH8Fe4Mu5atQoFCgUOBTUsAZ2I/+5Kb76AU81veW0Tzlvf+dZcvF0RzyGvIZSdZXnl/mKaI95SywQFlXSA2DMJlceL62ulY9frKPcX4rDPgJMVLL6iAGF8Pq4OSoujy7oHyz6q/2UPT2qnW8sVUTuIYaUS9C1q1/sV/14BdeHyH7T69oC+SHZ5jRfsjr4I/+XC0N/PaZvGwZQ4fEV09S62EcTtwDd5JqRqyVrwh5nrJpRaBjgs9AXp1wDHk+Uzjqo1CdUu0MPpiIxFPIf0kQn70tSduPwVfYoqsEsdFTIzoI9SmEkTEc7+PHOzhR9HkePQre0WEYE/8UXcr5Bfvdsdqyv76OLM/KxnXCwmrEUMHB/8pKt3pCzH1p0D48r65wWpzjHBeGFQbmHnALWd6eQG/KatRXln/X+KVLOF/6Q4r+WRqHSblJaDeWN2wZinD5l2OpkgoFCgUKBR6mwGejcL/bvQSQAQox4Qk7To98BA4ALPAjCpnBjykyc3RS9Tofl8/re1ZT/0W9gKBe7H60sM4BwynWWRcmbTPZP2Zz1C285IzhbsotCfKXgPPLg0OU7WcocNPGKhdXN9Xs1VE1YuO2rU0UBdSDzx7LqLHUYhX/1dNdjLOd6ggF/QXL3F3u7DOxRGu9E7ktBcCCEy6HNynG+x3Di2/O9OIXRKJXCppcR2mPPOaZgK2nnZS0DeObmdOypkSvOPUq/i2dlnir0Lem/B5yvsUxlPv3wH7x9PudrXYZn5Zw2uyiCTdm/t7OdvUIxUsL70aZJ5tS0T7CW+H6+qo6OD6rDrF2XxMupns9BIyN1T6uVn/5uGpjPb/R0x3tgPi4Svzf33z1jJUKl9V//v1bvCNZqoYSvoNnnlb4CUqSESsQZA46bd4XShwbHAL2y14V/n4i+Qr4U1/vUshY3kjvZaSmLHPznkycHvtz3QUTyVPZ8l0oUChQKPDZUICZzPnVL6c35kK+0kflsVhzCxZm8GPKx4y5Dx/F7cA4sCRU8lStYVncNdkS+nY8m4YYq1cxcj9C2c6KJjycfGbKLY1uptXh8Xl1dHyM0n0QwtWMZckHh8d4SM3Y3BMPtI7qbpYBMw8rmD7d2YxY5OKum2gb4qTLiihrdcUZIMxUnwQ1sXESHlrO3gpo4mBOnpEf3M4GcfuVvNEci+iF0MqAXcos9lqLpGt8IPaiJqYFcdrke3g4ib0fK61hpKhwAlDcVkjuYeh+BA+zD/ZKHm0PsEq32KuR4+D4tDo8OgVHR9WKnx5he1gVuPbVozewd2O9V/3Tr35BOL7z6q/ffAu/hAJE7GVFmhwPUfYpu4S9eLNJtKEr13gfy6sWY8z05UHshcaTeI8Ze3n/BXs/1s+k1FMoUChQKPCBFEg8hYyF+J94igWuhbH9Ft48MZMfk9j2Ji/hk8SG1M/ILg4ET+HDJXnedqcI6oaRacFc7LCy6hGK2m08rF21bAvRLY62fn05qb59+bI6Rp5U3G+h2K0G4+q7+UG1O9vFK3u1ak6uknEfnqKLTPqrp4/gUTrVN98eVJejG1C7ha5AYzwbqSL3NZDp5XHkn8L5Sg08eKdrVwiztz3Icrl8hWNMim/HFXTg6LlhaNQo2G/zWVPSDVCvPJrZlxPAHf5klJKn0Mkvjdrj/URh/j8GXwGsw3/RY+PNc1yBVpvoUR4TGnDVTe+9SxdirHTdkIYn8GbHJ6co3ImPj0NFl9WLN8j53c4jIgsQygdZ3vWGc3i8DvzaL794FHv7/P35y+oM5wtX53WQ2dsaYfjB6S3vaskmBg83a3d1wZDfgrxMkMHhcu6lVEw8RpLlo3Pc86lGEvnIMBoUWf7+j6ZcFwoUCryHAp+Nwj3LjFnOT9Mf397gYX7+7vEIRSqXAbH3JCfWBErWn4BWRYKTuTOvltHuCkvZmeAfPd6vdgkn08RiyqPbj5tvXhFC5vXRIR52Z7HZq/1UrrsiDv01Stsxk/u8sVWB0XiOIXJPUO7ibbVFvV2UuS6nOjg6qV4dnYXiF/Mv4Aww0CkFc2HZEDNTEKkpcFNfxB+rBXnHYa/sV06h/I7B0XbcpF1w3FtTGAwjzYHJ3nLod1LkDyQKSLt9Zr7kAE5b8U5uH6WTur17d3/AJYaD8U2FngTBndA9eMxtEV9vG4v4CpZx+2Hzgt+QHdg0Vhwj8J+x9G+i9aPTZXwougHZ8eklY55Wz37xBcqD5CWgUwFoHUzSoz283WfPquevXrDMkJj6MAUB/IzFuHgtXCFUMmgMiTjF1JuMGf5epK1+APbIN0CeerQyVIJ6PLK/nBs6QeYqbr//51nXVA6FAoUChQKflgIZW51XE16IJ/UF01t+/vZeJHFQI6+z3LuSTyO3EysN2p5w49Sdk0LNBquU9vf2wqt6BUF2ORnha0TczqOTs1C2XyCYGUqsy9LjIVh5gxIYPW70ZZd449turD1j0208z1pg6x6YsooQrUK/9fIAw/dlCMS4XzPnK5AlZNTEbcxV53rvh+1B4AzsVT0smNxNCXud4BWK5SM4c6gcFZLFXof+EOMl/VXgkzPRnzNT1MYzY7maxbrvJPv0URJjxetcrOyxQmxN7N3CW50P0BvJd+VYxN7zi2uW0hMiBmOHbJPYO+LhFCx9eXoR2PvFl08RfO9ib4/KnjzaYon4rHrx+jveHZ5pCMRvxV4okH5biZ/5IdgbHm31u/gopCqVFAoUChQKFAo8SIHMMyzzFGa8lee9uAdj3rqbvq88n9BRfPLsVp73nMb6YP42G3Q+frzLPmDIfmBaKpF4EGzE1fBqzMrnJM/fgEk9eA+dD9zw+/LM1egUanarpxscuGcFeqOvwh88wzHPPcKevzyqzgmxdoUjVxMZXzm+BTZqrpcnMOSM/I4cRFNnLm/e8hRvclBh0Afjs6wZOGk9dGXMUT5FPsOPnMtyCjqEZCrvYN0pB1njzFV94VyRX1guHDxFDfr53g84zjXes/+a4VlXCLeztUEYGeTuzbUeehDkZjoY7wDG4gae4vj4ojo+PSM87DBWz80wuI9gLo7gNabPX1fPWE2gzkT9jLwIevjgLwzvU80fV69fH1CWvLyb2YTwgdIEgqm7iTGrWSelX1aW4eVb5bv8SWYeIy5pQ86D+zJxpDuyPBUGqxhPylehQKFAocC7KfCQ3PfuEp/oqZPhbYo5UWHcSRDxCgX1m0nwECycJE1pIvUsqcU9e3syz3KbMgKGEGnp4QZy6e28wRL2/d1+tcWmX07Yy2mKt7RhZF4fAa4sf5oBUG3jxjLDXytVo+i1rnMUwk7a3SlxyDaSQO/Ub1u9Dm0BHgr1xgk/QWk84jzij9mcbQIWyuCCoiDjMvVIDFdo8H4ar3RKZ8Y7T9TjWQ1MlpJCyx/rSSoPjvQ7lAORQ5GW+smc8CmBUYKlu3SwDlOip7X/2ESPMFZ0sX7vsGv89tYGAAs4GzeWqhmaA2fne5TtxGw/QbA/OT/HMo4HHAaSjhZoaGaooCkWkVcneND1z8JDnoUFwWRFDxmSznz7u2vVZLjJ6oTLajAasoRtAtBjbDHePr8B393EmPvSIjwh/d2Z8tEO3f0t2cn0xyOAWtAPstKeTB7/JRUKFAoUCnwWFMjTU3QmpnCFszSvRSzvO72s7/uc/zQXei+dJQS6U+CNiyTS1LcpGsIOx7zCrI9wanzPPZZ7d1mdtNw/53+V7Yco249PTmL5sfO0n9hqg2dRgJVmB2BDE0/5/k6nWtVDnsk3NjQHl/t6TuNpNRmxhwde7APwYyzQYqgNa6+SlNhLg7HxJuDYUDA22Vc7IgZwS4Ns8kSj6fq+nu4+EznzfG+J/OGUc684LmFv8DTcE3sVKJOW3zoMrla3b6Gl9CE0X8r+jlN6NL5mRRl7peysIxyv44kO9uKVZnJoyp1irwqFk1NWCbjse4QaYgl7J3R8iqf7yxMipPbPeZebCMWMIRMCovThbR7trUP/DULxDRL28g4mGEXuYK973dhuwd53vLfyqFCgUKBQ4POhwB2kEscC7UTD98vz5k0fyzH31ziZrh7+Nk9uM3CVKpSx5SmUw125vEGY1/1t5Hlw7RaL6urGgMwlznMa8U/wrp4TPqTXR+JFq30zokbk+Sbu7mfI/JPqoNphI89VHQGoSHler+c27WwTcnY4xlkL7+qG2AhTEj3DIQAhFuV6dCzAVGk+Vj3jqW1qA7C6CwbXwGCCB+AoT6EuRNVvqI25FyQlZ6ZUPlqPuTNPkV0gEl9BT2yq4daiUkvzQVoBZrm7yV7nVu4++T5Xc1bm24dVnCG2cFrcQdke8jz8VLBKdoOTIZrzU8LBuvLQULvqUxqE8DH2u4sBhvBoJxdXRAe4gIRN6iC0D/wEJA8iyKLsuU/PmP1iqHPAqvcrYvDrhNeGn9TwYQpHPHjCOUYTOhZUkN52I6Xlc+5I+9CrQIsiy2cilWOhQKHAD6DAQ5rsH1DNxysSCt4aPfKEr+Dq9J8nxWUYSPcC0m7hwWVj7091fVbOhGscdudulyj1AIcVBPRdlL5bGy539gm5aFgPaZen3bAU/RQl7bme7QigKttdsmQew9GQBetns7p2ORMK+TVq78571drmFgIsS8F4rjDv+cZavxrv7NBCCyUyoVAAl9hshLpUsAu2KpD1CNNzumEjsbxfxTjecMn1jvqA1SAWJSCkIMtD6iU/KTMl3om7VhNP7n2l6h0ID2oLb9ShxLz8JtKVdwLY6eOPTfZxDdpvA55uZrPOO5D+9tPeCL4TmBu96k4R1M9ZQja4ZiE6ChJ8E8mRlsvZp2lD74EpMXs1iLCzPBun9nvtiA9vP61zlTj7uyj17X/rcladM+YGlnZj80p5fxcz3qdGkWYsEaTQvWFK97vJDIluMj/2KSfP7ufOz8qxUKBQoFDgp6LAfex1nkpT29uw11l2kZxDE2Ys7r1xBj4lIy5POFfZnvbXcGk2czNeaJt4t+9sr4SSPIzITKHiaTJ+Ymi9uKnOTk85utkp9WFkjZVfzN0TBTyEtCH5R2Bpd35TEQiuarKfxwpe245kqoALXsTmW6ycctPVJjHFXZE24hzrd3gutW2X+VtMatcr30KhrvCNJ733Y3N3hjKDUOEdBRb7JGGvo880SkfpFXQVFh5K3E9wTi3hPpXaVzqM9qJ0KpieuBpLIf3HJ+t3zxm9xfyswpe4Qa0JikFb4VTBF9x1vxqw94qwPsa6fwN7jW1Pge/AXnmXLWLmujGaYWpM0mCNd62nYYsBty6mCXsRvAv2BonKV6FAoUChwM+aAvd5CgcT+MeXR7+XoTDugReRJ54jPX2wPF9XSnlXFGsU76CV7SGbr6z0ql3ir+9sEIu9BiFlQvmKMZh2RQjYM3iA07MTFLWEJAUHm41u8Apinl7pbfiMIfzFCOw7JmRpY3uHfWIIF6t8SmUT8K6LPL+DQl+PbkORniGj6rk9VuFOkp/p0K7rx12/Lh+hUld+Ic45Jr5CzkN2SqW854aP8Q4d5hB7sHEinZY/VHU3xTVfFHOFnO1YKng1vk3pDeT3kO4lh4Ifz1essNx/o4tnO7K8q+U2oKsr3uyWfVW+HrO04Bxe7oR4+ZeDa8LHQCf4Dv+Une2x4eHc1+foHAdGdCCGkt3AEa/fJVf92n0PO2tEImCcLULRKrcTS9aBB/XCCU/dDDxeowstgjZ2hM9SuivPR0/piX32vMjyS6Qqp4UChQLfgwKfjcJd0DA5xcZk72zMf4aBDCpOeXdS5PGOT1Rygiwh8qY7uV6fen575CQmagRllbhtgE9BvQ9gGqt9lcl8Ew93dyE3CT3M4yxvmhL6ZUwIkwEeXqeAM0vVKefO2AFVCt4o2vWKc5p3l2296o5Or6qOy6u0jK9rbU2K9IYeXSh9d/DoC6UBvbwYXEbMUgVWgUdH91h1Vo8vxgSnYA1JsAdEIt6LnaQX/tOfoAhApQrafImWCaTJyXWmjlc5WcokHQUlAUsvQ69z2fxWzGcuQE/iRH25/B1q18/M7fO3P5Mh2YMW+2ywtrHRD4PEbRFKTvBEkCE6InavXnZjvNhn0L+BxVrLt8oUl31BzKCD4HyKYkCmqXosLVke3yfGW90FabiOYkEa+9Ej4sLlbAIznvZAN1VBQ+4nGjiGN1OmTBo9V9A/YhOC6v4m5/6+rIuifkoqFCgUKBT4qSmwPB+JXwplTvVpjkqzWp7R7/c1CSz5acZecebts7ywXk/N4CkIJE7RZoeb6xha1wljsomR1dVlxlcVVZz/x+DdBG+xAYLxMbh7zmowBeUmQrAbXkeb5EecBQvAAe7NwN4z9ldZQdY131aDMG5dNsx2bnZmR1HspqyPiU+uIGXs0DmbnrlfivjZRFgMQQuFMCIeZfyjLEKix4g4ThtCrk8MBKPieYo43XCTzqhVeiTsTahpTlP6jtPbL0uYUplEKwW8VN4nubTnqRdZ4Z6pnnK9+QZSiZpSXOT8uR+Mh3fwaHcbj/StMHS3oaN9yF2d4Lk3gN85Yr+US7B3hCJB3udt2CviqZxfYO9q1emhnK+bdjM1nQ3EXZeXN5so8lkeaAi9j4W98XvmjSRe6XYoEqOkQoFCgUKBQoFPQIGMKvIUt/I85wkDRS7P09X95lPZhIXmEFm9l6Eoo+Sde9x0803xKq1KAzPJ0GNllPL8GvL89toKyvekMJWvMK8e6JcY5lWMn4L/V6xId/80V2k1kamVJV3x7ji0wo9hLAyZdnhwAd/RqlY3NjFMp3jhKoTlI/p9VrI3NzAuw4vwpyJ5Bm7aX/eA0xku8SwcKWJ/lZ9jrBjzPeqdjwqBD+OnHfsbznT0xOdBU+5m9a91p7Q4y3eohTKJp1CJoUbAe6aUO517bU4/4maq2xw+Xz6mnHfv5Tx3n60SwmefeLobhvHTgM/4c2szaDwk9t8V8vYxzotnrAgYQkND6s7hn1ypHmFiobu0wOOtGrByTp2Kxg3l6y76lDYMhbyoNffgGxutteAd3bj2jDxD8urZ7shjtSI6FUcpX/VQcvymNCJKqdOhHo0ct/olDCHmSjkje/kqFCgUKBR4JwU+G4W74CdAmgQ4hT014hq3tfyqDDdPLLNiouRRzIjJ0psmPgX0Lku5VJ4zPTJhpikzKuU83/OISBfXnpsEVstubOLVLkAg/HeINSqEmqxJ77lrlpRdYIU9OD7iOAhL9QpKejfUnKsEd7MOPORVUYe3nK3Q9xuE1dcnWG/nJ9X+rM1GrHhVxyAECmKKY6nVAqx3m+O9alwFHCgEuxxOi70EiN4qoSLlJ9CQcEJjAmhVAy4YM+4Z0MT9NOomfdNsEIqEuOvIgo3guJQEf4BFxsBaVXQoGKvAELTtQfLqo6woR/K9sJYrlA1Bc7onSKl4aMIsBHeRLAZWEs/y5mdEpydPYmoilA/v4Onjx7H8zJc8o2E9GyEiRg1WFgwJ43N4EnHe3BivAb07KFEgZli9p6EAwQBAs91mjx4MYZDm1el8UHVO8Bagq60m6w2IJ6OSx9UIxoZvoeRxyWCfED8NNoA7hUm6QpnfZDmam+r5bDwZOdx7KYvy9W3HB52aBtjzNdFv32ebH26Dtnxn3C6pUKBQoFDgJ6dAzOB+1ZNSWoKdkIXZi7mauczJlDzOwyKGgl/y9E7dF8ZcGt3lRHxJiJMrXVx7XwSJyqhpMQ+2YkXZ1qaeUKssFzbuqV5gqVt6wWtYHWBoPTw+CcH4mvBf7rFingnhY1T8iruGglMR77zeZLXaFMHo5HIIjp3i7NSu9h7thhe99Zvse3+1AyZv0SOwDoy/AcvzmOa4uRtirCX+orRX8kvU4TpwN9UjTWiRGqAPQnxgn4+kB/N/dgKQfuZ8GHuhNf1RKA0+h3LS1f1EEs1sHgwBUxTsTenRCOxVwU8+yv9Q7O2Cpc+ePsXZgDB31JOxVwyT/7ge3lSvXh2jQGBzeHB5GXtdEq6BQ+B11UEXA/gY7J0hUJ/OLwN7ZTZbTcLzwetk7O3hbdhuEUufMffYHH0O9p7hQXjNMv6EvSwH/0Dstc8L7PWCD7+QMKTze5CG3impUKBQoFCgUODTUUBcyhh7K88z+WblcpLnxTUgA2xx7g74qmVKL5V9u2xy2QGTM0/hMTLy7Wwv5nlPeV6OQsWobVizBvVNPNp3CU26jrI97eMVBeNLTDP0SOxDgrL36uaGkK6EPwGHruE3kDzxYF8hjAmrtah7rNIWJa73zpT9m2dV/2pSPXqE7O5KrciX6u8iXzbANcXuBuVOZ6yaA7ZDr0Hn5BCUqUOVDr6pVA+Op5blUy3c4drRq8zXoYyMXnFQEWyvEicR94L7kDdYStAiniEfS0+9vsXakOSlU9DbisTHpA6SfllXEPSuSW6fQ5732nLx0jxP79W88moe1VnoeLiDov3x/g7x85XRUaCHPJ/KDDFcuAebBoljwtPJQzTZQL0NHyKvaZgfjw57pYVDHaFwtGlcEZtdHYUGFjdhbWHgWKEtiW0wgjax4jvoEWIjdnjAQwwpQyISaEJoUf8KPOKEFQc6etxNUmqJfowrODrG2TC8IO3Jy+kwgDaAondy362qXBUKFAoUCtyjwGejcFeR2mNSZi5E6N6snnzxtHp1eFg9f/4t86jxz5lYUZwKFCqqx06ATqEAiSCmoG34kd989aRaBx/FBHGDOTJSPhdKvIWuNp77EBkxdMLih6AdhepyypAC5bDepO0MYLhxM1Q2VGkRB1YFuRAjSDj9Wr8xYa3LCdrC9nmCZ/UAD/eLo0F1NmpUv8aKu4mCIZTuFFIeFDSePNlgQ7G1qCewkPryGOIm17Zh8nl007a4Fj5s9wZU+vuLV9WLg2Nu0HnBSVrRP+FEM0IsQ3dgqYb6W4EY5QdK5kcovV9D/7PvvqtWBE9oHMwMGg54DkCb2GjWFfcZITTp4UVgvmB3yDMkJquMQQ8AnDRgYHgJTYwT9lmfAekyZe3/nCVzq2yQukas/D02ntlG6RI0RFli7HyB1WX/R6/Pq+8wdFzi5Sjz0YT+0lyLt9jp0nYRN2jC/eEMr0QuWljZZ8RhP2EzltH1Nd55fTa42Y6NWF1yKOWMv7exvo7Q34/fRigPOm68IhPBy4GmK77seymxdks3BX7aHLsRnMyCIM9v1SWNFzB11pP6t1SmnBYKFAoUCvwEFAgvI7DMOb+D99cOK4uePH1SHR4dVwcHBwhYzF2rzOkIP86lYp1YalJwc97so+h+9Gin+mJvo8KBmTkvICdBCxdiknOe9y2rEBp5mCqdfVUym8SEuMG5uOtU6vHU5cZsKn7J3D0EZyygp7qrlxSqm13naOvFyIxgGyJm4BDl8YCacH7IZmino5NqMG5Wj7/YrsPVUIap3f5srLtR6371yy/3Alftj522f+JdHOMmX/V1DMrn6Rb9IXYoQuS//tufMMDTz9h7BoUvBfR7t44QnwWrEKy5QaqHH0JiF4Hwi2dfsC/JafXd60PC6ySP/aA9Mp60bLXBKyoTe0NolHdaB/egR8beG1bhibAqz4dDDcVL2Es+aTUh9noDzf4qm8eu4QX4aIcNyVBMuFxbLM3Yq+PA6+/oz8lReKMZvq0Jzi5jb4wH5UhKeJUF9oLdgb14sBFvf8SeKxc4MzwjvI/xXEP5QB/9DW2ymZrYi60C5QJvsDPi3cjj0ccHsNffT7yI1GD6fgh74RNW3HgNxYr1lFQoUChQKFAo8GkpkOV5pnZWKm+AuU+qvVevqm+//Tsi0LzqE96lDZ45I8/B8wiHCtiLBX7ci6tPnO6vf/2s2szyPHnFwcx/5HPxE9VAADHQpsh9V56vGQzLqeRW5NPr+Rie4hjnrUuM9zrLKc93cT03zEkHnkZeR+yfoTA3hYc5GDMB6Gdrm9Xx1ahqXuEZz96pX5Fl7zHhYulM8BS2Q5lHe2z+vtNf6nTCe2V3+QbzSAOvPY/kgEjeN49haf/tz3+LcCvK83M+uNTBS+CYECicTP3WkfmKugp4NOR5xrKNvLu/v1/95a9/q9a3toOOyvMKzrBM4UvQho9KBgtaRl7Wc1ydjHK6IVVd0dZEBu7AK8rCzPhqyYgEgwdNeH+G25Vn7MNH7O3sVY9YLbeCUV1P9TlOaPIUugacX95U3706wRmCOPcYNzQqGGdds0nI3lLDF0VSeT/C8zI8zG0b2dpV7hP3XBsOqi9YlbePA2NP4pMclmMOxT312KdGE2MK/XPlAB54rIPkXhAsitx+qVO6TTU/YYQC60iy/JSoBythqEFJEVkzrW/LlZNCgUKBQoEHKJAlpAce/WNv9RXMAAwn/P19vNAAvxUmYD2WXyN4zmJDLT2tmfwVPPVkR3k7xVJ5dXWJdxte440eAIGA9QFdx8nqjSRemZxAPXfqBdvC8nrIRipHx6dMtMQQQ3CLmK0o2e2vU7FAoaBvafEnzj3h2nFdK0TOjSW3Vl0D2M8PLqsrpEtjxK8R21RDA7yJMBNKa0tGJzzGicSp6+UknsczvgCO1Hf7IhACDfSrRcMqsyO8iZZZ73O0p8G1hALZVr1MNWgA2EDx/dWXX8Q4+1j7v/n2BUA14Z3gBd4kpA4x14JBopw90VvBmK+/oszqKsvGVXrTQZmBqNULcQ4aJE99+gaYyYyle4ju5HFzNtvXCm8dQX/aGOLBeHh0Xr06SvH1ZnMgGxCWIVLoD8OGgyAluqSXG+EK4iYGGYBaDmaIcuLkCEU6SogZnMYucfhcItjBO8E+aBl/8mi/2t3fC+ZMSBWjxebVRCprjGT/TI4xUS8uMchU1Tcvvq0uCWVzLWPAe24SM26NUDYrMBwP/PRSwfJdKFAoUCjwD6RAi/m2q3DJBKbR+unTR3HdYT+S//2v/1odg3lTBC2XWIsrzrkN5kgnxBEez9fXAzAXQZVbPVYKpa2p3jOAe/Nozr08hyo0o+NnmfElc/8ZSvcLZEBWKzkX034DjydhRQE64W6aVT0P2BUJOFHIGk2d/wnZhkB2gLf76NUFeMWG3Hi/rRBbDDYiYS8VJiE098ijDaZrscZUX6abYGhgEFfiQZc6FIdjybfe6NAsVjgF9ibECmk1hL1U0zL2bhPr9Ne/+iraWF/7e/X3b5+Di/azx3iGrJRTaGSMjNu+KlDv46Dw1S++DIW1MdfVL9xyBOQRv/RWV2i09wrJypKBvbzXEILFYwoaSm0Ze2/A3tevT6tXrCy4YROyOb8Lx/sm9maeJI3J4fFvJ2vsZTN5PAirQ0LwBfZO2BR9K1YnZOwND/snjzH2P4p3L/Yq2OvtD3TeJuuNuuvj7TknA2K2vnj5vLokzr8e+VOabHamGFjcu6Vg7y0Ry0mhQKFAocAnokCW561+1/1TOr8NZy7goHrx/CXy1xQlOfyEfAWYpPG8Df8xQYk5QAm7ygana8RQ7/c+UJ5/yzjEhoRIYCAn+E+hwJ5VJ4RFOwgjPvt7yUTIcMBX6MCnjJrk+ZqnoEziMahMhQDp/JpV4B12hwF/8V2vvjlC1qOBp483wRl4KfLYrrmVaQMdM1CJXoH/PCRhvr7tY7rDN3yF91W6T1BUq6RW2hUQG8FX4Mk9R+Evf+EzgVLGx0ZJtzwFmLeKw9szHOj+x7/8DqxvVt8+fwGtUUiHnG5pNxeNQsFTiMPbrArYZ2+zRyjpuzJ31ktbqfqkZ1A3I+00/MtDmORLYrNa6NmB3/J92+8ORnqHr/7mDK/2l69ZKcdKNvmZcJTjuRulprA5qS7ry4gdsnxiX2iLPXkgrIYQV8PNNZigRN9H8W43lOPVL9gvw+Ntbm0GPyEtUR2FMz8/q8hrGyb7tvyJm3zB+obe5+DwKJTs0xtoAD/Rxzihgj/9GnLuciwUKBQoFHg7BZhJP4/kxDUcXjOZEv8MEHOJ1u//8DsmZQRtPKyOUXi3UYoy1RLnKwmPKmYFsuw1LUw6VX/IJKiHutO5gGBK3sgqqlEWM1lbr/P7Nd5eCvyvXp9U1yj29ay3gbYAbVK6VVvxUApQVfQFcnSjB0InWO7d9HPEMqob+jCarFUzQ9gY9225jqjSHvhZJPtlPbepbsO7SchO/QoQjrKMB6QR9MxqPj/Wa7eXx+9dwUol+zO8HDdW16ttPB7HCMjfvT6I9xOeb4xZhbtx0UYqQajnGg8ywd8wPAr9Am8mjW045rCY836XE5gfiewJrOmr9Ulj+xnx3U4vqpco2y9QYOtdF0hppea7lxIfs/yA3wq/nyaeCzJT7jo/wPtvODyJ96bifpM4fFPqk9KWVKFh5xlKME6u9rMvqhqWU7zX+kZ+4rGNQ4PhY7QMYTdCiY+HPt6Exo6P22aywpIKBQoFCgV+Ygo0UMSO8Ghqib3g1D5hV/6l+fuIbfpvk/8gXvoFBkljauJppJBF/gifxlysoCXu+CfyJPR5+4DEbD3ITE7hzrjqgT1XSHKjUJ/qsXaGZ/tLlL1nZ4SD0euav8BnnqeVYakea3kz8UwwYB6fYYKfat1l0nX/leGUJcYokt2P5cneWrUiUOUUVfqV0SA/sLT5lvKGwdo7Kt0Xz1RHi79ioFky9i5o83bsXdfY/ewZxoCtWG1weUlsU+KbDm+uEb41DiTsHWMk1ngsfl0OiCdLe10Ay1Bw97FXBwGF394HYG/0ue7o5YB4+ScX1XdHCJsYKmbQUCE2aBB0WtDGs7vYawaxl9/FLfayPw0x2m+GrryzQBOP+vUHsVeHCI033xd7qx4ED6vMGHpQATA8RqhngVnBXshRUqFAoUChwKemgCixLM+vs5Ho73/3NUZXNiYHy3Wia8FTRLgwBD75Cff60IjsPfFXD2pR1av3JeX5wGcLgC3yCsr04lVLBwESUIBnO7oE9v968fIQeX4Q8nwoxG2X54a/iYwWeCiFgR15lpVz6gloIPiZ6SV12QeKP3lk/HY9uZdS4GXmKeLi9uFdtS3PEpAyHsefRp8C1jkwuQmzpPPoc9zxLlTjYB+ywl1yrACEj3Aga7f+gGzfrwY4MQzA9gnvIvZgoYDskR7s8hXuRzcmBMuU0H5dHshTRBM2ZrM2xDsLp7mHPBeD+6EvDFeFvDaKNPI5Tmh4trPy/vCE1eYq2+E308o8empn76UYbRpaNOz+Loa4jXcNjUeErDscXt4OfGtzK+27V9elLD/jnToEOUCdMeUpNGA4nJzeKsuT98JA+6jq1VW414z8hCvjiyyfqVeOhQKFAh9CgTuY8CEFPlUeBXE97cLaaSNMsmtYZr/+7W+IrXZVzf/8F5YhXQIGeiEDAril6XFn6mIZN16XCedrZ9P3prYgvDzB50k95v20WYeK2YML47WznJ3l0E7KbZZHhRcc07cg4ldiC97eZDARLBV3ibmhUpSI7fuAzVpmeOjPWH7e2N1kk1ZihWcUsG9hTbdD0VLQRE+AnMySlADxKK7yswQgSe0eAn8erGijJTzgZlGXjIkMj0Btf3usOHBJVgPl+fn5P0dcXJe4zyhv7Fy4It4FyhOF26gNxgbTvu/FpOeCyhhB12Qce3mZIDNflgu6eNPumIejwD+nDUP4XKDEd/fyM5iZEQoSKvcNhJLBFQb5laXSVrOgU6qSHJxMWN7u78bYssm7D/UEr+EM78zZC35Pv+mzWW43ANk6iWQTzy0b5PamVRmHPZgJ21nQzsepPRg6mEkaitA1Y7zbW0j6OOQTy5a4c8a1ZdzGseuiACmpUKBQoFDgp6aAwmkXy2DGXme2LZaBf/3bf2K1znX1l798wwbVA+Znw3OgeHcuZfpSUNUbSsHLeT6gYDEtPjisiO25jM9MngpDaQKlUvBHgfwUb+rX4O7JOcpxMDN5LNko87/4aXt24g0UuNtsA8xosVmqwpErmmxoDJNwjvF2gldUk6XKj/HAa8Uu2nU/Ah8BgYhrumjC9mzRjykJwyrb7w7aa3mClNt8dQnxXE+0QJpci3S8i71rbi4GLyRg/o+TP1T/5//9GzzIOXTqVisYw4EPaC2O1A4HvJeWq+SCkG9iryvQJJU45df7sPca7PV9n4O74u+Y99FQORImZ1D2QeyFwHX9aWQ0xMld7CW8GivueHHVCUaC6XdV9Ztf9yOmqhS0fz8Uey3r78a4r4aNm6JMaBp2iBj881CEgMnQTK/+WPdvX0sqFCgUKBQoFPjoFHhInteR6ze/+RWewnglMxcfsxeIOO6eJa6q0rFOFOjAi+g5LmbpYfxj5XkHp9H5glXyByh8jw/PqguU7TqNhTwPTyH4iMx+vVeeB9g66CaEcsOZ4mJNwSYrqkaEwT3lKSvX13o4rPVQWFspSVAU/4On8MLrdHB7swUHkfmGu3xF5ikW3ASFqC94i+ArlirkNPMUqQV0JOD3zu5O9Svk8sN/Oar+9J9/w5iO0huatJHnO/Bxyqa+N/slr6fM3tbrjLQsz0e35YX4eG4IOBX9ivIOxF75H7oMbhp5ZQIGx4b3OBrqOCcMy5vJc1rHmzyFI5YzpR34vdQpWAcEdx0+pJkr8tT7KMtfIV+/NIQuTgXN9kb8puyO/IRDsm/K8rdVIcvjA0/9vvUF9W3JcqYcWi8MERgg5D1dJTnHOaXBSj/D5OhQMDcUTypSvgsFCgUKBd5KgWXR962Z/hEPnLD1bHfCU5j002SCe8qSpuHvfhsT27/9xx+xyrIkWeUts7mTZWyXwowazmzcU+Z0Cn1fEixyikmYC2+55GlEG9dMsMfsnn2IZ9clm6SO6aCMgMuZLOtky38kQWExTad7y+pgY4VFnDrKMTKyMtlTxI07rlEsnCD0a7VtN7fwdF+5nbxTF607AULoAXhqs97NKZ2n+z5LH4R+EAY7NHcsn88BHSpuqAW+l4ImoRCQjsARYLvNcvXfoXiRQbkGnM8vYFRsQUCm7gYKdr3ibcujSXrOtSyrs1hg2W1rOpBLbBU38d659pbv3uQ4L1BWHxBGRqFfwHPneEMJyCTZQNRRUyEBcqoj0V0K1IlK29Kfcc0n0MDl9C03QWWVAZzAaxiA9qsDltBtsFFuv+r29PJM/bZPJsdDFfQv3clHn3kn99tWjWHvTd5y/GYawYmgUCGTHqRu5BdeFDwvqVCgUKBQ4KekQMxdfDkvOX9pdDVpbH1GeI+R+5Xgbv7vf/xTYF6L+dd5XvyaI+kkT3c9iLjB/9LMG/Xc/3ob7toPVyLptX2GIfpgMEbZDuYw96ukdzNyFcfis8Jf+qPBJWHJtpZxN67pq55obniuxxzTf5R1A+zBYFQdY8z23uPdrdt5uYax27qFHJN9jDk+rmK4nC0Qx+dig2rwOcZ1uRNR0j9x2OcBiHHixSLdx94enmO7rC77wx9+Hxu0DUd/DV4BEzd1iCHJO1AsmQG0y9gbIWfegb3ivwKu0JTtvrlLjvUM77dYbo9gLEby46A9DDJkCmNH0CMR5ftjL/vWgL1DBPDX7IfTeUWcesLRbaDA6BKaKOAzQWgQ53tjLwp939GIwXX9nThW6K+XYxge/J2WVChQKFAoUCjwySggttyX58WsfWKJ//63X4P1KEn/7/+t45KLomC8xljlNGV/5m1l0O8rz4sXOYnjXirLX+G8dTyYVEeDYThyjYkt4541xg0Xs40bbp8V9JJ8dxcn7vAVPBJPxqxgZicUSoOjdNSwq642O2Ick/EazMIUuZJjnezPMr+S+QrxKnd70WpqUXuDz3A54Ciom8Nn8mmJZwt5Xj4oV8ITU+K1uAlRpO8KRo09wq788+9/D66n8Z4i/6pkt+6Ej2I9cnII7rRFe9I0nCysdAmbvTSFbgPiRRx2XyF5+I/u2CVXEp4T4s3NUU8vzjGskMnVdjr/kfL4zaucnUp6tB5vJJ40boR+Qn0PfWPFpWGANM7ofHBCqJo5Snc3vd9g75o1DDyuuK9F8iie6rCFRN/0rtOjTHtbtE9ZlvfaTeKDg4MuYSxQB0XbOvGVVChQKFAo8CEUeFPr+iGlPlEepy4/LjnXiim29FBAf/nsy1h+dHx2wo7ipwDoGCUAm5YCclpiBWk3thAxLeNk+X1Szu/0b9uXCP0qlk8QPC+NNacVW0WpSgnBiBmYbAEFi3bseUoJNPJVnc9NPyjj5C8YZWBxnEMU/KenU4TOLiCxULgvakjg4LWTf4BB/dBWk0C/eCY8KfRPEPoDdBUyYQYE7eQVaA+sadFnLiKvm6NEawHseB9gQX5MTPOvf/PrEPj/+q2xyfEgA+AM/yPYqX0R9PUiF4yCPnXVVmNLy8TyUQLplNfHptwbHR0uMHKc8g6uWEqvYr+FwG9UO+kVXJiV3lYcJ3UdCyiNG+Q3NnxYxXmPvkqBtNnU83xUDWHEviNk0ASlxXyHfQAwqsjk2e/7VEoKFOmferpodcESqABx/FrD53zkLUJJYRkUJTIA1l9SoUChQKHA50IBZzRjZYdCmwlM4UtP669+8QsMrWPiWB5VpyjA3b9D4dRwHTG3M7+GV1Q9ELHpQ5PTZEyVdQEFMw2txwhmZ8TiNn64MT0VbmfOp3QyzaWpXJqF0/dym3fwN4RJN9xKinVQPAEoY3QcrlxrH8xQbq+jeL/PDqW67aPJo+PLLXpcxl5xVwHZsGcT+u00HzFJKSh26ZWVUCXX4HVK4rSKhnhSP15BAf3F06fV777+DWHdJtXfvnsBrwD98ZIzjJ4OAGF4oKzYi7PVLfbaF+kVqR6Al3EqRgUupf7mbOZ1gZbe/6fERnWDWkP8BP0ZjU4QsYzeSqKi2xOL0vcPwF7Ar8leOzME1Rs80V/gEWiM2grs3WI8bMETBPZg7blvb8Ne8+TfXDJkU4LfbsZe/QSDqozDkDvyXyUVChQKFAoUCnxaCjh3+8nyvLpJPa2fPHkaOHN0fFy9YCNVN/geIc8DS8hGTNDIyhEfHFnUe3l+/5DeLiOS8rzXV3ieHxOW7QTntktCkIyMV0dnGijbxWV5CvHybrLnKd3hJ+p7M1bHhWmd7ppTxXC0DUYaXtWY4i3GsYXC/W7/F/Xmvvrcu/mJx5oTiLLyFFMVvWCYinAhTEO+vIVyfuIpOEQPPKaUjPjcZXxRN19dGLdnbMp+dY3jIg03W99VR2fnGAgI+cq7MY6+KQzVtBWb0dJRHdzs5y1PEZnqPvPM/DQTeaRXzqee5Are5Qw+65QIBQNXnul4pixPJh4nPtIOepGo6Akp8RMpFw+hbRg2aGsGsxP7wdGxVkRGMLztlLHgoMe9CQaVNivcHI6/IVN9SM1Iv/quzUbTcZ3GEKcW9IF0hwcNWZ4bmZ94UJlf11EOhQKFAoUC9ylwX8K8//wfds0cepti80xn7Pqeu5X/9te/5vm8ev7dq+rf//2P1bcvXkRokzabYaocMFSLIWCuENTnrTSV3lb4wMntBEtWczu3+pE5YN6OOPFagQW0RoSDcaJVcQuwKniKLjzTEh9e1w+0kW/pXT0d3aDobcfSfdFrhudeCw1HTNpkHABI52wWs463V065jx7TudCTgN08CXhvyRR5BGcNBMMYlwp3rdWUZmx63QlhgqCA7RCW6S5Ah8WWB6HYthFSB+H+l19+BXixRBvw+c//JLwP3v8BPQq3Lqui7sE1ypcGjAaEDMMCfdAyLI1iYxpKeN/nwQxEj6F/5nboD/8V+vzwsrvhnaYlZ/abJYcs5dLSvsL7aFCv7eckw5OBOTaQ4QFvi7sTlpethif+NYYUPfZU6HdYgm+IlxY7oUqfIe/khvc9UKHE+NNmNMGXSbqgFXqnOynYGOnKXYpHGqNVmfGZhJmf3yW90Ntfi/4IOiXQvlNNuSgUKBQoFPjJKJAxwKMhwRTQYtLjy5ji//z119ybVX/56zfVn/785/C4XqlDjiloDRGoBtdsXs6xo9b+A5JNmNOjgrh4kDY4ZS5mntRDWaNliueqZztzbI279i9iuAcCvruxKZ7UeoWnZeogAkuPY7k7OCSuzVHyH2HI//L6UTUzVNpSsn8LhGFejx4n0oi9Tvl+TOYTe40175wfUdwVjmMJOQaDGnsdr6U8ZrrHHS6SMlsDRq6VmKMYvH/766/ZbH0V4bdR/f2bbxAsNR6kFYBTNeQrXQwHtItRPXAXTQNhRiO8inRaxl5jwKdeJz7C5diR6I99IoIe4WSuwUOxXK83lk6DZcb4V8B389YGNFtwIeLsw9hbNfg9tFept8WGckP6k7HXlV4rgb3WeVNjb1vs5b2LvfYyfhcc7dcb2Es5bkcKcnGhoD3GQQLOCkxnVUONvRr35UMK9tYEK4dCgUKBQoFPSAGm59t0X55X6f6rL39RTf7XpNr+81+qP//1b2wO/i3K1A44jTyvrISx/QoF+eAagGovUPi20gdOxAOxwo/tJ6iTrzB2e5LrlR9btDE1TCu4hERJxNa6EKjzYfI8dRE33LBvbQBXb+sJsqXq77U+HvPgox71LbD/yWiPXi2IEX20n7f9txSYV+fSSJCTeZZ5ChXujApsU37WGSGpb4JVigrv8hUhY9N0tA7/lvmKPnzOr7/6Jc6Mq4SoW6uG//4fEV4m9BxiJlg5BfPHrAg/Z1VAOKDRdAv51/jupkBoeITYcN3O00rmCfLYzIqaA0U7UQLQF+hQEZ7z8HXyeoZW1fktK/nDAlDXlCiWzA7K83JUM5iVdqvL2OFJ4C2GVD6E0ZEuLUMbYq23DxND0sILDHzxvGfdEqwvfg8cZVFhV+N3wmWklINTMibHCHkoxkQVkdceQPe0epDVDdz3k8daV1MOhQKFAoUCb6XAZ6NwdzKcjAEtLImxhByBSZhV0BY8V/rt6g//8tvqKZt5usO2Xndnl+dK4XGtOHx+elr9vz/OqjEx4t6XBCPD0ijQ69U9ZY1bF4toKO+xtt8gmGNzr+aAkvHNFLb16s6KaMPd2C+wgFRPu2EK59w+L3VAGAg44r6r5tJMr4Wc+wCbeVUCfPPiNRb/o8itEJlKcRK0SLVYs+V8is3bkrfKf+/qgT8BgAhQg5eXAE39dhSgDg93Slu3VZB1CXRoLfLxTNrYvhWaH4Zibb1X/ar/FSDEAHj+zfPvCDNzjaGDjVYgwuXVqPrzN895RD8pp1ecjRgiIO8+b15T7JDOWnbjqarIsd0AawpqONkkjE165vI2GQyt4dC/HovCs0lKJFrEJXQwRxD49n5QlxjugnL8riCJRhTjszVh/FooEAb8jkaTM2LVX0IT1Pijq6qBgqHbdKNXGAIJRZmw9nOW2CNvxRv0Ea1KTOgm8MMUDMITkfphHn2P1nCOQUhFhm+tpEKBQoFCgZ+aAkKBs9iEECuxpJj5W7xxhs3Yu77Rq/6///kvbKC9wzxcEV7mzzEfO5+2mZ/H4Parl6+ro4ODasq8+a7ElBkYIfbG/FlbW8NwTk9U7IrtE/a+6GDg1Thr/NUpymRTk3lcOTOwiS/774wcH+vOlx5JIqGzM/t2gg+UNXwbS8FjSTLztXyDmPOv/+dPTt/pw2ydauTIGGNuj9oS3lgGEbtu0pxQkIFNGJMYC8JxTSftD/3tgHHeF5kU5hT4vg/2bm6tVv+09k8Il3AkrCh78eo1NHLzOQ3QGKcRaP/0929TP7jO2HvDyjn3xTEsUA4VpELDlYFeh+dbjb2JB2IJPGFsDOHGtVSDRwAAFbFJREFUgnsduxgHFITOhoxz9LHaL85i1LSZ0kPYK43nUxX1rlBL3Moy9jbB3kuxd3zCCr/zGnvZK4BxrcAoib3h8Wi7kpmUVRO+q0TgjL3kxTiBdwS0UbC3/1zDWOoccY4xKIwIFiupUKBQoFCgUOCTUeBt8nzotpm7EYsILfPrapO9YnprG8jbk+qQzbl1ZuviUHXDyuYB4Uf++Oe/V/9/e+f6m8dx3eGlyJc3kaKoi50GbhoXLdIPAdL//2vbT+kFsIMKbdHGlh0kSNJasqwbKZJ5njN7lsP1y5ekY1cScEbad3fnzPW3xPzOOTM7e/Ti2ZXt1IZcZwI9GJ0ytKcXrOZWh3Ch1vPnfLMF2wxHQtjzmuqxzRwEqk4hbUsptk99KIJOeUPEtUt/TSebb2BIhx7DvezWdAJb0PwEX7Gq/l/+7VHwvnyl1iB/hdZyQa8wVi1DD+5YN6lMdyJvwmXmlZPVmbiA37bCGW+asOdtF1nP9Qokps3AdbPp5cO1YZ+V9wvept9kG1V9G4/Q6b5hguOIBQp+6+QZ9vzL139ky1X3ukd/gkvdQtDv36g/vGH22n3ZtfedQDE4WS5YsQCRxrhFoCvqFzzP2CYY/cttWOxLJKVNtt/teu1d+3fe/1vUKy7qWwa3v1tDD/SFODJC7fg0bAvO+1OUKrcHOmL7oCO+O/OcFfx/+OP/sRiQhYFv0IPQ+cKW5w9TTSa8L5Qh8hECqqb3xXfywOgWy+Pbd9dYKKDu6C4HpDfHN/gP0pa3xR3Srbz6LQQKgUJghkAbKWeRb+NWcmivSLcBMIddSUIHpQOaae7evTP84u9/DtmcDf/8y3/F0fsNxuMRg+luOM9PfNVLYr0iBK+5eSvDJzQSK9NeHb9gJZkzqBiIGKY6dk8kGAjFlWKM67SjXUs6jMKQxREDf2vzZVXGfnS+gw+xHL12i5Sz2E/tDKXgCMe+JLuJsWg9rQ5Koq9tD/bWRg3/RkuyRCNoaV8yaoeE3oxilYCT00Zs9sVZAb/UbUpxTTyDKABWgzoNckkpgwRojyVxKc8vr3/8059SLSvUINHPPv8yZqp1uuwfHNA9+oOz5JiP0y1QVt7g3IjtB1ByTMMDioLO8H7AxSg8Oshx2tD3BRMYVreGU+HJ188gddIii0iMb/eK39nYjuf+Ol5L4xnZvDHYO0PMecQPa+Lp4Bofw3vFNgVKF0ye7Gzy0TmwfIUF77ZEJ1SxgdJB8aE83CKvTng/kErLOEjjh23B6HSND9kRmrEfj7Pd83vaKkY5fMnfIga/oNFfMdcp4kcJXznjXqEQKAQKgXcIgZh4ZrxK40NeMPTcq+H00V/+mLGPEZFx+/Hj37C12wvGRYwxDBPNw+CfK7g3OMfCNeDIoQHn6+TrGDCuGNOJL3/LGye8qbZgDD3BolzDgQ0lBi/osD5ygiAHYsu7JMgtm2Q8ZsXc8cnL+MC6htQJHOX2LH5fZec2q7AZpJMfY9s4xm1MeNrIIQ3xcwt+ayaivZB7RYyxfuSpWB1HO9+ckIe2yh9nrHJzGze5Ww5qLGVu+aZxrxPRPoP1jtDm3LuNtfmzn/0dGXGYb/7X8PkXv2WBgosENoftvdtwjNzLx8HhqgW4eXZxwPYuBi8tWeNep3pb7Q224CvWOiXW5WW6dIwB/b9fPYG/VAvpNHJXiMm9u4udMMRfY9Aqt+0ZlnEv3yqFcFkd5qvrlLXYhXvX/eDr2vCSVWnxzHmQi+3blNewcGX7+sYOWJhDxNxagIP4syu4Vx3mhdxL32O7Ov94A3OeIn9rOlcqFAKFQCFQCPzwCKyy5+VA6cER+uEH98Ppuw4P/eM//NPwFCe7Nrwrlg3h1L1CpzCd4z9GqVfBF6/RJ3zjbmcHTsFW32AC37fX5Vrr8u1yt2HTiaqt2Sbgsc/RKzbkvVWBht/GZjzmrXU/KC6rb+PslStf8HaY/OWbabfwJfh2mVa5TnF1mKYrNHZLvWI99ApRafWmtuB2N/F2uPkwVGPSG+LVZj5lhbdahL+pU5hbTAMDJtR9BvotLnL1uT2/jb/hLz58GLjx0tzw7//x3xSmL2Ix3N7fi3KOsecDE767Etv2AvMWhL3BG+IUHrif0hFl6oKxCEM5x8kCzwp616sjJtFJG9v/2kf+b1CHvglXvetjsayN4OzWfhGKPxJvtcm5XcM3oc3+Bn+POuJi08mTzbDlfXN97RYH9a6Dl7qU/Y6JDBbOrau/oaudok+gGdFuFsLxnFOFpNtTOBlt+WN0l1vk9c3DM/09lkC6BXXoG/JPrkIhUAgUAtdFgMU/7/6w4bgmkeT4piH51ZOnw6e/+tXw+LPHw93Dg+Hevfs4y7cgWd57wjF7reCIbKEQRZYtSUVtEaGTlbspLlOZZGxRFzXVqWhJcMJcx4SdaQa1gzaGZZS1JMNEn73MEpJiW7wE3YegeMhLI56uBRnq8N7b3x0e3r/Hh1MOMEyZmSbTJU3ti0MBgrBQSlwxZ7/952qEx4+/GP7ns1/Hysfbdx7A/xrq0cOWf2yWKoKkaV0ibf4pVcARgLTGcB+yyDu2Lk/U7V+r8nAedDiomAjjmJSa2o3cqbPcEDIw8UrcM7bh13JaRmPSJm358u+jpTHuPFyMcybfCRidFD5X63EFpSv19u/sDw8f3h/u8xxuT5+vPy+prgqBQqAQeJcQcBSMIZGz1zp1v/jyy+HRo0esTn4O795jn9KDGDKPwsvcDOWVfYhB1gIZg2OYbdzQxuxWmwZQ8KJpW6JWZBugW2PmlVwciiepHBCjvWXaGyKiWlK4+jnG6Sm1F62gTJOiluucextvpNQ6zAfbaewxgXyGIak73u+c3MGA/dEHD4bDw/1IdXHzmvMy5lfJvS/Ycs6JDRv+29/9bvj888e8iv/r4ScfsdXb7iHVWvfYr67hGrm20yh/J+4d00y6R8sO1JmZCOPG0LisleEqxLGmkJ5zb8sQRTXQx0cXqGOvKmmc2GpprcmKWhdaSxPb83q6xkSts3varTEcRrsOFApzxZ2OACdt7tw9GB48OBzu8V2C3eLe8anWqRAoBAqB/18EHOGDI8ZqteefM1n6ySefsF3sf2IjPRg+/ODDsDm/wenJbO31GsiYH7QDFzTe4D5ootXWmIW6I5K45Lq4V0oYT+2G38g/3U0XUaL5Tc9NYzhqJa5licgpfbtIVuuj07ZsFc9TpE4Rk/E4qO3XKU5+t0G9s7fP9+0+HA7YhlZ73nrbkrC+/G9fq1PoG9B5HW/sc/1Ef8qnnw6///0fhnvgv73LR+TZ9k2MYktai+n7amXR/U6n6KoKPDKNOHk9IhNX3OdWvPap1yl8PibXUp/yETGqFNEM2xUOfNLezJa30fYpGmQNs3Ae70S/CyNcOBc7IXAf2NGy3f3bw8MH94YHd/aGvW0WIMxKqdtCoBAoBOYI6CF950MOZp4dXH3F/C7Oy7/964+HXWaRXRm/z6tpzqr6OvoZM59tuNY4ztyyhUO4cXmey0xznRAtGRNqYFuLRl6rQ+prfl2unGF2jM+qlhZvvj5BX/5FWZARzY8Z+UiGXPIAlziP5bsX74KvkpvEvVOdTdbw3952dj/mj5e2ZB6ZBrjneAOBs2R99+DOcPbRj7Ghmc1nomOxdwCs0r3tNVjzMqxXycybz8ZzlmWeuazVENQcK+LEnzgVDy48nNM+c5ZjKtM2ZbisffN6Vv0Nfbt96/EaPDPsLgCwDXTjhDch0CnBiY/Csbpis3uLIFtT50KgECgE3jUEcsSM0RLedd/zH33wMLaO+frrr1lBtsPHVVlhzQB3zLu+Z670iuDYaK48t9iLv3NZpjfVKlkrJVZvaRIx/luXbNc+nMnIL0daiqQQoS/biCzf8/U4J/zFI59PpJ7kHtW0srZY/eVe6RpsvlYt97oqSu69SQhDUl4nuJLd4MT3vcO79A0epu7Dw8NhbXcfSZvsjkTR8z+X91q9rbw5Rg3biXvpnzC3VWxvh3s1vt1uR3z4Ex11ADSQWInG3vM8ky30xEVxb3uk9VsIFAKFwFtAoGdkHb46W/d5y+xvsOe1TLe3t4PXtDN3ccSfbflds2UcbUk35Tk7vCIf/C7Pq03I8dqQzZ40juuITrsyezLnx+vbjMFbdk0HgbqEbYsTPxnH6uytbbgNPHR+M4c8bteyNezg7G1bntqvq0Pa86aUK8XY/ulP+fivfjLs7aLP7e0N67x5xqbopLIxGcb2xa19v0yW6fOc+fKc8RfP6hOhR8jlXqjDqVtw9jkIzfcT5m3vS1XW/qZ0srtQ8RZvF9oe4Ap9AjWY1fXoc9jyW6OPpS+hrguBQqAQWIbAe7HCvW+4M4y+Fqbz1/3Bnz59GoShQSp5uM+pDndfN3ebD88O8xJVH6dMp3UMr8tk5FGeZfRn29OXFU51SwqLHJ6KBPJDIwkJzUY4k+vA7Ypra442ebaBJjBdJLxM1pKYHJo0pY0kC/nyHHHIwUKj3xLD6DQJ5dtE8+kI2NJANcGKIEHnKjuTqSBJ1D4D8dfpYl2DmLuqj3ZE+5ZgZ/yy5/BdnlFAa78NVB/b+thHezxys8pMYJ5tETP6E+3zOXAVz9Ez99E+5GI7PW9iQ+GiGp/bJDMN97ZAecpgaMrkUDGzKRzSt/v4uPece/hr87sfXYVCoBAoBN4HBBw3HfMd67x2xfXLly+DC+Rixz9f0eZd4Qt85HjfJocZXZVf4KlZnDLCdXnXwTX+jWPpegy4ltAIwLHaMHHOOM63cZuciOcc4H3oBUtk0fyokXy0tdcBgjvIo+9/nRXU6gARp8OXeHGTa+WCN6xQ272GoZaY50R3cq8r03zbTN3Hye5TtkBzH9q3zb2BN9AbfhDuBcP+efn84m9lfK54JCbuDVUMefxFjdzLbjMmKe5tj6h+C4FCoBB4qwioU2hfar9rTz7hO2wGJ/LlzFfEnfHB8AtcC/c6rvdxyccrOXBVPspLPUG9wsl7zLhmy9MOuSb1CnWOsCtb5GT7ZRtChzAPOcIu5HriLdqghFOLQ2Y9rS/yGQel+2Z937919IXgNNvpwSKuNRQK49QpfON7Ddt829nmFUGdorfnTapeIdbPnj1jr/vn8SbdGluv+g24vg3ZP+uPhvb6nA33/hKZPC2+kWZ+tjiyxiFqXLTFFGN54sO/xLzpaCTjX7Yp8CXft2Smoc/hd6GEhu+YbyYT2N6+pxGkoGbr57B9BnYAmmx59Ql2ra1QCBQChcCVCLyXDnc/AuYsuCQheSRh6PiNvbzYfz3H9GCnHBBlCq4nmfCMccvOITLvPI1RxMUAPMqiCstG1meRDBmTowiTem1cpOd802AZhr6OsQkRPy+7b0/mM80bPlKzieNcp/yq0BN04h0OdjJ5r8Ik/mc4WpoqoYAjGzU/W9k8Lu/NynXwdheX6VMW2EuAY3qVE9f3wYOhINk/syfW/dn4m8qiHvJZbl9WYq08ZbYhGmJCgif74xkdCcWoEXQttBOdCoVAIfA+ICAP6Oh1zG97fDPMwb3Gywee3yCLFUmMd47RSXKOj9N9F+9ALIcqc4x0fF/GHcpNF2GexiyjLMZa7zn6ZF4ryzF62bh9HZlju2VbVnJNns0/ryfvPRuCAzgf8/Hs27ztlO0O4ZKfwBR+1eFuEO+ee30epjkd9Z1INHY+OIeKl3HpZTLxb4b+mM8CbTxlpiyeER2xmox717nXtrrdjH8ATnQX94JFhUKgECgE3jICcpg2ZG/Py3OpY/h29hn85kR2bO/qOG5wUOc6uWyVbOLAJfkmmeURktN0W1vmNHHOvdfyfa9LcHtBr0iZxXn0esVlstQhPJvHdH1c1puyvkxl7uN+wkdMdbjvsPJ6VVBfEF8XzanLGXq9wmcR+pieZBzuqXuJywWsxnvjLcZ00XgLzOteZjzhQtoxna3ILJbhfR/X9/cyDPs0mb+Pu04+25fpPPsM4mcs0Lj4ezOaBmvL6z5ZKKhQCBQChcAVCLx3Dnedu5K0hCxpGNLhngQiAeWAHQnGn4zL81zW30sAhkzruQ9JEH26lM9loRggjHh+grjGxElk87PiZXExttOYbE9fV8aZ11f8ZTcx8RU0M7jljTO9pjPfamomwRiSoL31WtI2pFIURr9MOgt921KUqZbJTJNt69P1eTNfxrWWXMxnXKTjR9LtcTSf+Pdx/b3yuWxZXJ9GeZbh6298l4W/yaBr8EaxAWifm23xR13minkOU1YoBAqBQuCdQCANNc/5KnLygA0MnuGcY++80f24bpo+9LKMzzTLZKZRnjLvvc4wybjwOu69JlGO26bN6/n5Mplje9YTZWbZZhiD8WHApm7Sca8r8DNf01wy1+XnOfeq6+h0T90nnsvI6X0pWY/nDMvanjLPyjOf9/O8vayX9/lME+n4eRvci78AQ9iP29Kf4l4fU4VCoBAoBN5JBHLBlnyWnJYclw3u7fnksJQlJ3k29PKbyPq883xR8Fh21MNPcpuyXq9IXcL4vJ6f57Jer1AWdZh/vPasHgChtcUN3Id5ySzExszuvo5e0esUFBUTHuoRObHvtVvx2Q6PbIdpDYnxMlnKL5NdJc+6+jqiLH4S88TbsvJ6fv4usmgb9WRZYcurv6FzxVuR6BO8xF+2vEBVKAQKgRsj8N453O2hhBAG/uh8TwdArv6SoOcz4g6iGZdnidCQshxoPUc88uAz0xGXxNmEF+PmsiiaH19xWo+CSY/Bno5XqzCN95GWcx9Wyfp0/bVlBin1kVw7E2vj2ytZvprV6h27OUu9/NZJjsRZwvYZGHS6qyCd4QToMfA6V8vNVx9cJsvnkPniObRqpmfUy2x/9lkcw7dBX8U8+kgBcOSEeWIdMtILSz6PVbJ5PX2+VTKKj0pssyvrMp95KhQChUAh8L4hkOO+HOC4n5zQO9xj8HWQc6BdcpY6YgxcIgs8LsmnbOKYMc10P8ocY61XBvA15uBtBvd+nDeNVXvkmNyfv4vM5njM67GCeJUaqdueZT3Wcd3gG30aw2Ksg8Lgtdj7DE7hXnWa4EtlXCdPevY+wni9TGbe1IumssZ8y2S23yP7U9zbIK7fQqAQKAQKgesjsMyel9vkOENvz0/cRPxSnmtZbi6zIvKmPpFlJ3cGz8GHWL7w5LldabbkwP5sMzz6uNQNvg+ZBZ/yfbKNUafIMj1fFcRbPUJ/SfpM1Od6nSK+fSP+6gAW2p+tYB433keyS2TL8qgLios6htn6oMxDe17MfcXACQUxNa3H94kvxX1Lf4u2EW+/GuZlywtFhUKgELg5Au+lw/3m3awchUAhUAgUAoVAIVAIFAKFQCFQCBQChUAhUAgUAoVAIVAIFAKFwA+LgBN4FQqBQqAQKAQKgUKgECgECoFCoBAoBAqBQqAQKAQKgUKgECgECoFC4M9E4E+yZoZyYX5+ogAAAABJRU5ErkJggg=="/>
                    <pic:cNvPicPr>
                      <a:picLocks noChangeAspect="1" noChangeArrowheads="1"/>
                    </pic:cNvPicPr>
                  </pic:nvPicPr>
                  <pic:blipFill>
                    <a:blip r:embed="rId23"/>
                    <a:stretch>
                      <a:fillRect/>
                    </a:stretch>
                  </pic:blipFill>
                  <pic:spPr bwMode="auto">
                    <a:xfrm>
                      <a:off x="0" y="0"/>
                      <a:ext cx="5334000" cy="3001264"/>
                    </a:xfrm>
                    <a:prstGeom prst="rect">
                      <a:avLst/>
                    </a:prstGeom>
                    <a:noFill/>
                    <a:ln w="9525">
                      <a:noFill/>
                      <a:headEnd/>
                      <a:tailEnd/>
                    </a:ln>
                  </pic:spPr>
                </pic:pic>
              </a:graphicData>
            </a:graphic>
          </wp:inline>
        </w:drawing>
      </w:r>
    </w:p>
    <w:p w14:paraId="25F9ED64" w14:textId="77777777" w:rsidR="00DF1A63" w:rsidRPr="00DF1A63" w:rsidRDefault="00DF1A63" w:rsidP="00DF1A63">
      <w:pPr>
        <w:pStyle w:val="BodyText"/>
        <w:rPr>
          <w:bCs/>
        </w:rPr>
      </w:pPr>
      <w:r w:rsidRPr="003D5825">
        <w:rPr>
          <w:bCs/>
        </w:rPr>
        <w:t>Figure 1.12</w:t>
      </w:r>
      <w:r w:rsidRPr="003D5825">
        <w:rPr>
          <w:bCs/>
        </w:rPr>
        <w:tab/>
      </w:r>
      <w:proofErr w:type="spellStart"/>
      <w:r>
        <w:rPr>
          <w:bCs/>
        </w:rPr>
        <w:t>O</w:t>
      </w:r>
      <w:r w:rsidRPr="003D5825">
        <w:rPr>
          <w:bCs/>
        </w:rPr>
        <w:t>pen</w:t>
      </w:r>
      <w:r>
        <w:rPr>
          <w:bCs/>
        </w:rPr>
        <w:t>D</w:t>
      </w:r>
      <w:r w:rsidRPr="003D5825">
        <w:rPr>
          <w:bCs/>
        </w:rPr>
        <w:t>aylight</w:t>
      </w:r>
      <w:proofErr w:type="spellEnd"/>
      <w:r w:rsidRPr="003D5825">
        <w:rPr>
          <w:bCs/>
        </w:rPr>
        <w:t xml:space="preserve"> Boron</w:t>
      </w:r>
    </w:p>
    <w:p w14:paraId="0014EAE7" w14:textId="77777777" w:rsidR="005E32D4" w:rsidRDefault="00F82A0C">
      <w:pPr>
        <w:pStyle w:val="BodyText"/>
      </w:pPr>
      <w:r>
        <w:t xml:space="preserve">Some of the initial SDN controllers had their southbound APIs tightly bound to OpenFlow, but as </w:t>
      </w:r>
      <w:r w:rsidR="00DF1A63">
        <w:t xml:space="preserve">you </w:t>
      </w:r>
      <w:r>
        <w:t xml:space="preserve">can see from </w:t>
      </w:r>
      <w:r w:rsidR="00DF1A63">
        <w:t>Figure 1.12</w:t>
      </w:r>
      <w:r>
        <w:t xml:space="preserve">, besides </w:t>
      </w:r>
      <w:proofErr w:type="spellStart"/>
      <w:r w:rsidR="00DF1A63">
        <w:t>OpenFow</w:t>
      </w:r>
      <w:proofErr w:type="spellEnd"/>
      <w:r>
        <w:t xml:space="preserve">, many other southbound protocols that are available in today’s market are also supported. Examples are NETCONF, OVSDB, SNMP, BGP, </w:t>
      </w:r>
      <w:r w:rsidR="00DF1A63">
        <w:t>and more</w:t>
      </w:r>
      <w:r>
        <w:t xml:space="preserve">. Support </w:t>
      </w:r>
      <w:r w:rsidR="00DF1A63">
        <w:t xml:space="preserve">for </w:t>
      </w:r>
      <w:r>
        <w:t xml:space="preserve">these protocols </w:t>
      </w:r>
      <w:r w:rsidR="00DF1A63">
        <w:t xml:space="preserve">is </w:t>
      </w:r>
      <w:r>
        <w:t xml:space="preserve">done in a modular method in the form of different plugins, which are linked dynamically to a central component named </w:t>
      </w:r>
      <w:r w:rsidR="00DF1A63">
        <w:t xml:space="preserve">the </w:t>
      </w:r>
      <w:r>
        <w:t xml:space="preserve">Service Abstraction Layer (SAL). SAL does translations between the SDN application and the underlaying network equipment. </w:t>
      </w:r>
      <w:r w:rsidR="00DF1A63">
        <w:t xml:space="preserve">For </w:t>
      </w:r>
      <w:r>
        <w:t>instance, when it receives a service request from a</w:t>
      </w:r>
      <w:r w:rsidR="00DF1A63">
        <w:t>n</w:t>
      </w:r>
      <w:r>
        <w:t xml:space="preserve"> SDN application, typically via high level API calls (northbound), it understands the API call and translates the request to a language that the underlying network </w:t>
      </w:r>
      <w:r w:rsidR="00DF1A63">
        <w:t xml:space="preserve">equipment </w:t>
      </w:r>
      <w:r>
        <w:t>can also understand. That language is one of the southbound protocols.</w:t>
      </w:r>
    </w:p>
    <w:p w14:paraId="3D843DAA" w14:textId="77777777" w:rsidR="005E32D4" w:rsidRDefault="00F82A0C">
      <w:pPr>
        <w:pStyle w:val="BodyText"/>
      </w:pPr>
      <w:r>
        <w:t>While this translation is transparent to the SDN application, ODL itself needs to know all the details about how to talk to each one of the network devices it supports, their features, capabilities</w:t>
      </w:r>
      <w:r w:rsidR="00DF1A63">
        <w:t>,</w:t>
      </w:r>
      <w:r>
        <w:t xml:space="preserve"> etc. </w:t>
      </w:r>
      <w:r w:rsidRPr="00DF1A63">
        <w:t xml:space="preserve">A </w:t>
      </w:r>
      <w:r w:rsidRPr="0009100C">
        <w:t>topology manager</w:t>
      </w:r>
      <w:r w:rsidRPr="00DF1A63">
        <w:t xml:space="preserve"> module in ODL manages this type of information. It collects topology related information from various modules and protocols, such as ARP, host tracker, device manager, switch manager, OpenFlow, etc</w:t>
      </w:r>
      <w:r w:rsidR="00DF1A63">
        <w:t>.,</w:t>
      </w:r>
      <w:r w:rsidR="00DF1A63" w:rsidRPr="00DF1A63">
        <w:t xml:space="preserve"> </w:t>
      </w:r>
      <w:r w:rsidRPr="00DF1A63">
        <w:t>and based on this info, it visualizes the network topology by drawing a diagram</w:t>
      </w:r>
      <w:r>
        <w:t xml:space="preserve"> dynamically, </w:t>
      </w:r>
      <w:r w:rsidR="00DF1A63">
        <w:t xml:space="preserve">showing </w:t>
      </w:r>
      <w:r>
        <w:t>all the managed devices and how they are connected together</w:t>
      </w:r>
      <w:r w:rsidR="00DF1A63">
        <w:t xml:space="preserve"> (see Figures 1.13 and 1.14)</w:t>
      </w:r>
      <w:r>
        <w:t>.</w:t>
      </w:r>
    </w:p>
    <w:p w14:paraId="153E80DF" w14:textId="77777777" w:rsidR="005E32D4" w:rsidRDefault="00F82A0C">
      <w:pPr>
        <w:pStyle w:val="BodyText"/>
      </w:pPr>
      <w:r>
        <w:rPr>
          <w:noProof/>
        </w:rPr>
        <w:lastRenderedPageBreak/>
        <w:drawing>
          <wp:inline distT="0" distB="0" distL="0" distR="0" wp14:anchorId="241A305E" wp14:editId="1BBE4EC2">
            <wp:extent cx="5334000" cy="2927630"/>
            <wp:effectExtent l="0" t="0" r="0" b="0"/>
            <wp:docPr id="14" name="Picture" descr="odl topo1"/>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YAAAM0CAYAAAC20HB4AAAACXBIWXMAAA7EAAAOxAGVKw4bAAAgAElEQVR4nOzdWXBc153n+e9dcgGQyMS+cwPAfRUpSiIl0Votea9uu1ztrurpqpqZmI7o6enop4l5r3mZieiKmq6uKtfqdi3eyrZctiRbEheRFMUFFHcSJLFvmQByQe7bvffMQ5JJglgIUJRASv9PhCOMzHPPPTcBwsbv/u//aMlkSiGEWDFKKdLpNL29vfy3//anTE9PY9v2Si9LCCFWjOM45HJZhoaGSCTiOI6z0ksSQgghhBBCCCFm0Vd6AUJ83hWLFjdu3OQf/uEfiUQiEqoLIT7XlFIUCgVGRkZIpVISqgshhBBCCCGEeCSZK70AIT7PCoUCp06d5p133mFoaAjLslZ6SUIIsWKUUqRSKUKhCZLJBLYtvxOFEEIIIYQQQjyaJFgXYgUopSgWLU6dOsWhQ4e5evUq2Wx2pZclhBArRilFMplgenqamZkZLMtCKelWJ4QQQgghhBDi0STBuhAroFgscvHiJd55512uXr1KKpVa6SUJIcSKSqVShMPTRKMRisXiSi9HCCGEEEIIIYRYlATrQnzKisUiwWCIf/qnf2JgYEAq1YUQn2tKKWzbZnIyRCwWlVBdCCGEEEIIIcRjQYJ1IT5lY2Nj/PSnP2NgYIBcLrfSyxFCiBVl2zYTE+MkEnEJ1YUQQgghhBBCPDYeMFh30IozaFYMnMIi4zSUqxZl1oDuebBTCfEZcvnyFQ4ePMiZM2fI5/PSP1gI8bmWy+WYnp4iHA5TKCz2/yeEEEIIIYQQQohHy4MF646FnrqAMfMBWmFywWFKd+PUPIsd2I9ytzzoGoX4TLh8+TKHDx+hp6eHmZmZlV6OEEKsqEwmQzQaIRyeJp/PyY1GIYQQQgghhBCPlQesWLfQsgPosUPo2f6Fh+kVWGYAx7eDT/rP5UwmTSIeJ5FIkM1myq9XVFRSU1ODP1CDx+NB07Q5x8ZnZkilUljWwo+gV1ZW4g8E8Hi8s16PhKeXtPGky+XCV+3H7/cDUCjksSwLwzDxeBav5i8WixQKeZSj8FVX3/dc4tFSLFoMDw9x8OAhenp6mJqaWuklCSHEispms+VQXfaZEEIIIYQQQgjxOFo4WFc2mp0GawbMAMqoAu0htWRXRbRiDDQTZVaD5nrgqWzbJplIMDo6zPDQIOPjY8zEYhiGgW3b1NbVsXZtJx2rV9PS0kp1tR+Xa/b5+vtuMjI8hG1bc5dKaWM1vz9AV/d62to7qKysLL9/5fIlRoaHqKioWHSdvmo/Xd3d+P1+lFLMzMwQCU9TVeVj1eo18wb+t6XTKaanp7CKRTZv2ba8D0isKNu2iUYjvPHGL+jp6SEWi630kmbRdR23201FRQWmad71c6iwbYdcLkc+X7oJJIQQD4Nt24TD04TD4Vk3woUQQgghhBBCiMfJgkm5ZsUwogcxJ/4Sq/X3seteQblbP/4ZlY2eG8Ec+wuUuwmr+d+gvKseaCrbtknE4/zkh/9IMBSkpaWVbdt3sGZdJ3V1dUQjEUZHhum9dpV/eeOn7N37NC++8kVWr1k7a57+/ptkMml2PbFn3nOk0yk+OHaUSxfP8/S+/Tx/4MXy+6OjI6Qzabbv3LXoWj0eD4Ga2vLXiXic9w8foraujqamZryLBPPpdIrgxDi5bE6C9cdMLBbj5MmTnDx5cklPNnzaqqqq2LRpI8888wwtLc3lJzKUcohEIpw9e45Lly4RCoVWeKVCiM8Cx3GYmZkhFouSy0mluhBCCCGEEEKIx9e8wbpWmMII/xJz6sfouRFc43+FZmew61/D8a598LM5WfTsIK7R/w89+RHoHjQrTrH9f0N5WpddER8KTvAvb/wUx3F45Yuvs66zC5/Pd6v61kVzs4tAoIY1a9exfccu3nv31xx7/zB7n97Hho2byvPYto3fH6B7/YY551CqVLm7Zs06Pjj2PiNDQ1xvusrGTVsAME2T+vqGeY+9m67pmHdVyiulyGYzjF8cparKx1e//lsLH6xAOQ7KcZb1+YiVNT4+zokTH/Lmm2+STqcfqf7Bbrebbdu2cuDAAXbv3k0g4MftdqPrOlD6+bQsix07dnL16hWOHDnK8ePHV3jVQojHWbFYJB6PMzExRjabfaR+JwohhBBCCCGEEMs1O8lWDloxgjH9BmbkTfRMHygLLTeMMf0LUDbUfwnH07zsE2l2Gi19GXPyh+jxD9HsBKBhzBwGzcRq+bc43tWge+87F0A0GqG/v49IOMzLr77Glq3bCdTUzBrjcrtxud34qqupq6snm81w4fxHXO+9Sseq1bNaurhcbqqqfAueLxAIkEwmuXb1MlevXC4H65qu4fZ4Fj12IU1NzRTyeUZHhjl54gO279xFVVXVsucRj56xsTGOH/+Ao0ePEgwGV3o5czzxxBO89NKL7N37JM3NpX/PxWKRVCpFsVikpqYGn89HbW0t1dU+KisrMQyDU6dOkcvlVnj1QojHTaFQIB6fYXJyknQ6g1Jyo1gIIYQQQgghxOPtTrCuLLRiGCP6Lmb4DfT0DVB3+irr6SugaaDpUPsymlpGz2U7jZ66iBH+JUb4LTQnD7e2M9XyExjhN0o93Ou/hFPZvaRwfWJsjKGBfjZv3ca2HbuoXmRTT03T8FZU8PQz+5mYGGcmFiM4MUZX9+JV5vfq7OpieGiAK1cuL+u4hdTV1+PxeFBKcezoYfwBP+vWdVFxV+AvHi+l3sFhTpw4wbFjx+jvX2Rz3xVgGAYtLS184QsHeOaZp6mvryeXyzE0NMzY2BhTU1MUCgUaGxtYs2YNHR0d1NTUsHv3btxuD1NTUwwNDclmg0KIJSsUCszMzBAOT5NIxFd6OUIIIYQQQgghxENRCtaVXWr/Ej+Ba+zP0QqTs0L12/TUZTQ7A6oIVhJN2feZXoEqoGeuoyd6MKZ/gebcU+2qHLTiDGbwb0tfa1/Dqey674amweAE09NTfPUb/2pW5fli3B4PW7Zu4+aN61zv7V12sO7xeLFtm5lodFnHLaZj1Wqamlu43nuNcx+dxePxsHZdF4ZhPLRziE+H4zikUilOnDjBb37zG8bGxld6SXO43W4OHHieJ57YRUNDA5lMhv7+AX7xi3/hzJnThMOR8rh9+/bx2muvsn37durq6njiiV0cOPA8qVSK0dHRFb4SIcTjwHEcEok409NTxOMzK70cIYQQQgghhBDiodHh1kalM0dwDf0RWiE4b6h+m5YdxDX6pxix98G6T8CsHLTsCOb4dzHCv5wbqt8ZiGZnMEP/A3Pqh2j5+7fOsCwLx7apra1bVgi9avUavBUVjI8tPxhMpZK4XG46Vq1e9rELMUyT1WvW8h//03/hRu81Ll24wEws9tDmF5+ebDZLX18/P/zhjxgfn1jp5czL7Xbz/PPP09jYBMDAwAD/9b/+MYcOHSISufPvuVAocOzYMf7u7/4HH354snzsq6++SlvbQ9jEWAjxmaeUIpfLEQqFpFJdCCGEEEIIIcRnjglgxA5jTvwdmpWA+/Y9VWDlURPjKAroXh3NO88xDqiCDfFLaJVZNDN/38Vodhoj8g4oRXHN/4kyKgBtzrhUKoWjHHx+P5o29/3FVFdXU1lZhfMA/V0H+/tJJOJ0rFpVfi2TSjM8MMi7nsXb16zt7KK9o4PKytk91DVK7Tn8gQBf/61vcub0SY4fPcLrX/kaHo9n2WsUKyORSPDRR+f42c9+RiqVeiQ35fN6vXR0dNDc3ITH42ZsbJyPPjrHyMgIhUJhzpodx2F0dJTLly+zefMmOjs7aWiop6GhgcrKSjKZzENbW3V1NRs2bOALX3j+gY7P5/NMTAR5772DJJPJh7aulaDrOq+88grr1q2lqqqSZDLFpUuXuHjx0kP9zIX4JNm2TSaTYWxslEzm0dq8WQghhBBCCCGEeBhMAGXWoNzNkLmx5ANVLo9KGahKE6POmh2u2xpOWseJuMCdBncRzCUE2cpBmX6Upw2lmQsO0zQN0zAwzYXHLMQwzGVVuNu2TSqVYmRokI/OnsHr9bJ16/ZZazFMA5fbfZ/z6mjz3CS4M4fJxs1bCIenmZgY58Txo7z48qtLXqdYOYlEglOnTnPo0CEGBgawrGXsP/ApcrlcBAJ+PB4Puq4Tj8cJBoOLbkaay+WYnJwkGAzS2dl5a47AQw/WPR4PHR3tHDhw4IGOT6fT9PZe59ixYzzmuTqaprFx4wZ2795NbW0NkUiERCJBb+91CdbFY6H0v5tJJicnSSYTj+zvRCGEEEIIIYQQ4uMwAZyqrdgNX0Wzk+ipq6AKSzrYyehoOR0Ao95Cczvg3AnV7ZiJ0WDd3qf0/vNVdGPXvYJd+yLoCwfVbrcbpdQDhUy5bJZisYBpzA7lJyeD9Jw5NWf87WA9Mj2FaZqsXdfJqtVryu+73G4aG5voXr94v/Zqv/++4bvP52P7jl0UCnkuX7pAc0sLnV3dy7g68WlyHIdMJkNPTw+HDx/m0qVLFIvFlV7WgjRNwzTv7F1gWUXy+fs/SZLP50mn0+WvPR4P7vv8LC+XYRhUVFTS2Nj4QMdXVFQQCATR9c/G3gTV1T7q6+uor68HoLKyEl3XV3hVQtyfbdskk0nC4Wmi0QiOs/ynw4QQQgghhBBCiMdBqWLd04Zd9wrobsyxv0DPDcOC/dBnczI6ynGBDkathSpo2GEXTtRELVChPZeOcjdgN34Nu/4rOJXrFx3tcrmwHYdUMkkmk6HC60VbYug0NTVJJpWmuto/6/WJ8bEFW0jomsbqNWvZ+/Q+OjpWzQrITZeJr7r6ofVdb2tvJ5XazPT0FG/96l/41re/81DmFQ+XUop8Ps+VK1f55S9/xc2bNx/pUB1Ka767ctQ0zSUF5C6XC89drY6KReuhV6DevoF1b2960zSorKyiqupOsJzP58ubrN6WyaSJRCLY9v02VBZCfFKUUqTTaaanp4hEwhKqCyGEEEIIIYT4TCuXbStXA1bd66C5MMf+DD19dcmTqJyONe6Ggo6T1FFZHeVot7ZGXQLDi9X2P2PVfxnlXXX/8UBdbR01NTVcuXyR7Tt24vVWLOm4/r6bpDNpurpnh/e7nniSr3ztG4seq2nasnu6P4j1Gzbh9Vbw5//9Tzh/7ixt7R2f+DnF8ti2zdTUNN/97neZnJx8LFodFAoFYrFoOeyqr6+no+P+P1vNzc10d3eVvw6Hw8TjD3cjwkQiwZkzZwgGZ29cXF9fz/79+3j22f1UVlYCMDw8wp/+6X+fNc62bdLp9GPfX12Ix5lt2wSD48RiMQnVhRBCCCGEEEJ85s3uh2J4sWueByeHOfXP6PGTS5vFAZXRyQ960SoVWrVC8yyt/4vyrsZq/p1SqO5uYb7NSufTsXoNoVCQX/3i57S1tdPS2rZo73SlFFNTk1y6eJ5qf2BOixVN0x6ZVguaptHU3Mzv/8H/yhs/+wnRSIT6hga899kgVXw6isUivb29/PSnPyMcDj82VdLFYoHp6TBjY2NUVlZSX1/P9u3b2Lv3SS5evDRvW5gdO7aze/duGhsbsW2b4eFhIpEwhcLS2kUtfW1FotEoqVRq1ustLS1s2rRx1mecyaTp7e2dNU4pheM4FItF3G43q1evYvPmzaxevRqv14Om6cRiMfr6+rh8+TIzM/E53zev11vemNVxnHJ/+ba2NrZu3UJnZycej4d4PE5vby83btxkampq0etqaWmhq6uLrq5OmpqagNLmy6FQiP7+fi5duvxxPja8Xi/r169nw4YNtLa24PWWfkdMTk5y/fp1rl+/cd+bIDU1NXR1dbJjxw4CgQCO4zA5Ocm1a71cvHiR5uZmfD4fhmFQLBYJhUK0tLSwalUHNTU15c/q9OkzJBKJOfPv2LGdtWvXlr++ePEiodDkor39xeNFKUWhUGBsbJRkMiWhuhBCCCGEEEKIzwXTiB2a+6oqolz1ONTDzNxQRjkaKm6g4joqo6Oy4ER1VEIDt0KvUWgBheZVOG4dzW2i5ef5Q7uyEnxNKL0SPXMNsn1zhjgV60qBuz67Ir2hoZH1GzbSf/MG773za57et591nV2zWlbcls/nCQUneOc3b+HxetmyZSsBf2Dpn9IK8Hi8dHZ1s3vPXi5dukAsFmXbth0rvazPvWKxyIULFzl06BCXL1+mUCig1BI3EVhhjlNq0/DBBx9QW1vH6tWrWLduHb/zO9+mqamJy5cv36q+twkEAuzcuYPnnnuOnTt34na7yeVyHD/+AaHQ5EO/ZqUUxWJxTjudbDZLsVicdT7bdmb1fL9N13W6u7vZu/dJNm/eTGtrKzU1AUzTRNM0stksu3fv5vnnn+PcufP09JxlcnISKN3Mamxs5LXXvkh3dze5XI7x8XFGRkbZunULmzdvoq6uDsMwyeVy7Ny5k+vXr9PT08PJk6fmrMPr9fLCC19g27ZtrFq1irq6Ony+KgDy+QKpVJKpqWlu3uzj/fffZ2xsbFlBc2VlBV1dXTzzzDN0d3fT3NxEdXV1eUPnVCrFnj17GBkZvnWtPSSTqTnzbNu2jaeeeort27fS0lIK5pVSJJMpdu3ayebNm/D5fLS0tFBdXU04HOZnP/s5Pp+PPXv2sG3b1lvfO4tgMMjNm32zbrqsWrWK559/nt27n8BxFMVigRs3bjwWT3iIpbm938n09BQzMzGKxYd7000IIYQQQgghhHhUmWboH+d9QytMlzYizRqotI66Oxd3NJxpA2fSwIlrqCSouHZrk1INOwG6X0OrVoABaOCdHazrFQ66WwcrjhH/ABYoqrQbv44d8KHuCdYrKipYvXot+587wJnTJzl75jRTU5M0NTXj9wfweLzk8jlSyQTh6WmGBgdIp1LsfXofm7ZsxTDN+U+4TMVCgVQySd/NG/cdG6ipobGxaUnzapqGy+3myaefIRqLMj42+nGXKj4GpRS2bXP58mUOHz7MmTNnHsu2I4VCgRMnTrJuXSc+n4+6ulr27t1LVZWPzs5OJidDWJZNTU2AnTt3sWHDevz+0n4EtwO0u0NRTdPw+Xy4XC40TSv3cU+lPt2qVbfbTUtLM6+99kX2799Pe3vpCZbbazFNk0AgwKpVq9ixYzurVq3CNF2cOnWKUChUvo5t20oV/Pl8nlAoRCwWo62tjaqqKgqFAl6vl/r6Olat6mD16tXU1dURjUYZGhouB8p+v599+/bxta99la6uLqqqqso95C3LoqGhnvb2Nrq7u9m6dSs+XxXvvvsufX19FAr379NfWVlJd3cXX//619i79ylqa2vQNI1CoUA6ncbj8VJTU8PatWvZsqVUte84iosXLxKLxcrzrF27hhde+AIHDhygvb0NgFwuRy6Xx+Px0tTUWK40L90Y8DE6OsrBg4eIx+NUVVXR2dlZ7tO/fn03k5NThMPh8jk2btzAtm3b2LRpE7lcjsHBIfL5ggTrnxG3e6pHImHC4ek5N8GEEEIIIYQQQojPMtOIvrfgm8rW0NwmdsRE5XS4nZM54MQMnCkdJwwqreDuP6YzYCdB8+vgBkwNreJOmxXNrcBno+kJtNwM5G4uuAanahua7wmUa+57/kCAp57Zj2manDl9iomJcZqaW2hpacEfqCE+M1PaRC08TSad5hv/+rdZ19lV7tV8W3W1n8qqyrknWAK3y8305CSXLpy779jO7vXlYN3tdlFV5cPjXby9S21tHU89vY+RltZyNar49FmWxfDwCG+++Rbnz59/LEN1KPVAHhwc5P33j+LxeNi9+wn8fj87dmxnx47tc8bfbvPhOA4ul4snn9zD0NAQhUIBTdOoqamho6ODqqpKDMPEtm2y2QxjY+PMzMyQTCbJZrOf+HUFAgGee+45Xn/9NWpra8nnC0SjUYLBIBMTE3i9FTQ3N9PW1kpNTQ3btm1DKSgU8rz77ntzbgJ4PB7WrFlDa2srExMT3Lhxg2QySU1NLV1dXdTW1tDQUM+TT+4hkUjw93//D0QiEdxuN52dnfz7f//vaGlpwTRNEokEoVCI4eER8vkcbW1tdHSU2qjU1dXy9a9/jWQyQSw2M6fH/HxaW1s4cOAAX/rSl4BSVX80GmViIkgwGKSmpoa2trZyFfuTTz6JbTtkMmk++ugctm1jGAYHDhxg375naG9vuxX8p+nv7yccngY0Ghoa6O4u3Ri4t81WKBRiZGSUaDRGS0szAJs2beb69Rv3BOsbaWxsACCdTnPixInH9t+OmCuXyxGJTDM9Pf3Q20MJIYQQQgghhBCPukWTWs2lMGqLoCnsCQ9O5lY4rkBZ4CQUKs2tSvV7FEHFFaSBu4sTDYXRUsCotdA8H7+i1TRNnnpmPzt37SYYnGBwoJ/gxDiRW+FOR8cqXn71Ndra2hecY+9Tzyzan30x+559nlgsuqSx9fWlgEnTNJqaWqiuDuByz3PH4B7rOrtYtWr1nDYZ4tOTSCT47ne/S19fH5lMZqWX87EdO3aMSCRMLBbj9ddfo7Kyct6NeQuFAgMDg6TTafbufZInn3wSXTe4cOECmqbxpS99iYaG+ln/fhzHIRyOcOzYMd577z0uXrz0iV9Pc3MT3/zmN6murgZgfHyc9957j3/+55+SzWZxHIeNGzfwla98mW9+85sAbN++jaGhIU6fPk0sNjNnTsdxCAaD/PVf/w0nTnxIPp/H5XLxh3/4B7z88ku0t7dTU1PDSy+9xM9+9nMikQhtbW3s3fskq1aVNmHO5XKcPHmSH/zgR9y4UXqqpaYmwEsvvcS3v/3brFq1Cq/Xy969exkfn1hSsL5+/XpeffXV8tc3b/bx1ltv8d57B8s3MfbufZJvfOPrvPjii2iaxjPPPM25c+du3SBIUVlZyf79+2hvL/1eTKVSfPDBCf7mb/6WUCgEQGtrK3/4h3/As8/uJxCY2zqrv7+f/v7+crC+a9dOTp06xbVrd/rfb9q0kYaGhlvnSPPBByfm9NEXj69gcIJIJCz/2ySEEEIIIYQQ4nPp/iXQOugBG5wChF04MwYqq+EENVSG+UP12xywp3WoBt3loNfYGI3FUqjufrhtItxuN23t7dQ3NMz6I9/lcpc39FtIXX0dS9009V5NzS3UNzQuaezdFecerxeX2z1vmDkfwzTRHzD8Fx/P8PAIb7/9NoODg5+pDRcHBgb5wQ9+yJEj77Nly2bWrVtHU1MTuq4RCk0yORni+vUbjI2NU1lZwY0b1/nGN77Bpk0bWbNmNQB+f2DOpr+6rlNXV8vLL79EW1sr7713iF//+tef2HXU1dXR2dlFff2dgL+3t5d3332vHKoDDA8Pc/z4CZ5++mmam5txuVy0t7exfft2jh49Nmde27Y5dOgQAwMD5Wpcy7J488236OrqpL29HV3XqaqqpKuri5mZGdraWtm+/U7l/82bNzl79iOGh4fLryWTKS5dukxrayv/9t9+ByiF5Z2dnfe91paWFtasWUNNzZ2g+9SpU5w8eWrW5rNXrlyltbWNLVu20NxcCr67u7vp6uri+vUbbNq0iUCgpvw7KRKJ8oMf/GBWq5hotPTa5s2bFwjW++jr6+PZZ/cD0NzcTEtLCz6fD8ex2bSp1JfeNEt96aemphgZGZHK5s8A27YJhUIkEnFp6yOEEEIIIYQQ4nNrSb1FNEOhByxwNFRKxwqZqIwG9n16qSqgCE5MRw846FU2Rt2tUP3BcuyF16jruN0e3G7Pso81zftXjS/kdn/h5dJ1fU4guRhN05YcwouH5+bNmxw9eowPP/yQdDr9qfYN/6TlcjlCoRDRaJRQKERNzTmqqqrQNI10OkUqlSYajZBOZ3C73RQKBdasWcv27dupr68HSgHbjRs3mJgIks1m8Hq9tLa20tXVRU1NDVu3bkXTNDKZDGfOnPlE2sLU1dWxZs1qXK7bIXGE0dFRpqamZn2/crk8k5Mhrl69Sm1tLS6Xi4aGBtatWzdvsO44DufPX2BqarrcN1opRSgUIhgMkUwmyxuGdnauo6+vj/r6ejo715XnGBwcYmBgcFbobds24+PjXLlypfxaRUUFjY2NNDc3z2qlcq/W1lZaW++0hQqFQoyOjhKNRmddayaTYWxsjP7+/nKw3t7eTltbG4ODQ6xduwav14umaaRSKUZHRxgdHZsVkhYKBUZHxxgdHaGxsQGfzzdrLdFojPHxcaLRKHV1dbjdbjo62mltbSUajbJr1y58Ph+apjE1NcWFCxfI5XLSg/sxl8/niUYjhMNT5HJ5+X4KIYQQQgghhPjcWnLTbk0HdAUosFm8Uv3eY+/+Qv4GF4+J/v4Bjh49xgcffFBuj/FZo5Qin88zMTHBxMTEguOKxSLRaAylFLfv78RiMc6fP8/Zsx8xNjZGNpu9Fay3sWfPbnbs2E5DQwNbtmzBsiwGBgYIBoPYtv1Qr6GiomJWRXUymSSZTM5bSVsoFJicnCq/5/V6CQT8886rlCIcDs+5GWBZFolEnHQ6TXV1dbnXvMfjweudvZaZmTiJRGLO3JlMhkgkMuu10loCiwbrPl9VOeBWSjEzM0Mmk5n3M81mZ5/D56sq90sPBAIYRunGXi6XIxabmdPOQylFsVhkZmaGXC43J1gvFAoEg0F6e3vZv79Utb527VrWrVtHJpNh27ZtVFSUNp2enJzk/PnzC16XeDzkcjlmZmJMTU2RyWQkVBdCCCGEEEII8bm2tGDdASet48QNVFFHb3BQMR2S98nJNcCt0OoUeMFJGdhRE6P+Y1atKwdUEU3d29dVQ2km6MuvWr81MThFwAbNDdo9rVeUBepWgLWUcygHVB7QQXOV7k7M99qS5imiKRtl3GeTVWWBU0DjTvWq0lyLr9e5VU2rGaDd50dCFUufgWaU1v8ZZNs20WiUgwcP8uGHHy4aOH9eVFR4Wbt2DVu2bMbv95PJZLh69Rrf+973GR4enhXKGsZ5rly5wne+8zs888wz1NXV8cQTT9Dd3UUikZg3aP44lFKzqrV1XV/k6Q7t1pMiWvlY2174KYTbc90bIBlLW1cAACAASURBVNq2M+/TC0qVXr/9NIqua+j63LVomjbniZV7r2M+jrP0a733HI6jUKr0n0KhUL4mwzDweBZ+8sbtdi+4cfLERJCenrPs27cPTdNYs2YN69d3EwxO0NnZicfjKT8ZMTg4KEHsY6xYLBKLxZieniSdlj75QgghhBBCCCHE/YN1BSqvYwfd2EkDDNBrHFSThp3QIL/IsToYDQq91kHzKlRex5pwg0apJcwDbl6qOTm0QhAtf08Vse5BuepwvGtuj6RUXrvEBN8poBVCaHYK5WlHmTWzz2sl0KwooOFUdN53Xs3JomUHUaYP5WoEowqcHHpuAGXc9dp9rzePVgiBnUD5di4wSoFSaNYMWm4Mzb6zwaZyN5bWW/4sZq9bz4+VbpCYtShX3eJrKYTR7CTK9KPczbdO4LD0RxFunX8pNxRWSCqV5pe//BVHjx5lenp6pZfzSKipqeWpp57C4yndoLl58yYHDx6kr69vzljbthkYGODQocP4/QGee+5ZXC4Xzz77LOPjEw89WC8Wi+Ryd6rK3W73gi2aDMOgsrKyHHaXjl24b77XW4FpmnOque89x+3A2LIscrkclZWlG2Aej2fetbhcrjl7P1jW4msBKBTys3qUe73eBUNv03Th9VbMOjafL2BZFuFwGMsq3ST0+Xw0N7fMewNB0zRaWlqoqpr/91QkEuH69eu3nmTQqK2tZf369USjURoa6tE0jcHBQW7cuMnMTHzRaxOPtkgkzPT0pGw+K4QQQgghhBBC3LJ4sO6AyuhYYx6cjAHOrUBWA60CtACoAjBfFuQCza9BlZp9FkfDDrnB0TDqimgVyw/XtcIUxtTPMad/cc87OkozStXZrjrs6iewa1/E8e9Z0rx6fgzXyJ+gZW5gtf8vWPWvgVE9+7zTv0DPXKe4+r/gVK4Hff6NUbViGGPmBObon2C1/wfs2udRRhV6YQrX2F/hVG3Ernu1NMf9rrc4jRF+Ez11kfzmv5x3jJE4jRF5Bz15DqwEuGpQegVaMQpOEeVdhV37AnbtiyhP86xqc2PqDcDBCezHrnl20bUY8ePoqSs41buwGr6OEX0XI/wWeqb3vtcBgFmL7X+S4ur//EhWvEciEXp6ejhy5PCsjRw/76qqqli/vhuXq/Q9GxgY5OzZjxY9prf3OsPDwzz33LPouk5bWyuVlRWLHvMgotEoIyNj5a8bGhpobW0lEAgQj88Oc30+Hzt37iyH2tFojJGR0Xnn1XWdLVs2E4mEmZycAii3fWlvb6OmpnTjzXEcBgcHicfjRKMxhodH2Lx5EwBr1qyho6ODvr7+WXM3NjawYcOG8teFQoFIJMrk5OSi1xoMhspjNE2jtbWVlpZmfD7fnMCzoaGBjRvvnCMUCjE5GSr3Ti8WSwG9aZo0NTXy6quvcPLkqfKND7/fz759z9DY2LhgeF8K6SN88MEJdu3aRXW1j02bNtLa2lqupB8dHWVkZGTR6xKPLsdxiMfjhMNhMpnM/Q8QQgghhBBCCCE+J0y7/ovzvqFZSUgGUblxcCt0w75Tk+xoYCkomGgeDZUElbxTBa1VKLRqheZX6A02Rq0NFfdUNDuglB9V0YSqXLvgAp3KLpRxTxinimjFKEp3Y7X/h3vey6MVptHyE+ipC2i5YZxsH3bjN1C6h4WqzDUrjp6+hh4/AZqJnrqEXtGJU737ztTuZpSnFS3Zgzn5Y4qr/neUe55g3SmiJy9iRN4CowqnYg3K8N9Ze2ESzd18667EEigLzYrNrdAHtGIUI/oORvRg6dTVu3EqOlFmoBRcO1n0fBAt248R+TV6th+r8bdwqnfNmgNscO4fmmhWEq0YASsFKJzKDdBo4hSfmzXOmDmOlhvCqejECTwD3KpQ172lYB/j3qlX3OTkJD09Pfz6178hHI489F7gjzPD0MubXQKk0+n73nhIJBKk02mgFAK73e5lbdi7VPF4nOHhIUZHR2lpacHlcrFt21Zef/01Dh8+QiQSwePx0N3dzQsvfIHW1pZyFfrY2BjXrl2bd17TNHnllZdJJpOcPn2GZDJJIBDgK1/5Et3d3ZimiWXZzMzM0NfXTyKRYHx8nAsXLpSD9e7uLp5++mmmp6fp6+unUCjQ0dHB/v37OHDg+fK5+vsHGBgYoFgsYhgL/9uIRCIMDw8TCoXK17pv3z6SyRSnTp0mGo1SXe1j27btPPfcszQ2NgKl4P7mzT6GhoYoFAqMjIwwPDxCbW0tPp+P+vp6fvu3v0VTUxPBYAiPx82aNavZvXs39fX1C7abUUqRTqc4e/YsGzasp7raR1VVVbm3+u3z9vcPPND3Vqwsy7JIJhMEg0Eymc/W5s1CCCGEEEIIIcTHZVrNvzv3VTuJkTiDnp5EczsY9WpWpw/lgIYL0NB8OioDTkRHpTTwKvRahRZQaB6F0WRjNFpo3nn+IDcdMPzYgX0oz6p5K5idirUowzf3WEC5mrCaf/ueAwpoxTB6dgg9dQE9eQEj8g4YVdi1Lyw4l5afQEv3osxaVOWGW8H8ZRzf9vK6lKsWx78XOx8qhdQ1z+L4n5rTPkXPj6AnetDy41hN30ZVrof79UZ/AJoVQ0+exQz9AOVuwQ48gxN4GqeiG/Q77SecYgQ9fQUj/iFYyTs91R8CVbEOu2Ld3LXZaXRsnOrdWE3fvH/v9hU2NTXF6dNnOHLkCDdu3Fjp5TxyHKe0keXtViGapi3Sx/zTVSgUGB8f5+jRY7z++mvU1tayevVqXnvti9TW1hKLxXC73XR2rmPr1jsbag4ODnL58hWCweC882qaRldXFy+//DKrVq0imUzi9/s5cOB5WlpaAEgmE5w6dZpQKEg+n2dycpJz586zb98+2tpaqaurY8+e3ZimWQ6129pa2bp1K+vXr781R5Jz587R23v/pz6y2Sx9ff309PTw2muvYZommzdvxjRNOjo6iMVi+HxVbN68hY0bN+DxeFBKcfXqVXp7e8s3jBKJBCdPnqK+vo4NGzZQUVHBli1b8Hq9xGIzuN0umpqaqKurI5vNouv6gu11MpksH310ji9+8YvU19djmmb5BkooFGJ0dFSe/ngMFYtFkskEU1NTJBJxCdWFEEIIIYQQQoh7mHbtC3d9qcDJYSQ/AiuG5kyg+eep2nU0VEFHy+vgLrWEoRpUVEPzlSrVNa8CHfSAgx6wFmj5kkBZk2hWCrt2PcrdNisQfiC6G+Vpw/a0Yfv3YEQPYk79M+bE3+FUdKEquuaeQ1lo2UH0bD92/Ss4vu2YUz9Dz1xHy0+ivB13Lr2yG+pewogdxgi/BWYA27+ntNkplHqox0+hZ2/iVGzAbvrXKP3ht78A0LKDGJF30ArTFFf/Zxz/XtRdrWvKl+eqxw48h1O9By07cKc3usBxHJLJJGfO9HDo0EGuXp2/evnzrlgsEo3GyuHa7SrnxVqX1NfX4feXntRQSpFMJikWrU9kfZFIlN/85h3a29vYvHkztbW1bNy4kY0bN84ap5Qin88TDoc5cuR9Llw4T7FYnLeSXilFKBRi69Yt7Nv3zJwxqVSK3t7rvPnmmySTqfJrN27c4N133+WFF75AW1sbra2ttLe3z5nfsiwikShXrlzh9OnTDA8vrV3KyMgIhw4dYfXqNXR0tOP3+9m9eze7d++eNc5xHNLpNNPT0/zmN+/Q19ePZVnlaztx4gQNDfW4XKUQvaqqinXr1rF2rSKfLxCPx7l8+TIej4e2trYFg/V8Pk9/fz8jIyO0tbVRUxMov3f58pVyGx3x+LhdqT49PU00Glnp5QghhBBCCCGEEI+k2UmRU0TPDmKO/yVm5DdozuIb6ZWZoNfZuHblMTostHvbvixCy43iGv9zzPBbaIUgS98Ecwl0D07gGez619HTV9Hjp0ttTO5dgzWDnr6Klh3GqX251IfcuxYtP4ER/+CewS6UdzVW87cw4ifR46fQCuFbbyr03EipLYtysFr+Dcqo+oQ26lTomT70RA9Wy3dwqrbNG6rfWbeOMqpwfNtR7qZPYD2Pp2w2y5kzPbzxxhsSqi8inU7R13ezvIlnZ+c69uzZs2BrF13X2blzFxs2lKqyLcviypWrzMzMLOu8Sils28ayLIrFIsViEdueG87n83kGBwf5y7/8a9577yATExO3xtrl/1iWRSaTYWxsnO9//+956623GRoaXvDclmXx85+/weXLl8lms1iWVZ6rWCxy8eIlfvKTn3Dx4qVZm45OTU3x/e//PT//+RvcuHGDTCYz61jLsrAsi2g0ytGjR/mLv/gLzp07P2uDVNt27rpmC8dxyk8LpFIpLly4wB//8R9z6tSpWxuRWnOuNZlMcvXqNf7sz/6cgwcPMTU1O+CenJzkxz/+MX/7t3/H2bNnicfj5PN50uk0g4MDvP322/zRH/3fDA8Pl9siqUV+Pd+8eZNIJFz+WinF6dNnGB8fX/ybLB45yWSSycnJWd9PIYQQQgghhBBCzHanP4edQc/04hr+f9DTV8BZYv9vQPM6GE1FjICFkzGwwy6c+DJ6aNs5zIm/ASeH3fC1JW3ouVTKDJQ2Cq3ejZ7pxfHvRnlaZ43RE2fRC0Ec33Zs31bQvaVq92IYPdEDzb8ze05XHXbD1zESPRjxUyh3I1bL74KyMYPfByePU/sCjm/bQ7uOe+m5cbTcEOieUv94s+YTO9dnVSaTob9/gDfeeGNO6Chmi8VmOHnyNF/+8pdvbWS6ni9/+XVisSjnzp2fFSy7XC6eeGIXX/rSa2zevAUA27a5evUKMzPLawkSj8/w/vvvMzAwWN44NRKZv4LWcRwmJib44Q9/xJEj77NmzRrWrl2D1+tF13UikSgDAwP095f6oWez2UXP7TgOV69eo6enh87OTrq6uqipCZDN5hgYGODmzT4mJiYWPPbQoUOcP3+e9vYO1q5dc1f7mCTBYJDh4WEmJoLE4/FZ/fwdx+Htt9/mzJkePB4PuVyO0dERMpl0eUw+n2doaJjvfvevaG9vZ+3atbS3t+L1lp6OmZgIMjAwwPDwMIlEYtb3527JZIqenh6uXestf05Kldr+ZLNZkskkhmGW+74r5ZDJZOZtC5LL5coV8ZZlEYvNMDY2RjKZXPRzFo8OpRS5XI7p6Sn5vgkhhBBCCCGEEPdhQmlDylKv7r9HT11CszMstXJcr3LQ64oYtRaa20E3bx2nKZzEUvtqO2jFMGb4l6AsaPw6TuWmB7iceWgGygygKrvR8kE0Oz37bSeHnjwHdhqn9kW41bbFqdqOnrqKnjiFnujB8W0tv4dmolz1WM3fxgz9I3riLIanrXRzInkBu2Y/ds3+O+M/CcUpNDuN8rTieFof+R7mj5pUKsXly5d58823GB0dJZ9/eH3nP4sKhQKhUIjjxz/gpZdepKWlhfXr1/N7v/e7PPnkHgYHh0gmU1RVVbJ27Vo2bdpEd3c3FRVeYrEYp06VWp1ks0t8CuaWXC7PyMgok5NT5er4uyu771VqWRMllUoRCoW4evUqpmmiaaXgNx5PLCswzOWyjI9PMDMTp7+/H7fbg21bxOMJUqnUgmtRSpFIJEmnM4TDEQYGBqiqKu2zUCgUSafTpFKpeX/ulFL09w8wMjKKrus4jkM+n5vVRkcpRaFQYHp6mmQyyfj4GFVVPkyzFICn02ni8QSZzPwbEmuaxle/+hXWr1+Pz+cjmUzy0UfnOHv2LKlUqa2N2+2mvb2dtrY2qqqqsG2bVCpdfhrA7/dTXV2N2+3G43Gzbds26urqgdJNq48++oh4XHpzPy4cxyGbzRIMTpBIJOZ9MkQIIYQQQgghhBB3mAB65ipG+F/QZ46hOQWWE6prFXYpVPeUwhPNpdD9d/1Bri+jLUx2ACP6TqmFi6fj1oafD6ONioky/OjOMKi7esYrBy3di54bQpm1OP49d97yNJf6safOY0Z+Q9G7BuW+KyjXdGz/k2jpqxjJ8xiTPy4F3a46HP8enHk29HyYNCsJjoUy6+Zu+mpn0DPX0dO94MwN1lTVNpyqTSjzTi9kPTcKkXfRcov3edbjp8BZvNL3UZdOp7lw4SKHDx/m/PnzFApLfzrj80opRTab5fDhI9TU1PDUU3tpaGhgx44drF69momJIOl0msrKilt9tmswDIN4PM6lS5d56623iUSisyqzl+J22He/6vJ7FQoFotEo0Wh0WcfN5/Zmn4lE4oGOTaVS5bB6qdLp9P0H3ZLL5W5VGS+vbUdjYwN79z7J6tWrSafTrFrVQXW1j4mJIJZVJBCoYdeunbS1teFyuQiHw/T13SzfmGhpaWHHjh2sXbsGt9vFjh07CAQCOI7DzMwMR44cIZlc/mcmPn22bZPJZAiHSz3Vbdsutx4SQgghhBBCCCHE/EoV6/kQeqYfTVksNVTXvF40bwHda6F5Z1ckai5V2rDUBGVXgOEAS6ta1ArTaNkBNCdX2vRTW9b1LI+yMGJHSq1bqjbiVHTftRAXTmUXeuVG9NgRtMbfQrlqZofYRjVOzfNo+UnM8K8ARXHV/4FTteWTrVYvLR5QaNrcD0hz8uiZfozY+2jW7GBRS13GbvkOyt04K1inOI1emELPDS16Vi0fQrkbHsL6P323N668evUaBw8e5MyZMxKqL4NlWVy9epVAwI9t2+zcuZP6+jpqamqoq6srj1NKkclkiMVi9PZe59ixY5w9e3YFVy7mUly8eJnOzi5qa+uorvbx9NNPU1tbRzAYJJ/PU1NTw/bt2/B4PCSTSa5du8aJEx+WZ2hsbOSpp/by7LP7y69ZlsX0dJhLly7T03N2wRY04tHhOKX2PpFImKmpyWXf/BJCCCGEEEIIIT6vTAC75llwsrhGxtCKsdlV3ffSdDAr0Fo60IrjaPb8wYlmKrQaheNpB2sa7JlSm5fFaK7SZqPN30a5HmZ4q0BZqFkhtEJTeYzESRzvOpzKDXP6yitvB3b1Dszg99HTl0ph9D0bfzq+HWjZIVTyHLhqseteQXk6HuLaF7gi0w+6C3Kh0vXddQdCuWqxmr+F1fytOcd5z3993vmc6t3YdS9j17266HldE39bap3zGCoWiwwPj/DjH/+Ya9euLdpSRCzsww9P0t8/wJ49u3nttS+yYcMGPB4PpZ/BUn/umzdv8s4779HT00MwGFzpJS/J7d7iuVypPUsul8dxPptVu0pBT08PPl8VHo+HPXt2o+s6XV2ddHd33RqjcByHQqHAxYuXePvt33D8+J3NnB3HplgslD8vUMTjcY4dO85PfvLPC7ahEY+WXC7H1NQk4fC0hOpCCCGEEEIIIcQymADKrMWufQF0D+bw/4temFwwBFfedVhN3wIrgRl5G+z4wrNrJk7gCZSnpdSHfOb9RRdjN3wFq+mb2NW7H/iC5l2GFcOYeR9VuRll+EqvFWMY8eNo2RE0vRIjfgY9ffOeIx30/DjKVY8RO4pT0T0nWC9NZqJcDTi+LaB7H+raF6JcjSijCr0wiVaYRLnq57aEEWW2bTM5OcX3vvc9BgYGypssigcTiUQ4evQYH310Dr/fT0tLM5WVVWSzWUKhEIlEqQf541KxrJQiGAzyox/9mPfeOwiUfmYW2ij1s+L06TOMjIyyYcN6tmzZwrp1a/F6S7/Dcrkcg4ODnD37EYODg4TDsz+L/v5+fvrTn3H06PHy+MnJSaamph6obY749Nm2TSgUIhaLSaguhBBCCCGEEEIsU2nHS81AuRqwA/uh4z9iTv4Tevo6qNkVvY5vO3bD17DrXsaIHkRpxn06tWhgVOD4n0Z514FuYkQPzh2me7Drv4zV+K9wfDsfahsVLTeKHj+Jlp/Aav0DlKe19HoxghF+GzTQrDh6+hpoxtwJnDzK1YCeuoCeHSy1eTEq7zmJVjpW95Yq+j8Fyt2AquiE+CnMyR9hNX9n/tBfYFkWfX39vP3229y8eZNMJiP9gz8m27ZJp9Ok02kikQihUAjTNLEsi2w2+9j1aFZKkUql6O3txeVylV97XG4MPKhMJsPo6CixWIwbN27i91djGKXfg5Zlk0wmCYenSaczc4LXWGyGTCbL4OAQUPqZyGaz8iTIY6D0dEZpQ+J4PEaxKC2xhBBCCCGEEEKI5TLL/00zUa5G7PrXwMlhar9CT10qh+ulUP2r2PWv4bib0DVzoTnnUO4GnIrOUgDt5DESPeCUAqvSZp9PYzV9C8e3fXbf749Jy41ixA5hzBxHVawvze+qRbPTaNkh9OR57LqXUd41qHvD8lkXYGEG/wEtcw09uwnHt/2hrfGB6RU4lZtwqndiTP8K5WrCrv0CytM2/3ingJafAJWf//3PKMuyuH79Ou+/f5STJ0+SSqUeq8D3cWBZVnlDy8fZ7Y1GP2+KxSKxWIxYLLbs4yREf/zcvmEUjYYJh6cpFAryO1EIIYQQQgghhHgAs9NxTS9Vrjd8DdAwnRx6th/lacNu/AZ23as43rXgLL93rnI3YQeeQ2luNCePlr4GugvHvxer9X8qtX9ZZhsVzcmh5UbnecdBK8bQ4ycx4ifQ7DRW07dKobPmQssPo6cvA2A1/Wucqq2gexZZfAE904ee6Uclz5Wq1uerbl8OlQcrhWYt1EqnVAWvFqneVxVrsWu+gB47ihH+FagCjv8plKvuzmepLLBT6PkJ9PgZ0DylNjKf+OaqK8+2bQYHhzh8+AjHjx9nZmZmpZckhBAr5k6oXnrKREJ1IYQQQgghhBDiwc1bdq7cTdiN3wDThzn+V1itv1+q7Ha3fKyTKVctdu2LoOm4Jv4G5arHavk97MC+Zc6kgaajFSOYkz+a50QWxsxxtEIQVdGF1fQtrJbv3H4TLTuAnr6GHdiH8rQvHqoDYGDXvYhr7C/RMzfQ7HRp89Ay/VbQvpQ2MKW1U4yiZ66jnOwCw0yUWY2q3HDPOe66TMOHU70Ta9V/wgx+D9f4X+PMHMWueR7lWVWaxoqjZ66jx0+hZfuwm34bu/ZAuSVOaZBe2v/0Po19yutALz19sIjSRrHGrTmXMu/DZds2MzNxfv7zn9PT00M8vsheAEII8TlgWRaRyDSTk5Pk85+vp5eEEEIIIYQQQoiHbcF+Lsqswa77Io7vCZS7GWVUPZwz6i7swLMo7yqU5l64dckilO5BedpR7kaM1KW572s6jn8PdvUeVNVmlOfODQHNyaPZaTCqsBu+Crc2M12UZmAH9qGnroKdQssOoKp33Xnf9JfayXia4D4tcpTuwfGuQytMYMSOLDxe9+J416LcrbeutxVV2TV3PsOPXfcKTmUXxswH6KkrmOFfo2UHAAVmNcrdjO1/Anvd/4XyrkWZtbPn8LTdGuufM/+c87nqcbyrSpulLhaY3x7nrr/vnJ+EeDzO9773PS5cuPCZaFMihBAf1+RkiHA4TKEgPdWFEEIIIYQQQoiPa+EUWDNQZgBl+G5VSj+sqmMNjEoc762e65pr2TModwN2/es41bsXOIWGMvwod2Opsvyuc6j/n737D666zvN8/yQ5nPzgkB8nIX1IYiKSGCGCHFqNTS+t3Zl1B3dmdGcHq2/pzly5syV39ja1OzI9q+7etme2saYX597BnS6sncLauVrVhb2zsnOvdDkdlWYaO4oGxEDHkEZCfhwCORByQsLhJNw/kkAI4UcgENDno4qqnO/38/18398vKuXrfHh/ZsxkMPd+hrLncyajlDNX2n4mLYtU4W8x48wpzsycc96poewqzsws4Ez6rEv3ah+pPTX3CRjsY8aZoYuPm5EG6aGzK+NT4Vpm5Nw/wbOmDd83q5Iz6bnMyHmAGYMJGG0xkxaE9FnDvewzy0ZW55+/sn6w4DeH7zkz7zIvAQZz72PGrAWcCcy+5Kr1wZx7mZF918i4G7Oh66j29nbee+89Pv74Y44fP87Q0MXfsyR90Q0ODtLdfZRjx+IMDAzY/kWSJEmSpCkwo7c3Mfn/wx5Kkn5iB+nHdzAj2XXRYWdmzGQobxmDucs4E/zKtdQpXZHW1lbef/996ure4dChQ4bqkr7UkskkPT3HOXw4Rl9fH4ODg9NdkiRJkiRJXwiX7ltyMWkBhkKLOZNRBkOX+CvlM2ZwJpDHmcDlV0JL1yoWi7Fjx/u89957HDx4cLrLkaRpdfr0aXp6ejh8OEZvb68r1SVJkiRJmkJXF6yTxplAmDOB8NRWI12FM2fOcOrUKf7hH37Gtm3bOHTo0HSXJEnTamhoiOPHjxGLxejtPTHd5UiSJEmS9IVzlcG6dPPo7e1l69afsm3bNjo7O6e7HEmadt3dR+nqOkxfX2K6S5EkSZIk6QvJYF23tOPHj7Nr1y7q6uo4fPgwqVRqukuSpGkzNDREIpHg6NGj9PX1uc+EJEmSJEnXicG6blnd3d3s3r2bf/iHn9HW1uamfJK+1FKpFH19fRw+HCOR6PWLRkmSJEmSriODdd2Senp62L17N++88y4ff/zxdJcjSdNqcHCQvr4ER44cIR7vdqW6JEmSJEnXmcG6bknNzc3U1b3Dzp07p7sUSZp2/f39dHd309V1eLpLkSRJkiTpS2EGcGa6i5AkSZIkSZIk6VaRNt0FSJIkSZIkSZJ0KwnEF1dMdw2SJEmSJEmSJN0yXLEuSZIkSZIkSdIkGKxLkiRJkiRJkjQJBuuSJEmSJEmSJE2CwbokSZIkSZIkSZNgsC5JkiRJkiRJ0iQYrEuSJEmSJEmSNAmBP1p4/3TXIEmSJEmSJEnSLcMV65IkSZIkSZIkTYLBuiRJkiRJkiRJk2CwLkmSJEmSJEnSJBisS5IkSZIkSZI0CQbrkiRJkiRJkiRNgsG6JEmSJEmSJEmTYLAuSZIkSZIkSdIkBA7HYtNdgyRJkiRJkiRJtwxXrEuSJEmSJEmSNAkG65IkSZIkSZIkTYLBuiRJkiRJkiRJk2CwLkmSJEmSJEnSJBisS5IkSZIkSZI0CQbrkiRJkiRJkiRNgsG6JEmSJEmSJEmTELgek1Yuq6UsBImDddQ3dV/TJQAAIABJREFUXY87SJIkSZIkSZI0PaY4WK9hzcbneKwqNPJ5LQe3vsBTP6yf2ttIkiRJkiRJkjRNprAVTA1rN70wHKoPJuiMJYAg5Ste4NXv1kzdbSRJkiRJkiRJmkZTtGI9wuN/+RyPzAtCMk79q9/h2R/DY997idUPRYbDdSa7cn0tr767gvLLjkvQ8KNHeeaNq69+0r77Ku+sCN/4+0qSJEmSJEmSpt0UBeuPUbs4BCRoePU7PPvjGABvfv8ZYDRcX8Pz7zzBD3Ze6ZydtB5oHfM5SEFZhBAJOlvjJM8eT9DZMzVPIUmSJEmSJEnS5UxRsB4imA6QJNEaO3u0clk13f/ze2yvfIXakggV3wKuOFh/ne+ten3M55W89PeridLMllVr2Tw1hUuSJEmSJEmSNClTFKzX0XiglvJ5YZZ/71XWfv8p1u9Yy3M/WEH5YJLkIECSvtjl5rk6c2tXs+b3VxAtGQn4kwkONmxl47/fyHDzmZFQPl7Hhl9Vsqq2jFA6kIjRsHUT639UR+fZ2Sp47Nk/4cllFYRH9mBNHNlP/evf4wdbLvEAVY/y/L97kpqK8PDcgwni++t57c/X8Wb76KAIjz37fZ5cXkE4a3jMwbpN7L9rDbXhBjb+9utUvrae2pJW3nryKda3j5n/3hd4/T8vZ3bDRn7nj+0/I0mSJEmSJEnTZYo2L21g/X/cREMcCJbxyLOvsGbZdhoOJCE9SDAItG/n//lboKqG2oeXEy2ZmjuzbC3rvruSmjLo/mQ7dW/X05wIUl6zku//t7Wct21qZDmrH47Qu3c7de810EmE6Mq1rHsmOjqAx//yJdY8XEEouZ/6t+vY3tAK4Qpq/+0rvPTtyMQ1lKzkpb9YQ21ViOT+eure3k5DO4Sralnz1+t5fORZa777IqsfriA82ErDe3XU708y9+HVLD87bQObPmkFyqh+4vx7Rf95JXOJ0/gPhuqSJEmSJEmSNJ2maMU60P4Gz6yBF/+vVdTMqeCxH6w7/3wkyuqNr/P9qghBgMEEzVvW8fTLk9nQdLwIa55aQXkwQcMrT/PMj0dXlFeweuPLPF5Vy7/6/fXU/+3I4SB0bh2ziWrJKv7Lf32ChbWrePKl7/DaijU8Hg1Bex3fe3Ido5XNrX2B9f9hOdHfWkX0x+toGFfFI995nGgudL79Ak+8OHpVhNo/e4nnl0d59Kkom19dzqqHywj2NLDx36xl88hq9Jrvvsr3V5Qx2jS+8/UGmh8uo7L6SeayfmQlfZTH7opAvJ7tW6/hdUmSJEmSJEmSrtkUrVgf0f4Gz/67jWxvHbO16IHtbN+fgPQw5SOherI/CekhKn/3BV79bs3F57usx6ieB8QaeO3HY9u07GfjlgbiBKmoWXXucKKRrT8cE+S3b+Lnv0pAVhnR34Xaf1JJmCR7686F6gCddRup3w+UVPPYveNrqGV5ZRj691L34tirYtS9Uk/zIMytfpToo9VUpkNnw+tnQ3WA+h++RWNizGXtm2k8AJRV88Toqv6HV1IdgXjzdt6a7CuSJEmSJEmSJE2pqQ3WAdq38L0/WMG3vlnLt75Zy++seoH6rnNBO4NxGl59io074iQJUr7iWsL14Z7qyXjrBavI2RqnFwiGwueOxWMXbHq6ORYHQoQroCArCMTp3jN+shix3gQQIjRv/LnwcKubnu4La2jvJNEPhEIszQ0BCWJN40e9QWf8/Hu98cl+xraDqX2wkjBxmt9xubokSZIkSZIkTbepD9YvsJLaxWEgSTw2vHI9UhZj8/PfYdPZcH0tL664/pVc0uD1nT4neOVjO19uoHkQyisfZy61/MZdYYg387O3r199kiRJkiRJkqQrcwOC9dlkpAMkaHz5aZ7546d56iWA4XD9zaYkECay6GrmTpAchGC4jOj4UyvCzAYS3QfPHQuFqR037PFIGIgT2wPd/cO1FFxQS4TI7OEV5/Ed48/FSSaB3IILayiZSygL6Inz4yPDK94jVeNHrWRuePyFG6lvSsK8alauqKUyDJ2fvEHdBG9AkiRJkiRJknRj3YBg/S0+bR8OrJc/+32WZ+0/d6qqlrtLhpdyJxMTX31pbw73I49EefLbkTHHK1j9aJQwSTqb3jh3OFzNI2PHVa2htjoE8Wa2vw11/9hMnCALa59jbHOaubWrqakAjjTzyzH90YfVsb05DlkLqX127FURap+uoTId4r+up3NL43C/9egTPF4yZu6nvkF16MIn21S/n2R6BdFvlxMmxt7/74JGM5IkSZIkSZKkaRC4/reIsfGFTVRuWE00XMFjz74CLz7Nhu4neOkvVrEwBPQ0UPejq5t7w6tbiX5vBdGnX+H1+xvYeyRI2b1RKsNBkq1b2fTK2PEhon/4Cq/e38D+ngIWLlvI3GCChjc2DG8KunUDm//pK6yO1vL9/15Ow86DJOdUEl1cRogEDX+3ccJV42+9vJnau1YTffgFflLeQMPBJOG7okTLQtDTwOZX6qC9jk3v1fBibZTVG1+lZmcziYJqahYNb+h6gb/9Jfu/vZCFZRFor+OtnVfzfiRJkiRJkiRJU+0GrFgH2t/gmTUbaYgDoQoe+7Ot/PSvVxHNBXoa2PSnay/YVPSK7VjPcz98g/pWKFi8nNqHa6gMJTm4fRPf+4P11I8dm2igrj4xPO6hhRT0t1L38jM88+PYyIAYm//4GTa8vZ9EsIKah2tZHi2DI3t58/9+esy4CZ7vTzdQ15QgWFFD7cPLiZZA554tbPg3a9k8ssq9/j89w4a3W0kEy4g+VMvyhSE6395Cw4Sr9V/nl/uHN33t/NXWCzdGlSRJkiRJkiRNixnffOhbZ27Y3UpW8uL6VdRERtq/xOp57YXneK3pet94JS/9/WqiNLDxt68hxL8uRmrrqeOJJ9fROebM43+5hdXROG89+RTrL2hBI0mSJEmSJEmaDjegFcwY7W/w7P/yBlTVsDz7INsbLrIC/Ivo4XX85LtR2LmJ3/v35/q+z/12DZUhSDQ3nxeqU7KKb9wVgv11vG6oLkmSJEmSJEk3jRsbrI9qqmf7tNx4Gr29neana6ipWcVPNkZpOJggONq/PdnKWz8ZCdsfXst/+XY1+XPKmJuVoOHtDecH7pIkSZIkSZKkaTU9wfqX0laefS7I83+6iuUVNdRWAYNJEu31bP7bDWzcMTouRH5ZGXNJcvC9Tax/4xJTSpIkSZIkSZJuuBvbY12SJEmSJEmSpFtc2nQXIEmSJEmSJEnSrcRWMJKk66iCR/7wcWqXRaksCRMKnjuT7E/Qvb+Buq2vsWnr/ukr8Vazcj3/84+ihICDW2t56ofTXZAkSZIkSV8+BuuSpOui5un1rHk0ytysic8Hs0LMXbScJxct57GVdWz6j+t4s/3G1jhZlb/7HM89GmLrHzzH5ukuRpIkSZIkTRuDdUnSFIvw+A9eZtWyMKML1JPxVho/aaDh/UY6AeZU8xs1NVQvjBBKh9C8Wtb8dZjgv1nL5ps0XF/911t5fGEQEg3TXYokSZIkSZpmBuuSpClV890Xz4XqyTj1rz/Ls387vtVLHXWvA1VP8NJfrCKaC+RGWfXna2letZ6bMboOje1jI0mSJEmSvtTcvFSSNHVWrONPVpSNrFRP0PDqdyYI1cdoep1nfriVg8nhj8F5tfxvT0VuQKGSJEmSJElXz2BdkjRFIqz53RrCI5/iOzbyzI9jl79sx3re2Bkf+RBk4UNPMvd6lShJkiRJkjQFbAUjSZoaJU8SrRj5eXA/P//R1iu+9K3/0cAT9y5ndryV5uY4C2G4F/t5KnjkD5/k0YejlIdDBNNHDicTdDY1ULdlI5vqJgry1/LquysoBw5ureWpH1bw2LN/wpPLygiPtncZTJJob+TnWzay/u/OX2G/9r/V8UjZmAOhKKvfrWM1kGjYyO/88RsX3GNdbB0vrKxhbmhk7ngrP3/1adaPeSVzoyt54l89wjfuihDKGlNHPEZz/ZtsfGkLzVf8BscoifL476/i0ZoKCkLBs+8p2Z+ge/+l3pMkSZIkSbpSgQe/VTvdNUjSdbHtnbrpLuHL5dFKykd/bm/mjclsQrpzHU/8s0ucX7aal/7to0TnTNDnPBhi7qLlPLmohtp/spG1398yQSg/In0lL/331UTD448HCZVFeeQ7L1Nd8QJP/bB+EsWPKyeynpdWRAmNnXtOiIwjowciPPbsi6x6uOzcmPPGlhH9rTW8suw32PzSd9i4YxI3L1nJSxsmeD4gmHXuPS3/6rU9oyRJkiRJX3auWJckTYnHK871Rk90NV883J6skpW89N2VwxucAiRaadixne0fHaR3TjXfqKmhZlGEIEHmPrSGl9OT/N7/OfFq+bkPraI8OH6OKI+sWE60JAQEKV+xhuffeYIf7By+Zssr62gIwTd+/zmWlwCJvWx++U2ageSRxgvvEY0CCQ5u38KWfzxIqKqW5WWtbBqZr+a7L7L64dE+9EniTQ38fHsdjUdClC+qYflDNZSHgPBCHv/eK7DqaTZe0ZcUUdb++aqzoXriQD0/31FPQ2sCQuU88FAty0feU/mKtby4ZyXPXvlfKpAkSZIkSWMYrEuSpkRZ3rn1191HtkzZvE/+6aqzoXqydSvf+4P1nFtrXUfd6zD32+t4+akawkEIL1/Fiyu2ThgaB4PBi8zxGqv++lWeXBgEIiz851HY2QBA8446moHoE8+NjD9F/O06LvX3ITrfXsdTL47c4e06Xhs9ce9zrBm7uesrT5/fh/7tLWx6qYY1//U5HqsIQbCCx15YzZZ/vfHyX1SUrCA6bySub3qDp1eff03d322i5tnXefHhCBCm+p+uhK1vXG5WSZIkSZI0ATcvlSRNjfTLD5m0kjUsXzjS/qV/L5ufGxuIn9P54+f4zztGA+ow0RVPXGTCGNtfnmiOGJu2N5IY+TQ7t+KCEVdscD/bX5y4zcojvxc9uzFr53vrLrK5az0bXtjC3v7hT8GK5ay69wruuyzM7JEfE8cPThjE17+4neYkJPuTwARtdSRJkiRJ0hUxWJck3bweraZyJLBP/OrnbLpES5T672+neXD45+C8KI9PNCh+kF/uvMgEP47RPfJjqKD8IoOuwJHOCcN/qGV55Wjz81Ya/uYSPc7bN/E/GuIjHyJUfCty8bGjdpyrP1yzmleffYKaqvGDNvL0P6vlNx9Zwe/88euXn1OSJEmSJE3IYF2SNCXiieSUz1lbcm4Xzu7Y5dqW1BMb3SA0VEDZREMS8Uu2cJkSyQQNE56oJHy2T3w3rZfpm163P8boGy2ILL/8fdtfY/ve0StClD+8ihc31vHTN1/nlb98jlW/W0PlldQvSZIkSZIuy2BdkjQlDh5PnP25YM6jUzJnQdZou5IE8QOXG91A79Rn+5OW6D54kTMhgqPtcuIxNl92olNM7nFibFq3njebEucdDeZGqIzW8uR31vHKz7byk40vsKr2ClbAS5IkSZKkizJYlyRNibErrENzq8/2Er9SazdtPbu6+sllU13dl0R7HRtWP8rTz2/irYZW4olx59ODhKuW8+R/eJVXv1szLSVKkiRJkvRFYLAuSZoarzZycKTHOSWVPFEyiWtL1lBZFhxZXR2lOjR8uLv/XGuT8LzLTRJl9k29H2eC5Oj7CUcm7gE/VijjqrcXbd7xOuv/+Cl+77dr+dbq59jweh0NB+IkRu9PkPIVa3j+SjZFlSRJkiRJF7ghwfrQ6RSp0V+Dlx8vSboVbRzT47uMB/5oxRVfWfOHNWc3KaW9gc1vD/9Y1x4/O6YgsvLSk5QsJzJn5OeebvZf8d1vlGbiPSM/hgoou8wXD49URc4G693tl+svfwlN9bz5N+t4ZtVKfucP1lF3trd7hIoHr35aSZIkSZK+zK57sH78s3fZvn0bvxj9te1dmo9d77tKkqbDaz+up3Pk5/Cy1bz07Svo5b1sLauXjY5L0rxj07nNP7c00jzyhWyo+jdYfYkwemw4n2zfy5uTL/86q2N78+gXBZf54qFkFY8sHt24NUbrtsvPXvvMy/zk77fy059t4aWLfQfRXscPPmk99zn9IuMkSZIkSdIlXf8V62eGxh0YgjOTm+J4Ux3b3nmXhvb+iQcMtNHwTh0NbRc5P1nxJra9s5OOgamZTpK+NHa8wOs7RsPjENGnXualP6q9aL/1ubVreOXZFZSPLM1OHqhj449i5wa0bzi3Cj5YwWPrnqN2gnB97rfX8Sdnw/k4Df/vpil4mIsIFVB2lZe+9ZOG8794+P2KCUbVsOaFR1mYNfwpuX87G3defu66/iDhUJBgeojq31rLxB3Ua3h+8Wj1cWK7JvsEkiRJkiQJIDDdBVy5IU40N9JRcC/FmdNdiyTpYt56fj0V//U5HqsIQTBMdOVzvP7wkzQ0NNDwfiOdwNyq5UTvjRItC527MN7Apv+4/txq9RGv/cUmon+9mmguBMtqeX5jJY/s2M72jw7SGyrngYdqWb7oXNuURMNmNmyd+ueKJ5JAEIgQ/bMnqP3HGCQOUrdjEk1ndq5jw9ZKvr+ijODIFw8/WdbAz7fX0XgE5lbVUvtwDeWjryXZys9e3Xg2jL+kH71Jfe1aasIQLFvBi39fTf1726nfc5Behude/lCUypGF8MkD9Wdb7kiSJEmSpMm5hYJ1YKiHlqYYhfdErnpDN0nS9VbPhn/9DK3PPs+q2jJC6UBuGdGHyog+9OiEVySatvBXf75hTP/vMdrf4JkfFvBfnlnJwjAQKiP68BNEHx4/MEnnjk2sff6NKwuiJ2lrYyuPL6wgSJC5y1fx/HKgvY69O9ZN6n71P3yWjVkvsfqhCEGChKtqeKyqhsfGD0zs580Xn2bDjiuukGdfquSVZx+lMgSEyqj5rSeo+a0LRyaP1E/4JYYkSZIkSboy1z1YD2RkkUY/ZxvCpGWRMfNqZipmfmUfLc37aIqFWRS5fLQ+cLSF5pY2jvelGEoLkB0uZX7VfMIZYwaleuloauTAkT5SBMgpW8KivAkmO9NPfP8+mjqOkRyEtGA+RfMrmT939rmXmOqlo2kfB4/2joyZTeHtC6gsmU1gxtU8syTdqvbz5otP8ebfrWDVE4+w/K4y5uaGCI75T3eyP0H3/gbqtmxkU13s4lMB7NjI/7HjZzz2zGoeralkbjhEcLQ/eDJBZ1M9W17dxOaGy8xzDTp/9D025r7IqofKCI0+R26Y5cDmSc0U483vP0H9P65i9aO1RCvChLJGJhxMkojHaNy+mU0vb6V5skXu2MDTqxtZ9fRj1C6uoCAUPPeeBpMk4q00vP0mr/3NVcwtSZIkSZLOmvHCn/1gkh3Pr0Y/HTt3cDiyjGhp1qSvPt5Ux+72Uu75ZhmJj3bQkihgwbIlFI0GGwNtNOxogjvPzT/QtpMPP+shkH87827LI22gi0MtHSTO5FJZcy/FWcCZHlp27KTtdBaFd9zB3IwUR1pbOJk+ixPHoXLZSNuZwWO01O+i7fQsIvPLmJMJA0dbaenoJVCylPuq8gmMPGPzqXxKy4vJz4SBI620dPaSWfEA95XNmrK3KenKbHunbrpLkCRJkiRJ0hfQrdUKZkYWpdWVHHm/maZ9MfIu1hIm2UHTZz2kzV3CfQsKRh6ygKKv5LPvF420HOgisrCIVKyFtlNBipfcT2V4eFS4qIC2j3Zwgtyz051sb6ItWcSCr1dTNLravjBCUbiR9z9tInbbA5SmdXP4BETuWcr8gtExhQRS22nuPsZA2SxsDS9JkiRJkiRJt76pDdYHj9H8y4/pOHWR8yd2sO2zCw8HS5dSc2c+aVdyj6wyFlR2UX+JljCpeBfHyWJeWcH5DzgzQklJE12HjhCvKoT4MciaT0l4zKgZWRSXRWj5tH/kQD/xWB/MKoCebuLn3SiNIH0cifdTOjdIZhp0tTSRnzGPwllB0mYEKFr0TYqu5LkkSZIkSZIkSbeEqQ3WT/eROBVhwfIqwued6Kej4QOOfOV+7ike1wom3sQvDvWRJP+KV3RnllYz//AOWn61l67wkguC61QqBeSSPcGEwaxZQD/J06egH8jJvuC+aZlBAowG6wP0JwBa2fdJ64T1JE8OQHoR8+4q4sSv2tj3QRukBcjMLeK228ooKphlj3VJkiRJkiRJ+oK4Dq1gAgRnBsZNHCCQBmnpAQIzx91y/OcrMb4lTNU1lDuR9JkXvpiSpTxYlX/JyzIji6j5SpJEdxeHOzroOtZB8ycdtORVcV+0lEzDdUmSJEmSJEm65U1NsH6ml7Zde2jvP02SIfa9300wv4JFdxUx1LGL3QdPkjoFQwcaqD+UTXl0CZG0Lpp27+f4qVOQSmP3+61klizinrLZV3bPsS1h2krPf6hAAOjh5AAwbs/QZH8fUERmRgZDWcCJkwwA2WPGDPX1MXD2U5CMLCDew0nyzxs3oRlBQoWlhApLmX9miJOHPubD/S2095YyP+fKHk2SJEmSJEmSdPO6orbml3WqhyPH+hkYSDHEEMn+fhIdxzgJDPR2M9DfT2oIhk73M9DfTe9JIHGMWG8/A8khGEox0N/P8a6eMYH25WWWVjM/Z4h4aysnxhwPhIvIo59Drd2kxl5wOkZ7e4q0OfnkzEgjr7CItP6DHOoeM+pMP7G2rjEXzaKwZBaMHwekuvfxi/e20XQkxVB3M/Xbt9NyfMyAGWkEMzIm8USSJEmSJEmSpJvddWgFcwONaQkzNlgnWEzVnR18+NkuPhy4nXm35ZE20MWhlg4S5FJZERl+8KIK5rf/kuY9H5Asu52SHDh2oIm23qHzbpNdXEXxoY/p2L2dxG1VzMtPY+BYjEPt3QzlVFFeGCBtqJBwWittuz8geXspX5mVQbKvg/YDXaTlVVHianVJkiRJkiRJ+kK4tYN1gKwyqu7o4MNf9513OLP0Xu7LbKG5pY3mTz5nKC1A9pxK7qkoI290EfmMLIqjD5C5fx9Nh/axZzCNYH4pi+5KsedXY+YL5FNZcz+z9zdzoGMfew5B2swsckqWcE9FwXDv9PR8Ku9fSsa+Zto/30fXIJAeJK9kCfdVFFzxxqySJEmSJEmSpJvb1ATrE23KOTONNGBoRhowdgV42vD49DQCcH6rlrSJe9PkVdXy4CU2KM2+/QEevP3C45mF81lUOP8ytWcRrlzK1yrPP/xg8bhxgdlE7lpK5K5LzDUzn7LF91N26TtKkiRJkiRJkm5hUxOsZ5RyzzciDJ0Zcyw9MDx55YN8fd75wXpgJkAlX/vGvImvkSRJkiRJkiTpJjVlOXZaIDDxTqgz0gjMnHiP1IteI0mSJEmSJEnSTcpcW5IkSZIkSZKkSTBYlyRJkiRJkiRpEgzWJUmSJEmSJEmaBIN1SZIkSZIkSZImwWBdkiRJkiRJkqRJMFiXJEmSJEmSJGkSAtNdgCTpiyNVVM3pkvsZDEVght/dXpUzQ6QnYsxs/4BAV+N0VyNJkiRJkiZgsC5JmhKn7vgNhiKLCc4OEwj4x8u1SGXPIpmVz2BoLhm//tl0lyNJkiRJksZxOaEk6ZqliqoZiiwmO7/IUH0KBAIBsvOLGIosJlVUPd3lSJIkSZKkcQzWJUnX7HTJ/QRnh6e7jC+c4Owwp0vun+4yJEmSJEnSOAbrkqRrNhiKuFL9OggEAsP96iVJkiRJ0k3FYF2SdO3cqPT68d1KkiRJknTT8f/WJUmSJEmSJEmaBIN1SZIkSZIkSZImwWBdkiRJkiRJkqRJMFiXJEmSJEmSJGkSDNYlSZIkSZIkSZoEg3VJkiRJkiRJkibBYF2SJEmSJEmSpEkwWJckSZIkSZIkaRIC012AJEkAKx9fyuqy9IlPDg2R6Bug/sMDrPv45FXMm2Tr+k9ZPwV1XpnbeXXtHMKth3h0c+yG3VWSJEmSJN0YBuuSpJvIEK0HjtHcP/ZYGuGiENWF2dR+605CyV089+l01SdJkiRJkjRVwXqqm+aPmogPTXw6dPu9VM8NTnzyRDPv72wllVfFfdFSMmdMMKa/jYb6JhI5lxhzgx1vqmN3eyn3fKuKvIkGxJvYtquN4iW1VIYBjtH8zsd0lCzlwar8G1usJN0yztD9+a9Z99GFZ2oeWcy6hRlE7ymBT9tvfGmSJEmSJEkjpiZYDxQwr7KAo7vaSE5wOjg4ePFrcyqJVvZQ39zMvvYCoqVZ558/00/HvmZOUMCCu2+OUF2SdOPV70gQW5hBJGPmmKMZ1H7zdlbdnUMkY/hIovck9fX7Wbfr1EXnitx1G2uWzSGal04wDUgN0nroCBv/+yHqz47KZfW/vI0Vt2URGv3TMjVIrOMIGzaPG/d4OStKMwilAf0n2fLTvql6bEmSJEmSdBOass1LA+EqFlXkk5mVNfIreMWTZ5ZWU5kHJz7bTeu4LOLkwd00Hw9QvPhuii6y6F2S9CVQnUEYIHXuy9qV/3IBz301h3DqJPV7u6k7cJJkVja1v1HN+vsyJp5n/u28+JsRasIQbztG3d4e9p+aQdm8CC+sup0aADJY9UQFK+dlwYkTbN/bTd2BBLHBdCJlEdb+izkjk2Ww+vcrWFmWQbA3wfa9x2joz+DR3wwP1ypJkiRJkr6QprTHeqhsKTVlo59GWp9cyYUzsiheUMnh+iYO7Goi54Eq8tJh6FgTu3/dR7B0KfPDI6WeSRI/sJcDHcdIJIeANAKZuUSq7mZ+wUjyHm9i265eKu+rgtZGDhzpIzWURjC/lKqFlYTHZi2nujnQ1Ezb0T6G0gLklNxNdfgo7+/upXLZvRRnTtXbkSRdnWxqaiKsXhoiyBB7W7qGD5ffwWPzZpKMxfjOa4fYPzo8r4SX/6CY6D0lRD/89bi5Mljz9TmUBQZp2NbI2g9Pnb3H6icXsDJSwJNf+5z69yNEC9NIxo/wwqbPaRi9vPwOXl9ZQCR/FnAE7i6ntujcuPqRe6x8vJrVZZC4nq9FkiRJkiRNm5tn89KsUqrvOkq+6U9SAAAgAElEQVT93jb2tRRRMx9a9raRzKmkpjJ/ZPV7iqN7f0HjkQzCZVUsyskgNRCn82Arbbvr4d7lzM8ZnbCPg5/sJC1Uxvy7K+HEIQ62trJnVwb31ZSRDZA6RvPOXXSkZhO5s5o56X20H/iEj7oCQNbEdUqSrqN0ot+8j7pvTnBqaJD9uw7yg18Mh+GR6hARIDY4k8cfueP8sUkgL5ta4OB5J4qoLgR6TvD6h2NbxZxk465ean8zl4o7SuD9g3znr86/EoCDJ+k8VUAkPUAUYF4mYYbY2/T5mNYwp3ij/gSPleUTmvTzS5IkSZKkW8HNE6wDwcjdVB/7BXvaPqWhBxKnc6lcWnaur3ryKEeOQU5FlEVne7EXUBTO4MNfNnPiRD/kjB5PMRRewn0LCoYfsrCAvOBO6j/r4vhAGdmZcOLAJ3SczqWy5l6KRy4LzwnTXP8xHQbrkjQNhmg9cIzmfoA0wpEcouF0El1H2Pg/P2fr8XMjl480Po+UFBApmWiuIJGl44P14Z7qyZP951ahj/o0SeI3ITy2h3teDsvvmE1NJItIOJPy/KyRv/WUTgVAVgA4TXfbuLkOniIxhMG6JEmSJElfUDdVsA4BwpWLKY5/TEdvGuGFi88G3gAEIyz4J5ELL8ueTR4QTw2dd7iwqOC8B8zMng200XcSyOzhSCwFc8qIjL1HIJ/bymbT0TxlDyVJumJn6P7816z7aPTzaFuVOaz5XYhvGrsyHGCQhnc/Zu1HF0x01sqKq6kjg5X/oopV8zMIAgwNkRw8Q7z7JLGCbCb4k2icIZKX2LdbkiRJkiTd2qZs89IpE8hnTiFAMbdFLrJb6ZkhUid7iB/toPWzRnb/4y46gIFTyfOGpc2Y+PLhOVKkTkMoZ/YFLyFzVu7V1y9JmkKneGNzC1vjQwTDc3ju8cjZUHt/fwpIZ25xzqUmGGeQ5BAEs7OGW7mMdXeQEJBIDMDd5Tw+P4NgzzE2bv6E2r/8iBV/9TFPvHac+JhLhmuYSUHpuLnKswjPRJIkSZIkfUHdfMH6JaU48esP2P7uu/zilztp3Pc5nT2nybytmLzJTjU0yNDlR129M9d1dkn6Eulh/bZuWlMQKitm7VeHjzZ8kiAGRG6fy8qxfwjkRVj/nfuo+84CVl0wVxeNR4HcHJ64b+xO1tmsXjKbMEPEDsegNEgYiLUf4o3Wc73YKx7Mo2JMYN7QcpI4aSxccAc1Z49msLIm5wpWtUuSJEmSpFvVlLeCGejYxe6DJ4FBRtePJw40UH8ICMyhamkleelXOfnxA+z5vJfQ7fdSPS+X4OiK9MEu9rWMb3B7GekZBGdC14lehsg67xuGgZO9l708mJEF9JDoh7wJ2rGf7D0GzCbLVu2SdO1aPmfjZzmsW5hB9IEqVn7UxBsH23mzNY/VZTms/l8X842WBJ3BDKqLQ0Qyhmj9tINNwMrzJjrFhl8cIfrbc4g+WM3r807QmEijvHw2FbPSSMaPsGkbcHeS+N1ZRO6q5tWs4zT3n+v3ft63snsPsfnuHFaXFfDC/55Fw8F+KMqjpvBq/6CTJEmSJEm3gilfsZ6ZX0jwVD8D/cmz2cPQ6X4G+vsZyikkdA1Zw0CihxSzmTN3TKgOpI4e4eikZ8tlTiQAR1qJ9Y85fKaPrvaey16dnTeHAL0c/HWM5JlxJ0/FOHioHzIKJgzdJUmTV//WQeqOA1k5PP4v5jDcJqaRDXtPEh/MYGFVAbXzQoQ5RcNHn/PsTy/y3/KWz3n2pzHq4xAuzad2YS4VGWdobW7nhdEe7p9+xvoPTxA7nU7ZvAJqF+ZTnZVk+/u/ZstRICODynJGavgVG/b2k8zIpmZhATV50Lq3h9gNei+SJEmSJOnGm/rNS7NKWbS4jw93tTG243laXhXRO/Ov6YaZObkEaeVAwx6YX0x2+il6Olppi/df1VcEOfMWUNSxh+YPPqB3fhlzZibpbGkhnryCyfLmUV0SY3d7I/Xxz8mbk09mGqT6ujh6LMlQWhbF1eWEJl+WJH0pvbH5Y9645Ige1v3Nh6w779gptrzVyJZJzhv71SGe+9WhS96tflsTT2yb4MQvutlw3oGTbHnrU7a8NW7c+M+SJEmSJOkLY+qDdSAQriJ6Zy8fftYzvGo9o5RFi0vJvNRmolcip5Kv3gP79rXR0tgF6UFCheUseiBCsmk7+473cpJ8sq+40CIWPLCE4N69dHzWSCwtQE7JYhZlHmB382UvJq/qa9yXd5CW1g6Od7QNP2t6kFDh7cy7cz7hzGt5WEmSJEmSJEnSzWjGC3/2g/GNTKZIiuNN77O7M4vKmnspvoVaogwc+oD65tks+uYCwtf6ZYCkabPtnbrpLuFLI/GN55k9e/Z0l/GF1NvbS+jnP5juMiRJkiRJ0hjXZcX66NR5d36dr1ekEbgp93BL0bV7Oy0zqoguLubs4vIz/Rw93As5xWQbqkuSJEmSJEmSxrmOwTow42YN1QEC5H0ln9TeJnbv7qe8JI/gYD9HWpuJ9QYpXhLBTi6SJEmSJEmSpPGub7B+kwtGlnBfoJmmz9po/uRzhkgjmB+h6r5KIrO/1K9GkiRJkiRJknQRX/r0OLOwknsKK6e7DEmSJEmSJEnSLSJtuguQJEmSJEmSJOlWYrAuSZIkSZIkSdIkGKxLkiRJkiRJkjQJBuuSJEmSJEmSJE2Cwbok6dqdGZruCr64fLeSJEmSJN10DNYlSdcsPREjlUpNdxlfOKlUivREbLrLkCRJkiRJ4xisS5Ku2cz2D0j2xqe7jC+cZG+cme0fTHcZkiRJkiRpHIN1SdI1C3Q1khb7hJPHuly5PgVSqRQnj3WRFvuEQFfjdJcjSZIkSZLGCUx3AZKkL4aMX/+MVKKTZMn99IciMMPvbq/KmSHSEzFmtn9gqC5JkiRJ0k3KYF2SNGUCXY2GwV9g77xbN90lSJIkSZJ0Rb71zdrrOr/LCSVJkiRJkiRJmgSDdUmSJEmSJEmSJsFgXZIkSZIkSZKkSTBYlyRJkiRJkiRpEgzWJUmSJEmSJEmaBIN1SZIkSZIkSZImwWBdkiRJkiRJkqRJMFiXJEmSJEmSJGkSDNYlSZIkSZIkSZqEmzxYT9K1+122vbOd5njqImNSHG/afpkxN87QkUa2v1PHntilahni6N532fZeE8e7m9j2Th3N8RtW4jjHaH6njoa2/uGP8emuR5IkSZIkSZJubtc3WD8zRDJxjK62Fpo/a6L5sxY6Dh8jkRy6wgmCFFUvJjIzSce+Fo5PkFWn4i3sa08SLFtMZTgwpeVfjbTwHArTIB7rInmxQae76IwNESiJkDfjRlYnSZIkSZIkSbpW1yeJPtNP/EATLYe6OTk4fChtZgBOpxhq+3z4c3YBpRVVzCvMukyFBcyvLiW+q409Tfl8rbroXNGpLpo/aSOVV8V983Ovy6NMWnoRJSUBug7FiCeLiQQvHJI82kGcWcwvyYXsXB78VtWNr/NiwlU3Vz2SJEmSJEmSdJOZ8mA91dtK48fNnAgESRuEtMxiqpYuoGhmP7HGHTQdHR43dLqX2Kc7aMurJHp3GaFLVBIIz2dBSRe72xvZkzebaEkW0E/HJ410kUvlwlIyZ4zev4OW/Z9ztKef1BCQHiRUOI+qqtKRe/TTsXMHzbOX8LXCOPv2tXE8OUTazFkUzqumsnT2mJeSItHZTPP+GCdOD5GWHWF+dRk0fUDz7KU8WJU/Yb05xeVkHmqhs6ufSOn4Lw76Odp+DHKqKMxmuPXKrjaKl9RSGR4ekexuZl9TBycGUgylBcjMLaZyQSXhzOHzA207qf9sNvd8q4q8MTNfeHy4/pYDXcNzAWnB2RTevmDcc45xXj0j7+rERX5jcqqoubeUTBj+MmX/Ppo6jpEchLRgPkXzK5k/d/Q+o++9mnvSPmfPoT4IFrPggQUUTv9fNJAkSZIkSZKkKzalkWaqu4kPd3cQLFvKV2cd5MN9KSqXVhJs3cH2tn7OawBzejbzHiin79NdfFTfz6L7qwjPvHiZeXcupvToTtqaG+kouJdwdyMtx9OI3LOE4pHAmb7PafiwhYHZxcxfUEVm+ikSsTYOHm6iIRWg5p4IZxeQH93LR7EMwvMXsGhmiiOtzcQ+2wkZD7JgznCHnIG2XTR81kuwoIyqklkMHW2l5aNdBNKB2Zd4EbPmUDKrhZb2I5wsLSN77LmTR2g/AXkLisic4NKh+PA7zCyaR+WdswmePs6hX3/Onl8mqV5eTWH6ZX4Txt7q85189Ot+QsWVVBVmETjdS+ehA3R9tpNU4Ossmmg5/XkyCM9fwqLB84+m4s3sa+snJ1Iw/AyDx2ip30Xb6VlE5lczJxMGjrbSsu8D4ieWcl9V/rl/0Dr3sSe7mMrFtzM0MJMcQ3VJkiRJkiRJt5ipizVPNA8Hwnc+QLQ0i+NNH0NOFeEzHTSOD9UB6KZ3YAmV9z1AVsMv2fNBGtFlleRcrOf4jFzmL63kxPvNtHzyAZ0newmULGV+wblHOHGkg2RGKYuWVpE3EkCHCyNk791GY6yHk4wJ1k9lcdvX7mV0QXm4aBZp2z6mI97Dgjn5kOyg6bMeAiVL+epoMFwYIRzayYefXbR7+ohZFJXl07Kvg/jJMrLHJOsnu9o4mRZhXtHEofaJI22kQpVU3102ErwXEA5B/ccd9BwforDgStvi93C08xTBkiVEq/JHmukXEC7KZt/2PXT19DFhn5rzpJGZX3D+FwD9bTR82kewZCmLRl7eyfYm2pJFLPh6NUWjX44URigKN/L+p03EbnuA0tF3MFRI1dIqigzUJUmSJEmSJN2ipmbz0jM9tOxphZIlZ8NWZqRBooPmXx0kcbFbzwBmZFG8eAnFtNLY0nPp+2SVseDOXEj0kphZRvWd+ed9M5Bz+zK+/vVzofrofUI5s4EUqbErr0NFnNfefUYms0JAbx8DQCrexXGyKCk9/x6ZJfMounSVAAQLiwnTR3tX37mDZ3roPNRPWtEcwhdZeR7MmgWJg7S0Hjvbn57Z86l5cDnzrzhUB8il7GsP8rWzofqI9NnkhoDU6Qm+7LiM1DGaP27iRNZ87jn77vuJx/pgVhB6uokfPffrRCqNIH0cifefmyMn31XqkiRJkiRJkm5pUxNxpvo5eSpAuPBc3+6c/CLS2mLEj13kmrQi8nNGq5hNQThAR18/KXIvWVRmYYTQZz1QXnrR1e1DqX5O9p7kZN9xjsWPcDQ+HG4nTwOjgXbapUPq1OkkkE8oe9yJGdnMzoHYJa8GZhYxN7KPxkMdnLi9khyAni5ipwMUFxdd9BuN7OIFlB3+mNb9H3N0/3BP9LziUsqLi8mZqHfM5ZwZInWqj0Sij5M9x+g+2sXxPoAkSZiwHc3E8/TT8ckuOk7nUrn0drLPvvsB+hMArez7pHXCS5MnByZzJ0mSJEmSJEm6qU1NsD4zwvw7PufDPbuYXXMvxVmQVngH8/O6aD4+0broNHIq7jjbL3ygbReNnRnMq4lcW0H9MRob9nF0YAhII5iVQXbOV4jMGaLt8OSmGhpMXUslQBqFxaUEYh0cOV5JTh4cP9xGatZ85uZd4rJALvPu+ybl/T10dbVxuP0oxz/fR/zzFoqXfI3K8JW/oYHYHnb/qouBkU1cM4OzyCkqpnCola5JPs1AeyMtxwMUL1lC8fj9WAFKLr6Z67D+S5yTJEmSJEmSpFvHlDXlyC6/h8rjv6T54z2kRRcRyc6iePG9DH26k5b42HA9jbyKe6ke7c/duYfdn/WSU/UAZbOupYIksaZGjg5GWPC1BRRlnVsTfvLzw7RNcrZgZjZwjMRJCI+t68wAfQkuvXnpqNwiIjNbiR3pYf7sU3R2DpF9RwHjF8FPJC0rl0h5LpFyINlFU/0eOg4dZV44MjKif3gF/pgNXwdO9p4rLNlB094uUl+ppmZBhMyzr6OP1q6JV5ZfTCreRMNnPYQql00Q7AfJyALiPZwk/4qeTZIkSZIkSZJuZVPX7XpGFsX3fJ3gr3ay74MddFcsoqpkNqVLvklxfw/H+1JAgOxw7nDIe7qXjqY9tHQNEl74ANWRiZZBT0YfvXFgbuS8UJ0zvRw+3A9cbqPO8wXCReSxj/a2YxRXneuznjrSQexKm5PPyGVu+SzaDnYRz0nSNZRPVeRS3x7007F7Jy1n5lOzpPhcxTOzCI75nQoEAkAPvX1QNLr6PdXN4cNjCkv0chyIRMaG6kBvjMP9nBfIX1J/G3s+aSOVV8WC0ol+j2ZRWDKLA/sPcqi7lKoxm8mmuvdRv6eLwuqvUzXnCu8nSZIkSZIkSTe5qd1GckaQwgXLuG9OM42NH/CLllmEi0v5Sn4Wmdm5BFI9nDzSRvvhNjqO9sHsMqqXVRKekvbbs8gtSKOj8xM+ClQxLz+D1EAX7QdiJIauYo/WYDGVFW18tH8XHw2UUV6SB8daaG7vu/y1Y2QXlZKzv4Wm/UPwlWqKLpnvZxEuzKKlqYmG3X3cFgmTST/HOg7Q1h+k+K6i4d+wcIRwWjdtjR+Tdkc5uRyn/UArqVm5cHxkqlAu4bQ2Yp9+QODO+eTPPM3A0TYOxHoZusjGqRcYHNmsdGgWxcVZnOzu5uR5A9LIzs8nu7iK4kMf07F7O4nbqpiXn8bAsRiH2rsZyqmivDAAnJ7Ue5MkSZIkSZKkm9XUBusjMgsr+eo35nGyO0ZnRwcHYn0MnB7uex7InEXOnFKqayKEZ03l7YMUVd9LqqmRA+372HMojUBmLpE772dRRgf1H7fR0ztE8SRC/OyypUTTmth3oJWm7s9Jy44w/6tl9H3YSMeVTpJZxNxwE03xNIqKCi+6aenZ4SX38tXAPppbOmhpbGWINAKziqi8r4ri2SNXByMs+GqK5r0ttO3bRdvMWRTOu5cF2R38YhcXjOnYt4u2tACZucVU3reEzM5f0NDWQ2KwlMxLheyn+0icAuijY++uCZ45l8pl91KcmU9lzf3M3t/MgY597DkEaTOzyClZwj0VBWReZJNZSZIkSZIkSboVzXjhz35wZrqLuKWc6abp3V0kKpfx1duutX2NpOtp2zt1012C9IXyzrv+OyVJkiT9/+zdeZCc933f+c/Tx1wY3MAABEACxEmC4iUeomhKFuVIvsvytSk78Tpx1WZzuOKtLW8l2UplXana3WxVNruu2sRre33GjmxZtiPZsi3LlkRKFCmREm/xAEHiIIiDIM65u/t59o+eGQxAguJDkQIkvl5FoHt6GvN7pqdZRb3x0/cHfHv44N3f87Z+/TcxI+Ud4sye3P+FL2XvyfMf7p44luNpZNkSUR0AAAAA4J3obRkF8x1h6VjGGgfy4mNfSXfbVVk71M7smYPZf+CVlCt25cqVl/oCAQAAAAC4FIT1iymWZ9vtt2f42aeyf++TOdJLGu0lWXHVTbnxanPDAQAAAADeqYT119Nemg3X3Z4Nl/o6AAAAAAC4bJix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BD61JfAAAAvJaXDh/Li4eOZbZzqa/k1YoiWbd2ZTZcsTojI0OX+nIAAIBvMWEdAIDLzsEXj+aZPfty6KWX0ysbKYqkKIok/du5u0nm7xcpLvwi3/iBOVVSLf6omnuoSlUlqfq3Cx/PPXn//pdy5aa1ueXd12Z4aHDh+gAAgO98wjoAAJeNsixz/JVTeeirX8/e5w9lcnomzWYzjUaRoijSKBopFu4nKfr3i/nAXlwQ2F/jgwvzd1VV592f/1VWVapy0W05/7kyZVXl7NmJvLDvUIaHh3Ltri0ZHh5KoyGuAwDAO4GwDgDAZWNmppP7vvRI7rv/iRx/5XQ/qhdFGo3GubjeaCzsWi+K+cheJCnm/8n8lvbXztyLH63O/71KP6RXZcq5mF5Wc1G9LOfiepmqqtLrlTlx4mw++edfyMoVS7Np47oMDrbfvhcHAAC4bAjrAABcNmZmZvL5e+7LiZMzqapmOrPd9LP3uZEvF7rIw9+URZvY5x8577H5+91eNydOnsqJk6eybmyVsA4AAO8QwjoAAJeNsixz8tSplOVAiqKZJSND2bZ1Q97ycv5NmpiYysvHT+bM2YkUqTI7M5Oy7F3qywIAAL5FhHUAAC4bVZJet5tkIFWqtFqNrFq9LLOd7nmz0C+1gcFmzo6P59TpMkn/LwQuo8sDAADeZsI6AACXnbIqk6qXXq+XTrebicmplJdJuS6KpN1spiiSquwlVXmpLwkAAPgWE9YBALj8lGWqqpder5vZ2dlMT0+lLC+TsN4o0hgcTFmWKcteKmEdAADecYR1AAAuO1XKlFXS63XT6cxmZmYmZXl5BOyiKDLQbKYqe6mq6rIJ/gAAwLeOsA4AwGWnrKpUVZVe2Uun07nswvrI0GDKqupf02UyogYAAPjWEdYBALjsVGWZslel7PXSmZ3bsd7rXerLSooiRZLekiUpe73+dRoFAwAA7zjCOgAAl535ESv9UTCdzM7MpOxdJgG7SLq9bqqqH9WrqkoVu9YBAOCdRFgHAOCyU5VlyrJK2WukM9sP673LJawnKXu9lGWZqiwdXgoAAO9AwjoAAJedbreTTqeXRqPK7OxMpqamU5a9JEWKov+cYv7OnCL5luwbL4oi3W43ZVmmrHSak80AACAASURBVHr9sG7DOgAAvKMI6wAAXHZOnzmR8bMTGRoazLLlgzl67GjKskxRFCmKRhpFkaJRzN020igaaTTmPtco0igac899dYCvvpnDRudnrM/tWO/vWlfVAQDgnUZYBwDgsjPbmc3U9GSq9DI1NZXJiYn0er1+2J6P6OnH9aKYC+mL7xdz9+efVxTJXGTv3y0WnlMU/ecsdrGZ6fORfv7g0v4oGGEdAADeaYR1AAAuO/OZu6qSsuyl1+suhPXMR/G5J/bvFbmgjV88ojeKNHLufj/Az+16L+Yj/LnUfmE2X9ixXs3tWBfWAQDgHUdYBwDgMlalqnopy35YX4jeC+F7UQQvXvfLpMr8GJgqVVUtBPH5sN5qNtNutdNqttJsNlM0ivOq+vxu9aIoUpa9VOW5XesAAMA7i7AOAMBlq6qqlL1eer1eemXv3FiXuR3q/aA+X9QvHOhy3lfqN/K5mL4Q2Ocie6pkpv+EFEXSmIvtzWYr7XY7rVb/V7PRPDcOpqr6gb0q4/RSAAB4ZxHWAQC4fFVVyrJMr9dNOT9jPfPjYBYfTFos3CyO69XCb+funNu1Ppfbq0U72Ktq7rH55xfz02fSbPR3tA8Nj6TTmV2Yr97/9Ta/DgAAwGVFWAcA4LJVpT9jvT9nvTe3Ob04byxLX7G4rZ/358/dWRzW+x/PR/H5XefVhZG9qlJV5dznk0ajkanpiUxOjmd6upvpmcl0u7NvzzcPAABctoR1AAAuX3M71steN+XcKJh+OW8sTIA599g3GLI+d9vfsH5uZ3qVV+9Yn79fllWSciGwdzplZqanMjU9manpbiYnJzLTmXGAKQAAvMMI6wAAXLaqVHM71sv+KJjM7VIvyoXd6/3fizdweOmFcX0+qpfzHyzasV72w/qiw07Lsjzvfq/XS6fbSafTjRnrAADwziKsAwBw2aqqKmVVpld20+t156L6fEzPopnri73mMJgsPsD03IiYuZA+H9tTnjdzfWHnelWe99j8DvUir9/zAQCA70zCOgAAl7EqVa+Xstefs75wmOii2/4/3zhvLz6UtHrV7QVjYC6Yt15V5Xk72auqXLQDHgAAeKcR1gEAuHxViw8vnduxvjiqZ/EBpm/gy1UXjINZFNXnPrpgV/pcUC8XjYhJFTPVAQDgnU1YBwDgMlSkKIpUKVNVvUWHl2ZuFMyFcf38P3vOuQB+roWfi+rnwvrcR/M70ueec26H+qt3r9uwDgAA71zCOgAAl4WqqlL2ev3oXfR3ohcp5g4K7absdc/NVJ9r5699aOnFZqznIoeYntuBXi0eCzMX2Ofvl+X8DvYkVbmo5lfpdLopq/KtezEAAIDLmrAOAMBlYXa2k+OvnMrMzExSFWk0WqmqTrq93tyvbuZ3ss87F9YXTVl/ja5eLf598RiX+d3p5eLYfv5jVcpkfhTMXFjvx/n+QaqdTi9PP/t8du3alpUrlr+1LwoAAHBZEtYBALgsTExM5fl9hzI1PZsqSaPRSKs1lFWrlmb9+nXpdrvnjYJJFjf0Ihc80Fe96s6iyD43AmZu13r/0UW71+d2oC8+zLQf4pORkSXpnZ1No9FIryyz9/kX89Lhl7NmzaqMDA+9NS8IAABw2RLWAQC45GY7nZw8fTaHDh9Pr1em0Wim2Wyl2Wyk2RzN2NhVc4F7bsd6UZyf1i8YEZPFn1tw3vb1nEvs8/PS53elZ9F4mEWz1VP1d66nyvRMlcmp2TQazRRFI83WQF46fDxXrB/LlZvWp9F44weqAgAA336EdQAALqmqSk6dHs/hI8czNTWboijSaDTSbLVSpcjEZJn2wIoUjUaKotGfvb5wWyzMYk8xPyZmUdQuilePYM/iOeuZi+hJqnJhx/q5Q0rLlOW5+9Xc/RMnpzI5OdUP641GVqxYmROnxvPyK6eybmxVhoYG3+ZXDQAAuJSEdQAALqler5fDh1/OwRePZnh4JK1WK0l/xnqvV+bU6fE0Gs00Go2FkN0oGv3bxmuH9oVRMcXFdo7Pj3u58MDSMmVZLtyWZS9lb+627KWsypS9c59vtRqpqv7YmrJMTp8ez/FXTmb9ujVz3wcAAPCdyH/tAwBwSY1PTObs+FRmZss0Gq2sHVuXs+Pj6XSmUxRFqqqRquqmqoqU5aJd640iyXxQz6Kd68lFZ64vfmhhMsyiyL6wU31+13ovVVktxPb5AN//w2WKNNJsNjMyMpxms53HHn8qzz33dL7nA+/Nli1bxHUAAPgO5b/0AQC4pMbHJ3PmzEQmJ6bTaDSya9eOXLVpY3plL0WjSGNuR3qjcW43+rnd6ed2pS/sTn+NXerFxWavVwu/9T+8YMb6uVEw1aLbMmVVpSrLJEUGBtppNduZmZnNxMRsnnnmudz7ub/KNddck9tuuy033HBDNmzY8Ja+ZgAAwKUlrAMAcEmNj4/nyOGjeeH5A6mqqh/T54N6o0hVJCnKNOYPLS2ysDO9SHEumi+q569K68VFP3O+88J6klT9iD73cVVWKed3tpdJWVXpzE5n/OyLKYoiJ0+9kiJl3v3ud+fkyZO5995789hjj2XLli3ZtWtXrrnmmgwMDLzOiBoAAODbgbAOAMAlNTU1maNHj+W55/ZmenpqYcxLY2GXeiNJLjisNHMHk84F9vNCdfEaHX1RgL9YXK/OP9S0Ovfgwsb2am4MzHx0nx8fkyppNls5dfp4rn/X1fn5n//5PPjgg3nggQfywgsvZP/+/Qu/Nm3alPXr12fVqlUZGhr6Jl89AADgUhDWAQC4pKqyzMzMZE6ePJYTrxxNs9laOKD0vMNKi0aKuUNM+/G9MTcmZi6+z9/Oj4pZiOnndrf3Fa91s+iDi+0mLy7ymX6CbzbLdDqzKXvdDA4O5q677spdd92VAwcO5IEHHshnPvOZfPSjH83NN9+c97///bnllluyadOmDA0NZWBgII1G45t4FQEAgG8lYR0AgEuqLKvMzk7nlVdeynPPfi3t9mCazYG0Wu20Wu0052+brTTnblutdhrNZpqNZhqNVhqNZhrNufBeNFI05g85bczNYW8sOtj0wshe9GN9zs1wf6057fPO3x3fHwmTIikazXNfcpGNGzfmh37oh3L33Xdn//79ue+++/LJT34yv/mbv5nbbrstH/7wh3Prrbdm1apVb80LCgAAvO2EdQAALq0iCweFzt8mZeZ3ghfzs9XPi+XFwg72otnsh/X53e0Lcf2CHeyLzyztT3RJlTLdzmxmps+kLMtFG9aLfKM56K3WUAYGRtJotJNUKYqkLHuLz0JNkjSbzYyMjGR4eDhLlizJ2rVr8573vCf79+/Ps88+m4997GP51Kc+lWuuuSa33357brrppjSbzbfoxQUAAN4OwjoAAJdcUSSNRmNuZ3o7zdbcjvX2uR3r5z7XTqvZSqPZSrPZSqPZ37XebDRTNJppNhbvWJ8/8HRxVT83K70sy7RaVarBkfTK7tyhpXOBv+zfL8syZdlbeLzZ7K9R9jrpdGbTaJZJlRSNIr2ye2FXX/Q9FhkZGcnmzZtz1VVXZdeuXdm8eXOeeeaZHDx4MAcPHsyRI0dy77335pprrsmuXbuyfv36jIyMfCt+BAAAQA3COgAAl17RH8fSWDTupdm6SFQ/L6y358L6/FiYuR3sczvbG435sS5zO9YXDiKd3x1fpWq1Mzi8JL1eL2U596vXS6/XTVl20+t20+t10+t2UlbdVFUjZdVI2elkZrazMH6mSv/PvLFvt8jKlStzxx135I477sjzzz+fRx55JF/96lfzwAMP5KWXXsrevXuzdevWbNmyJWNjY1m1apU57AAAcJkQ1gEAuKSKougfVFo002z2o/l8VG82z/3qz1sfODdvvdlKszUX2OeiemM+qs+PgymKFI25uemLLET1qkxVlimrMkVRpSjKhVnrRVEk1dyfmwvyZVlmdnYm3c5set1OqqqXpL/TfmlvVRpFY27OTD1bt27N1q1b8/3f//3Zv39//vqv/zp/9Vd/lW63m3e961256667cuutt2bZsmUZGhpKu93+hqNqAACAt4+wDgDAJVWkf7hos9XOwMBg2u2BtNqDabXm7w+cF9Uv3LHebLbORfVmM42i2T+MtLF4Hvv8SvPd+9yYl/mwPr9TvSzndqv3uum1uun12ul1Z9PsNtNsNtNqttJpNNNtNtPtdtLtzGZq6mx6vU4GB0dSluWbfi2Ghoaybdu2/NzP/Vx++qd/Ok888UQ+//nP59d+7dfyK7/yK7nrrrvyoQ99KDfeeGOGh4ffglcfAAB4M4R1AAAuqaGhoRQp0+t1snzFmrkRLnNxvOiPPil73VRVmV53Np1GP5Yvfs78bdHo735fPFd94fe5UTB9VarMzVqfO8S0P1e9TFlVqcre3Gz1c+G9WvhVpdEo+vPfm820BwZS9nppNBpZuXJF1qxd+aZfi6Io0m630263Mzo6mptvvjkbNmzI3XffnT179mT//v351V/91QwMDOSOO+7I7bffni1btmTJkiVv/gcAAADUJqwDAHBJrVu3Nnff/V3ZsHHdot3e58acFPP3F00+6W9AXxTPi2LR84rUGZJSLf59YTd71T/INPMHnV74h6pFh5SeuzcyMpId266usfrrW758eZYvX55t27Zl+/bt2bNnT77+9a/nxRdfzJ49e7Jnz55ceeWV2b59e3bu3JnNmze/ZWsDAAAXJ6wDAHBJrV69Knd/4K7c/YG7LvWlXLaazWY2btyYjRs35o477sjBgwfzla98JQ8++GAeeeSRHDhwIC+88EJ27NiRdevWZd26dVm2bFna7falvnQAAPiOJKwDAMC3kaGhoezYsSM7duzI3/t7fy8PPfRQPv/5z+fTn/50fuu3fivve9/7ctddd2X37t0ZGxvL4OBgBgYGHHYKAABvIWEdAAC+jd1www3ZtWtXfvInfzLPPvtsvvjFL+aXf/mXMzg4mDvuuCN33313br/99gwODl7qSwUAgO8YwjoAwJswOTGRfc/vzZfuvSd3feCD2bpjRwYGBi71ZfEONDAwkIGBgQwPD2f58uXZvHlzPvjBD2bfvn3Zu3dvfud3fid/+Id/mBtvvDG33nprdu7c6bBTAAD4JgnrAABvQqfTyYlXXsnXH300111/Y8pt274l61ZVlanJyTz61a9mydLRbLzyyqxes7b21zn04sE8/vDX8vyePQuPvfd978+Oa67J6NJl5z33pRcP5uuPP5Znn3oqSbJs+fJc+67rc81178qS0dG3bd1Xjr+cZ558Mo989aGFx65917ty0y23ZeXq1bXWnRgfz9NPPpGnnng8Z06fTpLsvPba7L7+hmzYdOV5z52emsrB/fvy1S8/kFMnT6Ysy2y88spcd8ON2b7rmlrrzs7O5rmnn86Tjz2al48dTZJcteXqXHfDjdl89dVpNJtv2bqtVisrVqzIihUrsnnz5nRnpvPgF7+QR798f2ZmZnLs0ME89eQTuWLjpuzevTs7d+7Mxo0bMzAwkMOHDuVrX34gRw6/lF6vl7F167Nr93XZff31abbq/U+Guu+XbrebA/teyMtHjmRs/RWvel0AAOByJKwDAHwbmQ/r93/hnqy74ooMDQ/VCutlWWZi/Gwe/epDeeiB+/PSiy+m2WxmemoqZVmmrKpce927MjK3o/nUyZN56okn8uX77suhAwfSaDQyPDKcs2fOpNvt5oZ335KhoaFvOL+77rqTExN59qmncv8X7s2zTz+VVquV2ZmZnDp5IkmRW++4I0tGl6bRaHyjFyzdbjfPPvX1fPXLD2TP009larK/5skTJ9Lr9dJqtTO2fn2SpNft5uD+/XnogQfyyFcfzOTERHq9Xo4cOpTp6ekMDQ/nio2b0nwD4bcsyxzcty+Pfu2hPPa1r+Xs2TNJkmNHjqQzO5tGs5ErN29Jo9F4y9d9cf/+HHvpUJYOD+U9t97Sf02np/PEI4/kkUceyZEjR7J3795s27YtS5csybHDL+VrX74/Z8+cTVWVefHAgYyfPZOBwYFcvW172m9wRnud98upkydz+NCLefHA/jz5+GOZOHM2733f+7PpqquEdQAALnvCOgDAN6lX9jI5Pp6J8bPp9XpJktHRpRkaGjovEPa63UxOTmRqamrhsZGRJRkaHk5r0a7g13peu9XO0MhImo3GwufGz57NieOv5PixY2m1W1kyujStVitVVWV2djZTk5MZGh7K4OBgGo3+dXQ7nTz71FN5/OGHc8PNt+QX//X/ksGhoRw9fDi/8Z/+n9z3uc9m6dKl2Xnt7lRlmScfeyTP73k2O6+9Nv/Tv/mltNvtHHjhhXzqT/84f/GJP83YuvW5csuWhevvdjoL1z08PJxWu11/3arKgX0v5IlHHs7wyJL8+//0qxkdHc0rx4/nz/744/nbv/yLrFi5MtfdeNPC+J1er5fpqal0u90Mj4yk3W6nKIqUVZVTp07lnr/9myxbvjw//4v/IlddfXU6nU4+8Ud/mCcfeyyzM7P5oR/9sRSNRsbHz+bhB7+SA/teyD/87/9ptu3alSLJl+69Jw9+6Uv567N/np/8mZ/J0tGlSVFcdN2qqjI9NZUv3fP5zM7O5L/5b382N996W5Lkb/7yL/L4w1/L+PjZ/MRP//0MDQ/XXrcsy3Q6nZw9c7r/Hpp7r32jdR/96kOZnJ7O0jVjueeee/KJT3wiA0WyZdPG3Pnd350Pfd8PZPmKFfn6Y4/my1/8Qj758T/Kz/6jf5zVa9em2WxedN0ktd8v+194Pn/+J3+cv/mLT2V2diY333b7W/bvJAAAvN2aH7j7e37pUl8EwNth/wsvXOpLgO8oP/sPfvZSX8JlZWZ6OseOHMlTjz+edVdsyIMP3J//9B/+z/z2//sr+fjv/15Gly7Nuis2nDf64uD+ffmdX/vV/Lt/86/z8d//vXz8938v3V43a8fWZeWq1a/7vIcf/Era7YE0W818+s8+mU9+/I/y0AP357Of/sv85Z99Io8/8ki2bN2epcuWZXpyMg988Qv5lf/rP6RoFFm9ZixLlixJWZY5c+Z0/uqTn8jqtWvzrptuyoZNm9JoNDKyZElOnzqVyYmJNJutbN22PePj4/nrT30qzWYjt733zoytX5+iKDI0NJQzp0/n7JkzGR4ZycYrr0yr1Uqv283ze/bkD3/3t/O1r3w5a8fWZcXKlUnyxtfdviOdTif3fvZvMj01letvvinbduxM0WhkaHg4M9NTGR8/m8mJiey45tq058L6Sy8ezCc//kf58z/546xesyar16xd2OX+8ENfydGXDmfbjh257oYb026302g00mw2c/jFF3PilePZff0NGWi389STT2b/83uzYuWqvPf975/7S4n+c8fPns2Tjz2aG26+JSNLlqTRbF503W63m33PPZeHvnx/1l2xIbe9970ZGhpOkgwODubwS4fy8rFj2b5zV5aMjubpr9dbd/zsmTz84FfyL//5z6fdbi+8177xui9lZmoyP/wjH8lP/MRPZN3atXnl2JE89NCD+czn7slLR46kqqqsWr0mrWYzTzz2aHbt3p1ly5an3W5fdN2qLGu/X1avXpN33/6e/OBHfjRXXX11ihS5YsPGbL566xvamQ8AAK/nd37nd9/Wr2/HOgDAm9TtdLLnmaczunRp3v2e9+Sf/Y+/mMnJiTz5+GPZ9/zzeeKRR3LnBz6QdquVFw8eyF/81z/NwMBgfuFf/KssW7EiU1NTeebJJ3L/vfek1+1m285dOXH8eL7w2b/N0mXL8gv/4l9l+VyYPvzSoQwODSbpzyTf++yzWbpsWXZcc02u2nJ1Rpcty6arrsrAwEBmpqYyMz2dUydPZGpyMmXZ30VflmWmJqdy+NChrLtiQ5YtX7Ew3qPZbGbN2NocPfxSTp04kdnZ2YyfPZvJyYmsXTt23nMHBwezfMWKDA4N5djRI+nNff0qmdvN3B950ul0UqW/k/mNrtvpdDI7M5PjR/u78FevWZtibtxLo9HI8pUrM7p0aY6//HJmZmYyPDycotFIr9vLxPh4Tp88mdmZ2VRzP6Ne2cvRw4fTHmhn2fLlGRzsv4ZFUWTZ8v73cObsmUycPZuRJUty4vjxdLvdrF23PkPDwwvXObJkNKNLl2ZmdibjZ8+ku3ZtWu32Rdcty15efvlo2u3+ukPDIwvvm9FlyzI0NJzOzGzOnjmTsfXra69bllVmZmbyysvHMjkxkbLXe0PrDg8Pp+yVqcoyq1atyhXr12XHjh1Zu3Zttu9+Vw699FI+/elPpzM7m6ozm87E2Rw7ejQbNl2Z4ZGRi69bVZmo+X5pDwykPTCQgbnPz/+/GwAA4NuBsA4A8CYVRZGRJUtyxab+AZPbduxMr9fLmrF1+dSf/kmOHjmcqcnJZGQ4zz71VE6fOpXrbrghH/ze78/IkiWZnZnJ9ORkXjr0Yvbu2ZOrtlydkydO5MUDB7P56qvz/r/zoaxctSpJ/9DP7mwno0uXZvWatdmwaVPWXXFFbn3ve7Pzmt3nXdfQ8HB2XHNNfvTv/lR27d6d0dGlSfrz2Xu9Xmamp9NqNtO+4FDK5StWLsy+npmZ6cfVskyj2ThvVE3RaGTJ0qUZGh7OiePH05ntpBqu0mg0MrZ+Xb7773woSTK2fl1/fniv94bXnZ2ZSbfbzczsTFrt1sKol3lLloxmeGQk+59/PjNTUymXLUtzLri/587vyrYdO7Np8+aF662qKjNT02k0Gmm12wuRPkmGR0YyMDiYbqeb8bNns2bdWGZnZ1JVVdoD7fPmtw8ODmZ4ZCRVWWX87Nl0u93+tV903f7/q6HZ6n8PjUXzyQcHB7NkdDStdisnT76Ssixrrzs0NJSrt2/PP/wn/yw333pbRpctfVPrtlutLFu2NGNjY/m+H/zB7N+3L3ueey4H9u/Pvr3P5aX9x/OxP/iDvLD/QK67/vpcccUVr7luqiqdbrfW++WNzGwHAIDLlbAOAPAmNVutbNx0ZW665dZcueXqhRnXa9aOZXBwMN1uf/f1/DzpDRs35urtOxbGwwwODWXn7t05c/p0jh05nNnZ2RRFUhTJ4UOH8uX7vpily5Zl1+7dWbdu/dxO5TInX3nlda+rH9avzY5rrq31/YyM9Hc3T0yMLwTcixkcGszg4GBOnTiRbqeTquqH9bXr1ue7160/77nzc+ffknUHBzPQHsjZM2cy2+mkrKo0k6xYuTK3f9dd3+A7PN/AwEDa7XbKspfp6alU1cWf22q3MzAwmFRVpqenF76nN7Nus9nMyMhI2gMDGT97NuXrLHyxdQeHhnL1tu25+p9sf0vWbTaaWb5sWW659dbcetttOXToUO793Ofy8UMvZs+zz6ZTVTl89Gg2b96crVu35v0f+t6MjY1leGTJG1r7td4vwjoAAN/OhHUAgLdRVZaZnZnJmVOnsvv6G7JmzdrzPj+2bn1GRpfk1MmT6fV6Wbv+iqxesyaf+8xf50/+4PfTarfzP/zL/znX3/zujK1bl8G5edlvh7Isk/RHrnyj6FmV1UJM/2YD6YXrVq8Tmstqbt1m85tet5r7WkWK83aJv95zUxRpFEW+maWr9L/n/u7uZl7vS12qddetW5fr33Vd9t50U7bt3JXpsszjTzyZe++9N+12O3feeWfuvPPObN26NStWrEir2czr/c3EW/l+AQCAy4GwDgBwmSgajYyOjuan/sHP5Qc+8mN59GtfzX/5rd/I//3v/rckyQ9+5MfyEz/997Ns+fK3Zf3Tp04lSVatWp3BgYGcfZ0AOj4+nonx8axYtSqDQ4PfMEy/0XUHBgYyOzt70edOTIxnanoqa9euzfDwcJrfxLpTk5OZmZlOs93M6NJl541NudDs9HQmJyeSIhlduiyt1pufB97pdHL69OlMTU1lzZq1r/vaXap1u91uxsfHc+rkyWzYtCm7rrsuP/pjP55jx47lkUceyX333Zdf/MVfzJo1a/LBD34wd911V8bWrLno13sr3y8AAHA5ENYBAN5GRaORgcHBLFuxIseOHM7x4y9n/caNC58/dvRIJscnMjQ0lIF2f772ktHRDA8PZ/i77soVGzb0DzT93GczODSU06dPZs3YWJatWJH2BfPHv5FGo5GhocGsWr060zPTmZyaPO/zp06eTFmWWbZiRQaGhvrzuFutzM7OZmrRc3vdbibOns3s7Gw2XnVVGs3X/0/KWuvOHS66fMWKdBcdhDpvYnw8k+PjWbF6dQaHhs6bmf7aazezcs3qnDp1MpMTE+l1u2nOzf+enJzIzMxM2q12lixdmqLRyLLly9NoNDJ+5my6nU6arVaKosjMzEymJifTKBoZXbr0vBniF/ueV65anZmpqZydm40+//OanpzMzPRUGo1Gli5bdknXXbpsWVL1/3JjdnZ24bmzc+uWVZlly5dn6dJlWTI6mpGRkaxYsSK7d+/Ohz/84Rw4cCAHDx7Mr//6r6fVaOT0sSO59fbbc+KV4xlb3x8JVPf9AgAA3w5sFQEAeBsVRZH2QDubr96alw4dygvP7cnE+Hj/UM3p6Tz79a9nfPxsxtZfkUajkRee25Nnn/56Tp48kZWrV+fGW27NHe97fzZsujLDw8NptdppNBsZHOjPqz5z6nTKC2aYT09NZc/TT+VP/uCjefKxRzMxPp6kH11Hloxm9w035MTx4zl04EBmZ2dTlmXOnDqVvXueTbfTyRUbNqTZbGZ0dDSbr96astfL/uefT29u/vnJkydy6ODBjJ89m41XXtUfA5L+mJGXjx7JPX/zmdzzN5/Jy0ePpCzL2usODAxk246dSZK9zz6bmenpVFWVifHxHNz3Qo6//HI2X7017YH2wliRUydP5iv3fTF/8V//NAf371+Y1d5qtbJtx86UvV6OHTmSkydPJOnH3v3PP5+pycmsXbcuo6OjKYoiG6+8KsMjS/LysaN5+djRlGWZstfLkcMv5ejhhDNOOAAAIABJREFUw1m/YUOWLV++ELgvtm6z2cyGTZsyumxZzpw+naNHDi/8fA4e2J8zp09n+YqVWb5yVRqNRu11Z6an88Le5/Kbv/If8/CDX8n42TNvat01Y2NZuWp1ZmdncnD/voXrP37sWA4fOpRly5dn5arVC8G9KstMnD2Tr3zhnqxZsTzvu+uufPCDH8wdd9yRKzZuSHtwKI8/9nj+8KMfzSc+8Yk8+eSTefHgwdd8vwAAwLcz20UAAN5m7VY7O6+9Ns8983Se3/Ncyt6nsmzFikxNTWX/C89nbP36bNuxI0VR5NjRI3numWcyNDScNWNjqaoqU1NTGT97Jpu3bs2atWNpNptZt2FDHv3qQ3NR9WxWrFqVrXMHo/bD+tP50z/8aH74x38ia8bGsmQuHA8PD+emW2/LsSNH89QTj2diYiIDAwM5cfx4Xnn55WzfuStXbrk6RVFkcGgo1998cx5+8MF8/fHH+gextts5dfJkXnn5WNatvyJXXrV5YQd4WZY5duRo7vmbzyRJ1qwdy8rVa9Jqtd7wukn/UNid1+7O8ZePZf/zz+dvP/1XGR4ezplTp7Lv+eezfMWK7Lz22rQXjUU5ffJkvvyl+/LMk09m5arVWbtuXVqtVlqtVjZfvTUbNl2ZkydeyRc/97msWLky3U4nzz37TEZHl+bad12fwaGhJMn6DRtz5ebNefLRR3Pf5z+fVWvWpKrKHDp4MJ3Z2dzynvdk6bJlaczF4Yut22g0snZsXa7ZfV0O7N+X+79wb/bt3ZskeWHvc/3gv3NXli1blqIoaq87PT2dF557Lr/1K/8x+cf/NFds2NgfZ1Nz3ZUrV2Xbzp2ZmBjPl790X1568WCazVaOHn4pZ06dzA0335JVa9akPfczXrzuP/zH/zQ/8CM/mnddf3263W727duXL95zT770hXty37335JFHHsktt9ySNatX5dDBgxkcHMyq1WsWxsCcOnkyhw+9mBcP7M+Tjz+Wgy+8kCL9g1mv2LgxmzZvSbvdNpMdAIDLkrAOAPAmNBpFBgYG5saXDJw7CLIo+ru9ly7N8MiSNBqNNOfi7g985Efzsf/8u/nl/+N/X/g6P/kzP5P3vv+7s3X7jvR6vVy1ZWu+8NnP5oEvfiEnX3nlvOfddOttWb9hQ6qyzHvf9/4ceOH5fP4zn8knPv6x7Ljm2vx3P/8LuXr79jQajQwODWXFylUZHhlJo3Fuh/D8tdx255350z/4L/mD3/nthc/9o3/+C/nuv/OhhREeSbLjmmszOTmZP/+TP87H/vPvJknWb9yYH/iRj+T7fvhHsmZsbOG5RZJ2u90fLzJ3f/51qbvu+g0bctOtt+XokcP59//2lxYe//4f+Ug+8nf/bjZfvfW8n0ez1cyS0dEsX7nyvJ9HURQZWbIkd3/4e/NXf/aJfOz3fjdHDh1KknzP9/9AfujHfjw3vvuWha8zNDSUd992e3q9Xn7vN349Lx7Yn163l5tuvS0//OM/nrs//H1veN1Wu5073vf+TE5O5s/++I+y5+mnkyS33/ld+aEf+/Hccdf70mq339S6jUaRwcHBrF47lpElSxaCe911m61Wdl9/Q8qyzO/9xv+Xj/7Wb6Qz28nOa3fne3/oh/ODP/bj58Xti63barWyffv2bN++PTfeeEP+/E8+ns99+tP57J8fSrcss2HL1bn1zu/K0ZdfztDISJYsWZLnnn0mn/6zT+Rv//IvF76vhx98MPd/4d7c/aHvzU/+/Z/J8pUrhXUAAC5LxS/92/+1utQXAfB2uOezf3upLwG+o3z2c/6dWqwsy3Q7nUxPTWVoZOS8+Njr9TI1OZlms5nBoaGFHbq9bjeTkxOZmppa+DojI0syNDy8MOKj1+tlcqI/+7ssexd9XlWWmZyczPT0dKqyTKvdypLR/gzuqqr6c9EnJzM0PJTBwcHz4nqSdGZnMzl3eOe80dGlGRoaWoili587NTWV6en+dTebzQwPj2RoePhVh1B2O52F7294eHgh4L6ZdbvdbqanpvqHd84ZHh7OyMiShV3y83q9XqanptLtdjN8wc9j/uc1PTWVqanJ9OZG5wwNDWd4ePhVs+rLsszs7GwmJ8bT6/ZSpcrAwECGh0cWdra/0XWrqsr09HSmJyfT6XaSJIMDgxkaGcnAwMCrrvGNrluWZTqdTs6eOd1/b1zw+tVZt6qqdDqdTE6MpzPbSZUq7XY7Q0PDGRoeftU1vt66yavfLwcPHMzDjzySL91/fx5//PFs27Yt73vf+/Jdd96ZLVs2v+qw2vl/b0bm/mIKAADejA/e/T1v69cX1oHvWMI6vLWEdeDNmJyczIkTJ/Lyyy/nyJEj2bt3bw4ePJjjx49nZGQkt9xyS9797ndn69atGR0dvdSXCwDAd4i3O6wbBQMAALxtRkZGMjIykk2bNqXb7Wb79u157rnn8txzz+Xo0aML98fGxrJ58+Zs3749W7ZsycjIiDEwAABctoR1AADgW6LVamXHjh3ZsWNHJicnc/DgwXzta1/Lww8/nMcffzz79u3L3r17c+WVV+aqq67K2NhY1q5dayc7AACXHWEdAAD4lhsZGcmuXbuya9eu/NRP/VSefvrpPPDAA/n85z+f3/7t3851112X22+/Pe95z3uyc+fODA4OZnBwMK1Wy+x1AAAuOWGd/5+9O42S6z7v/P79/++tvbp639ENNAACXEGIpCiKErUv1mZLlp3xGXscZzyT5GRyZs7MyUnmJG/mzIlPXuXkOHlh+zjOxPGSyXgkL1pseSRRIiWSIimCIEiIAEHsvaL32qvu/f/z4i51qxukABBAY3k+0kXde6u66nZ1F4r41XOfRwghhBBCiB23f/9+pqam+OIXv8jq6irPP/88zz//PN/61rfIZrN89KMf5SMf+Qj33XcfpVJppw9XCCGEEELc5SRYF0IIIYQQQuw413VxXZd8Pk9vby/FYpHDhw9z8eJFzp8/z8WLF/m93/s9ent7OXDgAIcPH+ahhx6iWCxKBbsQQgghhLjpJFgXQgghhBBC3DKUUqRSKSYmJpiYmOCee+5haWmJt99+m7fffpulpSXm5+eZn5/nu9/9LgcOHGDfvn3MzMwwPDy804cvhBBCCCHuEhKsCyGEEEIIIW5Z+XyePXv2sGfPHj75yU9y5swZXn/9dY4cOcLx48dZWlri9OnT7Nmzh+npaYaGhhgeHqa3t5dUKrXThy+EEEIIIe5QEqwLIYQQQgghbhszMzPMzMzwhS98gXK5zDPPPMMzzzzDH//xH+P7Ph/4wAf4wAc+wAMPPMDg4GA89NRxnJ0+dCGEEEIIcQeRYF0IIYQQQghx29Fa09PTw6c+9SmeeuoplpeXOXHiBC+++CK///u/j+/73HvvvTz11FM8+eSTjI2NSbguhBBCCCGuGwnWhRBCCCGEELclrTW5XI5cLkehUGBgYID9+/fzmc98hnPnznH+/HmeeeYZ/vIv/5K9e/dy6NAhDh8+zJ49e0in0zt9+EIIIYQQ4jYmwboQQgghhBDitpdKpRgYGGBgYICDBw9y8OBBzp8/z9tvv825c+fY3Nzk2LFjvP766/T19XHgwAFmZmbYvXs3xWJxpw9fCCGEEELcZiRYF0IIIYQQQtxxhoaGGBoa4pFHHqHVanHs2DGOHj3Kq6++yqlTp5ifn+ett95iz549TExMxLfv6elBa73Thy+EEEIIIW5xEqwLIYQQQggh7mjpdJpHH32URx99lEajwblz5/jRj37Ej370I77+9a8zMjLC448/zmOPPcZ9991HoVAgk8mQSqVuWl92Yy3W3pSHumZKgVIKtdMHIoQQQghxC5BgXQghhBBCCHHXyGQy7Nu3j127dvGVr3yF2dlZjh07xosvvsjv/M7v4Loujz32GB/+8Ic5fPgwExMTN/yYjLVs1j0abYNv2fngWoEx4aoKjsdiyaccChmHtCsV/UIIIYQQEqwLIYQQQggh7hpKKVzXxXVdCoUC+Xye4eFhDh06xNLSEufOnWN2dpZvfOMbfO1rX2NqaoqHH36YQ4cOMTExQS6Xu+7H1Ggb/v74Mi2j0frmVMi/IwVawUghhWcsa3WPpmcBi4vPockiD0727OwxCiGEEELcAiRYF0IIIYQQQty1stksY2NjjI2N4fs+S0tLnD17ljNnzjA7O8vm5iavvPIKr7zyCsPDw+zdu5e9e/eyZ88estnse+7H7hnLRt3j5FKdfC5LPqOxELSFsVH7lau7T2vBmqDK/FooBY4y9OU0fbkU85ttap5lca1Ob85l/0iBbEqq1oUQQghxd5NgXQghhBBCCCEAx3EYHx9nfHycD37wg2xsbPCzn/2M1157jaNHjzI7O8uFCxc4deoUk5OTTExMMDIywtDQEP39/df0mJv1Nsfnyhg0+UyKfCaFwpJyFBlH0fAtvrm6+1RA6hoC+aSU1oz2pBkoOOTSLWbLHsubDZarHrPrDfYN56/9zoUQQggh7gASrAshhBBCCCHEZfT29vLEE0/wxBNP4Ps+J0+e5Mc//jHPPfccf/AHf8DBgwd5//vfz2OPPcbhw4fJZDKk02nS6TSu+/P/qWUtzK43+Ls3LrF7tJ9s2sFaS9pRjBdT9OYczq+32GxeebKugJSjGC64pJxrD9ethWxakXIUfTmH+YrHxECBcqPB67Nl9g7l31NwL4QQQghxu5NgXQghhBBCCCF+Dsdx2L9/P9PT03z5y19mZWWFo0eP8vLLL/O7v/u7LC8v8+STT/KhD32Ixx9/nN27d//c+6y1PFarHpUWZNMpXK0ZyDns7ksxVkrxysU6jaZB+VfX0sUzlsWNdjAEVYGNJpBeheGiQ9OzzJc93l5p4RlLxnWooym3DNWWRyHtSrguhBBCiLuWBOtCCCGEEEIIcQVSqRSpVIp8Pk9vby/9/f08+OCDLC4ucuHCBebm5nj22Wf5zne+Q39/P4cOHeKhhx5i37599PRsH/i5Wm2z2fSZGS2RcoKe5bm0ppRzcDRkXMVA0b3GTumBtm+pty117+r6yazVfDZqPi3f0vAsrqNQClzXARUcey7l4EiyLoQQQoi7lATrQgghhBBCCHEVlFKkUilGRkYYGRnhwIEDbGxsxENPL1y4wOrqKidPnuTkyZP09/czOTnJzMwM09PTDA8P4zgOqzWP1arPYE8WHQbUlabPStUj7aRIuYq6Z2mbq4/WrQVrg/7snrGYq7yPetuSdTT5lCblWGotCwrSrkPb+JxcqjLSk8HREqwLIYQQ4u4kwboQQgghhBBCvAeu6zI4OMjg4CCPPvoom5ubnD9/ntdee41jx47xxhtvcPr0ad5++20mJiaYnp5mcGiE0/Ucq7UMg70ZlALfWCpNw1LFR2lFvW3ZbPo0vasLxR2tKIb90dMO5FIK0Ff9ffXnHHqzOmgJs+mx0TRYq6m1PN5cqPHIVC9pV8UfCgghhBBC3E0kWBdCCCGEEEKI66hUKvHggw/y4IMPAnD+/HmOHDnCc889x9NPP43neex78BEGHvgYvTOHGQ6Dad+HfEajFbyx2AQLxlrsVeTqWkHWUdw7kqGQ1jhaXW179ZhSkNKKrKuY6E3x2nyDpYrFollvWBY3m+RSmlzaucZHEEIIIYS4fUmwLoQQQgghhBA30OTkJMPDw3zsYx+jWq1y4sQJvvnaEjY/yHAphwWUsdw3miGf0lyqelTqHsBV91dXKFqe5fhCE1dD2tWkwv7oV81CNqUYLbqM9rj05xw2m4a875LuK/DqhTKlrMukBOtCCCGEuAtJsC6EEEIIIYQQN5DjOORyOXK5HMViD9bNsqs+T50s2bRD1lU8MJJjtMdFKxjIO0z2Xvs/1ZRSpHQQyi9XfRYrHi3/6vu0p7Ri1HEpZR3Or7e5VPNoejaognc1laal1jZ4vsF1rr7VjBBCCCHE7UyCdSGEEEIIIYS4SaxSNMgwMDhIta1xlMJRit6cJptSVJqGatu/6kr1rsewlqYPxkLdMzQ8S/sagnWjodIyLJTbXFj32GgYvHAIqlIKz2qqLUPDMxQlWBdCCCHEXUaCdSGEEEIIIYS4SXxjOb/WwHVc8joIo31rWawErV+qLcNixWOz8V6i9YDF0vIs3jWE6tFxrdd9am1DpWW29Xp3HIfFcovBgksxI/+0FEKInWSMwRj7nj6YvVEUwQeyWiuUDLwWdxD5rx8hhBBCCCGEuEk833JupYGnUriuxjeWettyfLFB00vTl3XIOIq1evuah45eL74NPghoeNuvs0Am5fDWUpVSRjHVn73pxyeEECJgjKFWa1CrNfDNrRitQyrlkstlKOTl/ULcOSRYF0IIIYQQQoibxDOGt+ZWyefzFHNpUFElHxytBoNGAVqeAYIKvyhgVyoYQhoH7gqUJdyhILmazFXeLaG38R/xlxgTbSlsuGaxhP8PbhuuzF3aYF+f/LNSCCF20tp6mdffOMWJty7ELbtuJQpFOqWZ2TPBJz762E4fjhDXjfwXkBBCCCGEEELcJL5vmLu0inEbZLLZRGgeXOrw0lri0+VVmJarcENF8bZScbAe3zb5YO8QqKtt650Qxnb/ETzuZe4nCPgV66vr1Kfy7/YtCyGEuEGstdQbTb7/9EuceOs8bc/HdRzclEvKDRbHdXBdB9fROI5GOxqtg0UphQ4/sVXJdwcVXXS/t9jE4xobtJ4xvsH3fTwvWNqeR7vt48WXPp7v4Xk+F2eXmJu/xJc+/xFKPXlpCyNuexKsCyGEEEIIIcRN4hvD/EqZuvZJZz20Ah1VpYfrWkXV6SruS9upVg+D7mg9/LotkUhAvXOx+tZAvXO7rZWOtjtYUZ1QXQG1WoN2+zK9YoQQQtxwrVabn7x4lCOvnmDx0jrplIujHRzXwXE0jhNeagetCQN1FYfqJN5btnmn/QTBusVijY17u/vG4HsG3wRhuu+bOHT3jcHzfCyWcrnG4YfuYe/eXeRz0hZG3N4kWBdCCCGEEEKIm8RYWKk0qCqHdFvjRKFGGKJrrXC0CgN2FVcTKh0E7vpy1ynCMH5r65jLH0McqscZejJM376u4stEuB7uaXnmlu3nK4QQd7pms8WPn/spy8trNBttGvUWruts6wgWeJc9V/PX+PbC9stfmdgyFozxUUrRara5ODvP+PiQBOvitifBuhBCCCGEEELcJNZamm1Dxfq4trvSO6pODzZUolK9U8XuOg6OVrha4TpB1aEbbjta4TgKJ6qCj+7LAiqoPLdhx3QV7leKTsP0+MZ0b4e7dHSQ0fEqaHk+vu9jrZVT+oUQ4iYzxrC6topSBtfVAAwO9O7wUW3n+z7lSo12yyPlOlTKFTw520ncASRYF0IIIYQQQogdFofqUa90rcK2L1F9eVAv7hmLb8EzoHyLUmE1eVfrGHDCr48q2aOWM44CrQnDdzoV88mDCYP26FT/qPKxMyg1rJBH0fQM1UaDWq1GoVC48U+UEEKIbYyx+J6hVCpw/wMz1BstrL01ziZSKnjPOXt2ntm5Zaw1O31IQlw3EqwLIYQQQgghxA5SUW+VRFsY6K5YV4nhcskAPtmkxdrEafem08IlugWq09pFxbe1YYuZIIx3w1BeR4dElLN3BzThI9L2fP7mb77Bs3/6v5LJZBgcHGRoaIihoaF4PboslUpkMpkb8hwKIcTdLBgk6uP7Hr7v0WjUMeYWCLDD961CLgNYjO9LsC7uKBKsCyGEEEIIIcRO6nR/SVSe63BQaKeXeqc9TPBFceAe3U3cRiZ5x2Hzl/APaztBebAPwCSq2oOWL8n1rus6nwEA0PYNo2Nj3LsnS6vVAqDVajE/P8/c3FzXt5lKpcjn85RKJUqlEr29vfF6tJ3JZHAc5/o+v0IIcYeziWC92WpSq9Xwb4FgPfrgOO3qMFT3scaE70xC3P4kWBdCCCGEEEKIHRIPG91Snd6pTE+E7fpylewQRhfBfYSXncl1YYCuEuvWhm1ewCqLtRpjLb4J99tOH/YgWLdxNbvWQTsZRwchu+cbnnjqg/z2J++nXC6zvLzMysoKKysr8Xp0Wa1WUUpRLBYpFAoUCoVt6/l8nnw+Ty6XI5vNdl1G6xK8CyHEFtZircE3Pl67TbPZxPd3PliH4C3JL2TDqnqDsebqhqUKcQuTYF0IIYQQQgghdsC2QaVxT/UwUNdqS+AOSuntoXpXOB/cpSUaTKqw0T5rUSq8DAN0Y4PjsCbop24xGCzWqiBsj0J4a4KvA1wNmZQm7QQ91n1jcV2X/v5++vv7ueeeey77/dbrdVZXV5mbm2N+fj5e3nrrrXif7/v09vYyOjp62WV4eJh8Po/rujiOc9lFa30Df2pCCHHrMdYGobVvaLe9MFj3d/qwgOA9xvOCSnVjzC3T+12I60GCdSGEEEIIIYS4iaLe5cD2Ni9BiTpa664BpiraFw8ojarYdRymByF78lEAbFwZGA0jDdrBqLDXusUYG5SmW8BqtA0G4XWLBppCy7e0jYeyika1SaPtXdH3nc1mGRsbY3h4mAcffBDf9/F9H2NMvL6xscHy8jJLS0ssLi6yuLjIkSNH4vXV1VVKpRLj4+NMTEwwOTnJxMRE13p/f/9V/0yEEOJ2FoXWvh9UrLdusWDd93z8KFi/BVrUCHG9SLAuhBBCCCGEEDdZMhzvqkrXW9rBaIUOq9R1dH2yv3pyuCkkgvXOI8XDR8MwPQjWOy1ftA4r0sOz8w062GcMnfhDhwPnooA9qGhvewbPv7LqQ6VUXFX+TgYGBpiYmKBer9NoNKjX6/ESbZfLZSqVCtVqlUqlwltvvcWRI0eoVqvUajW01gwPD8fL0NBQ13ZPTw+pVOoKf1JCCHHrs9ZijY8xHu24FcwtEqyj8H0v6K1upWJd3FkkWBdCCCGEEEKImy1u7dJdqR7sTwTpXaF6sg3M9qGmENapbwnXO8E6YcV6p2rdWEOQnmuUDqrXVRSnRy1m4kNWifu0oFRnMOp1kkqlSKVSFIvFy15vjKFarbKxscHm5iYbGxvxEm3X63UAfN9nYWGBhYWFrvtIp9P09PTQ29tLb28vfX198Xo0UFVt/4RCCCFuXVF7L2PwPI9Wq4XnXdnZRDdS9Dep7/tYEywm8SGtELc7CdaFEEIIIYQQ4mba0rqls3Sq0XUiOI+q2LVSkKhg7wTrUeidGF4KJIMLa7cG62HFutWdfcagNGgTRutaoaPcnS3BOhYV3f1NzKC11vT09NDT03PZ640x1Ot1Ll261LUsLy/H641GIw7vk0tPT0+8nhyimsvlutbT6bQMUBVC3FLa7SaNRg1I02w0qFWreJ6fmOURv0PQ2aW6/v7ufv+4vnzfj4eXSisYcSeRYF0IIYQQQgghbrKgFUy8tn0oqQKlNcShethzXeuuSnYVhiVKR/ez9VECUZCuSA4qtWANVqug7YtWqLj/evD1NsxdLDYIaMJwPmwqc5OerSuntaZQKFAoFNizZ89lb1Mul1laWmJ2dpaLFy8yOzvL2bNn4/VLly4xNjbG2NgY4+PjjI+Px+tjY2MMDAyQy+XedYCqEELcTOXKJiurK+SyWTbLfayuruL7fvBekXwfUQodtxwLBj3rrveezplKUSj/Xv+mV0qF8zRsPLz01nv3EOLaSLAuhBBCCCGEEDdblJ5DJyBPVqpHw0ujAF0nhpcmW8HEw0sTwUhycCmJIDxsAYOyYIJQXaMx1gYBvlFogkDfGINJBPXKKqyyXVWP17UHzE1ULBbJ5XLs2rWLxx57LB6c6vs+nufRaDTiFjLz8/PMz8/zk5/8hPn5eRYXF2m325RKJXbt2tW1TE1NMTk5yfDwsITrQoibqtVq0GhUAZ9GvUalUqbd9rpncYQtx6LK9GSAHr2faK3Q2sHROth2NI7WQSuyLY95pb3So2DdGhNUrUcDPYS4A0iwLoQQQgghhBA3XXIAafd21/DSrt7q26sNg/AdFDoRrHceAwALBhvUmCuCinVtsEZjdRCwGxMG9NbErWWC+zRBMB8G70H5ehjYRz1sbjNKKVzXxXUv/89hYwxDQ0Ps27ePWq3WNUC1Xq9TqVTiAaqVSoXl5WXOnj1LuVymWq0CMDg4yMjICMPDw4yMjDA6OsrIyAgjIyPv2MZGCCGulYW4Itw3wYeEnu91wvToQ9Ho/Qa6/v5ODsBW8ZlUUZuy4P0hWfEefKirE63JEhXuWwJ3pRTG94Nq9TBgF+JOIcG6EEIIIYQQQtxE6jKVgl0tYBIhu44CiyhM151APW4Jo6NgvbsPeiyaMKrCXuoarNUYgqpBZTXKmuBrtQZjwiA9aP+ibNQYJmwKkxiU2qm7v3Mk28lcTrPZpFKpsLGxwfr6Ouvr6/H6xsYGlUolHiK4uLjI4uIix44dA4KfTy6Xiwem9vX1bVveKfC/GzXahqVyk5Wqd0u0HopeucbaeFCwVorerMtYKU0uLWcqiJ1njcEYD9/3ugdkQ1fF+rvfSXS2U0fn7KgtM0HCoN1xXFzHQWtn23uRSVSrB8H6zr+ehbge5B1bCCGEEEIIIW42xfbAI+y1TlcP9U57mGS4nqwcJHmbLWGGBbAWbQkikugUfJOoUCQI7jVBCxiS1fJxWG9RKqhSD4rWbfy1d5tMJkMmk2FwcHDbddZa6vU6y8vLLC0tdS2Li4ssLy/TbDbjAazR0NRovVQqxaF+NDQ1Gpyaz+fJZDKX//DkDrVea/PyuU3W6uYyZ2Rcm/cS52kFPWmXtm9oegYv6KJEMQUf3t8vwbrYcdZajPXDnuaJivWwWj3ahuQcbZW8g+CisyP4v43mcti4rZi1Jv5yrTWu4+C6aVKui3aczvuU42CMj42GlyIV6+LOIcG6EEIIIYQQQtwkinBQXDKSTobsYZ9boNPmJTrdnrAH7raWMMn+68FdWhuFKDYYRmptWGWrsViMDisRfRMfkwmPwyaCdVRQtW5tpxe8tWGvdUtQqXgXBb0/j1JwOhaHAAAgAElEQVSKfD7P9PQ009PT2673PI/NzU0uXLjAxYsX48vXX3+d8+fPc/HiRQYGBpiYmIiX8fHxeH1wcJB0Ot01ODW5fieF7r6xLJVbvHR2g5mxfrJpFx3+LsK1dSHqnClybceU0op9Q2naPiyVPVbqHp4xvD63wX3jRUZ60jj6zvkZiNuRxfeDdjC+74d/lwfvIxHVOT3qsh+O2sQf0YezwYWNl/BUqHjbRFXoNnh9BX83pUil0qTTGTzfw/gmrKaXYF3cOSRYF0IIIYQQQoibRGvNYClHo+HGNXtxdTjJ4O8yLWJ0crhpYthccjhdHK6rOBCxYW91x6o40NAASgdtYUzQgT1uOYPC+io6sjD412F1oo33GwWDPTl68umb9wTe5lzXpa+vj56eHg4cOLBtcGq73WZhYYG5uTnm5+eZm5vjhRdeYG5ujrm5OVqtFlNTU0xNTTE9Pd21Pj09TSqVumPC9bVqm7n1Ji2jcZ3g99zzg0rZjKOIor0rpRUU0pqRgkPK2T6I8UooBWlHMdnrMtnrcn6jzZuLDbTjcn61wWDBZbw3ew33LMT1YS1gfIzvYcJWMME7i4k/UOrsSwrOTNpyb+F92vjOLd3V6nEFOzZ4LwlD93a7hbW1MHg3bG7up9kwtJr1oM+6dIIRdwgJ1oUQQgghhBDiJsmlHX7pkV0cvbDORq3ViakTvWuJq8U7w+aiCndlw57nNopFku0xuisQu3KL5On9USVioiLRKgs63NJgHRvfxkatAJKXQMrRPDA5zaN7R27EU3XH0lqjtSaVSm27zlpLf38/e/bsoVarxcNTa7Ua1Wo1HpwaLSdPnuTll1+Oh6kODg4yNjYWD0uN1kdHRymVSjvw3V4bC5y6VOXEUpXpoSKuo/GNpZjWDOYd8mnN6dUWLf/KO68roNYyrCiFq03YZunqq9c1UMzouDLd0YrRvhxvzFUophVjpeztONNX3CnC6vFgWKgPdNq/RO8vyX3vckfx/cV/98d//4dV61FLGEy4bgg+uzVdlezWGjzPo9FsU6lVqNarnWBeiNucBOtCCCGEEEIIcZNkUw6feXiKB3b1U222uW3L9pTCdRRTQyUmB3t2+mjuGFErmXw+v62Hu7WWVqvF2tpaPDQ1Wl9bW2NtbQ3fD4K05eVllpeXOX78OBCE+blcjv7+fvr6+ujv7+9aisVi3ILoVtBo+axU25SbhqnhDFop+vMOEz0u/XmHtm+pt1N45upGmmoFrg4Cdd9AtW2ota884FMoMi4s13yMhdWaj1KKQjbF8oZire5TbnqUshK1iJ1hCcJsPxpemjjrKKLiT2CvJFjvfJjaqU7fWrFuwor1ZOBuwn7vwVAPay2+8Wl7bdpe+/p/40LsEPnbXgghhBBCCCFuEtfRHJgc4MDkwE4firjNKKXIZDKMjY0xNja27Xrf91leXmZxcTFeFhYWWFxc5NKlS11DU0ulUtdlb28vhUIhDvXz+Xy8nclkcJybO5Rzvd6m5UMm3elZPph3mOhNkXIUF9fb9GT1e5pE2vQslVZweaWUsmitWSp7NDxLpWXCs06gt5DFt5rlSkuCdXHDRB+wRcvyyir1Wh3jR0E3GBtUqxvf71SpKxNm6fH5TyQvtj9Q8EenpRjdvdYTg0yTvdbjHuyJYD0I2U3ng+Tb9PNkIS5H/rYXQgghhBBCCCFuc47jxG1ftvI8j/X1dc6fPx8v586d4/nnn+fixYtUq1VGRkaYnJyMl127djE5OcnQ0BCFQqFrUOqNHpi6VG7R9KEn1+nfX2kZNhsGV8PcZpumf/XpnE2stH1L29irOmnEWqg2DdWGRYWJug3bNhVzKZq+z1K5xd6h/FUfm7g7mbAvuQmHer7b4vs+7Xabzc3N+KyVhYUlFhcWabdbQFSxHvRY943XGUS9pW2YuoKK9ahdWPzntuGl2wea2kS1ujXdobsQdyIJ1oUQQgghhBBCiDuY4zgMDAxQKpW477774mGpUVBXLpeZm5vj4sWLzM7OcvLkSZ5++mlmZ2dptVr09/eze/fubcvk5OQNGZh6YqHKYsXQW8jF+y6ut6m3DUMFl2xKsd4w+FeVioOx0PZMPGvgWqO+noxmrMfFdRSnV1r4BrRSrFQ9HAxPzFzjHYu7iud51Ov1uJXT2toaq6urXetbl0qlQrFYpK+vj76+PorFEuVKPR5MjQ2GiHYq1uOR2Ntmefx8iVkcyZA90V89jPLD8JxOwB5+YBC3iDESrIs7kwTrQgghhBBCCCHEHUypoGo1nU5vu85ay+DgIKOjoxw4cCAempocmLq5ucnGxgblcpkTJ07w0ksvUS6XqdfrjIyMMD4+HreoGRsbY3x8nMHBQTKZzFUdp28sy5UmK3WfttForTBhVflo0cXRcKnq0fYtvr26anOloDejmezNkE+pK4oV34nrKHIpjasVYz0uJy612Gz6lJWm2racW6kz2Z/F1TLF9G5graXdblOpVOIBw8n1aDs5eDh6/RhjyGQyZLPZ+DJaBgcHmZyc7NoX3S6dTpNOp2m1PP6fP/sbzpw5h1KV4CwKGw0v9QjHY4d91jshOyR7rV/+ewrXurbj/VFoHoXpUZ91Gw06TQbrJhhwKsQdSIJ1IYQQQgghhBDiLqWUIpVKkUqlKJVK265vNptsbm52VdJG1bQbGxv4vo/v+8zOzjI7Oxt/XSaToVQq0d/fz8DAQHw5MDBAsVgklUpte6y2bzl6oYxBk8+k0ChcByZKwW2Xqx7LNR//GtrAKKUwPmRdj6qjyKQ0rhMMMr1qnsU3MJB3GO9NcWHDo9IyZNMubd/jyPlNhnvSuOmb25teXDtrLb7v02w2aTQa1Ot1Go3GtiW5P7nearWu6HEymQyZTIahoSG01qRSKXK5HPl8Pr7cup5ccrlcHJBba1lb26BY/D6O4wYfoAHG+PgmeF12+qp3DyztLlpPvgg6r63OB1e2M8R02+WWVjBRuG6iQacmvj45arjteRgrYbu4/UmwLoQQQgghhBBCiMvKZDIMDw8zPDy87TrP81hYWGB+fp6FhYV4mZ+fp1wu4zgOpVIpXnp7e7sGp0ZDUguFArl8Hk9nOLlUI5XJkcu45FKK8R6Xe4YzzG20qTY1fZmrq1RP0kpRaRgqKhzw+B6el7Eel7SraPqWphdEhtmUQ90Yzq81qDR9Mq6Oh6+KGyvqQe55Xry02+0rvmy3211DQZvN5jtebl1vt9sAFItFisUiPT0929ajwcHJpVAoXPYskivleT6b5QrVWgNjLFo7KBVVjvvBwFAgCM4V0aRdhYrbIXWH69v7I9l4X3JwaXRTE1and/dYjwN2bDy0VAFKaZRS+MawsLBMtRpU7Gutr/k5EGKnSbAuhBBCCCGEEHcAz/No1OvUalUAstlsGLQo3JRLOp25IYMmxd3LdV127drFrl27tl1XqVSYn5/n3LlznD17lrNnz3Ls2DHOnj3L5uYmAwMDTE1NxV8/vmuawtAu2n4fWa1xlKI/73BoMkfaUTgaxkouV9Yb+t0ZC6dXWyyUPertq4/XtQLXgZZveXOpyVrdJ2ohnXIddD7DSqVNMeOQl6r1dxUN7kwOwUxuX+l6u92mXq9TrVbjJWrHEi2X2xe1aKnVaniet+1DoN7e3nh9ZGQk3t66FAqFm/7cVWt1zpydY3llDc/z0ToYKJzJZCkWi7RbbaKJpXE7mHArtvXltO1Dq+7+6pDosZ7YjgeahoF7J4APwvVUKk2z7aG0xvN8jh0/xeOPv4/x8REK+dzWBxXitiHBuhBCCCGEEELcAc6fPcN3vvk3/MWf/AkAH//MZxkaHiGVSXPw/vt5/MkPkclkd/goxd2iUCgwMzPD1NQUH/zgB+NhqZ7nUalUmJ2d5cKFC1y8eJE333yT7z3zHBVd4qlf+2eUeooAlFuG0yst9g2mmd3wmN/0qHuG9/r5kLXQ9CzeNQ5UNBZmNzwWyj6NtiF5N1op0A5LlRajpbQE6+8iGt6ZDMOj8LtWq1Eul+PtarXatb21l7nnebiuG58BEVWMb10fHR2Nq8WTleWFQoF8Po/WGq2DyuqrWb/ZjDFsbFY4deYiKTeFm0rhuC6lniIPPvgIBw8eShSjd14waluofi0vJpvsExP0WY9i9mR1e3xbaHs+G6fO4GgHx3EZHhrh7Pl5RkeHOHDPnuB1I8RtSIJ1IYQQQgghhLjNra+tcfy116hslvlv/tV/x8DQEMMjI7x14k0unDtHs9G45vYZN9rSwgI/ffEFAB59/AlGxsZ2+IjE9aCUwnVdXHd77DAwMMDw8DD33HNPHKaeXtzkx2erjA72k087uI7CGFgoe6QcRcpR5NOaWhhkRznctcZxaVeRspf/6u0vlagSt+s7xFpIO0FbjXimowO+r3n7UoOZwRwDhe295G8nvu93tUfZujQajW3r0WW9Xo+3L7e0220cx4l7/LuuG6+n0+l4PZVKkc1m6enpifdvvUzeR3Q/W9cvd5m83eV+V29Vq2sbzM5fot0ygEIrjaNdypU6rxz5Wdx2RSkF4Tqozj5U5wwmlQzc3+kVFbWCidYTg0oTLV9sNLg03BdVt7daLcqVMlo7aK1xHE211mJ9o0qtWqdYzN/AZ0uIG+f2+VtDCCGEEEIIIcRlVTY32dxYp6fUyyd+4XP09ffjex6XFhe5cO7cTh/eNr7ncfzYMU4cf4OTb/6Mc2dO8+Chh7n/wUM7fWjiJnBdN+4zHdEX1nl64RSLm01Wqu2wJ3MwXPT0oiaf0tTblnLTj7+mM5ixo1P4qn5uZfuVh/I2WYhLtKoS68kt31hW1zb44J4C8N7PErHWxhX/UdX/O11uXd+6RH3Ffd+Pe4sn9yd7jkfb75XWOh6+uXV/FI4nl0wm83Mvo/VsNhuH63dLr27P97m0vM7CwgqOm8Z1XTzfgtJgYXW9jKOdMMQOF0ejVFRpr9FaoZQGpcJqcbvttdQtHJgafcgUftBkjcUYH2MN1jf4xsf4Pr7xMMZgfD+4ND6+b3AcTbPZxnVTgGZ9o8LS8poE6+K2JcG6EEIIIYQQQlyGtZZ2u83Fc2dZWlykUa+TTqfpGxhgZt9+stksSmuazQZrKytUymV6SiXWVlZZmJ9Da02pt4/dMzP09vWhnU5LiPW1NWYvnOfS4mK8b989BxgZGyOTzWKMz8ryCpXNDVLpDL7ncebtUwBkcznGJycZm5gklUpRrZQ59uoR3j55EmMMR156kZ5SicldU/FQva3qtRpzsxeZv3gRz/NIZzIMDg0xPbOXbDYL1rKyvMz62hrZXJbxyV04jkOz0WBtdZXVleX4ObDWsrG+ztzsRcYnJymVenFTKeq1Ggvzc1TKZXZNTcfPQdSPd3VlmdOn3uLUiTfZ3NjAN+9llKS43VXqDU6eX2C5Dk70WklU0upo/mJYrR7t3xauJ/pIh4W50Vb8WFGO2LmDbavBeMdt6bkNZzx2+lVHd6WiY1BgjaGyscqbJ5q0LqXifuDvdrl1fevihwFlFK4n15P7PM/rui4ZyL/T9rsF9NbabaF2NpuNw+3kks1m4+ui9a3buVyOTCZDLpcjnU7L3Idr0Gq1WVsvs7ZewXEcBoeGaLU92m0P13FR2sFxNFoF1eHacRLtaxJtbJQGrVDxh1CX+Vkk9sfReniKhsEGwboNgnPjG4zxEr+Pfud32xh838NYn2w2S6FYxHVTrK5uMr9wib17Jm/SsyfE9SXBuhBCCCGEEEJcRrvVYmF+jr/+i//A88/+kOWlS/T09vLgoYf59d/+p+zZu5dcPs/62hrPPfNDjv70pzx0+H0cP/YaP/hPf4+bctm7/wC/9lv/BY+8/3F6SiUAWq0mb7x2lG987S/4yY9/BIDxfX7jt/8pn/rc55neM0Pb8zj605c48tJLDA4NYXzDn//f/xcA/YMDfPrzX+ILX/4KYxMTzF64wF//x//AkZdeRCnNs09/n6ndu/kHv/lb1Gu1y35f58+e4Ztf/xrf/btv06jX6evr533vf5xf+Ye/wd4DB3C05vWjr/LS888xPDrKr/76b1Ao9rC8tMSPf/gDfvzDH/Av/vX/yK7paXzf52dvvM7X/vzP+NVf/w3uP/Qwpd5elhYW+ObXv8aJN97g1//xP+F9jz9O1omGqab46Kc+zUc/9WnOnT7N3/7NX928H6y4JbU9n9VyHS/TwHVddFitDkEQrlXUxoI4jI3D7ESIngzcgzYYxNtdG4lgPQoMIXlbOv1dFKj46kR9eiJ01NHtFGAN9Wabb//t3+KW596xgrzdbseV48lK8a1V5Nbad63s3lrFfbnQu1gsdoXcW8Pv5JLL5eJ1Cb9vPc1Gk3otWBzXZe/evYyPj+H7wdkcyZ/X1t/TYC16/STu9Ep/xPYdNsMPnpJ91ZPDTcMVQOG4DqWeEr7vs3RplUz67jjTQNyZJFgXQgghhBBCiC2iCvFv/9Vfks5k+J/+5/+F8V27WF1e5shLL/Jnf/SHfOXX/iEPHT4MQLPZ5Nnvfw9jDJ/94pf4r//lv6JRq/P33/oGR178CY52+OBTT+Ebnxef+zGvv/oqH/nEJ/nn//2/RmvN4vw8f/Uf/j/+07e/xWe/9IuMjk8A8OpPX6JU6uULX/kq//7bfwfAM9/9LufPnuHF537Ml776K+y75wC/9pu/xb33P0AuX+CLv/zLZHN5Muk0L/zo2W3f2/HXj/HCs8+ilOJ3//Df0dvXy8ryMkdeeok/+N3/jf/qX/xLZvbvZ3R8nNHxcVaXl2k2muTyBZYWFzj26hGOvfoKF8+dZWh4GGsM7VaLnt4SY5O7yOZyN+8HJe4YjbbP7GqFerpBKpXC0UFYrglaVTiasAo32NYaHKVxdLQdhe6JwN1ubW/RSdNVXH3efRwq2fPF2u0V63Tiw7BTdaffexjSW2toeYaZmRnGs8HZHsk+3sne31GP8WTP763bTviBVPAYatv6lWy/074ruV7cWtrtNsvLq5w7exE3lSLlahytcVwHx9XhgNBgX1CpHgxZVeFrJbqMXhuX+xlvq2BX3dl79HKIzkAy1mL84IwLP1q8oP1LcPaDCdd9/JqhvFHFGMv6+jqtevWGPl9C3EgSrAshhBBCCCHEFvV6naWFBRYX5vncL36Z3TN76RsYoFjsodVq8fILL3BpcYFyuQxAKp3m0COP8OGPfZz7HzrEwNAQ7VaLx574IH//rW+yMDfL+toaxhheffllds/M8MChw4xPTIJS9PYPcM+997K+tsb5M2fiYH3/gXvZd+AAj37gA4yMBkM9D9x/P5cWF1laWKDValEoFoOlp0ghX2R4ZJRUOo3Xbm/rOdxoNLh4/jwba2u8/8knmdq9m2wuR0+pl82NDX527DUunD/H6MQ4xZ4S+UKRkz/7GfV6nXS1yvraGrlcjo9/+rOcP3uG/QcP0m61Wb60RD5fIJ/Px208RsbG+OIvf5WPffoz7JqaJp26vYc4ihvLWEvLM9SaPtpX3YE1xIFgJ/AFrTRagdYKR2mUBicRHGqt4mBeB10v4mA+CsHjMD5xLCoe1LilqXpXCm+7bgvEx2WNoeX5HH7fIzw81Ru03dCdYZKdthyq63Lr/uS2EJFWq8XKygpnz54LWrs4Tuf3OuyZpMNf6vgsjzgZT76utvzi/xzbgvXERtx7nWiAqe2E7iYYdmpMtC+4XilFubzBQH/mPT4jQuwcCdaFEEIIIYQQYotGvU69ViOby7F7Zi/5YhGAbDbLxOQuxicnqddqVMtlsvkcjtaMjk+wa3o3pb4+IOgTPTE1jeO6VMpl1tfWsNZw+tRbLM7PcerEia7q7lMn3qRQ7GFm//5438DQELumphkaHon3FYtF3JRLtVqN+zJfqXqtRq1SIZ3NsP/gwbjNQzaXY3R8nD3797O8FPST7+npobevj3qtxurKMq1Wk3qtxuj4ONMzMxx95RXW19ZoNhrUqlUmp6bI5XJxmJ/L55nZt//nHJEQHRbwTVD52t1yJaowT1RRK4XGD7a1Qisb9o2OwuvwEhJBPF2hOmFFfOe6YHG0wkkE71FLGLs1cA/D9ihw7ATrwYcE/QMDTE6O3ZTnTtw9jDFUq2VmZ8+wtrqE47jhkFKN1g5KO8GHTtpBhfviD3a0Rqug13rwOgr3s+UMhXhmwNbkvXt/1wkdl7vdu9COplav0mo3r/m5EGKnSbAuhBBCCCGEEFt47TbGGEqlXnpKJVw3+KeTdhxyhTyjY+MYa2i2GmTz79D6RCmy2SyO4+B5bRr1ehCIVCqsLi9zaXGJVLq7invPyEhcmX4jtFstLJZ8oUBvXz8qDMG11uQLBYZHR1man8dre+QKBfr6+0mlUlxaXGR1eRljfKZn9rJ3/35efuEFNjc2qFYqtNtt7rn3XtLZjFTXiusmGVhHl8lgXSXCP5usHbdgTDITDEP6rl/NThPoZLDuhMG6m6hwD2qAE0F/fH+2K1FU2LjHesszXMVnXkJcFa/dZH1tkbNnjuG6GVw3heumcd0UjpsKLp1UvO04LtpxcRwHR7s4jhuH7lHYHg03VeHAguh1Bt0ButduU6+Xsca/XKIeUtsuUukM6UyBVCpNNLjgaj4YFuJWJMG6EEIIIYQQQmwVhgm+7+P7ftfwNWMM7XabHKDUuw9dM8YQFNp2Wj709JT4lX/4G7z/g0/SPzBw2a9rNBrX87uJRZWJxvfxPa/7WH0Tt49RSuE6DsWeHgaHh1lZvsTG+jqjY2Ps3b+fgcEhBoYGqVTKrCwt0W61GBoeQWvnhhy3uPt0DSUlaPei0HF7i2T1ejJ41zoRCibvK9nvxYZ7w2p0C3g2DMkTLSwUFq2iVjSd0N1RFidsL6OU7RqYCkErGM/3MRIaihvAWkv0v6C9iiH85QWSr51OMN7R6X2kEpcq+kVXYOOXSnCfnZdGcIZUtbrG7IUTNJu18HXSdXRdYXvn1QGlvmGGhqco9Q4H76XWxRj/Oj87QtxcEqwLIYQQQgghxBaZbBbHdVlaXGT50hI9pRK5fB7P89hYW+fUiTd5/5MfolAovuN9WGuplsu0vTbpTJae3l6M76O1pl6r0rxB4fm7yeXzoBTra2sszM9RLJXQWuN7Hutrq5x+6y323nMP6WwGx3Xp6x9gz759nH37bTY3Nujt66NQ7CGdyZDN5jhx/A3W19YYHhlhbHwi7q8uxPWgwl4sUVuXYDMI15MBerL1S7wPLhssdgL3IDDstHnpBJZRHGgx+NH1YX/oKHgHiwZcR5FxNGk3GLAa3NbQ9q+uTZMQVyzsY6SVDivVg+p0J6pOTyUr1t2wYj2oWo8q17V2wqG4waBT1dUeRnX3Xw9bHgW//obB4Ql279lP3BzJRgF8GPeHLcqiy2hWQLvVpt5o0g5bvzjGx/g+vHPZuxC3PAnWhRBCCCGEEGKLfD7PwOAQ+Xye1155hf6BQXL5POXNTd48/jr1Wp3+gQF6SiVqteq2r7fGUC2Xefbp7+G6LtN79jA8MkKjXmfPvn28/MILgOKjn/o0ff39ACzMzbF8aYlMJsPUnpkb8n3lcjlGx8a4cPYML7/wPBO7piiVSmysr3P27bc5f+YMH/74J8jnCwBkc1l6e/t44UfPMrFrFz09JUq9vTiuy/4DB/l///jf0ajXmZoOhqAmq4SXFhZ48bkfc/H8eT726c8EgX06fUO+L3FnSYbiOgr5EpW2WndXq0eBYHKwafewRrXt/kFhVWfoIuEwxeTQRawmCgwjUV2wtcHAVc8EbV+cVqI/O4ZW28eYm/J0ibtQUGXuBGF53O4l1RWix6F72ArGcYNg3dFRuB71X3eCIah6a7Aevm4Sr4lg6Cg0W14448NgjI8xBuP7GONhfC882ytYD6738bw2vm9Q2iWTzpHJ5LD23drJCHHrk2BdCCGEEEIIIbZIpdNM7Z7myY98lBPH3+A//vmf4jgOvh9U2H3gqaeY2b+fXD5PrVbF87zgds0Gg8MjKKXwPQ/P83jg4Yc5cN99ZHM5HMfhwx//BC/86FleP3qEkz87TiEcjOp7HhNT0zx0+H037PtyXJf9Bw9Sr9d44+hR/vgPfg/HdbFhAvj+Jz/Enr37gsp2IJPJMjI+TjqdZnh0jKGREbLZLNZapmdmKBSKpDMZRsbG40GokXqtxpm3T3HijTd4+JFHMfv2xdf5nsfxY8c4cfwNTr75M06deBOA1ZUVHjh0iAcOPcz+g/fesOdB3MK29FDfehmE6p0gXYdtLIJ9UUX69hYxl30ooBOcR6F6dGk668ZgFduCcgsYY/GtpR22xFAKtPVp1tt4kqyLGyAaNOo4Tlcv9c6Sji+7+607YZ/1RNV6Ytip2vLaiti4Yj14LRhrg/fCOFD3wm0P3/eC9z6/je95+F4Lz2vjeS18r42xBlA0HJdMNk86nQ33CXF7kmBdCCGEEEIIIbbQWjM8MsqTH/ko9XqdV178CasryxR7ejh43wN88hd+gYGBQZxwqKkxho31dU6fOsXSwiJKKzLZLE997BO877HHGRkLBpKm0mkefuRR8vk8P/juf+LoT1+OH3NwaJh77rufkbExHK0ZGhllZt9+hkZG0LrTyz1fKDI9s5dmo4Hruiil6OvvZ3rPXrLZbHxbrTVDIyPhfYzihPsndk3huinq1RrP/uD7NBsNekq9PPjww3z2i7/IwNBQfB+ZTIbJqSk+84UvsWv3NOO7dqEdB2stg0PDfOhjH8cYw7577omfi0gun2dm335SqTT9g4PxfUZVj6sry5w+9RZzFy+QLwQV8nMXL1AsFtk1vftG/FjFLS6sS9/SPz1Rvb41VA8rbKNwPRmod4acRkFk53EsKm4Bg7VYFbZ7sVG7CxsPPzXGBKXo9jLtqgmq3KOid2Mt1liMb6g1PXxfSnHFjeE4LvlCiZGx6SA831KtHlepbxlYqt2gyl1rB+0E1epaOSgdvI4gCtg7jxW1TIrbJRmDsVIqsusAACAASURBVAYbVqIb38c3flelelfQHobtvt8Oqta9Nr7v46ZS4etHXifi9qX+zb/9HfkNFkLckX74/e/t9CEIcUf5/tPymhJCiMtZXJjnuR/+gDffeINf/OqvcvCBB3BdqWES4mp859Vz/KP//bsUh3fhuKmuCnQVVtPqraG6TlStb20LozvV6slgPahNj9tGx21e4v7pYS9pE/WJTvSKNuHw4mi/sVEv6e5WGcb3qK7M8yf/7Sf4zOGpnXg6xR3s4sU5/uob3+XpH75MJpcPf791fLaGDk+dSLZ1URBWq0ftX6LWL53e6ipsndRprx6/UoAtlethv3VjTfCaMCYM18PF2mAQKhai1wc20VYm+PpKeY2HHtjL7/zb/+FmP43iLvGJj3/yht6//NeeEEIIIYQQQgghbgFRH/VEpXo8jFR1hepaJ3qwJ/pDK1RccauVCsaQdvVc74TryWCdMCiPckStdVi5bkBrMAYNoFXYEsaGcSVx/mixnXBSiBtkYKCPB+6dZnN9nmo1mvHxTr9zFhX9Uqt24pbq+v2ahtXsye3Oo0ePmHywzvUjww9x+PDh63QgQtx8EqwLIYQQQgghhBDiltCprw2rb3UnZI8q0VUcqicq2RMDTeMKdjpfx7Z2MOGfcU910FZ3qs7Dts86CtK1xhqDQqOVwaBRUW9oBTYM76PhjtuyRCGuk2w2y8MPH2J6egrP83b6cN6TbDZLb2/vTh+GENdMgnUhhBBCCCGEeA+KxR7uffAhhkdGGRkb7eqHLoS4Son0Ow7T0WFYTqLtSydU14lQXWkdV7frRDuYrcE6hNXqKuiNruK2LxaDRetggKkxGq0NQeF6FLIrlLFBwG+AKEyHIGGHTjW7ENeZ1pqBgQEGBgZ2+lCEuOtJsC6EEEIIIYQQ70GhWOS+Bx6EB3b6SIS4/XUPLyUOybsXveUy2X9d01XdDhD1a9/yWHGlOhaUxRgL2qKjAY1olDZgoir1oH+1H7asUVFPmbA63trOsFTRzWu32dzcYH52lonJXfT29aEdZ6cPSwgh3hMJ1oUQQgghhBBCCHHLiML1uN+6jvquR33Ug+pxraJWMTpoDaOTLWE6w0+jYD24b4tFhVXmKmgHHfZX1w5Yo7DWYAlav2g0RhmsViijscpHE9ynUUErmE6+HjZbV12F9wKoVqscP3aMr//5n/Grv/GbvO/xx8nepGDdWkur1cRre7ipFOl0OvxZXbl2q0WtVqPZbMT7isUestnstg8IPM+jUa9Tq1Xjfblcjny+gHOVg62NMTTqder1Gr7vA5DN5sjlcqTS6VvicY0xtFotatUKvudjsaTTaXK5PJls9qoe11pLo9GgUavR9oKe8Jl0hmw+v+3nZq2l3W5Tq1Zot9pYLKlUimw2RzaXu6afcb1ep9GoA+A4Drlcnmwu13Um2k497uV+vlo7ZDIZ8oUCjnxQtSMkWBdCCCGEEEIIIcSOS/ZE1+Eg0s4807BXelyJ3l3FHoTqYZgeDjLVcaCuOn3PrUYDVgUDF4MWMCrYZyxGWzAKNGgUxth4KCrKopXGtyY8LhW2kwnbv9gwtJeK9VtKq9Xkxed+zInjx7n3/gd44sNP4aZSV3Ufbxx7jb/893/Os9//frzvv/zn/4JPfPZzjIyNdd32/NkzfOebf8Nf/MmfxPs+90tf5j/7R7/J7pm9V/W4q8vL/N03/ppv//VfsTA7C8AnP/d5vvjLX+XhRx69JR63srnJSy88z5/+0R9y8fw5fM/n8GPv50tf/Sof/8wvXNXj1ms1vv+dv+MbX/sL3nrzTQAef/JDfPGXv7rt59ZqNnn96Kv86R/9nxw/dpR2q82B++7ns1/8El/45a+SSqWuKuQ+/voxvvn1r/G9v/02AGOTk3z+l77ML3zplxgaGdnxx73cz7d/cJAnPvwUv/6P/wmj4+MSru8A9W/+7e/Yn38zIYS4/fzw+9/b6UMQ4o7y/aflNSWEEEKIG+M7r57jN/+P71Ea3Y3jptBaB2F5GJrH2zrcVgqtnXC/im+rdNSPPWoJkxxg2s1asNh4YKmNWsAYizU+JrFtrMFE6yZYt+FlfLvw0vc8Kiuz/PE/+zifeXhqB57NW8/G+jrHXj3SXbF+ldXM16rRaPCjp7/HG6+9xkMPH+apT3xyW9X1O/E9j4sXzvP33/wm1hqmZ/aSTqdZXV7mrRNvsv/AQZ76xCcZm5gAYGFujuee+QHnTp/m4AMPksvl2Fxf5+zp06QzaT7/5a+wa2r651aQW2up12p86y+/zvraKsOjY/T19+O125w6eYJsNsdD73sfj37giR193EajwQvPPsMbR48yOj7OwNAQ1hpmL1ygWq5w74MP8ORHPvZzK9ettfiexzPf+y7nz50lk80yPjEJwJm3T+F7HvsOHOSpj38Cx3Uxvs9rR17htSOvYIGp6Wkcx2Vxfo61lRVGxif41Oc+T09PD+oK5p689ebPOPLSS6yuLLP/wEHcVIr1tTUunjtLvlDkF3/lV4PvzZgde9yfvvgTXj/6KqVSLwNDQ2itWV5a4sL5czQbDf7BP/rP+f/bu+9gO+/7vvOf029vuGhEI8ACgGABuySSEiVZsiVblryO5GRd4ngd78Z2bE8m2SSezTplvCW7k9nJ2rvZsRKPo7G9kS13qotUYZFESqTYSZAAUYh6gYty27mn7R/34pKQCIqPLImS9/UaaTBzce75PudcgH+8zw/f55JNm9JoNL7p3P8/edtb3/4dfX4n1gEAAIDXVX+9mkvGBzPXa6fb7qVXKqVXLqdUKqdXLqVbeimgd8/H85XAXl5ZCfPSafWX9rQnFwvrS6fW87Kwfj6Or4Ty3vmw/o2Rvdd96fdf+rWXUq+TdWMD6as5PfpKZmbO5aEvPpAXnn8uZ8+cSZK88Y4354odOzI0PLLyuOmTJ/PIVx7MU48/vvK13TfelO27dmXV5OpXfdzqNWuz69rrsunSS3P08OF89tOfysF9+3Jo//48+dij6R8YzC233ZZtl1+R/oGBnDxxPE8+9liS5Kprrsmq1WtSKpUyPz+fRx56MK3WYq7ZfX1uvf2OVKvVzJw9m1OnTub40SM5+MK+rLvkknTa7Tz71JM5eeJEtmzdlrf/4A+l3mhkbnY2d3/iY3ni0Ufz7FNPLZ0srlbT7XZfcW65XE673c7+fXtz+NDBbNi0Obe/9a2ZXL0mnXY79UYjjz781Tz1+GPZdd3uVKvVQnOT5PT0dJ598olMnTiRa66/Ies3bEi1Wn3Nc6++bnfqjUaOHn4xB/fvT6lcym133pk169anlOTxR7+WL993X77ypS/lmt03pFarpVyppLmwkMMvHso9n/xErr/p5pWfebfbzYnjx/L0k09keGQ0b7zjzbl022VJkrGJiXzxC5/PM08+metuvClj4+OZnj6V5599NqdPnco7f+Q9uXz7jtRqtezdsydfvPcLefThr+SGm29JX39/6vX6Ref2er0sNpt57OGHc+b0dK665trc9pY7U6lWM3XieD511115Ye/zOXhgf0bHxnLmzOlCc1utVk5NTeWL934+l2zanG2XX55Vk6sLz61UKlm7fn36Bway5dKtGRoZSblczrGjR3L/5z6XT971V5k6cTyr164V1r/LhHUAAADgdbVmdCA/tHtTDpztpbW0uvzC9S8XxPKXvvby1TFL61l6y/9fWsmyEtaXfslLa1qWblya9M7/72WBfelGpN1ekl75Zafay0vxvdtdWgGzHOYvOPHe66VWKWXL6GjWjPZ/N9/C73m9bjenp6ez77k9qdZq2ffcc5k6cTynTk6l2+2m3mhkx1W7UiqXMztzLo985aE88IXPZ99zz6XeaKTdbmd+bi6dbifX7L4ho2NjWVhYyJOPPZov339fnnvmmZWT0cPDI2n09WVkdDSzM+dy5NChnDhxPM1mM7OzMxkcGsrlO7Zn05ZL0+h2c/zosXzu059KkkyuXpPxVZMplUqZm53Jk48+mq1XXJENmzenvnzSfWRsLJddcWWee+bpHDl8OJ1OJ4uLi3l+z7NJksuuvHLlWgaHhrLp0q05duRI9u/bmzcs3pFGoy/di8w9H9af3/NsypVK1qxbl/HxiSRJpVrNlm3bsueZp3Pi2LHMnDuX/v7+QnNLpVLOTE/nS/ffl2eeeCLjE6uyeu3albD+mubOzGS8Xs+LBw9kfm42q9eszeo1a1f+5ci69Zdk7fr1efqJx3P2zJmMjI6mXqlkYWEh+557Lr/7f/928t/9YtZfsiFDwyPpdDo5fOhQZs6ezYZNm7N23fqVPzebNm/Jk6OjObh/f85Mn8rI6Gimjh/P9KmTqdcb2bTl0lSXPzCYXLMm6zdsyENfeiDTp05m9dq1qdfrF53b6/UyMzOT/fv2ZmRsLFu2bVv58GF8fCIbNm3K1InjefHggezYdXXhua3FxRw7cjh/9uEP55Y3vSmjY6MrYb3I3Fq9/orrfIaHR7JqcjKV5Q8tzu/D57tHWAcAAABeV1vXjOQfvvvanDq3kNb3eRyqlsuZHOnPxLCw/nLtdjsv7Hs+YxPj+bGf+K/zMz//C+l0OnngC5/PPZ/6ZJ589NFs2bot9UYjzz3zTD7zsY/msiu35xf+4a9l1eRkZmZm8qEP/k4eeuCBVKu13PzGN+XE0aO57/OfzYZNm/Nz/+CXs3rt2iTJI195KAvzSxF+x9XX5O/87N+76CqYTrudWq2W4ZGl0/K1Wi2lLN/Ac6GZUydPZufV12Sgf+CC1zM2Pp5yuZyzp09nsdnM4uJizpw+ncHBwZXnOm9waCgDQ0M5fOBAmgsLGRwcTGl51tfPTZJut5PpqZOp1WpLN6Z82QqXgYHBNBqNtNqtzJw9m3K5XGxupZJKtZLBoaGMjo+n3qgXnjt77lzGxsZy9syZdLvdDI0MX7D/vNFopH9gIN1eNzPnzqW9fOK9XC6l0Whk1eo1GRgcXLnxa7fbzfSpk2n092d4eHglWCdJ38BAGn396Xa7OXf2bHrLv6aUjI6NrXzYkST15bnlUjnnzp5Nq7V0A9SLze11u5mbnV26vuUbrp5XqVYzODycer2eqePH0+20C88tlcup1uoZmxjP4NBQqtXatzT3YubmZjN96lTmZmdWPtTgu0tYBwAAAF5X9Wola8cGs3p0YOk0+PexUkpLa2tErgvUarVcdc11+eEf+/Fcd+ONS9G2VMqWrdsyMDiYZnMh83NzKZfLeebJJ7J+48bs2LUrE5OTKZXLGRoaynU33pAnvva1HHxhX667/oacO3smnVYnjUZf+gdeipO7rrk2vV4vlUolrfbFw2SyFDK3XXFFfv6XfyVJ0t/fv7SqZTmOXszo2FiS5NSpk1lcXHzVP7eDg0Pp7+vPiRMnMj8/n063m1qt9opzv5n+gYE0Gn3ptDqZOXc2w6MjF33sK80tVypZv2FjfuKn/27a7Xb6BwZSew03c/36ud1Xeb31vr4MDAwmvWTm3Nm020vv5eDQcG5645vywf/3wxkYGHxNe/ZrtVpGR0fT39+fqakT6Xa7F31stVrN0NBQxicmMj19KovN5rc8N0mGhoYyODSUqePH01xoXnT2xeb29fXlih078hv/y79NrV5Po/Gtze0fGEz5FXa2H9q/P88/+0zGJ1Zl/YaN6ev3Yd53m7AOAAAAvK5KpaRSKqUSMfpvrFIp9VotAwODqTcaS2t8klRrtZRLpaUbWHY6aTabmTpxIpds3Jh1GzasBMVSuZwNmzZn/969mTl3Lq12OxOrV6feaOTTH/toPvOJj2V0bCw/+XM/n8uv3J6BwcEk+aZhPcvXMPwa4vLLnb+uldVAr/bY5ZVF3U7ngsd+K3PPrz/qZWn3f15l9MXmVipLJ9a/5bmvErdf/ticv2/B8uhyuZxGo5HG6jWvfe7y95XK5aXX8U2vs5xypbL82N63PDdJSuXl9+81/IxfaW6pVEqtVsvY8kqdb+fcPU8/lS/df1/OnT2b977/A1mzbl1qr+GDGb69vOMAAAAAvP56vXQ7nSw2mxkYGEx/34UncAcGBlOt1dKemUmSjI1P5LY778zkmtV5+okn8uSjX8sf/O5/zNp167P7ppuy+8ab078c2L/d5ubmkiydCj+/n/xims1mFluLGR4ZSX35g4Rv1eLiYlqtVsrlSvr6+l51/cd3bm5/Xu2p2q1WFhebSamUvr6+VCrf+o18O51O5ubm0lpczNDw8Ku+hm63m2ZzIbMzM8urV/562bO50Eyz2czA4NKfu4u919/Nue12Owde2Jcv3P2ZzM3M5MZbbs3uG29K/8BASq9wqp3vLGEdAAAAgNdfqZRypZJ6o5G5udnML8xf8Ntzc7Npt1qpViqpVJbC8htuvyM33HJr9u7Zk0/85Z/n+T3P5vOf+XTm5+ezfsPGbL388jT6+l5xlcarX0oplUoljb6+tDudbzj5fub0dHq9XsYnJlJvNJIkjfrSr4uLixc8dnZ2JvNzc5mYnEyjv/+bXkupVEqjvy/nzp1Nu9VKr9tdiabzc3NZbDZTrVUzNDySSrX6OswdTqlUTr2+9C8PWoutdLvdledvNpuZn5tLqVzK0NftTH/luUmjry+ddjuLi4sXrJlpNpuZnZlJu9XO+PiqlMvlpf3mvaS52Eyn08n5M//tViuzs7OZm53N6Oj4BXvQLza4Vq0un4bvXvDhSK/bzey5c1mYn8/kmjWp1WtpNBqvy9zzYX1+bi4HXngh933unhw5fDjXXX9Dbn/b2zOyvJaI7z4fZQAAAADwuju/smNy9eocefHFHH3xxZW1I71uNy8ePJCZc+cytHxzx2azmYWFhZTL5ezYtSu/8k//ef633/4P+fG/85NZvWZNZmdmUi5XMj4+kUq5kna7/YprTNqtVs6dPZtzZ5eC8vlr6R/oz/oNGzI3O5OzZ06vrOXodDqZOn4inU4nYxMTqdVqqTcamVy7tGrk5NSJ9JbndLvdnJmezsy5c5lcvTqNRmMlVr/S3CSplCtZu359WoutnD1zJs3lnd29Xi9nz5xOc2EhfX19GRoZSV9fX+G5nU4nszMzOXP69AX74V/r3MHlk+MTk5OpVqs5Mz2dhfn59Hq99Hq9zM3OZObcuTTqjQwNj6yE9aWT3c1MnTieudnZdJdvVFwuV7J69dq0WktzF+bnVt6LmbNns7Awn1qjnuGRkZTK5YyNT6RSrebM6dOZnZ1duf65udnMnD2bSrWa4dGRlZuFXnRuqZTB4eEMDAxmcbF5wc+42WzmzOml17xm7bpUypXCc3u9XlqtVk5Pn8rs7MxKQC86N0lai4vZv29v7vrTj+TL992XN9x2e9789h/I2Pj4N/trxXeQsA4AAADA94RqrZbtV+3KkUOH8vQTT+TU1FR63W5mZmbyta98NbMzM9l06dZ0e708+MB9ufeez+TAC/uSLIXM5uJiTp06meSlG4wmyeEXD+bg/v05e+bMBfM67Xb27tmTD/7Wv88Hf+vfZ++ePem02ymXyxkaGs4bbr8jR158MXuefjrzc3PpdDo5duRIHn34q2ktLmbL1q0ru7Sv2X19kuRrX/lqZmZm0ut2c2pqKk8/8USOHDqU7VftSnV5p/rF5iZJrV7Prmt3p5deDh08kGNHjqxE2sceeTgzszPZsnVbhoaGUm80Cs1NkiMvHsp/+dDv5d/+q9/IYw9/deVmm0XmlsrlbLv88gyPjObwi4dyYN++tNvtdNrt7HvuuezfuzeXb9+R0fGxlbA+O3MuDz1wf37+b38gf/HHH87UiRNLP/NqNZu3bs0lGzbm3Nkz2fvccyvX+tQTj+fU1FTWrF2b8VVLJ9bXrl+fjZs2p5RSnnj0kbSWT+of2r8/+57bkzVr12Zy9ZqVf0lwsbkvvylukjz2yMNptVrp9Xo5duRInn/2mZw+PZ0tW7elUq0WnruwsJA9Tz+df/XP/vt85A9+f+XPadG5SfLk44/lk3f9VY4fPZpf/if/NLfefkeGRi5+41q+O6yCAQAAAP7G2vP0U/nspz+Vr33loTT6+nLHnW/L6nVrM3NuJn19fbntLXemUq2+6q5qvnuq1Wou3749b3/Xu/PAFz6Xf/6rv5x6o5F2u50rd+zMLbfdlp1XX5NKpZLJ1WvzsT//0/zFH//Ryo0ezz/u5je+KZds3JRKpZIt27Zlx65r8vCDX8oX7/18xiYm8iP/1Y/nuhtuytDwcFrLJ8eTLAXO89dSq+XKnTtz7OiRPPTFB/Lxv/zzVCqVLMzP5/qbb8kb3/yWbNy8JcnSGpXNl27N1buvz/2f+2z+8S/+t6lWq1lsNrP18svz9ne9O5dv374SmXvLs15pbrlUytjYWN7y9h/Igw/cn9/63//XzM/Np9vtZsPmzbnpDW/I9TfdsrJ6pcjcJOm0l0+sT09nsblYeO75k+9DQ8O5/uZb0ul08rv/z/+VudnZdDqdTE6uzq7du3PbW+7MwMBgzi9k73Z7aTabOfl1J8dLpVL6+vvzprfcmS/ff28+/J9/L//xt//PJMnk6jW57oYbc8Ott6axvFO+0Wjk6t3Xp9Pp5FN33ZWP/MHvp9vtZmR0LFfu2JG3v+vdGRsff9kNZl95brIUuXdduzsL8wv54r1fyK/9/M+t/GuFbVdcmXe/98eybsOGVCqVVMrlQnN73W7arcWcPjW9tM6m3fqW5i4sLOTQgQN57OGv5vlnn82J48cuWG9Ur9ez+8abc+c73pmNmzen/NfYaU8xwjoAAADwN063283M2bN55CsPZfrkyWzZui1jExNZu359ZmZncuCFvRkcGEq32833Qobqdjo5d+5cvnTfvXnxwIHML6/DqNXrufra67Lzmmu/b9c+9PX1ZfOll+YH3/Oj2bhly0rkLZXLGR0dzZvecmeGh4czODSUcrmc4ZHR7L7xpiS9jI1PrDzP7htvyvZduzI2Pr4UezduzPU335KJVZOZm5u94HFX7tyZgeUblw6PjOYNt9+e4ZHhvHjwYBqNvkysmkytVku5XM6adWvzlh94R5Jkzbq1K8Hy/LVcd+NNKZfL2btnz8qMN97x5lyxY8fKjCQZGBzMlTt3ptftpn9gYOXrO6++OrtvvCnDI6MrX3u1uSmVlqP+Vel2uxkYHFw5aX/lzp256pprs2bdum9pbpKMjo/n1jfdlsuuuPKCn0fRuZVqNZu2bEnSS6mUnJ6eXvq5bNqUXddet/Khw8v/HGy9/PL8vX/wS7n+ppszNDJ8wfux6dJL01xYSLVay4njx5IsfWiw69rrsmnzlpX3p1QuZ826dbl69/VZbDZz9MjhdDqdrFm7Ltuv2pXLr9y+ctL7m81NkrHx8ey8+ur0et08O7H0521kdDQ7r74mO3Zdnf7+/pX3p8jcWr2etesvyfs+8IFcsmlzVk2u/pbmlsvlbN12Wd75w+/JiZuP5etVa7Vs2LQp/QP9edW7yvJtV/qX//o3e9/8YQDffz5392de70uAv1HuvsffKQDg+0e73c7BF/blz/7ow9m4aXN+4F3vzviqVUmSBx+4P4985cEMDgzlb/3kT6VWr7/uJ9YXFhZy8IV9+YPf/U85dXIqnU5nZR/4xk2bc+c7fzBXfR/HdYDvtre99e3f0ed3Yh0AAAAopN1qZW5uLs3mQnq9XiqVavr6+jIwMPDSjRnb7bQWF9PpdFKr1zM3O5tWazHlcjn1eiODQ0OplMsrJyx7vV4WF5uZm5lNq/3SDSSHR0ZXThZ3u920W60szM+n3mik0+lkYWE+neXVDkNDw+nr60tKpTQXFnL40KH0ut1Uq9UsLCzk9PSpDA4Nr9wo8Ou1FhczPz+fhYX5JEmlUkl//0D6+vtTLpfT6/WyML80r1arpdHXl2RpX3az2Uyv11t5D3q9XhYWFtJpt9LX17+ybqa1uJhms5lut3vBe9BabGbm3Llsv+qq3P7Wt2Xj5i1pt1o5euRI/sP/8e9y7z13p1at5qY3vul1/xAAAGEdAAAAKOD8TRc/8oe/n8/f85k05xdyycZNufMd78hP/MzPrtzY8MAL+/LIQw/lyIuHcv3Nt+T3/9MH89Rjj2V0fDw33Hxrfu4Xfylr161buani4mIzX77/vnzog7+T555+OkkyMjaWf/IvfiPX3nBDhkdGMztzLk89/ng++md/mjfcfkcOHTyQuz/x8Rx98cUkyS/8yq/mbT/4rvQP9OfRr341//P/+D/kxPFjqVarGZ9YlSt27szf/+VfzcLCwiu+ticffyx/9ScfyWc+9tEkyboNG/Lu974vP/Se92bV6tVptVr5+F/8eY4fO5ord+7MW9/5Q0mSQwcP5N577sn83OzKezA/P5+7P/Hx7HtuT97xwz+Sy6/cnmqtlicffyz33nN3Tk2dvOA9GBwazq7rdmf7VbtWgn21Ws3EqlV54x1vzp5nns7MzEw67fYFN6IE4PUhrAMAAACvSafdzmOPPJJHHvpyRsfH849+/V+kVqtl+tTJHD96LH/4e7+bH/vA387EqlVpt1t58eCBfOZjH02jry/v+fH35/0/+dM5PX0qzz3zTD710bvy1ne8M5u2bMnZs2fzxKNfy+OPPJJ3vee9Gf2Zv5t2q50Tx4/l43/5F1lcXMzuG29KuVLJ3OxsvvKlL6bb6eSGW2/NL/2jf5y5udk88dijeWHv3jz+yCO55bbbsu2KK/Ku9/1Y9j77TLZs3ZZrb7gxYxMT2bh5c86eOf0Nr+0rX/piHnv44ayanMyv/5vfTLVWy+np6Rza/0L+4o//KD/6t96fsfHxjK9alaNHDmfq+Im0W61UqtUc2LcvX/3yl9JsNvPWd/5g+rddlvm5uczPzaVULmd8YtXKSf7W4mJmzp3L2TOn0+l0XrpxZLmcer2eer3+0kWVSkkpmZ2dSWtxMb3lG3QC8PoT1gEAAIDXZHZ2Ni/sfT7Hjx3LG+94c2657bY0Gn05z7nq5wAAEMJJREFUdvRIvnTvvfncpz+Vo0cOZ3BoKElSq9eyanJ1tl52WW645Q0Zn5jI1PHjqdXquf/zn8uOXbsyvmpVjh89mkcf/mrWrl+fW2+7Pes2bEin08mxw4fz/LPP5sC+fdmwaVPWrr8kpVIpA4ODWb9x6QaJl11xZTqdTibXrM1df/onOXb0SFqtVsZXTWb7zp1pt1q5+rrdue0td6a2HK0rlZduV9rr9dJsNvPU449lZuZcrr3+htz2ljtTqVYzdeJ4PnXXXXlh7/M5eGB/RsfGMrlmTarVak5PT6fZbKbSbuf4saNp9C2tt9n73HPZsHlzTk5NZWFhPkPDwxkeGVm58eIlGzfm9jvfmtnZ2YyOjS2tgrmIVquVUyem8vTjj2dkdDQjY2MXXDsArx9hHQAAAHhNZs6dy+zMufQPDGT7VbtSqy6tJBmfWJVNW7ZkcGgoU8ePZePmzUmS4eGR7Lruuuy+8eaMjo0lSYaGh3PZlVfm7k9+PKdPncqZ09M5cexonn3qyQwNDefxrz2SZ59+KknSXFhIp9PJyZMncvbMmaxdf0kq1Wo2bNyU3TfelE2Xbk25Ukmv18vk6jVpNBppt1tpLS6mf2DgNb2mXq+X2ZmZnJo6mbGJ8Vx25ZWpVJdyyfj4RLZs3ZqzZ07nxYMHsmPX1RmfmEitVs/JqamcOb108n1hfj5XbN+RgcGh7N3zbG5+45tyfDnwr5qcvOAU+iUbN+WSjZu+6XV1O52cPHEiDz/0YE6dPJld112X9Rs3piysA3xPENYBAACA12Rhfi6VSjWrVk1mbHx8Zb1JvV7PxKrJlbUui4uLF32OSrWagcGhlEvlLMzPZ+bcuZw5fToH9u3LIw8+mKSXUunCU9xvf9e7V06bf7t1u93Mzc6mUq1kbGIiY+MTF1zr5No1WbV6daanTqbb7WRsYlWGR0dz5PCLOXzoYLqdTur1ejZs2pxyuZJnn3kqZ0+fztSJE+nr78/GzVsK70Tv9Xo5e/Zsnnr8sdzziY/nmt3X59bbbs+G1xDkAfjuENYBAACA11WtVsvGzVvya//s17Nl67b0DfRf8Pt9ff3p7+/P3Nzc63SFL6nVahkdHU1/f//yrvXj2bh5Sy7ddlnm5mYzNjaW06enc2pqKgODgysn9YuYn5vLF+7+TB584P7sum53fvT978/EqsnvwKsB4FslrAMAAACvSV//QDqddk6dPJnT09OZXL06pUoli4uLOXVyKgf378/l27dfeAPOr9NptzM3O5Nur5u+/v4MDQ+nb2AglUol9Xoj46smMjwy+srf/B0I6+VyOQODg+m0Ozl96lROT59a2RHfabczdex4Tp44kQ2bl06k16rVrF63LqMHxrPn6adz9szpbNm6LUMjw+n2uqlUqnnkoQdz9MiL2XnNtZmYfO1BvNvt5tTUVO76sz/Niwf258odO3PnO9+ZiVWTdqsDfI+5+B0yAAAAAF5maHg4g0PDmZ+byzNPPpFWu5UkmT51Mgf378/szEwm16xNo9H3it9/Phw//sgjGZ9YlTXr1mV8YlXGxycyOjaW+7/wubywd28W5ueXHt/p5PjRo9n73J6cnDrxHXlNpVIpg8PDmZhclbNnzuT5Z59Np91eel3Tp7J/376cOnkyGzZtTrVSSalcztjYeMrlch564P7Mz85laGgoAwODGRwcyuo1a/KFe+7O1IkT6e/rz8DA4AXzDh86mPs+e08+eddf5czp0+l2OkmWblR67MiRfPTP/yzHjhzOtiuuzBvuuCMbN28R1QG+BzmxDgAAALwmg4ODuXTbZTl96mQee+ThLCwspFarZfrUyRw/eizbd+3KuvWXpNFoJEkWFhZy8IUXcv/nP5uh4ZH0et2cmjqZ/fv25robbsjGzVsyNDycNevW5bobb8wDX/hC7v/sZ3Ng374MDg2thPiRsbFs33lVxiYmvskVFlcqlVKv17Pz6mvy2MMP58nHHs1is5lqrZbT09M5eeJ41q5bn02bt6zc1HRweDj9AwM5cfx4rr3+hoxNrEpfX1+63W42b92WY4cPZ9XkZEZGR1P7uv3qhw8dyr2fvSdTx49nx66rMzA4mHKlkvm5uezd82z+8k/+ONsuvzwbN2/OoQMHcujAgZXvXb9hQzZtuTQDgxfGegC++4R1AAAA4DWpVKu5ZvfuDAwM5CN/+Pv5d//Tv0lzfiGXbNyUO9/xjvzEz/xshoaGVm5qeub0dO77/Gfz8ENfTqlcTimlbLp0S97z4+/PD7zrh9M/MJAkWbNuXd713vdl1erV+dAHfyf/5UO/tzyvko2bt+Sn/pu/n/GJiZTKSxF8ZGws9UY9pfMXViqlUqlkaHg4/QODKZfLKZWSRl9fBoeGUm80UiqtPDq1ej0Dg0Pp7x9Ilr9+461vSLVWy1/9yUfy4Q/95yTJug0b8u73vi8/9J73ZnLNmpXvHx4ezmVXXJk33HZHrr7++oxNTKRcqaSvry8bN2/JzW+8LZfv2J51GzasxPiXzx4aHs5iczGVSmXlNTSbzRw/fizNhfk8eP/9efD++7/h/X/Xe9+XD/z0z2TL1m1/3R8lAH9NpX/5r3+z93pfBMB3wufu/szrfQnwN8rd9/g7BQAsabdamZubS7O5kF6vl0qlmr6+vgwMDKxE9WeffjJfvPfeHNi7N+//qZ/O2Ph4SuVyqpVq+gcG0tfff0Hs7vV6WVxsZm5mdmXFTCmlVKqVDAwOrextb7daWZifT9/AQGq12spzdDqdzM/NpVKppNHXl1KplMXFZtqtdqq1Wur1+spjW4uLabVaKZVKF1xHa3Ex8/PzWVhYWkVTqVTS3790reVy+YJrbbVamZ+bS73RSKNRT7lcSXq9dLrdzM7MpFqtpt5opPp1Yb21uJhms5lut5vBoaFUyuWkVEq320lzoZnZmaX986+kv39ptczXx3oAvtHb3vr27+jz+y8xAAAAUEi1VsvI6GiSi9xkdFll+cagk6vXZHzVqgvi9NcrlUppNPouup/9vHqjkfryqpkLZi2fWH+5pef7xueo1eupvcINVs9/fem1Xdz59THfcJPW5ZPzr/b9F5tdLlfSPzCwcoofgO9tbl4KAAAAAAAFOLEOAAAAfNsNDg1nw+bNGRwaXlrD8npfEAB8GwnrAAAAwLfdho2bsmHjptf7MgDgO8IqGA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ig+npfAADw/eFtb337630JAAAA8D3BiXUAAAAAAChAWAcAAAAAgAKEdQAAAAAAKEBYBwAAAACAAoR1AAAAAAAoQFgHAAAAAIAChHUAAAAAACjg/wMV/yXeaiKyMgAAAABJRU5ErkJggg=="/>
                    <pic:cNvPicPr>
                      <a:picLocks noChangeAspect="1" noChangeArrowheads="1"/>
                    </pic:cNvPicPr>
                  </pic:nvPicPr>
                  <pic:blipFill>
                    <a:blip r:embed="rId24"/>
                    <a:stretch>
                      <a:fillRect/>
                    </a:stretch>
                  </pic:blipFill>
                  <pic:spPr bwMode="auto">
                    <a:xfrm>
                      <a:off x="0" y="0"/>
                      <a:ext cx="5334000" cy="2927630"/>
                    </a:xfrm>
                    <a:prstGeom prst="rect">
                      <a:avLst/>
                    </a:prstGeom>
                    <a:noFill/>
                    <a:ln w="9525">
                      <a:noFill/>
                      <a:headEnd/>
                      <a:tailEnd/>
                    </a:ln>
                  </pic:spPr>
                </pic:pic>
              </a:graphicData>
            </a:graphic>
          </wp:inline>
        </w:drawing>
      </w:r>
    </w:p>
    <w:p w14:paraId="19E2B186" w14:textId="77777777" w:rsidR="00DF1A63" w:rsidRPr="00DF1A63" w:rsidRDefault="00DF1A63" w:rsidP="00DF1A63">
      <w:pPr>
        <w:pStyle w:val="BodyText"/>
        <w:rPr>
          <w:bCs/>
        </w:rPr>
      </w:pPr>
      <w:r w:rsidRPr="003D5825">
        <w:rPr>
          <w:bCs/>
        </w:rPr>
        <w:t>Figure 1.13</w:t>
      </w:r>
      <w:r w:rsidRPr="003D5825">
        <w:rPr>
          <w:bCs/>
        </w:rPr>
        <w:tab/>
        <w:t>ODL topology.</w:t>
      </w:r>
    </w:p>
    <w:p w14:paraId="28C1123C" w14:textId="77777777" w:rsidR="00DF1A63" w:rsidRDefault="00DF1A63">
      <w:pPr>
        <w:pStyle w:val="BodyText"/>
      </w:pPr>
    </w:p>
    <w:p w14:paraId="11E55640" w14:textId="77777777" w:rsidR="005E32D4" w:rsidRDefault="00F82A0C">
      <w:pPr>
        <w:pStyle w:val="BodyText"/>
      </w:pPr>
      <w:r>
        <w:t>Any topology changes, such as adding new devices, will be updated in the database and reflected immediately in the diagram.</w:t>
      </w:r>
    </w:p>
    <w:p w14:paraId="262A8F8C" w14:textId="77777777" w:rsidR="005E32D4" w:rsidRDefault="00F82A0C">
      <w:pPr>
        <w:pStyle w:val="BodyText"/>
      </w:pPr>
      <w:r>
        <w:rPr>
          <w:noProof/>
        </w:rPr>
        <w:drawing>
          <wp:inline distT="0" distB="0" distL="0" distR="0" wp14:anchorId="6EE01C53" wp14:editId="26AB90AB">
            <wp:extent cx="5334000" cy="2689945"/>
            <wp:effectExtent l="0" t="0" r="0" b="0"/>
            <wp:docPr id="15" name="Picture" descr="odl topo2"/>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ecAAAL6CAYAAAC8dO0OAAAACXBIWXMAAA7EAAAOxAGVKw4bAAAgAElEQVR4nOzdf3RV533n+7eOxEESRwgdCfkgycJEOpZBwUYEIgcPsR11PMGTiX27ipu5ZtKa6dSs9oaZxDQZ2+2N007slQxuZ+xpFu7MxWt67TUpznTsdsbkeiI7jmoS2RiBiSCyUDBCvxDogNAREoejo/uHJBAgfoNkw/u1FivS3s9+9ndv2mStz374Pmlf+cr/OYwkSZIkSZIkSZo0gakuQJIkSZIkSZKkG43hvCRJkiRJkiRJkyzjQFfXVNcgSZIkSZIkSdINxZXzkiRJkiRJkiRNMsN5SZIkSZIkSZImmeG8JEmSJEmSJEmTzHBekiRJkiRJkqRJZjgvSZIkSZIkSdIkM5yXJEmSJEmSJGmSGc5LkiRJkiRJkjTJMq7WRNFlNZSGIL6vlvqmqzWrJEmSJEmSJEnXn6sQzlezdsMTPFgRGv19Hfs2P8Uj36+/8qklSZIkSZIkSboOXWFbm2rWbXxqJJgfitPZFQeCzF3xFC9+s/qqFChJkiRJkiRJ0vXmClbOR3joz5/g/nlBSMSof/FrPP5DePDbz7LmnshIQM+lrqBfx4tvrWDuBcfFafjBAzz2yuVXf8m++SJvrghP/n0lSZIkSZIkSdedKwjnH6Tm9hAQp+HFr/H4D7sAePU7jwFjAf1annzzYb679WLn7KR1b+u434Pkl0YIEaezNUbi5PE4nb2XX7kkSZIkSZIkSVPpCsL5EMF0gATx1q6TR6PLKun5u29TF32BmuII5V8ALjqcf5lvr3553O8refbv11BFM6+tXsemyy9WkiRJkiRJkqSPjSsI52tp3FvD3Hlhln/7RdZ95xHWb1nHE99dwdyhBIkhgAT9XRea5/LMqVnD2q+uoKp49CNBIs6+hs1s+LcbGGmkMxrsx2p57ldRVteUEkoH4l00bN7I+h/U0nlytnIefPyPWLWsnPDovrbxg3uof/nbfPe18zxAxQM8+fVVVJeHR+YeihPbU89Lf/Y0r7aPDYrw4OPfYdXycsJZI2P21W5kz21rqQk3sOGfvUz0pfXUFLfy+qpHWN8+bv4lT/Hyv19OTsMGvvwNe+lIkiRJkiRJ0vXiCjaEbWD9n2ykIQYES7n/8RdYu6yOhr0JSA8SDALtdfy/fw1UVFNz33Kqiq9S1cvW8fQ3V1JdCj0f1FH7Rj3N8SBzq1fynf+6jtO2oo0sZ819Efp21VH70wY6iVC1ch1PP1Y1NoCH/vxZ1t5XTiixh/o3aqlraIVwOTX/5gWe/Upk4hqKV/Ls99ZSUxEisaee2jfqaGiHcEUNa/9yPQ+NPmv1N59hzX3lhIdaafhpLfV7Esy5bw3LT07bwMYPWoFSKh8+/V5V/zTKHGI0/m+DeUmSJEmSJEm6nlzBynmg/RUeWwvP/MVqqmeX8+B3nz79fKSKNRte5jsVEYIAQ3GaX3uaR5+/lE1izxRh7SMrmBuM0/DCozz2w7GV7eWs2fA8D1XU8C++up76vx49HITOzeM2pi1ezX/6zw+zoGY1q579Gi+tWMtDVSFor+Xbq55mrLI5NU+x/o+XU/Wl1VT98Gkazqji/q89RFUudL7xFA8/M3ZVhJo/fZYnl1fxwCNVbHpxOavvKyXY28CGP1zHptFV8dXffJHvrChlrIl+58sNNN9XSrRyFXNYP7qiv4oHb4tArJ66zVfwuiRJkiRJkiRJHztXsHJ+VPsrPP71DdS1jtuudW8ddXvikB5m7mgwnxhIQHqI6G8+xYvfrD73fBf0IJXzgK4GXvrh+JYze9jwWgMxgpRXrz51ON7I5u+P+xjQvpGf/SoOWaVU/SbU/KMoYRLsqj0VzAN01m6gfg9QXMmDS86soYbl0TAM7KL2mfFXdVH7Qj3NQzCn8gGqHqgkmg6dDS+fDOYB6r//Oo3xcZe1b6JxL1BaycNj/7rgvpVURiDWXMfrl/qKJEmSJEmSJEkfa1cezgO0v8a3f2cFX7i3hi/cW8OXVz9FffepsJ6hGA0vPsKGLTESBJm74koC+pEe84lY61mr2dkcow8IhsKnjsW6ztpIdlNXDAgRLof8rCAQo2fnmZN10dUXB0KE5p15LjzStqe35+wa2juJDwChEItzQ0CcrqYzR71CZ+z0e73ywR7Gt7apuTtKmBjNb7psXpIkSZIkSZKuN1cnnD/LSmpuDwMJYl0jK+gjpV1sevJrbDwZ0K/jmRXX5u4XbejaTj8zePFjO59voHkI5kYfYg41/MZtYYg185M3rl19kiRJkiRJkqSpcY3C+RympwPEaXz+UR77xqM88izASED/alMCCBNZeDlzx0kMQTBcStWZp1aEyQHiPftOHQuFqTlj2EORMBCjayf0DIzUkn9WLREiOSMr32NbzjwXI5EAcvPPrqF4DqEsoDfGDw+OrLyPVJw5aiVzwmdeuIH6pgTMq2TlihqiYej84BVqJ3gDkiRJkiRJkqRPtmsUzr/OL9tHQu/lj3+H5Vl7Tp2qqOHTxSNLyhPxia8+v1dH+rNHqlj1lci44+WseaCKMAk6m145dThcyf3jx1WspaYyBLFm6t6A2n9oJkaQBTVPML7RzpyaNVSXAweb+cW4fvEjaqlrjkHWAmoeH39VhJpHq4mmQ+zX9XS+1jjSf77qYR4qHjf3I5+nMnT2k22s30MivZyqr8wlTBe7/tdZTXMkSZIkSZIkSdeBjGszbRcbntpI9Lk1VIXLefDxF+CZR3mu52Ge/d5qFoSA3gZqf3B5cz/34maqvr2Cqkdf4OXPNrDrYJDSJVVEw0ESrZvZ+ML48SGqfu8FXvxsA3t681mwbAFzgnEaXnluZKPVzc+x6R+/wJqqGr7z3+fSsHUfidlRqm4vJUSchr/dMOHq9def30TNbWuouu8pfjS3gYZ9CcK3VVFVGoLeBja9UAvttWz8aTXP1FSxZsOLVG9tJp5fSfXCkU1yz/LXv2DPVxawoDQC7bW8vvVy3o8kSZIkSZIk6ePuGq2cB9pf4bG1G2iIAaFyHvzTzfz4L1dTlQv0NrDxW+vO2qj1om1ZzxPff4X6Vsi/fTk191UTDSXYV7eRb//OeurHj403UFsfHxl3zwLyB1qpff4xHvth1+iALjZ94zGee2MP8WA51ffVsLyqFA7u4tX/8Oi4cRM837eeo7YpTrC8mpr7llNVDJ07X+O5P1zHptHV9vX/7jGee6OVeLCUqntqWL4gROcbr9Ew4b8aeJlf7BnZSLfzV5vP3mxWkiRJkiRJknRdSLv3ni8MX9M7FK/kmfWrqY6MtrLpquelp57gpaZreldgJc/+/RqqaGDDP7uCDwHXxGhtvbU8vOppOsedeejPX2NNVYzXVz3C+rPa6UiSJEmSJEmSrgfXqK3NOO2v8Pg/fwUqqlmevY+6hnOsRL8e3fc0P/pmFWzdyG/921N98Od8pZpoCOLNzacF8xSv5vO3hWBPLS8bzEuSJEmSJEnSdevah/Njmuqpm7SbfUy8UUfzo9VUV6/mRxuqaNgXJzjWzz7Ryus/Gg3s71vHf/pKJXmzS5mTFafhjedOD+0lSZIkSZIkSdeVyQvnb0ibefyJIE9+azXLy6upqQCGEsTb69n018+xYcvYuBB5paXMIcG+n25k/SvnmVKSJEmSJEmS9Il37XvOS5IkSZIkSZKk0wSmugBJkiRJkiRJkm40trWRJF1l5dz/ew9Rs6yKaHGYUPDUmcRAnJ49DdRufomNm/dMXYmfNCvX83d/UEUI2Le5hke+P9UFSZIkSZKkK2U4L0m6aqofXc/aB6qYkzXx+WBWiDkLl7Nq4XIeXFnLxj95mlfbJ7fGSxX9zSd44oEQm3/nCTZNdTGSJEmSJOm6YTgvSboKIjz03edZvSzM2EL5RKyVxg8aaPh5I50Asyv5jepqKhdECKVDaF4Na/8yTPAP17HpYxrQr/nLzTy0IAjxhqkuRZIkSZIkXWcM5yVJV6z6m8+cCuYTMepffpzH//rMtjW11L4MVDzMs99bTVUukFvF6j9bR/Pq9Xwc4+/Q+J48kiRJkiRJV5EbwkqSrsyKp/mjFaWjK+bjNLz4tQmC+XGaXuax729mX2Lk1+C8Gv7lI5FJKFSSJEmSJOnjw3BeknQFIqz9zWrCo7/FtmzgsR92XfiyLet5ZWts9JcgC+5ZxZxrVaIkSZIkSdLHkG1tJEmXr3gVVeWjPw/t4Wc/2HzRl77+Pxp4eMlycmKtNDfHWAAjvelPU879v7eKB+6rYm44RDB99HAiTmdTA7WvbWBj7UQfA9bx4lsrmAvs21zDI98v58HH/4hVy0oJj7WqGUoQb2/kZ69tYP3fnr7Sf91/reX+0nEHQlWseauWNUC8YQNf/sYrZ93j6a6neWplNXNCo3PHWvnZi4+yftwrmVO1kof/xf18/rYIoaxxdcS6aK5/lQ3PvkbzRb/BcYqreOirq3mgupz8UPDke0oMxOnZc773JEmSJEmSpkrG3V+omeoaJOmqefvN2qku4cbyQJS5Yz+3N/PKpWzsuvVpHv4n5zm/bA3P/psHqJo9Qd/3YIg5C5ezamE1Nf9oA+u+89oEwf6o9JU8+9/XUBU+83iQUGkV93/teSrLn+KR79dfQvFnlBNZz7MrqgiNn3t2iOkHxw5EePDxZ1h9X+mpMaeNLaXqS2t5YdlvsOnZr7FhyyXcvHglzz43wfMBwaxT72n5Z67sGSVJkiRJ0tXlynlJ0mV7qPxUr/h4d/O5A/JLVbySZ7+5cmTTWIB4Kw1b6qh7fx99syv5fHU11QsjBAky5561PJ+e4Lf+74lX7c+5ZzVzg2fOUcX9K5ZTVRwCgsxdsZYn33yY724duea1F56mIQSf/+oTLC8G4rvY9PyrNAOJg41n36OqCoizr+41XvuHfYQqalhe2srG0fmqv/kMa+4b68ufINbUwM/qamk8GGLuwmqW31PN3BAQXsBD334BVj/Khov60FHFuj9bfTKYj++t52db6mlojUNoLnfeU8Py0fc0d8U6ntm5kscv/h83SJIkSZKka8hwXpJ02UpnnVoH3nPwtas276pvrT4ZzCdaN/Pt31nPqTXftdS+DHO+8jTPP1JNOAjh5at5ZsXmCYPnYDB4jjleYvVfvsiqBUEgwoJ/WgVbGwBo3lJLM1D18BOj448Te6OW8/27jM43nuaRZ0bv8EYtL42dWPIEa8dvmPvCo6f35X/jNTY+W83a//wED5aHIFjOg0+t4bV/teHCHzuKV1A1bzTyb3qFR9ecfk3t326k+vGXeea+CBCm8h+vhM2vXGhWSZIkSZI0CdwQVpJ0+dIvPOSSFa9l+YLRVjYDu9j0xPhQ/ZTOHz7Bv98yFnKHqVrx8Dkm7KLu+Ynm6GJjXSPx0d9ycsvPGnHRhvZQ98zELWPu/62qk5vddv706XNsmFvPc0+9xq6Bkd+C5ctZveQi7rssTM7oj/Ej+yYM8+ufqaM5AYmBBDBBiyBJkiRJkjQlDOclSR8vD1QSHQ3947/6GRvP096l/jt1NA+N/BycV8VDEw2K7eMXW88xwQ+76Bn9MZQ/9xyDLsLBzgk/IEANy6NjzeBbafgv5+n53r6R/9EQG/0lQvkXIuceO2bLqfrD1Wt48fGHqa44c9AGHv0nNXzx/hV8+RsvX3hOSZIkSZI0KQznJUmXLRZPXPU5a4pP7Wza03WhFiz1dI1tuhrKp3SiIfHYedvRXBWJOA0TnogSPtk3v4fWC/SRr93TxdgbzY8sv/B921+ibtfYFSHm3reaZzbU8uNXX+aFP3+C1b9ZTfRi6pckSZIkSZPOcF6SdNn2HYmf/Dl/9gNXZc78rLHWK3Fiey80uoG+q/994JLFe/ad40yI4Fjrn1gXmy440XEu7XG62Pj0el5tip92NJgbIVpVw6qvPc0LP9nMjzY8xeqai1iJL0mSJEmSJo3hvCTpso1f6R2aU3myt/rFWrdx88lV3quWXe3qbhDttTy35gEefXIjrze0EoufcT49SLhiOav++EVe/Gb1lJQoSZIkSZLOZjgvSbp8Lzayb7TnO8VRHi6+hGuL1xItDY6u8q6iMjRyuGfgVJuW8LwLTVJFzsd6j9M4ibH3E45M3BN/vND0y96ytXnLy6z/xiP81j+r4QtrnuC5l2tp2BsjPnZ/gsxdsZYnL2ajWUmSJEmSdM1ds3A+dSJJcuzP0IXHS5I+iTaM63leyp1/sOKir6z+veqTG7/S3sCmN0Z+rG2PnRyTH1l5/kmKlxOZPfpzbw97Lvruk6WZWO/oj6F8Si/w8eL+isjJcL6n/UL99s+jqZ5X/8vTPLZ6JV/+naepPdnrPkL53Zc/rSRJkiRJunquSTh/5MO3qKt7m3fG/rz9Fs2Hr8WdJElT7aUf1tM5+nN42Rqe/cpF9DZfto41y8bGJWjesvHUhqqvNdI8+lE3VPkbrDlPoD0+4E+07+LVSy//GqulrnnsY8MFPl4Ur+b+28c2w+2i9e0Lz17z2PP86O838+OfvMaz5/qO0V7Ldz9oPfV7+jnGSZIkSZKkSXVtVs4Pp844kILhS5viSFMtb7/5Fg3tAxMPGGyj4c1aGtrOcf5SxZp4+82tdAxenekk6Yax5Sle3jIWQIeoeuR5nv2DmnP2n59Ts5YXHl/B3NEl4om9tWz4QdepAe3PnVqNHyznwaefoGaCgH7OV57mj04G/DEa/ufGq/Aw5xDKp/QyL339Rw2nf7z4avkEo6pZ+9QDLMga+S2xp44NWy88d+1AkHAoSDA9ROWX1jFxR/lqnrx9rPoYXdsv9QkkSZIkSdK1kDHVBZxfiqPNjXTkL6Eoc6prkSSdy+tPrqf8Pz/Bg+UhCIapWvkEL9+3ioaGBhp+3kgnMKdiOVVLqqgqDZ26MNbAxj9Zf2rV/KiXvreRqr9cQ1UuBEtreHJDlPu31FH3/j76QnO5854ali881QIm3rCJ5zZf/eeKxRNAEIhQ9acPU/MPXRDfR+2WS2igs/Vpntsc5TsrSgmOfrz40bIGflZXS+NBmFNRQ8191cwdey2JVn7y4oaTgf55/eBV6mvWUR2GYOkKnvn7Sup/Wkf9zn30MTL38nuqiI4uyE/srT/ZPkiSJEmSJE2tj3k4D6R6aWnqouCOyGVvkidJutbqee5fPUbr40+yuqaUUDqQW0rVPaVU3fPAhFfEm17jP/7Zc+P6oY/T/gqPfT+f//TYShaEgVApVfc9TNV9Zw5M0LllI+uefOXiwuxLtLmxlYcWlBMkyJzlq3lyOdBey64tT1/S/eq//zgbsp5lzT0RggQJV1TzYEU1D545ML6HV595lOe2XHSFPP5slBcef4BoCAiVUv2lh6n+0tkjEwfrJ/wQIkmSJEmSpsY1CeczpmcRYICTzW0CWUyfdjkzFVEW7aeleTdNXWEWRi4czw8eaqG5pY0j/UlSgQyywyWUVZQRnj5uULKPjqZG9h7sJ0kGM0sXsXDWBJMNDxDbs5umjsMkhiAQzKOwLErZnJxTLy7ZR0fTbvYd6hsdk0PBLfOJFueQkXY5zyxJn1R7ePWZR3j1b1ew+uH7WX5bKXNyQwTH/Vd3YiBOz54Gal/bwMbarnNPBbBlA//Xlp/w4GNreKA6ypxwiOBYv/REnM6mel57cSObGi4wzxXo/MG32ZD7DKvvKSU09hy5YZYDmy5ppi5e/c7D1P/DatY8UENVeZhQ1uiEQwnisS4a6zax8fnNNF9qkVue49E1jax+9EFqbi8nPxQ89Z6GEsRjrTS88Sov/ZfLmFuSJEmSJF0zaU/96XcvsRv8xRqgY+sWDkSWUVWSdclXH2mqZUd7CXfcW0r8/S20xPOZv2wRhWPhyGAbDVua4NZT8w+2beW9D3vJyLuFeTfPIjDYzf6WDuLDuUSrl1CUBQz30rJlK20nsij41KeYMz3JwdYWjqXP4OgRiC4bbaEzdJiW+u20nZhBpKyU2ZkweKiVlo4+MooXs7Qij4zRZ2w+nkfJ3CLyMmHwYCstnX1klt/J0tIZV+1tSro4b79ZO9UlSJIkSZIkSRf08W9rk5ZFSWWUgz9vpml3F7PO1d4m0UHTh70E5ixi6fz80QfLp/CmPHa/00jL3m4iCwpJdrXQdjxI0aLPEg2PjAoX5tP2/haOkntyumPtTbQlCpl/VyWFY6v+CyIUhhv5+S+b6Lr5TkoCPRw4CpE7FlOWPzamgIxkHc09hxksnYGt8iVJkiRJkiRJZ7rycH7oMM2/2EbH8XOcP7qFtz88+3CwZDHVt+YRuJh7ZJUyP9pN/Xna2yRj3Rwhi3ml+ac/1LQIxcVNdO8/SKyiAGKHIauM4vC4UWlZFJVGaPnlwOiBAWJd/TAjH3p7iJ12owBB+jkYG6BkTpDMAHS3NJE3fR4FM4IE0jIoXHgvhRfzXJIkSZIkSZKkG9KVh/Mn+okfjzB/eQXh004M0NHwLgdv+ix3FJ3R1ibWxDv7+0mQd9EryzNLKik7sIWWX+2iO7zorPA7mUwCuWRPMGEwawYwQOLEcRgAZmafdd9AZpAMxsL5QQbiAK3s/qB1wnoSxwYhvZB5txVy9Fdt7H63DQIZZOYWcvPNpRTmz7DnvCRJkiRJkiRpQleprU0GwWkZZ0yWQUYAAukZZEw74zZn/n4xzmxvU3EF5U4kfdrZL6N4MXdX5J33sszIQqpvShDv6eZARwfdhzto/qCDllkVLK0qIdOAXpIkSZIkSZJ0hssP54f7aNu+k/aBEyRIsfvnPQTzyll4WyGpju3s2HeM5HFI7W2gfn82c6sWEQl007RjD0eOH4dkgB0/byWzeCF3lOZc3D3Ht7dpKzn9QTIygF6ODQJn7MOaGOgHCsmcPp1UFnD0GINA9rgxqf5+Bk/+FmR6FhDr5Rh5p42bUFqQUEEJoYISyoZTHNu/jff2tNDeV0LZzIt7NEmSJEmSJEnSjeOiWr5P6HgvBw8PMDiYJEWKxMAA8Y7DHAMG+3oYHBggmYLUiQEGB3roOwbED9PVN8BgIgWpJIMDAxzp7h0Xil9YZkklZTNTxFpbOTrueEa4kFkMsL+1h+T4C0500d6eJDA7j5lpAWYVFBIY2Mf+nnGjhgfoaused9EMCopnwJnjgGTPbt756ds0HUyS6mmmvq6OliPjBqQFCE6ffglPJEmSJEmSJEm60VyltjaTaFx7m/HhPMEiKm7t4L0Pt/Pe4C3Mu3kWgcFu9rd0ECeXaHlk5GELyylr/wXNO98lUXoLxTPh8N4m2vpSp90mu6iCov3b6NhRR/zmCublBRg83MX+9h5SMyuYW5BBIFVAONBK2453SdxSwk0zppPo76B9bzeBWRUUu2pekiRJkiRJkjSBT144D5BVSsWnOnjv1/2nHc4sWcLSzBaaW9po/uAjUoEMsmdHuaO8lFlji9nTsiiqupPMPbtp2r+bnUMBgnklLLwtyc5fjZsvI49o9WfJ2dPM3o7d7NwPgWlZzCxexB3l+SO95NPziH52MdN3N9P+0W66h4D0ILOKF7G0PP+iN7uVJEmSJEmSJN1YLj+cn2ij02kBAkAqLQCMX4keGBmfHiADTm87E5i4t86sihruPs+mr9m33Mndt5x9PLOgjIUFZReoPYtwdDGfi55++O6iM8Zl5BC5bTGR284z17Q8Sm//LKXnv6MkSZIkSZIkSSddfjg/vYQ7Ph8hNTzuWHrGyITRu7lr3unhfMY0gCif+/y8ia+RJEmSJEmSJOkGcUW5eCAjY+IdZdMCZEybeK/Zc14jSZIkSZIkSdINwpxckiRJkiRJkqRJZjgvSZIkSZIkSdIkM5yXJEmSJEmSJGmSGc5LkiRJkiRJkjTJDOclSZIkSZIkSZpkGVNdgCTpkyl46z8nLVQy1WVcl4bjbSQ+/G9TXYYkSZIkSbqGDOclSZcseOs/Z1r0txnqfIdkxgyS00KkAsGpLusTLZBKkHEiTkayn4zobwMY0EuSJEmSdB0znJckXbK0UAlDne/Qvfd/MZhzCxl5RaQHsyEtbapL+2QaHmYocYzk4Q4y+z6iEPxXCZIkSZIkXecM5yVJlyWZMYPBnFuYflO5ofyVSksjffoM0m8qZ5CRd5ue7J/qqiRJkiRJ0jXkhrCSpMuSnBYiI6/IYP5qSksjI6+I5LTQVFciSZIkSZKuMcN5SdJlSQWCI61sdFWlB7Pt3y9JkiRJ0g3AcF6SdPlcNX/1+U4lSZIkSbohGM5LkiRJkiRJkjTJDOclSZIkSZIkSZpkhvOSJEmSJEmSJE0yw3lJkiRJkiRJkiaZ4bwkSZIkSZIkSZPMcF6SJEmSJEmSpElmOC9JkiRJkiRJ0iQznJckSZIkSZIkaZJlTHUBkqQb16rfX8HXy6ZNfDKVoq+vj3fe3s6T7/RexryDvPqtt/izq1DnxVnEj75XSkFLI/f8Vcuk3VWSJEmSJH0yGc5LkqZYir1NHTT1jz+WTn5RmDsiuXzxy3eSc/z/Y+3WqapPkiRJkiTp6rv8cD7ZQ/P7TcRSE58O3bKEyjnBiU8ebebnW1tJzqpgaVUJmWkTjBloo6G+ifjM84yZZEeaatnRXsIdX6hg1kQDYk28vb2NokU1RMMAh2l+cxsdxYu5uyJvcouVpE+MIQ41b+PJurPP3PXbv8Fzi7NZWn0bbP3V5JcmSZIkSZJ0jVx+OJ+Rz7xoPoe2t5GY4HRwaOjc186MUhXtpb65md3t+VSVZJ1+fniAjt3NHCWf+Z/+eATzkqTJ985PYrQvzqY4K3Pc0Wy++KVF/MGSAopH/+ejr7eXd958jyd/ceyccxUvquRbv1HK0vxpBANA8gR7W1r5i42NvHNy1E18ffUCHijLIWfsfyGTJ2jf18r3/uqMcb+/kAfmZZMTAPp72fTKpbXekSRJkiRJN7Yr2hA2I1zBwvI8MrOyRv8EL3rCzJJKorPg6Ic7aO0//dyxfTtoPpJB0e2fpvAci+8lSTeAz8xgNsCJEycPrVq9nO8uL2B2spd3trXx4+eZeT0AACAASURBVKZeEjNy+eL/cTcb7s6eeJ75i/iPK8u4azYc3NvJj7cdoGkgnXkVZaxft4i7AMjmD/5wKasqcuDwId7c1saPmw7TfmIaxWVlfPt3S0cny+br/3opq8qymd57mDe3dfLesWweWjmHgmv6MiRJkiRJ0vXkinvOh0oXUz2WV4y1cbmYC9OyKJof5UB9E3u3NzHzzgpmpUPqcBM7ft1PsGQxZeHR8oYTxPbuYm/HYeKJFBAgIzOXSMWnKcsfTe9jTby9vY/o0gpobWTvwX6SqQDBvBIqFkQJTx937+M97G1qpu1QP6lABjOLP01l+BA/39FHdNkSijLPLFaSNLlyueveMr6+LI8gKT7YvXfkcHQxD1VMJ9HWwu8+30jT2PD823jx39zK0urbWPr2tjPmyuZb95UyL+ME773+NmvePnbyHl//2nJWlZTwezXbeae2jKWRAImDrfzR+u28N3Z5dDF/93slFBeEgVZYspAVRSPj1q3fPrqaPptVv383Xy+Dvmv5WiRJkiRJ0nVjajeEzSqh8rZD1O9qY3dLIdVl0LKrjcTMKNXRvNFV+EkO7XqHxoPTCZdWsHDmdJKDMTr3tdK2ox6WLKds5tiE/ez7YCuBUClln47C0f3sa21l5/bpLK0uJRsgeZjmrdvpSOYQubWS2en9tO/9gPe7M4CsieuUJF1D01j6pS/z/pcmOJU6QdMvdvLHb4wE6sWLwxQD7cnpfPW3F58+9jiQn8sXgb2nnZjHHRHg8CH+n7fHt73p5S9+fpAVK2/itttug9qdPPInO8+uobmXjoESijOmsRSgIod8UnzwwfZxbW6O8dJbh3iobA4zz55BkiRJkiTpLFMbzgPByKepPPwOO9t+SUMvxE/kEl1ceqrPfOIQBw/DzPIqFp7sTZ9PYXg67/2imaNHB2Dm2PEkqfAils7PH3mwgnxmBbdS/2E3RwZLyc6Eo3s/oONELtHqJRSNXhaeHaa5fhsdhvOSNAVS7G3qoKkfIJ38mwtYOnsafR2t/IeXtvNqz6mR9+ZOA6D4lhKKb5lorkyK7zoznB/pMZ/o6zu1Gn7M1uMcXQn543va5xfwhdsKuKskh+LCEJ/KzyE/a2SeCoAZ04BBDu09Y67mY8RTGM5LkiRJkqSLMuXhPGQQjt5OUWwbHX0BwgtuPxmaAxCMMP8fRc6+LDuHWUAsmTrtcEFh/mkPlZmdA7TRfwzI7OVgVxJmlxIZf4+MPG4uzaGj+ao9lCTpog1xqHkbT9aN/T7WIqaUbz0CB9ePX6EOcIL3/udm1tSdNdFJqyovp45sVv3uMv5wfjZBgFSKRHKIg929tBfmUnwRz3E8eTn3lSRJkiRJN6Ir2hD2qsnIY3YBQBE3R86xA+xwiuSxXmKHOmj9sJEd/7CdDmDweOK0YYG0iS8fmSNJ8gSEZuac9eCZM3Ivv35J0lV0jJf+ahuvHkwRnF3Kd3+/7GQw3tR/AphGUemlbL16gkQKgjk5I21pxlsynZlA39E+WLKQr87PJni4k7/4q5/wmcf/J5/7k818+fkDjFu8P1pDJgXzzpgrmkO+m5hLkiRJkqSL9PEI588rydFfv0vdW2/xzi+20rj7Izp7T5B5cxGzLnWq1BCpC4+6fMPXdHZJuoEc4M/+Vxt7k5BTdit/snzk6HvvxmgHiqO3sip/3PD8MjY89WXef2o5f3DWXHvZ0QXkFfAv784edzyXr39uNvmk6GhrgXnZ5APtext5qeVUb/qK+2/itnGh+3u7e+khwO2LFnPXyaPZrLq34CJW10uSJEmSJI24Km1tBju2s2PfMWCIsXXs8b0N1O8HMmZTsTjKrPTLnPzIXnZ+1EfoliVUzsslOLYyfqib3S1tlzZX+nSC06D7aB8psk77MjF4rO+ClwenZwG9xAdg1gTt6Y/1HQZyyLJ1vSRdud3b+YsPCnhucTZL713GqrotvNT8Kza13MTXywr4+jd+g5pdMTqmz2BhaR7FWSn2bv2QHwCrTpvoGN97o5Wlq0pZev/d/F3FIXb2BpgXnU1FToDEwVb+8nVgyTF6luRQvOhufjTjAE39p/rfn/Zld1sjf72kgK+XlbD+j3N4r7kPim7irsi0yXw7kiRJkiTpE+6qrJzPzCsgeHyAwYHEyfwidWKAwYEBUjMLCF1uMA8MxntJksPsOeOCeSB56CCHLnm2XGZHMuBgK10D4w4P99Pd3nvBq7NnzSaDPvb9uovE8Bknj3exb/8ATM+fMLiXJF26d/5mJz/uAWYU8NXfLWWk5c3bfG9bLz0nsrn99hK+WJHHbI7xXt12/vUrByaeaPd2/vUrLbxzEGbPm8MXF99ERdYQe3/5K9aN9bTfWs933j5E+/FpzKso4YuL53BH9iBv1m5jUxeQlc38KKM1bOF72/o4npXLXYtLuKsA9m47QPskvRdJkiRJkvTJd3U2hM0qYeHt/by3vY3xHeADsyqoujXvim6SOTOXIK3sbdgJZUVkpx+nt6OVttjAZX1amDlvPoUdO2l+9136ykqZPS1BZ0sLscRFTDZrHpXFXexob6Q+9hGzZueRGYBkfzeHDidIBbIoqpxL6NLLkqQb0kt/tZmXzjviAE9+/+948rRjx9j0N2+z6RLnbd/eyNrtjee92zuvb+HLr09w4o02vnfagV42/c1bbPqbM8ad+bskSZIkSdI5XJ1wHsgIV1B1ax/vfdg7snp+egkLby8h83wbtF6MmVE+cwfs3t1GS2M3pAcJFcxl4Z0REk117D7SxzHyyL7wTKOFFjL/zkUEd+2i48NGugIZzCy+nYWZe9nRfMGLmVXxOZbO2kdLawdHOtpGnjU9SKjgFubdWkY480oeVpIkSZIkSZJ0I0h76k+/e2aDliuQ5EjTz9nRmUW0eglFn6D2LoP736W+OYeF984nfKUfFCRNmbffrJ3qEm4I0xf/EQMzbqbveMtUl3JdypleRlb/fo5v+/dTXYokSZIkSbpGrtrK+bHpZt16F3eVB8i4gj7z106S7h11tKRVUHV7EScXuQ8PcOhAH8wsIttgXpIkSZIkSZJ0jV3lcB5I+7gG8wAZzLopj+SuJnbsGGBu8SyCQwMcbG2mqy9I0aIIdqWRJEmSJEmSJF1rVz+c/5gLRhaxNKOZpg/baP7gI1IECOZFqFgaJZJzw70OSZIkSZIkSdIUuCHT6MyCKHcURKe6DEmSJEmSJEnSDSow1QVIkiRJkiRJknSjMZyXJEmSJEmSJGmSGc5LkiRJkiRJkjTJDOclSZIkSZIkSZpkhvOSpMs3PDzVFVx/fKeSJEmSJN0QDOclSZclkEowlDg21WVcd4YSxwikElNdhiRJkiRJusYM5yVJlyXjRJzk4Q5Xel9Nw8MkD3eQcSI+1ZVIkiRJkqRrzHBeknRZMpL9ZPZ9xPEDexg63m9IfyWGhxk63s/xA3vI7PuIjGT/VFckSZIkSZKusYypLkCS9MkzHG8jI/rbFALJjBkkp4VIBYJTXdYnWiCYIGN6CRkFlaTPuYsTzX8z1SVJkiRJkqRryHBeknTJEh/+NwDSQiWkJ/tJd6X3VTMMnGj+m5PveKq9+VbtVJcgSZIkSdJF+cK9NVNdwiUxnJckXZaPS3gsSZIkSZL0SWTPeUmSJEmSJEmSJpnhvCRJkiRJkiRJk8xwXpIkSZIkSZKkSWY4L0mSJEmSJEnSJDOclyRJkiRJkiRpkhnOS5IkSZIkSZI0yQznJUmSJEmSJEmaZIbzkiRJkiRJkiRNso9hOJ+ge8dbvP1mHc2x5DnGJDnSVHeBMZMndbCRujdr2dl1vlpSHNr1Fm//tIkjPU28/WYtzbFJK/EMh2l+s5aGtoGRX2NTXY8kSZIkSZIk3Viufjg/nCIRP0x3WwvNHzbR/GELHQcOE0+kLnKCIIWVtxOZlqBjdwtHJsi7k7EWdrcnCJbeTjSccVXLvxyB8GwKAhDr6iZxrkEnuunsSpFRHGFW2mRWJ0mSJEmSJEn6uLl6yfbwALG9TbTs7+HY0MihwLQMOJEk1fbRyO/Z+ZSUVzCvIOsCVeVTVllCbHsbO5vy+Fxl4alCk900f9BGclYFS8tyr1r5VyS9kOLiDLr3dxFLFBEJnj0kcaiDGDMoK86F7Fzu/kLF5Nd5LuGKj1c9kiRJkiRJknSduyrhfLKvlcZtzRzNCBIYgkBmERWL51M4bYCuxi00HRoZlzrRR9cvt9A2K0rVp0sJnefuGeEy5hd3s6O9kZ2zcqgqzgIG6PigkW5yiS4oITNt7P4dtOz5iEO9AyRTQHqQUME8KipKRu8xQMfWLTTnLOJzBTF2727jSCJFYNoMCuZVEi3JGfciksQ7m2ne08XREykC2RHKKkuh6V2acxZzd0XehPXOLJpL5v4WOrsHiJSc+fFhgEPth2FmBQXZjLSR2d5G0aIaouGREYmeZnY3dXB0MEkqkEFmbhHR+VHCmSPnB9u2Uv9hDnd8oYJZ42Y++/hI/S17u0fmAgLBHApumX/Gc45zWj2j7+roOf5iZlZQvaSETBj5ILNnN00dh0kMQSCYR2FZlLI5Y/cZe++V3BH4iJ37+yFYxPw751Mw9f/gQZIkSZIkSZKmzBVHpMmeJt7b0UGwdDGfmbGP93YniS6OEmzdQl3bAKc1szmRw7w759L/y+28Xz/Aws9WEJ527tJm3Xo7JYe20tbcSEf+EsI9jbQcCRC5YxFFo6E1/R/R8F4LgzlFlM2vIDP9OPGuNvYdaKIhmUH1HRFOLmQ/tIv3u6YTLpvPwmlJDrY20/XhVph+N/Nnj3T4GWzbTsOHfQTzS6konkHqUCst728nIx3IOc+LmDGb4hkttLQf5FhJKdnjzx07SPtRmDW/kMwJLk3FRt5hZuE8orfmEDxxhP2//oidv0hQubySgvQL/CWMv9VHW3n/1wOEiqJUFGSRcaKPzv176f5wK8mMu1g40bL+00wnXLaIhUOnH03GmtndNsDMSP7IMwwdpqV+O20nZhApq2R2JgweaqVl97vEji5maUXeqf/j6tzNzuwiorffQmpwGjMN5iVJkiRJkiTd4K4sJj3aPBIq33onVSVZHGnaBjMrCA930HhmMA9AD32Di4guvZOshl+w890AVcuizDxXD/a0XMoWRzn682ZaPniXzmN9ZBQvpiz/VNlHD3aQmF7CwsUVzBoNscMFEbJ3vU1jVy/HGBfOH8/i5s8tYWxhe7hwBoG3t9ER62X+7DxIdND0YS8ZxYv5zFi4XBAhHNrKex+es5v8qBkUlubRsruD2LFSssel88e62zgWiDCvcOJg/OjBNpKhKJWfLh0N7/MJh6B+Wwe9R1IU5F/s1gC9HOo8TrB4EVUVeaMbCuQTLsxmd91Ounv7mbDnzmkCZObln/4RYaCNhl/2EyxezMLRl3esvYm2RCHz76qkcOwDS0GEwnAjP/9lE10330nJ2DtIFVCxuIJCQ3lJkiRJkiRJAq5kQ9jhXlp2tkLxopOBLWkBiHfQ/Kt9xM91uzQgLYui2xdRRCuNLb3nv09WKfNvzYV4H/FppVTemnfaF4WZtyzjrrtOBfNj9wnNzAGSJMevAA8Vclq7+7RMZoSAvn4GgWSsmyNkUVxy+j0yi+dReP4qAQgWFBGmn/bu/lMHh3vp3D9AoHA24XOsgA9mzYD4PlpaD5/s109OGdV3L6fsooN5gFxKP3c3nzsZzI9KzyE3BCRPTPDB5AKSh2ne1sTRrDLuOPnuB4h19cOMIPT2EDt06s/RZIAg/RyMDZyaY2aeq+UlSZIkSZIkaZzLj0yTAxw7nkG44FQf85l5hQTauogdPsc1gULyZo7dOYf8cAYd/QMkyT1vIZkFEUIf9sLcknOusk8lBzjWd4xj/Uc4HDvIodhIQJ44AYyF4oHzB93JEwkgj1D2GSfSssmZCV3nvRqYVsicyG4a93dw9JYoMwF6u+k6kUFRUeE5v4RkF82n9MA2Wvds49CekR7xs4pKmFtUxMyJ+uBcyHCK5PF+4vF+jvUepudQN0f6ARIkYMLWOhPPM0DHB9vpOJFLdPEtZJ9894MMxAFa2f1B64SXJo4NXsqdJEmSJEmSJOmGcvnh/LQIZZ/6iPd2bieneglFWRAo+BRls7ppPjLR+uwAM8s/dbJ/+mDbdho7pzOvOnJlvXUGumhs2M2hwRQQIJg1neyZNxGZnaLtwKVNlRpKXkklQICCohIyujo4eCTKzFlw5EAbyRllzJl1nssycpm39F7mDvTS3d3GgfZDHPloN7GPWiha9Dmi4Yt/Q4NdO9nxq24GRzfGzQzOYGZhEQWpVrov8WkG2xtpOZJB0aJFFJ25xy1A8bk3yB0xcJ5zkiRJkiRJknTjuqJcPHvuHUSP/ILmbTsJVC0kkp1F0e1LSP1yKy2x8QF9gFnlS6gc61feuZMdH/Yxs+JOSmdcSQUJupoaOTQUYf7n5lOYdWpt+rGPDtB2ibMFM7OBw8SPQXh8XcOD9Mc5/4awY3ILiUxrpetgL2U5x+nsTJH9qXzOXIw/kUBWLpG5uUTmAolumup30rH/EPPCkdERAyP/EmDcJrqDx/pOFZbooGlXN8mbKqmeHyHz5Ovop7V74hXu55KMNdHwYS+h6LIJPg4EmZ4FxHo5Rt5FPZskSZIkSZIk6ZQr6wSelkXRHXcR/NVWdr+7hZ7yhVQU51Cy6F6KBno50p8EMsgO544ExSf66GjaSUv3EOEFd1IZmWg59qXopy8GzImcFswz3MeBAwPAhTY/PV1GuJBZ7Ka97TBFFaf6zicPdtB1sc3a03KZM3cGbfu6ic1M0J3KoyJyvi8QA3Ts2ErLcBnVi4pOVTwti+C4v52MjAygl75+KBxbhZ/s4cCBcYXF+zgCRCLjg3mgr4sDA5wW6p/XQBs7P2gjOauC+SUT/R3NoKB4Bnv37GN/TwkV4zboTfbspn5nNwWVd1Ex+yLvJ0mSJEmSJEk3mCvfpjMtSMH8ZSyd3Uxj47u80zKDcFEJN+VlkZmdS0ayl2MH22g/0EbHoX7IKaVyWZTwVWlHPoPc/AAdnR/wfkYF8/Kmkxzspn1vF/HUZex1GywiWt7G+3u28/5gKXOLZ8HhFprb+y987TjZhSXM3NNC054U3FRJ4Xm/EWQRLsiipamJhh393BwJk8kAhzv20jYQpOi2wpG/pHCEcKCHtsZtBD41l1yO0L63leSMXDgyOlUol3Cgja5fvkvGrWXkTTvB4KE29nb1kTrHZrRnGRrdADY1g6KiLI719HDstAEBsvPyyC6qoGj/Njp21BG/uYJ5eQEGD3exv72H1MwK5hZkACcu6b1JkiRJkiRJ0o3iysP5UZkFUT7z+Xkc6+mis6ODvV39DJ4Y6QOfkTmDmbNLqKyOEJ5x1W4JBCmsXEKyqZG97bvZuT9ARmYukVs/y8LpHdRva6O3L0XRJXwIyC5dTFWgid17W2nq+YhAdoSyz5TS/14jHRc7SWYhc8JNNMUCFBYWnHMj2JPDi5fwmYzdNLd00NLYSooAGTMKiS6toChn9OpghPmfSdK8q4W23dtpmzaDgnlLmJ/dwTvbOWtMx+7ttAUyyMwtIrp0EZmd79DQ1kt8qITM8wX1J/qJHwfop2PX9gmeOZfosiUUZeYRrf4sOXua2duxm537ITAti5nFi7ijPJ/Mc2zcK0mSJEmSJEmCtKf+9LvDU13Ex95wD01vbSceXcZnbr7SVjySrqW336yd6hKk68qbb/n/U5IkSZKkT4Yv3Fsz1SVcksvo/XIdO9rMz+u20HL49MPJWDeHCDBzhsG8JEmSJEmSJOnKXc0eM598OYUUBlpp++BdkmWlzM6cRuLofva19pCaVcHNeVNdoCRJkiRJkiTpemA4P15aLmWf/SxZH+5mX0sjXUMQmDaDWaWLuGOefdQlSZIkSdL1a3AwwU/r3mfw+IkpqyE9ECCcl8Ot0VLyw7kEAjZ9kHT9Mpw/07Qciio/S9FU1yFJkiRJkjRJDh8+yvYPmnn3vV0cTyQJBNIIBAIEAgHS0tIIBNJIS4O0tDTS0kYC87TRRYynr2Wc8CAAw8PDo39gOJUiNTxMKjVMKpViODVMajgFQCg7i/1t3dx792fID+eSkZF+zZ5bkqaS4bwkSZIkSdIN7kB3jDf+9xYO9fQxPAzp6QHS09NPBvTpgTTSAmkjQX1aAMaCekZz+JNh/LhUftyPw8PDMAyp4eGRYD41zFAqxdBQilQqRWr0P4dGQ/v2zoPMuyVCdtZ0cnJmTNp7kKTJZDgvSZIkSZJ0g+vr62P37g/JzJpJZuZ0hlMBksnkpNdx4sTQyOr6oWFa97VxS+kcw3lJ1y3DeUmSJEmSpBvc8PAwqdQQyRNJFi5ZQMHsWQwlU5NaQ1oa7NvXyf62btIz0jieSDCUmtwaJGkyGc5LkiRJkiSJ1PAwQ6khhlJDDAwOcmxgcFLvn5aWxsDxQYZTQwwPp0Za4TA8qTVI0mQynJckSZIkSRIMp0ilhkgkEvT3w9G+/km9fVpaGoODg6RSQwy7Yl7SDcBwXpIkSZIk6QY3PDw88ic1xFAyyfHjwwwcOzapNQQCaZxIJEY2iE0NTeq9JWkqGM5LkiRJkiSJ4WFIDaVIJpMMk2RgYGBS75+WlkYikSA1NLZy3pY2kq5vhvOSJEmSJElieDjFUCpJMnmC5FCKwSkI508kkgylUqRsayPpBmA4L0mSJEmSpJENWIdTDA0lSaWSHB88fuaIa3r/kXA+RSqVNtJ3/v9n786D5K7PPM9/fkeelXWXqlRSSVWl+0I3ElgCLAw2ajeN7TZ4aB/tXnfb0zu7OxG7E7PdG7ERExs7MzsbG7sRHbMzEz1Ld9tuaLtt04BtDMYghJEBHQgdSALdVZJKpSrVfeTx+32/+0ceVQIJBEhkqer9ikjlUZWZT34LBRGfevQ8NM4DmOYI5wEAAAAAAGY4Y4yy2bTS6axGR4aVC3Lq7++X4zpy5MhxihdNuu1IUun6k3IcRyZ0JHl0zgOYEQjnAQAAAAAAZjhjQqUz4xoYGNDw8LCyuaz6+vvkOo4c18tfO45c15HrulcE9FeG9YUAX7oiwFf+K5JT6NC/ivz3+vI8pxDO0zoPYHojnAcAAAAAAJjhrKxMGCqbyyibyyidTmtsdDQfmBc65lXsoC8+aVLnvOM4ch1XruvKKwT4ky/55xVS+2twHEeeZ+U4nowJb/InBoDyI5wHAAAAAABAibVGxoQKw9ykbvhCSH9FwF4M5yc/ufCHtbKTOt/zob0n3/PlR3x5rlcK7a9474grzw1ljWHmPIBpj3AeAAAAAAAAJdbkl8KGYXBFOF/snlchoC9E8yqOnyn9afOd+PkFsxMRvSMrZ9JTHMeR7/mKRGOKx+LyPF/W5H8xQOc8gJmAcB4AAAAAAAAl1uZH3OQ7511JurKDvuR9LfOFW4WA3tr8PWsnbhsjY00puHcL3fSjfr6TPlVRo6qqOoVhTsycBzDdEc4DAAAAAACgJD/WJlAYBKVxNld2z0vXHh5v8+NoimG8VAjnJwJ5U7xvrKzNKSOjMAwlGYWhUSQaVzoTu+biWACYLgjnAQAAAAAAUGKNKXTOBxOd8s6kZbDOB2x1tcXO+cI4m8LseWutrCkG9rYwU97ImEnBvYyyuYzGxkcVH4sQzgOY9gjnAQAAAAAAUGKsVWjy4bwmBfKOJs+dn3wtvX+sTaGDXvbK+fM2v+i1GMjnA3pzxQic974yAExXhPMAAAAAAAAoKY21CXOaGGdTWP9aGHHzAc+eCOVtcUVsMZi/ejhfvJbNd9QDwExBOA8AAAAAAIASa/Mz4MMwkCNHciaH8s4HTrUpjbWRJsL5Yte8JsJ52SsXw07uomcRLICZgnAeAAAAAABgBgtDozAIJUdyHVfW2vzM+dJCWKnYQV+4pcKN97PFJbBSPmQvjrQpLIbV5EDeyFwRzhc66AvPz+VyMoagHsD0RTgPAAAAAAAwg42NjWtwcESOXLmeXwjhrSY62B05hdE0Kn3tKsn8pK55xyl2zk+6FJ9amEMvFR/Kf91x8s9z5Mhaq8t9g8pksrLWTiymBYBphHAeAAAAAABgBjvb2aUj75yS4zryPE+JRFJ1dXWaPbtJxTE2V4bjV+mct++7ceVYm/yNwmibK0fdlK5lFY1Vy/V85QKjt4+c1PmuS5rT3KhEIn5zPjwAlBHhPAAAAAAAwAw1NDyqgcFRjY8HchxXvh/Rha4BWWsVT86W47iFiwrX+fZ2pzjmpjDy5n3sREd8aaRNoZO+OGveGlOYQV8cdWNkrBSGVn4kosqqKp0736N5LX1qb53z6R4MAHwKCOcBAAAAAABmqI5zF3W5b0iO6ykMjeKJCgWhK9+PKVVZJc/35bqePM+buHZcOa4r13HzQX1pWazek9NP6pi3VsbkF76GJpAJQgVBTkEYKAwDhUEgYwIFQU7WGgW5UMlEQv0Dw+ru6VPjrFpVJBOf8ukAwM1FOA8AAAAAADBDXejqUV//sBKJhBobmxSJxuR5vjzPl+/5+XDe8+V7nlzPk+d6ct18B73rulKhqz7PmfjzipE3xXDeythQYWHZbBDklAtyhduBTBjImFBBGMh1HaVSKYWh1NXVq+rKpJYvXfDpHg4A3GSE8wAAAAAAADPU+FhWw8Ojisfj2nzHJoVBoMkLX0uz5m/WPtbS5Jv8jeLEetf1VFVVJc/zdeJEh8bHRgnnAUw7hPMAAAAAAAAz1JnTHTp46Lhc15PjOvJdV47ryHUdOY4r180H9FdcJBXb5a/skr8ywX9vnm9L8+fzt40pdNSHRuaKsTdG1uRjetfzdenSBS1a2Kw/+toXb95BAEAZEM4DAAAAAADMUH39fTp16h1lMml5xbE1hfnyrusWLoVRNoU588XFsBPXTiGrL8yeLzXbX6Pd3k70yOd3xBbuFa5t6b7kRyPq67uskcaKm3sQAFAGhPMAAAAAAAAz/5RI/AAAIABJREFUVHp8RBcvntVA/yX5XlS+H5HnR+X7vjwvIs/35fsRua6fXwbr+YWwvjh73i3NoJfesxx2kmw2rVw288HTcQrd+L4fUSJRKUmK2riCXE4mDG74ZweAciOcBwAAAAAAmKHCMKex0UEN9F9SNBqXH4kpGonJj8QUiUQViUQVRAqhvYnItya/GNb6sjbfZW+Nles6ktz3d8tbK2OtrA3kuKFknStG4VhbnDJvJceRI0dWrnK5jORIXuDLWvPpHQgAfIoI5wEAAAAAAGYqx5HnRxSNxhSJxBSJxguhfEx+4drzI/ILF8+PyPN8uY4vz/ev2j0v2fy4GhVmyhujmtpaVVVVThpjk/+aNUbGGlkbFubZOxofG1f3xW65rivP8xWGYVmPCABuFsJ5AAAAAACAGcpx8gG470flR4ohfDQ/2qYQ0JeC+dLYG1+u60/Mpp80g744mqYYzFtrZI1Rejyt8bFxhSaUCQOFYaAwyCkIcgqCbOE6oyCXVRAEcuQqkaiU53syhpE2AKYnwnkAAAAAAIAZynVd+X5EkWisMNYmUeqi9yNRRaKxfHBfDO29iHzfl+P5+eWxk5bF5hfE5l+32CFvCuG8MYHCMJQTBgodV5IjayXXWrnGyHWtXCeQ5EkKFYRZDQ31yiqQNfbaHwAAbmGE8wAAAAAAADNUkBtTkB1TkMvKGCMvl1UmUwjevcISWPe9l4kw3nVcOe61FsHmx9tYa2StkTFG1lhZG8oYIxMGMiZUaIxMqaM+VBgG+TA/CJTJjKi9baEWLmwvx/EAwE1FOA8AAAAAADBDLV3cprvu2qyRkZHCI45yuaxOnzqtgcFBLVi4WNXV1fJct/hlTQ7hHee9gfy1FOfQT9yXLd163/dOvrly1W3aunXzdb4PANw6COcBAAAAAABmqO9+90/13e/+6RWPnT9/Xn/913+to0eP6i/+4i+0atUqRaPRMlUIANOXW+4CAAAAAAAAMHU888wzGhoa0vbt27Vq1SpFIpFylwQA0xLhPAAAAAAAmBGy2ayOHzumJ/7ub9Rx+rQymUy5S5pSMpmMdu7cqcOHD6utrU2f//znFY1GP8LoGgDAR8FYGwAAAAAAMCMYYzTQ36d3jx7RmnUb1NDYKMViN/Q9giDQpYtdevfoUa1cvUY1dXXX1Xnef/my3tq3R0cPH5bneZrdPEfrN9+h5rlz5fu+jDEaGRrSvt1v6OypUwqCnGY1NemOrXerrqHhut7jxDvH9PbBAzrf2alINKpVq9do+W2rVVNbq1wupwsXLuhHTzyhY4cPKjc8qKpoRHPnz9fmLVtVWVkp1/M+8PXDINCRQ4f0zpG3dan7omKxuDZt2aIFixarIpWSJOWyWR05fEhvHziggf4+1dTWaeWaNVqx6jZFPmR0zvWcgbVW42NjOrBvn068e0zDQ0NqaGzUxjvu1Py2dvn+B0dhJgzV29OjXS/vUNeF80okku87g1wup77eXr3+6ivq6e6W70fUumCBNmzarFRVlVz3g3thr/cMrLXKZjI6fOAtxRMJtS1YWDpHANMD4TwAAAAAAMANEgSBznd26uXf/FqzGptUkUp9cHBurYIg0LvHjmrv66/r3aNHlEgm1Xn2rJKplOLxuBoaG5XNZHTs7cN6a+8edZ49K2NC1dTWqaKiUmtv36j6hlnX7HA3xmh0ZFgH97+pt/bsUW/PJfmRiIYGBlRZXa1EIqGBwQHtevVV7d39uubOmiUnDHXwrTd1seuC6hsatGT5ClVWVV3zY4RhqEvd3Trw5l4dOXRIA/198jxPxholk0nNb18gR9Ll3h7t3vWqjh87qpHhYaUqKzU6Mqym2bPVMKtR/jXOqhhUf9gZZNJpne/s0J7Xdqnj7BmNjoyouqZWklRTU6vq2lp51/glgzVGY2NjOvDmXu194zX1XupRMlVxxRmkKis1ONCvQ/v3a/+ePRro75Preurvu6yKigqtXr9BsXj8mj+LIJe7rjMYHxvT+XOdOvnuu3r91Ve0aMmy0n9PAKYPwnkAAAAAADCjWGuVSafV33dZIyPDivgRJVMVikZjpVA1yOU0NjamTCYta60SiYSSyQp5hc7rMAg0Njaq8fFxOXLk+Z6SFSllMxmlx8c1Pjau/r7Lqu2vl+O6isfjkqT0+LiMNYpGoopEozLWanhoSAfe3Kv2RYv17e/9uaqqq/Xab1/R6ZMnVFVdrdr6eg0NDuq3O17SbWvX6Y/+5DtKJJM69vZh7fj182pqblZ1Ta0ikYiMMRobG5XneopEo/J9X0EQ6MQ77+hyT4/ufWC7PnP3PRoZHtbjf/P/6ezpU6pIpXTu/AX9449/pHmzm/Rnf/4v9Jm771Emk9ae136nPa/9TnX19UpVVubPJgg0PjaqWCyuSDQq13WVzWT01r49stbq4a9/Q7etXafu7ov6u//yn3T29GnV1tXLdV0dP5bvZv+TP/8XWrh4iU4ef1e/evopHT92TPF4QjV1dTLGKMjllB4fVzyZLH2uDz2D6hr19/Xp4P43VVldrf/hX/+lmmbP1uGDB/TsPz2ppStWKhaPqyKVUhiGSqfHJUnxeEKe5ykXBLrc06PXfvtbfeH3/0BrNmx83xnE4nF1nTuvfbtf1+996ctatnJVoVN/r3674yW1LVyk+mhUnuflP0M6Ld/3FY1F5bqeRoaHr+sMLvf26MVfPaunf/KPikajmjN3Xhn+pgC42QjnAQAAAADAjJLJZPTqzh1649Xfquv8eS1atkzf/NM/06bPbFEsFlcYBDp1/Lh+9g+P65UdLyozntb2h76kR775LbW2L5Aknevs0D/+8Af61dNPyfM9tcxv1Te+82eKRCJ66fnn9NJzz+p3O1/W8lWr9AdffUT3fuEBOY6jXz71pMZHx7R6wwatWb9BYRjqYtcFWWNVU1Ojqupqeb6v1vYFOnL4oHp7LmlwYEB9vb0aGRlWdW2tKqur5fu+mmY3K5PJqL/vssZGR1VZVaXB/n795O9/qIamJq3duFELFi1WkMvpnSNvq7q2Vk3NzYpEo0okk1q0bJl6L13Sjhdf0oXuiwqyWS1ftlRzW1qUrKiQ7/tqmd+qN994Q319fZrTkpGxVmdPndSPf/h9bbv/Aa3dsEGpqiqNj43pxLFjWrBkiRqbZsv3fVVXV2tOyzwN9Pepr++yotGYTrz7jloXLFBNbZ0i0ahqauvUumBB4fGFqqmr0+jIsI4ePqxnn/onPfiHX9WqNWtljPnQMxgeGtJAf5/Onjql2+/8jKqqqhSNxVRXV6dZTU0613FWzXPnqiKVUtf5c9rx/POSpG1f+IJa5rcqPT6u7otdisViqq2rv+oZVKQq1d93WZlMRk2zmxVPJORHIqqurdXIyLD6entVWVWlaDSqU8eP6/lf/lyLli7Vxjs+o1mNjRoaGrquM2ie26I/+pPv6PNffFA/f/InqqquLudfGQA3CeE8AAAAAACYMcIwVCadVk1drb713e8pyAXq6e7WW3v3aunylapvaNCpE8f11pt7VV1bq//xf/lfFYaherovavfvdimZrFAimdS+N95QXX2D/uX//JeqqqlRenxcdfUNSiQTWr9ps7rOn9OWz27ToiXL1L5ooWKxmNKZtMZHxzQ6OqJcNjtRUxCoIpVSqrJS0WhUVlJVTY0S8aRc15UxRtZaVVVXl8bkuK6rZEWFqmtq5HmerDGSCnPZR4ZVUZlSEOQkSVZWuWxOjbPrlaqskuM48nxfjU2zdb6zU6/s+p0GhoZ13333ybNGFalK+b4va4yqa2oUjcXkSLLKj34JcjkNDgwqk0nLFN5XklzPU2VVteLJpOQ48vyIZjU1KQxDGRPKGiMThprV2KR4Ij/6JZ6Ia1Zjkwb6+iZ9BqtsNquhgQFlM9n8+1r7oWdgjJEjyY/4qqmtVaSwzDaeSKihqal0jvkzDzU6OlK6reJ7FD5zMZh/7xkYY+R5Xul7PM+T4ziqSKVUVV1dqtNKyuVyGhkezv9rCVN4j+s8A8/zVJFKyVqreCIpx2UpLzAdEc4DAAAAAIAZw3EcRaMxtbYt0JoNG+T7ER16a79efuHXymazCgqjTUZHRnTb2nXatGWLHMfVrpd36MQ7x9TZcVYLFi3W0OCAznWcVTQW0+atdykWj8uYUI7jaHhoSM0tLdqw6Q61L1qkZEWFJClqolq9YYNy2azmtLRcUVckEpEfichxXVljCvf90nJRx3EUjcUU8SNyHCcfsHueYvFYaVGr4zhKJJO68657VFGZUn3DrCvfIxpVpDCWx3EcxWIxnT9/QZlMRu0LFui2Vat09tRJ+b6ffw/XVSQSLdx3S6/ROLtZX/j9B7Vw8WLFE4nS63u+p0gkIm9SzfF4XOl0+orzj8Xjct18za7rvW9Gezwe1/y2Nn3hwT9QS2urfN9XNgyv8wxceb6vSCRaek3X80pjhYqqa2u18Y47S7cnFahoNPqBZ+AW3rMYzDuOo4gfyQf4xfd0XTXObtJd2+5VfWOjUqnKj3QGAGYGwnkAAAAAADBjuK6rRDKhhlmNikZjheA2oWihyzoMQ+VyOcViMbUtXCTf8+X5viqrqhSJRnW5t0dLli1X+8JFunTxojpOn9LRQwfluK7mtbapZnLQ+x6RaFRr1m+46tdyuZyCXK7UOZ2/H5Q604sLUXNBrtSdnf9XABmZMN+V7TiOkhUVuvPuu6/+HtmsckEgSQrDQOfPn9fp06fU3t6u+77wBVUmEgqCQEEQlLrIc7ls4X6+jkgkosbZs/WF33+w9LrFGsMgf3bhpJrT6bTCQn3FxzLpdKmT3Jj8v2QodrRLUiwe1/y2ds1vay89ls1krusMrDUKg0C5XLb0miYMlU6nFYvFSq9XMymcv4K1pV/SXOsMTOE9wzAs1ZELcqUapfx/Z7OaZmtW0+yrvMWHnwGAmYFwHgAAAAAAoKDYCZ0PgtOlkSrFINb3893sm7fepc/c81l1d13QL578mX76xOPa/tCXdN8D26/52tba9y2ElSTP9zU6MqKR4WFls1l5vq+hgQGNp8dkjJHrunIcR0ODgxodGVEul5Pv+xobHdXgwIDCMJRT6Fa/2kJYR44i0YgGBwc0MjwkY4yGh4f1/HO/0tDQkO7fvlqbNm3WsbcPa3BgQGOjowqCQLlcToMDA/nQWcqPtrH2fQthi0wYanhoUOmxMclahUFOPd3dqq6pket6clxXruep51K30uPpwnmk1XOpW67nXfEZ3rsQtvhz+aAzcF1XVlKQCzTQ369cNls6897ubs1rayt1p19tIWyxU/6DzsB1XYVhWPqe6tpaBUGg0ZERDQ0OluqUdNWFsNd7BgBmBv7GAwAAAAAAFPi+r1g8rpGREe19/XVlMxmNj42pt+eSxsfHNG9+m3p7evTqjpd0/NhRNc9t0cPf+Jb+2//pX6m2rk4jIyPXfO30+Lh++dSTevKJJ3Tk8CFJ+dnis5vnyHEdDQwMaGhwUGEQ6OzpU0okkmqY1ajqmhrVNTQolarUYH+/hgcHr7q81Bijwf5+PfHYY/rVM0+r48zp/GeKRLR0xUoN9veru6tL/X19OnTwkH73299qzdp1WrNmreKJxPsWzI6Ojuhcx1nNampSXV2dorGY0um0Tr77jv6ff/9v9cauXRoZGir8a4T8gtm+3l5d6r6oIAg0ODioC+c6VVNbp7q6elVVVWnRkqU6e+qUBvr7lMtmSwtcFy1ZqqqqKknS6Miw3tq3V//3v/vfdWj/m8pmMvnFrh9yBpVVVVcsVx0aGlI2k1FfX596urvVMr9VFRUpSVLX+XN68okn9OQTT6jr/DlJuq4zqKmrU21dvWKxmLovdik9Pq7hwUEN9vcrlapUXUODorFYaanw3/6X/6QdLzyvy72XJem6zwDAzEDnPAAAAAAAQJHjaOHiJUqPj+u3L72ov/yX/50ymYwWL1uuLffcozktLQpyOfX19urlF57XQH+/XNdVVXWN7rnvfi1ckn/u3Hnz9B//r/+gea1tuue+z2vDHXfIWPO+hbCu46iyqkpr1m/UKy/+Rs///GklksnS6y1YtFie56mqulp3bbtXu3a+rOd+/oyMCVVTW6etn71XzS1z88tLrb3qQljf97Vo6VKdPnlCLz33Kz3+t49pdHRMs5uadOfWrWpbuFAR31f9rFm686679PwvntHjf/OYkqkKNTbN1ue/+PtqaGzK/4uCayyEjcZiWrvhdr343LP6yeN/r//6H/9Knudp9foNam1vV2V1tRxJi5ct07G3D+tv//P/q5HhYaUqK7V42XItXrZMqcr8XParLYTNn/GHnEEkotq6Oq1et16/evop/dX/+e81OjKi6ppard+0SfPmt5Zm5F9tIez1nEEkElFzy1xt2HSHnn3qn/TE3z4m1/U0r7VVd227V1XV1aXu+qsthM1/3g8/g0sXL2rXzh16+YUXdOrEu4pEojr45j597oHt+szdn1XsPTP0AdyavM9u+9y/KXcRAHCjnD19utwlANPKH3/7j8tdAgAAwA3lea4qq6rVvnCRKlIpeZ4n13NVWVmlltZWxWMxxZNJVVRU5JeyRqOa1dik1evWadXqtaqqrpZfWKoaiUSUrKhQU3Ozli5fodvWrVfT7GbFYnFVpCplrTSnpUXz29pVP2uWfM+T6+c75ee0tKiyqlpyHLmep4qKCrmeKz8SueL1ZjU1FWrMB/TWWsXjcTU0NmrhkiXasPkO1dbVyyssRM3XFVVLa6uampuVTFYUlr/GFYlEdKHroo4eO6ax8XH9s29+S3ds2aq6+no5jiPf91VVXaMwCFRRmVLLvPlaunKlVq9br1QqlR+5UljCWpFKadGSJaqtr5cfich1XSWTSXmer2g0qopUSi3zWrV561bNa21TPJHIL1KNxRWNx+V5vqpqatS2cJHW3b5JrW3tpRE5jvK/UKiuqdXCpUtVXVNz3Wfg+b4Sk+qoqa3TwiVLtPGOO9U4u7n0s5PynfJzWuZpTss8xROJ6zoD13UViUZVVV2tMAyUSlWqeW6Llq1cpdXr1itRUVFa4uu6jipSKc1vX6BZjU2KRqPXfQa5XC4/HshxtGDRYi1YvFjzWtvVumCBGptmX/HzBjDh+9//QblL+Eicf/O//Vu2TQCYNna+9GK5SwCmlZd28HcKAABguhgdHdWzzz6rV155Ra2trfre976nykKnNgBMB/du+1y5S/hImDkPAAAAAAAwA5w8eVKvvvqqLl++rEcffVTJZLLcJQHAjEY4DwAAAAAAMAP8/Oc/lyQ9/PDDmj2b0SgAUG4shAUAAAAAAJjGxsfH9Zvf/EZdXV1avXq1tm7dSjAPAFMAnfMAAAAAAADTVDqd1unTp/XjH/9Ys2fP1saNGzVr1qxylwUAEOE8AAAAAADAtNXb26udO3eqp6dH69ev19KlS8tdEgCggHAeAAAAAABgGspmszp+/LieffZZPfLII1qzZo0qKirKXRYAoICZ8wAAAAAAANPQ/v37tXPnTjU3N2v79u1qamoqd0kAgEnonAcAAAAAAJhmLly4oB07dujkyZN69NFHVV9fzxJYAJhiCOcBAAAAAACmmV27dqmrq0vLly/Xhg0bFIlEyl0SAOA9GGsDAAAAAAAwTQRBoHPnzmn37t2qq6vT9u3bVVVVVe6yAABXQec8AAAAAADANGCM0dDQkH784x9rbGxM69at07p168pdFgDgGgjnAQAAAAAApoGRkREdOnRITzzxhNauXavNmzeXuyQAwAcgnAcAAAAAAJgGOjo69OSTT2rbtm3asGGD6urqyl0SAOADEM4DAAAAAADc4jo7O7Vv3z719PTooYce0sKFC1kCCwBTHAthAQAAAAAAbmHj4+N64403tGfPHq1Zs0YbN25UZWVlucsCAHwIOucBAAAAAABuYWfOnNGrr76q7u5uPfroo0omk+UuCQBwHQjnAQAAAAAAbmG/+MUvJEkPP/yw5s6dK8/zylwRAOB6MNYGAAAAAADgFpROp/Xqq6/q7NmzWrFihe655x6CeQC4hdA5DwAAAAAAcIvJZrM6f/68fvjDH6q2tlbr169XU1NTucsCAHwEhPMAAAAAAAC3mL6+Pr322ms6c+aM1q5dq+XLl5e7JADAR0Q4DwAAAAAAcAvJ5XI6ceKEfvnLX+orX/mKNm7cqOrq6nKXBQD4iJg5DwAAAAAAcAs5duyYdu3aJWutvvKVr6i5ubncJQEAPgY65wEAAAAAAG4RQ0ND2rlzpw4dOqSHH35YDQ0N8n16LwHgVkQ4DwAAAAAAcIvYs2ePOjo6NH/+fG3dulXRaLTcJQEAPiZ+tQoAAAAAADDFhWGoS5cuaefOnYrH47r//vvV1NRU7rIAAJ8AnfMAAAAAAABTmLVW4+PjeuGFF9TZ2amlS5fqrrvuKndZAIBPiHAeAAAAAABgCguCQBcvXtRjjz2mlStXatOmTeUuCQBwAxDOAwAAAAAATGGdnZ168skntXDhQm3atEktLS3lLgkAcAMQzgMAAAAAAExRvb29euutt7Rv3z499NBDWrFihRKJRLnLAgDcACyEBQAAAAAAmIKstTp69Kj27t2ruro63X333aqtrS13WQCAG4TOeQAAAAAAgCloZGREe/fu1dmzZ/X1r39dyWSy3CUBAG4gwnkAAAAAAIAp6Je//KXOnz+vzZs36/bbb1c0Gi13SQCAG4hwHgAAAAAAYArJ5XI6evSoXn75ZVVVVemBBx5QLBaT4zjlLg0AcAMRzgMAAAAAAEwh6XRazzzzjDzP06pVq9Te3l7ukgAANwHhPAAAAAAAwBQxOjqqY8eOaffu3Vq3bp02bNigSCRS7rIAADcB4TwAAAAAAMAUYIzR6dOn9dOf/lTNzc3avHmzWltby10WAOAmIZwHAAAAAACYAnp7e/XGG2/o+eef19e+9jW1tbWVuyQAwE1EOA8AAAAAADAF7N+/X4cPH9aDDz6opUuXKplMlrskAMBNRDgPAAAAAABQZsePH9eBAwckSV/96ldVW1srz/PKXBUA4Gbyy10AAAAAAADATGWtVSaT0QsvvKCuri7ddtttWrNmTbnLAgB8CuicBwAAAAAAKJMgCHTmzBm9+OKLisfjuu+++8pdEgDgU0I4DwAAAAAAUCZjY2P6/ve/r/b2dm3btk1z584td0kAgE8J4TwAAAAAAEAZXL58Wbt27dLRo0d15513auPGjcyZB4AZhHAeAAAAAADgUxaGoc6ePatnnnlGy5cv18qVK1VXV1fusgAAnyLCeQAAAAAAgE/ZpUuXdOjQIXV0dGj79u2aM2dOuUsCAHzK/HIXAAAAAAAAMJPkcjnt3r1b+/fv17333qt169apsrKy3GUBAD5ldM4DAAAAAAB8ik6cOKHXXntNIyMj+ta3vqWKiopylwQAKAPCeQAAAAAAgE/Rr3/9a2UyGd17772qr6+X6xLPAMBMxFgbAAAAAACAT0E2m9Vbb72lU6dOqa2tTVu2bJHneeUuCwBQJvxqFgAAAAAA4CYLgkCXLl3SP/zDPyiZTGr9+vVqbW0td1kAgDIinAcAAAAAALjJhoeHdfDgQb3wwgu67bbbtHbt2nKXBAAoM8J5AAAAAACAm+zMmTP66U9/qq9+9atav369Kisry10SAKDMCOcBAAAAAABuolOnTmn37t0aGRnRQw89pPnz57MEFgBAOA8AAAAAAHCzZLNZ7du3TwcOHNCWLVu0aNEiJZPJcpcFAJgCCOcBAAAAAABuklOnTunw4cMyxuiLX/yiEolEuUsCAEwRfrkLAAAAAAAAmG6stcrlcnr++ec1Njame++9V4sWLSp3WQCAKYTOeQAAAAAAgBssl8tp37592r17t5qbm7V9+/ZylwQAmGII5wEAAAAAAG6wsbEx/ehHP9K8efO0YcMGpVKpcpcEAJhiCOcBAAAAAABuoL6+Pr322mvq6urSxo0btWLFCjmOU+6yAABTDOE8AAAAAADADZLNZvXOO+/oySef1MqVK7VmzRrNmjWr3GUBAKYgwnkAAAAAAIAb5NKlS9q3b5/eeOMNPfjgg2ppaSl3SQCAKYpwHgAAAAAA4AbZt2+fjh49qm9/+9tasGCB4vF4uUsCAExRhPMAAAAAAAA3wKFDh3TgwAHF43H94R/+oSorK5k1DwC4Jr/cBQAAAAAAANzKrLUKgkAvvvii+vv7dfvtt6u1tbXcZQEApjg65wEAAAAAAD6BIAh07NgxHTlyRI2Njdq6dWu5SwIA3AII5wEAAAAAAD4mY4wGBgb0xBNPqK6uTnfccYfmz59f7rIAALcAwnkAAAAAAICPaWhoSPv379eOHTu0ceNGbdiwodwlAQBuEYTzAAAAAAAAH1NHR4eeeuopbdu2TcuXL1cqlSp3SQCAWwThPAAAAAAAwMdw/vx5HThwQL29vfq93/s9zZs3T65L1AIAuD78HwMAAAAAAOAjymaz2rdvn/bu3as1a9ZozZo1qqqqKndZAIBbCOE8AAAAAADAR3Tp0iW9/vrrunDhgh555BElk8lylwQAuMUQzgMAAAAAAHxEv/rVr5TJZPTAAw+ovb1dvu+XuyQAwC2GcB4AAAAAAOA65XI5HTx4UG+++aaam5v1wAMPEMwDAD4WwnkAAAAAAIDrND4+rmeeeUbxeFwrV67U3Llzy10SAOAWRTgPAAAAAABwHUZHR/Xuu+9q3759Wr16tW677bZylwQAuIURzgMAAAAAAHwIY4zOnDmjn/3sZ5o7d642btyolpaWcpcFALiFEc4DAAAAAAB8iMHBQe3bt09PP/20vvzlL6u1tbXcJQEAbnGE8wAAAAAAAB/iwIEDOnLkiB544AGtWLFCFRUV5S4JAHCLI5wHAAAAAAD4AJ2dnXrrrbc0NjamRx99VPX19fI8r9xlAQBucX65CwAAAAAAAJjKXn/9dXV0dKi9vV233357uctoTW+VAAAgAElEQVQBAEwTdM4DAAAAAABchbVWIyMj2rlzp2KxmO67775ylwQAmEYI5wEAAAAAAK5idHRUjz/+uCRp/fr1WrZsWZkrAgBMJ4TzAAAAAAAA7zE+Pq7jx4/rJz/5iZYuXaqNGzcqEomUuywAwDRCOA8AAAAAAPAe3d3d2rFjh+rr67V69WrNmTOn3CUBAKYZwnkAAAAAAIBJhoeHdezYMe3evVtf/vKXtXTpUsVisXKXBQCYZvxyFwAAAAAAADCVHD9+XHv27JHnebr//vtVX19f7pIAANMQnfMAAAAAAAAF1lrt3btXR48e1de//nVVVFSUuyQAwDRFOA8AAAAAAFDwyiuvqKOjQ0uXLtXmzZsVjUbLXRIAYJpirA0AAAAAAJjxjDHq6+vTc889J2MM42wAADcdnfMAAAAAAGDGy2az2r17tzo6OtTS0qL169eXuyQAwDRHOA8AAAAAAGa0MAzV39+vn/3sZ1qxYoW2bNmiysrKcpcFAJjmCOcBAAAAAMCM1tvbq5dfflldXV268847tWrVqnKXBACYAQjnAQAAAADAjNbR0aGnn35an/vc59Te3s4SWADAp4JwHgAAAAAAzFhnzpzRgQMHZIzRtm3b1NjYWO6SAAAzhF/uAgAAAAAAAK5mLBtqLBsqNPamvH4uCLRr/xEdeLdDq26/S9XNbRoJIxoZyha+w8pKSsV8JSKuPNe5KXUAAGYmwnkAAAAAADAlXRjI6PilUWVN4YFiRn+9GbktxutXNzw0rNdPDuiyP0ub7vyiDl7MyXUH5TmO5EihyT+7rS6m1rqEaisin+DTAABwJcJ5AAAAAAAw5Rhr1TmQ1tvdac2pTRUek+Rc/4ze0EqZ3LXDeeNXa/nGz8oYo3EvrnTGUcx31VzlK+k7OtOflZH0zMEe3dFWpftXNMhx6J4HANwYhPMAAAAAAGDKOXlpTD3DgSK+LyNHQWiVjDiycpS7zjE31QlPC+ZG5X2EPN11HSUjjiKuo4ZURG91peV4vgLrKBtaxXzCeQDAjUE4DwAAAAAAppx3ukfVOxqoIh6TK6m9LqrhdKi+sVCjpTk3H8yEVhc9R64jxSKOfM+Rex2d7xHXU9RzlA7yvwSor0zIOq4uj2Q1pyb+ST4WAAAlhPMAAAAAAGBKsdaqbyxQJpSqI55ivqOls2I6ejGjPhte91ib8azRyd6MJCniO/L96wvnZ1f6SkVdne3PKTBWVYmo+seyeqd7VM018eseeQ8AwAchnAcAAAAAAFOGsVYj6UCJWFRJY+W6jhJRV64rJaKOGqt8ue71xePWSsUtskMZq0xgCo99sPODOQWhVRhKiZgrx5HO9KV1ecRq66I6+Z5DQA8A+MQI5wEAAAAAwJQxnjX6x71dCr2YYtGogtCqdzTUKydH1ZDKxxi9o8F1vZYxUqYwmsZaq+ubVC95jqO6pK/5NREd78kosFJzTYWq444uDqY1pyYu7zp/QQAAwLUQzgMAAAAAgCnDWGkwY1WRdCQrRTxpdmUk31GfMRrLGV3nPlglo64W1Pv6qDm6IynmO6qMebqzLal3erLqGZWyQajDF0Y0qzJGOA8A+MQI5wEAAAAAwJSQC42G0jkl4jFFPE+1CU+NKV8NFZ4uj4XKmVBJOUpGri8Yj/uu4n5+BM1Yzih3vam+JDmuqh0pGcuP1JEjpXNWneM5jWZCRTyHgB4A8IkQzgMAAAAAgClhYCzQwXPDqohF5LquGlKeWmvzXfNBaAth+0d7zeGMkTFWfeOhxoPrD+erYq4SvqO+8VAj2fyseitHOeuqdySnZNRVIup9xE8IAMAEwnkAAAAAADAldA9l9JtjfVo1v0FRz5HjSKG1Gs9apQOr0OpjLWINbeG5H+HJ2dDq4kigy2OhjMm/bzziKRn11NGfVn0qQjgPAPhECOcBAAAAAMCUkEpEtai5RvGoJ8911D0cKgil+TURRTxH4xmj0FyZ0F9X3m6liOcocpUxNO/tpbfFPxxpJGsVcR1ZN/+QtZIxVid701rcmFRDKvJxPyoAAITzAAAAAABgahgez+rtjsvyvPyceEdSxHNVEXU1ljMKQiujiUDeKd5yJr5fzsR18bvy7MT3yxZuFb95UkRvSy9Zui5k9XLkyFqj0eEhbW1LSvXxG/fhAQAzDuE8AAAAAACYEsYygU52D8l1JMdx5DpO6bbjKH9bTimMn3wtSa5UyNud97XUO+/pti/dtZKcyeG8nQj5Jz3JUf79Za3SI8PK5oIb98EBADMS4TwAAAAAAJgSMoHRpeGMPNeR5zjy3HxA7zjKP+Y6+aBejpzS1ya+ZyLMnwj0S132jqPJHfKOrGTzo2qkSaNyiuG8JKfYp194nfxLGGVyoYy9/uWyAABcDeE8AAAAAACYEnKhVf9oTu6kVL3Y5e66bqmb3S0E957ryfMc+a4r/4rriWDfdSYH88VA3ZZeW9aWuuqLQb1T/J7i/cmjcqxVJjCE8wCAT4xwHgAAAAAATCnG2kIzez4Vt44ja/Mz4/MxuyNrHIXWyjGS45hCp7yd6JqXSt30+fu2dN93Jc+VfDcf5LtOYSSOzQf4+eWv+bZ6W5hV7xQ68mXynfOhIZwHAHwyhPMAAAAAAGBqKiTszlUu+QHwpRk2paHyE33v+YDe2CtHysuxckJ7xdx5R1auJLcQ4OfH6uQDfGdyJ72UH2sTMNYGAPDJEc4DAAAAAIAp52qBvOu6kiZmzV81tJcmXU96Qeuo2BdvChNurLWlDvnJsb4ryS104XuSXDf/uwDPceTKKBuE+ecBAPAJEM4DAAAAAIApxZl8uUYI7zqOHNctzKefeEyTQnqpuMS1OD7+ypE1phDO5y/5OfLGSNYaWWMLo3TyHfTFTnrPscpmGWsDAPjkCOcBAAAAAMCUcq2uedd1r/JY8b77nue+/3XzDfKFUF5WnpWMMYVwPn/bdSVjXMm1kjEKjVEQ5L/fWivHGIXjWQUh4TwA4JMhnAcAAAAAAFNGfvnqROCeD+GdSSF88b5b+Lomhfb56/we2SsDejtpjI2nwm1jJNeVMUaOXDmuI2OM5NrCtStX+dC+OHLeWKs0nfMAgBuAcB4AAAAAAEwJjqP8cPfCwtfJIb30nmDedeWWwnu31C2fH23jloL5YoReXAprJ4+yKWyMzV/lR904khxj5LqOjLFyXEeuHFkjGVnJcQqvSTgPAPhkCOcBAAAAAMCU4cgpzJsvdMBP7qJ383Pmi8H8xFibiQ57R5oUzl+xETY/1kb5sTYyhcWwKob0RsaoNLfeqPC6MpJcWcfIsU5pFj4AAJ8U4TwAAAAAAJgynPwW2IlQ3p1Y9uo67sSlEMyXuuZdp9RJ7xQXw+ZfUcUu92LHvFOYOS8rOcqH9NZKrmtkbOE9jSvHMXLlyhSCeesUf3VQfF0AAD4+wnkAAAAAADClFOfGu4VQPj9XvhjWu4VLYSGsM3G7FOZrYvZ8vl0+vyzWFkJ5a4yMY+UaFe6rsAg2fy2jfKe868iGVvlJOY4c4xR/e1DG0wEATBeE8wAAAAAAYIqYPGe+GIJPjK1xCgF8sYs+P+pmYrSNWwjt8833xdfIm1gIa2RdV461MpKMjFw5ki2Msyl23TuO3EK3vHWcQsgvcnkAwA1DOA8AAAAAAKaGwkgbSVeMtHEKC2InOuknjbqZFMwXu+uLXfSTTYTzk5bCFt/SSo5rC/PunVJYHxa69p3Js+8Ls/AJ6QEAnxThPAAAAAAAmBJcaxSxWWWzRmExjHfzHfKuV5w1P/GY504siXVLnfWS67j5ZbKa3Dk/EciXOuhDK2ONjDEy1soYkx95Y4yMyX9t8v38vPpQLbVJJaNe+Q4KADAtEM4DAAAAAIApoSEV0eeW1mosE+QfKHWrq9Ap70puoYtdbqmjvbOzU/39/ZrfOl+1tbX58L7Y4T6JtfklsDZ/ZyKwL4b2xrzvMRVD+8LzfUdqrYtpdk3yUzwZAMB0RDgPAAAAAACmhFUtNfqrb278SM8JgkCPPfa6dh/frX/+1X+uNWuWKRqN3qQKAQC4cdxyFwAAAAAAAPBxnT59WhcuXFBFRYXWrFmjSCRS7pIAALgudM4DAAAAAIBb1v79+xWGoVavXk3HPADglkLnPAAAAAAAuOVYaxUEgfbu3StJ2rBhQ5krAgDgoyGcBwAAAAAAt5wwDNXZ2amuri5VV1dr8eLF5S4JAICPhLE2AAAAAADglpPJZPTyyy9r1qxZWrp0qVKpVOlrYRBobGxUmXRGfsRXsqJCQS6Q53mKxmJyHKeMlQMAkEc4DwAAAAAAbjmZTEY7duzQ2rVrtXDhwiu+dq6zQ//4wx9o54svaNGSZfrGf/MdvXPkiObOn69Nn9miZEVFmaoGAGACY20AAAAAAMAtZWxsTKdPn1ZnZ6cWLlyotrY2SYU59Lmcjhw8oNq6On37u3+uP/7u99Q8t0W5IKdMJi1rbXlqHh3VsbcP62f/8Lg6Tp+WCcOy1AEAmDronAcAAAAAALeUvr4+vfnmm5o7d67mzp2rikmd8NlsVt0XL6qqulp3bL1Lc+bN08jwsDzPK0ut2WxWJ44d077db+j4saPyfU/LVqySsZaOSQCY4QjnAQAAAADAJzY2OqrOs2fUdf68PM9TQ2OTWubPV6qyUsYYjY2O6sL5c5K1Ghke1vDQkCLRqJauWKGamlr5kYjCMNToyIhOnTiukaEhuZ6n+oYGzW9foHg8rmw2q8s9PXpzz27temWnKqIRvfv2YVUmE5rX2qZoNKpzHR3qPHNGjuuqqqZW6XRaNXV10qSGeWut0um0Ok6f0uXeXsla1dTVqX3hotL7DA8PKT0+rua5LZK16u3p0fjYmJrmzFE8HldPd7dyuawqUpWqqa2VMUZd588pDEJV1dSoprZWkmSMUX9fn86ePqXOs2c0r7WtPD8gAMCUQzgPAAAAAAA+kTAMdfrkCf30ib/XS88/p2Qyqc1b7tKXHvmalq1cJWOMOk6f1o9+8HeKRqPqPHtG7x47qmRFhf77f/WvtekzW1VbX6/RkREdPXxIf//Yf9Wp48cVjcW0cfMd+to3/1itCxdqoK9Pr7z4G/38qSd14OBB1VdV6ei+Pbpv++/pkW9+S/Pb2nVg3x4deHOfznd26ND+fdr2+Qe0/aEvyVgjKZ/R53I5nT11Uj/5+x/qzd1vyMrqtrXr9Y3v/Jnmt7drsL9fRw8d1JnTp/Tw178hY6xefXmHOk6f0pce+Wea19qqvW+8pqGBAS1ZsULrNm5SkMtp5wsvaHRsRGs33K7b7/yMJCkej2vLZz+rVWvX6sihA/rtiy+V8ScFAJhKCOcBAAAAAMDHFoahuru69NLzz2l+W7v+8w8eV1V1jQ68uVdHDh2U4zhavGy5wjBU14Xz2nb/F/TIN78lPxLRu0fe1isvvaSGxtlaGo3q5PF3tePXz+sb3/kzzWlpUS6bU8fpU3p150tqaGyUNUa9PT3q6enV0lWr9e/+j/+g4cEBHXv7sA69tV9tCxbq7s/dr64LF5RKpbTls9s0p2WewjCU6+aHyARBoMH+fv3o+3+nlatX6w//6OtKJJI6c+qEfv2LZ/T5339Q9Q2z5LiuLpzr1ODgoMZHR3Xk4AEdO/K21t5+uxoaG5VOp1VZVa3ZzXPL/BMAANyqCOcBAAAAAMDHZo3R8OCgKisr1bZwkRYuWSrXdbVg0RK98uIL6r54UfPb2uW6ruobGtQyf77mtMxTJBpVGIT63SuvaHxsVMODg7rc06Mjhw7q3aNHFIvFZUy+23323LkaGxuVrJTN5ZSqrNTWu+/WnJYWDVdW6sK5c8pk0pKkeCKheCKhVFWVauvqVZFKaWR4uFRvmMtpbHREqcpKtS9arLYFC+V6noIg0K6dL+tyb6/qG2aptq5OyYqUxkZGdb7zrOa3t6u2vl4dZ05rybIVcuSoqrpaNbW1chxHfiSie+6/vzTWBgCAD0M4DwAAAAAAPrb8mJisEsmkUpWVisViCoNAqcr/n737Do7rPtM9/5zTOSBnEAAJgAQBECAJRlESlSlKssZJI0u2ZY9mVA7rrXF5d+7upJpZ19S9vjNel7d8p6ZmZrd8fcey5WsrOEi2Am1FiiLFTAIkmBGJDJBAo4FO5+wfCCQVGQAeAPx+VE0CjUb3A1CqFp9+8f7SlEwmNT4+pmQqJcMwFAgGFQyF5PF65XK5FAwF5fZ4ZFmWEomEbMtSMBRSxdJlCgaDMl0uBQJBLSorUyicpoGBfkUiIwqGQrp182b5fD6Nud3yeDxKJOOXldeybaWSKQVCQaWlpcvr88m2bQWCAaVSluKxmEzTVGZ2tvILCzU0OKD+vj4VLSrRkgqfDh3YpzMnT2h8bEw+v19+v1+SZJqmFpWWzeJ3GgCw0FDOAwAAAACAq2ZI8ni8GotGFRkZUWyy3I6MjMjtdsvvD8jtcr3v8xLxuM4NDck0DXl9Pnl9Pvn8fuXm5ev+T31alcuqFAyFFI/HFBkZUSgc1tEjRzQwOKhwOKxly6rkdl95rWEahlxul8ZGoxoZGZ4o410ujUXH5HKZ01lCVlg5ubnas3OnvD6vFpdXKD0jU0cOH9Jbr/1BBYVFCoZCMie/tg87EBYAgA9jOh0AAAAAAADMX4ZpKi0jQyMjIzpz6qROHT+mnq4unT55XGnp6SooLJRvcro8lUzp/Llz6uvpUVvLGTUdOqi09Azl5OYqMytLwVBIqWRSh/btVeuZ0+rt6VbbmRYd3r9fY9GoGpsaNTg4qKysrOkd8lfK5fEoGJpYdXPm5Am1nD6lro4OdbS1KCMjUzm5uQoEAvL6fAoGQ3ruZz9VZGREWTk5ysrJVm5+vl5+/jdyud3KzcuXJNm2PX0g7Mu//Y1ONB+dfjzbtjU2NqZzQ4M6NzSkaHRUQ4MDigwPK5VMXvsfAABg3mJyHgAAAAAAXDWXy6WCoiLdtfU+PfPUT/Q//v1fFQwGtfGWzfr05x7R8toVsixr+kDY//sf/i/FY3GlZ2aqbuVqffmrX1NZebn8fr+qqmv0qYc/p//4//5dP/3vP9T42JgWlZbq/k99Wutu2qTmo80aHBhU/YoVV53X7XYrr6BAj/7J43r6J0/qqR/9d9myVb96jR574isqKy+Xy+2WPxBQ2ZJybbj1VtXWr1R2do58fr+WVi1XfcMaFRQVT7/o8FHGolG9+vJL+vXTv9DRxkOKx2L6w0sv6o8e+mM98uU/0eLyiqv+WgAA85vx7X/4L7bTIQBgprzx6h+cjgAsKK++xn9TAADg8kRHR9Xe2qKuzk65XC7l5heopKxM4bQ0jUWjOn3ihJ784f+r6hV1KiktUygcVmZ2tsorl8rv98swTaVSKY1GIjp98oQiw8NKJpMKhkLKKyjUWCym/+f731dpSYm++MUvaPGScrndbsXicZ0fGlIqlVJBYaFSlqWzHe3yeLzKycuTz+tVMplUd9dZ+Xx+ZefkyHS5ND4+rrYzpzXQ3y/Z9vuy2Jal8VhM7S1nlJObp/TMTJmmqWgkorbWVuUXFigzK1sej0fSh6+1SSWT6u3p1tmODo0MD09/v4oWLVLp4iUKhkKO/HkBwEJ01513Ox3hijA5DwAAAAAArlkwFNLy2hVaXvvBU+1TB8LWrVqt+oY10wepXszlcik9I0Or16675PrR0VE988wzCqelaVVDgyqXVU1/zOfzKb+wcPp90+V63zS62+NRSdniS64LBAIfmlWaWNcTCARUVVN7yfVpGRlasXLl+27/YQfCutxuFS0qUdGikg99LADAjYmd8wAAAAAAYFa53G6lpaerqqZWmVnZV7wvfnx8XG+88YZKSkpUWVk5SykBALi+mJwHAAAAAACzyufzqay8XF8oL7/iz00mkxoaGtK+fft03333acmSJTMfEAAABzA5DwAAAAAA5qy+vj7t3LlTy5cvV1lZmULsaAcALBCU8wAAAAAAYM6aKufXr1+v/Px8GYbhdCQAAGYE5TwAAAAAAJiTxsfH1dnZqebmZm3atEl5eXlORwIAYMZQzgMAAAAAgDmpr69PbW1tcrvdqqqqUlpamtORAACYMZTzAAAAAABgTjp16pQ6Ozt12223yefzOR0HAIAZRTkPAAAAAADmpNOnT1POAwAWLMp5AAAAAAAw53R0dKirq0t+v191dXXyeDxORwIAYEa5nQ4AAAAAAADwXk1NTRobG1NlZaUyMzOdjgMAwIxjch4AAAAAAMw5Bw4ckCStXr3a4SQAAMwOynkAAAAAADBn2LatWCymo0ePyu12q76+3ulIAADMCsp5AAAAAAAwZ8Tjcb399tvy+XwqLy9XTk6O05EAAJgVlPMAAAAAAGDOiMVi2r59u4qKilRRUSHTpLoAACxMPMMBAAAAAIA5IZVK6fz589q+fbtKSkpUUVHhdCQAAGYN5TwAAAAAAJgTotGoWlpadO7cOZWUlKigoMDpSAAAzBrKeQAAAAAAMCf09fVp165d2rhxo4qLi+V2u52OBADArKGcBwAAAAAAc0J/f792796t9evXKy8vz+k4AADMKsp5AAAAAADguJGREbW3t6urq0vr1q1Tdna205EAAJhVlPMAAAAAAMBxnZ2d6ujoUFlZmQoKCuTz+ZyOBADArKKcBwAAAAAAjjtz5ow6Ozt16623UswDAG4IlPMAAAAAAMBRyWRSLS0t6uvr080330w5DwC4IVDOAwAAAAAAR7W1tamnp0fhcFg1NTVyu91ORwIAYNbxbAcAAAAAABzV2NioVCqlFStWyOPxOB0HAIDrgsl5AAAAAADgqIMHD0qSVq5c6XASAACuH8p5AAAAAADgCMuyNDAwoLa2NgWDQS1btszpSAAAXDeU8wAAAAAAwBHxeFx79+6Vy+VSaWmp8vLynI4EAMB1QzkPAAAAAAAcEYvF9Pbbb6uoqEhLlixxOg4AANcV5TwAAAAAAHBEPB7Xjh07tGjRIlVUVDgdBwCA64pyHgAAAAAAXHeRSEQnTpxQKpVSSUmJcnJynI4EAMB1RTkPAAAAAACuu/7+fu3evVvLly9XUVGRfD6f05EAALiuKOcBAAAAAMB1Zdu2+vv7tWfPHq1fv165ublORwIA4LqjnAcAAAAAANdVMpnU2bNntXfvXq1du5aVNgCAGxLlPAAAAAAAuK46OjrU2dmpmpoaFRQUyOv1Oh0JAIDrjnIeAAAAAABcV2fOnNHZs2e1adMmhUIhmSb1BADgxsOzHwAAAAAAuG6SyaTOnDmj7u5u3XzzzUzNAwBuWJTzAAAAAADguhkeHlZra6sikYjWrl1LOQ8AuGFRzgMAAAAAgOvm8OHDkqTVq1fL6/XKMAyHEwEA4AzKeQAAAAAAcN1MlfP19fUU8wCAGxrlPAAAAAAAmHW2bWt0dFRHjx6Vx+NRfX2905EAAHAU5TwAAAAAAJh1yWRSLS0tGh4eVnZ2tkpKSpyOBACAoyjnAQAAAADArIvH49qxY4eKiopUXl7OShsAwA2Pch4AAAAAAMy6WCymd955R8XFxVq8eLHTcQAAcBzlPAAAAAAAmFXxeFy9vb06duyYysrKKOcBABDlPAAAAAAAmGXDw8Nqbm5WVlaWCgsLFQ6HnY4EAIDjKOcBAAAAAMCsGhgY0N69e7VmzRrl5OQ4HQcAgDmBch4AAAAAAMwa27bV39+vgwcPUs4DAHARynkAAAAAADBrIpGIOjs7dfbsWa1Zs0bZ2dlORwIAYE6gnAcAAAAAALOmvb1dZ8+eVX19vcLhsEyTKgIAAIlyHgAAAAAAzKKWlhZ1dXVp06ZN8nq9TscBAGDOoJwHAAAAAACzIh6Pq62tTYODg9q4caN8Pp/TkQAAmDPcTgcAAAAAAAAL08DAgM6ePSvbtrVq1Sqn4wAAMKcwOQ8AAAAAAGZFY2OjJKm2ttbhJAAAzD2U8wAAAAAAYFY0NTVJkurq6hxOAgDA3EM5DwAAAAAAZpRt2xodHdXx48fl9Xq1YsUKpyMBADDnUM4DAAAAAIAZlUwm1dLSopGREWVnZ2vRokVORwIAYM6hnAcAAAAAADMqHo9r586dKioq0uLFi52OAwDAnEQ5DwAAAAAAZlQ8HteuXbtUWFhIOQ8AwIegnAcAAAAAADMmmUxqaGhIhw4dUklJicrKypyOBADAnEQ5DwAAAAAAZszIyIiOHz+utLQ0FRQUKC0tzelIAADMSZTzAAAAAABgxgwMDGj//v1avXq18vLyZBiG05EAAJiTKOcBAAAAAMCMsG17upxvaGhQdna205EAAJizKOcBAAAAAMCMSCaT6urq0oEDB7R69WrKeQAAPgLlPAAAAAAAmBEdHR3q7u7WihUrlJOTI4/H43QkAADmLMp5AAAAAAAwI9rb29Xd3a0NGzYoEAiwbx4AgI9AOQ8AAAAAAGZEa2vrdDnv9XqdjgMAwJxGOQ8AAAAAAK5ZLBZTR0eHzp07pzVr1lDOAwDwMSjnAQAAAADANTty5IjGx8e1dOlSZWRkyDSpHAAA+Cg8UwIAAAAAgGt25MgR2batmpoainkAAC4Dz5YAAAAAAOCaHT16VJJUU1PjcBIAAOYHynkAAAAAAHDVLMvS0NCQurq6FAwGVV5e7nQkAADmBcp5AAAAAABw1RKJhA4dOiS3263i4mJlZWU5HQkAgHmBch4AAAAAAFy1eDyu3bt3q6CgQKWlpU7HAQBg3qCcBwAAAAAAVy0ej+vdd99VYWGhysrKnI4DAMC8QTkPAAAAAACuSiwWU3d3t3p7e1VcXKyCggKnIwEAMG9QzgMAAAAAgKsyPDysY8eOKSMjQwUFBQqHw05HAgBg3qCcBwAAAAAAV2VwcFAHDhzQqlWrlJ2d7XQcAADmFcp5AAAAAABwVYaGhnTo0CGtXLlSWVlZTscBAGBeoZwHAAAAAABXLBqNqru7Wz09Paqrq1NmZqbTkQAAmFco5wEAAAAAwBXr6elRd8j3Mg0AACAASURBVHe3iouLlZubK6/X63QkAADmFcp5AAAAAABwxdrb29Xd3a1169ZRzAMAcBUo5wEAAAAAwBWxbVttbW3q6emhnAcA4CpRzgMAAAAAgCuSSCTU0tKi3t5eynkAAK4S5TwAAAAAALgiJ0+eVCKRUHl5udLT02Wa1AsAAFwpnj0BAAAAAMAVOXr0qCSppqZGLpfL4TQAAMxPlPMAAAAAAOCKNDc3S5oo5wEAwNWhnAcAAAAAAJfFtm0lEgmdOnVKLpdLy5YtczoSAADzFuU8AAAAAAC4LMlkUk1NTTIMQwUFBcrJyXE6EgAA8xblPAAAAAAAuCzxeFz79u1Tbm6uSkpKOAgWAIBrwLMoAAAAAAC4LPF4XHv37lVBQYFKS0udjgMAwLxGOQ8AAAAAAD5WKpXSyMiIjh07psLCQhUXFzsdCQCAeY1yHgAAAAAAfKyxsTG1t7crEomosLBQubm5TkcCAGBeo5wHAAAAAAAfa2hoSI2Njaqvr1d2drbTcQAAmPco5wEAAAAAwMcaGhrS4cOHVV9fr8zMTKfjAAAw71HOAwAAAACAj2RZlgYGBqbL+aysLKcjAQAw71HOAwAAAACAjxSJRNTb26toNKry8nKFw2GnIwEAMO9RzgMAAAAAgI/U0dGh7u5urVy5Uunp6XK5XE5HAgBg3qOcBwAAAAAAH6mzs1O9vb1qaGiQ1+t1Og4AAAsC5TwAAAAAAPhIHR0d6u3t1Zo1a+TxeJyOAwDAgkA5DwAAAAAAPtS5c+fU19cn27a1fPlyynkAAGaI2+kAAAAAAABg7mptbdXo6Kjy8/OVk5PjdBwAABYMJucBAAAAAMCHOn78uCRp+fLlDicBAGBhoZwHAAAAAAAfaqqcr6qqcjgJAAALC+U8AAAAAAB4H9u2NT4+ruPHj8s0Tcp5AABmGOU8AAAAAAB4n2QyqdOnT8u2beXm5iorK8vpSAAALCiU8wAAAAAA4H0SiYT279+v/Px8lZaWyjSpEAAAmEk8swIAAAAAgPeJx+PT5fyiRYucjgMAwIJDOQ8AAAAAAN5nanI+Ly+Pch4AgFlAOQ8AAAAAAC4RjUbV1tameDyuwsJCZWdnOx0JAIAFh3IeAAAAAABcYnh4WMeOHdOiRYuUk5Mjr9frdCQAABYcynkAAAAAAHCJc+fO6ciRI6qtrVVmZqbTcQAAWJAo5wEAAAAAwCWGhobU1NSkFStWKCsry+k4AAAsSJTzAAAAAABgWjKZVH9/v44cOaIVK1YwOQ8AwCyhnAcAAAAAANN6enrU29uryspKZWVlye12Ox0JAIAFiXIeAAAAAABM6+zsVF9fn1atWiW/3y/DMJyOBADAgkQ5DwAAAAAApp09e1Z9fX1avXq1PB6P03EAAFiwKOcBAAAAAIAkybIsnT17VoODg1q5ciXlPAAAs4hyHgAAAAAASJIGBgbU398v0zS1dOlS9s0DADCLeJYFAAAAAACSpNOnT8uyLJWXlzM1DwDALGNyHgAAAAAASJJOnDghSVq2bJnDSQAAWPgo5wEAAAAAgKQL5fzSpUsdTgIAwMLHWhsAAAAAAOYhW5Jt27Ltmbm/ZDKpltY2VVRUaPGScqWsy7tjw5BMw5iZEAAA3EAo5wEAAAAAmGdsScmUpfNjScWTloxrLMeTyaRazpyRGcpWWn6pYmZAvSPxD7xtypoo5A1DMiS5TEO5YQ8FPQAAV4hyHgAAAACAeSaWsPTm8X5Fkqbcbrc8rmvYWmtLlm1r1M7Wyi2PKj09XYe6Ex94U7fLUHm2V70jSQ2PpzSeTCmRTOoTK3IU9FLOAwBwJSjnAQAAAACYZxIpS01do/L6AgoFTJmGZFm2wj5TiZSt1GVspEn3m8rwuxT0TBb7aV6VF2Z95Oe4TEMhn0u5tiTDUOS8pb7RlE72jqoiL6iwz3XtXxwAADcIynkAAAAAAOaRlGVrPGFpPGnIHzDlc5lymYZMGZIlxZO2EpexLz7sNeU1DQU9hkzDkMc1uafmIxia2HNfkOaRyzQ0HEvp3Lhb77acV0bArbAvMDNfJAAANwDKeQAAAAAA5pGxREqd58aVlRaU1+OW320oP+RWZtCld1ujGo3Zsi7jlNi28bg6BuNymYZcLkNhv0vmx5TzpiHlh93KCbo0GE1pKGrJNAwd6opq3ZIMldo2u+cBALhMlPMAAAAAAMwjbQNj+vnus6oozpXHZSg37FZplkeypZWLApe10uZiKcvWaNxW32hSyY+ZuDcMqTeSVPtQXJYtmS5DbpepquJMed1uJVK2fG7KeQAALgflPAAAAAAA84Rl27Jlyuf1ye0yZRiGekeSsm2pMN2t3kjyslbaSJJlTdxfypKSlq1Y0tbHDtwbUkK2ckMuuQ1DowlLwzFbQa9b+9rOK5UKqX5R2rV/oQAA3AAo5wEAAAAAmCfORRM6P55UTkZQLsOQbU8c0ppM2Wo/l9C5cUupyyzn/W5D6T5TQa95xTmyAi55XIYiMUtdwxOP2zWUVHEkoUTKnthfDwAAPhLlPAAAAAAA84AtqW1wXCd6o0oP+OUyDGUGTGX4XUpaE+X8lXAbhkJeU5kBl650TbxpGEr3T3xuLGlpJG7L6/EoYRmKxJLKCnqu7A4BALgBUc4DAAAAADAPJFO2TvePqalrVKsWBxRwG1pR6FckZul4b0zGFe6aj4xbiozHJUMTy+SvoKD3ugxV5XqVHXTr3Lgly7aVHfYpaUs9w3HKeQAALgPlPAAAAAAA88DweEJZYb+qil1yuwxV5fsU8pqKJW1lh1zKSXNd1f3GkrYGo9bHHgZ7MZ/bUO9oSl0jSQ2NpTT1qaf7xjQyOq7qwtBVZQEA4EZCOQ8AAAAAwDxwsjeqvkhSPrdLKctWy1BCsaStgMdU0OtSx/krW2szJWXbSn3sSbCXGkvYiiUnSvmLO/2A36u00NW9SAAAwI2Gch4AAAAAgHngSFu/zgwl5A8Ep69r8bsU9ppKWlJf5EI5b0wvkTcm37/4PX3AOx979Yd67+1zfIErvAcAAG5MlPMAAAAAAMwDZ87263D3uMLpGTIMY3pVvGkYlxzoakgyZEjT11+4rXRRcf+ez/mgtyfY09fbkgzZl9xyYl39hbczfFe4/B4AgBsU5TwAAAAAAPPAuciYzg6OKpjwyu0yZJoTRbtpSC7DkGkaF5X2l5bzpqHpj108Rv+e+XpJ9nvKeXuym3/v9ReV+IYhc/JuDUOKxpIz/JUDALAwUc4DAAAAADAPDI7G1HN+XCHFpotwUxOFvGlOTtCb5nRR73IZcpumXKYh19TvhiHTtGWapkzDljH5zwT7ol+nJuQnL5cMw186GW9MXSZ/iaesWfwuAACwcFDOAwAAAAAwD1i2rUTKUix5ofw2pibipyfn7ck1N5PXGdb0RP2F6yeKfHOy1HdN31ZyGZqcsp+63pY5tc9G9uRvU+X8hdLemJzCNw1DyRRrbQAAuByU8wAAAAAAzBO2Jkr6KVNz78bUB21DtmlI9oU1M8b025O74w1DhuwL0/eGPV2uT0zjXyjbJwr3iduYU8W9Jm4z8fgXZZn8WCLJ5DwAAJeDch4AAAAAgHnownS8IcM0ZBjmRFlvvP9iTjXnurCXfmr3vCVJti3bnpyNn3hj4kUAW5PT8xMT+S7ZEyt0dHFxf2Ha3jSkhMXkPAAAl4NyHgAAAACAeWL6AFdD7y/mjfesrzHff930YbCaPDR2mn3Rthpbtm1LtjVxnS0lLcm2bVmWJXvq47LlNiSvy5DXPbnn3pAS7JwHAOCyUM4DAAAAADCPvK+EnyrmTUOmYU5MsJumDMOc3jdvaKrEnyjkp5fhGBem3Cf69oni3bJtuWRMFvK2TNuSZU3cr2VZMiRZtpSwLCVSliJxSbYll2koMp5y4tsCAMC8QzkPAAAAAMA8YFx8mZyCv3Ri3pw8GNaUOVXMm+8p8CcXyxtTM/iT225sW5PT8hOHvhqTJb1tW5Js2ZYkc2Jy/uKCXjJkTX6ubRuyUrbiTM4DAHBZKOcBAAAAAJgXpgr5iy6T5btpXlTMmxNT9aZpfkA5f2F6fqqYlzS90saeLuWnJuglc2IT/fSNLi7oJVOGMVHG25Js66L1OAAA4CNRzgMAAAAAMIelUin19PRobGzsQw98vaSYN81LynrDMC9agXOh4NelK+cnKnhrspjXxJS87Ilq3jIkw7Jk2hOnwVqWdWFFztTvtj153w58kwAAmIco5wEAAAAAmIMSiYTGxsZ07tw5vfbaa+rtHZeMnOlDXafW1Fw6SW9OHgQ7tW/enC7tL0zNG9OfO8WWLdmGbMO+6MBXybBsWaYtWZIMyTItGdbEZL5MQ5Y18fgTvbyhifl5AABwOSjnAQAAAACYg5qamvTCCy/o9ddfV1ZWlvr9q6XMnOmd8+b0SpuLLpO75y8t5s3Jw2IvXXFz6eS8Pbl33po+ENbU1DS9JZlT2+5NSZNdvSUZhjV5n5Pl/vRWfAAA8HEo5wEAAAAAmAMsy9Lo6Ki2b9+u7du3a2BgQFlZWXr00UdVU1Oj77zSrkNDF62lkSaL9smLaerCbvmLV9xc2En/3r3zUwfDXpiYN2XbtgzbliVDtqyJA2In+3nbSL1/pY4mp+eNyWqebh4AgMtCOQ8AAAAAgIPi8bja29vV2NioI0eOaHh4WJZlqba2VitWrFB1dbUKCwuV+e6INDT6oTvnDWNyOt6cuExPzE+uupmanDdNc/qxp8t5TU3O27Jta3JyfqKaN2TKmKjoJ962rUsf1zQmp+gl22ZyHgCAy0U5DwAAAADAdWZZlsbHx3X27FmdPn1aJ06c0IkTJ9TT06M1a9bolltuUXV1tbKzs6c/J+hzy+9xTRfoU1PuuuhiGxNT75o81HXibU183Jgs4217enL+0h3x9oX3p+7j4vueeluXPuaF20uGbCbnAQC4TJTzAAAAAABcJ5ZlKR6P6/z582pra9O2bdu0bds2ZWRk6N5779U3v/lNlZWVye1+/1/XlxVlqiNiaMRyTU/Am6Yp05iakL/0YpgTq2hM055825BpTJb0xlSJPjk5b1+YnNfkznnLsmVZkmXbsm1DVsqQZV18MWXbUipla3hkVIl4Ql6vV2le2nkAAC4H5TwAAAAAANfJ+fPntXPnTv3617/WW2+9pdtvv11//ud/rlWrVqmgoEB+v/8Di3lJ+trWlfrSnSmlrIuuNKZ+My7zuvdccQn7ol91yVC9PT1R//7rRoZH9K//+q86efqkbtu8WQ/f3PCB+QEAwKUo5wEAAAAAmEWxWEy9vb1666239NprrymVSqmiokJ/93d/p+rqapWUlCgjI0Mej+cj7yc96FVawL50E80ckAi59fU/eUQvv/yyTjQf1P/8j359/vOPfuhPAAAAgAk8SwIAAAAAMAsikYhaWlp08OBBHT58WJKUm5uriooKNTQ0aPny5QqHwxftf/9ohjRx2zm2Ncbn9ai2plqyLXk9bh0+fFj/9m//pocffljV1dVKS0tzOiIAAHMS5TwAAAAAADMklUppdHRUnZ2dOnbsmI4fP66WlhYNDQ3prrvu0m233abFixfL7/c7HXXG1dbWKhgMyuPx6Fe/+pW8Xq/Gx8dVV1enrKwsp+MBADDnUM4DAAAAAHCNUqmU4vG4BgYGdOLECb3yyivavn27SktL9elPf1pbt25VWlqaTNN0OuqsWrJkiR5++GGVlZXpu9/9roaHhxWPx7Vp0yYFg0Gn4wEAMKdQzgMAAAAAcI36+/u1fft2/fa3v9W+fft077336tvf/raqq6uVlZUlv9+/4Iv5KRkZGdq8ebMKCgr0ox/9SD/72c/U19enRx991OloAADMKZTzAAAAAABchfHxcXV1denNN9/U9u3bJUnV1dX69Kc/rcrKSpWUlCgcDsvlcjmc9IJUMqnBwQG98OyzOna0SZVVy7V67brpjy+rrlHmNa6gMU1TwWBQ1dXVeuKJJ/T6669rx44dGhgY0Oc//3llZmbeMC9UAADwUSjnAQAAAAC4ApFIRGfOnLnkoNeioiJVVlZOH/Tq9Xov+6DX62l0dFRnTp5UT3eXCoqKVbp4sdxutzo72iVJZeXlM/I4hmEoEAiovr5ebrdbPp9PjY2Neuqpp3THHXeooqJCwWBQiXhcRxoPq+ngQZ0bGpTX61VeQYFuuvU2ZefmyuPxzEgeAADmIsp5AAAAAAA+RiqVUjQaVWdnp5qbm6cPeh0ZGZk+6LW0tFRer9fpqB9pNDKiltOnVFxSojvvvU+lixerp7trupyfaaZpasWKFUpPT5ckvf322xobG9Ott96q2tpaybZ1cO8eHTl0SCPDwzJdpsJpaQqGwmpYv145uXlz8kUOAABmAuU8AAAAAAAfwrIsxeNxDQ4O6uTJk3rppZf01ltvqbS0VJ/5zGe0detWhcPhj13TYlmWotFRxcbHlUql5PF4lZaWJpfbLcMwlIjHFY/HZdu2Eom4UsmUXG6X/P6A/IGADMOQbduKx+Maj0YVi8ckScFgSP5AQG63W7Zta3xsTJZlKZlMKplMyLIs+Xx+BYNBGaapkeFhnW1vV25+vqKjEUVHR2WlrPflTaVSGotGJ+7PvnAfHq9Xtm0rNj4uwzDkmfwJgXg8NvF1uT1yezxKJZMaGxuT3++X2+PRokWL9Oijj8iU9Mtf/1qtra367Gc/q8rycvn9fn39W/+bShcv0cBAv3a9vV37du3UopISZWZly+2mugAALEw8wwEAAAAA8CHOnz+vHTt26Fe/+pXeeecdbd26VX//93+v2trayz7o1bIsnR8a0tM/eVKvbXtZPV1dqlu1Wt/4i/+kpVXL5fZ4dKTxsPa/u0sjkREdPXxYbS1nVFK6WFsf/CN94rMPyTNZeO/e8bZeeO5ZvbvjbUnSw1/6krY++ElVLF2m8bEx/fZXz+nc4KDaW1t04tgxDQ0O6LY779ZDn/+i0jLStfudHfrZf/xILpdLZUvK9eBnH1LD+g3vy9zV2aHf/vI5/ebZpzU2GtXmu+7SZx79glatWatEIqFXX3lJfn9AKxvWKC0jXe/ueFtdnZ1aXrtCVTW1ajtzRi/88hndfd8DqllRp3g8pmNNTTrZeEh3bt6sQ0eO6Hvf+56+/rWv6Z4HHlR6RoZcbrdCobCWVFSq9fRpmXNoVz8AALOBch4AAAAAgIskEgkNDg7qjTfe0LZt25RMJrVs2TLdd999Wr58uUpKSiam3i+zPO7r7dGut95SIpnQ5x//MwUCAQ0NDeqNP2xTIBBU4aJFSsTjGh4eVjwW0+ce+7Js21bLqZPq7jqrxoMHVLdqtQ7t26ue7i6tv/lm3ffJTymZSKirq1PtrS3KzsmVx+vR2GhUQ4ODWl5bpy0PPKjh8+d0aN8+dXV2KJxeq+oVdbp76/3KyM7SqjXrVFNXJ8O49MWFzo52HT6wX6ORiP7X//3/kMfrVV9Pj5obG5WVla3ikhJZlqWB/j51dXbI7SnXsaYmtbW0KBROU/GiEkVGhuX3+xUMhuTxeDQ+Pq5EIqFkPK76+jrVrV6tXbt26amf/UxD585py5YtKi4u1vD582pubJTL5ZLX55tTh+kCADDTKOcBAAAAAJAUj8fV1tam/fv368CBA0omk8rOzlZFRYXWrVunmpoaBSZXzFwuy7IUGR5WZ0e7KpdVad1Nm5SZna3jR4/oxd/8Wm2tZ5SRlSlJ8vl8ysnN1doNGxUIhZSWnq5D+/ep9fQpVVVXq72lRYf27VUyldKiklKlkkkdbz6qsdGoKpdWKSs3R5KUkZmpqpoarV63XqORiNpaWhRPxGUahnLz8lW+dKnyi4rUsH69CgqL1NPddUnmwf5+nRscVGVVlW67+x75AwEd2LNbRw4f0vHmoyooLlJBQaHaWlrU3dWlzOxs2bbk8/sVj8XU19urkeFhLalYqozMTJkul/x+v8qWLNHWP/qkaleuUjg9Xbm5ufL5fNq1a5eSyaRqa6qVHB9X99mzWrV2rbKyc9g3DwBY0CjnAQAAAAA3rIkd7wl1dnbq1KlTam5uVnNzs3p6enTnnXfq9ttvV0VFhQKBwFXdv2VZSiaSsmxLSyoqFQyF5J5c35Kenq7BgQHFYhP7431+vwqKiuTx+eR2u5WemaH0jAyNDA8rEU9oLBrV+aFzOn/+nM4PDU0/RigcltvjmX4/OzdX6ZkZcrvdcnsmHsvluvy//sfGx2WapiqXVcnn909nCYZC6u7sVCqVUnFpqQYGBjTY36/e7m4VFhcpMytTLpepM6dOaHxsTJXLqhQMBae/trIl5SpbUj79OA0NDSouLtZTTz2lvXv26MTRIyopLlJ+UZFWr1untLT0q/qeAwAwX1DOAwAAAABuSPF4XKOjo+rp6dELL7ygF198URkZGbr//vv1wAMPqLCw8JrXqhiTvxgyFIvFZFmWbNuWZaWUSqXknjwQ9r1s21YinlAymZTH45FhmjJNUxtuvkVrNm7U8toVMgxDqVRKtm3LNE2NjUWvKet0ZtOUbUuxWEz2ZN5UMiXLsuTxemTIUGZ2jkLhsNrOnNbJY8e0rLpabo9HJ481q/lIk0KhkOpXNcjtnnjRYOJFioTGx8bkDwbl8Xjk8XhUXFysb3zjf9F/+/73teOtNzU6MqJ7HnhQHq9PYmoeALDAffSpNQAAAAAALFCHDx/W9773PT3++ONqbm7WV7/6Vf3TP/2TvvCFL8xIMS9JLrdbPt/EobF7392pocEBxWMxDQ4Oqq+nRyVlixUKhd/3eWPRqE40N6vtzBlVr6hTMBhUemaGenu6dfjAfiUSCdm2rd7uLnW0tmqwv/+as04Jh8NKWSnt3P6WIpERJeJx9XR16fzQkJbXrpB7slhPxOPqaG3VoX37lJ2Tq0UlpbJSlro7zyoeiysrJ1ten0+SNBoZ0YG9e/T97/xnHd6/T/HJFyrODw3pqR/+UEGvR5tu3aykYeqv//qvtX//fkUikRn7mgAAmIuYnAcAAAAA3DBisZh27Nih119/XX19fcrMzNTXv/511dXVqaysTJmZmfJ6vTP6mHkFBbrljjv16ksv6gf/9F81GokoL79Am++8S4uXlMs/uTKno7VVL/7mV3r2Z0/Jtm0Vl5Ro3U2btHT5crk9HjWs36DYeEx7dr6j115+WaZpKjc/Xzfffoc23nLrjOUtKVus6OioXn35JX37//xPSiYSKl1SrvWbbp7I4nbLkJSTl6fFFRUaHx9XZlaWQmlpyi8sVHFJidIyMuQPBGWaEzOBlmUrHo9r+Nw5xWNx2ZIS8bj6enrUdPigOtpaFR0b12g0qkgkov/2X/+z7rrvAd1xzxZVLV8+Y18bAABzCeU8AAAAAGDB6+np0dGjR9XU1KSOjg6lUilVV1dr5cqVqq2tVW5u7nSRPNOCoZAql1UpMjyi7NxcjQwPq6h4kVatXaf0jAyZkxP6/kBApYuXqGxJudxutyqWLVN9wxqlpWdIkgoKi7R63Xp5vF61tZyRJOXlF6iktEyBYFCGpJVr18rj8SgnN0+S5PV4tXLtWqVnZCicniZ/Mqg1G29SOBxWOJwmSQqH01RVUzP9digcVvnSZbp5bEzpmZlKxOOqWLZMNfX101kkqaSsbGKCPpFQKByWx+PR0uXLFQyF5PF65ff7p1f2XHwgbMnixXK73bJtWxlZWbpr633q6+lRPB6XJCWTSXV2durtd97RWCIp0+XS0qVLZ+XPBgAAJxnf/of/YjsdAgBmyhuv/sHpCMCC8upr/DcFAJi/UqmUBgYG1NnZqaNHj6qxsVGdnZ1aunSpNm/erLq6OuXm5jodU5K0Z+c7ajx4QCVlZbr1zrvl9/udjuSYRCKhY8eO6Sc/+YkGBwfV0NCgLVu2aMmSJXK7mTEEAHy4u+682+kIV4RnNQAAAADAgpJKpRSLxXTu3Dlt375dL730koaGhlRbW6tvfOMbamhomPHVNdfK4/UqGArJ5/ff8Oegejwe1dXV6Zvf/KaefvppvfbaaxoYGNDjjz+ugoICeTwepyMCADAjKOcBAAAAAAtKR0eH3nzzTf32t7/V8PCwbr/9dt1xxx2qrq5WIBCYk+VubV29llVXy+Vyyev1OR1nTigoKNBjjz2mpUuX6sknn9R3v/tdffWrX1VdXZ3T0QAAmBGU8wAAAACAeS+ZTKq9vV1vvfWW9u/fr2g0qg0bNqihoUGLFy9Wfn6+wuGw0zE/lMfrlWeOTfM7zeVyKSsrSzfdNLEj//nnn9ePf/xj3XbbbbrtttuUnp7udEQAAK4J5TwAAAAAYN6KRqPq7OzUwYMHdeDAAcXjceXl5amyslIrV67U0qVL5+SkPC6PaZrKycnRTTfdpFQqpTfeeENvvvmmBgcHtWXLFuXn58s1eaAuAADzDeU8AAAAAGBesW1biURCXV1dOnbsmJqamnT69GlFo1Ft2rRJt99+u5YtW+Z0TMwgn8+nu+66S36/Xy+99JJee+01RaNR3XvvvSouLr6hD9AFAMxflPMAAAAAgHkjmUwqEomou7tbr7zyin7/+98rFovp4Ycf1sMPP6z09HQZN/qJqgvYzTffrOzsbD3zzDP653/+Z42Pj+uBBx7QkiVL5twhvwAAfBzKeQAAAADAvGDbtlpbW/X000/rF7/4herq6vTII49o06ZNKigoUCAQoJi/AVRWVurLX/6yFi9erH//939Xb2+vHnroIa1du9bpaAAAXBHKeQAAAADAnLdv3z69/vrrOnbsmEKhkL72ta+prq5OlZWVys3NldvNX29vFB6PR4WFhbr77rsVDAb1xhtv6Nlnn53eQw8AwHzB/70AAAAAAOakSCSiU6dO6cCBA2ppaVEkEtGSJUvU0NCgVatWKScnh1UmNyiv16vCwkLdc8898vv92rNnj15//XXFYjHdfvvtCofD/BQFAGDOo5wHAAAAAMwpIyMj6unp0YkTJ3TgAhmrSwAAIABJREFUwAEdP35chYWFuvnmm7V+/XqVlJQ4HRFzgGmaysjI0P3336+MjAxt27ZNv/vd72QYhlatWqX8/HxevAEAzGmU8wAAAAAAx9m2rWQyqWg0qsbGRr366qs6cOCAAoGA/viP/1i33HKL8vLynI6JOcg0Td16660qKCjQj3/8Y/3Lv/yLPve5z+nOO+9UcXGxPB6P0xEBAPhAlPMAAAAAAMdFo1GdOnVKP//5z7V3714tXrxYX/rSl7R582YFg0H5fD6nI2KOKy8v1ze+8Q09++yzeuaZZ3TixAk99thjqqmpcToaAAAfiHIeAAAAAOCY8fFxHT58WH/4wx+0a9cuVVVV6YknnlBVVZUWLVqknJwcpyNinnC73crPz9cnP/lJBYNBvf322/rBD36gL3/5y1q7di0v8AAA5hzKeQAAAADAdRePx9XY2Kh3331XHR0dSiQSWrt2rTZt2qSGhgZlZ2c7HRHzkMvlUllZmbZs2SKXy6Vdu3bpF7/4hSKRiNatW8e/VwCAOYVyHgAAAABw3YyMjKi7u1stLS3avXu3mpubVVhYqNtvv12bN29WOByWaZpOx8Q8V1paqgcffFD5+fl69tln9eKLLyqZTGrdunXKz893Oh4AAJIo5wEAAAAAs+ziw16bmpq0bds2vfnmm6qsrNQjjzyiDRs2cNgrZlxOTo7uuusuLV26VN/73vf0y1/+UtFoVFu3blUoFOJFIACA4yjnAQAAAACzKplMqqmpSc8995yampqUk5Ojb37zm9q4caMyMzPl9XqdjogFyuv1qry8XP/4j/+oH/7wh/rd736n1tZWfeUrX+GnNAAAjqOcBwAAAADMitHRUZ04cUKvvvqq9uzZo5KSEn32s59VXV2dSkpKlJWVRTmKWWUYhtxut7KysvTQQw8pNzdX+/fv13e+8x196UtfUkVFhQKBgNMxAQA3KMp5AAAAAMCMsm1bTU1N2rlzp44dOybTNLVmzRqtWrVKdXV1KioqcjoibkDl5eUyDEMej0fbt2/Xj370I91///0cQAwAcAzlPAAAAABgRoyNjamnp0etra3au3evGhsb5Xa79cADD+iee+5RKBSSYRhOx8QNbMmSJQqFQvL7/Xrqqaf04osvamxsTBs3buTcAwDAdUc5DwAAAAC4JslkUmNjY2ppadG2bdv0m9/8RuXl5XrggQd0xx13UHpiTsnLy9ODDz6o/Px8/eAHP9DPf/5zJRIJbdmyhReQAADXFeU8AAAAAOCanDx5Ui+99JLefvttud1ufe1rX9OGDRtUVFQkv9/vdDzgfbxerzZs2KC//du/1bPPPquf/vSn6u3t1Re/+EWFw2Gn4wEAbhCU8wAAAACAKxaLxdTT06NXXnlFe/bskdfr1ZYtW7RmzRqVlpYqKytLXq/X6ZjABzIMQz6fT8uXL9cjjzyid955Rzt37tTo6Kg+85nPqLy83OmIAIAbAOU8AAAAAOCKtLa2avfu3dq1a5ds21Z5eblqampUX19PqYl5JRgMqrq6WuFwWF6vV3v37tXzzz+vW265RStWrOAnPwAAs4pyHgAAAADwsVKplPr6+tTe3q5Dhw5p//796urq0ic+8Qlt3bpVxcXF7OrGvOTxeFReXq78/HxJ0p49exSJRDQ+Pq76+nqFw2GZpulwSgDAQkQ5DwAAAAD4UKlUSvF4XENDQ3rttdf0/PPPK5VKafPmzfqrv/orFRUVyeVyOR0TuGahUEiPP/64srOz9fzzz+v48eP60z/9UzU0NFDQAwBmBeU8AAAAAOBD9ff365133tFzzz2n/v5+3XPPPbrjjjtUVVWlQCBAMY8FZ8uWLcrOztYvf/lL/cVf/IX+8i//UnfccYfy8vKcjgYAWGAo5wEAAAAAl7BtW2NjY3rzzTf16quvqqenR7W1tdqwYYMqKiqUn5+vYDDodExgVgQCAa1cuVJut1sZGRl68skn1dvbq3vvvVfLli1zOh4AYAGhnAcAAAAATDt//rwaGxu1c+dO9ff3y+v16pZbbtHGjRtVW1srj8fjdERg1qWnp2vlypUKhUIyDENHjx5VKpXS2NiYVq5c6XQ8AMACQTkPAAAAANDIyIi6urrU3Nys3bt3q7m5WQ0NDbr77ru1atUq+f1+pyMC11UwGFRtba1ycnL0zDPP6NSpU4rH43K5XKqqquKFKgDANaOcBwAAAIAblG3bSqVSikajOnTokF555RUdPnxYxcXF+ta3vqX6+nqlp6c7HRNwjMvlUnFxsb7yla/ohRde0Isvvqj29nZ961vfUlFRkXw+nwzDcDomAGCeopwHAAAAgBtUIpFQZ2enfvrTn2rHjh0qKyvTn/3Zn+nWW29VMBhkMhiY5Pf79YlPfEIlJSV68skn9Td/8zd64okndNNNNykcDjsdDwAwT1HOAwAAAMAN6Pjx4/r973+vN954QyUlJXrsscdUW1ur0tJSZWVlOR0PmFMMw1AwGFRdXZ0ef/xxPf/883r66afV1tam++67T8XFxU5HBADMQ5TzAAAAAHCDSKVS6ujo0MGDB3XkyBH19fWpsrJSmzdv1rp165Sbm8uKDuAjpKWlafXq1ZKkl19+Wbt379bg4KA+9alPqby8XG43NQsA4PLxrAEAAAAAC1wymdT58+d1+vTp/5+9O4+Oq77zPv/+3XtrUam0r5ZsyZb3BQxmMxizGMy+BOiQdHeayUPSc9J/9JyeefqZPOn+p6d7uk/OnDmzNRN6SUim82QjIZAAYccQcLCNDRgw3rBkC9mSZe1rLffe3/xRpZJkG2yzWF4+r5Pyrbq13G9dQcV86qvvj61bt7Jjxw6i0SgXXXQR119/PQ0NDbiuO9NlipwVotEol19+OUVFRTz++OO8+eabANx2223MnTuXRCIxwxWKiMjZQuG8iIiIiIjIOSyVSnHkyBHefvttnnzySVpbW7njjju49dZbWbJkyUyXJ3LWuuCCCygvL+eZZ57hRz/6EaOjo9x7770sWrSIWCw20+WJiMhZQOG8iIiIiIjIWchaOJkJNK+//jo/+9nPaGtrY/369fzX//pfqampUXevyOegoaGBe+65h7lz5/Lwww8zODjIPffcw9q1a2e6NBEROQsonBcREREREfkMekeyvNHazzsdw0Rc57Qd13UcwtASWIvrgGfgSxfV0VKTYHh4mJ07d/Lss89y+PBhGhsbueWWW1i1ahVNTU1EIpHTVqfIucx1XSorK7nssstIJBI8++yzPPXUU/T09HDXXXdpXJSIiHwihfMiIiIiIiKfwdvtg+zsGmPUd/BCgwXCMNfV7pxEZ7sfWjK+JRvYUzpucdRQkXCJOXBkxMcPfPpHUrzfvZ+3tm3lnXfeAXKjNy666CKWLFlCeXn5p3iHIvJJXNeloqKC1atXY61l48aNbNq0ifHxcdatW0dVVZW+EBMRkeNSOC8iIiIiIvIZ7OsZJ8BlaWMSgETEwQ8sgYWTiduD0OIHljA8teMmIoaW6hjFMYd3D40zMJZh5/5OundtpnXHWwDcfvvtXH755VRVVZ3iuxKRU+V5HmvXrqW4uJjnnnuO5557jkwmw1VXXcWcOXMoKiqa6RJFROQMo3BeRERERETkU7AW0n5IWXEc37EYwAHmlEXIhjAwHjCSOXHiXhx1SMYcyuK5kThBCPYkYv0whKpil5hnqElGsAZ+/fQHxAePcOeaNdx7771Eo1HMyQymF5HPzapVq6iqquJXv/oVP/jBD+jt7eXWW29lwYIFRKPRmS5PRETOIArnRUREREREPoW0H/Lanl5SvqUo6lJR5LGkJkppkUvPiE/MNdTakxtV4xiDAdK+5cioz7h/4ueVxh2yoU82sPSO+RgMF6+6mJX1q1m3pFLBvMgMamxs5IEHHqCuro4f/vCH7N27l2984xtcdtllM12aiIicQRTOi4iIiIiInCILpPyQN9oGqSxNUlocIbCWcd+SCCyDqZDB1KnNqbHWkglh3Lf44YnD+eF0iB9YbGjJZC2uZ6irLCOW8BjxXZIK5kVmjOd5VFZWcuONN+I4Dhs3buSHP/wh/f39XHPNNcTj8ZkuUUREzgAK50VERERERE5REFrGsyHRaBTPczEYxrMhnUNZ0oGlb2KkzUk0zhsDngNRNxemxzxD7CTXho25hkTcoTTu0jXiE496HBzMQOhTVxpH+bzIzHFdl/r6etavX08ikWDTpk08/fTTpFIprrzySmpqama6RBERmWEK50VERERERE7RSMqnrWeMWRVJMCYXrjuGjG/pGMwylgnxT7Jx3nMg4hiirsE5xTQ9FjFUxF3KixxCa+kdD/loMMAGAWk/IOa5CuhFZlhNTQ033ngjtbW1PP7447zwwgtYa7nsssuYNWuWxk+JiJzHnJkuQERERERE5GxigcNDGTbs6sUCnmOoLHJpqYoyryqGH4DBEHFO7hJzHYoiDjHP4LoGxzE4Did1CULIhJaY5zC/OkYy6lBdWkRteTG9o1nCk5x5LyJfrGQyyerVq/n2t79NcXExjz/+OC+++CJ9fX0EQTDT5YmIyAxR57yIiIiIiMgpyPgho5mQVOBigaW1MZoqIpTEXCyWpgrvZKbZFBjAGEM2sLx1cJz+sYDsSXbdVxa5xFxDyrds70wxmglxHcNIOuDdjmGqFkdxHXXlipwJHMehsrKS73znO/zkJz9hw4YN7N27l29961vU19fjuu5MlygiIqeZwnkREREREZFTMJL2SQWWxqpiPMdweMSnrCgXqu3ryZAKLJ+mYT20lv6xgExgOYn1YAEYSge09VtcJ8toJiw8bzQTMjCaPamFZUXk9HEch7KyMu644w7Ky8vZtGkT//AP/8CDDz7I0qVLKSkpmekSRUTkNFI4LyIiIiIicgoODqQ50DdObWkRBvBDS8+oT9p3SfmW0UyY65w3+a74T3itifsmIvTiqEMxx19Hdmrgbwu3LaG1BD4kog7W5va7xiXwoqc8w15ETo+mpibWrl2L53m8+OKLfP/73+fOO+/kiiuuoLa2dqbLExGR00ThvIiIiIiIyCloPzLM9rZ+WhoqcfIJfO+wIeYaIq5hPD+TxhiDOTqgNxPXp/6ZC9uNYTKVn5KpW6bsxxaC+cKFibB++n2JqJYYEzmTzZkzh+LiYpLJJP/yL//C888/j+/7XHnlldTX1890eSIichoonBcRERERETkFPX0DbNt1gL3dY4V9ubnx+SuY/Gbq1hQe6OT3TQb1TN4/5QXNtJu2cBymXc/fnz/WRB3GQEUiwi1LyxXSi5zBKisrWb9+PQ0NDfzzP/8zjz/+OOPj49x5550kk0mMfvtFROScpnBeRERERETkFAyOZejoHaHMJPFcB8cYHAOuY3Acg+saXGPy+x0cx+bGy+T3hYb8TJqpkfzEbTstdTcwfZ4Nx78+rUPfgGMM6eAkV5UVkRnleR7Lly/n29/+No8//ji//e1v6erq4s///M81g15E5ByncF5EREREROQUZIOA4VQWO+YXutQN+RE2xmBMLqR38mG8cQyu4+SC+/x97sT9E/tMbqFIg8Uxk2E7THbNQ250zdQRNxPbqcF8rhZLOmuPO7teRM4sxhgikQjNzc3cd999zJ49m1deeYWHHnqIe++9l4ULF+I4+g0YEZFzkcJ5ERERERGRUxBaix9aMlM603PjZHLBPPlA3jAZzjvG4jhOIZB38vPoJ0N8cEw45bUohPQu4Di5cTjOtHE3k+H8RHd9IdA3hrQfTm+6F5EzWiwWY/78+RQVFQGwefNmfvvb33LVVVexcuVKksnkDFcoIiKfN4XzIiIiIiIin0Ghaz6fpudCeqcQ1htjsCbX3x5YCMPJ+fQmnDKaBpt7nLXTAnoXg+tY3PxtyAX1ucfYwj6Tf42JLwoyfoh650XOLsYYGhsbueeee3Bdl9dee43h4WHGxsa47LLLKC0tVRe9iMg5ROG8iIiIiIjIp5VP2U0+TTfGyXfF5y/O5HWnENjD1HnzEws+5qbOWzCG3PQaSxCCby3Wt1hrsTYkDAFCHAMRxxB1DRHX4E6E9MZijCEbhCibFzk7JRIJvvrVr1JRUcGvfvUrvv/97xMEAatXr6akpATXdWe6RBER+RwonBcREREREfk0ps6GLwTwU8J4Z2LrHNVNPxHI59J0YyaDeksulLeW3KgamwvlQzsRzhsMIaE1hNaS9i2pbJh7HCEOEPMc4hEHP1TfvMjZ7tprr6WsrIxf//rX/Of//J/59re/zU033UR9ff1MlyYiIp8DhfMiIiIiIiKnJB+qkw/imRrAT4TyTiGYn3r76Avkm+/Jjb0xdiKepxDM23AypLc2JMTgWIcwtLlHWksI2HxgH2RDUn5IPJIh1NB5kbNaPB5n+fLluK5LeXk5TzzxBP39/dx8880sWbJkpssTEZHPSOG8iIiIiIjIKSrMmZ8I6A1TQvfJQH5qOO9MLBabD/AL43DyrzhhInDPNc6HWAOEYT6oB5zcorQOljAMwXEwuVk3WCCwIX440VF/es+LiHz+SkpKWLFiBaWlpUSjUfbt28ezzz7L+Pg4F1988UyXJyIin4FWEREREREREflUJgL2qaNsnCkBfT6Yz28d18FxHVw3d19u6+I6Lu7EftfBdXL7nSnb3D4n/1pOYX694xzbjW8K8+yNsnmRc0RRURELFy7kP/2n/8SKFSs4cOAAzz//PO+++y7pdBqr35IRETkrKZwXERERERH5FIyhEI5PDekdZzKYzwXpk/umB+/52+5Rwbs7JayfGuznH1sI+6cG845hYor9xDXjTO3HF5GzneM4VFVV8Y1vfIN169axb98+Hn74Ydra2hgfH8/9Jo2IiJxVFM6LiIiIiIicotyEGqdw/ZgO9nzHfK6D3s131E/phHddXNfNd9Lnrnv5y9Qu+cJ1k+uWP/pSmG1vHHCcwgq1UxecFZFzi+u63HjjjXzjG98gEonwt3/7t7zyyisMDw/PdGkiInKKFM6LiIiIiIh8ShMjbCbmzBcuZqJj3kwZbTPZTV94jjvZRe84bu55zuS4G+NO7bg3OIXw/+gOenCmzb03iuZFzmFFRUUsW7aMBx54gAsuuIDHHnuMn//853z00UczXZqIiJwCLQgrIiIiIiJyqvIBOIUwfPqCsFND+4nO9qnBfG6bf53JFwUmFoK1WBuCdbC5vdj8IxwgDMNjZ80bg8GS+9MyZbVZETkHlZSUcOGFF2KM4Xe/+x3btm2jr6+Pe++9l/nz5+N5Hj29Axzq7GFgaGxGajQGYhGPlrkNVFSU4LrujNQhInKmUjgvIiIiIiJyCgqz3QsB/fGC+fz8+YlFYp3JufMTXfaF5097ZZsP5sFaB2yIxSEkxMkf2dr82Bxr8qN1crG9YaIeO/0lReScFY1GueSSS4jH4zz22GNs27YN13W57bbbKCmtZP+BLnbsbKOnbyQ/UmtyLQwzsc1/wcjEF43AcT88JnbZiU3+syoMCa0lDC1hGOYugSUIQ7CWWNTlyJF+Llwxn8bGOhxHH0wiIhMUzouIiIiIiJyCWMSlKOoSBlmMdSDMjZixxmDdAOu4WMdgHQeMgw0djOtipywMawFMLrSfloGFMBHQh9hc6BVObHOXYMr1XBgWYINcODZxnyXEQR2qIueL5cuXU15eznPPPccPf/hDRkZGqK6dz+BwQH//MNFohFgsihON4EYdohGXiOfherm1Lhx3cnyWgcnfvMndKHwhCYAl9/lkQwI/xPd9sn5AJuOTTmcI/IBMOksmkyWTyZDN+uz9sJ2R0THuvK2cRCI+I+dIRORMpHBeRERERETkFCyfU8HquSU88/beQq5eCLOO6jo1TNlXePDUQTbTO0jtlD9zV+3UO3Ijbib25Ufd5HdO3g8kYh4lRdUYG36GdyoiZ5P6+nruuusu5s2bx0MPPYT/3kGKimvwvFwYPnX8Vu62KezPmfKJdDLN7XbyM8vmP4cmPqOsndif+80exzH0HOnn4KFOFi6Y93m8XRGRc4LCeRERERERkVNw8bxaRi7uZvD9l+np6eGuu+5i2bJlxGKxox55VPT+WSY52ONdtcd5YI7nOpQWRSlLRD/DQUXkbOK6LhUVFaxatYq//uu/5tHHXqa9vY+K8gqWL2+ZkZoymSzvvb8P13UIwoCxsdSM1CEicqZSOC8iIiIiInKSfN+no20vHTu20FyU4kt3reW661bS1NREJBKZ6fJE5Dznui5lZWVcfvnlvPTKdg4c6MV1DeXlScbTaWz48V/qfe4MGMcCIcY42PzoLRERmaRwXkRERERE5ASstaRSKXbt2sWGDRtoa2tj5cqVfPWrX6W4uHimyxMRmcZ1XQwQ2pCsn2V0bJSe/kHC4PSF48YYwiA3k951HPKLaoiIyBQK50VERERERD5BGIaMj4+zd+9eHnnkEVKpFDfddBNf/vKXZ7o0EZGPZa3FhgGBH5DNZEmPjZ/WznVjyC1aHfiEoXN6u/ZFRM4SCudFREREREQ+wfDwMFu3buW73/0uS5cu5Stf+QpXXXXVTJclInICljAMCQKfTDbDeCpFEASn7ejGGLCWIAgIw3BiCWsREZlC4byIiIiIiMjH6Ojo4MUXX+TRRx/lsssu45ZbbuGCCy4gkUjMdGkiIp/IWou1IWHgk81kSY2P45/GcN4xuVWwg8AnDD2s5s2LiBxD4byIiIiIiMhxfPjhh7z00kts3bqVRYsWcffdd7Ns2TJKSko+82tba8mk07y99U327dlNJBpl5apLGBkZobKqipraWpIlpZ/DuxCR85UFbBgSBAF+NkMqlcL3/dN2fMcYDE6ucz4IsVad8yIiR1M4LyIiIiIiMoXv+7S3t/PCCy/w9ttvU11dzQMPPMCCBQuIRCKfyzHCIKCrs5Ntmzfx4e5d1DU0MLupiZ3vv8+8+Qsoihed9nC+u6uLQwc7GOjrK+ybv3ARtfX1xOLx01qLiHx2YRCQyWZIp8dJpdOMjY7h+35u3Ay5mfC5rflCjm+MwTEOYRAQhoHCeRGR41A4LyIiIiIikpfNZunu7uaXv/wlW7du5aqrruL++++nsbHxcz/Orh3vU1Jayte++d9zyeVXMDo6wr7dez7X45wsay1vvbmFpx9/jPe3vwPkgr0H/vxbrL/9duY0z/3CAjwR+WJks2lGRocwJmB0dISBgX6CIMBxHIwxGMfJdbfnLxMMFJL7qddPlWMMjuNOzpxXOC8icgyF8yIiIiIiInn79u3jkUce4cMPP+TP/uzPWLNmDVVVVZ/7ccIwpKf7MPGiIpLJ5Of++qfCWks2m6UoUcSffP1BmltacByHw52dbHz1FT54712qa2pJFBfPaJ0icmr8wGd8bARjfUZHRujv7yebzU6G8cYAhkL0bgzGTIbqjuvgOi6e5+K5biHInwjrTxS2G2NwXZcwNPnOec2cFxE5msJ5ERERERE5L1hrCXyfja++wuaNr9O+v43iZJI/ffCbzJu/gLffeYffPf0UbXt20dLUxNtvbOSNl14gHo+z6vIruOHmW0iWlGCtpaO9nVdeeJ53tr1JJpNh5SWXct2N61m4ZCkA2zZvyo2I6e/nQGsrRw53sXjZcq6+7nrmzl/Avj27+d1vnmB8bIzXN7zMFWuu5urr1xGE0xdrTKdS/OH3r/Dahg10d3Uyu7mZW+68m+UXXIjjOOz6YAc93d0sv3AlldXV7Nuzm0MHO0gmS7j4ssvp6+lh8x9ep6a2jgtXXULE8+j4qJ0tGzfSMHsOl6xeTTwex/M8Vqy8mEgkQklJCdlslv2t+/B9H8dxcT39p6PI2cZaS2hDgjDAD3yy2TTZrF8I2A2G3P8K821ym/x1Y3L3THbW28LjjTG4joPreXiul+vGZzKwt+RCftf1CEOPMNBYGxGR49HfsERERERE5LyQzWZ5/523ad27l3g8zpJly/F9ny0bX2fLli10dHYx0N/P7FmzqCgtpX7WLKyFocEB9u78gKa5c1m0dCkD/f3s/mAHqXSKhUuWEvg+YRiyb+9e6upnkSwtpftwF/t278YYw9yWFsorKhjs7+dAWytVNTUUJ5PU1Nbi+z7N81pomD2HaDQ2bbTE6MgI+/bu4YN336OsrIzyigpc1+W9t9+ivLyC2vp6hgcHad/fRmlZOcUlSfbt3cuO7e9QN2sWS5avoL+vl+6uLhKJYhzHIbSW4cFB9u7ehTGGIL84pOM4VFVXMzI8xDvbtrJ54+skS0tZvHQZCxcvIaJwXuQsZgnDgCDwCYIsYDDGyYf0+TB+8srUp+U3ltz/LBQCdoPjkOuwN6YwKscxJh/YR/A8D2PMZOd8qM55EZGj6W9YIiIiIiJyzrPWkk6l2P7WNmLxOKvXrmXegoXsb23l//zuP9J5pJdFS5dx6aWXkh0dIZvJcM0N65nb0sL+1laee+q37N29i7pZDXQcOMD7727HOKbQwb77gx3s2vEei5cuJZEfUxOJRJjd3Mxtd98DwBOP/oJ0Kk06laKxqYlLLl9NUXGCC1etYtGSZYyOjuAYp1Dz0OAAu3a8TzQW5da772ZO81z2t7bywtNPsWfnByRLS0iWlhKNxeho30/jnDkMDQwwMjxMcXGSvt4e+vv6qKqupqaujmg0SuD7lJSVsXDxEmY1zj6mIz6bydJz5Ah7du7koksvpaS0lHhRXB2vImcxa/PhfOgTBD5gpnTPM7k9Jp2HXCSfD+etLQT01oK1uTnyuc8HmwvnHYdoJEokEiUaiRKNxnDcOIE650VEjkvhvIiIiIiInPOstWQzGdLpFEuWr6Cmrp7+/n4+2LmTXXv20tTczI03rGPp0mU8//STNMyZQ2l5GZFolNLyMubMnUt3ZyfjY6OMjY7SuncP72zdym8ivyiMhFix8iLS6XShs7SiupqG2XOIRKMAJEtLCp3qJyOTzjAyNMSFqy6hqqa2UEtjcxMH2lpZvGw5NbV11M8+ZY0VAAAgAElEQVRqoHXvHrq7ukiWljBvwQLiRUV8tH8/PT1HqKmro7qmFgDX82ie10LzvJbjHrOiqor1t93Odetv4sPdu/jNLx/lYEcHt951N8mSks/yIxCRmWJz61wEvk/gTxlrk0vmAT5hwWdbaJafCOGnBvI2tFgbElqLDUMslrHRYcDiuh6JRILSkjqKYlHCo8Z2iYiIwnkRERERETkPHezo4LWNG/n3f/s3VixawJVXXklTc/NJP3/xsuXc/7UHmL9oMV4k959VkUiUkpKS0zqfvaSsjMrqanbv/IA9uz6gpraO6poa+vv62PbmZsIwpKa2jlg8fkqv67ou9bMaKK+oAGsZHxtTOC9ylrJYbBgQBvnO+SnBvCmMs5kI5820Z07dWjvRNW+x5EbU5ML5fECfD+exIWFo8136IRDHuJBKp07DuxURObsonBcRERERkXOeMYZINEosFmfzH/7Arg/30dPfz5133MHYQC/Nc+dRVV1Namx82vMymQxdhw7x/ttvc8kVqykrryBR3A3Wsr91HxeuuoTS0lKGh4cZGR4i8H0qq6s/l5qjsSjJ0lLefWsbNbW1JBIJhgYGOXignQWLF1NckiQSieA4Dr1HjvDR/v3ceveXmN00l3Q6w4HW1ly9iQSJRAKAwPePWRA2Go3S19ND274Pqa6tZd78BYRhSF9vDyPDw1TV1BKNxT6X9yQiM8BagiDED3z8IJtf6NVMWQB26rz54wyen5g3n++anwzogSmjbWw+lIfc1hjwA0Nog1xwbzVzXkTkaArnRURERETknGeMwXEdrOPxzttv8f5772Ech9nVlay44AIWLFxEWVk5qbFx0uk0r738Ens++IBYPI6fzVJZXc2iZcsoLStjdnMzR7q72b5tKz/6l+/hRSJEo1EaZs/hsqvWTFkw8bMpLStnyfIVvPbSSzz52K8wjoPrupSWlbFo6TJKSkpxXZdEcTEVlZVks1lKS3Od9H09PZSUlFJUVESiuLgwWue4C8JGoziuS/v+NjZvfB3HcbDW5r5oqKpm/sKFFOXDfRE5+1ggnNI5b6Aw2obCYC4KYf0xT57SOT91tE1u3/Rw3ubH24Q2xBiDGzjHvqaIiBQonBcRERERkXPeyMgIe/fuZX9HB5F4ERdffDGxiEcs4nH5VWuYM3cu8aIiAIIgoOvQQQb7+4nF48xubmbdNbcyp6mZSDRKQ+NswiCkv7eXd7a9SSaTobq2jrpZDSSTSYzjUFtXT6K4ODcWJq+2rp4wCEgUJ/Fcj9nNTURjMYqTuXExE/uqamqJxeMUJ5MsXrqM3iPdvLZhA91dncxubmbNddfTOGdyln1FZRUXX3Y5A/191NbXE4/Hqa2v5/I1awAoK6/AcXIBmWPMMQvCGmMoLS2luqaWfXv20L6/Ddd1qamr56prr2PxsuVE88cSkbOQzY21CQKfMMgysSDs5Jx5c9xcPv9UJsP5ybnz5Dvnpy0KOzF73obYMBfOh4H7hb89EZGzmfm7v/9HLZctIueMV19+aaZLEDmnvLxB/06JyNkvlUqxY8cOfvazn7F3716++c1vsnbtWsrLy4957IHWVp5/+klqZ81i9dVrqaufNQMVi4h8dv/zd/6J5557Bc+Dec31bNmyhUwmk++aZ3o4n9sc4+hwfvqCsMeG89ZawvzWALFYnMrqJsrKKrhh3dXce+/trLpo+Rf91kXkPLbu+htmuoRTos55ERERERE5p23cuJEnnniCoaEh/u7v/o4FCxZQXFw802WJiHyhDAZjHIzJjbUJAp8gyOYWhP3YmfNHKcybL9zILTA7ZbzN1JE2uXb6ybE2YRh8XpO+RETOSQrnRURERETknBQEAU888QSbN2+murqaBx98kMWLF1NUVDSlY3S62vp6br7jLqLx2LSRNCIiZ4t0OsPmN9+lp3cAx3VwXYPjGBwnt0irMbYQxk/7JPyYgN5MxPM297zc7XxAb2zh/ty13KKvTn5UjuOA4zgYY9h/4BDb393FimWLiES8j/0cFhE5nyicFxERERGRc0oQBPT39/Piiy/y1ltvUV1dzTXXXMPFF198wucWJRI0zZt3GqoUEfn8BUHIyOg4HZ09pNIZHMfDOA6YOLPnLCQMQ46ZOT/RSZ+/fiwLduqt/Mx5C5bJjvlpi8LaMLfwrGPI+hEcxyXrh/QPjNBx8DBNc2bheZpHLyKicF5ERERERM4ZmUyGQ4cOsWnTJp599lmWLFnCjTfeyKpVq2a6NBGRL9z4eIqDh7qx1gUcXNfDGJdU2qG2riXXxZ6/OMbJjb1xzLQROBwV1BsohPP5SfO5gD6cnC9vbUgYTlwCbBgQhiG+n+VITy/gUFSUwBiPD1s7qKmpoDiRwHHUPS8i5zeF8yIiIiIick7wfZ+DBw/ywgsv8Oijj7J+/Xruv/9+5qkTXkTOEwNDI7y7Yy8QxTgu0WgMjMPIWBrXDXBdF9f1cFwP1zE4rsV1csH8xPiZXCc9TJ1zMzVCt3ZyrE0YTsyztwRBLoz3/Wxuvr3vE4YBsVgRxgFjHPwg5HB3P91H+mic5RGPx07vCRIROcMonBcRERERkXNCa2srP/7xj3nnnXf4oz/6I+655x6qqqpmuiwRkdMmDCzpVIjrBTQ2NuK5DplMJj/CJnfJBfDkr09dENYybX7NMcxR91uwBosH1s3fE8eGk4vFQi7MdxxD/ax6SkvLyPqW1za+xQ3XXcGc2fWf+zkQETmbKJwXEREREZGzWiaTYceOHfzgBz9gbGyML33pS9x8881UV1fjupppLCLnj/HxFO3tB/G8CFEvQsOsWRhjcF0H13VxHCd/MbmtmZg/T65j/qiZ89MXjD16BI3FhvnZ89YShiFBGBIEIUEQEAQBvj9xPcRYh65D3fhBwIH9+7hw+QKF8yJy3lM4LyIiIiIiZ62hoSHee+89Hn30UdLpNGvWrGH9+vXMnj17pksTETntxsbGaG3djw3DQiDvurlA3nXzc+Ynwvlp8+YpjLSZMNlRP3F78s8JuRE3gLWEoSXMh/RhGBIGubA+DEOCwBKGg4AhDEN2797FyMjIF39CRETOcArnRURERETkrNTf38/27dt55pln6Ojo4Ctf+QrXXnstdXV1M12aiMiMSKdTHDzYTl9vF1iD47j5i4OT75w3JrfPGJO/PXExhUu+lb6wQOwx/fTm6L3HWdj1mGCf/Lx7l+GhXnw/8/m+eRGRs5DCeREREREROeuMj4+zbds2nnzySfbu3cvf/M3fcOGFF1JaWjrTpYmIzBjfzzI0eIQ9u7aAhUg0TiQSxYvEiERiRLwoXiSK60XxPA/XjeB5uQViC0G+604J652jRt3kIvncqJz845gM8482EeAHQYDFgjE4rnNazoWIyNlA4byIiIiIiJx1nnnmGZ599lmi0Sjf/e53WbBgAfF4fKbLEhGZWcZgHIdIJPd5GInGiETi+W0ULx/OexPhvBfBdbxcR7vj5bvr3eld9FMWgrVhboyN4zrUVFfieS4Ti8weM5J+isOd3YyNpQjDEExuTr2IiCicFxERERGRs8jo6Ci//vWv2bx5MwsWLGDdunUsXLiQeDx+zEKGIiLnGwM4joPnRcEYvEisEMZHIrEp4XwEz4vgulFcz8OdEsznwnlnyoib3Gvb3MqvhPnt0NAI1ubny4dB7hL4BPlLbp9PGIZk0j7GeCSKS3Bdh4mwX0TkfKdwXkREREREzgqdnZ1s2LCBzZs3s3DhQq655hpWrFhBJBKZ6dJERM4MJjdn3otEMcYQ8fLjbCKxwmgbz4vkAno3F9A7XgTX9XDzI20c42IKs+gnX9pic53z1hKGAX6QC94DfyKQz+L7GfxsfutnCPwMvp/NdcxjyGbHwQZYG87YKRIROZMonBcRERERkTNaEAQcOnSIN954gw0bNrBgwQLuvPNOWlpaZro0EZEzi7WApShRjMHgeRPz5SP50TX5GfLWYrGENsCEhhALhFhCrAkgdI4ZVZNrmLdYGxYC+jAMsDYoBO65zv3cQrOu6+WOYyG0GQI/S2p8mEjEo7S0RF+sioigcF5ERERERM5gQRBw5MgRnn76aTZu3MiKFSv4i7/4Cy38KiJyHBHPpbI8SSKxKD85xkyO/DKTC7QaDMYxOMZgnBBjwJgQjF94xNGTZwo5vbFYk986FuvmAngbuoTWYPHAxnMLwNr8y+SHzFssEc9lQctcKirKvtiTISJyFlA4LyIiIiIiZ6QgCOjp6eGhhx6is7OTa6+9lvvvv59kMjnTpYmInJEuumgFP/rh/8v0FVc/YT0OM3XzadbtsJMZ/ieOkZ9ej+e5JJPFn+J4IiLnFoXzIiIiIiJyxhkfH2ffvn38+7//OwA33HAD11xzjTrmRUQ+QTQapaa6aqbLEBGRk6RwXkREREREziiDg4Ns376dJ598kvHxcdatW8eaNWuYPXv2TJcmImcQay2ZdJr3t79DvKiIuS3zKdZv1oiIyFlE4byIiIiIiJwxBgYGePPNN3nppZfYt28fX/va11i7di01NTUzXZqInGGstaTTabZt2Ux5RQU1tXWffzhvLb7vc7DjIyKRKFU1NcRisRM+zc9mGRjoZ/cHH5DNZChKJKipq6OpeS6e54ExZLNZ+nt7OdDWytjYGLFYjFmNjdQ3NJ7UMcbHxjh0sIPOjg5836e8spKGxtnU1tcXHpNOpeju6mLf3j0AlJSW0jB7NrV19bjeJ0dC1lpGhofpaG+np/swQRBQU1dH45wmyisqCo8b6O+n82AHhzs7AaibNYtZjbOnPebjnMw5sGFIb08Phw520NfTA8Cc5rnUNzSc1M/7ZM5BOp2m69BBOg8eJJ1Ok0gkaJ7XQkVV1QkXrj1RfdZaUqkU7W2t9Pb0kEmn8TyPWbNn09A4m6JE4oTvQUTOXQrnRURERERkxhVCtm3b+OlPf0p3dzd/9Vd/xdq1a4nH4zNdnoicp0JrGRsb47mnnqS8ooLrbrxpWvh9PNZaBgcH2frGGzz0v/9vjI4MUzerkTXXXcdX/uy/o6qmBsdxGOjrY/Prr/Hof/sPug4dorK6mhtvvZ1b7ryL2c3Nkwu5Hq+uIOBQx0c88egvePHZ35EaG2fZhRdy611f4pY77yqEzoe7Onnh6af5j3//FxzXZW7LAm67+0vceOttVFR98vibTDpN6949/OqnP+HNN/5AKjXOFWuu5q4/up/VV6/FdV0C32fXjvd56tePsfGVDQCsue567rj3Pi5bfeUnfgFgrT2pczA+Ps7bW7fw9OOPs/2trVhrufPeP+KWu+5m6YoLcBznE49xonNgraW7s5Pnn3qKF595mr6eHuobGrj/aw+weu01VNfWfuLP4kT1hWFI18GD/Oon/42tm95gYKCfWCzODbfcwj1f+WNaFizEcd1P/FmIyLlL4byIiIiIiMy4dDrNhg0b+N73vkd9fT3/5b/8F1avXn1S3aMiImeSTDpNe1sbb725hb/5h39kdlMzhw930rp3L6+++Dy333sf0UiUXTve53BXJ3/xP/01c1vm09V5iN073mfLHzZS19BAJBL52FC458gR2vZ9iDGG//vff0iiOME7W7fSdegQH+7ZzYJFi8lkMnzw3ruk0yn+nx/8iLpZs9j5/vt0HTrI229uYd0tt37i+zj4UTtt+z5k3oIF/Plf/g+EoWXrpj/wwbvbmTd/AXWzZtHxUTsdBw6wcPESvvVX/yMALz3zDB0HDjCrsZHmeS0f+/oTwf6JzsGeXR/Q29PDtTfeyHf+/n9ldGSE53/3FHt27qSufhbVtbUfe4zxsbFPPAfX33wL2WyWLX/YSLIkybf/l3+gflYD+1v38cG729m1432urLwG7xO6509UX0lpKQfaWrnquuu456t/THlFJUcOH+anP3qE3R/soLSs/IRf+IjIuUvhvIiIiIiIzKju7m5+//vf8/Of/5yVK1eybt06Lr74YnXMi8hJ++jAAR79yX+w6/33AVh3861ccfXVNM6eg7WWwPfZ+OorbN74Ou372yhOJvnTB7/JgkWLSRQX093VxR9efYXXXnmZdCpF09x5XLHmai65/Ao2vfZ7tmx8nb7eXt74/e+58OJV3HHffVRWVtG270P27t5FPB7nqmuuIxaPMzw8TH9vD57nMbdlPrX19cSK4vT39LL97bcYHhzCdV16e3oIw5D5CxdRXVtLvCjOgbZWjnQdZqCvj+qaGkJr2fHudva3ttI0bx7LL7iQSDRK9+EujnR3M3f+fBrnzKEokaC3p4ehwUF2f/ABzfNa6O/rZWRoiOLiJC0LF5FMJkmlUnQf7uJgx0eMjY5SlEgwODDA229uob+vl2vW3UhldTU2DOk6dIj+3l4WL11G3awGPNelo/0AgwMDtO9vpbqmhva2NrLZDM0tLTTMngNAc0sLnQc7aG9rK4TzXYcOsf2tbaRTKW689TaKEgmGh4Y++Rz09lJWUcGB1lawlvmLFlNXX4/v+9TW1ZNKjdPVeagQzm/bvInuw13U1tVzyRWrAU54DkZGRhgbGaG3p4ea+jrmtrRQVl6B67q8/87b9Pb0MDw0RHllZeGfoVQqRcuCBSxYvITA909YX2V1FctXXoTnuSQSxUSjURKJBE1z5xKJRAmDYAb+jRGRM4XCeRERERERmTHt7e1s3LiRDRs2sHDhQm699VYuuOACSktLZ7o0ETlLZDMZMpk05RUVLFm+gpGhIdr3t1Hf0EBNbR0A77/zNq179xKPx1mybDl+EPDWls3EojGqampo399G64d7aZ47D9fziMeL8LNZfN+nrKKCsooKYvE48xcuorGpiWg0hjGGgf5+DrS2UlycxA98YoCfyRCEAaVlZRSXlOB6HsXFSUrKyvCzWbLZLH42C0CiuJiS0lIcxyGRKCaZTNLv9ZBOp7HWEoYhPd3dtO37kERxgiAMiQCp8XGCIKBh9mwikQiO41BeXkFZeTl9PT2ENiSdSuE4LqVlZSQSCYzjUFZeQVFREWMjI/i+X1hUt6P9AF2HDnHZlWuwYUgYhmQyGYwx1NXPwnUdXM+jrLycktJSRoaHCa1lZGSYaDRGdW1tYbxMdW0tvUeOMDIyXPgZjY2O0N7WyujoaOG42ZM4B0EQkE6liMWLqKysAmPwIhGqaqrp6e5mfGyscIzuw125oHyKE52DbCZDOpXC81ySySSJRDGO41BSWkqiuDj3z1e+zjAMOdjezujYCJX5kUBhGJ6wPsdxqZnS3Z/NZhkdGWF0dBTXcz+xK19Ezn0K50VEREREZEZ0dHTw2muvsXnzZkpKSnjggQeYO3cuRUVFM12aiJxFwjCkrKycK9ZczdIVF3Ckq4vfPPZL+np7yeRD7u1vbSMWj7N67VoWLVlKz5Ej/Mf3/40Dba1kshmOHD5Mf18fN99xJ0svuJDAzzI+No4XjbJ4+QoWL1t+3Jnz5RUVNLe0EI/H8dzJiMV1c4G8F/Ew+cA2Hi8iGo3mRtVYSywWIwgTuQViAdd1iceLiE/5DHQch+raWubNX0B1bR3ulPnqEc8jmSzB5PfFYrFjFheNxqK4nleY/R6NRonF49MC4WgsxuymZoqTSYqKinKvF4a4rks0FiNWVIQhN14nFo8VQusJsXiMxJTjJhIJYvHpI8kSxUma5rXkg3CvMK7nZM6BG/GIx+NEp4w5SySKiR3121W1dfXTtqdyDuJFRcTjRbj52e+e51FUnJg2Ws1xHBqbmkilUtMWuz3Z+iC3VkDvkSNsf2sbBigrq9CCsCLnOYXzIiIiIiJyWoVhyOjoKM8++yxvvPEGDQ0N/OVf/iXV1dWfuLCfiMjxxOJxyisqqK2rxxhDIpkkkUgQiXi5Du1MhnQ6xZLlK5jV0IjreSRLS6ivn8XQ0CCVqWqisRiHuzp5/Bc/JwhCFi9fRmV1dS489v2PPfaCxUtYsHjJce6xBGEA1uZuWUtoQ2z+NpC7HUzus/l94ZTHuJ7Hhasu4cJVlxx7hHxn/cQxQmuxYTjtMWFoccLcMYwxWGuxoZ1WR3lFBdffdPO05wWAxeYfP/maNswf86hjTN0XhiFhaJm6xGl9QwP1DQ3HvIeTOQfYidecfoyj3+vEKJtjjnES5yCc+PlMHNJabBAS2twxJr5gufbG9ZNlTTz/JOuz1jI0NMSuHTv4w6uvcNeX72fx8mUUJ5PHrVtEzg8K50VERERE5LQaHR3l4Ycf5r333uOqq67i3nvvVTAvIjMmWVrKiosu5qJLL2VsdIwnH/slv/rJj2maN48/+fqDJD5FeJrNZBjo6yOdSlOUKCaTSjEyNMz4+BjWhhgM46NjDAwMkM5kiESjZLNZhoeGGB4cPKljpNNpenqOFELh0dERBgYHpj0mNT5GGIRks1kikQjjY2OMjAyTTqdP+Pp+1md0ZJSR4SFCmwvbR0ZGGOjvn9YpPzo6wuDA5HEHBwYYHR2hPFpxnFed7mTOQSaVJvCDaSNsBvr7GBkZOeHrn+w5GB4cZHhoiGw2i+d5pDMZBgYGgOMvyDvVydY3PjbGay+/xJ6dH3DXl+9n+cqVFBWpa17kfKe//YqIiIiIyGnT1tbGv/7rv7Jnzx7uuOMO7rjjDgXzIvKFMcYQiUaJxeK0ffghnYcOEvg+I0PDdHV1UlpaxvjoKLt3vM/I0DA1dXWsv+12Llm9mmg0ytDQ4DGd4lN9uHsXz/z2CTY8/yzpVAqA4pISkqVljIwM09fbmwvq+/sZHOijtq6eZEkpZRUVJEtKCPyAI12dhGHIQF8vqbExEoliyisqcByHwPd5961t/PZXv+SdbVvJZjIAVNXUUF5RQeuePYyPj5PNZDjS1cVQfz8tCxfieRHKKyuJxGIMDQ0x0NeHDUMOd3WSzWapqq4hkUjg5Ofmb3j+OX7985/S091NGIZ4nkdVTQ3JkhL27t6Nn82SSqXoPXKE8dFRGuc047oujXOaMEBH+wGymQzZTIaO9gMYoHFOU+E8dR06xHNPPclvf/VLxkZHsdaSLCk54TmIxWLMmj2bIPDpaD+AtZax0VG6u7pwHIeaurrCMbZt3sQzv32CbZs3Ffad6BwkS0oor6wkkSgmNTbGQF8vYRhypKuTwA8KNVpr8bNZXn3xBZ576kn27tpZ6KY/UX2B73OgrZWf/38/oqe7m2tvWM/SFSsoKkro//tERJ3zIiIiIiLyxbPWsmPHDl555RVaW1u5/vrrueaaa5g1a9ZMlyYi5zBjDNFYjJWrLmH7tm288PRTvPTM7/CDgJraWprnteBFIny4ZxevvvgCrudhwxDf96lvaKSyqpqiRIL6hgb27trJoz/+DxYtW8YVa66mpKTkuAvCFiUSzGpspHFOE4/97CfEi4owxpAsKeHiyy4nkcjNWG+e10J/Xx9PP/5rXM8jDAJKy8tZvGxZYfHS0PePuyBsTW0tjXOa2LdnD//xb/8CxhAGAfUNjSxcsjQ3j76klKbmuRzp6uKR7z1EsrQU3/eZ1dDIkuXLCzPXj7cgrON5NMyeTX9fL29t3swj7QfIZrMYY2ie10Lj7Nm4rsucpma6Dh1ix/Z3ePj/+j8ACHyf5SsvYk5Tc+HncLwFYePx+Cefg+JiXM9j/qJFDA0OsG3zJt59+y0y6TRexGPlJZcWFvyF4y8Ie6JzEI1GcR2HxcuWsXvnB/z6Zz/FcV0C36emrp7mebn1BOD4C8I6jnPC+rJ+lj07d/L6KxswBnqOdLPljY0ANM2dx/ILV9I8bx6O6yIi5x+F8yIiIiIi8oXyfZ89e/bw0ksv8eGHH3LppZfypS99ieKjFhUUETkVxph8yD2P4mQJ0VissG92UzNlFRW4nkckEuHCi1cxPDTE5o2v076/jeJkknU338KcuXOx1tLf18vQ0BBHDncRBAGLlixl4ZIl1OW/QFy6fAWHOzvZt2c3xckkmcvSWJs87oKwnudRP6uBS65YzU8e+T6jIyNU19Yxt2U+K1ZeRCS/KGzTvHmMjo6wb+8ejhzuoryikoVLl7FkxQWFxUs/bkHYZEkpTXPn0bJgIa+98jLpVKpQ88SCtVHXpWXBQvp6e3n37bcAmNM0l9lNzbQsXFQ4j8ddEBaoqqqmZf5C2lvbeGfbm2QyGVZecinLL7yQ0vJyACqqqmhZsIDOjo94c9MbAFy2+kpaFiygIh9gw/EXhDWOc1LnoKFxNv29vXS0t/PBe+8CsO7mW5m/aPG0ee3HWxA2Go2e8By4nseSFRcwMDBA6969DPT3UVNXz1XXXkdTPjS31n7sgrAnqi/3nl3mzp9Pd1cnB9qmf4HQlP9nUETOT+bv/v4f9QkgIueMV19+aaZLEDmnvLxB/06JyKdnrSWbzdLZ2cnDDz9MX18f1113HX/yJ38y06WJiIiIyDlo3fU3zHQJp0Sd8yIiIiIi8oXIZDK0tbXxT//0T5SWlnL33Xdz/fXXz3RZIiIiIiJnBIXzIiIiIiLyuRsaGmLbtm384he/oKqqiltvvZVVq1aRSCRmujQRERERkTOCwnkREREREflc9fX18frrr/P6668TiUS47bbbuOSSS6isrJzp0kREREREzhgK50VERERE5HMRhiGDg4O89tprbNiwgUwmw3333ceaNWuIx+MzXZ6IiIiIyBnFmekCRERERETk7BeGIcPDw2zatIkf/ehHZDIZ/vRP/5QbbrhBwbyIiIiIyHEonBcRERERkc+sr6+Pl156ie985zssXryYr3/961x66aUzXZaIiIiIyBlLY21EREREROQz+eijj3j++ed59NFHufPOO7njjjtYunQpsVhspksTERERETljKZwXEREREZFPra2tjRdeeIEtW7awYsUK7rvvPhYuXEhxcfFMlyYiIiIickZTOC8iIiIiIqcsCAI6Ozt58cUXefPNN6mqquLBBx9k/vz5eJ7+M0NERERE5ET0t2YRERERETklQRDQ29vLU089xTPPPMOll17K1zMesPUAACAASURBVL72NebNmzfTpYmIiIiInDUUzouIiIiIyCnp6Ojg8ccf5ze/+Q1f/epXuemmm5gzZ85MlyUiIiIiclZROC8iIiIiIidtx44dPP/882zZsoWvf/3rXH311TQ2NmqUjYiIiIjIKdLfoEVERERE5KS8++67vPzyy+zfv5/rrruO9evXU1NTQyQSmenSRERERETOOgrnRURERETkE/m+T2trK88//zwdHR0sW7aMP/7jPyaZTOI4zkyXJyIiIiJyVlI4LyIiIiIiHyubzXL48GF+/OMf89FHH3HTTTdxzz33UFRUNNOliYiIiIic1RTOi4iIiIjIx9q3bx+PPPII7e3tfPOb32T16tXE4/GZLktERERE5KyncF5ERERERI5r8+bNPPfccwwPD/Otb32LlStXUlxcjDFmpksTERERETnrKZwXEREREZFjvPHGG7z66quMjY1xxx13cMUVV2iUjYiIiIjI50jhvIiIiIiIFGSzWXbu3Mlzzz1HKpXiqquu4vbbb5/pskREREREzjkK50VEREREBIBMJkNHRwcPPfQQsViMu+66i/Xr1890WSIiIiIi5ySF8yIiIiIiQhAEbN++ne9973skEgm+9rWvsXLlypkuS0RERETknKVwXkRERETkPJdOp3nllVd46aWXqK6u5stf/jJLly4lHo/PdGkiIiIiIucshfMiIiIiIucpay2pVIqXX36ZTZs2EY1Guemmm1i5ciWxWGymyxMREREROacpnBcREREROQ+FYcjIyAhbt27lxRdfpLi4mBtvvJFrrrlmpksTERERETkvODNdgIiIiIjI/9/enQbHcZ/5Hf/1MRfu+yZBggAP3RdtybJlyZJjWTYtWXLZm/VWktpKKpuqJJWktja1b1K7zuZNXqRSceK4nKyT7NrerdiWHVtaWad1W4clWRcP8ASIiyBuzAzm6P7/86JnhoBEEpQIDSjp+ykNe6ZnevrfTerNDw+eB9VljNHS0pLefPNNffvb31YikdCXv/xl3XrrrZu9NAAAAOBjg8p5AAAA4GMmnU7r2Wef1Xe/+11dddVV+sY3vqE9e/Zs9rIAAACAjxXCeQAAAOBjZG5uTg899JCeeeYZXXfddbrvvvs0ODioeDy+2UsDAAAAPlYI5wEAAICPAWOM5ufn9eCDD+p3v/udurq6tG/fPu3Zs4dgHgAAANgE9JwHAAAAPuKCINDMzIwee+wxPf3002poaNCXvvQlXX/99QTzAAAAwCYhnAcAAAA+wsIw1OzsrJ5//nl95zvf0ZYtW3Tvvfdq7969m700AAAA4GONtjYAAADAR9jMzIx+9atf6Xvf+5727dunu+++W4ODg5u9LAAAAOBjj3AeAAAA+IgaHx/Xz3/+c73wwgu66667dM8996i/v1+xWGyzlwYAAAB87BHOAwAAABsol8trbOK0pk7NypjNWYPrOqqr8fXE4w/r8OFhDQ0N6atf/ap27NhBMA8AAABcIgjnAQAAgA0SBKGOHBnTa28c0sjJU5LjyXVdua6zauvIcVw5juQ4jhw5khMd71S+6cwzOZJs9NTKStbKWCtrrIyxCo2RMUYmNKXnVpJVfa2nF158VXt279C9996ryy67rGr3AQAAAMD6COcBAACADWCM0fz8kh55/EWdGJlUTU1SiWRciXhcvh9TPO4rHvMVi3nyfV+e68rzvDVhvVSK5Ve9cCTJRvm8sVEQHxRDFYNQhUJR+UJR+VxBQRCqUChE+/JFnRzNas/le/WFz39KV1xxxabcEwAAAADnRjgPAAAAbIBcLq+HH31KJ0bGNTeX0fz8sqRSdXwpbI+eR59fXTF/Po6cUuG8PbPTRlX01krWlt61tvRQ5fXxkWVNn17YmAsEAAAAsKEI5wEAAIANYIzRwsKSTBgqlYqrublBfT3tVV9HGIZKp7M6dPik5ueXlMlkq74GAAAAAOsjnAcAAAA2gFUUjFtZeZ6jeNxTPFX94auuYorHPElWxULU7gYAAADApYdwHgAAANhA1hiZ0CqXy2lmdq7q50/EY0rF4zJhWGp5Y9c9BgAAAED1Ec4DAAAAG8iWhrYWi0WtZFeqvwBjlPB9GRPIGlPpQQ8AAADg0kI4DwAAAGwga4zCMFRQLGplpfrJuOtIpiYpY8LKsFgAAAAAlx7CeQAAAGADGWNkwlDFYlFWxaqfP+Z7pTUY2toAAAAAlzDCeQAAAGADRW1tQgWBNmUYayIei8J5KucBAACASxrhPAAAALCBgqCoQiEnYzwFYUFyJEeOJMlxyltJpX0bLZVMyJhQxoSSNRTOAwAAAJcownkAAABgA2Wyy1peysj3PRWKeclx5LmeHMeR6zrR1nGihN4pxfblAL0c5DvvM7p3HBWKKZnQRtXzsrKk8wAAAMAliXAeAAAA2EArKxktpxfkup6y2WwUwK96VOroy8G8IzmOK9eRXNeT73vyPV+e58rzvEq1vaQLalNTLORlbVQ5bw3BPAAAAHCpIpwHAAAANpAxUdW6tVbFYmFNOC+Vnkta9YfK+Xv0XvnzWhPMR5X3rjzXk+/78lxXjuMoyuvPhPDFYlHGGIVhIGtNdS4aAAAAwHtGOA8AAABssCgwNwpNIGlt6C7H1XlbzpfCdlt+YUsV847kOlEg77mu3FI47zhOVGnv+/JcTyY0a35AIIbCAgAAAJckwnkAAABgw1lZaxWGxVITm3dWz6/+7DtT+lIsb89syw/Jyphoq1WBve/7isfi8mMx5XL1CsMgqpw3ho7zAAAAwCWKcB4AAAD4ABhjFAbBmf7yq8L5aNe5R76e6S1vZe2ZgF42CtutNdHDWFlrZErvOY6jRMJToZhTIb8iY4xEPA8AAABckgjnAQAAgA+Cjfq+S2fa2qi8jXaWPrg6pD8Tykf/RVXya6vntSaYjx5nnufzK8rnc1pcWpAfi5cCegAAAACXGsJ5AAAAYKPZaDBsGJwJ51UZ8Hq2gH7VgaWNrTy3sqsC+jWvzdpg3lojYwJZa2WsUakTDgAAAIBLEOE8AAAAsMGi8NwoDIuSyuH8qqGw0d5zDIW17w7nbelVJXAvhe+ysiZqaWMq4byRrD1v2xwAAAAAm49wHgAAAPgAlKvYI2cbBvvOwbCrj5Uq8fyqivm1PehLVfNa23vehGHpuA/w4gAAAABcNMJ5AAAAYAOVA3drTaWtTWUg7Jpq+XOE87acq6+qoC8H8or6x5/pN786pI/a3BgTrhooCwAAAOBSRTgPAAAAbCDHceU6rqyVgrMMhJXK+fy52tpobVsbreo1v3ogbKXdTfn9qKWNCRkACwAAAHwYuJu9AAAAAODDLgyN0umsjhwdVTabl+t5cl1XjqxKs2DlOLb0+jwPlT9jSvuMVDmmnO2feX7mUd7nyHEdeW7p/I6jU6dndWJ0YnNvEAAAAIB3oXIeAAAAuEjpdFbDR0aUWcmX0nJPqZoG7Ri8XFJUTR8Vyq8aCFvuQf/OLyvvKM+DXdPeplw5b1c9ogC//LyhoVGnZxdkFYXzs3OLGhs7pd7uDvm+f84+9wAAAACqi3AeAAAAuAjGGC0spXX0+Lhisbh8P65crqhEPKmO9h7JdeW6Uasbx3HllCraHae8Lafl5xsQu3Y4bNTWptTGxpio17wNZY1REAQaH5+R5MpxPeXzoeYWMpqdW1B7W4s8j1+eBQAAAC4FhPMAAADARVhZyWtpKaNi0crzfLmeL8/zFYTS/GK68trzfLmuJ6/c8saxldYzjusoKpU/S0BfqqA35b7y1sqYUCYMFYaBgiBQGJYeQaAwDGVMoHg8rlQypVQqpXwh0PDRUTU3Ncjz4lW+QwAAAADOhnAeAAAAuAgjJye0/8BReV5Mvb29yufzWlpaklTuNe+saWHjlJ7LsXIUltrYXECvmah0vrRxJHmy1pVVTGeGxqo0IFaSMeru6VZXd7cymZwmJ4sKDcNiAQAAgEsF4TwAAABwEaZPzergwaPy/KTCMFR3R6e6Ojrk+a58142Gw3qOvFJrG7dUKe+4ThTXO1rV2ibirP1jjaitjaJWNsYoNEZhaBSGocIgVBAaBWGosBjKj8W0vJTR4sKyXMfozs/fJKWqcVcAAAAArIdwHgAAALgIMzPTOnTooOLxejmO5HmePM+V55V6zbuuXNcp9Z13Kn3mK0Ni3xHCRy/PMih2FWujkN5YK2uMQmOj/vNhFNabUmBffl0oFBRPuAqD8IO9GQAAAAAuGOE8AAAAcBGWl5c0OnJUhYJVEARyHFeuW+orXwnnvdL+1cNg3VVB/Tla36zmVN59V6B/blHDemNCNTQkZS1tbQAAAIBLBeE8AAAAcBGsNUovz2l09KhyKxl5flyxWFKxWFx+LBFt/bj8WFy+H5PnxaIBsb5fCvG9SoAvx5FbCu21OqC3kuu68nxfjhy5cte+X1YJ8K3CMIj60EeLfFfrHAAAAACbi3AeAAAAuEiu60ZBfBjK8+OKxxKKxRLy46vCeT8mr7z1fLmeH23LVfbOmar6SBSyl4e9JhJxtbQ0larzyxX3Z19PGBqdnp4ptbGJ+tpTNQ8AAABcWgjnAQAAgIvgOI4c15PvxRT6Cfl+LKqSr1TNr9p3znDeq7S8UbnNjcrDX61kjax1tLiUVhgEUX95Y2RMIBOGCk1Q2h9GjzBUPpcrVfEn5MfiUX/6Tb5XAAAAAM4gnAcAAAAuguM48lxPvh9TaEwpiE/Ij5eCcT9RaWkTi8XleXF5fimY9zx5brQt96RfPQzWSrLGyFoja6yCMJQJpTCM2taEYVFBsVja5lUMyq8LCssV9q6nZLJG7W3NIp0HAAAALh2E8wAAAMBFSCQSqquvU2KxVl4sLs+LVVrYxPxYKYj35HrlyvioVY1UrogPZYwttbMpD3xdWzlvra2E9FL0cBwrx5Fc15G1UT96lb8h6mSjYlCUKRTkuU7pONJ5AAAA4FJBOA8AAABchI6ONu3evUt+PCVnVbAehezRtjyo1XEkZ1ULm6iLjZEjK0dhab7rOxvJW1lbitVLrWmsdWWtL2tcGePLmnLLmtLWlp9Hx8Z8T12dzfI8VwAAAAAuDYTzAAAAwEW4+VM36rprr1YQhGd2nmNQq/PON5x3PTkPe9anlUD+PB93HMnzPDU2NlzAeQAAAABUA+E8AAAAcBGSyYSSycRmLwMAAADAhwzhPAAAAN6TIAg0euK4lhYX1dHZqZ6+LZu9JAAAAAD40CGcBwAAwHsSBIGOHR7W2Oiorrj6mg8knDcm1OzMrHIrK6pvaFBTc/O6x1hrlV5e1tjoqGamTykMQ7V3dqp3y9Y1xy/Mz2tyfEynJiclSZ3d3eru7bugcxSLRc3Pzmrk+DFls1klEgl19/aqq6dXiURUPW+N0ezMjCbGxzQ3MyNJ2tK/TV09Paqtq1v3HPlcTtNTUzp6eFiSVN/QoJ6+PnV0dlWGvubzeU1NjGtyfFz5fF41NTXq3z6g5tZWxWKxdc9xIfcgm8no5MgJTY6Py3VdNTQ2qX/7djU2Ncn1vPNfwwWub3pqShPjY1qYm5Pv++ru61NPb59SNTXrXsN66wvDUJPjY5oYG1M2k5EkxeJx7brsMjU1Ncu/gPsEAAAAfJAI5wEAAHDJKRSKev2Vlys/ALjhxpvWPyaf17HDw/rJj36ol3/zvHK5FX3y5k/rK1/7um789GfkeZ7CINDBt9/SA/f/VM89+WtJ0s233qYv33uf9t54UyX8PhtrrRbm5vTis8/o//7grzQ1MaGWtjbd8cUv6c59X1Fff78cx9HKyope++1LevBnP9Prr/5W1lrtu/druvMrd2vPFVfKdc89lNVaq1NTk3r0wQf1V//ju3I9T9sGBnXX3ffoji/epebWVllrNT05qUceeECPPfSg5mZm1NXTo6//wT/QjZ+5RW0dHauG0r7bhdwDa4xGjh/Tj3/w13r84YeUSCQ1uGuX/v4//ENdu3ev6urrz3sN662vvI6Xnn9OD/3i59r/xhtK1qR0x5136Z6vf0Pbdwye9wcAF7K+3MqKnnz0Ef3qF/9P42MnJWtVW1evf/7Hf6K9n7pZLa2t571PAAAAwAeNcB4AAAAfCeMnR3X86BFtHxzUP/kX/1LGWP32hee1/43XtX3HoDq7uzV2clRjIyMa2rVbf/Sv/rUk6fGHHtLYyIi6e3vVv33gnN9fDrVPTU3qn/2bP9a2gR2ampzQobff0kvPP6fOnh7FYjENH9yv2ZkZffaOO/Sn3/oLZdJpPfJ3D2j4wAF1dnVXwumzWclmtf/NN5TP5/Rf/vJ/q7O7WwfeektTE+N67eWXdNsX7lSxWNRLzz+nuvo6/ds///fq6u7RiWNHtf+N13Xw7bd0U8st560KX+8ebO3fpnQ6rZeef06Du3bpa9/8AzU0NunVl1/UyIljqm9s0DXX33DW77bWXtD6JOnI8CFNTUzoi1+5R3/6rb9QNpPVA/f/RMePHlF9Q6M6urrOfg5j1l3fVddepzAIVN/YqD/5s2+pvaNTxUJBY6MjevKxR9XZ3aO6ujolkslz3icAAADgg0Y4DwAAgPclm8nomSce1+MPPaTJiTFt3zGkL+z7igaGhhSPxxUGgcZOjuqnP/qhjh05rJbWNl33iU/q9i/cqbr6emWzWR1460396pe/0OlTUwrDUDd95hZ9+rbPKSgGeuqxRzV88IAee+jvdMU11+jOfXfr8iuvUiaT0Wsvv6T5uVnd8rk71NLWJmuMpiYmND87q117LlNnd498z9PY6IgWFxY0euKY2trbNXr8uIrFgvoHBirtePoHBjQ5PqbR48cr4fzUxIRef/UV5XM53fHFu5SqqdHy0pJmZ2ZkjNGOoZ1q6+hQMpXUyPFjOj11Sguzs2psbtbIsWOStdqxc5c6u7oUBIE6OruUy61oanKiEs6/8uILmj41pY7OLl3/yRslSfNzs0ovLam2tk4DQztVV1enXC6n6VNTGh87qXQ6rWw6rdmZGbV3dWrbwIAam5rleZ7e+t1rmp2Z0fLSkppaWhQGgZ576knlcjkNDA5qaPceSVr3HvRu2arpqUnlVnLq7OrWtoEdisXjGtq1R08//qimp6aUy+UUj8c1NzOjp594TM0trbp27yfU0NCghbm5ddeXTKV0aP9+1dTWasu2berp26KVbFbbduzQ6enp6L50dVX+Db303HPq6dui62+8Ub7vr7u+Qj6vmtpa3XjzZ9TQ2KhkKqW52Rml02lZY+R53rqteQAAAIAPGuE8AAAA3pelhQUlUzXq6+9XbX2d5mZmNHL8mJpbW9TS2qaZ6Wk9/fhjMsZoYHBINbW1Wpib0+uvvqI9V1yp6akpHT54UA0NDWpuaVGxWFQimVQmnVZjU5NaWtvU3tGppuYWDQwOqaGxUY7rqpDPa2x0RFMTE9p7082yxsgYo0KhIMdx1NnVLc9z5fm+GpuaVN/QoPTysoy1SqeXFY8n1NbRUWkv09bRodnTp5VOL1euLZtJa/T4MWUyGQVBUKkIl6Sa2lrVNzTIdV3V1NSqrq5O8/6M8vm8wjBUPpdTIplSS0ur5DjyYzG1tkf3YyWbrZxj+tRUFOSvks/l5LqeGhobVVNTI8d11djUrFQqpWw6rWKhoHwuJ9/3VFdXp5qaWrmuq/qGBtXU1kpSZZ3GGI2PjiqTTaultbVyjvXugbVWK9msksmk6hsalCxVl7e2t8vzfQXFosIgkPV9rays6OjwsLp6enT5VVfLWqt8Pr/u+uLJhJYWFtTS1qampma5rqtYLKaevj4dGR5WbmUlugZrtby4qMOHDspxHIVBIM/z1l9fGCqZSqmzu1vzs7N64dmndeTQITU0NuqmWz6r7t4eeYTzAAAA2GSE8wAAAHh/HEdDe/bo9ju/KGNCPXD/T5VJL2txYV51dfWanprUkeFh3fnlfbrquuuVy63otZdf1mu/fUmtbe2ampzQ1MS4Oru79elbP6fG5mZl0mkZE6q1vUNXXnutmltb39VzPp5IqG9rv2rr6pRKpeS4rlSqho4nEkqkUnIU9RJPJBOVULgskUyoZtXA0ZqaGiWSiTWfqamt09btA6Ug3K/0Jk8kEgpNjfxSb3rP85RMppRMpSrHejFfyWRS8URi1Tlq39VCpaOza832zPXF5fl+pf99PB5XIplc06ommUopmUxVAmbf95WqrakMpZUk13XVu3Wrcrncu4bdXsg9SKaSSiSTcj1Pxhglk0klEgl5fnROx3WVSqW0Y+dONbe0rrneC1mfJKVqzuxzXFd1dfWKrer77zqO6hsbNbRrt7p7+9bMBFhvfWX5fF4TY2M6OTKiq6+7Xk3NzfL9mGStAAAAgM1EOA8AAID3paunR51dXUomk8rlcmppbVUul5MkBUGgXC6n/lLLktq6OjmOo+6eXj375BNKp5dVU1urbDarv/k//0uu5+m6vZ9UR1enUqkanS82bWpu1m1/7wtr9oWSrKystbLGVPZbY2VWvZYk8459xhgZY7U60u3q6VFXT8+7zm2skQ2NbCnYtaV9ZnXQa8vfufYc9h3rKLeyedc5jJVronM4jlO6Jls5Z7QOG62lfEprZUMjY6NzOKWK/c/e8flznmO9e1Bec/m80WtbybRd11VbR4fu/b3frxwTBsEFra9yq8yqe2ejNa2+Ts/31b99YM0sgNW/GXC+9ZV19fTom3/4j7W0uKj9b7yuH37/L3Xf739T1+79hFKrfqgCAAAAVBvhPAAAADbFZVdepT1XXKl/9E//SG+/8br+45//OzU0Nmnffffppltufc/fFxQDZdIZpZeXZGwUNKfTaS3Mz6+pEs9k0lpcWKi8XlxYUCaTVlO8+SzfutZKJquFhQXlCwXF4nEVi0UtLy1peXGx8plCLq8wCNe0sFmYn1M6nb6g68itZGVCo2KxqFgsppVsVun0svL5fOUzy4uLWl5aUrFYlO/7yhcKWlhYkEq/MbCeC7kH6eVlpdNphUEgx3WVWV5WJpNWsVhY9/svdH0Li9F5pShcn5k5veY6z+e9ri+ZSqmrt0/1jQ0qFgoq5HKE8wAAANhU7mYvAAAAAB89vh+1dhk5cUITYyeVSae1spLV5MS4WtvalEgmNXLsmIYP7Fdbe4eu3fsJffUbv6ftg4OamT6toFg8Z/X8wvy8fv3Iw7r/b3+kmelpGWPk+75a29tVV1+vw4cOKSgWlcvlNHv6tFYyGfVu6ZfneerdslWOpLHRERULBRULBY2NjsiR1Ltla+UcUxMTeviBX+oXP/mxspmMrLWqq69XXX29wiDU6alJGWO0MDerXDarmppaNTU3K5FIqLuvT2EYaGx0RNZaZTMZTU9NyXVdtXd2Vs7xyosv6KFf/FyvvPhCZV9TS4tiiYSWlpa0MDcna4xOTU2qWCyqtS26vqaWFtXU1CqXzWphblbGGJ2emlQYhJU1WmsVFIt66rFH9fADv9Thgwcq51jvHkTr7JK1VosLC1peWlIYBDo5ekLxRELNLa1KJpNRmD49rfv/9kf69SMPa2F+Xq7rqqm5ed31+X5MA0NDWpqf1+mpKRULBa2srOjY8LCampvV2t4uKarEHzl+TD/+wV/ruSej4bYXsj7HcTR+8qSeeeJxzZyeliQV8nnNzZxWNpOV7/uKxeMb9K8dAAAAeH+onAcAAMCGiycS6ujq1uDOnXruqSf1m2eeVk1trZLJlK694RPq6u7RsSOH9epLL+o3Tz8lz/cVBoEampq0pb9fvu+rd8tWHT00rF8/8rCOHTmsG268SVu3bT/rQFjX99XT16f5uVm9+uKL+v7oiIrFohzHUf/2AfX29cnzPG3Z2q+piQm9/frv9N//83+SFAXAl199jbZs7a+s/2wDYZPJpPq3D2h+bk4P/ux+eb4vE4ZqaGrSrssuU01trTzf146dO7W0uKBXXnxBb7z2qgr5vPyYr6uvv0HtHWfC+bMNhK2rb9DW/m06PTWl73/nv6quoUFBEKi7p1e7L79c8Xhcnutq12WX6dCB/br/b34k1/MUBoHaO7vUv32gMiD1XANh17sH5YB9YGhIB99+W//zv31bNbW1yufz2rl7j7Zu21b5+3rnQFjHdVVTU3NB6xvavUcnR0b00vPP6bcvviBZqyAIdM0Ne9Xe0RFdw1kGwiYSiXXX58diMibUwbff1huvvSrHcSptb6646mr19G1Z0yMfAAAA2AxUzgMAAOA98VxXbR2d2tK/rTJotLyvs6tbtXX1isVi6ujs1C233yHXdXXsyGFNjI2pqaVFV193vdo7OtTW3q7a2lodOrBf+998QzOnT6uzu0e7r7hSiWRS27YPqKevT5lMRseOHNbS4qKsMZWBsDt27jwzEFZSa2ubBnYMqa29Q0eHD+nIoYOqqa3V5VddpYamJrmuq+bWVg0MDqqltVXDB/Zr+MB+tZT2Na8KsMsDYQcGhyoDYV3P09bt2zW0e7eWlpY0fGD/mjWXh5X29PZp28AOxRMJHXjrTR09PKzeLf3asXOXauvqKufo6OxS/8DAmoGw8XhcA4ND2j44pLGTozr49lvKr+TUt7VfA0M7o3vt+9p9xZXq7O7RzOnTGj6wX0tLSxravVtbt2+XWxrCWh4Iu3XbwJqBsOvdA8dxlEgmdcXV16q5pUUjx4/p8MED8lxPg7t2q6unV9LagbB9W/srYfeFrM/1PHV0dWlo9265rqvhA/s1cuK4BgaHtHXbdtXVN0TXcJaBsBeyvpjvq6mpWe2dnTo1Oan9b76hE0ePylijW26/Qz1btlSG+gIAAACbxfmzb/2H883bAoAPlaeeeHyzlwB8pDzxa/6fAgAAAAB8OHzutts3ewnvCZXzAAAAAAAAAABUGeE8AAAAAAAAAABVRjgPAAAAAAAAAECVEc4DAAAAAAAAAFBlhPMAAAAAAAAAAFQZ4TwAAAAAAAAAAFVGOA8AAAAAAAAAQJURzgMAAAAAAAAAmGA+BAAAAgxJREFUUGWE8wAAAAAAAAAAVBnhPAAAAAAAAAAAVUY4DwAAAAAAAABAlRHOAwAAAAAAAABQZYTzAAAAAAAAAABUGeE8AAAAAAAAAABVRjgPAAAAAAAAAECVEc4DAAAAAAAAAFBlhPMAAAAAAAAAAFQZ4TwAAAAAAAAAAFVGOA8AAAAAAAAAQJURzgMAAAAAAAAAUGWE8wAAAAAAAAAAVBnhPAAAAAAAAAAAVUY4DwAAAAAAAABAlRHOAwAAAAAAAABQZYTzAAAAAAAAAABUGeE8AAAAAAAAAABVRjgPAAAAAAAAAECVEc4DAAAAAAAAAFBlhPMAAAAAAAAAAFQZ4TwAAAAAAAAAAFXmb/YCAADApetzt92+2UsAAAAAAOAjicp5AAAAAAAAAACqjHAeAAAAAAAAAIAqI5wHAAAAAAAAAKDKCOcBAAAAAAAAAKgywnkAAAAAAAAAAKqMcB4AAAAAAAAAgCojnAcAAAAAAAAAoMoI5wEAAAAAAAAAqDLCeQAAAAAAAAAAqoxwHgAAAAAAAACAKiOcBwAAAAAAAACgygjnAQAAAAAAAACoMsJ5AAAAAAAAAACqjHAeAAAAAAAAAIAqI5wHAAAAAAAAAKDKCOcBAAAAAAAAAKgywnkAAAAAAAAAAKqMcB4AAAAAAAAAgCojnAcAAAAAAAAAoMoI5wEAAAAAAAAAqLL/D7EoIfYDEEvUAAAAAElFTkSuQmCC"/>
                    <pic:cNvPicPr>
                      <a:picLocks noChangeAspect="1" noChangeArrowheads="1"/>
                    </pic:cNvPicPr>
                  </pic:nvPicPr>
                  <pic:blipFill>
                    <a:blip r:embed="rId25"/>
                    <a:stretch>
                      <a:fillRect/>
                    </a:stretch>
                  </pic:blipFill>
                  <pic:spPr bwMode="auto">
                    <a:xfrm>
                      <a:off x="0" y="0"/>
                      <a:ext cx="5334000" cy="2689945"/>
                    </a:xfrm>
                    <a:prstGeom prst="rect">
                      <a:avLst/>
                    </a:prstGeom>
                    <a:noFill/>
                    <a:ln w="9525">
                      <a:noFill/>
                      <a:headEnd/>
                      <a:tailEnd/>
                    </a:ln>
                  </pic:spPr>
                </pic:pic>
              </a:graphicData>
            </a:graphic>
          </wp:inline>
        </w:drawing>
      </w:r>
    </w:p>
    <w:p w14:paraId="49D1AD79" w14:textId="77777777" w:rsidR="00DF1A63" w:rsidRPr="00DF1A63" w:rsidRDefault="00DF1A63" w:rsidP="00DF1A63">
      <w:pPr>
        <w:pStyle w:val="BodyText"/>
        <w:rPr>
          <w:bCs/>
        </w:rPr>
      </w:pPr>
      <w:r w:rsidRPr="003D5825">
        <w:rPr>
          <w:bCs/>
        </w:rPr>
        <w:t>Figure 1.14</w:t>
      </w:r>
      <w:r w:rsidRPr="003D5825">
        <w:rPr>
          <w:bCs/>
        </w:rPr>
        <w:tab/>
        <w:t>ODL topology update.</w:t>
      </w:r>
    </w:p>
    <w:p w14:paraId="0BF8DCF7" w14:textId="77777777" w:rsidR="00DF1A63" w:rsidRDefault="00DF1A63">
      <w:pPr>
        <w:pStyle w:val="BodyText"/>
      </w:pPr>
    </w:p>
    <w:p w14:paraId="6541B9AF" w14:textId="77777777" w:rsidR="005E32D4" w:rsidRDefault="00F82A0C">
      <w:pPr>
        <w:pStyle w:val="BodyText"/>
      </w:pPr>
      <w:r>
        <w:t xml:space="preserve">As an SDN controller, ODL </w:t>
      </w:r>
      <w:proofErr w:type="gramStart"/>
      <w:r>
        <w:t xml:space="preserve">has </w:t>
      </w:r>
      <w:r w:rsidR="00DF1A63">
        <w:t xml:space="preserve"> a</w:t>
      </w:r>
      <w:proofErr w:type="gramEnd"/>
      <w:r w:rsidR="00DF1A63">
        <w:t xml:space="preserve"> </w:t>
      </w:r>
      <w:r>
        <w:t xml:space="preserve">global view of the whole network, therefore it has all </w:t>
      </w:r>
      <w:r w:rsidR="00DC2569">
        <w:t xml:space="preserve">the </w:t>
      </w:r>
      <w:r>
        <w:t xml:space="preserve">necessary visibility and knowledge of the network that can be used to draw the network diagram in </w:t>
      </w:r>
      <w:proofErr w:type="spellStart"/>
      <w:r>
        <w:t>realtime</w:t>
      </w:r>
      <w:proofErr w:type="spellEnd"/>
      <w:r>
        <w:t>.</w:t>
      </w:r>
    </w:p>
    <w:p w14:paraId="257D5321" w14:textId="77777777" w:rsidR="005E32D4" w:rsidRDefault="00F82A0C">
      <w:pPr>
        <w:pStyle w:val="Heading2"/>
      </w:pPr>
      <w:bookmarkStart w:id="94" w:name="Xb90ab67d8d53ee9d0f26998692c3b3bdb5c162f"/>
      <w:r>
        <w:lastRenderedPageBreak/>
        <w:t xml:space="preserve">Open </w:t>
      </w:r>
      <w:proofErr w:type="spellStart"/>
      <w:r>
        <w:t>vSwitch</w:t>
      </w:r>
      <w:proofErr w:type="spellEnd"/>
      <w:r>
        <w:t xml:space="preserve"> (OVS) </w:t>
      </w:r>
      <w:bookmarkEnd w:id="94"/>
    </w:p>
    <w:p w14:paraId="53EAE9AF" w14:textId="7BC066A5" w:rsidR="005E32D4" w:rsidRDefault="00F82A0C">
      <w:pPr>
        <w:pStyle w:val="FirstParagraph"/>
      </w:pPr>
      <w:r>
        <w:t xml:space="preserve">OVS is one of the most popular and production </w:t>
      </w:r>
      <w:proofErr w:type="gramStart"/>
      <w:r>
        <w:t>quality</w:t>
      </w:r>
      <w:proofErr w:type="gramEnd"/>
      <w:r>
        <w:t xml:space="preserve"> open source implementation</w:t>
      </w:r>
      <w:r w:rsidR="00DC2569">
        <w:t>s</w:t>
      </w:r>
      <w:r>
        <w:t xml:space="preserve"> of a multilayer virtual switch. OVS </w:t>
      </w:r>
      <w:ins w:id="95" w:author="T. Sridhar" w:date="2020-11-24T23:59:00Z">
        <w:r w:rsidR="00EE6471">
          <w:t xml:space="preserve">is an </w:t>
        </w:r>
        <w:proofErr w:type="gramStart"/>
        <w:r w:rsidR="00EE6471">
          <w:t>open source</w:t>
        </w:r>
        <w:proofErr w:type="gramEnd"/>
        <w:r w:rsidR="00EE6471">
          <w:t xml:space="preserve"> project which was originally initiated by </w:t>
        </w:r>
      </w:ins>
      <w:del w:id="96" w:author="T. Sridhar" w:date="2020-11-24T23:59:00Z">
        <w:r w:rsidDel="00EE6471">
          <w:delText xml:space="preserve">was created by </w:delText>
        </w:r>
      </w:del>
      <w:proofErr w:type="spellStart"/>
      <w:r>
        <w:t>Nicira</w:t>
      </w:r>
      <w:proofErr w:type="spellEnd"/>
      <w:r>
        <w:t xml:space="preserve"> back in 2009</w:t>
      </w:r>
      <w:ins w:id="97" w:author="T. Sridhar" w:date="2020-11-24T23:59:00Z">
        <w:r w:rsidR="00EE6471">
          <w:t xml:space="preserve">. </w:t>
        </w:r>
        <w:proofErr w:type="spellStart"/>
        <w:r w:rsidR="00EE6471">
          <w:t>Nicira</w:t>
        </w:r>
        <w:proofErr w:type="spellEnd"/>
        <w:r w:rsidR="00EE6471">
          <w:t xml:space="preserve"> was acquired by </w:t>
        </w:r>
      </w:ins>
      <w:del w:id="98" w:author="T. Sridhar" w:date="2020-11-24T23:59:00Z">
        <w:r w:rsidDel="00EE6471">
          <w:delText xml:space="preserve">, which was acquired by </w:delText>
        </w:r>
      </w:del>
      <w:r>
        <w:t>VMware</w:t>
      </w:r>
      <w:ins w:id="99" w:author="T. Sridhar" w:date="2020-11-24T23:59:00Z">
        <w:r w:rsidR="00EE6471">
          <w:t xml:space="preserve"> in 2012</w:t>
        </w:r>
      </w:ins>
      <w:r>
        <w:t xml:space="preserve">. It is licensed under the Apache 2.0 license and provided by Linux </w:t>
      </w:r>
      <w:proofErr w:type="spellStart"/>
      <w:r>
        <w:t>Foundation.The</w:t>
      </w:r>
      <w:proofErr w:type="spellEnd"/>
      <w:r>
        <w:t xml:space="preserve"> virtual switch does most of the jobs you could expect a physical switch does but in a software method. OVS is typically run</w:t>
      </w:r>
      <w:r w:rsidR="00DC2569">
        <w:t xml:space="preserve"> </w:t>
      </w:r>
      <w:r>
        <w:t xml:space="preserve">with </w:t>
      </w:r>
      <w:r w:rsidR="00DC2569">
        <w:t xml:space="preserve">Linux </w:t>
      </w:r>
      <w:r>
        <w:t xml:space="preserve">hypervisors like KVM and can be loaded on a Linux kernel. OVS supports most features supported in </w:t>
      </w:r>
      <w:proofErr w:type="spellStart"/>
      <w:r>
        <w:t>tradtional</w:t>
      </w:r>
      <w:proofErr w:type="spellEnd"/>
      <w:r>
        <w:t xml:space="preserve"> physical switches, such as:</w:t>
      </w:r>
    </w:p>
    <w:p w14:paraId="7613D076" w14:textId="77777777" w:rsidR="005E32D4" w:rsidRDefault="00F82A0C">
      <w:pPr>
        <w:numPr>
          <w:ilvl w:val="0"/>
          <w:numId w:val="13"/>
        </w:numPr>
      </w:pPr>
      <w:r>
        <w:t>802.1Q and VLAN</w:t>
      </w:r>
    </w:p>
    <w:p w14:paraId="713142AA" w14:textId="77777777" w:rsidR="005E32D4" w:rsidRDefault="00F82A0C">
      <w:pPr>
        <w:numPr>
          <w:ilvl w:val="0"/>
          <w:numId w:val="13"/>
        </w:numPr>
      </w:pPr>
      <w:r>
        <w:t>BFD</w:t>
      </w:r>
    </w:p>
    <w:p w14:paraId="09D76115" w14:textId="77777777" w:rsidR="005E32D4" w:rsidRDefault="00F82A0C">
      <w:pPr>
        <w:numPr>
          <w:ilvl w:val="0"/>
          <w:numId w:val="13"/>
        </w:numPr>
      </w:pPr>
      <w:r>
        <w:t>NetFlow/</w:t>
      </w:r>
      <w:proofErr w:type="spellStart"/>
      <w:r>
        <w:t>sFlow</w:t>
      </w:r>
      <w:proofErr w:type="spellEnd"/>
    </w:p>
    <w:p w14:paraId="26B416B5" w14:textId="77777777" w:rsidR="005E32D4" w:rsidRDefault="00F82A0C">
      <w:pPr>
        <w:numPr>
          <w:ilvl w:val="0"/>
          <w:numId w:val="13"/>
        </w:numPr>
      </w:pPr>
      <w:r>
        <w:t>port mirroring</w:t>
      </w:r>
    </w:p>
    <w:p w14:paraId="65D7DA72" w14:textId="77777777" w:rsidR="005E32D4" w:rsidRDefault="00F82A0C">
      <w:pPr>
        <w:numPr>
          <w:ilvl w:val="0"/>
          <w:numId w:val="13"/>
        </w:numPr>
      </w:pPr>
      <w:r>
        <w:t>LACP</w:t>
      </w:r>
    </w:p>
    <w:p w14:paraId="24E42633" w14:textId="77777777" w:rsidR="005E32D4" w:rsidRDefault="00F82A0C">
      <w:pPr>
        <w:numPr>
          <w:ilvl w:val="0"/>
          <w:numId w:val="13"/>
        </w:numPr>
      </w:pPr>
      <w:r>
        <w:t>VXLAN</w:t>
      </w:r>
    </w:p>
    <w:p w14:paraId="5F9A43BF" w14:textId="77777777" w:rsidR="005E32D4" w:rsidRDefault="00F82A0C">
      <w:pPr>
        <w:numPr>
          <w:ilvl w:val="0"/>
          <w:numId w:val="13"/>
        </w:numPr>
      </w:pPr>
      <w:r>
        <w:t>GENEVE GRE Overlays</w:t>
      </w:r>
    </w:p>
    <w:p w14:paraId="3C25F2B1" w14:textId="77777777" w:rsidR="005E32D4" w:rsidRDefault="00F82A0C">
      <w:pPr>
        <w:numPr>
          <w:ilvl w:val="0"/>
          <w:numId w:val="13"/>
        </w:numPr>
      </w:pPr>
      <w:r>
        <w:t>STP</w:t>
      </w:r>
    </w:p>
    <w:p w14:paraId="16DC5741" w14:textId="77777777" w:rsidR="005E32D4" w:rsidRDefault="00F82A0C">
      <w:pPr>
        <w:numPr>
          <w:ilvl w:val="0"/>
          <w:numId w:val="13"/>
        </w:numPr>
      </w:pPr>
      <w:r>
        <w:t>IPv6</w:t>
      </w:r>
    </w:p>
    <w:p w14:paraId="1E0C221F" w14:textId="77777777" w:rsidR="005E32D4" w:rsidRDefault="00F82A0C">
      <w:pPr>
        <w:pStyle w:val="FirstParagraph"/>
      </w:pPr>
      <w:r>
        <w:t xml:space="preserve">Besides </w:t>
      </w:r>
      <w:r w:rsidR="00DC2569">
        <w:t xml:space="preserve">the </w:t>
      </w:r>
      <w:r>
        <w:t xml:space="preserve">functions of </w:t>
      </w:r>
      <w:r w:rsidRPr="0009100C">
        <w:rPr>
          <w:rStyle w:val="BodyTextChar"/>
        </w:rPr>
        <w:t xml:space="preserve">traditional switches, the bigger advantage of OVS is that it also has native support to </w:t>
      </w:r>
      <w:r w:rsidR="00DC2569">
        <w:rPr>
          <w:rStyle w:val="BodyTextChar"/>
        </w:rPr>
        <w:t xml:space="preserve">the </w:t>
      </w:r>
      <w:r w:rsidRPr="0009100C">
        <w:rPr>
          <w:rStyle w:val="BodyTextChar"/>
        </w:rPr>
        <w:t xml:space="preserve">SDN solution via OVSDB and OpenFlow protocols. That means any SDN controller can integrate OVS via these </w:t>
      </w:r>
      <w:r w:rsidR="00DC2569">
        <w:rPr>
          <w:rStyle w:val="BodyTextChar"/>
        </w:rPr>
        <w:t>two</w:t>
      </w:r>
      <w:r w:rsidR="00DC2569" w:rsidRPr="0009100C">
        <w:rPr>
          <w:rStyle w:val="BodyTextChar"/>
        </w:rPr>
        <w:t xml:space="preserve"> </w:t>
      </w:r>
      <w:r w:rsidRPr="0009100C">
        <w:rPr>
          <w:rStyle w:val="BodyTextChar"/>
        </w:rPr>
        <w:t xml:space="preserve">open standard protocols. </w:t>
      </w:r>
      <w:proofErr w:type="gramStart"/>
      <w:r w:rsidRPr="0009100C">
        <w:rPr>
          <w:rStyle w:val="BodyTextChar"/>
        </w:rPr>
        <w:t>Therefore</w:t>
      </w:r>
      <w:proofErr w:type="gramEnd"/>
      <w:r w:rsidRPr="0009100C">
        <w:rPr>
          <w:rStyle w:val="BodyTextChar"/>
        </w:rPr>
        <w:t xml:space="preserve"> OVS can work either as a standalone L2 switch within a hypervisor host, or it can be managed and programmed via an SDN controller, such as ODL. </w:t>
      </w:r>
      <w:r w:rsidR="00DC2569">
        <w:rPr>
          <w:rStyle w:val="BodyTextChar"/>
        </w:rPr>
        <w:t>T</w:t>
      </w:r>
      <w:r w:rsidR="00DC2569" w:rsidRPr="0009100C">
        <w:rPr>
          <w:rStyle w:val="BodyTextChar"/>
        </w:rPr>
        <w:t xml:space="preserve">hat </w:t>
      </w:r>
      <w:r w:rsidRPr="0009100C">
        <w:rPr>
          <w:rStyle w:val="BodyTextChar"/>
        </w:rPr>
        <w:t>is why it is used in so many open source and commercial virtualization projects</w:t>
      </w:r>
      <w:r>
        <w:t>.</w:t>
      </w:r>
    </w:p>
    <w:p w14:paraId="5285BA01" w14:textId="77777777" w:rsidR="005E32D4" w:rsidRDefault="00F82A0C">
      <w:pPr>
        <w:pStyle w:val="Heading2"/>
      </w:pPr>
      <w:bookmarkStart w:id="100" w:name="X1a237d3a1210895d9372b638d729cc5f41bd51d"/>
      <w:r>
        <w:t xml:space="preserve">Calico </w:t>
      </w:r>
      <w:bookmarkEnd w:id="100"/>
    </w:p>
    <w:p w14:paraId="6F3DA1C9" w14:textId="1F2EB0B2" w:rsidR="005E32D4" w:rsidRDefault="00F82A0C">
      <w:pPr>
        <w:pStyle w:val="FirstParagraph"/>
      </w:pPr>
      <w:r>
        <w:t xml:space="preserve">Quote from </w:t>
      </w:r>
      <w:ins w:id="101" w:author="T. Sridhar" w:date="2020-11-25T00:00:00Z">
        <w:r w:rsidR="00EE6471">
          <w:t>C</w:t>
        </w:r>
      </w:ins>
      <w:del w:id="102" w:author="T. Sridhar" w:date="2020-11-25T00:00:00Z">
        <w:r w:rsidDel="00EE6471">
          <w:delText>c</w:delText>
        </w:r>
      </w:del>
      <w:r>
        <w:t>alico official website:</w:t>
      </w:r>
    </w:p>
    <w:p w14:paraId="2A748BAA" w14:textId="77777777" w:rsidR="005E32D4" w:rsidRPr="0009100C" w:rsidRDefault="00F82A0C">
      <w:pPr>
        <w:pStyle w:val="BlockText"/>
        <w:rPr>
          <w:i/>
          <w:iCs/>
        </w:rPr>
      </w:pPr>
      <w:r w:rsidRPr="0009100C">
        <w:rPr>
          <w:i/>
          <w:iCs/>
        </w:rPr>
        <w:t xml:space="preserve">Calico is an </w:t>
      </w:r>
      <w:proofErr w:type="gramStart"/>
      <w:r w:rsidRPr="0009100C">
        <w:rPr>
          <w:i/>
          <w:iCs/>
        </w:rPr>
        <w:t>open source</w:t>
      </w:r>
      <w:proofErr w:type="gramEnd"/>
      <w:r w:rsidRPr="0009100C">
        <w:rPr>
          <w:i/>
          <w:iCs/>
        </w:rPr>
        <w:t xml:space="preserve"> networking and network security solution for containers, virtual machines, and native host-based workloads. Calico supports a broad range of platforms including Kubernetes, OpenShift, Docker EE, OpenStack, and bare metal services.</w:t>
      </w:r>
    </w:p>
    <w:p w14:paraId="541EC51C" w14:textId="5D3D4DBE" w:rsidR="005E32D4" w:rsidRDefault="00F82A0C">
      <w:pPr>
        <w:pStyle w:val="FirstParagraph"/>
      </w:pPr>
      <w:r>
        <w:t xml:space="preserve">Calico has been an open-source project from day one. It was originally designed for today’s modern cloud-native world and runs on both public and private clouds. Its reputation mostly comes from </w:t>
      </w:r>
      <w:proofErr w:type="spellStart"/>
      <w:r>
        <w:t>it’s</w:t>
      </w:r>
      <w:proofErr w:type="spellEnd"/>
      <w:r>
        <w:t xml:space="preserve"> depl</w:t>
      </w:r>
      <w:ins w:id="103" w:author="T. Sridhar" w:date="2020-11-25T00:00:00Z">
        <w:r w:rsidR="00EE6471">
          <w:t>o</w:t>
        </w:r>
      </w:ins>
      <w:del w:id="104" w:author="T. Sridhar" w:date="2020-11-25T00:00:00Z">
        <w:r w:rsidDel="00EE6471">
          <w:delText>a</w:delText>
        </w:r>
      </w:del>
      <w:r>
        <w:t xml:space="preserve">yment in Kubernetes and its ecosystem environments. Today Calico has become one of the most used </w:t>
      </w:r>
      <w:r w:rsidR="00D93E0A">
        <w:t xml:space="preserve">Kubernetes </w:t>
      </w:r>
      <w:proofErr w:type="spellStart"/>
      <w:r>
        <w:t>Contrainer</w:t>
      </w:r>
      <w:proofErr w:type="spellEnd"/>
      <w:r>
        <w:t xml:space="preserve"> Network </w:t>
      </w:r>
      <w:proofErr w:type="gramStart"/>
      <w:r>
        <w:t>Interfaces(</w:t>
      </w:r>
      <w:proofErr w:type="gramEnd"/>
      <w:r>
        <w:t>CNI) and many enterprises are using it at scale.</w:t>
      </w:r>
    </w:p>
    <w:p w14:paraId="3B7CA088" w14:textId="77777777" w:rsidR="005E32D4" w:rsidRDefault="00D93E0A">
      <w:pPr>
        <w:pStyle w:val="BodyText"/>
      </w:pPr>
      <w:r>
        <w:lastRenderedPageBreak/>
        <w:t xml:space="preserve">Compared </w:t>
      </w:r>
      <w:r w:rsidR="00F82A0C">
        <w:t xml:space="preserve">with other overlay network SDN solutions, Calico is special in the sense that it does not use any overlay networking design or tunneling protocols, nor does it require NAT. </w:t>
      </w:r>
      <w:proofErr w:type="gramStart"/>
      <w:r w:rsidR="00F82A0C">
        <w:t>Instead</w:t>
      </w:r>
      <w:proofErr w:type="gramEnd"/>
      <w:r w:rsidR="00F82A0C">
        <w:t xml:space="preserve"> it uses a plain IP networking fabric to enable host</w:t>
      </w:r>
      <w:r>
        <w:t>-</w:t>
      </w:r>
      <w:r w:rsidR="00F82A0C">
        <w:t>to</w:t>
      </w:r>
      <w:r>
        <w:t>-</w:t>
      </w:r>
      <w:r w:rsidR="00F82A0C">
        <w:t>host and pod</w:t>
      </w:r>
      <w:r>
        <w:t>-</w:t>
      </w:r>
      <w:r w:rsidR="00F82A0C">
        <w:t>to</w:t>
      </w:r>
      <w:r>
        <w:t>-</w:t>
      </w:r>
      <w:r w:rsidR="00F82A0C">
        <w:t xml:space="preserve">pod networking. The basic idea is to provide Layer 3 networking capabilities and associates a virtual router with each node, so that each node is behaving like a traditional router, or a virtual router. We know that a typical </w:t>
      </w:r>
      <w:r>
        <w:t xml:space="preserve">internet </w:t>
      </w:r>
      <w:r w:rsidR="00F82A0C">
        <w:t xml:space="preserve">router relies on routing protocols like OSPF, </w:t>
      </w:r>
      <w:r>
        <w:t xml:space="preserve">or </w:t>
      </w:r>
      <w:r w:rsidR="00F82A0C">
        <w:t xml:space="preserve">BGP to learn and advertise the routing information, and </w:t>
      </w:r>
      <w:r>
        <w:t xml:space="preserve">that </w:t>
      </w:r>
      <w:r w:rsidR="00F82A0C">
        <w:t xml:space="preserve">is the way a node in calico networking works. It chooses BGP as its routing </w:t>
      </w:r>
      <w:r>
        <w:t>protocol</w:t>
      </w:r>
      <w:r w:rsidR="00F82A0C">
        <w:t xml:space="preserve"> because of its </w:t>
      </w:r>
      <w:r>
        <w:t>simplicity</w:t>
      </w:r>
      <w:r w:rsidR="00F82A0C">
        <w:t xml:space="preserve">, </w:t>
      </w:r>
      <w:r>
        <w:t xml:space="preserve">the </w:t>
      </w:r>
      <w:r w:rsidR="00F82A0C">
        <w:t>industry’s current best practice, and the only protocol that sufficiently scale</w:t>
      </w:r>
      <w:r>
        <w:t>s</w:t>
      </w:r>
      <w:r w:rsidR="00F82A0C">
        <w:t>.</w:t>
      </w:r>
    </w:p>
    <w:p w14:paraId="372767AF" w14:textId="77777777" w:rsidR="005E32D4" w:rsidRDefault="00F82A0C">
      <w:pPr>
        <w:pStyle w:val="BodyText"/>
      </w:pPr>
      <w:r>
        <w:t>Calico uses a policy engine to deliver high-level network policy management.</w:t>
      </w:r>
    </w:p>
    <w:p w14:paraId="7DC17C16" w14:textId="13DC4AE4" w:rsidR="005E32D4" w:rsidRDefault="00F82A0C">
      <w:pPr>
        <w:pStyle w:val="Heading2"/>
      </w:pPr>
      <w:bookmarkStart w:id="105" w:name="X4e7ed0fe12f78dc9ce6c2f3786b365835382b3a"/>
      <w:r>
        <w:t>VCP</w:t>
      </w:r>
      <w:ins w:id="106" w:author="T. Sridhar" w:date="2020-11-25T00:00:00Z">
        <w:r w:rsidR="00EE6471">
          <w:t xml:space="preserve"> </w:t>
        </w:r>
      </w:ins>
      <w:r>
        <w:t>(</w:t>
      </w:r>
      <w:proofErr w:type="spellStart"/>
      <w:r>
        <w:t>nuage</w:t>
      </w:r>
      <w:proofErr w:type="spellEnd"/>
      <w:r>
        <w:t xml:space="preserve">) </w:t>
      </w:r>
      <w:bookmarkEnd w:id="105"/>
    </w:p>
    <w:p w14:paraId="02C25E31" w14:textId="4F282BB1" w:rsidR="005E32D4" w:rsidRDefault="00F82A0C">
      <w:pPr>
        <w:pStyle w:val="FirstParagraph"/>
      </w:pPr>
      <w:r>
        <w:t xml:space="preserve">The SDN platform offered by </w:t>
      </w:r>
      <w:proofErr w:type="spellStart"/>
      <w:r>
        <w:t>Nuage</w:t>
      </w:r>
      <w:proofErr w:type="spellEnd"/>
      <w:r>
        <w:t xml:space="preserve"> Networks (</w:t>
      </w:r>
      <w:r w:rsidR="00D93E0A">
        <w:t xml:space="preserve">now </w:t>
      </w:r>
      <w:r>
        <w:t xml:space="preserve">Nokia) is </w:t>
      </w:r>
      <w:ins w:id="107" w:author="T. Sridhar" w:date="2020-11-25T00:00:00Z">
        <w:r w:rsidR="00EE6471">
          <w:t xml:space="preserve">the </w:t>
        </w:r>
      </w:ins>
      <w:del w:id="108" w:author="T. Sridhar" w:date="2020-11-25T00:00:00Z">
        <w:r w:rsidDel="00EE6471">
          <w:delText>called</w:delText>
        </w:r>
      </w:del>
      <w:r>
        <w:t xml:space="preserve"> Virtualized Cloud Platform (VCP). It provides a </w:t>
      </w:r>
      <w:proofErr w:type="gramStart"/>
      <w:r>
        <w:t>policy-based</w:t>
      </w:r>
      <w:proofErr w:type="gramEnd"/>
      <w:r>
        <w:t xml:space="preserve"> SDN platform that has a data plane built on top of the open source OVS, and a closed source SDN controller.</w:t>
      </w:r>
    </w:p>
    <w:p w14:paraId="75A43D90" w14:textId="77777777" w:rsidR="005E32D4" w:rsidRDefault="00F82A0C">
      <w:pPr>
        <w:pStyle w:val="BodyText"/>
      </w:pPr>
      <w:r>
        <w:t xml:space="preserve">The </w:t>
      </w:r>
      <w:proofErr w:type="spellStart"/>
      <w:r>
        <w:t>Nuage</w:t>
      </w:r>
      <w:proofErr w:type="spellEnd"/>
      <w:r>
        <w:t xml:space="preserve"> platform uses overlays to provide policy-based networking between different clouding environment (Kubernetes </w:t>
      </w:r>
      <w:r w:rsidR="00D93E0A">
        <w:t xml:space="preserve">pods </w:t>
      </w:r>
      <w:r>
        <w:t>or non-Kubernetes environments such as VMs and bare metal servers). It also has a real-time analytics engine to monitor Kubernetes applications.</w:t>
      </w:r>
    </w:p>
    <w:p w14:paraId="38DAAD42" w14:textId="77777777" w:rsidR="005E32D4" w:rsidRDefault="00F82A0C">
      <w:pPr>
        <w:pStyle w:val="BodyText"/>
      </w:pPr>
      <w:r>
        <w:t>All components can be installed in containers. There are no special hardware requirements.</w:t>
      </w:r>
    </w:p>
    <w:p w14:paraId="383595C4" w14:textId="77777777" w:rsidR="005E32D4" w:rsidRDefault="00F82A0C">
      <w:pPr>
        <w:pStyle w:val="Heading1"/>
      </w:pPr>
      <w:bookmarkStart w:id="109" w:name="X2e082d5f7979465410637dea1aa2d3fc8dff051"/>
      <w:r>
        <w:t>Overview of Tungsten Fabric (TF)</w:t>
      </w:r>
      <w:bookmarkEnd w:id="109"/>
    </w:p>
    <w:p w14:paraId="7ABF6368" w14:textId="4D3460DE" w:rsidR="005E32D4" w:rsidRDefault="00F82A0C">
      <w:pPr>
        <w:pStyle w:val="FirstParagraph"/>
      </w:pPr>
      <w:del w:id="110" w:author="T. Sridhar" w:date="2020-11-25T00:00:00Z">
        <w:r w:rsidDel="00EE6471">
          <w:delText xml:space="preserve">The </w:delText>
        </w:r>
      </w:del>
      <w:proofErr w:type="gramStart"/>
      <w:r>
        <w:t>Tungsten Fabric (TF),</w:t>
      </w:r>
      <w:proofErr w:type="gramEnd"/>
      <w:r>
        <w:t xml:space="preserve"> is an </w:t>
      </w:r>
      <w:del w:id="111" w:author="T. Sridhar" w:date="2020-11-25T00:01:00Z">
        <w:r w:rsidDel="00EE6471">
          <w:delText>open-standard based</w:delText>
        </w:r>
      </w:del>
      <w:del w:id="112" w:author="T. Sridhar" w:date="2020-11-25T00:00:00Z">
        <w:r w:rsidDel="00EE6471">
          <w:delText>, proactive</w:delText>
        </w:r>
      </w:del>
      <w:del w:id="113" w:author="T. Sridhar" w:date="2020-11-25T00:01:00Z">
        <w:r w:rsidDel="00EE6471">
          <w:delText xml:space="preserve"> </w:delText>
        </w:r>
      </w:del>
      <w:r>
        <w:t>overlay SDN solution. It works with existing physical network devices and help address the networking challenges for self-service, automated, and vertically integrated cloud architecture. It also improves scalability through a proactive overlay virtual network technique.</w:t>
      </w:r>
    </w:p>
    <w:p w14:paraId="1B557981" w14:textId="77777777" w:rsidR="005E32D4" w:rsidRDefault="00D93E0A">
      <w:pPr>
        <w:pStyle w:val="BodyText"/>
      </w:pPr>
      <w:r>
        <w:t xml:space="preserve">The </w:t>
      </w:r>
      <w:r w:rsidR="00F82A0C">
        <w:t xml:space="preserve">TF controller integrates with most popular cloud management systems such as OpenStack, </w:t>
      </w:r>
      <w:proofErr w:type="spellStart"/>
      <w:r w:rsidR="00F82A0C">
        <w:t>vmware</w:t>
      </w:r>
      <w:proofErr w:type="spellEnd"/>
      <w:r w:rsidR="00F82A0C">
        <w:t xml:space="preserve">, and Kubernetes. TF’s focus is to provide networking connectivity and </w:t>
      </w:r>
      <w:proofErr w:type="gramStart"/>
      <w:r w:rsidR="00F82A0C">
        <w:t>functionalities, and</w:t>
      </w:r>
      <w:proofErr w:type="gramEnd"/>
      <w:r w:rsidR="00F82A0C">
        <w:t xml:space="preserve"> enforce user-defined network and security policies to the various workloads based on different platforms and orchestrators.</w:t>
      </w:r>
    </w:p>
    <w:p w14:paraId="392312EB" w14:textId="77777777" w:rsidR="005E32D4" w:rsidRDefault="00F82A0C">
      <w:pPr>
        <w:pStyle w:val="BodyText"/>
      </w:pPr>
      <w:r>
        <w:t xml:space="preserve">One </w:t>
      </w:r>
      <w:r w:rsidR="00905665">
        <w:t>other</w:t>
      </w:r>
      <w:r>
        <w:t xml:space="preserve"> major advantage of Tungsten Fabric is that it is multi-cloud and multi-stack. It is made up of open standards for easier interoperability with other networking hardware like routers or switches. Today it supports:</w:t>
      </w:r>
    </w:p>
    <w:p w14:paraId="11999F09" w14:textId="77777777" w:rsidR="005E32D4" w:rsidRDefault="00F82A0C">
      <w:pPr>
        <w:numPr>
          <w:ilvl w:val="0"/>
          <w:numId w:val="14"/>
        </w:numPr>
      </w:pPr>
      <w:r>
        <w:t xml:space="preserve">Multiple compute types - </w:t>
      </w:r>
      <w:proofErr w:type="spellStart"/>
      <w:r>
        <w:t>Baremetal</w:t>
      </w:r>
      <w:proofErr w:type="spellEnd"/>
      <w:r>
        <w:t>, VMs and containers</w:t>
      </w:r>
    </w:p>
    <w:p w14:paraId="4D76D1B1" w14:textId="77777777" w:rsidR="005E32D4" w:rsidRDefault="00F82A0C">
      <w:pPr>
        <w:numPr>
          <w:ilvl w:val="0"/>
          <w:numId w:val="14"/>
        </w:numPr>
      </w:pPr>
      <w:r>
        <w:t>Multiple cloud stack types - VMware, OpenStack, Kubernetes (via CNI), OpenShift</w:t>
      </w:r>
    </w:p>
    <w:p w14:paraId="625760B2" w14:textId="77777777" w:rsidR="005E32D4" w:rsidRDefault="00F82A0C">
      <w:pPr>
        <w:numPr>
          <w:ilvl w:val="0"/>
          <w:numId w:val="14"/>
        </w:numPr>
      </w:pPr>
      <w:r>
        <w:t xml:space="preserve">Multiple performance modes - Kernel native, DPDK accelerated, and several </w:t>
      </w:r>
      <w:proofErr w:type="spellStart"/>
      <w:r>
        <w:t>SmartNICs</w:t>
      </w:r>
      <w:proofErr w:type="spellEnd"/>
      <w:r>
        <w:t xml:space="preserve"> from different vendors</w:t>
      </w:r>
    </w:p>
    <w:p w14:paraId="4D256DFF" w14:textId="77777777" w:rsidR="005E32D4" w:rsidRDefault="00F82A0C">
      <w:pPr>
        <w:numPr>
          <w:ilvl w:val="0"/>
          <w:numId w:val="14"/>
        </w:numPr>
      </w:pPr>
      <w:r>
        <w:lastRenderedPageBreak/>
        <w:t xml:space="preserve">Multiple overlay models - </w:t>
      </w:r>
      <w:proofErr w:type="spellStart"/>
      <w:r>
        <w:t>VxLAN</w:t>
      </w:r>
      <w:proofErr w:type="spellEnd"/>
      <w:r>
        <w:t xml:space="preserve">, </w:t>
      </w:r>
      <w:proofErr w:type="spellStart"/>
      <w:r>
        <w:t>MPLSoUDP</w:t>
      </w:r>
      <w:proofErr w:type="spellEnd"/>
      <w:r>
        <w:t xml:space="preserve">, </w:t>
      </w:r>
      <w:proofErr w:type="spellStart"/>
      <w:r>
        <w:t>MPLSoGRE</w:t>
      </w:r>
      <w:proofErr w:type="spellEnd"/>
      <w:r>
        <w:t xml:space="preserve"> tunnels or direct, non-overlay mode (no tunneling)</w:t>
      </w:r>
    </w:p>
    <w:p w14:paraId="2FF9A79B" w14:textId="77777777" w:rsidR="005E32D4" w:rsidRDefault="00F82A0C">
      <w:pPr>
        <w:pStyle w:val="FirstParagraph"/>
      </w:pPr>
      <w:r>
        <w:t>TF fits seamlessly into Linux Foundation Networking</w:t>
      </w:r>
      <w:r w:rsidR="00905665">
        <w:t>’s</w:t>
      </w:r>
      <w:r>
        <w:t xml:space="preserve"> (LFN) mission to foster </w:t>
      </w:r>
      <w:proofErr w:type="gramStart"/>
      <w:r>
        <w:t>open source</w:t>
      </w:r>
      <w:proofErr w:type="gramEnd"/>
      <w:r>
        <w:t xml:space="preserve"> innovation in the networking space.</w:t>
      </w:r>
    </w:p>
    <w:p w14:paraId="179FA23A" w14:textId="77777777" w:rsidR="005E32D4" w:rsidRDefault="00F82A0C">
      <w:pPr>
        <w:pStyle w:val="BodyText"/>
      </w:pPr>
      <w:r>
        <w:t>The TF system is implemented as a set of nodes running on general-purpose x86 servers. Each node can be implemented as a separate physical server, or VM.</w:t>
      </w:r>
    </w:p>
    <w:p w14:paraId="621F5865" w14:textId="77777777" w:rsidR="005E32D4" w:rsidRDefault="00F82A0C">
      <w:pPr>
        <w:pStyle w:val="BodyText"/>
      </w:pPr>
      <w:proofErr w:type="gramStart"/>
      <w:r>
        <w:rPr>
          <w:b/>
        </w:rPr>
        <w:t xml:space="preserve">Open </w:t>
      </w:r>
      <w:r w:rsidR="00905665">
        <w:rPr>
          <w:b/>
        </w:rPr>
        <w:t>Source</w:t>
      </w:r>
      <w:proofErr w:type="gramEnd"/>
      <w:r w:rsidR="00905665">
        <w:rPr>
          <w:b/>
        </w:rPr>
        <w:t xml:space="preserve"> Version</w:t>
      </w:r>
    </w:p>
    <w:p w14:paraId="678F05E9" w14:textId="77777777" w:rsidR="005E32D4" w:rsidRDefault="00F82A0C">
      <w:pPr>
        <w:pStyle w:val="BodyText"/>
      </w:pPr>
      <w:r>
        <w:t xml:space="preserve">Initially, Contrail was a product of a startup company Contrail </w:t>
      </w:r>
      <w:r w:rsidR="00905665">
        <w:t>System,</w:t>
      </w:r>
      <w:r>
        <w:t xml:space="preserve"> which was acquired by Juniper Networks in Dec. 2012. It was open sourced in 2013 with a new name </w:t>
      </w:r>
      <w:proofErr w:type="spellStart"/>
      <w:r>
        <w:t>OpenContrail</w:t>
      </w:r>
      <w:proofErr w:type="spellEnd"/>
      <w:r>
        <w:t xml:space="preserve"> under the Apache 2.0 license, which means that anyone can use and modify the code of </w:t>
      </w:r>
      <w:r w:rsidR="00905665">
        <w:t xml:space="preserve">the </w:t>
      </w:r>
      <w:proofErr w:type="spellStart"/>
      <w:r>
        <w:t>Open</w:t>
      </w:r>
      <w:r w:rsidR="00905665">
        <w:t>C</w:t>
      </w:r>
      <w:r>
        <w:t>ontrail</w:t>
      </w:r>
      <w:proofErr w:type="spellEnd"/>
      <w:r>
        <w:t xml:space="preserve"> system without any obligation to publish or release the modifications. In early 2018, it was rebranded to Tungsten Fabric</w:t>
      </w:r>
      <w:r w:rsidR="00905665">
        <w:t xml:space="preserve"> </w:t>
      </w:r>
      <w:r>
        <w:t>as it transitioned into a fully-fledged Linux Foundation project. Currently TF is still managed by the Linux Foundation.</w:t>
      </w:r>
    </w:p>
    <w:p w14:paraId="74E2B912" w14:textId="77777777" w:rsidR="005E32D4" w:rsidRDefault="00905665">
      <w:pPr>
        <w:pStyle w:val="BodyText"/>
      </w:pPr>
      <w:r>
        <w:rPr>
          <w:b/>
        </w:rPr>
        <w:t>Commercial Version</w:t>
      </w:r>
    </w:p>
    <w:p w14:paraId="38E2EA4A" w14:textId="77777777" w:rsidR="005E32D4" w:rsidRDefault="00F82A0C">
      <w:pPr>
        <w:pStyle w:val="BodyText"/>
      </w:pPr>
      <w:r>
        <w:t xml:space="preserve">Juniper also maintains a commercial version of the Contrail </w:t>
      </w:r>
      <w:proofErr w:type="gramStart"/>
      <w:r w:rsidR="00905665">
        <w:t>System</w:t>
      </w:r>
      <w:r>
        <w:t>, and</w:t>
      </w:r>
      <w:proofErr w:type="gramEnd"/>
      <w:r>
        <w:t xml:space="preserve"> provides commercial support to </w:t>
      </w:r>
      <w:r w:rsidR="00905665">
        <w:t>licensed</w:t>
      </w:r>
      <w:r>
        <w:t xml:space="preserve"> users. Both the </w:t>
      </w:r>
      <w:proofErr w:type="gramStart"/>
      <w:r>
        <w:t>open</w:t>
      </w:r>
      <w:r w:rsidR="00905665">
        <w:t xml:space="preserve"> </w:t>
      </w:r>
      <w:r>
        <w:t>source</w:t>
      </w:r>
      <w:proofErr w:type="gramEnd"/>
      <w:r>
        <w:t xml:space="preserve"> version and </w:t>
      </w:r>
      <w:proofErr w:type="spellStart"/>
      <w:r>
        <w:t>commerical</w:t>
      </w:r>
      <w:proofErr w:type="spellEnd"/>
      <w:r>
        <w:t xml:space="preserve"> version of Contrail provides the same full functionalities, features and performances.</w:t>
      </w:r>
    </w:p>
    <w:p w14:paraId="7442F15F" w14:textId="77777777" w:rsidR="005E32D4" w:rsidRDefault="00F82A0C">
      <w:pPr>
        <w:pStyle w:val="BodyText"/>
      </w:pPr>
      <w:r>
        <w:t xml:space="preserve">Throughout this book, we use these terms Contrail, </w:t>
      </w:r>
      <w:proofErr w:type="spellStart"/>
      <w:r>
        <w:t>Opencontrail</w:t>
      </w:r>
      <w:proofErr w:type="spellEnd"/>
      <w:r>
        <w:t>, Tungsten Fabric and TF interchangeably.</w:t>
      </w:r>
    </w:p>
    <w:p w14:paraId="4732B735" w14:textId="77777777" w:rsidR="005E32D4" w:rsidRDefault="00F82A0C">
      <w:pPr>
        <w:pStyle w:val="Heading2"/>
      </w:pPr>
      <w:bookmarkStart w:id="114" w:name="Xa2fa4dde935253100b9f00824da0d4b9ba5b224"/>
      <w:r>
        <w:t>TF architecture</w:t>
      </w:r>
      <w:bookmarkEnd w:id="114"/>
    </w:p>
    <w:p w14:paraId="7FAB4318" w14:textId="77777777" w:rsidR="005E32D4" w:rsidRDefault="00F82A0C">
      <w:pPr>
        <w:pStyle w:val="FirstParagraph"/>
      </w:pPr>
      <w:r>
        <w:t>TF consists of two main components:</w:t>
      </w:r>
    </w:p>
    <w:p w14:paraId="6839DD90" w14:textId="77777777" w:rsidR="005E32D4" w:rsidRDefault="00F82A0C">
      <w:pPr>
        <w:numPr>
          <w:ilvl w:val="0"/>
          <w:numId w:val="15"/>
        </w:numPr>
      </w:pPr>
      <w:r>
        <w:t>Tungsten Fabric Controller: This is the SDN controller in the SDN architecture.</w:t>
      </w:r>
    </w:p>
    <w:p w14:paraId="0EF5C23F" w14:textId="77777777" w:rsidR="005E32D4" w:rsidRDefault="00F82A0C">
      <w:pPr>
        <w:numPr>
          <w:ilvl w:val="0"/>
          <w:numId w:val="16"/>
        </w:numPr>
      </w:pPr>
      <w:r>
        <w:t xml:space="preserve">Tungsten Fabric </w:t>
      </w:r>
      <w:proofErr w:type="spellStart"/>
      <w:r>
        <w:t>vRouter</w:t>
      </w:r>
      <w:proofErr w:type="spellEnd"/>
      <w:r>
        <w:t xml:space="preserve">: This is the forwarding plane that runs in each compute node performing packet forwarding and </w:t>
      </w:r>
      <w:r w:rsidR="00905665">
        <w:t xml:space="preserve">enforcing </w:t>
      </w:r>
      <w:r>
        <w:t>network and security policies.</w:t>
      </w:r>
    </w:p>
    <w:p w14:paraId="052991B4" w14:textId="304CA4FA" w:rsidR="005E32D4" w:rsidRDefault="00F82A0C">
      <w:pPr>
        <w:pStyle w:val="FirstParagraph"/>
      </w:pPr>
      <w:r>
        <w:t xml:space="preserve">The communication between the controller and </w:t>
      </w:r>
      <w:proofErr w:type="spellStart"/>
      <w:r>
        <w:t>vRouters</w:t>
      </w:r>
      <w:proofErr w:type="spellEnd"/>
      <w:r>
        <w:t xml:space="preserve"> is via XMPP, </w:t>
      </w:r>
      <w:del w:id="115" w:author="T. Sridhar" w:date="2020-11-25T00:01:00Z">
        <w:r w:rsidDel="00EE6471">
          <w:delText xml:space="preserve">which is </w:delText>
        </w:r>
      </w:del>
      <w:r>
        <w:t>a widely used messaging protocol.</w:t>
      </w:r>
    </w:p>
    <w:p w14:paraId="26C75D51" w14:textId="77777777" w:rsidR="005E32D4" w:rsidRDefault="00F82A0C">
      <w:pPr>
        <w:pStyle w:val="BodyText"/>
      </w:pPr>
      <w:r>
        <w:t xml:space="preserve">A </w:t>
      </w:r>
      <w:proofErr w:type="gramStart"/>
      <w:r>
        <w:t>high level</w:t>
      </w:r>
      <w:proofErr w:type="gramEnd"/>
      <w:r>
        <w:t xml:space="preserve"> Tungsten Fabric architecture is shown </w:t>
      </w:r>
      <w:r w:rsidR="00905665">
        <w:t>in Figure 1.15</w:t>
      </w:r>
    </w:p>
    <w:p w14:paraId="4953A55F" w14:textId="77777777" w:rsidR="005E32D4" w:rsidRDefault="00F82A0C">
      <w:pPr>
        <w:pStyle w:val="BodyText"/>
      </w:pPr>
      <w:r>
        <w:rPr>
          <w:noProof/>
        </w:rPr>
        <w:lastRenderedPageBreak/>
        <w:drawing>
          <wp:inline distT="0" distB="0" distL="0" distR="0" wp14:anchorId="1ED9B4FC" wp14:editId="2100D841">
            <wp:extent cx="5334000" cy="3180338"/>
            <wp:effectExtent l="0" t="0" r="0" b="0"/>
            <wp:docPr id="16" name="Picture" descr="TF arch"/>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xAAAAQ2CAYAAAATcijaAAAME2lDQ1BJQ0MgUHJvZmlsZQAASImVVwdUk8kWnr+kEBJaIAJSQu9IkS69FwHpYCMkAUIJkBBU7OiigmtBRRQrugKi4loAWSuiWFgEe38gorKyLhawoPImBXR97bx7zvzz5c69d747uTNnBgBFG1ZubhaqBEA2P18QFejDTEhMYpKeAAzQAQ2oAwaLLcz1jowMA1DG+r/L8G2AiPsbVuJY/zr+X0WZwxWyAUAiIU7hCNnZEB8DAFdn5wryASC0Q73BnPxcMR6EWFUACQJAxMU4TYrVxThFii0lNjFRvhB7AUCmsliCNAAUxLyZBew0GEdBzNGGz+HxId4GsQc7ncWB+CHEltnZORArkiE2TfkuTtrfYqaMx2Sx0saxNBeJkP14wtws1rz/czn+t2Rnicbm0IeNmi4IihLnDNetJjMnVIypEJ/kp4RHQKwC8SUeR2IvxvfTRUGxMvsBttAXrhlgAIACDssvFGItiBmizFhvGbZjCSS+0B4N5+UHx8hwiiAnShYfLeBnhYfJ4qxM5waP4R1coX/0mE0qLyAYYlhp6LHC9Jh4KU+0tYAXFw6xAsSdwszoUJnv48J03/AxG4EoSszZEOJ3qYKAKKkNpp4tHMsLs2azJHPBWsC88tNjgqS+WAJXmBA2xoHD9fOXcsA4XH6sjBsGq8snSuZbnJsVKbPHdnCzAqOk64wdFhZEj/lez4cFJl0H7EkGKyRSNtdwbn5kjJQbjoIw4Av8ABOIYEsBOSAD8DoGGgfgL+lIAGABAUgDXGAl04x5xEtG+PAbDQrBnxBxgXDcz0cyygUFUP9lXCv9WoFUyWiBxCMTPIM4G9fEPXA3PAx+vWCzw51xlzE/puLYrER/oh8xiBhANBvnwYass2ATAN6/0YXCnguzE3Phj+XwLR7hGaGL8IRwi9BNuAfiwFNJFJnVbF6R4AfmTDAVdMNoAbLsUr7PDjeGrB1wH9wd8ofccQauCazwyTATb9wT5uYAtd8zFI1z+7aWP84nZv19PjK9grmCg4xFyvg/4ztu9WMU3+/WiAP70B8tsZXYUawNO4ddxk5ijYCJncGasHbslBiPV8JTSSWMzRYl4ZYJ4/DGbGzqbPptPv8wN0s2v3i9hPncufnizeCbkztPwEtLz2d6w9OYywzms60tmXY2ts4AiM926dHxliE5sxHGlW+6vLMAuJRAZdo3HcsAgBPPAKAPf9MZvIHlvg6AU51skaBAqhMfx4AAKEAR7goNoAMMgCnMxw44AjfgBfxBCIgAMSARzIIrng6yIec5YAFYCopBKVgHNoGtYCfYA2rAQXAENIKT4By4CK6CTnALPIB10QdegkEwDEYQBCEhNISOaCC6iBFigdghzogH4o+EIVFIIpKMpCF8RIQsQJYhpUgZshXZjdQivyInkHPIZaQLuYf0IP3IG+QTiqFUVBXVRo3RSagz6o2GojHoTDQNzUML0eXoGrQCrUIPoA3oOfQqegvtRl+iQxjA5DEGpodZYc6YLxaBJWGpmABbhJVg5VgVdghrhv/zDawbG8A+4kScjjNxK1ibQXgszsbz8EX4anwrXoM34K34DbwHH8S/EmgELYIFwZUQTEggpBHmEIoJ5YR9hOOEC3Df9BGGiUQig2hCdIL7MpGYQZxPXE3cTqwnniV2EXuJQyQSSYNkQXInRZBYpHxSMWkL6QDpDOk6qY/0gSxP1iXbkQPISWQ+uYhcTt5PPk2+Tn5OHpFTkjOSc5WLkOPIzZNbK7dXrlnumlyf3AhFmWJCcafEUDIoSykVlEOUC5SHlLfy8vL68i7y0+R58kvkK+QPy1+S75H/SFWhmlN9qTOoIuoaajX1LPUe9S2NRjOmedGSaPm0NbRa2nnaY9oHBbqCtUKwAkdhsUKlQoPCdYVXinKKRoreirMUCxXLFY8qXlMcUJJTMlbyVWIpLVKqVDqhdEdpSJmubKscoZytvFp5v/Jl5RcqJBVjFX8VjspylT0q51V66RjdgO5LZ9OX0ffSL9D7VImqJqrBqhmqpaoHVTtUB9VU1CarxanNVatUO6XWzcAYxoxgRhZjLeMI4zbj0wTtCd4TuBNWTTg04fqE9+oT1b3Uueol6vXqt9Q/aTA1/DUyNdZrNGo80sQ1zTWnac7R3KF5QXNgoupEt4nsiSUTj0y8r4VqmWtFac3X2qPVrjWkraMdqJ2rvUX7vPaADkPHSydDZ6POaZ1+Xbquhy5Pd6PuGd0/mGpMb2YWs4LZyhzU09IL0hPp7dbr0BvRN9GP1S/Sr9d/ZEAxcDZINdho0GIwaKhrONVwgWGd4X0jOSNno3SjzUZtRu+NTYzjjVcYNxq/MFE3CTYpNKkzeWhKM/U0zTOtMr1pRjRzNss0227WaY6aO5inm1eaX7NALRwteBbbLbosCZYulnzLKss7VlQrb6sCqzqrHmuGdZh1kXWj9atJhpOSJq2f1Dbpq42DTZbNXpsHtiq2IbZFts22b+zM7dh2lXY37Wn2AfaL7ZvsX0+2mMydvGPyXQe6w1SHFQ4tDl8cnRwFjocc+50MnZKdtjndcVZ1jnRe7XzJheDi47LY5aTLR1dH13zXI65/uVm5Zbrtd3sxxWQKd8reKb3u+u4s993u3R5Mj2SPXR7dnnqeLM8qzydeBl4cr31ez73NvDO8D3i/8rHxEfgc93nv6+q70PesH+YX6Ffi1+Gv4h/rv9X/cYB+QFpAXcBgoEPg/MCzQYSg0KD1QXeCtYPZwbXBgyFOIQtDWkOpodGhW0OfhJmHCcKap6JTQ6ZumPow3CicH94YASKCIzZEPIo0icyL/G0acVrktMppz6JsoxZEtUXTo2dH748ejvGJWRvzINY0VhTbEqcYNyOuNu59vF98WXx3wqSEhQlXEzUTeYlNSaSkuKR9SUPT/advmt43w2FG8YzbM01mzp15eZbmrKxZp2YrzmbNPppMSI5P3p/8mRXBqmINpQSnbEsZZPuyN7Nfcrw4Gzn9XHduGfd5qntqWeqLNPe0DWn96Z7p5ekDPF/eVt7rjKCMnRnvMyMyqzNHs+Kz6rPJ2cnZJ/gq/Ex+a45OztycrlyL3OLc7jzXvE15g4JQwT4hIpwpbMpXhdecdpGp6CdRT4FHQWXBhzlxc47OVZ7Ln9s+z3zeqnnPCwMKf5mPz2fPb1mgt2Dpgp6F3gt3L0IWpSxqWWywePniviWBS2qWUpZmLv29yKaorOjdsvhlzcu1ly9Z3vtT4E91xQrFguI7K9xW7FyJr+St7Fhlv2rLqq8lnJIrpTal5aWfV7NXX/nZ9ueKn0fXpK7pWOu4dsc64jr+utvrPdfXlCmXFZb1bpi6oWEjc2PJxnebZm+6XD65fOdmymbR5u6KsIqmLYZb1m35vDV9661Kn8r6bVrbVm17v52z/foOrx2HdmrvLN35aRdv193dgbsbqoyryvcQ9xTsebY3bm/bL86/1O7T3Fe670s1v7q7Jqqmtdaptna/1v61dWidqK7/wIwDnQf9DjYdsjq0u55RX3oYHBYd/uPX5F9vHwk90nLU+eihY0bHth2nHy9pQBrmNQw2pjd2NyU2dZ0IOdHS7NZ8/Dfr36pP6p2sPKV2au1pyunlp0fPFJ4ZOpt7duBc2rneltktD84nnL/ZOq2140LohUsXAy6eb/NuO3PJ/dLJy66XT1xxvtJ41fFqQ7tD+/HfHX4/3uHY0XDN6VpTp0tnc9eUrtPXPa+fu+F34+LN4JtXb4Xf6rode/vunRl3uu9y7r64l3Xv9f2C+yMPljwkPCx5pPSo/LHW46p/mP2jvtux+1SPX0/7k+gnD3rZvS+fCp9+7lv+jPas/Lnu89oXdi9O9gf0d/4x/Y++l7kvRwaK/1T+c9sr01fH/vL6q30wYbDvteD16JvVbzXeVr+b/K5lKHLo8XD28Mj7kg8aH2o+On9s+xT/6fnInM+kzxVfzL40fw39+nA0e3Q0lyVgSa4CGGxoaioAb6oBoCXCu0MnABQF6dtLIoj0vShB4D9h6ftMIo4AVHsBELsEgDB4R9kBmxHEVNiLr94xXgC1tx9vMhGm2ttJY1HhC4bwYXT0rTYApGYAvghGR0e2j45+2QvJ3gPgbJ70zScWIrzf77IWo86+V+BH+Sfs6G0VEeJ3AAAAAAlwSFlzAAAWJQAAFiUBSVIk8AAAAZ9pVFh0WE1MOmNvbS5hZG9iZS54bXAAAAAAADx4OnhtcG1ldGEgeG1sbnM6eD0iYWRvYmU6bnM6bWV0YS8iIHg6eG1wdGs9IlhNUCBDb3JlIDUuNC4wIj4KICAgPHJkZjpSREYgeG1sbnM6cmRmPSJodHRwOi8vd3d3LnczLm9yZy8xOTk5LzAyLzIyLXJkZi1zeW50YXgtbnMjIj4KICAgICAgPHJkZjpEZXNjcmlwdGlvbiByZGY6YWJvdXQ9IiIKICAgICAgICAgICAgeG1sbnM6ZXhpZj0iaHR0cDovL25zLmFkb2JlLmNvbS9leGlmLzEuMC8iPgogICAgICAgICA8ZXhpZjpQaXhlbFhEaW1lbnNpb24+MTgwODwvZXhpZjpQaXhlbFhEaW1lbnNpb24+CiAgICAgICAgIDxleGlmOlBpeGVsWURpbWVuc2lvbj4xMDc4PC9leGlmOlBpeGVsWURpbWVuc2lvbj4KICAgICAgPC9yZGY6RGVzY3JpcHRpb24+CiAgIDwvcmRmOlJERj4KPC94OnhtcG1ldGE+CiJbDe0AAAAcaURPVAAAAAIAAAAAAAACGwAAACgAAAIbAAACGwAB8RT6JTROAABAAElEQVR4AeydCZwUxfXHH8ghsKsJmLji8Y+KeOIKcugqHogQIy7igYAcys0iC7JIUMRECaArt4AcgkFFQFRwhcgtiiKXGKL+vVD/iRca8OJQrt1/Vc9Uz6ua7p6entnZWfY3fkJX1/Hq1beqqzfvdVVVKhE/wg8EQAAEQAAEQAAEQAAEQAAEQAAEQAAEQAAEQAAEQAAEQAAEQAAEQAAEBIFKcCBiHIAACIAACIAACIAACIAACIAACIAACIAACIAACIAACIAACIAACIAACCgCcCAqEriCAAiAAAiAAAiAAAiAAAiAAAiAAAiAAAiAAAiAAAiAAAiAAAiAAAhgBSLGAAiAAAiAAAiAAAiAAAiAAAiAAAiAAAiAAAiAAAiAAAiAAAiAAAiAQIQAViBGWCAEAiAAAiAAAiAAAiAAAiAAAiAAAiAAAiAAAiAAAiAAAiAAAiAAAhWeAByIFX4IAAAIgAAIgAAIgAAIgAAIgAAIgAAIgAAIgAAIgAAIgAAIgAAIgAAIRAjAgRhhgRAIgAAIgAAIgAAIgAAIgAAIgAAIgAAIgAAIgAAIgAAIgAAIgAAIVHgCcCBW+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gAAIgAAIgAAIgAAIgAAIgAAIgAAIRAjAgRhhgRAIgAAIgAAIgAAIgAAIgAAIgAAIgAAIgAAIgAAIgAAIgAAIgAAIVHgCcCBW+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xE/gl19+of3799sFMzMzqFq16vY9Av4JfPjRR3To4AG64IIGVKlSJbvg7t3f05Spj1GtmrUo94brqf7Z59ppCJQNgSfmPEkHf5Vjfy8NGTJUU8IrTctYhjdeOspn+v3336czTj+datepU4ZaomoQAAEQAAEQAAEQAIF0IAAHYjr0AnQAARAAARAo1wSKi4stA+qBAwesdlSvXp1q1qxJlStXdm2Xl/HGtVAaJjwzfwHt/OpL2rd/Hw0aOJCOP/43aahlcJW2v/serV6xnEqoErW4qjk1atw0uDCUBIE0IIAxnQadUM5V+GbntzRh4kRau3qVS0tKqFOHDtSnbz+qlZHhkgfRnMDgYcPp9dUrwlEHaevWf9nJM+bMpVnTHrPu8/N6Udfufew0BFJPQP7N17hpUwr9hVdMmzdvtf/e80pLvabONXrp+ONPP1PLa1rYBWdNn0YN8XePzQMBEAABEAABEAABEKiIBOBArIi9jjaDAAiAAAgkTEAaYJavWElTp06jb3d+7SjvrHpnUH5+Pl2ac7mW7mW80TKWg5tr2+TSD+H2v7TkRTr5lNPKgdb+VYTh1j8r5CwfBDCmy0c/paOW8t11Z68+9P72d3yr17N7V+qbl+87fyozypV9hY8Wis9DjtCYMeLKVv2lUg/J9WLhkDrGrrSEXlu3TjhfM62Yp+Y/R5PHFVrhAcKB2K2CORDTpZ9U95SUlFCjJk3C/XVEOBDfth2IXmmqfFlfvXTk7wepZ+uWzWnUwxMSVjnd+jDhBkEACIAACIAACIAACFQgAnAgVqDORlNBAARAAASSQ2Dz1m2U17d3HMKO0MoVq+2toLyMN3EITYus7Tp0oi92fGzpcjQ6EMuz4TYdDXZPzPk77fj4Q2qbe71wrDdPizFc0ZQoz2O6ovVVOrV3v9jW8LLmzZmTK6JdvXpn0u9/fyJ99913tGPHjkhCOFS/3in07IIlUfFlHRF5FnQnUFnold24MVW1Ky6mTRs30zFVqlgxET2JKqIDMdL+su8n2SFef8N5pdndW8YBLx1f37CRBuffZWvYucNNNGjIffZ90EC69WHQdqAcCIAACIAACIAACFREAnAgVsReR5tBAARAAAQCE5g0bTo9PeeJqPKZGbXojDPPFFtdVqZ/bv9neGsrPdtKsRVm7ToneBqf9BLpfwcHYvr2UboZ7LjREtvwld24iYyLiumMKDvy5bfm6BVysi1H6O9PzqXzjfP65HO+9e1t1LtvH9vZOK5wDF3Z4tq0A9A3fxBt3fCG1Ra+iqwsFJXbwvbs2ZP27f2JxowepX1gUdGf2XTqJzk2+LtMPgd87HillcW4cqozlo6PjB1PrywtouwLzxdbFT9mr650kuU3Lt360K/eyAcCIAACIAACIAACIEAEByJGAQiAAAiAAAj4JPC02EZsUngbMVWkU4dbqV//fKpRo4aKsq579+6lR8dPpGVFatXFIdqy5Z/WFmmxjDeaoDS/gQMxfTso3Qx2/GyliriKJl1GSkV3RqRLP5QnPfTz+YgaZZ9LM2c/HbMJ88QZubWOrUI3trslZt6yyBB5f+lOoLLQxavOiv7Mpls/ef0N55Xm1cepTCsLHdOtD1PJG3WBAAiAAAiAAAiAQHknAAdiee9B6A8CIAACIJASAnv27qOrr7pSq+v5RQvpD6efqcWZN3JVwcyZ02nI4MH2eUZlYbwx9UrWfcQoRIQtTJNFNTlyIn2THsbxr8WzkNvmeqtxcCAmp4+DSKnozoggzCpyGfPdVzerNhUtXXlUILlIbBsa2iT0CG3d6v9cx1Q3vqI/s+nWT15/w3mlpXrcuNVXFjqmWx+6sUE8CIAACIAACIAACIBANAE4EKOZIAYEQAAEQAAEogj0yb+b3t6w3o6fP+9pOuvsc+37eAJlYbyJR7948kacVHAgxsMtFXnTzWD38isr6cERobOUhhbkU/uOXVOBAXUYBCq6M8LAgdsYBMaMnUAvLJhn51q7ZjUdd/xv7PtEAl98+SXNmfMkrV27Vmz7XSz+q2xdL7mkGfW/awCdcsqpjuLXi3Pa5s6eRTVrHUuTJ0+18ryx4S0RnkSfijMYK4kYua34DeKDhfxBg6lK+CxBmfHw4cO0a9cu+vSzzyk/f4CVl0TNYwvHUsZxx4kclcR/xXRx4yYyu7Vd5Z1ia9FjRLhnjzusrUU/+OhjGlIwhL7d+bXMQq1aXkmjHx5nheU/vF379u4Jx5fQjbk3UME9Q8WOBTXtvCoQatNMUXMl6tUjVI9KS8YzK9u9cNHz9Oy8eULvb8KiS+ii7Gzq0aO7aNflqrqoK2+P336Sf+dEuHUT8q+gH3/6iSZOmkyvrl0jtmrda9VTr97pdP/wEXRBgwu1euPtJz4mJk2aYskqHDeBFi14Niy3mNauWauNXbk17+KXimjhwgX0mRg3J2Vl0Tc7d5I807PDbe0pt207x+07vf6G80rjDXTrj8tycqh///5U/+xzeHYrHKSNUUJEhJeOqt+Oq1VL5DxCkmWlSvKJivzkh3ETJk6kzRs30t7w+D4p60T605+uozvu7G6P73j7MFID0Weff04zZswUZ4Hqddx8Uzvq3PUO7ZlW5TifeOcFJUNe/baPl/ETDvIcSbnJapcfHZEHBEAABEAABEAABJwIwIHoRAVxIAACIAACIMAIHDh4kHKEUUeZUJrnNKYJk6ezHPEFvYw3XFJQ49bmrdtoxuNTaO++ffT41KnWuYtcrgo/PX8hrVu9wrqdMmWKbfRR6eq6Zu06Gj9+HDM6El2Wcwk9NHIU3TX4Hvpg+zYra9AViMkwqvg1GLoZ7dyMqNxwO7RggHB6daNlryynaYKrMsK6GaoVP3V1q9vLYKjK+jVoxWuwU8bC0jSOS6Px3j17aIww0G+yzhsjujynGfXo1ZcOHDhA8vm64Pzz6HjDKRF0/Adpk+LsdnXrO7dxo+TwsR2fIyGYc0TV63V1GtMh58tkYUT/xCqqxnS//ne5zgsyoxsXP2PaS0ekpQ+BC8UqvWphderXO5WeXbA4KcrlifMHN4fnAzeBjbLPF1ulzo1K5mN41MiRNGHq47Qr7MyLyixccuvXv2GP4xlznqJZ0yZHZzNi1PuMv68bZZ9H3Xrk0cD8u7TcdbN+K1ZlrrKeh9s6d6V/7/hYSzdvlGwez9tknhHL04Ks3t7+7vvU485uvDqH8GF6bd16e6cElSFoP3FudbPq0B2C2+hRI5XYqOvtHW6mu4fca8fH20+c0dwnn6ReA/LpoO28DYnl3KUTuPPtney/6+yKjcDcJ2fT+Q2ytVjetiBnIPrpDznWZs5+Sqs33jZqhdlNIvrPnDOXZk57jEmLDo4a+VdqfV0bircPlaRuPXrT++G/K1WceXXaAYTziXdeUPLjaZ8q4+ca9DmSspPRLj86Ig8IgAAIgAAIgAAIuBGAA9GNDOJBAARAAARAIEzgdbHaYTAzGC5bWkQnZtUNzMfLeKOEJmLcatUml74PG1O5wUzJVtdrRb4fPPJJB07zFtfQAcMIp8qbV6+6zLzqPllGFT8GQz9GO+ES0Yyo3HBTN+v3IrUKfefTUK3aKK9+6nYyGMqy8Ri04jXY8bFYGsZxOYYaN20qVhV5/zIzqtCr6zbamRIZ//G0ya7QI+Cn78xxIx1ryXAkBDWCejRHM0ZKR+6P+w7Rex7GWrfn2g8XtzHtpR/S0ofA/l9+oebNm9tOlkRW3vNW8XdUKL6Y2ua2pdon/I4WPreI9rN3jnQ+FS0NfeiiZPB5WcXJ61n1zqDGjZvRS0uXGjJCDj6ZZ9HiInpk1EMy6PlT457PJ24F1PwVWfUdypmZUZOuFu/Q/+76gd7SnKWHxZap/9TE8TaZTkKvNE2Iw80HH31CXW7vqKVclH0hNbq4MX3w4UdCrzftNNNxmUg/uXMroZYtW1KJeCusWb3KrlsGFHMZjrefOCNZ3umn5Mv3SxfhPOQ/yeSyyy6nDz/eIfRayZPIdCLqbdO3CPdKk0Kj580Suisvj077wxm0fOUqWsvqNj9Wi6eNWgOMGy8dvdI+/fz/6LZbI+eZyvHdp08/2vfLrzT3qafsZ07pHW8fSjUvvepqOsSe/4bZDajT7V3om2+/o+kzZth1yLzmamg3Pn7mBSkv3vbJMn5+iTxHUn6i7fKjI/KAAAiAAAiAAAiAgBcBOBC96CANBEAABEAABAQBvoVbZkZV4eh4KyEuXgYaKThR45bfbUVj5csRhhz+Bb8yFn3x1dc0f8H8KKeQMs75hVNaRhVev9IpqBE1GYabRAyG8Rq04jXY6WORk4uEEzGO+5Eva1IreGQ40fHvp07VJlmf1y/ouEmWI4Hr5tcIyss4hd3GtDSgn3PuecJZs0wz0soVNps2bqFj2DaQiYxpJ50Ql54E/vPlV3TTjW1t5dR8akcECKxa+xrdO7TALnlPwSC6rWNn+14GnhGr4yeOe9SOe2D4UMpt196+N8dwZsaxtHTpcrF6LsPOM0uslJrBVkqZzga9bSW0YcMGqlatul1eBZznk8O0aNGLdPLJp9Aesbq6evXqlCHqHjxsOL1ureo/IrYKna9tQ/mFYHmjYKl2MhhXOIaubHGtqkZzEiTTgajPRUdozZpXtdXecgX46IcL6at/f0JPsNWeifaTE7cRw4dR23YRB5Q8X/MKcba0XAEvf42yzxGr7p4J3YT/9dtP5piQxXt270rd7uxlSfpJrITPEluUyp/O5LBYobrBXqEq06VezYVeofMxZcxh2rLlHXsrT71t/h2Iejm59e1VNGrMo7ZcWdOu3d9Tq9at7L+v+Adr8bRRynL76Xr417+v2Mp/64b1llhz214ZKbcdffGF52nw4AJt61e/fficcO4X2s79Ynp+0aKoc8ZHPDSKXikKrYI2V0SbfOKdF4K2z42zjE/0OZIyEm2XlIEfCIAACIAACIAACCRCAA7EROihLAiAAAiAQIUgwFfqcUdH0MZ7GW+kzESNW7Ecg0pvr3ym0WNAXh/q1j1kiFPlTSNvPMZlU34yjMhSL38GQ/9G1EQNN3pfx28wDGrQ8muwM/UL9W3yjeNSLh9vnTvcRIOG3Beqzvg30fEfT5uMqqNudV38j5tkORKkQvEaQaMaYUT4GdPPL36JHmbbDfKVSSbfeI3ghjq4TWMCX4uzznLFOYKhX4lYnb0uaovLeNXnW6Ka21ZyWfzDHaJDYsXedjuZj+H69U4T26q+aKfxAK/LXD2pt013onAZ5niXzqTNm7dpDhKef/fu3VS7dm3NKaTS7xfOj+Vh50c8TkLeXrOcku103bz1Hcrrq97b8fUfZxekn0xuz857WjhUo8+N5js8OH2g5befOCPJ4oHhfxZO51ujsPD65NmXfHtbnlk6Vi8VW9er1fPc4au3TR87Xmn8HGCig2JM/4tXaYe5jq1bNqdRD0+w0vy20RbkEvDS0SuNv8PnPvmE2Nr1Ipca9Gg/fSjrbdikie20nTV9KjUUq4mdfpGxqY9pzifIvBC0fU46qriIrkRBniMpJ9F2KV1wBQEQAAEQAAEQAIGgBOBADEoO5UAABEAABCoMAW5UaN3yCmHMGZ9Q270MNNxwFNS4xfX1cup55eOrD73azJ2rXnWZwJJtVJHy3QyGiRhREzXcJGow5H2UbIOdZKaPRRlTOsZxKZm3xc0InozxH2+bpG5Ov0TGjZSXDEdCECOoU1t4HB/TmRnVae2rb8R0dvAVOImOaa4LwulNQDf8l4gtA9fQccZZpfG0wJS3fv16beUXl2Vun8rfL3wMDy3IF2fTduVF7TD/AIM7wWUGXRfdCWQLEAFzPpkyeTxdknMFz+I7vEk49PqHHXrtcv9Iwx/4m12Wt8mcH73SbAEOAT7ner3HzaI6mxLhZIu/n3RuR8QKvm2O88yPP/1MLa9pEVYhuh90XaLTle6ckZdzTmcScc4pOfzKHb784zGzbZs3v207lL3S+N9L5qpaXq8MNxRnj8qVmXWzaotV4aEtVf220ZRl3nvp6JXG9W8ozid9fMZsqsJWppv1qHs/fah/9HREOFffUcWjrnPnP0ePjSu04pM5LwRtX5SC4Qi93cGeIymK93vQ+c5NR8SDAAiAAAiAAAiAgB8CcCD6oYQ8IAACIAACFZoANzips10SAeJloOF18S/PnepzM25xGdy4Yspwyye30Pqj2EJL/cyt31S8vLrJ4HnMcGkYVfwbDONzACdquOEGqSAGQ14+2QY72S/6WCQqLeO4rIuPFdNALtPlj+cJOv6T1SZdl/jGTag17v/6dSSUhrHQ75h2M+zzMRlkTLtTQUq6ETDfBV7vEz+687mfO0bcyvKxxuvmY9htLpEy+ZbOZj6ui9ymlzuBuD76fOKej5dxC/Mtqc32e7XJK82tLhnP57DnFy2M2g7SrSxnY+rpVMapn/xyi5WP6+LVT34ZxcOEO7X4dpleOnulcU6SY3Z2Nu3bt09DmlGrFr29fbu9rSuv128bNYEON146eqXx50mJbdWyhdgmtjvVr3+2o4NY5vPTh5y1LFO/3pniqaxkb/kr4+SvVq0M2r49cn5oMueFoO0LaRb9L2930OdISvXb71x/c76L1g4xIAACIAACIAACIOCfAByI/lkhJwiAAAiAQAUl0LlHb/pw+zar9fwr9KA4vAw0yTBucRncuGLq65aPGz0yM6qJMx83mEXtezcZdgaHAJefCqMK1zEeI6pUPVHDTaIGQ24QUiiTZbCT8rzGoqrP79XLOC5l8H5wM27xPLH6ihscuZE1WW2KRxe/jFQ+L1aJjjlVh9vVr3ydI9HKFcupdp0TKNEx7aYX4tOPgDkG5j45W2xbmB1YUb56lT+zbgL5M8hXmPsdw175+HvIyzGlM/DnQCwuLqa3t71D//jHMuGY3ELf7vwmqonm3xJeunqlRQlmEXwLZq+/BVgRK5iMfvLLLVY+v/3kl1E8TMy61SpKL53d0uSYuLhpU9sxaDJ3u+fn9fpto5ssFe+mo0z3SpPpN3XoRP/Z8bEMRv1uzG1DQ4fdG3WWqMnRyVk/Q5xZOoudWRol3CWC/53gl49XviDtc1GNkvEcSdle+vK6/ebjZRAGARAAARAAARAAAT8E4ED0Qwl5QAAEQAAEKjQB/n/KYznU/IDyMtAkw7jFja5eRkO3fB989Al1ub2j1ZRYRl43GV4cUm1UiYepqTfvezenlyzjlC8ZBkMpO4hBy4/BTsr2Gosy3ekXxDgu5fCx4sYynr4y2+jHuOvUHre4eHRxkxGEldNYcpLvN59Z1m85fWwQybnkpLqnJGwEN/XBfXoT4NtZx3ofxGoJH3umA82prNucweW4zSVSnlc+c/5wcmpIGfpz4O1AlHkLx02gRQuelUU9f2b7vXT1SnOrRNc79PyefMppbtm1eF6fqaeWMXzj1E96/e7cYuXz209cZ7cxodcVm4lb3bocvW1uaTKen/E3tGAQ5TS/ig4dOuSE1I6rUeNYyso6ybr300a7oEfATUdZxCtNiXxjw1s0evQY+m7n1yqKXUvExyYrrI9NVKQbR5Uur88tLqLCUQ+Fo47QkiUvx2RzUJxTedZZZ9nbx/rlEytfvO3j7eBhXk/Q50jK43LcxnY8+biOCIMACIAACIAACICAHwJwIPqhhDwgAAIgAAIVmsA/332fet7ZzWbg5ZSzM3kE3Aw0enxw4xY35nnp6pZv1drX6N6hBVYLYhk93GR4NF8zhsSSL+XwOrjxxI9RJV6mpt5+6pBlnPLJuhM1GCp94jVo+THYSdk6H90QqupWV5k3qHFcynDrRy6/UZMm9goNr7Ery7i1MZ42qbrNqy4j9rPoVD4oK6exZMqX937zmWX9lnNiUPfkU5M2pk29cJ+eBCZNm0FPz5llK7dsaRGdmFXXvo8nwJ9ZP85IPmfw+cDvGPbKx3VJxgpE+bxcfnULOrB3j42kYfaFdPMtt9AFDS6kOnXq0Lvvf0h54TMQzXefl65eaXZlDgE3fg5ZtSjOJmg/6fOH+7slVj6ui1c/+WUUDxNeN+8vL5290njdakW3Bj7Gjd82xhDj+d730t+U+8svv4gdKl6jhx95hPazcW/uLME5uvUhz+NnzJm6yHu/fPzm89s+J11kXLxt4uMj2fOdm46IBwEQAAEQAAEQAAE/BOBA9EMJeUAABEAABCo0gcOHj1DTS5pR5TCFoMYNBdHLQONmQFBl+ZUbJ7hxy68Mt3xcbqy2usngeprheOTLsm51+DUCuZU39XK691uHWz5edxCDoamTX4MWZ+xmsJOyvcYir1vmS8Q4LmVxFtwRzOvhebgBjedRYd5GPv79tknJcbvGowuXkSgrt7HE65Bhv/mClnPjyLkkY0yb+uE+vQj88NPPdO01LWylElmFz7cdlvPSpo1b6JgqVWzZPCDfu03Ee/eYcCSfD/yOfa98fP5IxhzJ65Ly1qx5lY4//je8SZpDgc9ZMhMvb86PXmlaBcYN3264V/cu1CdvoJHD+TYZ/eQ2f5g1xsrnt5/8MtKZdBZMBpkq2fczxbaaM8PbanKnmJfOXml87jT72K7UI+C3jR4irCQvHb3SvOQufWUF/XXE8HAW3WHspw/95PGqX6b55eM3H6/Pq308Hw8n4zmS8vzq6zcf1xFhEAABEAABEAABEPBDAA5EP5SQBwRAAARAoMIT6Jt/N23dsN7mMGXyeLok5wr7Pp6Al4EmGcYtbqTi58OYOvJ83DhrGj3ctnaT8txkmHXxe1N+aRuRdab+jahSZ78GGbd8nE8QgyHnZoa9DFp+jXFeY5HXx9sXxDguZflhofdV8o27vE2xwrou/sdNoqx4ea8x4zef2U6/5fg5jdzB4qcfzTpxX74JmO+/ull16KWXl1OlSpU8G1Yw7D56bfUKsf3tEjr5lFPJ3NaZn2toCjK3NOTvIb9j2Cuf+R7i8rkufufILuKs5A/CZyW7vXf5M5UKB+LT85+jSeMKw83RnTq8jWY4Gf3kl1usfH77yauvefv0c4WPkNr6mudRYb6NNZ+LvXT2SuO7O/A5VdUX6+q3jbHkeOnoleYlV5ZrInYQCP30sea3D7MbN6aqYQmct1e9PM0vH7/5uGyv9vF8PJyM50jK86uv33xcR4RBAARAAARAAARAwA8BOBD9UEIeEAABEACBCk/AXIUhgcycPo0aNW7qyUYaDG+99Ra6IqcJTZz8uJXXy0CTDOPW4GHD6XVhtJW/2zvcRHcPuc8Km/9cdtXV9nZr3IG4X2xL1bx5c1Km4VnTp1LDxs3M4tbqtYuEwUgZfLiMqMwsItVGlaBGVKmyX4OMW75EDYYMW1TQy6Dl12DnNRZ5hYkax6Us7pBzMw4mY/z7bRNvn1M46LhJlJXbWDJ19JsvaLnOwiHyYdghwlcil+aYNnXFfXoQMFcDhrQqpscmT6Zml+TYZ5DJeDm/v/f+/1K3O++wVw+KWNq8eauVj6/qkvnnPjmbzm+QLYP274OPPhbn8Hay783Vc37Hvlc++Z67XLznQjsLFIvVkJvt1ZBypXeNGjWs+v3OJ9yx7vSB0Tc7v6Xr21xv72SQCgdi9O4Jp9GzC160uarAI2PHi3MbnxGrJtfaqyYT7Se/3GLl89tPXn2t2imvcnw2btrU7of69U6jefNfiHKGdxPz3/vh+U+OXz4+vHT2n0YkHfFLil7Rnh+p4969++iugQPpve1bacOGTVStWnUZ7fvvESuzxz/+ddQdgXIMv/KPpdSxY0fxfNTUatA/WjpIW7f+y07324f6+59oyuQJ4kO95rYcFVgmVjs+IFY7Di0YSLd17KKiffNxGytB22cr4BBI9DmSIt30Navzm88sh3sQAAEQAAEQAAEQiEUADsRYhJAOAiAAAiAAAmECpiFARrdqeTUNuWcY1RbnG/Hf3r176dHxE2lZ0RI7Oj+vF3Xt3sdz28hkGLfMlRuvrXudamVk2nocOHiQcm+6hXbv/NqOM51/3Bgqv5Rfv/5NzWAkZbRo1dp2QEpBpgxbuEPAZFmaRuREjKh+DTJu+XRDXfwGw6AGLb8GO10/3VjIu42PhyDGcSlrzNgJ9MKCeZZY7hDgxvpkjH+/beLtcwoHHTeJsnIbS6aOfvN5lZOG8WVLl4kz7U7Ssj0jVi5NtFcuSSfPE8LJc5GVR+cb/5jWKsJNuSHw408/UYtrrrEdL1zxzIxa1hj6ZudO2ifefebv9g63iA9ZhlnRcvzws2Fl5OU5zahL1+504OABWly0lF5dvZKJiJ6X/I59r3zmOM7MqEG9+/Snx2fMsM5zW7tmNR0ntiDV80XrohTldYnNoWlsYaFwVDWjH378kWbP+TstZX8LyDKpcCDKevQPIWRMMQ0pGELnX9CA3n3vfRo7bqzdp5kZVcSZdhtlJqvdifSTX26x8unpRG79xPm7faBiNUz88/IrK+nBEfzDqmL628i/Wf39o9iyd/iI+5nzm8hcKavrpI8JrzRZ/+sbNtLg/LuUKuJaQp06dKArxQdd3/53Fz05dy59vuMTO71zh3Y0aEhoa9B42mgLcAh46eiWZn5E0KlDe+rUuavlaH9TtGmEcOipj87y83qLv3V72zXrMt37UBa4UKxCrGaXJKpf7wzq2u0OOuF3J9KmzZtpzpzZdj2S3ebNW2wHrF8+TvkSaR9TNyoo257IcyQFOukbVVEc+ZzKIg4EQAAEQAAEQAAEvAjAgehFB2kgAAIgAAIgYBB4WDhBng87QfSkEqpX7ywr6pMdO5iBQ+Uqtr/u140puvFJ5k7UuLVHfL1+9VVXqorFtcQyGEqn0vff/0gLFjzL0kJB0/nHt1pTmTt1uI0aNmpMr7/xJr1sGENlHlOGKud0TaVRRdYf1IiaDMNNUINhIgYtfYy5G+z0fNFjUfUd5yDHU7zGcSlHl0HCaHob/bz/gGVYb57TmCZMnm5Vl+j499sm1Tava5Bxo7czfla8vJch3G8+s328nEpr1bIF3XxLe9GzleiRseOEAftjlSQcHbWpaCl36CRmBLcFI1DuCBw+fJg6CKfB/7HxEasRYwsfpqtatNSyyQ9QmuXkkPPphzxr9McrMpWP4USeEXNrVl5z/XqniNV6S4xtV93nSNmmS0Wb1FnJXJYKt83NpZeKiqxb87maIc7bmxU+b89sk9/2qnrMq/vfLTxnMa1csUr7GCqRfpIfg1wsVvqFzrB05+Ynn59+ipfR0/MXiu1dH+UAHMMDhDOsG3OGyUxe7xivNFWBvv24io2+ZmYcSytWrknpCkS3/vA7FtzOSPXTh5KA/LvnqpYt6de9e6KBGDEjhg+jtu1usWP9jgGnfIm2z1bCIeBXttPHelKck74O1fjO51QWcSAAAiAAAiAAAiDgRQAORC86SAMBEAABEAABBwKr166jYUOHOKQ4R8ltqhYvWWZvj+bHwJSIcUtqYa7wMzXLzKhJNTJ+Q9+FVyE6Of8mTZtOT895wixq39evdzrVP+8i4QBabMU5ybAzOwRSZVRRVQcxoibLcBPEYOiXTyIGOzdjoWKmrlKXRIzjUo5c2dHymhZKZNR15Yrlwnh9ghWfyPj326YoBVwi4h03ibJK1phzaY5mZHTLE4k/JFZ4vGOv8IjEEwUZ07w8wuWXwBdffkmTp0yltatXOXwsQ3RS1onUo0d3anNDW6pSxd1N+MLiJTRp0iRrxR+nId9PA8UWjje2u5lH22H+kcG4wjF0ZYtr7TQe4Pnkdoft2XaHMp98F/cfeDdt3vAGLyY+briVBg2+xxr3Mk9kBdEhsTXjdi0vv5GrNDve3oX+y1b3y/SLsi+gwsJxlnOub/4gcZ7yG2J78ZvFqsx77eKbtm6j/n1Dq7ZMXfmcMLQgX7Sjq13Ob+BDsS3s4IIC8c7/RitSV/RVd9FXbqxl5iD95Jebns/Z0einn3hfe40J3vjdu7+nvzz4IG3c8CaPtsKX5VxC9903PGp1tkyU+jQS27c7OUe90nglcqyMHvOIeIb0jzNknouyG9CgQXfTBQ0u5EW0j8v8tlETEL6JpWOOWA150HLgRffHsleW0yOPPBL1zMqVrfcPH+46jvz0IdfVrR45N7Rv35569OxlO1ZVOb9jgOcznzW3emO1T+ngdQ3yHEl5XF+vfuf5zHZ56YU0EAABEAABEAABEIhFAA7EWISQDgIgAAIgAAIOBKSTYvmKlTR16lT61jDIhbKX0LUtr6H+dw2gU045VZMQy3ijMgc1bqny0tE5VDg69RURJdSz+x3UN28A8VWGbs6/Nza8JYxo9xnGohK6p+BucfZMZ+KrHZctLRLGtrqqet/X0jaqcEXiNaJyg0yihpsgBkOpe1CDlh+DncyTCuO46gN5ttnt4mwzPialQXCG2Daw/tnnqmzWNej4j6dNWoUeN/GOm0QcCckcc05NisgvJrm98Tv/epfy8wdofSJXmd6V14/u6N7TSYQdF3RM2wIQKPcE5KrEQ4cO2e049thjo86TsxNdAvJ9KuXIn3Q4Vq7MZwiXQkmMlk7/Y0SdR4Qe1avxDRSDVcKZBOERrFZ/pSKsS6hq1Wpx9VWk7NHRT5yYHAOhLThLohxTPF9phOV4kWzluPdyuJdG3UFl8jFetWpV33rH+6xFxlz84zVo22S5oO3zU2ekTWXzHPnREXlAAARAAARAAARAgBOAA5HTQBgEQAAEQAAEAhCQDotff/3VLhmPMcUuFCOQiHFLli0+csSqoUaNGjFqck5WBi7pWKhWrbpzpgRjU2lUidSVWqOUQqR4xmMwDGrQitdgp3R0u3I9ghrH5bmH8jmRPz8G00TGv1s7gsTHO26SwSqInkHKJMo4yJgOoifKgAAIgAAIgAAIgAAIgAAIgAAIgAAIpIYAHIip4YxaQAAEQAAEQAAEQAAEQAAEQAAEQAAEQAAEQAAEQAAEQAAEQAAEQKBcEIADsVx0E5QEARAAARAAARAAARAAARAAARAAARAAARAAARAAARAAARAAARAAgdQQgAMxNZxRCwiAAAiAAAiAAAiAAAiAAAiAAAiAAAiAAAiAAAiAAAiAAAiAAAiUCwJwIJaLboKSIAACIAACIAACIAACIAACIAACIAACIAACIAACIAACIAACIAACIJAaAnAgpoYzagEBEAABEAABEAABEAABEAABEAABEAABEAABEAABEAABEAABEACBckEADsRy0U1QEgRAAARAAARAAARAAARAAARAAARAAARAAARAAARAAARAAARAAARSQwAOxNRwRi0gAAIgAAIgAAIgAAIgAAIgAAIgAAIgAAIgAAIgAAIgAAIgAAIgUC4IwIFYLroJSoIACIAACIAACIAACIAACIAACIAACIAACIAACIAACIAACIAACIBAagjAgZgazqgFBEAABEAABEAABEAABEAABEAABEAABEAABEAABEAABEAABEAABMoFATgQy0U3QUkQAAEQAAEQAAEQAAEQAAEQAAEQAAEQAAEQAAEQAAEQAAEQAAEQSA0BOBBTwxm1gAAIgAAIgAAIgAAIgAAIgAAIgAAIgAAIgAAIgAAIgAAIgAAIgEC5IAAHYrnoJigJAiAAAiAAAiAAAiAAAiAAAvET2P7ue7R6xXIqoUrU4qrm1Khx0/iFoAQIVGACJSUlNHbcOKpVsyb9sn8fDS4YQpUqVToqifzyyy+0e/duOnToENWoUYOysrKOynamQ6MSHVe7d39PU6Y+JsZlLcq94Xqqf/a56dAs3zrs2buPxo8fS7874XdU+7fHUYeOnX2XRUYQAAEQAAEQAIHUEYADMXWsURMIgAAIgAAIgAAIeBJIlqH/w48+okMHD9AFFzQot0bOo6ENnp0dZ6I0NH7//ff0888/U9WqValOnTqWcTdOMcheAQnMmDOXZk17zGp5fl4v6tq9TwWkgCaDQHACxcXFdHHTpnSMJaKYNm/eSpUrVw4uMA1L7heOw5tuvY127fxa0+75RQvpD6efqcXhJjkEEh1X5X1u/8+XX9FNN7a1YNbNqk1FS1cmByykgAAIgAAIgAAIJJUAHIhJxQlhIAACIAACIAACIBCcQDKMQYOHDafXV68IK3GQtm79V3CFyqjk0dCGZKJ7fvFL9PCokZrIzIwq9Oq6jVocbkDAicBT85+jyeMKraQBwoHYrZw5EJ+Y83fa8fGH1Db3ero0p7lTE1Mal276pLTx5bQyuVKr8NFCsQb3CI0ZI65xrh6UH3A0atIk7EA8IhyIbx9VDsTDh49Qk0uahdundzIciDqPZN4lOq7K+9z+9c5vKbfN9RbSulm/FQ7EVcnEC1kgAAIgAAIgAAJJIgAHYpJAQgwIgAAIgAAIgAAIJEogUWOQ/jW71KaEXlu3jmplZCaqWtLKxzLkloc2JA2GD0EzxeqxmeHVYzw7HIicBsJeBBKdV7xkl3YaN7Cnw+rJdNOntPkfLfIjz0Aw5x/vdxJOyKPNgXj/Q6NoedFiu7tHDL+Xrrm2NR1zzDFY6W5TSX4g0XEVGddE5fHjEDgQkz+mIBEEQAAEQAAESoMAHIilQRUyQQAEQAAEQAAEQCAAgWQYg7IbN6aqdt3FtGnjZjqmShU7pqwDkTa6G2HTvQ2pYnjg4EHKyckRq2ZCv/r1/kCFYyeI7UtPEIbdylStWvVUqYJ6yjGByDNX/ozMP/70M7W8poVFPx0M5OmmTzkelilVvW/+INq64Q1Rp/t7x0uhRB09XrLLOk1vG9GUyePpkpwrylqtClG/zj7+sVme53bZwXAgVohhjkaCAAiAAAgcBQTgQDwKOhFNAAEQAAEQAAEQODoIJMMY9I3YEqpnz560b+9PNGb0qLTY8o/3jh9Dbrq3gbenNMOLFhfRI6MesqrIzKgutix9szSrg+yjlEAy5pWyQsMNzOngQEw3fcqqX8pbve06dKIvdnws1I7fSSPbmqijJ515Hc1tS2fuyRhX5Xlul+3n8ym2ME330Qr9QAAEQAAEKjIBOBArcu+j7SAAAiAAAiAAAmlFoLwbg/zATNSQ66eOoyVPRRgPR0tfpXM7yvM4evmVlfTgiPssvEML8ql9x65lijrd9ClTGOWo8ovEyvzQOvwj4lzgd+LW/Gh3sjUUfI6xqBwSfLbHzQcFghFIdFyV57ldEoMDMdi4QSkQAAEQAAEQSDUBOBBTTRz1gQAIgAAIgAAIgIALgfJuDHJplhadqCFXE3aU3zwnViAWhlcgjiscTVe2aHWUt7j8Nk+e3bn4pSJauHABfbZjB52UlUXf7NxJ9eqdSR1ua0+5bdtR5cqVoxq4fsNGmjt7FtWsdSxNmjTFSi8cN4EWLXg2nLeY1q5ZS8cd/xut7Geff04zZswUWxRvpL1791hpGRm1KLdNG+rRqxcdz/LzeWVowQDhhOtGy15ZTtOmTqVvd35jlc0UZW9ocz3lDxpMVWJseexU90lZJ9LNN7Wjzl3v8Cz/wuIlNGf2bLteeU7rRdkXUr9+eXRx4yZ2G3/86Sfau2cPjSkcS5usrSeJLs9pJtrWlw4cOEBye98Lzj/Paqc0wt8pVl1LB0jPHndYq64/+OhjGlIwRNTztSWzVcsrafTD42z5X3z5Jc2Z8yStXbtWrNYO8ZO63Jh7AxXcM1Sc+1bTzisD8eijFRQ3vK7KVCz+qyz+K6ZLLmlG/e8aQKeccqpZxFrxFm+booQYEYcPH6aFi56nZ+fN0/hfJrZJ7t+/P9U/+xytxCLRV8uXFllxDz34IJ3soCcvMHna47Tjww/o2+920pwnZkedvRvvuNH7tZvo1yusfpg4aTK9unaN6Le9VvX16p1O9w8fQRc0uJCrQ7K9u3btok8/+5zy8weEt4IuprFiTGUcd5zIW0n8V6yNO00AuzEdPdIJuf+XX6jw0bH0ctFL9jbT9eqdQUOH3EON2FhWYuQY6tOnN534+xPp9yccT/c/MFIlaVc5tvv160cZtWpRo4sa0B3de2np8sbvcxRVkEXI+enzzz6lX389REOGDhFjUv5KaMb0GeJf+XPnU1Zjevu779PkieMs/QYPGij6PNvS1Pxn1dp1NHvm4yK6RMxz06i22Pbb6afG7L59e2nKlClRz31pt9McV25na86a83d695/brCZk1Kxqz2V8bvdaoR2kHYqX+W5T8XLOv+++e8VzebmKcrzKcT9x0mPiOVliPyeZGTVp2J//TGedcz61v/UWqxxWIDriQyQIgAAIgAAIpAUBOBDTohugBAiAAAiAAAiUDgFuNPBjJE3UYPf84pfolaUvCZNNJerVI2TI9WrZM/MX0ua33hQGx2+FUWginZh1kld2Lc3NGHpRdjb16NHd1ahhGkP8Gvo5m/79+ggDYVN6Y8NbYpvQ0bYx9ixhyJw6dbowVtWxdN2zdx+NGz9BGDtXG8bO+x0NX9wYpAz9so7JkycLp8Qnlkxl6O/X/64oY5fMEHJIzBRm0eg+4M6KyZOnWvJC8ifRp8LpIc/aU/K9HAkmQ0uQ+MfNoBSvIderDaoueeXj269hXpZLFgcpK9YviI5vbthAx2Vm0vRZs23nSbvc6ym33S1RzpNY9SO99AlIZ1Xn2zvZxlG3Guc+OZvONwze/Jmf++ST1GtAPh20HVohSS8teVE4b06zxXbr0Zve3x4yJtuRRmBAXm/q1r23FcvrqJv1ezos1mJ9F3asGcXEbTGtX/+G49wi8/qp+/lFC+kPp5+piZZOkUuEoyq0yklLsm/kNr2rV79GlYSjtXHTpmGHhp0cFcjMqCK29d2obS/ZKPs8oWMeDcy/S8uvjNNyLrqtc1f6t7WdpZZFu+HM5XwXjz5cUJ44e29z2AHK43m4Ufb5NHP2XB4VV5u0gi430vHS485uLqmhaMlu5uyn7DxjxHmrLyyYZ91nZlQVrN+y08zArt3f0x9btwpHF9MG8d7iZ7QGGTfcuVI3qw7dIfp19Chnp5us+PYON9PdQ+61VZsx5ymaNW2yfe8W4H3tlofrIp+R/nn5NHVayOHvVKZ5ThOaMFk6sCI/v6ut/vPlV3TTjW2tgnWzalPR0pW2kHieo1hnH0+YNoPmzZlly3YLmHzKckzzuYzogFgt+a6j2vwc5dYtm9OohydE5ZMO4CuaNw/HR4/ZVLRTH1fO2+uOeGgUvVK02Nafz6+ch5sDMWg7ZIXyb6W7jbnUViQccBrrKs9q4cgdJpzTfn5qjvaTF3lAAARAAARAAARSSwAOxNTyRm0gAAIgAAIgkBICQYykUjFuzAhisBszdqIwOD4TbuNhYdz5p2t7pXPt6quutNNfW/dq1IoFO9EI+DGGkjCTv7ZuvSYzEUM/ZyPPUbo050p6y8UwvHbNKvrv9z/RbeEvqw31rdue3btQ37yBWhI3BsnVNj/uO0TveTgKTMOeFMZl5Of1oq7d+9h18LRRI0fShKmP0644HQlBDErxGnK5nmYbVGMSMYpx+UE5KD28rkF0lM6KJsJ5Ip25Xj/lPPHKg7TSJyDnlC7Cech/ckXdZZddTh9+vIPWrI4Y/2Ue04nIxyKXwcP8OW/dJpd2a89sMbXNbUs1amYIR8NS2m87H4tp8+at1qpHtzrOEqulGjduRi9p5YjcDLmXXnU1HbLlEzXMbkCdbu9C33z7HU2fMYPVTWLV5Gpt1WQroff3TO9WLVtQk2aX0sZNWzRGslzmccdToyZNPJ2Nko/SU5+bOblIWD0vkRXQoTS5EubqFtfQf3f9YMznkfeXH/lSmtJH1Wq2WTqeZF/VPuF3tPC5RRov+b4tWrpCFdXexXakEVBtMqKjbqPflyV0V14enfaHM2j5ylW0lo3R5jmNheNruiXDfEevXLHcdSXX/cLJsTzs5DAdNkHHjTv3EmrZsqX4UKmyGDurtPbyZ4WfIatlMm54GSPJvo3oItfm8dk51Kd79/8apUu+cOJ3DTvxpSC/DkSvfOaY8nqOzFXLdmPCATkuugunMm+NmUfecz5m/ake09Lp11w4/UI6l4iPHdZHfezA+YXaE3mWeftWrX2N7h1aYEU1yj5HOM/V365EqWpnZFxJNaIdiJOmTaen5zxhq/3svKfFSuFz7Xs+tzs5EBNpB9+uWVV4Wc6ldOppf6BnF8zXPvAYPfIv1Oq6G1Q26xo97xBdK+b9C7Mb0srVa+jd7fr/PzDnT00YbkAABEAABEAABMqUAByIZYoflYMACIAACIBA6RAIYiSVmujGDK6bP4OdbtwhmjV9GjUUK/WcfqPF6oYXw6sbTOONU34V98FHnwiDfUd1a12lwb7RxY3pgw8/EkbgN+007nxK1NDvxqahqPvU/zmdisQ2Zm4/aXQ5Vhj4TWPnMrE93IlZde1i3BhkR4qAbN85554nDMzLNKOzNDht2riF+EoDLsM0KPE0Lt+vIyGoQSleQy7X02yD1DsRo5gsz+XLe/Xzy0Hl97omomO3Hj3FCjPduGbWBWObSaRs7vW59rAwaG/QDNrSCdNcfCgROn9N6niYtmx5hypVCpnAncZiz+5dqdudoW0LfxLbv2WJ7VDlz3z+BuT1EasM9e0N//Xue3TvvcNo5F8fsFZJy3JmHZkZx9LSpcvFxxUZMtn6zZozl2ZMe0zdRjkA+Xa60mnw/KJFUasM+UqZ+vVOFUbm0KqZH3/6mVpe0yIsu5iWiXmMrzZXq8nP+J+TxYcZakVQKHvkzFSizh1uokFD7rN1VAHnufkwLVokVm6efArtEVuhVq9enTJEewcPG06vr5aOuiNiK8/52radX4iVXzeKlV/KoTKucIzYNvhaVY119aOPzMidE/L+noJBdFvHzjJo/+QK/InjHrXvHxg+VKwybm/dx9MmW4BDwJTTquVVNGrMo/b4k0Xk6sFWYvWg2mCXv5d4e9vl/pGGP/C3qFrkRw8Xi48e1OpSXj6RcWPqLiseMXwYtRUrsdVPPl9XiOdL1e30twRf0Se3tNwgVnjz1ZFKltfVjy5ydeA1rVrTr7aTXXcIcceW1/ztli+R58irbYcPH6EmYjvdEMPovylU2XQZ0/wjCqdndKJYWfmMsbKSO0FVe7qIldwfhD/QmjJ5vFghfYWVlMp26uNKHy9Pz3+OJo0rVOrSTPH3tNz5gv/43G7+rZRoO/gHBDeKHRCG3TdC2566n1hdvcX+iC767Ez93Xgk/EFf5J1jvhu9ngneZoRBAARAAARAAARSTwAOxNQzR40gAAIgAAIgUOoEghpJdWNGSM14DXZ98++mrRvWW4XN7bdUw816nIw7Kq95NY0Sa9a8qp33JY14ox8upK/+/Qk9wbaF08vFb+g3dZYG6GVL/2EbwmW9zcQWfRFHgdRcGk1et1dBxjJ2cmOQLO1k6JfbxD7MtnHjTlJZhsswDUo8zU2+lyMhUYOSX0Mu19NsQ6JGMZNREA6yjNcvGTpK+TOEU2dW2KnDt6T0qhtpqSPwutjebbC9vZv71p9ybrhUzA3KQcON3nysS80fGP5n4US61bERFzZuTNXCKeYqL8cC4UheR/16pwnH3ouO2bn8+fOeprPCK13k3NdQrAhUc9us6VPFhyHNYsgoEXPfOmvu4w4RooNiZfq/HMs6RXIHljkXqPzRc/Nhsfpym+OZk7LM7t27qXbt2poTTcniK+mc6vOjj5TFWZpba6q65JVvE0oUMcLH2yYuk4d1p7M7ez6W+djSP9jRHRyqHl6Wb3Wa6LgxGZirr2LVr9L18efcBpXX7WrqMmXyBOFw0p3dsqz5ERVfmcX18HKWuOXj8fE+R27tkvF629z5pMuY5h8kOTmMpZ51MjJpj+3Ildvb3iS2t418fKA7vYvFh1ib7Q+xUtlON/Yvv7KCHhwx3O42/s6wI0WAz+3mfJVoO2Q98t11SPxPfnxh/mRajnivhT640MfNP8Xq1p72lsmRd4Epg/9N6PVMmOVwDwIgAAIgAAIgkFoCcCCmljdqAwEQAAEQAIGUEQhiJNWNGSRWaOjbJSnl3QyGMl03cpFwsumr7GQer/Iy3e23ees7lNdXrbhxN0qY5Xl9cvWM2xlfXoZ+nU2JWKGzRtuiT9a5SejX39aPxCqd6LPAVopts+4Lb5vFV+nI8twYJM8DW/vqGzGN3F4rmkyDEpcfxJEgdQxqUJJl9bGhG5xkuvpxPc02JMMoxuUH5aB0dbomQ0cpl+tpcnCqF3GpJcCdSdzp4qQFd0xxQynvYy+ngP7s+J/7pC68jqEF+dS+Y1cnFYl//ME/TOBGXvlRxFYxz7n95opVM4+FV82oD0P08iViJc3jUStp3ORxxm7PgD43E/HVRG5y3eL5HO604s6PPmZfOW2zqOo3HU6KWbLadG2bXPohvHUsX+Go6ufXhsLxIlehmR/+8PPknNi6rQjT+z3+caMzOCJW7m5zfB/qK/Oi3yt6f0SncwZuYb+6yPL8OeJjluvB5wCzTrd8Os/4niOzDn5vtm3z5rejnO9cJ7mKsyzHNP+QSc5HXF9+FmenDrfRYKhsPAAAQABJREFUYvGR1y+WIzHinJdt545x/ndYqttpspdz66at28Tfkb3tLvL6qITP7W5jLWh/2Qp4BC4T21ofsPjqY6KzWN35YXh1J98W2RTFeZvPxDPzF9Bnn3xMNWvW1Irt27+ffn/Cb6lf3gAtHjcgAAIgAAIgAAKlRwAOxNJjC8kgAAIgAAIgkLYE3IykpjEjqMGOb9/YuuUVNOrh8RoLbnB0MkhqmdkNN946yWVZtaBerrnQZ4KWzm/cDP1+2HBjiDRsOfHT8+hGLW4M8jL0exlMuQxuUJJt5Gle8rkBlDsSOCe3sJtBSebX264b/rg8ridvg15eN1jx8jLsZpiXaVx+sjkkS0dTT85BpuFX9gT4vOL0sQDXkBv/ucGaj0WvPubjynTw8Hqcwn7r4Ct7uC5cdym/fr0zxexWyd7qU9VZq1YGbWdb77o5w2R+efbgwIGDqOW1rRxXtyiZnDHXSaXLqzk3c4cCz+cn/Onn/2efXevE2Y8+8fYVd/I5M3OfK2O1icuWebOzs2nfvn1asYxatejt7dst56FM4ONT3vOtFE0m3GFjOnOSO27cGcTqf94fpo6yfX5+sergMvhzxJ0nXA/TWcLLu+XTdQiV8PsccflmWJfrzFnXqbbYTl0/29WUycddsse0rCtHOK4OhlcY8tXSM8Wq/ZnhVftyBfTE6bNocXirfH6G591iK+P11lbGRHx1X6rbqbMvESv6LrO22FU8Y+084Da3J6MdSgevK58PVT/L/Dzea8W6rudvxbiKnGnKx1C0DpEzfqPTEAMCIAACIAACIJBsAnAgJpso5IEACIAACIBAOSDgZiTVjRnOhiTZvFj5uINSrvjbsOEt+8wh3eConwcWCx03SsQy2HNZ8ZTjRk9uSI3VZlmfeZaQkyGbG0xMY6abMYi3RYZ1XYi4YcxLhlcar4MbQN2M9jw/D3PW3KAk83i1nctw05OXNw3ZvLwKcwMU18VNviqnrkE4JEtHqYNfPZW+uKaWAN8WmY8vJy34uOAfF/jtY74VJZ+XnOoy4/zW4ZaPb6Vryva653O00xm0qmzdrBPpr3/9q1iV2ERF2Vc+n7jNRfp86P7esoWKgNzC8O1t79A//rFMrGDaQt/u/IYnW2EnJ48ffeLtKy5TrTYK0iazAfo2jWaq+31mRhV6dd1GO4O+VSFp52PyD27MFZuJjhu/DGLlM589p/ey3ViXQKw6eDH+HPExxPXg8bysDHvlC/ocmXXwez9tS5cxrfTmTm0+7iKOxdB2vTvEBwEdbg2dmZmf15u6dg+t7IvM3frfp6lup85etU5dS6y5qXJltfm1io9c+Vjj82My2hGpRW77/D2tWLmSVq9eTZ99+intZdvDqnz8Hcg/EuTxKq+6eo11/vebyh+5woEYYYEQCIAACIAACJQ+ATgQS58xagABEAABEACBMiMQr5FUN2a4G2L95IsYaIj4Ki/+5Tc36PiBxGV6GSVMWfGU4wYNbuj302Y/eUz53JjpZgwy26PXQ8RZeMnwSuN1+MkXr0FJyvdqu5/6k2UU89M+qY/ffFz3ZOkYtH6uC8KlR8DrGXSq1W3s+x1jPJ+X88Gpbl6WG5nNvG75nltcRIWjHgpnP0JLlrxMhw4dMotr9wfF+VhnnXWWthWiXBU8derjtHDBs1peddO65ZVidfg4dWtduXPNTXe9L9zfW1KgzFs4bgItctGBV+7E2Y8+nKOTDF6HDDvJjKdNpjx1L2XwsyuHFgyinOZXxey7GjWOpaysk5QY68q3JOwszpMbJM6TMx2Ua9es1rb1TnTc+GUQK5/bs6c1MMZNrDp4cbf+53p4jYtY+YI8R1w/M+ynbW5tMmWp+9Ia00q+vgtDaCeHH376ma69poWVpVf3ztQnb5D1vKtnIDOjmnCMb9D+DjH7IdXt1NnL7YNPpK92fmuv7o71oRTXl8+PPN5so2LIr079JdM/Ew7YO+68k/Y7OAx5eRnmf4fybY95vFnGa6zL+cXr5+VY9SqHNBAAARAAARAAgfgJwIEYPzOUAAEQAAEQAIG0JyCNEkGMpLoxw90Q6ycfN2AQhQw8coVe00uaUeh76hJrq6Zq1ar74qnXqRsrvATEW44bNPgKQV2OMxs/edzkyzZwZtwYZLZPr0dn4SXDK43X4ZUvqEFJyvdqu5/6uV6JGMW4HC/OfvO56Z6IjlJmkPq5LgiXLgFudPUykkot+Njn48JvH/PyqV6BmEjdbj3wxZdf0uQp0+jV1fpWiHzVoizLGbs9q/p86Dw3S1ky3+VXtwif2SVjiBpmX0g333ILXdDgQqpTpw69+/6H9jm7vJ9Cuf3pEy8v3kY1jvy2SenlduWy+Up1t/xu8XzXAvlelGe18bOFnRwd8XIw6/bLIFY+rgd/p5v1ed3HqoOX1Z/p3tQtvOqN6+H1DPN8TmOQ1+X3OeJlzLCftnGdvHRXsvm4S/aYVnXws4ZfW/cqLVv1qv2hAx/r/KO19etfp7nzF9ET4W1OR4/8C7W67gYlUpunU9FOk718rv73o4+p6+2dbJ1u73Az3T3kXvueB/Sx1kuMtT5WcjL6a/2GjXR3/l2suhLq2KEDtWrdmurWPZmOP/54uqLltfZWsqqfZQGn/meC7CDXM9ZYtwshAAIgAAIgAAIgkHICcCCmHDkqBAEQAAEQAIHSJSANEkGNpKYxg6+O41r7yac7C4mkYfjjz7+k+4YWWKL42UBctlfYr1HClBFPOTeDhp82+8nD5ZvGTDdjkNker3q8ZHil8Trc8iViUJLyvdrup35ePqhxT9bj1j6uQzz5eLlk6Ri0fq4LwqVLgG+xpla8uNXIz+bizha/Y5FvrSy3hd60cTMdU6WKW3VavN863PLxMW3OWVpFAW7k9phtb7qFdu382iptnrnK5+5EHYi8fbIda9a8Kozgv9G05m11Mmj70UfvqyOir7a49pW+7XXkYxCvOV5TOMaNH31jiLCTucNm7pNz6OGJU+iD7dusdKdzzjjLIOPGL4NY+RLVQzYwVh02JBHgZ0Dz8czHBZ8DeFkZ5vo6jUEzv7yP9Rw5lVFxftrGdZd9WZZjWunN59QHht9Hcxc+T//e8bFIDm1fqvL970efCIdcR+v2noLB9NxLS8P5os9RTnU73djzLVql4rOmT6OGjZuqJtlXPqfx+THRdtQ9+VRq1KSJfS7qgLw+wjnZy65XBfj84uZA5HqpcurKjzTwO9ZVWVxBAARAAARAAARSRwAOxNSxRk0gAAIgAAIgkBIC3KAQr5HUzZhhKu43Hz8fSW7N9OPe/fZWSMuWFtGJWXVN0Z73usG+i9iiaqBnfpWolwttbaXSzCs3SnEjn582+8nDjYOmUZX3nZfRxVwNwh29XjK80jgHp3x624jiNShJ+V5tj1W/TE/UKHbyKadZ1Ti1j9evwn7zqfzymiwdpawg9cty+KWGAD8jUz7LW7Zso0qVKjlWzrdR5s+23z42t4vkMhwrZJF+6/DKx7eki6dupoZrcNTYibR4wTNWOne4yAg+d7vVq89N7isQu/TobTu8zJWOSjk+tzoZtP3oY/aVOtdQ1cGv5jafai732yYuyym8au1rdG/4ox3zfeOU3ytO15XndD/LOJFx45dBrHzmnKwY8xbECpt1uD3r3CEiZXKnitxis6XYYjM0Q7h/BKCv7PwtFS1dFUs9K93rOfISYLbNiU86jWnVFpO1ijc/5tDbp3LJ7UJrC7b6CuhUt1PXTZ+7+ubfTVs3rA8rXCLOHl2jbREsE9zm7ETbsfO7/1Jum+utup04hZXSnOV8rPO//U2Hriorry+/soIeHDHcinKab3lehEEABEAABEAABMqOAByIZcceNYMACIAACIBAqRBIxEjqZczgyvrNFzmTpkQUD5nNZOi4jKriLJq3uEhfYf2rbN3Y4iUgGYZ+P232k8fLieZmDDLbxs+jMlfiecnwSuN1OOXjegcxKEn5fg25TvXL8okaxdSZOW7yZR385zcfL5MsHaXMIPVzXRAuXQKyrxs3bRrekpmofr3TaN78F6KciN2E4+r98Eotc/VgPH08adoMenrOLLtRc5+cTec3yLbvZeCLL7+i3Bvb0i2519HwB0ZaaX7r8Mqnz6FEUyZPoEtymmt1y5tlwiD8gDAIDy0YSLd17GKnz5s/n874n1Pp0pzL7TgV6Js/SBjK37Bup0weL+ReoZJozNgJ9MKCedZ9r+6Rj0Z+Eecp1qhRw4r3M+/KjHy1jFmPTP9GnD12vTCah7bYlg6GaOeNH32kLP4hirx36qsPxFaFXdhWhbx9ftskZXv9dDmyTXVoSdEr2tmUsvzevfvoroED6b3tW8XW4pvIaWtxtavA8RmZtIedicb1NnVJZNzouru/72Plk2cGXt68ebhfdccdH0em7vxer0OMpdw/iedLnQsayinruUzUc0y4YKbxd44pw2lrytVr19GwoUPsqs0xGPQ5sgU6BHS93Dmny5jmTeAOahXPty9VcYOHDafXV69Qt9bVzbGfynbGYs9X/RJFO+q95uxE2sH/3nNzAD7w0Cj6R9Fimyl3IOrliXqKubuv8cHfUvGu+GvYeSiFmGPdFowACIAACIAACIBAmROAA7HMuwAKgAAIgAAIgEByCSRiJI1lzFCa+s0n80f0iTgR3bZjUvLdrsqAqQy80mD/7IIXo7I/MnY8LRIrWtasWWttUZcMQ7+fNvvJoxtWdGMdNwZJR8OypcvEKs2TtPY9M/85mjiu0I6b++QTwolwkX3PZZgrdrzSbAEi4JRP11vfIkyV9TIoyTx+DblO9as6EjGKKRle8lUeefWbj5eR4WToKOUErV+WxS81BF5+ZaVYQXEfq6yY/jbyb9ZKkR/FiqPhI+63HQoyk2m0jqePTee0lHd5ziXUvkNHKhEfaMxf8BxtDDviZJoy6PqtI1Y+3ZgtHaZnUNdud9AJvzuRNm3eTHPmzA5/JiJrL6HNm7dYjir+4UdmRg0aK+bns885l3748Uca8ZcHhdPqHVlA/KK3RuQ6yRydOtxGP+8/QEuLlpDaBtvPvCvL6rJKaGxhoXAAN7P0mD3n75ZMmU/9nAzaugxnfWR5qVNDsQUg32T28pxm1KVrd7Hd5AFaXLTUOP9Rfxf4bZPS1evKV7SF8pUIjh3oyquupm//u4uenDuXPt/xiS2ic4d2NGhIaFWQHRkOODli5PlztYRT0e0XdNz4ZRArn55OJMdg7z796fEZM6wdEdauWR21sstsiylDpmdm1KSBAwfRueedT+vffIumT5uiFZs/72k66+xztTh+Hp9MaJR9AV3Xpi398MOP9PyLi+m78Fa+qhAfg4k8R0qe01Vvmz4OeX6ZL13GtNIr8lGF+vvS+W+TD8Q2pl2sbUxVPiK3cZvKdsZir//NJOfcU8XfvBGnHZ+PzL/3EmmHrpc8K/YCGjnqYeujja1vb6MhQ+/R3muyP9T7RvXNJWJ+Ocw+NKib9Xvq3qMX7f/1AE0PP3sqr7zysc7jEQYBEAABEAABECh7AnAgln0fQAMQAAEQAAEQSCoBblCQRtx4jKS60cDbkBQ5H8U9n2wY3xIu1NDDtHXrPwO3mRvRQkKKaUjBEDr/ggb07nvv09hxY+0VJJkZVcRKx41WtkQN/X7Y+MmjO+J0dnrfhVrXqmULuvmW9paD4JGx44ShV57xE/o5rQTkMkyDkleakimvTvn0tgUzKJky3Ay5TvUr/aSMRIyYbu1T8vnVSw+ezwwnQ0cpM2j9pj64L10CT89fSJPGPRqzkgF5vcU5Ur21fPH28Y8//UQtrrnGnuM0Yezm9g630N1DhlkxfuuIlU9+wHFVy5b0KzMKsyq14Ijhw6htu1usOL98ZopzvhoZ53xJJ6zc9tHtJ1cb/ea3telisRI0tPJLn1N5OXlO3KU5OZ7s2ubm0ktFRVYxp/nVjz6165xglZf1NRP1cSci1ycSPkLr178pjPM17SjdWezeJrtAjIC52scte2bGsbRi5RrHFYiyjP7+inZoOMkNOm78MvCTT98OUteyfr1ThFNmiR5p3Ol1GIkOt6NG/pVaX9cmKkWOiUvEmFCrFKMyiIhrxTO2avVqK4k7VRJ5jpzqUXF627zHWjqNaam/OR7N7Uud2yidv967YKSqnX7Ym39D8/dIrDk7kXaMFqu/Xwyv/lYc+VU6BKtn/Mb+m9R0IJrOT15Whe/K60+Tpk21ngc+1lU6riAAAiAAAiAAAulBAA7E9OgHaAECIAACIAACSSMgDQZBjaR+jBlSUb/5VKPczv9S6fFeHxaGjec9DBshecW0csUqql2nji3erwGOG2hUYT9t1h1kzoY4r208uTFI1et+PSRW+LwTtRXdjDlzada0x6xiyXQgSoGJGpSkDD+GXK82SBmJGMVkec7ZZCTT1c9vPpWfXxPVUcpKpH6uC8KlT2D37u/pLw8+KFYAvhlV2WVileB99w2PWk0sM/IPG8YVjqErW1wbVd6MkHPRo+Mn0nMLnmUr/kK5LhOr3P7yl4e0ec9vHTyf3IK0PduClOuw7JXl9Mgjj9jn2ao0uSKrffv21KNnrygHlHR8jh7zCK1drZ85JsteJFa3FBaO03RWMuVVbvV5u9jqU608l3GyrhliFUt9scJLd9gfEh+obJdZHH9Sj463d6H/Giu9uA5qS1WnLSal0Fj6mBW/sHgJTZo0yZHXQLFt6I3tbjaLxNWmqMIuEd590IAGDbqbLmhwoUvpSHTrNrm0O8zPaZVdJKceinfc+O1XPZ/ze1fm6T/wbtrMVuhK7Tp1uJUGDb4n6j2qa66vKG2X+0f6831/pZ59+orVs/rHUGfVO50mTpzs+KwrmfLd0KdfXlTZk7J+R9Onz6STTznVPlvOXHHm3Yfez5Gq37z64WeWSZcxLfWKbGPqfE6g0p2vnh1akC/mt64qyfVa2u3U2bvPXfoHACVi9eQ6a9Uv/xvBq01B2iGhzBIrs2cYK2vl7hj3FAwWW1R3pv+K9951rVuJnMXiI4g3tI8gZHk51u9/4K/Gamv5AVoDeqRwrDXnq/nWHOuyPH4gAAIgAAIgAALpQQAOxPToB2gBAiAAAiAAAkklENRI6teYoedzNtipBumOt2JxvtJbUcZllTee64fCqDy4oEBs+fWNVqxu1olim6TujkZZmTGooV9vs7OhR+aJtTJTGlSUgzczo5pYIbnB1j9iwC8WBqLX6Z1/vUv5+QM0w7lcVXpXXj+6o3tPuxwPbNq6jfr3Da1yMp0AEflEXs4Kns+UkahBSTKKZcj1agNva1CjGG9fUA5cD69wUB2lTK6n2Q9edSKtbAnIZ1yd+Op0llwytTt8+LD1QYc837NKldhr3ZJZt5zbZf1yTqpatVrU2Y9udR0UfI4cOWIlH3vssb7LyfPqqlatapVLtK1S70OHDsWtA29TvPpEeJHVV+pMVi4zVeHyOG6SwUY+m8eIZ+WIGLvVq1VLWKR8n6lxJMdkPH0qx8OBAwcsHeS4jndMB32OEm40E5BOY5qplfTg0dLOoO2Qc538HXNM5UB/vyfynCS9MyEQBEAABEAABEAgbgJwIMaNDAVAAARAAARAoPwQSIaRNNHW8i+km+dcTBMmz0hUpFY+YhCJz4gthaTS0K8pHedNOuqZqEEpmYbcyBgoe8O8W9eWBx3ddEc8CIAACIAACIAACIAACIAACIAACIBAxSMAB2LF63O0GARAAARAAARSRkB+dczPq1u2tEhs7VU3ZfWjIhAAARAAARAAARAAARAAARAAARAAARAAARAAgfgJwIEYPzOUAAEQAAEQAAEQ8Elg1drX6N6hBVbuulm1qWhp9PlXPkUhGwiAAAiAAAiAAAiAAAiAAAiAAAiAAAiAAAiAQIoIwIGYItCoBgRAAARAAAQqIoELGzcmdcrQrOlTqWHjZhURA9oMAiAAAiAAAiAAAiAAAiAAAiAAAiAAAiAAAuWKAByI5aq7oCwIgAAIgAAIlB8C//nyK7rpxrZhhQ/S1q3/Kj/KQ1MQAAEQAAEQAAEQAAEQAAEQAAEQAAEQAAEQqMAE4ECswJ2PpoMACIAACIBAaRMoLi62qqhcuXJpVwX5IAACIAACIAACIAACIAACIAACIAACIAACIAACSSIAB2KSQEIMCIAACIAACIAACIAACIAACIAACIAACIAACIAACIAACIAACIAACBwNBOBAPBp6EW0AARAAARAAARAAARAAARAAARAAARAAARAAARAAARAAARAAARAAgSQRgAMxSSAhBgRAAARAAARAAARAAARAAARAAARAAARAAARAAARAAARAAARAAASOBgJwIB4NvYg2gAAIgAAIgAAIgAAIgAAIgAAIgAAIgAAIgAAIgAAIgAAIgAAIgECSCMCBmCSQEAMCIAACIAACIAACIAACIFCxCeze/T1NmfoY1apZi3JvuJ7qn33uUQnkmfkLaOdXX9K+/fto0MCBdPzxvzkq24lGlR8CqRqTJSUlNpRKlSrZYb8BVd4s6xbvV66ZL5Y8lW6Wk/embk55VFyy5Ch5uIIACIAACIAACIAACKQXATgQ06s/oA0IgAAIgMBRTqC4uJj2799PBw4csFpavXp1qlmzJlWuXPkob7l38ySXPXv20OHDh6lKlSpUo8axVK1ade9CaZy6/d33aPWK5VRClajFVc2pUeOmKdNWGfOCGgDjKRerUWXJIZZuSAeB0iAwY85cmjXtMUt0fl4v6tq9T2lUU+Yyr22TSz/s/NrS46UlL9LJp5xW5jpBgYpNIBVjUr5fGzVpQsfYqI/Qpo1b6Bjxd0us36ef/x/ddustdrZxhWPoyhbXWvdPzX+OJo8rDKcV0/r1b4i/g2raeeMJ/OfLr+imG9vaRZyez+zGjamqncM5UK/eGdThtg70p+uvd/17LFlynDVALAiAAAiAAAiAAAiAQDoQgAMxHXoBOoAACIAACBzVBKTB6ZXlK2jq1Kn07c5vHNt6UtaJ1L9/f2rV+o8Vypn4hTB0DR4yhD7f8YkDl2K6p6CA2nfoFNfX8A6CUh5VVk4EboSsX+9UenbB4phtf3jsBHp+wTw73/x5T9NZSVo1VVYc7MYgAAIpJsCfwQHCgdgtiQ5Eubqx8NFC8VnCERozRlwDrH5KFo52Yl7+YsfHljgnB0Wy6jla5Twx5++04+MPqW3u9XRpTvOjtZkpbVeqxuTrGzbS4Py77LY1z2lMEyZPt++dAtGOx4O0deu/7Kx83pCRjbLPoZmzn7HT4wlcetXVdGjvHruI+XzKD7YubtqUOUHtrK6BEcOHUdt2EeenzJgsOa6VIgEEPAhgDvWAgyQQAAEQAAEQSDIBOBCTDBTiQAAEQAAEQIAT2Lx1G/Xr21sYfP3/Hps8oUIYFJ8WX9xPsr+49+JzhFauWEW165wQlSldDQjcGJhsJ0IUBBbB662b9VsqWrqKpUYHZ4rVUjPDq6Vkarvc62j4AyOjMwaM4fqkkkNAddOmWLqO67QBlMaKlOaYj8g+Qps3v12mH5ukylmTxl0dWDXuTDqaV6kGBhSwYCrHZOcevenD7dtsTec+OZvOb5Bt35uBwcOG0+urV9jRy5YW0YlZde37yLNtR5Hp+IukuIc2bX2H+vftpWUw5fDxJzOeVe9M+t3vT7TL7N23n/61/Z/2vQrk5/UWK6p7q1tKlhxbIAIg4JMAH3uYQ31CQzYQAAEQAAEQSIAAHIgJwENREAABEAABEPAiYDpnVN7MjFp05plnUjFVpk8//ZT2sS/FVZ6e3btQ37yB6vaou25/933qcWc3rV1nie2yLhZbff77P1/QWxve1NJ6de9MffIGaXHpbEDgxsBUOs54vbEciOvFKoq72SoKvysWtU6IccP1SSWHGGqldXI6j+u0BpcmypXmmO+bP4i2bnhDtBQOxDTp7kBq/PjTz9TymhZWWcyLgRA6FkqlA/Hw4SPU5JJmbBWf+zP5wUefUJfbO9o6DxCOuG7MEScT+LyRkZFJe8XfhZkZVenVdW/Z5fwE1JaimULGnvDflrEciKYzU9Yj30P/WL6S/jJiuFbt2jWr6bjweaf8XSUzBZWjVYAbEPBBAHOoD0jIAgIgAAIgAAJJJAAHYhJhQhQIgAAIgAAIKALcGKTiOnW4lfr1zxfn2tRQUdb1l19+oSeenEtz5zyhxTsZmbQM5fhGGblCTThMr617g2plZNgtkoapZxc8RxPGPSriSsR5QOujzgNKZwMC7/9UGoh5vV4ORPMspsyMasJQucHmn6wA1yeVHJKlf1nISedxXRY8yludpTnmIw4Sd2dFqnhFdKFAK6VSpWc61vP1zm8pt831lmqYF5PXQ6kek+Zqv9Ytr6BRD4/XGmRu8+nmFFTzRokoLXesyBR/D+3Zu5emTB5Pl+Rcocl0u3lucREVjnpIlI04D2XeWA5EM53LN89T5Ku9TAdiUDm8PoRBwA8BzKF+KCEPCIAACIAACCSPAByIyWMJSSAAAiAAAiBgEdizdx9dfdWVjEaJMOAsoZNPOZXFRQeloabdjW217U75197RJcpnDHeQyBZ4tVE6V48cOUIZzLmoWp3OBgRlDJS6ptJAzOt1cyDuEueo/bF1K4VRXA+L7RC3lcp2iFyfVHJgjSt3wXQe1+UOZhkoXJpj/qLGjamK1aYj4vy0d8qgdZEqU+2sidRc/kMvv7KSHhxxn9WQoQX51L5j1/LfqDRoQVmMyb75d4tVwevt1j+/aCH94fQz7Xs9vUR8LLVOfCyVaaerAJ83ZFzECXhYPOvR24mqcupqOipVvLyajr14HH+yPN+ule9UkCw5sg78QCAeAphD46GFvCAAAiAAAiCQOAE4EBNnCAkgAAIgAAIgoBHQDUbRxhsts3Fjfu3dKPscmjn7GSNX+b6VDsRrxPZtoa/s49+iS7U+nQ0I3BiYSscZr9fJgXjg4EGxmiGHbbtWLFZ3vhG1ulMxTvTK9Uklh0T1Lsvy6Tyuy5JLInVLQ/edPXta475njzusM2Y/+OhjGlIwhL7d+bUlulXLK2n0w+O0aj77/HOaMWMmbdq40dpSUCaelHUi3XxTO+rc9Q6qUiXkzuOF/Iz5L778kubMeZLWrl3LtrAuoRtzb6CCe4Zqz+Phw4dp165d9Olnn1N+/oDwBybFNLZwLGUcd5youpL4r1hs/9yEq2GFZdmFi56nZ+fNE+38JpxeQpeJOaB///5U/+xzosrwiDVr19H48eNYWRJlL6GHRo6iuwbfQx+Ez4AzHRRchlc4Hv3k3NW3Xz/KrFWLfnfCb2jEAw95iSb5ocTQofdQhsh/3jn1xJbg+Vr+eOpWBfVx1E2Moyvox59+oomTJtOra9eIvtxrZa1X73S6f/gIuqDBhaqodZV59+7ZQ2NE322ytqIlujynGfXo1ZcOHDhAso0XnH8eHR/eIlIVfmHxEpozezbrhxK6KPtC6tcvz7HfVTm36zdiBeSEiRNpszGu//Sn6+iOO7tr44/LCMJMbpU9d/YsqlnrWJo8eaol7o0Nb4nwJPp0x47w3wG16AaxIjN/0GDHZ4rrkMiYDNpuXr8ZjnbcHaYtW96hSpUqkblV++iRf6FW191girDu+bzRqUMHWrx0Gf0S3oJ0aMFA4WTu4lhORY4eO4FeXDDPuq2bdQK1vakDPT5tinVvPp/xOv4WiZWNj4iVjfLH/65IlhxLsMs/5viRz8iYhwvp5aIl4bmwhO4pGEy3dbzdliDHyMyZ02kHG1/t299KvXr39RxfQca3qjTI2ApSRo63xS8V0cKFC+gz0T71k++l++67V8xJl6uoqKvsrxeXvGTMJURyvrpnyFDKvqihVsZ8v6Waj6ZM+CboHGpyOykri77ZuVO0/UzqcFt7ym3brlQ+onNqA+JAAARAAARAoDwSgAOxPPYadAYBEAABEEhbAtK4kSOMs9I5Jn9OW1qFUtz/vXvYcFq/ekU4g759p27ADBnC94oVj2PHT2AGlZCRu2DwYLqqxTXuFYmUIAZy06AjK4jHIMgdiEHO8gpiQDCNBwqKH6OLzOtmOLkoO5t69OgeZbThxkA3xxk3cH/73Xc0eeJ4OjGrrlIt0JXXyw19UpgcOxc1aUJVmeRlS18WdZ7EYiLBzVu30YzHp9Deffvo8alTqXadEyKJLPT0/IW0Ljxep0yZohmfuT5DCwYII2i38FiZLIxfn1hS5Jmg0njcr/9dWllWhRV06wMvZ4jT8+LmONLzxu8cMPWN99kKMq5lnUG4KF2DGDBV2fJ0lX3bSIz9Y4TSjbLPo2498mggO/9TtsV8Xrr16E3vhx1kbm01VxvJfHzMm8++7KvbOnelf+/42E2kFc8N/jPmPEWzpk32zC8TeRl5bzovZJz5kyxmzn7KjCY5XzYX744DDufzRmUWEWbdTnnMuHj1M9+t8+c9TWedfa4p1r7nq6Y6d7iJBg0JrfiTGeKtWwnl46huVh26Q4yj0aNGquSo6+0dbqa7h9xrxUumjZs2FScfe/8yM6qI7aQ3Wplkm/UPPqLLZmZUp9WrX6NjHJzZ0bmJ3M5m5nlHjfwrtb6uDY8KzIw/D6NGjqQJUx+nXWGnvVaBdeP+QUuiYzJou6N1jI75pzjTuSc701mNt4ZixbCcc+SPr9wLxej/ck4PDP8zZZ1aj/L69gpnKhYfMWx27eP9YqeG5s2b2393ynnp3Q8/tVe5ms8nH8eyAjNd10yf0/g8mSw5Zn38nnO5MTeXXiwqcnyG1Md2N3XoRP9xnV+PiA+m3nT8OyPonCB1DTK2gpQxz63mnFS4eU4TmjD5cXVrX+XfFy2uucaRnZ1JCxSLnSm22k61VPPRVAnfBJlDZVH5N1/n2zvZz4eTbBk398nZdH6DbLdkxIMACIAACIBAhSYAB2KF7n40HgRAAARAINkEXhdf2w9mhmmv7Tnd6v5BrNC7VqzQU79xhWPoyhbXWrfcYFO/3mnUo3c+/XnoEJU16upmIJYZk2EgD2IQNNvXKPt8mvHE360v9qMaYEQEMSAkYnSR1fsxnMhtQF9bt97emowbvUwngpQpjTnXCGOOcjR79ZPM7/fH6+WGPlm+dZtc2s0Mt7GMJa1E/u/D+b0MjNeKfD+45OP6yJU2P+47RO95OGXc6vHTB04M+fMi070cRzxvvM4Bs3/ifbaCjGtZZ1AusmwQA6YsVx5/vG/d9OeOm0uvupoOMedZw+wG1On2LvTNt9/R9BkzaD9LM+d4PubNZz+yBWlIi8yMmnS1cNT9d9cP9FZ4RVooJbJtIV/946a7jOfPTvS4KKG78vLotD+cQctXrqK1q1faoprnNBYG5+n2vQzkiPYfZG2Uevbp04+++Oprmr9gfpQRmtetCXK5Caof/7hGOQycqtAdKvq2kUHrlvW4j6MSatmypTittzKtWb1KU0mxcS+rZdcc2XwOlrlatWxBTZpdShs3bRH1RPrQHIO6xMhd9Nm3oX7d98uvNPepp+xxbY6JRJjx5yGiCdFZ9c6gxo2b0UtLl9r1ynTzvaXKJDImg7Zb1e3nOlh8+PW6/eGXWaKYNohVl9WqVTcT7HvOaUBeT+rWvS9dKByQ1cI52uX+kYY/8Dc7Pw/wXS/qZtWmoqUrtQ8Z1BhUZcyxaKarfOrK2fOP4pIlR9XjdOVcIunFlJt7I733vx+KD5GcP8aQc1abNm2jxpeTIzeR8R1kbAUpw3cmUBwuy7mUTj3tD+K8cH1Odlrpqp87LldtFtBFjS6mVWtepb8b56+H5B8RK2m3Oa6kleeS+32fBGmrap95Ncebma7u+RwinYddhPOQ/+Tq7csuu5w+/HiHNo/KPLH+LuZyEAYBEAABEACBikQADsSK1NtoKwiAAAiAQKkT4AZOZcgJUik3HHJjnvv/gS6htrlt6btdu4Uh+k2tyl7dO1OfvEFaXLIM5FxoPAZBbhgLySgRW77dR3+6vo2nkc29/VyTiBEyUaPLBx99IowPHTXh0vjQ6OLG9MGHH2ms8/N6Udfufay83OhlOhGkcfsysVogsjLhNGEAelGrI+gNr5cbyriBUcoeLVaYtDJWmJh1+j1Pyisf14fLlwzPOfc8YehcphmP5YrUTRu3aCstEjHu+RkvynHknje2c4C3Lciz5V43lxwZ1zI2ES7JNOrpGqbnnTPfw7Ro0Yt08smn0B6xrWT16tWts1afE9v1FYa36yOxNejzixZpZ5rJFo54aBS9UrTYaix/zmQEH/Pmsx9xMhwR24rO17YQ/UKcgXsjOwOXfzgi5erbW5cIh8QGx7nSbGurllfRqDGPah9oyNXPrcQ5qGo13LKlRfbq51VrX6N7hxbIKq3fgLw+wpmhVkKF4p4Rq44njns0nEN3XtqRLoFE9OPng0oj9vr16x1XEz09/zmaNK7Q0oD3TyJ1S2FmeRk3YvgwatvuFhm0fvIM5CvEGchqfndydPI5U61WU+XVVT8ruJiWibmSrxZXK4/P+J+TrS15VTmvK38PuG3Z++ILz9PgwQX2yiOzzfGOJ/48SN0yM46lpf/P3pmAS1FcC/igoCKgL2qUuDxNRBITBUVEg6KCqDEx4IqouKGAQQUUQ0QUt4BCRAQ3logh4m4UEeMSwAUXBDQPTJ7G6MueqIkrrqyvau6tntM93T09M32Xmf7HT3qpqlPn/FXVc+ecrqr5j5uXbdp6qs6cNVum33Kjdx0MiFbaJ8ux21Mm4YnltLeZ5Vy4qLHITVOvNzNJD4qVpDm550bw748gFyvQPybE9JO6sazlBQOEwTYNpmtFgy8w2NmRfY45IZclLTm6vuC5tsOmndL/BDOr9ydetqB+NiH4zJpyyzS5QwXJnnzicW9FhaANpfbvcvpWOWX03upH9/mBXHzJZb7lWH80bIQs815CWWP2zVzhMfL/rbDW/I213Pc3ln9VENuH8itTNAUfT/GYkyTPUFvc/9LOWvOd8YLvO8Ny7WGe1/lxm1+COKZ6kiAAAQhAAAKZI0AAMXNNjsEQgAAEINCQBPSPWv0WbKl1+uXUvVFuZQR/zNt7QQemdSwe3PswtfzcOrMU0cueQzBNB7mtvxyHoN8ZbqXkP9ubvVwuNMuvHmRmwWy0kXNx59PdmWYU5YStxOli6/E7H9bJQvO2tt6fyi4xN97sx/OPv/xRfn7bbKdaZBBh7dp1su/++3nO5XZtNzHL1b3glav0xO9sWyfnmn2/7n/wIXlXzTw8e+CpZj+w4UWr0nzjHIxx+fz6hPeVBx56WK5VywDqQGywv5fq3AuWrzM6PHAUljc4tooFByodW1Y/zTOqXwd1LZVLOQ7Moh2mGWcI8rIzhpcufaXg+WLz6SDAzGk3y95mllTYJ/8ShH+Gm+7zLhCgy7/33nuy1VZb+QJ6Lv1SE5h8vD4wGSzrDxT4n+muvD36X5pYbRzJK3Wyd65nyx/Ru4eMu3ZyLi1qtpFXsP4kbuZxMK++rlQ/HaCP2htOz7bRS51WWnewH9115x0mCFy4jKpm265t4T6/eowH29mx8rd3dDu6/EmOut7Zt//cLNe3V9FilTLT48GumhD1skx+PInoNrMKVtony7G7KJiQDC8t/62c6y076jJ8acbgq+4i8qg56T6hddfBcCdIv2ymg9VaXvD7O9iPg+lW9idmP88rfzpenlIzXe1z0+3vaPOkJcfKivpoO44w+9SOC+xTa8sdYP5WdMstR/Ux/UzQ9lbav3X7JB1T5ZSxdtq/N9eY/9uq4Lu9bz/+JZ793w/TTYB+Zn2APiqYfcMt02XOrJk5WU3NJ6dEkX80Qz1edDH9HLYvA0Xt923ZfddsPeF+bQRf3tEyOYcABCAAAQhklQABxKy2PHZDAAIQgECDENA/avX+R6VWph3J2ikUdNjcNHWyebO9R4F4/xJuIu4HsS2fpoM8ylljFYpzCNp0OwvqhBOO936023vBz8nmbfML1dvmOl2zjnIg2PzlOl2WGmdgfg8if5BA6xF2rp1eTjfL3r8H4WrjjFsRGkgIk5nknq43PP9648x8JTwpcFfz1Q6lQDZfwCuYT+tj9+pa9NRzofbq/q6dlJU694LjJSpwZG0K5i01OJDG2LJ6aO6u79j7+lMpF11HUqenrr/azoNtG+VE9b/YsM6Mld9GmjrbzHK7sX6Wm+73us9HtV+UUB2ACC5Z6A8o+R3EWp4O7I0dM8rMFuqnk33nbo82N1vezkz8npmZ6D5hM55cmu5D2n6XHnWsRD8r0z8brTCw9r9m1vhp3qxx/0ycSuv296P8En9BW/2zBwvbSrOL6iP+vrhBZky7Vbp07RasqqRrbf/eZunwW6ff5pvFFCZMlym1P1l5ejyMGjnM7IN7Wlg1ol9q0C+RpNEntQ1J7Q5VssjNc8wssOXeLLB85rC9UvOpdWeak+4TQft1cNW/96L/bxQtLzg+/f24rn4dlLLBw7BP0I605ITV5e5pO6L6jx5PSfK4v4dtHbpvlNO/dfmkfaucMo5H3DEfSPXPztYzsoN9wcnTLz/pPFrXxuLjdIo76jbX40WX0Xn0SzI6jzvXf4NW8vKnk8cRAhCAAAQgUGsECCDWWotiDwQgAAEINCkB/YM16AAuRTH9Y7ZL591lxm135Ir7HTbRDkybecBZg+X1+v3m3A9sv1Oycgd5lLPG1h/lELRp+rPy1d/J1ePGyZ/e/KO+7Z1HBZ40a2efV6iEkyini5av9/1JItrv9DrfOE1P982iiAtkJZEflUfXG5UnbBZDWF5tv3YoBfPG5dP6xPWVKId7pc4r/3iJX0rOnzd6bEXpmsbYsmw1z6h+XSkXXT6p0zPY7tV0HWxbPSNb2+FvQ5GOHXY1i+q28PYqdXnbtGkrK1b8j7v07T+o+3xU+3kFAyd6aVkX1HNZygkg2rKdO3eWTz/91InJHdu2aSMvr1jhzYR2zwRdR7HZ0bqfxj0ffBWbC933bFop+tn8dr/Qfbp183QPBjX0915whmKldSftR8XyaXZRfcQvw1puZ3BvLsOHj5Dehx0eOgupLlf0v2HLPdp9FU8/c6B07PjN0Jc7KmWWdDxo3TSTNPqklu3oFLPb5Ut6jN9r2T9zL0xmHKf80se2ZH5Go35JK/j3ppYXHJ9hfStMp/y9dfLkEwvMsp9b52+Zs7Tk+IQGLrQdul/obDeYJUrn1C9RGpUnasxV2r/L6VvllNH2Rp1rG3Wb65l4eksELUfvka2XeG0KPlqvqHNta5I2D35PBOXq7373fRjMwzUEIAABCEAgywQIIGa59bEdAhCAAARSJ6B/bFfyFqv+cawdyX6HTeHMBm2QdlI455L+kWzzNqSDXNcf9QNf62uXXn1p6TK5YerUgmCi01/n14ySyNdl9bmWo50u+n4x54OWZ8+108vuDfnxJ1/IO94youvM/mVLQvcvC8op9VrXa/vN3HmPy2effS7H9T9J3vPqN0GqPt+TMWN/Gite26+5BAvF5dP6xLWRv1+LcVbW7VGkx5Ott9Rgg19u/HhJmjcqXxpjy9qoeUYxq5SLHpu2TvtJ26FeJ7V5/BvVZkHt9FJvwbS4a/18SNLnbRDs5Vd+K7/+9aNmKdVl5tnwrwLxwe8PHUixe4WGBUGDwbUCoRE33D6ges+1Yk5U3U/jng+6ykr1c7L0CzbaIe5fxs+/T2QadSftR8XyaXZRY9za+tof3jB78J7szPYd7VLfV1xxhZmVuK/vfrGLY/ufLH99843QbEf3OUpGXTza+25Kg1mS8WCVicqXVp8sxe5QODE3g0sg2pe+Lhx1mQxQbVfsOzfKflttUP7MabfIGmmlVkgo3DtYywuOT3//tDVsMAHpdvbE+7Q3/Wvfrl3l2OOOk69//RvefX2SlhwtM3iu7YgaK0nyhI25NPq31becvlVOGcfmPTNT/Iknn5QFCxbI/731llludpVL8o66zfVS/jbD2QNPk7MHD5WNN95YVq9ZY/aUHCVL62fO6hdHmpKPZ0jESVh7BrPqLQg0j2A+ex38fl227JXQFyrCynIPAhCAAAQgkAUCBBCz0MrYCAEIQAACjUZAOza3b7+1zJv/RFl1631t9Ow3v8Mm3InsKtROFReEbCwHudVB1x/l+HG6Bo92Jk4/s7xpCy+h0NYkDgSvuDkp1elSivNB12PPte3BtGP7HCGXjB0XvJ3Kta5XBwBsv9FL19rKxl99hRx+5FGR9Wq+cc6XuHxan7g+4O/XkpvR9bXtd/TNNIpUNJDggiH2tl9uYR/SRZPmjcqXxtiy+mieYcyas1NP82xO51FtFtRRL+Nmg3Rz5z4ia4yDNe6z2uyftNtuu3n7Kcb1eavHxEmT5f577ooTmUsrJ4Bo5etxPmrkCOne45CiNrRuvZm0b/813/KgwfqDCut+Gvd80OUq1c/J8s8CXm9eyHgxF/TS7PXS37ZcGnVbGV323bd+9mP086RYPs0ubIw7O+3RLkd+8823yr0RfSZqXzgtI3j+nOE1fvw1vr1x83k2mBc4njCzzbZJhZlukzhbo/LpJWsr7ZNJ7c6zSHam29MG4xYvXiytW2/uW4XBStIvGgQlR9nv8sV9v4TN7tfyguPT3z/rvm932PG/XVWJj2nJiatQ2xHVf5Lk0W3k5Fj9K3lear3L6Vullvk/83fxGWeeKZ+FBAy1LvY82ObxM2Rd6Q2yaOFC2WLL/8rdaGo+TquwY1h76nyl9s1gADHsBR0tn3MIQAACEIBA1ggQQMxai2MvBCAAAQg0KAG9h5Wt6NH582S79tuXVGdwzxu9X4v/R3G0A9NWqJ0qLoDY0A5ybaiu3zlsdHqxc72cX9iMm2IOBCe/HKeLn3OhM8bJjjpq222eXTvsJm+pJVrjHIlRMpPc1/UGna3WEX1gjx6+PSfj9NB8g84orUtcPq1PXB8I4739DjtV7Nzzy40fL0nzRuVLY2xZrppnGDNbf1M6PXXbV8t5VJsF9ddORB2AD+aLu47q81aHA3v2ki+V83fvzp3kuOOPlz327CRbm+UBX/39696souD41bqFPQ+dTrr/uJm8Lq3YUddRzH5dT9zzIVinLleqflqWfsnG7c3V2cyYalWfKezZVmndSftRsXxaj7Axru3U53/7+99l6k23yFMLntS3YwNTvoyBi8/Nd8JTTz8j106Y4AtKuL8XbHatazntFTUeAqr4/l7RTBqiTyaxO6hf1LUOcNo846++3LyY88Nc9rVr18m+++/nLbcrZt7g8uUrQkUV4+TvU1rEWiMzv5yyS9HyguMzKCuY7mQUO6YlJ64ebYfuF7pMkjy6H2s5+n45/VvrYc/L6VtJyhQGADfISf37y+FHHCHbb7+DbLnllnJQ78Nkdf33S7BNg20V1Hvvznvkni028K0/zYGP1seda710e7p0e9R5gjx0PnuunzPB795gXq4hAAEIQAACWSRAADGLrY7NEIAABCDQYASCS03p5dWSVqr3DtRvs9vyfidAfEBEO1VO6X+sWaboEt+P5GIO4ih9tdyoH+62bNJ8UfUUs1U7B6L0qMTpouUXcz4EbdC2O+e2dnibnby8WTPBspVc63rDnCDaSVJXzwZ55umnpU1g+TKbltT+uHxan6g2snVFtbWWXY5zL0qurTP4SZo3Kp9mW+7Ysjppm6OY6TzlcAnansSBGSxTTddRbRa0QbdhXJAuWE5fR/V5fd/KXrjwKeP0rZvp4crr+oPjV6fF6ab7RlT/cfUFj/5leOO/X3Q9pTwfdblS9dP66pd17Gz/KTdOlxPMrPW6z2oTVFmps+fOK607aT8qlq9SPezfGX2PPV7+U78s9bChg+S0gUMK7C3lxvzHnpArLhtTXyTf9pXqqvt9XHtH5WvoPhlldxJ2wb/3dODVldf7z9l7A/ofJyMuGu2SvWOU/V4Gc/LkomfkklEj9S25aer1sn/3g3z37IWWFxyf/v5Z+gtSrrK05Dh5YUdtR1T/SZInqh9H3Q/TpdR75fStsDItWrRQM59Fzh86RE4fOKhAHW1LsM3zaXX7WW4wpe3s+latWslXvvIVbwZ9UGi+nK13kKm3sueMlh9m60YbbaSzRJ4n0Usv9T5o4AAZMnREpLwZs2bLjFtuzKWHjePIgiRAAAIQgAAEMkKAAGJGGhozIQABCECg8QhccPEYWbwgv3Tp7Ntvk+/s2TmRAnq/H1ugR/d9ZPLU6V5Zv8Mm7+TzMqgT/QPbORiTOqGVmILTJM4aWyhpvoIK6m9Y51z37t3rlzEttFXbF+bY8LMq3enidz6capwPw6NULbgfZntw6Um910yBgDJv6HqDAQgn8qXlr8i55wx2l+a41uyn9kqBA0nzDZvN4wTofEGnldYnrI2cjKjZplp2XHknJ3j094HCPqTzJ80blS+NsWX1SWJzkjzatlLOK3HqlVJPY+aNarMwHfQstnL6XFSfP/WswfLaildyVUaNJz0OguM3aSDFPyMqvs8H7bezlHuYWcpu6eiZ026WvbvuF8yWC/jvZZbydLP9guO+oIC6UYl+SkzgpQOdIuJe2vDfFd8SrXFB2GA5d520HxXLp79byuljVp9x190gD90zJ6ea+353epZztDrva9q07pPvN5W2V9R4COoYla+h+2SU3UH9wq71czj4spfO788XHrCLsl/Lsed7mlm2m3o3vzSB8le9K32i5QXHp79/huujZUWdpyUnSr69r+2IGitJ8ug20HIq7d9xupfTt8LKvP3uv6XPUT/IVRUX3NIvqek29//tuUaWLHlZWrZsGae6l9bc+DjFkjxD/Xs9r5O4fQ31lgW6f7j6OEIAAhCAAASyToAAYtZ7APZDAAIQgEDqBIIOL1tBkiDia394Q0495WSlT+HsML/DJvoHcXAZVO2wbigHuVI8dxrl1LF2DjjlJOPkHS19j3EzRoKlRfR+kiKFM0qKORB0QKccp8sdd98nUyZNrFcs71At1LTwTpTtwXaJ27/KOn2Svo3tNND1BgMQLo89+h0rImF8LjSB8GfrA+FuBquW4c4POKSntyyjdlrZdK1PnFNmgAmuvF4fXNGz9yp1XgXHS9y+NknzxuWrdGxZZsX6tc1TKRcrI+pj7QsLJLj85fRLV7apjnFtFtQpODZumjrZzPDpEcwmj5oZW2PNjK1RI4fLiSed6qVH9XntwA6bNfSvt9+RHxgnsZt/ERy//iWI18tLS5bKxvVOYDuDtHXr1jkd/Lbasb21zJ33WMGz5JNPPpXzhg+X361YbmZDv5TbQ9AK0HraINvixc/n9nNzBtoXO3odfoQ35u394Lh3ecOOleqnZU65ZbrcMWumd6udmUm96pOPfGy8RHNSad3+8tHfCcXyXXPdZPnVPXfmVBs0MP9yim5Hm3jn3XfLN3beSb7b/cBcXv3POcNGyPIXnsvdCutPOq87t33ssV/Pl5NOOsnXpjZdf1/q71u/LaX3p6jx4HRyx7h8lfbJcux2ekUd/c9g/9KlwTKFfxMWLmUaZ7+WZ9vppP4nmiD/BrMv5t2RS+RrecHxGWzTYLquL+48LTlxdWg7ov6GSJJH9yEtJ2hDqc/LcvpWqWWixqbmNvaqcfLreQ95t3Sb+gOIdVnatW0ju+7aQTZv00a22WYb2WnHHWWXXXaRLvt08c2Mbwo+nhExJ0meodburt26ed+pHTv8t3mm/krsjE79Od38/fn7+r8/7eog+rtV5+McAhCAAAQgkGUCBBCz3PrYDgEIQAACDUbgkceelCsvu8Qn//DePeWiH18sW5m9rvTnvffel2t/dl3BvkZjx/xE+hxzgs5a4AA9ps/3ZczYq3x5rLPqADOLZOP6u8GZbg3lIPcpYS7CnDpBR0bHDl+Xm26e5mNiHRY33jpdfjnr557IsBklxRwIlTpd7P5F3cz+Rc6hb50Pd93zoKeTO5lw3fVyv5kJsnDhIs/xEma7yx9c0mz81VeYPZOOcsh29VYAAEAASURBVMlig4yHH3F4rl7rzHr4kccLHB5e5sCJrjcYgAhkDQRoRY7ofZCMu/Z6L1twT79nnn7Wt9SpDST0McvovVe/jJ4tqJ1W9lrrYx0zj85/1Dg8v2aTvM8cE6i9wQvU2mD7z82M3b1y6ZU6r/zlox3+trKkeePyVTq2rB7F+nWhrqU79Ut1YNo6K+mXtnxTfuLaLEyvTmaWzyYqoWOHb8hpp58h23x1O3lp6VKZNes2b5aenXm0dOkyL0Cn+7x2VOv7tsx1Eyca5+Z+8sGHH8pts34h8+fNVTXaNv2KzJv/G++e3waRdm1by+Ah58qt06fn9q9btHCBbFG/JGrwGWPrO9nsl3WwCfa/8+//yO2zZ8uf1J6sA/ofY5ZVrFu+Us+CdJWfbAIWe3fpKs8+97w8EtDT5gmOe1cu6liJflrmKhME7XnIwfpWwXPMl2guKqnb3wbRz5Ni+fx9QUzbnCgff/Zlrg+4Zc/1Cyy2ra8z3zPf/Nbuuf5y2eVXmsDvb+tNW2cc3su8YHLQXncd3I/v5P795OQBp+UCz8+/sEQuM8Fw51YfNnSwWRI1P0u9EmbaVj0enF7uGJevkj5Zid1Ot+DRvzqCHatbmbHq35cyWCb43RB8KSfO/qCsJNdaXnB8+vtn6ePX1Z+WHCcv7KjtiOo/SfJEBRBtneX273L6VjllgpztfoVXj7s2N3aXv/yKXDTqx97f+45hsM2DK6O4fGHHjh12NoG2B7y/OxuTT5g+Yfd0m9v0sGeovV/4W2y9/PTqn+a+Kz/86GMZc9mlPnZhv7usHD4QgAAEIACBrBMggJj1HoD9EIAABCDQYATuf+hhmTDu6kj57dq2NbMlPglN/3FgVovLFHQk2Pvt2m4uw4ePkN2//R1Z/PyLMu2Wm1z23FHPPnQJDeEgd7LdUf/Ad44f/ywal9Pa0Eb27NRZPvn0M1m54n/yCbmzwtmH9raWb6+DDoTrp9zq2zemHKeLduLaOmwQ7KKRF8l39thTXv3d7+W6Sdd5AcZ2bVvKU08vyeXSujnbcwn1/+ggkb2lnT3TzV4sM+v3YrFpOqBmr+M+ut5gACKsnF5W0aZr50mhc35Dznbbhu+//6Hcc89dBSK1HTZR6+MyH967lxx3fD8T0mghE66bZAIZb7ikUEdsuc4rK9Q/XqId/qXkLSazkrFl9QgyC/bryVOn2WyN6vS09VXSL235pvz4X1yI7wdWT+vkPaR3b/nik1VF1b5szMW+mdS6/fTYt0GH75olmd0LCWGC+/bpIw/Pm5dLCgtK+PfH9Uvo2GFH84JDPgjpX4rWn1dftWu7mTzx5EJvBqJNm3LLNDOzL/8Ch85vz+2LHx2/vZcJeNXNeAmO+2D+sOtK9NPydGDA3n90/rzIWVmuXLl1J+1HxfJZx3XvQ3s5dQqOdl/TR02bTJn0s4K04I0Z026RLl27BW8XXNv+t5/pf8UWLgy+cOQElcssajw4ue5YLF+5fbJSu51++ujvcxvMLN3FBTM6dX533t0E8FerZ8qj8x/xXqgpZr+TkfSo5QXHp/87zP/3R1L5Nl9acuLq1Hbo56kukySPntkftuRvOf27nL5VThlr63gza/nB+lnL2nZ3vn37bWXTtv/l/T2l29z+zXbYkd/3Zo136LCr+e3xqXxqfn98EvEbxL3I4OQ3Fh9XX7FjkmfoVltvkxNzx933JnqWnm9enDhdvThRTAfSIQABCEAAAlkiQAAxS62NrRCAAAQg0OgE7Jvzx59wvO8N13gl1stdd94pHb+5e2i2vMNmg0l38wVCs+ZuTpp4jRzc67CCDA3hIA9WEuXUsXUfdfQx8h81cy1Y1l1b5/aCBU+Hzq5I4kCYdvsdZTtdnA7XGsfNAzGOm7p86+XJJ37jzaSMst3JtMdj+58sf/WCZ+vMMoJLck58F6hpa5bj+8Q4G+0Sif3UEolaRvBc15skgGjLB52aerndGSaYOUMFM4P12eB1a+O0ere+LbXTyubV+gTLFl6vMTO5fuvN5NLp5TivbPlijnxdR9K8xfJVMrasPkn6tXOMlcOlXAdmJf1Sc26Kc/vc3Nvs71YXPClcPjBKp0cfe1wmTJiQm+Gn89h+369fPznr7EG+wJvNo/v8qJHDzNg9zSv64UcfyUmnnCr/Djz79jIzSiZOnJR7frilKU/pf5xccNFor6w9sXacO/wCWVq/dKVLPLn/CTLiwh8XjB1b3/hrJsiiBYWzo/bqvKeMGHGB7LFnJyfGd3zuhRflkksuCdi+QX488gKzZOuAnAPazf5LErTzCa+/qEQ/J0/vG2xnbM+bn99/2OUJO5ZTd9J+5M8XHrC2S3mfYpYs1wFl26+mmxml7vs/Xsd8nwmzL+peVJ+2L8dcOmaMHH3McVFFzbOp9P6kZwBF/T1iK9T5or7zKumTlditgfhXNhCJs0mXs+f22X6oCRy7v9y6dP6WzLhtTi6bfm6UIjNYh7vW8mxA2n1n2HTbP7uY56FbpSL4ve1kFDumJSeuHt0vorjo2Z1RfUe/tDXTBN33Dgm6l9O/re7l9K1yysw0M9WnB14QtOP2xyMvzD2T/21WrzjSrF5h7y1e/JwX1M7v77fBvKw2V3bYcScfcvs3zQcffChjr7xKXqr/bgn7+7Ex+fgUjLhI8gx1Re1KL5dfeaUseeF5d8s7HtB9f/NdN8YL5nsJnEAAAhCAAAQg4BEggOih4AQCEIAABCDQcARWvvo7mTlzprwY8uPV1mqduT/60VDZp+u+sUr4HTbrZO7cR+TSy68wy5n5Z+1ZeePGjS/6gzjKiRHnIE/i0LFG6HxhTp3XjQN1glnG79WA7rbs9u23k6HnDpXvHfkDexn5SeJAKNfpoiu1ul44cqQJlP1L387pOfCsgQVOV217lNPLOm2+3+doL5DqlhC1b4sfd8KJXpChFOeedhrqvQR9SgcuCgNea2XZst96y1ctWPS0jBp1kc/RbVyQcvbAM+ScoeeLXl4uqGuew3qxS6D+duWrMmzY+QWyzhv6Izlj4NkBzfyX5Tiv/I78+MBR0rz+fOHBAat5OWPLWZykX7u85XCJ0y8qkFBJv3S6VuvRjtW1a9ca9TdIq1abeGOjXHusrDVr1uSKb7bZZiXLs0HgjTfaSNYZvTbdRC+2Gq2RrdPaYfdVbVm/d2J07nyKK2dt32STTfMJKZ+5ekrVLw01mrJuu+9hq1atcmbEtctq0+br1q3L5SunzwQ5WZtdH7T1x9UdLGuvm5KZq7ucPlmp3WEsuFd7BFwfK+V5VE7fKqeMfWbYz8Ybb1T0maz33R40cIAMGToisrHs90M3s2eg/YQFEHXBxuKj64w6T/oMdeXt92ddEL9hv9NcfRwhAAEIQAACtUCAAGIttCI2QAACEIBAVRHQzl/rBC7FcRcMIC5b9krO+Zx3cEvOGdmihXvHPRmafPl0HOTJas3nskzW1ztHN91004KZNPmc4WdJHAilOF3CazGhlZQDCVH12Hbex8wQMCGCRPtbRclJ875uo9atW1ckulIHTjnOq4oUrqBwJX0mSb/WqpXDpRQHZnPsl9p+ziEAAQhAAAIQqCPw17//Q449um/uokvn3c2M1zsi0Sw2q2BcMOy8XHrSF9AihZEAAQhAAAIQgEBNESCAWFPNiTEQgAAEIFDrBIIBxKVLXy452FbrjGrBvkuvGiePm/3FjunzPRkz9qe1YBI21AAB+mUNNCImQAACEIBAJgjYFSa67b+ft+pDxw67yESzLH/79l/LvbxoX3D6eNUqmTHzNrlP7WsdXE0iE7AwEgIQgAAEIACBSAIEECPRkAABCEAAAhBofgQIIDa/Nklbo2fNW+AX5t4Cj14eM+06kQeBYgTol8UIkQ4BCEAAAhBoXgQeeewJufKyMYmVGnf1FXLEkUclzk9GCEAAAhCAAARqnwABxNpvYyyEAAQgAIEaIkAAsYYaM8KU1/7wRzn1lP6ycOFC2XLL/4rIxW0INC4B+mXj8qY2CEAAAhCAQBoE/maWMh18zjlmb23/Pt5a9t6d9zD7kk+SrbbeWt/mHAIQgAAEIAABCAgBRDoBBCAAAQhAoIoI2OWGunbrVr8c0RpZvnxFFWmPqhCAAAQgAAEIQAACEIBAYxOwex7/6+235cMPPpAvv/xS7J7jX/3qV2XbbbdlO4TGbgzqgwAEIAABCFQRAQKIVdRYqAoBCEAAAhCwBGwQ0X5atGiR+z93wT8QgAAEIAABCEAAAhCAAAQgAAEIQAACEIAABFIiQAAxJZCIgQAEIAABCEAAAhCAAAQgAAEIQAACEIAABCAAAQhAAAIQgEAtECCAWAutiA0QgAAEIAABCEAAAhCAAAQgAAEIQAACEIAABCAAAQhAAAIQSIkAAcSUQCIGAhCAAAQgAAEIQAACEIAABCAAAQhAAAIQgAAEIAABCEAAArVAgABiLbQiNkAAAhCAAAQgAAEIQAACEIAABCAAAQhAAAIQgAAEIAABCEAgJQIEEFMCiRgIQAACEIAABCAAAQhAAAIQgAAEIAABCEAAAhCAAAQgAAEI1AIBAoi10IrYAAEIQAACEIAABCAAAQhAAAIQgAAEIAABCEAAAhCAAAQgAIGUCBBATAkkYiAAAQhAAAIQgAAEIACB7BLYsGFDpPEtWrSITCMBApbA559/Lr///e/lG1//umy19dZVB+W9996Xm26+Udps3kb6/PAH0vGbu1edDShc+wRe/8MfZM3qL2WPPfYUnsvh7V1sLMMwnBt3IQABCEAAArVKgABirbYsdkEAAhCAAASqmMCXq1fLJ6tWeRa0a9dWNtlkU+86qyfWwfzZZ5/lzN90002lTZs2kQ4wG8y4btIk48zdXD7/7FO5cORFkXnjeCZ1FNn63n//ffn444+lVatWsrVxgLdu3TpONGkQqBkC69evl326dZONYy3aIHt17ixHHfUDOeqHfaVly5axuUnMDoEPP/pYeh/ayzN45rRbZO+u3bzrajiZPmu2zLzlxpyqw4YOktMGDqkGtdExQwQuvHiMPLvgiXqLV8vy5SszZH1yU+PGMgyTcyQnBCAAAQhAoFYIEECslZbEDghAAAIQgECVE/jX2+/I9Bkz5ZF5cyV8rs4GOaz3oTJixAWyXfuvVbm1pan/81m/kFtvuSmUy16d95Qrr7xKdthxJ59Qf0BjvSxdulw22mgjX55iF0kdRQ889LBcO+5qn7h2bVvKU08v8d3jAgK1SsAG0Lvsu2+RAKLf+usmXiuH9Ortv9nMruyz5803Xpe+fX4g3+3eo5lpl446drbNxJ9NNM/XdXLNNebYBLNFtcPeWnVE7x4y7trJ6RjYSFJ+efd9MnXSxFxt55sA4ukEEMsin4UxVxaYCgv5/yaywjbIM08/LW3atvNJhr9I1FhOytAHlAsIQAACEIAABKqeAAHEqm9CDIAABCAAAQhUNwHrkDhz0BD5/YrfJjakS+c9ZNrMWSUHxBJX0Ewy2pmY+3fvnigocUr/4+WCiy72NPcHNNaZAOLLJfFK6iiaYWadzKifdeJVbk6CAcTm4KTX+nEOgTQJ+MebyG4ddpWvbrudV8U77/5b3nrzj961O7lp6vVmjB/kLpvVUdtUyzPK8s7y0p+TaTXYsy8skQuHneeJG9D/WBlx0SXedTWc5DmKEEAsr8WyMubKo1N5qc5du0orT8x6eWnJUtlYzQSHfx2cuLFcjKGHlxMIQAACEIAABGqGAAHEmmlKDIEABCAAAQhUH4HPzJKcB/ToERog69Chg2y77bby7rvvyptvvhli3Drz9vizBW+Ph2Ss2lvdD+kpqz/JL+Vq35jv3bu3bLPNtjJv/nz5zJfmn2WoHWFiZtaUGkC00Io5imyAs7sJcLoZox077CITr5tsli/dRjbeeCPfsrN5h1R5ulRtI6J4Jgj4x5vIo/PnmZnS2/tst0H5u++9XyZP+pm6v06WLXulSWa9KSVCT/WymrUcEDpn2AhZ/sJzhkHTPpsmXHe9PGb6TedO35HJN9xY0gsfoQ3YyDfzz3gCiOWiz8qYK5dPpeXsShdnn322fPrJR3LN+HEFs6rhX0c4biwXY1hpG1EeAhCAAAQgAIHmR4AAYvNrEzSCAAQgAAEIZIJA4Qw3a/Y6+cXts+U7e+zpc6hb5/wf3vijDBoyRD73Bc3WmTfIl/neIK8VeMEZKT8eOUJOPGmAzzw7q6/vccfJF4bJsX2+J5eM/amX7g9olOcYL+Youv+heTJh3FW5Otu13dQsWfq8V3/wpLk46YN6cQ2BNAj4x5vIw3MfNMsK/3eo6N8sekZGjxrppcXl9TI1wck/jbO9j9mv0X5qOYB4TP+T5W9vvmGsLO85mQPEP5HLHoImOYGsjLnkRBo3J/zreMcFEBu3RagNAhCAAAQgAIHmQIAAYnNoBXSAAAQgAAEIZJCAf389kQO77ys3TL21KImRF4+RZxY84eXr0b2rTJ46zbuulZNzhl1gZsUszplTzMb33nvPzPrb2me6P6DRMI7xUpxMOOl9zcNFjRHwj7f4AGIpeZsS0yOPPSlXXla3jOaokcOk30mnNaU6DVb3XmZZw5Y56etk+fLkS2k3mEJVKriU74MqNbHB1c7KmGtwkGVWAP86cIzlMjsQxSAAAQhAAAI1SoAAYo02LGZBAAIQgAAEmjOBDz76WA47tJenYscOO8ld9zzkXRc7OfWswfLaile8bE8+8bhsZZbNrKVPPuAmcvedd8hu39y9JPP8QYqGCSDeZ2YgTqyfgThp4ng5uNfhkTripI9EQ0ITE7j/obnyuFk60n6uuvJKM3Nwp1iNpt5yq7z5+mvyzrtvy6yf35ZbRtk/3uIDiFb4EUf1kffe/meunqgZiHaW9kMPz5N7771H/s8s4/y19u3lX2+/LR3M/or9T+wnffoeE7rM5YcffSRDhgyW7cwejNtus6VcOvbqUHvsEsQ/+tGPpG2bNtJlrz3ljIGDcvls+U9WrZJrJl4nL+WW9rQveOwnZw06R7788kux5fb4zrdlyy3/yyd37dq1cu/9D8hdd94p77z9r/q0DXKAWeb43HPPlY7f/JYvv72w3M40SwpubM7PPuuM3JKCr/3hDblo5EVGRh2fw3sfLOOvnWSz5z52ZvTkG26QpUuWyCf1M9K/1n47+f73j5QzzhworVtv7rJGHq2u//nPf+St//uTDBt2fv0yzOvlOmNz2y22MOVamP/Wyz5d9y2QUW67FAhSNxyHLUxb2JmQU6bc5M3Cd2mW0bk/GiJdunaT51540SzBON7jvFuHr8vNN08z34N1L5Ks+uRTmXT9ZHlq0QKzXOMnuZo6mDyXjrlU9tizs6q57lTX4drhEyPjOiPjkXlzvWWqLeeRF14oh/Q6tEBG0qDD//3pTzJ9+gyzeoC//Y479hgZcNoZ0lLtSecqWWz2iJx920zZvM1mMnXqzbk+eM21E5VuG+THIy80s/RPcUVk4aKnZcaMabkl0O0y2+3atpF+/U6QQYPPCa3DFay8H59u+vFBYsfRDVOmmjZYGGiDy0wbdHLV5Y7ljjmfkMDFr8xzbdZtt3l9xC6BvlfnTmbMDw3t1654Oe3jytpjWPm2hn2fo44yz5BBvudGpc8qW5/uG3bc2M/ESZPl/nvuyp2LGceLFi6SLczzqi7vDHOnhQw6q+55YzMl5W9njz82/2FD0l++vqKCw5y775WlLz5vvivekanmmbVd+68V5NE30hiHWt7f/v53mTXrdlm0aJFsZKxeb/61x/3330/OPe982THiuy5uLEcx1PXa81L6gS5bzvhz5cvt8648RwhAAAIQgAAEwgkQQAznwl0IQAACEIAABBqQwKVXjZPH57mA4Qazl+HTJe1laPdO7GH2TnR77x3Ru4eMu3ayp7F2KFlno/1YZ+L110/yOdOO7vNDueDCkbF1l+PM8DuBSncmWn11ALGc5QOtDl323TfnmLcOaTuzxjrJxl9zrSxc8BuPXZ1TudChaXWIchQ9/8ILskW7djJt5m1egOGYPj+QPscc7wswtGnTtmwnva2fDwQag8A1Zt/OX91zZ66qdm1bmaV4X4ys9j9m2eDvHXF4ffp6ecEEcjbZZNNcICw/3uIDiDYA1bVbN+PIrfs8cP+9ssvXd/XVaYNoA0452RunvkR1Mfv22+Q7gYCQXoZv+/ZfMful/kaVyJ/+9e//kGOP7pu7sX37rUy+JyWoWz63/6xd25aG0xLv5opXfy9nnXm6dx120qXzt2XGbb/0JennlE0//ayhMnzYeb482oYZs2bLjFtu9KUHL8ZdfYUcceRRwdu+6+mzfikzb5nquxd2EQzuVtIuYfLdPc0huJRqMO273Q+WF+sDu668Oy5a+Bv59/sfyYknHO9uFRzPHniqnDN0uO++rqNjh/+WswYPk5+MusiXR1+EtWVc0MGVPd28/PN79fKPu6+PYeNByz66Tx95cN48b/zosl06f8v0sTlyrFmW9q+5ZWl1qjtfJ4sXPx8aaE6jH2/ffms5w/Tj8eOudhUWHE/pf5xccNHo3P1yx1yB0PobNsC/vwna24Bz1McuOb5gwTMFy7+X2z6uniTlzx86WE4fODhXpJJnlatT943Zt98ug84fFtg7Ov881nmHDR0kpw0cUtIz7/Cj+pvvijn1Va81f1f9j1Oj4GiD+D0POdi7/8zTT8X+rWkzpjEOXYVDzd6uSyOeEy5Pl87fMeNltrv0jppT8O9PneYYegXrT0rtB658ueOvkj7v6uYIAQhAAAIQgEA0AQKI0WxIgQAEIAABCECggQh0MkvGbVIv2zn8Sq1KL/EpssY4clZ4IrSD48apU+SK8RO82T5eJnUS5rC0yeU6M7QTqFRnolMruMRrWKDA5Q07ah1set8+feXheQ+HZc3d0w5Nl0lzdI4i6+zc1wQ/XPDW5Q0ebYCh/2lDy3LSB2VxDYGGJBB09MbNaNYvP+gXF4LjLRh40vrfcMs0mTPr5/W3NphgxmJfMMMGqU41wUP9sTOHDjjgQHn9jTfNCwBP6iQJPhuSOuXD8gXt8FWkLnRQr/A5uUHOGzpU/nuXb8jjT/5GFil9g8sxJ6nPBSvf+tOffYGxdm03NzMtfySffv6FzP7lL+Wz+tmIwTqU2t6p3r/Vuxlyotux0nYJEe/d8nPwzxj3p3lFZG/TJ3ba+esyL+a5fkD378pmm7fNvTSSLynyqJlxu1377b1bUXXYWWv2u+Pd/7xngpb+PW4HDRwgQ4aO8GTo74tg0MFm+u4hPWVNfRvZ67077yknn3Kq/Oudd2Xa9Ole+9m0RQsX5GaM2XP70bLr7th/10ufPkfL7/73dTND9438bXVm+8hRR5nvvvnzffLDVj1omH68QXr37m0oblTQBq5vRbNXhphTPeb8Kf6rw4/qI+/Xz961KYf37iX77vddWfLSMt+zI8i4kvax9ehZ1fbato/tO61N/5vn479eli5dnps9HfYMqivr/zcuX3jf8Jd3rHVe10dL4X/P/fN8L6/NnHaL7G1mBId9xpsXUx6sfzEl6d+50bokH4dWl2AfcG2x1TZflXvvu983FuzfqPPm57cFsOXDONn79hOXZtPL6Qe2XCXjL2hv0j5v6+UDAQhAAAIQgEBxAgQQizMiBwQgAAEIQAACKRKwzvpDzFvZLgAVFbwrVqWePWPzameYdnBoObt1+Ibs/u09ZMGip3wOFDvj46Uly3xv41fizIhzAhVzJjp9nzVLtl0YmImzd+c95JJLx8rXv/4Nly3ymIYOmqNzttkKTz/rbDOLJPrNe5vHOjtPPet8mVC/xKm9F/Vxzr2odO5DoKEJ6Bm/x/T5nowZ+9OCKm3wfB8TPHcze3QQJjjewoKQNs+Nt06XX3rBQzPTOKSu/HK/VoW1JsD4gi/AaJ+hPcwztG7fvro8y5b91lvyMs7Zro0qlk8zGdD/WBlx0SW6eO48aPfhvQ+Rcdf8zNPFZrKzNg83szbdjMs4bnUVrJX7739QdthhR1llllLddNNNpW3btqJfGgkua2rL2SXzHvzVA3KhmVW+0UautjqJUf/6v0c2mBmlL+RmlIblr7RdwmS6e36OxQKI60wA8Nfecoh29s1+ZsZZvj9YqevMzP5nvRlPts8cZPqM67vBgIa//jqtLhtzsfQ1s8rdx87GP7j3YfKlFwT06xn1fWHL6+WubTDjgfvvL5h1e5lZmeCx+pUJggE+LdvKO6X/CWYG30/sae4TFhA+f+gQM9Otbllem2mKCdzfocaeHqNB+9Pox0F+xdrA6phkzNl8UZ8PzfLwvb3l4debfvKo109sGbeiwjd23iG3XLCTU2n76L0Drcwge3tv5au/k9GjL5arrxibW4bX3iv2DLJ57CcuX7Bv2PxnDzxNTj+zru0/MisvtDfLP9uPzqv/psklmn+S8NfPITdz25V3x2B/Svo3TrCclRfsR8XGoV1mdfSokU4Vs7TvCLO07wDv2p7YpVVvmPQz797YMaPMChL9vOs4TnFp5faDoN2ljL9y+7xnLCcQgAAEIAABCBQlQACxKCIyQAACEIAABCCQJgG/wza/tFSpdcTJ0Q4OK7dd281k/vzHjTO1rVfNArOk6cVqibZRI4dLv5NOzaVX4sywAoLl7b2gE6hUZ6KVoT9H9zlKhp57vrfnlU6z52nooDmGOdumm+UEZ9YvJ6iXJQvq4m+reCd9sCzXEGgMAq/94Y9m1t9J9VX5AyOufh3UDy51GhxvHc1+cwce1DNX9LPPPpP/fe11WRkIuofN/NB12EDL4sXP+YKHThcbNPquCRq5MNmkideYPUgPyyXHOdtdeXsslk8708PGv5XhdxivNjPBV9rbBR9tV9zMTRswXbr0ldAAoNZn9u0/N0u37lVQT6k3NIPg0qFalta/3HbR8oLn/v7j73/+tA3mZZmFvtl5VtZLZonqc8/JB8vCXsx50gQWLqkPLAQDdP46RG6aOtksg9kjqKYElw/X/S7q+8LK3tssp+0CnDOn3Wxmbe1XINveyK9O4F/aXMs+wuyJOU7tiekEHWBmOLrgpl2G9a57HnRJ3rGzWf2gVf2VDuqk3Y/vuvMOs+dn4b7Fuh8FnyFWLd3Ho8acZ0zIib8/R49HXTSN9sm3m5mBFlhSXtcVPNf6xs2wjMun+4aVP3bMT0ww7IRgVblrnTeMbxL+WhcrVL8Q4Sot1s4uX/CYxjjUbRG2soSrUy/dHbeKR5BTHENddyn9oJLx52+PZH3eMeAIAQhAAAIQgEAyAgQQk3EiFwQgAAEIQAACKRHw/9jP7yFWqnjrQO9uHOhuJqN24mgHh93rZ9FTz/lmxLi6Lrh4jCxe4JZuyi+DWokzw8oOOoHKdSZaWRddfIk8rZYAtPf0xy7RNmfOnbLDjjvp26nooDkGnUi2smLpTiF/m/ud4y4PRwg0NQEdXLhp6vUmgHKQTyW9NJsOnNhMwTHvKxhyYWfInDN0WEGKdmAXc8Dq5VS1812PN30/WFmxfFqXsPFv5R1mlkv8oH65xOAslmB9e5vgjZ0Bp2ftBLmFcXdydF17m727bp1+m7Rs6cJSLldpR80gLoCoWZTbLnGa+Tn4n5HBtGXLXin4PgvaUTxP/vvO6pWkDqf/ALOP4ev1+xjqfhH1feB/gaRuP14nK3icffd9cuOkibnbOsCnZY8aOcy87HNasKgv+JYkjx7Dum9V3o/XSRh/q7B/tpS/nW267mearU1L8vGz3iAzpt3qzfaLKu8vU3r7+PueP/AbVae7r8uW+6zSfUMkPoCk84bxTcpfL5l5RO+DTED7emdS7qi/K+Keab5C5qLScah5GmkFy2Pr+oIvA0SNtyCnKIbBukvZ27yS8efvv8n6vObAOQQgAAEIQAACxQkQQCzOiBwQgAAEIAABCKRIwO9kiJ5hU6zKoPMjKoAY5Ui08u3Set8zS+vVffLOvEqcGVZWUidQMWdivWLyiVl+7hdmj6/bZ93mBUxdmjsGZ4ykoUOUo8jVWSzd5fO3eZ6zS+cIgeZA4A4TvJhSH7zQQS6rW9SzwuntH2/ubvhx6dKloTPsbG7twA6bRaYlasepnlGmx1u5TvmgLkEnstNDPyvtvc6dO8unn37qknPHtm3ayMsrVnjLZ2pd/dzinw1hy1Tava5OP3OgdOz4zYKgmk+JiAvNKmkAsdx2iVAhdzuOQ1yak7l27TrZd//96hmHc4yzNUkdri7dDnoJ3qjvA91PrYyOHXY1C6y2KPgua9OmraxQs3STBjScXnpv0aj+qseXztNY/bgY5yj9nI3Fjn75dbntS0bDh4+Q3ocdnlsKOCij0vbR/Sr43AzWFbz2l/2K2YvvN8Esueu4fFH9LkxQsbxJ+ftn/PpfhPN/V6w1weT88tJhOul7/vYLH8cuf9g49HPayvD075fryrqj7vdJx1sUw1LrdjrYo9bDXpfyPeJnZkvbVUfi+3xdLv6FAAQgAAEIQCApAQKISUmRDwIQgAAEIACBVAgEnVXaaVFKBXFyohwcQfl+x0P+zflKnBm2Dr/caCdQ0nxa77ffflseePChkGCi/23zpLLj8hXjWCzd6a0dS3FOepefIwSagkBwVrPeV1XP9tNBE6enfxyJ2ePtXm+Pt2uvmywP3HOnyyp6uWTvZv2J3mev2LMxOK7crCd9vyEDiME9IYO2RF23a9tSnnp6SS7Zzy36WelkHdv/ZPnrm2+4S9/RLus86uLRkXsY+jLXX2hWcc+mNNolrH53L45DXFqS8i5PnK1J6nBy9HNfB4z0fR2c00tdOxlJjnoMRcnWcpLkCQsQNWY/LsY5TD9tY5Lz1/7whlmO+eTQrNu3306uuOIKMytxXy+90vbRKzbolwO8CmJOdJ8s91mVpN2dCsXylsJfPxP0i2p6ZYthQwfLaQMHu+qLHov1Dy1A2+LGYaltoe3VS79q2Xos2/qj0kqt29mSxvgrtc+7ujlCAAIQgAAEIJCMAAHEZJzIBQEIQAACEIBASgSCMwfvNnsF7RayV1Cx6t7605/lxBOOr8+WD/7ZG1EOjqBMv7Ombj/Gr22/o+zTrZs3WyZYJuq6HKe4v/7iznNdty170ehL5RlvCVYR7ehJKjsuXzGOxdKdvtpJGOekd/k5QqCpCOjlGQf0P1ZGXHSJBB2cOrDo9PSPo8K9XfWSd7ZMWHCwmAxXlztGjSt9v1ynvK1DO5f1s8XVb/XVe9uNGjlCuvc4RNasWeOyhB5bt95M2rf/Wi7Nb3OyZ+BzL7wo48dfI+/WL53qr2SDPPnEE2Zv2G38tyOuNKuoZ5Nfx/C20+KTyNT57bm/Dj+HuDQnJ0meOL2SlHd16ee+C1zYNH1f95f7HponE8ddVV98ncyd+0jRPrLaLFG+2267eTN1o2Q7neLq13nC+rS1vbH6cTHOYfpp/ZOe27+zbr75Vrn3nrtCi+h9JCttH902cc+bMEV0n4wrG5dP16/7XVh9xfKWwl/LcnsI2pnA3cxM4Lq9aUvf77lY/9A26frdOPTfi57R6eRE2avlBJlGpen7cW3p6nbHNMaflVVKn3d1c4QABCAAAQhAIBkBAojJOJELAhCAAAQgAIEUCXQye2FtUi+v1DfWnRra0e+cNy5NOzKCzg+Xxx79zpq6WUM77/KNZuNM1LpGnevAhLbVb5vfIa1lxeUrxrFYuqtHO/+inPQuL0cINCUB/4sJdfuBPfvCErlw2Hk5tZyjNqijfxwVBpns7Mbvmj1b6xzLtvRaWbr0FS9A4uRph25YkNHls0c9rrTDVt+Pe77qfLq8q0Prop8tLt0edZ4nn3g8ceDOyfBzi35Oufz6+LkJkjz19DNy7YQJ8tknq7ykqDbyMqgTzSDu2aTtLLddVLUFp3Ec4tKcoCR54mxNUt7VpZ/7p5gg+wUmyG4/+r7uL7reuP7o5Icdo2TrvEny6HbUOur7DdmPi3HWemj9tJ2lnv/t73+XqTfdIk8F9lJ2MzwrbZ9Kyictq/MFn1VJ2t0xK5a3FP7+YGHd349v/OnvcsmokbnqenTvKpOnTnNVJzoW6x9aiLbFjUPNKclY0/bq55qWHeyHUWml1q1t0XqUM/60LHterM8H83MNAQhAAAIQgEA8AQKI8XxIhQAEIAABCECgAQiMN0v6PaiW9Aub0RNX7QcffSyHHdrLyxJcUjDKweEVqD/xO2vy+9hU6szwy412iifNF9RbX+vZA9rRk1R2XL5iHIulOz21YynOSe/yc4RAUxLQLzjMvn2WXHvDTfLaildyKs2cdrPs3XW/AvX846gwgGgLrHj193LWmad7Zbt0/pbMuG2Od21P9PLJgwYOkCFDR/jS9cWMWbNlxi035m7poJle3lnf12XtuR6XQae8TdfPQf1ssWnukySPyxt29HOLflaGldX35j/2hFxx2Zj6W8nlaAZxz6Y02kXrGzyP4xCX5uQkyRNna5Lyri7d5sOGDjJLNA7JJUV9H8TV62QWO0bJ1uWS5NG66z4ddV/LjztPyq9Yvkr1iNPRvsTQ99jj5T/1M3dd21XaPvp5I7JeXlqyVDZu2TJOFS9Nly33WZWk3V2FxfKWyl8vbW2Xh/3wk8+8lxn0vtyu/mLHYv1Dl9e6urbUPO3z7KUlyyLbwr9vqv87K45TVJq/7tL6gbZFj0ttbznnUX2+HFmUgQAEIAABCGSZAAHELLc+tkMAAhCAAASaiEBwGdPt228t8+Y/kVgbPevOFgoGIKMcHMEK/A6PvNO5UmdGUidQ0nxBvfW1dmA5J5JNTyo7Ll8xjsXSnZ6VOiidHI4QaAwCOijvr2+tLFv2W2nRooX/trnyjyO/M1Zn1uPV3h9/9eVy+JE/9LLcb5Z7nKCWe3T7GnoZ1Ineg0s7Xe0LFr3NCxZ1WkY7cv0zKwuXu9NBMy1fqSC/WfSMjK6fcRMXgNNl9LmfW/4ZrPMkObdy9t3X7euWXE7Ud0CwzjTaJShTX8dxiEtzMpLkiXsOB8tH9bv/vPe+fO+Iw121vr0+474POptVB1rVl4rqS57QkJM42S57kjxR3+2N1Y+DnJcufdk3CznJmHP2lnMcd90N8tA9dS8t6L8XKmmf4BLPpbRvGs+qJO3uWBXLWyr//MtsG0wVdU9ce7ZF21ZmdvSLrtrEx2D/KHUcBttC72sYVML/Ped/ZsZxikoL1l1KP6h0/AVt09dRfV7n4RwCEIAABCAAgXgCBBDj+ZAKAQhAAAIQgEADEQg60jt2+G+58+5fhTrntQqnnTVY/rd+NpC9f0Tvg2TctdfrLJFLqfkymQu9DKqegVOpMyPoBAo6CZ0ecflOP2uQrP70Q5l1+2xp3XpzV8R3DAZiZ067xcyO6pbLEydbC4nLF+UocuWLpbt8SZ30Nr91Qm20UX6hRycjybFY2bh0y8F+woJDSeomT+0QcEvTbdm2naxSS2MOGniqmRE4PNRQ/ziKDiDawnqGo73WL0DYPtrV7MHqRkDUc/F08xz8vfcc9AcJg7qc0v84s8zkaFuV91mw6Gm5eNRF3rV+/rmb15iZ4r+qnymubbdLh7Zu3TqXLViXfRlk7rzHCsbwJ598KucNHy6/W7FcXnjhJdlkk01Dyvud2E4Pd/zX2+/IY7+eLyeddFLBM9EfHFsty5evdMVij/YZemCPHvW8/Ry1nWm0S5wifo5+DnFpTmaSPH5GcXWY2ad9vi9jxl7lxOeOltUBhtXG9Xfbtd3EBEle8PLEfR/4A7AiN02dLPt37+GVdSePmpmkY81M0lEjh8uJJ53qbif6To+r3wmKCiD6+Yk0VD/21+NvA6tjkjHnbIk63nn33fKNnXcySyYfWJDlnGEjZPkLz+Xu3zT1etMGB+XOK22fKbdMlztmzfTqm337bfKdPTt71/bkb3//h/Q5uq8c3+dI07euzqX5eYiU86xK0u5OkWJ5y+Gf71P5IKL+W8zVneQY5FHOONQz022dYW3x2h/ekFNPOdlTST/f7c04TnFpafWDUsdfOX3eM54TCEAAAhCAAASKEiCAWBQRGSAAAQhAAAIQaAgC1lGyl5kx4mYl1NWxXq6b+DM58KCDpaVaAmvt2rXy0tJlcv6w8z3Hel3+8H3EtIPDLqn16PxHZbv2X/OZMefu++SGSRO9e9rJEnTilOrM8JcvdBK6SqPy3WF0m6J0u2zMaPlh32N8TnnrTP/+UT/wnLl2TzU9OypKtqvbHePyaY5hb5MXS3d1JHXSj7z4Enmmfp+mGSYY2qU+GOrkRB2tc/+gXofKF7lgz1pZvPgFX4DB7mvX74Tjc/MDDuy+r9ww9VafqDvuvtfw/lnu3mVjfiJ9jznBl85F9ghcePEYeXaBf1b0M08/JW1MUDHs4x9H8QHE/KwVJ2mNCXitcBfyyGNPypWX1e0rV3dzvfz06p/KFlv+l3xoZheOuexSNe5FwmaZXGD0X6z079J5DznyqL7ywQcfygMPPiTv1i9j6CoNCyDq8W3zndz/RPn4sy9l/ry5ovf30jMZ6+RtMHn7y8GH9JR3/v0fuX32bPnTm390VcmA/sfIiIvqlhv1c4t+VgaX2zu5fz85ecBpuUDm82aPystM0MnNCx02dLBZVnOwV1/cib9+kXZtW8vgIefKrdOn55Yi1MHdNNolShe/Hn4OcWlOXpI8pQQQrdx2bTeX4cNHyO7f/o4sfv5FmXbLTa663NHtoedu6v4S9n0RDJx37PANOe30M2Sbr25nvt+XyqxZt3ltaOb0mj1Cl3nfecVkWx2S5MkHe0SCOjZGPy7WTtoGa1PUmLNpYR/9t4Pty9ddd71881u7ywcffiiXXX6lCeD/tr5Y4fKWlbSP/Q7ex7z44ILLtpIDu+8v/fqfZFqyhdx9z32ypD5wadP0fnuVPqs0s2Cb2rr0p1henW7LJeHv3zfXllprnuf/Y09K/vj7R13xUsehlbG3+dtaLyJ7YPf95NTTBsqXq7+Uh+bND+yH6X/e2Fo1hyDTuLRK+kG546+SPl9yA1EAAhCAAAQgkFECBBAz2vCYDQEIQAACEGgOBKxTeJ/99wsEEf2atTUO+0/ULKB86lrfTJb8fb/zw90/vHcvOe74fjln1oTrJhmH9hsuycw22Mosofqkd21PynVm2LJ+J1Chc8bmsZ+ofPot+Lqcdf926LCrbLvtdvI/K1/19tlx6Xo2gb0XJdvld8e4fHGOIlu+WHp4HeFO+rbttvA5INuVsASYfykuEb00m9VBO43ttXZe+u23qdHtZVP5ZIOAP9gi0rHDTnLXPQ9FGh/sR7qPhRUKBqOCM6l1UDusvLt3vgmWnR4SLLN7P+3fvbvPoe/KuONhvXvLbxYsyF2GBRBtsNIuhRr1efKJx2WrrbfJJfv3IIwqYcf+ZvLEkwu9GYh+h3P02LP27Gfs0U7xsFqCs+LC8gTvnTPsAjMra3Hwdu66Y4cdTbvP9dIqbRdPUOAkjkNcmhPj73/hHONmgufL52dROdlhx0kTr5GDex3mSyr2fWC/7w8xfa7uRQ9f0YKLy8ZcbF7kON67X0y2zZgkj16iMvg9YWU0dD8u1paljDmrb/CTtH+GvaBTSftYPT786CPpdeihgZe8ghraWYbHmxnRF3sJlT6rkrS7q2y62Td2Zv2+scHAmM1TLv+o5aRdvUmPaYxDW1fS56X9e2fx4ud9L1zZ8nFMizMsrx/YessZf5X0eVsnHwhAAAIQgAAEihMggFicETkgAAEIQAACEGhgAmOv+qn82sxqSfo5vPchMu6an0UuN+mcH0lcoe3abioLFy32ZjpoHcpxZtjyxZyEro64fEnrtrLGXX2FHHHkUU5s7hgnW2eMy1fMUeQ4W3lhzjhdTzEn/Zy7HvQFEEsJ5AUDiIMGDjBLTY7wqg8GEPXMmbzDzmVfb2a+LA/tDy4Hx2wQOOKoPvJe/Uy9u++8Q3b75u6Rhgf7UbEAohV02VXj5LF5+aCkDsjZ9PfMfnOXX3mlmbnzvL30fQ4ws3suuWRMwcxqnck6kYf8aKiZdeSfDfO19l+VadNmyA477iRuP9moAKld6u4Us9SdW1LVyrczYqabGXodAzxsAGH8NRNkUf0sYq3LXp33lBEjLpA99uykb+dedMjPlvHPxPRlrL949LHHZcKECQUvUNiZ5peOGSNHH3NcWLHYe7btzh1+gSxVM6RsgZP7nyAjLvxxwbOg0naJUqa7mbG5OveyjD8AaPUrxsjf//zlXX22P3zXBGFtWwYDrcHyc+c+IpdefkVB37HtOG7c+NB+p78PRo0cJv1OOs1V7TtGtaHtV/369ZOzzh7kBZhdQR1wDwte2nx6GU67BGo/tQSqk6NfzolaZrIh+7G/LcPbqZQx5+zSx3j995CJEyeZwP/WuojvvJz2cQLs3xM/u/4Gue+eu9Rs0rrUA8wsuMsvvyq07kqeVUn6htPvpeWvyLnn1M1OjuojpfL3/w213rzY9mJB/3X1FzumMQ51Hb96aK5MmTKl4HlZN6txeOTzMm4sJ2FYbj+wusf33/Dvkfgyxfu8ZsY5BCAAAQhAAAKFBAggFjLhDgQgAAEIQAACTUDA7pF17333y+xfzi5wdlh1nHPxtNPOMMsIto3VUDs/zh86RHbcZTcZZfb7ckvc1RVeLz8eOdLss3RKrKx4x0S4M8PvJIx2ivvzFToTrVPtjjl3yR2GyachszDtrMqfjL5EtjRLGwY/ftnl6VDMUaQdd1HOOKeX1aeYk/6Bhx6Wa8fV7Y0UNiPKyQoe/XtzrZeFCxf5mCw1TsOh9U5DuxztvPn+pSl1IOdss8/dORH73AXr5RoCjUXAPgvqnl8bSnZOW2ful19+mVO1VatWvuWhk+pv9wO0Ze1HLy8dVd4uO23rtfuZJskfJSfqvpW/Zs2aXHK5NgVlW8YbG33XGb033WSTYHLodSXtEiqwiW7a53MXs+xh3RKU68xy2K/kXtCxbWhZ24/lnOYesXnZG4zsTVKVnRbGhu7HcXqWOubCZK02fXrdunW5pM0226wkxpW2TznsbJ2VPqvCOJRzLyl//fdmj+77yOSp08upLlemocZhvi3rnt/l7jNdjmHl9ANXTzllK+nzrl6OEIAABCAAAQj4CRBA9PPgCgIQgAAEIACBZkDAOTus49k6kzbddNOCWSBxamqHjp4Z55y95Tq1y3FmxOlZSpqt2znMN954o5KDCKXU1ZB5iznpp8/6pVlibKoMMoG8ISUG8qzDr3Xr1qHqO8dkVLrTqyGCHaEKcRMCEIBAMyEQDFwsXfpySd+5zcQM1IBAoxKw4yY/O1jMftvzzOzc7cvWgXFYNjoKQgACEIAABCDQgAQIIDYgXERDAAIQgAAEINA0BKICiE2jDbUmJbDKzEI95JCDzUyrDWZfnsUF+/IklUM+CEAAAhBIToDARXJW5ISAI/CbRc/I6FEjc5dhe2m7fEmPjMOkpMgHAQhAAAIQgEBjEiCA2Ji0qQsCEIAABCAAgUYhQACxUTCnXknnrl3FLpJYbDnU1CtGIAQgAIEMEyBwkeHGx/SyCXQyf7O4xY5nTrtZ9u66X9mybEHGYUX4KAwBCEAAAhCAQAMRIIDYQGARCwEIQAACEIBA0xEggNh07Cup+Yij+shB3TrLmLF1+yBWIouyEIAABCCQjIBd4rlrt26yUS579J65yaSRCwK1T+Cvf/+HHHt033pDV8vy5SsrNppxWDFCBEAAAhCAAAQg0AAECCA2AFREQgACEIAABCDQtATcPnpWi0kTr5GDex3WtApROwQgAAEIQKAZE7DBC/tp0aJF7v9mrCqqQaBZEHBjxu6rndbHyWQcpkUUORCAAAQgAAEIVEqAAGKlBCkPAQhAAAIQgECzI2CXgbL/20+ajp1mZygKQQACEIAABCAAAQhAAAIQgAAEIAABCECgAQgQQGwAqIiEAAQgAAEIQAACEIAABCAAAQhAAAIQgAAEIAABCEAAAhCAQLUSIIBYrS2H3hCAAAQgAAEIQAACEIAABCAAAQhAAAIQgAAEIAABCEAAAhBoAAIEEBsAKiIhAAEIQAACEIBAFgn06NEjZ/bixYuzaD42Q6CqCTB+q7r5UB4CEIAABCAAAQhAAAIQgEDqBAggpo4UgRCAAAQgAAEIQCCbBAhAZLPdsbo2CDB+a6MdsQICEIAABCAAAQhAAAIQgEBaBAggpkUSORCAAAQgAAEIQCDjBAhAZLwDYH5VE2D8VnXzoTwEIAABCEAAAhCAAAQgAIHUCRBATB0pAiEAAQhAAAIQgEA2CRCAyGa7Y3VtEGD81kY7YgUEIAABCEAAAhCAAAQgAIG0CBBATIskciAAAQhAAAIQgEDGCRCAyHgHwPyqJsD4rermQ3kIQAACEIAABCAAAQhAAAKpEyCAmDpSBEIAAhCAAAQgAIFsEiAAkc12x+raIMD4rY12xAoIQAACEIAABCAAAQhAAAJpESCAmBZJ5EAAAhCAAAQgAIGMEyAAkfEOgPlVTYDxW9XNh/IQgAAEIAABCEAAAhCAAARSJ0AAMXWkCIQABCAAAQhAAALZJEAAIpvtjtW1QYDxWxvtiBUQgAAEIAABCEAAAhCAAATSIkAAMS2SyIEABCAAAQhAAAIZJ0AAIuMdAPOrmgDjt6qbD+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qgkwfqu6+VAeAhCAAAQgAAEIQAACEIBA6gQIIKaOFIEQgAAEIAABCEAgmwQIQGSz3bG6NggwfmujHbECAhCAAAQgAAEIQAACEIBAWgQIIKZFEjkQgAAEIAABCEAg4wQIQGS8A2B+VRNg/FZ186E8BCAAAQhAAAIQgAAEIACB1AkQQEwdKQIhAAEIQAACEIBANgkQgMhmu2N1bRBg/NZGO2IFBCAAAQhAAAIQgAAEIACBtAgQQEyLJHIgAAEIQAACEIBAxgkQgMh4B8D8qibA+K3q5kN5CEAAAhCAAAQgAAEIQAACqRMggJg6UgRCAAIQgAAEIACBbBIgAJHNdsfq2iDA+K2NdsQKCEAAAhCAAAQgAAEIQAACaREggJgWSeRAAAIQgAAEIACBjBMgAJHxDoD5VU2A8VvVzYfyEIAABCAAAQhAAAIQgAAEUidAADF1pAiEAAQgAAEIQAAC2SRAACKb7Y7VtUGA8Vsb7YgVEIAABCAAAQhAAAIQgAAE0iJAADEtksiBAAQgAAEIQAACGSdAACLjHQDzq5oA47eqmw/lIQABCEAAAhCAAAQgAAEIpE6AAGLqSBEIAQhAAAIQgAAEskmAAEQ22x2ra4MA47c22hErIAABCEAAAhCAAAQgAAEIpEWAAGJaJJEDAQhAAAIQgAAEMk6AAETGOwDmVzUBxm9VNx/KQwACEIAABCAAAQhAAAIQSJ0AAcTUkSIQAhCAAAQgAAEIZJMAAYhstjtW1wYBxm+mC4msAABAAElEQVRttCNWQAACEIAABCAAAQhAAAIQSIsAAcS0SCIHAhCAAAQgAAEIZJwAAYiMdwDMr2oCjN+qbj6UhwAEIAABCEAAAhCAAAQgkDoBAoipI0UgBCAAAQhAAAIQyCYBAhDZbHesrg0CjN/aaEesgAAEIAABCEAAAhCAAAQgkBYBAohpkUQOBCAAAQhAAAIQyDgBAhAZ7wCYX9UEGL9V3XwoDwEIQAACEIAABCAAAQhAIHUCBBBTR4pACEAAAhCAAAQgkE0CBCCy2e5YXRsEGL+10Y5YAQEIQAACEIAABCAAAQhAIC0CBBDTIokcCEAAAhCAAAQgkHECBCAy3gEwv6oJMH6ruvlQHgIQgAAEIAABCEAAAhCAQOoECCCmjhSBEIAABCAAAQhAIJsECEBks92xujYIMH5rox2xAgIQgAAEIAABCEAAAhCAQFoECCCmRRI5EIAABCAAAQhAIOMECEBkvANgflUTYPxWdfOhPAQgAAEIQAACEIAABCAAgdQJEEBMHSkCIQABCEAAAhCAQDYJEIDIZrtjdW0QYPzWRjtiBQQgAAEIQAACEIAABCAAgbQIEEBMiyRyIAABCEAAAhCAQMYJEIDIeAfA/KomwPit6uZDeQhAAAIQgAAEIAABCEAAAqkTIICYOlIEQgACEIAABCAAgWwSIACRzXbH6togwPitjXbECghAAAIQgAAEIAABCEAAAmkRIICYFknkQAACEIAABCAAgYwTIACR8Q6A+VVNgPFb1c2H8hCAAAQgAAEIQAACEIAABFInQAAxdaQIhAAEIAABCEAAAtkkQAAim+2O1bVBgPFbG+2IFRCAAAQgAAEIQAACEIAABNIiQAAxLZLIgQAEIAABCEAAAhknQAAi4x0A86uaAOO3qpsP5SEAAQhAAAIQgAAEIAABCKROgABi6kgRCAEIQAACEIAABLJJgABENtsdq2uDAOO3NtoRKyAAAQhAAAIQgAAEIAABCKRFgABiWiSRAwEIQAACEIAABDJOgABExjsA5lc1AcZvVTcfykMAAhCAAAQgAAEIQAACEEidAAHE1JEiEAIQgAAEIAABCGSTAAGIbLY7VtcGAcZvbbQjVkAAAhCAAAQgAAEIQAACEEiLAAHEtEgiBwIQgAAEIAABCGScAAGIjHcAzK9qAozfqm4+lIcABCAAAQhAAAIQgAAEIJA6AQKIqSNFIAQgAAEIQAACEMgmAQIQ2Wx3rK4NAozf2mhHrIAABCAAAQhAAAIQgAAEIJAWAQKIaZFEDgQgAAEIQAACEMg4AQIQGe8AmF/VBBi/Vd18KA8BCEAAAhCAAAQgAAEIQCB1AgQQU0eKQAhAAAIQgAAEIJBNAgQgstnuWF0bBBi/tdGOWAEBCEAAAhCAAAQgAAEIQCAtAgQQ0yKJHAhAAAIQgAAEIJBxAgQgMt4BML+qCTB+q7r5UB4CEIAABCAAAQhAAAIQgEDqBAggpo4UgRCAAAQgAAEIQCCbBAhAZLPdsbo2CDB+a6MdsQICEIAABCAAAQhAAAIQgEBaBAggpkUSORCAAAQgAAEIQCDjBAhAZLwDYH5VE2D8VnXzoTwEIAABCEAAAhCAAAQgAIHUCRBATB0pAiEAAQhAAAIQgEA2CRCAyGa7Y3VtEGD81kY7YgUEIAABCEAAAhCAAAQgAIG0CBBATIskciAAAQhAAAIQgEDGCRCAyHgHwPyqJsD4rermQ3kIQAACEIAABCAAAQhAAAKpEyCAmDpSBEIAAhCAAAQgAIFsEiAAkc12x+raIMD4rY12xAoIQAACEIAABCAAAQhAAAJpESCAmBZJ5EAAAhCAAAQgAIGMEyAAkfEOgPlVTYDxW9XNh/IQgAAEIAABCEAAAhCAAARSJ0AAMXWkCIQABCAAAQhAAALZJEAAIpvtjtW1QYDxWxvtiBUQgAAEIAABCEAAAhCAAATSIkAAMS2SyIEABCAAAQhAAAIZJ0AAIuMdAPOrmgDjt6qbD+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qgkwfqu6+VAeAhCAAAQgAAEIQAACEIBA6gQIIKaOFIEQgAAEIAABCEAgmwQIQGSz3bG6NggwfmujHbECAhCAAAQgAAEIQAACEIBAWgQIIKZFEjkQgAAEIAABCEAg4wQIQGS8A2B+VRNg/FZ186E8BCAAAQhAAAIQgAAEIACB1AkQQEwdKQIhAAEIQAACEIBANgkQgMhmu2N1bRBg/NZGO2IFBCAAAQhAAAIQgAAEIACBtAgQQEyLJHIgAAEIQAACEIBAxgkQgMh4B8D8qibA+K3q5kN5CEAAAhCAAAQgAAEIQAACqRMggJg6UgRCAALNjUDXrl2bm0roAwEIQKAmCbRu3Tpn1+eff16T9mEUBGqZAOO3llsX2yBQXQSWL19eXQqjLQQgAAEIQAACEKhRAgQQa7RhMQsCEMgTIICYZ8EZBCAAgYYkQACiIekiGwINS4Dx27B8kQ4BCCQnQAAxOStyQgACEIAABCAAgYYkQACxIekiGwIQaBYEXACRH6LNojlQAgIQqGECLIFYw42LaTVPgPFb802MgRBo9gT43dbsmwgFIQABCEAAAhDIGAECiBlrcMyFQBYJ8EM0i62OzRCAQFMQIADRFNSpEwLpEGD8psMRKRCAQPkE+N1WPjtKQgACEIAABCAAgYYgQACxIagiEwIQaFYE+CHarJoDZSAAgRomQACihhsX02qeAOO35psYAyHQ7Anwu63ZNxEKQgACEIAABCCQMQIEEDPW4JgLgSwS4IdoFlsdmyEAgaYgQACiKahTJwTSIcD4TYcjUiAAgfIJ8LutfHaUhAAEIAABCEAAAg1BgABiQ1BFJgQg0KwI8EO0WTUHykAAAjVMgABEDTcuptU8AcZvzTcxBkKg2RPgd1uzbyIUhAAEIAABCEAgYwQIIGaswTEXAlkkwA/RLLY6NkMAAk1BgABEU1CnTgikQ4Dxmw5HpEAAAuUT4Hdb+ewoCQEIQAACEIAABBqCAAHEhqCKTAhAoFkR4Idos2oOlIEABGqYAAGIGm5cTKt5Aozfmm9iDIRAsyfA77Zm30QoCAEIQAACEIBAxggQQMxYg2MuBLJIgB+iWWx1bIYABJqCAAGIpqBOnRBIhwDjNx2OSIEABMonwO+28tlREgIQgAAEIAABCDQEAQKIDUEVmRCAQLMiwA/RZtUcKAMBCNQwAQIQNdy4mFbzBBi/Nd/EGAiBZk+A323NvolQEAIQgAAEIACBjBEggJixBsdcCGSRAD9Es9jq2AwBCDQFAQIQTUGdOiGQDgHGbzockQIBCJRPgN9t5bOjJAQgAAEIQAACEGgIAgQQG4IqMiEAgWZFgB+izao5UAYCEKhhAgQgarhxMa3mCTB+a76JMRACzZ4Av9uafROhIAQgAAEIQAACGSNAADFjDY65EMgiAX6IZrHVsRkCEGgKAgQgmoI6dUIgHQKM33Q4IgUCECifAL/bymdHSQhAAAIQgAAEINAQBAggNgRVZEIAAs2KAD9Em1VzoAwEIFDDBAhA1HDjYlrNE2D81nwTYyAEmj0Bfrc1+yZCQQhAAAIQgAAEMkaAAGLGGhxzIZBFAvwQzWKrYzMEINAUBAhANAV16oRAOgQYv+lwRAoEIFA+AX63lc+OkhCAAAQgAAEIQKAhCBBAbAiqyIQABJoVAX6INqvmQBkIQKCGCRCAqOHGxbSaJ8D4rfkmxkAINHsC/G5r9k2EghCAAAQgAAEIZIwAAcSMNTjmQiCLBPghmsVWx2YIQKApCBCAaArq1AmBdAgwftPhiBQIQKB8AvxuK58dJSEAAQhAAAIQgEBDECCA2BBUkQkBCDQrAvwQbVbNgTIQgEANEyAAUcONi2k1T4DxW/NNjIEQaPYE+N3W7JsIBSEAAQhAAAIQyBgBAogZa3DMhUAWCfBDNIutjs0QgEBTECAA0RTUqRMC6RBg/KbDESkQgED5BPjdVj47SkIAAhCAAAQgAIGGIEAAsSGoIhMCEGhWBPgh2qyaA2UgAIEaJkAAooYbF9NqngDjt+abGAMh0OwJ8Lut2TcRCkIAAhCAAAQgkDECBBAz1uCYC4EsEuCHaO21+herPpCPP18ja9euFWnZUlq33kK+0m6z2jMUiyBQZQQIQFRZg6EuBBQBxq+CwSkEINAkBPjd1iTYqRQCEIAABCAAAQhEEiCAGImGBAhAoFYINOoP0S9elSGtO8mMTp2kU1GAW8vXO+0mXfb9rhx4YA/Zt9Ou0q5l0UIZzbBW/vnqi/LIQw/Kvb+6QZ5aGYahpwwefbSceFJfOWjPnQWUYYy4B4GGJUAAomH5Ih0CDUmA8duQdJENAQgkIdCov9uSKEQeCEAAAhCAAAQgkHECBBAz3gEwHwJZINCoP0S/eEWObr2PPFwW2E4y+vbJ8uMzeslXyipfXqF333pF/vSfNSKbt5d9mmHgbdXrj8vYoUfKDU+VYF/P0fLs7aOlx87tSijUtFmbezs0LR1qrxYCBCCqpaXQEwKFBBi/hUy4AwEINC6BRv3d1rimURsEIAABCEAAAhCoSgIEEKuy2VAaAhAohUCj/hA1AcRTTQBxTikKFuQdLM/+Y4r02L4RluQ0MyaPNjMmcwHPTlPk/RXDGjV4WWB64MarD1winU64JnA3+eWVD78mY/t8K3mBpsrZzNuhqbBQb/URIABRfW2GxhBwBBi/jgRHCECgqQg06u+2pjKSeiEAAQhAAAIQgEAVESCAWEWNhaoQgEB5BBr1h2gggNhz9P0yc8jessbs1xf8fPbvf8rK3y6QubddIw8XLMnZSe587Tk5+VsNPIPu3cXSa7uDJDe5r+80+XjuEGngGoMYIq9f+cUQ2efMGQXpnQaMkAtO+KHs851dZevWrQzbj+Xtv/xOnrh3jlw+IzD3s+ft8vGiM5qNTQXGuBvNuB2cihwhkIQAAYgklMgDgeZJgPHbPNsFrSCQJQKN+rstS2CxFQIQgAAEIAABCJRJgABimeAoBgEIVA+BRv0hGggg9p22UuYO2bMIrLXy+qLb5MRDzxF/HLGvPPv+XOnRgOuZrnp1umzR6Zw6/XqaAOKi5hFA/OClqbLV/sMD3AbLwjevlV67RgP54p+vyoyfDJDhcyzJnvLsO4ukx7YBMc3wsrm2QzNEhUrNnAABiGbeQKgHgRgCjN8YOCRBAAKNQqBRf7c1ikVUAgEIQAACEIAABKqbAAHE6m4/tIcABBIQaNQfosEA4pSXZe6wLgm0NFnefUmGbLe/+ObcDb5fPp9+vDTUYqb/XHSV7HDo5XX6NZsA4l/kkha7iG/h0p4T5M9PjpKdWyZBuVb+8upK+Xzrb8u3GmMZ2CQqFcnTPNuhiNIkQyCEAAGIECjcgkCVEGD8VklDoSYEaphAo/5uq2GOmAYBCEAAAhCAAATSIkAAMS2SyIEABJotgUb9IVpJANES/Ofj0nmHI30zEe987XOzlGnxEOLaL76QtWvMUqmtWslmmxXPb6t7dfrR0umc+mU/+94un889o6RgZTl12nrjPn+Zd4ns0leHDwfLys+ny57JTIoTHZm2dq1ht1akZcuWuf8jMyZMyHExeVuadkgS86y0HaxaadrwxRerZI20ktYJ9U+IhWwZIEAAIgONjIk1S4DxW7NNi2EQqBoCjfq7rWqooCgEIAABCEAAAhBoOgIEEJuOPTVDAAKNRKBRf4hWGkA0TF6ZerTsM1zt5TfiYVkzuU9oIOrd1xfLQ/fNkXt/NUOe8q1/2lNGTDhbzvvRybJrYFPDtV98IP/4xzvy8Uf/lqemnyfDZ9QX7DRC7p/8Q9lq9WpZ7dqmzS7Su8e3fHWXU6cTV/z4rkzstZ38JLcpY13u0Q//Wcb32bl40RJzfPDWS/LwnffIL391g49dp54D5LgTT5BTTu5TwK6uilXywCVDZc7fzNWqnWTs7eOli1lV1cq777ZZcss1M1QAuJMMGD1ULjjvdOkSmA1ZaTtYXVKxQXaS0ZPGy35mqde3Fv1CRl5wptqTs6fc/+av5fhdGzB6WweVf2uEAAGIGmlIzMgkAcZvJpsdoyHQrAg06u+2ZmU5ykAAAhCAAAQgAIHmSYAAYvNsF7SCAARSJNCoP0RTCCDKB4vl6K0OknwIcbC8tma6fEtPZVv1lky96Nh88C+SV0952ASA+qgA0CtTe5kApYrQRZY1CZ2myPsrhomJj5lgWfl1xlXhS3vXzMDcTs/AHC1vrhkvu2rbfQXKufhA5l11pvS9PE84XEonmfbsYzKkx/aB5FUy/egtxE3cnPbyn+Xbz10qBw2fE8jnv7z95XfkjC75DRnLboec2JRtWPm+dH95mHQ6s9CGKS+/L8NshJQPBBIQIACRABJZINBMCTB+m2nDoBYEMkSgUX+3ZYgrpkIAAhCAAAQgAIFyCRBALJcc5SAAgaoh0Kg/RNMIIMoX8sCQ1nKC2gxRL2O69t3Fcvx2OsDomqKT9Owp8pR/KqJJHGGCcJO9IJxvuUxXNOpYH0BsV2GdUeKD9317AZrEnmYPyUVJ95AMCgu9/kB+cepWEoyTdeo7WH7w7c3lb0sWyZwAvylLTABtPx1AWyW/MAHEMyPjj6YdOq30zWqsU6WvvPzxXOlSPyO0nHao0yJ9GwYMHiBzZhQGD63et7/2sZzxrcA01lC23MwKgbfffltee+21UHPHjh2bu3/VVVeFpu++++7Svn370DRuQgACDU+A8dvwjKkBAhAon0Cj/m4rX01KQgACEIAABCAAgcwQIICYmabGUAhkl0Cj/hBNJYBo9yY81exNmA/oTHn5YzMLrD6I8+4iM0vvUG+ZzE4DJsiMK86QfXbdNrfU6BfvvipTB3eSn6gA1wizDOhktwyoWcL0rT+/Iy1bfSazB+0jl7vJiD2vlJdnniJbmn0UzU6KdZ9WW0kHK7fSOp28Isfg8q2jH/uHjP9ecAZgESExya/fNUR2P0VFZo3NS+ZcIPttnw+QffDW4zKsw5GSpz9a/rxhvOQXUQ0PIAbbYdVfFsvYPgfJDWpp2QG3r5Q7ztizTsNy2sGUTNuGTkZmTsX6kwFXTpMTuu0sq9/+i/zvu+3k9AtPlp1bxkAlKXMEPvroI+nXr5989tlnJdm++eaby3333SdbbrllSeXIDAEIpEeA8ZseSyRBAALpE2jU323pq49ECEAAAhCAAAQgUHMECCDWXJNiEAQgECTQqD9EUwogvjLd7IPo1sg0BgUDaX9Z/Au5Yc4K6XzieXJGr12DJousfVWGtOokXqis7zT5eO4QyYfJbJEvzEy61vmZdKF58qLTqTMvL+wsGDidZgKnQ1zgNKxAKfe+eFVObd0pHxjsdKX8ecVYFRhUwv65SHrtcKi42OqI+9+Uycc7zoUBxBG3vyyTz+iiBNSfBpej7WmWhF1UvySsl7uEdmggGzqZ4OHKlZ3k/teek+OZbei1DCfRBKZPny5z5uTD7NE58ykDBgyQIUOG5G9wBgEINAkBxm+TYKdSCEAgAYFG/d2WQB+yQAACEIAABCAAgawTIICY9R6A/RDIAIFG/SGaUgDxL/MukF363uC1zujH/mxm4uXnwHkJMScvTT1a9h9ePw2xpwkgLgoGEAOBsNA8MRWEJBWvM6SQuhUMIKa5/95bZvZhBzX7cNpKE5zc0x9SVarI4qt6yUH10zM7jX5MXh7/vdwMT7MZpG8J055XLpRFY3vpor7zRUbOoW6apwkgvmMCiPmdEG1WvzyJaYeGssFq4Zulam/wgUAMgVJnMTH7MAYmSRBoZAKM30YGTnUQgEBiAo36uy2xVmSEAAQgAAEIQAAC2SVAADG7bY/lEMgMgUb9IZpSADEYSCsngOiTERqUSh64StpZitcZL8lX3mRNcwaif3nUwbLy45tl91ZrZW2ISi0320zeXXSV7HDo5XWpvpmDfm59p70sc4eEzD6sl+u3qa8sMfsg7ueLW/rlxQUQG8qG4D6ZIUi4BYECAv/P3nkARlWsbfjN1mwqSSBUqYIgUgS7ooB6FUUpUkRBERQsgCLiVSzoVUHBa7uo4FVRUECwgfLbUZGrooKCIr33AElI3WRL/pmTbLItyW5ytr+jYc+eM/WZ2ZPMeff7Pn+smGh96IGPJ0ggpAT4+Q0pfjZOAiRQDYGg7tuq6QNPkwAJkAAJkAAJkAAJVBGggFjFgkckQAJRSiCoG1G1BMS3RAzEW6rcA7rEQKxhnqxWM4rz81As8qz/zzj0mx54C0T/2qyh87LPwmqyp8NqUrx//JuDeLSvGjEQ8zFvYAqcvMLW3BH3qy7uXV0FvwEvCgFxku8C4johILp6ZXWtr3oBMXRjcMfB9yQgCfhqxUTrQ64XEgg/Avz8ht+csEckQAJAUPdtBE4CJEACJEACJEACJFArAQqItSJiBhIggUgnENSNqCoCohXvj9djaGUAQ2D+5jyM9hKbzpp/CBt//RFff/0VPl/5M77duNH7dKlogVi/Nr13z3H20OfT0LzfTMdb1CbOVWas9cBNpKs1v1uGriJ24QZH7ELXumrro7sFYn0ExLeECHpLhSbs1sPa39ZjDLVXzhyxSsAXKyZaH8bq6uC4w50AP7/hPkPsHwnEHoGg7ttiDy9HTAIkQAIkQAIkQAJ+E6CA6DcyFiABEog0AkHdiKohIOavx6iUnqiyPxyJjcUL0SXeibx5LxbNmoEbpzupjE6XPQ7VEBBVadOjZy4nrHtXoGfrAaiUQbs+iD0bZsC/6I8uVVa8cbfeG4DPNj6BzCILLN6yu5yzQJ/aBj06OiIXhk5AdLWiDN4YXHDwDQk4EajNionWh06weEgCYUaAn98wmxB2hwRIgBaIXAMkQAIkQAIkQAIkEGYEKCCG2YSwOyRAAuoTiDQB0dViTfAYtwyWeUOgc6ARAuN4ITC6S4cDxj2Ifuf3QKt2p6B1y4ZYP+NU3OjIVF8BUbU2HYOo7nUvpsW1RpUNIvDgZwcx48pm1RXw8bxZWHWaqqw6B8xH8cej4azJ+liRyBYqATF0Y/CdDXPGIoGarJhofRiLK4JjjiQC/PxG0myxryQQ/QSCum+LfpwcIQmQAAmQAAmQAAnUmwAFxHojZAUkQALhTiCoG9H6WiBmrULfxpfiWyeoczfmYXyX5IozruKVPHnP/NV48PpeyHRTw7aIOIqdHHEU6yUgqtmm08CqOXTpt5JnHDZb5qFjpYJaTcFaTrsKs+OEVec8V6vOWspXXXblETwXpkCoxlA1dh6RgCeB6qyYaH3oyYpnSCDcCPDzG24zwv6QQGwTCOq+LbZRc/QkQAIkQAIkQAIk4BMBCog+YWImEiCBSCYQ1I1ofQTE/D8xOaUrXnCGPfJd5C28AQ75EKL+gaaecITBGzl/IxaO7uJcovLYRYirj4CoapuV3av+wI2hknHAizj48ST4aoe484cVWHs0CZcN6QuH49G9Kyaj9YAquvcs34Pnr62Lc9TQCYihGkP1k8UrJFBOwJsVE60PuTpIIDII8PMbGfPEXpJALBAI6r4tFoByjCRAAiRAAiRAAiRQTwIUEOsJkMVJgATCn0BQN6Ju4teAuevw8fgetULau3YR7j7vxkphsLxAV3x2cB2ubOZkeudW/9zNxRjf0c30UCmchbdGXY5b3qmIJuiLgCjceuYJt56VYqWj16q26ai05ted70/GqUOrxD4ld9d78POKf+HcVh49rKrMmoUVM8ZhwPQKiXXcu8iedwPSZA7rFozXd3Jy/ToSP2cvxLnKxaoqqo7MyDqUjWKLCa1aOWcKsIBY3TyEcAxVTHhEAt4JuFsx0frQOyeeJYFwJMDPbzjOCvtEArFJIKj7tthEzFGTAAmQAAmQAAmQgF8EKCD6hYuZSYAEIpFAUDeibmJbn8c/wzu3d4XFCuid4FksFhTnHcG2dd9j2YJ/4h1nn6UV+eauO4rxPRz2cxUnRSzCgSL+YYU8hj4PfoYvZ1xZFR9RZDMfWo9ZI3tiunOd1QiI8wam4HZHZRiJ1Ufno1emTqljyfsb0XPUaHTRqdmmE4QaD/Px/uSLMPSFCgHUKe+Ae57BmMGXoVu7FkgxCaqWYhw9sBPr13yGZ+6eCfcS84XIOrpCZN2yaDw6VQaGlJUOwPKNr+DaLs62jVYc+nM15jxyKWZWsHl3cx5u6OgQLtUXEH2ahwoNMxRjcMLPQxKoloCzFROtD6vFxAskEJYE+PkNy2lhp0gg5ggEdd8Wc3Q5YBIgARIgARIgARLwnwAFRP+ZsQQJkECEEQjqRtRNQKwbKiFq7ViIa9s5BCvnWrIwq29j/NNJHOw68nH8c+g5SEcBfln5Dqa/VqkIVhX0KiDKmHoD0bVKQVTyDxjQB8uXVzQwbhmK512Ml1Rss6pTtR3lY8W0ARgw02mwtRVxuz539UGM7+UsDmZh3sDGTqJpRYGufTCubzckFB3HhtfecYlBKXP0mbsRq8Z3qcistoDo6zwMQbmtafDHUDFwvpBAjQQcVkwy09KlS5Gamlpjfl4kARIIHwL8/IbPXLAnJBDLBIK6b4tl0Bw7CZAACZAACZAACfhIoN4C4sGDB9GiRQs0aNAAubm5KCwshHRb5WtyL7979260bt3a1+LMRwIkQAK1EgjqRtTNQrDWzrllGPficky/81o4ey11y4L8P99CStdb3E+7vR+H5asvx5sXDy23VqxGQETWKnRrfKmH1V5VZQOwrvhjtN+uYptVlft0tOXzlzC839019NFLNX3uwer5M9GrVTXuXScL965erBu91IRxL36DZyf1dXLtmi9EyCrLzQEvCje1k6p3U/vnvFFCpH2nouoB+DnvY5zrrg37OA89KocjXNQGcQzeuPAcCXgjIK2YZBo/fry3yzxHAiQQxgT4+Q3jyWHXSCBGCAR13xYjTDlMEiABEiABEiABEqgPAdUEREcntm7dig4dOjje1vrqEBAdGadPn47HHnvM8ZavJEACJFBvAkHdiJr/xHhTV6c4ezV1vyv69GmDbr37itc+OO/sLsisFIhqKgfk/LkCD9w9AK+5G+d1HYDHJ0/C7SP7IlOXI+Ig9i6PgzhgrohvON5JBKuqP2fL53hgeD+85ub7c8C4F/Ho9HHo0ay8U2q2WdW6j0fmLKz98v+wZNkCvODN36tSTVeMe3AsBg0ZgMt6tHJx6+qtlb1rV2DenBcw00t9XfsMwNUDR+KmUQPRMc0pBqVSkRnvjz8XQyuAjRTWiQsrrRM9W3IRELs+jj3rHkUr9ypFMV/nwbmFYI3BuU0e143A4cOHsW7dOmzatAnHjx+v/JFWP2VlZXWrlKWCSiAuLk6xqmzYsCEcP507d0bPnj3RtGnToPRFur/++++/sX79euzfv19ZRydOnFBei4qKgtIHNkICJBD5BOQXfuV9LCMjQ3k95ZRT0KNHD5x++unQ652d7kf+WDmCyCIQ1H1bZKFhb0mABEiABEiABEggJARUFxD9tSB0FxBnzZqFqVOnhgQGGyUBEohOAtG8Ec3PyUJ2XrEycXpTCjIz02oVzrzPshVZew/CajIBVitM6ZlIi/eiconC6rXpvSe1nrWakZOdjbxiS0VWPUwpyUhPS67b2K35or58FIs4lTqdSdRlQnK8j0purZ31N4Pv8+BSc1iNwaVnMf3GbDZj5cqVys/27dtjmkW0D759+/a4+uqrlZ/4ANw/5Pr5+OOPsWrVKhQUFEQ7To6PBEggRASSkpLQt29fDBw4EPK+xkQCwSYQzfu2YLNkeyRAAiRAAiRAAiSgBgEKiGpQZB0kQAJhTYAb0bCeHnaOBKKOgM1mwyeffIK33noL0jpMJmnRceaZZ+KCCy5A8+bNKy3YZJxAadnGFP4EpKWotBh1WJDKL8H9+OOP+P333yEtA2WS1jy33HIL+vfvD61WW+9B7du3D6+99hpWr15daakqXf2fffbZ6NixIxo1alRpQeRPCIF6d4wVkAAJRDQBabEs72Xyd9SxY8ewZcsW/Prrr9izZ48yLvl76eKLL8a4cePQsmXLiB4rOx9ZBLhvi6z5Ym9JgARIgARIgASinwAFxOifY46QBGKeADeiMb8ECIAEgkZg8+bNeOaZZ7Bz506lTekObujQoTj//PORmJgYtH6woeARkPG/f/rpJyxbtkxxLypbbteuHf75z3+iU6dOdeqItF6dP38+li5dKozCrZBWjQMGDMC1117Lh/l1IspCJEACvhCQrpGXL1+u/Mj7kE6nw7Bhw5QvRgTCutqXPjFPbBHgvi225pujJQESIAESIAESCH8CFBDDf47YQxIggXoS4Ea0ngBZnARIoFYC0jpt8eLFirWYtECUVoZ33HEHLrnkklrLMkP0EPj+++/x6quvQlonSgtEab0zYsQIv6xMd+3ahUcffRR79+6FRqNRrBnHjh2L9PT06AHFkZAACYQ1gWzhKv6NN97Ap59+CrvdjlatWuFf//oX2rZtG9b9ZucinwD3bZE/hxwBCZAACZAACZBAdBGIWAFRPqiTqT5uv2Qd9SnvWApq9MVRF19JgATUJ8CNqPpMWSMJkEAVAfl3wPPPP4+PPvpI+btCWmtI4chgMFRl4lHMECgtLVWEZGk9KNfGoEGDMHnyZJ/+5vzjjz8Uy0XpXrBNmzaYNm2a4qo0ZuBxoCRAAmFFQLo2nTFjBnbv3g3pJlla2Hfv3j2s+sjORBcB7tuiaz45GhIgARIgARIggcgnEFEConwQIzcwGzZscCEvv9k9e/Zs5dv+Lhfc3uTk5OCpp55Svk2Zm5tbeVXGkpk6dSpuv/125ZvelRecDsaPH6/EhpCnvvzySxiNRvz222+4/PLL4VyX/LZmWlqaU0kekgAJhJoAN6KhngG2TwLRTUBaach4h/JvA2k5JuNGMQWOgBTl7Hn5sB47DvuxE7Dm5KKsuBh2ixVaoxBtExOga5AGbeOG0DYSPwmmwHWmhppl3EJpsVNSUoLRo0dDWhHWlLZt24aJEydCioeXXnopHnzwQWVN1VSG10iABEgg0ATkPWzmzJn45ptvFBHxP//5Dzp06BDoZll/jBLgvi1GJ57DJgESIAESIAESCFsCESEgygcpvsQN6t+/P1asWOH1G9733Xcf/v3vf9c6ERs3bkSXLl088slvWjqEywMHDuCrr75SYkG4Z5TfzpSCJBMJkED4EOBGNHzmgj0hgWgj8N133ymioXQ1OWvWLJxzzjnRNsSwGI/1ZB5K//gLRb+sQ4l4Ld13ALbsHGiEaKiJi0Oc6KX8V0iL4gewyn+EmKhv1gSG9u1g6tkN8WedKY7bQhNvDNqYfvnlF9x///2KC0ApJvbu3dtr2/ILaLfddhuysrLQr18/RTxUw0uG18Z4kgRIgAT8JCC/uCFFxM8++wyZmZn473//S7fKfjJkdt8IcN/mGyfmIgESIAESIAESIIFgEYgIAdHbAxQpFsog7w5RzwHMm4An4w/Jb4E7p27duuHcc89VrAn37NnjfAlbt271+Fals4Ao25bxILwl+eCnUaNG3i7xHAmQQIgIcCMaIvBslgSinMChQ4cwZswYFBYW4p577sF1110X5SMO7vDsIpZk6Z+bkb/iCxR+/wPs+w9DL5RCm5AIbUIgtIsH2uUO7b33S4qKWiEuyh/IMgYjDB3bI/EfvZF4eW8YWrf0XlDlsx988AFeeOEF5ctwb775Jpo1a+bSgowvdu+992LdunWQf5/KvDqdziUP35AACZBAqAlYrVbld53cf/fs2RPPPfdctd57Qt1Xth+5BLhvi9y5Y89JgARIgARIgASik0DYC4hff/214ibUgX/69Ol47LHHHG+Vb3QvWLBAsQaUrkwXLVpUeU0eSLenw4cPrzwnrQM3bdqkuF9xnJSuTdPT0x1vlVf5LUvn5CwgyvMNGjRQXJdOmTIFAwcOxI4dOyCFSOe+OZfnMQmQQOgIcCMaOvZsmQSilYAUfSZNmqR8kUm6m+Tvf/VmukwIh8U//4bctxejeM0v0NmsQjQUVoV217/N/G1Ryoh6YSkqxUQ0zEDSVZciecggGE9r529VfueX60O6/5MC4UsvveTy0H3JkiV4+eWXkZGRASkwuv9N6ndjLEACJEACASIgraXlF2dOnDiBu+66C9dff32AWmK1sUqA+7ZYnXmOmwRIgARIgARIIFwJhL2A+MorryibEwlQinZS7PM1SRFQuhRzpJrKu7tJla5Qr7nmGkdRJVi8w9rRIR7S2rASDw9IIKwJcCMa1tPDzpFARBJYuXIlnn76aTRs2BDyi0zJyckROY5w6nSZEGVLtu5AzqtvoPjL76Eps8MiRMP6yYaeI5RCovRuoZMHjYSQeN21SL3hOugbZ3pmVulMfn4+brrpJhw/fhwPPPAArr76aqXmw4cPK+dljDEZz1t6x2AiARIggXAmsHbtWkydOlWJ0Sp//zVt2jScu8u+RRgB7tsibMLYXRIgARIgARIggagnENUCorv1oYxd2Lx582on1TlO4rhx4zBv3rzKvO4WiDIG4mWXXVZ5nQckQALhS4Ab0fCdG/aMBCKRgNlshvR6IMUgaVkmLRCZ6kfAXlKKkwvfQ95rbwMy3mEAhEP3Hkr9UMZP1Oq00HfuiNQ7xiCpby/3bKq9lxaIcr1I0Xnx4sWIj4/HI488AhlH84orrsDDDz+sWlusiARIgAQCSeDJJ5/EF198ocR1feKJJwLZFOuOMQLct8XYhHO4JEACJEACJEACYU8g7AVE+W3s+++/vxKkdP0kxTtf4gy6l7UJl1je4inKyuX53377DWeffbbSlnR1KuMpOpK7gOju4tSRj68kQALhR4Ab0fCbE/aIBCKZgCOmXadOnZQvG1X3t0UkjzFYfbeLmFqW3fuQ8+wcmL9bo8Q2tLm5kQ90X6SQKOMk6jLSkDRkIFJvuR6atAbV/s1Y1/7Ivx3Hjx+PzZs3K3HEunbtirFjx8JgMEC6MZXCIhMJkAAJRAIB+QUa6b60tLQUb7zxBtq3bx8J3WYfI4AA920RMEnsIgmQAAmQAAmQQEwRCHsBUbp8SklJ8ZgU6Ub0+eefx3XXXVet2zB30c+jkhpOSKHyjz/+qMzhXNesWbMUty2VF3lAAiQQ1gS4EQ3r6WHnSCCiCEgRaOTIkdi3bx+eeuopXHzxxRHV/3DqrE08eC5Z/ydynpwN6/ZdKKlnjMP6jk0rlERdQgJMl12C9H9OglbESVRbHF69ejUeeughtGzZElKAlhY8w4YNw8SJE+vbfZYnARIggaASmDNnDt577z1aUAeVevQ3xn1b9M8xR0gCJEACJEACJBBZBMJOQPTmGnTNmjXo1at6l1LSWlDGLOzSpYsLfWfRz+WCD2/c4yU610UB0QeAzEICYUSAG9Ewmgx2hQQinIC0HpNuzjMyMvDhhx+6xFqO8KEFtftlFguKfvwF2Y/MhPVolhLrsK4dkBaEwpeEU/G6x03UiGr0RiOSRw1Dyqjh0DbJVFVEtIs4j4MHD8aJEycUy0OL4CAfwDOGmNP08ZAESCAiCMgYrsOHD1fuZcuXL0diYmJE9JudDG8C3LeF9/ywdyRAAiRAAiRAArFHQHUBcf78+Rg9erTPJN3jFEq3oVIQdE9FRUV49NFH8e9//9v9UuX76dOnK7FlHCecRT95TsZALCwsdFyu8TUtLc3FTapzXRQQa0THiyQQdgS4EQ27KWGHSCBiCbz55puQf+sMGjQI9957b8SOI5QdLxNuSwt/+g3Z0x6HNesErH5aHsZVioVlioAr4xhKS0HxP6T3U2klKn9sQqyTwqI4JVL5v8phLf8oImJKMhJHXIdUISLqGqlrifjcc8/ho48+UnohPV5IKx4mEvCZgM2CstISrytakdF1esTpjT5XV13GEhGXtNRihRS9HUmj0cAUb4BOp3Oc4muME5gwYQI2bNig7MEZDzjGF4NKw+e+TSWQrIYESIAESIAESIAEVCJQbwHx2LFjyMzMrOyO/Fb+vHnzKt/XdnDfffe5iIJS5GvevHm1xeQDoe3btytlXnvtNY98W7duRYcOHZTz11xzDT799FPl2N0lqUfBWk5QQKwFEC+TQBgT4EY0jCeHXSOBCCMgRcNff/0VTz75JC655JII6314dNf852Zk3fMgbAcO+WV5KIVDKQcaDEaUCZXPmmCCrmkmDBnpKEtOgkYIJ3ZLCey5ebBlZcN24ji0RWaUiRjYViFa2hXh0TchUacBNOnpSLl5BFJvuA5aISgqwqSoS8ZtjNNooTXo6wT0+++/x8MPP6yUveOOO3DDDTfUqR4WikECdhsKv3gDpb98CnucWKTOSQrnQuBL6jcO8Wf1c77i87HNZsffm3fh+x/W4+e1G7Br90EUF5dUlk9MNKFb1/b4x2Xno88lZ4kwE0mV13gQmwQWLVqEV199FXLfff/998cmBI5aVQLct6mKk5WRAAmQAAmQAAmQQL0J1FtAlA9T5LdRnZPZbIZRuH+qLcmHOXq968MXm3gw415fdfXItqdOneoiQDpbB77yyiu46667KovLb9DWNZYNBcRKjDwggYgjwI1oxE0ZO0wCYUtAup+UX55avHgxWrRoEbb9DNeO2U7m4cjtk2ERsQ9LfbQ8lLKh/EtTbzLCJqwBE88/G6YLzoGx82nQZjaC1mRyGa78+9CWXwDboSMo/mUdin/4CSV/bUFcXj4spRafhUQpIhpErMKU8aORcNVlKMnORfbvfyHrx/VIPa0tThl0JYypyS5t+/JGflluxIgRSlZpfSi/5MZEAr4QsBfkIPeVSdAd/NtDfJfWhzZDIlLv/A8M7br7Up1Lns1b92D+Wx/jsy9+FDFeDwvjXcWe0SWP440p3oh/XH4e7rpjOM7uebrPezdHeb5GDwFpfSitEOUXeN94443oGRhHEjIC3LeFDD0bJgESIAESIAESIAGvBOotIMpa5Ten5YM0R+rfvz8++eQTx9tqX+tazr1CZ1HQWUD8+uuvcfnll1dm9xZfsfJiLQcUEGsBxMskEMYEuBEN48lh10gggghIYapPnz6QX3ZatWqVx5egImgoIemqtNw79vSLMC98DyU+i4dCxDMYgFOaImXoICQLIU/XtLFf/beXlAgBcSsKlq9E0Tffoyz7JEpFX2pKUjopkxaL0tKxfTuYW7fBsZ37YN57GDox/6kdWqPdnaPQ5Mo+fn85TcY97Nu3r9K8jOEt3eYzkYAvBCy7/0TuyxMRV5wH94+QXqzVslZnoMEdL0KT1MCX6pQ8ZnMpFi35DK+8tkx4edlXXk7c62pMirgYh3PO7oyFbz6BJk0yaszOi9FLICcnB9deey2SkpLw2WefRe9AObKgEeC+LWio2RAJkAAJkAAJkAAJ+ERAFQExPz9fuLBJcWlQfrNaujSpLrm7LpX5srOz6/QQRT54yc3NVZpyFhDlCWdxUb6XD21qitshYy3KB4PJya7fKKeAKOkxkUBkEuBGNDLnjb0mgXAjIP8+6N27t2JtI91QMvlHoOj7H5F1xxTxt5jVa/w259qkgKcVAp50HZo46Co0GHMjdM2aOGfx+1gKiWZh+Zg3fxGK/rcWNmGNKJw+Ko5NZaxEKRlqhVcNi1BmpNPGPNGDfPFTqriK1EAjRBUtbDAIG0ajEGsyB1yBlhPGwtSyetf73jopPWJI97fyb9TvvvuO1lveIPGcVwJFqxaj8IPnUCZcmbong1iTuj43IOm6yWI5C/NZH1KucPf77PML8d83PoJZxDxUgoj6UE5aJ2akp+Lhabdh5Ih+QuR39SjjSxXMEx0E5P1M/l6UifczBQP/qScB7tvqCZDFSYAESIAESIAESEBlAqoIiLJP3gRBeX7+/PkYMGCAPFSStAIcPny4423la3WxE3/77TfceuutSr4ff/wRCQkJlWXkwZo1a9CrV6/KczIukeOPTnly6dKlHu15i7N48OBBXH311UoQeFkuKysLjRo1kodKooDoIMFXEog8Ao57gryfMJEACZBAXQlIC8SLL75YEX5Wr15d12pispz1ZD4OjhoP+9YdHq4X3YEo4qEQQLRCmEu/704kX3mZe5Z6vbceO47chUtRsOgD2IVbUykeavQ6WEV8N0tKKo4eFNetZbDI80JUNArBUIqGBkVsLBcc9eJafMtmaHL7aDQefBU0Wq3PfXIIiNJlP4Von7HFfEa7tRR5bz8G+7ovYHUzPxTaIcp0RiSNehSmc3yLf1hQWISHp7+CtxasKNcNa7M6dMxAhXj45ON3YsTwKz2+rOnIxtfYISC/ECHva/J+5msoktihw5H6S4D7Nn+JMT8JkAAJkAAJkAAJBJaAagKi7KYMnv7pp5/63WP5MK66ByjuFoTSPaoUG2V69tln4f4ATz7cc0/O4p/jWoMGDdCvXz9I60lvfX755Zdx5513OrLDuQ53K8fKTDwgARIISwLciIbltLBTJBCRBBxfWvrhhx8isv+h6nTOm+8g75mXanVdKsVDnUYL3emnouG/HoKpS6eAdNkmhMOClV8i5413oE9Pg6lPLyRcfD5K9EZsnfcOjn3yNbRlFkU01FZaKZb3TYqN2syGSDm3BxoPuBIpZ3WHRue7gCgHxHUUkGmN6krtJw4j+5XJiDu43UNA1En3pRnN0OCuF4WlbttaOUhr6udfehczZ82H1SqsGb3sn7xWIsTDZk0b4pGHxmHEsCsoHnqFFHsneT+LvTkP5Ii5bwskXdZNAiRAAiRAAiRAAv4TUFVAlM3Pnj0b999/v889mT59Oh577LFq88trjz/+eLXXnS/k5eV5uB51XHePt+g47+3Vm0BIAdEbKZ4jgcggwI1oZMwTe0kCkUCAD0r9nyXriRwcGHIT7IeOeggf7rXphFWe/rS2yHz2SRg7tHO/rOp76dLUJvqmSU6EtsJ1vfwiWv6mrdg+5TGYd+2BjJSoE3aIOoMOSE1FUpeOyOh7EVIvOAtG4VLVH8tD585zHTnT4LEvBEr++h9y5z0AbWkhbG7fl5QCorbrJUgZ+xQ0RlOt1a38bA3umjQTObnCArc68VCIhZVJ5hHvmzRpiH8/Mxn9r6ry/lKZhwcxS4D3s5id+oAMnPu2gGBlpSRAAiRAAiRAAiRQZwKqC4iyJzKOoBThahL+pkyZAikeusca9DaSY8eO4e6778bixYu9XVbaki5U3a0V3TNv27YNt912m4fVoszXunVrxeJw8uTJXmMkOltXulsnurfD9yRAAuFFgBvR8JoP9oYEIpkAH5T6P3s5C95D/lPPwSxc3NWUdNJlaJNMZL7wFBJ6dqspa0Cv2YSweGDuAhxesFRpJ+HUtmhw8TlIu+RCJLZvIwQaY73b5zqqN8KYq6Dw/+bD/PEcIR6KyJ1OAqIi8wlxL2HQXUi6akytXI5mZeOmMY/g57V/ehcPRV16YVF72mmtRTiHNGzZsgeHjxwXloeN8NS/JmDwwD61tsEMsUWA97PYmu9Aj5b7tkATZv0kQAIkQAIkQAIk4B+BgAiIzl2wWq0oLi4W7nGsijBnMpm8CnTOZWo6luKkdLsjk8FggLGOD3FK5LfORT1aEbNG1lOb+FhTn3iNBEggvAmE20ZUxi7afqwIO44Vi5/y1wO5ZriFNApvqOxdwAjIWFYtGsTj1EYm8ZOgvLYXr9LChCn0BPig1L85KLNYkC9chWrEDe7k19/D/Mt62E7meVQiV7chIRGpD0xEgxHXeVwP1oky8behvdSCwm9X4+S3a5Bwdg+kXHkp9CnJqnaB60hVnNFTmc2KMvHjnOQexVZchLy3Hgf++gGlbuaH4jJgFJ+d8TNh6NDDuyjoVOF/F3yKqY+8CtjL91NOl5TDxk0y8MDUW3D1lb2QmGTCrl0H8PEn3+Kcs87Alf+4wD0735MAXTJzDahKINz2baoOjpWRAAmQAAmQAAmQQAQSCLiAGIFM2GUSIIEoIxAuG1FpMPC/Xbl4e+1hHMkrjTLKHE4gCTRJMeDmc5viwrYNhI0WUygJUPjxh76867muWMuBQzi55COcfH+FcB+arVQmc+h1OugvuQDN5jyDOHEczFQmLSPFF93sIi62bes2WIVwWPrFN9AkGKEffyuMA66GRrhWVTNxHalJMzrqsh07iMLP34a94KRT1E3pOTROiNrFsGxdD425wOuXjeJ0eujan4k4g7COdTZPdEIjhUaLXYOxS3fh66250GuczBgr8plM8Zj19N246cb+TiV5SAI1E+D9rGY+vOofgXDZt/nXa+YmARIgARIgARIggeglQAExeueWIyMBEqggEA4b0aJSG174bj9+2n2S80ICdSZwfptU3NP7FCQYtHWugwXrR4APSn3hVyUc/rGrFL/vNMMijKq6tDHg/I7xSgXWI0eRu/hD5C1bDvvxbOgapKLxvOdgOrOLLw3UO4+MdShFwzKzsP7eewCW//2E0lXfw7p5K3TCS4WlYgjxwwbDdNc4aJs0rnebzhVwHTnT4LEkUPzjpzj5+nQYhNDnzdmvTVjxyv+qS1qhEMr/qksm8Wvjx2N23PxjIvLsImaie0ZR/pqre2HunIeQlJTgfpXvSaBaAryfVYuGF+pAIBz2bXXoNouQAAmQAAmQAAmQQNQSoIAYtVPLgZEACTgIhHojWmK1Y9onO7Etq8jRJb6SQJ0JdMhMwIxr2sGoU9ciqs4dirGCfFDq24T/tMWMRd/l45etJTCXloseemFY2L2tESMuScal3U1KRdasLBQsXYHSY8eR+fgDvlVez1xSPCw7cQLmb3+A9ZtvYfljI7Q50upLWGjJaxX164Wgou/aBYYJ42EU8Q/VTFxHatKM/LrK7FbkL3oO1lXvobS6WKGOhVmH4UpZ0aSLw7Nb9Zj9txEGL9aHWhH38MXn78eoEVfVoQUWiWUCvJ/F8uyrP/ZQ79vUHxFrJAESIAESIAESIIHIJkABMbLnj70nARLwgUCoN6IvfLsP32zL8aGnzEICvhG4tEMa7unT0rfMzKUqAT4o9YZTKhvllk9r/i4XDn/dVgKriNVmEKKFs02UjN8m33dtY8T1lyTh8jMTIMN7lllKEac3eKtc9XPSZal1418onPY4dLt2o1hYdtkrZcOq5mS/NKmpMI67BQk33QCNiJmtVuI6UotkdNRjO3kcOS9MQdyev2CxOdkfOn94ahpqLeKiVizmUmF1OO5XA745qofRXUAUYnnTJg3x/pLZOKNzu5pa4jUS8CDA+5kHEp6oB4FQ79vq0XUWJQESIAESIAESIIGoJEABMSqnlYMiARJwJhDKjah0WTrjyz3O3eExCahCYNo/WkO6NGUKLgE+KHXmXSUcfv9nMRZ/X4Bfd5SgTAhyBm3NyodFCImydOdWBlx/cTKu6JmAcqPaqjqdW1L72CYtEBcuQencN4WwYvNavRyBjD8XP3QQEoQVoppuTLmOvCKP2ZOl2zci1uPomAAAQABJREFU59kJgIhxKIxgVU96sZh3F2kw4icTDhYLy9o4t0bEOu910ZlY9PZTSElJUr19VhjdBHg/i+75DfboQrlvC/ZY2R4JkAAJkAAJkAAJRAIBCoiRMEvsIwmQQL0IhGojahUP0e94bwuO5JXWq/8sTALeCDRJMeDV4R2F6FKzUOOtLM/VnQAflEp2VSLfqg1SOMwXcQ5LIG55tQqH7uQVIVGU63iKAcMvTkK/sxNFHa5tuJdR471dxD+0/bIeuVMfRNyxbNi8WCDKdqTwYrzwAhgm3Q59965qNK3UwXWkGsqoqKjw83cVF6ZiY1bNSqzfMI3C4/XywxrcvT5Bsbb15gB7wp3D8dS/hIjJRAJ+EuD9zE9gzF4jgVDt22rsFC+SAAmQAAmQAAmQQAwToIAYw5PPoZNArBAI1Ub0h525mPX13ljBzHGGgMD9l7VCr3YNQtBy7DYZiw9KZcxAaYnnEA6lfPj170WKxeGG3cLisA7CofsKskg3osJzY4fmegzrlYyrz0lEvF7mEs5Fy4QbVKV991L1e2/bsxeFT/8bNhELsbQasy8pIOo6tBdxEMch/orL69egU+lYXEdOw+ehEwHpvjfnlWnAum+FkO2a5LK0VbM2ZU75qdT68NnQC5elj/5lwNzdBpjc3ZeKOgwGPd54bTqu7X+JrJaJBPwiwPuZX7iYuRYCodq31dItXiYBEiABEiABEiCBmCVAATFmp54DJ4HYIRCqjehM4br0R+HClIkEAkXgAuHC9EHhypQpeARi8kFpmVD24jSKheGX68uFwz/3lCjQa3NV6u/MSMttGQKuXVM9hl6UhGvOTUKCUdYi48JphJjoEDP9rdkzv+1ENkoWL0Xxf+bBWo1IIz2xxjXKhEm4MDUNH6xUYi8tRVmJRaguOuji4z0r9uFMTK4jH7jEYhZbjoh/+MrDsB/Y4WJ9KIV6CPe6ZQV54kB554EnTqtDXGKKx3nnEzL+YZFYryO+s+L3HI1X96VtWjfDh+89i7ZtWzgX5TEJ+ESA9zOfMDGTjwRCtW/zsXvMRgIkQAIkQAIkQAIxR4ACYsxNOQdMArFHIFQb0Vve+RvHC8VDZiYSCBCBhol6zB95eoBqZ7XeCMTWg1IpWsTBKrS7L9YVYYlwVbppX6li9aSvJcahg52swSZEQWlBKK2lfPW4K4VEqzDHattEh+suTMK15ycjWWp1FWKmo/76vNrNZpR+uQr5D06H3eL9Xq24ekwQ1pC33Yz4EUNhOVmA/L82I/fPzUg750w0urRXnawjY2sd1WeWYqCs1QLLgd2wlxa7riWNBpYdm5D37nOIE+vTXULUiw9TXMezkHTdOOFrVwiJyifMk5f8rH69+nfc9MgCFBaXeOYSXw649pqLMfc/05CYaPKsgGdIoBYCvJ/VAoiX/SIQqn2bX51kZhIgARIgARIgARKIIQIBExBtNhu2bt2G/fv3CZdUdtcNcZQBlq61mjdvitNOOw1Go/I1+SgbIYdDApFNIFQb0QGvbVAsdiKbHnsfzgSkGLN8XLdw7mLU9S0mHpRWiHSlQsD7/NdCLFldgC37hXAo1puvwqFj4oU2gQnXpKJdEz1mLM3B4WybcLnouFr7q0NIbJWpw+ALkjDwgmSkJohyKgiJZeJv1ZK1v6HgvgeB4zle4yAK6RN2vRbW886D+ZRWyF6/ASW790NnSsApd41Gi1FDoRFCj78pJtaRv1CY34NA4Yq3kb/4JbHePWMj6sQH0jR8ApIG3uJRzv3Ek7PmY/bs+Uo97tekuP/4Y3fg7rtGuF/iexLwiQDvZz5hYiYfCYRq3+Zj95iNBEiABEiABEiABGKOQEAExCNHjuCNN+Zj06ZNMQNUutRq3749br11LFq2PCVmxs2BkkAkEAjVRvSaeRsiAQ/7GOEEVozv5mlREuFjCufuR/eD0nKLwxIrsPKXQiz9oQBbD5QKgUwIh76aDjpNnhT/WmXqsezBJkodsz7IxaJv80VsQz8UxIr6bKJrFmsZWjTUYdD5iRh0YQrSk8TFMqFyxmmdWvXv0LLhT+Td9xCwb3+lG1OtUD1LxN91FvHJKhRuU3PFF8VKlTaEmCj6IaUcXVoDtL3rFrQYOQQarf/tR/c68m8OmLsaAqUlyH7hAdjWrxZrU7rwrUoy7qE9PgEN7nkG8d0vrLrg5aigoAg3j30UX6/6xVNAFPUkJyXg3befwiUX9/RSmqdIoHYCvJ/Vzog5fCcQqn2b7z1kThIgARIgARIgARKILQKqC4hFRcV45plZ2L17N0pKSmCpxiVUtGHW6XSK9WGTJk3xyCPTkJJSczySaBs/x0MC4UwgVBtRCojhvCqip2+fCAGRKXgEovlBqVl48fxkbQGWCeFw+yELtEI41NVBOHTMhhT9Mhtosfj+xkhJ0ODhhdmKMGnU+S8gOtcphcRmGVoMOC8JQy5KQUay46r/r9a/tyBv6kPQ7d4LuzEetuREFOsNOLz/KPKlaAmtiL5YJmTEqiTlQmOjdCEgjkWzGwbXyctGNK+jKlI8qg8B66G9yH7mHuDIXtjcYnTqpKrf4lSk//MFaBs1rbGZvzfvwvAbHxAa+RGvAmKXM9ph6aJZaNa0UY318CIJVEeA97PqyPB8XQiEat9Wl76yDAmQAAmQAAmQAAnEAgHVBcSNGzdi5sxnIF2YtmjRHP36XSWENYNgKZ7CRGUSsYGsVnz19TfYuWMH9Ho9br99HBwbqagcMgdFAhFGIFQbUQqIEbZQIrS7FBCDO3GO3+8//PBDcBsOcGs7D1vwiBD4/hYxDnVCIauPcOjoqvzLT9a1YEpjtGuqx5gXsrBhV4nfblAd9Tm/SnGyVAiJzYWQ+PD16bigkwyQ6H+ybt2OwidnIU78LafrdQE03bvhyJ9bsfXZl71WphN/z0oPqqnNmqDJhLFIH3qt13y1nYzWdVTbuHnddwLFP32NnDkPQ2MpFZavTvsocSgtEPW9+iHtjumIE4J3TWnZh1/jzokzUVpS6jXb9cOvwKsi/mFdXPF6rZAnY44A72cxN+UBHXCo9m0BHRQrJwESIAESIAESIIEIJqC6gPjFF19gwYJ3UFxcjImTJqJP70siGI/vXf/fjz/h+edfgNFgxNCh12HgwAG+F2ZOEiCBgBII1UaUAmJAp5WVVxCggBjcpRB9D0rLUGKNw7iXsvCHEPdMdXAvWtMMWITY8fqERjjzVCOGzDiCPUctqoiTjjYtQknMSNHi7Xsbo2m6tBP0z7rRfvIkbHv3Q3NKc2jT0mA+dhwH3l6GvfMWwFrx5TdpcagXdogJ4r1J1G8STcS3a42Uibci+ap/OLri12v0rSO/hs/MtREQLkvz3p0D8/K3YBN+cyvlQ7H2lBUuLBCTb5qCpP431FiTjEM/7ZE5ePW19z2tD0VJrTAznj3rXoy9mfuWGkHyYo0EeD+rEQ8v+kkgVPs2P7vJ7CRAAiRAAiRAAiQQMwRUFxBXrlyJRYuWKO5Lp0yZgvPPPzcmYK5d+yv+/e9/KxaIw4YNxYABdftGekzA4iBJIMgEQrURpYAY5ImO0eYoIAZ34qPpQamM3xwnLJnWbivBHXOyYND6J75VR16KHTJWoBT34oW70nemllsg3vzcUfy+swTxBg2kZ1R1WgOKSstw3+AGuOnSevgyrRhM0Z792D5rDk58tVq4LbVB2jVK4dAoeqsRr3JsOsHM1L2LEBDHIlFYLdYlRdM6qsv4WaZmAraCk8iZNRVlf6+DRX6YnJJYfkCiiAE67SUYO3Z1uuJ5eDKvANcNn4pffxNx6Z2tGGVWUVFGeio+WvYcunVt71mYZ0jARwK8n/kIitl8IhCqfZtPnWMmEiABEiABEiABEohBAqoLiJ999hneeWeRIiDee++9uOCC82IC688//4LnnnuOAmJMzDYHGWkEQrURpYAYaSslMvtLATG48xaND0r/+3ke5nx6st7Wh9KtqIxPGC+sGJtl6JQ4hWe1N2L0ZeVxoVf/VYwlqwtwJNuGwzlWFJeUqeIutUS0eVl3E2aPbVivxSAF1fzf/8TOB/4Fze59kI4hpctSmZwlHCkgJva9CKkTxyG+c0flur//ROM68pcB81dPwLJrC44/fieQn+uh+8nYpHFtO6Pho3OgSU6tvhJxZd36LRgy4j5kZ+d5ERA1uOjCblj45hNIF0IiEwnUlQDvZ3Ulx3LeCIRq3+atLzxHAiRAAiRAAiRAAiQg9p/iYYnzM5F6M6GAqActEOu9jFgBCahKIFQbUQqIqk4jK6uGAAXEasAE6HQ0Piid/NpxfPdnMYzCWtA9SeMnGX9NvuqFhaJnDkARDsU/rTJ1uLx7Ai7uYsKpIuZhgtFbbmExKITD3UcsWPN3Mb76vRgy/qJO1F2dAaS0ZJR/rEqrRW+xGWX7LRrqsGxaE3Fd5vTervvY3N/bCotQ8NlXyHr0GRET0aKM2T2PfC+tNlOGDkD6hFuhb9rYW5Zaz0XjOqp10MzgM4HCz99H7mtPiw+f3aOMQXwQDFddj9QxU8SHQrrtrT7Ne/0DPPjwf2Cz2jwziXU8edIITH/4dmVNe2bgGRLwjQDvZ75xYi7fCIRq3+Zb75iLBEiABEiABEiABGKPAAVEleacFogqgWQ1JBAAAqHaiFJADMBkskoPAhQQPZAE9ERUPSgVcdbMVg2GzTyMw8Iq0F3Ak8Jc8wwt7h+SpsQufFlYKVqs5UKeA7K0/muUqsXIPskYcF4iUhNrFjQc5RyvhWY7Pl9XhLe/yce+LKtivei4Jl9l/b2FIHn1OYlY/lMBftxihl4qiU5JSoZaEajwnalN0baReKfROV31/bBUxELMfnEezCu/RKmb20hHLbJpTZIY5203I23MDdAYjY5Lfr1G1Trya+TMXCsBuw3Zc/6FklWfKOK8c37l06XVIXXCo8IKtr/zJY9ji/iwTpj8DJa894Wn9aHIbYw3YO6chzB4YF+PsjxBAv4Q4P3MH1rMWxuBUO3bausXr5MACZAACZAACZBArBKggKjSzFNAVAkkqyGBABAI1UaUAmIAJpNVehCggOiBJKAnoupBqRAQtx60Y/TzRxRDJ1dZDjBbyjDw/EQ8dmO6wnTF2kI8sThHse+TQppZiHu9Tjdh6nUN0FJYH3pLpSKPocKy0SaMqWQb3oymjufZ8J8VJ/HJL4WVlo7FIrZhn24mPD06Q8RNjMMPwgXqpHnHvVpKyr48OSoD/c9J8NaNWs/ZzSUo+GY1TvzrGdhy8wQPKUt6JmkBaezYAal3jUXSP/p4ZvDxTFStIx/HzGy+EbBlH8OJJ+6GbddWISA6rUNxKN3nolETNHzkRehan1pjhfsPHMH1Ix/EX5t2egqIop7WrZph2aJn0KFDqxrr4UUSqI0A72e1EeJ1fwiEat/mTx+ZlwRIgARIgARIgARiiQAFRJVmmwKiSiBZDQkEgECoNqIUEAMwmazSgwAFRA8kAT0RbQ9KP/qpEI+/m+1h+SchSg0tLUmDJ29Kx9kd4hWuy9YU4NkPciHFvRt6J+HeQQ0qBUIH+D92leB74RL1120luOrsBJEvWbn0x84SzPowF2e0MuDiM0w4p4PRo+z8r8rjMZYK8fJS4Q71yVHpSDJpFLen0985gW82FMPgbiopapdi5/WXJOGBoWmObvj8ahduIi079yDnP/NQ/MW3sFQjHirip/gnqd9laDDhNhjbt/W5DfeM0baO3MfH93UnYP59LbKfvk/4+i30cKMrrW+1Z/VCxtQZiDPVLJZ/8eWPuGXcYygsKPbamav6XYT5/30M8fF1s6L1WilPxiQB3s9ictoDNuhQ7dsCNiBWTAIkQAIkQAIkQAIRToACokoTSAFRJZCshgQCQCBUG1EKiAGYzCBW2bFFKrqnxqFUuGwUgdVQejIfnx6wBLEHvjVFAdE3TmrlirYHpU8uycH7QhSM10t5zDNJN6Z64R60/7mJuL1fCtKTtdiwuxT7j1lw9dmJInZaVZnfhXD4+hd5+E0Ih1LQswirwGnD0xT3pjLXht0luOW5LMUto07U2amFAaMvS8ZlZ7oKISt/LRLCSRmu6JGgCIyrheXh3M/ysHV/qWKdWNVi1ZGMk9iljRFvTc6sOunjkSX3JIo//hzHX3wFNiG2lEdc9CwsrS61KSlIvXUkUm+6HtoEk2cmH89E2zrycdjM5gOBgo/ewcnXn1Nyio9fZZIfNRl/M+n6W5Ey8o7K894OZIj72c+9jaeeftPT+rCinn/ePxoPTh3jrTjPkYBfBHg/8wsXM9dCIFT7tlq6xcskQAIkQAIkQAIkELMEKCCqNPUUEFUCyWpIIAAEQrURDUcB8dweLXHrqUZYhSvB6pLVZkNxQSl2HS3Az7vz8Ed+DZmrqyTiz+sxY8zp6KKvGoj18AEMWnGi6kSYHFFADO5ERNODUilO3PTsUfwthTmpjlWTZD4pCLZtosczt2SgQ3OnD4a4JoXCt77Ox5vCetAsLBOly1JZmywj3Z9KN6gybT9owc3PHYXDlakU/WS6VsROvGdgA6QmaJT3jn+s4vqLy09iyfcFiqCo92J56Mgr71LJwlJx2UNNkZ4gVP841z468rm/2ktKUPzjr8ie/ZJihWitwfpQK7pn7N4VDSbehsSLznOvyq/30bSO/Bo4M9dIwF5chOznp6Psx1UoEZaxzkkjP1UmE9IfnIX4sy50vuRxXFRsxsjRD+GbVb8JAdG1HpnZlBCPxQtnos8lZ3mU5QkS8JcA72f+EmP+mgiEat9WU594jQRIgARIgARIgARimQAFRJVmnwKiSiBZDQkEgECoNqLhKCBef3Vn3NjCe6yy6tAX5OTi3a/249Mcz4eQ1ZWJ/PN6PH7z6ehR7rVRGU7Bgf0YsTI77IZGATG4UxI9D0rtOHoyDtfPPITCkjK4SnfemRaW2EWMwUTMuDnDxfLwjS/zMPuDHKQkaF3qKRHC4qwxGbi8wsJw/zErbpx9FCVCWHSWK3OLbEJkTMJTN2VAinSO9O3GYtzz2nHFOtI5v+O6+6sU/+bcmYnzOuiEFaGQW5zNI90zi/f2klKUbNyEnFfeQMmPv1TrulQWle1rTUak3DgUDW4dBV1GeVxIea0uKXrWUV1GzzLVEZBfVDn+yF0oO7QfVuf4h6KAVqxnbYtWaDhjHrQNa7a03bFjP6657m4cOnTc0wJR1HN6pzZ4f8mzaN6sUXVd4XkS8JkA72c+o2JGHwiEat/mQ9eYhQRIgARIgARIgARikgAFRJWmnQKiSiBZDQkEgECoNqLhKCAOvrITbhHxx/xPZVi/Ziumbyrxv6jaJdIysHBYCzRQ6jVj3oKt+NR7iKd6tEwBsR7worpoND0o/WGTGffMO1atW1D3iZQWhXf2T8W4K1NcLh3NteHlT0/i018KhQAoRI4KtU9aGL50eyNceHq5Ei/z3TDrCPKLywVLaX8oxcTzOsYrsRTbC8tGZ6Hw5y1m3D1PCCAiOZ9XTnj5p1jUNemaVIy9wrV/XrLCXirEww1/IXf+IhR/s1pYZZdbQ3rLK9vWSOvD0zsp1odJfXt5y+bXuWhaR34NnJlrJFC8ZhVOzHwAsFqECO6aDGIRmv5xDVImPSzUxJq/CPT+R9/gzgkzUCJEco8kBMQxo6/F87NFnEUmElCBAO9nKkBkFZUEQrVvq+wAD0iABEiABEiABEiABFwIUEB0wVH3NxQQ686OJUkg0ARCtRGNLgFRzpINHy/9C2/kBHrGaq6/Vec2mHORQyCwYumiTViYX3MZ/69SQPSfWWyUiKYHpXP/7yRe/b88mKqJf+g8o9LbaLN0LRbe11hYGjqZCTpl+uB/hfjPJ7nIK7LDIFREWWbexEbo0c6o5MotsGOEEBBP5NkVl6RSbLzp0mTcKgQ/YzV9uP/NE/jq9yIYhVvU2pK0eOzT1YTnbmtYbVYZG86elw/zH38h7+33ULzmJw9LL/fC0rtrXGIS0kYOQcroEfW2PpT1R9M6cufF93UnkPv6iyhc+ja82fsbxDrM7j8SRb2uFl5JbV4bkVa38mfuvGVYsuxLr8K7RgiRd94xDEMGXSbcCVfVIw0e440GtGvbAgnCxSkTCfhKgPczX0kxny8EQrVv86VvzEMCJEACJEACJEACsUiAAqJKs04BUSWQrIYEAkAgVBvRSBEQ//fNViw+UYY0xaBBi0bpibjo9IbokelpqWg9cRSj3j+CggDMk69V9r+8E8a3dfTNineFgLiEAqKv+JivngSi6UHppLnHsOZvsyL21YZFWvfd5WR9eDzPhi/XF2HEJcku7ky3iHiKM5fm4PddIq6iFnj3/sbo2KL881okXKUOmXEYe7OsaNdUj/uHpIl7jatQsVJYMbYRsRZPb1le5rftJbjj5WOVVo019dMhcso4iAattN9yFR1t5hLYjhwRMQ9/EyLNxyjevFUIKDJf9UnWoBV+VRPOPwcpd45BwtlnVp/ZjyvRtI78GDaz1kCgrCAfxx6fAtuGdR6ittTPC4WqeOe+FKwrNkAf533dSoFcptJSC+wy2Gg1ySiEQo2zv2CZTxTNyEhVYiN27dK+mpI8TQKeBHg/82TCM3UnEKp9W917zJIkQAIkQAIkQAIkEN0EKCCqNL8UEFUCyWpIIAAEQrURjQwBsRTvLtiMJV5cgJ7bow0ePtth6eeYmEAJdo76a3vVYsqwzuid5hAGaIHIGIi1rRl1r0fHg9IyFJfGYagQ86RbUYfL0epISUlCL75g8Pa9jRXhT+Zb8E2+IhSOEhaEU69r4OIGtdBsx1xh2Shdnk4Z1ADx0nRKJKltvPNtPnYdtuD2q1PRuIFQGJ3SktUFSp39z0lQ4iHKS9IN6ujnsrD1QCl00hSwhiT7KV2NLpjSFO2bindxIhaitDgsMsOefQKW7btR+PnXKPp2DWzCCrEmt6WyGdlanKjP0KIFUm4diZTB/aExlltTyuv1SdGxjupDgGXdCVh2bMXxh+9G2YljwnpXruaqFC8W419mDUZti0euTVPrZ1b5sFUV934kLBVdUxx69uiId996Ck2bVm/F61qG70iAFtVcA+oSCNW+Td1RsDYSIAESIAESIAESiB4CFBBVmksKiCqBZDUkEAACodqIRoaAWJMgqBFi3RlOYp2cHBtWfvg35h7zbtmQmRaPNolayEfsJSVW7M4pgTA2qkPSoHuLRLSI16Ck0IyvDjtiLxoxa0xHdNI7qhT9XyAsEL0IoI4cVa9adG8ajxaJQgmx2lFitWHbiSLs9VqWLkyruPHImUAghR97QQFsJ04KwasQwsenc7ORdawoeXHQJJiga5Qh3H8m1Nr/17/IE+5UTwrFLg6ppjgsur8JmqSVC4z/WXESr3/pm6tVKVo+PjIdA85LhPVEDiwHD8O6czeK1/4G84+/wno0S3EPafeBr9QrtSkpSBp6DRrcNAL6po1rHYevGQK5jnztA/OFF4GCzz5G7vNPiV+zNg8XpiaxGBdnazBtXwI0ZXY321qVxiE+e3fdPhRPPHaXYnWrUq2sJgYI8H4WA5McxCGGat8WxCGyKRIgARIgARIgARKIKAIUEFWaLgqIKoFkNSQQAAKh2ohGvoAIuLoLLZ+czWu24P5NDkFPnEtOxJQLm+G8FgmIdzUoUgoU5BXip/WH8NLWIrfZdRPpbEWY/fp2rG+Rief/0RTCi2FlKjqWg51WHRqlJKCJECidk9lsRaVGqdWiYM8+3LYqtzJLUqNU3HN+U/RsaoTipbXySvlBrhAZFnyxD1+5uEF165vIWnBgP0aszHYrHfq3tEAM7hwE5EGp3Q7L4SwUrfkZxd//DMveQygrsQR3YCq3FifcI2pbNkVC3wuQdNG50LVopoiD7s2IoePFFbmKRaNB+GmUNlFSBHzypnT0PydRyf7DpmLcM++4i5Wjez2O97Ls0F5JeGh4GopWrcaJF+cJnvsRV2wWX38QuqwPwqGsS4qHGpMJSZf3RsqYGxF/+mmOJlR5Dcg6UqVnrCQUBMqsFuTMmY3STz9AqfTF65akO+BpB4x495gOQl8PSNILM+NX5kzDsOsuD0j9rDR6CfB+Fr1zG4qRhWrfFoqxsk0SIAESIAESIAESiAQCFBBVmiUKiCqBZDUkEAACodqIxoKA2L1zS0y/KM2rMOc+lQVZWXjgIxH/rPKCu0hnw9r1J3Baj0w0qMxTfpAvgj8lJwpfgj6kKqFPi1GXn4phbV1jrHmvohQff7gVb1RaVrr3jQKid26xdzYQD0pL9x1A7twFyF/+New50gpPcPVwLxiBrEUMNo0pHkmDr0T65Nugb9bEZVwlQuyb/UEu3l9TAKO+XDyUo5Qi4DAhAk4TIqBM+45ZMXL2Ucj8tWknFiEQdhbxExdMaSzE2P/h8LjJtboqVRpx+ke2oTcZES/iHqaOHQnjWd2Fa1Tf7j9O1dR4GIh1VGODvBjWBGzHj+PYQ8J96Y4tkGvYOUkXwydtcRi5KwFbiuOgl8EK1U7ifnNKi8ZYtngWOnVso3btrC/KCfB+FuUTHOThhWrfFuRhsjkSIAESIAESIAESiBgCFBBVmioKiCqBZDUkEAACodqIRr6A6N2F6cdL/8IbOUDHzq0w+yJ3qa+WCcw7jrGLDyJLyeYp0lVX+sAJG1pkuFoeVpfXLCwFhwpLwcFXdsYtrbzZHFZT0pKLCW/urRA4PftWJUxWUz5Ep2mBGFzwaj8otRcXI/uF15G38EPY84XrUmFFG1VJmBiWCZeM6ZNuRvrEWxEn3Jo60vaDFgyZeQTCWFGxLnSIg9IC65wO8Zg7oZGS9WSRHTc8cxTHTtoUy0BHeW+v0rlykggYt3RaczQoOoI9VwyHvdDd+tlbyXLdVl7R6nRIvOAcJI+5AfHnnQVNAOZE7XXkfUQ8GykEzH/8hhPT7kFZUZGL+1IpFSaIz8dPhRrcsssEoaHXKqLXacxCQLykV08sWvAUkpJqdzlcpzZYKGoJ8H4WtVMbkoGFat8WksGyURIgARIgARIgARKIAAIUEFWaJAqIKoFkNSQQAAKh2ohGuoDYvWsrPHG+u0BYETOxOBn/HdsWwp7IJVkLC/HF78exU3g47dSmES5v6/kgcs/6rZj4q1mU8xTpXCpzerNl4xGcNOmgT0pGD+GKtCqVYc+ubBwUvgkVqVBbhj9+O4xPc+xodVpLzOldbsHkyH/kcA7W7SmAJSEJl3VLQ5LjQsXrn9/9jWlbpetIz75RQHSDFaNv1X5QWrzuDxz759Mo3bZb+MxU18otXKaoTMQc1WamosXiV7DD1BKnCwtBmUqtZVjyfQFWbSjGziMW5AuhUBpeSiGx4ykGLLwvU4iLcYpF4o2zjiqWiNIaq7YkLbheGp+JCzvpsHfQaJRs2lJbkUpRRmPQw9SpPRrcOwGmc3sgLgDioeyM2uuo1gEyQ1gTyH5xFoo/eg+2MlfrQrncjeK28MRBHV7PNsEQ53rdY1Bu5T2u12DZfO/dN2D6w7d7FOEJEqiNAO9ntRHidX8IhGrf5k8fmZcESIAESIAESIAEYokABUSVZpsCokogWQ0JBIBAqDaikSIgfvzhFrxXIKwcFPYaNMtIwKXdmqB3C0/Xn9aswxj0URb69z0N49u7Xi84cAi3rTwGUVVlymzdFC9fkQmXnLZ8PPL6LvzhRaRzFNyz5QDeWJ8Hc7wemUY71h8wK/UmndoSiy91FgVLMf+NzfiwMgiio4by1+svb4/rTjEi93gOFn51EKuLna4nZ2DhDS1c3KU6rBcpIDpx4qELAbUflObMexs5Ly+EPVcE4YxSAVECLCspRaPZD+DEpQPRrqlTgFNxTXps3JtlwbodJfh5ixl/7CpBWpIWi+5vrFgmStelNwoXpnuOWqHzQWMtFvnvvDoV4/ul4OhDT+Hk0o9d5tD9jRRp4oSwok1MhKFrJ6SOHIbEyy5RzrnnVeu92utIrX6xnuATMP8urA+fmIYy4cZUxul0TsKzLwpNiXjB1Bk7bAZoXOwTq3JKF7tWixV/b9mFvJPCktlLMghx/KyzOiM9PUXEApW2uuVJHicIV8MT7xqBHt07Ok7zlQR8JsD7mc+omNEHAqHat/nQNWYhARIgARIgARIggZgkQAFRpWmXAuL555+r1Pbxx8sxYMC1HjXLh1MylVXz7WBeDywf+XBFspcPShysnSeJ16OXj9yIrlu3TpnuYM5/ZAiIzp+C2o6tWLp0Exbm6DFjzOno4qIBFOLJeTuw1ksV/S/vhPFtyy2OHJfXf/M3pu8AHr/5dPRwUReBHeu3Y/Kv3l0OtjqtlbAqdLaKrLCIFNpLXdKoaztjWNMqN6dVVoaRY4H46e3d+XslQL9XHb8XnH9vq/2g9Pjsuch7a5lwXyqk92gWEM0lSH94IpLGj1biHdb0eT2RZ8OBE1Z0aW1UXJbmF9sxZMYRnMiz+yQgSheovTqb8OL4hji5bDmOTnvSa3PlwqEQDzVaGJs1hlG4K00aPhimbp295lfzpNrrSM2+sa7AEDBv+B3FP3wr3OJeCGMHIdRZbShauwZ577wF+749QjwUSrqTgaGMCir18oQh1yP+1gmKNazzvci5l/JetWPnPoy65RHs2n1QbjacL0uFHJ06tcGit2egTetmLgKizCj/LpZ1MJFAXQjwflYXaixTHQEKiNWR4XkSIAESIAESIAESCA0BCogqcaeAWP7wQeKs7uGGQ7QL1XXHg+BgCkjOy4vth06gpIBYtRIHX9lJxAV0FfOqrtZ8tH7NFkzfJHyTmlIx/6bWaOiU3Xz4AIauOOF0xumwUSaWDW7qYoX45xrhKnSTFwGxMAcT3tlXEYfQqY6KQ7UFRHceFBBdmYf6vh2O7av9oPT4rFeR9/b7sSEgPjQBGRPHuC4yH95JV6dz/y8PS1bno6S0DLYK4ym9TlgNln/3yKUWoR+iSZoW7z/UVHwjYRv2DhyFykIipywitZI4rXCL3KI5Ei44C6Y+l8DYswu0Se6OjV2qVu2N2utItY6xooAQKNmyGdnP/EtZj7a0dOhbtkKZsBi07NwGjRDXrWVVFoGODujkFw+bNEWjmc/D0L6D43S1rx9/8h3G3/EkzMLa15uAeN2gvpj78kMw6F2+/VNtfbxAAr4S4P3MV1LM5wsBCoi+UGIeEiABEiABEiABEggeAQqIKrGmC1OVQLIaEggAgVBtRKPFAtFamI/3vtiDJccqHnAmp2PxDae4xA/c8dMWTN4oxEVvyZSOhTed4uIq9Pj2PbhlVZGHBWLB3r0Y8Xmut1qUc3UVEJOEe7be7VPQvVkSWqUZkWTSIl5YHem0rk1FooD4yfhuroPgu4ASUPtBaawKiDsOW7D0hwI0aaBF2yZ6nNJIh0xxnGyq3grqoLBK3JtlxbGTNhzOtuKzdUU4dMLmISJK2yspEr41pQlOa1iKPVcMh/XQkXLRUFyxibiGppYtEN+9Cwzn9oTprG7QCSHRIVgHdAFVVK72OgpGn9lG3QiYf1+H7Odnwb5zu+KuV+qCjlUuXZa6GwvKVkToT8Tp9Ei9ewqSBw0Vb+SKrj7ZhR/ghx6bg1fmvi98AnuKkRqtBjOfnITbb7uu+kp4hQTqSID3szqCYzGvBEK1b/PaGZ4kARIgARIgARIgARIABUSVFgEFRJVAshoSCACBUG1EI0dAtCHXXIZKR57CvKdAWEQcOlyAX3fl4FPxoN8leREENwuLwvs3ueVzFPKS33xAWCyuzPMUEA/sx4iV2Y6SHq9+C4hpqXj80mbokeGb1SUFRA/kPOFGQO0HpbEqID7/ca5iVRhvEFaEQk1JMGpE3EONYjl4WguDEsMwwVgumuQV2bHtoAWNUrVolVl5p8Lf+0ox9sUsRS9xl1fMIg7iIzek47oLEnH4tntQ8MPPMDRqCEOr5tB37ABDtzNg6tIJ2hbNoNFV1ek23QF7q/Y6ClhHWXG9CJg3bsCJmU8gbu9uWLwphV5ql2tZE6dB/BX9kHHfA4gTsTlrS7m5Bbh+1D/x089/elUkU1KS8MHSZ3GOiIHIRAJqE+D9TG2isV1fqPZtsU2doycBEiABEiABEiCB6glQQKyejV9XKCD6hYuZSSCoBEK1EY0MAVHEEFywCUuK/ZgSvy0QGwgLxFYuFohHtuzCbd+bAyogZrZuipevyHRxnVrbKCkg1kaI19V+UBqrAuL//jbj7nnHK2MaSqtBYUSFohI7Ljw9Hq/elakIi3LFTXv7BFaKuKjSOrHTKXpcfXYiurYxQNYx55OTirWh+8qUAuLgCxPx6Ih0FP36O4o+XwV9u9bQt20FQ7s20DZMD6rFoXv/1F5H7vXzfegJFP34A3JfeE7EN9xXHt/Qhy45LBPjL/0H0qdMhTY9w4dSwG/rN2PI8PuQk5PnmV+Ikeee0xmLF85ERnqq53WeIYF6EuD9rJ4AWdyFQKj2bS6d4BsSIAESIAESIAESIIFKAhQQK1HU74ACYv34har077//rjR95plnhqoLbDcIBEK1EY0UAXHpok1YmO/HROhS8d+xrdHEqYi/MRDLLRY9YyBWCXhOlTsd+myBqEsWfWzr0kdZzfGsXKzdlovfs8zYdMyCQdd2wrCmVdZHVe3r/RY3nboZ1EO6MA0qbqj9oDRWBUQZ1/CW57Ow9UCpEBHL7QeliCh/Xr6zEc5ub1Qmdv9xK0bOPopiEftQ5rLIAIciSYvFEiESKq4elTOu/5SI+i/tbsKzYxvCbrXCfjIP2gapIu6hm99i12JBe6f2Ogpax9lQ7QSEpWHxLz/jxKyZiDt40GfLQ7kyZVxOY99LkTbxHugaN669rYoc/33zI/xz2ouwWaVTVLckBMTxtw3GzCcmQivNfZlIQGUCvJ+pDDTGqwvVvi3GsXP4JEACJEACJEACJFAtAQqI1aLx7wIFRP94hUvuSZMmKV156aWXwqVL7EcACIRqIxopAuK7QkBc4o+ACD1mjDkdXfTOk1WEJ+dtx1rnUxXH/S/vhPFtXV2Irv/mL0zfofFbpPMUEEvx7qLNHv1v1bkV5lzUwKk3Vnz3xRb8e4/rw1X3vlFAdELGQ68E1H5QWl8BsUya7QUpKWHYaonFVl1XyoRb5PSHJiBj4pjKLO98m4/ZH+TCpC8XEIuESHhD7yQ8MDStMs8LwtXpW1/nI74ij+OCHHV5KccZ11dZ1139UzG+X4rrhTB5p/Y6CpNhsRuCQFlpKY4/PQPWlZ8Iy0PAJgTF6j6lcg1rxWcqTmZo1AiJQ4cjZchQaJKSxAnfUmmpBRPueRrvLfvK032pqNtg0OPlFx/AsCGX+1Yhc5GAnwR4P/MTGLPXSCBU+7YaO8WLJEACJEACJEACJBDDBCggqjT5FBBVAhnEaqT1obOASCvEIMIPclOh2ohGr4AIXH7JaZjUMd5lJgsOH8ZtK7JQ4HS21anN8eylDV3diFryMPXN3dgihMjHbz4dPZyqqRLwnCpxOmx1WkvM6V0lLshL5WKkfEyrQRJE/EZx5CE0mnMw9u19yJIFHElYKT5/Y1uc6rV9//vmqDbYr7RADC5xtR+U1lVALLPbEafRQJMgFnCQrIrKhHVTWbG53EzQTyHRISBqbrlZxDostwI8mmPDjcK6MK/YjlJhTXhmOyNeur2h4qpUzupOEX91zAtZivWhP3ZTVrvQYlI1eHNyYzRNCw+LQ/dVqvY6cq+f70NLwLJ3D04uXADz99+hLDdXEbulDa2UEsuFbyEaii5ahbioT0+D4ZxzkTRoMOJ79PTbte7efYcx/MYHsHnLHlGju1QZh2bNGmLZomdwRudTQwuFrUctAd7PonZqQzKwUO3bQjJYNkoCJEACJEACJEACEUCAAqJKk0QBUSWQQaxGiofOLkxphRhE+EFuKlQb0WgWEIFE/Hf8qR4uQmEuxHd/5iDLCmSKh5a9WzmpcxXzvuPXrZi8XogQdRAQYUrH4ptOEUKhU7KYsX6PGW3bNkADex4eEeJkjocFIrDjr714YW0eik16nNO+EYafneESl1HWWCVgUkB0IsxDJwJqPyiti4AoxUOtiGWW0OtcGDq0BowGITo4dTJQh2YLzJu3ofi7X2AvKhKt+N6oQ0Bc1m4Ibr+qyirwsXezseT7fPRsH6+4G22aXi74WYWr0nteO67EOTTq/GinYuyzx2bg4jNMKBMCTVxQ4PgHXe115F/rzB0MAmXCdW7J1i0o/vZblGzaBNuxYygTn5s4vQ5xycnQNWuK+G49EN+zp4jP2U6cdzHr97mLP6/diLunPItsEf9QU+EO2FFYLH9cecUFwn3pBCQmmByn+UoCqhLg/UxVnDFfWaj2bTEPngBIgARIgARIgARIoBoCFBCrAePvaQqI/hILbX5n60NHT6SASCtEB43oeg3VRjS6BURp5edpDVjbyrHmZGH80sMVloB1EOmqiW3o3O7x7XswcVsCFl+d6Xzap2MKiD5hiulMaj8o9VtAlIKYXovUsdcjeVh/GJo3RZyuKo5nICenzGaDZf8h5L7+LvLe+z9h7CRM/XwUER0C4rDDV2LhlEw0yyjv8y/bzFj8XQEeuj4NDVOqrAVfXXkSr32eB3/EQzl2s4h9OPGaVIz9R5VIGUgmda1b7XVU136wXHAI2PLyYc8+AVtRMTTCYliTkgJtWhri4j2/ZONvj/LzC7F77yFYLFavYnnzpplo3Djd32qZnwR8JsD7mc+omNEHAqHat/nQNWYhARIgARIgARIggZgkQAFRpWmngKgSyCBV42x96GhSioe0QnTQiK7XUG1EI0VAXCpiIC70KwZi1froeFoLPNE7w9VFadVll6OCrKN44KMj2Ft5tg4Coih78YWnYeoZNTx0tQkXqa/vxtnXnoFhTasEicpmnQ4OHChEwxaJlf13FhBnCPeqXZyaqbrmVEEYHNKFaXAnQe0Hpf4KiNKNqKFdSzR9/RkYTm0r9DvfrfPUImXetBmHR02GLTtXVOlb+w4BsffmyzDkoiQ8MiId0lhKWki5D+G91QVKbETpmdW32stHZhZuUK/omYCZozOUutUabyDqUXsdBaKPrJMESIAEfCHA+5kvlJjHVwKh2rf52j/mIwESIAESIAESIIFYI0ABUaUZp4CoEsggVOPN+tDRLK0QHSSi6zVUG9HIEBBLMH/BFnxYXI85NyVg0iXNcL4Q4ipCm7lUlpuTj/9tOIS5W6XbUufkRUDcux8jPs92zuT1uP+FbTD2jBS4213lnsjBe98cwKc50jJKi1F922Bw+0SPfAXCGuTrH/bjjQMWjL22EwY2NSjtFFS2r8UDIzrjwpQq+SJ3716M+lwKJuGVKCAGdz7UflB6/JlXkbdgGezCikj4H6x1MGUlpUjoey6avvQUNBmu8UBrLaxSBnthIfYPGAPLtr0y9KhIVZ+T6pooM5uR/tBEjM7uh25tjJg2PA0JRs9y87/KxyvC+lCKirXTqGqtVLg8bd9Mj7kTMkWMRX9KVtURzCO111Ew+862SIAESMCZAO9nzjR4XF8Codq31bffLE8CJEACJEACJEAC0UqAAqJKM0sBUSWQQajGm/Who1laITpIRNdrqDai4SggBnpmM5ONaONQEYWl1O6cEiUeYkDa1elxbhMDSgptMApLwd3HzNW0pUXHRkZkCrGiRLhgPJJrxt76CKYBGUzdK6WAWHd2dSmp9oPS48/ORf7bH0CKch6meF46WFZiQcI/LkSTZ6dDk97AS47AnyorLsaBIeNRunmHT32WPSorLkHaQxNgHHsTkuI9Bb4jOTa8tCIXn68rgl4b54MkWTVOoR0iMT4Or9zZCKe3NMAuYkRqfBBjq2oI/pHa6yj4I2CLJEACJFBOgPczrgQ1CYRq36bmGFgXCZAACZAACZAACUQTAQqIKs0mBUSVQAa4mpqsDx1N0wrRQSJ6XkO1EY1FATF6Vk3kjIQCYnDnSu0HpSWbtqJUxO2EzSoG4mmR5z46uxDBDS2aIP6sbogzlFvOuucJ+HvRh4Jvf4T9ZJ7oce19lv2R/TZ17QRDx1O9dm/BqnzMXJqDVJOnuOi1QMVJoR3Cai/D4zemo/85iTVlDdi1LVu2oGPHjn7VX991tHv3bjRr1gxGo9GvdpmZBEiABNQmUN/7mdr9YX2RTSBU+7bIpsbekwAJkAAJkAAJkEDgCFBAVIktBUSVQAa4mpqsDx1N0wrRQSJ6XkO1EaWAGD1rKJxHQgExuLOj9oPSMosQDoW4pgQD9HUowrouzhgi8bCijzKmoV99FuXi9HqUabXIKbBj+6FSrBVujXt3TUDX1gbF8vCB+ScQr/dNkHSgKhZxD2++NBn3Dgq+Nea6devw2muvYf/+/fi///s/R5d8eq3vOnr11VexfPly3HzzzRg8eDCFRJ+oMxMJkEAgCNT3fhaIPrHOyCUQqn1b5BJjz0mABP6fvTMBkLl84/h3Zu/T7roLISQdlC5KCSmVcoQoR8iZs3IVIcmRmxyhSK5cSXRQSFQo/qFyXzmXXXsfc/yf9zd7zF72mp2d4/urNTO/33s8z+edndl3vvM8DwmQAAmQAAkULQEKiDbiSwHRRiCLcJi8RB+mTs8oxFQSrnFbXBtRCoiu8fxxdC8oINp3hfhBaeF4d5l6BZciDLgWbURCkhmVynhh6ZtlEOCjR49ZV3DoTBK8JYVpXo4Egxn1avpieo9S8PFSPfLWLy9j36xNqnCobtVRpkyZYhEQFy1apM1fqlQpCokaCf5DAiRQHAT4vlgc1F13zuLat7kuUXpGAiRAAiRAAiRAAoUjYHMB8bvvvsPSpcuQmJiIIUOG4KGHHiichU7Se9++PzBp0iR4ybfrO3R4Gc8995yTWO4+ZuYl+jCVBqMQU0m4xm1xbUQpILrG88fRvaCAaN8VsvUHpSb5e8mcpNKXqmSceTikmc7LE3pfSV2ps49glsUqs1lqNsbBLKlD86zZSVO9rzceePsyPMRufYrpKoLw3ZdD0eaxQOw7loj+869qAZm5eabSlpYP88T8fmVwS5hHFhOL4kRm4TB1juIWEFPtoJCYSoK3JEAC9iRg6/dFe9rOuRyPQHHt2xyPBC0iARIgARIgARIgAccgUCAB8ejRY1C1V9Sh06XXqvGQb4z/9ddf+P33fTAYDGjSpAmqVK0idW9MjuFtEVmh99Dj9KnT2Lp1KzwkNZf6o7d27XvlA7CMfpvNRlSsWBF33nmncMvto7EiMtZNh81P9GEqIkYhppJw/tvi2ohSQHT+544zeEAB0b6rZOsPSqPXbkbs9z/DFB+fN0HQkAyfB2sjrFt76IIC7et8ymzmpCRcHTcdhjMX8z6/9Alq3xJP/ZSxVmCS0RJFOKdPaW2sSWsisWJHNHw8c/47Sf115Sl/fqrIw4fu8M27DQVsmZNwmDqcowiIqfZQSEwlwVsSIAF7ELD1+6I9bOYcjkuguPZtjkuElpEACZAACZAACZBA8RLIt4B4+vRpjBs3HgkJCZrl8iX0tENpYiaTSUriWE4qEdEk3xB3da1MuauXr9J7enpqLJQ4qJf6RJnZqIvq/JAhb+Puu+9K48Y7RU8gP9GHqdYwCjGVhPPfFtdGlAKi8z93nMEDCoj2XSVbf1Aa/tE8RC1ZA3NMbJ4ERJNEKwY0fRTlPhoFfViofZ1Pmc0sYuf5l3og8ciJPP+NZ0pIQtiIN/DciSYZbFZ/MfpI3cPPBpdB1XJeWL49GhNFRPS7SS3EREld+lbrELzSMCjDWLZ+kJtwaOv5bD0ehURbE+V4+SFwIyoW0dGxCA4OQHBQQH66Zmmr9pcH/3dM9p+JqHv/nfD21nIWZ2nHE8VDwNbvi8XjBWd1FALFtW9zFP9pBwmQAAmQAAmQAAk4GoF8C4hbt/6I1JorRqNREwxzcspaQMupTX7P20qMtLdtSjhU0YnqtlOnV/H000/n13W2LyCBo0ePYtiwYdn2vnr1qna+dGlL5EPmRhMmTECNGjUyn+ZjJyNQXBtRCohO9kRxUnMpINp34Wz9QWn4xLkiIH4Jk3zQLn8k5OqMOTEJAU83QLlp7xWrgHiuRTckHTkpNiuTc44WTHXInJhgERBPZf37xyAhhTVu9UK9O33x7f44XI00pqU4Te2feqtSnrZ4JABjXg1LPWXzW2cXDjMDoZCYmQgfFyWBiIgobNi4HV9v3oELF8Jx6y2l8VLrp/BSy8ZS6sHyZcv8zn/58nW83HEYgoL88fni91GiRNF+eSC/9rl7e1u/L7o7T3f3v7j2be7Onf6TAAmQAAmQAAmQQE4ECiYgLlyEZEmh1bhxY6lx+JCIiMacxrfZeSW+eXp6ZIjqK8zgSohUAqjBUPS26/Ue2Ld/H7b+sFWrkdilSyc0bdq0MOazr40IcMNrI5AOPkxxbUQpIDr4E8NFzKOAaN+FtPX7RvgkJSCuEQExJn8C4tRiFhBbdhcB8UTeBUSJHAp7RyIQT2b/94+qaaj+JPOW1KWp9REzr2ySRB7edZs3Pu5bGkG+8oecrb5VljKRqwmHmflRSMxMhI9tTeDChasYPHQqtm37DbVqVYWvjzf++fc0OrzcDO+92wO+qnZrAY5tP/2O9h2Ho/trLTBuTF/tC5kFGIZdioiArd8Xi8hMDuskBIpr3+YkeGgmCZAACZAACZAACdidQIEFxISkRLzevTueffYZuxgdHn4Nu/fs0ebS5eGb7jczygz5T0IQH6hbF7feesvNmtrs2nffb8WC+fPh4+MDCog2w1rogbjhLTRCpxiguDaiFBCd4unh9EZSQLTvEtr6fYMCYt7WT0olooS/HvP6lUa18l5aBgyV1cGWhzsIiJ06dULr1q21v0dtyY5jkUCCpCke+8ECLPp0A/q90Q5dO7eAp0QcHjt6VhMTQ0MKHjX40bSlmDp9GT6eNQItXmhI2A5GwNbviw7mHs2xM4Hi2rfZ2U1ORwIkQAIkQAIkQAJOQyDfAuIPEkW3eNGnUAJit65d8fzzz9rF2dWr1+CTTz6x2QceqoZj23Zt0eP17naxf8u332Nhiv0UEO2CPE+TcMObJ0xO36i4NqIUEJ3+qeMUDmzsWbuQX6txCjcdxkhbv29QQMx9aVWdRAlQxIddSqJJHT+tg/oimKo5XRSHqwmJKvKQwmFRPFM4pjWBn3f9iZdfHYaWLRphxpS3pXSDbQT+6Jg4vNb9PRw/cQ4b1kxD5dvKW09bZPePHT+Lg38dw6P1aqN8uVJFNo8rDGzr90VXYEIfCk6guPZtBbeYPUmABEiABEiABEjAtQnkW0Dcvn0H5s9bgASpZfNy+/Zo1/YluxCKiorC33//Y7O5zGYTata8EyEhJWw25s0G+mrjJixdskQTQDt37sgaiDeDZcdr3PDaEXYxTlVcG9EXFxzUPvQuRtc5tYsTUKkev+pR28W9dCz3bP2+QQEx9/VNkLqHPZoFo89z9vmbLdUiZxcSKRymriRv7UFg/KRFmDL1cyxbMh7Nnq5vsyn/OXoGLVoPwoMP1sLCuSNt9mXSmxmoUrH27jceO3f9gTkzhmkpWG/W3t2v2fp90d15urv/xbVvc3fu9J8ESIAESIAESIAEciKQbwHxzJkzGDXqPSSoWjZhYWjy1FPw8/WVD8lNOc1hk/MeUkdQpcGx5WEwGLQ6iLYcM/NY6tvxyckGbNu6FVeuXNFqIL799puoXZsf+GZmVRyPueEtDur2n7O4NqKvLTuC8Nhk+zvMGd2GQKkAL3z6ai238dcRHLX1+wYFxJuvqhIPn7zXD5O7lYKUwi6WIzchsUyZMti8eXO+bCvs82ju3LlYtGhRtnMWp3BoToxDwoEdMEdcgdnXH351G0MfFJatnTyZiYDsS+L27IThv3PQeXvD75EG8LylQqZGjvkwXvaFrdu9hfP/XcZXa6ajSmXblYj4YuUW9BswAR+83w+9e9jni6t//3MKPft8gIBAP3w0YSDuqqQHXR8AAEAASURBVHW7Y4J3EKsK+3rmIG7QDAchUFz7Ngdxn2aQAAmQAAmQAAmQgMMRyLeAqES3efPm47fffhdhLFn7cTivHNAgLy8vTTy85557MGjQAO2+A5rpdiZxw+seS15cG9EPvz+N3aduuAdkelksBOpXKYHhTSsXy9zuOqmt3zcoIOb8TEo0mFGlrBfm9y+D0sG2SYeY82y5X8lJSHQUAbE4hcNUeknH/0TknMHwS4xGYlgFhAyYA8/St6Ze5u1NCBjOn8XV4f2hv3AOhuBQlJ4wE953OMcXRP6VKMHmrQag7n134rOFYyVK0Osmnub9kkpVPODNyVj15fdYt3qKlk40770L3tJoNOHMmQuagFi2TMmCD+QmPW39vugm2OhmDgSKa9+Wgzk8TQIkQAIkQAIkQAJuTyDfAqIiFhkZhc8/X4r9+/8UATHJ7SHmBYCHhwfq1LkXXbt2l7SpwXnpwjZ2IMANrx0gO8AUxbUR/flEJCZtPeMABGiCqxIY0uQ2NLg9xFXdc0i/bP2+4W4CYqN/n8rzulYr74VxncJwZ0XvPPexR8PMQmJxC4iOIBymco/dthxxqz+Cp2Tg0D3wDEK6jgUkiwiP3AnE7dqO6+OGw1P2Vro6D6DM+BnQ+fjm3tEBWqzb8KNE7I3DiGFdMaj/qzazKDIyGi3aDEJsTAI2bZiBsmUp5tkMrg0HsvX7og1N41BOSKC49m1OiIomkwAJkAAJkAAJkIBdCBRIQEy17OTJUyImRqQ+5G0OBNS3Z0NCQlClShXo9cX/DfoczHTL09zwuseyF9dG1GAyo/eqf3Apil+0cI9nmn29LBfsjbntasJTFULkYTcCtn7fcDcBcV2N3FMQqmf0LWGeaHC3P4L87La0+Z4oVUg8d+5csaQw/eqrr9CpUye0bt3aLnXhcgSUnAhTXLR2+cbyD2E6uB1GM+DfvBf8n2itCYj6APXlOctrldmQDHNcFMwS5QVvH3ho17KObk5KhDH8IswiqOklHapHGYlkFGEy9dDGiZVxTCZJ+ekLfUCQ5ZLRIGMbAA8v6OQLfAU5TErEU+PI+7hO/e0udmq3Mpg5Pg4m+VGHPjBI5vbR7mf5R8o7mMQHnbCQDUC27ZQPxqgbWpuolUsQt2459LJv8GvdAUEvdwE8PaEPDha3c94/KP8VK6nLYGkn6U910i+3w5yQAFNsrMZPHxAAvb+/1sWUJL6LDTrJnqLszssx9J0ZWP3lD1i57EM8/NA9eemSpzb79h9Bq7Zvodkz9TF7+jDJ4JK7X3kamI1sSsDW74s2NY6DOR2B4tq3OR0oGkwCJEACJEACJEACdiJQKAHRTjZyGhIoMgLc8BYZWocauDg3onskhel4SWXKgwRsTWCEpC6tJylMediXgK3fN9xNQCzZr2s+FswM0TFEFEkXjfLR2W5N//nnH9SsWTNf8xX2eXTq1CnccsstxSscisdmkxFxW79Awu6vIJKTCH4XoEtK0O7rQ8tCL8Ke5+11ENRhiHZfQUrY9wNivl4o7ZLhXfdJBL30hpzNusYJB35G1NJJQHwsPO+4DyG9x0Hvk64ox/+yBbFffybiWRJ8H24C34caI/HIPiSfOSYCZQx0QSHwqVEbvg88IXUY8/ZaaTh7Agl/7UPivwdhunrZIsr5+cOrak34P9oUnpWqIHLRVCQf3AuzRFYGd38Tfvc/otxKO8yJCUj83x9I+GMPks+fEQE0WYTGYPjeWxd+9Z6AR+myaW1jvl6LmA0rNaHSFC51I2NioKrKe5UqC52Ieh4VbkPY0NHwCEoRR9N6immxMUg69D8k7hefT5+E8YYIkSL6eVaoKDzqw/+R+tD5pfOy6ioLZ0bkUhEsv96orVVgq1bwufseJPwuJSpOn9KYepYpC+/adcTv+mniovUYqsb77j0H8fe/p7Ho0/WIiIjGgH4dEFIiEBUrlEODx+pAZWBJPaKiY3Hq9H84f+4yVM1ETxE5y5YJwz33VEdgQPZ2LpRxR7w7Gx9+0B/duryoDXXtWiROnPoPl69cR7I8h1Tf22+vBFV3UX+TL9SEh0di24+/o1r1SpJqtSaiomJx/MQ5XLkaAR9vLzxQtxaCgvxx40YMfhG/ypQO1c6l2p/5VkVH/iO+X7wUjpiYOPj5+6Jq5VvltaAy/P2cI3I0s08FfVzY17OCzst+rkmgOPdtrkmUXpEACZAACZAACZBA4QhQQCwcP/Z2cgLc8Dr5AubR/OLeiE7/6Sy2HWW0dh6Xi83yQKBxjVAMfLJSHlqyia0J2Pp9I/zD2YhavAoG+XBd55FVRMlsvzkxGQHPNED5GSKmlAzNfNkuj83x8Tj7fGckHTkuEUq526yMMotgUHLkAJQc+LpdbHT0SWz9PCouf40RlxE5/234nD8CVbPSKBF7WsCdGOQhwq+Sj/QN20k03VuiEUo0m0T13fjsfZj3bJK2gG+7QQh4OpuUlyJwRa+cgcRvP7eM81QHBHcYaBlDxjRL1GPk/DEw//odZEoYS90iEqQO5ivn4SXzSlCeZodBRD7vex9BcLs34FWlhvTM/jBeOo+YLasR/9t2GC/9J2NIOxlX+aL+MYk9OomA9HvoccT/sg1eEeFIKhGGUqNnwuv2dPHYeO0Kbiz5GIm//Ai9RPelDCMCIWCQR14170LYwJEiSFaDKSEe4aPegu7Ab0iWkE2jzCH/a3085F8f+d0yP/4USo4Ya4kGTDHdLJGGCft/Q/TaVUg+8Cd0KfOk2qvGMEvqU78mTyPk9V4SuVkmpWf6jTE6Gpf794Xu0BEkCSzPypVhVq9B18PhIf2NFrdhkuhKv2eeRmiv3vAsm3Gc48fPocvr7+HQ4eOaAKr30Iso6CFLbETX11pgooh+SkC8dOkavtq0A99s2Ykjf59CXFy8rI/4K+38/f3Q8Im6eHdYd1QXYc/6SExIQt+BH2L7jj+wdtVkBAX6Y+2Gbfj2+90iRF5AgrymqFqFiljZsmF45ql66NOzLSqLkJjdsWL1d+g3cCKGvtkZ5W8pjeUrt0DVblTin6rduGj+eyhfvhQ2f/sLuvccg7592uGdod2yDPXfhStYs24bNm3eCcUgITFRhEyJVhXwoaHBeOSRezF2ZC9UrVohS19XPeEqr2euuj7O5ldx79ucjRftJQESIAESIAESIIGiJkABsagJc3yHJsANr0Mvj82MK+6NaKLBhBFfn8DRK5aUZzZzjAO5JYEaZfwxvvnt8PHMW2o5t4RUhE7b+n0jcsUGxG3+EaaY+LyJcRL141evDkL7viapDbNGJRWh62lDq9SHV96ZKJFK50WpEIlEqSS5HRIpFNy5DYJfeja3lm5x3dbPo+KClnzqL9z4dKREzkXCLEKKEvbUofOUtJ5ekvbT20+iD4fB974ntPOmaxdxfeYgePx3DMl+wQjpPwPe1e/Vrln/Y4yOROTMIdAd3Y9kvSeCe38g4l2TtCaGy+cRMXkAzBdOaelSleCmXhITPbwllWmw2BMNvURCKnFRpXnW1W2I0H4iuvtmjXRLPPgbor74GIajf2ltNUHSU9KfenrDJNGEniLYKXFPJ891o0qXKkKopzznPeo+hrAh4yU6L0CzyxwXi+tzJyLxh00inEpb/0DoRWQ0x0bDHHldE1N1d9dF2KB34FmxMgwX/8O194fB8N9ZifhLFkExQRtHr1KHqpSskj60RG8RWJu9kOa3SlUatXo5oleIsCqpT9W7QILY5OEXqAlYos5pmr4SUPUipPq82EpE+zeh880YEZdw6BCuDBoACRvUGCnRVY1lUL5IxKVJRTNKZKemaArDwFc6IHTQwAypUa9KRN+P2/fi603b5WcnundriXvvUSKtGfUero0aIgheDY9A7zfG46cd+zSB8CGJ8qtRozL8/Hxw7vxlbN6yS6L4zuClVo20FKX+EsWXepw9d0nSl76p1T1s+1JTzJ67EqdFOLxfxD4VLVipYjltPQ4dPoFvv/sF165FaVGPs6YOkbIRku7W6jAJkDeHTsWnSzZKhGAVnJIIRhWxWL9+HZSXuop1atdE4ycf1JiPHjcPM2atwIrPJ+CZpvWsRgG2iLg4aeoSHDp0HLVqVcWj9WrLXBW0fsdPnMWW73ZLVLA3PvtkNO6UedzlcJXXM3dZL0f3s7j3bY7Oh/aRAAmQAAmQAAmQgL0JUEC0N3HO51AEuOF1qOUoMmMcYSMal2TE9O3noFKa8iCBghJQKUsHNqwIf+/0tHAFHYv9CkbA1u8bpth4ic4T8VA+pM/ToYQM+YBaHxQoKk1elLs8jZrvRqbIGyIWSZxSXk0Qu/UB/tBJxBEPwNbPo+JiaoqPgfHyGRG/4hD7zSfAMRH8RLwKbNkP3jUf1OoG6stVTks9mnjkN0TOGARvo0SPVbxTxLSZIoSHZTE/+eRhXJ/cH15xkTCUKCNC3WxJzXl7WruEfdsROXu4KIZSY1DOmkVw83nwSfjWexpeZW6B4coFxHy/Bkl//iLCnUT2+QcjdNh0+NSskzaGupOw/xfcmC8iYPglGNTvlooyrN9YRM17oJO0oyYR/hL27kDCnu3ye2oR+FJ/V4Nf7Y2g9ukRtTFbN4noKSKlCG+e90nUY9su8ContohIl/DbTgnrMyKw+UvwKGuJkFOpTpPPnIJJ6iDGLP8Uibt3aGJeQIt2EpXZXJwywauSsAuQ33U5lJgZ9flixKwU8TAxCckS3edb9yH4PfYEPG+VaDcRyZKPHUPMN1/DKGlI1euDWcTA0hMmi/iaMc1q1MoViJgyReujhEOUKCGRzc3g11DGCiuJpBMnceOLL5D8l4iqQtgs6XLLzZsrwmfWqLrXJArxp+37sOmrmbi7VvoaqWFj5IsRc+atRID87r/YvCEq3FomQ0rifX8cQccuI7XXkU3rp+P2qhVVN+34fuuv6PjauygRHCi6aIImSL4hUYFPPvGgFumX2s4gkYy/7T2M0e/Pxe97j6BH9xb48P3+WjRkapvrETfwUru3sf/PfxAmUYK9e76EDi8/q9mT2kbdxsUn4KWX35a0ptexZsVHqHxbee2yii5ctnwzRo75WPqHYGD/9nj6qfpaClbr/sckIlGJlXfUuM36tMvfd5XXM5dfKCdx0BH2bU6CimaSAAmQAAmQAAmQgF0IUEC0C2ZO4qgEuOF11JWxrV2OshFV+sAvJyOx5LeLuBQl3+znQQJ5JFAu2BudHy6PR6uG5FmvyePQbJZPAnzfyCcwNs+WgKs9jwxXzyNyzkB4XT6FpMBSCB0sYlP5qll8j920GHHrZsvrmKTzfKI1gjsOFZEx6xciYretQfSSD7VUorpa9RA6YJJE0fmnjRe9cpbU7/tUE97NEnUY2Ka3CGDtJOIxPYLNcOEsrk17G7qzxyV9qB4hvUbC/8n0aL6ko4cQMeNd6C+eQ7JEF/o+/jSCWoroV7l62jzqjhb1t2ohYr6U+SRlpqbbS2Rl2DuTRcCrr7VVdQ7DJ78D88/bJGJSj7B3RbSr11C7ZmkgIqYISzqrmoCpF1Xdwysj+sN06KBELQag5OhJ8Hsgo+Cn2kZ/tQY3Zn0EDxWtGBiEoI7dENS8pQidFoExdbyEgwdwbdx7MJ2XCGEJpwx8tZNEX0r615RDs/X9sUjcvFmLWtSFhSJk8FsIaNo0g30J+/bh6vB3oAsPh9HHB2U+niP1Hu9LHUa7/e/CVTz3Yj+ULBmCtSsnIyQka1S0Et9yqmOqaiG27TAUhyUN6qYNM1HrzvTnzPiJizBx8mfaPC1ebIgxo3qLoGcRXzMYkfJgz29/oUPH4RLd6AslRlqnEP1l9wF06DRCS506ecJAvNz26eyGwP/+OobWIiA2fPx+zJkxHN5SG1HZv/LL7zF0+HTce28NjB/bTyItq2Xb311Putrrmbuuo6P47Sj7NkfhQTtIgARIgARIgARIoLgJUEAs7hXg/MVKgBveYsVvt8kdbSNqkA/0jl2Nw/Gr8fJjuT0faUm1ZjconMhhCaiSchVCfFGttJ/8+Gu31eVWpeHjUfwE+L5R/GvgCha42vMo8Y+tuLHwHfiYDDBUq4vQPlMltWdGYQsSaRfx8VCY/7cDyTpJS/raKIn2ey7Lciqh7cYnY2DcvQnq/TKgRQ8EtuqZHnErqUnDPxoM3eHfpH6fWaLmWqDEayJESr0+68Ms9RYj574P48+bZD4PBPcYiYBGEtknhyk6Cteni6B0YI+WAtW38YsI6TIIuoCsAphqb7x6SeoVvgGcP6Vl9USFyig9dpbUF7QIWiZJXxo+egB0f/2JRBGcfB9qgOBXe8KrWk0tClONkdORIMLhtXcHQS8pSVG5GspMngOPkqUyNE86dhRX35HUr5cuwSiCYXDvgZp4mKGR1YPrM6YidsUyTaj1adwUpce8L7lcPbUWxosXcVnSl5qPn4BJxNvg3r2EX1er3pa7xmvXcWXIUOCPP5AkqV/LfjxbUtFmjOD88ae96NB5BLp0ai5Rf/1yFAqzDJ5yIlrqD7Zu9xYuiBD5jUQw3lbJEvGXKBGWr3R+Bz9s+x0tRTz8SES/UqVCcxpGO58kdQh79BmLbzbvwrLPxuHpphZxV12c+fFKvDf6Y4kcfAXvDn9dajNqcZdZxlu6bBPeGjoN48f1Q3ep46iOPw/8g/avDkcZSXW6ZPFYVLmJiJllQDc54WqvZ26ybA7rpqPt2xwWFA0jARIgARIgARIgATsRoIBoJ9CcxjEJcMPrmOtia6u4EbU1UY5HAu5LwNbvG4l/H5daguckHaghb+lARTDxLFcKfvfdI3XSpFZacRySijF212+S3lHquupVbHUeDonc8q5VHT410iOM8tDLZZvY+nlU3KCiV09B8o/LJUBPxLOnOiGoTXrEW6ptxvALuD7lDXhcPQNj6C0SVTg9Q1rStHYRVxHxUX/o/zuKZG9/lOjzIXzrPJZ6GYYLZ3Dtw17wvH4FhkCJnntzijyvaqddT72jRL3r04cBB3fLOAEIlRp4vnc/oF2O2/U9omaMhF5ERl2NexD21kR4lCqb2jXLrVnEz2sTh8H463Yt6tGz3pMIG/qh1AS0/A6aTUZEzvsIiRtXWVKhKumuZBn4P9EUgc+20moeZhk05UTMV6sRMXMSvER49JLUpSXfHiW/V1YClwiqEbNFEPxyuWRPlUjJZ19AWM83JDIySeorSgrZmFiY4mIkX2gcjOKzOToacXt+QeK+vVotRt+mz0hU49i06ML4PbtxdegQeMZJ+uQqVVB2xix43mIR7qxtTD59GlfeHgoPERqTy5aTFKZzJDrzNusm+Gj6UkyeshRzZ41AqxaNMlyzfpAgguDVqxEID4+UtKZxWlSfp6cHrkdEaYLdHXfchuVLP0RASg3Ek1Kj8PmWUqNRjjXLJ2n1Bq3Hy+n+uA8/wfSZy7Fg7sg0exISktC152hJb3oIX6+bkWNtQqO8rvUbNEkEyJ+xdtUUqbN4J1R61P6DJ2HN2q34bOEYPNss/XmYkw3ueN7VXs/ccQ0dyWfu2xxpNWgLCZAACZAACZAACchHVZKWJY+f/BAXCbgeAW54XW9Ns/OIG9HsqPAcCZBAQQjY+n3j2rRPEL1sPUzyobolN+LNrVKigd9Tj6LchyOgDwu5eeMiuqpqwZ1v1xvJ/5zKk83KDLNEjYUO6Y2wXp2KyCrnGtbWz6Pi9N4s9Q8jZkn02fEDSPLyk2i2sZLaM6uYlPC/Xbjx8RB4JSUC9zyG0DckLalXxqhB5UfiP/sROXUQvBJFGCtfDaFvz5SIvHRxL37P9xJZOFLqKBpgvqOuiH/ZRDvKOMmn/sX1SRK1d+0yTLdWRalRc6EPLSVifZIIcqNh3PUdDBKZGNTtbQQ2a3NThCapU3rtgzdhPvAbDEYzgrsNQGDrzhn6JJ87LXZNQsK+PfDU6bVIRbXN8pSowsB2nSX6sVlGYVB6m4RFxNTxMPwgUZIiDpYYNAJBz7fKMK7hwn+4MmwgzKdPatGSnrdXh4fURTRGXIc5XkRASWmq/Ug9SFG8oBfBUX0bwShz6+U2sEtXhPbumzbmjUWLED33YxEXAa8XXkTYsOHQZ/NlhNiffkL48BHwThDLHnkYZaZOlqjS9DSySgjs1msM/v7nNNaLgHx71az1Ec+dv4xNIsht37kXJ06ex43IWOEnX5ZIPWQXGqFExMEd8c6w7mkRjF9/sxPde45Fj9dbYaykLs0pBWrqMOpWsR4xchYWL9mI1V9MxBOP19Uunz17Ec+1GIDbpJ7hqi8miEiZfR3Wq+ERaPHSYNFuddjw5TRJy1oCBw7+q6VYffjBuzB3zrsIDMi+r7Ud7njflV7P3HH9HM1n7tscbUVoDwmQAAmQAAmQgLsToIDo7s8AN/efG173eAJwI+oe60wvScAeBGz9vhE+8WPcWPKlRA3FZhEXsvPHnJiMgKcboNy090RAvHlKv+z62+KcEhDPvdgVSUdOiM1qxNzT65ql1lnYCKmVNqCrLUxw+jFs/TwqTiCGcyLUzXgDXtHXYSxXFSF9p8GzTCYxScSd6PVzEf/1Qu3Z4temv0TmdcnW7BipbRjz5Sx4S7FBXb3nEdrjvfTfDRHHor+Yjvgty+Ah172e64zg9v2yFbJjt21A1EKpoyiClf6RpyTi8QMtCs8gNQ+vvf8G9JfPwxhcEqVGS73G227P1pbUk4bTJxD+nvRRUY+q/uHoGfC9xyJQpbZRt4bwK4jd9CXitm0BrlzQREQPJeYFBUsE5Afweyg9rabW/uJ/UmewPzxEfDSUEFvGT4d3zVrWQyLulx2SHnU4dPJ7Z1KCpIiTSvxTv3c6EeC0eym3EqKoCYfJEgmq85CUpZLutOR7Y+H/qCVyziRjXB0+FIZduyRSUie/k8MR1Kq1ZZBM/16fKXUmF38m7YCQ7l0R0i9dhFRN/5YvELwk9QJr166BJQvHwsvLkiJVXVNi3vqNP+HDSZ/i0sWrqF79NlSvVhEVbi2D4BJBItLpkSRRiWvXb8PpMxewdNH7aNL4YdVV6ztyzFwsWfo1liwai0ZPPqidz+2fGHkNbSc1EM+LaLlZ0qHeeqtFdN7y3W50fO1dvNGnLUa/2yvHYX7ZcxBtxJ+XWjfBzKlDtHaz563WUp9O/egtdH71+Rz7uvsFV3o9c/e1dAT/uW9zhFWgDSRAAiRAAiRAAiSQToACYjoL3nNDAtzwuseicyPqHutML0nAHgRs/b4RPmkuopaskZpskoLQOm1hDs6oVIp+de9G+YVT4FG6ZA6tiva0qo12rvlrMMoH9eb8CIjvvIGS/SggqtWx9fOoaFf85qPH7f4aMUvGiKhlgv7+p0VsGpeWLjO1pyk2GpHzJdLtyB4kePgibKAIZXdmFYZMifG4MecdmA/ukPqHQMBr70jkXnpEnikqAhHT3oL56AEtejCk/wSpN9godZq0WxVlGLloIpK2rYdZhMbADhIx2MIS/Zp4+A9ETB4CDxnLVLYCSo2dL79L5dL6Zr6jxLCYFQsQvXyBJtzpqt2JUiOnQV+ydOam2mNVw9Fw8iiiv1mLhB+/g0nSjHqJDZ7NWqBk/+FptQhV4/g9P+PaGEknKpHFurvvQ6lx8nsdXCLDuNEbvhSfJyhlUF4jRDT085e6ip6W24AAeAQGQRcYDL3cegQFanbp5Vbn46t9ycC39v1pkYPJZ87gUt8+0EstRVNICEpPny5pXSUdcqbDFBMjdRIHw7h3Pwx+fig9biwCGmfkrMS/7r3GahGC/fq+nGGEzVt2of+bk1Ht9goY2O9V1L2vphbRp4TD1CMuLgHtXh2KS5euY+O6aSgvqZnVcf36DbTv9A7OnL2AjWumoUaN21K73PR296//Q6u2b6LlC09i1vShUvLRIrN+MGEhPpr2OZZ9Og7PPdsgxzE+nv8lhr0zA3Nnv4NXXm4Gk4iwg4dOwfIVW7Bq2UQ82dCS/jbHAdz4giu9nrnxMjqM69y3OcxS0BASIAESIAESIAES0AhQQOQTwa0JcMPrHsvPjah7rDO9JAF7ELD1+0Z+BUT5VBs6qRNW9qORCGj6OHTe3vZwO8McEUtX4fqYWTBrqQhzjz5UnbUIRAqIaRxt/TxKG9jed0TQjl41Gck710JFvQW1Hwb/Rm2zWGG4dAYRMyQtqdQ/TCpRFmFvzpG6e1WytEs8vBc3ZkvdvbgbIlyVQMhbM+BTLV3gSjz2l6Ql7Q+vuCiYQstIBJ1ED95SOcs4xqsXpd1gmM/8C6NvEMKGTIXP3ZaIwYSDv0uK1GHQR9+A0S9QxpgGn7vuzzJG6om4XVsRNXcCzDeuyxMZ8G32EkJ6D7FE+KU2yuZWif1RS+eL8LhYogZFQGz4NEq+NUoT9lKb31g4G1FfLNaiMgNav4LQvoOzRFNGrV0p7CbBQ+bWlS6L0MEijpW9RQTDABER5cdTIv9ELNN5+0gq00QkHjwIrypVJQq0TOo0abcx33+Pa++9B08RWPX33ouyU0QIDc2aCjnx8GFcGfAmdOHhQNUqKDd9KjwrVUwbR915a9g0fL7sG6z/cgrq10uvQXn23CW80vkdeIhY+Pmn76NixezFWRUZ+Nrr7+F5EfXmS3pQDw+LuLhv/xG0bvc2/AN8sX7VR6hZM+vzJIMh8kClU+07YAK279iHZUs+QINH79OaxEqdx5clKvHsmUvYsGYqqlS+JXNX7bFBUr927TEWv+w5gK+k3d13VdPqH/YbPBFfrvlBExAbN3oo27486VpfiOB6Fj8B7tuKfw1oAQmQAAmQAAmQAAlYE6CAaE2D992OgMt8gOd2K5c/h7kRzR8vtiYBEsiegIpEevxxEe1EDNi5c2f2jfJ5Nt8CohrfaIJH2ZII7twa/g/XkTSFIiLkc96CNDdLxFDc9l8k5eo6S8SkJX9pnoaigJgRk6v8/WG8dlEiCyWC7uwRJHoHInTQxyJe3ZXRWXlkOHdMRLAB8Lh+Gcm+gQjpL4JezYwpQI1XziNq0Qcw/v279nw2yThhb0n9w6B0gStmywrEfP4RVLJMfe1HJS3pBOh80+vypU4cv/9nRE4fAY+EWOhEgAwb8hE8Qi0Rg8lnjuPauP5A+CUtOtGnQTOUkDqImSP/VN3OuO3fisA3D7prVyR9qOiHHh4y52j4N34udSrt1iw1ElUNUxX1Z31ErVwsaVRny2+KDgEdX0eJjj3SIo1N8XEIH/UWjPt/g1HEv9BhYxDQ8Cnr7tr9uJ9E9Ht/JHTJySIUeiOoa08Ed+iUJcrTKGJf1Grhs24tPKtUEZGzL/zuT4+aM5tNUm9xKmKXL9fG9W/TVriIEGoVFZg6edTKVYiYNEWrp+jdtAnKfPC+1Kv0Sr2MqKhYPN+iPxKl/uKGL6eifHlL9KBqsEYiE7v1GI2J4wei1+vZp0e9IGlNX3t9NH797RA+GNsHb/Rulzb2gkXrMGTYdPj4eGPWjKFo2zork7TGcic+PgHjJVXqgoVr8ebAVzF4QMe06MNDh0+gpUQl1nv4Hk2k9PPLWnNTjXX6zEW82HqgVidx6eL3ESJpVtXr/Xvvz8OMmcsxbOhrGP52V+tped+KgKu8nlm5xLvFSID7tmKEz6lJgARIgARIgARIIBsCFBCzgcJT7kOAG173WGtuRN1jneklCRQ1AaPRiIYNG2r1u3bs2GGT6QokIKowKFXjTC9RR34SgSiiRloxNJtYlcMgyUaY4hMtF0Usyc9BATEjLVf5+yPp1CHcmPsWPG5chcEnUCIQJXqwZDl4lq8MfVBYmtPG65e0CETduaOif0sdv7sfQWDL3hJJVwlmQxKS/j2A2G+/gPH4/7Q+SnDzbtQGJTpLLboUgUtFvEbMGQnzb99r6U392/SS+n2vp81hfSdq+RzErVf1FnXwebodSrz2VprgZkpMQOSs0TDs/kGLmtRJTUGf+o0lRWcLeJQqC7MIdYYLZxG/eysSf9sJvaQXNYiYpGoZ6kqWQckxM0UkrZ42XfKp47jxxXzAxw+BTV8Q3yvI70kskg7+IdGZn0F35RKMkmK05PsqXWh6pJ7h0kWpR9hPoiRPwSQCYolufeF1593wDCslUZW3po1v+O8crg4bBNNpaadUTF8/BDz3IvwbNhJRNBRGqf2X9O8RxH2/BYl//aXVjkzSeyFs2AgENX8hbRzjjRu4MuQtmPb/AYO8dpQcMwaBzZqlXU+7I9F4V94bjcRvtmhZU0PfGizC5ytpl9WdPw/8ixYvDUbTpx7BPEn5mRo9qK6NHb8AU6Z+jpXLJqDZM4+qUxmO/y5cwTujZmP9V9vh4+2FpRKl+ExTS21Io3w5otcbH2C1RP2p4+EH78KiBaNRsULZDGOkPrh06RpmzPkC8z9Zhw4vP4OJHwxAQIBf6mV8vvwbvPn2VLw3qif69swaGZvacOM3O9Gj9/tSJ7Ed3h3WPfU0vvvhV7zWfZSkXw3Bwrkj8bAIkTyyEnCV17OsnvFMcRDgvq04qHNOEiABEiABEiABEsiZAAXEnNnwihsQ4IbXDRZZXORG1D3WmV6SQFETUBEpTz75JJSQ+OOPP8LLKiKnoHMXTEBMnU2FRCkhT27tcaRphml38jwrBcR0VMkiUDVq1Eg78fPPP6dfcMJ7hjN/I2Lum9BLZKFBidr+Uo9PBDn/ZzojQH5UVJ46zPI7E7N+LuI3LdYem5QgF1oW+jIVJb1tAowXTsIrOQFJagzV3sMLwd1Gwr/B81p79Y/p+lVcm/gGdOeOS+rRIJToPx6+tS3CU1ojuaPSeF6b/CZwcA+SRfYL7jNKIvvSx1FtEyWN6fWPhkIfE6XZrVcn/aVuoNiv0gSboiK1NJ9ipiYyqsuqjqHH3Q+g5HvTtPqD6lz83t24sWAKzGdF3JO2uhKh0IWKcKp8unIFXiJ6JguPwDYdRcTsY0k3qjrKYQq/isvDREA8ecxig3+ABBh6w/uJpxDSdxD0IipqhxgRvWalCLUzABEzlU3qRx8cInaIWCbnjBER8JKTygYJBxThtSsCnn0+Q4rjxCNHcGXwIHhIpKKpVCmUmT0H3tWqWeaw+td4+Qou9RsA3dFjEi0q6ZI/ng3f+yXS2er47POv8ZakhX1/TF/07vGS1RVg4pTPMH7Cp2j/8tN4Z2g3lBLxTb12RonQ+cvuA5j7yRqcOnlehGST9hq6duVk3HuPRZC9dPmaVscwITEJvhKBePjISTzV5BH079Me995bTQRHbxiUkBwRjZ27/sSnSzbgiLTp3Kk5hgzujLCw9PqRBoNRq2G4du02rJE56j1ybwY7Ux8o20aPm49589fgs8Vj0SxFzFTXVQrUQW9PwarVP0ha06oY+lYXLV2rimRU/SIjo/HzL38iNjZBEzD9/TJGoKbO4eq33E+5+grb1z/u2+zLm7ORAAmQAAmQAAmQQG4EKCDmRojXXZoAN7wuvbxpznEjmoaCd0iABApJoFWrVrh69SpWrFiBChUqFHI0yaI4aS6ilqyxpARNibQq9KAOOAAFxPRFOX/+PNq3b6+dcHYB0RQXg6iVkyQq8BsRr8zQi6Dt5aFDYrnqCBk4Ax4h6XX4jBFXECnRZqb//QK9SvcpBNSPh9xPNIr45eMPnUTueel1SAoqjbChs+FVMV3gSvjzF0RMfxu+hkQYKlSXCLvZIkKmp85MJWw8fxpXx/aEd2S4jBOGUqPnw7Ni1dTLlluTEbFbNyL6y0XQh1+EZPfUjNErAU67KzaI8OdVszbMErGY/O9hzeaAlzoj+DVJf5pyxO38AZEfT4RnZIRFQNT6irgnt4JD5g9GUMsO2o8uICC1m+VWRNXIudMQu2a5lhZZsfARFvEhJVF68mx4354e5ahSpEZ+/iliVn0Br8RELYpTtVeRmurWLMphcmAQfB58GCVe6Sg1He+2zGH1b/TatYj4UERXZVy9R1Hqgw+1OopWTbS78Xt+xZVBg+GXKJGYVaqgzFypV1nWkv5VNUhISEK/QROx9cfftNqAD0mUoPWxb//feK3Hezh79jKq3V4B1atLlKmIhUePncV//13BfffVRLcuL2L23FWIEeHt269noUxpS7TqTz/tRbuOw9BFBMFWLRpj1Ji5+PX3Q/D39cE9d1dDqdIhiImOw9HjZxFxPQp33FEZPSVNqkpz6i3RjNbHlSvX8XyrAVIe0gNfrZ2G0qVCrS+n3b8RFYM2HYbikqRV3bR+JipVyliz8fSZCxg6Yia+/X631HXUaTUZVcrW5GQDjp84h4sXw9FE6iPOnj4MZSW1tDse3E+546oXnc/ctxUdW45MAiRAAiRAAiRAAgUhQAGxINTYx2UIcMPrMkt5U0e4Eb0pHl4kARLIB4HBgwdj7969GDduHJ544ol89My+KQXE7Lm48tnt27dj5MiRNk2FW5y8jOH/IfabhUg+9idMIop5la0Mnweegu+DTaQmYMb6hEaJVIzftQmJIiKaRFCUvKLQlyoPH0lpqvcLRMLuLVpEncftdyGow0CJwkuP6IrdtlaiGBfCQ4Q57/rNENz+DVHQtNjBDO4n/CF1Oj+dDF1CHDxr1UVIL2Htl9EO1UFFkCUdPYyEHZvl9hCMkdfkpJgk6Ua9bqsG37qPwrvqHbg+5wOYD/0JgwiKYcMnw69+w/T5RHlMPHwQsTu+Q/Lfh8SnCM0mj9CS8L7zHvg8/JhESdYVN1XVxqyH6ZqqW7hM0qXuEKEyCV63VoRv/cfh3/RZeJRIr/2oepoksjL+192I/2kbkk8eh+lGlNRE9IRn6TIy113wfeQR+N5TxxKVmGkqFQEaOW+eRIB+rdkX+OqrCHq5vSZcZmqK6PUbEDlnniaW+TZuJHUoB1vSJKc0VFGCb0jtSV8R9ebMHI4SwRmFUZOIhbt+OYBPP9+Ig/87imiplxgsbe68swoaNXwIzz/bQBPfOnUdiRrVb8M0iRZVY6lj6RffYPqsLzBmVG80l3Znzl7C6rXfY/uO/Th9+j8JtkxGSYkyvLNWFTz5+IN4suGDOaY3/evQcXTrOUZLjzp6ZE/t9y3FhQw3J06cR9eeo1Hn3hr4aOJgiYrMulaXRYxc/9WPmoio2ickJGo+KfsbNLgfTzV6BLdXvTXHOTJM6IIP1HuhWneV2lufze+kC7pMl4qQAPdtRQiXQ5MACZAACZAACZBAAQhQQCwANHZxHQIUEF1nLW/mCTeiN6PDayRAAvkhsHjxYnz66ado2bIllJhY2IMCYmEJOl//KVOmYMOGDZp4o8REV/jA3WxIhjkmQouE0weWkNSZ6cJfdiukIhdNcVFSx9NT0oYGQu8rAp8IemYR/ZSwp/P0kjFSUnimDGCOjYYx5oYlWi8oRETBjMJV6jymeBkjOlKLetNLVJ6y52aHio4za/bEaDbolT3yo2qLJv61H9fGDoKXREaaK1RBydESVVnu1izDaWOIfabYWPFJRM2AQHhISlIxNkvbLCdEhDReE/FSUnPqgkrI3FnFTus+irUpJhaIEz89RYANlNSrIpDqcpnLFBEJY2yMZp9HWBh0kp40u8MUHQOz1EtUQZkeIWKPjG99qNSgly6Fw8/fVxPzrK9Z31diX+SNGMRL3dQAaRsU5A8fSUuqDjXGRRkjUOoVhoYGp3W7Ie1VqtNyEslnLeTFxMTJWLL+EqkaGOiH4KCADNfTBrC6o0Q+JfyptKZBgTkzTRTh9tLl6wgNCRRRMKOvVsNpd+PiEqBsTBTfVK3FILElVfzM3NZdHivhsGHDhpq7rvJ65i5r56h+ct/mqCtDu0iABEiABEiABNyVAAVEd115+q0RoIDoHk8EbkTdY53pJQnYg8Dff/+NHj16oGTJkli3bl2hxR8KiPZYNceZQ33YrtLgXlOCkRwbN24UASX71IqOY7VrWqIJlTcR3UwitkXMGIPkX37U0rMGtu2K4E69JYLPwzWB0CsSKACBCIm6feGFF0TYDcSWLRJBzIMECkmA+7ZCAmR3EiABEiABEiABErAxAQqINgbK4ZyLAAVE51qvglrLjWhBybEfCZBAZgJKdHhV0v+dPXsWH3zwAR5//PHMTfL1mAJivnA5feOdO3finXfekXpt3pKOMQmzZ89G7dq1nd4vZ3Ig+fwpSRn6I7yr1JA0qw2yNd0s6UKjVyxAzLrP4SnpP00SfVh61DR43FIx2/Y8SQLuSuDgwYN44403UKNGDSxatMhdMdBvGxLgvs2GMDkUCZAACZAACZAACdiAAAVEG0DkEM5LgAKi865dfiznRjQ/tNiWBEggNwJr167F9OnTpabXnZg/f36uqQNvNl74xI8RtXQtVNpACWe8WVOnvmaWdIJhI/qiZP9uTu1HYYxX4nPPnj2holjvvvtuHDp0CL1790aHDh0KMyz75pGAqgMY98N6xGz6AsbzZ+FZpSZCeg6Fd81700Ywm4wwnjuNqK9XIn7rRngZDDAFBCO4zzD4P/F0WjveIQESsBBYvnw55s6di+bNm2PIkCHEQgKFJsB9W6ERcgASIAESIAESIAESsCkBCog2xcnBnI0ABURnW7GC2cuNaMG4sRcJkED2BBISEtC+fXuEh4dj9OjRaNy4cfYN83D22rQFuLFoFUxRri8glhwzCGE9O+aBims22bZtm/Z8KVWqlCYkqghWFX2oohB5FD0BJSBGL5uFpK+WIUlSyerMMmfp8vB/7Cl4VqgKc3Iykk/9i8R9u2G6fAFeeh0MQaEI6twPgU81d2mBv+jpcwZXJaCiD1UUYmHfC12VD/3KPwHu2/LPjD1IgARIgARIgARIoCgJUEAsSroc2+EJUEB0+CWyiYHciNoEIwchARKwIvDNN99gwoQJUGLQ0qVLERQUZHU173ej121G+PhZMF657toChQg25T/7CAGNsk8ZmXdiztkyOjoanTp10kTnYcOGoWHDhnjxxRe1NKarVq1C+fLlndMxJ7PacOEsrk8fCdOxQzCZzNAp+0VINKm6hvLYSx4oYTFJ3a9aA0Gv9Ibfw5Km+Ca1Ep0MAc0lAZsRuHjxItq1a6elZP7qq68QEBBgs7E5kPsS4L7NfdeenpMACZAACZAACTgmAQqIjrkutMpOBCgg2gl0MU/DjWgxLwCnJwEXJGASQax///5a5IWKQFTRFwU5kv+7gCuDxiB+7/9EwJARNEWjICM5bh9zYjJ87rsDFT6fCX3Jko5raBFapp4fKgJRRRzOnCkcJF3tuHHj8N1336Ft27bo169fEc7Ooa0JJJ86hhvLP0byn79Cn5ykXVK/dhbhEPAoewv86j2JgGYvwfPWStZdeZ8ESMCKgIqeVl+AePrpp/Huu+9aXeFdEig4Ae7bCs6OPUmABEiABEiABEigKAhQQCwKqhzTaQhQQHSapSqUodyIFgofO5MACeRA4MKFC+jatStiY2MxcOBAtG7dOoeWNzktdfGiN/0gUYizYTh3EToPT5cSEc1JBuiD/VBuzvsIaPiYqDMS6eVmR2rNTBWds3jxYtxyyy0agWPHjqFbt25a9M7KlSu1aFY3Q1Ns7pqibyB+3y9IOCDpSsOvSBSiGfoSYfCufjd8768Pz0qVoVNRiTxIgASyJaBSeL/88staFPWiRYtQvXr1bNvxJAnklwD3bfklxvYkQAIkQAIkQAIkULQEKCAWLV+O7uAEKCA6+ALZyDxuRG0EksOQAAlkIbB9+3aMGjVKiyibNGkSHnrooSxt8nIidutOXJ+1GIl//g1zUpLKquj0h06i7LxrVkXp9wZJnbmH3VI8/P333zFkyBBJl2nC2LFj0VBSl1ofI0eOhHoOMYLHmor97psNyYDURtQOEQx1Xl72m5wzkYATE0iNoFavae+//74Te0LTHY0A922OtiK0hwRIgARIgARIwN0JUEB092eAm/tPAdE9ngDciLrHOtNLEiguAir64rPPPoOPj48mJj7+uNRMK8BhjIhEwv6DSPz7OEzxiVpttgIM4wBdpI6cjxd8alZHwGMPQBdYsPqQDuBIoUzYuXOnJhomJiaiS5cuWrRh5gFVDTFVG1G1mTx5Mh5+WIRWHiRAAiTgwAR+++03vP3229p7nqoBzBquDrxYTmga921OuGg0mQRIgARIgARIwKUJUEB06eWlc7kRoICYGyHXuM6NqGusI70gAUclYJb0h9OmTcP69euh0+m0mnY9evTQUlM6qs20q+gIJEkE6YIFC7B69WrJjGlGy5YtMWjQIO25kd2sKn3pnDlzUFLqQ6oUp2FhYdk14zkSIAESKHYC169f11J3X7t2DX379tXSmBa7UTTApQhw3+ZSy0lnSIAESIAESIAEXIAABUQXWES6UHACFBALzs6ZenIj6kyrRVtJwDkJKKFoxYoVmnBklJSIt956K3r37o0nnnjCOR2i1QUisGPHDsydOxf//feflHv0gBKS27dvn6N4qCZR6U0HDx6M/fv3o3bt2pg+fTo8PaUWJg8SIAEScCACBoNBq/d78OBB1K1bF1OnTtXSdzuQiTTFBQhw3+YCi0gXSIAESIAESIAEXIoABUSXWk46k18CFBDzS8w523Mj6pzrRqtJwBkJ/P3335g4cSJOnDihmV+rVi20adMG9erVQ0BAgDO6RJtzIRAbG4s9e/bgyy+/xJEjR7TWt99+O4YOHYo777wzl96Wyyqq5/XXX8eVK1fQrFkzDB8+/KaiY54GZSMSIAESsBEB9SWZDz/8EFu2bEGZMmXwySefMFraRmw5TEYC3Ldl5MFHJEACJEACJEACJFDcBCggFvcKcP5iJUABsVjx221ybkTthpoTkQAJCAEVgfj1119rdRFVmjd1eHl54b777kP9+vW16MRSpUpB/ZQoUYJCkUbI8f9RH6DfuHED4eHh2o+KMty9ezf+/PNPJCcnaw6oNKSq3mHz5s21CMT8eHX06FH069cPcXFxaNy4sSYiqrqaPEiABEigOAmoGq1KPNy2bRv8/f0xa9Ys1KhRozhN4twuTID7NhdeXLpGAiRAAiRAAiTglAQoIDrlstFoWxGggGgrko49Djeijr0+tI4EXJVAQkICvvnmG+3n2LFjruom/RIC1atXx3PPPaf9+Pr6FpjJgQMHtMhFJSJWqVIFI0aMQM2aNQs8HjuSAAmQQGEI/PPPPxg/fjxOnTqliYcqwr5OnTqFGZJ9SeCmBLhvuykeXiQBEiABEiABEiABuxOggGh35JzQkQhQQHSk1Sg6W7gRLTq2HJkESCBvBC5evKjVuDt8+HBaBJuKZFMRbSqyjYfjE9DpdFrEaGr0qLq96667tFpg5cuXt5kDJ0+exKhRo3DmzBmtvtjzzz+Pbt26MV2gzQhzIBIggdwIqLTKixYtwqZNm7Q6rbfddhvGjh2LqlWr5taV10mgUAS4bysUPnYmARIgARIgARIgAZsToIBoc6Qc0JkIUEB0ptUquK3ciBacHXuSAAmQQGEJ/P7775rI5uHhUdih3Ka/il799NNPsXr1ahgMBqioxhdffFH7qVixottwoKMkQAL2JXDu3Dl89dVX2o96HfL09ETbtm3x2muvaa9D9rWGs7kjAe7b3HHV6TMJkAAJkAAJkIAjE6CA6MirQ9uKnAAFxCJH7BATcCPqEMtAI0iABNyQQIcOHbBixQqsX78eLVq0cEMChXP57NmzWLBgAXbu3JkWqVq5cmU8+OCDWmrT0qVLQ9VdVNGQqjYZDxIgARLICwGVJllFwas6vVevXoVKVbp3716cPn1a664irh9//HG8/vrrUNGHPEjAXgS4b7MXac5DAiRAAiRAAiRAAnkjQAExb5zYykUJUEB00YXN5BY3opmA8CEJkAAJ2InAzJkztbR3kyZNQteuXe00q+tNo2pobtiwAT/++CNiYmJcz0F6RAIk4BAEAgMD0ahRI+0LH6q2Kw8SsDcB7tvsTZzzkQAJkAAJkAAJkMDNCVBAvDkfXnVxAhQQXXyBU9zjRtQ91plekgAJOB6B+Ph4LXKO0XG2WZvk5GQcOXIEf/zxB1SqwdQIInWrIop4kAAJkEBeCKjXZBW5nBrBrFIj33///ahVqxa8vLzyMgTbkECREOC+rUiwclASIAESIAESIAESKDABCogFRseOrkCAAqIrrGLuPnAjmjsjtiABEiABEiABEnAcAmazGSrytEaNGo5jFC0hARIggSImwH1bEQPm8CRAAiRAAiRAAiSQTwIUEPMJjM1diwAFRNdaz5y84UY0JzI8TwIkQAIkQAIk4IgEVJRp3bp1tXSS27Ztc0QTaRMJkAAJ2JwA9202R8oBSYAESIAESIAESKBQBCggFgofOzs7AQqIzr6CebOfG9G8cWIrEiABEiABEiABxyCwfv16vP7662jTpg3mzp3rGEbRChIgARIoYgLctxUxYA5PAiRAAiRAAiRAAvkkQAExn8DY3LUIUEB0rfXMyRtuRHMiw/MkQAIkYH8CJpMJer3e/hNzRhJwMgJGoxExMTEoUaKEk1lOc0mABEigYAS4bysYN/YiARIgARIgARIggaIiQAGxqMhyXKcgQAHRKZap0EZyI1pohByABEiABApNYMuWLRg1ahT69u2LLl26FHo8DkACJEACJEACJOBaBLhvc631pDckQAIkQAIkQALOT4ACovOvIT0oBAEKiIWA50RduRF1osWiqSRAAi5LYOnSpejcuTOaNGmCH374wWX9pGMkQAIkQAIkQAIFI8B9W8G4sRcJkAAJkAAJkAAJFBUBCohFRZbjOgUBCohOsUyFNpIb0UIj5AAkQAIkUGgCiYmJWLVqFdq2bQtfX99Cj8cBSIAESIAESIAEXIsA922utZ70hgRIgARIgARIwPkJUEB0/jWkB4UgQAGxEPCcqCs3ok60WDSVBEiABEiABEiABEiABEjALQlw3+aWy06nSYAESIAESIAEHJgABUQHXhyaVvQEKCAWPWNHmIEbUUdYBdpAAiRAAiRAAiSQG4G9e/fizz//RPPmzVG+fPncmvM6CZAACbgUAe7bXGo56QwJkAAJkAAJkIALEKCA6AKLSBcKToACYsHZOVNPbkSdabVoKwmQAAmQAAm4L4HevXtj3rx5GDNmDEaNGuW+IOg5CZCAWxLgvs0tl51OkwAJkAAJkAAJODABCogOvDg0regJUEAsesaOMAM3oo6wCrSBBEiABEiABEggNwJr1qzBF198gdGjR6N27dq5Ned1EiABEnApAty3udRy0hkSIAESIAESIAEXIEAB0QUWkS4UnAAFxIKzc6ae3Ig602rRVhIgAXcgkJiYiBUrVsDf3x9t27Z1B5fpIwmQAAmQAAmQQC4EuG/LBRAvkwAJkAAJkAAJkICdCVBAtDNwTudYBCggOtZ6FJU13IgWFVmOSwIkQAIFI7Bx40a8+OKLuP322/Hvv//Cw8OjYAOxFwmQAAmQAAmQgMsQ4L7NZZaSjpAACZAACZAACbgIAQqILrKQdKNgBCggFoybs/XiRtTZVoz2kgAJuDoBk8mE1q1bo2XLlujQoQM8PT1d3WX6RwIkQAIkQAIkkAsB7ttyAcTLJEACJEACJEACJGBnAhQQ7Qyc0zkWAQqIjrUeRWUNN6JFRZbjkgAJkAAJkAAJkAAJkAAJkIBtCHDfZhuOHIUESIAESIAESIAEbEWAAqKtSHIcpyRAAdEply3fRnMjmm9k7EACJEACJEACJEACJEACJEACdiXAfZtdcXMyEiABEiABEiABEsiVAAXEXBGxgSsToIDoyqub7hs3oukseI8ESIAESIAESMDxCHTp0gUGgwFjxozRaoM6noW0iARIgASKngD3bUXPmDOQAAmQAAmQAAmQQH4IUEDMDy22dTkCFBBdbkmzdYgb0Wyx8CQJkAAJkAAJkIADEEhISEDJkiWhbs+fP4/y5cs7gFU0gQRIgATsT4D7Nvsz54wkQAIkQAIkQAIkcDMCFBBvRofXXJ4ABUSXX2LNQW5E3WOd6SUJkIDzEoiPj8fu3bsmr6YfAABAAElEQVTRuHFj53WClpNAIQgcP34ce/bsQceOHQsxCruSAAmQgHMT4L7NudeP1pMACZAACZAACbgeAQqIrrem9CgfBCgg5gOWEzflRtSJF4+mkwAJuDyBmJgY1KhRA9euXYMSUSpWrOjyPtNBEiABEiABEiCBrAS4b8vKhGdIgARIgARIgARIoDgJUEAsTvqcu9gJUEAs9iWwiwHciNoFMychARIggQITeOWVVzTxcMGCBahdu3aBx2FHEiABEiABEiAB5yXAfZvzrh0tJwESIAESIAEScE0CFBBdc13pVR4JUEDMIygnb8aNqJMvIM0nARJweQKxsbEICAhweT/pIAmQAAmQAAmQQM4EuG/LmQ2vkAAJkAAJkAAJkEBxEKCAWBzUOafDEKCA6DBLUaSGcCNapHg5OAmQAAmQAAmQAAmQAAmQAAkUmgD3bYVGyAFIgARIgARIgARIwKYEKCDaFCcHczYCFBCdbcUKZi83ogXjxl4kQAIkQAIkQAJFR8BkMmH//v1Qf6fodLqim4gjkwAJkICTEOC+zUkWimaSAAmQAAmQAAm4DQEKiG6z1HQ0OwIUELOj4nrnuBF1vTWlRyRAAiRAAiRAAiRAAiRAAq5FgPs211pPekMCJEACJEACJOD8BCggOv8a0oNCEKCAWAh4TtSVG1EnWiyaSgIkQAJC4Nq1a1B1EStVqkQeJEACJEACJEACbkKA+zY3WWi6SQIkQAIkQAIk4DQEKCA6zVLR0KIgQAGxKKg63pjciDremtAiEiABEsiJwNatW9GmTRvUq1cPmzdvzqkZz5MACZAACZAACbgYAe7bXGxB6Q4JkAAJkAAJkIDTE6CA6PRLSAcKQ4ACYmHoOU9fbkSdZ61oKQmQAAmEh4ejWrVqmoC4bt06+Pn5EQoJkAAJkAAJkIAbEOC+zQ0WmS6SAAmQAAmQAAk4FQEKiE61XDTW1gQoINqaqGOOx42oY64LrSIBEiCBnAicOXMGt912W06XeZ4ESIAESIAESMAFCXDf5oKLSpdIgARIgARIgAScmgAFRKdePhpfWAIUEAtL0Dn6cyPqHOtEK0mABEiABEiABEiABEiABNyXAPdt7rv29JwESIAESIAESMAxCVBAdMx1oVV2IkAB0U6gi3kabkSLeQE4PQmQAAmQAAmQAAmQAAmQAAnkQoD7tlwA8TIJkAAJkAAJkAAJ2JkABUQ7A+d0jkWAAqJjrUdRWcONaFGR5bgkQAIkQAIk4MAEEk5i3vBJ+Bd+iI8vj14ThqBOSM72xhzdgJFTv4U0R3zoM/hoVAsEquYJRzFp4FRcVOU4QxtjxKg2KJ3zMFmuHN4wA7O+PS3n/dD+vbF4orxnhjYnN0/C6I0XUTKbcp+h5Suj6t11UP/Bh1G1tG+Gful2ZexoNBrh7++HO2rUwFNNm6JChYoZ+/ERCZAACTgoAe7bHHRhaBYJkAAJkAAJkIDbEqCA6LZLT8cVAQqI7vE84EbUPdaZXpIACbgugRMnTuCff/7Bc88957pO0rMiIBCJZZ2aYPqRlKEbvItd01ogkwxnuWg4iRGPtMX3KU3bTvkaQ54ob3mUcACdHuuO1GGajl2P8c/mUZS7ugNPNXsTESnjdp+7Fb0ezKhiHl7cCZ0/Th09pWE2Nw36zMSHXeun25/Jrmy6aKeCAv2wadNmBAQG5dSE50mABEjAIQhw3+YQy0AjSIAESIAESIAESCCNAAXENBS8444EKCC6x6pzI+oe60wvSYAEXJPA8ePHUadOHXh4eODgwYOoXLmyazpKr4qGQORedGrSO038yyAMWs24Y1IrvLn6rHYm9IUJ2DKqCdLiBEWo6yUC4r609g2wZNc03JWtEpnWSO4YsHVEMwz7PlU+BLovFAExUxjk4cW9REC0jF6raUfUr+RjGSTxCnZv2ogj6d1Rq89CLO1ax3Ld2q7QWujYuj5UT29vb/x54CD27P7F0k7714jff98PvV5vdY53SYAESMCxCHDf5ljrQWtIgARIgARIgARIgAIinwNuTYAConssPzei7rHO9JIESMB1CbRt21YTRWbPno2QkIzRW67rNT2zFYGLWyeh+bDVKcM9gIXb56GOlpvUcirywGI06f5xyvUGWC7iYA1rcdBaqEtpVau7CHm9UoS8lHOZbxJOfonH2k7McDo3AbHPkl3omkGZTMCBDZPQfdzGlHEqYeaWdaivcqha21VrIHYtfTU9OlEuJyYl4cVWLyH80gWt7+tdO6JnnwEp4/CGBEiABByPAPdtjrcmtIgESIAESIAESMC9CVBAdO/1d3vvKSC6x1OAG1H3WGd6SQIk4LoEkkQIUVFVPEigYAQSsGHQYxj3c0rvpmPx6/hnLRGGhqMY9EgHpF7qIxGCXTNFCGYQ6tQQofITUQlTRMh7IsdiiDGSPrWhpE/VGqdMnHsEYnYCo4pk3CyRjKNSIhnT0qBaC4iV+mD7uq6Wmo1pswHRMbF4suET2plbyoVh46bUJK1WjXiXBEiABByEAPdtDrIQNIMESIAESIAESIAEUghQQORTwa0JUEB0j+XnRtQ91plekgAJkAAJkECOBGIkDWnD9DSkHWduxYD6Idg69ikM22jJEVqp40ysG1A/6xDWQp31VWsh0vq83I/cOw9Nei/UzlZq0BSBh77XUpFmJxBapzDN7roaJHL3DDTp/7k2Xloba7tyEBBVh6effwHXJAqxRrWKWL5yvTYG/yEBEiABRyTAfZsjrgptIgESIAESIAEScGcCFBDdefXpOygguseTgBtR91hnekkCJEACJEACNyNwVUS4ZikiHEKbYsKgShg2yiLyAW2xft8QVMxuACuhrsHAKah/ZBwmpkQDDl2+C20y5DtVA1zEpKeaY7WmSz6Auet7YXnL7lqUY5r4ZzVPXgTEkxtGoO04S/Rg2hhWduEmAmLtBx6Al8x3S7lQiUD8wWpm3iUBEiABxyLAfZtjrQetIQESIAESIAESIAEKiHwOuDUBCojusfzciLrHOtNLEiAB9yIQExMDHx8feHkpaYQHCeSFQMZUoNY9hq4WIbCqdeFDq6tWQl2tPsuxtPlxPNBslKVBrT7YurQrrCtznts8Ai1HWcQ+rX3XZHR6oDOOSI808c9q+NwFxIuYIYLk55ZASfRZuF3SrEoRRyu7lIC4VVKYWtuhpjjw12F0f62zNhsFRCvovEsCJOCQBLhvc8hloVEkQAIkQAIkQAJuTIACohsvPl0HIxDd5EnAjaibLDTdJAEScBsCJ06cQMuWLVG/fn3MmzfPbfymozYgkHAYvR7rjH3WQ7Wdi31DHrQ+k/G+lVBXq/tCLO1VBzsmtcKbq89q7drO3IIh9VOKIWaoqdgAy3+dhhoGSZ/6mCV9am4CYp8lu9D1rnQhM+biYSwb0xkL0wxui68lUrK8mtnKLoiQuUuEzPSewK7dezCwf780Xz6ZNwf3PfBw2mPeIQESIAFHI8B9m6OtCO0hARIgARIgARJwdwIUEN39GeDm/jMC0T2eANyIusc600sSIAH3IbBv3z48/vjjqFKlCvbs2YPg4GD3cZ6eFo7Axa1o1XwYLNJfylDZRBFmmMRKqEsVEKXIITo16a1FFQIvSPrTUVr6U+towqZj12P8s5IU1ap/bgJiaKVaKC/BheqIuXgEZ1OiDi1ngIFLtuPVu1IaWI0LhKJSrfJQV65dv47Lly6ldtFu769dEwsWLctwjg9IgARIwNEIcN/maCtCe0iABEiABEiABNydAAVEd38GuLn/FBDd4wnAjah7rDO9JAEScC8CP/74I+rWrYsSJUq4l+P0thAErmJeq2ZYmEE9tAzXYOhyTGtTI/uxrYS6NAFRWh5e1gudp1tCAxsMXY9pzS+h1WO9LeJkqEQK/pA1UjA3ATF7A+RsJanZ+NEINKmaIh6qhlZ25dhPLrzRpye6dH39Zk14jQRIgAQcggD3bQ6xDDSCBEiABEiABEiABNIIUEBMQ8E77kiAAqJ7rDo3ou6xzvSSBEiABEiABG5G4OiyQegw/WdLkweGYv0QL7RsOy6lSyVM2LIOTVIykWYYx0qosxYQIelKRzzSASnVDtH0gRh8v8+iTnaUtKYDUtOaWvXPVUCs1BbvdqqC5GSLBQGht6LaHdVRo2I2hlmNq1q3HfoupCcCAwPhK/VBq9eojltvrQCdTpfBHT4gARIgAUclwH2bo64M7SIBEiABEiABEnBXAhQQ3XXl6bdGgAKiezwRuBF1j3WmlyRAAiRAAiSQEwHDuc1o1nIULBlBK2GKiIVPiCa3d0Yn9P78iKVbTqlMrYS6DAKi9Lq4dSyaD9uYcVoZZ7vUI0yLFbTqn5uAOHD5Lrxaw7qSYcahMzyyGhciiP46rw08MzTgAxIgARJwLgLctznXetFaEiABEiABEiAB1ydAAdH115ge3oQABcSbwHGhS9yIutBi0hUSIAESuAkBs9mMqKgopjW9CSP3vJQxdWmDd1djWouqFhSGkxJF2DYlihBoKtfGp15LhWUl1GUWEIGrmCFpUT+3Sos6VETANtYioFX/3ATE7K6nmpHl1mpcVBLRcp2VaJmlMU+QAAmQgOMT4L7N8deIFpIACZAACZAACbgXAQqI7rXe9DYTAQqImYC46ENuRF10YekWCZAACVgRMBgM6NatGw4dOgRVH5G1Ea3guPld61qFyCbKMObAYjTs/nEKpfToxDRsVkJdVgERiDks/Tun9G8wFr9OezZjJKBV/+wEwsOLpZbix5ZaitldT7Mj8x2rcSkgZobDxyRAAs5IgPs2Z1w12kwCJEACJEACJODKBCgguvLq0rdcCVBAzBWRSzTgRtQllpFOkAAJkMBNCYSHh+PRRx/FxYsX8cMPP+Dhhx++aXtedA8CKnXpI5K61HJkIw5qFwzYOrYZhm20JDjFAwOxfd6r2aYgzU5ABAw4umMTfr/ijfrNnkXVtNylKdNaCX3ZCYQUEFM48YYESMDtCXDf5vZPAQIgARIgARIgARJwMAIUEB1sQWiOfQlQQLQv7+KajRvR4iLPeUmABEjAvgTOnj2LS5cu4aGHHrLvxJzNQQlclPSizdPSi2ZIXZrZ4pgD6NWwOyxxgJLKdKykMn02Jc2pXOsk11SlxErdF2JdrzqZe9/8sQiInR6z9M9OQDywuBO6f6xGB7K7nuPgVnapCMStksI0JMfGvEACJEACjk+A+zbHXyNaSAIkQAIkQAIk4F4EKCC613rT20wEKCBmAuKiD7kRddGFpVskQAIkQAIkcBMCkXtnoEnvz7UWoQ2GYv20NulRhdn0u7hjBpq/aWkPvID1+0ahomondRLHNmsLFaD4woT1GNVEO5vNCDmcSjiMXo911sTJPgu3omudjDLfuc1j0XLURukcirHrv8azFX1zGCjTaSu7QpuOxZbxmVKnZmrOhyRAAiTg6AS4b3P0FaJ9JEACJEACJEAC7kaAAqK7rTj9zUCAAmIGHC77gBtRl11aOkYCJEACJEACJEACJEACJOAiBLhvc5GFpBskQAIkQAIkQAIuQ4ACosssJR0pCAEKiAWh5nx9uBF1vjWjxSRAAiRgSwJbt27FY489Bl/fPEZ22XJyjkUCJEACJEACJJAnAty35QkTG5EACZAACZAACZCA3QhQQLQbak7kiAQoIDriqtjeJm5Ebc+UI5IACZCAsxBYs2YNXn75ZTRq1AibN2+Gp6ens5hOO0mABEiABEjArQhw3+ZWy01nSYAESIAESIAEnIAABUQnWCSaWHQEKCAWHVtHGpkbUUdaDdpCAiRAAvYlcOTIETRu3Bh9+/bFu+++a9/JORsJkAAJkAAJkECeCXDflmdUbEgCJEACJEACJEAC/2fvTOCjKNI2/nCDBOOBCgRYUTauLBpF1ICiHCLBhXB8EG5EIoecIodHFkQgqByyQAQCBhEEMbIcARcEwSguIEY0uosrHriigAprkCAIAb6qznR3dc+dTJI5ntmfdFd1HW/935rs1DzzVpUKAQqIpYKZnQQrAQqIweqZwNrFhWhgebI1EiABEgg1AseOHUPNmjVDzWzaSwIkQAIkQAIRRYDrtohyNwdLAiRAAiRAAiQQAgQoIIaAk2hiyRGggFhybIOpZS5Eg8kbtIUESIAESIAEwovA0aNHMXfuXEybNg0VKlQIr8FxNCRAAiRQigS4bitF2OyKBEiABEiABEiABHwgQAHRB0gsEr4EKCCGr2/VkXEhqtLgPQmQAAmQgE7g4sWLKFeunJ7klQRIgARIgARIoAwJcN1WhvDZNQmQAAmQAAmQAAm4IEAB0QUUZkUOAQqIkeFrLkQjw88cJQmQAAn4Q+Drr79Gjx49sGzZMjRu3NifqixLAiRAAiRAAiRQAgS4bisBqGySBEiABEiABEiABIpBgAJiMeCxaugToIAY+j70ZQRciPpCiWVIgARIILIIPPTQQ5p4mJSUhNdffz2yBs/RkgAJkAAJkEAQEuC6LQidQpNIgARIgARIgAQimgAFxIh2Pwf/1FNPaRCmT59OGKVE4MKFCygoKNB6q1SpUqlsHceFaCk5l92QAAmQQAgROHPmDKZOnYonn3wSUVFRIWQ5TS1rAlu3bkWbNm143mFZO4L9kwAJhB0BrtvCzqUcEAmQAAmQAAmQQIgTCGsB8WT+KaQvWogrrrgSV1xeA527dPPqLnkWzosLF+KSqlVx5sxveOSR4aUicHg1jAVIIEwIpC9djiUL5mmjWfPG67i2wfUlPjIuREscMTsgARIgARIggYggsGnTJiQmJqJt27bYsmUL1wkR4XUOkgRIoLQIcN1WWqTZDwmQAAmQAAmQAAn4RiCsBcTvvv8BXTt30kjUqXUFsjZt9UpFRkfddscdqKCVvIC9e3NQvnx5r/VYgATCjcCh779HOTGounXrBnRoy1/LxLzZM7Q2N6xfi5i69QPavqvGuBB1RYV5JEACJEACJEAC/hLIzs5Gr169MHbsWIwbN87f6ixPAiRAAiTggQDXbR7g8BEJkAAJkAAJkAAJlAGBsBYQDx/9EYkd/qJhrVPrciEgbvOKWEYgNrn9doeAeF4IiB9RQPRKjQXCjYD53rko3gMfBvQ9QAEx3GYLx0MCJEAC4UVAbm06f/58jBkzBhUrVgyvwXE0ASFw/PhxscPJFYw+DAhNNkICJEACJgEKiCYL3pEACZAACZAACZBAMBCggGjzAgVEGxAmI5LAJ5/9Gw8/9KAYe+BFdAqIETmlOGgSIAESCBkC/fv3x4oVK/Dwww9jyZIlIWM3DSUBEiABEiCBUCdAATHUPUj7SYAESIAESIAEwo0ABUSbRykg2oAwGZEETJGPAmJETgAOmgRIgAQimMAHH3yAfv36Ye3atWjcuHEEk+DQSYAESIAESKB0CVBALF3e7I0ESIAESIAESIAEvBGggGgjRAHRBoTJiCTw1ymp2JK1Toz9PHJyPg4oA1OcBHgGYkDRsjESIAESIIEAETh//jwqVCg8ETtATbKZECUgt7StWrVqiFpPs0mABEggtAhQQAwtf9FaEiABEiABEiCB8CdAAdHmY18ExA9zPsLChQuRm/sJyon6NaKicNPNjfHYmMdwbYPrbC0WJo+I8xjTFy/GOzu241R+vsi8iIYNr8eABx9EQvvCcxrVinknTuCxx8ZoWS+mpaFatUvw/KwXkLl6laPPS7B+Qxaioy/Tyvx2+jTSXlyANzdtdLQP1K51Dfr06Y1u3Xv4fYbP+7t2Y2lGhjFG2cktcTdjwoTxiL3hRq1PV/9Ifpu3vIVlryzD1199VQw+3u1X+/pG9CVfNaKqo3XrVhg+fCSuuPJKVybCX1b+lnfZqch8Tvjv8HffosktN2HAwEHIzz+FWS/Mwcas9RonWe+u5s3w1FNP4Zpatd01o+Vv3/EOVq5cqfjnovBPHJKTB6JZ87ud6vo6nwoKzuPnY8cxaMgQnM4/Kdq5gFkzZiHq0kvFfTnUqFEdN9zwJ0v7/s4VCogWfEyQAAmQAAmQAAkEKYF88Zm9WbNm+L//+z9MmjQpoGdCB+mQaRYJkAAJlCkBCohlip+dkwAJkAAJkAAJkIATAQqINiTeBMQuPXvj0FcHbLXMZJO4RlicsdzMEHcTRTTXZi2ay5KtJAqwa9cHqFy5ipF3WAiOiR0KhcXxYx9D5oZN+K+l3wuizm6tztcHv0WP7t2Muq5u1rzxuhA3r3f1yJInhc4HRL+efnM/YexoJPXqZ6knE8eO/w/3t7sf5Z2emBmST/pLr6BcOSm9Fr688wFWrVxhES596Wu8sLOHzU5/WflbXh+Tq2vbDon45ehh8eg8UlKeRmrqNFfFtLzZM57Fva3bOj2XQmCrNm08+gcowM6duzTRWW/Al/n0/vu7cNfddxtipl7Xer2AvXtztC/QijpXKCBaiTJFAiRAAiQQOgT27NmD+Pj40DGYlhaLwIYNGzTx8MYbb4T0ffXq1YvVHiuTAAmQAAl4JkAB0TMfPiUBEiABEiABEiCB0iZAAdFG3JOAuOK1TMydPcOo0btnD9zbsjV2792Ll5dmOISX38WWj58ZZcytIAuzOid2QPcevfDDD4fx9JQpjigv+cxaTxV8jMYsN4VCzoULF3F7/J2GoFSn1tUYNnwEKlephoUi4vHgV19qtZYsehG3Nr3T0oI9Icd+2+23WwTATsLexjfdgiUZS/GTJn4V1tqx/W1c6oh+lDkySq9FixYW8UmO9a6778W77/8Tm0SUnf56N/sdVI+qoSXtfKT9A5MHifjMcnhJ9Pmjo88WzW/DnHnpWp2TInKvZct7jb5qRF0ifhU+GXViYpC18U28LqI09Zc6bhld5w8rf8vrfbq7uhKf5Xh79+mHQz8csdgt21A5ybQrxtI/d999D3L2fWKrbz270Jf59MEHH+IeIU5eHnUpjiq+rl2rlvCHfJUT0a152L7jXU0ALupcoYCoweQ/JEACJEACIUZA7j4xbNgwbaeA1NTUELOe5haVwNtvv4369esjNja2qE2wHgmQAAmQgI8EKCD6CIrFSIAESIAESIAESKCUCFBAtIH2JCCaEWTOZ7fJejkffYTGf25kRH7JKLkEEZFX+LqArW9tc9pWc+ioR5Gz632tSNq8FxDf/B7t3pXgM2vGc7i3VRvtuTybp2LFivju+x/QtXMnLc9V9ONxYcPhw9/jpptu1sp4++exJ1Lw3ttvoXfP7hgzdoIlUlC1tU/Prhgz7imjuaGjxohx7HSkz4noyL2WiMqCggK8snwFWtwVb0QS/nLiV7Rt09poY1LK40js0t1Iy5v/fHEAO7ZvFV/YjTDy+yUPxue5+7R0l8T2SJk01Xgmb2RkXEdH9CZwVgi6n2rP/WXlb3mLES4SdgFx8aIFaNL0DqOkFCybCjG4oiOnS2KCGJsZpagyrhFVBdvefteyNa0UVu8RwqoePdpX+OhRh498nU+6MeZcP48PP9xnmQd6maLOFQqIOkFeSYAESIAEQonAyy+/jKFDh+Kll15Cv37OOzGE0lhoKwmQAAmQAAkEIwEKiMHoFdpEAiRAAiRAAiQQyQQoINq870lAVAWgD8Q2RhWEgOfppQo+06c+jfvbd3QqfuHCBdx2xx2a6FOn1uXI2rRNK2MXfFyJa7KgWq7dfXcj9bm/OfXhb4ZkoG4xqteXAlUrIVDJV51aVwhbt2r3ar7M2LF9m4hOvFx75ukfXYCSZVo0byoiDBd5Kq49yxOi432G6FggxMFPXNZZvPQVLF4wX3u2Yf1axNSt7zerQLNV50/avDlCLG7hZPvnX3yJfn16OfJN8c4qtl4U0YnZRhSn2ogqesqtUvfu/UjbblQdiyzvbj7pbZm2mm3oz9Srv3NF1qWAqBLkPQmQAAmQQCgR+Pbbb3HttdeGksm0lQRIgARIgARChgAFxJBxFQ0lARIgARIgARKIEAIUEG2O9iQgmlFZUkC7CgsXLRbCVD1bC2ayectWOJt/UstY80YmasfUNbbdlJkyirBSpUq49762+F2Ui21YD6tWr9PKWwWfc0Ioy9Xy7f9YBSNgxLCh6Nt/gCUyzV6nOOlbmzbVxE7VVvWcwCZxfxJnQL7qUxf3izMB/+fYKnPrW1tEdGZNr/U+yNmH4UMHa+Wk4Lp2/WacO3cOFSrocXfQBLPde3MwZlRh1OKbm7JwTa06lmhN2YA3VoFma4pygG6TfcDu5p8/jNV550o8BdzPJ90e01bPAqJe3tXV1VyR5SgguqLFPBIgARIgARIgARIgARIgARKIbAIUECPb/xw9CZAACZAACZBA8BGggGjziRoRqEZwyWLbxNlvT04Ya6txEb3EWYgPPZRs2Z7U2o6tittkgdgu8mMt+k8VEFWxzl5VCk63iHMLK9ke/LFhA4waNRrxze5yGU1oK+42eVqcbXj06FEcP34c3x36Hqmp0zQRVI2WVM+GnDB2FJJ69Xfbnv7AyseMtNOfu7umi8jCJY7IQndl7PmTUiaIrVGT4C8rf8vb+7WnTVHOeQtctaxZ7iJ27typbYnrD2M18tWVgOhpPul2mDb4LiD6Mldk+xQQdcq8kgAJkAAJhAuBffv2IS4uzvKDpnAZW6SMQ342ffjhh9GrVy+0bds2UobNcZIACZBAUBGggBhU7qAxJEACJEACJEACJICIERB9EU3kfFCFO7uAKJ+/vSMbT0wYJ2+dXk3iGmNB+kta9J81kkxGLNbCCRFlWM5Wq0ZUDVwUeflie9A/Xl8XSzJWaCVUO1SxzlZdS8rzBR8e8gj+lfuxi8cXMX/eXDRrfreLZ66z5LmJz8+ciR1vF26n6qqUapMqCI0cNggPDhziqoolz8rHd5FK7Us2WEtwzXdEeaodRAmuJ/PzcUo8e3PTRi0CUT73l5W/5VUb7PemKOergAiseeN1XNvgeovo5o1x5roszEidonXvSkBUfWe3UU+btnr2jb9zRbav+lC3T++3pK5ciJYUWbZLAiRAAiTwySefoHnz5rjrrruwadMmVKlShVBCkMCqVavQp08fXHXVVfjmm28QFRUVgqOgySRAAiQQ2gS4bgtt/9F6EiABEiABEiCB8CMQ1gKidQtK79s2SveqddwJLVL8yvloHxYsXIjPcq1n8NWIqoR3snejqBF2+hTzR0DU6+SdOIFXV67C0qUZKK9nOq6vrVyBP95woy3XOTlxSio2ZxVuo6o/rV3rGvy5cWNUu6QGNmat17JVNmpU4ISxo0UEYj+9qturnY9+Vp/bCo4Hal/ezvHz1Ja/rPwt76pvU5TzVUC8ICIQ39ciENVxe2P8V+HDLQ4f6gKdv/PJtNW9gFiUuSK5UEB0NTuYRwIkQAIkEKoE5G4B3bt3R6dOnZCenh6qw4h4u+Xn+0mTJqFVq1Zo3bp1xPMgABIgARIoCwIUEMuCOvskARIgARIgARIgAfcEwlpA/E1sv9miRQsj6u+VlzPw55vi3NMQT/olD8bnufu0MqpI5q6SFMIyli1H+oI0o4h+np95xt8F7Nq1G5Ur+/6LdH8FH6Nzx83Roz+ie8+eOO2IzvPlbMKNm7fimYlPOVq4gMWL0nFLk9u0MwX19vVz7VQ2n3z2bzz80INakS6JCUiZNE0v7vHaTJwReU6zz9yq02MF8VA9C9Cfvjy16y8rf8vrfZuinHsB0Z2w6g9jc96ZEYz+zifTVtcCYlHnimRBAVGfEbySAAmQAAmEC4EjR47gsssuEz/6qRYuQ+I4SIAESIAESKDUCVBALHXk7JAESIAESIAESIAEPBIIawFRjlwVU8QGlti7d59FEFPp7M3Zh2FDBxtZSxa9iFub3mmkPd3MXZCOFUuXaEX0bSf7CjHyPw4xctDAvhgy7FFPTVie+Sv4WCo7EgUF53FH/J1aNGKdWlcga9NWV8WMPFM0gtj2M8vY9tMoIG5cCYiqrcAFfLBnLypUrKhWc3mv9jdoYD/BZ7TLcmrmMbG9akK7+x1ZvveltuHq3l9W/paXfarjdcf3g5yPMXzoIIeJZ5GT86l2bx23a1FPFjwptsJt1fJeR30zglH1kSr+Ogo6XUxbXfdlPvdvrsiOKCA64WYGCZAACZAACZAACZAACZAACUQ8AQqIET8FCIAESIAESIAESCDICIS9gKhuSVrI/rwQx/4hxLHaFlesWbcBz6VOVfJM8UbPzBdn6v38809o0OA6Pcu4mpGLF/FudjaqizP4VNFGFlwlthGNdbGN6HZxruK2rW9i+vTnDXFTretN8Pnm4EHUjanjFOGottHuvhZIfW6OYa+rG1MUci3MzV2wSIikL2lV7TaZ0YRAk7gbsdhxlqPaz/wFC3H15TXQo1dfLfvzL75Evz69jCK68GpkiJtD3/+AGTOew3PTp2tM5TPTTiC2YX2sWr1WraLdyzMlZ70wG+3uayXOf2xhPPeXlb/ljY5c3Kh29+nZDWPGPWEpJSNm7xIRsxUcuZNSJiCxS5JRRhXDWzS/HXPmLTSe6TftOiTi+NHDWrJF86aizCLtXp0Ldt/pddWraavr6FDzuf9zhQKiSpr3JEACJEAC4UwgJydH/BgoB0OGDEG5cvaTsMN55BwbCZAACZAACfhPgAKi/8xYgwRIgARIgARIgARKkkDYC4gS3rOz5uDvq1daONaIqo6rhYhYo3oUPrGdYygL2iPE1K0l69S6GrNmv4Drrm+Ic+fO4dmZs/EPx9mAgFV4HDpqDHJ27TT67pzYAd179ER10e/eD3MwLXWacV6hus2or4LPitcyMXf2DK39EcOGoltST1StWhVfff0NevXpbYhRvkRTqhGTdWpdiddW/x1VRFvfHTqE4SNH42eHMCU7s4tQ6tai8nmNqGqYNesFXCvE1k9yP8O4CeMMW/Rz+WQ5VRST6YcHDkDnrt1QUFCAuWkL8M7bhVGTNaIqirMl98gisEbjyZzzmDY1Fbfc2gQ//fwz0pdk4INd78sH2mvH9rdxafRl8JeVv+X1/txdTdGtsERswwZ4KmUi6tX/A/65aw8mTkwxttuV0bIffvix5ctGuxguGaenL9HGJoXWwUOHGIxlD+9mv2OIrr7OJ932tkKI/MXh71vjGmPoIyPx3KzZOPjVv8UXobkozlyhgKhT5pUESIAESCCcCZw9exa33HILPv/8c+1sxMGDzV0uwnncoTC2AwcOYOjQoVixYgViYmJCwWTaSAIkQAIRQYACYkS4mYMkARIgARIgARIIIQIRISBKfyxZ+oo4p3C+D665IMTDN50iFOXWkC3F1pDefjv+5qaNTnW79uyN77464KVva79Wwcf99qN/nZKKLVnrPLbtLiLQXknt0/5MpqXoKjnIl11AlHlvrMvC86lT5K3blxQm12dtNiIt5VagTcU2q942PE2bNwfxSiRhrjh3Mdlx7qLbzsSDLokPiDMZC23yl5W/5T3ZIZ8VCohfiDtvs+gCtm/fgWghetpfO4XQOGbUCHu2U9oezan61pftbDOFL2e48eXjY0fhrlbtkNjhL0796hme5goFRJ0SryRAAiRAAuFO4I033sD8+fOxdetW7Qde4T7eUBlfYmIiNm7ciOTkZLz0UuHuGqFiO+0kARIggXAmQAExnL3LsZEACZAACZAACYQigYgREKVz8k6cwPRnn8OOt7c5+apG1CXa9lI9hNjnbospGYW4YFE6Xl6a4SQB3d08HqnTnzUivuwdvL9rN54V23D+ePSI5VHtWtdg+PDhSGj/gCVfFXy6JCYIEWya5bma+M8XBzDx6adFdNiXara4v4DUqVPRrr17ocdWAbmf/QsPPTTAiIosfH4B48c+pm09unXHu3hqwlixdWg9sXWos3ApI+EeGzfOyZbaImrzmcnPoEnT2+1daumXli7DwgVpNq4X0SmxI8aNn4Bq1S5xqie3/Jwhoj83GdGfepGLaHtfG4wf/ziuuPJKPVO7+svK3/KWzmwJNQJR+iVr81uWSElZ/H6x5erkKdOctqNVm5Lbsz4zbZqIzrTP44voLHhNeOJJp/r+zCe9r3liy9rlji1r9byHB/bHEBGNKN8jRZ0rptB8ETu2b9ciKPX2S+rKhWhJkWW7JEACJEACJBB6BH755RdMmjQJzz//PC65xPkzZuiNiBaTAAmQQHgQ4LotPPzIUZAACZAACZAACYQPgYgSEFW3/S62lbpw/ryWValSJVSs6C0GTq0tNpgUW2zK7UsrVKgAWd+d6GitJSQ9IULKuuXLl9fq+lrP3o6rtN72eTGuooxJbVPnU9R2Ll68qPHxd5ySjRyH9Ies6+vL33r+svK3vCu7VQFR3yJXbxe46CT6uWrDnqePW7Lydw7b23KVlvbJ/86L/6pUruyqCIo7V1w2GuBMLkQDDJTNkQAJkAAJFJvAF198gWuvvRZVqlQpdltsgARIgARIgATCgQDXbeHgRY6BBEiABEiABEggnAhErIAYTk7kWEKDgCogqudAhob1oW0lF6Kh7T9aTwIkQALhRuDUqVNo3LixJh7K7U3r168fbkPkeEiABEiABEjAbwJct/mNjBVIgARIgARIgARIoEQJUEAsUbxsnARMAhQQTRalfceFaGkTZ38kQAIkQAKeCBw4cACdO3fWzkX88MMPtV0pPJXns6IT+Ne//oU//elPJbJTQ9GtYk0SIAESIAFXBLhuc0WFeSRAAiRAAiRAAiRQdgQoIJYde/YcYQQoIJadw7kQLTv27JkESIAESMA1gbNiO/2jR48y+tA1noDk/uMf/0D37t3Ro0cPZGSIM8zFGc58kQAJkAAJBC8BrtuC1ze0jARIgARIgARIIDIJUECMTL9z1GVAYOKUaTj832+QL7YtW/jii7jiypplYEVkdsmFaGT6naMmARIggVAlwKi5wHhORne2atUKvXv3xsKFCxnpGRisbIUESIAESowA120lhpYNkwAJkAAJkAAJkECRCFBALBI2ViIBEgglAlyIhpK3aCsJkAAJRDaBvLw8NGzYEFdddRXef/99XHnllZENpJij/+KLL3DDDTcUsxVWJwESIAESKA0CXLeVBmX2QQIkQAIkQAIkQAK+E6CA6DsrliQBEghRAlyIhqjjaDYJkAAJRCCB3NxcbdvNunXrYseOHRFIgEMmARIgARKIVAJct0Wq5zluEiABEiABEiCBYCVAATFYPUO7SIAEAkaAC9GAoWRDJEACJEACpUDg3LlzOHbsGGrXrl0KvYVHF4cPH0adOnXCYzAcBQmQAAlEKAGu2yLU8Rw2CZAACZAACZBA0BKggBi0rqFhJEACgSLAhWigSLIdEiABEiCBsibwojhHWQqLnTt3Rvny5cvanKDof+XKlRgyZAgWLFiA/v37B4VNNIIESIAESMB/Aly3+c+MNUiABEiABEiABEigJAlQQCxJumybBEggKAhwIRoUbqARJEACJEACxSQgoxIbNGiAU6dO4dNPP0Xjxo2L2WJ4VH/55ZcxcOBADBs2DFJg5YsESIAESCA0CXDdFpp+o9UkQAIkQAIkQALhS4ACYvj6liMjARJwEOBClFOBBEiABEggHAicOXMGGRkZmniYnp4eDkMK2Biys7PRsmXLgLXHhkiABEiABEqfANdtpc+cPZIACZAACZAACZCAJwIUED3R4TMSIIGwIMCFaFi4kYMgARIgARLwQuDrr7/G0aNHcdddd3kpycckQAIkQAIkEHwEuG4LPp/QIhIgARIgARIggcgmQAExsv3P0ZNARBDgQjQi3MxBkgAJkEDEE5DnAC5evBjTp0/Hk08+GXY89u7di2+++QY9e/YMu7FxQCRAAiRAAgDXbZwFJEACJEACJEACJBBcBCggBpc/aA0JOBEoKDiPjp274Oejh9E58QH8ddIUpzLM8EyAC1HPfPiUBEiABEggPAhI4XD+/PnYsWMHbrzxxvAYlGMU//nPf7QzH6tWrYrPPvtMOwsyrAbIwZAACZAACVBA5BwgARIgARIgARIggSAjQAExyBxCc3wjcOj771FOFK1bt65vFUK4VPrSV7BkwXxjBG9uysI1teoYad54J0AB0TsjliABEiABEggPAgUFBahYsaLLwaSmpqJ169aIj49HuXLyk1Rovfr06YN69eph0qRJuOSSS0LLeFpLAiRAAiTglQDXbV4RsQAJkAAJkAAJkAAJlCoBCoilipudBYLA4aM/IrHDX0RTF7F374coX758IJoN2jYoIBbfNVyIFp8hWyABEiABEghtAjJq7+abb0bNmjVx5MgRtyJjMI/y4sWLISl8BjNT2kYCJEACwUSA67Zg8gZtIQESIAESIAESIAGAAiJnQcgR+OSzf+Phhx4Udp8XAuJHYS8gnsw/hXta3osKYsSxDetj1eq1IeezsjaYC9Gy9gD7JwESIAESKGsC//3vf7XtTWXk3pQpztuhnzx5EhcuXEB0dHSZmvrBBx/go48+wrBhw8rUDnZOAiRAAiRQ+gS4bit95uyRBEiABEiABEiABDwRoIDoiQ6fBSWB5a9lYt7sGcK2yBAQdSfIL/XCPdpSH2ugr1yIBpoo2yMBEiABEgg3AgsXLsSoUaOQkpKCyZMnl8nwZGRk/fr1tShDeebhddddVyZ2sFMSIAESIIGyIcB1W9lwZ68kQAIkQAIkQAIk4I4ABUR3ZJgftAT+OiUVW7LWCfvOIyfn46C1k4YFDwEuRIPHF7SEBEiABEggOAk8+eSTmD17NhYtWoSBAwc6GfnNN98gKioKV199tdOzQGYMHz4cl112GcaNG4fLL788kE2zLRIgARIggSAnwHVbkDuI5pEACZAACZAACUQcAQqIAXL58eP/w9KXX8amTRtxKj9fa7V2rWvwwAPt0b//AFQXX7ior+dmvYDD330rsi7i+eefR7Vql6iPLfdv78hG1vq1yD+Vj/lz54q2ahjP5Vkwm7e8hWWvLMM3X32l5deIqo7WrVth+PCRuOLKK42y8ibvxAk89tgYLe/FtDSt3+eFLZmrV6GcyK0RdQnWb8gS21ddppXx9o+//cv29LE3uaUxBgwcjHyxRefCRemCXZaD3UW0va8NnnjyKYsdx48fx8/HjmPQkCE4nX9StHQBs2bMQtSll4r7cqhRozpuuOFPsgvL64g4MzF98WK8s2O70X7DhtdjwIMPIqG9PEvR+vKVkTiFx4nlduGrF16YjR+PHtEalTyHCnt79Opj7USkfO3n0kujMWL0aG0LU52Z2thvp08j7cUFeNM29/r06Y1u3Xu4POOoKH5T+wy1ey5EQ81jtJcESIAESKAsCPz666+oUKECqlev7tR9ly5dsH79evz9739H165dnZ77k/HFF19Afhb505+cP7f50w7LkgAJkAAJhBcBrtvCy58cDQmQAAmQAAmQQOgToIAYAB8+N2sO1qxe6bGl8WNHCxGpn1Hm2Vl/w99Xv6qluyYm4KlJ04xn6o3ctrLpHXegvJZ5Abt27UblylW01DEhWt7f7n7HM7WWeW/v97AQ0xI7FIpm48c+hswNm/Dfrw6YFYQop/ahPHC6LUr/spG2HRLxy9HD4u6C+IX7ICxdmuHUtp6x5o3XcW2D67UzeW4XHKTI6f51QZyJmGPZ5nOiiFbcrEUruqtVIMb7gcFUlvKV0bH/5Rks+/TsgdzPv8S/cve56egsPvwwV9uSSy/gaz8VK1bCbWLs8gzEOrWuQNamrXoT+Prgt+jRvZuRdnWjM9SfFdVvev1QvHIhGopeC1+b8/LycPDgQcit+uSZY/p/+eLHJ+fPnw/fgXNkJEACJCAIfPrpp1i3bh1uvPFGJCUlkQkJkAAJRDwB+cMNGeFdo0YN47/atWujQYMGWkR2JAHiui2SvM2xkgAJkAAJkAAJhAIBCojF9NKzQjz8uyIe1ql1NQYmD0KVqtUwX0SF/aQJZYWdTBAiYpJDRPzlxK9o26a1o3f3Z/lt3LwVz0x8SivX7r4WSH1ujnZ/UkTttWx5ryGoyUi3SZMmo05MDLI2vonXRUSh/lqy6EXc2vROLamKVvpz69VZhLM+L0wVtX9Zu0vP3jhkES2lMHYNevfpi0M/HLHYDpwT25Tmar9Sv7tVK1wedSmOKkxr16olYjjlq5yILszD9h3vGgKiudWpVgCdEzuge49e+OGHw3h6yhRHFKN89rvo47PCQuJfXxkd/elnQ0A0KoubTokd0fCPsVi3YaOICjXF2RbNb8OceelGUV/7KVeuHJrcfrtDQLxcCIjbtDYKCs7j9vg7tXyZIefesOEjULlKNSwUEZcHv/pSK6f6vzh+0xoL0X+4EA1Rx4WR2adOnUJubq72xfnRo0fDaGQcCgmQAAm4JnBa7JBQrVo1p4fyRxMLFixA48aN8Ze/OO8E4VSBGSRAAiQQwQRqifXuzTffjLi4OJfR4eGGhuu2cPMox0MCJEACJEACJBDqBCggFsODVhEQmD3jOdzb+j5Li3MXLMKKpS858qzRfaqQljbvBcQ3v8dSVyaatWyFc9p2nRBbVGbhmlp1tDL9kgfjc0e0W5fE9kiZNNVSV27b2dERaQicFQLZp9pzV6LVLGl3qzbacxn9UrFiRUtbrhJF7V+2pY5bphcvWoAmTe+Qt9pLbu3Zuk0bI7JSHbcsYEYwnhdRffssUX2FLQAyyi5BRGcWvi5g61vbnLZzHTrqUeTsel8rovL3lZG9XGzDP+DVVW8YAqZseMVrr2Pu7JmFZgipc9euXUa0o72+LOTKF3KLL1cC4nff/4CunTtpbTeJa4TFGcsd/RRe5La6hw9/j5tuutnIL47fjEZC8IYL0RB0WpiYLL9A/+c//ymio/fi7NmzYTIqDoMESIAEPBM4c+YM/va3v+Hxxx93+TlNft6UETd8kQAJkAAJ+EagcuXKuEPsSnPXXXe5/HGGb60Efymu24LfR7SQBEiABEiABEggsghQQCyGv4eOGiMEqJ1aC+3uu0dEB77gsjVVMFOjEHM/+zeSH3pQq2PfmlJmqgJTjahKeCd7t1Y2T0Qv3mdELxYIcfATLd/+z+Klr2Dxgvla9gZxhmJM3fqWNuWDSSmPI7FLd3tVj+ni9C8bVnm88nIG/nxTnFN/00Vk51pHZKfdRrO++8hN1TfTpz6N+9t3dOpDbg9rbg1qRvap3GUle/96Q9ZypkirP9evqgg8YewoEYXaX3tkre++H3cColq/3X13i/n3N71Ll9fi+s1loyGSyYVoiDgqjMyUf18++ugj7NixA1JE5IsESIAEIo3A/PnzxTng/cV51tGRNnSOlwRIgARKjICM7G7dujVuu+02yw9XS6zDUm6Y67ZSBs7uSIAESIAESIAESMALAQqIXgB5eny/OMvvf47tNLe+tUVEuNV0WdwqFJpClSx8S9Om0OP9dmx/G5dGX2a0MeaJFOx8+y0tPXvGsyK6sa12/0HOPgwfOli7r1Prcqxdvxnnzp2z/JK7fPny2C3OAxwzaoRWTo/iU0UnfXtQrYAf/xSnf9mNKQACurBp7375a5mYN3uGlj1y2CA8OHCIUcSs715AbC4iN886IjfXvJGJ2jF1je1eZUPyl++VKlXCvfe1xe+iXGzDeli1ep3Wh6+M1HJqfcNQx406FlVAVut78oU7AVGNQJRdjRg2FH37D3AbQVpcv9nHFUppLkRDyVuhb6s843Dt2rX47rvvXA5GRt3UrVsX1113Ha6++mrjrBt59g0jclwiYyYJkAAJkAAJkAAJhC0BuTaVZ2Hr52L/9NNP+Oabb/D999+7PR+7fv366Nq1a9idkch1W9hOcw6MBEiABEiABEggRAlQQCyi49ToNSFHud1KUzavRn7ZhSY1SrBPz64YM+4pzSJ7+3v3fmT8wjBdRBYucUQW+mr+pJQJItIwyRKBaLfF17aK07/swxQAS0ZAtLLzdVQFwocfa9tsqcKeJ0ZqOSnk6mcT2ntUhb4uiQliu9lpWhG1vqd+3AmIMv8WcTZiJVuHf2zYAKNGjUZ8s7ss24YV12+2bkIqyYVoSLkrpI3973//i9WrV7uMOrz00kvRrFkz7QybSy65JKTHSeNJgARIgARIgARIgARKlsBvv/2mnaG9e/du/Prrr06dyWjEnj174g9/+IPTs1DN4LotVD1Hu0mABEiABEiABMKVAAXEInpWFXWkgKgKfPYm1bJ2oek3sbVdixYtHNFxphC5bce7eHLCWK2pvj3/D4+Oe9JoVo1ok5nyYPV8R7SdUUjcREXVwEnxS8ZT4tmbmzZq5yeqopXdFrWup/vi9C/bLWkBUeUt+6sj+JwQDMrJhPKqIfhcFOn8/FP44/V1sSRjhfbUV0ZFK3eFEBq3+tWPOh67zwoKCvDwkEfwr9yPlZHptxcxf95cNGt+t5ZRXL/prYbilQvRUPRa6Nn87bffYuXKlVpEuGp9lSpVtL/z8fHxbiOE1fK8JwESIAESIAESIAESIAGdgFzz7dmzBzt37sTvv/+uZ2tXuatOnz59cO2111ryQzXBdVuoeo52kwAJkAAJkAAJhCsBCohF9Kw1ys2zgKiKhK4izfolD8bnufs0S5YsehG3Nr0T6rl59q1N1Ugyd+fzuRuWr6KXu/oyvzj9y/olLSDaffPhh/sskXjSBk8vXxn5Wk6NQOwjxOAxDjHY1/qeBER9HHknTuDVlauwdGkGyuuZjutrK1fgjzfcWGy/2ZoNqSQXoiHlrpA09tixY8jIyHCKPPzjH/+IxMREbZvSkBwYjSYBEiABEiABEiABEggKAnKL06ysLHz55ZcWe2QkYnJyMmrWdH2kiqVwkCe4bgtyB9E8EiABEiABEiCBiCNAAbEYLjdFvovarwGrVXO9Jd3XB79Fj+7dtJ7q1DIj0PSu93/xJfr36aUlm8T9Cc/OmId27e53lHfeGlNtT90SU2/P09VX0cpTG8XpX7Zb0gKi7MM8n/ICdu3ajcqVq8hsn16+MvK1nCq4quc5+lrfFwFRHdjRoz+iu9jK5rQjKlXOqcUZr6K4flP7CLV7LkRDzWOhZa/8JfiSJUsgRUT9Va5cOdx7773af/KeLxIgARIgARIgARIgARIoLgG5Nnz33Xe1/+S9/pLi4aBBgyB3vgjlF9dtoew92k4CJEACJEACJBCOBCggFsOrqhA2athg9B842GVrjz2Rgvfefkt7Zt+OVK8Q17Sp4yy7i9pWoz8ePaI90iMS9XLyeuz4/5DgEBiBC/hgz15UqFhRLeL23lfRym0Dxexftqty27B+LWLq1nfqTt1uUxXdrPXdR372FVGd/3FEdQ4a2BdDhj3q1Ie7DF8ZqeVcRZbq7d8sfFvZkUib9wLim9+jpdT69q1J9bry6q+AKOsUFJzHHfF3atGIumhdnHkj2wzlFxeioey94Ld97dq1+PTTTy2G3n///WjevLkljwkSIAESIAESIAESIAESCASBXbt2YevWwqMx9PZuvvlmdO3aVU+G5JXrtpB0G40mARIgARIgARIIYwIUEIvhXDWiS8g82LB+vRDD6lla3JuzD8OGmsKifTtSvbAqmMk8eT7fyfxf8OGHH7vcflMV4WIb1seq1Wv1poyrPNtv1guz0e6+VuIcvBZavq+ildGIm5ui9i+bU+sWT0B0H/mpjlP2uUps4xkrtvG0v7bvyMa2rW9i+vTnUb584eafal1Pwp5aTp6D+W72e6gu/Ka+5i5YhBVLX3JkmWdcygy1vqd+PAmI3xw8iLoxdZwiLNW2293XAqnPzdFsUNn7M28cAwjZCxeiIeu6oDd8//79yMzMtNjZpEkTbdtSSyYTJEACJEACJEACJEACJBBAAnI70337Co9C0ZtNSkpCo0aN9GTIXbluCzmX0WASIAESIAESIIEwJ0ABsZgOVgUZ2dTDAx9E567dtVaXv/oaMlevNHpod989Qsh5wUirN7+fPatFq6gb3XmKnLNGk8mWzmPa1FTccmsT/PTzz0hfkoEPdr1vCQplmQAAMIxJREFUdKELl6qw5Em0Miq6uSlq/7I5lVlRBMS2HRLxy9HDmmW3xjXG0EdG4rlZs3Hwq38jJyfXsHjoqDHI2bXTSHdO7IDuPXqievUo7P0wB9NSpxnnBerbfMrCvjJSy+mdjB/7GNre3w6nTp/GxKefwb9yP9YfwX5epVrfky/cCYgrXsvE3NkztPZHDBuKbkk9UbVqVXz19Tfo1ac3Kjh6VqNYi+M3YyAheMOFaAg6LQRMlluXpqWlQZ5Ho79q166tnUFT0ceocL0eryRAAiRAAiRAAiRAAiTgD4GCggLtDO4jRwp3L5J1a9SogREjRoTsVqZct/kzA1iWBEiABEiABEiABEqeAAXEYjKW4k5Cx0447hC03DXXJK6ROIduubvHWr5d8Ho3+x2niDa1gdzP/o3khx5Us1zed0l8ACmTpmjPrKKV83mMLhtwk1mU/mVTvgiI7s4NlPUz12VhRmrheGRafT0+dhS69+pvZHXt2RvffXXASLu+uYA3N70pto6trT32lZFeLkpEHeY7zht03b4Yc2J74YOplsd6fZmpbzNqKeBIXLhwAbfdcYcmCKpC41+npGJL1jpXVYy8JnE3inm3wkjLm6L6zdJIiCW4EA0xh4WIudu3b9fOv9XNlaLhkCFDcNVVV+lZvJIACZAACZAACZAACZBAiRH4Wf54OD1dHGFRYPTRokULtGnTxkiH0g3XbaHkLdpKAiRAAiRAAiQQCQQoIAbIy3IrzBdeeAE/2oTE2rWuxjOTn0GTprd77em7739A186dtHJqRJynir+JSLcZM2djU9Z6W7GLaHtfG4wf/ziuuPJK45kqWnVJTBCi1jTjWVFu/O1f9mEKiBfEl+/vo1q1S5y6VkWuCWNHI6lXP0uZeWJr0OXG1qCFjx4e2B9DRDRiuXJqHCfw/q7deHb6dOEb85eZskbtWtdg+PDhSGj/gKVtXxmp5WIbXouHB4/AuAnjjKhG2WiNqEswW0RHuvK/Wt+TL6RIfevtt0Oecmk/a/E/XxwQkY5Pi+jLLy1jkGdjpk6dinbt/2LLL0wWxW8uGwqRTC5EQ8RRIWTmqVOnMHfuXJwV0eP6q1WrVrj33nv1JK8kQAIkQAIkQAIkQAIkUOIE3n33XbzzzjtGP5UrV8bo0aPFzjvVjbxQueG6LVQ8RTtJgARIgARIgAQihQAFxAB7WkaL6b/+q1SpkpOYFeDuLM3JfmX/MgpGP8/PUqCEE6Xdvxyr/O+8+K+KWCR5e+m+kWwqVKhQbN+oAqAq7OkcZD+ltY2hPrbz589Dzjt/+tXtLat5481vgXjOhWggKLINlYD9i5pLL70UI0eO1N5/ajnekwAJWAkU5B/DocMnUfXq2qh9WVXrQ6ZKjUDBmTPi8ypQIP4n//+/otgCXf5Qydur4FguMjeJ7dnl5y7x+4nYdl3RtHak+DEfu8V5Y1/ki+GLwVeu2xzd7on1hqxYz+mnYuFjZRKIGALnzp3D/Pnz8euvvxpjDtUftnHdZriQNyRAAiRAAiRAAiQQFAQoIAaFG2hEKBJQBUR1a9FQHEu428yFaLh7uHTHJ6OCZfRhXl6e0XFCQgLi4+ONNG9IIFgI5CybiIU7fxHR/p4sqoZql1+G+vUaoNFNf0ajG28oEXHvyHvzkZSSaRjScnQ6pnZrZKR5U3IECvKP4JMP/ons7GzkfJyLH07Y+4pGbNytuLNlS7RteRca1HQtCu5flowhGebW8ElpGzEy7jJ7Y+GZzs9Fz/Yj8IM+uuh+2LhpMAI5evpJh8srCZCAvwT27NmDLVu2GNUuu+wyLQrRvjuPUSBIb7huC1LH0CwSIAESIAESIIGIJUABMWJdz4EXlwAFxOISLL36XIiWHutI6OnQoUPIyMgwhiqjfseOHYuqIoKHLxIILgJ5WNazIzIMxcN362Li++HJx/ojLlDRZQUHML5VMvZYTIjFnM0ZaBplyQzqhBYRJi2sWBVVfQnZK+vR5B/EmkWzMXdDrl+WxLRMxqTRfdGopnWQ+5eNEAKi2VY/ISAOjhQB8UwuRrQdAWP0scnYnDEAAZm+9JPT/Ay595rTCJhBAqVL4IyILJ89ezZkNKL+Sk5ORr169fRkSFy5bgsJN9FIEiABEiABEiCBCCJAATGCnM2hBpYABcTA8izJ1rgQLUm6kde2jOCR/+mvRo0aISkpSU/ySgJBRCAfq5LbY6EZMOa3bUmTl2NkmwZ+13OqkJ+D5PZjYDUlBqnrXsU9NpHKqW6QZBzanorekwujO2L6pWH14Lggscy1GcdyVmHAmIVwCjZ0Xdxlbj/h/8GK/ykgKgJijBAQVxdfQKSfnKdeqL3XnEfAHBIoGwKZmZnYv3+/0XlLEVUu/wulF9dtoeQt2koCJEACJEACJBAJBCggRoKXOcYSIXDs+P8wfPgj4nD6KFz3hxj8ddKUEumHjRafABeixWfIFkwCr776Kr766isjo2PHjrjtttuMNG9IIHgIOAuIMfEJuOuaKvjdYWSVKlWA33/FFzm7keu8r6VWKmnGOoxsVrOYwzqEWS16Y4OllTikb0tDoxAJ3lW374wVAmJGEAuIB7ekon+quZWdBbtIxMTF46Zr6+PSKr/j15++xWcutzUtrNUvbbOIMiyMs6OAGFgBkX6yz8zCdCi911yPgLkkUDYEPvroI2zcuNHovGHDhujbt6+RDoUbrttCwUu0kQRIgARIgARIIJIIUECMJG9zrCQQoQS4EI1Qx5fQsP/2t79Zzj8cOnQoatWqVUK9sVkSKA4BZwExOX0bBrhR7PKP7MeaBVOQkW3f87Qllr8zFQ2su1n6bVj+wS14on+qYwvIGDySlobeccUVJv02o4gVBMsRIprTsX9lMAuIR96bJc6atEq12qBjWmL8uH5ofUssopx8WYBjh/6NTcvnIWOLGicaj/TNM9HIsU8nBcTACYj0k7u3Yui819yNgPkkUFYEjh49ikWLFhndy3MQH330USMdCjdct4WCl2gjCZAACZAACZBAJBGggBhJ3uZYSSBCCXAhGqGOL6FhT506FefPnzdaf/LJJ6FFcRk5vCGBYCHgLCD6cmbd/jUTMWRutmUQ8aMzMLNbrCWvqIkz+WdQMaoqnDSsojZYKvXysUxsB5vh0NaCVkDM242eHSfALgHHJc/ArAHN4EuwZ96B7Uh9bDL2nIjG6PTV6Karh4IzBcQACYj0k4d3bYi81zyMgI9IoKwI/P7773j22WeN7itUqICJEyca6VC44botFLxEG0mABEiABEiABCKJAAXESPI2x0oCEUqAC9EIdXwJDFsKh1JA1F/lypXD008/rSd5JYEgI1A0ARHIw+KeHbFCUaGiEyZjfUqbEBP9AuiOM7kY0dYUj4JTQCzA9tTOmLzFeuphy9HpmNqtkd8wCgqAijaVlwKiOQdQ5DMQ6SePkzEk3mseR8CHJFCmBJ555hlcvHjRsEEKiFJIDJUX122h4inaSQIkQAIkQAIkECkEKCBGiqc5ThKIYAJciEaw8wM8dPmFjPxiRn9RQNRJ8BqcBIoqIALHxDaYXdRtMGP6YePqwbjM60ALkJ+XD6E9oWLVKERVtSlQXuuXYAGhiOWfEbZJ48SratRl8Nk8IWokCwFR39wz7pEMpPUuakRmAWQUZqEZFYUdAYrGPLIdHZImQ5UPo1umYP3UhIAJv8UVEM8o/CtWrSr4B9H8KJwWwjf5OOOYJJY5bJsDRRYQQ8BPDhTFvqj+rir+Hvjkbhvnor/XSuJ9FsR/34rtLTYQLgTsAqL8oZv8vBoqL67bQsVTtJMESIAESIAESCBSCFBAjBRPc5wkEMEEuBCNYOeXwNAnT55sadWetjxkggTKlEDRBcT8/cvQfkiGab0SbZW3fw3+OmUzTlcHrrjzQTw7+B4hUBVg//almD15hSGyycoxnSZj2bg22taZBYe249Hxq4Ca1XD62Gm0GPc8BjStif1rUjF78zeoVk3kn66G3pOnok09XzbbBA69txiTX/mgsK5os9OUuUiMdRzYJw0oyEPuu//ApnXbsSVXl//kg8JXbHwn9H5oANo0cnEWY8EZ5P38M345eRLf7HoZkzP26NXEtSVS5zwA/HbOkXcOlWo2QrNGtZUy6m0BDua8jU0bNuGt7FyLyAdEI65lO3Tp1hlt4uqplfy6z12cjBEr1DHGIHXdatzjYmh+NawULoqAeCj3PWzetBE7tuxx2lo1OiYO7RK7oMMD96LBZe7ExHxkpT6BDd9A+Pk0jp2+DpPmphjnMirmmbcFhzD/0cn4BNXE/07j9OWdMHdqIpSZYZaVdwXHsHv9a1i5JhO5SuStfBQdG4/eDw5D7+bnML5VMoxZoLwnZDlfX8Hhp5Jjmn8oB2uWv441wt+qmC35xMS1RLcu3ZDQJs7qi4C914r/Pivq3zdf/c9yJFDSBOyfS+3pku6/uO1z3VZcgqxPAiRAAiRAAiRAAoElQAExsDzZGgmQQBAS4EI0CJ0SwibZv4ixp0N4aDQ97AgUXUA8s38V2g5ZaBKJTcbmjAHal/5WAaQT1u18FLmpfcXWmTblRdZWRJb8XCFKjjBFyZh+c7B6cFMcWDUCyQtzzb7ixuOdtEQfouYOYmKL/sg2aloFsyM5qzBmzEIn0coortzEJc9B2oCmSg6Qn7tY2LvCkuc5EYO0zasRZ1ep8nKROnQEXOGxtxcdn4wlzw5AbXdamr2CkT6C+R2SkKkoNnLb2U1i29lAvvwSEPMPYP7oZGSqmqYHYxLGpyElMc5FCeuZeEAs5mzOQFM7Z7VmvogYbW9GjMp5uHH1AJcRtPkHt2B0/1SL8K02pd9HRwMnFL7q3NbLeL8Gi59KgmkBdi97EhMsQrs7InGYvPw5tGlQ6MSAvNcC9D4r6t83dyNlPgmUNgH751J7urTt8bc/rtv8JcbyJEACJEACJEACJFCyBMJaQCwoOI+Onbvg56OH0TnxAfx10pSSpcnWQ46A3I7wxYULUb1qNVStVhm9evUJuTHQYO8EuBD1zoglfCdg/yLGnva9JZYkgZImUHQB8WDWRPSfmW0aqAgwVhEpDsn9LkfGCqWsWQvqWYH2qEbjWX6OEHvGKAJODGZsXI1mXvZLzcuZj45jMs3exHad72jbdZ7Be4vHIWWFIkqapdzetUxZhakJZgRgUUSNOUJAVIWtgiPvYUhSijI2s/tooUidsChSjmfRnbBq/TjU80dEzNuNnh0nWMTSfmkbMTjOC0TTHJ/urL4H3PZxbDdGdJkA/zxgjVg1DbLP41gh1GY4C7VmBUBsg6meWelO7DsjxMNuQjxUdUG1GY/3ijjusZz6MGj8FHimB9aMR/JcIz5THbWbe7Et8s7CbZGL+14L5PvMOsd9//vmZpDMJoFSJ2D/XGpPl7pBfnbIdZufwFicBEiABEiABEiABEqYQFgLiOlLX8GSBfMNhG9uysI1teoY6eLeHPr+e8jTBOrWrVvcpkK2fqgzuHDhAm674w4UHit/AXv35qB8+fIB9cfp06dx9OhRXHXVVYiK8vRz+YB2G3SNleVc4UI06KZDSBtk/yLGng7pwdH4MCNgFwk8CD6WkR9Eqojs26LkxSSJaMGRhRF65hfsIiTLIb2YdzGIixci3On/4VuxZeiNozMws1vhWYFuBUSx/en21M4igtGUcbyfe3YGa0a0xVxFoUpO34wBjcT/z57ZL8SjIVbxKiYeowf1wJ1xDXG5OPjwl6/fx7yUVOwxuxRjaYnl70xFA4dwV5B3AOv/kYOzlSvj7LfZyNhgdhYdJ7Y+bXktcPasQens2Si06ZkIY/fVAhEh2UqNkJRFYzF6xuNIuD0WUbIfsXXjoX9nO9mi8jY68HBjj+70KUrPQ3vuHpm+LyzhWkA8hFktemODrZH4fuPRt+3tuL725WJL2wIc+eJ9LH42Fdm2wNX48csxM7GBUts+jwMkILr0DxDfLwWjklqitthStUCch/jdf/ZgxaxCO815LswrgoAYPH4KMNM88SOAjuqPAIC4pPF4vN/9qHeZ2I5YzPMj33yMjSteworswpDUTqmZGHdP4Za/xXqvufRj0d9n5hw3vW3euf/7pkxY3pJAmRKwfy61p8vUOB8657rNB0gsQgIkQAIkQAIkQAKlSIACYhFhHz76IxI7/EXUvihEpw8DLjoV0axSrRYODGQEYpPbb3cIiOeFLz8KuC/bdkjELyIKdtDAvhgy7NFS9VGwdFbWc4UL0WCZCeFhh/2LGHs6PEbJUYQHAbtI4IuAeAbbZw3A5A1WVUf9st/8gt1KKWF0GsZ2i9POO7Q+KUy5FxCF5ndAbJmarGyZik7I3DkO7k4UxLHt6NBlshk5Fp2EdZtGoqaj40PbU8VZioUSaCexNeajYmtMp4A+ITykdhZCqSIiJs3ZiJFNnaP2CoR9rRT7YpPTkTGgkathGnlOW7PGdMLyV8cZAqVRUN4IW2YJWzYYtvgWham3YWeLGBHdtbowuksvE4ir3feuBESn6FVxxuP4jNXWsykNY/LE+YZDMdOyv2sc0reloZHQnQpf9nkcGAHR2U4gec467VxOvWfzmoc1E/tibrbhoKIJiE5ni5aVnwLL1D7/YsX2xBlie2JXr/wjB/DdyWqIja3n/J4UFfx9rwX6fWaf4/oYvP1908vxSgJlTcD+udSeLmv7vPXPdZs3QnxOAiRAAiRAAiRAAqVLIKwFxJP5p3BPy3s1cSi2YX2sWr02YHQ/+ezfePihB0V7JSM6BczQEmwoHBiUhoDYrGUrnMs/iZHDBuHBgUNK0CPB23RZzxUuRIN3boSiZfYvYuzpUBwTbQ5XAnaRQAgk6dtElJ6hzCgDL8Cxgx9i2bQJ2GA/s045/1BWcPUFe9wj6Ujr7VlQcxYZ0oTIEOew4RgW9+yCFYpumZwmIgqdDhQsLG63wTlqTYiSecdwpmpNyAAod68jQmhMcgiNskxMvzRxLqNuk1nLs+1mOeNOREGOF1GQe4yMaKRkrkeCh8MN7SKqLyKl3rzdPth8ppcr7tXO3UlAlKKsiLpUo1cTJmcipY1bKViYdAzzhe8zFd9b55N9HgdCQHQ+i7CliHycaol8tNES26Imt7Weq7hZnKvoz94SQeMnBJapffvS5AzxdybWwxvPhlZN2hkZWx2rhfT7Enif2ee47Mo6H/XOeSWB4CRg/1xqTwen1aZVXLeZLHhHAiRAAiRAAiRAAsFAIKwFRB2w3KYy0NtSLn8tE/NmzxBdRK6AGA4MSlpAVNuPZAGxrOcKF6L6X0NeA0HA/kWMPR2IPtgGCQSGgF0kEAJZfALuuqYKflc6OPHjt/jy81z8oARXmY9jMDnzVbRRhC+nL9jFmX2ZmzxECzoa8yYMHNoyEb1Ts82ujTMNzazCu0Nii9XeikgVizniTDz17EF7DXfpMwfXoG3/ucZjd2KFN9uNBhw39jPdohMmY1NKG3sxWzofy5LbI8Mh4MYkzRDbxjazlXGdtNtXlO01XbdszbX73i4gOtmBBKzamQLzZElre3rq2Huz0CVlg56USq4SQWmfx8UXEM+ISMC2QzLM/hCPjHdmItYpTFUp4uO5ikoNp1snPkXYBtWpURcZ3vyEAAuIeTmLxXmkKwxLoluOxqtTu8E5ltco4vbGzsjde1I2UBLvMzs7+Pj3ze2A+IAESpmA/XOpPV3K5vjdHddtfiNjBRIgARIgARIgARIoUQIRISCWBMG/TknFlqx1ounzyMn5uCS6CPo2w4GBKvCVhBj8uzgbqXnz5tpZmRPGjkJSr/5B79eSMLCs5woXoiXh1cht0/5FjD0duWQ48uAjYBde/LUwDpOXP4c2DawxVvYv2FumrMLUBG8Skfiy37Z9o5MwYBdoxHmBMzZmoJlNhXASKxJShTh3j7+DKyxfIM5LbGWel+hkk6NVr7bbet+/agSGLMw1cqM7TcbCHtfh9OlzRp71phKqVTqK5/tPMM9utIho1tL2lN2+sopAVLeOlTbGdBIi6DgfRNB8cYZee/UMvTikbU5DYQCqfR4XX0C0zyGfxFr7/CyC+Bcsfgq0gOg0Lun86Hg8MqYvHrgrzmMUsCyqvuxtuXtPyjol8T4r6t83dQy8J4GyJGD/XGpPl6VtvvTNdZsvlFiGBEiABEiABEiABEqPQFgLiFIcGjF6tLaFaZNbGmPAwMEG2edmvYDD330LPT9fbHe6cFE6Nm3Kwqn8fFHuItre1wZPPPkUoqPNb66OHz+On48dx6AhQ3BabEsJXMCsGbMQdeml4r4catSojhtu+JPWT96JE3jssTHa/YtpaahW7RI8L/rNXL1KE5RqRF2C9RuyjPZl+SVLXsLGTRvxm2YDUCOqOpKSumHI0OFOUZR6++VED2mO9t/ftRvz5s3FT+KMxnxhX+1a12D48GFIaC/Pa3T9kpw2b3kLy15Zhm+++korJPtt3bqVqDsSV1x5paWiPwwsFT0ktu94BytXrkRu7icaG8n/lrg4JCcPRLPmd7usafrwJuHbQfj64LcYOXKkGPsRrXyfnt0wZtwTLuvqmd4ERLOPwvnj6zwpKCjA0aNHsWXr21i0IE3r7u7mdyJ50FD8/vvvOHv2d8jFUeXKVXRTtOsR4bf0xYvxzo7txjxs2PB6DHjwQZc+1OeArOxtjhV1LKqBwTBXVHt8vedC1FdSLOcLAfsXMfa0L22wDAmUDgG78OJ7ry37pWDYwAQogYdGZfsX7MnpYqvRRlaR0Sis3PgiDOye1RMTlPMX40cvx8xuDZRWzmDNiLaYa2pzeERsl9jb1+0SC86Iz0f5+OWXk0LMO43TJz7BsxMWQt89051Y4YvtipEut3lVn/t078c2pPZILLHpItLEOYJxRdtF0q15dt/bIxBzlyVjhB5CKVpJEOJyig/iMpAntrDtqGxhq0aV2udx8QVEu53utq61gAiEgJi7GO1HmJF6ZeWnQAuI0n/Lkjsa0bMWbiIR1zIJHR5oh7tvj0WUpyhPUdaf95p9Ptr79Slte5/Z2/T175tPfbEQCZQCAfvnUnu6FEwoVhdctxULHyuTAAmQAAmQAAmQQMAJhLWAKLcuve2OOzQBsU6tK5C1aasBsG2HRPxy9LBIX8BAIT4tXapuY2QU027WvPE6rm1wPWR7t4v2pGDn/nUBe/fmaGLfYSEGJXYoFO7Gj30MmRs24b9fqQcLXcAuIfhJEWnSlGn4R9Z6982KSMddu/ZYBCe1/fuF2Pnlt4dw0NK+2VyTuEZYnLHczHDcHTv+P9zf7n6Ud3piZowfOxo9evXTMvxlYLbi+k4KYK3atNF85LqEzC3Azp27NAFWLWP68BxmzJiLCRPGqY/Rt+f/4dFxT1ry7AlvAqLZh+/zRPYxZ0E6Vi5dYu/Okh40sC+GDHvUyJsoolo3a1GtRpbtpkDMgQ/czgFvc6yoY9GNKOu5ottRlCsXokWhxjruCNi/iLGn3dVjPgmUPgG78CItiEZ8/LVCPFOtqYbLL78M9a6/ATfdehtuvKGBx4gh+xfsdhFJbVm990UYKDiYhVb9Z5rVopOwbtNI1NRzjr2HDl1ScEJP+xCld+xgLna9+574LPFP7DmgS4V6A9ZrUAmI0WIbz02DfdsG8sh2dEiabHIRw3okY7MQVr0Lu1YCnlPefG9/7rv4Yp+rqkjo6Zkbe72IfXY7O81Yh3HNjFnmulEvbbquZMsNEj8FXkAU48w/gNSHk7HF41ssGi37jcBo8eOEmm6ERF/+TuhU7X7U8/262t5n9jZ9/fvmV58sTAIlSMD+udSeLsGuA9I0120BwchGSIAESIAESIAESCBgBMJaQFTFoTq1LhcC4jYDXJeevXHIJrbVEdF6vfv0xaEfjuB1ESVovs6JbUpzIdu7u1UrXB51qYguk+Jj4at2rVoiXk6+yomosTxs3/Guk4BYWNL+b6HYuGTZq1iyYJ7xsE6tq9GrTz98b7OjSdyfhAj4qlFOFRCNTHHT9r7WuOPOZliS8bKIxjPtTJv3AuKbm1t8nRRRly1b3msIojIictKkyagTE4OsjW9aGCxZ9CJubXqn3wxUu+z3v4lvL1u0aGH0L593SuyAu+++Bzn7PrH072p70UIffiFquZZ0Rw0bhP4Dh9i7taTVOeK+D1X0BbzNE9nBth3ZmD7laUjG5usiatWqrSVl/tjRw5DYpbuWNrf4LCzdWXDo3qMXfvjhMJ6eMsUR7Sqf/S7m4meFhcS/7uaAUUAI5LqgXZQ5r7dT1nNFt6OoVy5Ei0qO9VwRsH8RY0+7qsM8EigbAnbhBUhO3yaiBYsXllbUL9h9EwacI5keERGOvR0Rjva+PW2feignC/NmzcQej4KG1TMlJiB2SkH6A7Xx22/W/tynzuGSaxqiUT1zFwz3ZcWTgoOY2Ko/spVCMUlzxBmKTZWc4t/a+dvFFefnmzG4cB9SL53b52rpCog+CZ2BEBCDxE8lIiBqHj6D3C2r8eqyDC/vu3ixRe1Mxxa11qnh29+Jwjr2+YYAvM/sbdrnuNVapkgg+AjYP5fa08FnsdUirtusPJgiARIgARIgARIggbImQAHR4YHFixagSdM7DH/IyLjWIjJOj8x7U2xtek2tOsZzM5rrPD78cB/KlXMWsVyJO7NmPId7W7XR2jl//jwqVqyIvBO/ok2b1kIGO48N67MQU9c8R8jahhmxKBuwPgOaxP0ZC9IztDZ1Q9WottiG9bBqtTy3sfDVL3kwPs/dpyW6JLZHyqSp+iPtKrfT7OiIoATOCuHqU8tzXxhYKtgSQ0eNQc6unVpujagq2Pb2uxbbpWh1jxA4Kzjq9e3ZVUQUPmW0YhfE6tS6Eq+/sV5EKlaD3EK0QoUKLv1iNCBu/BUQ/Z0nqo/cnYEoI/sSRBRo4esCtr61zWnb2KGjHhWs3teKqEKw2r6jAbGlrvMck8/svPwZS1nPFX1sRb1yIVpUcqznioD9ixh72lUd5pFA2RCwizJAIL4ML+oX7L4KA0fem4WklA0GsuiEyeKMQ/nZ6RBSW/TGFuNJHNLFNp3OemgBdi9+FBNWKPucOupEx8SJH0TdgBuv/QPqxtRB9Ll/YUSKuQtF4ATEZAxRtvL0a5tVY3z+3BRg+8TOmJxtxGaKyuo5gv605b6sN9/vF1uYquPulJqJcfcU/njKfavyiV04Ll0BMe6RdKT1buTZxEAIiGJXjWDwU8kJiCbCvEP7sWfndmzKykSuKxE/9hFszOjtFGHr698J2ZN9vgXifeZtjpsj5B0JBCcB++dSezo4rTat4rrNZME7EiABEiABEiABEggGAhQQhRdeeTkDf74pzskf02fNwdrVK7X8SSmPG9FiMsMUY86LCK+PnM4nlGXs4o69DVnGl9djT6Tgvbff0opuWL9WCIz1tXu1/RpRlfFO9i6n5goKzuOO+DsdQmiBEDs/1kQ1KVreJ0TLwleBEAc/caorMxYvfQWLF8zXnql9ywxfGGgVXfzzi+i/rdH/RbybnY3qUTWcSn73/Q/o2rmTI9/K2uxfPjbH5tSIhwx/BMSizBPVRyNFROSDLiIiVSF1+tSncX/7jk4WW7fjNaNp1fZlJU9zTOXlz1jKeq44wShCBheiRYDGKm4J2L+IsafdVuQDEih1AqEpIKLgAMa3SsYeg5cQk7Zl4PovrOfHxXSagdXjmhml9JtDW1LRO9WUGWV+y+TJGNjhLjSoaYu+LNiPEa2GQJcaAyUgHsyaiP4zs3WTED86Q5zlGGukS+LGLrzIPgIdhehNXLGP2+f+hTiX3HYEzD0frGcgLktur5yv54Mw6kXsO7BqBJIX6l4H3Pnd4icvbVrKekgEg5+kgBhoph6GjLxDOVjx/GRk5qoCt+pjs7adjyff2OdbIN5n3ua4aSnvSCA4Cdg/l9rTwWm1aRXXbSYL3pEACZAACZAACZBAMBCggCi8YBfGdMcsfy0T82bP0JJ28ccUY6yill5XXq3iTuE2qOpzX+8z12VhRuoUrbhqq9q+PbpQb9udQPZBzj4MHzpYKya3d127fjPOnTunRe3pdcuXL4/d4jzHMaNGaFn2KExfGOht2a9fH/wWPbp307LtW7PayzZv2Qpn809q2er4zf6B2TOexb2t29qrek2746NXVPtQ+9afy6uneaL6yD6H9DbU8a15IxO1Y+paNmWVkaqVKlXCvfe1xe+Cg+prtX3A8xwr6ljKeq7onIpz5UK0OPRY107A/kWMPW0vzzQJlB2BEBUQBbCc+ckYk2nKSZ1SM3DrzscweYspQIxfvg2JDWyCoJMwIrZtTduIAXFutgK1iULuxAp/RA3p7zMH16Bt/7mm6+1nOZpPAniXh8U9O2KFLdqr35x1GNzUy/l+TlYUID//DKpGRUE9qs6buGLnBB/HnZezGB3HrDCtsJxtKebxiPYw9b5opGSuR0Jt1TKzqnZ3RgjDbU1hGDHJ2Lx6APQTIZ3sjE0W0XADnKLhLK3axGZ7m5ayHhNl7yctAjHATD0OWXuYjzXje2LuHvM97OqcTrtv3L0nZZMl8T7zNse9j5MlSKBsCdg/l9rTZWud9965bvPOiCVIgARIgARIgARIoDQJUEAUtIsiDJlijG8Coir6eHOw3H7zhIjQO3z4B5w8eVKce/gy/pX7sVZNtVUVj+xnPOp9uBPI0kVk4ZIFhZGFellv10kpE0QUZpJRzBcGRmHbzQohzs51iLPutvbUq6gReur4zf4Bu7ip1/V2dcdHr6f2ofatP5fX4giIamSh2qbnezPaUp0D3uZYUcdS1nPFMwvfnnIh6hsnlvKNgP2LGHvat1ZYigRKg0DoCogFR7agc1IqdKkhOjYO1/yYiwN6hhB8NgvBRxeEDJpCOBovhCMjetFdOb1Cfg6S248xIt/ciRX+iBqFTdu3WxXnPKeuE9t5+ivk6Yb6ds3PtUZp6rX6pa7C4HvMLfL1fJfXgiNY9eQgLJRCT5zYZjLN3GbSq7iSn4sR7UcYEZ2yfe/b5p7BmhFtMTfXtCYmSUSXjjSjS+39JoitUVM8bI2av38V2g9ZqDRoFRALDmahVf+Z5nN4FyWPvDdfbK2badaxiZLmA+93Ze4nYWKgmXofNWCN/IzB5MxX0cYmBPv3Xgv8+8zOxfv89WXkLEMCpUfA/rnUni49S4rWE9dtRePGWiRAAiRAAiRAAiRQUgQoIAqyRRGGTDHGNwHRncCnO1YKWf/Y8hYWvLgAPx49rGc7XVVbVfHIXfvuBDJV9JKd1KpVS/zSvDDKT+00SmwrejI/H6fEszc3bbScA+kLA7Ut9V7t311knl7eXQSm2b97H+ptuLu646OX96UPT2NRfeRqnNb+gTrCDycEa/uJmjWEHy4Ko/LFuZB/vL4ulmQU/kpfbd/dHCjuWNTxybZKe67o9hfnyoVoceixrp2A/YsYe9penmkSKDsCoSsgWiKkoqMhflmlYRR3mqjoVkByijzrh42rB7uOLDtzALMGJGODErHnq4Doy9acB7PGi21MDSlTWB6DlOUvIaGBk+zpmCIFOLD9VcxbsgWXJ4zD1AFNHfn+XMQZe6niLEQlUlOvHZvwCB4f0hWx9m1c9QI4gwPvrcXzKQsNQVV71DIFO6cmaLe+iCv2MvIsxtTMv+Eem1Ckd5uzbDzGZFg5zdi4Gs2UoFGnNkVkY+amkXB1uuKRnGVIGmOea6n14yT2Ob83IMTmdUKUdiXxHnpvMXqnKBGSslGnNvUR+XINQj8Vi2kBDuV+gu9xJW6Pa2CJWjVpCKF4vBCKDVf7toWpt/daoN9n9rlGAdH0IO9Cg4D9c6k9Heyj4Lot2D1E+0iABEiABEiABCKNAAVE4XFVlFMngCqc2MUfU1gqvoCYJ74Ua92mjeOcQt2Ci7glLg5NbmuKJUuXooIjW7XVF/HIKlCZtqpRZZ7OzdOtcXX1hYGrejJP7X/C2NFI6tXPXVH8dUoqtmSt056r4zf7d+9Dt406Hrjjo9fzpQ9P80T1kX0OyT6sEYjnxRmV+7QzKvX+vV3V9ktKQFR9VRZzxRsDX55zIeoLJZbxlYD9ixh72td2WI4ESp6As0gSiC/Di/oFu3+RRcCx3fPRZYIS8WUAi0fGOzMR63IHS3G2W09xXp4iCrYcnY6p3RoZtaU4eeC9LHFu8EIoxbTnbgVEp8i+aDwyZyG6Nr4c3+3N0kS3aslpSBsQp/TjHB0lHyaI8xh7d7gN9WpeJoSWApzJy8MXn2bj1QVzsUcxqJOIshvnIcpO6ch2e0xs+dlF2fLT+jg6Nh7tWtyJP9a7GpdUOoff8n7Elwc+xz83ZDvxkDXjlHH55Ht7FKjWfbSI3ktFv/vicJnDb/nH9mPN8xOQoWxpKYvG9puDjME28fTYdnToMtmISNWajOmEOTMfRtN6QmksOINjR77ApuXzkLHF3PpWKyf/cSH2HXtvFrqkbDCKaDcxCUid1B9NrrsKVYVvfj7yH7y1dCEysn1r09qYt1QZ+ymATI8Ilkk6y7gkzHm8X6FfdAQFeXhv6V+RskIJM419REQR93aKInaOzvT2Xgvs+8ynOa6Pi1cSCEIC9s+l9nQQmmwxies2Cw4mSIAESIAESIAESKDMCVBAFC5QRSnVI56EIVNYMkU5ta6891XcuaVpU+OXunc3vwOp02egujhzRn+5i8DzpX13Apl6BmGXxASkTJqmd+fz1RcG7hr75LN/4+GHHtQee+v//g6J+J8jKnPNG6/j2gbXF9br2RuHvir8QsedD931r+e746M/N8dYtHmi+siVgCj7Mcd3Abt27UblylX07r1e1fZLSkAs67niFYIPBbgQ9QESi/hMwP5FjD3tc0MsSAIlTiC0BUQUHMTEVv2RbeMUIwSm1XaBSSmTs1icn7jCJvjExKHlTdeKjSp/RPaWPVYhSqnrTkBEntjqtKO51alSRbmNxvjlayznMhYc2o6+vSe7FOaUii5vk2ZkYmQzVzF2LovbMvOwJXUoUrcoiqSthC/JhPHpSEk0xVdfxZX8A1nomTzTLWe3fYstU9eJLVOdowBFxN5EEVmZXRiJaq2vx6Vacy0pFwIikIdlyR2RYZsqlnqeEi7b9FTB1bOy9FOAmBYcwIhWyZZta7WRxsSK99x1AvMRfLwn12kuuD7DVNQswnstkO8zX+e4K28yjwSCgYD9c6k9HQw2erKB6zZPdPiMBEiABEiABEiABEqfAAVEwdyd+FQaAqIqALVo3hRz5i1ymgWviPMC5zvOC1RtVeu6E4/cCWTHjv8PCe3ud/R1AR/s2YsKFV3+lN/JHj3DFNfci6h6WfvV2r/7+ifFlp2tWt7rqH4BO3e+j2rVLtHSZv/ufWjv1552x0cv50sfnuaJ6iN3kZZ9kwfjP7n7tC4HDeyLIcMe1bv3elXbdzcH9EaKOharr0p/ruj2F+fKhWhx6LGunYD9ixh72l6eaRIoOwIhLiAKcPuXJWOIReHxflYdcAizOvTGBldak8UZsUjJeB4133ocYzILVSS3AqKolytsGWGxxdKYlmiZshxTExpYHhQcy8EzA8bApfZlKakn4jA+fRoSGyl7eOqP/LwefG8Vptm3JPWljeh4TH4hBW1irTb4I66cOfQexvVOcRaW3PQf2ykFc8clOEWkGcULDmF+397I9KqJxiJ11WT89Hxv81xFIfZtXD3AeSvbMwfFNrb9LdvYGv2pN9Etkbb6aZx7ua+YKw4DAiIgFnZSZn4KENMjuWswZsRcn4XyfkIcH+xBHC/Key1Q7zN/5rg6RXhPAsFCwP651J4OFjvd2cF1mzsyzCcBEiABEiABEiCBsiFAAVFwV0U51Q2ehCFTjLkoRK2dhqil1vdF3FHLuBKPpIB2jxDQAr2FqbTTHIPYLqphfaxavVY1X7uXZ+7NemE22t3XCs2at7A8N+u7Z2CpYEuYkXdAi+a3C/F0oa0E0E5EHx53RB/aBVazf/c+dGrQllGaAqK7SEt1DkjzVq1cgdgbbrRZCmzfkY1tW9/E9OnPo3z58tpztW5JCYiyI5V1WcwVJxh+ZnAh6icwFvdIwP5FjD3tsTIfkkCpEnAWEB9J34zejcxdDopijv0L9uS0jRgQZxWaXLXrtIWp2Bozw7Llp4tax95Dzy4ppjARPxrbZnYT20t6eRUcQdbfXsDMDcaBa2aF6Fh06v0gBiTdg5rit1N54sy8vuLMPKk3xj2SjrTeZsSdWUneFSA3629ImbnBKZoqJi4Bg0YNEYKbc+xcYRv52L89C6+tykL2AVcKWDTiWrbD/Q+0QetmjdyLaFaDfEyJLVt3v4+sf2xCdrZzJJjZSAziOyWgo7CheaN6xu4Y5nMp6I4Qgq65DWWymE8DPM6nPORsWY/X31iDPQdcKbpi3AmJ6NM7Cc0aeJ9DMmpw+7IXMSdji5MP5BmTCcmDMKRvG82vB7ImInlmtmZ+tDjHcb04x9H1T+XysHvNS5g7d4M5z/RBi7mSNPgRPJTYVPPJke1iq87JGwqfijMTN4szE4v3btI7ktey8lOAmBYcw+71a7FyzQrkupriIv43vlNvDHo4CbH6Prbq8C33RX2vFf995jTHffz7ZjGfCRIoQwL2z6X2dBma5lPXXLf5hImFSIAESIAESIAESKDUCPw/AAAA///hUk1LAABAAElEQVTsvQmAXEW99v30dE/P2rNmJpOdhACBsBOiEEEgoIKaYBQQBa/CC4iXcBUErze+XFRQAcH7Aa8I3MQFxItwkUQFRRDZIUTCkkCA7MkkM5l933pmvqozc3q6a/rMnNPdZ+nu5+jQ51+nln/9qlNzqp6pKt+wuJChl6za8SeeCL+o3/Sacqz7098iNf3cF7+EPVs/0Oy1jz+GGTNnR57pN7/53e9x5+23aubKb1yGf7nkCv0RzvrMMrTU7dPs4445El+/ciV+8tPbsWPrZmzY8JYWvq+uHss+82ntXi1fz6i1rR1nLj1DN/HTW3+Cj516GgYGBvDY4+vws9tvizyTN9G+msk/mgEwiPXr/4mcnBwtz8amZnzqk5+Iyn8QN/3wZhx73PE40NCAe+9fjddefjHy/O/PPI2S0rKIbYZBJHKcm917a7Hi3OWRJ6HiAtx77/1aGXvEs8u/foXWdnqE5/7xLIqKQ7oJM20YiWxwMxEfmcRMGRN9T2LrOIybf/hDNLZ2aO16+60/xsfPOEvz7OtXfwsbXn4h4uW5yz6D8y74IoqKirH+9Q246eabMNJqwPHHLMB9qx/U4pr5DuiZJlMXt78reh0S/Vy0aJGWdMOGDYlmwXQkECFw4403Ru7ljWrHPKRBAiTgLoFwJ/bvb0FuKISelhYEQlWYNqU4OZ9Ennu270OgogLhjh6EqqahrDhgOs9wbydaWzrQEw4jEChAQSgfxcXFMJ+D6aLiRAyjtbEBHR29CMunA+KnIB8hwWdKWZJc4pQWHRRdbxleUBBC2ZSyBOvdi8b9DejJDaGgpwU9gXJMm5ZoXrqXYXRKNhBtMiDaJ1fkmex3Rc/a8qcb7ZQ6pr2drWhoaEFBefnov7tylIu2zrfKIYl/a9HfN+f/nVmtKOOTQOoIqO+lqp26kuzJieM2e7gyVxIgARIgARIgARJIlIBPCCgZKyAODQ3hhMWLExYQ713za9z/87s0tqqA+Ps/rMOtN/8gLvfvXHs1zrvwK4gVdyqEgPlU3PjRwk68CFI06+rs0B4ZC4jx849moAqIMsO33tmMS7/2L/GKjQn73LJzsOqG2PqaYRCTSRzjhZdfxbeuvirOk9igRx95GAfNPTgmMJpbNJeYSJMYqRAQJ/qexOavOjOI119/Az6fT3uwQojau0dFbTXmmD2EP//pz5haM00LMvsdk5HN8JqoLm5/V8YYWL/jQNQ6M6YwJqBOxKi2cUo+IQESIAESIAESIAESIAH7CKjvpaptX8mpyZnjttRwZC4kQAIkQAIkQAIkkCoCGS0gSvHmOLECUf5F96HzZ+Gh//lDhNuYmDKEF154UfwVdGHkmX4TLZhcf+2/4fwLL9YfaZ93/vwX+M2a/44J+z+XfAVXiNWIUhSKFnc+t+xTQoC7KSaubkg/r//uKjz7dKzAeOwxR+HWW29DReUUHCNWUOWKBNFCmdn8PylWSzZpqyVjVyDq5Xf39ODW227Hn9Y9rgeNfg7jrDOX4rrrviN8qFSejZiTMYibSAns7OzC92+6SdR/bIXoSJRhnLvss7j+37+LYDBPSRUtiBm34bhESkCswBcWgt7GiKAno6bieyJX750lVnrKlbD6Nb2mGvf84l6x8nWWHqR9vvjyK/jxj36E+rr9MeHTaqbiX//1X/Gps8+JCTf7HZCJUlEXt78rMZW3YHAgagEWo05KQJ2IUe1JM2AEEiABEiABEiABEiABErCBgPpeqto2FJnSLDluSylOZkYCJEACJEACJEACSRPIaAExaTomMpAr/OTPoPjJCwZNpDCOIsWs3t5e+P05yM0NxghZxqlS+yQsttOS9QkEApGtTicrIZUM9PLlNqvSh0y6eoRQm5eXF+E7Ud0kU8lCcvD7/a58FybyTz7T28qt78pk/kU/50A0mgbvkyWgTsSodrL5Mz0JkAAJkAAJkAAJkAAJJEJAfS9V7UTydDINx21O0mZZJEACJEACJEACJDA5AQqIkzNiDBIggTQnwIFomjegx9xXJ2JU22Pu0h0SIAESIAESIAESIIEsIaC+l6q21zFw3Ob1FqJ/JEACJEACJEAC2UaAAmK2tTjrSwJZSIAD0SxsdBurrE7EqLaNRTNrEiABEiABEiABEiABEjAkoL6XqrZhQo884LjNIw1BN0iABEiABEiABEhglAAFRH4VSIAEMp4AB6IZ38SOVlCdiFFtR51hYSRAAiRAAiRAAiRAAiQwSkB9L1Vtr4PiuM3rLUT/SIAESIAESIAEso0ABcRsa3HWlwSykAAHolnY6DZWWZ2IUW0bi2bWJEACJEACJEACJEACJGBIQH0vVW3DhB55wHGbRxqCbpAACZAACZAACZDAKAEKiPwqkAAJZDwBDkQzvokdraA6EaPajjrDwkiABEiABEiABEiABEhglID6XqraXgfFcZvXW4j+kQAJkAAJkAAJZBsBCojZ1uKsLwlkIQEORLOw0W2ssjoRo9o2Fs2sSYAESIAESIAESIAESMCQgPpeqtqGCT3ygOM2jzQE3SABEiABEiABEiCBUQIUEPlVIAESyHgCHIhmfBM7WkF1Ika1HXWGhZEACZAACZAACZAACZDAKAH1vVS1vQ6K4zavtxD9IwESIAESIAESyDYCFBCzrcVZXxLIQgIciGZho9tYZXUiRrVtLJpZkwAJkAAJkAAJkAAJkIAhAfW9VLUNE3rkAcdtHmkIukECJEACJEACJEACowQoIPKrQAIkkPEEOBDN+CZ2tILqRIxqO+oMCyMBEiABEiABEiABEiCBUQLqe6lqex0Ux21ebyH6RwIkQAIkQAIkkG0EKCBmW4uzviSQhQQ4EM3CRrexyupEjGrbWDSzJgESIAESIAESIAESIAFDAup7qWobJvTIA47bPNIQdIMESIAESIAESIAERglQQORXgQRIIOMJcCCa8U3saAXViRjVdtQZFkYCJEACJEACJEACJEACowTU91LV9joojtu83kL0jwRIgARIgARIINsIUEDMthZnfUkgCwlwIJqFjW5jldWJGNW2sWhmTQIkQAIkQAIkQAIkQAKGBNT3UtU2TOiRBxy3eaQh6AYJkAAJkAAJkAAJjBKggMivAgmQQMYT4EA045vY0QqqEzGq7agzLIwESIAESIAESIAESIAERgmo76Wq7XVQHLd5vYXoHwmQAAmQAAmQQLYRoICYbS3O+pJAFhLgQDQLG93GKqsTMaptY9HMmgRIgARIgARIgARIgAQMCajvpaptmNAjDzhu80hD0A0SIAESIAESIAESGCVAAZFfBRIggYwnwIFoxjexoxVUJ2JU21FnWBgJkAAJkAAJkAAJkAAJjBJQ30tV2+ugOG7zegvRPxIgARIgARIggWwjQAEx21qc9SWBLCTAgWgWNrqNVVYnYlTbxqKZNQmQAAmQAAmQAAmQAAkYElDfS1XbMKFHHnDc5pGGoBskQAIkQAIkQAIkMEqAAiK/CiRAAhlPgAPRjG9iRyuoTsSotqPOsDASIAESIAESIAESIAESGCWgvpeqttdBcdzm9RaifyRAAiRAAiRAAtlGgAJitrU460sCWUiAA9EsbHQbq6xOxKi2jUUzaxIgARIgARIgARIgARIwJKC+l6q2YUKPPOC4zSMNQTdIgARIgARIgARIYJQABUR+FUiABDKeAAeiGd/EjlZQnYhRbUedYWEkQAIkQAIkQAIkQAIkMEpAfS9Vba+D4rjN6y1E/0iABEiABEiABLKNAAXEbGtx1pcEspAAB6JZ2Og2VlmdiFFtG4tm1iRAAiRAAiRAAiRAAiRgSEB9L1Vtw4QeecBxm0cagm6QAAmQAAmQAAmQwCgBCoj8KpAACWQ8AQ5EM76JHa2gOhGj2o46w8JIgARIgARIgARIgARIYJSA+l6q2l4HxXGb11uI/pEACZAACZAACWQbAQqI2dbirC8JZCEBDkSzsNFtrLI6EaPaNhbNrEmABEiABEiABEiABEjAkID6Xqrahgk98oDjNo80BN0gARIgARIgARIggVECFBD5VSABEsh4AhyIZnwTO1pBdSJGtR11hoWRAAmQAAmQAAmQAAmQwCgB9b1Utb0OiuM2r7cQ/SMBEiABEiABEsg2AhQQs63FWV8SyEICHIhmYaPbWGV1Ika1bSyaWZMACZAACZAACZAACZCAIQH1vVS1DRN65AHHbR5pCLpBAiRAAiRAAiRAAqMEKCDyq0ACJJDxBDgQzfgmdrSC6kSMajvqDAsjARIgARIgARIgARIggVEC6nupansdFMdtXm8h+kcCJEACJEACJJBtBCggZluLs74kkIUEOBDNwka3scrqRIxq21i0paybmpqxfsMG7Nu/H42NTRgeHraUnpFJgATsJ+Dz+TBlSiWmT5uGxYsWobKywv5CWYLnCbD/9nwT0cEsJuD1flt9L1Vtrzcdx21ebyH6RwIkQAIkQAIkkG0EKCBmW4uzviSQhQQ4EM3CRrexyupEjGrbWLTprLe8/z7++OcnMTg4aDoNI5IACbhLwO/347OfPhsLDjvMXUdYuqsE2H+7ip+Fk4AlAl7st9X3UtW2VEEXInPc5gJ0FkkCJEACJEACJEACExCggDgBHD4iARLIDAIciGZGO3qlFupEjGq77WdzSwt++avfYCAcRmVFBebOnYOZ06cjJyfHbddYPgmQgEJgaGgItfv2Y/uOnWhqbkZuIICvffUrqCgvV2LSzAYC7L+zoZVZx3Qn4PV+W30vVW2v8+e4zestRP9IgARIgARIgASyjQAFxGxrcdaXBLKQAAeiWdjoNlZZnYhRbRuLNpX1H//8BDa/+x5mz5qJRccfZyoNI5EACbhPYMMbG7F7z14sPOJwsRLxHPcdogeOE2D/7ThyFkgCSRHwYr+tvpeqdlIVdiAxx20OQGYRJEACJEACJEACJGCBAAVEC7AYlQRIID0JcCCanu3mVa/ViRjVdtvv/+/u/4eenl58YukZKC4uctsdlk8CJGCSQGdnF5565u8oKMjHv131ryZTMVomEWD/nUmtybpkAwEv9tvqe6lqe71dOG7zegvRPxIgARIgARIggWwjQAEx21qc9SWBLCTAgWgWNrqNVVYnYlTbxqJNZf2T227X4q1Y/llT8RmJBEjAOwQeW/tHzZl/v+5a7zhFTxwjwP7bMdQsiARSRsBr/bb6XqraKau4TRlx3GYTWGZLAiRAAiRAAiRAAgkSoICYIDgmIwESSB8CHIimT1ulg6fqRIxqu10HTkC73QIsnwQSJ+C1iejEa8KUiRBg/50INaYhAXcJeK3fVt9LVdtdWpOXznHb5IwYgwRIgARIgARIgAScJEAB0UnaLIsESMAVAhyIuoI9YwtVJ2JU2+2KcwLa7RZg+SSQOAGvTUQnXhOmTIQA++9EqDENCbhLwGv9tvpeqtru0pq8dI7bJmfEGCRAAiRAAiRAAiTgJAEKiE7SZlkkQAKuEOBA1BXsGVuoOhGj2m5XnBPQbrcAyyeBxAl4bSI68ZowZSIE2H8nQo1pSMBdAl7rt9X3UtV2l9bkpXPcNjkjxiABEiABEiABEiABJwlQQHSSNssiARJwhQAHoq5gz9hC1YkY1Xa74pyAdrsFWD4JJE7AaxPRideEKRMhwP47EWpMQwLuEvBav62+l6q2u7QmL53jtskZMQYJkAAJkAAJkAAJOEmAAqKTtFkWCZCAKwQ4EHUFe8YWqk7EqLbbFecEtNstwPJ1AsPDwxgIhzEwMIDBwUGEw4MYHBrC8LD8AYbEfU6OD9r/5KfPB3+OH36/H4GAH8HcXC1Mhus/et6Z+um1iehM5ezVemVD/81+wavfPvqVKAGv9dvqe6lqJ1pPp9Jx3OYUaZZDAiRAAiRAAiRAAuYIUEA0x4mxSIAE0pgAB6Jp3HgedF2diFFtt13Ohglotxmz/PEEpCjQL4TC3t4+9Pb1afdhIR4me/n9OcgN5GpiYn5+HvLz8iJiohQVM+3y2kR0pvH1en0yrf9mv+D1bxz9SwUBr/Xb6nupaqeiznbmwXGbnXSZNwmQAAmQAAmQAAlYJ0AB0TozpiABEkgzAhyIplmDedxddSJGtd12P9MmoN3myfKNCUhxoLunB13d3ZpwKFcX2n1J0TCYG0BhQQHygkHkilWKOTk5EVHR7vLtzt9rE9F215f5xxLIhP6b/UJsm9LKfAJe67fV91LV9nqLcNzm9RaifyRAAiRAAiRAAtlGgAJitrU460sCWUiAA9EsbHQbq6xOxKi2jUWbyjoTJqBNVZSRXCEgxQG5wrCjs1OIh71iK1KxF6mLlyYm5hegqKhQ2/pUCoxSUEzXy2sT0enKMV39Ttf+m/1Cun7j6HcqCHit31bfS1U7FXW2Mw+O2+yky7xJgARIgARIgARIwDoBCojWmTEFCZBAmhHgQDTNGszj7qoTMarttvtWJ6DXrl2LdevWue12RpS/bNkyLF++PCPqolZCCgRSNGzr6NDOMlSfu21L4bAwPx/FQkiUqxLlOYoyTP6k0+W1ieh0YpcJvlrtv92uM/sFt1uA5XuBgNf6bfW9VLW9wGwiHzhum4gOn5EACZAACZAACZCA8wQoIDrPnCWSAAk4TIADUYeBZ3hx6kSMartdfasT0JdeeqnbLmdU+atXr86o+gyJbUmlaNjR0QkntihNBbzcgB+hoiLkifMSo7c4TUXedufhtYlou+vL/GMJWO2/Y1M7Z8l+oV30Ce2ib2C/4Bx3luRNAl7rt9X3UtX2JsUxrzhuG2PBOxIgARIgARIgARLwAgEKiF5oBfpAAiRgKwEORG3Fm3WZqxMxqu02EKsT0LqA+MQTT7jtelqXf84552j+Z4qAqK8samlrhxQL0vEKBgIIFRchqJyV6OW6eG0i2susMtE3q/230wzYLzhNnOWlAwGv9dvqe6lqe50px21ebyH6RwIkQAIkQAIkkG0EKCBmW4uzviSQhQQ4EM3CRrexyupEjGrbWLSprK1OQFNANIV10kiZIiBKgaCvvx9NzS3oHxiYtN7ejzCM/GCeJiTKFYlya1Mvn5HotYlo77dvZnlotf92qvbsF5wizXLSkYDX+m31vVS1vc6Y4zavtxD9IwESIAESIAESyDYCFBCzrcVZXxLIQgIciGZho9tYZXUiRrVtLNpU1lYnoCkgmsI6aaRMEBCHhHjY1NSMzu7uSetrJkJAiHXhwUEzUWPiFIvtR4PB3JgwafT09KKnt3dcuJkAeRJiSXEx8vPztK1NpYjoxfMRvTYRbYYt46SOgNX+O3UlG+fEfsGYDZ+QgCTgtX5bfS9Vba+3GsdtXm8h+kcCJEACJEACJJBtBCggZluLs74kkIUEOBDNwka3scrqRIxq21i0qaytTkBTQDSFddJI6S4gylWHBxqbEA6HJ62r2QgHzz0Iu/bsEXlaExFnzpiOklBoXDENjY1oED4mfAmBVJ6PKPP26ramXpuITpg1EyZEwGr/nVAhFhKxX7AAi1GzloDX+m31vVS1vd5QHLd5vYXoHwmQAAmQAAmQQLYRoICYbS3O+pJAFhLgQDQLG93GKqsTMaptY9GmsrY6AU0B0RTWSSOls4DY2t6Olta2SetoJUJZWSmm19SguaUFdfUHrCSFbQKi7oUQEkvE2YgFBQWeW43otYloHRk/nSFgtf+20yv2C95cpWxnmzPvxAh4rd9W30tVO7FaOpeK4zbnWLMkEiABEiABEiABEjBDgAKiGUqMQwIkkNYEOBBN6+bznPPqRIxqu+2w1QloCoipabF0FBDluWYNYsvSrhRtWRpN8pCD5yE3NxeyjA+3bbe0stF2AVE4OjQ0iKL8fBSJ7VKlkCi3NPXC2Yhem4iOblPe20/Aav9th0fsF7zXL9jRzswzdQS81m+r76Wqnbqa25MTx232cGWuJEACJEACJEACJJAoAQqIiZJjOhIggbQhwIFo2jRVWjiqTsSottuVsDoBTQExNS2WbgLioDib8EBTE3p7+1IDICqX8rIyTKuZGglpaW3F/rr6iN083IVtg3XYPdQgfpqwe7ARncN9mJpTgkP90/CRKUfgpKqFqAmWR9LIm6S3MI3JDZAM8sSWpqWlpeJsxHxN8HT7XESvTUQryGjaTMBq/51qd9zsFyarixN/WCB98GK/MBkbPneXgNf6bfW9VLXdpTV56Ry3Tc6IMUiABEiABEiABEjASQIUEJ2kzbJIgARcIcCBqCvYM7ZQdSJGtd2uuNUJaAqIqWmxdBIQB8Q5h/UNjRgYGEhN5aNykQLc/Hly9WEgEipXNG3dvgMH+lqwdmADXhr4AIMYijw3ujm9/Gh8a9bnUB0s06KkWkCUmQ4PDSHgz0GZEBHz8vK0sxHdFBG9NhFt1DYMt4eA1f47lV641S+Y7YecEhAlU6/1C6lsZ+aVegJe67fV91LVTj2B1ObIcVtqeTI3EiABEiABEiABEkiWAAXEZAkyPQmQgOcJcCDq+SZKKwfViRjVdrsyViegUy0ghuufwze/dgsaQiGgowNHX3EHVi1fMAmWJjx03Tfw4G4ghA50FJ2N++9bibKtj+K8a9YgNJrX7PNvxm1fPW6SvPTHtbjvqmvweIOe57m4f83lmKE/TvFnugiIYSEe7hNnEspVNnZcFeXlqJlaPS7rx/e8iP86sA69w9ZEyyJ/Pv5jzvlYWnFcylcg6k7qYkGouBiFhYWuiohem4jWGfHTGQJW++9UeeVWv9Aqzl7dV1dnqhpOCojSIS/1C6YAMZJrBLzWb6vvpartGiiTBXPcZhIUo5EACZAACZAACZCAQwQoIDoEmsWQAAm4R4ADUffYZ2LJ6kSMartdZ6sT0KkWENG7BdetuAabIyDm4dbH7saR+ZGAcTdt6+/DhTc+Pha+5BqsW3Um+rY8JATEB8fChbx4zS9/izOnjq1ui3oYc7tr7Q248t4NUWHzcPMjd+O4oqigFN6mg4AoRcP9QjyUK43suOTKPXn2YSAQ2z6PHHgRt+/+36SKvGrmMnwycJQQEZuSysco8ZBYiegT5yKWie1XpYgoVyO6sRLRaxPRRrwYbg8Bq/13Krxwq1+QvsvVydvE6uR+E6uhnRYQpX9e6RekL7y8S8Br/bb6Xqra3iU54hnHbV5vIfpHAiRAAiRAAiSQbQQoIGZbi7O+JJCFBDgQzcJGt7HK6kSMattYtKmsrU5Ap1xAFF5uvO8SrHp8bFXJkmvux6ozjdb+9eLJG1bgriit76I7HsGXFhSha5yAKDJftBLrfnA2YiUqBc04EVM+F0KmEBCPzFIBUU6E7z/QgP7+fgVW6szKigpMra6KyfDlprfw7Z2/xpAQCpK9rq/6HBb0jJ2tOFl+Q4ND6O0bQDg8KMRAiJWFuUIYzDVMNiiE1RwMayJiUVFR5ExEJ4VEr01EG8LiA1sIWO2/k3XCrX4B/eLs1b5uzf329k7U1Y+dkSoDhwK5GArG/tVJqgTEdOwXkm1npreXgNf6bfW9VLXtpZF87hy3Jc+QOZAACZAACZAACZBAKglQQEwlTeZFAiTgSQIciHqyWdLWKXUiRrXdrpjVCWg7BMRw7dNYdtkdYyhqLsLv1nwJpWMhY3dNL+OSi29CRG4MnYsHHr4clSJGXAFRhF9y52P4wvzYyeWxDIEtD12Hax4cWwM58ix7BUS5yqeuoQG9vWLS3qYrJ0ecfXjwweI8QX+khKaBdnzp7R+hbTg15Rbn5OOHBReg1FcQKSP6prenH/UHWtDc3IbW1k5R335thVN0nIKCPMyYXoW586bFnNOox5FbOQaE2FgutmItKCjQRMScnBz9se2fXpuItr3CLCCGgNX+OyaxRcOxfkGciaquSvZ9+DaGa3doHks/mpuaER4cWxndNW0eeqtnxdQoUQExE/qFGBA0PEfAa/22+l6q2p4DqDjEcZsChCYJkAAJkAAJkAAJuEyAAqLLDcDiSYAE7CfAgaj9jLOpBHUiRrXdZmF1AtoOAVFIf3j0qvOwZvsYjZX3r8PZM8avG9z66A24es3Y8sNFK+/BD86eoyU0EhAx7xI8cvcXEHcxYddGXHXeKkQVPepEdgqIcnK+RZwz1ibOo7TzmlJZgeqq2NWHN25/EH9p/mdKiz3CPxNXF3wKwag1qG1tndi2tVYTD2V9zVz5+Xk44YTDUFo6/lvU19uLgrygthJRFxGdWoXotYloMywZJ3UErPbfiZbsZr8gffa99jcM94ysQJR2r/g319bWJm+1q/WwEzCYX6yb2qdVATGT+oUYEDQ8R8Br/bb6XqrangOoOMRxmwKEJgmQAAmQAAmQAAm4TIACossNwOJJgATsJ8CBqP2Ms6kEdSJGtd1mYXUC2h4BEWh6+S5cfNOTERw1596MNZcfF7FHbupx1wVfw5MRbSv2nMKIgBgKAaMCmLiDjH7+zb/DV48bv6Zxvdg+9Ua5feq4NNkpIHZ1d+OATecG6o0pV+jJsw/9UasPd/c24Iubf5ySrUv1cqI/8325CImViIEeH3ydQN6AX/wEkNcvfgbEVqXiM380LCjCc4bFskLlkquiFp94OMrKY4UKGa2nqwsloWKUlJRoZyLKujkhInptIlpBRtNmAlb770TdcatfkP76ersx/OrfYlzXViE2i1WIYgXwcG4emo/4aMxzaZgVEAfF1sVbtuzG7t1141Ygj8s0ToAX+4U4bjLIQwS81m+r76Wq7SF0cV3huC0uFgaSAAmQAAmQAAmQgGsEKCC6hp4FkwAJOEWAA1GnSGdHOepEjGq7TcHqBLRdAiLCW3HDsqsxtrZwCe5ctwrzoxYh9m55FCuuWRNBFlr6HTx87ccjdkRAjIRE3URtdRoJbXoOF1x8iyYwRsIiN/YLiD09PZHSsv2m4/RydC4p8wYGIR4Gw0JgDAtRsS+AoBAW84WomB8OYn71dMwoq0RIbI8qpEKUCFGy0BeEOAoRvUJELCsr1bYzzcvLgxNbmXptItobDZg9XljtvxMhMyBEutr9iYlrVsorFueIlpeP9AHBYBB54ke79u0EPnhLux0aHNREQ2n09fWjW6xK7KuoQeesw7Tn0f8xIyDKbYtff/098fcmY6sbo/Mwcy//nR97zCGomVYxLroUOt3oF8Y5wgBPEfBav62+l6q2p+DFcYbjtjhQGEQCJEACJEACJEACLhKggOgifBZNAiTgDAEORJ3hnC2lqBMxqu02B6sT0LYJiALEpl9dhet/P7aZ6Lk3PoDLF8vTDUeu526/ALc8E1l+KM42fEScbTi2pWSsgLgI11wzD3fc8Xs9OZZ+55e49uNTR+0wnrv5y7jlJT2/RfjO9xbglpseHH1OATECzoGbxq9Nx8CMPAdKSn0RfuSg2JcvVjiKn+E8VOWVYUp+Gcpzi1GRG0J5oAhlfvETKNY+C3JGhZEUuOK1iegUVIlZWCBgtf+2kLUWVQpg++rr0d8/YDVpUvGrplSiasoULQ/f5vUYbtiv3cvtglujti6VgZ1zDkdfWbX2PPo/kwmIsk4vv7wJ3d290cks3cuVxscddyiqq43/+EGukgz39Yo41WKhe0g739GJPy6wVBFGdpSA1/pt9b1UtR2Fk0BhHLclAI1JSIAESIAESIAESMBGAhQQbYTLrEmABLxBgANRb7RDpnihTsSottv1tDoBbaeAiPqnccHX7hhbEbjwCjx223LkS0hdm8RZhdePnVUYZ0VhrIC4EHc8diM2fTv6bMUluOeJVZAnJoZ3PYllV94Vwb/winvww2Nfx4or9RWOFBAjcBy4qb9mNoYK/Q6U5H4R+UJALPMXaoJi+aioKAVG7T4iNo7aIjzgM+bitYlo9+lmlwdW+28rdKR42NHZiaaWVivJUhI3IiAKH3wvPYnh8IiAOV5A9KF54UkYDuSOK3ciAfFAQyNefXUzWlr0PyAZl3zSALl16SJxLmpFZcmkcbs6O8Q5qeKPC8S5r4WFhdr2zU5scTypY4zgCgGv9dvqe6lquwLJQqEct1mAxagkQAIkQAIkQAIk4AABCogOQGYRJEAC7hLgQNRd/plWujoRo9pu19fqBLStAiK68Oh1QvDbrFOpwfceWIOTK4Ha527HZbc8oz/AkpX3Y9XZMyK2vIkVEIUA+NjdWLD3USy7WhcFgUVCKPzB8hlYe90y3BspZxHufOIHmLnlIbFFKlcgxkB1whDHDe7/7lyIhXy8FALixEYU+/OE4Fg8JjBqomMhykXYBxu3oGAwFyv/5TJMyStFmVj1mOMbf36jki3NDCFgtf+2Uu1BsV3o3v37MTQk9ud1+IoIiG1NwMYXI6WrAmK4MIS2Q46PPI++mUhAfOWVt/DBh3uio1u6z80N4ER5HmrZ+PNQ42WkibGtLZqAWFZWBn2LY4qI8WhlfhgFxNS2McdtqeXJ3EiABEiABEiABEggWQIUEJMlyPQkQAKeJ8CBqOebKK0cVAVD1Xa7MlYnoO0VEIGm9ffh4hsfj2BZeMmduO0L0/DQJefhwTo9eCFufeQ2HDm2e6n2QBUQb37kbhxX1Isnb1iBuyKHKy7FjTfPx42r7tUzE2LkPUKMnDNegBTp1TIiiZK8Oeecc8AzEEch5viw/z8OSpIok0sCcrViRV4IFcESTVCUouKUvBJUis/KmDBhi/DiQAHBpTEBq/23larWi1V63S6d0xoREHduAXa+H3FbFRC7p85BT81BkefRN0YC4u49tfjfx/4OKZAmcuXnBXHi4sPFdqSFlpJL3zE0iClia1a5lWlubq4j56RacpKRHSFAATG1mDluSy1P5kYCJEACJEACJEACyRKggJgsQaYnARLwPAEORD3fRGnloCoYqrbblbE6AW23gCj2FsXNy67ESzqY0Pm4/465uOayWyJbm4aWfg8PX3uyHiPyqQqIt44KgOHap7Hssjsi8WJvluL+J66FXMtolD42fmosCoixHOu/PQdD+VyCGEvFfivfH4wIi1JkHBEbR8XHoBQZR8KkECkFx2DO+K0i7feSJRgRsNp/G+Wjhvf29mH/gQNqsGO2LiD63ngew+0tkXJVAbF9/rEYKCqNPI++MRIQ//b0K3jr7TFRMjpN9H1hYT4KCvLQ2dmNvr6RLVQLC/KxWIiHhUXaxtrR0U3dd7S1orSkBBUVFdpWpvIsRK5CNIUuoyJRQExtc3LcllqezI0ESIAESIAESIAEkiVAATFZgkxPAiTgeQIciHq+idLKQVUwVG23K2N1Atp2AVEA2fTQVbj+we2jaEKYN68I27dHlh/iijsfw/L54ydwjQXAMJ67/cu45Znx510t/d4vce3JU7WyjNOnvpWkgCiv1atXpz5zCznuq68Xk+P9FlKkNqomFJSV4Mp//hgb/c6ftZba2mR+bqHcwpGVjUJc1MXGEZFR2iNh+urH8mAIfh9FYTu/FVb7b7O+eKVfyHnpLxgS5yDqV4yA6M9Fkzj/UChw+uOYz3gC4sBAGL954I9oaW2LiRttVFWVYcGCOZEVhnL70T17GrCvtgHHHnsI8guC0dEt3ff396FHnCtZXV2tiYj6KkSnRMS1a9di3bp1lnxm5PgEli1bhuXLl8d/OEkoBcRJAFl8zHGbRWCMTgIkQAIkQAIkQAI2E6CAaDNgZk8CJOA+AQ5E3W+DTPJAFQxV2+26Wp2AdkJARNNzuODikRWHIQFIk/30m5rz8bs1X0W8NScTCoBNL+OSi2/CmAwpMg6diwcevhziiEXtmjD9aJxUfXhBQOwRW+rVHWhIVZUM8yk4sAf+nvHirUwgV+OUiZU+v+p6A/cEddHYMCs+SCMCUjyUIqIUGitGBccRkXFkZaNc0TglaltVKU7yskbAav9tJncv9QvDLY0xLqsC4kChPINwVECM6Ig+SMlxSmWlWOU3skWvJkEKoXFPfRuefKcW7Qa7l8qzDZeecQJy/PYJ302NDSgVW5hKEbGoqAh+v9+xVYj67+8YqDQSJpDoHwBRQEwYedyEHLfFxcJAEiABEiABEiABEnCNAAVE19CzYBIgAacIcCDqFOnsKEcVDFXbbQpWJ6D1CcgnnnjCRtd7sfa6Fbh38/gillxzP1adKTccHX9NJgBuvO8SrHp8TEI8/+bf4avHjUmRk6UfX2LiIV4QEOvEFoU9YqtCu6+KTS/DNziyBaBaVrGYQC8qLsYBXx9WFL6KsG9stZEal3ZmE5Dbo2qiohQW5Zapmug4snWqvrpRX+0oz3OU269m+2W1/zbDy0v9gupvjICoPlTsstJS5OXHrlRf/0E9NvYXoqM/rMQeMWtqKnD88YfFfZaqQFmH7s4OTJs2DeXl5dpZiFJEdOJy5ve3EzVxt4xkf39TQExt+3HcllqezI0ESIAESIAESIAEkiVAATFZgkxPAiTgeQIciHq+idLKQVUwVG23K2N1AtqpCci2jffhwlWPK3gW4o7HbsOC2DnhSJxJBcDeXbjr29fjRbHobvbHvoEfrvw4orOaNH2kpORvkp2ATNaD/v5+1NbVJ5vNpOkD3e0o/XCjYTxdQJQRfpz3Ptbm7jeMywckEE2gOFAwKjjq26dK0bEk5txGKTzKLVUr8kII+JwRaaJ9tPveav89mT9e7BeifU5WQFy7sRb7C6vQ2dUVnW3k/qijDsasWdUR266bA3X7USHEw6qqKhSLP6BwahWiU7+/7eLmlXyT/f1NATG1LclxW2p5MjcSIAESIAESIAESSJYABcRkCTI9CZCA5wlwIOr5JkorB1XBULXdrozVCWjnJiB34eZzrsRLUYBCZ9+Ih1cujgqJve3a9BDOu/7B0cB5uPmRu3FcUWyciaxsEhCbWlrQ3tE5EY6UPCuo343Cuh2GeUULiM2+AVxQ+Bo6fPFXBxlmMskDubMh1zVOAinDH+eI7SvLcotHVjbK1Y2jqxz1LVTlysZImLgvEdup+vStMT3Mxmr/PVlVvNgvRPucjIDY2dOPx99vR2dBiaGAeMbpJyR1xmG0rxPdd7S3Y3CgHzU1NdoqxGAwiJwc+7ZN1X1x7ve3XmJmflJA9Fa7ctzmrfagNyRAAiRAAiRAAiRAAZHfARIggYwnwIFoxjexoxVUBUPVdtSZOIVZnYB2cgJyy6M34Jo1G0a9DmHlPb/G2XOi1wzGVii860l8+cq7Rs9MXIp7fnst5gRi40xkxQqIC3HrI7fhSAsC5ER5q8+SnYBU87NiDw8PY8++/RgcNDgIzEpmk8Qt2fomcrvaDGNFC4gy0tOBBnwvP87etYY5xH8gRcMztx6O0n1BDIttUftyB9GfG0av+PGV5GDGodVoRw86hnvRPtwtfsT9UK+wu0Vo/O1W45fE0EwkkJsTGF3NOLKdqralqi46SrFx9OzGkS1VS1Dgz3MFg9X+eyInvdwv6H4nIyB+uK8V6zsLxL9xX1wBMRQqxCmnHKMXZevn0NAQ6vfVYurUqdoqRHkWohQQfULotvNy8ve3nfVwO+9kf39zBWJqW5DjttTyZG4kQAIkQAIkQAIkkCwBCojJEmR6EiABzxPgQNTzTZRWDqqCoWq7XRmrE9CcgExNiyU7AZmMF909PahvaEwmC1NpfYNhVGx+RSz/GzKMrwqIMuKDuXtwd942wzRmHpxatwDzaiviCgXz5s7AgsNnG2YzMDw4Ki72oH2oB51CXGzXhEb52Y1OCNFRhI8Ij70Iw34h1tBZPvAEgaJAftT2qXJL1dFzHMWnfpajHia3VA3kpGY7Vav990SwvN4vSN+TERCff68Ou4tnorNb/BuOs4XpZP3CROwSeXagrg6FBfnaWYglJSXaWYgUEBMh6XyaZH9/U0BMbZtx3JZansyNBEiABEiABEiABJIlQAExWYJMTwIk4HkCHIh6vonSykFVMFRttytjdQKaAmJqWizZCchkvGhoahIT6N3JZGEqbbCtEaGdE68mjCcgysz/MlyLW4u2oTvHWHyM50Qh/Djt/RrMw0J0dnbGFQoWLz4CU6aUxks+LkyuCpIrs+SP0dUz3D+yglETGkfExhHRsVushu1Fy0CHEBy70e0Po2u4T8iN1upkVC7D05OA3Bq1NFikbac6JTiydWr09qn6ascR4bEEZcFiw+1UrfbfExFLh35BFxD1f0ETbfpZVlqKvPyRFevy3+8jbzWgv0oIiA71CxOxls+6OjvQLXyZPn06KioqkC98tXsbU/7+nqxVzD1P9vc3BURznM3G4rjNLCnGIwESIAESIAESIAFnCFBAdIYzSyEBEnCRAAeiLsLPwKJVwVC13a6y1QloTkCmpsWSnYBM1Asntyksqv0Q+Y37JnTVSECUQsG2rkbcP6UerxR1TJiHfBgQEsunB2rwuaap+OfuAIZLxerDOEKB35+Ds8460fREfYFYITRrxgw0NTejuaV1QiHRyEnJvHb3Lu28synVVRjKz9FWOLYNdqElLH860So+W4XdKu5lmHYv7M7BHqNsGZ4lBAI+Pyq0FY2jqxqjtk99/dnXUDAYwNknn4ayQDHKxU9BTtAyGa/3CztyuvFWTiveRRve87VhZ24fwkI9nN6fi4W9RTiyp0D7nBIe27M6WkBsbOvGX2uHPNsvVFdXo7i4GH5/alamGn0B+PvbiIy18GR/f1NAtMZ7stgct01GiM9JgARIgARIgARIwFkCFBCd5c3SSIAEXCDAgagL0DO4SFUwVG23q04B0Z0WSHYCMlGv+wcGULu/LtHkltL5+3vhGxrd3lNuYxpZxCduhKgmxcXKgS4UiYlz9ZIC4v5gCH2V09CELrw/VI8Phuvx/vAB1A93oBhBzMmpwGxfBY4tn4fF5Ydiam4J3npnO97+YC+EQhhXQKyuKseiExeoxRnaUkCcO2eO9jwcDgshsQUtrS0YGopUxjBt9IM6cd6ZFEvlmWdlZWUIBs2JPAPDYU1c1ETGwe4okVGIjkJgfK92B3r9A8itKEBjXxt6B/uji+V9FhLIFwJimb9QCIpFI6Kiv1jYRZq4WCrCymX4qC0/pUDp1X5hu78L9+RuxwuBJlMt+dGcg3Bhzoko8xVg+rQalIz2LZnWL5iCEScSBcQ4UBIISvb3NwXEBKBPkITjtgng8BEJkAAJkAAJkAAJuECAAqIL0FkkCZCAswQ4EHWWd6aXpgqGqu12/SkgutMCyU5AJup1S1sbWtvaE02e0nSlH74hJvqHDAXE3dXzMFBYMmmZM2dMR0kopMX7y19eRmNTm3bfI8567BFCZPR11JEHY9686dFBE97n5QVRI0S/6GtwcFATEptbpJCob6YYHWP8fWNDA4bFmZByu8IpU6ZoAmIqtitUJ6I7wz1o6mvXxMSm/pFPKSw2iZ9GET72rA3NfR0Ii/MeeWUvAbmdapE/HyW+fBQN54nPAoR8heJHhhVEfkKj90Ui3GczLtkvlPoGsa68FT/P2y7OGLUm1hcLHy/NOx2fnnNS1vYLRk1EAdGIjLXwZH9/q/22tdJTH1t9L1Xt1JeY2hw5bkstT+ZGAiRAAiRAAiRAAskSoICYLEGmJwES8DwBDkQ930Rp5aA6EaPableGAqI7LZDsBGQiXsttCg80NqK7J1ZUk3lJMaukZESESyRvq2l84X4UvfE88oVAF8zLG5e8LzyIbTOOAHyTyxW6gNjfP4BHH30GQ6KeRteyz54q6llk9NhSuBQS5bamzWJ708FJhMTuLrFVaVMjpk2bpq1CLCgoSMl2hclMREtOrQOdY6KiJjIKobFfCo5jYqMUIOVP+0C3kHKM2VqCx8hpSSBHyIclOUJYFCsXy3IKUSo+S8Rn2WhY6WhY6ahd6DO30laHofcLq8v34+GCibc/1tPE+5TC6L9N/Sy+OOt0ZGO/EI+JDEulgBiufw7f/NotaJB/vNHRgaOvuAOrlk+2ursJD133DTy4GwiJE2I7is7G/fetxIxAGBt/9QOs+v370LLDYbjx5z/A4kqjmsSG1798H66+6RmZqXClA2d/75dYeXLsH37EpkjOSvb3dzL9dnKex0+tvpeqdvxU3gnluM07bUFPSIAESIAESIAESEASoIDI7wEJkEDGE+BANOOb2NEKqhMxqu2oM3EKo4AYB4oDQclOQCbiohQQ9+7bj7AQvtRLbqk5f95cNdg++4DYZvTdfxrm311Uip2haYbPox/oAuLu3XV4/oWN0Y9i7ouLCnDuuafFhKXCkKsQ5WpEub2pFBXjXTLOru3btHMQZ4gzFVN13pmTE9FhsR1t9KpGKSo2R1Y5xq52lAJk92BfPBQMyyICQV8AFbkhbfvU8lyxlaq4r5DbqMpPsbVqqQjTn1eI+9yGOvzhwz/ilrwPkqaUI/744GeHXIFpraVZ1y8YwUulgIjeLbhuxTXYHClsHm597G4cmR8JGHfTtv4+XHjj42PhS67BulVnijNs2/DQJRfiwejdtZd8Rzz7uHg2yRXeihuWXY0NUdFqzr8Va756ZFRIam+T/f3tZL9tpubqe6lqm8nDzTgct7lJn2WTAAmQAAmQAAmQwHgCFBDHM2EICZBAhhHgQDTDGtTl6qgTMartsnuggOhOCyQ7AZmI15qItbc2blLHBcT33gDq98T1RQZ2zpiP3YOTTh1r6XUB8bXXNuHDrcZ5HnLIbHxk8ULDMpN9oAuJBxoa42a1c9tWVFRUQAqIpaWlyM3NjRvPSqDXJqKjfZcC4tj2qSOrGuU2qpGw0ZWOI3Y7t1ONhsf7lBCoDpbh2t5l2PNhtDIVm3Um9guxNRyzUiogimw33ncJVj0+xnbJNfdj1ZkzxgqMuevFkzeswF1RSt9FdzyCLy2QK8K78OhV52HN9pgEWHnPYzh7zgSKpIi+9dHrcPWaMRlT5jBPCIh3U0CMhTmBpb6XqvYEST3xiOM2TzQDnSABEiABEiABEiCBCAEKiBEUvCEBEshUAhyIZmrLulMvdSJGtd3xaqxUCohjLJy8c0NA7Ovrw776A3Gr6bSA6Hv5rxjuH7+Vqu5cx8KPYM/oWYZ6mNFnTXW1EObK8fjj/0BnV49RNHz81OMxa5Y929pJ8bBVnC/Z2NSMcDgc14e9u3YhPz8PM2fO1IREydxnYovWuJmNBnpZQJzIb/WZ3Bq1rb9rRFwcXdWon9eoCYwibOQcx5GzHNvE1qsTbVWr5k87ewmc1HEITthnvLo6E/sFo9ZOtYAYrn0ayy67Y6y4movwuzVfQulYyNhd08u45OKbEJEbQ+figYcvx8gupfEFRCy8Ao/dthyGEmLXJlx33vVRqyBHiqOAOIbdzJ36XqraZvJwMw7HbW7SZ9kkQAIkQAIkQAIkMJ4ABcTxTBhCAiSQYQQ4EM2wBnW5OupEjGq77B5XILrUAG4IiB2dnWgU22zGu5wUEH1d7Rh+/dl4bmhhvvwCNBxyAoxW8qkJg2IlX2VFFf78xIvqo4jtF2c8fuELS8WqP3OrGiMJJ7mRwmFLayuapHBosH2pnsX+2lpxMtuwJiBOmTIFeeLsR3n2ZDJXpgiIVhmEh8X5k30dYkvVkfMZo1c2qsKjFCC7wsZitdWyGT+9CASHAvjqtlMhP9UrU/sFtZ66nWoBMd7KwZX3r8PZM8az3vroDWKl4Njyw0Ur78EPzp4z6pqBgCiejq1S1Gsx9rnxV1eJcxOVZYviMQXEMUZm7tT3UtU2k4ebcThuc5M+yyYBEiABEiABEiCB8QQoII5nwhASIIEMI8CBaIY1qMvVUSdiVNtl9xIWEN32O1PKX716tSNVkecftra1o7W9PW55TgqI2LMV2Ba75Vy0U+GqGdgmth40Ok8wOq5+v39fM7Zvr0PALwS5OKv6qqsrcMYZi/Topj9zfDlC6AuOi69vVzrRuYdqooYDB9Db3aUJiNVi1WRBQQH8fr8azZKdrQKiJUgicu9gv7a6Ud8utTFm+9SRVY36Skf5OTAUfxWp1XIZ3xsEPl67AAtaxp+pmqn9ghH11AuIQNPLd+Him56MFFlz7s1Yc/lxEXvkph53XfA1PNmhB8/DzY/cjePk7qXaNSYghoStRasRd3XiruZ8sarxq+NXNbatxyUX3qitaIykCYm7jg4KiKNUzX6o76WqbTYft+Jx3OYWeZZLAiRAAiRAAiRAAvEJUECMz4WhJEACGUSAA9EMakwPVEWdiFFtt120uoXp2rVrsW7dOrfdzojyly1bhuXLlztSFykgNrW0oKOzK255gUAAcitQJ67cza8hp61pXFHDImRQbP9ZP3UuekMjG9uNi2QQ8M9/vo/6+maDp8CCw+Zg3sHTDZ8bPSgoyMfcOfoqGeGfWGXY3NKK5uZmDIrVh1auluYmtIk2kFuY1tTUoLCwkAKiFYAOxZXbqXYMdAvBcfS8xsiWqmOrHeUqR31L1ZaBDm6n6lDbJFrMzMYyfPTdsX/Hej6Z2i/o9VM/7RAQEd6KG5ZdjbG1hUtw57pVmB+1CLF3y6NYcc2aiDuhpd/Bw9d+PGLHW8kY9RBn3/gAVi6O/Z3w8u0X4KZnNKkxOqp2zxWI45BMGKC+l6r2hIk98JDjNg80Al0gARIgARIgARIggSgCFBCjYPCWBEggMwlwIJqZ7epWrdSJGNV2yy+9XKsCop6On+lFQAqIBxqb0N1jfEagEzXyDQ2iYvMrgPiMf/nQcuTJGPJHzT7HjxgJHRoaxtNPbzA8e1BG/NiSo1FSGlnuEkk72Y0uIErhUK42bBYCoFx9mMjVLs9IPFCPGTNmYNq0aSguLqaAmAhIj6UZHB5Cc7/YTlWsXIzePlVf5RgdJuN0hN39N+gxfI64E+rJxxH/C8h+0CdKlJ/yf7NmVmvbGmuW6EeGRVuKRyOfMp74t66dtamHjX7Ks0uLi4q0Pyjo6+tHb1+v1i9E0sobccm+SeQi8hkW+Yh+Q5jRn9IPeWbqQH+/8CMX8g859EvzUTyX/Y3e58jP6HAZ1ygsOlymkbbsx+Rq87/+9a96MSn53CS2Er0+aivRc4Xgd3mU4PecEPtuiRL7LrnzEXxhfnR/PLYCUTq06KJrMG/jHfh9ZKH62fjlEyuhn2Abrn8aX/7aHSMrFWX8S76Do9/+OdZsGBEUKSBaa1b1vVS1reXmfGyO25xnzhJJgARIgARIgARIYCICFBAnosNnJEACGUGAA9GMaEbPVEKdiFFttx2lgOh2CzhTvpxArm9oQE9vnzMFGpQS7GhGaPs7Bk+BcGEJ2g5Rt78zjK49aG7uwKuvbjKMlJeXi6VLrW9fKjOU25cWFxWLcw6lcDgiChgWNMmDDrG1Xl3tXk1AlCKiFBCjBYNJksd9zC1M42LxdGDf4IA4u3FkdePIlqojW6iOnOc4trJR3261b2jA0/VJB+fyBgKouOXDdHDVdh+lUPnUU0+lthwh6F0QJehh4RV47LblyJeldG3CVeddj+16iaFz8cDDlyN2PWGsgDjvkjvx02PfxIqrx1YtLrnmfqw6c4bIJYwnb1iGuyJLHheJFY/fweZvnod7RwuhgKjDNvepvpeqtrlc3IvFcZt77FkyCZAACZAACZAACcQjQAExHhWGkQAJZBQBDkQzqjldr4w6EaPabjtIAdHtFnCmfK8IiEW1W5HfWGtY6Z6pc9Bdc5Dh83gPPvhgD7Zu3RvvkRY2c0YVjj5mvuFzpx50d3Vh7+5d2hamFBCdop7+5cgVi/p2qbqoOGK344W3X0O3fwDBsny0hrvRNtQNuSKSVyyBgr5clN32QWxgllq2CIgQAuB152FNZMVgDb73wBqcLFTC2udux2W3PBOhvWSlEALPlkJg9KUIiOffiru/Ol/kuSIqTyEUPvEDHLR1LZZdfW8k8aIr7sEPlk/FQ1etwIMUECNcrNyo76WqbSUvN+Jy3OYGdZZJAiRAAiRAAiRAAsYEKCAas+ETEiCBDCHAgWiGNKRHqqFOxKi2225SQHS7BZwpXwqIdQcaxFZ77q5ALNuyHv4+4y0c2w8+BgPFZZagvPTSO2hr6zRMc+yxopu0TwAAQABJREFUh2L69Nj1LoaRbXzQ1dWJ2t27hS/TtVWIJSUlXIFoI+9syFrtv+V2m+2D3WgZ7ETbYJcQFbvQov10olWzRz5bwvKzG12DvdpWnpnOqrQrH4U/2yKqmdwq4kzgZI+ACDStvw8X3/h4BNFCsYrwti9Mw0OXnIcH6/Tghbj1kdtwZPTupdqjeALikejdtRYrrhwTC5esvBHHv3E77nqpYzTDJbhHnLc4JxA/vV5qqj/POeccLcvVq1cnlLXXVo6r76WqnVAlHUzEcZuDsFkUCZAACZAACZAACZggQAHRBCRGIQESSG8CHIimd/t5zXt1Ika13fZXnYB22x+Wbw+BVAuI+fn52tld8vwus5d/oA9l775qGH04x49mcf4hfDmGcdQHAwNh7fxDWb94lzyrTG5fGgyOnS0WL54TYV2dQkDcMyYghkIh7dyzZMr22kR0MnVhWusEku2/B4bC+KB+N+TKxvbhHu2nQ/8c6kU7ujFi92qf/cPm/71br419KWY2lmHwF2+KAuL3E/aV7L2c5bbJf/vb31LvWHgXbl52JV7Scw6dj/vvmItrLrslclZhaOn38PC1oo8fdxkJgKJ/v/nLuCMiGMYmHNvW1Ch9bPxUWRQQU0UyNflw3JYajsyFBEiABEiABEiABFJFgAJiqkgyHxIgAc8S4EDUs02Tlo6pgqFqu12pZCeg3faf5ZsjMLKFaaM4A7HXXAKDWAUFBaiqrBTn9xVhx65d6Okxn19e0z4U7zU+h2ygpBLtc480KDl+8P79Tdi40XhrwtLSYixZclT8xA6Htre1oW5fLVcgOsw9k4tLtv+20i8MYggvhN/DU31vo264La2wHv/hTNT9/iUMc3tX7Y8WUn4G4ui3YdNDV+F6fR9RhDBvXhG2b48sP8QVdz6G5fO1kxGV788EAmD9c+J8xTERMpIwdDZ++fBKTNUCJkgfSZC6GwqIqWOZipw4bksFReZBAiRAAiRAAiRAAqkjQAExdSyZEwmQgEcJcCDq0YZJU7dUwVC13a5WshPQbvvP8s0RkEJBY2MTOnuMtw+dKKfCwhHhsKhobO85qwJiaOdmBNsaDYvpmjEfvVPUs7EMo2sP3nlnO/bsqTeMNH/+TBx66CzD504+aGluRkN9nbZ9qTwDUa5AlKuBkrm4AjEZeumfNtn+20y/0D3ch3+E38XT/e+gdbg77aD5B3Pw6deOQN22D+ET3ss1iJWVpaiqKhO2+F+O9t+RT7H6WSxaFj9jnzkjARj5HHmWI9KIO0R/RqeRBeWM5qHHk8/1cP1TrpDu6OhAW0szqqurMXXqVPHHGcVav5CTM7ISW35G38s08keG6Z+yUfR79Xm0ffnll8uoeOKJJ7TPlP+nSYh9F4+IfSGRubbRqH5Tcz5+t+arKI1b6MQC4Pq7LsGNT44JkTKLc298AJcv1remnjh93CKTCKSAmAQ8G5Jy3GYDVGZJAiRAAiRAAiRAAkkQoICYBDwmJQESSA8CHIimRzuli5eqYKjabtcj2Qlot/1n+eYISKGguaUF7Z1d5hKMxioqLETVlEoUik/1ahUr6kxvYSrKL9jwd/gGjbdA7Dl6CXoDQbS3d4iVQua2Gnz22TfEKsg+MR/vQ35+3jhB7rTTjtfEAtV3u+zW1jb0DwzEzb7hQD1ampowc+ZMTUSUAqLf748b12wgBUSzpDIzXrL990T9QvNwF54aeAvPD2xB73B/2gI8ct90nFg3N8b/TO8XYiobZVx66aWaZZuAiF6svW4F7t0cVejo7dh2o+OfAZMIgG3rccmFNyIiIY4TIydJH6/IJMIoICYBz4akHLfZAJVZkgAJkAAJkAAJkEASBCggJgGPSUmABNKDAAei6dFO6eKlKhiqttv1SHYC2m3/Wb45AlIokIJfqxDnzFzFYqXhFCkcii1LU3K1NQEbXzTMypeXj+GTPqk97xXbrO7cvQdDQ0OG8eWDzs4ePP/8m9pqoYrysnHnCQZzAzjvvDO1lTkTZpTCh7v27EFXV/xVWvtr90KegyhXH8ofudKIAmIK4WdhVsn23/H6hb1DzXiy/02sD2+F3LY0na+SvgJcuPtk5A6NCfXZ0C8YtZn9AiLQtvE+XLjqccWFhbjjsduwIN7upVrMyQXAXU/fhevvl79DZuOyW3+IM+dEZzZ5esWhpEwKiEnhS3lijttSjpQZkgAJkAAJkAAJkEBSBCggJoWPiUmABNKBAAei6dBK6eOjKhiqtts1SXYC2m3/Wb45AlIo6OruRkNT84QJQkLUksJhQX705OyEScw93LkF2Pm+YVxfzWwMLzgu8vxAQyMaxWq9ia6dO+vw7rs7IMVOKcap1+xZU3HqqcerwbbaEwmIO7dvw9DgoCYeTp8+HXI7WAqItjZHxmeebP8d3S/IFYd/6FuPV8IfCNnQ3ArgVAMOIAdVQ0HszzF/tqqRDwEhGn5+94mo6iuJiTJndg1OOWWsr4l5aJPhdL9gVA0nBERgF24+50q8FOVE6Owb8fDKxVEh6m2sAFhz/q1Y81Ur5+HGpp8n0t9tKb3qz8Q2BcSJ+Tj9lOM2p4mzPBIgARIgARIgARKYmAAFxIn58CkJkEAGEOBANAMa0UNVUAVD1Xbb1WQnoOUWls8//zw2b96MnTt3orW11e0qear8srIyHHTQQVi4cKEQs04dt8WmU85KoaCvvx/76w8YFjl9Wg3KSuOfUGWYyOQD3xvPYbjd+LvRf8gx6CmuErmNCBdyG9OW97ZixptbUbFrPwqb2lHc3C4eCyG0okT72VKYj5cqhHBYUy22Lx0veB4yfxZmCRFRXvIcMPEfefSYdi/tvLxclJaOFx61BAn+ZyKh4MP3tyCYm6ttYSrPOpPbwlJATBA0k2kEku2/Zb/Q1NuO1bV/xTP9mzAg1hw6fdUM5eGUwSn4WLgSxw6WIU+IiPcEt+PXwd0Ju5Iz7MPSnUfgsP7xZ6pmQ79gBM4ZARHY8ugNuGbNhlE3Qlh5z69xdsyKQdXDWAFwyTX3YNWZc9RIE9ix6eddJATEL1kRICfIOs4jCohxoLgYxHGbi/BZNAmQAAmQAAmQAAnEIUABMQ4UBpEACWQWAQ5EM6s93a6NKhiqttv+JTMB3SLO1Lvzzjuxe3fiE71u19/J8mfPno2rr74a5eXlThYbKUuKvbV19RNuDWrLCsSwOD/txScjfqg3UtR7MzQf72wZ+R6VdPXgYy+9iYU7auGbZCGU0Amwae4MvLDkWHQWWdtu9YjD5+L44xeo7iRlGwmIUqjZ9NabWtvLMxClgJiXl0cBMSnaTJxM/90/FMYfWl7BbxufQ8dgj2MwpYy/oHAmTik9HB/b1oxDhoq0M0xVB57IrcMteVvRB+NzU9U00s4fCOAj783BIcMz4v5hQbw00WGZ0C9E1yf63ikBMbrMTLyngOitVuW4zVvtQW9IgARIgARIgARIgAIivwMkQAIZT4AD0YxvYkcrqAqGqu2oM3EKS3QCelBsxfjjH/8YO3bsQGVlJRYvXoyTTjpJ254xTjFZG1RbW4tXXnkF69evR5PYknPu3Ln47ne/m7RwlAhQ2WZ1Bw6gf2DyCflUnoE4fGAvfO/+09BlX3EJnmzME1uWtmH+zn0459nXkd83YBg/3oPugjysPeuj2DNdrmI0dy1duhjTairNRTYZy0hA7OnpwfYPP0BVVZW2AlH+mwkGg8jJyTGZc/xoj639o/bg36+7Nn4EhmY0gUT67yEhZj/d9ibWNDyN+gHjVcGpBJfrC+DEkkNxStlCfEz8VOWWwky/8FBLGI8H12NXUeOk7gQGczB/3xQctqcauWG/tpo63srkyTLKhH7BqI4UEI3IWAungGiNl92xOW6zmzDzJwESIAESIAESIAFrBCggWuPF2CRAAmlIgAPRNGw0D7usCoaq7bbriUxAS5///ve/47e//a0miMg6JTJR63bdnSy/t7cXklNDQwO+/OUv44wzznCyeK2soaEhNDW3oFOchWj2KhLbbFaJMxHldpvq1drWBrmqcbIruH0TAgdq40bLFVt6Ds8+FI/8cx9OePtDnP7K22LV4STLDuPmBAwJMe7PZ5yI98TWpfLqF1u2DgzEFyL9/hx89rOnCCE3OQFPdaW1tU0ItOPLbGw4gIb6elRXV2sColyFKgVEbWtVNRMLNgVEC7AyMKrV/ntn3wHcvu9xbOrZ5QiNQ4LTcGboGJxatBAhf+wK4cn6Bcw5FL/fsE/b1Lgj0IN9hS3YE2zCvoIW9OQNIK8/gLKuApR25qO8sxAV7YUICuFQv+R2zPF+L2VDv6AzUD8pIKpEErMpICbGza5UHLfZRZb5kgAJkAAJkAAJkEBiBCggJsaNqUiABNKIAAeiadRYaeCqKhiqtttVsDoBrfv7/e9/X9u69Bvf+AZOOOEEPZifExDYsGED7rnnHsitTP/zP/9zgpj2PJLbaHZ0dqKpxfqqo8LCAlSJVXNFRUUR53bs2oWent6IbXRT8d6r8PX3xX0sVzo2zT4WrY88h0/9w3iVYtzEcQKHc3xYe+ZH8cG8GegUde3s6ooTC6iuKseiE1O7fWncgkYDd27fhrAQFnUBsVSIG4FAYKIkpp5RQDSFKWMjme2/B4bD2lalcrvS8LC95xyW5hTiI4H5OCWwADNyKgzZm+kXnn9nZFtjPRP5hxjyDxfMXEYCYjb0C0Z8KCAakbEWTgHRGi+7Y3PcZjdh5k8CJEACJEACJEAC1ghQQLTGi7FJgATSkAAHomnYaB52WRUMVdtt181OQKt+XnHFFdrqs7vvvhsFBbErS9S4tEcIyG0sr7rqKk04uvfeex3HIgVEuWJw7/66hMuWbS2FxOLiIpgREP29XSh7f4NhecWhEmwfmoGlP30AAbHFaiqugYAfv/n8mdiV6zMUEI84Yi4OOqgmFcWZykOef1hcXIxp06Zh+vTpmhDr94+tljKVSZxIFBDjQMmiIDP996buXbh9/+OQqw/tuvzIwUeLF2B5zUmY3lqE/l5x7ukEl5l+4Z3yI7B1e+zKZbsFxEzpF4zQU0A0ImMtnAKiNV52x+a4zW7CzJ8ESIAESIAESIAErBGggGiNF2OTAAmkIQEORNOw0TzssioYqrbbrpuZgI7noz4RuXr16niPI2FDQ4P426u34d3tT0XC4t0cMe8TOOuj14kz4ayJKumWv1lu8RilIkwKiPUNjXG32bSSv9waUOY12Ram+Q17UbRvm2HWhdNnw/fABhz63g7DOIk82DttCu5bushQQDz11GOFoOeM8N0lVkLu2LYVFRUVmngoVyFKITbZ8w8lFwqIiXw7MifNRP1311Af7qv/C/7U+jrkuYd2XIW+PJyeeziW5h6NMl+htmVoqvqFp8W5qF3dsSuc7RYQM6VfMGpr/ffPE088YRSF4SYIUEA0AcnBKBy3OQibRZEACZAACZAACZCACQIUEE1AYhQSIIH0JsCBaHq3n9e8VwVD1Xbb34kmoCfyTZ+InEhANCvu6eVYFRHTMX8z3HQednzKcxDlFoBtHZ12ZD8uz5Lt7yC3o3lcuB4wVDobx/3oUeTYIHDc96mPYktBrl5U5LOgQIgepx8fse2+2bd3D9oF86qqKk1ArBQrOFNx/qH0mwKi3a3n7fyN+u83urbhx7WPojHcbksFKn3FOCt4NE4V25Tm+4KWy5isX+idfThe2D6+j7JTQMykfsGoQfTfPxQQjQiZC6eAaI6TU7E4bnOKNMshARIgARIgARIgAXMEKCCa48RYJEACaUyAA9E0bjwPuq4KhqrttstGE9CT+aVPRBoJiNHiXl6wCFdd/ADmz1kcN9utu9bj7gcuRl9/F8yKiOma/2Tc4gJKYaDcxrSvrw91YhWivLfz8g2GUfHuq4BYhWp0Fe3y49A/vmz0OKnwN085Fs8eN39cHmVlxZg1q3pcuF0Bm995G4VixeHUqVNRU1ODkpIS5OaOFzYTKZ8CYiLUMieN2n8PDg/h1w1/x2+b/mHLqsPZOZX4ZO6xWBw4GH5fTkIgzfQLDXOPR13HEHyjJfh8PsifbrENdFPzyB8kaGHiud6L1dfH/qGCegbi3LkzEPDnaH9A0do2XljNpH7BqGH03z8UEI0ImQungGiOk1OxOG5zijTLIQESIAESIAESIAFzBCggmuPEWCRAAmlMgAPRNG48D7quCoaq7bbL6gS0WX/0ich4AqIVcU8vz4qImM75T8RNZ2H358g2pg1iG9Nw0kX5+3sR2rkJfaXV6K2ageHRLWhzO1tQuG87Aj3jVxHphQ4F83Hos/sR2viBHpTSz86j5+PVlStSmqfVzDo7O7Bz2zaUl5dr5x/KVYhFRUVIxfmH0hcKiFZbJLPiR/ffTeEO3FT7MN7sSu12wJLYfH8NlucuwsLATFMAk+0XAqecg6opU8aV1d7Rgb21+8aHt3XhxZfejgmPFhDl6sLPrzhDe97Q2IiGxqaYuE4bdvcLRvXRf/9QQDQiZC6cAqI5Tk7F4rjNKdIshwRIgARIgARIgATMEaCAaI4TY5EACaQxAQ5E07jxPOi6KhiqttsuR09AW/FFn4hUBcRExD29XDMiYrrnb8RNZ+DE5+DgINra25PextTf143S7W/D19+nuS3Fw6E8cbafsH2DA5NWpWv6wfjIbeuQ22IsMk6ayQQRBspCeO62KyeIYf+jHUI87OvtgTz3cNq0ado5iHl5edpqqlSUTgExFRTTNw+9/5515gL8aO8jaB3sSmllpuWU4/PBxTg+MNd0vrJfKBH9guwH5JVIvxA6/BhLAuL2bfuw5f1dMT5GC4jzxOrDk08+WnvuBQHR7n4hBkSUof/+oYAYBSWBWwqICUCzMQnHbTbCZdYkQAIkQAIkQAIkkAABCogJQGMSEiCB9CLAgWh6tZfXvVUFQ9V22399AnrF8s9ackWfiFQFxL++/BO8u/0pTLZtqVFhqoj4yZP/PSZquudvxC2mkjYb+jam9WIlztCQvgGgtUL9vZ0o2SZEgvDkQmG8nIdzg2g57EQs/cbPxBanifkQL1817On7roNQ69RgR+yBgQG8t+kdbctSffvSUCiEQCBAAdGRFsj8Qn7005/itco9eKNif0q3LC31FWJ58EScknsY/DC/VWmy/cKQ6BdaFyzGFCG4W1mB+Npr76KpqS2mwaMFxI8tORYHHTRNe+62gOhEvxADIsrQf/9QQIyCksAtBcQEoNmYhOM2G+EyaxIgARIgARIgARJIgAAFxASgMQkJkEB6EeBANL3ay+veqoKharvtf6oFxJ89OLJN3LWXPmZ45uFkdZYi4u2rR7ae/NZFf4+Jnu756xO4qvAaU0kHDLmNaXNLC7p6ei2XFujuECuM3jG1ytAo847ZC9BfVo0zv/5TWwXE1kNm4f0vnoGO2VONXLEtvHbPHrS2NGOK2IpRrj6srKxEgTgLMVXbl0rHuQLRtubzfMYdA90465GrsacwVjhLxvGinDx8puAEnOY7AnkIWMoqZf1C+VQhHlaaFhDD4UE8/fQG8ccQQzH+6gKi/POBL3xhKfLygtpztwVEJ/qFGBBRhv77JyqIt0kQSPT3uNf6bfW9VLWTQORIUo7bHMHMQkiABEiABEiABEjANAEKiKZRMSIJkEC6EuBANF1bzpt+qxMxqu2213YJiPf8YG9SVbvyhpGztowExHTNX5/ATXTiMSmoUYnlNqa9vb1oaGqGlfV/uV2tKNnxLmBii9Ko4mJupXDYMedwLezj192D3NaOmOepNoZzfNi35ChsO/cU9JcUpTr7uPlJvu++87YmGMrVh1JALCkpQTAYTNnqQ1mw1yai48JgYMoJ1PY04iuv/Ahb2vekJG8ffPhE2XG4bMpZyB/wu94vWBEQ6+ub8c9/vj+Ogy4gVlaW4uxPnRx57qaA6FS/EKmscrN27VqsW7dOCaWZCIFly5Zh+fLliST1XL+tvpeqdkKVdDARx20OwmZRJEACJEACJEACJGCCAAVEE5AYhQRIIL0JcCCa3u3nNe/ViRjVdttfCojxVzjaJVBKAbGnp8ftZvdM+Xe1l2DxQK4j/oTzg9j56ZOw+8xFGAr4bS1z3949aG5qQnl5OaZPn66tQiwqKkrp6kNZAQqItjajJzN/p3U7vvLqT3CgtyUl/k0PVuBbNcuxqHg+5PbGcotNuTq5p6/fVP7BjhaEdm4WK4kHTcWPFylcVIL2g4/BsG9ku1QrAuKmTTuwe3fduGx1AfGoI+fjmGMOiTx3U0B0ql+IVJY3niTgtX5bfS9VbU9CjHKK47YoGLwlARIgARIgARIgAQ8QoIDogUagCyRAAvYS4EDUXr7Zlrs6EaPabvOggEgB0c3v4OXdhbi0p8BRF7qry7D186fjwPFjokIqHejv79fOPiwuLoZ+9qEdqw+lz16biE4lR+Y1nsAzdW/gyg0/Q1fY+tbDam7ybMMvVC7B16rF9p6+MRFfbgXa19eHA41Nk56rmNvehJJd7yUlHg6EytFx0EIM54yJ+lYExGeffUP8UUafWj3oAuInP/FRVFWVR567JSA62S9EKssbTxLwWr+tvpeqtichRjnFcVsUDN6SAAmQAAmQAAmQgAcIUED0QCPQBRIgAXsJcCBqL99sy12diFFtt3lQQKSA6OZ38MhwAKvbSl1xoWXBbLx/wRnonFmd0vK3ffgB+sT2sPLMw5qaGu2zsLAQOTk5Kd2+VDrttYnolIJkZjEEfrPjKXzv7dUYHI496y8mkknj0ILpuLbmXBxaMGNcCrkKUZ6R2trWhs7uiVdL5/T3onTbW5Cfli8hGHZXz0ZP9SyIfxgxyc0KiF1dvXjuuY0xaXVDCogloWKcd96ZMf/u3BIQnewXdAb89CYBr/Xb6nupanuT4phXHLeNseAdCZAACZAACZAACXiBAAVEL7QCfSABErCVAAeituLNuszViRjVdhsIBUQKiG5/B+8V25ge69A2pmpdtfMRP3b0yPmIoUL1sWW7rbUF27duRVlZmbb6sKqqCqVCyMjNzdUERMsZTpLAaxPRk7jLxwkS+PmHa3Hz5gcTTD2WzC+2CL14yum4qOo0yBWIRpc8q0+umGsUZ6SGxYrEiS7/QB+Kd2xCoKdzomiRZ3KlYX95tRAPZ2EoGH/1sVkBcefOOrz77o5I3tE3UkA85JDZ+PipJ0QHww0B0el+IabCNDxHwGv9tvpeqtqeA6g4lC3jNvnHHfrlU/7oQg8386nno+cht9XfvHkz5s2diwrxh0+ZfjWJ32t3/7+7UFRYhGWf/TQOPWzkTO5Mr3e61u+tdzbh6b/+RZzX7sMZp52C4xctdrUqXvPHVRijhet9ijT1fiURv/R8ovPQw+LlFx0v3vPosInyiY4XfW8l/+h0XrhPRb/O77oXWjK9faCAmN7tR+9JgARMEMiWgagJFIySAgLqRIxqp6CIpLKggEgBMakvUAoSzx3041diFWL+cOwqpBRkbTqLcEEednzmJOxZKs5H9BsLKxNlKLd+fHfTOwj4/dqZh3L70oqKChQUFNiy+lD64rWJ6In48FliBO7b+id8f9OvE0sclaoyEML/nXkBjimcGxUa/1ZOtMhViF1dXWhpax+3QnBcKrEqMr9pP/Ka6xDo7QaiVklKwXAomI8Bcc5huLgU/aFKDPsD47KIDjArIG54fQsONMQ/C1IKiB8/dZEQEcUKx6jLaQHRjX4hqrq89SABr/Xb6nupansQYYxL2TBuk/3ICYsXiz/8GLluWPUdLPvceTEcJjM6Ortw2mkfFzLMyPXoIw+jrKIKZy49I5L0/l/8HMe5LNBEnLHp5t41v8b9P79Ly/3qb1yGr1xyhU0lMdtUEPBae3nNn1QwTiYPu/qmg+YejN/87ve48/ZbJ3RvWs1ULF58Ii66+CuYO3de3Liqj3EjxQn88hc/j299+7txnng7qFW8t6eiX+d33dvtnA7eUUBMh1aijyRAAkkRyIaBaFKAmNgSAXUiRrUtZWZDZLsExGsvfQzz5yT2V6Jbd63H7atXaLX91kXxBb50zf/SSy8V53VNvC2gDc3s+SxP7w/iRx2hCdZEOVOFbnFW2ofnn46GY+dbLnDn9u2QK42kaCi3Lp0yZQpCoRACgUBSf5E7kSNem4ieyFc+s07gv7c9gf9855fWEyopTiw6BN+d8QWUB4qVJ8amnHCRqxCbW1rQNxA2jqg+EelyBgeEiCj+L8T0ycRCNbm0zQqIvT39huc0zpheg+qqKfArfxDgtIDoRr8QjynDvEPAa/22+l6q2t4hF9+TbBm3ff3qb2HDyy+MQgjj9dc3Wnq3+Na/r8ILT/91NP0g1q//J+7/1QMRMU0++OSZp+Dmn/xsNI71D7m679bbbhUi5SB+/GPxmcRKSeulm0sRLUqsFALiv6ShgPjfa36FrR9swfJln8ZJJ59iruJpGstr7eU1f7zQrHb0TfLYh2jWZuo5vaYSf3j8z/CLcVf0Jf8o7vgTT4z8AUb0s4nup9dUYN2fnpooiiefRQt/0sF4/bqZvjqaf7r2lXY0kBl2dpSbjnlSQEzHVqPPJEAClghky0DUEhRGTpiAOhGj2glnnKKEqRYQ//ryT/Du9qeQFyzCVRc/YFlElOLh3Q9cjL7+Lhwx7xP45Mn/HlPTdM9fCojyWr16dUy93DTkwEqKBVLYbGxukfP+jl3RQkHBM+tRdtNq+MTKJ7ev5sPn4IPz5fmIVaZcaWpsxO6dOzTBUAqH06ZN07YuzcvLs2XrUt0pr01E637xM3kCv9r+F3Hm4Rrx7zHxf5Fym9KvVZ+JCytPRY7FiVyv9AvRJNs7OrC3dl90UMx9aUkJ8vPztbBQcRGCwWDMc2nIfq67Z+TMxo7OTnR3ixWTNl1u9Qs2VYfZpoiA1/pt9b1UtVNUbduyyZZx2+69tVhx7vIIx1//cjUWHnVMxJ7oRl2B87lln8KqG27C8y+/imuuviqS9KIvrsA3v/0fEdvqzdiE84hAKUUAr11jPgLpOCkeLYZkwwpKr7WX1/zxwr8vO/omWa9o1vKv0k4+eUlMdV96+eXIiuqxB/3YsOHtMVPcRf+bGXkwjPnzD4mJoxpyxfYh82bgv+78hfrI87aZfn2MrXFfPRYnPftKuxpqjIsxO7vKTrd8KSCmW4vRXxIgAcsEsmUgahkMEyREQJ2IUe2EMk1holQLiENDg/jbq7clJCKq4uFZH71OiC/6hk0jlU73/L0oIEqycnJJ37Kwtb1j8i0LU/QdjBYQZZbBN99HxQ2/QE6L2DbR5Uuej1h7yjHYfu4p6C+Of1abdLFHCBDvv/cupFhYXl4eOfuwsLDQtq1LdTRem4jW/eJncgQe2PEUvvvWfyclHpb5i3DjrAtNbVlq5K1X+gXdv8kExEKxXfBBc2br0Sf8lHXbum07wuK8RzsuN/sFO+rDPFNHwGv9tvpeqtqpq7k9OWXTuO2oRYuQN4rx0Pmz8ND//MEU1L/9/Tl89/prI3H//szTKCkt0+xbfnoHnvzTOhxz9EL87L/uSuqPnr5+9TfFKskXRb7enVgdm/xNz0nx6O0J01EAjXwJTd54rb285o9JjLZHs6NvimZt1N/tr6vHJf/nMjTUjf1xmbrFsyogrn38McyYae5d0XZwNhUwWb9upq+O5p8NfY3ZpjDDzmxemR6PAmKmtzDrRwIkgGwaiLK57SegTsSotv0eTFxCqgVEWVoiIp8Z8VCvSTrn71UBcaTdRrYslJP0nd09jmw9pQqI0g9/YysK7nwIoefegG9oktVXQuTrP0r8Fan4DL75gfwzU/1rkrLPcGE+dnxano94wrjzEQeF+LBl82ZR7JAmHsrVh9XV1SgRK6H8YvtGu7fv8tpEdMqgZ3FGT+x7DVe8frvh1pxm0MwMVuIns/8FM8RnspcU2uRWpm73C7IekwmIMs7sWTNRXFQkbye85BZE9Q0NE8ZJ9KHb/UKifjOdMwS81m+r76Wq7QyVxEvJpnHbH598Ct//v2MrBJ/7x7MoKg5NCu+k007HQKf44zBx2bkt3+e++CXs2SrexSggaqzt+M8+IZgs+8yntayzYVLfayKG1/yx4zuWSJ529E3RrKfXlIvtRP9m6Nox4o8rckefqn1cNgqIhqBGH5jpq6P5Z0NfMxkz/bkZdnrcbP+kgJjt3wDWnwSygEA2DUSzoDldr6I6EaPabjtoh4Ao62RF5LMiHuq80jV/LwuIcoAlxYK+vj60tLZq557ZLYDFExBlG0uhoHHT+5j6+haUbq1FgRQVG9u0lZHdU0rRW1WK7kMPQsEXzsJgdYX2tch9dzvK7vof5G7apn9NUvrZNbVCnI94GhqPHjkfUVvB9MH76Ovt1QTDqqoqVFZWOrJ1qV4xr01E637xMzEC77Rux4oXbkD3YF9iGYhURxXOwU2zLkKJvzDhPKITeq1fmGgLU+l3gdjCdO5Bc6KrMO5e/tv9UKw+lEJfqi8v9AuprhPzSy0Br/Xb6nupaqe29qnPLZvGbeHwIBZ/9COR86Ivu+QiXPGNb04ItVH8scSnPvmJSJz7f/FzHLcosTPKI5kY3BwrJvFHTh8bFNsIbjSI5W5wuk+KRws11197Nc6/8CvuArW5dK+1l9f8sRm/6ezt6JuiWU8mIEbHVVcrUkAc34xm+upophQQxxiaYTcWO7vvKCBmd/uz9iSQFQSyaSCaFQ3qciXViRjVdtk92CUgynpFi3xm6inPPIy3balR2nTM38sCouQsB1lyK1N5TpgUEbUFgBbPTjNqr3jhEwmIkwkFMr9ZM2cgVFw8lrXwv+Dp9Sj5xaPwH2geC0/hXfMRB+H9/5+964Cvomjik9AhgFIkFAtFsIAIUoMUqaIIgkhvglQxICAWVGyAIF06gqLSREERpBdB6Yr4iQ0ExEIn9J7k27n39jK3797lXsu75M3xe9zt7uzs7H/3Nnc7NzOt68JPF0/DRRFDLXfu3ICWh6g8vOmmmyCHcKOYVnF/nLYRHUSYI47VsSsJ8Og3L8GRy6f87vtDecrBi0VaQtZo1xau34yUiul+XVD6c/LUKTh+4qSSG5zkn/v+CPu6EJyeMJdQIeC0dVt9LlXTocIhWHwj7b1twItDYNPaVW74bghF3Y+WUL7y5jBYuVS6Or0BO3fu1r0j4Nr+1NNPQx7NajsRJkyY5FGGgQSe7tYFqsfVhF9//wMGDRwEx9zuAhvWrw1vvj0SToo40H8eOAjx8c+6Y5IlwehRoyFGeGMQX36Jf0nwQKXKmpw7dv0A06dOggsXL8LUyZMhX/4CWr7638fzF8JGdz8nTZoknq08P4r5+59/YPbsD2D9+vVi3XVZWGKstMebPgYDnx9sWsffTfHNIl7knFkzIWeu7DBx4mRN3G+3bBXXE+DP/fu1fmPs3ceEdWB8/wGQObP13+EDBw/C9OkzYPu2bXDBLXvh2ELwRIvm0KFTF4/6Z86ehQvi47oRAtftmptYgAfjqkK37r20D/+uCk8BZe+9Bw4d/hcmjh+jRU8e0L8flPUSJ3PN+o0wa8ZU0Y9kmDJ5itdxmDhlKuz/7Ve4ePECqOOAH8ws+XIpLFy4AA4IDArHxsKRo0dFfLmS0KZ1K2jarLnp87Ccd6nNreHvjDHEwfOmxEAl+eDBz2veB44dPy76PxYKxRbRpxS6uRw3fjzsULB+5JHG0OWprqbzRK+sXND5M3jgs0KB2xmWr1gpMJws7osjGrXdeeDL/F205AtYKVwN4/HmG28IF5y3atfe/pPjduz4UZj9/iwPS2Vf55+3dmh+MNcm5EuxTk2B+Ovv+6Bj+7aaOCotzreKlSuDDIrirwvTYMwjlGXwSy/BVRH+ImfObDBixCh9zaVY4r3VtXsPTebKD9wHvfrE02L9GteFAQMGaHO/4v1loUvXHtq7vNm6ju/3vqzVFP9A57ouMLmgayr+7cFj1JhxsGjBPDdVEqxft153t+3OBHrfRIu/LUnikxo8VxMf1zzT91koZnJvIE49e/aAQrcUglvEh8ivvPaWZGc44zrau3dvN57lBJ7dtXJfsaNMA7nXPhf3/exZs/S1Bdfr+8vfJ2Tso/9NpW057ZoViE4bEZaHEWAEgo5ApL2IBh1AZmhAQN2IUdMG4jAkQqlAxO7YVfL5qjyUUKU3/k5XICKu+HJz/fp1lxIxQSgRhQIxVJaIgSoQs2fPBiXuuENOB/0cdeUa5Jz7NcTMWwmZrl3X84N1gZj8dG9R+OmhcpCrWBHd8jCX2IRD5WGo8FLld9pGtCofp+0hcCXxGjzx7WvwY4L/1rNtCtSEHrc00rZq7bXqG1VGWBewx2h1iNaHuDkT7OPgn/vhnNikwI8K8IMCaZGc1utCsPvF/IKLgNPWbfW5VE0Ht/fB5xZp723UhSWiOeeDWXCvFyURrnMPVKmib5x379pRWCz20wfBuLFujFtIyyqWvwc6d+sD/eL76nXxAjfqH23REWZOmWjIN0vITfuGTZrCabcCUuaZ0TcQdAle6HAzt3WHTvCX5i7VrLYrz4w/3RT3ppAy40jrDXvrLRg3eSqcJHHXjHWSYPPmb70qpjp36wF79/xgrKKkPlu0EO4oXlLLxXGsJMYxWqFRk7ljMsNTPQfAxDGj3EVXhYL5fyqZlqYuHxvVrwnD3hnnQXdJfExYq2ZNd34SbBEK06xZXVE4UZncoX07TXHqUZFkmM1Pu3MLXVZS3M3GCxUD9erV0+XAuTpj1ke6BDNmz4EZU97T02YXw956HRo1bmJW5JFH5SkSewvcEDa3x32cB/7M3xGjx8HnC+Zq8uSOyQIbNm71kE1mGK2OjeOGNL7OP8k3tXMw1yZsy4i1tQvTcVOmwdzZ72sihsKFabDmEZ37KOycD94X6/f9mtz0v03ig4UBZL3dvHmT6XpCPxCR67uxjZR1ffrsj3xaq434+zfXaZ/Ua8p/zgcfQPdn4+Ga/iGIi1pdw/uIOLs73B9QqPxkumL5e8UaMEcmtTOdm6qCmRIe/udfaPF4My2LziNfsZM8/b3XUJFZLS5O/9st+dFz7phssHbtN5Aps/XHKrROWl+zAjGtEef2GAFGIM0RiLQX0TQHOMIaVDdi1HS44fBXgdizZ0/NUs31NWqOcHcjXbSPVn19+/bVviqePn26Y2XGFw/84QvuRfGFOL6cQ5TYtgiBJWKgCkQEsVjRIpBHbNirxwnxRfz5fYeg1OcbIXbHb6gZVUkCTl/LkRUON30QLjSvAznz5ElT5SEK77SN6IABjUAG4m6D3jvHw1f/bvG79x0K1oFuBRv4Xd9OxYy0Lpw46b+VpzesDh34E84kJGjKQ7RExlioeGbloTfEIjffaeu2+lyqpp0+UpH43kZjGqru+uh4rV7/Dbw8eKCepcZM9LbRjBWMZToLwwUqrPr0exlGDnvTkG+WkBvBKfGjAGSeGb0VXYoLOVfN3DE54aG69eDEyQTYathc9rTQpJvWZgopM1kwj9ajNHeWKgGVKlWFL5ctg0tk89vbJjUdO+RToXw5aNe+Ixw5dhymiXcDymP9urWa9Y2dsUBe2OaCRUuhplD6RWGGeL7YvHmzh+KBbqZrZEINZmbJukbMn5fc86di+bvEpvwnGjkqDzsK5SE90CqmRo0H4bc/9sO6tatpkYeS205/cG5t2LjNgLs6XqjgrCH6Ki3LSpe6DeYtWKy3/efBQ9D6yZZ6GudJz5694eLlKzDno490rGvGVYJxE6fpdFYXwZgH/szf8xcuwkN1auuirV610qvVKFUqqcphf+af3qiNC8o/kLUJm6JYe7ufkA7dp1YW1mdyHjRv+jAMee1tLNIOdb5ZrTuyDj0Hex49J6zIN7utq1VZZbsdxUcGv5KPDIa/NRQaNn5MFutn+iGAnBPG/qYoEBctWerTWk3x1xsUF76uebQuvfbGn9LQsaIfn7hokqBZ02aQr0BBWPjpIv1+xrIisflFzExpqQ9A1zyrueSNzlfsUAZ6L2DazlqPdHiofW1Yvy5Urlodtm3faVhf5d8IVy3n/c8KROeNCUvECDACQUYgEl9EgwwhsyMIqBsxapqQhuXSXwXiG8J9yuHDh6FPH+FC4YEHwiJ7emv0+++/hylTpsBtt90GQ4cOdbT4+PKBv2viC7hLws0KKhGThRIx2K45g6FAzJYNrRBvN1j9qVZGef/8D8osFG5QDv4XEtyvFi0Ip3q0gEtV7zXIEZLGCFOnbUQT0fjSJgLT9i+Ft37+2Ca1J1mlhCLwbo1nPAtCkJPR1oVgQIRrzYH9++CS+NgiRrhTvvnmmzWXxqg8zJkzJ2TKlElbE9LKKjkYfWIeoUXAaeu2+lyqpkOLRuDcI/G9jSp2UEn0zcaNHi4KEVm6gWm2me9toxnrGsswB48bsGjRYihatBicF+408fkL1z08qOUGyrRlyxbdWk0jcP9npRi0S5fiKjER5s2dD6XL3KVX/VtYkDwuLEhcCjSAMaNGQO26KR/Y0E1rVSGlMzG5oPWwOHdMdli2bKXA3dV/zJsprN2mE2s3dXP3U7GBP0pXtibBZ4sW6VaGWB+PV4XL2RVul7NmY0bx69CmBfQf9LKrIvm/UZOmcMptFaf2H8nGT5kOn8yeSWqYK3OpEmPSxLHCIqaWVseoALshlJRbDEpKVHbVFMquFLsYT9e51KWkSxDzuUVxp+OlKo1yx2QVCkfjh1i94p+DXVs2a+zR3S66RKUHuhZc/PlnwgXkQNvvN1Qe5OXPPPB3/tKx96Z4Uq2Olwu3p9KdazDmH8XP7DpYaxPyplib3QtIg25FHxFug6Xy0GztUdcytIotc/e9lp4osmbNiuy1I9jz6BfhbrWT290qwHWhvN8jm9LOajxJzDTrv9HS9Jrg85NW39jfFAWiVij+s7tWU/yxrj9zXbZpdlb5I83TXTtB56dcbkPPir2HWOEWGQ/jvAJ4fmB/aN22g1Ym//tEuL0eP+ZdmYTXhgyGps1baWlvikGd2H2RGp1d7AK5186cPQf169V1S5QEy5ctF/dwYV1U/MB74aLPoMTtRTXX4nqBAy9YgejAQWGRGAFGILgIROKLaHARZG4UAXUjRk1T2nBc+6tAxHgjc+fOhYIFCwL2KXv27OEQP920eeXKFQ2nEydOQPv27aFuXflg6Owu4IsoKhEviFh/Z8+dExEGojzisgTSg2AoELH9YkWEFWKeFCvE4wJnfLEyHEIhWnj7L1By8SbInnDeUBSsxKUH7oKTPZ+A67e7XniCxdcbH6dtRHuTk/PNEfjl7CER9/BluJbkn5vdCkJ5+ODJ26BFM8+vks1bDE5uhloXAoAE18Y///hDrJFXDcrDvHnzis3UHJAlSxZWHgaAb0at6rR1W30uVdNOH4dIfG9TlQTdu3YQrkn7G4bKuLls7urUaqPZWIasb8COHT94VbTQjVfhLFrQfm9KS5Ug1LrEILxIpEZ3SsSyzZcvn+lHW9QCiyqdsA26aa2WqTLQNK2nWrpRuvsqVQKpepg/92O4s8zdWjHiWUHEYZNKtZnTJkMFYblodqTw8FQOU1y8yU+tZajloGwL+eePyQ3nicVke6GMfI4oI41zLEnEatyhucozulb07qoVXfBVFy74hP8S7aCKTF/mFsVd9hfr3y+wzCI7BNdEbM89HnOBYuXNVaTOwuYFlcefeSCb8Wf+0jh/3u4xOj7U1Wmw5p+U39vZOG8A/F2bkD/FGtPdunYVnya4DvQys279BoPVGZbMmDYFKlaq4qZynTznm6HYNEFdCAd7HqnySMtBKcj2XbvhmV7dtb7ihxC5tXv1rMGFMNJOFx8szHR/sCDdl2K+kb/nWmx3rab4BzLXUSazg/LH8teGvCAUfk+akULKmgjQvs0TYq16yZSOuvqlylnaZ38sEGVjlI+3ezDQe83YRopiWMqQns6sQExPo8WyMgKMgF8IROKLqF9AcSVbCKgbMWraFpMQEvmrQESrixEjRsBB8fUmxnmqImJzVK9eXXyVXDSE0qY/1v/++y9s3bpVbKTsAHxZLF68OLwkgqejVUp6OfBlEL92Q0tEVCJeE/ERM2eR2yOB9SJYCkT8UrRk8Tu0zYMbYm7u//NP8WWpfM00ypjp6nW4feV2uH212Ay5dsNYGIRUsoiBeK7Jg5DQ8RFIzJMrCBy9s3DaRrR3SblEReBq4nV45JsX4Ldzf6tFttLdSz4K2Vee0mjTWoGIjWa0dcEW6IToovio4qBwWyp2ajTlIW5k4w+Vh/hBjVQekip8yQhoCDht3VafS9W004ctUt/bqJIMlXuqC0pjuaeVC46r1UazsQyAWqCZzQnjpqfnprWsQzfjA1EgSn5mZ7kBj2WqpRbdtJYKKTMeah6tN3hgPLRq20kl0dLUWim+T3fo1LWnlm+0XEkU47XbtD5mzpn/KbznjmOoYkTx8ya/0d2lcSyoYrldm9awZNnXcFlTJBrnCFVWUesn2r7qHlPtEJ2DdNPel7llxP1ZgXtniKvzEImV5l2xTeNoVhBx0aZOnxXwR5BGeXyfBypGZmmr+UtdVprdk96sT4M1/8zkVfPouPu7NiFPirXahprOHZMDFiz41GCpJWnU+Sbzrc70vgvFPOoprGO/d1vHqvdxB+G+9DfNfWkiPCXWjw/csR3V8aYW5tTS1Nhf4/2Pfba7VlP8/VnzrPDFMsofxEcA0oJSrWeU19wts6yDbo1TXDinWFZTHnQtkvXkOTU6Wu5NgRjovWasnyyU4lM9lOJSXqefWYHo9BFi+RgBRiBgBCL1RTRg4JiBKQLqRoyaNq2Uhpn+KhBRxAQR72nixImaK9M0FDndNoWuS+Pj4zUXd+mtE1JZgJaU6FLk7LnzkCNXLtOvy33pW7AUiNhm0cKFxeZ9Hjh2/AScOq1YH5oIlf30Objz82+g0M7fNCWACUlAWYm5c0JCh8Zw7rGakBwihbHTNqIDAizCKr/+vw9h5p/L/ep1y1trwfgH+sLId8dq9cOhQMSGM+K6YGdAjvz3Lxw7ckS458uqxTxEt6X4yyPioFK3pXZ4MU3kIeC0dVt9LlXTTh+hSH1vM7o5M1oY4tr8gPiwT36qpm5QyzG12mi2KpP16dnOxirSUwUU3aSnvHyhU+thmsYsKxKbT8TCSonJRzetveFixtNuPWr9R/kbN4XRJWFJYacZpbtalW3myhUDe/b8KJMecSIpfpS/XsF9QZVs1BJyhrBamuG2WkLXt+OnzYQlC+ZqtaglFI3TRq0HafvUSkttH9O0z1QJ6cvcorhj7LVzF67AMbd7VtzA37Jlm6mrXGyfjgWm8cBYYp2f6gqlS5fxsFh0UVj/T+Wxwp+2bUVn1prV/P1YKJcnuJXL6tymymFVuUHHAtv0d/6ZyavmBWNtQp4Ua7UNmu7RtT306PMczTJcG+cbQCkxj+64o4SBhiaOnzgOo0eN0mNM0rGUdIHOox//txeefqqzxo5aitK1u2bcA/Du2ClQVcR3REtEak1sVJQZlf/G/gZHgWg1hyk+VnQSO3mm42tVj/5tUee85EXPVOEr/8YYedws/iasoVX069ToaLl6j0kmgd5rxvFzccX4rf369Yf6DRrqbsNle04+swLRyaPDsjECjEBQEIjUF9GggMdMPBBQN2LUtEeFNM4IRIGIoqJl2qZNm2Dv3r1w6NAhOHPmTBr3wNnNYRysO+64A+69916oVatWwF++hrO3+FKDlqeXxdd9qDxGa8TsOXJCFhInwlf50O1oXrHprh7YhocLUpVISWcV7gJvF0ra/QcOaF/VK8Vek3n3/yviI66DPIeOeqUJpODabbEiPmJzuFT5nkDYmNZ12ka0qZCc6YHApuM/Qbstbwv3ROZWsh4VSEalfGVg0YNDIWt0Fgh0/SZs/b7MqOuCGSDXrl6FQwcPaPEOUVGYO3duwDUef6g8RLelGCeW4x2aocd5EgGnrdvqc6malnI79RzJ720NRay7025lClXQUDeG4gspEaNusyFGnRxL40alcaPZqkzWp2c7G6tITxVQcnOX8pHXdujw78/3P+yGr79eLjx97BSKpSOyun5WrU3sblrrDNwXdut5o6PuBlXeVmlVSUdxsdp0p4omaoWZolh0WfzsP3gI2jzZUhMhvk8PYTHZQ7tOiXOYZHCdmJKfYt3jTX51Tuzc+YP299GXuUXxVNtp0bQRvPzaMDXbkG7Rph0c3v+HIU8mHm/aBAa/+JJXBaSko2cqjxX+duj8mb/oGjZOuIaVMT5pnE1q+UfHHOUP1vyjWFhdB7o2IW+KIb2Pz4gPWR+qV0//QMKbIkfKZ5xvIGLKpcSFlDSpnYM9j3DsUz7ySFmjqfWpdHOcgmWicCW8U3Ml/NWK1fDGq674p+pYG/trXNexn+p96c3dNMU/0Lluhq9d/rSv9O+cGU/Mo2ukdItK+0znksojNTpa7m3eBeNe+/X3P6Bj+3aqeFq6SGwhwOe0ipUqm5Y7KZMViE4aDZaFEWAEQoJAJL+IhgTQCGeqbsSo6XDD44QN6HBjwO3bR4AqCzAu4jl0aSqUyLlEfAbcOA/3gRZBGJfM1yNK6HFit/4MpZZsgmxnLvha3RY9KhBP9WwB124tZIveDpHTNqLtyBzpNBdvXIHa6/rDkcsu96O+4HFrzoKwrPYIKJAtr1bNKet3Rl0X5NjgZszxo0fh+LGj2uZnLmF9jQpDqTxExSG6LU1Prqll3/ic9gg4bd1Wn0vVdNoj5FuLkfzeRjebUVGIFmX4PEbdGFKrFRVZq41mqzKVD6btbKwiHd3c9VeBiLKNGjMOFi2YhywtD3Wz2O6mtcrUbj1vdJ8uWQqjhr3pZpsIX3zxFVwXIQGsDnyevfPOOw3P1xQ/q019oxWYy0Ip4ew5aFCvrtakjE2HWMrYjLljssKGjVsMY0nxM84J3xWIUlFh5OOp4KCYUDwxv2SpO+HP/ft0ElXBqheQi2+3bIXhw0eIv+P/kVx5mQyrV63Src1krrczlccKfyu6QOYvypXi4lJci9iV/UXsSqNCCoAqFrFOsOYf8rJzBLo2YRsUQ1VxRK00kVYtxzx5GOdb6vNW1lPPwZxHyJu6Ox4zajjUrtuQ5KUoC+nYSaUiXQfUddTYX8/7y+5aTfH3d66rGNK0P/zpekR50WuKjZSb9tmKR2p0tNybApGOF9L4u9ajlenkyVNhoZe/c43q14Zh74yhXXfcNSsQHTckLBAjwAgEG4FIfhENNpbMD0DdiFHT4cbIKRvQ4caB27ePAL6YoOUpbmxocRHFl6Dnz5+HrGIDPadwvZRej3OiH0dF7MSKO/ZDpT2HIfONpKB3BV2ZoktTdG2KLk4DPZy2ER1ofyKh/shf58PE3xf73NWYzDngy1pvw115btPrOmn9zsjrwt+H/4LrYr1Dq0NUHqLiEGMdogWijHfIlof6tOSLVBBw2rqtPpeq6VS6E/biSH5vM24UA8T3eRqat+oID9WprY+LlYLFWN+40WxVpjMnF3Y2VpGcbu6qG9+EnVc6lOvBh+rCVS1un6tGhfL3wRMtW0LZcvdpcdn/t/c36NOru1aobhbb3bSmsuC13Xre6Cg+VsoOtV01TfGTm+MqjUzfV6kSZHUnvtm4AZav2aArMb25K928eZOIwbgI3ne7OR3+1lBo2PgxydLruOgE5IL2mY6DL3OL4vnakMHQtHkrSLHIwsaMFpKkeY9L9G6yYeM38M7IkXCJzB87bhElMyqPFf7e6AKdvyiHUXnmiqdJrY7N+kPHIpD5J3FI7WwcY9/XJuRPMaTzR7Y9Ycp0+Hj2TJkEaW2mZ7gvVFms1h21rlk6GPMI+VIlq/zQo4K4Z9H1tEwjHXVXWjOuIoydMB0qVq7stsD0jH9r7K9xXUd+dC54U4IhHcXfn7mOPKwOu/ypvHbmLl0j5Vjb5UHpzOYcLfeGHaWxI17AKMsAAEAASURBVK8VRrLs73/+gYmTpsCGtatllna2+vtuIAxTghWIYQKem2UEGIG0QyCSX0TTDuXIaUndiFHT4UbCSRvQ4caC27ePAL6c4Neu+PX0VeHWD60R0X0tXmcTbk1zik329HJcEJsIR/87AufPndVimqGCIPZGFFRa/xPE7t4fmviIeXJBQsdH4FyTByE5AMtNp21Ep5cxD5ecf186AbXX9oOrSdZWB6p8GCVpVtXnoVFho7sap63fGWpdEB9FHBVxDum6gApDqThEZSJaHqLVIbosZbel6qzltDcEnLZuq8+latpbP5ySH+nvbXQTvUhsQahZp6GwWHDFtANwuan0NlZWG81WZWb86Kapt41VrEc3d602Pymd3ATG+nTTGdtZt26DWJdvwiL9oLKom8C0vtWmuM7MfWG3njc6KpMVPmq7aprikpr8NN7ha0NehjkLP4O/NHeexnnxy+/7oFP7tlpTzw8cAJ9+ucxNl+JaUcpB44tJK0ZZpp5p+1Sp5cvcMsNTtbaTlpNq+1bpZStWweuvDnGTeCpZvNU1k8eM1hsdzfdn/sq2qHJ4zgez4Z3xk+DXPT9oxdJKTdLiOVjzj/JM7TqQtQl5U6zU+1i2neKS15VDFeOSxjjf/LdAlPzo2d95hDxu3EiEyiK+oStW7XWYOHEaxMc/q7GfOW0KVKhURW8qxar8BowaNR4GDx6klanuSzHT2F/PuW13LlD8rdYau3R6Z9wXdusZYwqmWGaq/DBtxDRlrCkPuhapPCg2ZnOOlntbx+3QqO3aTaML42YtWsJJtzV1fJ/uwu10T7vV05yOFYhpDjk3yAgwAmmNQKS/iKY13hm9PXUjRk2Hu/9O24AONx7cvm8I4Es8vqigIhG/yLx48SKcFZZ8V66gItFlkejUjfWzQuGJ8XIuX7qkWRGhJREqCNA1IZ5RQZDvwBGIff9LyLbvb9+AsUl97Y7CcFLER7z8wN02axjJnLYRbZSOUyoCPXeOhWX/blWzU013Kt4QRpR3WVNQYqeu3xl9XZCxDtllKZ2NfG0XAaet2+pzqZq2269w0UX6e9v5CxcNFoc4DjHCjSl+HDV4YDy0atvJ69BYbTRblZkxpBu03jZWsd6AF4fAprWrNBbthfvF54T7RbOjRp2HdCtDqkDs2K2HrijxpoCkFlrqJrDdTWtVJrv1rOjKC+uiLG7GVhvyats0TRV4qfHAWOIPN2pIq2vXquLPONYp5GYb7YuEK9aRxBWrjGuYUivlisZLpLIa2/NUcKRwMCqRKA+1b76680MZKgsrLtdhLYMdeSgNXnubB4HOX9mO0U2izMXzDdi5c7fpR03BmH+0pdSuA1mbkDfFUL2PZdvUOs+V59l/43xLUSpJHoGc/Z1Hsk3qjlbm4fopYx3KPON9J3MBzNZAY38957bdtZriT++9lNZdV3bp/K2nfjDgzdIU+Rvvi5S+o/vm+sJ9syt2aJLAd4cWS1KVyWjJezMsXbbGQGIXu1Dea8NGj4clCz7R5GIFomF4OMEIMAKMQNojEOkvommPeMZuUd2IUdPh7r1TN6DDjQu3bx8BfFHBh3v8oVtTqUhEt6aXLl2GrNmyQc6YGMiSRW6b2OcdbMobQtGZcPo0nDp1Eq4Ja0lUGmYT8qHVYYyQEZWH0rII5dXcEor4iLnXbId8H34FmU+fC7ZIGr9LVcvCKaFIvFbsFp/4O20j2ifhI4x426lf4InNQ33udcmYIrDqoVGQI1M2j7pOXr8z/LogrA75YAT8QcBp67b6XKqm/eljWtbh9zajVV8K9qm7drTaaLYqS2kj5Qo38h+sWRNc0bCNG7T4XIgfXuChbvB+s3GTFrdRckILi6bCwuIUiVdHFYjUAm/SxLFQLa6WrKqdjxw9Bo82edQtB4CqeAj1ZrcVf1UJMGniOCF/TYP8mFgurONeE9Zxgwf2g9ZtOxrKR4weB5+7LUy7d+0IPfv008opxrQC3ciW+WZWWlSxK+nMNurxWb9SlSo6vqVL3QZz53/uobDqLBS9e90WcehmlG7Y+zK3rPCkm/0o8/C3XhfuVptI8QHnwoqvl0Hbtm3F/DOGDTBaCRktMnUGJhdW8lByb3SBzl/ZBlpaVRHWa3nFxwLniTtWOickrTwHY/5JXnbPtL8pdVJfm5CWYqjexym8ANR5UDOuEowT1nzyMM433xWIoZhHUjZVdsyn7kslnaqMza2N+xmhLP7B494z9jdFiSZ52V2rKf7hVCCi3NSaGdNzPpgF95Yrj5f68evvf0DH9u30NL0XjJgAtG/zhPh45SWdFi/Wrt8IL7otOzFtNufsYhfovTZ3/nwocfutUD3uQRTFcPSK7w+7tnyr5Zn9DTQQhznBFohhHgBunhFgBEKPAL+Ihh7jSGpB3YhR0+HGwskb0OHGhtv3DQF8OMeNBYyPiK5M8YcWiejeFGMlJiUlQ3aMISYUdZkzZ/aNeQDUqDREq8hzZ88Id4TntLazZs2qbWbhhhYqD9HiEJWJmMYyVBzijx7Rl6/CTQtWw02LN0DUNd9cUFI+3q4xPuLZZrUgof3DkBRj3OjwVsdpG9He5Iz0/GRIhkc2vgg/nTngExSZozLB0trDoPxNJU3rpYf1O6OvC6YDw5mMgAUCTlu31edSNW3RFUcU8XsbwI//2wtPP9XZMB7qJrqh0J0wbqoaN5qtylLnJT68iskBPXo+A1OnT9fiza1ftxbyCFej6ka4cLgHgwYO0uJ8nT59BhYsmOfBnioQ6aY21h09apRQaFWFBOFVYtbsD2HZ0i8M9dVNYFrfalPcwEQk7NZLjY66nsQ2SpcqAZ06d4ECBQvB9h07YPbsWW4rGSxNhh07dhqeRyl/pGjXpjWcu3RV67fZmKe4kRRfw2mczZVlvwo3ph01N6aSDgDjJuYSigr1+GrFanjjVWo5mgRvv/W2Nr5nhKXPkFdfcbtldNVUFZG+zC3aX7PxogpVbE3OFdWVYbs2raBdh07ac/53W7bBq0JBKz8Diu/TQ7gB7KF20zSdmjyykjc6mu/P/JX88Wym9PU2ZrJeoPNP8rF79ndtQv4UK/U+VttXsRgzagTUrttAIzPOt5Q5ovIwS4dqHsm2pCIY3zjlnae6L5W01YVV9nWhLJYW5o3q14Jh74yVxfrZ2F/juo5ExnLvazXF3+zekw3apZP08uxLPZS5grAYprsHD8ZVhY6dusLVa1dhydJlSnxAz34/J6zfN7ut31GGiuXLQuMmzSAh4Qx8tngJHCcfrWC52Zyzix3W9/de+3j+pzBhzChkof0dHT16LJS5627tb9yrQ9+An/fs1srMLFXdBY45sQLRMUPBgjACjECoEOAX0VAhG5l81Y0YNR1uVNLDBnS4MeL2fUMAH65RkYhuTVGZeOXKFe2HykRpnYgvSVmEoi579hxavMRgKhRRYYhtXbx4QVMYoqUhuhpExSC2gxaG0spQXmMZWhwinao4VHuf5egpyCfcmsZslg/wKkVg6USMj9i5CZx7JC7V+IhO24gOrOcZt/bmEz9Bm+/e8rmDz9/dGvqXaem1XnpavzP6uuB1kLiAEVAQcNq6rT6XqmlFfMcl+b3NNSTUXSTmSEWK1YDhs9oDwprMFYPLuOFqVeaNZ6/454RlxGbT4tKlisG8BS7lnmpNolbILT6iyhFzk76hS/uCForV4+J0Czi1LqabNW0KXy5dqhWpbjh92bSmvO3WS40OFQZ16teHK8RqjLZDr18d8iI0a258BkAFHbri83ao1oVGSzsA1X2p5GMcb9y4zgIbNnp3uf7x/IVik/tdWd3r+VmhnOusKOeMbRnnncooNTyRvkWbdnBYi+2IqUTYIhSEyUI9WFXME6pwwFL18DV+oh15sA1vdIHOXyq/OralS90q7rEllMTjOtD558HQRoY/axOypRiaKXNo054KpmRYv26dptRWlT50PaE8zK5xvEIxj2hbRitNo7UupaN4YP78uR/DnWU8Q2DYub/srNW0vXArELG/dscC14DNm7/zsDrG+tXEmuD6e4ccPY8GYm1es3atVuBtztnBDhn4e6/ZXVtniDiZFUmcTM/ehD+HFYjhHwOWgBFgBEKMAL+IhhjgCGOvbsSo6XDDkZ42oMONFbdvHwF8WZO/xMRETZGI7k1RmYiWiWiRiGeZRtpoobzLkkUo+bJkdivzMmvxCTKhNaAowy+FkQ5fjPB3I/EGJIqNmGviy8NrV5H3ZZfSUigQUQmIykJUCqJyEH9oYSitDKXrUizHH8ZpxDq+xGvM/tM+KDB9CWTb/7d9YHygvHpHETjVqwVcrlDGay2nbUR7FTTCCzpsHQYbjv3oEwolYgrD+rpjIUu09+2v9LZ+yzUBzxl1XfBpkJk4IhFw2rqtPpeqaacPEr+3uUZo+uw5MHPKe1rCF6VInLBquaYps4yKHFynUyw+rsOuXXtSnQpY55l+z8EOt3s1WaFdmyeh/4DnDR9oobu4wcJdnNHXQzI83bUL9OrzLNA4huqG/xnhVaJt+45wQrEYuV9YlIwaNQby5c8P0s2b6qqOboqnFiNSyo9nanVHrZsojUqHLkhbtTW6IJX0y1eshJEjR2rWmTIPz6g8bdWqFXR7urt4dvV0XY406KqvvXDVR7HDetOFtWdpE4VCihvTFKUK8lEPasVlB5tTIsbi0DfegG1bvlNZQY24avDyy0OgUGxhjzJf5pYd3PGd4JGmj8NJ93ygllnecEa3qq8MGQKPN3/CQz6rDDvyYH1Kp86DQOavKlujJk11d7/eFEpqHUx7w8XO/DPjZ5Xn79pE71U7ylGMi9lQxPyU94V0BYrzraKwXpOKo+XLlop5WcRKZI8yb3j5O49oA9SNqZkVsaRF6+06dWq7LWeN67WkkWdv67ost7NW0zkcjDVPti3PdvlLenn+fMkXMGHCBNO1s1+/fpb3NCoRe/buI6z4jO9khWMLwrRpM6BosVuhobinTou1xNucs4OdlBXP3uaO1b2Ga8TwESNh/drVlJV2Tf/OeRQ6LIMViA4bEBaHEWAEgo8Av4gGH9NI5qhuxKjpcGOT3jagw40Xt+8bAviQjQe+3OM1Kg3QMlH+pBIRlYv4k/lSuYD18BoPrC/5YRqVfVTxhwpDtCDEs1QeYnxD/EkFIubjtaSV1oa+KA6xbf0QblnzrN4m4iMug0wJoYmPeLFaOTjdU8RHLFJQb1ZeOG0jWsrF5xQEfj//N9RbN1B8De+6F1JKrK8+rPYCNIitZEmUXtdveR9n2HXBctS4MNIRcNq6rT6Xqmmnjxe/tzlvhHCTFj/+ShTPcNnEM5fVgbRJ7uc8GSfRip6WoZcLfG7EAz8M8/tZjjJN42v8O4j9QAeG+BGdL31Arx74ERwe+FwbzgPH0eUSNNmr4jOc8tG5gpiFGy/EgsoUrvkbyPwL53iGq206Zk6ZR4Fg4ctaHUg7oaibMndd6598p7fTFtbFPQg8/B1HX7FLkde3tR73R+ReSLjWCTuYmtGwAtEMFc5jBBiBDIUAv4hmqOEMe2fUjRg1HW4B0+sGdLhx4/Z9R0BVGsgHafkypp6pElEqDyUPbF1uski3o7gZIH/4MoA/qVBEpSHSS1q8lvV974lnjehLV+Cm+avgpiUbIeo6bgQF90jOLOIjPl4bEtqJ+Ii5cujMnbYRrQvGFzoCA3dPhQV/rdfTdi5q31Ie5sW9kippRli/5T2N6wFeZ6R1IdUBZIKIRMBp67b6XKqmnT5I/N7m9BFi+RgBRoARYAQYAUYg0hBgBWKkjTj3lxGIQAT4RTQCBz2EXVY3YtR0CJu2xTojbEDb6igTOQYBVBKg8g7P8ofCSQUCKg7xJ8tkPqbxwLNUAKpnqiDEa1qOdTEdyiPLfych/6wvINe3qbv68keOxLwxcLrzo3Du4TgQn/eD0zai/elTRq5z8upZqLyqN1xLcllI2OlrpqhoWFN3NJTJfWuq5Blp/Zb3tbzv5f0u7//0vC6kOpBMEFEIOG3dVp9L1bTTB4ff25w+QiwfI8AIMAKMACPACEQaAqxAjLQR5/4yAhGIAL+IRuCgh7DL6kaMmg5h07ZYT5g0GS5fvgIN69WFmJhctuowESMQKgRQaYAKA/WQygR5xnKpHFRppQuTUCsL1XZpOseefZB/2ueQ7cC/NDto11eLF4F/hCJx8fG/RJD47NCv7zNB482MgofARwdXw0t7ZvrEsEWxmvBepXhbdSJl/c4o64KtQWWiDI3ABRHDaPW69Y5at9XnUjXt9AHh9zanjxDLxwgwAowAI8AIMAKRhgArECNtxLm/jEAEIsAvohE46CHssroRo6ZD2LQt1l8t/xr2/vIr3HZrMahUsYKtOkzECDACNhBITEqJj3jmvI0KvpPsK34L/Ne5MdTt3M73ylwj5Ai0/u5N+PbE/3xqZ9VDo6Bs3uK26vD6bQsmJmIEHIPArh92w+G//4F777kbHnv0EUfIpT6XqmlHCGkhBL+3WYDDRYwAI8AIMAKMACPACIQBAVYghgF0bpIRYATSFgF+EU1bvDN6a+pGjJoOd/9PJyTABx9+BNdv3ID8+fJB8eK3Q7EiRUBacYVbPm6fEUjvCERfvAw3z1sFeb8Q8RFvJAa/O1mzQFSXxyH6WaFEjMkZfP7M0S8EEq6dh/tXdIcbyfbHPK5AWVj04FDb7fH6bRsqJmQEwoYAWtX/+98ROHDwEJw6fRqyZM4MT3XpBPluvjlsMtGG1edSNU1pnXjN721OHBWWiRFgBBgBRoARYAQiGQFWIEby6HPfGYEIQYBfRCNkoNOom+pGjJpOIzEsm/nt99/hq+UrtLhzloRcyAgwAn4jcPO5S1Dnu9+h1METfvOwrFjgZoge2BminmykxUe0pOXCkCOw4K/1MHD3VJ/amVPtRagf+4BPdXj99gkuJmYEwooAxuZ97NHGcFeZMmGVgzauPpeqaUrrxGt+b3PiqLBMjAAjwAgwAowAIxDJCLACMZJHn/vOCEQIAvwiGiEDnUbdVDdi1HQaiZFqM6dOnYYdu3bBf0eOwMmTp4DGmku1MhMwAoyAbQRu/+eUpki85dQF23V8IrynJES/2guiqt3nUzUmDi4CnbaNgHVHf7DNtFD2m2FXo+kQHRVlu44k5PVbIsFnRsB5CGA83gIF8kORwoWhSqVKkD9/PkcJqT6XqmlHCWsiDL+3mYDCWYwAI8AIMAKMACPACIQRAVYghhF8bpoRYATSBgF+EU0bnCOlFXUjRk1HCg7cT0aAESAIiPiIyQtWQNLYOQCnz5KC4F1GPVwDol/qDnBb4eAxZU62EEiGZLhn+VNw7vpFW/RI1KXEwzDsvm626ZmQEWAEGIFgIKA+l6rpYLQRSh783hZKdJk3I8AIMAKMACPACDACviPACkTfMeMajAAjkM4Q4BfRdDZgDhdX3YhR0w4Xn8VjBBiBUCJw7gIkvTcPkud8CSIQafBbwviIXZtDdF8RHzFXjuDzZ46mCBy+dByqr37GtMxb5qc1hkKNgmW9FXM+I8AIMAIhQUB9LlXTIWk0iEz5vS2IYDIrRoARYAQYAUaAEWAEgoAAKxCDACKzYAQYAWcjwC+izh6f9CaduhGjptNbf1heRoARCAECB/+BpGEzIXndthAwFywLYnzELq74iNG+u8gMjVAZl+vX/22H7jtG2+7gTVljYE/j9yFzVCbbdZiQEWAEGIFgIKA+l6rpYLQRSh783hZKdJk3I8AIMAKMACPACDACviPACkTfMeMajAAjkM4Q4BfRdDZgDhdX3YhR0w4Xn8VjBBiBNEQg+dsfIOmt6QB/HApJq1FlS0EUxkesUi4k/JmpC4FRvy6ACb9/bhuOerEV4aNqL9mmZ0JGgBFgBIKFgPpcqqaD1U6o+PB7W6iQZb6MACPACDACjAAjwAj4hwArEP3DjWsxAoxAOkKAX0TT0WClA1HVjRg1nQ66wCIyAoxAWiKQmAjJ876GpHEfASScC0nLUY1riviITwPcGhsS/pHOtNO2EbDu6A+2YehX5gkYfHcb2/RMyAgwAoxAsBBQn0vVdLDaCRUffm8LFbLMlxFgBBgBRoARYAQYAf8QYAWif7hxLUaAEUhHCPCLaDoarHQgqroRo6bTQRdYREaAEQgHAmdFfMSJn0DyR18B3AhBfMRsWSHq6RYQ3Vsorjg+YlBHuPHGF+CnMwds85xZZRA8UqSqbXomZAQYAUYgWAioz6VqOljthIoPv7eFCln/+V64cBEmvjcB8ucrAPlvzg0tW7X1nxmpmZycrKWiooLjij0pKQkuXboEV69e1fhmy5YNcubMCdHR0aRVz8tgy+HZgv2cy5cvw969e6FE8eKQL39++xUdQClxNBMlWGNsxpvzMgYC6Xnu4wicOnUaJk1+D3LlzAVNH3sUSpe5O2MMDPeCEXAjwApEngqMACOQ4RHgF9EMP8Rp2kF1I0ZNp6kw3BgjwAikPwQOYHzE6ZC8fkdoZL8lH0Q//xREtWgAwPERg4JxzbXxcODCEdu81tYdDXfnud02PRMyAowAIxAsBNTnUjUdrHZCxYff20KFrP98D//zH7Rv21pjEFsoLyz6bJn/zNw1O3TrAb/tkZb9SbB92w7IlDmzz3xRabhy1WqYPHkKHDv6n2n9O0uVgPj4eKge96BH+UfzP4WJY0Zp+TXjKsG4idM8aNIq48zZc1C/Xl29uZnTpkCFSlX0tJMvcBweqFIFrCM/J8P95ctDkyaPQpPHmkFmP8bbyRiwbP4jkJ7nvuz19NlzYOaU97RkfJ/u0KlrT1nEZ0YgQyDACsQMMYzcCUaAEbBCgF9ErdDhMl8RUDdi1LSv/JieEWAEIhOB5E27IOltER9x3+GQABBV7k6Iek3ER6xUNiT8I4lpxZU94NiVBNtd3tloGhTJkb4sB2x3jgkZAUbA0Qioz6Vq2tHCC+H4vc15I3Tk2HFo1fIJTbDYQnmEAnF5QEJeElZ2NWvWBGp3OPytodCw8WM+8d2x6wfo06uHD3USYfWqtQbLPqpALBJ7MyxdtsYHfsElpQoI5Nyofk0Y9s644DYSIm5ofVixcuVUFIjGxkePegfq1K1vzHRY6v3ZH8L+P36DZk0fFQromg6TLjjioOXcqHdHifsxEUaMEOcgWQT7Il16nvuyn3QteVYoEDuzAlFC49M5Eu45nwBxEDErEB00GCwKI8AIhAYBfhENDa6RylXdiFHTkYoL95sRYAT8QADjI85dDknjPw5NfESxCRD1aC2IflHERyx6ix8CchVEoMyyTnDhxmXbYPzy6IeQN0su2/RMyAgwAoxAsBBQn0vVdLDaCRUffm8LFbL+8w22ApEqC9CJKSoSc8dkhQ0bt9gWcsKUafDx7Pc96HPH5IISJUtCMkTDj3t+FP97HqtXrRRKxAJaAd30D7cCcdOWbTAgvq8ucIc2LaD/oJf1tJMvVAXinaVKQsFbCukiHzt+Av7cv09Py4tJE8dCtbhaMumoM+1TRrYoS7kHEmHHju9TdfkbikFKz3Nf4pGCIwArECUqvp0j5Z7zDRXnULMC0TljwZIwAoxAiBDgF9EQARuhbNWNGDUdobBwtxkBRiAQBM6ch6QJIj7iJ8ItWCjiI2bH+IgtRXzEVgA5cwQiacTVTRbbkLd92RqS3LGa7ADwbf2JUDymsB1SpmEEGAFGIKgIqM+lajqojYWAGb+3hQDUAFkGW4FYvlIlyEJkionJDRcunIfly5ZCodgipMT88mPhdnSC2+2opGjX5kno/Uw85MhhfMa5cOECvDt2PCxf+oWb9Drs3PmjbmVFN/3DrUBEAUeOHgsrBA7l77sXxo1/LyzKHImpL2e68Y/1zMYS3ZzOX7gIxo15l7BOFOPxgz4epCDsl9StZkZWCPWK7w+7tnwr8A6fAhEHO73OfTlR6VqSkeeL7G8ozpFyz4UCu7TgyQrEtECZ22AEGIGwIsAvomGFP8M1rm7EqOkM12HuECPACKQZAsn7D0PysBmQvHFnaNoslB+iB3eFqMfrcXxEHxCusLI7HL9yxnaNGVUGwqNFqtmmZ0JGgBFgBIKFgPpcqqaD1U6o+PB7W6iQ9Z9vMBWIv/6+Dzq2b+sWJkkoDIuK2IWuGMON6tcSLjvHWgp6/sJFeKhObQPNZ4sWwh3FSxry1MSRo8dgxoxpMGjAAMglFJbyoJv+TlAgSrnS21lVIH75xWIoWuw2026sWf8NvDR4oF5mRasTheHiPzFnmop4jXhkZIVQ8zbt4O/9f4hehleBqAGdjv+ja0lGni+hHKJIuedCiWEoebMCMZToMm9GgBFwBAL8IuqIYcgwQqgbMWo6w3SUO8IIMAJhQwAViFp8xD//DokMUfeVFvERe0PUA/eEhH9GY9px6whYf+wH29168rY6ML7iM7bpmZARYAQYgWAhoD6XqulgtRMqPvzeFipk/ef7n4iB2DpIMRA7dOsBv+1x/T1FF51PtOkMzR9v5hYuEbZv2wmZMmf2KmzP+Ofg+y2b9fL5cz+GO8vcrad9vaCb/qxA9BW9FHpfFIi+0Ka0kPZXX61YDW+86nIhO3hgPLRq2ynthUiDFu8XFsGuOy4Rdu3anQYtZswm6FrCCkT/xjhS7jn/0Al/LVYghn8MWAJGgBEIMQL8IhpigCOMvboRo6YjDA7uLiPACIQKAeHKFF2aomtTEC5Og35gfMTH6kD0C10BinB8RCt8R/26ACb8/rkViaEsJnMO2NFoKsdBNKDCCUaAEUgLBNTnUjWdFjIE0kYkvreha8ely5bD559/BocOHNDhiy1UEAYNHARVq8fpefIClTA9+/SBTCKjS6f2guZBOHP2LEyaMhU2f7MRLl28qJGWKHE7vPD8C3BP2XKyqukZ604WcQVXfL1Mi0mIRDG5csCA556DUmXugU4dO2j1YgvlgUWfLTflkVrmpcuXoWbNmjp/6eaSujQd/tZQaNj4MVNWV69dg7i4OL1+zbhKMG7iNFNau5l0099fBeLnS76A2bNm6ZaUIFyf31/+Pujduw88UKmyXVEAx/Spp5+GPLlyiTqJMGHCJN21pyzD8X66W2eoLuIG4piNnzARNqxfBxeFq1Y8SpUqDq8MeRXKlrtPS9v5b5GQf6Vwm4rHm2+8ISwHb7WsNlHMsf2//QrHjh+F2e/P0iw6fVUKNmrSFE4d/U9rx5sFIt4XS75cCgsXLoAD+/dD4dhYOHL0qOhjSWjTuhU0bdbc1MUr4tKzZw8oJGIw3lIgL7zy2lum/cH51Lt3bzHPc0HF+8tBl67dNTqsf+H8eRgxajRs11x7AjwYVxW6de8FV69eBaxX9t57IG/emzz4Hjh4EKZPnyEU4ds0t7xIUDi2EDzRojl06NQFMmc2KseN49pFjGtN+PX3P7T7/pgbn4b1a8Pwd8bobaE17bjx42GH0sYjjzSGLk91FW58c+q03i5uiHeMkydPwp8HDkJ8/LPueyoJRos+x+TJI6qJdwRIMp2//o6LN1kwX+KQ2tx/pndPqFipCny7ZSuMGD5cv+fuFPN+8uRpIrZpfq0ZtFQeM3acuDfWKvfGK+LeKO8himzfdX+5xuGC4DFa8PhKuD/GOK144FgOFFbMderWc2WQ/+laYqVA9HWOYBObRXzUObNmQs5c2WHixMnaHBzxzigiWzI8P3AAtG7bXpdo3fqNmtX1fnHvuOLM5oJWrZ6E7j16ecxDvZK4wLmxcNFnMG/uXB1fXNNqiLX3mWeegdJl7qLk2rURP9/Xp0DuOQ9hOCNkCLACMWTQMmNGgBFwCgKR+CLqFOwzohzqRoyazoh95j4xAoxAGBFIOAdJ4z+G5Lliwy4xMfiC5MgGUd1FfMSeGB8xe/D5ZwCOK4/sgG7b3/WpJ4PuagXP3fWkT3WYmBFgBBiBQBFQn0vVdKD8Q10/0t7bvtu6A14k7hzN8I2rWkHEB5toKMIN2xq1amkKxNhCNwvlRA8Y/e5IAw1NtH7iMejbfzDN0q/XbdwMr7strfRMLxeBKBCnz54DM6e8p3HOHZMVNmzcol17y1dF2CQ20QfE99WzpQJSz/Djgm76+6pAREVSNbGpjkoHb0fumGywdu03llaVsi6OacXKld38jO4kaVmR2PzQpVsfGD7MXDGG/Nq3eQKeG/SSZG15HjF6HHy+YK5GkzsmixiXrV7pT546DQ83auguT4ItQpGTNWs2TQGUIjuAN6UgVkQFVKUqVSDazcXMBS0q0Tq0b6crbtykHqc5H8yCexWFEHWDaDWmh//5F1q4rV+LxOYTSvzVHrJ5NOjOyB2TWeC0zVDcWVjX7nVb1xoKSELtKx3XiuXvgc5iXPuROY5VaR9miHtohvseImwNl8Peeh0aNW5iyFMT02d/JO5F45qi0mBaHcdAxsWMv8yjOKiuVNWy6nG1YatbsSvry/P6dWvgxOmz0PrJljLL4/x0147Qq08/Qz5to3Sp26Bbj3h4YfAgAw1N4FjNmPURzQK6lnhTIPozR7ARyvvxpk1h8dKl+v1DhahY/i4h1yfQQrilPay5paWl8joRNm/+zlTRvOd/e6HbU50loenZrO8UP1/XJ3U9MG1UZJrdc95oOT80CLACMTS4MldGgBFwEAKR9iLqIOgzpCjqRoyazpCd5k4xAoxA2BFI/uMvER9xOiRv+j40ssQW0KwRo5rVFR8ey29tQ9NUeuP67+WTUGVVb5/Ezi2sEDfVnwi3ZPf8Qt0nRkzMCDACjIAPCKjPpWraB1ZhIY2k97blq9bBO2+/bsC5WtUqWuy4RcIaUSpYkOD1V16Aeo1SlAK4YRsnFIhGeyakTBYxAusI26Fo+GbjBszQj4Xz50ERxbpsz8+/Qt/ePXQavHioTi1hpXM/rNuwEX75+SdDWSAKRGpp+NqQwdC0ufhwSRxqXENvikFfFF0GoS0SdGOeKmosquhFDYUV3Wm3lRhmNqxfFypXrQ7btu+EdWtX63Tr162FPCbWajqB+4JuwlsrUWjNZKhfv74Y9WjR5hpa4KH8MRSShIr/6lUrhSVXAUKRcvnKm8Ng5dIlWkaj+jVFzMpx2rVRdk/FUwoHgPHC0vWT2e+7s5KFMmOzQZmBSqqOQnlID7TorFHjQfjtj/0GbJFGVSLaVSCa0an9oDLQa3WuVK/zEFy/kOItpEL5ctCufUfA+KHTpk+HS6SMzgc77UnFyZ8HDxkUY7ljcgpLy95w8fIVmPPRR3obdixzFy1ZCiOHvUm7ZHpNFYiBjotpA+5MIw7eleeURwUxJ269vTgsXfolzTZc14irDtlzxnjcG+oaY2yfskiGZk2bwfGTp4TS8jtaAN27dhBW4P31PLqWmCkQ/Z0j2ADlrTcoVvmmTR+Hn3/5TVjo/pGSTa5wjjRp0gy+XLZMnx9YXLrUrTBvges+luSeysNk6Cus3G+7owSsXL0G1pM1TZ1jVviltj55ryslc53Ve85Yyqm0QIAViGmBMrfBCDACYUUgkl5Ewwp0hDSubsSo6QiBgbvJCDACYUIgef12SBo2A+DAPyGRIOr+u0R8xF4QVcH/mEIhESzMTGuseRYOXTzqkxR1C1WEj6q/KL6gZ4WsT8AxMSPACPiNgPpcqqb9ZpxGFSPpvQ1d5DVu/LCGbJNHGsKg518yWKrFDxoMu7dLa7BrQtGyXR8F3HRVFYgvPD8AmjRtrtMg/waCv1Qy3l+2FLw39QO9HC+qCZeiWfScG7ByxRrhkjJGz0Ee9QUPSeOvAvHX3/cJpVBbN98UyzXZUHNhMfO3exO8Uf1aQjE1Vhbp5wZCYZfgVtgFazOZbsz7wvPM2XNQv5744Eo7kmC5cEFbKLawLqt0A1ji9qKaW0q9wOLCuJGeuhLl1SEvQrPmKZZWqAisVae2bhEprZEsmtSLKP7Nmz4MQ157Wy+TF2gp9ICwHJQWl1QJY5QdwEwJiTTvTZ0OH+nKQwCztlJi8mHLN8S832JQMGI/a4p+ynmNNDt37tbdvZopBmUf6Dk1OooJxuvsP+hlWl2//lQo40bpyrgk+GzRIrijeEm9HC9eFYrXFW7FK1XeqLi5Kt2ARYsWQ9GixeC8cKWaLVs2iBH3ZC8R/3PXls0aierWFDPRNeZi8eHBgAEDTV27ungb/6dWmPjxwZYtWzSLUiOVKxXouJjxlHlGHFKb+4nifvtav9/QEriqsAROmQ/INVF8QLFJc6+LqdTuDWP7WEOMmXJ/4T1du34DuKorg41y0rVEVSAGMkdQFsob0+3bPCksjF/AS+0wUwg/26cndHa75UWiCUJx/zG59+g9qva/Yf06MGzEu/o9hfXR+rihsD6WH7ZY3f9Ir+KX2hhgHbv3HNLykfYIsAIx7THnFhkBRiCNEYikF9E0hjYim1M3YtR0RILCnWYEGIG0RUC8xCbPWQpJE4XLqXMXgt82xkds9pCwSOwGICwT+QCY99c6eH6377GWXi/XBbqXfJQhZARCggBu6J4+fVqLZYTxjPB3QcTCunTpkq3fNbHxlihcI+PGGJ7ptcyTZyzDTSY8olKxUqbl0dHRGj3m4U9Nm+WpYFF+tIzmIxb4k/2we410KBP+MmXKpP3UaymjlF3Sy3w8W/0oZkhnlfbWP5pvdX1UxAiTB45XrIgbJg85fk5No1yHDx/WxLvtttukmKZniSMtlHl2zkhj9fM21nLs8YzzRZ7p9aeffqrxprJ5u8bN7xviR5V2khbL6tWr5/4ERWyIf/Ot1h6W41hSBeIHIj5WqdJ3yar6ebNwkfqy20VqTK5MsGLlRr3MaH2YLJSHK/QNd51IXBz+5z9o37a1luWvArGDcO/4m9u9o5lia/uu3fBMr+7uZhNFDLmdBmUqFtDNZW9KRjcD2ye6Me+LApEqnwCuwa5dRktN2wIQQhzTFDegRuWEsUw8k8z9WMQi8/zQi7p5Tc0dKWlaxN2jCl5j25LOircqX2kRk+7BWg9pVfHv0S+//gY/7flRstLO6Opw6bJVhjzahnB2KpSH3xqUh5IY743qQmkklRljRo2A2nUbaMV0bKzGNDU6Ot9UhZCUA/tdQbidlcqrmdMmQ4VKVWWx4XxfpUqQVctJFsqtjdq9puKGytAdO37Q73PKgMoz54P3hevW+2mxX9cUA9XqlTIMxrhQfuq1EQfj/DOWJcP6des8LHqN6wcIJe5CUJW4q9d/o6+FVImLshjbAJg0cZxwT1xTFRPUOK503tG1hM4X5B3IHEEhKO9GIibmMBITUwpZQ1jBSuUmumGdt2CxLNLP1AqcWpd+tWI1vKG7sfa+ntF5YGWB7O/6ROc4xVDvAF+EFQFWIIYVfm6cEWAE0gIBViCmBcqR04aqMFTTkYME95QRYATCjkDCWUga+xEkz18h3vtDFB9RxEaM7iFi+YlYiZF8XE+6AWiFiO5MfTmyRmeBpbXehnI3lfClGtNGOAKotENFyp9//gkHDhyAv/76y6AkPHHihJZOSEjQFGYRDhd3nxFwDAKolESldLCOug83husX8UOhZFizejVkz5FTY42b0ikKxBuwadMWU6UlWso91kR+xGJUQnbt/Szs+9ml1ImrWl7EWZxkKja6YWzV8gmtzB8Forrpbra5r27gD39rKDRs/JhBHrq5rLrQMxD6kKAb81bKJpWlark1Y9pUqFipikrmU9qIgZUSJVFY3P3gdbxTLCONPFIThioXJk0cKxQotQxVGgkL0FNuC1CqOEEio+yGaqaJp7t2EnHo4j3K6BhTBYUHocig7lTp2FGlGM1XeaRGR2XxpswwzoNEoUjerTajp+fM/xTeGzNKS0vljYqbGe6SAbXArVD+Xpg6fRZkzixVl5LKtzPFwEqBSLHwd1ysJDPiYJy3apnZ3Ff7kTrNdTFWe3SR7LQhienHEHRe0LWE5gc6R7BdynvwwHho1baTFEc/0zGyQ0PvYTq3qHtpnTm5qCAU4WiFLOOGYpFd/IyW28ZxRj60DxRDLOMj/AiwAjH8Y8ASMAKMQIgRYAViiAGOMPaqwlBNRxgc3F1GgBFwAALJfxyC5DenQfJ33jcuAhKzcEHNGjGqaZ2Ijo/44YGVMOSnWT5DWTRHAfhCKBGL5Mjvc12ukHERuH79Ovzyyy+wb98+TUmIikL8odIQlYeoREztQOunm266CQoUKKD/8uTJAzlz5rT1y5o1q2ZFhZuQaEElz/Sa5qFyBA/cLLI6aDkqUzAtf2oa89U8lTflR8tovrQMQ9mpNVhq11gP28efN+tFKaOUU9LLfDxb/VBmLLdz1ojc/8k6NC+162nTUiylcbx69eqlV5HjJzOclka5WrRooYm3eLGn9YSUG89m2Mg8O2eksfp5G2s59njG+SLP8hrTTzzhUrZRef29bt35KfjvwH6tOo1hiLKnKBCNikHalhVdK8H7iJv3exPGwP0VzRVggSoQp8+eAzOnvKeJlTsmK2zYuIWKqF/T2HhmdHTj3koxpDO0cUE35n3hibimWAu6GsJ4Y/369Yf6DRpqLidtNG8gMfI0bq5blVEmduloHXn9sVBwTXAruKhyAMvRfeHDwn2h6zDKhnnGdt1kXk47duwwtbBDcqpAMFM0U5ZUMUMtyqgyyWpMU6OjsnhTZlAZULbSpUoK55nCupkKKq5z5YqBPcQC01yB6IkrZWPmphLjbnZ+qiuULl3GVKFM65tdUwzsKhD9HRez9mWecf4YcbAqk/Vv3EiEytWqaootb/2w6qudNmRbdByoC166ltD5EugcwXa98ZYy4Zmun7R9SuNtTlMFItKXL18eLl68SKtCTK5c8P2ePW6MjXEU7eKXGp03+QyCcCJsCLACMWzQc8OMACOQVgiwAjGtkI6MdlSFoZqODBS4l4wAI+BEBJLXbhXxEWcCHPo3JOJFVbxbxEfsDVHly4SEv9OZXk28DtXWPAPHryT4LOqduYvC4ppvQb6suX2uyxXSPwK4abJ//35hNbJTuCfboZ13794Nly9fNu0cKrWKFSsGJUqU0H7FixeHW265RVcSSoVh/vz5NWWZKRPOjEgE1OdSNe10UCL1ve2UcEW8du062LBhAxwSscwualaHxtEKtgLxsZZPwpljLpe3C+fPhSLFbjM26E4FqkCklm3olvLdUaPhytWrhrayizhvc+YugJ/dbk6xkMbYwjTdRDdTMCKNrwflaaVsMuP76+9/iLiO7cyKhHVOIcB7r2KlyqblZplWm+tWZZSXXTpaR16jW9A44RZUKr/Wr1uru4qk1n5UaSLrGts1upB8Z/Q4+GyBcLnvPgYP7CcsqDrKpOFM4+xJJZuBgCRUhZC0OqP5VmOaGp0dZQZVjhPRUr2USjgjbkbFmRmTFiJW6GF3rFC1/PGmTWDwiy95jWGo0mOaYuBN8YZ0wRgX5OPtsMLBqkzys0Nj1Vc79WVbxjUjn3DDu1orovlUgRfoHEHm3nhLmezSmM1p/OiFxjalPK2uc8dkFh+DbNNI7OKXGp2ZfFYycFnaIsAKxLTFm1tjBBiBMCAQqS+iYYA6IppUN2LUdESAwJ1kBBgB5yJwXcRH/PBLSHpPbNacN349GhShMW7U43UhenDXiIyPOOvPr+G1/33gF5TlbyoJCx8cCrkz5/CrPldKPwhgHEJUBKCyEH+7du3SYhXSHqD115133gn33HOPrigsWbKkdn377bdDNrGhzgcj4CsC6nOpmvaVX1rTR9p724FDf0FPYSV6xURhqGIfbAVi1Zo13THZAChvtd1AFIjG2HoqZ+u0Gufwx//thaef6qxXSk3BpBNaXNCNeStlkzcW6J518uSpsHDBPFMSb/HKzIitNtetyigvu3S0Dr2mVp4d2rSA/oNe1qxsqYKBKhZlXWO7AOrYNBTuT0+73Z9iHbUc81LjgTT08KYQovlWY5oanR1lxqdLlsKoYW+6xUqEL774CtC7gNWBsYfxbz9+KGTsc+oKROT77ZatMHz4CDhO8ExpLxlWr1oF+fLbi19OMfCmQDTKaD52Ke3bV0rSOsY2jDhYlUkedmis+mqnvmzLuGakrkAMdI5gu7RNqpyUMtmlMZvT2Hcao3HwwP4QV7NOqvM4R47sIsZyYU0Eu/ilRmcmH+0jX4cXAVYghhd/bp0RYATSAIFIexFNA0gjugl1I0ZNRzQ43HlGgBFwDgKnRXzEMXMgeSHGRwxePCa9gzmzQ3SvVhDVvSVA9shRdCQmJ0Hr796ErSf36lD4clG9wL3wSfWXIXumrL5UY9p0gMCRI0fgq6++gqVLl8K6devgypUrBqmLFi0KlStX1n5VqlQBfD5F96N8MALBREB9LlXTwWwrFLwi6b3t26074KXBAwmMyfCkcH9ar34DKFykMOTJcxM0aNIEbriVi1TJhxuxwXRhGioLRKqQIh21eZkI27fthEyZXXHe0E1hFeGmMNpdm7qttMnQg4xuzFspmzwqmmT8/c8/MHHSFNiw1mWRJEmktZlMeztbba5blVF+duloHXr958FD0PpJ8VynHa6Yfpu2bIMB8X21HNW1qZtQUYR5KpnQurG6sG6UYwdwQ3xc84OHK1OqQDBTMsr28EwVQnTsaL7VHKF0tL5sg8riTWlDeVi1JXmq50DGCz0YbNj4DbwzciRcunBeZ+1tjHQCckHl96ZARHKKhb/jQpr1uLTCwapMMrJDY9VXO/VlW3TNaC+U7M8JJTseNJ/OF9quP3PEirfWsPs/b+1TGjqOVEaav3rVStsKaMnbLn6p0VE5qHyyHT6HFwFWIIYXf26dEWAE0gCBSHoRTQM4I74JdSNGTUc8QAwAI8AIOAqB5N8OQvJbIj7ilh9DI1fRW1zxEZvUjpj4iEevnIb66wdBwrWUDRtfwK1e4B6YXXUw5MmSy5dqTOtABDCG4ZdffqkpDdHSEF1B4YFx96pVqwa1a9fWFYZFihRxYA9YpIyGgPpcqqad3t9IeW/DjdQatWrp8aR6de8C7Tt18xgeGqcw2ApEGl+xV/dOov3uHu1jxsnTCdC8WVOtLLZQHlj02XJTOjUTrfNqCitH6RJzzKgRULtuA32dVOnRKvvixUtQq05tXdE0/K2h0LDxYzppr/jnYNeWzXp60sSxUC2ulp729YJuupspkXzlh/SoLGvWoiWcdFuIxffpDp269kyVldXmulUZZWyXjtZRr+8TH7fIT5zmfDAb3hk/CX51u5adOW0yVKhUVa2SqgIRK+wRFqTdiAVpxfJ3wYxZnxh40Vhs3bt2gJ59+hvKaWKGiK05wx1bkyrNaMw5mk/r4jVV7JiNvR1lBuVhpYBT25bpYIwX8lq2YhW8/uoQN1ujBZ9sy+xsV/5gjItZ+zLPCgerMjv1JY1VX+20IfnQeUHvbbqWUOWXVbuSZ2pnb7xpPTs0VHYqo7d8yt/q2i5+qdEFKoeVjFwWOAKsQAwcQ+bACDACDkcgUl5EHT4MGUY8dSNGTWeYjnJHGAFGIEMhkLx6CyQNF/ER//ovJP2KqnSviI/YC6LKlQ4Jf6cxXXVkJ3Tb/i4ki3/+HHfnuR3mxg2BQtlv9qc61wkjAv/++y9MnToVPv30U9i3b58uSc6cOaFBgwbQrFkzePTRR7WYhXohXzACaYSA+lyqptNIDL+biZT3tv+OHYfWLZ/QcIotlFco5ZaZYtZExCk8q8cpnCfiFN6q0eFGbKAWiK+PGAXrvv7K3e5V2Lx5h6kMy1ethXfefkMr80WBaIz9lShiv/4AqCRM7aBKQjXWYcLZc9CgXl0DixnTpohYg1UMeWoCLeueFJZ1teIqw/iJU/Viuunur3WQzoxcDBs9HpYscCnHqJKBkHhcWm2uW5VRRnbpaB312uhykZbeEGO423QMje16WiBKLjSWIuapCuJFwiXoSOIS1GrO0Lh8VBmCc6S+mCOumZYkrFh36FasUg48Gy0rbxax7NbQYmH92xQS3Epgyt9AJBI0xqcVnVoP00bc7Cv+VF7IBz0cuA77fKiy1UoBGoxxUWWmaSscrMokDzs0Voo8tb63eXfy1Gl4uFFD2SxQ62K6lqjzIJA5go1Z8ZbC2KHxpqBbs/4bYg1vf/7ItlX8duz43sO6GGlTo7N7z8l2+Zy2CLACMW3x5tYYAUYgDAhEyotoGKCNyCbVjRg1HZGgcKcZAUYgfSBw7bqIj/iFiI84D+DCpeDLHC3iI7ZoANGDugAUyh98/g7jOOSnWfDhgZV+S1UsZ0GYF/cKlIxhyzS/QUzDitu3b4cJEybAZ599pseGKVSoEDQRLgZRaVi/fn3IkYPjW6bhkHBTJgioz6Vq2qSKo7Ii5b2NxhUUNmumyrs3hYJvja7gM8YpxI3YQBWIRhkAunRoDd16ulxVyknxtVAejnArDzHPFwUi3TTv0OYJEU/vJcnW8mx0owmwfNlSKBSb8neSWp5JRg3rPwSDnn9RuN4zPntgPNp3x46H5Uu/kKRAFXp0093KWk2vTC7mzp8PJW6/VbjmfJDkui57xfcXlpLfagm7VpJWm+tWZbRxu3S0jnotXcXmjckN54lrzO5dOwqLwH4quZY2tutdgYjE1MIR0zSmIlrxVxIuvqWr09KlboO58z/3UFp27tYD9rqtIgGMSkJVlvZi7j2nzL216zfCi4MHYfPaYWaBOGL0OPh8gYgnLg7ad3QdSv/WG5VrAJMmjhNWsTW1evS/5cJK8DVhJTh4YD9o3bajVmSU1Vpxc+ToMVjx9TJo27ataD8nZW2wpgS4JuIu/2Qo95ZAK+EHhZWwC28jjrSfwRgXbzJgvhUOVmWSpx0a+wpE4bK16SMw5LU3JXvtjFjVEFhlcueqHzfQtURVIAYyR7A5K95ucWzReFMgGvEDKBKbH75YusJDCXjhwkXo268f/LxnF2zZsh2yZnWFsDDW9z6PU6Oze8/JPvM5bRFgBWLa4s2tMQKMQBgQiJQX0TBAG5FNqhsxajoiQeFOMwKMQPpC4GSCKz7iolUhio+YA6L7tIaop4V1Rbas6QsbH6S9mngdmm4aAj+fPehDLSNpvqy5YU61F6Fivsiw3DT23vmp69evw+eff64pDrdt26YJnCVLFmjRogU888wzUKNGDY8NFuf3iiXMyAioz6Vq2ul9j5T3NtxIpS5My5e9C159/S3Inj0H/LD7Rxjy6iv6RrUcs2C7MEW+tR9uDEnuGIuYji1UADp16gKXrlyD92fPhiukzFVuz4Xpr7/vg47t22IV7fA1rhZVMjWqXwuGvTNWstLO7wjlzmdu5Y6hQHgFKFXqTi1r3/79uvvUFJokEaN2PeTN64o/SzfmU2isrlyb43MXfgYTxozSCHPH5IDRo8dCmbvuhoQzZ+DVoW+IDfbdbibGOI5WnK02163KKE+7dLSO2fWAF4fAprXiGZEc32zcALmEUtHsMLZrrUD0tCK9LhRee3S2X61YDW+86oor58pMgrffehvyiDE7I6wL1XvjtSEvQNPmT+r18eI5If9mIn/F8mWhcZNmkJBwBj5bvASOuy0LZSUzBaI6N9q1aQ3nLl2FZUIZXTOuEoybOE1W91CKli5VAjp17gIFChaC7cK9+ezZs8hcTBbxH3dqzw5G3LwrXlCpW1nE/5TKq3ZtWkG7Dp00ReZ3Ikblq0IxKW174/v0EC5ze+iyWV0Y2wfAudyj5zMwdfp0La4iVe4GY1y8yWKUw4iDVZnkZ4fGFwUi8s0dkxP69esPd99zL2z+bitMmzJJNqedqfUhZtD5oioQsZyuaZi2O0eQNjXedmm8KRCxPrXIxbRQ60K7Nm2gdp2H4NiJk/DBnDlwcH+K140ObZqLj0KGuCjF37OKwgLWNT+N46cRuP9LbZxoP7GK1T1H+fJ12iDACsS0wZlbYQQYgTAiECkvomGEOKKaVjdi1HREgcGdZQQYgXSNQPIvf7riI26z96Wyz50tVgiiX3oaohqLL7FtuC3zmb8DKhy/cgYe3/wK/HXlF+UKAABAAElEQVTxmN/SZM+UFUbd3xOeuNX/OE5+N84VTRE4ffo0TBcbaFOmTIF//vlHoylQoAB0794d+vTpA8WKFTOtx5mMQLgRUJ9L1XS45Uut/Uh6bxspYsst+3yhV0hQmZct103w14H9Gg1VIKJF0IMixqrcsP3mm29NP2ZIje7S5SvQoKHwHOBVCoAeYt2bOnOm1pZdC8SOwkJMxs3LHZMFNmzcatGCZ5HR/anRMkpSq1ZkMt/bGa1qlnyx3ODOUt2w9lY3JV8qEBcJBeK7Kdleruy4V5VVcaweENZ3ckypG0CrMlkfz3bpaB2za6OyBZUdt8K8BUvMSLU8o2LAWoGIFVRllKok/nj+Qlv4PiuUZZ1NlGUYh7JaXJwbS3OxGwivAWvWrtUKzRSIqKxEV6jeDqoURwVfHcHvCrHY9Fbv1SEvQrPmLbViu+OF/akq+pPZG1N3vmoVlwq5VkxdBqv0pUsVE+OeYr0b6Lio/GXaCgerMlnfOP/MFVhW7lpT6mNYAqmKldw9zzKeKy2ha4mZAtHfOYJtpMbbLg11EUotsWU/jLE0Za7nOXdMdli1ep1ugWhnjJBLanS+3HOeUnFOqBFgBWKoEWb+jAAjEHYEIulFNOxgR4AA6kaMmo4ACLiLjAAjkMEQSF75HSSNmAlw+EhIehZVuayIj9gbosqWCgn/cDM9fOk4PL7pFTh2JSEgUbqWaAxDy3aGzNHyG/OA2HFlPxBITEyEGTNmwCuvvAKoRMSjXLlyEB8fD+3btze4LfODPVdhBEKOgPpcqqZDLkCADUTae9usjz6BD2dOV1BLgn7P9oWWrdrCydMJ0LxZU1GeBGtWr4HsbteFuOFdvVYtyKLVvCZcoG5XeLiSRrob8M0333koGlE58cZbw2DzxvUGHuXL3gNvDhsO+fLlh76DBsOe7VuhVInCwhLlUwOdmkjZjHeVzPlgFtxbrrxKZplWLa5Uax9ZGTekV65aDZMnT4ZjR82eYZKhQf168EzfZ8WHH7fKavqZbszrmZYXKcqJM2fPwvARI2H92tUeNe4XFm+jRo3xcKnqQahkxAlrn2uaEiqlHSRBTCsICx+XAslosUdZGOmMPCidnetGIgbgKbel3vy5H8OdZe72Wk0d8y+/WAxFi93mlR4LXn1zGKxYmqKUpAo5LD8l4s0NfeMN2LblO0wajhpx1eDll0Uc6djChnyawHnds3cfYQ36I82GwrEFYdq0GUK+W6Gh6ONp0UdvCtJff/9D/O1vZ1Cwo2UafmBU2gSP5StWwsiRIzXrPdoo1mnVqhV0e7q7rnTBcuN4eR9Xycsbf1wfXhkyBB5vLjx/+HigDM/0ew52uF3uyurt2jwJ/Qc877FeBDoukr96DmTuG+ef+bzH+VBdKGHxYwlV0arW/+KLr+CVoa97zJ37y5eDYWJNNJt3dC0ZPDAeWrXtpHZRS3sbQ29zBCtRhbuZ8hJpqJtUdJPbyu0mF8vkQV2EzhSxYyuYxI61XtfKQf/+z0HZcvdJltrZ7jw20pmPk6/3nEEQToQUAVYghhReZs4IMAJOQCDSXkSdgHlGlkHdiFHTGbnv3DdGgBHIwAhgfMTZSyBpkoiPePFy8DuK8RFbNhTxEZ8CKHhz8PmHmePv5/+GJzYPhYRr5wOSpEr+u2B65QFwS/aMh1FAwKRB5a1bt0Lfvn3hhx9+0Fpr0KABvPjii1C3rncLhDQQi5tgBHxCQH0uVdM+MQsDcaS+t2G8MTwyZcokFAzhcf2Nm7vothmPzJkzeygOtAIH/4fyX7lyRZcQ3U1jP9LiuCaUE/gBCh7Zs2f3iNmXFjJk5DZQ+eOyC0s2KODs9BmVzFevXtVI/Z0TeH9iXTzszCls88aNG4I6WdTLGvT5gLzlvepvn7TOkP8Q40zR0ZAoZM9mcw0KZFxI02G/xLWDuuDcufMHbcxSxhG08Y8KojeVFN6hmSPBABXnGcoZLeaFnXkfjDYlD1/vOVmPz6FDgBWIocOWOTMCjIBDEIjUF1GHwJ/hxFA3YtR0huswd4gRYAQiC4ETGB/xQ0jG+IhJ6MonyEcuER/xmbYQ1bV5houPuDthH7T+7k24eCNlA9Mf9FB5OEMoESsLZSIfoUfg+PHjmqLwww/FvBebSHfccQeMHTsWmjcXc5QPRiCdIaA+l6ppp3eH39ucPkIsHyPACDACGQsBVYFI3QdnrJ5ybxgB/xFgBaL/2HFNRoARSCcI8ItoOhmodCKmuhGjptNJN1hMRoARYAQsEUj+eb8rPuKO/1nS+V14a6yIj9hdxEd80G8WTqz43Ymf4antIwNWImaOygQv3NMWepVqCtFB/OLZiZiFSyb8snrq1Knw2muvwZkzZzSrkcGDB2vKxBw5coRLLG6XEQgIAfW5VE0HxDwNKvN7WxqAzE0wAowAI8AI6AiwAlGHgi8YAa8IsALRKzRcwAgwAhkFAX4RzSgj6Yx+qBsxatoZUrIUjAAjwAgEB4HkFZtFfMT3Af4+GhyGCpeoqvdB1Ks9IerejBMf8ceE/dBp6wg4de2c0lvfk9UL3AsTHugLRXMU8L0y1/CKwL59+7R4RD/+6IqN1LRpUxg3bhyUKFHCax0uYATSAwLqc6madnof+L3N6SPE8jECjAAjkLEQYAVixhpP7k1oEGAFYmhwZa6MACPgIAT4RdRBg5EBRFE3YtR0Bugid4ERYAQYASMCV69B8qzFkDRlQejiIz75sIiP2BmgQMaI/XfwwhFot+VtOHzpuBFLP1J5suSCEeWfhseLZSxrTT+gCEqV5cuXQ4cOHTSrwzvvvBMmTJgAjRs3DgpvZsIIhBsB9blUTYdbvtTa5/e21BDickaAEWAEGIFgIoBx/ipVqQLRGtPrsGvXnmCyZ16MQIZAgBWIGWIYuROMACNghQC/iFqhw2W+IqBuxKhpX/kxPSPACDAC6QaB46ch6d0PIHnxmtDER4zJCdF9RXzEp0TsuaxZ0g0s3gQ9fuUMdNg6DPaePeSNxKf8FsVqwnChSMydJadP9ZjYhQB+YT5s2DAYOnQo4GZRy5Yt4YMPPoCYmBiGiBHIMAioz6Vq2ukd5fc2p48Qy8cIMAKMQMZDAJ8L8YgSYQPwxwcjwAgYEWAFohEPTjECjEAGRIBfRDPgoIaxS+pGjJoOo2jcNCPACDACaYJA8v/2QfKb0yB518+hae/2wq74iI1qhIZ/GnI9f+MydNs+CjA2YjCOYjkLwqj7e0LtW8oHg13E8Dh//jx07twZlixZApkyZYK3334bXnjhBd4kipgZEDkdVZ9L1bTTkeD3NqePEMvHCDACjAAjwAgwApGGACsQI23Eub+MQAQiwC+iETjoIeyyuhGjpkPYNLNmBBgBRsA5CAhrruTlmyDpHREf8d/A3XSadSyqenkRH7EXRN2dvuPSXUu6Di/veR/m/7XerJt+5bW8tTa8Xq4z3Jw1t1/1I6nSH3/8Ac2bN4dffvkF8uXLB/PmzYNGjRpFEgTc1whCQH0uVdNOh4Lf25w+QiwfI8AIMAKMACPACEQaAqxAjLQR5/4yAhGIAL+IRuCgh7DL6kaMmg5h08yaEWAEGAHnIXDlKiS//zkkTf0U4NLl4MuXKRqiWon4iANFfMT8NwWffxpy/OTQWnj1p9mACsVgHAWy5YU3ynXh2IgWYH799dfQvn17Ld5h+fLlYfHixVCiRPpWSFt0l4sYAVCfS9W00yHi9zanjxDLxwgwAowAI8AIMAKRhgArECNtxLm/jEAEIsAvohE46CHssroRo6ZD2DSzZgQYAUbAuQgcOwVJo2ZD8hfrQhMfMXcuiH62HUR1eRwgS2bn4pCKZLsT9kH3HWPgyOVTqVDaL64XWxFGlO8ORXMUsF8pAiiXLVsGLVq0gOvXr0Pbtm3h/fffh5w5OX5kBAx9RHdRfS5V004Hh9/bnD5CLB8jwAgwAowAI8AIRBoCrECMtBHn/jICEYgAv4hG4KCHsMvqRoyaDmHTtlgfP34CduzaBUeOHIXTCQmQLNwM8sEIMALOQCAqKgry3XwzFC4cC1UqVYJbbinoDMGCKEXyT3+I+IhTIfn7X4LIlbC6oyhEv9wdohpUJ5np6/Lk1bPQe+d42HIyOHERsfdZkzJB1VPF4L6zsRCdHJW+AAmBtH/u3wcfzp4FN27cgNp1HoKHH3k0BK0wy0hEwOnruPpcqqadPmb83ub0EWL5GAFGgBFgBBgBRiDSEGAFYqSNOPeXEYhABPhFNAIHPYRdVjdi1HQIm06V9f9+3gsrVq2GpKSkVGmZgBFgBMKLQHR0NDRu1BDKlb03vIKEonWMj/jVRkgaORvgvxDFR6xRQcRH7AlRZYqHogch53kjORGG750LM/YvA4FW0NrLey071Dh1O5S8cHPQeKY3Rn/9dQhmvz8Trl29CtXjakDTx5unty6wvOkEASeu4+pzqZp2OrT83ub0EUr/8uHHlaPHjIFcwiL98qWLMGDgIMAPAyLp+GT+Ajj67z9wUfS/f79+kDdv+nYR78vYvT/7A7h25TJcunQBBg0abKh6+fJl2Lt3L5QoXhzy5c9vKHN6Ij3L7hRsT506DZMmvyfWhlzQ9LFHoXSZuw2i/fb773D92lUoW7Zc0NYMHjcDxJxwMAKsQHTw4LBojAAjEBwE+EU0ODgyFxcC6kaMmg4XTidOnoQPP/oEEhMToWCBAuLF5w4oIqycIu2FOFz4c7uMgB0EcNPqP2EdfODgIcB7NlOmTNClUwftnrVTP93RXBbxEWd+BknTMT7ileCLj/ER2zSG6AEiPmK+vMHnnwYc1x/bDQN3T4HjV84EtbX7c5WAPoUaw53ZiwSVr9OZ4cZfly5d4Ny5c5r70uHDh/PfQacPWjqTz+nruPpcqqadDje/tzl9hNK/fPih5QNVqkAmrStJsGPHLsCPASLpaNCkKSQc/U/r8pdfLIb/s3cdAFIUWfvbnJcMy4IIiqiAgoioCChZT0XBhAIGOIRDxIDHr2I6PQwoBg5RQPDM8QwYySgKiAuCiAGRnDfnvPNX9WzPVtd2z/SEnundeX2H3ZVevfqqp7a7vn7vtWvfISyGz+e+N5t752xr5z4vvwBDBg9y4bDo5fk4q3cfV9rOFw1ZdzvhumDJa1g0/z+KStOmTMSN4ye51Lv73pn4duWy2nQFMjJ+dpX5ekHz5ity1C4UCBCBGArUqU9CgBAIKgL0IhpUuBt9Z/JGjJwOFQCfLP0Mv/+xE506noizepwZKjWoX0KAEDCJwE/bfsaevftw2qldcOWIy022aqDVjmYp1oiOT1eD+VUO/CBSkxE5bQwibhzRIOMjZpcX4J6fXsLyoxkBxSaSWVQMb9ILE1oPRYvolIDKtqOwXbt2Ydy4ccjJycEll1yCOczChJP0dBACViFgx3Vcfi6V01ZhESi59N4WKCS9k8Mtb2Y/PRsRqMYTT7BzI7bI4x8B9DrnnFoCsZoRiJvDjkAcOfoGHNi1U7lJwolAdDf3InnEgRk+pD9mPfmcdz8ki2q/suS/2LXzd1wx4lLmWaF/vV7srHs9ZW2c8fo772PunNmKhrczAvGmWgJR+9EBL3bgm7VrkZTs37M1zZuNbwZSrR4CRCDWg4QyCAFCoLEhQC+ijW1GQzseeSNGTodKu+f/8yLKysrYy85gJCUlhkoN6pcQIARMIlBcXIJlK1chPj4ed95+m8lWDbuaY+vvLD7iy3D89Js1A+nUHpEP3IqIQedaI99iqbe8+gDWNPkTlZGBdUOdEBmL61sOwLUt+iEuIsbiUYRG/P79+zFmzBgcP34cF110EV588UVER0eHRhnqNWwQsOM6Lj+Xymm7Tw69t4Vmhuo2zhs/oeaORAoN+sHvlQhEjrn2Xv92/UbcPW2qazLGjh6FO++535UO1YV4v8pWcapOdtVd1a+hnOvWQUAkELn+PVjs+ron6Br8sHETovx8zqR5ayh3BunJESACke4DQoAQaPQI0Itoo5/ioA5Q3oiR00FVRujsyafnKKlRVzRySyZhzHRJCDR0BD769DNlCPf+c3pDH4p5/dmX/45P1zCLxMUAs0y04ojofzYiHmDxEbucaIV4y2TydTwvpgw/np6J30sPBbyf1jFNMLH1cAxuciazMmk88Z64u9KRI0fi4MGDOO+887Bw4ULExcUFHD8SSAjoIWC3dVx+LpXTemOwUx69t4VmNiZPuxMZ679jnWtJldBoY22vIiETDuPVQ5MIRI5K/Xv9qWeexVefL0WPM7vhuef/YwvLVNHNpUxqiXNrR91F/RrCtTsC8cjRY/j73/+O4qJ8PPH4LF1LUF/GSPPmC2rUJhQIEIEYCtSpT0KAEAgqAvQiGlS4G31n8kaMnA4VAEQghgp56pcQ8B0Bu208+z4SH1qy+Ig8NqJj4QcAuw74wVxXRoy5FJF3jgOapQZcvBUC1XWcu6h6K2st3sz6BpWOqoB3dVpCe9zW5m/ontgwCNZNmzbhjDPOQEJCgi4W99xzDz777DOlzuuvv47ERLLC1wWKMi1BwG7ruPxcKqctASGAQum9LYBgeiGqjlCqT6p4IaZBVCUCEaibb4BcmNo7/uVhRlyNuOxS5bfljkBsED8+myvpjkC0ueqkHiFgOQJEIFoOMXVACBACoUaAXkRDPQONq395I0ZOh2q06sYzWSCGagaoX0LAewTstvHs/QgC0OJIpmKN6Fi61pr4iE1YfMQ7xiJiHLPOjra3S0t5Hd9bfhxzDn+CX0r3BQBorQhugXhhandManMx0mKaagttlpo2bRq2b9+OmTNnYsiQIRrtli9fjttvv10hFz/99FOceGLDIEU1g6BEg0bAbuu4/Fwqp+0ONr23hWaGejL3fM6/kNXIyPgpNEoEqVciEIlAdEZHbhhk+WdfLce/HnS6Up0xfRquvf7GIP1Swq8bIhDDb85pxOYRIALRPFZUkxAgBBooAvQi2kAnzqZqyxsxcjpUassbz6HSg/olBEQEeND5yspKVLB//Lq6uhrMgyVqHCzGGztHRDAag/3jR2RUJCLZdXRUNGJjYxS3QWqZWE+U39Cv7bbxHEo8HVt+Y/ERX4Jj2x/WqHHyCYicyeIjDuxjjfwASNVbx2vYD2Zp7g9YdHw5SmoCb6kZExGNS5v1xg0tBqAVc3FqxeHvOjBu3Dhs3rxZUW3gwIF44IEH0L59e2RnZ+Pyyy9Xzg8//DBuuOEGK9QnmYSAWwTsto7Lz6Vy2u1gbFAYTu9tnMi6hbnE42TG3yfcxFziDUBefj6ef2Eu1qxexVzlFSkz0rlzJzww80F0P+NMtzNUVVWF9z74EG+/9RaOHT1SW9eBC/r2xW233YYup56mac/rZ2Vl4a/dezBt2u21jq1r8MzsZ5Ccyi33+acmNeh1dm/MuO8+lJeUMAvvODzxxGzXs5sokK/14yfeqoznnLPPxOQp08Ri1zUf4913343kpCT06tkdN4+/1VXGL7icjz9divfeexe7d+1C27Q0HDl6FJ07n4zR112LEVeM1HUtuY7FsHtt8SIkJsXjhRfmKTJnz3kOH7z7dq38GqxetRopqU3Q65xzFD313FjWVsaiJf/F9q1blGRyYgwef9IZLkItd3eWx6DWbZvWBvfffx+b635qlusc6Pth1eq1ePbZOcK9AHYvnIdHH5uFqXf/E79tc47NFwtEX8Ynzs/cuS8q466vowNXjrgcd909HUnJKS5s1At/Zbgjj1X8U9l9ye8Lfg+p7yFq//xs9Dvr2aMHJkwYrzu3vN0B5mZ9yZJXsXr1avbbLuRZ7HCOd/o/Z7APobTeE/jvpKiwEE+w3+MPinthoF/fczFh4mSUl5ejvKIC3bt1RZMmTdm7lXMt8aS7PG9mf1uq/ECtVc6x1/1XK/9mxT1oUVExnnn2OXy29JPatQlsLWiD6WztuGjQ4LrGOle+jtMdgei89xayFTECEyc4ddTpGrv37MGCBQtZjMSNKKqd5+TkJGZFehmbu4nKfKnt1HF7mjeje85obVfl8zN3vfrc889jk6APx/Fvf7sEN98yvt59J7ala0JARIAIRBENuiYECIFGiUA4vYg2ygm02aDkjRg5HSp19TaeQ6UL9RueCHBysKysHGXshba8opy9YFcrhKGvaHBaMSYmBrHsX0xMNOLj4xETHe0iHfVe6n3tK1Tt7LbxHCocXP2yDRDHJ6tRM3uJdfERL+yNiJksPuIpHVzd2uXC3Tp+vJJtKh9dig2Fv1uibqCIRCvWgYlsQ27//v2ucfO1YPLkydi6dSvWrl2LvmxzfMmSJbobfa5GdEEIWISA3dZx+blUTlsEQ8DEhtN7G988Voms9LQWuHnCFDw+6zFDLMeMvgp33XOfbvm27Tsw4ZabdMvUzF49umLh4tfVJBYseR2L5s91pY0uPvn4Y1zO4sxy8oAfr736Crqd0dOZEP77LSPw7p421ZWzbt23upvTDzw6C18v/VipN3H8OEyacoerzW9/7MTYMTe4CANXgXTx2quLmQ49NLni5v9rr76KibdPQ4WLqHFW5WRZersTXLgbEYgPMh2/qtWRt/zwg/fQsdPJmv6MEpxouEvAQa9e/77n4Lm5L2mKAnU/cPKkPyNYyqWxazoTEt4SiL6OT5yf/8x9AY88/hSyjx4WNNFe6mHurwwRY3nu3ZWpmpn5nTGKEd+sXeciQDn5c93YG7Fv105VjO5ZnAc+h7379IEn56opydFYs3ajQiCqa4k8LrUzf35bIjb+rlWqPuJZlN+lcwdMuHUa/m/GPWIVzbW8lomF/oxTvL9kd7Fi2bQpE3Hj+Elit8r1TRNuxY5aYr5eYW3G7VNuxU21H02I4zaaNzP3nBEeC5e8hoXz/2OkipI/67FHMPySy9zWoUJCgCNABCLdB4RALQIVbMOTH9FsczIy0tOf6tpGdGoQCITTi2iDmJAGrqS8ESOnQzU8dxvPodKJ+m38CPCvX4uLS1BaVqZYGVo94igW1y6WkYlJLBZabGys8jebE4kN9e+23TaerZ4/0/JLylDzMouPuIjFRyxzPp+ZbmumIo+POPYyZ3zEpvW/cDcjwoo6ZtbxNQXb8eLRL5BdpX69HlhNVCJxTMsL0TKaW6B4PqxeB64ZNRKF7Ct8o2PVqlVIT09vsOuA0bgov2EgYLd1XH4uldN2RzWc3tu0m8fizDgUd80ORh+sWrlCLNCNV1d/g9mBqVOmoEPHk/D18hVYvXK5S0b/vr0ZcfWykv7g46V4atajrjKjC05sPDNvAdatXKZUGTniYsx86N/1qo9jm+eqVRsvfPyxhzHsksvr1evB3KXG1OYuX/Y1mrdoqaT4xv84Rh6KR88eZ+KCC/rh9527GBZ14+B1ZBJR3OAXZYjXZgjEF+a/jDeWvOJq9vZbbzDrzdNdaXcXortJtd4Ffc/HCR064u1339EQQjI+gbof+l40UEOcpiQnYtKkf+DAocN4R9KB6ygSV6rORmd/xmc0P6d0Pgmnd+2OlavXoERDelYzK64fERVd537eXxlajLUuTN2VcTx+++NPdn9er4GG35/cQve33//AhvXfu8pEgqnOPbCzmM/HQEbwZmblsjbfudpw4jEjY6uS1uoiVJEu09OaYennKzwSiP7+toz18W6tktR3Jd3Jv2LEFTiela3BlzecOH4s+/jgTpcMfuHvOMX7yx2BKJfxvodfNkIixGvAdU9ITGZz9Llwb9dg06YM5ZlVO27t/chl+rq287Z/7dmL6665ml8qh7oOFJeW4TUWL1z9rYl/E9S6dCYE9BAgAlEPFcoLKAJ8EV+zagWzHEjQldu2bRrOOOMMtGvXPmRfDr/PHp5n1z486/0h0lU8gJn8D8fb777H3I286XJVMuKyi3H3PfcGsJfwFRVOL6LhO8vBG7m8ESOng6eJticzG8/aFpQiBLxHgP+94hZGBYVFKC4tUawMvZcSmBbcQjE+Lo6500pAArNI4iRiQyMT7bbxHJiZCaCUQ8ed8RE//8aa+IiMPIy8c5xCJoKRiqE+zK7jpTUVeCfrW3yQ8z3K2LUVRyxzbXpJ07NxbYt+SI9trukimOsA/3L/cuZmifdpdAwdOgzT75mO9u3aNch1wGhclN8wELDbOi4/l8ppu6MaTu9tfF2rsxpyzsyDM+/FFSPrNn0LmRu/ARddCPUvVK8epzErwjdd0yjLGDbkIsx64mnNvkpWdg6GDR/mIq+++Hwp2qSlu2TsP3gIo668ojbtwPr169lHWnGucn7xKyNPbnSRJ5WM6NimKedeJ/qcd66rD17YpfMJbI/DaWmoVua6XMx0cR4VTM7PahG0REsV1q1br7Fg5Fj0Z1jU0UlV+PHHn1xjFTf/VaF/H38jbrplopLMZy4h05g7VC1m2k37N955Hy/Mma02x8KX56NXb/Ouz7mOA5mO/LhyxKW49/4HlY/dVIH/mHYnfnSRRloctXo5W3h7P6xY/Q3umzFd7Q63T5nErJ2c41cz33znPTw/52k16RWB6M/45PlJSY7H559/zSz1kl26rFy9FvcKlmczpt/BYv6Nc5X7K0OLsXbu3ZVxBbT3ZzVWrVqjcUfJP6Z6/MnZOLTvT7yy+DWXznffOxPfKuR7Ndvve0fjSvgA++1dyX57/J2GH3NmP4ELBw11Jmr/O3L0DThQa704dvQo3HnP/ZpynvBOd+9/W1r5zu69vTfrKS1kmJHPnwcvHDJUsKzVzh8Xp50j78cp3l8ySeiuTCbW9X53P2//Bffddy8ee+Qh15qiHbd2PNoywNu1ffK0u5Cxfp2C8rAhF9ZzwcxdrX70vw+ZO+np9AGecC/SpTECRCAaY0MlAUJgATObXuTBbFrt6p/T78R1149Vk0E7u/tjYLUS/EHjPOZ6SX0pqOuvjD1Q/1KXpCufEQinF1GfQaKGphGQN2LktGlBAa5oduM5wN2SuDBBgL/EcCtDThzys90ObpmYGB+HFLYJwa9VMtHubk7ttvFst3lV9XFk7GDxEV+GY/tONSuwZ+YuKfIB5taUuTcN5eHtOs7dmi46tgyrCn5mUXSMCTZ/xhQVEYkBKd0wuuUAnBLXNujrAI9zOGb0dR6HkMx++7eMn4Brr70GTVJTG9Q64HFwHirwTbVvv/0WO3bswN69e5GXl+ehRXgWN23aFB07dkS3bt0wYMAAzaa+P4jYbR2Xn0vltD9jDUbbcHpvkzeIjSzdRNegKckxzGXhBtdUaDeutYScqxK7EGUMH9Ifs558zlV8mMXIGnHZpbVp7Sa2WknWVbQc5HV+yPgJt02eqPwl4mRICotfV1iUz8jIDRoyUtwbEt2XivqxKIiMPPxOQx6qevC9k/PZ3onqL0okXMQ9HV7/oZn/hxEjr1Gbus7asdSN97OvluFfD8501RNluzJNXHAdK9k//ndJPngZd7vtJIzq+ub1tHqBkU36lo8iVvL9IFofDh8ygM3zs7IKSnoos5bKrXUf6o0FIm/s6/jE+UlJjsPqNd+5yF9RybsY4aZauwJaktVfGVqM3eGvLdvE7u8p7P52Hg7monSty0WpqLvRNX+Wad68ue54RZe+MmnF5YkEol45r+NuXOL94utvSyvft3uT62l0yPLnzX2O7ZH2r1e9pLQU/fv31yVcAzFO8f6SsXZXdiazqo6t1VZeX+sNQsjQjlt7z/m7tov3jZHbaUEVuiQEPCJABKJHiKiCvwiIC60ZWXpfqplp508dUUf5D4U/cs20Hctcffzu8pPtYGbuI5QA6V27noZTTbrKMNNPONcJpxfRcJ7nYI1d3oiR08HSQ+7H241nuT2lCQEjBIpLSpBXUAjV1bdRPTvkM2+mintTTiSqLsnt7N7UbhvPdphDQx1qGEX20QrUPPNf4Fi2YTV/CiIGsngzM28FTj7BHzE+t/V1Hf+99CBza/olfind53PfZhp2izkBw6PPRLco5jXEtX1jpqXvdf766y+2KT3JtIAuXbrg9jvvxFk9eigfFDSEdcD04HQq5ubmYu7cuZoYkTrVKEtCoEOHDpg2bRqaNWsmlXiftNs6Lj+XymnvRxjcFuH03iZvHv/44xZdgiEvvwBDBg+qnQjtJrNIBD00cwYjzK41nLCz2CY3/2g5Pa05c6m33FXPDIHIK09iFi2bay1a5D2Tuj2NavYxxyS8WusCdN7cZxkRMMDV1/nMvWZlrZtK0RJS3Oz2tAEvEi6qC0fegbinAxiTqTLuGYwc+iFjC/tbw/7+1x5G5KNa7s/5AoaBMz6hgxGl61xEqayXt/eD1roTWL1qJVKbNNVVVcTbWwJRV6CQaTQ+cX5mTJ/GLAtvFFrVXWrHob3f/ZUhY7xp02aX9ZW7MhEvd8Rs3SjMX6nkO2+h5x5Y7Fv+3am9mNdd+/GA2l49G/22ZPne3puqfKOzWfm8fd1aA2ZhO5FZ2DqfEUWcArGGiLJ5v+K9J5Zp10/vyGV53OL96O/aLrY/q0c3vLRgccA+nOJ40BF+CBCBGH5zHvQRaxdaZ8BYvlByqwAeHPiXHb9i6u23u3wwcwVlf/BWK63Vse6PkNX9ar+gcTA3CKs0bhCs7j9c5IfTi2i4zGkoxylvxMjpUOnm68ZzqPSlfu2PAP/CODsnV/nS2P7aajXkzxgpSYlISky0NZFot41nLYo2TZWUomb+u3C88hH/DD7wSkZHI2Lc5Yi8g3nEaFLfeiDwHdZJ9Gcd5xaI3xT8ggXHvsbRSmst0E6IbIFhsWeiT1RnxETU96FRNyL/r7ZszsD995p36c8/GLjiypG4dfJkZVOwIawDvqLE3Uk/8cQT2MPcULVo0QJ9+vTB+eefz8JCtPNVZKNud+jQIWzYsIHFHtoEbg3SqVMn5k7sPsVa1Z+B220dl59L5bQ/Yw1G23B6b3O3eSxi7a6euEnM2/RgH08UFxeLzZGclITN27a5PB7JH2xrN8C1hI0oaOv2Hfj7LTcpWaLlG9/TOZutP/yvQf++Z+PpZ+fjXObOlFvZiS5XtXsfWssycfP/ww/eQ8dOJ4tda65Fl6viWMzu6WjxdDCLwAsUt61qJ7dPce5ZqelAn8WxiuSdVi/jeTCqJ85jSnIss1Rdb6i6kQ6GDbwoMJLt6/yI1n7+yjDCjg/PXZk4Jk/3pxdQKVXFWHUyuc8riH2LxJXYT6B0N/ptuZNvVg+xnnxtVj5vJ8ZuFQlXESdPc2Q0Tnf3l1GZ+LvTmz95rGLa3bj9XdtFnNQ+hw0ZxFw6j0eXLqfqfqyi1qMzIaCHABGIeqhQXkARMFpo5U5GMd/e+2t9e8uuCuS6gU6b1THQ/Yp/uMQ/foHuJ9zlhdOLaLjPdTDGL2/EyOlg6KDXhz8bz3ryKC98EeAbQTnMBR6Pc9LQj6jICKQya8R4FiMxJibG5drULuOy28azXXAxpcfBY6h54hU4vlrHd31MNfGqUrNUZ3zEMcytW5DiIwZiHa+oqcKHOevxdtZaFNeUezVkbysnR8SjX8ypGBjTHa0iUrxtbqr+avZx3ewnnzBVt/Mpp2DaHXey+EKnaurbfR3QKOtFYvXq1XjrrbfQqlUr8GcRvs7R4RmBMuaGm+OVmZmJMWPGYNAg1bLLc1u9GnZbx/nYxENOi2V2vA6n9zZ3m8fi3BjVE4k7sb6n65TkaEYubXRVEzfAAWPiSttfnfWcaEG16OUXcVbvczGMucjMUVxkVuOHjT8iKjoaoks+ee9DjF0mkmouJYULWV/VGsrsno4WT0GwculgHxn86LJKk0u9SWezeI/Lli/HypUrsZtZ0xfVWl6KMsSxavUyngejer+xOJXjauNUisSq2J96LZItog5quZmzt+PzdX5E/fyVYYQdH6+7Mm/uTyPs+O9n85af8OWXXyj32LGjR+pVFS1q1UJxrnwhEL3R3ei35Q4bVU9+NltPbONtO/EeEAm7QIxTlC1jbVQmrmuefndmx61da+VWxml5bdfusWvbXTniMsy49z6Ni2ltDUoRAloEiEDU4kEpCxAwWmjlrvhG5UUs4LSeP3i5bqDTZnUMdL+Z7KHyktog4u7cOAS633CTF04vouE2t6EYr7wRI6dDoRPvMxAbz6HSnfq1DwKFRUWMPMxXPASESitO9EUxKyL5qGRxvrjFjS9HbEw0mqSkIC4uzhUbzRc5gW5jt43nQI8vGPIcP/7C4iO+BMcvu6zprsuJzviI/c+2Rr4gNZDreE5VEf6buRJf5m1GtaNG6CXwl5Hs6f2M6A4YGN1NOTuf5d33k+MoxpbK3TjsyMHhmjz2Lxc1jAhuE9UEaRFN0CmmDfrFn4YVH36BF+f9x62whIQEjLvpZmZ5eKVbazK7rgNuB+em8F//+pfiunTKlCk4+2zr7083qjS4os2bN2P+/Pngrkwffvhhv/S32zouP5fKab8GG4TG4fTeZnaz3agezz/rnHMQXTsvM6bfib79L0JlZaXbmUpIiEdaWltXHZk0EN3ouSrVXkxmbkwzat2Yzpn9OC4cNAx1eXVk4fsfL8XsWY8qrVRSUSRCRFJIOz5ALJP752kjfc3u6cj9pae1wSEWB1L92yWSEnr9e8rbvWcvbr7lFo2HLaM24li1enlPIK5Y/Q3umzFd6UqPiBJ1MJoLsY7Rta/j83V+RGsyf2W4w9ioTJvv+f6UcePtZ895Dh+8+7ZcVC+tN2/iXMmklipAq2PdvaPN96y70W9LK6dOvtq/ejZbT62vnr1pJ94D6m9V2973cYqyZayNysR8vflTx6h31updhyvPD8Tazvv8jsWhffzxJ3C8NuapVg8Hli9bhuYtWmqzKUUI6CBABKIOKJQVWATEBVVehMWetIung/lsX1XPZ/uq1WuUL223bdta+4DnQE/mpmPChPEsmHY/UVy9a+6KbdEri/HB+++juPbrr7bsYZG7/vl91148WfuA607HekKFDG90O3L0KA4fPIiffv4FL8+fp0jp1/dcTJg4GeXl5SzOVDn4y1NsbJzQA136ikA4vYj6ihG1M4+AvBEjp81LCmzNQG48B1YzktYQEOBfOmYxd6U83mGgjnbpbXH4yFHla1RvZLZvl45URvbJR2ZWFjKzfI99x4wRmVvTJCQyt6YKSRkkqzJ5HGLabhvPom4N6prHR/xwOYuP+CqQmWuJ6hGDzmVEIouP1Km9JfK5UCvW8T3lxzD/2JfIKLKIYJXQaB6RhF7RJ+Hs6E44JaotTkhP16wD2Y4ifFaRge8rdzI7F/fEZjRziNfyf5nY8uZqqZe65Hnn98WUqVPRunXrukw3V3ZcB9yo67Zo0qRJqGIfVsybN4/F0EpwW5cKtQiUlpZiKrtveIzMBQsWaAu9TNltHZefS+W0l8MLevVwem/T7n/UbR7LoLurJ5ILy5d97dNGsBFpIOvB06K1oeqeVI2tqKZ5PdFdaf++vfDsCwvQi5GdTqfXVcjI2MqruQ5xHCKp5qogXIj6ihv2vu07VTNdfsKvf+zEjWNucPUyZvRVuOue+1xpsxfr1m/EXdOmCtUduH70aAwbPhzp6e1YuJomGDBkKCpq96PEsbqbZ0GgoZWXiIsnSyhv8Bb79md8vs1PDXMvu8G1L+avDHcYuyvzFS8us9/AQbUxL51IntXjTFx19dXofsaZivvx7Tt+x5TJE5VC8X5WcRf7NtqrDJTu4j0k6uJOvqonP5utJ7bxtp14D4wZPYr9Tu9XxIk4ib8ruS+eNhqnKFvG2qhMlOXpdyfr4g4vcTy+ru1if/y5Z83ab/DkU09pPm5QSVixLl0TAnoIEIGohwrlBRQBo4VW7kS7eGofFPLy8zFw8ODaB065pZquYkGo17uCUKu5/Cz6FRfztdfc/VWEJhCvtlw/5Ytuz81fgLeWLNIXWJs7cfxYTJpyp9s6VGgOgXB6ETWHCNXyBwF5I0ZO+yPbn7ZWbDz7ow+1bTgI8A9sjjNyrqrKN+s+vZFykq5jhxNw9Nhx5OR6R+hYRSAqerIX+fjYWKSkJNvCGtFuG896c9mg8opZfMQX34FjycfWxEdklqwRN45A5LQxYL5xAw6Nlev4hsLf8crxZdhdfjzgehsJTIlIwIXNz0CPiA7oUNoM26r3YnHZGpSjyqhJvfy8eRkoWbW3Xn5L5rZzym23oe8F7j8grNeQZ9hsHdDV0UTmhAkTlFqLFy92W7umphorNj6NX3cvd1uv60nDMPS8fzLXfc4tfreVhUK7yFdVMjsOs/ipco3OdlvH5edSOW00Drvkh9N7m3b/w38CUd7wNjun4ga4OxemXB5/VjyHxTd0rhKVmDv3ZUybdrvS1aKX5zP3pX1c3Q5nbkyzFauXKsye/TxmzLhHKZPdl/JMMd6Xp32QhUtew8L5Tst0cfPbt32nOtzfeOd9vDBntkt/eTyuAoML7XyC7StNwk3jncSQ2EQkBkSiQ9u+Ti+xLb82qieGx/E0j0Y6yH2JaW2/3o/P7Py4G4e/MrRj0GLsrkx7f45j+3R3iNAYXov68jlZtWoNI5GbauqLvz+RtFMriXNl9Bs3r7v7PUaj35Y7+aqe/Gy2ntjG23YiHtOmTMSN4ycp4rRz5Ns4xfmSsTYq096vNcxl8ybFZbM8Rr20O7zEccq66MnyJu/zr5bhkQdn1jbR/g68kUN1wwsBIhDDa75DMlqjhVZWRgzKLT7wiF+vqW2uYP6a+/UbgIwtW/GexhVA/cVP6xqVS3BgKnP10+W007Fi5Wp8tvQTVaxy9mZx9lW339gXbo88/BCOMlcZqjUk10t1JcJ1nn7HFIwYeY1GN0r4hkA4vYj6hhC18gYBeSNGTnsjK5B1rdx4DqSeJMteCBQVF4O70w70cSIjD5MYicitY/78a7fyQmm2D0sJxFoluIPUVEYicqudUMZGtNvGs9k5sn29A0dZfMRFLD7id9ao2rwJIu+6ERHX/43FR6zvbtfXTq1ex7mL0HWFO/B65qqgEom+4sHb5cz6HmUZdXGCopjl8OUjrsBNN9+MBLbG+HPYZR3wdQxmCDCz5J6qg1nyTa1vN/mqXmbGYQY/VZ67s93Wcfm5VE67G4sdysLpvc3d5rE4F+7qiW4rxT0Usb2na+0GeP39FLn92Am34vdtW6TsOvelasEHzI3pU7VentQ8fhZdUqr52rrVUOMaquXiWYx1Ju7dmN13codnnTtW3qO+VyxRF/FaSwQ1x9LP9T/aqIsPqXW16E4vsR+jevLelOo6VmzLr3n7nswaNKa2QCQx5bpi2t/xmZ0f8f6SCTV/ZRhhx8fprkxLLnv+jai4jWO/ld9qfyt69z2vJxo7yOPl5SIxJt7vvEw93OkeiN+WO/mqDvxstp7YRq+d0e8/i72zXlwbAoq3EzENxDjd3V9GZXK8QqM5ksesN27RfXQg1na9PtV+z2FrgPMwfz8byaP88ECACMTwmOeQjlJcaI3i/HHCbACLf6h+7yqafosPcSnJcYz0+0ZxN6MOSm47lpmx31lrxs7riO2BSuYCYZPLBQIvl9t7s+CLsn3RTXwIM8KG60iHfwiE04uof0hRazMIyBsxctqMDCvqWL3xbIXOJDO0COQXFLJ4h3kBV0K1PlQFe2uFGAwCUdGNbaCkJjtdmsYyq0ROTAT7sNvGc7DHb3V/jh9+Rs1jzD3hDovcd57aCZEPTkLEBWcFZCjBWsc5kfht4S+MSFwD7uLUzkfW/61GxU7nRw4xJzfDbffehYs79g2cyjZYB3wdjCcCTCT34mKTMHXcG+h8Yp11kNjvrn2bMO+NcSivKIYZ8o23tZN8dSzejMMTfqpMT2e7rePyc6mc9jSeUJeH03ub2c12d/W0ZUB6Wgt8svQrZkms/biliO23TL3jDvyyLYPth/yg2Q/hxFO//v3hbKG1oOFu72QXyd8yN513a9x0AqL7UvUe4vssA9kej3qkJKewvZc8XXKQb8L37tOnVgegS+cOeOud/yEiQo1M6JRyEyNkdrjIS62u4r6Tuz0dLWb1N8/P5KFkVKWZxfyPP/5UTw9XsXAh7u0AFcw16s9CqfPyoUdn4culzEtC7SGSd570Utu4qydaLXFCed267zUeurjXkUHDhmtcaoo6qH3onf0dnzg/7C8Ivvj8C7QRYnHyPt9kVqDPC1agr726GN3O6OFSx18Z7rBzV8Ytb/swy1v1V8Xvz7ff/cill3rx1DPPsliHbzJLw9WKpaE4H/PmPovz+g5QqyrnI8yg4NLLLnXJ1SMQn3jmOfzv3beU+hPH11k/ir9Nd7oH4rflTr44ILP1xDb8WtsOGDnib5j50KOaanyduoCtU+rbWkpyLHPJud5VJxDjFO8veQ1xV/YC8zD3huBhTr5vuZIHDh7CiCuvwNUjLmFje0zRWztu7VqkLfN+bef31ldffo7rr79eswbwjs38lhUF6T+EgIAAEYgCGHRpDQLiQtu/b2889cxcVFc73aTlM9ekH370Mf67ROt654vPl7KHiXTk5hdg6OBBtYo58M3atUhiD57yYfTVnPwV1upVK1hcxWZyc4g6yn8o6lWuzfBXNy5GXLjN9mukD+UbIxBOL6LGKFBJoBCQN2LkdKD68VZOsDaevdWL6tsPAf5Ckp2bxzZxiixRTrU+VIV7a4UYNAKRKVhdVYnE+HglJk1cXJxCIsqbVeo4rDjbbePZijGGXCaPj/jB1yw+4mtAVq4l6kQMPR+R9zM3ZR3b+SU/mOs4XwcyWdzTtfk/Y2nFZhyqCbwlsl9g1DY+Nvkr1BSUI/X6bki6tDPio2LxaOK1aBlR/33A1/5CvQ74qrc7Aswbck/t3xvyzY7yvR2HO/xUWWbOdlvH5edSOW1mTKGsE07vbdoNYu3msTgHnurVJ/QcuIHF3bvwooE4lpmFV197DXt2/ekSOXb0SPbBteq+rv7mfUpyAm6ddBteYvFBS1isvtWrVrI9lDq3iyKZ4gwCAxi5+zyf6VDJZCSzPZwidh4+ZABmPfmsSxfx4rOvluNfD94vZNXg34/9W+k7j+0LzXzwARd5wCs9NPP/NB6bzO7peMJTS6hyMvMERhbVkX6CgppLrVzgrB7d8disJxUCNmPzFtwz458a/XljkbzTtvftfhCt2VTlbhh9Hc7q1Rvffvd9Pe9bsg5qG72zVj/vxyfOjyp/2JBBLB7gtczWM4LtE85h9+lOtYiR4fWtOP2VoR2DFmN3ZVwprRUiz6nBPdPvQbfuZ2D7LzvwzJxnXERgSnI0I7c2avYZ2S8Nz8yezYjyc5HLPuBcvOS/+FzyhqZHIMpj5vNZUFKutOX7q88xN8KedPf3t+VJPkeDH2brOWvX/VfbzpmfkpyIO+64E6d37YZ132/Ay/Pn1TVgV6L1oVrg7zhFrOX9WXdlshUi16df3/Nw7ejrlXv7nXffx8b1dV5R1N+9dtza+5HL8HVt17qaBvt7cC1uGHujshZ9zz4AeZC5L1U/zZg25VbmBpbFeKeDEPCAABGIHgCiYv8REBdaM9JmPfYIhl9ymVJVfADS+6pNlNeXPZzKwahFgs7dg5+oo/yHQuxDvPZXNy5L1M9sv6IOdG0OgXB6ETWHCNXyBwF5I0ZO+yPbn7bB3Hj2R09qG1oE+IsKd1laXFJiiSLcbSknEOXDGyvEYBKIXM/q6iokMvIwJSVFebHilojBIhHttvEsz1ujSheVoGYei4/4KtsErKgM/NB4fMSbr0Tk7TcAKUk+yQ/WOi6vA3wDeHPVbnxVuRV7qoMXI9EMSLnPbULquO6IalnnrvTc6FMwKX6wmeam64RyHTCtpFTRiADzhdxTRZshEe0s35txGOGnyjB7tts6Lj+Xymmz4wpVvXB6b9NuOtffPFbnwEw9bUwrtWX9c0pyPJYtX6WxQOS1RM9KcqsundszAk0b9kW0rOJEilHcL3Gfhct95603cMqpp8tduNJvvPMei0P4tCttdHE72/S+Sdr0Fvtyt7diBk9xr4froNefnm6PM2uxj2qtxfTK09NaIy65qYsoU4kEXteMXmbqvTD/ZWYN9Ype90pel86d0KVrT0ZAOUlRUQfDRrUF/oxPnR+VdHbXF/futWr1unqWtP7KcEfYmMH/STa/H7qZX+eYarB82Qo0b9GCWfVX4Py+fV3Eot6YrxgxAp8uXaoU6ZGmnDwf4jKqqC9h+bKv0bRZc5zNLHid1nn6a4k/vy0z2HDNzNaTR1E3L2buDmDO7Cdw4aChshgl7c841fuLC5LXkAUs9uqi2tirchmvn8eMYwYNHux2rnm9MaOvxl333MsvTeHly9rO77tz2X0XrfRi/B/ZitO4JpUQAgARiHQXWI6AuAi76+wU9iDz4osvK39o1XriVz6eXHyKD73qQ9D7zO/+7Fq/+zOm34Frrx+nitacRR31/hhoKtcm/NWNiyECUQ/ZwOeF04to4NEjiTIC8kaMnJbrBysdrI3nYI2H+rEGgSxmcWSV5SHXuCMjD7kLU/nwxgox2AQi17WqshIJcbFITU1V9A8WiWi3jWd53hplet8RZ3zEZd9bM7wWTRE5/SZEXHsxvI2PGKx13N068Ef1YXxZsQ2/VO9nX03zjRz7HVFse2Z24g1oFpkcUOVCtQ74OggjAmzZ+ifx6+7l8OS21KhfmUQc3te50aXWt7t8VU9P4zDCT21v9my3dVx+LpXTZscVqnrh9N7GN83PYnGonJu8lczl5TZd2LX19MkB3pBvYD/+xFNYvXJ5PTk9e5yBO++8C93POLNeGc/gfdx2x13YJFjJ8PwbRl+DO+/+Zz0iR7SMUa2geH354G5ML2JuTJ3WLsa6i+2y2YduD//rX8xip/7f6QuYVc/998+s5/qStxetj9wRDFo8jXHXbtwbe8MSdefXi5hl2QLJWoqTrP+cfjeuu36s8iHfJUoctxrmYvQ7l3tBs3pp6+lj+t36DQyn+xUL0jr9HEyHuxQdRPeyqvevunrur3wdn3bPbRLadzwFM2bc47KEcvbKcZrOdByjq4S/Mjh2vdhvzohoqzNK0MeVK/X7HztxN9Px+NG6+Mw8Pz2tDcZPGI8rR17Fk66D/y6vHzMOmUcPu/L4RU9moTp79hxl/3PytDuRwX57Y0Zfxcil+zT1eOI31ueYMTdoyCluobeAWQl3qSXkzeju629Le88Z/2a09YwxlAcoz8snn3yGBx5+hLlc3qqpytexWbMe1/39ixV9Had4f8n7zz9kbMFtk52WekZ7y5xAffrZ5/H+u29L9zVwQd9z8fDDj2r2u7nOZubN17X9i6++xlNPPSWtA7zXGjwwc2a9e5WX0EEIGCFABKIRMpQfMATERbgfWzTH3ngLKtgXEfyIYzGH2rA/tGnM93l0dP3vI8S2nog9kSxUCUSz7c3WE0Hxpo2eblwWEYgiotZdh9OLqHUokmQVAXkjRk6r9YJ9DtbGc7DHRf0FDgEe75DHPbTqMLI+VPsza4UYCgKR61jJnk0S4+MUd6acBOXxg6y2RLTbxrM6V+FwdmzYxuIjvsx2ZXZbM9zTT0LkAyw+Yt+epuUHYx03uw4cZC5Nl1Vuw8bKP1kUpRrTYwhWxevizsfwmB4B7y4U64CvgzAiwJ570xn+YfqEjwxjHnrqk5NvcxaPUqrdNXa1pnpDkK8q7G4cRvipbc2e7baOy8+lctrsuEJVj97bAoM8/3CLb2bzZxm9fRajXrjlShRrU83a8r2aUB9cHyf56KhnNRlq3Tz1z2PU8SMqKjJkuqv3AXefGRsb50llr8q9HZ/R/pk6x2bu1UDI8GqQbirz3xfHl2MbExPr8Z2B161kHyzyI56FT/DlHYNjHhMTo8jw5netNJD+o+Juxb0hdeUxKROIP/64RcGnDmMo4/YFs1CNU/3tmbmvPQIkVPBFrnjv8fvH33tHUIcuwwgBIhDDaLJDNVTxj7z8FYcnnUQzcaOvPFQZD7CA1F9LbhjMthd19ERUqv2Zlc3r6+nG84lACU4Z1AAAQABJREFU5ChYf9CLqPUYh1MP8kaMnA4VFsHYeA7V2Khf/xHgxCEnDqw8dK0Pj+xDxKE9SrfVNdXgJCJ/SVSP8uZpKGvZTk0qZ38IxOrqGuTlFbJ/RSguLkNZWQV7ua9mL6FgGycxjBxMQnp6K2ZlqL+JUllRjmRGHnJLxISEBCUmoka5ACfstvEc4OHZXxy7Xxzvs/iIc14Dsq35fUQMvwCR900ETmzrEQ+r13Ff1oHcmiKsrPoF6yp/R5GjzOMYglWhe9QJuDvhUt3uGto6oDsIE5lGBJhK8L306EETUoyr/OOh9kqhEYFod/nqyIzGYYSf2s7s2W7ruPxcKqfNjitU9ei9LVTIU7+EgLUI+LLnJmsUCBmyTEqHHgGZQNy0aXM9q+fQa0kaEALhjQARiOE9/0EZvT9/5Ldu34G/33KToufIERdj5kP/NtR52GUjkFPrFkANqLuNtZ9Q297IHQAX6IuO/urG+yUCkaNg/UEvotZjHE49yBsxcjpUWFi98RyqcVG//iNQVl6OI4y4s/IwtD7cytxP5WW5ui4sLESJEH+xsFN3VKS2cJXzC18IxOzsAuzbdxSZmXkspmG1Rp6c4F+vduqUjlNPPUH369/y0hKksniIwSAR7bbxLGMVNunCYtT85204/vsJM0XlX5MH+GDkdcQtIxE59XowhtpQuJXruL/rQKWjCpuq/8Lqil+wpybTcAzBKogsqkab5/cHqzvb9sM/dFi8eLFGPyIQNXCACMRHtIDYPEXvbTafIFKPEPARAV/23OSuAiFDlknp0CNABGLo54A0IAQ8IUAEoieEqNxvBPz5I5/F/N9frPiH52oY+9AWfbhzf86qL3mRoGMRjlhcga264xGDQZu1QPRXN66IqJ/ZfnUHQJluEaAXUbfwUKGXCMiEoZz2UlzAqlu58RwwJUlQ0BHgZNqho8c8kmr+KqZrfcgsDiO/+4q50Koj9GqYPllZ2c7YahGRyOneF45IZyQSVQdvCMSiwlL8smM3cnIK1Oamz61bN0OvXqeyL1ydzrHUhvwltqKsFE2bNFHcmcYyF148JqIVBxGIVqDqh8y9h1Dz+CI4VmzwQ4ibpi2bIfIeFh/x6uHMp1lkvYpWreOBXgf2VB/Hqspf8GPVX6hkz+chOZghc9tZTuvmkPRvk06JQPQ8EUQgPuIZJBvVoPc2G00GqUIIBBABf/YFVTUCIUOVRWf7IEAEon3mgjQhBIwQIALRCBnKDxgC/v6RFy0L+/c9B8/NfamebsOZ9WF2rfWhGMRb+4cIuH3KrbhpvDPwrSpEGxyb15nI6kxSi92e/dGNCyYC0S28ASukF9GAQUmCGAIyYSinQwWSVRvPoRoP9es/Avxv4LHMLJSWWet20Mj60JFzDBE/b6w3ENUKsSq5KfJPrh/DzCyBeODAcfz6616/yNFTTmmPU045oZ6OVSxGSU1VJVq0aIHk5GTm/jTWElc6RCDWg94WGY7vf2LxERcAf1hEUHU9GZEPTUbEuWdqxmvFOm7lOsBdmm6o+hNbqnbjz+qj7BM+xuoF6yACUUGaCETPNxwRiI94BslGNei9zUaTQaoQAgFEYMGS17Fo/lxF4pzZT+DCQUO9lh4IGV53Sg0sR4DHOuzdpw+cn9ZVMsOPbZb3SR0QAoSAdwgQgegdXlTbBwT8JRD3HzyEUVde4eo5JTkBCxYsQmqTpjjAym6dPAmiXcA3a9cgKTnFVf/5+Qvw5pJFrnS/vudiwsTJKC+vwFPPPIM9u/50lfELbwhEf3UjAlEDvWUJehG1DNqwFCwThnI6VKBYsfEcqrFQv4FBIDc/H3n53lvmedt7NLPOUy30mjdrhmbNmioiInbvgGP/LuW6kv3NLWDuS/nhYP/jFlElbTuhtHUHJU/8jxkCcdeug9i584DYzOvrli2b4uyzT2W617cE48JKiouQEBeHli1bIikpSSEQufvTQB5EIAYSzQDL4vER32UWtM+y+Ig5+QEW7hQXcUk/RN77d6CDMz6iFet4sNaB0ogKbKvZhx8rd2NH5QFUMJenVh6RxcyF6XPkwpQIRM93GRGIj3gGyUY16L3NRpNBqhACAUSAf9DE//EjMlL/2dtTd4GQ4akPKg8NApxE5Ad/1wr0+1ZoRkS9EgKNCwEiEBvXfNpyNP4SiHxQ69ZvxF3Tpnocnxr7UK7Y96KBqChyblzKZdzl6ZAhF2PlyuVK0TRmgXijSQtE3sAf3YhArD8bVuTQi6gVqIavTJkwlNOhQsaKjedQjYX69R+ByqoqHDpy1PWi7r9EcxJatWyBVoxw40dExho4ipwEZjmzgsxjhKZ45J/SC1WJdR/8qGWeCERuebh9+19qdZ/OivvSs7og0oA8VIUW5uehRfPmjBRthjhGJqpEqVru75kIRH8RDEL7giJnfMTXPrUmPmJcLCLGs/iIt12PJ+fPVwY06orLAzKwUK0Dyc2T8Wf0cczc/XpAxqEnJG5PKZq/dVSvKKzyiED0PN1EID7iGSQb1aD3NhtNBqlCCBAChAAhQAgQAoQAQ4AIRLoNLEfgg4+X4qlZjyr9zJh+B669fpxPfRYVFeNf//431qxcIbV34MoRl2PGvfcxF2NxUlld8qlnnsUH775dl8GuuDXiE089jZiYOPQ571zFZP61Vxej2xn1XappGkoJX3XjliFDBg9SpPmDjaQOJSUE6EVUAoSSfiEgE4Zy2i/hfjQmAtEP8BpZUytdFnqCSiUQIyrLge+/djk0lAlER1SMEv9QT547AnHP3oP47rufWVxF51eqeu095bVt2wI9epzCvn72bE1YUV6uuDJt1aoVUlJS2PNCjM9fTevpRQSiHio2zdtzEDX/XgjH6h+sUbBVM3zdPR2/nNYOI6/0n0C0wzrwzuGVeOHwF5bglbI2F8nf5VkiuyEJdUcgTp/wETqf2Men4ezatwlzFo9S2t41drVGxnNvOt9d7CxfVdjdOCZMmKBUW7x4sVrdp7Pd1nH5uVRO+zTIIDai97Yggk1dEQKEACFACBAChAAhYAIBIhBNgERV7IdAFbOs4JuH3PVBdHS0VwqWV1SAbxnyTUArTOP90c2rgVBl0wjQi6hpqKiiCQTkjRg5bUKEJVWIQLQE1gYptKi4BJnZ2SHRXSUQcYy5F/1ti0sHmUCsaNoahSee7ioXL9wRiEs/+wa5uUYeBUQp+tft2rXCmWee7NXf/wJmhdg0NVWxQkxMTFSsEAP1/GC3jWd91ChXRMCxbjMjEll8xJ37xOyAXR9rlYKqeyegrPvJfsm0wzpw/PCvGHX4FVS5PiXwa0iaxsMyTkVqSbwmz2zCbuuAWb3lekYE2LL1T+LX3csRF5uEqePe8JpE5KTbvDfGobyiGF1PGobhfe/VdG13+aqynsZhhJ/a3uzZbuu4/Fwqp82OK1T16L0tVMhTv4QAIUAIEAKEACFACOgjQASiPi6USwgQAo0IAXoRbUSTaYOhyBsxcjpUKhKBGCrk7dUv/7jmIHNdymMMhuJwEYicPOQkYu0hE4hF7U9BeYt0tVhzNiIQt/38O1as3Kip602iwwlt0P2Mk7xpotTlmJYwN+gtW7RQSMTY2NiAWSHabePZa3DCtQH7fTne+gI1z78B5FoQZ5TFfynq1xM5E69EZZvmXqNsp3XgofzlWB59zOsxuGvQNicVF/zSyV0VwzI7rgOGynooMCLAamqqsWLj0z6RiDLpNvS8f7L1LkqjiZ3lq4qaGYcRfqoMs2e7rePyc6mcNjuuUNWj97ZQIU/9EgKEACFACBAChAAhoI8AEYj6uFAuIUAINCIE6EW0EU2mDYYib8TI6VCpSARiqJC3V7/cNXauFGswmBqqBGLEhmVwlJe5upYJxLyu56GauQ/XO4wIxA//txx79x3Wa+LKa9YsBW3TWiIhMQ4FLHbdvn3HUFFRiY4d09G164muet5eFBUUMGueGLRk8R2Tk5MVLwZchr+WiHbbePYWl7Cvn8/iI77wJhxvfAYw7xiBPhzsnsu7aiDyRg9DTbz+70WvT/usA8txuDIXNyRsQmmE726HxTHG1kRjUMYpSC6LFbM11w1tHdAo70XCHQHmC8lnhnRT1bOjfFU3s+Nwh58qy8zZbuu4/Fwqp82MKZR16L0tlOhT34QAIUAIEAKEACFACNRHgAjE+phQDiFACDQyBOhFtJFNaIiHI2/EyOlQqUcEYqiQt0+/3OrowOEjfsUHNDOaCAcjAlhfeodCIDLyzrH5W02xSCDWsHjF+Sf3YO7EI5yODZm1lXLB/Yuz63Zt2yrxBhUBvIz9v6CwBG+/txxFJSUauWLirLO6gMc3FI/KyipkHs9DeruWYrbX1zyeXF52Flq3bo3mzZsjLi5OsUIkAtFrKBtng78OoGYWi4+4ZpMl46tqnoqcWy5H4ZBzAQ+xO4O2DjArN7Dfhd4hrwPLoo/jkfjf2M9cv76eDL28SLYeXLirC1ocMnZd2hDXAb2xmsnzRIB5Q/KZJd1EvewkX9XLm3F4wk+V6elMBKInhLwrp/c27/Ci2oQAIUAIEAKEACFACFiNABGIViNM8gkBQiDkCNCLaMinoFEpIBOGcjpUgyUCMVTI26ff/IJC5OTlWa5Qk11bEV2cr9tPclISkpiFnnyIBKJcJqebNmmCuHgtQfDHwVx8c7waBdC60lPbJicnYsCAHmrSknMBw5ZbIXISUbVCJALREqgbrFDHNxmMSGTxEf/cb8kYyk/pgKx/XIWybsaueO26DrwXcwjPx+3ymUSMZIjefPQEFnuySaNbB3y9WcwQYCLJZ6YfHvNQz22pUVu7yVf1NDMOM/ip8tydiUB0h473ZfTe5j1m1IIQIAQIAUKAECAECAErESAC0Up0STYhQAjYAgF6EbXFNDQaJWTCUE6HaqBEIIYKeXv0yy3keOzDKgvcKIojjKiuQvMdG5jlkb4FolUE4jc7DuP3yGYoLK1ziyrq5a+LUlGW0TWPK5mXk420Nm1cVohRUfqEppEMOd9uG8+yfpT2AQEeH/HNz53xEfMKfRDgoQmzwisacBZy/s7iI7Zupqls93VgKQ7imaS/UBHhnSVigiMSD5afjqhtlY1yHdBMohcJswSYWZLPDOmmp55d5Ku6mR2HWfxUuUZnu63j8nOpnDYah13y6b3NLjNBehAChAAhQAgQAoQAIeBEgAhEuhMIAUKg0SNAL6KNfoqDOkB5I0ZOB1UZoTN/CUROPH377bfYsWMH9u7di7wgWLIJ6tv+smnTpujYsSO6devGLN0GIDo62lY6FzPXnsezsi3XKbYgCyl7dhj2YwWByEmRD7YcQU5ySxQVF+v2fc45p6NVq6a6ZYHMzMnKBB9jG0YiJrEzvw/8sUK028ZzILEKe1mMPKx5/g2FTAQjFQN9OOJ4fMTByLtuKIuP6IwH2BDWgZ3FWfigWRZWpeShmrstdnOwXxf+VpmG8ZUd0aY6ttGuA24gcFs0adIk5aORefPmISEhwW1dKtQiUFpaiqlTpypr+IIFzGrYj8Nu67j8XCqn/RhqUJrSe1tQYKZOCAFCgBAgBAgBQoAQMI0AEYimoaKKhAAh0FARoBfRhjpz9tRb3oiR06HS2h8CMTc3F3PnzsX+/da43QsVJlb126FDB0ybNg3Nmmmtf6zqz4zcY5mZKDGwzjPT3mydpEO7EJ91yLC6FQRiVn4Jlu2vQGFsoi6BGBkZiaFDz0FUFHdyaO1RXlaKkqIipKWluawQiUC0FvOGLt2xaz8c/14A7t7UiqOqZVPkjB+BwkG9cSwrq8GsA7lRVfgmpQC7Y8twOLYcR6IrlLioHSri0L4yFqdGNsXgiLZo44hTYGvM64Cv98W//vUv5e/2lClTcPbZZ/sqJizbbd68GfPnzwf/e/7www/7hQERiH7BV68xvbfVg4QyCAFCgBAgBAgBQoAQCCkCRCCGFH7qnBAgBIKBAL2IBgPl8OlDJgzldKiQ8JVA5G4Zn3jiCezZswctWrRAnz59cP7556Ndu3ahGoot+z106BA2bNiATZs2ITs7G506dcJ9993HSCv/XFgGYrDVNTXYf9CY1AtEH6qMpr9vQlR5qZqsd7aCQPx5bxa21zD3pZXVugRiyxZN0OfcrvV0sSrjyKGDaMl+K2osRH4P+Eoi2m3j2SrMSC7z+rtmE4uPuBD464AlcJSdeiK2j+yP/JPTLZEvCqV1AAjkOiBi68316tWr8dZbbzHr61bgzyLxUuxYb2SFU92ysjIFr0z24c2YMWMwaNAgv4Zvt3Vcfi6V034NNgiN6b0tCCBTF4QAIUAIEAKEACFACHiBABGIXoBFVQkBQqBhIkAvog1z3uyqtbwRI6dDpbevBCJtQHo3Y4HeePSud/3aBYVFyGZWpFYfUZXlaPrrRrfdWEEgLv/lCI43OxFFzPJPz4XpaYw4OSkIpIk68Gy26RwbE624MeWubWNjY4lAVMGhs3sEmKtoxxufoeaFN4H8Ivd1fSll8RGP9jkNu666CGXNUnyR4LENrQNOiAK5DngE3aACfQBkAIxBtlUfAhGBaAC4j9n03uYjcNSMECAECAFCgBAgBAgBixAgAtEiYEksIUAI2AcBehG1z1w0Bk1kwlBOh2qMvhKI5ALN+xnLyMjASy+9FBDXZ973rm3B4wMey8xCKbOosPqIyzmC5AM73XbjjkAsOZyJxKNFSMgsRmJmiXKOLqtCafMEFLdNYf+SUZyegsR2rRFXa0lTVV2D97Znw9GqnSGB2O+CM5HaJMmtXmohj1nI/3Ei2NejlMWbzM/NQXp6umK1y2OP+WqJareNZ18xoXZeIpBb4IyP+NYXsCI+YnVsNPYNPxf7Lj4X/DqQh7/rQF5+vil1mjZpEjbrgClADCqRC3IDYDxkB9IVud3Wcfm5VE57gCbkxfTeFvIpIAUIAUKAECAECAFCgBDQIEAEogYOShAChEBjRIBeRBvjrIZuTPJGjJwOlWa+EoiTJk1CFbOKmTdvHjgRQodnBEpLSzF16lSFiFqwYIHnBhbW4ATiPua+lJ+tPpIO/om4vMzablh/tX2yh0lnHjsnJyUiKTlZo0pUQRkSV+xA8rbDcNXV1NAmiru2RcmVZ6O6SQIOZhVizdFqOJKa6BKIcXGxGDzYfOyvhIR4dDrxRBQya8bMrGyficQDe/coLky5G9MmjOggAlE7h5Qyh4Bj5z5nfMR1m8018LIWt0LcNepCHD33dDAzWS9b61f3dR3g0soZcZ/HLKYdLG6pp4PHmE2o/ZCgsa8DnrDwVM7/hn/77bfYsWMH9u7di7y8PE9NwrKcW4x37NgR3bp1w4ABA5S/4YEAggjEQKBYJ4Pe2+qwoCtCgBAgBAgBQoAQIATsgAARiHaYBdKBECAELEWAXkQthTfshMuEoZwOFSC+EogTJkxQVF68eLGh6rkFB/DBirtQXJpjWIcXJCU0x9VDn0Xz1A5u68mFVsvn/dXUVGPFxqfx6+7lcveadNeThmHoef9EZKT72IZmcNMItijBycyjzALRDkfSoV1oWZqnIRATfj6Ipp/+jIiKKq9UrElKQP6Mm7AuNRm//7FXaavnwjQ9vSV69jzFtGyVQFQbcCIxixGJ3lpwHjl8CImM3EhLS0Pz5s0RExPjkxtTu208q7jQObgIOFb/gJp/s/iIew5a0nH+Sen4Y/QgFHSyPj6i3jqgDooTiIeSW6GspecYu+3bpSM1xemGNSPjt0a9Dqj40LlhImC3dVx+LpXTdkeZ3tvsPkOkHyFACBAChAAhQAiEGwJEIIbbjNN4Q45AVVU1Lr9yJDKPHsaVI/6GBx56NOQ6NXYF6EW0sc9wcMcnb8TI6eBqU9ebVQSik9y7m5GH2XWdublKSmjBSMQ5pklEq+VzVc2Sh+qwzJCIdiEQc3LzkF9YqKoe0nPT3zehSXSki0BM3rgbqV/84pdOPwzsjW9O7ajIqCivQEVlhUZe796nM1eybTR57hKc6GvGrFDkg5OT3CLRLJGYm5ONyvJytG3bFq1atUJcXBwjnT1bVcn92m3jWdaP0kFEoLIKK2+5G+dn7EZ8eWXgO2YWiEf6dMVfVw2wLD4iV1peB8SBcAJxb9opqI737HJYJBA/+3wd8mtjRjbGdUDEiK4bHgJ2W8fl51I5bXeE6b3N7jNE+hEChAAhQAgQAoRAuCFABGK4zTiN1zQCBw4eBHf21L59e9NtzFRcsOQ1LJr/H1fVLz5fijZp1n8R7uowDC/oRTQMJ93CIcsbMXLawq7diraCQBTJvdNO7o8pN7zKLK3idfWorCzD/Ldvwe9/rWOWiOZIRKvlc0VF8jAuNglTx72Bzif20R3Drn2bMO+NcSivKIYnEtEOBKIz/mEmI73K640nOiqKEVst6+VblRFRXoq4zWsVS7xoRtLF7TyGFm/+wNyc+t/jp8POwx8n6f8tvmrUIOZ6N87/TmolmCUSy5jlZ9bxY4oFIrdCTExM9MmNqd02ngMGJAnyCQG+jieUVWDc8So0+Wo9i49Y45Mcd41q4mORfdUgZI28CDVxMe6qel0mrwOygLIaB3anM3eqJg6VQCwpKcNHH69x26KhrwNuB0eFtkfAbuu4/Fwqp+0OKL232X2GSD9CgBAgBAgBQoAQCDcEiEAMtxmn8ZpC4PDRYxhx2aWsrgObNv3ok1WBUUdEIBohY10+vYhah204SpY3YuR0qDAJNIHoDbmnjtkbEtFq+Vwnb8hDdQxmSUS7EIgHDh9BdXW1qr7rHBsbi84ndXKlLb84sg/4Y6vSTVRROVr9Zw0iS7TWgr7qUMoIjyXXDUMxi18oHs2apuDSS/uJWQG7LioqZhaJWYYWiZy83bPrT4VATE9nrhZTU4lADBj64StIXMdj9x5Gy5c/QsJPf1gCSFWbFiicfBVKB7MPKgIUHxHCOqCndElKC+xNaqVXVC9PJRD/2n0IGzb8XK9czWgM64A6Fjo3TASIQAzsvNF7W2DxJGmEACFACBAChAAhQAj4iwARiP4iSO0bJQJbt+/A32+5iY2tmhGImwNKIBayTckBF10IHl2rS+cOePvdjxolhnYaFL2I2mk2Gr4uMmEop0M1QnHj2Rsd9IgwX8g9tU8zJKLV8rkuvpCH6hjMkIh6uKntg3WuqanBvoOHdLsLNoEYseNHODIPK7o0+3ALErYFNpZbQXIiPh5+PsrjYsEJxfKYaHTtdjJ6nXWq7vgDlZmXn4/DR47qitu3+y80Ze5Q27Vrp5y5e1RvD7ttPHurP9UPLAJ663jSxu1ovvATxB46HtjOaqVVnNEZ+dOuR+VpHf2WL64DesKKO5yKfRXcv4fnQyUQv/t+G/YyMtXo6Nr1pAa/DhiNjfIbBgJ2W8fl51I5bXdU6b3N7jNE+hEChAAhQAgQAoRAuCFABGK4zTiN1xQCr7/zPubOmc3qBp5AVBXgG7++xEtS29PZPAL0ImoeK6rpGQF5I0ZOe5bgW409e/YoRAUnhvQOvY1nvXpynkyE+UPuqbLdkYhWy1d1WLb+Sfy6ezk8uS1V68tnmUQc3vdeTRUZN01hkBI8Xt/R45m6vQWdQPzuKziqKhCdXYzWL6wKiOtS3YHVZtYwi6malEQWcC0FjtQkVLN/NSnsX2qykq5xpXlekjOPlzMiEpGeCYyqqipkZecgNy8P3NpQ7zi4fx/iWexDTiC2aNECHPMILy257LbxrDdOygseAkbreASLn93kk7Vo9vYyRBaXBl4h9psoGXY+CiddheqW9WOEmu0wonYdMKpf2L0vDmTlGBVr8lszF8wt2e/qw/+tQhlz62p0DGYWlG3TWhgV+5UfrHXALyWpccgRsNs6Lj+XyumQA+ZBAXpv8wAQFRMChAAhQAgQAoQAIRBkBIhADDLg1F3DQOCBR2fh66UfM2WrkZHxU8NQmrQ0RIBeRA2hoQIfEJA3YuS0DyJNNZk/fz5WrlyJMWPG4PLLL1fICrGh0cazWEfvWibCFv7vahSX5sBTzEM9WWKelkRsjluv+lAptlq+qsNzbw5SLqdP+Mgw5qFa1+jMScQ5i0cpxXeNXa2pJuOmKQxSoqCwENm5ebq9BZVALMgFtnyr6JGy8jekfPOnrk62yGRECScROdnIiUeFaBTIxqrkBORHAvmoQUViPKqS4lHJ8ioT4+CIZAXCcfTwYdRUV+GEE05g8SZbKb/JKBZ70pvDbhvP3uhOdQOPgKd1PCqvEM1f+wKpyzZYEh/RwdwEF429BEXMZbCDWft6dQjrgF67iMRkHOvUgxHz2XrF9fJ4HNemTVtg+fKN9crUjKioSFx7zVDmPlj721TLfT1Xsg8IspmeuXn5hh8QqLIDsQ6osujcMBGw2zouP5fKabujTO9tdp8h0o8QIAQIAUKAECAEwg0BIhDDbcZDON4jLK7ggoULsWb1KhQXFSmatE1rwzbDb8DV11yH6OhoXe1WrV6Dt956C9u2bYXTZsCBnj16YMKE8Ti/r37soyefeRaH9+9Fr57dcfP4W8FjGb308gJ8/vnS2r4dGDpkMO697340aVL3pTXfLMjMysbESZNQWlTI9KnBM7OfQTKLbcQCxCCFbTieeuppGj25e7NFi17BZ59/hpLacaUkJ+Haa6/GpMm31bMy5JYMU++4Q3FhquqnCvRVb7U9P3P5X329DP997b/YvWuXUsT1GTRoIG677XY0Z19zy0ddv2cwvCbirz17cfvtt+P40SNK1TGjr8Zd99RZ3/yYsRkvvfSSa05SkpNxxpndcfddd6Njp5Nk8SFP04toyKegUSkgb8TIaasGywnEd955RxHPyQqZSPS08Wykl0yEqcTbCw/+idiYBKNmpvI5iTjtsc5KXZWAs1q+qpjaz0uP+udK8x8Ptdfor8qXcVPzg3Xma31efgHyCgp0uwwqgbhvJ7DnN0WPVgvXIeYAIxQb28EsC6sS4lDJCMUqRixWJCWgOCYCxdERiGvdEvFtWiKyeRM4mEUkJyirmXUkt5BUiMpoY1LRbhvPjW3aGtp4zK7jsSwuYMsFLD7iVvbbs+CoYhZ9hf+4BqUDe5uPjyisA3oqVbZuj7+iU5l76Rq9Yt28/fuPY9/eY4iOYu8IOobDaUzPAQPO0m3rLjOKfQyQmMiskaXDG+JQbZqdlak8/7dv3x6tW7dGQkKCT/FQVXl0bngI2G0dl59L5bTdEab3NrvPEOlHCBAChAAhQAgQAuGGABGI4TbjIRrvg8yi7yvFos9YgbffegNdTj3dVYETcwMHD1aINldmvYsqrFu3nr2sazcBhl42ArlHebyUGoxnhNiSJYvrtVQzPvzgPUZ6naxsaJzTp4/e/oRaVZG3aVOGixR86NF/48ulnwjl8mU11q/fyKwS4lwFfOPkbNYP305MT2uOpZ8vd5X5orerMbvg7taGDR8Gd99h/3P6Hbju+nFiM9T1W4nZs1/AjBn3aMrHjr4Kd95zn5I3cvQNOLDLeMOqV4+uWLj4dU37UCfoRTTUM9C4+pc3YuS0VaMVCUS1D5FIfPaF/yjZo664XC02dZaJsEARb2rnMgFntXy130D1I+uvyue4lZZa4EpQ7aCBnpfnNEcTh85OfwMdTyDUrmHEo0IoMveqnFSs5haQzOqR5/3MPnYqjYvB39iHOtwdK/8X0cR5Zv53A9E9yWhACJglENUhJX63Fc0Wfoz4Y+bcgqrtzJ5LTu+EIxNHoLTzCR6bxO74AVHcClHnqGIuWI+nnYTy1PofselUd2X9+ONvyMzUt7LmlU4/vSM6dWrrqm/2IoFZWnY68URXdV+IQ7Vxbk4O8nNzwAnEtLQ0hZj01hJZlUXnhokAEYiBnTd6bwssniSNECAECAFCgBAgBAgBfxEgAtFfBKm9RwTq3IE6q6antcb4CRPhYFTdK4uX4JhC9AH9+56N5+YuUCqVsE3Z/v37a8i8K0Zchn79BiBjy1a89+7bQr/14xTqkVzpzNrxhjFjceDQEal9JXNTuk2x3Os3cCCaJafiaK1OvJO2bDPAGf2IWRoU5WHV6m8UAnHBktexaP5clx58XNePGYeDkvxePU5jhNqbrnrcaqTXOefUEojNGIG4wlXmi95q40JmZXnRRRe6MEthG5QPPfQI0llspqWffaEZ86KXX8RZvc9Vm8LZ7x8srb/pO23KRNw4fhLeYLEhX1BiQzqb3jD6Olx40SBs2LQJrzKS1tm6nOG53SXbDhf0ImqHWWg8OsiEoZy2aqR6BKLaFycSW6e1RYcTO+LqkVeo2abORCC6h4kIRPf4iKX845Xvs1u4/YhFrE/XHhBgxCNqycSIWnIRTZlHBE4yqukmzrQrj9fn7ehokAh4SyDyZ8qso8fR8rN16PjFBkS7iRXoKyAO5vb3yHnd8deoAShvkqQrJqK6Gs13rGduMAysCyMikdPtfDi4JaHJo6a6hrntzkAVk210DBjQE8nMxbC3h0ogVlYyV6U55lyVGvVRwD54zDp+TImF2rZtW6ZPMlkgGoHVSPOJQAzsxNJ7W2DxJGmEACFACBAChAAhQAj4iwARiP4iSO3dIpDL3KsNHTzIVeehmf+HESOvcaX5xe9/7MTqVcsxZcpUV/7kaXchY/06JZ2SHIcVK7/RuDjlZNkARpapTsHGjh7FLOTud7WXibiFL89Hr959XOXcunEQs25ULfW+YK5N26Slu8rrLPKq8eOPWxDBXJfJB3cdN5iNLYLFSfz0k6Vo177u6+zDzF3riMsurW1Sw6wQN7isEL0hEL3Re9yEW/Hbti1KnyNHXIKZDz2mUZm7kL3cpVMFI/l+dpXLeKUzl1DvffCJ4oapisWB4V9ScwzqcAEb80dszB1cMvi4MjZvRvduXetZhLoqheiCXkRDBHwj7VYmDOW0VcN2RyCqfcYz12mjRo5kLt0GICYmRs12eyYC0S08IALRPT5iKf+bvJ4RiHSEGAFuucgJRkYmuohGg7STeKwlIZlbVjpCi4AvBOKxzEyUlpUjtqAYJ3/8HdLX/4yIGuenb4EcTTW7r/b+7VzsG3oOamK0RGBsQRZS9uww7K4qKRX5nb1zNZqdnY8ffvjVUGZ8fBxzz9/LsNxdQVxsLBKTEpFnIsahOzm8rIiFPDhy8KBCILZjH+1xAtEoLIMnWd6Wf/rpp1i6dKm3zai+DgIjRozAFVd49wGWKoYIRBWJwJzpvS0wOJIUQoAQIAQIAUKAECAEAoUAEYiBQpLk6CJw970z8e3KZUpZ/769mYXhy7r1xEwt6ejAN2vXIimZbYRJx/6DhzDqSvVFT2uFKBJir726GN3O6CG1Bh5/5jl89O5bSr5MbNa118qtJ8RNhjh2kWwzSyB6ozcnM4e4iNoqRg5u1dVs4ZLXsHC+082hqFPdeHmzKkaa/qRLmor1fti4EVHR2g0k3U5tkEkvojaYhEakgkwYymmrhmqGQFT7btasGS655BJTRCIRiCpq+mciEPVxMcpdxVyYJpMLUyN47J3PSSHR4rH2WmPdyInIZoxwFMlJ5vGAPTTYe2wNRDt/CER1iMkHjuPUd1eh2c4DalZAz6Utm2DX1Rfi2Nl1McGTDv+F+MyDhv2UtDkRpWkdDcv1Cnb+cQC7/jKW2b59a5x55sl6TYOaV1JcjIP79ykuTINNIKp/v4M64Ebc2eLFi30aHRGIPsFm2Ije2wyhoQJCgBAgBAgBQoAQIARCggARiCGBPXw6HcZiEebUugNdvuxrNG/R0uPg/9qzF9ddw2IBsUN2/yk37nvRQFSwL3/5YUSIifli+9eZO865te44b2cuOm9iLjrVo44o851AfP/jpZg961FFpKiDWQJRbKPqxc96ev+QsQW3Tb5VqZae1gwfffIVKisrNS6UIiMjmavRDNw1zWnpKVpd1o0XmDP7CVw4aKjYpetatEBMT2uFl15eqLG8dFUULrgrWjoIAUIgNAiYIRLVDUh14yxQsQPVEcsEnNXy1X4D1Y+svyqf40YxEFU06s4LClLRs9Kc9WtdK7pq0AgwLwVokiy5VmVEI3O36rKA1CMjWUxIMPeYdNQh4AuBePR4JsrKy+uE1F613rwTp/xvLRLcxBCs18iLjLxTTsAf1w1C4Ylt0PT3TYgqN44JW3ByD1QmN/VCOrNm/n478vKLDNv07NkF6emht3guLirCoQP7mS7pihViampq0CwQ1b/fX375pSFOVOAZgb/97W9KJfU5yHMLbQ0iELV4+JsiAtFfBKk9IUAIEAKEACFACBACgUWACMTA4knSBARqampwdp8+tW5GjV2BCk2USzHO3ozp03Dt9TfKVVxp0dWpSLiJhJiY72rILvSIOLW8rr15ApG7+sxnloCHDx9CYWEhi3v4Kn7Z9pMiUtTBCgJxAbMsXFRrWaiOwdP5oZkzmDvZa5VqdeMFRGJRlrGCxX+8b8Z0KduB61ksxFtumcAI4vobOUQgSnBRkhAIIgJEIAIvPWpswWJmKohANINSXZ2bSxPwjxJmkUYHIeAJAU4echJRtGasdbXqsnrkMR9rycc6MpK14aRlIzwCSSByeCJZjL8OKzej45fWxUc8el5XZJ8Wh8pEgw8HIqOQ3b0vs1JVAwd4njgem5DHP+TPzHoHd6s/eNDZiI0z6FOvkUV5MoGYkpJi2oW4vyoRgegvgs72RCAGBsdASSECMVBIkhxCgBAgBAgBQoAQIAQCgwARiIHBkaToICASZWBxAjdt2gxuBefpcEfsyW2NrPxEQkwk78T27vqpa+9ebz7GL79ehvkvzsexWktLsQ/1WtRBxIVbCy79fIVaDXX9ai0qXRXYhZ7eYh6vm5aWpsRkEdvx62TmCraQfSldzKw2v/j8M1fcRzP9qrJWrl6Le2fcoyY15149umP+gleC9uW1pnM3CXoRdQMOFXmNgOyyVE57LdBkg2C7MH3hwT8RG+NfTLTKyjJMe6yzMsK7xq5WzqploFXyVTjVfqwkEHlfvlosqHr6euZ/S45lZrHYZ2W+ilDaxcfFoVXLlkhJScaeffuYVaV5eXE5R5B8YKem/9iiCnR9bSvYA6YmnxKEQMAQ4O5SU5KcFo+CZaNR3EcXGcnrSrH7AqZTgAT5QiCaWQfi8ll8xE++Rdv1v1gTHzEmEsfOaY/jPdLgiNJalVamNkdBpzO8QujokRxs+ekPwzZNmiThggvONCwPZkEBi6t+lH08SBaIwUQ9sH0RgRhYPP2VRu9t/iJI7QkBQoAQIAQIAUKAEAgsAkQgBhZPkiYgIFsgmiUQRWu6GdPvYBaI4wSp2ssHHp2Fr5d+rGSKJJ0ZQkwk3XxxYZrHNgwGDR4MLSXqQM8ePdDr7N5YtGRJrfWllgy0gkAUMZPjOWoR00+ZwUtsyceQsXkL5r/0ErZv08ZbTEmOwZq1G8TqIb+mF9GQT0GjUkAmDOW0VYM1QyDGJyRg1MiRpmIfqnqqFgwqEbbwf1ejuDQHp53UD1PG/JdZUsSrVb06c/Jw/tu34Pe/1iEpoTluvepDpb3V8lUlVQJx+oSP0PnEPmq2V+dd+zZhzuJRShuVAFUFyLip+cE683U4MzsbxSXGbgPd6RIfz4hD5lacE4fq4S2BmLLvN8TmHVebu84dVu9Bi1/r57sq0AUhECoEkthHEdzKUXWvKhCQioWjkFaIRzUdFxsUjX0hEL1ZB1L2HcOp761C0z/9s8w2AqO8STwO9+2AvJObuaoUp5+MslbtXWkzF9u378aBA8cMq3Y+uT26nHqCYXkwC3JzcpB57KjivpTHQOQWiNHR0UFRQf07RC5M/YObCET/8At0a3pvCzSiJI8QIAQIAUKAECAECAH/ECAC0T/8qLUHBM5nMQorlRiFDqxbtw4JCZ7dmm3dvgN/v+UmRfLIERdj5kP/NuxFjLH44QfvoWOnk53tRt+AA7ucVhEisSgK8pdA7Nm7N9TtgX59+2DW47ORlFy3EWtkHWkFgSjGjfSEmYiBeu0tgai242dOFC/+7+tYMH+eK9tsvEtXA4sv6EXUYoDDTLxMGMppq+BwRyC2atUKrdPaosOJHXH1yCu8UkHdgFQJxNyCA/hgxd2MRMz2mUTUkoctcM3QZ9Es1bnZq5F/cn9MueFVr0lKWf7VQ+egeWoHzbiXrX8Sv+5ejrjYJEwd94bXJCInD+e9MQ7lFcXoetIwDO97r0a+jJumMAgJ/rckJzcXBUXFXvWmEIfc4lD4e6UK4PK460CzR9KWtUBlRb3q0cUVOHHJD4gqraxX5mtGFrM4q2ZeDJpGOBBTXM5cMwZOtq86UbswQiAhTutKtZmea1WWp5CTKc7Yj5x85O28OHwhEL1eB9ja0Z4RdCe/vwYxx3K80M581dIOTXF80Ckob52C0jPOQ2l0HPOMYX6tWrv2J5SUOK2h45iVdLTisrbOsnHAgJ5o2dK7mIrmta9fs4CFJuCxxfWOzOPHkZudhfbt2yskIicQo4LkYlf9O0QEot7MmM8jAtE8VsGoSe9twUCZ+iAECAFCgBAgBAgBQsA8AkQgmseKavqAgEhMTRw/DpOm3OFRSlZ2Di4ePqy2nrEL0UK2ETHwogtr69UwgvI7F0Ep9msFgXj46DGMuOxSpe/+fXvjubkv1xvXa++8j//Mma3kizpYQSBqMavBDxs3IcqLr5/N4FVvgFLGC/MX4I0li5RckcyVqoUkSS+iIYG90XYqE4Zy2qqB6xGInDgcM2YMLr/8cjz7wn+UrkddcblXKqgbkCqByBtrSD4vLRFlck8kD1XFNPK9JBFl+XrkIe+npqYaKzY+7ROJKJOHQ8/7J3PBrY25poebOr5gnPnfkjwWdzevoMBUd+6IQ1MC5EqFucDmb+VcVzrxj+No+uZGV9rXCwfjDP53yQXY3aEtI5qjcc3VzPKfEYkRZRWILCxGREExItV/hUXKNc+LYi4bI4W0UofXZ+3oIASChgC3XKyN6+iK4WiQ5vVefu89lMbH4LKrrzSloj/rQERFJZLfXYbkN79ChBeui00pxiuxGJclvTui8IFpqGaEa3FJCfYfOGgY11CVW1JSjrVrtyCC/a9Zs6aIjdVaf4rrgNrG6vO+AwdQXFyi283Rw4dRVFjgskBMZh9nEIGoC5VtM4lAtNfU0HubveaDtCEECAFCgBAgBAgBQoAIRLoHLEXgtz/+xLgx17v60COWDhw8hNmzn8STjz/OLPjY19rsEC0L+/c9hxF0L7lkqBfDLxuB7Nq4gzKJZ4YQM2eBqG85KRKIE8ePZcTonapaypmTmwMYualuN1tNIPJOxTF36dwBb7/7kUYnnuBffz/z7BwMHzIQ5/ft7yoX24q6uirUXhSx+ImZmcfRqdNJchHGTbgVv23bwvId+GbtWtdc1qsYggx6EQ0B6I24S5kwlNNWDV0kEEXiUN1c9dZyRdXTiAjTkHwmSUSZ3NMjD9V+NfJNkoiyfCPyUO3DFxLRDHnI5RvhpvZt9ZkTB3xDPpN9dOPuCDhxqHa2j1n57/lNTdU/t26H5G1ZSJ3/Qf0yL3JWXdATm8/orLRo164V+3Cotxet61flpAknEyMYmegiHjkBWY+MdJKTjpw8RBWVIpqIx/pgUo5lCDiio1DDrW5TEtmZ/3NeK+nUJNQkJ6KanXm6KDoSmVUVqEyKR1U8I9t4jEjpiI+PZ7FOW+haHkdl5yNl4UdI/Pp79uVF4GOX1jC3sUU3XYbiq4fgCHP3yS0m+RGfW4jUPUeRkJWHeKZDRHUNylo2wQFGHK5nv8fSVs2Ryqz55CMQ64As01PaHYG4b89uVFdVKQQij4OYlJREBKInQG1WTgSivSaE3tvsNR+kDSFACBAChAAhQAgQAkQg0j1gOQIiGcg7+/v4m3HlqKtRxV62X5g3H2tWLld0SEmOZrHznNYK+xmpOOrKOjd8KckJWLBgEVKbNAUnHG+dPMlFzvHG36xdoyGszBBi7gjEoYyczK0lJ8/q0R2T/3E7nnxmDvbs2oGMjG2K1ceQwYMUvfl/nmEEaL8BFynujT76ZCmem/O0q4xfiKScFRaIvA+tFSLPqca/H5uFnmf1wvHMTCxYtBg/rP/u/9m7DzgrqruN4/9t1F16x4LE9tqwICpILBCNKVheJXYNxBIj2I1K7DEqigWxoAFj7CUWYg9gQZEg6mvBiigqgtSlLLuwy+57zuzO3TNzy94+M3d+Nx9y79RzzvfcHXfm2TOjF1ivmTOmW556Ihkv85mWfXr1kJsn3CL9f7at1ebrb5ogL057tnHHskkZfdT02R9vnIj6ox8KpRbuwNA9nat26gBx+vTpkRGHdnBol5ftAFHv1xHyqRDxjyfcL63K1DPEYrzc4V6i8NDe3LH/FkJE9/5bCg/tMlIJEZMND/W+/RAgbty4UZYsW243Neq9T69e0qlTx6j52ZhR9H9vSUPlyvi72mF32dxjS2n32jzpfPM/pbgqtWc1blKjDV85YE/5TP1BjP3aaaf+8rP+W1j5SFFTSFKsRjnZn0tKiqV1lp9VZwcHxSrcKFVtKK2qUbdQVf/UsydXLfhG2m/aLN3Uc0I7qKGSbWpqpVSFjVYwuX6DlOhgUt+GUYW9vBDIh0CDGp1b266N1JarMFEFijpULOvaWUq6dZEGHTzqfyqMtN7VZ2uenlaBZNlXi6TjxMek1Udf5aSqtX17yJKTfy1Lq6uk34z3pPv8hVKUILD8pk83eW/3HWThlr0coaiXx4FYMF998bn672KZdQvTHj16ECDGQvL5PAJEf3UQ523+6g9qgwACCCCAAAIIECDyHci5QF3dZhm47z6R5wXGK3DSxFtlX2NU3KzZc+S8sWfHWz0yP9aoxmQCsclTH5D77mq85d+Ys06TU0adEdmn+fzCyMymD3++YKwcc9zJjtDNvY6e1qMpq6znPzoDRGcQ11mmPf+fyOaZ1vvDj+fL6KbnR0Z2GuPDkSN+pZ4teU1kSTLl6lGVB6pRldF/1x7ZjfXhhef/LT3Vs9j89OJE1E+9Efy6uAND93SuWvjNN99YIxzcwaFdXroB4hlnnGH9QcekSZPUbaCjw0Ez5LPLSvTevq3zmYeJ1tXL0tl/suGhXbYZItrzEr3rZx7Gum2pvU11dbWcffbZUlpaqv64ZbI9O+/v+g9xfvhxiRr3Hfulg7Uu6haAXbt0seoae6005m7eLEVvvahysfq4G8/vuJ188Okia3mFCt4OePN92WnRkrjr2wvqVZ0/3G5LmbPPrrJOjVxK5bX99lvLoL13SmWTFte1A8RYK87/6EPp2LGjFRz07NlThZeto0YeFannBBevU2Gi+qffdbhYosPFphGP3344X9qqUZE79d5CpHKdCmXXiaxR/9auz8losFjtYB4C+najOkTU4aL+Pa9YjQos2uiP2/0u6NdHXjxob6lpXZZUR/nxOJBUxdNYyf5DFp6BmAaesQkBooHhg4+ct/mgE6gCAggggAACCCBgCBAgGhh8zK3A36f+Q+6+a5IrgGqQw0f8Vi686OLI8wvNWuhbbl7917+qUYrNIVvj8gY5Qm138SWXqmejtDY3sT43B2LOZyOaK5ph28UXnCMjjzvJXCwT77pH/jn17455fxh1spyhRiPqi7J6JOHFl46LjKC0V9x9wK7qlqw3SZeu3WTAwIGiL3e4RyDusffeVqC6/bZbqluNPmNvaoSS6dd7g7qwPV6NCHw+MiLQ3n2D/GL4MLnooj+runW1Z1rvyXjpFXX4edc9k+X+qVNc/Siy/+B95bq/Xe8YCeooxMMJTkQ9xC/Aot2BoXvaqyanGyBeffXV8t1338lZZ50le+21V8zqN4Z850lVdeLbZbZv20WO+cWt0rnDljH3E29mrvevy002RGwpPNT7eu+990SPCN1qq63kyiuv1LM8eekAccmyZSoA3pyw/KwHiSuXinz837hlFrVtJ/9Z31GWLm0eoVhTUyNFS9UtsFeslW1WrbHee66rlqrWJbK4Y4Us7tRe/SuXRV06iPTsLvqWi6m+Dvj5nrLllj1T3Szh+vECRD3686vPPxN9O+EttthCunXrpp7RWBYVICbcuVr49HP/tla55KILnKvqkVk6RFRhohUq6mDRDhftoLFSPf9Sh42RafV5jdpGBby8ECgkgVXqGPGvX+0vqzu2b7FZQTwOtNioOCtkM0Cs++kNOff3N8pyfdvYdetktzNukXGH7xinZHv2SnnkorPkoe9EKmSd+qOPw+S+e8dI39I6+eAf18i4J74Qa3eyg1x11zUyqKu9XeL3n2bfK2P/OkPvVFVlnRz2l/tlzODsHtvNGhAgmhref+a8zfs+oAYIIIAAAggggIApQIBoavA5LwL6gqcOovTIjWJ1q6VkX/Z2ehu9bT5eup7632b1r3Ur9VyZGC8dJOoLo/rWaWVlrSK3Uouxat5n2WapWidTUb3v2tpa62Kpvmhq30IumW3zvQ4novkWL+zy3IGhe9qr1qcbIM6cOVMefvhhKwjRbUknuPGqzV6Uq4/32mm5ujX0CSecIAcf3Hw763zXR//3aYV6pliVup1mMi99nO6sRiR2izMiUf8BSn0S4VPJwk+lZMm3MYssKSmRhr795ckPl6kcq3mEonarXLMm5jbumZ3UqL5Y30P9nLG6OPUrVm074ogD1H+Hs/v7wbIVK9R/4ze6qyirV62UpT/+KPqWhTpA7Ny5s/qDptR/B4gbIEaVmOQMfbtUNcKxOVRUIaMRPrrDyMi0DiJr65IshNUQyL/AejUi+dERB8qK9q0L7jiQrmY2A0Sp+VwuOup8mR+pTH8Z//Qk2SXB33KsmXuvHHeV/QgDteGQ82XauOHqjyTXyCOjjpOH1N+aRF5D/qyWHdDiHWmkboFcMWKszItsKNJr5HiZeuouxpzsfiRAzK5npnvjvC1TQbZHAAEEEEAAAQSyK0CAmF1P9oYAAj4U4ETUh50S4Cq5A0P3tFdNSzdA3KwCmeuvv170LVK7qtHJgwYNkv3228+6XapXbfFjuYsXL5Z33nlH5s6dKytXrpRtttlGLr300pRHnGWzbfoPWNasXSur16iQKIVXvCDxm0WLpLpaPbOvhVenL96VkhoVUsV4lbdvL2u2HiAzP/resTQbAeL69etlfVWVY7/2RJfOHWTf/Xa2J3P+/v2ib6VGBa52gKhvZar/mCbVV9YDxFQrYK6vn1NpjWZsCh2bRjdGwsh40z651aXZFD4XpoAeiXjPL/eRFZuiQ33d4qAeB9LtrawGiKoSH9w7SsY925z6DTn/Phk3vG+c6tXIS1ccJXcYSd+Jtzwpx++oR4lWyVNnHyNTFzo3HXP303LY1gkSSbX6gqcukrFTm2NMvYf+KkCcRIDoxEww5f691D2dYFNfLOK8zRfdQCUQQAABBBBAAIGIAAFihIIPCCBQqAKciBZqz3rTLveFGPe0N7USSTdA1PVdvXq1TJw40bqVqVf1D1K5+talY8eOtUadeVlvHSBu2rRJfvxpWVrVsILETmpEYtfGZyQmEyAWqwv3nT+bE7e88vJy+aLHbvLpl/kNELdXz03cdjv1HME8vT775BM1SrK19O7dW/r06SO63Xr0ZaovXwWIqVbeXr9ahTkqXIyMZtQjHnWobd9adbVr2lqu5unteCGQosB76vb/D+/aL+ZWQT0OxGxMEjOzHSDWLZ4uI067pbnkXifKo1OPl47Nc5o/rZwto076q0Tixooj5MHHT5eu1hqxA0TZ+Qx5+qbDJW6EWPWJXHTMxcYoyMbiCBCb2ZP55P691D2dzD68XIfzNi/1KRsBBBBAAAEEEIgWIECMNmEOAggUmAAnogXWoR43x30hxj3tVfUyCRB1nfVtid98802ZP3++fPvtt1JZWelVU3xZbicVtPXr10923nln+fnPf563W2m3hKH7LZnnICbajx0kVqnRfRtVIJno1XrVUin//ou4q7Tr2VveWN9J3a5UPUgAJxIAAEAASURBVIvPeOV6BOLg/XaVTp3LjRJz93Hjxhr1/MPPrQBZB4g9e/aUdu3apXRbdrt2BREg2o1J9V2PXNQhozGyUU9Hh5F2ONk0MlKPlOQVWoGGIpHrh+8tK8qjY6igHgfS7cxsB4ixRg6OuW+aHNY3+tbQC566Qo0UbB5+OHDM3XLNYVs3NSVOgKiWNo9SjG71B/84Wz030TVsUa1GgBhtlWiO+/dS93Sibf2wjPM2P/QCdUAAAQQQQAABBJoFCBCbLfiEAAIFKsCJaIF2rEfNcl+IcU97VK2MRiB6VWfKzVxA34J21epK9di72LcUzbwE5x7KF30mrSvjj3hs2GoHmb4wui65DBD1cw+HDx+Yt2fx/rR0qaxcvsy6fakefahv/auff5jKc51t1VAHiDZCqu/6WY3miEcjgLRGQRrTkYBytQof9bMh9TMieQVe4IWd+8mM7bd0tCPIxwFHQ1KYyH6AKLJy9h1y0l9fitSi1xHXydTT94hMN374Se743e/lJZX3N776y3VPTpI99N1LrVdzgFihpq3VeqlPS9WnXiPVqMZTo0c1rpkro467yhrRGNmmQn1at44AsUk12Tf376Xu6WT349V6nLd5JU+5CCCAAAIIIIBAbAECxNguzEUAgQIS4ES0gDrTB01xX4hxT3tVxUxHIHpVb8rNTEDfxnSDehbfshUrM9tRklt3mT9biupq4679Y++dZP73kavKkfU2btwoa9RtLRvU//SIR/1PpTmiPkmdCkHNVyf1PME2bZpHF7Vr10atpa4jq2cg6n/uV7dunWTXXfu7Z+dsWo8+LC4uskYe6hGIHTp0sALEdAokQExHLc1t9PdMj4y1b61q30q1Un0v9efIdOPnSBi5Vm1TT/CYpnpONvu8Tzd58MDdHfsO8nHA0ZAUJnIRIErdArlixFhpHls4RCZOGyfbGoMQaz5/So46f2qkphXD/iyPX3BAZDrWSEZjoRx21YMyZlBXc5bMnvA7+euM6P926JUYgeiganHC/Xupe7rFHXi8AudtHncAxSOAAAIIIIAAAi4BAkQXCJMIIFB4ApyIFl6fetki94UY97RXdSNA9Ere23J1gNh4G9PlokcjZvxS+2u39FvZ1LGb1LXT40CaXvX10l7Nb7Pc+WxDe7F+bygpleKhv5Zu3bsbIWHjGmvVKJIfFv9orm59rqneJDNfe88x3wwQS0tL5Jijh6vnCxbL8hUr1L/8BKWOChkTm1QQ+tn8T6zbl+rRhz169Ej7+Yd6twSIBq5fP+rwUIeI5qhHI2xsDB/VCMemkY/NYaTaJhs/k3518bBeK4vr5VedV3tYA38Urf/QQv8xxosvvpjVCn2ibiV6sXEr0SNU4He6Efi9ocK+G42wb9TEJ+XobSPDD1Vdmkcg6ooNPPF86f/BLfLEfLuah8n9L46Rnk2TdT9NlxN+f0vjSEW9/qg/y24f3SVT5zUGigSItlty7+7fS93Tye3Fu7U4b/POnpIRQAABBBBAAIFYAgSIsVSYhwACBSXAiWhBdafnjXFfiHFPe1VBAkSv5L0vVweIqyvXZH4b04Z6qVC3KG21ZoVqVJFs6tBF6tqWS/GmGmm9blXCkYdaoaZrH2m3+77SvVu3KJR4AeIP3y+Xjz5e4FjfDBD79ukuBx000FruhwBx8Q/fy5rVq6WbaqMOELt06SJt27ZN6/alulEEiI6uL6wJfbtUfdtUFTZGQkZjpGMkaGwKI/V01eKfpI16NmQJIx5b/C7s33WlxB8L3eLmBbFCrgJEUYHe74xAT3Y+Q56+6XCxxoVXfSJnH3OxRJ5UWHGEPPj46eIcT+gMEPuPmig37/5/ctTY5lGLQ86/T8YN76v6oU5eumKE3BEZ8jhQjXj8s8w/9xiZ3FQIAWJqX1f376Xu6dT2lv+1OW/LvzklIoAAAggggAACiQQIEBPpsAwBBApCgBPRguhG3zTCfSHGPe1VRQkQvZL3vtx6NTpQ3yJ06XId/KX5Uvuo+Ha+tFJBYVqvomKp3GGgdOm7RUoB4v998JX8uMRZbzNAHLjX/8iOO/azquSHAHH+Rx9K69atrfCwZ8+e1u1Ly8rKmm7JmrocAWLqZoW8hX0cP/qQQ6Rk3QYpUiMf9XuJCiKL11ZZn4vVdPF69Xmtmq/X0cvXNS4r2hSeSO3gLqukqijct5bNWYCoRxBedIxMjYwY7CV/eXCqDFYp4eI3JshpN86I/BgOGaOCwMN0EGi+XAHiyPEy6dRt1T6PMvapgsIXr5F+C56TEWMnRzYeeMbdcs3hPeWRs4+ShwgQIy6pfHD/XuqeTmVfXqzLeZsX6pSJAAIIIIAAAgjEFyBAjG/DEgQQKBABTkQLpCN90gz3hRj3tFfVtC88H3X4b72qAuV6KFBbWyvLV66UjWkECEV65OE3n0jZuvRvCVjTra9U9d1WhYddUwoQp0+fJ5tcdTYDxN/+Zqh07FhuyXodIK5Ut1BdsvgH6/al+tmH3dWtWtu3b69ur1qSds8TIKZNV5AbZnoc36yCxsrvF0v96nVSVlXT+G/DBilbXyOlelq9l+lp9dmattaplpJNdYHy1Ddr1iMQ6wNV6+xXNncBosjKuffKSVc9G6n0zmoU4U1H95ZHRh0jDy21Z+8s45+8SXYx715qLYoVIO4iNYuek6P+2BwWDhlzlez5/gS542372YdD5G71vMWtS2Nvb5ea7fdf/epX1i6nTJmS1q79dhx3/17qnk6rkXnciPO2PGJTFAIIIIAAAgggkIQAAWISSKyCAALBFuBENNj957fauy/EuKe9qm+mF569qjflZkdAP/+wqqpKVqpbmabyKlLbdfj2EyldX5nKZo5161u1sUYfNhSXpBQgrllTJW+//ZFjX3rCDhDbtWsjRx15UGS51wHi5+rZh8XFxdZzD/XoQ3370latWqV9+1LdML9deI5g88ETgUyP4+keB0pqNkqXLz6UVqtWSmnNZimpqVPv6t/GOim23jdb0yVqunFZrfVeUutNhPdtyWb5Xaf0j1medG4OCs1lgCh1i+S6EX+Ut+16V4yU+27ZRs4/7cbIsworhv1FHr9gsL2G8R4vAKyT6dedILdEAkNjE/Wx+bam8bZ3rp+tKQLEbElmZz+ct2XHkb0ggAACCCCAAALZEiBAzJYk+0EAAd8KcCLq264JZMXcgaF72qtGZXrh2at6U252BBrU89b0bUxXrFoltXV6fE7Lr6LNddJBjTwsrUotdDT3rEPDtT8bIHXtKqzZqYxAXLDgB/nyy+/N3Vmf7QDxZ/23kP322zWy3MsAsVI99/C7b7+RTp06iR592KNHDykvL5fS0tJI/dL5QICYjlrhbpPpcTzfx4Ei9axGHTQWb1K3Ue66jRTVF1mjHDtLsXR/9zMp++TrnHTWs21q5Pr2VTnZd5B2mtMAUUF88sjZcrF9H1GpkP7928vChZHhh3LGxKfl8G2tJyO62BIEgD+9oZ6v2BxCRjasOEzuf3yM9LRmJNg+skH2PhAgZs8yG3vivC0biuwDAQQQQAABBBDIngABYvYs2RMCCPhUgBNRn3ZMQKvlDgzd0141K9MLz17Vm3KzJ1BXV2eNQly9Zq209GSwos210mHhx1K6wb51XOr10OHhun47S21F58jGqQSIc+bMl1Wr1ka2tT/YAeL+Q3aXfv1627PFywDxMz36sKhIunXrZgWInTt3FvvifZGan+6LADFducLcLhvHcb8cB7b46kfpevHtOemoD847RlbutE1O9p1op7k6DiQqM9Gy0aNHW4tffPHFRKulv2ylCvtOagz79J+IWP+1sD/0GimPTj1VOsbce+IAcO4do+Sql5qDSL2LI656UE4fpB6yaL0Sb9+0UtbeCBCzRpmVHXHelhVGdoIAAggggAACCGRNgAAxa5TsCAEE/CrAiahfeyaY9XIHhu5pr1qVjQvPXtWdcrMjYI8+WqlGy22qTfxMs9aVy6R80WdpF6xvW7qu305S17Zx5KG9o2QDxDo1SlI//7C+PvoWiDpAbNumjfzv/w5TIV0re9eeBYjLfloqS3/80Xr2ob51qTn6MJPwUDeMADHSvTE/fPDBB9b8PfbYI+byQpuZjeO4X44DPVTI3v24y6R0yYqsdlNN3+7y9pW/l4b0c/u06pPL40BaFVIb5TxAlBp57qKjZPL86Bo23240eplICwHgmrky6rirJBIhRoWRLWwfq8gM5hEgZoCXg005b8sBKrtEAAEEEEAAAQQyECBAzACPTRFAIBgCnIgGo5+CUkt3YOie9qod2bjw7FXdKTd7AvoZaBs2bJAVq1t+Plib5T9I+x8XqsJbGq9o1E+NOqzu2keqe24tDSUlxoLGj8kGiMt+Wi3z3vs8ans9QweIffr0kF8dNsSx3IsRiLW1tfLpJx9bgWb37t3F/exDAkRHF2V9YuzYsdY+J06cmPV9+3GH2TqO++U40OaN96XLX+7MKvV35x4rX+68VVb32dLOcn0caKn8eMtzHyCKrPngXjlu3LOuKuwstzx9k+wY6+6l1potB4CLpt8hF9/3llp7Kzlt/LUyfGtzZy1v76pQRpMEiBnxZX1jztuyTsoOEUAAAQQQQACBjAQIEDPiY2MEEAiCACeiQeil4NTRHRi6p71qSbYuPHtVf8rNjoAe0acvdq+urJTqjZta3GmrtSul/eIF6hlmNQnWLZLNbdvJxo49ZGOXXlJf1jwq0L1RsgHi/PnfyqJFS9ybW9M6QNxrr51lj923dyz3IkBc+PUCqVq3Trp06WKFhzpE1M8+LC4utv45KpjGBCMQ46Pp0YdmgBiGUYjZOo776TjQ4fZHpfyp6fE7OoUlG/fbTT6/6HhZvnJVCltlvmqujwPp1jAfAaLIIrnuV3+Ut41KVhx2lTw+ZpAxx/3RGQD2Gjlepp66i3ulBNPO7fur7SeltH2CXcdYRIAYA8XDWZy3eYhP0QgggAACCCCAQAwBAsQYKMxCAIHCEuBEtLD60+vWuAND97RX9cvWhWev6k+52RPQo482btxoXWSvb0hidKFap9X61VJStVaK62qtiujnG+qgsL51W6lt10EaSsuSqmCyAeKCr36Q6prYAWe3bl1ljwE7qtCug6PMfAeIa9eska+/+lI6dOggvXr1sm5dqj+3atUqK+GhbhwBoqOLHRM6PDRvYRqGUYjZPI775jiwuV463XC/tHt5tqN/U52o3am/rLzlfPmpukrdznhlqpunvX4+jgPpVi4/AaLI509dIedPnddUzQoZc/cDcphjxKC7Bc4AcMj5d8u44Vu7V0ow7dy+/4kqQDw+lQAywa5jLCJAjIHi4SzO2zzEp2gEEEAAAQQQQCCGAAFiDBRmIYBAYQlwIlpY/el1a9yBoXvaq/pl88KzV22g3OwI6Geg6VGIVVVVUrl2nUhR/h4WlmyA6G6pvhWofTvQvn16S4Ua5ed+rVi5UlY0jTzSbdT/cvXSfl98Ol9K1G1au3btKr1797aegdiuXTtrXrbKJUCMLWmOPrTX0AFioY9CzOZx3FfHgfoGqbj3X1Lx8Et2d6b0XvPzPWX1uNHS0K6NOgYU3nEgJQxj5XwFiEaRBfmRANFf3cp5m7/6g9oggAACCCCAAAIEiHwHEECg4AU4ES34Ls5rA92BoXs6r5UxCsvmhWdjt3wMqIC+heGmTZusW5nWbGocVZiPpqQbIMbbLl6dv1+8WNatWx9vccbzv/ric6mprpaO6naq+ralegRiRUWFlJaWRoLOjAtROyBAjK1ojj6019DhYaGPQsz2cdxvx4GGl2ZJj9sfk7KqRLdMtntcPZ21bWtZe+bRUnXkQTH/EKJQjgPNLU7tEwFial7x1iZAjCfjzXzO27xxp1QEEEAAAQQQQCCeAAFiPBnmI4BAwQhwIlowXemLhrgDQ/e0V5XM9oVnr9pBudkR0KOPdHhQrUKwVep5iJvVCKB8vOIFgWvVcwR/WPxj3CroZwpu97P+SY3uq6mpkYXfLoq7r0wX/Lj4B1m2dKkVGHbr1s26dal+BmJZWVlS9UulfALEaK1Yow/ttQp9FGK2j+N+PA4s/fpb6THvC+n79kfSccFiu2sd77U7bC0bfrW/VA/fR+o7tHcssycK6ThgtynVdwLEVMVir0+AGNvFq7mct3klT7kIIIAAAggggEBsAQLE2C7MRQCBAhLgRLSAOtMHTXEHhu5pr6qY7QvPXrWDcrMnoANE/Rw0fSvT1ep5flJUnL2dx9lTugGi3l28bd1Fff+DGn24PjejD9eosHXhgq+kffv21i1Le/bsab3raX0702y/CBCjRWONPrTXKvRRiLk4jnMcsL89yb/n+ziQfM2caxIgOj3SnSJATFcuN9tx3pYbV/aKAAIIIIAAAgikK0CAmK4c2yGAQGAEOBENTFcFoqLuwNA97VUjcnHh2au2UG72BHR4oJ/nt3btWllXtUFliLkNEeOFgC2NQNQtTmYUYi5HHVWpUPKrL7+QNq1bS6dOnaxbl+rnH+rwUI8+tJ/RmL3e4RambstEow/tdQt5FGKujuMcB+xvT8vvXhwHWq5V7DUIEGO7pDqXADFVsdyuz3lbbn3ZOwIIIIAAAgggkKoAAWKqYqyPAAKBE+BENHBd5usKuwND97RXlc/VhWev2kO52RGwb2Gon4dYqUbXbdi4yQrqsrP36L1kEiDqvcXb3i4pV6MP9a1ev/z8MylVowx1eKiDQ/3sw/LycmmtAsVchIe6TYxAtHu28T3R6EN7zUIehZir4zjHAfvbk/jdq+NA4lrFX0qAGN8mlSUEiKlo5X5dzttyb0wJCCCAAAIIIIBAKgIEiKlosS4CCARSgBPRQHabbyvtDgzd015VPFcXnr1qD+VmT8AODzZs2CB6JGCNDhFzcDtOXeN4AaAuN9EzEO3WJhqFmKvRhxs3bpQvP/vUCgk7dOgg+rmH+pmHHTt2tMJDXScCRLuHcveezOhDu/RCHYWYy+M4xwH72xP73cvjQOwatTyXALFlo2TWIEBMRil/63Delj9rSkIAAQQQQAABBJIRIEBMRol1EEAg0AKciAa6+3xXeXdg6J72qsK5vPDsVZsoN3sCOjzQz0PUIZy+nekGFZqVlJRmr4CmPWUaIOrdxNtHLkYf6lB14VdfRsJDPfJQh4d6FGKrVq2s0Zq5Cg91WxmBqBUaX8mMPrTXLdRRiLk+jnMcsL9BznevjwPO2iQ/RYCYvFWiNQkQE+nkfxnnbfk3p0QEEEAAAQQQQCCRAAFiIh2WIYBAQQhwIloQ3eibRrgDQ/e0VxXN9YVnr9pFudkT0OFBXV1dc4hYs1FK1bP9svmKF/4lOwJR1yXWKMRcjD5cv36dCg+/UkFqiTXaUAeHnTt3tj63adMm5+GhbisBolYQSWX0YeMWIoU4CjEfx3GOA/Y3qPHdD8cBZ42SnyJATN4q0ZoEiIl08r+M87b8m1MiAggggAACCCCQSIAAMZEOyxBAoCAEOBEtiG70TSPcgaF72quK5uPCs1dto9zsCbjDg6rqGilTI+2y9cpGgKjr0k2NBOzRvVukWtkefVi5erV8u/BrKVMBqr5tqR55mO/wUDeOALGxi1MZfWh/KQpxFGK+juMcBxq/RX45Dtjf6VTfCRBTFYu9PgFibBev5nLe5pU85SKAAAIIIIAAArEFCBBjuzAXAQQKSIAT0QLqTB80xR0Yuqe9qmK+Ljx71T7KzZ6AGR6sU88mXLd+vZS1bpOV5/xlK0A0RyFme/Th4u+/k2U//SRt27aViooK65alevSh/pyvkYd2bxIginz55ZdyySWX2CSO9+XLl1vT3bt3d8y3J2644QbZfvvt7cnAv+fzOM5xwD/HgXS/uASI6co5tyNAdHp4PcV5m9c9QPkIIIAAAggggIBTgADR6cEUAggUoAAnogXYqR42yR0Yuqe9qlo+Lzx71UbKzZ6ADg/sZyKuVwHiypUrpVSFiPq5f5m8shUg6jrYoxCzNfpwk3ru48KvF0hNdbWUl5dbgWHHjh2lW7du0r59e2ndunVebltq+hIgmhrRn4cOHWrNnDVrVvTCApyT7+M4xwF/HAfS/SrbAWK627OdU2DKlCnOGUlO+e047v691D2dZLM8W43zNs/oKRgBBBBAAAEEEIgpQIAYk4WZCCBQSAKciBZSb3rfFveFGPe0VzXM94Vnr9pJudkTsMODjSpYW7NmjVRWVkpDUbG0U2Fauq+26tmBehSf+1VbWyvrq6rcsxNO61GIW/btK4u+/z7hesksXL1qpXy3aJEUFxVZYaG+bam+ZWmnTp0i4WGRWqb/5fPltwvP+Wx7MmURICajlNk67uOAPhbUSxHHgcxY87L1c889J9OmTctLWYVeyIgRI+Twww9Pq5l+O467fy91T6fVyDxuxHlbHrEpCgEEEEAAAQQQSEKAADEJJFZBAIFgC3AiGuz+81vt3Rdi3NNe1ZcA0Sv5YJdrhgd6JOLatWulasMGaduuvbRSI/K8fulAT9cx3Ze+/ekPi74VfatWfctSPdJQh4Z65KEOEfU8/RzEkpKSdIvIaDu/XXjOqDE52JgAMQeoMXbJccDb40CMLmFWgAT8dhx3/17qnvY7Ledtfu8h6ocAAggggAACYRMgQAxbj9NeBEIowIloCDs9h012X4hxT+ew6IS7JkBMyMPCBAI6PKivrxc9SnCDCg91iKhHIdWpeR07dfYsXEtQ5RYX6fYs/fFH9azDpdZtSXVwqG9bqkNDHR7q5x3qW5aWlpZ62j6/XXhuETbPKxAg5g+c44A3f0SQvx6mpFwJ+O047v691D2dK4ds7ZfztmxJsh8EEEAAAQQQQCA7AgSI2XFkLwgg4GMBTkR93DkBrJr7Qox72qsmESB6JV845erQTT8XUd/StErdblSPSNQj94pKSq3ArUjdUtTvLx2CrFi+XH5aukTqVVvMUYc6NNT/9C1W9bMe9S1S833LUref3y48u+vn9TQBYv57gONA/s0pMdgCfjuOu38vdU/7XZvzNr/3EPVDAAEEEEAAgbAJECCGrcdpLwIhFOBENISdnsMmuy/EuKdzWHTCXRMgJuRhYZICOjzQIZwejaiDRDtE1IFicakOEjtIiXr320sHnyuWLZPly5dZwaEOCXV4aIeG+l1P6386OPTqlqVuN79deHbXz+tpAkRveoDjgDfulBpMAb8dx92/l7qn/a7MeZvfe4j6IYAAAggggEDYBAgQw9bjtBeBEApwIhrCTs9hk90XYtzTOSw64a4JEBPysDAFAftWhnaQWF1dbQWJ9qhENWzPekZie3VLUK9fVWqU5IoVy6Vy1SorFLSDQ/uWpfq2pfqzfbtSP4w6NM38duHZrJsfPhMgetcLHAe8s6fkYAn47Tju/r3UPe13Xc7b/N5D1A8BBBBAAAEEwiZAgBi2Hqe9CIRQgBPREHZ6DpvsvhDjns5h0Ql3TYCYkIeFaQjYAYIejbRp0yapqakRM0zUIxTL1K1A27UvV4Fiu7zdDlSHhmsqK6Vy9SrrlqtlZWVWQNhO1cG+ZakODfW0Dg71cn2rUh0e+u3ltwvPfvMhQPS+RzgOeN8H1MDfAn47jrt/L3VP+1tThPM2v/cQ9UMAAQQQQACBsAkQIIatx2kvAiEU4EQ0hJ2ewya7L8S4p3NYdMJdEyAm5GFhBgJ2gKBvE6pvbWqHiXpEog4UN2zYYN3utLS0TFqpwE6HiW2abhWaQbHWpjq8rFb7r6paLxv0cxnXrVfzG6S0tNR6jqF+lqEdGtq3KNXver6fg0PbxW8Xnu16+eWdANEvPaF+6tStjfXPI8cB//QJNfGHgN+O4+7fS93T/lCLXwvO2+LbsAQBBBBAAAEEEPBCgADRC3XKRACBvApwIppX7oIvzH0hxj3tFQABolfy4ShXhwf6pQMEO0TQIxDtMFEHiXpav+t5+l9R07MGy8paqecmlqhbjJZawV9xSbE1IrBIiqxQQu+3rq5O7VcHlHVSa23fuO86FVjaowd1IKifXahHFep/+nal+l2PNNSf7dBQh4t6G/uf3r9fX3678Ow3JwJEf/UIxwF/9Qe18YeA347j7t9L3dP+UItfC87b4tuwBAEEEEAAAQQQ8EKAANELdcpEAIG8CnAimlfugi/MfSHGPe0VAAGiV/LhK1eHCPY/PRpJh3/2yEQ7ULRDRD3fXt4YEjYGkDqEjPWyw0J9u1EdFup/OhjU7/atSnVoqOfZ//R8HRrqbfz2jMNYbTTn+e3Cs1k3P3wmQPRDL8Sug30M0O8cB2IbMTccAn47jrt/L3VP+71XOG/zew9RPwQQQAABBBAImwABYth6nPYiEEIBTkRD2Ok5bLL7Qox7OodFJ9z1bXfcaT2j7tDhw6R9+3YJ12UhAtkQ0MGBftlhoA4R7Nsb6rDQDA7tINEcwai3tfehP+uXDhDtEYT6Xf+zw0M7SNTzdGhoh4z2SEP9HqRXVdUGeWX6DGv05Llj/hSkquetrmELEIN4HLd/hjkO5O3HgoJ8JODH47j791L3tI/4YlaF87aYLMxEAAEEEEAAAQQ8EyBA9IyeghFAIF8CnIjmSzoc5bgvxLinvVJ4dtq/5fMvvpRt+m0tewzYzatqUG6IBXSQYP/TDDpQ0NM6VLSDQ3u5+W6T2aMP9bQdCtphojm60F5mr2dvH7T3Dz78SL75dpHsuMP2csSI3wat+nmpb9gCxEI4jrt/tjkO5OVHhUI8EvDjcdz9e6l72iOqpIvlvC1pKlZEAAEEEEAAAQTyIkCAmBdmCkEAAS8FOBH1Ur/wynZfiHFPe9Xi5StWyD/++ZAV1nTv1k36b9NP+vTuZQUxXtWJchHQYYI9MsmtYQcN9nwdEsZ6Be22pLHaYM/Tbf5xyVJZ+M23on9m9ejKU08+UfTPLK9ogbAFiIV6HOc4EP3dZk5wBfx+HHf/Xuqe9rs8521+7yHqhwACCCCAAAJhEyBADFuP014EQijAiWgIOz2HTXZfiHFP57DoFnf98Sfz5aVXXo0b2LS4A1ZAAIG8Cehg9LBDD5Fdd9k5b2UGraCwBYi6fziOB+1bSn3DLODH47j791L3tN/7i/M2v/cQ9UMAAQQQQACBsAkQIIatx2kvAiEU4EQ0hJ2ewya7L8S4p3NYdFK7XrZsucydN0+WqFFOq1avjnrGXFI7YSUEEMiJgL79apfOnaW3Gh08aOBA6dGje07KKZSdhjFA1H3HcbxQvsG0oxAF/H4cd/9e6p72e59w3ub3HqJ+CCCAAAIIIBA2AQLEsPU47UUghAKciIaw03PYZPeFGPd0Dotm1wgggECoBMIaIIaqk2ksAghkVcD9e6l7OquF5WBnnLflAJVdIoAAAggggAACGQgQIGaAx6YIIBAMAU5Eg9FPQaml+0KMezoo7aCeCCCAgN8FCBD93kPUDwEE/Cbg/r3UPe23+rrrw3mbW4RpBBBAAAEEEEDAWwECRG/9KR0BBPIgwIloHpBDVIT7Qox7OkQUNBUBBBDIqQABYk552TkCCBSggPv3Uve035vMeZvfe4j6IYAAAggggEDYBAgQw9bjtBeBEApwIhrCTs9hk90XYtzTOSyaXSOAAAKhEiBADFV301gEEMiCgPv3Uvd0ForI6S44b8spLztHAAEEEEAAAQRSFiBATJmMDRBAIGgCnIgGrcf8XV/3hRj3tL9rT+0QQACB4AgQIAanr6gpAgj4Q8D9e6l72h+1jF8Lztvi27AEAQQQQAABBBDwQoAA0Qt1ykQAgbwKcCKaV+6CL8x9IcY9XfAANBABBBDIkwABYp6gKQYBBApGwP17qXva7w3lvM3vPUT9EEAAAQQQQCBsAgSIYetx2otACAU4EQ1hp+ewye4LMe7pHBbNrhFAAIFQCRAghqq7aSwCCGRBwP17qXs6C0XkdBect+WUl50jgAACCCCAAAIpCxAgpkzGBgggEDQBTkSD1mP+rW9DQ4NcffXVkQoWFRXJlVdeGZnmAwIIIIBA9gQIELNnyZ4QQCAcAvr3VP37qv3Sv6fq31eD8uK8LSg9RT0RQAABBBBAICwCBIhh6WnaiUCIBTgRDXHnZ7npmzdvlmuvvTayVwLECAUfEEAAgawLECBmnZQdIoBAgQu4A8TLL79cSkpKAtNqztsC01VUFAEEEEAAAQRCIkCAGJKOppkIhFmAE9Ew9372264DRB0k2q9LL71UWrdubU/yjgACCCCQJQECxCxBshsEEAiFwMaNG+X666+PtFUHhzpADNKL87Yg9RZ1RQABBBBAAIEwCBAghqGXaSMCIRfgRDTkX4AsN/+2226TysrKyF7PPPNM6dWrV2SaDwgggAAC2REgQMyOI3tBAIFwCCxdulTuueeeSGM7deok5557bmQ6CB84bwtCL1FHBBBAAAEEEAiTAAFimHqbtiIQUgFOREPa8Tlq9kMPPSQLFiyI7P23v/2t7LXXXpFpPiCAAAIIZEeAADE7juwFAQTCIfDee+/Jv//970hjt912WznxxBMj00H4wHlbEHqJOiKAAAIIIIBAmAQIEMPU27QVgZAKcCIa0o7PUbNff/110f/s10477SQjR460J3lHAAEEEMiSAAFiliDZDQIIhELgiSeekE8//TTS1gMPPFD0vyC9OG8LUm9RVwQQQAABBBAIgwABYhh6mTYiEHIBTkRD/gXIcvO///57mTJlSmSvZWVlcsEFF0ibNm0i8/iAAAIIIJC5AAFi5obsAQEEwiFQU1MjEyZMkNra2kiDR48eLVtuuWVkOggfOG8LQi9RRwQQQAABBBAIkwABYph6m7YiEFIBTkRD2vE5anZDQ4Pcfvvtjucg/vKXv5R99903RyWyWwQQQCCcAgSI4ex3Wo0AAqkLzJkzR15++eXIhvr5h+ecc44UFRVF5gXhA+dtQegl6ogAAggggAACYRIgQAxTb9NWBEIqwIloSDs+h81+44035LXXXouU0KFDBxkzZozo0Yi8EEAAAQSyI0CAmB1H9oIAAoUtoEcd3nHHHbJ27dpIQw866CA54IADItNB+cB5W1B6inoigAACCCCAQFgECBDD0tO0E4EQC3AiGuLOz1HTq6qqrFGImzZtipQQ1As1kQbwAQEEEPCZAAGizzqE6iCAgC8F3H/Y1qpVK2v0Yfv27X1Z30SV4rwtkQ7LEEAAAQQQQACB/AsQIObfnBIRQCDPApyI5hk8JMXNmDFDZs2aFWltaWmpnHHGGdK9e/fIPD4ggAACCKQvQICYvh1bIoBAOASWL18ukydPlrq6ukiD9bFz2LBhkekgfeC8LUi9RV0RQAABBBBAIAwCBIhh6GXaiEDIBTgRDfkXIEfN37hxo0yaNEnWrVsXKaF3794yevRo0WEiLwQQQACBzAQIEDPzY2sEEChsAR0aTpkyRZYsWRJpaEVFhZx99tnSunXryLwgfeC8LUi9RV0RQAABBBBAIAwCBIhh6GXaiEDIBTgRDfkXIIfN//TTT+WJJ55wlLDnnnvKiBEjHPOYQAABBBBIXYAAMXUztkAAgfAITJs2Td5//31Hg0eOHCk77bSTY16QJjhvC1JvUVcEEEAAAQQQCIMAAWIYepk2IhByAU5EQ/4FyHHzn376afnoo48cpRxyyCEyePBgxzwmEEAAAQRSEyBATM2LtRFAIDwCs2fPlldffdXR4N12202OOuoox7ygTXDeFrQeo74IIIAAAgggUOgCBIiF3sO0DwEEhBNRvgS5FNC3Mr3vvvtkxYoVkWKKiorkgAMOsP7pz7wQQAABBFIXIEBM3YwtEECgsAUaGhrkjTfesP7pz/arW7ductpppwX21qV2OzhvsyV4RwABBBBAAAEE/CFAgOiPfqAWCCCQQwFORHOIy64tAR0e6mfQVFdXO0S2224763am+nk0vBBAAAEEUhMgQEzNi7URQKCwBfRzt/VtS7/66itHQ9u2bWs9g1uHiEF/cd4W9B6k/ggggAACCCBQaAIEiIXWo7QHAQSiBDgRjSJhRg4Evv32W3n44YeltrbWsffWrVuLvgi+7777SmlpqWMZEwgggAAC8QUIEOPbsAQBBMIjUFdXJ3PmzJFZs2aJvvOF+SorK5MTTjhB+vXrZ84O7GfO2wLbdVQcAQQQQAABBApUgACxQDuWZiGAQLMAJ6LNFnzKrcCiRYvkscceixqJqEvt0KGD7LfffjJgwABp165dbivC3hFAAIECECBALIBOpAkIIJC2wIYNG+TDDz+Ud955R9auXRu1Hz3y8Nhjj5Wtt946allQZ3DeFtSeo94IIIAAAgggUKgCBIiF2rO0CwEEIgKciEYo+JAHgcrKSnn66aflu+++i1laSUmJbLHFFtK/f3/p0aOH6Nub6n/l5eWil/FCAAEEEGgUIEDkm4AAAmEQ2Lx5s6xfv170LUr1v2XLlsnChQvlhx9+EL0s1murrbaSo446Sjp16hRrcWDncd4W2K6j4ggggAACCCBQoAIEiAXasTQLAQSaBTgRbbbgU34E6uvr5b333pOZM2fGHI2Yn1pQCgIIIBBsgRkzZlgNGDZsWLAbQu0RQACBLAnoUYcHH3yw7LXXXlJcXJylvfpnN5y3+acvqAkCCCCAAAIIIKAFCBD5HiCAQMELcCJa8F3s2wZWV1fL22+/LXPnzpVNmzb5tp5UDAEEEPCjAAGiH3uFOiGAgBcCrVq1kkGDBsmQIUNEh4iF+uK8rVB7lnYhgAACCCCAQFAFCBCD2nPUGwEEkhbgRDRpKlbMkUBVVZX1DJuPPvpIli5dmqNS2C0CCCBQWAIEiIXVn7QGAQRSF+jVq5fstttu1jO027dvn/oOArYF520B6zCqiwACCCCAAAIFL0CAWPBdTAMRQIATUb4DfhLQz0j85ptvZMmSJZFn3ejn3ehn38R7zo2f6k9dEEAAgXwJECDmS5pyEEDASwH9DGz9LGz7udj6vXfv3rLNNtsU3DMOW3LmvK0lIZYjgAACCCCAAAL5FSBAzK83pSGAgAcCnIh6gE6RCCCAAAIIZCgwdOhQaw+zZs3KcE9sjgACCCAQBAHO24LQS9QRAQQQQAABBMIkQIAYpt6mrQiEVIAT0ZB2PM1GAAEEEAi0AAFioLuPyiOAAAIpC3DeljIZGyCAAAIIIIAAAjkVIEDMKS87RwABPwhwIuqHXqAOCCCAAAIIpCZAgJiaF2sjgAACQRfgvC3oPUj9EUAAAQQQQKDQBAgQC61HaQ8CCEQJcCIaRcIMBBBAAAEEfC9AgOj7LqKCCCCAQFYFOG/LKic7QwABBBBAAAEEMhYgQMyYkB0ggIDfBTgR9XsPUT8EEEAAAQSiBQgQo02YgwACCBSyAOdthdy7tA0BBBBAAAEEgihAgBjEXqPOCCCQkgAnoilxsTICCCCAAAK+ECBA9EU3UAkEEEAgbwKct+WNmoIQQAABBBBAAIGkBAgQk2JiJQQQCLIAJ6JB7j3qjgACCCAQVgECxLD2PO1GAIGwCnDeFtaep90IIIAAAggg4FcBAkS/9gz1QgCBrAlwIpo1SnaEAAIIIIBA3gQIEPNGTUEIIICALwQ4b/NFN1AJBBBAAAEEEEAgIkCAGKHgAwIIFKoAJ6KF2rO0CwEEEECgkAUIEAu5d2kbAgggEC3AeVu0CXMQQAABBBBAAAEvBQgQvdSnbAQQyIsAJ6J5YaYQBBBAAAEEsipAgJhVTnaGAAII+F6A8zbfdxEVRAABBBBAAIGQCRAghqzDaS4CYRTgRDSMvU6bEUAAAQSCLkCAGPQepP4IIIBAagKct6XmxdoIIIAAAggggECuBQgQcy3M/hFAwHMBTkQ97wIqgAACCCCAQMoCBIgpk7EBAgggEGgBztsC3X1UHgEEEEAAAQQKUIAAsQA7lSYhgIBTgBNRpwdTCCCAAAIIBEGAADEIvUQdEUAAgewJcN6WPUv2hAACCCCAAAIIZEOAADEbiuwDAQR8LcCJqK+7h8ohgAACCCAQU4AAMSYLMxFAAIGCFeC8rWC7loYhgAACCCCAQEAFCBAD2nFUGwEEkhfgRDR5K9ZEAAEEEEDALwIEiH7pCeqBAAII5EeA87b8OFMKAggggAACCCCQrAABYrJSrIcAAoEV4EQ0sF1HxRFAAAEEQixAgBjizqfpCCAQSgHO20LZ7TQaAQQQQAABBHwsQIDo486hagggkB0BTkSz48heEEAAAQQQyKcAAWI+tSkLAQQQ8F6A8zbv+4AaIIAAAggggAACpgABoqnBZwQQKEgBTkQLsltpFAIIIIBAgQsQIBZ4B9M8BBBAwCXAeZsLhEkEEEAAAQQQQMBjAQJEjzuA4hFAIPcCnIjm3pgSEEAAAQQQyLYAAWK2RdkfAggg4G8Bztv83T/UDgEEEEAAAQTCJ0CAGL4+p8UIhE6AE9HQdTkNRgABBBAoAAECxALoRJqAAAIIpCDAeVsKWKyKAAIIIIAAAgjkQYAAMQ/IFIEAAt4KcCLqrT+lI4AAAgggkI4AAWI6amyDAAIIBFeA87bg9h01RwABBBBAAIHCFCBALMx+pVUIIGAIcCJqYPARAQQQQACBgAgQIAako6gmAgggkCUBztuyBMluEEAAAQQQQACBLAkQIGYJkt0ggIB/BTgR9W/fUDMEEEAAAQTiCRAgxpNhPgIIIFCYApy3FWa/0ioEEEAAAQQQCK4AAWJw+46aI4BAkgKciCYJxWoIIIAAAgj4SIAA0UedQVUQQACBPAhw3pYHZIpAAAEEEEAAAQRSECBATAGLVRFAIJgC9oloMGtPrRFAAAEEEAinQNu2ba2GV1dXhxOAViOAAAIhFZg3b15IW06zEUAAAQQQQAABfwkQIPqrP6gNAgjkQIAAMQeo7BIBBBBAAIEcCxAg5hiY3SOAAAI+FSBA9GnHUC0EEEAAAQQQCJ0AAWLoupwGI4AAAggggAACCCDgfwFuYer/PqKGCCCAAAIIIIAAAggggAAChStAgFi4fUvLEEAAAQQQQAABBBAIrAABYmC7joojgAACCCCAAAIIIIAAAggUgAABYgF0Ik1AAAEEEEAAAQQQQKDQBAgQC61HaQ8CCCCAAAIIIIAAAggggECQBAgQg9Rb1BUBBBBAAAEEEEAAgZAIECCGpKNpJgIIIIAAAggggAACCCCAgC8FCBB92S1UCgEEEEAAAQQQQACBcAsQIIa7/2k9AggggAACCCCAAAIIIICAtwIEiN76UzoCCCCAAAIIIIAAAgjEECBAjIHCLAQQQAABBBBAAAEEEEAAAQTyJECAmCdoikEAAQQQQAABBBBAAIHkBQgQk7diTQQQQAABBBBAAAEEEEAAAQSyLUCAmG1R9ocAAggggAACCCCAAAIZCxAgZkzIDhBAAAEEEEAAAQQQQAABBBBIW4AAMW06NkQAAQQQQAABBBBAAIFcCRAg5kqW/SKAAAIIIIAAAggggAACCCDQsgABYstGrIEAAggggAACCCCAAAJ5FiBAzDM4xSGAAAIIIIAAAggggAACCCBgCBAgGhh8RAABBBBAAAEEEEAAAX8IECD6ox+oBQIIIIAAAggggAACCCCAQDgFCBDD2e+0GgEEEEAAAQQQQAABXwsQIPq6e6gcAggggAACCCCAAAIIIIBAgQsQIBZ4B9M8BBBAAAEEEEAAAQSCKECAGMReo84IIIAAAggggAACCCCAAAKFIkCAWCg9STsQQAABBBBAAAEEECggAQLEAupMmoIAAggggAACCCCAAAIIIBA4AQLEwHUZFUYAAQQQQAABBBBAoPAFCBALv49pIQIIIIAAAggggAACCCCAgH8FCBD92zfUDAEEEEAAAQQQQACB0AoQIIa262k4AggggAACCCCAAAIIIICADwQIEH3QCVQBAQQQQAABBBBAAAEEnAIEiE4PphBAAAEEEEAAAQQQQAABBBDIpwABYj61KQsBBBBAAAEEEEAAAQSSEiBATIqJlRBAAAEEEEAAAQQQQAABBBDIiQABYk5Y2SkCCCCAAAIIIIAAAghkIkCAmIke2yKAAAIIIIAAAggggAACCCCQmQABYmZ+bI0AAggggAACCCCAAAI5ECBAzAEqu0QAAQQQQAABBBBAAAEEEEAgSQECxCShWA0BBBBAAAEEEEAAAQTyJ0CAmD9rSkIAAQQQQAABBBBAAAEEEEDALUCA6BZhGgEEEEAAAQQQQAABBDwXIED0vAuoAAIIIIAAAggggAACCCCAQIgFCBBD3Pk0HQEEEEAAAQQQQAABvwoQIPq1Z6gXAggggAACCCCAAAIIIIBAGAQIEMPQy7QRAQQQQAABBBBAAIGACRAgBqzDqC4CCCCAAAIIIIAAAggggEBBCRAgFlR30hgEEEAAAQQQQAABBApDgACxMPqRViCAAAIIIIAAAggggAACCARTgAAxmP1GrRFAAAEEEEAAAQQQKGgBAsSC7l4ahwACCCCAAAIIIIAAAggg4HMBAkSfdxDVQwABBBBAAAEEEEAgjAIEiGHsddqMAAIIIIAAAggggAACCCDgFwECRL/0BPVAAAEEEEAAAQQQQACBiAABYoSCDwgggAACCCCAAAIIIIAAAgjkXYAAMe/kFIgAAggggAACCCCAAAItCRAgtiTEcgQQQAABBBBAAAEEEEAAAQRyJ0CAmDtb9owAAggggAACCCCAAAJpChAgpgnHZggggAACCCCAAAIIIIAAAghkQYAAMQuI7AIBBBBAAAEEEEAAAQSyK0CAmF1P9oYAAggggAACCCCAAAIIIIBAKgIEiKlosS4CCCCAAAIIIIAAAgjkRYAAMS/MFIIAAggggAACCCCAAAIIIIBATAECxJgszEQAAQQQQAABBBBAAAEvBQgQvdSnbAQQQAABBBBAAAEEEEAAgbALECCG/RtA+xFAAAEEEEAAAQQQ8KEAAaIPO4UqIYAAAggggAACCCCAAAIIhEaAADE0XU1DEUAAAQQQQAABBBAIjgABYnD6ipoigAACCCCAAAIIIIAAAggUngABYuH1KS1CAAEEEEAAAQQQQCDwAgSIge9CGoAAAggggAACCCCAAAIIIBBgAQLEAHceVUcAAQQQQAABBBBAoFAFCBALtWdpFwIIIIAAAggggAACCCCAQBAECBCD0EvUEQEEEEAAAQQQQACBkAkQIIasw2kuAggggAACCCCAAAIIIICArwQIEH3VHVQGAQQQQAABBBBAAAEEtAABIt8DBBBAAAEEEEAAAQQQQAABBLwTIED0zp6SEUAAAQQQQAABBBBAII4AAWIcGGYjgAACCCCAAAIIIIAAAgggkAcBAsQ8IFMEAggggAACCCCAAAIIpCZAgJiaF2sjgAACCCCAAAIIIIAAAgggkE0BAsRsarIvBBBAAAEEEEAAAQQQyIoAAWJWGNkJAggggAACCCCAAAIIIIAAAmkJECCmxcZGCCCAAAIIIIAAAgggkEsBAsRc6rJvBBBAAAEEEEAAAQQQQAABBBILECAm9mEpAggggAACCCCAAAIIeCBAgOgBOkUigAACCCCAAAIIIIAAAggg0CRAgMhXAQEEEEAAAQQQQAABBHwnQIDouy6hQggggAACCCCAAAIIIIAAAiESIEAMUWfTVAQQQAABBBBAAAEEgiJAgBiUnqKeCCCAAAIIIIAAAggggAAChShAgFiIvUqbEEAAAQQQQAABBBAIuAABYsA7kOojgAACCCCAAAIIIIAAAggEWoAAMdDdR+URQAABBBBAAAEEEChMAQLEwuxXWoUAAggggAACCCCAAAIIIBAMAQLEYPQTtUQAAQQQQAABBBBAIFQCBIih6m4aiwACCCCAAAIIIIAAAggg4DMBAkSfdQjVQQABBBBAAAEEEEAAARECRL4FCCCAAAIIIIAAAggggAACCHgnQIDonT0lI4AAAggggAACCCCAQBwBAsQ4MMxGAAEEEEAAAQQQQAABBBBAIA8CBIh5QKYIBBBAAAEEEEAAAQQQSE2AADE1L9ZGAAEEEEAAAQQQQAABBBBAIJsCBIjZ1GRfCCCAAAIIIIAAAgggkBUBAsSsMLITBBBAAAEEEEAAAQQQQAABBNISIEBMi42NEEAAAQQQQAABBBBAIJcCBIi51GXfCCCAAAIIIIAAAggggAACCCQWIEBM7MNSBBBAAAEEEEAAAQQQ8ECAANEDdIpEAAEEEEAAAQQQQAABBBBAoEmAAJGvAgIIIIAAAggggAACCPhO4NFHH7XqdNxxx/mublQIAQQQQAABBBBAAAEEEEAAgUIXIEAs9B6mfQgggAACCCCAAAIIIIAAAggggAACCCCAAAIIIIAAAgikIECAmAIWqyKAAAIIIIAAAggggAACCCCAAAIIIIAAAggggAACCCBQ6AIEiIXew7QPAQQQQAABBBBAAAEEEEAAAQQQQAABBBBAAAEEEEAAgRQECBBTwGJVBBBAAAEEEEAAAQQQQAABBBBAAAEEEEAAAQQQQAABBApdgACx0HuY9iGAAAIIIIAAAggggAACCCCAAAIIIIAAAggggAACCCCQggABYgpYrIoAAggggAACCGiBhoaGjCCKiooy2j4bG1dXV8vKlSultrZW2rZtK7169Yq5W93WVatWydq1a6WsrEy6du1qra9X/vyLL6R200bZZZddJV9t8qLMmDABm+m120OPPiZLF/8gVRuq5NxzzpGOHTslJfjhx5/I9FdelgYpkoMPHCp7DhyU1HasFD6BRMflfB2fwqdOixFAAAEEEEAAAQQQQKCQBQgQC7l3aRsCCCCAAAIIZF3gux8Wy1FHHJ7hfuvk3Xc/yFvoZlZ2gwoOjzrmd7Ji6Y/mbHnqycel3zY/c8575jm54bprHfMqykvltdfnyPmXjJM3p7/StGyTzJv3kWO9XEx4UWYu2pHvffrB7Re/GSGrm75zzz37tPTdYqukGCZPfUDuu+sOa92xZ50mJ486I6ntWClcAv989AmZOGF8wkb37tVTBg3aW0486WTZZpv+CddlIQIIIIAAAggggAACCCCAgAgBIt8CBBBAAAEEEEAgBYEfl/4kI37z6xS2iLXqZpk79z0pLi6OtTBn8+rqNsve++4jJTFKcAeI96rg5t6m4MZcXQeIM2bOlr0GDTL20yBvvP66tC+vMFfN6uf6+vq8l5nVBni0M7+4HXns8fL9gi8thVQCRDMYGqMCxFM8ChBXrlwl428ar8ZBbpbrr1fvPhhF7NFXypfFmt+TZCrYp1dXeebZF6SktDSZ1T1b5+9T/yELvvxcDh/xa9lv8FDP6kHBCCCAAAIIIIAAAgggEE4BAsRw9jutRgABBBBAAIE0BewAsby8PGoP69evd8yrUOtE3+y0SNavr/QkQPzLNdfJy9OeidTx8nGXyrBfHColJSWR25LqhRs3bZLBgwersKTxtf22/WT8zbeq25d2U+sWS6tWrWXAwIFS1rRcpF7+O2duzi/Ge1FmpIkB/uAHt6AHiM0BlTfhf4C/fnmpenP/6OIa1PFriKPct2fPjhzPmhfkZ+R0c3mpfdK3ZN1z772tP9Rg9G1qdqyNAAIIIIAAAggggAAC2REgQMyOI3tBAAEEEEAAAQTEeXtTfwUN5sVo3VWTJt4i+w7+ecxee/KZaXLjdddYyyrKW6tblr4dtd4SNRLzD3/4g1StXyPX/+26vIyO8aLMqIYHcIYf3IIeIJ459lyZN/st1fv++rkO4NcxJ1U2A8Ttt91SHnms+Q8l7AL1z8GoP5wmy43bN18x7s8y4shj7FV89V65Zq0MH3awVScvR9/6CoXKIIAAAggggAACCCCAQF4FCBDzyk1hCCCAAAIIIFDIAvboxMY2+itocAaIietmXoznwnUhf2Pz17agB4jN9U/8s5M/UUoyBcxjVp9enWXa8/8xFzs+myNy+/TqotZ91bHcLxPmf084DvulV6gHAggggAACCCCAAALhEiCVGu6uAABAAElEQVRADFd/01oEEEAAAQQQyKGAecHXjyOV9lC3HW18/mGtzJv3YVyJJ9QIxPFNIxAnjP+bHHDwIXHXZQECyQg0B3AiQXwG4u7qZ6fxaXmb1c/OB8k0mXXyKJBKgGiuG2+0Yh6rHreof7/0qlx9+WXW8osvGCsjjzs57rosQAABBBBAAAEEEEAAAQRyIUCAmAtV9okAAggggAACoRRIJ0CcNXuOPDDlPmnXvo3cfvsky238hFvlycceaTKsl5kzZkqHjp2s6fr6ennmuWny+OOPycIFCyLOvXv1lMsuu1TdSnT/yDz9YcnSpfLNwq+lpqZWLrz4Qim2ljbI5HsmNz2fsUg9G6xe9hq4t+jnhHWoqJB77psi/7Vu1yhy5Ihfq1v8HS0bN260no24y847SUdVl8Z636u2LJLTRp8a9xamC7/5RiZPvlc9I3GOevbjOqv08vL2MuI3v5HRp51m7cuamcT/JVPmv555VqZOmSI/LV3StMcG2X3AbvLHP55ltTGJYqJWqaurk8effEoeefhh134HyOjRo6LM9Q5S7Se9jR4l+nt1W1gd8v5hdKPpZ198KRdecKEq90e9ihwy/AD52w0TUlo3GTe971h9pb9X/3vUkXLiyadKaWljhKbXjfWaMfN1ueWWCYaRyJDB+8o1114nZ59/kXz24fvWZukGiBdfMEaFKKfIW7PfkYkTJ6rv/1fW/irU9+m3v/m1/PFPZ6tnebaLVTVrXrx+HKKe9/mnP/1Jtt9hR8e2ev0VK1bI1wu/kbFjxzQ9Q69ebh5/s5R36KDWbf7Z+fDj+TLxNtUvau75554ju+w6wLEve+I/ymjKvXeryQa56867pIt6rmis18S77pYFn38mVVXrZdKkSY52pdoO9/7T2d48Tk2ceKe1y8Z+uF2+Vsch/bxUux/Gnnt+i98Vs05Pqp/Zl5+fZs265uqrpe8WW5qLoz7bNj8tWypT/z5F2pdXiBkKtjQC8bMvvpKTTjjO2m+idd0/w7179bKOp9tu+zM59ncjZcThR0pxceMR1azk3Hnvy+S7J8n6qiq5+8474/bxg48+Lq9Pf8Xa1OzjyjVrZP26dXK9+p7Zx+H9B++jjpdnRh2HzXLT6ddUjjl2Wbk4xtr75h0BBBBAAAEEEEAAAQT8JUCA6K/+oDYIIIAAAgggEGCBdAJE88L3A/ffL6eNGSubmoI2m8IOXPRF/PPGnm3Pjvk+dPDecutEHVA0vm69a7I8PPU+ezLu+zPPPCNHHHlkU0gSdzUVEpSqZyLOcVywH3vWaXLyqDOiNjpl9Okyvyk0ilrYNGPMWafLKaNOj7fYMd+0cpe5cdMm9UzHwU0jLB2bRSb08xynT39DSloIwiIbqA86GBr9+1PMWTE+18kbr8+yggy9MJ1+0tuZt5ndc8BOcsros+QcV3/bgUcq6yZy0+XqVzJ99dSTj0u/bX7WuIHx/zpoGXrwMNno+t4aqzg+2t9nx8w4E2bddYhSWVUrnyT4TsXbdzL9qM3vnfLPSE0mT/2n3HfXxMh0vA+6zBmz5sjECeObVtmoRil+HHN18/aZhw4fKtfdcGvUehuqq+XnQ4c2za+X2SowbdWqtTWdTjvMAtLd3uyH6669Vm69825ZYTxL0CxDxecya9ZbjtDTudw5df3Nt8q/HnvYmllRXqaOL+84VzCmVqxcJb889JCmOc02Zv3snxFjM8fHW++6Rx0T/27Ni3cLUx3cn3jC8S0eDx+4f4rs7AqLD/nNCFnVZBPv+6gL/4Vab7VrPf2zNHDQoKY/9HBU2zFhH4ftmen2ayrHkVwdY+028I4AAggggAACCCCAAAL+EyBA9F+fUCMEEEAAAQQQCKhApgFivGbri9Dvf/x55HZ29npDBu8nW27VTx557FHHBee/XXulHHLYb63V9IXlUSoA0yOEEr2ee/ZZuezKq1Tg93+JVhP74rx5wT7W87kOVRfHVzoChno5fMTh0rZduXrm2POyIRI21cvcufNijuRxVyRRmeZFe73dIcMPlr332U/m/PddmTG9+RlnM2dMj4zmdO/fPW2OVLKX6dGMe+41UD77/At5Z/bb9myxA03ztoP2wmT6Sa9rXsy3t3W/28FBKusmctP73+/Ag6Q20h8iewzYVY4/4SRZ8tMyuWfyZKOvRI2GjfYbrLY3Q++K8nZyxhl/lO8X/yiPur6burxEoYpebr7MupvzdT/s+D87qe/SC4766VsH/3fOu46QODpcaZCzzzpLturXX15+9T8y0/h+DB08UAXw91hFPalu5Xtj0618zbLdn3V7OnftLkNV6Nf4c9agArRZUQGa8/ig91Kngsbon7f/zHxDLr34AquYPQfsqELNh6zP6bbD2lj9Xybbx+uH7bbtLwMH7iPPOX6mJXKcsMtO9L5ufZUcdOABkVVefeXluKP2/nLNdfLytGesdc0A1qyffYyK7ND4UFe3Wfbed5/IHxocOeKXMu6KvxpriOjw8CQVHpov/X0bMmR/+fzLBY7jiV7HHSIme7veWOsl83OtyzTbmEm/JlOefczJxTFWt4UXAggggAACCCCAAAII+FeAANG/fUPNEEAAAQQQQCBgAs6AYLMKxt5rMRgzL3zbzf3DqJPllN+fZk2uUbez66VunWdeZD9C3Vb0kssud9wm8I9jz5V3m247KhL9jEPnhfPokMUuW79PnvqAGnl1hzUr3ghBs97uANEdoo056ww1yrCxPXY5H338iVx66SVy7VVXyJ4DB9mzE77HK7NyzVoZPuzgpm3r5QUVKvXs1TuyL/vWfv237hv3VquRlY0Pzc+90zM3y4wZrzluuapH5PzthvGyeNFX8vcpD1hbZtJPsS/m18mTTz4tfftuIevUbQ1bt24t5eXlccLG2OvGc9MVNp93qUeOPfXkk1GjDC9Xoc1LTaGN+5lxZtil9xerrx9St2q8bcJNerH1yiRArChvI88//7Ia7Vlu706eeuY5ueG6ayPTdpirZ7hNDxl+oFx3/U1SVNQcqetRbYeoUW32zShfULfT7NmrT2R/3/2wWI464vCm6QY1InB2ZERgZCX1wQzNJ4y/Xj079BfmYrlNjQZ+yDUaOJbFSWrkrn2710kTb1Eja3+ecTsydTC/Q7pRsfrhPnXcmNx03NDrxAqb9fxYLzNMixXq6W306Ly91Oi8xue4ivo5b+4ns37u76hd3pKlP8mv1K1u7e31bWRj9aXz575OhcGzHWGw/hkfqgLP5hv61sm7734Q+U6ZbYnVv3Z9WlrPXH7isUfJuRc2Pg/R3l6/Z9qv7u0b9x19HKnbXJ+TY6zZFj4jgAACCCCAAAIIIICA/wQIEP3XJ9QIAQQQQAABBAIqkI0A8Ypxf1bPHDwmpoAOrGrVPx0guV962WB1C8/GWCQ6vHReKI5ebu7PvBjvDgft9RKts9vAgdKqaUVzlJC9bbrv8cp0um9So7o+SreIyHZz530gZ51ph54N6halr0duURpZKc6HdPvJ2Ud653UqhH4/Zgidyrrx3PQ+9th770gQct89d8oeajRZrFdznzotzNGHhw7/ubol5y2xNo95u8aYK7pmmnXXt6Cd+dpbkaDGXNUcmabd7EDHGWbH/268qW4PfH7T7WLd31nn9yv+z445YtEcOWjXUxt2Vc/rW2eM9jxBBUPnGcGQMySrV6Mp51qjKTNtR6bbm/2w/bZbqVHPT9vNcrw3f09EHn34Qdluh/9xLI834RztG9vY7CP3rU7N+ukyRo8a1fSMV5Hl6jmWM2a+5hqpKnLvPXdF/fGCWUaiW7Hqn/H91PHWDp3NwNgM/rIVIMY7Dmfar8keR5w/A/F/juL1L/MRQAABBBBAAAEEEEAgmAIEiMHsN2qNAAIIIIAAAj4UcF5kjX0R3F1t54XvzC7MDlG3kmx8Dl30LRSdF4oT182sU7wL1/HWcRo4wyZ321Odjleme4TYvffcHRUMpFqWGQIkCsZS3a9eP14/OftIxB59FquMVNZNzm2zCl4/iFWUNe+BR5+QO5qe8WeHIs7n0SUecWZ62tvHLcxYYNb94gvGysjjTjaWNn90jkJt/n6bz5m7YtzFKpwf2byR69MeKuDTo9Pcz8Vzfqeb9+3a3DFKWI9YNUcgm1bHH/s7eeb5F6XaChKdo4XNIM0cSZdpOzLdPtl+OHPseTJv9iyLxhwJ6raKNW0+HzLWdz/RCE+zfrH2bc6rKG8rjz32hGOUsr3c/J66g2R7HfvdDK3NW4qa+0j0XW9pPXN5vONwpv2a7HEkF8dY25F3BBBAAAEEEEAAAQQQ8K8AAaJ/+4aaIYAAAggggEDABJINGsxmmRe+410kNtdP9Nm84Oy+cO28UOwMN9z7TKZO8dYxDdxBjLucVKfjlelsW+Ne9XP4zjnnXBn+i0NijthsqWzT8qknH4+6rWdL2ydabu7b7CdnOxL3USrrxnNzhgIi22/7MxV7FUU9L7N9+3L50Hg2pl1ns68rylvJa6/PjtvseG2Ou0HTgnh1d2/n9BCxn6NnBix6mwEDBkhVVZVj8/L27eW9Dz+M3NrSDO70imY73cGgY0dqwhyRaY7Au1fd3vPeptt76tGst91znzzz2MPW5nZd9cR5l4yTWdNfseabo9oybUem2yfbD+YozFSPZw+qkPr2ppDafewwA9hYfWDWz8KL83+njzpBTj/rvDhLRczvaUs/9+bPj/mdMfdh/6zEKrCl9czl8Swz7Vfnz038Y45zvcbWZHqMjWXCPAQQQAABBBBAAAEEEPCXAAGiv/qD2iCAAAIIIIBAgAVSCRrsZpoXvuNdJLbXtd9Xqme2vfLqqzJ9+nRZ+PXXst64JaK9jvvCtfMCcPwLxXr7ZOoUbx3zlnrmRXW7Xpm8xytT7/OzL76Uk044Pubu+/TqKVdddZUalbh3zOWxZprPQXNbxlo/1rxU+ymVPkpl3Xhu5rMuY9U/3jw7WIk3Wi7WdmYYkopnvLq7y3B6iOgyevfZwvHMPPc28aYryktVGDonsjiVn2szBDOf5dccLDaOMl7wzbdy7DFHW2WMPet0OXnU6dbn5u9dvXo+3zvWsxadtzWNVKvFD3Y7Mt1eF5RsPyS7XqzKO2/D7BzRao72M13t/ZjlmqMBK9UzZA8aNiwSDscKH+196Pdm/8bvUN8ttjIXOz67vxfvvvu+dXvdZL/rLa1nLo/134Zs9Kvz5ybxfxeyfYx1YDKBAAIIIIAAAggggAACvhQgQPRlt1ApBBBAAAEEEAiigPuCsnkLw3jtMS98x7pIbG63UIUOp/7+91HP8jLXsT+7Q5pULhQnU6d465jzzQv5dr0yeTf3HctqQ3W13Hnn3fL4Y4/ELObQ4QeoZ/RNiLnMnOm0ajlIMLfVn9PtJ2e5iS/mp7JuPLcnnpkm46+7pqn6m+XZZ/8ttbW17uY4pjepZ79tt9121nMZ/zPzDbn04gus5S31tRmGuL+bjgJcE/Hq7lpNnB6Nfdan75aOZzxefMG5MnjogS22sW3bNtKrV+9IEan8XDtvpdp4e9LVa9bKL4YdbO3vtFEnyhlnnWvV137+pD160yzH9NRts9fVO0m1HZlur8tMth+SXU/vM9brxNGny+cfvm8tOlE9H/Jc9XxId1A2c8Z06dCxk2Nzs1z3Hy58rY6bv2sKa/VG7uX2jmJ9h1IJEO3jfbLf9ZbWM5fHOt5lo1+dbU58zNFO2TrG2ua8I4AAAggggAACCCCAgL8FCBD93T/UDgEEEEAAAQQCJGAGAC2NdLGbZV74jnWR2F5v1uw5ct7Ys+1J9d4gxx17rBxy6KHSp09f6dixo/x8+C9kU9NoRHdIk8qF4mTqFG8d0yDehXqjESl9jFdmrJ18/8MPMnHSXfLa9Fcdi+3Rc46ZMSbMi/duyxirR2Zl0k+p9FEq68Zzy7SvUtk+Xc94dY+AN32I52GWa94q1L19ommzncn8XO+mnqXYqmmHb7z+mrzwn9ciQa1ZB/N2pbNmvSkPPPqk/L3pNqd/u/ZKOeSw30aqlWk7Mt0+2X5Idr1Iw1wfnGFf43M531THvvObjn3uW5vam5vlmuGrvfz2uybLg1PvsyflinF/Vs/DPCYybX8wnVr6uTe/F2aZye6jpfXM5fH+22CuY3637Pa09B7v56al7fTyTI+xyZTBOggggAACCCCAAAIIIOCtAAGit/6UjgACCCCAAAIFJGBeUE4maNBNNy98x7tI7LzIKzLmrDPklFGnRcmZF5PdF7+d+0g80iSZOsVbx3wumEi9/HfOXCkpLY2qazoz4pWZaF/6toiHH3W0rFj6o7Xa2LNOU7eLPCPRJtYy89lip406SY0aO6fFbZzGqfeTc/vEfZTKuvHc0vm+mgjOvk5c30TfTXOf7s/x6u5ezx08xRoNFu/ny70v93SqTubzDq8Yd5k88PhTsmjBl2q3jbcvtff/6RdfycknHGdNXnTB+fLEc883rdcgs2bNkrZt29mrOp7Nl047TP90tk+2H5JdL9KwGB/MAPaB+6fKDbdNks+aRiXed8+dssfAfaK2Mss1wzxzxebbyDbOjRW4OX/uG0eLmvswP5v9bAabpnWiP1gw13Mfr3U55vJ4fZbMOmad3Z9TOY64t7Wn0z3G2tvzjgACCCCAAAIIIIAAAv4VIED0b99QMwQQQAABBBAImECqQYNunnnhO95FYnO/5oVqN88hvxkhq5qCMvcF6VQuFCdTp3jruG83GK9N7ronMx2vzJa2ve7m2+SZxx6yVks2QDSfZZdsGJxpP6XSR6msm8htgBotV9YEmGpf6dsZDh06VIqato8X7ui67r733pFy3N/NRP2XqO7mduatL82Rr+ZtVpPtR3O/+nMqQalef4V6RukvDz1Ef3S87NuX2jOdfWjPFYn1M55pOzLdPtl+SHa95tZGf3LeWtdcXifvvvuB9ZxBc67+bJYbL0B0f19Fovf3pLqt743GbX3t5xq6y9PT5vMSzZ+d8y8ZJ29Of8Xa5AR1G9bz1G1YY72GHHiQbIwzYlyvb4aZ5v7NfWXar87vYOI/AjDLdX9O5xjr3gfTCCCAAAIIIIAAAggg4D8BAkT/9Qk1QgABBBBAAIGACpgBUrJhhXnhO95FYud+naOYbKorrrlOXpz2jD0p7pAmlQvFydQp0Tru2wU+cP8U2XnXAZG66Q/f/7BYRhxxuBw94jAZd8W1jmXxJhKV+fCjj0r/rbeU/QbvH7X5mWPPlXmz37LmT5p4i+w7+OdR67hn1NVtlkH77iPFTQu233YreeSxp92ryY033yJPqnByxoyZUlW9UUb85tdN66TeT6n0USrrJnJzBiYikybeqnyGRrXzhZdekSsuH6eev3eO/O64kyLLzRFQ+js/a9bbjpFzenTSwYccGglK9Ibu72ZkZzE+mHXXI1pfeP4F6Wk8n1Bv8tCjT8htE8ZHtn7g/r+r79vu1rTTSYdzXeXZaS9Zz3CMbKA+rF9fJWefc4588uE8mT37v9KqVevIYh087a+C0sbvgnNUbbVa1rZt28i69gczmLXnxRrxZoZN9nqxbq+ZaTsy3d7sh3jHKV3/ZNez2xrr3f7Z61heIeuaAja9XqKRwGa58QJEvQ/zdqh6eujggXLrxHv0R+ul/wBi4KBBjp/7hx/9V1RoeYp6VuP8plGR7pHWzgB0s7zx+pvSXrXFfumfiRFqVPTKpj/20PNj/Uxcf/Ot8q/HHrY2M9tufucy7Vfn9okDxGwfY20P3hFAAAEEEEAAAQQQQMC/AgSI/u0baoYAAggggAACARNwBn2JL8baTTMvfMe7MO+8yCuyx4Bd5NrrbrCCi3nvvS8XXnyRlNg7bHp3X5B27iNx3ZKpU6J13KMQdZX2H7yvjDz2OPXkxiJ59LEnZE5ToKeXueuq58V6xSvTHC1YUd5Wblah3g47/o+srqyUy6+8WoVCHzTtbrO6peq7Sd9S1dxv4w7q5cILLpSdd9lVPv5kvtw84eZI0FBRXiozX3tH9lQj7ey+SLWfUumjVNaN52Ybm7eM1PO237a/nHzKqdKte0/579y5MnXqlMgoQ/3szblz340EcM5bhzbu8fhjfyd77DlQ3nzrbfn3tGftYiLvyfa33sCsu72DQ4YfLP979Ejru3TjzRPkG+v2oI1LY43ec4dGug3Hq+eHHqBGgP20fIXc/8ADah9f2buXE489Us69cFxk2mktor9jp5/xJ7l78mTZoAKumTOmS4eOnSLr6w/NIXqDmtJjNGMHyp+p25ieZN3G1F5PVOD0miNw0vvTr0zbkcn2Zj/EO07pOia7nl430StWsBrPRe/HLDdRgKjXde97wvjr5YCDf6EXWa9/v/SqXH25OWqwXv567V+tPq5cs1bGXf6XyM+43sAd+K5TYfRBBx7QuDPr/xus44YOoletqpTHHnvEWNb4MdbPhNkmvZb+uVq7YaM8r36mzOAzk351frfj/3fBPBZm8xgbBcEMBBBAAAEEEEAAAQQQ8JUAAaKvuoPKIIAAAggggECQBVK91aFuq3mRONGF+b+p0ShPN41GiWXUp1cPaV3eKRKmuC9IO0O9+BeKk63T5KkPyH133WFVJVa9K9eskYOHDYsEbLHqrOedcOzR6hZ/l8Rb7Jgfr8wHH31cbp9wk2PdWBP33nOX7DlwUKxFcefdoNyfSuDeuGG9vPrKf6RL166SST+l0keprBvPzW60HvF14PDhUmOM9rKXud8vH3eJHH7k0Y7Zt991jzw49e+OeebE9ttuI9vvtLsKPhpHyLq/m+a67s/mz4d7WfR0rQo3P4iEm+by59UIyqvUCMqWXhXlbeSVV2c4RiDqbc4ce54axTor5ubbb7uFGp3qDEqdf0ygR8/Ffp6esx91OFkmr73+Tsxy9MxM25Hu9mY/xPp5tyuc7Hr2+vHe3X7mbWljbWOW21KAqEOzPVTQ3/xk1gYVAs9whMDJHlPGnHW6eh7t6VFVMp+PGLVQzagobydt1fF6WZxbTuttdFg5fNjBsTa35pkjWtPtV+f3L/5/F5L1SOcYG7eBLEAAAQQQQAABBBBAAAHPBQgQPe8CKoAAAggggAAChSKgL/gOUxd8G58JF/9irNlec7SLeySMuZ7+fN/Uf8jkuya5ZtfLRRecr24reaIsV89eO8x69lq9upXkW45bSTovmieum1knfcvKkcYtK+3C/zvvffnTmY0XzuOtoy9O33TLbfKEGnFjPyfP3n7I4H3kyiuvsUI3e15L74nK1IHl366/UWZOfzVqN7urEZvjx09IqSxzJ59/8aWcf8EF6mL/EnO2uh1mTxk1epQcceT/Ouan20/OPqqVefM+dOzXnEhl3URu5j5feOllufHGG61RdeZ8HXaMHDlSRv/htKhgzV7vrdnvyGWXXebatkF9N8+zvpvmqKwXnp+mbkPax9404Xvzd7HeuhXkBx99LGPHjnEF0w1y9ll/lFNH/SHhvhJ/R3aVc889T3bZdbeY+9DefzrnPJlrjJzVKx5/7DFy7vkXxQwtm29jGh1QmYWYI+IuvmCs+nk72Vwc9TmTduidpbN9cz+IJDpOmevFOy5ENSjOjEPVM13t23w++vCDst0O/xNnTecfYrQUNuqd6OdUHqKOlfYtivccsKPcO6XxOal2ISvVOldefbUaLf22PSvyPkSNqL7ssnFRt9ONrKA+TJ/5ulx88YWRMhqXNcgfRp0qZ541RszRu/FC9c/UseeEE4537EP/PE5Wo1+3d3mk06+pHEcS7z+zY6zpxmcEEEAAAQQQQAABBBDwjwABon/6gpoggAACCCCAAAJJCehnYOlXSUlx3EAnqR3lcaW6ujrRgWJxcbGUljaP/clFFTapZ4xt3rzZ2nWbNm2inl+Wbpm6/rod+haYZWWtWtxvEPtJ26TaTtPT7mdtZD5H0FwnG5/1c+QaQ+n0yrHrmer3UZdbor7Dm9V3oXWrVtloSkb7SLcddqGZbm/vp9DfM/m+6W3rm45HsZ6XmYydPpaUlZVZqyZz/Mx1v+bqGJuMBesggAACCCCAAAIIIIBA/gQIEPNnTUkIIIAAAggggAACCCCAAAIIIIAAAggggAACCCCAAAII+F6AANH3XUQFEUAAAQQQQAABBBBAAAEEEEAAAQQQQAABBBBAAAEEEMifAAFi/qwpCQEEEEAAAQQQQAABBBBAAAEEEEAAAQQQQAABBBBAAAHfCxAg+r6LqCACCCCAAAIIIIAAAggggAACCCCAAAIIIIAAAggggMD/t3cnYFJU58LHXxZBZNAoJiLRxIVgjAtKAHUURUTRiIOoUVzQBEW5GAHFoIK440JEIiKKRFxQwRVFEoUgohiigAt6vRqvJveLJpIbcR30AsPMd05PV/V7TldVd89G9/if+1z7VNVZf3W68zz1ck4h0HQCBBCbzpqWEEAAAQQQQAABBBBAAAEEEEAAAQQQQAABBBBAAAEEECh6AQKIRX+L6CACCCCAAAIIIIAAAggggAACCCCAAAIIIIAAAggggAACTSdAALHprGkJAQQQQAABBBBAAAEEEEAAAQQQQAABBBBAAAEEEEAAgaIXIIBY9LeIDiKAAAIIIIAAAggggAACCCCAAAIIIIAAAggggAACCCDQdAIEEJvOmpYQQAABBBBAAAEEEEAAAQQQQAABBBBAAAEEEEAAAQQQKHoBAohFf4voIAIIIIAAAggggAACCCCAAAIIIIAAAggggAACCCCAAAJNJ0AAsemsaQkBBBBAAAEEEEAAAQQQQAABBBBAAAEEEEAAAQQQQACBohcggFj0t4gOIoAAAggggAACCCCAAAIIIIAAAggggAACCCCAAAIIINB0AgQQm86alhBAAAEEEEAAAQSMwLt/+Yts3LBe9t57H2nRogUmCDSKwNq1n8q022+T9lu1l4rjjpWue+zZKO0kVfrNN9/I22+/Lbvtuqts17FjUlauNQOBYphzzYCRISCAAAIIIIAAAggggECRCBBALJIbQTcQQAABBBBAAIFvg8BFl46XFxcvTA91g6xa9ea3YdiMcTMIzJh1n8ycfluq5ZEjhsmZQ89r0l58/sWX0u+IvmGbM++cLvv36BUek2h+Apt7zjU/UUaEAAIIIIAAAggggAACm1OAAOLm1KdtBBBAAAEEEEDgWyRQXV0tP+3VS1qFY66RF5YulfZlHcIzJBBoKIH75zwiUydPSlV3gQkgntXAAcTfzbpX3n/vXRlYcawcVN47q9s6mGQv9u/XWybeOCUrX7GfsKvqJv1mkrSQTXLDDeaTVcOxt6yx51xsw1xAAAEEEEAAAQQQQAABBBpBgABiI6BSJQIIIIAAAggggEC0QLcePWSL8FK1vPLyCmnVunV4hgQCDSXQmMGcmpoa6d6zZyoYHre68cXlL8tFI38VDueMwSfI6IvHhcelksg4bpIVK16Vli1blkrXm7yfGSuRxghaN/mAaBABBBBAAAEEEEAAAQS+1QIEEL/Vt5/BI4AAAggggAACTSvw8Zp/yTnnnCPrKr+QG66fGLlyq2l7RGvNVaAxgzl6e9KkQNFNN98izyyYL9323Uum/Pa2kgy+DR85WlYtf8lMEwKIub4rjTnncrXNdQQQQAABBBBAAAEEEECgoQUIIDa0KPUhgAACCCCAAAIIIIDAZhdozGDOP00gvGLAsakxJgUQNztCA3Rg0ODT5MP33zM1EUDMxdmYcy5X21xHAAEEEEAAAQQQQAABBBpagABiQ4tSHwIIIIAAAggggAACCGx2gcYM5jz9zCK5ekLtdqRjx4yUk089c7OPt7E6sJ/Zdrh2k+FNsmrV643VTLOotzHnXLMAYhAIIIAAAggggAACCCBQUgIEEEvqdtFZBBBAAAEEEECgYQRWrHpNZtwxTSrXrZM7br9dtuu4fWTFs+c8LEsXL0xdmzZtmrRrt1VWvsfnPSmz7r5b/rXm4/S1Gtmv277yH/8xQn7ao6eTf5l5L9x9d98l1dJChp39C2cL09prM2Wr9lvK1Km3p8q9tPzPJn2rfPD++6aESIey9nKcWfk1cvRF0jrm3Yn2/XRPPPmU1yeRLl12lV9fPFa67be/06e4epxM6qCqqkoefvQxeejBB50xH1xeLueff7503ePHKndt0vbpl2br1lbm8JyzzzLjPlQ+/+IL+e2tU+X5Jc+ZLV0rUxltHy8fP0H23mffrDr0ib/+7W8yY8Zd5h2SL0tl5VepS2XGpmLAADl72DDZZpvv6OypdHV1tcx7ar48/PBc+avxDP527LSDjBt3menTIcGp8NPtd+39qqxcJzffMkWenv9k6p7YzLaOMRddJH36HhGW9ROFzJOGmJ/5BHM+/OgjmTXrHlmyZIm5B7WOIjVyfMVxMubXY7Pmu71nlV99JTdMulleSW3rKXJI+QHGfLisX79e1m/YIHvv9ZOUf2C3dfv2hmKT3HrrNGnRws5i98+/Lzt26iQfr1lj5uvuMviUk6Vi4KDIrU8b6vvi9qb2yM7xTz75RD74699k5MgL0ve5Wm424y7bemuTqYX5v+rw+90Q96u+4wm8G+o7VpfveT5zrpDvQdS94RwCCCCAAAIIIIAAAggg0FQCBBCbSpp2EEAAAQQQQACBIhI4akCFfLrmn6kePfXkE/L9nX4Q2bsjTb7PYvLZYMmBJmhmH9jH/XUoayuLF78grdLBPv2AfeSIYXLm0PPCovraxGuvlSm33yGfpNsOM4WJalm27KXIAE/fI46QlmG+XIlqWbFiVWSAJqrk6rfelrN/eVbUpfBc924/kbvuvj88tgkb3Ojes2fKqnOnjvKLs0fI9ROvdfLog9MHnygXXnyZPhWmzzr7XHl79WvhcVTighHnyllDzw0v2eDMhSN/FR5HJXqX95QpU+9wLul+d+3yAzn73JFyydiLnTz6IGrsdZknDTE/9Xzytxm1waFTzjhT/l9qa049Ajetvxs20NejV6+cc6tDWWt5funLzj2P2/7znb+8J2ecfloYiHVbzxzdd8/dstc+3TInTEqPr67fF6dCdTBj1v0yc/pUdSY6Gfg09P2qy3j0XK3vd6yu33N9T/w5V5fvQbQ6ZxFAAAEEEEAAAQQQQACBphEggNg0zrSCAAIIIIAAAggUlUDmvWYiQRAgqoNJ+XTQwJY9ql9f6XnAQfLyKyvlucWLwuqWPLdYtk6viEt6wK6vhYVN4kdddpMePQ6QpxYskK/DVWIinTttK/MX/FFnlW5mu8UtwjM18usxY2S/7j+VPz73vNw763fhlUxik6xc+VrkyrBMntpUdlChRn41YoT8YJfd5NlFf5Qlasy9y3uYYNydYRU6uBGeTCVqpF+/fmbNW0tj5o4l6r70NwHdtU5QtVoGVgyUdluVGQvtkwmM6u02g7YPLj9Idv7BLvLQ3DlOQOz6a6+Uo445LsjmBcHC0yZRk2r3fz9ZK39e/id9QYYNPUPOGzE6PFeXeZI078KKTSIpn55PfjAnsy1nbW0dyraSw83qyX9/8pkZz0uqiSqzbecbqeP4e6iym2QwL9382e8PtMHDISZ4qP/syt2DDz5E3n3vfec7ZPP4QUQ9Pl1HId8XXU6nH503X26aeI0+FZkO5mjSfdAFk/LVdzyut261sO9Yfb7negz+nKvL90CPgjQCCCCAAAIIIIAAAggg0NQCBBCbWpz2EEAAAQQQQACBIhBIepCvuxeX7/MvvpR+R/RNZ62W3y/4vezQacewaLD9324//L6zTWnSA3Z9zVbUoWxLWbDgWWlfVhbWO3PWfTJj+m3hsQ5Oug/+q8z2nqvClY+2gO3zEabPwSaSv1/wtNPnsNKIhB+cOKpfH5l4w2+cwOMnaz+Vo/ofFQbkfr9gvqm/c6o2v7w9OWH8pTJw0Elha1+ZrUEP7XNYuKKze7cfm5WMD4TX/UDgBSPOM6sMh4XXbeLNt/5TLrvsUrn2qiuke49eqWu23sNNvfbv+Ipj5dJxE5ztX/9j5GhZGQbNNpqA2epUXvuffPpt7/Vh/Y6U9WFwNxMsq+s8iZt3YcfSiaR8ej75wZyLLh0vL6a25t1ktqKd42w7++FH/5Djjx8YzpPJk26Qw/oe6TSt2z1j8Aky+uLa9yHqTK5dxiTI4wYxq8yK2uXOilp733qb+1b7/kFbqsoEu18P55wen71a6PfFlsn193djcYKxqP2rkeXLl0ubNm2zimmPIKiYlcmcSMpX3/G43rWtF/od8+so9Huux6DnXF2/B1GGnEMAAQQQQAABBBBAAAEEmkqAAGJTSdMOAggggAACCCBQRAJJD/J1N+Py/XPNv8z79o5NZ91ggk5v6mKx6bgH7LaAvma3y3xo7hOR9exrVhm2SV+Z8+Bs+dEee6aOZpjg4sx0cHHa1FvM9qqHZpX/7fQZ8sCsmanzSYEOv6AbvIsf74tmq9CL0luF9u/XWybeOCVVlR+YeMj0u2u637otXb5D2RZmK8w/h5f1uHXdYYaEhN0+caP5/zIVjA2y22vlZiva2sCqG+jy+z1t6hTj2jsoGn5+/c030rt376ygW13nSdy8CxtMJ5Ly6fmkgzlBHWvXrpXtttsuDMgF5+3n5ddMlGfnz0udiiqr2426bgu6dq6rvs9i3iUYtR2vrcPem4PMvQm25NXBTD2+unxfbP25/tz7545Bl9UeSd+rpHz1HY/rLSYwXPh3rL7fcz0GPS9cx/jfD21KGgEEEEAAAQQQQAABBBDY3AIEEDf3HaB9BBBAAAEEEEBgMwgkPcjX3YnL569MuuvOO8IVb7q8n457wG7z6Wtjx4yUk0890y+eOh4+8kJZtXxZKq3fozh7ziNy6+RJqfNxQYxHzNaMk9JbM8bliWpUvwvyivFjpWLQyVHZUuf2NwFO+17Izp22M9uK1m7l6gY34rdNdVcqZQI2bgCiRl5YutSszOwQ24dCLxzc5/D0CsIaE8xaFq6Ey7fftr0zzLsZ302/mzEIntR1nsTNO39cSfn0fAr645ePO35l1ety/vDa1Z2DKo6W8Vdc52TV7cbV7dutWPFq+K5NXT5XMFgHM4PtUW1n9Pjq8n1xBhRz4M67zHz0s+vxJH2vkvLVdzy+d9zWxHHfMTum+n7P9Rj0vKjr98B35hgBBBBAAAEEEEAAAQQQaEoBAohNqU1bCCCAAAIIIIBAkQgkPcjXXYzL5z6sry1h3yM3atRo6XfkUZEr3WyuuAfsua7VtlD7X/1+Nv2QXq/q8t9BGJTX7xBctPBZ2a7j9sGlxE8dWLAZu3XrJuvWrXPKlLVvL6+uXp0KHtoLXbvsbFZR1q5ic73iAzFx+XQgRwcmnQ7U4yC/+xzfb9u0vi9B0M0dT20H85kncf3xh5iUL2mu+fX4xx/87X/klJ/Xbi8b5a3b1XNQ1+OO3bXT5R979GHZZdfddVEnrYNPek7lOz59X+L66jSoDvS8E3HHoLIlbk2ab776jifJW/chKV99v+dxY3DbrO1NPt8D3W/SCCCAAAIIIIAAAggggEBTCxBAbGpx2kMAAQQQQAABBIpAQAcw6rpi6J2/vCdDTj8tcjSdO+0gV111lVmV2NO5HveA3WZKuqYricun3/Vn858z9Ew559wR0qpVK9mwcaNcePFYWZF+11+HsjZme9DlutrYdHV1tfy0V68wMBib0bvQoay1aePl1Fk3gBAfiInLp7dW1EEkr8mch2vNexoXLlokixcvlr9+8IFUhu8tzBTV8yGuP5ncmZS+LzroVpd50hDzU/cnLnBm7+2rr70uf/jD72XFipXyrzUfZwaUTulVf8FF3b+4upPs9PsPtXdQv/70g3jByrp8xmfryTefbjNI+23rVZRBHvupPZLGk5Qv337G5Uvy1n2Ny9cQ3/O4vtn26/I90P0mjQACCCCAAAIIIIAAAgg0tQABxKYWpz0EEEAAAQQQQKAIBJIe5Ovu5cpn3313++13yMNzH9LFwnT/foeZ9wBODo+THrAnXQsrMImkfMvMOwgvTL+DUJdx0zWy5LnnZOttvuOejjmyAYf9e/aU1unrY8eMlvLefWSjCUom/bVrt6V06rRjKktc0MIvH5dPjzkqoOXX4x//1ayo+8UvfylfRwQM/bw6ABTXH7+MPXb7mNm+1V4rdJ7kmne2TvuXlE/3xw/y2XFNmjxFHo2Zt7W11/43ylu369cdlI2zc8+LaO+grP6MC+IljU+XzzefLhOk49oOrgef2iNpPEn58u1nXD7XtfAgvS1f3+95XN8Cp0K/B0E5PhFAAAEEEEAAAQQQQACBzSFAAHFzqNMmAggggAACCCCwmQWSHuTrruWbz5b58KOPZOq06fL84tr3/gX16C0akx6wJ10L6rKfSfncIIIuVZvev9veqT62a7dV9sWEM9qhkK1PgyrdfhUe3NCBnEJXIGYHVWvk1MGD5aj+/aVz5+/LNttsI4f2O1I2pIOLOgCUb7/tOPV9OX3wCWbF57hg+M5nPvNEe+v+OBWZg6R8uj86yGfHdMjhfdPvfKytcf9u+8qJJ50ke++zr3Ts2FHeevtdGZF+B2JDBxBti0n9ru1R5r/63uu+xI0vU7I2lW8+v5w91m0XyxamcePJd64m5dP3pS7f87i+Rdnm8z2IKsc5BBBAAAEEEEAAAQQQQKCpBAggNpU07SCAAAIIIIAAAkUkoB+U6wCf30WdLymQo8ut37BBBp5wknyy5p+p0yNHDJMzh56XSic9YE+6putPypfp7yZZtHCx1JiCdqXgFltsIdtuu620bNlSV5V3OlOviA5G5VtBUtBC1xGXT78HT6RaXnl5hbRqHayJ1DW4abc+2/fz5Kyhw9xM5kiPT99nt3x84NNWqOvQ9zyrsfSJpHmi66rr/IybJ/q8DYo999zzJojqrkbVgTMdtAvGovsXNx+S7PS79oYNPUPOGzE6qDrr865Z98ld029Lnddbw+pxxPXBFso3X1bD5oR2yDeA2ND3y+9X3HiSvHUdSfnyua+6Lj8d1zc/nz5O+h7ofKQRQAABBBBAAAEEEEAAgaYWIIDY1OK0hwACCCCAAAIIFIHARZeOlxcXL0z1JGm12MF9Dg9XaunAUq4hTLz5tzJv7gOpbDqYlPSAPemabi8un/sOs43y8suvSus8gmy67rj0H5e8IJeNHZO+nBxIi6ojKWih88flc8eWfxBTB4B08Em3adNHDaiQT9MBX32f/f4E79/zy39i3q14dP+jwtNJQaQwk0nEzZOGmJ9x82TI2efKO6tfS3Ujrp8fmC1fT/n5Sak8UQFEHQCMC975dvr9gY/Omy83TbwmTbFJ4lxtBv2+RN1W3PjSlYYf+eYLC6iEG7iOn/eNeb9Ud1LJuPEkees6kvLV93se1zfdflQ67nsQlZdzCCCAAAIIIIAAAggggEBTCRBAbCpp2kEAAQQQQAABBIpI4BETwJikAhgvLH1R2pd1CHtoV8VUmFWEa9NBJXtBB5bs8YNz5shuP9xZDio/xB46f8NHjpZVy19KnZs29RY5sPzQVDrpAXvSNV15XD4/yGbLdChrL7vv3kW2at9ett9+e9l5p51kl112ke4/7Z616ky34afdoINI504d5cn5z2StaKysXCe/GjVK/nP1Klm+/BVp06Ztqiq3fHwgJinfrdNnyOxZM8Ou3XfP3bLXPt3CY5v48KN/SMXxA+WkimNk/BXXeivINsiqVW86+e3BFddMlD/Mnxee1/fZ7Y9ZZVjxM1NvEPiqLWLf63Zw797SKl1Dh7I28vzS5WF9dZknDTE/4+aJXmWm52bQ4Y/X/EuOHXCsBGtVowKIN9w8RR6f+2CqyLChQ8wKwlGp9DfGol27dqm0a+fecztXe/TqFbbRtcsPzPfpcWnRokXQjdTnWSbY+XY62OmvPI0bn1OBOcg3n1/OHtt7e4i5t7UW7spXPdbGvF9+v+LGk+St60jK514r/Hse1zfbfl2+B7rfpBFAAAEEEEAAAQQQQACBphYggNjU4rSHAAIIIIAAAggUgcBXJtB1eJ/DVE9q5OIxF6cCBp9++rnMnfuQulab1IGl2XMekVsnT0pd6FDWTm6++RbZ48d7ymeffy4TrrzaBNBeT5ffZLbbXBlut5n0gD3pmu5MUr4LzcrKZemVlbpMVLprlx+ah/qPZQVtovLacy8uf1kuGvkrdblGTjPvEjzMrNL8178/kXvuu0/+9v5/h9fPGDxIRl88PnXsBibcYFJYwCSS8kUFSA8pP1BOHnyq2aq1hcyZ+4i8nA7a2jrt/er8/Z2le8+eYXDPvgPy2ok3poJcq159TS4e++vwWtAPfZ/d/tTm6FC2lYwaNVr2/MlesuxPf5Y7p08LiqY+9aq+us6T+s5P25G4eaLPG3G5edIkE8w7IDV37551ryyY/6QznqgAoluHmHlwinz59fpU2d7lPWTK1DsT76Vt4OlnFsnVE/R7Iqvlumuvk63Ndqqff/GljJ9wuXNvrhh/iVQM+nnYN90HvTIxzJBO5JvPL2eP/ftvv+vnnne+3DFjhnxt3pm55LnFqf425v3y+xU3HrevdfuO2bbq8z2P61tdvwf+2DlGAAEEEEAAAQQQQAABBJpSgABiU2rTFgIIIIAAAgggUEQC+t1qUd2ygaJ2Zd+R/43Y2nL2nIdNAPE3UcWcc3fdOV269+gVnpth3uc2M/0+Nz/oEffwPSycTsTls6uljjzmZ+GWq1267C42sLGuslIqzf9H/QXBnqhrUecWPLNQrppQGxSMuh6c61C2pSxc9Fy4AtEN/sUHN3Ll+/yLL6TvEUeEK9eC9vzP0wefJBdefGnq9PVmtdwT6dVyfj573LnT96Stuc9/e/+91OXoAKJ9m6S7Oi6V2fvP5Ek3yGF9jwzP1nWe2ArqMz9t+bh5YlfXHlRenmg4sKJCnpo/31ZjfLaT+QsWpdLBf2yAr98RfYPDrM9FC5+V72y7nfzUrDKsXZkZfc/z9blgxLnm3ZXnOu3Ejc/JZA7yzeeXC46Hj7zQrCZeFhw6n1277CQPza0NuDbW/XIaNAdx48n13QnqySdfXb/ncX3L9z77v5dBn/lEAAEEEEAAAQQQQAABBDaHAAHEzaFOmwgggAACCCCAQJEILF6yVMaOvdgLptTIOUN/IcNHXCD6XXA6sGS7b4NZ199wkyxZ7AZX7LX9zEq3SZMmy3YdO9rD8O+VVa/J+cNrAyFjx4ySk08dEl7TK7L8QFSYySR0Pl1H5l1xNWb13ZPy/Z121sXEBg4+++xzueLqa+SV9Eq9qNVlTqGIg+Rx7yOjR18oe++zr1PSro7a36wEbJ06u9FsJbrauR4cuPmig052HL+55bfyiFkl6of0Di4/QK688pos95lmZd0Mb6Wg3RLz12MuklNOPUP+bd5heEzqHYbVsmzZS2aF4lapLvmrup588mm5/MqrzArTN4Iupz7367aPTJx4vezQaUfnvD1I9oqeJ0El9ZmfOpgzdsxIM9fODKpN9enU04fIv9UWvfainrfBNrynDz7RBGMvC8sGiXf+8p6cfvppznfHBt1nmNV5XffYM5Wt3KxO3WBW6olE30ubaa2xv/Lqq83q0T+lyuj/HGxWmI4bNz7SVX8P6vJ90e0kpe0cOH/UhbJCrW61+U8b/HMZfdGvnW1863O/6jse97tTv++YHV/yvI3+nueac4X+Xtp+8IcAAggggAACCCCAAAIIbC4BAoibS552EUAAAQQQQACBIhKwq7KqN21K9Sh4h1sh3dtgym9Kl99yyy3z3ha0kDaS8n5igjBHpwJgIsOGnmHeSTc6NrsNwPUyK8PsX10CiLriqqqqVGCyZcuW0rp1bXhQX2/sdKHt2/fW2b9WrVqGqyOT+ugHEFeufC11b62hbdv+bbHFFnnf77rOk/rOz7gx2jFs3Lgxdbmu89aaWgP7V985YMdZGxSuyev+pBptov/YvrUy83yTufdt27RJbLWx7ldio414sdDvWa6u1PV7kKteriOAAAIIIIAAAggggAACDSlAALEhNakLAQQQQAABBBBAYLMI/P2jf8gJxw9Mtd29255y192zY/uxzLzL8ML0uwy7dtnZbME4Lzbvt/2CH0BcseJVZ8XZt92H8SOAAAIIIIAAAggggAACCCDQXAUIIDbXO8u4EEAAAQQQQACBb5FAVdUm6XXgAeF2kl277CKTzLv/OpktNe2qMLti7suvvpK7Zt6d2vozoPG3ZQ3O81krQACRmYAAAggggAACCCCAAAIIIIDAt1OAAOK3874zagQQQAABBBBAoNkJPP3MQrl6wvi8xzXx2quk/zED8s7/bcxIAPHbeNcZMwIIIIAAAggggAACCCCAAAIiBBCZBQgggAACCCCAAALNRuBDs5XpucOHy7/XfBw7pv277S03TZos23XsGJuHC7UCduVmD/O+yJapw42yatVqaBBAAAEEEEAAAQQQQAABBBBA4FsgQADxW3CTGSICCCCAAAIIIPBtE6iqqpKP16yRzz/7TNavXy9t27aV7373u/K9732Pd/gVOBlsENH+tWjRIvX/BRYnOwIIIIAAAggggAACCCCAAAIIlKAAAcQSvGl0GQEEEEAAAQQQQAABBBBAAAEEEEAAAQQQQAABBBBAAIHGEiCA2Fiy1IsAAggggAACCCCAAAIIIIAAAggggAACCCCAAAIIIIBACQoQQCzBm0aXEUAAAQQQQAABBBBAAAEEEEAAAQQQQAABBBBAAAEEEGgsAQKIjSVLvQgggAACCCCAAAIIIIAAAggggAACCCCAAAIIIIAAAgiUoAABxBK8aXQZAQQQQAABBIpf4KTBp8jNN9wgu+y6W/F3lh4igAACCCCQIFBTUyNXXjtR+h5ygPTpe2RCTi4hgAACCCCAAAIIIIBAcxEggNhc7iTjQAABBBBAAIGiEZgx6z6ZOf22VH9+v2C+7NCpc9g3+xDW/rVo0SI8V59ErvqC61Ft5NuHoI5880e1FZz75ptv5Ouvv04dtm3bVtq3b99gFkEb/mdd+x+Us/VFjV1f99sMjqPKBdeSPpPqrmudSe3514L2G6qtXPUF1/1+2ON8+xDUkW/+qLaCc5tjngZtR31WVVXJunXrxH7aP/vd2WqrraRly5ZR2Z1zgYtzMn1QqFVSXQ1Rf1Qdus1C+6vrC+qxdQRpe73QOoOyfrm487oPhaaDOgvtZ1DO72M+7ceVHTT4NPnw/fdMFdXyyssrpFXr1vlURx4EEEAAAQQQQAABBBAoYQECiCV88+g6AggggAACCBSfQFXVJul14AFS+1i/WpYv/7O0adM21dH75zwiUydPSne6WpYte0natduqToP4+0f/kBOOHxiWferJJ+T7O/0gPLaJbj16yBbOmeyDLl12k8GnDJafHXts2E+dS/e5d3kPmTL1Tn057/TvZt0rd0yfJlFh0/267SNXX32N6f/OedeXb0bXaaOsWrU6r6LV1dXy0169pFU6t++rXXJV2KXL7nL8wIFy3HEV0r6sLFd2+eOSF+SysWMS83Uoay99+/aVk085RfbY48eJeQu96I6tNOapf7+WPLdYtt7mO4UOXTbXPI3q6OdffCEzZ/5O5sydk/49yc5l58FZZw6RM38xNDKY6Ltk12DP1Mh+3brJgAHHyoDjBkrrmMCQOy+ia8o+W7/54/f/ivGXSMWgn2c3k3Dmq8p10qfPYeFvz9Czh8msu2eGJS4Yca6cNfTc8DgpkQmi2VyZ3xO/n3Wdf7rtT9Z+Kkf3Pyo8NWzoGXLeiNHhcVzC7UuVrFjxWuTciCqvy3btsrM8NHdemO3W6TNk9qxat0EVR8v4K64Lr5FAAAEEEEAAAQQQQACB5ilAALF53ldGhQACCCCAAAKbSeD6m6fIE3MfTLU+0jyYPlM9mPYfwHfv9mO56+4H6tTTg/ocLhsrvwrL+gEu/SA4zJQjMWH8pTJw0ElO2qRKtAAAJSNJREFULt3nzp22lfkL/uhcz3WwfsMGObC8PAzEJeU/ffBJcuHFlyZlKfjaP9f8SypMYKT2b5N5mP5qXg/T7Sqc7j17hv32fbVLIZ3av9vecvsdMyKDtUE9s02g+dYw0Bycjf/sULal/OGZRXUORvs1+2MrhXma6375Y/SPN/c81f2xYzl/1IWyYvlL+nTOdNT313fJWYnJcPOkG80Wlf2ysvrzIitDzInHHn1Ydtl195iruU8PH3mhrFq+LJ2xSlaufL2gVYMXXjpeli1emC5f+xuwn/nHAW1U0/kE/B6dN19umnhNWGrypBvksPRWnr6z/3sRFiogcfk1E+XZ+ZkAnkiV+QcQb+Sswe+LHwhMqkCX9X/v3f9NqTH/OGZ54u9YUjtcQwABBBBAAAEEEEAAgdIQIIBYGveJXiKAAAIIIIBACQi4D1izt3mLegBflwfNr6x6Xc4fPswR8evRD4Jtxh+ZVXDf/d4OYZnKdV/Lm6uzH0YnBT39B8phZQmJchPo3KACnXa1U79+/WT77b9ngpEL5GvnWrUJ8K3KK8CX0KRzqWkCiDXSpcuPnHbtQaVZ+bRmzcdZ563BU0/Oy1oxGmR050mNlJcfHFxKfb7x5luemz29yWwruLJBthV0269t2p9ftWeT/9uU89Sf74X2d3PP00Dya7PF78G9e4eB6+C8/dyx0w6y6267i/3ufvDBB7LO+e7U5vRXCfsu/u/Av/733/LB+/+tm0mlp029xQT+D3XO+/PC9qd9WQcnj3/wsZn/j5gVlHobZz9PrmN3FbHIfffcLXvt0y1XsdR19zdZJFg55/4uiHQo20KeX/rn2DrtKsbDzSrG4M8PqvvOhc6/oN7gU/e7g1m1/FVlZepSPmP3+2ILnmNWLw7PY/WiLhv1e6+35853RWQwJj4RQAABBBBAAAEEEECg9AQIIJbePaPHCCCAAAIIIFCkAi8uf1kuGvmrVO/69ztUJt54i9NT/QC+zDx4rzQBgFwPrp0K0gfB1qQdTB1fpYMI/gNr/SDYFvPfxWjP2Tx/eHaRXDlhvD0M//RqHN3nqAfKYaGIhPawl389ZrSccuoZTs61Zpu+gSeeKP9nxnGC2RZvXANvi+cGChpnBWLSCh9r/NE//mFWVo6V/0m9Pywz/Kh7Yq9q87i67faW55z3H06dUXMu01r+Kd1+qcxTf77734ek0RfDPLX900GjTH+rzYrA38ghhx6WtbWofR/iU08vkOsnXhduzzlt6hQT+OsdFvddouacbXfOw4/KlMm/CcvZgPTKla85K/30vCj0t0BVXKfkPmY75tqNoEXivhNRFfvbAevftrvMu2rvSr+r1pYdO2aknHzqmVHViLviOztY7zsXMv+iGgz6rX/jbb58xu73Jah/zoOz5Ud77BkcRn7qslH32Aa4e5sAd+1W1JktXCMr4yQCCCCAAAIIIIAAAgiUvAABxJK/hQwAAQQQQAABBIpFQL8fK+oBcvAAvsZ02D6ADVaWRK32iRvTI2YbvUlmGz3/wbLfnn4QbOvyr+v6/RU+I0cMM1uvnpfKEvTZHkQ9UNb1+Gm99aC/MsrPu3btWunYsaN/ut7HTRFAzNflMXPvblRbIOp3qOmBFmKu55wN+uS7Ratuz08H7ZfSPC1kvvvjLYZ5avt0kdlq88Vwq00bLPqhPDjnMSeI5/fdHtsA4Kx775fW5p18vxjqrkwuxCUIWgVt+L8Zwbyw1/Od80Fd9f182mzRe/WEcWE1Lyx9PufqR5tZB/46d9rOrHpeFNZhE+7K0xp5YenSrHr9LYWjVgEW4ux0IOZA97tLly7y3++/nw7aRfdRV+P3JXPNfSdv5nwmpcvG3WP9m+PPkUxNpBBAAAEEEEAAAQQQQKA5CBBAbA53kTEggAACCCCAwGYXqKraJD0PPCC99WD0u6r0A3jb4UwQMDq/P6joFUq1ufwHufpBsM3hX/frPuPsc+Xd1a+lTutVLrrPcQ+U/bqCY/2gOZ/VL0G5hvwspgCiHZcfjLj+2ivlqGOOc4ZciPknZgXn0f2PCstHrTALL+aZ0O3bIqUwTwud75qiGObpZ198KUce0TfsVudOHU2wK3hvX3i64EQhLrny6nlR6G9BwR33Ctjf117m97Vl+nw+22f6342Zd06X/Xv0cmr+3Lj3c9zdIKN/X+JW+eaycxrNceD22wb9XpZjTzhJPlvzz1TJXGMP+vIdtfVp5h8DtDFbtS6P7UFQtpXJEXePFy15QcaNHZPuyxA5b8So2Pq4gAACCCCAAAIIIIAAAqUtQACxtO8fvUcAAQQQQACBIhHQq/jiHjLrB/CnDR4s8xb8Xr5Jb0E6dswos33ekMTRXH/zFHli7oOpPJ07bS8DTxgsd0yfljr2A4T6QbDN4F9PFVL/edSsjrspvTpOPzjWfdbnVdHYpA7MXGBWNZ6VXtUYWyDhwocffSSzZt0jS5YsMUGEavN/LVOfB5qgwvm/ukB22mnnyNLFFkC0ndzXbMfYJuztBlm16s3wyCYKMS/0PjsNxRzo9ktlntbHoSHnqQ3yz3tqvjz88Fz5q1k1tmOnTvLxmjXmHZm7y+BTTpaKgYMi3/F5+TUT5dn588I7smjhs7Jdx+3D47omCnXpP6BC1qYDVf5vhp4Xhf4W1LX/upy7QjP3P7pwTavMlqyvR67mTArquysU4+so1FmPy0/rfgf/mEMH7USSx+72ZZMMHjxE5s59KGwmeA9keEIldNm4e6y3MY1a1amqI4kAAggggAACCCCAAAIlLkAAscRvIN1HAAEEEEAAgeIQCLYWtb25YvxYqRh0clbH9AP4K8ZfIp127iIjhgdbDlbLKy+vkFatW2eVsyf0Q1t7/NijD8tb734QbuvnP+zXD4Jtfv+6Paf/dN/0g+O487psXNp94C8StfVfXFl9fsTI0bJi+Uv6VFa6e7e95K6778s6X4wBRDcYIKLfy2YHUIi5vyo1133OAoo4odsvlXla6HzXw26oefrOX96TM04/LXwfoW5Dp6O+B8F7TW2+IGiky9Q1XYiLnUs9evUKV/nZ35hddt09bFrPC/0bEWZo5IT7XU7+PfG/F8OGJq+U01uGmk1hU7/FDzz6hNw2eVI4qqTvViHOYYURCb/fwVyJOx9RRerdtt179kyvhq99l+WQc84LV5jbMnHbZutxJN3jzHzNfldmVJ84hwACCCCAAAIIIIAAAqUpQACxNO8bvUYAAQQQQACBIhPQq0biHjTrB/AXjDjHrMgb7qxGS1oZot/TFqz60PX5beoHwZbKv+7z6ZU2egWlbiPpgbJfnz1+0Wy9d9HIXzmX9u+2t4y7/ArZddfdnPNxB0eZFVGfpldE1eaploEVA2W77b8rDz/yqHydXsFpr0Vt++gGHfJ/R2Auv/q4+MEAfxvTQup+ZdVrcv7wc9N8NSYY+Zxsvc130sd1+9Dtl8o8zXW/kiQaYp7a4OEQEzzUf/t121cOPvgQefe99+W5xe6794LAkM3/VeU66dPnsDDw2JDb/Rbi8tvpd8oDs36XHkKNLFu2TNq12yockp4XDRnkDBvII6EDfUl98IP0ud6ZaO/B4eYexP2dPvgEufDizDsY/XyFOPtl9bH7Hkp3xaMOdCeN3e1LbYDPtrG/CSpm/nlK9G+FLpv0e59ZtRtdjx4TaQQQQAABBBBAAAEEEChdAQKIpXvv6DkCCCCAAAIIFJFA5oFqfJBKP4APtvR85y//bQIPp4Yj8Vej2QtuEEwkeM+drs8PEOoHwbYO/7o9F/zp7UvtObvqrGLQz1OXdRtJD5SDuvzPjIt/ReT4igEy4vwLzFaNHbMvmjPuw3SRX48ZLaeceoaT94E5D8tvJ/8mPOev/nTt4u9NWEE6kcuvPi5+ADGYC0Ef8q3bvheuh9nCNRMUaJjVQLr9oG/FPk9z3a/ANu6zPvPU1rmf2ZY2cx+qTPBtuRN8swGq3iZApfMEW2rq7Y9tXUnfVXu9kD/fJWprVJvntjtmyP1h8FAk6h8z6HnRoWwrueSSy8S+Wy/q7//+7//k6KP7OwZR+Qo95/4m1MgLS5dK+7IOWdXkG2jUBf3fweBah7Lk9wbafL5zXe+h7rcftHTnSfzY3b5kfvPcdyvaXm802yevtonwT5dN+r3Xc6GuYw0bJYEAAggggAACCCCAAAJFK0AAsWhvDR1DAAEEEEAAgVISyAQgMg9s/f7rh65BYMbmyZSN3r5Qr8Lr3u3HZqvOB1JV6/r8h7j6QbDN7F+35yorK+Xq666X553VUe6qF91G0gNlW1/c38WXjpOlThtuThuMeOCBB+X73nsM9bsCTx98olkBdJlbMH10g3k35OPpd0P6D8WLMYBou60DBTpga6/lMrcByFdfe0POMysPW9oC6T8/eBqcL/RTt18q8zSf+Z7Loa7z1F3BWG2Chy9FBs7Wb9ggB5WXh/ds8qQb5LC+R3r/QCC+fK7+R133Xbp22VUOOfTwVNavv/5a/uudd+XN1W84RaNW8toMel44BWIOon5zYrLmfdoPvg8beoacN2K0U94PlOnVnk7GiAP9mxNcnvPg/fKjPX4SHEZ++s51Gbvf76h/TKL7FzV22zm3L+7/HrkBWJHe5T1kytQ7wzHpskm/93ou1GWsYYMkEEAAAQQQQAABBBBAoKgFCCAW9e2hcwgggAACCCBQKgKZIKD7wFb3Xz901YEZ/8Gx3sLwjbfelnN+eVa6GnfVia7Pf4irHwQHfSgrKwuSqeBheKASjfXes0qzAuve+++Xe2bdHW7VqJpNJadNnSIHlvdOpd3AX/Z2irqs/35IbeHWE39vdH027fvpOu11bZ/0oN3mjfrTAcSxY0bKyaeeGWbTdduTHcx9y6z0amHu3Vdh3iCRtKVhkCffT91+qczTXPcr37EXOk9tvZnvvkj/fr1l4o1TYpvTWx0H88ado/kFEA/uc7hsoWZF0OCOnbaTOXOfCA6z5nF4ISZxztAzZfiIkZFX9byIzOCd9H9LvMt1PtSGIlVmFZ0bAHWvZ6+yi2vYvQ+ZXF27/EAeUqaZK5lUQ8w/3e9gm+pMC7Up9x5kj93mcvuS/Zunt0K1+fU/YNBlg/lp8/h/uh/+b6Ofl2MEEEAAAQQQQAABBBAoXQECiKV77+g5AggggAACCBSRQCaIEL+NpH7oqgMzdhjuQ9315qH4W6nR6RUn/raCuj7/Ia5+EJwf0yZZtHBx1naiuo2kB8r5tVGba82aNfLYE/MigomZQKF+mB/3MF23eaR5V+Jn6Xclagtdj0j2w3Rdh077frpOm68+Lv4qqpEjhsmZQ88Lm9d1hycTEklBn4RisZd0+6UyT3Pdr9jBJlzIZ57a4pnvvkiuoJnehjII+upztj5/rtlz+s+fP/qaP8d9Fzeve7RixQpp2VKvaXWv63lhVynOmfu4VG3a5GZKH1VVVcm2226bWF9kwTxOfv7Fl9LviL5hTr3C0Lfx529YKCLRzWxDu0XEeXvKf0+pn813znUP/fJ+v2feebvs3+MAP5v4+fTYg8xuX6J/8/T/rthywbbYuv6k33v9jslCxxr0k08EEEAAAQQQQAABBBAofgECiMV/j+ghAggggAACCJSAQCaIEP3A1g5BP4D3H2z72xvOvHO6eUPVFjJi+LD06DfJKy+vlFatM29R0/X5D3Hdh8i2ihop894V1qnTDtLTPDQ/4cQTZdddd0u3437oNpIeKLul8juyfbz4ssvlhcULwwKBy9PPLJKrJ4xLnQ8CLWGmiETG311R4wZn4u+NX6Xv5/vWx0U/pLftBltZBn3QddtzeuVobZ4a2XfffeVnxxwjfY84Qtq0aRsUbZBP3X5wP4KKi3We5rpfQf/r8pk0T219+v2H/jzx2/MD2itXvibfmPcF9u7dO1yZq1cg++Xtse3PMcdVmPcpButSW8iaNR+ns7pz3HfRAc4bzda/j4Vb/4qMHTPKrIQdEtVk6pyeF/l8J2MraoALeltn3Rd3O9nMP0jI1eT1xuIJZfHQgw/IJVdeIx++/166aHJdvnOueeD3x99a9PTBJ8uP99rHz2aOW8iECZeH5/XYg5NuX9z5EOSx7+TsY97J2SI4kf7HFS1atJDuPXtKK3M+6fd+9pxH5NbJk1KlCx1r2CQJBBBAAAEEEEAAAQQQKHoBAohFf4voIAIIIIAAAgiUgkAmgBX9wNaOQT+A9wMz9vqMWffJzOm32WTWn7/Npc2g6/Mf4roPkXOvaspqMH1Ct5H0QDmufD7ndTAgcCm03Yy/SFCHbdtub3qICc4E66qClTa5+uUHynzfQvun29PBUXvef9eZrjsqQKDraoy0bl9bBm0V4zxtqPkejDHqM2qeFtquH0BcseLV1Co9vSKs0Hvu9sH9/XGvZf8O6DHZMfvzXDvoedFYvwW6vaT0K6tel/PDf1yR2dq5v1mJvDa9Elm/LzapLveemBWlFUfL+Cuuk8/MSscj1UrHpDHnck5q317TWxrnyutez4w9OO/2xZ0PQR77+cqq14zhueEpO+8enPNEXgFEPReS5kxYOQkEEEAAAQQQQAABBBAoSQECiCV52+g0AggggAACCBSbQCaAlf1AN+irfugaFZhxH/wGpexn9LuudH3+Q1y/Lv+6rj0prdtIeoCeVEeua4/Mmy+TJl6Tyha46If6+QRUMv5uEMR38Ff7xfXNDVAkr/4s1MXdKjGzXW3Ql6YwD9qK+tTtB/dD5/NNM9c23zz1+1TX+Z4ZS3Yqap7aXHFzL7sGET2v9bz57fQZ8sCsmWGRRQufNdsJbx8eJyXcsbsBI/ea+92wdfqBcvtbs2LFa5Fbj+p5ofue1LfGuuaPa+SIc2TQyUPkcLOqLvjTqy2Dc1Gf7vexSlaufF3sSjz7d5f5Rx13qX/UEbeVqd+fQuaf/w7cqD4mnRs29Aw5b8ToMIvbF3c+hJnSiRvMysvH1crL4yuOk8fnP51zBaJ+X2MhY/Xb5xgBBBBAAAEEEEAAAQSKW4AAYnHfH3qHAAIIIIAAAiUioFdl3XfP72SvffbL6rl+AB8VmLEF9LulggqmTb1FDiw/NDgMP3V9/kNc9yFyduAgrCRHQrfRWEED/TA6eB+gv/Wov32r7nZV1SbpeeABqYfe9rxvUd7ncNlQ+VW6yEbzfsnVunhk2i3jBhVsgbq63Dr9Tpk963dhm1EBzbrWHVZaz4Ruv1TmaUPN9yS6qHlq8+v3b/rBHL8+HZDS7/a0gbzy8vJwS8kOZW3k+aXL/eKRx+7Y3YCRey37u2ErXP3W23L2L88K645buafnRWP9FoSdyCNxqwm6zk4HXTt3+q707nOUPBwGwzaY7/mbOWvxA2hRQUe9OlSkWpYv/3PWtsH5OMd1Rs8rkQ0mgPtGXNbUefueSrffbuDe7Ys7H6IqzqzatFvi1gZOber7nbaV+Qv+GFVEMitXq83W2iucrbUjC3ASAQQQQAABBBBAAAEESlKAAGJJ3jY6jQACCCCAAALFJrDCbKkXvK9w5Ihz5cyhma3hgr7qB/BxgRmbdx/zXsLMW+2yV6hF1ecHzdyHyNGBg6CepE/d53xWAuq6zjp7mGxY97nMuuc+adduK30pTNstRvX73+y7H/fv0Uv89wReMf4SqRj087CcTuiVYZJ+l5d9yB78ue9FE+nf7zCZeOPk4HLWpx/ki2pbu+QbTJlpVjPNUKuZzPovE+R4K6v9utSdVYk5YQ21Q1SeqHO6/VKZp/WZ7/WZp9bvUbOC9qb0Clo7/+x7DYMVbL6vfl+ib+uvQuza5YdmS8nHYuvSde9vfjPse+v8+Z+vixvEEolaaafnRb5zXvcxSNd1Xgblg0/7Hj+94tCet+95rTT/WCBqy+egXPDp/iOFzNalwfXg088X9TuYr3NQZ/Dp/87l029b1t9e9b577jb/aKVbqlq3L7kDiDZ4faAJXtfOn6Bn8e9AdPuc3z/IyNRKCgEEEEAAAQQQQAABBEpJgABiKd0t+ooAAggggAACRSugH+jGPVzXD+D94IEemN3m8NTBp5i1IDVmRc0c2aFTZ305TOv6miKAqFdMhZ2IScye84jcOnlSeHXC+MvkuIGDnIDWx2acPxtwrHpw7a7006u1bEX6IXlQ8Tt/eU+GnH5acCjDhg4x2/mNCo+DhLuKSKRrl11l2u13mm0iOwZZ5PMvvpDRF10s/7n69fCc3dJRb2kYXND2UQGFIF9VVZX81zvvyvkXXCDfhKsg7dUa8+7D52Trbb4TZA0/dd1xcynMHJMYc+k4eWHxotTVu0xQtrsJyub7p9svlXnqBk1EolaSRY2/IeapDaj06NUrfM9m1y4/MIG/x7MCf2edfa68vfq1dDeiV265K19t1mq5bepUOeDAcue7E4zlw48+kglXXmXmbLBqzQ0Y+S7+70RQj/30vyON8W7O+sxL3dcgrbePDc7FrRLMXK9NJW1d6uf1A6z+ymHfOd/598clL8hlY8ekm4te3ej3JTjOrAK0v2c7y0Nz56UuuX1x50NQ1v/84G//I6f8/CTndNxvj96GN261qlMRBwgggAACCCCAAAIIIFCyAgQQS/bW0XEEEEAAAQQQKDaBzAPp6AfB+QZm8h2Xrs8PDLgPkRtmBWJ+/ap9YH3TLbc679YKynbpsrt873s7yBtvviVfOwE1EX+rVjuG/Xv2lNZBYfN5SPkBMuTMoebdbetl3vwF8nw6SFabJf5h+edffClHHNE33CJSVZmY9F2DzNrenisrKwsuhZ9fVVbGtLdJnnvuedkmInhoC+u64x7ih41EJNwVQiIdyrYw22H+OSJn9CndflIAMbp09lldn+/ZUPPUrye7F9ln7GqvD/6xtt7z1Nb89DOL5OoJ41Qj1XLdtdelAsR27o2fcLkKlItErWoNCp8w+DT5+/vvBYfh54/Md2fPn+yVOv6f//d3WW2ChrUbToZZTML9Dvguvr8uqf8RRO15d3WZvo/2etSc1/XZdGXll/LC0hekvVkZWN956ddtj98w26+eo7Zfted6l/eQKVPvtMnYP3cL0NwBZ9/RD1JmX49tOrwwdsxomTLjbtmY/h0sNBjnrqzOvHvX7Ys7H8LGIxJ6G257Oe63R28dG7VSNaJqTiGAAAIIIIAAAggggECJChBALNEbR7cRQAABBBBAoPgE9EPpqAer+gF8qQRmdJ/zE888sF7wzEK5asL4vIpNvPYq6X/MgKy8dnu9A8z2ejqImJUpdWKTLFv2p9itUm0Wu+XhoX0OcwI50XXZs5vk9wv+YFZ/7hiZpXCX2mqOrzjWBJOuylqdphvRdcc9xNf5/bQfqPGDSn5+/1i3Xyrz1A2a+COKPg7G1hDz1LYwe87DZtXtb6IbU2cvMFscnxWxxbHKIo/Ne0punHitPpUz3bXLLjLzd/eaYF0mmO27JAUQbQN+ILR/v0PNdr+3pNrW8yJnZ1SGoM36zktVpZPU28LaC0F7TiZ14G9JOqjiaBl/xXUqR3Qy+12Re8pdd89OZfado2twzw79xS9k1r33hifnPDhbfrTHnuFxroTvGay+dvuS+T3OVZ+9rld0xv32ZP6hTI35zV2W+JubT5vkQQABBBBAAAEEEEAAgeIVIIBYvPeGniGAAAIIIIBAiQnord2iVn3pB/D+Fnh1Gaqub9HCZ812nNuH1bgPkXM/VA8Legndhncp5tB9YG0DgLMfeEhm33+frPNWHNoKjurXVy65bFzsarygkcfnPSm33npr1qrFDmVbyahRo+T4QScGWXN+PrfkeZl8yy3yv2s+zsrbudMOMuL88+XoY36WdU2fyNelrKy97LvvvjLo+OPl4EMOkTZtMm+31PXptK5bb02o8+RK6wBUXCAgrg7dfqnMU3++x41Nnx87ZpScfOqQ1KmGmqdr134qV159tby8/E+6qVT64PIDZdy48bFBab+ADRA9b1bvPfjgg/JmuEWpm6uDmV8DBgyQX/5yqLMdb5DLd8kVXLPlJlwzUZ6ZX7sdpj0Oflv0vLDn8/3TbdZnXsa1p1fOdShrY8yWx2VNnddBsg5lbWXJ8y8lBvR1ZXoLVns+sPGddZm49DFHHyPPPPtM6nLnTh1l/oKFcVljz+steIMtpt2+uKtIYytKX7Bz7mcVx8sna/7pbIsalNNbnRb6uxLUwScCCCCAAAIIIIAAAgiUjgABxNK5V/QUAQQQQAABBEpA4KA+h4db0ukH5yXQ9Ubvon0f4MaNG1PttGrVMq9gmt8p+4Db1mP/WrduHfleOL9M3LGta/369bJp0yZp1aqVtG3btl71xbWzuc7PmHW/zJw+Nfa9kJurX8XebkPMUztGG5Ss3WK0pk5z3XfS/bLXSnW+Mi/9O1s6xzr4OvPO22X/HgeUTufpKQIIIIAAAggggAACCBQsQACxYDIKIIAAAggggAAC8QKvrHpdzh8+LJUhWBESn5srCDSOgN2utY/ZrrWFsM1g4whTa10EmJd1USuOMu7Wrxtk1ao3i6Nj9AIBBBBAAAEEEEAAAQQaTYAAYqPRUjECCCCAAAIIfFsFys0qxA3p7TpZhfhtnQWbd9zBe8r0Np2bt0e0joAI87J0Z8GRAyrkM7O1qf1j9WHp3kd6jgACCCCAAAIIIIBAIQIEEAvRIi8CCCCAAAIIIJCHQLBSo0PZlrJ48VJpZbba5A+BphTobx72H9qrm4y/4tqmbJa2EEgUYF4m8hT1xQXPLJSrJowXVtYX9W2icwgggAACCCCAAAIINKgAAcQG5aQyBBBAAAEEEECgVuDDjz6SnXfaCQ4EEEAAAQSahUBlZaV5n+cWDfJOz2YBwiAQQAABBBBAAAEEEGjmAgQQm/kNZngIIIAAAggggAACCCCAAAIIIIAAAggggAACCCCAAAIIFCJAALEQLfIigAACCCCAAAIIIIAAAggggAACCCCAAAIIIIAAAggg0MwFCCA28xvM8BBAAAEEEEAAAQQQQAABBBBAAAEEEEAAAQQQQAABBBAoRIAAYiFa5EUAAQQQQAABBBBAAAEEEEAAAQQQQAABBBBAAAEEEECgmQsQQGzmN5jhIYAAAggggAACCCCAAAIIIIAAAggggAACCCCAAAIIIFCIAAHEQrTIiwACCCCAAAIIIIAAAggggAACCCCAAAIIIIAAAggggEAzFyCA2MxvMMNDAAEEEEAAAQQQQAABBBBAAAEEEEAAAQQQQAABBBBAoBABAoiFaJEXAQQQQAABBBBAAAEEEEAAAQQQQAABBBBAAAEEEEAAgWYuQACxmd9ghocAAggggAACCCCAAAIIIIAAAggggAACCCCAAAIIIIBAIQIEEAvRIi8CCCCAAAIIIIAAAggggAACCCCAAAIIIIAAAggggAACzVyAAGIzv8EMDwEEEEAAAQQQQAABBBBAAAEEEEAAAQQQQAABBBBAAIFCBAggFqJFXgQQQAABBBBAAAEEEEAAAQQQQAABBBBAAAEEEEAAAQSauQABxGZ+gxkeAggggAACCCCAAAIIIIAAAggggAACCCCAAAIIIIAAAoUIEEAsRIu8CCCAAAIIIIAAAggggAACCCCAAAIIIIAAAggggAACCDRzAQKIzfwGMzwEEEAAAQQQQAABBBBAAAEEEEAAAQQQQAABBBBAAAEEChEggFiIFnkRQAABBBBAAAEEEEAAAQQQQAABBBBAAAEEEEAAAQQQaOYCBBCb+Q1meAgggAACCCCAAAIIIIAAAggggAACCCCAAAIIIIAAAggUIkAAsRAt8iKAAAIIIIAAAggggAACCCCAAAIIIIAAAggggAACCCDQzAUIIDbzG8zwEEAAAQQQQAABBBBAAAEEEEAAAQQQQAABBBBAAAEEEChEgABiIVrkRQABBBBAAAEEEEAAAQQQQAABBBBAAAEEEEAAAQQQQKCZCxBAbOY3mOEhgAACCCCAAAIIIIAAAggggAACCCCAAAIIIIAAAgggUIgAAcRCtMiLAAIIIIAAAggggAACCCCAAAIIIIAAAggggAACCCCAQDMXIIDYzG8ww0MAAQQQQAABBBBAAAEEEEAAAQQQQAABBBBAAAEEEECgEAECiIVokRcBBBBAAAEEEEAAAQQQQAABBBBAAAEEEEAAAQQQQACBZi5AALGZ32CGhwACCCCAAAIIIIAAAggggAACCCCAAAIIIIAAAggggEAhAgQQC9EiLwIIIIAAAggggAACCCCAAAIIIIAAAggggAACCCCAAALNXIAAYjO/wQwPAQQQQAABBBBAAAEEEEAAAQQQQAABBBBAAAEEEEAAgUIECCAWokVeBBBAAAEEEEAAAQQQQAABBBBAAAEEEEAAAQQQQAABBJq5AAHEZn6DGR4CCCCAAAIIIIAAAggggAACCCCAAAIIIIAAAggggAAChQgQQCxEi7wIIIAAAggggAACCCCAAAIIIIAAAggggAACCCCAAAIINHMBAojN/AYzPAQQQAABBBBAAAEEEEAAAQQQQAABBBBAAAEEEEAAAQQKESCAWIgWeRFAAAEEEEAAAQQQQAABBBBAAAEEEEAAAQQQQAABBBBo5gIEEJv5DWZ4CCCAAAIIIIAAAggggAACCCCAAAIIIIAAAggggAACCBQiQACxEC3yIoAAAggggAACCCCAAAIIIIAAAggggAACCCCAAAIIINDMBQggNvMbzPAQQAABBBBAAAEEEEAAAQQQQAABBBBAAAEEEEAAAQQQKETg/wMGM6cEq24MtAAAAABJRU5ErkJggg=="/>
                    <pic:cNvPicPr>
                      <a:picLocks noChangeAspect="1" noChangeArrowheads="1"/>
                    </pic:cNvPicPr>
                  </pic:nvPicPr>
                  <pic:blipFill>
                    <a:blip r:embed="rId26"/>
                    <a:stretch>
                      <a:fillRect/>
                    </a:stretch>
                  </pic:blipFill>
                  <pic:spPr bwMode="auto">
                    <a:xfrm>
                      <a:off x="0" y="0"/>
                      <a:ext cx="5334000" cy="3180338"/>
                    </a:xfrm>
                    <a:prstGeom prst="rect">
                      <a:avLst/>
                    </a:prstGeom>
                    <a:noFill/>
                    <a:ln w="9525">
                      <a:noFill/>
                      <a:headEnd/>
                      <a:tailEnd/>
                    </a:ln>
                  </pic:spPr>
                </pic:pic>
              </a:graphicData>
            </a:graphic>
          </wp:inline>
        </w:drawing>
      </w:r>
    </w:p>
    <w:p w14:paraId="28FC0927" w14:textId="77777777" w:rsidR="00905665" w:rsidRPr="00905665" w:rsidRDefault="00905665" w:rsidP="00905665">
      <w:pPr>
        <w:pStyle w:val="BodyText"/>
        <w:rPr>
          <w:bCs/>
        </w:rPr>
      </w:pPr>
      <w:r w:rsidRPr="003D5825">
        <w:rPr>
          <w:bCs/>
        </w:rPr>
        <w:t>Figure 1.15</w:t>
      </w:r>
      <w:r w:rsidRPr="003D5825">
        <w:rPr>
          <w:bCs/>
        </w:rPr>
        <w:tab/>
        <w:t xml:space="preserve">TF </w:t>
      </w:r>
      <w:r>
        <w:rPr>
          <w:bCs/>
        </w:rPr>
        <w:t>A</w:t>
      </w:r>
      <w:r w:rsidRPr="003D5825">
        <w:rPr>
          <w:bCs/>
        </w:rPr>
        <w:t>rchitecture</w:t>
      </w:r>
    </w:p>
    <w:p w14:paraId="67F7D643" w14:textId="77777777" w:rsidR="005E32D4" w:rsidRDefault="00F82A0C">
      <w:pPr>
        <w:pStyle w:val="Heading3"/>
      </w:pPr>
      <w:bookmarkStart w:id="116" w:name="X35a0f34ac3cff1d6e1b930533b0a8a0c2eed03d"/>
      <w:r>
        <w:t xml:space="preserve">The TF SDN </w:t>
      </w:r>
      <w:r w:rsidR="00905665">
        <w:t xml:space="preserve">Controller </w:t>
      </w:r>
      <w:bookmarkEnd w:id="116"/>
      <w:r w:rsidR="00905665">
        <w:t>Node</w:t>
      </w:r>
    </w:p>
    <w:p w14:paraId="29E3B1EA" w14:textId="77777777" w:rsidR="005E32D4" w:rsidRDefault="00F82A0C">
      <w:pPr>
        <w:pStyle w:val="FirstParagraph"/>
      </w:pPr>
      <w:r>
        <w:t>The TF SDN controller integrates with an orchestrator’s networking module in the form of a plugin, for instance:</w:t>
      </w:r>
    </w:p>
    <w:p w14:paraId="1F2D353A" w14:textId="77777777" w:rsidR="005E32D4" w:rsidRDefault="00F82A0C">
      <w:pPr>
        <w:numPr>
          <w:ilvl w:val="0"/>
          <w:numId w:val="17"/>
        </w:numPr>
      </w:pPr>
      <w:r>
        <w:t>In OpenStack environment, TF interfaces with the Neutron server as a neutron plugin</w:t>
      </w:r>
    </w:p>
    <w:p w14:paraId="245FB608" w14:textId="77777777" w:rsidR="005E32D4" w:rsidRDefault="00F82A0C">
      <w:pPr>
        <w:numPr>
          <w:ilvl w:val="0"/>
          <w:numId w:val="17"/>
        </w:numPr>
      </w:pPr>
      <w:r>
        <w:t xml:space="preserve">In </w:t>
      </w:r>
      <w:r w:rsidR="00905665">
        <w:t xml:space="preserve">Kubernetes </w:t>
      </w:r>
      <w:r>
        <w:t xml:space="preserve">environment, TF interfaces with </w:t>
      </w:r>
      <w:r w:rsidRPr="00905665">
        <w:t>k8</w:t>
      </w:r>
      <w:r w:rsidR="00905665">
        <w:t>’</w:t>
      </w:r>
      <w:r w:rsidRPr="00905665">
        <w:t xml:space="preserve">s API server as a </w:t>
      </w:r>
      <w:proofErr w:type="spellStart"/>
      <w:r w:rsidRPr="0009100C">
        <w:t>kube</w:t>
      </w:r>
      <w:proofErr w:type="spellEnd"/>
      <w:r w:rsidRPr="0009100C">
        <w:t>-network-manager</w:t>
      </w:r>
      <w:r w:rsidRPr="00905665">
        <w:t xml:space="preserve"> process and a </w:t>
      </w:r>
      <w:r w:rsidRPr="0009100C">
        <w:t>CNI</w:t>
      </w:r>
      <w:r w:rsidRPr="00905665">
        <w:t xml:space="preserve"> plugin that is watching the events from the k8s API.</w:t>
      </w:r>
    </w:p>
    <w:p w14:paraId="06D72115" w14:textId="77777777" w:rsidR="005E32D4" w:rsidRDefault="00F82A0C">
      <w:pPr>
        <w:pStyle w:val="FirstParagraph"/>
      </w:pPr>
      <w:r>
        <w:t xml:space="preserve">TF SDN Controller is </w:t>
      </w:r>
      <w:r w:rsidR="00905665">
        <w:t>described as a</w:t>
      </w:r>
      <w:r>
        <w:t xml:space="preserve"> logically centralized but physically distributed SDN controller. It is physically distributed because </w:t>
      </w:r>
      <w:r w:rsidR="00905665">
        <w:t xml:space="preserve">THE </w:t>
      </w:r>
      <w:r>
        <w:t>same exact controllers can be running in multiple (</w:t>
      </w:r>
      <w:r w:rsidR="00905665">
        <w:t xml:space="preserve">typically </w:t>
      </w:r>
      <w:r>
        <w:t>three) nodes in a cluster for high availability</w:t>
      </w:r>
      <w:r w:rsidR="00905665">
        <w:t xml:space="preserve"> </w:t>
      </w:r>
      <w:r>
        <w:t>(HA) purpose. However, all controllers work together to behave as a single logical unit that is responsible for providing the management, control, and analytics functions of the whole cluster.</w:t>
      </w:r>
    </w:p>
    <w:p w14:paraId="061CE3BF" w14:textId="77777777" w:rsidR="005E32D4" w:rsidRDefault="00F82A0C">
      <w:pPr>
        <w:pStyle w:val="BodyText"/>
      </w:pPr>
      <w:r>
        <w:t xml:space="preserve">This physically distributed nature of the Contrail SDN Controller is a distinguishing feature. Because there can be multiple redundant instances of the controller, operating in an active/active mode (as opposed to an active-standby mode). When everything works, two controllers can share the workload and load balance the control tasks. When a node becomes overloaded, additional instances of that node type can be instantiated after which the load is automatically redistributed. On the failure of any active node, the system as a whole can continue to operate without any interruption. This prevents any single node from becoming a bottleneck and allows the system to manage a very large-scale system. In production, a typical High-Availability (HA) deployment is to run three controller nodes in an active-active mode, </w:t>
      </w:r>
      <w:r w:rsidR="00905665">
        <w:t xml:space="preserve">as </w:t>
      </w:r>
      <w:r>
        <w:t>single point failure is eliminated.</w:t>
      </w:r>
    </w:p>
    <w:p w14:paraId="1D59C3F2" w14:textId="77777777" w:rsidR="005E32D4" w:rsidRDefault="00F82A0C">
      <w:pPr>
        <w:pStyle w:val="BodyText"/>
      </w:pPr>
      <w:r>
        <w:lastRenderedPageBreak/>
        <w:t xml:space="preserve">As any SDN controller, </w:t>
      </w:r>
      <w:r w:rsidR="00905665">
        <w:t xml:space="preserve">the </w:t>
      </w:r>
      <w:r>
        <w:t xml:space="preserve">TF controller has a global view of all routes in the cluster. it implements this by collecting the route information from all computes (where the TF </w:t>
      </w:r>
      <w:proofErr w:type="spellStart"/>
      <w:r>
        <w:t>vRouters</w:t>
      </w:r>
      <w:proofErr w:type="spellEnd"/>
      <w:r>
        <w:t xml:space="preserve"> resides) and distributes this information throughout the cluster.</w:t>
      </w:r>
    </w:p>
    <w:p w14:paraId="17BEDF2D" w14:textId="77777777" w:rsidR="005E32D4" w:rsidRDefault="00F82A0C">
      <w:pPr>
        <w:pStyle w:val="Heading3"/>
      </w:pPr>
      <w:bookmarkStart w:id="117" w:name="X90f6c7331d0d9d8775cf8b7d303fe6d6b3758e2"/>
      <w:r>
        <w:t xml:space="preserve">TF </w:t>
      </w:r>
      <w:proofErr w:type="spellStart"/>
      <w:r>
        <w:t>vRouter</w:t>
      </w:r>
      <w:proofErr w:type="spellEnd"/>
      <w:r>
        <w:t>: compute node</w:t>
      </w:r>
      <w:bookmarkEnd w:id="117"/>
    </w:p>
    <w:p w14:paraId="10848709" w14:textId="77777777" w:rsidR="005E32D4" w:rsidRDefault="00F82A0C">
      <w:pPr>
        <w:pStyle w:val="FirstParagraph"/>
      </w:pPr>
      <w:r>
        <w:t xml:space="preserve">Compute nodes are general-purpose virtualized servers that host VMs. These VMs can be tenants running general applications, or service VMs running network services such as a virtual load balancer or virtual firewall. Each compute node contains a TF </w:t>
      </w:r>
      <w:proofErr w:type="spellStart"/>
      <w:r>
        <w:t>vRouter</w:t>
      </w:r>
      <w:proofErr w:type="spellEnd"/>
      <w:r>
        <w:t xml:space="preserve"> that implements the forwarding plane.</w:t>
      </w:r>
    </w:p>
    <w:p w14:paraId="473D14E6" w14:textId="77777777" w:rsidR="005E32D4" w:rsidRDefault="00F82A0C">
      <w:pPr>
        <w:pStyle w:val="BodyText"/>
      </w:pPr>
      <w:r>
        <w:t xml:space="preserve">The TF </w:t>
      </w:r>
      <w:proofErr w:type="spellStart"/>
      <w:r>
        <w:t>vRouter</w:t>
      </w:r>
      <w:proofErr w:type="spellEnd"/>
      <w:r>
        <w:t xml:space="preserve"> is conceptually similar to other existing virtualized switches such as the Open </w:t>
      </w:r>
      <w:proofErr w:type="spellStart"/>
      <w:r>
        <w:t>vSwitch</w:t>
      </w:r>
      <w:proofErr w:type="spellEnd"/>
      <w:r>
        <w:t xml:space="preserve"> (OVS), but it also provides routing and higher layer services. It replaces traditional Linux bridge and IP tables, or Open </w:t>
      </w:r>
      <w:proofErr w:type="spellStart"/>
      <w:r>
        <w:t>vSwitch</w:t>
      </w:r>
      <w:proofErr w:type="spellEnd"/>
      <w:r>
        <w:t xml:space="preserve"> networking on the compute hosts. Configured by </w:t>
      </w:r>
      <w:r w:rsidR="00905665">
        <w:t xml:space="preserve">the </w:t>
      </w:r>
      <w:r>
        <w:t>TF controller,</w:t>
      </w:r>
      <w:r w:rsidR="00905665">
        <w:t xml:space="preserve"> the</w:t>
      </w:r>
      <w:r>
        <w:t xml:space="preserve"> TF </w:t>
      </w:r>
      <w:proofErr w:type="spellStart"/>
      <w:r>
        <w:t>vRouter</w:t>
      </w:r>
      <w:proofErr w:type="spellEnd"/>
      <w:r>
        <w:t xml:space="preserve"> implement</w:t>
      </w:r>
      <w:r w:rsidR="00905665">
        <w:t>s</w:t>
      </w:r>
      <w:r>
        <w:t xml:space="preserve"> the desired networking and security policies. While workloads in same network can communicate with each other by default, an explicit network policy is required to communicate with VMs in different networks.</w:t>
      </w:r>
    </w:p>
    <w:p w14:paraId="0D5790FA" w14:textId="77777777" w:rsidR="005E32D4" w:rsidRDefault="00F82A0C">
      <w:pPr>
        <w:pStyle w:val="BodyText"/>
      </w:pPr>
      <w:r>
        <w:t xml:space="preserve">As </w:t>
      </w:r>
      <w:r w:rsidR="00117A68">
        <w:t xml:space="preserve">with </w:t>
      </w:r>
      <w:r>
        <w:t xml:space="preserve">other overlay SDN solutions, TF </w:t>
      </w:r>
      <w:proofErr w:type="spellStart"/>
      <w:r>
        <w:t>vRouter</w:t>
      </w:r>
      <w:proofErr w:type="spellEnd"/>
      <w:r>
        <w:t xml:space="preserve"> extends the network from the physical routers and switches in a data center into a virtual overlay network hosted in the virtualized servers. Overlay tunnels are established between all computes, communication between VMs on different nodes are carried </w:t>
      </w:r>
      <w:r w:rsidR="00117A68">
        <w:t xml:space="preserve">out </w:t>
      </w:r>
      <w:r>
        <w:t xml:space="preserve">in these tunnels and </w:t>
      </w:r>
      <w:r w:rsidR="00117A68">
        <w:t xml:space="preserve">behave= </w:t>
      </w:r>
      <w:r>
        <w:t xml:space="preserve">as if they are on the same compute. Currently </w:t>
      </w:r>
      <w:proofErr w:type="spellStart"/>
      <w:r>
        <w:t>VxLAN</w:t>
      </w:r>
      <w:proofErr w:type="spellEnd"/>
      <w:r>
        <w:t xml:space="preserve">, </w:t>
      </w:r>
      <w:proofErr w:type="spellStart"/>
      <w:r>
        <w:t>MPLSoUDP</w:t>
      </w:r>
      <w:proofErr w:type="spellEnd"/>
      <w:r w:rsidR="00117A68">
        <w:t>,</w:t>
      </w:r>
      <w:r>
        <w:t xml:space="preserve"> and </w:t>
      </w:r>
      <w:proofErr w:type="spellStart"/>
      <w:r>
        <w:t>MPLSoGRE</w:t>
      </w:r>
      <w:proofErr w:type="spellEnd"/>
      <w:r>
        <w:t xml:space="preserve"> tunnels are supported.</w:t>
      </w:r>
    </w:p>
    <w:p w14:paraId="73617CFE" w14:textId="77777777" w:rsidR="00117A68" w:rsidRDefault="00117A68">
      <w:pPr>
        <w:pStyle w:val="Heading3"/>
      </w:pPr>
      <w:bookmarkStart w:id="118" w:name="Xc7f2f82c9f75cb198f2263e34a7f1ca4cec2ece"/>
      <w:r>
        <w:t xml:space="preserve">TF controller components </w:t>
      </w:r>
    </w:p>
    <w:bookmarkEnd w:id="118"/>
    <w:p w14:paraId="7E05029F" w14:textId="77777777" w:rsidR="005E32D4" w:rsidRDefault="00F82A0C">
      <w:pPr>
        <w:pStyle w:val="FirstParagraph"/>
      </w:pPr>
      <w:r>
        <w:t xml:space="preserve">In each TF SDN </w:t>
      </w:r>
      <w:proofErr w:type="gramStart"/>
      <w:r>
        <w:t>Controller</w:t>
      </w:r>
      <w:proofErr w:type="gramEnd"/>
      <w:r>
        <w:t xml:space="preserve"> there are three main components</w:t>
      </w:r>
      <w:r w:rsidR="00117A68">
        <w:t xml:space="preserve"> as shown in Figure 1.16.</w:t>
      </w:r>
    </w:p>
    <w:p w14:paraId="214292C3" w14:textId="77777777" w:rsidR="005E32D4" w:rsidRDefault="00F82A0C">
      <w:pPr>
        <w:pStyle w:val="BodyText"/>
      </w:pPr>
      <w:r>
        <w:rPr>
          <w:noProof/>
        </w:rPr>
        <w:lastRenderedPageBreak/>
        <w:drawing>
          <wp:inline distT="0" distB="0" distL="0" distR="0" wp14:anchorId="3874EBA3" wp14:editId="7880A4A1">
            <wp:extent cx="5334000" cy="4962417"/>
            <wp:effectExtent l="0" t="0" r="0" b="0"/>
            <wp:docPr id="17" name="Picture" descr="contrail arch"/>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3oAAAM8CAIAAACOMEVeAAAABmJLR0QA/wD/AP+gvaeTAAAACXBIWXMAAA7EAAAOxAGVKw4bAAAgAElEQVR4nOzdd1wT9/8H8M/dZUASIBACIYS9QUBUnDgR696ttrXWqq2t1Q6/rd1a7fj+attvh3VVrVZbF6iI4l64J3vIkCFhE8hgZN3d748AggIqAmG8n4/+QZLL3ftz1vPF53Ofz2E0TSMAAAAAAAA6Bm7sAgAAAAAAQE8GcRMAAAAAAHQgiJsAAAAAAKADQdwEAAAAAAAdCOImAAAAAADoQBA3AQAAAABAB4K4CQAAAAAAOhDETQAAAAAA0IEgbgIAAAAAgA4EcRMAAAAAAHQgiJsAAAAAAKADQdwEAAAAAAAdCOImAAAAAADoQBA3AQAAAABAB4K4CQAAAAAAOhDETQAAAAAA0IEgbgIAAAAAgA4EcRMA0GVpZPm5eaXVxi4DAADAc2EYuwAAgBFpk/f+3974Grr5Twlx2PKlY0XP9Fuptizh9KHoK3GZBRVVeoLDt3PrM2Tc9MmD7U3bUF3chlfmHfT/5cbGKW34dov0ZWlXUin/4X6Ctv6+/egeqJJzG9afZ09a+dYQi/ark6pMObb34IX47GJ5jZ7g8G0cvfqFTJg0xs+67Rfu5287AAA8O4ibAPRmdFHcqeMnVHVxU1dbpaaYHC6bMLwmfJxef/sZ4qY+//ia5Z/+m6xEbIGDkx2fRclyE66eObRj88bJn29c97JPe4bGNiPzwr9aEjlo//E2R67H9kApkk9HHOB5vLt4iEU7xTiq8vxXs5f9m4MJXb3d7bi4oij10u1zUXs271t68MiKQFY7VQ4AAJ0B4iYAvRk7bN3VuHV1L2T/zA9ZlT1n27mvh7LbsC9t6pYVH/97jxey7OfVb4a6cQ15Rl1wfff3X/0UvXapwOno10N57VZ6m+lLisup9t0Dw37aqs3+DHerdstwVPnxfw7mcEavCd/8mkvdnwZVnXf16A1GmH8bsyZqj7YDAEAbQNwEADwBpUg58ufWw5eSpRVqzNTaIWDkrDcXTfExb7pVzeUduxI0Lq9t3/jB4Eah0sR+yJu/bNSVzPoxYlvU24Nfsc6O+Gb9g5B3BxZGhMek8ab++M10EapMOrh1R+SVVGmFGje38xo8edE7c4OFhj5Wuibj4DdLj1+/V1CpZViI/cYuXPHeeGdD4qIqkw5u/evw5VRppYZhbu8z8qVl707z4SGEKEXiwd83HryaXqjQMrgCsUfg8Gnz543VH/n8p7NpqcX6qpPfLb7HYzpNX71qmijrsZIsi28d3Xfo7PXE+0UKDcGzcRswecmH8wdZ4/q0Pc3sQaxIOrk3ymRO/yCJCUKIUiRHbtt66HJKfkUtxrF29B85e9Hiqd7mCCF9VsQ36/MCpvLjDhy/m1Ws0DEsxH1C3/j4vRecm4RIqry0XE84Dxjq+DD541yn4XOdEEKIKj257osI5ZiVa1/2rL+I19z84+NtmUFL1y0OVD992yUIUZWJh7ZvP3wlRVqpZphLfEbMffed6T48hPSZEd/9nuc3kRsXfjr2folKS3BtPUcuXDENndwZcSkpp6yaZls59p/y3sqFg4XQWQoAaAVcIgAArVInbFwwd+XGM3lM137DhvV1xu4f/33FnMWbkzVNNtOm3Lgtw32mzQl+vAOT5TnnpcGmNfHX7tQiSpZ04dRfH81Z8PXui/dVJIahmru/vD7v401ncgjHwMEDfKzkN3evWfbtqfpeuJqLf6wNTyVFPn2DPPmKpON/fLByexaJEEK1d395fd7KvxNoz+FTZ00L7YMn7fx4/idRJRRCyvPfvPXFjltVkoFjx4cO8rGuTYqKvFuJIYQQoil90w6+x0vS5x758ds/LxZz3YNHh44IEqnu7Pvu3W9OKeq+8Nge6Jq8uzEX4ws1FEJIk/DHorkfbT6Ty3LtP2xYkBOWdeL3D15etClFU3eskxtWvvN9VBYm9u0X5GmpSI7esGJFXZMaMOyc7DlkWtSfR1Jk+sdOKC7wEFRcPrTtYKK2/i3F+T1/nUomHN3Zz9R2VHv31zdeXrkrjvIYMWXGjDF+eNLfK17/LLKEQoiSJV88vvHzd38+9YDt5N8v0J0nTzn3139mvPj+ppgiU5fAfv5OrKJbET8s++60AgEAQGtoAACgaZqmy3e/5u0ybPVVdeM3KyPf6efiO/vX+Kr6d5R3fpjm6Rr8XnSTL9dEvevr0u+9k02+3EAT+3+hbl6z/3yg19xYNdzDyX3Uewfv19A0TdMVB9/2d/Gf8Wti/QH0JbE301Q0TdOa62tCXN395/99X2P4iCw79E6gi8+CvZU0TVdEvO3vNvS96DKy/osZf8z08Jr3dxGpS/55vLv33O0F9R/RpFqtqa9//0If17B1cbqG4h4tiaZpXVlxiabhy6X7FgW6jf7utqaFPegz10/zcn9ldwlJ05VRbwd6+Mz4/eEJU9z5YbKvS78PohV1x3IOWLDzYZMOL+nr7rlgX+Ujp0ydsmNRiIezm5N736ET5i58f9W6LRHnU8vrv1b07+uBriGr6v6wyLLwN/u6DV99VU0/W9srDr7l7znw/eOlD0/ihmmevi//XUTSmuurR7m4DFi0T6qvOynpv0/1dnIdsjSyuG5zdeK68V6uo7652XCuAACgGdC7CQBoheZebHIVo/+MV/259W+ZBb06LYhQJMY22ZDS6vUYi81sfjc4m83CkE5b1xnH8Jm9bJqrKUIIadLiU6uY/WfPazgAYRM00PthFymjT2j92DnCLfsFuRGUQi4nkSYtIbWGFzjEq7Yg36CQcHC1JKX3c/W4jYPYRJ8U8b8tR66lFFSRhgJabWijkhBCCGfVZEXv+OX7r1f+58Ply1dHZlOUsrKyhRn8TU9YXHIVo/+sVx6eMPOgV2f0JRRJsRkNTRoz4WGTgoLcCFKpkDft3kRs3wXbTp3b9/PniycFCfUPbkX9+X+fvDFp1Ni3diRUI4SLJs4aaV505tClKoQQVXzqyNVatymzBrLRM7Vdk5aYUssLGuypbnoS87Pz6vpUGb4jx9jVTR1jOPXxscJZAaGhtnX/dLA9/TxM6SqV8inODACgF4N7NwEArVHKlbSZjS2v0a+muJVIaEJnyptsR1iYmyFVWXkNQs3MMyJLS2UU7mXJJ1A5QhghshPXRRikUFYhc6FNS3OIMNzM3Kzh4BiTxcJQDalHCCkUKlJx+tOxp5tsj9tqNDQunPr5tymf/3joxw8if0AMrq1H8Ni5y//zcn/Lln7DblKSNn33269/d76CI/HwcBTyzUwIDMORniJb+HJjtEKupHm2j54wa1M6U15Z3yRe0yYxMVSr1zWzM47DoGlvDZqGEEKIqpbGHt2w9pv9P67Z9cahdxA/dMY44cnTRy7KwybIo4/e0vu/P9OXgRB6lrbTSoWSVJz87IWTj55ENV13XjhmjZrCYhCYCZfT6JcKBpOJSPJpzgwAoBeDuAkAaA3bxATVqqqa5AmtqkqD2CZNtmP59vFgHE68fE3+0iT+ozvRJF6+VY47zfKrW5USw4iGCMNms1FtdXWLgQVruTI2Lhj7yc/z/RpfxzCmjQ8TIdxt2tf7p30mu58cn5AUd/1E+P41SzWicz+GthhrH5akufLXxhj9iO9OrH/VzRCdNZe/CL0Z3VIhTfdjYmKC1KoqfePYXXfC6vtOW2xSa3CuZMDcL9++Ev3B5XSEEEKcIS9Odjy4P+pUsUfJ0QTGoC+nuxjyMvsZ2s4yYeNWYZ/8uMC3cb80xrTxbqGfGiEMa1P9AIDeDOImAKAVTHcvF0ZEyq1bymmj66eiy2/cTtWzPLybbIiLxk0f/uunp375/mTQ9+PFjS4tVOWN9d/uz2P4fjDVj4EeXYaH4eHpzDiYevtu9bTh9cPPJEkSBIFax3Bzc8QPl+kkg4a5tbQtW+DWP9Stf+j0CcKCUd9kZZSQoTwCwzCESJJqcUGgmpJiBeYcHOJcnxfJwpR7MgrR9SPGre2B6ebpytCk3LyjnD6y4YRdv3VPx3L3cn9Ckxqh5EnXMywHDJQ06SomK0tlWsysbr/svrOmev/95+Hft5encYb/OFHcpPvyqdrOdHN1wiPLdJLBzZxE7aNvAABAG0HcBAC0ArebNGfMpv8c/OQtk3fnj/S0omWp53duiioTTvzqhUe2FM36/JPzyasPLJ+eGjZt4jBfB0sWqSzKuH32cPSdYnbwf9a84c14PMMQ9hNmjdr46b6Pl7CXvjrCk08W3j28Nbxo3E/bPwxudVV4QjJxRsjGVZvf+4z57qzBLuZIKU2+HBme7Ldm01K3xP+buzLWfdq0MYFuYiuG6v7pY6kkN8TBmkAIMQUCC/rS2T83OY6W2PqHhfqaPLJnjp3YkoqM3LDPc25fa0yec+vQlo1xOppIO3s0achMfz7+2B64D7+MiyfMCd28IuKzt0zfnj/S0xLJ0s7u2nikTDjp8/E2CD0+y7xZmrgNHy7ami/oO25SaJCrg8SOz1DLcuNP7917g3Z9a0rdVgyP6TP6b/l27yHMdvanYZaGN6tvPkvbJRNmDtv85eYPP2G+M3uQ4SReORSe3GfNhmUBTwr8AADwtCBuAgBag9tO/XZzBfvrTXu/fvdvGiGEsW0Dp329+svJwkc3ZbjOWX/Qbvsvm/ad3r3uRF2wIjiiPqFLv/zw7UnunOYPIJ7xw2b56rXb/vl6+XYaIcSyDpy2ItTT7EnZjJC89ONmxaq1239695AhxDItPUa8NMGUpvRmvqP73jmwbc3hWgohhDCWMGD26g/HWSCEEHvIq0vGxW44/9uqk0SfD/uE+ro8smN2yJKPZyd+e+jLRQcQQohh5jz41VXvZWzZfGTHuUXT/fn4Y3to3G2J2079fmMFe+2mf79ZuqP+hE3/6utVk55hbUp2/4927Xbb9dc/UQd+O1ZVdx5wjshvxPINnywLbjgF9lNmDP3tRozVxJn1XcPP2HYvydwfNyhWf7f1p+UR9SfRc8TsSaYw9wcA0I4wmoarCgDgiajacqm0vAbjCh0cBE966BBZXSotKFPqGFyByFFk8VS/1lLqyuJCWS3TQiQWcp+lY42qKS8oKK9BHIG9xJrTJNJplaVFJQrS1NpebMl+LOyRJIlaHrTXK4vzixUk21IkseEZNqIohDfZS2t7oGpl9SdM8sQT1jKqtrK4tKJai0z4zZwYMnvLKxN+rl0SeWiF7yNn+dnaTtXICgrLq2lTgb1EyIElSwAA7QviJgAAdD9U4clffjgcm3DtTs3IH4/+PtUWIiIAoOuCwXQAAOiWMMLMOWzZ6y/NGwdZEwDQtUHvJgAAAAAA6EDwOzEAAAAAAOhAEDcBAAAAAEAHgrgJAOg+SGVxbm6horMXINcrCnNzS1TwqEYAAGgTiJsAgG6DKo74T1jY0r9zW9yCzD/27dKly365WNniQ4OeHZm7e+n4sBVHZBRCCFEl59d/8dWf1xTPuVd9WdrFmBRZQ51Uybn1X37x5/Xn3S8AAHQ5EDcBAD2H/l7EnztPnD627a+ownbMm01Q8pRTByIupFc/3wHIvPCvlnx3PP9h3FQkn444cCHjOfcLAABdDyyEBADoMTR3w49kcPr4C+7dPng469Xlnh1xhWNIpqz+05/wEDzfb+v6kuLyJsGSYT9t1WZ/hrsV9AIAAHoaiJsAgA6lKbwVdeDgmRtJ94vlGoIndB0w5c0VCwZa4wghfWbEd78/8J/Gj993/G5WsVLHMBf3CV340bIJziyEENIWxOzYuPNkbE55LeJYOweOnmDV2oMtlTER0QXCCVv+z33LzB8iDyUs+bQ/q+4jfdahtb8/GDBHlLjn2PU0aYUG41q7BE958/0FQ0SMJ3z6CEqRfHLPMZO5Qf0kbIQQVZl0cOuOyCup0go1bm7nNXjyonfmBgsJhDSFt47uO3T2euL9IoWG4Nm4DZi85MP5g6xxfdqez386m5ZarK86+d3iezym0/TVq6aJFUkn90aZzOkfJDExHCZy29ZDl1PyK2oxjrWj/8jZixZP9TZHCOmzIr5ZnxcwlR934PjdrGKFjmEh7hP6xsfvveDMQohSJEb8sTHi2r1CpZbgCOw9+g6fOn/+OA/uow0BAIDOAnETANCR9DlH163dlu88cFDwSAuiKu/m+X3fJlaLTv820QIhSpZ88fjuf6MxrkPQAL8g11pp/PXojR8Ucd0PLPEglJe/W/Dmrnyu99ARIWJTTfm9K5s+L9WRmE/zR6LKT0ecrXSc81KIh0P5sPWfRx+4urz/6PpHiZcnXzi+d99JPW7tPyx4sB9TlXf76r7v3kys/Dvi4/5Eq5+aNj0OXfPgzsUY7ggthRBec/eX1xeuT6LEfYcMGGyuL065vntNnMwy+peJ1lTukR+//TPfefDA4NF8XJV3+/y+7xKrbM/9NoGLEEI0pace2W/e3ZiL3OEaCiFck/DHold/TaDEQSEDh/HpioybJ37/4Oz1gn/+ecePTcmSLpzc/c8JjOsQFOzbz7U2P+5G9IYVRdwj4e+4V5/77s3PIrVeo8PGSti15dKM+COR9lNeH9fuf7IAAPD0aAAA6Ei6suJSTf0LsvTAQn+vUd/c0dA0TWuurx7l4hL02s7sug3I8kNL+jt7LtxbSZOl+xf4ufu/9vd9Xf2X5ddWjfFycp/2W3ozh9E/2DHX22fq+nQ9TdOKk+8P8AxcGlVR/6nm+poQVzePCf93S1H/VlXsukk+zv3/c6LqCZ/S+sz107zcX9ldQtI0TeszN0x19355VylJ0xUH3/Z38Z/xa2JVfRUlsTfTVA9bXtKo5fsWBbqN/u523TvK/Qt9XMPWxTW0rvFRKqPeDvTwmfF7fP1+acWdHyb7uvT7IFpB05obq4Z7OAcs2Hm//rSVHV7S191zwb5KWpf00yQ3j1e3F5ANB1arG4oAAACjgN5NAEDHwlnVWdF/7UnNLZYpatQaWTZJKeWNJo4z/MZOcKob9Mb5/YJciXMquRzpCpIzapn9J051bbhMWfSfPEryz65mj6LPOBh5Bw/+aro7gRAyH/XSRPHRgwePFUx6zb7hXkiG1/gZ/czrX3EDpo/32vJbRmqefkyrn473aqlpmrT41Cpm/9nz/OtHqgmboIE2D1tekxW949+0vCKZolatKc+mKGVl5VM8yE1zLy65itF/1isN+0XmQa/O6Lv1+6TYDDQxACGEGH3G1N1ygBBuGRTkRpxVKuQkbusgNtHfCv9pq9Ws4cGBXvY8gs1mNX8YAADoJHBPOgCgA2nTdy0Je+G1lb8dvpYmrajRUgjDcaQnH6ZNDOeZmzVciTAmi4UhvV6PaJVKhbiWVo2HsgmBtSXW7HE0cRFR97gjZ02RGHbFHvjSFE/NrYOR9xstlolbi0REo73ZCK1wulqlop7i0+YplFXIXGjDa7bluxePm/DKJ+sPXk2Tymq0JMIwHOmpp1m8k1bIlTTP1pbX6AqNW4msTWmlvNLw8rHTxsQQqdchXDjt02/n+SpP/fzBvKnDgvoNmrjwy39i23NZKAAAeGbQuwkA6Diaq9v/uKQf+c3JDS+7sQ3vXPl81K3oxts0nx8RxjYxQerqaj1C7Pr3SKWyin748qGqyxHH8vTV5d+9MOj/6t/Tqiit9vChhDc/6VfXu0fXVlVRyLw+pFFV1WoasUzYOFK3+mnL2Gw2qq2ubiZCaq78tTFGP+K7E+tfrW/55S9Cb0Y/vmVzbTcxMUFqVVXjtiOtqkqD2Cb18buF04YQ23X62j3Tv5DdT05ISIi/fuLgvtXLNaJTP45tLhQDAEBngN5NAEDHqSkpUWDOwUOd61MTWZB6T0Yh+skjygxXVwdCk3LnbnXDW2TRnbj8ZqIdJTsdfqbcqu+EKePCxobW/zdh2ih3Zu6x8Os19dvp7yckKB9+TREbl0maOLo6MZ70KYYwhGjqsaIZHp7ODHXq7UY1IpIkDS0vVmDOwSEPW16Y0qTlGIYhRJJUc/2OTDdPV4Ym5eadRvXIr9+6p2O5erm3cL4ewRa49R8zc+GKH/5YEkzIMjNK4ZFIAADjgd5NAEDH4djZWVKRkZv2es3pK8QU2bcPbtoUp6OJ1LNHE194MaC1rxKScVOCN6w58MXb3LfnDpaYqovij/+9/ZYaEY9uSRYeC79c4zL/i58+DWpyl2LlUeWY/5yKOP/JyMkchBCiy6LXLOZJXxnpaUWosi/9u+mEXDBhymgLw9atfMq3NMfJ1NPb9jq/PHuEU6Ma7SfMGrXx030fL2EvfXWEJ58svHt4a3jRuJ+2fxhgJ7akIiM37POc29cak+fcOrRlY5yOJtLOHk0aMtOfjzMFAgv60tk/NzmOltj6h4X6NlqoCBdPmBO6eUXEZ2+Zvj1/pKclkqWd3bXxSJlw0ufjbRBqbTGo6pvfv/rxXfdpM0b1dRdbEqrsU8dTSW6Ig/Vjpw0AADoNxE0AQMdhD3v7k1lJaw9/+UYEQggxeM5DXln9fubmTUd3nvux9biJCKfXfvixYOU3/2xffXkrQgg3EQXNXD7z7rZsosmwjD7r0OE7ep/3Zvo/OiPGcszsccJTxw9FF09+ESGEsfpOHE2d/fU/ezQ0Qohh4RG64puvJ1rjSNvqpwhZhr364p6V+7euZblOahw3ES6e8cNm+eq12/75evl2GiHEsg6ctiLU0wyxQ5Z8PDvx20NfLjqAEEIMM+fBr656L2PL5iM7zi2a7s/H2UNeXTIudsP531adJPp82CfUt3G3JW479fuNFey1m/79ZukOGiGEsW0Dp3/19apJwtaHpCg9z29U0O2IbasjaymEEMJYwoAXv/zwBfNWvwYAAB0Ko59iUAsAAJ6DXlX8oEhBsS1FEhueoZeNohD+dPfyULWywsIKDcNMaCcyZyGSpAji2e8C0t5YGzrvgO9Pt7dMx+WFRTI1YWZjZ8NjPM2nD0tpsWhKXVlcKKtlWojEQm6jfkS9sji/WEG22nKSJBFBNN/5SNXKpNLyGowrdJAImrlntZUGq0qLShR6U2uJnWWrt58CAEDHg95NAEBHY5iJXM1ETd56yqyJEMJNBRI3QcPLtmTNpth8sTO/TZ+2XDRuYil2tXz8fYa5yMX8CS1vKWoihBBuKnD0ELT4cStYZjZOZjZP3g4AADoBxE0AQC9ACPtNfYkUOTWf7Fr/FAAAwPOBwXQAAAAAANCB4JYeAAAAAADQgSBuAgAAAACADgRxEwAAAAAAdCCImwAAAAAAoANB3AQAAAAAAB0I4iYAoDfKzs4x1qHv379PNfuodAAA6KEgbgIAeheapi9ciNm9+1+dTmeUAs6cOb93736NRmOUowMAQOeDuAkA6EV0Ol14+MFLly4jhMrKyju/AIqiysvLs7Lub9u2o7KysvMLAACAzgdxEwDQWyiVyh07/k5Lu2d4WVpa2vk1VFRUkiSJECovL9+69a+8vLzOrwEAADoZxE0AQK9QUFC4detfRUXFDe8YJW42Pmhtbe2uXf/GxsZ1fhkAANCZ4JnpAICeLzk5JTIyytCt2KC0tKzzK3kk41IUdfRodFlZWVjYWByH3/8BAD0TxE0AQE9G0/TFi5cMN2s+wkhxs5mD3rhxq7xcNnv2TDab3fklAQBAR4NfpgEAPVbjiUGPU6lUtbW1nVxSSyP4MHkIANCDQdwEAPRMj0wMalYnd3DqdDqZrKKlTw2Th3JzYfIQAKCngbgJAOiZdDq9i4sLj8drZZtOni1UXi5r5VM2m+3r68NgwD1OAICeBq5rAICeSSCwCgsLDQ0dnZOTm5CQmJZ2T6/XP7JNJ/duNptuMQzz8HAPDAzw9PSArAkA6JHg0gYA6MlwHHdzc3Vzc42PTzhy5KiJiYlarW74tJN7Nx9JtxwOp6amZsiQQWFhYzuzDAAA6GQQNwEAvUJqahpCaNy4sa6uLomJyQkJCTJZRWlpGU3TGIZ1Tg2GdGtmZhYQ0CcgIECj0fz11860tHSImwCAng3iJgCg56uurs7Kus9gMHx9fdhs9vDhw0JChhYWFiUkJKrValNT084pQySyHTJkkLOzc8MSm1ZWlhUVlfn5+Q4ODp1TAwAAdD6YKgQA6PmSkpJpmvb29mpY2BLDMHt78cSJ4zstayKEQkPHuLq6Nl7OPSAgACGUkJDUaTUAAEDng7gJAOj5EhISEUKBgQHGLuRRgYH+CKGUlNTHpzEBAECPAXETANDDlZaWFheX8Hg8V1cXY9fyKD6f7+joqFarMzIyjV0LAAB0FIibAIAeLj4+ESEUENCnaz6UvG/fAIRQfHyCsQsBAICO0hUvvgAA0F4oikpKSkYIBQYGPv23NBpNw8+VlZUURRl+rqio0Ol0hp8VCkXDZmq1umF9JZqmG7Z/Goal3bOy7ldXVz/9twAAoBshvv76a2PXAAAA7Uyv11MUheP4/fvZd+/GWlpajho1AsOwpKTk+PgEa2uBiYnJhQsXz5w5Z2ZmJhAITp8+GxFxCCHk6Ohw4sSp/fvDS0tL/fx8T58+c/Dg4ZSUlAED+l+7dn3fvgN37sQOGNA/JSV1587dN2/e9vfvU1RUvGXL1hs3brm7u5Ok/s8/t1+9es3JyZHD4ezfH3758hWRSGRhYX7x4qVr164LBFZmZmaFhYVJScl8Pp/NZuM4np+fX1FRaWZmLpHYG/vMAQBA+4OFkAAA3VhJSamJCdvCwkKtVsfEXEYIhYaOrqyU79r1j0ajmTfv5Vu3biOEKisrr1277uXldehQJEJIqVS+8ELYpUtXEEIXL8a4urrcvHmLoqgbN26GhAw1rNCZkZGp1+sfPJAihGSyipqamoKCQoRQbW2tXC4vLCxCCOl0urKy8pKSEpIkSZIsLCzEMEwulyOE0tMzampqDXdk3r0by2KxYmIuIYRomp41a8bOnbt1Ol1W1v358+dt27ajqKgI1c9nunHjZmBgwOjRIxUKRUpKqrOzs1hshxDSaDQsFqvTlggFAIB2BHETANANqFQqLpeL43hFRcWZM+csLCxeeMPRhpwAACAASURBVCEsISHxyJGjGIYtWbL4/v2cGzduIoQEAiscx6uqqhBCGRlZ2dk5hj2o1Woul8NisbRarVAoNDMzc3d3y83NCwwMYDAYISHDEhOThg4djBCaMOGFW7fuBAb6MxiMiRNfuHHjlpubK4/HCw0dY2pqKhLZ2traDhs2hKIoc3MzNzdXe3uxXK5gMhl9+vhRFJWZmaXT6YKC+nK5XAcHB6VSGRgYIBBYWVsLZLIKd3c3BoNBEIROp2OxWCRJVlZWIoQwDCsuLlYoFLW1tVeuXB0+fNjhw0fy8h4wGIyPP14RFxd/+vRZoVD45psLtVptcnKKUGjt7OxstD8PAAB4FhhN08auAQAAHkWSpCFUicXi27fvnDhxisfjLV265NSpM4ZZNa+99mpOTs6VK9cQQq+8MpfBYOza9Q+TyXz99Xk2NjbR0Sf0er29vfj06bN2dqLAwICgoL4sFqu2tlYuV9jZiRqOQhBE57SIpmmNRmNiYoIQUqlUUmmBm5sri8XKyclJSUnTaDTJySlOTk5lZWWBgQHjxo3dt+9AenoGh8N5//1l+/eHG3Lz0qVLbty4FRsbhxBatmypWq2Ojj5hYWE+Y8Y0FotluJ5DDygAoKuB3k0AuqHaO39/F5Gua3iN4SxTvq1b39CJo30sibpNdv43/N5jazniFoPf+GSGB0KIqkw5vifiYsL94soaPYPDt3H07Dd8/KRQX2sG0ibt+++exJoWfhclxKHvLQsVtf9EQ7Vaffv2HZFI5OHhHh19Ii4unsFgLFv2TnZ2Dk3TKpVKLpe7uDgnJCTy+XxbWxux2A7HCTMznpubK47jH3+8gqZpLpeLEJo+fSpCaOfOXQihYcOG+vn5Gg5hamraeF33TsuaCCEMwwxZEyFkZmbm4+Nt+NnFxcXFxaWkpDQ5OUUmk3300YeGvDh79szMzCx7ezGLxRo9eiRCSCKRCIVCw0r1OI7jOHbnzt2ioqKioqK8vAcYhsLDD/H5FvPnz+NyuRA9AQBdB8RNALohbfblA/uvMKyseIa/wrRerVKq1Ppffxv+6c7Ni33ZCOnuX4rYH0NzuOwmgQqz5U7+ZIYHVXlu9ayle3MwazcfdxEXVxSmpt06f+TfP/e+eyDqowCqKOFU9AkVqtt5bZWaYnK4JnUBk/BxXLC0HeOmVFrA4ZhaWVkdPRqdmpqGYdjy5UsNy55TFEUQxOjRowiCsLOzs7W1FYlEXl6ehvFohJAhhxlwOJzGu5XL5Xl5D9hstpeXZ3uV2nFsbW1sbW1LSkqys7Pd3NwQQgwGoyGSSiSS11571fBzWFioo6ODlZWVpaVlQECfzMwsCwtzJyfHU6fOaLXa0tKygoJCkiTDww8KBIIFC14z5G8AADAiiJsAdFOE5OXNx78KZtW9pFSZR79/e2XE73+cfnHjFAuEEEK43Ytbz60dxn7su5Ts+K7DOZyRaw5unO9a9zFVnXf1yC3ihT4shNC4/15L/G/dxuV7Xhv6dc7cLefWDnl8T8/txo2bp06dYTKZS5YsNvQ7slgsNps9YcILzs5OYrGYx+PxeLzZs2c2fKXhQZStS0xMQgj5+fkyGN3jQhcYGHD69JmEhCRD3GwJhmHe3l6Gn11cXD766EPDz4MGDZTJZGZmZm5urtHRJ2iaLi8vLy4u5vF4167dcHJy7NcvqMPbAAAAzekeV2EAwJPgZh6TFkzeeviPzLQc7ZS+rFY3pspLyvWE84BhTg+DG851Gv6KU0eXWS8v70FZWVnfvoHl5TKEkE6nU6s1L7wQ5u3taWNjY+infM54ZHgQeRd8cGVL/P39zpw5m5Z2T6vVslit/wk2w8ZGuGDBfMPPw4YNVSgUZmZmzs7O//67NycnNzExyc3N1cLCor2rBgCAJ4O4CUDPoacohJlwOE8c5maInCWmZMzRLZEjP5nmK+js60B5efmuXf9QFFVRURkaOtrU1MTGxsbeXowQcnd3b5dDSKXSiooKS0tLR0eHdtlhJ+DxeG5urllZ91NT0/r2fYZF6R8nEFg1DL47Ozvl5OQa1vhsW5AFAIDnBHETgJ6BlKeG/3k4kxLM9JPU/72mys59Pz+L13iyCOE9/9dVk4SWE9//IDr5hwMfTT20Ruzh4+3p6eUXOGD4qCE+1s8TRmiazs7O5vHMbG1tEEJ5eQ8IgjAsXV5YWKTRaJydnTAMk8lkhufumJiwTU1NQ0PHPMcxm2fo2gwI8G/3PXeowMCArKz7CQmJzxk3GxsxYnhAgD+Hwzl0KDI9PQMhtHr1l+21cwAAeBoQNwHopsj8PW+GRNb9Faa0KpVKS5q6zvph+YhGE2YojUbDbBw3GToSIYSQie/r28+MuXn61MVbSan3Mm4duRz1z6b/mjqGffTrLwsD2jq35MqVa+fPX0AIvf32W8XFxZGRUQihefNexjBs9+49CKGpUydLJPb79oUjhDw9PYYNG9rGI7XKsIgSQigwsJvFTW9vLzabnZubp1Ao2nHgm8/nI4QMWRMhVFtb23h6PgAAdDSImwB0UxjXbdiEftY4QnRV6qnIu+bDV/z+/eIhDo1iBC4MW7O/ualCBhyHQdMXD5qOEEKIqpbePfbH19/v/+Gbv0eGL21tqkorGp4hrtVqGp4hrlZrcByv30Cr0WgNP2dkZMbHJ/Tv369tx2pFenqGWq12dHSwtLRs9513KAaD4efnGxsbl5CQNGJESPvuXCAQyGQyhFDDekwAANA5IG4C0E3hVoMWfGGYmU5KveVTVsclSvE2Tx3HuZLgOV8tvXb8vSvpmQi1MW4OHz7M3NyMz+c7ODjY2dkxmUwWi+Xj441h2MyZ0/V6vb9/HwaDMXHi+OPHTyKE0tMz+vfvJ5UWmJiwra2t21r8owxPg+xGk4QaCwz0j42NS0xMbK+4mZubGxFxmM/nL178hkqlEggEsBgnAKCTQdwEoPsjJLNXLo6Y8cv63y6MWxf6FEOwlDzpWqZlcLCkSTwlK0pkGszMvO1juGw2e+DAYMPPDAaj8dRyf/8+DT8HBw/QanXZ2TkjRgyPi4uPijqG4/jCha/b29sb7uls6A1tg5qamqys+wRBNCzt3r04Ojry+XyZrEIqLTDc9toGJEleuXIVx4mQkKGxsfHV1dXV1dUlJSVOTp229gAAADwEcROAnoDh/cbHLx96/Z+ft84N+ahffYiklWlRmzfENo5uGMtj/Juj5Js+fGN7viBw3OQxfd0cJHYWTLUsJ/7M3n9v0m6Lp/bthIKHDRsybNgQhFBubi5CiKIohUKpUCgPHYrk8/lvvDGfy+WqVComk/msI79JSckURfn5+T7l8pxdUGCgf0zM5YSExGeKm3q9/sqVqxiGDx8+7MaNmxcvXkII8fkWAwb0KywsEols7e3bGF4BAOA5QdwEoGfgBC/9aFL08n9+/HfmPwtdDU8SolVx+3+Na7qd2RSXN8dPWrHrX9e/t++N2r/+aFXdgy5xjshv5LsbP1sa3KmTSIYMGYxhGJPJ9PX1OXLkKEmSMpmsqKhYoVAcO3acy+W++eZCDoeTmprG43FbX//coNstt/m4wMCAmJjLyckp48ePa/Yxm9XV1SwWi8lkVlVVnTp1hiCISZMm3LlzNybmMkLIwsLcMM2IwWBYWVnZ24uXLXuns9sAAACNYIbn6gIAeiWqtrKoVFajxUwsRWJrbuc9QLxZZWXlp06dtrCwmDRpwokTp+7cuYsQeu21Vx48kMbEXEIIvfHG62ZmvKioYywWa9q0KRwOp6CgkKbphl7AsrKyjRu3cLncFSvef54ReaP766+/8/Pzp06dHBgYgOO4RqO5ffuuhYW5v3+f9PSM8PCDOI6/885biYnJFy/GIISmTJnE4XD27w8nCOL1119zcJCUlJSwWKxuN1kKANAjQe8mAL0Zbmpp79RlAolQaD1v3iuGn0eMCCFJ0sLCwtXVtaio2PAmjmOxsXG5uXkIofT0DFNT0/37wxFCc+a86OjosG/fAcMzigyZrLJS3q9fXxMTE7VaLZPJGoaSaZruCnNlVCqVmZkZQkij0aSnZzg5OVpYWBQUFF69es3FxTkw0D8/Pz8q6lhMzOWlS5dcuHDx5s3bCCE+3yI3N48kSZIkS0pKnZ2dcBzncDgODhKhULhs2TsEQRiWPbK1tTVuAwEAoAHETQBAV2RmZjZ16mTDz0OHDrGysuLxuBKJBMPw+PhEJpPp5uZ6/362YYOampqMjMz8fKnhpa2t7YEDEQghlUo1YkTIr7+u12q1ISFDQ0PH7N8ffv9+9tixYwYODI6NjUtMTAoOHuDn5/vgwYPY2HhfXx9PTw+FQhEfn+jk5ODs7KzValNSUoVCoURiT5JkenoGl8txcnKiaTojIxPDMA8Pd4RQRkZmbW1tnz5+BEHExydUVFQMGjTQ8LByqVQ6fHiInZ3o3LkL9+7dGzFiuL9/n/37w+/dS+/Tx2/WrBl79ux78CDf3Nz8vffePXnytFQqTUu7t3TpEgzDaJpWKBSVlZVcLhchRBAEh8MdOnRwTU2Nubm5u7sbg8H47LOVNE0zmUyEkEAg6Pw/KQAAeCKImwCArg7DMB8fb8PP9vbiFSveN3RPBgYGGG4HCgwMqK2tFQqty8rKraysHBzqOjJNTU1ramq1Wi1CSCarUKlU9+6lI4RiY+P69+93/PhJkiTLy2V+fr6HD0fJ5fK0tHsff7ziyJFjOTk5BEGsWPH++fMX796NxTBs+fKlSUkpFy5cRAgtXvxGaWlZVNQxhNBLL81mMBj79h1ACNXW1kok9ob31WrNoEHBZ86cRQhptbqZM6dduXIVIXTp0hU/P19DUM7JyTV8ihDS6XQYhjk5OUqlUltbW2traxcX5+zsHE9PT1tbW6FQ6OjoYG5ubhgcnzFjWsPJYTDgMg4A6OrgOgUA6GYahsJxHG9Ya4nH49nZ2ZWVlffv308gECxb9o5SqTI8M3PWrBlFRcXBwf3NzMyGDRualZU1YsRwgiC8vb1SUlIN6yWJxXZyuVwotGYwGDweFyHEZDKZTKbhWDRN4zjecKf7I7e8N8zmYTAYZmZmOI5TFGVlZcXn8/l8vlwud3V14XA4ffr4ZWRkDhjQD8fxqVMnJyUlG5a4nzNn9r17GZ6e7jiOjx07ZtCgYB6Ph2HYoEEDs7NzqqpUhpbCGkYAgO4LpgoBAHoCrVb700+/6PX6FSve5/F4T/ktjUbTsF5SaWmZUGiNYRhJktnZOfb2Yg6Ho9Pp0tLu2dgIRSKRXq9PTU0zNzd3dnaiKCojI5PBYLi5uWIYlpf3QKfTurm5YRhWVVVVVVUlEokQQhRF1dTUNNTzTLeNUhT1v//9Vl1d/e67b7fjGvgAAND5IG4CAHqC+PiEI0eOurm5zZv3srFraTenTp2+cePWsGFDx44dY+xaAACg7brxQiEAANDAsNxm377deLnNxxlWD01KSoZ+AQBAtwZxEwDQ7SkUitzcXDab7e3tZexa2pNIJLKxsVEqlYZJRQAA0E1B3AQAdHuJickIIV9fn543TTsw0B8hlJCQaOxCAACg7SBuAgC6vcTERFSfzHoYf/8+GIalpd0zLOcEAADdEcRNAED3VlBQWF4u4/P5jo6Oxq6l/ZmZmbm6uhgmyBu7FgAAaCOImwCA7s0w0BwQ0KcrPJqyIxgmDMF4OgCg+4K4CQDoxkiSTE5OQfWZrEfy9vZisVg5OblKpdLYtQAAQFtA3AQAdGOZmVm1tbUSicTKysrYtXQUJpPp6+uDEEpMTDJ2LQAA0BYQNwEA3ZhhiLlHThJqrH48HeImAKBbgrgJAOiuamtrMzIyCYLo08fP2LV0LCcnRwsLi/Ly8sLCQmPXAgAAzwziJgCgu0pOTqEoytPTw8TExNi1dCwMw+oX4IQOTgBA9wNxEwDQXcXHG0bSe+wkocYaHmhJkqSxawEAgGcDcRMA0C2Vl8sKCws5HI6Hh7uxa+kMVlZWEol9bW1tZmaWsWsBAIBnA3ETANAtGSYJ+fv74XhvuY7BApwAgG6qt1ymAQA9CU3ThlWBeslIuoGfny9BEBkZmbW1tcauBQAAngHETQBA95Obm6dUKoVCoZ2dnbFr6Tympqaenh4URRlWtgcAgO4C4iYAoPvpJcttPg4W4AQAdEcQNwEA3YxOp0tNTUMIBQT0urjp4eHO4XAKCgpkMpmxawEAgKfFMHYB4AkoipLJKoxdBQBdSHp6hk6nc3CQqNUatVpj7HI6m5uba1JS8vXrNwcNGmjsWgDoVBiGWVsLjF0FaAuMpmlj1wBao1Aofv11vbGrAAAAAIyMIIgvv/zM2FWAtoDezW7Dgm9h7BIAMD6KolRKFULI3MIcwzBjl2McKqWKoigul8tgwjUc9BYKucLYJYC2g0tV98Dj8UaOHGnsKgAwvszMzLTUNAcHh6B+QcauxWgMJ8FKYBUU1HtPAuhtoo5EGbsE0HYwVQgA0J1I86UIIQcHB2MXYkwSiQQhVFhYqNfrjV0LAAA8GcRNAEC3IZfLVSqVqampoHdPFzA1NRUKhaSeLC4qNnYtAADwZBA3AQDdRn5+PkJI4iDptXdtNpA4SFD9CQEAgC4O4iYAoHugKKpAWoB6/Ui6gZ2dHUEQZWVl6lq1sWsBAIAngLgJAOgeSktLtVot35LP4/GMXYvxMRgMsViMEJJKpcauBQAAngDiJgCgezAMHEPXZgMYTwcAdBcQNwEA3YBWqy0pLsEwzN7e3ti1dBXW1tampqYqlQrWIwQAdHEQN0GnIqvKiopk1aSx63hmZFVZUVFFQ+GPvAQdrrCgkKIoW5Eti8Uydi1dBYZhhhWRHuQ/MHYtAADQGljmvccgFVnXYq7EZ+aXKWv1BMdK7BYwaMxIf1t2O+xanpOYTbn2dbNoy68nVMXt8Ig7rCGvzfDnkUUnfvhov+mCrWvGWza3L1J+/9qFawkZ+aWKWpLBsRK7+Q8dNTLApn0akZBDuwW6tqkRZOHpde+Hmy7e+PVES/yxl6DjwUh6sxwcHDIzMwukBX5+fjgO/y8CALoouDz1CGTJza0r31/50+6oS2mFCrVWXZkbe3b/hrXLP/j9YtFz98CRxWc3/rTjaindtq/TVdk3z5+7m19LPeEwJdf/Wrn08593HruUUqTU6NQVebGnwzd+9eGH/7vUDo0oOr/pv7uulLSxEcCoqqqqKisrWSyWra2tsWvpWnhmPD6fr9VqS0tLjV0LAAC0CHo3ewAyL/KXDcdzTPvOXf7WjP52JgghhHSylFMHogoCfWyI590/VSmTPyEqtoYQjli80o2QWOAItZwaydyjv/52MpcTOPfDhdODGxqRempPdEGQdzs0oqLieRoBjMrwJCF7e3vowHucg4ODXC6X5ktFIpGxawEAgOZB3Oz+1LHHo9O14kmfrHzZz7ThXabAb/I7fg0vqarsmKjICwnZJUoNMuGL3IJCp0wb4cRFCJHS89siij1CeOnnrqVJZdV6gmvtNnDyvDmD7Jhk7okt/9zMy5GRNdd2fZdrStiNeHPhEE3Mzv3FAS/6lp87H59rOuz9JSMEZHlKzLmLN5OzCipUWpxjKfYZPu3lyb58HCGqOuv6mcussd5eNi3fdKeOO3oiXWs38csVc/s0boTv5OW+jRqRE3P46IX47FKFBpnwRe59x0yfPMKZixAi8y9u31/sMYKXfuZGWr6sWs/gCl2Cp748Z4gdk8w7uXHPzdxcGVl7fcf/5ZkyRKMWLhymidkWUdx3pl/5hXOxuabDly0ZJcBbOUtPQCkzY45EXYrPLlNpCa6NU1DYrBdHOZnWFVbS90WfsnMXY3NMRnyweKQAEtMzoWnasNaPYSI2eIS9xD45Obm4uFin0zGZTGOXAwAAzYC42e3pcpLS5JjT+HHepi1uo80M/37V3ixa6BHoG2BGK/NSrh/43+3k0q/XzHZhUor7d6+fOHkdmdp4+bh4STQl6clXw3+Xmf7w3Sw7hBBCFNlkCJpSZMVeP385LqJaY2rrNBTDECILrvyzLapE7OvnG8TDa4pT7p75636t4NcVw3iIVhenxcWaBupa6VzU5SamyjGXF1/waaURWeFr1u7LpIVe/r6BZrTyQcrViF9uJZd9s2qWG5NSZN+9eurkVWRq4+nj5mWvKclIvB7xP5np/9bOEhuqph5pxP27N87HxB2s1pqKHIdgWOtnqfWEqEk7sGbNoQIL38HBw2xMdbJ7t4799m0x9sNHI60oRfbdaxdjYg9Xa0xFzoNa3Q1oVoWsoqamhsfjWVpaGruWrojFYtmKbIuLigsKCpydnY1dDgAANAPiZrdHlZdV0qbujqKWx5tVtw5F3ac9X/xmzYsehjhXnb77q7WHj0TdHv/+UDZCCNGm/ot//GSSPRMhRMkvrVv2x92UezWzJM4Tln454vy387eUDJ3/xXwPAiGEdKUI0bVq3ohl65aNtDfM4nGe8smGkVyBpaFvhao8/9+lf2alS3XDvJ+qt8XQCA8H21YacePI0Szac+7qr+e61zUibc+qVUeORN554T9D6hoR+Ma6LybUNeLiz8t/jUtNq5nl4DR++WfDz/739Q2lQ974dL5n00Z88Pm7o+3ZCCHVlVbOUqs5UXUt8kSOachHPywbyscRQogcLfp0ZfjZW5XDx5sjw3FC3l/39mhJO0x56n0M066ha7MVDg4OxUXF+Q/yIW4CALomiJvdHqXTk4jJbOVPUpebkV2De48e59bQdcj1GD/K/ciO+/fy0VB3hBAi3AYMsatLhriZp5c9fru6qopEZi3lP8Ip9MUQ+4fxCWOqpVejzuQWyeRVGq1WXkDR1UrV007MofR6/ZMacS+7BvccPd71YSO8wkZ6Ht2ZlZGvG1LXiODBDxvh5WmP331CI1xGvziirhGtn6VBrTzGRpebka3hePo6aspKSup2bGtvTqYWFpHIHCGECOfQmSMga7YFSZJFhUUI5qS3ytbWlslkVlZWVldXc7lPcfMHAAB0Loib3R7B45qiarlcjVALt0bSVVXViGMlMG00IoybCyzZSFqlrH/N4XAbPsYYTCaG1JS+tcNaCYUNKU6XF/3Tmu2xShMbB0cbSzMOC8cwDJHUU8/NIbg8DqqWK1ppRHVVDeJaWXGaNMLakoXyq+pTLW7K5TRuBANDGrK1Oe2ElbV1fSOecJZaiZt0TXU1VXVjy7IbTd7GrbTa+uMIhNbPPdmpdyoqKtLr9Yb1zI1dS9eF47i9xD43Jzc/P9/b29vY5QAAwKMgbnZ7DCcXCXExKz5RNTbErNktMDaLhbTVNU2Cl66mRotYrLb3uDWaI6xNPBoeT/Z787eV4+wNaVGXsGlJ6tWn35mhEZmJiaoxLTWCxWIhTU1t00ZU1+gQk8XG2tIAhJo04jnOEoPFwiz85r0/2aVxpsQYfOf61xhMqG4jw5x06Np8IgcHh9ycXGm+1MvLC8Pa/DcCAAA6BPwj2O3hwiFD+piobvz7z/Wypj15NXmxicU6hAiJg5jQ5qTcq374mSo5JY9kiJ2e5l9xDMMwRFF0i32V6kqZCrPzDRDV90ySpTl5imYH0jGEIUTTj36GWw8O8TVR3tyz8+YjjajNjUss0iFESBztCG1OcmrjRqSk5JAMe0fJU/Qc4k9qxBPOEoZQ48IbvyTs7UV4tVxv08c/MPDhfwF+Dubw9+u5qNXq0tJSgiDsxHbGrqWrs7S05PF4NTU1FRUVxq4FAAAeBb2b3R9uE7rgldurd5z/aUX2gOGD/J2tuYROWZx1J+Zqssxu1n+/n+c+JCw48rdzm/7LnjGxn6MZUuTeOhERI+eHvD7EsrW1MOswzC14KO5m1CHbfjYC1+ABjz2y2lRgbU7HXDx0xmmsJx9TFaZeOHg4XU/j2bcvZw4KdW20JcYz4+JU9q2oU3ZhY/vaP5xGhNuEzX/l5todZ3/5T3b/4YP9nIRcQqcszoi9dDlFJp7x/Y8vuw8bM+DghvN/rGPPHt/P0Rwpcm8fO3xJzg9ZNMgSf3IjCHMLHkq4dThS1F9o5R484LF5J7h1a2cJI3g8nMq+fuy03djQfmKC1/il7dDR/gc3H/n5D8aLoX5iLqouzY67cCHbbdEnL7pB4HwOhvWP7OzsGAy4Uj2ZxEFyL+1e/oN8gUBg7FoAAKAJuIj3BEznqZ98bxO59+CF2JP7bxqSF24icOk7a/6cWZ5MhKyGL/1Iyfzr4Mkd647SCCGMZeU+6o03Fw3lt7r0eh1Wn/EzB9w7cHff5pu420v/6/9Y3GQGzHx9VNa2mM1rLyCEEMGx8w9bNDf/cMSVY7eXNYmbuNnA8WNOrT8buY0hDmkcNxFiOk354hvhwQOHzsWd3HOrvhFWLv2mv/bKdE8mQoKQpZ+pWFsjT23937G6RriNWrxwYcjTNSJg3MyBGQduh2++jru97Nr/8WnOeKtnyTz4hbFn/jh9dBtDPKyf2KzpS9uwdz+p2v5X5N515w33uzLMHAPHDmPBI4yeT/4DeHDlM3BwcLiXdq+wsNA/wJ8g4GZhAEAXgj0+rgm6FIVC8euv63k83pjQMU/emqypLK9Q1ugJrsDWxuzRNYgojaK0RK7GTC1tbSxaXnK95b2TJGr5nzGyWlZcUUUxzQRCK45hI4pCzd+02OIHCCFE1laWyxS1eoIrEAmbaYS8rFSuRqZ8W9v2bwR6wll6pPCmLym1vKxcXkub8IU2fBPo13w+CoUi5mKMiYlJ2LgwuBnxKV27eq28vLx///72ksd+KwSgm4s6EkUQxJdffmbsQkBbQO9mz0JwLG05La6FjbMtRI4Wz7H3VntMCK7Antt0EK/FSNnqzBnC1NJW0koj+LYO/Fa+/gRP7PZp9Sw9UnjTl7gJ31byHKWBxvLz8xFCEgcJZM2nJ3GQlJeX5+fnQ9wEAHQp0AMDAOhyaJoukBYgGEl/RmKxmCCI0tJStVpt7FoAAOAhiJsAgC6ntLRUkukJFQAAIABJREFUo9FY8C3MzJpfGAs0i8Fg2NnZIYQMYR0AALoIiJsAgC4HJgm1meGkGW5FAACALgLiJgCga9HpdMXFxRiG2dvDDYjPzFpobWJiolQqFQqFsWsBAIA6EDcBAF1LYUEhRVE2tjZsNjxn/plhGCaRSBB0cAIAuhKImwCArsWQk2Akvc0Mp65AWgDr3AEAugiImwCALqS6urqiooLJZIpEImPX0l2ZmZtZWFhoNJrS0lJj1wIAAAhB3AQAdCnSfClCyN7eHm91cVbQOpgwBADoUuCCDgDoQhpWdzd2Id2bvcQew7DiomKdTmfsWgAAAOImAKDLkMlkNTU1XC7XysrK2LV0b2w228bWhqKowsJCY9cCAAAQNwEAXQZMEmpHdePpD2A8HQBgfPDMdPDMKIqCGa8dCsOwXnjnIkmShQWFCEbS24lIJGIymRUVFdXV1Vwu19jldB6SJI1dQg+H4ziGYcauAnQzEDfBM7t65WplZaWxq+jJxPbiAQMGGLuKzlZcXKzX6wUCAYfDMXYtPQGO42J7cV5unjRf6uXtZexyOglN09HHoo1dRQ/nH+Dv4uJi7CpANwNxE7QdC1bhbm9ajcbYJRgNjKS3OwcHh7zcPKm0F8XNBnB16gi9+QIFnhPETdBGYybPsLASGLuKnqYoP+/GhTPGrsIINBpNWWkZQRBisdjYtfQcVlZWXC7XsJRpr5p9xWAyJ815zdhV9EDJd29mpiQZuwrQLfW6+8MAAF2QNF9K07RIJGIw4Xfg9gQThgAAXQHETQCA8dWNpDvCSHo7M8y7KigogAk0AAAjgrgJADAypVKpVCrZJmyhUGjsWnoaDocjEAj0en1JcYmxawEA9F4QNwEARmYY6pVIJLC6SkeAB1oCAIwO4iYAwJhompZKpQjmpHcYsViM43hpaakGphUDAIwE4iYAwJjKyso0Go25hbm5ubmxa+mZGEyGnZ0dTdMF0gJj1wIA6KUgbgIAjMkwkg5dmx3KMAfrQf4DYxcCAOilIG4CAIxGr9MXFRVhGCaRwIMrO5BQKGSbsJUKpVKpNHYtAIDeCOImAMBoCgsLKYqysbFhwzNgOhKGYRJ7CYIJQwAAI4G4CQAwGnhwZacxjKdLpVKapo1dCwCg14G4CQAwjpqaGplMxmAwbEW2xq6l5zM3Nze3MNeoNWVlZcauBQDQ60DcBAAYhzRfihCyt7cnCMLYtfQKsAAnAMBYIG4CAIzDkHsMT1kEncCwkH5xUbFepzd2LQCA3gXiJgDACCoqKqqrqw2PWDR2Lb0Fm80W2ghJkiwsLDR2LQCA3gXiJgDACGCSkFHAeDoAwCggbgIAOhtFUYUFhQhG0judSCRiMBgymaympsbYtQAAehGImwCAzlZcXKzT6aysrLhcrrFr6V0IgrC3t0f187QAAKBzQNwEAHS2upF0RxhJNwJDjzKMpwMAOhPETQBAp9JoNKUlpTiOi8ViY9fSGwkEAg6HU11dXVFRYexaAAC9BcRNAECnKpAW0DQtEomYTKaxa+mlDBOGYDwdANBpIG6CnolUlRQVlFWTxq4DPAZG0o3OMJ5eUFBAUZSxa+ml4AIFehuIm8D4yKIzO1Z/+vOOa6p2+7ePLDry+XsL1l5SPMUeyYqcW9ez5Q1bUhXXd2z+37+JqvYqBjykUqoUCgWbzbaxsTF2Lb0Xl8u1srLS6XTFxcXGrqUbMO4FiqzIjL2V/nBDquzO7h82779T1V61ANApIG4Co9M/OPnP8UsxVw/su1xqhL4WsuDolq/WXy16eDlXZcScO3HtQS10/LQ/Q9emvcQewzBj19KrGXqXYTz9KRj3AkUWn/hh3aZzpXT9G7Qy+8rR8zey1XB9At0KxE1gbNrE82fvm3j62OniLp7J7fzBJUpWJm9y4WbYjP3w02/eGciHvx3tjKZpqVSKYHX3LkAsFuM4XlJSotVqjV1L12bkCxRZUV7R5PpE2A1ftu6TN4ebw/UJdCsMYxcAervqW9HXSgRDln0u2bd495nozLnLvesnkJB50X/9XeA+1jwj+sK9vNIqPYNn4zVg9pKXRjgwEUJIW554+sypS8npeTKVFucI7P3Dpr/xop/lI5dhquLSxi0nVQPe/DjMpf5/+NrYiB/25HuP9Xpw9u79DBlZfWPTx3kchl3YikWhttXpF0+fZ4f59bFhIYQoVfqJIxGnEjKLlBqMa+PaZ8zLMyYHWhJUVXp0+L/RidklVTrChC9y9Bk0fPqswc6cTjt13U55WblarTY3N7ewsDB2Lb0dk8kUiUSFhYVSqdTV1dXY5XRdLV+g9NKTvx0o9Blunnw2JlFaptITZtaeIVMWLxpsb7g+laSei7p49W7Wg9IqLfH/7N13QBN3/zjwz91lEBIICRBCFgEZAoKIuAcK1tna6mOHj7Xa+XRoa8dPa2tbW9vaXWu1Pu3XPo66q7Zu68aNe7BnIOwVsiAkubvfH0EEDYgKJIH366/m8iH3jk3eed/d5z5vd2FA74QZz0ztd+dhLFV1/rdvjumHPfvO4wqicZvp2toVW/ODE/oUHTtbkFNB1h1f+0EOhyGLn/vWCJE+9+Rfp9iPh0X4sxBClDbn0Ka9hy/kldWacZ5PYP/hT858JMqboHQ5B9fsOHixsEJvITh8v6CQuLETpoySc7runw6A5uD4CDgUVXPh4Emd5JHEuKAR4wawi48cu3y72QmlybyStG7lRytOqZBPcJ+wQE9D1tEdXyzZU0AihBBZePL/ftx1ocItICZ26OBQX0P6vp++W3nirilNOF/ppb+0b/c/6ZZbmwzn/9p7KoPwlxAI0RRJtxhPm0puXElOrbRQCCFTyurP3v585+lCQhIeGRXiqbt2YPlHa0/VIMOZNYu+2nfdKOo7YvDQ2EBhfc7Rgxk6uEDcFtuVdOgk5CRs19NhAc62tJWgaG3W2bMbv/h61WE1EgdG9FHw9bkn1i1buqXIlp+KDm1YsfFKJUcWNWTAwEih8fqRXz5cc0p35y5wgdxLe/2fzcczmvKT7vLureezCD+x3fxUX5Zy7mp6uYVCCNVnrJ338dfrk4sIce/Y8F4C/fXtqz9bnqyhjOd++ur7bWl1/hFDRw2ICfEypZ86DNPRgSPB2U3gSGT54eOXGgJnTAxm4sTISXGrz50/eHrm4LEet4fQnP7zvv7iSQkTIUTVHv7gzaXn0lIMUwP4iAh+/LMto3m+AtvJBqr66KKn/5t5U21JCG+5wA4hGzuq35rfkg6mvxAVzUKIqrl49LzRb9yoIdHR8d8NP/De89+VDH7t25nhtq9D88tl2vNb/8yjo55ZtuypMHeEECKrs1I08r5CMjstX4NHvPrdgml+toM2ytxAstid92/l6qxWa2lpKUJIJoNy0ymIRCI2m62t1er1eg8Pj3v/Qc9z7wRFc6Pnrl44RcFECFE1SYunLz9/Nd04U+aJiKDp89dN5Pp4N+anmj1fPfd1Tmq+Jb7vHfnJP3FCnz++O3f4+vTIOBZCVM2pkxf0vo9M7B8VN2Tp2KMLJ64qGz37y9dDbOc+W+SnE7t2ZqLIl5Z8+2IwByGEyJrUjFplpIDKy8jS4jGzvvz6UVFjfrKYSSarE/+tAGgbnN0EDmRV/3MgA4sZ/YiSQAjxhiTG+9Vd2HemvPlUJSJoyGhxY3rGPSL6yHDSqGs8Q4Ax69UntmxZ9d3KpZ/88Nm3SWqKNuj09J27QbhoyLgh3IqTSReNCCGq6sTJy/XShEmR90y+5pzs7DoiauK4sFuXyAnv0L7BHIQwb4kPm8w9+N+/j1zMLzeSCOEsNiwj2YaSkhKSJEUikZubm6NjAQghhGGYVCZFcIKzVe1IUERY3EjZrfzED4tQ4pTBoLeVhDizPv/s9tXrfvpy+ecf/bDsYDFJ1+l0dvKT7+hRg3hVpw9cq0MIUTWnDt00KYePj7lnfrLkpebVM3qPmxp86xI5IYyMDOIihAv9xSwy49jqjScvZ1XWkQjhTBbkJ+BIUG4CxzGnHD+a4zZw0nCx7XPIjpg4VmG+evxwQbMDeMKdx2v6mGJMFgNDJEkihCz525c+/+/F3/zvxJXsito6C4UwDEMkafd+TY8hEwcJNZeOnNUjsvz4oTQyfOTYUMLeyJb0xjrEFXrfPd8JF46b9fbUQEPSpi/efPeZcTOffG7Jjzsz27PuUk9luwkabhJyKk3rvdP03VVQj9eeBIVzudzb+YnBZGCIJK0IIUvBX/Pfen7uynX7b+SUaustJMJxvDF33YU/YGy8QHPm5HktIovPHL1mDRsbH3zva4+03lCPeALvu+eL415j5vzn8TDjqf8ue2/WfyaPfemlt3/ddbPjFnIC4L7BxXTgMPWX9p4pIU2an+ZNW3Frm7mOtlgO7895+o2wexyKN1zfvvaqdch/fv98nMJ2Cdt87YdpqSdaGc6JG50gPb7v0IXKwOpjqUTft0fK2lFtIhaThRrq7S6JxJKOee/zMW9qCzOyM9Kzrh47tu/7b82+Py8YAXPx71ZfX19VVcVgMMT+YkfHAm7j8/menp46na6qqsrX19fR4TiXdiWo1mZrmy/s3XCeHDj/x8VTpKzGLf+dcfVsK8PdYicOk+47cuRktbLydDojcs44STvyE8ZiMVvNTwEj3/pl5Gua4qzU7IzUlKR9R5Z/aPHdPGco996vC0AngHITOAhVk3zgZC0/cujw0ObH5lTl1ZMXDh+7+kLYwLbLNpOmUofJ+vaV3pouSZbl52numFRP387DrNBxYwN2bjix3lOb6x6zINHn1ikJHMMwRFF2z+4QSrmMMGdfy6gfG3MrHJIkCaLpp4DFV0THKaLjxiR4lU9dU5BXQ46QtqeO7WFsl2slEkmzfzrgFGRyWVpqmlqthnKzhXsnqDZ/PeuravTIP3qA+NYVcbI8s6D2jrqwWYJiRY5ODN6/5cC2bRoVZ+CcUX638hOGYRgiKYpC6K6vDh4Q6E805N+4WZ84sJX8JJD2GS7tM3zkKGHl9J/U+VUIyk3gIFBuAscgK44cv1Tn/8S8uf/p0+I8pvZQ3XOfJh888+zAMW1O8eN4i7zoIwe37+v1SLgQ06nTDq3fkWal8awLx9IHjw/jeXrgVFbyn3/7P/poPzkLIUQETIjv88favfsxn0dnDr+9EA/BF/DQ+Qtb14sH+QtDRwwIbvbjQoiHjh+y85vdKz5kT318kMKTrLp5cNf+ioEffPcEvfbjb27KEsf3D1f68glj4YkzORSnv8SrS6qpurq6Wk2tRCrpip11BLiS7rRkMllaalppSak12spgOPsvQmFhoVgsZrE6/Z6XdiSo+Lb+niPy5tMnD687Evh4iBAzqK+e2LQ+y0rjOadOZ/ZLCPO4K0ExZGPH9968/PA/mHDC6wNv5yeGp8ADXTy5a5Okv9g3aNiwwGaH4YRfQsLA9Sv3ff4V67lxA4I8yPL0wxuPVsa/tXQG/ccbK1KVIx8ZFhLg50EYSk4dzae40f7CDv5nAqDdnD25gG7KWnToQLo19Mmxve+8Zs4fPmq49/kT+85WJiS09QqsvtNfH53544kf3zmGEEKEu7T/uDkvFm5ef2rH6TfHh3sOm5K458vD25Yx5Im2chMR4uGPDNh67Rw/fmJMs5TN6jdlyrCbf577/deTeNDsdQOClc32gvuM/WCB7vvft/71++ItNEKIKQh+5JUBgRyyPDQ2/PqxP79PsjX3wFiCsEdfeH5UZ586sFqtOTk5Odk5MrnMVcpNjUZjMBjc3d2F3vBr53Tc3NxEIlFFRUVpSanzN7JXF6pTU1J79+6tDFR2ZmOq9iSoEW2tsMAaMOWVSbkr9v/6/l6EECK4/v2mvDAr/+9N/+w7+0xCGP/uBEX4PRIf+3tKsteQcYOa5Sd21OSZA1LXXFr37Xk87JnQIYGKZnvB/Ub9v68My3/ctfuH77bTCCGGICL++eEKN2tlyNDQm3t2Lz/YYMtPTO9e4+c9MwLWHwAOg8EMcSen1WqXLfuZx+MlJLZZfXWhUydPaTSahEen8IXejo7FaqwsqTZQLE9fX2+u7cQiRSG8ae5+iwdkyZbX3/nd9Piq36fbm4ZPkiRq7Vov1aCvLNc2MHi+fl6c5kMsxupyjZ5kCcQ+fPbD33lXqi44f/ywRCqJi4u74ymapouLi9NS00wmE0JIEaCIiYl56B12hRs3bqjyVaFhob1793Z0LMCOoqKiK5ev+Pj4DB021NGx3MOZ02eqq6sRQh4eHn2i+tw9AYCm6T279zCYzMemz3JEgC2RhuqSCgPF8vD1F7rbyU8tHpGFf897bpNpxtf/fTnQThpqMz+ZtdXlmgaGp7dI2DI/GWoqqowk20vs58HqgDuDUy4nZ6fejIqOCgwMfPhXu1+7d+0mCGLRooVdv2vw8ODsJnBpDK6vgtvyFwfH735AVZ387Y/DN3KupHKHfzQuyP7Hvq1phTjbw09h78wAk+st43Z+1a3RaFJupmg0mk7fU0ejKKq4qBjBlXQn5u/vz2Awqqqq6uvrORzXuNVNr9efO3tOLBZH9onkcp11PiLB85bzWqaHFvmp8RFVfv5/vySlpN1I8xi48IkA+3mozfzE4vvK7XXqYvKEUh5cUwDOAMpN0FMQXPmAmU+PeTxe6FLLf5lMpvS0dNddGbG8vNxisQgEAuetCXo8giAkEklhYWGRuigkNMTR4dyHsrKyioqKoKCg0LBQ55942haM4MhGPDlt8rjhvi6VnwBoL1f+fgLQXrjPyFffHOnoKO4TSZJ5eXlZmVmtrNXnGmyFsvNPCuzh5HJ5YWGhWq12rXITIURRVE5OjlqtDg8Pd9WPGe43+MWPBzs6CgA6FZSbADgdgsEoq6hOuXGtzmhsbUxJSWlNjbNfW6dp2mgwIIRyc/Py8vIdHQ5oFU3TGIYZDIbDh48482JVdXV1drc3NDRcu3ZNVVDQp28/DIfzgwA4HSg3QU9GGitLdBTf38/T0ZG0QDCYtVqtqb6+jTFWi8VgsXRZSA/JVnQC51ffSj3nEoxGo1avw7tNuUnqq8tqKU+xrwf0nwQuD8pN4Boabm5bezDPve9Tz4wNap56yfKk7RuTOQlvTI65/6mBVOWxL/69vv75P399oeMi7QBmU310n0iFVJyWmlZSUmJ3jFQqjYiM6OLA7lfy+WSdThfTLwaWEHd+dXV1Z06fYTKZI+NHOm3FduniJbs3zGEYplQqw3qHMZnMm5cvMZhdXJ+Z0ncuP57PjZj68qjA5muCkpWn1+y4wB3x6vTIuztN3gtVtW/Z7BWmmeu/fS6o40IFwDGg3ASuwapOPrr/rPVYJkP2y/SIZjfP6jKS9+/h93rpQcpN5+bu7h43IK6qqirlZopOp7vjWYJBOPlNxAa9QafTsVgsmUzmtOULaMLhcAQCgUaj0el0/v7+jg7HPrsfJB9fnz59+nh6eiKEHLS0n6Xk4t4j5y2nspj+y14Ju/29pPWZSUcPCJSzn450h68A6NHgCwBcCMGwZPz1zaobekcH0oV8fHziR8VH943ugk4qHct2k5BUJoVa01XYbrWxtYByCe7u7gMGDhg6dKit1nQwgmHN2rBy9UWYOALA3eDsJnAduDR+RsTNjTt/WRn71fxRXvZqGEqfeXLr5hMXM8q1DZib0C9scMJT00f04tmetZSd37dh2/lUda0JuQlkwUMSPJvf801pcw5t2nM4Oa9MayE8fHsNHvPsrPhejj9partQKJVKMzMz8/PyXaI1A03TRUXQuNLFSKXSlJspZWVlZrPZyQ9vCAYRGhraq1cv5zmYwSUTpva+tHPX0jUxq98YYXe9NcqQ/c+ubQeuZZXoGjC2QBI8cNLkJ8cqb+Wnigtbt+88kVVUY0IcL2lE/3ivlvkp/cS2LUmXMiu0ZoInVg6cPO3Z8cr7v0YPgEM4yxcVgHbAeAPnvv6EvObw978eLrWzOJA5bfuC13/edLKUGdC7/4BQKSpK+t+yt97bmW1GCCHDhbXz568/mNYgioweEBso1F3f+PXuNOutPzZlrJ338Td/ZlFB/RImxg8Jw7O2/Tz/y5NVVNe9vzYxmcw+ffqMHj1a5CdydCz3Zlsz3MPDw8vLy9GxgPZiMpl+Yj9b/ypHx9IWuUKemJgYEhLiPLUmQghhnrGvLRwvq0r66ZukMnv5KWPt5/OW7DytZsijovtH+mOqs+sXL/pgfZ4ZIYSMl5Z/tmjl8XSTd/iAmJhQvv7Cju83Z93OTze2zp+zcmcqrRw8fNz4uFAid+eSJd/8U+Ms+QmAe4Czm8ClYB7RLy6akjJ3xy9LD4b/MEnR4gOsP7VhbyYdMmvFJ7MaZ3caU1Z98u6G3VtPT100qjZp6/Eidt+5vy2aorAt9GK48sPC+X+W2f5Ye2zXzmz3xM+WLkywnTclJ0g/eGXt0VNVw6eInOc3jefBGzx4cHl5uV7v1FMKbBdkZfK22koDJySXy0tLStVqtUO6FN6TUCiMjIz0EjjrMQxvwIz5MzPfXbvmux0hXz8la7GilDZ589YcKvLpH396qrftnKQh4//mLN6yede5KW+PsJzbsb+UNfDFFd9PlNvSmu7G8leW/NU4sUGftGlfDnfEx7+92dingkyUvPLuH3vPVz8yERaGB64APqbA1XAipy14KYK8vOmbDbnm5k+YC1Iz64io0ZN7N83U50ZMiQ/HDZk3EbIWZuWZGVFDExVNPwG8qMRY/8ZHlty0PBM3JCaoobykvLSkvLSkipBI+dYKdZETrrHu5+cXHBzs6ChaZbVabTfUy2VwJd3FiEQiFotVq6k1OOXaVeER4c5bayKEEHKLmP3G7Bjq6q8rN2W0zE+5mdlGvM+EsaFN1795oZPHh+D6nNQ8ZM3NzTcx+iSMkDcdQnuGjx5y60jXnJ+R2cCNiAw0VZbaElQ54R/gSZaUFDthfgLADji7CVwPM/Dp11+7uvCHtSvXxHw6qmkzbdAbENdHyG12EIV7eQvdUIEOIbrOaEQcL75bsxfCBXxPhKyNf1xH6ZK/m57cYle40NzQmW+leyotLSVJ0tfX143jdu/RwJngOC6VSfPz8m19ehwdjitiBkxbOOv6K79u+GJL3xXDbm/XGQw019u3+R3qOF8kYNNFOh1CZJ0RufEF7GYvhHsJPTBEIoQQXac3UvqkVbOSWuwK9zWbXWAmNwAIyk3gmgjxhPkvXXv5xz+//IM/6NbkJYzFYiOTsa7F0b65rs6MWGyEMCabjcx19S3m3uuNdQjZ7ohgslmYIOI/H00Kbv6lwBjeIc7bYsVZ2a6kw01CLkoul+fn5Repi3r37o1hmKPDcUGELPGdd1LfWLzn218845rKQTaLjRqMxhb5yWKoMyMmm42QlcVG5roW2Ysy6OvpxvzEYLMwrxHPLXwysHk+wpiCXvAjDlwDfFKBa8J9h8xZkJIx/9CaPUwSCRBCiCELlBPmzNQbhvhBjbd6It2VtFwrIyAYIUIql+DmzPSbdfEDGy9mkRU3skpJFIAQQoQiwA8/UGv1j+yvhPryYdTX11dWVhIMQuwvdnQs4EF4eXl5eHjo9frq6mofHx9Hh+OScJ+EF9+5kr3o7y0HWCQSIoQQQ6mQMczZV9MN42Nv5Sf9tWsqkikPUiLCLPXHLdnXM+rH92ucDERWp6SUU0iOEEIMmUKKH6q2imOjFZCfgEuCchO4Kpw/5Ln507Pe+yO/8WOM+4x6LG7TkuPfzmfPmBYb6EVrsi/tXHeyxnvY66MQInxHJIZvWHb0+4Wcf0+O9HczV6Sd3bElraFx/jIhThjVf/1vmz/5hTErIUbhjvSVWcknDmQGvbV0WhhcEb4PtvWPJP4SBgPSi6uSyWXpaenqQjWUmw8K9xj0xpwnUz/dnHUrP/kNnThs51f7Vi5y+9eUIQo+rc05vW/ToVph4vMjfBBBDx4ds33FnlUfu0+dFCtiN1RnHNv75zXzrfzkGz8heuO3fy35kvHspEiZBzKU5l06cCwr7KVPZwdDfgKuAH4PgAvjRL0457nrH/2eZnuI+4x9dYmWuXz9oZ8/3EcjhDCWT3j8nHdeGC1ECBHSf73xfvnKFTv3LLuwCyGEs70jJkwbd3NPIYEQQoT/mAVLDT8t2/37h8dtrcgZfMWAx4ayYWrU/YEr6d2AXCZPT0svKS2JskbBYcOD4obP/vDJm69vyrA9xIWJCxZoWas3/f374m00QghjC3uPe2HuvGFCHCEkfvyDN8u/+H33lt8ubUII4Wzf0LHPj07ZXEzgCCFCPHnOZ/rVKzZtXLzftjgSwzMoZmIi5CfgKjCXWDK6J9NqtcuW/czj8RISExwdS6NTJ09pNJqER6fwhd6OjsUuqkFTWqGpx9y9RWLBnWtVUyZtRbnOTLgL/bx5TESSFEE0X6CBqq+prKgx0Ry+n78Xp6uXbihVF5w/flgilcTFxXXxrjtEbW3tyaSTHA5nzCNjYNqfSzt39lxlZWVsbKxrrWZF0/Se3XsYTOZj02c5OpZWUKbaslKtCeMI/UVe7Lue1FRV1JoJrkAk4trLTyZNWZWmjnYT+oqFbl2+tEzK5eTs1JtR0VEOWSdr967dBEEsWrSw63cNHh4ctoLuB2cLpHJBa0+68cUB/KaHLXM5QgjnCP0ChJ0XXPdma1wpk8ug1nR1crm8srJSrVa7VrnpAnA3L0lga4s54W4CkeJ28ro7P7kJJLLWkhsATgzW3QQAdAyKooqLihFcSe8WxP5igkFUVlaa6k2OjgUA4PKg3AQAdIyKigqz2ewl8OLxePceDZwbg8GQ+EvQrXu/AADgYUC5CQDoGOpCNYJTm92I7X+lbYIEAAA8DJi7CQDoAGazuby8HMMwqVTq6Fjuj9lsvnLpkk6nDesdHqBUtj24uqrq6pUrDCajf9wADw+PNkbSNJ2RlqZWF/qK/KL79iUI11su0dvHm8Ph6PX62tpaLy+nbh0JAHByUG4iLAm4AAAgAElEQVQCADpASXEJRVH+/v4s1p2LATiz3JycpUs+02q1tofDRoyY89a81pb+2bl9+9ZNGymKQgixWKzX5swdPnKk3ZFGo/HrL75IT0u1PZRIpR8t/tTH17cT3kEnwjBMJpNlZ2er1WooNwEADwMupgMAOkDTPemODuQ+NDQ0fPnZp021JkLozKlTO7Ztszv44oXkzRv+sNWaCCGz2bz8xx/U6kK7g3/9ZWVTrYkQKiku/varr1xx1Tm5Qo4QKi4qbnrjAADwAKDcBAA8LIPBoNFoWCyWn5+fo2O5DxeTk3U63R0bD/9z0O7gI/8cumMLTdPHDh+5e6Rep0s+d+6OjXm5Ofl5eQ8aqcPweDwvgZfZbK6oqHB0LAAAFwblJgDgYdk6CUmlUhx3pZRSW6u5e6NWq7V7GrK2ttbOYHsb9Xq93XOBdgc7P9sNQ7b/xQAA8GBc6bcBAOCEaJp2xSvpCKGQ0LC7NwaHhNpdoz4kNNTOYHsbfUUiTz7/jo04jisd0Yjl4UmlUgzDysrKLBaLo2MBALgqKDcBAA+lurq6vr6ex+MJBC7W7SQ0LCy2f4tmoTiOPz19ut3Bj06efMd6omJ//1EJdlrLMpnMJ59+5o6NEx99TCB0yW5VLBbLT+xHUVRxcbGjYwEAuCooNwEAD8V2atMVl9vEMOzdBQsmPTaZw+EghAKDgt7/cFFMbKzdwWJ//8Wff2F7liCIYSNGLP78C3d3d7uDx0+c+NrcuWKxGCHk5eX175kzZ86e3Vlvo/M1LsBZCAtwAgAeECyEBAB4cCRJlpaUIhe8km7DYrFmv/jic88/T5Ikk8lse3CAUvnhx59YrVYMw+65jmZC4pjRCYlWq5XBYLh6B3k/Pz8Wi6XRaIxGI5fLdXQ4AADXA2c3AQAPrrS01Gq1+vj42E4Quigcx+9ZazZhMBjtXLMdwzAmk+nqtSZCCMdx2+r90GEIAPBgoNwEADw42w3LrnglHdwX29nrInWRK64eCgBwOCg3AQAPyGQyVVRUEAThL/F3dCygcwkEAh6PV1dXV1Nd4+hYAACuB8pNAMADKioqQgj5+/u31vURdCe2E5xwPR0A8ACg3AQAPCDbrcq2Poeg27NNmSgpKSFJ0tGxAABcDJSbAIAHodVq9Xq9m5ubj4+Po2MBXYHD4fj4+Fit1rLSMkfHAgBwMVBuAgAeRFMnoW5w5zVop8YFOOF6OgDgPkG5CQC4bxRFFRcVI7gnvYfxl/gTBFFRUWEymRwdCwDAlUC5CQC4b5UVlQ0NDXwvvoeHh6NjAV2HwWD4+/ujW3eJAQBAO0G5CQC4b67buBI8JNv/dNt6qwAA0E6wfAl4QCf27+ILvB0dRXejqa50dAj3ZrFYysrKMAyzdZoBPYqPr4+bm5tOp9NqtXw+39Hh2Ge1WE7s2+XoKLohl0hQwDlBuQkeEEVRkHp6ppLiEoqixGIxm812dCygq2EYJpPLcrJz1Gq105abCAojAJwMlJvgvsX2j4WF9zpV+/t3O0TTPemODgQ4hlwuz8nOKS4qjoyMdLZ1CTAMGzV6lKOj6Obc3NwcHQJwPVBugvvG5XIdHQJwGKPRWFNTw2QyxWKxo2MBjuHh4cH34mtrtRUVFX5+fo4O506enp6ODgEAcCe4VQgAcB9spzalUimOQ/bouRoX4CyEBTgBAO0CPxgAgPtguyUZrqT3cFKpFMOwsrIyi8Xi6FgAAC4Ayk0AQLtQFJWdlV1XV8flcoVCoaPDAY7EZrP9/PwoikpNSbVarY4OBwDg7GDuJgDgHurq6gpUBYWFhQ0NDQiW2wQIIYRkcllZWVlhYWFJSYlMJlMGKmHSJACgNVBuAgDso2m6vLxcpVJVlFfYtggEAqVSKZFKHBsYcAb+/v4DBw1U5asqKipUKpVKpRIIBMpApUQiIQjC0dEBAJwLlJsAgDuZTKbCgsKCgoL6+nqEEMEgZDKZUql05nUWQRfDMEwsFovF4qaT3xqNRqPRpNxMUSgUAcoAHo/n6BgBAM4Cyk0AQCOapquqqlQqVVlpGU3TCCFPT09loFImkzEYkCuAfe7u7uER4WG9w0pLS1X5qurq6tzc3NzcXB9fH6VSKRaLYREDAAD8hAAAkNlsVheqVSqV0WhECOE4LpPJApQBcEsQaCccx6VSqVQqNegNKpVKrVZXVVZVVVax2WxFgEKpVHI4HEfHCABwGCg3AejRampqVPmqkpISiqIQQlweVxmglCvkLBbL0aEBl8Tz4PWJ6hMeEV5cXKxSqWo1tdlZ2dlZ2X5+fspApUgkcrZGRACALgDlJgA9kdViVRepC1QFOp0OIYRhmEQiUSqVPr4+jg4NdAcEQSgUCoVCodVqVfmqoqKi8vLy8vJyd3d3RYAiICCAzWY7OkYAQNeBchOAnqXp59/W+J7D4QQoAxQKBfRBBp2Bz+f3jekbGRnZdHiTkZ6RmZHp7++vDFT6+MDhDQA9ApSbAPQIJEk2Xdy0bYGLm6DLMJiMwMDAwMDApskbNjweL0AZIJfD5A0AujkoNwHo5ppu3bD1G7TduhEQEODu7u7o0ECPIxQKhUJhn6g+hYWFBaoCg8GQmpKanpYulUqVSqVAKHB0gACATgHlJgDdE0VRpaWlKpWquqratsXHx0epVIr9YWEa4GAsFis4OLhXr15VVVWqfFVZWZlarVar1Z58T6USFt4CoBuCrzQA3c0dPSeZTKZcIVcqlbDsNnAqGIb5+vr6+vo2tRXQaXU3rt9IS02DrpgAdDNQbgLQTTT2nMxXVVQ06zkJTQWB03NzcwsNCw0JDWn6AENXTAC6GSg3AXB5d/eclMvkAcoA6DkJXEgbXTHh9DwArg7KTQBcFfScBN1Si66YKlV1VXVebl5ebh5MPgbAdcFvEgCux27PSbixF3QndrpiVlVVVUFXTABcEpSbALiSO3pOwrKFoNuDrpgAdANQbgLgAqDnJOjhWuuKCW2xAHAJUG4C4NSg5yQAzbXVFRMOwABwVlBuAuCMoOckAG2ArpgAuBYoNwFwLtBzEoD2a+qKabt5DrpiAuCcoNwEwCk09pzMV1VXN+s5GagUi2HZFwDugcVi9QruFdQrqGlpMOiKCYBTgW8gAA52d89JhUIRoAyARa0BuC+tdcVMTU2Vy+TQFRMAB4JyEwDHgJ6TAHSStrpiKpUSKXzFAOhqUG4C0NVMJlNBQUFhQSH0nASg87TaFTMFumIC0NWg3ASgi9A0XVVZpVKpyspu9ZyEiWUAdD7oigmAw8GPHACdzmw2FxYWFqgKoOckAI7SdldMWPwBgE4F5SYAnQh6TgLgbJp3xSxQFWg0mttdMZVKkR8sbQtAx4NyE4COZ7/nZKDSxwdangDgFKArJgBdCcpNADoS9JwEwLU0dcUsKipSqVTQFROAzgDlJgAdoLHnZL6qthZ6TgLgehhMhjJQqQxU1tTUqFSqkuLGrphcHlcZoJQrYAIMAA8Fyk0AHoper1epVEXqoqaekwEBAQHKAA6H4+jQAAD3rbErZp/GrphGgzE1NTU9PV0qlQYoA4RCoaMDBMAlQbkJwIOw03PS10ephJ6TAHQHrXbF9PRUBsLiZQDcN/jCAHB/oOckAD2Ena6YusaumLa1zKA1AwDtBOUmAO1C03R5WblKBT0nAehxWnTFVKkqyisKVAUFqgLoiglAO0G5CXqoqqoqBoPh5eV1z5G2npMFqgKTyYQQYjAYMplMGaj09PTs/DABAM6iQ7pims1mdaG6V3CvLggYAOcB5SboiUz1psuXLvv5+cX0i2ltDPScBADY1dQVs6y0LF+Vf19dMQsLC9NS0zz5nr6+vl0ZMwCOBb+aoMehKOrSpUsNDQ3FxcWRfSKZTOYdA+z3nAxUCgTQcxIA0AjHcYlUIpFKDHqDqkClLrx3V0yapgtUBQihy5cux4+Kh/UrQM8B5SbocVJTU2tqahBCJEmq1eqgoKCmp6qrqwtUBc17TiqVSrlCfndJCgAANjwPXp8+fcLD790Vs7Ky0nYQazabL128NGz4MFjIAvQQUG6CnqW4uDg/L7/poUqlCgoKsvWcVOWr9Ho9gp6TAID711ZXzIAARYDCzc1NpVI1jddoNKkpqVHRUY4LGYCuA+Um6EH0ev21q9eabzHoDefPn6+uqm7eczIgIIDNZjsoRgCAa7PTFTMjIzMzUyQSlZeXNx+Zn58vEApkMpmjQgWgy0C5CXoKq8V68cJFW1nZXEV5BULIT+ynVELPSQBAx7i7K+YdtabN9WvXPT09YZkL0O3BrBHQU1y9dtVgMNh9Kn5U/KBBg/z8/KDWBAB0LKFQGBsb+8jYR+yuaEGS5MULF20tcAHoxqDcBD1Cbk5uaUlpa882rdwOAACdoaamxmq12n3KaDTeMckHgO4Hyk3Q/VVXV6elpbUxoEBVYFtZEwAAOoMqX9XGs6WlpTnZOV0VCwAOAHM3wX2rq6sjrXfOgHRaFovl4oWLbVeTth4h3t7eXRZV2xhMBizIB8CD0ev0jg7hTvX19ZWVlW2PyczM5HK57elL5HBsNzaLxXJ0FMDFQLkJ7tvlS5c1Go2jo+hgN27ccHQIt0mkkri4OEdHAYDroWn6+PHjjo7iQZAkefHiRUdH0S5R0VGBgYGOjgK4GCg3wQPCcJwvEDo6igdH0zRNURRFkSRJUSRFUu48nsNvFaqtrnJsAAB0D17eTrRobr3RiGEYThA4QeA47rpLu0OCAg8Myk3wgEZPfJwvdJarz91Gqbrg/PHDjo4CANfGYDJHT3rC0VF0QymXk7NTbzo6CuCSXPUYCwAAAAAAuAQoNwEAAAAAQCeCchMAAAAAAHQiKDcBAAAAAEAngnITAAAAAAB0Iig3AQAAAABAJ4JyEwAAAAAAdCIoNwEAAAAAQCeCchMAAAAAAHQiKDcBAAAAAEAngnITAAAAAAB0Iig3AQAAAABAJ4JyEwAAAAAAdCIoNwEAAAAAQCeCchMAAAAAAHQiKDcBAAAAAEAngnITAAAAAAB0Iig3AQAAAABAJ4JyEwAAAAAAdCIoNwEAAAAAQCdiODoAANrNXFOQmVmhY4ii+gd4wpESAMCJmGtyc3NK9IQkvF8vD8hPALQE5SboQNbazBMnjl/IVpVp66wMro8krP/g8eOixW4P/9Jk2aGV7315orgB4fLHlv3xhHHz1rPEkBdn9OV3aV4na7Kv51C94sJsu6WqTu9Yf5Y56tUnYj27MgwAwH0ja3KSDpy5nKouq60nGe7e8l6xoxMS40QdkZ8qjn7x6TcHSs0Ilz2z5Pdn67b9fpEYNePpgV1bd1prcy7m0b1jQgS2/FRzbt22c6yhL8+I9ujKMACwAw7BQAchS88vf3nu6x+t//NQWpGmwVxXk3vu8LqvFs9+btnhIvKhX73s6NZTpYLh7/3vt7/WPhvBMOacOrr/TEF9R0R+X2Ec+PqbVUcr6MbHtD4zef+eK/ldHQcA4L6QZSdWv/7M+0tW7Dl6rVRbb6mvVCXv2vbd3DdfXpxU/PD5qejUjkPlgjGv//fvNb+9Fkro88/sPnout8vzU/HRHxauO15yKz9R+qykowfOFtZTXRwIAHeDs5ugQ1gLti7++e9s97gX33prRpyUgxBCyFx9/e8t2wtjosTEw74+WV1RQ3OiBj8S7sNCCCHv0W++H4zLhHaOlyiztlKtKqlkKAZEej/0ju8Io6aqpnnmJsRjX/w8HFd6dexuAAAdiczZ9cWSA7ncmFkfv/T0cP/G/FSRunf1XvXA8A7ITxVVNcgtcvTIMD8WQgiJhr/+TSCu9LKfn8pKCguriaCYCFFH56eqGk3z0pkhGvP2+2GE3F4cAHQxKDdBR6hP3vtXilk27YPFL0W6N21lefd96o2+TQ8pQ/Y/u7YduJZVomvA2AJJ8MBJk58cq+QhhKxFB3/aVhI+wjPlSNKNokq9lfDwCR3+2EsvDpYyydydq1afKsrX0A3X/l70zjGG76BX3utfkHToMDE6NNJPiCNKm7l/7e4jl1Vl2gaLyVCrszI9vaQT5sZGelNpe75ZkxM6e86TkUxbFGTpqV9+OOPx5LzZA5kF+/63rqTvzL5VB/ZfzXUf/v578fzKtKO7T5y5nFNYYTAT7sKA3gkznpnazwtHtjAKcirIuuNrP8jhMGTxc98ahmee33OI9WifMDEbIUTpM09u3XziYka5tgFzE/qFDU54avqIXjyEEFmw73/rioPHeGbtO55RUGGwMniisLhp/3lqpJzZpf+rAOhxTBe27U9rkEz59r3ZsZymrSxR5NQPIm+PerAEhal2f73xTH6hhjLf2PD1+3sJ7/iZ84aqT/+VhE/qFS5h4YjSphzduCnpSk6lzmQ16bR6C8PD23/sougIEZWxZeX69KCZiyaH38pPZYfW/nyUO2XxM3HMooM/bSsd+K/osmMHz6s4j7w5b7xn1bWT+w5cuJpeXKmz4FyBInr4My9P7CvEkVW1++uNp3NUlWTdyZ+/zHNnSMe/+PoYPPPEoWPsRyL7iFgP/AYhP4GOAeUm6ACWnEtpNZhy9hO93VsdY85Y+/m7q7Mpv9D+MdF8Wpd/9ez6xReuln323XNBLFqbdfbsrp1nkbsoom9QREBDWcrNE+uWVXK/+2mmv50XoxtKUq6cxyPNCCGybM/iz3+64hYxYuAoCctSo76cdK1cHP/mK31ZCJk1BVfO3WA8Tt/+27rSlHNXhCNJhAhN5pWT+05eWGds4PoFjcIwRBYd2rBiY4WsX0TUEA/CWHr9zJFf0up9t7wdb5uaSVMk3SKO+qL05HOcARaEEDKnbV8wd2sG7RMxIKI/n67NTU3637Izlyt/XD41hEVpMq8k7fgnCXMTR4aH9JE2lGRePbrjiwpOwKqpAR18jgMA0Iwl/+q1Wixk3KN9Oa0PetAENd3Oa9Gm8tRzV/BYM0KILD70xTv/d80tdPjIoWI3qybv+qnkKr9xL704kImQWZN7M/ki47Fml0zq1enJ5wTDrAgxtFlnz/3zz5WNerO7NGAkhiFryZFV/9ta6t83JmKQJ24sSj23e01mnXDdp0Mbp2bemZ9MJTeuJLvHWCiE8AfOwDLIT6AjQLkJOgBVWa6huSFKSet5SZu8eWsOFfn0jz891ViTGjL+b87iLZt3nZvydrwbQgjR3Oi5qxdOUTARQlRN0uLpy89fTTfOlPWaOmfpo1e+m/blqf7/+vyTQSyEEFl6rumVDTfPXqmXP7nohzlhLIQQomrjvp35+YlD157pO/TeB+Z0nclz7JtfLRylcEMIIZ/p89dN5Pp42/6Qqtnz1XNf56TmW+L7MntNnbN07NGFE1eVjZ795eshBEIIkQW3X0l/asPeTDpk1opPZkXYftWMKas+eXfD7q2npy5KsO2M03/e1188KWEihKjawx+8ufRcWophagC/ff/MAIAHQFaVV9PuEfI28tNDJKhHJn/44fhzv8z4f8n9Zi34IJ6FECLVl5pe2HDp4rU6ydTvP3s1iokQQpQ29oM5Xx08cf3lyMGse4ZO19V5JH686L0JUjeEEBI+vfTn8R5CYWN+0uxfMPeH9EyVZWgUUzn5ww8T9n4x9auKkXM/eCXSlp+KOuINyuA2SNARoNwEHYAyW0jEZLbxaTLnZmYb8T4TxoY2nf/khU4eH7JtRU5qHoqPQAghIixupKyxQMT5YRFK/KzBoCeRZ9sH1xSiEUYwCKzxMc5gsQhEkS2P81tFKCfMHqFoujcVZ9bnn93+l6q4QquvN5trikm6Tqdrx0uZC1Iz64io0ZN7N51B4UZMiQ/ftC7zJkK2cpMIGjJafOsdekT0keGnjTodQlBuAtB5KKvVipistn7tOi9B0QghRDCado4zWGwCkVR781NIwrNjpU35CWOZVEf37M4uq9QY6hvMmgKKNuh17bgTqBMzMADtAuUm6ACEh6c7MtRqTAixWxmiMxhorreve7M56zhfJGDTRTrdrcdcLrfpaYzBZGDIRFrvuXPPqGGxbsu3/fhh7dBoKYfSqpP/OasXjhga3b4PN0Mo8ruVTS0Ffy1csvKMjuMvV0q9PLksAsdxRJLtuXGVNugNiOsj5DZ/h17eQjdUcOsNIsKdx7v9DpksBoZM7XpxAMADI7geXGSs1tYj1Or5xE5LUB5xA2LcV+/4eKk2MULCpbR5V44cNQjHDujTvjmRhK/P7fyUu//jt9ec17iJg+QSoYc7G8dxDJFUu+4777wMDEC7QLkJOgCjV7CUcSDn0kX9xDGtrO/GZrFRg9HYorayGOrMiMm+VaFidv6sHQjxxNkJ2984WpR+ufI6SXA8xEOf+mT6YyNtK2MSBI5ouvmJBIqkEE4wmtIqjt/6T/OFvRvOkwPn/7h4ipTVuOW/M66ebVcYGIvFRiZjXYt3aK6rMyNWayU4AKALMJW9lMSh9OtXtImjW7uS0GkJipAmzpy05+29pRlna25acTcv30Evvvf0M4P5OEIIIwgc0S3qRZKiEY4zbpWYGI7f2q/50tYdF6z93t7w3uQAW36yXPr69WvH2hdH52VgANoFyk3QAXDRqGF9V68+9dv6k31eHdl8WRGj6kK6W0ycmKFUyBjm7KvphvGxvMbn9NeuqUimPEj5sLuvVxWVI/HjL7w8VurGYLB5AqE3v/EsBuHpwUMmTU0dhVi2qpLUaHWI04tn5/pQfVWNHvlHDxDfOgVClmcW1Db/KcAwDEMkRVEI3fn3DFmgnDBnpt4wxA+69Q51V9JyrYyA4Id9gwCAB4f7jEiMXPv9+f+tPB8xf7Bfs1+9upwrGW5RsTJmZyYoU4GqEkknzHo33p/DYLpxvXwFno0VHu7J52L1Wo2RQuzG/KTV6JG70l5+aqiu1GPyiP6ypvxUmZ2rpRuv1yOEEI5hCFEUbS8/dWYGBqAdoNwEHQH3H/PaKxfe/fnoZ8/nDXlkUEwvXw+GpbYo+/yh09cq/Wes+vrF8KETh+38at/KRW7/mjJEwae1Oaf3bTpUK0x8foQPQg91QdmkZXv4oKvb31+4vXELwZWGT3hjzqujRURASKiX9ejan1eTCVH+HFKjOrn5VCU7tHcI4+69ckTefPrk4XVHAh8PEWIG9dUTm9ZnWWk859TpzH4JYXyEGJ4CD3Tx5K5Nkv5i36BhwxTN/gl8Rj0Wt2nJ8W/ns2dMiw30ojXZl3auO1njPez1UQ/z7uyqqanRarWBgYEd/soAOLOsrCyJRMLj8e49tBlc/Njs508uXrXn+/9kxiXER/YS8wizrjjt8tHDKVXyqT+tnhHu12kJql7P5nvT5/d89Mqexi2Eu6Rv4iuLnov3JxQRQXzLqQ1LNlKTwsVcUpN9/s9/qlmRwb2Yd+/UTSTypP9J2rhL8WikF9KV3Diwc2OKlcbzzx7JiZkQ7Ikjhhffg752ZuNfkqG+Pr0HDg5q9k/QeW8QgHaBchN0DGbQ0wuXi3eu+eP4hZ1bTtuSF+7mE9Lv369N/3ckEyFh4oIFWtbqTX//vngbjRDC2MLe416YO2+YEH+YZEfVHvvv25/fDPj33HkjlL4eTJxs0Ban/bV83c5f9o4Y/kI0d8BL7z9evezg1m+vbkYIIYzp3WvCO89PFNvZK2vAlFcm5a7Y/+v7exFCiOD695vywqz8vzf9s+/sMwlhfITYUZNnDkhdc2ndt+fxsGdChyiaT4TyGfvqEi1z+fpDP3+4j0YIYSyf8Pg577wwWvjA7+5u9fX16WnpRUVFigDFvUcD0L1UVlRmZmQGBgWGhYUxme1fEpIVMO2bL8R/bNm078ru/0tuzE8c7+DBU19+ZWo4C3VWgqK0SV9/9PUl2dOLXh4W4sNj4ZRJV3xt/6oV+37bOmjovAj3ETPem6FZsWPXj+f/QgghjCkMT3hzXqKfnZ0y+z87c3zG7/98+/kBhBAiuLI+k+c9nb9hx5FtF6eNC/bEEav/uOkjMv84s/XHE3joS0GDgpqd48Q7KQMD0E5Yy2ltwOlotdply37m8XgJiQmOjqXRqZOnNBpNwqNT+EJvO0+TRk1Fpc5oJXi+fmL+nT8IlKm2rFRrwjhCf5FXB0xqtFz9bs57exXv7f5wwu3lOoyH33/lq9ShX+54Y1DjdSfSUFVZo7dgHC8/sUfby4+QhuqSCgPF8vD1F7rb0jVFIbxlXw6SJBFB2L1hk2rQlFZo6jF3b5FYcO+VTloqVRecP35YIpXExcXdGRdJ5ubkZmdn225dUgQoYmJi7vPlAXBtZ06fqa6uRgixWKzw8HBFgALDWkw5pGl6z+49DCbzsemz7L4CWVddVaWpszC4vhKR511f0A5OUOabPz396f5er23/LvH2rHZ90sdP/JyW+MGmD2Ib9281Vpdr9GacI/Tx498rP1WUV+opFt9b7MN5kPz0UG8w5XJydurNqOgoh1xa2b1rN0EQixYt7Ppdg4cHZzdBRyO4An+uoLVncTcvSWAH9nzE/eR+LPP1Ne+vKOwv9XInkNlYkX31+Gmz36RBEbfzNsHzEfN82vWKBM9bzmtZR+N39YBrJZUjhBDOFkjlrb7/B0HTdGlJaWpqan09NGcHACGEzGbz9evX8/Pzo6KivH3sHfe2gnD39lO0Pr6DExThK5WwLBe2fPR5cb8AvjuDNuurc5PPnG3wHT8y9HZ+YnC9pdz2vQmCJ5LwRC1jvq/81MEZGIB2gnITuDZC8q+3lhJ7D1zISzmrarAijOnGFykn/b9ZkydGtnKTvGvRarU3b96sqa5xdCAAOB2dTnfmzBmJRBIRGeHu3npPM4chxFM++YDYeuxyVkZyjtmCMKa7h2/wmHlzxo3rd3/zTwFwcVBuAlfH8I6ZNitmmqPD6HgNDQ0Z6RkFBQX3HgpAD1ZSUlJWVtYruFdISEgb5/UcgxD1mTK3zxRHhwGAo0G5CYDTYbBYuarCzNQUq7XVRZYLCwqL1EWtPQtAt0S1sqY5RVHZWdlqdcNOAuMAACAASURBVFFEVF8cd7KKEwAA5Sbo2UhjZYmO4vv7OVdXYAxhTBabIBhtlJsIIQru8wOgGQaDwWKzus9y5aS+uqyW8hT7erT/HnwAnBSUm8A1NNzctvZgnnvfp54ZG9Q89ZLlSds3JnMS3pgcw73vF6Uqj33x7/X1z//56wsdF2kHsJgbFBI/f9/R2VnZubm5dpePgDvTQQ/UdGf6HRgMRlhYWGBQIIZhFEnid98907lM6TuXH8/nRkx9eVRg8zvLycrTa3Zc4I54dXrk/c8spar2LZu9wjRz/bfPBd17NADOrYu/kwA8IKs6+ej+XX/9uGR7Wsu7s3UZyfv3XC1ocFBcnYjJZEZERoxOGC0Wix0dCwDOSxGgSByT2Cu4V5dXmU0sJRf3Htm74dev1ma2yE+0PjPp6IFzalO7+poD0I1BuQlcCMGwZPz1zaobekcH0oV4PN7AQQMHDxnM84A7WQFowdvbO35UfExMDJvdAYv4PiyCYc3asHL1RYOjAwHACcHFdOA6cGn8jIibG3f+sjL2q/mjvOwdK1H6zJNbN5+4mFGubcDchH5hgxOemj6iV2OhZik7v2/DtvOp6loTchPIgockeDbvpkFpcw5t2nM4Oa9MayE8fHsNHvPsrPhe93+NvhOIRKJRo0apVKrMjEyLxeLocABwMA6HExkZKZFKHB3IbbhkwtTel3buWromZvUbI4R285Mh+59d2w5cyyrRNWBsgSR44KTJT45V3spPFRe2bt95IquoxoQ4XtKI/vFeLfNT+oltW5IuZVZozQRPrBw4edqz45VOuPoTAPbA2U3gQjDewLmvPyGvOfz9r4dL7bRdM6dtX/D6z5tOljIDevcfECpFRUn/W/bWezuzzQghZLiwdv789QfTGkSR0QNiA4W66xu/3p3WdC+OKWPtvI+/+TOLCuqXMDF+SBiete3n+V+erHKWq2A4jgcFBSWOSYRW6aAnIwiid+/eCYkJTlVrIoQQ5hn72sLxsqqkn75JKrOXnzLWfj5vyc7TaoY8Krp/pD+mOrt+8aIP1ueZEULIeGn5Z4tWHk83eYcPiIkJ5esv7Ph+c9bt/HRj6/w5K3em0srBw8eNjwslcncuWfLNPzXOkp8AuAc4uwlcCuYR/eKiKSlzd/yy9GD4D5MULT7A+lMb9mbSIbNWfDIrgoMQQsiYsuqTdzfs3np66qJRtUlbjxex+879bdEUhW2hFMOVHxbO/7PM9sfaY7t2ZrsnfrZ0YYLtvCk5QfrBK2uPnqoaPkXkPIdlLBYrKjoqQBlQW1vr6FgA6Gr+Ev/Y/rEcDsfRgbSCN2DG/JmZ765d892OkK+fkrVYkUmbvHlrDhX59I8/PdXbdk7SkPF/cxZv2bzr3JS3R1jO7dhfyhr44orvJ8ptaU13Y/krS/5qXOxMn7RpXw53xMe/vRlvO29KJkpeefePveerH5no6zz5CYBWwccUuBpO5LQFL0WQlzd9syHX3PwJc0FqZh0RNXpy76bfIm7ElPhw3JB5EyFrYVaemRE1NFHR9BPAi0qM9W98ZMlNyzNxQ2KCGspLyktLyktLqgiJlG+tUBfZOU3haJ6engqFwtFRANDVgoKCnLfWRAgh5BYx+43ZMdTVX1duymiZn3Izs414nwljQ5uuf/NCJ48PwfU5qXnImpubb2L0SRghbzqE9gwfPeTWka45PyOzgRsRGWiqLLUlqHLCP8CTLCkpdsL8BIAdcHYTuB5m4NOvv3Z14Q9rV66J+XRU02baoDcgro+Q2+wgCvfyFrqhAh1CdJ3RiDhefLdmL4QL+J4IWRv/uI7SJX83PbnFrnChuRve8w4A6DTMgGkLZ11/5dcNX2zpu2LY7e06g4Hmevu6N89PfJGATRfpdAiRdUbkxhc0v+MJ9xJ6YIhECCG6Tm+k9EmrZiW12BXuazbD4rvANUC5CVwRIZ4w/6VrL//455d/8AfdmryEsVhsZDLWtTjaN9fVmRGLjRDGZLORua6+xdx7vbEOIdsyeUw2CxNE/OejScHNvxQYwzsEWpQAAO4DIUt8553UNxbv+fYXz7imcpDNYqMGo7FFfrIY6syIyWYjZGWxkbmuRfaiDPp6ujE/MdgszGvEcwufDGyejzCmoBf8iAPXAJ9U4Jpw3yFzFqRkzD+0Zg+TRAKEEGLIAuWEOTP1hiF+0K01g3RX0nKtjIBghAipXIKbM9Nv1sUPbLyYRVbcyColUQBCCBGKAD/8QK3VP7K/EupLAMDDwH0SXnznSvaiv7ccYJFIiBBCDKVCxjBnX003jI+9lZ/0166pSKY8SIkIs9Qft2Rfz6gf369xsgBZnZJSTiE5QggxZAopfqjaKo6NVkB+Ai4Jyk3gqnD+kOfmT89674/8xo8x7jPqsbhNS45/O589Y1psoBetyb60c93JGu9hr49CiPAdkRi+YdnR7xdy/j050t/NXJF2dseWtIbG+cuEOGFU//W/bf7kF8ashBiFO9JXZiWfOJAZ9NbSaWFubYQBAAB3wT0GvTHnydRPN2fdyk9+QycO2/nVvpWL3P41ZYiCT2tzTu/bdKhWmPj8CB9E0INHx2xfsWfVx+5TJ8WK2A3VGcf2/nnNfCs/+cZPiN747V9LvmQ8OylS5oEMpXmXDhzLCnvp09nBkJ+AK4ByE7gwTtSLc567/tHvabaHuM/YV5domcvXH/r5w300Qghj+YTHz3nnhdFChBAh/dcb75evXLFzz7ILuxBCONs7YsK0cTf3FBIIIUT4j1mw1PDTst2/f3jctq4lg68Y8NhQNkyNAgA8AG747A+fvPn6pgzbQ1yYuGCBlrV609+/L95GI4QwtrD3uBfmzhsmxBFC4sc/eLP8i993b/nt0iaEEM72DR37/OiUzcUEjhAixJPnfKZfvWLTxsX7bYsjMTyDYiYmQn4CrgKz244ZOA+tVrts2c88Hi8hMcHRsTQ6dfKURqNJeHQKX+jt6Fjsoho0pRWaeszdWyQWsO580qStKNeZCXehnzePiUiSIojmCzRQ9TWVFTUmmsP38/fidPXSDaXqgvPHD0ukkri4uC7eNQDdAE3Te3bvYTCZj02f5ehYWkGZastKtSaMI/QXed3ZDIkyaaoqas0EVyASce3lJ5OmrEpTR7sJfcVCty5fWiblcnJ26s2o6CiHrP67e9dugiAWLVrY9bsGDw/OboLuB2cLpHJBa0+68cUB/KaHLXM5QgjnCP0ChJ0XHACgR8PdvCSBXq0+KRApbievu/OTm0Aiay25AeDEYN1NAAAAAADQiaDcBAAAAAAAnQjKTQAAAAAA0Ilg7iYAoEfT1NScSkrS6bRhvcNj4+IIotV1DWmazsrMvHzpIoPBGDJsmFzeVh9Rs9l89szposJCX5Hf8JEjuVxuJ8QOAACuAcpNAEDPdeXSpW+/Wmq12taW+Susd+8PP/mEw3G/eyRFUb+tWnX08CHbwz+3bJnx3Kwnpk61+7LVVVWLF31YVlZme7hl08ZPPluidMTNvAAA4AzgYjoAoIcyGgw/fPvNrVoTIYQyMzI2b9hgd/DJEyeaak2bjevXZWdl2h38y8/Lm2pNhJBBr//+668oirI7GAAAuj0oNwEAPVRy8vmGhoY7NiadOGF3cNKJ43Y2HrezUaPR3Lh+/Y6NZWVl2Zn2a1MAAOj2oNwEAPRQ9XV1djfabX5hqq+/e2OdvVcwmUx2d1dn7xUAAKAngHITANBD9YmKvntjVHQ0hmHtHBzdN+bujSKRyFckumMji8UKDQ19oDABAMDlQbkJAOihApTKMWPHNt/i5uY2/dmZdgdPmjxZ5OfXfEto795Dhw+/eyRBEM/Nfv6OmvWZGTO4PN5DhwwAAC4J7kwHAPRcL7/6mlwRcPTwIb1OH9o77F9PPhkY1MvuSC8vr8++XPrX9j8vXbzIYDCGDh/+xNR/sVgsu4MHDx360eJP/965o7CwUCQSTXz0sWEjRnTm+wAAAKcG5SYAoOfCcXzio49OfPTR9gz29vZ+6T+vvvSfV9szOKpv36i+fR8uOgAA6CbgYjoAAAAAAOhEUG4CAAAAAIBOBOUmAAAAAADoRFBuAgAAAACATgTlJgAAAAAA6ERQbgIAAAAAgE4E5SYAAAAAAOhEUG4CAAAAAIBOBOUmAAAAAADoRFBuAnAni8VMWq2OjgIA4KpomiZJ0tFRAOBEoIkleEDH9v7FYrMdHUUHoGkaIURTFEXTNE3TFIUQYrJYGIZ1fTDmhoau3ykA3YzVYtm39Q8HBkDTtMViwRDCbHDclk8cklU6ECQo8MCg3AQPrhunHovZ7OgQAAAPzhmyE33raBbBmU7Q40G5Ce7bsOHDGnOo6yBJ0mw2s9ns5OTkmuqatgfHDYjz8/PrmsDscvVTIAA4CoZhkx6d5OgoEELIaDSeOH6i7TGenp4DBw3EMAxDGJPF7JK4OgCOwzQ8cN+g3AT3zRVzTU5OjlarHThwYHR09OlTp62tT81ksVhisdgV3yMAACFEEISjQ0AIIU9PT4FAoNFo2hgTHBLs7u5+/dp1HMejoqO6LDYAuh78poLur76+Pic7p6y0rKqyytPTM25AXBuDpVIp1JoAgIcnk8naeDY0LFQmk2m12oKCApVKpdfpuywwALoe/KyC7i8tLc12l2hKSgpN0yKRKCqq1RMJpgZTraa2C6MDAHRDBoPBaDS29qxEKgkLC0MIpdxMQQjRNJ2SktJ1wQHQ5eBiOujmampqiouKbf+t0+lUKlVgYGBgUKDBYMjPz797fGlJaWlJKY/Hk8lkUpmUy+V2bbwAABfW0NBQXFRcVFRUW9vqUatAIOjXrx+GYSXFJdXV1baNlZWVZWVlYrG4qyIFoEtBuQm6M5qmbScPmmRmZEqlUhaLFdkn0mg0VlRUNH82MDCQwWQUFxUbDIaMjIyMjAyhUCiVSW1/0rWxAwBchtVqLSsrK1IXVVZW2u6kZLFYUqmUzWZnZGQ0H8nhcAYMHEAQBEmSqampzZ9KTUkViUQwmQd0S1Bugu5MrVbfcY7BbDZnZmZGRUXhON4/rv/pU6f1+ttTpgKDAnk8Xnh4eHV1dVFRUUlxSU1NTU1NTcrNFJGfSC6T+4n9nORGBACAw9E0XVlZWaQuKi0ttc3YIQhCLBbL5DJfX18cx61Wa3ZONmltXAiJYBCDBg9yc3NDCOXm5NbX1zd/NaPRmJebFxwS3PVvBIDOBuUm6LasFmt6Wvrd21X5KqVS6eHhwWQyBw0edDLppNlsRggJBAIej2cb4+3t7e3tHRUVVV5eXlRU9P/Zu9MgubLsMMz3bfly3/e8r5asrH0BCqjG1o196SYlkqYtijRphySbjrCCsh0hhSMkhWz/8S9HSKLpkPxDtqiQyaAkShRFccSYmUY3Br2gsXQ3UIXasvZ8N1/u+768fP5x0TnV60x3A6gF54uJiYfbWZk3s7Iyz7vvnnNSyRT9H8/zgWBAwpLL7YJyRQC8sorFIiEkTuKtzwp8ejwejHEgGOD5n36x8jwfDARlWab/XFhYsFqtCKFGo7GxsfHlu41Go1jCNB4F4DiBcBMcW9FotPVVpZ7pFfbzF84jhIxG45mzZz784MNer/flNFKWZQOBQCAQ6HQ6iqIQmeRyOTkmyzFZr9djjLGE6ZcHAOBVUK/XiUwIIdVqlY7YbDa6z/vrYkQsYRpuzszO9Av69vMXv6Db7a6urs7Pz7+Y6QNwYCDcBMdTrVbb3t7+uv+6f1e+0+mcPzX/ycefBEPBr7u9IAiDg4ODg4ONRoMQQmRSqVQ2Nzc3NzetViv9sjEYDC/kmQAADlq73aYnnPn8syYRBoOBnnBaLJZv/lm32y3qxUAgEA6H6cj+/MUvk2Py8PCw3W5/XpMH4DCAcBMcT8tPl3u93jffoL8rn2YCiT9HC3iDwTA6Ojo6OloqlYhM4vF4uVxeWVlZWVlxu930UpogHJnuIACAb6CqaiqVIjJJpVI0AUgQhGAwiCXsdDp/zu00DMOcmDvh9XnpP7+cv/hlT5eevnHxje85eQAOFQg3wTGUSWeSyeQ33+YLu/I9Hs+3egibzWaz2aamp7LZLE0UyGaz2Wx2cXGRJgpAhikAR5SmablcjshEURTagYxlWb/fjzH2+X3f4e/aH/hpeaMv5y9+WT6fJ4R8c5V4AI4WCDfBMaQTdWfOntk/svhksdlsnpw/ub+e0f4d/d8NwzAej8fj8cypc7QMSjqdVhRFURSdTtdfBfmejwIAeDkq5YpM5DiJ93PGnS6nhKVgKPi8rlqYzeYvfDo9evio1+udOXMG7Vst/XkutgBwhEC4CY4huvS4f2RleQUh5PF4XtAOS47jQqFQKBRqtVp0j1ehUNjd3d3d3TUajXSPVz/tHQBwqDSbTbonu1wu0xGzxYwxxhgbjcbn+1hfPv+kF+V9fh8UuwDHGISbADxPoigODw8PDw/XajWawVqr1aLRaDQatdvtNKkI1i0AOAy6na6SUAgh2UyWjoiiGMIhCUs2u+2bfxYA8K1AuAnAC2EymcYnxscnxguFAk0qKhaLxWJxeXnZ4/FgCfv9/u9/NR8A8G31er1MOiMTOZVMPavNznPBQBBj7Pa4YYkRgBcBvu0AeLEcDofD4ZiemabdR5LJZDqdTqfTHMcFAgHafQS+4QB4CQr5gkxkJa7Qzg4Mw9BuYf6AH7qFAfBCQbgJwMvAsqzP5/P5fN1uN6EkCCGZTIYQQgih1+8wxlBpD4AXoVqt0g5AtVqNjtgddowx7Wl+sHMD4BUB4SYALxXP89KAJA1IzWYzTuIykcul8vbW9vbW9ovLTgDgFdRqteLxOCGkWHhWeMhkMtFTO8jbA+Alg3ATgIOh1+tHIiMjkZFKuUKXOauV6trq2trqmtPpxBIOhUJQMR6Ab0tV1WQiKRM5k87Q2uw6nS4YCmIMVckAODAQbgJwwCxWy+TU5MTkRD6XJ4QoipLP5/P5/NOlp16fF2Ps8/lgYxkA30zTtGwmSwhREoraVRFCLMvS7dHQcwGAAwfhJgCHAsMwLrfL5XbNzs2mkilCSCqVSiaSyURSEIRAMIAxdrlckFQEwBfQjrIkTlrNFh1xu91YwsFAkBfgOw6AQwH+FAE4XFiWDQQDgWCg0+kocUUmcj6Xj+3FYnsxg8FAiwJarJaDniYAB6zRaNDStpVKhY5YrVYsYRzCeoP+YOcGAPgCCDcBOKQEQRgcGhwcGqzX6/3NnZsbm5sbm8++VjHW6+FrFbxaOp0ObdyVy+XoiF6vp427rFbrwc4NAPB1INwE4LAzGo1jY2NjY2OlYok2dC6XyyvLKyvLK26PG2McDAahYjw43nq9Xn+TSa/XQwjxPB8MBrEEm0wAOALgKwqAI8Nmt9nstunpaVqzM6EksplsNpNdWlzy+X0SljxeD6REgONE07R8Pk9koihKp9NBCDEM4/f7sQQpdAAcJRBuAnDEMAzj9Xq9Xm93rptMJolMMpmMEleUuKLT6UKhEMbY4XQc9DQB+F4qlQrdmtloNOgILRAWDAZ1Ot3Bzg0A8G1BuAnAUcXzPC0L/6yctUyKxeLOzs7Ozo7JZKK72Uwm00FPE4BvgbY/IISUSiU6Yjab6ZsZ2h8AcHRBuAnAkSeKYjgcDofDtFkfkUmtVltfX19fX3c4HBjjYCgIzfrAYdbtdhOJBF2qpyOiKIZCISxBc1cAjgMINwE4Psxm88TExMTERD6fJ4QocaVQKBQKhadPn3q8HkmS/H4/bHcDh4emael0msgkmUyqqooQ4jiO1mb3eDyQAATAsQHhJgDHkNPpdDqdMzMz/e/ydCqdTqU5ngsGghhjt8cN3+XgABUKBXpG1Go9q83u9Xoxxv6AH8osAHD8wF81AMcWy7J+v9/v93c7XSWhEJlks1lZlmVZFvUiDmEsYZvNdtDTBK+QWq1Gi8jWqjU6YrfbMcYhHIL9HgAcYxBuAnD88QI/MDAwMDDQbDRJnBCZlMvlra2tra0ti8VC8zAMBsNBTxMcW+12m2azFQoFOmI0Gukbz2w2H+zcAAAvAYSbALxC9AZ9JBKJRCLlcrnfAHB1dXV1ddXlctEqM4IgHPQ0wTGhqmoymSSEpFNpTdMQQoIg0AQgp9N50LMDALw8EG4C8CqyWq1T01OTU5O5XI7W0M7lcrlcbmlxyefz0RraUDEefDeapmWzWdqJoNvtIoRYlg0EAhhjr88L7ysAXkEQbgLw6mIYxu12u93u2bnZfofARCKRSCQEQaAdAp1OJyQVgZ9TuVyWZTlO4s1mk4643C4JS4FgAFbNAXiVQbgJAEAcxwVDwWAo2G63lbhCCMnn83t7e3t7e0ajMYRDGGOLxXLQ0wSHVKPRoAVfK5UKHbFYLFjCGMOeYAAAQhBuAgD20+l0Q8NDQ8ND9Xqdbu6sVqsb0Y2N6IbNZsMSDoVCer3+oKcJDoVOp5NQEjKRc9kcHdHr9fTkBCoeAAD2g3ATAPAVjEbj2PjY2PhYsVgkMonH46VSqVQqLT9d9ng8WMKBQADqI76aer1eOpUmhCSTyV6vhxDieT4QDGCM3W6o5woA+ArwbQEA+CZ2u91ut0/PTGcyGSKTRCKRyWQymcwit+j3+7GEvV4vRBiviHw+T889Op0OQohhGJpYBt2qAADfDMJNAMDPxjCM1+v1er3dbjeZSBJC0ul0PB6Px+OiKAZDQYyxw+E46GmCF6JardKdFfV6nY44HA66s0Kn0x3s3AAARwKEmwCAb4HneSxhLOFms6nEFZnIpWJpZ3tnZ3vHZDZhjDHGJpPpoKcJnoNWqxUncforpiMmk4kmAMGvGADwrUC4CQD4LvR6fXgkHB4JVytVmchxEq9Va+tr6+tr67D0daT1F7AzmQytza7T6WgCECxgAwC+Gwg3AQDfi9linpycnJyczOVyhBAlrhQKhUKh8HTpqdfnlbDk8/tgY9/hp2laf3uuqqoIIY7j6PZcj8cDtdkBAN8HhJsAgOfD5XK5XK7Z2dlUKkUISSVT9H80bVnCksvtgqSiQ6hffKDVatERKD4AAHi+4KMEAPA80XaFgUCg0+koikIIyWVzckyWY7Jer8cYYwlbrdaDniZA+0ur0hGbzYYxDmEorQoAeM4g3AQAvBCCIAwODg4ODu5vObO5ubm5uWm1WuleQGg58/K1221FUYhM8vk8HTEYDPQ0ABpHAQBeEAg3AQAvlsFgGB0dHR0dLZVKhJA4iZfL5fJKeXVlFRpqvzSqqqZSKSKTVCpFE4AEQQgGg1jCTqcTNjkAAF4oCDcBAC+JzWaz2WxTU1PZbJYQklASuWwul80tLi76/X6MsdfnhZSU50vTtFwuR2SiKEq320UIsSxLE4B8Ph+82gCAlwPCTQDAS8UwjMfj8Xg8c3NzyWSSyCSdTiuKoiiKIAihUIiutx30NI+8crlM15IbjQYdcblcWMLBYBDWkgEALxmEmwCAg8FxXCgUCoVC7XY7Ho8TmRQKhd3d3d3dXaPRSHcTms3mg57mEdNsNEmcEJmUy2U6YrFYaAKQ0Wg82LkBAF5ZEG4CAA6YTqcbHh4eHh6u1Wo0V7pWq0Wj0Wg0arfbaagkiuJBT/NQ63a6SkIhMslms3RE1Is4hLGEbTbbwc4NAAAg3AQAHBYmk2l8Ynx8YrxQKNBKkMVisVgsLi8v00qQfr8fKkHu1+v10uk0kUkymez1egghjueCgSDG2O1xQwIQAOCQgA9uAMCh43A4HA7H9Mw07XOTTCbT6XQ6neY4LhAI0D43r3gslc/naQ+ndruNEGIYhvZw8gf80MMJAHDYQLgJADikWJb1+Xw+n6/b7SYSCSKTTCZDCCGEiKJIk4rsdvtBT/OlqlarNAGoVqvREbvDjjEOhWC/AQDg8IJwEwBw2PE8L0mSJEnNZjNO4oSQUqm0vb29vb1tNptpUtHxzoNptVrxeJwQUiwU6YjJZKKl8iGbCgBw+EG4CQA4MvR6/UhkZCQyUqlU+g0Y19bW1tbWnE4nrfKj0+kOeprPjaqqyURSJnImnaG12XU6XSgUwhg7nI6Dnh0AAPy8INwEABw9FotlcmpyYnIin8/TGub5fD6fzy8tLvl8PlrD/OhuYdQ0jW4bSCQSaldFtBN9MCBhyeP1QG12AMCRA+EmAOCoYhjG5XK5XK7ZudlUMkUISaVSyWQymUzyPE87NLpcriOUVFQqlmQix+PxVrNFR9weN8Y4GAjyAnxcAwCOKvj8AgAceXTxLxAMdDodJa7IRM7n8rFYLBaLGQyGEA5JWLJYLQc9za9Vr9dpAlClUqEjVqsVSxiHsN6gP9i5AQDA9wfhJgDgOdM0rb+g2O106bKcpmmNRoMm9GiaVi6VrTYrwzCaphUKBZvNxnGcpmm5bM5qs+p0OnpB2WQymUwmeqwTdHaHXdO0dDqNEPJ6vQzDpNPpdrsdDAZZls2kM9VqFUt4cGgwHo/H9mL1er1Wq21ubG5ubJrN5oHBAYvZks6kQ6GQ0+ksl8uxvZjX5/V6vbVabWdnx+FwhEKhZrO5vbVtMBqGh4fb7fb21jbHcyMjI71eb3t7u6f2IqMRjuN2tneazeZIZEQUxVgsVi6Xw+Gw0WhMJBLZbHZoaMhisWSz2YSSkAYku91eLBaJTPwBv9vtrlarsb2Y3WHvtDuxWKxQKNCXS6/XWywWn88XHgn3er1EIsEwTCAQYBgmk8l0Oh2/38+ybKlUqtfqPr+PZdl6vV4ul71eL8uynU6nUCi43W6WZVVVLRQKTqeTZVlN00rFksVqoRsMqtWq0WikF+Xb7bYgCPT31ev1GIY5QovBAICjAsJNAI4hTdNUVaUV0bvdbrPZpPnLrVarWCy63W6O42q1WjqV9gf8BoOhUq6QOPH7/Q6Ho1wu7+7suj3uYDBYKVeiG1GbzRaJRCqVysrKil6vn52dbTQaTx4/YVn21OlTqqo+evio2+0uvLYgiuK9D+81Go1Tp0+5BOGaFAAAIABJREFUXK67P7lbrVZn52YHBwd/cucn5XI5PBKemZl5/733C4WC1+s9d/7cgwcPUsmU2WK+evXq48eP5ZgsCMLNWzej69HNzU2GYW7cvKHEleXlZYTQxUsXq9Xqp598ihBaWFjgBf6jex8hhJrNpsfjuXfvHkKoWquORkY/fvQxQsjv98/Pz3/wwQeaplWr1ZXlFfr6yDH55q2bn37yaalU2tvbu/XmradLT1OpFELIbrdvbmzu7e0hhKxWazaTjUajCCGj0djtdNdW1xBCgiCYLeanT5/SlxpL+PGnjxFCrWZremb64YOHCKFyqXzu/LkH9x90u910On39xvVHDx/V63VZlm/euvng/oNqtfqF39r8qflKubK5uZnJZGx2W6VcWVxcRAgtvLbAcdz9j+4jhGbnZl0u10/u/AQhND4+PjQ89M7td3q93tDQ0MzszDu332m1WoFg4LXXXnv/vfdLpZLT5XzjjTcePXqUUBIWi+XK1Surq6ubG5sGg+H6jetEJk+ePNHr9VeuXimVSo8ePuJ5/o2Lb3S73YcPHmpIO3v2rCAIn3z8SbvdPjl/0mKxLC0uVaqV6elpu92+tbmVy+VGx0YdDkcikUgmk0ODQw6no1gsxkk8GAo6HI5GoxEncbfHbbfbVVVNpVI2m81kMiGEyuWyKIq0flOn02EYpl/Df/8ZCwDgGIBwE4AD1m63aTJ1r9fL5/N2u53neVr4xuVy2Wy2er2+s7Njt9tDoVCtVltfWzcYDBOTE7VabWlxieO4+VPz7Xb74YOHak89c+YMz/Pvv/d+u91eWFhwOB3v3H6n3W5PTk2Gw+Hbb9/udrsY45PzJ9+7+1673Y7FYpevXH7w4EGtVtvb3bv15q0nj58UCoW9vT3Xm67V1dVkMhknca/Xu7O9k0qmEEJ+n79QLNBmiYqiIITo4lycxO0Oe6lUQggpcUUURXppOJlIBgIB2sI7l831ej06Tkdq1RpCqNlo9nq9ZqOJEOp2u91ul1Yv1zSt2+l2u136WqldlSZoI4Q0pLHMs6QZlmH7iUE8x7Mcy/Gc2lV1os7usOv1+kaj4XA4zGazLMv0IX70wx8JgoAQ0ul0PM+bzCaUQoIgiKJIQ3OWZY1Go9liRggxDGM2mbvqs2lYrBaj0UiXZi0Wi8FgoA9nsVgEQRD1YqvZMlvMLMsaDIZKpULv0Gg01ut1hNCPf/TjTqdD78rn92malk6lWZb1er3NZpOOC4LQTwn6Qm5QT+09ezVUVVVV2kyo0+moqkpfqFaz1ev1Go0GQqhRb2iaVilXEEL1el1V1UK+gBBqNBrNZjOdSdNV53K5nEgk2u12u93O5XL1ep3+jhKJhCiKdDk5Fov5/f7d3V2E0Obm5uTkJD0H6HQ7Z8+c/fjRx71er1AoXL169cH9B81mkxBy681bHz/6OJ/P8zx/681bS0tLckxmWfbWm7fkmLy8vMyy7PUb1yuVyoP7D1iWvXT5EkLoo3sf9Xq9c+fPGQ3GRx8/ajVbJ+dPWq3W1ZXVcqU8OTlps9niJJ7NZofDw1artVQspVKpYChoNps7nU42k3W5XfRvqlar0d8UghAWgAMF4SYA31ez0eR4jsYuuVyu1+u53W6EEJFJs9kcGh7ieX59fb1cLk9MTFit1k8//TSbyU5NT4VCoY/ufZROp4fDw7Ozsx9++GE+l7fZbJevXH708FEul+N5/tatW0+XniaTSYSQ3W6PRqOEEISQ2+POZDKZTAYhlEgkup0ujd4SSsJsMdNQI51O6/V6GreVSqVut0tDk1arhT4LYuj/i6JYq9VEUWRZ1mwxFwoFvV6v0+mcLmcymTQYDEaj0evzyrKs1+tpABfbi3E85/F4OI6L7cV6vV4oFDKajMFgsNFoDA8P22y20dHRYrE4PjEuiuLJkyfT6fTIyAjLsguvLSiKMjAwgBA6ffp0TI4FAgGO4+ZOzMX2Yi63S6/XT01Pmcwmq9VqsVpGjCOiXtTr9W6PW9M0nudZhvX5fQzDXLhwodvt0uMrV6/U63Wfz8cwzLVr1+glZjpeLBZdLhfLsjOzM1tbW8VCMZPJ0NhOVdWlpSWMMQ5hs9nM8/xIZMTtcRsMBlp1yGaz8Tyv1+sRQjdv3dQ0jW4JuPXmrU67Q+PRW7du1et12p38+vXrlUrF4XAghC5dvlQqlXieX11ZpYXZaaDpdDrtDvtIeMRgNGials1kLRaLKIqRSMRqtRoNRovVYrFYRL3Ic7zL7dI07ey5sz21Ry+gnzt/rtFohEIhnufPXzhfKpUkSRIE4dy5c5lsRpIklmXPnD2TUBIhHGIY5tTpU7G9mD/g53l+ZnZme2vb5XYZjcaxsbGe2rNYLE6nU9SJlXJF1Is+n6/dbicTSYZhgsEgx3FWq7XT6YSCIYvVYjabG81GMBA0GAxms7larXo8Ho7nzGZzuVy22+wMwxgMhmazaTAY+guWLMuyLEuz7OnSO13c7fV69XqdnoTQaLXT7tCgPJlMmk3mdCqNENrb28MYb25uIoQ4jpuZmfn4448RQtVq9dz5cx9++GGn01EU5crVK/c+vFcsFs1m87Xr15aWlna2d6xW6+Url+Px+NLiks1uO3/+fLlcXlleMRgMcyfmut3u1tYWx3GRSIRhmFQq1VN7gWCAYZhms9lqtfod53u9HtQEAOA7g3ATgC9qtVr0Ah+temh32E0mU7Va3drcstltQ0NDuVzu8ePHRoPxzNkzmXTm4cOHCKErV65Ua1V6IfXU6VM6ne7TTz9FCNFgKLoeRQixDDs5NSnHZITQ9ta2z+ej8WIqmZqdna3X6gihZrOpaRr9YmMYhuVYo8mIEBIEQdSJbpdbjsmiKFqtVhrnCTrB7XazDKsoiqZpIRwyGAwDgwPtVns4PGw2m2dmZyqVSiQSEUXx7LmzhXxBGpBYln3j4hvZbNbv9yOEzp0/l8vlXC4XQujkyZPDw8MWi4VhmEgkQtvVsCwbCATe+oW3OI5jGEYUxZu3btIZIoToohS18NpC/3hyarJ/PDA4MDA4QI+9Xq/X66XHNrtt1j5Lj00mU/9HdDrd6OgoPeZ5fmhoiB7TGKh/t26Pu39stVqtVis9NhgMBoOBHguC4PF4+scTExPo84XTd3d2d3d29xdO7wcZCKH9ddT794kQ6l8Ipnfb/xGe52msub8off+usIQx/lxReoZhPF5P/9jn833zMX0B+8cej6f/7Fxul8vtosdOp9PpdNJju93eb79ks9nmT833X7EzZ888m5vFfOH1C/2ncPHSxf5DXLl6pX987fo1VVXpWvLVa1dbrRYNxC9dvlStVunrf+H1C4VCgb4IC68tpNNpuoV07sQcjbMNBsP4xDgv8GaT2eVymYymRqOh0+kCgQDde6BpGsaY53mbzdZut0OhkNVqNRqNzWbT5/WJoqjX65vNptVmZVmW5/lOpyPoBPRZNN/pdnq9Xj6XRwhVKpV2uy3HZLrwWS6Xt7e26d9dIBgoFosb0Q2EkMloYhjm0aNHCKETJ084nc47797RNO3EiRNYwh+8/0GlWpk/OR8MBTc3N7OZ7OjYqMvlKpVKmUwmFAoZDAZN08rlstVqhTVUAL4Mwk3wCtE0rdvt0uWWUrFEU0aMRuPW5pYsy+FweGBw4PHjx7G9mM/nO3vu7KOHj1KplE6nu3HjxvLyciqZQnvI5XLt7e3VqrVatZbNZgvFAr28Wy6X+9d5VVXtByIGg8Fisej1+lar5fV6TSZTKBTK5XLhcJjn+dm52YSSCI+EEUKvnXlNiSvBUJBhmNMLp1OpFM35mJ6eDgVDZouZF3hpQPL6vPRKqyiKb771Jvos5nvj4hv9Z3ry5Mn+cTgc7h/vD02MRiNdX0QI8Ty/P7LZ3xlyf4DV31rXf9CjSxTFcDgcDof3t4WMrkej69Hv2RZyf8vN/mPRQPZ4tNzs71tgGIbGmgghlmX7sT7HcXSBHyFEK1LRY51OR9/qCCG9Xj89Pf3s2KA/dfpU//bnzp/rP9blK5f7x9dvXO92u/QywvUb12u1Gn3Ey1cu53N5euJx9txZRVFoQtXc3Nz29rbX5xVFcSQy0mw2HQ6HzWYLBAJKQtGLeqfTqaoqfSIms6lRb/SfV6PRoH/O1Vq1VCoVi0WEEIkTu8NOdwB3u93zF85/+MGHtBjCpcuX7t27R6/jv/766zvbO+vr64Fg4MSJEzTAdTgdg4ODCKFyuUwvHTyvXwcARwKEm+AYarVa3W6XZjTv7OxUK1V6Efn+R/er1erM7IwkSXfv3tU0LZPOnD13dmVlRdO01bXVgcEBuj0xm832ej36VdTtdhGDbFZbKpkSRdFgMAwMDORzeZPJ5HK57HZ7t9MVdII/4H92rY1BoVCIYZhr1691Oh26xnPz1s12u03Dl9MLp/tTHRoa6q/bORwOemOEkE6nkySJHjMMs7+FzP4Y6KjHfIeB2WyemJiYmJjI5/OEECWuFAvFYqG4/HTZ4/VIWPIH/D9Pxfher5fJZIhMkskkfedwHBcIBLCEPR4P/Ka+P4ZhaKyJEKKX+OmxTqfzB/z02Gw2j42N0WOH03Ha+exvzev1eq89WxL2B/xvvfUW/Z0Gg8HrN67zPC+Kot1uP3f+nKZpdPF4dm621WqFw2FBEAYGBqrVaiQSMRgMNputVCp5fV6WZVmORR1EiyrQDbLlUlnTtO3t7Xa7vbe7Nzk5ufx0OZPJxGIxj8dDCFlbXeN5/vqN6+12++nS0368nk6neZ6nVxgAOH4g3Dw+VPnOH/3HVff1335rXECt1f/0+7dj6hdvww1d/+/+0uRX/TRqrf75v3xnV3Oe/tW/et7zxe9WNfbuv/yLlbpp+pf+qysDn/sPqbt/8C8+yEs3f/s3FizsF+9t3+MzvGi2B8fmzy+MOITv/iS/Bv1873Q6o6Oj9Vr97t27qqrOn5o3mUxPl56iz5blaPZDKpnCGAuCQHN0OI7DEo6T+NDgEEJo7sTc3u4e3f02f2peURSPx8Pz/MTkRAiHjEYjXbm5cfMGfWi6QtmfCZZw/3j/RVh6Afq5P3HwHNGrzzMzM+l0mkaN6VQ6nUpzPBcMBDHGbo/7K6PGQqFAZBKPx+k2WYZhvF4vlrDf79+/HgwOj/3nDzRNntq/S2F4eLh/fHL+p5cLLl2+1Ol06PLk5cuXc7kc3SK8sLAgyzLdLDs6OkpXN3U6ncPpyGQydEWT7ljtdruNRmNvb4+uf9PTVFp54Nz5c1arlZYFOH36tMlk6vV6PbUHRf7BUQfv4OOjl1/94O23hyb/m7fGEeqQJ2//+DHS63Wf29vO12e+Ltzsxj9958ePulzU/NqZ34x8Pt5sfPqDP/yzd7LIyb7++XBTjd3+939xb1v9tDFx49QveNnP39unvNVmeHZPaqdRrTXVP/6jyb/y9//XX5s0ou+t3W4vLS51u92T8yezmezy02WEEMuyFouFri1VK1WP28NxHN1q1u12B4cG67X6+MS4IAiXLl8qFUs+vw8hND8/f/LkSRpJBAKBQCBAH8JgMIyMjPQf0WI5vHXCwfPCsqzf7/f7/d1OV0koRCbZbFaWZVmWRb2IQxhLmG7TrNVqtG87zQFCCNntdoxxCH/Hq/DgSGAYpn8pXK/Xh0Iherx/4+z+ncoTExN0ty7LspOTkzqdzmKx2O32drsdJ3GdTkdT9yi1qypxhZZ6UOKK3++/e/cuwzBnz52FhU9wpEG4eYyxzht///f++xPfbi1Rld/74ZP/PHJqXyeTXvHej+/negh9KSuzvfru3T39SMS6u/yTO+TWXx34XJTK+q7/3d/761P9x2+lHv7hP/qHf/Yf/tWdq//bL7q/d4qnElfi8ThCaG93r/8pbzFb/H7/xOREp9MZiYzodLpbb95qtVoP7j9otVpjY2P9nYhGo/EL6Rrfd0LgeOEFfmBgYGBgoNlokjghMimXy1tbW1tbWzR3iqb/I4SMRiPGGEt4/3o2AH39N4bBYJiZmaHHXq/3zbfe5DjuB3/+A4TQyfmTPM/7A/56vb63t6dpWiAYyOVy9OQ5m83qBN2DBw/a7faly5f2r8gCcCRAuAn2YZ0hfzNx74cPfuvkJftn8aCauPvjT5o+KZiLNz9/89onb9/LOM799v8Q+pP/+Q9/cnvzV//G+DfFtqLv9K9eHfvB78s7soq+EG72er1MOmO2mOmGy2wmK+pFujcrl8uxLEs3NZaKpXanTWTSaDYikQjthuL1eu0O+7Xr12gRRIRQf/MWQkgQhP5+LwC+A71BH4lEhoeHd3Z2dnd367V6fzlKFEVJkkbHRuE9Br6D/df0JUmiJ70mk+nqtat0UBTFQr6gqurQ0NDu7i5dR7/99u1f/pVfPpAJA/CdQbgJ9mHMJ2+eav1/d2/fTb3+ywH6QdjZevvdKBr7jauWf/cHm/tv3Cs+fPdBxX/r6okBb/HEv/2n77/75DfGFwxfecfPsAz7NRkXy0+Xd3Z2WJa9cfNGLBajvVuuXr1aLBZpOaHz588jhGjbGMpisbz1C2/F43FaPREWlsCLoGlaNpslhCSUBC2iTk9+GIYpFAqtVmtzc3N7e9vn82GMaVHMg54yOD4EQThx8sTe7l6cxEOh0Pra+kHPCIDvCMLNY0yrrvzH/+efvLfvIjFjnfuV37yIv/5HkG7qzcsD7/7p7bd3fuG/jggIofriD+8oxlO/c8Xz8N997pZq5u6dT1vDv3YtIrDcueun/+D/uP/Ow99auPQN2xs75P37G6owMix9Kehsd9oIIZoM3m+40ul2fnr82QFCiGXZXq/ncrlkWabNA08vnA4EApsbmwihkcgITRTtd3EE4DsolUq0QFK/04/b7cYYB4IBupZJWzISmaRSqUQikUgkBEEIBoNYwk6nE7ZngG+r2WzyHM8LfLvdXl5eRhqanZuNx+O0l+kJ7sSFCxei0SjG3/QZDsDhBF/Gx5jWTiw/yO9fa2E9lmu/eWH39j//05Wa1h90nv7137r4rIwI4oav3pj6839+5+3FvxI5bejlP3z7o6LrjV84Yy0//Nydq+SdO+vs9F+7jDmEkPn0tQueD965/WHmjTc9nz2iVnzyx//n7z5bc+x1qpnd1Y10T/rFX7305Y2bMzMzNqvNZreZTKaxsTGD3mAwGpxOp81mYzmW5/lAMIAQmp+f72k9WsZPEATaXwchpGlabC+2traGEBJ0gtfrfe/ue71e78zZM263e3Nzs3/1s9vtNhtN2gkGgC9rNBqEECITWscAIWS1WmkC0P4SpAghjuOCwWAwGGy324qiEJnk8/m9vb29vT2DwUB3c0J6GfiyTCZjMpmMRmO1Wl1bXaNl2pLJ5MePPkYIXb5yOZVM0WYQtIMX/Sm9Qe/2uPf3NQDgCIFw8xhjndf/7lekCnWWs3vbO+V+uMnVw/v3ZLK+S7dO/Zt/fP9H935j/nLtzo+fNAd/5c1ZPfrg83ey9u57u/r5/+n1Z9nouskbl6Uf/smdO+TGr32WMKS1y4m9GM3gZBheZx14/dd+7a2/fGn0K0I9URQjoxF6LAhCvxY0x3H9spQIIWlA2v9TtO8IQsjv92czWdrD2mg05nN5WpImk85oPY2WZUYItdvtO+/e6XQ6U1NTkdFINBrNZXNj42PQHQTQLohEJrlcjo7o9XoaMvbrO34dnU5H66fW63Waq16tVjc2NjY2Nmw2Gw1V+0EDOH76/S1VVc3lck6nk+f5aqUai8W8Pq/b7U4oiZWVFbfbfeLkieXl5a3NLY7jrl+/vrmxqSgKvZNCvkDjznK57HQ5aZFResp98dJFlmFtdts3TQKAww3CzVePMP3r//vv/fo33MB69ubrnvu3334v7i/c3uCm/9urQxzqfO4mjU9v30uqzdL/+3f+xr/4bKxT17qdn7yz9Z/99TEa4bLei//jP9qXmf5C0B6MCCG3x3312lWGYUwmU6fTkXKS2lWHhodoi226667ZbNKL8sVisVar0R2iqqqeO3/uWXcQRbl06dJH9z7KZDJuj/vChQs7OzvR9WgwGJydm6WJyU6nc3BwkF5INZlMtCZOq9XiOA6u3R85vV4vlUoRQlLJFP2yp0vpEpZcbte3Pd8wGo1j42Nj42PFYpFW4iyVSqVSaXl52ePxYAkHAgF4kxxyvV6PYRj6q2+1Wp1Oh+4LT6fT1UpVGpAEQYiuR3O53PjEuNPpfPjwYTKRHJ8YHxsbe/+990ulksPhuHjp4sOHDyuVyu7u7q03b21sbNRqtVqtNjo22mw0EUKqqqo91e1xx2Ix+rjhkXCn09GJOr/fz3HcL/6lX9R6Gi232e/+AMDRBR984MvEqTevDf343/z4n/x+PWE+/V9e8n7h2nev+OD2R0XL2Plz4f31M3u55fc+ee/dpd8YO3UwCzn9bCFBEObn5/vjN27euPuTu/V63Wq1zs7NVsqV8EjYaDTa7fZisejz+ziOo4sTdNNnuVxGCJWKJU3Ttre2W63Wzs7OxOTE06dPs5msHJM9Hs/O9s7W1hZC6PqN6+VS+dGjRxzHXb5yWetp9x/cRwidPXtWr9cvLS612+2Z2RmTybS7u1ur1kYiI3q9vlQqlYqlYCjI87yqquVy2W6302+4fptN8ELlcjnaQ4iegTAM4/P7JCzR98P3vHPao3x6Zpr2GUokEplMJpPJLHKLfr8fS5gWBn8ezwN8hXq9Tsuc0ZIXdoddFMVWqxWLxRx2h9vjpg1LTSbT2PhYuVx+8viJIAgLCwu1eu2jjz7SehptH3/3J3d7vd6pU6csVstH9z5CCFVr1fBwmO7b0TRt4bWFhJJACBGZjI6O0m2+9P8NBkOlUhFFkef5waHB2nLN4/UYjcbpmWmzxWy3200mk8lk8vl8P/rhj2jb2xMnT/SfAsdx6Pu+DQE4ROBbDXwFbuD69dk//WefRln/X7555oubz9TM+3ceNwO/+Nu/89c+X/iofLf+O//4wTsPf/PUxUOVnavT6fr5wvs7hVy8dLHfgvnylZ92Bzm9cFqWZRzCDMNERiPra+vBYFAQBIfDkc1k9Xq9KIp0JQwhpKpqPp+n3dhLpRLtpY4QSiVTOlEnyzJCyGKx+AP+xSeLCKFutzs+MU63lmaz2flT83fevVOr1TDGp06fevzp41gsNjQ0RJsbRaPRUCg0NT2VzWaj61GXyzU+MV6r1TY3N80m80hkpNvpxmIxXuBpx8t0Oo0Qos+iXq+3223apFtV1Xa73d96SOvev6yX/3CpVqoykeMkXq/X6YjD4cASDoVCz72NNa3S5fV6u91uMpkkMkmn0/F4PB6P63Q62kX9FVm40jStH163Wi2dTkf/WSlX9AY9/RvMZDKCINjtdk3TlLiiIS0UCmmatru72261RyIjPM+vr69XK9WJiQmzxfz06dNcNjc5Nen1ep88fqIoytj42MjIyMOHDxNKwu/3nzl75uGDh6lUSq/XX79xffHJYiKRYBjmxs0b6+vrRCYIIZfblUgkaFn1ZDLZbDVbzRZCKJ1Om4wm+mdeqVbsDjvdqyMIgtFktFgs1WrVH/DrdLqJiYlkMjk6NsowzJmzZxKJBE3lee3Ma/l8nv5+BwcHacN0hJBerx8fH++/MlBCC7wiINwEX4X1XLh55o+ffOC6dmvii1/BavzOu2vq8H9xNfLFj0nra5fP2u9/cPte7vXXX9ZMv4/9LZj3dwdxu91u97P9+Pu/JyYnJyVJetYdZGrSYrWYzWar1Uqvgomi6Pf7m81mKpViWCYYCmqaptfru92u1+c1GAw0od5kNtHvLYSQhjTazg4hVK6UNU2LK3GEUDwen52b3djYaDQam5ubo2Oja6tr+Xw+m81iCa+vrdMcKafTmU6n19fXEUKiKHY6nU8+/gQhdHrhtMlkuvuTuwihkydP+gP+d26/0263507MDQ4OfvD+B8VicXpmenh4eGlpSYkrY+Njz4pK7uwODg6GR8KpVGpzY9Pv949ERkql0kZ0w+F0jIyMNBqNra0to8EYHgl3u9293T2O5+jrk1ASak8NhUIsyxbyhUaz4ff7aS30SqVCm4Z3u91KpULXcb+wQbZarZpMJnrcbDZFUaTHnU6H53l6rKoqy7L0mL6A/QhmfzTzlVqtVpzEZSKXiiU6YjKbMMYY45dQMZvnefpYdBqEkGKxuLO9s7O98zOnsf+paZqmaRo9d9pfe0HTtH5bRU3Tms0mPbXQNK1ardJ0JU3TSqWS1WplWVbTtFwuZ7VadTqdpmmpVMpsMpst5l6vpyiKKIoej0dVVUIIgxhpQKIxX6fdCY+EeZ7f3Nys1+qjY6NGozEajRbyhfHxcbvDHo1Gk4nk6NhoIBDYiG7s7u6Gw+GRyMjm5ub6+nowGJyfn9/Y2FhdWbVYLJevXN7e3l5ZXuE47sbNG/F4nPabvXjxYqVaoRUn6E4YOo4Y5PF4outRhBDLsmNjY9tb2wihaDTqcDj29vYQQrs7u+FwOJvJIoRyuZymaTRHkC5g0wvTLMvyPO90OolMRFE0m82hYEiJKzpRR5uU5vN5hmEwxqIoTk5NdjqdkZERnU53+crlRqNBz+WuXrva6XTopwfdPkF/QQ6Ho3/+wHGcx+N5/m8mAI4mCDePD+HE3/y//+RvPvuH+ebf+7c3v9WPm278L39046f/NF/42//sT/72T/8tXvo7/+oSPRz49X/4R1+999Nw+m/9/r/+WwghhD5/b8dG/3o9z/P9HCaDwdBvqWw0Gt+4+Eb/9rS1Oo0Pbt662Wq1aN4JbaFJS+q8dua1VCo1ODjIMMzszGwsFqPH4XCYrm7S8jqFQsFms9E9AIQQnueNJmO/WaKoE2l2FEJI62n92j31Rr1SqdD/lM/l3W53Pp9HCMXjcYzxzvYOQmhrc2toaGh1ZbXb7a6urg6Hh5efLler1VwuJw1IK8srmUxGURSf17e1tUW/1212Wy5s+at6AAAgAElEQVSXo5tfRZ2o9lQa6fbUntVqfe+99xCNzgekt3/8tqZpkUhkfGL89tu3W63W4ODgiZMn3rv7XrFYDAQDr7322qOHjxRFcbldr7/++urK6sbGhtVmvXz58t7e3tLiktFovHL1SiaT+eTjT2j30Uajcf/+fZZhL7x+gWGY+x/d73Q6Z86eMZvN9z+6X6vVTp0+5XK5Pn70caFQCAQD1UqVrvsihHQ6ndlsbjQb4XB4eHhYluUH9x+EQqGx8bFUKrW6uup2uWdmZ/L5/PLTZbPZfHL+ZLVaXVxc1Am6+VPznU5n8cmipmkn509yHPfk8ZNWq3XixAmjyfjk8ZNKtTI7M+twOp4uPc1ms5NTkz6fL7oejcfjkdGIJEmKouzu7Q4ODJ46fWpleSWVStWqtfW19fW1dZZlzRbz+fPny+Xyp598ajAYzl84X6lUHj54yHHchdcvqF313r17dKuxXq9/7+577Xb79MJpt9t959079Xp9bm5ucGjwzrt3KpVKJBKZmp764P0P8vl8MBhceG3h4YOHyWTSZrddvnz58aePZVkWRfHGzRsrKys72zt0zS+2F6NnL29cfKNUKi0tLiGEWI5lGIbGfAzDOF3O1ZVV+mKGw2H6Huj1eqdOn6LHq6urfr8/Go2qqhqNRsMj4Z3tHbWryjF5dmY2lUwhhCqVSqPRoLtWVFVt1Bv9Smfdbre/9M5xXL/1l9lktlgsoii22223x20ym9xud6FQGJAGBEGIRCKJRIIuMZ6cPynL8sDAAMMwp06fipO4z+fjOG5ubi4QCNhtdkEQhoaGfD6fTqfjOE4UxVtv3ur/zZ45c6Z/PDo62j+2Wq37k8ZgVRKAbwXCTQBeoP1Fv0VR7EeHNpuN5hghhHw+n8/no8f7Wy2HR8L9DP3wSHhgYIAuz4RHwj6/T6/Xcxw3NDxksVroIo3NbuM5nu5BRAjNnZjrdDpDQ0OCIExMTtRqtdHRUbPZHBmN5HP58fFxWgFAiSuR0QjDMENDQzs7O0NDQwzDBIPBaDTq9Xp1Op3L7cpkMkaj0WA0WKwWhBDHcSajqd8oXNSL7dazSJfjuJ72bJtBT+t1Oh26DElTLmjUW61WVVWlZYboWiONgIvFYq/XS2fSCKFyqdxqtVLJlKZptVqtWqmmkqlut9vtdguFQqlYolc8M+kMwzL0rhKJhNPppHnlsb1YpVyhOb90DYwyGAzXrl/7i//0F71eb211bXh4eG11rdForK2thUfC0fVouVQul8rD4eHtre1CoVAoFAYGBpSEksvmEELBZLDRaKRSKYRQnMRFvUgfYndv1+/3040TW1tbE7qJ7e1thNBGdMPpdNJ9futr6xhjGtPTh6tWq/TFkSSJENLr9cql8o9++CNRFJvNZrPZzOVy+Vyenjlk0hlVVelCeDqVtlgt/WO9Xk83BqTTaX/AT1+NbC6rqmqpVEII0SvFNLarVWuqqtLbt9tt+pIihDRNoyky9IXav/Cv0+n6xyazyWw2czyndlW7w240GU1mU71W9/l8oij6/L5MOkO744TD4d3d3fBImGGY8YnxzY3NUCjEC/zU9FQ0GnW73SaTaWJiQhAEq9Vqd9jNFrNOpxNFkRb60V3QsSxLu4TfvHWz2+3SNdqbt27SKwkIoQuvX+gv/U5NT01NT9FJBgKBQCBAj81m8/jEeP/N2c8spG+GL//BAgBeEAg3ATgaaKxJ7b/wSr+SEUIMw9DqpNT+AlL7u3pOTU31j2dmZvodnKempyanJumX98TkRCQSoY84NjYmSZJer6cxhMfj0ev1giAMDAxYLVZe4OmK7+uvv64hjW5COHf+XKvVCgaDHMedOXumUq4MDA6IoriwsJDNZYeHhjmOW1hYUBIKvRA/f2p+b28PhzDLsjMzM1ubW16fV6/Xj0+Ma0iz2+02uy08Em40GgaDwePxWK3WfD5PU8gZhlHiSq/XkyTJYDA4HI5qtUqTzenzstqsIyMjqWQqnU5HRiMcxw0ODcb2YkPDQwihwaHBjegGzdkaGBgol8sul8toNIZCoXQ6bTab7Q47QihO4jTybrfb29vbdFOmoBNMJlO32w0EAvT8oV6vh3DIZDJ5PJ58IT8wMCAIAl3UHBwaZBhmeHh4e3ubxvTDw8Nra2v+gH9+ft7r8y4tLrEs2263aXzJMEycxN0et9Pp1Ol0/oAfIZTJZjRNkwYkURQHBgdarVZ4JGw2m2m+y/j4uF6vnzsxl81kR0ZGOI47ffq0ojx7kU+dPiXH5EAwwHHciZMnYnsxt8ctiuL09LTVarXZbCaTaSQyYjKb6MvocDiMRiPHcrT+zo2bN1RVpTHfm2++2W636brjtWvX+tfxz5492y8JNDk1OTk1SX8FtPU8PXY6nefOnaPHRqNxdnb22dub5/fvq95/GXp/XMiybP+cDe3bTQEAOOSe7SEDh1apVPrd3/2/zGbztevXDnouR9g7t9+pVqs3b92EJY1jaX/BSzpis9loAtBXFrz8wobIrzzuR05fvg36mm2j3/b4yzqdTkJJyESm66mI7irGIUmSfmb5T3BE/eDPf6Cq6i/98i9B9PzN/uw//BnHcf/gH/y9g54I+C5gdRMAcFS1220lrhBC6OV4hJDBYMASxvhntPPZ/73+dcf7N0J83W1+zrv6hh//AkEQ6IaK/c2Ntja3tja3LBYLfWpwygQAOHIg3AQAHDGqqqaSKUJIKpWia43Hr1m5wWAYHR0dHR3tt26vVCqrK6urK6sut0vCUr91OwAAHH4QbgIAjgZavofIRFEUmuDCsiytmu7z+fYvRh4ndFfo1NRUNpslhCSURC6by2Vzi4uLfr8fY+z1eY/rcwcAHBsQbgIADrtyuUy3ZvYLPLlcLixhWn7/YOf2cjAM4/F4PB7P3NxcKpmSiZxOpRVFURRFEIRgKIgx7ieNAQDAYQPhJgDgkGo2miROiExoER+EkMViwRhj6dXdv8hxXDAUDIaC7XY7Ho8TmRQKhb3dvb3dPaPRSJOK+tVhAQDgkIBwEwBwuHQ7XSWhEJlks1k6Qns+YQn3i5UCnU43PDw8PDxcq9UIIYSQWrW2Ed3YiG7Y7DYJSyEc2l8zCAAADhCEmwCAQ6HX66XTaSKTZDJJe1VzPBcMBLGE3W738UgAehFMJtP4+Pj4+HihUKBJRaViqVQsLS8vezwejLE/4Ke9LgEA4KDAZxAA4IDl83maAETbDjEM4/P5sIT9fn+/nyH4mWht9unp6UwmQ6P2dDqdTqc5jgsEAljCtHP9QU8TAPAqgnATAHAwqtUqXY3r98N0OBwY42AoCFeBvzOWZWlb1G63m0gkiEwymQy92i6KIt2TYLfbD3qaAIBXC4SbAICXqtVq0RyXYrFIR0wmE00A2t+cE3xPPM9LkiRJUrPZjJM4IaRUKm1vb29vb5vNZvqC00aUAADwokG4CQB4GVRV7S+20drsOp0uFAphjB1Ox0HP7jjT6/UjkZGRyEilUum3+lxbW1tbW3M6nbSeFG16DgAALwiEmwCAF0jTNHoxN5FIqF0VIcSybCAYkLDk8XqgPvnLZLFYJqcmJyYn+ptl8/l8Pp9fWlyim2V9Ph9slgUAvAgQbgIAXohSsSQTOR6Pt5otOuL2uDHGwUCQF+CT58AwDONyuVwu1+zcbCqVIjJJpVLJZDKZTPI8T3uBulwuSCoCADxH8KEPAHie6vV6v8c3HbFarVjCGGO9Xn+wcwP7sSwbCAQCgUCn01EUhcgkl8vFYrFYLGYwGGhSkdVqPehpAgCOAwg3AQDPQafToQlA+XyejhgMBoxxCIcgZDnkBEEYHBwcHBys1+s0qahSqWxubm5ubj47VQhhvQFOFQAA3x2EmwCA767X6yWTSUJIOpWmtdl5ng+GghKWnC4nXJA9WoxG4+jY6OjYaKlUIjIhcVIul1eWV1aWV9xuN5ZgIwQA4DuCDw4AwLemaVo+l5eJnFASnU4HIcQwjD/gxxjSTY4Dm81ms9mmpqeymSwhREko2Ww2m80uPln0+/1Ywl6vF9K8AAA/Pwg3AQDfQr+YTqPRoCNQTOe4YhjG4/V4vJ45dS6ZSMpEzqQziqIoiqLT6YKhIMbY6XQe9DQBAEcAhJsAgJ+NlgqXiVwulemI2WymCUBQKvzY4zguhEMhHKIl+uMkXigUdnd2d3d2TSZTCIcwxmaz+aCnCQA4vCDcBAB8rW63m1AShJBMJkNHRFGk4QU0QnwFiaIYDofD4XC1WqVJRbVaLboeja5H7Q47xjgUCkEDUgDAl0G4CQD4ol6vl8lkiEySyaSqqgghjuMCgQCWsMfjgQQgYDabxyfGxyfGC/kCISQejxcLxWKhuPx02ePxYAkHAgHYwgsA6INwEwDwU4VCgcgkHo+3222EEMMwXq8XS9jv9/M8fFyAL3I4HQ6nY3pmOpPOyEROJpLpdDqdTnM8FwgEMIbzEwAAQhBuAgAQQrVajSYA1Wo1OmK327EE10bBz4VlWZ/f5/P7up2uklAIIdlMlsiEyETUi6FQSMKSzW476GkCAA4MhJsAvLra7TbdgVcoFOiI0WikCUCQ+QG+A17gBwYGBgYGmo0miRMik3K5vL21vb21bbFY6K5fyC0D4BUE4SYArxxVVZPJJJFJOp3WNA0hpNPpaLNsqGsDngu9QR+JRCKRSLlc7jc1XVtdW1tdc7qcEpaCoaAgCAc9TQDASwLhJgCvCk3TstkskUkikeh2u+izrtlQtRu8OFardWpqanJyMpfLEZkoipLP5fO5/NLSks/nwxj7/D547wFw7EG4CcDxR3sSxuPxZrNJR9xuN8Y4EAzAChN4CRiGcbvdbrd7dm42lUoRmaRSqUQikUgkBEHor6xDUhEAxxWEmwAcW41GgxBCZFKpVOiI1WrFGIdwyGAwHOzcwKuJ47hgMBgMBtvttqIoRCb5fH5vb29vb89gMGCMsYQtFstBTxMA8JxBuAnAcdPpdOgXeS6XoyN6vZ5+kVut1oOdGwCUTqcbGhoaGhqq1+v0pKharW5sbGxsbNhsNnpSpNfrD3qaAIDnA8JNAI6JXq+XSqUIIalkqtfrIYR4ng8EAxKWXG4XXKYEh5PRaBwbGxsbGysWizSpqFQqlUql5eVlj8dDt3xAzVcAjjr4GwbgyMvlcoQQJa50Oh2EEMMwfr+fJmFAZxdwVNjtdrvdPj09TTtaJRKJTCaTyWQWFxf9fj/taAVJRQAcURBuAnBUVStVmchxEq/X63TE6XRijIOhoE6nO9i5AfDd0EZWXq+32+3Scl2ZTCYej8fjcZ1OFwqFsIQdDsdBTxMA8O1AuAnAEdNsNuPxOJFJqVSiIyazScJSCIdMJtPBzg2A54XneYwxxrjVatFmBMVicWdnZ2dnx2Qy0b3I8IYH4KiAcBOAo6Hb7SYSCbrYQ0dEUQyGghKW7A77wc4NgBdHFMXwSDg8Eq5Wq/1Wq+vr6+vr6w6Hg7ZaheV8AA45CDcBONQ0TUun04SQZCKpqipCiOM4f8CPMfZ6vZAABF4dZrN5YnJiYnIin8/TOrKFQqFQKDxdeur1erGE/X4/bFYG4HCCcBOAQ6pYKMpEVuJKq9WiIx6PB0s4EIBEXfBKczqdTqdzZnYmnUoTQpLJZCqVSqVStBQDxtjtdsOZGACHCnxpAXC41Ot1esWwWq3SEZvNRq8YQhlCAPpYlvUH/P6Av9PpJJQEISSbzcoxWY7Jer2eJhXZbLaDniYAACEINwE4JNrtthJXCCH5fJ6OGI3GEA5hDE1WAPgmgiAMDA4MDA40Gg2aVFQul7e2tra2tiwWC5YwxhjaaAFwsCDcBOAgqaqaSqYIIalUStM0hJAgCMFQEGNoIQ3At2MwGCKjkchopFwu00sElUpldWV1dWXV5XJhCQeDQUEQDnqaALyKINwE4ABompbL5WRZTiiJbreLPrsyiDH2+XxQyxqA78NqtU5NT01OTeayOZnICSWRy+VyudzS4pLP74O/MgBePgg3AXip+usuzWaTjsC6CwAvAsMwbo/b7XHPzc2lkimZyOlUOqEkEkqifw3B5XId9DQBeCVAuAnAy7B/VxkdgV1lALwcHMcFQ8FgKNhut2mLhEKhsLe7t7e7R3dIS1gyW8wHPU0AjjMINwF4gfbnzNIRyJkF4KDodLrh4eHh4eFarUYIIf8/e/cd2FZ1NQD8vqdtyZYlWcuW5SnZlkeWsxMyCQmEDHaYYZQWCqWFFkoLLR90TzaFQlkhCYEEssgihAySOHbiEU/JW7a1bGtaW+99f7xEcRzHceIh2T6/v+Snp6ejRLo6uveee9vaelw9Oq1Op9Xx4/nU1lwsFivSYQIwDkG6CcDwIwjCbDa36duMRiNBEAghOp0ul8sVybAiIACRx+Vys7KysrKyrFZrW1tbe1u73Wa32+yVlZUSiUShUMjkMljdFoBhBB8nAIYTtd9JR0eH3+9HCGEYJpVKYb8TAKKTQCAQCAR5eXnhvbvMZrPZbKbRaHK5PEmRBHt3ATAsIN0EYBi4XK62trY2fZvb7aaOCAQChUKRmJQIY3MARDnqZ6FUKg0GgwaDoU3fZrFYqNF2FouVmJSYrEiOF8RHOkwAxjBIN8E41Nzc3NTY1PsIlQWeOH6id0eFWCzOy88byhP5fD6q8sBms1FHuFyuQqFQJCu4XO5QrgwAGH10Oj05OTk5Odnr9VIfbbvd3tTY1NTYxOPxqI92TEzMUJ6irrauo6Oj95FQKIQQ+v7Q970PKhQKlVo1lCcCIKpAugnGoaSkpNqaWmo4u7fwtpCUaYXTqBs+n++q+iCDwaDRaKS6QKi12ZlMJlUAJBAIhhY7ACDy2Gx2RkZGRkaG0+mkBi5cLldtbW1tba1QKKQGLphM5uAv6PF42Gw2hmHKFKVOp6OmdPfmdDrDt2k0WrIyeXheCQDRAdJNMA4xGAyNRlNWVjbAOWlpaXFxcQihjvaOlpaW2XNmX/GyJElaLJY2fZvBYKA6JGg0mkwmUyQrxGIxrBoNwPgTGxubk5OTnZ0dnpbd3d3d3d199uxZqVSqUCikMulgpmXrdDoMw/Lz8zkcjkqlqqurG+BkdZaazWYP34sAIPIg3QTjU7IyuampyW6393svg8HIys5CCFmt1jNnzhAE4fV42ZzLtu82m40qX/X5fNQRsVisUCjkiXIoXwVg3MMwTCQSiUSi/IJ8k8nUpm8zmUxGo9FoNNLp9MTEREWyQiQSXa6oiCCIjvYOv9/P4/HS0tIyMjNaW1s9Hk+/J8fExKSnp4/kqwEgAuCbEoxPGIbl5ef9cOyHfu/Nys5iMpkej+dU0SlqVKutvS0zM7PPaW63myoXcDnPjcLH8eOoxfmg7wGACQjHcblcLpfLA4FAR0dHm76tq6urtbW1tbWVzWZTkzupYZPezGYzNben8mwll8uVSCSaXM3pktP9PkVuXi6sYgHGH0g3wbglEokSkxI72jv6HI+NjU1NTQ0Gg0Uni8K9lW36C+lmIBCgqgS6u7upIxwOR6FQKBSK2LjYUYsfABC1GAxGSkpKSkqKx+OhtqV1Op319fX19fVxcXGKZEVSUlJ4w7A2fRt1gyTJkuKS+fPnJyYmNgmbwi1MWEJCgkwmG9VXAsCogHQTjGcajcZoMPaZlZ+Xl4dh2OmS0+H9JBFCDofDZrNR3Zlmkzm8Nju1BopQJIS19wAAl+JwOCq1SqVW2e32Nn1be3u7w+GorqqurqpOSEhQJCskYonRaAyfHwwGi4qK5l83Py8/78jhI32ulpefB00NGJcg3QTjWUxMTJ9Z+TKZTCwRV56tNJlMfU4+dvQYlWXiOC6TyxQKhVQ6qCIAAADg8/l8Pl+Tq+ns7GzTt3UYOjo7Ozs7OzEMo9avCHO73aeKTs2ZO0epVLa2toaPp6alXjoQD8D4AOkmGOcyMjNaWlq8Xi9CCMMwTa6mubm5sbHx0jMJghAIBcpkpTxRflVLnAAAAAXDMLFYLBaLC0IF1HJpl/6yRQhZrday0rLcvNyOjo5gMIgQYjAY2dnZox4vAKMElm4B4xydTs/Ny6VuZ2RkeNyesxVnL3dyTk5OSmoK5JoAgCGi0WhJSUmTJk263Ant7e0tzS3qLDX1J1W/OFrRATDaIN0E419iYqJQKGSxWImJicXFxX0GtnoLz+gHAICha2sfqEmpq6tjMVlcLpeqXxytoACIABhMB1etvb3d6/FGOoqrEx8fz2QyT5w4QY1bXU5bWxuXy434gu28WJ5UKo1sDACMRSRJNjb0M1UmUhrqGwY+oaysTCKRsNnsPvvuRrMEcQKfz490FGCMgXQTXLXGhkar1RrpKEYEQRA1NTWRjgIlJiVCugnAtamqqop0CFeBJMl+J3dGs/yCfEg3wdWCdBNcI5lCyRcIIx3FkAQDAZ/X4/N6fV6Pz+vx+XyIJLmxcYrUiG3pYWhrdVj7LsUHALhaWfmTIx0Cshg6ujvNGI6z2GwWm8Nic6gbY3e9i7qzA+0MDMAAIN0E10gzeRpfKIp0FMOJIAin3eay25Iil24KEsQnDx2I1LMDMD7QGQzNlMJIR4G6kkxsDieGFztultIkiJCu6rKllgAMANJNAM7BcZwvEI71LlsAQJQQSWBKDADnQGU6AAAAAAAYQZBuAgAAAACAEQTpJgAAAAAAGEGQbgIAAAAAgBEE6SYAAAAAABhBkG4CAAAAAIARBOkmAAAAAAAYQZBuAgAAAACAEQTpJgAAAAAAGEGQbgIAAAAAgBEE6SYAAAAAABhBkG4CAAAAAIARBOkmAAAAAAAYQZBuAgAAAACAEQTpJgAAAAAAGEGQbgIAAAAAgBEE6SYAAAAAABhB9EgHAAAAkRHSf79pZ03CkkeWZzGQr+abDw+2hsJ3YjidxRUkZRbOLkyPp114UKCr5tjh4+UNbZ1OTxDnxEvTNFPmLZyeHkdDCCFf7a7/fd9y4SoIo7N4Arlq6sxClYAxaq8MAACiC6SbAFyNkKPTaMf5iUIe7cong+hGdNf88O23qTkPLc9CKNBW/u2BcpZQxD3XKhJBj8Pm9G/ePPnhV359k5KGEAq0HfnP397/rsWDseJlicIYPNBeWVd64ruvt6hv+/ULd+dxUKCj9NuDZfS4uJhz7w/C73H1eEObP8+587nf3ZXNidiLBRNByGkyO/A4mZgL7ROIMpBugigUtNV9//2hU7pmo90dpHMTErOmzVp+Q4GMPfRLh7p15fVERmEW/5omkoTatv3t4Q84T3z9+zUimIky7uCSxb/658OacC+kR3/g7d+/fWrXfu2yR3IYgYYv//Xed+386fc98/DNk6QshBBCIVfzie1bTsUWpoczSVy67JevPZwTvorPdPqzv726c9sXh5b89kYxvG3GvqhtoEKG7b/5xccxD33+2gohvNFAdIF3JIgyIcPJ13/05OMvfvLF/uo2q8/v7m44ceDjv7y0/v5XD7SFrvz4K1zduOevf3vnoJkcjlDBeMdJnjctk072uFwkQp7Te/Y2BpWrn3rmtvO5JkKIxkudd8+zT69Sx1z2KizplLVLVLRAW5N+yG9gEGnQQAFwTaB3E0SVYMvnL73xtS6m8OGnnrqnMInqMPJ3lX+9+cvWyfmyIQ8Qhbo7u4khRwkmCMJRWdMcpMkUiTQU0FXWOfGM1ddnsK78wD5wDIdf9uMCNFAAXCNIN0E08RTt+qrSr7jtNy89knuht4gpmnTHTyddOItw1h35fNP3xbUmuw9jC6VZsxbfsW5+Bg8hFGrZ/b+P2zOXxml3H6ptMbuCdJ4kq/C2H99xXTLesO2d94+21JtD7kMf/aaeQ1csePKp+WL9oTc/MBau15h3HTpVz1784qPXS9Dlrw/GNdJasuGfRi6GEEKICPZYGrUm9tQ7H1yeREO+7i4b4mUrROdTCn/L8T3lpnBugLFSZi2d2u+bJNB+7ERDiJGelgwT6sa2QTVQhEu3b/uWPWXaDocPYwkSM2fctOr2Zak8hFCwbe9rWzpy5sdVfnu4os3iDNJiE9Tzbn7k4VlJjFB/DdQc397/fdwx6b5JnXu+KW2ImffrXy4Qo8tfH4DoBekmiCKB+pLqbix1/Zrsy49MIn/1l889+XktmaCZrpnGJ20NVYf/9+oPpy3/fv0WFZOw1p05vHXfYYwty81R5SX5OupKD279o5mT8s5qhBAiidDFw1REd0PRoUPfntzm8nISM2dh2MDXH9GXDyKNJHxOuy1w7o+Qxx0kArbW6uq263OycX8ghOh0Onb+ZK/u4IbPSoPnH0nGLU5aNDUHIUTaSre+9g/euaQ14DI31tWbieSbV10HEzfHtsE0UP7aj/7wzPs6QqqeNrmATzqaSo9/8tKpUuPL/7g/nUnatcePb992HMVINJPSNSk+Y+XZ7z9+1cL9x2v3yRG6tIEirHVnjuw+curjHh9Xmr4Qwwa+/gi/fgCGANJNEEUIi8lKclWpiQN0AjmPbthVR6oeePP3D2iooayeynd+/8yGHZ8fu+WFxQghhEjOtJ//9Y+3JzIQQoTtwG9+9ucT1ZWuW2665Yk/Lzv4/I3vGBet/9PjKuo5Aggh0uOJm//8+48vS2Eh5Dz47ytdH4xXuGjuYy/3KhVC3uadf/rtp59vODzv5aXcGBbpdrqCCFH3xy198Yul1Gm+I/984N9aGo3KMEm/3dTa0o0QQgjD6MzY1Nm3r1t208JM6H8a4wbRQNmLNn1eT+Te+e/X7jiXk7pq//vES5s3bT+x9hcL2AghRHILnnz/+bVKBkKI6D780rrXT5bW9NynyOingQoYESLd3rhlP/vL8wuVbITsR98Y4PoD/EwHIMIg3QRRhPAHQojBGOhd6W+pqnPT8heturCkDFezdkHOxo/rziJEpYO09NmLZOdSBjxWk6fAj/U4HAjxL3dRWsbK25aksAZ7fTBhsJXzZ2dsrGxvM4ZoCqUMP9pUq/NfV35diCkAACAASURBVNCnF4lw2BxBjMePozovccnCx//ZqzIdjBdXbqD8DXW6HjxvxbILpWM89arlqi1v1lc1ogUahBCiZRVepzjfPvGzNKn4cZfLGUJxl0tiaakr1s9Xsgdx/bwhv0QARgqM7YAoQouNi0Eum9V7+VNIl9OFuAlCbq+3Lh4vErKRyxG+TAyPF74bYzDpGAqFBqgZxWhiaQJt8NcHE0fA0NFJICabiWjyGdPTaZbDn+9u9Fx8Tqj92IkGIi5dnQRTM8e3QTRQDpeL5IrEMb3bD75EwCLdjvMNCM7lXmheMDqDjqFQKDjA09KFEun5t9Ygrg9AVILeTRBF6BmZSfQ99SXFzhuXxvZ/CsZkspC3x31R9uh3u/2IefUFwxeuGi4cHpnrg7GB7Gn6YfdXddSbgSS8tuYzP5xoxxNXT89gIJpyxfo1RX/4cvOLv9IuWjQtSyHi0oM9nS0Vhw8cqsHVd984hYOQK8KvAIykQTRQLCYL+Xp6Lmo/Ai63HzFY5xsQrJ+HDQy/sLDBIK4PQFSCdBNEEVyycO6k998/+t4nR/J+cl3vVUV6mk/VsCcXyph0RVoyzV9XVeFaMPP8VDjHmeqGID0lcxDPgGEYhkIEQSDUf0/Ula6PIQwhRMJaJeMS6ajc9VnluT8wGpPDl6bMuetH627LYSKEECf37hdfln65eecP+zeU7Dr3HqBxZVkLH1l3341pMHo+3l25gaKnKhV0v660xrU8vEqBs6ysOcRITk8dxDNcqYEa1PVJaJ9AFIJ0E0QTXL70sUdPPfPGwZcfbJx9/czJGeJYesDWpju5/1iZRX7PO399ODdh4c2FG1859PdnWffcNjUtnrTqSrZ9fKRbNPfxhYN4AnqcIBYVH9m+MXGaTJw+d25a3x4BfODrY7F8Lk40Hd18IGn1DTOUw/4PMHgEQeCwmOPQMCY99s62x879wbv++S+vv9IjcJ7q+vUvXr8+4Orusjq9JIMTJxTHsy/8P/AWv7gVZviOHJIkMezquweHy5UbqJw5N87d9pfdb73AvnXtbCWftNcf271xv0245MH5CQhdcRn4vg2Uom8A0gGvj3hxsTihLfria/nKlVOSoVIdRBFIN0F0YaTf+fzrsm0ffnro1LbNx6jWGWcnqKbc/di6u3MZCKGEZT95xc54/ZP9b/x2N4kQwpgJOQueePqhRcJBXJ6Vv+q+6VUflnz895N41l3q2Wl9m3OED3h9nD//hhu/fmvXxg/oykilm8FgsKG+wR/w5+fnRyQAgBg8oYw3mDccGF4lJSXiBHFKakqkks4rNlDCJc89Z2e+v/HrD17aQiKEMJYw+4aHnvz5XCE+iHSzbwN1afs04PVR3Ny1S3b+6cCWV+nJSyDdBFEFI0nYLSuq2e32V199g8fjLV4SLZ0mR48ctVqti1eu5QtFI/g0oR6r2eLoCdJ4YqmMf8lAJeGzGsxWDxYjksgEV9+shkIhRKMNUNox8PUJAo1I16JB33Ly0IHEpMTCwsJL7yVJsqOjo6qyyuv1KlOUkydPHoEQAIhePxz7oaurKy4uLi8/LyEh4dITSJLcuWMnncG4ed0DIxvKwA0U4bUZDXYvxhHKJfHXMKvySg3UwNcfqfYJVZ4u0lWdzS/IT0tLG4nrD2zH9h00Gu2FF54f/acGQwe9myBa0bgCOVdw2btxliAp+fJ3X/HqA6WaV75+BIaxbTZb5dnK7u7uUX9mAKKLw+E4/sNxuVyuydVwudzIBDFwA4Wz4xPT4odw9Ss0UANfH6bZgOgD6SYA0c7r9dbW1La2tkY6EACiiMFgMJlMGRkZKrWKTofvMgCiGnxEAYheoVCoqbGpTlsXCl5x1hcAEw5BEDqdrlXfqsnRKJIVkawiAgAMCNJNAKIRSZImk6mqsqqnp6ffE7xeb2dn5yhHBUBkBQKBSw/6vL7S0tKm5qb8vPx4wRBGsAEAIwbSTQCiDpsTU3y6zNiuH+Acs8lsNplHLSQAopzNajt69Gi6OptOhxVQAYg6kG6CiSzUY+lwEHy5NC7SkVzE7/fl5mkQGTJ2dFzuHDaHE8e/7C7wAIxL1q6ufjs4KSlpaZmZGU26Otr4mMoZcnYZbUScTBwLCTQY88bFZxJMAL6zWz7a2xgz6Y67lqX3bnpDpsNfflbEWfzTVZOvvkCVsHz3x7s/8Tz4xbsPDV+kw4AIhbhs1ozphRaLpfJspdPpvPQciUQMCyGBiYZaCOnS46IEUV5eHp/PJ0kyEqv7eWu2vX6oiau55UcL03ovmxayHPtw6ynu/J+sy4256osSnbtfXf+m975P/n5/+vCFCkBkwHIJYGwI6osOfrP9q3+/8mW156I7HLVF3+wsbfFFKK6RJRaLFyxckF+Qz2BA9wYA/YiJiSmcXjh37lx+JDv7Ax3Fu77dteHdv3xUd1H7RDrrDh/cc0LvhW0lwUQH6SYYQ2j0QO1Xf3unop/OvnELx/G0tLQlS5ekpUdgXWUAohaNRsvOyV60eFFiYmKkY0EIIUSjB7Ub3nq/2BXpQACIQjCYDsYOPGnBPZqzn217+62pf3l2YXx/v5UIZ92Rzzd9X1xrsvswtlCaNWvxHevmZ/CoewPGk7s3bDlZpbd5EVugyJy9OK73+kKEvX7/xp0HihqN9gAtVpwxa+m9DyzIiNAi0hdjMpn5+fmpKamVlZUWiyXS4QAQYYpkhUajYbPZkQ7kAjxxxS3ZJdu2//nDye//dL6w3/bJpdu3fcueMm2Hw4exBImZM25adfuy1PPtk/nU519u+17b1u1FnPgkzbQF8Re3TzXfb9l8uKTObPfTeLLUGatuu3d56tWP0QMQEdC7CcYQjDfjycfXJHcf+Oe7Bwz9LETpr/7yucff2HjEwEjJnjZdnYTaDv/v1ad+uU3nRwgh16mPnn32k73VPkluwfSpaUJH+Wd/3VEdPP9gb+1HP//d377QEulTFt+4YHYWrt3yxrN/OtIZRaNgsXGxs2bPmjlzZsR2UgEg0gQCwfzr5k+dOjWqck2EEMLipj72/HJF5+HX/nbY2F/7VPvRH37+yrZjenpyfsG0XDnWfPyTl174zSeNfoQQ6il5/eUX3jpU4xXlTJ88Wc13ntr6z03aC+1TxefPPvHWtioydda8G5YXqmkN21555W/7uqOofQJgINC7CcYULLbg4RfWVj659e0/7835103Ki97AzqMbdtWRqgfe/P0DGg5CCKGeynd+/8yGHZ8fu+WFhbbDnx9qY0168r0X1iqp/eFcZ/71/LNfGKkH27/bvk0Xs+TlPz+/mOo3Da1I+s2jHx082jlvrSR6fpZhGCaVScUSscPuiHQsAIw2jUYTL4iP3uXcedPvefa+umc++vAfW1V/vUNx0UaU9qJNn9cTuXf++7U7sqk+SVftf594afOm7SfW/mJ+4MTWbwzMGQ+/+c8bk6lmzVHx+qOvfNVGPdh5eOPueu783733swVUv2loSeKjz3y662TX9TeKo6d9AuCy4G0KxhpO7m3PPaIJnd74tw0N/t53+Fuq6ty0/EWrsjnnD3E1axfk4K66swgFW7WNfnr+nCXK8FcAL3/JVPm5vwIN1Y1ermpyus/UYTJ0mAwdnbTEJH7QrG+Lwv18cByH5azBBCQQCqI310QIIcTWrP/p+slE6btvbay9uH1qqNP14HkrlqnD49889arlKtxZX9WIgg0NTV563uL5yeGf0HE5i2af/6Xrb6qt83E1uWlei4FqoEw0eUpcqKOjPQrbJwD6Ab2bYOxhpN35+GOlz//ro7c+nPx/C8OHSZfThbgJQm6vH1F4vEjIRi0OhEh3Tw/ixPN7j7/hAn4cQsFzD3YTjqJ/rCu66KlwoX981rwDAEYGI+W25x8of/TdDX/cPOnNuReOO1wukisSx/Run/gSAYtsczgQCrl7EJsvYPW6EB4vjMVQCCGESLezh3AefueBwxc9FS72+0d/1ScArgWkm2AsoslWPPtI2Y/+/cWfPuXPPD95CWMyWcjb477o177f7fYjJgshjMFiIb/bc9Hce2ePGyFqmTwGi4kJND9+8abM3h8KjC5SXTQgBgAAA6Mpljz9dNVPX9r597fjCsPpIIvJQr6enovap4DL7UcMFguhIJOF/O6LWi/C5fSQ59onOouJxc+///nb03q3RxhDkAFf4mBsgHcqGJtw8ewnnqusfXb/hzsZISRACCG6Ii2Z5q+rqnAtmHmu1BM5zlQ3BOkpmQjRkpITcX9dzVn3ghnnBrNC5gqtIYRSEEKIpkyR4ntsQXnutFTILwEAQ4EnLH746TO6F77evIcZQkKEEKKnKhV0v660xrV86vn2yVlW1hxiJKenIpo/SY4HdOW1nuVTzk0GCnVVVpoIlIwQQnSFMgnf3xWUTS1QQvsExiRIN8FYhfNn3//sOu0vP2069zbGExbeXLjxlUN/f5Z1z21T0+JJq65k28dHukVzH1+IEE08f0nOhlcP/vN5zt2rcuVsv7n6+NbN1b5z85dpssULp33y3qbfv01/YPFkZQxyWrRF3++pS3/qz7dlRVkBLAAg2uGxM3/6xO1V/7dJe759ks65ce62v+x+6wX2rWtnK/mkvf7Y7o37bcIlD85PQDRy1qLJX765853fxdxy01QJy9dV+92uL8r859sn8YIVBZ/9/atX/kS/96ZcRSxyGRpL9nynzXrk/9ZnQvsExgJIN8EYxsl/+In7y1/8oJr6E09Y9pNX7IzXP9n/xm93kwghjJmQs+CJpx9aJEQI0ZJu/emvTW+9uW3nq6e2I4Rwlkiz4rYbzu5spSGEEE2+9Lk/u157dccHvz1E7clM5yun3zyHBVOjAADXgJuz/re3n318Yy31Jy5c8txzdub7G7/+4KUtJEIIYwmzb3joyZ/PFeIIIdnq3/zM9McPdmx+r2QjQghnidXLHlxUuamdhiOEaLJVT7zsfP/NjZ+99A21OBI9Ln3yjUugfQJjBRaJ7WXBVbDb7a+++gaPx1u8ZHGkYznn6JGjVqt18cq1fKEo0rH0i/BZDWarB4sRSWQCZt87vXazyeGnxQilIh4DhUIEjdZ7gQbC020xd3tJDl8qj+eM9tINBn3LyUMHEpMSCwsLR/mpARgHSJLcuWMnncG4ed0DkY7lMgivzWiwezGOUC6JZ11yp7XTbPPTuAKJhNtf++S1GjutbpItFMuE7FFfWqbydJGu6mx+QX5aWgQ2OduxfQeNRnvhhedH/6nB0EHvJhh/cJYgKVlwuTvZfFnKhc2VL27LEUI4RyhNEY5ccACACQ1nxyemXW4ZM5wtkCgvNF6Xtk9sQaLico0bAFEM1t0EAAAAAAAjCNJNAAAAAAAwgiDdBAAAAAAAIwjmbgIAJi6SJI8fO3bwwAGHw56VnX3z6jUyufxyJzudzj27dp0uKabRaHPmzV+2fDmT2bcULayxoWHn9q9bW1okEumNK1fmT5o0Mq8AAADGAEg3AQAT18ZPP/1621bqdktz84kffvi/P/4pWam89EyXy/XSC79tbWmh/tRpteVlpc/95rd0ej+taHlZ2V/+8EowGEQItba0lBSfeuzJJxcvWTpirwMAAKIaDKYDACYog8EQzjUpTqdz44ZP+z157+7d4VyTUnbmTHFR0aVnkiT5v/feo3LNsI8/+MDj8Qw5ZAAAGJMg3QQATFClp09fevBMSUm/qxGfLinp52Bx8aUHTUZjR0d7n4Nut1tbW3tNYQIAwJgH6SYAYIJiMBiDPIgQYjL7O7nfg5e5Av0yxwEAYNyDdBMAMEHNmDXr0pmX8667DsOwS0+eO3/+pQfnzb/u0oOihITsnJzBHAQAgAkC0k0AwATF5/Mfe/LJ3smlMiVl3b339Xvy4qXXz5g5q/eRm9es0eTl9XvyT554Ij7+wsYxLBbrqV88TaPRhiNqAAAYe6AyHQAwcV23YGFGRuahg986HE51Vtb8BQtYrL7bWFPodPrTzz5bevp0SXExnU6fO29etkbTbz8oQigpSfGvN978/ruD+pZWsVSyeOn1IpFoJF8HAABENUg3AQATWpJCce8D6wdzJo1GK5wxo3DGjMGcHBsbe/PqNUOKDAAAxgsYTAcAAAAAACMI0k0AAAAAADCCIN0EAAAAAAAjCNJNAAAAAAAwgiDdBAAAAAAAIwjSTQAAAAAAMIIg3QQAAAAAACMI0k0AAAAAADCCIN0EAAAAAAAjCHYVAtfI1t1JkmSkoxgGBEG4HHa7tVsklsTwYiMbjK27K7IBADAOBAMBW1dnZGOoO1tGkqRAJI4XJbDY7MgGM1xsXdBAgWsE6Sa4RmeOH410CMOsPtIBAACGy6HdX0c6BIQQMuhbIh0CAFEB0k1w1fh8PoZhkY7iKmA4ToRCwWAwFAoFg8FAIHBpvyyDwYiNjXDXZlhspDtZARi7hEJhpENACKFgMOhwOC49juM4g8FgMBh0Oh3HcQzDxtwwEXu8dNaC0QTpJrhqBZMKIh3CYAWDQWO33W6zNdZWD9ym5+bmKlOUoxYYAGAkYBg2b/68SEeBQqGQx+M5dvSY3+/vcxdBED6fz+fz0RkMSWJSkjJVGs/DcaijAOMcpJtgfHI4HM3NzW36NpxGV6al0eiMYKBvu9+bVCYdtdgAAONe0cmiS3PN3oKBgNNm1TmdjTheWDiVxWKNWmwAjD74RQXGlVAo1KZvO3b02PeHvm9uag4Gg1xuTLJcNnCuyWQx29va3W73qMUJABjHaDRaXl7eFU/L1eS4HPauTsvh7w/bbLZRCAyASIHeTTBOuFyulpYWfau+T48CNyYmNi6Wz+fb7fbLPdbv8+vq60lEJiUmsTkwLQkAcI2cDqfZbDaZLd1XKo1PECfExcUFg0GEkNfrPXb02KRJk5KVyaMSJgCjDdJNMLYRBGEympqbmy0WS78ncLlchJBCoRgg3UQI+bzeqsqqqsqqeIFQLpfK5XIejzciEQMAxpdgIGjptJjNFrPZ7Dk/SILhuFCUMEDSmZOT43K5wn8SBFFaWmqz23Jzc2EqJxh/IN0EY5jdZj9ZdNLn9Q1wTgw3BiGUpEiqqqq63Dlz5831+XxGo8lkNNqs3TZrd011TWxsnEwuk8tk8YL44Q8dADDG2e12s9lsNlu6u7rClYgxMVyJVCKRiBMSEuh0etHJIpPJdOlj5XK5QCBobm7uc7ypsclhdxROL4SpnGCcgXQTjGH8eL5GoykvKycI4nLnUL2bbDZbLBb32wOalJQkEokQQomJiQRBdHV2GYxGo8HgdDqcTodOq2VzOHK5TC6TixJEY2sFKADA8AoEAhazxWyxmM1mr8dDHcRxXCyRSMRiiVTSe1Skra2tu7u73+tk52QjhHr3boZ1dXUd/v7wjJkz4uPhhy4YPyDdBGNbcnIyn88vPlXc09PT7wlUuokQUiQr+k83FUnh2ziOiyVisUScn59ns9oMRqPRYHS5nE2NTU2NTQwmUyaTyWUysURMo9FG4uUAAKINSZLhjkxrd3e4I5PL40kk5zoy+zQIPT09FRVnLWYzQojOYAQDgd73JiuTqVV+Xc5+0k0EUznBeATpJhjz4uLirltwXemZUqPR2OcuGp3GZDKp23K5vIJWEQqF+pxz5kzpjBnTExISeh/EMEwgFAiEAo0mx+l0GgwGg8Fkt1n1ra361lYajSaRSmUyqUwmYzAYI/fSAACR4vf7LWaL2WI2my0+r5c6SKPRRGKxVCyWSCXhn7K9EQTRUN9Qp9USoRCbzc7LzzOZTPpWffgEDMOysrKo2/32boavU1pa6nA4NLkaGFQB4wCkm2A8YDAYimTFpekmN4YbbqnpdLpMLmtva6f+FAqFcfy4zs4ul9N54viJgkkFKSkp/V48NjY2NjZWrVZ7PB6DwWA0mro6Ow0dHYaODgzDEsRimUwql8mhpB2AsY4kSZvNZjaZzRaL1WpF5zsyebGxVEemSCQaYGSju7u7vLzC6XAghFLT0nJyshkMBiIRi8kyGo1UcpmWlhYTE4MQCoVCAyy+xuVylSnK5ORkyDXB+ADpJhgPXC5XWVk5QigjI0Ovv7AWEpd3UfeDQqGg0k0ulztj5gwGg+H3+1uaW2pra8vLyl0ul0YzUEcCh8NJT09PT0/3+/1Go9FoNJnNZqoe9WzFWShpB2CM8vl81Fi5xWLx+86VHtLp9ASxWCIRSyQSKkEcQCAQqKmuoUp/4uL4BZPyw3tpyuQyeaJcKpP+cOwHGo2mUquo4+6efnJNDMOSkpKUKUqRCGaKg3EF0k0w5gWDwZLikmAgkKxU5ublpmeklxSXWK1WhBA35qJ0UywWs1isUCg0c+ZMapCdxWKps9Q8Hu9MaWlDfUNPj3vq1Cl0+hU+F0wmU6lUKpXKYDBoMVsMRmPfknaZVC6XQ0k7AFGLJEmr1Wo2mU1mi91mDR+PjeNLJWKJRCIUCQe5IFFHe8fZykqf10uj0dRZ6oyMjN4PpG6LRKKUlBQWmxUuOe8zks7hcDweT7xAMHXa1GF4eQBEGUg3wZhXUXHW4XDw4+MLCvIRQhwOZ+68uVWVVU1NTX0mV+E4rkhWSCQSXuxFHZCJSYmcGM6pomKjwXDsmHvmzBkcDmcwT02n0+WJcnmivJ+Sdp0OStoBiDZerzfckRk4PwxCZzDE5zsyB/nZp7jd7rNnK01GI0JILJEUFOT3O6GTkqPJ6d0OUOkmnU5XKBTKFGVsbOz+/Qes3d0ulwtGSMD4A+kmGNuampra9HoGg1FYOC08pwrH8fyCfIFQcOkQWE5OTr89FgKB4LoF84uKTjns9iNHjs6cMeOq+iYvKmm32QyGS0rapVKZXCaRSKCkHYBRRhCEtdtqNptNZrOj13YPcfx4qUQskUoEAsHVrqxOkmRjQ2NtbW0oFGKxWHl5eb3XuOhXuGyRQmfQp0yZIk+Uh4dTFApFU2Nja0urJldzVcEAEP0g3QRjmLXbWllZhRCaOm3qpZ0KCoXi0ocM8KXC4XDmzZt7+vQZk9F47Icfpk6dkpiYeLUhYRgmEAgEggsl7UajyWa16vV6vV4fLmmXSqV9vnsAAMPL4/GEOzLDSxExmMxwRyabfY3lfTarray8nMpclSkpGk3ONXyc09LS+hxJSVE2NTbq29qyc7JhYyEwzkC6CcYqn89XXFJCEoQ6K0sqlQ7LNel0+owZ06urqxvqG0qKS7JzctTn5/Vfg4FL2kUJYrkcStoBGE4EQXR1dVH7SVIV4pR4gYBKMQUCwVBmtgSDwZqa2qamJkSSvNjYSZMKqE0ihkVcXFy8QGizdptMJrlcPlyXBSAaQLoJxiSSJE+fPuP1eMQSSVaWehivjGFYbm4uj8erKK+oralxuVyTJ08aYk9D75J2k9FkMBrNZnOnxdxpoUraBXKZTC6X95lRCgAYJLfbTRX9dHZaQsEgdZDJYkkkEolYLJaIh2VPSIPBcPZspdfjwXFcnZWVqcoc9j7IlJRkm7W7pUUP6SYYZyDdBGNSbU1tp8XCiYmZNm3qSFThpKSkcGO4xcXFbXq92+2eMWP6sIx9M5nMZGVysjL54pJ2q81qramp4cXGUnknlLQDcEWhUCjckelyOs8dxTCBUEh1ZMbHxw9X4+DxeM6erTQaDAihBLG4oCB/hKp5kpKSKiurzGaTx+O5qqIlAKIcpJtg7DEajDqdDsfx6YWFIzcDMkGcMP+6+UVFp7q7uo4cOTpz5gxq37lhcVFJe1eXwWA0Go0up1PndJ4raZfJZHKZSCSCKVwA9NbT02MymcxmS1dnZ3iTMBabLTnXkyke3jaBJMmmpqbamtpgMMhkMnPzcpOTR3BjSTqdnpiYqG9t1bfq1cM6bgNAZEG6CcaYnp6eM6WlCKG8/LyR7gXk8Xjz588rLi7p6uw8evRYYeE0iUQyvE+B47hYLBaLe5W0G40up7OpqampidqlXSqTQUk7mNBCoVBnZ6fZbDabLD0955arxDBMKBJJJGKpRBrHjxuJUQ673V5eXmGzWhFCyUplbq5mFCr8UlKU+tbW1la9Sq2CBdTAuAHpJhhLQqFQ8fkV3VNTU0fhGZlM5uzZsyoqzra2tBSdLMrPz09NG5HnvWxJe6te36qn0WhiiVQuh5J2MIG4nC6T2WQ2d3Z1WgiCoA6yOZxwRyaDwRihpw4Gg3V1dY0NjSRJcnm8SZMKEhISRui5+hAKhbGxcU6no9PSKZaIR+dJARhpkG6CsaS8vMJht8fx+dSK7qMDx/HJkyfxuNzq6uqKigqny5WXlzuivQ69S9qNBqPBaOzq7DQaOowGKGkH41wwGOy0dFILGLndPdRBDMdFCWJqjcy4uLiRjsFkMlVUnPW43RiOq9VqlSpzlMcWlMrkqqqqltZWSDfBuAHpJhgzmpua2/R6OoMxfXrh6I8sZ6oyuTzumdNnmhobe3p6CqdNozNG/OPD4XDS0tPS0tPCJe0WKGkH45HD4aBSzK6uLvJ8RyYnJibckXnFrWWHhdfrrays6mhvRwgJRaJJkwqGccb24CUrk6traowGg9/vh9EMMD5AugnGBqvVerayEiE0bWo/K7qPDrlcPm/evKKiU2aT6eixYzNnzrh016IRclFJu8ViMPRT0i6TywQCwejEA8DQBQIBi8VClZZ7PR7qII7jCRKJRCyWSCWjmeqRJNnS3FJdUxMMBBgMhiZXo1QqIzV1kslkyuXyjvZ2vV6fkZERkRgAGF6QboIxwOfzFReXkAShUqulsuFZ0f3a8OP51103v+jUKbvNdvTI0ekzpguFwtEMgE6ny+VyufxcSTs11A4l7WAMsdvt1BqZ1u4ukiSpgzFcrlQikUgkogTR6HRk9uZwOMrLK6zd3QihJIUiLy93WNbpHAqlMrmjvb21FdJNME5AugmiHUmSZ86v6J6dnRXpcBCbw547d05paZmho+P4D8enTJlyxb2SR0K4pD0vP89ms4XzznBJu1QqlcMu7SA6EAxkPQAAIABJREFUBAIBaqzcbDb7vF7qIE6jiRMSqDUyR2gZyysKhULaOm19fT1JkjFcbkFB/rCvPnFtxGIxJybG6XB0d3eP8m9aAEYCpJsg2tXW1lksFg5npFZ0vwZ0Or2wcFpNDbdepzt9+rTT5YpgHhwuac/R5DidTirvtFmtbXp9m/58SbtMKpVBSTsYVSRJ2m12s9lsMlus1m50viOTx4uVSMUSiUQkEkX2t5DFbCmvqHD39GAYplKp1Fnq6PlthmGYUplcV1vX2qqHdBOMA5BugqhmNBp1Wi2O44XTp0VVtoRhmEaTw+Nxy8srtHV1PS7X5CmTI/5dRZW0q9Sqy5S0J1BD7bBbCRg5fr8/3JHp9/mogzQaLUEspjoyIzX3ujefz1dZWdXe1oYQEgiFkyYVjELB+9VSKpV1ddr29va8vNzRn2AAwPCCdzCIXj09PWfOnFvRPTqLYJRKJZfLPXWquL293e3xzJgxPeJTvigXlbSbTAaDyWI2dVosnRbL2bNn4wUCmUwql8sjUnULxh+SJG1Wm8lsMpst1KLolNi4OCrFjJ7JxCRJtra2VlfXBPx+OoOhyclJSU2JkmGTPjgcjkQiMZtM7e3tKSkpkQ4HgCHBwjO1QXSy2+2vvvoGQijiPWejjCRJHKcFgwE6nR7l71KSJDEcDwWDNDqdJIjo/Oqi/g1xGo0gCOL81n90BoMkCOqu6AwbRDOSJEmSpNMZISIUflPhOE6j04OBAIZh0famIkkSp9GCgQBCiM5gEKFQtEXYB0mSBEEwGEyCCEU6lsgLhUI0Gu2FF56PdCDgWkDv5pgR3h14gqDRaMFggEanB4PBSMcyCARBo9NDwSCO49H8PxXemgWn0TAMo753EUI0Op0kSSKKIwdRBcNwGp0WCgQQQoGAHyFEZzBCoRBJEARBEH4/Ov8LJ3pgOI5IMhgIUB/V8Js/yuE0GvUvDBD8Kh7LoHcTRKOSktO7d+9hMlk/+ckj0TmMfimCIHbt3lN6phTDsGXLls6aNTPSEV0BSZIdHYbqmpqamjpqCRiEEIvFUqlUGk12ZmbGyO0QCMYcp9Op09VrdfVNjc1+/7kZmSwWKy0tTa3OzMzMiOaJGc3NzTt27LZarRiGzZgxY/HiBVE1EXxg+/Z/e/LEyRkzpq9YcUOkYwHg2kG6CaJOR0fHBx98TBChu+66IytLHelwrs6JEyf37/8WITR12tSbblweJfPVrqizs6umpraqusZkNFJH6HR6WlqaRpOdlaWG0qKJKRQK6fV6ra5ep63v7OwMH5dIpWpVplqdmZSUFOXvcI/Hs3fvgYqKCoSQVCZbs3qlTCaLdFBXp6ur680332Gx2b/65S8m2pQqMJ5Augmii9vtfuc//3U5nXPnzVm6ZHGkw7kWdXXarVu/CgQCqWmpd95xG5s9lnY2dzgctbV1VdW1+tbW8JzOZKUyV5OdnZ0VhdW7YNjZ7Xadrl6rrW9uaQn4zw3jstjsjPR0qiMzGkrLB6O8vGLvvgNej4fBYCxevHDmzBljdCj2/Q8+am9ru/XWtXl5uZGOBYBrBOkmiCIkSX7y6WfNTc0pqakP3H/PGP1uQAiZTOYNn21yOZ1CofDee9eNlfkAvXk8Hq1WV1Vd09TYFJ4+K5XJNDnZGk12QkJCZMMDwysUCrW0tGi1DTqdrvv8zAqEkEwupzoyExMTx9Dnsbu7e8fO3S3NLQghlUq1cuWKMf1LqaysfPv2ncqUlAfX3xfpWAC4RpBugihy8LtDx47+wIuNfewnPxq17chHiMvl2rjxc4PBwGaz77rrjpQUZaQjukaBQKChobGqukan1fnOL6MoEApzsrM0muyxlYWAPqxWq05XX6etb21pCf+o4HA4GRkZanVmRkb6mPsYhkKhY8eOHz16LBQKcXm8m25cnpOTHemghioQCPzjH//2+/1PPfVEfHx8pMMB4FpAugmiRV2ddvPmLTiOP/TQA0lJEdgWctgFg8Ft276uqanFcXzVqpWTJhVEOqIhIQiipaWlurq2trbO5XJRB7k8XnaWWqPJSU1NifJpfIASDAabm5u12gZdfX14jUwMw+SJiWpVpkqVKZfLxuhPiNZW/fYdu7q7uhBC06cXLlmyKErWwR26nTt3nzlTOm/e3CVLFkU6FgCuBaSbICpYrdZ3333f5/PdeOPy6dMLIx3OsCFJ8tChw0ePHkMIzZ07Z8mSRWP0i7yPjo6O6ura6pra3iXtmarMXE0OlLRHp66ubp1OV6et17e2htfq4nK54Y7MsTXJuA+v17tv/7dlpWUIIbFEsmb1ysTExEgHNZwMBsN7733A5fGe/sXP4HcdGIsg3QSRFwwG//vf/5nN5rz8vFtvWRPpcIZfRcXZ7dt3EUQoKzvr1lvWjKdsrLOzq6a2trq61mgwUEdoNFp6ejqUtEeDQCDQ1NSs1ep09Q0Ou506iON4YlKiWq1SZWbKZNLIRjgszp6t3LN3v8ftptPpCxcumD175rhMyN5+5z2L2bxu3Z1qtSrSsQBw1SDdBJH31Vc7KioqxGLxj3700HhKxXrT69s2bfrc4/HIZLJ77rmLx+NFOqJhdqGkXa8nCQIhhGGYIjk5V5Odk5M9pgs1xhyLpVOnq9fqdPrWtvBuNDweL1OVqVZlpqenjZshZpvNtmPn7qbGJoRQRkbGypUrxvHUxlOnivfs2adSqe6++85IxwLAVYN0E0RYyekzu3d9w2Qyf/zjR4RCYaTDGUE2m23Dhk1dXV08Xuw999w1PjqWLuX1euvqtFXVtU2NjX1K2nNyssViKGkfET6fj+rIrK9vcDqd1EEcxxXJyVnqTJUqUywWRzbC4UUQxPHjJw8fPhIMBmO43BtX3JCbq4l0UCPL6/X+4x//Jgji6aefGn+/V8G4B+kmiKTwiu533nl7dnZWpMMZcT6fb8uWrY2NjXQG49Zb1ozvl0yVtFdX12p1Op/XSx2MFwiopZSgpH1YmEwmna6hTqvraG8P71AaFxdHdWSmpaWOoe1zBq+9vX379l0WiwUhNHXqlOuvXzKmJ54O3tatX1VWVi1esmj+vLmRjgWAqwPpJogYt9v9n//81+l0zpkz+/rrl0Q6nFFCEMSevftLiksQQkuXLpk7d3akIxpxBEG0tLRW19TU1vQqaefysrLVuZrs1NTUcTnTbuR4vd7GxqY6ra6hvrGn59y/J41GS1YqqY5MkUgU2QhHjs/nO/DtwdMlZxBCooSE1atWJicrIh3U6Glpafnoo0/jBYKnfvbTSMcCwNWBdBNEBkmSn366sampKSUl5f7775loCcepU8V79+4nSXLS5Ek3r7xx4uxNd26X9urabihpvxokSRqNRqoj09DREW63+fHx1OpFqakp4/5fr7q65ps9+3pcLhqNtmDB/DlzZk+cD07Ya6+/ZbNa16+/LyUlJdKxAHAVIN0EkfHdd98fPXqMx+P95Cc/Git74g2v+vqGL77Y6vf7lUrlXXfdPtGKuLu6uqpr+pa0p6Wn5WpyoKQ9zOPxNDQ01ml1jQ2NbrebOkin05Upyiy1SqXKHIsbVl0Du92+a/eeel09Qig1NXXVqpsmyAu/1LFjxw8e/C4vL/fWW9dGOhYArgKkmyACtFrdpk2f4zj+4IMPKBTjYUX3a2OxWDZ8ttlht8cLBPfes04kGs+VUpfjdDpra+uqqmtaW6GkHSGESJLs6OigOjJNRmO4iRYIhSpVplqVmZKipNPpkQ1y1BAEUVR06rtDh4OBAIfDWb58WUFBfqSDiiSXy/Wvf7+OY9gvf/mLCTJjFYwPkG6C0RZe0X3FihtmzJge6XAizO12b9z4eXt7O4vFuvPO29PSUiMcUOT0X9IulWo0OROhpL2np6e+vkGrq29sbPJ6PNRBBoORkpqSpVZlZmaM4yV+LsdgMGzfvstkMiGEJk2edMOypdDtjRDauOlznVYH7ScYWyDdBKMqvKJ7bl7ubTAYhBBCKBgMbt++q7KyEsPxm25aMW3qlEhHFGGBQKCxsamqqqZPSXtOTpYmJycpafyUtBME0d7eodPptNp6KqmiiBISqBmZSmXyBJyeiBDy+/0HDx4qLi4hSVIoFK5atTIlRRnpoKKFTle/ceNmsUTy+GOPRjoWAAYL0k0wqr76ekdFeUVCQsKjjz487isbrsr3h48c/v4IQmjWrJnLli0dNxnVUIzXknaXy6XT1Wt19U2NTT6fjzrIZDJT01KpjswJOIWgt9raut3f7HU5nThOmz9/7vz5cydmzn05JEn+81+v9bhcjz76sFwuj3Q4AAwKpJtg9Jw+U7pr5+6JsKL7tamqqv7qq+2hUEilUt1229pxuWLiNTtX0l5T193VRR0ZWyXtBEHo9W1anU6nracWjKSIJRKqIzM5WTFGs+dh5HQ6d+3eo63TIoSSlcrVq24ax4s6DcXBg4eOHfth6tQpN998U6RjAWBQIN0Eo8RgMHzwwUehUOiOO27LycmOdDhRqr29Y+PGzW63WyKR3HPPXRO8l6tfXV1dNTV11dU1hrFQ0u5wOKiOzOamZr/fTx1ksVjp6elqdWZmZgZsD0MhSfJUccnBg4cCfj+LzV5+w/WTJ0+KdFDRy2azvfbam0wm85e//EX0/9YCAEG6CUaHx+N55z//dTocE2pF92tjt9s/+2yzxWLhcrl3331XYiIMlvVvgJL27OwsPp8fqcBCoVBra6tWW6+rb+jq7Awfl8pkalWmWp2ZlJQEkyV6M5lM23fsMnQYEEJ5+Xkrli+LiYmJdFDR7sOPPm1taVm9+mbIy8GYAOkmGHEkSW7YsKmxsVGZonzg/nthxPCK/H7/li+2NdTX0+n0NWtWjfvNoIfI6/Vqtbqq6prGhotK2nNysjWa7FHbK9xms+l09XXa+paWlmAgQB1kczgZGelqVWZmZgakUJcKBALfHTpcdLKIJMn4+Pibb74pPT0t0kGNDZWVVVu3fpWkUDzy8PpIxwLAlUG6CUbcoUOHjxw5yuXxHpuoK7pfA5Ik9+37tqioCCG0aNHC666bF+mIxoBgMNjQ0DiaJe3BYLClpUWrbdDV11vP75OEYZhMLqdmZCYmyqEj83J0uvpdu75xOBw4js+ZM3vBgvkTZz3RoQuFQn//x799Xu8TTzwGM1xB9IN081qFWve89u4P/sL7n16rvlDREdLvef3dI/7Ch36xRsX0lHz05y9qCdmix352Q1LfwsqgduvfPjnlip314HNrVQh5Tn/0x601wfDdGM5g8yVpkxbcsKRAzESDOCFKUWt24Dj+4IP3KxQTaHfjYVFy+sw33+wlCSI/P3/16pVQnztIBEG0trZWV9fW1Na5nE7qIJfLzcpSazQ5qakpQ/yX7O7upjoy9a2t4f7UmJiYjIwMtTozIyM92qaQRhuXy/XNnn011TUIoSRF0upVK0etE3o82bNn36lTxbNmzbzhhusjHQsAVwDp5jUjTDt/fuvPD8qe2vzZz/JZCCGEQo2fPLL25erpf/zy3TuTacjx+UOznjvkp2c9tm3XMwUX/2rvOfT80ke+MCDZ3R8d+9N8hBxfPDj9+aN0oZB37jzC57I53EEsvvBn73701DTeFU8Yzdc+WDab7T//+a/P51u+4oaZsCLxNWlsbNqy5Uufz5ekUNy97g4YkL1aHR2Gmpra6pracEk7k8lSqa+6pD0QCDQ3t2h1Op2uwW6zUQcxDEtMSlSrVarMTJlMCh2ZV0SS5OnTZ7799jufz8disa6/fsnUqVPg3+3amM2Wd955lxMT88zTT8FvURDlYOTimuHSm1783ZHSn739/JtztzwzLQYFGza88M/j7OV/f/n25N4f/KDu640/PFawoFeaQHTu2bzPSCB00SxGWvJdb+97sTDcVenRf/fPn/78g3df33b7h/fzrnRC4hBnRLa3d/B43GEssAgGg5s3f+Hz+XJzcyHXvGbp6WmPPPLQhs82tbe1vffeB/feuy4hYZzvrzO8EhPliYnyJUsWdXV119TUUiXtVZVVVZVVNBotNS0tV5OdlaW+XB7f2dml0+m0unp9qz4UClEHuVxeZmaGWp2Znp4GGwkOnsVi2b5jV3tbO0IoR5Nz44oboDB/KCQSsVwuNxgMdXVajSYn0uEAMBBIN4cAFy/9zcu3FT/6wfP/mvvls8LNL7x6KnbVG79f2Tvxw6UZqe6mPZv2/3L+moTzx0PNX20+7Faq0owNngGuz0le+Ojtkz95qb5aF0D97TRz0QmJrIvvNBgMe/fu5/P5q1ffbLfbd+/ey2DQ16xZFQqFdu7cHQgEV626iUaj7dmz1+VyJyXJT5wownH8iSce8/v9W7d+zWQy77rrdh6PZ7fbMQy7hhV5du3eYzKZEhISVq9eebWPBb0lJIh+/OjDGzdtadPr//vfD++449aMjPRIBzX2iETCefPmzJs353xJe21ra2tDfX1DfT2GYYpkhSYnOycnm8/n+/3+pqZmrVZXX9/gcDioh+M4nqxMpjoypVJJZF/LmBMMBr8/fOT48ZMkQcTx+StvWqFSZUY6qPGgsHDqzp27S06XQroJohykm0OCCxY9+8f7ih/85LfPmOJPnhbe/p/f3CC+qJcR51935wL333Zs+Vp/8yMpVKenv+KLrWXYlJ+vjX/7H2cHvj6ODzxAMsAJRUXFra16hPQFBfktLS2NjY0IoZqa2kAgUFenRQidOFFUVlZObWri9XoQQgRBOBxOnU5HLUOt09VzudxNmz6n0Wjr19+nUCjq6xtoNDwt7cqlo2fOlJaXlTOZzLvuugOWhRs6Doez/oF7d+zYXVFR8dlnm1asuGH69MJIBzVWxcbGTp9eOH16IVXSXl1d29DQoG/V61v1+/Yd4MTE+LxegiDCJ2eqMtWqzPT0NFh4/9o0NDTu2vWNzWbDMGz27FmLFi2ANmG45OXl7t27v6mx0eFwwDK9IJpBujlUcXOf+cP6Ew+8t6sjc/3/fr1YcMmQNnv6urXqbe99saXq/l8VMBFCrmObvmriLfjJ2qRv3x742r6GXfsqAqw8jeoybfNAJ+TmaurqtHx+nEKRxGazS0vLWSxmWloqQRB8Pp8gCC43hso1GQzGwoULzGYzn89PSVGy2Wydrp7FYmVlqcvKKhBCoVDIYuns6ur++usdCKG77rojK0vd0dHBYDDF4n4Gdg0Gwzff7EUIrVmzSiSC3YOGB41GW7t2lVgsOnjw0Dff7LVYulasWAaT3oaCzWZnZakZDAaTxdRpdYFgkCRJj9tN3RvD5WapVVOnToZlMq+Z2+3es2d/ZWUlQkieKF+96mboGB5eTCZTk6spLys/c6Zs4cLrIh0OAJcF6eaQER6bzUUgRPZYu70E4l+Sb9Jzbr9j+od/+GrzD48XLOIS5j2f7+2UrbxnmdD2bZ8rdR5565mf8anvtZDP3l59prwtpHrwR6sTceS40gl9qVSZv/rV09QilwpF0tNPP4VhGPWt+dRTT5AkGQqFDAYjQRArV97I4/HCO/1IpZLHHvsxdbuwcKrH48ZxWkFBfkXFua5Yv99fXl7x9dc7cBxfv/7+5GSFzWZjMBjUIkcej2fz5i9CodDs2bNg96BhN2/eXJFItG3b18XFxd3d3bfffguLxbryw8DFjEajTtdQp9V1dHSQ5zsy+Xx+RmaGIJ5vs9nrtDqX01laWlZaWjaMJe0TSmlp2b793/q8XiaTuWTJounTCyFrHwmF06aWl5WfKS1bsGA+/AuDqAXp5hARpm9eeXmba+aD9/Rs2fyH382b/PZtl6x5REtes27RGz/ft3nv0wvW2LdtPupWP3r37Bi0p895pK+7ta6OGq7DcAZHkLPiiafuXn9LAX+wJ/TRe0H13repvBPH8TvuuK2pqammpnbq1Cn9fo8ymcwlSxZTtydPnkQNgeXl5R4/fgKdG3x3VFSc/eqr7SwW65FHHhSJRF9u/crhcChTlEuXLh7UPyG4Sjk52Q89tP6zjZsbGhref//De+9dF8EddMYQr9fb0NCo1erqGxrdPT3UQRqNpkxPy1KrVKpMofBCT/xKhAwGQ3X1uZL2M2dKz5wpZTJZmaoMqqQdBtYH0NXVtX3HLn2rHiGUlZ11043LY2NjIx3UuKVQJIkSEro6Oxsbm2BWN4hakG4OCdH+9csv7/Zd98orL9zqTWy4889/enHj1P/el943cRMsXXdT0r4vvtjeoLR8UUGf+cJtGjry9b0aLWnNX3f1Kjy/xBVPuFo2m23Dhk0EQXR3W6+4chuGYXl5udTtmTNnIITodLpGk/Pdd4cQQj6fz2LpPHzkaGNDI06jrVl9M+weNHLkctmPH334s882m0ymd9/74O51dyoUSZEOKhqRJGkwGKiOTKPBEF73LV4goJZhT01NudzS4nK5XC6XL1myqLu7u7qmtrq61tDRUV1VXV1VPZiS9okpFAodOXrs2NHjBBHixcauvGlFVpY60kGNf4XTpuzbd6Ck5AykmyBqQbo5BKHWLS/+8dvQ4j/83x1KGg099Mdnjt368t9/+9HMjx9W90kJOdPvvjVn85ubfv0nZzN/0S9WK6IjEwv30ISXqh4kGo02Z85s6vbcuXMCgQCbzaHRaJVnqxBCRChktzt8Pv/x4ydSUpTTpk0d3rABQig2Nvbhh9d/ufUrbZ32o48+WbNmVfjHAHC73Q0NjXVaXWNDo8dzbvkHOp2ekpqSpVZlZmYIBILBX00oFM6bO2fe3HMl7dU1ta0tF0rakxSKXM25kvaReTVjRktLy/Ydu63d3RiGzZgxY8mShdAHPDomTSo4cOA7rVbrdrvh9w+ITpBuXrNgw6e//fthfPFff3cLtcwmLX3dH37zwy2/fv3X787c+GTexYvx0bNuu2P2+787UkZLWX/30viIRHypmJiYH/3o4ba2try83BMnTtps9nnz5lztsBebzV6+/AZqRXeEEI/HS0yUKxRJGzdubmpqPnu2MjMzg06nNzU1K5XJUDs5jBgMxl133n7g2+9OHD+xdetXFkvnokULIh1UxJAk2d7eodPV12l1JqMxfFwoEqlUmWpVZkqKcogzL/staW/T69v0+n37DkikUmopJYlkwm2Q4/F49u07UF5egRCSSqWrV6+Uy+WRDmoC4fw/e+cd2MSVrv0z6sVNlmXJsmVbVrHce6djm256MRBqCEkICSHJZvfe3bt7997db++mJyShhoQSOoRmTMcYcMHd2JLVXOQiq1mW1dt8fwwo3iwhhIAxoN9fxyNp5sgaad55z/s8L5HIj+aJhKKGxqbcnOynPR0vXu6DN9x8ROxt3/zp4wp84Qd/mhfmuYKhWfP//Mfr8zd/9Z9f5B54L+1fXoAKnVE8+fMb50IWLEkbTbbQDAadwaArlcoLFy4BABwOR1HRr7bJdDqdBw8dtdlssXGxCxfMQzay2ZHt7R0BAQF4PP7gwcOdnV0+Pj6IYunxvoUXGQiCCgsm04KoZ86UXL9ertFq584peqEaT5tMJolEKpZI5fJ2T590LA4XeS+R+SSSjgQCITExITExAenS3toqEovFqv5+VX//tWtl/gEBsTGC2FjBCyJpb2pqLi29YLFYMFjspInjs7IyvYU0I09GeqpIKKqtrfeGm15GJ94mll4AAMBqtX7++ZcWi2XixAljx+aZzWZEZv6QnDx5uqGhkUqlvvLK2uHLZ4ODgyQSCYvFfvPNtwpFNx6Pf/fdt0tKSoVC0ZgxeXl5OU/grbygdHR0Hjx0xGa1hjCZy5Yu/lUf3zOH2+3u7u4RSyRisVStUnm2B9FoSEUmixU2whJyt9vd1aVobRWJRKKhYV3a+dH8uFhBZGTkcylp1+l0p06XdHZ0AAC4PO7MGdO8FQVPCxiGP/30C4PBsGbNKhYr7GlPx4uXn+INN73cxWazaTTa0FDm3r3fy+XyrKzMqVMLH+aF9fUNp06dweJw619ZS6VS7/sck8l0504Li8UKCWH89a9/AwD4+vpu3vyWSNTW16fMysrw1hv9dnQ63b79Bwd0Ol8/v+XLip+/Jd2hoSEkkdku77Db70rt8Hg8m83m87lcLmeUyJ/7+vpahSKhsE2r0SBbnj9Ju8vlunmz4vr1cpfLRfbxmT5tirerzVOnrKz82rWyxKTEuXOKnvZcvHj5Kd5w08u/4Ha7/9//+6fT6fT399+0aeMvPl+pVO7cudvlci1cOP8hrzfXr5c3NjZnZqZHR/M/+2wLAEAgiF68eKHT6YRh2Ntu5LdgtVoPHjrS2dGJxeEWzJ/L5/Oe9ox+Ky6XS6HoFkskErFUcy96AwAE0+l8HpfP54aGho7apdvhknZkCxqNjmRHxsXGPNOSdoVCcfLUWSSYTk9Py8+f5DV/HQ0YDIZPP/0CjUa/++7b3k/Ey2jDG256+SnNzXfq6hrS01NpNNqVK1fDwkLHjMm77zOtVuvXW3cYBgezs7N+0Ufpvi/fsuVrk8mUmpoyZkzuzp27rVZrcfEiLtfbTPnRcbvdZ86U1Nc3QBBUWFiQnZ35tGf0KAwODiKJzI6OTofdjmzEEwicqCgkkflsVQsYjUaRqK2lVdjV2YW0x3xGJe1Wq/XCxcv1dfUAABqNNnv2zNBQrwPXKGLvvgNymWzmzOlePxAvow1vuOnlZzl+/Ifm5jsAgHXr1jCZzJ88CsPw/v0HZTIZK5y1auVLj5ZhGhoa0mi0LFaYXN5+4MAhAEBmZkZBweRbtypIJFJ6etov7sHLfbl1q/LixUsAgLT01OnTpo7a/N9wXC5XZ2enWCyTSCQ6nc6znRESgiQymUzms668uStpF4pkMrnT4UA20oKD42JjRr+k/c6dlnPnzpvNZgwGM378uNzc7GfivHqhEInaDh06wmAw1q9/+WnPxYuXf+EFUrB6+bVwOFHNzXd8fHz8/f2FQpFWq0tLSyESicijZdfLZTIZmUxetHD+I191fH19kXo7LpeTmZmh1+vLExEVAAAgAElEQVRzcrIqK6uvXi0DAJBIJG9B2KORm5tNpQYePXaitqZOpx1YtGg+gTCaDBGGMTAwIJFI28TSrs5Oj/8rkUjkcDh8PpfDiXp2F53/neGSdrm8vaVFKBaL1SrVNZUKkbTHCKJjY2PCwkaXpF2v158+UyKXyQEA7KioolnTAwJGi5ubl+Hw+TwSiaRUKvv7Vd729F5GFd7sppcHYbFYIAiyWCyff/4lACApKXHOnCIAgFQq27//AIRCrV71EovFerwHbW0VHjlyDIKgFSuWDwwMnD59NiwsdPnypc+HxmIk6e/v37f/oHFoKJBKXb5sya/yNn+iOJ3Ojo4OsVgmkUr1AwPIRgiCQphMRFoeEsIYVfHWkwORtAuFIqHwR0k7iUyOHh2SdrfbXVFRde1amdPpJJFI06ZN8XYTGOVcuHCpoqIyIyN9+vSpT3suXrz8iDfc9PLLGI3GL7/carVaMzMzCgvza2vrLl2+6rDbp0wpyM7OehJHVCqVEATR6fQDBw6JxRIAwPr163A4rFgs4fG4P6d/9/LvGI3G/d8fVPYpCQTCkiWLIiLCn+JktFqdRCJpE0sVXV0ulwvZSCaTPYnMUZuCHRn6+pStQuHokbT39PSePHUGsZpKSUkuLMx/wT+gZwKdTvfFF18hrnMvlAWvl1GON9z08lDo9XqVSs3lcs6ePVdXVw8A4PK4y5YuedLH7e3tKy09T6PRZsyY9vXX2zQarY+PzzvvbHrSx32ecDqdx4//IBSKUChUUdHMpKTEkTy6w+Fob+8QiyUSqcwwOIhsRKFQzFAmn8/jcbkMBn0k5/NMoNPphMK2llbh05K022y2S5ev1NyuBQBQqdSiopnh4Y95EcPLk2PXN991KxTz5s1JSIh/2nPx4uUu3nDTy69jy5avtVotAOC1117BYDB6vT4iImJk1vsQr3g/P79NmzaePXuup6e3sDCfzY4cgUM/68AwfPVqWXn5DQBAXl7u5MkTn/RStVqtkUikYolE0dXtdt9NZPr4+HB5XD6PGxXF9hq1PAz3JO2irs7OYZL2UERa9IQk7UKh6GxJqcloRKPR48aNycvLfS496p9jGhubfvjhVHhExOpVLz3tuXjxchdvuOnlV9DQ0Hjy5GkUCjV9+rTYWMGnn35ht9szMzOmTZsyAke3WCxyeXtoKBOGYaSWNCIiYtWqlwwGAwzDz5CbzNOiqan55MkzbrdLIBDMmzf7sVuc2mw2JJEplco8ZYgoFCqMxYrmc7lc7ihXXo9mrFarRCJtaRXeT9IeHRz8eEQhBoPh9JlzUokEABARGVE0a0ZgYOBj2bOXkcTpdH7wwSd2u+3NNzeMnoptLy843nDTy8OiVPbv3PmNy+VasGBeXFzs0NDQZ59tcblcfD6vuHixXC739fWl0UYinnC5XIcPH5XL2wsL85lM5u7d37nd7uLixTye17DzF1AoFAcOHLZYLAwGY9myJT4+Pr99n/39KiSR2dPdg2TgAAB+fn5IIpPNjvRqvB4jdyXtrUKxWGK1WJCNv13SDsNwZWX11avXHA4HgUicOqVghIsuvDxezpwtqa2pyxuTmz950tOeixcvAHjDTS8PicfRPSs7a+o9R/f29vaOjq6MjLSWltbS0gtoNPrll9eMcCnenTstx46dAABMmDA+OzuzsrKaRgvy2ic9AL1ev2/fAa1W6+Pju2zZkkf7vKxWq1ze3iaWyKRyk8mIbESj0azw8Gg+1yvnGgHcbrdCoWhtFQlFbUMGA7KRRCZH83mxsTFs9q+QtPf1KU+eOt2v7AcAJCYlTp1S4PE78/KMolT2b9u2g0z22bz5Ta89qpfRgDfc9PLLwDC8//uDMqksjMVaveo+ju7Xr5cjTpnLlhUzGPSent6IiPCREbHCMHz9+g2z2Txp0oTLl6/evl0DfsaX3osHm8126PDRdnk7BoudP2+OQBD9MK+CYVipVEoksjaxpK+31/PT4R8QgLgXRUZGeHuQPhWUSmVrq6hVKBomacdxudy4uF+QtNvt9stXrt2uvg3DMIVCKSqaGRkZMVKz9vJk+XrrDlV/f3Hx4uegma2X5wBvuOnllykrK792rYxMJr/66rr7Lr+6XK7bt2uwWGxaWuqWLV9ptToWi7VmzcoRnifSSgeNRq9fv66np6e+viElJTk5OWmEp/FM4Ha7z507X1NTCwDIz5+cl5fzc8+0WCwymbxNLJHL5GazGdmIwWDCI8Kj+Twej+stDhs9IJL2VqGot6cH2YJGoyMiI+NiBQJB9E8k7W1t4rNnzw0NDaFQ6DFjcseNG+OVBD1P3L5dU1JSOjIWIl68/CLecNPLL+BxdF+18qWHMUP5+OPPhoaGAgIC3nrrDaFQZLVak5ISR2w1p7Ozi0gkBgfTPvzwE5PJhEaj//jHP8Aw/IJ4hv9aqqpunz9/AYbh5OSkmTOne6INGIZ7e3uRRGa/Uun5laAEBvJ4XD6PGxER7rX0G838nKQ9NkYQEyNAo9FnS0rbRG0AAFY4q2jWzKAgb/HD84bVav3oo09dLtfmzW89liptL15+C95w08uDGBwc3Lp1h9VqLSwsyMl5KEd3tVotFLYJBNFms/m77/YCACZNmjB27JgnO9F/4/z5C5WV1QJB9OzZs3bv/k6j0c6bNycuLnaEpzH6kUikR48et9vt4RHhRbNmdHf3iCVSubzdI0PBYrERkRHRfB6Xy/G2Lnw03G63547L4XB4Sg4sFounStJoNBKJRCTiHxoawmKxSDnKcOMFg8FgNpsZDAYy1mq1kZGREAQZDIaenl4ul4PFYo1GY3t7B5fLIRKJFotFKBS5XC65vEMilbru9QjFYLFOhwODwUyfPjUxMUEslvj6+oaFhcIwLJPJMBhMZGQkAKCrq8tut3M4HAiClErl4KCBx+OiUCidTqdU9vP5PAwGYzKZurt7OJwoDAbjcDgUiu7wcBYGg4FhuKenl8GgI7clarWGQglAxgaDgUQiIWOr1YrFYpF3jTj/I2MYhmEY9hYd/kaOHfvhzp07kyZNHDs272nPxcuLDvovf/nL056Dl1GKy+Xas3e/Xq+PiRFMnVr4kK8ik8kREeFkMtlisdTVNQAAoqLYgYGBV65cNZstdPoICYm4XM7YsXnx8XEajfb69RswDLvd7vj4uJ6eHrvd/jy14f6NUCgBAQEBHZ2dWo22tq5B2CpUq9VOp5MaFJSclDhp0oQZM6YlJSUymcxnvaOM2+32JLkHBgYIBAIEQTAMd3R04vE4LBbrcrlEoja3G/bxITudzoaGRoNhKCiI6nA4qqtvd3f3MJkhbre7vPyGSCRiMploNPrSpcu3b9cwGHQSiXTu3PmrV69RKAEUCqWkpPTUqTM4HJbJZJaWXjh06IjVauNwoq5evbZ//8G+PmV8fFxFReXevd8LhaLU1JT6+obvvttXW1uXkpIslcp27fq2oqIqNja2v1+1ffvOysqq8HCW3W7/8sutNTV1fn6+ZDL5s8+2NDQ0ud1uJpP52Wdbmpvv6PWD0dH8LVu+bmxs6u7uSU5O+uabb+vq6rVa3erVKxRdioGBAQAAhEK5XS7kH9Lbp2xtFVZWVtXXN8TERLe1iY8dO9HY2BQWFqrV6vbu3d/cfMff3x+CoG3bdt6504LBoKnUwM8+29LS0mq1WtnsyM8//7KhoVGj0cTFxW7btrOiolKhUCQnJx08ePjSpcttbeKMjLTz5y+cOHGyqak5IyO9pqZ2797v6+rqU1NTpFLZzp27b9+uSUiI02q127btrKys4vG4Tqdz+/Zd5eU3w8PDSCTSnj37Ll++SqcHBwYGnjp15tKlKxRKAJUaWFlZdfHiFTKZRKVSxWLJlSvXsFgslUpVKvvLy29CEAgMDDQajdXVNS6Xi0IJcDqdLS2tDofdz88PANDVpbBabT4+ZACA0Wi0Wq2IFywMw06n8/moKyCTSQ0NjboBfXZ25tOei5cXHe9ymJef5WxJqbJPGRgYiPRJ/7WEhISsXbt6cHAwJkZw8uTpxsYmAACdHjxiESdywWAw6NnZWd3dPbm5OYiMHYVCrXy4woDnGKPRKJFIxRJpu7zdZrMBANAYjMvpxGAwGRnp2dmZyCX5qWO327FYLBImqlQqFAqNLPvKZDKr1RYTI4AgqKGhUa8fzMrKIJFIN27c6u3tHTduDIPBuHjxslgsnjBhfFxc7Nmz5+rrG7Kzs/LzJ508ebqhoTE8nLV69UrkzCSRSJs2bbx06Up19W0Igt58c0NDQ2NZWTkAYNWql5TK/gsXLgEAiEQCGo2+du06AACPJ0REsG7dqgQAEAiE3Nyc6urbAIAbN24xGAxEslZZWZWamlJXV+9yuerq6gsKJjc3t8AwLBZLbDZbW5sYhuH+fpVer+/o6IRh2GQyqdXqnp5eGIZdLpdKpTKZTMgClEajcToDkLFeP2ixWJAlcpPJ7HA4kLHNZnO73UiO0G53AAAcDicAwOl0OhwO9T0VkY+Pjw+Z1NenBAAMGQweVfvVq2W+vr7I2OVyeTytkJff+zgcDocDmYYd+cPhAABYLBaXy2U0GgEAg4MGAIBGowUA6PV6p9PZ29sHABgcHDSbzZ2dXQAAk8mk0+na2ztcLpfZbO7p6dVqtRaLBQDQ3t6Ox+ORyLitTWy3O7q6FACAxsZmX1+/+voGAMCtWxVhYaHnz19EdsXjcU+cOGm1WtvbO957b/OJEydVKlVdXf2777595kxJW5sYgqC3336zoqKyoqIKALBhw6sdHZ1nz54DAKxdu9rpdO7Zsw8A8NJLS6lU6s6du20226JFCyIjIw4dOqJWa2bNmh4VFVVWVt7R0TF+/LjIyAixWCIStaWlpYSGhmq1OpFIFB3NDwoKcjgcMpk8LCwUWbweHBz08fF5ipFrRER4AIWiHxjo6OhAMtZevDwtvOGml/vT0NBYX1ePxWKLixc9sm9iaCgzNJQJAEBsqPF4PIFAqKmpFYnasrIyR8YmE4KgKfecm3p7ewEAbrdbr9dTqYGtrcLIyEgaLWgEpjEacLvdCkW3WCKRiKVqtdqznRYcjHT6qa2rb21prayqptGCUlKSH+NxkVVRt9vd399Pp9NRKJTJZBIKRWx2JJVK7e9XVVVVR0ZGJCYmdHR0lJZepNOD58wpEoslx46dwOPxr766rrOz68iRYwCAVatestnsBw4cAgBMnz41OJh26tQZAIDNZk1JSb58+QoAwOl0FhXNvHWrAgBQXn5DIIiur29wuVz19Q35+ZPa2zsAAL29fQ6Hw2AwAAAsFovdbnc6neDeMq5nvRuLxXk6CPj7+5HJZBQKBcNwSAgjJCTE19fXbDZzuZygIGpERERfX19SUiKJRMrISBeJ2vLyclEoVH7+pLq6+vT0NAiCCgom37pVGRcXg8fjJ0+eWFZ2IzIyPDAwcPz4sTAMBwVRWSxWYGCg3W4nk0l8Pg+JQSEIlZychMVip02bYrVaMzMzCATCokULtFptamoKiURasWJ5d3dPUlICBoNZufIluVyO1I0sW7ZEJBITCPgvv9pmGDQACEpOSpwxY5rT6bxzpyUkJASNRjU3tzQ2NZuMxrY2MQAAjUaHMEMcDgePx124cL7L5YqNjUGj0UuXLhkaGkpIiMdisStXLlep1ImJCQQC4aWXlnV2diYmJqDR6KVLF4tEbUjjxPnz5zY0NMbERCNL9lVVt9nsSF9f34kTx6PRaDqdzmQySSSSyWTy9fXh8bgsVlhfnxKNRickxKNQKLFYYrPZU1NT/P39o6P5ev1gRkYajRbE5XJ6enpTU1OIRCKXy5HJ5HFxsRAEhYezxGJJREQ4BEFBQVSVSuXn54fD4ZBaBQwGM9wzAYaB2Xy3VsRisej1eiSA7u9Xm80WpEOBRCJFo9ESiRQAUFtbHxAQcO1aGQDA7b62bFnxkSPHnE6nQtH9+uvr9+8/MDAwUF1ds2nTxiNHjkkkUjKZ/Pbbb964cevatTI/P7+NG1/v6uo6efIMhRKwbFmxxWK5fPkqDocrLMxHoVCNjU1utzslJRmNRut0OpPJzGKFIeehzWb77UsKaWkply9duV1T5w03vTxdvLWbXu5Df3//jh0/Oro/ln0qlf1EIsHf3/+vf/0bDMN+fn5vv/3mY9nzw+N2uysrqwAAOTnZ3323r7OzE0lrPd/2PQaDAUlkdrR32O12ZCMej4+KiuLzuVwuZ7iM4FrZ9bJr1wEA2TnZhQWTHyyxcrvdMAwjyRuVSq3T6bhcDgaDqaqq7u7uGTMml06nHz58VCKRTpo0MScna9eub7u7u7lczrJlxdu37+rr6/P19X3rrTe++26fQqFAUlBnzpSIxRIAwMsvr66vb6ytrQMALFmySKvVXbx4CQAwb94cPB6PhJszZkyLimJv2fI1DMNTpxampqZ8+eVWg8EwZUpBVlbmkSPHpFJZfv6kjIz0ioqqxsbG7Oys5OQkuby9trYuLi42NjZmYGCgrq6BzY6IioqyWq3NzXfodHp4OMvtdkulMj8/P8SXVKVSodEYKjUQAGCxWBwOB5L9dbvddrvdExMMr9EcDZhMppJz51tbWgEAzNDQ2UUzf66xk06nQ6RFDyNpHz3Y7XbPzbBer0dqi4eXjbpcLplMHhLC8PX1dTgcra1CKpUaFhZqt9vr6xtIJFJ8fJzD4bh58xYAUG5uNgqFKikptVgshYX5/v7+Bw8e1mp1M2dOY7PZu3bt7utTFhRMzsrK3Lp1h0qlio+Pmz9/7rZtO5TK/qAg6oYNr33zzXcKhQKHw23e/NbRo8elUhkAYMOG165fL29uvgMAWL58aXt7x82btwAA8+bNcTqdyM3SzJnTmUzm9u07AQAzZkxLSIjfunWHwWCYPXtWYmLChQuXurq6Jk2aGBXF7unplcvbExPj/f39YRjWaLRBQdQHfE9NJtNHH3+GgqB33337Wa+HeY6xqduaWxR6LCs9JzpgFP2EPE682U0vP8VqtR44eMTlcmVmZT5GbY3HTlwgiEbSWkaj8dtv95pMpsWLF4zMnTcKhcrNvev4g8NhAQBOpxOCoObmO2q1Oisrk0wmj8A0RgCXy9XV1SUWSyVSmceLEQBAZzD4PC6fzw0NvX/7mQnjxwVRqT/8cKqyolKr1S6YPxeHw0kkUhwOGxERYTabL1264nK5pk2bYrFY9uzZbzabi4sX+/iQv/56GwBg7Ni8xMSE0tILAACr1Tp79iyhUAQAaGhoyMxMR1KqKpUaAIAcHJGDMBh0hUIREBBAJpOTkhK7uhQMBoPBYOTkEBCXAw4nKiqKDcMwDodFkm3LlhUjHa0gCNq0aaPJZAoJCQEAvPnmBrPZjATQCxfO95gS5ORkebRuUVHsqCg2MqZQKJMnT0TGBAIhIyMdGaNQqOFuhcO7RBKJRI++B4VCDb+Ej55YE4bhurr6ixcv22w2HA5fUDApLS31AUFJYGBgbm5Obm4OImlvFYo6OzrlMplcJjtzpoQZGhoXK4iJEYw2rdjwhRfP3CAICgsLRcZoNNrzOWKxWE+rJBwOl5WV6RlPnDjBs5/Zs2d5xsuWFXvGL7+8xhPdvvLKWrVag/ymrVz5kkwmR86o+fPnNDXdiYpi4/H4goLJRCKRxQoLCqKmp6f19SkDAymRkREAwFVV1RgMJjSUiZQcAACIRCJSigAAGBoa6u/v1+v1AACxWBIayqyoqAQAXL9eHhrK3LNnn91uF4vFa9eu3rNnf0dHB9LXrb6+4ebNioSEuPHjxw0MDDQ0NIaHh3M4UWQymRMVJZVKGxubPG/5yWOp/fZvx4TOe39CEBpD9A9mJ02aWhBH/bG4wKasOXvi3K0maa/e6ED7BLFiM8bPnFsQR0GeYqn59v8dEXn2AiAUlugfzE4aN3VSQvAD1twstd/+7Vibb8bqTXP5+GHbXb3nv/jquu+sP6zN+mWlvlPTerPFHT82nvqEv9WunpO/W/G74502gGav2X/+T+nPaRc2b3bTy78Aw/D3Bw5JJdLQsLA1q1c8ocunzWbD4XByuXzfvgMAgNTUlFmzZvT19ZFIpBFrfW61WtvaxCEhIRgM+osvvgIAxMXFLlgwb2SO/oTQ6/USibRNLO3s7PR01iYQiRxOFJ/H5XI5D0hTwTAsErUFBlLodHpDQ+OpU2dgGKbRaPHxsYiH/8qVy5XKfqRgrrCwgEwmnThxEgCQm5sTHx+7ffsuAEB2dtbEieORFGNBweTc3JzLl69KJNLx48fGxAhkMllrqyglJSksLGxoaEgikfJ4XKReUK1WBwYGelTJXuOq34JarTl56kxPdzcAQBAjmDF96iP44NhsNrFY0toqkslkjmFd2hErJTr98XRpfzEZrsfv7e0FAGIyQ2AYbmxsslgsqakpOBzu4sXLOp1u4sQJwcG0777b29PTO2VKQWpqyieffG40GjkcztKliz/88BOLxUImk995Z9Onn35hMBggCPr97987ePBIe3s7BEHvvLNJKBSVlJTCMEwNClq1cvnt27UUSkBSUiIEQcOtAB43hiOrM/5Qjqcz/O+uHMEOo1ajt4KgCX/au3MlDwOAXfbDHzf85UibESLSIiLpvmibrruzW29HB6Ru2PrN5iwfAAyH1mS/X44JDPS5mxlz24x6g9kJBaRv3Ll7Y/rPndWGI6sz/nDVTkzYuOfQ5pQff/OcLR8Wzd9G/dOt75bRfunS5pJ9vWDGqeyDp99PfrJpOZfs6/lTP9FM/d+v/lDIofqS8c+DSO1+eLObXv6F8vKbUomURCYvWbzgyaVqEAVoZGRkYmKCRqNJT0+rqak9e/YcDodbt25NUNBIFFMSCAQk1YEkw4xGo4+Pj8lkOn/+oo+PT37+pNGTqXowTqezs7NTLJZJpNIBnQ7ZCEFQCJOJNPthMkN+LnqTSKQXL15isVizZs04f/5iVVU1Go3esOHVzs4u5EZUrVbfuHELebLL5QoPD8dgMBgMJiKCRaPRpFKZzWZLT0+lUCjLli3R6weTk5MwGMybb24wGo3IncPkyRM96UMOh8PhcJCxr69vamqKZyY02o+LvN5Y85FxOp1l18tv3axwu92+fn4zZ0x75I4yeDw+ISE+ISEe6dLeKhSJ28RqlapMpSoru+4fECAQRMfFCsLCwryf169leEbc0/8MgqDhPSkKC/M941WrVrhcLiQufPXVdQpFd1QUG4VCzZs3p7n5TlJSAgRBmZnp16/fiI+Pw+Fw/v5+yFGwWKxEIkW+y1qN5uzZcyJRGwAgKCjIZrMeOnSUSCSuWbPSz89PLpfj8QRPVvixgGYt/Gx4rs4kPfzu8j9e+PZQXfEfM0Hzl5v+dEROzf/dlv9aNYaFLBe4BkXntn9+KWBSnM+wvSzeVvqfGZ69WBSXP9q48Zvtn56Yv+cl5gN+pDFYR/O2P/wz69Bf8h4lh+FU9avdj/C6X38gZZ8aJqdNm53IxP/ys59hvOGmlx+RyeTXrpVBELRo4fwRsAVGo9Fz585Gxq2tQgCA3W4fGNCjUKiWFiGPx0H8BZ80JBJp/fqXtVpteHh4Wdl1pMSKyQyJj48bgaM/MjqdDklkKrq6nPf8FEkkEofD4fO5HE7Uz7W9bmpqPnv2HIvFWrp08Y0bN9VqjVqtyc3NQfTpLpcLhuHExASpVBYQ4I/B4jra21EoVG5uNhIpvv/+u263G1lSnDdvjme3XO6Pwi80Gj1iWWovHuTy9tNnSvQDAxAEZWdnTZo04bEUJWMwGD6fh+iWurqQLu2iQb2+qrKqqrKKRCLxo/lxsQI2m/18mAeNTjz/WzKZ7Ok6y+VyuNy79295ebm5uTlI6F9UNDMxMZ5Op+NwuPHjx7lcbrvdplB0Dw0ZAQAoFIpMJrW0tCLGAgpFt9VqRXT6iGWHSNSGw+E8e35skLkz8hP/u7R2UA8DU9me/S2O6PWffP5ayo8/VGh/wcz3vpr5wL0QWRPXL0jZ+1dJq8QBHhCgocPnvpp0a+u+3/8t+/g/pt43mekeaDq+a9eJGy3dA1aMX1jMuCUbXpsT4wOcon3/8dFFkVDpNJ77+ysiMjZi7n/9qSgUjTz/hxst3QNWlC+Tnz1r7fqlGTQ0AMA9eOeHnTuOl7codBaIFBSeMH7B2peLBH4AAKf06P980ZlYFFB/uKRWqhx0YPyZ8ZNXv/fmlEiUaN9/fHRJ0qZxW6u3vbb6CCa48L2/FfOe07jsOX1bXn49BoPh6LETMAwXFORHRISP8NHHjRsDQRCBQOByOdu371IqlTdv3vrd794ZmRSjj48PEl5HRESgUDcxGExQUFBrq7CpqTklJTk6mj8Cc3gYHA5HR0enWCKRSGSDej2yEekWw+fzeFwug0G/b6rJarVeuXKNTCaPHZtXU1Nnt9tlMtng4GByclJ/vyoyMiIwkFJYmB8SwmAwGIGBgYGBge+8swkAAMNw6fmL1VXVN27cwuFwY8eO8TYTGoWYzebS0ovNzc0AAAaDMXv2LE+p9GMEgqCIiPCIiPBp0wqVyn6hUNjaKtJoNA31DQ31DTgcjsPlxMXG8HjcR/ay8PJb8Hz3IQhis+9WJzOZIcuXF+v1+s8+26JWq1etWhEYSPH19c3MTNfpdCQSSSCIRprZAgCsVmt19W2kYGbVqhXIhQBJjnp2PlwP93Pj++MeqKoSOjHhUVEYe0tl3QA68eXFife/KX4gKOih7mtQAeP+8x9DzWv2/tefsuO/nBf209dYaj9dvWKLnJo1JX9WKNmmrL3w3eaVXeD0Z3OoAAAAu5z/mtw01366esUXd9zM5Ny0TD9X/52KfX9u0Aae+WRGkK1xy9plnza6mSljMvMCYJ246tznmy5V9Ozb91oc3q1tvlq6d985iMxKyYhNjbIo6ivPfrm5j3zyyLpf/+afYbxXDi8AAOByuQ4ePGK1WAQCQW5u9shPAIvFTpo0ARn7+voolQCLxcIwXFJSqmjEMYAAACAASURBVFB05+dP4nCiRmAabHbke+9tdrvdJBJp7979ZrO5o6Pz979/bwQO/QA0Gq1EIhFLpIouBVJuBQAgk324PA5iYPSLgtNr18oQJ8jw8LC8vJzLl61RUeyAgICUFIrH8IhIJGZmZvzkhRAETZtaSAuilpSUXrlyTa3Rzi6a6U1ijSoaGhrPn7+IlANOnjwxMzNjBFa3GQw6g0GfOHHCwMCAUChCJO3CVqGwVYhCoSPZkXGxguho/nOjvXvWCQgIiIyM7OjoGBgYQIJICoVSXLwYeTQrKxOHw+FwOIEgGrGPBQB8++2e8PDwwsLJR44ch2H4pZeW4vH4777bZ7FYFi9eyGDQv/12r06nmzOnKDqav3fv9wqFYtq0KcMrZNyqKx+91uWHnIxuu6G7tbGLOHbzfy7jol2nlGrYP40bcu+nxCY6t69c4br3UojEn7Jkwv2zHjbpmfONDnxCLO+XcveQX947H7xat2zL33+/N+nbVZx/iXcGzm3/VuhT9Omxj6chqU/XovD5M788fF5VtEKw/J87io6sS/9D97T/2H63dnPgxPZvW+DUtw7t2ZhIBgAAl7qhRsvNCgJAf2HrN03u5DcP7N2YhJzwhtp/LluxdefOy8s+mU4AAMCwT96fT2xbGYUDALg1P7xe8N7V6tqh1xYv/+eOhWX/OW7thZwNX39S6F1M9/L8U3LufF9fX2Bg4Ny5j+Lo/nhZsGBee3sHg0E3m81IkHTtWhmHE2UwGNxu95PWxnpCNy6X09TUzGKFORyO8+cvOp3OKVMKfm6F+rFjt9vb2zvEYolUKjPcM+JGoVCscBaSyPxVWg2kHJZEImm1Ol9f39dfX/+rJpOenkahUA4fPtbc1DwwMFC8ZNGodcZ5odBqdadOn+nq7AIA8Pj8mTOmjrw5P4VC8Uja29rELa3CZ0LS/gKSnp7a0dFRU1M3vEIUAYIgJEy02WxsNnvhwvmlpReGhoa6urqamu4MDg4CABA/Ua1WCwAQiUQul6uvrw8AcOdOC40W1N7eDgBobGwaHm7CToteo7HfDTcdpiGb22aSVN+WLkvn2+xOgMX9GC+aGw5/+OF1RJEGu11w4MKoBUi46daUf/HOpoC7e7Hpe4S1jd0u3sr1RQ8q3LwHKWXD/22qXvyPj/7wddrejTE/PmATNrVYfFKy+dYehQLZhGZFUVy35Z1OwPj37LxN1NhiwqbPX5p47w4KTUvOoiEP1d8xYtLmL03w3Fz5pSybm7zj7811YjA9EQAAMPGTpkXe3SuKkpLCQV8yDOpdIOAFunX3hpteQGNjU11tHQaLXbLk0R3dHyM4HA5Zv3a73QJBtEQijY2NVSqVu3Z963Q6Fy9e6CldeqLMmVOUnz+JTCaLRG2I+6Ovr69H9fKEUKnUiEdmt0Lhaevi6+vL5XGRROajfUDp6WkRERFdXV1nzpQAAGbPnpWcnNTU1IyUaT5MMozDiVq3bs2+/Qe6Fd3bt+9avrx4ZBRdXu6Ly+Uqv3HzRvlNl8vl4+MzY8a0kflSPAAfH5+0tNS0tFSbzSaRSFtahTKprKe7u6e7+8KFSzQaLTY2xitpf4oIBNEEAqGnpwex6vRsN5vNOt0Akxlit9u3bt0xODg4duyYuXOLDh8+xmDQs7MztVodCgUhIiSBINpms6WmpgYGUpKSEnU6XU5OFpVKzc7O7OpSjBs3ZvgR0cwZ/3NkuK2PWbTjlWV///zjY7N2hPiSYOOA3gkAktGjLNktXII8y3L6jbRN9eh7wQls03WK25QAAAAgFI4YIJjxxpvLVs5JesjqcBx/7T9+X7XgT1ve/zTr+xmezbBh0OAaLP3DlNJ/eTaKbrPe160HHjQMAd/g4PtoGuBBvQH2odN9hoW/qEBGEBGW6AfA3Yn7+Pl6HoawOCwELE7Hw72D5wVvuPmi09+vQkKQObNnjbb+OigUavHihchYJGpDBDE9Pb1sduTNm7coFMpj7Hzz70AQhHj0hIQwiESi1WoNDWX29vZVVFRGR/Mfo5DIZrPJ5e1tYolMKvN476FQ6IjIiGg+j8vlPpbPhUYLQjITAACXy9XcfAexMXK5XHFxsceP/2C12oqKZlKpgWq12mAY+vfqhaAg6ivr1hw4eLhb0b1jx+5Fi+aPTIWDl5/Q1dV18tRZnVYLQVBGRkZ+/sTRcJfoAY/Hx8fHxcfHOZ3O9vaOllahuE2sVqvLytRlZdf9/f0FAkFsrIDF8kraRxSr1crj8Zqbm2/X1BIJBJVKNXHiBB8f8ldfbTOZTNnZWampKUgiU61WT5o04f3330VeuHz5j+ajnh9kAMDw5sZTphQ+xBRI/DlT4/5Z0S7tgMfyItCnWmubbLNzfrKC7NapBxwo/6DAu3k/dOjsD08PU6b/etARC//+56q5m3a//4/AsZ56TBwBjwoseP+DVbHD1+QhbLDgvmv0EB6PB1aj2XWfhwgEArAOGT2xMwAA2IeMNoAn3FsN857p3nDzBcdqtR44eNjpdGZmPk5H9ydBdDR/0qQJQ0PGvLycsrJyxPc4ICCAzY580oemUCibN79ls9nIZPI333yrUHS3tLRGRbF/44KyUtkvkUjFEklPTy98L5Hp7++PJDLZ7MjH3utIIIguLl7sdDpjYgRIvxMAABqNFgpFSCOf+vr6hISErVu3AwDy8yfn5mafOnVGrVZPmVLIYoWp1Zre3t5lS5eUnDvf3NS8b9/302dMy0hPe7yT9PIALBbL+QuXGhsaAQDB9ODZRbOYzJCnPamfBYPB8HhcHo8Lw7BCoWhpFYmEosHBwaqqqqqqKiKJFO2VtD8mhst0enp6IQgwmUy73X7lylWLxVpYmG+1Wrdv34U0FWuob0AGaDR6woRxJpMJADA4OEijBU2fPlWp7P9JkvIxYmuX97khPImIYRdMjv/skx8+270o8dX44QW+TtmZ0iYXZVpS1ENFJ3aj3uSEcCR/8oPiURR9+p/+Vtn0yvefHsY5AQ0AALCcqAjUD2pHWHYe575nHwqCIOBywXd/mjFcHhtjbamuMxWNuTffu+5UWA4/CmNrqaoxzBl/r5hFX1EtcuC40SPRqPlZwRtuvrjAMHz8+MlBvT40LGzKlPxffsFTBYKgsWPv/ggi2T40Gk0kEm/dqrh48TKXyykuXvzkZOyI2SQAgMUKUyi6/f398Xh8U1Oz1WpNS0t9+Iul1WqVyeRisUQqk5tNJmQjGo0Oj2JH83k8HjcwMPAJvQUEjwsjj8ddtWqF0+nkcKIGBwepVKrNZhMIBHa7DXmCyWTq7u5uaGgEANy6VTFr1ozt23c6nU6kcV+3ontgYKDk7DmNWsNkhjQ0NKWlpcTHxxkMBpGojcPhIP0ejUYjmUz2JrEeC83Nd86VXrCYzRgMZuLECdnZmc+KNSwEQeHh4eHh4dOm3pO0C9s0ajUiacficFwOJy7OK2m/Pw6HA7nzdLlcIlEbnU4PCqLqdLqysnIqNXDcuLGdnZ1HjhzH43Fr1qzq7Ow6cuQYAGDp0iUmk6mq6jYAgEIJCA0NRUJMMplsMpkIBILdbudwoqhU6ty5s5XK/ry8HACAp6vWY8FtaC35Zns9cpLCLotaWHaqtB0VubYgHofGr/iPdRfWfPXx0jkN8+dNTOUy/LCOwV7RrZMHjtWgkzevHPdQIjNLybtjN13wWbSz4p+THvhEFGXi7//xcv3Kr1sBchePDps2L2/rH7e+/T72tQVZbD9g6L5z4/iRO/H//eUbiUQAACaQ6geXX9y+LXxiKCM+f5Jg6oLxW3936P2X8a++NI4X4OqrObHzsLLg412bMpnTFk/euvnoH14hvrpiPJ8CtMJLe746qabN+I+pwQA4HzixFwhvuPnicuPGTYlEQiKRFi+a/6xctxBSUpIZDDoWiwsKoiJ2cVKpzGg0ms0Wubw9NvYJ6hLy8yenpaWSyWSFohtZjDabLRMmjHvAS2AY7uvrk0hkbWKJsq/P08crgEJBbNgjIyOeiruQx+7K399/w4ZXPUHhokULDAZDUlIiGo1G+uwhlQNILanL5bJarfp7NkzV1bchCIJhWKlUxsXFHjp0tLe3l0gkvvvu22Vl5devl9NotFdfXdfZ2VlaeoFGo82bN8doNN64cQtxZUJaGaFQKIEgGoIgo9Fos9mRUBV4kgcvPAMDA6dOl3S0twMAOFzOrJnTn11b03+VtLe1tAp7e3qEQqFQiEjaI+JiY55jSbvD4TAajRQKBQCg0+kUiu7oaD6BQJDJZEJhW2pqMpPJrKurv327JiUlOTMzo6zsellZOYcTtWxZ8enTZxsbm7BY7FtvvXHt2l2HYDY7srVVZDKZTCZTR0en2WxGDmSxWEJDQzEYDGJfxWaz8/Mnm80mX1/f8+cvMhiMhQvnIesziYkJiYkJT+LNwtrKPf+ovPsHhMH7UlmCaRv/d/OrmXgAgE/m5u/2h3/x6e6zBz68tPteDtEvIm3uf21+f0XcrxBpQyjoYa5fPulvffDG7SUfNyJ/osOWfPDl4J//tuPDjUftAAAAsBT+uAUziHd/oAk5S18rqP/iyud/LEXHb4qfEMuf/39f6f/8v9v3//X1b2AAAC4occ7bk6N9AEDRi/7+lQ7/16/3/8/ru2EAAISnJ83501/+a8Yv9i56kfA2sXxBkcvb9+37HgCwYsXyyMiIpz2dR6e9vePy5SssFmvKlIIPPvjYbDbTaEGvv/7qkz6uSqXetm2H2+3Oz5+UlZUpl7eHhYUOX143m80ymbxNLJHL5BaLBdmIwWDuVWRykEvO6MezTtfXp+zt7Y2JEZBIpOrq2yKRODqaV37jlsloBADExsYsXDh/9+7vuroUPj4+b731xp49+xSKbgDApk0bz50739YmBgCsWbOqpaUFSboUFy82GAzIDcPChfP9/f137doNw/CiRQvY7Mhvvvl2aMg4f/4cLpdbWnqhr69v8uRJ4eGslpZWmUyemZnOYDBUKrVYLI6NjQkMDERKYCMiwpFPQaVSBwZSkDje4XAg192n9k98VNxu982bFWVl110uF5lMnjZtyigvenkETCaTSNTW0irq7Oh0u10AAAiCmKHMuNiYpytpH363o9PpAgICUCgUDMNyeTuNFuTn5+dwOJqamgMCAjicKKvVWlFRicPhcnKybTbbhQuXnE7n1KmFAIDvvz80NDS0cOE8KpX65ZdbzWZzYWFBamryBx987HK5YmNj5swp+uc/P3I6nUFBQa+/vv7//u9Dm82GxWJ///v3vvpqG1Jy/f777546dUYoFAEA3ntvc0tLa0lJqY+Pz2uvvWIymc+cKfH19Zk1awYGg6mrq8dgMElJiSgUyul0OhyO4X4adrv9ww8/cTgcmzZtHC03LXZDv1KlN7lxPoH00CDSr4vQDJX/vegfvh//sPlRvxdus7anV2OCidTQMNr9Du5yuYZ3+nTbBvp6tBZsQAgziPyvN8Nui7a7W2OGyDRWGPX5NjV6FLzZzRcRg8Fw5OhxxNH9mY41AQBsduTLL69BxmQyyWw2o9EYp9N58OBhpbJ/5szpT0ixGxxMW7/+Zb1+kM/nff/9QYlESqVSX311HVKR2SaW9CuVnicHUqk8HpfP40ZEhD9z6TpP5jskhBEScrfPU2ZmBmLSGRMj2P/9IVV/f0dHZ09PT3HxYpGoDcnXFhYW3Lx5i82O9Pf3T0lJVii66fRgJjNEr9cDcBuLxQYH0zzJGBQKpdPp7nXO1KDRaLVaAwBoaRGSyeSqqmoAQHn5jTlzio4dOwHDsEqlWrNm1d69+41GY2Nj04YNr33//cGuLoW/v/9bb71RWnqhuvq2v7//xo2v37nTcuZMCYUSsG7dWpVKdfLkaTLZZ8mShYi/FQqFmjq1EIvFlpffsFpt48ePJZFIDQ2NAwMDmZkZZDK5q0vR29ubmJhAIpH0en1Xl4LP5xEIBIfD0dXVFR4ejix09vf3BwUFIR+uyWQikUhIdDs8ZPm1veC7u7tPnjyj0WgAAKlpqYUFk5Hur88ZZDL5fpL2np7ungsXLgUFBcXFxcbERNPpdLPZ7Lmj02p1/v5+yO1Ed3ePv7+fr68vDMMymZxAIISFhbrdbpGoze12x8bGAACampqNRmNGRjoej6+uvq1Wa/LycgICAioqKjs6OseMyWOxwq5evdbc3DJmTG5qasr58xerq2+npCTPnDn97NlzNTW1dHrw+vXrSkpKa2pqcTjcpk0by8tvVFRUAQBeeeVlsVh8/foNAEBAQIDJZEKqUOj0YAqF0tvbCwBobm5JSkpATvi+vj6nMx45GWAYxmAwAQEBGo2GTg9GWlnevl2TmpqMQqEKCibfvFkRGysgEAgzZkyLiAhnsVgkEikjI10giCYSiRgMhkQirV69wvP/HL4g7qkC8oDD4eLiYhsaGuvqGiZOHP9kP9qHBOdHD/d7tLYEzuZdW5ryNn4lePSjo0hUFpf6gCf85CcbhaeERt0/VYAiUsN5D9rVi4033HzhcLlcBw89TUf3J8fKlS91dSlYrLCBAb1MJgcA1NTUCgTRSJFlenra460ZCA4ODg4OBgAglxCtVvvBh5/YbXdrH7E4XOS9ROZoySI8Afz8/F5eu+ro0RNisXj37j1z5hR5XP3CwkI9OtboaP57721GxgkJ8eHhLCKRiMPhkpL8yWQyBoOJjIxwu90Gg8Fud2RmpmMwmISEeINhKCsrk0YLCgkJUavVcXGxRCIxICBgYGCAwWBAEITDYQEASBBmtdoAAA6Hw+12K5VKAIDBYDCbzUKhyOl0qtWa/n5VQ0Mj0rRTLm/XaDR37rQg88Tj8UisQCQSo6LYJ0+eBgBYLNa8vJxvv90Dw3BPT29R0cxt23ZarVYul7NsWfGuXbv7+1VhYaFr164+duzEnTstSDhy48bNK1euISUEIlHbqVNnAgL8165drVT2Hz16nEAgrFixzGazHTlyDIbhxYsXEgiEY8dOmEymOXOKaDQaos2aNGliq1BYV1sPAPDz91+4YG5/v+rQoaPZ2Zl8Pq+tTVxf35CUlBgTI+ju7qmuvs3jcRMS4rVabUVFFZMZkpqaYjAYbt2q9Pf3z8nJslgst25VYrHYvLwct9tdWVntcDjy8nJwONzt2zWDg4bc3GwymdzQ0NjXp8zOzqRQKEKhSCaTZ2Sk0+nBMpm8paU1OTkpPJylUHTX1zfExAh4PK5SqaysrGazI5OSEtVq9fXrN4KDg8eOzdPpdJcvXyWTyVOmFJhMptLSCxAEzZw5HQBw6tQZq9U6a9YMPz+/48d/0Gp1M2dODwsLPXbshELRPXVqYXx8nEwmR6FQaWmpTpfrTvMdjUZTVna9rOw6Doez2+0hISHr1q25cuXajRs3/fz8Nm58/datyqtXr6HR6Dff3CAUikpLLwAA1qxZqdMN/PDDKQCA0+kkk8nIZ+pwOHk87rlz5wEAdrt9woRxFy5cAgDYbLbi4sXIOVBefjMlJbm+vsHtdjc1NU+fPrWrSwEAUKs1NpsN8Y6w2+12ux19z6wHi8VQqVQAAAqFCgwMDAoKwuPxEARFRkYGB9O4XI7ZbE5NTWEw6IWF+RqNdsyYXDKZvHr1yt7e3oSEeAiC1q9/WaVShYSEAACmTi0sLMxHfqyio/mermZkMjkrK9Pz1UN8Mx6B9PTUhobG+vqGCRPGPYsp/+FgEt7ed+xpT8LLw+ENN184zpWe7+vto4wOR/fHC5lMjokRAABIJFJyclJXlyIjI10mkyFFllarbdy4MYib0m+vlXS73d3dPWKJRCyWqlUqZKPdZkOhUGQyeebM6RxO1DOXyHw0sFjskiULL168XFFReezYCbVGM3HCL2RNPPE3BEE83l3xJhqNzsvL9TxneEP2V15Z63Q6kU9tw4ZXtVpdcDANALB27eqOjk7Ej2nJkoUtLa08HheNRk+fPq2qqprNjvT19R07dozdbqfT6WFhoQDAcnm7n59vVBTb19cXj69Ao9EREREwDKPRaLfbHRLC8PPzRaFQSEMBLBaLQqFcLhcOh4NhGEm+Op1Ot9ttMpkBAENDRqRuFQCg1eocDodUKgcAqNXqwcHBlpZWm83W36/q7e0VCtsMBoPBYJDL2w0Gg1LZDwAQCkU+Pj7IrVFDQ2N0dHRjYxMA4MCBQ572Uf5+fjQabffuPW63W6/X83jcU6fOIP2uoqP5Z86U9Pf3t7S0crmc8+cvSiTS2loQERFeUVGFmMWGhNC7uhQ3btwEAFAoAU6n88qVqwAAAoFAp9OQwMvtdiUnJyMBmdFonD59KhINq1SqFSuWHzlyDClU2LRp4/HjP+j1+paW1vfe24x0/Gpqao6KYl+9WiYUigBo4XKj6usbW1uFAICoKLZarUbWfyMiwrFYrEjUBgCoq2uIjIxAtiOZwpaWVgBAdXVNREQ4khfs6Oh8/fX1rS2tSHqYRCINDQ0BAPr6+v75wccYNBoAYDAYjEYjUkbscrmMRpPdftfJ0G53eL7jWCwWaVELAPD396NQAjyRq5+fH41G02g0PB4Xj8enpqa0tLQibZkKC/NrampTU1NQKNTMmdOqq2uQIsvp06eGhDDCwkL9/f3Hjx/LZIYg8WVQUFBICAOHwyFR4Lvvvg3DMJL5XrbsRyOhnJwf7/CZzBCPsQAGg2EymZ6HnmgxfWhoaFBQkEajkcnkj78xuhcvP4M33HyxaGpqrq2pw2CxxaPD0f0JgUKhZs+ehYx7e/uQ6AGHw3Z1de3Zsx+Hw61a9RKSmPy1DA0NITbs7fIOj4gbh8OzoyKj+Ty1Wl1RUTU0NGQymV6QWBMBuTzTaEGnz5RcLyvXaLRz5xQ9Xv2TZ29oNBqJNQEAJBIJWSoFAFAolDFj8pAxnR5cVDQTGYeGMlesWI6Mw8LC3nxzw71x6DvvbEKhUMgn9c47mxDLdADApk0bh4aMSCjw+uvr+/tVfD4PjUavXr2ys7MzNjYGhUIVFy8WCkXx8bEQBM2ZU1RbWy8QRONwuIKCyeXlN9jsSKTdztCQkUYLCg8PJxKJ3d3dZDKZx+NardbWViEEQTExAjweHxLCsFpt8fFxBAIBj8fbbDaXyxURGWm32VQqVXx8LB6PZ7PZMpkMEVSx2ZEtLa2RkREoFIrFCuvv7w8KohIIBAaDIZFISSSSr68v4qaOxWIDAwMtFisAAIVCUalUl8uJSLtotCAKhYJ8NWg0mp+fL3Lo4OBgAoHg5+c3ODhIp9MxGAyVGtjb24c0YWcw6Hq9nkYLwmAwTGaIQtFNoQSQyeSIiHChUOTn50elUjmcqLq6ehKJxGSG+Pn5VVRUYTAYNpuNx+MoFIrT6RQIoun04LCwML1en5SUEBxMi42N6enpzcrKIJFIubk5bW1t48aNQaFQ+fmT6uoaMjLS0tJSb9+uqaiodDicHm9aNBp94cJlDodNJBJDQhhMZgiNFkQmk8hkclQUGwDw0ktLIQjFZkcCADZufN1qtSIh3ebNbxmNJkSR9tprr5jNZkSZNGvWjFmz7hqBp6ameBrksFgsFouFjH19fceNG+s5J5H7WwQkwfmT03V0kpaWcv78xZqaOm+46WXE8EqFXiBUKtWOHd84nc758+c+Rpfy0Y9SqTSZTBwO5+bNW5cuXQEATJ8+NTqaf+XKtaCgoDFjch/8cpfLpVB0iyUSiViKFNIhBNPpiLQ8LCwUyUbo9foDBw7DMLx06eLBQYPFYuHzec+W6v830t7ecejwUZvVygxlLi1e/Lzqix87yBr31avXnE4ngUicPm1KQkI8AMCT0wUAWCwWj+bDYDB4+lVqtbrAQAqyKqpWq5GkLABAo9H6+JCRpqwDAwOeJN/wZrAmk8lisSANoqxW6+CgAYlTnU6nRqNFQky3261Sqeh0OhKnqlQqGo2GnNUajTYwkIKMh4aGyGQyMkaULsjY5XJBEISMkQzxb/xGIJL2VqGwp7sH2YL0RIiLFQgE0d5T7mGwWCwfffQpDMPvvLPJ25DWy8jgDTdfFGw229atO/R6fUZGxvTpU572dJ4OFoulpKQUqSQ7d+48smy3atWKkBCGVCqj04OH5ycGBweRRGZHR6fDjjhlADyBwImK4vO5XC7nARe2/n4VYpZeUDA5NzfnCb+t0YVOp9u378DAwICvn9/yZcWeTKSXn6O3t+/kqdOqfhUAIDk5qbAwf7iU2MvP8e+SdgBAaFjoU5e0PxMcPnJM2CosKMh/zir4vYxavOHmi8KBA4fFYnFoaOjq1SteqHXen6OhofHkydNEIvGVV9ZevVrW1NSMw+HeeOM1tVrd2toml8sHBgY8T2aEhPB5XD6fy2QyH6a4XqVSff31dgDAmDF5T7rN+ijEarUePHiks7MTi8MtXDDPU53p5SfY7fZLl67W1NTAMBxIpc4umhEeHv60J/XsgUjaW1tFUpnMc2cYRKPFxghiYwV0+qOJnp9z2tvb9+zZH0ilbnzjtac9Fy8vBN5w84Xgxo2bly9fJZJIr7267pH1jM8fBoMBh8MRCIQDBw4hXRzRaLRHokEkEjkcDp/P5XCiHmG9qb29vb9fnZKSVF/fYLfbc3NzRnk51+PF7XafPlPSUN8AQdCUKQXDFbVeEESitrNnzxmNRjQaPWZs3tgxed77wN+Iy+WSy9uRLu0es1s/f3+BIDouVsBisZ51IfZjBIbhzz7bMjg4uGbNSk9lqhcvTw70X/7yl6c9By9PFrm8/eTJ0xAEFRcv9t7oe3A6nT09PTU19SXnzvf09Hi2YzAYpH3OO+9sMpvNlZVVKBTEYoX92v1TKJSwsNDOzq4TJ052dHQSCPgX6jcdgiBBNB+Hw8lkcqlUZjQZuVyO92KPYDAYjh8/ef16ud1uD48IX75saWyM4IWq8X1CoFAoKjVQIIjOzc2JiorC4wlDRqNhcLCnp6ehobH6dq1ao0Gj0QEB/t7/NgRBdrujo6PD5YJjYp6IObEX2b8XMQAAIABJREFUL8N5gdItLyYGg+Ho0eMwDOfnT2azI5/ybEYBWq1OIpG0iaWKri5PIpNMJnsSmf39/Tdu3OJyOQQC4fr1covFcvny1ezsrPr6hubmloyMNI8U+mHw9/dDMqbPpUH3L5Kbm02lBh49dqK2pk6nHVi8eMGL+X/wAMNwVfXtK1euOex2AoEwZUqBx6bUy2MEgqDwcFZ4OGvq1IL+/v7WVpFQKFKr1Y0NjY0NjVgslsPlxMXGIP5HT3uyT42UlKRr18paW1unT5/yIv8fvIwM3sX05xmXy7Xrm+/6enujo6OXLFn4tKfz1HA4HO3tHWKxRCKVGQYHkY0oFIr5/9m777gmzv8B4E/ukkBIICGMAGHvIQgoCIqCoLi1WjusrfVbu75Wu39aWzu+tUvbWuvs0DrqXq2ioiAyRBmiIjvsGZIwM8i+u98fAQRlC7Ke96t/lMslecB77vO5Z3KtXF1dXJyddTNwH5eQkJiSkjZxos+8eXO++26rVqs1MDD4v//7MCcnt6CAFxAwuX3b8R7U19c3NDSamJiYmLDHZ/OeUCg8euykTCo1MTFZufLF0bJ756ATCIQXLkYJagUAAG8f77lzZsNJwU9TU1NTQQEvNw9OaX/o6LETJcUlCxbMmzx50nCXBRrjYLo5ll2+Ep1x566xsfFbb70+Dh9e6+rqi4qKC4uKqiqr2yeuMhgMZxdnVxdnR0eHfv1N/vnnQlZWto+P96JFC3744UcMw4yNjd99952bN29lZ+cEBQXqVulramp6JJ3Ccfy33/6sq6sLDZ0e1tv652OVTCY7dvykoFagT6OtePF5W9txNK4AAKDRaOJuJKSnpRMEwTI2XrxogYOD/TCXaRxraWnh8Qpz8wrKy8rb7wxWXN2Udrdx9ThUUMA7deoMx8Li7bdeH+6yQGMcTDd7p1QqdRujjS5NTU2VlVUIiro4O+nW3ht7/P19H5nJq1KpdA2ZxcUlum1IAAAIgljb2Li5Ojs7Oz/JujwajUa3ouHhw3+Xl1d4eXkuXbrku++24jhOp9M//vgD3ebp7u5uL7zwXG5u3p07Ga6urt7eXtu3/woA8PT0eO65Z5/g1x3FiotLsrKyq6trmpqaSAhiY80dP0FdIpHw+QKVSkkikTgcjpmZ6YgaOLh48cIRVZ6nSaVSFReX5Obmj4op7QkJic3N4sH9TIIg8gt4GrXa1dUFLr81MFyuVcd96qHuwLGbvdNoNLqd5UYXEoIAAHAM4/EKh7ssQ8Xe3k6XbgqFIl1DZk11jW6iDwDAyMhI15Dp4GA/KFso6XJNAMCqVS+LxWLdwn6TJ0+6fz/Tz8+XIIjq6hoAQEVFJUEQ16/faG5urqionDzZPzx8ZlVV1bht2gQAiER12dk5AAASghA4XllZVVVdQ7T9S41hKJmMte6bStFqNQKBQLfj5cjRvo/OOKSnp+fl5enl5YlhWFlZWW5eAY9XWF9Xl1RXl5R0c6RNaefxCnV7nw4uXaQoLinF28ayQ/2iVqthutkXMN3sh8DQiOEuQp9gWm3e/QyFvMXC2sbWyXW4izMkHqTdVikVNTX8svKKkuLSlpaH+9rZO9i7ubo4Ozubmpr0/CEDRiKR2heRnjdvzrx5rcvmL126JDPzwcSJPiQSycfH++bNZE9PDyqVOn36tCEqyehiyGR5+E6qFwrKCvMJHDcx5zi4eiBjcfUfgiDqamuqy0q1Wg2ZQrF2cDKz6NOKrU9TemLccBdhpEBR1NnZ2dnZmSCIqqrqvLyCgoICsVicnpaenpZOMzBwdXXx8vRwdHQY9sWqPP0mM4yYg/iBSoU8Kz0FQRD/qdMRZAxWxqEjrKmqKB6zrTmDDqabfUVnGHLtHIa7FH2SlnBdIW9hm5lPCZs9xrrJCIIQNzYI+dUomQwAyMi4qzvOZLF0+0na29u1t0E+fS4uzu1Lms+cGTp1atA4HDLbA66dg+4/a3vH1PjYBpEQx/Cg8Nn6tDE1Y0bS3HQ/JbmxTggAsHZw8pkcpDciuykpFKpGox7uUowsnae0i/LzC/Ly8kfUlHYrWwdD5mCmmwAAfkV5vbAWEGC0xLgRAiWTYbrZdzDdHGsKc7L4leV6+rTA0Igxk2uqVUoRv0bIrxbWVKuUras3k0gkc465v5+vi4vzyBwICHPN7piYc8LmL0m5ca2poS7hyoXg8Eim8VA1RT9NGKYteHC/KDeLIAgDhqFv0DSOVb9XbIVGCA7HnMMxDwub0dzcnJ9fkJtXUFNdXZBfUJBfgCConb2tl6fH2JjSbu/iVi+sLS/i2TjCDcCgoQLTzTGlTsDPvX8HkEgBM2bSDEb3TZAgiKaGOmFNtbCmqqmhHrTNaTNksjhca5lELKiuCpoSCJctHKXohoah8xanJ8WJ+DWJ0VEB08MtbUb3/o0ifk1manKLTEoikVwnTHT38UPH0z5SYxiLxQoODgoODuo4pb2stKystOzSpStjYEq7lZ09JZ1aL6yVSSUMQ6PhLg40NsG74dihkLfcSYoHBOHlH2hmYTXcxRkglVKha8UU8WvUKqXuIJlMMbO05HBtOFbWBgxDAEBm2q1hLSY0CChU6tTwOQ/upJTx8lPjYyZMmuLi5T3chRoIlVKRfSetqqwYAMA2M/cNCmEas4e7UNDgo9Pp/v5+/v5+arW6qKg4Ny+/uLiEX1PDr6mJjb1uamrq6enu4eHR3Tq+IxaKkm0cnEt5eRVFPC//gOEuDjQ2wXRzjMBxPD0xTqVUWNnau07wGe7i9A+B4431dUJ+tbCmqrmhvv24EcuYw7XhcK1NzC3GzMAAqCMSgvhOmWbIZGXdSc25myaTiCdOmTq6/q3Li3g5d9M1ahWZQvHyD3Bw9RhpU4KgQUelUruY0l5fn5SUnJSUbGRk5O7u7unpbms7Iqa094W9q1spL6+ipNDTdxJpVFVAaLSA6eYYkZ2R1lgnYhgZ+U+dMdxl6SulQi6sqRbyq0X8Go1apTtIplDMLbm6LHO0jweA+sjJ3YthaJSedKO8qKBFKgkMi6BSR8GwV6m4OTM1uV4oAABw7Rx8AoL14S5B40zHKe3V1dW5eQUF+QVisTg9PT09PZ1Go7m6uXp5ejg42JNH9sgKprEJy8S0uaFeUFNlaWM33MWBxqARXQGgPqouKyktyEXJ5ClhsymDscDk0MFxvLFOJKypEtZUiZsa248z2SYcK2sO14ZtZj66GregQcHh2oTOW5xy41qdgJ945WJweOTgrvYyuDAMK8zO5OU8IHCcRmf4TplqYT26B55CT4hEItnY2NjY2Myd0zalPb+gTiR6OKXdycnT093V1WXEziC0d3HLbKgvL+LBdBMaCjDdHPUkzU33Um4CAPyCpxuxRuhYdYW8RVhTJaypFtXWaDUa3UEKVc/cisuxsuZwrcfYUjjQABixjMPmL0mNj22sEyVGX5wSNsuUYznchepCnYCfmXpLJhEDEsnZ09tjoj95+Nbegkagrqe0FxQUFBQgCGJnbzcyp7RbOzhlZ6QJa6qUcjlsp4cGHUw3RzeNRp2WcB3Tah3dPW0cnIa7OJ3gON4gEghrqgQ11dLmpvbjLBNTC66NuZU129QMDhKCOtLTp4VELrh3O6m6rCQ5NtovKMTOeQTtU6BWKbMz0itLCgEALBNTv+DpLPZYWL8JGiJ9mNLu7uHhPkKmtFMoVK6dQ2VJUUVJoZu373AXBxprYLo5ut27lSSTiNlm5t6Tg4a7LK3kMqmgplrErxLV8nXb9wEAqHr6ulZMcytrvTG6gTs0KFAUDZg+09CImf/g3r3bSVJxs5d/wEiYb1FZWpR9J02tUpLJFE+/SY7uXiOhVNCo0OOU9riRM6Xd3sWtsqSoorjQdcJEeHlDgwumm6NYUW4Wv7Kcqq8/7Cu6YxhWL6zVrZEpk4hbj5JIbDNz3YhMlokpvHlBfec+0Z9hxLx7K6koN0smEU+ePnMYZ1rIJOLMtFt1tXwAgKWN7cTAabQR1g0KjRadp7SX5+Xlj6gp7SbmFgwjpkwirhfWjt7V9KCRCaabo1W9sDb33h1AIgXOCB+uGdwyqUQ3IrNewMcwTHdQT5/G4VpzrKzNrbhUPdiQCQ2QtYOTAcMwNT62tqoi6WpUcHjk07/OcRwvzHnAy8rEcUzfwGBi4FQrW/unXAZoTEJR1NnZydnZ6eGU9gKeuLm545R2Tw93R0eHp/ygZe/ilnM3vbyIB9NNaHCRiLbNWsabI0eOVlZW9fFkXS6FIOhQlqgfCIJAEBKGYU+/SLoLBkEQEomk1Wraj1OoVEyr1V1NT/JczuFaB82c3etpmWm3ynj5S5YsgrsKDReJRLJz554+nkwQBI7jJBKJROpfMzxBECiKarUaFEVxnHiaTT7tXw0AQFGyrvxP7dufxKRpM6z7MJL70okjGo168+ZNKDpS7mzjze3bqTduxLf/SBAEIJFQBG3fyx5BEJRM1mo0JBIJx3HdEQCG8DokCIIABAkAAEij5YIfCkte/k+v5whqqlLirnl4uD///PKnUKTRbvy2bmq1WHuDXB/heP/OHzpkMlmr1aJkcvvgyKeDQqFqtRqCIDAMBwCgKBmQgK4MGrW6/bQneYTR3VKhkY8giP7WIIIgCKLflUirxXWXOomEPLU6iKAogeNaLY6SKZhWg2Fa8GQX9tM0bhsRRh0c7yIM4W1HyBSqVqPG226tZApFq9E8hTskmUzRajXwOoIG1/hNN3VmLniGZWI63KXoycVjB8kUasCMme1dG1l3Ukryc+mGRjMXPDOkq2xqNZo6AV9YUy3kV8llMgCARqMmIYipuYVuGfbB3amvTlCbHHN5ED8QegoMmaxZS4b8yZ4giOyMtJL8HACAl3+A64Sum7QbREIT814mW+A43vNA5+qykqw7qSqlAiWTPSb6O3tMGEXrJ9xPuVlexBvuUkD94+E7yd3Hr8uXVEplbVVFbVW5iM9vX0KObcaxsrWzsrWnD83+5sKaqttx14xY7IjFyzRqdVVZSUURr7mx3s3Hz9N30lB844hy8fihp9yOM06M93RzhFPK5RiGYZgiOTbay2+y64SJ1WUlJfm5KIpOCZs1RLmmpLmpdUSmSEC0PUnT6AwLrrW5lY25pRVcZRB6ykgkkk9AkCGT+SDtdu69O1Kx2C845JGsMT/zbk1FWc+5r0qhuJdyMzg8sstXW2TSB6m3hPxqAACHa+M7ZaoBw3AQfwsI6i89fX17Fzd7FzetRiPkV/MrywXVlY11wsY6Yc7ddCOWsZWtvaWt/eAuyGVuZU2j0yXNjbfjrnUcl284gndegEY+mG6OaDKppPX/CCL33h0Rv6ahTggA8AuePrgtixq1WlRbI+JXC2uqFfIW3UEEQUwtuRZca3Mr6xG7gDw0fji4etANjdIT4ipLCuUySWDorPZFtapKiwuy7gMAmhrqjbvvryjIzhRUV1YUFz6ynCeO48V52QUP7mEYpkejTQwI5to7DunvAkH9QqZQuHYOXDsHHMfravn8yvLaqgpJc5Okuakg674Bg2FpY29la2dibjGAAZe6odW6IbwqhaKipEjXvCes6TS9YSRv9AWNfDDdHNFa2tNNAAAAdQI+AIBr72Dj6Nx+kCCIggf3PAbUxyFubBDUVIn41Q0iYfs4HTrDUNdXbmphNcL3+YXGG3NLbuj8xSlx1+qFgsToi8HhkYZMVoNIeO92ku6EqtKi7tJNuUxaVpgPAMi5m2ZhbdueqjbWi+6nJEuaGgEADq4eXv4BI3wnWGg8QxCEw7XmcK19g6Y11olqq8r5lRUtUklJfk5Jfg5VT9/SxtbK1t7Mktv3GWANImFxXradi1tlcWFtVUV3YzYZTJhuQgMHk4kR7ZF0U0dQVVlVWqzLOAmCuJ+SXFHMs3ZwNuzbvUCtVon4NboRmSqFQncQQVFzjqUuy4SPsNBIZshkhc5fkpZwvUEkSLxy0WdKcHZGWvv8ieqyUu9JU7ocbZn/4J5ucIhapcrOSJ0cEqZRq3Pv3ynj5QMADFnGfkEhvQ79hKARgkQimZhzTMw5EyZNkTQ18qsq+JXl4saGiuLCiuJCMpnC4Vpb2tpbcG16fXzStZXWVlX0cI4+zYBCgY9h0MDBdHNE6zLdxDAsIzmhoU7oExCcdSelopgHABDyq3pINwmCaG6oF/KrhTXVjfWi9hm2DCMmh2vNsbIxtbBAUXgxQKODnr5+yOx591OTK0uK7iYndnxJpVSIams4XJtH3iJpbqosLW7/saq02IBhWFHEUyrkCIq6+/i5ePkM714JEDRgRsZsI2O2u4+fXCblV1XUVpbXi4Q1FWU1FWUkBDGzsLKytbe0sdWndb0Tem1Vea9fAZshoCcEM4wRrUUq7e6lMl4+v6JcpWxtnhTWVDt7THjkHJVSKeJXC/nVQn61WqnUHUTJZDMLK12WSTeEMyGgUQlBUf/g6Q0i4eOPZJWlxY+nm3n3Mx5Zx4iXdR8AYGbJ9Q2axhiaGb4Q9JQZMAydPSY4e0xQKZWC6gp+ZYWIXyPiV4v41ZmpgG1mrpta1PGCFzc26BYe0SEhCNHVWkt97D2DoO7AdHNEa5F10brZrj3XBADUC2oxrRYlkwmCaKqv000tb2qoaz/BkMlqHZFpboHAVZ2h0S/rTmqXzf+1VRVajabj+gmN9aIuOwotrW2DupmlDkGjmp6+vp2zm53zI1PaRY11okemtPMryzu+kcBxPX19VVvzRDuGEevplR4ai2C6OXJp1Gq1StXlS3o0WvuwSx0cx/Iy7yrlLaLamvZ3kSkUMwsrXZZpQGcMeYkh6GkpLcgr5eV1+RKm1fIry22dXNqP5N670+WZgpoqSXMTXHUBGsM6TWkX8Gsry/kdp7TTGR03h9NRKZUstmlzY33Hg3CeEPSEYLo5cskea7lBUNTa3gklo7rJDY8ozsvW/Y+RMduCa2NuZW1izoHD0aCxR1hT/eBOSg8nVJUWt6ebIn5NvaC2y9N0M+1mzF04njfrg8YJBEE4VtYcK+uJUzpNae/yZElzo42jS1VpUfsRQ9i6CT0ZmG6OXB1vBIZMlr2ru62TS2VxUXZGapfnk8lkn8BgjpWNvkHX48EhaAxQKuT3bif1vKGkSMBXKuS6iRG597tu2tRprBOWF/EcXN0HuZQQNFJ1nNKenZHW3k7REY7jgurKCZOn5GfexbRaBEENGLB/DHoiMN0cuVqkEhKCWNnaO7h6mFlYAgBKC/K6yzUBAFqt1pRjCXNNaGzTpxnMXb5CLpOKmxrFTY2SpkZxU+OjjTQEUV1W4uzpXVNR1txQ380ntcq9m97DpF0IGsMa60TdvaRRq4rzsqeEznqQdgshk2EPAPSExlS62dTUJBR2W3keoVAoAAB1glp5S8tQFmrg6IZGk6bOQMkUjVrNr6yQt0iz73Sba+rwcrIsHpuTOxJYWtuMoo2nx7OKigqF4tFZAl2Sy+UAAI1Gw6/sabm+oURiGpswjU1sAMAwTNEik8uk8haZXCZVyFsqSoqYxqaVxYV0QyMSiYQgCIKgCIogCIogCIKiHX+sLisd4ftV6hvQ2Kbmw10KqHdqtbq0tKyPJ9fV1QEApOLmYalEGrWqsU7YwwlKuTz3/p0Jk6e0SKXDV80HjbGpKc2APtylGL/GVLpZWFh09WpMv96SczdtiAoz6BhGTARB8K6WqGhXUVRQUVTw1IrUd4teWk2G6eZoEBMTx+fz+36+Ut6SlhA7dOUZMLqh0a24aAqFqlb1KXse4SxtbINmwkn0o4BMJjt16ky/3lJdVlJdVjJE5XlCGrX6TlI8jmPDXZBBEDgjHG5OO4zGVLrZztrBabiLMCRYbbvzEQShUatVCoVKqVApFe17jpFIJCs7hxHV6zFib6NQD4xYbCPjUT9fm2vnMNxFGASi2hr1Y6vSQCPfyA9DdQK+boUTEolE1dOn6utT9fT09PTH3kp5MAyNBGMw3XSdMNHLP2C4S/H0EDje1FhfL6itE9Q2iAT2zm7mVtzhLtRDIn7N2GheGlcCpocZGbOHuxQQAACI+DW3rkcPdymg/jFisQOmzxzuUvQEx/Gs9BSWiQnbjGPIZI2oRopBhyBIZUlR7+dBQ2kMppvjDQlB2KbmbFNz1wkTcRx/fBE1CIIgCOoIQRDfoGnDXQpoHIHD6cYUBEGoVL3hLgUEQRAEQdBDMN2EIAiCIAiChhBMNyEIgiAIgqAhBNNNCIIgCIIgaAjBdBOCIAiCIAgaQjDdhCAIgiAIgoYQTDchCIIgCIKgIQTTTQiCIAiCIGgIwXQT6gNM2lBTVSeFC8hDEARBQwprqauqFUqGuxjQIBt3uwphTfkpMXEP8krrxHItymDbuHvPWDDD33KkrY2ONRY9KMadJrsx+/dEoMw/vzO+jO657I0wB2rHz6tLPngunT797RVeBv0uDF5/ecfq3cpXjvy4yrHfb4agbmjqHtyKScgqKG+QyDWIAcvKxSNwVliIq2HfdmweaB2BoBEJF5cm/BufmlddJ1ZhqJ6RqYXDhImhEQHO7EHcwhyvTz535DYl7O1n/I2e/NNU2acPXS01mPj8i5GOlA7HMWHi2WNptPB3FvvS+1/EuhvfvnRE8Z8zv7/25CWERo5xdZ/GREnbP1n1+vbfTtzMrpIo1MqGonuXDuz7aMWH314VYMNduk4wQfTWbfviRER/36jh37l0/dLR3384xFN0PE5IeYlx0SlVSnzwCglBA6apif32/1b/d+f+0yl5NVKlRt1ckRP798GvXnvnvT9z5X35hAHXEQgaeXBxxo43N235PTajQg6oVEReX5waf3z7trffPVkwmN1KhJSXdiXqXpmi91P7QFuVFnflwj+/bDmb1/kDJQVpV6LuV6gG5VugsWEctW5ipcd3bD1bbjDlhU8/XBJsow8AAEBTdz/m0Cn+5Ilmg/j8OAiwxvrGgSeGKFlbeHTPfr/v1gcwBrFQEDRINLzDv2y/zGeFvPy/9xdMttL1LWDS4tQTB+8wpzr2qQH+yeoIBI0kePON6JgqvSkf/fD1s1at/VK4oibj5gN0iiul5/f2C2oRueYbD8SeNYgfSdYU/LNtn9euD30MB+9ToTFn/KSbivvnzhSqbOd9+80LHZr3KWZ+C/7Pr/1HXMpLOnUi4U6BUKwi6bM5bkHhz6+Y7sQAAGAVl/86XO0YZsCLTiqsrGvRoPqmjv7L3wgFCZeuphVXNyhwKpPrM/2VtYt82QjQVl/99XStzyzTvJgb98sETRoSjWXjG/LCawv8zVEANAUn9xzJd3xl82KP1lsJJog5tCuOvvSr54yj9+2/WVEswuTxhz4tppGtQ9e/N90CBbi4OOZ4VGxaqUCsQQ3NnIJmvfxqqFMXXRWI1bxl7hnnL3x/0Hf/O9PZXbVg47KiaxdOR2cW8iUqkp6xlXPggsXPRdq3JqcaUfqps+cTCqsblYDG4npOCmV1bPzFxfkJp08mZvBEYjXKsLAPXLz85bn2/e+jh8Yr+b3z58s0js98/vUyT/32o6ih87Q3v53W/rNamBd3MeHW3eJKkUyNGrDt3MNXvrjMj4UArOR8l3WkuytTcXf/zrM1Xqs/Xeimq27akvPfnrxLn/bOB2FWugdNefbf30TxJ6/4eJl1Q2bS5ej0+/k1dRINQje29Ql58Y35E9kIXp/6x7Yb0mkvf7jEtu3pVJl5aPepMtdXPlvs2XHsCgT1D9FY36xFrLwncx5eRwiNGxjJfXhOtzderDx+9wHB5NWeokvx6cV6gbNod5Nbprz99iKntusUl6b8sTeqyf+t/4ug8VKjYqgLJ7hZ6AGAS3nRF85ee1BUK1GR6OaOE8JXLF040RgFrS+duZpZVCtVo3SOi9+C1ctnO9MeLzrCDV3pmX3s/N49/j9sCGN1GW+6D6wAAI0g9fLR06m5Vc1KoG9s7RwcbtQ53vQx8EEj3LjpTNcUZmc1kpzmRHp3f5mq885uXLvreFItxc59UoArF1Qn/rXjvY/PF6kBAHgT717ikX3/+z2VT+W4ebvYGciKkqO+f/2Tb47cq9O3cp/gzKXWP7h85OudaVIAACEuvH37+JZvfvmHpzRz9pvi7cKW5lw89On/ncxRAgCIppLstDuVzR1aZxRV+WkpJSItAAAAAsce6SNUFhx6/4ttZwpxR7/w+aHBbkjh6V0bvkuq76p9h2Tk/99Nc63rE3/dltjVKAF1waFv3t9yPrmKbOPtM8nLklR++8hXmz89UqoGAICWjJ1fb94Tn6808Qjw9XVlStPP/XyiUNtekKxTG9btOZ9L2AeFzJk72RUtOb9ly7ZrsKEJ6itNYU6OBHGfM8tNv4ezsOqYo7uP3aujWXsHBwR6sVseXN/72cGb7RMIHqsj3V+ZetYsRWbsldic1l5JTd7Nf2Lv3r4Yk8hvrR6ytLjzSaUkc0tUy7++769TKQ00e88pIX6eZi3ZFw/+79dUKQCIsQ1L/ODaifiHnZuSuxdPpRaiHFuYa0JPBDWzNtfHy+OOJRU3dT2wq4cbL95YkhZ/6Ye3v9l59l6ljKDbMcXp8acvFarb3ouLks+dzqiiW1uSCUV1flpKoVADAFDm7P/6g2/OJ1eiVh5e3i5GkszonZ8futkIAFDl7P/6g2+v5OO2AbPCZk9zRAsu//D+nut1XcYbRuD6tc/YNMb+/HtsbVfxpqfACmTphzZsOHI1T2Xu5RPg78CWPDi29WLew3jTj8AHjWzjpnUTE9U34DR3B073nebSm0cv8QiXV3d/+aqn7hmuJWfflx8dvXgqednmcAAAAAQ9aOOPXy82RwEA2sq/3/z4L55h2Bc/fj6HjQAA1MX7X9t0Ije/TBPsAwAAQAusX/x1y1sTdRmuIu+3z98/cv1i6rIJYT103aNOy9Z9Hxm3af4+wczV36110Z0qvnbhfJFBxNffbwrXPT5i87ifvnko7mZ9yFLzLh4aGAErN7zC++iWckMSAAAgAElEQVTQwZ/OuWx93rrT94nTTpwqxr1e+OXX5911bZKygj/XfXXyxIWUpR9M16Scu1JLDVyz++f5NrrLQ5K1880t/1S3/pUSj18upk//4o93Q3XtpliE1Zsf/X0ptWH2fLNx8/QCPQmsrrGRYHjbm7RdluqS+KsZ/PYAQtJ3nLIw2MJxxYbD8+mmJroGSbwx6odVW4tzyzShEyld1RHptR6uzBnB3nv/vH2D96bfBCrQFCZm1JL19TXFtxNFz79siYKWOzfuS0ymhE3WB2S7F77fNdeQzW792qYrG9dvz+eVa6Z6Uywj5k34+6eU2AcrvCZTAcAbbyalS81mz/eDY1agJ8QMf/61GyW/Re1648oBjoO9o5Oto4uz9xR/f2cWBYCeb7wsAAChUBhN37R/baSdHsAbVf5nd9yIz3zTI5AGAMCqY29maexemu/a6bFInHrqTCnh/eKOHc+7GQAAANZQmNNkM5ENgPj2qTNl9MgPd30xtfXbFlmsf/VsdGJT+HKTx2/zJEOfNZuX5qw/t/f7qx7bF9h2yit6DKxhzYmn4qv1Jq7/Y/PS1j4D2b3tmzacEbSW8Ub/Ah80go2bfy9CrdUCCrWHQTDqilyeHPWeudi9vb+A7rk01AOR8bLbDqCOgSGmrTGSbOnqYoRQnIND2rqrqbYujnqgRS5ri5uoU1DkhPbWVJrb3CBHRFZWNIBpSZqSvFIl3cXXUSXkC2v5wlp+PWrFZWpFVdXdfZi+5+p3Vvvi93/fc7xA3fEFdQmvqAWZMC/Stb3/m+G6eK4LIi3OLQXakpIyJXlC+HSb9luGkcfM4LaarS4r4Knonl4OyrpaXUmEqKWdEcbn14ysyVbQyIWrNRggUyiktgOq/Kjjf+w7qvvv991HDsdVYwAAhKIou312/+Ffv9v5zefbd1ytwQi5RNLN1KAer0zENDDUT0+YfDtbBYCm9OYtoUHw8uUegJecJsAAEN9LTJebhYT46gMAAImqLI+LOrTrzx+//uXrz/+IrcAJmVSCAwAQs5lhUxj1ydGZcgAA3ngzJltpHzLXF7ZtQk9Mz2HZjzsP733v7ZemeZpqa+8nndqz+5NV/129MapA3pcbL+q0cHmEnR4AACDs0AX+hg13YlJaAABAW3k9tgjxCZvj0KnZQV1cVCRHvefPcWsLBKiJ60RnGgBAXVRcpDDw8LNVCXThRihCOTYsrLay2+BF81q+8XVP7O7xbUdLOsebHgOrtrKwVE32nhrRPj4FMLwj/C1bfxpA4INGrHHTuoka0emgpbFRBUA3sYGQSWWAbsqmd0jBEZYJWx9UtPffofoGBg9fJqMo0KPROvwNUTIZ4Fh7Kw3CNuk4BQlls1gIUSWT978fgJBJ5bgk7acVaZ0OI2x1D1P/KHbLN7364M3fj357cuLuh0PigEQmI+gmZgYdf1GmubEeUS2RAIDJW4A+07jjylAIi21IAhgAABByaQsuTdz3amLngpip1XCGMNQ3ZLoBjZBLJFoAdM9/hgu3n1yoe01588v5v+ahCNBU/LNpy55bEpqljT2XZUSnogiCAAzrLsr0fGUizKnhE/alZSQ+WO1DT0uppk1aM3u2IP3U/oxbgkVzsm9ntJhGRnhQAdCUXPnig4OpTfoWjjZWbEMDPQRBSADDW+ssMyAy1DgxMSlVHBgquRWXqXVbE+o8bu6i0BDTt/QLfcEvFAAAAK6o5d04tH9P1N+7zi7a80JvN14SasYxbY82RtNmhpimJESnNoZFMHLi40v1Jm8KebRrT9oiB3S2SRfDMYFM1oLLbv7w7s3O32aqUnV/m6c4vLD2v/c3bT+056Dv/8LaD/ccWAl5SwugsZgdh9UgxkwjALStb+5/4INGqHFzoyQ729uREwvSsySLpnW93BiJStUDyhZ5p3CmlsvVgNrDopwkEqn7FwmFvAUHjLZqhssVSgJQ9agIIKEoAgi8Y96J4QRAEHI33ewUPSrJ2POtzxd0im0ksolLT1PqUeuIDz/MfeerqB/3Gk1uv0/oUfWAqqWl0y+qkcnVgKKnB4CWqgfU8k5/BlwmVRCtaTpZj0piTV+16blOT8okirHTuLmWoCeE2ttwkeSi7GJ1pPcjD394s1isIRkaM7H0S0dTscANv3y1lKs7R53+28r7t7v/1J6vTMR4arAf7W5KXFaEUUYN3efVKYbcpkCXP0/dSiw1zMxWWkXM9KYAoM44dS5d6/fB0Y8X2+m+VpOxdW3mjfbP0/efP417+fr1pAb7uuR8ste6OVYja1ELaIxAaJYeC9579u6N7RmloC83XhLSIaGjec+bZXn1XFKCcKrVlZRaZsCboY9N4qFSqEClUHTV+kGhUhHmtLXrl7p0uq1TTB16us2jFvM2vJ75xi9nvvubOaXtY3sOrCSKnh5QyxWd4o20Rd7WLDSwwAeNSOMmRUA4QWF+p3YmHP89wfXDsI5tjoqSlCL9ST5csrWDDarm5WbJQqe0DcWS3Msr0ZLtnAf4pVhFcYEUcJitP0pzCitwqqedBQoQIyadpBA3teBAT3cTwMRNUmBgz9CVjEQikQCG4zgAKAAAoLZ2HCS6WWvpNcm+X9UMMQ1f8+G9os3/noymYoANAABke1trsrrofr5srn/bLyrNzCzHKDaO9gBVcy0RTdGDAsVcv9bHXqwhJ0eIAxsAACBb23KRmAathb+PLazv0ICgNoFT3U7/dfX02YXOL7l1bFzBKq+n8HCjUC8rdX2jFFj6BFi05aOYkFfRcWrdo3Wk1yvTeFJogMHt5LP7DWoNAp4LMAIofco0t5OHov9S1qi4y6a6UwAAqoY6KcnGc5J1+9fWFZWICQDaH9aoXjMjnK+cjD59uqmcFrgujDNuBiRBQwiXFGSXMz18LDs9f2HixiYNoDN6uby7WpeT4j5vutOps7H/XOHcbDaPmDnlsfHFqL2NNaouyixQRPq2VUIMw1AUBagd14qU2Kgx9w2w7l+8MQtetzGnYEPMwSgKBowBAKDnwIpybawQNS8/Wx4a2Nqnj4myCmsxYAfAEwQ+aAQaN+kmQMznr19x691DVzb/X2FIyHR/O44hqm4WFNy6eeNeA3fVt3vfdgpbNPn4lvgfN+itXO7vwCKaijLOH05qNJm2NmyA30k03vp1A03wjJ89C22pvH/hSIqENTUimA4AYuvpyNTcPLrlGL7Aw4KONRWlnrnWQPVydtL1LpKNjA3BnaQLx60mWZg5TpvmYBEeNunIHye+3Et+NdzX1gBI6wrTEqJ5ju99v7zH6b0AIIZT3ln3XO7/ThS2/msjnKnzp53/4fKezfrPLg22ZRLi4uTLx2Oa2RH/mW4KUCJopu/Z3VH7vjBYtsDfXE/VUHDj0plMdeswX9QsdJ7PsR//2fId+eUFXtaGQFZbmhF9o9Dt9f+tdu65IBDUCrVZtn7xzY/OH1i3MW9+WLC3tSmDrJXWl2QkRV0pQLxWPDuFRrtrwiSSYg9fd1jiwibJqu4nHD9SqCWQ4pvJPL9wN+bjdcS2tyvTMCjcl5GQnNPECHvTzxAAgFqEzHA8uJdXiNqujHCmAACAvrm5EXEt8dgF24VeLCDhZ0WfP5ajJZCy29eLfec5GyEAkK0j57qf2Bl7jcSetzaQ2eMvCkF9ouId++qb07VMjxnTgr2sLS1NjMjqpqrC5AvXHuDWL8zu5cbbZSKG2ofNmfjP7uOnigD3xQVej48hQy2mzg0+v+3i7s/0li2ZYmuE1WdfvXBFFPjpTyt8LKdGBpzf8fcvP1KenetnxQAtAl5m7KVSl482vOzR8w58CDN41YYVhR//XdYWb0x7Cqyo2fQIj6M74n7eRHtpsZelvlqUd/vcyTxVW7wZeOCDRpzxk24CQHVe+O1vZsf//OdqyrWDibrGe0TfzD5w1cv/WeVCBcA08u0tYsrOIzG7PrtMAABIVFOP0HUfvjaTPcBvpHhODcbv/LUlRk0AAFBDh4A1H68JYyMAAIPpKz9e2bT73IVfUv8BAAAShe0R/u77Ea1tJXrei18JyD2YcfjHVMTtRddgBwfLWRu/l/264+KBz+J1z7Jkpm3Aoql6fRkxSfdY/dlz2WuPF+h+RNgRGzeKqfuP/3vgq9MEAICkx3af89r696exEQCAxZJP3xV+e+DiyT8yjgMAED0z18j/zMw5UYMiAADUYvG6r6X7dx8/9tUV3WIVZCNH3/kRfSoIBOkY+K74aZfF4QOX4i8cv3W6tdESZVhMmPfamv/Oc6ECELD0zQUlu6/8/sklAABA6ZZ+S197tezf49cu334x3I3ZVR3p7cpkBAUHsm7FYT7TW5tZUO6MQNc/Cnn2U8Ja++Yok15+ZW7BgWs/fhOt+1rrCYvff6Hs6Lnrp+8sn+NshAAAUM7sUP8DOWms4DlTuhr3BkH9peex5tf/2Z6Nuhhz/fD1tp5lRN/U1e+Vb1e9PBEM5MaLms6c73vwXppqwoxI164yUsQ08tONkp8PnPrnwFcnCQAAxdh59psBDnQAEPMFmzdIf/7r9G8/XWuNN4b2QRGh+n25zdO816xb9eDzA3ntX9NDYEW5z77ziXDP7vNRO9IvAAAQPRPPecvnZEdV6vr1niTwQSMLiSDGzj9bWlr61asxrhMmevkH9HiiVtEoamhu0aIME0tLw0cf+3BVU62oSUEyMDG3MB7onFNN7s4Xv7zisv7fH0IRcX1dsxphGJub0B6t9NqWBmGTVI3Q2KYcZlffhWEYQNGHb8MVjXWiRiVBY3IsWbQn68fDlc2CWrGSRGNbmrMefWTFlU31omY1Sjc2N6dTAIbhKIp0fl1Q3yQn9NlmFmz97gty+dRRtUq56KXVZHIvzzZ1gtrkmMscrs3UiDm9lj0z7VYZL3/JkkW+vhN7PRnquz///IvP50csWmZkPNCnrP7RtNSLmiQKnEI3MuU8ekljsga+SIZTDc0s2Qa6WoDjAHnkpM51pKcrE1OKpXKgz2Tqt52ukTW2aCh0Y8NOOz7LRMI6KU5lmliY0h7/Wqzy3/dXHVeu3PrbGw5D38Mn4tfcuh5taWMbNDOy15Pvp9wsL+JNDgmzcex9CNClE0c0GvXmzZs63mGgJ9TY2Lhr114jFjti8bIBvB1XihsampQaEtXIzLTtou/0et9uvAAAADClRKzE9egsek8bE+EqaZ1QrCIzzDisR0IUrmgWCsUKQo9lYc5+0njTU2DFlWKRUKJGDdgcE0ZX8ebJAt/dW4mVJUWBM8K59o69nnzx+CFMq1266vVezxTUVKXEXfPwcH/++eX9LdI4NJ5aNx8i09hW1t0GU0TPmGtjPHjfRmWacrvrciPTTbh0kx7e/GggQGhsjt0g5QGIPsvKobu9zBB9Y3Pbh3+FznVf97qV9SD+laBxikI35dJNu3kRZZjYMDrXD+SxUPNIHenpykT1mazOXXAUBvvxKoAyzK0Y5l18LS5M/WtvYk5eVp5h4KZn7GCSBg02RJ9p1m28AP288aL6Ruzeu5wRPUOObdfbTyI0luVg7XfZY2BF9JkWdg9/7cfjzSAGPmiYjM908ylAWBNmR+DmljAgQdBYQkJp1tOfW754Tgjc1QCCIKivYLo5RFBu+Nv/DR/uUkAQNIgQTtCaL4KGuxQQBEGjDnw+hyAIgiAIgoYQTDchCIIgCIKgIQTTzY5wWUWxUN37eRAEjWZYS11VrVDS+4kQ9LSNkDCkEguqBA3y4S5GJ5hUWFtT1wK3Sx+dYLr5kCL/763vrv76j3vtR7DGonvpPHH/tzgfbNrm4pR7RU2PFQSrjf993/aDGfWPF1FbFbtn3/a/7zfjQPng8i/f792+P1XQRTXFyq4c/vn7fb9fHZKCQ9CTUWWf/v3HH/6OKX1k5xRMmHhq+7aLmS0D+VC87sa3L737xdnBKCAEDabHw9Dw0OSe+XDFh7tuD9be5Hh98pnt2/699yTPeFjthU/fXf110ggIydAAwHSzjTLr7E8HeMbL3njFt+0QJojeum1fnGjYVybFauK2bzocz3+sIKgJS5Z1+eDZmMpHE0l1VsyhE/HFmKkhArSVmdEXr0cdOnmp8LF8U5559veoSxfjrj8YstJD0MBpq9Lirlz455ctZ/MUnV6QFKRdibpfMVjREIJGgC7C0BhBSHlpV6LulSl6PxUao2C6qaOtOL/7SgVn1ro3fZntfxOssb5xRDxGYfWNTV33H1B9FoTY4yXXr5Z1fl2REZ0ioHpFzuU+XIkJq47990Hnyo43xl9PqhsRvyMEdQslawr+2bYvSzrcBYGgIdRlGBoQXCWtLc5Pv11YN1I6nlGLyDXfbF05bZAW8YRGIbgQEgAAAHXmtag8dNLHz/rrNrcDWMn5fftvVhSLMHn8oU+LaWTr0PXvTbdAAS4ujjkeFZtWKhBrUEMzp6BZL78a6kQHQFt99dfTfI/pRjnXE7Oq66Ra1NDUNWTR62uCuBQAAFAL8+IuJty6W1wpkqlRA7ade/jKF5f5sRAAsPL43QcE7pGMvIspOeUNUi1qyHGc+uLKVWGWFG35xa3HkovL6zB50q7vSg3I3Llr1kaatyeRqMvM2V4X/4yNf/AfZ//2nYHEGTFJzYygVTMt2m5aCNvWWlmdEJv8lu9sdvvuKILYi/cVXBsbUU1bGopL8+OPHL5xr6ReqkFoxub2nhNnLZ833QFu1gcNG4QbutIz+9j5vXv8f9gQxuoqEONSXtKpEwl3CoRiFUmfzXELCn9+xXSn1uqsEaRePno6NbeqWQn0ja2dg8ONOkbhbis1BD1Fj4UhAAAAuJQXfeHM1cyiWqkapXNc/BasXj7b+bEbMi7Nizp76lp2aa1UqVFJmmVaMoNtHfbJZFezrhd/xiou/3WE7z7frDgqNrekVqwm6RvbeoavfP7ZySbt71CU3Nhz49b94jqJ5mFUQutT/9h2Qzrt5Q+X2Ladqcw8tPtUmesrny20KekyguhJealRMdSFE9ws9AAAuDg/4fSppAyeSKwiMTi2vrMXv7TEg40CoK7Piom9lpTDq2iQqhEDE6737Gf+85yXMWwaG/XgPyEAAGhyE+6J9LzCQjtf0gSOPdJ9rSw49P4X284U4o5+4fNDg92QwtO7NnyXVI8DQIgLb98+9u3WfbFVwMLBc4ItU1qScHjH9yerMQAAwKpjju4+dq+OZu0dHBDoxW55cH3vZwdvSgAAAG8sSYs/t+2Tw3HlwNzVzdPRUFpw++hXO8+Ut8XExwryEGoxa94EfUHqtZT2UWx43Y2E9BbjkAUBD3dpIDECFwWbtty/fE3UHmg1BXHRucBrQejD3VFkGXs27jufqbDwC5gRMsGJreTFJuWISQP5o0LQYCExAtevfcamMfbn32Nru2iuUeed3bh21/GkWoqd+6QAVy6oTvxrx3sfny9SAwCALP3Qhg1HruapzL18Avwd2JIHx7ZezNO2vbmHSg1BT0+XYUiVs//rD769ko/bBswKmz3NES24/MP7e64/2iWF8f/dsXHr1Twtd3LEjIjwQD8bA4CYzf5oxaRut2HGm3j3Eo7s+mTbtTwl222Sr58rU5p1fd/H3x3Mah+hokw/dCC6CDdz6RSVEGMblvjBtRPxBe0DqiV3L55KLUQ5turuIgihqM5PSykUagAAQJF1asO63ccT+ai1s+9EB6Y479+ff96bAAAAWGXSn79cSBfp2/n6Tw1yNZPlX/71pz0JskH6I0PDCLZuAgAwUX5BA8l+lqdRezVHnZat+z4ybtP8fYKZq79b66LLx8TXLpwvMoj4+vtN4bomFmwe99M3D8XdrA9ZagwAAATdZ/3+TUttKQAAvDHxqxU7U+/nt7xibQRQxxUbDs+nm5ro9q7FG6N+WLW1OLdMEzqRAgAABGEQsGbvj/NtKAAAvOnqj6u/vpf1QP6Svf3izz4Lv/Ttsh9EM9Z/+qbX4w+qiOnM8Cm//3IrOr1pxkxjBABMEHc1R2U1b25ApydgPd/ISIeEE5fjipavdKcAABQZ/yZW0f1WzjVLPtL2l6gpLm5EfNZ/uuUFU93fAlerMepAN46HoEFCMvRZs3lpzvpze7+/6rF9gW2nG5f05tFLPMLl1d1fvuqpu+ZbcvZ9+dHRi6eSl20Oa048FV+tN3H9H5uXtrbFyO5t37ThjED3ZvGN7iu1OXwch56WLsIQAOLbp86U0SM/3PXFVF2nFLbIYv2rZ6MTm8KXm3Q4T37/Zo7cdv4Pu1/1ogIAAN7k/eULu2Ki81b7dZ9wAgC0wO7lL3e846FrTlXkHHvvnfOX/7m/0ieIDAAgSIwpr3UVlSwj5k34+6eU2AcrvCZTAcAbbyalS81mz/ej1ZztJoJ0fEqU3jx+uYhwW733i1c9aAAAgDXlZUns/QAAAHVe8vXJmQwz49ZI2RC3+YXfeNlVmnCPnvZ9h0YBeDsFAGB1gjqCbGZm3suOk5qSvFIl3cXXUSXkC2v5wlp+PWrFZWpFVdWtdQl1mzzDurVSIEw3T3sEl8mkuhcRiqLs9tn9h3/9buc3n2/fcbUGI+QSSXurJeoa0trtDgBiNMHNFsFlElmfBt4wJ80NZSvSE+KFOAAAK0m8nks4z5np+chtBrWfv8iTUp4QlaEAAOD1ty8lNJuFzwnpMJiGZMYx18MKLx07eS2rWKDAAECoVFjJoZGA5rV84+ue2N3j246WdFomRl2Ry5Oj3jMXu7c/X9E9l4Z6IDJeNgDaysJSNdl7akR7vx9geEf4t20v23ulhqCnoaswpC4qLlIYePjZqgS6i1MoQjk2LKy28pFVRnACABKZTG7riEIoFD0UYFhv1zBqN2Oea3vXPc0jdLoTIi0tq2lt++8uKiFmM8OmMOqTozPlAAC88WZMttI+ZK4vtU8RRF2ez1OSfWYu8WirsKixp5+dQesPJIqiKuHkyX0/7fn+y+1f/5hYhRMyiXTYJ+xCTwy2bgIACI1aA8hkSm99xoRMKsclaT+tSOt0GGGr2zofEDqd3p7Bk8gUMgkoMS0AQFPxz6Yte25JaJY29lyWEZ2KIgjS8W5AQgwYHd5KIZNJQNnrzaKVvt/CEOtLl2KvVS9ZbZl7JbmM4rF2vvVjyTNiOWdW0MFfb15IXTNlhiz6+h2F7YpnvGngdodfZcbbG0q3/xZ/4KvEPwFKM7PxDolc9Vak1xMOXIegQUBxeGHtf+9v2n5oz0Hf/4W1HyZkUhmgm7LpHS5ShGXC1gcVEgAIeUsLoLGY+h0+CDFmGgGgbX1zL5Uagp6GLsOQTNaCy27+8O7NTqcipipV5/SL4T99Au3ny1v+TzLT14KGS8pTkhKkxhHTPXqJ8AjLtOPQTpTFZpGIKnmL7tN7iErMgMhQ48TEpFRxYKjkVlym1m1NqDO5hwjS8TdtkckBw8TYADxOU3Z224Ydd5sNzO0dOGwjAz2URCIBDINDW8YAmG4CABADBh2oW1pUAOj3eCJFj0oy9nzr8wXOHf9uJLJJa2c76C5hVadfOpqKBW745aulXGrrkd9W3r/dzen9RvEIm+V26fC1RN4yj2s3hAZTlodzumqqZQYuijBLuhR3vcKi4XIx6v+feS4o6NRSRLGd88aOOaubK0ry84rz7t6+enH/V2qTw5sDuro1QNDThVrM2/B65hu/nPnub+aUtghEolL1gLJF3unhTC2XqwFVDwASRU8PqOWKTnODpC1yAHQ1sddKDUFPQ5dhiEKlIsxpa9cvdekUqimmDp1DN2q1aPm8k19cqSpOqcvHEH2m5aRXv1m8PMywl3YCQilvwUH7WbhCoQSAQqX2Plxf33/+NO7l69eTGuzrkvPJXuvmWKEAdB9B/B++lUShUoFSruyiNUX14Oyh+9rgtw58M8dWN/NVnbl9eW5Cr8WBRgGYbgIAUCsbSxSrrqrQAJ+O7f4kEokEMBzHAUABAAC1teMg0c1aS69J9o+FIs2jBzpS1DdKgaVPgEVb/zYm5FU09/mBDSGRAMBxoq0gXfwK1rPneR7fkXz+j+o7jcxpC4K6mcenN/GZmc4XzkT9cLilmhH8+nSLrk+jsOzcg+3cg+dMZQve3lNWWY8FWCqlci2JasCgwc51aPggZsHrNuYUbIg5GEXBgDEAAJCtHWxQNS83SxY6pa1fUHIvr0RLtnMGAOXaWCFqXn62PDSw9ZkJE2UV1mLADoBeKjUEPTVdhSHUjmtFSmzUmPsGPN5bBTQtHe7J8uoKAeA++/y7czk0ClmPwTQzNWwLNxq5WKklkWlGj928sZqCvBZgYdj6o5SXV47reXGt+pAYUL1mRjhfORl9+nRTOS1wXRinYyx5PIJ0SDdRa3sbRFWYlyufPrmtGQPDMBRFgbKpTkKynjiR27bKCiYoK23q3JJLELCpc3SC6SYAADHy8bMl3cvJKMN8XDtUarKRsSG4k3ThuNUkCzPHadMcLMLDJh3548SXe8mvhvvaGgBpXWFaQjTP8b3vl7v1GKpo5iZMIin28HWHJS5skqzqfsLxI4VaAim+mczzC3fsrYBkFtOQyLx17B+rqWam7oFBLvTHskTEPGJmwJ87487VIdYL5k7pdt0i1HHmgkkXfkkrRKwXLJ5u+MirivuH3/+2wC4yNMjTmsNCWypS44twgwBzNqpK3PLmt0kG8348sGFab8WFoCGEMINXbVhR+PHfZa23L8Q0bNHk41vif9ygt3K5vwOLaCrKOH84qdFk2towAFCz6REeR3fE/byJ9tJiL0t9tSjv9rmTearWcetoT5W6584OCBpEXYUh1HJqZMD5HX//8iPl2bl+VgzQIuBlxl4qdflow8seoOM9WSGmGpkR6Se3rjvZ+nkog+O9cNXGdcEWmpQfntmRTA//9ty6YL3OX0o0x//8vUFtZKCjESrjp58/nyg2Cp3jb9h5ak/XyNaRc91P7Iy9RmLPWxuo6y3vPoKAhvY3omahC/yPfXt96wbqS8t8HZiY6EHSqaj6kIrSLSUAAB7ASURBVC+/+4+niTmLuH717GWn2R5skqQqL+bIuTwtgRSm38gPmuvGMDJE8MK0M/9aLlzoZwOnsI4yMN0EAADUNiLE8/Df1//NfnGD78NeYz3vxa8E5B7MOPxjKuL2omuwg4PlrI3fy37dcfHAZ/G61kwy0zZg0VS93oYxUwOWvrmgZPeV3z+5BAAAKN3Sb+lrr5b9e/za5dsv9p5uUifNWTGd9/etU78kIK6vO05x6WJJQMQ4cO4M41uXxI6R4d491EPEbOaSgEN3bpvPn+X9yK0H4Fq6Q5BX/pUT+2OVOAAAkChsj/B1rwcxgO5HEgmO4YSGH817zbpVDz4/kKf7ETGNfHuLmLLzSMyuzy4TAAAS1dQjdN2Hr81kAwBQ7rPvfCLcs/t81I70CwAARM/Ec97yOdlRlbo+i4FWaggaVF2FIdR8weYN0p//Ov3bT9dar05D+6CIUH2i49AtvOn29nd237NfsvHjQGcOnYpgimZh9tmD+878fTY0eJ17999JcQmbht/+c1eUigAAoEY2U996891wFtKXdBOgnNmh/gdy0ljBc1obOHqIIB3STYCYz3tni+TP3ceu7fosigAAUJjuc1dMdQSAOnHF2pm8XxJ++fAGAACgBtxJc9atqTxx5Oa55HfnehhNWxoR9V3s6R1kmwiYbo46JIIYO3fVtLT0q1djXCdM9PIP6O97W+7+tGFjlP6Kvd+v8XrsKsYwDKDow/ZLXNFYJ2pUEjQmx5JF63MGhska+CIZTjU0s2Qb6D4NxwHSjwzu0YJ0hqtkzS1aKoPFeNJ6qJHVNzRIMT22mTmT2lo+Wc7utw/Rv/zpPy79+qjLp46qVcpFL60mk3t5tqkT1CbHXOZwbaZGzOn1YzPTbpXx8pcsWeTrO7Ff5YF69ueff/H5/IhFy4yM2cNdlv7CVU21oiYFycDE3ML40TqAK8UioUSNGrA5JgwKwDAcRTtWvQFW6qEn4tfcuh5taWMbNDOy15Pvp9wsL+JNDgmzcXTu9eRLJ45oNOrNmzd1f0+B+q2xsXHXrr1GLHbE4mX9fW+3YQhXNAuFYgWhx7IwZz92darv/rnqvTiHT/Z/v/DhAvGyq1tf2FIY9tOB/wvu8rs0mdvf/eii/SdXN85GpCKhRIUamJgbG/SnBQqr/Pf9VceVK7f+9oZD5yuoqwjyOFwtFtU3K1FDc9O2iAgAAEDbUsdvkOFUIzMzE3oXkbKfYRMAcPdWYmVJUeCMcK59r6074OLxQ5hWu3TV672eKaipSom75uHh/vzzy/tVnvEJtm62ovu98dr8tK1nvv3LY+fbU007v/jo3RihsTl2/Q/GKMPEhmHS+ZP6V2l6DguIHoP9aIPlwFAYphaMTn8EjHfiDC/ghS+dBuXzIWgIIHrGXBvj7l7UZ1rYPZwf2znXBAOu1BA0eLoNQwiNZWnf7f6PqIWlJVVz988ftlb42BrrkwmNVFh+Jy5DZTEzxKsPX0s1NLd5dGBVz3Bh6l97E3PysvIMAzc9Y/dYWHo8gnQFoTItrJiPHyfTzWzpZp1PRbr7ARo1YLrZBmFOWrftDfXeEpkUgF7rybiDur3xv13DXQgIgqAxbGBhCOXO+/Qn5OylB8VZd0tVWoJEMWCaOC5+8+2lYRONuv0qtnfIfMyEO9CGbRJKs57+3PLFc0LMYPYH9QVMNzugOsz+5MfZw10KCIIgaJwaUBhCzfzn/9d/fr/eYjt75UcDDXcIJ2jNF0EDfDM0TsF0ExpZFC2yimJer6dVFhc+hcJA0GhUL6zF8d7nemg06l7PgaDxqS9hSFhT/RRKMmbAdBMaWSTNTfdu3+z9PAiCulFexCsv6j1YQhDUHRiGBh1MN6EeKAUlQkMnuy7WXRoyTCbT1bWvk99NTeEo26cOl1SXycydrOAyJH2ibhLVtZDZ1uzu1sJVVpeLWPa2jG5eHghHRwcTE5PezwMAAIDAiRejn7qxpKSYL0WtPPycettJaIhhknqBGGFasRloFz8CoKoprmc6cwfzeh8SAQGT+3impaXFkJZkzIDp5tOA1yefO3KbEvb2M/7dDtzuK6zq1qFj2dSQ51eGsB+5rWBliQdO5TPC3n7JN//8zvgSgh206rnplo8OBcdK4v84ky839Hr2rVD7ni4Axb09WzbGmb/xy8bnn96C12ZmpvPnz31a3wb1l7zoxCdbDtaH/nR4jW+3mwkMGNZY9KAYd5rsxhyEkNmS/8/vifVeC1+b08WOLP2DN6YcPp1CnfrGSh/D/pVTk3fwy48uO312+ePwLuuQPOv3D75JsHx529bFLoP295w40cfHx3uwPg0a2TBR3Lf/2xZdqwaI9YtbDrwsP33gDhq28oXAYck7serz29YcoK3798tnTJDHfgSKjCMbP7htsfbzLSscB//+MZhgGBp08Ln2aSCkvLQrUffKFIPwWai5kezO9b8PJ1Q/OjZLk/3vqVNXynAOABr+nUvXr/x77uCFssdGcCnunDp+9sL1K9fy63vZC4zm+/rrC41yD3x/Pk81CCWHRj9VzqG9h3NYiz9+3mcoYgUmiN66bV+caDDWAsZKTh/8Paqc5vTY89YA4NLCxLjo25UKXZUZxHIaTFj90Wyj+8d/PFIIB1JCA4BV3zwXIzSetfa3fw/+8V9XVFp262JcSslgBJshQPN/8d0ljAe/7z2eC6/38Qamm08DahG55putK6d1u25af+h5zp1tg+cnxRR2ziTlmTHxIqpv2Gy79kNYxdWYu51vO3hj6uWExj7uOYsw/V5bH2ZSfGnf6co+bDIBjXFYyeXfzlSbL3rttSFqOMEa6/t6bfYCFyb8dbLMdOFLy5wHYwVzsvmsDz7Z8t9Alu7XHrxyAoAwg1a8Pd+49NShc6WwkkH9honqG4G+18wZbhxDGhVFzUPWbvvkrVDWCI3tiGHgm6/OMak4u/NymXa4CwM9VbAzHQAAAC4pvnrw3NU7lSKpBqUxOY4ukyPnLQ2zoQGAi4tjjkfFppUKxBrU0MwpaNbLr4Y60QHQVl/99XRt4LM+ghtXU8v1g0IM7tyRTV354cM1b3Fx8omfLoiD3nkjoDg1Koa6cIKbhR4AABfnJ5w+lZTBE4lVJAbH1nf24peWeLDRtpdOJmbwRGI1yrCwD1y8/OW59gadCos6zw/1OHH0xuXcVR4+7QPoxMmJtxoMAt8J4bTeZhBTOwtFVeqlxJcmz22/9WA10bHpco69bUNlWxraw+8OADAMWrZsYtK+C7HZL6zxhaP1xjX1g/Mx+ajP+6/6tI+7wsrjdx8QTF7tKboUn16sH/75m7PNgZSXdOpEwp0CoVhF0mdz3ILCn18x3YkBANAUnNxzJN/xlc2LPSitHyCIObQrjr70q+eMo/ftv1lRLMLk8Yc+LaaRrUPXvzfdAu1rBaTNfvf9uSZt13lLxsGzaejkDasmGAAAcBnv8v+3d+cBTZxpA8CfmckdQiBc4ZBLEQG5RES5LxUUj1p7WGu1tmsP3a7dtfVr7dZv69G6tt16rO7nUe1WrVbrjYAIGhARRasgQkCkHtxIhBxAQibfHwHkCmBrxOP5/TdmmPed5H18n/edd2b2707Mu1mt0FAcM7GjR1DY9Bd97+1Zf6Dca96nCe76yrSWHly19xI/ZOGHkXb6GFbl/7jyWMXoWUumC6RnTqazx3uNtLhzsNd69hHUALqmssQdy9Pyb1bKNQwTa/fRM995OXwIs/1bNBnzxiTvlB+OHy568a8932mGkAGtvx1dszur7LaMVuftWvM/xymLiDmLg++cPSQhJw/1sGPpegvP3rsY5dWdK45XjHrlo5eH6dultihxzbY8fsybi+LF+lbcdGn/V3urRy14b5obXXMlIzHpwq+F5bWNGpJv7ugT+uqfJvl2X95lgKn/ay95nNp48nhewp9HMfvfHz0jntAR0GOmzF731Tc/X1fZegZHBvq5mTUXZqbmyQEAmot2Lv78n/uLaVf/6EkR49zJ4p83fLw6o44G0DUUn8s+sGLZ0m+Tcm6pdCb2Zg1Xk/ekX++4REDfO/1zYvYtnqMd2XS3MCe7uFoDANCUt+/jRRv3SCooh2F+vi7ChuuHv/lm0xkAgOa8fR8v+vfBAp3z2NCJcaOHU6UHV6z4Z0r3iRTKIXzCKHb1mTM5igdlSZIuKyyC4sI6Xg5BmIyLjbBSXTiaUdkxaaIpTTpeQnhHj3/wyjHD595WmHV4pDuj6nJWoeaRfd/oaaSWZmbXcfyDwywf/K9B15fmnD7+1bsr1x+4fFtBEwSorx9Y+v6GPRmVTKcRAYHD7eGu5Pvv/rLkYIkaAHSy0vyci7fvd2rQTXcKc7JLa/TzHDpa2+369IADkCYevEJaIz2+PbnBY9asGCsSABRZOz77KvGq0to3bGzwKBdR04205KJGgu1g1nQl9UTqtbaGrbmeeSj10rmjJyUVbQGjyEk7mHGTsLaldM0VeZdzCmo1dO/17COoAQCaft31bdoNrcXQke4uporitF9WrTh2q9NUJmU7Lnwkoyr7ghSDDP0xuubqguzLBZVq6C08DXYxXDuh6lrafkl7/6UpPHkiLeti4uHsqraGqrxw7MRZKVg7UNBacWrz9/uy73GdPYNC/T2tlPlHd/xj3Xm5wUp1Q4mjxnoyanMyb2B7f57g7CYAtFYXFTeQfnNXr0mw1vektEatZbIAGtKPHCzhxXzx5SfR+glCbbz9pwt2pmXWhb5gDgA6lUoQ8/lnS+LtOUDXtYzc9fW5lEuzvMdxAEB752za1dahc6I8WdDp4VzyzD2JJTr3eZs+n+vBBQDQyq7nNTr7A4BcsifxBj/s8y0fROiHidoYuwV/+/H4+XvjJ3V5cQMpipgcsH35hZSM+yGTzEgA7d3M1MtquxejAzpPhLI9EuIdU35MT5LGv+3JBABVzsnUO9wxcyNsMg72e+4dhVl4udlBYUmhjPa1xuHJc0tbWSKtIRynune/jq5rajIN+2Tb+xOc2ADytH8dl+rc5m5cPtdTPz+uvLZ5+d92Hd13dsZn0X0cnho6Y9GXE9I+mbS5Kmre6vfd9OOhhpSBB2BHRWtStiTetIlZ+6Kj/tbYyutlMtLz3a+Xzmyb+afVLVoWm6TDx3lv2nouXbrAfyQLNMWS3EoGh6O5cU5S8/LrthQoL6b/2mgRFDma01895ScNBjUAABD8wMVrVr1kxwQA+n7qpx98mX39mmLGg3dqkuYeXmLiaqm0DrxtH+53Qc8vhvPUZcvisjfN/ijHf+7STyNYAKC9k9tln67hmfKNoS4mLjTSY8u3uWeuveE7igmam5lZNUwuW1N4MbNi6qtDKJBfkZyXW0QE+3MBwOmVLzfECUQi/dQkLTux9M/fFkp/0wR7D2yykrRw87An8qU37tEeYuxUnhf4SwMAKbIVs7RF6dt2Z1wqrlVpAUgmiwkAmtLrN5v5bn6uLdUV1ZUV1ZUVdZSdvbC15k77fTqUW/TrE/RdHWkZFRUkkGUlX1YAAGjLUjILiRHjJ3W9K1b9W6G0meETNc2j/VYLytzT34kHAOqyImkL39PLpbm2Ul9cNWXrZKqtqCjvsabLNCQyzKr50omsGlpfVkYh7Rw7aXjXK3HU0CnRPsy7J4/kNwEAXS85cr7eKnhqhOmDiSCD597pKLZWViR9r/oerix7nmmra+p0lKXYssdaSGpowswYJzYAgPpWgVRFeUdNHdFxJxHf84UID1Ihzf8dZT5UALaRn9+/K4cR+tYMn7ahF2FhZ8nWlib/5/Cpi2XVSi0AyWIzAYC0HBPhz64+ey6/BUBzMzOrmjdu5kwPkJ7NqdICNFyWXFBZhYb69ftUhj6Cum3TdVyUuC2qSIHnSAdSq2xs7HwISiwWkTpZTc3v+JYQ6kPn8OyjiyEtIsb5sWuz0wrVABrp+exybtC8Ke5w41xGrRagMTs7V2ERHDtSHw0Eq/m3tGM7N2xd+8W/vvj7ltRbtE4hbxz4emaGtY0VQdfV1WKn8hzB2U0AIM1iF71TsmZ38n++S90EFE/k7BM4Zf5rU7zZCrmKbsz5elZO1/1F6vY7tSkrS5uO7lc4Oi5cJEmXZNaPjTeRJp+6wxnzXrSYAugUUjqlQgUmFuZdl2PqP1LJlbRcsnmupGtpVmp1zztgud7x421P7JWk/hY3x0GanHqb6Ttvokv3TICyi0gIObDqTGrGO36xjZLECy0ur0/w58KDEgyee6c5LDaLSYBGrXkU9wujp1aLRgMMJpPo/u8EZWXTnoPqFHIF8C1F/E7jWNLMQsSBW43d/24AdA8XgACgvnFga0aj92tvxpiTHXtPnPuhdPO2E3tWJe8CimPp6hE8/eX5092FpDA4euTmnFzJ1Xk+/Jzsu9yAt8aPr7qwb1tuVtWUifnncpWWE2I8+l9M2UdQt9WSZ2LS8Y0QTBaDgGZt146WzWKCrlWNFxfRo9UlPPvqYkjzwIhRP1zIOpf3gQdPklvB95k3Lbwq8/DOsxeqX4kqSL+iEkdG+rIAQFN64vMPd5yXccSuQ+xEAh6bJEkCtPTD3D3HYjEJ0GiwU3meYLoJAAAsp/C/bAp/T1ZeXFBSVHBNknhq/TKN1U8LmGwWYe75zt8nD+v8RREMi7ZrfUCQZKful+OfEGKfmJx6qi7C4bSkQhD8flD3xdMEk8WCZlVzb4M6BptFmIW98clLXdJGgmk+tJefiekeHzF87760pBvT/U5LKrij54Va93IPriB4eojNmbSklHK7uvQiymthgjMFXfo0A+e+KLj94e50o1JJE3xTk0dxiy96WhEmPB6hVijUAOzuH3U8KJxgsdjQrFR1ad5qlUoNLDYAEBRFgq5Lt6SldUCSDANt6yEDUFt5fM8vpdYJG+IcOx+QZR+7ZGXsBw23i0qKCot/TU9P/Gat2mrD0jCuefA4f+6l7LS8GNPccr7P3CCBvWyM29Z9WZKbgiv5zXYxUQO5OthXUA8Q3ahQ6QieQND/rgg9lAfh2XcXQ5qNjfbmZl86czHM9GwVL/DlQKGtLNx157YLmcX8/EsttgkhXiwAUOfu++VCq/+Hu5ZMddKPxTS5a96/kv4wdaIVCqWO4JsM8iPp0WOF6WYnLHP7kaH2I0PDI0W1s9bdKaujIp1syKT7rbZeAc49+sPe5iGYHpGxbom7UlIOiS/KbELixvV4Hw/l4DyEbCm+XqAKG90+GaLVaimKAoaDoz158l6reJSP4wAyO8o5fIL/wY2nTnx/60q9+Zg4A0++4PiNnzgs9cdDmzcrKgUhr8bY9h7fPc4dOtLN1t/ulOvYns6P4vmF6KlFOdrbUnR52R0NeBpMwRgOLkMotbQgTxER1H77euPl66WtDKdhAECaCvlEU4NMSQO77ZFCDTI58JzbhjIEQRCgpWkagNKX+VAB2HDpvz/kc6IWz/LpnhADALCEjj6jHX1Gx0abVc/YcetmvTbMnjIPiAjknTt7YBuvkhf4UqApUPygEPe9O5O+by5vsZ8RPKLXU+1Wzz6CeqC0t8qqaI6bk8OA/wKhh9VfF2MWPC6Af/HcD7t5d7gB8/0FQPHCx7ht3Zv6XXN5k3hajP6m9ZZ7tXJiiGeAQ/u8v7a2pLRBB6CfqSSAAABd+5iy22ab1ru37tIcLwd7zECeI/hjA4CqYPPCjQXO4eND3JxsBJSiIjOtjOb72IoocXRkwH+3/LR8E2NutJ8jD+S1xTlnkqSuf/lypnuvXQnDYUK8x0/fHd0pBcfXo3x79nqUVcTkUbtXnVrzMeu1GX4uQm3N1Yx9x+pCl69+088qIt5n99pDK1YzXp/s5SAAReXN3KT0Yve3/zFvWC/rx0jLqEm+O77IPFxF2r0cHWjoTZMMx7ipI39ee6WQEs94IbD7W40MnnvHHpqSi9dlDLdR/r114ei5QZp5+roSVy5dvdXqOczQ/xukZeSU0XtWnF77MXv2zFEuZjpZSe7BHzLqLULejwQAytHTVajJ3LViNz3ZQ8zXykrO70+5x/IaNlSf1TFMzQVwMePIHrsAsZVrSIjLwwSg5vpPe9MUHgveHmveZUjVdHXD5//Md4iJC/BwthJSyttnsm7Q3AA7MwoAQDA22s/kzNlrMpPIBf4CAKDEoeGuOzZJiynH2W39aw/d6+lkOKgH9uVqbl66cp/p6eP7ZL9oBT3dqP66GGFA5Bh+5qmi+6bB84NMAIByCApx37s1/ybl+mJU29iLY21tqkuR7D7imOBlBo0VeUkHd19r1ZFl507d8It3FQj5JF2WuTfVftrEMY5E1822imikeVfrGSMCvR7b2+rQEwDTTQC6lecWPDz/2NH1yS00AADBtBgat/jVMAFQgtilXyrWfXd0+7LT+skUhtAxcEow2+CKE8o6NnL0tmtnW4bHxvdYSgkAQFrHL1zRuHXj7pQNy47pAIApHBE3K9gVACjx1EVfyLdt3LP7f0/oHwzDMHX1mxRjqDTSLCw61PJiUr1T7OQRhleYkTax44O350lsohJ8uu/Vx7m3afz1WGolb+yMzo+/Qc8jyj5y/PDdmzKOXZ7+4RhDaRFpOeHdFQ3M9f89uWFZog4ACJalR8Siv86PEgEA8MJmL5kt2/jLkX+dPwQAQDBFHtEfLI5pu2Wc7T11TmDBjtwf1p4n3V8dPs7FxXagAai9m7r9l7v2M75I6DZvQ2v5w0d5XE3f/42kWd/EWebuCfPfjGwbn5mMHTfGLCtN6xPWNh9L2YePGb6lWOocFOlmYHqyZz0NBvWAyLNPpt/lBs4JssAgQ0bUbxfDD4z2F6ZlagOD2mYm9KOva6VOEcHtg0xmwOtz4oq2p6xdmQQAQPEdRk5d/ErZrl9O/Xxx5sRhrmETJx3+9/E92xmOE8c4ksIum/ojKHIOny3n+78WYY7t/XlC6HTPzlrdnJwLycknh4/09RoV+Hv+XqOor6lTatlmYhsBq0sc0E31tTX1zTqu0MbWjNtPiGibGuRNNFtgzu1r2Retbqipu99MCawtRbxuHWSzrKpOptJxRFZiEafP0mh1Y6OilWki4v/Bp0MbOPemq+uXLjnInr159TyP3/c83sR9u9QtzVZiW4Lo53urq66kaXrYsKGzZ8/6XUWhR2Dr1u8rKipipswwNRf1+FB+dd1bKxO5L3y35TXPvie76RZZZY2sieBZWIvNe7TNVuW9aplcTXJFljbC3lquVquFzteiHyoADdAo71XL5FqWudhSyO58CG1zg1wFHKGQ016gRlGv1DD55oL+2ny3evYR1H1QFWx+6x9HODPW/d+r7r18GTUV5VmnklhsjpnIot9j1VSWA8ALL0zDd6YPlvr6+g0bNpmaiWKmzhjsuhjSRxejbWlsaAKuwJTb3oDVSplCwzQxM+nSOLWKmupaOc0SWogt23alaXiwTLTLRpfNpl93vvdBMnvuyg1vD3tcLzW4lCW5XVpiaibicPu/gKAPouXLPzN+vZ4vOLvZCdNEZG/Ss48FAJIrsnHq9ZNeUFyhWf9NmmQJxXbC3j/imNs5mA+oLJJlajbQevWpt3Ona09vX3ugxnnW8ld+Z67Zobaq8o8dAD0JBN5vLo65uPTo2nVuXy8J7GsqjmSb2w8x2IYZfAt7fl+5U/dljw8VgAYw+RYOvRZKcYRmXS/qMU1EA3vhbLd69hHUhtD3JN9uOlQ55KV103vLNTuoW5r1vSBCf1gfXQzFNhV1HUqy+L2MPIEysbYzse56VNLQxoNNuiZ7/eoTVa5T185+bLlmh8b79Y33H3ehqAOmm8ggjUJJOE1euPBPHn94RdmcObMZjAE1Nu4ARp9osJCmwfNXLtFsKVLKNWCBq3n/OLVCRTrEffrmfN++l7E5Og6JienrOfmdWVr2Pw+K0CBQy1Wkc/RHi2d5D8L/85GRES4uzo+/XKSH6SYyiO2SsHBVwiM51JAhDkwmvh33WcBynvbn1dMGuxbPDI5T/KefxPe/H5fLdXQcYvz6IGRMnKExH62NGaTCLS0tMIgGEa7URQghhBBCRoTpJkIIIYQQMiJMNxFCCCGEkBFhuokQQgghhIwI002EEEIIIWREmG4ihBBCCCEjwnQTIYQQQggZEaabCCGEEELIiDDdRAghhBBCRoTpJkIIIYQQMqJn8CWWGrVarW4Z7FqgNhr8LZ5CagyiJ4ZGox7sKqCHptG0YAQ9OTRqDKLB9wymm2XFhWXFhYNdC4SeYpkpxwe7Cgg9xZqUysS9Pw52LRB6gjxT6SaLxRIIBINdC9QLgiAGuwpoQPh8HgbRE4jH4w12FdCAkCSJEfRkYjKZg12F5xqh0+kGuw4IIYQQQuiZhbcKIYQQQgghI8J0EyGEEEIIGRGmmwghhBBCyIgw3UQIIYQQQkaE6SZCCCGEEDIiTDcRQgghhJARYbqJEEIIIYSMCNNNhBBCCCFkRJhuIoQQQgghI8J0EyGEEEIIGRGmmwghhBBCyIgw3UQIIYQQQkaE6SZCCCGEEDIiTDcRQgghhJARYbqJEEIIIYSMCNNNhBBCCCFkRP8PiGL4MUkwDIAAAAAASUVORK5CYII="/>
                    <pic:cNvPicPr>
                      <a:picLocks noChangeAspect="1" noChangeArrowheads="1"/>
                    </pic:cNvPicPr>
                  </pic:nvPicPr>
                  <pic:blipFill>
                    <a:blip r:embed="rId27"/>
                    <a:stretch>
                      <a:fillRect/>
                    </a:stretch>
                  </pic:blipFill>
                  <pic:spPr bwMode="auto">
                    <a:xfrm>
                      <a:off x="0" y="0"/>
                      <a:ext cx="5334000" cy="4962417"/>
                    </a:xfrm>
                    <a:prstGeom prst="rect">
                      <a:avLst/>
                    </a:prstGeom>
                    <a:noFill/>
                    <a:ln w="9525">
                      <a:noFill/>
                      <a:headEnd/>
                      <a:tailEnd/>
                    </a:ln>
                  </pic:spPr>
                </pic:pic>
              </a:graphicData>
            </a:graphic>
          </wp:inline>
        </w:drawing>
      </w:r>
    </w:p>
    <w:p w14:paraId="12050634" w14:textId="77777777" w:rsidR="00117A68" w:rsidRDefault="00117A68" w:rsidP="00117A68">
      <w:pPr>
        <w:pStyle w:val="Heading3"/>
      </w:pPr>
      <w:r>
        <w:t>Figure 1.16</w:t>
      </w:r>
      <w:r>
        <w:tab/>
        <w:t>TF controller components</w:t>
      </w:r>
    </w:p>
    <w:p w14:paraId="65CBB7AE" w14:textId="77777777" w:rsidR="00117A68" w:rsidRPr="00117A68" w:rsidRDefault="00117A68" w:rsidP="0009100C">
      <w:pPr>
        <w:pStyle w:val="BodyText"/>
      </w:pPr>
      <w:r>
        <w:t>The figure shows:</w:t>
      </w:r>
    </w:p>
    <w:p w14:paraId="5352704B" w14:textId="77777777" w:rsidR="005E32D4" w:rsidRDefault="00F82A0C">
      <w:pPr>
        <w:numPr>
          <w:ilvl w:val="0"/>
          <w:numId w:val="18"/>
        </w:numPr>
      </w:pPr>
      <w:r>
        <w:t xml:space="preserve">Configuration nodes - These nodes keep a persistent copy of the intended configuration states and store them in </w:t>
      </w:r>
      <w:r w:rsidR="00117A68">
        <w:t xml:space="preserve">a </w:t>
      </w:r>
      <w:proofErr w:type="spellStart"/>
      <w:r>
        <w:t>cassandra</w:t>
      </w:r>
      <w:proofErr w:type="spellEnd"/>
      <w:r>
        <w:t xml:space="preserve"> database. </w:t>
      </w:r>
      <w:r w:rsidR="00117A68">
        <w:t xml:space="preserve">They </w:t>
      </w:r>
      <w:r>
        <w:t>are also responsible for translating the high-level data model into a lower-level form suitable for interacting with control nodes.</w:t>
      </w:r>
    </w:p>
    <w:p w14:paraId="1CAABE2C" w14:textId="77777777" w:rsidR="005E32D4" w:rsidRDefault="00F82A0C">
      <w:pPr>
        <w:numPr>
          <w:ilvl w:val="0"/>
          <w:numId w:val="18"/>
        </w:numPr>
      </w:pPr>
      <w:r>
        <w:t xml:space="preserve">Control nodes - These nodes are responsible for propagating the low-level state data it received from configuration node to the network devices and peer systems in an eventually consistent way. They implement a logically centralized control plane that is responsible for maintaining network state. Control nodes run XMPP with network </w:t>
      </w:r>
      <w:proofErr w:type="gramStart"/>
      <w:r>
        <w:t>devices, and</w:t>
      </w:r>
      <w:proofErr w:type="gramEnd"/>
      <w:r>
        <w:t xml:space="preserve"> run BGP with each other.</w:t>
      </w:r>
    </w:p>
    <w:p w14:paraId="5D4E580D" w14:textId="77777777" w:rsidR="005E32D4" w:rsidRDefault="00F82A0C">
      <w:pPr>
        <w:numPr>
          <w:ilvl w:val="0"/>
          <w:numId w:val="18"/>
        </w:numPr>
      </w:pPr>
      <w:r>
        <w:t xml:space="preserve">Analytics nodes - These nodes are mostly about statistics and logging. They are responsible for capturing real-time data from network elements, abstracting it, and </w:t>
      </w:r>
      <w:r>
        <w:lastRenderedPageBreak/>
        <w:t xml:space="preserve">presenting it in a form suitable for applications to consume. </w:t>
      </w:r>
      <w:r w:rsidR="00117A68">
        <w:t xml:space="preserve">It </w:t>
      </w:r>
      <w:r>
        <w:t>collects, stores, correlates, and analyzes information from network elements.</w:t>
      </w:r>
    </w:p>
    <w:p w14:paraId="2194E229" w14:textId="77777777" w:rsidR="005E32D4" w:rsidRDefault="00F82A0C">
      <w:pPr>
        <w:pStyle w:val="Heading3"/>
      </w:pPr>
      <w:bookmarkStart w:id="119" w:name="Xafd20ea4fc022f5354eda04d938161463748cd5"/>
      <w:r>
        <w:t xml:space="preserve">TF </w:t>
      </w:r>
      <w:proofErr w:type="spellStart"/>
      <w:r>
        <w:t>vRouter</w:t>
      </w:r>
      <w:proofErr w:type="spellEnd"/>
      <w:r>
        <w:t xml:space="preserve"> components</w:t>
      </w:r>
      <w:bookmarkEnd w:id="119"/>
    </w:p>
    <w:p w14:paraId="67B506E6" w14:textId="77777777" w:rsidR="005E32D4" w:rsidRDefault="00117A68">
      <w:pPr>
        <w:pStyle w:val="FirstParagraph"/>
      </w:pPr>
      <w:r>
        <w:t xml:space="preserve">The </w:t>
      </w:r>
      <w:r w:rsidR="00F82A0C">
        <w:t xml:space="preserve">TF </w:t>
      </w:r>
      <w:proofErr w:type="spellStart"/>
      <w:r w:rsidR="00F82A0C">
        <w:t>vRouter</w:t>
      </w:r>
      <w:proofErr w:type="spellEnd"/>
      <w:r w:rsidR="00F82A0C">
        <w:t xml:space="preserve"> is the main forwarding module running in each compute node. The compute node is a general-purpose x86 server that hosts tenant VMs running customer applications.</w:t>
      </w:r>
    </w:p>
    <w:p w14:paraId="26D694C0" w14:textId="77777777" w:rsidR="005E32D4" w:rsidRDefault="00C14316">
      <w:pPr>
        <w:pStyle w:val="BodyText"/>
      </w:pPr>
      <w:r>
        <w:t xml:space="preserve">The </w:t>
      </w:r>
      <w:r w:rsidR="00F82A0C">
        <w:t xml:space="preserve">TF </w:t>
      </w:r>
      <w:proofErr w:type="spellStart"/>
      <w:r w:rsidR="00F82A0C">
        <w:t>vRouter</w:t>
      </w:r>
      <w:proofErr w:type="spellEnd"/>
      <w:r w:rsidR="00F82A0C">
        <w:t xml:space="preserve"> consists </w:t>
      </w:r>
      <w:r>
        <w:t xml:space="preserve">of </w:t>
      </w:r>
      <w:r w:rsidR="00F82A0C">
        <w:t>two components:</w:t>
      </w:r>
    </w:p>
    <w:p w14:paraId="11155282" w14:textId="77777777" w:rsidR="005E32D4" w:rsidRDefault="00F82A0C">
      <w:pPr>
        <w:numPr>
          <w:ilvl w:val="0"/>
          <w:numId w:val="19"/>
        </w:numPr>
      </w:pPr>
      <w:r>
        <w:t xml:space="preserve">The </w:t>
      </w:r>
      <w:proofErr w:type="spellStart"/>
      <w:r>
        <w:t>vRouter</w:t>
      </w:r>
      <w:proofErr w:type="spellEnd"/>
      <w:r>
        <w:t xml:space="preserve"> agent, which is the local control plane</w:t>
      </w:r>
    </w:p>
    <w:p w14:paraId="7A0B0703" w14:textId="77777777" w:rsidR="005E32D4" w:rsidRDefault="00F82A0C">
      <w:pPr>
        <w:numPr>
          <w:ilvl w:val="0"/>
          <w:numId w:val="19"/>
        </w:numPr>
      </w:pPr>
      <w:r>
        <w:t xml:space="preserve">The </w:t>
      </w:r>
      <w:proofErr w:type="spellStart"/>
      <w:r>
        <w:t>vRouter</w:t>
      </w:r>
      <w:proofErr w:type="spellEnd"/>
      <w:r>
        <w:t xml:space="preserve"> forwarding plane</w:t>
      </w:r>
    </w:p>
    <w:p w14:paraId="1418EA5D" w14:textId="77777777" w:rsidR="005E32D4" w:rsidRDefault="00F82A0C">
      <w:pPr>
        <w:pStyle w:val="FirstParagraph"/>
      </w:pPr>
      <w:r>
        <w:t xml:space="preserve">In </w:t>
      </w:r>
      <w:r w:rsidR="00C14316">
        <w:t xml:space="preserve">a </w:t>
      </w:r>
      <w:r>
        <w:t xml:space="preserve">typical configuration, Linux is the host OS and KVM is the hypervisor. The Contrail </w:t>
      </w:r>
      <w:proofErr w:type="spellStart"/>
      <w:r>
        <w:t>vRouter</w:t>
      </w:r>
      <w:proofErr w:type="spellEnd"/>
      <w:r>
        <w:t xml:space="preserve"> forwarding plane can sit either in the Linux kernel space or in the user space in DPDK mode. </w:t>
      </w:r>
      <w:r w:rsidR="00C14316">
        <w:t xml:space="preserve">More </w:t>
      </w:r>
      <w:r>
        <w:t>details about this will be covered in later chapters.</w:t>
      </w:r>
    </w:p>
    <w:p w14:paraId="1AE3B765" w14:textId="77777777" w:rsidR="00C14316" w:rsidRDefault="00C14316" w:rsidP="00C14316">
      <w:pPr>
        <w:pStyle w:val="BodyText"/>
      </w:pPr>
      <w:r>
        <w:t xml:space="preserve">The </w:t>
      </w:r>
      <w:proofErr w:type="spellStart"/>
      <w:r>
        <w:t>vRouter</w:t>
      </w:r>
      <w:proofErr w:type="spellEnd"/>
      <w:r>
        <w:t xml:space="preserve"> agent is a user space process running inside Linux. It acts as the local, lightweight control plane in the compute, in a way similar to what a routing engine does in a physical router (see Figure 1.17). For example, </w:t>
      </w:r>
      <w:proofErr w:type="spellStart"/>
      <w:r>
        <w:t>vRouter</w:t>
      </w:r>
      <w:proofErr w:type="spellEnd"/>
      <w:r>
        <w:t xml:space="preserve"> agents establish XMPP neighborships with two controller nodes, then </w:t>
      </w:r>
      <w:proofErr w:type="spellStart"/>
      <w:r>
        <w:t>exchances</w:t>
      </w:r>
      <w:proofErr w:type="spellEnd"/>
      <w:r>
        <w:t xml:space="preserve"> the routing information with them. The </w:t>
      </w:r>
      <w:proofErr w:type="spellStart"/>
      <w:r>
        <w:t>vRouter</w:t>
      </w:r>
      <w:proofErr w:type="spellEnd"/>
      <w:r>
        <w:t xml:space="preserve"> agent also dynamically generates flow entries and injects them into the </w:t>
      </w:r>
      <w:proofErr w:type="spellStart"/>
      <w:r>
        <w:t>vRouter</w:t>
      </w:r>
      <w:proofErr w:type="spellEnd"/>
      <w:r>
        <w:t xml:space="preserve"> forwarding plane. This gives instructions to the </w:t>
      </w:r>
      <w:proofErr w:type="spellStart"/>
      <w:r>
        <w:t>vRouter</w:t>
      </w:r>
      <w:proofErr w:type="spellEnd"/>
      <w:r>
        <w:t xml:space="preserve"> about how to forward packets.</w:t>
      </w:r>
    </w:p>
    <w:p w14:paraId="2CFF6DB7" w14:textId="77777777" w:rsidR="005E32D4" w:rsidRDefault="00F82A0C">
      <w:pPr>
        <w:pStyle w:val="BodyText"/>
      </w:pPr>
      <w:r>
        <w:rPr>
          <w:noProof/>
        </w:rPr>
        <w:drawing>
          <wp:inline distT="0" distB="0" distL="0" distR="0" wp14:anchorId="7A389B36" wp14:editId="68A76804">
            <wp:extent cx="5334000" cy="3338626"/>
            <wp:effectExtent l="0" t="0" r="0" b="0"/>
            <wp:docPr id="18" name="Picture" descr="contrail vrouter1"/>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70AAAJXCAIAAADQF6SrAAAABmJLR0QA/wD/AP+gvaeTAAAACXBIWXMAAA7EAAAOxAGVKw4bAAAgAElEQVR4nOzdfViTd5o3/NN5KsR7gPJmQSolEahAlwxCLSitxCLFat1S3FFKty0c7XTs7FNGHttj2pG6rot9OTreOvSYDu3qLTpPLXqvDLtWhUGXBAWDCmZgC76gCUURRgQGmIcAc4/PH7+8vweSXHn5fo75A5Mr13Xmuq5Ozvxy/s7fvAcPHhAAAAAAAFj0ENcBmLBz506JRMJ1FKDF4/Fef/31goICFxyrurr6yy+/dMGBwHYvvvji1q1bXXAgqVT66aefjo6OuuBYYKOEhIS9e/fyeDyuAwEA4N48dxtvHhgYWLRoEddRgCE+ny+Xy11wIIFAoFAoXHAgsItr/o+iuLi4qqrKBQcCuzQ2NopEIq6jAADgntuNNyuVSiKKT0t/56uvuY4FVErS4lx5uNCoxTtPiF15RLDg87deudHW6soj7jwhDo1a7Mojgjmnv6w4/VUF11EAALiLH3AdAAAAAACAB0DeDAAAAABgHfJmAAAAAADrkDcDAAAAAFiHvBkAAAAAwDrkzQAAAAAA1iFvBgAAAACwDnkzAAAAAIB1yJu931CfpKuvl+sowClwcX0Zrj4AgIu53XqBczTUJ/nT96q/H3ksKzya02iMaMN7jJ8UHeOKIx7ZtGtPOxEJtp0tLXTFET2L5oq44d1iFS7uHOHqAwCAXbwmb+7t2v1eZU270eOpmRWfbc7k/kNlqLnsdyXVcr3HUjO3fbYZH3jcMHnDuMvdAk6Gqw8AALPhHXUakqPF2aaSZiJqby7J3nuE658ym8t2GSbNRNTe3NA4REQkOZoWV5IWV5JW1uX62HyRuRumvbnk35xzCXCJ3QeuPgAAzJIXjDf3SorfaO5gf6dmVnyW/VhMeHTvUJ/i7A7V4/I92UdjejZnchfh/mr2l2DbgVcLs8KJqK+36/B7lSQI5yoo36V7w5Bg24FXn+ETEX3feHZ/eXPH9Xt9RJ72kz3YDFcfAABmz/Pz5uZ/O65OmjfWHstSfebFhEfHbD54NrI4mz3bLJZszswiIqLeoWbFnx7LSoomIhpqlnzX20AxOU+YKXAc6pP86Zy8kyg5RvBIZpZRmmu8NznFCPT3phhQR5j6jHoP0TFJ249VsD306eyvr3eIiKJj9A7U19v1veJebwNRzsIY/iOZMcbZtjpOQfIz1iunWVmnqbfjA7Q3DGVW6Hybii7anFmU3dxrmDb1Sbq+l98T95AoZ6GJqnRbbgDLl1hnD329Xeca78WsfkJzia0cHeyEqw8AAHPg8Xlzl1g1lEv5/5RlmPjGZL1ZcLykmoiopqFre1YS0dCR93btaScq2FKb07lDM/JUfdx4ek1f1dEd5ZqhqWYiMtrGzN7oOKVmVhwzGuFubz/Xm6Vf0Ny1O7uyRvOv6sq8aiKi/AMV27OMYyBib1Z/5wZx7iESFmzZVZ5kZtisa3ec6oiao/gS7Q0jLMs2+gkiXLe8tU9yVOeaUo3q5Ot8PbPpBrB8ibV7qKB6VTHPKao9lkXWjw72wtUHAIC58PT65t57Paq/MkWmUsDMHPWH4/V7uqM+VF2Zp/OxRERE8j3vSbTbSI7mqZJRQX5BZn6BQLVN9tFm48MY7629uURTy5iVnK85RPbe3VVdfWSjrsPqhFiYKhCmCox33le1N0+bNKs26Kju/J5MGjqySf0pXrDF95Jm3RtGkLPa4nC75KjONRUIU9WPtx/P2yQxvIKWbwBbVFfqVcDbdXSwEa4+AADMiafnzdoSiMjHLG/ZPmCUSgq2HdjR1lNRe2CjULXN8cMS9lfX7jdYepxZ0VO6vXzz9vLStgMsBW/eXzVk6gDqvZWpM/XqTnWGnfRamTrlJXlNeWVeXElxGcuek7af3VF7QP2Sgi21Z3fUntUMAz8iKhDkH9jR1lNx8FjpwWOlbT1b8vV23nW4XPVxm39gR1tPqertaD5o9fVV/W5Pu/pA5UnmTpU309wwFBVj6VdvzQ2gOrEHj1W0nTW+T3SZuwEsX2I9wrIttWe3VPwTHbb76GADXH0AAJgTT8+bZ0+w7Wwpm6IXnZX1ZoHq0R75EJHOuFRBsvbHXH4k++jq6PmTpb0VZW9Tpa39veo+HtFFpbVlmUKdF3RUV+bF7T3SSxSjV1cdHROuU8UYnlleul2vCvkRgW5OLOlUDR6nbnxNUzmdlXXQuESEiBqP5rEkO3VjrdkqDiAi0yeWYrJ2qb//qO4TLYs3gKVLrCUs23GwKCk6JimTBuw8OjgUrj4AAJjm8fXNNrM4IP1YnIBITqqcOFw7LlVdX3y9Xr2VXPXgrCbdRxdtPliU3Vx1dr+2rEK+5z3JM9YLFoeaJd+JGwbYP3p0+mf1yftVfz2+0NpO5HtUI9OCbZ+hRNIKcyc2WhCld584krZygIujgxauPgAAmOE1eXP7wPemclnth5BFms8ko1fJO0y2hZ6l8Ew2bV+zBgqbKWj+BX1Ve/PK5eafVxHGPWJtE4Ewlb0XG5N1r9ff20tWF7mw4cQ6EbdH92q4+gAAMAueXqehrp0gahabKPsbOndKlXQK1z1hIVM0SK+jBVGqV5WxekS9/7XNNekMzyzP1cwUlCvMbyhRV1aQYNsBdvQt20zVLpsqHTGU85m6NtqXSyR15miqFp2xyJYT6zzcHt0L4eoDAMCceHreHPNEjjqPrPmN4UzzPslZ1TQ4E9Pn5XKF5oNTJ73WH+PpOHWPYsKj9f9nd5C9Xc1mFywUCPhmX6fJ5vMPlBZmsaPrhafJ7w26hbAesUaStqvnJ9W8YaoriE9IEqlr2TvKf2e4kGRv1xHJEJk/sc0NqtPm1LFAbo/u1XD1AQBgLjw9b6bwwn9ST4FrP5636egRSVdz71CfpOtI2d489bR0KsgtNPpNtuaNXcVVXX29Q81lvzNMrzXjUu3Hd+i0jevr7TpSddR8Emxa879VlmSXFJdJjkiG+nqH+nq7tM3gUlOf0Q2supMFb/AFQDMTSOebABnEmVcmUe28bG9e9lnTaXHW5gpV3mBnnywvkvkTdWsCku/J3ltcJmmWdDVLJEfK9qZlV+75zXd9pH8DlHX19RLRUHPV3hJV99/MN4tmW2Bq5hLrcd7RfR6uPgAAzIEX1Ddnba4t61fVM7Q373nDKGM033Oto7wyr1x3S016nbT9QGbNG80mtiHKF2y2Whmpi0067Kg+3lF9fI/eM+opelnJ+dRcQ0TUXJLdTOplEaJXpwrL5R1EHeW70soFQs3ERK2k18oENey9Vx/Pqz6ufjzKcEO1zJ9sFFYf7yCi6srdOT647glrTdCuLoCRd1TL1RkJEWkmY+ncAOq1KjTyD9i/ZruZS2yGo48OGrj6AAAwex4/3kzEurwd2JhvXPibKsg/sKPNdM81wTb9lwgN0uuszSb3KUzdaHKBFYvhvVpRIDB8NDWzQrv0YNL2A7pd6gQCPhERxWQd1D4u7yASFmzU9oJV7by0Vu+1RCTIP2C8FpqaTkMr48oWHxFdVNp2douJi6t7D5i8AVIztx3YMasvG2YusTkOPjpo4eoDAMBszXvw4AHXMehRKBQCgSA+Lf2dr76ezeu1pb36bVPVho5s2rWnnbQrZvcO9RFZrFoe6lMVZphuvGqH3iGWp5o7HAvexLPshabfkcHO5xykCSVpcXw+Xy633thj7gQCwdj0X3eeELvgWETaG8bCeVPfAJbPvz2Hs6dK3pFHn5XP33rlRlura/6Pori4uKqqaucJcWjUYhccDlffqtNfVpz+qqKxsVEkEnETAQCAO/GCOg19ds/bs/6B5LhM1NqxzAZvy6cmZ5+sns2GG8aRX0Xsn1fqjC9CoIKrDwAA9vCKOg0AAAAAACdD3gwAAAAAYJ3X1WlYE154bMczvYQfQAEAAADAHj6XNxMyZgAAAACwH+o0AAAAAACsQ94MAAAAAGAd8mYAAAAAAOuQNwMAAAAAWIe8GQAAAADAOuTNAAAAAADWIW8G4MxQX+9QXy/XUQA3cPUBADyOL/Zvtk3vUB+RmWbPQ329RDHh0a6OCVzCRZd+6MimXXvaiSizomdzpgN2CA7iihsAVx8AwBMhbzaluaykpFr9j4ItbeVJOk927Y6rrCGi1I21x7KQOnsZXHofhxsAAADMQ52GVdWVuyVcxwCcwKX3cbgBAABAD/JmG9T8RtLHdQzACVx6H4cbAAAAdKBOwxKBMFXe0U7UfvywJGt7lvUX9Em6vpffE/eQKGfhY/wkvfrI3q5mBRk+aOrxvt6u7xX3ehuIchbG8B/JjAl31PsBmzn00mv0djU33hPTQtHqpEyTG6gM9Un+dE7eSZQcI3gkMws3gOs54QbA1QcA8HjImy2JyllHHe1yIqr5jeS1LEsVjX2SozveaO5Q/7OGlUhq6yC7dmdX1hAZTgPqlRRnH+8gVSVlX9XRHeXanZBqJ5kVxzBzyMUceOmZoeay35VUy1XblJOwYGOcyb3p3QPNREQk2Ha2tNBSpgUO59gbAFcfAMA7oE7Dkn5anZvP/mw/vqNqyOyGkqN52g9OgTBV/Xj78bxN7HfeJFEBe6hZrFMx2dfYzl4ljHuEqOuw+iNTmCoQpgrUO2kuKetywLsBOzjw0hMR9VVp0yamo/p4TbupvanuAUF+QWZ+AbsH5HuyjzbP9p3ArDjyBsDVBwDwFsibrUh6rUyVv3aUnzXz6dW1+w3VM/kHdrT1lB48VtF2dqOQPdR+/LCEiCgzRzVkXNOgSYKHzp1in6aCnNXhRI+ICgT5B3a09VQcPFZ68FhpW88W1Sd3dSc+OF3OYZeeqOtwuSptEpbtaOupaDu7JT/Vwt4yK3pKt5dv3l5e2naA3TbN+y2kbuAUjroBcPUBALwG8mZroote3ab6kDPz6SXprGF/pG58TVOMGJO1S/2h2yMfIiLKSjZMgnu/a2BjTqmpz8QQUXhmeel2vXLGRwQmPl/BRRx26XU221UUTkQUk7T9mPpLkUbvvR72R0GytiyHH8mSsI6eP83pzYD9HHMD4OoDAHgP1DdbF174T5l73mgmNuxUlGzwdJ+8X/XX4wt1iyCjBVFEclJ95oWzUo2aaiJqFks2Z2bpFGmse0KvEFbynbhhgP2jx/jHXHAdR116MrXZI4JUIt3rqxhQ/dxfXV98vV79qFz14PV7fUToGexajrgB1PVWuPoAAJ4PebMtsrK3pTbvaSei5v1VkSYn9JCqRtmSzJxMqm4mopqGru1Zj+gXaRAR9VXtzSuXm98BuJwjLr0mu7JxMyJ5B74vuYk53wC4+gAAXgR5s010h53ayWCgSM1wcNFYVnI+NdcQUXVnc3myXK9Ig80KUmXS2w68+gyfiP507r3KPfgQ5ZIDLr3Z4WczmwnLtuxabZhjRaMdITfmegPg6gMAeBHUN9soK1td6Wg4GhQtiFL9df2e7hIJzQ2qMmadcSadrhplqqpHTZGGZsAp/0BpYVZ4dEx4dIyVAWxwBcdceqPNNNXtRjpO3aMYdgNo/zeHNwBz46gbAFcfAMDjIW+2VXjhZ+pp8gY0E/7aj+8o6+rrJaKh5qq9JayNK2W+WaT92NN21ahWNWfVFGloqCaTEfVJzmKw2Q3M+dLrbJZXJunrHeqTHFX17Ta3t6oubQ+73q4jVUebex32fsBOc7sBcPUBALwH6jRsF5P1ZsFx9SeirqTtBzJr2C+51ZV5+hvkH9BfskRTqsFoijSIolenCsvlHUQd5bvSygVCzZQg4NxcL33Sa2WCGlaEU308r/q4mcPo7K28Mq9cf2+CzRYXmQNnmtMNgKsPAOA1MN5sj8xybeNVoe7s+KzNtQc2GvZkTc3cdmCH0Qq9mlINIoNOGjFZBw9kqoe15B1EwoKNtQewUKBbmOOljy4qrS0T6GwhyD+wQ/8R83sjEqZuFNmw1DM4z1xuAFx9AABvMe/Bgwdcx6BHoVAIBIL4tPR3vvqa61hmY6iP/aIaEz77plG9Q31z3IODlaTF8fl8udwVrT4EAsHY9F93nhC74FiOZdOl7+sdIpumean3RuHRHA80fv7WKzfaWl3zfxTFxcVVVVU7T4hDoxa74HCOZf0G8MCrf/rLitNfVTQ2NopEIm4jAQBwB6jTcDBHfM65UcYMtrPp0ts8x4vzhAnsZf2S4eoDAHg41GkAAAAAAFiHvBkAAAAAwDrkzQAAAAAA1iFvBgAAAACwDnkzAAAAAIB1yJsBAAAAAKxD3gwAAAAAYB3yZgAAAAAA65A3AwAAAABY56brBd6+3v35W69wHQVwY3zoHq6++7h9vdvFR6z65db5fv4uPiiYdP/uHa5DAABwI26XN0dGRj4WE/N9b++NtlauYwGthIQE1xwoIyOjuroaV9+txMS4aNnnpUuXEpGiU+aaw4Et/P39IyMjuY4CAMAtzHvw4AHXMXizl156ic/n7927l+tAgAMDAwOLFi06ePBgUVER17GAE7300ksDAwMXLlzgOhAAAHAutxtv9iYymay2tpbH4/3iF7/AgI0PkslkRFRcXExESJ29VXFxcW1tbXBwMNeBAACA02FeoBP9y7/8CxEplcpPP/2U61iAA1evXmV/vP3223V1ddwGA85QXFxcVVVFRKOjowMDA1yHAwAAzoW82VnYYDP7u7KyEp+pPujatWvsD6VS+dJLLyF19jKlpaUsaWbYzwsAAODFkDc7CxtsZjDk7Jt0EymWOovFYu7CAUfauXPnvn37dB/R/LwAAADeCnmzU+gONjMYcvZBBokUS50xKukFdu7cqfvFmNH8vAAAAN4KebNTGH+mYsjZ1wwMDIyOjho8ODo6unr1aqTOHq2ystL4P3BCnQYAgA9AHzrHk8lky5YtM36cx+PJ5XI01vARdXV1zz//vMmngoODL1y44LKW2OBAVVVVrEGKseDg4JGRERfHAwAAroTxZsczORZFGHL2MRaqXUdHR59//nmFQuHCcMABLCTNhJYaAAA+AHmzgxlXNutClbPvsFztqlAoVq9ejdTZg9TV1b399tuWt0GpBgCAd0Pe7GDmBpsZDDn7DqspFEudjWugwQ3V1dW99NJLSqXS8mZoqQEA4N1Q3+xI5iqbdaHK2UeEhISYy4kzMjJ4PB77OyUlBcuwuzmFQvH2229rkmaFQmHuh4ItW7b89re/dV1kAADgWsibHemll16yUKShsXXrVqRK3m1gYGDRokW6jwQHB4+Ojh4+fPjVV1/lKipwFKVSuWXLlkOHDoWFhd2/f1/zeEZGxoULFzgMDAAAnAp1Gg7DKpt5PF5RUdHHH3/c2NjIPkFXrVrV2Nh4+vTpf/7nf87LyyNUOfsATZEGux+6u7s//vhjIrp58yancYFj8Hi8P/7xj0R0+fLlb775RiQSscdRpwEA4N0w3uwwlZWVPB6voKBA8xM8Ec2bN08kEjU2NmoeGRgY0KTXHEQJLrFv377S0tKMjIxvvvmGz+cTkUKhEAgEKSkpV65c4To6mCt2NXVHl2tra4uLi0dHR+/evYsqLAAAb/UQ1wF4jy1bttiyWWRkpI1bgue6du3a1q1bP/74Y82XKD6fn5KSIpPJFAoFy6TBc7FyrNzcXM0jeXl5KSkpL7/8skwmW7t2LXehAQCAE6FOA8Dxfv7zn+/du1f3lwcievHFF4morq6Oo6DAYf7jP/6DiFjZlQafz29sbMRyNgAAXgx5M4DjmUyeWJp19OhRl4cDjjQ6OiqVStkPCAZP8Xg8/JgAAODFkDcDuEhKSgqfz5dKpejZ7NFqa2uVSqXBYDMAAPgC5M0ArpOXl6dUKm1pVghuq76+ntRVNwAA4FOQNwO4Dku2WOIFnkipVNbV1QUHB2dkZHAdCwAAuBryZgDXycjICA4Orqurs7piM7gnsVg8Ojqal5dnMOkTAAB8AfJmANfh8Xh5eXmjo6NisZjrWGA2WCcN3Q50AADgO5A3A7gUS7lY+gUep66ujsfjoUMzAIBvQt4M4FJr167l8Xjo4uyJpFKpQqEQiUTBwcFcxwIAABxA3gzgUsHBwSKRSKFQSKVSrmMB+7BvO+ikAQDgs5A3A7gaFg70UKy6BkUaAAA+C3kzgKuxJTNQ4uxZFAqFTCbLyMjAioAAAD4LeTOAq0VGRmZkZMhkMoVCwXUsYCu2Wg06aQAA+DLkzQAcYOkXFg70IOz3ASyvDQDgy5A3A3CgoKCAUKrhOUZHR6VSKZ/PT0lJ4ToWAADgDPJmAA4kJCTw+Xy2+BzXsYB1tbW1SqUSg80AAD4OeTMAN1gShlINj1BfX0/oQAcA4POQNwNwgyVhLCEDd6ZUKuvq6oKDgzMyMriOBQAAuIS8GYAbbNk5VgDAdSxgCSunycvL4/F4XMcCAABcQt4MwJm8vDylUikWi7kOBCxh0zfRgQ4AAJA3A3CGpWLoquHm6urqeDweJgUCAADyZgDOsJ/+MTXQnUmlUoVCIRKJUKQBAADImwE4w+PxRCLRwMCAVCrlOhYwra6ujtBJAwAAiAh5MwC3Nm/eTOrkDNwQlgkEAAAN5M0AXFq7di0RHT16lOtAwASFQiGTyTIyMiIjI7mOBQAAuIe8GYBLkZGRGRkZV69eVSgUXMcChljpOTppAAAAg7wZgGOsdra6uprrQMAQK9IoKCjgOhAAAHALyJsBOMZqZ7FwoLsZHR2VSqV8Pj8hIYHrWAAAwC08xHUAAL4uISGBz+ezRemCg4O5DsdWMplsdHTUrpdERkZ6UA7KlnLEjEAAANBA3gzAvYKCgk8++aS2traoqGjWO9Fdd3B0dFQmkxlv88c//tFksiuVSt1zuW8+n8/n800+HhMTY/y4SCTS/B0cHJySkjLrQ7NfAFzZge7KlSs5OTkpKSm1tbUBAQGax7/99tsNGza89tprhw4dunv37tNPP33r1q3s7Ozf/e53ixYtMt7P3bt3X3zxxUuXLmVnZ2t2dePGjbVr1966dYtts3LlyieeeOLtt99etmyZ1WcBAICZ9+DBA65j8Gbz5s0TiUSNjY1cBwJuTSwWr169Oi8v7/e//73ug+yPq1evDgwMENHU1JRup2fN4w6km3dyyFzePxcJCQmathjBwcE/+tGPDB7XzbOVSiVLSUdGRhwbhmWvv/764cOHf/WrX23bto09MjExkZeXJ5PJGhoali1bxnLr+/fvE5HuZrr27Nnz7rvvEtGSJUvOnz/P3gh7YVhYGLvEV65cuXTpkmYnlp91yVsHAPAAyJudC3kzmKNJDdlY7yeffDIzM/P00093dHTYXv9gUPmQkpLy8MMPm3tWdzMPKggxoFAoTPYeMRgy7+3t1d3MrgF1Pp8fFBTU0dGRnJycn5+vOY0u+FLB8teHH35Yk++yJFiTv7INli1bduvWLYFAYDAyTURsQDosLIyI7t+/b5A3r1+//tChQ8bHGhgYsPCsyVFtAAAfhDoNAKdTKpVSqfTq1au9vb0sgTO3QGBTUxMRZWRk8Hg8Ho+Xnp7OHtcdK2XPuiZyN2SucsP2pHZgYODq1avsb02V9p///Gf2NUb32c7Ozs7OTt3X8ng8dv7T09NZYXpGRsYs34kpy5Yt++CDD959993333+fVWV88cUXS5YsKSws1N0sKioqKirq5MmTN27cMCilaGtru3Xr1u7du/fv38+GpS0ca/369YcPH25ra3v00UctPPvCCy846g0CAHg05M0ATqFQKGpra1tbW2UymSYP02DJX0JCQkREBEvFzp8//+GHHxYVFR08eJCTgH1HZGSk5kuIuWxbIBDcvXv3P//zP//2t7+xLzmsNFwmk7H6Gd0lHjMyMjIyMrKyskQi0dwH8gsLC7/44ouTJ09euXJl3759t27dOnHihPGI79atW0+ePLlv3z7NCDERTUxM7Nu3b8mSJWlpafv377d6LKFQOOtnAQB8EPJmAAerrKz89a9/rZsrp6SkJCQkLF26VCQSmaudyMjI2L17NxbcdgdSqVShUKxdu/a5554j9ZqOxhtcvXq1tbX16tWrUqlUKpXu27ePiPLy8n7+85/PpaJj0aJFv/71rzds2FBQUHD//v3s7GyTe4uPj09JSTl//vzdu3c1WfWNGzdkMtkHH3xgS2XFxMTE6dOnw8LCjAebrT4LAOCbkDcDOIxSqVy9ejUbnszIyMjNzRWJRDaWVfB4vLVr19bW1kqlUsf+9A/2Yt9eLHTSYAPMmn+ycej6+vq6urra2tra2tqtW7fu3bt31gGIRKLs7OyzZ8+GhYV99tlnBhXMTEBAwPPPP//uu+8eOXJEM3WP5e7PPvusLUf58ssvz549m52dHR8ff+PGDQvPzvqNAAB4Gax7AuAwbNwxMjKyu7v7woULO3fuFIlEttcis0SNrVEHHGKXwPbOzcHBwSKR6OOPP75y5QrriMIW6J67+/fv37lzx9yzhYWFS5YsOX369MTEBBHdvXv3/Pnz69evt9A87vDhw5mZmZmZmfPmzXv33XeXL1/+29/+VpOXW34WAACQNwM4TEZGRkpKysDAwLJly15++eWqqirjymYLWD2Ao1IumB2FQiGTyTIyMjQ10FYplUqxWLxz584VK1a89NJLZKq0wy5srHfz5s1hYWH79u1jabGxRYsWPf300zKZjI0WHzly5NatWz/+8Y9tOcRbb7118uTJixcvmhxOtvwsAIDPQp0GgMPweLwLFy6w+ubq6urq6mpSd2BISUmJiYlJSUmxULYRGRkpEonEYvHVq1c9aF09L8O+t+Tm5lrYhvXckEql165dk8lkuq2mMzIyfvGLX8xllUFND429e/e+//77hw8f/vLLL801Uf7xj398+PDhffv2/eY3vzl9+jSbEWhh52zxlNk9CwAAyJsBHInH423dunXr1q1Xr15l/TSkUqlYLNZdzI/UveSysrJI3U2ZLbqRm5srFotra2vff/99bt6Az2NFGgUFBaReeoZ1jGaN6kwuyMK60aWnp+fl5ZnskWeX999/X9ND45NPPjl//h6MalgAACAASURBVPwXX3xRWFhocqofq4Q+f/58dXX12bNnf/WrX6HXMgCA8yBvBnCKhIQETe7LEi+xWMwW42BDlaS/MrauTz/9tL6+XrOIiW7HYjdZz8/T6aa/mhbOvb29PT09LS0tP/jBDxITE829lvXSzsjIiImJSUhIcGw77StXrpw8eVLTQ2PRokU/+9nPNO2cjbfXzA78yU9+EhYWZuOMQAAAmB3kzQBOxxJfg5SXpWua1e8kEgmpCwBGR0eNh6jN7VbzTzZ6zeguGa3Lo1cK1GVujXHdk6ZZysTyS0xi2bBmOW523swtueIoExMT77333v3797du3aqZjffTn/709OnTrJ2zyQl/zz77bFhY2P379y3PCAQAgLlD3gzADZN5LRF98MEHn3zyyUcffbRixQrSX1aa5daMTCYzWHHaap5tORh782mDNb1tMTg4aNdESTK/qvbs6Ca+kZGRS5cuZX9rxox//etf19bWNjY2cjKuLxaLz549+9prr+muzxcQELB169YNGza89957JueMahb2s3FGIAAAzNq8Bw8ecB2DN5s3b55IJGpsbOQ6EPAYUql0xYoVeXl5rKOZLQyKbk3mmteuXTM52qqpUnBn5gZ62YKLBg8afAewPQNWKpWsOHhkZGR2cQIAgHfDeDOAe2Ed0Orq6pRKpY2Fs6x/sDOCcexwrwXuUEAiFotHR0eLioq4DQMAANwW8mYAt7N27dqqqqq6urq5tDNzCGdX9LoV1knDcgc6AADwZVj3BMDtbN68mbBwoMvV1dXxeDzOv6sAAIDbQt4M4HbY6tx1dXVcB+JDpFKpQqGwa110AADwNcibAdwOj8dbu3btwMDAXFpkgF3YtxQ20g8AAGAS8mYAd/Tiiy8SUX19PdeB+ApWFbN27VquAwEAAPeFvBnAHbEq2+rqaq4D8QkKhUImk7FOJlzHAgAA7gt5M4A7Yq3l2KLcXMfi/dh6ImyMHwAAwBzkzQBuijVEM7lEHDgWK9JAJw0AALAMeTOAmyooKCB0o3O+0dFRqVTK5/MTEhK4jgUAANwa8mYAN8UyOalUanJ9bHCU2tpapVLJvqUAAABYgLwZwH2xtmho5OxUrGkJlgkEAACrkDcDuC/WFu3o0aNcB+K1lEplXV0dm4XJdSwAAODukDcDuC/WGU0sFiuVSq5j8U5isXh0dBQzAgEAwBbImwHcWl5eHhsT5ToQ78SmXaIDHQAA2AJ5M4BbYykdumo4SV1dHVvVnOtAAADAAyBvBnBrIpGIx+Ohi7MzSKVShULBzjDXsQAAgAdA3gzg1ng8Xl5e3ujoqFgs5joWb8OqX1jTEgAAAKuQNwO4O9YiDaUaDsdOKYo0AADARsibAdwd6/aAUg3HUigUMpmMdSzhOhYAAPAMyJsB3B3rLqxQKK5evcp1LN6DfQ9BJw0AALAd8mYAD8DSu+rqaq4D8R6sSAOdmwEAwHbImwE8AEvv2IrQMHejo6NSqZTP5yckJHAdCwAAeAzkzQAegM/np6SkSKXSgYEBrmPxBrW1tUqlsqCggOtAAADAkyBvBvAMrFQDswMdgo3cs0YlAAAANkLeDOAZWLs0dKObO7ZuOZttyXUsAADgSZA3A3iGjIwMPp8vFouVSiXXsXg2sVg8OjqKGYEAAGAv5M0AHmPt2rVKpRKlGnPExuzRgQ4AAOyFvBnAY7BUD1015qiuro7H42GZQAAAsBfyZgCPIRKJgoODWS8IrmPxVFKpVKFQrF27lsfjcR0LAAB4GOTNAB6DjZKy3sNcx+Kp6urqCEUaAAAwK8ibATwJa52Grhqzxk4dijQAAGAWkDcDeJK8vDwej4epgbOjUChkMplIJIqMjOQ6FgAA8DzImwE8SXBwcEZGBsv/uI7F87DvG1juBAAAZgd5M4CH2bx5M2HhwFlhRRro3AwAALODvBnAw7DaXHSjsxebT5mQkJCQkMB1LAAA4JEe0v2HWCzmKAxvNjo6ihMLjhUXFyeVSqurq1Gna7u6ujqlUpmamor/HgEAQEMkEtmx9QO1oqIiJwUEAAAAAOCGCgoKHthMO96sUCiISFRYvCAgkLPYvc7prypCoxanv5DPdSDgVcbu32s+/s3C6Jgnn0cfYpv87f/8n//63f4fPPR/PfuPb3IdCwAAuIXJiXHxkYMDAwO2v+Qhg3+LXn49NGqxQ6Pyaae/qghb9OjzPy3hOhDwNt0Xzo0ODogKixYEBnEdiwfobmmqP/Cb9NyN+I8RAACY4f7b4iMH7XoJ5gUCeKSklatmpqe6W5q4DsQzdErOEFGyaA3XgQAAgAdD3gzgkZY9t56IOiRnuA7EM3S1NM33809cuYrrQAAAwIMhbwbwSPzklAWBQd0tTTPTU1zH4u4UnbLh/tuJK1fN9/PnOhYAAPBgyJsBPNJ8P3+hKGdyfEzRiYUDrWDVLCjSAACAOULeDOCpElc8Q0RX/nCS60DcXYekgYhQpAEAAHOEvBnAU7HCgy5MDbRouP/2nWvd8WnpQWELuY4FAAA8G/JmAE+1IDAo7sl0lhdyHYv76hA3EFHCyme4DgQAADwe8mYAD5actYbUqSGY1Ck+Q0RCUQ7XgQAAgMdD3gzgwZJWriJ1/S4YY/MmI/ixEfxYrmMBAACPh7wZwIOFRi3mJ6fcudY93H+b61jcUYe4YWZ6CoPNAADgEMibATxb4opVRITZgSZ1XzhHKG4GAAAHQd4M4NnYYCq60Rlj65AHhS2MT0vnOhYAAPAGyJsBPNujSxNDoxYrOmWT42Ncx+Jeei63To6PoW0zAAA4CvJmAI8nFOXMTE+hq4aBTskZIkp9bj3XgQAAgJdA3gzg8dgK0qyWFzS6Wprm+/nHPYkiDQAAcAzkzQAeLz4tfUFgUHdL08z0FNexuAtFp2y4/zZbUpHrWAAAwEsgbwbwBkJRzuT4WM/lVq4DcRfdLU2kHokHAABwCOTNAN4gccUzpK7oBVKvBYPOzQAA4EDImwG8QfLqnPl+/ujizAz3375zrZuVr3AdCwAAeA/kzQDegE2AG+6/reiUcR0L91hrESx3AgAAjoW8GcBLJGetIXVdr4/rFJ8horTnXuA6EAAA8CoPcR0AADiGcHXOsY93dEganv9pCdexcGlyfEzRKYvgx4ZGLeY6FvA+fo9HhSwPDgjlqf49rJweuTt4cWR6iNOwvJRfRlL0cvWpvim/eWrE8jYT9e2D150TyuOC2NwQ9uf0pa4+qdI5hwG3h/FmAC8RFLaQn5xy51r3cP9trmPhUoe4YWZ6CjMCweHCoyJeSY3OjdQmzUQUyvOLFUS/nBqdwTP/Sq/HC10XFeDsg8QuCg139jEArEHeDOA9ElesInV1r89i67+gAx041uOC6JcjA0LNPu+3PCl6XYgLA3IXfo9HRb+TFBLrgj7pvJCnfPEMg3tB3gzgPVJz15O6utc3zUxPdbc0saF3rmMB7xEeFZ0b4mdtK79YQcTjrgjHfQRkJEXnRlo9Mw6DIWfgHOqbAbwHK+q90dY6OT7mmy3Yei63To6PCTds5DoQ8CYBT+mlhtOX5IPSkWkiIvJ7XBChk1IHLI8aud4/7eoAucLzi3VxdQov5KmQYVNVzgAugvFmAK/Cmkj4bKkGW/kl9bn1XAcC3iM8KiRW+6+J+vY+ddJMRNPX5X3fDGgT5dDIEB8bcnY1DDkDt5A3A3gV1rSY1fj6oK6WJtbKmutAwGvoDTbflJto1zDUP3hJ210hIA41uE6FKmfgFOo0ALwKWySvs7FhZnpqvp8Lpuq4EUWnbLj/tlCU42tvHJyI56dN0pQjF01XCEz3jE4vD6aboyM9wxPXTXUoCw8JfWrRD2N5qhTcdPc6XugrSSGhRKpOZxSQsSgkNsSPTUYcHhmsl0+otucFrFsSoaqRUE5cujVoqi1awLrUCDZSPjzQ93U/6XXQU05cujuiM3Cutz2NDH4un9B5SqfXm3Lkm67hId2NmZCId0IiyLhbHC8gY1HI8hDNG5+4aXhcu8UuCg0fGba98Z9NJ9/c9srpm3cHT1kO2AnvEdwW8mYAbyMU5bSeON5zuTVx5SquY3EptuYLOmmAA4WH/lDTQ2N4dMJcpjXU3/d5v7l9BKxLijCoAw7l+YUKomMXTdTfGjSZZ9OC0FcEIbrtO0JDIl5e4PdN1zCFRLws0Gn6xgtYnhQQarq3sYZfRlLEct0YeAHLBQGxC/q+dmY1drhBqEShvIBQQcDyRSz5todyepin+gphT5Wz3Sc/PCr6Zd1ydp5frCD6leDBS2YO4Mj3CJ4AdRoA3oYljqzS16d0SBqICJ2bwUlGJmeRYvplGOVtWryA3CSTLTj8lusnzertQ3IFEbkCE52SLbfyCI3UT5q1j0e/EuW0bhhGCaUWL8TsU2b95ZJOHbltVc72n/yQiJdNtQcJDYnINVkc4uD3CB4A480A3iZx5ar5fv4djQ2bPtjFdSyuM9x/+861blamwnUs4D1C/eeUVj4u0C53R8qR+lvD15VEvICMJZpENiBX8JfrekURhtvrjmiGhgQQ0U1536mRaeIFrEvSFEsExIUMXrc4BKt6Ffk9HhWhaR4XGhnyeP8s1tibONU+oVNYYqq0Y5E6a1RqRnZ12o+ERKwbnbCrM8Zw/8jNSPX7tWHI2f6TH7BOJ9PVFMaEh0TkCky27nb8ewT3h/FmAG/DJsaN3b+n6JRxHYvrsBYibFokgFvghS7XDFIqR77pGlZVBSgnpF192qmEISGm1hqcvnRLtf3QyMgl3XKCEXW5rXLios4QbMgCSyn+8ECfukh3+np/X702mXPORMaQEHVuOn1JWw4xfV2unUMZG2zvcKze+7Uy5DyLkx/yQ23F9sjg1+pq8qGRwa9NfrFxynsEd4e8GcALsUZsrN7XR7DVXlgbPgB3oFsbffOuQanrtPSuJhXziw01SnmVf+kxWfdMdHNUm8MN2Vo6MnFJv475+t2RYfXfzsjtHtfs0/CNTPeMqiMJ+aG9PfuG+kduav5hsbHGLE6+NmaavnRXP1Ee+ctNMuSk9whuDnUaAF6IzQhs/8PJ539awnUsrjA5PqbolLFlX7iOBUBFp8Zjosf4x/qRv9wUBLABztDggPB+/dxuUrfbw/TwJBFP52/tZjPDROZX/1ZTzgwbPjI9onnhAr9wIofOYPMLXaD+kxfycqq59NYvlEdk5uuBGRMXB0Ji1UUmsYtCw0dMjQTP5uTrxEzTw4ZRTQ8rSb9U2nnvEdwaxpsBvFBQ2ML4tPRBxc3h/ttcx+IKHeKGmekpzAgEd6Kbh5lknJxpDU+ZG0i29CqzJo17runshzffeuZtH79Qp60jaNuQ85xOvomvGQZfV9ghXLxWIrgH5M0A3olV+rb94VuuA3EFts4LOtCBw+nmr5YKiEMi3kmKXhcV8LjJXMpEHqbP8ZmrF9Ovchbot5E2hpMPDoU6DQDvJBTlnPj8V1dbzuUUbeE6FueamZ7qbmkKClvIT07hOhbwNkOT00Tq1hPG1RRqjwcHEI9iIyNiIyPijFsp8+aHWi6EsJrbcWwOY6tKx7cxHtJtrGE1tlmcfKsvMdwDWjX7EIw3A3inCH5sBD/2Rlvr5PgY17E4V8/l1snxMeFqFGmAE+hOCOP9MM5kiqbbukFbTWv8y74BF/7Qv8DPqPWEztGNE0cT29vFqUUgZDDkbDoAu0++5ZcYF344+z2Cm0LeDOC1WL0va9DmxdgKL8lZKNIAZ9CdVea33MQyJX6PL9JZo2TkL5peyDo1HqZ6vel0PbOwEqFjGGf8uuuHm6h+Nr+xTXRzUIMM1S8jKfYVQURGyJxS86H+wUsW67xncfJ1XmKcVVvOs53yHsE9IW8G8FqsxJk1aPNiXS1NrGU114GAd9Jt2UYUkJsUkRGiLnTmBWQkReuuJKfXJG74L9peb4bNhnWWzKDpm8NOXOyaHW75Ir1mc3pt2lQxmx1A1d3YRte150H/0LyAWB6FhgQsF0S/nGTLmn/m6PaSM2EWJ1+nqZ/R6YoKMa6idv57BHeEvBnAa8WnpQeFLexuaZqZnuI6FmdRdMqG+28nr86Z7+fPdSzgpZTD9bpVAbyA5YLod1Jj30mNfSdJf/3qkUG9ymbl8CXNP3khLydFqGYN8gIyknSWshsZkbqgT1lIxCtRAeFERH6PR0XrrCZtsrAkIFfANqbwEO3igoaU09q3qyrt8Atn70u3viUkQrWaNy8gY4l2bH6uo+wGy8EYxmb/ydfdYUjEK1bPgAveI7gfzAsE8GaJK1e1njjec7mVdXT2Pmxtl8QVWCYQnGiov6/ePzbXSrHCRL3RqnLX5YNxIZqloQNykwJyDbZQjnxjci06JwiNjHg5MsLgwZty7SLb10cnckPU46YhES+HGG5sRKersbqH8fBA39f900QTp+Q/fEezPHhk9DuR+i9VjtT3z3GUfVp6d2K5wOyiLfaffL0dhlo/Ay54j+B2MN4M4M1Ya7b2P5zkOhBn6ZA0kLqSG8B5rstvfmNhLppyor5Lm4DqmDjVPnjT3LCoy/owjAyazM6HB/r0BshHBuuNlwghGh7oM/m43sJ4atoFR0YGzZ4x5UT9LUe8cctDzrM4+WZOlNmvNy54j+BmMN4M4M0SV66a7+fvrQtuD/ffvnOtOz4tfUFgENexgPcb6u/7fNjv8dCQ5cEBmnlgw8qJm3dHpCMWhhUnTnVNhIeEPrXoh7E8P5tf5WBDI4OfT86sWxKiGh5WTlwyFcB1eR9NhSyPDAhVx3np1uB1JT0uMLPb/r5vKCJXvT0pp2/qZNJD/X2fDwdkLAqJDfHT2WDkYr+jqhesDDnP4uQPjQx+PvmXdUtCVNtrAjYz9uz89wjuBXkzgDeb7+efuHJVh7hB0SnzvvbGrFUIljsB11FOX+8fvN4/aO/rhkaGT41Y69GsHP663fQ21+U3r8vte4nJjU91Wd3Y9Bs0GwDRUP/g1xZOiHJCKp+Qmnmt1WCkXTelljcZGfx8xMrlsOnk61JOnOoyGl22cKA5vUfwMKjTAPByLK30yq4a7E2hSAMAAFwDeTOAl/PWLs6T42OKTlkEPzY0ajHXsQAAgE9A3gzg5RYEBsWnpQ8qbg4qblrf2nN0iBtmpqdSn1vPdSAAAOArkDcDeD+2AIqXDTl3XzhHRN7aXw8AANwQ8mYA75f23AtEdLXlHNeBOMzM9FR3S1NQ2ELvm+wIAABuC3kzgPcLjVocwY+90dY6dv8e17E4Rs/l1snxMeFqzAgEAADXQR86AJ8gFOU0VN3sbmlK37CR61gcoFNyhoiSs9CBDsCciVPtLlqJEMB3YLwZwCd4WTe6rpam+X7+cU+mcx0IAAD4EOTNAD6Bn5wSFLawu6VpZnqK61jmStEpG+6/nbw6Z76fP9exAACAD0HeDOArEleuYtPpuA5krthbSFzxDNeBAACAb0HeDOArWKtjLyjV6JA0EJYJBAAAl0PeDOAr4p5Mn+/n7+njzcP9t+9c645PS18QGMR1LAAA4FuQNwP4ivl+/smrc8bu37vR1sp1LLPHVm9h0xwBAABcCXkzgA9hNcEevQAKqzNBkQYAALge8mYAH8LSzbY/fMt1ILM0OT6m6JRF8GNDoxZzHQsAAPgc5M0APmRBYFB8Wvpw/+1BxU2uY5mNDnHDzPQUm+AIAADgYsibAXwLqwxmVcIep/vCOSJKXLmK60AAAMAXIW8G8C2sVMMTu9Gx5tNBYQv5ySlcxwIAAL4IeTOAbwmNWhzBj1V0ysbu3+M6Fvv0XG6dHB8TrsaMQAAA4AbyZgCfw+qDPa6Rc6fkDBElZ6EDHQAAcAN5M4DPYfXB7X84yXUg9ulqaVoQGBT3ZDrXgQAAgI9C3gzgc/jJKaFRi3sut85MT3Edi60UnbLh/tuJK1fN9/PnOhYAAPBRyJsBfFHSylVsmh3XgdiKhcrWbQEAAOAE8mYAX8SqhD2oq0aHpGG+nz+WCQQAAA4hbwbwRXFPpi8IDPKULs7D/bfvXOvmJ6csCAziOhYAAPBdyJsBfNF8P//Elasmx8dutLVyHYt1LL9nK7YAAABwBXkzgI9itcIeUarBgkSRBgAAcAt5M4CPEopy5vv5u3+pxuT4mKJT9ujSxNCoxVzHAgAAPg15M4CPWhAYxE9OGe6/Pai4yXUslnSIG2amp4RZGGwGAACOIW8G8F2sYri93q0XQOm+cI7Ua7UAAABwCHkzgO9iFcPdF9y3izNrMh0atZifnMJ1LAAA4Ose4joAAOBMaNTiR5cmKjplY/fvBYUt5DocE3out06Oj6XlvsB1IG5qcnys9cTxyfFxrgPxAKFRj6bmvmB1vck717rdv+jfTQhFOY8uTeQ6Cg9zo62157IHdDFyB+55gyFvBvBpwqycO9e6Oxobnv6HQq5jMaFTcobUq7SAsfPHj5z4/FdcR+ExIvixVn+4qPrlVjev+Hcf7X84uf14PddReJj9296eHB/jOgrPoPhv2duf/y+uozCEvBnApwlFOae/quiUnHHPvLmrpWlBYFDck+lcB+Km/jo1TUTbd3+SmCzkOha3VlP9dc2Rr2emp6xuOTM9tfCRiL37D7ogKo9W+maxLecTDEyOjyUmC7fv/oTrQNzdP/79ur9OueMNhrwZwKex/m49l1tnpqes/oTtYopO2XD/bVt+W/dxicnC9Kef4ToKt9bafM72jf14/jifVvnx/Cf/+jeuo/BIQQ8/jBvMc2FeIICvS1q5amZ6qrPR7Wo6u1uaSL0+CwAAAOeQNwP4umXPrSd1uze30iFpmO/nj2UCAQDATSBvBvB1/OSUBYFBbHkRrmPRGu6/fedaN4uN61gAAACIkDcDwHw//8SVq9hy1lzHosV6gbGVWQAAANwB8mYAIGHWGiLqFJ/hOhAtFgyKNAAAwH0gbwYASly5ar6fv/ss98AGv1mvD65jAQAAUEHeDAC0IDCIn5zCSoq5joWIiBVbC7Mw2AwAAG4EeTMAEKm7arjJkDNr7pG4chXXgQAAAGghbwYAIqKklauIqPtCE9eB0Mz0VHdLU2jUYqtLIgMAALgS8mYAICJieSpboo/bSHout06OjyVhsBkAANwM8mYAUElcsYqIulo4HnLulJwhdd0IAACA+0DeDAAqrOkbS1s51NXSxOYpchsGAACAAeTNAKDC+r6xMgmuYmCFIqwvHlcxAAAAmIS8GQC0hKIcNi2PqwDYodk6LAAAAG4FeTMAaLF1rTu4K9XokDSwdb+5CgAAAMAc5M0AoMVPTlkQGNTd0jQzPeX6o7OFV1gMrj86AACAZcibAUBrvp+/UJTDlrl2/dHZqivopAEAAO4JeTMA6Elc8QwRXfnDSdcfulN8htQrsAAAALgb5M0AoIf1snB9F2c2yM16erj40AAAALZA3gwAehYEBsU9mc5KjV153A5xw8z0lDArx5UHBQAAsB3yZgAwlJy1htTVxi7TfeEcqddeAQAAcEPImwHAkHB1DhF1SFyXN7Om0aFRix9dmuiygwIAANgFeTMAGAoKW8hPTrlzrXu4/7ZrjsgWKcSMQDd2qyo3MD408EOzrb0bPgwNjM/9opeIzpTEhwbGhwZuqrxlelv5F5tCA+NDA+NLXfqbhpvBKQWnwg3mFMibAcCExBWriMhlswM7JWcIHejc2pLVLz1FRNd6zHysnjlRTbTspbUxOo9d+X1dr6lte+uPX3F8hB4HpxScCjeYUyBvBgATUnPXkwu70XW1NC0IDOInp7jmcDALMbkbl5n/WJWcPEj01LrcJXqPXrqqMLHtrcbfX3RCgJ4HpxScCjeYMyBvBgATIvixoVGLFZ2yyfExZx9L0Skb7r/N+t85+1gwe4K165YTXTreKDd+ruHMIaLlG1cLtA8VvF5MdPCM8W/E8rpTl2jZ68XLnBirh8ApBafCDeYEyJsBwDShKGdmesoFXTW6W5qISJi1xtkHgrlhP/tePFVv9LOvqR98af2GAqLqk4b3T2/98Sv01Lr1CU6N1UPglIJT4QZzPOTNAGBasmgNqdvDOVWHpGG+n38iJgW6PXM/+5r+wZdiY5cTdd0w2Fhx7SIt37g61rmhegqcUnAq3GAOh7wZAEyLT0tfEBjU3dI0Mz3lvKOwBVb4ySkLAoOcdxRwDNXPvgYVkCZ+8CUi1ViX4W/EDWcOGY1y+TKcUnAq3GCOhrwZAMwSinImx8d6Lrc67xCsDgSdNDwE+9lXvwJSfuOa8Q++RKQa69L/jfjMiWoTo1y+DKcUnAo3mIMhbwYAs1ipBmsS5ySd4jNEhM7NnoL97KtbAamqfTT5sSqIX0p05dpNzQOSkwdNjXL5NJxScCrcYI6FvBkAzGI9LpzXxXlyfEzRKXt0aWJo1GInHQIcjP3se+iERPXvW42/v2j+YzVnzeu6GzecOUSUFI8ffPXglOqbnBgfGei/fumCovPKyEC/6/cw9wDcC24wh3qI6wAAwH3N9/OPezK9u6VJ0SlzRnPlDnHDzPSUMCvH4XsGp1my+qWndl/6Ti6nLIG6QdVHZmsfs9YX06GDZ85UZK1RTeEvWI/LbQCnVOu/m/7rq9K3dB/5u1XPrn+79NHHE12zh7kH4H5wgzkSxpsBwJLU59aTulWcw7FmHUIR/k/Zk+hWQFr6wZeJTVimXrFMcvIgUfEa9Bs0glPKjA/fN8hZiei/m/7r5G/3umYPcw/APeEGcyDkzQBgCWsP1yFxfBfnmemp7pam0KjFjy713IEcn8QqIH9f12vlB1+28dp1y9nGDWcOEb2+Ict1gXoOnFIiIrp787rJx/+76b9srJeY4x7mHoCbwg3mOMibAcCSoLCF/OSUO9e6h/tvO3bPPZdbJ8fHMNjsgXLWvM4WIas7dclqgyp1Zyv84GsJTikR0fjwfW73MPcA3BVuMIdB3gwAVrCuGg5fOJC16WA7B8+Stb6Y6OKpLdZ+8CUiopi4J4gu7t6EH3wt4YyWvgAAIABJREFUwSkloj/fG+R2D3MPwG3hBnMU5M0AYAUbEmYN4xyoq6VpQWCQM6YbgtOt2VBAdOWStR98dTYmwg++FuGUEj28MILbPcw9APeFG8xBkDcDgBUR/NjQqMU32lonx8cctU9Fp2y4/7ZQlDPfz99R+wQXylnzOpGZpRPMbYwffC3CKaXA0DBu9zD3ANwYbjDHQB86ALAu7bkXGqoqO8QN6Rs2OmSHrEFH4opnHLI3cL2sveM3zPUYWFNxY7jCysaCnx0b/pmTYvNQOKWLYh83+fjfrXo2JDLKBXuYewDuDDeYQ2C8GQCsS1j5DKnbxjlEh6Rhvp9/IpYJBAC1wNCwt/Z+ZfDg36169se/2OmaPcw9APB6GG8GAOvi09KDwhZ2NjbMTE/NvbJiuP/2nWvdiStXLQgMckh4AOAd/m7Vs59KrignxjWP2DvQO8c9zD0A8G7ImwHAJokrV7WeON5zuXXug8SsNUdyFuZpA4ChBQGBCwICOdzD3AMAL4Y6DQCwCWsYx5rHzRFrzZGEIg0AAPAoyJsBwCaJK1fN9/PvaJxrF+fJ8TFFp4yfnBIatdghgQEAALgG8mYAsAmbxjd2/56iUzaX/XSIG2ampxJXYLAZAAA8DPJmALAVK9VgLeRmjTXlwPLaAADgcZA3A4Ct2IzA9j+cnPUeZqanuluaQqMWP7o00XFxAQAAuALyZgCwVVDYwvi09EHFzeH+27PbQ8/l1snxMQw2AwCAJ0LeDAB2YAugtP3h29m9nLXjYPUeAAAAngV5MwDYgQ0VX22Z5cKBXS1NCwKD+MkpDg0KAADAFZA3A4AdIvixEfzYG22tk+Nj9r5W0Skb7r8tFOXMfcVBAAAA10PeDAD2YUPObM0/u7BGHIkrnnF8TAAAAM6HvBkA7KNaOFBs98KBHZIG1gTaCUEBAAA4HfJmALAPPzklKGxhd0vTzPSU7a8a7r9951p33JPpCwKDnBcbAACA8yBvBgC7Ja5cNTM91XO51faXsLqO5Cx00gAAAE+FvBkA7Jb63HqycwEUVteRhCINAADwWMibAcBucU+mz/fzt33B7cnxMUWnjJ+cEhq12KmBAQAAOA/yZgCwG5veN3b/nqJTZsv2HeKGmempxBUOHmzu2h1XkhZXkrZJ0ufYHdtq6EjZ3jRVDEebe7kJAgAAXAV5MwDMhl1dNbovnCOi1Nz1zo3JuXq7jpRJmrX/7todt2tPtVz1r/bmkuy9R5A6AwB4M+TNADAbtndxnpme6m5pCo1aHMGPdX5cztEnOVqcXbmnekD7SFV9jeFW8j3vcTXyDQAALoC8GQBmY0FgUHxa+qDi5qDipuUtey63To6PsTzbQw2d+01zh94jXYfL2Uhz5razFW09O7alEhFRe/s5DDkDAHgt5M0AMEusVMPqkHOn5IxmY2/Re6+HiIiEZdmFMUQUXvhPmUREJJcruIsKAACcC3kzAMwSG0K+2nLO8mZdLU1scNqeffdKitl8u7Iu3Yeby0rS4krS4o42G75AO0WvuKzLqFhiqLlsr2qHcSXFhnP49J5N27R3t2RIP5Jde9pVxy9hR1cMsOHnOEG4ajN+pJCIiHrkOq8FAACv8hDXAQCAp2IlyzfaWsfu3wsKW2hyG0WnbLj/dvqGjXbuOybrzYLjJdVE1Z3N5UmZqke7xNVERFSQnKm3dfuOuOOaOoqO6so82tJWnqR+oGv3psqadu3WHe3NJdn9+QdKt2cRUdfuuEq9SuV2ec0bu3rKdhwsCiczeuX95p7q6PkTkdkXOkdN9detzVa+vfi4i83nbd94/M9/rvj0I+cF4x3G//znh34YyHUUHun29724wTwX8mYAmL3U59af/qqiu6XJXGbMejwnrnjG7l1n5mRSdTNRs1iyOTOLiIgknSzBzc9J0tu0Xd5h8GKdbLu5TC9pVpPXvHFU1LP5MRPT+4iIOsrPNhdtzjT1lGkxC+OIDMNwusCwcCKqOfK1qw/smeb7+VvdZkFg4J3+259/+rEL4vF0j0ZGcR2C5wkKW3jn++9xg9niIX/r/8G6HvJmh2moqozgx1qd/DQzPdVe/+2CwCCPniYFwCSuXHX6q4pO8Zn0DRtPf1mxpvinLDWZHB9rPXFcVFjcIWmY7+efvHoWd3tWcj411xDVNHRtz0oiouYGVp2RKcoy3FZYtmVXUVJ0b9fubDZ43N/bS5kxRL2S/WyImgTbDrxamBVOvV1H3qvc005EzfursnepdiBQDz8PHSnbtadaIEwl6iWKIYrJOtjzxJFNrFQjs6JncyZRX9XePUREAgHf/vflSE//Q2GEwGO7lLjWfD9/fnKK1c1+8qvf3r97xwXxeIGwRY9yHYLn+X+q/jduMBtF8JdwHYIJyJsdJoIfu3/b20FhC4Wrc2L+7kehUYv/R0AQe0rRKZuZnhqU3+z97z+2139LRP/8rZjLWAEchJ+cEhS2sLulaWZ6qvtCU/eFpqKP9o3dH9q/7e3U3BeG+2/fudaduHKVLeN8xpJEBVSjLdUwV6RBRJlvFiVFE1GM+iVqfY3tbAxYWPZqYVY4EVFMUuGxLfK4yhqijlPffb+ObSiveaOkJlWQvy5V9JMdbeU2FlrI5QqimFm8NQeys3AcrAiNWoxVLcF5cIN5OuTNDiMU5Ty6NPHOte7z/37k/L8f0Tx+o631fxb9g+6WosJic8WgAB5HuDrn/L8f6W5pWrw06fy/H9m9MXdmeoqIHokRsFYbyVmz7aShLtXo7+2lTAUr0hBs+0mS4XapkY+p/3wsTkAkN9yABDmrdVPhRwSpRO1E7QN0LDe/XF3f3C6vaZfXlB8nEuQfeHV7lj1lyuoOGwAA4L3QT8ORnn+rxOo28/381xS95YJgAFyDpcWXT/3nwK0bRMSSZiJSdFyRNZwmIuFsijSYrOR8IiJ5Q+NQH5uKl5r6jIPHd5O2n92yrUCg/6C85o1duyVmXxMtMFvXKYx7xGGhAQCAe8F4syNphpwtbJP5D4UYbAbPdaOtVfefd6519V39bt68H8jOnjbY8uLJ3xMR74cBdV99HhWfoFuGa2OlKRElvVYmqCmXd5w6e5jkRCRc90T0bMKWNzQOFWr7Y/xJzmYKsoHqmKTC8qTCcuqTdJ1r6GyoVi1x0iMfInNDzvxIIVGH7jbGnekAAMDbIG92sOffKtm/7W1zz2KwGTzdcP/tr3f+wvbtlX+Z0C1bIqL5fv5v7vmtra+PXp0qLJd3tDezIg39cgubX07UUf67IwLtvEBWmCFct/Bc2d6G6/KOdjZrMKkwK6kwh4rfaO6w3FFO3T2jo/zskdWbC2OGjvyGzVkUCPh2BQgAAB4EebODWR5yxmAzeDrWb86u1FkXS5oTV66y+RUxT+SkHu9QDQ/bX6Sh6QNN8j1v7Nqj91zmm0VJj1XV7zH9rG63u/CYx4naiai5JK6ZddVgA+FEzXuym7UvdHwZCQAAuA/UNzueuSpnDDaDd0jfsDF/2/bZvfb1j/fZkzQTEYU/s05VfDy7Io3M8i35qcYPC/IPbM4kii56dZuJZ4lSN76m0+3usTjdAuj+3l6KLsrNN9rnts+yZlVGAgAAHgF5s+OxIWfjxzHYDF5DVFhsyyxYA6/s/HQ2bcujV6cKiWZRpKGWtP3YjooCgVD9b2HBxoqzrFszEYUXHttRUZYp1GTPqYL8si21x/Qy4OiiV7VzB1OjYthue3boPJhZcba0EIPNAADebN6DBw/YX6tXrxaLxTtPiNFZcO46xA0GVc7z/fz/+Vsx8mbwJqe/rDj9VYWNG7+y81P7V9sGAABwluH+2zs3iEQiUWNjo40vwXizUxgPOWOwGbzP8z8tefofCm3ZcsM77yJpBgAAT4e82Vl0f8VGZTN4q00f7LKaED//VklO0RbXxAMAAOA8yJudRXfIGYPN4MUsF2A8/1bJ8z+1uxIaAADADSFvdiI25IzBZvB6m365y2SXjPQNG5E0AwCA10De7ERsyBmDzeD1THZlTt+w8ZWdn3IVEgAAgMMhb3auv/+/38NgM/gCg9QZSTMAAHgf5M3OlbhyFQabwUfM9/Mv+mjfI3zB0qdWbvrlLq7DAQAAcDCssw0ADrMgMOjnX33DCwyc7+fPdSwAAAAOxk3efOda9/83McbJocEF4tPSuQ4BOBMYNrtF/QAAANwdB3mz+MjBmj27XX9ccJnElave/vx/cR2Fu7jR1nqm6su/Tk1xHQg4xUP+/qKXi0y2E3GBQcXN0199Pj50j5OjAwC4QObGl1NzX+A6ChUO8uY7168SUWKyMOjhh11/dHA22aVLg4pbXEfhRs5Ufdnd0sR1FOBEf52a4ipvbq8/2V7/LSeHBgBwjft37/h03sxs3/1J+tPPcHV0cB5RyhOTf/0b11G4ETbS/P/+5ymuAwHHu/enwdI3i7mOgrbv/iQxWch1FAAAjvePf7+O6xD0YF4ggCvgW6JXuvP991yHQESUmCzEDQYA4ALoQwcAAAAAYB3yZgAAAAAA65A3AwAAAABYh7wZAAAAAMA65M0AAAAAANYhbwYAAAAAsA55MwAAAACAdT6QN8sbqkqzN4UGxocGxocGbsotqTrD0Wp28oYPc7PjNZGUfiGRm9zulqS0pMr0U3aTlAbGh2Y7am/gPnortfeS3v9yszeVNvQ6+GiOvCdN7r8qNzA+NHBTJVcrTTr7DQIAgDfw8ry590zJprT83YcuXlE/cuXSwd2bfrSptMHVoZwpiU/Lr750UfPAlUO/eDMt+8MzhhtKSn/05qHvXBobeJNLF68cyl/j0Dvc6fekvO7UJSKiK7+vc3TGbxP8RwcAALbw6rz5TMmaTQevEC37qObM8PiN4fEbw+NnjhUvI7pyKN+1I1sNH246SPRUwbE/3lBF8sf9Hz1FdLF6U4nEhXGAd3lqe9u4+o7S3OGfLiOiQ/nGX8ncVm/98Sv0VMHrT9Gl440Y9AUAAHflxXnzrarPDhJRwbHxY1tyYtSPxqypODZcU0B05Zc/cd3PsmdOVBMt++jf/nXNEvVDS7K2nD3z0VNEB894Tn4D7i9mzc+OHSsmoms9XNU82OtW4+8vEj2xpmTjMrp4qt5TwgYAAJ/jvXnzmX27LxG9XvOva4yfy/nXY8VEF3dXuKhao7fnOyJaGrfE4PGY3I3LPCm/AQ8Rm7CM6xDswIo0Xt+QJYhfyl2pBgAAgFVemzdLTh4kemp7SY7pp9ds3b6c6NAJViMhKQ2MDy2R0C1JabZm0p7Rh7f22fjQ7A8r9aZeafdQqZ6DmFuimfYXE/cEEVWfNErTBT87Njx+bIsmn75VlRv45iEiurg7LTA+l8VwS6IzrzE+N/tDw3mNt6p0A7M86/FMSXyoZs/gvkxN6Gz40MZrd/PqFROPmr2B1XevyWOZvCet7LC3Mjs+NLtKbtNsv97641eICtbnEOWseZ1Ml2rIGz7M1RzoFsm/2BQaqFOIYum/TbLyn6eFNwgAAKDHW/PmW/IuInpCIDC3wRJBEhF9J9f5hD5T+qM3D6nm7V059Is1eplEw4e52meJLlb/Mn+N0UfsmdIfvflL9RzESwffTPv/27v/2DjO88DjTwEndlFIBRTbSfPD1JJS5dqI1bXK9eHcgNJpV/RZUVHTug3ja0vulWlYGqFMGLIY0gqC0KSpCAEj9swyNXsrBlcfu5CZoo58IbmEzTjqwcvSDJ3INkEtKTqJL4kdFhEP16T3h++Pd2Z2ZnZmZ3a55C6X3w/8B7U/Zt5ZzprPvPM8z6vHPeETjSIy2rA/724eyxfrD7aY6hplNjUWPWgKRKbO7jnYax6Y5VmrlaFoNC4SG5loq3J+BcpF3fGY2JIWVLbPQw/k/t2tJtvVb/nRVvP9jamze7xP4Hx4fyPSg5/r9VHtd30xJRILh0Ucj1pEVoaihxrGZo0dHYwOvpXXSBTXrycAAP5UatycTs+K1N651/0Vew+ErA/Ex0ZFq9ubG++uFZH4M3oAOtPRMDZrri9cGGkKyeyZ05YINT42Guq2bMGIACI9iVhQRGbjvdGD7u3wqpsn1keaRKv3mmir0rNNzHWNYgpEZjoaxkSk9tyIqg+bOxd0Td2eOnvozLyEuucG63x9hiip8IlGkfnFtPHA6rWrIqEH683RcKr3kL0PXTgaz/4tZ50n4421knUCO8o6J40NenwjUmOjd4/MrS/NjXfnivWnkqOmr6o6akucvXyx9YypundhpCk0Pxo3riT9fTfF/evpfIAAAGSr1LjZp1Q6E5ZIsG9Bq9sLRJonVO3g12dEtD/tTeOm+sLquoFnu2vtE2nBvmebjS0Mnwua457wYGJuvLtJC9ZVO7z99R4tY41sE1Nd42PdtcbzKuY4l5xoq1Mz6wFVE5ZdXLV8sb5hTKQxMd3sOgePshIJN2VSibTiudqHj3j8+lRoaPstZ58nkR7LGZ4vX9+IYN9jdQGRQKS51Z7Zn2GfRM9K1dCyn419aTvKayT6eNy/ngAA+LDD4+ZQTU3mZ+tMXiTcJFoiR/KFMREZbbBO7B3snRWZfeu6uG0hSyDSPDCtOoU11oZERGbjvTlvFtcNrJtioOXV5NDZeu3et4jIytJi9o378OCSJWdaROTF1oPuVZIoU3sPmNutpNOzInftt86GmvrQqSlkSfVezooFnRM8TGd4vvx9I7ILYbOpK0PzF8eeqpF+S89+NlQfeUi/WeT3uyneX08AALxUatxcU1Pr8YrriynrA/Zk6KxEDk850qktqsJtPRPT2g1lSfW25kozXU0O6asMHgxHz5hXTnEp/8qWmlehdmbyEtuApd1K8oUxe/hoFYj0DOfq3JwdxeZ/hufFfFHqZippFOQZUW80LqZUDdWLxkYV2ubJ79cTAAA3lRo3VwfucinM13gWDto1JuwLTCytrS+tbSRXWL/jbJ8Yy1gdPmqOlYNN50a01Mw8NY2rXtEtW79QIgoWeOBBPd9g9dpVo3jO/fVt5/tCIrI1i+kU4RuhZosd5bMAyiZ8NwEAcFCpcbN2t9e1Q7NWb3cix19W24S0Qxc5v3K0D1NtPVzfONKVUqsMqpqnxEBbXUDSRp6GY5velaGovfNXqLs9UtX6bHetyGg/PQS2D3X599Z1Lbk5V52rUtXa2ShiLmk1ZLcJt57h1oSNlaVFr31t4Buh0dL3s5c87AsZqRp+ppY3PhIAAPyo2LhZ79DsdM96RVv12trd2bZunyqlevhIwOgiZ0ty8N1MVyt1OjPicPfc2kzAPs6lRRFp6uwJV2cyU81TdE7rRKhuuE6ppdXNp2OeaSEoK3XHYyLxZDKdnvXuQCciIpGWvpDYCv4cmlSIniPhcssldwrQRr8RpgE4VTqqBBVtwDV3BrMi45nL8aKOBAAAXyo3bpZqVTI/Ft0V7TCtyJBsjx5qUKte2zpLjEWPar3hVqZU9wk9UlEVVPGW+iFtrQT9BY2nfXWtqjseU9s/Ozy1mmkUMHXWshfN3gMhrdFHYP8BERl9wVg/RW/Na6R2aBF5WD/A1eTQ6a6U6w19dS3hHMGjLIVPNIosnu8f813W5jTlrJ8nphNYO/f6HqvTT7neVu3Z1eSQdprpMuekeYMb+EaI6FeA9kpHEdESVLRUDfXzaENUW81keWb4aMtoUUficIAAADio4LhZa8oWFJkfbQhbuttKsGk8Ye+NFWtsSqnmyvsPNfTOitSeO6+/pm5gvFFEZs+0qAIm/QUtPttThAfVreexroawUQKllnIw7cVsLLpr/54XRMUEhzKDlz5LfrM2MP0Aw9Ez8yKNCbfMTv1a4jxTcdtFJNwk87OpfHLx1TLylinnugGtYbNxApvPPTW/azwbjp6ZbzqXnUY/Fs0sK7jRb4Q+Z+xS6ag6Zuj9lVXPuC51kh9s6UoFazMVjRsfieMBoiLpK1m6PbXLsaa2DCxfrC/dLZRku8P3YmXqomkh2+wVCdTn6fqfUWmjlrDNsaroylDU9pYCfo/J9v172i+6vUvfhf4ubaFT95PBdEcrr/GvDEVdho1tpKLjZsl0TTbygIO1se7EQmLA4a91eGBB768cCjaNJy0rIER61oxnRSTU2Gd7gYeq1unk3Hij6e+91IYaEwvZ6yxUtT6r7+hqTfvCiDH42lBjYiHRGjnyUMiUjWodWG2sO7GQq9lcoO3RJp8LXqAsaF0vcubi22lNvi1Tzj0TpnPJdoYH2hJaGzvRzu2BB8zbM5+Tzide3t8IlSXiWumo0pq1VA378BYSp81Jzxv9borzAQIQkamz0bi6MWVQt217TQvZqhUJohuoO3dbVVRlHm7Q6rWr0nTiiPOTakUwtYCDekTrdJldE6Jx6uzpa/yBtvN9QqrkdndTqQew+QKR5oFI84Cfl1Y3D0y7vzLXs3UD60u2pwJtibU28wNVgUjPRKQn32EMTNdZt1zVOr3UWvjAHIaKMpb16/Z4XETUGnjNWQ/WZZ1LGYFIz8S6+eS0bsHxHHM98XKOTYn0rK3n+i6EB5fWBt2Gtzpsa06X+5vr5+vpsQWgpBy/0Vthdbh/TGIj5puiyfZwNC4iwb7x8/p6Q6vJ9tPR+PxoQ/TAgulebqh7zvdKW7NvXRfJutxdfulbKYcX52f5pW+lgg859sXUVgQT6y3oqvqHg12p+W99Z7XV4Qo8u+u8iN/xV7V2NnY1jCTbWEth+6r0+WYA25q6y2mdx7q+mPLXHxrARkyNdKWsk83LF8/HRaQxsW5apFOqwoOJNbUE6ecKyENobIplleaLiLZcaLAp5tA5Kg/p9KzzMkwzHQdVWlfSdgvaXGJh51DQnM/4I+EmUiW3N+JmAGVMq47t17Mn9bpA7yXHAWzI6nBWRbLWwtVx6VlVWeHe/jWH4ycanRpKrk48Py+hB4/fmfcGzVaWFp1Swla1/5PERhzSuswlFlaOy6/mM/669nNBqvO3M+JmAOVMddbTa3b3HGzpSkme7TKAfDmVl02dNd36mOlQVaTLMx1aAVy0wzaJmHlq/56jZ4enzM/qlW1aCZp6jXWm1txO0aEucHW4PVOW1zE0Y58ZzWPvLjVtqm285QJV67ne7rJwqdb+tYCFaWtqakXeWLLNwl5fTEntw0c2dmdpdeL5+exmr8n2cFdKJDYy4VxGb+mGaeKcpJHX+AMPPFhL1/ltjLgZQFmrap1OJkw3Omtj3XPrZAdiU1lWuVfUROMBSxCU7DjYMqolsM6Pngln+k5Mna3PPKU1U8pqiJEe/FyvsY6VbXbTcV5TN9OxK9wVz5TljZ5pOWRueTF1dk8ee3euaVM5BpYBeK6zq1byKqC4tvrIQ6GsvIip5KjPvvW5XF9M2ftdrqhWm6HuOfdVRbVUDdtqvm5d5/Maf3XgrsKuLlAWiJtFVNkQq/IC5aoqPJgwFhScGPRbaQQ4SPUecuiMFu6y1p9lrSq1eu1q1kRjfGxUGhMLS2vrS3Pj5iY2Mx0NY7MS7BtPauftwkhTKKuRUWps9O6RufWlufHuvnONIvOLmRbiTrszaO1oRuaMjYu5f85MR8OYiNSe014wp7WhdN27Y2yafitrCa10etZ9oS4RsbdCd/6oHZvBVdU/HHS4cvDbt97d8sobtn6XWgMNLypVw5q1vLK06HIxk9f49x7I2jK2D+JmAABs1GpBxgyiQ9KCaM3LqkVEApHmCVUY9/UZFdc2jZsq56rrBp7trrXP7Ab7HqsLiAQiza1t4SbzHKTz7jTaUrIn6gLGxsdNYbeaEz2XnGjTXhCI9GTG5rh3h9hOBe5bV32rLlRMVw4zl+NFKGNY+c6Ls+ajSPWqhc9qQ56r56p7DuaECi1f2TGUz2f8qs+ma587lDfiZgDAzhHqntPvXZj+S/aFbK+rOx7LTJ06JC1I1nywWr3y6srwC2MiMtpgnWQ92Dtrv+9vns21zkGm07Muq2lKpljWlNYc6VlbX1JNIZwTPPSxmSZ6HVtMGK4v5rXckpkRpzp/1Etrjs3pItYrh6nkqPsn4F/6rfnso2gaT0w82+0wB2+lLVbq72Imr/HX3LmxDiEoJeJmAACyhE1NEtJvOU002gMybZUivyyzuZaM6uQLY66raYpRLDs/qi2TGe0YmlmxxH/ZMXHW2AqYS66pcUj5tbi+WHi75brjpm5uHp+AX2rFE0sSptZ1zliI9OvuecbVllXGnK+dCh+/eXIa2whxMwAA2TJNEmYux/OdfG1MOE61ehSiqUSO1WtXc6ymKWppoblxY5nM+dEzLYcOui71XDSeZX+ehYM51dxpXDnMXI7n/gRMWdTZjEuC5Ze+lbKWcoa6hzPrpD7aJCLxFvdlDs1Zy7mSNAoZP7Yr4mYAALIZTRJUvrL3Wvfm2db8G41VB+5Ss7kqHyBX+Z2IWgp3WitJbArZpk6zc2c3MhNsULkr1g7NUxfr27X26lp3Z+8PylnmysHjA3fPD1br8xmBu+uKJ9rhtJ8Lishow1m3Er1MeWjuJI38xq/YerNgu6i0uFk13dzvePmYbM/qx1kqubtmbsUAZjraC1jVCQB2DjXdmJ5YWnS+525riaA3KWs90SjZjcbM/Zid6Tf60+mc+QD2v2WBSPPA9KNG+nL4RKNDaznVgiOPmeC9B0IOU8tah2ZToLmy9OJsvDd6MNrRfjaas7uzN/1CxTPJoeZOx+bKKpUic8nhsuJJRqDtfF9IJMcCfkZ5qEeSRn7jT7/lo6EHylSlxc2a0f6yDgrVd9uta+bmm+k42DJ6tRR7RlEl2/fvaXdPzoNuZSjq1PoK8BB44MFaWfzW8/Mu4ddY9Kg21boydbG+QS/IU0V48ZZ6vW5Pf9ZjvZ7wiUaRxfNZq/TZ1NwZNO9aZDU59EwmLFah3pmwae9n1dgsK2Z7qNp3t1MuhJYWPBbdFe2YWhWRQFtibaG7SeZH42Mi0tS5kTaRaqe9Ua8kB5ViYT5GkdWVobOtZ+ZNNZHOK57Y9tja2Si5CgQ17FLyAAAgAElEQVTVFPuLrV5JGvmMf/XaVfGqy0TZqtC4ubClPreKSpNqbMpukw74N3U2Gs/rD+HOFWg73ye5e04BTqqPPBSan3XLmog1NukrWR5q6J0VqT13vrVaRFRjOJnV6vaMZ1s8El4j4SaZn/VqZKHNkhqLaO4KR8/Mm8LiugGtYbOx9zHT2PwyZeva9p5IxIIi86MNYaNVyKj+rGXSyq1/8y7XC/7wiUb1g1eSg/0T3rMrfOjM2KxI07hxmA4rnjhQy4PLfNfnnC+t1fz9rFeSRj7jv76YIvt5+6rUuDlnxlKJaQlY4fasNumAb6vD/WMSezSvP4Q7WFVrZ+PsmZEy/X8CypdKpXW7QR8eWNCL80LBpvHkhDGdHOlZM54SkVBjn/lZV1rXC6+o0WERzcRCIvN/g0jPxMJIU0h/gW1s/pjqFO3Cgwk9qVoJ1sa6EwvJuXNBSfUeOno2WfDfNTVV76eTRqRnzXyMIrWhxsTC0oDRMzt7xRMXKvnEdbpNG5K/lQv9jN9vujzK002lHsBmCHX33d3bFR87P9QSzvP/FFtAJWk0nagLSFJk7FvfWW0tv0Gi3E2NdKWCfc/yf17fIuEmaSnP/ydgq1S1Ti+15v2U+7p9IlLdPDDdPJDvU667c3m8unlivdn2yvBgYm3QbcQi1XUD03V57t22hSMPhXq7nn9ppc0h9SIQaR6IZB1dW2Ju/8XBF6SmuirsZxci4cEl61HUDawv2TYbaEustTmOMMcxqg/N/G/3o3b4eD2GZChg/EVqsYdSqdD55vrBkSYR7+ml5ZmOo8bKn2eHp9SF9UxH9kKg2SUdyzMdR6PGXad6v1fYqxPPz2vfGdt6VCYrU2frjVEty8pQ1FLR6DxsyQy+fUaWZ4b14dW3z2R2sXyxflfLqGh30HIWqaBsrQ57ZUAiS137uSBTzshTcVat256qWjsb870pGog0DwxuJMW54s1cjvvI2EH5qtC4We8v414kKyJTZ/ccbBk1WvOkxroawvVDq0YdgH2hefNtmuWL9QdbRlOZktjZ1FjUV/tMc2KTw45EZGUoqtLRtFEdjA6+ZRl2vfOwzZIdB1u69OHNxlsOURRVSZw7IumXTGaW673V4XbjSs+00lhmszmux1aHj+7fc/TiikcrmBy7yFzR6XuJdtjOWz/XossXzYO0vyDXIaj7zvl3B8MOtjKVHPV5g74iRVr6QjlXBkG+ppKjXuWhKG8VGzcb9bZuRbIzHQ1jIlJ7bkQtBDqnFVKcHl7W6gBMa/msXrtquVWndakcTxprtKrCAu/+GKpRkV5i4tAwaPmiqgjuUxtfGGkKzY/GjQB9pqNhbNZ4VntB1mHGx0ZD3YkFrbVnrZii8+rmifWRJtFWQM034w3lwFdHJLuZjl3hrsyJND96puWQOcj2dT2WHvxcr3srGK9diKgrOn0v86NnwplA38+16NTZPQd7zYO0vMDzEKoDd2V3BwMcLV+s37X/UMMOv7FT1drZaG+3h8KtDvePMdm8zVVu3KxPObtcK6v49Vxyoq1OTdoFIj0T443a620Lzdun92Yua10qjcClSiss8GKft85K1dCyn8cTrWrj1XUDz5q2rOoJjGczL7DFMcG+Z5vD1eq4tNVEWdKzYqTfms+7h5Hq3hrTrhLXFkaaRCT+jB50+rseS42N3j0yt740N97tELV77EJEROJjo9JouaLTX+DjWjTrWld9wbUqeD+HsPdAKKvnLpBDqLHv2Z2ddRDpScTGovS7LIqpkS7JLFiI7amS42a9WY/tL7eIZMeviqqEvbqyYvv7mk7PirmdTd3A+tLatP4/0+XV5NDZem0eLjcVcJtnL+ypGum35u0VA9VHHtKLspMvjInIaIO1oc/B3lm1ypRhR0+QVDx196Mmr6WmVpYWRatGFRGRatXFSb+a8n899lhdQCQQac7u4+GxC2MLCz3GFV3mStXPtWj2tW5bImF8fXwdgvsyY4BNdfPE+tLadI9Ly5q6gZyLZleS8OBOOdJNF+nJRA7Yriqyn0ZGVWtnY1fDWNfXZ1odvvbZM3ZaDyC1TFRXavHasoSrHatfV5NDI+efH5vNa+VSNSGX6j20q9f6xLzeVUO1Q7cfxb67RfLaUR6LQmHbUSny+f2K1Wqxo/1RWXq0XcWdkZ619R71rHE9Npr9zreuixixbK5J7ty70Niu6CLhJhkbvbqyIs2WIvTl1eR3Rs4/PzYrYoTOK0uL2de6RjF78uu+DqHmzmD28wAA+FPR880iqqxBJN7iuPJ2DqbWlavXrtpalK8OHw1HzxhBc7Dp3Ih20zknFZ04ymcBlMaEdiPb+h/zAchBfRFS86PaMgHRjqGZlXynXXNPcvvZhf2KzrhSFZHV5NDZelXVd9D8/dIUb2VacpYAAIWp+LhZX0VztP/iNftT2bdrry8af6qrA3ep5AeV3GxeLGpqpCslEmpMLKhMysRAW11A0l55Gtqd6Dl7yJvsCxmpGuo+cm40BEABqlqnl+bGjYUY5kfPtByyVN1t/HrMcxc5FHgtasUlJQBgU1V+3Kyvopnq7YpnHnNoZCF6HoU2JVZ3PCYSTybTaVvvAi2Ps7MnXJ15MMdcsnnjTn1Aq+ofDhqDqbkzmBUZz1zWR67W8LQ3BMjuLY0d6+qK+caFOlcNgUjzwLRWk9cUslXNFud6LOcusulXqj6uRR1TLFaGoqameD4PIXggr9xwAAA0OyFuNlbRNFONLM6E6/UWsytTZ+sbxlTlk/auE40ii+ezFpgI7D8gIqMvGL1pV5Pt0WhcxFacZ6UCa1NxoWmDDzxYq6dqqJ9HG6Ja69nlmeGjLZmUTVW5GG8xDftifcOY5NcPcu+BkEgqzc3q7WnvgZA9PnZj5DYk2/ebl84JRJoHph/Vq2CLcz2WexcaWy8L/WJSfFyLqvxp67WuWkXowL5qv4dQvGQPAMAOtDPiZqluPh2zPVQ3oDVsVrmY+9VSI7XnzmeqpyPhJpmfTWUlZerB6yGto0U4Gpc+j3vKas7YZWlN1TFDpWpUa23juhrCe3bt33OwpSsVrM3kgKoeBeZh985KYYsPjUWzl8nANqDqRLMve9TlUG+rdk21mhzSLudEv48RPXpRXyhkNTn0TObuSjGuxzx2ocm8QN9F8KEHqnxdi+rXuh3aaiaryaHTXcYqQr4OQdXd5tnCDwAAzQ6Jm0XCgyNNtociPRMLI00h/eZvKNg0nrSuA6IVLTWdsOVH1g2Y3lgbakwsJFojRx7KMQuotbYNu0S3Kq1Zm0sLtCXUIiwiIqHGvoXEaXPSc6RnbcFIIRUJNfbZh+2pqvVZfQv+pi1RVmruDDpl56uEH+OaKhw9M990Truc03oypnqjB/WLPbW8jnZ3pQjXY167EBGRWGOT/gJ9F+dbq31ei2qDHFWXlNr2GxOD/g/BvFonAAD5qrS4uap1esmlP2LdwPrS2nqP5U9mdd3AdEIrHppODERs0WdV6/TS2vrSQPYksemNE9OqH22OXauGXLnqk8KDS2um1fsCkZ4JbVQ9rdVZzemqtRRS7QWWYTt0FQ20JexHYWyBXpLbkKnZi/Vx2xXXeHLgAePJqtbpZCKWSRGujXUnFhKmuyvFuB7LvQsRkfCAsRfLlaq/a1HrIGtj3YkF0zfa8xBUj2f7ZTAAAD5VeP/m7WdlKHrozHzTuDnMvb6YynudC1Sy6iMPhXq7nn9ppc1+2ROI9ExYWiY3T6w36z9XhQcTqtuxy2abB6abB5yfq2qdXmr1HpnXLnLspbpuYLrO+rjTTnMN0uNZp0bsAAD4V2nzzduelujZryeJ6nWBTo04sGNVtXY2mpeZhA8zl+OFVQIAAKAQN5cbbfEIPUn0YEtXSvJsl4EdINLSF8rd4g1WU8lRvkcAgA0hbi47Dkmic7a0bEBNOdvausHV6nD/GJPNAICNIb+5HPlIEgUiPYnY/mh7mPXwvE2NdEn3HJPNAIANIW4Gtq3w4NJaqcfgW93A+pJrPd9mi/SsUQ4IANgo8jQAAAAAb8TNAAAAgDfiZgAAAMAbcTMAAADgrWR1gW/+4PVS7Rqb6t9+9Wu56QOlHgUAAECRlSBu/sDNN4tIb3fn1u8aW2PPRz9e6iGUnT/5owdLPQQU369/9atSD0FEpLe7c/dv/3apRwEAla8EcfP9DZ/dtefWrd8vtsyH91aXeghl5MOBmqW5V1/93iulHgg2SwkvFNV3jdt3ACrYh37nY6UeQkYJ4uaPHfi9jx34va3fL1AS0S9+JfrFr5R6FFvn3CMn9h/6dw2Pd5d6IDvCvfWfvrf+06UeBQDsFNQFAiia11+e+snim1cuPXfjF++WeiwAABQZcTOAovmffzMoIv/v336dvPg3pR4LAABFRtwMoDjUZLP6mSlnAEDlIW4GUBxqsllhyhkAUHmImwEUgXmyWWHKGQBQYYibARSBebJZYcoZAFBhiJsBbFT2ZLPClDMAoJIQNwPYqOzJZoUpZwBAJSFuBrAhbpPNClPOAICKQdwMYEPcJpsVppwBABWDuBlA4XJPNitMOQMAKgNxM4DC5Z5sVphyBgBUhptKPQAA25WabP7NXbvvORzZ8zsf2/cH962/9+7Frsf2fvL3T3zh9L+u3/jJ4pvXf/j9N//pu1cuPRdu/ovdH7qt1EMGAKBwxM0ACvSTxTeb+77+ySORD3zwZvXI2js/FpEPfPDm/YfuE5F7DkdE5MYv3n1t4ttv/tN37zvxcAlHCwDABhE3AyjQf/x8u5+X7f7QbYcfiW32YAAA2GzkNwMAAADeiJsBAAAAb8TNAAAAgDfiZgAAAMAbcTMAAADgjbgZAAAA8EbcDAAAAHgjbgYAAAC8ETcD2Abe6N3Xfmhf+6HozI/ye+N7zz05cEh7799fWd2c0QEAdgTiZgAVY/WN556cuZL59xu9+77ytbEV7V+vXWk/OvAcoTMAoEDEzQAqwo9m/j52dPhrYz/NPHJxYtz+qpWvnc53xhoAAIW4GUAleO+VZ668bnnkjW8+pWaa7398enDu2pcev1dERF577RWmnAEAhSBuBlCRVt+9JiIi9zx59JEqEbn1kUfvFxGRlZXrpRsVAGAbu6nUAwCw073Ru294XETuffgfzt/2zdPD46+JiNzT2PqVp+76hMt7fnRx4I/16eTB6Y+MHH1en2y+0r7visj9g38r6pF9gVu1Z/Z+5B6R10WurbwndbdmbxMAgJyYbwZQLl770lEtaBaR18eG/9ite8bqzJe0oDnw+PRn7nd8yco7brt5/drPNzhQAMCORNwMoEy8tvK6/ZHnvzmT/bo3evXZ5Ya/7Xikyvf2q27bt4HRAQB2POJmAOWjsfUfrg3OXfvSYGNAPTA+9Yb1FT/9ZnRYdcm458kvddeJiEhVXdwo+5P7B68Nzl37zKe01wcCezd70ACAHYK4GUC5uH9QS2i+9f6n6hvUY2M/uGJ+yWtX9ESO+1ua/eQoUwUIACgW4mYAZeLej9yR+cftgXtzv/rKyMX38tu+3mEDAICCEDcD2GYC99wrIvL6U9NX3F/0icBH3Z66Z9/txR8UAKDyETcDKBOv/fTtzD9+vqLyMSyT0CISeHy6I651Ys455bz3I/eIiOo6p1z/qb0zHQAAeSBuBlAurrQ/+caPRETeu2Iskf27t1laON9776eqROqOPu455ax3z3j9qennVkXkveeeUa8NBPYWe+AAgB2BdU8AlI+x4T8eszzQELnL6XW3PvLo/V/78ysiV0YuHr2/+VaRW6t+V+Q1yax7cu0zf/ZkYPypFZErXzt65WvGW1XkDQBA3phvBlAm7g3cY3uksVXrNJet7pOq4YYx5XzHvoDp6XdWV+UTzXpTjozA4+fr3NYgBAAgJ+JmAOXi3q9Mtz5+rwp/Aw1Ptv7DU46Tzcpdf/akeqWW5fyJ5j99XO/6LPd+tEpE5K7ua18yPXj/4HQ+66QAAGBBngaA8lF11yOJux5xeOKu7muD3daHPtHcMddsfuDWR57qeOQp2xsdHwQAoADMNwMAAADeiJsBAAAAb8TNAAAAgDfiZgAAAMDbVtcF3vjFuz+7vrzFOwWwNW784l0R+b//58bS3Kv+3/WBB/7uCw+IiMjPX136+eaMDACwbe3+0K0f3ltT6lGIbH3cPPL4X17/wfe3eKcAttJPFt/8q7/4z6UeBQCgQnzggzd/7X9dLfUoREox3/yeiHzhzBe3eL8AtsCNX/5ydHjoY3fc0fBZ4mYAQBGM/4+/+8nbb5d6FJrS9G9uP9NVkv0C2FQ/efvt0eGhj99RxXccAFAUqSvfK5+4mbpAAAAAwBtxMwAAAOCNuBkAAADwRtwMAAAAeCNuBgAAALwRNwMAAADeiJsBAAAAb8TNAAAAgDfiZgAAAMAbcTMAAADgjbgZALbI6vDR/Xt27d+z62zS8fnli/W79u/Ztb9+aHWLR5ZFH+rRiyuOj+c4ii1WRh8agIpH3AwA8Gdl6HRXSvu5abwnXNLBAMCWI24GAPgxdfbQmXn1Y+255ECktKMBgK13U6kHAABQqpsn1ptLPQg3Mx0NY9qPsZGJtqqSDgYASoL5ZgCAh9Xhoy2j6sdQ99xgXWlHAwAlQtwMAGXCocRtpkMV4bXPiKwOt0dVTV59+4ypXE9/jamGb2VIvTI6vKweyNTzGRvXX6M2nosprbkxMd0ccB78TMdRfYNHox1T5io9U0GkcYztMyu+ji73lgFgKxE3A8A2sDJ8NNwV19KLZ+Mth7yCXauq1me7a9V7z5weXhaRmUEtWTnY91jO+WNTWrNrLeDyxfqDLaMp7WWSmh9tCDs1uBiLHuydVcMQMcXf7kfnd8sAsAWImwGg/MV7jUYW+iPJ/NrAVTefjqmf5ru+PpNs1/Iuas+db63O8bYXW420ZpHRFxyD9dXhz2nRsJkeoDtrOmEK1l2PrpAtA8CmIW4GgO2gNjYyt760tjDSpD2weC3P2DE8qL833hKNq58aT+eu8EvNW8LW+DMOAevyS99SUW+oO7GwtLa+NDfeKCIqQLe/WD+K9hrLw85Hl9eWAWDTETcDwDbQeHqwLiAi1XXHYwVvpK79XND8b789mEPdCe2N812fs62EIivfeVHF1k2dzeFqEZFApKUvJCIiV1esLw72PaYdRcAyye18dPlsGQC2AHEzAJS/UI0xP1tzZzDXK3MKtJ3X4k4RiY3468HcmJhuDrc9qs0Ep3oHp5xfN9pgLCUY1vIuUum05SUH9jnmhHgdnY8tA8AWIG4GgIqTfmve5Znri0Ymsb8MaX1OOjNXPdpvn3IGgJ2BdU8AYMcwygFFRGQs2h5ey92MOdTdrs9JBx54sPbM/KyoKefmrLnqYN9CImeJYcE2b8sAkBfmmwFge9t7QKVepF4cnFoVkZWps3rZn9XyxfPa40HVk865zs9NpiOHZco5sP+AiKjU5+SyiMjKlNak2bMzdG6bt2UAKAhxMwBstbHoLiNh1/gvOrzRjN350Ybwnl37D5k6x5lkero1jSeG3ev8cgg/pjWBtmQ5G7V6qd7owf17du0/1KDv6MTGVhbcvC0DQCGImwFge6tq7Wy0PtKYGG+0v2pqpEvv6dYeMRUIpnpb/S8jYp5ybjirp0dnFlWx8Ft3mMPmbRkACkDcDKBAF//6me9Ou7RWMLnxy1+OP/d33x6/tAVD2qkiPXPjjVp8GWpMLGR3l5vp0Cahg33PqoWyM9H27JkR/0uoZKacZey8EXBXN08sjDSFjFYYwaZzI3O5M6d92rwtA0DefuP9999XPx05cuTll1/+8gsv7/noxzdvf18+cXjtnR8vra1v3i4AbI2py99u+9PP3nb7h48/fPLgoT+47fYP/+pf/7XlMw/f94ef+sITXxSRN3/w+sLcP09d/raIvLTww9tu/3CphwwA2Gb+5I8efPV7rwzOXSv6ltfe+fGXTxw+fPjwSy+95PMt9NMAUKDI8U//3ifvefMHr1/862fMj7/6vVde/d4r5kea//JRgmYAwHZHngaAwql55dxuvvmWvzjVsQWDAQBgUxE3AyicmnLO/ZrP/pc/Z7IZAFABiJsBbEjuKWcmmwEAFYO4GcCG5J5yZrIZAFAxiJsBbJTblDOTzQCASkLcDGCj3KacmWwGAFQS4mYARZA95cxkMwCgwhA3AyiC7ClnJpsBABWGuBlAcZinnJlsBgBUHuJmAMVhnnJmshkAUHmImwEUjZpyZrIZAFCRbir1AFAa/+nYf/j+P8+WehSoTL/+9a/+/Z37Sj0KVKCbb77lH797pXr/75Z6IAB2KOLmHer7/zx7yy231NbWlnogqDT/8i//8lu/9Vsf/OAHSz0QVJrV1dW333773Z/9jLgZQKkQN+9ct99+++XLl0s9CgDw5emnn3766adLPQoAOxr5zQAAAIA34mYAAADAG3EzAAAA4I24GQAAAPBG3AwAAAB4I24GAAAAvBE3AwAAAN6ImwEAAABvxM0AAACAN+JmAAAAwBtxMwAAAOCNuBkAAADwRtwMAAAAeCNuBgAAALwRNwMAAADeiJsBAAAAb8TNAAAAgDfiZhRNeii821E4HD41mS723iZPnRoq6kZdx7979+7dpyaLuatNNnlq9+7d4cynkx4KW/5dXC6fWzh8asj0W7ePqZQmT6lfqOvnoh9SqX/r7h/a5CntU3b7RI3fykaOIe9fmu83pIfC5XI2AEAeiJux+VKpVPxksKgxyOSp4Mn41SJuEMWWSsU7TwbLMDaaPHUyHupvP5bjBcHOlEiof/6C+4vKRGp8wvEDTk+Mp7Z6LPmoaftGv3R+vvzODgDIibgZxRXqn79hM3+pPyQi8ZOlnr3zJXbJPv4bN27cuFH+EVQONW3JGzeSbTWbuIvs3/v8pVhIJNU5WF6/9fTQV+MSe8L1w0gPhU/GRSR2aXM/sGJJLTqFnuUeNotITdsTsbI7OwDAA3EzNl3NsbbkpZiIXL3G7NLOUXPswjf6QyLxy+UUGk0OdqZyTDZvp6lmkVgs5vz5pifGUxKKxUIlGJR/x47HJP5VppwBbCfEzdgSNQfK+084NkPNvrulrC6X0kNfjUuood55Ilmbag5tl6lmkePHHQNnFTY3HD9QkkH5d6y9P8SUM4BthbgZfjmV/PgvA1rMum2cnjxl1JNZSsgmT2VXM5l3lB4K7z4ZF5FUZ9C8d9cNSqYCTKuW2ljWba4dZe9r9+7dlr2pii7L8dnq09KTp8KZUjtrUaXzgWRGFHYqlrRsX/9405NDYeNN1g/LurX0UHizKuRyHan3OL1+Edm7U/Gkc9isTTXHLiUdp5rz/qV7Db6wQ7CpORByuDBJL7odptfucp5IXl9MRzn3WFPfECqzGxIAkBNxM/w6djxmL0OavBwX9+k7XXryVPhkXCxJpZOndgdPxo1YeuMlZJOnwt4bXBz8fGdKxL2ayteO/I3c2JeImPc2eTkuYp0ktIRz6aFw8GQ8lbnMSKXiWXuwHIj2DmM8wVOXvQ/j8qngyc6U8abMHrK2Fh5c9N6cs/S1qyJy9z7X6V3vI3Udp7/fuHWH7mGzPtXskp/hd1/mX3rOwRd6CHY19Q2hrLN58rLzpLrXqVvQiZST5wHW7Lu73DJ5ACAX4mb4pgJnUxlS+trVrLA51RncbRM8GU9ZI5LJUyfjIhLqvzRvKSHzV15f05a8cSkmWi1asq1GbTCV2Z62RfsGU/H43Zfmb9yYv9TvHuvHT9rHb55j8z1yY1/9YvnQVCgp5klCVcOlRZeTg2rSc95UXif2QN9yIOnBzpRISHvL/KX+UDwe9/oM4/G4fgxa2abaQ3ro8yq/V38uFkrF44WUmKUnh8JqAve4c6awryN1G6fP37htSIsp5yhem2p243tfmd9LKOfg89xsLg6Bs0vY7HnqThZyIuXi5wBrDpRdCjwA5EDcDP+OWbMpc971zlB/N80Zo2qaun8+2XZMPVhz7ELyUqzw5guTl+OqAcIxfSdaUZptJi7U336sRqTmWFuB+at5jFzfV9sl84eWKdjKDC29mIkutR20GwciNcfa+7Nyw00Hklbv+MYF9RajCNNDqP8bbcY7vtEfUsG9CuEzn6Re2+ct63opeLIzJSKxSy4Fdr6P1Gmcvn/jZuoy74D9N5/qDJ6Mi4RCbpdueezL+L08Ecsx+Lw3m0vNvrutV7NuYbPXqTtZ2InkztcBll0KPADkRNyMPFgnhxyn70z9yNSElqQ6L1v/KDpndxw7XnDLDZX6YJ8oDnam7F263DIGzJz60OmhXz4jN/ZlTkHVppaPHzfFOiq80CZlj124YbrGSKcnh06FP589F5o5EKchqQHl5HK5Yw7hNTX1DYWVdIZCsUvz7v37/B2pyzh9/8bNXKebRSR2KZlUgW1W5JzPvqxbz3lNWdAhOLFdzU5ejjsdpeepW+CJ5M7nAVIxDGBbIW5GHlQMpcWAlnjP8dX6ZKVT5+bsv+yb/wc0e66xEP5GntmX+U66HpeaYmkVr5hGlp4c0ovlgsGTneYEYLcDsQ/J+6N0Dh+NJBLLxvbd7bExEaf+zcnkhWO5P28fR+rnSmfDtByiGm1KuPAGD7bfy5YM3hY45/xWep66+Z9IxZHflQIAlA5xM/JhigHT167mDptFjFBkK9Y8Kd/1StSHZmQXhA7UmD5HW454eihsjiBDsf5LWmpspdn4kRbpNx7q/4Y+613T9kRMHM/WTTq7irNZ+1WY17dyC5XvtxIACkLcjLwY2ZQqUdd7AlcLRbLWN8hOyLC2qrM+7zgRarVltUVeI8+md9sy3QrXP0dbjnimNEvN3iYvtB2rEY/NZw/Ja0CuA/U1tVwUBR6p2Wb8xrUU66zIeZPOruJsNnMV5hE2e566Pk6k/L6YPg+wOHeCAGDzETcjP/pNYfcWsVnvUKFI5va3Q0M70dMhXW5t5w4EVRqm/U+0797S/hUwchHR4tGrl/gedW4AAAXUSURBVC+bppbV5/jVz4+bc25VFBJ74sKxGlsVZV5Dyv2OXJy6GxS+tRwKOFKzgn7jzr2O7S/S75AY13mbdHYVc7N64JwjbPY8dQs7kXJ8MX0eYKHXeABQEsTNyNOx4zGRq1/Nte6aTdaUs/oT3RkM66sg6B2e1QLINQe0+qxJbU0P1VvXus0D5uYE2p/ok6YNDmW1jC4Gj5HnfJ/q52YtF0ylLHV4ar43ftlYHELffI4MUH1I+qoaaYdPyzeVwJ75IB0/+2Io5EjNCvmNZ3WecHmZOl0zBYKbdHYVc7Pq0DpP5pht9jx1vU8kP1/MfA8wd4tvACg3xM3I17HjMRXv+f9jd+yCas2rTzkfu6D1jj0ZzHR4NhJNtQ4O+rPBk52pWL9j5mv8pNZc2diBsUHVhThnMFuI3CPP8T6tM4EpRtb7VJgDHT3U0Hu6BU/Gpd8j61c7dv1Nwc5UKBYrNCPaqI3LfPah0GakVxdypJb3F/Ab9zXhbN62Fjlv0tlVzM0anS/ckzQ8T13PE8n/F9P/ATp0cAGAMkbcjLxpRfZ5/bHT80aNKecLyflLMSMiC4Vil+aTmfKspNbDTrSCsQv19jG0faNfe4UKhI5duDHfn/krH4r1mzZYTDlH7k59aObPTEsmtqZ2Hrtg2ri27WPmLibOQ8oceyjWP59sP5DnQZkHavvw55NPbErSc0FHat1Avr9xx8X1nLdtyy3apLOriJvVAuecX0rPU9frRPLxxbTv0eMAy62OEQA8/Mb777+vfjpy5MjLL7/85Rde3vPRj2/e/r584vDaOz9eWlvfvF3Aj/17dt1xxx0//OEPSz0QlLv0UDjYmYpdqoQmCOmhcLBT+jfnigp5mzy1+2Tc/6n19NNPP/300//9H1+87w8/tckjA1BG/uSPHnz1e68Mzl0r+pbX3vnxl08cPnz48EsvveTzLcw3A9Clh8K7zcuKi2h30iuk4UFN2xOxPNfjw+aZvBzfjGQqANg8xM0AdFq53lftlVx+S0DL37H2/tAGVjZBEU1ejhe9chcANhdxMwCDSuy1VXJVVHBT0/ZEbOuafcNVeuircSabAWw3xM0AMiylX6LKwyohs9nk2IVLsS1YwBI5TQ52imcbGgAoNzeVegAAykvNsQvJGxdKPYrNdOzCjRulHsNOd+zCjYq6GgOwQzDfDAAAAHgjbgYAAAC8ETcDAAAA3oibAQAAAG/EzQAAAIA34mYAAADAG3EzAAAA4I24GQAAAPBG3AwAAAB4I24GAAAAvBE3AwAAAN6ImwEAAABvxM0AAACAt5tKPQCUzK9//etXXnml1KMAAF/efvvtUg8BwE5H3LxD3XzzLT/72c+OHz9e6oEAAABsD8TNO9TASPzNH75e6lEAQB5uvvmW36+tLfUoAOxcxM07VOT4pyPHP13qUQAAAGwb1AUCAAAA3oibAQAAAG/EzQAAAIA34mYAAADAG3EzAAAA4I24GQAAAPBG3AwAAAB4I24GAAAAvBE3AwAAAN6ImwEAAABvxM0AAACAN+JmAAAAwBtxMwAAAOCNuBkAAADwRtwMAAAAeLupJHsdPNdXkv0CAABgG/nx26ulHkLGVsfNH/qdj6298+O/Ovf0Fu8XAAAA29Fv7tpd6iFotjpubv2v/+36D76/xTsFAADANvXhvdWlHoJmq+PmD3zw5v2H7tvinQIAAAAbRF0gAAAA4I24GQAAAPBG3AwAAAB4I24GAAAAvBE3AwAAAN6ImwEAAABvxM0AAACAN+JmAAAAwBtxMwAAAOCNuBkAAADwRtwMAAAAeCNuBgAAALwRNwMAAADeiJsBAAAAb8TNAAAAgDfiZgAAAMAbcTMAAADgjbgZAAAA8EbcDAAAAHi7yfbv6z/4/i/+909KMhQAAABga6y/926+b8nEzbfccouIXOx6rJgjAgAAAMqVCoB9ysTNTz/99H333bcJ4wEAAADK0eHDh/2/+Dfef//9TRsJAAAAUCH+P4vuOFkbwTAYAAAAAElFTkSuQmCC"/>
                    <pic:cNvPicPr>
                      <a:picLocks noChangeAspect="1" noChangeArrowheads="1"/>
                    </pic:cNvPicPr>
                  </pic:nvPicPr>
                  <pic:blipFill>
                    <a:blip r:embed="rId28"/>
                    <a:stretch>
                      <a:fillRect/>
                    </a:stretch>
                  </pic:blipFill>
                  <pic:spPr bwMode="auto">
                    <a:xfrm>
                      <a:off x="0" y="0"/>
                      <a:ext cx="5334000" cy="3338626"/>
                    </a:xfrm>
                    <a:prstGeom prst="rect">
                      <a:avLst/>
                    </a:prstGeom>
                    <a:noFill/>
                    <a:ln w="9525">
                      <a:noFill/>
                      <a:headEnd/>
                      <a:tailEnd/>
                    </a:ln>
                  </pic:spPr>
                </pic:pic>
              </a:graphicData>
            </a:graphic>
          </wp:inline>
        </w:drawing>
      </w:r>
    </w:p>
    <w:p w14:paraId="5E20DF05" w14:textId="77777777" w:rsidR="00C14316" w:rsidRPr="00C14316" w:rsidRDefault="00C14316" w:rsidP="00C14316">
      <w:pPr>
        <w:pStyle w:val="BodyText"/>
        <w:rPr>
          <w:bCs/>
        </w:rPr>
      </w:pPr>
      <w:r w:rsidRPr="003D5825">
        <w:rPr>
          <w:bCs/>
        </w:rPr>
        <w:t>Figure 1.17</w:t>
      </w:r>
      <w:r w:rsidRPr="003D5825">
        <w:rPr>
          <w:bCs/>
        </w:rPr>
        <w:tab/>
      </w:r>
      <w:proofErr w:type="spellStart"/>
      <w:r w:rsidRPr="003D5825">
        <w:rPr>
          <w:bCs/>
        </w:rPr>
        <w:t>vRouter</w:t>
      </w:r>
      <w:proofErr w:type="spellEnd"/>
      <w:r w:rsidRPr="003D5825">
        <w:rPr>
          <w:bCs/>
        </w:rPr>
        <w:t xml:space="preserve"> Agent.</w:t>
      </w:r>
    </w:p>
    <w:p w14:paraId="2E189EFB" w14:textId="77777777" w:rsidR="00C14316" w:rsidRDefault="00C14316" w:rsidP="00C14316">
      <w:pPr>
        <w:pStyle w:val="BodyText"/>
      </w:pPr>
      <w:r>
        <w:lastRenderedPageBreak/>
        <w:t xml:space="preserve">The </w:t>
      </w:r>
      <w:proofErr w:type="spellStart"/>
      <w:r>
        <w:t>vRouter</w:t>
      </w:r>
      <w:proofErr w:type="spellEnd"/>
      <w:r>
        <w:t xml:space="preserve"> forwarding plane works like a line card of a traditional router (see Figure 1.18). It looks up its local FIB and determines the next hop of a packet. It also encapsulates packets properly before sending them to the underlay network and decapsulates packets to be received from the underlay network.</w:t>
      </w:r>
    </w:p>
    <w:p w14:paraId="0197C6B3" w14:textId="77777777" w:rsidR="00C14316" w:rsidRDefault="00C14316" w:rsidP="00C14316">
      <w:pPr>
        <w:pStyle w:val="BodyText"/>
      </w:pPr>
      <w:r>
        <w:t xml:space="preserve">We’ll cover more details of TF </w:t>
      </w:r>
      <w:proofErr w:type="spellStart"/>
      <w:r>
        <w:t>vrouter</w:t>
      </w:r>
      <w:proofErr w:type="spellEnd"/>
      <w:r>
        <w:t xml:space="preserve"> in the later chapters.</w:t>
      </w:r>
    </w:p>
    <w:p w14:paraId="36AE6764" w14:textId="77777777" w:rsidR="005E32D4" w:rsidRDefault="00F82A0C">
      <w:pPr>
        <w:pStyle w:val="BodyText"/>
      </w:pPr>
      <w:r>
        <w:rPr>
          <w:noProof/>
        </w:rPr>
        <w:drawing>
          <wp:inline distT="0" distB="0" distL="0" distR="0" wp14:anchorId="794E55F7" wp14:editId="4D44CFE1">
            <wp:extent cx="5334000" cy="3962915"/>
            <wp:effectExtent l="0" t="0" r="0" b="0"/>
            <wp:docPr id="19" name="Picture" descr="contrail vrouter2"/>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3cAAAKTCAIAAAA182ZhAAAABmJLR0QA/wD/AP+gvaeTAAAACXBIWXMAAA7EAAAOxAGVKw4bAAAgAElEQVR4nOzdfVyTV54//M/s1rG7TseZ+dU6SuVJaSHdOotolHZQKkayULVYy0pRfCiKD4Noma2KtcY6ijqlFXkpPosoxaU+1CJsMKIo06JBzIxzN9DyKDZ6t8zOLp3p/ur6unfvP64k5OFKSOAKIfB5v/wDrpzrXCccxW/OOd9zfvB9UzOIiIiIiCT1N95uABERERENQI8B+M3e3Os3b3q7JUREREQ0QBzetfsxACfPnfvzt38Je268t9tDRERERL7tTx1ftzR9ef3mzceE78OeG19QovZum4iIiIjI153/6NSmN9PAdZlERERE5AmMMomIiIhIeowyiYiIiEh6jDKJiIiISHqMMomIiIhIeowyiYiIiEh6jDKJiIiISHqMMomIiIhIeowyiYiIiEh6jDKJiIiISHqMMomIiIhIeowyiYiIiEh6jDKJiIiISHqMMomIiIhIeowyiYiIiEh6jDKJiIiISHqMMomIiIhIeowyiYiIiEh6jDKJyEZz9dH05FdiZGOGCX+SX0k/ebW53dvN6nPN1UfTT7ZJV1/bvmTTj1T2yj6Rn+fVdNPPPEbK5zp8yjDVVY89hYiIUSYRWWnblzxmfJrqmK7uhvmaru5Ydsp45Svp1W3ea1gfa7ukemV8mkrvqfrr3jrGCI+IBjpGmURkcjU9OeotnaNX646lRaVX92V7vOXqvuSohJI6zz6kJFdsOJOIaABhlElEgkuqlGPmEDNcdV597zv9ve/01ecTI8xljqVtuOSVxvWl9pZzDkNtCXE4k4gGOkaZRAQA1RsSSkxfJxZ+V/TGTH/hm8CZqo/vbDQHmkW7PLhkcJApqRj4ITsRDWaMMokIwKXKItOXyedVL9m8OnZhxlLT1zfUlc191qwBjiE7EQ1ojDKJCLha2jWQGTtTpMBLsxIxJTx598HCO0VvjBWrQshMH2bOkk7ecKm9zeYp5uzm9Gqg/eo+lbn8K+knr5qC17ZLJzeYMtxfiVFdtQtqu5K1Y062CZk65oz4GNXRS+3ihYclH7Wqqv1ojGV7zIWVKnPm043sqGGyMcNk1usE2q9avNNX7J7ohhvZB9waznThh2xf3vz2N3SzElS690VEBDDKJCIA1RXHTF9OGRskWmSm6l5l0c7VUS+JhZhX002Z6eZLN3RFCcqoGEd75bQdjVGmvNWVYVN3LDtlvOoq0LYvOSohu8gU59XdKEkZbxMdWqlMT45KKOnKiL9RokpQiu4TJI3m6g3DlCkW77ROeGJP86JcH850+4fcfPKV8WmqrrW2uqK3lGPSq1vEC0v8voiIGGUSEdDc1mD+WhYY6ObdbfuSLdKGrN0oSRHdlPFYdtd4YZeSlBjRJHedarmDUOxGtkrs0XVvKT2TpdR+dHlakdgLdcfS3Altw5OXhhu/dG040/0fcvWG8dkiafLH0lTH7K9K9b6IiCwxyiQiCxGhAe7d0Hxy7Vv2menqQnMU5XDLHlPhOweTzddu6AAki1xvbnXS5t0Hq4V0+N3mh/ZwyWPg6qJ736lVU0zfT9ko1LxzJgC07dtoCo7Dk7veqbGsWznjIWtXmN9d9011/4fctu9AV9Q4ZWPhHWG7gK4sLuvCkr0vIiILjDKJqLm5x3tDXt1jHjALV90xZ6b7v5RX5DxMididbSw8Nip2qcULSw/uNF1f0RU1NrY4mjRfevDj1VGBAIDA1UVdgaa7Sx67115p2uEoYnf2zq53ao6G3doC0+LddddU93/IXU0FEgsrFwrrHAJnLvz4fKKH3xcRkRmjTCLqOYsFnUtX2GQFvbTWPHJmv2VP+Cylv/mboNCuMcjkWVHmrwNDQkxf6hodRJmW5QEEKpXm4bqGRkljo+ZrpaZZ/tAQf4sXuqLkuoa7rtcXuNrF4cwe/JDvNpqaGrF7qdWOATOXdo3UCqR+X0REJowyiWjsWHNk5l48YbGgU2SqfWxgqOnLolKbJJKQYNFEdYSHiF93xK68xUMljo0sRnyLEsxHgcvGDJOlmKNAfVubGzW6NpzZgx+yxS3WgSMA/2CZTf2Svy8iIgGjTCLqMYsAxS6aARAQMsXumsTso9U+eKhjTteP2rMZznSQ/e3+D7kXSyDEufm+iIgAMMokIqvxMIejVpdUr8Qkb9h30mr3SotBUB/UNa3sPZbDmepSvViRHvyQfbtfiGjAeMzbDSAi74uKXYoiYXr0RnMrEGhXoq2xse6Gru6Gruit7OTzxpxrSw2N7ZhpM9JmsTrQ3dR1VzW2NMN6C88+iB3DVY62pndfoFIZ8ZawS6WurruWe/iHLOX7IiLiWCYRAcLRPkaih2tb5Sx3HQ7kfBGks9WBUrHLCnK+irE3ugYIHaYi9ahai9M7xQu4/0O2uMUuBaq9xWbE1EPvi4iIUSYRAcDMmK4Fggm2W3xb7KcILI2xyFm22ITo2AGbE3os9t8RP7VSEjbZ2W1qtXnTHyGN3WGiusXR7S4ZO22WaQWkdTJT9YaY5FfST/b4PEaLPHFRPfghdy3WtN1G6tIx2/3wPfa+iGjQY5RJRAAQtbNrJ8WSlBjV0WYhtmi/us/yPJ5w1VqrnYMsIiSdanyyKSJpv5qebM5Qtt1MR1o3sqPSq9sAAG2XVF1NnaKMsZv8LdplXFfadkn1SkKJ7ctGFlnYxqyX9rZmAP4xc01rKI+lvbJPeGj71fS0ohu6umPZPT/ZsrvhTPd/yBZNRUlKjPldnxR71x57X0Q02DHKJCLBTJV5i2/cKFGNV44ZJhszTJliceRjxO5s23V7YxdmdJ1Ao1MlmO4yH4c4ZeOe1R6aLjc5lhY1TDZmmCzKIoRKXr8wUPjKYpgWN7JTxhtLOsnCtti/syRlmGzMMOVadTusU8Lr3hIequza7geJGT19p90MZ7r/Qw5cnd21L2bXuxY7c9KT74uIBjdGmURk8lKe3uLQQhvhybvVH4tFGy/lFTm8a0piYaUp2vOIcJXYqYkRu9UW+UmWw7RWZQodjCBabu0uMC2IjNp5x1E4GK66o+r5kG23w5lu/5D936i0OKKzS2KhyE/DY++LiAY1RplEZOGlvKJ7dw6qloZ3xRxTwiOWHqy+U7TT8YCW/V0RUxJV59X3Kj0foIxd+PGdg8lTTBHYlETVebtoeKbq3p2NyaaxvYgpiYV3xCNmizq7ymNKePKsgK6XvlMXWv58YPz59DI7u7vVmT34IUfttGpqeMTSg9XfOSjssfdFRIPYD75van42etrIMUEFJWpvN4aIyAVtXUtFufkOEVF/c/6jU5veTDu8azfHMomIiIhIeowyiYiIiEh6jDKJiIiISHqMMomIiIhIeowyiYiIiEh6j3m7AUREbgpcXXRvtbcbQURE3eBYJhERERFJj1EmEREREUmPUSYRERERSY9RJhERERFJj1EmEREREUmPUSYRERERSY9RJhERERFJj1EmEREREUmPUSYRERERSY9RJhERERFJj1EmEREREUmPUSYRERERSY9RJhERERFJj1EmEREREUmPUSYRERERSY9RJhERERFJj1EmEREREUmPUSYRERERSY9RJhERERFJj1EmEREREUmPUSYRERERSY9RJhERERFJj1EmEREREUmPUSYRERERSY9RJhERERFJ7zFvN4DI48o/+ai16Utvt4KMfhmt+MUEubR1Pnz4ffknZ+7fuytttdRj/zT7teBxz3i7FUTkZX0aZf7rySNbszL68onkK5748fDiC1We+G+ppenLX69eLHm11GNH9r+va/p3aeusrane9GaatHVSb/xb6ZmLV3WeqPkPt7X7Ptjx3w+/90Tl5K4fDn189bosy8+NLU1f/qnjay82icyGDh0q+Ud6d/VplHlHVwtg8i+j+vKh1P91fP11S+OXf+r42hNRpvD7LiVhZsorMyWvnNyVmZ3/h4Zmyavt6PgaQMa6lS/NmCp55eSu5UvXPPz+oYcqLzl19HdVGg9VTj0wYsRIcyhT/slH/FTfr8TNfu29fQVebIAXZsxPfVLe9w+l/uzch0Xrf7XCo48IGD1ymvwXHn0EueInP/6R5yofFxL84i+neK5+ctHQoUP/5388+whDRZlnH0AuuPf111NSllpeEdYmJc6c8fRTT3mpUdTl/VMf/qnj//VuG7guk4iIiCSTqJgROf55b7eC8P6pD73dBOaYExEREZEHMMokIiIiIukxyiQiIiIi6THKJCIiIiLpMcokIiIiIukxyiQiIiIi6THKJCIiIiLpMcokIiIiIukxyiSSVPWeIWGKIVu0Too0FWYIZYQvphbe77bWpuo9Uwud1dljrreBjDRZI4YHjcioclKkZf+r5jLC13H773ZbcYsmK26/s2p7zPU2EBFJaKBEmZfXhPzsCQd/YhLX7b/W6qkn3728JvHAoDtUd3C+a5dEvZAKoPGrJocl7per9QBSZ8hdrbN6T9jyshrpT/+mHlHMTAGgb21xWOKu5vxtACkvR7tRrSZr8rzi2i962TiSlDbPLzbeL/eWkyJt5zPNZYSvZ59/4LzWNm3e7PPO6uwxFxswQPha77jehoFkoESZzmh1J9anRsQUeCLQvLxmRuJx3WD7j2FwvmtXyeckArpr5e0OXm+/cUYHIH5OFMal5D6q11xPGd2X7aNei45bDGgvahyFmS1XLmgBJMUpACB41dmOztbyVQF91j6SjDxyAYA2Q5vDEg801xsALIic6Gqd2rwXN6vrHP1+INexd3zBwIoyF51r/PNfbP/UnZs/CYB2+wpOF1FfUM6IB/RnqsTnoJuqrtUASHxB2betIgnFvJwE3L6gFv+N0qK+WAtg8cyYvm0VecDE2DhAf11jcPC6QVuqB6CMlQNAYEKOoaLsk4RRfdfAQY294wMGVpQpKkixreLcfAC1Z696bN6cqEuAfyRQo74hOmne1OzmdDn1Q2NDJgG156+Ijma2fuH+dDn1V9MjlUBDqVZ8irNNe70OQFzk9L5tFQnYO/3fIIgyAUAxYxEAbTNXtlEf8J8yL9zRpLn2QgmE6XKIZd6otyiGhClWVkO9JWNImGLI63tWvq4YsrwMAEo2mfOKzMWsCIlHr5+ziW6bqvdMfV0xJMz4Z+rre9ScD+ql4Olz5I4mzavKC2CeLodY5k1lRtCI4UGZGlRmvDpieNAIRVamImjEvGIAKFhiThsyF7Mi5B4pjls+uUWTFacIGjHc+CdOkVXpeNEoucfPPwKou65tE3uxpd3NCVmSFnun3/OBKPPugZiQnz2ReMDut6aQ8bOu5zkody+vSYw1JQnFrrFZuHlt3RMhP3ti82Wxh8buvysUSDwOACfm2rfEsvLE2DXXHFR+bV2M8HTn+UlWTRWrEGgxVmWqTfi52bTfxVahdf9mc7F1mrs2ZRy/awIAjI5TygB9vf2EavVnR+DCdPnlPbNK9ACgKzui61VT1FsUYcvLaiwqqdGVzYrN2MtAs1cCFAkTgNtf2n9w1VwqhGvT5Rez5hfcBgBtcW/2D6jMCJo8r7jWooZabfH88FcPMtCUhJ98lszRtOytinKYJ2Rhl9txJTfeLzZ+vRZXcjP9YuP91uWtXxfvt1kNAOVbLDNXzCWtCNkt6y60WVxr0+bNXhfvF2v8M3td3hVH88WDQS96B/YdFMvekZ4PRJkBsa+GA7rztmugrpUdBzA/XiF6V7eurYuZkXhcV2v6vvb49gixWFaKynW1x8XTj8rWpJ7QCk/fV+Hw0dfWPWHVVJEKWwpif2GsCkDt8dSImCN22TmutyokYv1pc7ETc2fEckmre8ZFT4sEjly2jR3Ul8vgwnT5kZKy1EMnHtVr6jfG51RoHh2KB4DE7Y/qNY+2ujPVXr1nVgmA+NIKzaN6zaN6zaOK7akAoM886pF9kQaPYOXLk4DCi1U21ysvFsO16fLCguKUM1Udna03s5N+o2vtOJMEAIuPd3S2duR2f7uRJmt+AYCk07rWjs7Wjs7WDt3xFAC4/XaubduoR0YppoYCDU324YK25hRcmJCtyVtY3gAAevUpfa+aciU3/sXN6jqLSur06oVLMw8P3lCm170Diw7qHfaOKB+IMhGkjJtkv6qypVUPQD52rAs1tO7fdwLAkhkzTFcuC+GdfH7JHxr//JfGP//hyA45AF3WMtdT0ad98JfGkiWAKevoA1O8K165dnvEmmvWNZw+cVwoc3nHkrjYYPHHXF6TegLAkiN1FvlMAKDdvtc4jnj3wLLttQDkm+rMCU/a0ye0dvW42iosOnf5z39p/PNfLgtvsHb9EdOYqMN3TZaESfOSz9RWV62my51J3J4fNRrAuJS1a/x73gpjUHtordJcib88X4hZqZeESfOCS5VWV22ny51ZfDxHEQAgeNWONAf/+rtlDGrP7Igx1xAcnSMErCSRQPnUCOBUje3uNldq1HBhQvZUuXrBtiOGirJPVyhVx8oM25QAELfVUFFmyHBnMlebt7AcgPLksTJDRZmhosxwbOsCAGhQnfHUzjv9Xy97BzYdtIK9IzFfiDIR/FKC3HZVZau6vBaY9OpLQd3cfPfy/sSI9TogfMfaacZrLQW/PQ5gfknlthnC7+bgaSsqjyyCZejWU8bKw3cctqv8+GWb+fdF54QyASv2LnbwRoxDtiV7p5kLBCm2CXGekeZIlhaQb6qrNFYSpNh2YFd4j1s1adflDxTCtisBM/YeWQQAXzRx+s0twqR52QXLpZMuTpcDkWOflqQRyq2aR/WafNGg1tmOnuQKYdK8uNzyF4br0+XApGe7++Xlgpjc1o7O1hzRoNbZjp7kDmFatrzmitVV2wlZh+K27pKPAhCYkL7Mr+etMIZN29Knmyvxm7hr26DfrKKXvQNpOoi944hPRJkIGPccgNNlXb/O71ac1QHhCUqrPeiElYLWf2YkrtdBPn/HH0pWmD7sCxGq5dAmAGDaml3hAE6U2oztucdU+eoVVqMTQuWWbwFA+LPdj8RO++AvjX/+y7YZYq/pG+8CaG38AnYBd9Cq1Yt62irrn2rgs8yG7gn7SXMXp8sBPBfkkR00m9q16sI9U4VcIuo1+0lz16fLAYSFSL+DZktLVeX+rDghkYgkI0zLqiss54dcnpCN8O9FaGlhekaZoaJsl+jvD2d7Rg54veodSNRB7B1HfCPKxIxZ82EV/7V9oQXw7Lhu55nk83ecu/znym2W0VVzgw7AolnTbMoGhTwLAJ+39mbDI6HySaGBopULcaGJC+23dbdVc+3AmkQh/8byiTLb/7KsokMPt4pECJPmXUOGLk+XS6tdu3dLxtQwxZAwRVjsplnZZTV9+/yBTJg07xoydGe6XEItVQczXo0bHjRieNDk8CXzNxbXdn8Pucd+Wtb1CdkwP49s0NhmuHXlfN7szeruiw50vekdeKaD2Dtmj3m7AS5SzFiE0yc+b23FtCAAmss26ywFi85ZLBNsubZuWeoJ7emsuV/AYiDTmbFjJwGS/IauXT/jZ+vFrje0AW6PYLRqCvbuLD+hFc02vtv0OcSGRQPGPQdYL82UtlXUjdFxSllm9rXy9rlr/N2YLpdS+7mpsfldYWW4LFWZnInPwrI5nCmJAEXChLc3XtS0LEkLdm+6XDItx+PC3+36pSWfkJKQvhqXJm/kcKak/OSzZIfq2gxtmBgIuDchKyHDrcNnikvLG+r69rH9HXunH/ORsUzjyJy2XEjEFuaI7QcjrQRP+6Dysvs5Pf1O6/7EiLnbzSHmJPn8Hecu71ji/CbqD8ZFT4s0HQLk+nR5jzXZDsLf37shvwZA+EpjjvmHufkp8nESrAYko2Dly5NMhwC5NV3eYy2NlptH3D2Y9m4tAPk7xhxzzdmcVdHBIR5twuA0SjE1tGvHHHcmZCVjuDB76RaVOYiRhS5YsfXTFVz5B/ZOf+YzUablfkbCokxX9jAKWHF4kxvHSzY3dzeQKQwcdk/0rMs//6Xxz3udRsb2WgpWrNcBmLTLmGNeUblthSJgXFcJYdGq7gvbjftEmipZq8g1/lPmhQuHAHlkuvzzVvFDLE2+qtcBiC/9cK7SIlHdLhilXgiePkcuHALkqeny+kYnv7pav9QCSDqtWRJjMVtjHYmSNALlUyNMx8y4NSHbY9bL+R4cfu9QHQDZcmMW8wc5uxImBkqz5tPnsXf6LZ+JMk37GTW0oeXqea2rexghePG/2O7Fg7Gh4lk+whApnguyGOxxO7daqFzv7H8GdwiB75IjFaumWbTKKoJ08ERh6apnWkUuGh2nlEHX3lT91eeQcrp83FgZgJrmryyu3S9XW+/F1/6V2Eciu2LUKwGKhAnQNrZqWush8XR50LMTANR+Yfmp4K7m/O2u71pa60Xusy5DUvGTz5IJx8x4akK23iB+UiIAwNCkB6A8+cGc6Raxy+BOLLHA3umvfCfKNO5ndPzy5eZm1/YwMpqxdtMkADj9W9NwphCw2u3gc23vesusICF7xnqMUAhwnTJGwxZBraBnJxW1ig5KWDdDyOCx3U9UWLrqmVaRy8YFBQFlO/Kv1fRmujzAPxJAY9fum+OET0IlRSurheHM++otizJt1u36P/0cAJTtKNQaM5DatStftytGvRMc8ixQnLP7Ym0vp8vHhkwCoO/agDNYSEcsyMs0Hr91tzIj+m3L30DBQWEAUJyzv8r4abilKlNhXYYkI0zLtrdoDfWQeEI22D8UQF275f7dDzTXLbYKNxjEPlFYlxnU2Dv9lA9Fmcap4S9+u/O0/R5GztgPZxqvnE6M2XxZ+OXccu1ATOoJAPJNaxSWj8OJnV1l1v1iu82UunGM0HJY1L5y3L1szAp3+6QiY9r78X0HTMc8tmo2x9o0Q5Fq3F/ddJBPq2Zz7NzTYj8EaVol8q7JgagXUoEanb5X0+VCvKgrm2U+pjwqMSccgP7I8kVDwhRDwhbNKpHlbLTZbl2euVEGoCZ7U5hwiHnspiM6Wc6hlZEAdO3cL1MaipkpQK32dm+ny4WQUVs833xMuSLtN3IAtwvnRY8YHjRiePT8ggm/ybbccT16dfYEALUbl0wWDjEPX1KonfCbM+9MAqBt5NoIaQX6BQLqPcXX63ozIevnHwGgzWp/x0C/QAAoL16vFQbMHlzJTVVZzjr4+YUBgHrP+VttwhXDrfXrrMsMbuyd/smXokxhPyNdrYt7GFneaNxavGs4c8beI4vkgPZ04i9CfvZEyM9+kZqlBRC+43DX7ujGQVCLMifkm2zSbozjiMdTTYebi1X+xIzE4zogfNE58W0vnREiSOiy5s4QdgCNmHu6Vr6pZFc4jLnhsFx+GmEus2T+IuuaJGyV6LsmcfI5iQB6OV0uzz8UHyl8aYwOR6/58ERposz4enh8aUXuGrvR/XEpufXmG4HIxO319blroqbMCwfQ+iWPMpdGdNxiAL2fLo/OOZM0SfjSGCAGpGmqTi+eYHxdnnRadzbNOrMneNXZm+a7gEmLj9/sPJummD5HDp6lID155AKgTt/QqwlZISLRqxdanoItn6eSAWg4tTnVLzbeLzZ1YXmoyip3ZOLKFaEA6g5seVE4JnvpllP6UNW25REA9O3savZO/+RTUSYUM4yRk90eRt0x7rheu/5fTCeVT/ug8nLJkvCuX89LNpXYbHgUvLjiD0cWyc0FjtRVLrZIuxGatK1kifGUHVPMJ1a5fH7JH0p6dBhjwIrKy+ZHAOGLzl3+c+XiGcKkv3lrT/um7rX/CUnXKvF3TaKEA3hEzx8fl5L7qF5zPWW0TWGR03qi1l4XDiKvX2v63TZauTXXeDr5h2uV/kDU2kf1mkcfzrX8Szqu60bN9a3ycQAwes2Hmkf1ucLZlfZtIHcJB/A4Onw8eNXZjs7W8lUBNuVFDuxR7CgXziLv3GEKWANics8aDyjX7IgJBhQ7OjpbOzRLuk6U7LqrtTw3OhgAAtI0rR2dZ80HV9q3gXpkYmwcgF5OyE7ctU0ZIXzZFX+MWvbBkZNxocbvZMqTx3JszqEJTMj51HwjEBG39dOKnGVy+SwZgLbmwX1YNgD2Tv/0g++bmp+NnjZyTFBBice3D930Ztr5j041/vkvnn4QAS0Fsb/YXmtx7GQ/du7DovW/WlFQopZHSr9lubamenGicvPqhe/8KkXyysldMxb9+pr2D/p730lb7fmPTm16My1v/2/nJ8+TtmbqgQnPR/3P//ytpsYj84XC/yOGCu756n33vv56SsrShNcWbH//oHBl3/vb932w48xvd0aOf967bSMAfrHx8sioPoju7Am/kw/v2u1bY5kkpnV/4s+eCPnZGutVkkJyulW+PBEREVGfYZTp+8QyhAqE7J9uNq4nIiIi8hRfOWGSnFCk7pCfztLqsubOyLK4PGnJkR6tBCUiIiLqPY5lDgQBKyovl+yab07rgTx80bnLFTzRh4iIiLyGY5kDRMCMVdtmrNrm7WYQERERCTiWSURERETSY5RJRERERNJjlElERERE0mOUSURERETSY5RJRERERNJjlElERERE0mOUSeSm6j1DwhRDwhRDXj/X1G2ZLVppH67eohgSplhZ7axMU2HGkDDF1ML70j56cNFkjRgeNGJ40AjF8ZZuy2RUSfvwyoygEcODMjXOyrTsf3XE8KC4/XelfTQRkYQYZRL1lO5aebv4K02trX3bFPIY7UWNgzCzpfGLvm0KeYY2zy823i823m/dhbZuy+TekvbhV3Lj/WLj1zv9NNp2PtMvNn72+QfSPpqoDzDKJOox/Zkq0fHC++VqfV+3xcK4lNxH9ZrrKaO92IYB5PYFteh44V3N+dt93RYLwavOdnS2lq8K8GIbBhr9dY1B/JU2Q1uftoTM+BnAxzHKJOq5muavRK623zijQ2S4rM+bQx5R+4XYyHTLlQtaTJJP6PPmkOc0lGpFY4UHmusNfd0WC4EJOYaKsk8SRnmxDd7HzwC+iVEmUY8kxqcCKPlMbfdKU9W1GsjmKYP6vlEksaXfv4cAACAASURBVMVJKQAKLlXavdKivliLCXMSnu37RpHn1LWLBTIGbakeEbLQPm8OWeJnAJ/EKJOoZ/zDwgGUXbBLxGlq1iN8WpyDILOpes/U1xXG3KAwxdTX96jtFndalXl9z95qsXn59nMrTWWmbrHKQ7LP/unKGbK6S2ufvWT5aNG2DTIhz8gBFJfbJeK0fnEb8pcVIeK3tWiy4hRBxtyg4UFxiqxKu8WdVmUUWQc1YvPyLcczTWXiMqzykOyzf7pyhqzuqrJfVmr5aNG2DUZxygUAymuu2L3Spr1eh9BZUwP7vE1khZ8BfBGjTKKeeTpOKQNw5LLNmh3thRIg5OlxYveotyjClpfV6Lqu1OjKZsVm7G23LJNhVUZXlrl8kW3C+OU9Q2Lzj5jK1JTkhzlJeHd41yabu2webd+2wSdIkTABQOHFKuvrVeUFgCwoWOyeyoygyfOKay3+XtRqi+eHv3qwxbLMq1ZltMVvz4u2TRi/mDUi/N1CU5nagncnO0l4d3jXEpu7bB5t37bByn+cDIC6wm4RXkt7A2RTFX7it7Vp82avizeuC4yNn70u74pdLGRVZl3eYdExOcOF9aYys3Ot1iDarPzrWixodcutNrsqLZ8r2jCfwc8APotRJlEPjYueFgmg8Sur8K76syNA6gy5yA3Ve2aVAIgvrdA8qtc8qtc8qtieCgD6zKNaizJ6QJZ66MSjes2j+hOlG2UAarJLLKfmj5SUIXxlfb3mUb2m/lB8JABdfo7T7Y2MdyVuN98Fm7vEH63PjN1jvypg8AhWvjwJgL7VKgzTXCoEUl6OFrlBkzW/AEDSaV1rR2drR2drh+54CgDcfju3yqLMbWBCypmqjs7Wjs6q09kTANRuPGg5NV9YUAz5Ozc7Wzs6W2+eSZoEQPvuPqfbGxnvWnzcfBds7hJ/9O23w7PsVwUMMn6KqaEATtXYZJDcqigHAv0Cxe65khv/4mZ1nUWyX51evXBp5mGDZZlMqzJ6tWpzqm2ySE2e39JDp0xl6soPvegk2UX8li02t9g8175hPmUAfgbAQPoY4BijTKKe8n/6OdjuZ9TU2grEz4kSKa6+XAYg9dBapb+5Bnm+EO0Z3d+bL5TJzY8SMsRHK1NySxNhOzUfvrL+w7nCcOm4qLVZiQDweWt3G2SGr6zfKjffVWp1l/HRkRvXd/PowSY4KAy2+xm1NH4BJMUpRIpXXiwGkHJmR4x5nDM4OkeI9ozuHtwtlDmboxAyxANiVp09vRi2U/Pyd25qlgjVBCt2ZC4GgPrG7jbIlL9zMzfafNdpq7uMj56U/X43jx6UAuVTI2CXS6KtOQUsiJwocoM2b2E5AOXJY2WGijJDRZnh2NYFANCgOnPLokwDELpg2xFDRZmh4sjJFaEA6g6csRyWO1Wuhmz5pxVlhoqyT7cpIwDoD+U7TW0+Va5G3FbzLbC5Rfy5DaqlefbDgb5goH0GsH+0j38McIhRJlGPyeckwno/o/vlaj0SX1CKlVZu1Tyq1+SLBaDGAdH2G2d0sA9S7W+MVE6xnJFXzoiHo4R3CzZ3jRtrkQVvenSW9f5HyjdWRoqsChhUouMWw3o/o7ua87exeGaMWOmY3NaOztYcsQDUOCDacuWCFvZBqv2NkxKmW87Ix7ycBEcJ7xZs7gp61iIL3vToTOv9j2Iy3pkksipg8PHzC4NtLnOboQ1QxopNTlypUQNYsC19unkgzW/irm2W//ofHC4WyuTskgvZIaOmJ+ScjIPtsJxs+acfzAkEAATK09fGAUC9wenmOLLln2ZMNN9y0uoW43MjVvy6m+f6jgH1GcDho333Y4BDjDKJes42vBP2MBr7tCv3NrVr1YV7pi4v67p0t70GQLi/6JpOS88F9WQvTGd3OXq0MF5rsypgkLEN74Q9jJ51aQ+Blpaqyv1ZcfOKuy41N9YCkId0e39YSE/2wnR2l6NHC+O1NqsCBqOJsXGwzmV+oLnegLjI6WKlp2eUGSrKdokFoMZgyKAt1cM+SLW/MWKqPNCyQKQSjpJdHNwS7G+R/mJ67lrrxOfp85ZHiAwH+oiB8xkAA/JjgCOPebsBRL4s6oVUlB0p+Uy9Va6EEKvJcqIdB3Pt2r1Hi86U6Guc1Okgc6gv6PLDwvLFrrc3AV5rldcpZqaguLDgUmVudAyEWG3Cb5SOg7mWqoO5eRcKbtc6qdNB5lBf0L47efi7YtcbWwGvtap/mB6pRLm6rt0AjAJM+ctTHSz6s9ZmuNWirdlzwGIZs6G9DoDMv9ufapif2/vgOLvF0XP9/MKAujZDG4wBkE+ZGBuHU+UNpdoHy4zRs/AZIMnhZ4AMBzUJPwEnnwGsbxT5DGD5l0SM2GcAi+2WnHwMKD90qubWLrnY6KxvYpRJ1BtPh4UDurIL1WuVUVBfLkP4yjh/B2Xbz02Nze+KL8NlqcrkTHwWll3m4AbqJ4KekQPa4nLNjhgFKi8WQ/6OwlHg0HI8LvzdrvhSPiElIX01Lk3eWOzgBupP5JELoD5VXnMlY+J0COFaqEruJJ67dfhMcWl5Q52TOh2sGvQ4/aEXYw+JXW9vAQL7ujUSGCCfAZw82rc/BohjlEnUG6PjlLJMnf7z1vuI+upCCZDoaCTy/t4N+TUAwleW7pzblQBU/ZltwcavmiD3zsBh4vZHW0Xn/wa5AEXChLe1t+sb70LRWl4ALHY0Enn3YNq7tQDk75w+uKQrAUhzybagvrUF0d4ZOFx8vCM32itP9gV+42SAXl2hTZ8ux5UaNWTLHeUvw3Bh9tJDXfGlLHTB1KSVqHnxwGDelcGTBtJnAAzAjwGiuC6TqFeE/Yxq1Dea2r/63NEeRgDwVb0OQHzphxYhpjEn3STAPxLG6WlL9rusS0949OBef+mEsJ9R7fkrLS2t9Y72MAKA1i+1AJJOayxCTGNOusnYkEkwTk9bst9lXXrCo7n+0plRQi5zveGB8/xl4MHh9w7VAZAtN+aXfJCzK2FioH1I6q0DEOO2GrNebP+ki04x+wI/y/2MrtSonexhBMOF2Uu3qMwhpix0wYqtn64QzcwkD2KUSdQ7xv2M2surrtU42MMIANq/+lzk6v1ytcU2G/5T5omcJ2Qs07OMH1cJj7bfdLN6z5AwxZAtA2s5eg8Y9zNq1Kgv1jrYwwgAWlrrRa7e1Zy/bVHV9Dki5wkZy/Qs48dVwqPtN93UZI0YHjQio8qDj/YdQi5z3XVtm8FQ7yh/GQAMTXoAypMfzJluEehYhZR+/hEwDk1ZstlhUXrCcwfg8d4D6DMABuTHABGMMol6SdjPqCwz2+EeRoApGEXZjkLTuY7t2pWvL8rUWRYavWZlPIAjyzNMp0reV2/ZlakDwldmOopfpdH16JWmAy2bqo0p8I4HaAcPYT+j4rc3OtzDCDAFoyjO2W8617GlKlMR/bZVlB6Q9lYSgMJ5r5pOlbxbmfHm21pA/s5qR/GrNLoenWk60LJFY0yBdzxAO8gYc5nbNdrrdQ7ylwHAYBD7RGF9praffJbIXuLGMj1Y7ecq4bn2u+1o8/xi4/1yfTPHHMDA+AyAAfwxQASjTKLeEvYzApzvYSTPNJ7isylMOKA8dtMRnSzn0EqrWfKotaWJMkCfuXzRkDDFkLBFwnk8OTvnenylpunRR4yPVoQtL6sBIhO3i+/xOcgI+xkBzvcwil5tPMVnyWThgPLwJYXaCb85847VLLlix+nFE4Dbb8+LHjE8aMTwaOE8nt8cXOLxlZqmRxcaHx00eV5xLTBp8XHxPT4HI2E/I7XqgMM9jABTMAr1nvOmY10Mt9avS1XpLQuNWpakBHBqc6bpRJkHV3LfU+kB2fKVHvzs1vXc9aZdmdq0ebM3q+EsMvMFA+AzAAbyxwB7jDKJek1Y1AjZPCd7GAHjUnKNp0ECACITt9fX566JEmbJW780HSCk3Jpbfyg+MtxcbGVpRe4aR3nrkrJ5NMJlqYdOXGc+kEBY1IgJc5zsYQQErzprPA0SADBp8fGbnWfTFMIs+RdNpmGTmNyzN88kTZKbi71zWnc2rU+ygWweDfmElDNV5cwHsiBsVwkgwt9J/vLElcYdvLe8KBxOuHTLKX2oattyqxEyefrJuFCgQbU51S823i82VdiLW/Vr4/6LnmJ67injc+Nf3KyuAyLitopv8OkzBsBnAAzkjwF2mGNO5KaotY/q11pd8Z97vX5u98WAcVFrr9teHL3mQ80a+2JRtvcKlFs1j7Z206RxKbmPUrq/y76Y80cPLoodHZ07rK4ELynvXNJ9MSBYsaPc9mJAmqY1zb6YwvZeQUxua0duN00KXnW2Y1X3d9kXc/5oAowTmnUIneUkfxkITMj51C9vzWa1kF8SEbd1b8bEQDyA7FCdvq3ZAGGudnpGzqeReWuKjWcJRsQtXzvPahrXQ2yeC1nogiTzHuA+TNjPCC58Bjh1oKHuwJYXD5gvhqq2TS3dfKjOnMQtTz8Z17awvEG1OVUFi2Ke/gxg8ehTm1NPWVz2/Y8BthhlEhHRICZPN1SkW13xm/NJxZzuiwGB8vRPbC+OWvZB2TL7YnLbewXim4dbPyswIceQ0M0tNmW6fa4PGxCfAewfPWA+BthglElERET90sD9DOD80QMG12USERERkfQYZRIRERGR9BhlEhEREZH0GGUSERERkfQYZRIRERGR9BhlEhEREZH0GGUSERERkfQYZRIRERGR9BhlEhEREZH0GGUSERERkfQYZRIRERGR9BhlEllrPzc1TDGkmz8Ze9u93U7Hmqr3TC3UulSyMGNI2B61yCv3976uGBKmmFp4X+TF9nNTwxQrq3vXSi9qOR43PGhEN39ePdji7XY61aLJittf5VLJ/a+OGJ5VKXyjyXL0fuMyqlos33LL8bjhQZka6VtORIPHY95uABFJqnpP2PIyJL7gQlFtTrY+cuN6pf0r7TfO6ACgRn2jKWXuOJtX/edmJebPyj+XGWX3EvUNTdbkecVYPNOFolX7Nt6elP1+TDfFbtcWLJlckHS6c4exZPCSzMXvzt99fLViSXBvm+s9hguzlx6q66ZQqOpYzjK/PmmP+9q0eWsMkZ8kTOy+5PnMFw8EnqxIn25z3XAr/73iU/oG4dsImXJW0rxl8lFdJQwXZi89FLatbJdcwoa7YDD1Dhx0UPe9A+91kBQ4lklkzX/u9XrNo64/21MBIL7U6mLuGn9vt7PXmgqLjkA2L3q0yEtV12ogiwwHdPk5YmOWyhnxjl7yAcFLyjtbO7r+HE8BgKTTVhfPpvlwbNWlZX9eISbMUQZYXV18vMPqzbZ26I6nyAEUz1ccNw9oxrycBO27+zic6UXavBc3q+tcmjm5lX+gIWLFPOsQ88Hh3MwXl24xBzEA6vRq1ebU2bkX2syX/OasjcOpYosr5Ao3egdiHeRa78C3O4hjmUSDkzYnW4/E7WLh8v1ytR7hK7OUmKXTH7mszY+y+wQdlZgTXpbJ4cz+rmrfxttYfLz7iDk4OkdzHMOXFGovalqWGMsr0n4jL37bp4cz/eZ8UjHH4vtb62O3nILSfsDP17WdLz6FUJXVGNiDw+tSVXpAplQlzVPIRwUCwIMr599beKChrvzQi/AzZBgH4aZHKlF+KF87p09HywZN70Ckg9zoHXirg6TAsUyiQan6syNA6gyx31jtN87oEKmcooyeFgmg5DOxhZuj45QyHx7OHCQ0lwqBlJejXSsd9IztX4cARcIEDmf6glv5BxoQl2Q5s9x2/j2VHoDy5Afpy4xBDIBR0xNyDNuUAFBefNhgKi2fp5L56miZL7DtIPd6Bz7cQYwyiXqlqXrP1NeNWUFTX9+jtp49UW9RDBESZdrPrTQX26JtclpPj6tSb1EMWV4GACWbhoQphmxxlAN0f29+GRA/J0rsHVVdqwGeCxoN/ynzwgGUXRALJcdFT4sEjlx2Kc3I17VosuIUxkSZOEVWpXViUGVG0AghUableKa5WEaVffqQZT09rqoyI2jEvGIAKFgyYnjQiIwqB62+e3B3MZAUp+j5Gw9WvjwJKLzo6BHUP2hrTgELIi1XB97KP9AAhKqOiY0LyuepZAAaVGdumS6NUkwNhf5Q/qD4B93nbDvI3d6B73YQo0yinlNvyQhbXlajM35boyubFSuWfn55z5DY/CPmYiWbwl4/ZxMdWtbTm6pcIiT3hPuLTXbfL1frTQHo6DilDI5CSf+nn4Ojkc4BpTLj1cnzimtNP4NabfH8cLEM9ItZI8LfNSf31xYsmWyxxhFAZUaQZT29qcolLVcuaAF5SJCrN7R+qQXkLyssZ8eDg8IAFFyqdPfpvqlNmzd7XbxfbLxfbPzsdXlXDFavXsmN94uNX68FDBfWm4vl3mpzWk+Pq7qSG++3WQ0A5Vv8YuP9cm9B3IPDxWpAGWs5FK2tOQVANlUhnjczalmSMiJu+cl5XYFpoHxqBHCqxtFTvE+q3kF3HSRp70Ckg9zvHfhCB4lilEnUU9V7ZpXoAVnqoROP6jWP6k+UbpQB+sxY272BjpSUIXF7fb3mUb2m/lA8YJ1VU71nVgmA+NIKU3ZRhZBypM88ahveOa9KuVXzSLiYuP1RvebRVgdLeO621wCRyikiUaYQgCa+ICSej3M2aS6fkwig9ct+vKmTBDRZ8wtuAxNSzlR1dLZ2dFadzp4A3H47PMsm8CosKMbi4zc7Wzs6W2+eSQJgNdesyZpfACDptM4i4QYAbr+dWwV3qorJbe0QLgpJPLnR4i1vbqwFJiVMd2lJZUtVpmJJISakvGWzBDM6bjGAL5r6975OkriSm/niZnWd3vhtnV69cGnmYYNduZo8v6WHTpmLlW95cZ3VPOaV3HjLenpTlUsM2lI9IPO37Lg2QxuAiKnyQEd3ydM/yZgz3TLK8fMLA1Bec8XdBvQJqXoHrneQJL0DkQ7qSe+gv3eQI4wyiXpGmHRG5Mb1+VFCmvZoZUpuaSJEppjDV9ZvlQsh3biotaWJAPB5q3ErSvXlMgCph9YqzYk4/vJ8IVi057QqFzW1tkKYE7d/qepajeV6TeeT5mNlgL7+rlsP9y3CpDMmZb+foxDStANiVp09vRhAcbnNakX5Ozdzo4X/SIIVO04vBoD6RuNPp/JiMYCUMztizP/VBEfnCMGiPadVuail8QsAYSEBIq8JU+2Wf8KXFGonpJx5P8duej3o2QnA7S+b3Xq4D9LmLSxvAEIXbDtiqCgzVBw5uSIUaFAtzbP5T/1UuRpxWz+tKDNUlH0qLKGznMfU5i0sB6A8eazMUFFmqCgzHNu6ALCbAO2+qukZZcYlenFbDRVllrkgVgztdXYhS0t7A4Awv1Hit4ibGBsHoK3ZPnTzOql6B250kDS9A5EO6lHvoF93kGOMMol6xLijZHxWilWspnxjpf1qRZtRw3FjZVa3bNU8qtfkiy2RRONXNrPhzqtyUVOz3sErltPlAqeT5gDcj3F9iTDpjKTMVVaxWkzGO/arFW1GDYOenWB1S25rR2erfQwHAPpWm4FC51W5qPWL227ecbtwXnTcfvFY1t0Y19cIc5qIWPHrXcYs4FHTE3JOxgFQV9j83Zct/zRjYiAAIFCefjIOAOoND4QXr9SoASzYlt41EOU3cdc2kU1pu63KRcLAmHXI8qC5DUDoODe3mQz2DwUamvpdECNZ78CtDpKidyDSQT3sHfTfDnKGUSZRj9xtr4HY0kZhtaJ1dCg6auhIU7tWXbhnqpDEY8etqhy4/2UjAFmY/SCX9XS5wMmk+bigIAA1zV/1ukn9VXNjLcSWNgqrFa2jQ/FRQwdaWqoq92fFCUk8dtyqyoG7TXoAE54ZK/aiyH6ZVacXTwBQu/FNm3WiwSHPAqj9orXXTerHhDlNKNcmWA0vTZ+33H4lnM2oYbB/qNUtGWWGCge7ZwvhhstVuUgYGJNQDwIpz5Kud+BOB0nSOxgMHeQU98sk6gVdflhYvtj19ibAjY0k27V7jxadKdHXSNaynhCmy1GyaUiJ/YtlF6rXKkUHXAc87buTh78rdr2xFXBjI8mWqoO5eRcKbtdK1jLpBAfE5J49jaD5Bbffzq1Kc7TWc6AytNfBdmkjYFwJV9dmaINxTAtuTnS2GW61aGv2HBDPkXN/ztRezwfG7AX6BQINde0GoPcNk47HegdOO0iK3sGg6CCnGGUSeVv7uamx+V3xZbgsVZmcic/CssWHMz1GmC53SHx7dnJRy/G48He74kv5hJSE9NW4NHmj+HCmV8S8nISCYuhbWxDtq9uw94b+0Iuxh8Sut7cAga7XY7h1+ExxaXlDd2cnes6osYGAvqHJAPTXsxndJlXvwOsdNBB7xzFGmUS9kLjdYR63q+7v3ZBfAyB8ZenOuV0JQNWf9bJpbjNOl4u9IyEOLvlMvVXuYH3ZgLb4uMM8blfdPZj2bi0A+TunDy7pSgDSXOpdtVIbGzIJ6I9DrT7E5mxuWeiCqUkrUfOig+FMDxEW8NUbHjge9Lq1fl1N7K/TbROZB7x+0EGDqncYZRL1SIB/JFDT+FUT5L07YvGreh2A+NIP51oGcEIauGeMfiYE0Onr7wIWx0vaZpdb8p8yLzy/Rmc7aS40MnLs0x5rqrcJUZcEY3utX2oBJJ3WLImxuCqkgXtGwDgZoL39ZbM7k/rCOlRZkOUdQiMnPevytpu+K26rs0xhlzw4/N6hOgCy5Sd/bbETjbav18IYp1ava9sS5gSKltDWnNKrT73n/+kHDgr0NxL0DvpJBw3A3nGM2T9EPSJs8WN/xGL1HqeH7thp/+pzkavdTF73klhmun12uSVTpnm+yA7wUiQk9VfB0+fIIXLEoibL6aE7dlpa60Wu3tWcdzcN3A09yEwXtlsSDSilSEjqx/z8IyCSneM+Q5Px2ECrzQ4lqNihUWMDIZJ3LJwfo7+uEc9HNmVtWye4GPdx9O9nA2iS9Q76Swf1qHfQbzvIKUaZRD0zes3KeABHlmesrDZu5dNUbcwNFx8RFCXkpKNsR6HprMh27crXF2XqnN3kTIB/JIBGZ0fyCLnhVjsQOTsNqOsW6K6Vd+3BLgSmYrnqA0dA2ltJAArnvZqpMW7l06Ix5oa7fD64KScdxTn7TWdFtlRlKqLf7vFhcWNDJgHQOzuSR8gNd3kHoruVGa8K+8Zbb9skhMIOctUHDD/5LJndxooAtHndHetizWAQ+zjxQHNd4ixjSw5yn0cpporvKImuQ7RDZ8lFZmwlynqRjlS9g/7TQT3vHfTDDnKKUSZRT0WtLU2UAfojyxcJp4qHLS+rASITt4tvfilOnrlRBqAme1OYcIh57KYjOlnOoZWRMOaqu0cIW3Vls8IUQxwdPilM96tvmF8VpsvFTwMSRL0gHEd0psocmwpz/UHP+Du6Z0BQ7Di9eIKwl6SwgfnkecW1wKTFx8U3vxQXvTpb2CdoyWSLXdB/c+adSTDmqrtHCFu1xfOHB41wdPikMN1//orIq/a7sg+Pnl9wG8K+8VZFhbn+Z8cN8GygUcuSlABObc5crzVuE9OmzZu9WQ3b88GdEk5ngXrPedNphIZb69elqno8M2EcxnN23EugXyDEdrcJTPi1SgZAvXBd3mGt+dUHV3IzXzzQACBixa+XWQ2KCcGWNNnQkpKodyB1B7nQO3DQQe73DvpxBznDKJOo55Rbc+sPxUeGm74Pl6UeOnHdzXygcSm59YfiI03fRiZur6/PXRMlHLrTg/Mb5fnm2hwFqcbpfvOrxlHJedFO5r6F8yQtYlNhrt96c80BKSb37M0zSZPMvSqfkHKmqtzNfKDgVWdvnkmaZPp20uLjNzvPpimmz5GjR+c3RueYa3MUpBqn+10MYSdMWvzOaZ3dvvHCXP/imTGiNw0k8vSTcaFAw6nNqcK51S9uVtcBEXFbxfdWFDdx5YpQAHUHtrwonJG9dMspfahq2/IIGLOh3SNERXr1wth4P0fHG/r5RwB117V2r45a9sERlQzQq1WmN+UXm7qwvAFARNzWTxJshsSE2eTAsf0wiJGmdyBxB7nSO3DUQe72Dvp1BznG7B8i5+T59RqxLTGNxkWtvR611tGryq2aR1vtbknJfZRiV0m9TSWj13yoWeN+VQAgUpuN0WtWxmcuN2fz2D5LlE0DnGUL+ZjonM7WHKclghU7yhU7HL0ak9vakWt3y6qzHavsKum0qSQgTdOa5n5VACBSm42AtLeS3p5XXK7ZEWOOHRU7Orq5y0qL+mKtW2sDfNn0jJxPI/PWFJtOuJaFLkgyHzbjqsCEnE/98tZsVgtZzBFxW/dmTAzEA8gO1enbmg1wM2t44q5tynqhNkdb9vjJZ8kO1Ym/OmrZB0cU2jNritvq9MZJ4QiZcu2v5023n3UVZpPjIqe71cC+IknvQOIOcqF34KSD3Okd9PcOcoRRJtGgFPVCKsp6sQXm/XK1HuErMwfnPu2+QjEzBcWFF6tyFNE9uv+u5vxtyN9Z7cbagH5u4q6Ksl2OXw6Up38iT3f06vSMMkOG3S0JOYYEu0oqbCoZteyDsmXuVwUAIrXZGLUsSanarK7Qpk8X+dc8KlCe/okL/8rbtNfr3J2Allhf9A5c6CBJewdOO8jV3kG/6KCe4Iw50eAkz9woQ0nRXrdn5AEA1SWZOqSunNu7XZzI06JXZ09AQd5Bt2dqAQCag29rkfLWkgG+JnMAkEcusDtr0U0PNNcbIFu+cgBMTvRDg7iDGGUSDVLjUpJTrbJ53KC+XMaBTJ8QvCo9BbcvqF3MNLdSebF4YA1kDmATV64IRXnxYfGdcVygPaPSY0GSz+/O2F8N3g5ilEk0aMkzN8pqskvcPvKi/dyOEg5k+oro1dkTajcedLLnkbiW4zkFHMj0GYEJSQvQUKq1zTR30ZUatS+Ok/mQQdtBjDKJBq9xKbmP6te6nSTuP/d6vcad3ZrIm4JXne3o3OF2knjwkvJOu5Rz6r8m1GCFVQAAIABJREFUrlwRWnfgjPNddcQZLuwp98lxMp8ySDuI2T9EREQ+Tzw9xRV+cz6pmCNxa8jO4OwgjmUSERERkfQYZRIRERGR9BhlEhEREZH0GGUSERERkfS8kP1z83fVff9Q6s9amr709CMKP750vfaOp59C3fpDfbPnKt+758DpD896rn5y0TffdDz55M+93Qoi8r4+jTJ/+PjjABbMjuvLh/ZfP3oSf/2TtxvRjwwdOtQT1QaPe+bJESPvGr6+a/jaE/WTu34xQfo938Jk45/48fDGL5sbv/RgFEuu80QvW/KLjfdo/dQbJZrLn/2Bn+oJ6OMoc/W6rH+aNa8vn9if7dV2/tL/8Qk/90ho5Ys89N/SkyNGXr/ds/P1+hFFpMzw1V0ACa8t2P7+QW83p98JfW78zc97cohRvyIbM0z4YvW6rNVvbvJuY/qtOa8tEP4t+K6Wpi//1PE1gB//eHjoc+O93ZzeSlzwhvnrJ0eMBFBy6bL3mkNWnhzh5VmFPo0ynxwxUvgrSA33//P2J5X/9Td/tyKBe1sTEblKHhklj3T7vKp+ZdObaec/OgUg9LnxBe6fvdWf/fPC1NDnxj98+NDbDem5jz86+fFHRQCeHDHyvX0nvN2c3grz9scY7sruHfsq6wE03P/PSv39GNlobzeHiIhIAp5eLOFptTXXhS+GDn1cHslhoN5ijrkXCMGl8LUQbhIRERENMIwyvcAysrSMOImIiIgGDEaZfc0+rORwJhEREQ08AyDKbD75yjDZK/vaPVN59Yb0k23Wj9sQIxszTDZmWPKGnjzUPqbkcCYRERENPAMgyvSg9qPL04r0FhcuqcaMzy66IXyjK3pL6WZ06yig5HAmERERDTCMMt3QfnRXCYDk8+p73+nv3dkYAdS9deyqGzU4iiY5nElEREQDDKNM1zVfK70BLD24c6Y/AIxd+PH5RKCk4pKL9zsPJTmcSURERAOJb0SZ1RuGycbEWK+PvKQaM0y2wSLCa7ukemWYbMww2ZgY1VXrU+a6XhqWvGFftVU9XessZWNiVEebu66/MkypugHcyI4S1n02N9cBybMsts+aGZMMFJW6eC678ziSw5lEREQ0kPhGlBkVuxS40dxqcelqaQmQGDvT9H3DsbUJJXXC1zdKUpZ3haRt+5KjzC9BV/RWWlS6KS5sPvlK1zpL4EaJanzyUQfnILc1NgLhIWPtXtC3tdmXtuVKEMnhTCIiIhowfCPKxEuzbOam21v0wJSxQabv646VYPfB6u/09+4cTAZwQ10pBIvNJ9e+pQPCVcbFlAeTpwDH0oRB0Da1ug5I3q2+953+3nf66vOJgK5U3Q4AYxd+/J1aNQWYsrH6O/3Hq/1bG3RASLBVlBkQMsXFd+BKBMnhTCIiIhowfCTKxNixEZZz083XSm8gYu60QHOBKRv3rI4KBDA2asXucEDX2AyY48jzRW8YF1NG7Ty00VxVa4MOCA9R+gt1BM5U3ftO//Fqf6lb73r4yOFMIiIiGhh8JsqcNmuKxdx0c3MdwmcpLcJBWWCg6cvAkBDz5dYGndXEurmqY5VXjUOkOtV42SsxqqP7qtsczJX3muuxI4cziYiIaGDwlSgT/jFzw83z4FdLS2wmryNCA8Tusp1YF6oKlpm+nKmq3p0YAdTdKFG9lRY1XjYmRuXOzkSusA8cQ0f/ZOhjf4sfAIDfT4f5/XSY5ascziQiIqIB4DFvN8BlgSEhQEljMzC2vUUPLI15SZJqV6s+Xr207dK1A6XqomM63ChJSY+5lxdlXzIoNBxobGnGS13R7d3GG0A3SzOFqDFGNnr6c6Pjxj899LG/BaDYrTb8x3cAXpngv3qGDIDhP78r//1XF3R3hag0RjZairdHRERE5B0+M5ZpsW1Q87XSG9Y7CjnkHyyzTU4XG+D0D5y5cGde0T0h3cdBznhgSIh5uacVi8l6O3/5/tEvQ0Ze3xSftzAyYUKAEGKK8vvJsGXRz15cN/Piupnffv+omzdGRERE1L/5UJQp7Gekb7uqVteJ7igkJig03HbjdGFzdVlgINqPxthtwwn7qNTEJgMJwKXKIjiPd594fMg/Twl+8kePu9RaAEDwU08kTBCd/yciIiLyGb4UZeKlWYm4oc49p8MUZYxrUWagUhkBFCUkH73UDgDN1RuWZ5s2VxfWemavNe3T3nbpmOqG47l4Y9pQ2gZjVSdfSSixTS0iIiIiIsDHokyMHRsBXZ3NHkbd3LJwz+5wQKdKUI4ZJhszPq3IeEokAASuXpEM1L2VFjVMNmaYLCqhBAhXrbUemzSf/QP/N9YnRgBFxqqy64CI3UslWR5KRERENLD4WJQ5bdYUAAgNcWNLy8DVRdXnEyOM34Un7z5Y3ZXcE7VT2KddMCVRdafoja5RUv83Dm0UXq1ruAsAM1Uf39loKh+evFvtgc01iYiIiAYA38kxBwD4v1Gpf8Pm2tiFH3+30OrKTNW971SWFwJnqj62vmJxe9TOSv1ORw8cu3Bn5cKdzq8QERERkS3fGsskIiIiIt/AKJOIiIiIpMcok4iIiIik52PrMonsGb66+3HJKW+3wrO+/fY/hS/q9Xf2vb/du40hT9PWVIO9PHDV6+8IXxjutfOfc3+jrTFuiv3tt/852Hrnh0Mfj5szz+9pKXfsZpRJPm/rxozfVWm83Yo+0vD5nYbP73i7FeRZtTeqa29Ud1+OfJzhq7v7Ptjh7VaQuL982zkIe6f2RvWhkx9LWCGjTPJ5//3w+xFPjfzgyHFvN8SD1qUu6fjmawBTYxTLM9Z5uznkEQtmxwlfzE1KnpuU7N3GkOccyv3geqUGQNjz4zdt55Yl/cu54qJzxUUABvx/K/YWzI7774ffS1sno0waCH74+NDJv3TlZHtf9cPHhwpfPDnyqYH9TgmAn78/e3kAO3e6SPjix8OHs6P7m5ufGqcRBvx/K32D2T9EREREJD1GmUREREQkPUaZRERERCQ9RplEREREJD1GmUREREQkPUaZRERERCQ9RplEREREJD1GmUREREQkPUaZRERERCQ9RplEREREJD1GmUREREQkPUaZRERERCQ9RplEREREJD1GmUREREQkPUaZRERERCS9x7zdACIfVv/HO992dvbBg/7u7/5e+KLzP/7j5u+q++CJPx4+POz58X3woP6vb37gAIb/9Ked//EfAL558KBvHvq0f4Cfv38fPIiIBidGmUSuqv/jHU35Re2nv+v4+uuWxi+90obKfyuv/LfyvnxicMgzI0aOnPFP8VNnKIJDnunLR3vF72/Vlp0/W//HOy1fftnxzddeacO/Fhb8a2FBXz7xHydOGjFyZNT0GTPiXx7x1Mi+fHQfu/m76vo/3vn2287/fvjw97dqvdKGe21twhdNXzQsmB3nlTaQI/e/uid88advvvFu74x4amRQSAiAsH8Y/4+TJvnoP0xGmUTd6Pjm6xMH9pedPfPVvXbhyuTngp8Of+bn/2f4M/5998/+r//34WN/+zeP/3BInz3xTuNX//nX/+r86/+9+bvqm7+r3r5pw9iQZxKSkpOWvPHj4cP7rBl9w9DefjD3/ctlF4XIcujjQydODH/mmaCQZ8aOeOrJPmtGZ+e3w4f/uM8eB+Cz390E8M03Hb+/Vaspu/hO5tp/nDhpblLy3NeThw59vC9b4jkPH36vKbtYfeXy5YsXv/22LyYfXPTvHR3/3tHh7VaQuIfff99n8xiuCHt+fHzCq4r4l33r0z6jTCKHHj78/uCe908c2Pdt57fPBvw8PTHmtZiJk58L9na7vODSzc9Lq39/ofoP77275cSBfcsz3ly8crW3GyWNbzs783ZnFx878vDhw5Bnxi5eOj/u5Zn/8LzM2+3qaw+/f1hedulK5fV/u3jpncy1h3Lfz3xn68tz53m7Xb118dyZHVnrO775BsBzY4Nfe/2f/2FsMIDngoN//KNh3m4d9Uc1d/74/zS3/LNihtf/htyub3j46FHnX/9aUXND/dmN997d8t67WxTxL2/avstX1rr84Pum5mejp40cE1RQovZ2YwYRxW614T++A7A6Jmz1jEH3/5m0FicqDYa7Vb//XNpqr1dqNqxe0fHNN88G/Pw3KxJmR/2jtPX7qMLyz94++PHX/9759Bj//aeKfX3t5rkPi7ZvWv9tZ+fESeFvq9568ZdTvN0i73v4/cOCY0W/3Znb2flt2PPj808W+8r/ZzZu/q56+6b19X/841M/++mqxNfmRE996qc/9XajiHqu5s4fT5aVX6i6DmDxytXpb22Udlop5GdPyCOjJIkGz390atObaYd37WaOOZGIgvx9b7w297//66+HsxbdKdrKENMsJe6FLz/a/t6axD99/eC1mdMvnjvj7Rb13PZNG9b/asXw4U+cKDr4b5fPMcQUDH18aNqqpXV/rP6XDRn1f7wze9oL/Wre0EV7d+1YMDuu5YsvfvXPr107fHBZwhyGmOTrIsc/v3/j+tI9OZHjny/I3zd72gveyhBwHaNMIlvrf7Vi+6YNzwb8vPrg+pS4F7zdnH7n8R8OSU+MuZT35k9+9Pi61CV7d+3wdovc9vDh92+8Nrcgf9/ESeHqy+fiXp7p7Rb1O8OH//itjWtPFB38Af53wey4cx8WebtFrvq2s3PVwqS8Xdnjxjx97ciBjUsXe33ek0hCE8JCz/x2p2rFckN7+2uK6Zqyi95ukTOMMomsbN+04dyHRVPDn7l+cP2zAT/3dnP6r8nPBVcfWP+LkDF5u7IL8vd5uznuWZe65HqlJuHVWR9fLH5q5AhvN6f/int55sdlxWP8n17/qxX9/D8zwcOH37/xWoKm7KLyhcjSPe+PGemTablE3VqWMOfMb3fif/6/VQuT+vO/TUaZRF2Kjx8tyN83+bng0pw1P/nR33u7Of1dwKj/cynvzYBRT27ftOF6pcbbzXHVe+9u0ZRdjHt55qFje4c+PtTbzenv/uF52YWy4uHDf7wudUn9H+94uzndeCdz7e9v1S5LmHN0y9scwqSBLXL886V7cp762U/XpS7ut/82GWUSGd38XfX2rPUBo578KHtlX24Y5NN+8qO/L30vffgTf78udYmhvd3bzenexXNnDu55/x+elx06utfbbfEZY/yfPvHhQfzgf1cuTOqbYwh6piB/37kPi16aGKFasdzbbSHqC+PGPH30nbfxv/+7ckGSt/b3dY5RJpHR9k3rf/C///PRjhUjf9anGxb6umcDfn5KlfptZ+f2Teu93ZZuPHz4/Y6sDU+NHFH44UGOYrrlxV9O+U32ZkN7e97ubG+3RVz9H+9s37RhzMiR+zf297+HRBL6/9m787imznRx4I/3zpjM3FaQCqhRRJYWKLSgssiiKCIxKEt1GKhYwSqgDgKFSrFaQa0UCxXkpwJaQaWFoVoWJUQRi4KsKrQiprKjqSwWxel0Emfu9ffHSSAJSdgSTgLP98Mf5pz3vO8DUXnyrouMjWKCtnEede4PDyU7Fgkwy0QIAKC48PKDe/e2eSx713D+KB6ryqTYB0r5ilt+pIT1WFEBt1RlLs9pELmSE0exD1ye06OoJqVbbf22m4N5ceFlpR21IWSd+bq3p3tXaNB8nXmjeKx4j6baQilf6xkh6SWtigq4tXgP40SpyJUT6zXVFjJOdCiqSen8tmw0NTPJOnNaObtMiPQXB8rRFLTJlUG3Xaqc/wNjlokQ8Hjc/eEh2m+o7d2yVn61tlYV5Lh7xyUrItGsyjSJKKtqV0DNYxW/y4s6/Y+Rf9tOdiBS9fZ0xx/Yb2pm4rdlo/xqvVubccDbYn2qIhLN4j3WG7Jqf1ZAzWP15dFDPB5PCbtMqsvLigsvuzsue1t/Kh6aIFVNMs3FVcpXuFtS/nWOAhtvr0l2y709+DI3nObi6pb7RIFNTmGxu3ZSpk9Xwv+BMctECAovXuzt6fl4o8sYV/y4BfPKU8W/soO3mgJAa8ShkhY5xyuZvlckrzz1hpfWhLQmbsGcN7Z5LHtw7yel3VsxK/1rHo/38SchYxwr90vv7W8T/6pL/8AKAO7uDUxXWIemCL0dF3v725g7FkxIa+KWWFow1q4uLrysbHNwP/80kjJ9Ok7HHA32HWbapi3hpxSUaNYk2+1j3VGuvyaTmdbMmR+4rnlw7ydlW2+OWSZCUHb9GnX6Hzcxlsqz0nmmx1OCtwJAw22mwsbNlco292UAUHb9GtmBSFZWck1LW1POW2PqOSYUp38AADWXiycmzSTbZv/3AUCpthTgdHY+uHfPy3kV7rsuGSOGc6VQ/OtMjK8JALCj4/PbJyQKXc8EzpXCAs85E9LaVLTjr38BgGtFmGUipEx4PG5x4SWrtxcqYOsi03VuANDKnhpZ5lsLZi+YM6tQKU8D4nR21t+uXblquQLqdmT4AcDdhxPTZU02O3sbCpVSmHuR7EAGEQdQuTsuIzsQlUJbEnc0xhcAGm8WK3LcHE0YrZkzl75jdq3wMo/HJTuWQZhloqmuuryMx+P9xclywlpsqcpcHiRYJBSUKTZxk3UkkGIfuLNK9BlimVFQSQtRIKIMAKAgmWIfSDnCXwMkvPpnsJLHJTsFbS0/0jAkEephHYkbiIT1mF+JeOsj5uW05HFnpxIeekb0vXm+J8d5t8NoLd7DcBYsEnLeIzZxsyRkoabawnCxDkFimZFzeitRYEMWAECGv6baQs2QUn61Qqt/BitpTQ8XtMUIKR3SqdpRErJ+IJKSVn4l4q2PDIVKYbiurq+tVZ4tjcquX5vx2muLjN4iOxCVs8SFAQDsZswyJwvHJYtf9PfX19aSHcggzDLRVFd/uxYA3jUczaLjcWAdiTOJKKsaWB3eUBbhrbCF4TczKd45pwVtVRUkmwQJTxLtSQ7a514gyEkayty9475qH1eD7xjMAwCl+j+OUH+nFgBMzUwmprmSkPXWG7JqawSva7L2WihsYfjlPZoWB84J2qrN8Ld2Fp4k2pHq7OidcXcgEm+L9cfHt6LobTNjHo+rJKtZX/T3V5eXrViyiDJ9OtmxTBLtNcluYYJFQmHJYhM3rye50lxcI2tEnyGWGYXxB9+vJ7nS9rEAAJj7aS6utKTbMGT1z2A9nPxIQXNuSbfbxcN5cj0pfCCY6xx+PeIBIAAAoNsuBYBrRYVkBzIIs0w01T3t6QGA2Rpq8q/6cUlsAQA4rLMRXKnKdC9oBdDbGn+QV57KKz+Yv0sPAKqOpY98KTp9dyov3gFAsOpot6m0kqcLysAtuLE8lVee2kg80pDzlaCfsiUnPaIBAPTisweWK7WeLhjX7MLZb6gBgBLudPO0uwcAFHKYZGt6QgYA+DCcBVeK93hn3AVY9MGF0t7+tt7+0uzYRQBQG/XRyJeiOyW19V7wARCsOkpylFbyXEYW+KVX97f19rdVE4/UHDgu6KdsPfHR3hoAWHSobmC50t1zA0nnmGhraYLSvMtPe7oBAE+SlJfrSeF2+1h3GgWvG1nRWxS5MLwymbYlLVPQ3B3mfrsw4XmiT06Fbd3EZA8Es2lL+ElcUSTdfG0tAHjarRT/NgmYZaKpjvgttWDOG/KttqWqZLl3ThWAza7VdP61nuSMMgDYGh953IZYCa5F94rMdwOA1ohvG6RVNXamXo27TfUBAEDfxjffDQCgoZPoN2346lgrgF58dmQw0Y07z/T4Xi8bKTWN0ILZbwDA014S9uyUrbene3R7ZI5Ma3E6w+JALYBlbKAT/1pH6pEsAPjgwsUEZ2Il+AKnHRez/QDg7t6kUrnHAFafVSc5Evv36DkfzvYDAHjQRPSblh6Puguw6FDdxUB+CceE1M/GOTtk/oJ5oDS/yXq7uwFgFq77GQNOfiITAOguVoIrNcmbmGwAI9+DpzlXCjlXTp8PMgKAOynxo1qKvjKkkHOQDiBYeBSyRFrJTCYLGDG3rhRyrhTeIh5pTDsp6Kdsz42PbgQAo+gzAyuW2JkDSScagjJ9+ozXXlOST4AEzDLRVNfb3a39xvg6Mon5kaJfJhE5VaC3ddfBwa2FHt+70AAiXZsAAEB/38sGAArqWeMKQgKblWb6Qi8NdYW2Enzc3QAApksYwqnXPKcot3G1qP3GDAB40f98XLUowNPubu1xdmQS8yNFv6w3HKiFRR/Elg5uLdR6Pb8GRLo2AQDAKeQzSwDIuFoyriAksPRcKbxF5MK3Fg2+aG17AABWa52FS+j5h/uNq0UtLU0AePFCKeZlEnsq4ery0WqvyXfbknYHYHHQhpX8a09OZbEAwPdgQpwVsRJ8zkrPhPMMAGBHX7gtrapxMQm4FbJEFwAAdK2CzzMAAB5wiK7T2ydT2ABG0WcSttEAAIC2JC4iYLFC4pg8tGaqP+4k4dQGaf5AdgAIkay3p5s6Xe7/EPS27nL9yMtUOMmDx0+qAMDNnC5Wdp62KUAVcJoeA12u3W2mOtL3ziSC0dPWF71sqKsHMPZBc6U9/723p/vNNxfKu9ZFH8QG79zhKLIPeEtTLQD4rXYSK6u30BigFn5ubgUnuW4cbmwofe9MIhiThWINLnxrEcDYB82pynQ4J9Fto6WBWaZ0zP00psQbRr5BEXEDWwtxai41gkjXJgAArNwQsJiZdodZeT1kycohVYzT4mVWukIv9XSMAARdlRzOAwAwWeZMEypBcw9lpG2S/O0gAADNmTM7nyvFJ0AC9mUiNG4iu7IfzHfTA2g9fSx5y0jX9GgZSZ1aqSgtnRwAsNEVT0P1dWiSiiOxXdlLs/0WAdw9F+X/t5Gu6Vn4ptXwheSrtelnALB8Szy91jOcPMuxlWrTFtVh5BsUc+tKQpzw7pWczjsAwFgqnkrSaMYAAO0tCliKbkyTvn0mEY8uTVf0sp6OkfzjQAqDWSZC8qVF3x3ZOPo1PUilLHBKulg9+jU9CJFAZFf20+cZRgDszJT9u0a6podmMEF7M4ho57QDwOIhn3uHpJ1IqWGWiZD86Xv5x4/ieMke9nArf4iuRzki+iyr2sV7W+Xe0CSmt+OrQ6M4XrLt4XB7rxBdj3JE9FnW/tym6IaQ6pizMiTh1pjW9CA0BphlIqQIWsF+4jsHwbw5klf5EAtxgCa8ZadgJbjCEMG0doslwU3t2C83cgsCd4vvHAT6hpJX+RALceAtA6E5koKV4ApDBNPYJvamtv08rp2MkKrT9YyIHsXxkpzmxmFKEP2O8kX0Wd4Z8rlXEW0hxcEsEyHFsFkdbwoAcDpD0J05z2yDKQCUXRI9WYf1bY7wqiBiJbhoL2MP87q8k7952qYw9Iz1hksFcm5nknMOPGQFAHDuiKA7U2+luxUAZDFFT9YpSTogvCqIWAku2svYUZwr7+RPb6ExDD1jvZSZIed2kKqZs81HfNsgoOksBgBm5XWxssQqHNDVFxq7FiwDVyQiniFJZWsn7mSkSjDLREhBhnZn8q+cjojbWUUkkT2snDj3AgDQi3+fvwKIv/6moHCwzJF9EWJD6vyeyPFsfmT60S49gNYI7zj+5NHHDTuDkk+PvcKpaWh3Jv/KuQ3rw4uJrsqOkhPrvTMAYNGhEEeiEH/9TUbyYJkQx71iQ+r8nsjxbH7kuDN2EcDdvRbr+ZNHW0vDnf3Pjb1CNFlYbYg2AQDIzBJ0Z9Ks1pkAAOuK6N/D6xfShFcFEYtvRLsYnxTfVEDmR6w6Ej9m/fYVXGCuUjDLREhhBBuhD3Zn2vjyV6BH7KPYB1Ls97kfawUAm13+wQPD5fxOUKEyBXrxuxxEaub3RJa5Cw43H4PByaPegRT7QIp38ukGh63j2y9zKhJshD7Ynel8mL8CfYOjptpCTTVH76i7AGAZ+1XgwHA5vxNUqEzGokOxPiI183sis7wFh5uPweDkUYuFmmoLNS38z9X4fOA3prrQpDK0O5N/JXNfeGQN0VX55Hpu+CYmABhFb+DvrM5ffMPMGiyTtDV66JA6vydySM/oKCzZHmQEwI7eEs6fP8q5HRm2P3PsFSISYJaJkALxd1xvyBnY1Yi+O7Ix3sFmYOsiU4f4eKGd2wEAtIJTiO2Q+AXysyODdcQqNj0e78Df3L3hSdMYoxvakO+6MVY1pfF3XK85MLCrkVPSxeoLPpYDWxdZ+Ry6ILRzOwDAgsBiYjskfoHsuouBhmIVOyZc8OGf01PTJL6EZ6SGNnSYMcaq0OQi2AV9sDvTKpi/An3fVpqLK81l66YUNgAsDorYNjBczu8EFSrDNIoOEt8FWNATydokdL75aA3OH93iSnNxpW3Zn9lI98W/vioFd2VHaBxsfHnlvrIKzHO6US6+P7e+je8NG5lPgRZ9dyRvt3A9Qxqy8b0hekXfK5Lnxf8zfXeqyONDCkhpqCe5FQD0jOR/FqMqcz7c239YVgE9f2a/v/g158NMZ5lPwQKnpIu9ScLPDGnI+TBT9Irejou9O/h/dkpqE3l8SAEpDXWkNgLAojfFduRHUw9/x/XGtF25VgWecwBgZUjCraXJu7IER5mb0KN9NmyzEt7Vcs62o6f1k+L5x4ub0M9HBK/kJEeL170k7iD9wT7WHQBo7GwFGNNZBBLaggss7M5UIZhlIjQlPSaOWXfIL/cV6oUg9lQSWe2OVFgrccy6T3b/YaHPOsSeSiKr3dHkZBXMuRIsqwDNveCKu9g1XavgAiuZT8GclSEJnBDheiQ1ZBVcIHzRM4HjOfhqZUihSA1E06JlJLX15FQ7ABgZ4PERKgJHzBGakoiZnVAWm9PAn9b5uCGZWP0z9AxMpKKImZ2QlXCilD+ts7U0lVj9M/QMTISUCiffzcWV5pIsOrOT2FZJZME7UmbYl4nQ1GT60S6908daq44lmxwTvuyQv3vCz7tEiuK4M3bRuai7tVH+1lFCl618spMcyYoJoRGh0YwB7gArMXepnucSXQDg3D4Vvz8TJB2DiZQV9mUiNEXpe0U2xnttHUwp9WzcghtTfLEjczLR23Gx+sLJNc5nAAAgAElEQVRnHwweob7I0i+9uvgwdmQipUesMYc7KfvtXPirf6IbAUzo50OWkB0bGinsy0Ro6tK3cTpu43Sc7DCQQuk5+yc4+yeQHQZCo6XrmXCLln8yKy2Tv1OS0WKGz7GQJbqkRoVGBbNMhBBCCCkjXSv3OCv3OLLDQGOGI+YIIYQQQkj+MMtECCGEEELyh1kmQgghhBCSP8wyEUIIIYSQ/GGWiRBCCCGE5A+zTIQQQgghJH+YZSKEEEIIIfnDLBOh0WrYaR9Isc9kKaDqlqrM5TkNCqgYjVZpuNpCTbU9JQqourV4D+NEqQIqRggh5YJZJkJKoyrTJKKsqp3sMJBCFe+x3pBV+zPZYaBJ63akiyvNJfm6Aqpur0l2y72tgIrRpIVZJkIIIYSGU5Nst491p5PsMJBKwSwTIYQQQgjJH2aZCCGEEEJI/jDLREgOWEcCKfaBO6sAHpfsDAqk2AdS7AOXH2loES3WUjV4l2IfJ1yAdSSQElEGAFCQTLEPpBxpEDySuXzwkcDlQZmsx2NsXby2oMzkqh4ZBSS2NZWVhCzUVFsYXgzQmh7uvFBTbaGm2kJGSGmraLHW4sG7mmrrhQuUhCzU3JAFAJDhr6m2UDOkVPDIHsbgIwsZzntKxCodcevitTnvSS3ukFFAYlsIISQXmGUiJD83MyneOacFa8SrCpJNgkoGUr2WnDiTiMG7AK1iBYZiHQk0iSirElp0XtVQ5u4dlywx+ZPZOgCwjsSJ1NZQFhGxb3lOj7QCstqayi7v0bQ4cK6G/6o2w9/aOX0gT2s9sd56w+BdgLtiBYYqCVlovSGrdvARqK3J8rZYnyrxGZmtA0BJyHqR2mqy9m5wZJzokFZAVltosrie5EpzcY2sAeDkR4a50lxcaS6ubkm320WLtdcM3qW5hAsXuJ7kStvHAgBg7qe5uNKSbgs9lew2+JSrW1jydc5YWhevKiz5VM0TGQWGNoSUEGaZCMnN6YIycAtuLE/llac2xjsAADTkfFVF3Gz46lgrAGyNP8grT+WVp/Kyg7cKFaDvTuURj7gF88pTebtNoSrTvQAAHPKzU0UegdaIbyXsdiSzdYCqTPeCVgA9QQAH83fpAUDVsassWQVaI7wVsmeT6jqXkQV+6dX9bb39bdUXfAAAag4cLyZulh6PugsAH1wo7e1v6+1v661L/0CogFNSWy/xiF96b39bb5IjFO/xzgAAn+y6NpFH4O7epNJRtg5QvMc74y7AIkEApdmxiwCgNiq1RFaBu3stFLJnE1Iulcm0LWmZjfxXd5j77cLy2wU323PD7fYN3gVgixWQ6HqSq90+1p3Bp+BOI2vTlvBTQ/M/ma0DwPWkcJGqGlnR+7a65T6RVkBqQ0iZYJaJkPyYejXuNtUHAAB9G998NwCAhs4eAIDH3Q0AYOr1kY0Wv/A80+PxDgBw+qbkDTJZN8sAYGu8L30eiD0y6tahJzmDqC3yOD8ALbpXZL4bAJRdqhosYLPLX0oBJGD1WXWSox4AAOg5H872AwB40NQBANDa9gAArD7b6byAX1jPMeGCDwCcu1wqsbKSy1kA8MGFw056IPbIqFuHjtQjRG0XE/gBLHDacTHbDwCymMWDBSxjv5JSAE1mmUwWMGJuXSnkXCm8dZAOANCYdpLfq337ZAobAHwPnuZcKeRcKeScifEVKrAypJBDPMKI4Vwp5IQsAQCoSd7EBAD6+TOFIk8BO/qC+IZHMlsnqmIDGAkCOH0+yAgA7qRcuC6rADt6i0L2bELyglkmQnJjs9JMX+iloa7e4It52qYA0JCz5UhDy8AYtI0vv9tSEvruVF556nEbSfdau4eOs8tq/fG9Cw0A4LBOtLbBJgQFory0RAq872UjPQ+emiw9Vwr9ZGHhW4sGX+gtNAaAmgN/CyltHRiDdj7M77aUxCmprbe/LcFZ0r3GtqHj2LJab72eXwMAPgzR2gabEBQI37FApEDIZ5bS82A0eZgE3ApZogsAALpWwecZAAAPOE8AADicBwBgErDdag6/MG1J3EE6AGRWSt0g83olCwB8DwavpIHYU6NrHZ6cyiKqSojjBzBnpWfCeQYAsK7UDBZYHBQhpQBSUphlIiQ3pjpaMm6ucwMgpkt6E6tzSoYuvpGh5XEDKydzObFCaLStP35SBQCmcwxHW4BIjiUltVOWseEC6TcdGX4AxHRJC2J1TvrQxTcytLaWlpzYwyBWCI229ZamWgCwMlw42gJEciwpqUWTyeJlVrpCL/V0jAZf0GjGANCYtivpdvvAGLRV8GC3pSQrQwo5VwrjrCTda+e0j7x1Ts2lRgCgu4hWNVi/oECo5xyRAhsCFsvMgxHp/kB2AAhNFfTdqY26mVuOlRHjz1UFOVUFORGmDvkpvlI++wM8bkj+tvBCQat8hqz1tPVlF2jIMbHPkXT9SRPAMM8iAABwSmqrfmvP36KyagEAoDbjQG3Ggb1WPtnFh52kPdNampqUnJ9xt1YuEZgs1JNdoOaAtdoBSdeb2gCGeRapMmPaHOk3l7gwIJMJd5j77ZgAAIsZAeuWWm2zkvGIuHbO7daaysQUyRO5ZbXO6bwDACY6Uv/6SStAoxkD3GnntAO/lxQpG8wyEZo4+l6+N7x84XFDckX9BSLdbChzP2IuedD8ccly75zB/NJUb+tK14+g3uSY1O5MpAz0dhxm7jgMraWprKv5RLpZk+UdslryoHlrOsPiwGB+abXoA8/gnXDVOkpqdyZCirAypPCWTvKuFNYdAAC4w0y7w0yLNqGfPxq8UsZjnNunLmRdYrLvjD8CXZqu7AKNaXYuaZKud7YCDPMsIglmmQhNuHmmwV6mwV6+LVWZJhFlUFDP2m06pDuzJ/lQThUAmHrl73UaXABUVT/2dlu7W8BUVpekW7C0SaJo1PQcA3c4Bu443Fq8x3pDFmRcLUlyHNKd2ZEaeKAWAKw+y071H1wAVHx17O02trWCo6wuSb90aZNE0RSn6xlc4BkMnNunaiovEelmI2tT0lKpg+acfLctaYP5pYmR7zKf7VBpJ6U7E01BmGUiRBp9G/OtUHZa8s0edgMAOOSnOAknoC2dY9q3Y94cG4CqIQPfLTlxJsdabXYdvGE7xwagatg0FI2envPqDyDrnOSbbQ9rAMAnu9hfOAFtbfp5LC3pG1oC1A4Z+G49sd466q5lbCmTbmgJUDtsGoqmONqSbZ5LtnkGt9ck2+1jAbPyesgSSd2ZT07Fp90BAJOA8xHugwuAairH2O6wA9+MGBmTRJFywtU/CE2IqkzhE32GR+x8JK6HeX1MKzTmmW0whSF7EvFrM9XR4hcQ3l+TMNqwp7jiPcIn+gyP2PlIXEdx7t2xtK630t0KhuxJxK/N2HABv4Dw/pqE0YaNpgZdq6W+su5zmhsBgH7+qFCKKWHZzwjQdBYDf+BbWHtuOM3F1S33Cb/AWKpGJMMsE6EJYWO+FQAKkpfnCA5+fNyQHJR8GgDczPm9lfPm2ABAaz0LBIu7oSxWqPzOoH0RY8z3tIL9HADgdEScYGF7D+tIekQDsYWnSIGdgpXvLVX8Je1bl+Ew+sg4r/4AADL8GScEBz+2lqY6+58DAL/V/N5KfUNLAGi8WgKCxd2QlSBUPtzZce8Yd2ZZELjbBwDObVgvWNjeURLy0d4aYgtPkQLhgpXvrcX8Je0frHUcW6toMqhJFjvRZ3jE5kfinhTfZI+6dZrVOhMYsicRvypj2hx+AeH9NQljCBtNLMwyEZoYph/FOwBA1bFkE+IYce/kCGJMfGAqJH9PzTJ3+0BKUPc6/tk8g+VPN+jFx3vZAH/R9+jY+Oa76QG0RkTso9gHUuz3ESf9xO910hctcJpfINAkoqwKwMYtWPKenUgCx50XfACgNsrfmjhG3MJ/LzEmPjAVkr+nZpa32kJN5zYG/2yewfLnahYduvCZJfAXfY+O8+Fsv0UAd/ducNRUW6ip5kic9HMo1V9PtMA5foGF1huyagEs/dIl79mJpgii25K53y1XcPAj5/apsP2ZAMBYyh8u53coVvJ3QSc2PwJWotAjkWFbo4XOARqxOdt86ACQuS9ccKrkk+tJ8dGNxBaeIgUiBcdOttcku+1jAYDvUhxGV16YZSI0QfRtfBvjvbaaDp7xYuMW3FguvI2R6fF4B35G1/AEvCIbB14C2LgFN5ZHBtsQY9+cptEfL07fHdkY72AjyGlt3LzysyOD50ktAKZ6W+MP3sD1QKOh53y4+sJnH1gNbJa+yNIvvbpfeBsjx4QLPpbEH2uaYMfF6oGXAJZ+6dX9FwOdibHvn5tHPz/CKeli9QUfS8G+g5Z+n2XXXQzUk1oArBZ9cKGUieuBprol2w/SAeBOyn474hjxLfujiQHxgamQ/D01WZtcXGlh+e2wZDv/eJ7BRzIbjaIPBkgc/h6GVfB5hhEAO3rfVpqLK81lK3HST3SEu65ogUx+AVe7faw7AIsZMZI37ETKQXVX/3DPn70X+xS83C2jDcTvlRXWBrKpUf5mmzQAmltM8vsAwMLe7BtrqoSa+n7ZmM6pAwAjfdYsDr2cO6QE1cLojaClcx00+K87q++NpBiapEyPl6ceF71E353K2y1eTt8rkuclesXG6biN03HxgkJsfG+U+0p9CQCgFZySGjym1gFA38b3ho2sqVbDFpgyHBP62xJELzkltfUmiZfT23Gxd4foFWf/BGf/BPGCQpwPM/sPS30JALAgsLgtcEytA4Ce82Gm82Hxq6MpgKYgXavgWwd1TmbdzGwkhryNFjN8joUIL8dZEneQ/mAfsfa8sxVgpWfCLVryrn38zY8WM2KOhSzRhSdgknansb2FA8LzNYe1MiTh1tLkXVn8k8oXMwJCN4jM+BQrACZGvj4DRwEhJaW6WSZ1k51GbH5fzq1fthjM1RG+09wSyAYLe8NNotle3dPfASRkmZ1Nv9YN0xa3js0JZP8rNVxf+hnSIy+GEEIIKciSuCuFcaKXVoYUckLEy+l6JnA8Ra9YucdZuceJFxRiFVxwReRDru6QKwBzth0t3Db61vm1WQWLXx1NAaRsVDfLBDDQTzXqC2Rzoqo1hDop+6Lz+2AWLXZotyX7WZmrxpD8j3uDzYVZVIunXEGuKegEFSpTVtgUyO4LLJzZ6DpwY4TFEEIIIYSmItWel+ngqu8FUFfedL6Pf6WssCUHwMtOtHcTwMtIA6CvpHlIFX19rKdgYfSG1POdAQCoDq6GUbMA2M9kHroywmIIIYQQQpOfameZABrR7hoA3NhLv3QCf6wcjPSHztSEt2Z6ATT9Kj6ZsrPp1zqg0g0lzdcUQdWdBQC/t/fJpRhCCCGE0CSn6lkmgAEtahbAU86Z6r7o/D4AjVTJo9V/1p8Fdey+TpGLfWfKuTDrjeU4vo0QQgghJFeqn2UCddM6mgVATnlLDoCXu7SVN9TlRlR4+usN4V7G5mc5ABZGGjqSHxHGbX8KAH/WHSYfHWExJAHvP//L/uU52VEghBBCSD4mQZYJoDE31p4KADCLtmXoWLmAjuEbFsBlNQ0Ompf93AcjGS7v6yN2TQKjmbIWj4+wGJKC8of/jsmvDz5fibkmQgghNAmo8hrzQdwbbC4AwFPOmea5EiZlEjQ06LM4sYP7GfWVsAGMaJvE+x25sem1sZKeFx2LH2ExNAprzGhfFP5U0viLk8ncnU7GRnPVyY4IIYQQQmM0GfoyO6ubYp+CxSwqAOTkt0hf303VFV4A3vwsB8DrrRFkhLOoFkb6rGF3wRxhMSQdw3w+5Q//DQAljb+8l1yC/ZoIIYSQ6lL9vsy+X6LKuTCLFrt5bkdhbSC7L6Wa5iDxjB8Ah7c0gN1X0qzvYEAMl2s4Sej4HLoRpkQjLIZGYdZrVEu9WeUPu4mXJY2/YL8mQgghpKJUvS+Te/4Sp06wQebQ7TPFGQzsZ0QMl+MESqXz7nzxzB37NRFCCCFVpNpZJjFWLrRBpuj2mRJoOBlBHbuvrJoz0uFyNLHmavyPxOuYayKEEEKqRZVHzImxcrHVNga0qFl9sU/Fjp0ctGAWFdi/prC5shekT5hfnv9e0/qU7CiUyD/+9R8Zd3EMHSGEEFIVKpxlllVy6iRskEndtI7GSufUlXPKrCUsxNExfMOinFP3FCzsR7JNpsLl3unIvdNBdhQqBnNNhBBCSPmp7Ig5cZikxP5I/vaZfYGFkqZnamjQZ8GItslUJMofVfYnrzSIMfTj1xrJDgQhhBBCEqhsX6aBfmO4vrSbOtZmjdbSSlI3bbbcJP6ERnS4RjQAgMbgg9KJ1D8mm5YaxOTXjauKKc9orvpOJ2Mnk7l+aSS03vHk146uX5//9vuPTY9IaF7x3jWcr/7an98xnKf+2p/JjoU0TQ9benp6e7p7mx62kB2LQtg52ADAkiUWFCqF7FgQQpOQymaZKu6vNnr2Rtqcvn+RHYjSYT/p/+JyvewyA/nlxIQk7OeOroKy+u9Kbk/W5HKoZRZvujmYe62y1NaYQXYsE6ThXmPexcvMwquTNbkc8OUXScQfGGtXr3Ba5rl+nZraVHmXZXvU3c2qqHrx228tjx/39D0jOxw0hRjMn685U32+tjbddumM1yQvh1UhmGWShqb+PzR1lf8LJHdPf5OVeZOYX3b3vdibknuOWQEA6urqfn5+CxYssLGxoVLJnHqhOF1dXWw2++eff87Ly7tZ93BvSm6wl1OEr8vk7tpsethyKOYI8/JVAJg9e3ZQUJC2trajoyPZcSlKe3t7e3v7jz/+mJeXx7x89VD0keCwoKDtW6Zs12bPs2fnLzMLbpQ1P5oqHyORsqn86R7xh7CEo0vfMXN3XOblvIoyfTq5UY0ZZplIuXD6fpd4ncT8EgAOnrkUn3mF+/LfdDo9MjJyEqcdEuXl5cXFxX2ZyTqVf/PL4L98wLAlOyL543F5B2OOpJ44AwDe3t6RkZHm5uZkBzVxuFxuXl5eTEzMoegjaSfTk098uXLVcrKDmlC8ly//39+/+zqvoP+334gPGC4uLrNnz7axsSE7NDS1cLncqqqq9vb2K1eu5OXlVf5073jOhejAbXTbpWSHNha4BgUpl58eia/ZMpqrnrxp6ffBTqSkmM9/+/0vUScPnbmsq6f/ww8/FBUVTbUUEwA8PDwqKytzc3Op/zNj2+GzwfHfcF/+m+yg5Kmnu9djrU/qiTM2NjZ1dXVZWVlTKsUEACqV6u3t/eDBg5MnT77k/fuv6/2OxCaSHdTEufuAbbP5w68yv50zb15ubu6TJ09Onjzp4eGBKSaaeFQq1dHR0c/PLysr69mzZ0ePHv0Hl/dhzCHfTz978ds/yY5u1DDLRErkH9x/DxwvCWTnlwDw/LfflwXGFZTVe3t719XVTcH8UpiHh8eDBw8cHR3T8m7+JerkpEk0H3U+XuHgeru2LjQ0tLKycqrll2KCgoLq6urMzc2//CIpeMfHZIczEc4XMjfsjnrx++8nT5588OCBh4cH2REhxEelUkNDQ9va2vz8/H64fWf1juD7La1kBzU6mGUiJcKsf8T7z/+CEuSXhL9Enfy5o+uTTz7JysqarPMvR0VdXb2oqMjPz+9q9f3g+G/JDkcOeFzeX9f79XT3njx58ujRo2SHoxR0dXV/+OEHOp2e/c2FSd+jeSo3/5Njx+fMnVtZWRkUFER2OAhJoK6unp6efvLkyUfd3X/ZHaVaiSZmmUiJ5NV1Kkl+CQARx3Ju1j0MCgqKjY0lNxKlQqVS09PT6XT6OWZFck4J2eGMV8CHu5oetsTGxmKGIUxdXT03N5fo0STWQk1KP9y+E52SZmRkhH3YSPkFBQUVFRXx/vOfD2MOqdDQOWaZSFnw/vO/W5e/qQz5JQD82PQoOafExsYG+7ckysrK0tXV3ZuS2933guxYxo55+Srz8lUPD49PPvmE7FiUDpVKzc3NVVdX//ijvTwuj+xw5K/50eOdsUeIfHr27Nlkh4PQ8Oh0+tGjRx91d2+JOUh2LCOFWSZSFpQ//Lcy5JeE4PhvqVRKenq6YgfKm5Pspslil9QMAABFgdOmTZsWWCT8LHFN0kN2gUXNzQqMGgQjONyX/96bkqvYlhSGx+Xtizo4e/bskydPKrYllX2XdXV1jx492tPdm3RUwT8iMsSeyej/7besrCwjIyOyY0FopIKCgvz8/Cp/updfepPsWEYEs0yExBWU1Vffbw0K2q6av34qKtIYhoaiyYoCODo6enh4nGNWqOgG9RlnvunsfBwZGama/VgT9C77+fmZm5sfS0zp6e5VcFMT6n5LK6ui0sPDg06nkx2LKlDZT0qT0smTJ2dra0enpvFeviQ7luFhlomQuFN5N6lUamRk5AS1Z5vY9EqyWyEGwzwbwBR/pokZYAsAaQzBf/yKs3//fgA4X1Sp4HYU4mz6t8S2iBPUniq/yzwuL/fiJQW3M6Giko9TqVScD0OqCfqkNPlQqdTITz7p6Xt2rlAFfniYZSIkgvvy3zfrHtrY2KhmFxeAwZrUW8wAAKjIKVRwAmJubq6rq1tQ9qNim1GAR52Pmx620Ol0Vd06YALfZeKnVFRYrNhmJtCj7u47D9je3t66urpkx6JSVPaT0uQTFBSkrq5ecEMFBs0xy0RIRMHNeu7Lf//1r38lO5DxMDSZqNN5vL29O548VblB8+8vXgIAfJdHgkqlenh43Cqv6u9X4ZVewkpv3wEAd3d3sgOZ2ibwk9LkQ/yrvPuA/ai7e/jSpMIsEyERPzU/BoApvgH7yC1fvhwAqu+3kR3I6Ny/9wDwXR4x4l2+U1tHdiDykV96k0ql4oxMJTBxn4cnHxcXFxB8ZFJmmGUiJILYmkdVh8v5mhorAGy9XIcbxRo/4gfV3dev8Jbkqqe7V11dXVWHy/km+l2eNAuAHvf0GBkZqfi7j6Y64vjTlkePyQ5kGH8gO4BBZYW1gU9prM0aNwqbYtlcAKqXvWG0NRWAe178CgAA9PVFX2rJeQoAYGFEC1o610FDuL6Bp0D8wWHv9vVFX+LkPOXftTCixbpq6Ahudja3ROX31QFYGNFiXalnElpyjPQbXTWEnpUWleyQkFJof/KUSqWqq6uTHchYNRcFbmakgW3A3mGnSskBkX90domfPq/kHnU+Vu0PEqS8y53K/vtshB51desbGZMdBYKJ/KQ0+fA/+z17RnYgw1C2vsx/nTl7T5CHcXPK70U3c8+LXwEAgL5fNqbzkzkAqGNzAtNbygbrEX6K/+DGau7I7vZFp7cIUkwA4NaxW+iFgl+izS30/L46QaP0s5wm4fBlRSW7UaQseC//M9H5R0WooaR9Pka09jKNIf6YISOtwjaAeTZ1jcIDB5Xt9OXyePguj5yKvssSEb+Vcd0P+ZqLAu0m7pPS5EOlUtXV1Hr6MMsclad9OU81Uv0tG8MtWe4aAJCTfy8WaPwr9lQAyPm5D4B7/hKnDqhR7maN4QOF+wIHcsG+PtZTACMaK9yyMdyy0V/fC6CO3dc5grud1ZwcAC97fs2N/jQLAGA/KwMA6IvO7wOgermbNYZbstxpFk+5QjOVZEYlOySkNNRe+1N7ezvZUYxTRRrDcGIWbhI/K+p0JRoVGQk1tRn4Lo8c8bOiUCkT0BZSXqr8SWlSUolZH0qWZQJ4uesTQ8w6BrSoWQBAjVrHH3TWsaZ5AcBTbmdfH+speLmbbTLg/4h1DPRTjQZyQYC+f9UBWMwSDHNraESHWzZunqsz/F3uDTYXZtG2DIxla8wNGtiZu/lZDoCFvWG0ARUAdAzmxtqLjLPLikp2SEhpzH5DDQC6uromrkkp+4OM6D9fCfuD8DcIqQjdPAEZCPGD0tKYofCW5EpLS3NC32KYDO+ytpamwltSPK2ZM2GC/4EjqSbuk9Kk1NXdrfbaa2RHMQxlyzI1nMS7zv+sOziv8c/6swCAn7Hl5NeaJAx+BbIB4Pd2ojfTYKYXQF35PZOz96KrfynrEx2YlnWXumnzYPLX2dd3vvBeIJt/r/PX3wGodMPBzFLH8A2LgReyo5IdElIaOrM1QKV/CRkMbhAS+qXC9+wlflBv6ajYiOr8BfO4XO7z58/JDmSsyHiXDd7UV3RDE2P+bG0V/gdOIlX+pDT5ECMMmjNnkh3IMJQtyxxi1p8WDLnW8evvwz2mEe1P85oF8JSbU84JTL9nkiCY0Dn8Xeisbtl4ttYkoZae3iI0k1JiO1TDgaeGiWqYRpGSWG7xFgDk5eWRHci4rPEIAABoeKjov2L5+fkAYP22noLbkTM7O2vAd3nE8vPzKVSKmZmJgtuZIJozZ7a3t3O5+FGfVBP7SWnyYbPZAKA/fx7ZgQxDxWZTCaFG+Ztt0pB+X2Nu9Oa5W/r6blQ+Y7H76oCbk9/iFK7vMNzdssLagc5LmEX1sjPU//leLFtaM6OJSnZISDkss3hT/fU/5+fnR0dHkx3LOBia2AJUKL6dvLxc67f1Fsx5Q/FNydOatathx8f5+fl+fn5kxzIOE/IuP3/+vLS01HP9ukkzL9NlqU3smYzS0lLcMpN0azwCIC0NGh42wxpcAzQqxCd8uq0N2YEMQ+n7MiVZ8MafAbgtI9g7RUdDY5Or/jf8lUOC8XQZd/t+SWEDzOKvQGrcbBZtAPBUSu0A0McdWGOuM7KoZIeElIGbg3l9fX19fT3ZgYxDU2MFAJi+qdD/uPPy8p4/73e2Vr0uLjW1GXb2NiwWS7VHTifkXc7IyACAlU7LFNnIhHJ3XAaCX9KIZLgv+1jl5eYazJ83X1ub7ECGoZJZJmj8yYK/2HwA9/zZWpME/rZBndX3TBLunRdP4PgpoKy7xBodI5rQJpe/twiyTCKPZDUNjrN0Nv06uMZcZlSyQ0JK5W9/WQkAUVFRZAcydkV5aQBga2I4bMkx43K5MTHR1Ol/DPBYrrhWFCdguz+Xy42JiSE7kLGbgHf5+fPncXFxWtqanuvXKa6VCaVc404AACAASURBVDZfW/ttfb2MjAzV/owxOUzIJ6XJJy8vr6u72225Cnz2U9EsU4M+C4DdsrGa2AmIW1bYFPsUwGgmMfqsY/iGBXBjL/1SRuRwfX1nyrkDS4tk3dX4k4XonkfRZ1tyBtrlr+BpOt/MBYDO5l+iyoVm9siMSnZISKm8azg/2MuJxWKp5rw9/jZ0AIrdhy4lJaW+/sdDQZ7aqrbAnMBYu5qxdnVKSopqdlpP0LscExPT1dX15VeHJs1wOeEj3/e5XG5cXBzZgUx1E/BJafLhcrlhoaFaGhrbPD3IjmV4Kjovk7rJToOV31dX3kIvbxFc1EgdOIBHY26QESeQzQlM5ww8Y2FPcxj2roYGfRan7imHniC4NYuWav9rYPnv7X3goKER7f4sJ78vNv9eLHHXSMOL3SdIQ2VGJTskRJ55OgvY9eJHwX7sSz+Vd9Pf39/c3FypN3BOY0xLk3wngKnAfeiqqqqioj7RfkNtm4fIh+nnvw27Mo8c83R0+vtfiF38+JMQ5uWrnp6edXV1Sn3aE0nvcl5eXmJioqmZCWPtauHrQ3+SJNLUGsuIId126SJjo5SUlMDAQCMjo+EfQPLHP8BK0Z+UJp/ExMT2jo7ooIAZr/0P2bEMTzX7MgHAQP8bYsk2AABYGNFS/UWW0Ti4mqUaDWw5RPWyN/tG6DhH6XepmzabRQluWRjpszbPdRCecGmgz3LXsBA0yloquomAzKhkh4TIoqml3f/b79yX/xa+qK0x43zM1ufPn3t6eqjaWlRb24BEZtPIthcZk66uLh9vb/i///vucBB1+h+Fb3X/+gLG+otfoWZpaff0iB/DbWpmcih2X3t7u4+PDylRjYPC32U2m+3v76+mNuPct6lit4gDzZXkXX5dTQ0AHnV1j/bBL4J3vvq//1uzZo0Kb2ilQobuyj7NkJFWAQr+pDT5lJaWRkVFzdfW/sBV8o/tcU8PhaJEqYUS9WU6uFo2ugpfoG7abLkJpF/RmBu9eW601PqoDq5mohWO8C51k6vZJuFbBvqN4YMbxekY6H8z8LLvlyYAi1l/HiwsKyrZISFyzNLWBoDuX1+ILZR2czDfu2XtoTOXV6xYkZubq5BD9gxCbr0KGUG5NamvXon/qpd0bQKw2WxPT8/2jo5TezYP3cCou+8FAMzS1Jr4wGTT1Nauv1079Hrgji0NDQ+yv7ng6emZnp6ukB5NFXyXq6qqPD09nz9/nleYNV9HfKsUIsucpRxZJpHsjuE057f19aK2+EWnpHl6ehYVFanEMSqTi61tgNfej0NwbfnItbe3e3p4zHjttczPD1CmT5dYpqfvmbnBmxMcmAwq25dJiuYWk4RakcPH+/5VJ704Ugmvz5gBAB1dvw69tW/LumAvp6qqqqU2Nqo5e0/OSktLly61YbPZ8bu8PmBIWBva/uQpCBJ3pcLv8ep8PPRW/FeHPNevy8vLW7FiheofOykH2dnZK1asePb8WdqZY3b2EvZJ6ex8DACayvEuz9NZAABPR59lAsA2T/dNrozS0tIVK1bgSiBZDEJuvXr16tawA9trUodu005ck+DWrVRMMUehtLTUwsLieX//0fBQAynbZL747Z+8ly9pOkp0qiBmmaNBrA0q5wys4CGONRc+DQipnGVOzgBwo+5niXfjd3klR2zsevKLhYVFWFjYlP1VRAwrr1ixAv7339/Fbg/2cpJYrKy+CQCs7ZVuvrHDylUAcKusaugtCpWSdubYx5+E1NfXGxsbR0dHT9kh1Pr6+jVr1vj4+MxQez3vcpa0deUV5dUz1NSMzcwmODyJZmlrUSiUhpbWsT3+xa6d2zzdiU+SVVUS/nogpAwSExPXrKH/6/ffv96/l267VFqx+62tAECbj1mmiuKfad4XmF5rklBrkt6SAwBGNFmbwyOlZ77EUlNL61LZj9IKBHgsu5r80TKLNxMTE42NjbZv315aWjqBAZIsLy/P39/f2NgoOzvbzcH8Zkqkm4O5tML5ZfXmSyyVZMaesGVOzhQKpYhZLK3A7qjQv1/MMDDUi4mJMTY2DgsLmzq911wuNzs728fHx8LCgsVieW/c8ENZ4RJLC4mF+/tf3CqvWubkrCRzvygUqrPrurvsn1/89s+x1RAdFPDFrp1PnjxZunSpj48P9mcjpUJ0YYaFhWmqqV9KTJCRYgJA6e07ALD2vQ0TFd3wlGhepkpwcDVLhaYUNrcOAIDqZW8YjSt4VN8q13VZ6V93PPlV2hk21m/rFSeHF5TV703JTUlJSUlJUVdXMze3oFKp1tbWExztxLhx4wYAVFVVcrk8AFhm8ea+LeuWWcia7nOz7mH/P35fxVg7QSGOxgw1NWv7ZSXXbvC4PGmb8qxctXzlquXZ31w4GHMkMTExMTFx9uzZRkZG6urq77777gQHPAF4PB7RezfwqYmxdvXHn4SYyjxJsujyVQBwYijRBHOHlasuf3+BVVHptXrV2GrY5MpwXLI4OuVUdnZ2dna2h4eHi4uLh4eHQmZjIzQCbDY7Ozs7Pz+/vr6eMn36R77vb/P0GHZRef6NmzQdHT1DJZqXiVnmaFEdXM0clOg/WCQHqxiuWelfJ39XEr/LS0YxNwdzNwfznzu6Csrqvyu5TfxuZrFYExQlGZZZvEl81yM5QzI5pwQAnF2VMcsEgFUM15slxRlnvgncsUVGMe+NG7w3bmi415h38TKz8CrxLqvmzqkjxVi7eoXTMobrai1tzWELp55Mp1CoxDwTJbHKdS0lnHKlsmrMWSYAzNfW/nr/3rsP2MdzLuTl5eXl5W3fvh0AiE8a8gsWoWHU19cPTNqZ8dr/eK1eFbXFT2vmTNlPAcD9ltZHXd2BoR8pOMDRwSwTIVjm5GxsZnYq7+bHvvRh9xh/a8HsjxfQP/bln4D8Y9Oj/t/+pfgYJ9SC2W+M9mjyH5seFZTVO7uuVaqP0cLee39jclzsscQUvy0bh91j3NTMxNTMZG/0buLl7do6Ho+n+BgnlKmZiZra6HbUZ16+2nCv0W/7zhlqagqKagxmqKktW+XMKrx8v6X1bX3xfQ9GZZGx0df79/JevmRVVF2prOzpewZCfb0IKZrWzJnGOvNBZ76pvp6L7dKl74xi9vNXmd8CgKvneoVFNxaYZSIEAPDp53G+boyIYznno7eO6sF3DecrKCTV8rf4bykUSsRnyntgI4VCjfgsJvJvQV9+kTSQPo6QtEmKUwqPy9sbdVBTSzsgJIzsWMR9+nnczWvFYQlHr55IHn9tlOnT3R2XEcedI6QS7j5gsyoq1763wdjsHbJjEYGrfxACALC2d3B2XZtzrbagbKqs+ZCj5JySmvutPlu2Km1HJuG99zcam72TcvLM7VrcgmzUDsYcedT5OCAkTAlXd9F0dHy2bL3f0ppfepPsWBCaaLyXLz9JPk6hUPYc/oLsWMRhlokQ36efx81QU9u0//SPTY/IjkWVXK2+H3EsZ56OTvDuKLJjGd6BhER4NW3zxkCJe2ciaTLOfJN64oz5EkufLR+SHYtkASFhM9TUwhKONj/CdxZNLftTTt1vafXbvlMJPwFilokQH01H58T5rFfT/usve1KU9jxuZdPx5Fff6NMz1NS+/i5XqebqSWO+xPKL4yd7unsDtuzicSfbVEsFuV1btzfqIE1H50RmlpJsYDSUppb2ifNZMG2a76efjXlXI4RUzvlC5vlCprW9Q3CkMn7OxywToUHW9g6fHo7rePLUyv/znzum6AbsI1d9v9Vyy6H+f/x+9HS6ko+VC1v73obA0I9u19bRV71HHJaIZGBevuqx1gdeTTt5PksJe0qEWds7RHwW86i7e0vMQUw00VSQX3pzf8opootEOT8BYpaJkAgf/w8//fyLjidPHYLirlbfJzsc5XWOWbE6+Cvuy/89ejpdqfa1GYmIz2L8tu9suNe4wsG14V4j2eEor6SjJzdvDKRQqF9/972yrSqQyG/7Th//Dyt/urd6R/D9sR4IhJBKSDj/zY7YOMqf/nRGiYeSMMtESJzf9p2ZBcxX//XHdeHHIo7ldPe9IDsi5dLx5NdN0ae3HT47a/ac765eV6pzJkbu08+/OHo6vf/5P+ir3jsSm9jfj++yiIZ7jX9d73co+oix2TsFNyqU8NRQaQ4kJH76+RePurvXhYbjYiA0Kb347Z8fxhz6KvNb4p+nMg8lYZaJkATW9g7fXb1ube+QnFNitnH/wTOXcKYmAHT3vYg4lvPOxv0512qdXdfmXL2uEv1b0qx9b0PmJaae4VtffpFka7kq9cQZnKkJAI86Hwfv+HiFvev1azd8/D/MLGDSdJToWOSRID4oUv70px2xcetCw+8+YJMdEULywXv58v/9/TvrzVtYFZXOrmu/u1qi5P88cb9MhCTTM3wzs4BZXHg54cD+Q2cuHzpz2c3B3Nn6bfdl5sPu3D7JdDz5lTjuqPp+KwBY2zsE745Soc4tGcyXWBbcuPX9t9/EH9i/N+rgwZgjTquWr2E4r1m7erQ7lqu6hnuNzMtX876/3PSwBQCcXdcG745S3U8R1vYOP9TfTz4Sm3Xm9LrQcLrtUrfly1YsWTzsGX0IKaf7La2sisrvrpU86uqm6eh8cfKU0h60Jmwat7nlLcfl2vMXZuRM5oPy0CTm50XncDpK6xU4h/L7b7+5VnT55rVi4QNgrN/Wo0yfzJ/TeC//Q6SVhBlqasucnBme61Xiv7bR4vG433/7zTVm4c2S4oGLFCplyZJJvh97f/8L4Zmpmlraq1zXvuez0XyJJYlRyRGns/PzTyOLCy8TL+m2S030FgKAwfz5WhrDn9qHEInuPGDzXr78xz//yaqsetTVDQDEsQh+23cqojlDjdetljrIJRvM/S7z048CT8Udmcy/IxGSl/fe3/je+xt5PO7Na9ceNPxUc6scAB53dnA6J/PyAmOzd4gOSys7e2PTdyZlcjmAQqH6+H/o4//hi/7+a4WXH9y/9+DeTwDw8OHD3p5usqNTIPMlltb2DjPU1IxMzZwZa1W381IaYvltb0932bVr14ouswovsyoqyQ4KodHRM3zTz3ODq+d6lfv4h1kmQiNFoVCdXddO7mQLzVBTe+/9jWRHgeRMU0ub+KwIAA/u/fSiv5/H49bfriU7LoSkmjd/ATHn0tjsHaVdQj4szDIRQghNIQP9tSq3AxdCKgfXmCOEEEIIIfnDLBMhhBBCCMkfZpkIIYQQQkj+cF4mQuNVXV4GAL093a1ND8mOBSGE0CREoVCJBebzdBYo+U7swjDLRGgsHtz7qZh5+RqzkNjvBiGEEJoYmtraDk6rVq1Zu2zVKgqFSnY4smCWidDoFBdePvzpJ487OwBg9uzZQUFB2traAODo6EhyZAghhCYvNpvd1dUFAPn5+d9/+833335DoVJ9/D8M3h2ltFsdYZaJ0EjV366NP7C/urxMXV09NDR08+bN5ubmZAeFEEJoShjoy4iOjm5vb2exWGfPns04efz7bzMDQj7y275DCfs1cfUPQiPy+aef/GX1yurystDQ0La2tqNHj2KKiRBCiBS6urpBQUGVlZW5ubkaM2fGH9jvvsyO09lJdlziMMtEaBgv+vt93RgZJ4+bm5sT+aW6ujrZQSGEEELg4eHR1ta2f//+lqaHbsttidWoygOzTIRk6e3pdl9uV11e5u3tXVlZqaurS3ZECCGEkIjo6Ojc3Nz/mjbN141x+fsLZIczCLNMhKTi8bg7fH0ed3YcPXo0KyuLSlW6KS8IIYQQAHh4ePzwww+6urqf/G17/e1assPhwywTIak+3/NJ/e3a0NDQ0NBQsmNBCCGEZDE3N8/NzZ0GsMPXR0nmaGKWiZBkWelfZ6V/7ejoePToUbJjQQghhIZnbm6enp7e29MdutWP7FgAMMtESCIej5t8JHb27Nm5ublkx4IQQgiNlLe3d1BQUP3t2uLCy2THglkmQpJknDzR290dGRmJy8kRQgipltjY2NmzZx/+NJLH45IbCWaZCInr7elOPhJrbm6O0zERQgipHHV19cjIyMednVlnviY3EswyERJXePECj8vdv38/2YEghBBCYxEUFDR79uzvs78lNwzMMhESd62oUF1dnU6nkx0IQgghNBZUKtXDw+PBvZ/IXWyOWSZCIl7091eXl9HpdNwdEyGEkOpyd3cHgOLCSyTGgFkmQiKuFV4GwT9OhBBCSEU5Ojqqq6tfKyokMQbMMhES8fhRBwAYGRmRHQhCCCE0dlQqVVdX93FnB4kxYJaJkAjOo04AmD17NtmBIIQQQuMye/ZsnJeJkBJ52t0DmGUihBBSfcTvst6ebrICwCwTIRG9Pd26urpkR4EQQgiN14IFCwDgJZdHVgCYZSIk4kX/c7JDQAghhCYDzDIRQgghhJD8YZaJEEIIIYTkD7NMhBBCCCEkf5hlIoQQQggh+cMsEyGEJqnmJLtpstglNQ+UIv5MViRC4YxIUeDwD0zE94UQkgmzTIQQQgghJH+YZSKE0KRmm9j0SrJbIQYTFINByC2RlpkBAAABTJLCQQhNDMwyEUIIIYSQ/GGWiRBCCCGE5A+zTIQQQhI0FwXaDazZsQsUXkVDLL4JLBIuTlwTvTiOBTgirU+bZmcXWCSxluakQDtJIY6sZqnVIoTkAbNMhBBC4ooC7QwZaRUVgtcVaaGGg+mioYktADQ8FErQmh82AIhfbGqsAADTN0c737IocJpI6wAVFWkMwyHpauOXdoahaRVCIYpmvsN+X5KrRQjJCWaZCCGERBUFMtIqAGwDmMTCoSZmoi0AVIRuJhIyA1cvW4CKnMKB9Ky5MIfI3EQuPmwAgACPNaNvHQAEjb969aqJWC1UEfqlSBJZkZZWIYixiRlgCwBpDFl5puTvqyLUcLjkFCE0JphlIoTQpFYRaihpd0rpiVVz0iEiy7uVuobohTRYE3KLGQCDeZ7Bm6YAUNHYJHimqbECwNbWVvgikXnamhiOLt6iPKJ1QeMAYLAmlcgzxQ3GaLAm9WyiLQCk5Un7xvjfl23i2SHfl/SHEELjgFkmQgghIfxuSfEuyDUfCydxazwCQGh4vPlhA4Ctl5ep8MUxjpevSX316tWrVIkdoCLj8eIxEj2sUjNGwfe1V3TDJOL7wjQTIUXALBMhhCY1KftlSk7jQJAcDh3nJvovBYneGo+AweHx5sKcCrD1cnU1EerM5PdJjna8XFxzc1FRUqAdI03CdybWTcpPM8VSUQHi+xratUp8X1IeQgiNB2aZCCGERoJY8yPyip9RNjVWAJi+aUCkeUTCRkzKHPV4OaG5KEmwENzQkMEYWOEjavTLiiTOH2CkgcjoP0JIXjDLRAghNHpERpmWVyQYLzcx5PcLEj2cxExNL9fRJ4LNSXaGjNCBheC2tgGJzKZEifMyEUJKDbNMhBBCI0EMOQ8YGGkmJjwSHYsDPZzEePkYehubkzaHVgCAbSJ/IfitW6khawzelFB0yCi3WISSiJ1qOYIZBAihMcMsEyGEkBBiYHzochj+jpiDiSMxNbOxqamxYmD+pSD1LBrbJkYwMC2UeStkjVCGKtiOU4T4KPeQCCV8Xzj/EqEJhFkmQgghIVKWahd9GSq+KsjQxBYg7dChBqH5l/xVQYfGtIkRSEknB7fjFCUao5TF8QL8TT7F9tyUfJARQkguMMtECCEkzCBkbwAApDEGjl9sLkoiFnnbJn4slMLx87aKCuH+Q2LMvGKskzL5K9nTDiUJjn5sLgq0MwyVPBSexrDjl2suCjQMrRCPcJjvC5qL+KvXx70UHiEkAWaZCCGERK1JZQbYAlSkMYgF2YYM/lTJs6J7TfJTQpEkbeDamJaAD+zLWRHKb3uaISOtwjaRf/qQyBh5QEDAQDlDfhYsFqHs72uaoeAsIJyViZAiYJaJEEJI3JrUW03MANuBrYtsAxKZTbeGZHDE5uyiQ+OCDY/G2j1oEHKLf1wkv2Vm06tbIWsk7YXpkfqKmcgP0tZWYoTiAYt/X7YBzKZbmGMipBjTuM0tbzku156/MCOHRXYwCI2Fnxedw+korb8vl9oczd/+43/9V1tbm1xqQwghhMgSHR0dExNTWn+fpqMzbGFDjdetljrIJRvM/S7z048CT8Udwb5MhBBCCCEkf5hlIoQQQggh+cMsEyGEEEIIyR9mmQghhBBCSP4wy0QIIYQQQvKHWSZCIubpLOByuWRHgRBCCI1Xf38/uQFglomQCE0t7a6uLrKjQAghhMaL+HX2upoaWQFglomQCOJfY3t7O9mBIIQQQuPS1dVFoVBnYJaJkJKYpaUFgs9/CCGEkOrq6uqapa1FYgCYZSIkwtrOAQBKS0vJDgQhhBAau66uLjabbW3vQGIMmGUiJMLc0nKGmtqVK1fIDgQhhBAaOxaLBQAOK1eRGANmmQiJoFCoq1zXlpaW4qA5Qggh1fX3v/+dQqU6u64lMQbMMhESR3zyy87OJjsQhBBCaCy6urpKS0ut7RwoFCqJYWCWiZA4Z9e1+oZvxsTEYHcmQgghVRQTE8PlcjcHbSc3DMwyERJHoVDDP4t5/vx5XFwc2bEghBBCo1NfX5+SkuLsunaZkzO5kWCWiZAEzq5rzZdYpqSkVFVVkR0LQgghNFJcLjcsLAwAgndHkR0LZpkISRF3POUVgKenJ46bI4QQUhVhYWGlpaU+/h8am71DdiyYZSIkhZ7hm1/8v5NdXV2enp54sjlCCCHll5iYmJKSYm3v8OnhL8iOBQCzTIRkWPveBr/tO6uqqtasWfP8+XOyw0EIIYSkSkxMDAsLm6ejc+J8FrlLywdglomQLJ9+/oWP/4elpaUWFhb19fVkh4MQQgiJ43K527dvJ1LMzIIiEg8uF4NZJkLDOJCQeCAh8UlX19KlSxMTE8kOByGEEBpUX1+/YsUKYqA8/0YFTUeH7IgGYZaJ0PB8/D/MLGDO0tIKCwtbuHBhXl4e2REhhBCa6rq6unx8fCwsLKqqqgJDP8osYCpPLyYBs0yERsR8iSWr+k7EZzF9z555enoaGxuHhYXhPkcIIYQmWHt7e0pKypo1a+bMmZOdne3suvZK9Z2Iz2LIjkuCP5AdAEIqg0KhBoZ+5OP/YVrSV5e/v5CYmEgMoNvY2FCpVHV19XfffZfsGBFCCE1C/f39xNqA+vp6YjUqhUpd+94Gb78t1vYOZEcnFWaZCI3ODDW1iM9iIj6LeXDvp2Lm5Zpb5T3d3a1NDwEAR9IRQggpzgw1NWOzd2g6OqvWrHV2XUt2OMPDLBOhMTI2e0cZ9rxFCCGElBPOy0QIIYQQQvKHWSZCCCGEEJI/zDIRQgghhJD8YZaJEEIIIYTkD7NMhBBCCCEkf5hlIoQQQggh+cMsEyGEEEIIyR9mmQiNwLVdhhqvS/ly8go7caNNUS13XNvllVKsqNqluBH2uqHG614praN6SnGhdqQ4jSEehBBC5MIsE6Fxqqk7G7l1sVOGIhLNa7tWeaXX/ayAmuVOhUJFCCE0ITDLRGjENn/f1PcP8a8733tbAkDN50EnOsgOECGEEFIemGUiND4LnQ9e+d4bAGov/qCwcXOEEEJI5WCWidD4Oa/aDAA1LS1kB4IQQggpDcwy0VQndWUJseInbOzLWTqu7fJyESwSctklNnGTWGGz75qkRl1OdBAFvNIBAM6+NzQS4cq9XHbdkFL5jTAnonWZ65Nab4Q5eQnilFZS5NsRbXTkoQ6NdiDUjmu7vAQLqvZdG9FCnxHWDG0n9g38rMKKh05skP3DRAghNDaYZaKpboHLeguAulyWWPJxozAdALxdncdW7Y0wp1Ve6XW1gte16Z8vltsqabHK62rTJS8/Kty19WwN0frxK9Kabs1weXfr2Zo6QZxbF++6NqTQjbDXRb4dGY2O7cHCXau80vkxQE2217tew+X3I6/ZcHFk9sDP6ux7q1xEZtCO9IeJEEJolDDLRFPeQjrDcuisyta2RgCw0tcfQQ1tJ46fBQD/VasEV64R6Z2Vd86PTX3/aOr78fRhKwCo27Nt5OnL8qP/aMrxBxCsOjoqyHclV17z+eJdN0RryD6bTpS5dtif4aInsZWOlG2f1wKA1ad3iMVMcRaQnn1WtNC1XVvPAsD/b+/O46Kq+j+An1mYAQIkFjWTR3FFMlfcqFhMHtOUJ9fU3FBIc9fc0Rb3pXLLLVHLLdSQfmqouYEVGiIKKu4OhpkIEgoCc5nl98e5c+bOAgw6OoCf94uXzwHmXO69w/Pqy7nnfE5Y1DnBmidCCElauPpoeadaVkfhqZJ2S+nLju0JI4Sc/6G38UBvRU7J4MjD9h3L1R+ZnJ0RdUx4HItuJgAAVBSqTIAGwb3aG8+qVByOO0tIuz7B3uV0vnNsXf+2M84T0nrRpED+a7e/X76VEDJgz/H5XWht1yBw9PGoYcS0Bqo4/uCtF20yOfjWY0Zl2bB99DX1Rq8ebv5Cbp+MTaKnyr/Ae8yec0tbG76IH9bdszqQHcQ7ZD6t2MpUkY5hUUfG0JfV67L62KL2hJDoX0q9VxU4crulx1aE1CP8kaOGEULItZt0ZLciNxMAACoIVSYAqdfoDWJY09w5EnOekNa93qsnfB2ddGj40aX/jPOk/YBFqXtG6wYLaYUqHNokhBASOGFpa0LIDweeaZBMd/Cxow3GJunBjcqy1k3LG4nli+ml4cJTpYO7woOvyL+Rmz/f8HJ46TfKyG+yvKOgRidEN42hjHtVgSMbvon1m7bXf1KRmwkAABWFKhOAkC49BxCDmibjWhIhpGkj80+ZBdoPWLTvWO7x+cIy5dbV84SQYT0DjV7r3bgpIYRcVjzLnD968HY+9c0e3LDAKv/86dF8GxsU06SBt29Zne4ojiZsmNCfLvepiDI6Gp8qX+laeq8qcGShitxMAACoKKmtTwCgMgjpMoxE/3BZoSCB3oSQo8eM5llSw/bpZxyS2wmTI8J/SIqe3fsa44O4ZAAAIABJREFUEQxklqVhw3aEnC3/deU7O6OL2wxzX7+aQUg9M9+omPpN2xOSZPAlxdHvVy+JY4uELGdRR8vmvz7NkS3wnG8mAMBLC2OZAITo6qo4uhBbceMaMTcYaaBB4Irjxyq+pqdKUqzr37b3QlbPtWs/YNG+Y4vKn5f59B1teGQAALASjGUCEEInAs5OOh97+M7oMeRIzHnLMozqjd4UGdty4dmkhaPXBR8ZU964161b5Q1k3rl52aLTNRhVtT46YUDn9vejZ5wnhLRbGrVhjH61zbED5R3G8o5Jt24RYrA+id6rN7xLWbT0tKdkznO+mQAALy2MZQIQQlie0dUMftm1hc9wGwyfZhKO09DH/MoVOkRqWDnpFjtbjB7cWlMGzZ8qTXFiaMGnXwNOWVAQV6Cj8X2g98p0xuSznpIh695MAAAwhCoTgKJ5RluPHbt1y7IMI16XSZHtCCEkerku65tfuWIchZOweoZwVRBd7Hz+mjA/ic8VKgtfDQuKWurpdioye6r8ymv2KS2OjVhwqhXpaJSKT9f4myxLeuZTMmLdmwkAAIZQZQLwaJ7RteVLok0zjMpiOpzJfyW6P9sp8XbChnfDfyCEtI+cECL8ceSHJfrXTG650OiROj/YJhxrND04uXOMX15d8Z2K9Ef7nh5NcXRu2xkG62n4pfFb127Q7c2oODq3qwWnamFH6uwMtiXPnWMTusxOEt4rYxU6clmsezMBAMAAqkwAnS49BxBy/qyFGUbCjnzWt344s8vqqGHt6U6Jjd2cG7u1DJ+dRAhpvWiTPh2dHwQVvOaH9pFG61doOXV2a7huc3NzB3emezO2HrbPfH6kRSeftJAerW3vaBIWuUgQKklCwvlFTr270JTQtr2jz7aP3LO0NeEXYpdyqpZ1JIQQMmBYGDk7o4vucozvlbEKHNmCy7fezQQAAAFUmQBMSJdhtGGSYVQePnH97Ixpup3KA1ccP7YnrDWLN28XFrnHKPCowfAjqVHD2rMXRJ07PryR8SnN3xPG78QjKJ5MDt5+wJ7UPU+7hCVwRf6xRbqf0i4s6tzqYMMX1Bt9/Bg7DUJaD9t3LPf48C5GkZZmTtWyjoQQQt5frX+lmXtlrAJHLv/yrXkzAQCAERXfvNU0KLCWl/f3ew7b+mQAnsbw/u/9/fed+AsVXPkBlUPCZOfwH8iAPaVs5AMAAC9EYzfn9p3esUo1GLt3R+SUUZuWLsNYJgAAAABYH6pMAAAAALA+VJkAAAAAYH2oMgEAAADA+rDDJADYUuCK/BsrbH0SAADwHGAsEwAAAACsD1UmAAAAAFgfqkwAAAAAsD7My4TqgCtW/vn7b7Y+CwAAANBDlQlVnkxun/0ga3Bod1ufCAAAAOihyoQqb8rMeS31u1ADgJXdvnX90P6faLtmg+YNWvjLpCI7iVgmEckkYjvdv2KRiFNrOLWWU2lKaEOt4dRaJVeSHr9P+eQRIUQikQwNH+fo+Irw+Ns2r81//IgQ8lqTNvXf8JNJRHKpWCYVyyViuVQsk4q0WqJUaziVllNplGqNUqVRqjT3M67duXCKHmHIyLEuLjXMnnxqStLvCcdou3aTNvV82xqfuVQkk4ilYhGn0nBqLTvzErWWU2uePHly6fhetYojhDi71Bg0fJRUgv9uQrX1dlCIdQ+I/7dAlefzRgufN1rY+iwAqielsvj9oNa0LXNw6jFhuadnTSeZ5BW59BWZxEkmeUUucbSTOMklTzj1E6W6gFM/4dQFStUTTl2gVD/h1EmHdtESkxAybc6ioeHjjH7Ez3t30iqzTtM2/r0+dpJLnO2lznKps1ziYi91kku0WvJYqcovVhcoVY+V6vxi1WOl6vzJ/azKHBo+9vW69Uq7hN7vdbp6OY0Qkn37UsioBZ6eNZ3kkldkEie55BWZ9BUZ31ZrtOycn3DqAk79RKl6wqkdXT1P715JCMl//OjVV91Nzx8ASoPVPwAAUKrd26Pu3f2Ltv1CI15189QNNIrkUjocKJJLxRwdYtQNNCpVWvppXm72hYNRtHuduv/5cEj4i7+EKTPn0YZaxf3+4wp6qpxKo1RpOZWGU2voV+RSsUwilkv5AVS5bki1Zee+bnUb0yN8s+SznOysF38JAFUUqkwAADAvJzvrmyWf0bZb3catu/RlD7LtpGL+0bZELBWLdHUbX7Fxar6GO7s/qqSogB5h1hfL5HL7F38VbweFvNu1J20rko9mXk9TqjRKtVZXEGtorVmi1sqlYrlUJJOIdA/rxXKJ2NHB3u9/EbQ7p1SuWPzZi78EgCoKVSYAAJi3YvFnnFJJ2+0/+NjRwZ7WXjKJWC4Ry2gdJhXzg5f6gUy+0Pwn49r1U7G0u7DUe/FmfrFUJpPT9m/bl3IqLV8Wq9m/WqVKQ2dq6oYz2cRQcVO/4HqtAmj32L076PN3ACgXqkwAADDj6uW02L07aLt+60CfdkEyiYj/kIpYEUYI4Ws1lVYwkKnhVBo6nZFij61t4vW69QYM5ccjc+/euPTbAc7c832lSiOTiu0kBiWmXCKSS0Wd+o6VSGX0CLM/HWW7SwGoSlBlAgCAGV/OnkgbEqnMv+9YOoQp0w/y8YUmX6ipBTMdVdoStebGufis6yn0CEPDx9l8id7kmV96eNai7bP71hYWFeuGM7Wcis3U1IhFRC4VyyQimeHszFp1GzQL6k27X72cFrd/r+0uBaDKQJUJAADG4vbvTU1Jom3f4N616jaQGY/wieVSkUqj1dWX/Cgmp9Yq1ZrCIuUfO5fS7u4eNcPHTLHdpfDkcvvJs/jx1KLHuYk/fcvKYv26JbVGqdLKpSKZLu1IUFWLO3wQ4eDiRo+w5IsZSmWx7a4GoGpAlQkAAAaUyuIlX8ygbQcXt44fRAhH9VihKZOIlSoNp+ILTU5XbnIqzflfdxU/zqVHiBj7KRtEtK1e/QazIdWrCbE5WfdYcak7c61SpdFoCT81U2IwA9XFuUbbUH6NfE521roVi2x3KQBVA6pMAAAwELX2a5bX4xca4eJcQ5heJNMl/rAhQE6l5dRaYXpR6sHNtHtT3zdtkl5Ums8XraINtYr7I/qbEn2qkYZTa1lbmGpkx686F8mkolbv9nXz4lONfoj6FqlGAGVDlQkAAHo52Vmb1n1N2+5eTYTpRTI+vUgkl4rFIsIygIzSi/6IXkE3yyGEfDprvk3Si0rTsk377qH9aPuvC6duXkjkkz5VWqXg0Tmn1hilGtnpVta/NYB/+s8plV/Ommi7SwGoAlBlAgCA3pezJrL0orcHTmaxPvqIH4lYLhUpVVq6E6NxepHiWkYyv6Pju117Wn3Dumc384ulMjmfapQUs5YOxJYYro5XqjRSsZlUIzup2PsNv3qtAmn340cOJJ3+zXaXAlDZocoEAABeakrS8SMHaLt+60DvN/zoamtBfSmWS8VaLeHMpRcpVZqE7+fT7jKZfLJN04tK4+FZK2LMp7Sde/dGypFdfGQmq5jV/NAmX14bphrJJKLAoTNYqtGSL6fb7lIAKjtUmQAAwBOmFwUMnMLXlxKRTCoSLogxTS+ihebl3w78e/cGPcKAoRENGjWx3aWUJVywIOnCoW3/PszWPf3Xlqi1/BWpNYQQuZSt/tGvf3rVzbN5lwG0+9XLabu3R9nsSgAqN1SZAABACCG7t0exXW3eDBnoUft1WmDxlZYuj90ovYjt1lhYVJwcu4529/CsNXnml7a7lHLI5fafL+aXARXn556L+8GoXGbjmro7IJIbphp17PWxg4s7PcK33yzMf/zIdlcDUHmhygQAAKJUFq/VRfM4uLj79/pYX1+yqZkm6UXCDKCk/9vE0ovGTp5dqRb9mHq3a8+WbdrT9tWE2HuKa0apRiVqrVKtUWm0rMQUjGuKHe3t/QdMot0f5jxYi1QjAHNQZQIAAFmx5HOWy9Ox7xhHB7lcNyNTJhHbSYzTi4SLsjmV5uGDv68c3027+7zRolKlF5VGmGp0JmatcAcgmmpUotJyao3MsMRkUwiaderKUo2it226ffO67S4FoJJClQkA8LK7ffN69LZNtO3u1aRFQCgrp+wkItP0IqO9GZUqTaIgvYhVb5WcsBr++/KZ68knTQtolmokMygx+aKz84jPaHeOU65Y8pntLgWgkkKVCQDwslux5DOO49OL3h35GS2h7CRiO5P0IsFOjPzSnxK19s6Vc5mpp/jugifRld/YybNZqtGfMeuKioqNVs3TMloi4kttmaDElEnFdbx9Gvu/T7sfP3KALc8HAApVJgDAS+33+KOsPGrYLuR1bx87icjOJL1IoyVsD0ZOMM6nVGnO7F5Bu8vkcraqpkrw8Kw1RRe39DjrTuqJGKMEUGGqkR2bosrGNaVi/77jWKrRt98sxObmAEKoMgEAXl5KZfHXi+fStsROFvjRFDsaWmSYXkRnZBrOWeTXYp8/8iNLL4oYU1m2LLfch0PCvRvyiUvJ+9bxqUaGuxkJU43sBFHtMonoVXePNrrNza+lX0SqEYAQqkwAgJfX7u1R19Iv0nbb0HBXN0+j9CI6I5MTPCjnC021VqnS5D9+lHZ4G+3u4VkrfOyntruUpySX20+ZxQ9nqlVc0v9tEjwr13KCq2apRjKJyE6ij89s23WQk/tr9AjffrMIm5sDMKgyAQBeUjnZWZvW8luWO7i4+3X9yHgxtVQsk4ilYhEbyCxRaziD9KKo4nw+vWjmF0sreXpRaYQ7YV47FfuP4hoLAVXqlzoZpxrxz80lYkcHe/8Bk2n3gvxHUeu+sd2lAFQuqDIBAF5SUeu+eZjzgLYDhs4QphfpQ8hpehG/a7lBetG9jKvXT8XS7i3btO8e2s92l/KspsycJ5Pxy4BObV9aotZPP9X9q1WqjFONZDSsXipu6hf8WpM2tPu2qG9ZuD3ASw5VJgDAy+jq5bRtUd/S9mtN2/j4BQvDINkmN4QQpVpTwh4iC9KLzu2PqnLpRaXxeaPFgKERtJ2tuHQ9+aRwByA+20it4Tc3N0w1orsivTVwMjsaNjcHoFBlAgC8jL4R5Du+M3CKwfilRCzXFZqcWsuZpBdxKs2Nc/EsvejDIeE+b7Sw0XVYzdjJs909atL27zuW0lSjErWW0xXW9F+xiMh1szONUo3Y5uZJp39DqhEAQZUJAPASOn7kwO/xR2nbN7D3694+wk26WaGp1mpN04uUak1hkfLsPn7LcplcPnbybNtditU4u9SI0K1eKnqce/bgD5x+tZNGEBSqlUtFMkGSKJvD2rb7MJmDEz3C4i+mI9UIAFUmAMDLRaksXvwF/0hX5uDUsVeETKpfMU0LTbqlpFF6ERvSSzsZ8zjrDj3ClJnzqlx6UWmGho9jg7Jph7cJU41K1BpOraUFt0ZLjMJEWapRW12q0b27f22LWmu7SwGoFFBlAgC8XHZvj7p39y/a9guNeNXNU1dfiljBZJpexOYm5uVmXzjIp0J6N2xSJbYst9zMz5fRhlrF/f7jCqNUI7a+3rDE1NfoLTv3davLb26+dsVCpBrBSw5VJgDASyQnO4vNyKxRu17rLn2FD8rpQhaj9CKjiPKz+6NKigroEabMmldF04tK077TO+927UnbiuSjmdfTjFON1PwHm50pnGbg6GDv9z9+FRGnVK5YjM3N4aWGKhMA4CWyYvFnnJLfsrxT33GODva6+pKfYihML1IabrfIqTX/KK6x9KK3g0JYQVadzPxiKUs1+m37UuG0VJZqxKm0dhKR8Ik5qzWb+gXXaxVAu8fu3YFUI3iZocoEAHhZXL2cFrt3B23Xbx3o0y5IxrJ4TNKL+MfEgv3KOZXm951LaXeZTM52AK9mXq9bb1jEONrOvXsj9cRPnLmZA0qVhhblhqumRHKpqFPfsWxz89mfjrLdpQDYGKpMAICXxZezJ9KGRCrr8L8IYa64ML1IGL3O77Ko0pSoNTfOxecoLtMjDBgaUQ3Si0ozZvJstqQp5UBUYVGxUVwoSzViN1A4O7NW3QbNgnrT7lcvp8Xt32u7SwGwJVSZAAAvhbj9e1NTkmjbN7j36w182B6JwvQilUarqy/1u5Zzam1hkfIP3UCmu0fN8DFTbHcpz51cbj9Zt7l50ePcxJ++FRbcpqlGdHamcFzzrX7jHFzc6RGWfDEDqUbwckKVCQBQ/SmVxUu+mEHbDi5uHT+IsJMYpxfRoU0+IFOtoUuq2a4/yXHfFz/mtyyPGPtptUkvKk2vfoPZYO3VhNisuwpWXLJt3IWpRjT7idWajvb2bUNH0u452VnrViyy3aUA2AyqTACA6i9q7dcsVad1t2EuzjVM0ot0i374CYh013J9etGlw9tpd583WgwNH2e7S3lxFn29kTbUKu5MzFrhs3JhgKgw1ciOX3UukklFrd7t6+bFpxr9EPUtUo3gJYQqEwCgmsvJztq07mvadvdq4tdtkFF6kVwqkkvFYhGhlZN+CFOXXvRH9Aq2ZXl1XfRjyueNFt1D+9H2XxdO3UpN1O0GpFUKHp2bphrZ6XaeDBgyk3bnlMovZ0203aUA2AaqTACAau7LWRNZetHbAycLtqvRb5Mol4podBFnkl6Uef1iRvIx2v3drj3fDgqx3aW8aDO/WCqT86lGSTFri4qUbGN3QWC7Rio2TjWSScR2UvF/mrSo1yqQdj9+5EDS6d9sdykANoAqEwCgOktNSTp+5ABt128d6P2GH7+o3HCPRI2WcGpNiUprlF6kVGn+EKQXzfxiqe0uxQY8PGuNnRxJ2yzViBPW4mp+aFNuLtVIJhEFDZ3JUo2WfDnddpcCYAOoMgEAqjNhelHAwCl8fSkRyaQiVmjKJGLOXHoRp9Zc/u3Av3dv0CMMGBrxet16trsU2xgaPpYtdbpwSLe5Ob/0Xnev1BpCCH1KbpRq5Orm0bLbUNr96uW0bVHf2uxKAF44VJkAANXW7u1RbO+ZN0MGetR+nZZBfD0kEcmlIpm59CK6p2JhUXFy7Dra3cOz1uSZX9ruUmxGLrf/fPEq2i7Ozz0X94N+W3M67qsb19TdW+NUo3Y9hrNUo01rv85//Mh2VwPwQqHKBAConpTK4rW6AB0HF3f/Xh/r60vdDEKavyNMLxIm9Zz+aS1LL5pc7bYst9y7XXu27/QObV8+vvue4pow1YhTaUrUWqVao9JoWYkpGNcUO9rb+w+YRLs/zHmwFqlG8NJAlQkAUD2tWPI5S8/p2HeMo4NczmZkSnT5jobpRcJdfx4++JttWe7zRote/Qbb7lJsb+bny1jbbKpRiUqrVGlkhiUmm5zQrFNXzwbNaffobZuwuTm8JKT0fx4/foS1bwAA1cY/f2f++AMf9+ju1aRFQCgreuwkIjtBelEhq5YEOygqVZpEQXpRv0Ejnt9/I559X5zUlLN/Z/5llZMpQ3DI+yeP/kII+fvymevJJ307dLZTiaRisZ1EIxWL7CQiqVrEqUVyqbhErS2RauUarUqtKZGK5RqtSq0NHDLjpy+HEEI4Trlg7qcTpn32vE8YwFYybl2nDSkhxF4uv3o5bXj/92x6SgAA8Fy8O/IzNn5pZy69SB/9qJtxeDvtdGbqKXaE+ZGTbHj+5Zo6dtiL+lEiQrSEkNO7V3q38LcTO9pJNEqVyE4iUqpEdmKRUiJykknlUrFKoylRi1iJWSLV1vH2aez//o3EXwghKWcT8d9cqPbkcrmUELJn3fqsnBxbnwwAAFjH2dTUyGV85FDDdiGve/vIWFS4YXoR2ymRE2SMc2rt2X1raXeZnd22lavcXF2f39kOmTQxKzv7WY6wbeWq2p6e1jqfMuw7dGjDju2EkIKH/6SeiOnQ/SOlSsQPZNJ/VWI7sUYmEXESsVyqVWm0+nFNjda/77jbSUfpCHHd117bsHixzE72Ak4bwCbat2olJYQ0bdiwacOGtj4ZAACwgmKlctqCBbQtsZMFfjRFuO2hsNB8wqmN9kukSZDnj/zI0oumf/LJB127PtcTttfFnj+1Dq1a1atb1yonU7b2rVod/+P3GwoFISR537omHf4r9azJD2RKREqV2E6sUUpEdhKJXCpWqbWcRMvXmhptiVrzqrtH+z5jTu9eSQi5+88/V27cHB8W9gJOG8BWsPoHAKBa2bRrV+qVdNr2Cw13dfM0TS+SS8Wc4EG5kk9/1CpVmn8fZqcd3ka71/TwmDpqtO0updKxl8sXTp9B22oVd/qntZzhTAPTVCMZLe518ZktO/d1cn+NHmH+qpXPOIgLUMmhygQAqD6ysrOXbVhP2w4u7m27fmS85FkqlknEUrFIsERawwnSi1LithXn8+lF385f8OwDjdVMaEhIaAi/x+bN07/cU1xl8aJK/SIqg1QjmntP4zMdHez9B0ym3R8XFCxYs9p2lwLw3KHKBACoPr76bmP2w4e0HTB0hlF6ER8VTtOL+F3LtcJdf+5lXGXpRe1btWblFAhFTpggs7Oj7d+2LytR6ye26v41k2ok0+082dQvuO4bHWl34cAzQPWDKhMAoJpIvZK+cccO2n6taRsfv2BhZCPbioYQolRrStQajn/Iq08vSopZx9KL1syfZ7MrqdxaNvMdNZhPD81WXEo/fUS4AxAfO6rW8JubC4Iz7SQiOmOhY9+x7GhsEi1A9YMqEwCgmpi7fDlXUkLb7wycYjB+KRHLdYUmfUpuml5041z8vfQztHvEoEEtm/na7lIqu8jxEzzd+U0jz+xeUVRUzKm0JWotK9npv2IRketnZ+rz8Ot4+zTvMoB2P/Xnn/uPHrXdpQA8R6gyAQCqg/1Hj/56ik+49A3sTdOL2PglKzTVWi2n1hqlFynVmsIi5dl9/JblcplszvgJtruUKsDVxWX66E9ou+hx7tmDP7BlQPpxTbVGqdLKpSKZIKOUzY5t232Yg7MbPcK4uXOKlUrbXQ3A84IqEwCgyitWKllApszBqWOvCOG6ZlZo6rYsN0gvov+mnYx5nHWHHmHBtOm1Xkj8ZJU2PiyMDfemHd7278NsNkhcwlecWqVKo9ESo5hSmVQsk4hedfdo1X0o7f4gJ2fN1q22uxSA5wVVJgBAlbdp1y4a4kgI8QuNeNXNU1dfilhZI5MYpxexGYR5udkpsfxAZmNv74hBg2x3KVXJ8jlzaEOt4hK2LxGmGpWotWzlvmGJaZBq5ObVmB5hwepVSDWC6gdVJgBA1ZaVnT1n+TLarlG7XusufQ3HL0W0xDRKL9L9q+VUmrP7o9iin4XTZyC9yEIBHTqwZfh/XTiVeT3NONVId5/Z7EzhBAZHB/sOffhlQEqOm7YQy4CgukGVCQBQtS1Ys1rJ8TVip77jHB3s2fNxmbn0IlYD0QLoH8U1ll4kDIMES6yZN18u43eJ/G37UuGEV/pviVrLqbRSsUj4xJzVmo1avlWvVQDtvufgQaQaQTWDKhMAoApLvZK+adcu2q7fOtCnXRBdziwzl17ELyfXD2RqlCrN7zt1Ezrt7CInYNFPxdTy9JwwYgRt5969kXriJ87cnAROraHlvuF6LJFcKurUd6xEytepH+s2FgKoHlBlAgBUYePnfkYbEqmsw/8iZPxCE5FpehGLXuf3QlRpStSam+ficxSX6RFGDR6M9KKnEDl+Qk0PD9pOORBVWFSsG840TjWSSVi2lH52Zq26DZoF9abdU6+kb4+Jsd2lAFgZqkwAgKpq/9GjSRfO07ZvcO/XG/jIJGI7iXF6kUqj1dWXug+1llNrC4uUf+gGMj3d3SORXvRU7OXyr+bMpe2ix7mJP30rLOWNUo34YHaDHFPxW/3GObjw6ZuRy5ch1QiqDVSZAABVUrFSOW4uv8bZwcWt4wcRdpIy0ou0gpmCGk6l4VSa5Ljvix/zW5ZPH/2Jq4uL7a6mauvfowcbBr6aEJt1V8GKS7ZBvDDVyE5isOeno71929CRtPuDnJyF2NwcqgtUmQAAVdJXGzc8yMmh7dbdhrk41zBJL9It+uGnCerz2Gl60aXD22n3ls18x4eF2e5SqoPvdHmlahV3Jmat8Fm5MJqUpRrJJGI7qYjt/9nqXX2q0eotW+7cvWu7SwGwGlSZAABVT1Z29vING2jb3auJX7dBRulFcqlILhWLRYTVNyWG6UWnti9l6UUs9xGeWstmvkP69KHtvy6cup58khX3SsGjc6NUI5lEZKfbeTJgyEzaHalGUG2gygQAqHqmLVzA0oveHjhZsKmMfjNDuVREo4s4tX5FOS10Mq9fzEzlt6MMDQkJ6NDBdpdSfSyYOo2lGp3bH1VcpOTUBiv6ablvmmpEA6f+06RFg3Z8jNT+o0dP/fmn7S4FwDpQZQIAVDFJF87vOXiQtuu3DvR+w49fVG64k6FGS5QqTYlKa5pexBb9yGWy5ZEYyLSOWp6ecyZMpG2WaiSs7+kaIP65ufH0WZFMInpn4BSWajRtAYYzocpDlQkAUMUI04sCBk7h60uJSEbn+ekKTb7EMUwv4tSatBMx/969QY8wYcSIenXr2u5SqpvxYWFederQdsqBKLq5eYlaoxvU1NIFWIQQweof/ZotVzePlt34zc1Tr6Rjc3Oo6lBlAgBUJdtjYtgOMb7BvT1qv06LFb5qkYjkUpFMKipRm0kvUqo0hUXF5w9G0e41PTyQXmRd9nL517q/AbiignNxP7ASn9OVmPTt0L1rxqlG7XoMZ6lGyzasz3v82HZXA/CsUGUCAFQZxUplpG7LcgcX93f6jdfXl7on5nYSM+lFLE/n9E9rWXrRwmnTsWW51QnnuV4+vvue4po+1UiXIaVUa1QaLSsxjVKN3hk8nXbPfvgQqUZQpaHKBACoMuZ+tZylF3XsO8bRQS5nMzIlYjsJH8QoTC8S7vqT9beCbVkuXBMN1iVcs/9H9AqjVCNOrS1RaZUqjcywxGTTHpq0C/Zs0Jx237hjBzY3h6oLVSYAQNVw5+7d73bupG13ryYtAkKFpYmdufQi4T6HSpUmKWYtSy9i+Y7ocQkZAAAgAElEQVRgdcL80fvXU8ymGtFVQXQSreB95IvOwCH8huZcScnc5cttdykAzwRVJgBA1SBMLwoaOpONgdFH5EbpRfqARt28wNtpiSy9SLhXDTwPUz8e5eLkRNund68sKio2WulP12ZJRCIWnykc16zj7eMTyG9u/uupU/uPHrXdpQA8PVSZAABVgLDUaNgu5D9NWsikYjupsL7UpxfRDX70a03UmqJi5dmYdbQ70otegFqennMnTqLtgof/pBz50SDSSJBqJJOIhCmnbH5th/9FsFSjyGVLsbk5VEWoMgEAqgD22FRiJwv8aIqM3zzGOL3IdFdDTq0poelFf/PpRXMmTKzl6Wm7S3lZRAwa9KaPD22f16UacYY7MNFUIxqnL4xql0lEr7p7tO8zhna/oVBs2rXLZlcC8LRQZQIAVHZrtm5lS0BadRvq6uYpM0kvkkvFnOBBOdu4XKnS/PswO+3wNtq9pocHtix/MezlcjacqVZxp39ayxnOYTBKNZLxz8318ZktO/etUasePcKc5cuysrNtdzUATwNVJgBApZaVnb1sw3radnBx79AjzDS9SCYRS8UiwUAmP4RJn56nxG0rzufTi76dvwDpRS9MaEhIaAi/aeTN07/cU1xlwaVK/fIsg1QjmW43ILlE7Ohg36HvWNpdyXELkGoEVQ2qTACASu2r7zZmP3xI2wFDZxilF/GB3jS9SLfuhxOkF93LuHrlxG6+e4cOrOiBF2P+1GkyOzvajt86XzhlVvevcaqRfjmXVNzUL7juGx1p9027diHVCKoWVJkAAJVX6pX0jTt20HbNBs19/IKF6UVswxhCiJJP/NaWqLWG6UXr2NGEOY7wYjRt2HDU4MG0nZt548qZI3TbTzargU1yMEo1spPQR+eijn3HsmVAbHNRgCoBVSYAQOU1d/lyrqSEtoXpRbr6ki802VNyo/SiG+fi76Wfod0jBg1CepFNRI6f4OnObxp5ZveKoqJioz8G6L9iETFKNZJJxHYS8evePs2C+FSjpAvnkWoEVQiqTACASmr/0aO/nuITLn0De7/u7SPc8JoVmiqNllNrTdOLCouUZ3avoN1dnJzmYMtyG3F1cflMtwyo6HHumZ83cYYTG1iwkVxqJtVIJhW37T7MwdmNHmHc3DlINYKqAlUmAEBlVKxURuq255HYyTr2ihCuPmaFpkwi5tTG6UX037STMU9y79MjzJ04CelFNiQcSL58LJqlGgkXaSlVGo2WCHOphKlGrboPpd0f5OR8tXGD7S4FoAJQZQIAVEabdu26oVDQdofeY19189TVlyJWX9IS0yi9iH6al5udEsvPyGzs7R0xaJDtLgUIEUyKVau4hO1LhKlGJYI/DwxLTP3fFW26DnLzaswfasMGpBpBlYAqEwCg0snKzp6zfBlt16hdr3WXvobjlyL6YZReJIz7PhOzjm1ZvnD6DKQX2Zxwgf9fF05lXE4Wphpxav07yGZnGk6NEHfoo081mrZwge0uBcBSqDIBACqdBWtWsy3LO/Ud5+hgLxy/NJtepI9gVGv+UVy7dfoX2l0Y2Qi2tWbefLmMXy2eGL3CNNWoRK3lVFqpWCR8Ys5qzUYt36rXKoB233PwYNKF87a7FACLoMoEAKhcUq+ks+0EvZp39GkXpF90bC69SKnSCgYyNUqV5ved/IROmZ1d5AQs+qksanl6ThgxgrZz795IPfETZ262Ax3ONFnpJZJLRW8PnIJUI6hCUGUCAFQurHqQSGX+fcfpQm1ogKJBehGLXud3LFRpOLXm2pkjOYrL9AijBg9GelGlEjl+Qk0PD9o+dyDq8eNHuuFMg1QjkYjIJCy1Sj8706PW6yzVKPVK+vaYGNtdCkD5UGUCAFQi+48eZU9CfYN7v97Ah24GY5pepKsvdR9qLafWFhUpz+xZSbt7urtHIr2okrGXy7+aM5e2ix/nJv3fJuEfCUapRnZ0h3qDhFTxW/3GObjw6ZuRy5ch1QgqM1SZAACVRbFSOW4uvxLZwcWt/fvD7SQimbn0Ij77Rr9LIf+RHPd98WN+y/Lpoz9xdXGx3dWAef179GADzFcTYrPuKlhxqRvO1Kca0WB2YRq/o719hz5jaPcHOTlzv1puu0sBKAeqTACAyuKrjRse5OTQdutuw1zdPEzTi/hFP2r9TD6OzstUa/Jysy8d3k67t2zmOz4szHaXAmX5TpeEqlZxZ2LWCp+Vc+ZSjYQ7T8qkouYBPVmq0Xc7d965e9d2lwJQFlSZAACVQlZ29vINfNq2u1cTv26DjNKL5FKRXCoWiwirQkrUGk6tZelFp7YvZelF2LK8MmvZzHdInz60/deFU9eTTwr/bGB/RQhTjfgPvtYUBwyZSbsj1QgqM1SZAACVwrSFC1h6Uce+YwVbv+i3HJRLRSy6iBMEGHFqTeb1i5mp/HaUoSEhAR062O5SoHwLpk5jqUbn9kcVFymNsgLoHxJGqUYsyuo/TVo0aMcHVAl3IgWoVFBlAgDYXtKF83sOHqTt+q0DG7fy1w9cCQpNjZYoVZoSlVY3hKmvNf/QpRfJZbI18+bb7lLAIrU8PRdMm07bNNWoRG3wlwNdA8Q/NzeemCuSS8XvCFKN5i7H7EyojFBlAgDYnjC9KGDgFOEkPGGhyZeVJulFaSdi/r17gx5hwogR2LK8SogYNMirTh3aTjkQRTc3LzHcw0mp1hBCBKt/+FQjO4nI1c2jZTd+c/PUK+lrtm612ZUAlAJVJgCAjW2PiUm9kk7bvsG9PWq/Ltev9tDPyCxRazmT9CKlSlNYVHz+YBTtXtPDA+lFVYW9XP617q8LrqjgXNwPbFtzTldi0jda9/tgnGrUrsdwlmq0bMN6bG4OlQ2qTAAAWypWKiN1W5Y7uLi/02+8vr7UPTG3k4jtJCLT9CL6ldM/rWXpRV/NmYsty6uQ0JCQ/wbwm0ZePr77nuKaPtVIF1ClVGtUGi0rMY1Sjd4ZzD92z3748KvvNtruUgDMQJUJAGBLc79aztKLOvYd4+gglwuWEsukfFyiUXoRi1fM+ltx/VQs7d6ymW//Hj1sdynwNOZPm8baf0SvMEo14tRaGp8pMywx2YSKJu2CazdpQ7tv3LGDDYoDVAaoMgEAbObO3bvf7dxJ2+5eTVoEhAoLCBbJLkwvEu5GqFRpkmLWsvQilsIIVYgw2fT+9RTTVCNOtyrIJDiTLzrfHjiZdudKSrAMCCoVVJkAADYjTC8KGjpT+DCUxXEL04uU+owbLafS3DgXz9KLhvTpgy3Lq6ipH4/ydOenV/6+Y2lRUbFpqhGn1ohFRB+fKRjXrOPt4xPIb27+66lT+48etd2lABhAlQkAYBvCgqBhu5D/NGkhE2YiGqYXcSrdljC6crOoWJmyn1/0I5fJFkydVvqPgkqtlqfn9NGf0HbR49yUIz8aRBrpUo04lVYmEQnzU9nM3Q7/i5A5ONEjRC5bis3NoZJAlQkAYBvs4abEThb40RQZ2+LFNL3IZO/BEppe9DefXjRnwkSkF1VpEYMGvenjQ9vndalGnLlUI5lhhCqNz3zV3aNtaDjtfkOh2LRrl82uBEAAVSYAgA2s2bqVLdRo1W3oq26eMnPpRZzgQTmdq0fz2P99mM3Si7zq1MGW5VWdvVy+cPoM2laruN9/XMEZzo4QphrZScT0TxEWnymTilt27lujVj16hDnLlyHVCCoDVJkAAC9a3uPHyzasp20HF/cOPcLsTNKLZBKxVCwSDGRq9JHdKm1K3LaSogJ6hK/nfob0omrgvwEBoSH8ppGK5KP3FFdZJKpSv/BLn2pkp3t6TuMzHR3sO/QdS7srOQ6pRlAZoMoEAHjRTv35Z/bDh7QdMHSGaXoRbfMLjQXrP2h60b2Mq1dO7Oa7d+jAShOo6uZPnSazs6Pt+K3zhZNxdf8apxrZSfQ7Tzb1C67Xik/f/GHvXttdBwAPVSYAwIt27dYt2pA5OPn4BQvTi9i2LoQQJZ/LrS1Ra4XpRad3r2SHWj5njm2uAZ6Dpg0bjho8mLZzM29c+u0AZzhfgk2fEK7+kUlEdhL66Fzk8zYfmPq4oAAPzcHmUGUCALxojwvyWVuiVRluG8gXmiwr0TS9KOt6Cu07PiwM6UXVzPyp02p6eND22X1ri4qLdbtNaoWB7aapRrToFKtL2KGw0hxsDlUmAMCLFvIO/1iTKyq48OuPbPySFZoqjZZTa0vUxulFhUXKM7tX0L4uTk5TPx5lu4uA58JeLp87YSJtFz3OPfPzJk6t4dhItn41mFYuNU41EmtKzsVto30be3vXq1vXdtcBQAiqTACAFy+gQwcWW3Pqpw2KtERhoSmTiDm1mfQiTqU5/+uuJ7n3ace5Eychvahaihg0iA1RXz4WnXP/b7YDENu8XqnSaLREbphqFLd50YM712jHjwd9ZLsrAOChygQAsIG5EyfRhqqE27JwQtadayyP3TS9iH6al5udenAz7fWmj0/EoEG2O314vtbMn0cbahX3e/Q3gh2ABCPcutmZfIm5fWXKif+jvTzd3fHrAZUBqkwAABsIDQlhIZeqEm7+uP4Hftwok4hM04tYKPeZmHVsy/K5Eychvagaa9+qNYsO+OvCqYzLycJUI/1sXbVGLhUXPsr5amb44d2b6OvlMlnMxo349YDKAFUmAIBtLI+cwyqJkhJu2/rlkROH3/nrL/2u5SwoUa35R3Ht1ulf6ItDQ0KQXlTtrZk3Xy6T0XZi9AqjVCNOraGDmokJv44b8v6FpFOs4/ZVq9u3am2jswYwgCoTAMBmtq1cNW30aPbpn4nxg0LfWjp3QvrF84KBTE3+40cJ38+nr5HZ2c3HluUvgVqenux3I/fujdM/fydMNSooLP714E8j+3WZNTn839wc+jJPd/f9W7biLxCoPKS2PgEAgJeXvVw+f+q0d9p3GDltKstp/+P4wT+OH3R29ahdv2nNBm8UFOTfOhdf8PAf+t1Rgwc3bdjQdqcML87UUaO/27XrQU4OIeT8gais6yn1fP20yifZf12/dems0Yv/GxCwaekyLAiDSgVVJgCAjf03IODi0WMfz5i+/+hR9sX8vJz8Czk3LvwhfKVXnTqR4ye88BME27CXy7+dv6D/J/yI5r1rKfeupZi+zMXJae7ESdjLHiohPDEHALA9VxeXPes3XItPiBg0iM3GM9Kyme+xXT+6uri84HMDGwoNCdm2clVpvxJedeqsmTf/rz+TUGJC5YSxTACAyqJe3bpr5s2fM35Cwp9/Xrx65c/z5+nXa3t6vtO+w5A+fbBw+CXUv0ePDq1aRUX/yH4fXF1cWjRr9t+AAKzygUoOVSYAQOVSy9Ozf48e/Xv0sPWJQGVRr25dLPmCqghPzAEAAADA+lBlAgAAAID1ocoEAAAAAOtDlQkAAAAA1ocqEwAAAACsD1UmAAAAAFgfqkwAAAAAsD5UmQAAAABgfagyAQAAAMD6UGUCAAAAgPWhygQAAAAA60OVCQAAAADWhyoTAABsydXZhTb+uZ5iea9H9++wdg0XFyufEwBYA6pMAACwpf8GBtDGvWspu+aFFeQ9LPv1xU/yj0Z9mXp4G/20XcuWrqgyASolUfHNW7Y+BwAAeHllZWf79Xg/+6G+uGzYvF3H4O7eDRq9IpN06vSWVkvOppx9lF909+5fyX8cv/znCWH3X3fuCujQ4YWfNQCUD1UmAADYWOqV9L6jRmXeu1ehXi5OTt8uWNi/R4/ndFYA8IzwxBwAAGysZTPfswd/qVC9GNChw8Wjx1BiAlRmGMsEAIDK4s7du/uPHt2xb1/qlXSzL2jasGG/99/v936Ppg0bvuBzA4CKQpUJAACV0Z27d+/8/Tf7tJaHBypLgKoFVSYAAAAAWB/mZQIAAACA9aHKBAAAAADrQ5UJAAAAANaHKhMAAAAArA9VJgAAAABYH6pMAIDq72ZGxpjIyDp+be0bNbRv1DB0RNjh+Pjn9LMKCgu7DR3SbeiQgsJCKx72Qno6O3/Tjzp+bS+km4/YfDGe01UDVGmoMgEAqrmVm6Oad3l3y+7o3Lw8+pVfT536IHzkjEWLUBIBwPMjtfUJAADAcxR34sTMxYvdXF1njh074sMBTo6OhJDD8fELVq9atWVzzr+5m5d/ZetztEgrX997yedou6CwsN/oUYSQvRs20isCgEoIY5kAANXW/QcPPp0/z83VNW7b9glhI1hB9l5Q0OEdO4P9/XfGxsadOGHbkwSA6gpVJgBAtZVy6ZIiM3P6J5+08vU1+paTo+PimbPcXF1jDsURQkZOm2o0tfH+gwfNgoNGTptKCLmZkfF27150BuSYyMibGRnsZWw+4uH4+Dp+bd/u3Uv4XeZmRkboiDA2h5I+rF+5OaqMH1pRpjMj6VeaBQfdf/CAfTpy2lR2OXX82u45eLDsbxldRWn3wfRkxkRGsuvdumf3U1wRQFWHKhMAoNqKORTn7eU1oGeo2e82ql+/pa9vYnLy/QcP+nTrnpuXd+/+ffZdWqH26db9Qnp6QN8+yWlp9Otbdkf3DBtO6zbm7j//jJj6aW5eXnJa2vXbt41+0P0HD3qGDf/11Cn6aW5e3qotmyd+/llQJ39CSPzpRNMf+syXXqonhYXjP5tLLyc3L2/SF5+zMreMbxFCLLkPFH2gv2V3NP00Ny/vk9mzV26Oen4XBVA5ocoEAKieCgoL72Vl1ffycnJyMvsCJ0fHroGBj/Lz7+fktGne3NvLi45rUtcVt91cXWs4O89aspgQ8nPU5uKbt4pv3tq2cpUiMzNy+TLhoW4oFN2Cg3PSLv4ctblJgwZGPyj6wH5FZub6RYvoEc7sP+Dm6pqYnEwIqeHsfCQhgY0+Xlfc9vbyatO8uRXvg5GfjxwhhOSkXcxJu/hRr165eXmszC3jWwWFhZbcB+pmRkZqevoHXbvmpF0svnnr0rHj3l5ewssEeEmgygQAqJ4KCgoyMjMtfLGTk1N9Ly86rkkIKSgsPJKQ0NLXlxCSmp4etWz5e0FB9JX9e/T4qFcv9krKzdV1fNgIJ0fH94KCGtWvb3AahYVHEhKC/f379ehJv9LK17dbcDAhpLaHh7+fX0ZmZkFBAXtlGWWxVbi5ui6eOcvJ0dHJ0XF82Ag3V9eLV6+W+y1aOJZ7H6h79+/n5uV1bNOGToRtVL/+lZPxh7Ztx0IleNlgjTkAQHVWp1YtS4obOq65bP36+zk5tWvWpBXqqMGDH+Xn5+bl9f44wuj1bq6u9JX00xrOzrU9PEo78qFt29mnF9LTv9u5c2dsrLeXFyGkT7fuO2NjUy5d6t65M63kpn/yyXOtxoSnWtvDo4azsyXfooVjufeBogPDMxcv3hwdPfB/H3Tv3Nl0XizAywBjmQAA1RMdnryXlWXhg1rhLEk6P7KJd4PrCuNJlmaVOwC5dc/uN0O62Ddq2DG0J5uwSHQFGf0pdFYoPY3np4xTLeNbFt4HqnbNmj+uXefXosUNhWLeyhUdQ3vW8WuLtfzwEsJYJgBA9eTk6FinVq3E5OSCggKzo4P0CTUbwKOjd/QZMZsfSWdnxm3b/iyjcSOnTd0ZG0vbjb29506ctO9QXGp6OtGVwkcSEsIHDoo5FNfS19fogXvlUaH70MrX9/d9sRfS03fv3//DT3tz8/I+nT+vTfPmRqOeANUbxjIBAKqtPt26KzIzow/sN/td+oTa38+Plj61a9b09/NLTE6+mZFxJCGBfr2JdwOjtecVdSE9/dDJk34tWlw6drz45q2LR49179z5UX4+/S59Up+RmXkzIyMxOdnC5/sv3tPdh1a+votnzryXfG7JrFl0ldVzOj2AyglVJgBAtUWfRy9bv950j2+2aHp82Aj2xT7duj/Kz//9bFJqevqbPj6EkDq1a7NMTdZRGEJZLjqjse/777NBSqNlSUGd/B/l58edOPEoP//ZM4zYWiKiK6Of8YBUhe6DaQ4oIeQZi3WAqghVJgBAtVW7Zs2v536Wm5fXfeiQ1Vu3sAmah+Pj3xv80cnExG7BwcJHwG2aN6/h7Pz93r1ENz+SZmrujI1dsHp1QWFhQWHh/JUrTyYmshHQctH6jOX43MzI6Dt6lEJQZdIf8euphBrOzs+SYURnCLCx25sZGbOWLGZbtz+jCt0HeutmLVlMY9tvZmRs3LHjeSc0AVRCqDIBAKqz7p07b1u5ihAyfeFCjxZv0t1oPggfmZyWNnHEyFVfzhO+mM6SPJOSwuZHOjk6jh8e5ubqumD1Ko8Wb3q0eHPVls3eXl4Lp0238ARofXYyMZH+9OZd3nV2cpozYSJ7gkyrwzMpKZZXrqWhQ6EzFy+mP4gQ8kHXrs9yQKZC94FGNZ1MTGze5V16JorMzFGDB2NSJrxsUGUCAFRz/Xv0OPVTzIgPB7i5utKv/Dcg4OeozUtnzzaaBElnSRLD/KPunTvHbdvu16IF/XTEhwMObP3e8oLJydFx74aNIz4cQD+dOGLk3g0b2zRvLnyCTKtD+oz+WdCSml6mX4sWW7/6+hXrzfKs0H1Y9eW8iSNG0rabq+v6RYsmjQy31pkAVBWi4pu3bH0OAADwUos7cSJ8+rRnXMkOAJUNxjIBAMDGKnmGEQA8HVSZAABgSzTqqGtgYOXMMAKAp4YqEwAAbIOGAXUM7Ume/5Y/APDiocoEAABbcnN1XTh9OmZkAlQ/WP0DAAAAANaHsUwAAAAAsD5UmQAAAABgfagyAQAAAMD6UGUCAAAAgPWhygQAAAAA60OVCQBgRtyJE/aNGto3arhyc5TZF1xIT6/j19a+UcOR06au3BxFXyz8qOPXdkxk5M2MDNZl5LSpzYKD7j94UMbPPRwfHzoijB3E6AiV082MjDGRkfRu0AufsWhRVna28DVmb5F9o4ZvhnSZsWhRQWFh2S+jH3EnTrADxp040W3oENpx5eaoOn5tL6Snm54bPSDtaPbgb4Z0Wb11CzuBMk7D9A21FuFJmqK/aSOnTS3jCJb8alH3HzxoFhxk9hebnobZH0T/71DaGQKUBlUmAEBZLl69avbr8acTc/PyyuiYm5e3ZXd0z7Dhlvy3n1q5OeqD8JG/njrFvrJld3RA3z6V+b/uKzdHNe/y7pbd0exu5OblrdqyuXW398yWfUZuKBSrtmye+PlnFf25MYfi6tSq9ezbBd1QKKYvXNhv9CijQtPUU7yhFgrq5O/m6hpzKM7sd+lvWp9u3a3ys+7n5DzKzyeEHElIMHvJh06etOSNA7AEqkwAgLIkJiebVhUFhYVHEhIae3u7ubrSr7i5up7Zf6D45i32kZN2ceKIkYrMzMjlyyz5QfcfPNi4Y4ebq+u2lavYEeZMmJibl/fp/HlWr2ysIu7EiZmLF7u5ui6LjMxJu0hP+8z+A34tWuTm5Q0cO0Z42qa3qPjmrZ+jNru5uu6MjWWVtNmX0Y/unTvT1xQUFt7LynrTx6eiJ2x6cHq2JxMTjSrdZ39DLdeofv2Wvr5l/KZ5e3m1ad7cKj8r/nRiDWfnSSPDU9PTzY7L5ublzVqyuNyaG8ASqDIBAEo1csAARWZmyqVLRl+/mZGRmp7+fud3azg7l9bXydFx7qRJwf7+ZqsHUymXLikyM6OWLe/fowc7wpwJE5bMmmX2HGzu/oMHn86f5+bqGrdt+4SwEWxYsZWv7+EdO4P9/S057feCgqKWLSeEXFfctvxHFxQU5BcUWGVTSna25Y7hVfQNtZyTo2PXwMAyftP8/fxq16z57D+I1qz1vbx6dulCCIk/nWj2ZScTE0+dOfPsPw4AVSYAQKn8WrTw9vIyLYDof56DOnUqu7uTo2OdWrUe5effz8kp92eVVmbRx6llFGE3MzLe7t3L7DzOkdOmGk1YpNPy6Ny7MjrSHca7DR1yOD6+jl/bt3v3Mh33omXx9E8+Md0c0snRcfzwsIkjRgZ07FjuhdepXZsNCVso5dKlh//+W9vDo0K9SkPPNjcvr7SqS/jK0t7QZ7yZpb3LwsfldHKkcN6k6ftbNlqzdg0MbFivXg1nZ9OH5m6urhsWL3Zzda20w+dQtaDKBAAo1SuOr9T38jL6jzF9tN3S17dR/fpW/Fm0zljz/VajEqSVr++95HOTRoab7XUhPT2gb5/ktDT6qdHEwT7duufm5d27f5+9npaGfbp1L7sjdfeff0ZM/TQ3Ly85Le36beMCKOZQnLeX14CeoWZPrHvnzktnz7Zk3uS9+/fLnuFq6rritrWG96g2zZt7m7zRlnv2m0kfmhudgNHj8oCOHYVjrnEnTuyMje0WHGz5FvC6v478a9es6e/nZ/aheas3mncLDlZkZkYf2G/5HQAwC1UmAECp6KNMo/8Y00Kta2BguSUUnT5Yw9nZklE3WmecTExs3uXdOn5tZy1Zcjg+vuyip6CwcNaSxbl5eXMmTMxJu2g6cZAWT8JlJdcVt91cXWs4O89aspgQ8nPUZjrpcNvKVaYzDm8oFN2Cg3PSLv4ctblJgwaml1bfy8vJyancSyvDnoMHw6dPK6NaNXvVRxISnmJSZhmcnJzqe3lZ8qNN39By3wWqjJtJSvlNM3pczsZc12zdUlBYuOb7rW6uruPDRlh4jfS+sb+O6F8ga7ZuMX3lwmnTvb28lq1fj2VA8IxQZQIAlIVO/hM+S405FOfm6lrupMCbGRn9Ro86mZho4aibk6Pj3g0bJ44YSQjJzctbEbXpg/CRHi3efDOky+H4+NJ+RGp6+ke9es2ZMMHJ0dF04iAtntinrM4ghKSmp0ctW/5eUBA9VP8ePT7q1ctoxiEtYpwcHd8LCjIauC0oKMjIzKzQKu/cvLyOoT2N4oGGTppICPlx7Tp2i8y+zL5RQ5ZbRH90E2/jQu1Z0EfhGZmZBQUFpb2mtDe03HeBKuNmUqa/aaary7t37vxRr16HTp5cuHr1ycREs9MVyjh/+ricvmX0LxCzc0xr16w5avDg0mpQAMuhygQAKAsdYvdLoCAAAAYoSURBVGR5RvcfPEhMTjZ9TGlaGzXv8u7JxERvL6+F06Zb+LOcHB2Xzp6dk3bx+I/Rk8Mj6GzFGwrFB+EjzYYZ0WfNwirEaB0J/ZTNI6T1Gf1Kbl5e748jhCe8MzbWaMahhaOwDMtiNC0NzXJzdf05avO95HOWl0qEkPs5Oe6vvmqtNdelsfwNLfddoMq9mUYPzUtbXU4HL1dEbarQADDR1aysOqcPzUtboRU+cFCwv79w7T/AU0CVCQBQFjrKxYZ82LzGcjs29vaeOGLk2V/iKjp90MnR8a127RbPnHkv+Rx9/EoIWfP9VtNyjT7+rlO7tvCLRoN8whEyevJNvBtYuKC7jAfidJT0XlaW5RMZhdlALKRp7y8Hy3iZ8OPQtu10EC7+dKKzk5PlT+pNb5EpSyYAlPaGWvIukDJvJkVrUzaeWtrq8la+vt2CgwkhowYPtvxXi9ashBDhnxY7Y2MJIWZzOunTeVLKLx6AhaS2PgEAgMquT7fuO2NjUy5d6t65M13yYjqQRgN9KjQmZwn6+DXt6hVafDxFCHltD48azs50LPa64jY9eVoYPcsJs+JbeFa1a9a8cjKetgsKC/uNHlVG9zkTJji94jhz8eI3fXxKW9tk1sWrVy2ZFFshdJTX38+PHfY5vaFlC+rkv2z9evqbVloYOx1NJ4QcSUgIHzjIwvtAa1az36J/QZkWrPTp/M7Y2Kgfd1l3fgK8PDCWCQBQDjqD7briNv0PvHVXN1Ms7MZ03IjWc2Z7NfFuYLSEnJgMrdEHo4nJyTczMo4kJNCTN9uxovp06/6MK5EH9Ayt6CoT+hYYFT1lXE5pWzcZoaO8T7eiyJJ3wUL0oXnMobgywtijD+xXZGZ2bNOmQqmWtGbd990moxHistNYx4eNcHN13bhjR1ZOttkXAJQNVSYAQDlooXYkISEqOtrCx+UVRUtJs3VDGQ9zadKk8IknrU6MpgD26db9UX7+72eTUtPTaSFltmO3oUMs3AubosV3aTUiDU4v+wi1a9b8eu5nFVplcj8nRyqVGlVv9HJMn+3SkrTczCm2XvvpYt4tfBcsQR+aJyYn/56UZPZxOU3RCvb3j1q23NvLy8JUyzJqVpafZfaxeCtf3+mffKLIzPxk9uwKXQgAhSoTAKB8b/r4pKan7z6wP9jf35Kk8adAi9fw6dNWb93C/pN/MyPjvcEfnUxMNPuMmA597YyNXbB6dUFhYUFh4fyVK00XQbdp3ryGs/P3e/cS3TRNCzuWjdWI3YcOWb11S1Y2P9yVlZ29euuWNt27JaellTYKy9AMSMtXmdy7f7/ua68ZVY0sBGr6woXsNC6kp/cdParczKkL6en0DlcoeNL0pz/jzWSCOvlLpdKdsfvMPi6nA5njh4c1ql9/1ODBFo4l08flZv9QoSdf2m6TRLcMqKJXAUBhXiYAQPnohLkbCsXIAQOeZUagIjOzvr/xjkHB/v57N2zs3rnzklmzZi5ePH3hwukLFwpf8FGvXuEDB5kezcnRcfHMWd2HDlmwetWC1avoF00XQdOVOicTE4P9/Wl9Rtd2pKanl92xXN07d962ctWkLz43PWc3V9f1ixaF9f+w7CPQMzmZmLjm+620fKeLu82+eMmsWRevXjWNT2L3Ycvu6C27o4XfCvb3F9660g4e7O+/6st5ZZ9qGZdgybtgoUb169d97bW9v/xi+vfMhfT0ZevXs68P6Bm6cceOjTt20JXmZfxq0VXwZqttOnp6MjGxtH2P2Bv0FNcCgLFMAIDy0SGfp36oaqFJI8PP7D/w34AA9pXG3t7bVq7avPyr0krbVr6+p36K8WvRgn464sMBB7Z+bzSERisJQoiwPuveuXPctu1ld7RE/x49zh86PHHEyMbe3vQrbq6uE0eMPH/ocLklJkWHM08mJkb9uKvsVxY8KbyXlWV2xgK9DyM+HMA2q2zs7b0sMnLvho1l/1XQsU2bbStXlfuyslnyLliIvVmmReGarVty8/LGDw+jX6eplpYMZ5ad8Eofmh9JSCh4Yn4tOV0G9BTXAiAqvnnL1ucAAAAAANUNxjIBAAAAwPpQZQIAAACA9aHKBAAAAADrQ5UJAAAAANb3/8ysSYAcSqyIAAAAAElFTkSuQmCC"/>
                    <pic:cNvPicPr>
                      <a:picLocks noChangeAspect="1" noChangeArrowheads="1"/>
                    </pic:cNvPicPr>
                  </pic:nvPicPr>
                  <pic:blipFill>
                    <a:blip r:embed="rId29"/>
                    <a:stretch>
                      <a:fillRect/>
                    </a:stretch>
                  </pic:blipFill>
                  <pic:spPr bwMode="auto">
                    <a:xfrm>
                      <a:off x="0" y="0"/>
                      <a:ext cx="5334000" cy="3962915"/>
                    </a:xfrm>
                    <a:prstGeom prst="rect">
                      <a:avLst/>
                    </a:prstGeom>
                    <a:noFill/>
                    <a:ln w="9525">
                      <a:noFill/>
                      <a:headEnd/>
                      <a:tailEnd/>
                    </a:ln>
                  </pic:spPr>
                </pic:pic>
              </a:graphicData>
            </a:graphic>
          </wp:inline>
        </w:drawing>
      </w:r>
    </w:p>
    <w:p w14:paraId="5BC1412B" w14:textId="77777777" w:rsidR="00C14316" w:rsidRPr="00C14316" w:rsidRDefault="00C14316" w:rsidP="00C14316">
      <w:pPr>
        <w:pStyle w:val="BodyText"/>
        <w:rPr>
          <w:bCs/>
        </w:rPr>
      </w:pPr>
      <w:r w:rsidRPr="003D5825">
        <w:rPr>
          <w:bCs/>
        </w:rPr>
        <w:t>Figure 1.18</w:t>
      </w:r>
      <w:r w:rsidRPr="003D5825">
        <w:rPr>
          <w:bCs/>
        </w:rPr>
        <w:tab/>
      </w:r>
      <w:proofErr w:type="spellStart"/>
      <w:r w:rsidRPr="003D5825">
        <w:rPr>
          <w:bCs/>
        </w:rPr>
        <w:t>vRouter</w:t>
      </w:r>
      <w:proofErr w:type="spellEnd"/>
      <w:r w:rsidRPr="003D5825">
        <w:rPr>
          <w:bCs/>
        </w:rPr>
        <w:t xml:space="preserve"> Forwarding Plane.</w:t>
      </w:r>
    </w:p>
    <w:p w14:paraId="1FEDEBC2" w14:textId="77777777" w:rsidR="00C14316" w:rsidRDefault="00C14316">
      <w:pPr>
        <w:pStyle w:val="BodyText"/>
      </w:pPr>
    </w:p>
    <w:p w14:paraId="057A42DA" w14:textId="77777777" w:rsidR="005E32D4" w:rsidRDefault="00F82A0C">
      <w:pPr>
        <w:pStyle w:val="Heading1"/>
      </w:pPr>
      <w:bookmarkStart w:id="120" w:name="X7dc5ec89ace04afa0dfcc5c2c63a457bc733b57"/>
      <w:r>
        <w:t>References</w:t>
      </w:r>
      <w:bookmarkEnd w:id="120"/>
    </w:p>
    <w:p w14:paraId="3E6362B6" w14:textId="77777777" w:rsidR="005E32D4" w:rsidRDefault="00446591">
      <w:pPr>
        <w:numPr>
          <w:ilvl w:val="0"/>
          <w:numId w:val="20"/>
        </w:numPr>
      </w:pPr>
      <w:hyperlink r:id="rId30">
        <w:r w:rsidR="00F82A0C">
          <w:rPr>
            <w:rStyle w:val="Hyperlink"/>
          </w:rPr>
          <w:t>https://www.cs.princeton.edu/courses/archive/fall13/cos597E/papers/sdnhistory.pdf</w:t>
        </w:r>
      </w:hyperlink>
    </w:p>
    <w:p w14:paraId="05CEBED5" w14:textId="77777777" w:rsidR="005E32D4" w:rsidRDefault="00446591">
      <w:pPr>
        <w:numPr>
          <w:ilvl w:val="0"/>
          <w:numId w:val="20"/>
        </w:numPr>
      </w:pPr>
      <w:hyperlink r:id="rId31">
        <w:r w:rsidR="00F82A0C">
          <w:rPr>
            <w:rStyle w:val="Hyperlink"/>
          </w:rPr>
          <w:t>https://www.opennetworking.org/sdn-definition/</w:t>
        </w:r>
      </w:hyperlink>
    </w:p>
    <w:p w14:paraId="677B9544" w14:textId="77777777" w:rsidR="005E32D4" w:rsidRDefault="00446591">
      <w:pPr>
        <w:numPr>
          <w:ilvl w:val="0"/>
          <w:numId w:val="20"/>
        </w:numPr>
      </w:pPr>
      <w:hyperlink r:id="rId32">
        <w:r w:rsidR="00F82A0C">
          <w:rPr>
            <w:rStyle w:val="Hyperlink"/>
          </w:rPr>
          <w:t>https://www.openvswitch.org/</w:t>
        </w:r>
      </w:hyperlink>
    </w:p>
    <w:sectPr w:rsidR="005E32D4">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2" w:author="T. Sridhar" w:date="2020-11-24T23:52:00Z" w:initials="TS">
    <w:p w14:paraId="0CB99D81" w14:textId="033F8DF8" w:rsidR="004C60BC" w:rsidRDefault="004C60BC">
      <w:pPr>
        <w:pStyle w:val="CommentText"/>
      </w:pPr>
      <w:r>
        <w:rPr>
          <w:rStyle w:val="CommentReference"/>
        </w:rPr>
        <w:annotationRef/>
      </w:r>
      <w:r>
        <w:t>Would be good to explain the difference between FIB and LFIB.</w:t>
      </w:r>
    </w:p>
  </w:comment>
  <w:comment w:id="51" w:author="T. Sridhar" w:date="2020-11-24T23:53:00Z" w:initials="TS">
    <w:p w14:paraId="52C29956" w14:textId="77777777" w:rsidR="004C60BC" w:rsidRDefault="004C60BC">
      <w:pPr>
        <w:pStyle w:val="CommentText"/>
      </w:pPr>
      <w:r>
        <w:rPr>
          <w:rStyle w:val="CommentReference"/>
        </w:rPr>
        <w:annotationRef/>
      </w:r>
      <w:r>
        <w:t>We should remove this – very few people use this nowadays</w:t>
      </w:r>
    </w:p>
    <w:p w14:paraId="329D4648" w14:textId="36C23045" w:rsidR="004C60BC" w:rsidRDefault="004C60BC">
      <w:pPr>
        <w:pStyle w:val="CommentText"/>
      </w:pPr>
    </w:p>
  </w:comment>
  <w:comment w:id="63" w:author="T. Sridhar" w:date="2020-11-24T23:55:00Z" w:initials="TS">
    <w:p w14:paraId="51A50A3A" w14:textId="10A1BA46" w:rsidR="00EE6471" w:rsidRDefault="00EE6471">
      <w:pPr>
        <w:pStyle w:val="CommentText"/>
      </w:pPr>
      <w:r>
        <w:rPr>
          <w:rStyle w:val="CommentReference"/>
        </w:rPr>
        <w:annotationRef/>
      </w:r>
      <w:r>
        <w:t>Protocol is not written in JSON – data is exchanged in JSON format.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CB99D81" w15:done="0"/>
  <w15:commentEx w15:paraId="329D4648" w15:done="0"/>
  <w15:commentEx w15:paraId="51A50A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81B27" w16cex:dateUtc="2020-11-25T07:52:00Z"/>
  <w16cex:commentExtensible w16cex:durableId="23681B90" w16cex:dateUtc="2020-11-25T07:53:00Z"/>
  <w16cex:commentExtensible w16cex:durableId="23681C0E" w16cex:dateUtc="2020-11-25T07: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CB99D81" w16cid:durableId="23681B27"/>
  <w16cid:commentId w16cid:paraId="329D4648" w16cid:durableId="23681B90"/>
  <w16cid:commentId w16cid:paraId="51A50A3A" w16cid:durableId="23681C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062B40" w14:textId="77777777" w:rsidR="00446591" w:rsidRDefault="00446591">
      <w:pPr>
        <w:spacing w:after="0"/>
      </w:pPr>
      <w:r>
        <w:separator/>
      </w:r>
    </w:p>
  </w:endnote>
  <w:endnote w:type="continuationSeparator" w:id="0">
    <w:p w14:paraId="21552DE5" w14:textId="77777777" w:rsidR="00446591" w:rsidRDefault="0044659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8FADA6" w14:textId="77777777" w:rsidR="00446591" w:rsidRDefault="00446591">
      <w:r>
        <w:separator/>
      </w:r>
    </w:p>
  </w:footnote>
  <w:footnote w:type="continuationSeparator" w:id="0">
    <w:p w14:paraId="40B47D97" w14:textId="77777777" w:rsidR="00446591" w:rsidRDefault="004465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F55A11D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4C84D99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1C4FE4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9626A71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3FD0A1B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CB540D60"/>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995873F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F4784FD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6E00867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DF206BF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220C5C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BB46FD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1"/>
  </w:num>
  <w:num w:numId="22">
    <w:abstractNumId w:val="2"/>
  </w:num>
  <w:num w:numId="23">
    <w:abstractNumId w:val="3"/>
  </w:num>
  <w:num w:numId="24">
    <w:abstractNumId w:val="4"/>
  </w:num>
  <w:num w:numId="25">
    <w:abstractNumId w:val="9"/>
  </w:num>
  <w:num w:numId="26">
    <w:abstractNumId w:val="5"/>
  </w:num>
  <w:num w:numId="27">
    <w:abstractNumId w:val="6"/>
  </w:num>
  <w:num w:numId="28">
    <w:abstractNumId w:val="7"/>
  </w:num>
  <w:num w:numId="29">
    <w:abstractNumId w:val="8"/>
  </w:num>
  <w:num w:numId="30">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 Sridhar">
    <w15:presenceInfo w15:providerId="AD" w15:userId="S::tsridhar@juniper.net::2c96d150-a05d-4779-ae3a-38a23d4bf4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77413"/>
    <w:rsid w:val="0009100C"/>
    <w:rsid w:val="00117A68"/>
    <w:rsid w:val="00191BDD"/>
    <w:rsid w:val="00433351"/>
    <w:rsid w:val="00446591"/>
    <w:rsid w:val="0044771F"/>
    <w:rsid w:val="004C60BC"/>
    <w:rsid w:val="004E29B3"/>
    <w:rsid w:val="00590D07"/>
    <w:rsid w:val="005E32D4"/>
    <w:rsid w:val="0067152F"/>
    <w:rsid w:val="00745715"/>
    <w:rsid w:val="00784D58"/>
    <w:rsid w:val="00874368"/>
    <w:rsid w:val="008C0DC0"/>
    <w:rsid w:val="008D6863"/>
    <w:rsid w:val="00905665"/>
    <w:rsid w:val="00970A97"/>
    <w:rsid w:val="00B86B75"/>
    <w:rsid w:val="00BC48D5"/>
    <w:rsid w:val="00C14316"/>
    <w:rsid w:val="00C36279"/>
    <w:rsid w:val="00C66071"/>
    <w:rsid w:val="00D93E0A"/>
    <w:rsid w:val="00DC2569"/>
    <w:rsid w:val="00DF1A63"/>
    <w:rsid w:val="00E315A3"/>
    <w:rsid w:val="00E31B42"/>
    <w:rsid w:val="00E45DD0"/>
    <w:rsid w:val="00ED6F0A"/>
    <w:rsid w:val="00EE6471"/>
    <w:rsid w:val="00F82A0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07EE6C1"/>
  <w15:docId w15:val="{3392BA2E-33F8-3F42-92F5-9693CCC72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8C0DC0"/>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8C0DC0"/>
    <w:rPr>
      <w:rFonts w:ascii="Times New Roman" w:hAnsi="Times New Roman" w:cs="Times New Roman"/>
      <w:sz w:val="18"/>
      <w:szCs w:val="18"/>
    </w:rPr>
  </w:style>
  <w:style w:type="character" w:styleId="FollowedHyperlink">
    <w:name w:val="FollowedHyperlink"/>
    <w:basedOn w:val="DefaultParagraphFont"/>
    <w:semiHidden/>
    <w:unhideWhenUsed/>
    <w:rsid w:val="00874368"/>
    <w:rPr>
      <w:color w:val="800080" w:themeColor="followedHyperlink"/>
      <w:u w:val="single"/>
    </w:rPr>
  </w:style>
  <w:style w:type="character" w:customStyle="1" w:styleId="BodyTextChar">
    <w:name w:val="Body Text Char"/>
    <w:basedOn w:val="DefaultParagraphFont"/>
    <w:link w:val="BodyText"/>
    <w:rsid w:val="00E45DD0"/>
  </w:style>
  <w:style w:type="character" w:styleId="CommentReference">
    <w:name w:val="annotation reference"/>
    <w:basedOn w:val="DefaultParagraphFont"/>
    <w:semiHidden/>
    <w:unhideWhenUsed/>
    <w:rsid w:val="004C60BC"/>
    <w:rPr>
      <w:sz w:val="16"/>
      <w:szCs w:val="16"/>
    </w:rPr>
  </w:style>
  <w:style w:type="paragraph" w:styleId="CommentText">
    <w:name w:val="annotation text"/>
    <w:basedOn w:val="Normal"/>
    <w:link w:val="CommentTextChar"/>
    <w:semiHidden/>
    <w:unhideWhenUsed/>
    <w:rsid w:val="004C60BC"/>
    <w:rPr>
      <w:sz w:val="20"/>
      <w:szCs w:val="20"/>
    </w:rPr>
  </w:style>
  <w:style w:type="character" w:customStyle="1" w:styleId="CommentTextChar">
    <w:name w:val="Comment Text Char"/>
    <w:basedOn w:val="DefaultParagraphFont"/>
    <w:link w:val="CommentText"/>
    <w:semiHidden/>
    <w:rsid w:val="004C60BC"/>
    <w:rPr>
      <w:sz w:val="20"/>
      <w:szCs w:val="20"/>
    </w:rPr>
  </w:style>
  <w:style w:type="paragraph" w:styleId="CommentSubject">
    <w:name w:val="annotation subject"/>
    <w:basedOn w:val="CommentText"/>
    <w:next w:val="CommentText"/>
    <w:link w:val="CommentSubjectChar"/>
    <w:semiHidden/>
    <w:unhideWhenUsed/>
    <w:rsid w:val="004C60BC"/>
    <w:rPr>
      <w:b/>
      <w:bCs/>
    </w:rPr>
  </w:style>
  <w:style w:type="character" w:customStyle="1" w:styleId="CommentSubjectChar">
    <w:name w:val="Comment Subject Char"/>
    <w:basedOn w:val="CommentTextChar"/>
    <w:link w:val="CommentSubject"/>
    <w:semiHidden/>
    <w:rsid w:val="004C60B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8.emf"/><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microsoft.com/office/2018/08/relationships/commentsExtensible" Target="commentsExtensible.xml"/><Relationship Id="rId20" Type="http://schemas.openxmlformats.org/officeDocument/2006/relationships/image" Target="media/image10.emf"/><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4.png"/><Relationship Id="rId32" Type="http://schemas.openxmlformats.org/officeDocument/2006/relationships/hyperlink" Target="https://www.openvswitch.org/" TargetMode="External"/><Relationship Id="rId5"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4.emf"/><Relationship Id="rId19" Type="http://schemas.openxmlformats.org/officeDocument/2006/relationships/image" Target="media/image9.emf"/><Relationship Id="rId31" Type="http://schemas.openxmlformats.org/officeDocument/2006/relationships/hyperlink" Target="https://www.opennetworking.org/sdn-definition/" TargetMode="External"/><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1/relationships/commentsExtended" Target="commentsExtended.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cs.princeton.edu/courses/archive/fall13/cos597E/papers/sdnhistory.pdf" TargetMode="Externa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27</Pages>
  <Words>6165</Words>
  <Characters>35142</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chapter 1</vt:lpstr>
    </vt:vector>
  </TitlesOfParts>
  <Company/>
  <LinksUpToDate>false</LinksUpToDate>
  <CharactersWithSpaces>41225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dc:title>
  <dc:creator>T. Sridhar</dc:creator>
  <cp:keywords/>
  <cp:lastModifiedBy>T. Sridhar</cp:lastModifiedBy>
  <cp:revision>3</cp:revision>
  <dcterms:created xsi:type="dcterms:W3CDTF">2020-11-25T07:45:00Z</dcterms:created>
  <dcterms:modified xsi:type="dcterms:W3CDTF">2020-11-25T08:02:00Z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2020-11-02</vt:lpwstr>
  </property>
  <property fmtid="{D5CDD505-2E9C-101B-9397-08002B2CF9AE}" pid="3" name="subtitle">
    <vt:lpwstr>SDN overview</vt:lpwstr>
  </property>
</Properties>
</file>