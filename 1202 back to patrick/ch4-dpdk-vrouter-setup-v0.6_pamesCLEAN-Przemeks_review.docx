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8F2C8D" w14:textId="45ACF8B6" w:rsidR="008C7304" w:rsidRDefault="009F192E" w:rsidP="009F192E">
      <w:pPr>
        <w:pStyle w:val="Titre1"/>
        <w:rPr>
          <w:lang w:val="en-GB"/>
        </w:rPr>
      </w:pPr>
      <w:bookmarkStart w:id="0" w:name="_Toc52294116"/>
      <w:bookmarkStart w:id="1" w:name="_Toc54881620"/>
      <w:r>
        <w:rPr>
          <w:lang w:val="en-GB"/>
        </w:rPr>
        <w:t>C</w:t>
      </w:r>
      <w:r w:rsidRPr="00F87F6F">
        <w:rPr>
          <w:lang w:val="en-GB"/>
        </w:rPr>
        <w:t xml:space="preserve">hapter 4 </w:t>
      </w:r>
    </w:p>
    <w:p w14:paraId="38225136" w14:textId="5F8C9078" w:rsidR="009F192E" w:rsidRPr="00F87F6F" w:rsidRDefault="009F192E" w:rsidP="009F192E">
      <w:pPr>
        <w:pStyle w:val="Titre1"/>
        <w:rPr>
          <w:lang w:val="en-GB"/>
        </w:rPr>
      </w:pPr>
      <w:r w:rsidRPr="00F87F6F">
        <w:rPr>
          <w:lang w:val="en-GB"/>
        </w:rPr>
        <w:t xml:space="preserve">Contrail DPDK </w:t>
      </w:r>
      <w:r>
        <w:rPr>
          <w:lang w:val="en-GB"/>
        </w:rPr>
        <w:t xml:space="preserve">vRouter </w:t>
      </w:r>
      <w:r w:rsidRPr="00F87F6F">
        <w:rPr>
          <w:lang w:val="en-GB"/>
        </w:rPr>
        <w:t>setup</w:t>
      </w:r>
      <w:bookmarkEnd w:id="0"/>
      <w:bookmarkEnd w:id="1"/>
    </w:p>
    <w:p w14:paraId="17924941" w14:textId="77777777" w:rsidR="009F192E" w:rsidRDefault="009F192E" w:rsidP="009F192E">
      <w:pPr>
        <w:pStyle w:val="Corpsdetexte"/>
        <w:spacing w:before="0" w:after="0"/>
        <w:rPr>
          <w:lang w:val="en-GB"/>
        </w:rPr>
      </w:pPr>
    </w:p>
    <w:p w14:paraId="621104C6" w14:textId="19962ED6" w:rsidR="009F192E" w:rsidRDefault="009F192E" w:rsidP="009F192E">
      <w:pPr>
        <w:pStyle w:val="Corpsdetexte"/>
        <w:spacing w:before="0" w:after="0"/>
        <w:rPr>
          <w:lang w:val="en-GB"/>
        </w:rPr>
      </w:pPr>
      <w:r w:rsidRPr="000F6486">
        <w:t>Contra</w:t>
      </w:r>
      <w:r w:rsidRPr="00EC5F21">
        <w:rPr>
          <w:lang w:val="en-GB"/>
        </w:rPr>
        <w:t xml:space="preserve">il DPDK </w:t>
      </w:r>
      <w:r>
        <w:rPr>
          <w:lang w:val="en-GB"/>
        </w:rPr>
        <w:t xml:space="preserve">vRouter </w:t>
      </w:r>
      <w:r w:rsidRPr="00EC5F21">
        <w:rPr>
          <w:lang w:val="en-GB"/>
        </w:rPr>
        <w:t>set</w:t>
      </w:r>
      <w:r w:rsidR="008C7304">
        <w:rPr>
          <w:lang w:val="en-GB"/>
        </w:rPr>
        <w:t xml:space="preserve"> </w:t>
      </w:r>
      <w:r w:rsidRPr="00EC5F21">
        <w:rPr>
          <w:lang w:val="en-GB"/>
        </w:rPr>
        <w:t>up mainly</w:t>
      </w:r>
      <w:r>
        <w:rPr>
          <w:lang w:val="en-GB"/>
        </w:rPr>
        <w:t xml:space="preserve"> consist</w:t>
      </w:r>
      <w:r w:rsidR="008C7304">
        <w:rPr>
          <w:lang w:val="en-GB"/>
        </w:rPr>
        <w:t>s</w:t>
      </w:r>
      <w:r>
        <w:rPr>
          <w:lang w:val="en-GB"/>
        </w:rPr>
        <w:t xml:space="preserve"> </w:t>
      </w:r>
      <w:r w:rsidR="008C7304">
        <w:rPr>
          <w:lang w:val="en-GB"/>
        </w:rPr>
        <w:t>of</w:t>
      </w:r>
      <w:r>
        <w:rPr>
          <w:lang w:val="en-GB"/>
        </w:rPr>
        <w:t>:</w:t>
      </w:r>
    </w:p>
    <w:p w14:paraId="41F108AE" w14:textId="77777777" w:rsidR="009F192E" w:rsidRDefault="009F192E" w:rsidP="00FE424B">
      <w:pPr>
        <w:pStyle w:val="Corpsdetexte"/>
        <w:numPr>
          <w:ilvl w:val="0"/>
          <w:numId w:val="1"/>
        </w:numPr>
        <w:spacing w:before="0" w:after="0"/>
        <w:rPr>
          <w:lang w:val="en-GB"/>
        </w:rPr>
      </w:pPr>
      <w:r>
        <w:rPr>
          <w:lang w:val="en-GB"/>
        </w:rPr>
        <w:t>Define NIC cards to be used by the vRouter for its interconnection with the physical network</w:t>
      </w:r>
    </w:p>
    <w:p w14:paraId="56E6D280" w14:textId="77777777" w:rsidR="009F192E" w:rsidRDefault="009F192E" w:rsidP="00FE424B">
      <w:pPr>
        <w:pStyle w:val="Corpsdetexte"/>
        <w:numPr>
          <w:ilvl w:val="0"/>
          <w:numId w:val="1"/>
        </w:numPr>
        <w:spacing w:before="0" w:after="0"/>
        <w:rPr>
          <w:lang w:val="en-GB"/>
        </w:rPr>
      </w:pPr>
      <w:r>
        <w:rPr>
          <w:lang w:val="en-GB"/>
        </w:rPr>
        <w:t>Define CPU resources to be allocated to the DPDK vRouter</w:t>
      </w:r>
    </w:p>
    <w:p w14:paraId="702669CA" w14:textId="6EE6D39D" w:rsidR="009F192E" w:rsidRDefault="009F192E" w:rsidP="00FE424B">
      <w:pPr>
        <w:pStyle w:val="Corpsdetexte"/>
        <w:numPr>
          <w:ilvl w:val="0"/>
          <w:numId w:val="1"/>
        </w:numPr>
        <w:spacing w:before="0" w:after="0"/>
        <w:rPr>
          <w:lang w:val="en-GB"/>
        </w:rPr>
      </w:pPr>
      <w:r>
        <w:rPr>
          <w:lang w:val="en-GB"/>
        </w:rPr>
        <w:t xml:space="preserve">Define the huge pages memory to be used by the DPDK vRouter to create vRouter interface DPDK rings for physical and </w:t>
      </w:r>
      <w:r w:rsidR="008C7304">
        <w:rPr>
          <w:lang w:val="en-GB"/>
        </w:rPr>
        <w:t>VM</w:t>
      </w:r>
      <w:r>
        <w:rPr>
          <w:lang w:val="en-GB"/>
        </w:rPr>
        <w:t xml:space="preserve"> </w:t>
      </w:r>
      <w:r w:rsidR="008C7304">
        <w:rPr>
          <w:lang w:val="en-GB"/>
        </w:rPr>
        <w:t>NIC</w:t>
      </w:r>
      <w:r>
        <w:rPr>
          <w:lang w:val="en-GB"/>
        </w:rPr>
        <w:t>s.</w:t>
      </w:r>
    </w:p>
    <w:p w14:paraId="0CB55CCD" w14:textId="43FAC702" w:rsidR="009F192E" w:rsidRPr="00392A64" w:rsidRDefault="009F192E" w:rsidP="00FE424B">
      <w:pPr>
        <w:pStyle w:val="Corpsdetexte"/>
        <w:numPr>
          <w:ilvl w:val="0"/>
          <w:numId w:val="1"/>
        </w:numPr>
        <w:spacing w:before="0" w:after="0"/>
        <w:rPr>
          <w:lang w:val="en-GB"/>
        </w:rPr>
      </w:pPr>
      <w:r>
        <w:rPr>
          <w:lang w:val="en-GB"/>
        </w:rPr>
        <w:t xml:space="preserve">Configure the number of queues of DPDK vRouter physical and </w:t>
      </w:r>
      <w:r w:rsidR="008C7304">
        <w:rPr>
          <w:lang w:val="en-GB"/>
        </w:rPr>
        <w:t>VM NICs</w:t>
      </w:r>
      <w:r>
        <w:rPr>
          <w:lang w:val="en-GB"/>
        </w:rPr>
        <w:t>.</w:t>
      </w:r>
      <w:r w:rsidR="00D344D7">
        <w:rPr>
          <w:lang w:val="en-GB"/>
        </w:rPr>
        <w:t xml:space="preserve"> </w:t>
      </w:r>
      <w:r w:rsidRPr="005B6E26">
        <w:rPr>
          <w:lang w:val="en-GB"/>
        </w:rPr>
        <w:t xml:space="preserve">Queues will be configured automatically </w:t>
      </w:r>
      <w:r>
        <w:rPr>
          <w:lang w:val="en-GB"/>
        </w:rPr>
        <w:t xml:space="preserve">with a </w:t>
      </w:r>
      <w:r w:rsidR="008C7304">
        <w:rPr>
          <w:lang w:val="en-GB"/>
        </w:rPr>
        <w:t>one-</w:t>
      </w:r>
      <w:r>
        <w:rPr>
          <w:lang w:val="en-GB"/>
        </w:rPr>
        <w:t>to</w:t>
      </w:r>
      <w:r w:rsidR="008C7304">
        <w:rPr>
          <w:lang w:val="en-GB"/>
        </w:rPr>
        <w:t>-one</w:t>
      </w:r>
      <w:r>
        <w:rPr>
          <w:lang w:val="en-GB"/>
        </w:rPr>
        <w:t xml:space="preserve"> </w:t>
      </w:r>
      <w:r w:rsidRPr="00392A64">
        <w:rPr>
          <w:lang w:val="en-GB"/>
        </w:rPr>
        <w:t>mapping</w:t>
      </w:r>
      <w:r>
        <w:rPr>
          <w:lang w:val="en-GB"/>
        </w:rPr>
        <w:t>.</w:t>
      </w:r>
      <w:r w:rsidRPr="00392A64">
        <w:rPr>
          <w:lang w:val="en-GB"/>
        </w:rPr>
        <w:t xml:space="preserve"> </w:t>
      </w:r>
      <w:r>
        <w:rPr>
          <w:lang w:val="en-GB"/>
        </w:rPr>
        <w:t xml:space="preserve">On </w:t>
      </w:r>
      <w:r w:rsidR="008C7304">
        <w:rPr>
          <w:lang w:val="en-GB"/>
        </w:rPr>
        <w:t xml:space="preserve">physical </w:t>
      </w:r>
      <w:r>
        <w:rPr>
          <w:lang w:val="en-GB"/>
        </w:rPr>
        <w:t>NIC</w:t>
      </w:r>
      <w:r w:rsidR="008C7304">
        <w:rPr>
          <w:lang w:val="en-GB"/>
        </w:rPr>
        <w:t>s</w:t>
      </w:r>
      <w:r>
        <w:rPr>
          <w:lang w:val="en-GB"/>
        </w:rPr>
        <w:t xml:space="preserve">, </w:t>
      </w:r>
      <w:r w:rsidR="008C7304">
        <w:rPr>
          <w:lang w:val="en-GB"/>
        </w:rPr>
        <w:t xml:space="preserve">the </w:t>
      </w:r>
      <w:r w:rsidRPr="00392A64">
        <w:rPr>
          <w:lang w:val="en-GB"/>
        </w:rPr>
        <w:t>vRouter</w:t>
      </w:r>
      <w:r>
        <w:rPr>
          <w:lang w:val="en-GB"/>
        </w:rPr>
        <w:t xml:space="preserve"> will configure as many queues as </w:t>
      </w:r>
      <w:r w:rsidR="008C7304">
        <w:rPr>
          <w:lang w:val="en-GB"/>
        </w:rPr>
        <w:t xml:space="preserve">the </w:t>
      </w:r>
      <w:r>
        <w:rPr>
          <w:lang w:val="en-GB"/>
        </w:rPr>
        <w:t>number of allocated polling cores</w:t>
      </w:r>
      <w:r w:rsidRPr="00392A64">
        <w:rPr>
          <w:lang w:val="en-GB"/>
        </w:rPr>
        <w:t>. For</w:t>
      </w:r>
      <w:r>
        <w:rPr>
          <w:lang w:val="en-GB"/>
        </w:rPr>
        <w:t xml:space="preserve"> each</w:t>
      </w:r>
      <w:r w:rsidRPr="00392A64">
        <w:rPr>
          <w:lang w:val="en-GB"/>
        </w:rPr>
        <w:t xml:space="preserve"> </w:t>
      </w:r>
      <w:r w:rsidR="008C7304">
        <w:rPr>
          <w:lang w:val="en-GB"/>
        </w:rPr>
        <w:t>VM NIC</w:t>
      </w:r>
      <w:r>
        <w:rPr>
          <w:lang w:val="en-GB"/>
        </w:rPr>
        <w:t xml:space="preserve">, the vRouter will bind each queue to a single polling core. </w:t>
      </w:r>
      <w:r w:rsidR="009257EA">
        <w:rPr>
          <w:lang w:val="en-GB"/>
        </w:rPr>
        <w:t xml:space="preserve">That </w:t>
      </w:r>
      <w:r>
        <w:rPr>
          <w:lang w:val="en-GB"/>
        </w:rPr>
        <w:t xml:space="preserve">means the </w:t>
      </w:r>
      <w:r w:rsidRPr="00392A64">
        <w:rPr>
          <w:lang w:val="en-GB"/>
        </w:rPr>
        <w:t xml:space="preserve">vRouter provides </w:t>
      </w:r>
      <w:r w:rsidR="009257EA">
        <w:rPr>
          <w:lang w:val="en-GB"/>
        </w:rPr>
        <w:t xml:space="preserve">one-to-one </w:t>
      </w:r>
      <w:r>
        <w:rPr>
          <w:lang w:val="en-GB"/>
        </w:rPr>
        <w:t>pollling core/</w:t>
      </w:r>
      <w:r w:rsidRPr="00392A64">
        <w:rPr>
          <w:lang w:val="en-GB"/>
        </w:rPr>
        <w:t>queue</w:t>
      </w:r>
      <w:r>
        <w:rPr>
          <w:lang w:val="en-GB"/>
        </w:rPr>
        <w:t xml:space="preserve"> mapping</w:t>
      </w:r>
      <w:r w:rsidRPr="00392A64">
        <w:rPr>
          <w:lang w:val="en-GB"/>
        </w:rPr>
        <w:t xml:space="preserve"> </w:t>
      </w:r>
      <w:r w:rsidR="009257EA">
        <w:rPr>
          <w:lang w:val="en-GB"/>
        </w:rPr>
        <w:t>until the</w:t>
      </w:r>
      <w:r w:rsidR="009257EA" w:rsidRPr="00392A64">
        <w:rPr>
          <w:lang w:val="en-GB"/>
        </w:rPr>
        <w:t xml:space="preserve"> </w:t>
      </w:r>
      <w:r w:rsidRPr="00392A64">
        <w:rPr>
          <w:lang w:val="en-GB"/>
        </w:rPr>
        <w:t xml:space="preserve">number of VM queues </w:t>
      </w:r>
      <w:r w:rsidR="009257EA">
        <w:rPr>
          <w:lang w:val="en-GB"/>
        </w:rPr>
        <w:t>are</w:t>
      </w:r>
      <w:r w:rsidR="009257EA" w:rsidRPr="00392A64">
        <w:rPr>
          <w:lang w:val="en-GB"/>
        </w:rPr>
        <w:t xml:space="preserve"> </w:t>
      </w:r>
      <w:r w:rsidRPr="00392A64">
        <w:rPr>
          <w:lang w:val="en-GB"/>
        </w:rPr>
        <w:t xml:space="preserve">not bigger </w:t>
      </w:r>
      <w:r w:rsidR="009257EA" w:rsidRPr="00392A64">
        <w:rPr>
          <w:lang w:val="en-GB"/>
        </w:rPr>
        <w:t>tha</w:t>
      </w:r>
      <w:r w:rsidR="009257EA">
        <w:rPr>
          <w:lang w:val="en-GB"/>
        </w:rPr>
        <w:t>n</w:t>
      </w:r>
      <w:r w:rsidR="009257EA" w:rsidRPr="00392A64">
        <w:rPr>
          <w:lang w:val="en-GB"/>
        </w:rPr>
        <w:t xml:space="preserve"> </w:t>
      </w:r>
      <w:r w:rsidRPr="00392A64">
        <w:rPr>
          <w:lang w:val="en-GB"/>
        </w:rPr>
        <w:t>vRouter allocated cores.</w:t>
      </w:r>
    </w:p>
    <w:p w14:paraId="7146BEA2" w14:textId="06B16AD3" w:rsidR="009F192E" w:rsidRDefault="00B316D0" w:rsidP="000F6486">
      <w:pPr>
        <w:pStyle w:val="Corpsdetexte"/>
        <w:rPr>
          <w:lang w:val="en-GB"/>
        </w:rPr>
      </w:pPr>
      <w:r>
        <w:rPr>
          <w:lang w:val="en-GB"/>
        </w:rPr>
        <w:t>In Cento</w:t>
      </w:r>
      <w:r w:rsidR="009D6626">
        <w:rPr>
          <w:lang w:val="en-GB"/>
        </w:rPr>
        <w:t xml:space="preserve">s or </w:t>
      </w:r>
      <w:r>
        <w:rPr>
          <w:lang w:val="en-GB"/>
        </w:rPr>
        <w:t xml:space="preserve">RedHat Enterprise Linux, </w:t>
      </w:r>
      <w:r w:rsidR="009F192E">
        <w:rPr>
          <w:lang w:val="en-GB"/>
        </w:rPr>
        <w:t>Contrail vRouter DPDK specific set</w:t>
      </w:r>
      <w:r w:rsidR="009257EA">
        <w:rPr>
          <w:lang w:val="en-GB"/>
        </w:rPr>
        <w:t xml:space="preserve"> </w:t>
      </w:r>
      <w:r w:rsidR="009F192E">
        <w:rPr>
          <w:lang w:val="en-GB"/>
        </w:rPr>
        <w:t>up is defined in</w:t>
      </w:r>
      <w:r w:rsidR="009257EA">
        <w:rPr>
          <w:lang w:val="en-GB"/>
        </w:rPr>
        <w:t xml:space="preserve"> the </w:t>
      </w:r>
      <w:r w:rsidR="009F192E">
        <w:rPr>
          <w:rStyle w:val="VerbatimChar"/>
        </w:rPr>
        <w:t>/etc/sysconfig/network-scripts/ifcfg-vhost0</w:t>
      </w:r>
      <w:r w:rsidR="009F192E">
        <w:rPr>
          <w:lang w:val="en-GB"/>
        </w:rPr>
        <w:t xml:space="preserve"> configuration file. </w:t>
      </w:r>
      <w:r w:rsidR="009D6626">
        <w:rPr>
          <w:lang w:val="en-GB"/>
        </w:rPr>
        <w:t xml:space="preserve">To activate changes </w:t>
      </w:r>
      <w:r w:rsidR="009F192E">
        <w:rPr>
          <w:lang w:val="en-GB"/>
        </w:rPr>
        <w:t xml:space="preserve">the vRouter agent vhost0 network interface has to be recreated to get </w:t>
      </w:r>
      <w:r w:rsidR="009257EA">
        <w:rPr>
          <w:lang w:val="en-GB"/>
        </w:rPr>
        <w:t xml:space="preserve">the </w:t>
      </w:r>
      <w:r w:rsidR="009F192E">
        <w:rPr>
          <w:lang w:val="en-GB"/>
        </w:rPr>
        <w:t>modified set</w:t>
      </w:r>
      <w:r w:rsidR="009257EA">
        <w:rPr>
          <w:lang w:val="en-GB"/>
        </w:rPr>
        <w:t xml:space="preserve"> </w:t>
      </w:r>
      <w:r w:rsidR="009F192E">
        <w:rPr>
          <w:lang w:val="en-GB"/>
        </w:rPr>
        <w:t>up enforced:</w:t>
      </w:r>
    </w:p>
    <w:p w14:paraId="6BC4318A" w14:textId="77777777" w:rsidR="009F192E" w:rsidRDefault="009F192E" w:rsidP="009F192E">
      <w:pPr>
        <w:pStyle w:val="Corpsdetexte"/>
        <w:spacing w:before="0" w:after="0"/>
        <w:rPr>
          <w:lang w:val="en-GB"/>
        </w:rPr>
      </w:pPr>
      <w:r>
        <w:rPr>
          <w:lang w:val="en-GB"/>
        </w:rPr>
        <w:t>$ sudo ifdown vhost0</w:t>
      </w:r>
    </w:p>
    <w:p w14:paraId="60AD6A53" w14:textId="77777777" w:rsidR="009F192E" w:rsidRDefault="009F192E" w:rsidP="009F192E">
      <w:pPr>
        <w:pStyle w:val="Corpsdetexte"/>
        <w:spacing w:before="0" w:after="0"/>
        <w:rPr>
          <w:lang w:val="en-GB"/>
        </w:rPr>
      </w:pPr>
      <w:r>
        <w:rPr>
          <w:lang w:val="en-GB"/>
        </w:rPr>
        <w:t>$ sudo ifup vhost0</w:t>
      </w:r>
    </w:p>
    <w:p w14:paraId="3CD2FC38" w14:textId="77777777" w:rsidR="009F192E" w:rsidRPr="00EC5F21" w:rsidRDefault="009F192E" w:rsidP="009F192E">
      <w:pPr>
        <w:pStyle w:val="Corpsdetexte"/>
        <w:spacing w:before="0" w:after="0"/>
        <w:rPr>
          <w:lang w:val="en-GB"/>
        </w:rPr>
      </w:pPr>
    </w:p>
    <w:p w14:paraId="0522B668" w14:textId="77777777" w:rsidR="009F192E" w:rsidRDefault="009F192E" w:rsidP="009F192E">
      <w:pPr>
        <w:pStyle w:val="Titre2"/>
        <w:rPr>
          <w:lang w:val="en-GB"/>
        </w:rPr>
      </w:pPr>
      <w:bookmarkStart w:id="2" w:name="_Toc52294117"/>
      <w:bookmarkStart w:id="3" w:name="_Toc54881621"/>
      <w:r>
        <w:rPr>
          <w:lang w:val="en-GB"/>
        </w:rPr>
        <w:t xml:space="preserve">DPDK vRouter </w:t>
      </w:r>
      <w:r w:rsidRPr="002078A0">
        <w:rPr>
          <w:lang w:val="en-GB"/>
        </w:rPr>
        <w:t>physical network interf</w:t>
      </w:r>
      <w:r>
        <w:rPr>
          <w:lang w:val="en-GB"/>
        </w:rPr>
        <w:t>ace</w:t>
      </w:r>
      <w:bookmarkEnd w:id="2"/>
      <w:bookmarkEnd w:id="3"/>
    </w:p>
    <w:p w14:paraId="18DDCBA5" w14:textId="5F5BE4FC" w:rsidR="009F192E" w:rsidRPr="000F6486" w:rsidRDefault="009F192E" w:rsidP="000F6486">
      <w:pPr>
        <w:pStyle w:val="Corpsdetexte"/>
      </w:pPr>
      <w:r w:rsidRPr="000F6486">
        <w:t xml:space="preserve">Only one physical interface can be plugged </w:t>
      </w:r>
      <w:r w:rsidR="009257EA">
        <w:t>i</w:t>
      </w:r>
      <w:r w:rsidR="009257EA" w:rsidRPr="000F6486">
        <w:t xml:space="preserve">nto </w:t>
      </w:r>
      <w:r w:rsidRPr="000F6486">
        <w:t>the vif0/0 port of the vRouter. Usually for resiliency purpose, a bond interface is created to group two physical interfaces in a single entity which is plugged onto the vRouter.</w:t>
      </w:r>
    </w:p>
    <w:p w14:paraId="40962EA8" w14:textId="636C8A8F" w:rsidR="009F192E" w:rsidRDefault="009F192E" w:rsidP="000F6486">
      <w:pPr>
        <w:pStyle w:val="Corpsdetexte"/>
        <w:rPr>
          <w:lang w:val="en-GB"/>
        </w:rPr>
      </w:pPr>
      <w:r w:rsidRPr="000F6486">
        <w:t>Physical</w:t>
      </w:r>
      <w:r>
        <w:rPr>
          <w:lang w:val="en-GB"/>
        </w:rPr>
        <w:t xml:space="preserve"> NICs used in the bond interface are defined in BIND_INT parameter:</w:t>
      </w:r>
    </w:p>
    <w:p w14:paraId="0183CE10" w14:textId="77777777" w:rsidR="009F192E" w:rsidRPr="00033A5E" w:rsidRDefault="009F192E" w:rsidP="009F192E">
      <w:pPr>
        <w:spacing w:after="60"/>
        <w:rPr>
          <w:rFonts w:ascii="Arial Narrow" w:eastAsia="Arial Narrow" w:hAnsi="Arial Narrow" w:cs="Arial Narrow"/>
          <w:sz w:val="22"/>
          <w:szCs w:val="22"/>
        </w:rPr>
      </w:pPr>
      <w:r w:rsidRPr="00033A5E">
        <w:rPr>
          <w:rFonts w:ascii="Arial Narrow" w:eastAsia="Arial Narrow" w:hAnsi="Arial Narrow" w:cs="Arial Narrow"/>
        </w:rPr>
        <w:t>$ vi /etc/sysconfig/network-scripts/ifcfg-vhost0</w:t>
      </w:r>
    </w:p>
    <w:p w14:paraId="3884F090" w14:textId="77777777" w:rsidR="009F192E" w:rsidRPr="00512043" w:rsidRDefault="009F192E" w:rsidP="009F192E">
      <w:pPr>
        <w:spacing w:after="0"/>
        <w:rPr>
          <w:rFonts w:ascii="Arial Narrow" w:eastAsia="Courier New" w:hAnsi="Arial Narrow" w:cs="Courier New"/>
          <w:sz w:val="22"/>
          <w:szCs w:val="22"/>
          <w:lang w:val="fr-FR"/>
        </w:rPr>
      </w:pPr>
      <w:r w:rsidRPr="00512043">
        <w:rPr>
          <w:rFonts w:ascii="Arial Narrow" w:eastAsia="Courier New" w:hAnsi="Arial Narrow" w:cs="Courier New"/>
          <w:lang w:val="fr-FR"/>
        </w:rPr>
        <w:t>DEVICE=vhost0</w:t>
      </w:r>
    </w:p>
    <w:p w14:paraId="5F0D995B" w14:textId="77777777" w:rsidR="009F192E" w:rsidRPr="00512043" w:rsidRDefault="009F192E" w:rsidP="009F192E">
      <w:pPr>
        <w:spacing w:after="0"/>
        <w:rPr>
          <w:rFonts w:ascii="Arial Narrow" w:eastAsia="Courier New" w:hAnsi="Arial Narrow" w:cs="Courier New"/>
          <w:lang w:val="fr-FR"/>
        </w:rPr>
      </w:pPr>
      <w:r w:rsidRPr="00512043">
        <w:rPr>
          <w:rFonts w:ascii="Arial Narrow" w:eastAsia="Courier New" w:hAnsi="Arial Narrow" w:cs="Courier New"/>
          <w:lang w:val="fr-FR"/>
        </w:rPr>
        <w:t>DEVICETYPE=vhost</w:t>
      </w:r>
    </w:p>
    <w:p w14:paraId="27C12395" w14:textId="77777777" w:rsidR="009F192E" w:rsidRPr="00512043" w:rsidRDefault="009F192E" w:rsidP="009F192E">
      <w:pPr>
        <w:spacing w:after="0"/>
        <w:rPr>
          <w:rFonts w:ascii="Arial Narrow" w:eastAsia="Courier New" w:hAnsi="Arial Narrow" w:cs="Courier New"/>
          <w:lang w:val="fr-FR"/>
        </w:rPr>
      </w:pPr>
      <w:r w:rsidRPr="00512043">
        <w:rPr>
          <w:rFonts w:ascii="Arial Narrow" w:eastAsia="Courier New" w:hAnsi="Arial Narrow" w:cs="Courier New"/>
          <w:lang w:val="fr-FR"/>
        </w:rPr>
        <w:t>TYPE=dpdk</w:t>
      </w:r>
    </w:p>
    <w:p w14:paraId="377ED7B5" w14:textId="77777777" w:rsidR="009F192E" w:rsidRDefault="009F192E" w:rsidP="009F192E">
      <w:pPr>
        <w:spacing w:after="0"/>
        <w:rPr>
          <w:rFonts w:ascii="Arial Narrow" w:eastAsia="Courier New" w:hAnsi="Arial Narrow" w:cs="Courier New"/>
        </w:rPr>
      </w:pPr>
      <w:r w:rsidRPr="00512043">
        <w:rPr>
          <w:rFonts w:ascii="Arial Narrow" w:eastAsia="Courier New" w:hAnsi="Arial Narrow" w:cs="Courier New"/>
        </w:rPr>
        <w:t>BIND_INT=0000:02:01.0,0000:02:02.0</w:t>
      </w:r>
    </w:p>
    <w:p w14:paraId="182606A9" w14:textId="77777777" w:rsidR="009F192E" w:rsidRDefault="009F192E" w:rsidP="009F192E">
      <w:pPr>
        <w:spacing w:after="0"/>
        <w:rPr>
          <w:rFonts w:ascii="Arial Narrow" w:eastAsia="Courier New" w:hAnsi="Arial Narrow" w:cs="Courier New"/>
        </w:rPr>
      </w:pPr>
    </w:p>
    <w:p w14:paraId="05DA34F3" w14:textId="6002C607" w:rsidR="009F192E" w:rsidRPr="00392A64" w:rsidRDefault="009F192E" w:rsidP="009F192E">
      <w:pPr>
        <w:spacing w:after="0"/>
        <w:rPr>
          <w:rFonts w:eastAsia="Courier New" w:cstheme="minorHAnsi"/>
        </w:rPr>
      </w:pPr>
      <w:r w:rsidRPr="00392A64">
        <w:rPr>
          <w:rFonts w:eastAsia="Courier New" w:cstheme="minorHAnsi"/>
        </w:rPr>
        <w:t>As well as other parameters like, bond mode, policy</w:t>
      </w:r>
      <w:r w:rsidR="009257EA">
        <w:rPr>
          <w:rFonts w:eastAsia="Courier New" w:cstheme="minorHAnsi"/>
        </w:rPr>
        <w:t>,</w:t>
      </w:r>
      <w:r w:rsidRPr="00392A64">
        <w:rPr>
          <w:rFonts w:eastAsia="Courier New" w:cstheme="minorHAnsi"/>
        </w:rPr>
        <w:t xml:space="preserve"> and dr</w:t>
      </w:r>
      <w:r>
        <w:rPr>
          <w:rFonts w:eastAsia="Courier New" w:cstheme="minorHAnsi"/>
        </w:rPr>
        <w:t>i</w:t>
      </w:r>
      <w:r w:rsidRPr="00392A64">
        <w:rPr>
          <w:rFonts w:eastAsia="Courier New" w:cstheme="minorHAnsi"/>
        </w:rPr>
        <w:t>ver:</w:t>
      </w:r>
    </w:p>
    <w:p w14:paraId="1F2E008E" w14:textId="77777777" w:rsidR="009F192E" w:rsidRPr="00E15352" w:rsidRDefault="009F192E" w:rsidP="009F192E">
      <w:pPr>
        <w:spacing w:after="0"/>
        <w:rPr>
          <w:rFonts w:ascii="Arial Narrow" w:eastAsia="Courier New" w:hAnsi="Arial Narrow" w:cs="Courier New"/>
          <w:lang w:val="en-GB"/>
        </w:rPr>
      </w:pPr>
      <w:r w:rsidRPr="00E15352">
        <w:rPr>
          <w:rFonts w:ascii="Arial Narrow" w:eastAsia="Courier New" w:hAnsi="Arial Narrow" w:cs="Courier New"/>
          <w:lang w:val="en-GB"/>
        </w:rPr>
        <w:t>BOND_MODE=4</w:t>
      </w:r>
    </w:p>
    <w:p w14:paraId="42D81CDB" w14:textId="77777777" w:rsidR="009F192E" w:rsidRPr="00E15352" w:rsidRDefault="009F192E" w:rsidP="009F192E">
      <w:pPr>
        <w:spacing w:after="0"/>
        <w:rPr>
          <w:rFonts w:ascii="Arial Narrow" w:eastAsia="Courier New" w:hAnsi="Arial Narrow" w:cs="Courier New"/>
          <w:lang w:val="en-GB"/>
        </w:rPr>
      </w:pPr>
      <w:r w:rsidRPr="00E15352">
        <w:rPr>
          <w:rFonts w:ascii="Arial Narrow" w:eastAsia="Courier New" w:hAnsi="Arial Narrow" w:cs="Courier New"/>
          <w:lang w:val="en-GB"/>
        </w:rPr>
        <w:t>BOND_POLICY=layer</w:t>
      </w:r>
      <w:r>
        <w:rPr>
          <w:rFonts w:ascii="Arial Narrow" w:eastAsia="Courier New" w:hAnsi="Arial Narrow" w:cs="Courier New"/>
          <w:lang w:val="en-GB"/>
        </w:rPr>
        <w:t>3+4</w:t>
      </w:r>
    </w:p>
    <w:p w14:paraId="77D7CC28" w14:textId="77777777" w:rsidR="009F192E" w:rsidRPr="00512043" w:rsidRDefault="009F192E" w:rsidP="009F192E">
      <w:pPr>
        <w:spacing w:after="0"/>
        <w:rPr>
          <w:rFonts w:ascii="Arial Narrow" w:eastAsia="Courier New" w:hAnsi="Arial Narrow" w:cs="Courier New"/>
        </w:rPr>
      </w:pPr>
      <w:r w:rsidRPr="00E15352">
        <w:rPr>
          <w:rFonts w:ascii="Arial Narrow" w:eastAsia="Courier New" w:hAnsi="Arial Narrow" w:cs="Courier New"/>
          <w:lang w:val="en-GB"/>
        </w:rPr>
        <w:t>DRIVER=uio_pci_generic</w:t>
      </w:r>
    </w:p>
    <w:p w14:paraId="5E2AEE5C" w14:textId="6CA30EA9" w:rsidR="009F192E" w:rsidRDefault="009F192E" w:rsidP="000F6486">
      <w:pPr>
        <w:pStyle w:val="Corpsdetexte"/>
        <w:rPr>
          <w:lang w:val="en-GB"/>
        </w:rPr>
      </w:pPr>
      <w:r>
        <w:rPr>
          <w:lang w:val="en-GB"/>
        </w:rPr>
        <w:lastRenderedPageBreak/>
        <w:t xml:space="preserve">Using the following command, </w:t>
      </w:r>
      <w:r w:rsidR="009257EA">
        <w:rPr>
          <w:lang w:val="en-GB"/>
        </w:rPr>
        <w:t xml:space="preserve">you </w:t>
      </w:r>
      <w:r>
        <w:rPr>
          <w:lang w:val="en-GB"/>
        </w:rPr>
        <w:t xml:space="preserve">can display PCI identifier of physical interfaces which are available </w:t>
      </w:r>
      <w:r w:rsidR="009257EA">
        <w:rPr>
          <w:lang w:val="en-GB"/>
        </w:rPr>
        <w:t xml:space="preserve">in </w:t>
      </w:r>
      <w:r>
        <w:rPr>
          <w:lang w:val="en-GB"/>
        </w:rPr>
        <w:t xml:space="preserve">the Linux </w:t>
      </w:r>
      <w:r w:rsidR="009257EA">
        <w:rPr>
          <w:lang w:val="en-GB"/>
        </w:rPr>
        <w:t>OS</w:t>
      </w:r>
      <w:r>
        <w:rPr>
          <w:lang w:val="en-GB"/>
        </w:rPr>
        <w:t>:</w:t>
      </w:r>
    </w:p>
    <w:p w14:paraId="3007222E"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 sudo lshw -class network | grep pci@</w:t>
      </w:r>
    </w:p>
    <w:p w14:paraId="1CB701A0"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 xml:space="preserve">       bus info: pci@0000:02:01.0</w:t>
      </w:r>
    </w:p>
    <w:p w14:paraId="33C61278"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 xml:space="preserve">       bus info: pci@0000:02:02.0</w:t>
      </w:r>
    </w:p>
    <w:p w14:paraId="50BF5A0A"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 xml:space="preserve">       bus info: pci@0000:03:00.0</w:t>
      </w:r>
    </w:p>
    <w:p w14:paraId="57EE004E" w14:textId="77777777" w:rsidR="009F192E" w:rsidRPr="0061169F" w:rsidRDefault="009F192E" w:rsidP="009F192E">
      <w:pPr>
        <w:pStyle w:val="Corpsdetexte"/>
        <w:spacing w:before="0" w:after="0"/>
        <w:rPr>
          <w:lang w:val="en-GB"/>
        </w:rPr>
      </w:pPr>
    </w:p>
    <w:p w14:paraId="5B7F422B" w14:textId="46766181" w:rsidR="009F192E" w:rsidRDefault="009F192E" w:rsidP="000F6486">
      <w:pPr>
        <w:pStyle w:val="Corpsdetexte"/>
        <w:rPr>
          <w:lang w:val="en-GB"/>
        </w:rPr>
      </w:pPr>
      <w:r>
        <w:rPr>
          <w:lang w:val="en-GB"/>
        </w:rPr>
        <w:t xml:space="preserve">Once the Contrail DPDK vRouter has been started, </w:t>
      </w:r>
      <w:r w:rsidR="009257EA">
        <w:rPr>
          <w:lang w:val="en-GB"/>
        </w:rPr>
        <w:t xml:space="preserve">you </w:t>
      </w:r>
      <w:r>
        <w:rPr>
          <w:lang w:val="en-GB"/>
        </w:rPr>
        <w:t>can see the actual physical interfaces used for the underlay network interconnection:</w:t>
      </w:r>
    </w:p>
    <w:p w14:paraId="584C0180"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 sudo docker exec contrail-vrouter-agent-dpdk /opt/contrail/bin/dpdk_nic_bind.py -s</w:t>
      </w:r>
    </w:p>
    <w:p w14:paraId="76E27EF6"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Network devices using DPDK-compatible driver</w:t>
      </w:r>
    </w:p>
    <w:p w14:paraId="6A2DA00C"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w:t>
      </w:r>
    </w:p>
    <w:p w14:paraId="7361CFC9"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0000:02:01.0 '82540EM Gigabit Ethernet Controller' drv=uio_pci_generic unused=e1000</w:t>
      </w:r>
    </w:p>
    <w:p w14:paraId="0A6D53A6"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0000:02:02.0 '82540EM Gigabit Ethernet Controller' drv=uio_pci_generic unused=e1000</w:t>
      </w:r>
    </w:p>
    <w:p w14:paraId="1F2EC413"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Network devices using kernel driver</w:t>
      </w:r>
    </w:p>
    <w:p w14:paraId="6024CC4A"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w:t>
      </w:r>
    </w:p>
    <w:p w14:paraId="7EBE2658"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0000:03:00.0 'Virtio network device' if= drv=virtio-pci unused=virtio_pci,uio_pci_generic</w:t>
      </w:r>
    </w:p>
    <w:p w14:paraId="5FD1FAA6"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Other network devices</w:t>
      </w:r>
    </w:p>
    <w:p w14:paraId="158995BD"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w:t>
      </w:r>
    </w:p>
    <w:p w14:paraId="5A42288F"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&lt;none&gt;</w:t>
      </w:r>
    </w:p>
    <w:p w14:paraId="1C00FA48" w14:textId="77777777" w:rsidR="009F192E" w:rsidRPr="002078A0" w:rsidRDefault="009F192E" w:rsidP="009F192E">
      <w:pPr>
        <w:pStyle w:val="Corpsdetexte"/>
        <w:spacing w:before="0" w:after="0"/>
        <w:rPr>
          <w:lang w:val="en-GB"/>
        </w:rPr>
      </w:pPr>
    </w:p>
    <w:p w14:paraId="6C8E4B22" w14:textId="77777777" w:rsidR="009F192E" w:rsidRPr="002078A0" w:rsidRDefault="009F192E" w:rsidP="009F192E">
      <w:pPr>
        <w:pStyle w:val="Titre2"/>
        <w:rPr>
          <w:lang w:val="en-GB"/>
        </w:rPr>
      </w:pPr>
      <w:bookmarkStart w:id="4" w:name="_Toc52294118"/>
      <w:bookmarkStart w:id="5" w:name="_Toc54881622"/>
      <w:r>
        <w:rPr>
          <w:lang w:val="en-GB"/>
        </w:rPr>
        <w:t xml:space="preserve">DPDK vRouter </w:t>
      </w:r>
      <w:r w:rsidRPr="002078A0">
        <w:rPr>
          <w:lang w:val="en-GB"/>
        </w:rPr>
        <w:t>CPU setup</w:t>
      </w:r>
      <w:bookmarkEnd w:id="4"/>
      <w:bookmarkEnd w:id="5"/>
    </w:p>
    <w:p w14:paraId="29E55349" w14:textId="6DECB7BB" w:rsidR="009F192E" w:rsidRPr="000F6486" w:rsidRDefault="009F192E" w:rsidP="000F6486">
      <w:pPr>
        <w:pStyle w:val="Corpsdetexte"/>
      </w:pPr>
      <w:r w:rsidRPr="000F6486">
        <w:t>DPDK requir</w:t>
      </w:r>
      <w:r w:rsidR="009257EA">
        <w:t>es</w:t>
      </w:r>
      <w:r w:rsidRPr="000F6486">
        <w:t xml:space="preserve"> </w:t>
      </w:r>
      <w:r w:rsidR="009257EA">
        <w:t>the</w:t>
      </w:r>
      <w:r w:rsidR="009257EA" w:rsidRPr="000F6486">
        <w:t xml:space="preserve"> </w:t>
      </w:r>
      <w:r w:rsidRPr="000F6486">
        <w:t>NIC used by the vRouter application to be managed with a PMD</w:t>
      </w:r>
      <w:r w:rsidR="009257EA">
        <w:t xml:space="preserve"> </w:t>
      </w:r>
      <w:del w:id="6" w:author="Przemyslaw Grygiel" w:date="2020-11-30T13:36:00Z">
        <w:r w:rsidR="009257EA" w:rsidDel="00696DEB">
          <w:delText>an</w:delText>
        </w:r>
        <w:r w:rsidRPr="000F6486" w:rsidDel="00696DEB">
          <w:delText xml:space="preserve"> </w:delText>
        </w:r>
      </w:del>
      <w:r w:rsidRPr="000F6486">
        <w:t xml:space="preserve">to be able to directly read and write packets from the user space application without the use of IRQ to get notified packets to be processed. Some CPUs will perform an infinite loop to check continuously </w:t>
      </w:r>
      <w:r w:rsidR="009257EA">
        <w:t xml:space="preserve">that </w:t>
      </w:r>
      <w:r w:rsidRPr="000F6486">
        <w:t xml:space="preserve">there are no packets to be processed in the queues of the </w:t>
      </w:r>
      <w:r w:rsidR="009257EA">
        <w:t>NIC</w:t>
      </w:r>
      <w:r w:rsidRPr="000F6486">
        <w:t>s used by the application. This is why some CPUs have to be booked for an exclusive use by the DPDK application for packet polling purpose</w:t>
      </w:r>
      <w:r w:rsidR="009257EA">
        <w:t>s</w:t>
      </w:r>
      <w:r w:rsidRPr="000F6486">
        <w:t xml:space="preserve">. CPU allocation planning is a very important task to be done by the </w:t>
      </w:r>
      <w:r w:rsidR="009257EA">
        <w:t>your</w:t>
      </w:r>
      <w:r w:rsidR="009257EA" w:rsidRPr="000F6486">
        <w:t xml:space="preserve"> </w:t>
      </w:r>
      <w:r w:rsidRPr="000F6486">
        <w:t>architecture team in charge of the virtual infrastructure.</w:t>
      </w:r>
    </w:p>
    <w:p w14:paraId="17D44D58" w14:textId="4EA27449" w:rsidR="009F192E" w:rsidRDefault="009F192E" w:rsidP="000F6486">
      <w:pPr>
        <w:pStyle w:val="Corpsdetexte"/>
        <w:rPr>
          <w:lang w:val="en-GB"/>
        </w:rPr>
      </w:pPr>
      <w:r w:rsidRPr="000F6486">
        <w:t>On each</w:t>
      </w:r>
      <w:r>
        <w:rPr>
          <w:lang w:val="en-GB"/>
        </w:rPr>
        <w:t xml:space="preserve"> compute node </w:t>
      </w:r>
      <w:r w:rsidR="009257EA">
        <w:rPr>
          <w:lang w:val="en-GB"/>
        </w:rPr>
        <w:t xml:space="preserve">you </w:t>
      </w:r>
      <w:r>
        <w:rPr>
          <w:lang w:val="en-GB"/>
        </w:rPr>
        <w:t>have to allocate:</w:t>
      </w:r>
    </w:p>
    <w:p w14:paraId="46A7D999" w14:textId="4953F5DA" w:rsidR="009F192E" w:rsidRDefault="009F192E" w:rsidP="00FE424B">
      <w:pPr>
        <w:pStyle w:val="Corpsdetexte"/>
        <w:numPr>
          <w:ilvl w:val="0"/>
          <w:numId w:val="1"/>
        </w:numPr>
        <w:spacing w:before="0" w:after="0"/>
        <w:rPr>
          <w:lang w:val="en-GB"/>
        </w:rPr>
      </w:pPr>
      <w:r>
        <w:rPr>
          <w:lang w:val="en-GB"/>
        </w:rPr>
        <w:t xml:space="preserve">Some CPUs to be kept available for the Linux </w:t>
      </w:r>
      <w:r w:rsidR="009257EA">
        <w:rPr>
          <w:lang w:val="en-GB"/>
        </w:rPr>
        <w:t>OS</w:t>
      </w:r>
    </w:p>
    <w:p w14:paraId="30539800" w14:textId="15D9FC2D" w:rsidR="009F192E" w:rsidRDefault="009F192E" w:rsidP="00FE424B">
      <w:pPr>
        <w:pStyle w:val="Corpsdetexte"/>
        <w:numPr>
          <w:ilvl w:val="0"/>
          <w:numId w:val="1"/>
        </w:numPr>
        <w:spacing w:before="0" w:after="0"/>
        <w:rPr>
          <w:lang w:val="en-GB"/>
        </w:rPr>
      </w:pPr>
      <w:r>
        <w:rPr>
          <w:lang w:val="en-GB"/>
        </w:rPr>
        <w:t xml:space="preserve">Some CPUs for the </w:t>
      </w:r>
      <w:r w:rsidR="009257EA">
        <w:rPr>
          <w:lang w:val="en-GB"/>
        </w:rPr>
        <w:t>VM</w:t>
      </w:r>
      <w:r>
        <w:rPr>
          <w:lang w:val="en-GB"/>
        </w:rPr>
        <w:t xml:space="preserve">s. Generally, this is the main purpose of the </w:t>
      </w:r>
      <w:r w:rsidR="009257EA">
        <w:rPr>
          <w:lang w:val="en-GB"/>
        </w:rPr>
        <w:t xml:space="preserve">your </w:t>
      </w:r>
      <w:r>
        <w:rPr>
          <w:lang w:val="en-GB"/>
        </w:rPr>
        <w:t>virtual infrastructure creation.</w:t>
      </w:r>
    </w:p>
    <w:p w14:paraId="11FB148A" w14:textId="66AC17AC" w:rsidR="009F192E" w:rsidRDefault="009F192E" w:rsidP="00FE424B">
      <w:pPr>
        <w:pStyle w:val="Corpsdetexte"/>
        <w:numPr>
          <w:ilvl w:val="0"/>
          <w:numId w:val="1"/>
        </w:numPr>
        <w:spacing w:before="0" w:after="0"/>
        <w:rPr>
          <w:lang w:val="en-GB"/>
        </w:rPr>
      </w:pPr>
      <w:r>
        <w:rPr>
          <w:lang w:val="en-GB"/>
        </w:rPr>
        <w:t>Some CPUs for the vRouter high</w:t>
      </w:r>
      <w:r w:rsidR="009257EA">
        <w:rPr>
          <w:lang w:val="en-GB"/>
        </w:rPr>
        <w:t>-</w:t>
      </w:r>
      <w:r>
        <w:rPr>
          <w:lang w:val="en-GB"/>
        </w:rPr>
        <w:t>speed packet processing (polling, processing</w:t>
      </w:r>
      <w:r w:rsidR="009257EA">
        <w:rPr>
          <w:lang w:val="en-GB"/>
        </w:rPr>
        <w:t>,</w:t>
      </w:r>
      <w:r>
        <w:rPr>
          <w:lang w:val="en-GB"/>
        </w:rPr>
        <w:t xml:space="preserve"> and forwarding steps).</w:t>
      </w:r>
    </w:p>
    <w:p w14:paraId="54712DBF" w14:textId="5908D78B" w:rsidR="009F192E" w:rsidRPr="000F6486" w:rsidRDefault="009257EA" w:rsidP="000F6486">
      <w:pPr>
        <w:pStyle w:val="Corpsdetexte"/>
      </w:pPr>
      <w:r>
        <w:rPr>
          <w:lang w:val="en-GB"/>
        </w:rPr>
        <w:t>T</w:t>
      </w:r>
      <w:r w:rsidR="009F192E" w:rsidRPr="000F6486">
        <w:t>his section only consider</w:t>
      </w:r>
      <w:r>
        <w:t>s</w:t>
      </w:r>
      <w:r w:rsidR="009F192E" w:rsidRPr="000F6486">
        <w:t xml:space="preserve"> servers with a NUMA architecture and hyper</w:t>
      </w:r>
      <w:r>
        <w:t>-</w:t>
      </w:r>
      <w:r w:rsidR="009F192E" w:rsidRPr="000F6486">
        <w:t xml:space="preserve">threading enabled. The term CPU will be used to </w:t>
      </w:r>
      <w:r>
        <w:t>mean</w:t>
      </w:r>
      <w:r w:rsidR="009F192E" w:rsidRPr="000F6486">
        <w:t xml:space="preserve"> both logical cores (main core and its sibling) created on each physical core. The term core will be used </w:t>
      </w:r>
      <w:r>
        <w:t>to mean</w:t>
      </w:r>
      <w:r w:rsidR="009F192E" w:rsidRPr="000F6486">
        <w:t xml:space="preserve"> a single logical core. In this section</w:t>
      </w:r>
      <w:r>
        <w:t>,</w:t>
      </w:r>
      <w:r w:rsidR="009F192E" w:rsidRPr="000F6486">
        <w:t xml:space="preserve"> each CPU is made up of </w:t>
      </w:r>
      <w:r>
        <w:t>two</w:t>
      </w:r>
      <w:r w:rsidRPr="000F6486">
        <w:t xml:space="preserve"> </w:t>
      </w:r>
      <w:r w:rsidR="009F192E" w:rsidRPr="000F6486">
        <w:t>cores</w:t>
      </w:r>
      <w:r w:rsidR="007B31D4" w:rsidRPr="000F6486">
        <w:t xml:space="preserve"> (</w:t>
      </w:r>
      <w:r w:rsidR="00EA2632" w:rsidRPr="000F6486">
        <w:t>physical and his sibling</w:t>
      </w:r>
      <w:r w:rsidR="007B31D4" w:rsidRPr="000F6486">
        <w:t>)</w:t>
      </w:r>
      <w:r w:rsidR="009F192E" w:rsidRPr="000F6486">
        <w:t>.</w:t>
      </w:r>
    </w:p>
    <w:p w14:paraId="14F4D41A" w14:textId="77777777" w:rsidR="009F192E" w:rsidRPr="000F6486" w:rsidRDefault="009F192E" w:rsidP="000F6486">
      <w:pPr>
        <w:pStyle w:val="Corpsdetexte"/>
      </w:pPr>
    </w:p>
    <w:p w14:paraId="0F79A983" w14:textId="6194E64C" w:rsidR="009F192E" w:rsidRDefault="009257EA" w:rsidP="000F6486">
      <w:pPr>
        <w:pStyle w:val="Corpsdetexte"/>
        <w:rPr>
          <w:lang w:val="en-GB"/>
        </w:rPr>
      </w:pPr>
      <w:r>
        <w:lastRenderedPageBreak/>
        <w:t>It</w:t>
      </w:r>
      <w:r w:rsidR="009F192E">
        <w:rPr>
          <w:lang w:val="en-GB"/>
        </w:rPr>
        <w:t xml:space="preserve"> also </w:t>
      </w:r>
      <w:r>
        <w:rPr>
          <w:lang w:val="en-GB"/>
        </w:rPr>
        <w:t xml:space="preserve">assumes </w:t>
      </w:r>
      <w:r w:rsidR="009F192E">
        <w:rPr>
          <w:lang w:val="en-GB"/>
        </w:rPr>
        <w:t xml:space="preserve">a containerized version of OpenStack and Contrail is </w:t>
      </w:r>
      <w:r>
        <w:rPr>
          <w:lang w:val="en-GB"/>
        </w:rPr>
        <w:t xml:space="preserve">being </w:t>
      </w:r>
      <w:r w:rsidR="009F192E">
        <w:rPr>
          <w:lang w:val="en-GB"/>
        </w:rPr>
        <w:t>used.</w:t>
      </w:r>
    </w:p>
    <w:p w14:paraId="53747BCD" w14:textId="3679555B" w:rsidR="009F192E" w:rsidRDefault="009257EA" w:rsidP="000F6486">
      <w:pPr>
        <w:pStyle w:val="Corpsdetexte"/>
        <w:rPr>
          <w:lang w:val="en-GB"/>
        </w:rPr>
      </w:pPr>
      <w:r>
        <w:rPr>
          <w:lang w:val="en-GB"/>
        </w:rPr>
        <w:t xml:space="preserve">In Figure 4.1, the </w:t>
      </w:r>
      <w:r w:rsidR="009F192E">
        <w:rPr>
          <w:lang w:val="en-GB"/>
        </w:rPr>
        <w:t xml:space="preserve">virtual infrastructure architect is starting to define the number of CPUs to be allocated in each group </w:t>
      </w:r>
      <w:r>
        <w:rPr>
          <w:lang w:val="en-GB"/>
        </w:rPr>
        <w:t xml:space="preserve">as </w:t>
      </w:r>
      <w:r w:rsidR="009F192E">
        <w:rPr>
          <w:lang w:val="en-GB"/>
        </w:rPr>
        <w:t>described</w:t>
      </w:r>
      <w:r>
        <w:rPr>
          <w:lang w:val="en-GB"/>
        </w:rPr>
        <w:t>.</w:t>
      </w:r>
    </w:p>
    <w:p w14:paraId="3DCDB55D" w14:textId="72A4D242" w:rsidR="009F192E" w:rsidRPr="00C1768C" w:rsidRDefault="00C1768C" w:rsidP="009F192E">
      <w:pPr>
        <w:pStyle w:val="Corpsdetexte"/>
        <w:spacing w:before="0" w:after="0"/>
      </w:pPr>
      <w:r>
        <w:object w:dxaOrig="17545" w:dyaOrig="6301" w14:anchorId="01605C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70.4pt;height:168.6pt" o:ole="">
            <v:imagedata r:id="rId8" o:title=""/>
          </v:shape>
          <o:OLEObject Type="Embed" ProgID="Visio.Drawing.15" ShapeID="_x0000_i1026" DrawAspect="Content" ObjectID="_1668283351" r:id="rId9"/>
        </w:object>
      </w:r>
    </w:p>
    <w:p w14:paraId="17B373C6" w14:textId="18AA6870" w:rsidR="009F192E" w:rsidRDefault="009257EA" w:rsidP="000F6486">
      <w:pPr>
        <w:pStyle w:val="Corpsdetexte"/>
        <w:rPr>
          <w:lang w:val="en-GB"/>
        </w:rPr>
      </w:pPr>
      <w:commentRangeStart w:id="7"/>
      <w:r>
        <w:rPr>
          <w:lang w:val="en-GB"/>
        </w:rPr>
        <w:t>Figure 4.1</w:t>
      </w:r>
      <w:r>
        <w:rPr>
          <w:lang w:val="en-GB"/>
        </w:rPr>
        <w:tab/>
      </w:r>
      <w:r w:rsidR="00C1768C">
        <w:rPr>
          <w:lang w:val="en-GB"/>
        </w:rPr>
        <w:t>Compute node CPU Allocation</w:t>
      </w:r>
      <w:r>
        <w:rPr>
          <w:lang w:val="en-GB"/>
        </w:rPr>
        <w:t xml:space="preserve"> </w:t>
      </w:r>
      <w:commentRangeEnd w:id="7"/>
      <w:r w:rsidR="00C1768C">
        <w:rPr>
          <w:rStyle w:val="Marquedecommentaire"/>
        </w:rPr>
        <w:commentReference w:id="7"/>
      </w:r>
    </w:p>
    <w:p w14:paraId="5A6D353D" w14:textId="112E1C16" w:rsidR="009F192E" w:rsidRDefault="009F192E" w:rsidP="000F6486">
      <w:pPr>
        <w:pStyle w:val="Corpsdetexte"/>
        <w:rPr>
          <w:lang w:val="en-GB"/>
        </w:rPr>
      </w:pPr>
      <w:r>
        <w:rPr>
          <w:lang w:val="en-GB"/>
        </w:rPr>
        <w:t xml:space="preserve">In order to get the best performance, CPUs allocated to </w:t>
      </w:r>
      <w:r w:rsidR="002C0507">
        <w:rPr>
          <w:lang w:val="en-GB"/>
        </w:rPr>
        <w:t>VM</w:t>
      </w:r>
      <w:r>
        <w:rPr>
          <w:lang w:val="en-GB"/>
        </w:rPr>
        <w:t xml:space="preserve">s and to vRouter have to be isolated from those that are kept to </w:t>
      </w:r>
      <w:r w:rsidR="002C0507">
        <w:rPr>
          <w:lang w:val="en-GB"/>
        </w:rPr>
        <w:t xml:space="preserve">the </w:t>
      </w:r>
      <w:r>
        <w:rPr>
          <w:lang w:val="en-GB"/>
        </w:rPr>
        <w:t xml:space="preserve">Linux </w:t>
      </w:r>
      <w:r w:rsidR="002C0507">
        <w:rPr>
          <w:lang w:val="en-GB"/>
        </w:rPr>
        <w:t>OS</w:t>
      </w:r>
      <w:r>
        <w:rPr>
          <w:lang w:val="en-GB"/>
        </w:rPr>
        <w:t>. CPU isolation is the first set</w:t>
      </w:r>
      <w:r w:rsidR="002C0507">
        <w:rPr>
          <w:lang w:val="en-GB"/>
        </w:rPr>
        <w:t xml:space="preserve"> </w:t>
      </w:r>
      <w:r>
        <w:rPr>
          <w:lang w:val="en-GB"/>
        </w:rPr>
        <w:t xml:space="preserve">up to be done to define the CPUs that will no </w:t>
      </w:r>
      <w:r w:rsidR="002C0507">
        <w:rPr>
          <w:lang w:val="en-GB"/>
        </w:rPr>
        <w:t xml:space="preserve">longer </w:t>
      </w:r>
      <w:r>
        <w:rPr>
          <w:lang w:val="en-GB"/>
        </w:rPr>
        <w:t xml:space="preserve">be used by the Linux </w:t>
      </w:r>
      <w:r w:rsidR="002C0507">
        <w:rPr>
          <w:lang w:val="en-GB"/>
        </w:rPr>
        <w:t>OS</w:t>
      </w:r>
      <w:r>
        <w:rPr>
          <w:lang w:val="en-GB"/>
        </w:rPr>
        <w:t xml:space="preserve">. Those CPUs will be dedicated </w:t>
      </w:r>
      <w:r w:rsidR="002C0507">
        <w:rPr>
          <w:lang w:val="en-GB"/>
        </w:rPr>
        <w:t>to the</w:t>
      </w:r>
      <w:r>
        <w:rPr>
          <w:lang w:val="en-GB"/>
        </w:rPr>
        <w:t xml:space="preserve"> DPDK vRouter or used by OpenStack Nova to spawn </w:t>
      </w:r>
      <w:r w:rsidR="002C0507">
        <w:rPr>
          <w:lang w:val="en-GB"/>
        </w:rPr>
        <w:t>VM</w:t>
      </w:r>
      <w:r>
        <w:rPr>
          <w:lang w:val="en-GB"/>
        </w:rPr>
        <w:t>s.</w:t>
      </w:r>
    </w:p>
    <w:p w14:paraId="65444C3E" w14:textId="08EF1640" w:rsidR="002C0507" w:rsidRDefault="002C0507" w:rsidP="000F6486">
      <w:pPr>
        <w:pStyle w:val="Corpsdetexte"/>
        <w:spacing w:before="0" w:after="0"/>
      </w:pPr>
      <w:r>
        <w:rPr>
          <w:lang w:val="en-GB"/>
        </w:rPr>
        <w:t xml:space="preserve">Figure 4.2 shows the </w:t>
      </w:r>
      <w:r w:rsidR="009F192E">
        <w:t xml:space="preserve">CPU core topology of a </w:t>
      </w:r>
      <w:r>
        <w:t xml:space="preserve">two </w:t>
      </w:r>
      <w:r w:rsidR="009F192E">
        <w:t>sockets system with 2*12 physical cores</w:t>
      </w:r>
      <w:r>
        <w:t>(</w:t>
      </w:r>
      <w:r w:rsidR="009F192E">
        <w:t xml:space="preserve"> hyper-threading enabled</w:t>
      </w:r>
      <w:r>
        <w:t>).</w:t>
      </w:r>
      <w:r w:rsidRPr="002C0507">
        <w:t xml:space="preserve"> </w:t>
      </w:r>
      <w:r>
        <w:t>This topology will be used in the configuration examples provided in next sections.</w:t>
      </w:r>
    </w:p>
    <w:p w14:paraId="750E43C7" w14:textId="77777777" w:rsidR="009F192E" w:rsidRDefault="009F192E" w:rsidP="000F6486">
      <w:pPr>
        <w:pStyle w:val="Corpsdetexte"/>
        <w:rPr>
          <w:rFonts w:ascii="Courier New" w:eastAsia="Courier New" w:hAnsi="Courier New" w:cs="Courier New"/>
        </w:rPr>
      </w:pPr>
      <w:r>
        <w:rPr>
          <w:rFonts w:ascii="Courier New" w:eastAsia="Courier New" w:hAnsi="Courier New" w:cs="Courier New"/>
        </w:rPr>
        <w:t>NUMA node0 CPU(s):</w:t>
      </w:r>
    </w:p>
    <w:p w14:paraId="3F4B14AA" w14:textId="77777777" w:rsidR="009F192E" w:rsidRDefault="009F192E" w:rsidP="009F192E">
      <w:pPr>
        <w:spacing w:after="60" w:line="271" w:lineRule="auto"/>
        <w:rPr>
          <w:rFonts w:ascii="Courier New" w:eastAsia="Courier New" w:hAnsi="Courier New" w:cs="Courier New"/>
          <w:b/>
        </w:rPr>
      </w:pPr>
      <w:r>
        <w:rPr>
          <w:rFonts w:ascii="Courier New" w:eastAsia="Courier New" w:hAnsi="Courier New" w:cs="Courier New"/>
        </w:rPr>
        <w:tab/>
        <w:t xml:space="preserve">PHY cores: </w:t>
      </w:r>
      <w:r w:rsidRPr="006D3C8E">
        <w:rPr>
          <w:rFonts w:ascii="Courier New" w:eastAsia="Courier New" w:hAnsi="Courier New" w:cs="Courier New"/>
          <w:b/>
          <w:color w:val="0070C0"/>
        </w:rPr>
        <w:t>0</w:t>
      </w:r>
      <w:r>
        <w:rPr>
          <w:rFonts w:ascii="Courier New" w:eastAsia="Courier New" w:hAnsi="Courier New" w:cs="Courier New"/>
          <w:b/>
        </w:rPr>
        <w:t xml:space="preserve"> </w:t>
      </w:r>
      <w:r>
        <w:rPr>
          <w:rFonts w:ascii="Courier New" w:eastAsia="Courier New" w:hAnsi="Courier New" w:cs="Courier New"/>
          <w:b/>
          <w:color w:val="4A86E8"/>
        </w:rPr>
        <w:t xml:space="preserve"> </w:t>
      </w:r>
      <w:r w:rsidRPr="006D3C8E">
        <w:rPr>
          <w:rFonts w:ascii="Courier New" w:eastAsia="Courier New" w:hAnsi="Courier New" w:cs="Courier New"/>
          <w:b/>
          <w:color w:val="FF0000"/>
        </w:rPr>
        <w:t xml:space="preserve">2  4  6  8  </w:t>
      </w:r>
      <w:r w:rsidRPr="006D3C8E">
        <w:rPr>
          <w:rFonts w:ascii="Courier New" w:eastAsia="Courier New" w:hAnsi="Courier New" w:cs="Courier New"/>
          <w:b/>
          <w:color w:val="7030A0"/>
        </w:rPr>
        <w:t>10</w:t>
      </w:r>
      <w:r>
        <w:rPr>
          <w:rFonts w:ascii="Courier New" w:eastAsia="Courier New" w:hAnsi="Courier New" w:cs="Courier New"/>
          <w:b/>
        </w:rPr>
        <w:t xml:space="preserve"> 12 14 16 18 20 22</w:t>
      </w:r>
    </w:p>
    <w:p w14:paraId="3E64A2D6" w14:textId="77777777" w:rsidR="009F192E" w:rsidRDefault="009F192E" w:rsidP="009F192E">
      <w:pPr>
        <w:spacing w:after="60" w:line="271" w:lineRule="auto"/>
        <w:rPr>
          <w:rFonts w:ascii="Courier New" w:eastAsia="Courier New" w:hAnsi="Courier New" w:cs="Courier New"/>
          <w:b/>
        </w:rPr>
      </w:pPr>
      <w:r>
        <w:rPr>
          <w:rFonts w:ascii="Courier New" w:eastAsia="Courier New" w:hAnsi="Courier New" w:cs="Courier New"/>
        </w:rPr>
        <w:tab/>
        <w:t xml:space="preserve">HT cores : </w:t>
      </w:r>
      <w:r w:rsidRPr="006D3C8E">
        <w:rPr>
          <w:rFonts w:ascii="Courier New" w:eastAsia="Courier New" w:hAnsi="Courier New" w:cs="Courier New"/>
          <w:b/>
          <w:color w:val="0070C0"/>
        </w:rPr>
        <w:t>24</w:t>
      </w:r>
      <w:r>
        <w:rPr>
          <w:rFonts w:ascii="Courier New" w:eastAsia="Courier New" w:hAnsi="Courier New" w:cs="Courier New"/>
          <w:b/>
          <w:color w:val="4A86E8"/>
        </w:rPr>
        <w:t xml:space="preserve"> </w:t>
      </w:r>
      <w:r w:rsidRPr="006D3C8E">
        <w:rPr>
          <w:rFonts w:ascii="Courier New" w:eastAsia="Courier New" w:hAnsi="Courier New" w:cs="Courier New"/>
          <w:b/>
          <w:color w:val="FF0000"/>
        </w:rPr>
        <w:t xml:space="preserve">26 28 30 32 </w:t>
      </w:r>
      <w:r w:rsidRPr="006D3C8E">
        <w:rPr>
          <w:rFonts w:ascii="Courier New" w:eastAsia="Courier New" w:hAnsi="Courier New" w:cs="Courier New"/>
          <w:b/>
          <w:color w:val="7030A0"/>
        </w:rPr>
        <w:t>34</w:t>
      </w:r>
      <w:r>
        <w:rPr>
          <w:rFonts w:ascii="Courier New" w:eastAsia="Courier New" w:hAnsi="Courier New" w:cs="Courier New"/>
          <w:b/>
        </w:rPr>
        <w:t xml:space="preserve"> 36 38 40 42 44 46</w:t>
      </w:r>
    </w:p>
    <w:p w14:paraId="35C7C6DB" w14:textId="77777777" w:rsidR="009F192E" w:rsidRDefault="009F192E" w:rsidP="009F192E">
      <w:pPr>
        <w:spacing w:after="60" w:line="271" w:lineRule="auto"/>
        <w:rPr>
          <w:rFonts w:ascii="Courier New" w:eastAsia="Courier New" w:hAnsi="Courier New" w:cs="Courier New"/>
        </w:rPr>
      </w:pPr>
      <w:r>
        <w:rPr>
          <w:rFonts w:ascii="Courier New" w:eastAsia="Courier New" w:hAnsi="Courier New" w:cs="Courier New"/>
        </w:rPr>
        <w:t>NUMA node1 CPU(s):</w:t>
      </w:r>
    </w:p>
    <w:p w14:paraId="4C24949A" w14:textId="77777777" w:rsidR="009F192E" w:rsidRDefault="009F192E" w:rsidP="009F192E">
      <w:pPr>
        <w:spacing w:after="60" w:line="271" w:lineRule="auto"/>
        <w:rPr>
          <w:rFonts w:ascii="Courier New" w:eastAsia="Courier New" w:hAnsi="Courier New" w:cs="Courier New"/>
          <w:b/>
        </w:rPr>
      </w:pPr>
      <w:r>
        <w:rPr>
          <w:rFonts w:ascii="Courier New" w:eastAsia="Courier New" w:hAnsi="Courier New" w:cs="Courier New"/>
        </w:rPr>
        <w:tab/>
        <w:t>PHY cores:</w:t>
      </w:r>
      <w:r>
        <w:rPr>
          <w:rFonts w:ascii="Courier New" w:eastAsia="Courier New" w:hAnsi="Courier New" w:cs="Courier New"/>
          <w:b/>
        </w:rPr>
        <w:t xml:space="preserve"> </w:t>
      </w:r>
      <w:r w:rsidRPr="006D3C8E">
        <w:rPr>
          <w:rFonts w:ascii="Courier New" w:eastAsia="Courier New" w:hAnsi="Courier New" w:cs="Courier New"/>
          <w:b/>
          <w:color w:val="0070C0"/>
        </w:rPr>
        <w:t>1</w:t>
      </w:r>
      <w:r>
        <w:rPr>
          <w:rFonts w:ascii="Courier New" w:eastAsia="Courier New" w:hAnsi="Courier New" w:cs="Courier New"/>
          <w:b/>
        </w:rPr>
        <w:t xml:space="preserve">  </w:t>
      </w:r>
      <w:r w:rsidRPr="002365FC">
        <w:rPr>
          <w:rFonts w:ascii="Courier New" w:eastAsia="Courier New" w:hAnsi="Courier New" w:cs="Courier New"/>
          <w:b/>
          <w:color w:val="000000" w:themeColor="text1"/>
        </w:rPr>
        <w:t>3  5</w:t>
      </w:r>
      <w:r>
        <w:rPr>
          <w:rFonts w:ascii="Courier New" w:eastAsia="Courier New" w:hAnsi="Courier New" w:cs="Courier New"/>
          <w:b/>
        </w:rPr>
        <w:t xml:space="preserve">  7  9  11 13 15 17 19 21 23</w:t>
      </w:r>
    </w:p>
    <w:p w14:paraId="3265B801" w14:textId="77777777" w:rsidR="009F192E" w:rsidRDefault="009F192E" w:rsidP="009F192E">
      <w:pPr>
        <w:spacing w:after="60" w:line="271" w:lineRule="auto"/>
        <w:rPr>
          <w:rFonts w:ascii="Courier New" w:eastAsia="Courier New" w:hAnsi="Courier New" w:cs="Courier New"/>
          <w:b/>
        </w:rPr>
      </w:pPr>
      <w:r>
        <w:rPr>
          <w:rFonts w:ascii="Courier New" w:eastAsia="Courier New" w:hAnsi="Courier New" w:cs="Courier New"/>
        </w:rPr>
        <w:tab/>
        <w:t xml:space="preserve">HT cores : </w:t>
      </w:r>
      <w:r w:rsidRPr="006D3C8E">
        <w:rPr>
          <w:rFonts w:ascii="Courier New" w:eastAsia="Courier New" w:hAnsi="Courier New" w:cs="Courier New"/>
          <w:b/>
          <w:color w:val="0070C0"/>
        </w:rPr>
        <w:t>25</w:t>
      </w:r>
      <w:r>
        <w:rPr>
          <w:rFonts w:ascii="Courier New" w:eastAsia="Courier New" w:hAnsi="Courier New" w:cs="Courier New"/>
          <w:b/>
        </w:rPr>
        <w:t xml:space="preserve"> </w:t>
      </w:r>
      <w:r w:rsidRPr="002365FC">
        <w:rPr>
          <w:rFonts w:ascii="Courier New" w:eastAsia="Courier New" w:hAnsi="Courier New" w:cs="Courier New"/>
          <w:b/>
          <w:color w:val="000000" w:themeColor="text1"/>
        </w:rPr>
        <w:t xml:space="preserve">27 29 </w:t>
      </w:r>
      <w:r>
        <w:rPr>
          <w:rFonts w:ascii="Courier New" w:eastAsia="Courier New" w:hAnsi="Courier New" w:cs="Courier New"/>
          <w:b/>
        </w:rPr>
        <w:t>31 33 35 37 39 41 43 45 47</w:t>
      </w:r>
    </w:p>
    <w:p w14:paraId="0350D2F6" w14:textId="7FD5E0A7" w:rsidR="009F192E" w:rsidRDefault="002C0507" w:rsidP="009F192E">
      <w:pPr>
        <w:pStyle w:val="Corpsdetexte"/>
        <w:spacing w:before="0" w:after="0"/>
        <w:rPr>
          <w:lang w:val="en-GB"/>
        </w:rPr>
      </w:pPr>
      <w:r>
        <w:rPr>
          <w:lang w:val="en-GB"/>
        </w:rPr>
        <w:t>Figure 4.2</w:t>
      </w:r>
      <w:r>
        <w:rPr>
          <w:lang w:val="en-GB"/>
        </w:rPr>
        <w:tab/>
      </w:r>
      <w:r>
        <w:t>CPU Core Topology of a Two Sockets System</w:t>
      </w:r>
    </w:p>
    <w:p w14:paraId="4BA83D6D" w14:textId="344A8130" w:rsidR="009F192E" w:rsidRDefault="009F192E" w:rsidP="009F192E">
      <w:pPr>
        <w:pStyle w:val="Titre3"/>
        <w:rPr>
          <w:lang w:val="en-GB"/>
        </w:rPr>
      </w:pPr>
      <w:bookmarkStart w:id="8" w:name="_Toc52294119"/>
      <w:bookmarkStart w:id="9" w:name="_Toc54881623"/>
      <w:r>
        <w:rPr>
          <w:lang w:val="en-GB"/>
        </w:rPr>
        <w:t xml:space="preserve">CPU </w:t>
      </w:r>
      <w:r w:rsidR="002C0507">
        <w:rPr>
          <w:lang w:val="en-GB"/>
        </w:rPr>
        <w:t xml:space="preserve">Kept </w:t>
      </w:r>
      <w:r>
        <w:rPr>
          <w:lang w:val="en-GB"/>
        </w:rPr>
        <w:t xml:space="preserve">for Linux </w:t>
      </w:r>
      <w:bookmarkEnd w:id="8"/>
      <w:bookmarkEnd w:id="9"/>
      <w:r w:rsidR="002C0507">
        <w:rPr>
          <w:lang w:val="en-GB"/>
        </w:rPr>
        <w:t>OS</w:t>
      </w:r>
    </w:p>
    <w:p w14:paraId="67CCFE20" w14:textId="3D4C7E20" w:rsidR="009F192E" w:rsidRDefault="009F192E" w:rsidP="000F6486">
      <w:pPr>
        <w:pStyle w:val="Corpsdetexte"/>
        <w:rPr>
          <w:sz w:val="22"/>
          <w:szCs w:val="22"/>
        </w:rPr>
      </w:pPr>
      <w:r>
        <w:rPr>
          <w:lang w:val="en-GB"/>
        </w:rPr>
        <w:t xml:space="preserve">By default, all CPUs are included in the group of CPUs available for </w:t>
      </w:r>
      <w:r w:rsidR="002C0507">
        <w:rPr>
          <w:lang w:val="en-GB"/>
        </w:rPr>
        <w:t>OS</w:t>
      </w:r>
      <w:r>
        <w:rPr>
          <w:lang w:val="en-GB"/>
        </w:rPr>
        <w:t xml:space="preserve"> needs. </w:t>
      </w:r>
      <w:r>
        <w:t xml:space="preserve">These CPUs are </w:t>
      </w:r>
      <w:r>
        <w:rPr>
          <w:i/>
        </w:rPr>
        <w:t xml:space="preserve">isolated </w:t>
      </w:r>
      <w:r>
        <w:t xml:space="preserve">because they are no </w:t>
      </w:r>
      <w:r w:rsidR="002C0507">
        <w:t xml:space="preserve">longer </w:t>
      </w:r>
      <w:r>
        <w:t xml:space="preserve">used to process all tasks. In order to get a CPU isolated several mechanisms </w:t>
      </w:r>
      <w:r w:rsidR="002C0507">
        <w:t>are</w:t>
      </w:r>
      <w:r>
        <w:t xml:space="preserve"> used:</w:t>
      </w:r>
    </w:p>
    <w:p w14:paraId="3E3E08C3" w14:textId="77777777" w:rsidR="009F192E" w:rsidRDefault="009F192E" w:rsidP="00FE424B">
      <w:pPr>
        <w:numPr>
          <w:ilvl w:val="0"/>
          <w:numId w:val="2"/>
        </w:numPr>
        <w:spacing w:after="0" w:line="276" w:lineRule="auto"/>
      </w:pPr>
      <w:r>
        <w:t>remove this CPU from the “common” CPU list used to process all tasks</w:t>
      </w:r>
    </w:p>
    <w:p w14:paraId="6CE2F355" w14:textId="77777777" w:rsidR="009F192E" w:rsidRDefault="009F192E" w:rsidP="00FE424B">
      <w:pPr>
        <w:numPr>
          <w:ilvl w:val="0"/>
          <w:numId w:val="2"/>
        </w:numPr>
        <w:spacing w:after="0" w:line="276" w:lineRule="auto"/>
      </w:pPr>
      <w:r>
        <w:t>change the scheduling algorithm (cooperative to preemptive)</w:t>
      </w:r>
    </w:p>
    <w:p w14:paraId="599E038E" w14:textId="3A8F6984" w:rsidR="009F192E" w:rsidRDefault="009F192E" w:rsidP="00FE424B">
      <w:pPr>
        <w:numPr>
          <w:ilvl w:val="0"/>
          <w:numId w:val="2"/>
        </w:numPr>
        <w:spacing w:after="0" w:line="276" w:lineRule="auto"/>
      </w:pPr>
      <w:r>
        <w:t xml:space="preserve">participate </w:t>
      </w:r>
      <w:r w:rsidR="002C0507">
        <w:t xml:space="preserve">in </w:t>
      </w:r>
      <w:r>
        <w:t>not to interrupt processing</w:t>
      </w:r>
    </w:p>
    <w:p w14:paraId="4CA75D21" w14:textId="1446E3D0" w:rsidR="009F192E" w:rsidRPr="003F6F45" w:rsidRDefault="009F192E" w:rsidP="000F6486">
      <w:pPr>
        <w:pStyle w:val="Corpsdetexte"/>
        <w:rPr>
          <w:lang w:val="en-GB"/>
        </w:rPr>
      </w:pPr>
      <w:r>
        <w:rPr>
          <w:lang w:val="en-GB"/>
        </w:rPr>
        <w:lastRenderedPageBreak/>
        <w:t>It is possible to remove some CPUs using</w:t>
      </w:r>
      <w:r w:rsidR="002C0507">
        <w:rPr>
          <w:lang w:val="en-GB"/>
        </w:rPr>
        <w:t xml:space="preserve"> the</w:t>
      </w:r>
      <w:r>
        <w:rPr>
          <w:lang w:val="en-GB"/>
        </w:rPr>
        <w:t xml:space="preserve"> </w:t>
      </w:r>
      <w:r w:rsidRPr="000F6486">
        <w:rPr>
          <w:bCs/>
          <w:i/>
        </w:rPr>
        <w:t>isolcpus</w:t>
      </w:r>
      <w:r w:rsidRPr="002C0507">
        <w:rPr>
          <w:bCs/>
        </w:rPr>
        <w:t xml:space="preserve"> </w:t>
      </w:r>
      <w:r>
        <w:t xml:space="preserve">kernel parameter. </w:t>
      </w:r>
      <w:r>
        <w:rPr>
          <w:lang w:val="en-GB"/>
        </w:rPr>
        <w:t>This kernel</w:t>
      </w:r>
      <w:r>
        <w:t xml:space="preserve"> parameter has to be provisioned at the system startup. </w:t>
      </w:r>
      <w:r w:rsidR="002C0507">
        <w:t xml:space="preserve">The </w:t>
      </w:r>
      <w:r>
        <w:t xml:space="preserve">GRUB configuration is updated to define </w:t>
      </w:r>
      <w:r w:rsidRPr="003F6F45">
        <w:rPr>
          <w:i/>
          <w:iCs/>
        </w:rPr>
        <w:t>isolcpus</w:t>
      </w:r>
      <w:r>
        <w:t xml:space="preserve"> parameter and the</w:t>
      </w:r>
      <w:r w:rsidR="002C0507">
        <w:t>n the</w:t>
      </w:r>
      <w:r>
        <w:t xml:space="preserve"> system restarted.</w:t>
      </w:r>
    </w:p>
    <w:p w14:paraId="34B43343" w14:textId="4995922D" w:rsidR="009F192E" w:rsidRPr="00E82FD3" w:rsidRDefault="002C0507" w:rsidP="000F6486">
      <w:pPr>
        <w:pStyle w:val="Corpsdetexte"/>
        <w:rPr>
          <w:b/>
          <w:u w:val="single"/>
          <w:lang w:val="en-GB"/>
        </w:rPr>
      </w:pPr>
      <w:r>
        <w:rPr>
          <w:lang w:val="en-GB"/>
        </w:rPr>
        <w:t>This next</w:t>
      </w:r>
      <w:r w:rsidRPr="00E82FD3">
        <w:rPr>
          <w:lang w:val="en-GB"/>
        </w:rPr>
        <w:t xml:space="preserve"> </w:t>
      </w:r>
      <w:r w:rsidR="009F192E" w:rsidRPr="00E82FD3">
        <w:rPr>
          <w:lang w:val="en-GB"/>
        </w:rPr>
        <w:t xml:space="preserve">example </w:t>
      </w:r>
      <w:r>
        <w:rPr>
          <w:lang w:val="en-GB"/>
        </w:rPr>
        <w:t>keeps</w:t>
      </w:r>
      <w:r w:rsidR="009F192E">
        <w:rPr>
          <w:lang w:val="en-GB"/>
        </w:rPr>
        <w:t xml:space="preserve"> only CPU 0,1,24</w:t>
      </w:r>
      <w:r>
        <w:rPr>
          <w:lang w:val="en-GB"/>
        </w:rPr>
        <w:t>,</w:t>
      </w:r>
      <w:r w:rsidR="009F192E">
        <w:rPr>
          <w:lang w:val="en-GB"/>
        </w:rPr>
        <w:t xml:space="preserve"> and 25 for the Linux </w:t>
      </w:r>
      <w:r>
        <w:rPr>
          <w:lang w:val="en-GB"/>
        </w:rPr>
        <w:t>OS</w:t>
      </w:r>
      <w:r w:rsidR="009F192E">
        <w:rPr>
          <w:lang w:val="en-GB"/>
        </w:rPr>
        <w:t xml:space="preserve"> excluding them from </w:t>
      </w:r>
      <w:r>
        <w:rPr>
          <w:lang w:val="en-GB"/>
        </w:rPr>
        <w:t xml:space="preserve">the </w:t>
      </w:r>
      <w:r w:rsidR="009F192E" w:rsidRPr="009404A2">
        <w:rPr>
          <w:i/>
          <w:iCs/>
          <w:lang w:val="en-GB"/>
        </w:rPr>
        <w:t>isolcpus</w:t>
      </w:r>
      <w:r w:rsidR="009F192E">
        <w:rPr>
          <w:lang w:val="en-GB"/>
        </w:rPr>
        <w:t xml:space="preserve"> list. </w:t>
      </w:r>
      <w:r>
        <w:rPr>
          <w:lang w:val="en-GB"/>
        </w:rPr>
        <w:t xml:space="preserve">It’s </w:t>
      </w:r>
      <w:r w:rsidR="009F192E">
        <w:rPr>
          <w:lang w:val="en-GB"/>
        </w:rPr>
        <w:t>strongly recommend</w:t>
      </w:r>
      <w:r>
        <w:rPr>
          <w:lang w:val="en-GB"/>
        </w:rPr>
        <w:t>ed</w:t>
      </w:r>
      <w:r w:rsidR="009F192E">
        <w:rPr>
          <w:lang w:val="en-GB"/>
        </w:rPr>
        <w:t xml:space="preserve"> </w:t>
      </w:r>
      <w:r>
        <w:rPr>
          <w:lang w:val="en-GB"/>
        </w:rPr>
        <w:t xml:space="preserve">to use </w:t>
      </w:r>
      <w:r w:rsidR="009F192E">
        <w:rPr>
          <w:lang w:val="en-GB"/>
        </w:rPr>
        <w:t xml:space="preserve">at </w:t>
      </w:r>
      <w:r>
        <w:rPr>
          <w:lang w:val="en-GB"/>
        </w:rPr>
        <w:t xml:space="preserve">least </w:t>
      </w:r>
      <w:r w:rsidR="009F192E">
        <w:rPr>
          <w:lang w:val="en-GB"/>
        </w:rPr>
        <w:t>the first CPU (main core and its sibling) on each NUMA.</w:t>
      </w:r>
    </w:p>
    <w:p w14:paraId="4CEA3D37" w14:textId="77777777" w:rsidR="009F192E" w:rsidRPr="00F87F6F" w:rsidRDefault="009F192E" w:rsidP="009F192E">
      <w:pPr>
        <w:spacing w:after="0"/>
        <w:rPr>
          <w:rFonts w:ascii="Arial Narrow" w:hAnsi="Arial Narrow" w:cs="Courier New"/>
          <w:sz w:val="22"/>
          <w:szCs w:val="22"/>
          <w:lang w:val="en-GB"/>
        </w:rPr>
      </w:pPr>
      <w:r w:rsidRPr="00F87F6F">
        <w:rPr>
          <w:rFonts w:ascii="Arial Narrow" w:hAnsi="Arial Narrow" w:cs="Courier New"/>
          <w:sz w:val="22"/>
          <w:szCs w:val="22"/>
          <w:lang w:val="en-GB"/>
        </w:rPr>
        <w:t>$ vi /etc/default/grub</w:t>
      </w:r>
    </w:p>
    <w:p w14:paraId="513B43AB" w14:textId="77777777" w:rsidR="009F192E" w:rsidRPr="00E82FD3" w:rsidRDefault="009F192E" w:rsidP="009F192E">
      <w:pPr>
        <w:spacing w:after="0"/>
        <w:rPr>
          <w:rFonts w:ascii="Arial Narrow" w:hAnsi="Arial Narrow" w:cs="Courier New"/>
          <w:sz w:val="22"/>
          <w:szCs w:val="22"/>
        </w:rPr>
      </w:pPr>
      <w:r w:rsidRPr="00E82FD3">
        <w:rPr>
          <w:rFonts w:ascii="Arial Narrow" w:hAnsi="Arial Narrow" w:cs="Courier New"/>
          <w:sz w:val="22"/>
          <w:szCs w:val="22"/>
        </w:rPr>
        <w:t>GRUB_CMDLINE_LINUX="console=tty0 console=ttyS0,115200n8 crashkernel=auto rhgb quiet default_hugepagesz=1GB hugepagesz=1G hugepages=28 iommu=pt intel_iommu=on isolcpus=</w:t>
      </w:r>
      <w:r w:rsidRPr="00E82FD3">
        <w:rPr>
          <w:rFonts w:ascii="Arial Narrow" w:hAnsi="Arial Narrow" w:cs="Courier New"/>
          <w:b/>
          <w:bCs/>
          <w:color w:val="0070C0"/>
          <w:sz w:val="22"/>
          <w:szCs w:val="22"/>
        </w:rPr>
        <w:t>2-23,26-47</w:t>
      </w:r>
      <w:r w:rsidRPr="00E82FD3">
        <w:rPr>
          <w:rFonts w:ascii="Arial Narrow" w:hAnsi="Arial Narrow" w:cs="Courier New"/>
          <w:sz w:val="22"/>
          <w:szCs w:val="22"/>
        </w:rPr>
        <w:t>"</w:t>
      </w:r>
    </w:p>
    <w:p w14:paraId="699FD36E" w14:textId="77777777" w:rsidR="009F192E" w:rsidRPr="003D1A9B" w:rsidRDefault="009F192E" w:rsidP="009F192E">
      <w:pPr>
        <w:spacing w:after="0"/>
        <w:rPr>
          <w:rFonts w:ascii="Arial Narrow" w:hAnsi="Arial Narrow" w:cs="Courier New"/>
          <w:sz w:val="22"/>
          <w:szCs w:val="22"/>
          <w:lang w:val="pl-PL"/>
        </w:rPr>
      </w:pPr>
      <w:r w:rsidRPr="003D1A9B">
        <w:rPr>
          <w:rFonts w:ascii="Arial Narrow" w:hAnsi="Arial Narrow" w:cs="Courier New"/>
          <w:sz w:val="22"/>
          <w:szCs w:val="22"/>
          <w:lang w:val="pl-PL"/>
        </w:rPr>
        <w:t>$ grub2-mkconfig -o /etc/grub2.cfg</w:t>
      </w:r>
    </w:p>
    <w:p w14:paraId="337F1AC6" w14:textId="77777777" w:rsidR="009F192E" w:rsidRPr="003D1A9B" w:rsidRDefault="009F192E" w:rsidP="009F192E">
      <w:pPr>
        <w:pStyle w:val="Corpsdetexte"/>
        <w:spacing w:before="0" w:after="0"/>
        <w:rPr>
          <w:lang w:val="pl-PL"/>
        </w:rPr>
      </w:pPr>
    </w:p>
    <w:p w14:paraId="2E32E26A" w14:textId="0D81E2FC" w:rsidR="009F192E" w:rsidRDefault="002C0507" w:rsidP="009F192E">
      <w:pPr>
        <w:pStyle w:val="Corpsdetexte"/>
        <w:spacing w:before="0" w:after="0"/>
        <w:rPr>
          <w:lang w:val="en-GB"/>
        </w:rPr>
      </w:pPr>
      <w:r>
        <w:rPr>
          <w:lang w:val="en-GB"/>
        </w:rPr>
        <w:t xml:space="preserve">You </w:t>
      </w:r>
      <w:r w:rsidR="009F192E">
        <w:rPr>
          <w:lang w:val="en-GB"/>
        </w:rPr>
        <w:t xml:space="preserve">also need to specify the CPUs that have to be used by the Linux </w:t>
      </w:r>
      <w:r>
        <w:rPr>
          <w:lang w:val="en-GB"/>
        </w:rPr>
        <w:t>OS</w:t>
      </w:r>
      <w:r w:rsidR="009F192E">
        <w:rPr>
          <w:lang w:val="en-GB"/>
        </w:rPr>
        <w:t xml:space="preserve"> in</w:t>
      </w:r>
      <w:r>
        <w:rPr>
          <w:lang w:val="en-GB"/>
        </w:rPr>
        <w:t xml:space="preserve"> the</w:t>
      </w:r>
      <w:r w:rsidR="009F192E">
        <w:rPr>
          <w:lang w:val="en-GB"/>
        </w:rPr>
        <w:t xml:space="preserve"> Systemd configuration file (this step is useless when RedHat </w:t>
      </w:r>
      <w:r>
        <w:rPr>
          <w:lang w:val="en-GB"/>
        </w:rPr>
        <w:t>OS</w:t>
      </w:r>
      <w:r w:rsidR="009F192E">
        <w:rPr>
          <w:lang w:val="en-GB"/>
        </w:rPr>
        <w:t xml:space="preserve"> is used with </w:t>
      </w:r>
      <w:r w:rsidR="001058B2" w:rsidRPr="00A458A4">
        <w:rPr>
          <w:rFonts w:ascii="Arial Narrow" w:hAnsi="Arial Narrow"/>
          <w:sz w:val="22"/>
          <w:szCs w:val="22"/>
        </w:rPr>
        <w:t>tuned</w:t>
      </w:r>
      <w:r w:rsidR="001058B2" w:rsidDel="001058B2">
        <w:rPr>
          <w:lang w:val="en-GB"/>
        </w:rPr>
        <w:t xml:space="preserve"> </w:t>
      </w:r>
      <w:r w:rsidR="001058B2">
        <w:rPr>
          <w:lang w:val="en-GB"/>
        </w:rPr>
        <w:t xml:space="preserve">as </w:t>
      </w:r>
      <w:r w:rsidR="009F192E">
        <w:rPr>
          <w:lang w:val="en-GB"/>
        </w:rPr>
        <w:t xml:space="preserve">described </w:t>
      </w:r>
      <w:r w:rsidR="001058B2">
        <w:rPr>
          <w:lang w:val="en-GB"/>
        </w:rPr>
        <w:t>next</w:t>
      </w:r>
      <w:r w:rsidR="009F192E">
        <w:rPr>
          <w:lang w:val="en-GB"/>
        </w:rPr>
        <w:t>):</w:t>
      </w:r>
    </w:p>
    <w:p w14:paraId="7124D718" w14:textId="77777777" w:rsidR="009F192E" w:rsidRPr="005B691A" w:rsidRDefault="009F192E" w:rsidP="009F192E">
      <w:pPr>
        <w:spacing w:after="60" w:line="273" w:lineRule="auto"/>
        <w:rPr>
          <w:rFonts w:ascii="Courier New" w:eastAsia="Courier New" w:hAnsi="Courier New" w:cs="Courier New"/>
          <w:sz w:val="18"/>
          <w:szCs w:val="18"/>
          <w:lang w:val="en-GB"/>
        </w:rPr>
      </w:pPr>
    </w:p>
    <w:p w14:paraId="2D5CA4B6" w14:textId="77777777" w:rsidR="009F192E" w:rsidRPr="00A458A4" w:rsidRDefault="009F192E" w:rsidP="009F192E">
      <w:pPr>
        <w:spacing w:after="60" w:line="273" w:lineRule="auto"/>
        <w:rPr>
          <w:rFonts w:ascii="Arial Narrow" w:eastAsia="Courier New" w:hAnsi="Arial Narrow" w:cs="Courier New"/>
          <w:sz w:val="22"/>
          <w:szCs w:val="22"/>
        </w:rPr>
      </w:pPr>
      <w:r w:rsidRPr="00A458A4">
        <w:rPr>
          <w:rFonts w:ascii="Arial Narrow" w:eastAsia="Courier New" w:hAnsi="Arial Narrow" w:cs="Courier New"/>
          <w:sz w:val="22"/>
          <w:szCs w:val="22"/>
        </w:rPr>
        <w:t>$ vi /systemd/system.conf</w:t>
      </w:r>
    </w:p>
    <w:p w14:paraId="5627B0A9" w14:textId="77777777" w:rsidR="009F192E" w:rsidRPr="00A458A4" w:rsidRDefault="009F192E" w:rsidP="009F192E">
      <w:pPr>
        <w:pStyle w:val="Corpsdetexte"/>
        <w:spacing w:before="0" w:after="0"/>
        <w:rPr>
          <w:rFonts w:ascii="Arial Narrow" w:hAnsi="Arial Narrow"/>
          <w:sz w:val="32"/>
          <w:szCs w:val="32"/>
          <w:lang w:val="en-GB"/>
        </w:rPr>
      </w:pPr>
      <w:r w:rsidRPr="00A458A4">
        <w:rPr>
          <w:rFonts w:ascii="Arial Narrow" w:eastAsia="Courier New" w:hAnsi="Arial Narrow" w:cs="Courier New"/>
          <w:sz w:val="22"/>
          <w:szCs w:val="22"/>
        </w:rPr>
        <w:t>CPUAffinity=</w:t>
      </w:r>
      <w:r w:rsidRPr="005B691A">
        <w:rPr>
          <w:rFonts w:ascii="Arial Narrow" w:eastAsia="Courier New" w:hAnsi="Arial Narrow" w:cs="Courier New"/>
          <w:b/>
          <w:bCs/>
          <w:color w:val="0070C0"/>
          <w:sz w:val="22"/>
          <w:szCs w:val="22"/>
        </w:rPr>
        <w:t>0-1,24-25</w:t>
      </w:r>
    </w:p>
    <w:p w14:paraId="4BB1155E" w14:textId="77777777" w:rsidR="009F192E" w:rsidRDefault="009F192E" w:rsidP="009F192E">
      <w:pPr>
        <w:spacing w:after="60"/>
        <w:rPr>
          <w:rFonts w:ascii="Arial Narrow" w:hAnsi="Arial Narrow"/>
          <w:sz w:val="22"/>
          <w:szCs w:val="22"/>
        </w:rPr>
      </w:pPr>
      <w:r w:rsidRPr="00A458A4">
        <w:rPr>
          <w:rFonts w:ascii="Arial Narrow" w:hAnsi="Arial Narrow"/>
          <w:sz w:val="22"/>
          <w:szCs w:val="22"/>
        </w:rPr>
        <w:t xml:space="preserve">$ sudo systemctl </w:t>
      </w:r>
      <w:r>
        <w:rPr>
          <w:rFonts w:ascii="Arial Narrow" w:hAnsi="Arial Narrow"/>
          <w:sz w:val="22"/>
          <w:szCs w:val="22"/>
        </w:rPr>
        <w:t>deamon-reexec</w:t>
      </w:r>
    </w:p>
    <w:p w14:paraId="638D860C" w14:textId="77777777" w:rsidR="009F192E" w:rsidRPr="00A458A4" w:rsidRDefault="009F192E" w:rsidP="009F192E">
      <w:pPr>
        <w:spacing w:after="60"/>
        <w:rPr>
          <w:rFonts w:ascii="Arial Narrow" w:hAnsi="Arial Narrow"/>
          <w:sz w:val="22"/>
          <w:szCs w:val="22"/>
        </w:rPr>
      </w:pPr>
      <w:r>
        <w:rPr>
          <w:rFonts w:ascii="Arial Narrow" w:hAnsi="Arial Narrow"/>
          <w:sz w:val="22"/>
          <w:szCs w:val="22"/>
        </w:rPr>
        <w:t xml:space="preserve">$ sudo </w:t>
      </w:r>
      <w:r w:rsidRPr="005B691A">
        <w:rPr>
          <w:rFonts w:ascii="Arial Narrow" w:hAnsi="Arial Narrow"/>
          <w:sz w:val="22"/>
          <w:szCs w:val="22"/>
        </w:rPr>
        <w:t>systemctl system.slice restart</w:t>
      </w:r>
    </w:p>
    <w:p w14:paraId="475C5E77" w14:textId="77777777" w:rsidR="009F192E" w:rsidRPr="00310E2E" w:rsidRDefault="009F192E" w:rsidP="009F192E">
      <w:pPr>
        <w:pStyle w:val="Corpsdetexte"/>
        <w:spacing w:before="0" w:after="0"/>
      </w:pPr>
    </w:p>
    <w:p w14:paraId="3DA0C87B" w14:textId="73A66FDD" w:rsidR="009F192E" w:rsidRDefault="009F192E" w:rsidP="000F6486">
      <w:pPr>
        <w:pStyle w:val="Corpsdetexte"/>
        <w:rPr>
          <w:lang w:val="en-GB"/>
        </w:rPr>
      </w:pPr>
      <w:r w:rsidRPr="000F6486">
        <w:t>When</w:t>
      </w:r>
      <w:r>
        <w:rPr>
          <w:lang w:val="en-GB"/>
        </w:rPr>
        <w:t xml:space="preserve"> a RedHat Linux </w:t>
      </w:r>
      <w:r w:rsidR="002C0507">
        <w:rPr>
          <w:lang w:val="en-GB"/>
        </w:rPr>
        <w:t>OS</w:t>
      </w:r>
      <w:r>
        <w:rPr>
          <w:lang w:val="en-GB"/>
        </w:rPr>
        <w:t xml:space="preserve"> is used, it’s recommended to configure </w:t>
      </w:r>
      <w:r w:rsidR="001058B2" w:rsidRPr="00A458A4">
        <w:rPr>
          <w:rFonts w:ascii="Arial Narrow" w:hAnsi="Arial Narrow"/>
          <w:sz w:val="22"/>
          <w:szCs w:val="22"/>
        </w:rPr>
        <w:t>tuned</w:t>
      </w:r>
      <w:r w:rsidR="001058B2" w:rsidDel="001058B2">
        <w:rPr>
          <w:lang w:val="en-GB"/>
        </w:rPr>
        <w:t xml:space="preserve"> </w:t>
      </w:r>
      <w:r>
        <w:rPr>
          <w:lang w:val="en-GB"/>
        </w:rPr>
        <w:t>to get a stronger CPU isolation.</w:t>
      </w:r>
    </w:p>
    <w:p w14:paraId="6AA2A45F" w14:textId="77777777" w:rsidR="009F192E" w:rsidRPr="00A458A4" w:rsidRDefault="009F192E" w:rsidP="009F192E">
      <w:pPr>
        <w:widowControl w:val="0"/>
        <w:spacing w:after="60"/>
        <w:rPr>
          <w:rFonts w:ascii="Arial Narrow" w:eastAsia="Courier New" w:hAnsi="Arial Narrow" w:cs="Courier New"/>
          <w:sz w:val="22"/>
          <w:szCs w:val="22"/>
        </w:rPr>
      </w:pPr>
      <w:r w:rsidRPr="00F87F6F">
        <w:rPr>
          <w:rFonts w:ascii="Arial Narrow" w:hAnsi="Arial Narrow" w:cs="Courier New"/>
          <w:sz w:val="22"/>
          <w:szCs w:val="22"/>
          <w:lang w:val="en-GB"/>
        </w:rPr>
        <w:t>$ vi</w:t>
      </w:r>
      <w:r w:rsidRPr="00A458A4">
        <w:rPr>
          <w:rFonts w:ascii="Arial Narrow" w:eastAsia="Courier New" w:hAnsi="Arial Narrow" w:cs="Courier New"/>
          <w:sz w:val="22"/>
          <w:szCs w:val="22"/>
        </w:rPr>
        <w:t xml:space="preserve"> /etc/tuned/cpu-partitioning-variables.conf </w:t>
      </w:r>
    </w:p>
    <w:p w14:paraId="7C88D2E2" w14:textId="77777777" w:rsidR="009F192E" w:rsidRPr="00A458A4" w:rsidRDefault="009F192E" w:rsidP="009F192E">
      <w:pPr>
        <w:pStyle w:val="Corpsdetexte"/>
        <w:spacing w:before="0" w:after="0"/>
        <w:rPr>
          <w:rFonts w:ascii="Arial Narrow" w:hAnsi="Arial Narrow"/>
          <w:b/>
          <w:sz w:val="22"/>
          <w:szCs w:val="22"/>
          <w:u w:val="single"/>
          <w:lang w:val="en-GB"/>
        </w:rPr>
      </w:pPr>
      <w:r w:rsidRPr="00A458A4">
        <w:rPr>
          <w:rFonts w:ascii="Arial Narrow" w:eastAsia="Courier New" w:hAnsi="Arial Narrow" w:cs="Courier New"/>
          <w:b/>
          <w:color w:val="000000" w:themeColor="text1"/>
          <w:sz w:val="22"/>
          <w:szCs w:val="22"/>
        </w:rPr>
        <w:t>isolated_cores=</w:t>
      </w:r>
      <w:r w:rsidRPr="00A458A4">
        <w:rPr>
          <w:rFonts w:ascii="Arial Narrow" w:hAnsi="Arial Narrow" w:cs="Courier New"/>
          <w:b/>
          <w:bCs/>
          <w:color w:val="0070C0"/>
          <w:sz w:val="22"/>
          <w:szCs w:val="22"/>
        </w:rPr>
        <w:t>2-23,26-47</w:t>
      </w:r>
    </w:p>
    <w:p w14:paraId="280F2A67" w14:textId="77777777" w:rsidR="009F192E" w:rsidRPr="00A458A4" w:rsidRDefault="009F192E" w:rsidP="009F192E">
      <w:pPr>
        <w:spacing w:after="60"/>
        <w:rPr>
          <w:rFonts w:ascii="Arial Narrow" w:hAnsi="Arial Narrow"/>
          <w:sz w:val="22"/>
          <w:szCs w:val="22"/>
        </w:rPr>
      </w:pPr>
      <w:r w:rsidRPr="00A458A4">
        <w:rPr>
          <w:rFonts w:ascii="Arial Narrow" w:hAnsi="Arial Narrow"/>
          <w:sz w:val="22"/>
          <w:szCs w:val="22"/>
        </w:rPr>
        <w:t>$ sudo systemctl restart tuned</w:t>
      </w:r>
    </w:p>
    <w:p w14:paraId="68DA8676" w14:textId="77777777" w:rsidR="009F192E" w:rsidRDefault="009F192E" w:rsidP="009F192E">
      <w:pPr>
        <w:pStyle w:val="Corpsdetexte"/>
        <w:spacing w:before="0" w:after="0"/>
        <w:rPr>
          <w:lang w:val="en-GB"/>
        </w:rPr>
      </w:pPr>
    </w:p>
    <w:p w14:paraId="2B8F76EA" w14:textId="0506442A" w:rsidR="009F192E" w:rsidRDefault="009F192E" w:rsidP="009F192E">
      <w:pPr>
        <w:pStyle w:val="Corpsdetexte"/>
        <w:spacing w:before="0" w:after="0"/>
        <w:rPr>
          <w:lang w:val="en-GB"/>
        </w:rPr>
      </w:pPr>
      <w:r w:rsidRPr="000F6486">
        <w:t xml:space="preserve">When </w:t>
      </w:r>
      <w:r w:rsidRPr="009878F8">
        <w:rPr>
          <w:rFonts w:ascii="Arial Narrow" w:hAnsi="Arial Narrow"/>
          <w:sz w:val="22"/>
          <w:szCs w:val="22"/>
          <w:rPrChange w:id="10" w:author="Przemyslaw Grygiel" w:date="2020-11-30T16:33:00Z">
            <w:rPr/>
          </w:rPrChange>
        </w:rPr>
        <w:t>tuned</w:t>
      </w:r>
      <w:r w:rsidRPr="000F6486">
        <w:t xml:space="preserve"> is used, </w:t>
      </w:r>
      <w:r w:rsidR="001058B2" w:rsidRPr="000F6486">
        <w:t xml:space="preserve">the </w:t>
      </w:r>
      <w:r w:rsidRPr="000F6486">
        <w:t>CPUAffinity value will automatically be overwritten with the CPUs that are not listed in isolated_cores</w:t>
      </w:r>
      <w:r w:rsidR="001058B2">
        <w:t xml:space="preserve">. </w:t>
      </w:r>
      <w:r>
        <w:rPr>
          <w:lang w:val="en-GB"/>
        </w:rPr>
        <w:t xml:space="preserve">This is important </w:t>
      </w:r>
      <w:r w:rsidR="001058B2">
        <w:rPr>
          <w:lang w:val="en-GB"/>
        </w:rPr>
        <w:t xml:space="preserve">in order </w:t>
      </w:r>
      <w:r>
        <w:rPr>
          <w:lang w:val="en-GB"/>
        </w:rPr>
        <w:t xml:space="preserve">to keep enough CPUs for the Linux </w:t>
      </w:r>
      <w:r w:rsidR="001058B2">
        <w:rPr>
          <w:lang w:val="en-GB"/>
        </w:rPr>
        <w:t>OS</w:t>
      </w:r>
      <w:r>
        <w:rPr>
          <w:lang w:val="en-GB"/>
        </w:rPr>
        <w:t>. Not</w:t>
      </w:r>
      <w:r w:rsidR="001058B2">
        <w:rPr>
          <w:lang w:val="en-GB"/>
        </w:rPr>
        <w:t>-</w:t>
      </w:r>
      <w:r>
        <w:rPr>
          <w:lang w:val="en-GB"/>
        </w:rPr>
        <w:t xml:space="preserve">isolated CPUs are used by all tasks started and managed by the Linux </w:t>
      </w:r>
      <w:r w:rsidR="001058B2">
        <w:rPr>
          <w:lang w:val="en-GB"/>
        </w:rPr>
        <w:t>OS</w:t>
      </w:r>
      <w:r w:rsidR="001D104A">
        <w:rPr>
          <w:lang w:val="en-GB"/>
        </w:rPr>
        <w:t xml:space="preserve"> scheduler</w:t>
      </w:r>
      <w:r>
        <w:rPr>
          <w:lang w:val="en-GB"/>
        </w:rPr>
        <w:t>:</w:t>
      </w:r>
    </w:p>
    <w:p w14:paraId="39D1B5F7" w14:textId="77777777" w:rsidR="009F192E" w:rsidRPr="002E15A1" w:rsidRDefault="009F192E" w:rsidP="00FE424B">
      <w:pPr>
        <w:pStyle w:val="Corpsdetexte"/>
        <w:numPr>
          <w:ilvl w:val="0"/>
          <w:numId w:val="2"/>
        </w:numPr>
        <w:spacing w:before="0" w:after="0"/>
        <w:rPr>
          <w:lang w:val="en-GB"/>
        </w:rPr>
      </w:pPr>
      <w:r w:rsidRPr="002E15A1">
        <w:rPr>
          <w:lang w:val="en-GB"/>
        </w:rPr>
        <w:t>System configuration and control tasks</w:t>
      </w:r>
    </w:p>
    <w:p w14:paraId="3D3E9F18" w14:textId="77777777" w:rsidR="009F192E" w:rsidRPr="0079363F" w:rsidRDefault="009F192E" w:rsidP="00FE424B">
      <w:pPr>
        <w:pStyle w:val="Corpsdetexte"/>
        <w:numPr>
          <w:ilvl w:val="0"/>
          <w:numId w:val="2"/>
        </w:numPr>
        <w:spacing w:before="0" w:after="0"/>
        <w:rPr>
          <w:lang w:val="fr-FR"/>
        </w:rPr>
      </w:pPr>
      <w:r w:rsidRPr="0079363F">
        <w:rPr>
          <w:lang w:val="fr-FR"/>
        </w:rPr>
        <w:t xml:space="preserve">Contrail </w:t>
      </w:r>
      <w:r>
        <w:rPr>
          <w:lang w:val="fr-FR"/>
        </w:rPr>
        <w:t xml:space="preserve">vRouter </w:t>
      </w:r>
      <w:r w:rsidRPr="0079363F">
        <w:rPr>
          <w:lang w:val="fr-FR"/>
        </w:rPr>
        <w:t xml:space="preserve">agent (SDN </w:t>
      </w:r>
      <w:r>
        <w:rPr>
          <w:lang w:val="fr-FR"/>
        </w:rPr>
        <w:t>control plane)</w:t>
      </w:r>
    </w:p>
    <w:p w14:paraId="266A37CF" w14:textId="5C71A16C" w:rsidR="009F192E" w:rsidRDefault="009F192E" w:rsidP="00FE424B">
      <w:pPr>
        <w:pStyle w:val="Corpsdetexte"/>
        <w:numPr>
          <w:ilvl w:val="0"/>
          <w:numId w:val="2"/>
        </w:numPr>
        <w:spacing w:before="0" w:after="0"/>
        <w:rPr>
          <w:lang w:val="en-GB"/>
        </w:rPr>
      </w:pPr>
      <w:r>
        <w:rPr>
          <w:lang w:val="en-GB"/>
        </w:rPr>
        <w:t>Hypervisor configuration and control tasks (</w:t>
      </w:r>
      <w:r w:rsidR="001058B2">
        <w:rPr>
          <w:lang w:val="en-GB"/>
        </w:rPr>
        <w:t>VM</w:t>
      </w:r>
      <w:r>
        <w:rPr>
          <w:lang w:val="en-GB"/>
        </w:rPr>
        <w:t xml:space="preserve"> configuration for instance)</w:t>
      </w:r>
    </w:p>
    <w:p w14:paraId="15B495E0" w14:textId="0E4AA5D9" w:rsidR="009F192E" w:rsidRDefault="009F192E" w:rsidP="009F192E">
      <w:pPr>
        <w:pStyle w:val="Titre3"/>
        <w:rPr>
          <w:lang w:val="en-GB"/>
        </w:rPr>
      </w:pPr>
      <w:bookmarkStart w:id="11" w:name="_Toc52294120"/>
      <w:bookmarkStart w:id="12" w:name="_Toc54881624"/>
      <w:r>
        <w:rPr>
          <w:lang w:val="en-GB"/>
        </w:rPr>
        <w:t xml:space="preserve">CPU </w:t>
      </w:r>
      <w:r w:rsidR="001058B2">
        <w:rPr>
          <w:lang w:val="en-GB"/>
        </w:rPr>
        <w:t xml:space="preserve">Allocated </w:t>
      </w:r>
      <w:r>
        <w:rPr>
          <w:lang w:val="en-GB"/>
        </w:rPr>
        <w:t>to the DPDK vRouter</w:t>
      </w:r>
      <w:bookmarkEnd w:id="11"/>
      <w:bookmarkEnd w:id="12"/>
    </w:p>
    <w:p w14:paraId="4BE6657A" w14:textId="77777777" w:rsidR="009F192E" w:rsidRDefault="009F192E" w:rsidP="009F192E">
      <w:pPr>
        <w:pStyle w:val="Titre4"/>
        <w:rPr>
          <w:lang w:val="en-GB"/>
        </w:rPr>
      </w:pPr>
      <w:r>
        <w:rPr>
          <w:lang w:val="en-GB"/>
        </w:rPr>
        <w:t>Packet polling and processing threads</w:t>
      </w:r>
    </w:p>
    <w:p w14:paraId="60CFCE83" w14:textId="56E40311" w:rsidR="009F192E" w:rsidRPr="000F6486" w:rsidRDefault="009F192E" w:rsidP="000F6486">
      <w:pPr>
        <w:pStyle w:val="Corpsdetexte"/>
      </w:pPr>
      <w:r w:rsidRPr="000F6486">
        <w:t xml:space="preserve">DPDK vRouter speed is </w:t>
      </w:r>
      <w:r w:rsidR="001058B2" w:rsidRPr="000F6486">
        <w:t>depend</w:t>
      </w:r>
      <w:r w:rsidR="001058B2">
        <w:t>ent</w:t>
      </w:r>
      <w:r w:rsidR="001058B2" w:rsidRPr="000F6486">
        <w:t xml:space="preserve"> </w:t>
      </w:r>
      <w:r w:rsidRPr="000F6486">
        <w:t xml:space="preserve">on the number of CPUs allocated for packet polling and processing. There is a trade-off to be found by each </w:t>
      </w:r>
      <w:r w:rsidR="001058B2">
        <w:t>user</w:t>
      </w:r>
      <w:r w:rsidR="001058B2" w:rsidRPr="000F6486">
        <w:t xml:space="preserve"> </w:t>
      </w:r>
      <w:r w:rsidRPr="000F6486">
        <w:t>on how many CPU</w:t>
      </w:r>
      <w:r w:rsidR="001058B2">
        <w:t>s</w:t>
      </w:r>
      <w:r w:rsidRPr="000F6486">
        <w:t xml:space="preserve"> will </w:t>
      </w:r>
      <w:r w:rsidR="001058B2">
        <w:t xml:space="preserve">be </w:t>
      </w:r>
      <w:r w:rsidRPr="000F6486">
        <w:t>use</w:t>
      </w:r>
      <w:r w:rsidR="001058B2">
        <w:t>d</w:t>
      </w:r>
      <w:r w:rsidRPr="000F6486">
        <w:t xml:space="preserve"> for </w:t>
      </w:r>
      <w:r w:rsidR="001058B2">
        <w:t>their</w:t>
      </w:r>
      <w:r w:rsidR="001058B2" w:rsidRPr="000F6486">
        <w:t xml:space="preserve"> </w:t>
      </w:r>
      <w:r w:rsidRPr="000F6486">
        <w:t xml:space="preserve">own applications running on </w:t>
      </w:r>
      <w:r w:rsidR="001058B2">
        <w:t>VM</w:t>
      </w:r>
      <w:r w:rsidRPr="000F6486">
        <w:t>s and how many CPUs will</w:t>
      </w:r>
      <w:r w:rsidR="001058B2">
        <w:t xml:space="preserve"> be</w:t>
      </w:r>
      <w:r w:rsidRPr="000F6486">
        <w:t xml:space="preserve"> book</w:t>
      </w:r>
      <w:r w:rsidR="001058B2">
        <w:t>ed</w:t>
      </w:r>
      <w:r w:rsidRPr="000F6486">
        <w:t xml:space="preserve"> for the vRouter to increase network packets</w:t>
      </w:r>
      <w:r w:rsidR="001058B2">
        <w:t>’</w:t>
      </w:r>
      <w:r w:rsidRPr="000F6486">
        <w:t xml:space="preserve"> processing speed.</w:t>
      </w:r>
    </w:p>
    <w:p w14:paraId="6B6FF7D7" w14:textId="196630EA" w:rsidR="009F192E" w:rsidRPr="000F6486" w:rsidRDefault="00D66359" w:rsidP="000F6486">
      <w:pPr>
        <w:pStyle w:val="Corpsdetexte"/>
      </w:pPr>
      <w:r>
        <w:t>F</w:t>
      </w:r>
      <w:r w:rsidR="009F192E" w:rsidRPr="000F6486">
        <w:t>irs</w:t>
      </w:r>
      <w:r>
        <w:t>t</w:t>
      </w:r>
      <w:r w:rsidR="009F192E" w:rsidRPr="000F6486">
        <w:t xml:space="preserve"> define how many CPUs will be booked for </w:t>
      </w:r>
      <w:r>
        <w:t xml:space="preserve">the </w:t>
      </w:r>
      <w:r w:rsidR="009F192E" w:rsidRPr="000F6486">
        <w:t xml:space="preserve">DPDK vRouter polling and packet processing threads. </w:t>
      </w:r>
      <w:r>
        <w:t>You</w:t>
      </w:r>
      <w:r w:rsidRPr="000F6486">
        <w:t xml:space="preserve"> </w:t>
      </w:r>
      <w:r w:rsidR="009F192E" w:rsidRPr="000F6486">
        <w:t xml:space="preserve">can consider that each allocated CPU </w:t>
      </w:r>
      <w:r w:rsidR="00797F4C" w:rsidRPr="000F6486">
        <w:t>(</w:t>
      </w:r>
      <w:r>
        <w:t>two</w:t>
      </w:r>
      <w:r w:rsidRPr="000F6486">
        <w:t xml:space="preserve"> </w:t>
      </w:r>
      <w:r w:rsidR="00797F4C" w:rsidRPr="000F6486">
        <w:t>cores</w:t>
      </w:r>
      <w:r w:rsidR="00A95D19" w:rsidRPr="000F6486">
        <w:t xml:space="preserve"> – physical and </w:t>
      </w:r>
      <w:r>
        <w:t>its</w:t>
      </w:r>
      <w:r w:rsidRPr="000F6486">
        <w:t xml:space="preserve"> </w:t>
      </w:r>
      <w:r w:rsidR="00A95D19" w:rsidRPr="000F6486">
        <w:lastRenderedPageBreak/>
        <w:t>HT sibling</w:t>
      </w:r>
      <w:r w:rsidR="00797F4C" w:rsidRPr="000F6486">
        <w:t>)</w:t>
      </w:r>
      <w:r w:rsidR="009F192E" w:rsidRPr="000F6486">
        <w:t xml:space="preserve"> will bring up to 3MPPS packets network processing speed to the vrouter. This 3MPPS value is </w:t>
      </w:r>
      <w:r w:rsidRPr="000F6486">
        <w:t>depend</w:t>
      </w:r>
      <w:r>
        <w:t>ent</w:t>
      </w:r>
      <w:r w:rsidRPr="000F6486">
        <w:t xml:space="preserve"> </w:t>
      </w:r>
      <w:r w:rsidR="009F192E" w:rsidRPr="000F6486">
        <w:t xml:space="preserve">on lots of factors: CPU speed, number of CPUs, NUMA usage, packet size, vRouter mode (packet or flow mode). </w:t>
      </w:r>
      <w:r>
        <w:t xml:space="preserve">But it </w:t>
      </w:r>
      <w:r w:rsidR="009F192E" w:rsidRPr="000F6486">
        <w:t>can range between 0.8MPPS to 1.5MPPS per core</w:t>
      </w:r>
      <w:r w:rsidR="003319BD" w:rsidRPr="000F6486">
        <w:t xml:space="preserve"> (1</w:t>
      </w:r>
      <w:r w:rsidR="006D507B" w:rsidRPr="000F6486">
        <w:t>.6MPPS to 3MPPS per CPU)</w:t>
      </w:r>
      <w:r w:rsidR="009F192E" w:rsidRPr="000F6486">
        <w:t>.</w:t>
      </w:r>
    </w:p>
    <w:p w14:paraId="7EA10970" w14:textId="09A458DA" w:rsidR="009F192E" w:rsidRPr="000F6486" w:rsidRDefault="009F192E" w:rsidP="000F6486">
      <w:pPr>
        <w:pStyle w:val="Corpsdetexte"/>
      </w:pPr>
      <w:r w:rsidRPr="000F6486">
        <w:t xml:space="preserve">A </w:t>
      </w:r>
      <w:r w:rsidR="00D66359">
        <w:t>k</w:t>
      </w:r>
      <w:r w:rsidR="00D66359" w:rsidRPr="000F6486">
        <w:t>ernel</w:t>
      </w:r>
      <w:r w:rsidR="00D66359">
        <w:t>-</w:t>
      </w:r>
      <w:r w:rsidRPr="000F6486">
        <w:t xml:space="preserve">mode vRouter is generally providing 1MPPS packet speed in the best case. There is no easy way to increase </w:t>
      </w:r>
      <w:r w:rsidR="00D66359">
        <w:t>k</w:t>
      </w:r>
      <w:r w:rsidR="00D66359" w:rsidRPr="000F6486">
        <w:t xml:space="preserve">ernel </w:t>
      </w:r>
      <w:r w:rsidRPr="000F6486">
        <w:t xml:space="preserve">mode vRouter performance </w:t>
      </w:r>
      <w:r w:rsidR="00D66359">
        <w:t>because</w:t>
      </w:r>
      <w:r w:rsidR="00D66359" w:rsidRPr="000F6486">
        <w:t xml:space="preserve"> </w:t>
      </w:r>
      <w:r w:rsidRPr="000F6486">
        <w:t xml:space="preserve">it relies on </w:t>
      </w:r>
      <w:r w:rsidR="00D66359">
        <w:t xml:space="preserve">the </w:t>
      </w:r>
      <w:r w:rsidRPr="000F6486">
        <w:t xml:space="preserve">Linux packet interrupt mode processing model and does not benefit </w:t>
      </w:r>
      <w:r w:rsidR="00D66359">
        <w:t>from</w:t>
      </w:r>
      <w:r w:rsidR="00D66359" w:rsidRPr="000F6486">
        <w:t xml:space="preserve"> </w:t>
      </w:r>
      <w:r w:rsidRPr="000F6486">
        <w:t xml:space="preserve">lots of DPDK optimization (zero packet copy, huge page usage, no context switch between </w:t>
      </w:r>
      <w:r w:rsidR="00F64B1F">
        <w:t>k</w:t>
      </w:r>
      <w:r w:rsidR="00F64B1F" w:rsidRPr="000F6486">
        <w:t xml:space="preserve">ernel </w:t>
      </w:r>
      <w:r w:rsidRPr="000F6486">
        <w:t xml:space="preserve">and </w:t>
      </w:r>
      <w:r w:rsidR="00F64B1F">
        <w:t>u</w:t>
      </w:r>
      <w:r w:rsidR="00F64B1F" w:rsidRPr="000F6486">
        <w:t xml:space="preserve">ser </w:t>
      </w:r>
      <w:r w:rsidRPr="000F6486">
        <w:t xml:space="preserve">space, no interruption of packet processing threads). Also, </w:t>
      </w:r>
      <w:r w:rsidR="00F64B1F">
        <w:t>it’</w:t>
      </w:r>
      <w:r w:rsidRPr="000F6486">
        <w:t>s not easy to build a one</w:t>
      </w:r>
      <w:r w:rsidR="00F64B1F">
        <w:t>-</w:t>
      </w:r>
      <w:r w:rsidRPr="000F6486">
        <w:t>to</w:t>
      </w:r>
      <w:r w:rsidR="00F64B1F">
        <w:t>-</w:t>
      </w:r>
      <w:r w:rsidRPr="000F6486">
        <w:t>one relationship between system CPU resources and Linux processes involved in packet processing.</w:t>
      </w:r>
    </w:p>
    <w:p w14:paraId="6983419A" w14:textId="2327A48E" w:rsidR="009F192E" w:rsidRPr="000F6486" w:rsidRDefault="00F64B1F" w:rsidP="000F6486">
      <w:pPr>
        <w:pStyle w:val="Corpsdetexte"/>
      </w:pPr>
      <w:r>
        <w:t xml:space="preserve">The </w:t>
      </w:r>
      <w:r w:rsidR="009F192E" w:rsidRPr="000F6486">
        <w:t xml:space="preserve">DPDK vRouter usually </w:t>
      </w:r>
      <w:r w:rsidRPr="000F6486">
        <w:t>allocat</w:t>
      </w:r>
      <w:r>
        <w:t>es</w:t>
      </w:r>
      <w:r w:rsidRPr="000F6486">
        <w:t xml:space="preserve"> </w:t>
      </w:r>
      <w:r w:rsidR="009F192E" w:rsidRPr="000F6486">
        <w:t xml:space="preserve">from 4 </w:t>
      </w:r>
      <w:r>
        <w:t>-</w:t>
      </w:r>
      <w:r w:rsidRPr="000F6486">
        <w:t xml:space="preserve"> </w:t>
      </w:r>
      <w:r w:rsidR="009F192E" w:rsidRPr="000F6486">
        <w:t xml:space="preserve">8 network packets processing CPU (physical cores with their siblings). </w:t>
      </w:r>
    </w:p>
    <w:p w14:paraId="0E791B45" w14:textId="0E4D6B19" w:rsidR="009F192E" w:rsidRPr="000F6486" w:rsidRDefault="009F192E" w:rsidP="000F6486">
      <w:pPr>
        <w:pStyle w:val="Corpsdetexte"/>
      </w:pPr>
      <w:r w:rsidRPr="000F6486">
        <w:t xml:space="preserve">A higher CPU number (more than 8) is not bringing </w:t>
      </w:r>
      <w:r w:rsidR="00F64B1F">
        <w:t xml:space="preserve">that </w:t>
      </w:r>
      <w:r w:rsidRPr="000F6486">
        <w:t>much more performance due to some side effects of inter</w:t>
      </w:r>
      <w:r w:rsidR="00F64B1F">
        <w:t>-</w:t>
      </w:r>
      <w:r w:rsidRPr="000F6486">
        <w:t>core communication</w:t>
      </w:r>
      <w:r w:rsidR="00F64B1F">
        <w:t>s</w:t>
      </w:r>
      <w:r w:rsidRPr="000F6486">
        <w:t xml:space="preserve"> or the multi</w:t>
      </w:r>
      <w:r w:rsidR="00F64B1F">
        <w:t>-</w:t>
      </w:r>
      <w:r w:rsidRPr="000F6486">
        <w:t xml:space="preserve">queue setup it would require on </w:t>
      </w:r>
      <w:r w:rsidR="00F64B1F">
        <w:t>VM</w:t>
      </w:r>
      <w:r w:rsidRPr="000F6486">
        <w:t>s (</w:t>
      </w:r>
      <w:r w:rsidR="00F64B1F">
        <w:t>see the</w:t>
      </w:r>
      <w:r w:rsidRPr="000F6486">
        <w:t xml:space="preserve"> multi</w:t>
      </w:r>
      <w:r w:rsidR="00F64B1F">
        <w:t>-</w:t>
      </w:r>
      <w:r w:rsidRPr="000F6486">
        <w:t>queue section).</w:t>
      </w:r>
    </w:p>
    <w:p w14:paraId="4A156EC1" w14:textId="44AC1430" w:rsidR="009F192E" w:rsidRPr="000F6486" w:rsidRDefault="00F64B1F" w:rsidP="000F6486">
      <w:pPr>
        <w:pStyle w:val="Corpsdetexte"/>
      </w:pPr>
      <w:r>
        <w:t xml:space="preserve">The amount of </w:t>
      </w:r>
      <w:r w:rsidR="009F192E" w:rsidRPr="000F6486">
        <w:t xml:space="preserve">CPU allocated to packet polling and processing </w:t>
      </w:r>
      <w:r>
        <w:t>is</w:t>
      </w:r>
      <w:r w:rsidRPr="000F6486">
        <w:t xml:space="preserve"> </w:t>
      </w:r>
      <w:r w:rsidR="009F192E" w:rsidRPr="000F6486">
        <w:t xml:space="preserve">defined </w:t>
      </w:r>
      <w:r w:rsidRPr="000F6486">
        <w:t>in</w:t>
      </w:r>
      <w:r>
        <w:t xml:space="preserve"> the</w:t>
      </w:r>
      <w:r w:rsidRPr="000F6486">
        <w:t xml:space="preserve"> </w:t>
      </w:r>
      <w:r w:rsidR="009F192E" w:rsidRPr="000F6486">
        <w:t>CPU_LIST parameter. This CPU parameter can use two different syntaxes: mask or list.</w:t>
      </w:r>
    </w:p>
    <w:p w14:paraId="39C826C8" w14:textId="49FE69B4" w:rsidR="009F192E" w:rsidRPr="00F64B1F" w:rsidRDefault="009F192E" w:rsidP="000F6486">
      <w:pPr>
        <w:pStyle w:val="Corpsdetexte"/>
        <w:rPr>
          <w:lang w:val="en-GB"/>
        </w:rPr>
      </w:pPr>
      <w:r w:rsidRPr="000F6486">
        <w:t>Here</w:t>
      </w:r>
      <w:r w:rsidR="00F64B1F">
        <w:t>,</w:t>
      </w:r>
      <w:r w:rsidRPr="000F6486">
        <w:t xml:space="preserve"> </w:t>
      </w:r>
      <w:r w:rsidR="00F64B1F">
        <w:t xml:space="preserve">four </w:t>
      </w:r>
      <w:r w:rsidRPr="000F6486">
        <w:t>physical CPUs (</w:t>
      </w:r>
      <w:r w:rsidR="00F64B1F">
        <w:t>eight</w:t>
      </w:r>
      <w:r w:rsidR="00F64B1F" w:rsidRPr="000F6486">
        <w:t xml:space="preserve"> </w:t>
      </w:r>
      <w:r w:rsidRPr="000F6486">
        <w:t>logical including second thread/siblings) are allocated to the vRouter for packet</w:t>
      </w:r>
      <w:r w:rsidRPr="00D66359">
        <w:rPr>
          <w:lang w:val="en-GB"/>
        </w:rPr>
        <w:t xml:space="preserve"> polling and processing:</w:t>
      </w:r>
    </w:p>
    <w:p w14:paraId="500585B5" w14:textId="77777777" w:rsidR="009F192E" w:rsidRPr="00F64B1F" w:rsidRDefault="009F192E" w:rsidP="009F192E">
      <w:pPr>
        <w:spacing w:after="60"/>
        <w:rPr>
          <w:rFonts w:ascii="Arial Narrow" w:eastAsia="Arial Narrow" w:hAnsi="Arial Narrow" w:cs="Arial Narrow"/>
          <w:sz w:val="22"/>
          <w:szCs w:val="22"/>
        </w:rPr>
      </w:pPr>
      <w:r w:rsidRPr="00F64B1F">
        <w:rPr>
          <w:rFonts w:ascii="Arial Narrow" w:eastAsia="Arial Narrow" w:hAnsi="Arial Narrow" w:cs="Arial Narrow"/>
        </w:rPr>
        <w:t>$ vi /etc/sysconfig/network-scripts/ifcfg-vhost0</w:t>
      </w:r>
    </w:p>
    <w:p w14:paraId="7EE745A5" w14:textId="77777777" w:rsidR="009F192E" w:rsidRPr="00B00D6A" w:rsidRDefault="009F192E" w:rsidP="009F192E">
      <w:pPr>
        <w:spacing w:after="60"/>
        <w:rPr>
          <w:rFonts w:ascii="Arial Narrow" w:eastAsia="Arial Narrow" w:hAnsi="Arial Narrow" w:cs="Arial Narrow"/>
        </w:rPr>
      </w:pPr>
      <w:r w:rsidRPr="00EF7502">
        <w:rPr>
          <w:rFonts w:ascii="Arial Narrow" w:eastAsia="Arial Narrow" w:hAnsi="Arial Narrow" w:cs="Arial Narrow"/>
          <w:b/>
          <w:bCs/>
        </w:rPr>
        <w:t>CPU_LIST</w:t>
      </w:r>
      <w:r w:rsidRPr="00026528">
        <w:rPr>
          <w:rFonts w:ascii="Arial Narrow" w:eastAsia="Arial Narrow" w:hAnsi="Arial Narrow" w:cs="Arial Narrow"/>
        </w:rPr>
        <w:t>=2,4,6,8,26,28,30,32</w:t>
      </w:r>
    </w:p>
    <w:p w14:paraId="0967C36E" w14:textId="77777777" w:rsidR="009F192E" w:rsidRPr="00D66359" w:rsidRDefault="009F192E" w:rsidP="009F192E">
      <w:pPr>
        <w:pStyle w:val="Corpsdetexte"/>
        <w:spacing w:before="0" w:after="0"/>
        <w:rPr>
          <w:lang w:val="en-GB"/>
        </w:rPr>
      </w:pPr>
    </w:p>
    <w:p w14:paraId="6CC1096E" w14:textId="4029E8B8" w:rsidR="009F192E" w:rsidRPr="00F64B1F" w:rsidRDefault="00F64B1F" w:rsidP="000F6486">
      <w:pPr>
        <w:pStyle w:val="Corpsdetexte"/>
      </w:pPr>
      <w:r w:rsidRPr="00F64B1F">
        <w:t>NOTE</w:t>
      </w:r>
      <w:r w:rsidRPr="00F64B1F">
        <w:tab/>
        <w:t>The</w:t>
      </w:r>
      <w:r w:rsidR="009F192E" w:rsidRPr="00F64B1F">
        <w:t xml:space="preserve"> mask for CPUs </w:t>
      </w:r>
      <w:r w:rsidR="009F192E" w:rsidRPr="000F6486">
        <w:t xml:space="preserve">2,4,6,8,26,28,30,32 </w:t>
      </w:r>
      <w:r w:rsidR="009F192E" w:rsidRPr="00F64B1F">
        <w:t xml:space="preserve">maps to </w:t>
      </w:r>
      <w:r w:rsidRPr="00F64B1F">
        <w:t xml:space="preserve">the </w:t>
      </w:r>
      <w:r w:rsidR="009F192E" w:rsidRPr="00F64B1F">
        <w:t>binary value:</w:t>
      </w:r>
      <w:r w:rsidR="009F192E" w:rsidRPr="00F64B1F">
        <w:br/>
        <w:t>b0000 0000 0000 0001 0101 0100  0000 0000 0000 0001 0101 0100 (0x154000154h).</w:t>
      </w:r>
    </w:p>
    <w:p w14:paraId="73B3D696" w14:textId="4E89BAE6" w:rsidR="009F192E" w:rsidRPr="00D66359" w:rsidRDefault="009F192E" w:rsidP="009F192E">
      <w:pPr>
        <w:pStyle w:val="Titre4"/>
        <w:rPr>
          <w:lang w:val="en-GB"/>
        </w:rPr>
      </w:pPr>
      <w:r w:rsidRPr="00D66359">
        <w:rPr>
          <w:lang w:val="en-GB"/>
        </w:rPr>
        <w:t>vRouter DPDK dataplane configuration and control threads</w:t>
      </w:r>
    </w:p>
    <w:p w14:paraId="7F301AD3" w14:textId="12D952C8" w:rsidR="009F192E" w:rsidRPr="00F64B1F" w:rsidRDefault="009F192E" w:rsidP="000F6486">
      <w:pPr>
        <w:pStyle w:val="Corpsdetexte"/>
        <w:rPr>
          <w:lang w:val="en-GB"/>
        </w:rPr>
      </w:pPr>
      <w:r w:rsidRPr="00D66359">
        <w:rPr>
          <w:lang w:val="en-GB"/>
        </w:rPr>
        <w:t xml:space="preserve">Two DPDK vRouter parameters </w:t>
      </w:r>
      <w:r w:rsidR="00F64B1F">
        <w:rPr>
          <w:lang w:val="en-GB"/>
        </w:rPr>
        <w:t>allow you</w:t>
      </w:r>
      <w:r w:rsidRPr="00F64B1F">
        <w:rPr>
          <w:lang w:val="en-GB"/>
        </w:rPr>
        <w:t xml:space="preserve"> to define CPUs to be allocated for </w:t>
      </w:r>
      <w:r w:rsidR="00F64B1F">
        <w:rPr>
          <w:lang w:val="en-GB"/>
        </w:rPr>
        <w:t xml:space="preserve"> </w:t>
      </w:r>
      <w:r w:rsidR="00F64B1F" w:rsidRPr="00F64B1F">
        <w:rPr>
          <w:lang w:val="en-GB"/>
        </w:rPr>
        <w:t xml:space="preserve"> </w:t>
      </w:r>
      <w:r w:rsidRPr="00F64B1F">
        <w:rPr>
          <w:lang w:val="en-GB"/>
        </w:rPr>
        <w:t>control and configuration threads:</w:t>
      </w:r>
    </w:p>
    <w:p w14:paraId="7381FF18" w14:textId="4EF76FA9" w:rsidR="009F192E" w:rsidRPr="00F64B1F" w:rsidRDefault="009F192E" w:rsidP="00FE424B">
      <w:pPr>
        <w:pStyle w:val="Paragraphedeliste"/>
        <w:numPr>
          <w:ilvl w:val="0"/>
          <w:numId w:val="3"/>
        </w:numPr>
        <w:spacing w:after="200"/>
        <w:rPr>
          <w:bCs/>
          <w:sz w:val="22"/>
          <w:szCs w:val="22"/>
        </w:rPr>
      </w:pPr>
      <w:r w:rsidRPr="000F6486">
        <w:rPr>
          <w:bCs/>
          <w:i/>
        </w:rPr>
        <w:t>DPDK_CTRL_THREAD_MASK:</w:t>
      </w:r>
      <w:r w:rsidRPr="00F64B1F">
        <w:rPr>
          <w:bCs/>
        </w:rPr>
        <w:t xml:space="preserve"> defines which CPUs will be allocated for DPDK initialization set</w:t>
      </w:r>
      <w:r w:rsidR="00F64B1F">
        <w:rPr>
          <w:bCs/>
        </w:rPr>
        <w:t xml:space="preserve"> </w:t>
      </w:r>
      <w:r w:rsidRPr="00F64B1F">
        <w:rPr>
          <w:bCs/>
        </w:rPr>
        <w:t>up.</w:t>
      </w:r>
    </w:p>
    <w:p w14:paraId="5D243207" w14:textId="22C3F97C" w:rsidR="009F192E" w:rsidRPr="00F64B1F" w:rsidRDefault="009F192E" w:rsidP="00FE424B">
      <w:pPr>
        <w:pStyle w:val="Paragraphedeliste"/>
        <w:numPr>
          <w:ilvl w:val="0"/>
          <w:numId w:val="3"/>
        </w:numPr>
        <w:spacing w:after="200"/>
        <w:rPr>
          <w:sz w:val="22"/>
          <w:szCs w:val="22"/>
        </w:rPr>
      </w:pPr>
      <w:r w:rsidRPr="000F6486">
        <w:rPr>
          <w:bCs/>
          <w:i/>
        </w:rPr>
        <w:t>SERVICE_CORE_MASK:</w:t>
      </w:r>
      <w:r w:rsidRPr="00F64B1F">
        <w:rPr>
          <w:bCs/>
        </w:rPr>
        <w:t xml:space="preserve"> defines which CPUs will be allocated for vRouter data</w:t>
      </w:r>
      <w:r w:rsidR="00F64B1F">
        <w:rPr>
          <w:bCs/>
        </w:rPr>
        <w:t xml:space="preserve"> </w:t>
      </w:r>
      <w:r w:rsidRPr="00F64B1F">
        <w:rPr>
          <w:bCs/>
        </w:rPr>
        <w:t>plane setup (vRouter interface</w:t>
      </w:r>
      <w:r w:rsidRPr="00F64B1F">
        <w:t xml:space="preserve"> set</w:t>
      </w:r>
      <w:r w:rsidR="00F64B1F">
        <w:t xml:space="preserve"> </w:t>
      </w:r>
      <w:r w:rsidRPr="00F64B1F">
        <w:t>up).</w:t>
      </w:r>
    </w:p>
    <w:p w14:paraId="2C4D1B7A" w14:textId="7E7BD608" w:rsidR="009F192E" w:rsidRPr="00F64B1F" w:rsidRDefault="00F64B1F" w:rsidP="000F6486">
      <w:pPr>
        <w:pStyle w:val="Corpsdetexte"/>
      </w:pPr>
      <w:r w:rsidRPr="00F64B1F">
        <w:t xml:space="preserve">The </w:t>
      </w:r>
      <w:r w:rsidR="009F192E" w:rsidRPr="00F64B1F">
        <w:t>DPDK initialization set</w:t>
      </w:r>
      <w:r w:rsidRPr="00F64B1F">
        <w:t xml:space="preserve"> </w:t>
      </w:r>
      <w:r w:rsidR="009F192E" w:rsidRPr="00F64B1F">
        <w:t xml:space="preserve">up is done only at </w:t>
      </w:r>
      <w:r w:rsidRPr="00F64B1F">
        <w:t xml:space="preserve">the </w:t>
      </w:r>
      <w:r w:rsidR="009F192E" w:rsidRPr="00F64B1F">
        <w:t xml:space="preserve">vRouter startup while </w:t>
      </w:r>
      <w:r w:rsidRPr="00F64B1F">
        <w:t xml:space="preserve">the </w:t>
      </w:r>
      <w:r w:rsidR="009F192E" w:rsidRPr="00F64B1F">
        <w:t>vRouter data</w:t>
      </w:r>
      <w:r w:rsidRPr="00F64B1F">
        <w:t xml:space="preserve"> </w:t>
      </w:r>
      <w:r w:rsidR="009F192E" w:rsidRPr="00F64B1F">
        <w:t>plane set</w:t>
      </w:r>
      <w:r w:rsidRPr="00F64B1F">
        <w:t xml:space="preserve"> </w:t>
      </w:r>
      <w:r w:rsidR="009F192E" w:rsidRPr="00F64B1F">
        <w:t>up task</w:t>
      </w:r>
      <w:r w:rsidRPr="00F64B1F">
        <w:t>s</w:t>
      </w:r>
      <w:r w:rsidR="009F192E" w:rsidRPr="00F64B1F">
        <w:t xml:space="preserve"> are done at </w:t>
      </w:r>
      <w:r w:rsidRPr="00F64B1F">
        <w:t xml:space="preserve">the </w:t>
      </w:r>
      <w:r w:rsidR="009F192E" w:rsidRPr="00F64B1F">
        <w:t xml:space="preserve">vRouter initialization and each time a new interface is plugged or remove </w:t>
      </w:r>
      <w:r w:rsidRPr="00F64B1F">
        <w:t xml:space="preserve">into </w:t>
      </w:r>
      <w:r w:rsidR="009F192E" w:rsidRPr="00F64B1F">
        <w:t xml:space="preserve">the vRouter. </w:t>
      </w:r>
      <w:r w:rsidRPr="00F64B1F">
        <w:t xml:space="preserve">The same </w:t>
      </w:r>
      <w:r w:rsidR="009F192E" w:rsidRPr="00F64B1F">
        <w:t>CPUs can be shared for these two tasks.</w:t>
      </w:r>
    </w:p>
    <w:p w14:paraId="6AE271DD" w14:textId="3A13E6F3" w:rsidR="009F192E" w:rsidRPr="00F64B1F" w:rsidRDefault="009F192E" w:rsidP="000F6486">
      <w:pPr>
        <w:pStyle w:val="Corpsdetexte"/>
      </w:pPr>
      <w:r w:rsidRPr="00F64B1F">
        <w:t xml:space="preserve">Here we are allocating CPU 10 and 34 </w:t>
      </w:r>
      <w:r w:rsidRPr="000F6486">
        <w:t>data</w:t>
      </w:r>
      <w:r w:rsidR="00F64B1F">
        <w:t xml:space="preserve"> </w:t>
      </w:r>
      <w:r w:rsidRPr="000F6486">
        <w:t>plane control and configuration threads</w:t>
      </w:r>
      <w:r w:rsidRPr="00F64B1F">
        <w:t>:</w:t>
      </w:r>
    </w:p>
    <w:p w14:paraId="385BD0E3" w14:textId="77777777" w:rsidR="009F192E" w:rsidRPr="00033A5E" w:rsidRDefault="009F192E" w:rsidP="009F192E">
      <w:pPr>
        <w:spacing w:after="60"/>
        <w:rPr>
          <w:rFonts w:ascii="Arial Narrow" w:eastAsia="Arial Narrow" w:hAnsi="Arial Narrow" w:cs="Arial Narrow"/>
          <w:sz w:val="22"/>
          <w:szCs w:val="22"/>
        </w:rPr>
      </w:pPr>
      <w:r w:rsidRPr="00033A5E">
        <w:rPr>
          <w:rFonts w:ascii="Arial Narrow" w:eastAsia="Arial Narrow" w:hAnsi="Arial Narrow" w:cs="Arial Narrow"/>
        </w:rPr>
        <w:t>$ vi /etc/sysconfig/network-scripts/ifcfg-vhost0</w:t>
      </w:r>
    </w:p>
    <w:p w14:paraId="356961F1" w14:textId="77777777" w:rsidR="009F192E" w:rsidRPr="00033A5E" w:rsidRDefault="009F192E" w:rsidP="009F192E">
      <w:pPr>
        <w:spacing w:after="60"/>
        <w:rPr>
          <w:rFonts w:ascii="Arial Narrow" w:eastAsia="Arial Narrow" w:hAnsi="Arial Narrow" w:cs="Arial Narrow"/>
        </w:rPr>
      </w:pPr>
      <w:r>
        <w:rPr>
          <w:rFonts w:ascii="Arial Narrow" w:eastAsia="Arial Narrow" w:hAnsi="Arial Narrow" w:cs="Arial Narrow"/>
          <w:b/>
          <w:bCs/>
        </w:rPr>
        <w:lastRenderedPageBreak/>
        <w:t>DPDK_CTRL_THREAD_MASK</w:t>
      </w:r>
      <w:r w:rsidRPr="00033A5E">
        <w:rPr>
          <w:rFonts w:ascii="Arial Narrow" w:eastAsia="Arial Narrow" w:hAnsi="Arial Narrow" w:cs="Arial Narrow"/>
        </w:rPr>
        <w:t>=</w:t>
      </w:r>
      <w:r>
        <w:t>0x</w:t>
      </w:r>
      <w:r w:rsidRPr="003E3808">
        <w:t>400000400</w:t>
      </w:r>
    </w:p>
    <w:p w14:paraId="26DF2D59" w14:textId="77777777" w:rsidR="009F192E" w:rsidRPr="00033A5E" w:rsidRDefault="009F192E" w:rsidP="009F192E">
      <w:pPr>
        <w:spacing w:after="60"/>
        <w:rPr>
          <w:rFonts w:ascii="Arial Narrow" w:eastAsia="Arial Narrow" w:hAnsi="Arial Narrow" w:cs="Arial Narrow"/>
        </w:rPr>
      </w:pPr>
      <w:r>
        <w:rPr>
          <w:rFonts w:ascii="Arial Narrow" w:eastAsia="Arial Narrow" w:hAnsi="Arial Narrow" w:cs="Arial Narrow"/>
          <w:b/>
          <w:bCs/>
        </w:rPr>
        <w:t>SERVICE_CORE_MASK</w:t>
      </w:r>
      <w:r w:rsidRPr="00033A5E">
        <w:rPr>
          <w:rFonts w:ascii="Arial Narrow" w:eastAsia="Arial Narrow" w:hAnsi="Arial Narrow" w:cs="Arial Narrow"/>
        </w:rPr>
        <w:t>=</w:t>
      </w:r>
      <w:r>
        <w:t>0x</w:t>
      </w:r>
      <w:r w:rsidRPr="003E3808">
        <w:t>400000400</w:t>
      </w:r>
    </w:p>
    <w:p w14:paraId="5ADB7E28" w14:textId="77777777" w:rsidR="009F192E" w:rsidRDefault="009F192E" w:rsidP="009F192E">
      <w:pPr>
        <w:pStyle w:val="Corpsdetexte"/>
        <w:spacing w:before="0" w:after="0"/>
      </w:pPr>
    </w:p>
    <w:p w14:paraId="3183A1AB" w14:textId="6FCEEC29" w:rsidR="009F192E" w:rsidRDefault="00F64B1F" w:rsidP="009F192E">
      <w:pPr>
        <w:pStyle w:val="Corpsdetexte"/>
        <w:spacing w:before="0" w:after="0"/>
      </w:pPr>
      <w:r>
        <w:t>NOTE</w:t>
      </w:r>
      <w:r>
        <w:tab/>
        <w:t>The</w:t>
      </w:r>
      <w:r w:rsidR="009F192E">
        <w:t xml:space="preserve"> mask for CPUs </w:t>
      </w:r>
      <w:r w:rsidR="009F192E">
        <w:rPr>
          <w:rFonts w:ascii="Arial Narrow" w:eastAsia="Arial Narrow" w:hAnsi="Arial Narrow" w:cs="Arial Narrow"/>
        </w:rPr>
        <w:t xml:space="preserve">10,34 allocated </w:t>
      </w:r>
      <w:r w:rsidR="009F192E">
        <w:t>maps to binary value:</w:t>
      </w:r>
      <w:r w:rsidR="009F192E">
        <w:br/>
        <w:t>b0000 0000 0000 0100 0000 0000  0000 0000 0000 0100 0000 0000 (0x</w:t>
      </w:r>
      <w:r w:rsidR="009F192E" w:rsidRPr="003E3808">
        <w:t>400000400</w:t>
      </w:r>
      <w:r w:rsidR="009F192E">
        <w:t>h).</w:t>
      </w:r>
    </w:p>
    <w:p w14:paraId="6D393776" w14:textId="1196B306" w:rsidR="00B22399" w:rsidRDefault="00B22399" w:rsidP="000F6486">
      <w:pPr>
        <w:pStyle w:val="Corpsdetexte"/>
        <w:rPr>
          <w:lang w:val="en-GB"/>
        </w:rPr>
      </w:pPr>
      <w:r>
        <w:rPr>
          <w:lang w:val="en-GB"/>
        </w:rPr>
        <w:t>*</w:t>
      </w:r>
      <w:r w:rsidRPr="00B22399">
        <w:rPr>
          <w:lang w:val="en-GB"/>
        </w:rPr>
        <w:t xml:space="preserve"> </w:t>
      </w:r>
      <w:r w:rsidR="00731EE3" w:rsidRPr="000F6486">
        <w:t>These</w:t>
      </w:r>
      <w:r>
        <w:rPr>
          <w:lang w:val="en-GB"/>
        </w:rPr>
        <w:t xml:space="preserve"> parameters can use two different syntaxes: mask or list, the same as for </w:t>
      </w:r>
      <w:r w:rsidRPr="00033A5E">
        <w:rPr>
          <w:rFonts w:ascii="Arial Narrow" w:eastAsia="Arial Narrow" w:hAnsi="Arial Narrow" w:cs="Arial Narrow"/>
          <w:b/>
          <w:bCs/>
        </w:rPr>
        <w:t>CPU_LIST</w:t>
      </w:r>
      <w:r>
        <w:rPr>
          <w:lang w:val="en-GB"/>
        </w:rPr>
        <w:t>.</w:t>
      </w:r>
    </w:p>
    <w:p w14:paraId="2EE45461" w14:textId="7046D974" w:rsidR="009F192E" w:rsidRDefault="009F192E" w:rsidP="009F192E">
      <w:pPr>
        <w:pStyle w:val="Titre3"/>
        <w:rPr>
          <w:lang w:val="en-GB"/>
        </w:rPr>
      </w:pPr>
      <w:bookmarkStart w:id="13" w:name="_Toc52294121"/>
      <w:bookmarkStart w:id="14" w:name="_Toc54881625"/>
      <w:r>
        <w:rPr>
          <w:lang w:val="en-GB"/>
        </w:rPr>
        <w:t xml:space="preserve">CPU </w:t>
      </w:r>
      <w:r w:rsidR="00F64B1F">
        <w:rPr>
          <w:lang w:val="en-GB"/>
        </w:rPr>
        <w:t xml:space="preserve">Allocated </w:t>
      </w:r>
      <w:r>
        <w:rPr>
          <w:lang w:val="en-GB"/>
        </w:rPr>
        <w:t>to Virtual Machines</w:t>
      </w:r>
      <w:bookmarkEnd w:id="13"/>
      <w:bookmarkEnd w:id="14"/>
    </w:p>
    <w:p w14:paraId="11A8D6D7" w14:textId="5285E615" w:rsidR="009F192E" w:rsidRPr="00F905D9" w:rsidRDefault="009F192E" w:rsidP="000F6486">
      <w:pPr>
        <w:pStyle w:val="Corpsdetexte"/>
        <w:rPr>
          <w:lang w:val="en-GB"/>
        </w:rPr>
      </w:pPr>
      <w:r>
        <w:rPr>
          <w:lang w:val="en-GB"/>
        </w:rPr>
        <w:t xml:space="preserve">Host compute CPUs used for user </w:t>
      </w:r>
      <w:r w:rsidR="00F64B1F">
        <w:rPr>
          <w:lang w:val="en-GB"/>
        </w:rPr>
        <w:t>VMS</w:t>
      </w:r>
      <w:r>
        <w:rPr>
          <w:lang w:val="en-GB"/>
        </w:rPr>
        <w:t xml:space="preserve"> are defined into </w:t>
      </w:r>
      <w:r w:rsidR="00F64B1F">
        <w:rPr>
          <w:lang w:val="en-GB"/>
        </w:rPr>
        <w:t xml:space="preserve">the </w:t>
      </w:r>
      <w:r>
        <w:rPr>
          <w:lang w:val="en-GB"/>
        </w:rPr>
        <w:t xml:space="preserve">Nova configuration file. </w:t>
      </w:r>
      <w:r w:rsidR="00F64B1F">
        <w:rPr>
          <w:lang w:val="en-GB"/>
        </w:rPr>
        <w:t>Here</w:t>
      </w:r>
      <w:r>
        <w:rPr>
          <w:lang w:val="en-GB"/>
        </w:rPr>
        <w:t xml:space="preserve"> w</w:t>
      </w:r>
      <w:r w:rsidRPr="00F905D9">
        <w:rPr>
          <w:lang w:val="en-GB"/>
        </w:rPr>
        <w:t>e are enforcing Nova CPU assignment</w:t>
      </w:r>
      <w:r w:rsidR="00A66F08">
        <w:rPr>
          <w:lang w:val="en-GB"/>
        </w:rPr>
        <w:t xml:space="preserve"> in nova compute container</w:t>
      </w:r>
      <w:r w:rsidRPr="00F905D9">
        <w:rPr>
          <w:lang w:val="en-GB"/>
        </w:rPr>
        <w:t>:</w:t>
      </w:r>
    </w:p>
    <w:p w14:paraId="1546B652" w14:textId="77777777" w:rsidR="009F192E" w:rsidRPr="00B9724F" w:rsidRDefault="009F192E" w:rsidP="009F192E">
      <w:pPr>
        <w:pStyle w:val="Corpsdetexte"/>
        <w:spacing w:before="0" w:after="0"/>
        <w:rPr>
          <w:rFonts w:ascii="Arial Narrow" w:hAnsi="Arial Narrow"/>
          <w:lang w:val="en-GB"/>
        </w:rPr>
      </w:pPr>
      <w:r w:rsidRPr="00B9724F">
        <w:rPr>
          <w:rFonts w:ascii="Arial Narrow" w:hAnsi="Arial Narrow"/>
          <w:lang w:val="en-GB"/>
        </w:rPr>
        <w:t>$ openstack-config --set /etc/nova/nova.conf DEFAULT vcpu_pin_set 3,5,7,9,11-23,27,29,31,33,35-47</w:t>
      </w:r>
    </w:p>
    <w:p w14:paraId="54CD34D0" w14:textId="77777777" w:rsidR="009F192E" w:rsidRDefault="009F192E" w:rsidP="009F192E">
      <w:pPr>
        <w:pStyle w:val="Corpsdetexte"/>
        <w:spacing w:before="0" w:after="0"/>
        <w:rPr>
          <w:lang w:val="en-GB"/>
        </w:rPr>
      </w:pPr>
    </w:p>
    <w:p w14:paraId="5F700546" w14:textId="77777777" w:rsidR="009F192E" w:rsidRPr="00B9724F" w:rsidRDefault="009F192E" w:rsidP="009F192E">
      <w:pPr>
        <w:pStyle w:val="Corpsdetexte"/>
        <w:spacing w:before="0" w:after="0"/>
        <w:rPr>
          <w:rFonts w:ascii="Arial Narrow" w:hAnsi="Arial Narrow"/>
          <w:lang w:val="en-GB"/>
        </w:rPr>
      </w:pPr>
      <w:r w:rsidRPr="00B9724F">
        <w:rPr>
          <w:rFonts w:ascii="Arial Narrow" w:hAnsi="Arial Narrow"/>
          <w:lang w:val="en-GB"/>
        </w:rPr>
        <w:t>$ cat /etc/nova/nova.conf | grep vcpu_pin_set</w:t>
      </w:r>
    </w:p>
    <w:p w14:paraId="678735FA" w14:textId="77777777" w:rsidR="009F192E" w:rsidRPr="00B9724F" w:rsidRDefault="009F192E" w:rsidP="009F192E">
      <w:pPr>
        <w:pStyle w:val="Corpsdetexte"/>
        <w:spacing w:before="0" w:after="0"/>
        <w:rPr>
          <w:rFonts w:ascii="Arial Narrow" w:hAnsi="Arial Narrow"/>
          <w:lang w:val="en-GB"/>
        </w:rPr>
      </w:pPr>
      <w:r w:rsidRPr="00B9724F">
        <w:rPr>
          <w:rFonts w:ascii="Arial Narrow" w:hAnsi="Arial Narrow"/>
          <w:lang w:val="en-GB"/>
        </w:rPr>
        <w:t>vcpu_pin_set=3,5,7,9,11-23,27,29,31,33,35-47</w:t>
      </w:r>
    </w:p>
    <w:p w14:paraId="492EB912" w14:textId="77777777" w:rsidR="009F192E" w:rsidRPr="00F905D9" w:rsidRDefault="009F192E" w:rsidP="009F192E">
      <w:pPr>
        <w:pStyle w:val="Corpsdetexte"/>
        <w:spacing w:before="0" w:after="0"/>
        <w:rPr>
          <w:lang w:val="en-GB"/>
        </w:rPr>
      </w:pPr>
    </w:p>
    <w:p w14:paraId="207ECE0B" w14:textId="75D8A225" w:rsidR="009F192E" w:rsidRPr="00F905D9" w:rsidRDefault="009F192E" w:rsidP="000F6486">
      <w:pPr>
        <w:pStyle w:val="Corpsdetexte"/>
        <w:rPr>
          <w:lang w:val="en-GB"/>
        </w:rPr>
      </w:pPr>
      <w:r w:rsidRPr="00F905D9">
        <w:rPr>
          <w:lang w:val="en-GB"/>
        </w:rPr>
        <w:t xml:space="preserve">In order to get these changes taken into consideration, </w:t>
      </w:r>
      <w:r w:rsidR="00F64B1F">
        <w:rPr>
          <w:lang w:val="en-GB"/>
        </w:rPr>
        <w:t xml:space="preserve">the </w:t>
      </w:r>
      <w:r>
        <w:rPr>
          <w:lang w:val="en-GB"/>
        </w:rPr>
        <w:t>N</w:t>
      </w:r>
      <w:r w:rsidRPr="00F905D9">
        <w:rPr>
          <w:lang w:val="en-GB"/>
        </w:rPr>
        <w:t xml:space="preserve">ova compute service </w:t>
      </w:r>
      <w:r w:rsidR="00F64B1F">
        <w:rPr>
          <w:lang w:val="en-GB"/>
        </w:rPr>
        <w:t>must</w:t>
      </w:r>
      <w:r w:rsidRPr="00F905D9">
        <w:rPr>
          <w:lang w:val="en-GB"/>
        </w:rPr>
        <w:t xml:space="preserve"> be restarted</w:t>
      </w:r>
      <w:r>
        <w:rPr>
          <w:lang w:val="en-GB"/>
        </w:rPr>
        <w:t>:</w:t>
      </w:r>
    </w:p>
    <w:p w14:paraId="3BB3420E" w14:textId="77777777" w:rsidR="009F192E" w:rsidRPr="00B9724F" w:rsidRDefault="009F192E" w:rsidP="009F192E">
      <w:pPr>
        <w:pStyle w:val="Corpsdetexte"/>
        <w:spacing w:before="0" w:after="0"/>
        <w:rPr>
          <w:rFonts w:ascii="Arial Narrow" w:hAnsi="Arial Narrow"/>
          <w:lang w:val="en-GB"/>
        </w:rPr>
      </w:pPr>
      <w:r>
        <w:rPr>
          <w:rFonts w:ascii="Arial Narrow" w:hAnsi="Arial Narrow"/>
          <w:lang w:val="en-GB"/>
        </w:rPr>
        <w:t>$ sudo</w:t>
      </w:r>
      <w:r w:rsidRPr="00B9724F">
        <w:rPr>
          <w:rFonts w:ascii="Arial Narrow" w:hAnsi="Arial Narrow"/>
          <w:lang w:val="en-GB"/>
        </w:rPr>
        <w:t xml:space="preserve"> docker restart nova_compute</w:t>
      </w:r>
    </w:p>
    <w:p w14:paraId="66F9E68E" w14:textId="77777777" w:rsidR="009F192E" w:rsidRDefault="009F192E" w:rsidP="009F192E">
      <w:pPr>
        <w:pStyle w:val="Corpsdetexte"/>
        <w:spacing w:before="0" w:after="0"/>
        <w:rPr>
          <w:lang w:val="en-GB"/>
        </w:rPr>
      </w:pPr>
    </w:p>
    <w:p w14:paraId="7C6C633F" w14:textId="1A21F6A7" w:rsidR="009F192E" w:rsidRPr="000F6486" w:rsidRDefault="009F192E" w:rsidP="009F192E">
      <w:pPr>
        <w:pStyle w:val="Titre2"/>
        <w:rPr>
          <w:sz w:val="32"/>
          <w:szCs w:val="32"/>
          <w:lang w:val="en-GB"/>
        </w:rPr>
      </w:pPr>
      <w:bookmarkStart w:id="15" w:name="_Toc52294122"/>
      <w:bookmarkStart w:id="16" w:name="_Toc54881626"/>
      <w:r w:rsidRPr="000F6486">
        <w:rPr>
          <w:sz w:val="32"/>
          <w:szCs w:val="32"/>
          <w:lang w:val="en-GB"/>
        </w:rPr>
        <w:t xml:space="preserve">vRouter </w:t>
      </w:r>
      <w:r w:rsidR="00F64B1F" w:rsidRPr="000F6486">
        <w:rPr>
          <w:sz w:val="32"/>
          <w:szCs w:val="32"/>
          <w:lang w:val="en-GB"/>
        </w:rPr>
        <w:t xml:space="preserve">Memory </w:t>
      </w:r>
      <w:bookmarkEnd w:id="15"/>
      <w:bookmarkEnd w:id="16"/>
      <w:r w:rsidR="00F64B1F" w:rsidRPr="000F6486">
        <w:rPr>
          <w:sz w:val="32"/>
          <w:szCs w:val="32"/>
          <w:lang w:val="en-GB"/>
        </w:rPr>
        <w:t>Setup</w:t>
      </w:r>
    </w:p>
    <w:p w14:paraId="652862FE" w14:textId="6872BBC8" w:rsidR="009F192E" w:rsidRDefault="00F64B1F" w:rsidP="009F192E">
      <w:pPr>
        <w:pStyle w:val="Corpsdetexte"/>
        <w:spacing w:before="0" w:after="0"/>
        <w:rPr>
          <w:lang w:val="en-GB"/>
        </w:rPr>
      </w:pPr>
      <w:r>
        <w:rPr>
          <w:lang w:val="en-GB"/>
        </w:rPr>
        <w:t xml:space="preserve">The </w:t>
      </w:r>
      <w:r w:rsidR="009F192E">
        <w:rPr>
          <w:lang w:val="en-GB"/>
        </w:rPr>
        <w:t>DPDK library need</w:t>
      </w:r>
      <w:r>
        <w:rPr>
          <w:lang w:val="en-GB"/>
        </w:rPr>
        <w:t>s</w:t>
      </w:r>
      <w:r w:rsidR="009F192E">
        <w:rPr>
          <w:lang w:val="en-GB"/>
        </w:rPr>
        <w:t xml:space="preserve"> to get huge</w:t>
      </w:r>
      <w:r>
        <w:rPr>
          <w:lang w:val="en-GB"/>
        </w:rPr>
        <w:t xml:space="preserve"> </w:t>
      </w:r>
      <w:r w:rsidR="009F192E">
        <w:rPr>
          <w:lang w:val="en-GB"/>
        </w:rPr>
        <w:t xml:space="preserve">pages allocated by the Linux </w:t>
      </w:r>
      <w:r>
        <w:rPr>
          <w:lang w:val="en-GB"/>
        </w:rPr>
        <w:t>OS</w:t>
      </w:r>
      <w:r w:rsidR="009F192E">
        <w:rPr>
          <w:lang w:val="en-GB"/>
        </w:rPr>
        <w:t xml:space="preserve"> for vNIC rings setup. This is why,Contrail DPDK vRouter</w:t>
      </w:r>
      <w:r w:rsidR="00EF7502">
        <w:rPr>
          <w:lang w:val="en-GB"/>
        </w:rPr>
        <w:t xml:space="preserve"> </w:t>
      </w:r>
      <w:r w:rsidR="009F192E">
        <w:rPr>
          <w:lang w:val="en-GB"/>
        </w:rPr>
        <w:t xml:space="preserve">dataplane is </w:t>
      </w:r>
      <w:r w:rsidR="00EF7502">
        <w:rPr>
          <w:lang w:val="en-GB"/>
        </w:rPr>
        <w:t>requires</w:t>
      </w:r>
      <w:r w:rsidR="009F192E">
        <w:rPr>
          <w:lang w:val="en-GB"/>
        </w:rPr>
        <w:t>:</w:t>
      </w:r>
    </w:p>
    <w:p w14:paraId="596A94E5" w14:textId="694225DA" w:rsidR="009F192E" w:rsidRDefault="009F192E" w:rsidP="00FE424B">
      <w:pPr>
        <w:pStyle w:val="Corpsdetexte"/>
        <w:numPr>
          <w:ilvl w:val="0"/>
          <w:numId w:val="4"/>
        </w:numPr>
        <w:spacing w:before="0" w:after="0"/>
        <w:rPr>
          <w:lang w:val="en-GB"/>
        </w:rPr>
      </w:pPr>
      <w:r>
        <w:rPr>
          <w:lang w:val="en-GB"/>
        </w:rPr>
        <w:t>Huge</w:t>
      </w:r>
      <w:r w:rsidR="00EF7502">
        <w:rPr>
          <w:lang w:val="en-GB"/>
        </w:rPr>
        <w:t xml:space="preserve"> </w:t>
      </w:r>
      <w:r>
        <w:rPr>
          <w:lang w:val="en-GB"/>
        </w:rPr>
        <w:t>page memory set</w:t>
      </w:r>
      <w:r w:rsidR="00EF7502">
        <w:rPr>
          <w:lang w:val="en-GB"/>
        </w:rPr>
        <w:t xml:space="preserve"> </w:t>
      </w:r>
      <w:r>
        <w:rPr>
          <w:lang w:val="en-GB"/>
        </w:rPr>
        <w:t>up on the compute node</w:t>
      </w:r>
    </w:p>
    <w:p w14:paraId="68DF013C" w14:textId="77777777" w:rsidR="009F192E" w:rsidRDefault="009F192E" w:rsidP="00FE424B">
      <w:pPr>
        <w:pStyle w:val="Corpsdetexte"/>
        <w:numPr>
          <w:ilvl w:val="0"/>
          <w:numId w:val="4"/>
        </w:numPr>
        <w:spacing w:before="0" w:after="0"/>
        <w:rPr>
          <w:lang w:val="en-GB"/>
        </w:rPr>
      </w:pPr>
      <w:r>
        <w:rPr>
          <w:lang w:val="en-GB"/>
        </w:rPr>
        <w:t>Some of these huge pages to be allocated for the vRouter Physical NIC</w:t>
      </w:r>
    </w:p>
    <w:p w14:paraId="4E3F5827" w14:textId="149AC83E" w:rsidR="009F192E" w:rsidRDefault="009F192E" w:rsidP="00FE424B">
      <w:pPr>
        <w:pStyle w:val="Corpsdetexte"/>
        <w:numPr>
          <w:ilvl w:val="0"/>
          <w:numId w:val="4"/>
        </w:numPr>
        <w:spacing w:before="0" w:after="0"/>
        <w:rPr>
          <w:lang w:val="en-GB"/>
        </w:rPr>
      </w:pPr>
      <w:r>
        <w:rPr>
          <w:lang w:val="en-GB"/>
        </w:rPr>
        <w:t xml:space="preserve">Some of these huge pages to be allocated for the </w:t>
      </w:r>
      <w:r w:rsidR="00EF7502">
        <w:rPr>
          <w:lang w:val="en-GB"/>
        </w:rPr>
        <w:t>VM</w:t>
      </w:r>
      <w:r>
        <w:rPr>
          <w:lang w:val="en-GB"/>
        </w:rPr>
        <w:t xml:space="preserve"> NICs</w:t>
      </w:r>
    </w:p>
    <w:p w14:paraId="6F25A595" w14:textId="1100AB2C" w:rsidR="009F192E" w:rsidRDefault="009F192E" w:rsidP="00FE424B">
      <w:pPr>
        <w:pStyle w:val="Corpsdetexte"/>
        <w:numPr>
          <w:ilvl w:val="0"/>
          <w:numId w:val="4"/>
        </w:numPr>
        <w:spacing w:before="0" w:after="0"/>
        <w:rPr>
          <w:lang w:val="en-GB"/>
        </w:rPr>
      </w:pPr>
      <w:r>
        <w:rPr>
          <w:lang w:val="en-GB"/>
        </w:rPr>
        <w:t>Allocated huge</w:t>
      </w:r>
      <w:r w:rsidR="00EF7502">
        <w:rPr>
          <w:lang w:val="en-GB"/>
        </w:rPr>
        <w:t xml:space="preserve"> </w:t>
      </w:r>
      <w:r>
        <w:rPr>
          <w:lang w:val="en-GB"/>
        </w:rPr>
        <w:t xml:space="preserve">pages to be visible from both DPDK vRouter application and </w:t>
      </w:r>
      <w:r w:rsidR="00EF7502">
        <w:rPr>
          <w:lang w:val="en-GB"/>
        </w:rPr>
        <w:t>VM</w:t>
      </w:r>
      <w:r>
        <w:rPr>
          <w:lang w:val="en-GB"/>
        </w:rPr>
        <w:t>s.</w:t>
      </w:r>
    </w:p>
    <w:p w14:paraId="602E1AF8" w14:textId="77777777" w:rsidR="009F192E" w:rsidRDefault="009F192E" w:rsidP="009F192E">
      <w:pPr>
        <w:pStyle w:val="Titre3"/>
      </w:pPr>
      <w:bookmarkStart w:id="17" w:name="_Toc52294123"/>
      <w:bookmarkStart w:id="18" w:name="_Toc54881627"/>
      <w:r>
        <w:t>Hugepage memory configuration on the compute node operating system</w:t>
      </w:r>
      <w:bookmarkEnd w:id="17"/>
      <w:bookmarkEnd w:id="18"/>
    </w:p>
    <w:p w14:paraId="5DEFAF73" w14:textId="55BC00CA" w:rsidR="009F192E" w:rsidRDefault="009F192E" w:rsidP="000F6486">
      <w:pPr>
        <w:pStyle w:val="Corpsdetexte"/>
      </w:pPr>
      <w:r>
        <w:t>Only small huge</w:t>
      </w:r>
      <w:r w:rsidR="00EF7502">
        <w:t xml:space="preserve"> </w:t>
      </w:r>
      <w:r>
        <w:t>pages (2MB) can be configured dynamically configured using sysctl. Bigger huge</w:t>
      </w:r>
      <w:r w:rsidR="00EF7502">
        <w:t xml:space="preserve"> </w:t>
      </w:r>
      <w:r>
        <w:t>pages (1GB) must be configured at the system startup.</w:t>
      </w:r>
    </w:p>
    <w:p w14:paraId="3484D0B3" w14:textId="06CA5344" w:rsidR="009F192E" w:rsidRDefault="00EF7502" w:rsidP="000F6486">
      <w:pPr>
        <w:pStyle w:val="Corpsdetexte"/>
      </w:pPr>
      <w:r>
        <w:t>The f</w:t>
      </w:r>
      <w:r w:rsidR="009F192E">
        <w:t>ollowing parameters are used:</w:t>
      </w:r>
    </w:p>
    <w:p w14:paraId="66472603" w14:textId="28E461EA" w:rsidR="009F192E" w:rsidRPr="00EF7502" w:rsidRDefault="009F192E" w:rsidP="00FE424B">
      <w:pPr>
        <w:pStyle w:val="Paragraphedeliste"/>
        <w:numPr>
          <w:ilvl w:val="0"/>
          <w:numId w:val="5"/>
        </w:numPr>
        <w:rPr>
          <w:rFonts w:cstheme="minorHAnsi"/>
        </w:rPr>
      </w:pPr>
      <w:r w:rsidRPr="000F6486">
        <w:rPr>
          <w:rFonts w:eastAsia="Courier New" w:cstheme="minorHAnsi"/>
        </w:rPr>
        <w:t>default_hugepagesz</w:t>
      </w:r>
      <w:r w:rsidRPr="00EF7502">
        <w:rPr>
          <w:rFonts w:cstheme="minorHAnsi"/>
        </w:rPr>
        <w:t xml:space="preserve"> defines which huge page size is </w:t>
      </w:r>
      <w:r w:rsidR="00EF7502">
        <w:rPr>
          <w:rFonts w:cstheme="minorHAnsi"/>
        </w:rPr>
        <w:t>the</w:t>
      </w:r>
      <w:r w:rsidR="00EF7502" w:rsidRPr="00EF7502">
        <w:rPr>
          <w:rFonts w:cstheme="minorHAnsi"/>
        </w:rPr>
        <w:t xml:space="preserve"> </w:t>
      </w:r>
      <w:r w:rsidRPr="00EF7502">
        <w:rPr>
          <w:rFonts w:cstheme="minorHAnsi"/>
        </w:rPr>
        <w:t>default (this size will appear in /proc/memi</w:t>
      </w:r>
      <w:r w:rsidRPr="00B00D6A">
        <w:rPr>
          <w:rFonts w:cstheme="minorHAnsi"/>
        </w:rPr>
        <w:t>nfo</w:t>
      </w:r>
      <w:r w:rsidRPr="00EF7502">
        <w:rPr>
          <w:rFonts w:cstheme="minorHAnsi"/>
        </w:rPr>
        <w:t xml:space="preserve"> and this size will be mounted by default when </w:t>
      </w:r>
      <w:r w:rsidR="00EF7502">
        <w:rPr>
          <w:rFonts w:cstheme="minorHAnsi"/>
        </w:rPr>
        <w:t xml:space="preserve">a </w:t>
      </w:r>
      <w:r w:rsidRPr="00EF7502">
        <w:rPr>
          <w:rFonts w:cstheme="minorHAnsi"/>
        </w:rPr>
        <w:t xml:space="preserve">pagesize mounting option </w:t>
      </w:r>
      <w:r w:rsidR="00EF7502">
        <w:rPr>
          <w:rFonts w:cstheme="minorHAnsi"/>
        </w:rPr>
        <w:t>is</w:t>
      </w:r>
      <w:r w:rsidR="00EF7502" w:rsidRPr="00EF7502">
        <w:rPr>
          <w:rFonts w:cstheme="minorHAnsi"/>
        </w:rPr>
        <w:t xml:space="preserve"> </w:t>
      </w:r>
      <w:r w:rsidRPr="00EF7502">
        <w:rPr>
          <w:rFonts w:cstheme="minorHAnsi"/>
        </w:rPr>
        <w:t>not used)</w:t>
      </w:r>
      <w:r w:rsidR="00EF7502">
        <w:rPr>
          <w:rFonts w:cstheme="minorHAnsi"/>
        </w:rPr>
        <w:t>.</w:t>
      </w:r>
    </w:p>
    <w:p w14:paraId="528A29C4" w14:textId="77777777" w:rsidR="009F192E" w:rsidRPr="00CE7D29" w:rsidRDefault="009F192E" w:rsidP="00FE424B">
      <w:pPr>
        <w:pStyle w:val="Paragraphedeliste"/>
        <w:numPr>
          <w:ilvl w:val="0"/>
          <w:numId w:val="5"/>
        </w:numPr>
        <w:rPr>
          <w:rFonts w:cstheme="minorHAnsi"/>
        </w:rPr>
      </w:pPr>
      <w:r w:rsidRPr="000F6486">
        <w:rPr>
          <w:rFonts w:eastAsia="Courier New" w:cstheme="minorHAnsi"/>
        </w:rPr>
        <w:t>hugepagesz</w:t>
      </w:r>
      <w:r w:rsidRPr="00EF7502">
        <w:rPr>
          <w:rFonts w:cstheme="minorHAnsi"/>
        </w:rPr>
        <w:t xml:space="preserve"> followed by </w:t>
      </w:r>
      <w:r w:rsidRPr="000F6486">
        <w:rPr>
          <w:rFonts w:eastAsia="Courier New" w:cstheme="minorHAnsi"/>
        </w:rPr>
        <w:t>hugepages</w:t>
      </w:r>
      <w:r w:rsidRPr="00CE7D29">
        <w:rPr>
          <w:rFonts w:cstheme="minorHAnsi"/>
        </w:rPr>
        <w:t xml:space="preserve"> defines size and amount respectively and the pair can be repeated to configure different sizes of huge pages.</w:t>
      </w:r>
    </w:p>
    <w:p w14:paraId="222D4E18" w14:textId="5DF39254" w:rsidR="009F192E" w:rsidRDefault="009F192E" w:rsidP="000F6486">
      <w:pPr>
        <w:pStyle w:val="Corpsdetexte"/>
      </w:pPr>
      <w:r w:rsidRPr="00EF7502">
        <w:t>For instance, in o</w:t>
      </w:r>
      <w:r w:rsidRPr="00B00D6A">
        <w:t xml:space="preserve">rder to configure </w:t>
      </w:r>
      <w:r w:rsidR="00EF7502">
        <w:t>forty</w:t>
      </w:r>
      <w:r w:rsidR="00EF7502" w:rsidRPr="00EF7502">
        <w:t xml:space="preserve"> </w:t>
      </w:r>
      <w:r w:rsidRPr="00EF7502">
        <w:t>1G</w:t>
      </w:r>
      <w:r w:rsidRPr="00B00D6A">
        <w:t>B huge</w:t>
      </w:r>
      <w:r w:rsidR="00EF7502">
        <w:t xml:space="preserve"> </w:t>
      </w:r>
      <w:r w:rsidRPr="00EF7502">
        <w:t xml:space="preserve">pages and </w:t>
      </w:r>
      <w:r w:rsidR="00EF7502">
        <w:t>forty</w:t>
      </w:r>
      <w:r w:rsidR="00EF7502" w:rsidRPr="00EF7502">
        <w:t xml:space="preserve"> </w:t>
      </w:r>
      <w:r w:rsidRPr="00EF7502">
        <w:t>2M huge</w:t>
      </w:r>
      <w:r w:rsidR="00EF7502">
        <w:t xml:space="preserve"> </w:t>
      </w:r>
      <w:r w:rsidRPr="00EF7502">
        <w:t xml:space="preserve">pages at Linux </w:t>
      </w:r>
      <w:r w:rsidR="00EF7502">
        <w:t>s</w:t>
      </w:r>
      <w:r w:rsidR="00EF7502" w:rsidRPr="00EF7502">
        <w:t xml:space="preserve">ystem </w:t>
      </w:r>
      <w:r w:rsidRPr="00EF7502">
        <w:t>startup,</w:t>
      </w:r>
      <w:r w:rsidRPr="00B00D6A">
        <w:t xml:space="preserve"> </w:t>
      </w:r>
      <w:r>
        <w:t xml:space="preserve">proceed like described here and </w:t>
      </w:r>
      <w:r w:rsidR="00EF7502">
        <w:t>then</w:t>
      </w:r>
      <w:r>
        <w:t xml:space="preserve"> restart the system:</w:t>
      </w:r>
    </w:p>
    <w:p w14:paraId="5910A010" w14:textId="77777777" w:rsidR="009F192E" w:rsidRPr="00BF5F0B" w:rsidRDefault="009F192E" w:rsidP="009F192E">
      <w:pPr>
        <w:spacing w:after="0"/>
        <w:rPr>
          <w:rFonts w:ascii="Arial Narrow" w:hAnsi="Arial Narrow" w:cs="Courier New"/>
          <w:sz w:val="22"/>
          <w:szCs w:val="22"/>
        </w:rPr>
      </w:pPr>
      <w:r w:rsidRPr="00BF5F0B">
        <w:rPr>
          <w:rFonts w:ascii="Arial Narrow" w:hAnsi="Arial Narrow" w:cs="Courier New"/>
          <w:sz w:val="22"/>
          <w:szCs w:val="22"/>
        </w:rPr>
        <w:lastRenderedPageBreak/>
        <w:t>$ vi /etc/default/grub</w:t>
      </w:r>
    </w:p>
    <w:p w14:paraId="6DD96AD0" w14:textId="77777777" w:rsidR="009F192E" w:rsidRPr="00BF5F0B" w:rsidRDefault="009F192E" w:rsidP="009F192E">
      <w:pPr>
        <w:spacing w:after="0"/>
        <w:rPr>
          <w:rFonts w:ascii="Arial Narrow" w:hAnsi="Arial Narrow" w:cs="Courier New"/>
        </w:rPr>
      </w:pPr>
      <w:r w:rsidRPr="00BF5F0B">
        <w:rPr>
          <w:rFonts w:ascii="Arial Narrow" w:eastAsia="Courier New" w:hAnsi="Arial Narrow" w:cs="Courier New"/>
          <w:sz w:val="22"/>
          <w:szCs w:val="22"/>
        </w:rPr>
        <w:t>default_hugepagesz=1GB hugepagesz=1G hugepages=40 hugepagesz=2M hugepages=40</w:t>
      </w:r>
    </w:p>
    <w:p w14:paraId="48E3A812" w14:textId="77777777" w:rsidR="009F192E" w:rsidRPr="003D1A9B" w:rsidRDefault="009F192E" w:rsidP="009F192E">
      <w:pPr>
        <w:spacing w:after="0"/>
        <w:rPr>
          <w:rFonts w:ascii="Arial Narrow" w:hAnsi="Arial Narrow" w:cs="Courier New"/>
          <w:sz w:val="22"/>
          <w:szCs w:val="22"/>
          <w:lang w:val="pl-PL"/>
        </w:rPr>
      </w:pPr>
      <w:r w:rsidRPr="003D1A9B">
        <w:rPr>
          <w:rFonts w:ascii="Arial Narrow" w:hAnsi="Arial Narrow" w:cs="Courier New"/>
          <w:sz w:val="22"/>
          <w:szCs w:val="22"/>
          <w:lang w:val="pl-PL"/>
        </w:rPr>
        <w:t>$ grub2-mkconfig -o /etc/grub2.cfg</w:t>
      </w:r>
    </w:p>
    <w:p w14:paraId="60B393C7" w14:textId="77777777" w:rsidR="009F192E" w:rsidRPr="003D1A9B" w:rsidRDefault="009F192E" w:rsidP="009F192E">
      <w:pPr>
        <w:spacing w:after="0"/>
        <w:rPr>
          <w:lang w:val="pl-PL"/>
        </w:rPr>
      </w:pPr>
    </w:p>
    <w:p w14:paraId="64391FF1" w14:textId="41F8147D" w:rsidR="009F192E" w:rsidRDefault="009F192E" w:rsidP="009F192E">
      <w:pPr>
        <w:pStyle w:val="Titre3"/>
      </w:pPr>
      <w:bookmarkStart w:id="19" w:name="_Toc52294124"/>
      <w:bookmarkStart w:id="20" w:name="_Toc54881628"/>
      <w:r>
        <w:t>Huge</w:t>
      </w:r>
      <w:r w:rsidR="00EF7502">
        <w:t xml:space="preserve"> Page Allocation </w:t>
      </w:r>
      <w:r>
        <w:t>for the DPDK vrouter</w:t>
      </w:r>
      <w:bookmarkEnd w:id="19"/>
      <w:bookmarkEnd w:id="20"/>
    </w:p>
    <w:p w14:paraId="7C4F778D" w14:textId="290CBCBC" w:rsidR="009F192E" w:rsidRDefault="009F192E" w:rsidP="000F6486">
      <w:pPr>
        <w:pStyle w:val="Corpsdetexte"/>
      </w:pPr>
      <w:r>
        <w:t>Some of the available operating system</w:t>
      </w:r>
      <w:r w:rsidR="00EF7502">
        <w:t>’s</w:t>
      </w:r>
      <w:r>
        <w:t xml:space="preserve"> huge</w:t>
      </w:r>
      <w:r w:rsidR="00EF7502">
        <w:t xml:space="preserve"> </w:t>
      </w:r>
      <w:r>
        <w:t>pages have to be allocated to the vRouterDPDK application to be used to create DPDK rings for the physical NIC.</w:t>
      </w:r>
      <w:r w:rsidR="00EF7502">
        <w:t xml:space="preserve"> </w:t>
      </w:r>
      <w:r>
        <w:t xml:space="preserve">In order </w:t>
      </w:r>
      <w:r w:rsidR="00EF7502">
        <w:t xml:space="preserve">for </w:t>
      </w:r>
      <w:r>
        <w:t>the vRouter DPDK application to be able to use Linux available huge</w:t>
      </w:r>
      <w:r w:rsidR="00EF7502">
        <w:t xml:space="preserve"> </w:t>
      </w:r>
      <w:r>
        <w:t xml:space="preserve">pages, a </w:t>
      </w:r>
      <w:r w:rsidR="00EF7502" w:rsidRPr="00503051">
        <w:rPr>
          <w:rFonts w:ascii="Arial Narrow" w:hAnsi="Arial Narrow" w:cstheme="minorHAnsi"/>
        </w:rPr>
        <w:t xml:space="preserve">hugetlbfs </w:t>
      </w:r>
      <w:r w:rsidRPr="00503051">
        <w:t>pseudo filesystem needs to be mounted. The following line needs to be added to /etc/fstab</w:t>
      </w:r>
      <w:r w:rsidR="00EF7502">
        <w:t>:</w:t>
      </w:r>
    </w:p>
    <w:p w14:paraId="147DA0CC" w14:textId="77777777" w:rsidR="009F192E" w:rsidRPr="009F192E" w:rsidRDefault="009F192E" w:rsidP="009F192E">
      <w:pPr>
        <w:spacing w:after="0"/>
        <w:rPr>
          <w:rFonts w:ascii="Arial Narrow" w:hAnsi="Arial Narrow" w:cstheme="minorHAnsi"/>
          <w:lang w:val="en-GB"/>
        </w:rPr>
      </w:pPr>
      <w:r w:rsidRPr="009F192E">
        <w:rPr>
          <w:rFonts w:ascii="Arial Narrow" w:hAnsi="Arial Narrow" w:cstheme="minorHAnsi"/>
          <w:lang w:val="en-GB"/>
        </w:rPr>
        <w:t>$ vi /etc/fstab</w:t>
      </w:r>
    </w:p>
    <w:p w14:paraId="328E72B3" w14:textId="77777777" w:rsidR="009F192E" w:rsidRPr="00503051" w:rsidRDefault="009F192E" w:rsidP="009F192E">
      <w:pPr>
        <w:spacing w:after="0"/>
        <w:rPr>
          <w:rFonts w:ascii="Arial Narrow" w:hAnsi="Arial Narrow" w:cstheme="minorHAnsi"/>
        </w:rPr>
      </w:pPr>
      <w:r w:rsidRPr="00503051">
        <w:rPr>
          <w:rFonts w:ascii="Arial Narrow" w:hAnsi="Arial Narrow" w:cstheme="minorHAnsi"/>
        </w:rPr>
        <w:t>hugetlbfs on /dev/hugepages type hugetlbfs (rw,relatime,seclabel,pagesize=</w:t>
      </w:r>
      <w:r w:rsidRPr="00503051">
        <w:rPr>
          <w:rFonts w:ascii="Arial Narrow" w:hAnsi="Arial Narrow" w:cstheme="minorHAnsi"/>
          <w:b/>
          <w:bCs/>
        </w:rPr>
        <w:t>1G</w:t>
      </w:r>
      <w:r w:rsidRPr="00503051">
        <w:rPr>
          <w:rFonts w:ascii="Arial Narrow" w:hAnsi="Arial Narrow" w:cstheme="minorHAnsi"/>
        </w:rPr>
        <w:t>)</w:t>
      </w:r>
    </w:p>
    <w:p w14:paraId="1DD30689" w14:textId="77777777" w:rsidR="009F192E" w:rsidRDefault="009F192E" w:rsidP="009F192E">
      <w:pPr>
        <w:spacing w:after="0"/>
        <w:rPr>
          <w:rFonts w:cstheme="minorHAnsi"/>
        </w:rPr>
      </w:pPr>
    </w:p>
    <w:p w14:paraId="43AE7083" w14:textId="6F118A7B" w:rsidR="009F192E" w:rsidRPr="00503051" w:rsidRDefault="00EF7502" w:rsidP="000F6486">
      <w:pPr>
        <w:pStyle w:val="Corpsdetexte"/>
      </w:pPr>
      <w:r>
        <w:rPr>
          <w:rFonts w:cstheme="minorHAnsi"/>
        </w:rPr>
        <w:t xml:space="preserve">The </w:t>
      </w:r>
      <w:r w:rsidR="009F192E">
        <w:rPr>
          <w:rFonts w:cstheme="minorHAnsi"/>
        </w:rPr>
        <w:t xml:space="preserve">DPDK vRouter detects the huge page </w:t>
      </w:r>
      <w:r w:rsidR="009F192E">
        <w:t xml:space="preserve">hugetlbfs mount point. </w:t>
      </w:r>
      <w:r w:rsidR="009F192E" w:rsidRPr="00503051">
        <w:rPr>
          <w:lang w:val="en-GB"/>
        </w:rPr>
        <w:t xml:space="preserve">Here, </w:t>
      </w:r>
      <w:r w:rsidR="009F192E">
        <w:rPr>
          <w:lang w:val="en-GB"/>
        </w:rPr>
        <w:t xml:space="preserve">the DPDK vRouter will try to use 1GB huge pages. If no page size is specified, the DPDK vRouter </w:t>
      </w:r>
      <w:r w:rsidR="00026528">
        <w:rPr>
          <w:lang w:val="en-GB"/>
        </w:rPr>
        <w:t>assumes</w:t>
      </w:r>
      <w:r w:rsidR="009F192E">
        <w:rPr>
          <w:lang w:val="en-GB"/>
        </w:rPr>
        <w:t xml:space="preserve"> 2MB huge</w:t>
      </w:r>
      <w:r w:rsidR="00026528">
        <w:rPr>
          <w:lang w:val="en-GB"/>
        </w:rPr>
        <w:t xml:space="preserve"> </w:t>
      </w:r>
      <w:r w:rsidR="009F192E">
        <w:rPr>
          <w:lang w:val="en-GB"/>
        </w:rPr>
        <w:t>pages have to be used. If no available huge</w:t>
      </w:r>
      <w:r w:rsidR="00026528">
        <w:rPr>
          <w:lang w:val="en-GB"/>
        </w:rPr>
        <w:t xml:space="preserve"> </w:t>
      </w:r>
      <w:r w:rsidR="009F192E">
        <w:rPr>
          <w:lang w:val="en-GB"/>
        </w:rPr>
        <w:t xml:space="preserve">pages of the specified (or 2MB if size is </w:t>
      </w:r>
      <w:r w:rsidR="00026528">
        <w:rPr>
          <w:lang w:val="en-GB"/>
        </w:rPr>
        <w:t xml:space="preserve">not </w:t>
      </w:r>
      <w:r w:rsidR="009F192E">
        <w:rPr>
          <w:lang w:val="en-GB"/>
        </w:rPr>
        <w:t>specified) are available, the contrail DPDK vRouter will fail to start.</w:t>
      </w:r>
    </w:p>
    <w:p w14:paraId="40622EED" w14:textId="11E6F58A" w:rsidR="009F192E" w:rsidRDefault="00026528" w:rsidP="000F6486">
      <w:pPr>
        <w:pStyle w:val="Corpsdetexte"/>
      </w:pPr>
      <w:r>
        <w:t>The a</w:t>
      </w:r>
      <w:r w:rsidR="009F192E" w:rsidRPr="000F6486">
        <w:t xml:space="preserve">mount of huge page memory requested by the vRouter at startup for its physical NIC DPDK rings setup is specified in </w:t>
      </w:r>
      <w:r>
        <w:t xml:space="preserve">the </w:t>
      </w:r>
      <w:r w:rsidR="009F192E" w:rsidRPr="000F6486">
        <w:t xml:space="preserve">socket-mem parameter. In order </w:t>
      </w:r>
      <w:r>
        <w:t xml:space="preserve">for </w:t>
      </w:r>
      <w:r w:rsidR="009F192E" w:rsidRPr="000F6486">
        <w:t>the vRouter to request huge</w:t>
      </w:r>
      <w:r>
        <w:t xml:space="preserve"> </w:t>
      </w:r>
      <w:r w:rsidR="009F192E" w:rsidRPr="000F6486">
        <w:t xml:space="preserve">pages memory </w:t>
      </w:r>
      <w:r w:rsidRPr="001174AF">
        <w:t>only</w:t>
      </w:r>
      <w:r w:rsidRPr="00026528">
        <w:t xml:space="preserve"> </w:t>
      </w:r>
      <w:r w:rsidR="009F192E" w:rsidRPr="000F6486">
        <w:t>on the first NUMA socket, we are using this option with only one parameter</w:t>
      </w:r>
      <w:r w:rsidR="009F192E">
        <w:t>:</w:t>
      </w:r>
    </w:p>
    <w:p w14:paraId="6AA89F24" w14:textId="77777777" w:rsidR="00EF7502" w:rsidRPr="009F192E" w:rsidRDefault="009F192E" w:rsidP="00EF7502">
      <w:pPr>
        <w:spacing w:after="0"/>
        <w:rPr>
          <w:rFonts w:ascii="Arial Narrow" w:hAnsi="Arial Narrow" w:cstheme="minorHAnsi"/>
          <w:lang w:val="en-GB"/>
        </w:rPr>
      </w:pPr>
      <w:r>
        <w:rPr>
          <w:rFonts w:ascii="Courier New" w:eastAsia="Courier New" w:hAnsi="Courier New" w:cs="Courier New"/>
        </w:rPr>
        <w:t>--socket-mem &lt;value&gt;</w:t>
      </w:r>
    </w:p>
    <w:p w14:paraId="52077850" w14:textId="77777777" w:rsidR="00EF7502" w:rsidRPr="009F192E" w:rsidRDefault="00EF7502" w:rsidP="00EF7502">
      <w:pPr>
        <w:spacing w:after="0"/>
        <w:rPr>
          <w:rFonts w:ascii="Arial Narrow" w:hAnsi="Arial Narrow" w:cstheme="minorHAnsi"/>
          <w:lang w:val="en-GB"/>
        </w:rPr>
      </w:pPr>
    </w:p>
    <w:p w14:paraId="6129C61D" w14:textId="3B467A14" w:rsidR="009F192E" w:rsidRDefault="009F192E" w:rsidP="000F6486">
      <w:pPr>
        <w:pStyle w:val="Corpsdetexte"/>
      </w:pPr>
      <w:r>
        <w:t xml:space="preserve">In order </w:t>
      </w:r>
      <w:r w:rsidR="00026528">
        <w:t xml:space="preserve">for </w:t>
      </w:r>
      <w:r>
        <w:t>the vRouter to request huge</w:t>
      </w:r>
      <w:r w:rsidR="00026528">
        <w:t xml:space="preserve"> </w:t>
      </w:r>
      <w:r>
        <w:t xml:space="preserve">pages memory on both </w:t>
      </w:r>
      <w:r w:rsidR="00026528">
        <w:t xml:space="preserve">the </w:t>
      </w:r>
      <w:r>
        <w:t>NUMA0 and NUMA1 socket</w:t>
      </w:r>
      <w:r w:rsidR="00026528">
        <w:t>s</w:t>
      </w:r>
      <w:r>
        <w:t xml:space="preserve">, </w:t>
      </w:r>
      <w:r w:rsidR="00026528">
        <w:t xml:space="preserve">now </w:t>
      </w:r>
      <w:r>
        <w:t>we are using this option with only two parameters:</w:t>
      </w:r>
    </w:p>
    <w:p w14:paraId="1AA22F71" w14:textId="77777777" w:rsidR="009F192E" w:rsidRDefault="009F192E" w:rsidP="009F192E">
      <w:pPr>
        <w:spacing w:after="0"/>
        <w:rPr>
          <w:rFonts w:ascii="Courier New" w:eastAsia="Courier New" w:hAnsi="Courier New" w:cs="Courier New"/>
        </w:rPr>
      </w:pPr>
      <w:r>
        <w:rPr>
          <w:rFonts w:ascii="Courier New" w:eastAsia="Courier New" w:hAnsi="Courier New" w:cs="Courier New"/>
        </w:rPr>
        <w:t>--socket-mem &lt;value&gt;,&lt;value&gt;</w:t>
      </w:r>
    </w:p>
    <w:p w14:paraId="5B02B18E" w14:textId="77777777" w:rsidR="009F192E" w:rsidRDefault="009F192E" w:rsidP="009F192E">
      <w:pPr>
        <w:pStyle w:val="Corpsdetexte"/>
        <w:spacing w:before="0" w:after="0"/>
      </w:pPr>
    </w:p>
    <w:p w14:paraId="11627492" w14:textId="64667590" w:rsidR="009F192E" w:rsidRDefault="009F192E" w:rsidP="000F6486">
      <w:pPr>
        <w:pStyle w:val="Corpsdetexte"/>
      </w:pPr>
      <w:r>
        <w:t>It is important to allocate huge</w:t>
      </w:r>
      <w:r w:rsidR="00026528">
        <w:t xml:space="preserve"> </w:t>
      </w:r>
      <w:r>
        <w:t xml:space="preserve">page memory to all NUMA nodes that will have DPDK interfaces associated with them. If memory is not allocated on a NUMA node associated with a physical NIC or VM, they cannot be used. If you are using </w:t>
      </w:r>
      <w:r w:rsidR="00026528">
        <w:t xml:space="preserve">two </w:t>
      </w:r>
      <w:r>
        <w:t>or more ports from different NICs, it is best to ensure that these NICs are on the same CPU socket.</w:t>
      </w:r>
    </w:p>
    <w:p w14:paraId="7E84A47D" w14:textId="00142EB4" w:rsidR="009F192E" w:rsidRDefault="009F192E" w:rsidP="000F6486">
      <w:pPr>
        <w:pStyle w:val="Corpsdetexte"/>
      </w:pPr>
      <w:r>
        <w:t>Here we are configuring the vRouter to request 1GB huge</w:t>
      </w:r>
      <w:r w:rsidR="00026528">
        <w:t xml:space="preserve"> </w:t>
      </w:r>
      <w:r>
        <w:t>pages memory on both NUMA nodes:</w:t>
      </w:r>
    </w:p>
    <w:p w14:paraId="41A73C5B" w14:textId="77777777" w:rsidR="009F192E" w:rsidRPr="00B41179" w:rsidRDefault="009F192E" w:rsidP="009F192E">
      <w:pPr>
        <w:pStyle w:val="Corpsdetexte"/>
        <w:spacing w:before="0" w:after="0"/>
        <w:rPr>
          <w:rFonts w:ascii="Arial Narrow" w:hAnsi="Arial Narrow"/>
        </w:rPr>
      </w:pPr>
      <w:r w:rsidRPr="00B41179">
        <w:rPr>
          <w:rFonts w:ascii="Arial Narrow" w:hAnsi="Arial Narrow"/>
        </w:rPr>
        <w:t>$ vi /etc/sysconfig/network-scripts/ifcfg-vhost0</w:t>
      </w:r>
    </w:p>
    <w:p w14:paraId="47C34D18" w14:textId="77777777" w:rsidR="009F192E" w:rsidRPr="00B41179" w:rsidRDefault="009F192E" w:rsidP="009F192E">
      <w:pPr>
        <w:pStyle w:val="Corpsdetexte"/>
        <w:spacing w:before="0" w:after="0"/>
        <w:rPr>
          <w:rFonts w:ascii="Arial Narrow" w:hAnsi="Arial Narrow"/>
        </w:rPr>
      </w:pPr>
      <w:commentRangeStart w:id="21"/>
      <w:r w:rsidRPr="00B41179">
        <w:rPr>
          <w:rFonts w:ascii="Arial Narrow" w:hAnsi="Arial Narrow"/>
        </w:rPr>
        <w:t>DPDK_COMMAND_ADDITIONAL_ARGS="--socket-mem 1024,1024"</w:t>
      </w:r>
      <w:commentRangeEnd w:id="21"/>
      <w:r w:rsidR="009878F8">
        <w:rPr>
          <w:rStyle w:val="Marquedecommentaire"/>
        </w:rPr>
        <w:commentReference w:id="21"/>
      </w:r>
    </w:p>
    <w:p w14:paraId="2A7169FC" w14:textId="77777777" w:rsidR="009F192E" w:rsidRPr="00B41179" w:rsidRDefault="009F192E" w:rsidP="009F192E">
      <w:pPr>
        <w:pStyle w:val="Corpsdetexte"/>
        <w:spacing w:before="0" w:after="0"/>
        <w:rPr>
          <w:rFonts w:ascii="Arial Narrow" w:hAnsi="Arial Narrow"/>
        </w:rPr>
      </w:pPr>
      <w:r w:rsidRPr="00B41179">
        <w:rPr>
          <w:rFonts w:ascii="Arial Narrow" w:hAnsi="Arial Narrow"/>
        </w:rPr>
        <w:t>$ sudo ifdown vhost0</w:t>
      </w:r>
    </w:p>
    <w:p w14:paraId="5BFBC156" w14:textId="77777777" w:rsidR="009F192E" w:rsidRPr="00B41179" w:rsidRDefault="009F192E" w:rsidP="009F192E">
      <w:pPr>
        <w:pStyle w:val="Corpsdetexte"/>
        <w:spacing w:before="0" w:after="0"/>
        <w:rPr>
          <w:rFonts w:ascii="Arial Narrow" w:hAnsi="Arial Narrow"/>
        </w:rPr>
      </w:pPr>
      <w:r w:rsidRPr="00B41179">
        <w:rPr>
          <w:rFonts w:ascii="Arial Narrow" w:hAnsi="Arial Narrow"/>
        </w:rPr>
        <w:t>$ sudo ifup vhost0</w:t>
      </w:r>
    </w:p>
    <w:p w14:paraId="6434E372" w14:textId="77777777" w:rsidR="009F192E" w:rsidRDefault="009F192E" w:rsidP="009F192E">
      <w:pPr>
        <w:pStyle w:val="Corpsdetexte"/>
        <w:spacing w:before="0" w:after="0"/>
      </w:pPr>
    </w:p>
    <w:p w14:paraId="5C067922" w14:textId="180C6C6A" w:rsidR="009F192E" w:rsidRDefault="009F192E" w:rsidP="009F192E">
      <w:pPr>
        <w:pStyle w:val="Titre3"/>
        <w:rPr>
          <w:u w:val="single"/>
        </w:rPr>
      </w:pPr>
      <w:bookmarkStart w:id="22" w:name="_Toc52294125"/>
      <w:bookmarkStart w:id="23" w:name="_Toc54881629"/>
      <w:r>
        <w:lastRenderedPageBreak/>
        <w:t xml:space="preserve">DPDK </w:t>
      </w:r>
      <w:r w:rsidR="00026528">
        <w:t xml:space="preserve">Physical Interface Rings </w:t>
      </w:r>
      <w:bookmarkEnd w:id="22"/>
      <w:bookmarkEnd w:id="23"/>
      <w:r w:rsidR="00026528">
        <w:t>Set Up</w:t>
      </w:r>
    </w:p>
    <w:p w14:paraId="7F61FCB1" w14:textId="5373016D" w:rsidR="009F192E" w:rsidRDefault="009F192E" w:rsidP="009F192E">
      <w:pPr>
        <w:spacing w:after="0"/>
      </w:pPr>
      <w:r>
        <w:t>In the previous section we’ve describe how huge</w:t>
      </w:r>
      <w:r w:rsidR="00026528">
        <w:t xml:space="preserve"> </w:t>
      </w:r>
      <w:r>
        <w:t>page</w:t>
      </w:r>
      <w:r w:rsidR="00026528">
        <w:t xml:space="preserve">s </w:t>
      </w:r>
      <w:r>
        <w:t>memory is allocated to Contrail DPDK vRouter. This memory is mainly used by the DPDK vRouter to create DPDK rings for the physical interface.</w:t>
      </w:r>
    </w:p>
    <w:p w14:paraId="6D280F5B" w14:textId="77777777" w:rsidR="009F192E" w:rsidRDefault="009F192E" w:rsidP="009F192E">
      <w:pPr>
        <w:spacing w:after="0"/>
      </w:pPr>
    </w:p>
    <w:p w14:paraId="34E1F60B" w14:textId="1CF2755A" w:rsidR="009F192E" w:rsidRDefault="009F192E" w:rsidP="009F192E">
      <w:pPr>
        <w:spacing w:after="0"/>
      </w:pPr>
      <w:r>
        <w:t xml:space="preserve">Contrail DPDK vRouter will create </w:t>
      </w:r>
      <w:r w:rsidR="00026528">
        <w:t xml:space="preserve">two </w:t>
      </w:r>
      <w:r>
        <w:t xml:space="preserve">DPDK rings for each polling core (which are defined </w:t>
      </w:r>
      <w:r w:rsidR="00026528">
        <w:t xml:space="preserve">in the </w:t>
      </w:r>
      <w:r>
        <w:t>CPU_LIST parameter). DPDK rings are circular arrays of RX and TX descriptors that point</w:t>
      </w:r>
      <w:r w:rsidR="00026528">
        <w:t xml:space="preserve"> to</w:t>
      </w:r>
      <w:r>
        <w:t xml:space="preserve"> mbufs in which the packet content is stored. All mbufs for each TX/RX pair are stored in</w:t>
      </w:r>
      <w:r w:rsidR="00026528">
        <w:t xml:space="preserve"> </w:t>
      </w:r>
      <w:r>
        <w:t>a single mempool memory area, representing an interface queue.</w:t>
      </w:r>
    </w:p>
    <w:p w14:paraId="5BA8D1B2" w14:textId="77777777" w:rsidR="009F192E" w:rsidRDefault="009F192E" w:rsidP="009F192E">
      <w:pPr>
        <w:spacing w:after="0"/>
      </w:pPr>
    </w:p>
    <w:p w14:paraId="7681815D" w14:textId="77777777" w:rsidR="009F192E" w:rsidRDefault="009F192E" w:rsidP="009F192E">
      <w:pPr>
        <w:spacing w:after="0"/>
      </w:pPr>
      <w:r>
        <w:rPr>
          <w:noProof/>
        </w:rPr>
        <w:drawing>
          <wp:inline distT="0" distB="0" distL="0" distR="0" wp14:anchorId="7C82096E" wp14:editId="23B0B806">
            <wp:extent cx="5760720" cy="2386965"/>
            <wp:effectExtent l="0" t="0" r="0" b="0"/>
            <wp:docPr id="116" name="image29.png"/>
            <wp:cNvGraphicFramePr/>
            <a:graphic xmlns:a="http://schemas.openxmlformats.org/drawingml/2006/main">
              <a:graphicData uri="http://schemas.openxmlformats.org/drawingml/2006/picture">
                <pic:pic xmlns:pic="http://schemas.openxmlformats.org/drawingml/2006/picture">
                  <pic:nvPicPr>
                    <pic:cNvPr id="33" name="image29.png"/>
                    <pic:cNvPicPr/>
                  </pic:nvPicPr>
                  <pic:blipFill>
                    <a:blip r:embed="rId14"/>
                    <a:srcRect/>
                    <a:stretch>
                      <a:fillRect/>
                    </a:stretch>
                  </pic:blipFill>
                  <pic:spPr>
                    <a:xfrm>
                      <a:off x="0" y="0"/>
                      <a:ext cx="5760720" cy="2386965"/>
                    </a:xfrm>
                    <a:prstGeom prst="rect">
                      <a:avLst/>
                    </a:prstGeom>
                    <a:ln/>
                  </pic:spPr>
                </pic:pic>
              </a:graphicData>
            </a:graphic>
          </wp:inline>
        </w:drawing>
      </w:r>
    </w:p>
    <w:p w14:paraId="614CB59C" w14:textId="7F718180" w:rsidR="009F192E" w:rsidRDefault="00026528" w:rsidP="000F6486">
      <w:pPr>
        <w:pStyle w:val="Corpsdetexte"/>
      </w:pPr>
      <w:r>
        <w:t>Figure 4.2</w:t>
      </w:r>
      <w:r>
        <w:tab/>
        <w:t>Mempool and Mbufs</w:t>
      </w:r>
    </w:p>
    <w:p w14:paraId="56E00001" w14:textId="1C8CAD0D" w:rsidR="009F192E" w:rsidRDefault="00026528" w:rsidP="000F6486">
      <w:pPr>
        <w:pStyle w:val="Corpsdetexte"/>
      </w:pPr>
      <w:r>
        <w:t xml:space="preserve">The following </w:t>
      </w:r>
      <w:r w:rsidR="009F192E">
        <w:t xml:space="preserve">parameters are used </w:t>
      </w:r>
      <w:bookmarkStart w:id="24" w:name="_Hlk51000717"/>
      <w:r w:rsidR="009F192E">
        <w:t>for DPDK vRouter physical NIC configuration</w:t>
      </w:r>
      <w:bookmarkEnd w:id="24"/>
      <w:r w:rsidR="009F192E">
        <w:t>:</w:t>
      </w:r>
    </w:p>
    <w:p w14:paraId="6A6D1A80" w14:textId="44C4A9D4" w:rsidR="009F192E" w:rsidRPr="00026528" w:rsidRDefault="009F192E" w:rsidP="009F192E">
      <w:pPr>
        <w:spacing w:after="0"/>
        <w:rPr>
          <w:rFonts w:ascii="Courier New" w:eastAsia="Courier New" w:hAnsi="Courier New" w:cs="Courier New"/>
        </w:rPr>
      </w:pPr>
      <w:r w:rsidRPr="000F6486">
        <w:t>--vr_mempool_sz</w:t>
      </w:r>
      <w:r w:rsidRPr="00026528">
        <w:t xml:space="preserve"> : </w:t>
      </w:r>
      <w:r w:rsidR="00026528">
        <w:t xml:space="preserve">this </w:t>
      </w:r>
      <w:r w:rsidRPr="00026528">
        <w:t>is used to define mempool memory size. Default value is 16384.</w:t>
      </w:r>
    </w:p>
    <w:p w14:paraId="769E8F2B" w14:textId="504F706B" w:rsidR="009F192E" w:rsidRPr="00026528" w:rsidRDefault="009F192E" w:rsidP="009F192E">
      <w:pPr>
        <w:spacing w:after="0"/>
      </w:pPr>
      <w:r w:rsidRPr="000F6486">
        <w:t>--dpdk_txd_sz</w:t>
      </w:r>
      <w:r w:rsidRPr="00026528">
        <w:t xml:space="preserve"> : </w:t>
      </w:r>
      <w:r w:rsidR="00026528">
        <w:t xml:space="preserve">this </w:t>
      </w:r>
      <w:r w:rsidRPr="00026528">
        <w:t>is used to define Physical NIC TX Ring descriptor size. Default value is 256.</w:t>
      </w:r>
    </w:p>
    <w:p w14:paraId="3BE74953" w14:textId="586A5006" w:rsidR="009F192E" w:rsidRDefault="009F192E" w:rsidP="009F192E">
      <w:pPr>
        <w:spacing w:after="0"/>
      </w:pPr>
      <w:r w:rsidRPr="000F6486">
        <w:t>--dpdk_rxd_sz</w:t>
      </w:r>
      <w:r w:rsidRPr="00026528">
        <w:t xml:space="preserve"> : </w:t>
      </w:r>
      <w:r w:rsidR="00026528">
        <w:t xml:space="preserve">this </w:t>
      </w:r>
      <w:r w:rsidRPr="00026528">
        <w:t>is</w:t>
      </w:r>
      <w:r>
        <w:t xml:space="preserve"> used to define Physical NIC RX Ring descriptor size. Default value is 256.</w:t>
      </w:r>
    </w:p>
    <w:p w14:paraId="67EBB24B" w14:textId="79CC646E" w:rsidR="00786256" w:rsidRDefault="006B333F" w:rsidP="000F6486">
      <w:pPr>
        <w:pStyle w:val="Corpsdetexte"/>
      </w:pPr>
      <w:r>
        <w:t>The f</w:t>
      </w:r>
      <w:r w:rsidR="00786256">
        <w:t xml:space="preserve">ollowing formula has to be used to define the mempool size: </w:t>
      </w:r>
    </w:p>
    <w:p w14:paraId="4FB545B5" w14:textId="7F0A06AE" w:rsidR="00BE5766" w:rsidRPr="004E4384" w:rsidRDefault="005F1276" w:rsidP="000F6486">
      <w:pPr>
        <w:pStyle w:val="Corpsdetexte"/>
      </w:pPr>
      <w:r w:rsidRPr="000F6486">
        <w:t>--</w:t>
      </w:r>
      <w:r w:rsidR="00786256" w:rsidRPr="000F6486">
        <w:t xml:space="preserve">vr_mempool_sz </w:t>
      </w:r>
      <w:r w:rsidR="00786256" w:rsidRPr="006B333F">
        <w:t>= 2 * (</w:t>
      </w:r>
      <w:r w:rsidR="00206AF3" w:rsidRPr="006B333F">
        <w:t xml:space="preserve">dpdk_txd_sz </w:t>
      </w:r>
      <w:r w:rsidR="00786256" w:rsidRPr="006B333F">
        <w:t xml:space="preserve">+ </w:t>
      </w:r>
      <w:r w:rsidR="00206AF3" w:rsidRPr="006B333F">
        <w:t>dpdk_</w:t>
      </w:r>
      <w:r w:rsidR="0004274E" w:rsidRPr="006B333F">
        <w:t>r</w:t>
      </w:r>
      <w:r w:rsidR="00206AF3" w:rsidRPr="006B333F">
        <w:t>xd_sz</w:t>
      </w:r>
      <w:r w:rsidR="00786256" w:rsidRPr="006B333F">
        <w:t>) * number_of_vrouter_cores * number_of_ports_in</w:t>
      </w:r>
      <w:r w:rsidR="00786256" w:rsidRPr="00B00D6A">
        <w:t>_dpdk_bond</w:t>
      </w:r>
    </w:p>
    <w:p w14:paraId="756DAFAA" w14:textId="27AACAC2" w:rsidR="009F192E" w:rsidRDefault="006B333F" w:rsidP="009F192E">
      <w:pPr>
        <w:pStyle w:val="Corpsdetexte"/>
        <w:spacing w:before="0" w:after="0"/>
      </w:pPr>
      <w:r>
        <w:t>Next</w:t>
      </w:r>
      <w:r w:rsidR="009F192E" w:rsidRPr="006B333F">
        <w:t xml:space="preserve"> we are configuring the vRouter physical NIC DPDK rings with 512 RX and TX</w:t>
      </w:r>
      <w:r w:rsidR="00671EA5" w:rsidRPr="006B333F">
        <w:t xml:space="preserve">, </w:t>
      </w:r>
      <w:r>
        <w:t>eight</w:t>
      </w:r>
      <w:r w:rsidRPr="006B333F">
        <w:t xml:space="preserve"> </w:t>
      </w:r>
      <w:r w:rsidR="00671EA5" w:rsidRPr="006B333F">
        <w:t xml:space="preserve">cores and </w:t>
      </w:r>
      <w:r>
        <w:t>two</w:t>
      </w:r>
      <w:r w:rsidRPr="006B333F">
        <w:t xml:space="preserve"> </w:t>
      </w:r>
      <w:r w:rsidR="00671EA5" w:rsidRPr="006B333F">
        <w:t>ports</w:t>
      </w:r>
      <w:r w:rsidR="00671EA5">
        <w:t xml:space="preserve"> in a bond</w:t>
      </w:r>
      <w:r w:rsidR="00D2709E">
        <w:t xml:space="preserve">. Based on the formula </w:t>
      </w:r>
      <w:r w:rsidR="007A4DEA">
        <w:t>for</w:t>
      </w:r>
      <w:r w:rsidR="009F192E">
        <w:t xml:space="preserve"> descriptors</w:t>
      </w:r>
      <w:r>
        <w:t>, the</w:t>
      </w:r>
      <w:r w:rsidR="009F192E">
        <w:t xml:space="preserve"> </w:t>
      </w:r>
      <w:r w:rsidR="007A4DEA">
        <w:t>mempool size should be</w:t>
      </w:r>
      <w:r w:rsidR="009F192E">
        <w:t xml:space="preserve"> 32MB:</w:t>
      </w:r>
    </w:p>
    <w:p w14:paraId="0BF9114F" w14:textId="77777777" w:rsidR="009F192E" w:rsidRPr="00B41179" w:rsidRDefault="009F192E" w:rsidP="009F192E">
      <w:pPr>
        <w:pStyle w:val="Corpsdetexte"/>
        <w:spacing w:before="0" w:after="0"/>
        <w:rPr>
          <w:rFonts w:ascii="Arial Narrow" w:hAnsi="Arial Narrow"/>
        </w:rPr>
      </w:pPr>
      <w:r w:rsidRPr="00B41179">
        <w:rPr>
          <w:rFonts w:ascii="Arial Narrow" w:hAnsi="Arial Narrow"/>
        </w:rPr>
        <w:t>$ vi /etc/sysconfig/network-scripts/ifcfg-vhost0</w:t>
      </w:r>
    </w:p>
    <w:p w14:paraId="6D19C39C" w14:textId="77777777" w:rsidR="009F192E" w:rsidRPr="00B41179" w:rsidRDefault="009F192E" w:rsidP="009F192E">
      <w:pPr>
        <w:spacing w:after="60"/>
        <w:rPr>
          <w:rFonts w:ascii="Arial Narrow" w:eastAsia="Arial Narrow" w:hAnsi="Arial Narrow" w:cs="Arial Narrow"/>
        </w:rPr>
      </w:pPr>
      <w:r w:rsidRPr="00B41179">
        <w:rPr>
          <w:rFonts w:ascii="Arial Narrow" w:eastAsia="Arial Narrow" w:hAnsi="Arial Narrow" w:cs="Arial Narrow"/>
        </w:rPr>
        <w:t xml:space="preserve">DPDK_COMMAND_ADDITIONAL_ARGS="--dpdk_rxd_sz 512 --dpdk_txd_sz 512 </w:t>
      </w:r>
      <w:r w:rsidRPr="00B41179">
        <w:rPr>
          <w:rFonts w:ascii="Arial Narrow" w:eastAsia="Courier New" w:hAnsi="Arial Narrow" w:cs="Courier New"/>
        </w:rPr>
        <w:t>--vr_mempool_sz 32768</w:t>
      </w:r>
      <w:r w:rsidRPr="00B41179">
        <w:rPr>
          <w:rFonts w:ascii="Arial Narrow" w:eastAsia="Arial Narrow" w:hAnsi="Arial Narrow" w:cs="Arial Narrow"/>
        </w:rPr>
        <w:t>"</w:t>
      </w:r>
    </w:p>
    <w:p w14:paraId="1072358E" w14:textId="77777777" w:rsidR="009F192E" w:rsidRPr="00B41179" w:rsidRDefault="009F192E" w:rsidP="009F192E">
      <w:pPr>
        <w:pStyle w:val="Corpsdetexte"/>
        <w:spacing w:before="0" w:after="0"/>
        <w:rPr>
          <w:rFonts w:ascii="Arial Narrow" w:hAnsi="Arial Narrow"/>
        </w:rPr>
      </w:pPr>
      <w:r w:rsidRPr="00B41179">
        <w:rPr>
          <w:rFonts w:ascii="Arial Narrow" w:hAnsi="Arial Narrow"/>
        </w:rPr>
        <w:t>$ sudo ifdown vhost0</w:t>
      </w:r>
    </w:p>
    <w:p w14:paraId="087D420F" w14:textId="77777777" w:rsidR="009F192E" w:rsidRPr="00B41179" w:rsidRDefault="009F192E" w:rsidP="009F192E">
      <w:pPr>
        <w:pStyle w:val="Corpsdetexte"/>
        <w:spacing w:before="0" w:after="0"/>
        <w:rPr>
          <w:rFonts w:ascii="Arial Narrow" w:hAnsi="Arial Narrow"/>
        </w:rPr>
      </w:pPr>
      <w:r w:rsidRPr="00B41179">
        <w:rPr>
          <w:rFonts w:ascii="Arial Narrow" w:hAnsi="Arial Narrow"/>
        </w:rPr>
        <w:t>$ sudo ifup vhost0</w:t>
      </w:r>
    </w:p>
    <w:p w14:paraId="485BF923" w14:textId="77777777" w:rsidR="009F192E" w:rsidRDefault="009F192E" w:rsidP="009F192E">
      <w:pPr>
        <w:spacing w:after="0"/>
      </w:pPr>
    </w:p>
    <w:p w14:paraId="0B719CB1" w14:textId="06144BEC" w:rsidR="009F192E" w:rsidRDefault="006B333F" w:rsidP="009F192E">
      <w:pPr>
        <w:pStyle w:val="Corpsdetexte"/>
        <w:spacing w:before="0" w:after="0"/>
      </w:pPr>
      <w:r>
        <w:lastRenderedPageBreak/>
        <w:t>NOTE</w:t>
      </w:r>
      <w:r>
        <w:tab/>
      </w:r>
      <w:r w:rsidR="009F192E">
        <w:t xml:space="preserve"> Physical NIC DPDK ring size modification can lead to some unexpected side effect (packet loss). Needed mempool size depend</w:t>
      </w:r>
      <w:r>
        <w:t>s</w:t>
      </w:r>
      <w:r w:rsidR="009F192E">
        <w:t xml:space="preserve"> on the configured maximum packet size (physical NIC MTU)</w:t>
      </w:r>
      <w:r>
        <w:t>,</w:t>
      </w:r>
      <w:r w:rsidR="009F192E">
        <w:t xml:space="preserve"> the number of NIC</w:t>
      </w:r>
      <w:r>
        <w:t>s</w:t>
      </w:r>
      <w:r w:rsidR="009F192E">
        <w:t xml:space="preserve"> using the physical bond, and the configured number of RX and TX descriptors.</w:t>
      </w:r>
    </w:p>
    <w:p w14:paraId="0E001549" w14:textId="718BD90A" w:rsidR="009F192E" w:rsidRDefault="009F192E" w:rsidP="009F192E">
      <w:pPr>
        <w:pStyle w:val="Titre3"/>
        <w:rPr>
          <w:u w:val="single"/>
        </w:rPr>
      </w:pPr>
      <w:bookmarkStart w:id="25" w:name="_Toc52294126"/>
      <w:bookmarkStart w:id="26" w:name="_Toc54881630"/>
      <w:r>
        <w:t xml:space="preserve">DPDK vRouter </w:t>
      </w:r>
      <w:r w:rsidR="005803BB">
        <w:t xml:space="preserve">Internal Queues Rings </w:t>
      </w:r>
      <w:bookmarkEnd w:id="25"/>
      <w:bookmarkEnd w:id="26"/>
      <w:r w:rsidR="005803BB">
        <w:t>Set</w:t>
      </w:r>
      <w:r w:rsidR="00B7231E">
        <w:t>u</w:t>
      </w:r>
      <w:r w:rsidR="005803BB">
        <w:t>p</w:t>
      </w:r>
    </w:p>
    <w:p w14:paraId="343D3855" w14:textId="77777777" w:rsidR="009F192E" w:rsidRDefault="009F192E" w:rsidP="009F192E">
      <w:pPr>
        <w:pStyle w:val="Corpsdetexte"/>
        <w:spacing w:before="0" w:after="0"/>
      </w:pPr>
    </w:p>
    <w:p w14:paraId="2BA6F22B" w14:textId="3F98A9F2" w:rsidR="009F192E" w:rsidRDefault="009F192E" w:rsidP="009F192E">
      <w:pPr>
        <w:pStyle w:val="Corpsdetexte"/>
        <w:spacing w:before="0" w:after="0"/>
      </w:pPr>
      <w:r>
        <w:t xml:space="preserve">In some scenarios, Contrail DPDK vRouter is using a DPDK pipeline model in order to split packet polling and processing task in two different threads. When this DPDK pipeline mode is used, some internal queues are created in order to store packets that have been polled by the polling lcore thread before </w:t>
      </w:r>
      <w:r w:rsidR="00B7231E">
        <w:t>they ar</w:t>
      </w:r>
      <w:r>
        <w:t>e processed by the processing lcore thread.</w:t>
      </w:r>
    </w:p>
    <w:p w14:paraId="3EA51491" w14:textId="77777777" w:rsidR="009F192E" w:rsidRDefault="009F192E" w:rsidP="009F192E">
      <w:pPr>
        <w:pStyle w:val="Corpsdetexte"/>
        <w:spacing w:before="0" w:after="0"/>
      </w:pPr>
    </w:p>
    <w:p w14:paraId="5E12DA50" w14:textId="6E29CC18" w:rsidR="009F192E" w:rsidRDefault="00456525" w:rsidP="009F192E">
      <w:pPr>
        <w:pStyle w:val="Corpsdetexte"/>
        <w:spacing w:before="0" w:after="0"/>
        <w:rPr>
          <w:noProof/>
        </w:rPr>
      </w:pPr>
      <w:r>
        <w:rPr>
          <w:noProof/>
        </w:rPr>
        <w:object w:dxaOrig="9024" w:dyaOrig="4441" w14:anchorId="00278263">
          <v:shape id="_x0000_i1025" type="#_x0000_t75" alt="" style="width:378pt;height:186pt;mso-width-percent:0;mso-height-percent:0;mso-width-percent:0;mso-height-percent:0" o:ole="">
            <v:imagedata r:id="rId15" o:title=""/>
          </v:shape>
          <o:OLEObject Type="Embed" ProgID="Visio.Drawing.15" ShapeID="_x0000_i1025" DrawAspect="Content" ObjectID="_1668283352" r:id="rId16"/>
        </w:object>
      </w:r>
    </w:p>
    <w:p w14:paraId="5487AA0E" w14:textId="66D27EDF" w:rsidR="005803BB" w:rsidRDefault="005803BB" w:rsidP="009F192E">
      <w:pPr>
        <w:pStyle w:val="Corpsdetexte"/>
        <w:spacing w:before="0" w:after="0"/>
      </w:pPr>
      <w:r>
        <w:rPr>
          <w:noProof/>
        </w:rPr>
        <w:t>Figure 4.3</w:t>
      </w:r>
      <w:r>
        <w:rPr>
          <w:noProof/>
        </w:rPr>
        <w:tab/>
      </w:r>
      <w:r w:rsidR="00B7231E">
        <w:t>DPDK pipeline model</w:t>
      </w:r>
    </w:p>
    <w:p w14:paraId="144E0E86" w14:textId="77777777" w:rsidR="009F192E" w:rsidRDefault="009F192E" w:rsidP="009F192E">
      <w:pPr>
        <w:pStyle w:val="Corpsdetexte"/>
        <w:spacing w:before="0" w:after="0"/>
      </w:pPr>
    </w:p>
    <w:p w14:paraId="118FEDE5" w14:textId="06F209DC" w:rsidR="009F192E" w:rsidRDefault="009F192E" w:rsidP="009F192E">
      <w:pPr>
        <w:pStyle w:val="Corpsdetexte"/>
        <w:spacing w:before="0" w:after="0"/>
      </w:pPr>
      <w:r>
        <w:t xml:space="preserve">Two parameters are used for </w:t>
      </w:r>
      <w:r w:rsidR="00B7231E">
        <w:t xml:space="preserve">the </w:t>
      </w:r>
      <w:r>
        <w:t>DPDK vRouter</w:t>
      </w:r>
      <w:r w:rsidR="00B7231E">
        <w:t xml:space="preserve"> </w:t>
      </w:r>
      <w:r>
        <w:t>internal queue (software rings) configuration:</w:t>
      </w:r>
    </w:p>
    <w:p w14:paraId="59A61B0B" w14:textId="1C6AFBCA" w:rsidR="009F192E" w:rsidRPr="00B7231E" w:rsidRDefault="009F192E" w:rsidP="009F192E">
      <w:pPr>
        <w:spacing w:after="0" w:line="271" w:lineRule="auto"/>
        <w:rPr>
          <w:bCs/>
        </w:rPr>
      </w:pPr>
      <w:r w:rsidRPr="000F6486">
        <w:rPr>
          <w:bCs/>
        </w:rPr>
        <w:t>--vr_dpdk_tx_ring_sz</w:t>
      </w:r>
      <w:r w:rsidRPr="00B7231E">
        <w:rPr>
          <w:bCs/>
        </w:rPr>
        <w:t>:</w:t>
      </w:r>
      <w:r w:rsidR="00B7231E">
        <w:rPr>
          <w:bCs/>
        </w:rPr>
        <w:t xml:space="preserve"> This</w:t>
      </w:r>
      <w:r w:rsidRPr="00B7231E">
        <w:rPr>
          <w:bCs/>
        </w:rPr>
        <w:t xml:space="preserve"> is used to define forwarding lcores TX Ring descriptor size (1024 by default)</w:t>
      </w:r>
    </w:p>
    <w:p w14:paraId="54685F52" w14:textId="6B6D797A" w:rsidR="009F192E" w:rsidRDefault="009F192E" w:rsidP="009F192E">
      <w:pPr>
        <w:spacing w:after="0" w:line="271" w:lineRule="auto"/>
      </w:pPr>
      <w:r w:rsidRPr="000F6486">
        <w:rPr>
          <w:bCs/>
        </w:rPr>
        <w:t>--vr_dpdk_rx_ring_sz</w:t>
      </w:r>
      <w:r w:rsidRPr="00B7231E">
        <w:rPr>
          <w:bCs/>
        </w:rPr>
        <w:t xml:space="preserve">: </w:t>
      </w:r>
      <w:r w:rsidR="00B7231E">
        <w:rPr>
          <w:bCs/>
        </w:rPr>
        <w:t xml:space="preserve">This </w:t>
      </w:r>
      <w:r w:rsidRPr="00B7231E">
        <w:rPr>
          <w:bCs/>
        </w:rPr>
        <w:t>is</w:t>
      </w:r>
      <w:r>
        <w:t xml:space="preserve"> used to define forwarding lcores RX Ring descriptor size (1024 by default).</w:t>
      </w:r>
    </w:p>
    <w:p w14:paraId="621B70D7" w14:textId="1026142C" w:rsidR="009F192E" w:rsidRDefault="009F192E" w:rsidP="000F6486">
      <w:pPr>
        <w:pStyle w:val="Corpsdetexte"/>
      </w:pPr>
      <w:r>
        <w:t>Here we are configuring the vRouter</w:t>
      </w:r>
      <w:r w:rsidR="00B4163E">
        <w:t xml:space="preserve"> </w:t>
      </w:r>
      <w:r>
        <w:t>internal rings with 2048 RX and TX descriptors:</w:t>
      </w:r>
    </w:p>
    <w:p w14:paraId="51C4E263" w14:textId="77777777" w:rsidR="009F192E" w:rsidRPr="00E67A6F" w:rsidRDefault="009F192E" w:rsidP="009F192E">
      <w:pPr>
        <w:pStyle w:val="Corpsdetexte"/>
        <w:spacing w:before="0" w:after="0"/>
        <w:rPr>
          <w:rFonts w:ascii="Arial Narrow" w:hAnsi="Arial Narrow"/>
        </w:rPr>
      </w:pPr>
      <w:r w:rsidRPr="00E67A6F">
        <w:rPr>
          <w:rFonts w:ascii="Arial Narrow" w:hAnsi="Arial Narrow"/>
        </w:rPr>
        <w:t>$ vi /etc/sysconfig/network-scripts/ifcfg-vhost0</w:t>
      </w:r>
    </w:p>
    <w:p w14:paraId="092DDA97" w14:textId="77777777" w:rsidR="009F192E" w:rsidRPr="00E67A6F" w:rsidRDefault="009F192E" w:rsidP="009F192E">
      <w:pPr>
        <w:spacing w:after="60"/>
        <w:rPr>
          <w:rFonts w:ascii="Arial Narrow" w:eastAsia="Arial Narrow" w:hAnsi="Arial Narrow" w:cs="Arial Narrow"/>
        </w:rPr>
      </w:pPr>
      <w:r w:rsidRPr="00E67A6F">
        <w:rPr>
          <w:rFonts w:ascii="Arial Narrow" w:eastAsia="Arial Narrow" w:hAnsi="Arial Narrow" w:cs="Arial Narrow"/>
        </w:rPr>
        <w:t>DPDK_COMMAND_ADDITIONAL_ARGS="</w:t>
      </w:r>
      <w:r w:rsidRPr="00E67A6F">
        <w:rPr>
          <w:rFonts w:ascii="Arial Narrow" w:hAnsi="Arial Narrow"/>
        </w:rPr>
        <w:t>--vr_dpdk_rx_ring_sz</w:t>
      </w:r>
      <w:r w:rsidRPr="00E67A6F">
        <w:rPr>
          <w:rFonts w:ascii="Arial Narrow" w:eastAsia="Arial Narrow" w:hAnsi="Arial Narrow" w:cs="Arial Narrow"/>
        </w:rPr>
        <w:t xml:space="preserve"> 2048 </w:t>
      </w:r>
      <w:r w:rsidRPr="00E67A6F">
        <w:rPr>
          <w:rFonts w:ascii="Arial Narrow" w:hAnsi="Arial Narrow"/>
        </w:rPr>
        <w:t>--vr_dpdk_tx_ring_sz</w:t>
      </w:r>
      <w:r w:rsidRPr="00E67A6F">
        <w:rPr>
          <w:rFonts w:ascii="Arial Narrow" w:eastAsia="Arial Narrow" w:hAnsi="Arial Narrow" w:cs="Arial Narrow"/>
        </w:rPr>
        <w:t xml:space="preserve"> 2048"</w:t>
      </w:r>
    </w:p>
    <w:p w14:paraId="3F27988A" w14:textId="77777777" w:rsidR="009F192E" w:rsidRPr="00E67A6F" w:rsidRDefault="009F192E" w:rsidP="009F192E">
      <w:pPr>
        <w:pStyle w:val="Corpsdetexte"/>
        <w:spacing w:before="0" w:after="0"/>
        <w:rPr>
          <w:rFonts w:ascii="Arial Narrow" w:hAnsi="Arial Narrow"/>
        </w:rPr>
      </w:pPr>
      <w:r w:rsidRPr="00E67A6F">
        <w:rPr>
          <w:rFonts w:ascii="Arial Narrow" w:hAnsi="Arial Narrow"/>
        </w:rPr>
        <w:t>$ sudo ifdown vhost0</w:t>
      </w:r>
    </w:p>
    <w:p w14:paraId="6D13BD1F" w14:textId="77777777" w:rsidR="009F192E" w:rsidRPr="00E67A6F" w:rsidRDefault="009F192E" w:rsidP="009F192E">
      <w:pPr>
        <w:pStyle w:val="Corpsdetexte"/>
        <w:spacing w:before="0" w:after="0"/>
        <w:rPr>
          <w:rFonts w:ascii="Arial Narrow" w:hAnsi="Arial Narrow"/>
        </w:rPr>
      </w:pPr>
      <w:r w:rsidRPr="00E67A6F">
        <w:rPr>
          <w:rFonts w:ascii="Arial Narrow" w:hAnsi="Arial Narrow"/>
        </w:rPr>
        <w:t>$ sudo ifup vhost0</w:t>
      </w:r>
    </w:p>
    <w:p w14:paraId="294B4A0C" w14:textId="06BF6B09" w:rsidR="009F192E" w:rsidRDefault="009F192E" w:rsidP="009F192E">
      <w:pPr>
        <w:pStyle w:val="Corpsdetexte"/>
        <w:spacing w:before="0" w:after="0"/>
      </w:pPr>
    </w:p>
    <w:p w14:paraId="35173D14" w14:textId="472BC91A" w:rsidR="005F1276" w:rsidRDefault="00B7231E" w:rsidP="000F6486">
      <w:pPr>
        <w:pStyle w:val="Corpsdetexte"/>
      </w:pPr>
      <w:r>
        <w:rPr>
          <w:b/>
          <w:u w:val="single"/>
        </w:rPr>
        <w:t>CAUTION</w:t>
      </w:r>
      <w:r>
        <w:tab/>
        <w:t>I</w:t>
      </w:r>
      <w:r w:rsidR="005F1276" w:rsidRPr="00F37F59">
        <w:t>f descriptors</w:t>
      </w:r>
      <w:r w:rsidR="005F1276">
        <w:t>:</w:t>
      </w:r>
      <w:r w:rsidR="005F1276" w:rsidRPr="00F37F59">
        <w:t xml:space="preserve"> </w:t>
      </w:r>
      <w:r w:rsidR="005F1276" w:rsidRPr="003D591D">
        <w:t>dpdk_txd_sz</w:t>
      </w:r>
      <w:r w:rsidR="005F1276" w:rsidRPr="00206AF3">
        <w:t xml:space="preserve"> </w:t>
      </w:r>
      <w:r w:rsidR="005F1276">
        <w:t xml:space="preserve">and </w:t>
      </w:r>
      <w:r w:rsidR="005F1276" w:rsidRPr="003D591D">
        <w:t>dpdk_</w:t>
      </w:r>
      <w:r w:rsidR="005F1276">
        <w:t>r</w:t>
      </w:r>
      <w:r w:rsidR="005F1276" w:rsidRPr="003D591D">
        <w:t>xd_sz</w:t>
      </w:r>
      <w:r w:rsidR="005F1276">
        <w:t xml:space="preserve"> </w:t>
      </w:r>
      <w:r>
        <w:t xml:space="preserve"> are set</w:t>
      </w:r>
      <w:r w:rsidR="005F1276">
        <w:t xml:space="preserve"> the formulas to be used for </w:t>
      </w:r>
      <w:r>
        <w:t xml:space="preserve">the </w:t>
      </w:r>
      <w:r w:rsidR="005F1276">
        <w:t>vr_mempool_sz becomes:</w:t>
      </w:r>
    </w:p>
    <w:p w14:paraId="578EEF39" w14:textId="77777777" w:rsidR="005F1276" w:rsidRDefault="005F1276" w:rsidP="005F1276">
      <w:pPr>
        <w:pStyle w:val="Corpsdetexte"/>
      </w:pPr>
      <w:r w:rsidRPr="000F6486">
        <w:rPr>
          <w:bCs/>
        </w:rPr>
        <w:t>--vr_mempool_sz</w:t>
      </w:r>
      <w:r w:rsidRPr="00B7231E">
        <w:t xml:space="preserve"> = 2</w:t>
      </w:r>
      <w:r w:rsidRPr="00E30933">
        <w:t xml:space="preserve"> * </w:t>
      </w:r>
      <w:r>
        <w:t>[</w:t>
      </w:r>
      <w:r w:rsidRPr="00E30933">
        <w:t>vr_dpdk_rxd_sz + vr_dpdk_txd_sz</w:t>
      </w:r>
      <w:r>
        <w:t xml:space="preserve"> + (</w:t>
      </w:r>
      <w:r w:rsidRPr="00F37F59">
        <w:rPr>
          <w:bCs/>
        </w:rPr>
        <w:t>dpdk_txd_sz</w:t>
      </w:r>
      <w:r w:rsidRPr="00206AF3">
        <w:rPr>
          <w:bCs/>
        </w:rPr>
        <w:t xml:space="preserve"> </w:t>
      </w:r>
      <w:r>
        <w:t xml:space="preserve">+ </w:t>
      </w:r>
      <w:r w:rsidRPr="003D591D">
        <w:rPr>
          <w:bCs/>
        </w:rPr>
        <w:t>dpdk_</w:t>
      </w:r>
      <w:r>
        <w:rPr>
          <w:bCs/>
        </w:rPr>
        <w:t>r</w:t>
      </w:r>
      <w:r w:rsidRPr="003D591D">
        <w:rPr>
          <w:bCs/>
        </w:rPr>
        <w:t>xd_sz</w:t>
      </w:r>
      <w:r>
        <w:t>) * number_of_ports_in_dpdk_bond]</w:t>
      </w:r>
      <w:r w:rsidRPr="00E30933">
        <w:t xml:space="preserve"> * number_of_vrouter_lcores</w:t>
      </w:r>
    </w:p>
    <w:p w14:paraId="4E719BC2" w14:textId="77777777" w:rsidR="009F192E" w:rsidRDefault="009F192E" w:rsidP="009F192E">
      <w:pPr>
        <w:pStyle w:val="Titre3"/>
        <w:rPr>
          <w:u w:val="single"/>
        </w:rPr>
      </w:pPr>
      <w:bookmarkStart w:id="27" w:name="_Toc52294127"/>
      <w:bookmarkStart w:id="28" w:name="_Toc54881631"/>
      <w:r>
        <w:lastRenderedPageBreak/>
        <w:t>DPDK Virtual Machine interface rings setup</w:t>
      </w:r>
      <w:bookmarkEnd w:id="27"/>
      <w:bookmarkEnd w:id="28"/>
    </w:p>
    <w:p w14:paraId="4EAF9C14" w14:textId="75FE9300" w:rsidR="009F192E" w:rsidRPr="00D5080E" w:rsidRDefault="00D5080E" w:rsidP="000F6486">
      <w:pPr>
        <w:pStyle w:val="Corpsdetexte"/>
      </w:pPr>
      <w:r>
        <w:t>VM</w:t>
      </w:r>
      <w:r w:rsidR="009F192E" w:rsidRPr="00D5080E">
        <w:t xml:space="preserve"> NIC queues are not configured by Contrail vRouter, they are managed by OpenStack. By default, Nova is configuring 256 rx and tx descriptor size </w:t>
      </w:r>
      <w:r>
        <w:t>V</w:t>
      </w:r>
      <w:r w:rsidRPr="00D5080E">
        <w:t>irt</w:t>
      </w:r>
      <w:r>
        <w:t>io</w:t>
      </w:r>
      <w:r w:rsidRPr="00D5080E">
        <w:t xml:space="preserve"> </w:t>
      </w:r>
      <w:r w:rsidR="009F192E" w:rsidRPr="00D5080E">
        <w:t xml:space="preserve">interfaces on the </w:t>
      </w:r>
      <w:r>
        <w:t>VM</w:t>
      </w:r>
      <w:r w:rsidR="009F192E" w:rsidRPr="00D5080E">
        <w:t>.</w:t>
      </w:r>
    </w:p>
    <w:p w14:paraId="1DF918C2" w14:textId="425A5585" w:rsidR="009F192E" w:rsidRDefault="00D5080E" w:rsidP="000F6486">
      <w:pPr>
        <w:pStyle w:val="Corpsdetexte"/>
        <w:rPr>
          <w:lang w:val="en-GB"/>
        </w:rPr>
      </w:pPr>
      <w:r>
        <w:t>VM</w:t>
      </w:r>
      <w:r w:rsidR="009F192E" w:rsidRPr="00D5080E">
        <w:t xml:space="preserve"> NIC queue size is defined at OpenStack level in</w:t>
      </w:r>
      <w:r>
        <w:t xml:space="preserve"> the</w:t>
      </w:r>
      <w:r w:rsidR="009F192E" w:rsidRPr="00D5080E">
        <w:t xml:space="preserve"> </w:t>
      </w:r>
      <w:r w:rsidR="009F192E" w:rsidRPr="000F6486">
        <w:t>/etc/nova/nova.conf configuration</w:t>
      </w:r>
      <w:r w:rsidR="009F192E" w:rsidRPr="002C71DB">
        <w:rPr>
          <w:lang w:val="en-GB"/>
        </w:rPr>
        <w:t xml:space="preserve"> file.</w:t>
      </w:r>
      <w:r w:rsidR="009F192E">
        <w:rPr>
          <w:lang w:val="en-GB"/>
        </w:rPr>
        <w:t xml:space="preserve"> They are configured using </w:t>
      </w:r>
      <w:r w:rsidR="009F192E" w:rsidRPr="002C71DB">
        <w:rPr>
          <w:lang w:val="en-GB"/>
        </w:rPr>
        <w:t xml:space="preserve">rx_queue_size and </w:t>
      </w:r>
      <w:r w:rsidR="009F192E">
        <w:rPr>
          <w:lang w:val="en-GB"/>
        </w:rPr>
        <w:t>t</w:t>
      </w:r>
      <w:r w:rsidR="009F192E" w:rsidRPr="002C71DB">
        <w:rPr>
          <w:lang w:val="en-GB"/>
        </w:rPr>
        <w:t>x_queue_size</w:t>
      </w:r>
      <w:r w:rsidR="009F192E">
        <w:rPr>
          <w:lang w:val="en-GB"/>
        </w:rPr>
        <w:t xml:space="preserve"> parameters.</w:t>
      </w:r>
    </w:p>
    <w:p w14:paraId="03918F32" w14:textId="77777777" w:rsidR="009F192E" w:rsidRPr="0033155E" w:rsidRDefault="009F192E" w:rsidP="009F192E">
      <w:pPr>
        <w:pStyle w:val="Corpsdetexte"/>
        <w:spacing w:before="0" w:after="0"/>
        <w:rPr>
          <w:rFonts w:ascii="Arial Narrow" w:hAnsi="Arial Narrow"/>
          <w:lang w:val="fr-FR"/>
        </w:rPr>
      </w:pPr>
      <w:r w:rsidRPr="0033155E">
        <w:rPr>
          <w:rFonts w:ascii="Arial Narrow" w:hAnsi="Arial Narrow"/>
          <w:lang w:val="fr-FR"/>
        </w:rPr>
        <w:t xml:space="preserve">$ cat /etc/nova/nova.conf | grep </w:t>
      </w:r>
      <w:r>
        <w:rPr>
          <w:rFonts w:ascii="Arial Narrow" w:hAnsi="Arial Narrow"/>
          <w:lang w:val="fr-FR"/>
        </w:rPr>
        <w:t>x_</w:t>
      </w:r>
      <w:r w:rsidRPr="002C71DB">
        <w:rPr>
          <w:lang w:val="fr-FR"/>
        </w:rPr>
        <w:t>queue_size</w:t>
      </w:r>
    </w:p>
    <w:p w14:paraId="022F2CBC" w14:textId="77777777" w:rsidR="009F192E" w:rsidRPr="002C71DB" w:rsidRDefault="009F192E" w:rsidP="009F192E">
      <w:pPr>
        <w:pStyle w:val="Corpsdetexte"/>
        <w:spacing w:before="0" w:after="0"/>
        <w:rPr>
          <w:rFonts w:ascii="Arial Narrow" w:hAnsi="Arial Narrow"/>
          <w:lang w:val="fr-FR"/>
        </w:rPr>
      </w:pPr>
      <w:r w:rsidRPr="002C71DB">
        <w:rPr>
          <w:lang w:val="fr-FR"/>
        </w:rPr>
        <w:t>rx_queue_size</w:t>
      </w:r>
      <w:r w:rsidRPr="002C71DB">
        <w:rPr>
          <w:rFonts w:ascii="Arial Narrow" w:hAnsi="Arial Narrow"/>
          <w:lang w:val="fr-FR"/>
        </w:rPr>
        <w:t>=</w:t>
      </w:r>
      <w:r>
        <w:rPr>
          <w:rFonts w:ascii="Arial Narrow" w:hAnsi="Arial Narrow"/>
          <w:lang w:val="fr-FR"/>
        </w:rPr>
        <w:t>512</w:t>
      </w:r>
    </w:p>
    <w:p w14:paraId="66D3EB48" w14:textId="77777777" w:rsidR="009F192E" w:rsidRPr="0033155E" w:rsidRDefault="009F192E" w:rsidP="009F192E">
      <w:pPr>
        <w:pStyle w:val="Corpsdetexte"/>
        <w:spacing w:before="0" w:after="0"/>
        <w:rPr>
          <w:rFonts w:ascii="Arial Narrow" w:hAnsi="Arial Narrow"/>
          <w:lang w:val="fr-FR"/>
        </w:rPr>
      </w:pPr>
      <w:r w:rsidRPr="0033155E">
        <w:rPr>
          <w:lang w:val="fr-FR"/>
        </w:rPr>
        <w:t>tx_queue_size</w:t>
      </w:r>
      <w:r w:rsidRPr="0033155E">
        <w:rPr>
          <w:rFonts w:ascii="Arial Narrow" w:hAnsi="Arial Narrow"/>
          <w:lang w:val="fr-FR"/>
        </w:rPr>
        <w:t>=512</w:t>
      </w:r>
    </w:p>
    <w:p w14:paraId="6AF611D5" w14:textId="77777777" w:rsidR="009F192E" w:rsidRPr="0033155E" w:rsidRDefault="009F192E" w:rsidP="009F192E">
      <w:pPr>
        <w:pStyle w:val="Corpsdetexte"/>
        <w:spacing w:before="0" w:after="0"/>
        <w:rPr>
          <w:lang w:val="fr-FR"/>
        </w:rPr>
      </w:pPr>
    </w:p>
    <w:p w14:paraId="7D16FFB4" w14:textId="77777777" w:rsidR="009F192E" w:rsidRPr="000F6486" w:rsidRDefault="009F192E" w:rsidP="000F6486">
      <w:pPr>
        <w:pStyle w:val="Corpsdetexte"/>
      </w:pPr>
      <w:r w:rsidRPr="000F6486">
        <w:t xml:space="preserve">In order to get these changes taken into consideration, Nova compute service has to be restarted. </w:t>
      </w:r>
    </w:p>
    <w:p w14:paraId="765C88CF" w14:textId="77777777" w:rsidR="009F192E" w:rsidRPr="00B9724F" w:rsidRDefault="009F192E" w:rsidP="009F192E">
      <w:pPr>
        <w:pStyle w:val="Corpsdetexte"/>
        <w:spacing w:before="0" w:after="0"/>
        <w:rPr>
          <w:rFonts w:ascii="Arial Narrow" w:hAnsi="Arial Narrow"/>
          <w:lang w:val="en-GB"/>
        </w:rPr>
      </w:pPr>
      <w:r>
        <w:rPr>
          <w:rFonts w:ascii="Arial Narrow" w:hAnsi="Arial Narrow"/>
          <w:lang w:val="en-GB"/>
        </w:rPr>
        <w:t>$ sudo</w:t>
      </w:r>
      <w:r w:rsidRPr="00B9724F">
        <w:rPr>
          <w:rFonts w:ascii="Arial Narrow" w:hAnsi="Arial Narrow"/>
          <w:lang w:val="en-GB"/>
        </w:rPr>
        <w:t xml:space="preserve"> docker restart nova_compute</w:t>
      </w:r>
    </w:p>
    <w:p w14:paraId="56F9671B" w14:textId="77777777" w:rsidR="009F192E" w:rsidRDefault="009F192E" w:rsidP="009F192E">
      <w:pPr>
        <w:pStyle w:val="Corpsdetexte"/>
        <w:spacing w:before="0" w:after="0"/>
      </w:pPr>
    </w:p>
    <w:p w14:paraId="38F56507" w14:textId="1E8FA629" w:rsidR="009F192E" w:rsidRDefault="00D5080E" w:rsidP="000F6486">
      <w:pPr>
        <w:pStyle w:val="Corpsdetexte"/>
      </w:pPr>
      <w:r>
        <w:t>The VM</w:t>
      </w:r>
      <w:r w:rsidR="009F192E">
        <w:t xml:space="preserve"> NIC and vRouter vif on which each interface is connected to are sharing the same queues (DPDK rings): </w:t>
      </w:r>
    </w:p>
    <w:p w14:paraId="39319ECD" w14:textId="77777777" w:rsidR="009F192E" w:rsidRDefault="009F192E" w:rsidP="00FE424B">
      <w:pPr>
        <w:pStyle w:val="Corpsdetexte"/>
        <w:numPr>
          <w:ilvl w:val="0"/>
          <w:numId w:val="3"/>
        </w:numPr>
        <w:spacing w:before="0" w:after="0"/>
      </w:pPr>
      <w:r>
        <w:t>a vRouter vif tx ring is the same as the virtual NIC rx ring it is connected to.</w:t>
      </w:r>
    </w:p>
    <w:p w14:paraId="3FA5EF78" w14:textId="77777777" w:rsidR="009F192E" w:rsidRDefault="009F192E" w:rsidP="00FE424B">
      <w:pPr>
        <w:pStyle w:val="Corpsdetexte"/>
        <w:numPr>
          <w:ilvl w:val="0"/>
          <w:numId w:val="3"/>
        </w:numPr>
        <w:spacing w:before="0" w:after="0"/>
      </w:pPr>
      <w:r>
        <w:t>a vRouter vif rx ring is the same as the virtual NIC tx ring it is connected to.</w:t>
      </w:r>
    </w:p>
    <w:p w14:paraId="56B2C496" w14:textId="07E63A61" w:rsidR="009F192E" w:rsidRDefault="009F192E" w:rsidP="000F6486">
      <w:pPr>
        <w:pStyle w:val="Corpsdetexte"/>
      </w:pPr>
      <w:r>
        <w:t>It avoids duplicating the same information and processing overhead (that would be generated to manage data copy between vRouter vif and the Virtual Machine queues).</w:t>
      </w:r>
    </w:p>
    <w:p w14:paraId="0198F279" w14:textId="67D7E6D8" w:rsidR="009F192E" w:rsidRDefault="009F192E" w:rsidP="000F6486">
      <w:pPr>
        <w:pStyle w:val="Corpsdetexte"/>
      </w:pPr>
      <w:r>
        <w:t xml:space="preserve">This is why </w:t>
      </w:r>
      <w:r w:rsidR="00D5080E">
        <w:t>VM</w:t>
      </w:r>
      <w:r>
        <w:t xml:space="preserve"> NIC queues have to be accessible from both vRouter and the </w:t>
      </w:r>
      <w:r w:rsidR="00D5080E">
        <w:t>VM</w:t>
      </w:r>
      <w:r>
        <w:t xml:space="preserve"> it belongs to. </w:t>
      </w:r>
      <w:r w:rsidR="00D5080E">
        <w:t>VM</w:t>
      </w:r>
      <w:r>
        <w:t xml:space="preserve">s have to be created by the QEMU/KVM hypervisor with a specific property which is allowing them to access the host </w:t>
      </w:r>
      <w:r w:rsidR="00D5080E">
        <w:t>OS</w:t>
      </w:r>
      <w:r>
        <w:t xml:space="preserve"> huge</w:t>
      </w:r>
      <w:r w:rsidR="00D5080E">
        <w:t xml:space="preserve"> </w:t>
      </w:r>
      <w:r>
        <w:t>pages and to request huge</w:t>
      </w:r>
      <w:r w:rsidR="00D5080E">
        <w:t xml:space="preserve"> </w:t>
      </w:r>
      <w:r>
        <w:t>page allocations.</w:t>
      </w:r>
    </w:p>
    <w:p w14:paraId="42C8B5D5" w14:textId="3A416557" w:rsidR="009F192E" w:rsidRDefault="009F192E" w:rsidP="009F192E">
      <w:pPr>
        <w:pStyle w:val="Corpsdetexte"/>
        <w:spacing w:before="0" w:after="0"/>
      </w:pPr>
      <w:r>
        <w:t>Huge</w:t>
      </w:r>
      <w:r w:rsidR="00D5080E">
        <w:t xml:space="preserve"> </w:t>
      </w:r>
      <w:r>
        <w:t xml:space="preserve">pages size to be allocated by the </w:t>
      </w:r>
      <w:r w:rsidR="00D5080E">
        <w:t xml:space="preserve">hypervisor </w:t>
      </w:r>
      <w:r>
        <w:t xml:space="preserve">to the </w:t>
      </w:r>
      <w:r w:rsidR="00D5080E">
        <w:t>VM</w:t>
      </w:r>
      <w:r>
        <w:t xml:space="preserve"> has to be specified with </w:t>
      </w:r>
      <w:r w:rsidRPr="00F87F6F">
        <w:rPr>
          <w:i/>
          <w:iCs/>
        </w:rPr>
        <w:t>hw:mem_page_size</w:t>
      </w:r>
      <w:r>
        <w:t>. The configured huge</w:t>
      </w:r>
      <w:r w:rsidR="00D5080E">
        <w:t xml:space="preserve"> </w:t>
      </w:r>
      <w:r>
        <w:t xml:space="preserve">pages memory size must be the same as those used by the DPDK vRouter (defined into </w:t>
      </w:r>
      <w:r>
        <w:rPr>
          <w:rFonts w:cstheme="minorHAnsi"/>
        </w:rPr>
        <w:t xml:space="preserve">huge pages size </w:t>
      </w:r>
      <w:r>
        <w:t>hugetlbfs mount point).</w:t>
      </w:r>
    </w:p>
    <w:p w14:paraId="49A54ECE" w14:textId="77777777" w:rsidR="009F192E" w:rsidRDefault="009F192E" w:rsidP="000F6486">
      <w:pPr>
        <w:pStyle w:val="Corpsdetexte"/>
      </w:pPr>
      <w:r w:rsidRPr="00B00D6A">
        <w:t>Here we are configuring an OpenStack flavor</w:t>
      </w:r>
      <w:r>
        <w:t xml:space="preserve"> named m1.large which define 1GB size hugepages in </w:t>
      </w:r>
      <w:r w:rsidRPr="00F87F6F">
        <w:rPr>
          <w:i/>
          <w:iCs/>
        </w:rPr>
        <w:t>hw:mem_page_size</w:t>
      </w:r>
      <w:r>
        <w:t xml:space="preserve"> property:</w:t>
      </w:r>
    </w:p>
    <w:p w14:paraId="65CD1CE9" w14:textId="77777777" w:rsidR="009F192E" w:rsidRPr="00A20E50" w:rsidRDefault="009F192E" w:rsidP="009F192E">
      <w:pPr>
        <w:pStyle w:val="Corpsdetexte"/>
        <w:spacing w:before="0" w:after="0"/>
        <w:rPr>
          <w:rFonts w:ascii="Arial Narrow" w:hAnsi="Arial Narrow"/>
        </w:rPr>
      </w:pPr>
      <w:r w:rsidRPr="00A20E50">
        <w:rPr>
          <w:rFonts w:ascii="Arial Narrow" w:hAnsi="Arial Narrow"/>
        </w:rPr>
        <w:t>$ openstack flavor set m1.large --property hw:mem_page_size=1GB</w:t>
      </w:r>
    </w:p>
    <w:p w14:paraId="08DAFBF4" w14:textId="77777777" w:rsidR="009F192E" w:rsidRPr="002C71DB" w:rsidRDefault="009F192E" w:rsidP="009F192E">
      <w:pPr>
        <w:pStyle w:val="Corpsdetexte"/>
        <w:spacing w:before="0" w:after="0"/>
        <w:rPr>
          <w:lang w:val="en-GB"/>
        </w:rPr>
      </w:pPr>
    </w:p>
    <w:p w14:paraId="540062EE" w14:textId="77777777" w:rsidR="009F192E" w:rsidRDefault="009F192E" w:rsidP="000F6486">
      <w:pPr>
        <w:pStyle w:val="Corpsdetexte"/>
      </w:pPr>
      <w:r w:rsidRPr="00B00D6A">
        <w:t>Then</w:t>
      </w:r>
      <w:r>
        <w:t xml:space="preserve"> this flavor is used at the instance creation:</w:t>
      </w:r>
    </w:p>
    <w:p w14:paraId="2DE03382" w14:textId="77777777" w:rsidR="009F192E" w:rsidRDefault="009F192E" w:rsidP="009F192E">
      <w:pPr>
        <w:pStyle w:val="Corpsdetexte"/>
        <w:spacing w:before="0" w:after="0"/>
        <w:rPr>
          <w:rFonts w:ascii="Arial Narrow" w:hAnsi="Arial Narrow"/>
        </w:rPr>
      </w:pPr>
      <w:r w:rsidRPr="00A20E50">
        <w:rPr>
          <w:rFonts w:ascii="Arial Narrow" w:hAnsi="Arial Narrow"/>
        </w:rPr>
        <w:t>$ openstack server create --flavor FLAVOR_ID --image IMAGE_ID INSTANCE_NAME</w:t>
      </w:r>
    </w:p>
    <w:p w14:paraId="0D24BD0C" w14:textId="77777777" w:rsidR="009F192E" w:rsidRDefault="009F192E" w:rsidP="009F192E">
      <w:pPr>
        <w:pStyle w:val="Corpsdetexte"/>
        <w:spacing w:before="0" w:after="0"/>
        <w:rPr>
          <w:rFonts w:ascii="Arial Narrow" w:hAnsi="Arial Narrow"/>
        </w:rPr>
      </w:pPr>
    </w:p>
    <w:p w14:paraId="55753F63" w14:textId="79D99F4E" w:rsidR="009F192E" w:rsidRDefault="00B00D6A" w:rsidP="009F192E">
      <w:pPr>
        <w:pStyle w:val="Corpsdetexte"/>
        <w:spacing w:before="0" w:after="0"/>
      </w:pPr>
      <w:r>
        <w:rPr>
          <w:rFonts w:ascii="Arial Narrow" w:hAnsi="Arial Narrow"/>
        </w:rPr>
        <w:t>NOTE</w:t>
      </w:r>
      <w:r>
        <w:rPr>
          <w:rFonts w:ascii="Arial Narrow" w:hAnsi="Arial Narrow"/>
        </w:rPr>
        <w:tab/>
        <w:t>The</w:t>
      </w:r>
      <w:r w:rsidR="009F192E">
        <w:rPr>
          <w:rFonts w:ascii="Arial Narrow" w:hAnsi="Arial Narrow"/>
        </w:rPr>
        <w:t xml:space="preserve"> </w:t>
      </w:r>
      <w:r w:rsidR="009F192E" w:rsidRPr="00F87F6F">
        <w:rPr>
          <w:i/>
          <w:iCs/>
        </w:rPr>
        <w:t>hw:mem_page_size</w:t>
      </w:r>
      <w:r w:rsidR="009F192E">
        <w:t xml:space="preserve"> property can also be defined at image level</w:t>
      </w:r>
      <w:r>
        <w:t>:</w:t>
      </w:r>
    </w:p>
    <w:p w14:paraId="0E0DA47E" w14:textId="77777777" w:rsidR="009F192E" w:rsidRPr="00F012FD" w:rsidRDefault="009F192E" w:rsidP="009F192E">
      <w:pPr>
        <w:spacing w:after="0" w:line="271" w:lineRule="auto"/>
        <w:ind w:right="-990"/>
        <w:rPr>
          <w:rFonts w:ascii="Arial Narrow" w:hAnsi="Arial Narrow"/>
        </w:rPr>
      </w:pPr>
      <w:r w:rsidRPr="00F012FD">
        <w:rPr>
          <w:rFonts w:ascii="Arial Narrow" w:eastAsia="Courier New" w:hAnsi="Arial Narrow" w:cs="Courier New"/>
        </w:rPr>
        <w:t xml:space="preserve">$ openstack image set </w:t>
      </w:r>
      <w:r w:rsidRPr="00F012FD">
        <w:rPr>
          <w:rFonts w:ascii="Arial Narrow" w:hAnsi="Arial Narrow"/>
          <w:sz w:val="28"/>
          <w:szCs w:val="28"/>
        </w:rPr>
        <w:t>--property hw:mem_page_size=1GB</w:t>
      </w:r>
      <w:r w:rsidRPr="00F012FD">
        <w:rPr>
          <w:rFonts w:ascii="Arial Narrow" w:eastAsia="Courier New" w:hAnsi="Arial Narrow" w:cs="Courier New"/>
        </w:rPr>
        <w:t xml:space="preserve"> &lt;</w:t>
      </w:r>
      <w:r w:rsidRPr="00F012FD">
        <w:rPr>
          <w:rFonts w:ascii="Arial Narrow" w:hAnsi="Arial Narrow"/>
          <w:sz w:val="28"/>
          <w:szCs w:val="28"/>
        </w:rPr>
        <w:t xml:space="preserve"> IMAGE_ID&gt;</w:t>
      </w:r>
    </w:p>
    <w:p w14:paraId="3C6C1BFD" w14:textId="77777777" w:rsidR="009F192E" w:rsidRPr="00A20E50" w:rsidRDefault="009F192E" w:rsidP="009F192E">
      <w:pPr>
        <w:pStyle w:val="Corpsdetexte"/>
        <w:spacing w:before="0" w:after="0"/>
        <w:rPr>
          <w:rFonts w:ascii="Arial Narrow" w:hAnsi="Arial Narrow"/>
        </w:rPr>
      </w:pPr>
    </w:p>
    <w:p w14:paraId="6945F979" w14:textId="4C50C42A" w:rsidR="009F192E" w:rsidRPr="00D3744E" w:rsidRDefault="009F192E" w:rsidP="009F192E">
      <w:pPr>
        <w:pStyle w:val="Titre2"/>
        <w:rPr>
          <w:lang w:val="en-GB"/>
        </w:rPr>
      </w:pPr>
      <w:bookmarkStart w:id="29" w:name="_Toc52294128"/>
      <w:bookmarkStart w:id="30" w:name="_Toc54881632"/>
      <w:r>
        <w:rPr>
          <w:lang w:val="en-GB"/>
        </w:rPr>
        <w:lastRenderedPageBreak/>
        <w:t>Virtual Machine</w:t>
      </w:r>
      <w:r w:rsidRPr="00D3744E">
        <w:rPr>
          <w:lang w:val="en-GB"/>
        </w:rPr>
        <w:t xml:space="preserve"> vif </w:t>
      </w:r>
      <w:r w:rsidR="00B00D6A">
        <w:rPr>
          <w:lang w:val="en-GB"/>
        </w:rPr>
        <w:t>M</w:t>
      </w:r>
      <w:r w:rsidR="00B00D6A" w:rsidRPr="00D3744E">
        <w:rPr>
          <w:lang w:val="en-GB"/>
        </w:rPr>
        <w:t>ulti</w:t>
      </w:r>
      <w:r w:rsidRPr="00D3744E">
        <w:rPr>
          <w:lang w:val="en-GB"/>
        </w:rPr>
        <w:t xml:space="preserve">queue </w:t>
      </w:r>
      <w:bookmarkEnd w:id="29"/>
      <w:bookmarkEnd w:id="30"/>
      <w:r w:rsidR="00B00D6A">
        <w:rPr>
          <w:lang w:val="en-GB"/>
        </w:rPr>
        <w:t>S</w:t>
      </w:r>
      <w:r w:rsidR="00B00D6A" w:rsidRPr="00D3744E">
        <w:rPr>
          <w:lang w:val="en-GB"/>
        </w:rPr>
        <w:t>etup</w:t>
      </w:r>
    </w:p>
    <w:p w14:paraId="7694E2D0" w14:textId="0C7EBD6C" w:rsidR="009F192E" w:rsidRPr="00B00D6A" w:rsidRDefault="009F192E" w:rsidP="000F6486">
      <w:pPr>
        <w:pStyle w:val="Corpsdetexte"/>
      </w:pPr>
      <w:r>
        <w:t>As explained earlier, when supported, it is suitable to enable multi</w:t>
      </w:r>
      <w:r w:rsidR="00B00D6A">
        <w:t>-</w:t>
      </w:r>
      <w:r>
        <w:t xml:space="preserve">queues on </w:t>
      </w:r>
      <w:r w:rsidR="00B00D6A">
        <w:t>VM</w:t>
      </w:r>
      <w:r>
        <w:t>s NIC. The most suitable scenario is to configure the same number of queues on virtual NIC than the number of polling cores defined on Contrail vRouter.</w:t>
      </w:r>
      <w:r w:rsidR="00B00D6A">
        <w:t xml:space="preserve"> </w:t>
      </w:r>
      <w:r>
        <w:t xml:space="preserve">So, if contrail DPDK vRouter is </w:t>
      </w:r>
      <w:r w:rsidRPr="00B00D6A">
        <w:t xml:space="preserve">configured with </w:t>
      </w:r>
      <w:r w:rsidR="00B00D6A" w:rsidRPr="00B00D6A">
        <w:t xml:space="preserve">four </w:t>
      </w:r>
      <w:r w:rsidRPr="00B00D6A">
        <w:t xml:space="preserve">queues the best scenario is to configure </w:t>
      </w:r>
      <w:r w:rsidR="00B00D6A" w:rsidRPr="00B00D6A">
        <w:t xml:space="preserve">four </w:t>
      </w:r>
      <w:r w:rsidRPr="00B00D6A">
        <w:t xml:space="preserve">queues on </w:t>
      </w:r>
      <w:r w:rsidR="00B00D6A" w:rsidRPr="00B00D6A">
        <w:t>the VM</w:t>
      </w:r>
      <w:r w:rsidRPr="00B00D6A">
        <w:t>s</w:t>
      </w:r>
      <w:r w:rsidR="00B00D6A" w:rsidRPr="00B00D6A">
        <w:t>’</w:t>
      </w:r>
      <w:r w:rsidRPr="00B00D6A">
        <w:t xml:space="preserve"> network inferfaces.</w:t>
      </w:r>
    </w:p>
    <w:p w14:paraId="29B3C045" w14:textId="221278BB" w:rsidR="009F192E" w:rsidRDefault="009F192E" w:rsidP="000F6486">
      <w:pPr>
        <w:pStyle w:val="Corpsdetexte"/>
      </w:pPr>
      <w:r w:rsidRPr="00B00D6A">
        <w:t xml:space="preserve">In OpenStack, in order to get </w:t>
      </w:r>
      <w:r w:rsidR="00B00D6A">
        <w:t>VM</w:t>
      </w:r>
      <w:r w:rsidRPr="00B00D6A">
        <w:t xml:space="preserve">s configured with multiqueues, </w:t>
      </w:r>
      <w:r w:rsidR="00B00D6A">
        <w:t>you</w:t>
      </w:r>
      <w:r w:rsidR="00B00D6A" w:rsidRPr="00B00D6A">
        <w:t xml:space="preserve"> </w:t>
      </w:r>
      <w:r w:rsidRPr="00B00D6A">
        <w:t>have to enable multiqueue support on virtual instance image. It can be done with following command</w:t>
      </w:r>
      <w:r>
        <w:t>:</w:t>
      </w:r>
    </w:p>
    <w:p w14:paraId="123418C8" w14:textId="77777777" w:rsidR="009F192E" w:rsidRPr="00F87F6F" w:rsidRDefault="009F192E" w:rsidP="009F192E">
      <w:pPr>
        <w:spacing w:after="0" w:line="271" w:lineRule="auto"/>
        <w:ind w:right="-990"/>
        <w:rPr>
          <w:rFonts w:ascii="Arial Narrow" w:hAnsi="Arial Narrow"/>
          <w:sz w:val="22"/>
          <w:szCs w:val="22"/>
        </w:rPr>
      </w:pPr>
      <w:r w:rsidRPr="00F87F6F">
        <w:rPr>
          <w:rFonts w:ascii="Arial Narrow" w:eastAsia="Courier New" w:hAnsi="Arial Narrow" w:cs="Courier New"/>
          <w:sz w:val="22"/>
          <w:szCs w:val="22"/>
        </w:rPr>
        <w:t xml:space="preserve">$ openstack image set --property hw_vif_multiqueue_enabled="true" </w:t>
      </w:r>
      <w:r>
        <w:rPr>
          <w:rFonts w:ascii="Arial Narrow" w:eastAsia="Courier New" w:hAnsi="Arial Narrow" w:cs="Courier New"/>
          <w:sz w:val="22"/>
          <w:szCs w:val="22"/>
        </w:rPr>
        <w:t>&lt;</w:t>
      </w:r>
      <w:r w:rsidRPr="00F87F6F">
        <w:rPr>
          <w:rFonts w:ascii="Arial Narrow" w:hAnsi="Arial Narrow"/>
        </w:rPr>
        <w:t xml:space="preserve"> </w:t>
      </w:r>
      <w:r w:rsidRPr="00A20E50">
        <w:rPr>
          <w:rFonts w:ascii="Arial Narrow" w:hAnsi="Arial Narrow"/>
        </w:rPr>
        <w:t>IMAGE_ID</w:t>
      </w:r>
      <w:r>
        <w:rPr>
          <w:rFonts w:ascii="Arial Narrow" w:hAnsi="Arial Narrow"/>
        </w:rPr>
        <w:t>&gt;</w:t>
      </w:r>
    </w:p>
    <w:p w14:paraId="73A76C12" w14:textId="77777777" w:rsidR="009F192E" w:rsidRDefault="009F192E" w:rsidP="009F192E">
      <w:pPr>
        <w:pStyle w:val="Corpsdetexte"/>
        <w:spacing w:before="0" w:after="0"/>
      </w:pPr>
    </w:p>
    <w:p w14:paraId="78E9F050" w14:textId="77777777" w:rsidR="009F192E" w:rsidRDefault="009F192E" w:rsidP="000F6486">
      <w:pPr>
        <w:pStyle w:val="Corpsdetexte"/>
      </w:pPr>
      <w:r>
        <w:t>Then this image is used at the instance creation:</w:t>
      </w:r>
    </w:p>
    <w:p w14:paraId="41B51DFB" w14:textId="77777777" w:rsidR="009F192E" w:rsidRPr="00A20E50" w:rsidRDefault="009F192E" w:rsidP="009F192E">
      <w:pPr>
        <w:pStyle w:val="Corpsdetexte"/>
        <w:spacing w:before="0" w:after="0"/>
        <w:rPr>
          <w:rFonts w:ascii="Arial Narrow" w:hAnsi="Arial Narrow"/>
        </w:rPr>
      </w:pPr>
      <w:r w:rsidRPr="00A20E50">
        <w:rPr>
          <w:rFonts w:ascii="Arial Narrow" w:hAnsi="Arial Narrow"/>
        </w:rPr>
        <w:t xml:space="preserve">$ openstack server create --flavor </w:t>
      </w:r>
      <w:r>
        <w:rPr>
          <w:rFonts w:ascii="Arial Narrow" w:hAnsi="Arial Narrow"/>
        </w:rPr>
        <w:t>&lt;</w:t>
      </w:r>
      <w:r w:rsidRPr="00A20E50">
        <w:rPr>
          <w:rFonts w:ascii="Arial Narrow" w:hAnsi="Arial Narrow"/>
        </w:rPr>
        <w:t>FLAVOR_ID</w:t>
      </w:r>
      <w:r>
        <w:rPr>
          <w:rFonts w:ascii="Arial Narrow" w:hAnsi="Arial Narrow"/>
        </w:rPr>
        <w:t>&gt;</w:t>
      </w:r>
      <w:r w:rsidRPr="00A20E50">
        <w:rPr>
          <w:rFonts w:ascii="Arial Narrow" w:hAnsi="Arial Narrow"/>
        </w:rPr>
        <w:t xml:space="preserve"> --image </w:t>
      </w:r>
      <w:r>
        <w:rPr>
          <w:rFonts w:ascii="Arial Narrow" w:hAnsi="Arial Narrow"/>
        </w:rPr>
        <w:t>&lt;</w:t>
      </w:r>
      <w:r w:rsidRPr="00A20E50">
        <w:rPr>
          <w:rFonts w:ascii="Arial Narrow" w:hAnsi="Arial Narrow"/>
        </w:rPr>
        <w:t>IMAGE_ID</w:t>
      </w:r>
      <w:r>
        <w:rPr>
          <w:rFonts w:ascii="Arial Narrow" w:hAnsi="Arial Narrow"/>
        </w:rPr>
        <w:t>&gt;</w:t>
      </w:r>
      <w:r w:rsidRPr="00A20E50">
        <w:rPr>
          <w:rFonts w:ascii="Arial Narrow" w:hAnsi="Arial Narrow"/>
        </w:rPr>
        <w:t xml:space="preserve"> </w:t>
      </w:r>
      <w:r>
        <w:rPr>
          <w:rFonts w:ascii="Arial Narrow" w:hAnsi="Arial Narrow"/>
        </w:rPr>
        <w:t>&lt;</w:t>
      </w:r>
      <w:r w:rsidRPr="00A20E50">
        <w:rPr>
          <w:rFonts w:ascii="Arial Narrow" w:hAnsi="Arial Narrow"/>
        </w:rPr>
        <w:t>INSTANCE_NAME</w:t>
      </w:r>
      <w:r>
        <w:rPr>
          <w:rFonts w:ascii="Arial Narrow" w:hAnsi="Arial Narrow"/>
        </w:rPr>
        <w:t>&gt;</w:t>
      </w:r>
    </w:p>
    <w:p w14:paraId="5C4BF5D5" w14:textId="77777777" w:rsidR="009F192E" w:rsidRDefault="009F192E" w:rsidP="009F192E">
      <w:pPr>
        <w:pStyle w:val="Corpsdetexte"/>
        <w:spacing w:before="0" w:after="0"/>
      </w:pPr>
    </w:p>
    <w:p w14:paraId="6922C970" w14:textId="39AE687D" w:rsidR="009F192E" w:rsidRPr="00B00D6A" w:rsidRDefault="00B00D6A" w:rsidP="000F6486">
      <w:pPr>
        <w:pStyle w:val="Corpsdetexte"/>
      </w:pPr>
      <w:r>
        <w:t>When</w:t>
      </w:r>
      <w:r w:rsidR="009F192E">
        <w:t xml:space="preserve"> an instance is started with multiqueue vif property enabled, each interface is </w:t>
      </w:r>
      <w:r w:rsidR="009F192E" w:rsidRPr="00B00D6A">
        <w:t>automatically configured with several queues. The number of queues to be enabled on each interface is automatically defined by Nova.</w:t>
      </w:r>
    </w:p>
    <w:p w14:paraId="10155025" w14:textId="66084C2C" w:rsidR="009F192E" w:rsidRPr="00B00D6A" w:rsidRDefault="009F192E" w:rsidP="000F6486">
      <w:pPr>
        <w:pStyle w:val="Corpsdetexte"/>
      </w:pPr>
      <w:r w:rsidRPr="00B00D6A">
        <w:t xml:space="preserve">If the compute host (hypervisor node running qemu/kvm) is running Linux Kernel 3.X, the number of queues configured on the </w:t>
      </w:r>
      <w:r w:rsidR="00B00D6A">
        <w:t>VM</w:t>
      </w:r>
      <w:r w:rsidRPr="00B00D6A">
        <w:t xml:space="preserve"> interface is the same as the number of virtual CPUs configured on the </w:t>
      </w:r>
      <w:r w:rsidR="00B00D6A">
        <w:t>VM</w:t>
      </w:r>
      <w:r w:rsidR="00B00D6A" w:rsidRPr="00B00D6A">
        <w:t xml:space="preserve"> </w:t>
      </w:r>
      <w:r w:rsidRPr="00B00D6A">
        <w:t xml:space="preserve">but can’t exceed </w:t>
      </w:r>
      <w:r w:rsidR="00B00D6A">
        <w:t>eight</w:t>
      </w:r>
      <w:r w:rsidR="00B00D6A" w:rsidRPr="00B00D6A">
        <w:t xml:space="preserve"> </w:t>
      </w:r>
      <w:r w:rsidRPr="00B00D6A">
        <w:t xml:space="preserve">queues. </w:t>
      </w:r>
      <w:r w:rsidR="00B00D6A">
        <w:t>That</w:t>
      </w:r>
      <w:r w:rsidR="00B00D6A" w:rsidRPr="00B00D6A">
        <w:t xml:space="preserve"> </w:t>
      </w:r>
      <w:r w:rsidRPr="00B00D6A">
        <w:t xml:space="preserve">means for a </w:t>
      </w:r>
      <w:r w:rsidR="00B00D6A">
        <w:t>VM</w:t>
      </w:r>
      <w:r w:rsidR="00B00D6A" w:rsidRPr="00B00D6A">
        <w:t xml:space="preserve"> </w:t>
      </w:r>
      <w:r w:rsidRPr="00B00D6A">
        <w:t xml:space="preserve">configured with </w:t>
      </w:r>
      <w:r w:rsidR="00B00D6A">
        <w:t>ten</w:t>
      </w:r>
      <w:r w:rsidR="00B00D6A" w:rsidRPr="00B00D6A">
        <w:t xml:space="preserve"> </w:t>
      </w:r>
      <w:r w:rsidRPr="00B00D6A">
        <w:t xml:space="preserve">vCPUs, all its virtual network interface cards will be configured with </w:t>
      </w:r>
      <w:r w:rsidR="00B00D6A">
        <w:t>eight</w:t>
      </w:r>
      <w:r w:rsidR="00B00D6A" w:rsidRPr="00B00D6A">
        <w:t xml:space="preserve"> </w:t>
      </w:r>
      <w:r w:rsidRPr="00B00D6A">
        <w:t>queues when multi queue is enabled.</w:t>
      </w:r>
    </w:p>
    <w:p w14:paraId="337CD749" w14:textId="06C99C1A" w:rsidR="009F192E" w:rsidRPr="00B00D6A" w:rsidRDefault="009F192E" w:rsidP="000F6486">
      <w:pPr>
        <w:pStyle w:val="Corpsdetexte"/>
      </w:pPr>
      <w:r w:rsidRPr="00B00D6A">
        <w:t xml:space="preserve">If the compute host (hypervisor node running qemu/kvm) is running Linux Kernel 4.X, the number of queues configured on the </w:t>
      </w:r>
      <w:r w:rsidR="00B00D6A">
        <w:t>VM</w:t>
      </w:r>
      <w:r w:rsidR="00B00D6A" w:rsidRPr="00B00D6A">
        <w:t xml:space="preserve"> </w:t>
      </w:r>
      <w:r w:rsidRPr="00B00D6A">
        <w:t xml:space="preserve">interface is the same as the number of virtual CPUs configured on the </w:t>
      </w:r>
      <w:r w:rsidR="00B00D6A">
        <w:t>VM</w:t>
      </w:r>
      <w:r w:rsidR="00B00D6A" w:rsidRPr="00B00D6A">
        <w:t xml:space="preserve"> </w:t>
      </w:r>
      <w:r w:rsidRPr="00B00D6A">
        <w:t xml:space="preserve">but can’t exceed 256 queues. </w:t>
      </w:r>
      <w:r w:rsidR="00B00D6A">
        <w:t>That</w:t>
      </w:r>
      <w:r w:rsidR="00B00D6A" w:rsidRPr="00B00D6A">
        <w:t xml:space="preserve"> </w:t>
      </w:r>
      <w:r w:rsidRPr="00B00D6A">
        <w:t xml:space="preserve">means for a </w:t>
      </w:r>
      <w:r w:rsidR="00B00D6A">
        <w:t>VM</w:t>
      </w:r>
      <w:r w:rsidRPr="00B00D6A">
        <w:t xml:space="preserve"> configured with </w:t>
      </w:r>
      <w:r w:rsidR="00B00D6A">
        <w:t>ten</w:t>
      </w:r>
      <w:r w:rsidR="00B00D6A" w:rsidRPr="00B00D6A">
        <w:t xml:space="preserve"> </w:t>
      </w:r>
      <w:r w:rsidRPr="00B00D6A">
        <w:t xml:space="preserve">vCPUs, all its virtual network interface cards will be configured with </w:t>
      </w:r>
      <w:r w:rsidR="00B00D6A">
        <w:t>ten</w:t>
      </w:r>
      <w:r w:rsidR="00B00D6A" w:rsidRPr="00B00D6A">
        <w:t xml:space="preserve"> </w:t>
      </w:r>
      <w:r w:rsidRPr="00B00D6A">
        <w:t>queues when multiqueue is enabled.</w:t>
      </w:r>
    </w:p>
    <w:p w14:paraId="78DA2A5A" w14:textId="53CD4497" w:rsidR="009F192E" w:rsidRPr="00B00D6A" w:rsidRDefault="009F192E" w:rsidP="000F6486">
      <w:pPr>
        <w:pStyle w:val="Corpsdetexte"/>
      </w:pPr>
      <w:r w:rsidRPr="00B00D6A">
        <w:t>As explain</w:t>
      </w:r>
      <w:r w:rsidR="00B00D6A">
        <w:t>ed</w:t>
      </w:r>
      <w:r w:rsidRPr="00B00D6A">
        <w:t xml:space="preserve"> earlier, Contrail vRouter is not able to process packets generated by connected virtual network interface cards configured with more queues than the number of CPU defined into its CPU_LIST (number of polling and processing cores defined on Contrail vRouter).</w:t>
      </w:r>
    </w:p>
    <w:p w14:paraId="2D3B4707" w14:textId="5A471774" w:rsidR="009F192E" w:rsidRDefault="009F192E" w:rsidP="000F6486">
      <w:pPr>
        <w:pStyle w:val="Corpsdetexte"/>
      </w:pPr>
      <w:r w:rsidRPr="00B00D6A">
        <w:t>Consequently</w:t>
      </w:r>
      <w:r>
        <w:t xml:space="preserve">, a Contrail vRouter configured with only </w:t>
      </w:r>
      <w:r w:rsidR="00B00D6A">
        <w:t xml:space="preserve">four </w:t>
      </w:r>
      <w:r>
        <w:t xml:space="preserve">polling and processing cores won’t be able to collect a </w:t>
      </w:r>
      <w:r w:rsidR="00B00D6A">
        <w:t>VM</w:t>
      </w:r>
      <w:r w:rsidR="00B00D6A" w:rsidRPr="00B00D6A">
        <w:t xml:space="preserve"> </w:t>
      </w:r>
      <w:r>
        <w:t xml:space="preserve">configured with </w:t>
      </w:r>
      <w:r w:rsidR="00B00D6A">
        <w:t xml:space="preserve">ten </w:t>
      </w:r>
      <w:r>
        <w:t>vCPU</w:t>
      </w:r>
      <w:r w:rsidR="00B00D6A">
        <w:t>s</w:t>
      </w:r>
      <w:r>
        <w:t xml:space="preserve"> with vif multiqueue property enable</w:t>
      </w:r>
      <w:r w:rsidR="00B00D6A">
        <w:t>d</w:t>
      </w:r>
      <w:r>
        <w:t xml:space="preserve"> is connected.</w:t>
      </w:r>
    </w:p>
    <w:p w14:paraId="3B341CF6" w14:textId="77777777" w:rsidR="009F192E" w:rsidRDefault="009F192E" w:rsidP="000F6486">
      <w:pPr>
        <w:pStyle w:val="Corpsdetexte"/>
      </w:pPr>
      <w:r>
        <w:t xml:space="preserve">One of </w:t>
      </w:r>
      <w:r w:rsidRPr="00B00D6A">
        <w:t>the</w:t>
      </w:r>
      <w:r>
        <w:t xml:space="preserve"> following changes has to be performed:</w:t>
      </w:r>
    </w:p>
    <w:p w14:paraId="5947DA4A" w14:textId="745BA97C" w:rsidR="009F192E" w:rsidRDefault="009F192E" w:rsidP="00FE424B">
      <w:pPr>
        <w:pStyle w:val="Corpsdetexte"/>
        <w:numPr>
          <w:ilvl w:val="0"/>
          <w:numId w:val="3"/>
        </w:numPr>
        <w:spacing w:before="0" w:after="0"/>
      </w:pPr>
      <w:r>
        <w:t xml:space="preserve">disable multiqueue on the </w:t>
      </w:r>
      <w:r w:rsidR="00B00D6A">
        <w:t>VM</w:t>
      </w:r>
    </w:p>
    <w:p w14:paraId="348E2951" w14:textId="426A9204" w:rsidR="009F192E" w:rsidRDefault="009F192E" w:rsidP="00FE424B">
      <w:pPr>
        <w:pStyle w:val="Corpsdetexte"/>
        <w:numPr>
          <w:ilvl w:val="0"/>
          <w:numId w:val="3"/>
        </w:numPr>
        <w:spacing w:before="0" w:after="0"/>
      </w:pPr>
      <w:r>
        <w:t xml:space="preserve">add more polling and processing cores on the vRouter (increase to </w:t>
      </w:r>
      <w:r w:rsidR="00B00D6A">
        <w:t xml:space="preserve">eight </w:t>
      </w:r>
      <w:r>
        <w:t xml:space="preserve">cores instead of only </w:t>
      </w:r>
      <w:r w:rsidR="00B00D6A">
        <w:t>four</w:t>
      </w:r>
      <w:r>
        <w:t>)</w:t>
      </w:r>
    </w:p>
    <w:p w14:paraId="4CD3D97F" w14:textId="0D708889" w:rsidR="009F192E" w:rsidRDefault="009F192E" w:rsidP="00FE424B">
      <w:pPr>
        <w:pStyle w:val="Corpsdetexte"/>
        <w:numPr>
          <w:ilvl w:val="0"/>
          <w:numId w:val="3"/>
        </w:numPr>
        <w:spacing w:before="0" w:after="0"/>
      </w:pPr>
      <w:r>
        <w:t xml:space="preserve">decrease the number of queues configured by Nova on the </w:t>
      </w:r>
      <w:r w:rsidR="00B00D6A">
        <w:t>VM</w:t>
      </w:r>
    </w:p>
    <w:p w14:paraId="764BCB81" w14:textId="7EDE575B" w:rsidR="009F192E" w:rsidRPr="00B00D6A" w:rsidRDefault="009F192E" w:rsidP="000F6486">
      <w:pPr>
        <w:pStyle w:val="Corpsdetexte"/>
      </w:pPr>
      <w:r w:rsidRPr="00B00D6A">
        <w:lastRenderedPageBreak/>
        <w:t xml:space="preserve">Unfortunately, no mechanism is provided by Nova to specify a specific value for the number of queues to be enabled on </w:t>
      </w:r>
      <w:r w:rsidR="00B00D6A">
        <w:t>VM</w:t>
      </w:r>
      <w:r w:rsidRPr="00B00D6A">
        <w:t xml:space="preserve"> network interface</w:t>
      </w:r>
      <w:r w:rsidR="00B00D6A">
        <w:t>s</w:t>
      </w:r>
      <w:r w:rsidRPr="00B00D6A">
        <w:t>. Only the described algorithm is proposed.</w:t>
      </w:r>
    </w:p>
    <w:p w14:paraId="0B411F35" w14:textId="551C8C6E" w:rsidR="009F192E" w:rsidRPr="004E4384" w:rsidRDefault="009F192E" w:rsidP="000F6486">
      <w:pPr>
        <w:pStyle w:val="Corpsdetexte"/>
      </w:pPr>
      <w:r w:rsidRPr="00B00D6A">
        <w:t xml:space="preserve">In order to decrease the number of queues on the </w:t>
      </w:r>
      <w:r w:rsidR="00B00D6A">
        <w:t>VM</w:t>
      </w:r>
      <w:r w:rsidR="00B00D6A" w:rsidRPr="00B00D6A">
        <w:t xml:space="preserve"> </w:t>
      </w:r>
      <w:r w:rsidRPr="00B00D6A">
        <w:t>network interfaces</w:t>
      </w:r>
      <w:r w:rsidR="00B00D6A">
        <w:t>,</w:t>
      </w:r>
      <w:r w:rsidRPr="00B00D6A">
        <w:t xml:space="preserve"> </w:t>
      </w:r>
      <w:r w:rsidR="00B00D6A">
        <w:t>you</w:t>
      </w:r>
      <w:r w:rsidR="00B00D6A" w:rsidRPr="00B00D6A">
        <w:t xml:space="preserve"> </w:t>
      </w:r>
      <w:r w:rsidRPr="00B00D6A">
        <w:t xml:space="preserve">have to run </w:t>
      </w:r>
      <w:r w:rsidR="00B00D6A">
        <w:t xml:space="preserve">the </w:t>
      </w:r>
      <w:r w:rsidRPr="00B00D6A">
        <w:t xml:space="preserve">ethtool command inside this </w:t>
      </w:r>
      <w:r w:rsidR="00B00D6A">
        <w:t>VM</w:t>
      </w:r>
      <w:r w:rsidRPr="00B00D6A">
        <w:t xml:space="preserve">. For instance, </w:t>
      </w:r>
      <w:r w:rsidR="004E4384">
        <w:t>here</w:t>
      </w:r>
      <w:r w:rsidR="004E4384" w:rsidRPr="004E4384">
        <w:t xml:space="preserve"> </w:t>
      </w:r>
      <w:r w:rsidRPr="004E4384">
        <w:t xml:space="preserve">we are configuring </w:t>
      </w:r>
      <w:r w:rsidR="004E4384">
        <w:t>four</w:t>
      </w:r>
      <w:r w:rsidR="004E4384" w:rsidRPr="004E4384">
        <w:t xml:space="preserve"> </w:t>
      </w:r>
      <w:r w:rsidRPr="004E4384">
        <w:t>logical queues on eth0 vNIC :</w:t>
      </w:r>
    </w:p>
    <w:p w14:paraId="5C56F60A" w14:textId="0016219F" w:rsidR="009F192E" w:rsidRDefault="009F192E" w:rsidP="00B00D6A">
      <w:pPr>
        <w:pStyle w:val="Corpsdetexte"/>
      </w:pPr>
      <w:r w:rsidRPr="000F6486">
        <w:t>$ sudo ethtool -L eth0 combined 4</w:t>
      </w:r>
    </w:p>
    <w:p w14:paraId="6C148549" w14:textId="77777777" w:rsidR="004E4384" w:rsidRPr="000F6486" w:rsidRDefault="004E4384" w:rsidP="000F6486">
      <w:pPr>
        <w:pStyle w:val="Corpsdetexte"/>
      </w:pPr>
    </w:p>
    <w:p w14:paraId="49646AD8" w14:textId="04D5E1C8" w:rsidR="009F192E" w:rsidRPr="004E4384" w:rsidRDefault="004E4384" w:rsidP="000F6486">
      <w:pPr>
        <w:pStyle w:val="Corpsdetexte"/>
      </w:pPr>
      <w:r>
        <w:t xml:space="preserve">The </w:t>
      </w:r>
      <w:r w:rsidR="00B00D6A">
        <w:t>VM</w:t>
      </w:r>
      <w:r w:rsidR="00B00D6A" w:rsidRPr="00B00D6A">
        <w:t xml:space="preserve"> </w:t>
      </w:r>
      <w:r w:rsidR="009F192E" w:rsidRPr="00B00D6A">
        <w:t>initialization script has to be modified to automatically decrease the default value defined by Nova for the number of queues configured on its network interfaces to a lower one</w:t>
      </w:r>
      <w:r>
        <w:t xml:space="preserve">. </w:t>
      </w:r>
      <w:r w:rsidR="009F192E" w:rsidRPr="004E4384">
        <w:t xml:space="preserve">This is why, the most efficient setup today is to use Linux Kernel 3.X on OpenStack compute node running QEMU/KVM and to configure </w:t>
      </w:r>
      <w:r>
        <w:t>eight</w:t>
      </w:r>
      <w:r w:rsidRPr="004E4384">
        <w:t xml:space="preserve"> </w:t>
      </w:r>
      <w:r w:rsidR="009F192E" w:rsidRPr="004E4384">
        <w:t>CPU</w:t>
      </w:r>
      <w:r>
        <w:t>s</w:t>
      </w:r>
      <w:r w:rsidR="009F192E" w:rsidRPr="004E4384">
        <w:t xml:space="preserve"> into the CPU_LIST of the Contrail DPDK vRouter.</w:t>
      </w:r>
    </w:p>
    <w:p w14:paraId="0939F703" w14:textId="56EC7133" w:rsidR="009F192E" w:rsidRPr="00D3744E" w:rsidRDefault="009F192E" w:rsidP="009F192E">
      <w:pPr>
        <w:pStyle w:val="Titre2"/>
        <w:rPr>
          <w:lang w:val="en-GB"/>
        </w:rPr>
      </w:pPr>
      <w:bookmarkStart w:id="31" w:name="_Toc52294129"/>
      <w:bookmarkStart w:id="32" w:name="_Toc54881633"/>
      <w:r>
        <w:rPr>
          <w:lang w:val="en-GB"/>
        </w:rPr>
        <w:t xml:space="preserve">vRouter </w:t>
      </w:r>
      <w:r w:rsidR="004E4384">
        <w:rPr>
          <w:lang w:val="en-GB"/>
        </w:rPr>
        <w:t xml:space="preserve">Routing </w:t>
      </w:r>
      <w:r>
        <w:rPr>
          <w:lang w:val="en-GB"/>
        </w:rPr>
        <w:t xml:space="preserve">and </w:t>
      </w:r>
      <w:r w:rsidR="004E4384">
        <w:rPr>
          <w:lang w:val="en-GB"/>
        </w:rPr>
        <w:t>Switching Object T</w:t>
      </w:r>
      <w:r w:rsidR="004E4384" w:rsidRPr="00D3744E">
        <w:rPr>
          <w:lang w:val="en-GB"/>
        </w:rPr>
        <w:t>able</w:t>
      </w:r>
      <w:r w:rsidR="004E4384">
        <w:rPr>
          <w:lang w:val="en-GB"/>
        </w:rPr>
        <w:t>s</w:t>
      </w:r>
      <w:r w:rsidR="004E4384" w:rsidRPr="00D3744E">
        <w:rPr>
          <w:lang w:val="en-GB"/>
        </w:rPr>
        <w:t xml:space="preserve"> </w:t>
      </w:r>
      <w:r>
        <w:rPr>
          <w:lang w:val="en-GB"/>
        </w:rPr>
        <w:t>dimensioning parameters</w:t>
      </w:r>
      <w:bookmarkEnd w:id="31"/>
      <w:bookmarkEnd w:id="32"/>
    </w:p>
    <w:p w14:paraId="0FC5E910" w14:textId="7849BBEA" w:rsidR="009F192E" w:rsidRDefault="009F192E" w:rsidP="009F192E">
      <w:pPr>
        <w:pStyle w:val="Corpsdetexte"/>
        <w:spacing w:before="0" w:after="0"/>
      </w:pPr>
      <w:r w:rsidRPr="00B00D6A">
        <w:t xml:space="preserve">Some parameters supported </w:t>
      </w:r>
      <w:r w:rsidR="004E4384">
        <w:t>on the</w:t>
      </w:r>
      <w:r w:rsidRPr="00B00D6A">
        <w:t xml:space="preserve"> Kernel </w:t>
      </w:r>
      <w:r w:rsidR="004E4384" w:rsidRPr="00B00D6A">
        <w:t xml:space="preserve">as well as DPDK vRouter </w:t>
      </w:r>
      <w:r w:rsidRPr="00B00D6A">
        <w:t xml:space="preserve">are allowing </w:t>
      </w:r>
      <w:r w:rsidR="004E4384">
        <w:t xml:space="preserve">you </w:t>
      </w:r>
      <w:r w:rsidRPr="00B00D6A">
        <w:t>to define</w:t>
      </w:r>
      <w:r>
        <w:t xml:space="preserve"> the size of internal objects tables. They are:</w:t>
      </w:r>
    </w:p>
    <w:p w14:paraId="368ABC6A" w14:textId="77777777" w:rsidR="009F192E" w:rsidRDefault="009F192E" w:rsidP="009F192E">
      <w:pPr>
        <w:pStyle w:val="Corpsdetexte"/>
        <w:spacing w:before="0" w:after="0"/>
      </w:pPr>
    </w:p>
    <w:p w14:paraId="036B11CB" w14:textId="77777777" w:rsidR="009F192E" w:rsidRPr="00B00D6A" w:rsidRDefault="009F192E" w:rsidP="00FE424B">
      <w:pPr>
        <w:numPr>
          <w:ilvl w:val="0"/>
          <w:numId w:val="6"/>
        </w:numPr>
        <w:spacing w:after="0"/>
        <w:rPr>
          <w:rFonts w:ascii="Arial Narrow" w:eastAsia="Arial Narrow" w:hAnsi="Arial Narrow" w:cs="Arial Narrow"/>
          <w:sz w:val="22"/>
          <w:szCs w:val="22"/>
        </w:rPr>
      </w:pPr>
      <w:r w:rsidRPr="000F6486">
        <w:t>--vr_flow_entries</w:t>
      </w:r>
      <w:r w:rsidRPr="00B00D6A">
        <w:t>: maximum flow entries (default is 512K)</w:t>
      </w:r>
    </w:p>
    <w:p w14:paraId="3D963FB6" w14:textId="77777777" w:rsidR="009F192E" w:rsidRPr="00B00D6A" w:rsidRDefault="009F192E" w:rsidP="00FE424B">
      <w:pPr>
        <w:numPr>
          <w:ilvl w:val="0"/>
          <w:numId w:val="6"/>
        </w:numPr>
        <w:spacing w:after="0"/>
        <w:rPr>
          <w:rFonts w:ascii="Arial Narrow" w:eastAsia="Arial Narrow" w:hAnsi="Arial Narrow" w:cs="Arial Narrow"/>
        </w:rPr>
      </w:pPr>
      <w:r w:rsidRPr="000F6486">
        <w:t>--vr_oflow_entries</w:t>
      </w:r>
      <w:r w:rsidRPr="00B00D6A">
        <w:t>: maximum overflow entries (default is 8K)</w:t>
      </w:r>
    </w:p>
    <w:p w14:paraId="4816EDFA" w14:textId="77777777" w:rsidR="009F192E" w:rsidRPr="00B00D6A" w:rsidRDefault="009F192E" w:rsidP="00FE424B">
      <w:pPr>
        <w:numPr>
          <w:ilvl w:val="0"/>
          <w:numId w:val="6"/>
        </w:numPr>
        <w:spacing w:after="0"/>
        <w:rPr>
          <w:rFonts w:ascii="Arial Narrow" w:eastAsia="Arial Narrow" w:hAnsi="Arial Narrow" w:cs="Arial Narrow"/>
        </w:rPr>
      </w:pPr>
      <w:r w:rsidRPr="000F6486">
        <w:t>--vr_bridge_entries</w:t>
      </w:r>
      <w:r w:rsidRPr="00B00D6A">
        <w:t>: maximum bridge entries (default is 256K)</w:t>
      </w:r>
    </w:p>
    <w:p w14:paraId="32B466E3" w14:textId="77777777" w:rsidR="009F192E" w:rsidRPr="00B00D6A" w:rsidRDefault="009F192E" w:rsidP="00FE424B">
      <w:pPr>
        <w:numPr>
          <w:ilvl w:val="0"/>
          <w:numId w:val="6"/>
        </w:numPr>
        <w:spacing w:after="0"/>
        <w:rPr>
          <w:rFonts w:ascii="Arial Narrow" w:eastAsia="Arial Narrow" w:hAnsi="Arial Narrow" w:cs="Arial Narrow"/>
        </w:rPr>
      </w:pPr>
      <w:r w:rsidRPr="000F6486">
        <w:t>--vr_bridge_oentries</w:t>
      </w:r>
      <w:r w:rsidRPr="00B00D6A">
        <w:t>: maximum bridge overflow entries (default is 0)</w:t>
      </w:r>
    </w:p>
    <w:p w14:paraId="4DDBEEDA" w14:textId="77777777" w:rsidR="009F192E" w:rsidRPr="00B00D6A" w:rsidRDefault="009F192E" w:rsidP="00FE424B">
      <w:pPr>
        <w:numPr>
          <w:ilvl w:val="0"/>
          <w:numId w:val="6"/>
        </w:numPr>
        <w:spacing w:after="0"/>
        <w:rPr>
          <w:rFonts w:ascii="Arial Narrow" w:eastAsia="Arial Narrow" w:hAnsi="Arial Narrow" w:cs="Arial Narrow"/>
        </w:rPr>
      </w:pPr>
      <w:r w:rsidRPr="000F6486">
        <w:t>--vr_mpls_labels</w:t>
      </w:r>
      <w:r w:rsidRPr="00B00D6A">
        <w:t>: maximum MPLS labels used in the node (default is 5K)</w:t>
      </w:r>
    </w:p>
    <w:p w14:paraId="0966F99D" w14:textId="77777777" w:rsidR="009F192E" w:rsidRPr="00B00D6A" w:rsidRDefault="009F192E" w:rsidP="00FE424B">
      <w:pPr>
        <w:numPr>
          <w:ilvl w:val="0"/>
          <w:numId w:val="6"/>
        </w:numPr>
        <w:spacing w:after="0"/>
        <w:rPr>
          <w:rFonts w:ascii="Arial Narrow" w:eastAsia="Arial Narrow" w:hAnsi="Arial Narrow" w:cs="Arial Narrow"/>
        </w:rPr>
      </w:pPr>
      <w:r w:rsidRPr="000F6486">
        <w:t>--vr_nexthops</w:t>
      </w:r>
      <w:r w:rsidRPr="00B00D6A">
        <w:t>: maximum next hops in the node (default is 512K)</w:t>
      </w:r>
    </w:p>
    <w:p w14:paraId="4E82BC66" w14:textId="77777777" w:rsidR="009F192E" w:rsidRPr="00B00D6A" w:rsidRDefault="009F192E" w:rsidP="00FE424B">
      <w:pPr>
        <w:numPr>
          <w:ilvl w:val="0"/>
          <w:numId w:val="6"/>
        </w:numPr>
        <w:spacing w:after="0"/>
        <w:rPr>
          <w:rFonts w:ascii="Arial Narrow" w:eastAsia="Arial Narrow" w:hAnsi="Arial Narrow" w:cs="Arial Narrow"/>
        </w:rPr>
      </w:pPr>
      <w:r w:rsidRPr="000F6486">
        <w:t>--vr_vrfs</w:t>
      </w:r>
      <w:r w:rsidRPr="00B00D6A">
        <w:t>: maximum VRFs supported in the node (default is 4096)</w:t>
      </w:r>
    </w:p>
    <w:p w14:paraId="08827005" w14:textId="77777777" w:rsidR="009F192E" w:rsidRPr="00C91B36" w:rsidRDefault="009F192E" w:rsidP="00FE424B">
      <w:pPr>
        <w:numPr>
          <w:ilvl w:val="0"/>
          <w:numId w:val="6"/>
        </w:numPr>
        <w:spacing w:after="0"/>
        <w:rPr>
          <w:rFonts w:ascii="Arial Narrow" w:eastAsia="Arial Narrow" w:hAnsi="Arial Narrow" w:cs="Arial Narrow"/>
        </w:rPr>
      </w:pPr>
      <w:r w:rsidRPr="000F6486">
        <w:t>--vr_interfaces</w:t>
      </w:r>
      <w:r w:rsidRPr="00B00D6A">
        <w:t xml:space="preserve">: maximum </w:t>
      </w:r>
      <w:r>
        <w:t>interfaces that can be created (default is 4352)</w:t>
      </w:r>
    </w:p>
    <w:p w14:paraId="3B94011D" w14:textId="04D89FCC" w:rsidR="009F192E" w:rsidRDefault="009F192E" w:rsidP="000F6486">
      <w:pPr>
        <w:pStyle w:val="Corpsdetexte"/>
      </w:pPr>
      <w:r>
        <w:t xml:space="preserve">In </w:t>
      </w:r>
      <w:r w:rsidRPr="004E4384">
        <w:t>order</w:t>
      </w:r>
      <w:r>
        <w:t xml:space="preserve"> to override their default values, </w:t>
      </w:r>
      <w:r w:rsidR="004E4384">
        <w:t xml:space="preserve">you </w:t>
      </w:r>
      <w:r>
        <w:t xml:space="preserve">can configure an updated value using </w:t>
      </w:r>
      <w:r w:rsidRPr="00E67A6F">
        <w:rPr>
          <w:rFonts w:eastAsia="Arial Narrow" w:cs="Arial Narrow"/>
        </w:rPr>
        <w:t>DPDK_COMMAND_ADDITIONAL_ARGS</w:t>
      </w:r>
      <w:r>
        <w:rPr>
          <w:rFonts w:eastAsia="Arial Narrow" w:cs="Arial Narrow"/>
        </w:rPr>
        <w:t xml:space="preserve"> parameter defined in </w:t>
      </w:r>
      <w:r w:rsidRPr="00E67A6F">
        <w:t>vhost0</w:t>
      </w:r>
      <w:r>
        <w:t xml:space="preserve"> DPDK vRouter configuration file.</w:t>
      </w:r>
      <w:r w:rsidR="004E4384">
        <w:t xml:space="preserve"> </w:t>
      </w:r>
      <w:r>
        <w:t>For instance; we can decrease the nexthops table size to 32K instead of 512K configured by default:</w:t>
      </w:r>
    </w:p>
    <w:p w14:paraId="37FB9944" w14:textId="77777777" w:rsidR="009F192E" w:rsidRPr="00E67A6F" w:rsidRDefault="009F192E" w:rsidP="009F192E">
      <w:pPr>
        <w:pStyle w:val="Corpsdetexte"/>
        <w:spacing w:before="0" w:after="0"/>
        <w:rPr>
          <w:rFonts w:ascii="Arial Narrow" w:hAnsi="Arial Narrow"/>
        </w:rPr>
      </w:pPr>
      <w:r w:rsidRPr="00E67A6F">
        <w:rPr>
          <w:rFonts w:ascii="Arial Narrow" w:hAnsi="Arial Narrow"/>
        </w:rPr>
        <w:t>$ vi /etc/sysconfig/network-scripts/ifcfg-vhost0</w:t>
      </w:r>
    </w:p>
    <w:p w14:paraId="4A33967A" w14:textId="77777777" w:rsidR="009F192E" w:rsidRDefault="009F192E" w:rsidP="009F192E">
      <w:pPr>
        <w:pStyle w:val="Corpsdetexte"/>
        <w:spacing w:before="0" w:after="0"/>
        <w:rPr>
          <w:rFonts w:ascii="Arial Narrow" w:eastAsia="Arial Narrow" w:hAnsi="Arial Narrow" w:cs="Arial Narrow"/>
        </w:rPr>
      </w:pPr>
      <w:r>
        <w:rPr>
          <w:rFonts w:ascii="Arial Narrow" w:eastAsia="Arial Narrow" w:hAnsi="Arial Narrow" w:cs="Arial Narrow"/>
        </w:rPr>
        <w:t>DPDK_COMMAND_ADDITIONAL_ARGS=”--vr_nexthops=32768”</w:t>
      </w:r>
    </w:p>
    <w:p w14:paraId="382098D1" w14:textId="77777777" w:rsidR="009F192E" w:rsidRPr="00E67A6F" w:rsidRDefault="009F192E" w:rsidP="009F192E">
      <w:pPr>
        <w:pStyle w:val="Corpsdetexte"/>
        <w:spacing w:before="0" w:after="0"/>
        <w:rPr>
          <w:rFonts w:ascii="Arial Narrow" w:hAnsi="Arial Narrow"/>
        </w:rPr>
      </w:pPr>
      <w:r w:rsidRPr="00E67A6F">
        <w:rPr>
          <w:rFonts w:ascii="Arial Narrow" w:hAnsi="Arial Narrow"/>
        </w:rPr>
        <w:t>$ sudo ifdown vhost0</w:t>
      </w:r>
    </w:p>
    <w:p w14:paraId="5593633D" w14:textId="77777777" w:rsidR="009F192E" w:rsidRPr="00E67A6F" w:rsidRDefault="009F192E" w:rsidP="009F192E">
      <w:pPr>
        <w:pStyle w:val="Corpsdetexte"/>
        <w:spacing w:before="0" w:after="0"/>
        <w:rPr>
          <w:rFonts w:ascii="Arial Narrow" w:hAnsi="Arial Narrow"/>
        </w:rPr>
      </w:pPr>
      <w:r w:rsidRPr="00E67A6F">
        <w:rPr>
          <w:rFonts w:ascii="Arial Narrow" w:hAnsi="Arial Narrow"/>
        </w:rPr>
        <w:t>$ sudo ifup vhost0</w:t>
      </w:r>
    </w:p>
    <w:p w14:paraId="125308C9" w14:textId="77777777" w:rsidR="009F192E" w:rsidRDefault="009F192E" w:rsidP="009F192E">
      <w:pPr>
        <w:pStyle w:val="Corpsdetexte"/>
        <w:spacing w:before="0" w:after="0"/>
      </w:pPr>
    </w:p>
    <w:p w14:paraId="7B751D01" w14:textId="43D6058D" w:rsidR="009F192E" w:rsidRDefault="009F192E" w:rsidP="000F6486">
      <w:pPr>
        <w:pStyle w:val="Corpsdetexte"/>
      </w:pPr>
      <w:r>
        <w:t xml:space="preserve">All these parameters could increase vRouter performance but could also have a </w:t>
      </w:r>
      <w:r w:rsidR="004E4384">
        <w:t xml:space="preserve">negative </w:t>
      </w:r>
      <w:r>
        <w:t xml:space="preserve">impact when </w:t>
      </w:r>
      <w:r w:rsidRPr="004E4384">
        <w:t>not</w:t>
      </w:r>
      <w:r>
        <w:t xml:space="preserve"> properly configured.</w:t>
      </w:r>
    </w:p>
    <w:p w14:paraId="6C7F6D1C" w14:textId="09406D66" w:rsidR="009F192E" w:rsidRPr="00944A8F" w:rsidRDefault="009F192E" w:rsidP="009F192E">
      <w:pPr>
        <w:pStyle w:val="Titre2"/>
        <w:rPr>
          <w:rFonts w:ascii="Times New Roman" w:eastAsia="Times New Roman" w:hAnsi="Times New Roman" w:cs="Times New Roman"/>
          <w:color w:val="auto"/>
          <w:sz w:val="24"/>
          <w:szCs w:val="24"/>
          <w:lang w:eastAsia="en-GB"/>
        </w:rPr>
      </w:pPr>
      <w:bookmarkStart w:id="33" w:name="_Toc52294130"/>
      <w:bookmarkStart w:id="34" w:name="_Toc54881634"/>
      <w:r>
        <w:rPr>
          <w:lang w:val="en-GB"/>
        </w:rPr>
        <w:t>vR</w:t>
      </w:r>
      <w:r w:rsidRPr="00944A8F">
        <w:rPr>
          <w:rFonts w:eastAsia="Times New Roman"/>
          <w:lang w:eastAsia="en-GB"/>
        </w:rPr>
        <w:t xml:space="preserve">outers DPDK </w:t>
      </w:r>
      <w:r w:rsidR="004E4384">
        <w:rPr>
          <w:rFonts w:eastAsia="Times New Roman"/>
          <w:lang w:eastAsia="en-GB"/>
        </w:rPr>
        <w:t>F</w:t>
      </w:r>
      <w:r w:rsidR="004E4384" w:rsidRPr="00944A8F">
        <w:rPr>
          <w:rFonts w:eastAsia="Times New Roman"/>
          <w:lang w:eastAsia="en-GB"/>
        </w:rPr>
        <w:t xml:space="preserve">ine </w:t>
      </w:r>
      <w:del w:id="35" w:author="Przemyslaw Grygiel" w:date="2020-11-30T16:58:00Z">
        <w:r w:rsidR="004E4384" w:rsidDel="0012773C">
          <w:rPr>
            <w:rFonts w:eastAsia="Times New Roman"/>
            <w:lang w:eastAsia="en-GB"/>
          </w:rPr>
          <w:delText>T</w:delText>
        </w:r>
        <w:r w:rsidR="004E4384" w:rsidRPr="00944A8F" w:rsidDel="0012773C">
          <w:rPr>
            <w:rFonts w:eastAsia="Times New Roman"/>
            <w:lang w:eastAsia="en-GB"/>
          </w:rPr>
          <w:delText xml:space="preserve">uning  </w:delText>
        </w:r>
        <w:bookmarkEnd w:id="33"/>
        <w:bookmarkEnd w:id="34"/>
        <w:r w:rsidR="004E4384" w:rsidDel="0012773C">
          <w:rPr>
            <w:rFonts w:eastAsia="Times New Roman"/>
            <w:lang w:eastAsia="en-GB"/>
          </w:rPr>
          <w:delText>P</w:delText>
        </w:r>
        <w:r w:rsidR="004E4384" w:rsidRPr="00944A8F" w:rsidDel="0012773C">
          <w:rPr>
            <w:rFonts w:eastAsia="Times New Roman"/>
            <w:lang w:eastAsia="en-GB"/>
          </w:rPr>
          <w:delText>arameters</w:delText>
        </w:r>
      </w:del>
      <w:ins w:id="36" w:author="Przemyslaw Grygiel" w:date="2020-11-30T16:58:00Z">
        <w:r w:rsidR="0012773C">
          <w:rPr>
            <w:rFonts w:eastAsia="Times New Roman"/>
            <w:lang w:eastAsia="en-GB"/>
          </w:rPr>
          <w:t>T</w:t>
        </w:r>
        <w:r w:rsidR="0012773C" w:rsidRPr="00944A8F">
          <w:rPr>
            <w:rFonts w:eastAsia="Times New Roman"/>
            <w:lang w:eastAsia="en-GB"/>
          </w:rPr>
          <w:t>uning Parameters</w:t>
        </w:r>
      </w:ins>
    </w:p>
    <w:p w14:paraId="6F89C54D" w14:textId="3EA19A24" w:rsidR="009F192E" w:rsidRPr="000F6486" w:rsidRDefault="004E4384" w:rsidP="000F6486">
      <w:pPr>
        <w:pStyle w:val="Corpsdetexte"/>
      </w:pPr>
      <w:r>
        <w:t>Here is a list of fine-tuning parameters for the DPDK:</w:t>
      </w:r>
    </w:p>
    <w:p w14:paraId="13631E2D" w14:textId="59CE8DCE" w:rsidR="009F192E" w:rsidRPr="009308C1" w:rsidRDefault="009F192E" w:rsidP="000F6486">
      <w:pPr>
        <w:pStyle w:val="Corpsdetexte"/>
        <w:rPr>
          <w:rFonts w:ascii="Times New Roman" w:hAnsi="Times New Roman" w:cs="Times New Roman"/>
          <w:lang w:eastAsia="en-GB"/>
        </w:rPr>
      </w:pPr>
      <w:r w:rsidRPr="009308C1">
        <w:rPr>
          <w:b/>
          <w:bCs/>
          <w:lang w:eastAsia="en-GB"/>
        </w:rPr>
        <w:lastRenderedPageBreak/>
        <w:t xml:space="preserve">--dpdk_ctrl_thread_mask </w:t>
      </w:r>
      <w:r w:rsidRPr="009308C1">
        <w:rPr>
          <w:lang w:eastAsia="en-GB"/>
        </w:rPr>
        <w:t xml:space="preserve">: </w:t>
      </w:r>
      <w:r w:rsidRPr="009308C1">
        <w:rPr>
          <w:i/>
          <w:iCs/>
          <w:lang w:eastAsia="en-GB"/>
        </w:rPr>
        <w:t>(20.03</w:t>
      </w:r>
      <w:ins w:id="37" w:author="Przemyslaw Grygiel" w:date="2020-11-30T16:58:00Z">
        <w:r w:rsidR="0012773C">
          <w:rPr>
            <w:i/>
            <w:iCs/>
            <w:lang w:eastAsia="en-GB"/>
          </w:rPr>
          <w:t>/1912 L2</w:t>
        </w:r>
      </w:ins>
      <w:r w:rsidRPr="009308C1">
        <w:rPr>
          <w:i/>
          <w:iCs/>
          <w:lang w:eastAsia="en-GB"/>
        </w:rPr>
        <w:t xml:space="preserve"> and later version)</w:t>
      </w:r>
      <w:r w:rsidRPr="009308C1">
        <w:rPr>
          <w:lang w:eastAsia="en-GB"/>
        </w:rPr>
        <w:t xml:space="preserve"> CPUs to be used for vrouter control threads (CPU list or hexadecimal bitmask).</w:t>
      </w:r>
    </w:p>
    <w:p w14:paraId="5C8959EC" w14:textId="77777777" w:rsidR="009F192E" w:rsidRPr="009308C1" w:rsidRDefault="009F192E" w:rsidP="000F6486">
      <w:pPr>
        <w:pStyle w:val="Corpsdetexte"/>
        <w:rPr>
          <w:rFonts w:ascii="Times New Roman" w:hAnsi="Times New Roman" w:cs="Times New Roman"/>
          <w:lang w:eastAsia="en-GB"/>
        </w:rPr>
      </w:pPr>
    </w:p>
    <w:p w14:paraId="1C4B87B5" w14:textId="1D3E599D" w:rsidR="009F192E" w:rsidRPr="009308C1" w:rsidRDefault="009F192E" w:rsidP="000F6486">
      <w:pPr>
        <w:pStyle w:val="Corpsdetexte"/>
        <w:rPr>
          <w:rFonts w:ascii="Times New Roman" w:hAnsi="Times New Roman" w:cs="Times New Roman"/>
          <w:lang w:eastAsia="en-GB"/>
        </w:rPr>
      </w:pPr>
      <w:r w:rsidRPr="009308C1">
        <w:rPr>
          <w:b/>
          <w:bCs/>
          <w:lang w:eastAsia="en-GB"/>
        </w:rPr>
        <w:t>--service_core_mask</w:t>
      </w:r>
      <w:r w:rsidRPr="009308C1">
        <w:rPr>
          <w:lang w:eastAsia="en-GB"/>
        </w:rPr>
        <w:t xml:space="preserve"> : </w:t>
      </w:r>
      <w:r w:rsidRPr="009308C1">
        <w:rPr>
          <w:i/>
          <w:iCs/>
          <w:lang w:eastAsia="en-GB"/>
        </w:rPr>
        <w:t>(20.03</w:t>
      </w:r>
      <w:ins w:id="38" w:author="Przemyslaw Grygiel" w:date="2020-11-30T16:58:00Z">
        <w:r w:rsidR="0012773C">
          <w:rPr>
            <w:i/>
            <w:iCs/>
            <w:lang w:eastAsia="en-GB"/>
          </w:rPr>
          <w:t>/1912 L2</w:t>
        </w:r>
      </w:ins>
      <w:r w:rsidRPr="009308C1">
        <w:rPr>
          <w:i/>
          <w:iCs/>
          <w:lang w:eastAsia="en-GB"/>
        </w:rPr>
        <w:t xml:space="preserve"> and later version)</w:t>
      </w:r>
      <w:r w:rsidRPr="009308C1">
        <w:rPr>
          <w:lang w:eastAsia="en-GB"/>
        </w:rPr>
        <w:t xml:space="preserve"> CPUs to be used for vrouter service threads (CPU list or hexadecimal bitmask). </w:t>
      </w:r>
    </w:p>
    <w:p w14:paraId="18A1DD7C" w14:textId="77777777" w:rsidR="009F192E" w:rsidRPr="009308C1" w:rsidRDefault="009F192E" w:rsidP="000F6486">
      <w:pPr>
        <w:pStyle w:val="Corpsdetexte"/>
        <w:rPr>
          <w:rFonts w:ascii="Times New Roman" w:hAnsi="Times New Roman" w:cs="Times New Roman"/>
          <w:lang w:eastAsia="en-GB"/>
        </w:rPr>
      </w:pPr>
    </w:p>
    <w:p w14:paraId="14BA9067" w14:textId="6DE4AD7D" w:rsidR="009F192E" w:rsidRPr="009308C1" w:rsidRDefault="009F192E" w:rsidP="000F6486">
      <w:pPr>
        <w:pStyle w:val="Corpsdetexte"/>
        <w:rPr>
          <w:rFonts w:ascii="Times New Roman" w:hAnsi="Times New Roman" w:cs="Times New Roman"/>
          <w:lang w:eastAsia="en-GB"/>
        </w:rPr>
      </w:pPr>
      <w:r w:rsidRPr="009308C1">
        <w:rPr>
          <w:b/>
          <w:bCs/>
          <w:lang w:eastAsia="en-GB"/>
        </w:rPr>
        <w:t>--yield_option</w:t>
      </w:r>
      <w:r w:rsidRPr="009308C1">
        <w:rPr>
          <w:lang w:eastAsia="en-GB"/>
        </w:rPr>
        <w:t xml:space="preserve"> : </w:t>
      </w:r>
      <w:r w:rsidRPr="009308C1">
        <w:rPr>
          <w:i/>
          <w:iCs/>
          <w:lang w:eastAsia="en-GB"/>
        </w:rPr>
        <w:t>(20.03</w:t>
      </w:r>
      <w:ins w:id="39" w:author="Przemyslaw Grygiel" w:date="2020-11-30T16:58:00Z">
        <w:r w:rsidR="0012773C">
          <w:rPr>
            <w:i/>
            <w:iCs/>
            <w:lang w:eastAsia="en-GB"/>
          </w:rPr>
          <w:t>/1912 L2</w:t>
        </w:r>
      </w:ins>
      <w:r w:rsidRPr="009308C1">
        <w:rPr>
          <w:i/>
          <w:iCs/>
          <w:lang w:eastAsia="en-GB"/>
        </w:rPr>
        <w:t xml:space="preserve"> and later version)</w:t>
      </w:r>
      <w:r w:rsidRPr="009308C1">
        <w:rPr>
          <w:lang w:eastAsia="en-GB"/>
        </w:rPr>
        <w:t xml:space="preserve"> is used to enable or disable yield on forwarding cores (0 or 1 - enabled by default). Yield is an action that occurs in a computer program during multithreading, of forcing a processor (core) to relinquish control of the current running thread (vrouter polling and processing tasks) and sending it to the end of the running queue, of the same scheduling priority.</w:t>
      </w:r>
      <w:r w:rsidR="004E4384">
        <w:rPr>
          <w:lang w:eastAsia="en-GB"/>
        </w:rPr>
        <w:t xml:space="preserve"> </w:t>
      </w:r>
      <w:r w:rsidRPr="009308C1">
        <w:rPr>
          <w:lang w:eastAsia="en-GB"/>
        </w:rPr>
        <w:t xml:space="preserve">As only one single thread is pinned onto </w:t>
      </w:r>
      <w:r w:rsidR="004E4384">
        <w:rPr>
          <w:lang w:eastAsia="en-GB"/>
        </w:rPr>
        <w:t xml:space="preserve">the </w:t>
      </w:r>
      <w:r w:rsidRPr="009308C1">
        <w:rPr>
          <w:lang w:eastAsia="en-GB"/>
        </w:rPr>
        <w:t>vrouter allocated CPUs listed in CPU_LIST, yield is useless (if the CPU isolation has properly be enforced).In the case below, yield is disabled onto forwarding cores</w:t>
      </w:r>
      <w:r w:rsidR="004E4384">
        <w:rPr>
          <w:lang w:eastAsia="en-GB"/>
        </w:rPr>
        <w:t>:</w:t>
      </w:r>
      <w:r w:rsidRPr="009308C1">
        <w:rPr>
          <w:lang w:eastAsia="en-GB"/>
        </w:rPr>
        <w:br/>
      </w:r>
      <w:r w:rsidRPr="009308C1">
        <w:rPr>
          <w:rFonts w:ascii="Courier New" w:hAnsi="Courier New" w:cs="Courier New"/>
          <w:lang w:eastAsia="en-GB"/>
        </w:rPr>
        <w:t>--yield_option 0</w:t>
      </w:r>
    </w:p>
    <w:p w14:paraId="5442754A" w14:textId="77777777" w:rsidR="009F192E" w:rsidRPr="009308C1" w:rsidRDefault="009F192E" w:rsidP="000F6486">
      <w:pPr>
        <w:pStyle w:val="Corpsdetexte"/>
        <w:rPr>
          <w:lang w:eastAsia="en-GB"/>
        </w:rPr>
      </w:pPr>
    </w:p>
    <w:p w14:paraId="149A88BA" w14:textId="77777777" w:rsidR="009F192E" w:rsidRPr="009308C1" w:rsidRDefault="009F192E" w:rsidP="000F6486">
      <w:pPr>
        <w:pStyle w:val="Corpsdetexte"/>
        <w:rPr>
          <w:lang w:eastAsia="en-GB"/>
        </w:rPr>
      </w:pPr>
      <w:r w:rsidRPr="009308C1">
        <w:rPr>
          <w:rFonts w:ascii="Arial" w:hAnsi="Arial" w:cs="Arial"/>
          <w:b/>
          <w:bCs/>
          <w:color w:val="000000"/>
          <w:sz w:val="22"/>
          <w:szCs w:val="22"/>
          <w:lang w:eastAsia="en-GB"/>
        </w:rPr>
        <w:t>--vr_no_load_balance</w:t>
      </w:r>
      <w:r w:rsidRPr="009308C1">
        <w:rPr>
          <w:rFonts w:ascii="Arial" w:hAnsi="Arial" w:cs="Arial"/>
          <w:color w:val="000000"/>
          <w:sz w:val="22"/>
          <w:szCs w:val="22"/>
          <w:lang w:eastAsia="en-GB"/>
        </w:rPr>
        <w:t xml:space="preserve"> : </w:t>
      </w:r>
      <w:r w:rsidRPr="009308C1">
        <w:rPr>
          <w:rFonts w:ascii="Arial" w:hAnsi="Arial" w:cs="Arial"/>
          <w:i/>
          <w:iCs/>
          <w:color w:val="000000"/>
          <w:sz w:val="22"/>
          <w:szCs w:val="22"/>
          <w:lang w:eastAsia="en-GB"/>
        </w:rPr>
        <w:t>(20.08 and later version)</w:t>
      </w:r>
      <w:r w:rsidRPr="009308C1">
        <w:rPr>
          <w:rFonts w:ascii="Arial" w:hAnsi="Arial" w:cs="Arial"/>
          <w:color w:val="000000"/>
          <w:sz w:val="22"/>
          <w:szCs w:val="22"/>
          <w:lang w:eastAsia="en-GB"/>
        </w:rPr>
        <w:t xml:space="preserve"> is used to disable packets processing pipeline model (internal load-balancing in which the processing and forwarding core is different from the polling one). When this parameter is present the internal load-balancing is disabled. When this parameter is absent, the internal load-balancing is enabled (default setup). In the case below, the internal load balancing is disabled:</w:t>
      </w:r>
      <w:r w:rsidRPr="009308C1">
        <w:rPr>
          <w:rFonts w:ascii="Arial" w:hAnsi="Arial" w:cs="Arial"/>
          <w:color w:val="000000"/>
          <w:sz w:val="22"/>
          <w:szCs w:val="22"/>
          <w:lang w:eastAsia="en-GB"/>
        </w:rPr>
        <w:br/>
      </w:r>
      <w:r w:rsidRPr="009308C1">
        <w:rPr>
          <w:rFonts w:ascii="Courier New" w:hAnsi="Courier New" w:cs="Courier New"/>
          <w:color w:val="000000"/>
          <w:sz w:val="22"/>
          <w:szCs w:val="22"/>
          <w:lang w:eastAsia="en-GB"/>
        </w:rPr>
        <w:t>--vr_no_load_balance</w:t>
      </w:r>
    </w:p>
    <w:p w14:paraId="077C102E" w14:textId="77777777" w:rsidR="009F192E" w:rsidRPr="009308C1" w:rsidRDefault="009F192E" w:rsidP="000F6486">
      <w:pPr>
        <w:pStyle w:val="Corpsdetexte"/>
        <w:rPr>
          <w:lang w:eastAsia="en-GB"/>
        </w:rPr>
      </w:pPr>
    </w:p>
    <w:p w14:paraId="3D856890" w14:textId="77777777" w:rsidR="009F192E" w:rsidRPr="009308C1" w:rsidRDefault="009F192E" w:rsidP="000F6486">
      <w:pPr>
        <w:pStyle w:val="Corpsdetexte"/>
        <w:rPr>
          <w:lang w:eastAsia="en-GB"/>
        </w:rPr>
      </w:pPr>
      <w:r w:rsidRPr="009308C1">
        <w:rPr>
          <w:rFonts w:ascii="Arial" w:hAnsi="Arial" w:cs="Arial"/>
          <w:b/>
          <w:bCs/>
          <w:color w:val="000000"/>
          <w:sz w:val="22"/>
          <w:szCs w:val="22"/>
          <w:lang w:eastAsia="en-GB"/>
        </w:rPr>
        <w:t>--vr_uncond_close_flow_on_tcp_rst</w:t>
      </w:r>
      <w:r w:rsidRPr="009308C1">
        <w:rPr>
          <w:rFonts w:ascii="Arial" w:hAnsi="Arial" w:cs="Arial"/>
          <w:color w:val="000000"/>
          <w:sz w:val="22"/>
          <w:szCs w:val="22"/>
          <w:lang w:eastAsia="en-GB"/>
        </w:rPr>
        <w:t xml:space="preserve"> : </w:t>
      </w:r>
      <w:r w:rsidRPr="009308C1">
        <w:rPr>
          <w:rFonts w:ascii="Arial" w:hAnsi="Arial" w:cs="Arial"/>
          <w:i/>
          <w:iCs/>
          <w:color w:val="000000"/>
          <w:sz w:val="22"/>
          <w:szCs w:val="22"/>
          <w:lang w:eastAsia="en-GB"/>
        </w:rPr>
        <w:t>(20.08 and later version)</w:t>
      </w:r>
      <w:r w:rsidRPr="009308C1">
        <w:rPr>
          <w:rFonts w:ascii="Arial" w:hAnsi="Arial" w:cs="Arial"/>
          <w:color w:val="000000"/>
          <w:sz w:val="22"/>
          <w:szCs w:val="22"/>
          <w:lang w:eastAsia="en-GB"/>
        </w:rPr>
        <w:t xml:space="preserve"> is used to enable/disable unconditional closure of Flow on TCP RST (0 or 1 - disabled by default). In the case below, the unconditional closure of Flow on TCP RST is enabled:</w:t>
      </w:r>
      <w:r w:rsidRPr="009308C1">
        <w:rPr>
          <w:rFonts w:ascii="Arial" w:hAnsi="Arial" w:cs="Arial"/>
          <w:color w:val="000000"/>
          <w:sz w:val="22"/>
          <w:szCs w:val="22"/>
          <w:lang w:eastAsia="en-GB"/>
        </w:rPr>
        <w:br/>
      </w:r>
      <w:r w:rsidRPr="009308C1">
        <w:rPr>
          <w:rFonts w:ascii="Courier New" w:hAnsi="Courier New" w:cs="Courier New"/>
          <w:color w:val="000000"/>
          <w:sz w:val="22"/>
          <w:szCs w:val="22"/>
          <w:lang w:eastAsia="en-GB"/>
        </w:rPr>
        <w:t>--vr_uncond_close_flow_on_tcp_rst 1</w:t>
      </w:r>
    </w:p>
    <w:p w14:paraId="42092A77" w14:textId="77777777" w:rsidR="009F192E" w:rsidRPr="009308C1" w:rsidRDefault="009F192E" w:rsidP="000F6486">
      <w:pPr>
        <w:pStyle w:val="Corpsdetexte"/>
        <w:rPr>
          <w:lang w:eastAsia="en-GB"/>
        </w:rPr>
      </w:pPr>
    </w:p>
    <w:p w14:paraId="74AEDC03" w14:textId="2873B678" w:rsidR="009F192E" w:rsidRPr="009308C1" w:rsidRDefault="009F192E" w:rsidP="000F6486">
      <w:pPr>
        <w:pStyle w:val="Corpsdetexte"/>
        <w:rPr>
          <w:lang w:eastAsia="en-GB"/>
        </w:rPr>
      </w:pPr>
      <w:r w:rsidRPr="009308C1">
        <w:rPr>
          <w:rFonts w:ascii="Arial" w:hAnsi="Arial" w:cs="Arial"/>
          <w:b/>
          <w:bCs/>
          <w:color w:val="000000"/>
          <w:sz w:val="22"/>
          <w:szCs w:val="22"/>
          <w:lang w:eastAsia="en-GB"/>
        </w:rPr>
        <w:t>---no-gro</w:t>
      </w:r>
      <w:r w:rsidRPr="009308C1">
        <w:rPr>
          <w:rFonts w:ascii="Arial" w:hAnsi="Arial" w:cs="Arial"/>
          <w:color w:val="000000"/>
          <w:sz w:val="22"/>
          <w:szCs w:val="22"/>
          <w:lang w:eastAsia="en-GB"/>
        </w:rPr>
        <w:t xml:space="preserve"> : </w:t>
      </w:r>
      <w:r w:rsidRPr="009308C1">
        <w:rPr>
          <w:rFonts w:ascii="Arial" w:hAnsi="Arial" w:cs="Arial"/>
          <w:i/>
          <w:iCs/>
          <w:color w:val="000000"/>
          <w:sz w:val="22"/>
          <w:szCs w:val="22"/>
          <w:lang w:eastAsia="en-GB"/>
        </w:rPr>
        <w:t>(troubleshooting purpose)</w:t>
      </w:r>
      <w:r w:rsidRPr="009308C1">
        <w:rPr>
          <w:rFonts w:ascii="Arial" w:hAnsi="Arial" w:cs="Arial"/>
          <w:color w:val="000000"/>
          <w:sz w:val="22"/>
          <w:szCs w:val="22"/>
          <w:lang w:eastAsia="en-GB"/>
        </w:rPr>
        <w:t xml:space="preserve"> is used to disable GRO (Generic Receive Offload) on </w:t>
      </w:r>
      <w:r w:rsidR="004E4384">
        <w:rPr>
          <w:rFonts w:ascii="Arial" w:hAnsi="Arial" w:cs="Arial"/>
          <w:color w:val="000000"/>
          <w:sz w:val="22"/>
          <w:szCs w:val="22"/>
          <w:lang w:eastAsia="en-GB"/>
        </w:rPr>
        <w:t xml:space="preserve">the </w:t>
      </w:r>
      <w:r w:rsidRPr="009308C1">
        <w:rPr>
          <w:rFonts w:ascii="Arial" w:hAnsi="Arial" w:cs="Arial"/>
          <w:color w:val="000000"/>
          <w:sz w:val="22"/>
          <w:szCs w:val="22"/>
          <w:lang w:eastAsia="en-GB"/>
        </w:rPr>
        <w:t>DPDK vRouter data</w:t>
      </w:r>
      <w:r w:rsidR="004E4384">
        <w:rPr>
          <w:rFonts w:ascii="Arial" w:hAnsi="Arial" w:cs="Arial"/>
          <w:color w:val="000000"/>
          <w:sz w:val="22"/>
          <w:szCs w:val="22"/>
          <w:lang w:eastAsia="en-GB"/>
        </w:rPr>
        <w:t xml:space="preserve"> </w:t>
      </w:r>
      <w:r w:rsidRPr="009308C1">
        <w:rPr>
          <w:rFonts w:ascii="Arial" w:hAnsi="Arial" w:cs="Arial"/>
          <w:color w:val="000000"/>
          <w:sz w:val="22"/>
          <w:szCs w:val="22"/>
          <w:lang w:eastAsia="en-GB"/>
        </w:rPr>
        <w:t>plane. In the case below, GRO is disabled:</w:t>
      </w:r>
      <w:r w:rsidRPr="009308C1">
        <w:rPr>
          <w:rFonts w:ascii="Arial" w:hAnsi="Arial" w:cs="Arial"/>
          <w:color w:val="000000"/>
          <w:sz w:val="22"/>
          <w:szCs w:val="22"/>
          <w:lang w:eastAsia="en-GB"/>
        </w:rPr>
        <w:br/>
      </w:r>
      <w:r w:rsidRPr="009308C1">
        <w:rPr>
          <w:rFonts w:ascii="Courier New" w:hAnsi="Courier New" w:cs="Courier New"/>
          <w:color w:val="000000"/>
          <w:sz w:val="22"/>
          <w:szCs w:val="22"/>
          <w:lang w:eastAsia="en-GB"/>
        </w:rPr>
        <w:t>--no-gro</w:t>
      </w:r>
    </w:p>
    <w:p w14:paraId="733B558C" w14:textId="77777777" w:rsidR="009F192E" w:rsidRPr="009308C1" w:rsidRDefault="009F192E" w:rsidP="000F6486">
      <w:pPr>
        <w:pStyle w:val="Corpsdetexte"/>
        <w:rPr>
          <w:lang w:eastAsia="en-GB"/>
        </w:rPr>
      </w:pPr>
    </w:p>
    <w:p w14:paraId="464DE2CE" w14:textId="7A2BE92A" w:rsidR="009F192E" w:rsidRPr="009308C1" w:rsidRDefault="009F192E" w:rsidP="000F6486">
      <w:pPr>
        <w:pStyle w:val="Corpsdetexte"/>
        <w:rPr>
          <w:lang w:eastAsia="en-GB"/>
        </w:rPr>
      </w:pPr>
      <w:r w:rsidRPr="009308C1">
        <w:rPr>
          <w:rFonts w:ascii="Arial" w:hAnsi="Arial" w:cs="Arial"/>
          <w:b/>
          <w:bCs/>
          <w:color w:val="000000"/>
          <w:sz w:val="22"/>
          <w:szCs w:val="22"/>
          <w:lang w:eastAsia="en-GB"/>
        </w:rPr>
        <w:t>---no-gso</w:t>
      </w:r>
      <w:r w:rsidRPr="009308C1">
        <w:rPr>
          <w:rFonts w:ascii="Arial" w:hAnsi="Arial" w:cs="Arial"/>
          <w:color w:val="000000"/>
          <w:sz w:val="22"/>
          <w:szCs w:val="22"/>
          <w:lang w:eastAsia="en-GB"/>
        </w:rPr>
        <w:t xml:space="preserve"> : </w:t>
      </w:r>
      <w:r w:rsidRPr="009308C1">
        <w:rPr>
          <w:rFonts w:ascii="Arial" w:hAnsi="Arial" w:cs="Arial"/>
          <w:i/>
          <w:iCs/>
          <w:color w:val="000000"/>
          <w:sz w:val="22"/>
          <w:szCs w:val="22"/>
          <w:lang w:eastAsia="en-GB"/>
        </w:rPr>
        <w:t>(troubleshooting purpose)</w:t>
      </w:r>
      <w:r w:rsidRPr="009308C1">
        <w:rPr>
          <w:rFonts w:ascii="Arial" w:hAnsi="Arial" w:cs="Arial"/>
          <w:color w:val="000000"/>
          <w:sz w:val="22"/>
          <w:szCs w:val="22"/>
          <w:lang w:eastAsia="en-GB"/>
        </w:rPr>
        <w:t xml:space="preserve"> is used to disable GSO (Generic Segmention Offload) on DPDK vRouter data</w:t>
      </w:r>
      <w:r w:rsidR="004E4384">
        <w:rPr>
          <w:rFonts w:ascii="Arial" w:hAnsi="Arial" w:cs="Arial"/>
          <w:color w:val="000000"/>
          <w:sz w:val="22"/>
          <w:szCs w:val="22"/>
          <w:lang w:eastAsia="en-GB"/>
        </w:rPr>
        <w:t xml:space="preserve"> </w:t>
      </w:r>
      <w:r w:rsidRPr="009308C1">
        <w:rPr>
          <w:rFonts w:ascii="Arial" w:hAnsi="Arial" w:cs="Arial"/>
          <w:color w:val="000000"/>
          <w:sz w:val="22"/>
          <w:szCs w:val="22"/>
          <w:lang w:eastAsia="en-GB"/>
        </w:rPr>
        <w:t>plane. In the case below, GSO is disabled:</w:t>
      </w:r>
      <w:r w:rsidRPr="009308C1">
        <w:rPr>
          <w:rFonts w:ascii="Arial" w:hAnsi="Arial" w:cs="Arial"/>
          <w:color w:val="000000"/>
          <w:sz w:val="22"/>
          <w:szCs w:val="22"/>
          <w:lang w:eastAsia="en-GB"/>
        </w:rPr>
        <w:br/>
      </w:r>
      <w:r w:rsidRPr="009308C1">
        <w:rPr>
          <w:rFonts w:ascii="Courier New" w:hAnsi="Courier New" w:cs="Courier New"/>
          <w:color w:val="000000"/>
          <w:sz w:val="22"/>
          <w:szCs w:val="22"/>
          <w:lang w:eastAsia="en-GB"/>
        </w:rPr>
        <w:t>--no-gso</w:t>
      </w:r>
    </w:p>
    <w:p w14:paraId="3502D7EC" w14:textId="77777777" w:rsidR="009F192E" w:rsidRPr="009308C1" w:rsidRDefault="009F192E" w:rsidP="000F6486">
      <w:pPr>
        <w:pStyle w:val="Corpsdetexte"/>
        <w:rPr>
          <w:lang w:eastAsia="en-GB"/>
        </w:rPr>
      </w:pPr>
    </w:p>
    <w:p w14:paraId="49223F77" w14:textId="019CECB8" w:rsidR="009F192E" w:rsidRPr="009308C1" w:rsidRDefault="009F192E" w:rsidP="000F6486">
      <w:pPr>
        <w:pStyle w:val="Corpsdetexte"/>
        <w:rPr>
          <w:lang w:eastAsia="en-GB"/>
        </w:rPr>
      </w:pPr>
      <w:r w:rsidRPr="009308C1">
        <w:rPr>
          <w:rFonts w:ascii="Arial" w:hAnsi="Arial" w:cs="Arial"/>
          <w:b/>
          <w:bCs/>
          <w:color w:val="000000"/>
          <w:sz w:val="22"/>
          <w:szCs w:val="22"/>
          <w:lang w:eastAsia="en-GB"/>
        </w:rPr>
        <w:t>---no-mrgbuf</w:t>
      </w:r>
      <w:r w:rsidRPr="009308C1">
        <w:rPr>
          <w:rFonts w:ascii="Arial" w:hAnsi="Arial" w:cs="Arial"/>
          <w:color w:val="000000"/>
          <w:sz w:val="22"/>
          <w:szCs w:val="22"/>
          <w:lang w:eastAsia="en-GB"/>
        </w:rPr>
        <w:t xml:space="preserve"> : </w:t>
      </w:r>
      <w:r w:rsidRPr="009308C1">
        <w:rPr>
          <w:rFonts w:ascii="Arial" w:hAnsi="Arial" w:cs="Arial"/>
          <w:i/>
          <w:iCs/>
          <w:color w:val="000000"/>
          <w:sz w:val="22"/>
          <w:szCs w:val="22"/>
          <w:lang w:eastAsia="en-GB"/>
        </w:rPr>
        <w:t>(troubleshooting purpose)</w:t>
      </w:r>
      <w:r w:rsidRPr="009308C1">
        <w:rPr>
          <w:rFonts w:ascii="Arial" w:hAnsi="Arial" w:cs="Arial"/>
          <w:color w:val="000000"/>
          <w:sz w:val="22"/>
          <w:szCs w:val="22"/>
          <w:lang w:eastAsia="en-GB"/>
        </w:rPr>
        <w:t xml:space="preserve"> is used to turn off mergeable buffers on DPDK vRouter data</w:t>
      </w:r>
      <w:r w:rsidR="004E4384">
        <w:rPr>
          <w:rFonts w:ascii="Arial" w:hAnsi="Arial" w:cs="Arial"/>
          <w:color w:val="000000"/>
          <w:sz w:val="22"/>
          <w:szCs w:val="22"/>
          <w:lang w:eastAsia="en-GB"/>
        </w:rPr>
        <w:t xml:space="preserve"> </w:t>
      </w:r>
      <w:r w:rsidRPr="009308C1">
        <w:rPr>
          <w:rFonts w:ascii="Arial" w:hAnsi="Arial" w:cs="Arial"/>
          <w:color w:val="000000"/>
          <w:sz w:val="22"/>
          <w:szCs w:val="22"/>
          <w:lang w:eastAsia="en-GB"/>
        </w:rPr>
        <w:t>plane. In the case below, mergeable buffers are disabled:</w:t>
      </w:r>
      <w:r w:rsidRPr="009308C1">
        <w:rPr>
          <w:rFonts w:ascii="Arial" w:hAnsi="Arial" w:cs="Arial"/>
          <w:color w:val="000000"/>
          <w:sz w:val="22"/>
          <w:szCs w:val="22"/>
          <w:lang w:eastAsia="en-GB"/>
        </w:rPr>
        <w:br/>
      </w:r>
      <w:r w:rsidRPr="009308C1">
        <w:rPr>
          <w:rFonts w:ascii="Courier New" w:hAnsi="Courier New" w:cs="Courier New"/>
          <w:color w:val="000000"/>
          <w:sz w:val="22"/>
          <w:szCs w:val="22"/>
          <w:lang w:eastAsia="en-GB"/>
        </w:rPr>
        <w:t>--no-mrgbuf</w:t>
      </w:r>
    </w:p>
    <w:p w14:paraId="41E9A40D" w14:textId="77777777" w:rsidR="009F192E" w:rsidRPr="009308C1" w:rsidRDefault="009F192E" w:rsidP="000F6486">
      <w:pPr>
        <w:pStyle w:val="Corpsdetexte"/>
        <w:rPr>
          <w:lang w:eastAsia="en-GB"/>
        </w:rPr>
      </w:pPr>
    </w:p>
    <w:p w14:paraId="3B476F2C" w14:textId="77777777" w:rsidR="009F192E" w:rsidRPr="009308C1" w:rsidRDefault="009F192E" w:rsidP="000F6486">
      <w:pPr>
        <w:pStyle w:val="Corpsdetexte"/>
        <w:rPr>
          <w:lang w:eastAsia="en-GB"/>
        </w:rPr>
      </w:pPr>
      <w:r w:rsidRPr="009308C1">
        <w:rPr>
          <w:rFonts w:ascii="Arial" w:hAnsi="Arial" w:cs="Arial"/>
          <w:b/>
          <w:bCs/>
          <w:color w:val="000000"/>
          <w:sz w:val="22"/>
          <w:szCs w:val="22"/>
          <w:lang w:eastAsia="en-GB"/>
        </w:rPr>
        <w:t>--vr_dpdk_tx_ring_sz</w:t>
      </w:r>
      <w:r w:rsidRPr="009308C1">
        <w:rPr>
          <w:rFonts w:ascii="Arial" w:hAnsi="Arial" w:cs="Arial"/>
          <w:color w:val="000000"/>
          <w:sz w:val="22"/>
          <w:szCs w:val="22"/>
          <w:lang w:eastAsia="en-GB"/>
        </w:rPr>
        <w:t xml:space="preserve"> : </w:t>
      </w:r>
      <w:r w:rsidRPr="009308C1">
        <w:rPr>
          <w:rFonts w:ascii="Arial" w:hAnsi="Arial" w:cs="Arial"/>
          <w:i/>
          <w:iCs/>
          <w:color w:val="000000"/>
          <w:sz w:val="22"/>
          <w:szCs w:val="22"/>
          <w:lang w:eastAsia="en-GB"/>
        </w:rPr>
        <w:t xml:space="preserve">(20.03 and later version) </w:t>
      </w:r>
      <w:r w:rsidRPr="009308C1">
        <w:rPr>
          <w:rFonts w:ascii="Arial" w:hAnsi="Arial" w:cs="Arial"/>
          <w:color w:val="000000"/>
          <w:sz w:val="22"/>
          <w:szCs w:val="22"/>
          <w:lang w:eastAsia="en-GB"/>
        </w:rPr>
        <w:t>is used to define forwarding lcores TX Ring descriptor size (1024 by default). In the case below, TX Ring descriptor size has been set to 2048.</w:t>
      </w:r>
      <w:r w:rsidRPr="009308C1">
        <w:rPr>
          <w:rFonts w:ascii="Arial" w:hAnsi="Arial" w:cs="Arial"/>
          <w:color w:val="000000"/>
          <w:sz w:val="22"/>
          <w:szCs w:val="22"/>
          <w:lang w:eastAsia="en-GB"/>
        </w:rPr>
        <w:br/>
      </w:r>
      <w:r w:rsidRPr="009308C1">
        <w:rPr>
          <w:rFonts w:ascii="Courier New" w:hAnsi="Courier New" w:cs="Courier New"/>
          <w:color w:val="000000"/>
          <w:sz w:val="22"/>
          <w:szCs w:val="22"/>
          <w:lang w:eastAsia="en-GB"/>
        </w:rPr>
        <w:t>--vr_dpdk_tx_ring_sz 2048</w:t>
      </w:r>
    </w:p>
    <w:p w14:paraId="3E80CCC4" w14:textId="77777777" w:rsidR="009F192E" w:rsidRPr="009308C1" w:rsidRDefault="009F192E" w:rsidP="000F6486">
      <w:pPr>
        <w:pStyle w:val="Corpsdetexte"/>
        <w:rPr>
          <w:lang w:eastAsia="en-GB"/>
        </w:rPr>
      </w:pPr>
    </w:p>
    <w:p w14:paraId="6E3C569D" w14:textId="77777777" w:rsidR="009F192E" w:rsidRPr="009308C1" w:rsidRDefault="009F192E" w:rsidP="000F6486">
      <w:pPr>
        <w:pStyle w:val="Corpsdetexte"/>
        <w:rPr>
          <w:lang w:eastAsia="en-GB"/>
        </w:rPr>
      </w:pPr>
      <w:r w:rsidRPr="009308C1">
        <w:rPr>
          <w:rFonts w:ascii="Arial" w:hAnsi="Arial" w:cs="Arial"/>
          <w:b/>
          <w:bCs/>
          <w:color w:val="000000"/>
          <w:sz w:val="22"/>
          <w:szCs w:val="22"/>
          <w:lang w:eastAsia="en-GB"/>
        </w:rPr>
        <w:t>--vr_dpdk_rx_ring_sz</w:t>
      </w:r>
      <w:r w:rsidRPr="009308C1">
        <w:rPr>
          <w:rFonts w:ascii="Arial" w:hAnsi="Arial" w:cs="Arial"/>
          <w:color w:val="000000"/>
          <w:sz w:val="22"/>
          <w:szCs w:val="22"/>
          <w:lang w:eastAsia="en-GB"/>
        </w:rPr>
        <w:t xml:space="preserve"> : </w:t>
      </w:r>
      <w:r w:rsidRPr="009308C1">
        <w:rPr>
          <w:rFonts w:ascii="Arial" w:hAnsi="Arial" w:cs="Arial"/>
          <w:i/>
          <w:iCs/>
          <w:color w:val="000000"/>
          <w:sz w:val="22"/>
          <w:szCs w:val="22"/>
          <w:lang w:eastAsia="en-GB"/>
        </w:rPr>
        <w:t xml:space="preserve">(20.03 and later version) </w:t>
      </w:r>
      <w:r w:rsidRPr="009308C1">
        <w:rPr>
          <w:rFonts w:ascii="Arial" w:hAnsi="Arial" w:cs="Arial"/>
          <w:color w:val="000000"/>
          <w:sz w:val="22"/>
          <w:szCs w:val="22"/>
          <w:lang w:eastAsia="en-GB"/>
        </w:rPr>
        <w:t>is used to define forwarding lcores RX Ring descriptor size (1024 by default). In the case below, RX Ring descriptor size has been set to 2048.</w:t>
      </w:r>
      <w:r w:rsidRPr="009308C1">
        <w:rPr>
          <w:rFonts w:ascii="Arial" w:hAnsi="Arial" w:cs="Arial"/>
          <w:color w:val="000000"/>
          <w:sz w:val="22"/>
          <w:szCs w:val="22"/>
          <w:lang w:eastAsia="en-GB"/>
        </w:rPr>
        <w:br/>
      </w:r>
      <w:r w:rsidRPr="009308C1">
        <w:rPr>
          <w:rFonts w:ascii="Courier New" w:hAnsi="Courier New" w:cs="Courier New"/>
          <w:color w:val="000000"/>
          <w:sz w:val="22"/>
          <w:szCs w:val="22"/>
          <w:lang w:eastAsia="en-GB"/>
        </w:rPr>
        <w:t>--vr_dpdk_rx_ring_sz 2048</w:t>
      </w:r>
    </w:p>
    <w:p w14:paraId="1BD3B5F4" w14:textId="77777777" w:rsidR="009F192E" w:rsidRPr="009308C1" w:rsidRDefault="009F192E" w:rsidP="000F6486">
      <w:pPr>
        <w:pStyle w:val="Corpsdetexte"/>
        <w:rPr>
          <w:lang w:eastAsia="en-GB"/>
        </w:rPr>
      </w:pPr>
    </w:p>
    <w:p w14:paraId="23F8214B" w14:textId="77777777" w:rsidR="009F192E" w:rsidRPr="009308C1" w:rsidRDefault="009F192E" w:rsidP="000F6486">
      <w:pPr>
        <w:pStyle w:val="Corpsdetexte"/>
        <w:rPr>
          <w:lang w:eastAsia="en-GB"/>
        </w:rPr>
      </w:pPr>
      <w:r w:rsidRPr="009308C1">
        <w:rPr>
          <w:rFonts w:ascii="Arial" w:hAnsi="Arial" w:cs="Arial"/>
          <w:b/>
          <w:bCs/>
          <w:color w:val="000000"/>
          <w:sz w:val="22"/>
          <w:szCs w:val="22"/>
          <w:lang w:eastAsia="en-GB"/>
        </w:rPr>
        <w:t>--socket-mem</w:t>
      </w:r>
      <w:r w:rsidRPr="009308C1">
        <w:rPr>
          <w:rFonts w:ascii="Arial" w:hAnsi="Arial" w:cs="Arial"/>
          <w:color w:val="000000"/>
          <w:sz w:val="22"/>
          <w:szCs w:val="22"/>
          <w:lang w:eastAsia="en-GB"/>
        </w:rPr>
        <w:t xml:space="preserve"> : is used to define the amount of memory pre-allocated for contrail vrouter. In the case below, 1GB of huge-page memory is pre-allocated on NUMA node 0 and NUMA node 1.</w:t>
      </w:r>
      <w:r w:rsidRPr="009308C1">
        <w:rPr>
          <w:rFonts w:ascii="Arial" w:hAnsi="Arial" w:cs="Arial"/>
          <w:color w:val="000000"/>
          <w:sz w:val="22"/>
          <w:szCs w:val="22"/>
          <w:lang w:eastAsia="en-GB"/>
        </w:rPr>
        <w:br/>
      </w:r>
      <w:r w:rsidRPr="009308C1">
        <w:rPr>
          <w:rFonts w:ascii="Courier New" w:hAnsi="Courier New" w:cs="Courier New"/>
          <w:color w:val="000000"/>
          <w:sz w:val="22"/>
          <w:szCs w:val="22"/>
          <w:lang w:eastAsia="en-GB"/>
        </w:rPr>
        <w:t>--socket-mem 1024,1024</w:t>
      </w:r>
    </w:p>
    <w:p w14:paraId="0121F0F3" w14:textId="77777777" w:rsidR="009F192E" w:rsidRPr="009308C1" w:rsidRDefault="009F192E" w:rsidP="000F6486">
      <w:pPr>
        <w:pStyle w:val="Corpsdetexte"/>
        <w:rPr>
          <w:lang w:eastAsia="en-GB"/>
        </w:rPr>
      </w:pPr>
    </w:p>
    <w:p w14:paraId="0E253E52" w14:textId="77777777" w:rsidR="009F192E" w:rsidRPr="009308C1" w:rsidRDefault="009F192E" w:rsidP="000F6486">
      <w:pPr>
        <w:pStyle w:val="Corpsdetexte"/>
        <w:rPr>
          <w:lang w:eastAsia="en-GB"/>
        </w:rPr>
      </w:pPr>
      <w:r w:rsidRPr="009308C1">
        <w:rPr>
          <w:rFonts w:ascii="Arial" w:hAnsi="Arial" w:cs="Arial"/>
          <w:b/>
          <w:bCs/>
          <w:color w:val="000000"/>
          <w:sz w:val="22"/>
          <w:szCs w:val="22"/>
          <w:lang w:eastAsia="en-GB"/>
        </w:rPr>
        <w:t>--vr_mempool_sz</w:t>
      </w:r>
      <w:r w:rsidRPr="009308C1">
        <w:rPr>
          <w:rFonts w:ascii="Arial" w:hAnsi="Arial" w:cs="Arial"/>
          <w:color w:val="000000"/>
          <w:sz w:val="22"/>
          <w:szCs w:val="22"/>
          <w:lang w:eastAsia="en-GB"/>
        </w:rPr>
        <w:t xml:space="preserve"> : is used to define mempool memory size. In the case below 128 MB mempool memory size is defined. </w:t>
      </w:r>
    </w:p>
    <w:p w14:paraId="45D4916D" w14:textId="77777777" w:rsidR="009F192E" w:rsidRPr="009308C1" w:rsidRDefault="009F192E" w:rsidP="000F6486">
      <w:pPr>
        <w:pStyle w:val="Corpsdetexte"/>
        <w:rPr>
          <w:lang w:eastAsia="en-GB"/>
        </w:rPr>
      </w:pPr>
      <w:r w:rsidRPr="009308C1">
        <w:rPr>
          <w:rFonts w:ascii="Courier New" w:hAnsi="Courier New" w:cs="Courier New"/>
          <w:color w:val="000000"/>
          <w:sz w:val="22"/>
          <w:szCs w:val="22"/>
          <w:lang w:eastAsia="en-GB"/>
        </w:rPr>
        <w:t>--vr_mempool_sz 131072</w:t>
      </w:r>
    </w:p>
    <w:p w14:paraId="06DBEC70" w14:textId="77777777" w:rsidR="009F192E" w:rsidRPr="009308C1" w:rsidRDefault="009F192E" w:rsidP="000F6486">
      <w:pPr>
        <w:pStyle w:val="Corpsdetexte"/>
        <w:rPr>
          <w:lang w:eastAsia="en-GB"/>
        </w:rPr>
      </w:pPr>
    </w:p>
    <w:p w14:paraId="3E0A3AC9" w14:textId="77777777" w:rsidR="009F192E" w:rsidRPr="009308C1" w:rsidRDefault="009F192E" w:rsidP="000F6486">
      <w:pPr>
        <w:pStyle w:val="Corpsdetexte"/>
        <w:rPr>
          <w:lang w:eastAsia="en-GB"/>
        </w:rPr>
      </w:pPr>
      <w:r w:rsidRPr="009308C1">
        <w:rPr>
          <w:rFonts w:ascii="Arial" w:hAnsi="Arial" w:cs="Arial"/>
          <w:b/>
          <w:bCs/>
          <w:color w:val="000000"/>
          <w:sz w:val="22"/>
          <w:szCs w:val="22"/>
          <w:lang w:eastAsia="en-GB"/>
        </w:rPr>
        <w:t>--dpdk_txd_sz</w:t>
      </w:r>
      <w:r w:rsidRPr="009308C1">
        <w:rPr>
          <w:rFonts w:ascii="Arial" w:hAnsi="Arial" w:cs="Arial"/>
          <w:color w:val="000000"/>
          <w:sz w:val="22"/>
          <w:szCs w:val="22"/>
          <w:lang w:eastAsia="en-GB"/>
        </w:rPr>
        <w:t xml:space="preserve"> : is used to define Physical NIC TX Ring descriptor size. In the case below 2048 bytes RX ring descriptor size is defined.</w:t>
      </w:r>
    </w:p>
    <w:p w14:paraId="297E1068" w14:textId="77777777" w:rsidR="009F192E" w:rsidRPr="009308C1" w:rsidRDefault="009F192E" w:rsidP="000F6486">
      <w:pPr>
        <w:pStyle w:val="Corpsdetexte"/>
        <w:rPr>
          <w:lang w:eastAsia="en-GB"/>
        </w:rPr>
      </w:pPr>
      <w:r w:rsidRPr="009308C1">
        <w:rPr>
          <w:rFonts w:ascii="Courier New" w:hAnsi="Courier New" w:cs="Courier New"/>
          <w:color w:val="000000"/>
          <w:sz w:val="22"/>
          <w:szCs w:val="22"/>
          <w:lang w:eastAsia="en-GB"/>
        </w:rPr>
        <w:t>--dpdk_txd_sz 2048</w:t>
      </w:r>
    </w:p>
    <w:p w14:paraId="64482206" w14:textId="77777777" w:rsidR="009F192E" w:rsidRPr="009308C1" w:rsidRDefault="009F192E" w:rsidP="000F6486">
      <w:pPr>
        <w:pStyle w:val="Corpsdetexte"/>
        <w:rPr>
          <w:lang w:eastAsia="en-GB"/>
        </w:rPr>
      </w:pPr>
    </w:p>
    <w:p w14:paraId="3E4E1B85" w14:textId="77777777" w:rsidR="009F192E" w:rsidRPr="009308C1" w:rsidRDefault="009F192E" w:rsidP="000F6486">
      <w:pPr>
        <w:pStyle w:val="Corpsdetexte"/>
        <w:rPr>
          <w:lang w:eastAsia="en-GB"/>
        </w:rPr>
      </w:pPr>
      <w:r w:rsidRPr="009308C1">
        <w:rPr>
          <w:rFonts w:ascii="Arial" w:hAnsi="Arial" w:cs="Arial"/>
          <w:b/>
          <w:bCs/>
          <w:color w:val="000000"/>
          <w:sz w:val="22"/>
          <w:szCs w:val="22"/>
          <w:lang w:eastAsia="en-GB"/>
        </w:rPr>
        <w:t>--dpdk_rxd_sz</w:t>
      </w:r>
      <w:r w:rsidRPr="009308C1">
        <w:rPr>
          <w:rFonts w:ascii="Arial" w:hAnsi="Arial" w:cs="Arial"/>
          <w:color w:val="000000"/>
          <w:sz w:val="22"/>
          <w:szCs w:val="22"/>
          <w:lang w:eastAsia="en-GB"/>
        </w:rPr>
        <w:t xml:space="preserve"> : is used to define Physical NIC RX Ring descriptor size. In the case below 2048 bytes RX ring descriptor size is defined.</w:t>
      </w:r>
    </w:p>
    <w:p w14:paraId="558280E7" w14:textId="77777777" w:rsidR="009F192E" w:rsidRPr="009308C1" w:rsidRDefault="009F192E" w:rsidP="000F6486">
      <w:pPr>
        <w:pStyle w:val="Corpsdetexte"/>
        <w:rPr>
          <w:lang w:eastAsia="en-GB"/>
        </w:rPr>
      </w:pPr>
      <w:r w:rsidRPr="009308C1">
        <w:rPr>
          <w:rFonts w:ascii="Courier New" w:hAnsi="Courier New" w:cs="Courier New"/>
          <w:color w:val="000000"/>
          <w:sz w:val="22"/>
          <w:szCs w:val="22"/>
          <w:lang w:eastAsia="en-GB"/>
        </w:rPr>
        <w:t>--dpdk_rxd_sz 2048</w:t>
      </w:r>
    </w:p>
    <w:p w14:paraId="072DAA80" w14:textId="35B15F70" w:rsidR="00773A7A" w:rsidRDefault="00773A7A" w:rsidP="000F6486">
      <w:pPr>
        <w:pStyle w:val="Corpsdetexte"/>
        <w:rPr>
          <w:lang w:eastAsia="en-GB"/>
        </w:rPr>
      </w:pPr>
    </w:p>
    <w:p w14:paraId="70A7132B" w14:textId="39018D6E" w:rsidR="00773A7A" w:rsidRDefault="00773A7A" w:rsidP="009F192E">
      <w:pPr>
        <w:spacing w:after="0"/>
        <w:rPr>
          <w:rFonts w:ascii="Times New Roman" w:eastAsia="Times New Roman" w:hAnsi="Times New Roman" w:cs="Times New Roman"/>
          <w:lang w:eastAsia="en-GB"/>
        </w:rPr>
      </w:pPr>
      <w:r w:rsidRPr="003C197C">
        <w:rPr>
          <w:rFonts w:ascii="Times New Roman" w:eastAsia="Times New Roman" w:hAnsi="Times New Roman" w:cs="Times New Roman"/>
          <w:noProof/>
          <w:lang w:eastAsia="en-GB"/>
        </w:rPr>
        <w:lastRenderedPageBreak/>
        <w:drawing>
          <wp:inline distT="0" distB="0" distL="0" distR="0" wp14:anchorId="0B9B8F67" wp14:editId="69D91F1C">
            <wp:extent cx="5760720" cy="4161790"/>
            <wp:effectExtent l="0" t="0" r="5080" b="3810"/>
            <wp:docPr id="117"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automatically generated"/>
                    <pic:cNvPicPr/>
                  </pic:nvPicPr>
                  <pic:blipFill>
                    <a:blip r:embed="rId17"/>
                    <a:stretch>
                      <a:fillRect/>
                    </a:stretch>
                  </pic:blipFill>
                  <pic:spPr>
                    <a:xfrm>
                      <a:off x="0" y="0"/>
                      <a:ext cx="5760720" cy="4161790"/>
                    </a:xfrm>
                    <a:prstGeom prst="rect">
                      <a:avLst/>
                    </a:prstGeom>
                  </pic:spPr>
                </pic:pic>
              </a:graphicData>
            </a:graphic>
          </wp:inline>
        </w:drawing>
      </w:r>
    </w:p>
    <w:p w14:paraId="491B57BB" w14:textId="63334CDD" w:rsidR="00773A7A" w:rsidRPr="00C1768C" w:rsidRDefault="004E4384" w:rsidP="009F192E">
      <w:pPr>
        <w:spacing w:after="0"/>
        <w:rPr>
          <w:rFonts w:ascii="Times New Roman" w:eastAsia="Times New Roman" w:hAnsi="Times New Roman" w:cs="Times New Roman"/>
          <w:lang w:val="en-GB" w:eastAsia="en-GB"/>
          <w:rPrChange w:id="40" w:author="Laurent DURAND" w:date="2020-11-30T23:15:00Z">
            <w:rPr>
              <w:rFonts w:ascii="Times New Roman" w:eastAsia="Times New Roman" w:hAnsi="Times New Roman" w:cs="Times New Roman"/>
              <w:lang w:eastAsia="en-GB"/>
            </w:rPr>
          </w:rPrChange>
        </w:rPr>
      </w:pPr>
      <w:r w:rsidRPr="00C1768C">
        <w:rPr>
          <w:rFonts w:ascii="Times New Roman" w:eastAsia="Times New Roman" w:hAnsi="Times New Roman" w:cs="Times New Roman"/>
          <w:lang w:val="en-GB" w:eastAsia="en-GB"/>
          <w:rPrChange w:id="41" w:author="Laurent DURAND" w:date="2020-11-30T23:15:00Z">
            <w:rPr>
              <w:rFonts w:ascii="Times New Roman" w:eastAsia="Times New Roman" w:hAnsi="Times New Roman" w:cs="Times New Roman"/>
              <w:lang w:eastAsia="en-GB"/>
            </w:rPr>
          </w:rPrChange>
        </w:rPr>
        <w:t>Figure 4.4</w:t>
      </w:r>
      <w:r w:rsidRPr="00C1768C">
        <w:rPr>
          <w:rFonts w:ascii="Times New Roman" w:eastAsia="Times New Roman" w:hAnsi="Times New Roman" w:cs="Times New Roman"/>
          <w:lang w:val="en-GB" w:eastAsia="en-GB"/>
          <w:rPrChange w:id="42" w:author="Laurent DURAND" w:date="2020-11-30T23:15:00Z">
            <w:rPr>
              <w:rFonts w:ascii="Times New Roman" w:eastAsia="Times New Roman" w:hAnsi="Times New Roman" w:cs="Times New Roman"/>
              <w:lang w:eastAsia="en-GB"/>
            </w:rPr>
          </w:rPrChange>
        </w:rPr>
        <w:tab/>
      </w:r>
      <w:r w:rsidR="00C1768C" w:rsidRPr="00C1768C">
        <w:rPr>
          <w:rFonts w:ascii="Times New Roman" w:eastAsia="Times New Roman" w:hAnsi="Times New Roman" w:cs="Times New Roman"/>
          <w:lang w:val="en-GB" w:eastAsia="en-GB"/>
          <w:rPrChange w:id="43" w:author="Laurent DURAND" w:date="2020-11-30T23:15:00Z">
            <w:rPr>
              <w:rFonts w:ascii="Times New Roman" w:eastAsia="Times New Roman" w:hAnsi="Times New Roman" w:cs="Times New Roman"/>
              <w:lang w:val="fr-FR" w:eastAsia="en-GB"/>
            </w:rPr>
          </w:rPrChange>
        </w:rPr>
        <w:t>O</w:t>
      </w:r>
      <w:ins w:id="44" w:author="Laurent DURAND" w:date="2020-11-30T23:15:00Z">
        <w:r w:rsidR="00C1768C" w:rsidRPr="00C1768C">
          <w:rPr>
            <w:rFonts w:ascii="Times New Roman" w:eastAsia="Times New Roman" w:hAnsi="Times New Roman" w:cs="Times New Roman"/>
            <w:lang w:val="en-GB" w:eastAsia="en-GB"/>
            <w:rPrChange w:id="45" w:author="Laurent DURAND" w:date="2020-11-30T23:15:00Z">
              <w:rPr>
                <w:rFonts w:ascii="Times New Roman" w:eastAsia="Times New Roman" w:hAnsi="Times New Roman" w:cs="Times New Roman"/>
                <w:lang w:val="fr-FR" w:eastAsia="en-GB"/>
              </w:rPr>
            </w:rPrChange>
          </w:rPr>
          <w:t xml:space="preserve">verview of DPDK </w:t>
        </w:r>
        <w:r w:rsidR="00C1768C">
          <w:rPr>
            <w:rFonts w:ascii="Times New Roman" w:eastAsia="Times New Roman" w:hAnsi="Times New Roman" w:cs="Times New Roman"/>
            <w:lang w:val="en-GB" w:eastAsia="en-GB"/>
          </w:rPr>
          <w:t>vrouter fine tuning parameters</w:t>
        </w:r>
      </w:ins>
    </w:p>
    <w:p w14:paraId="5DA4174B" w14:textId="77777777" w:rsidR="00773A7A" w:rsidRPr="00C1768C" w:rsidRDefault="00773A7A" w:rsidP="009F192E">
      <w:pPr>
        <w:spacing w:after="0"/>
        <w:rPr>
          <w:rFonts w:ascii="Times New Roman" w:eastAsia="Times New Roman" w:hAnsi="Times New Roman" w:cs="Times New Roman"/>
          <w:lang w:val="en-GB" w:eastAsia="en-GB"/>
          <w:rPrChange w:id="46" w:author="Laurent DURAND" w:date="2020-11-30T23:15:00Z">
            <w:rPr>
              <w:rFonts w:ascii="Times New Roman" w:eastAsia="Times New Roman" w:hAnsi="Times New Roman" w:cs="Times New Roman"/>
              <w:lang w:eastAsia="en-GB"/>
            </w:rPr>
          </w:rPrChange>
        </w:rPr>
      </w:pPr>
    </w:p>
    <w:p w14:paraId="021CE9C2" w14:textId="5AF2185C" w:rsidR="009F192E" w:rsidRPr="000F6486" w:rsidRDefault="009F192E" w:rsidP="000F6486">
      <w:pPr>
        <w:pStyle w:val="Corpsdetexte"/>
      </w:pPr>
      <w:r w:rsidRPr="000F6486">
        <w:t>These values (especially --vr_mempool_sz, --dpdk_txd_sz and --dpdk_rxd_sz) have to be adjusted depending on:</w:t>
      </w:r>
    </w:p>
    <w:p w14:paraId="2A406329" w14:textId="77777777" w:rsidR="009F192E" w:rsidRPr="009308C1" w:rsidRDefault="009F192E" w:rsidP="00FE424B">
      <w:pPr>
        <w:numPr>
          <w:ilvl w:val="0"/>
          <w:numId w:val="7"/>
        </w:numPr>
        <w:spacing w:after="0"/>
        <w:textAlignment w:val="baseline"/>
        <w:rPr>
          <w:rFonts w:ascii="Arial" w:eastAsia="Times New Roman" w:hAnsi="Arial" w:cs="Arial"/>
          <w:color w:val="000000"/>
          <w:sz w:val="22"/>
          <w:szCs w:val="22"/>
          <w:lang w:eastAsia="en-GB"/>
        </w:rPr>
      </w:pPr>
      <w:r w:rsidRPr="009308C1">
        <w:rPr>
          <w:rFonts w:ascii="Arial" w:eastAsia="Times New Roman" w:hAnsi="Arial" w:cs="Arial"/>
          <w:color w:val="000000"/>
          <w:sz w:val="22"/>
          <w:szCs w:val="22"/>
          <w:lang w:eastAsia="en-GB"/>
        </w:rPr>
        <w:t>the inter NIC model used</w:t>
      </w:r>
    </w:p>
    <w:p w14:paraId="0328F1C5" w14:textId="77777777" w:rsidR="009F192E" w:rsidRPr="009308C1" w:rsidRDefault="009F192E" w:rsidP="00FE424B">
      <w:pPr>
        <w:numPr>
          <w:ilvl w:val="0"/>
          <w:numId w:val="7"/>
        </w:numPr>
        <w:spacing w:after="0"/>
        <w:textAlignment w:val="baseline"/>
        <w:rPr>
          <w:rFonts w:ascii="Arial" w:eastAsia="Times New Roman" w:hAnsi="Arial" w:cs="Arial"/>
          <w:color w:val="000000"/>
          <w:sz w:val="22"/>
          <w:szCs w:val="22"/>
          <w:lang w:eastAsia="en-GB"/>
        </w:rPr>
      </w:pPr>
      <w:r w:rsidRPr="009308C1">
        <w:rPr>
          <w:rFonts w:ascii="Arial" w:eastAsia="Times New Roman" w:hAnsi="Arial" w:cs="Arial"/>
          <w:color w:val="000000"/>
          <w:sz w:val="22"/>
          <w:szCs w:val="22"/>
          <w:lang w:eastAsia="en-GB"/>
        </w:rPr>
        <w:t>the number of NIC members of vhost0 bond</w:t>
      </w:r>
    </w:p>
    <w:p w14:paraId="54CFBCD3" w14:textId="77777777" w:rsidR="009F192E" w:rsidRPr="009308C1" w:rsidRDefault="009F192E" w:rsidP="00FE424B">
      <w:pPr>
        <w:numPr>
          <w:ilvl w:val="0"/>
          <w:numId w:val="7"/>
        </w:numPr>
        <w:spacing w:after="0"/>
        <w:textAlignment w:val="baseline"/>
        <w:rPr>
          <w:rFonts w:ascii="Arial" w:eastAsia="Times New Roman" w:hAnsi="Arial" w:cs="Arial"/>
          <w:color w:val="000000"/>
          <w:sz w:val="22"/>
          <w:szCs w:val="22"/>
          <w:lang w:eastAsia="en-GB"/>
        </w:rPr>
      </w:pPr>
      <w:r w:rsidRPr="009308C1">
        <w:rPr>
          <w:rFonts w:ascii="Arial" w:eastAsia="Times New Roman" w:hAnsi="Arial" w:cs="Arial"/>
          <w:color w:val="000000"/>
          <w:sz w:val="22"/>
          <w:szCs w:val="22"/>
          <w:lang w:eastAsia="en-GB"/>
        </w:rPr>
        <w:t>the number of logical cores allocated to the vrouter</w:t>
      </w:r>
    </w:p>
    <w:p w14:paraId="5D0DE501" w14:textId="26F42672" w:rsidR="00513BB3" w:rsidRDefault="00513BB3" w:rsidP="009F192E">
      <w:pPr>
        <w:spacing w:after="0"/>
        <w:rPr>
          <w:rFonts w:ascii="Arial" w:eastAsia="Times New Roman" w:hAnsi="Arial" w:cs="Arial"/>
          <w:color w:val="000000"/>
          <w:sz w:val="22"/>
          <w:szCs w:val="22"/>
          <w:lang w:eastAsia="en-GB"/>
        </w:rPr>
      </w:pPr>
    </w:p>
    <w:p w14:paraId="157280D3" w14:textId="3D50AE36" w:rsidR="00513BB3" w:rsidRPr="009308C1" w:rsidRDefault="00513BB3" w:rsidP="00513BB3">
      <w:pPr>
        <w:spacing w:after="0"/>
        <w:textAlignment w:val="baseline"/>
        <w:rPr>
          <w:rFonts w:ascii="Arial" w:eastAsia="Times New Roman" w:hAnsi="Arial" w:cs="Arial"/>
          <w:color w:val="000000"/>
          <w:sz w:val="22"/>
          <w:szCs w:val="22"/>
          <w:lang w:eastAsia="en-GB"/>
        </w:rPr>
      </w:pPr>
      <w:r w:rsidRPr="000F6486">
        <w:rPr>
          <w:rStyle w:val="CorpsdetexteCar"/>
        </w:rPr>
        <w:t>The --vr_no_load_balance provides significant boost of decreasing latency in packet processing</w:t>
      </w:r>
      <w:r>
        <w:rPr>
          <w:rFonts w:ascii="Arial" w:eastAsia="Times New Roman" w:hAnsi="Arial" w:cs="Arial"/>
          <w:color w:val="000000"/>
          <w:sz w:val="22"/>
          <w:szCs w:val="22"/>
          <w:lang w:eastAsia="en-GB"/>
        </w:rPr>
        <w:t xml:space="preserve">, </w:t>
      </w:r>
      <w:r w:rsidR="004E4384">
        <w:rPr>
          <w:rFonts w:ascii="Arial" w:eastAsia="Times New Roman" w:hAnsi="Arial" w:cs="Arial"/>
          <w:color w:val="000000"/>
          <w:sz w:val="22"/>
          <w:szCs w:val="22"/>
          <w:lang w:eastAsia="en-GB"/>
        </w:rPr>
        <w:t xml:space="preserve">It </w:t>
      </w:r>
      <w:r>
        <w:rPr>
          <w:rFonts w:ascii="Arial" w:eastAsia="Times New Roman" w:hAnsi="Arial" w:cs="Arial"/>
          <w:color w:val="000000"/>
          <w:sz w:val="22"/>
          <w:szCs w:val="22"/>
          <w:lang w:eastAsia="en-GB"/>
        </w:rPr>
        <w:t>is strongly recommended to use this the option if is possible.</w:t>
      </w:r>
    </w:p>
    <w:p w14:paraId="7F73B84E" w14:textId="77777777" w:rsidR="00513BB3" w:rsidRDefault="00513BB3" w:rsidP="009F192E">
      <w:pPr>
        <w:spacing w:after="0"/>
        <w:rPr>
          <w:rFonts w:ascii="Arial" w:eastAsia="Times New Roman" w:hAnsi="Arial" w:cs="Arial"/>
          <w:color w:val="000000"/>
          <w:sz w:val="22"/>
          <w:szCs w:val="22"/>
          <w:lang w:eastAsia="en-GB"/>
        </w:rPr>
      </w:pPr>
    </w:p>
    <w:p w14:paraId="408BD594" w14:textId="0D9A397E" w:rsidR="009F192E" w:rsidRPr="009308C1" w:rsidRDefault="004E4384" w:rsidP="000F6486">
      <w:pPr>
        <w:pStyle w:val="Corpsdetexte"/>
        <w:rPr>
          <w:rFonts w:ascii="Times New Roman" w:hAnsi="Times New Roman" w:cs="Times New Roman"/>
          <w:lang w:eastAsia="en-GB"/>
        </w:rPr>
      </w:pPr>
      <w:r>
        <w:rPr>
          <w:b/>
          <w:bCs/>
          <w:lang w:eastAsia="en-GB"/>
        </w:rPr>
        <w:t xml:space="preserve">The </w:t>
      </w:r>
      <w:r w:rsidR="009F192E" w:rsidRPr="005B6E26">
        <w:rPr>
          <w:b/>
          <w:bCs/>
          <w:lang w:eastAsia="en-GB"/>
        </w:rPr>
        <w:t>--vr_no_load_balance</w:t>
      </w:r>
      <w:r w:rsidR="009F192E" w:rsidRPr="009308C1">
        <w:rPr>
          <w:lang w:eastAsia="en-GB"/>
        </w:rPr>
        <w:t xml:space="preserve"> </w:t>
      </w:r>
      <w:r w:rsidR="00513BB3">
        <w:rPr>
          <w:lang w:eastAsia="en-GB"/>
        </w:rPr>
        <w:t>activation is also expecting</w:t>
      </w:r>
      <w:r w:rsidR="009F192E" w:rsidRPr="009308C1">
        <w:rPr>
          <w:lang w:eastAsia="en-GB"/>
        </w:rPr>
        <w:t>: </w:t>
      </w:r>
    </w:p>
    <w:p w14:paraId="5E39B3FA" w14:textId="56CC8A3F" w:rsidR="00513BB3" w:rsidRPr="005B6E26" w:rsidRDefault="00513BB3" w:rsidP="00FE424B">
      <w:pPr>
        <w:numPr>
          <w:ilvl w:val="0"/>
          <w:numId w:val="8"/>
        </w:numPr>
        <w:spacing w:after="0"/>
        <w:textAlignment w:val="baseline"/>
        <w:rPr>
          <w:rFonts w:ascii="Arial" w:eastAsia="Times New Roman" w:hAnsi="Arial" w:cs="Arial"/>
          <w:color w:val="000000"/>
          <w:sz w:val="22"/>
          <w:szCs w:val="22"/>
          <w:lang w:eastAsia="en-GB"/>
        </w:rPr>
      </w:pPr>
      <w:r>
        <w:rPr>
          <w:rFonts w:ascii="Arial" w:eastAsia="Times New Roman" w:hAnsi="Arial" w:cs="Arial"/>
          <w:color w:val="000000"/>
          <w:sz w:val="22"/>
          <w:szCs w:val="22"/>
          <w:lang w:eastAsia="en-GB"/>
        </w:rPr>
        <w:t xml:space="preserve">UDP </w:t>
      </w:r>
      <w:r w:rsidRPr="009308C1">
        <w:rPr>
          <w:rFonts w:ascii="Arial" w:eastAsia="Times New Roman" w:hAnsi="Arial" w:cs="Arial"/>
          <w:color w:val="000000"/>
          <w:sz w:val="22"/>
          <w:szCs w:val="22"/>
          <w:lang w:eastAsia="en-GB"/>
        </w:rPr>
        <w:t>encapsulation protocol</w:t>
      </w:r>
      <w:r w:rsidRPr="005B6E26">
        <w:rPr>
          <w:rFonts w:ascii="Arial" w:eastAsia="Times New Roman" w:hAnsi="Arial" w:cs="Arial"/>
          <w:color w:val="000000"/>
          <w:sz w:val="22"/>
          <w:szCs w:val="22"/>
          <w:lang w:eastAsia="en-GB"/>
        </w:rPr>
        <w:t xml:space="preserve"> (MPLSo</w:t>
      </w:r>
      <w:r>
        <w:rPr>
          <w:rFonts w:ascii="Arial" w:eastAsia="Times New Roman" w:hAnsi="Arial" w:cs="Arial"/>
          <w:color w:val="000000"/>
          <w:sz w:val="22"/>
          <w:szCs w:val="22"/>
          <w:lang w:eastAsia="en-GB"/>
        </w:rPr>
        <w:t>UDP or VXLAN</w:t>
      </w:r>
      <w:r w:rsidRPr="005B6E26">
        <w:rPr>
          <w:rFonts w:ascii="Arial" w:eastAsia="Times New Roman" w:hAnsi="Arial" w:cs="Arial"/>
          <w:color w:val="000000"/>
          <w:sz w:val="22"/>
          <w:szCs w:val="22"/>
          <w:lang w:eastAsia="en-GB"/>
        </w:rPr>
        <w:t>)</w:t>
      </w:r>
    </w:p>
    <w:p w14:paraId="4F8D60F6" w14:textId="52674B70" w:rsidR="009F192E" w:rsidRDefault="009F192E" w:rsidP="00FE424B">
      <w:pPr>
        <w:numPr>
          <w:ilvl w:val="0"/>
          <w:numId w:val="8"/>
        </w:numPr>
        <w:spacing w:after="0"/>
        <w:textAlignment w:val="baseline"/>
        <w:rPr>
          <w:rFonts w:ascii="Arial" w:eastAsia="Times New Roman" w:hAnsi="Arial" w:cs="Arial"/>
          <w:color w:val="000000"/>
          <w:sz w:val="22"/>
          <w:szCs w:val="22"/>
          <w:lang w:eastAsia="en-GB"/>
        </w:rPr>
      </w:pPr>
      <w:r w:rsidRPr="009308C1">
        <w:rPr>
          <w:rFonts w:ascii="Arial" w:eastAsia="Times New Roman" w:hAnsi="Arial" w:cs="Arial"/>
          <w:color w:val="000000"/>
          <w:sz w:val="22"/>
          <w:szCs w:val="22"/>
          <w:lang w:eastAsia="en-GB"/>
        </w:rPr>
        <w:t>multiqueue usage</w:t>
      </w:r>
      <w:r w:rsidR="00513BB3">
        <w:rPr>
          <w:rFonts w:ascii="Arial" w:eastAsia="Times New Roman" w:hAnsi="Arial" w:cs="Arial"/>
          <w:color w:val="000000"/>
          <w:sz w:val="22"/>
          <w:szCs w:val="22"/>
          <w:lang w:eastAsia="en-GB"/>
        </w:rPr>
        <w:t xml:space="preserve"> on Virtual Machine</w:t>
      </w:r>
    </w:p>
    <w:p w14:paraId="2EF33B34" w14:textId="25F24948" w:rsidR="00513BB3" w:rsidRDefault="00513BB3" w:rsidP="00FE424B">
      <w:pPr>
        <w:numPr>
          <w:ilvl w:val="0"/>
          <w:numId w:val="8"/>
        </w:numPr>
        <w:spacing w:after="0"/>
        <w:textAlignment w:val="baseline"/>
        <w:rPr>
          <w:rFonts w:ascii="Arial" w:eastAsia="Times New Roman" w:hAnsi="Arial" w:cs="Arial"/>
          <w:color w:val="000000"/>
          <w:sz w:val="22"/>
          <w:szCs w:val="22"/>
          <w:lang w:eastAsia="en-GB"/>
        </w:rPr>
      </w:pPr>
      <w:r>
        <w:rPr>
          <w:rFonts w:ascii="Arial" w:eastAsia="Times New Roman" w:hAnsi="Arial" w:cs="Arial"/>
          <w:color w:val="000000"/>
          <w:sz w:val="22"/>
          <w:szCs w:val="22"/>
          <w:lang w:eastAsia="en-GB"/>
        </w:rPr>
        <w:t>good traffic entropy and well balanced on queues (especially on Virtual Machine side)</w:t>
      </w:r>
    </w:p>
    <w:p w14:paraId="26BE1F3B" w14:textId="1356B3E1" w:rsidR="00513BB3" w:rsidRPr="009308C1" w:rsidRDefault="00513BB3" w:rsidP="00513BB3">
      <w:pPr>
        <w:spacing w:after="0"/>
        <w:textAlignment w:val="baseline"/>
        <w:rPr>
          <w:rFonts w:ascii="Arial" w:eastAsia="Times New Roman" w:hAnsi="Arial" w:cs="Arial"/>
          <w:color w:val="000000"/>
          <w:sz w:val="22"/>
          <w:szCs w:val="22"/>
          <w:lang w:eastAsia="en-GB"/>
        </w:rPr>
      </w:pPr>
    </w:p>
    <w:p w14:paraId="54ACECB9" w14:textId="5B382822" w:rsidR="009F192E" w:rsidRDefault="00513BB3" w:rsidP="000F6486">
      <w:pPr>
        <w:pStyle w:val="Corpsdetexte"/>
        <w:rPr>
          <w:lang w:eastAsia="en-GB"/>
        </w:rPr>
      </w:pPr>
      <w:r>
        <w:rPr>
          <w:lang w:eastAsia="en-GB"/>
        </w:rPr>
        <w:t>O</w:t>
      </w:r>
      <w:r w:rsidR="009F192E">
        <w:rPr>
          <w:lang w:eastAsia="en-GB"/>
        </w:rPr>
        <w:t xml:space="preserve">nce </w:t>
      </w:r>
      <w:r w:rsidR="004E4384">
        <w:rPr>
          <w:lang w:eastAsia="en-GB"/>
        </w:rPr>
        <w:t>--</w:t>
      </w:r>
      <w:r w:rsidR="009F192E">
        <w:rPr>
          <w:lang w:eastAsia="en-GB"/>
        </w:rPr>
        <w:t xml:space="preserve">vr_no_load_balance is enabled there is no need to configure </w:t>
      </w:r>
      <w:r w:rsidR="009F192E" w:rsidRPr="009308C1">
        <w:rPr>
          <w:b/>
          <w:bCs/>
          <w:lang w:eastAsia="en-GB"/>
        </w:rPr>
        <w:t>--vr_dpdk_tx_ring_sz</w:t>
      </w:r>
      <w:r w:rsidR="009F192E" w:rsidRPr="005B6E26">
        <w:rPr>
          <w:lang w:eastAsia="en-GB"/>
        </w:rPr>
        <w:t xml:space="preserve"> and </w:t>
      </w:r>
      <w:r w:rsidR="009F192E" w:rsidRPr="009308C1">
        <w:rPr>
          <w:b/>
          <w:bCs/>
          <w:lang w:eastAsia="en-GB"/>
        </w:rPr>
        <w:t>--vr_dpdk_</w:t>
      </w:r>
      <w:r w:rsidR="009F192E" w:rsidRPr="005B6E26">
        <w:rPr>
          <w:b/>
          <w:bCs/>
          <w:lang w:eastAsia="en-GB"/>
        </w:rPr>
        <w:t>r</w:t>
      </w:r>
      <w:r w:rsidR="009F192E" w:rsidRPr="009308C1">
        <w:rPr>
          <w:b/>
          <w:bCs/>
          <w:lang w:eastAsia="en-GB"/>
        </w:rPr>
        <w:t>x_ring_sz</w:t>
      </w:r>
      <w:r w:rsidR="009F192E" w:rsidRPr="005B6E26">
        <w:rPr>
          <w:b/>
          <w:bCs/>
          <w:lang w:eastAsia="en-GB"/>
        </w:rPr>
        <w:t xml:space="preserve"> </w:t>
      </w:r>
      <w:r w:rsidR="009F192E" w:rsidRPr="005B6E26">
        <w:rPr>
          <w:lang w:eastAsia="en-GB"/>
        </w:rPr>
        <w:t xml:space="preserve">as </w:t>
      </w:r>
      <w:r w:rsidR="009F192E">
        <w:rPr>
          <w:lang w:eastAsia="en-GB"/>
        </w:rPr>
        <w:t xml:space="preserve">they are </w:t>
      </w:r>
      <w:r w:rsidR="009F192E" w:rsidRPr="005B6E26">
        <w:rPr>
          <w:lang w:eastAsia="en-GB"/>
        </w:rPr>
        <w:t>not used</w:t>
      </w:r>
      <w:r w:rsidR="004E4384">
        <w:rPr>
          <w:lang w:eastAsia="en-GB"/>
        </w:rPr>
        <w:t>.</w:t>
      </w:r>
    </w:p>
    <w:p w14:paraId="3DA5C9A3" w14:textId="14687B05" w:rsidR="009F192E" w:rsidRDefault="009F192E">
      <w:pPr>
        <w:rPr>
          <w:lang w:val="en-GB"/>
        </w:rPr>
      </w:pPr>
    </w:p>
    <w:sectPr w:rsidR="009F192E" w:rsidSect="005B039A">
      <w:headerReference w:type="even" r:id="rId18"/>
      <w:headerReference w:type="default" r:id="rId19"/>
      <w:footerReference w:type="even" r:id="rId20"/>
      <w:footerReference w:type="default" r:id="rId21"/>
      <w:headerReference w:type="first" r:id="rId22"/>
      <w:footerReference w:type="first" r:id="rId23"/>
      <w:pgSz w:w="12240" w:h="15840"/>
      <w:pgMar w:top="1417" w:right="1417" w:bottom="1417" w:left="1417" w:header="720" w:footer="720" w:gutter="0"/>
      <w:pgNumType w:start="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 w:author="Laurent DURAND" w:date="2020-11-30T23:13:00Z" w:initials="LD">
    <w:p w14:paraId="1A296C68" w14:textId="53128891" w:rsidR="00C1768C" w:rsidRDefault="00C1768C">
      <w:pPr>
        <w:pStyle w:val="Commentaire"/>
      </w:pPr>
      <w:r>
        <w:rPr>
          <w:rStyle w:val="Marquedecommentaire"/>
        </w:rPr>
        <w:annotationRef/>
      </w:r>
      <w:r>
        <w:t>Drawing and description updated</w:t>
      </w:r>
    </w:p>
  </w:comment>
  <w:comment w:id="21" w:author="Przemyslaw Grygiel" w:date="2020-11-30T16:34:00Z" w:initials="PG">
    <w:p w14:paraId="4AAC4C6B" w14:textId="49AA3841" w:rsidR="009878F8" w:rsidRDefault="009878F8">
      <w:pPr>
        <w:pStyle w:val="Commentaire"/>
      </w:pPr>
      <w:r>
        <w:rPr>
          <w:rStyle w:val="Marquedecommentaire"/>
        </w:rPr>
        <w:annotationRef/>
      </w:r>
      <w:r>
        <w:t>There is a bug where we ignore in container entrypoint this value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A296C68" w15:done="0"/>
  <w15:commentEx w15:paraId="4AAC4C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FFB2D" w16cex:dateUtc="2020-11-30T22:13:00Z"/>
  <w16cex:commentExtensible w16cex:durableId="236F9DA2" w16cex:dateUtc="2020-11-30T15: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A296C68" w16cid:durableId="236FFB2D"/>
  <w16cid:commentId w16cid:paraId="4AAC4C6B" w16cid:durableId="236F9D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BAAA16" w14:textId="77777777" w:rsidR="00C63DA6" w:rsidRDefault="00C63DA6">
      <w:pPr>
        <w:spacing w:after="0"/>
      </w:pPr>
      <w:r>
        <w:separator/>
      </w:r>
    </w:p>
  </w:endnote>
  <w:endnote w:type="continuationSeparator" w:id="0">
    <w:p w14:paraId="3AE25E5E" w14:textId="77777777" w:rsidR="00C63DA6" w:rsidRDefault="00C63DA6">
      <w:pPr>
        <w:spacing w:after="0"/>
      </w:pPr>
      <w:r>
        <w:continuationSeparator/>
      </w:r>
    </w:p>
  </w:endnote>
  <w:endnote w:type="continuationNotice" w:id="1">
    <w:p w14:paraId="71385556" w14:textId="77777777" w:rsidR="00C63DA6" w:rsidRDefault="00C63DA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arrow">
    <w:altName w:val="﷽﷽﷽﷽﷽﷽﷽﷽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36ABB0" w14:textId="77777777" w:rsidR="00F64B1F" w:rsidRDefault="00F64B1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470595"/>
      <w:docPartObj>
        <w:docPartGallery w:val="Page Numbers (Bottom of Page)"/>
        <w:docPartUnique/>
      </w:docPartObj>
    </w:sdtPr>
    <w:sdtEndPr/>
    <w:sdtContent>
      <w:p w14:paraId="2DEE1423" w14:textId="52657CD9" w:rsidR="00F64B1F" w:rsidRDefault="00F64B1F">
        <w:pPr>
          <w:pStyle w:val="Pieddepage"/>
          <w:jc w:val="right"/>
        </w:pPr>
        <w:r>
          <w:rPr>
            <w:noProof/>
          </w:rPr>
          <mc:AlternateContent>
            <mc:Choice Requires="wps">
              <w:drawing>
                <wp:anchor distT="0" distB="0" distL="114300" distR="114300" simplePos="0" relativeHeight="251657216" behindDoc="0" locked="0" layoutInCell="0" allowOverlap="1" wp14:anchorId="1318F30B" wp14:editId="6DFE5DE8">
                  <wp:simplePos x="0" y="0"/>
                  <wp:positionH relativeFrom="page">
                    <wp:posOffset>0</wp:posOffset>
                  </wp:positionH>
                  <wp:positionV relativeFrom="page">
                    <wp:posOffset>9594215</wp:posOffset>
                  </wp:positionV>
                  <wp:extent cx="7772400" cy="273685"/>
                  <wp:effectExtent l="0" t="2540" r="0" b="0"/>
                  <wp:wrapNone/>
                  <wp:docPr id="89" name="MSIPCMabfe4d7595dab71b6b750dd4" descr="{&quot;HashCode&quot;:817091896,&quot;Height&quot;:792.0,&quot;Width&quot;:612.0,&quot;Placement&quot;:&quot;Foot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2E0E0" w14:textId="7F39E5F6" w:rsidR="00F64B1F" w:rsidRPr="009D33F3" w:rsidRDefault="00F64B1F"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8F30B" id="_x0000_t202" coordsize="21600,21600" o:spt="202" path="m,l,21600r21600,l21600,xe">
                  <v:stroke joinstyle="miter"/>
                  <v:path gradientshapeok="t" o:connecttype="rect"/>
                </v:shapetype>
                <v:shape id="MSIPCMabfe4d7595dab71b6b750dd4" o:spid="_x0000_s1026" type="#_x0000_t202" alt="{&quot;HashCode&quot;:817091896,&quot;Height&quot;:792.0,&quot;Width&quot;:612.0,&quot;Placement&quot;:&quot;Footer&quot;,&quot;Index&quot;:&quot;Primary&quot;,&quot;Section&quot;:1,&quot;Top&quot;:0.0,&quot;Left&quot;:0.0}" style="position:absolute;left:0;text-align:left;margin-left:0;margin-top:755.45pt;width:612pt;height:21.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" o:allowincell="f" filled="f" stroked="f">
                  <v:textbox inset=",0,,0">
                    <w:txbxContent>
                      <w:p w14:paraId="70C2E0E0" w14:textId="7F39E5F6" w:rsidR="00F64B1F" w:rsidRPr="009D33F3" w:rsidRDefault="00F64B1F"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v:textbox>
                  <w10:wrap anchorx="page" anchory="page"/>
                </v:shape>
              </w:pict>
            </mc:Fallback>
          </mc:AlternateContent>
        </w:r>
        <w:r>
          <w:fldChar w:fldCharType="begin"/>
        </w:r>
        <w:r>
          <w:instrText>PAGE   \* MERGEFORMAT</w:instrText>
        </w:r>
        <w:r>
          <w:fldChar w:fldCharType="separate"/>
        </w:r>
        <w:r>
          <w:rPr>
            <w:lang w:val="fr-FR"/>
          </w:rPr>
          <w:t>2</w:t>
        </w:r>
        <w:r>
          <w:fldChar w:fldCharType="end"/>
        </w:r>
      </w:p>
    </w:sdtContent>
  </w:sdt>
  <w:p w14:paraId="59DA6CB5" w14:textId="77777777" w:rsidR="00F64B1F" w:rsidRDefault="00F64B1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DA870" w14:textId="4908B481" w:rsidR="00F64B1F" w:rsidRDefault="00F64B1F">
    <w:pPr>
      <w:pStyle w:val="Pieddepage"/>
    </w:pPr>
    <w:r>
      <w:rPr>
        <w:noProof/>
      </w:rPr>
      <mc:AlternateContent>
        <mc:Choice Requires="wps">
          <w:drawing>
            <wp:anchor distT="0" distB="0" distL="114300" distR="114300" simplePos="0" relativeHeight="251667456" behindDoc="0" locked="0" layoutInCell="0" allowOverlap="1" wp14:anchorId="2304AF55" wp14:editId="0DD54019">
              <wp:simplePos x="0" y="0"/>
              <wp:positionH relativeFrom="page">
                <wp:posOffset>0</wp:posOffset>
              </wp:positionH>
              <wp:positionV relativeFrom="page">
                <wp:posOffset>9594215</wp:posOffset>
              </wp:positionV>
              <wp:extent cx="7772400" cy="273685"/>
              <wp:effectExtent l="0" t="2540" r="0" b="0"/>
              <wp:wrapNone/>
              <wp:docPr id="88" name="MSIPCMb3664642b9f3aaa810458829" descr="{&quot;HashCode&quot;:817091896,&quot;Height&quot;:792.0,&quot;Width&quot;:612.0,&quot;Placement&quot;:&quot;Footer&quot;,&quot;Index&quot;:&quot;FirstPage&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072E6" w14:textId="4944C955" w:rsidR="00F64B1F" w:rsidRPr="009D33F3" w:rsidRDefault="00F64B1F"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2304AF55" id="_x0000_t202" coordsize="21600,21600" o:spt="202" path="m,l,21600r21600,l21600,xe">
              <v:stroke joinstyle="miter"/>
              <v:path gradientshapeok="t" o:connecttype="rect"/>
            </v:shapetype>
            <v:shape id="MSIPCMb3664642b9f3aaa810458829" o:spid="_x0000_s1027" type="#_x0000_t202" alt="{&quot;HashCode&quot;:817091896,&quot;Height&quot;:792.0,&quot;Width&quot;:612.0,&quot;Placement&quot;:&quot;Footer&quot;,&quot;Index&quot;:&quot;FirstPage&quot;,&quot;Section&quot;:1,&quot;Top&quot;:0.0,&quot;Left&quot;:0.0}" style="position:absolute;margin-left:0;margin-top:755.45pt;width:612pt;height:21.5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" o:allowincell="f" filled="f" stroked="f">
              <v:textbox inset=",0,,0">
                <w:txbxContent>
                  <w:p w14:paraId="410072E6" w14:textId="4944C955" w:rsidR="00F64B1F" w:rsidRPr="009D33F3" w:rsidRDefault="00F64B1F"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D075E5" w14:textId="77777777" w:rsidR="00C63DA6" w:rsidRDefault="00C63DA6">
      <w:r>
        <w:separator/>
      </w:r>
    </w:p>
  </w:footnote>
  <w:footnote w:type="continuationSeparator" w:id="0">
    <w:p w14:paraId="33B3CB2F" w14:textId="77777777" w:rsidR="00C63DA6" w:rsidRDefault="00C63DA6">
      <w:r>
        <w:continuationSeparator/>
      </w:r>
    </w:p>
  </w:footnote>
  <w:footnote w:type="continuationNotice" w:id="1">
    <w:p w14:paraId="2E202722" w14:textId="77777777" w:rsidR="00C63DA6" w:rsidRDefault="00C63DA6">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4565E8" w14:textId="77777777" w:rsidR="00F64B1F" w:rsidRDefault="00F64B1F">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21F501" w14:textId="77777777" w:rsidR="00F64B1F" w:rsidRDefault="00F64B1F">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3F0DD" w14:textId="77777777" w:rsidR="00F64B1F" w:rsidRDefault="00F64B1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1366B1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266AED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AEEA8A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5087EB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C405A6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48C412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42C4B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9F29C4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698DB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B363A4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DF73105"/>
    <w:multiLevelType w:val="multilevel"/>
    <w:tmpl w:val="72AA7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BE209F"/>
    <w:multiLevelType w:val="hybridMultilevel"/>
    <w:tmpl w:val="3B4AF9EE"/>
    <w:lvl w:ilvl="0" w:tplc="294C98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7D42C55"/>
    <w:multiLevelType w:val="hybridMultilevel"/>
    <w:tmpl w:val="0040E43C"/>
    <w:lvl w:ilvl="0" w:tplc="294C98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4B56DE0"/>
    <w:multiLevelType w:val="multilevel"/>
    <w:tmpl w:val="E54AC79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69F1149E"/>
    <w:multiLevelType w:val="multilevel"/>
    <w:tmpl w:val="67F824A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6CD744BF"/>
    <w:multiLevelType w:val="multilevel"/>
    <w:tmpl w:val="411C1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3113FB"/>
    <w:multiLevelType w:val="hybridMultilevel"/>
    <w:tmpl w:val="7FC87DD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A9A2A71"/>
    <w:multiLevelType w:val="hybridMultilevel"/>
    <w:tmpl w:val="3516F12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12"/>
  </w:num>
  <w:num w:numId="4">
    <w:abstractNumId w:val="16"/>
  </w:num>
  <w:num w:numId="5">
    <w:abstractNumId w:val="17"/>
  </w:num>
  <w:num w:numId="6">
    <w:abstractNumId w:val="13"/>
  </w:num>
  <w:num w:numId="7">
    <w:abstractNumId w:val="15"/>
  </w:num>
  <w:num w:numId="8">
    <w:abstractNumId w:val="10"/>
  </w:num>
  <w:num w:numId="9">
    <w:abstractNumId w:val="0"/>
  </w:num>
  <w:num w:numId="10">
    <w:abstractNumId w:val="1"/>
  </w:num>
  <w:num w:numId="11">
    <w:abstractNumId w:val="2"/>
  </w:num>
  <w:num w:numId="12">
    <w:abstractNumId w:val="3"/>
  </w:num>
  <w:num w:numId="13">
    <w:abstractNumId w:val="8"/>
  </w:num>
  <w:num w:numId="14">
    <w:abstractNumId w:val="4"/>
  </w:num>
  <w:num w:numId="15">
    <w:abstractNumId w:val="5"/>
  </w:num>
  <w:num w:numId="16">
    <w:abstractNumId w:val="6"/>
  </w:num>
  <w:num w:numId="17">
    <w:abstractNumId w:val="7"/>
  </w:num>
  <w:num w:numId="18">
    <w:abstractNumId w:val="9"/>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rzemyslaw Grygiel">
    <w15:presenceInfo w15:providerId="AD" w15:userId="S::pgrygiel@juniper.net::f86ce7d5-da43-4702-92f2-727648137815"/>
  </w15:person>
  <w15:person w15:author="Laurent DURAND">
    <w15:presenceInfo w15:providerId="Windows Live" w15:userId="765271ec349439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4F2"/>
    <w:rsid w:val="000032A9"/>
    <w:rsid w:val="000104D1"/>
    <w:rsid w:val="00011C8B"/>
    <w:rsid w:val="00011D3F"/>
    <w:rsid w:val="000148BD"/>
    <w:rsid w:val="00015A4C"/>
    <w:rsid w:val="00020804"/>
    <w:rsid w:val="00020B69"/>
    <w:rsid w:val="00022E23"/>
    <w:rsid w:val="00023D58"/>
    <w:rsid w:val="0002608C"/>
    <w:rsid w:val="00026528"/>
    <w:rsid w:val="000341F0"/>
    <w:rsid w:val="000411A2"/>
    <w:rsid w:val="0004274E"/>
    <w:rsid w:val="00042A85"/>
    <w:rsid w:val="00042BAC"/>
    <w:rsid w:val="00056685"/>
    <w:rsid w:val="00060F1C"/>
    <w:rsid w:val="00066C18"/>
    <w:rsid w:val="00071FB0"/>
    <w:rsid w:val="0007355E"/>
    <w:rsid w:val="00073E4F"/>
    <w:rsid w:val="00074CE1"/>
    <w:rsid w:val="00076E04"/>
    <w:rsid w:val="0008099A"/>
    <w:rsid w:val="000850CA"/>
    <w:rsid w:val="00087C29"/>
    <w:rsid w:val="000929E8"/>
    <w:rsid w:val="0009318A"/>
    <w:rsid w:val="00096A9B"/>
    <w:rsid w:val="000A0E7E"/>
    <w:rsid w:val="000A46A5"/>
    <w:rsid w:val="000A65B4"/>
    <w:rsid w:val="000B3EAA"/>
    <w:rsid w:val="000B5496"/>
    <w:rsid w:val="000B6483"/>
    <w:rsid w:val="000C2882"/>
    <w:rsid w:val="000C495C"/>
    <w:rsid w:val="000C722C"/>
    <w:rsid w:val="000C79A7"/>
    <w:rsid w:val="000D07EA"/>
    <w:rsid w:val="000D2E49"/>
    <w:rsid w:val="000D34FD"/>
    <w:rsid w:val="000D3FFE"/>
    <w:rsid w:val="000E46BC"/>
    <w:rsid w:val="000E4FF4"/>
    <w:rsid w:val="000E5865"/>
    <w:rsid w:val="000E69A1"/>
    <w:rsid w:val="000F187D"/>
    <w:rsid w:val="000F22EA"/>
    <w:rsid w:val="000F3B8B"/>
    <w:rsid w:val="000F6486"/>
    <w:rsid w:val="000F762F"/>
    <w:rsid w:val="000F76CB"/>
    <w:rsid w:val="000F7EDA"/>
    <w:rsid w:val="001004E9"/>
    <w:rsid w:val="00101518"/>
    <w:rsid w:val="0010296B"/>
    <w:rsid w:val="00105067"/>
    <w:rsid w:val="001056EB"/>
    <w:rsid w:val="001058B2"/>
    <w:rsid w:val="001058CC"/>
    <w:rsid w:val="0010606C"/>
    <w:rsid w:val="00110C2D"/>
    <w:rsid w:val="00113F84"/>
    <w:rsid w:val="001159AA"/>
    <w:rsid w:val="00121912"/>
    <w:rsid w:val="00125316"/>
    <w:rsid w:val="00126DA8"/>
    <w:rsid w:val="0012773C"/>
    <w:rsid w:val="001303EE"/>
    <w:rsid w:val="00131437"/>
    <w:rsid w:val="00132AB4"/>
    <w:rsid w:val="00134453"/>
    <w:rsid w:val="00134A74"/>
    <w:rsid w:val="0013525D"/>
    <w:rsid w:val="001355E9"/>
    <w:rsid w:val="00141127"/>
    <w:rsid w:val="0014347F"/>
    <w:rsid w:val="001434A9"/>
    <w:rsid w:val="001453C2"/>
    <w:rsid w:val="0014574A"/>
    <w:rsid w:val="00145A18"/>
    <w:rsid w:val="001466F5"/>
    <w:rsid w:val="0015044E"/>
    <w:rsid w:val="001506EC"/>
    <w:rsid w:val="0015081E"/>
    <w:rsid w:val="0015658E"/>
    <w:rsid w:val="00162507"/>
    <w:rsid w:val="00166CC7"/>
    <w:rsid w:val="001712B3"/>
    <w:rsid w:val="00173A58"/>
    <w:rsid w:val="001746FD"/>
    <w:rsid w:val="00176FB0"/>
    <w:rsid w:val="00177BD3"/>
    <w:rsid w:val="00181862"/>
    <w:rsid w:val="00182FBA"/>
    <w:rsid w:val="0018308D"/>
    <w:rsid w:val="001848C8"/>
    <w:rsid w:val="0018534A"/>
    <w:rsid w:val="00190DC0"/>
    <w:rsid w:val="0019284A"/>
    <w:rsid w:val="001931E4"/>
    <w:rsid w:val="001943CC"/>
    <w:rsid w:val="001A0D5A"/>
    <w:rsid w:val="001A1CBF"/>
    <w:rsid w:val="001A23E2"/>
    <w:rsid w:val="001A3254"/>
    <w:rsid w:val="001A4C3D"/>
    <w:rsid w:val="001A7E0F"/>
    <w:rsid w:val="001B0B70"/>
    <w:rsid w:val="001B56D0"/>
    <w:rsid w:val="001B621D"/>
    <w:rsid w:val="001B6610"/>
    <w:rsid w:val="001B66D4"/>
    <w:rsid w:val="001B77E4"/>
    <w:rsid w:val="001B7904"/>
    <w:rsid w:val="001C01A3"/>
    <w:rsid w:val="001C0AE1"/>
    <w:rsid w:val="001C0B86"/>
    <w:rsid w:val="001C1F69"/>
    <w:rsid w:val="001C75E3"/>
    <w:rsid w:val="001D104A"/>
    <w:rsid w:val="001D3CA8"/>
    <w:rsid w:val="001D3D4D"/>
    <w:rsid w:val="001D5EE9"/>
    <w:rsid w:val="001E0575"/>
    <w:rsid w:val="001E0761"/>
    <w:rsid w:val="001E10C0"/>
    <w:rsid w:val="001E30CF"/>
    <w:rsid w:val="001E382F"/>
    <w:rsid w:val="001E3B94"/>
    <w:rsid w:val="001E4C19"/>
    <w:rsid w:val="001E5E70"/>
    <w:rsid w:val="001E6F7A"/>
    <w:rsid w:val="001F3776"/>
    <w:rsid w:val="001F6556"/>
    <w:rsid w:val="00200164"/>
    <w:rsid w:val="00200970"/>
    <w:rsid w:val="00202D12"/>
    <w:rsid w:val="002048FA"/>
    <w:rsid w:val="002059AC"/>
    <w:rsid w:val="00206AF3"/>
    <w:rsid w:val="0021045F"/>
    <w:rsid w:val="002107E9"/>
    <w:rsid w:val="00211CD1"/>
    <w:rsid w:val="00212C25"/>
    <w:rsid w:val="00213945"/>
    <w:rsid w:val="00217F98"/>
    <w:rsid w:val="00221823"/>
    <w:rsid w:val="00222471"/>
    <w:rsid w:val="00222F19"/>
    <w:rsid w:val="00223EB2"/>
    <w:rsid w:val="002243B0"/>
    <w:rsid w:val="00232AE6"/>
    <w:rsid w:val="00240916"/>
    <w:rsid w:val="00241446"/>
    <w:rsid w:val="002459E0"/>
    <w:rsid w:val="002460E8"/>
    <w:rsid w:val="00246714"/>
    <w:rsid w:val="00250910"/>
    <w:rsid w:val="00250B0E"/>
    <w:rsid w:val="00252C52"/>
    <w:rsid w:val="002555CB"/>
    <w:rsid w:val="00257B63"/>
    <w:rsid w:val="0026133A"/>
    <w:rsid w:val="00262D05"/>
    <w:rsid w:val="00264119"/>
    <w:rsid w:val="00264892"/>
    <w:rsid w:val="0027285E"/>
    <w:rsid w:val="0028082C"/>
    <w:rsid w:val="002834A7"/>
    <w:rsid w:val="002839EA"/>
    <w:rsid w:val="00284FA6"/>
    <w:rsid w:val="002908F2"/>
    <w:rsid w:val="002923A6"/>
    <w:rsid w:val="0029385B"/>
    <w:rsid w:val="00297D6E"/>
    <w:rsid w:val="002A2BA2"/>
    <w:rsid w:val="002A4308"/>
    <w:rsid w:val="002A60BC"/>
    <w:rsid w:val="002A6197"/>
    <w:rsid w:val="002B676D"/>
    <w:rsid w:val="002B7F45"/>
    <w:rsid w:val="002C01A7"/>
    <w:rsid w:val="002C0507"/>
    <w:rsid w:val="002C135E"/>
    <w:rsid w:val="002C33CD"/>
    <w:rsid w:val="002C65E7"/>
    <w:rsid w:val="002D217D"/>
    <w:rsid w:val="002D531A"/>
    <w:rsid w:val="002D6131"/>
    <w:rsid w:val="002D7CB8"/>
    <w:rsid w:val="002E2CD2"/>
    <w:rsid w:val="002E48C5"/>
    <w:rsid w:val="002E5624"/>
    <w:rsid w:val="002F0076"/>
    <w:rsid w:val="002F2FF7"/>
    <w:rsid w:val="002F387A"/>
    <w:rsid w:val="002F3A12"/>
    <w:rsid w:val="002F7F67"/>
    <w:rsid w:val="003000BF"/>
    <w:rsid w:val="0030039B"/>
    <w:rsid w:val="00303CF9"/>
    <w:rsid w:val="00306364"/>
    <w:rsid w:val="00311DAA"/>
    <w:rsid w:val="00312ACE"/>
    <w:rsid w:val="003137D5"/>
    <w:rsid w:val="00326115"/>
    <w:rsid w:val="00327E29"/>
    <w:rsid w:val="003317BD"/>
    <w:rsid w:val="003319BD"/>
    <w:rsid w:val="0033640E"/>
    <w:rsid w:val="003372D3"/>
    <w:rsid w:val="0034164E"/>
    <w:rsid w:val="00344944"/>
    <w:rsid w:val="00344AFD"/>
    <w:rsid w:val="0035050E"/>
    <w:rsid w:val="00351469"/>
    <w:rsid w:val="00352384"/>
    <w:rsid w:val="0036267A"/>
    <w:rsid w:val="00367C53"/>
    <w:rsid w:val="00372DE7"/>
    <w:rsid w:val="003762C6"/>
    <w:rsid w:val="00381A7E"/>
    <w:rsid w:val="00382135"/>
    <w:rsid w:val="00383BDE"/>
    <w:rsid w:val="00384489"/>
    <w:rsid w:val="00384EF2"/>
    <w:rsid w:val="00386B89"/>
    <w:rsid w:val="0039223A"/>
    <w:rsid w:val="00392B62"/>
    <w:rsid w:val="003B0904"/>
    <w:rsid w:val="003B2060"/>
    <w:rsid w:val="003B731C"/>
    <w:rsid w:val="003C1237"/>
    <w:rsid w:val="003C1546"/>
    <w:rsid w:val="003C4B93"/>
    <w:rsid w:val="003C56A2"/>
    <w:rsid w:val="003D0272"/>
    <w:rsid w:val="003D5856"/>
    <w:rsid w:val="003E4967"/>
    <w:rsid w:val="003E7670"/>
    <w:rsid w:val="003E7C42"/>
    <w:rsid w:val="003F05BC"/>
    <w:rsid w:val="003F114F"/>
    <w:rsid w:val="003F4423"/>
    <w:rsid w:val="00404FB4"/>
    <w:rsid w:val="0040627E"/>
    <w:rsid w:val="0040656A"/>
    <w:rsid w:val="00407601"/>
    <w:rsid w:val="00407DB1"/>
    <w:rsid w:val="0041232D"/>
    <w:rsid w:val="00412972"/>
    <w:rsid w:val="00413643"/>
    <w:rsid w:val="004139EF"/>
    <w:rsid w:val="00413EF6"/>
    <w:rsid w:val="00414245"/>
    <w:rsid w:val="00414C14"/>
    <w:rsid w:val="00422A5B"/>
    <w:rsid w:val="0042320D"/>
    <w:rsid w:val="00432228"/>
    <w:rsid w:val="0043326E"/>
    <w:rsid w:val="00440ADC"/>
    <w:rsid w:val="004443D0"/>
    <w:rsid w:val="004474C5"/>
    <w:rsid w:val="00450EB8"/>
    <w:rsid w:val="004529A4"/>
    <w:rsid w:val="00452CA1"/>
    <w:rsid w:val="00456525"/>
    <w:rsid w:val="00460DD9"/>
    <w:rsid w:val="00461160"/>
    <w:rsid w:val="00462ECA"/>
    <w:rsid w:val="00465589"/>
    <w:rsid w:val="00465D9F"/>
    <w:rsid w:val="00471B9B"/>
    <w:rsid w:val="004740C5"/>
    <w:rsid w:val="00474D69"/>
    <w:rsid w:val="004762DE"/>
    <w:rsid w:val="004831B6"/>
    <w:rsid w:val="00487C60"/>
    <w:rsid w:val="00490863"/>
    <w:rsid w:val="00493E77"/>
    <w:rsid w:val="00494CB0"/>
    <w:rsid w:val="004959C5"/>
    <w:rsid w:val="00495ECB"/>
    <w:rsid w:val="004A040B"/>
    <w:rsid w:val="004A42CA"/>
    <w:rsid w:val="004A507B"/>
    <w:rsid w:val="004B1A72"/>
    <w:rsid w:val="004B6B30"/>
    <w:rsid w:val="004C16A9"/>
    <w:rsid w:val="004C1E6A"/>
    <w:rsid w:val="004C2080"/>
    <w:rsid w:val="004C3384"/>
    <w:rsid w:val="004C4F10"/>
    <w:rsid w:val="004D0FE4"/>
    <w:rsid w:val="004D1AA1"/>
    <w:rsid w:val="004D667E"/>
    <w:rsid w:val="004D6B8C"/>
    <w:rsid w:val="004E00EF"/>
    <w:rsid w:val="004E1861"/>
    <w:rsid w:val="004E1954"/>
    <w:rsid w:val="004E29B3"/>
    <w:rsid w:val="004E4384"/>
    <w:rsid w:val="004E73FE"/>
    <w:rsid w:val="004F0782"/>
    <w:rsid w:val="004F3415"/>
    <w:rsid w:val="004F6420"/>
    <w:rsid w:val="004F76AC"/>
    <w:rsid w:val="00500251"/>
    <w:rsid w:val="005011E5"/>
    <w:rsid w:val="00501CA2"/>
    <w:rsid w:val="005047CA"/>
    <w:rsid w:val="00510DDC"/>
    <w:rsid w:val="005139FB"/>
    <w:rsid w:val="00513BB3"/>
    <w:rsid w:val="00516BEC"/>
    <w:rsid w:val="00523581"/>
    <w:rsid w:val="00527349"/>
    <w:rsid w:val="00532483"/>
    <w:rsid w:val="00534596"/>
    <w:rsid w:val="00534A39"/>
    <w:rsid w:val="00535198"/>
    <w:rsid w:val="00536BDD"/>
    <w:rsid w:val="00540E8E"/>
    <w:rsid w:val="00541950"/>
    <w:rsid w:val="005434E0"/>
    <w:rsid w:val="0054374C"/>
    <w:rsid w:val="00544C56"/>
    <w:rsid w:val="00545F47"/>
    <w:rsid w:val="00547E11"/>
    <w:rsid w:val="00552F25"/>
    <w:rsid w:val="005551AC"/>
    <w:rsid w:val="00560E5E"/>
    <w:rsid w:val="00561C1A"/>
    <w:rsid w:val="00562810"/>
    <w:rsid w:val="00563A08"/>
    <w:rsid w:val="005644DB"/>
    <w:rsid w:val="00566057"/>
    <w:rsid w:val="00567679"/>
    <w:rsid w:val="00572426"/>
    <w:rsid w:val="00575952"/>
    <w:rsid w:val="005803BB"/>
    <w:rsid w:val="00581432"/>
    <w:rsid w:val="005860FF"/>
    <w:rsid w:val="00590D07"/>
    <w:rsid w:val="0059123B"/>
    <w:rsid w:val="00592165"/>
    <w:rsid w:val="00592C02"/>
    <w:rsid w:val="00596FDB"/>
    <w:rsid w:val="005A0362"/>
    <w:rsid w:val="005A1600"/>
    <w:rsid w:val="005A3389"/>
    <w:rsid w:val="005A3BB5"/>
    <w:rsid w:val="005A3BD9"/>
    <w:rsid w:val="005A674E"/>
    <w:rsid w:val="005B039A"/>
    <w:rsid w:val="005B123E"/>
    <w:rsid w:val="005B131F"/>
    <w:rsid w:val="005B30E2"/>
    <w:rsid w:val="005B44B1"/>
    <w:rsid w:val="005B5DF2"/>
    <w:rsid w:val="005B7C5C"/>
    <w:rsid w:val="005C3805"/>
    <w:rsid w:val="005C5379"/>
    <w:rsid w:val="005D1294"/>
    <w:rsid w:val="005D17B2"/>
    <w:rsid w:val="005D3DE6"/>
    <w:rsid w:val="005D7B8A"/>
    <w:rsid w:val="005F1276"/>
    <w:rsid w:val="005F1A40"/>
    <w:rsid w:val="005F1AC7"/>
    <w:rsid w:val="005F23E4"/>
    <w:rsid w:val="005F4721"/>
    <w:rsid w:val="005F6CD0"/>
    <w:rsid w:val="005F6E9A"/>
    <w:rsid w:val="006006D4"/>
    <w:rsid w:val="00600C1B"/>
    <w:rsid w:val="00603F31"/>
    <w:rsid w:val="00611185"/>
    <w:rsid w:val="006123E0"/>
    <w:rsid w:val="0061290F"/>
    <w:rsid w:val="0061464C"/>
    <w:rsid w:val="006168D2"/>
    <w:rsid w:val="00616BCD"/>
    <w:rsid w:val="00620B70"/>
    <w:rsid w:val="00622326"/>
    <w:rsid w:val="00622999"/>
    <w:rsid w:val="00624701"/>
    <w:rsid w:val="00626572"/>
    <w:rsid w:val="006306F2"/>
    <w:rsid w:val="00634D70"/>
    <w:rsid w:val="006371DE"/>
    <w:rsid w:val="006401A0"/>
    <w:rsid w:val="00643034"/>
    <w:rsid w:val="00646AD7"/>
    <w:rsid w:val="00657B93"/>
    <w:rsid w:val="0066089F"/>
    <w:rsid w:val="00660C60"/>
    <w:rsid w:val="00661210"/>
    <w:rsid w:val="00663DE3"/>
    <w:rsid w:val="00667596"/>
    <w:rsid w:val="00671EA5"/>
    <w:rsid w:val="006735DD"/>
    <w:rsid w:val="00675995"/>
    <w:rsid w:val="00677C0D"/>
    <w:rsid w:val="00681EF2"/>
    <w:rsid w:val="00684CC6"/>
    <w:rsid w:val="00690CE7"/>
    <w:rsid w:val="006911E6"/>
    <w:rsid w:val="00693A34"/>
    <w:rsid w:val="00693AB3"/>
    <w:rsid w:val="00693E4C"/>
    <w:rsid w:val="0069623D"/>
    <w:rsid w:val="00696A54"/>
    <w:rsid w:val="00696DEB"/>
    <w:rsid w:val="00697FD4"/>
    <w:rsid w:val="006A15AD"/>
    <w:rsid w:val="006A162B"/>
    <w:rsid w:val="006A367D"/>
    <w:rsid w:val="006A3A04"/>
    <w:rsid w:val="006A3EEC"/>
    <w:rsid w:val="006A6C2C"/>
    <w:rsid w:val="006A7303"/>
    <w:rsid w:val="006B2A7A"/>
    <w:rsid w:val="006B333F"/>
    <w:rsid w:val="006B35D6"/>
    <w:rsid w:val="006B6C92"/>
    <w:rsid w:val="006C43C9"/>
    <w:rsid w:val="006C5C0E"/>
    <w:rsid w:val="006C681F"/>
    <w:rsid w:val="006D507B"/>
    <w:rsid w:val="006D7D38"/>
    <w:rsid w:val="006E1FA7"/>
    <w:rsid w:val="006E2213"/>
    <w:rsid w:val="006E2595"/>
    <w:rsid w:val="006E5198"/>
    <w:rsid w:val="006E5FA8"/>
    <w:rsid w:val="006E7348"/>
    <w:rsid w:val="006F2F7E"/>
    <w:rsid w:val="00700C50"/>
    <w:rsid w:val="00704741"/>
    <w:rsid w:val="007069E5"/>
    <w:rsid w:val="00710939"/>
    <w:rsid w:val="00712F6C"/>
    <w:rsid w:val="007248B2"/>
    <w:rsid w:val="00724A62"/>
    <w:rsid w:val="00724F7A"/>
    <w:rsid w:val="00731EE3"/>
    <w:rsid w:val="00732FE0"/>
    <w:rsid w:val="00740B14"/>
    <w:rsid w:val="00740C17"/>
    <w:rsid w:val="00743FC6"/>
    <w:rsid w:val="0074507D"/>
    <w:rsid w:val="00750CC4"/>
    <w:rsid w:val="00754698"/>
    <w:rsid w:val="00760A0E"/>
    <w:rsid w:val="00760A47"/>
    <w:rsid w:val="007612A2"/>
    <w:rsid w:val="0076528C"/>
    <w:rsid w:val="00770570"/>
    <w:rsid w:val="00770AC5"/>
    <w:rsid w:val="00773A7A"/>
    <w:rsid w:val="00774D13"/>
    <w:rsid w:val="00774FF2"/>
    <w:rsid w:val="00781946"/>
    <w:rsid w:val="0078224B"/>
    <w:rsid w:val="00784D58"/>
    <w:rsid w:val="00785407"/>
    <w:rsid w:val="00786256"/>
    <w:rsid w:val="00786A0F"/>
    <w:rsid w:val="00786FDB"/>
    <w:rsid w:val="00787442"/>
    <w:rsid w:val="00787C35"/>
    <w:rsid w:val="0079139E"/>
    <w:rsid w:val="00791C0F"/>
    <w:rsid w:val="007967B6"/>
    <w:rsid w:val="007967BB"/>
    <w:rsid w:val="00797F4C"/>
    <w:rsid w:val="007A2195"/>
    <w:rsid w:val="007A3172"/>
    <w:rsid w:val="007A4DEA"/>
    <w:rsid w:val="007A65E8"/>
    <w:rsid w:val="007B3045"/>
    <w:rsid w:val="007B31D4"/>
    <w:rsid w:val="007B3541"/>
    <w:rsid w:val="007B3F82"/>
    <w:rsid w:val="007B45F8"/>
    <w:rsid w:val="007B4BFF"/>
    <w:rsid w:val="007C210C"/>
    <w:rsid w:val="007C744F"/>
    <w:rsid w:val="007C770A"/>
    <w:rsid w:val="007D0067"/>
    <w:rsid w:val="007D1F7B"/>
    <w:rsid w:val="007D4AB6"/>
    <w:rsid w:val="007D741A"/>
    <w:rsid w:val="007E29B6"/>
    <w:rsid w:val="007E4B28"/>
    <w:rsid w:val="007F0811"/>
    <w:rsid w:val="007F3188"/>
    <w:rsid w:val="007F3914"/>
    <w:rsid w:val="007F3C85"/>
    <w:rsid w:val="007F5933"/>
    <w:rsid w:val="00803AEF"/>
    <w:rsid w:val="00805AD0"/>
    <w:rsid w:val="00805E99"/>
    <w:rsid w:val="00806580"/>
    <w:rsid w:val="00813ED1"/>
    <w:rsid w:val="00814F67"/>
    <w:rsid w:val="00815A9C"/>
    <w:rsid w:val="00816750"/>
    <w:rsid w:val="00817661"/>
    <w:rsid w:val="00821E50"/>
    <w:rsid w:val="00822608"/>
    <w:rsid w:val="0082540B"/>
    <w:rsid w:val="00825D26"/>
    <w:rsid w:val="00825E61"/>
    <w:rsid w:val="00827817"/>
    <w:rsid w:val="008306F9"/>
    <w:rsid w:val="00832728"/>
    <w:rsid w:val="008338FA"/>
    <w:rsid w:val="008341C7"/>
    <w:rsid w:val="00836502"/>
    <w:rsid w:val="00840A5F"/>
    <w:rsid w:val="008416DC"/>
    <w:rsid w:val="00841A21"/>
    <w:rsid w:val="008442AA"/>
    <w:rsid w:val="00850A82"/>
    <w:rsid w:val="00856817"/>
    <w:rsid w:val="00857B52"/>
    <w:rsid w:val="008616F3"/>
    <w:rsid w:val="00861BC3"/>
    <w:rsid w:val="008626C6"/>
    <w:rsid w:val="0086580A"/>
    <w:rsid w:val="00866175"/>
    <w:rsid w:val="008726B8"/>
    <w:rsid w:val="00872AE0"/>
    <w:rsid w:val="008804D8"/>
    <w:rsid w:val="008809CD"/>
    <w:rsid w:val="008811A7"/>
    <w:rsid w:val="008817AC"/>
    <w:rsid w:val="0088248D"/>
    <w:rsid w:val="00884B0D"/>
    <w:rsid w:val="0088618A"/>
    <w:rsid w:val="008876C5"/>
    <w:rsid w:val="008903AA"/>
    <w:rsid w:val="00893AF7"/>
    <w:rsid w:val="00894D27"/>
    <w:rsid w:val="00895C6C"/>
    <w:rsid w:val="00895E31"/>
    <w:rsid w:val="008977F5"/>
    <w:rsid w:val="008A3676"/>
    <w:rsid w:val="008A60B4"/>
    <w:rsid w:val="008B1D7D"/>
    <w:rsid w:val="008B77D4"/>
    <w:rsid w:val="008C0D0E"/>
    <w:rsid w:val="008C138D"/>
    <w:rsid w:val="008C14E9"/>
    <w:rsid w:val="008C1BBD"/>
    <w:rsid w:val="008C41BA"/>
    <w:rsid w:val="008C7304"/>
    <w:rsid w:val="008C76A4"/>
    <w:rsid w:val="008D6625"/>
    <w:rsid w:val="008D6863"/>
    <w:rsid w:val="008E4D4B"/>
    <w:rsid w:val="008E6FA2"/>
    <w:rsid w:val="008F4C21"/>
    <w:rsid w:val="008F5468"/>
    <w:rsid w:val="00901A77"/>
    <w:rsid w:val="009058FF"/>
    <w:rsid w:val="00914A51"/>
    <w:rsid w:val="00920596"/>
    <w:rsid w:val="0092476A"/>
    <w:rsid w:val="0092521D"/>
    <w:rsid w:val="009257EA"/>
    <w:rsid w:val="00925D42"/>
    <w:rsid w:val="00934555"/>
    <w:rsid w:val="00936F94"/>
    <w:rsid w:val="00940BA4"/>
    <w:rsid w:val="00943632"/>
    <w:rsid w:val="0094419D"/>
    <w:rsid w:val="0094436C"/>
    <w:rsid w:val="0094517A"/>
    <w:rsid w:val="00953025"/>
    <w:rsid w:val="00961BD6"/>
    <w:rsid w:val="00962EC1"/>
    <w:rsid w:val="009636C2"/>
    <w:rsid w:val="00963A81"/>
    <w:rsid w:val="00967AA8"/>
    <w:rsid w:val="00967AF7"/>
    <w:rsid w:val="00967E16"/>
    <w:rsid w:val="009766F5"/>
    <w:rsid w:val="00980D73"/>
    <w:rsid w:val="00982900"/>
    <w:rsid w:val="0098294C"/>
    <w:rsid w:val="00984F48"/>
    <w:rsid w:val="009878F8"/>
    <w:rsid w:val="009922E4"/>
    <w:rsid w:val="00992EFA"/>
    <w:rsid w:val="009958B3"/>
    <w:rsid w:val="00996FAB"/>
    <w:rsid w:val="009A2247"/>
    <w:rsid w:val="009B2465"/>
    <w:rsid w:val="009B304C"/>
    <w:rsid w:val="009B4013"/>
    <w:rsid w:val="009C011A"/>
    <w:rsid w:val="009C1C57"/>
    <w:rsid w:val="009C596C"/>
    <w:rsid w:val="009C6AB2"/>
    <w:rsid w:val="009D03F3"/>
    <w:rsid w:val="009D066C"/>
    <w:rsid w:val="009D33F3"/>
    <w:rsid w:val="009D4242"/>
    <w:rsid w:val="009D63FA"/>
    <w:rsid w:val="009D6626"/>
    <w:rsid w:val="009E04CB"/>
    <w:rsid w:val="009E0B3A"/>
    <w:rsid w:val="009E1DB8"/>
    <w:rsid w:val="009F00C6"/>
    <w:rsid w:val="009F192E"/>
    <w:rsid w:val="009F25A4"/>
    <w:rsid w:val="009F2A76"/>
    <w:rsid w:val="009F6094"/>
    <w:rsid w:val="009F7AC5"/>
    <w:rsid w:val="00A01ED4"/>
    <w:rsid w:val="00A02A05"/>
    <w:rsid w:val="00A05674"/>
    <w:rsid w:val="00A1345C"/>
    <w:rsid w:val="00A143FA"/>
    <w:rsid w:val="00A159F0"/>
    <w:rsid w:val="00A2098B"/>
    <w:rsid w:val="00A22D54"/>
    <w:rsid w:val="00A244EB"/>
    <w:rsid w:val="00A26F96"/>
    <w:rsid w:val="00A2740F"/>
    <w:rsid w:val="00A279DF"/>
    <w:rsid w:val="00A35A74"/>
    <w:rsid w:val="00A35AD8"/>
    <w:rsid w:val="00A37EDB"/>
    <w:rsid w:val="00A425D2"/>
    <w:rsid w:val="00A42645"/>
    <w:rsid w:val="00A43AA2"/>
    <w:rsid w:val="00A4473D"/>
    <w:rsid w:val="00A45204"/>
    <w:rsid w:val="00A53264"/>
    <w:rsid w:val="00A572BA"/>
    <w:rsid w:val="00A6399F"/>
    <w:rsid w:val="00A6477D"/>
    <w:rsid w:val="00A64A57"/>
    <w:rsid w:val="00A66F08"/>
    <w:rsid w:val="00A701BC"/>
    <w:rsid w:val="00A74592"/>
    <w:rsid w:val="00A75B04"/>
    <w:rsid w:val="00A771E0"/>
    <w:rsid w:val="00A804AA"/>
    <w:rsid w:val="00A805D8"/>
    <w:rsid w:val="00A8198C"/>
    <w:rsid w:val="00A844C2"/>
    <w:rsid w:val="00A8499B"/>
    <w:rsid w:val="00A87CD9"/>
    <w:rsid w:val="00A90B23"/>
    <w:rsid w:val="00A9294C"/>
    <w:rsid w:val="00A95D19"/>
    <w:rsid w:val="00A95D33"/>
    <w:rsid w:val="00A96FA5"/>
    <w:rsid w:val="00A97E4A"/>
    <w:rsid w:val="00A97F70"/>
    <w:rsid w:val="00AA210D"/>
    <w:rsid w:val="00AB0697"/>
    <w:rsid w:val="00AB4DE0"/>
    <w:rsid w:val="00AB63FB"/>
    <w:rsid w:val="00AC3D5E"/>
    <w:rsid w:val="00AC7DB3"/>
    <w:rsid w:val="00AD03BB"/>
    <w:rsid w:val="00AD141D"/>
    <w:rsid w:val="00AD5D72"/>
    <w:rsid w:val="00AF1049"/>
    <w:rsid w:val="00AF1621"/>
    <w:rsid w:val="00AF3453"/>
    <w:rsid w:val="00AF57E4"/>
    <w:rsid w:val="00B0004B"/>
    <w:rsid w:val="00B00D6A"/>
    <w:rsid w:val="00B0189C"/>
    <w:rsid w:val="00B0346C"/>
    <w:rsid w:val="00B04934"/>
    <w:rsid w:val="00B04D08"/>
    <w:rsid w:val="00B14698"/>
    <w:rsid w:val="00B1678F"/>
    <w:rsid w:val="00B168F6"/>
    <w:rsid w:val="00B21117"/>
    <w:rsid w:val="00B22399"/>
    <w:rsid w:val="00B24850"/>
    <w:rsid w:val="00B2533A"/>
    <w:rsid w:val="00B254F4"/>
    <w:rsid w:val="00B258EC"/>
    <w:rsid w:val="00B26FDC"/>
    <w:rsid w:val="00B30592"/>
    <w:rsid w:val="00B30A3B"/>
    <w:rsid w:val="00B316D0"/>
    <w:rsid w:val="00B32351"/>
    <w:rsid w:val="00B32BC9"/>
    <w:rsid w:val="00B348C9"/>
    <w:rsid w:val="00B35C6D"/>
    <w:rsid w:val="00B37E9D"/>
    <w:rsid w:val="00B4163E"/>
    <w:rsid w:val="00B41753"/>
    <w:rsid w:val="00B4374E"/>
    <w:rsid w:val="00B43AAF"/>
    <w:rsid w:val="00B55532"/>
    <w:rsid w:val="00B56058"/>
    <w:rsid w:val="00B56101"/>
    <w:rsid w:val="00B5667A"/>
    <w:rsid w:val="00B57284"/>
    <w:rsid w:val="00B62962"/>
    <w:rsid w:val="00B62D84"/>
    <w:rsid w:val="00B63A48"/>
    <w:rsid w:val="00B66F87"/>
    <w:rsid w:val="00B718BD"/>
    <w:rsid w:val="00B7231E"/>
    <w:rsid w:val="00B74D55"/>
    <w:rsid w:val="00B82CB8"/>
    <w:rsid w:val="00B83518"/>
    <w:rsid w:val="00B85CD3"/>
    <w:rsid w:val="00B865F1"/>
    <w:rsid w:val="00B86B75"/>
    <w:rsid w:val="00B873B4"/>
    <w:rsid w:val="00B907E0"/>
    <w:rsid w:val="00B93843"/>
    <w:rsid w:val="00B93A80"/>
    <w:rsid w:val="00B97789"/>
    <w:rsid w:val="00BA0A3A"/>
    <w:rsid w:val="00BA437C"/>
    <w:rsid w:val="00BA5994"/>
    <w:rsid w:val="00BB0C08"/>
    <w:rsid w:val="00BB7359"/>
    <w:rsid w:val="00BC08B7"/>
    <w:rsid w:val="00BC46FB"/>
    <w:rsid w:val="00BC48D5"/>
    <w:rsid w:val="00BC5D8C"/>
    <w:rsid w:val="00BC5DF8"/>
    <w:rsid w:val="00BC7210"/>
    <w:rsid w:val="00BD1B7C"/>
    <w:rsid w:val="00BD30F1"/>
    <w:rsid w:val="00BD67EF"/>
    <w:rsid w:val="00BD7B2E"/>
    <w:rsid w:val="00BE5766"/>
    <w:rsid w:val="00BE793B"/>
    <w:rsid w:val="00BF422A"/>
    <w:rsid w:val="00C001C8"/>
    <w:rsid w:val="00C0039C"/>
    <w:rsid w:val="00C11B91"/>
    <w:rsid w:val="00C163E2"/>
    <w:rsid w:val="00C16AD7"/>
    <w:rsid w:val="00C1768C"/>
    <w:rsid w:val="00C32A0C"/>
    <w:rsid w:val="00C32EF5"/>
    <w:rsid w:val="00C3331F"/>
    <w:rsid w:val="00C36279"/>
    <w:rsid w:val="00C378B9"/>
    <w:rsid w:val="00C422F1"/>
    <w:rsid w:val="00C42AA6"/>
    <w:rsid w:val="00C44E14"/>
    <w:rsid w:val="00C461AA"/>
    <w:rsid w:val="00C502C6"/>
    <w:rsid w:val="00C55034"/>
    <w:rsid w:val="00C5519C"/>
    <w:rsid w:val="00C568D7"/>
    <w:rsid w:val="00C6375F"/>
    <w:rsid w:val="00C63DA6"/>
    <w:rsid w:val="00C64F9E"/>
    <w:rsid w:val="00C66E6C"/>
    <w:rsid w:val="00C707E1"/>
    <w:rsid w:val="00C7181A"/>
    <w:rsid w:val="00C71EF5"/>
    <w:rsid w:val="00C73995"/>
    <w:rsid w:val="00C74C8C"/>
    <w:rsid w:val="00C82464"/>
    <w:rsid w:val="00C85FCD"/>
    <w:rsid w:val="00C87618"/>
    <w:rsid w:val="00C965AA"/>
    <w:rsid w:val="00CA1056"/>
    <w:rsid w:val="00CA1E90"/>
    <w:rsid w:val="00CA366C"/>
    <w:rsid w:val="00CA3EC4"/>
    <w:rsid w:val="00CB0809"/>
    <w:rsid w:val="00CB3114"/>
    <w:rsid w:val="00CB7F9D"/>
    <w:rsid w:val="00CC3671"/>
    <w:rsid w:val="00CC3F02"/>
    <w:rsid w:val="00CD100C"/>
    <w:rsid w:val="00CD15A1"/>
    <w:rsid w:val="00CD1FA1"/>
    <w:rsid w:val="00CD3238"/>
    <w:rsid w:val="00CD3E35"/>
    <w:rsid w:val="00CD4154"/>
    <w:rsid w:val="00CD7665"/>
    <w:rsid w:val="00CE3884"/>
    <w:rsid w:val="00CE7CB6"/>
    <w:rsid w:val="00CF2A31"/>
    <w:rsid w:val="00CF6478"/>
    <w:rsid w:val="00CF7420"/>
    <w:rsid w:val="00D02B52"/>
    <w:rsid w:val="00D039AA"/>
    <w:rsid w:val="00D0401A"/>
    <w:rsid w:val="00D053ED"/>
    <w:rsid w:val="00D07DB6"/>
    <w:rsid w:val="00D110B9"/>
    <w:rsid w:val="00D15149"/>
    <w:rsid w:val="00D1545C"/>
    <w:rsid w:val="00D155C5"/>
    <w:rsid w:val="00D16590"/>
    <w:rsid w:val="00D16FAC"/>
    <w:rsid w:val="00D173F9"/>
    <w:rsid w:val="00D176F1"/>
    <w:rsid w:val="00D177AB"/>
    <w:rsid w:val="00D17EE5"/>
    <w:rsid w:val="00D17FD3"/>
    <w:rsid w:val="00D23D3E"/>
    <w:rsid w:val="00D2709E"/>
    <w:rsid w:val="00D2726C"/>
    <w:rsid w:val="00D31ED9"/>
    <w:rsid w:val="00D344D7"/>
    <w:rsid w:val="00D34900"/>
    <w:rsid w:val="00D34D02"/>
    <w:rsid w:val="00D34D2F"/>
    <w:rsid w:val="00D378F4"/>
    <w:rsid w:val="00D379D9"/>
    <w:rsid w:val="00D37FCD"/>
    <w:rsid w:val="00D405CD"/>
    <w:rsid w:val="00D46095"/>
    <w:rsid w:val="00D5080E"/>
    <w:rsid w:val="00D51256"/>
    <w:rsid w:val="00D51803"/>
    <w:rsid w:val="00D526DE"/>
    <w:rsid w:val="00D52F6F"/>
    <w:rsid w:val="00D55332"/>
    <w:rsid w:val="00D57383"/>
    <w:rsid w:val="00D66359"/>
    <w:rsid w:val="00D666B9"/>
    <w:rsid w:val="00D70198"/>
    <w:rsid w:val="00D729DE"/>
    <w:rsid w:val="00D744D8"/>
    <w:rsid w:val="00D833F8"/>
    <w:rsid w:val="00D86AF3"/>
    <w:rsid w:val="00D87313"/>
    <w:rsid w:val="00D8783D"/>
    <w:rsid w:val="00D87F98"/>
    <w:rsid w:val="00D94CD0"/>
    <w:rsid w:val="00D95539"/>
    <w:rsid w:val="00D95F69"/>
    <w:rsid w:val="00DA10F7"/>
    <w:rsid w:val="00DA6B2E"/>
    <w:rsid w:val="00DA7648"/>
    <w:rsid w:val="00DB26AA"/>
    <w:rsid w:val="00DC3D03"/>
    <w:rsid w:val="00DC4122"/>
    <w:rsid w:val="00DC6E94"/>
    <w:rsid w:val="00DD0608"/>
    <w:rsid w:val="00DD3F89"/>
    <w:rsid w:val="00DD5512"/>
    <w:rsid w:val="00DD6094"/>
    <w:rsid w:val="00DD71BA"/>
    <w:rsid w:val="00DE0679"/>
    <w:rsid w:val="00DE3107"/>
    <w:rsid w:val="00DE7A04"/>
    <w:rsid w:val="00DF423E"/>
    <w:rsid w:val="00DF4362"/>
    <w:rsid w:val="00DF4D3A"/>
    <w:rsid w:val="00DF72FC"/>
    <w:rsid w:val="00DF7E5C"/>
    <w:rsid w:val="00E01834"/>
    <w:rsid w:val="00E04084"/>
    <w:rsid w:val="00E07432"/>
    <w:rsid w:val="00E11FFA"/>
    <w:rsid w:val="00E14EAA"/>
    <w:rsid w:val="00E17991"/>
    <w:rsid w:val="00E223CA"/>
    <w:rsid w:val="00E224AF"/>
    <w:rsid w:val="00E24EB6"/>
    <w:rsid w:val="00E2539C"/>
    <w:rsid w:val="00E256E1"/>
    <w:rsid w:val="00E30912"/>
    <w:rsid w:val="00E30933"/>
    <w:rsid w:val="00E30C38"/>
    <w:rsid w:val="00E315A3"/>
    <w:rsid w:val="00E34A4D"/>
    <w:rsid w:val="00E3508C"/>
    <w:rsid w:val="00E3518B"/>
    <w:rsid w:val="00E3650F"/>
    <w:rsid w:val="00E37138"/>
    <w:rsid w:val="00E4427D"/>
    <w:rsid w:val="00E44C49"/>
    <w:rsid w:val="00E45DA6"/>
    <w:rsid w:val="00E5014C"/>
    <w:rsid w:val="00E51EBD"/>
    <w:rsid w:val="00E52A1A"/>
    <w:rsid w:val="00E54E06"/>
    <w:rsid w:val="00E57F9F"/>
    <w:rsid w:val="00E61401"/>
    <w:rsid w:val="00E61714"/>
    <w:rsid w:val="00E62BB0"/>
    <w:rsid w:val="00E63B2F"/>
    <w:rsid w:val="00E655CA"/>
    <w:rsid w:val="00E66081"/>
    <w:rsid w:val="00E668A5"/>
    <w:rsid w:val="00E72DAD"/>
    <w:rsid w:val="00E73B75"/>
    <w:rsid w:val="00E7785E"/>
    <w:rsid w:val="00E82AE0"/>
    <w:rsid w:val="00E82E46"/>
    <w:rsid w:val="00E83793"/>
    <w:rsid w:val="00E87DB2"/>
    <w:rsid w:val="00E90E02"/>
    <w:rsid w:val="00E9462A"/>
    <w:rsid w:val="00E94A66"/>
    <w:rsid w:val="00EA08C8"/>
    <w:rsid w:val="00EA09BD"/>
    <w:rsid w:val="00EA0F2E"/>
    <w:rsid w:val="00EA2632"/>
    <w:rsid w:val="00EA2F3E"/>
    <w:rsid w:val="00EA3C63"/>
    <w:rsid w:val="00EA71DA"/>
    <w:rsid w:val="00EA7D44"/>
    <w:rsid w:val="00EB2049"/>
    <w:rsid w:val="00EB546A"/>
    <w:rsid w:val="00EB54A0"/>
    <w:rsid w:val="00EB5DC4"/>
    <w:rsid w:val="00EB7DC1"/>
    <w:rsid w:val="00EC0E3B"/>
    <w:rsid w:val="00EC11EC"/>
    <w:rsid w:val="00EC3B41"/>
    <w:rsid w:val="00EC6AD4"/>
    <w:rsid w:val="00EC7975"/>
    <w:rsid w:val="00ED1464"/>
    <w:rsid w:val="00ED1B57"/>
    <w:rsid w:val="00ED2762"/>
    <w:rsid w:val="00ED3740"/>
    <w:rsid w:val="00ED6235"/>
    <w:rsid w:val="00ED6752"/>
    <w:rsid w:val="00EE13D9"/>
    <w:rsid w:val="00EE39D5"/>
    <w:rsid w:val="00EE4460"/>
    <w:rsid w:val="00EE73DC"/>
    <w:rsid w:val="00EE7EE8"/>
    <w:rsid w:val="00EF0A4F"/>
    <w:rsid w:val="00EF1750"/>
    <w:rsid w:val="00EF30AD"/>
    <w:rsid w:val="00EF568E"/>
    <w:rsid w:val="00EF669B"/>
    <w:rsid w:val="00EF687C"/>
    <w:rsid w:val="00EF7502"/>
    <w:rsid w:val="00F01D2E"/>
    <w:rsid w:val="00F03364"/>
    <w:rsid w:val="00F053E4"/>
    <w:rsid w:val="00F101C7"/>
    <w:rsid w:val="00F11E29"/>
    <w:rsid w:val="00F1334C"/>
    <w:rsid w:val="00F232A7"/>
    <w:rsid w:val="00F23E0E"/>
    <w:rsid w:val="00F26DAE"/>
    <w:rsid w:val="00F33DE1"/>
    <w:rsid w:val="00F35426"/>
    <w:rsid w:val="00F35BE9"/>
    <w:rsid w:val="00F37A1A"/>
    <w:rsid w:val="00F37F59"/>
    <w:rsid w:val="00F430AB"/>
    <w:rsid w:val="00F437C6"/>
    <w:rsid w:val="00F44751"/>
    <w:rsid w:val="00F4537C"/>
    <w:rsid w:val="00F50F5F"/>
    <w:rsid w:val="00F53199"/>
    <w:rsid w:val="00F54A7F"/>
    <w:rsid w:val="00F61A3E"/>
    <w:rsid w:val="00F6277C"/>
    <w:rsid w:val="00F63F89"/>
    <w:rsid w:val="00F640B1"/>
    <w:rsid w:val="00F64B1F"/>
    <w:rsid w:val="00F67ED7"/>
    <w:rsid w:val="00F717A1"/>
    <w:rsid w:val="00F71F91"/>
    <w:rsid w:val="00F73FD7"/>
    <w:rsid w:val="00F74885"/>
    <w:rsid w:val="00F765EA"/>
    <w:rsid w:val="00F841E1"/>
    <w:rsid w:val="00F84C31"/>
    <w:rsid w:val="00F86018"/>
    <w:rsid w:val="00F86D2B"/>
    <w:rsid w:val="00F968FB"/>
    <w:rsid w:val="00FA0F75"/>
    <w:rsid w:val="00FA2093"/>
    <w:rsid w:val="00FA25DE"/>
    <w:rsid w:val="00FA734E"/>
    <w:rsid w:val="00FB3C38"/>
    <w:rsid w:val="00FB64A4"/>
    <w:rsid w:val="00FB68AC"/>
    <w:rsid w:val="00FB6B78"/>
    <w:rsid w:val="00FC073D"/>
    <w:rsid w:val="00FC1DBE"/>
    <w:rsid w:val="00FC24A9"/>
    <w:rsid w:val="00FC24D7"/>
    <w:rsid w:val="00FC5549"/>
    <w:rsid w:val="00FD0111"/>
    <w:rsid w:val="00FD2381"/>
    <w:rsid w:val="00FD33E4"/>
    <w:rsid w:val="00FE03EE"/>
    <w:rsid w:val="00FE0D67"/>
    <w:rsid w:val="00FE1FF1"/>
    <w:rsid w:val="00FE2B50"/>
    <w:rsid w:val="00FE424B"/>
    <w:rsid w:val="00FE5559"/>
    <w:rsid w:val="00FE7A6B"/>
    <w:rsid w:val="00FF07C3"/>
    <w:rsid w:val="00FF1CB4"/>
    <w:rsid w:val="00FF1D41"/>
    <w:rsid w:val="00FF4884"/>
    <w:rsid w:val="00FF4DAD"/>
    <w:rsid w:val="00FF5183"/>
    <w:rsid w:val="00FF695C"/>
    <w:rsid w:val="00FF698A"/>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F597E5"/>
  <w15:docId w15:val="{E1D8C54C-D214-478A-B972-D1DEFEE0A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itre1">
    <w:name w:val="heading 1"/>
    <w:basedOn w:val="Normal"/>
    <w:next w:val="Corpsdetex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Corpsdetexte"/>
    <w:link w:val="Titre4C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qFormat/>
    <w:pPr>
      <w:spacing w:before="180" w:after="180"/>
    </w:pPr>
  </w:style>
  <w:style w:type="character" w:customStyle="1" w:styleId="Titre4Car">
    <w:name w:val="Titre 4 Car"/>
    <w:basedOn w:val="Policepardfaut"/>
    <w:link w:val="Titre4"/>
    <w:uiPriority w:val="9"/>
    <w:rsid w:val="004E1954"/>
    <w:rPr>
      <w:rFonts w:asciiTheme="majorHAnsi" w:eastAsiaTheme="majorEastAsia" w:hAnsiTheme="majorHAnsi" w:cstheme="majorBidi"/>
      <w:bCs/>
      <w:i/>
      <w:color w:val="4F81BD" w:themeColor="accent1"/>
    </w:r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character" w:customStyle="1" w:styleId="LgendeCar">
    <w:name w:val="Légende Car"/>
    <w:basedOn w:val="Policepardfaut"/>
    <w:link w:val="Lgende"/>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VerbatimChar">
    <w:name w:val="Verbatim Char"/>
    <w:basedOn w:val="LgendeCar"/>
    <w:link w:val="SourceCode"/>
    <w:rPr>
      <w:rFonts w:ascii="Consolas" w:hAnsi="Consolas"/>
      <w:sz w:val="22"/>
    </w:rPr>
  </w:style>
  <w:style w:type="paragraph" w:customStyle="1" w:styleId="SourceCode">
    <w:name w:val="Source Code"/>
    <w:basedOn w:val="Normal"/>
    <w:link w:val="VerbatimChar"/>
    <w:pPr>
      <w:wordWrap w:val="0"/>
    </w:pPr>
  </w:style>
  <w:style w:type="character" w:styleId="Appelnotedebasdep">
    <w:name w:val="footnote reference"/>
    <w:basedOn w:val="LgendeCar"/>
    <w:rPr>
      <w:vertAlign w:val="superscript"/>
    </w:rPr>
  </w:style>
  <w:style w:type="character" w:styleId="Lienhypertexte">
    <w:name w:val="Hyperlink"/>
    <w:basedOn w:val="LgendeCar"/>
    <w:uiPriority w:val="99"/>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En-tte">
    <w:name w:val="header"/>
    <w:basedOn w:val="Normal"/>
    <w:link w:val="En-tteCar"/>
    <w:unhideWhenUsed/>
    <w:rsid w:val="00AB4DE0"/>
    <w:pPr>
      <w:tabs>
        <w:tab w:val="center" w:pos="4536"/>
        <w:tab w:val="right" w:pos="9072"/>
      </w:tabs>
      <w:spacing w:after="0"/>
    </w:pPr>
  </w:style>
  <w:style w:type="character" w:customStyle="1" w:styleId="En-tteCar">
    <w:name w:val="En-tête Car"/>
    <w:basedOn w:val="Policepardfaut"/>
    <w:link w:val="En-tte"/>
    <w:rsid w:val="00AB4DE0"/>
  </w:style>
  <w:style w:type="paragraph" w:styleId="Pieddepage">
    <w:name w:val="footer"/>
    <w:basedOn w:val="Normal"/>
    <w:link w:val="PieddepageCar"/>
    <w:uiPriority w:val="99"/>
    <w:unhideWhenUsed/>
    <w:rsid w:val="00AB4DE0"/>
    <w:pPr>
      <w:tabs>
        <w:tab w:val="center" w:pos="4536"/>
        <w:tab w:val="right" w:pos="9072"/>
      </w:tabs>
      <w:spacing w:after="0"/>
    </w:pPr>
  </w:style>
  <w:style w:type="character" w:customStyle="1" w:styleId="PieddepageCar">
    <w:name w:val="Pied de page Car"/>
    <w:basedOn w:val="Policepardfaut"/>
    <w:link w:val="Pieddepage"/>
    <w:uiPriority w:val="99"/>
    <w:rsid w:val="00AB4DE0"/>
  </w:style>
  <w:style w:type="paragraph" w:styleId="Textedebulles">
    <w:name w:val="Balloon Text"/>
    <w:basedOn w:val="Normal"/>
    <w:link w:val="TextedebullesCar"/>
    <w:semiHidden/>
    <w:unhideWhenUsed/>
    <w:rsid w:val="00AB4DE0"/>
    <w:pPr>
      <w:spacing w:after="0"/>
    </w:pPr>
    <w:rPr>
      <w:rFonts w:ascii="Segoe UI" w:hAnsi="Segoe UI" w:cs="Segoe UI"/>
      <w:sz w:val="18"/>
      <w:szCs w:val="18"/>
    </w:rPr>
  </w:style>
  <w:style w:type="character" w:customStyle="1" w:styleId="TextedebullesCar">
    <w:name w:val="Texte de bulles Car"/>
    <w:basedOn w:val="Policepardfaut"/>
    <w:link w:val="Textedebulles"/>
    <w:semiHidden/>
    <w:rsid w:val="00AB4DE0"/>
    <w:rPr>
      <w:rFonts w:ascii="Segoe UI" w:hAnsi="Segoe UI" w:cs="Segoe UI"/>
      <w:sz w:val="18"/>
      <w:szCs w:val="18"/>
    </w:rPr>
  </w:style>
  <w:style w:type="character" w:styleId="Marquedecommentaire">
    <w:name w:val="annotation reference"/>
    <w:basedOn w:val="Policepardfaut"/>
    <w:uiPriority w:val="99"/>
    <w:semiHidden/>
    <w:unhideWhenUsed/>
    <w:rsid w:val="004E1954"/>
    <w:rPr>
      <w:sz w:val="16"/>
      <w:szCs w:val="16"/>
    </w:rPr>
  </w:style>
  <w:style w:type="paragraph" w:styleId="Commentaire">
    <w:name w:val="annotation text"/>
    <w:basedOn w:val="Normal"/>
    <w:link w:val="CommentaireCar"/>
    <w:uiPriority w:val="99"/>
    <w:semiHidden/>
    <w:unhideWhenUsed/>
    <w:rsid w:val="004E1954"/>
    <w:pPr>
      <w:spacing w:after="0"/>
    </w:pPr>
    <w:rPr>
      <w:sz w:val="20"/>
      <w:szCs w:val="20"/>
    </w:rPr>
  </w:style>
  <w:style w:type="character" w:customStyle="1" w:styleId="CommentaireCar">
    <w:name w:val="Commentaire Car"/>
    <w:basedOn w:val="Policepardfaut"/>
    <w:link w:val="Commentaire"/>
    <w:uiPriority w:val="99"/>
    <w:semiHidden/>
    <w:rsid w:val="004E1954"/>
    <w:rPr>
      <w:sz w:val="20"/>
      <w:szCs w:val="20"/>
    </w:rPr>
  </w:style>
  <w:style w:type="paragraph" w:styleId="Paragraphedeliste">
    <w:name w:val="List Paragraph"/>
    <w:basedOn w:val="Normal"/>
    <w:uiPriority w:val="34"/>
    <w:qFormat/>
    <w:rsid w:val="004E1954"/>
    <w:pPr>
      <w:spacing w:after="0"/>
      <w:ind w:left="720"/>
      <w:contextualSpacing/>
    </w:pPr>
  </w:style>
  <w:style w:type="paragraph" w:styleId="TM1">
    <w:name w:val="toc 1"/>
    <w:basedOn w:val="Normal"/>
    <w:next w:val="Normal"/>
    <w:autoRedefine/>
    <w:uiPriority w:val="39"/>
    <w:unhideWhenUsed/>
    <w:rsid w:val="005B039A"/>
    <w:pPr>
      <w:spacing w:after="100"/>
    </w:pPr>
  </w:style>
  <w:style w:type="paragraph" w:styleId="TM2">
    <w:name w:val="toc 2"/>
    <w:basedOn w:val="Normal"/>
    <w:next w:val="Normal"/>
    <w:autoRedefine/>
    <w:uiPriority w:val="39"/>
    <w:unhideWhenUsed/>
    <w:rsid w:val="005B039A"/>
    <w:pPr>
      <w:spacing w:after="100"/>
      <w:ind w:left="240"/>
    </w:pPr>
  </w:style>
  <w:style w:type="paragraph" w:styleId="TM3">
    <w:name w:val="toc 3"/>
    <w:basedOn w:val="Normal"/>
    <w:next w:val="Normal"/>
    <w:autoRedefine/>
    <w:uiPriority w:val="39"/>
    <w:unhideWhenUsed/>
    <w:rsid w:val="005B039A"/>
    <w:pPr>
      <w:spacing w:after="100"/>
      <w:ind w:left="480"/>
    </w:pPr>
  </w:style>
  <w:style w:type="paragraph" w:styleId="Sansinterligne">
    <w:name w:val="No Spacing"/>
    <w:link w:val="SansinterligneCar"/>
    <w:uiPriority w:val="1"/>
    <w:qFormat/>
    <w:rsid w:val="005B039A"/>
    <w:pPr>
      <w:spacing w:after="0"/>
    </w:pPr>
    <w:rPr>
      <w:rFonts w:eastAsiaTheme="minorEastAsia"/>
      <w:sz w:val="22"/>
      <w:szCs w:val="22"/>
      <w:lang w:val="en-GB" w:eastAsia="en-GB"/>
    </w:rPr>
  </w:style>
  <w:style w:type="character" w:customStyle="1" w:styleId="SansinterligneCar">
    <w:name w:val="Sans interligne Car"/>
    <w:basedOn w:val="Policepardfaut"/>
    <w:link w:val="Sansinterligne"/>
    <w:uiPriority w:val="1"/>
    <w:rsid w:val="005B039A"/>
    <w:rPr>
      <w:rFonts w:eastAsiaTheme="minorEastAsia"/>
      <w:sz w:val="22"/>
      <w:szCs w:val="22"/>
      <w:lang w:val="en-GB" w:eastAsia="en-GB"/>
    </w:rPr>
  </w:style>
  <w:style w:type="paragraph" w:styleId="Objetducommentaire">
    <w:name w:val="annotation subject"/>
    <w:basedOn w:val="Commentaire"/>
    <w:next w:val="Commentaire"/>
    <w:link w:val="ObjetducommentaireCar"/>
    <w:semiHidden/>
    <w:unhideWhenUsed/>
    <w:rsid w:val="005B039A"/>
    <w:pPr>
      <w:spacing w:after="200"/>
    </w:pPr>
    <w:rPr>
      <w:b/>
      <w:bCs/>
    </w:rPr>
  </w:style>
  <w:style w:type="character" w:customStyle="1" w:styleId="ObjetducommentaireCar">
    <w:name w:val="Objet du commentaire Car"/>
    <w:basedOn w:val="CommentaireCar"/>
    <w:link w:val="Objetducommentaire"/>
    <w:semiHidden/>
    <w:rsid w:val="005B039A"/>
    <w:rPr>
      <w:b/>
      <w:bCs/>
      <w:sz w:val="20"/>
      <w:szCs w:val="20"/>
    </w:rPr>
  </w:style>
  <w:style w:type="paragraph" w:styleId="TM4">
    <w:name w:val="toc 4"/>
    <w:basedOn w:val="Normal"/>
    <w:next w:val="Normal"/>
    <w:autoRedefine/>
    <w:uiPriority w:val="39"/>
    <w:unhideWhenUsed/>
    <w:rsid w:val="00773A7A"/>
    <w:pPr>
      <w:spacing w:after="100" w:line="259" w:lineRule="auto"/>
      <w:ind w:left="660"/>
    </w:pPr>
    <w:rPr>
      <w:rFonts w:eastAsiaTheme="minorEastAsia"/>
      <w:sz w:val="22"/>
      <w:szCs w:val="22"/>
      <w:lang w:val="en-GB" w:eastAsia="en-GB"/>
    </w:rPr>
  </w:style>
  <w:style w:type="paragraph" w:styleId="TM5">
    <w:name w:val="toc 5"/>
    <w:basedOn w:val="Normal"/>
    <w:next w:val="Normal"/>
    <w:autoRedefine/>
    <w:uiPriority w:val="39"/>
    <w:unhideWhenUsed/>
    <w:rsid w:val="00773A7A"/>
    <w:pPr>
      <w:spacing w:after="100" w:line="259" w:lineRule="auto"/>
      <w:ind w:left="880"/>
    </w:pPr>
    <w:rPr>
      <w:rFonts w:eastAsiaTheme="minorEastAsia"/>
      <w:sz w:val="22"/>
      <w:szCs w:val="22"/>
      <w:lang w:val="en-GB" w:eastAsia="en-GB"/>
    </w:rPr>
  </w:style>
  <w:style w:type="paragraph" w:styleId="TM6">
    <w:name w:val="toc 6"/>
    <w:basedOn w:val="Normal"/>
    <w:next w:val="Normal"/>
    <w:autoRedefine/>
    <w:uiPriority w:val="39"/>
    <w:unhideWhenUsed/>
    <w:rsid w:val="00773A7A"/>
    <w:pPr>
      <w:spacing w:after="100" w:line="259" w:lineRule="auto"/>
      <w:ind w:left="1100"/>
    </w:pPr>
    <w:rPr>
      <w:rFonts w:eastAsiaTheme="minorEastAsia"/>
      <w:sz w:val="22"/>
      <w:szCs w:val="22"/>
      <w:lang w:val="en-GB" w:eastAsia="en-GB"/>
    </w:rPr>
  </w:style>
  <w:style w:type="paragraph" w:styleId="TM7">
    <w:name w:val="toc 7"/>
    <w:basedOn w:val="Normal"/>
    <w:next w:val="Normal"/>
    <w:autoRedefine/>
    <w:uiPriority w:val="39"/>
    <w:unhideWhenUsed/>
    <w:rsid w:val="00773A7A"/>
    <w:pPr>
      <w:spacing w:after="100" w:line="259" w:lineRule="auto"/>
      <w:ind w:left="1320"/>
    </w:pPr>
    <w:rPr>
      <w:rFonts w:eastAsiaTheme="minorEastAsia"/>
      <w:sz w:val="22"/>
      <w:szCs w:val="22"/>
      <w:lang w:val="en-GB" w:eastAsia="en-GB"/>
    </w:rPr>
  </w:style>
  <w:style w:type="paragraph" w:styleId="TM8">
    <w:name w:val="toc 8"/>
    <w:basedOn w:val="Normal"/>
    <w:next w:val="Normal"/>
    <w:autoRedefine/>
    <w:uiPriority w:val="39"/>
    <w:unhideWhenUsed/>
    <w:rsid w:val="00773A7A"/>
    <w:pPr>
      <w:spacing w:after="100" w:line="259" w:lineRule="auto"/>
      <w:ind w:left="1540"/>
    </w:pPr>
    <w:rPr>
      <w:rFonts w:eastAsiaTheme="minorEastAsia"/>
      <w:sz w:val="22"/>
      <w:szCs w:val="22"/>
      <w:lang w:val="en-GB" w:eastAsia="en-GB"/>
    </w:rPr>
  </w:style>
  <w:style w:type="paragraph" w:styleId="TM9">
    <w:name w:val="toc 9"/>
    <w:basedOn w:val="Normal"/>
    <w:next w:val="Normal"/>
    <w:autoRedefine/>
    <w:uiPriority w:val="39"/>
    <w:unhideWhenUsed/>
    <w:rsid w:val="00773A7A"/>
    <w:pPr>
      <w:spacing w:after="100" w:line="259" w:lineRule="auto"/>
      <w:ind w:left="1760"/>
    </w:pPr>
    <w:rPr>
      <w:rFonts w:eastAsiaTheme="minorEastAsia"/>
      <w:sz w:val="22"/>
      <w:szCs w:val="22"/>
      <w:lang w:val="en-GB" w:eastAsia="en-GB"/>
    </w:rPr>
  </w:style>
  <w:style w:type="character" w:styleId="Mentionnonrsolue">
    <w:name w:val="Unresolved Mention"/>
    <w:basedOn w:val="Policepardfaut"/>
    <w:uiPriority w:val="99"/>
    <w:unhideWhenUsed/>
    <w:rsid w:val="00773A7A"/>
    <w:rPr>
      <w:color w:val="605E5C"/>
      <w:shd w:val="clear" w:color="auto" w:fill="E1DFDD"/>
    </w:rPr>
  </w:style>
  <w:style w:type="table" w:styleId="Grilledutableau">
    <w:name w:val="Table Grid"/>
    <w:basedOn w:val="TableauNormal"/>
    <w:rsid w:val="003762C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Policepardfaut"/>
    <w:uiPriority w:val="99"/>
    <w:unhideWhenUsed/>
    <w:rsid w:val="00042A85"/>
    <w:rPr>
      <w:color w:val="2B579A"/>
      <w:shd w:val="clear" w:color="auto" w:fill="E1DFDD"/>
    </w:rPr>
  </w:style>
  <w:style w:type="character" w:styleId="CodeHTML">
    <w:name w:val="HTML Code"/>
    <w:basedOn w:val="Policepardfaut"/>
    <w:uiPriority w:val="99"/>
    <w:semiHidden/>
    <w:unhideWhenUsed/>
    <w:rsid w:val="00E45DA6"/>
    <w:rPr>
      <w:rFonts w:ascii="Courier New" w:eastAsia="Times New Roman" w:hAnsi="Courier New" w:cs="Courier New"/>
      <w:sz w:val="20"/>
      <w:szCs w:val="20"/>
    </w:rPr>
  </w:style>
  <w:style w:type="table" w:styleId="TableauGrille5Fonc-Accentuation1">
    <w:name w:val="Grid Table 5 Dark Accent 1"/>
    <w:basedOn w:val="TableauNormal"/>
    <w:uiPriority w:val="50"/>
    <w:rsid w:val="00182FBA"/>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CorpsdetexteCar">
    <w:name w:val="Corps de texte Car"/>
    <w:basedOn w:val="Policepardfaut"/>
    <w:link w:val="Corpsdetexte"/>
    <w:rsid w:val="00B0346C"/>
  </w:style>
  <w:style w:type="character" w:styleId="Lienhypertextesuivivisit">
    <w:name w:val="FollowedHyperlink"/>
    <w:basedOn w:val="Policepardfaut"/>
    <w:semiHidden/>
    <w:unhideWhenUsed/>
    <w:rsid w:val="0008099A"/>
    <w:rPr>
      <w:color w:val="800080" w:themeColor="followedHyperlink"/>
      <w:u w:val="single"/>
    </w:rPr>
  </w:style>
  <w:style w:type="paragraph" w:styleId="Rvision">
    <w:name w:val="Revision"/>
    <w:hidden/>
    <w:semiHidden/>
    <w:rsid w:val="00696DE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84249">
      <w:bodyDiv w:val="1"/>
      <w:marLeft w:val="0"/>
      <w:marRight w:val="0"/>
      <w:marTop w:val="0"/>
      <w:marBottom w:val="0"/>
      <w:divBdr>
        <w:top w:val="none" w:sz="0" w:space="0" w:color="auto"/>
        <w:left w:val="none" w:sz="0" w:space="0" w:color="auto"/>
        <w:bottom w:val="none" w:sz="0" w:space="0" w:color="auto"/>
        <w:right w:val="none" w:sz="0" w:space="0" w:color="auto"/>
      </w:divBdr>
    </w:div>
    <w:div w:id="136607930">
      <w:bodyDiv w:val="1"/>
      <w:marLeft w:val="0"/>
      <w:marRight w:val="0"/>
      <w:marTop w:val="0"/>
      <w:marBottom w:val="0"/>
      <w:divBdr>
        <w:top w:val="none" w:sz="0" w:space="0" w:color="auto"/>
        <w:left w:val="none" w:sz="0" w:space="0" w:color="auto"/>
        <w:bottom w:val="none" w:sz="0" w:space="0" w:color="auto"/>
        <w:right w:val="none" w:sz="0" w:space="0" w:color="auto"/>
      </w:divBdr>
    </w:div>
    <w:div w:id="154303011">
      <w:bodyDiv w:val="1"/>
      <w:marLeft w:val="0"/>
      <w:marRight w:val="0"/>
      <w:marTop w:val="0"/>
      <w:marBottom w:val="0"/>
      <w:divBdr>
        <w:top w:val="none" w:sz="0" w:space="0" w:color="auto"/>
        <w:left w:val="none" w:sz="0" w:space="0" w:color="auto"/>
        <w:bottom w:val="none" w:sz="0" w:space="0" w:color="auto"/>
        <w:right w:val="none" w:sz="0" w:space="0" w:color="auto"/>
      </w:divBdr>
    </w:div>
    <w:div w:id="647394378">
      <w:bodyDiv w:val="1"/>
      <w:marLeft w:val="0"/>
      <w:marRight w:val="0"/>
      <w:marTop w:val="0"/>
      <w:marBottom w:val="0"/>
      <w:divBdr>
        <w:top w:val="none" w:sz="0" w:space="0" w:color="auto"/>
        <w:left w:val="none" w:sz="0" w:space="0" w:color="auto"/>
        <w:bottom w:val="none" w:sz="0" w:space="0" w:color="auto"/>
        <w:right w:val="none" w:sz="0" w:space="0" w:color="auto"/>
      </w:divBdr>
    </w:div>
    <w:div w:id="804082807">
      <w:bodyDiv w:val="1"/>
      <w:marLeft w:val="0"/>
      <w:marRight w:val="0"/>
      <w:marTop w:val="0"/>
      <w:marBottom w:val="0"/>
      <w:divBdr>
        <w:top w:val="none" w:sz="0" w:space="0" w:color="auto"/>
        <w:left w:val="none" w:sz="0" w:space="0" w:color="auto"/>
        <w:bottom w:val="none" w:sz="0" w:space="0" w:color="auto"/>
        <w:right w:val="none" w:sz="0" w:space="0" w:color="auto"/>
      </w:divBdr>
    </w:div>
    <w:div w:id="1126385834">
      <w:bodyDiv w:val="1"/>
      <w:marLeft w:val="0"/>
      <w:marRight w:val="0"/>
      <w:marTop w:val="0"/>
      <w:marBottom w:val="0"/>
      <w:divBdr>
        <w:top w:val="none" w:sz="0" w:space="0" w:color="auto"/>
        <w:left w:val="none" w:sz="0" w:space="0" w:color="auto"/>
        <w:bottom w:val="none" w:sz="0" w:space="0" w:color="auto"/>
        <w:right w:val="none" w:sz="0" w:space="0" w:color="auto"/>
      </w:divBdr>
    </w:div>
    <w:div w:id="1204486530">
      <w:bodyDiv w:val="1"/>
      <w:marLeft w:val="0"/>
      <w:marRight w:val="0"/>
      <w:marTop w:val="0"/>
      <w:marBottom w:val="0"/>
      <w:divBdr>
        <w:top w:val="none" w:sz="0" w:space="0" w:color="auto"/>
        <w:left w:val="none" w:sz="0" w:space="0" w:color="auto"/>
        <w:bottom w:val="none" w:sz="0" w:space="0" w:color="auto"/>
        <w:right w:val="none" w:sz="0" w:space="0" w:color="auto"/>
      </w:divBdr>
    </w:div>
    <w:div w:id="1430733022">
      <w:bodyDiv w:val="1"/>
      <w:marLeft w:val="0"/>
      <w:marRight w:val="0"/>
      <w:marTop w:val="0"/>
      <w:marBottom w:val="0"/>
      <w:divBdr>
        <w:top w:val="none" w:sz="0" w:space="0" w:color="auto"/>
        <w:left w:val="none" w:sz="0" w:space="0" w:color="auto"/>
        <w:bottom w:val="none" w:sz="0" w:space="0" w:color="auto"/>
        <w:right w:val="none" w:sz="0" w:space="0" w:color="auto"/>
      </w:divBdr>
    </w:div>
    <w:div w:id="1577352671">
      <w:bodyDiv w:val="1"/>
      <w:marLeft w:val="0"/>
      <w:marRight w:val="0"/>
      <w:marTop w:val="0"/>
      <w:marBottom w:val="0"/>
      <w:divBdr>
        <w:top w:val="none" w:sz="0" w:space="0" w:color="auto"/>
        <w:left w:val="none" w:sz="0" w:space="0" w:color="auto"/>
        <w:bottom w:val="none" w:sz="0" w:space="0" w:color="auto"/>
        <w:right w:val="none" w:sz="0" w:space="0" w:color="auto"/>
      </w:divBdr>
    </w:div>
    <w:div w:id="1602251525">
      <w:bodyDiv w:val="1"/>
      <w:marLeft w:val="0"/>
      <w:marRight w:val="0"/>
      <w:marTop w:val="0"/>
      <w:marBottom w:val="0"/>
      <w:divBdr>
        <w:top w:val="none" w:sz="0" w:space="0" w:color="auto"/>
        <w:left w:val="none" w:sz="0" w:space="0" w:color="auto"/>
        <w:bottom w:val="none" w:sz="0" w:space="0" w:color="auto"/>
        <w:right w:val="none" w:sz="0" w:space="0" w:color="auto"/>
      </w:divBdr>
    </w:div>
    <w:div w:id="1911188296">
      <w:bodyDiv w:val="1"/>
      <w:marLeft w:val="0"/>
      <w:marRight w:val="0"/>
      <w:marTop w:val="0"/>
      <w:marBottom w:val="0"/>
      <w:divBdr>
        <w:top w:val="none" w:sz="0" w:space="0" w:color="auto"/>
        <w:left w:val="none" w:sz="0" w:space="0" w:color="auto"/>
        <w:bottom w:val="none" w:sz="0" w:space="0" w:color="auto"/>
        <w:right w:val="none" w:sz="0" w:space="0" w:color="auto"/>
      </w:divBdr>
    </w:div>
    <w:div w:id="2033647779">
      <w:bodyDiv w:val="1"/>
      <w:marLeft w:val="0"/>
      <w:marRight w:val="0"/>
      <w:marTop w:val="0"/>
      <w:marBottom w:val="0"/>
      <w:divBdr>
        <w:top w:val="none" w:sz="0" w:space="0" w:color="auto"/>
        <w:left w:val="none" w:sz="0" w:space="0" w:color="auto"/>
        <w:bottom w:val="none" w:sz="0" w:space="0" w:color="auto"/>
        <w:right w:val="none" w:sz="0" w:space="0" w:color="auto"/>
      </w:divBdr>
    </w:div>
    <w:div w:id="2091462598">
      <w:bodyDiv w:val="1"/>
      <w:marLeft w:val="0"/>
      <w:marRight w:val="0"/>
      <w:marTop w:val="0"/>
      <w:marBottom w:val="0"/>
      <w:divBdr>
        <w:top w:val="none" w:sz="0" w:space="0" w:color="auto"/>
        <w:left w:val="none" w:sz="0" w:space="0" w:color="auto"/>
        <w:bottom w:val="none" w:sz="0" w:space="0" w:color="auto"/>
        <w:right w:val="none" w:sz="0" w:space="0" w:color="auto"/>
      </w:divBdr>
    </w:div>
    <w:div w:id="20928480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microsoft.com/office/2018/08/relationships/commentsExtensible" Target="commentsExtensible.xml"/><Relationship Id="rId18" Type="http://schemas.openxmlformats.org/officeDocument/2006/relationships/header" Target="header1.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4.tif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package" Target="embeddings/Microsoft_Visio_Drawing1.vsdx"/><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footer" Target="footer3.xml"/><Relationship Id="rId10" Type="http://schemas.openxmlformats.org/officeDocument/2006/relationships/comments" Target="comments.xm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image" Target="media/image2.png"/><Relationship Id="rId2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B3418B-0357-490A-A13F-E7EFFFC46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Pages>
  <Words>4162</Words>
  <Characters>23727</Characters>
  <Application>Microsoft Office Word</Application>
  <DocSecurity>0</DocSecurity>
  <Lines>197</Lines>
  <Paragraphs>55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Contrail DPDK day one</vt:lpstr>
      <vt:lpstr>Contrail DPDK day one</vt:lpstr>
    </vt:vector>
  </TitlesOfParts>
  <Company/>
  <LinksUpToDate>false</LinksUpToDate>
  <CharactersWithSpaces>27834</CharactersWithSpaces>
  <SharedDoc>false</SharedDoc>
  <HLinks>
    <vt:vector size="2280" baseType="variant">
      <vt:variant>
        <vt:i4>2621500</vt:i4>
      </vt:variant>
      <vt:variant>
        <vt:i4>2225</vt:i4>
      </vt:variant>
      <vt:variant>
        <vt:i4>0</vt:i4>
      </vt:variant>
      <vt:variant>
        <vt:i4>5</vt:i4>
      </vt:variant>
      <vt:variant>
        <vt:lpwstr>https://github.com/opnfv/samplevnf/tree/master/VNFs/DPPD-PROX/helper-scripts/rapid</vt:lpwstr>
      </vt:variant>
      <vt:variant>
        <vt:lpwstr/>
      </vt:variant>
      <vt:variant>
        <vt:i4>5636104</vt:i4>
      </vt:variant>
      <vt:variant>
        <vt:i4>2222</vt:i4>
      </vt:variant>
      <vt:variant>
        <vt:i4>0</vt:i4>
      </vt:variant>
      <vt:variant>
        <vt:i4>5</vt:i4>
      </vt:variant>
      <vt:variant>
        <vt:lpwstr>https://wiki.opnfv.org/display/SAM/PROX+installation</vt:lpwstr>
      </vt:variant>
      <vt:variant>
        <vt:lpwstr/>
      </vt:variant>
      <vt:variant>
        <vt:i4>983107</vt:i4>
      </vt:variant>
      <vt:variant>
        <vt:i4>2219</vt:i4>
      </vt:variant>
      <vt:variant>
        <vt:i4>0</vt:i4>
      </vt:variant>
      <vt:variant>
        <vt:i4>5</vt:i4>
      </vt:variant>
      <vt:variant>
        <vt:lpwstr>https://svl-artifactory.juniper.net/artifactory/contrail-nightly/contrail-vrouter-agent-dpdk/</vt:lpwstr>
      </vt:variant>
      <vt:variant>
        <vt:lpwstr/>
      </vt:variant>
      <vt:variant>
        <vt:i4>5111832</vt:i4>
      </vt:variant>
      <vt:variant>
        <vt:i4>2181</vt:i4>
      </vt:variant>
      <vt:variant>
        <vt:i4>0</vt:i4>
      </vt:variant>
      <vt:variant>
        <vt:i4>5</vt:i4>
      </vt:variant>
      <vt:variant>
        <vt:lpwstr>https://www.redhat.com/en/blog/using-express-data-path-xdp-red-hat-enterprise-linux-8</vt:lpwstr>
      </vt:variant>
      <vt:variant>
        <vt:lpwstr/>
      </vt:variant>
      <vt:variant>
        <vt:i4>3473446</vt:i4>
      </vt:variant>
      <vt:variant>
        <vt:i4>2178</vt:i4>
      </vt:variant>
      <vt:variant>
        <vt:i4>0</vt:i4>
      </vt:variant>
      <vt:variant>
        <vt:i4>5</vt:i4>
      </vt:variant>
      <vt:variant>
        <vt:lpwstr>https://wiki.qemu.org/Features/VT-d</vt:lpwstr>
      </vt:variant>
      <vt:variant>
        <vt:lpwstr/>
      </vt:variant>
      <vt:variant>
        <vt:i4>393299</vt:i4>
      </vt:variant>
      <vt:variant>
        <vt:i4>2175</vt:i4>
      </vt:variant>
      <vt:variant>
        <vt:i4>0</vt:i4>
      </vt:variant>
      <vt:variant>
        <vt:i4>5</vt:i4>
      </vt:variant>
      <vt:variant>
        <vt:lpwstr>https://www.redhat.com/en/blog/journey-vhost-users-realm</vt:lpwstr>
      </vt:variant>
      <vt:variant>
        <vt:lpwstr/>
      </vt:variant>
      <vt:variant>
        <vt:i4>2359352</vt:i4>
      </vt:variant>
      <vt:variant>
        <vt:i4>2172</vt:i4>
      </vt:variant>
      <vt:variant>
        <vt:i4>0</vt:i4>
      </vt:variant>
      <vt:variant>
        <vt:i4>5</vt:i4>
      </vt:variant>
      <vt:variant>
        <vt:lpwstr>https://tuned-project.org/</vt:lpwstr>
      </vt:variant>
      <vt:variant>
        <vt:lpwstr/>
      </vt:variant>
      <vt:variant>
        <vt:i4>4653124</vt:i4>
      </vt:variant>
      <vt:variant>
        <vt:i4>2169</vt:i4>
      </vt:variant>
      <vt:variant>
        <vt:i4>0</vt:i4>
      </vt:variant>
      <vt:variant>
        <vt:i4>5</vt:i4>
      </vt:variant>
      <vt:variant>
        <vt:lpwstr>https://software.intel.com/content/www/us/en/develop/articles/memory-in-dpdk-part-2-deep-dive-into-iova.html</vt:lpwstr>
      </vt:variant>
      <vt:variant>
        <vt:lpwstr/>
      </vt:variant>
      <vt:variant>
        <vt:i4>1769544</vt:i4>
      </vt:variant>
      <vt:variant>
        <vt:i4>2166</vt:i4>
      </vt:variant>
      <vt:variant>
        <vt:i4>0</vt:i4>
      </vt:variant>
      <vt:variant>
        <vt:i4>5</vt:i4>
      </vt:variant>
      <vt:variant>
        <vt:lpwstr>https://doc.dpdk.org/guides/linux_gsg/linux_drivers.html</vt:lpwstr>
      </vt:variant>
      <vt:variant>
        <vt:lpwstr/>
      </vt:variant>
      <vt:variant>
        <vt:i4>70</vt:i4>
      </vt:variant>
      <vt:variant>
        <vt:i4>2163</vt:i4>
      </vt:variant>
      <vt:variant>
        <vt:i4>0</vt:i4>
      </vt:variant>
      <vt:variant>
        <vt:i4>5</vt:i4>
      </vt:variant>
      <vt:variant>
        <vt:lpwstr>http://doc.dpdk.org/guides/nics/overview.html</vt:lpwstr>
      </vt:variant>
      <vt:variant>
        <vt:lpwstr/>
      </vt:variant>
      <vt:variant>
        <vt:i4>6160472</vt:i4>
      </vt:variant>
      <vt:variant>
        <vt:i4>2160</vt:i4>
      </vt:variant>
      <vt:variant>
        <vt:i4>0</vt:i4>
      </vt:variant>
      <vt:variant>
        <vt:i4>5</vt:i4>
      </vt:variant>
      <vt:variant>
        <vt:lpwstr>http://doc.dpdk.org/guides/nics/vmxnet3.html</vt:lpwstr>
      </vt:variant>
      <vt:variant>
        <vt:lpwstr/>
      </vt:variant>
      <vt:variant>
        <vt:i4>3080308</vt:i4>
      </vt:variant>
      <vt:variant>
        <vt:i4>2157</vt:i4>
      </vt:variant>
      <vt:variant>
        <vt:i4>0</vt:i4>
      </vt:variant>
      <vt:variant>
        <vt:i4>5</vt:i4>
      </vt:variant>
      <vt:variant>
        <vt:lpwstr>http://dpdk.org/doc/guides/nics/virtio.html</vt:lpwstr>
      </vt:variant>
      <vt:variant>
        <vt:lpwstr/>
      </vt:variant>
      <vt:variant>
        <vt:i4>5046280</vt:i4>
      </vt:variant>
      <vt:variant>
        <vt:i4>2154</vt:i4>
      </vt:variant>
      <vt:variant>
        <vt:i4>0</vt:i4>
      </vt:variant>
      <vt:variant>
        <vt:i4>5</vt:i4>
      </vt:variant>
      <vt:variant>
        <vt:lpwstr>http://doc.dpdk.org/guides/nics/e1000em.html</vt:lpwstr>
      </vt:variant>
      <vt:variant>
        <vt:lpwstr/>
      </vt:variant>
      <vt:variant>
        <vt:i4>5505035</vt:i4>
      </vt:variant>
      <vt:variant>
        <vt:i4>2151</vt:i4>
      </vt:variant>
      <vt:variant>
        <vt:i4>0</vt:i4>
      </vt:variant>
      <vt:variant>
        <vt:i4>5</vt:i4>
      </vt:variant>
      <vt:variant>
        <vt:lpwstr>http://dpdk.org/doc/guides/prog_guide/link_bonding_poll_mode_drv_lib.html</vt:lpwstr>
      </vt:variant>
      <vt:variant>
        <vt:lpwstr/>
      </vt:variant>
      <vt:variant>
        <vt:i4>7602221</vt:i4>
      </vt:variant>
      <vt:variant>
        <vt:i4>2148</vt:i4>
      </vt:variant>
      <vt:variant>
        <vt:i4>0</vt:i4>
      </vt:variant>
      <vt:variant>
        <vt:i4>5</vt:i4>
      </vt:variant>
      <vt:variant>
        <vt:lpwstr>http://dpdk.org/doc/guides/nics/ixgbe.html</vt:lpwstr>
      </vt:variant>
      <vt:variant>
        <vt:lpwstr/>
      </vt:variant>
      <vt:variant>
        <vt:i4>786496</vt:i4>
      </vt:variant>
      <vt:variant>
        <vt:i4>2145</vt:i4>
      </vt:variant>
      <vt:variant>
        <vt:i4>0</vt:i4>
      </vt:variant>
      <vt:variant>
        <vt:i4>5</vt:i4>
      </vt:variant>
      <vt:variant>
        <vt:lpwstr>http://dpdk.org/doc/guides/nics/i40e.html</vt:lpwstr>
      </vt:variant>
      <vt:variant>
        <vt:lpwstr/>
      </vt:variant>
      <vt:variant>
        <vt:i4>5963804</vt:i4>
      </vt:variant>
      <vt:variant>
        <vt:i4>2142</vt:i4>
      </vt:variant>
      <vt:variant>
        <vt:i4>0</vt:i4>
      </vt:variant>
      <vt:variant>
        <vt:i4>5</vt:i4>
      </vt:variant>
      <vt:variant>
        <vt:lpwstr>https://www.dpdk.org/</vt:lpwstr>
      </vt:variant>
      <vt:variant>
        <vt:lpwstr/>
      </vt:variant>
      <vt:variant>
        <vt:i4>3735639</vt:i4>
      </vt:variant>
      <vt:variant>
        <vt:i4>2139</vt:i4>
      </vt:variant>
      <vt:variant>
        <vt:i4>0</vt:i4>
      </vt:variant>
      <vt:variant>
        <vt:i4>5</vt:i4>
      </vt:variant>
      <vt:variant>
        <vt:lpwstr>http://dpdk.org/doc/guides/prog_guide/index.html</vt:lpwstr>
      </vt:variant>
      <vt:variant>
        <vt:lpwstr/>
      </vt:variant>
      <vt:variant>
        <vt:i4>6029407</vt:i4>
      </vt:variant>
      <vt:variant>
        <vt:i4>2136</vt:i4>
      </vt:variant>
      <vt:variant>
        <vt:i4>0</vt:i4>
      </vt:variant>
      <vt:variant>
        <vt:i4>5</vt:i4>
      </vt:variant>
      <vt:variant>
        <vt:lpwstr>https://www.openvswitch.org/</vt:lpwstr>
      </vt:variant>
      <vt:variant>
        <vt:lpwstr/>
      </vt:variant>
      <vt:variant>
        <vt:i4>7667810</vt:i4>
      </vt:variant>
      <vt:variant>
        <vt:i4>2133</vt:i4>
      </vt:variant>
      <vt:variant>
        <vt:i4>0</vt:i4>
      </vt:variant>
      <vt:variant>
        <vt:i4>5</vt:i4>
      </vt:variant>
      <vt:variant>
        <vt:lpwstr>https://www.opennetworking.org/sdn-definition/</vt:lpwstr>
      </vt:variant>
      <vt:variant>
        <vt:lpwstr/>
      </vt:variant>
      <vt:variant>
        <vt:i4>4849756</vt:i4>
      </vt:variant>
      <vt:variant>
        <vt:i4>2130</vt:i4>
      </vt:variant>
      <vt:variant>
        <vt:i4>0</vt:i4>
      </vt:variant>
      <vt:variant>
        <vt:i4>5</vt:i4>
      </vt:variant>
      <vt:variant>
        <vt:lpwstr>https://www.cs.princeton.edu/courses/archive/fall13/cos597E/papers/sdnhistory.pdf</vt:lpwstr>
      </vt:variant>
      <vt:variant>
        <vt:lpwstr/>
      </vt:variant>
      <vt:variant>
        <vt:i4>2162749</vt:i4>
      </vt:variant>
      <vt:variant>
        <vt:i4>2124</vt:i4>
      </vt:variant>
      <vt:variant>
        <vt:i4>0</vt:i4>
      </vt:variant>
      <vt:variant>
        <vt:i4>5</vt:i4>
      </vt:variant>
      <vt:variant>
        <vt:lpwstr>https://www.projectcalico.org/why-bgp/</vt:lpwstr>
      </vt:variant>
      <vt:variant>
        <vt:lpwstr/>
      </vt:variant>
      <vt:variant>
        <vt:i4>2883617</vt:i4>
      </vt:variant>
      <vt:variant>
        <vt:i4>2121</vt:i4>
      </vt:variant>
      <vt:variant>
        <vt:i4>0</vt:i4>
      </vt:variant>
      <vt:variant>
        <vt:i4>5</vt:i4>
      </vt:variant>
      <vt:variant>
        <vt:lpwstr>https://www.projectcalico.org/</vt:lpwstr>
      </vt:variant>
      <vt:variant>
        <vt:lpwstr/>
      </vt:variant>
      <vt:variant>
        <vt:i4>7733359</vt:i4>
      </vt:variant>
      <vt:variant>
        <vt:i4>2118</vt:i4>
      </vt:variant>
      <vt:variant>
        <vt:i4>0</vt:i4>
      </vt:variant>
      <vt:variant>
        <vt:i4>5</vt:i4>
      </vt:variant>
      <vt:variant>
        <vt:lpwstr/>
      </vt:variant>
      <vt:variant>
        <vt:lpwstr>ovs</vt:lpwstr>
      </vt:variant>
      <vt:variant>
        <vt:i4>6815843</vt:i4>
      </vt:variant>
      <vt:variant>
        <vt:i4>2115</vt:i4>
      </vt:variant>
      <vt:variant>
        <vt:i4>0</vt:i4>
      </vt:variant>
      <vt:variant>
        <vt:i4>5</vt:i4>
      </vt:variant>
      <vt:variant>
        <vt:lpwstr/>
      </vt:variant>
      <vt:variant>
        <vt:lpwstr>onf-sdn-definition</vt:lpwstr>
      </vt:variant>
      <vt:variant>
        <vt:i4>6815843</vt:i4>
      </vt:variant>
      <vt:variant>
        <vt:i4>2112</vt:i4>
      </vt:variant>
      <vt:variant>
        <vt:i4>0</vt:i4>
      </vt:variant>
      <vt:variant>
        <vt:i4>5</vt:i4>
      </vt:variant>
      <vt:variant>
        <vt:lpwstr/>
      </vt:variant>
      <vt:variant>
        <vt:lpwstr>onf-sdn-definition</vt:lpwstr>
      </vt:variant>
      <vt:variant>
        <vt:i4>2490473</vt:i4>
      </vt:variant>
      <vt:variant>
        <vt:i4>2109</vt:i4>
      </vt:variant>
      <vt:variant>
        <vt:i4>0</vt:i4>
      </vt:variant>
      <vt:variant>
        <vt:i4>5</vt:i4>
      </vt:variant>
      <vt:variant>
        <vt:lpwstr/>
      </vt:variant>
      <vt:variant>
        <vt:lpwstr>sdn-history</vt:lpwstr>
      </vt:variant>
      <vt:variant>
        <vt:i4>1310771</vt:i4>
      </vt:variant>
      <vt:variant>
        <vt:i4>2102</vt:i4>
      </vt:variant>
      <vt:variant>
        <vt:i4>0</vt:i4>
      </vt:variant>
      <vt:variant>
        <vt:i4>5</vt:i4>
      </vt:variant>
      <vt:variant>
        <vt:lpwstr/>
      </vt:variant>
      <vt:variant>
        <vt:lpwstr>_Toc53613839</vt:lpwstr>
      </vt:variant>
      <vt:variant>
        <vt:i4>1376307</vt:i4>
      </vt:variant>
      <vt:variant>
        <vt:i4>2096</vt:i4>
      </vt:variant>
      <vt:variant>
        <vt:i4>0</vt:i4>
      </vt:variant>
      <vt:variant>
        <vt:i4>5</vt:i4>
      </vt:variant>
      <vt:variant>
        <vt:lpwstr/>
      </vt:variant>
      <vt:variant>
        <vt:lpwstr>_Toc53613838</vt:lpwstr>
      </vt:variant>
      <vt:variant>
        <vt:i4>1703987</vt:i4>
      </vt:variant>
      <vt:variant>
        <vt:i4>2090</vt:i4>
      </vt:variant>
      <vt:variant>
        <vt:i4>0</vt:i4>
      </vt:variant>
      <vt:variant>
        <vt:i4>5</vt:i4>
      </vt:variant>
      <vt:variant>
        <vt:lpwstr/>
      </vt:variant>
      <vt:variant>
        <vt:lpwstr>_Toc53613837</vt:lpwstr>
      </vt:variant>
      <vt:variant>
        <vt:i4>1769523</vt:i4>
      </vt:variant>
      <vt:variant>
        <vt:i4>2084</vt:i4>
      </vt:variant>
      <vt:variant>
        <vt:i4>0</vt:i4>
      </vt:variant>
      <vt:variant>
        <vt:i4>5</vt:i4>
      </vt:variant>
      <vt:variant>
        <vt:lpwstr/>
      </vt:variant>
      <vt:variant>
        <vt:lpwstr>_Toc53613836</vt:lpwstr>
      </vt:variant>
      <vt:variant>
        <vt:i4>1572915</vt:i4>
      </vt:variant>
      <vt:variant>
        <vt:i4>2078</vt:i4>
      </vt:variant>
      <vt:variant>
        <vt:i4>0</vt:i4>
      </vt:variant>
      <vt:variant>
        <vt:i4>5</vt:i4>
      </vt:variant>
      <vt:variant>
        <vt:lpwstr/>
      </vt:variant>
      <vt:variant>
        <vt:lpwstr>_Toc53613835</vt:lpwstr>
      </vt:variant>
      <vt:variant>
        <vt:i4>1638451</vt:i4>
      </vt:variant>
      <vt:variant>
        <vt:i4>2072</vt:i4>
      </vt:variant>
      <vt:variant>
        <vt:i4>0</vt:i4>
      </vt:variant>
      <vt:variant>
        <vt:i4>5</vt:i4>
      </vt:variant>
      <vt:variant>
        <vt:lpwstr/>
      </vt:variant>
      <vt:variant>
        <vt:lpwstr>_Toc53613834</vt:lpwstr>
      </vt:variant>
      <vt:variant>
        <vt:i4>1966131</vt:i4>
      </vt:variant>
      <vt:variant>
        <vt:i4>2066</vt:i4>
      </vt:variant>
      <vt:variant>
        <vt:i4>0</vt:i4>
      </vt:variant>
      <vt:variant>
        <vt:i4>5</vt:i4>
      </vt:variant>
      <vt:variant>
        <vt:lpwstr/>
      </vt:variant>
      <vt:variant>
        <vt:lpwstr>_Toc53613833</vt:lpwstr>
      </vt:variant>
      <vt:variant>
        <vt:i4>2031667</vt:i4>
      </vt:variant>
      <vt:variant>
        <vt:i4>2060</vt:i4>
      </vt:variant>
      <vt:variant>
        <vt:i4>0</vt:i4>
      </vt:variant>
      <vt:variant>
        <vt:i4>5</vt:i4>
      </vt:variant>
      <vt:variant>
        <vt:lpwstr/>
      </vt:variant>
      <vt:variant>
        <vt:lpwstr>_Toc53613832</vt:lpwstr>
      </vt:variant>
      <vt:variant>
        <vt:i4>1835059</vt:i4>
      </vt:variant>
      <vt:variant>
        <vt:i4>2054</vt:i4>
      </vt:variant>
      <vt:variant>
        <vt:i4>0</vt:i4>
      </vt:variant>
      <vt:variant>
        <vt:i4>5</vt:i4>
      </vt:variant>
      <vt:variant>
        <vt:lpwstr/>
      </vt:variant>
      <vt:variant>
        <vt:lpwstr>_Toc53613831</vt:lpwstr>
      </vt:variant>
      <vt:variant>
        <vt:i4>1900595</vt:i4>
      </vt:variant>
      <vt:variant>
        <vt:i4>2048</vt:i4>
      </vt:variant>
      <vt:variant>
        <vt:i4>0</vt:i4>
      </vt:variant>
      <vt:variant>
        <vt:i4>5</vt:i4>
      </vt:variant>
      <vt:variant>
        <vt:lpwstr/>
      </vt:variant>
      <vt:variant>
        <vt:lpwstr>_Toc53613830</vt:lpwstr>
      </vt:variant>
      <vt:variant>
        <vt:i4>1310770</vt:i4>
      </vt:variant>
      <vt:variant>
        <vt:i4>2042</vt:i4>
      </vt:variant>
      <vt:variant>
        <vt:i4>0</vt:i4>
      </vt:variant>
      <vt:variant>
        <vt:i4>5</vt:i4>
      </vt:variant>
      <vt:variant>
        <vt:lpwstr/>
      </vt:variant>
      <vt:variant>
        <vt:lpwstr>_Toc53613829</vt:lpwstr>
      </vt:variant>
      <vt:variant>
        <vt:i4>1376306</vt:i4>
      </vt:variant>
      <vt:variant>
        <vt:i4>2036</vt:i4>
      </vt:variant>
      <vt:variant>
        <vt:i4>0</vt:i4>
      </vt:variant>
      <vt:variant>
        <vt:i4>5</vt:i4>
      </vt:variant>
      <vt:variant>
        <vt:lpwstr/>
      </vt:variant>
      <vt:variant>
        <vt:lpwstr>_Toc53613828</vt:lpwstr>
      </vt:variant>
      <vt:variant>
        <vt:i4>1703986</vt:i4>
      </vt:variant>
      <vt:variant>
        <vt:i4>2030</vt:i4>
      </vt:variant>
      <vt:variant>
        <vt:i4>0</vt:i4>
      </vt:variant>
      <vt:variant>
        <vt:i4>5</vt:i4>
      </vt:variant>
      <vt:variant>
        <vt:lpwstr/>
      </vt:variant>
      <vt:variant>
        <vt:lpwstr>_Toc53613827</vt:lpwstr>
      </vt:variant>
      <vt:variant>
        <vt:i4>1769522</vt:i4>
      </vt:variant>
      <vt:variant>
        <vt:i4>2024</vt:i4>
      </vt:variant>
      <vt:variant>
        <vt:i4>0</vt:i4>
      </vt:variant>
      <vt:variant>
        <vt:i4>5</vt:i4>
      </vt:variant>
      <vt:variant>
        <vt:lpwstr/>
      </vt:variant>
      <vt:variant>
        <vt:lpwstr>_Toc53613826</vt:lpwstr>
      </vt:variant>
      <vt:variant>
        <vt:i4>1572914</vt:i4>
      </vt:variant>
      <vt:variant>
        <vt:i4>2018</vt:i4>
      </vt:variant>
      <vt:variant>
        <vt:i4>0</vt:i4>
      </vt:variant>
      <vt:variant>
        <vt:i4>5</vt:i4>
      </vt:variant>
      <vt:variant>
        <vt:lpwstr/>
      </vt:variant>
      <vt:variant>
        <vt:lpwstr>_Toc53613825</vt:lpwstr>
      </vt:variant>
      <vt:variant>
        <vt:i4>1638450</vt:i4>
      </vt:variant>
      <vt:variant>
        <vt:i4>2012</vt:i4>
      </vt:variant>
      <vt:variant>
        <vt:i4>0</vt:i4>
      </vt:variant>
      <vt:variant>
        <vt:i4>5</vt:i4>
      </vt:variant>
      <vt:variant>
        <vt:lpwstr/>
      </vt:variant>
      <vt:variant>
        <vt:lpwstr>_Toc53613824</vt:lpwstr>
      </vt:variant>
      <vt:variant>
        <vt:i4>1966130</vt:i4>
      </vt:variant>
      <vt:variant>
        <vt:i4>2006</vt:i4>
      </vt:variant>
      <vt:variant>
        <vt:i4>0</vt:i4>
      </vt:variant>
      <vt:variant>
        <vt:i4>5</vt:i4>
      </vt:variant>
      <vt:variant>
        <vt:lpwstr/>
      </vt:variant>
      <vt:variant>
        <vt:lpwstr>_Toc53613823</vt:lpwstr>
      </vt:variant>
      <vt:variant>
        <vt:i4>2031666</vt:i4>
      </vt:variant>
      <vt:variant>
        <vt:i4>2000</vt:i4>
      </vt:variant>
      <vt:variant>
        <vt:i4>0</vt:i4>
      </vt:variant>
      <vt:variant>
        <vt:i4>5</vt:i4>
      </vt:variant>
      <vt:variant>
        <vt:lpwstr/>
      </vt:variant>
      <vt:variant>
        <vt:lpwstr>_Toc53613822</vt:lpwstr>
      </vt:variant>
      <vt:variant>
        <vt:i4>1835058</vt:i4>
      </vt:variant>
      <vt:variant>
        <vt:i4>1994</vt:i4>
      </vt:variant>
      <vt:variant>
        <vt:i4>0</vt:i4>
      </vt:variant>
      <vt:variant>
        <vt:i4>5</vt:i4>
      </vt:variant>
      <vt:variant>
        <vt:lpwstr/>
      </vt:variant>
      <vt:variant>
        <vt:lpwstr>_Toc53613821</vt:lpwstr>
      </vt:variant>
      <vt:variant>
        <vt:i4>1900594</vt:i4>
      </vt:variant>
      <vt:variant>
        <vt:i4>1988</vt:i4>
      </vt:variant>
      <vt:variant>
        <vt:i4>0</vt:i4>
      </vt:variant>
      <vt:variant>
        <vt:i4>5</vt:i4>
      </vt:variant>
      <vt:variant>
        <vt:lpwstr/>
      </vt:variant>
      <vt:variant>
        <vt:lpwstr>_Toc53613820</vt:lpwstr>
      </vt:variant>
      <vt:variant>
        <vt:i4>1310769</vt:i4>
      </vt:variant>
      <vt:variant>
        <vt:i4>1982</vt:i4>
      </vt:variant>
      <vt:variant>
        <vt:i4>0</vt:i4>
      </vt:variant>
      <vt:variant>
        <vt:i4>5</vt:i4>
      </vt:variant>
      <vt:variant>
        <vt:lpwstr/>
      </vt:variant>
      <vt:variant>
        <vt:lpwstr>_Toc53613819</vt:lpwstr>
      </vt:variant>
      <vt:variant>
        <vt:i4>1376305</vt:i4>
      </vt:variant>
      <vt:variant>
        <vt:i4>1976</vt:i4>
      </vt:variant>
      <vt:variant>
        <vt:i4>0</vt:i4>
      </vt:variant>
      <vt:variant>
        <vt:i4>5</vt:i4>
      </vt:variant>
      <vt:variant>
        <vt:lpwstr/>
      </vt:variant>
      <vt:variant>
        <vt:lpwstr>_Toc53613818</vt:lpwstr>
      </vt:variant>
      <vt:variant>
        <vt:i4>1703985</vt:i4>
      </vt:variant>
      <vt:variant>
        <vt:i4>1970</vt:i4>
      </vt:variant>
      <vt:variant>
        <vt:i4>0</vt:i4>
      </vt:variant>
      <vt:variant>
        <vt:i4>5</vt:i4>
      </vt:variant>
      <vt:variant>
        <vt:lpwstr/>
      </vt:variant>
      <vt:variant>
        <vt:lpwstr>_Toc53613817</vt:lpwstr>
      </vt:variant>
      <vt:variant>
        <vt:i4>1769521</vt:i4>
      </vt:variant>
      <vt:variant>
        <vt:i4>1964</vt:i4>
      </vt:variant>
      <vt:variant>
        <vt:i4>0</vt:i4>
      </vt:variant>
      <vt:variant>
        <vt:i4>5</vt:i4>
      </vt:variant>
      <vt:variant>
        <vt:lpwstr/>
      </vt:variant>
      <vt:variant>
        <vt:lpwstr>_Toc53613816</vt:lpwstr>
      </vt:variant>
      <vt:variant>
        <vt:i4>1572913</vt:i4>
      </vt:variant>
      <vt:variant>
        <vt:i4>1958</vt:i4>
      </vt:variant>
      <vt:variant>
        <vt:i4>0</vt:i4>
      </vt:variant>
      <vt:variant>
        <vt:i4>5</vt:i4>
      </vt:variant>
      <vt:variant>
        <vt:lpwstr/>
      </vt:variant>
      <vt:variant>
        <vt:lpwstr>_Toc53613815</vt:lpwstr>
      </vt:variant>
      <vt:variant>
        <vt:i4>1638449</vt:i4>
      </vt:variant>
      <vt:variant>
        <vt:i4>1952</vt:i4>
      </vt:variant>
      <vt:variant>
        <vt:i4>0</vt:i4>
      </vt:variant>
      <vt:variant>
        <vt:i4>5</vt:i4>
      </vt:variant>
      <vt:variant>
        <vt:lpwstr/>
      </vt:variant>
      <vt:variant>
        <vt:lpwstr>_Toc53613814</vt:lpwstr>
      </vt:variant>
      <vt:variant>
        <vt:i4>1966129</vt:i4>
      </vt:variant>
      <vt:variant>
        <vt:i4>1946</vt:i4>
      </vt:variant>
      <vt:variant>
        <vt:i4>0</vt:i4>
      </vt:variant>
      <vt:variant>
        <vt:i4>5</vt:i4>
      </vt:variant>
      <vt:variant>
        <vt:lpwstr/>
      </vt:variant>
      <vt:variant>
        <vt:lpwstr>_Toc53613813</vt:lpwstr>
      </vt:variant>
      <vt:variant>
        <vt:i4>2031665</vt:i4>
      </vt:variant>
      <vt:variant>
        <vt:i4>1940</vt:i4>
      </vt:variant>
      <vt:variant>
        <vt:i4>0</vt:i4>
      </vt:variant>
      <vt:variant>
        <vt:i4>5</vt:i4>
      </vt:variant>
      <vt:variant>
        <vt:lpwstr/>
      </vt:variant>
      <vt:variant>
        <vt:lpwstr>_Toc53613812</vt:lpwstr>
      </vt:variant>
      <vt:variant>
        <vt:i4>1835057</vt:i4>
      </vt:variant>
      <vt:variant>
        <vt:i4>1934</vt:i4>
      </vt:variant>
      <vt:variant>
        <vt:i4>0</vt:i4>
      </vt:variant>
      <vt:variant>
        <vt:i4>5</vt:i4>
      </vt:variant>
      <vt:variant>
        <vt:lpwstr/>
      </vt:variant>
      <vt:variant>
        <vt:lpwstr>_Toc53613811</vt:lpwstr>
      </vt:variant>
      <vt:variant>
        <vt:i4>1900593</vt:i4>
      </vt:variant>
      <vt:variant>
        <vt:i4>1928</vt:i4>
      </vt:variant>
      <vt:variant>
        <vt:i4>0</vt:i4>
      </vt:variant>
      <vt:variant>
        <vt:i4>5</vt:i4>
      </vt:variant>
      <vt:variant>
        <vt:lpwstr/>
      </vt:variant>
      <vt:variant>
        <vt:lpwstr>_Toc53613810</vt:lpwstr>
      </vt:variant>
      <vt:variant>
        <vt:i4>1310768</vt:i4>
      </vt:variant>
      <vt:variant>
        <vt:i4>1922</vt:i4>
      </vt:variant>
      <vt:variant>
        <vt:i4>0</vt:i4>
      </vt:variant>
      <vt:variant>
        <vt:i4>5</vt:i4>
      </vt:variant>
      <vt:variant>
        <vt:lpwstr/>
      </vt:variant>
      <vt:variant>
        <vt:lpwstr>_Toc53613809</vt:lpwstr>
      </vt:variant>
      <vt:variant>
        <vt:i4>1376304</vt:i4>
      </vt:variant>
      <vt:variant>
        <vt:i4>1916</vt:i4>
      </vt:variant>
      <vt:variant>
        <vt:i4>0</vt:i4>
      </vt:variant>
      <vt:variant>
        <vt:i4>5</vt:i4>
      </vt:variant>
      <vt:variant>
        <vt:lpwstr/>
      </vt:variant>
      <vt:variant>
        <vt:lpwstr>_Toc53613808</vt:lpwstr>
      </vt:variant>
      <vt:variant>
        <vt:i4>1703984</vt:i4>
      </vt:variant>
      <vt:variant>
        <vt:i4>1910</vt:i4>
      </vt:variant>
      <vt:variant>
        <vt:i4>0</vt:i4>
      </vt:variant>
      <vt:variant>
        <vt:i4>5</vt:i4>
      </vt:variant>
      <vt:variant>
        <vt:lpwstr/>
      </vt:variant>
      <vt:variant>
        <vt:lpwstr>_Toc53613807</vt:lpwstr>
      </vt:variant>
      <vt:variant>
        <vt:i4>1769520</vt:i4>
      </vt:variant>
      <vt:variant>
        <vt:i4>1904</vt:i4>
      </vt:variant>
      <vt:variant>
        <vt:i4>0</vt:i4>
      </vt:variant>
      <vt:variant>
        <vt:i4>5</vt:i4>
      </vt:variant>
      <vt:variant>
        <vt:lpwstr/>
      </vt:variant>
      <vt:variant>
        <vt:lpwstr>_Toc53613806</vt:lpwstr>
      </vt:variant>
      <vt:variant>
        <vt:i4>1572912</vt:i4>
      </vt:variant>
      <vt:variant>
        <vt:i4>1898</vt:i4>
      </vt:variant>
      <vt:variant>
        <vt:i4>0</vt:i4>
      </vt:variant>
      <vt:variant>
        <vt:i4>5</vt:i4>
      </vt:variant>
      <vt:variant>
        <vt:lpwstr/>
      </vt:variant>
      <vt:variant>
        <vt:lpwstr>_Toc53613805</vt:lpwstr>
      </vt:variant>
      <vt:variant>
        <vt:i4>1638448</vt:i4>
      </vt:variant>
      <vt:variant>
        <vt:i4>1892</vt:i4>
      </vt:variant>
      <vt:variant>
        <vt:i4>0</vt:i4>
      </vt:variant>
      <vt:variant>
        <vt:i4>5</vt:i4>
      </vt:variant>
      <vt:variant>
        <vt:lpwstr/>
      </vt:variant>
      <vt:variant>
        <vt:lpwstr>_Toc53613804</vt:lpwstr>
      </vt:variant>
      <vt:variant>
        <vt:i4>1966128</vt:i4>
      </vt:variant>
      <vt:variant>
        <vt:i4>1886</vt:i4>
      </vt:variant>
      <vt:variant>
        <vt:i4>0</vt:i4>
      </vt:variant>
      <vt:variant>
        <vt:i4>5</vt:i4>
      </vt:variant>
      <vt:variant>
        <vt:lpwstr/>
      </vt:variant>
      <vt:variant>
        <vt:lpwstr>_Toc53613803</vt:lpwstr>
      </vt:variant>
      <vt:variant>
        <vt:i4>2031664</vt:i4>
      </vt:variant>
      <vt:variant>
        <vt:i4>1880</vt:i4>
      </vt:variant>
      <vt:variant>
        <vt:i4>0</vt:i4>
      </vt:variant>
      <vt:variant>
        <vt:i4>5</vt:i4>
      </vt:variant>
      <vt:variant>
        <vt:lpwstr/>
      </vt:variant>
      <vt:variant>
        <vt:lpwstr>_Toc53613802</vt:lpwstr>
      </vt:variant>
      <vt:variant>
        <vt:i4>1835056</vt:i4>
      </vt:variant>
      <vt:variant>
        <vt:i4>1874</vt:i4>
      </vt:variant>
      <vt:variant>
        <vt:i4>0</vt:i4>
      </vt:variant>
      <vt:variant>
        <vt:i4>5</vt:i4>
      </vt:variant>
      <vt:variant>
        <vt:lpwstr/>
      </vt:variant>
      <vt:variant>
        <vt:lpwstr>_Toc53613801</vt:lpwstr>
      </vt:variant>
      <vt:variant>
        <vt:i4>1900592</vt:i4>
      </vt:variant>
      <vt:variant>
        <vt:i4>1868</vt:i4>
      </vt:variant>
      <vt:variant>
        <vt:i4>0</vt:i4>
      </vt:variant>
      <vt:variant>
        <vt:i4>5</vt:i4>
      </vt:variant>
      <vt:variant>
        <vt:lpwstr/>
      </vt:variant>
      <vt:variant>
        <vt:lpwstr>_Toc53613800</vt:lpwstr>
      </vt:variant>
      <vt:variant>
        <vt:i4>1769529</vt:i4>
      </vt:variant>
      <vt:variant>
        <vt:i4>1862</vt:i4>
      </vt:variant>
      <vt:variant>
        <vt:i4>0</vt:i4>
      </vt:variant>
      <vt:variant>
        <vt:i4>5</vt:i4>
      </vt:variant>
      <vt:variant>
        <vt:lpwstr/>
      </vt:variant>
      <vt:variant>
        <vt:lpwstr>_Toc53613799</vt:lpwstr>
      </vt:variant>
      <vt:variant>
        <vt:i4>1703993</vt:i4>
      </vt:variant>
      <vt:variant>
        <vt:i4>1856</vt:i4>
      </vt:variant>
      <vt:variant>
        <vt:i4>0</vt:i4>
      </vt:variant>
      <vt:variant>
        <vt:i4>5</vt:i4>
      </vt:variant>
      <vt:variant>
        <vt:lpwstr/>
      </vt:variant>
      <vt:variant>
        <vt:lpwstr>_Toc53613798</vt:lpwstr>
      </vt:variant>
      <vt:variant>
        <vt:i4>1376313</vt:i4>
      </vt:variant>
      <vt:variant>
        <vt:i4>1850</vt:i4>
      </vt:variant>
      <vt:variant>
        <vt:i4>0</vt:i4>
      </vt:variant>
      <vt:variant>
        <vt:i4>5</vt:i4>
      </vt:variant>
      <vt:variant>
        <vt:lpwstr/>
      </vt:variant>
      <vt:variant>
        <vt:lpwstr>_Toc53613797</vt:lpwstr>
      </vt:variant>
      <vt:variant>
        <vt:i4>1310777</vt:i4>
      </vt:variant>
      <vt:variant>
        <vt:i4>1844</vt:i4>
      </vt:variant>
      <vt:variant>
        <vt:i4>0</vt:i4>
      </vt:variant>
      <vt:variant>
        <vt:i4>5</vt:i4>
      </vt:variant>
      <vt:variant>
        <vt:lpwstr/>
      </vt:variant>
      <vt:variant>
        <vt:lpwstr>_Toc53613796</vt:lpwstr>
      </vt:variant>
      <vt:variant>
        <vt:i4>1507385</vt:i4>
      </vt:variant>
      <vt:variant>
        <vt:i4>1838</vt:i4>
      </vt:variant>
      <vt:variant>
        <vt:i4>0</vt:i4>
      </vt:variant>
      <vt:variant>
        <vt:i4>5</vt:i4>
      </vt:variant>
      <vt:variant>
        <vt:lpwstr/>
      </vt:variant>
      <vt:variant>
        <vt:lpwstr>_Toc53613795</vt:lpwstr>
      </vt:variant>
      <vt:variant>
        <vt:i4>1441849</vt:i4>
      </vt:variant>
      <vt:variant>
        <vt:i4>1832</vt:i4>
      </vt:variant>
      <vt:variant>
        <vt:i4>0</vt:i4>
      </vt:variant>
      <vt:variant>
        <vt:i4>5</vt:i4>
      </vt:variant>
      <vt:variant>
        <vt:lpwstr/>
      </vt:variant>
      <vt:variant>
        <vt:lpwstr>_Toc53613794</vt:lpwstr>
      </vt:variant>
      <vt:variant>
        <vt:i4>1114169</vt:i4>
      </vt:variant>
      <vt:variant>
        <vt:i4>1826</vt:i4>
      </vt:variant>
      <vt:variant>
        <vt:i4>0</vt:i4>
      </vt:variant>
      <vt:variant>
        <vt:i4>5</vt:i4>
      </vt:variant>
      <vt:variant>
        <vt:lpwstr/>
      </vt:variant>
      <vt:variant>
        <vt:lpwstr>_Toc53613793</vt:lpwstr>
      </vt:variant>
      <vt:variant>
        <vt:i4>1048633</vt:i4>
      </vt:variant>
      <vt:variant>
        <vt:i4>1820</vt:i4>
      </vt:variant>
      <vt:variant>
        <vt:i4>0</vt:i4>
      </vt:variant>
      <vt:variant>
        <vt:i4>5</vt:i4>
      </vt:variant>
      <vt:variant>
        <vt:lpwstr/>
      </vt:variant>
      <vt:variant>
        <vt:lpwstr>_Toc53613792</vt:lpwstr>
      </vt:variant>
      <vt:variant>
        <vt:i4>1245241</vt:i4>
      </vt:variant>
      <vt:variant>
        <vt:i4>1814</vt:i4>
      </vt:variant>
      <vt:variant>
        <vt:i4>0</vt:i4>
      </vt:variant>
      <vt:variant>
        <vt:i4>5</vt:i4>
      </vt:variant>
      <vt:variant>
        <vt:lpwstr/>
      </vt:variant>
      <vt:variant>
        <vt:lpwstr>_Toc53613791</vt:lpwstr>
      </vt:variant>
      <vt:variant>
        <vt:i4>1179705</vt:i4>
      </vt:variant>
      <vt:variant>
        <vt:i4>1808</vt:i4>
      </vt:variant>
      <vt:variant>
        <vt:i4>0</vt:i4>
      </vt:variant>
      <vt:variant>
        <vt:i4>5</vt:i4>
      </vt:variant>
      <vt:variant>
        <vt:lpwstr/>
      </vt:variant>
      <vt:variant>
        <vt:lpwstr>_Toc53613790</vt:lpwstr>
      </vt:variant>
      <vt:variant>
        <vt:i4>1769528</vt:i4>
      </vt:variant>
      <vt:variant>
        <vt:i4>1802</vt:i4>
      </vt:variant>
      <vt:variant>
        <vt:i4>0</vt:i4>
      </vt:variant>
      <vt:variant>
        <vt:i4>5</vt:i4>
      </vt:variant>
      <vt:variant>
        <vt:lpwstr/>
      </vt:variant>
      <vt:variant>
        <vt:lpwstr>_Toc53613789</vt:lpwstr>
      </vt:variant>
      <vt:variant>
        <vt:i4>1703992</vt:i4>
      </vt:variant>
      <vt:variant>
        <vt:i4>1796</vt:i4>
      </vt:variant>
      <vt:variant>
        <vt:i4>0</vt:i4>
      </vt:variant>
      <vt:variant>
        <vt:i4>5</vt:i4>
      </vt:variant>
      <vt:variant>
        <vt:lpwstr/>
      </vt:variant>
      <vt:variant>
        <vt:lpwstr>_Toc53613788</vt:lpwstr>
      </vt:variant>
      <vt:variant>
        <vt:i4>1376312</vt:i4>
      </vt:variant>
      <vt:variant>
        <vt:i4>1790</vt:i4>
      </vt:variant>
      <vt:variant>
        <vt:i4>0</vt:i4>
      </vt:variant>
      <vt:variant>
        <vt:i4>5</vt:i4>
      </vt:variant>
      <vt:variant>
        <vt:lpwstr/>
      </vt:variant>
      <vt:variant>
        <vt:lpwstr>_Toc53613787</vt:lpwstr>
      </vt:variant>
      <vt:variant>
        <vt:i4>1310776</vt:i4>
      </vt:variant>
      <vt:variant>
        <vt:i4>1784</vt:i4>
      </vt:variant>
      <vt:variant>
        <vt:i4>0</vt:i4>
      </vt:variant>
      <vt:variant>
        <vt:i4>5</vt:i4>
      </vt:variant>
      <vt:variant>
        <vt:lpwstr/>
      </vt:variant>
      <vt:variant>
        <vt:lpwstr>_Toc53613786</vt:lpwstr>
      </vt:variant>
      <vt:variant>
        <vt:i4>1507384</vt:i4>
      </vt:variant>
      <vt:variant>
        <vt:i4>1778</vt:i4>
      </vt:variant>
      <vt:variant>
        <vt:i4>0</vt:i4>
      </vt:variant>
      <vt:variant>
        <vt:i4>5</vt:i4>
      </vt:variant>
      <vt:variant>
        <vt:lpwstr/>
      </vt:variant>
      <vt:variant>
        <vt:lpwstr>_Toc53613785</vt:lpwstr>
      </vt:variant>
      <vt:variant>
        <vt:i4>1441848</vt:i4>
      </vt:variant>
      <vt:variant>
        <vt:i4>1772</vt:i4>
      </vt:variant>
      <vt:variant>
        <vt:i4>0</vt:i4>
      </vt:variant>
      <vt:variant>
        <vt:i4>5</vt:i4>
      </vt:variant>
      <vt:variant>
        <vt:lpwstr/>
      </vt:variant>
      <vt:variant>
        <vt:lpwstr>_Toc53613784</vt:lpwstr>
      </vt:variant>
      <vt:variant>
        <vt:i4>1114168</vt:i4>
      </vt:variant>
      <vt:variant>
        <vt:i4>1766</vt:i4>
      </vt:variant>
      <vt:variant>
        <vt:i4>0</vt:i4>
      </vt:variant>
      <vt:variant>
        <vt:i4>5</vt:i4>
      </vt:variant>
      <vt:variant>
        <vt:lpwstr/>
      </vt:variant>
      <vt:variant>
        <vt:lpwstr>_Toc53613783</vt:lpwstr>
      </vt:variant>
      <vt:variant>
        <vt:i4>1048632</vt:i4>
      </vt:variant>
      <vt:variant>
        <vt:i4>1760</vt:i4>
      </vt:variant>
      <vt:variant>
        <vt:i4>0</vt:i4>
      </vt:variant>
      <vt:variant>
        <vt:i4>5</vt:i4>
      </vt:variant>
      <vt:variant>
        <vt:lpwstr/>
      </vt:variant>
      <vt:variant>
        <vt:lpwstr>_Toc53613782</vt:lpwstr>
      </vt:variant>
      <vt:variant>
        <vt:i4>1245240</vt:i4>
      </vt:variant>
      <vt:variant>
        <vt:i4>1754</vt:i4>
      </vt:variant>
      <vt:variant>
        <vt:i4>0</vt:i4>
      </vt:variant>
      <vt:variant>
        <vt:i4>5</vt:i4>
      </vt:variant>
      <vt:variant>
        <vt:lpwstr/>
      </vt:variant>
      <vt:variant>
        <vt:lpwstr>_Toc53613781</vt:lpwstr>
      </vt:variant>
      <vt:variant>
        <vt:i4>1179704</vt:i4>
      </vt:variant>
      <vt:variant>
        <vt:i4>1748</vt:i4>
      </vt:variant>
      <vt:variant>
        <vt:i4>0</vt:i4>
      </vt:variant>
      <vt:variant>
        <vt:i4>5</vt:i4>
      </vt:variant>
      <vt:variant>
        <vt:lpwstr/>
      </vt:variant>
      <vt:variant>
        <vt:lpwstr>_Toc53613780</vt:lpwstr>
      </vt:variant>
      <vt:variant>
        <vt:i4>1769527</vt:i4>
      </vt:variant>
      <vt:variant>
        <vt:i4>1742</vt:i4>
      </vt:variant>
      <vt:variant>
        <vt:i4>0</vt:i4>
      </vt:variant>
      <vt:variant>
        <vt:i4>5</vt:i4>
      </vt:variant>
      <vt:variant>
        <vt:lpwstr/>
      </vt:variant>
      <vt:variant>
        <vt:lpwstr>_Toc53613779</vt:lpwstr>
      </vt:variant>
      <vt:variant>
        <vt:i4>1703991</vt:i4>
      </vt:variant>
      <vt:variant>
        <vt:i4>1736</vt:i4>
      </vt:variant>
      <vt:variant>
        <vt:i4>0</vt:i4>
      </vt:variant>
      <vt:variant>
        <vt:i4>5</vt:i4>
      </vt:variant>
      <vt:variant>
        <vt:lpwstr/>
      </vt:variant>
      <vt:variant>
        <vt:lpwstr>_Toc53613778</vt:lpwstr>
      </vt:variant>
      <vt:variant>
        <vt:i4>1376311</vt:i4>
      </vt:variant>
      <vt:variant>
        <vt:i4>1730</vt:i4>
      </vt:variant>
      <vt:variant>
        <vt:i4>0</vt:i4>
      </vt:variant>
      <vt:variant>
        <vt:i4>5</vt:i4>
      </vt:variant>
      <vt:variant>
        <vt:lpwstr/>
      </vt:variant>
      <vt:variant>
        <vt:lpwstr>_Toc53613777</vt:lpwstr>
      </vt:variant>
      <vt:variant>
        <vt:i4>1310775</vt:i4>
      </vt:variant>
      <vt:variant>
        <vt:i4>1724</vt:i4>
      </vt:variant>
      <vt:variant>
        <vt:i4>0</vt:i4>
      </vt:variant>
      <vt:variant>
        <vt:i4>5</vt:i4>
      </vt:variant>
      <vt:variant>
        <vt:lpwstr/>
      </vt:variant>
      <vt:variant>
        <vt:lpwstr>_Toc53613776</vt:lpwstr>
      </vt:variant>
      <vt:variant>
        <vt:i4>1507383</vt:i4>
      </vt:variant>
      <vt:variant>
        <vt:i4>1718</vt:i4>
      </vt:variant>
      <vt:variant>
        <vt:i4>0</vt:i4>
      </vt:variant>
      <vt:variant>
        <vt:i4>5</vt:i4>
      </vt:variant>
      <vt:variant>
        <vt:lpwstr/>
      </vt:variant>
      <vt:variant>
        <vt:lpwstr>_Toc53613775</vt:lpwstr>
      </vt:variant>
      <vt:variant>
        <vt:i4>1441847</vt:i4>
      </vt:variant>
      <vt:variant>
        <vt:i4>1712</vt:i4>
      </vt:variant>
      <vt:variant>
        <vt:i4>0</vt:i4>
      </vt:variant>
      <vt:variant>
        <vt:i4>5</vt:i4>
      </vt:variant>
      <vt:variant>
        <vt:lpwstr/>
      </vt:variant>
      <vt:variant>
        <vt:lpwstr>_Toc53613774</vt:lpwstr>
      </vt:variant>
      <vt:variant>
        <vt:i4>1114167</vt:i4>
      </vt:variant>
      <vt:variant>
        <vt:i4>1706</vt:i4>
      </vt:variant>
      <vt:variant>
        <vt:i4>0</vt:i4>
      </vt:variant>
      <vt:variant>
        <vt:i4>5</vt:i4>
      </vt:variant>
      <vt:variant>
        <vt:lpwstr/>
      </vt:variant>
      <vt:variant>
        <vt:lpwstr>_Toc53613773</vt:lpwstr>
      </vt:variant>
      <vt:variant>
        <vt:i4>1048631</vt:i4>
      </vt:variant>
      <vt:variant>
        <vt:i4>1700</vt:i4>
      </vt:variant>
      <vt:variant>
        <vt:i4>0</vt:i4>
      </vt:variant>
      <vt:variant>
        <vt:i4>5</vt:i4>
      </vt:variant>
      <vt:variant>
        <vt:lpwstr/>
      </vt:variant>
      <vt:variant>
        <vt:lpwstr>_Toc53613772</vt:lpwstr>
      </vt:variant>
      <vt:variant>
        <vt:i4>1245239</vt:i4>
      </vt:variant>
      <vt:variant>
        <vt:i4>1694</vt:i4>
      </vt:variant>
      <vt:variant>
        <vt:i4>0</vt:i4>
      </vt:variant>
      <vt:variant>
        <vt:i4>5</vt:i4>
      </vt:variant>
      <vt:variant>
        <vt:lpwstr/>
      </vt:variant>
      <vt:variant>
        <vt:lpwstr>_Toc53613771</vt:lpwstr>
      </vt:variant>
      <vt:variant>
        <vt:i4>1179703</vt:i4>
      </vt:variant>
      <vt:variant>
        <vt:i4>1688</vt:i4>
      </vt:variant>
      <vt:variant>
        <vt:i4>0</vt:i4>
      </vt:variant>
      <vt:variant>
        <vt:i4>5</vt:i4>
      </vt:variant>
      <vt:variant>
        <vt:lpwstr/>
      </vt:variant>
      <vt:variant>
        <vt:lpwstr>_Toc53613770</vt:lpwstr>
      </vt:variant>
      <vt:variant>
        <vt:i4>1769526</vt:i4>
      </vt:variant>
      <vt:variant>
        <vt:i4>1682</vt:i4>
      </vt:variant>
      <vt:variant>
        <vt:i4>0</vt:i4>
      </vt:variant>
      <vt:variant>
        <vt:i4>5</vt:i4>
      </vt:variant>
      <vt:variant>
        <vt:lpwstr/>
      </vt:variant>
      <vt:variant>
        <vt:lpwstr>_Toc53613769</vt:lpwstr>
      </vt:variant>
      <vt:variant>
        <vt:i4>1703990</vt:i4>
      </vt:variant>
      <vt:variant>
        <vt:i4>1676</vt:i4>
      </vt:variant>
      <vt:variant>
        <vt:i4>0</vt:i4>
      </vt:variant>
      <vt:variant>
        <vt:i4>5</vt:i4>
      </vt:variant>
      <vt:variant>
        <vt:lpwstr/>
      </vt:variant>
      <vt:variant>
        <vt:lpwstr>_Toc53613768</vt:lpwstr>
      </vt:variant>
      <vt:variant>
        <vt:i4>1376310</vt:i4>
      </vt:variant>
      <vt:variant>
        <vt:i4>1670</vt:i4>
      </vt:variant>
      <vt:variant>
        <vt:i4>0</vt:i4>
      </vt:variant>
      <vt:variant>
        <vt:i4>5</vt:i4>
      </vt:variant>
      <vt:variant>
        <vt:lpwstr/>
      </vt:variant>
      <vt:variant>
        <vt:lpwstr>_Toc53613767</vt:lpwstr>
      </vt:variant>
      <vt:variant>
        <vt:i4>1310774</vt:i4>
      </vt:variant>
      <vt:variant>
        <vt:i4>1664</vt:i4>
      </vt:variant>
      <vt:variant>
        <vt:i4>0</vt:i4>
      </vt:variant>
      <vt:variant>
        <vt:i4>5</vt:i4>
      </vt:variant>
      <vt:variant>
        <vt:lpwstr/>
      </vt:variant>
      <vt:variant>
        <vt:lpwstr>_Toc53613766</vt:lpwstr>
      </vt:variant>
      <vt:variant>
        <vt:i4>1507382</vt:i4>
      </vt:variant>
      <vt:variant>
        <vt:i4>1658</vt:i4>
      </vt:variant>
      <vt:variant>
        <vt:i4>0</vt:i4>
      </vt:variant>
      <vt:variant>
        <vt:i4>5</vt:i4>
      </vt:variant>
      <vt:variant>
        <vt:lpwstr/>
      </vt:variant>
      <vt:variant>
        <vt:lpwstr>_Toc53613765</vt:lpwstr>
      </vt:variant>
      <vt:variant>
        <vt:i4>1441846</vt:i4>
      </vt:variant>
      <vt:variant>
        <vt:i4>1652</vt:i4>
      </vt:variant>
      <vt:variant>
        <vt:i4>0</vt:i4>
      </vt:variant>
      <vt:variant>
        <vt:i4>5</vt:i4>
      </vt:variant>
      <vt:variant>
        <vt:lpwstr/>
      </vt:variant>
      <vt:variant>
        <vt:lpwstr>_Toc53613764</vt:lpwstr>
      </vt:variant>
      <vt:variant>
        <vt:i4>1114166</vt:i4>
      </vt:variant>
      <vt:variant>
        <vt:i4>1646</vt:i4>
      </vt:variant>
      <vt:variant>
        <vt:i4>0</vt:i4>
      </vt:variant>
      <vt:variant>
        <vt:i4>5</vt:i4>
      </vt:variant>
      <vt:variant>
        <vt:lpwstr/>
      </vt:variant>
      <vt:variant>
        <vt:lpwstr>_Toc53613763</vt:lpwstr>
      </vt:variant>
      <vt:variant>
        <vt:i4>1048630</vt:i4>
      </vt:variant>
      <vt:variant>
        <vt:i4>1640</vt:i4>
      </vt:variant>
      <vt:variant>
        <vt:i4>0</vt:i4>
      </vt:variant>
      <vt:variant>
        <vt:i4>5</vt:i4>
      </vt:variant>
      <vt:variant>
        <vt:lpwstr/>
      </vt:variant>
      <vt:variant>
        <vt:lpwstr>_Toc53613762</vt:lpwstr>
      </vt:variant>
      <vt:variant>
        <vt:i4>1245238</vt:i4>
      </vt:variant>
      <vt:variant>
        <vt:i4>1634</vt:i4>
      </vt:variant>
      <vt:variant>
        <vt:i4>0</vt:i4>
      </vt:variant>
      <vt:variant>
        <vt:i4>5</vt:i4>
      </vt:variant>
      <vt:variant>
        <vt:lpwstr/>
      </vt:variant>
      <vt:variant>
        <vt:lpwstr>_Toc53613761</vt:lpwstr>
      </vt:variant>
      <vt:variant>
        <vt:i4>1179702</vt:i4>
      </vt:variant>
      <vt:variant>
        <vt:i4>1628</vt:i4>
      </vt:variant>
      <vt:variant>
        <vt:i4>0</vt:i4>
      </vt:variant>
      <vt:variant>
        <vt:i4>5</vt:i4>
      </vt:variant>
      <vt:variant>
        <vt:lpwstr/>
      </vt:variant>
      <vt:variant>
        <vt:lpwstr>_Toc53613760</vt:lpwstr>
      </vt:variant>
      <vt:variant>
        <vt:i4>1769525</vt:i4>
      </vt:variant>
      <vt:variant>
        <vt:i4>1622</vt:i4>
      </vt:variant>
      <vt:variant>
        <vt:i4>0</vt:i4>
      </vt:variant>
      <vt:variant>
        <vt:i4>5</vt:i4>
      </vt:variant>
      <vt:variant>
        <vt:lpwstr/>
      </vt:variant>
      <vt:variant>
        <vt:lpwstr>_Toc53613759</vt:lpwstr>
      </vt:variant>
      <vt:variant>
        <vt:i4>1703989</vt:i4>
      </vt:variant>
      <vt:variant>
        <vt:i4>1616</vt:i4>
      </vt:variant>
      <vt:variant>
        <vt:i4>0</vt:i4>
      </vt:variant>
      <vt:variant>
        <vt:i4>5</vt:i4>
      </vt:variant>
      <vt:variant>
        <vt:lpwstr/>
      </vt:variant>
      <vt:variant>
        <vt:lpwstr>_Toc53613758</vt:lpwstr>
      </vt:variant>
      <vt:variant>
        <vt:i4>1376309</vt:i4>
      </vt:variant>
      <vt:variant>
        <vt:i4>1610</vt:i4>
      </vt:variant>
      <vt:variant>
        <vt:i4>0</vt:i4>
      </vt:variant>
      <vt:variant>
        <vt:i4>5</vt:i4>
      </vt:variant>
      <vt:variant>
        <vt:lpwstr/>
      </vt:variant>
      <vt:variant>
        <vt:lpwstr>_Toc53613757</vt:lpwstr>
      </vt:variant>
      <vt:variant>
        <vt:i4>1310773</vt:i4>
      </vt:variant>
      <vt:variant>
        <vt:i4>1604</vt:i4>
      </vt:variant>
      <vt:variant>
        <vt:i4>0</vt:i4>
      </vt:variant>
      <vt:variant>
        <vt:i4>5</vt:i4>
      </vt:variant>
      <vt:variant>
        <vt:lpwstr/>
      </vt:variant>
      <vt:variant>
        <vt:lpwstr>_Toc53613756</vt:lpwstr>
      </vt:variant>
      <vt:variant>
        <vt:i4>1507381</vt:i4>
      </vt:variant>
      <vt:variant>
        <vt:i4>1598</vt:i4>
      </vt:variant>
      <vt:variant>
        <vt:i4>0</vt:i4>
      </vt:variant>
      <vt:variant>
        <vt:i4>5</vt:i4>
      </vt:variant>
      <vt:variant>
        <vt:lpwstr/>
      </vt:variant>
      <vt:variant>
        <vt:lpwstr>_Toc53613755</vt:lpwstr>
      </vt:variant>
      <vt:variant>
        <vt:i4>1441845</vt:i4>
      </vt:variant>
      <vt:variant>
        <vt:i4>1592</vt:i4>
      </vt:variant>
      <vt:variant>
        <vt:i4>0</vt:i4>
      </vt:variant>
      <vt:variant>
        <vt:i4>5</vt:i4>
      </vt:variant>
      <vt:variant>
        <vt:lpwstr/>
      </vt:variant>
      <vt:variant>
        <vt:lpwstr>_Toc53613754</vt:lpwstr>
      </vt:variant>
      <vt:variant>
        <vt:i4>1114165</vt:i4>
      </vt:variant>
      <vt:variant>
        <vt:i4>1586</vt:i4>
      </vt:variant>
      <vt:variant>
        <vt:i4>0</vt:i4>
      </vt:variant>
      <vt:variant>
        <vt:i4>5</vt:i4>
      </vt:variant>
      <vt:variant>
        <vt:lpwstr/>
      </vt:variant>
      <vt:variant>
        <vt:lpwstr>_Toc53613753</vt:lpwstr>
      </vt:variant>
      <vt:variant>
        <vt:i4>1048629</vt:i4>
      </vt:variant>
      <vt:variant>
        <vt:i4>1580</vt:i4>
      </vt:variant>
      <vt:variant>
        <vt:i4>0</vt:i4>
      </vt:variant>
      <vt:variant>
        <vt:i4>5</vt:i4>
      </vt:variant>
      <vt:variant>
        <vt:lpwstr/>
      </vt:variant>
      <vt:variant>
        <vt:lpwstr>_Toc53613752</vt:lpwstr>
      </vt:variant>
      <vt:variant>
        <vt:i4>1245237</vt:i4>
      </vt:variant>
      <vt:variant>
        <vt:i4>1574</vt:i4>
      </vt:variant>
      <vt:variant>
        <vt:i4>0</vt:i4>
      </vt:variant>
      <vt:variant>
        <vt:i4>5</vt:i4>
      </vt:variant>
      <vt:variant>
        <vt:lpwstr/>
      </vt:variant>
      <vt:variant>
        <vt:lpwstr>_Toc53613751</vt:lpwstr>
      </vt:variant>
      <vt:variant>
        <vt:i4>1179701</vt:i4>
      </vt:variant>
      <vt:variant>
        <vt:i4>1568</vt:i4>
      </vt:variant>
      <vt:variant>
        <vt:i4>0</vt:i4>
      </vt:variant>
      <vt:variant>
        <vt:i4>5</vt:i4>
      </vt:variant>
      <vt:variant>
        <vt:lpwstr/>
      </vt:variant>
      <vt:variant>
        <vt:lpwstr>_Toc53613750</vt:lpwstr>
      </vt:variant>
      <vt:variant>
        <vt:i4>1769524</vt:i4>
      </vt:variant>
      <vt:variant>
        <vt:i4>1562</vt:i4>
      </vt:variant>
      <vt:variant>
        <vt:i4>0</vt:i4>
      </vt:variant>
      <vt:variant>
        <vt:i4>5</vt:i4>
      </vt:variant>
      <vt:variant>
        <vt:lpwstr/>
      </vt:variant>
      <vt:variant>
        <vt:lpwstr>_Toc53613749</vt:lpwstr>
      </vt:variant>
      <vt:variant>
        <vt:i4>1703988</vt:i4>
      </vt:variant>
      <vt:variant>
        <vt:i4>1556</vt:i4>
      </vt:variant>
      <vt:variant>
        <vt:i4>0</vt:i4>
      </vt:variant>
      <vt:variant>
        <vt:i4>5</vt:i4>
      </vt:variant>
      <vt:variant>
        <vt:lpwstr/>
      </vt:variant>
      <vt:variant>
        <vt:lpwstr>_Toc53613748</vt:lpwstr>
      </vt:variant>
      <vt:variant>
        <vt:i4>1376308</vt:i4>
      </vt:variant>
      <vt:variant>
        <vt:i4>1550</vt:i4>
      </vt:variant>
      <vt:variant>
        <vt:i4>0</vt:i4>
      </vt:variant>
      <vt:variant>
        <vt:i4>5</vt:i4>
      </vt:variant>
      <vt:variant>
        <vt:lpwstr/>
      </vt:variant>
      <vt:variant>
        <vt:lpwstr>_Toc53613747</vt:lpwstr>
      </vt:variant>
      <vt:variant>
        <vt:i4>1310772</vt:i4>
      </vt:variant>
      <vt:variant>
        <vt:i4>1544</vt:i4>
      </vt:variant>
      <vt:variant>
        <vt:i4>0</vt:i4>
      </vt:variant>
      <vt:variant>
        <vt:i4>5</vt:i4>
      </vt:variant>
      <vt:variant>
        <vt:lpwstr/>
      </vt:variant>
      <vt:variant>
        <vt:lpwstr>_Toc53613746</vt:lpwstr>
      </vt:variant>
      <vt:variant>
        <vt:i4>1507380</vt:i4>
      </vt:variant>
      <vt:variant>
        <vt:i4>1538</vt:i4>
      </vt:variant>
      <vt:variant>
        <vt:i4>0</vt:i4>
      </vt:variant>
      <vt:variant>
        <vt:i4>5</vt:i4>
      </vt:variant>
      <vt:variant>
        <vt:lpwstr/>
      </vt:variant>
      <vt:variant>
        <vt:lpwstr>_Toc53613745</vt:lpwstr>
      </vt:variant>
      <vt:variant>
        <vt:i4>1441844</vt:i4>
      </vt:variant>
      <vt:variant>
        <vt:i4>1532</vt:i4>
      </vt:variant>
      <vt:variant>
        <vt:i4>0</vt:i4>
      </vt:variant>
      <vt:variant>
        <vt:i4>5</vt:i4>
      </vt:variant>
      <vt:variant>
        <vt:lpwstr/>
      </vt:variant>
      <vt:variant>
        <vt:lpwstr>_Toc53613744</vt:lpwstr>
      </vt:variant>
      <vt:variant>
        <vt:i4>1114164</vt:i4>
      </vt:variant>
      <vt:variant>
        <vt:i4>1526</vt:i4>
      </vt:variant>
      <vt:variant>
        <vt:i4>0</vt:i4>
      </vt:variant>
      <vt:variant>
        <vt:i4>5</vt:i4>
      </vt:variant>
      <vt:variant>
        <vt:lpwstr/>
      </vt:variant>
      <vt:variant>
        <vt:lpwstr>_Toc53613743</vt:lpwstr>
      </vt:variant>
      <vt:variant>
        <vt:i4>1048628</vt:i4>
      </vt:variant>
      <vt:variant>
        <vt:i4>1520</vt:i4>
      </vt:variant>
      <vt:variant>
        <vt:i4>0</vt:i4>
      </vt:variant>
      <vt:variant>
        <vt:i4>5</vt:i4>
      </vt:variant>
      <vt:variant>
        <vt:lpwstr/>
      </vt:variant>
      <vt:variant>
        <vt:lpwstr>_Toc53613742</vt:lpwstr>
      </vt:variant>
      <vt:variant>
        <vt:i4>1245236</vt:i4>
      </vt:variant>
      <vt:variant>
        <vt:i4>1514</vt:i4>
      </vt:variant>
      <vt:variant>
        <vt:i4>0</vt:i4>
      </vt:variant>
      <vt:variant>
        <vt:i4>5</vt:i4>
      </vt:variant>
      <vt:variant>
        <vt:lpwstr/>
      </vt:variant>
      <vt:variant>
        <vt:lpwstr>_Toc53613741</vt:lpwstr>
      </vt:variant>
      <vt:variant>
        <vt:i4>1179700</vt:i4>
      </vt:variant>
      <vt:variant>
        <vt:i4>1508</vt:i4>
      </vt:variant>
      <vt:variant>
        <vt:i4>0</vt:i4>
      </vt:variant>
      <vt:variant>
        <vt:i4>5</vt:i4>
      </vt:variant>
      <vt:variant>
        <vt:lpwstr/>
      </vt:variant>
      <vt:variant>
        <vt:lpwstr>_Toc53613740</vt:lpwstr>
      </vt:variant>
      <vt:variant>
        <vt:i4>1769523</vt:i4>
      </vt:variant>
      <vt:variant>
        <vt:i4>1502</vt:i4>
      </vt:variant>
      <vt:variant>
        <vt:i4>0</vt:i4>
      </vt:variant>
      <vt:variant>
        <vt:i4>5</vt:i4>
      </vt:variant>
      <vt:variant>
        <vt:lpwstr/>
      </vt:variant>
      <vt:variant>
        <vt:lpwstr>_Toc53613739</vt:lpwstr>
      </vt:variant>
      <vt:variant>
        <vt:i4>1703987</vt:i4>
      </vt:variant>
      <vt:variant>
        <vt:i4>1496</vt:i4>
      </vt:variant>
      <vt:variant>
        <vt:i4>0</vt:i4>
      </vt:variant>
      <vt:variant>
        <vt:i4>5</vt:i4>
      </vt:variant>
      <vt:variant>
        <vt:lpwstr/>
      </vt:variant>
      <vt:variant>
        <vt:lpwstr>_Toc53613738</vt:lpwstr>
      </vt:variant>
      <vt:variant>
        <vt:i4>1376307</vt:i4>
      </vt:variant>
      <vt:variant>
        <vt:i4>1490</vt:i4>
      </vt:variant>
      <vt:variant>
        <vt:i4>0</vt:i4>
      </vt:variant>
      <vt:variant>
        <vt:i4>5</vt:i4>
      </vt:variant>
      <vt:variant>
        <vt:lpwstr/>
      </vt:variant>
      <vt:variant>
        <vt:lpwstr>_Toc53613737</vt:lpwstr>
      </vt:variant>
      <vt:variant>
        <vt:i4>1310771</vt:i4>
      </vt:variant>
      <vt:variant>
        <vt:i4>1484</vt:i4>
      </vt:variant>
      <vt:variant>
        <vt:i4>0</vt:i4>
      </vt:variant>
      <vt:variant>
        <vt:i4>5</vt:i4>
      </vt:variant>
      <vt:variant>
        <vt:lpwstr/>
      </vt:variant>
      <vt:variant>
        <vt:lpwstr>_Toc53613736</vt:lpwstr>
      </vt:variant>
      <vt:variant>
        <vt:i4>1507379</vt:i4>
      </vt:variant>
      <vt:variant>
        <vt:i4>1478</vt:i4>
      </vt:variant>
      <vt:variant>
        <vt:i4>0</vt:i4>
      </vt:variant>
      <vt:variant>
        <vt:i4>5</vt:i4>
      </vt:variant>
      <vt:variant>
        <vt:lpwstr/>
      </vt:variant>
      <vt:variant>
        <vt:lpwstr>_Toc53613735</vt:lpwstr>
      </vt:variant>
      <vt:variant>
        <vt:i4>1441843</vt:i4>
      </vt:variant>
      <vt:variant>
        <vt:i4>1472</vt:i4>
      </vt:variant>
      <vt:variant>
        <vt:i4>0</vt:i4>
      </vt:variant>
      <vt:variant>
        <vt:i4>5</vt:i4>
      </vt:variant>
      <vt:variant>
        <vt:lpwstr/>
      </vt:variant>
      <vt:variant>
        <vt:lpwstr>_Toc53613734</vt:lpwstr>
      </vt:variant>
      <vt:variant>
        <vt:i4>1114163</vt:i4>
      </vt:variant>
      <vt:variant>
        <vt:i4>1466</vt:i4>
      </vt:variant>
      <vt:variant>
        <vt:i4>0</vt:i4>
      </vt:variant>
      <vt:variant>
        <vt:i4>5</vt:i4>
      </vt:variant>
      <vt:variant>
        <vt:lpwstr/>
      </vt:variant>
      <vt:variant>
        <vt:lpwstr>_Toc53613733</vt:lpwstr>
      </vt:variant>
      <vt:variant>
        <vt:i4>1048627</vt:i4>
      </vt:variant>
      <vt:variant>
        <vt:i4>1460</vt:i4>
      </vt:variant>
      <vt:variant>
        <vt:i4>0</vt:i4>
      </vt:variant>
      <vt:variant>
        <vt:i4>5</vt:i4>
      </vt:variant>
      <vt:variant>
        <vt:lpwstr/>
      </vt:variant>
      <vt:variant>
        <vt:lpwstr>_Toc53613732</vt:lpwstr>
      </vt:variant>
      <vt:variant>
        <vt:i4>1245235</vt:i4>
      </vt:variant>
      <vt:variant>
        <vt:i4>1454</vt:i4>
      </vt:variant>
      <vt:variant>
        <vt:i4>0</vt:i4>
      </vt:variant>
      <vt:variant>
        <vt:i4>5</vt:i4>
      </vt:variant>
      <vt:variant>
        <vt:lpwstr/>
      </vt:variant>
      <vt:variant>
        <vt:lpwstr>_Toc53613731</vt:lpwstr>
      </vt:variant>
      <vt:variant>
        <vt:i4>1179699</vt:i4>
      </vt:variant>
      <vt:variant>
        <vt:i4>1448</vt:i4>
      </vt:variant>
      <vt:variant>
        <vt:i4>0</vt:i4>
      </vt:variant>
      <vt:variant>
        <vt:i4>5</vt:i4>
      </vt:variant>
      <vt:variant>
        <vt:lpwstr/>
      </vt:variant>
      <vt:variant>
        <vt:lpwstr>_Toc53613730</vt:lpwstr>
      </vt:variant>
      <vt:variant>
        <vt:i4>1769522</vt:i4>
      </vt:variant>
      <vt:variant>
        <vt:i4>1442</vt:i4>
      </vt:variant>
      <vt:variant>
        <vt:i4>0</vt:i4>
      </vt:variant>
      <vt:variant>
        <vt:i4>5</vt:i4>
      </vt:variant>
      <vt:variant>
        <vt:lpwstr/>
      </vt:variant>
      <vt:variant>
        <vt:lpwstr>_Toc53613729</vt:lpwstr>
      </vt:variant>
      <vt:variant>
        <vt:i4>1703986</vt:i4>
      </vt:variant>
      <vt:variant>
        <vt:i4>1436</vt:i4>
      </vt:variant>
      <vt:variant>
        <vt:i4>0</vt:i4>
      </vt:variant>
      <vt:variant>
        <vt:i4>5</vt:i4>
      </vt:variant>
      <vt:variant>
        <vt:lpwstr/>
      </vt:variant>
      <vt:variant>
        <vt:lpwstr>_Toc53613728</vt:lpwstr>
      </vt:variant>
      <vt:variant>
        <vt:i4>1376306</vt:i4>
      </vt:variant>
      <vt:variant>
        <vt:i4>1430</vt:i4>
      </vt:variant>
      <vt:variant>
        <vt:i4>0</vt:i4>
      </vt:variant>
      <vt:variant>
        <vt:i4>5</vt:i4>
      </vt:variant>
      <vt:variant>
        <vt:lpwstr/>
      </vt:variant>
      <vt:variant>
        <vt:lpwstr>_Toc53613727</vt:lpwstr>
      </vt:variant>
      <vt:variant>
        <vt:i4>1310770</vt:i4>
      </vt:variant>
      <vt:variant>
        <vt:i4>1424</vt:i4>
      </vt:variant>
      <vt:variant>
        <vt:i4>0</vt:i4>
      </vt:variant>
      <vt:variant>
        <vt:i4>5</vt:i4>
      </vt:variant>
      <vt:variant>
        <vt:lpwstr/>
      </vt:variant>
      <vt:variant>
        <vt:lpwstr>_Toc53613726</vt:lpwstr>
      </vt:variant>
      <vt:variant>
        <vt:i4>1507378</vt:i4>
      </vt:variant>
      <vt:variant>
        <vt:i4>1418</vt:i4>
      </vt:variant>
      <vt:variant>
        <vt:i4>0</vt:i4>
      </vt:variant>
      <vt:variant>
        <vt:i4>5</vt:i4>
      </vt:variant>
      <vt:variant>
        <vt:lpwstr/>
      </vt:variant>
      <vt:variant>
        <vt:lpwstr>_Toc53613725</vt:lpwstr>
      </vt:variant>
      <vt:variant>
        <vt:i4>1441842</vt:i4>
      </vt:variant>
      <vt:variant>
        <vt:i4>1412</vt:i4>
      </vt:variant>
      <vt:variant>
        <vt:i4>0</vt:i4>
      </vt:variant>
      <vt:variant>
        <vt:i4>5</vt:i4>
      </vt:variant>
      <vt:variant>
        <vt:lpwstr/>
      </vt:variant>
      <vt:variant>
        <vt:lpwstr>_Toc53613724</vt:lpwstr>
      </vt:variant>
      <vt:variant>
        <vt:i4>1114162</vt:i4>
      </vt:variant>
      <vt:variant>
        <vt:i4>1406</vt:i4>
      </vt:variant>
      <vt:variant>
        <vt:i4>0</vt:i4>
      </vt:variant>
      <vt:variant>
        <vt:i4>5</vt:i4>
      </vt:variant>
      <vt:variant>
        <vt:lpwstr/>
      </vt:variant>
      <vt:variant>
        <vt:lpwstr>_Toc53613723</vt:lpwstr>
      </vt:variant>
      <vt:variant>
        <vt:i4>1048626</vt:i4>
      </vt:variant>
      <vt:variant>
        <vt:i4>1400</vt:i4>
      </vt:variant>
      <vt:variant>
        <vt:i4>0</vt:i4>
      </vt:variant>
      <vt:variant>
        <vt:i4>5</vt:i4>
      </vt:variant>
      <vt:variant>
        <vt:lpwstr/>
      </vt:variant>
      <vt:variant>
        <vt:lpwstr>_Toc53613722</vt:lpwstr>
      </vt:variant>
      <vt:variant>
        <vt:i4>1245234</vt:i4>
      </vt:variant>
      <vt:variant>
        <vt:i4>1394</vt:i4>
      </vt:variant>
      <vt:variant>
        <vt:i4>0</vt:i4>
      </vt:variant>
      <vt:variant>
        <vt:i4>5</vt:i4>
      </vt:variant>
      <vt:variant>
        <vt:lpwstr/>
      </vt:variant>
      <vt:variant>
        <vt:lpwstr>_Toc53613721</vt:lpwstr>
      </vt:variant>
      <vt:variant>
        <vt:i4>1179698</vt:i4>
      </vt:variant>
      <vt:variant>
        <vt:i4>1388</vt:i4>
      </vt:variant>
      <vt:variant>
        <vt:i4>0</vt:i4>
      </vt:variant>
      <vt:variant>
        <vt:i4>5</vt:i4>
      </vt:variant>
      <vt:variant>
        <vt:lpwstr/>
      </vt:variant>
      <vt:variant>
        <vt:lpwstr>_Toc53613720</vt:lpwstr>
      </vt:variant>
      <vt:variant>
        <vt:i4>1769521</vt:i4>
      </vt:variant>
      <vt:variant>
        <vt:i4>1382</vt:i4>
      </vt:variant>
      <vt:variant>
        <vt:i4>0</vt:i4>
      </vt:variant>
      <vt:variant>
        <vt:i4>5</vt:i4>
      </vt:variant>
      <vt:variant>
        <vt:lpwstr/>
      </vt:variant>
      <vt:variant>
        <vt:lpwstr>_Toc53613719</vt:lpwstr>
      </vt:variant>
      <vt:variant>
        <vt:i4>1703985</vt:i4>
      </vt:variant>
      <vt:variant>
        <vt:i4>1376</vt:i4>
      </vt:variant>
      <vt:variant>
        <vt:i4>0</vt:i4>
      </vt:variant>
      <vt:variant>
        <vt:i4>5</vt:i4>
      </vt:variant>
      <vt:variant>
        <vt:lpwstr/>
      </vt:variant>
      <vt:variant>
        <vt:lpwstr>_Toc53613718</vt:lpwstr>
      </vt:variant>
      <vt:variant>
        <vt:i4>1376305</vt:i4>
      </vt:variant>
      <vt:variant>
        <vt:i4>1370</vt:i4>
      </vt:variant>
      <vt:variant>
        <vt:i4>0</vt:i4>
      </vt:variant>
      <vt:variant>
        <vt:i4>5</vt:i4>
      </vt:variant>
      <vt:variant>
        <vt:lpwstr/>
      </vt:variant>
      <vt:variant>
        <vt:lpwstr>_Toc53613717</vt:lpwstr>
      </vt:variant>
      <vt:variant>
        <vt:i4>1310769</vt:i4>
      </vt:variant>
      <vt:variant>
        <vt:i4>1364</vt:i4>
      </vt:variant>
      <vt:variant>
        <vt:i4>0</vt:i4>
      </vt:variant>
      <vt:variant>
        <vt:i4>5</vt:i4>
      </vt:variant>
      <vt:variant>
        <vt:lpwstr/>
      </vt:variant>
      <vt:variant>
        <vt:lpwstr>_Toc53613716</vt:lpwstr>
      </vt:variant>
      <vt:variant>
        <vt:i4>1507377</vt:i4>
      </vt:variant>
      <vt:variant>
        <vt:i4>1358</vt:i4>
      </vt:variant>
      <vt:variant>
        <vt:i4>0</vt:i4>
      </vt:variant>
      <vt:variant>
        <vt:i4>5</vt:i4>
      </vt:variant>
      <vt:variant>
        <vt:lpwstr/>
      </vt:variant>
      <vt:variant>
        <vt:lpwstr>_Toc53613715</vt:lpwstr>
      </vt:variant>
      <vt:variant>
        <vt:i4>1441841</vt:i4>
      </vt:variant>
      <vt:variant>
        <vt:i4>1352</vt:i4>
      </vt:variant>
      <vt:variant>
        <vt:i4>0</vt:i4>
      </vt:variant>
      <vt:variant>
        <vt:i4>5</vt:i4>
      </vt:variant>
      <vt:variant>
        <vt:lpwstr/>
      </vt:variant>
      <vt:variant>
        <vt:lpwstr>_Toc53613714</vt:lpwstr>
      </vt:variant>
      <vt:variant>
        <vt:i4>1114161</vt:i4>
      </vt:variant>
      <vt:variant>
        <vt:i4>1346</vt:i4>
      </vt:variant>
      <vt:variant>
        <vt:i4>0</vt:i4>
      </vt:variant>
      <vt:variant>
        <vt:i4>5</vt:i4>
      </vt:variant>
      <vt:variant>
        <vt:lpwstr/>
      </vt:variant>
      <vt:variant>
        <vt:lpwstr>_Toc53613713</vt:lpwstr>
      </vt:variant>
      <vt:variant>
        <vt:i4>1048625</vt:i4>
      </vt:variant>
      <vt:variant>
        <vt:i4>1340</vt:i4>
      </vt:variant>
      <vt:variant>
        <vt:i4>0</vt:i4>
      </vt:variant>
      <vt:variant>
        <vt:i4>5</vt:i4>
      </vt:variant>
      <vt:variant>
        <vt:lpwstr/>
      </vt:variant>
      <vt:variant>
        <vt:lpwstr>_Toc53613712</vt:lpwstr>
      </vt:variant>
      <vt:variant>
        <vt:i4>1245233</vt:i4>
      </vt:variant>
      <vt:variant>
        <vt:i4>1334</vt:i4>
      </vt:variant>
      <vt:variant>
        <vt:i4>0</vt:i4>
      </vt:variant>
      <vt:variant>
        <vt:i4>5</vt:i4>
      </vt:variant>
      <vt:variant>
        <vt:lpwstr/>
      </vt:variant>
      <vt:variant>
        <vt:lpwstr>_Toc53613711</vt:lpwstr>
      </vt:variant>
      <vt:variant>
        <vt:i4>1179697</vt:i4>
      </vt:variant>
      <vt:variant>
        <vt:i4>1328</vt:i4>
      </vt:variant>
      <vt:variant>
        <vt:i4>0</vt:i4>
      </vt:variant>
      <vt:variant>
        <vt:i4>5</vt:i4>
      </vt:variant>
      <vt:variant>
        <vt:lpwstr/>
      </vt:variant>
      <vt:variant>
        <vt:lpwstr>_Toc53613710</vt:lpwstr>
      </vt:variant>
      <vt:variant>
        <vt:i4>1769520</vt:i4>
      </vt:variant>
      <vt:variant>
        <vt:i4>1322</vt:i4>
      </vt:variant>
      <vt:variant>
        <vt:i4>0</vt:i4>
      </vt:variant>
      <vt:variant>
        <vt:i4>5</vt:i4>
      </vt:variant>
      <vt:variant>
        <vt:lpwstr/>
      </vt:variant>
      <vt:variant>
        <vt:lpwstr>_Toc53613709</vt:lpwstr>
      </vt:variant>
      <vt:variant>
        <vt:i4>1703984</vt:i4>
      </vt:variant>
      <vt:variant>
        <vt:i4>1316</vt:i4>
      </vt:variant>
      <vt:variant>
        <vt:i4>0</vt:i4>
      </vt:variant>
      <vt:variant>
        <vt:i4>5</vt:i4>
      </vt:variant>
      <vt:variant>
        <vt:lpwstr/>
      </vt:variant>
      <vt:variant>
        <vt:lpwstr>_Toc53613708</vt:lpwstr>
      </vt:variant>
      <vt:variant>
        <vt:i4>1376304</vt:i4>
      </vt:variant>
      <vt:variant>
        <vt:i4>1310</vt:i4>
      </vt:variant>
      <vt:variant>
        <vt:i4>0</vt:i4>
      </vt:variant>
      <vt:variant>
        <vt:i4>5</vt:i4>
      </vt:variant>
      <vt:variant>
        <vt:lpwstr/>
      </vt:variant>
      <vt:variant>
        <vt:lpwstr>_Toc53613707</vt:lpwstr>
      </vt:variant>
      <vt:variant>
        <vt:i4>1310768</vt:i4>
      </vt:variant>
      <vt:variant>
        <vt:i4>1304</vt:i4>
      </vt:variant>
      <vt:variant>
        <vt:i4>0</vt:i4>
      </vt:variant>
      <vt:variant>
        <vt:i4>5</vt:i4>
      </vt:variant>
      <vt:variant>
        <vt:lpwstr/>
      </vt:variant>
      <vt:variant>
        <vt:lpwstr>_Toc53613706</vt:lpwstr>
      </vt:variant>
      <vt:variant>
        <vt:i4>1507376</vt:i4>
      </vt:variant>
      <vt:variant>
        <vt:i4>1298</vt:i4>
      </vt:variant>
      <vt:variant>
        <vt:i4>0</vt:i4>
      </vt:variant>
      <vt:variant>
        <vt:i4>5</vt:i4>
      </vt:variant>
      <vt:variant>
        <vt:lpwstr/>
      </vt:variant>
      <vt:variant>
        <vt:lpwstr>_Toc53613705</vt:lpwstr>
      </vt:variant>
      <vt:variant>
        <vt:i4>1441840</vt:i4>
      </vt:variant>
      <vt:variant>
        <vt:i4>1292</vt:i4>
      </vt:variant>
      <vt:variant>
        <vt:i4>0</vt:i4>
      </vt:variant>
      <vt:variant>
        <vt:i4>5</vt:i4>
      </vt:variant>
      <vt:variant>
        <vt:lpwstr/>
      </vt:variant>
      <vt:variant>
        <vt:lpwstr>_Toc53613704</vt:lpwstr>
      </vt:variant>
      <vt:variant>
        <vt:i4>1114160</vt:i4>
      </vt:variant>
      <vt:variant>
        <vt:i4>1286</vt:i4>
      </vt:variant>
      <vt:variant>
        <vt:i4>0</vt:i4>
      </vt:variant>
      <vt:variant>
        <vt:i4>5</vt:i4>
      </vt:variant>
      <vt:variant>
        <vt:lpwstr/>
      </vt:variant>
      <vt:variant>
        <vt:lpwstr>_Toc53613703</vt:lpwstr>
      </vt:variant>
      <vt:variant>
        <vt:i4>1048624</vt:i4>
      </vt:variant>
      <vt:variant>
        <vt:i4>1280</vt:i4>
      </vt:variant>
      <vt:variant>
        <vt:i4>0</vt:i4>
      </vt:variant>
      <vt:variant>
        <vt:i4>5</vt:i4>
      </vt:variant>
      <vt:variant>
        <vt:lpwstr/>
      </vt:variant>
      <vt:variant>
        <vt:lpwstr>_Toc53613702</vt:lpwstr>
      </vt:variant>
      <vt:variant>
        <vt:i4>1245232</vt:i4>
      </vt:variant>
      <vt:variant>
        <vt:i4>1274</vt:i4>
      </vt:variant>
      <vt:variant>
        <vt:i4>0</vt:i4>
      </vt:variant>
      <vt:variant>
        <vt:i4>5</vt:i4>
      </vt:variant>
      <vt:variant>
        <vt:lpwstr/>
      </vt:variant>
      <vt:variant>
        <vt:lpwstr>_Toc53613701</vt:lpwstr>
      </vt:variant>
      <vt:variant>
        <vt:i4>1179696</vt:i4>
      </vt:variant>
      <vt:variant>
        <vt:i4>1268</vt:i4>
      </vt:variant>
      <vt:variant>
        <vt:i4>0</vt:i4>
      </vt:variant>
      <vt:variant>
        <vt:i4>5</vt:i4>
      </vt:variant>
      <vt:variant>
        <vt:lpwstr/>
      </vt:variant>
      <vt:variant>
        <vt:lpwstr>_Toc53613700</vt:lpwstr>
      </vt:variant>
      <vt:variant>
        <vt:i4>1703993</vt:i4>
      </vt:variant>
      <vt:variant>
        <vt:i4>1262</vt:i4>
      </vt:variant>
      <vt:variant>
        <vt:i4>0</vt:i4>
      </vt:variant>
      <vt:variant>
        <vt:i4>5</vt:i4>
      </vt:variant>
      <vt:variant>
        <vt:lpwstr/>
      </vt:variant>
      <vt:variant>
        <vt:lpwstr>_Toc53613699</vt:lpwstr>
      </vt:variant>
      <vt:variant>
        <vt:i4>1769529</vt:i4>
      </vt:variant>
      <vt:variant>
        <vt:i4>1256</vt:i4>
      </vt:variant>
      <vt:variant>
        <vt:i4>0</vt:i4>
      </vt:variant>
      <vt:variant>
        <vt:i4>5</vt:i4>
      </vt:variant>
      <vt:variant>
        <vt:lpwstr/>
      </vt:variant>
      <vt:variant>
        <vt:lpwstr>_Toc53613698</vt:lpwstr>
      </vt:variant>
      <vt:variant>
        <vt:i4>1310777</vt:i4>
      </vt:variant>
      <vt:variant>
        <vt:i4>1250</vt:i4>
      </vt:variant>
      <vt:variant>
        <vt:i4>0</vt:i4>
      </vt:variant>
      <vt:variant>
        <vt:i4>5</vt:i4>
      </vt:variant>
      <vt:variant>
        <vt:lpwstr/>
      </vt:variant>
      <vt:variant>
        <vt:lpwstr>_Toc53613697</vt:lpwstr>
      </vt:variant>
      <vt:variant>
        <vt:i4>1376313</vt:i4>
      </vt:variant>
      <vt:variant>
        <vt:i4>1244</vt:i4>
      </vt:variant>
      <vt:variant>
        <vt:i4>0</vt:i4>
      </vt:variant>
      <vt:variant>
        <vt:i4>5</vt:i4>
      </vt:variant>
      <vt:variant>
        <vt:lpwstr/>
      </vt:variant>
      <vt:variant>
        <vt:lpwstr>_Toc53613696</vt:lpwstr>
      </vt:variant>
      <vt:variant>
        <vt:i4>1441849</vt:i4>
      </vt:variant>
      <vt:variant>
        <vt:i4>1238</vt:i4>
      </vt:variant>
      <vt:variant>
        <vt:i4>0</vt:i4>
      </vt:variant>
      <vt:variant>
        <vt:i4>5</vt:i4>
      </vt:variant>
      <vt:variant>
        <vt:lpwstr/>
      </vt:variant>
      <vt:variant>
        <vt:lpwstr>_Toc53613695</vt:lpwstr>
      </vt:variant>
      <vt:variant>
        <vt:i4>1507385</vt:i4>
      </vt:variant>
      <vt:variant>
        <vt:i4>1232</vt:i4>
      </vt:variant>
      <vt:variant>
        <vt:i4>0</vt:i4>
      </vt:variant>
      <vt:variant>
        <vt:i4>5</vt:i4>
      </vt:variant>
      <vt:variant>
        <vt:lpwstr/>
      </vt:variant>
      <vt:variant>
        <vt:lpwstr>_Toc53613694</vt:lpwstr>
      </vt:variant>
      <vt:variant>
        <vt:i4>1048633</vt:i4>
      </vt:variant>
      <vt:variant>
        <vt:i4>1226</vt:i4>
      </vt:variant>
      <vt:variant>
        <vt:i4>0</vt:i4>
      </vt:variant>
      <vt:variant>
        <vt:i4>5</vt:i4>
      </vt:variant>
      <vt:variant>
        <vt:lpwstr/>
      </vt:variant>
      <vt:variant>
        <vt:lpwstr>_Toc53613693</vt:lpwstr>
      </vt:variant>
      <vt:variant>
        <vt:i4>1114169</vt:i4>
      </vt:variant>
      <vt:variant>
        <vt:i4>1220</vt:i4>
      </vt:variant>
      <vt:variant>
        <vt:i4>0</vt:i4>
      </vt:variant>
      <vt:variant>
        <vt:i4>5</vt:i4>
      </vt:variant>
      <vt:variant>
        <vt:lpwstr/>
      </vt:variant>
      <vt:variant>
        <vt:lpwstr>_Toc53613692</vt:lpwstr>
      </vt:variant>
      <vt:variant>
        <vt:i4>1179705</vt:i4>
      </vt:variant>
      <vt:variant>
        <vt:i4>1214</vt:i4>
      </vt:variant>
      <vt:variant>
        <vt:i4>0</vt:i4>
      </vt:variant>
      <vt:variant>
        <vt:i4>5</vt:i4>
      </vt:variant>
      <vt:variant>
        <vt:lpwstr/>
      </vt:variant>
      <vt:variant>
        <vt:lpwstr>_Toc53613691</vt:lpwstr>
      </vt:variant>
      <vt:variant>
        <vt:i4>1245241</vt:i4>
      </vt:variant>
      <vt:variant>
        <vt:i4>1208</vt:i4>
      </vt:variant>
      <vt:variant>
        <vt:i4>0</vt:i4>
      </vt:variant>
      <vt:variant>
        <vt:i4>5</vt:i4>
      </vt:variant>
      <vt:variant>
        <vt:lpwstr/>
      </vt:variant>
      <vt:variant>
        <vt:lpwstr>_Toc53613690</vt:lpwstr>
      </vt:variant>
      <vt:variant>
        <vt:i4>1703992</vt:i4>
      </vt:variant>
      <vt:variant>
        <vt:i4>1202</vt:i4>
      </vt:variant>
      <vt:variant>
        <vt:i4>0</vt:i4>
      </vt:variant>
      <vt:variant>
        <vt:i4>5</vt:i4>
      </vt:variant>
      <vt:variant>
        <vt:lpwstr/>
      </vt:variant>
      <vt:variant>
        <vt:lpwstr>_Toc53613689</vt:lpwstr>
      </vt:variant>
      <vt:variant>
        <vt:i4>1769528</vt:i4>
      </vt:variant>
      <vt:variant>
        <vt:i4>1196</vt:i4>
      </vt:variant>
      <vt:variant>
        <vt:i4>0</vt:i4>
      </vt:variant>
      <vt:variant>
        <vt:i4>5</vt:i4>
      </vt:variant>
      <vt:variant>
        <vt:lpwstr/>
      </vt:variant>
      <vt:variant>
        <vt:lpwstr>_Toc53613688</vt:lpwstr>
      </vt:variant>
      <vt:variant>
        <vt:i4>1310776</vt:i4>
      </vt:variant>
      <vt:variant>
        <vt:i4>1190</vt:i4>
      </vt:variant>
      <vt:variant>
        <vt:i4>0</vt:i4>
      </vt:variant>
      <vt:variant>
        <vt:i4>5</vt:i4>
      </vt:variant>
      <vt:variant>
        <vt:lpwstr/>
      </vt:variant>
      <vt:variant>
        <vt:lpwstr>_Toc53613687</vt:lpwstr>
      </vt:variant>
      <vt:variant>
        <vt:i4>1376312</vt:i4>
      </vt:variant>
      <vt:variant>
        <vt:i4>1184</vt:i4>
      </vt:variant>
      <vt:variant>
        <vt:i4>0</vt:i4>
      </vt:variant>
      <vt:variant>
        <vt:i4>5</vt:i4>
      </vt:variant>
      <vt:variant>
        <vt:lpwstr/>
      </vt:variant>
      <vt:variant>
        <vt:lpwstr>_Toc53613686</vt:lpwstr>
      </vt:variant>
      <vt:variant>
        <vt:i4>1441848</vt:i4>
      </vt:variant>
      <vt:variant>
        <vt:i4>1178</vt:i4>
      </vt:variant>
      <vt:variant>
        <vt:i4>0</vt:i4>
      </vt:variant>
      <vt:variant>
        <vt:i4>5</vt:i4>
      </vt:variant>
      <vt:variant>
        <vt:lpwstr/>
      </vt:variant>
      <vt:variant>
        <vt:lpwstr>_Toc53613685</vt:lpwstr>
      </vt:variant>
      <vt:variant>
        <vt:i4>1507384</vt:i4>
      </vt:variant>
      <vt:variant>
        <vt:i4>1172</vt:i4>
      </vt:variant>
      <vt:variant>
        <vt:i4>0</vt:i4>
      </vt:variant>
      <vt:variant>
        <vt:i4>5</vt:i4>
      </vt:variant>
      <vt:variant>
        <vt:lpwstr/>
      </vt:variant>
      <vt:variant>
        <vt:lpwstr>_Toc53613684</vt:lpwstr>
      </vt:variant>
      <vt:variant>
        <vt:i4>1048632</vt:i4>
      </vt:variant>
      <vt:variant>
        <vt:i4>1166</vt:i4>
      </vt:variant>
      <vt:variant>
        <vt:i4>0</vt:i4>
      </vt:variant>
      <vt:variant>
        <vt:i4>5</vt:i4>
      </vt:variant>
      <vt:variant>
        <vt:lpwstr/>
      </vt:variant>
      <vt:variant>
        <vt:lpwstr>_Toc53613683</vt:lpwstr>
      </vt:variant>
      <vt:variant>
        <vt:i4>1114168</vt:i4>
      </vt:variant>
      <vt:variant>
        <vt:i4>1160</vt:i4>
      </vt:variant>
      <vt:variant>
        <vt:i4>0</vt:i4>
      </vt:variant>
      <vt:variant>
        <vt:i4>5</vt:i4>
      </vt:variant>
      <vt:variant>
        <vt:lpwstr/>
      </vt:variant>
      <vt:variant>
        <vt:lpwstr>_Toc53613682</vt:lpwstr>
      </vt:variant>
      <vt:variant>
        <vt:i4>1179704</vt:i4>
      </vt:variant>
      <vt:variant>
        <vt:i4>1154</vt:i4>
      </vt:variant>
      <vt:variant>
        <vt:i4>0</vt:i4>
      </vt:variant>
      <vt:variant>
        <vt:i4>5</vt:i4>
      </vt:variant>
      <vt:variant>
        <vt:lpwstr/>
      </vt:variant>
      <vt:variant>
        <vt:lpwstr>_Toc53613681</vt:lpwstr>
      </vt:variant>
      <vt:variant>
        <vt:i4>1245240</vt:i4>
      </vt:variant>
      <vt:variant>
        <vt:i4>1148</vt:i4>
      </vt:variant>
      <vt:variant>
        <vt:i4>0</vt:i4>
      </vt:variant>
      <vt:variant>
        <vt:i4>5</vt:i4>
      </vt:variant>
      <vt:variant>
        <vt:lpwstr/>
      </vt:variant>
      <vt:variant>
        <vt:lpwstr>_Toc53613680</vt:lpwstr>
      </vt:variant>
      <vt:variant>
        <vt:i4>1703991</vt:i4>
      </vt:variant>
      <vt:variant>
        <vt:i4>1142</vt:i4>
      </vt:variant>
      <vt:variant>
        <vt:i4>0</vt:i4>
      </vt:variant>
      <vt:variant>
        <vt:i4>5</vt:i4>
      </vt:variant>
      <vt:variant>
        <vt:lpwstr/>
      </vt:variant>
      <vt:variant>
        <vt:lpwstr>_Toc53613679</vt:lpwstr>
      </vt:variant>
      <vt:variant>
        <vt:i4>1769527</vt:i4>
      </vt:variant>
      <vt:variant>
        <vt:i4>1136</vt:i4>
      </vt:variant>
      <vt:variant>
        <vt:i4>0</vt:i4>
      </vt:variant>
      <vt:variant>
        <vt:i4>5</vt:i4>
      </vt:variant>
      <vt:variant>
        <vt:lpwstr/>
      </vt:variant>
      <vt:variant>
        <vt:lpwstr>_Toc53613678</vt:lpwstr>
      </vt:variant>
      <vt:variant>
        <vt:i4>1310775</vt:i4>
      </vt:variant>
      <vt:variant>
        <vt:i4>1130</vt:i4>
      </vt:variant>
      <vt:variant>
        <vt:i4>0</vt:i4>
      </vt:variant>
      <vt:variant>
        <vt:i4>5</vt:i4>
      </vt:variant>
      <vt:variant>
        <vt:lpwstr/>
      </vt:variant>
      <vt:variant>
        <vt:lpwstr>_Toc53613677</vt:lpwstr>
      </vt:variant>
      <vt:variant>
        <vt:i4>1376311</vt:i4>
      </vt:variant>
      <vt:variant>
        <vt:i4>1124</vt:i4>
      </vt:variant>
      <vt:variant>
        <vt:i4>0</vt:i4>
      </vt:variant>
      <vt:variant>
        <vt:i4>5</vt:i4>
      </vt:variant>
      <vt:variant>
        <vt:lpwstr/>
      </vt:variant>
      <vt:variant>
        <vt:lpwstr>_Toc53613676</vt:lpwstr>
      </vt:variant>
      <vt:variant>
        <vt:i4>1441847</vt:i4>
      </vt:variant>
      <vt:variant>
        <vt:i4>1118</vt:i4>
      </vt:variant>
      <vt:variant>
        <vt:i4>0</vt:i4>
      </vt:variant>
      <vt:variant>
        <vt:i4>5</vt:i4>
      </vt:variant>
      <vt:variant>
        <vt:lpwstr/>
      </vt:variant>
      <vt:variant>
        <vt:lpwstr>_Toc53613675</vt:lpwstr>
      </vt:variant>
      <vt:variant>
        <vt:i4>1507383</vt:i4>
      </vt:variant>
      <vt:variant>
        <vt:i4>1112</vt:i4>
      </vt:variant>
      <vt:variant>
        <vt:i4>0</vt:i4>
      </vt:variant>
      <vt:variant>
        <vt:i4>5</vt:i4>
      </vt:variant>
      <vt:variant>
        <vt:lpwstr/>
      </vt:variant>
      <vt:variant>
        <vt:lpwstr>_Toc53613674</vt:lpwstr>
      </vt:variant>
      <vt:variant>
        <vt:i4>1048631</vt:i4>
      </vt:variant>
      <vt:variant>
        <vt:i4>1106</vt:i4>
      </vt:variant>
      <vt:variant>
        <vt:i4>0</vt:i4>
      </vt:variant>
      <vt:variant>
        <vt:i4>5</vt:i4>
      </vt:variant>
      <vt:variant>
        <vt:lpwstr/>
      </vt:variant>
      <vt:variant>
        <vt:lpwstr>_Toc53613673</vt:lpwstr>
      </vt:variant>
      <vt:variant>
        <vt:i4>1114167</vt:i4>
      </vt:variant>
      <vt:variant>
        <vt:i4>1100</vt:i4>
      </vt:variant>
      <vt:variant>
        <vt:i4>0</vt:i4>
      </vt:variant>
      <vt:variant>
        <vt:i4>5</vt:i4>
      </vt:variant>
      <vt:variant>
        <vt:lpwstr/>
      </vt:variant>
      <vt:variant>
        <vt:lpwstr>_Toc53613672</vt:lpwstr>
      </vt:variant>
      <vt:variant>
        <vt:i4>1179703</vt:i4>
      </vt:variant>
      <vt:variant>
        <vt:i4>1094</vt:i4>
      </vt:variant>
      <vt:variant>
        <vt:i4>0</vt:i4>
      </vt:variant>
      <vt:variant>
        <vt:i4>5</vt:i4>
      </vt:variant>
      <vt:variant>
        <vt:lpwstr/>
      </vt:variant>
      <vt:variant>
        <vt:lpwstr>_Toc53613671</vt:lpwstr>
      </vt:variant>
      <vt:variant>
        <vt:i4>1245239</vt:i4>
      </vt:variant>
      <vt:variant>
        <vt:i4>1088</vt:i4>
      </vt:variant>
      <vt:variant>
        <vt:i4>0</vt:i4>
      </vt:variant>
      <vt:variant>
        <vt:i4>5</vt:i4>
      </vt:variant>
      <vt:variant>
        <vt:lpwstr/>
      </vt:variant>
      <vt:variant>
        <vt:lpwstr>_Toc53613670</vt:lpwstr>
      </vt:variant>
      <vt:variant>
        <vt:i4>1703990</vt:i4>
      </vt:variant>
      <vt:variant>
        <vt:i4>1082</vt:i4>
      </vt:variant>
      <vt:variant>
        <vt:i4>0</vt:i4>
      </vt:variant>
      <vt:variant>
        <vt:i4>5</vt:i4>
      </vt:variant>
      <vt:variant>
        <vt:lpwstr/>
      </vt:variant>
      <vt:variant>
        <vt:lpwstr>_Toc53613669</vt:lpwstr>
      </vt:variant>
      <vt:variant>
        <vt:i4>1769526</vt:i4>
      </vt:variant>
      <vt:variant>
        <vt:i4>1076</vt:i4>
      </vt:variant>
      <vt:variant>
        <vt:i4>0</vt:i4>
      </vt:variant>
      <vt:variant>
        <vt:i4>5</vt:i4>
      </vt:variant>
      <vt:variant>
        <vt:lpwstr/>
      </vt:variant>
      <vt:variant>
        <vt:lpwstr>_Toc53613668</vt:lpwstr>
      </vt:variant>
      <vt:variant>
        <vt:i4>1310774</vt:i4>
      </vt:variant>
      <vt:variant>
        <vt:i4>1070</vt:i4>
      </vt:variant>
      <vt:variant>
        <vt:i4>0</vt:i4>
      </vt:variant>
      <vt:variant>
        <vt:i4>5</vt:i4>
      </vt:variant>
      <vt:variant>
        <vt:lpwstr/>
      </vt:variant>
      <vt:variant>
        <vt:lpwstr>_Toc53613667</vt:lpwstr>
      </vt:variant>
      <vt:variant>
        <vt:i4>1376310</vt:i4>
      </vt:variant>
      <vt:variant>
        <vt:i4>1064</vt:i4>
      </vt:variant>
      <vt:variant>
        <vt:i4>0</vt:i4>
      </vt:variant>
      <vt:variant>
        <vt:i4>5</vt:i4>
      </vt:variant>
      <vt:variant>
        <vt:lpwstr/>
      </vt:variant>
      <vt:variant>
        <vt:lpwstr>_Toc53613666</vt:lpwstr>
      </vt:variant>
      <vt:variant>
        <vt:i4>1441846</vt:i4>
      </vt:variant>
      <vt:variant>
        <vt:i4>1058</vt:i4>
      </vt:variant>
      <vt:variant>
        <vt:i4>0</vt:i4>
      </vt:variant>
      <vt:variant>
        <vt:i4>5</vt:i4>
      </vt:variant>
      <vt:variant>
        <vt:lpwstr/>
      </vt:variant>
      <vt:variant>
        <vt:lpwstr>_Toc53613665</vt:lpwstr>
      </vt:variant>
      <vt:variant>
        <vt:i4>1638452</vt:i4>
      </vt:variant>
      <vt:variant>
        <vt:i4>1046</vt:i4>
      </vt:variant>
      <vt:variant>
        <vt:i4>0</vt:i4>
      </vt:variant>
      <vt:variant>
        <vt:i4>5</vt:i4>
      </vt:variant>
      <vt:variant>
        <vt:lpwstr/>
      </vt:variant>
      <vt:variant>
        <vt:lpwstr>_Toc54542769</vt:lpwstr>
      </vt:variant>
      <vt:variant>
        <vt:i4>1572916</vt:i4>
      </vt:variant>
      <vt:variant>
        <vt:i4>1040</vt:i4>
      </vt:variant>
      <vt:variant>
        <vt:i4>0</vt:i4>
      </vt:variant>
      <vt:variant>
        <vt:i4>5</vt:i4>
      </vt:variant>
      <vt:variant>
        <vt:lpwstr/>
      </vt:variant>
      <vt:variant>
        <vt:lpwstr>_Toc54542768</vt:lpwstr>
      </vt:variant>
      <vt:variant>
        <vt:i4>1507380</vt:i4>
      </vt:variant>
      <vt:variant>
        <vt:i4>1034</vt:i4>
      </vt:variant>
      <vt:variant>
        <vt:i4>0</vt:i4>
      </vt:variant>
      <vt:variant>
        <vt:i4>5</vt:i4>
      </vt:variant>
      <vt:variant>
        <vt:lpwstr/>
      </vt:variant>
      <vt:variant>
        <vt:lpwstr>_Toc54542767</vt:lpwstr>
      </vt:variant>
      <vt:variant>
        <vt:i4>1441844</vt:i4>
      </vt:variant>
      <vt:variant>
        <vt:i4>1028</vt:i4>
      </vt:variant>
      <vt:variant>
        <vt:i4>0</vt:i4>
      </vt:variant>
      <vt:variant>
        <vt:i4>5</vt:i4>
      </vt:variant>
      <vt:variant>
        <vt:lpwstr/>
      </vt:variant>
      <vt:variant>
        <vt:lpwstr>_Toc54542766</vt:lpwstr>
      </vt:variant>
      <vt:variant>
        <vt:i4>1376308</vt:i4>
      </vt:variant>
      <vt:variant>
        <vt:i4>1022</vt:i4>
      </vt:variant>
      <vt:variant>
        <vt:i4>0</vt:i4>
      </vt:variant>
      <vt:variant>
        <vt:i4>5</vt:i4>
      </vt:variant>
      <vt:variant>
        <vt:lpwstr/>
      </vt:variant>
      <vt:variant>
        <vt:lpwstr>_Toc54542765</vt:lpwstr>
      </vt:variant>
      <vt:variant>
        <vt:i4>1310772</vt:i4>
      </vt:variant>
      <vt:variant>
        <vt:i4>1016</vt:i4>
      </vt:variant>
      <vt:variant>
        <vt:i4>0</vt:i4>
      </vt:variant>
      <vt:variant>
        <vt:i4>5</vt:i4>
      </vt:variant>
      <vt:variant>
        <vt:lpwstr/>
      </vt:variant>
      <vt:variant>
        <vt:lpwstr>_Toc54542764</vt:lpwstr>
      </vt:variant>
      <vt:variant>
        <vt:i4>1245236</vt:i4>
      </vt:variant>
      <vt:variant>
        <vt:i4>1010</vt:i4>
      </vt:variant>
      <vt:variant>
        <vt:i4>0</vt:i4>
      </vt:variant>
      <vt:variant>
        <vt:i4>5</vt:i4>
      </vt:variant>
      <vt:variant>
        <vt:lpwstr/>
      </vt:variant>
      <vt:variant>
        <vt:lpwstr>_Toc54542763</vt:lpwstr>
      </vt:variant>
      <vt:variant>
        <vt:i4>1179700</vt:i4>
      </vt:variant>
      <vt:variant>
        <vt:i4>1004</vt:i4>
      </vt:variant>
      <vt:variant>
        <vt:i4>0</vt:i4>
      </vt:variant>
      <vt:variant>
        <vt:i4>5</vt:i4>
      </vt:variant>
      <vt:variant>
        <vt:lpwstr/>
      </vt:variant>
      <vt:variant>
        <vt:lpwstr>_Toc54542762</vt:lpwstr>
      </vt:variant>
      <vt:variant>
        <vt:i4>1114164</vt:i4>
      </vt:variant>
      <vt:variant>
        <vt:i4>998</vt:i4>
      </vt:variant>
      <vt:variant>
        <vt:i4>0</vt:i4>
      </vt:variant>
      <vt:variant>
        <vt:i4>5</vt:i4>
      </vt:variant>
      <vt:variant>
        <vt:lpwstr/>
      </vt:variant>
      <vt:variant>
        <vt:lpwstr>_Toc54542761</vt:lpwstr>
      </vt:variant>
      <vt:variant>
        <vt:i4>1048628</vt:i4>
      </vt:variant>
      <vt:variant>
        <vt:i4>992</vt:i4>
      </vt:variant>
      <vt:variant>
        <vt:i4>0</vt:i4>
      </vt:variant>
      <vt:variant>
        <vt:i4>5</vt:i4>
      </vt:variant>
      <vt:variant>
        <vt:lpwstr/>
      </vt:variant>
      <vt:variant>
        <vt:lpwstr>_Toc54542760</vt:lpwstr>
      </vt:variant>
      <vt:variant>
        <vt:i4>1638455</vt:i4>
      </vt:variant>
      <vt:variant>
        <vt:i4>986</vt:i4>
      </vt:variant>
      <vt:variant>
        <vt:i4>0</vt:i4>
      </vt:variant>
      <vt:variant>
        <vt:i4>5</vt:i4>
      </vt:variant>
      <vt:variant>
        <vt:lpwstr/>
      </vt:variant>
      <vt:variant>
        <vt:lpwstr>_Toc54542759</vt:lpwstr>
      </vt:variant>
      <vt:variant>
        <vt:i4>1572919</vt:i4>
      </vt:variant>
      <vt:variant>
        <vt:i4>980</vt:i4>
      </vt:variant>
      <vt:variant>
        <vt:i4>0</vt:i4>
      </vt:variant>
      <vt:variant>
        <vt:i4>5</vt:i4>
      </vt:variant>
      <vt:variant>
        <vt:lpwstr/>
      </vt:variant>
      <vt:variant>
        <vt:lpwstr>_Toc54542758</vt:lpwstr>
      </vt:variant>
      <vt:variant>
        <vt:i4>1507383</vt:i4>
      </vt:variant>
      <vt:variant>
        <vt:i4>974</vt:i4>
      </vt:variant>
      <vt:variant>
        <vt:i4>0</vt:i4>
      </vt:variant>
      <vt:variant>
        <vt:i4>5</vt:i4>
      </vt:variant>
      <vt:variant>
        <vt:lpwstr/>
      </vt:variant>
      <vt:variant>
        <vt:lpwstr>_Toc54542757</vt:lpwstr>
      </vt:variant>
      <vt:variant>
        <vt:i4>1441847</vt:i4>
      </vt:variant>
      <vt:variant>
        <vt:i4>968</vt:i4>
      </vt:variant>
      <vt:variant>
        <vt:i4>0</vt:i4>
      </vt:variant>
      <vt:variant>
        <vt:i4>5</vt:i4>
      </vt:variant>
      <vt:variant>
        <vt:lpwstr/>
      </vt:variant>
      <vt:variant>
        <vt:lpwstr>_Toc54542756</vt:lpwstr>
      </vt:variant>
      <vt:variant>
        <vt:i4>1376311</vt:i4>
      </vt:variant>
      <vt:variant>
        <vt:i4>962</vt:i4>
      </vt:variant>
      <vt:variant>
        <vt:i4>0</vt:i4>
      </vt:variant>
      <vt:variant>
        <vt:i4>5</vt:i4>
      </vt:variant>
      <vt:variant>
        <vt:lpwstr/>
      </vt:variant>
      <vt:variant>
        <vt:lpwstr>_Toc54542755</vt:lpwstr>
      </vt:variant>
      <vt:variant>
        <vt:i4>1310775</vt:i4>
      </vt:variant>
      <vt:variant>
        <vt:i4>956</vt:i4>
      </vt:variant>
      <vt:variant>
        <vt:i4>0</vt:i4>
      </vt:variant>
      <vt:variant>
        <vt:i4>5</vt:i4>
      </vt:variant>
      <vt:variant>
        <vt:lpwstr/>
      </vt:variant>
      <vt:variant>
        <vt:lpwstr>_Toc54542754</vt:lpwstr>
      </vt:variant>
      <vt:variant>
        <vt:i4>1245239</vt:i4>
      </vt:variant>
      <vt:variant>
        <vt:i4>950</vt:i4>
      </vt:variant>
      <vt:variant>
        <vt:i4>0</vt:i4>
      </vt:variant>
      <vt:variant>
        <vt:i4>5</vt:i4>
      </vt:variant>
      <vt:variant>
        <vt:lpwstr/>
      </vt:variant>
      <vt:variant>
        <vt:lpwstr>_Toc54542753</vt:lpwstr>
      </vt:variant>
      <vt:variant>
        <vt:i4>1179703</vt:i4>
      </vt:variant>
      <vt:variant>
        <vt:i4>944</vt:i4>
      </vt:variant>
      <vt:variant>
        <vt:i4>0</vt:i4>
      </vt:variant>
      <vt:variant>
        <vt:i4>5</vt:i4>
      </vt:variant>
      <vt:variant>
        <vt:lpwstr/>
      </vt:variant>
      <vt:variant>
        <vt:lpwstr>_Toc54542752</vt:lpwstr>
      </vt:variant>
      <vt:variant>
        <vt:i4>1114167</vt:i4>
      </vt:variant>
      <vt:variant>
        <vt:i4>938</vt:i4>
      </vt:variant>
      <vt:variant>
        <vt:i4>0</vt:i4>
      </vt:variant>
      <vt:variant>
        <vt:i4>5</vt:i4>
      </vt:variant>
      <vt:variant>
        <vt:lpwstr/>
      </vt:variant>
      <vt:variant>
        <vt:lpwstr>_Toc54542751</vt:lpwstr>
      </vt:variant>
      <vt:variant>
        <vt:i4>1048631</vt:i4>
      </vt:variant>
      <vt:variant>
        <vt:i4>932</vt:i4>
      </vt:variant>
      <vt:variant>
        <vt:i4>0</vt:i4>
      </vt:variant>
      <vt:variant>
        <vt:i4>5</vt:i4>
      </vt:variant>
      <vt:variant>
        <vt:lpwstr/>
      </vt:variant>
      <vt:variant>
        <vt:lpwstr>_Toc54542750</vt:lpwstr>
      </vt:variant>
      <vt:variant>
        <vt:i4>1638454</vt:i4>
      </vt:variant>
      <vt:variant>
        <vt:i4>926</vt:i4>
      </vt:variant>
      <vt:variant>
        <vt:i4>0</vt:i4>
      </vt:variant>
      <vt:variant>
        <vt:i4>5</vt:i4>
      </vt:variant>
      <vt:variant>
        <vt:lpwstr/>
      </vt:variant>
      <vt:variant>
        <vt:lpwstr>_Toc54542749</vt:lpwstr>
      </vt:variant>
      <vt:variant>
        <vt:i4>1572918</vt:i4>
      </vt:variant>
      <vt:variant>
        <vt:i4>920</vt:i4>
      </vt:variant>
      <vt:variant>
        <vt:i4>0</vt:i4>
      </vt:variant>
      <vt:variant>
        <vt:i4>5</vt:i4>
      </vt:variant>
      <vt:variant>
        <vt:lpwstr/>
      </vt:variant>
      <vt:variant>
        <vt:lpwstr>_Toc54542748</vt:lpwstr>
      </vt:variant>
      <vt:variant>
        <vt:i4>1507382</vt:i4>
      </vt:variant>
      <vt:variant>
        <vt:i4>914</vt:i4>
      </vt:variant>
      <vt:variant>
        <vt:i4>0</vt:i4>
      </vt:variant>
      <vt:variant>
        <vt:i4>5</vt:i4>
      </vt:variant>
      <vt:variant>
        <vt:lpwstr/>
      </vt:variant>
      <vt:variant>
        <vt:lpwstr>_Toc54542747</vt:lpwstr>
      </vt:variant>
      <vt:variant>
        <vt:i4>1441846</vt:i4>
      </vt:variant>
      <vt:variant>
        <vt:i4>908</vt:i4>
      </vt:variant>
      <vt:variant>
        <vt:i4>0</vt:i4>
      </vt:variant>
      <vt:variant>
        <vt:i4>5</vt:i4>
      </vt:variant>
      <vt:variant>
        <vt:lpwstr/>
      </vt:variant>
      <vt:variant>
        <vt:lpwstr>_Toc54542746</vt:lpwstr>
      </vt:variant>
      <vt:variant>
        <vt:i4>1376310</vt:i4>
      </vt:variant>
      <vt:variant>
        <vt:i4>902</vt:i4>
      </vt:variant>
      <vt:variant>
        <vt:i4>0</vt:i4>
      </vt:variant>
      <vt:variant>
        <vt:i4>5</vt:i4>
      </vt:variant>
      <vt:variant>
        <vt:lpwstr/>
      </vt:variant>
      <vt:variant>
        <vt:lpwstr>_Toc54542745</vt:lpwstr>
      </vt:variant>
      <vt:variant>
        <vt:i4>1310774</vt:i4>
      </vt:variant>
      <vt:variant>
        <vt:i4>896</vt:i4>
      </vt:variant>
      <vt:variant>
        <vt:i4>0</vt:i4>
      </vt:variant>
      <vt:variant>
        <vt:i4>5</vt:i4>
      </vt:variant>
      <vt:variant>
        <vt:lpwstr/>
      </vt:variant>
      <vt:variant>
        <vt:lpwstr>_Toc54542744</vt:lpwstr>
      </vt:variant>
      <vt:variant>
        <vt:i4>1245238</vt:i4>
      </vt:variant>
      <vt:variant>
        <vt:i4>890</vt:i4>
      </vt:variant>
      <vt:variant>
        <vt:i4>0</vt:i4>
      </vt:variant>
      <vt:variant>
        <vt:i4>5</vt:i4>
      </vt:variant>
      <vt:variant>
        <vt:lpwstr/>
      </vt:variant>
      <vt:variant>
        <vt:lpwstr>_Toc54542743</vt:lpwstr>
      </vt:variant>
      <vt:variant>
        <vt:i4>1179702</vt:i4>
      </vt:variant>
      <vt:variant>
        <vt:i4>884</vt:i4>
      </vt:variant>
      <vt:variant>
        <vt:i4>0</vt:i4>
      </vt:variant>
      <vt:variant>
        <vt:i4>5</vt:i4>
      </vt:variant>
      <vt:variant>
        <vt:lpwstr/>
      </vt:variant>
      <vt:variant>
        <vt:lpwstr>_Toc54542742</vt:lpwstr>
      </vt:variant>
      <vt:variant>
        <vt:i4>1114166</vt:i4>
      </vt:variant>
      <vt:variant>
        <vt:i4>878</vt:i4>
      </vt:variant>
      <vt:variant>
        <vt:i4>0</vt:i4>
      </vt:variant>
      <vt:variant>
        <vt:i4>5</vt:i4>
      </vt:variant>
      <vt:variant>
        <vt:lpwstr/>
      </vt:variant>
      <vt:variant>
        <vt:lpwstr>_Toc54542741</vt:lpwstr>
      </vt:variant>
      <vt:variant>
        <vt:i4>1048630</vt:i4>
      </vt:variant>
      <vt:variant>
        <vt:i4>872</vt:i4>
      </vt:variant>
      <vt:variant>
        <vt:i4>0</vt:i4>
      </vt:variant>
      <vt:variant>
        <vt:i4>5</vt:i4>
      </vt:variant>
      <vt:variant>
        <vt:lpwstr/>
      </vt:variant>
      <vt:variant>
        <vt:lpwstr>_Toc54542740</vt:lpwstr>
      </vt:variant>
      <vt:variant>
        <vt:i4>1638449</vt:i4>
      </vt:variant>
      <vt:variant>
        <vt:i4>866</vt:i4>
      </vt:variant>
      <vt:variant>
        <vt:i4>0</vt:i4>
      </vt:variant>
      <vt:variant>
        <vt:i4>5</vt:i4>
      </vt:variant>
      <vt:variant>
        <vt:lpwstr/>
      </vt:variant>
      <vt:variant>
        <vt:lpwstr>_Toc54542739</vt:lpwstr>
      </vt:variant>
      <vt:variant>
        <vt:i4>1572913</vt:i4>
      </vt:variant>
      <vt:variant>
        <vt:i4>860</vt:i4>
      </vt:variant>
      <vt:variant>
        <vt:i4>0</vt:i4>
      </vt:variant>
      <vt:variant>
        <vt:i4>5</vt:i4>
      </vt:variant>
      <vt:variant>
        <vt:lpwstr/>
      </vt:variant>
      <vt:variant>
        <vt:lpwstr>_Toc54542738</vt:lpwstr>
      </vt:variant>
      <vt:variant>
        <vt:i4>1507377</vt:i4>
      </vt:variant>
      <vt:variant>
        <vt:i4>854</vt:i4>
      </vt:variant>
      <vt:variant>
        <vt:i4>0</vt:i4>
      </vt:variant>
      <vt:variant>
        <vt:i4>5</vt:i4>
      </vt:variant>
      <vt:variant>
        <vt:lpwstr/>
      </vt:variant>
      <vt:variant>
        <vt:lpwstr>_Toc54542737</vt:lpwstr>
      </vt:variant>
      <vt:variant>
        <vt:i4>1441841</vt:i4>
      </vt:variant>
      <vt:variant>
        <vt:i4>848</vt:i4>
      </vt:variant>
      <vt:variant>
        <vt:i4>0</vt:i4>
      </vt:variant>
      <vt:variant>
        <vt:i4>5</vt:i4>
      </vt:variant>
      <vt:variant>
        <vt:lpwstr/>
      </vt:variant>
      <vt:variant>
        <vt:lpwstr>_Toc54542736</vt:lpwstr>
      </vt:variant>
      <vt:variant>
        <vt:i4>1376305</vt:i4>
      </vt:variant>
      <vt:variant>
        <vt:i4>842</vt:i4>
      </vt:variant>
      <vt:variant>
        <vt:i4>0</vt:i4>
      </vt:variant>
      <vt:variant>
        <vt:i4>5</vt:i4>
      </vt:variant>
      <vt:variant>
        <vt:lpwstr/>
      </vt:variant>
      <vt:variant>
        <vt:lpwstr>_Toc54542735</vt:lpwstr>
      </vt:variant>
      <vt:variant>
        <vt:i4>1310769</vt:i4>
      </vt:variant>
      <vt:variant>
        <vt:i4>836</vt:i4>
      </vt:variant>
      <vt:variant>
        <vt:i4>0</vt:i4>
      </vt:variant>
      <vt:variant>
        <vt:i4>5</vt:i4>
      </vt:variant>
      <vt:variant>
        <vt:lpwstr/>
      </vt:variant>
      <vt:variant>
        <vt:lpwstr>_Toc54542734</vt:lpwstr>
      </vt:variant>
      <vt:variant>
        <vt:i4>1245233</vt:i4>
      </vt:variant>
      <vt:variant>
        <vt:i4>830</vt:i4>
      </vt:variant>
      <vt:variant>
        <vt:i4>0</vt:i4>
      </vt:variant>
      <vt:variant>
        <vt:i4>5</vt:i4>
      </vt:variant>
      <vt:variant>
        <vt:lpwstr/>
      </vt:variant>
      <vt:variant>
        <vt:lpwstr>_Toc54542733</vt:lpwstr>
      </vt:variant>
      <vt:variant>
        <vt:i4>1179697</vt:i4>
      </vt:variant>
      <vt:variant>
        <vt:i4>824</vt:i4>
      </vt:variant>
      <vt:variant>
        <vt:i4>0</vt:i4>
      </vt:variant>
      <vt:variant>
        <vt:i4>5</vt:i4>
      </vt:variant>
      <vt:variant>
        <vt:lpwstr/>
      </vt:variant>
      <vt:variant>
        <vt:lpwstr>_Toc54542732</vt:lpwstr>
      </vt:variant>
      <vt:variant>
        <vt:i4>1114161</vt:i4>
      </vt:variant>
      <vt:variant>
        <vt:i4>818</vt:i4>
      </vt:variant>
      <vt:variant>
        <vt:i4>0</vt:i4>
      </vt:variant>
      <vt:variant>
        <vt:i4>5</vt:i4>
      </vt:variant>
      <vt:variant>
        <vt:lpwstr/>
      </vt:variant>
      <vt:variant>
        <vt:lpwstr>_Toc54542731</vt:lpwstr>
      </vt:variant>
      <vt:variant>
        <vt:i4>1048625</vt:i4>
      </vt:variant>
      <vt:variant>
        <vt:i4>812</vt:i4>
      </vt:variant>
      <vt:variant>
        <vt:i4>0</vt:i4>
      </vt:variant>
      <vt:variant>
        <vt:i4>5</vt:i4>
      </vt:variant>
      <vt:variant>
        <vt:lpwstr/>
      </vt:variant>
      <vt:variant>
        <vt:lpwstr>_Toc54542730</vt:lpwstr>
      </vt:variant>
      <vt:variant>
        <vt:i4>1638448</vt:i4>
      </vt:variant>
      <vt:variant>
        <vt:i4>806</vt:i4>
      </vt:variant>
      <vt:variant>
        <vt:i4>0</vt:i4>
      </vt:variant>
      <vt:variant>
        <vt:i4>5</vt:i4>
      </vt:variant>
      <vt:variant>
        <vt:lpwstr/>
      </vt:variant>
      <vt:variant>
        <vt:lpwstr>_Toc54542729</vt:lpwstr>
      </vt:variant>
      <vt:variant>
        <vt:i4>1572912</vt:i4>
      </vt:variant>
      <vt:variant>
        <vt:i4>800</vt:i4>
      </vt:variant>
      <vt:variant>
        <vt:i4>0</vt:i4>
      </vt:variant>
      <vt:variant>
        <vt:i4>5</vt:i4>
      </vt:variant>
      <vt:variant>
        <vt:lpwstr/>
      </vt:variant>
      <vt:variant>
        <vt:lpwstr>_Toc54542728</vt:lpwstr>
      </vt:variant>
      <vt:variant>
        <vt:i4>1507376</vt:i4>
      </vt:variant>
      <vt:variant>
        <vt:i4>794</vt:i4>
      </vt:variant>
      <vt:variant>
        <vt:i4>0</vt:i4>
      </vt:variant>
      <vt:variant>
        <vt:i4>5</vt:i4>
      </vt:variant>
      <vt:variant>
        <vt:lpwstr/>
      </vt:variant>
      <vt:variant>
        <vt:lpwstr>_Toc54542727</vt:lpwstr>
      </vt:variant>
      <vt:variant>
        <vt:i4>1441840</vt:i4>
      </vt:variant>
      <vt:variant>
        <vt:i4>788</vt:i4>
      </vt:variant>
      <vt:variant>
        <vt:i4>0</vt:i4>
      </vt:variant>
      <vt:variant>
        <vt:i4>5</vt:i4>
      </vt:variant>
      <vt:variant>
        <vt:lpwstr/>
      </vt:variant>
      <vt:variant>
        <vt:lpwstr>_Toc54542726</vt:lpwstr>
      </vt:variant>
      <vt:variant>
        <vt:i4>1376304</vt:i4>
      </vt:variant>
      <vt:variant>
        <vt:i4>782</vt:i4>
      </vt:variant>
      <vt:variant>
        <vt:i4>0</vt:i4>
      </vt:variant>
      <vt:variant>
        <vt:i4>5</vt:i4>
      </vt:variant>
      <vt:variant>
        <vt:lpwstr/>
      </vt:variant>
      <vt:variant>
        <vt:lpwstr>_Toc54542725</vt:lpwstr>
      </vt:variant>
      <vt:variant>
        <vt:i4>1310768</vt:i4>
      </vt:variant>
      <vt:variant>
        <vt:i4>776</vt:i4>
      </vt:variant>
      <vt:variant>
        <vt:i4>0</vt:i4>
      </vt:variant>
      <vt:variant>
        <vt:i4>5</vt:i4>
      </vt:variant>
      <vt:variant>
        <vt:lpwstr/>
      </vt:variant>
      <vt:variant>
        <vt:lpwstr>_Toc54542724</vt:lpwstr>
      </vt:variant>
      <vt:variant>
        <vt:i4>1245232</vt:i4>
      </vt:variant>
      <vt:variant>
        <vt:i4>770</vt:i4>
      </vt:variant>
      <vt:variant>
        <vt:i4>0</vt:i4>
      </vt:variant>
      <vt:variant>
        <vt:i4>5</vt:i4>
      </vt:variant>
      <vt:variant>
        <vt:lpwstr/>
      </vt:variant>
      <vt:variant>
        <vt:lpwstr>_Toc54542723</vt:lpwstr>
      </vt:variant>
      <vt:variant>
        <vt:i4>1179696</vt:i4>
      </vt:variant>
      <vt:variant>
        <vt:i4>764</vt:i4>
      </vt:variant>
      <vt:variant>
        <vt:i4>0</vt:i4>
      </vt:variant>
      <vt:variant>
        <vt:i4>5</vt:i4>
      </vt:variant>
      <vt:variant>
        <vt:lpwstr/>
      </vt:variant>
      <vt:variant>
        <vt:lpwstr>_Toc54542722</vt:lpwstr>
      </vt:variant>
      <vt:variant>
        <vt:i4>1114160</vt:i4>
      </vt:variant>
      <vt:variant>
        <vt:i4>758</vt:i4>
      </vt:variant>
      <vt:variant>
        <vt:i4>0</vt:i4>
      </vt:variant>
      <vt:variant>
        <vt:i4>5</vt:i4>
      </vt:variant>
      <vt:variant>
        <vt:lpwstr/>
      </vt:variant>
      <vt:variant>
        <vt:lpwstr>_Toc54542721</vt:lpwstr>
      </vt:variant>
      <vt:variant>
        <vt:i4>1048624</vt:i4>
      </vt:variant>
      <vt:variant>
        <vt:i4>752</vt:i4>
      </vt:variant>
      <vt:variant>
        <vt:i4>0</vt:i4>
      </vt:variant>
      <vt:variant>
        <vt:i4>5</vt:i4>
      </vt:variant>
      <vt:variant>
        <vt:lpwstr/>
      </vt:variant>
      <vt:variant>
        <vt:lpwstr>_Toc54542720</vt:lpwstr>
      </vt:variant>
      <vt:variant>
        <vt:i4>1638451</vt:i4>
      </vt:variant>
      <vt:variant>
        <vt:i4>746</vt:i4>
      </vt:variant>
      <vt:variant>
        <vt:i4>0</vt:i4>
      </vt:variant>
      <vt:variant>
        <vt:i4>5</vt:i4>
      </vt:variant>
      <vt:variant>
        <vt:lpwstr/>
      </vt:variant>
      <vt:variant>
        <vt:lpwstr>_Toc54542719</vt:lpwstr>
      </vt:variant>
      <vt:variant>
        <vt:i4>1572915</vt:i4>
      </vt:variant>
      <vt:variant>
        <vt:i4>740</vt:i4>
      </vt:variant>
      <vt:variant>
        <vt:i4>0</vt:i4>
      </vt:variant>
      <vt:variant>
        <vt:i4>5</vt:i4>
      </vt:variant>
      <vt:variant>
        <vt:lpwstr/>
      </vt:variant>
      <vt:variant>
        <vt:lpwstr>_Toc54542718</vt:lpwstr>
      </vt:variant>
      <vt:variant>
        <vt:i4>1507379</vt:i4>
      </vt:variant>
      <vt:variant>
        <vt:i4>734</vt:i4>
      </vt:variant>
      <vt:variant>
        <vt:i4>0</vt:i4>
      </vt:variant>
      <vt:variant>
        <vt:i4>5</vt:i4>
      </vt:variant>
      <vt:variant>
        <vt:lpwstr/>
      </vt:variant>
      <vt:variant>
        <vt:lpwstr>_Toc54542717</vt:lpwstr>
      </vt:variant>
      <vt:variant>
        <vt:i4>1441843</vt:i4>
      </vt:variant>
      <vt:variant>
        <vt:i4>728</vt:i4>
      </vt:variant>
      <vt:variant>
        <vt:i4>0</vt:i4>
      </vt:variant>
      <vt:variant>
        <vt:i4>5</vt:i4>
      </vt:variant>
      <vt:variant>
        <vt:lpwstr/>
      </vt:variant>
      <vt:variant>
        <vt:lpwstr>_Toc54542716</vt:lpwstr>
      </vt:variant>
      <vt:variant>
        <vt:i4>1376307</vt:i4>
      </vt:variant>
      <vt:variant>
        <vt:i4>722</vt:i4>
      </vt:variant>
      <vt:variant>
        <vt:i4>0</vt:i4>
      </vt:variant>
      <vt:variant>
        <vt:i4>5</vt:i4>
      </vt:variant>
      <vt:variant>
        <vt:lpwstr/>
      </vt:variant>
      <vt:variant>
        <vt:lpwstr>_Toc54542715</vt:lpwstr>
      </vt:variant>
      <vt:variant>
        <vt:i4>1310771</vt:i4>
      </vt:variant>
      <vt:variant>
        <vt:i4>716</vt:i4>
      </vt:variant>
      <vt:variant>
        <vt:i4>0</vt:i4>
      </vt:variant>
      <vt:variant>
        <vt:i4>5</vt:i4>
      </vt:variant>
      <vt:variant>
        <vt:lpwstr/>
      </vt:variant>
      <vt:variant>
        <vt:lpwstr>_Toc54542714</vt:lpwstr>
      </vt:variant>
      <vt:variant>
        <vt:i4>1245235</vt:i4>
      </vt:variant>
      <vt:variant>
        <vt:i4>710</vt:i4>
      </vt:variant>
      <vt:variant>
        <vt:i4>0</vt:i4>
      </vt:variant>
      <vt:variant>
        <vt:i4>5</vt:i4>
      </vt:variant>
      <vt:variant>
        <vt:lpwstr/>
      </vt:variant>
      <vt:variant>
        <vt:lpwstr>_Toc54542713</vt:lpwstr>
      </vt:variant>
      <vt:variant>
        <vt:i4>1179699</vt:i4>
      </vt:variant>
      <vt:variant>
        <vt:i4>704</vt:i4>
      </vt:variant>
      <vt:variant>
        <vt:i4>0</vt:i4>
      </vt:variant>
      <vt:variant>
        <vt:i4>5</vt:i4>
      </vt:variant>
      <vt:variant>
        <vt:lpwstr/>
      </vt:variant>
      <vt:variant>
        <vt:lpwstr>_Toc54542712</vt:lpwstr>
      </vt:variant>
      <vt:variant>
        <vt:i4>1114163</vt:i4>
      </vt:variant>
      <vt:variant>
        <vt:i4>698</vt:i4>
      </vt:variant>
      <vt:variant>
        <vt:i4>0</vt:i4>
      </vt:variant>
      <vt:variant>
        <vt:i4>5</vt:i4>
      </vt:variant>
      <vt:variant>
        <vt:lpwstr/>
      </vt:variant>
      <vt:variant>
        <vt:lpwstr>_Toc54542711</vt:lpwstr>
      </vt:variant>
      <vt:variant>
        <vt:i4>1048627</vt:i4>
      </vt:variant>
      <vt:variant>
        <vt:i4>692</vt:i4>
      </vt:variant>
      <vt:variant>
        <vt:i4>0</vt:i4>
      </vt:variant>
      <vt:variant>
        <vt:i4>5</vt:i4>
      </vt:variant>
      <vt:variant>
        <vt:lpwstr/>
      </vt:variant>
      <vt:variant>
        <vt:lpwstr>_Toc54542710</vt:lpwstr>
      </vt:variant>
      <vt:variant>
        <vt:i4>1638450</vt:i4>
      </vt:variant>
      <vt:variant>
        <vt:i4>686</vt:i4>
      </vt:variant>
      <vt:variant>
        <vt:i4>0</vt:i4>
      </vt:variant>
      <vt:variant>
        <vt:i4>5</vt:i4>
      </vt:variant>
      <vt:variant>
        <vt:lpwstr/>
      </vt:variant>
      <vt:variant>
        <vt:lpwstr>_Toc54542709</vt:lpwstr>
      </vt:variant>
      <vt:variant>
        <vt:i4>1572914</vt:i4>
      </vt:variant>
      <vt:variant>
        <vt:i4>680</vt:i4>
      </vt:variant>
      <vt:variant>
        <vt:i4>0</vt:i4>
      </vt:variant>
      <vt:variant>
        <vt:i4>5</vt:i4>
      </vt:variant>
      <vt:variant>
        <vt:lpwstr/>
      </vt:variant>
      <vt:variant>
        <vt:lpwstr>_Toc54542708</vt:lpwstr>
      </vt:variant>
      <vt:variant>
        <vt:i4>1507378</vt:i4>
      </vt:variant>
      <vt:variant>
        <vt:i4>674</vt:i4>
      </vt:variant>
      <vt:variant>
        <vt:i4>0</vt:i4>
      </vt:variant>
      <vt:variant>
        <vt:i4>5</vt:i4>
      </vt:variant>
      <vt:variant>
        <vt:lpwstr/>
      </vt:variant>
      <vt:variant>
        <vt:lpwstr>_Toc54542707</vt:lpwstr>
      </vt:variant>
      <vt:variant>
        <vt:i4>1441842</vt:i4>
      </vt:variant>
      <vt:variant>
        <vt:i4>668</vt:i4>
      </vt:variant>
      <vt:variant>
        <vt:i4>0</vt:i4>
      </vt:variant>
      <vt:variant>
        <vt:i4>5</vt:i4>
      </vt:variant>
      <vt:variant>
        <vt:lpwstr/>
      </vt:variant>
      <vt:variant>
        <vt:lpwstr>_Toc54542706</vt:lpwstr>
      </vt:variant>
      <vt:variant>
        <vt:i4>1376306</vt:i4>
      </vt:variant>
      <vt:variant>
        <vt:i4>662</vt:i4>
      </vt:variant>
      <vt:variant>
        <vt:i4>0</vt:i4>
      </vt:variant>
      <vt:variant>
        <vt:i4>5</vt:i4>
      </vt:variant>
      <vt:variant>
        <vt:lpwstr/>
      </vt:variant>
      <vt:variant>
        <vt:lpwstr>_Toc54542705</vt:lpwstr>
      </vt:variant>
      <vt:variant>
        <vt:i4>1310770</vt:i4>
      </vt:variant>
      <vt:variant>
        <vt:i4>656</vt:i4>
      </vt:variant>
      <vt:variant>
        <vt:i4>0</vt:i4>
      </vt:variant>
      <vt:variant>
        <vt:i4>5</vt:i4>
      </vt:variant>
      <vt:variant>
        <vt:lpwstr/>
      </vt:variant>
      <vt:variant>
        <vt:lpwstr>_Toc54542704</vt:lpwstr>
      </vt:variant>
      <vt:variant>
        <vt:i4>1245234</vt:i4>
      </vt:variant>
      <vt:variant>
        <vt:i4>650</vt:i4>
      </vt:variant>
      <vt:variant>
        <vt:i4>0</vt:i4>
      </vt:variant>
      <vt:variant>
        <vt:i4>5</vt:i4>
      </vt:variant>
      <vt:variant>
        <vt:lpwstr/>
      </vt:variant>
      <vt:variant>
        <vt:lpwstr>_Toc54542703</vt:lpwstr>
      </vt:variant>
      <vt:variant>
        <vt:i4>1179698</vt:i4>
      </vt:variant>
      <vt:variant>
        <vt:i4>644</vt:i4>
      </vt:variant>
      <vt:variant>
        <vt:i4>0</vt:i4>
      </vt:variant>
      <vt:variant>
        <vt:i4>5</vt:i4>
      </vt:variant>
      <vt:variant>
        <vt:lpwstr/>
      </vt:variant>
      <vt:variant>
        <vt:lpwstr>_Toc54542702</vt:lpwstr>
      </vt:variant>
      <vt:variant>
        <vt:i4>1114162</vt:i4>
      </vt:variant>
      <vt:variant>
        <vt:i4>638</vt:i4>
      </vt:variant>
      <vt:variant>
        <vt:i4>0</vt:i4>
      </vt:variant>
      <vt:variant>
        <vt:i4>5</vt:i4>
      </vt:variant>
      <vt:variant>
        <vt:lpwstr/>
      </vt:variant>
      <vt:variant>
        <vt:lpwstr>_Toc54542701</vt:lpwstr>
      </vt:variant>
      <vt:variant>
        <vt:i4>1048626</vt:i4>
      </vt:variant>
      <vt:variant>
        <vt:i4>632</vt:i4>
      </vt:variant>
      <vt:variant>
        <vt:i4>0</vt:i4>
      </vt:variant>
      <vt:variant>
        <vt:i4>5</vt:i4>
      </vt:variant>
      <vt:variant>
        <vt:lpwstr/>
      </vt:variant>
      <vt:variant>
        <vt:lpwstr>_Toc54542700</vt:lpwstr>
      </vt:variant>
      <vt:variant>
        <vt:i4>1572923</vt:i4>
      </vt:variant>
      <vt:variant>
        <vt:i4>626</vt:i4>
      </vt:variant>
      <vt:variant>
        <vt:i4>0</vt:i4>
      </vt:variant>
      <vt:variant>
        <vt:i4>5</vt:i4>
      </vt:variant>
      <vt:variant>
        <vt:lpwstr/>
      </vt:variant>
      <vt:variant>
        <vt:lpwstr>_Toc54542699</vt:lpwstr>
      </vt:variant>
      <vt:variant>
        <vt:i4>1638459</vt:i4>
      </vt:variant>
      <vt:variant>
        <vt:i4>620</vt:i4>
      </vt:variant>
      <vt:variant>
        <vt:i4>0</vt:i4>
      </vt:variant>
      <vt:variant>
        <vt:i4>5</vt:i4>
      </vt:variant>
      <vt:variant>
        <vt:lpwstr/>
      </vt:variant>
      <vt:variant>
        <vt:lpwstr>_Toc54542698</vt:lpwstr>
      </vt:variant>
      <vt:variant>
        <vt:i4>1441851</vt:i4>
      </vt:variant>
      <vt:variant>
        <vt:i4>614</vt:i4>
      </vt:variant>
      <vt:variant>
        <vt:i4>0</vt:i4>
      </vt:variant>
      <vt:variant>
        <vt:i4>5</vt:i4>
      </vt:variant>
      <vt:variant>
        <vt:lpwstr/>
      </vt:variant>
      <vt:variant>
        <vt:lpwstr>_Toc54542697</vt:lpwstr>
      </vt:variant>
      <vt:variant>
        <vt:i4>1507387</vt:i4>
      </vt:variant>
      <vt:variant>
        <vt:i4>608</vt:i4>
      </vt:variant>
      <vt:variant>
        <vt:i4>0</vt:i4>
      </vt:variant>
      <vt:variant>
        <vt:i4>5</vt:i4>
      </vt:variant>
      <vt:variant>
        <vt:lpwstr/>
      </vt:variant>
      <vt:variant>
        <vt:lpwstr>_Toc54542696</vt:lpwstr>
      </vt:variant>
      <vt:variant>
        <vt:i4>1310779</vt:i4>
      </vt:variant>
      <vt:variant>
        <vt:i4>602</vt:i4>
      </vt:variant>
      <vt:variant>
        <vt:i4>0</vt:i4>
      </vt:variant>
      <vt:variant>
        <vt:i4>5</vt:i4>
      </vt:variant>
      <vt:variant>
        <vt:lpwstr/>
      </vt:variant>
      <vt:variant>
        <vt:lpwstr>_Toc54542695</vt:lpwstr>
      </vt:variant>
      <vt:variant>
        <vt:i4>1376315</vt:i4>
      </vt:variant>
      <vt:variant>
        <vt:i4>596</vt:i4>
      </vt:variant>
      <vt:variant>
        <vt:i4>0</vt:i4>
      </vt:variant>
      <vt:variant>
        <vt:i4>5</vt:i4>
      </vt:variant>
      <vt:variant>
        <vt:lpwstr/>
      </vt:variant>
      <vt:variant>
        <vt:lpwstr>_Toc54542694</vt:lpwstr>
      </vt:variant>
      <vt:variant>
        <vt:i4>1179707</vt:i4>
      </vt:variant>
      <vt:variant>
        <vt:i4>590</vt:i4>
      </vt:variant>
      <vt:variant>
        <vt:i4>0</vt:i4>
      </vt:variant>
      <vt:variant>
        <vt:i4>5</vt:i4>
      </vt:variant>
      <vt:variant>
        <vt:lpwstr/>
      </vt:variant>
      <vt:variant>
        <vt:lpwstr>_Toc54542693</vt:lpwstr>
      </vt:variant>
      <vt:variant>
        <vt:i4>1245243</vt:i4>
      </vt:variant>
      <vt:variant>
        <vt:i4>584</vt:i4>
      </vt:variant>
      <vt:variant>
        <vt:i4>0</vt:i4>
      </vt:variant>
      <vt:variant>
        <vt:i4>5</vt:i4>
      </vt:variant>
      <vt:variant>
        <vt:lpwstr/>
      </vt:variant>
      <vt:variant>
        <vt:lpwstr>_Toc54542692</vt:lpwstr>
      </vt:variant>
      <vt:variant>
        <vt:i4>1048635</vt:i4>
      </vt:variant>
      <vt:variant>
        <vt:i4>578</vt:i4>
      </vt:variant>
      <vt:variant>
        <vt:i4>0</vt:i4>
      </vt:variant>
      <vt:variant>
        <vt:i4>5</vt:i4>
      </vt:variant>
      <vt:variant>
        <vt:lpwstr/>
      </vt:variant>
      <vt:variant>
        <vt:lpwstr>_Toc54542691</vt:lpwstr>
      </vt:variant>
      <vt:variant>
        <vt:i4>1114171</vt:i4>
      </vt:variant>
      <vt:variant>
        <vt:i4>572</vt:i4>
      </vt:variant>
      <vt:variant>
        <vt:i4>0</vt:i4>
      </vt:variant>
      <vt:variant>
        <vt:i4>5</vt:i4>
      </vt:variant>
      <vt:variant>
        <vt:lpwstr/>
      </vt:variant>
      <vt:variant>
        <vt:lpwstr>_Toc54542690</vt:lpwstr>
      </vt:variant>
      <vt:variant>
        <vt:i4>1572922</vt:i4>
      </vt:variant>
      <vt:variant>
        <vt:i4>566</vt:i4>
      </vt:variant>
      <vt:variant>
        <vt:i4>0</vt:i4>
      </vt:variant>
      <vt:variant>
        <vt:i4>5</vt:i4>
      </vt:variant>
      <vt:variant>
        <vt:lpwstr/>
      </vt:variant>
      <vt:variant>
        <vt:lpwstr>_Toc54542689</vt:lpwstr>
      </vt:variant>
      <vt:variant>
        <vt:i4>1638458</vt:i4>
      </vt:variant>
      <vt:variant>
        <vt:i4>560</vt:i4>
      </vt:variant>
      <vt:variant>
        <vt:i4>0</vt:i4>
      </vt:variant>
      <vt:variant>
        <vt:i4>5</vt:i4>
      </vt:variant>
      <vt:variant>
        <vt:lpwstr/>
      </vt:variant>
      <vt:variant>
        <vt:lpwstr>_Toc54542688</vt:lpwstr>
      </vt:variant>
      <vt:variant>
        <vt:i4>1441850</vt:i4>
      </vt:variant>
      <vt:variant>
        <vt:i4>554</vt:i4>
      </vt:variant>
      <vt:variant>
        <vt:i4>0</vt:i4>
      </vt:variant>
      <vt:variant>
        <vt:i4>5</vt:i4>
      </vt:variant>
      <vt:variant>
        <vt:lpwstr/>
      </vt:variant>
      <vt:variant>
        <vt:lpwstr>_Toc54542687</vt:lpwstr>
      </vt:variant>
      <vt:variant>
        <vt:i4>1507386</vt:i4>
      </vt:variant>
      <vt:variant>
        <vt:i4>548</vt:i4>
      </vt:variant>
      <vt:variant>
        <vt:i4>0</vt:i4>
      </vt:variant>
      <vt:variant>
        <vt:i4>5</vt:i4>
      </vt:variant>
      <vt:variant>
        <vt:lpwstr/>
      </vt:variant>
      <vt:variant>
        <vt:lpwstr>_Toc54542686</vt:lpwstr>
      </vt:variant>
      <vt:variant>
        <vt:i4>1310778</vt:i4>
      </vt:variant>
      <vt:variant>
        <vt:i4>542</vt:i4>
      </vt:variant>
      <vt:variant>
        <vt:i4>0</vt:i4>
      </vt:variant>
      <vt:variant>
        <vt:i4>5</vt:i4>
      </vt:variant>
      <vt:variant>
        <vt:lpwstr/>
      </vt:variant>
      <vt:variant>
        <vt:lpwstr>_Toc54542685</vt:lpwstr>
      </vt:variant>
      <vt:variant>
        <vt:i4>1376314</vt:i4>
      </vt:variant>
      <vt:variant>
        <vt:i4>536</vt:i4>
      </vt:variant>
      <vt:variant>
        <vt:i4>0</vt:i4>
      </vt:variant>
      <vt:variant>
        <vt:i4>5</vt:i4>
      </vt:variant>
      <vt:variant>
        <vt:lpwstr/>
      </vt:variant>
      <vt:variant>
        <vt:lpwstr>_Toc54542684</vt:lpwstr>
      </vt:variant>
      <vt:variant>
        <vt:i4>1179706</vt:i4>
      </vt:variant>
      <vt:variant>
        <vt:i4>530</vt:i4>
      </vt:variant>
      <vt:variant>
        <vt:i4>0</vt:i4>
      </vt:variant>
      <vt:variant>
        <vt:i4>5</vt:i4>
      </vt:variant>
      <vt:variant>
        <vt:lpwstr/>
      </vt:variant>
      <vt:variant>
        <vt:lpwstr>_Toc54542683</vt:lpwstr>
      </vt:variant>
      <vt:variant>
        <vt:i4>1245242</vt:i4>
      </vt:variant>
      <vt:variant>
        <vt:i4>524</vt:i4>
      </vt:variant>
      <vt:variant>
        <vt:i4>0</vt:i4>
      </vt:variant>
      <vt:variant>
        <vt:i4>5</vt:i4>
      </vt:variant>
      <vt:variant>
        <vt:lpwstr/>
      </vt:variant>
      <vt:variant>
        <vt:lpwstr>_Toc54542682</vt:lpwstr>
      </vt:variant>
      <vt:variant>
        <vt:i4>1048634</vt:i4>
      </vt:variant>
      <vt:variant>
        <vt:i4>518</vt:i4>
      </vt:variant>
      <vt:variant>
        <vt:i4>0</vt:i4>
      </vt:variant>
      <vt:variant>
        <vt:i4>5</vt:i4>
      </vt:variant>
      <vt:variant>
        <vt:lpwstr/>
      </vt:variant>
      <vt:variant>
        <vt:lpwstr>_Toc54542681</vt:lpwstr>
      </vt:variant>
      <vt:variant>
        <vt:i4>1114170</vt:i4>
      </vt:variant>
      <vt:variant>
        <vt:i4>512</vt:i4>
      </vt:variant>
      <vt:variant>
        <vt:i4>0</vt:i4>
      </vt:variant>
      <vt:variant>
        <vt:i4>5</vt:i4>
      </vt:variant>
      <vt:variant>
        <vt:lpwstr/>
      </vt:variant>
      <vt:variant>
        <vt:lpwstr>_Toc54542680</vt:lpwstr>
      </vt:variant>
      <vt:variant>
        <vt:i4>1572917</vt:i4>
      </vt:variant>
      <vt:variant>
        <vt:i4>506</vt:i4>
      </vt:variant>
      <vt:variant>
        <vt:i4>0</vt:i4>
      </vt:variant>
      <vt:variant>
        <vt:i4>5</vt:i4>
      </vt:variant>
      <vt:variant>
        <vt:lpwstr/>
      </vt:variant>
      <vt:variant>
        <vt:lpwstr>_Toc54542679</vt:lpwstr>
      </vt:variant>
      <vt:variant>
        <vt:i4>1638453</vt:i4>
      </vt:variant>
      <vt:variant>
        <vt:i4>500</vt:i4>
      </vt:variant>
      <vt:variant>
        <vt:i4>0</vt:i4>
      </vt:variant>
      <vt:variant>
        <vt:i4>5</vt:i4>
      </vt:variant>
      <vt:variant>
        <vt:lpwstr/>
      </vt:variant>
      <vt:variant>
        <vt:lpwstr>_Toc54542678</vt:lpwstr>
      </vt:variant>
      <vt:variant>
        <vt:i4>1441845</vt:i4>
      </vt:variant>
      <vt:variant>
        <vt:i4>494</vt:i4>
      </vt:variant>
      <vt:variant>
        <vt:i4>0</vt:i4>
      </vt:variant>
      <vt:variant>
        <vt:i4>5</vt:i4>
      </vt:variant>
      <vt:variant>
        <vt:lpwstr/>
      </vt:variant>
      <vt:variant>
        <vt:lpwstr>_Toc54542677</vt:lpwstr>
      </vt:variant>
      <vt:variant>
        <vt:i4>1507381</vt:i4>
      </vt:variant>
      <vt:variant>
        <vt:i4>488</vt:i4>
      </vt:variant>
      <vt:variant>
        <vt:i4>0</vt:i4>
      </vt:variant>
      <vt:variant>
        <vt:i4>5</vt:i4>
      </vt:variant>
      <vt:variant>
        <vt:lpwstr/>
      </vt:variant>
      <vt:variant>
        <vt:lpwstr>_Toc54542676</vt:lpwstr>
      </vt:variant>
      <vt:variant>
        <vt:i4>1310773</vt:i4>
      </vt:variant>
      <vt:variant>
        <vt:i4>482</vt:i4>
      </vt:variant>
      <vt:variant>
        <vt:i4>0</vt:i4>
      </vt:variant>
      <vt:variant>
        <vt:i4>5</vt:i4>
      </vt:variant>
      <vt:variant>
        <vt:lpwstr/>
      </vt:variant>
      <vt:variant>
        <vt:lpwstr>_Toc54542675</vt:lpwstr>
      </vt:variant>
      <vt:variant>
        <vt:i4>1376309</vt:i4>
      </vt:variant>
      <vt:variant>
        <vt:i4>476</vt:i4>
      </vt:variant>
      <vt:variant>
        <vt:i4>0</vt:i4>
      </vt:variant>
      <vt:variant>
        <vt:i4>5</vt:i4>
      </vt:variant>
      <vt:variant>
        <vt:lpwstr/>
      </vt:variant>
      <vt:variant>
        <vt:lpwstr>_Toc54542674</vt:lpwstr>
      </vt:variant>
      <vt:variant>
        <vt:i4>1179701</vt:i4>
      </vt:variant>
      <vt:variant>
        <vt:i4>470</vt:i4>
      </vt:variant>
      <vt:variant>
        <vt:i4>0</vt:i4>
      </vt:variant>
      <vt:variant>
        <vt:i4>5</vt:i4>
      </vt:variant>
      <vt:variant>
        <vt:lpwstr/>
      </vt:variant>
      <vt:variant>
        <vt:lpwstr>_Toc54542673</vt:lpwstr>
      </vt:variant>
      <vt:variant>
        <vt:i4>1245237</vt:i4>
      </vt:variant>
      <vt:variant>
        <vt:i4>464</vt:i4>
      </vt:variant>
      <vt:variant>
        <vt:i4>0</vt:i4>
      </vt:variant>
      <vt:variant>
        <vt:i4>5</vt:i4>
      </vt:variant>
      <vt:variant>
        <vt:lpwstr/>
      </vt:variant>
      <vt:variant>
        <vt:lpwstr>_Toc54542672</vt:lpwstr>
      </vt:variant>
      <vt:variant>
        <vt:i4>1048629</vt:i4>
      </vt:variant>
      <vt:variant>
        <vt:i4>458</vt:i4>
      </vt:variant>
      <vt:variant>
        <vt:i4>0</vt:i4>
      </vt:variant>
      <vt:variant>
        <vt:i4>5</vt:i4>
      </vt:variant>
      <vt:variant>
        <vt:lpwstr/>
      </vt:variant>
      <vt:variant>
        <vt:lpwstr>_Toc54542671</vt:lpwstr>
      </vt:variant>
      <vt:variant>
        <vt:i4>1114165</vt:i4>
      </vt:variant>
      <vt:variant>
        <vt:i4>452</vt:i4>
      </vt:variant>
      <vt:variant>
        <vt:i4>0</vt:i4>
      </vt:variant>
      <vt:variant>
        <vt:i4>5</vt:i4>
      </vt:variant>
      <vt:variant>
        <vt:lpwstr/>
      </vt:variant>
      <vt:variant>
        <vt:lpwstr>_Toc54542670</vt:lpwstr>
      </vt:variant>
      <vt:variant>
        <vt:i4>1572916</vt:i4>
      </vt:variant>
      <vt:variant>
        <vt:i4>446</vt:i4>
      </vt:variant>
      <vt:variant>
        <vt:i4>0</vt:i4>
      </vt:variant>
      <vt:variant>
        <vt:i4>5</vt:i4>
      </vt:variant>
      <vt:variant>
        <vt:lpwstr/>
      </vt:variant>
      <vt:variant>
        <vt:lpwstr>_Toc54542669</vt:lpwstr>
      </vt:variant>
      <vt:variant>
        <vt:i4>1638452</vt:i4>
      </vt:variant>
      <vt:variant>
        <vt:i4>440</vt:i4>
      </vt:variant>
      <vt:variant>
        <vt:i4>0</vt:i4>
      </vt:variant>
      <vt:variant>
        <vt:i4>5</vt:i4>
      </vt:variant>
      <vt:variant>
        <vt:lpwstr/>
      </vt:variant>
      <vt:variant>
        <vt:lpwstr>_Toc54542668</vt:lpwstr>
      </vt:variant>
      <vt:variant>
        <vt:i4>1441844</vt:i4>
      </vt:variant>
      <vt:variant>
        <vt:i4>434</vt:i4>
      </vt:variant>
      <vt:variant>
        <vt:i4>0</vt:i4>
      </vt:variant>
      <vt:variant>
        <vt:i4>5</vt:i4>
      </vt:variant>
      <vt:variant>
        <vt:lpwstr/>
      </vt:variant>
      <vt:variant>
        <vt:lpwstr>_Toc54542667</vt:lpwstr>
      </vt:variant>
      <vt:variant>
        <vt:i4>1507380</vt:i4>
      </vt:variant>
      <vt:variant>
        <vt:i4>428</vt:i4>
      </vt:variant>
      <vt:variant>
        <vt:i4>0</vt:i4>
      </vt:variant>
      <vt:variant>
        <vt:i4>5</vt:i4>
      </vt:variant>
      <vt:variant>
        <vt:lpwstr/>
      </vt:variant>
      <vt:variant>
        <vt:lpwstr>_Toc54542666</vt:lpwstr>
      </vt:variant>
      <vt:variant>
        <vt:i4>1310772</vt:i4>
      </vt:variant>
      <vt:variant>
        <vt:i4>422</vt:i4>
      </vt:variant>
      <vt:variant>
        <vt:i4>0</vt:i4>
      </vt:variant>
      <vt:variant>
        <vt:i4>5</vt:i4>
      </vt:variant>
      <vt:variant>
        <vt:lpwstr/>
      </vt:variant>
      <vt:variant>
        <vt:lpwstr>_Toc54542665</vt:lpwstr>
      </vt:variant>
      <vt:variant>
        <vt:i4>1376308</vt:i4>
      </vt:variant>
      <vt:variant>
        <vt:i4>416</vt:i4>
      </vt:variant>
      <vt:variant>
        <vt:i4>0</vt:i4>
      </vt:variant>
      <vt:variant>
        <vt:i4>5</vt:i4>
      </vt:variant>
      <vt:variant>
        <vt:lpwstr/>
      </vt:variant>
      <vt:variant>
        <vt:lpwstr>_Toc54542664</vt:lpwstr>
      </vt:variant>
      <vt:variant>
        <vt:i4>1179700</vt:i4>
      </vt:variant>
      <vt:variant>
        <vt:i4>410</vt:i4>
      </vt:variant>
      <vt:variant>
        <vt:i4>0</vt:i4>
      </vt:variant>
      <vt:variant>
        <vt:i4>5</vt:i4>
      </vt:variant>
      <vt:variant>
        <vt:lpwstr/>
      </vt:variant>
      <vt:variant>
        <vt:lpwstr>_Toc54542663</vt:lpwstr>
      </vt:variant>
      <vt:variant>
        <vt:i4>1245236</vt:i4>
      </vt:variant>
      <vt:variant>
        <vt:i4>404</vt:i4>
      </vt:variant>
      <vt:variant>
        <vt:i4>0</vt:i4>
      </vt:variant>
      <vt:variant>
        <vt:i4>5</vt:i4>
      </vt:variant>
      <vt:variant>
        <vt:lpwstr/>
      </vt:variant>
      <vt:variant>
        <vt:lpwstr>_Toc54542662</vt:lpwstr>
      </vt:variant>
      <vt:variant>
        <vt:i4>1048628</vt:i4>
      </vt:variant>
      <vt:variant>
        <vt:i4>398</vt:i4>
      </vt:variant>
      <vt:variant>
        <vt:i4>0</vt:i4>
      </vt:variant>
      <vt:variant>
        <vt:i4>5</vt:i4>
      </vt:variant>
      <vt:variant>
        <vt:lpwstr/>
      </vt:variant>
      <vt:variant>
        <vt:lpwstr>_Toc54542661</vt:lpwstr>
      </vt:variant>
      <vt:variant>
        <vt:i4>1114164</vt:i4>
      </vt:variant>
      <vt:variant>
        <vt:i4>392</vt:i4>
      </vt:variant>
      <vt:variant>
        <vt:i4>0</vt:i4>
      </vt:variant>
      <vt:variant>
        <vt:i4>5</vt:i4>
      </vt:variant>
      <vt:variant>
        <vt:lpwstr/>
      </vt:variant>
      <vt:variant>
        <vt:lpwstr>_Toc54542660</vt:lpwstr>
      </vt:variant>
      <vt:variant>
        <vt:i4>1572919</vt:i4>
      </vt:variant>
      <vt:variant>
        <vt:i4>386</vt:i4>
      </vt:variant>
      <vt:variant>
        <vt:i4>0</vt:i4>
      </vt:variant>
      <vt:variant>
        <vt:i4>5</vt:i4>
      </vt:variant>
      <vt:variant>
        <vt:lpwstr/>
      </vt:variant>
      <vt:variant>
        <vt:lpwstr>_Toc54542659</vt:lpwstr>
      </vt:variant>
      <vt:variant>
        <vt:i4>1638455</vt:i4>
      </vt:variant>
      <vt:variant>
        <vt:i4>380</vt:i4>
      </vt:variant>
      <vt:variant>
        <vt:i4>0</vt:i4>
      </vt:variant>
      <vt:variant>
        <vt:i4>5</vt:i4>
      </vt:variant>
      <vt:variant>
        <vt:lpwstr/>
      </vt:variant>
      <vt:variant>
        <vt:lpwstr>_Toc54542658</vt:lpwstr>
      </vt:variant>
      <vt:variant>
        <vt:i4>1441847</vt:i4>
      </vt:variant>
      <vt:variant>
        <vt:i4>374</vt:i4>
      </vt:variant>
      <vt:variant>
        <vt:i4>0</vt:i4>
      </vt:variant>
      <vt:variant>
        <vt:i4>5</vt:i4>
      </vt:variant>
      <vt:variant>
        <vt:lpwstr/>
      </vt:variant>
      <vt:variant>
        <vt:lpwstr>_Toc54542657</vt:lpwstr>
      </vt:variant>
      <vt:variant>
        <vt:i4>1507383</vt:i4>
      </vt:variant>
      <vt:variant>
        <vt:i4>368</vt:i4>
      </vt:variant>
      <vt:variant>
        <vt:i4>0</vt:i4>
      </vt:variant>
      <vt:variant>
        <vt:i4>5</vt:i4>
      </vt:variant>
      <vt:variant>
        <vt:lpwstr/>
      </vt:variant>
      <vt:variant>
        <vt:lpwstr>_Toc54542656</vt:lpwstr>
      </vt:variant>
      <vt:variant>
        <vt:i4>1310775</vt:i4>
      </vt:variant>
      <vt:variant>
        <vt:i4>362</vt:i4>
      </vt:variant>
      <vt:variant>
        <vt:i4>0</vt:i4>
      </vt:variant>
      <vt:variant>
        <vt:i4>5</vt:i4>
      </vt:variant>
      <vt:variant>
        <vt:lpwstr/>
      </vt:variant>
      <vt:variant>
        <vt:lpwstr>_Toc54542655</vt:lpwstr>
      </vt:variant>
      <vt:variant>
        <vt:i4>1376311</vt:i4>
      </vt:variant>
      <vt:variant>
        <vt:i4>356</vt:i4>
      </vt:variant>
      <vt:variant>
        <vt:i4>0</vt:i4>
      </vt:variant>
      <vt:variant>
        <vt:i4>5</vt:i4>
      </vt:variant>
      <vt:variant>
        <vt:lpwstr/>
      </vt:variant>
      <vt:variant>
        <vt:lpwstr>_Toc54542654</vt:lpwstr>
      </vt:variant>
      <vt:variant>
        <vt:i4>1179703</vt:i4>
      </vt:variant>
      <vt:variant>
        <vt:i4>350</vt:i4>
      </vt:variant>
      <vt:variant>
        <vt:i4>0</vt:i4>
      </vt:variant>
      <vt:variant>
        <vt:i4>5</vt:i4>
      </vt:variant>
      <vt:variant>
        <vt:lpwstr/>
      </vt:variant>
      <vt:variant>
        <vt:lpwstr>_Toc54542653</vt:lpwstr>
      </vt:variant>
      <vt:variant>
        <vt:i4>1245239</vt:i4>
      </vt:variant>
      <vt:variant>
        <vt:i4>344</vt:i4>
      </vt:variant>
      <vt:variant>
        <vt:i4>0</vt:i4>
      </vt:variant>
      <vt:variant>
        <vt:i4>5</vt:i4>
      </vt:variant>
      <vt:variant>
        <vt:lpwstr/>
      </vt:variant>
      <vt:variant>
        <vt:lpwstr>_Toc54542652</vt:lpwstr>
      </vt:variant>
      <vt:variant>
        <vt:i4>1048631</vt:i4>
      </vt:variant>
      <vt:variant>
        <vt:i4>338</vt:i4>
      </vt:variant>
      <vt:variant>
        <vt:i4>0</vt:i4>
      </vt:variant>
      <vt:variant>
        <vt:i4>5</vt:i4>
      </vt:variant>
      <vt:variant>
        <vt:lpwstr/>
      </vt:variant>
      <vt:variant>
        <vt:lpwstr>_Toc54542651</vt:lpwstr>
      </vt:variant>
      <vt:variant>
        <vt:i4>1114167</vt:i4>
      </vt:variant>
      <vt:variant>
        <vt:i4>332</vt:i4>
      </vt:variant>
      <vt:variant>
        <vt:i4>0</vt:i4>
      </vt:variant>
      <vt:variant>
        <vt:i4>5</vt:i4>
      </vt:variant>
      <vt:variant>
        <vt:lpwstr/>
      </vt:variant>
      <vt:variant>
        <vt:lpwstr>_Toc54542650</vt:lpwstr>
      </vt:variant>
      <vt:variant>
        <vt:i4>1572918</vt:i4>
      </vt:variant>
      <vt:variant>
        <vt:i4>326</vt:i4>
      </vt:variant>
      <vt:variant>
        <vt:i4>0</vt:i4>
      </vt:variant>
      <vt:variant>
        <vt:i4>5</vt:i4>
      </vt:variant>
      <vt:variant>
        <vt:lpwstr/>
      </vt:variant>
      <vt:variant>
        <vt:lpwstr>_Toc54542649</vt:lpwstr>
      </vt:variant>
      <vt:variant>
        <vt:i4>1638454</vt:i4>
      </vt:variant>
      <vt:variant>
        <vt:i4>320</vt:i4>
      </vt:variant>
      <vt:variant>
        <vt:i4>0</vt:i4>
      </vt:variant>
      <vt:variant>
        <vt:i4>5</vt:i4>
      </vt:variant>
      <vt:variant>
        <vt:lpwstr/>
      </vt:variant>
      <vt:variant>
        <vt:lpwstr>_Toc54542648</vt:lpwstr>
      </vt:variant>
      <vt:variant>
        <vt:i4>1441846</vt:i4>
      </vt:variant>
      <vt:variant>
        <vt:i4>314</vt:i4>
      </vt:variant>
      <vt:variant>
        <vt:i4>0</vt:i4>
      </vt:variant>
      <vt:variant>
        <vt:i4>5</vt:i4>
      </vt:variant>
      <vt:variant>
        <vt:lpwstr/>
      </vt:variant>
      <vt:variant>
        <vt:lpwstr>_Toc54542647</vt:lpwstr>
      </vt:variant>
      <vt:variant>
        <vt:i4>1507382</vt:i4>
      </vt:variant>
      <vt:variant>
        <vt:i4>308</vt:i4>
      </vt:variant>
      <vt:variant>
        <vt:i4>0</vt:i4>
      </vt:variant>
      <vt:variant>
        <vt:i4>5</vt:i4>
      </vt:variant>
      <vt:variant>
        <vt:lpwstr/>
      </vt:variant>
      <vt:variant>
        <vt:lpwstr>_Toc54542646</vt:lpwstr>
      </vt:variant>
      <vt:variant>
        <vt:i4>1310774</vt:i4>
      </vt:variant>
      <vt:variant>
        <vt:i4>302</vt:i4>
      </vt:variant>
      <vt:variant>
        <vt:i4>0</vt:i4>
      </vt:variant>
      <vt:variant>
        <vt:i4>5</vt:i4>
      </vt:variant>
      <vt:variant>
        <vt:lpwstr/>
      </vt:variant>
      <vt:variant>
        <vt:lpwstr>_Toc54542645</vt:lpwstr>
      </vt:variant>
      <vt:variant>
        <vt:i4>1376310</vt:i4>
      </vt:variant>
      <vt:variant>
        <vt:i4>296</vt:i4>
      </vt:variant>
      <vt:variant>
        <vt:i4>0</vt:i4>
      </vt:variant>
      <vt:variant>
        <vt:i4>5</vt:i4>
      </vt:variant>
      <vt:variant>
        <vt:lpwstr/>
      </vt:variant>
      <vt:variant>
        <vt:lpwstr>_Toc54542644</vt:lpwstr>
      </vt:variant>
      <vt:variant>
        <vt:i4>1179702</vt:i4>
      </vt:variant>
      <vt:variant>
        <vt:i4>290</vt:i4>
      </vt:variant>
      <vt:variant>
        <vt:i4>0</vt:i4>
      </vt:variant>
      <vt:variant>
        <vt:i4>5</vt:i4>
      </vt:variant>
      <vt:variant>
        <vt:lpwstr/>
      </vt:variant>
      <vt:variant>
        <vt:lpwstr>_Toc54542643</vt:lpwstr>
      </vt:variant>
      <vt:variant>
        <vt:i4>1245238</vt:i4>
      </vt:variant>
      <vt:variant>
        <vt:i4>284</vt:i4>
      </vt:variant>
      <vt:variant>
        <vt:i4>0</vt:i4>
      </vt:variant>
      <vt:variant>
        <vt:i4>5</vt:i4>
      </vt:variant>
      <vt:variant>
        <vt:lpwstr/>
      </vt:variant>
      <vt:variant>
        <vt:lpwstr>_Toc54542642</vt:lpwstr>
      </vt:variant>
      <vt:variant>
        <vt:i4>1048630</vt:i4>
      </vt:variant>
      <vt:variant>
        <vt:i4>278</vt:i4>
      </vt:variant>
      <vt:variant>
        <vt:i4>0</vt:i4>
      </vt:variant>
      <vt:variant>
        <vt:i4>5</vt:i4>
      </vt:variant>
      <vt:variant>
        <vt:lpwstr/>
      </vt:variant>
      <vt:variant>
        <vt:lpwstr>_Toc54542641</vt:lpwstr>
      </vt:variant>
      <vt:variant>
        <vt:i4>1114166</vt:i4>
      </vt:variant>
      <vt:variant>
        <vt:i4>272</vt:i4>
      </vt:variant>
      <vt:variant>
        <vt:i4>0</vt:i4>
      </vt:variant>
      <vt:variant>
        <vt:i4>5</vt:i4>
      </vt:variant>
      <vt:variant>
        <vt:lpwstr/>
      </vt:variant>
      <vt:variant>
        <vt:lpwstr>_Toc54542640</vt:lpwstr>
      </vt:variant>
      <vt:variant>
        <vt:i4>1572913</vt:i4>
      </vt:variant>
      <vt:variant>
        <vt:i4>266</vt:i4>
      </vt:variant>
      <vt:variant>
        <vt:i4>0</vt:i4>
      </vt:variant>
      <vt:variant>
        <vt:i4>5</vt:i4>
      </vt:variant>
      <vt:variant>
        <vt:lpwstr/>
      </vt:variant>
      <vt:variant>
        <vt:lpwstr>_Toc54542639</vt:lpwstr>
      </vt:variant>
      <vt:variant>
        <vt:i4>1638449</vt:i4>
      </vt:variant>
      <vt:variant>
        <vt:i4>260</vt:i4>
      </vt:variant>
      <vt:variant>
        <vt:i4>0</vt:i4>
      </vt:variant>
      <vt:variant>
        <vt:i4>5</vt:i4>
      </vt:variant>
      <vt:variant>
        <vt:lpwstr/>
      </vt:variant>
      <vt:variant>
        <vt:lpwstr>_Toc54542638</vt:lpwstr>
      </vt:variant>
      <vt:variant>
        <vt:i4>1441841</vt:i4>
      </vt:variant>
      <vt:variant>
        <vt:i4>254</vt:i4>
      </vt:variant>
      <vt:variant>
        <vt:i4>0</vt:i4>
      </vt:variant>
      <vt:variant>
        <vt:i4>5</vt:i4>
      </vt:variant>
      <vt:variant>
        <vt:lpwstr/>
      </vt:variant>
      <vt:variant>
        <vt:lpwstr>_Toc54542637</vt:lpwstr>
      </vt:variant>
      <vt:variant>
        <vt:i4>1507377</vt:i4>
      </vt:variant>
      <vt:variant>
        <vt:i4>248</vt:i4>
      </vt:variant>
      <vt:variant>
        <vt:i4>0</vt:i4>
      </vt:variant>
      <vt:variant>
        <vt:i4>5</vt:i4>
      </vt:variant>
      <vt:variant>
        <vt:lpwstr/>
      </vt:variant>
      <vt:variant>
        <vt:lpwstr>_Toc54542636</vt:lpwstr>
      </vt:variant>
      <vt:variant>
        <vt:i4>1310769</vt:i4>
      </vt:variant>
      <vt:variant>
        <vt:i4>242</vt:i4>
      </vt:variant>
      <vt:variant>
        <vt:i4>0</vt:i4>
      </vt:variant>
      <vt:variant>
        <vt:i4>5</vt:i4>
      </vt:variant>
      <vt:variant>
        <vt:lpwstr/>
      </vt:variant>
      <vt:variant>
        <vt:lpwstr>_Toc54542635</vt:lpwstr>
      </vt:variant>
      <vt:variant>
        <vt:i4>1376305</vt:i4>
      </vt:variant>
      <vt:variant>
        <vt:i4>236</vt:i4>
      </vt:variant>
      <vt:variant>
        <vt:i4>0</vt:i4>
      </vt:variant>
      <vt:variant>
        <vt:i4>5</vt:i4>
      </vt:variant>
      <vt:variant>
        <vt:lpwstr/>
      </vt:variant>
      <vt:variant>
        <vt:lpwstr>_Toc54542634</vt:lpwstr>
      </vt:variant>
      <vt:variant>
        <vt:i4>1179697</vt:i4>
      </vt:variant>
      <vt:variant>
        <vt:i4>230</vt:i4>
      </vt:variant>
      <vt:variant>
        <vt:i4>0</vt:i4>
      </vt:variant>
      <vt:variant>
        <vt:i4>5</vt:i4>
      </vt:variant>
      <vt:variant>
        <vt:lpwstr/>
      </vt:variant>
      <vt:variant>
        <vt:lpwstr>_Toc54542633</vt:lpwstr>
      </vt:variant>
      <vt:variant>
        <vt:i4>1245233</vt:i4>
      </vt:variant>
      <vt:variant>
        <vt:i4>224</vt:i4>
      </vt:variant>
      <vt:variant>
        <vt:i4>0</vt:i4>
      </vt:variant>
      <vt:variant>
        <vt:i4>5</vt:i4>
      </vt:variant>
      <vt:variant>
        <vt:lpwstr/>
      </vt:variant>
      <vt:variant>
        <vt:lpwstr>_Toc54542632</vt:lpwstr>
      </vt:variant>
      <vt:variant>
        <vt:i4>1048625</vt:i4>
      </vt:variant>
      <vt:variant>
        <vt:i4>218</vt:i4>
      </vt:variant>
      <vt:variant>
        <vt:i4>0</vt:i4>
      </vt:variant>
      <vt:variant>
        <vt:i4>5</vt:i4>
      </vt:variant>
      <vt:variant>
        <vt:lpwstr/>
      </vt:variant>
      <vt:variant>
        <vt:lpwstr>_Toc54542631</vt:lpwstr>
      </vt:variant>
      <vt:variant>
        <vt:i4>1114161</vt:i4>
      </vt:variant>
      <vt:variant>
        <vt:i4>212</vt:i4>
      </vt:variant>
      <vt:variant>
        <vt:i4>0</vt:i4>
      </vt:variant>
      <vt:variant>
        <vt:i4>5</vt:i4>
      </vt:variant>
      <vt:variant>
        <vt:lpwstr/>
      </vt:variant>
      <vt:variant>
        <vt:lpwstr>_Toc54542630</vt:lpwstr>
      </vt:variant>
      <vt:variant>
        <vt:i4>1572912</vt:i4>
      </vt:variant>
      <vt:variant>
        <vt:i4>206</vt:i4>
      </vt:variant>
      <vt:variant>
        <vt:i4>0</vt:i4>
      </vt:variant>
      <vt:variant>
        <vt:i4>5</vt:i4>
      </vt:variant>
      <vt:variant>
        <vt:lpwstr/>
      </vt:variant>
      <vt:variant>
        <vt:lpwstr>_Toc54542629</vt:lpwstr>
      </vt:variant>
      <vt:variant>
        <vt:i4>1638448</vt:i4>
      </vt:variant>
      <vt:variant>
        <vt:i4>200</vt:i4>
      </vt:variant>
      <vt:variant>
        <vt:i4>0</vt:i4>
      </vt:variant>
      <vt:variant>
        <vt:i4>5</vt:i4>
      </vt:variant>
      <vt:variant>
        <vt:lpwstr/>
      </vt:variant>
      <vt:variant>
        <vt:lpwstr>_Toc54542628</vt:lpwstr>
      </vt:variant>
      <vt:variant>
        <vt:i4>1441840</vt:i4>
      </vt:variant>
      <vt:variant>
        <vt:i4>194</vt:i4>
      </vt:variant>
      <vt:variant>
        <vt:i4>0</vt:i4>
      </vt:variant>
      <vt:variant>
        <vt:i4>5</vt:i4>
      </vt:variant>
      <vt:variant>
        <vt:lpwstr/>
      </vt:variant>
      <vt:variant>
        <vt:lpwstr>_Toc54542627</vt:lpwstr>
      </vt:variant>
      <vt:variant>
        <vt:i4>1507376</vt:i4>
      </vt:variant>
      <vt:variant>
        <vt:i4>188</vt:i4>
      </vt:variant>
      <vt:variant>
        <vt:i4>0</vt:i4>
      </vt:variant>
      <vt:variant>
        <vt:i4>5</vt:i4>
      </vt:variant>
      <vt:variant>
        <vt:lpwstr/>
      </vt:variant>
      <vt:variant>
        <vt:lpwstr>_Toc54542626</vt:lpwstr>
      </vt:variant>
      <vt:variant>
        <vt:i4>1310768</vt:i4>
      </vt:variant>
      <vt:variant>
        <vt:i4>182</vt:i4>
      </vt:variant>
      <vt:variant>
        <vt:i4>0</vt:i4>
      </vt:variant>
      <vt:variant>
        <vt:i4>5</vt:i4>
      </vt:variant>
      <vt:variant>
        <vt:lpwstr/>
      </vt:variant>
      <vt:variant>
        <vt:lpwstr>_Toc54542625</vt:lpwstr>
      </vt:variant>
      <vt:variant>
        <vt:i4>1376304</vt:i4>
      </vt:variant>
      <vt:variant>
        <vt:i4>176</vt:i4>
      </vt:variant>
      <vt:variant>
        <vt:i4>0</vt:i4>
      </vt:variant>
      <vt:variant>
        <vt:i4>5</vt:i4>
      </vt:variant>
      <vt:variant>
        <vt:lpwstr/>
      </vt:variant>
      <vt:variant>
        <vt:lpwstr>_Toc54542624</vt:lpwstr>
      </vt:variant>
      <vt:variant>
        <vt:i4>1179696</vt:i4>
      </vt:variant>
      <vt:variant>
        <vt:i4>170</vt:i4>
      </vt:variant>
      <vt:variant>
        <vt:i4>0</vt:i4>
      </vt:variant>
      <vt:variant>
        <vt:i4>5</vt:i4>
      </vt:variant>
      <vt:variant>
        <vt:lpwstr/>
      </vt:variant>
      <vt:variant>
        <vt:lpwstr>_Toc54542623</vt:lpwstr>
      </vt:variant>
      <vt:variant>
        <vt:i4>1245232</vt:i4>
      </vt:variant>
      <vt:variant>
        <vt:i4>164</vt:i4>
      </vt:variant>
      <vt:variant>
        <vt:i4>0</vt:i4>
      </vt:variant>
      <vt:variant>
        <vt:i4>5</vt:i4>
      </vt:variant>
      <vt:variant>
        <vt:lpwstr/>
      </vt:variant>
      <vt:variant>
        <vt:lpwstr>_Toc54542622</vt:lpwstr>
      </vt:variant>
      <vt:variant>
        <vt:i4>1048624</vt:i4>
      </vt:variant>
      <vt:variant>
        <vt:i4>158</vt:i4>
      </vt:variant>
      <vt:variant>
        <vt:i4>0</vt:i4>
      </vt:variant>
      <vt:variant>
        <vt:i4>5</vt:i4>
      </vt:variant>
      <vt:variant>
        <vt:lpwstr/>
      </vt:variant>
      <vt:variant>
        <vt:lpwstr>_Toc54542621</vt:lpwstr>
      </vt:variant>
      <vt:variant>
        <vt:i4>1114160</vt:i4>
      </vt:variant>
      <vt:variant>
        <vt:i4>152</vt:i4>
      </vt:variant>
      <vt:variant>
        <vt:i4>0</vt:i4>
      </vt:variant>
      <vt:variant>
        <vt:i4>5</vt:i4>
      </vt:variant>
      <vt:variant>
        <vt:lpwstr/>
      </vt:variant>
      <vt:variant>
        <vt:lpwstr>_Toc54542620</vt:lpwstr>
      </vt:variant>
      <vt:variant>
        <vt:i4>1572915</vt:i4>
      </vt:variant>
      <vt:variant>
        <vt:i4>146</vt:i4>
      </vt:variant>
      <vt:variant>
        <vt:i4>0</vt:i4>
      </vt:variant>
      <vt:variant>
        <vt:i4>5</vt:i4>
      </vt:variant>
      <vt:variant>
        <vt:lpwstr/>
      </vt:variant>
      <vt:variant>
        <vt:lpwstr>_Toc54542619</vt:lpwstr>
      </vt:variant>
      <vt:variant>
        <vt:i4>1638451</vt:i4>
      </vt:variant>
      <vt:variant>
        <vt:i4>140</vt:i4>
      </vt:variant>
      <vt:variant>
        <vt:i4>0</vt:i4>
      </vt:variant>
      <vt:variant>
        <vt:i4>5</vt:i4>
      </vt:variant>
      <vt:variant>
        <vt:lpwstr/>
      </vt:variant>
      <vt:variant>
        <vt:lpwstr>_Toc54542618</vt:lpwstr>
      </vt:variant>
      <vt:variant>
        <vt:i4>1441843</vt:i4>
      </vt:variant>
      <vt:variant>
        <vt:i4>134</vt:i4>
      </vt:variant>
      <vt:variant>
        <vt:i4>0</vt:i4>
      </vt:variant>
      <vt:variant>
        <vt:i4>5</vt:i4>
      </vt:variant>
      <vt:variant>
        <vt:lpwstr/>
      </vt:variant>
      <vt:variant>
        <vt:lpwstr>_Toc54542617</vt:lpwstr>
      </vt:variant>
      <vt:variant>
        <vt:i4>1507379</vt:i4>
      </vt:variant>
      <vt:variant>
        <vt:i4>128</vt:i4>
      </vt:variant>
      <vt:variant>
        <vt:i4>0</vt:i4>
      </vt:variant>
      <vt:variant>
        <vt:i4>5</vt:i4>
      </vt:variant>
      <vt:variant>
        <vt:lpwstr/>
      </vt:variant>
      <vt:variant>
        <vt:lpwstr>_Toc54542616</vt:lpwstr>
      </vt:variant>
      <vt:variant>
        <vt:i4>1310771</vt:i4>
      </vt:variant>
      <vt:variant>
        <vt:i4>122</vt:i4>
      </vt:variant>
      <vt:variant>
        <vt:i4>0</vt:i4>
      </vt:variant>
      <vt:variant>
        <vt:i4>5</vt:i4>
      </vt:variant>
      <vt:variant>
        <vt:lpwstr/>
      </vt:variant>
      <vt:variant>
        <vt:lpwstr>_Toc54542615</vt:lpwstr>
      </vt:variant>
      <vt:variant>
        <vt:i4>1376307</vt:i4>
      </vt:variant>
      <vt:variant>
        <vt:i4>116</vt:i4>
      </vt:variant>
      <vt:variant>
        <vt:i4>0</vt:i4>
      </vt:variant>
      <vt:variant>
        <vt:i4>5</vt:i4>
      </vt:variant>
      <vt:variant>
        <vt:lpwstr/>
      </vt:variant>
      <vt:variant>
        <vt:lpwstr>_Toc54542614</vt:lpwstr>
      </vt:variant>
      <vt:variant>
        <vt:i4>1179699</vt:i4>
      </vt:variant>
      <vt:variant>
        <vt:i4>110</vt:i4>
      </vt:variant>
      <vt:variant>
        <vt:i4>0</vt:i4>
      </vt:variant>
      <vt:variant>
        <vt:i4>5</vt:i4>
      </vt:variant>
      <vt:variant>
        <vt:lpwstr/>
      </vt:variant>
      <vt:variant>
        <vt:lpwstr>_Toc54542613</vt:lpwstr>
      </vt:variant>
      <vt:variant>
        <vt:i4>1245235</vt:i4>
      </vt:variant>
      <vt:variant>
        <vt:i4>104</vt:i4>
      </vt:variant>
      <vt:variant>
        <vt:i4>0</vt:i4>
      </vt:variant>
      <vt:variant>
        <vt:i4>5</vt:i4>
      </vt:variant>
      <vt:variant>
        <vt:lpwstr/>
      </vt:variant>
      <vt:variant>
        <vt:lpwstr>_Toc54542612</vt:lpwstr>
      </vt:variant>
      <vt:variant>
        <vt:i4>1048627</vt:i4>
      </vt:variant>
      <vt:variant>
        <vt:i4>98</vt:i4>
      </vt:variant>
      <vt:variant>
        <vt:i4>0</vt:i4>
      </vt:variant>
      <vt:variant>
        <vt:i4>5</vt:i4>
      </vt:variant>
      <vt:variant>
        <vt:lpwstr/>
      </vt:variant>
      <vt:variant>
        <vt:lpwstr>_Toc54542611</vt:lpwstr>
      </vt:variant>
      <vt:variant>
        <vt:i4>1114163</vt:i4>
      </vt:variant>
      <vt:variant>
        <vt:i4>92</vt:i4>
      </vt:variant>
      <vt:variant>
        <vt:i4>0</vt:i4>
      </vt:variant>
      <vt:variant>
        <vt:i4>5</vt:i4>
      </vt:variant>
      <vt:variant>
        <vt:lpwstr/>
      </vt:variant>
      <vt:variant>
        <vt:lpwstr>_Toc54542610</vt:lpwstr>
      </vt:variant>
      <vt:variant>
        <vt:i4>1572914</vt:i4>
      </vt:variant>
      <vt:variant>
        <vt:i4>86</vt:i4>
      </vt:variant>
      <vt:variant>
        <vt:i4>0</vt:i4>
      </vt:variant>
      <vt:variant>
        <vt:i4>5</vt:i4>
      </vt:variant>
      <vt:variant>
        <vt:lpwstr/>
      </vt:variant>
      <vt:variant>
        <vt:lpwstr>_Toc54542609</vt:lpwstr>
      </vt:variant>
      <vt:variant>
        <vt:i4>1638450</vt:i4>
      </vt:variant>
      <vt:variant>
        <vt:i4>80</vt:i4>
      </vt:variant>
      <vt:variant>
        <vt:i4>0</vt:i4>
      </vt:variant>
      <vt:variant>
        <vt:i4>5</vt:i4>
      </vt:variant>
      <vt:variant>
        <vt:lpwstr/>
      </vt:variant>
      <vt:variant>
        <vt:lpwstr>_Toc54542608</vt:lpwstr>
      </vt:variant>
      <vt:variant>
        <vt:i4>1441842</vt:i4>
      </vt:variant>
      <vt:variant>
        <vt:i4>74</vt:i4>
      </vt:variant>
      <vt:variant>
        <vt:i4>0</vt:i4>
      </vt:variant>
      <vt:variant>
        <vt:i4>5</vt:i4>
      </vt:variant>
      <vt:variant>
        <vt:lpwstr/>
      </vt:variant>
      <vt:variant>
        <vt:lpwstr>_Toc54542607</vt:lpwstr>
      </vt:variant>
      <vt:variant>
        <vt:i4>1507378</vt:i4>
      </vt:variant>
      <vt:variant>
        <vt:i4>68</vt:i4>
      </vt:variant>
      <vt:variant>
        <vt:i4>0</vt:i4>
      </vt:variant>
      <vt:variant>
        <vt:i4>5</vt:i4>
      </vt:variant>
      <vt:variant>
        <vt:lpwstr/>
      </vt:variant>
      <vt:variant>
        <vt:lpwstr>_Toc54542606</vt:lpwstr>
      </vt:variant>
      <vt:variant>
        <vt:i4>1310770</vt:i4>
      </vt:variant>
      <vt:variant>
        <vt:i4>62</vt:i4>
      </vt:variant>
      <vt:variant>
        <vt:i4>0</vt:i4>
      </vt:variant>
      <vt:variant>
        <vt:i4>5</vt:i4>
      </vt:variant>
      <vt:variant>
        <vt:lpwstr/>
      </vt:variant>
      <vt:variant>
        <vt:lpwstr>_Toc54542605</vt:lpwstr>
      </vt:variant>
      <vt:variant>
        <vt:i4>1376306</vt:i4>
      </vt:variant>
      <vt:variant>
        <vt:i4>56</vt:i4>
      </vt:variant>
      <vt:variant>
        <vt:i4>0</vt:i4>
      </vt:variant>
      <vt:variant>
        <vt:i4>5</vt:i4>
      </vt:variant>
      <vt:variant>
        <vt:lpwstr/>
      </vt:variant>
      <vt:variant>
        <vt:lpwstr>_Toc54542604</vt:lpwstr>
      </vt:variant>
      <vt:variant>
        <vt:i4>1179698</vt:i4>
      </vt:variant>
      <vt:variant>
        <vt:i4>50</vt:i4>
      </vt:variant>
      <vt:variant>
        <vt:i4>0</vt:i4>
      </vt:variant>
      <vt:variant>
        <vt:i4>5</vt:i4>
      </vt:variant>
      <vt:variant>
        <vt:lpwstr/>
      </vt:variant>
      <vt:variant>
        <vt:lpwstr>_Toc54542603</vt:lpwstr>
      </vt:variant>
      <vt:variant>
        <vt:i4>1245234</vt:i4>
      </vt:variant>
      <vt:variant>
        <vt:i4>44</vt:i4>
      </vt:variant>
      <vt:variant>
        <vt:i4>0</vt:i4>
      </vt:variant>
      <vt:variant>
        <vt:i4>5</vt:i4>
      </vt:variant>
      <vt:variant>
        <vt:lpwstr/>
      </vt:variant>
      <vt:variant>
        <vt:lpwstr>_Toc54542602</vt:lpwstr>
      </vt:variant>
      <vt:variant>
        <vt:i4>1048626</vt:i4>
      </vt:variant>
      <vt:variant>
        <vt:i4>38</vt:i4>
      </vt:variant>
      <vt:variant>
        <vt:i4>0</vt:i4>
      </vt:variant>
      <vt:variant>
        <vt:i4>5</vt:i4>
      </vt:variant>
      <vt:variant>
        <vt:lpwstr/>
      </vt:variant>
      <vt:variant>
        <vt:lpwstr>_Toc54542601</vt:lpwstr>
      </vt:variant>
      <vt:variant>
        <vt:i4>1114162</vt:i4>
      </vt:variant>
      <vt:variant>
        <vt:i4>32</vt:i4>
      </vt:variant>
      <vt:variant>
        <vt:i4>0</vt:i4>
      </vt:variant>
      <vt:variant>
        <vt:i4>5</vt:i4>
      </vt:variant>
      <vt:variant>
        <vt:lpwstr/>
      </vt:variant>
      <vt:variant>
        <vt:lpwstr>_Toc54542600</vt:lpwstr>
      </vt:variant>
      <vt:variant>
        <vt:i4>1769531</vt:i4>
      </vt:variant>
      <vt:variant>
        <vt:i4>26</vt:i4>
      </vt:variant>
      <vt:variant>
        <vt:i4>0</vt:i4>
      </vt:variant>
      <vt:variant>
        <vt:i4>5</vt:i4>
      </vt:variant>
      <vt:variant>
        <vt:lpwstr/>
      </vt:variant>
      <vt:variant>
        <vt:lpwstr>_Toc54542599</vt:lpwstr>
      </vt:variant>
      <vt:variant>
        <vt:i4>1703995</vt:i4>
      </vt:variant>
      <vt:variant>
        <vt:i4>20</vt:i4>
      </vt:variant>
      <vt:variant>
        <vt:i4>0</vt:i4>
      </vt:variant>
      <vt:variant>
        <vt:i4>5</vt:i4>
      </vt:variant>
      <vt:variant>
        <vt:lpwstr/>
      </vt:variant>
      <vt:variant>
        <vt:lpwstr>_Toc54542598</vt:lpwstr>
      </vt:variant>
      <vt:variant>
        <vt:i4>1376315</vt:i4>
      </vt:variant>
      <vt:variant>
        <vt:i4>14</vt:i4>
      </vt:variant>
      <vt:variant>
        <vt:i4>0</vt:i4>
      </vt:variant>
      <vt:variant>
        <vt:i4>5</vt:i4>
      </vt:variant>
      <vt:variant>
        <vt:lpwstr/>
      </vt:variant>
      <vt:variant>
        <vt:lpwstr>_Toc54542597</vt:lpwstr>
      </vt:variant>
      <vt:variant>
        <vt:i4>1310779</vt:i4>
      </vt:variant>
      <vt:variant>
        <vt:i4>8</vt:i4>
      </vt:variant>
      <vt:variant>
        <vt:i4>0</vt:i4>
      </vt:variant>
      <vt:variant>
        <vt:i4>5</vt:i4>
      </vt:variant>
      <vt:variant>
        <vt:lpwstr/>
      </vt:variant>
      <vt:variant>
        <vt:lpwstr>_Toc54542596</vt:lpwstr>
      </vt:variant>
      <vt:variant>
        <vt:i4>1507387</vt:i4>
      </vt:variant>
      <vt:variant>
        <vt:i4>2</vt:i4>
      </vt:variant>
      <vt:variant>
        <vt:i4>0</vt:i4>
      </vt:variant>
      <vt:variant>
        <vt:i4>5</vt:i4>
      </vt:variant>
      <vt:variant>
        <vt:lpwstr/>
      </vt:variant>
      <vt:variant>
        <vt:lpwstr>_Toc54542595</vt:lpwstr>
      </vt:variant>
      <vt:variant>
        <vt:i4>6422592</vt:i4>
      </vt:variant>
      <vt:variant>
        <vt:i4>6</vt:i4>
      </vt:variant>
      <vt:variant>
        <vt:i4>0</vt:i4>
      </vt:variant>
      <vt:variant>
        <vt:i4>5</vt:i4>
      </vt:variant>
      <vt:variant>
        <vt:lpwstr>mailto:ldurand@juniper.net</vt:lpwstr>
      </vt:variant>
      <vt:variant>
        <vt:lpwstr/>
      </vt:variant>
      <vt:variant>
        <vt:i4>6422592</vt:i4>
      </vt:variant>
      <vt:variant>
        <vt:i4>3</vt:i4>
      </vt:variant>
      <vt:variant>
        <vt:i4>0</vt:i4>
      </vt:variant>
      <vt:variant>
        <vt:i4>5</vt:i4>
      </vt:variant>
      <vt:variant>
        <vt:lpwstr>mailto:ldurand@juniper.net</vt:lpwstr>
      </vt:variant>
      <vt:variant>
        <vt:lpwstr/>
      </vt:variant>
      <vt:variant>
        <vt:i4>6422592</vt:i4>
      </vt:variant>
      <vt:variant>
        <vt:i4>0</vt:i4>
      </vt:variant>
      <vt:variant>
        <vt:i4>0</vt:i4>
      </vt:variant>
      <vt:variant>
        <vt:i4>5</vt:i4>
      </vt:variant>
      <vt:variant>
        <vt:lpwstr>mailto:ldurand@juniper.net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Contrail DPDK day one</dc:title>
  <dc:subject/>
  <dc:creator>Ping Song</dc:creator>
  <cp:keywords/>
  <cp:lastModifiedBy>Laurent DURAND</cp:lastModifiedBy>
  <cp:revision>5</cp:revision>
  <dcterms:created xsi:type="dcterms:W3CDTF">2020-11-30T12:35:00Z</dcterms:created>
  <dcterms:modified xsi:type="dcterms:W3CDTF">2020-11-30T22:16:00Z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2020-09-18</vt:lpwstr>
  </property>
  <property fmtid="{D5CDD505-2E9C-101B-9397-08002B2CF9AE}" pid="3" name="subtitle">
    <vt:lpwstr>SDN overview&lt;/phrase&gt;&lt;/emphasis&gt;</vt:lpwstr>
  </property>
  <property fmtid="{D5CDD505-2E9C-101B-9397-08002B2CF9AE}" pid="4" name="MSIP_Label_0633b888-ae0d-4341-a75f-06e04137d755_Enabled">
    <vt:lpwstr>true</vt:lpwstr>
  </property>
  <property fmtid="{D5CDD505-2E9C-101B-9397-08002B2CF9AE}" pid="5" name="MSIP_Label_0633b888-ae0d-4341-a75f-06e04137d755_SetDate">
    <vt:lpwstr>2020-10-29T15:52:58Z</vt:lpwstr>
  </property>
  <property fmtid="{D5CDD505-2E9C-101B-9397-08002B2CF9AE}" pid="6" name="MSIP_Label_0633b888-ae0d-4341-a75f-06e04137d755_Method">
    <vt:lpwstr>Standard</vt:lpwstr>
  </property>
  <property fmtid="{D5CDD505-2E9C-101B-9397-08002B2CF9AE}" pid="7" name="MSIP_Label_0633b888-ae0d-4341-a75f-06e04137d755_Name">
    <vt:lpwstr>0633b888-ae0d-4341-a75f-06e04137d755</vt:lpwstr>
  </property>
  <property fmtid="{D5CDD505-2E9C-101B-9397-08002B2CF9AE}" pid="8" name="MSIP_Label_0633b888-ae0d-4341-a75f-06e04137d755_SiteId">
    <vt:lpwstr>bea78b3c-4cdb-4130-854a-1d193232e5f4</vt:lpwstr>
  </property>
  <property fmtid="{D5CDD505-2E9C-101B-9397-08002B2CF9AE}" pid="9" name="MSIP_Label_0633b888-ae0d-4341-a75f-06e04137d755_ActionId">
    <vt:lpwstr>ea48a086-a6b7-4855-bb91-c50e1d93f680</vt:lpwstr>
  </property>
  <property fmtid="{D5CDD505-2E9C-101B-9397-08002B2CF9AE}" pid="10" name="MSIP_Label_0633b888-ae0d-4341-a75f-06e04137d755_ContentBits">
    <vt:lpwstr>2</vt:lpwstr>
  </property>
</Properties>
</file>