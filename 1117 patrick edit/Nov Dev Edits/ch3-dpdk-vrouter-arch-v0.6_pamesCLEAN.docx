
<file path=[Content_Types].xml><?xml version="1.0" encoding="utf-8"?>
<Types xmlns="http://schemas.openxmlformats.org/package/2006/content-types">
  <Default Extension="emf" ContentType="image/x-emf"/>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BC0051" w14:textId="77777777" w:rsidR="000F2E9A" w:rsidRDefault="004E1954" w:rsidP="004E1954">
      <w:pPr>
        <w:pStyle w:val="Heading1"/>
        <w:rPr>
          <w:ins w:id="0" w:author="Patrick Ames" w:date="2020-11-09T09:15:00Z"/>
          <w:lang w:val="en-GB"/>
        </w:rPr>
      </w:pPr>
      <w:bookmarkStart w:id="1" w:name="X30e37127b5cd1c8f5c76a4b0861929747ab063d"/>
      <w:bookmarkStart w:id="2" w:name="_Toc51017275"/>
      <w:bookmarkStart w:id="3" w:name="_Toc54881602"/>
      <w:r w:rsidRPr="005B039A">
        <w:rPr>
          <w:lang w:val="en-GB"/>
        </w:rPr>
        <w:t xml:space="preserve">Chapter 3: </w:t>
      </w:r>
      <w:bookmarkEnd w:id="1"/>
    </w:p>
    <w:p w14:paraId="6A31E995" w14:textId="7AD0AE4F" w:rsidR="004E1954" w:rsidRPr="005B039A" w:rsidRDefault="004E1954" w:rsidP="004E1954">
      <w:pPr>
        <w:pStyle w:val="Heading1"/>
        <w:rPr>
          <w:lang w:val="en-GB"/>
        </w:rPr>
      </w:pPr>
      <w:r w:rsidRPr="005B039A">
        <w:rPr>
          <w:lang w:val="en-GB"/>
        </w:rPr>
        <w:t>Contrail DPDK vRouter</w:t>
      </w:r>
      <w:bookmarkEnd w:id="2"/>
      <w:r w:rsidR="009F192E" w:rsidRPr="005B039A">
        <w:rPr>
          <w:lang w:val="en-GB"/>
        </w:rPr>
        <w:t xml:space="preserve"> architecture</w:t>
      </w:r>
      <w:bookmarkEnd w:id="3"/>
    </w:p>
    <w:p w14:paraId="17DAE8DA" w14:textId="77777777" w:rsidR="004E1954" w:rsidRPr="001A652F" w:rsidRDefault="004E1954" w:rsidP="004E1954">
      <w:pPr>
        <w:pStyle w:val="Heading2"/>
        <w:rPr>
          <w:lang w:val="en-GB"/>
        </w:rPr>
      </w:pPr>
      <w:bookmarkStart w:id="4" w:name="_Toc54881603"/>
      <w:bookmarkStart w:id="5" w:name="_Toc51017276"/>
      <w:r w:rsidRPr="001A652F">
        <w:rPr>
          <w:lang w:val="en-GB"/>
        </w:rPr>
        <w:t>Contrail Software Stack</w:t>
      </w:r>
      <w:bookmarkEnd w:id="4"/>
    </w:p>
    <w:p w14:paraId="4423A001" w14:textId="77777777" w:rsidR="004E1954" w:rsidRPr="00D15149" w:rsidRDefault="004E1954" w:rsidP="005B039A">
      <w:pPr>
        <w:spacing w:after="0"/>
        <w:rPr>
          <w:rFonts w:asciiTheme="majorHAnsi" w:hAnsiTheme="majorHAnsi" w:cstheme="majorHAnsi"/>
          <w:lang w:eastAsia="zh-CN"/>
        </w:rPr>
      </w:pPr>
    </w:p>
    <w:p w14:paraId="25BE11AB" w14:textId="3C2C9B98" w:rsidR="004E1954" w:rsidRPr="00D15149" w:rsidRDefault="00250910" w:rsidP="005B039A">
      <w:pPr>
        <w:spacing w:after="0"/>
        <w:rPr>
          <w:rFonts w:asciiTheme="majorHAnsi" w:hAnsiTheme="majorHAnsi" w:cstheme="majorHAnsi"/>
          <w:lang w:eastAsia="zh-CN"/>
        </w:rPr>
      </w:pPr>
      <w:r w:rsidRPr="00D15149">
        <w:rPr>
          <w:rFonts w:asciiTheme="majorHAnsi" w:hAnsiTheme="majorHAnsi" w:cstheme="majorHAnsi"/>
          <w:lang w:eastAsia="zh-CN"/>
        </w:rPr>
        <w:t>Contrail is a SDN p</w:t>
      </w:r>
      <w:r w:rsidR="00C85FCD" w:rsidRPr="00D15149">
        <w:rPr>
          <w:rFonts w:asciiTheme="majorHAnsi" w:hAnsiTheme="majorHAnsi" w:cstheme="majorHAnsi"/>
          <w:lang w:eastAsia="zh-CN"/>
        </w:rPr>
        <w:t>latform</w:t>
      </w:r>
      <w:r w:rsidR="00626572" w:rsidRPr="00D15149">
        <w:rPr>
          <w:rFonts w:asciiTheme="majorHAnsi" w:hAnsiTheme="majorHAnsi" w:cstheme="majorHAnsi"/>
          <w:lang w:eastAsia="zh-CN"/>
        </w:rPr>
        <w:t xml:space="preserve"> which provides virtual networking </w:t>
      </w:r>
      <w:del w:id="6" w:author="Patrick Ames" w:date="2020-11-09T11:57:00Z">
        <w:r w:rsidR="00626572" w:rsidRPr="00D15149" w:rsidDel="00BB6193">
          <w:rPr>
            <w:rFonts w:asciiTheme="majorHAnsi" w:hAnsiTheme="majorHAnsi" w:cstheme="majorHAnsi"/>
            <w:lang w:eastAsia="zh-CN"/>
          </w:rPr>
          <w:delText xml:space="preserve">mainly </w:delText>
        </w:r>
      </w:del>
      <w:r w:rsidR="00626572" w:rsidRPr="00D15149">
        <w:rPr>
          <w:rFonts w:asciiTheme="majorHAnsi" w:hAnsiTheme="majorHAnsi" w:cstheme="majorHAnsi"/>
          <w:lang w:eastAsia="zh-CN"/>
        </w:rPr>
        <w:t xml:space="preserve">for overlay workloads like </w:t>
      </w:r>
      <w:del w:id="7" w:author="Patrick Ames" w:date="2020-11-09T11:57:00Z">
        <w:r w:rsidR="00626572" w:rsidRPr="00D15149" w:rsidDel="00BB6193">
          <w:rPr>
            <w:rFonts w:asciiTheme="majorHAnsi" w:hAnsiTheme="majorHAnsi" w:cstheme="majorHAnsi"/>
            <w:lang w:eastAsia="zh-CN"/>
          </w:rPr>
          <w:delText>Virtual machines</w:delText>
        </w:r>
      </w:del>
      <w:ins w:id="8" w:author="Patrick Ames" w:date="2020-11-09T11:57:00Z">
        <w:r w:rsidR="00BB6193">
          <w:rPr>
            <w:rFonts w:asciiTheme="majorHAnsi" w:hAnsiTheme="majorHAnsi" w:cstheme="majorHAnsi"/>
            <w:lang w:eastAsia="zh-CN"/>
          </w:rPr>
          <w:t>VMs</w:t>
        </w:r>
      </w:ins>
      <w:r w:rsidR="00626572" w:rsidRPr="00D15149">
        <w:rPr>
          <w:rFonts w:asciiTheme="majorHAnsi" w:hAnsiTheme="majorHAnsi" w:cstheme="majorHAnsi"/>
          <w:lang w:eastAsia="zh-CN"/>
        </w:rPr>
        <w:t xml:space="preserve"> and Containers. It consis</w:t>
      </w:r>
      <w:r w:rsidR="00ED1B57" w:rsidRPr="00D15149">
        <w:rPr>
          <w:rFonts w:asciiTheme="majorHAnsi" w:hAnsiTheme="majorHAnsi" w:cstheme="majorHAnsi"/>
          <w:lang w:eastAsia="zh-CN"/>
        </w:rPr>
        <w:t>ts of two components:</w:t>
      </w:r>
    </w:p>
    <w:p w14:paraId="2FFF30CA" w14:textId="3DE2483B" w:rsidR="00ED1B57" w:rsidRPr="00D15149" w:rsidRDefault="00ED1B57" w:rsidP="00014EE0">
      <w:pPr>
        <w:pStyle w:val="ListParagraph"/>
        <w:numPr>
          <w:ilvl w:val="0"/>
          <w:numId w:val="5"/>
        </w:numPr>
        <w:rPr>
          <w:rFonts w:asciiTheme="majorHAnsi" w:hAnsiTheme="majorHAnsi" w:cstheme="majorHAnsi"/>
          <w:lang w:eastAsia="zh-CN"/>
        </w:rPr>
      </w:pPr>
      <w:r w:rsidRPr="00D15149">
        <w:rPr>
          <w:rFonts w:asciiTheme="majorHAnsi" w:hAnsiTheme="majorHAnsi" w:cstheme="majorHAnsi"/>
          <w:lang w:eastAsia="zh-CN"/>
        </w:rPr>
        <w:t xml:space="preserve">Contrail </w:t>
      </w:r>
      <w:del w:id="9" w:author="Patrick Ames" w:date="2020-11-09T11:57:00Z">
        <w:r w:rsidRPr="00D15149" w:rsidDel="00BB6193">
          <w:rPr>
            <w:rFonts w:asciiTheme="majorHAnsi" w:hAnsiTheme="majorHAnsi" w:cstheme="majorHAnsi"/>
            <w:lang w:eastAsia="zh-CN"/>
          </w:rPr>
          <w:delText>controller</w:delText>
        </w:r>
      </w:del>
      <w:ins w:id="10" w:author="Patrick Ames" w:date="2020-11-09T11:57:00Z">
        <w:r w:rsidR="00BB6193">
          <w:rPr>
            <w:rFonts w:asciiTheme="majorHAnsi" w:hAnsiTheme="majorHAnsi" w:cstheme="majorHAnsi"/>
            <w:lang w:eastAsia="zh-CN"/>
          </w:rPr>
          <w:t>C</w:t>
        </w:r>
        <w:r w:rsidR="00BB6193" w:rsidRPr="00D15149">
          <w:rPr>
            <w:rFonts w:asciiTheme="majorHAnsi" w:hAnsiTheme="majorHAnsi" w:cstheme="majorHAnsi"/>
            <w:lang w:eastAsia="zh-CN"/>
          </w:rPr>
          <w:t>ontroller</w:t>
        </w:r>
      </w:ins>
    </w:p>
    <w:p w14:paraId="2830141C" w14:textId="42706C52" w:rsidR="00ED1B57" w:rsidRPr="00D15149" w:rsidRDefault="00ED1B57" w:rsidP="00014EE0">
      <w:pPr>
        <w:pStyle w:val="ListParagraph"/>
        <w:numPr>
          <w:ilvl w:val="0"/>
          <w:numId w:val="5"/>
        </w:numPr>
        <w:rPr>
          <w:rFonts w:asciiTheme="majorHAnsi" w:hAnsiTheme="majorHAnsi" w:cstheme="majorHAnsi"/>
          <w:lang w:eastAsia="zh-CN"/>
        </w:rPr>
      </w:pPr>
      <w:r w:rsidRPr="00D15149">
        <w:rPr>
          <w:rFonts w:asciiTheme="majorHAnsi" w:hAnsiTheme="majorHAnsi" w:cstheme="majorHAnsi"/>
          <w:lang w:eastAsia="zh-CN"/>
        </w:rPr>
        <w:t>Contrail vRouter</w:t>
      </w:r>
    </w:p>
    <w:p w14:paraId="4741A5F7" w14:textId="2CF9D89A" w:rsidR="00C66E6C" w:rsidRPr="00D15149" w:rsidDel="00BB6193" w:rsidRDefault="00C66E6C" w:rsidP="00C66E6C">
      <w:pPr>
        <w:rPr>
          <w:del w:id="11" w:author="Patrick Ames" w:date="2020-11-09T11:57:00Z"/>
          <w:rFonts w:asciiTheme="majorHAnsi" w:hAnsiTheme="majorHAnsi" w:cstheme="majorHAnsi"/>
          <w:lang w:eastAsia="zh-CN"/>
        </w:rPr>
      </w:pPr>
    </w:p>
    <w:p w14:paraId="1A54328D" w14:textId="4BCB2BCC" w:rsidR="00C66E6C" w:rsidRPr="00D15149" w:rsidRDefault="00C66E6C" w:rsidP="0079139E">
      <w:pPr>
        <w:rPr>
          <w:rFonts w:asciiTheme="majorHAnsi" w:hAnsiTheme="majorHAnsi" w:cstheme="majorHAnsi"/>
          <w:lang w:eastAsia="zh-CN"/>
        </w:rPr>
      </w:pPr>
      <w:r w:rsidRPr="00D15149">
        <w:rPr>
          <w:rFonts w:asciiTheme="majorHAnsi" w:hAnsiTheme="majorHAnsi" w:cstheme="majorHAnsi"/>
          <w:lang w:eastAsia="zh-CN"/>
        </w:rPr>
        <w:t>Contrail Controller is a logically centralized but physically distributed SDN controller that is responsible for providing the management, control, and analytics functions f</w:t>
      </w:r>
      <w:r w:rsidR="00C001C8" w:rsidRPr="00D15149">
        <w:rPr>
          <w:rFonts w:asciiTheme="majorHAnsi" w:hAnsiTheme="majorHAnsi" w:cstheme="majorHAnsi"/>
          <w:lang w:eastAsia="zh-CN"/>
        </w:rPr>
        <w:t>or</w:t>
      </w:r>
      <w:r w:rsidRPr="00D15149">
        <w:rPr>
          <w:rFonts w:asciiTheme="majorHAnsi" w:hAnsiTheme="majorHAnsi" w:cstheme="majorHAnsi"/>
          <w:lang w:eastAsia="zh-CN"/>
        </w:rPr>
        <w:t xml:space="preserve"> the </w:t>
      </w:r>
      <w:r w:rsidR="00C001C8" w:rsidRPr="00D15149">
        <w:rPr>
          <w:rFonts w:asciiTheme="majorHAnsi" w:hAnsiTheme="majorHAnsi" w:cstheme="majorHAnsi"/>
          <w:lang w:eastAsia="zh-CN"/>
        </w:rPr>
        <w:t>whole cluster</w:t>
      </w:r>
      <w:r w:rsidRPr="00D15149">
        <w:rPr>
          <w:rFonts w:asciiTheme="majorHAnsi" w:hAnsiTheme="majorHAnsi" w:cstheme="majorHAnsi"/>
          <w:lang w:eastAsia="zh-CN"/>
        </w:rPr>
        <w:t xml:space="preserve">. </w:t>
      </w:r>
    </w:p>
    <w:p w14:paraId="07B895A8" w14:textId="0A66B701" w:rsidR="004E1954" w:rsidRPr="00D15149" w:rsidRDefault="00C001C8" w:rsidP="005B039A">
      <w:pPr>
        <w:spacing w:after="0"/>
        <w:rPr>
          <w:rFonts w:asciiTheme="majorHAnsi" w:hAnsiTheme="majorHAnsi" w:cstheme="majorHAnsi"/>
          <w:lang w:val="en-GB"/>
        </w:rPr>
      </w:pPr>
      <w:del w:id="12" w:author="Patrick Ames" w:date="2020-11-09T11:57:00Z">
        <w:r w:rsidRPr="00D15149" w:rsidDel="00BB6193">
          <w:rPr>
            <w:rFonts w:asciiTheme="majorHAnsi" w:hAnsiTheme="majorHAnsi" w:cstheme="majorHAnsi"/>
          </w:rPr>
          <w:delText>This picture</w:delText>
        </w:r>
      </w:del>
      <w:ins w:id="13" w:author="Patrick Ames" w:date="2020-11-09T11:57:00Z">
        <w:r w:rsidR="00BB6193">
          <w:rPr>
            <w:rFonts w:asciiTheme="majorHAnsi" w:hAnsiTheme="majorHAnsi" w:cstheme="majorHAnsi"/>
          </w:rPr>
          <w:t>Figure 3.1</w:t>
        </w:r>
      </w:ins>
      <w:r w:rsidRPr="00D15149">
        <w:rPr>
          <w:rFonts w:asciiTheme="majorHAnsi" w:hAnsiTheme="majorHAnsi" w:cstheme="majorHAnsi"/>
        </w:rPr>
        <w:t xml:space="preserve"> shows </w:t>
      </w:r>
      <w:del w:id="14" w:author="Patrick Ames" w:date="2020-11-09T11:57:00Z">
        <w:r w:rsidRPr="00D15149" w:rsidDel="00BB6193">
          <w:rPr>
            <w:rFonts w:asciiTheme="majorHAnsi" w:hAnsiTheme="majorHAnsi" w:cstheme="majorHAnsi"/>
          </w:rPr>
          <w:delText xml:space="preserve">the </w:delText>
        </w:r>
      </w:del>
      <w:ins w:id="15" w:author="Patrick Ames" w:date="2020-11-09T11:57:00Z">
        <w:r w:rsidR="00BB6193">
          <w:rPr>
            <w:rFonts w:asciiTheme="majorHAnsi" w:hAnsiTheme="majorHAnsi" w:cstheme="majorHAnsi"/>
          </w:rPr>
          <w:t>a</w:t>
        </w:r>
        <w:r w:rsidR="00BB6193" w:rsidRPr="00D15149">
          <w:rPr>
            <w:rFonts w:asciiTheme="majorHAnsi" w:hAnsiTheme="majorHAnsi" w:cstheme="majorHAnsi"/>
          </w:rPr>
          <w:t xml:space="preserve"> </w:t>
        </w:r>
      </w:ins>
      <w:r w:rsidRPr="00D15149">
        <w:rPr>
          <w:rFonts w:asciiTheme="majorHAnsi" w:hAnsiTheme="majorHAnsi" w:cstheme="majorHAnsi"/>
        </w:rPr>
        <w:t xml:space="preserve">high-level </w:t>
      </w:r>
      <w:del w:id="16" w:author="Patrick Ames" w:date="2020-11-09T11:57:00Z">
        <w:r w:rsidRPr="00D15149" w:rsidDel="00BB6193">
          <w:rPr>
            <w:rFonts w:asciiTheme="majorHAnsi" w:hAnsiTheme="majorHAnsi" w:cstheme="majorHAnsi"/>
          </w:rPr>
          <w:delText xml:space="preserve">description </w:delText>
        </w:r>
      </w:del>
      <w:ins w:id="17" w:author="Patrick Ames" w:date="2020-11-09T11:57:00Z">
        <w:r w:rsidR="00BB6193">
          <w:rPr>
            <w:rFonts w:asciiTheme="majorHAnsi" w:hAnsiTheme="majorHAnsi" w:cstheme="majorHAnsi"/>
          </w:rPr>
          <w:t>depiction</w:t>
        </w:r>
        <w:r w:rsidR="00BB6193" w:rsidRPr="00D15149">
          <w:rPr>
            <w:rFonts w:asciiTheme="majorHAnsi" w:hAnsiTheme="majorHAnsi" w:cstheme="majorHAnsi"/>
          </w:rPr>
          <w:t xml:space="preserve"> </w:t>
        </w:r>
      </w:ins>
      <w:r w:rsidRPr="00D15149">
        <w:rPr>
          <w:rFonts w:asciiTheme="majorHAnsi" w:hAnsiTheme="majorHAnsi" w:cstheme="majorHAnsi"/>
        </w:rPr>
        <w:t xml:space="preserve">of the </w:t>
      </w:r>
      <w:del w:id="18" w:author="Patrick Ames" w:date="2020-11-09T11:57:00Z">
        <w:r w:rsidRPr="00D15149" w:rsidDel="00BB6193">
          <w:rPr>
            <w:rFonts w:asciiTheme="majorHAnsi" w:hAnsiTheme="majorHAnsi" w:cstheme="majorHAnsi"/>
          </w:rPr>
          <w:delText xml:space="preserve">contrail </w:delText>
        </w:r>
      </w:del>
      <w:ins w:id="19" w:author="Patrick Ames" w:date="2020-11-09T11:57:00Z">
        <w:r w:rsidR="00BB6193">
          <w:rPr>
            <w:rFonts w:asciiTheme="majorHAnsi" w:hAnsiTheme="majorHAnsi" w:cstheme="majorHAnsi"/>
          </w:rPr>
          <w:t>C</w:t>
        </w:r>
        <w:r w:rsidR="00BB6193" w:rsidRPr="00D15149">
          <w:rPr>
            <w:rFonts w:asciiTheme="majorHAnsi" w:hAnsiTheme="majorHAnsi" w:cstheme="majorHAnsi"/>
          </w:rPr>
          <w:t xml:space="preserve">ontrail </w:t>
        </w:r>
      </w:ins>
      <w:r w:rsidRPr="00D15149">
        <w:rPr>
          <w:rFonts w:asciiTheme="majorHAnsi" w:hAnsiTheme="majorHAnsi" w:cstheme="majorHAnsi"/>
        </w:rPr>
        <w:t>architecture.</w:t>
      </w:r>
    </w:p>
    <w:p w14:paraId="011FE956" w14:textId="44E39EB9" w:rsidR="00C001C8" w:rsidRPr="00D15149" w:rsidRDefault="00C001C8" w:rsidP="005B039A">
      <w:pPr>
        <w:spacing w:after="0"/>
        <w:rPr>
          <w:rFonts w:asciiTheme="majorHAnsi" w:hAnsiTheme="majorHAnsi" w:cstheme="majorHAnsi"/>
          <w:lang w:val="en-GB"/>
        </w:rPr>
      </w:pPr>
    </w:p>
    <w:p w14:paraId="4F51FAEA" w14:textId="7FC5A1A4" w:rsidR="004E1954" w:rsidRPr="00D15149" w:rsidRDefault="009F00C6" w:rsidP="005B039A">
      <w:pPr>
        <w:spacing w:after="0"/>
        <w:rPr>
          <w:rFonts w:asciiTheme="majorHAnsi" w:eastAsia="Times New Roman" w:hAnsiTheme="majorHAnsi" w:cstheme="majorHAnsi"/>
        </w:rPr>
      </w:pPr>
      <w:r w:rsidRPr="00D15149">
        <w:rPr>
          <w:rFonts w:asciiTheme="majorHAnsi" w:hAnsiTheme="majorHAnsi" w:cstheme="majorHAnsi"/>
        </w:rPr>
        <w:t xml:space="preserve"> </w:t>
      </w:r>
      <w:r w:rsidR="00014EE0" w:rsidRPr="00D15149">
        <w:rPr>
          <w:rFonts w:asciiTheme="majorHAnsi" w:hAnsiTheme="majorHAnsi" w:cstheme="majorHAnsi"/>
          <w:noProof/>
        </w:rPr>
        <w:object w:dxaOrig="3996" w:dyaOrig="2593" w14:anchorId="445D5D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alt="" style="width:236.5pt;height:152.6pt;mso-width-percent:0;mso-height-percent:0;mso-width-percent:0;mso-height-percent:0" o:ole="">
            <v:imagedata r:id="rId8" o:title=""/>
          </v:shape>
          <o:OLEObject Type="Embed" ProgID="Visio.Drawing.15" ShapeID="_x0000_i1035" DrawAspect="Content" ObjectID="_1666501820" r:id="rId9"/>
        </w:object>
      </w:r>
      <w:r w:rsidR="004E1954" w:rsidRPr="00D15149">
        <w:rPr>
          <w:rFonts w:asciiTheme="majorHAnsi" w:eastAsia="Times New Roman" w:hAnsiTheme="majorHAnsi" w:cstheme="majorHAnsi"/>
        </w:rPr>
        <w:fldChar w:fldCharType="begin"/>
      </w:r>
      <w:r w:rsidR="004E1954" w:rsidRPr="00D15149">
        <w:rPr>
          <w:rFonts w:asciiTheme="majorHAnsi" w:eastAsia="Times New Roman" w:hAnsiTheme="majorHAnsi" w:cstheme="majorHAnsi"/>
        </w:rPr>
        <w:instrText xml:space="preserve"> INCLUDEPICTURE "https://lh6.googleusercontent.com/Mp86tHF4oRJQesnw-xl9NlPaL4YEIW8qWSiHog1jDnx7T_Na2EN6cMSReegbsMss6Blh3qPCmn5_5RCLZtQypr51UBXgpiTNEPGsoTPtHQDGIpnvd-dZIurFRW9znbDu7QdqUeVlS8Q" \* MERGEFORMATINET </w:instrText>
      </w:r>
      <w:r w:rsidR="004E1954" w:rsidRPr="00D15149">
        <w:rPr>
          <w:rFonts w:asciiTheme="majorHAnsi" w:eastAsia="Times New Roman" w:hAnsiTheme="majorHAnsi" w:cstheme="majorHAnsi"/>
        </w:rPr>
        <w:fldChar w:fldCharType="end"/>
      </w:r>
    </w:p>
    <w:p w14:paraId="1713B548" w14:textId="7334AE1A" w:rsidR="004E1954" w:rsidRPr="00D15149" w:rsidRDefault="00BB6193" w:rsidP="005B039A">
      <w:pPr>
        <w:autoSpaceDE w:val="0"/>
        <w:autoSpaceDN w:val="0"/>
        <w:adjustRightInd w:val="0"/>
        <w:spacing w:after="0"/>
        <w:rPr>
          <w:rFonts w:asciiTheme="majorHAnsi" w:eastAsiaTheme="minorEastAsia" w:hAnsiTheme="majorHAnsi" w:cstheme="majorHAnsi"/>
          <w:lang w:eastAsia="zh-CN"/>
        </w:rPr>
      </w:pPr>
      <w:ins w:id="20" w:author="Patrick Ames" w:date="2020-11-09T11:58:00Z">
        <w:r>
          <w:rPr>
            <w:rFonts w:asciiTheme="majorHAnsi" w:eastAsiaTheme="minorEastAsia" w:hAnsiTheme="majorHAnsi" w:cstheme="majorHAnsi"/>
            <w:lang w:eastAsia="zh-CN"/>
          </w:rPr>
          <w:t>Figure 3.1</w:t>
        </w:r>
        <w:r>
          <w:rPr>
            <w:rFonts w:asciiTheme="majorHAnsi" w:eastAsiaTheme="minorEastAsia" w:hAnsiTheme="majorHAnsi" w:cstheme="majorHAnsi"/>
            <w:lang w:eastAsia="zh-CN"/>
          </w:rPr>
          <w:tab/>
          <w:t>Contrail Architecture</w:t>
        </w:r>
      </w:ins>
    </w:p>
    <w:p w14:paraId="6A1E4F90" w14:textId="4628E26F" w:rsidR="004E1954" w:rsidRPr="00D15149" w:rsidRDefault="004E1954" w:rsidP="005B039A">
      <w:pPr>
        <w:autoSpaceDE w:val="0"/>
        <w:autoSpaceDN w:val="0"/>
        <w:adjustRightInd w:val="0"/>
        <w:spacing w:after="0"/>
        <w:rPr>
          <w:rFonts w:asciiTheme="majorHAnsi" w:eastAsiaTheme="minorEastAsia" w:hAnsiTheme="majorHAnsi" w:cstheme="majorHAnsi"/>
          <w:lang w:eastAsia="zh-CN"/>
        </w:rPr>
      </w:pPr>
      <w:del w:id="21" w:author="Patrick Ames" w:date="2020-11-09T11:58:00Z">
        <w:r w:rsidRPr="00D15149" w:rsidDel="00BB6193">
          <w:rPr>
            <w:rFonts w:asciiTheme="majorHAnsi" w:eastAsiaTheme="minorEastAsia" w:hAnsiTheme="majorHAnsi" w:cstheme="majorHAnsi"/>
            <w:lang w:eastAsia="zh-CN"/>
          </w:rPr>
          <w:delText xml:space="preserve">At </w:delText>
        </w:r>
      </w:del>
      <w:ins w:id="22" w:author="Patrick Ames" w:date="2020-11-09T11:58:00Z">
        <w:r w:rsidR="00BB6193">
          <w:rPr>
            <w:rFonts w:asciiTheme="majorHAnsi" w:eastAsiaTheme="minorEastAsia" w:hAnsiTheme="majorHAnsi" w:cstheme="majorHAnsi"/>
            <w:lang w:eastAsia="zh-CN"/>
          </w:rPr>
          <w:t>You can see at</w:t>
        </w:r>
        <w:r w:rsidR="00BB6193" w:rsidRPr="00D15149">
          <w:rPr>
            <w:rFonts w:asciiTheme="majorHAnsi" w:eastAsiaTheme="minorEastAsia" w:hAnsiTheme="majorHAnsi" w:cstheme="majorHAnsi"/>
            <w:lang w:eastAsia="zh-CN"/>
          </w:rPr>
          <w:t xml:space="preserve"> </w:t>
        </w:r>
      </w:ins>
      <w:r w:rsidRPr="00D15149">
        <w:rPr>
          <w:rFonts w:asciiTheme="majorHAnsi" w:eastAsiaTheme="minorEastAsia" w:hAnsiTheme="majorHAnsi" w:cstheme="majorHAnsi"/>
          <w:lang w:eastAsia="zh-CN"/>
        </w:rPr>
        <w:t>the top</w:t>
      </w:r>
      <w:ins w:id="23" w:author="Patrick Ames" w:date="2020-11-09T11:58:00Z">
        <w:r w:rsidR="00BB6193">
          <w:rPr>
            <w:rFonts w:asciiTheme="majorHAnsi" w:eastAsiaTheme="minorEastAsia" w:hAnsiTheme="majorHAnsi" w:cstheme="majorHAnsi"/>
            <w:lang w:eastAsia="zh-CN"/>
          </w:rPr>
          <w:t xml:space="preserve"> of Figure 3.1</w:t>
        </w:r>
      </w:ins>
      <w:del w:id="24" w:author="Patrick Ames" w:date="2020-11-09T11:58:00Z">
        <w:r w:rsidRPr="00D15149" w:rsidDel="00BB6193">
          <w:rPr>
            <w:rFonts w:asciiTheme="majorHAnsi" w:eastAsiaTheme="minorEastAsia" w:hAnsiTheme="majorHAnsi" w:cstheme="majorHAnsi"/>
            <w:lang w:eastAsia="zh-CN"/>
          </w:rPr>
          <w:delText>,</w:delText>
        </w:r>
      </w:del>
      <w:r w:rsidRPr="00D15149">
        <w:rPr>
          <w:rFonts w:asciiTheme="majorHAnsi" w:eastAsiaTheme="minorEastAsia" w:hAnsiTheme="majorHAnsi" w:cstheme="majorHAnsi"/>
          <w:lang w:eastAsia="zh-CN"/>
        </w:rPr>
        <w:t xml:space="preserve"> there is an orchestrator which can be </w:t>
      </w:r>
      <w:proofErr w:type="spellStart"/>
      <w:r w:rsidRPr="00D15149">
        <w:rPr>
          <w:rFonts w:asciiTheme="majorHAnsi" w:eastAsiaTheme="minorEastAsia" w:hAnsiTheme="majorHAnsi" w:cstheme="majorHAnsi"/>
          <w:lang w:eastAsia="zh-CN"/>
        </w:rPr>
        <w:t>Openstack</w:t>
      </w:r>
      <w:proofErr w:type="spellEnd"/>
      <w:r w:rsidRPr="00D15149">
        <w:rPr>
          <w:rFonts w:asciiTheme="majorHAnsi" w:eastAsiaTheme="minorEastAsia" w:hAnsiTheme="majorHAnsi" w:cstheme="majorHAnsi"/>
          <w:lang w:eastAsia="zh-CN"/>
        </w:rPr>
        <w:t xml:space="preserve"> or Kubernetes. Below that, there are controller components like control node, config node</w:t>
      </w:r>
      <w:ins w:id="25" w:author="Patrick Ames" w:date="2020-11-09T11:58:00Z">
        <w:r w:rsidR="00BB6193">
          <w:rPr>
            <w:rFonts w:asciiTheme="majorHAnsi" w:eastAsiaTheme="minorEastAsia" w:hAnsiTheme="majorHAnsi" w:cstheme="majorHAnsi"/>
            <w:lang w:eastAsia="zh-CN"/>
          </w:rPr>
          <w:t>,</w:t>
        </w:r>
      </w:ins>
      <w:r w:rsidRPr="00D15149">
        <w:rPr>
          <w:rFonts w:asciiTheme="majorHAnsi" w:eastAsiaTheme="minorEastAsia" w:hAnsiTheme="majorHAnsi" w:cstheme="majorHAnsi"/>
          <w:lang w:eastAsia="zh-CN"/>
        </w:rPr>
        <w:t xml:space="preserve"> and analytics node. At the bottom right is the compute node. The compute nodes are general purpose x86 servers which will be the main focus of this chapter.</w:t>
      </w:r>
    </w:p>
    <w:p w14:paraId="27DF414C" w14:textId="29839EC8" w:rsidR="004E1954" w:rsidRPr="00D15149" w:rsidDel="00BB6193" w:rsidRDefault="004E1954" w:rsidP="005B039A">
      <w:pPr>
        <w:autoSpaceDE w:val="0"/>
        <w:autoSpaceDN w:val="0"/>
        <w:adjustRightInd w:val="0"/>
        <w:spacing w:after="0"/>
        <w:rPr>
          <w:del w:id="26" w:author="Patrick Ames" w:date="2020-11-09T11:59:00Z"/>
          <w:rFonts w:asciiTheme="majorHAnsi" w:eastAsiaTheme="minorEastAsia" w:hAnsiTheme="majorHAnsi" w:cstheme="majorHAnsi"/>
          <w:lang w:eastAsia="zh-CN"/>
        </w:rPr>
      </w:pPr>
    </w:p>
    <w:p w14:paraId="2A97D297" w14:textId="0E5159ED" w:rsidR="004E1954" w:rsidRDefault="004E1954" w:rsidP="004E1954">
      <w:pPr>
        <w:pStyle w:val="Heading2"/>
        <w:rPr>
          <w:lang w:val="fr-FR"/>
        </w:rPr>
      </w:pPr>
      <w:bookmarkStart w:id="27" w:name="_Toc54881604"/>
      <w:proofErr w:type="spellStart"/>
      <w:r>
        <w:rPr>
          <w:lang w:val="fr-FR"/>
        </w:rPr>
        <w:t>Contrail</w:t>
      </w:r>
      <w:proofErr w:type="spellEnd"/>
      <w:r>
        <w:rPr>
          <w:lang w:val="fr-FR"/>
        </w:rPr>
        <w:t xml:space="preserve"> </w:t>
      </w:r>
      <w:del w:id="28" w:author="Patrick Ames" w:date="2020-11-09T11:59:00Z">
        <w:r w:rsidDel="00BB6193">
          <w:rPr>
            <w:lang w:val="fr-FR"/>
          </w:rPr>
          <w:delText xml:space="preserve">compute </w:delText>
        </w:r>
      </w:del>
      <w:proofErr w:type="spellStart"/>
      <w:ins w:id="29" w:author="Patrick Ames" w:date="2020-11-09T11:59:00Z">
        <w:r w:rsidR="00BB6193">
          <w:rPr>
            <w:lang w:val="fr-FR"/>
          </w:rPr>
          <w:t>Compute</w:t>
        </w:r>
        <w:proofErr w:type="spellEnd"/>
        <w:r w:rsidR="00BB6193">
          <w:rPr>
            <w:lang w:val="fr-FR"/>
          </w:rPr>
          <w:t xml:space="preserve"> </w:t>
        </w:r>
      </w:ins>
      <w:del w:id="30" w:author="Patrick Ames" w:date="2020-11-09T11:59:00Z">
        <w:r w:rsidDel="00BB6193">
          <w:rPr>
            <w:lang w:val="fr-FR"/>
          </w:rPr>
          <w:delText>node</w:delText>
        </w:r>
      </w:del>
      <w:bookmarkEnd w:id="27"/>
      <w:proofErr w:type="spellStart"/>
      <w:ins w:id="31" w:author="Patrick Ames" w:date="2020-11-09T11:59:00Z">
        <w:r w:rsidR="00BB6193">
          <w:rPr>
            <w:lang w:val="fr-FR"/>
          </w:rPr>
          <w:t>Node</w:t>
        </w:r>
      </w:ins>
      <w:proofErr w:type="spellEnd"/>
    </w:p>
    <w:p w14:paraId="1D76C05A" w14:textId="61F38561" w:rsidR="004E1954" w:rsidDel="00BB6193" w:rsidRDefault="004E1954" w:rsidP="005B039A">
      <w:pPr>
        <w:spacing w:after="0"/>
        <w:rPr>
          <w:del w:id="32" w:author="Patrick Ames" w:date="2020-11-09T11:59:00Z"/>
          <w:lang w:val="fr-FR"/>
        </w:rPr>
      </w:pPr>
    </w:p>
    <w:p w14:paraId="558946A5" w14:textId="5650C17D" w:rsidR="00D15149" w:rsidRDefault="00014EE0" w:rsidP="005B039A">
      <w:pPr>
        <w:spacing w:after="0"/>
        <w:rPr>
          <w:ins w:id="33" w:author="Patrick Ames" w:date="2020-11-09T11:59:00Z"/>
          <w:noProof/>
        </w:rPr>
      </w:pPr>
      <w:r>
        <w:rPr>
          <w:noProof/>
        </w:rPr>
        <w:object w:dxaOrig="7872" w:dyaOrig="5868" w14:anchorId="1B49176A">
          <v:shape id="_x0000_i1034" type="#_x0000_t75" alt="" style="width:392.35pt;height:292.6pt;mso-width-percent:0;mso-height-percent:0;mso-width-percent:0;mso-height-percent:0" o:ole="">
            <v:imagedata r:id="rId10" o:title=""/>
          </v:shape>
          <o:OLEObject Type="Embed" ProgID="Visio.Drawing.15" ShapeID="_x0000_i1034" DrawAspect="Content" ObjectID="_1666501821" r:id="rId11"/>
        </w:object>
      </w:r>
    </w:p>
    <w:p w14:paraId="731BBDC9" w14:textId="495010E8" w:rsidR="00BB6193" w:rsidRPr="00464B1F" w:rsidRDefault="00BB6193" w:rsidP="005B039A">
      <w:pPr>
        <w:spacing w:after="0"/>
        <w:rPr>
          <w:lang w:val="fr-FR"/>
        </w:rPr>
      </w:pPr>
      <w:ins w:id="34" w:author="Patrick Ames" w:date="2020-11-09T11:59:00Z">
        <w:r>
          <w:rPr>
            <w:noProof/>
          </w:rPr>
          <w:t>Figure 3.2</w:t>
        </w:r>
        <w:r>
          <w:rPr>
            <w:noProof/>
          </w:rPr>
          <w:tab/>
          <w:t>Contrail Compute Node</w:t>
        </w:r>
      </w:ins>
    </w:p>
    <w:p w14:paraId="49F51A3B" w14:textId="77777777" w:rsidR="006A3EEC" w:rsidRPr="00B52479" w:rsidRDefault="006A3EEC" w:rsidP="005B039A">
      <w:pPr>
        <w:spacing w:after="0"/>
        <w:rPr>
          <w:rFonts w:ascii="Times New Roman" w:eastAsia="Times New Roman" w:hAnsi="Times New Roman" w:cs="Times New Roman"/>
        </w:rPr>
      </w:pPr>
    </w:p>
    <w:p w14:paraId="662668F9" w14:textId="61E8D7F9" w:rsidR="004E1954" w:rsidRPr="00D15149" w:rsidRDefault="004E1954" w:rsidP="005B039A">
      <w:pPr>
        <w:spacing w:after="0"/>
        <w:rPr>
          <w:rFonts w:asciiTheme="majorHAnsi" w:hAnsiTheme="majorHAnsi" w:cstheme="majorHAnsi"/>
          <w:lang w:eastAsia="zh-CN"/>
        </w:rPr>
      </w:pPr>
      <w:del w:id="35" w:author="Patrick Ames" w:date="2020-11-09T11:59:00Z">
        <w:r w:rsidRPr="00D15149" w:rsidDel="00BB6193">
          <w:rPr>
            <w:rFonts w:asciiTheme="majorHAnsi" w:hAnsiTheme="majorHAnsi" w:cstheme="majorHAnsi"/>
            <w:lang w:val="en-GB"/>
          </w:rPr>
          <w:delText>This picture</w:delText>
        </w:r>
      </w:del>
      <w:ins w:id="36" w:author="Patrick Ames" w:date="2020-11-09T11:59:00Z">
        <w:r w:rsidR="00BB6193">
          <w:rPr>
            <w:rFonts w:asciiTheme="majorHAnsi" w:hAnsiTheme="majorHAnsi" w:cstheme="majorHAnsi"/>
            <w:lang w:val="en-GB"/>
          </w:rPr>
          <w:t>Figure 3.2</w:t>
        </w:r>
      </w:ins>
      <w:r w:rsidRPr="00D15149">
        <w:rPr>
          <w:rFonts w:asciiTheme="majorHAnsi" w:hAnsiTheme="majorHAnsi" w:cstheme="majorHAnsi"/>
          <w:lang w:val="en-GB"/>
        </w:rPr>
        <w:t xml:space="preserve"> shows a</w:t>
      </w:r>
      <w:r w:rsidR="005B30E2" w:rsidRPr="00D15149">
        <w:rPr>
          <w:rFonts w:asciiTheme="majorHAnsi" w:hAnsiTheme="majorHAnsi" w:cstheme="majorHAnsi"/>
          <w:lang w:val="en-GB"/>
        </w:rPr>
        <w:t xml:space="preserve"> more</w:t>
      </w:r>
      <w:r w:rsidRPr="00D15149">
        <w:rPr>
          <w:rFonts w:asciiTheme="majorHAnsi" w:hAnsiTheme="majorHAnsi" w:cstheme="majorHAnsi"/>
          <w:lang w:val="en-GB"/>
        </w:rPr>
        <w:t xml:space="preserve"> detailed view of the compute node. </w:t>
      </w:r>
      <w:r w:rsidR="005B30E2" w:rsidRPr="00D15149">
        <w:rPr>
          <w:rFonts w:asciiTheme="majorHAnsi" w:hAnsiTheme="majorHAnsi" w:cstheme="majorHAnsi"/>
          <w:lang w:eastAsia="zh-CN"/>
        </w:rPr>
        <w:t>This</w:t>
      </w:r>
      <w:r w:rsidRPr="00D15149">
        <w:rPr>
          <w:rFonts w:asciiTheme="majorHAnsi" w:hAnsiTheme="majorHAnsi" w:cstheme="majorHAnsi"/>
          <w:lang w:eastAsia="zh-CN"/>
        </w:rPr>
        <w:t xml:space="preserve"> is the place where vRouter runs. It is the most important component of </w:t>
      </w:r>
      <w:r w:rsidR="005B30E2" w:rsidRPr="00D15149">
        <w:rPr>
          <w:rFonts w:asciiTheme="majorHAnsi" w:hAnsiTheme="majorHAnsi" w:cstheme="majorHAnsi"/>
          <w:lang w:eastAsia="zh-CN"/>
        </w:rPr>
        <w:t xml:space="preserve">the </w:t>
      </w:r>
      <w:del w:id="37" w:author="Patrick Ames" w:date="2020-11-09T12:00:00Z">
        <w:r w:rsidRPr="00D15149" w:rsidDel="00BB6193">
          <w:rPr>
            <w:rFonts w:asciiTheme="majorHAnsi" w:hAnsiTheme="majorHAnsi" w:cstheme="majorHAnsi"/>
            <w:lang w:eastAsia="zh-CN"/>
          </w:rPr>
          <w:delText xml:space="preserve">contrail </w:delText>
        </w:r>
      </w:del>
      <w:ins w:id="38" w:author="Patrick Ames" w:date="2020-11-09T12:00:00Z">
        <w:r w:rsidR="00BB6193">
          <w:rPr>
            <w:rFonts w:asciiTheme="majorHAnsi" w:hAnsiTheme="majorHAnsi" w:cstheme="majorHAnsi"/>
            <w:lang w:eastAsia="zh-CN"/>
          </w:rPr>
          <w:t>C</w:t>
        </w:r>
        <w:r w:rsidR="00BB6193" w:rsidRPr="00D15149">
          <w:rPr>
            <w:rFonts w:asciiTheme="majorHAnsi" w:hAnsiTheme="majorHAnsi" w:cstheme="majorHAnsi"/>
            <w:lang w:eastAsia="zh-CN"/>
          </w:rPr>
          <w:t xml:space="preserve">ontrail </w:t>
        </w:r>
      </w:ins>
      <w:r w:rsidRPr="00D15149">
        <w:rPr>
          <w:rFonts w:asciiTheme="majorHAnsi" w:hAnsiTheme="majorHAnsi" w:cstheme="majorHAnsi"/>
          <w:lang w:eastAsia="zh-CN"/>
        </w:rPr>
        <w:t>data</w:t>
      </w:r>
      <w:ins w:id="39" w:author="Patrick Ames" w:date="2020-11-09T12:00:00Z">
        <w:r w:rsidR="00BB6193">
          <w:rPr>
            <w:rFonts w:asciiTheme="majorHAnsi" w:hAnsiTheme="majorHAnsi" w:cstheme="majorHAnsi"/>
            <w:lang w:eastAsia="zh-CN"/>
          </w:rPr>
          <w:t xml:space="preserve"> </w:t>
        </w:r>
      </w:ins>
      <w:r w:rsidRPr="00D15149">
        <w:rPr>
          <w:rFonts w:asciiTheme="majorHAnsi" w:hAnsiTheme="majorHAnsi" w:cstheme="majorHAnsi"/>
          <w:lang w:eastAsia="zh-CN"/>
        </w:rPr>
        <w:t xml:space="preserve">plane. </w:t>
      </w:r>
      <w:del w:id="40" w:author="Patrick Ames" w:date="2020-11-09T12:00:00Z">
        <w:r w:rsidRPr="00D15149" w:rsidDel="00BB6193">
          <w:rPr>
            <w:rFonts w:asciiTheme="majorHAnsi" w:hAnsiTheme="majorHAnsi" w:cstheme="majorHAnsi"/>
            <w:lang w:eastAsia="zh-CN"/>
          </w:rPr>
          <w:delText xml:space="preserve">We </w:delText>
        </w:r>
      </w:del>
      <w:ins w:id="41" w:author="Patrick Ames" w:date="2020-11-09T12:00:00Z">
        <w:r w:rsidR="00BB6193">
          <w:rPr>
            <w:rFonts w:asciiTheme="majorHAnsi" w:hAnsiTheme="majorHAnsi" w:cstheme="majorHAnsi"/>
            <w:lang w:eastAsia="zh-CN"/>
          </w:rPr>
          <w:t>You</w:t>
        </w:r>
        <w:r w:rsidR="00BB6193" w:rsidRPr="00D15149">
          <w:rPr>
            <w:rFonts w:asciiTheme="majorHAnsi" w:hAnsiTheme="majorHAnsi" w:cstheme="majorHAnsi"/>
            <w:lang w:eastAsia="zh-CN"/>
          </w:rPr>
          <w:t xml:space="preserve"> </w:t>
        </w:r>
      </w:ins>
      <w:r w:rsidRPr="00D15149">
        <w:rPr>
          <w:rFonts w:asciiTheme="majorHAnsi" w:hAnsiTheme="majorHAnsi" w:cstheme="majorHAnsi"/>
          <w:lang w:eastAsia="zh-CN"/>
        </w:rPr>
        <w:t>can see some workloads running</w:t>
      </w:r>
      <w:del w:id="42" w:author="Patrick Ames" w:date="2020-11-09T12:00:00Z">
        <w:r w:rsidRPr="00D15149" w:rsidDel="00BB6193">
          <w:rPr>
            <w:rFonts w:asciiTheme="majorHAnsi" w:hAnsiTheme="majorHAnsi" w:cstheme="majorHAnsi"/>
            <w:lang w:eastAsia="zh-CN"/>
          </w:rPr>
          <w:delText>. The</w:delText>
        </w:r>
      </w:del>
      <w:ins w:id="43" w:author="Patrick Ames" w:date="2020-11-09T12:00:00Z">
        <w:r w:rsidR="00BB6193">
          <w:rPr>
            <w:rFonts w:asciiTheme="majorHAnsi" w:hAnsiTheme="majorHAnsi" w:cstheme="majorHAnsi"/>
            <w:lang w:eastAsia="zh-CN"/>
          </w:rPr>
          <w:t xml:space="preserve"> and these</w:t>
        </w:r>
      </w:ins>
      <w:r w:rsidRPr="00D15149">
        <w:rPr>
          <w:rFonts w:asciiTheme="majorHAnsi" w:hAnsiTheme="majorHAnsi" w:cstheme="majorHAnsi"/>
          <w:lang w:eastAsia="zh-CN"/>
        </w:rPr>
        <w:t xml:space="preserve"> workloads can be either </w:t>
      </w:r>
      <w:del w:id="44" w:author="Patrick Ames" w:date="2020-11-09T12:00:00Z">
        <w:r w:rsidRPr="00D15149" w:rsidDel="00BB6193">
          <w:rPr>
            <w:rFonts w:asciiTheme="majorHAnsi" w:hAnsiTheme="majorHAnsi" w:cstheme="majorHAnsi"/>
            <w:lang w:eastAsia="zh-CN"/>
          </w:rPr>
          <w:delText>virtual machine</w:delText>
        </w:r>
      </w:del>
      <w:ins w:id="45" w:author="Patrick Ames" w:date="2020-11-09T12:00:00Z">
        <w:r w:rsidR="00BB6193">
          <w:rPr>
            <w:rFonts w:asciiTheme="majorHAnsi" w:hAnsiTheme="majorHAnsi" w:cstheme="majorHAnsi"/>
            <w:lang w:eastAsia="zh-CN"/>
          </w:rPr>
          <w:t>VM</w:t>
        </w:r>
      </w:ins>
      <w:r w:rsidRPr="00D15149">
        <w:rPr>
          <w:rFonts w:asciiTheme="majorHAnsi" w:hAnsiTheme="majorHAnsi" w:cstheme="majorHAnsi"/>
          <w:lang w:eastAsia="zh-CN"/>
        </w:rPr>
        <w:t>s or container</w:t>
      </w:r>
      <w:r w:rsidR="00452CA1" w:rsidRPr="00D15149">
        <w:rPr>
          <w:rFonts w:asciiTheme="majorHAnsi" w:hAnsiTheme="majorHAnsi" w:cstheme="majorHAnsi"/>
          <w:lang w:eastAsia="zh-CN"/>
        </w:rPr>
        <w:t>s</w:t>
      </w:r>
      <w:r w:rsidRPr="00D15149">
        <w:rPr>
          <w:rFonts w:asciiTheme="majorHAnsi" w:hAnsiTheme="majorHAnsi" w:cstheme="majorHAnsi"/>
          <w:lang w:eastAsia="zh-CN"/>
        </w:rPr>
        <w:t>. These workloads have their interfaces plumbed into the vRouter.</w:t>
      </w:r>
    </w:p>
    <w:p w14:paraId="6A95F764" w14:textId="77777777" w:rsidR="004E1954" w:rsidRPr="00D15149" w:rsidRDefault="004E1954" w:rsidP="005B039A">
      <w:pPr>
        <w:spacing w:after="0"/>
        <w:rPr>
          <w:rFonts w:asciiTheme="majorHAnsi" w:hAnsiTheme="majorHAnsi" w:cstheme="majorHAnsi"/>
          <w:lang w:eastAsia="zh-CN"/>
        </w:rPr>
      </w:pPr>
    </w:p>
    <w:p w14:paraId="1640967D" w14:textId="05AA093E" w:rsidR="004E1954" w:rsidRPr="00D15149" w:rsidRDefault="004E1954" w:rsidP="005B039A">
      <w:pPr>
        <w:spacing w:after="0"/>
        <w:rPr>
          <w:rFonts w:asciiTheme="majorHAnsi" w:hAnsiTheme="majorHAnsi" w:cstheme="majorHAnsi"/>
          <w:lang w:eastAsia="zh-CN"/>
        </w:rPr>
      </w:pPr>
      <w:r w:rsidRPr="00D15149">
        <w:rPr>
          <w:rFonts w:asciiTheme="majorHAnsi" w:hAnsiTheme="majorHAnsi" w:cstheme="majorHAnsi"/>
          <w:lang w:eastAsia="zh-CN"/>
        </w:rPr>
        <w:t xml:space="preserve">At a high level, vRouter </w:t>
      </w:r>
      <w:r w:rsidR="000F22EA" w:rsidRPr="00D15149">
        <w:rPr>
          <w:rFonts w:asciiTheme="majorHAnsi" w:hAnsiTheme="majorHAnsi" w:cstheme="majorHAnsi"/>
          <w:lang w:eastAsia="zh-CN"/>
        </w:rPr>
        <w:t>forms dynamic overlay tunnels with other workloads running on the same or different computes</w:t>
      </w:r>
      <w:r w:rsidR="00DF7E5C" w:rsidRPr="00D15149">
        <w:rPr>
          <w:rFonts w:asciiTheme="majorHAnsi" w:hAnsiTheme="majorHAnsi" w:cstheme="majorHAnsi"/>
          <w:lang w:eastAsia="zh-CN"/>
        </w:rPr>
        <w:t xml:space="preserve"> to send and receive data traffic</w:t>
      </w:r>
      <w:r w:rsidR="000F22EA" w:rsidRPr="00D15149">
        <w:rPr>
          <w:rFonts w:asciiTheme="majorHAnsi" w:hAnsiTheme="majorHAnsi" w:cstheme="majorHAnsi"/>
          <w:lang w:eastAsia="zh-CN"/>
        </w:rPr>
        <w:t xml:space="preserve">. </w:t>
      </w:r>
      <w:r w:rsidR="00DF7E5C" w:rsidRPr="00D15149">
        <w:rPr>
          <w:rFonts w:asciiTheme="majorHAnsi" w:hAnsiTheme="majorHAnsi" w:cstheme="majorHAnsi"/>
          <w:lang w:eastAsia="zh-CN"/>
        </w:rPr>
        <w:t xml:space="preserve">Within the server, it </w:t>
      </w:r>
      <w:r w:rsidRPr="00D15149">
        <w:rPr>
          <w:rFonts w:asciiTheme="majorHAnsi" w:hAnsiTheme="majorHAnsi" w:cstheme="majorHAnsi"/>
          <w:lang w:eastAsia="zh-CN"/>
        </w:rPr>
        <w:t>switches the packets between the VM interfaces and</w:t>
      </w:r>
      <w:ins w:id="46" w:author="Patrick Ames" w:date="2020-11-09T12:01:00Z">
        <w:r w:rsidR="00BB6193">
          <w:rPr>
            <w:rFonts w:asciiTheme="majorHAnsi" w:hAnsiTheme="majorHAnsi" w:cstheme="majorHAnsi"/>
            <w:lang w:eastAsia="zh-CN"/>
          </w:rPr>
          <w:t xml:space="preserve"> the</w:t>
        </w:r>
      </w:ins>
      <w:r w:rsidRPr="00D15149">
        <w:rPr>
          <w:rFonts w:asciiTheme="majorHAnsi" w:hAnsiTheme="majorHAnsi" w:cstheme="majorHAnsi"/>
          <w:lang w:eastAsia="zh-CN"/>
        </w:rPr>
        <w:t xml:space="preserve"> physical interfaces after doing </w:t>
      </w:r>
      <w:r w:rsidR="00452CA1" w:rsidRPr="00D15149">
        <w:rPr>
          <w:rFonts w:asciiTheme="majorHAnsi" w:hAnsiTheme="majorHAnsi" w:cstheme="majorHAnsi"/>
          <w:lang w:eastAsia="zh-CN"/>
        </w:rPr>
        <w:t xml:space="preserve">the required </w:t>
      </w:r>
      <w:r w:rsidRPr="00D15149">
        <w:rPr>
          <w:rFonts w:asciiTheme="majorHAnsi" w:hAnsiTheme="majorHAnsi" w:cstheme="majorHAnsi"/>
          <w:lang w:eastAsia="zh-CN"/>
        </w:rPr>
        <w:t xml:space="preserve">encapsulations or decapsulations. </w:t>
      </w:r>
      <w:r w:rsidR="009D4242" w:rsidRPr="00D15149">
        <w:rPr>
          <w:rFonts w:asciiTheme="majorHAnsi" w:hAnsiTheme="majorHAnsi" w:cstheme="majorHAnsi"/>
          <w:lang w:eastAsia="zh-CN"/>
        </w:rPr>
        <w:t>Currently, the encapsulation</w:t>
      </w:r>
      <w:r w:rsidR="005D17B2" w:rsidRPr="00D15149">
        <w:rPr>
          <w:rFonts w:asciiTheme="majorHAnsi" w:hAnsiTheme="majorHAnsi" w:cstheme="majorHAnsi"/>
          <w:lang w:eastAsia="zh-CN"/>
        </w:rPr>
        <w:t xml:space="preserve"> protocol</w:t>
      </w:r>
      <w:r w:rsidR="009D4242" w:rsidRPr="00D15149">
        <w:rPr>
          <w:rFonts w:asciiTheme="majorHAnsi" w:hAnsiTheme="majorHAnsi" w:cstheme="majorHAnsi"/>
          <w:lang w:eastAsia="zh-CN"/>
        </w:rPr>
        <w:t xml:space="preserve">s supported </w:t>
      </w:r>
      <w:del w:id="47" w:author="Patrick Ames" w:date="2020-11-09T12:01:00Z">
        <w:r w:rsidR="009D4242" w:rsidRPr="00D15149" w:rsidDel="00BB6193">
          <w:rPr>
            <w:rFonts w:asciiTheme="majorHAnsi" w:hAnsiTheme="majorHAnsi" w:cstheme="majorHAnsi"/>
            <w:lang w:eastAsia="zh-CN"/>
          </w:rPr>
          <w:delText xml:space="preserve">to </w:delText>
        </w:r>
      </w:del>
      <w:ins w:id="48" w:author="Patrick Ames" w:date="2020-11-09T12:01:00Z">
        <w:r w:rsidR="00BB6193">
          <w:rPr>
            <w:rFonts w:asciiTheme="majorHAnsi" w:hAnsiTheme="majorHAnsi" w:cstheme="majorHAnsi"/>
            <w:lang w:eastAsia="zh-CN"/>
          </w:rPr>
          <w:t>by</w:t>
        </w:r>
        <w:r w:rsidR="00BB6193" w:rsidRPr="00D15149">
          <w:rPr>
            <w:rFonts w:asciiTheme="majorHAnsi" w:hAnsiTheme="majorHAnsi" w:cstheme="majorHAnsi"/>
            <w:lang w:eastAsia="zh-CN"/>
          </w:rPr>
          <w:t xml:space="preserve"> </w:t>
        </w:r>
      </w:ins>
      <w:r w:rsidR="009D4242" w:rsidRPr="00D15149">
        <w:rPr>
          <w:rFonts w:asciiTheme="majorHAnsi" w:hAnsiTheme="majorHAnsi" w:cstheme="majorHAnsi"/>
          <w:lang w:eastAsia="zh-CN"/>
        </w:rPr>
        <w:t>vRouter are MPLS over UDP (</w:t>
      </w:r>
      <w:proofErr w:type="spellStart"/>
      <w:r w:rsidR="009D4242" w:rsidRPr="00D15149">
        <w:rPr>
          <w:rFonts w:asciiTheme="majorHAnsi" w:hAnsiTheme="majorHAnsi" w:cstheme="majorHAnsi"/>
          <w:lang w:eastAsia="zh-CN"/>
        </w:rPr>
        <w:t>MPLSoUDP</w:t>
      </w:r>
      <w:proofErr w:type="spellEnd"/>
      <w:r w:rsidR="009D4242" w:rsidRPr="00D15149">
        <w:rPr>
          <w:rFonts w:asciiTheme="majorHAnsi" w:hAnsiTheme="majorHAnsi" w:cstheme="majorHAnsi"/>
          <w:lang w:eastAsia="zh-CN"/>
        </w:rPr>
        <w:t>), MPLS over GRE (</w:t>
      </w:r>
      <w:proofErr w:type="spellStart"/>
      <w:r w:rsidR="009D4242" w:rsidRPr="00D15149">
        <w:rPr>
          <w:rFonts w:asciiTheme="majorHAnsi" w:hAnsiTheme="majorHAnsi" w:cstheme="majorHAnsi"/>
          <w:lang w:eastAsia="zh-CN"/>
        </w:rPr>
        <w:t>MPLSoGRE</w:t>
      </w:r>
      <w:proofErr w:type="spellEnd"/>
      <w:r w:rsidR="009D4242" w:rsidRPr="00D15149">
        <w:rPr>
          <w:rFonts w:asciiTheme="majorHAnsi" w:hAnsiTheme="majorHAnsi" w:cstheme="majorHAnsi"/>
          <w:lang w:eastAsia="zh-CN"/>
        </w:rPr>
        <w:t>)</w:t>
      </w:r>
      <w:ins w:id="49" w:author="Patrick Ames" w:date="2020-11-09T12:01:00Z">
        <w:r w:rsidR="00BB6193">
          <w:rPr>
            <w:rFonts w:asciiTheme="majorHAnsi" w:hAnsiTheme="majorHAnsi" w:cstheme="majorHAnsi"/>
            <w:lang w:eastAsia="zh-CN"/>
          </w:rPr>
          <w:t>,</w:t>
        </w:r>
      </w:ins>
      <w:r w:rsidR="009D4242" w:rsidRPr="00D15149">
        <w:rPr>
          <w:rFonts w:asciiTheme="majorHAnsi" w:hAnsiTheme="majorHAnsi" w:cstheme="majorHAnsi"/>
          <w:lang w:eastAsia="zh-CN"/>
        </w:rPr>
        <w:t xml:space="preserve"> and VXLAN. </w:t>
      </w:r>
      <w:r w:rsidRPr="00D15149">
        <w:rPr>
          <w:rFonts w:asciiTheme="majorHAnsi" w:hAnsiTheme="majorHAnsi" w:cstheme="majorHAnsi"/>
          <w:lang w:eastAsia="zh-CN"/>
        </w:rPr>
        <w:t>Each of th</w:t>
      </w:r>
      <w:r w:rsidR="001E0575" w:rsidRPr="00D15149">
        <w:rPr>
          <w:rFonts w:asciiTheme="majorHAnsi" w:hAnsiTheme="majorHAnsi" w:cstheme="majorHAnsi"/>
          <w:lang w:eastAsia="zh-CN"/>
        </w:rPr>
        <w:t>ese workloads</w:t>
      </w:r>
      <w:r w:rsidRPr="00D15149">
        <w:rPr>
          <w:rFonts w:asciiTheme="majorHAnsi" w:hAnsiTheme="majorHAnsi" w:cstheme="majorHAnsi"/>
          <w:lang w:eastAsia="zh-CN"/>
        </w:rPr>
        <w:t xml:space="preserve"> have a corresponding forwarding state or routing instance inside vRouter which it uses to switch the packets. The physical interface </w:t>
      </w:r>
      <w:r w:rsidR="008817AC" w:rsidRPr="00D15149">
        <w:rPr>
          <w:rFonts w:asciiTheme="majorHAnsi" w:hAnsiTheme="majorHAnsi" w:cstheme="majorHAnsi"/>
          <w:lang w:eastAsia="zh-CN"/>
        </w:rPr>
        <w:t xml:space="preserve">that is connected to the </w:t>
      </w:r>
      <w:del w:id="50" w:author="Patrick Ames" w:date="2020-11-09T12:02:00Z">
        <w:r w:rsidR="008817AC" w:rsidRPr="00D15149" w:rsidDel="00BB6193">
          <w:rPr>
            <w:rFonts w:asciiTheme="majorHAnsi" w:hAnsiTheme="majorHAnsi" w:cstheme="majorHAnsi"/>
            <w:lang w:eastAsia="zh-CN"/>
          </w:rPr>
          <w:delText>Top</w:delText>
        </w:r>
      </w:del>
      <w:ins w:id="51" w:author="Patrick Ames" w:date="2020-11-09T12:02:00Z">
        <w:r w:rsidR="00BB6193">
          <w:rPr>
            <w:rFonts w:asciiTheme="majorHAnsi" w:hAnsiTheme="majorHAnsi" w:cstheme="majorHAnsi"/>
            <w:lang w:eastAsia="zh-CN"/>
          </w:rPr>
          <w:t>t</w:t>
        </w:r>
        <w:r w:rsidR="00BB6193" w:rsidRPr="00D15149">
          <w:rPr>
            <w:rFonts w:asciiTheme="majorHAnsi" w:hAnsiTheme="majorHAnsi" w:cstheme="majorHAnsi"/>
            <w:lang w:eastAsia="zh-CN"/>
          </w:rPr>
          <w:t>op</w:t>
        </w:r>
      </w:ins>
      <w:r w:rsidR="008817AC" w:rsidRPr="00D15149">
        <w:rPr>
          <w:rFonts w:asciiTheme="majorHAnsi" w:hAnsiTheme="majorHAnsi" w:cstheme="majorHAnsi"/>
          <w:lang w:eastAsia="zh-CN"/>
        </w:rPr>
        <w:t>-</w:t>
      </w:r>
      <w:del w:id="52" w:author="Patrick Ames" w:date="2020-11-09T12:02:00Z">
        <w:r w:rsidR="008817AC" w:rsidRPr="00D15149" w:rsidDel="00BB6193">
          <w:rPr>
            <w:rFonts w:asciiTheme="majorHAnsi" w:hAnsiTheme="majorHAnsi" w:cstheme="majorHAnsi"/>
            <w:lang w:eastAsia="zh-CN"/>
          </w:rPr>
          <w:delText>or</w:delText>
        </w:r>
      </w:del>
      <w:ins w:id="53" w:author="Patrick Ames" w:date="2020-11-09T12:02:00Z">
        <w:r w:rsidR="00BB6193" w:rsidRPr="00D15149">
          <w:rPr>
            <w:rFonts w:asciiTheme="majorHAnsi" w:hAnsiTheme="majorHAnsi" w:cstheme="majorHAnsi"/>
            <w:lang w:eastAsia="zh-CN"/>
          </w:rPr>
          <w:t>o</w:t>
        </w:r>
        <w:r w:rsidR="00BB6193">
          <w:rPr>
            <w:rFonts w:asciiTheme="majorHAnsi" w:hAnsiTheme="majorHAnsi" w:cstheme="majorHAnsi"/>
            <w:lang w:eastAsia="zh-CN"/>
          </w:rPr>
          <w:t>f</w:t>
        </w:r>
      </w:ins>
      <w:r w:rsidR="008817AC" w:rsidRPr="00D15149">
        <w:rPr>
          <w:rFonts w:asciiTheme="majorHAnsi" w:hAnsiTheme="majorHAnsi" w:cstheme="majorHAnsi"/>
          <w:lang w:eastAsia="zh-CN"/>
        </w:rPr>
        <w:t>-rack</w:t>
      </w:r>
      <w:ins w:id="54" w:author="Patrick Ames" w:date="2020-11-09T12:02:00Z">
        <w:r w:rsidR="00BB6193">
          <w:rPr>
            <w:rFonts w:asciiTheme="majorHAnsi" w:hAnsiTheme="majorHAnsi" w:cstheme="majorHAnsi"/>
            <w:lang w:eastAsia="zh-CN"/>
          </w:rPr>
          <w:t xml:space="preserve"> (TOR)</w:t>
        </w:r>
      </w:ins>
      <w:r w:rsidR="008817AC" w:rsidRPr="00D15149">
        <w:rPr>
          <w:rFonts w:asciiTheme="majorHAnsi" w:hAnsiTheme="majorHAnsi" w:cstheme="majorHAnsi"/>
          <w:lang w:eastAsia="zh-CN"/>
        </w:rPr>
        <w:t xml:space="preserve"> switch </w:t>
      </w:r>
      <w:r w:rsidRPr="00D15149">
        <w:rPr>
          <w:rFonts w:asciiTheme="majorHAnsi" w:hAnsiTheme="majorHAnsi" w:cstheme="majorHAnsi"/>
          <w:lang w:eastAsia="zh-CN"/>
        </w:rPr>
        <w:t>can be single or bonded mode.</w:t>
      </w:r>
    </w:p>
    <w:p w14:paraId="46DA071C" w14:textId="77777777" w:rsidR="004E1954" w:rsidRPr="00D15149" w:rsidRDefault="004E1954" w:rsidP="005B039A">
      <w:pPr>
        <w:spacing w:after="0"/>
        <w:rPr>
          <w:rFonts w:asciiTheme="majorHAnsi" w:hAnsiTheme="majorHAnsi" w:cstheme="majorHAnsi"/>
          <w:lang w:eastAsia="zh-CN"/>
        </w:rPr>
      </w:pPr>
    </w:p>
    <w:p w14:paraId="354FA4E0" w14:textId="1D944341" w:rsidR="004E1954" w:rsidRPr="00D15149" w:rsidRDefault="004E1954" w:rsidP="005B039A">
      <w:pPr>
        <w:spacing w:after="0"/>
        <w:rPr>
          <w:rFonts w:asciiTheme="majorHAnsi" w:hAnsiTheme="majorHAnsi" w:cstheme="majorHAnsi"/>
          <w:lang w:eastAsia="zh-CN"/>
        </w:rPr>
      </w:pPr>
      <w:r w:rsidRPr="00D15149">
        <w:rPr>
          <w:rFonts w:asciiTheme="majorHAnsi" w:hAnsiTheme="majorHAnsi" w:cstheme="majorHAnsi"/>
          <w:lang w:eastAsia="zh-CN"/>
        </w:rPr>
        <w:t>Th</w:t>
      </w:r>
      <w:r w:rsidR="00A143FA" w:rsidRPr="00D15149">
        <w:rPr>
          <w:rFonts w:asciiTheme="majorHAnsi" w:hAnsiTheme="majorHAnsi" w:cstheme="majorHAnsi"/>
          <w:lang w:eastAsia="zh-CN"/>
        </w:rPr>
        <w:t>e</w:t>
      </w:r>
      <w:r w:rsidRPr="00D15149">
        <w:rPr>
          <w:rFonts w:asciiTheme="majorHAnsi" w:hAnsiTheme="majorHAnsi" w:cstheme="majorHAnsi"/>
          <w:lang w:eastAsia="zh-CN"/>
        </w:rPr>
        <w:t xml:space="preserve"> vRouter itself can be running </w:t>
      </w:r>
      <w:r w:rsidR="00B873B4" w:rsidRPr="00D15149">
        <w:rPr>
          <w:rFonts w:asciiTheme="majorHAnsi" w:hAnsiTheme="majorHAnsi" w:cstheme="majorHAnsi"/>
          <w:lang w:eastAsia="zh-CN"/>
        </w:rPr>
        <w:t xml:space="preserve">either </w:t>
      </w:r>
      <w:r w:rsidR="001C0AE1" w:rsidRPr="00D15149">
        <w:rPr>
          <w:rFonts w:asciiTheme="majorHAnsi" w:hAnsiTheme="majorHAnsi" w:cstheme="majorHAnsi"/>
          <w:lang w:eastAsia="zh-CN"/>
        </w:rPr>
        <w:t xml:space="preserve">as a </w:t>
      </w:r>
      <w:r w:rsidR="005D17B2" w:rsidRPr="00D15149">
        <w:rPr>
          <w:rFonts w:asciiTheme="majorHAnsi" w:hAnsiTheme="majorHAnsi" w:cstheme="majorHAnsi"/>
          <w:lang w:eastAsia="zh-CN"/>
        </w:rPr>
        <w:t>L</w:t>
      </w:r>
      <w:r w:rsidR="001C0AE1" w:rsidRPr="00D15149">
        <w:rPr>
          <w:rFonts w:asciiTheme="majorHAnsi" w:hAnsiTheme="majorHAnsi" w:cstheme="majorHAnsi"/>
          <w:lang w:eastAsia="zh-CN"/>
        </w:rPr>
        <w:t xml:space="preserve">inux </w:t>
      </w:r>
      <w:r w:rsidRPr="00D15149">
        <w:rPr>
          <w:rFonts w:asciiTheme="majorHAnsi" w:hAnsiTheme="majorHAnsi" w:cstheme="majorHAnsi"/>
          <w:lang w:eastAsia="zh-CN"/>
        </w:rPr>
        <w:t xml:space="preserve">kernel </w:t>
      </w:r>
      <w:r w:rsidR="001C0AE1" w:rsidRPr="00D15149">
        <w:rPr>
          <w:rFonts w:asciiTheme="majorHAnsi" w:hAnsiTheme="majorHAnsi" w:cstheme="majorHAnsi"/>
          <w:lang w:eastAsia="zh-CN"/>
        </w:rPr>
        <w:t xml:space="preserve">module </w:t>
      </w:r>
      <w:r w:rsidRPr="00D15149">
        <w:rPr>
          <w:rFonts w:asciiTheme="majorHAnsi" w:hAnsiTheme="majorHAnsi" w:cstheme="majorHAnsi"/>
          <w:lang w:eastAsia="zh-CN"/>
        </w:rPr>
        <w:t>or as a user</w:t>
      </w:r>
      <w:ins w:id="55" w:author="Patrick Ames" w:date="2020-11-09T12:02:00Z">
        <w:r w:rsidR="00BB6193">
          <w:rPr>
            <w:rFonts w:asciiTheme="majorHAnsi" w:hAnsiTheme="majorHAnsi" w:cstheme="majorHAnsi"/>
            <w:lang w:eastAsia="zh-CN"/>
          </w:rPr>
          <w:t xml:space="preserve"> </w:t>
        </w:r>
      </w:ins>
      <w:r w:rsidRPr="00D15149">
        <w:rPr>
          <w:rFonts w:asciiTheme="majorHAnsi" w:hAnsiTheme="majorHAnsi" w:cstheme="majorHAnsi"/>
          <w:lang w:eastAsia="zh-CN"/>
        </w:rPr>
        <w:t>space DPDK process. There is a vRouter agent process also running in user space. The agent has a connection to the c</w:t>
      </w:r>
      <w:r w:rsidR="0094419D" w:rsidRPr="00D15149">
        <w:rPr>
          <w:rFonts w:asciiTheme="majorHAnsi" w:hAnsiTheme="majorHAnsi" w:cstheme="majorHAnsi"/>
          <w:lang w:eastAsia="zh-CN"/>
        </w:rPr>
        <w:t>ontroller</w:t>
      </w:r>
      <w:r w:rsidRPr="00D15149">
        <w:rPr>
          <w:rFonts w:asciiTheme="majorHAnsi" w:hAnsiTheme="majorHAnsi" w:cstheme="majorHAnsi"/>
          <w:lang w:eastAsia="zh-CN"/>
        </w:rPr>
        <w:t xml:space="preserve"> using a XMPP channel which is used to download configurations and forwarding information. The main job of the agent is to program this forwarding state to </w:t>
      </w:r>
      <w:ins w:id="56" w:author="Patrick Ames" w:date="2020-11-09T12:02:00Z">
        <w:r w:rsidR="00BB6193">
          <w:rPr>
            <w:rFonts w:asciiTheme="majorHAnsi" w:hAnsiTheme="majorHAnsi" w:cstheme="majorHAnsi"/>
            <w:lang w:eastAsia="zh-CN"/>
          </w:rPr>
          <w:t xml:space="preserve">the </w:t>
        </w:r>
      </w:ins>
      <w:r w:rsidRPr="00D15149">
        <w:rPr>
          <w:rFonts w:asciiTheme="majorHAnsi" w:hAnsiTheme="majorHAnsi" w:cstheme="majorHAnsi"/>
          <w:lang w:eastAsia="zh-CN"/>
        </w:rPr>
        <w:t>vRouter</w:t>
      </w:r>
      <w:r w:rsidR="0094419D" w:rsidRPr="00D15149">
        <w:rPr>
          <w:rFonts w:asciiTheme="majorHAnsi" w:hAnsiTheme="majorHAnsi" w:cstheme="majorHAnsi"/>
          <w:lang w:eastAsia="zh-CN"/>
        </w:rPr>
        <w:t xml:space="preserve"> forwarding plane</w:t>
      </w:r>
      <w:r w:rsidRPr="00D15149">
        <w:rPr>
          <w:rFonts w:asciiTheme="majorHAnsi" w:hAnsiTheme="majorHAnsi" w:cstheme="majorHAnsi"/>
          <w:lang w:eastAsia="zh-CN"/>
        </w:rPr>
        <w:t>.</w:t>
      </w:r>
    </w:p>
    <w:p w14:paraId="4B74E7D6" w14:textId="77777777" w:rsidR="004E1954" w:rsidRDefault="004E1954" w:rsidP="005B039A">
      <w:pPr>
        <w:spacing w:after="0"/>
        <w:rPr>
          <w:lang w:eastAsia="zh-CN"/>
        </w:rPr>
      </w:pPr>
    </w:p>
    <w:p w14:paraId="7D2E139A" w14:textId="0623C52A" w:rsidR="004E1954" w:rsidRPr="001A652F" w:rsidRDefault="004E1954" w:rsidP="004E1954">
      <w:pPr>
        <w:pStyle w:val="Heading2"/>
        <w:rPr>
          <w:lang w:val="en-GB"/>
        </w:rPr>
      </w:pPr>
      <w:bookmarkStart w:id="57" w:name="_Toc54881605"/>
      <w:r w:rsidRPr="001A652F">
        <w:rPr>
          <w:lang w:val="en-GB"/>
        </w:rPr>
        <w:lastRenderedPageBreak/>
        <w:t xml:space="preserve">vRouter </w:t>
      </w:r>
      <w:del w:id="58" w:author="Patrick Ames" w:date="2020-11-09T12:03:00Z">
        <w:r w:rsidRPr="001A652F" w:rsidDel="00BB6193">
          <w:rPr>
            <w:lang w:val="en-GB"/>
          </w:rPr>
          <w:delText>architecture</w:delText>
        </w:r>
      </w:del>
      <w:bookmarkEnd w:id="5"/>
      <w:bookmarkEnd w:id="57"/>
      <w:ins w:id="59" w:author="Patrick Ames" w:date="2020-11-09T12:03:00Z">
        <w:r w:rsidR="00BB6193">
          <w:rPr>
            <w:lang w:val="en-GB"/>
          </w:rPr>
          <w:t>A</w:t>
        </w:r>
        <w:r w:rsidR="00BB6193" w:rsidRPr="001A652F">
          <w:rPr>
            <w:lang w:val="en-GB"/>
          </w:rPr>
          <w:t>rchitecture</w:t>
        </w:r>
      </w:ins>
    </w:p>
    <w:p w14:paraId="6BB2F35A" w14:textId="06601B1A" w:rsidR="004E1954" w:rsidRPr="00D15149" w:rsidDel="00BB6193" w:rsidRDefault="00BB6193" w:rsidP="004E1954">
      <w:pPr>
        <w:pStyle w:val="BodyText"/>
        <w:spacing w:before="0" w:after="0"/>
        <w:rPr>
          <w:del w:id="60" w:author="Patrick Ames" w:date="2020-11-09T12:03:00Z"/>
          <w:rFonts w:asciiTheme="majorHAnsi" w:hAnsiTheme="majorHAnsi" w:cstheme="majorHAnsi"/>
          <w:lang w:val="en-GB"/>
        </w:rPr>
      </w:pPr>
      <w:ins w:id="61" w:author="Patrick Ames" w:date="2020-11-09T12:03:00Z">
        <w:r>
          <w:rPr>
            <w:rFonts w:asciiTheme="majorHAnsi" w:hAnsiTheme="majorHAnsi" w:cstheme="majorHAnsi"/>
            <w:lang w:val="en-GB"/>
          </w:rPr>
          <w:t xml:space="preserve">The </w:t>
        </w:r>
      </w:ins>
    </w:p>
    <w:p w14:paraId="4B2EC000" w14:textId="20E9D4F4" w:rsidR="004E1954" w:rsidRPr="00D15149" w:rsidRDefault="004E1954" w:rsidP="00BB6193">
      <w:pPr>
        <w:pStyle w:val="BodyText"/>
        <w:rPr>
          <w:lang w:eastAsia="zh-CN"/>
        </w:rPr>
        <w:pPrChange w:id="62" w:author="Patrick Ames" w:date="2020-11-09T12:04:00Z">
          <w:pPr>
            <w:autoSpaceDE w:val="0"/>
            <w:autoSpaceDN w:val="0"/>
            <w:adjustRightInd w:val="0"/>
            <w:spacing w:after="0"/>
          </w:pPr>
        </w:pPrChange>
      </w:pPr>
      <w:r w:rsidRPr="00D15149">
        <w:rPr>
          <w:lang w:eastAsia="zh-CN"/>
        </w:rPr>
        <w:t xml:space="preserve">vRouter is the workhorse of the Contrail system. Each and every packet to and from the </w:t>
      </w:r>
      <w:del w:id="63" w:author="Patrick Ames" w:date="2020-11-09T12:03:00Z">
        <w:r w:rsidRPr="00D15149" w:rsidDel="00BB6193">
          <w:rPr>
            <w:lang w:eastAsia="zh-CN"/>
          </w:rPr>
          <w:delText xml:space="preserve">contrail </w:delText>
        </w:r>
      </w:del>
      <w:ins w:id="64" w:author="Patrick Ames" w:date="2020-11-09T12:03:00Z">
        <w:r w:rsidR="00BB6193">
          <w:rPr>
            <w:lang w:eastAsia="zh-CN"/>
          </w:rPr>
          <w:t>C</w:t>
        </w:r>
        <w:r w:rsidR="00BB6193" w:rsidRPr="00D15149">
          <w:rPr>
            <w:lang w:eastAsia="zh-CN"/>
          </w:rPr>
          <w:t xml:space="preserve">ontrail </w:t>
        </w:r>
      </w:ins>
      <w:r w:rsidRPr="00D15149">
        <w:rPr>
          <w:lang w:eastAsia="zh-CN"/>
        </w:rPr>
        <w:t xml:space="preserve">cluster goes through </w:t>
      </w:r>
      <w:ins w:id="65" w:author="Patrick Ames" w:date="2020-11-09T12:03:00Z">
        <w:r w:rsidR="00BB6193">
          <w:rPr>
            <w:lang w:eastAsia="zh-CN"/>
          </w:rPr>
          <w:t xml:space="preserve">the </w:t>
        </w:r>
      </w:ins>
      <w:r w:rsidRPr="00D15149">
        <w:rPr>
          <w:lang w:eastAsia="zh-CN"/>
        </w:rPr>
        <w:t xml:space="preserve">vRouter. </w:t>
      </w:r>
      <w:ins w:id="66" w:author="Patrick Ames" w:date="2020-11-09T12:03:00Z">
        <w:r w:rsidR="00BB6193">
          <w:rPr>
            <w:lang w:eastAsia="zh-CN"/>
          </w:rPr>
          <w:t xml:space="preserve">The </w:t>
        </w:r>
      </w:ins>
      <w:r w:rsidRPr="00D15149">
        <w:rPr>
          <w:lang w:eastAsia="zh-CN"/>
        </w:rPr>
        <w:t>vRouter is high</w:t>
      </w:r>
      <w:del w:id="67" w:author="Patrick Ames" w:date="2020-11-09T12:04:00Z">
        <w:r w:rsidRPr="00D15149" w:rsidDel="00BB6193">
          <w:rPr>
            <w:lang w:eastAsia="zh-CN"/>
          </w:rPr>
          <w:delText>ly</w:delText>
        </w:r>
      </w:del>
      <w:r w:rsidRPr="00D15149">
        <w:rPr>
          <w:lang w:eastAsia="zh-CN"/>
        </w:rPr>
        <w:t xml:space="preserve"> performan</w:t>
      </w:r>
      <w:ins w:id="68" w:author="Patrick Ames" w:date="2020-11-09T12:04:00Z">
        <w:r w:rsidR="00BB6193">
          <w:rPr>
            <w:lang w:eastAsia="zh-CN"/>
          </w:rPr>
          <w:t>ce</w:t>
        </w:r>
      </w:ins>
      <w:del w:id="69" w:author="Patrick Ames" w:date="2020-11-09T12:04:00Z">
        <w:r w:rsidRPr="00D15149" w:rsidDel="00BB6193">
          <w:rPr>
            <w:lang w:eastAsia="zh-CN"/>
          </w:rPr>
          <w:delText>t</w:delText>
        </w:r>
      </w:del>
      <w:r w:rsidRPr="00D15149">
        <w:rPr>
          <w:lang w:eastAsia="zh-CN"/>
        </w:rPr>
        <w:t>, efficient</w:t>
      </w:r>
      <w:ins w:id="70" w:author="Patrick Ames" w:date="2020-11-09T12:04:00Z">
        <w:r w:rsidR="00BB6193">
          <w:rPr>
            <w:lang w:eastAsia="zh-CN"/>
          </w:rPr>
          <w:t>,</w:t>
        </w:r>
      </w:ins>
      <w:r w:rsidRPr="00D15149">
        <w:rPr>
          <w:lang w:eastAsia="zh-CN"/>
        </w:rPr>
        <w:t xml:space="preserve"> and has the capability to process millions of packets per second. It is multi-threaded, multi-cored</w:t>
      </w:r>
      <w:ins w:id="71" w:author="Patrick Ames" w:date="2020-11-09T12:04:00Z">
        <w:r w:rsidR="00BB6193">
          <w:rPr>
            <w:lang w:eastAsia="zh-CN"/>
          </w:rPr>
          <w:t>,</w:t>
        </w:r>
      </w:ins>
      <w:r w:rsidRPr="00D15149">
        <w:rPr>
          <w:lang w:eastAsia="zh-CN"/>
        </w:rPr>
        <w:t xml:space="preserve"> and multi-queued to achieve maximum parallelism and exploit the x86 hardware to the maximum extent. </w:t>
      </w:r>
    </w:p>
    <w:p w14:paraId="5B88A706" w14:textId="459B5454" w:rsidR="004E1954" w:rsidRPr="00D15149" w:rsidDel="00BB6193" w:rsidRDefault="004E1954" w:rsidP="00BB6193">
      <w:pPr>
        <w:pStyle w:val="BodyText"/>
        <w:rPr>
          <w:del w:id="72" w:author="Patrick Ames" w:date="2020-11-09T12:04:00Z"/>
          <w:lang w:eastAsia="zh-CN"/>
        </w:rPr>
        <w:pPrChange w:id="73" w:author="Patrick Ames" w:date="2020-11-09T12:04:00Z">
          <w:pPr>
            <w:autoSpaceDE w:val="0"/>
            <w:autoSpaceDN w:val="0"/>
            <w:adjustRightInd w:val="0"/>
            <w:spacing w:after="0"/>
          </w:pPr>
        </w:pPrChange>
      </w:pPr>
    </w:p>
    <w:p w14:paraId="40AA127F" w14:textId="037A9D3D" w:rsidR="006E2595" w:rsidRPr="00D15149" w:rsidRDefault="004E1954" w:rsidP="00BB6193">
      <w:pPr>
        <w:pStyle w:val="BodyText"/>
        <w:rPr>
          <w:lang w:eastAsia="zh-CN"/>
        </w:rPr>
        <w:pPrChange w:id="74" w:author="Patrick Ames" w:date="2020-11-09T12:04:00Z">
          <w:pPr>
            <w:autoSpaceDE w:val="0"/>
            <w:autoSpaceDN w:val="0"/>
            <w:adjustRightInd w:val="0"/>
            <w:spacing w:after="0"/>
          </w:pPr>
        </w:pPrChange>
      </w:pPr>
      <w:r w:rsidRPr="00D15149">
        <w:rPr>
          <w:lang w:eastAsia="zh-CN"/>
        </w:rPr>
        <w:t>To support the rich and diverse features, vRouter has a sophisticated packet processing pipeline. The same pipeline can be stitched by the vRouter agent process from the simplest to the most complicated manner depending on the treatment which needs to be given to a packet. vRouter maintains multiple instances of forwarding bases and all the table accesses and updates use RCU (Read Copy Update) locks which is kind of lockless.</w:t>
      </w:r>
    </w:p>
    <w:p w14:paraId="587ADE70" w14:textId="78177C9F" w:rsidR="004E1954" w:rsidRPr="00D15149" w:rsidDel="00BB6193" w:rsidRDefault="004E1954" w:rsidP="005B039A">
      <w:pPr>
        <w:autoSpaceDE w:val="0"/>
        <w:autoSpaceDN w:val="0"/>
        <w:adjustRightInd w:val="0"/>
        <w:spacing w:after="0"/>
        <w:rPr>
          <w:del w:id="75" w:author="Patrick Ames" w:date="2020-11-09T12:04:00Z"/>
          <w:rFonts w:asciiTheme="majorHAnsi" w:eastAsiaTheme="minorEastAsia" w:hAnsiTheme="majorHAnsi" w:cstheme="majorHAnsi"/>
          <w:lang w:eastAsia="zh-CN"/>
        </w:rPr>
      </w:pPr>
    </w:p>
    <w:p w14:paraId="72FE87FB" w14:textId="5E6C6D88" w:rsidR="007E29B6" w:rsidRDefault="007E29B6" w:rsidP="007E29B6">
      <w:pPr>
        <w:pStyle w:val="Heading2"/>
        <w:rPr>
          <w:lang w:eastAsia="zh-CN"/>
        </w:rPr>
      </w:pPr>
      <w:bookmarkStart w:id="76" w:name="_Toc54881606"/>
      <w:proofErr w:type="spellStart"/>
      <w:r>
        <w:rPr>
          <w:lang w:eastAsia="zh-CN"/>
        </w:rPr>
        <w:t>vRouter</w:t>
      </w:r>
      <w:ins w:id="77" w:author="Patrick Ames" w:date="2020-11-09T12:05:00Z">
        <w:r w:rsidR="00BB6193">
          <w:rPr>
            <w:lang w:eastAsia="zh-CN"/>
          </w:rPr>
          <w:t>’s</w:t>
        </w:r>
        <w:proofErr w:type="spellEnd"/>
        <w:r w:rsidR="00BB6193">
          <w:rPr>
            <w:lang w:eastAsia="zh-CN"/>
          </w:rPr>
          <w:t xml:space="preserve"> </w:t>
        </w:r>
      </w:ins>
      <w:del w:id="78" w:author="Patrick Ames" w:date="2020-11-09T12:05:00Z">
        <w:r w:rsidDel="00BB6193">
          <w:rPr>
            <w:lang w:eastAsia="zh-CN"/>
          </w:rPr>
          <w:delText xml:space="preserve"> </w:delText>
        </w:r>
      </w:del>
      <w:del w:id="79" w:author="Patrick Ames" w:date="2020-11-09T12:04:00Z">
        <w:r w:rsidDel="00BB6193">
          <w:rPr>
            <w:lang w:eastAsia="zh-CN"/>
          </w:rPr>
          <w:delText xml:space="preserve">and it’s </w:delText>
        </w:r>
      </w:del>
      <w:del w:id="80" w:author="Patrick Ames" w:date="2020-11-09T12:05:00Z">
        <w:r w:rsidDel="00BB6193">
          <w:rPr>
            <w:lang w:eastAsia="zh-CN"/>
          </w:rPr>
          <w:delText>i</w:delText>
        </w:r>
      </w:del>
      <w:ins w:id="81" w:author="Patrick Ames" w:date="2020-11-09T12:05:00Z">
        <w:r w:rsidR="00BB6193">
          <w:rPr>
            <w:lang w:eastAsia="zh-CN"/>
          </w:rPr>
          <w:t>I</w:t>
        </w:r>
      </w:ins>
      <w:r>
        <w:rPr>
          <w:lang w:eastAsia="zh-CN"/>
        </w:rPr>
        <w:t>nterfaces</w:t>
      </w:r>
      <w:bookmarkEnd w:id="76"/>
    </w:p>
    <w:p w14:paraId="29B397AE" w14:textId="3814D566" w:rsidR="007E29B6" w:rsidDel="00BB6193" w:rsidRDefault="007E29B6" w:rsidP="007E29B6">
      <w:pPr>
        <w:pStyle w:val="BodyText"/>
        <w:spacing w:before="0" w:after="0"/>
        <w:rPr>
          <w:del w:id="82" w:author="Patrick Ames" w:date="2020-11-09T12:04:00Z"/>
          <w:rFonts w:ascii="AppleSystemUIFont" w:eastAsiaTheme="minorEastAsia" w:hAnsi="AppleSystemUIFont" w:cs="AppleSystemUIFont"/>
          <w:lang w:eastAsia="zh-CN"/>
        </w:rPr>
      </w:pPr>
    </w:p>
    <w:p w14:paraId="69CEAC79" w14:textId="18EBE7D8" w:rsidR="007E29B6" w:rsidRPr="00D15149" w:rsidRDefault="007E29B6" w:rsidP="00BB6193">
      <w:pPr>
        <w:pStyle w:val="BodyText"/>
        <w:rPr>
          <w:lang w:eastAsia="zh-CN"/>
        </w:rPr>
        <w:pPrChange w:id="83" w:author="Patrick Ames" w:date="2020-11-09T12:04:00Z">
          <w:pPr>
            <w:pStyle w:val="BodyText"/>
            <w:spacing w:before="0" w:after="0"/>
          </w:pPr>
        </w:pPrChange>
      </w:pPr>
      <w:del w:id="84" w:author="Patrick Ames" w:date="2020-11-09T12:06:00Z">
        <w:r w:rsidRPr="00D15149" w:rsidDel="00BB6193">
          <w:rPr>
            <w:lang w:eastAsia="zh-CN"/>
          </w:rPr>
          <w:delText>The picture below</w:delText>
        </w:r>
      </w:del>
      <w:ins w:id="85" w:author="Patrick Ames" w:date="2020-11-09T12:06:00Z">
        <w:r w:rsidR="00BB6193">
          <w:rPr>
            <w:rFonts w:ascii="AppleSystemUIFont" w:eastAsiaTheme="minorEastAsia" w:hAnsi="AppleSystemUIFont" w:cs="AppleSystemUIFont"/>
            <w:lang w:eastAsia="zh-CN"/>
          </w:rPr>
          <w:t>Figure 3.3</w:t>
        </w:r>
      </w:ins>
      <w:r w:rsidRPr="00D15149">
        <w:rPr>
          <w:lang w:eastAsia="zh-CN"/>
        </w:rPr>
        <w:t xml:space="preserve"> </w:t>
      </w:r>
      <w:del w:id="86" w:author="Patrick Ames" w:date="2020-11-09T12:06:00Z">
        <w:r w:rsidRPr="00D15149" w:rsidDel="00BB6193">
          <w:rPr>
            <w:lang w:eastAsia="zh-CN"/>
          </w:rPr>
          <w:delText xml:space="preserve">describes </w:delText>
        </w:r>
      </w:del>
      <w:ins w:id="87" w:author="Patrick Ames" w:date="2020-11-09T12:06:00Z">
        <w:r w:rsidR="00BB6193">
          <w:rPr>
            <w:lang w:eastAsia="zh-CN"/>
          </w:rPr>
          <w:t>depicts</w:t>
        </w:r>
        <w:r w:rsidR="00BB6193" w:rsidRPr="00D15149">
          <w:rPr>
            <w:lang w:eastAsia="zh-CN"/>
          </w:rPr>
          <w:t xml:space="preserve"> </w:t>
        </w:r>
      </w:ins>
      <w:r w:rsidRPr="00D15149">
        <w:rPr>
          <w:lang w:eastAsia="zh-CN"/>
        </w:rPr>
        <w:t>the vRouter and its interfaces</w:t>
      </w:r>
      <w:del w:id="88" w:author="Patrick Ames" w:date="2020-11-09T12:06:00Z">
        <w:r w:rsidRPr="00D15149" w:rsidDel="00BB6193">
          <w:rPr>
            <w:lang w:eastAsia="zh-CN"/>
          </w:rPr>
          <w:delText xml:space="preserve"> to the outside world</w:delText>
        </w:r>
      </w:del>
      <w:r w:rsidRPr="00D15149">
        <w:rPr>
          <w:lang w:eastAsia="zh-CN"/>
        </w:rPr>
        <w:t>. It has interfaces to each of the workloads (VM1, VM2</w:t>
      </w:r>
      <w:del w:id="89" w:author="Patrick Ames" w:date="2020-11-09T12:07:00Z">
        <w:r w:rsidRPr="00D15149" w:rsidDel="00BB6193">
          <w:rPr>
            <w:lang w:eastAsia="zh-CN"/>
          </w:rPr>
          <w:delText>.</w:delText>
        </w:r>
      </w:del>
      <w:ins w:id="90" w:author="Patrick Ames" w:date="2020-11-09T12:07:00Z">
        <w:r w:rsidR="00BB6193">
          <w:rPr>
            <w:lang w:eastAsia="zh-CN"/>
          </w:rPr>
          <w:t>,</w:t>
        </w:r>
      </w:ins>
      <w:del w:id="91" w:author="Patrick Ames" w:date="2020-11-09T12:07:00Z">
        <w:r w:rsidRPr="00D15149" w:rsidDel="00BB6193">
          <w:rPr>
            <w:lang w:eastAsia="zh-CN"/>
          </w:rPr>
          <w:delText>.</w:delText>
        </w:r>
      </w:del>
      <w:r w:rsidRPr="00D15149">
        <w:rPr>
          <w:lang w:eastAsia="zh-CN"/>
        </w:rPr>
        <w:t xml:space="preserve"> </w:t>
      </w:r>
      <w:proofErr w:type="spellStart"/>
      <w:r w:rsidRPr="00D15149">
        <w:rPr>
          <w:lang w:eastAsia="zh-CN"/>
        </w:rPr>
        <w:t>VMn</w:t>
      </w:r>
      <w:proofErr w:type="spellEnd"/>
      <w:r w:rsidRPr="00D15149">
        <w:rPr>
          <w:lang w:eastAsia="zh-CN"/>
        </w:rPr>
        <w:t>) that it manages. These are typically tap interfaces.</w:t>
      </w:r>
    </w:p>
    <w:p w14:paraId="3962F54E" w14:textId="124B8ACA" w:rsidR="000D07EA" w:rsidRPr="00D15149" w:rsidDel="00BB6193" w:rsidRDefault="000D07EA" w:rsidP="007E29B6">
      <w:pPr>
        <w:pStyle w:val="BodyText"/>
        <w:spacing w:before="0" w:after="0"/>
        <w:rPr>
          <w:del w:id="92" w:author="Patrick Ames" w:date="2020-11-09T12:04:00Z"/>
          <w:rFonts w:ascii="Arial Narrow" w:hAnsi="Arial Narrow"/>
          <w:lang w:eastAsia="zh-CN"/>
        </w:rPr>
      </w:pPr>
    </w:p>
    <w:p w14:paraId="38BB9BFD" w14:textId="7041AF8F" w:rsidR="007E29B6" w:rsidRPr="00D15149" w:rsidRDefault="00014EE0" w:rsidP="007E29B6">
      <w:pPr>
        <w:spacing w:after="0"/>
        <w:rPr>
          <w:rFonts w:ascii="Arial Narrow" w:eastAsia="Times New Roman" w:hAnsi="Arial Narrow" w:cs="Times New Roman"/>
        </w:rPr>
      </w:pPr>
      <w:r w:rsidRPr="00D15149">
        <w:rPr>
          <w:rFonts w:ascii="Arial Narrow" w:hAnsi="Arial Narrow"/>
          <w:noProof/>
        </w:rPr>
        <w:object w:dxaOrig="5772" w:dyaOrig="3444" w14:anchorId="58D8A375">
          <v:shape id="_x0000_i1033" type="#_x0000_t75" alt="" style="width:290pt;height:172.4pt;mso-width-percent:0;mso-height-percent:0;mso-width-percent:0;mso-height-percent:0" o:ole="">
            <v:imagedata r:id="rId12" o:title=""/>
          </v:shape>
          <o:OLEObject Type="Embed" ProgID="Visio.Drawing.15" ShapeID="_x0000_i1033" DrawAspect="Content" ObjectID="_1666501822" r:id="rId13"/>
        </w:object>
      </w:r>
      <w:r w:rsidR="007E29B6" w:rsidRPr="00D15149">
        <w:rPr>
          <w:rFonts w:ascii="Arial Narrow" w:eastAsia="Times New Roman" w:hAnsi="Arial Narrow" w:cs="Times New Roman"/>
        </w:rPr>
        <w:fldChar w:fldCharType="begin"/>
      </w:r>
      <w:r w:rsidR="007E29B6" w:rsidRPr="00D15149">
        <w:rPr>
          <w:rFonts w:ascii="Arial Narrow" w:eastAsia="Times New Roman" w:hAnsi="Arial Narrow" w:cs="Times New Roman"/>
        </w:rPr>
        <w:instrText xml:space="preserve"> INCLUDEPICTURE "https://lh4.googleusercontent.com/GZk6Mo71OnJ0kU3jSfHJ3xIy2A-335oxBM2NnrRINOBcvnO171jB5akjbgVRGSinppIb1auFmFIBFUQ_jSBnD2JopR5BqaLvl1lq-CEMsQqLFxvReWiCEPkjYa1KkDZVXv-oGffrpg4" \* MERGEFORMATINET </w:instrText>
      </w:r>
      <w:r w:rsidR="007E29B6" w:rsidRPr="00D15149">
        <w:rPr>
          <w:rFonts w:ascii="Arial Narrow" w:eastAsia="Times New Roman" w:hAnsi="Arial Narrow" w:cs="Times New Roman"/>
        </w:rPr>
        <w:fldChar w:fldCharType="end"/>
      </w:r>
    </w:p>
    <w:p w14:paraId="105C0052" w14:textId="62D8B506" w:rsidR="007E29B6" w:rsidRPr="00D15149" w:rsidRDefault="00BB6193" w:rsidP="007E29B6">
      <w:pPr>
        <w:spacing w:after="0"/>
        <w:rPr>
          <w:rFonts w:asciiTheme="majorHAnsi" w:eastAsia="Times New Roman" w:hAnsiTheme="majorHAnsi" w:cstheme="majorHAnsi"/>
        </w:rPr>
      </w:pPr>
      <w:ins w:id="93" w:author="Patrick Ames" w:date="2020-11-09T12:07:00Z">
        <w:r>
          <w:rPr>
            <w:rFonts w:asciiTheme="majorHAnsi" w:eastAsia="Times New Roman" w:hAnsiTheme="majorHAnsi" w:cstheme="majorHAnsi"/>
          </w:rPr>
          <w:t>Figure 3.3</w:t>
        </w:r>
        <w:r>
          <w:rPr>
            <w:rFonts w:asciiTheme="majorHAnsi" w:eastAsia="Times New Roman" w:hAnsiTheme="majorHAnsi" w:cstheme="majorHAnsi"/>
          </w:rPr>
          <w:tab/>
        </w:r>
        <w:r w:rsidR="00A953E2">
          <w:rPr>
            <w:rFonts w:asciiTheme="majorHAnsi" w:eastAsia="Times New Roman" w:hAnsiTheme="majorHAnsi" w:cstheme="majorHAnsi"/>
          </w:rPr>
          <w:t>The vRouter Interfaces</w:t>
        </w:r>
      </w:ins>
    </w:p>
    <w:p w14:paraId="3485013D" w14:textId="1AFCC32D" w:rsidR="007E29B6" w:rsidRPr="00D15149" w:rsidRDefault="007E29B6" w:rsidP="00A953E2">
      <w:pPr>
        <w:pStyle w:val="BodyText"/>
        <w:rPr>
          <w:lang w:eastAsia="zh-CN"/>
        </w:rPr>
        <w:pPrChange w:id="94" w:author="Patrick Ames" w:date="2020-11-09T12:07:00Z">
          <w:pPr>
            <w:spacing w:after="0"/>
          </w:pPr>
        </w:pPrChange>
      </w:pPr>
      <w:r w:rsidRPr="00D15149">
        <w:rPr>
          <w:lang w:eastAsia="zh-CN"/>
        </w:rPr>
        <w:t xml:space="preserve">To send packets to other physical servers or switches, </w:t>
      </w:r>
      <w:del w:id="95" w:author="Patrick Ames" w:date="2020-11-09T12:07:00Z">
        <w:r w:rsidRPr="00D15149" w:rsidDel="00A953E2">
          <w:rPr>
            <w:lang w:eastAsia="zh-CN"/>
          </w:rPr>
          <w:delText xml:space="preserve">it </w:delText>
        </w:r>
      </w:del>
      <w:ins w:id="96" w:author="Patrick Ames" w:date="2020-11-09T12:07:00Z">
        <w:r w:rsidR="00A953E2">
          <w:rPr>
            <w:lang w:eastAsia="zh-CN"/>
          </w:rPr>
          <w:t>vRouter</w:t>
        </w:r>
        <w:r w:rsidR="00A953E2" w:rsidRPr="00D15149">
          <w:rPr>
            <w:lang w:eastAsia="zh-CN"/>
          </w:rPr>
          <w:t xml:space="preserve"> </w:t>
        </w:r>
      </w:ins>
      <w:r w:rsidRPr="00D15149">
        <w:rPr>
          <w:lang w:eastAsia="zh-CN"/>
        </w:rPr>
        <w:t>uses the physical interfaces. They can be single or bonded NIC</w:t>
      </w:r>
      <w:ins w:id="97" w:author="Patrick Ames" w:date="2020-11-09T12:08:00Z">
        <w:r w:rsidR="00A953E2">
          <w:rPr>
            <w:lang w:eastAsia="zh-CN"/>
          </w:rPr>
          <w:t>s</w:t>
        </w:r>
      </w:ins>
      <w:r w:rsidRPr="00D15149">
        <w:rPr>
          <w:lang w:eastAsia="zh-CN"/>
        </w:rPr>
        <w:t>. vRouter is only interested in overlay packets or the packets to</w:t>
      </w:r>
      <w:del w:id="98" w:author="Patrick Ames" w:date="2020-11-09T12:08:00Z">
        <w:r w:rsidRPr="00D15149" w:rsidDel="00A953E2">
          <w:rPr>
            <w:lang w:eastAsia="zh-CN"/>
          </w:rPr>
          <w:delText>/</w:delText>
        </w:r>
      </w:del>
      <w:ins w:id="99" w:author="Patrick Ames" w:date="2020-11-09T12:08:00Z">
        <w:r w:rsidR="00A953E2">
          <w:rPr>
            <w:lang w:eastAsia="zh-CN"/>
          </w:rPr>
          <w:t xml:space="preserve"> and </w:t>
        </w:r>
      </w:ins>
      <w:r w:rsidRPr="00D15149">
        <w:rPr>
          <w:lang w:eastAsia="zh-CN"/>
        </w:rPr>
        <w:t xml:space="preserve">from the workloads. For other packets, it uses the </w:t>
      </w:r>
      <w:r w:rsidR="000D07EA" w:rsidRPr="00D15149">
        <w:rPr>
          <w:lang w:eastAsia="zh-CN"/>
        </w:rPr>
        <w:t>L</w:t>
      </w:r>
      <w:r w:rsidRPr="00D15149">
        <w:rPr>
          <w:lang w:eastAsia="zh-CN"/>
        </w:rPr>
        <w:t xml:space="preserve">inux interface to send them to the host </w:t>
      </w:r>
      <w:del w:id="100" w:author="Patrick Ames" w:date="2020-11-09T12:08:00Z">
        <w:r w:rsidRPr="00D15149" w:rsidDel="00A953E2">
          <w:rPr>
            <w:lang w:eastAsia="zh-CN"/>
          </w:rPr>
          <w:delText>operating system</w:delText>
        </w:r>
      </w:del>
      <w:ins w:id="101" w:author="Patrick Ames" w:date="2020-11-09T12:08:00Z">
        <w:r w:rsidR="00A953E2">
          <w:rPr>
            <w:lang w:eastAsia="zh-CN"/>
          </w:rPr>
          <w:t>OS</w:t>
        </w:r>
      </w:ins>
      <w:r w:rsidRPr="00D15149">
        <w:rPr>
          <w:lang w:eastAsia="zh-CN"/>
        </w:rPr>
        <w:t>.</w:t>
      </w:r>
    </w:p>
    <w:p w14:paraId="6D8D4485" w14:textId="7EFC9315" w:rsidR="007E29B6" w:rsidRPr="00D15149" w:rsidDel="00A953E2" w:rsidRDefault="007E29B6" w:rsidP="00A953E2">
      <w:pPr>
        <w:pStyle w:val="BodyText"/>
        <w:rPr>
          <w:del w:id="102" w:author="Patrick Ames" w:date="2020-11-09T12:07:00Z"/>
          <w:lang w:eastAsia="zh-CN"/>
        </w:rPr>
        <w:pPrChange w:id="103" w:author="Patrick Ames" w:date="2020-11-09T12:07:00Z">
          <w:pPr>
            <w:spacing w:after="0"/>
          </w:pPr>
        </w:pPrChange>
      </w:pPr>
    </w:p>
    <w:p w14:paraId="5F8A8778" w14:textId="21B409EF" w:rsidR="007E29B6" w:rsidRPr="00D15149" w:rsidRDefault="007E29B6" w:rsidP="00A953E2">
      <w:pPr>
        <w:pStyle w:val="BodyText"/>
        <w:rPr>
          <w:rFonts w:eastAsia="Times New Roman"/>
        </w:rPr>
        <w:pPrChange w:id="104" w:author="Patrick Ames" w:date="2020-11-09T12:07:00Z">
          <w:pPr>
            <w:spacing w:after="0"/>
          </w:pPr>
        </w:pPrChange>
      </w:pPr>
      <w:r w:rsidRPr="00D15149">
        <w:rPr>
          <w:lang w:eastAsia="zh-CN"/>
        </w:rPr>
        <w:t xml:space="preserve">This Linux interface is called </w:t>
      </w:r>
      <w:r w:rsidRPr="00A953E2">
        <w:rPr>
          <w:i/>
          <w:iCs/>
          <w:lang w:eastAsia="zh-CN"/>
        </w:rPr>
        <w:t>vhost0</w:t>
      </w:r>
      <w:r w:rsidRPr="00D15149">
        <w:rPr>
          <w:lang w:eastAsia="zh-CN"/>
        </w:rPr>
        <w:t xml:space="preserve">. It also has </w:t>
      </w:r>
      <w:proofErr w:type="spellStart"/>
      <w:r w:rsidRPr="00D15149">
        <w:rPr>
          <w:lang w:eastAsia="zh-CN"/>
        </w:rPr>
        <w:t>netlink</w:t>
      </w:r>
      <w:proofErr w:type="spellEnd"/>
      <w:r w:rsidRPr="00D15149">
        <w:rPr>
          <w:lang w:eastAsia="zh-CN"/>
        </w:rPr>
        <w:t xml:space="preserve"> interfaces toward the vRouter agent to download the forwarding state and also to send</w:t>
      </w:r>
      <w:del w:id="105" w:author="Patrick Ames" w:date="2020-11-09T12:09:00Z">
        <w:r w:rsidRPr="00D15149" w:rsidDel="00A953E2">
          <w:rPr>
            <w:lang w:eastAsia="zh-CN"/>
          </w:rPr>
          <w:delText>/</w:delText>
        </w:r>
      </w:del>
      <w:ins w:id="106" w:author="Patrick Ames" w:date="2020-11-09T12:09:00Z">
        <w:r w:rsidR="00A953E2">
          <w:rPr>
            <w:lang w:eastAsia="zh-CN"/>
          </w:rPr>
          <w:t xml:space="preserve"> and </w:t>
        </w:r>
      </w:ins>
      <w:r w:rsidRPr="00D15149">
        <w:rPr>
          <w:lang w:eastAsia="zh-CN"/>
        </w:rPr>
        <w:t xml:space="preserve">receive some exception packets. The name of the later is called </w:t>
      </w:r>
      <w:r w:rsidRPr="00A953E2">
        <w:rPr>
          <w:i/>
          <w:iCs/>
          <w:lang w:eastAsia="zh-CN"/>
          <w:rPrChange w:id="107" w:author="Patrick Ames" w:date="2020-11-09T12:09:00Z">
            <w:rPr>
              <w:lang w:eastAsia="zh-CN"/>
            </w:rPr>
          </w:rPrChange>
        </w:rPr>
        <w:t>pkt0 interface</w:t>
      </w:r>
      <w:r w:rsidRPr="00D15149">
        <w:rPr>
          <w:lang w:eastAsia="zh-CN"/>
        </w:rPr>
        <w:t>.</w:t>
      </w:r>
    </w:p>
    <w:p w14:paraId="32794FFE" w14:textId="3AA37CF2" w:rsidR="007E29B6" w:rsidRPr="00D15149" w:rsidDel="00A953E2" w:rsidRDefault="007E29B6" w:rsidP="00A953E2">
      <w:pPr>
        <w:pStyle w:val="BodyText"/>
        <w:rPr>
          <w:del w:id="108" w:author="Patrick Ames" w:date="2020-11-09T12:07:00Z"/>
          <w:lang w:eastAsia="zh-CN"/>
        </w:rPr>
        <w:pPrChange w:id="109" w:author="Patrick Ames" w:date="2020-11-09T12:07:00Z">
          <w:pPr>
            <w:autoSpaceDE w:val="0"/>
            <w:autoSpaceDN w:val="0"/>
            <w:adjustRightInd w:val="0"/>
            <w:spacing w:after="0"/>
          </w:pPr>
        </w:pPrChange>
      </w:pPr>
    </w:p>
    <w:p w14:paraId="3D119029" w14:textId="1AC9C39A" w:rsidR="00663DE3" w:rsidRPr="00D15149" w:rsidRDefault="0069623D" w:rsidP="00A953E2">
      <w:pPr>
        <w:pStyle w:val="BodyText"/>
        <w:rPr>
          <w:lang w:eastAsia="zh-CN"/>
        </w:rPr>
        <w:pPrChange w:id="110" w:author="Patrick Ames" w:date="2020-11-09T12:07:00Z">
          <w:pPr>
            <w:autoSpaceDE w:val="0"/>
            <w:autoSpaceDN w:val="0"/>
            <w:adjustRightInd w:val="0"/>
            <w:spacing w:after="0"/>
          </w:pPr>
        </w:pPrChange>
      </w:pPr>
      <w:del w:id="111" w:author="Patrick Ames" w:date="2020-11-09T12:09:00Z">
        <w:r w:rsidRPr="00D15149" w:rsidDel="00A953E2">
          <w:rPr>
            <w:lang w:eastAsia="zh-CN"/>
          </w:rPr>
          <w:delText>The below is the</w:delText>
        </w:r>
      </w:del>
      <w:ins w:id="112" w:author="Patrick Ames" w:date="2020-11-09T12:09:00Z">
        <w:r w:rsidR="00A953E2">
          <w:rPr>
            <w:lang w:eastAsia="zh-CN"/>
          </w:rPr>
          <w:t>This</w:t>
        </w:r>
      </w:ins>
      <w:r w:rsidRPr="00D15149">
        <w:rPr>
          <w:lang w:eastAsia="zh-CN"/>
        </w:rPr>
        <w:t xml:space="preserve"> sample output from </w:t>
      </w:r>
      <w:ins w:id="113" w:author="Patrick Ames" w:date="2020-11-09T12:09:00Z">
        <w:r w:rsidR="00A953E2">
          <w:rPr>
            <w:lang w:eastAsia="zh-CN"/>
          </w:rPr>
          <w:t xml:space="preserve">the </w:t>
        </w:r>
      </w:ins>
      <w:del w:id="114" w:author="Patrick Ames" w:date="2020-11-09T12:09:00Z">
        <w:r w:rsidRPr="00D15149" w:rsidDel="00A953E2">
          <w:rPr>
            <w:lang w:eastAsia="zh-CN"/>
          </w:rPr>
          <w:delText>“</w:delText>
        </w:r>
      </w:del>
      <w:proofErr w:type="spellStart"/>
      <w:r w:rsidRPr="00D15149">
        <w:rPr>
          <w:lang w:eastAsia="zh-CN"/>
        </w:rPr>
        <w:t>vif</w:t>
      </w:r>
      <w:proofErr w:type="spellEnd"/>
      <w:r w:rsidRPr="00D15149">
        <w:rPr>
          <w:lang w:eastAsia="zh-CN"/>
        </w:rPr>
        <w:t xml:space="preserve"> </w:t>
      </w:r>
      <w:r w:rsidR="00DB26AA" w:rsidRPr="00D15149">
        <w:rPr>
          <w:lang w:eastAsia="zh-CN"/>
        </w:rPr>
        <w:t>--</w:t>
      </w:r>
      <w:r w:rsidRPr="00D15149">
        <w:rPr>
          <w:lang w:eastAsia="zh-CN"/>
        </w:rPr>
        <w:t>lis</w:t>
      </w:r>
      <w:ins w:id="115" w:author="Patrick Ames" w:date="2020-11-09T12:09:00Z">
        <w:r w:rsidR="00A953E2">
          <w:rPr>
            <w:lang w:eastAsia="zh-CN"/>
          </w:rPr>
          <w:t>t</w:t>
        </w:r>
      </w:ins>
      <w:del w:id="116" w:author="Patrick Ames" w:date="2020-11-09T12:09:00Z">
        <w:r w:rsidRPr="00D15149" w:rsidDel="00A953E2">
          <w:rPr>
            <w:lang w:eastAsia="zh-CN"/>
          </w:rPr>
          <w:delText>t”</w:delText>
        </w:r>
      </w:del>
      <w:r w:rsidRPr="00D15149">
        <w:rPr>
          <w:lang w:eastAsia="zh-CN"/>
        </w:rPr>
        <w:t xml:space="preserve"> command </w:t>
      </w:r>
      <w:del w:id="117" w:author="Patrick Ames" w:date="2020-11-09T12:09:00Z">
        <w:r w:rsidRPr="00D15149" w:rsidDel="00A953E2">
          <w:rPr>
            <w:lang w:eastAsia="zh-CN"/>
          </w:rPr>
          <w:delText>which gives</w:delText>
        </w:r>
      </w:del>
      <w:ins w:id="118" w:author="Patrick Ames" w:date="2020-11-09T12:09:00Z">
        <w:r w:rsidR="00A953E2">
          <w:rPr>
            <w:lang w:eastAsia="zh-CN"/>
          </w:rPr>
          <w:t>provides</w:t>
        </w:r>
      </w:ins>
      <w:r w:rsidRPr="00D15149">
        <w:rPr>
          <w:lang w:eastAsia="zh-CN"/>
        </w:rPr>
        <w:t xml:space="preserve"> the list of all </w:t>
      </w:r>
      <w:proofErr w:type="spellStart"/>
      <w:r w:rsidRPr="00D15149">
        <w:rPr>
          <w:lang w:eastAsia="zh-CN"/>
        </w:rPr>
        <w:t>vifs</w:t>
      </w:r>
      <w:proofErr w:type="spellEnd"/>
      <w:r w:rsidRPr="00D15149">
        <w:rPr>
          <w:lang w:eastAsia="zh-CN"/>
        </w:rPr>
        <w:t xml:space="preserve"> that are configured</w:t>
      </w:r>
      <w:r w:rsidR="00D70198" w:rsidRPr="00D15149">
        <w:rPr>
          <w:lang w:eastAsia="zh-CN"/>
        </w:rPr>
        <w:t xml:space="preserve"> on a compute node</w:t>
      </w:r>
      <w:r w:rsidRPr="00D15149">
        <w:rPr>
          <w:lang w:eastAsia="zh-CN"/>
        </w:rPr>
        <w:t>:</w:t>
      </w:r>
    </w:p>
    <w:p w14:paraId="0171C344" w14:textId="4961B247" w:rsidR="00C568D7" w:rsidRPr="00D15149" w:rsidDel="00A953E2" w:rsidRDefault="00C568D7" w:rsidP="007E29B6">
      <w:pPr>
        <w:autoSpaceDE w:val="0"/>
        <w:autoSpaceDN w:val="0"/>
        <w:adjustRightInd w:val="0"/>
        <w:spacing w:after="0"/>
        <w:rPr>
          <w:del w:id="119" w:author="Patrick Ames" w:date="2020-11-09T12:09:00Z"/>
          <w:rFonts w:asciiTheme="majorHAnsi" w:eastAsiaTheme="minorEastAsia" w:hAnsiTheme="majorHAnsi" w:cstheme="majorHAnsi"/>
          <w:lang w:eastAsia="zh-CN"/>
        </w:rPr>
      </w:pPr>
    </w:p>
    <w:p w14:paraId="1597D65D"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[root@a7s3 ~]# </w:t>
      </w:r>
      <w:proofErr w:type="spellStart"/>
      <w:r w:rsidRPr="0094436C">
        <w:rPr>
          <w:rFonts w:ascii="Courier New" w:eastAsiaTheme="minorEastAsia" w:hAnsi="Courier New" w:cs="Courier New"/>
          <w:sz w:val="16"/>
          <w:szCs w:val="16"/>
          <w:lang w:eastAsia="zh-CN"/>
        </w:rPr>
        <w:t>vif</w:t>
      </w:r>
      <w:proofErr w:type="spellEnd"/>
      <w:r w:rsidRPr="0094436C">
        <w:rPr>
          <w:rFonts w:ascii="Courier New" w:eastAsiaTheme="minorEastAsia" w:hAnsi="Courier New" w:cs="Courier New"/>
          <w:sz w:val="16"/>
          <w:szCs w:val="16"/>
          <w:lang w:eastAsia="zh-CN"/>
        </w:rPr>
        <w:t xml:space="preserve"> --list</w:t>
      </w:r>
    </w:p>
    <w:p w14:paraId="7D0761B5"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proofErr w:type="spellStart"/>
      <w:r w:rsidRPr="0094436C">
        <w:rPr>
          <w:rFonts w:ascii="Courier New" w:eastAsiaTheme="minorEastAsia" w:hAnsi="Courier New" w:cs="Courier New"/>
          <w:sz w:val="16"/>
          <w:szCs w:val="16"/>
          <w:lang w:eastAsia="zh-CN"/>
        </w:rPr>
        <w:t>Vrouter</w:t>
      </w:r>
      <w:proofErr w:type="spellEnd"/>
      <w:r w:rsidRPr="0094436C">
        <w:rPr>
          <w:rFonts w:ascii="Courier New" w:eastAsiaTheme="minorEastAsia" w:hAnsi="Courier New" w:cs="Courier New"/>
          <w:sz w:val="16"/>
          <w:szCs w:val="16"/>
          <w:lang w:eastAsia="zh-CN"/>
        </w:rPr>
        <w:t xml:space="preserve"> Interface Table</w:t>
      </w:r>
    </w:p>
    <w:p w14:paraId="1F3C583D"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p>
    <w:p w14:paraId="6911DCD2"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Flags: P=Policy, X=Cross Connect, S=Service Chain, </w:t>
      </w:r>
      <w:proofErr w:type="spellStart"/>
      <w:r w:rsidRPr="0094436C">
        <w:rPr>
          <w:rFonts w:ascii="Courier New" w:eastAsiaTheme="minorEastAsia" w:hAnsi="Courier New" w:cs="Courier New"/>
          <w:sz w:val="16"/>
          <w:szCs w:val="16"/>
          <w:lang w:eastAsia="zh-CN"/>
        </w:rPr>
        <w:t>Mr</w:t>
      </w:r>
      <w:proofErr w:type="spellEnd"/>
      <w:r w:rsidRPr="0094436C">
        <w:rPr>
          <w:rFonts w:ascii="Courier New" w:eastAsiaTheme="minorEastAsia" w:hAnsi="Courier New" w:cs="Courier New"/>
          <w:sz w:val="16"/>
          <w:szCs w:val="16"/>
          <w:lang w:eastAsia="zh-CN"/>
        </w:rPr>
        <w:t>=Receive Mirror</w:t>
      </w:r>
    </w:p>
    <w:p w14:paraId="6D515B1F"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Mt=Transmit Mirror, Tc=Transmit Checksum Offload, L3=Layer 3, L2=Layer 2</w:t>
      </w:r>
    </w:p>
    <w:p w14:paraId="6521B79C"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lastRenderedPageBreak/>
        <w:t xml:space="preserve">       D=DHCP, </w:t>
      </w:r>
      <w:proofErr w:type="spellStart"/>
      <w:r w:rsidRPr="0094436C">
        <w:rPr>
          <w:rFonts w:ascii="Courier New" w:eastAsiaTheme="minorEastAsia" w:hAnsi="Courier New" w:cs="Courier New"/>
          <w:sz w:val="16"/>
          <w:szCs w:val="16"/>
          <w:lang w:eastAsia="zh-CN"/>
        </w:rPr>
        <w:t>Vp</w:t>
      </w:r>
      <w:proofErr w:type="spellEnd"/>
      <w:r w:rsidRPr="0094436C">
        <w:rPr>
          <w:rFonts w:ascii="Courier New" w:eastAsiaTheme="minorEastAsia" w:hAnsi="Courier New" w:cs="Courier New"/>
          <w:sz w:val="16"/>
          <w:szCs w:val="16"/>
          <w:lang w:eastAsia="zh-CN"/>
        </w:rPr>
        <w:t>=</w:t>
      </w:r>
      <w:proofErr w:type="spellStart"/>
      <w:r w:rsidRPr="0094436C">
        <w:rPr>
          <w:rFonts w:ascii="Courier New" w:eastAsiaTheme="minorEastAsia" w:hAnsi="Courier New" w:cs="Courier New"/>
          <w:sz w:val="16"/>
          <w:szCs w:val="16"/>
          <w:lang w:eastAsia="zh-CN"/>
        </w:rPr>
        <w:t>Vhost</w:t>
      </w:r>
      <w:proofErr w:type="spellEnd"/>
      <w:r w:rsidRPr="0094436C">
        <w:rPr>
          <w:rFonts w:ascii="Courier New" w:eastAsiaTheme="minorEastAsia" w:hAnsi="Courier New" w:cs="Courier New"/>
          <w:sz w:val="16"/>
          <w:szCs w:val="16"/>
          <w:lang w:eastAsia="zh-CN"/>
        </w:rPr>
        <w:t xml:space="preserve"> Physical, </w:t>
      </w:r>
      <w:proofErr w:type="spellStart"/>
      <w:r w:rsidRPr="0094436C">
        <w:rPr>
          <w:rFonts w:ascii="Courier New" w:eastAsiaTheme="minorEastAsia" w:hAnsi="Courier New" w:cs="Courier New"/>
          <w:sz w:val="16"/>
          <w:szCs w:val="16"/>
          <w:lang w:eastAsia="zh-CN"/>
        </w:rPr>
        <w:t>Pr</w:t>
      </w:r>
      <w:proofErr w:type="spellEnd"/>
      <w:r w:rsidRPr="0094436C">
        <w:rPr>
          <w:rFonts w:ascii="Courier New" w:eastAsiaTheme="minorEastAsia" w:hAnsi="Courier New" w:cs="Courier New"/>
          <w:sz w:val="16"/>
          <w:szCs w:val="16"/>
          <w:lang w:eastAsia="zh-CN"/>
        </w:rPr>
        <w:t xml:space="preserve">=Promiscuous, </w:t>
      </w:r>
      <w:proofErr w:type="spellStart"/>
      <w:r w:rsidRPr="0094436C">
        <w:rPr>
          <w:rFonts w:ascii="Courier New" w:eastAsiaTheme="minorEastAsia" w:hAnsi="Courier New" w:cs="Courier New"/>
          <w:sz w:val="16"/>
          <w:szCs w:val="16"/>
          <w:lang w:eastAsia="zh-CN"/>
        </w:rPr>
        <w:t>Vnt</w:t>
      </w:r>
      <w:proofErr w:type="spellEnd"/>
      <w:r w:rsidRPr="0094436C">
        <w:rPr>
          <w:rFonts w:ascii="Courier New" w:eastAsiaTheme="minorEastAsia" w:hAnsi="Courier New" w:cs="Courier New"/>
          <w:sz w:val="16"/>
          <w:szCs w:val="16"/>
          <w:lang w:eastAsia="zh-CN"/>
        </w:rPr>
        <w:t xml:space="preserve">=Native </w:t>
      </w:r>
      <w:proofErr w:type="spellStart"/>
      <w:r w:rsidRPr="0094436C">
        <w:rPr>
          <w:rFonts w:ascii="Courier New" w:eastAsiaTheme="minorEastAsia" w:hAnsi="Courier New" w:cs="Courier New"/>
          <w:sz w:val="16"/>
          <w:szCs w:val="16"/>
          <w:lang w:eastAsia="zh-CN"/>
        </w:rPr>
        <w:t>Vlan</w:t>
      </w:r>
      <w:proofErr w:type="spellEnd"/>
      <w:r w:rsidRPr="0094436C">
        <w:rPr>
          <w:rFonts w:ascii="Courier New" w:eastAsiaTheme="minorEastAsia" w:hAnsi="Courier New" w:cs="Courier New"/>
          <w:sz w:val="16"/>
          <w:szCs w:val="16"/>
          <w:lang w:eastAsia="zh-CN"/>
        </w:rPr>
        <w:t xml:space="preserve"> Tagged</w:t>
      </w:r>
    </w:p>
    <w:p w14:paraId="598DC58B"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w:t>
      </w:r>
      <w:proofErr w:type="spellStart"/>
      <w:r w:rsidRPr="0094436C">
        <w:rPr>
          <w:rFonts w:ascii="Courier New" w:eastAsiaTheme="minorEastAsia" w:hAnsi="Courier New" w:cs="Courier New"/>
          <w:sz w:val="16"/>
          <w:szCs w:val="16"/>
          <w:lang w:eastAsia="zh-CN"/>
        </w:rPr>
        <w:t>Mnp</w:t>
      </w:r>
      <w:proofErr w:type="spellEnd"/>
      <w:r w:rsidRPr="0094436C">
        <w:rPr>
          <w:rFonts w:ascii="Courier New" w:eastAsiaTheme="minorEastAsia" w:hAnsi="Courier New" w:cs="Courier New"/>
          <w:sz w:val="16"/>
          <w:szCs w:val="16"/>
          <w:lang w:eastAsia="zh-CN"/>
        </w:rPr>
        <w:t xml:space="preserve">=No MAC Proxy, </w:t>
      </w:r>
      <w:proofErr w:type="spellStart"/>
      <w:r w:rsidRPr="0094436C">
        <w:rPr>
          <w:rFonts w:ascii="Courier New" w:eastAsiaTheme="minorEastAsia" w:hAnsi="Courier New" w:cs="Courier New"/>
          <w:sz w:val="16"/>
          <w:szCs w:val="16"/>
          <w:lang w:eastAsia="zh-CN"/>
        </w:rPr>
        <w:t>Dpdk</w:t>
      </w:r>
      <w:proofErr w:type="spellEnd"/>
      <w:r w:rsidRPr="0094436C">
        <w:rPr>
          <w:rFonts w:ascii="Courier New" w:eastAsiaTheme="minorEastAsia" w:hAnsi="Courier New" w:cs="Courier New"/>
          <w:sz w:val="16"/>
          <w:szCs w:val="16"/>
          <w:lang w:eastAsia="zh-CN"/>
        </w:rPr>
        <w:t xml:space="preserve">=DPDK PMD Interface, </w:t>
      </w:r>
      <w:proofErr w:type="spellStart"/>
      <w:r w:rsidRPr="0094436C">
        <w:rPr>
          <w:rFonts w:ascii="Courier New" w:eastAsiaTheme="minorEastAsia" w:hAnsi="Courier New" w:cs="Courier New"/>
          <w:sz w:val="16"/>
          <w:szCs w:val="16"/>
          <w:lang w:eastAsia="zh-CN"/>
        </w:rPr>
        <w:t>Rfl</w:t>
      </w:r>
      <w:proofErr w:type="spellEnd"/>
      <w:r w:rsidRPr="0094436C">
        <w:rPr>
          <w:rFonts w:ascii="Courier New" w:eastAsiaTheme="minorEastAsia" w:hAnsi="Courier New" w:cs="Courier New"/>
          <w:sz w:val="16"/>
          <w:szCs w:val="16"/>
          <w:lang w:eastAsia="zh-CN"/>
        </w:rPr>
        <w:t>=Receive Filtering Offload, Mon=Interface is Monitored</w:t>
      </w:r>
    </w:p>
    <w:p w14:paraId="2EE05896"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w:t>
      </w:r>
      <w:proofErr w:type="spellStart"/>
      <w:r w:rsidRPr="0094436C">
        <w:rPr>
          <w:rFonts w:ascii="Courier New" w:eastAsiaTheme="minorEastAsia" w:hAnsi="Courier New" w:cs="Courier New"/>
          <w:sz w:val="16"/>
          <w:szCs w:val="16"/>
          <w:lang w:eastAsia="zh-CN"/>
        </w:rPr>
        <w:t>Uuf</w:t>
      </w:r>
      <w:proofErr w:type="spellEnd"/>
      <w:r w:rsidRPr="0094436C">
        <w:rPr>
          <w:rFonts w:ascii="Courier New" w:eastAsiaTheme="minorEastAsia" w:hAnsi="Courier New" w:cs="Courier New"/>
          <w:sz w:val="16"/>
          <w:szCs w:val="16"/>
          <w:lang w:eastAsia="zh-CN"/>
        </w:rPr>
        <w:t xml:space="preserve">=Unknown Unicast Flood, </w:t>
      </w:r>
      <w:proofErr w:type="spellStart"/>
      <w:r w:rsidRPr="0094436C">
        <w:rPr>
          <w:rFonts w:ascii="Courier New" w:eastAsiaTheme="minorEastAsia" w:hAnsi="Courier New" w:cs="Courier New"/>
          <w:sz w:val="16"/>
          <w:szCs w:val="16"/>
          <w:lang w:eastAsia="zh-CN"/>
        </w:rPr>
        <w:t>Vof</w:t>
      </w:r>
      <w:proofErr w:type="spellEnd"/>
      <w:r w:rsidRPr="0094436C">
        <w:rPr>
          <w:rFonts w:ascii="Courier New" w:eastAsiaTheme="minorEastAsia" w:hAnsi="Courier New" w:cs="Courier New"/>
          <w:sz w:val="16"/>
          <w:szCs w:val="16"/>
          <w:lang w:eastAsia="zh-CN"/>
        </w:rPr>
        <w:t>=VLAN insert/strip offload, Df=Drop New Flows, L=MAC Learning Enabled</w:t>
      </w:r>
    </w:p>
    <w:p w14:paraId="6FB34C54"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Proxy=MAC Requests Proxied Always, Er=</w:t>
      </w:r>
      <w:proofErr w:type="spellStart"/>
      <w:r w:rsidRPr="0094436C">
        <w:rPr>
          <w:rFonts w:ascii="Courier New" w:eastAsiaTheme="minorEastAsia" w:hAnsi="Courier New" w:cs="Courier New"/>
          <w:sz w:val="16"/>
          <w:szCs w:val="16"/>
          <w:lang w:eastAsia="zh-CN"/>
        </w:rPr>
        <w:t>Etree</w:t>
      </w:r>
      <w:proofErr w:type="spellEnd"/>
      <w:r w:rsidRPr="0094436C">
        <w:rPr>
          <w:rFonts w:ascii="Courier New" w:eastAsiaTheme="minorEastAsia" w:hAnsi="Courier New" w:cs="Courier New"/>
          <w:sz w:val="16"/>
          <w:szCs w:val="16"/>
          <w:lang w:eastAsia="zh-CN"/>
        </w:rPr>
        <w:t xml:space="preserve"> Root, Mn=Mirror without </w:t>
      </w:r>
      <w:proofErr w:type="spellStart"/>
      <w:r w:rsidRPr="0094436C">
        <w:rPr>
          <w:rFonts w:ascii="Courier New" w:eastAsiaTheme="minorEastAsia" w:hAnsi="Courier New" w:cs="Courier New"/>
          <w:sz w:val="16"/>
          <w:szCs w:val="16"/>
          <w:lang w:eastAsia="zh-CN"/>
        </w:rPr>
        <w:t>Vlan</w:t>
      </w:r>
      <w:proofErr w:type="spellEnd"/>
      <w:r w:rsidRPr="0094436C">
        <w:rPr>
          <w:rFonts w:ascii="Courier New" w:eastAsiaTheme="minorEastAsia" w:hAnsi="Courier New" w:cs="Courier New"/>
          <w:sz w:val="16"/>
          <w:szCs w:val="16"/>
          <w:lang w:eastAsia="zh-CN"/>
        </w:rPr>
        <w:t xml:space="preserve"> Tag, </w:t>
      </w:r>
      <w:proofErr w:type="spellStart"/>
      <w:r w:rsidRPr="0094436C">
        <w:rPr>
          <w:rFonts w:ascii="Courier New" w:eastAsiaTheme="minorEastAsia" w:hAnsi="Courier New" w:cs="Courier New"/>
          <w:sz w:val="16"/>
          <w:szCs w:val="16"/>
          <w:lang w:eastAsia="zh-CN"/>
        </w:rPr>
        <w:t>HbsL</w:t>
      </w:r>
      <w:proofErr w:type="spellEnd"/>
      <w:r w:rsidRPr="0094436C">
        <w:rPr>
          <w:rFonts w:ascii="Courier New" w:eastAsiaTheme="minorEastAsia" w:hAnsi="Courier New" w:cs="Courier New"/>
          <w:sz w:val="16"/>
          <w:szCs w:val="16"/>
          <w:lang w:eastAsia="zh-CN"/>
        </w:rPr>
        <w:t xml:space="preserve">=HBS Left </w:t>
      </w:r>
      <w:proofErr w:type="spellStart"/>
      <w:r w:rsidRPr="0094436C">
        <w:rPr>
          <w:rFonts w:ascii="Courier New" w:eastAsiaTheme="minorEastAsia" w:hAnsi="Courier New" w:cs="Courier New"/>
          <w:sz w:val="16"/>
          <w:szCs w:val="16"/>
          <w:lang w:eastAsia="zh-CN"/>
        </w:rPr>
        <w:t>Intf</w:t>
      </w:r>
      <w:proofErr w:type="spellEnd"/>
    </w:p>
    <w:p w14:paraId="4C842A8D"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w:t>
      </w:r>
      <w:proofErr w:type="spellStart"/>
      <w:r w:rsidRPr="0094436C">
        <w:rPr>
          <w:rFonts w:ascii="Courier New" w:eastAsiaTheme="minorEastAsia" w:hAnsi="Courier New" w:cs="Courier New"/>
          <w:sz w:val="16"/>
          <w:szCs w:val="16"/>
          <w:lang w:eastAsia="zh-CN"/>
        </w:rPr>
        <w:t>HbsR</w:t>
      </w:r>
      <w:proofErr w:type="spellEnd"/>
      <w:r w:rsidRPr="0094436C">
        <w:rPr>
          <w:rFonts w:ascii="Courier New" w:eastAsiaTheme="minorEastAsia" w:hAnsi="Courier New" w:cs="Courier New"/>
          <w:sz w:val="16"/>
          <w:szCs w:val="16"/>
          <w:lang w:eastAsia="zh-CN"/>
        </w:rPr>
        <w:t xml:space="preserve">=HBS Right </w:t>
      </w:r>
      <w:proofErr w:type="spellStart"/>
      <w:r w:rsidRPr="0094436C">
        <w:rPr>
          <w:rFonts w:ascii="Courier New" w:eastAsiaTheme="minorEastAsia" w:hAnsi="Courier New" w:cs="Courier New"/>
          <w:sz w:val="16"/>
          <w:szCs w:val="16"/>
          <w:lang w:eastAsia="zh-CN"/>
        </w:rPr>
        <w:t>Intf</w:t>
      </w:r>
      <w:proofErr w:type="spellEnd"/>
      <w:r w:rsidRPr="0094436C">
        <w:rPr>
          <w:rFonts w:ascii="Courier New" w:eastAsiaTheme="minorEastAsia" w:hAnsi="Courier New" w:cs="Courier New"/>
          <w:sz w:val="16"/>
          <w:szCs w:val="16"/>
          <w:lang w:eastAsia="zh-CN"/>
        </w:rPr>
        <w:t>, Ig=</w:t>
      </w:r>
      <w:proofErr w:type="spellStart"/>
      <w:r w:rsidRPr="0094436C">
        <w:rPr>
          <w:rFonts w:ascii="Courier New" w:eastAsiaTheme="minorEastAsia" w:hAnsi="Courier New" w:cs="Courier New"/>
          <w:sz w:val="16"/>
          <w:szCs w:val="16"/>
          <w:lang w:eastAsia="zh-CN"/>
        </w:rPr>
        <w:t>Igmp</w:t>
      </w:r>
      <w:proofErr w:type="spellEnd"/>
      <w:r w:rsidRPr="0094436C">
        <w:rPr>
          <w:rFonts w:ascii="Courier New" w:eastAsiaTheme="minorEastAsia" w:hAnsi="Courier New" w:cs="Courier New"/>
          <w:sz w:val="16"/>
          <w:szCs w:val="16"/>
          <w:lang w:eastAsia="zh-CN"/>
        </w:rPr>
        <w:t xml:space="preserve"> Trap Enabled</w:t>
      </w:r>
    </w:p>
    <w:p w14:paraId="05613CC4"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p>
    <w:p w14:paraId="7E64E100"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vif0/0      PCI: 0000:00:00.0 (Speed 20000, Duplex 1) NH: 4</w:t>
      </w:r>
    </w:p>
    <w:p w14:paraId="7F18A6DF"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w:t>
      </w:r>
      <w:proofErr w:type="spellStart"/>
      <w:r w:rsidRPr="0094436C">
        <w:rPr>
          <w:rFonts w:ascii="Courier New" w:eastAsiaTheme="minorEastAsia" w:hAnsi="Courier New" w:cs="Courier New"/>
          <w:sz w:val="16"/>
          <w:szCs w:val="16"/>
          <w:lang w:eastAsia="zh-CN"/>
        </w:rPr>
        <w:t>Type:Physical</w:t>
      </w:r>
      <w:proofErr w:type="spellEnd"/>
      <w:r w:rsidRPr="0094436C">
        <w:rPr>
          <w:rFonts w:ascii="Courier New" w:eastAsiaTheme="minorEastAsia" w:hAnsi="Courier New" w:cs="Courier New"/>
          <w:sz w:val="16"/>
          <w:szCs w:val="16"/>
          <w:lang w:eastAsia="zh-CN"/>
        </w:rPr>
        <w:t xml:space="preserve"> HWaddr:90:e2:ba:c3:af:20 IPaddr:0.0.0.0</w:t>
      </w:r>
    </w:p>
    <w:p w14:paraId="6FC6AC2D"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Vrf:0 </w:t>
      </w:r>
      <w:proofErr w:type="spellStart"/>
      <w:r w:rsidRPr="0094436C">
        <w:rPr>
          <w:rFonts w:ascii="Courier New" w:eastAsiaTheme="minorEastAsia" w:hAnsi="Courier New" w:cs="Courier New"/>
          <w:sz w:val="16"/>
          <w:szCs w:val="16"/>
          <w:lang w:eastAsia="zh-CN"/>
        </w:rPr>
        <w:t>Mcast</w:t>
      </w:r>
      <w:proofErr w:type="spellEnd"/>
      <w:r w:rsidRPr="0094436C">
        <w:rPr>
          <w:rFonts w:ascii="Courier New" w:eastAsiaTheme="minorEastAsia" w:hAnsi="Courier New" w:cs="Courier New"/>
          <w:sz w:val="16"/>
          <w:szCs w:val="16"/>
          <w:lang w:eastAsia="zh-CN"/>
        </w:rPr>
        <w:t xml:space="preserve"> Vrf:65535 Flags:TcL3L2VpVofEr QOS:-1 Ref:16</w:t>
      </w:r>
    </w:p>
    <w:p w14:paraId="33C81B3B"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device packets:14117825256  bytes:2456433542438 errors:0</w:t>
      </w:r>
    </w:p>
    <w:p w14:paraId="1EC97B08"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queue errors to </w:t>
      </w:r>
      <w:proofErr w:type="spellStart"/>
      <w:r w:rsidRPr="0094436C">
        <w:rPr>
          <w:rFonts w:ascii="Courier New" w:eastAsiaTheme="minorEastAsia" w:hAnsi="Courier New" w:cs="Courier New"/>
          <w:sz w:val="16"/>
          <w:szCs w:val="16"/>
          <w:lang w:eastAsia="zh-CN"/>
        </w:rPr>
        <w:t>lcore</w:t>
      </w:r>
      <w:proofErr w:type="spellEnd"/>
      <w:r w:rsidRPr="0094436C">
        <w:rPr>
          <w:rFonts w:ascii="Courier New" w:eastAsiaTheme="minorEastAsia" w:hAnsi="Courier New" w:cs="Courier New"/>
          <w:sz w:val="16"/>
          <w:szCs w:val="16"/>
          <w:lang w:eastAsia="zh-CN"/>
        </w:rPr>
        <w:t xml:space="preserve"> 0 0 0 0 0 0 0 0 0 0 0 0</w:t>
      </w:r>
    </w:p>
    <w:p w14:paraId="32819828"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Fabric Interface: eth_bond_bond0  Status: UP  Driver: </w:t>
      </w:r>
      <w:proofErr w:type="spellStart"/>
      <w:r w:rsidRPr="0094436C">
        <w:rPr>
          <w:rFonts w:ascii="Courier New" w:eastAsiaTheme="minorEastAsia" w:hAnsi="Courier New" w:cs="Courier New"/>
          <w:sz w:val="16"/>
          <w:szCs w:val="16"/>
          <w:lang w:eastAsia="zh-CN"/>
        </w:rPr>
        <w:t>net_bonding</w:t>
      </w:r>
      <w:proofErr w:type="spellEnd"/>
    </w:p>
    <w:p w14:paraId="30B6FD7D"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Slave Interface(0): 0000:02:00.0  Status: UP  Driver: </w:t>
      </w:r>
      <w:proofErr w:type="spellStart"/>
      <w:r w:rsidRPr="0094436C">
        <w:rPr>
          <w:rFonts w:ascii="Courier New" w:eastAsiaTheme="minorEastAsia" w:hAnsi="Courier New" w:cs="Courier New"/>
          <w:sz w:val="16"/>
          <w:szCs w:val="16"/>
          <w:lang w:eastAsia="zh-CN"/>
        </w:rPr>
        <w:t>net_ixgbe</w:t>
      </w:r>
      <w:proofErr w:type="spellEnd"/>
    </w:p>
    <w:p w14:paraId="77277EC5"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Slave Interface(1): 0000:02:00.1  Status: UP  Driver: </w:t>
      </w:r>
      <w:proofErr w:type="spellStart"/>
      <w:r w:rsidRPr="0094436C">
        <w:rPr>
          <w:rFonts w:ascii="Courier New" w:eastAsiaTheme="minorEastAsia" w:hAnsi="Courier New" w:cs="Courier New"/>
          <w:sz w:val="16"/>
          <w:szCs w:val="16"/>
          <w:lang w:eastAsia="zh-CN"/>
        </w:rPr>
        <w:t>net_ixgbe</w:t>
      </w:r>
      <w:proofErr w:type="spellEnd"/>
    </w:p>
    <w:p w14:paraId="41374E04"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w:t>
      </w:r>
      <w:proofErr w:type="spellStart"/>
      <w:r w:rsidRPr="0094436C">
        <w:rPr>
          <w:rFonts w:ascii="Courier New" w:eastAsiaTheme="minorEastAsia" w:hAnsi="Courier New" w:cs="Courier New"/>
          <w:sz w:val="16"/>
          <w:szCs w:val="16"/>
          <w:lang w:eastAsia="zh-CN"/>
        </w:rPr>
        <w:t>Vlan</w:t>
      </w:r>
      <w:proofErr w:type="spellEnd"/>
      <w:r w:rsidRPr="0094436C">
        <w:rPr>
          <w:rFonts w:ascii="Courier New" w:eastAsiaTheme="minorEastAsia" w:hAnsi="Courier New" w:cs="Courier New"/>
          <w:sz w:val="16"/>
          <w:szCs w:val="16"/>
          <w:lang w:eastAsia="zh-CN"/>
        </w:rPr>
        <w:t xml:space="preserve"> Id: 101  VLAN </w:t>
      </w:r>
      <w:proofErr w:type="spellStart"/>
      <w:r w:rsidRPr="0094436C">
        <w:rPr>
          <w:rFonts w:ascii="Courier New" w:eastAsiaTheme="minorEastAsia" w:hAnsi="Courier New" w:cs="Courier New"/>
          <w:sz w:val="16"/>
          <w:szCs w:val="16"/>
          <w:lang w:eastAsia="zh-CN"/>
        </w:rPr>
        <w:t>fwd</w:t>
      </w:r>
      <w:proofErr w:type="spellEnd"/>
      <w:r w:rsidRPr="0094436C">
        <w:rPr>
          <w:rFonts w:ascii="Courier New" w:eastAsiaTheme="minorEastAsia" w:hAnsi="Courier New" w:cs="Courier New"/>
          <w:sz w:val="16"/>
          <w:szCs w:val="16"/>
          <w:lang w:eastAsia="zh-CN"/>
        </w:rPr>
        <w:t xml:space="preserve"> Interface: </w:t>
      </w:r>
      <w:proofErr w:type="spellStart"/>
      <w:r w:rsidRPr="0094436C">
        <w:rPr>
          <w:rFonts w:ascii="Courier New" w:eastAsiaTheme="minorEastAsia" w:hAnsi="Courier New" w:cs="Courier New"/>
          <w:sz w:val="16"/>
          <w:szCs w:val="16"/>
          <w:lang w:eastAsia="zh-CN"/>
        </w:rPr>
        <w:t>vfw</w:t>
      </w:r>
      <w:proofErr w:type="spellEnd"/>
    </w:p>
    <w:p w14:paraId="01B8D270"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packets:7058889673  bytes:1199976475061 errors:0</w:t>
      </w:r>
    </w:p>
    <w:p w14:paraId="2A6DC424"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TX packets:7059332226  bytes:1200700918913 errors:0</w:t>
      </w:r>
    </w:p>
    <w:p w14:paraId="500A6E6C"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Drops:392133</w:t>
      </w:r>
    </w:p>
    <w:p w14:paraId="3B3B11CE"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TX device packets:14119406674  bytes:2457969960530 errors:0</w:t>
      </w:r>
    </w:p>
    <w:p w14:paraId="6426ED3E"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p>
    <w:p w14:paraId="44684275"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vif0/1      PMD: vhost0 NH: 5</w:t>
      </w:r>
    </w:p>
    <w:p w14:paraId="6ECA61A9"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w:t>
      </w:r>
      <w:proofErr w:type="spellStart"/>
      <w:r w:rsidRPr="0094436C">
        <w:rPr>
          <w:rFonts w:ascii="Courier New" w:eastAsiaTheme="minorEastAsia" w:hAnsi="Courier New" w:cs="Courier New"/>
          <w:sz w:val="16"/>
          <w:szCs w:val="16"/>
          <w:lang w:eastAsia="zh-CN"/>
        </w:rPr>
        <w:t>Type:Host</w:t>
      </w:r>
      <w:proofErr w:type="spellEnd"/>
      <w:r w:rsidRPr="0094436C">
        <w:rPr>
          <w:rFonts w:ascii="Courier New" w:eastAsiaTheme="minorEastAsia" w:hAnsi="Courier New" w:cs="Courier New"/>
          <w:sz w:val="16"/>
          <w:szCs w:val="16"/>
          <w:lang w:eastAsia="zh-CN"/>
        </w:rPr>
        <w:t xml:space="preserve"> HWaddr:90:e2:ba:c3:af:20 IPaddr:8.0.0.4</w:t>
      </w:r>
    </w:p>
    <w:p w14:paraId="65118475" w14:textId="77777777" w:rsidR="00657B93" w:rsidRPr="006A7303" w:rsidRDefault="00657B93" w:rsidP="00657B93">
      <w:pPr>
        <w:autoSpaceDE w:val="0"/>
        <w:autoSpaceDN w:val="0"/>
        <w:adjustRightInd w:val="0"/>
        <w:spacing w:after="0"/>
        <w:rPr>
          <w:rFonts w:ascii="Courier New" w:eastAsiaTheme="minorEastAsia" w:hAnsi="Courier New" w:cs="Courier New"/>
          <w:sz w:val="16"/>
          <w:szCs w:val="16"/>
          <w:lang w:val="fr-FR" w:eastAsia="zh-CN"/>
        </w:rPr>
      </w:pPr>
      <w:r w:rsidRPr="0094436C">
        <w:rPr>
          <w:rFonts w:ascii="Courier New" w:eastAsiaTheme="minorEastAsia" w:hAnsi="Courier New" w:cs="Courier New"/>
          <w:sz w:val="16"/>
          <w:szCs w:val="16"/>
          <w:lang w:eastAsia="zh-CN"/>
        </w:rPr>
        <w:t xml:space="preserve">            </w:t>
      </w:r>
      <w:proofErr w:type="gramStart"/>
      <w:r w:rsidRPr="006A7303">
        <w:rPr>
          <w:rFonts w:ascii="Courier New" w:eastAsiaTheme="minorEastAsia" w:hAnsi="Courier New" w:cs="Courier New"/>
          <w:sz w:val="16"/>
          <w:szCs w:val="16"/>
          <w:lang w:val="fr-FR" w:eastAsia="zh-CN"/>
        </w:rPr>
        <w:t>Vrf:</w:t>
      </w:r>
      <w:proofErr w:type="gramEnd"/>
      <w:r w:rsidRPr="006A7303">
        <w:rPr>
          <w:rFonts w:ascii="Courier New" w:eastAsiaTheme="minorEastAsia" w:hAnsi="Courier New" w:cs="Courier New"/>
          <w:sz w:val="16"/>
          <w:szCs w:val="16"/>
          <w:lang w:val="fr-FR" w:eastAsia="zh-CN"/>
        </w:rPr>
        <w:t xml:space="preserve">0 </w:t>
      </w:r>
      <w:proofErr w:type="spellStart"/>
      <w:r w:rsidRPr="006A7303">
        <w:rPr>
          <w:rFonts w:ascii="Courier New" w:eastAsiaTheme="minorEastAsia" w:hAnsi="Courier New" w:cs="Courier New"/>
          <w:sz w:val="16"/>
          <w:szCs w:val="16"/>
          <w:lang w:val="fr-FR" w:eastAsia="zh-CN"/>
        </w:rPr>
        <w:t>Mcast</w:t>
      </w:r>
      <w:proofErr w:type="spellEnd"/>
      <w:r w:rsidRPr="006A7303">
        <w:rPr>
          <w:rFonts w:ascii="Courier New" w:eastAsiaTheme="minorEastAsia" w:hAnsi="Courier New" w:cs="Courier New"/>
          <w:sz w:val="16"/>
          <w:szCs w:val="16"/>
          <w:lang w:val="fr-FR" w:eastAsia="zh-CN"/>
        </w:rPr>
        <w:t xml:space="preserve"> Vrf:65535 Flags:L3DEr QOS:-1 Ref:13</w:t>
      </w:r>
    </w:p>
    <w:p w14:paraId="6C136447"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6A7303">
        <w:rPr>
          <w:rFonts w:ascii="Courier New" w:eastAsiaTheme="minorEastAsia" w:hAnsi="Courier New" w:cs="Courier New"/>
          <w:sz w:val="16"/>
          <w:szCs w:val="16"/>
          <w:lang w:val="fr-FR" w:eastAsia="zh-CN"/>
        </w:rPr>
        <w:t xml:space="preserve">            </w:t>
      </w:r>
      <w:r w:rsidRPr="0094436C">
        <w:rPr>
          <w:rFonts w:ascii="Courier New" w:eastAsiaTheme="minorEastAsia" w:hAnsi="Courier New" w:cs="Courier New"/>
          <w:sz w:val="16"/>
          <w:szCs w:val="16"/>
          <w:lang w:eastAsia="zh-CN"/>
        </w:rPr>
        <w:t>RX device packets:815137  bytes:780115621 errors:0</w:t>
      </w:r>
    </w:p>
    <w:p w14:paraId="3EFAE796"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queue errors to </w:t>
      </w:r>
      <w:proofErr w:type="spellStart"/>
      <w:r w:rsidRPr="0094436C">
        <w:rPr>
          <w:rFonts w:ascii="Courier New" w:eastAsiaTheme="minorEastAsia" w:hAnsi="Courier New" w:cs="Courier New"/>
          <w:sz w:val="16"/>
          <w:szCs w:val="16"/>
          <w:lang w:eastAsia="zh-CN"/>
        </w:rPr>
        <w:t>lcore</w:t>
      </w:r>
      <w:proofErr w:type="spellEnd"/>
      <w:r w:rsidRPr="0094436C">
        <w:rPr>
          <w:rFonts w:ascii="Courier New" w:eastAsiaTheme="minorEastAsia" w:hAnsi="Courier New" w:cs="Courier New"/>
          <w:sz w:val="16"/>
          <w:szCs w:val="16"/>
          <w:lang w:eastAsia="zh-CN"/>
        </w:rPr>
        <w:t xml:space="preserve"> 0 0 0 0 0 0 0 0 0 0 0 0</w:t>
      </w:r>
    </w:p>
    <w:p w14:paraId="3A933FA2"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packets:815137  bytes:780115621 errors:0</w:t>
      </w:r>
    </w:p>
    <w:p w14:paraId="3DFCF109"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TX packets:873131  bytes:162620313 errors:0</w:t>
      </w:r>
    </w:p>
    <w:p w14:paraId="2BB7AF2D"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Drops:12</w:t>
      </w:r>
    </w:p>
    <w:p w14:paraId="2162FC7C" w14:textId="40C82112" w:rsidR="0069623D"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TX device packets:873131  bytes:162620313 errors:0</w:t>
      </w:r>
    </w:p>
    <w:p w14:paraId="0B3FC702"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p>
    <w:p w14:paraId="2F6884D2"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vif0/2      Socket: </w:t>
      </w:r>
      <w:proofErr w:type="spellStart"/>
      <w:r w:rsidRPr="0094436C">
        <w:rPr>
          <w:rFonts w:ascii="Courier New" w:eastAsiaTheme="minorEastAsia" w:hAnsi="Courier New" w:cs="Courier New"/>
          <w:sz w:val="16"/>
          <w:szCs w:val="16"/>
          <w:lang w:eastAsia="zh-CN"/>
        </w:rPr>
        <w:t>unix</w:t>
      </w:r>
      <w:proofErr w:type="spellEnd"/>
    </w:p>
    <w:p w14:paraId="57BC29CE"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w:t>
      </w:r>
      <w:proofErr w:type="spellStart"/>
      <w:r w:rsidRPr="0094436C">
        <w:rPr>
          <w:rFonts w:ascii="Courier New" w:eastAsiaTheme="minorEastAsia" w:hAnsi="Courier New" w:cs="Courier New"/>
          <w:sz w:val="16"/>
          <w:szCs w:val="16"/>
          <w:lang w:eastAsia="zh-CN"/>
        </w:rPr>
        <w:t>Type:Agent</w:t>
      </w:r>
      <w:proofErr w:type="spellEnd"/>
      <w:r w:rsidRPr="0094436C">
        <w:rPr>
          <w:rFonts w:ascii="Courier New" w:eastAsiaTheme="minorEastAsia" w:hAnsi="Courier New" w:cs="Courier New"/>
          <w:sz w:val="16"/>
          <w:szCs w:val="16"/>
          <w:lang w:eastAsia="zh-CN"/>
        </w:rPr>
        <w:t xml:space="preserve"> HWaddr:00:00:5e:00:01:00 IPaddr:0.0.0.0</w:t>
      </w:r>
    </w:p>
    <w:p w14:paraId="689CA28B" w14:textId="77777777" w:rsidR="00657B93" w:rsidRPr="006A7303" w:rsidRDefault="00657B93" w:rsidP="00657B93">
      <w:pPr>
        <w:autoSpaceDE w:val="0"/>
        <w:autoSpaceDN w:val="0"/>
        <w:adjustRightInd w:val="0"/>
        <w:spacing w:after="0"/>
        <w:rPr>
          <w:rFonts w:ascii="Courier New" w:eastAsiaTheme="minorEastAsia" w:hAnsi="Courier New" w:cs="Courier New"/>
          <w:sz w:val="16"/>
          <w:szCs w:val="16"/>
          <w:lang w:val="fr-FR" w:eastAsia="zh-CN"/>
        </w:rPr>
      </w:pPr>
      <w:r w:rsidRPr="0094436C">
        <w:rPr>
          <w:rFonts w:ascii="Courier New" w:eastAsiaTheme="minorEastAsia" w:hAnsi="Courier New" w:cs="Courier New"/>
          <w:sz w:val="16"/>
          <w:szCs w:val="16"/>
          <w:lang w:eastAsia="zh-CN"/>
        </w:rPr>
        <w:t xml:space="preserve">            </w:t>
      </w:r>
      <w:proofErr w:type="gramStart"/>
      <w:r w:rsidRPr="006A7303">
        <w:rPr>
          <w:rFonts w:ascii="Courier New" w:eastAsiaTheme="minorEastAsia" w:hAnsi="Courier New" w:cs="Courier New"/>
          <w:sz w:val="16"/>
          <w:szCs w:val="16"/>
          <w:lang w:val="fr-FR" w:eastAsia="zh-CN"/>
        </w:rPr>
        <w:t>Vrf:</w:t>
      </w:r>
      <w:proofErr w:type="gramEnd"/>
      <w:r w:rsidRPr="006A7303">
        <w:rPr>
          <w:rFonts w:ascii="Courier New" w:eastAsiaTheme="minorEastAsia" w:hAnsi="Courier New" w:cs="Courier New"/>
          <w:sz w:val="16"/>
          <w:szCs w:val="16"/>
          <w:lang w:val="fr-FR" w:eastAsia="zh-CN"/>
        </w:rPr>
        <w:t xml:space="preserve">65535 </w:t>
      </w:r>
      <w:proofErr w:type="spellStart"/>
      <w:r w:rsidRPr="006A7303">
        <w:rPr>
          <w:rFonts w:ascii="Courier New" w:eastAsiaTheme="minorEastAsia" w:hAnsi="Courier New" w:cs="Courier New"/>
          <w:sz w:val="16"/>
          <w:szCs w:val="16"/>
          <w:lang w:val="fr-FR" w:eastAsia="zh-CN"/>
        </w:rPr>
        <w:t>Mcast</w:t>
      </w:r>
      <w:proofErr w:type="spellEnd"/>
      <w:r w:rsidRPr="006A7303">
        <w:rPr>
          <w:rFonts w:ascii="Courier New" w:eastAsiaTheme="minorEastAsia" w:hAnsi="Courier New" w:cs="Courier New"/>
          <w:sz w:val="16"/>
          <w:szCs w:val="16"/>
          <w:lang w:val="fr-FR" w:eastAsia="zh-CN"/>
        </w:rPr>
        <w:t xml:space="preserve"> Vrf:65535 Flags:L3Er QOS:-1 Ref:3</w:t>
      </w:r>
    </w:p>
    <w:p w14:paraId="5C149F1D"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6A7303">
        <w:rPr>
          <w:rFonts w:ascii="Courier New" w:eastAsiaTheme="minorEastAsia" w:hAnsi="Courier New" w:cs="Courier New"/>
          <w:sz w:val="16"/>
          <w:szCs w:val="16"/>
          <w:lang w:val="fr-FR" w:eastAsia="zh-CN"/>
        </w:rPr>
        <w:t xml:space="preserve">            </w:t>
      </w:r>
      <w:r w:rsidRPr="0094436C">
        <w:rPr>
          <w:rFonts w:ascii="Courier New" w:eastAsiaTheme="minorEastAsia" w:hAnsi="Courier New" w:cs="Courier New"/>
          <w:sz w:val="16"/>
          <w:szCs w:val="16"/>
          <w:lang w:eastAsia="zh-CN"/>
        </w:rPr>
        <w:t>RX port   packets:135922 errors:0</w:t>
      </w:r>
    </w:p>
    <w:p w14:paraId="1E28F59A"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queue errors to </w:t>
      </w:r>
      <w:proofErr w:type="spellStart"/>
      <w:r w:rsidRPr="0094436C">
        <w:rPr>
          <w:rFonts w:ascii="Courier New" w:eastAsiaTheme="minorEastAsia" w:hAnsi="Courier New" w:cs="Courier New"/>
          <w:sz w:val="16"/>
          <w:szCs w:val="16"/>
          <w:lang w:eastAsia="zh-CN"/>
        </w:rPr>
        <w:t>lcore</w:t>
      </w:r>
      <w:proofErr w:type="spellEnd"/>
      <w:r w:rsidRPr="0094436C">
        <w:rPr>
          <w:rFonts w:ascii="Courier New" w:eastAsiaTheme="minorEastAsia" w:hAnsi="Courier New" w:cs="Courier New"/>
          <w:sz w:val="16"/>
          <w:szCs w:val="16"/>
          <w:lang w:eastAsia="zh-CN"/>
        </w:rPr>
        <w:t xml:space="preserve"> 0 0 0 0 0 0 0 0 0 0 0 0</w:t>
      </w:r>
    </w:p>
    <w:p w14:paraId="2462D529"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packets:135922  bytes:11689292 errors:0</w:t>
      </w:r>
    </w:p>
    <w:p w14:paraId="7E9852EB"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TX packets:36432  bytes:3198966 errors:0</w:t>
      </w:r>
    </w:p>
    <w:p w14:paraId="34B1F716"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Drops:0</w:t>
      </w:r>
    </w:p>
    <w:p w14:paraId="2A60C842"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p>
    <w:p w14:paraId="5DEF4778"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vif0/3      PMD: tap41a9ab05-64 NH: 32</w:t>
      </w:r>
    </w:p>
    <w:p w14:paraId="3F95A8FA"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w:t>
      </w:r>
      <w:proofErr w:type="spellStart"/>
      <w:r w:rsidRPr="0094436C">
        <w:rPr>
          <w:rFonts w:ascii="Courier New" w:eastAsiaTheme="minorEastAsia" w:hAnsi="Courier New" w:cs="Courier New"/>
          <w:sz w:val="16"/>
          <w:szCs w:val="16"/>
          <w:lang w:eastAsia="zh-CN"/>
        </w:rPr>
        <w:t>Type:Virtual</w:t>
      </w:r>
      <w:proofErr w:type="spellEnd"/>
      <w:r w:rsidRPr="0094436C">
        <w:rPr>
          <w:rFonts w:ascii="Courier New" w:eastAsiaTheme="minorEastAsia" w:hAnsi="Courier New" w:cs="Courier New"/>
          <w:sz w:val="16"/>
          <w:szCs w:val="16"/>
          <w:lang w:eastAsia="zh-CN"/>
        </w:rPr>
        <w:t xml:space="preserve"> HWaddr:00:00:5e:00:01:00 IPaddr:192.168.1.104</w:t>
      </w:r>
    </w:p>
    <w:p w14:paraId="6B804540" w14:textId="77777777" w:rsidR="00657B93" w:rsidRPr="006A7303" w:rsidRDefault="00657B93" w:rsidP="00657B93">
      <w:pPr>
        <w:autoSpaceDE w:val="0"/>
        <w:autoSpaceDN w:val="0"/>
        <w:adjustRightInd w:val="0"/>
        <w:spacing w:after="0"/>
        <w:rPr>
          <w:rFonts w:ascii="Courier New" w:eastAsiaTheme="minorEastAsia" w:hAnsi="Courier New" w:cs="Courier New"/>
          <w:sz w:val="16"/>
          <w:szCs w:val="16"/>
          <w:lang w:val="fr-FR" w:eastAsia="zh-CN"/>
        </w:rPr>
      </w:pPr>
      <w:r w:rsidRPr="0094436C">
        <w:rPr>
          <w:rFonts w:ascii="Courier New" w:eastAsiaTheme="minorEastAsia" w:hAnsi="Courier New" w:cs="Courier New"/>
          <w:sz w:val="16"/>
          <w:szCs w:val="16"/>
          <w:lang w:eastAsia="zh-CN"/>
        </w:rPr>
        <w:t xml:space="preserve">            </w:t>
      </w:r>
      <w:proofErr w:type="gramStart"/>
      <w:r w:rsidRPr="006A7303">
        <w:rPr>
          <w:rFonts w:ascii="Courier New" w:eastAsiaTheme="minorEastAsia" w:hAnsi="Courier New" w:cs="Courier New"/>
          <w:sz w:val="16"/>
          <w:szCs w:val="16"/>
          <w:lang w:val="fr-FR" w:eastAsia="zh-CN"/>
        </w:rPr>
        <w:t>Vrf:</w:t>
      </w:r>
      <w:proofErr w:type="gramEnd"/>
      <w:r w:rsidRPr="006A7303">
        <w:rPr>
          <w:rFonts w:ascii="Courier New" w:eastAsiaTheme="minorEastAsia" w:hAnsi="Courier New" w:cs="Courier New"/>
          <w:sz w:val="16"/>
          <w:szCs w:val="16"/>
          <w:lang w:val="fr-FR" w:eastAsia="zh-CN"/>
        </w:rPr>
        <w:t xml:space="preserve">3 </w:t>
      </w:r>
      <w:proofErr w:type="spellStart"/>
      <w:r w:rsidRPr="006A7303">
        <w:rPr>
          <w:rFonts w:ascii="Courier New" w:eastAsiaTheme="minorEastAsia" w:hAnsi="Courier New" w:cs="Courier New"/>
          <w:sz w:val="16"/>
          <w:szCs w:val="16"/>
          <w:lang w:val="fr-FR" w:eastAsia="zh-CN"/>
        </w:rPr>
        <w:t>Mcast</w:t>
      </w:r>
      <w:proofErr w:type="spellEnd"/>
      <w:r w:rsidRPr="006A7303">
        <w:rPr>
          <w:rFonts w:ascii="Courier New" w:eastAsiaTheme="minorEastAsia" w:hAnsi="Courier New" w:cs="Courier New"/>
          <w:sz w:val="16"/>
          <w:szCs w:val="16"/>
          <w:lang w:val="fr-FR" w:eastAsia="zh-CN"/>
        </w:rPr>
        <w:t xml:space="preserve"> Vrf:3 Flags:PL3L2DEr QOS:-1 Ref:12</w:t>
      </w:r>
    </w:p>
    <w:p w14:paraId="32ED9E90"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6A7303">
        <w:rPr>
          <w:rFonts w:ascii="Courier New" w:eastAsiaTheme="minorEastAsia" w:hAnsi="Courier New" w:cs="Courier New"/>
          <w:sz w:val="16"/>
          <w:szCs w:val="16"/>
          <w:lang w:val="fr-FR" w:eastAsia="zh-CN"/>
        </w:rPr>
        <w:t xml:space="preserve">            </w:t>
      </w:r>
      <w:r w:rsidRPr="0094436C">
        <w:rPr>
          <w:rFonts w:ascii="Courier New" w:eastAsiaTheme="minorEastAsia" w:hAnsi="Courier New" w:cs="Courier New"/>
          <w:sz w:val="16"/>
          <w:szCs w:val="16"/>
          <w:lang w:eastAsia="zh-CN"/>
        </w:rPr>
        <w:t>RX queue  packets:7057651439 errors:7736</w:t>
      </w:r>
    </w:p>
    <w:p w14:paraId="60E8CCF5"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queue errors to </w:t>
      </w:r>
      <w:proofErr w:type="spellStart"/>
      <w:r w:rsidRPr="0094436C">
        <w:rPr>
          <w:rFonts w:ascii="Courier New" w:eastAsiaTheme="minorEastAsia" w:hAnsi="Courier New" w:cs="Courier New"/>
          <w:sz w:val="16"/>
          <w:szCs w:val="16"/>
          <w:lang w:eastAsia="zh-CN"/>
        </w:rPr>
        <w:t>lcore</w:t>
      </w:r>
      <w:proofErr w:type="spellEnd"/>
      <w:r w:rsidRPr="0094436C">
        <w:rPr>
          <w:rFonts w:ascii="Courier New" w:eastAsiaTheme="minorEastAsia" w:hAnsi="Courier New" w:cs="Courier New"/>
          <w:sz w:val="16"/>
          <w:szCs w:val="16"/>
          <w:lang w:eastAsia="zh-CN"/>
        </w:rPr>
        <w:t xml:space="preserve"> 0 0 0 0 0 0 0 0 0 0 7736 0</w:t>
      </w:r>
    </w:p>
    <w:p w14:paraId="5E0BBA41"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packets:7057833621  bytes:875156312738 errors:0</w:t>
      </w:r>
    </w:p>
    <w:p w14:paraId="02F534FF"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TX packets:7057123054  bytes:875068202430 errors:0</w:t>
      </w:r>
    </w:p>
    <w:p w14:paraId="13FEC4E6"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ISID: 0 </w:t>
      </w:r>
      <w:proofErr w:type="spellStart"/>
      <w:r w:rsidRPr="0094436C">
        <w:rPr>
          <w:rFonts w:ascii="Courier New" w:eastAsiaTheme="minorEastAsia" w:hAnsi="Courier New" w:cs="Courier New"/>
          <w:sz w:val="16"/>
          <w:szCs w:val="16"/>
          <w:lang w:eastAsia="zh-CN"/>
        </w:rPr>
        <w:t>Bmac</w:t>
      </w:r>
      <w:proofErr w:type="spellEnd"/>
      <w:r w:rsidRPr="0094436C">
        <w:rPr>
          <w:rFonts w:ascii="Courier New" w:eastAsiaTheme="minorEastAsia" w:hAnsi="Courier New" w:cs="Courier New"/>
          <w:sz w:val="16"/>
          <w:szCs w:val="16"/>
          <w:lang w:eastAsia="zh-CN"/>
        </w:rPr>
        <w:t>: 02:41:a9:ab:05:64</w:t>
      </w:r>
    </w:p>
    <w:p w14:paraId="2FD4701E"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Drops:7947</w:t>
      </w:r>
    </w:p>
    <w:p w14:paraId="03DE0119"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p>
    <w:p w14:paraId="76DCD985"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vif0/4      PMD: tapd2d7bb67-c1 NH: 29</w:t>
      </w:r>
    </w:p>
    <w:p w14:paraId="1191C16D"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w:t>
      </w:r>
      <w:proofErr w:type="spellStart"/>
      <w:r w:rsidRPr="0094436C">
        <w:rPr>
          <w:rFonts w:ascii="Courier New" w:eastAsiaTheme="minorEastAsia" w:hAnsi="Courier New" w:cs="Courier New"/>
          <w:sz w:val="16"/>
          <w:szCs w:val="16"/>
          <w:lang w:eastAsia="zh-CN"/>
        </w:rPr>
        <w:t>Type:Virtual</w:t>
      </w:r>
      <w:proofErr w:type="spellEnd"/>
      <w:r w:rsidRPr="0094436C">
        <w:rPr>
          <w:rFonts w:ascii="Courier New" w:eastAsiaTheme="minorEastAsia" w:hAnsi="Courier New" w:cs="Courier New"/>
          <w:sz w:val="16"/>
          <w:szCs w:val="16"/>
          <w:lang w:eastAsia="zh-CN"/>
        </w:rPr>
        <w:t xml:space="preserve"> HWaddr:00:00:5e:00:01:00 IPaddr:192.168.0.104</w:t>
      </w:r>
    </w:p>
    <w:p w14:paraId="1FB61AB0" w14:textId="77777777" w:rsidR="00657B93" w:rsidRPr="006A7303" w:rsidRDefault="00657B93" w:rsidP="00657B93">
      <w:pPr>
        <w:autoSpaceDE w:val="0"/>
        <w:autoSpaceDN w:val="0"/>
        <w:adjustRightInd w:val="0"/>
        <w:spacing w:after="0"/>
        <w:rPr>
          <w:rFonts w:ascii="Courier New" w:eastAsiaTheme="minorEastAsia" w:hAnsi="Courier New" w:cs="Courier New"/>
          <w:sz w:val="16"/>
          <w:szCs w:val="16"/>
          <w:lang w:val="fr-FR" w:eastAsia="zh-CN"/>
        </w:rPr>
      </w:pPr>
      <w:r w:rsidRPr="0094436C">
        <w:rPr>
          <w:rFonts w:ascii="Courier New" w:eastAsiaTheme="minorEastAsia" w:hAnsi="Courier New" w:cs="Courier New"/>
          <w:sz w:val="16"/>
          <w:szCs w:val="16"/>
          <w:lang w:eastAsia="zh-CN"/>
        </w:rPr>
        <w:t xml:space="preserve">            </w:t>
      </w:r>
      <w:proofErr w:type="gramStart"/>
      <w:r w:rsidRPr="006A7303">
        <w:rPr>
          <w:rFonts w:ascii="Courier New" w:eastAsiaTheme="minorEastAsia" w:hAnsi="Courier New" w:cs="Courier New"/>
          <w:sz w:val="16"/>
          <w:szCs w:val="16"/>
          <w:lang w:val="fr-FR" w:eastAsia="zh-CN"/>
        </w:rPr>
        <w:t>Vrf:</w:t>
      </w:r>
      <w:proofErr w:type="gramEnd"/>
      <w:r w:rsidRPr="006A7303">
        <w:rPr>
          <w:rFonts w:ascii="Courier New" w:eastAsiaTheme="minorEastAsia" w:hAnsi="Courier New" w:cs="Courier New"/>
          <w:sz w:val="16"/>
          <w:szCs w:val="16"/>
          <w:lang w:val="fr-FR" w:eastAsia="zh-CN"/>
        </w:rPr>
        <w:t xml:space="preserve">2 </w:t>
      </w:r>
      <w:proofErr w:type="spellStart"/>
      <w:r w:rsidRPr="006A7303">
        <w:rPr>
          <w:rFonts w:ascii="Courier New" w:eastAsiaTheme="minorEastAsia" w:hAnsi="Courier New" w:cs="Courier New"/>
          <w:sz w:val="16"/>
          <w:szCs w:val="16"/>
          <w:lang w:val="fr-FR" w:eastAsia="zh-CN"/>
        </w:rPr>
        <w:t>Mcast</w:t>
      </w:r>
      <w:proofErr w:type="spellEnd"/>
      <w:r w:rsidRPr="006A7303">
        <w:rPr>
          <w:rFonts w:ascii="Courier New" w:eastAsiaTheme="minorEastAsia" w:hAnsi="Courier New" w:cs="Courier New"/>
          <w:sz w:val="16"/>
          <w:szCs w:val="16"/>
          <w:lang w:val="fr-FR" w:eastAsia="zh-CN"/>
        </w:rPr>
        <w:t xml:space="preserve"> Vrf:2 Flags:PL3L2DEr QOS:-1 Ref:12</w:t>
      </w:r>
    </w:p>
    <w:p w14:paraId="282A8C3C"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6A7303">
        <w:rPr>
          <w:rFonts w:ascii="Courier New" w:eastAsiaTheme="minorEastAsia" w:hAnsi="Courier New" w:cs="Courier New"/>
          <w:sz w:val="16"/>
          <w:szCs w:val="16"/>
          <w:lang w:val="fr-FR" w:eastAsia="zh-CN"/>
        </w:rPr>
        <w:t xml:space="preserve">            </w:t>
      </w:r>
      <w:r w:rsidRPr="0094436C">
        <w:rPr>
          <w:rFonts w:ascii="Courier New" w:eastAsiaTheme="minorEastAsia" w:hAnsi="Courier New" w:cs="Courier New"/>
          <w:sz w:val="16"/>
          <w:szCs w:val="16"/>
          <w:lang w:eastAsia="zh-CN"/>
        </w:rPr>
        <w:t>RX queue  packets:782831 errors:0</w:t>
      </w:r>
    </w:p>
    <w:p w14:paraId="0352996A"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queue errors to </w:t>
      </w:r>
      <w:proofErr w:type="spellStart"/>
      <w:r w:rsidRPr="0094436C">
        <w:rPr>
          <w:rFonts w:ascii="Courier New" w:eastAsiaTheme="minorEastAsia" w:hAnsi="Courier New" w:cs="Courier New"/>
          <w:sz w:val="16"/>
          <w:szCs w:val="16"/>
          <w:lang w:eastAsia="zh-CN"/>
        </w:rPr>
        <w:t>lcore</w:t>
      </w:r>
      <w:proofErr w:type="spellEnd"/>
      <w:r w:rsidRPr="0094436C">
        <w:rPr>
          <w:rFonts w:ascii="Courier New" w:eastAsiaTheme="minorEastAsia" w:hAnsi="Courier New" w:cs="Courier New"/>
          <w:sz w:val="16"/>
          <w:szCs w:val="16"/>
          <w:lang w:eastAsia="zh-CN"/>
        </w:rPr>
        <w:t xml:space="preserve"> 0 0 0 0 0 0 0 0 0 0 0 0</w:t>
      </w:r>
    </w:p>
    <w:p w14:paraId="12D43327"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packets:799687  bytes:81599398 errors:0</w:t>
      </w:r>
    </w:p>
    <w:p w14:paraId="71BB291F"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TX packets:1110661  bytes:85243244 errors:0</w:t>
      </w:r>
    </w:p>
    <w:p w14:paraId="342585D2"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ISID: 0 </w:t>
      </w:r>
      <w:proofErr w:type="spellStart"/>
      <w:r w:rsidRPr="0094436C">
        <w:rPr>
          <w:rFonts w:ascii="Courier New" w:eastAsiaTheme="minorEastAsia" w:hAnsi="Courier New" w:cs="Courier New"/>
          <w:sz w:val="16"/>
          <w:szCs w:val="16"/>
          <w:lang w:eastAsia="zh-CN"/>
        </w:rPr>
        <w:t>Bmac</w:t>
      </w:r>
      <w:proofErr w:type="spellEnd"/>
      <w:r w:rsidRPr="0094436C">
        <w:rPr>
          <w:rFonts w:ascii="Courier New" w:eastAsiaTheme="minorEastAsia" w:hAnsi="Courier New" w:cs="Courier New"/>
          <w:sz w:val="16"/>
          <w:szCs w:val="16"/>
          <w:lang w:eastAsia="zh-CN"/>
        </w:rPr>
        <w:t>: 02:d2:d7:bb:67:c1</w:t>
      </w:r>
    </w:p>
    <w:p w14:paraId="634064FE" w14:textId="1E8B90FF"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Drops:1665</w:t>
      </w:r>
    </w:p>
    <w:p w14:paraId="77AA9904" w14:textId="77777777" w:rsidR="00C568D7" w:rsidRDefault="00C568D7" w:rsidP="00FD2381">
      <w:pPr>
        <w:spacing w:after="0"/>
        <w:rPr>
          <w:lang w:val="en-GB"/>
        </w:rPr>
      </w:pPr>
    </w:p>
    <w:p w14:paraId="19A10194" w14:textId="48A38AB9" w:rsidR="00FD2381" w:rsidRPr="00D15149" w:rsidRDefault="00FD2381" w:rsidP="00FD2381">
      <w:pPr>
        <w:spacing w:after="0"/>
        <w:rPr>
          <w:rFonts w:ascii="Calibri" w:hAnsi="Calibri" w:cs="Calibri"/>
          <w:lang w:val="en-GB"/>
        </w:rPr>
      </w:pPr>
      <w:r w:rsidRPr="00D15149">
        <w:rPr>
          <w:rFonts w:ascii="Calibri" w:hAnsi="Calibri" w:cs="Calibri"/>
          <w:lang w:val="en-GB"/>
        </w:rPr>
        <w:t xml:space="preserve">The different </w:t>
      </w:r>
      <w:r w:rsidR="00D70198" w:rsidRPr="00D15149">
        <w:rPr>
          <w:rFonts w:ascii="Calibri" w:hAnsi="Calibri" w:cs="Calibri"/>
          <w:lang w:val="en-GB"/>
        </w:rPr>
        <w:t xml:space="preserve">types of </w:t>
      </w:r>
      <w:r w:rsidRPr="00D15149">
        <w:rPr>
          <w:rFonts w:ascii="Calibri" w:hAnsi="Calibri" w:cs="Calibri"/>
          <w:lang w:val="en-GB"/>
        </w:rPr>
        <w:t xml:space="preserve">interfaces </w:t>
      </w:r>
      <w:r w:rsidR="00D70198" w:rsidRPr="00D15149">
        <w:rPr>
          <w:rFonts w:ascii="Calibri" w:hAnsi="Calibri" w:cs="Calibri"/>
          <w:lang w:val="en-GB"/>
        </w:rPr>
        <w:t>listed here</w:t>
      </w:r>
      <w:r w:rsidRPr="00D15149">
        <w:rPr>
          <w:rFonts w:ascii="Calibri" w:hAnsi="Calibri" w:cs="Calibri"/>
          <w:lang w:val="en-GB"/>
        </w:rPr>
        <w:t xml:space="preserve"> are</w:t>
      </w:r>
      <w:r w:rsidR="00344AFD" w:rsidRPr="00D15149">
        <w:rPr>
          <w:rFonts w:ascii="Calibri" w:hAnsi="Calibri" w:cs="Calibri"/>
          <w:lang w:val="en-GB"/>
        </w:rPr>
        <w:t>:</w:t>
      </w:r>
    </w:p>
    <w:p w14:paraId="50C63E17" w14:textId="5122C707" w:rsidR="00FD2381" w:rsidRPr="00D15149" w:rsidRDefault="00FD2381" w:rsidP="00014EE0">
      <w:pPr>
        <w:pStyle w:val="ListParagraph"/>
        <w:numPr>
          <w:ilvl w:val="0"/>
          <w:numId w:val="4"/>
        </w:numPr>
        <w:rPr>
          <w:rFonts w:ascii="Calibri" w:hAnsi="Calibri" w:cs="Calibri"/>
        </w:rPr>
      </w:pPr>
      <w:r w:rsidRPr="00D15149">
        <w:rPr>
          <w:rFonts w:ascii="Calibri" w:hAnsi="Calibri" w:cs="Calibri"/>
          <w:lang w:val="en-GB"/>
        </w:rPr>
        <w:t>vif0/0</w:t>
      </w:r>
      <w:r w:rsidR="00D15149">
        <w:rPr>
          <w:rFonts w:ascii="Calibri" w:hAnsi="Calibri" w:cs="Calibri"/>
          <w:lang w:val="en-GB"/>
        </w:rPr>
        <w:t>:</w:t>
      </w:r>
      <w:r w:rsidRPr="00D15149">
        <w:rPr>
          <w:rFonts w:ascii="Calibri" w:hAnsi="Calibri" w:cs="Calibri"/>
          <w:lang w:val="en-GB"/>
        </w:rPr>
        <w:t xml:space="preserve"> </w:t>
      </w:r>
      <w:del w:id="120" w:author="Patrick Ames" w:date="2020-11-09T12:09:00Z">
        <w:r w:rsidRPr="00D15149" w:rsidDel="00A953E2">
          <w:rPr>
            <w:rFonts w:ascii="Calibri" w:hAnsi="Calibri" w:cs="Calibri"/>
            <w:lang w:val="en-GB"/>
          </w:rPr>
          <w:delText xml:space="preserve">Represents </w:delText>
        </w:r>
      </w:del>
      <w:r w:rsidRPr="00D15149">
        <w:rPr>
          <w:rFonts w:ascii="Calibri" w:hAnsi="Calibri" w:cs="Calibri"/>
          <w:lang w:val="en-GB"/>
        </w:rPr>
        <w:t>the underlay NIC card (usually a Linux bond interface).</w:t>
      </w:r>
    </w:p>
    <w:p w14:paraId="6048E274" w14:textId="58EA1541" w:rsidR="00FD2381" w:rsidRPr="00D15149" w:rsidRDefault="00FD2381" w:rsidP="00014EE0">
      <w:pPr>
        <w:pStyle w:val="ListParagraph"/>
        <w:numPr>
          <w:ilvl w:val="0"/>
          <w:numId w:val="4"/>
        </w:numPr>
        <w:rPr>
          <w:rFonts w:ascii="Calibri" w:hAnsi="Calibri" w:cs="Calibri"/>
        </w:rPr>
      </w:pPr>
      <w:r w:rsidRPr="00D15149">
        <w:rPr>
          <w:rFonts w:ascii="Calibri" w:hAnsi="Calibri" w:cs="Calibri"/>
        </w:rPr>
        <w:t>vif0/1</w:t>
      </w:r>
      <w:r w:rsidR="00D15149">
        <w:rPr>
          <w:rFonts w:ascii="Calibri" w:hAnsi="Calibri" w:cs="Calibri"/>
        </w:rPr>
        <w:t>:</w:t>
      </w:r>
      <w:r w:rsidRPr="00D15149">
        <w:rPr>
          <w:rFonts w:ascii="Calibri" w:hAnsi="Calibri" w:cs="Calibri"/>
        </w:rPr>
        <w:t xml:space="preserve"> </w:t>
      </w:r>
      <w:del w:id="121" w:author="Patrick Ames" w:date="2020-11-09T12:10:00Z">
        <w:r w:rsidRPr="00D15149" w:rsidDel="00A953E2">
          <w:rPr>
            <w:rFonts w:ascii="Calibri" w:hAnsi="Calibri" w:cs="Calibri"/>
          </w:rPr>
          <w:delText xml:space="preserve">Represents </w:delText>
        </w:r>
      </w:del>
      <w:r w:rsidRPr="00D15149">
        <w:rPr>
          <w:rFonts w:ascii="Calibri" w:hAnsi="Calibri" w:cs="Calibri"/>
        </w:rPr>
        <w:t>the interfac</w:t>
      </w:r>
      <w:r w:rsidR="00D15149">
        <w:rPr>
          <w:rFonts w:ascii="Calibri" w:hAnsi="Calibri" w:cs="Calibri"/>
        </w:rPr>
        <w:t>e</w:t>
      </w:r>
      <w:r w:rsidRPr="00D15149">
        <w:rPr>
          <w:rFonts w:ascii="Calibri" w:hAnsi="Calibri" w:cs="Calibri"/>
        </w:rPr>
        <w:t xml:space="preserve"> to the </w:t>
      </w:r>
      <w:r w:rsidR="00D15149">
        <w:rPr>
          <w:rFonts w:ascii="Calibri" w:hAnsi="Calibri" w:cs="Calibri"/>
        </w:rPr>
        <w:t>L</w:t>
      </w:r>
      <w:r w:rsidRPr="00D15149">
        <w:rPr>
          <w:rFonts w:ascii="Calibri" w:hAnsi="Calibri" w:cs="Calibri"/>
        </w:rPr>
        <w:t>inux operating system (vhost0)</w:t>
      </w:r>
    </w:p>
    <w:p w14:paraId="67245DC5" w14:textId="1D91D791" w:rsidR="00FD2381" w:rsidRPr="00D15149" w:rsidRDefault="00FD2381" w:rsidP="00014EE0">
      <w:pPr>
        <w:pStyle w:val="ListParagraph"/>
        <w:numPr>
          <w:ilvl w:val="0"/>
          <w:numId w:val="4"/>
        </w:numPr>
        <w:rPr>
          <w:rFonts w:ascii="Calibri" w:hAnsi="Calibri" w:cs="Calibri"/>
        </w:rPr>
      </w:pPr>
      <w:r w:rsidRPr="00D15149">
        <w:rPr>
          <w:rFonts w:ascii="Calibri" w:hAnsi="Calibri" w:cs="Calibri"/>
        </w:rPr>
        <w:t>vif0/2</w:t>
      </w:r>
      <w:r w:rsidR="00D15149">
        <w:rPr>
          <w:rFonts w:ascii="Calibri" w:hAnsi="Calibri" w:cs="Calibri"/>
        </w:rPr>
        <w:t>:</w:t>
      </w:r>
      <w:r w:rsidRPr="00D15149">
        <w:rPr>
          <w:rFonts w:ascii="Calibri" w:hAnsi="Calibri" w:cs="Calibri"/>
        </w:rPr>
        <w:t xml:space="preserve"> </w:t>
      </w:r>
      <w:del w:id="122" w:author="Patrick Ames" w:date="2020-11-09T12:10:00Z">
        <w:r w:rsidRPr="00D15149" w:rsidDel="00A953E2">
          <w:rPr>
            <w:rFonts w:ascii="Calibri" w:hAnsi="Calibri" w:cs="Calibri"/>
          </w:rPr>
          <w:delText xml:space="preserve">Represents </w:delText>
        </w:r>
      </w:del>
      <w:r w:rsidRPr="00D15149">
        <w:rPr>
          <w:rFonts w:ascii="Calibri" w:hAnsi="Calibri" w:cs="Calibri"/>
        </w:rPr>
        <w:t>the interfac</w:t>
      </w:r>
      <w:r w:rsidR="00D15149">
        <w:rPr>
          <w:rFonts w:ascii="Calibri" w:hAnsi="Calibri" w:cs="Calibri"/>
        </w:rPr>
        <w:t>e</w:t>
      </w:r>
      <w:r w:rsidRPr="00D15149">
        <w:rPr>
          <w:rFonts w:ascii="Calibri" w:hAnsi="Calibri" w:cs="Calibri"/>
        </w:rPr>
        <w:t xml:space="preserve"> to the vRouter agent (pkt0).</w:t>
      </w:r>
    </w:p>
    <w:p w14:paraId="792E4267" w14:textId="0FC809FA" w:rsidR="00FD2381" w:rsidRPr="00D15149" w:rsidRDefault="00FD2381" w:rsidP="00014EE0">
      <w:pPr>
        <w:pStyle w:val="ListParagraph"/>
        <w:numPr>
          <w:ilvl w:val="0"/>
          <w:numId w:val="4"/>
        </w:numPr>
        <w:rPr>
          <w:rFonts w:ascii="Calibri" w:hAnsi="Calibri" w:cs="Calibri"/>
        </w:rPr>
      </w:pPr>
      <w:r w:rsidRPr="00D15149">
        <w:rPr>
          <w:rFonts w:ascii="Calibri" w:hAnsi="Calibri" w:cs="Calibri"/>
        </w:rPr>
        <w:t>vif0/3 and higher</w:t>
      </w:r>
      <w:r w:rsidR="00D15149">
        <w:rPr>
          <w:rFonts w:ascii="Calibri" w:hAnsi="Calibri" w:cs="Calibri"/>
        </w:rPr>
        <w:t>:</w:t>
      </w:r>
      <w:r w:rsidRPr="00D15149">
        <w:rPr>
          <w:rFonts w:ascii="Calibri" w:hAnsi="Calibri" w:cs="Calibri"/>
        </w:rPr>
        <w:t xml:space="preserve"> </w:t>
      </w:r>
      <w:del w:id="123" w:author="Patrick Ames" w:date="2020-11-09T12:10:00Z">
        <w:r w:rsidRPr="00D15149" w:rsidDel="00A953E2">
          <w:rPr>
            <w:rFonts w:ascii="Calibri" w:hAnsi="Calibri" w:cs="Calibri"/>
          </w:rPr>
          <w:delText xml:space="preserve">Represents </w:delText>
        </w:r>
      </w:del>
      <w:r w:rsidRPr="00D15149">
        <w:rPr>
          <w:rFonts w:ascii="Calibri" w:hAnsi="Calibri" w:cs="Calibri"/>
        </w:rPr>
        <w:t xml:space="preserve">the </w:t>
      </w:r>
      <w:del w:id="124" w:author="Patrick Ames" w:date="2020-11-09T12:10:00Z">
        <w:r w:rsidRPr="00D15149" w:rsidDel="00A953E2">
          <w:rPr>
            <w:rFonts w:ascii="Calibri" w:hAnsi="Calibri" w:cs="Calibri"/>
            <w:lang w:val="en-GB"/>
          </w:rPr>
          <w:delText>Virtual Machine</w:delText>
        </w:r>
      </w:del>
      <w:ins w:id="125" w:author="Patrick Ames" w:date="2020-11-09T12:10:00Z">
        <w:r w:rsidR="00A953E2">
          <w:rPr>
            <w:rFonts w:ascii="Calibri" w:hAnsi="Calibri" w:cs="Calibri"/>
            <w:lang w:val="en-GB"/>
          </w:rPr>
          <w:t>VM</w:t>
        </w:r>
      </w:ins>
      <w:r w:rsidRPr="00D15149">
        <w:rPr>
          <w:rFonts w:ascii="Calibri" w:hAnsi="Calibri" w:cs="Calibri"/>
          <w:lang w:val="en-GB"/>
        </w:rPr>
        <w:t xml:space="preserve"> Interfaces (</w:t>
      </w:r>
      <w:proofErr w:type="spellStart"/>
      <w:r w:rsidR="00D15149">
        <w:rPr>
          <w:rFonts w:ascii="Calibri" w:hAnsi="Calibri" w:cs="Calibri"/>
          <w:lang w:val="en-GB"/>
        </w:rPr>
        <w:t>v</w:t>
      </w:r>
      <w:r w:rsidRPr="00D15149">
        <w:rPr>
          <w:rFonts w:ascii="Calibri" w:hAnsi="Calibri" w:cs="Calibri"/>
          <w:lang w:val="en-GB"/>
        </w:rPr>
        <w:t>NIC</w:t>
      </w:r>
      <w:proofErr w:type="spellEnd"/>
      <w:r w:rsidRPr="00D15149">
        <w:rPr>
          <w:rFonts w:ascii="Calibri" w:hAnsi="Calibri" w:cs="Calibri"/>
          <w:lang w:val="en-GB"/>
        </w:rPr>
        <w:t>).</w:t>
      </w:r>
    </w:p>
    <w:p w14:paraId="0E48D82D" w14:textId="063E3C49" w:rsidR="00FD2381" w:rsidRPr="00D15149" w:rsidDel="00A953E2" w:rsidRDefault="00FD2381" w:rsidP="007E29B6">
      <w:pPr>
        <w:autoSpaceDE w:val="0"/>
        <w:autoSpaceDN w:val="0"/>
        <w:adjustRightInd w:val="0"/>
        <w:spacing w:after="0"/>
        <w:rPr>
          <w:del w:id="126" w:author="Patrick Ames" w:date="2020-11-09T12:10:00Z"/>
          <w:rFonts w:ascii="Calibri" w:eastAsiaTheme="minorEastAsia" w:hAnsi="Calibri" w:cs="Calibri"/>
          <w:lang w:eastAsia="zh-CN"/>
        </w:rPr>
      </w:pPr>
    </w:p>
    <w:p w14:paraId="7CB4587C" w14:textId="22A3F016" w:rsidR="004E1954" w:rsidRPr="00751D6F" w:rsidRDefault="004E1954" w:rsidP="004E1954">
      <w:pPr>
        <w:pStyle w:val="Heading3"/>
      </w:pPr>
      <w:bookmarkStart w:id="127" w:name="_Toc54881607"/>
      <w:r w:rsidRPr="00751D6F">
        <w:t xml:space="preserve">vRouter </w:t>
      </w:r>
      <w:del w:id="128" w:author="Patrick Ames" w:date="2020-11-09T12:10:00Z">
        <w:r w:rsidRPr="00751D6F" w:rsidDel="00A953E2">
          <w:delText xml:space="preserve">packet </w:delText>
        </w:r>
      </w:del>
      <w:ins w:id="129" w:author="Patrick Ames" w:date="2020-11-09T12:10:00Z">
        <w:r w:rsidR="00A953E2">
          <w:t>P</w:t>
        </w:r>
        <w:r w:rsidR="00A953E2" w:rsidRPr="00751D6F">
          <w:t xml:space="preserve">acket </w:t>
        </w:r>
      </w:ins>
      <w:del w:id="130" w:author="Patrick Ames" w:date="2020-11-09T12:10:00Z">
        <w:r w:rsidRPr="00751D6F" w:rsidDel="00A953E2">
          <w:delText xml:space="preserve">processing </w:delText>
        </w:r>
      </w:del>
      <w:ins w:id="131" w:author="Patrick Ames" w:date="2020-11-09T12:10:00Z">
        <w:r w:rsidR="00A953E2">
          <w:t>P</w:t>
        </w:r>
        <w:r w:rsidR="00A953E2" w:rsidRPr="00751D6F">
          <w:t xml:space="preserve">rocessing </w:t>
        </w:r>
      </w:ins>
      <w:r w:rsidRPr="00751D6F">
        <w:t>Pipeline</w:t>
      </w:r>
      <w:bookmarkEnd w:id="127"/>
    </w:p>
    <w:p w14:paraId="2DB3792B" w14:textId="1C9B6A27" w:rsidR="004E1954" w:rsidRPr="00D15149" w:rsidDel="00A953E2" w:rsidRDefault="004E1954" w:rsidP="00A953E2">
      <w:pPr>
        <w:pStyle w:val="BodyText"/>
        <w:rPr>
          <w:del w:id="132" w:author="Patrick Ames" w:date="2020-11-09T12:10:00Z"/>
          <w:lang w:eastAsia="zh-CN"/>
        </w:rPr>
        <w:pPrChange w:id="133" w:author="Patrick Ames" w:date="2020-11-09T12:10:00Z">
          <w:pPr>
            <w:autoSpaceDE w:val="0"/>
            <w:autoSpaceDN w:val="0"/>
            <w:adjustRightInd w:val="0"/>
            <w:spacing w:after="0"/>
          </w:pPr>
        </w:pPrChange>
      </w:pPr>
    </w:p>
    <w:p w14:paraId="593C44A8" w14:textId="71C10AE4" w:rsidR="004E1954" w:rsidRPr="00D15149" w:rsidRDefault="004E1954" w:rsidP="00A953E2">
      <w:pPr>
        <w:pStyle w:val="BodyText"/>
        <w:rPr>
          <w:lang w:eastAsia="zh-CN"/>
        </w:rPr>
        <w:pPrChange w:id="134" w:author="Patrick Ames" w:date="2020-11-09T12:10:00Z">
          <w:pPr>
            <w:autoSpaceDE w:val="0"/>
            <w:autoSpaceDN w:val="0"/>
            <w:adjustRightInd w:val="0"/>
            <w:spacing w:after="0"/>
          </w:pPr>
        </w:pPrChange>
      </w:pPr>
      <w:r w:rsidRPr="00D15149">
        <w:rPr>
          <w:lang w:eastAsia="zh-CN"/>
        </w:rPr>
        <w:t xml:space="preserve">The vRouter packet processing pipeline is </w:t>
      </w:r>
      <w:del w:id="135" w:author="Patrick Ames" w:date="2020-11-09T12:11:00Z">
        <w:r w:rsidRPr="00D15149" w:rsidDel="00A953E2">
          <w:rPr>
            <w:lang w:eastAsia="zh-CN"/>
          </w:rPr>
          <w:delText>described in the picture below.</w:delText>
        </w:r>
      </w:del>
      <w:ins w:id="136" w:author="Patrick Ames" w:date="2020-11-09T12:11:00Z">
        <w:r w:rsidR="00A953E2">
          <w:rPr>
            <w:lang w:eastAsia="zh-CN"/>
          </w:rPr>
          <w:t>shown in Figure 3.4.</w:t>
        </w:r>
      </w:ins>
    </w:p>
    <w:p w14:paraId="7822B94B" w14:textId="77777777" w:rsidR="004E1954" w:rsidRPr="00D15149" w:rsidRDefault="004E1954" w:rsidP="005B039A">
      <w:pPr>
        <w:autoSpaceDE w:val="0"/>
        <w:autoSpaceDN w:val="0"/>
        <w:adjustRightInd w:val="0"/>
        <w:spacing w:after="0"/>
        <w:rPr>
          <w:rFonts w:ascii="Calibri" w:eastAsiaTheme="minorEastAsia" w:hAnsi="Calibri" w:cs="Calibri"/>
          <w:lang w:eastAsia="zh-CN"/>
        </w:rPr>
      </w:pPr>
    </w:p>
    <w:p w14:paraId="672B7166" w14:textId="69E26FBF" w:rsidR="004E1954" w:rsidRPr="00D15149" w:rsidRDefault="00014EE0" w:rsidP="005B039A">
      <w:pPr>
        <w:spacing w:after="0"/>
        <w:rPr>
          <w:rFonts w:ascii="Calibri" w:eastAsia="Times New Roman" w:hAnsi="Calibri" w:cs="Calibri"/>
        </w:rPr>
      </w:pPr>
      <w:r w:rsidRPr="00D15149">
        <w:rPr>
          <w:rFonts w:ascii="Calibri" w:hAnsi="Calibri" w:cs="Calibri"/>
          <w:noProof/>
        </w:rPr>
        <w:object w:dxaOrig="31537" w:dyaOrig="8832" w14:anchorId="081B7190">
          <v:shape id="_x0000_i1032" type="#_x0000_t75" alt="" style="width:469.65pt;height:132.1pt;mso-width-percent:0;mso-height-percent:0;mso-width-percent:0;mso-height-percent:0" o:ole="">
            <v:imagedata r:id="rId14" o:title=""/>
          </v:shape>
          <o:OLEObject Type="Embed" ProgID="Visio.Drawing.15" ShapeID="_x0000_i1032" DrawAspect="Content" ObjectID="_1666501823" r:id="rId15"/>
        </w:object>
      </w:r>
      <w:r w:rsidR="004E1954" w:rsidRPr="00D15149">
        <w:rPr>
          <w:rFonts w:ascii="Calibri" w:eastAsia="Times New Roman" w:hAnsi="Calibri" w:cs="Calibri"/>
        </w:rPr>
        <w:fldChar w:fldCharType="begin"/>
      </w:r>
      <w:r w:rsidR="004E1954" w:rsidRPr="00D15149">
        <w:rPr>
          <w:rFonts w:ascii="Calibri" w:eastAsia="Times New Roman" w:hAnsi="Calibri" w:cs="Calibri"/>
        </w:rPr>
        <w:instrText xml:space="preserve"> INCLUDEPICTURE "https://lh6.googleusercontent.com/-MkgkX0Uex2izkpw6FOM7MOtgR1oCulZvxeTqCj0oWxYn1tT1Zqmn-0fmardkW-iB4qiW4Yi7zZXTQUm2iejSRpL_UOOHXLVz2qKUoyrlfMZw2sW91TwgLqCsdlfH2uV3zZkzZVt--M" \* MERGEFORMATINET </w:instrText>
      </w:r>
      <w:r w:rsidR="004E1954" w:rsidRPr="00D15149">
        <w:rPr>
          <w:rFonts w:ascii="Calibri" w:eastAsia="Times New Roman" w:hAnsi="Calibri" w:cs="Calibri"/>
        </w:rPr>
        <w:fldChar w:fldCharType="end"/>
      </w:r>
    </w:p>
    <w:p w14:paraId="08AA3957" w14:textId="0A36B22A" w:rsidR="004E1954" w:rsidRPr="00D15149" w:rsidRDefault="00A953E2" w:rsidP="005B039A">
      <w:pPr>
        <w:autoSpaceDE w:val="0"/>
        <w:autoSpaceDN w:val="0"/>
        <w:adjustRightInd w:val="0"/>
        <w:spacing w:after="0"/>
        <w:rPr>
          <w:rFonts w:ascii="Calibri" w:eastAsiaTheme="minorEastAsia" w:hAnsi="Calibri" w:cs="Calibri"/>
          <w:lang w:eastAsia="zh-CN"/>
        </w:rPr>
      </w:pPr>
      <w:ins w:id="137" w:author="Patrick Ames" w:date="2020-11-09T12:10:00Z">
        <w:r>
          <w:rPr>
            <w:rFonts w:ascii="Calibri" w:eastAsiaTheme="minorEastAsia" w:hAnsi="Calibri" w:cs="Calibri"/>
            <w:lang w:eastAsia="zh-CN"/>
          </w:rPr>
          <w:t>Figure 3.4</w:t>
        </w:r>
        <w:r>
          <w:rPr>
            <w:rFonts w:ascii="Calibri" w:eastAsiaTheme="minorEastAsia" w:hAnsi="Calibri" w:cs="Calibri"/>
            <w:lang w:eastAsia="zh-CN"/>
          </w:rPr>
          <w:tab/>
        </w:r>
        <w:r w:rsidRPr="00D15149">
          <w:rPr>
            <w:lang w:eastAsia="zh-CN"/>
          </w:rPr>
          <w:t xml:space="preserve">The vRouter </w:t>
        </w:r>
        <w:r>
          <w:rPr>
            <w:lang w:eastAsia="zh-CN"/>
          </w:rPr>
          <w:t>P</w:t>
        </w:r>
        <w:r w:rsidRPr="00D15149">
          <w:rPr>
            <w:lang w:eastAsia="zh-CN"/>
          </w:rPr>
          <w:t xml:space="preserve">acket </w:t>
        </w:r>
      </w:ins>
      <w:proofErr w:type="spellStart"/>
      <w:ins w:id="138" w:author="Patrick Ames" w:date="2020-11-09T12:11:00Z">
        <w:r>
          <w:rPr>
            <w:lang w:eastAsia="zh-CN"/>
          </w:rPr>
          <w:t>P</w:t>
        </w:r>
      </w:ins>
      <w:ins w:id="139" w:author="Patrick Ames" w:date="2020-11-09T12:10:00Z">
        <w:r w:rsidRPr="00D15149">
          <w:rPr>
            <w:lang w:eastAsia="zh-CN"/>
          </w:rPr>
          <w:t>rocessing</w:t>
        </w:r>
      </w:ins>
      <w:ins w:id="140" w:author="Patrick Ames" w:date="2020-11-09T12:11:00Z">
        <w:r>
          <w:rPr>
            <w:lang w:eastAsia="zh-CN"/>
          </w:rPr>
          <w:t>P</w:t>
        </w:r>
      </w:ins>
      <w:ins w:id="141" w:author="Patrick Ames" w:date="2020-11-09T12:10:00Z">
        <w:r w:rsidRPr="00D15149">
          <w:rPr>
            <w:lang w:eastAsia="zh-CN"/>
          </w:rPr>
          <w:t>pipeline</w:t>
        </w:r>
      </w:ins>
      <w:proofErr w:type="spellEnd"/>
    </w:p>
    <w:p w14:paraId="05666592" w14:textId="34B3A2CC" w:rsidR="004E1954" w:rsidRPr="00D15149" w:rsidRDefault="004E1954" w:rsidP="00A953E2">
      <w:pPr>
        <w:pStyle w:val="BodyText"/>
        <w:rPr>
          <w:lang w:eastAsia="zh-CN"/>
        </w:rPr>
        <w:pPrChange w:id="142" w:author="Patrick Ames" w:date="2020-11-09T12:11:00Z">
          <w:pPr>
            <w:autoSpaceDE w:val="0"/>
            <w:autoSpaceDN w:val="0"/>
            <w:adjustRightInd w:val="0"/>
            <w:spacing w:after="0"/>
          </w:pPr>
        </w:pPrChange>
      </w:pPr>
      <w:r w:rsidRPr="00D15149">
        <w:rPr>
          <w:lang w:eastAsia="zh-CN"/>
        </w:rPr>
        <w:t xml:space="preserve">There are various tables and engines in action in this pipeline. Some of the important tables </w:t>
      </w:r>
      <w:del w:id="143" w:author="Patrick Ames" w:date="2020-11-09T12:11:00Z">
        <w:r w:rsidRPr="00D15149" w:rsidDel="00A953E2">
          <w:rPr>
            <w:lang w:eastAsia="zh-CN"/>
          </w:rPr>
          <w:delText xml:space="preserve">in this pipeline </w:delText>
        </w:r>
      </w:del>
      <w:r w:rsidRPr="00D15149">
        <w:rPr>
          <w:lang w:eastAsia="zh-CN"/>
        </w:rPr>
        <w:t>are flow table, rout</w:t>
      </w:r>
      <w:r w:rsidRPr="00A953E2">
        <w:rPr>
          <w:rPrChange w:id="144" w:author="Patrick Ames" w:date="2020-11-09T12:17:00Z">
            <w:rPr>
              <w:lang w:eastAsia="zh-CN"/>
            </w:rPr>
          </w:rPrChange>
        </w:rPr>
        <w:t>e table, NH table</w:t>
      </w:r>
      <w:ins w:id="145" w:author="Patrick Ames" w:date="2020-11-09T12:11:00Z">
        <w:r w:rsidR="00A953E2" w:rsidRPr="00A953E2">
          <w:rPr>
            <w:rPrChange w:id="146" w:author="Patrick Ames" w:date="2020-11-09T12:17:00Z">
              <w:rPr>
                <w:lang w:eastAsia="zh-CN"/>
              </w:rPr>
            </w:rPrChange>
          </w:rPr>
          <w:t>,</w:t>
        </w:r>
      </w:ins>
      <w:r w:rsidRPr="00A953E2">
        <w:rPr>
          <w:rPrChange w:id="147" w:author="Patrick Ames" w:date="2020-11-09T12:17:00Z">
            <w:rPr>
              <w:lang w:eastAsia="zh-CN"/>
            </w:rPr>
          </w:rPrChange>
        </w:rPr>
        <w:t xml:space="preserve"> and the MPLS/VXLAN table. The vRouter agent programs these tables</w:t>
      </w:r>
      <w:r w:rsidRPr="00D15149">
        <w:rPr>
          <w:lang w:eastAsia="zh-CN"/>
        </w:rPr>
        <w:t xml:space="preserve"> based on the forwarding state it receives from the control node and also based on its own internal processing. Each packet, depending on which interface it is coming from, is subjected to the desired processing. </w:t>
      </w:r>
    </w:p>
    <w:p w14:paraId="7A9CB404" w14:textId="15CBC4B7" w:rsidR="00CB7F9D" w:rsidRPr="00D15149" w:rsidDel="00A953E2" w:rsidRDefault="00CB7F9D" w:rsidP="00A953E2">
      <w:pPr>
        <w:pStyle w:val="BodyText"/>
        <w:rPr>
          <w:del w:id="148" w:author="Patrick Ames" w:date="2020-11-09T12:11:00Z"/>
          <w:rFonts w:ascii="Calibri" w:eastAsiaTheme="minorEastAsia" w:hAnsi="Calibri" w:cs="Calibri"/>
          <w:lang w:eastAsia="zh-CN"/>
        </w:rPr>
        <w:pPrChange w:id="149" w:author="Patrick Ames" w:date="2020-11-09T12:11:00Z">
          <w:pPr>
            <w:autoSpaceDE w:val="0"/>
            <w:autoSpaceDN w:val="0"/>
            <w:adjustRightInd w:val="0"/>
            <w:spacing w:after="0"/>
          </w:pPr>
        </w:pPrChange>
      </w:pPr>
    </w:p>
    <w:p w14:paraId="4C398C9F" w14:textId="3B472EBA" w:rsidR="004E1954" w:rsidRPr="00D15149" w:rsidRDefault="004E1954" w:rsidP="00A953E2">
      <w:pPr>
        <w:pStyle w:val="BodyText"/>
        <w:rPr>
          <w:lang w:eastAsia="zh-CN"/>
        </w:rPr>
        <w:pPrChange w:id="150" w:author="Patrick Ames" w:date="2020-11-09T12:17:00Z">
          <w:pPr>
            <w:autoSpaceDE w:val="0"/>
            <w:autoSpaceDN w:val="0"/>
            <w:adjustRightInd w:val="0"/>
            <w:spacing w:after="0"/>
          </w:pPr>
        </w:pPrChange>
      </w:pPr>
      <w:r w:rsidRPr="00D15149">
        <w:rPr>
          <w:lang w:eastAsia="zh-CN"/>
        </w:rPr>
        <w:t xml:space="preserve">At a high level, all packets enter from an interface called </w:t>
      </w:r>
      <w:del w:id="151" w:author="Patrick Ames" w:date="2020-11-09T12:12:00Z">
        <w:r w:rsidRPr="00A953E2" w:rsidDel="00A953E2">
          <w:rPr>
            <w:i/>
            <w:iCs/>
            <w:lang w:eastAsia="zh-CN"/>
            <w:rPrChange w:id="152" w:author="Patrick Ames" w:date="2020-11-09T12:12:00Z">
              <w:rPr>
                <w:rFonts w:ascii="Calibri" w:eastAsiaTheme="minorEastAsia" w:hAnsi="Calibri" w:cs="Calibri"/>
                <w:lang w:eastAsia="zh-CN"/>
              </w:rPr>
            </w:rPrChange>
          </w:rPr>
          <w:delText>‘</w:delText>
        </w:r>
      </w:del>
      <w:proofErr w:type="spellStart"/>
      <w:r w:rsidRPr="00A953E2">
        <w:rPr>
          <w:i/>
          <w:iCs/>
          <w:lang w:eastAsia="zh-CN"/>
          <w:rPrChange w:id="153" w:author="Patrick Ames" w:date="2020-11-09T12:12:00Z">
            <w:rPr>
              <w:rFonts w:ascii="Calibri" w:eastAsiaTheme="minorEastAsia" w:hAnsi="Calibri" w:cs="Calibri"/>
              <w:lang w:eastAsia="zh-CN"/>
            </w:rPr>
          </w:rPrChange>
        </w:rPr>
        <w:t>vif</w:t>
      </w:r>
      <w:proofErr w:type="spellEnd"/>
      <w:del w:id="154" w:author="Patrick Ames" w:date="2020-11-09T12:12:00Z">
        <w:r w:rsidRPr="00D15149" w:rsidDel="00A953E2">
          <w:rPr>
            <w:lang w:eastAsia="zh-CN"/>
          </w:rPr>
          <w:delText>’</w:delText>
        </w:r>
      </w:del>
      <w:r w:rsidRPr="00D15149">
        <w:rPr>
          <w:lang w:eastAsia="zh-CN"/>
        </w:rPr>
        <w:t xml:space="preserve">. The </w:t>
      </w:r>
      <w:proofErr w:type="spellStart"/>
      <w:r w:rsidRPr="00D15149">
        <w:rPr>
          <w:lang w:eastAsia="zh-CN"/>
        </w:rPr>
        <w:t>vifs</w:t>
      </w:r>
      <w:proofErr w:type="spellEnd"/>
      <w:r w:rsidRPr="00D15149">
        <w:rPr>
          <w:lang w:eastAsia="zh-CN"/>
        </w:rPr>
        <w:t xml:space="preserve"> are nothing but one of the vRouter interfaces </w:t>
      </w:r>
      <w:del w:id="155" w:author="Patrick Ames" w:date="2020-11-09T12:12:00Z">
        <w:r w:rsidRPr="00D15149" w:rsidDel="00A953E2">
          <w:rPr>
            <w:lang w:eastAsia="zh-CN"/>
          </w:rPr>
          <w:delText xml:space="preserve">that we </w:delText>
        </w:r>
      </w:del>
      <w:r w:rsidRPr="00D15149">
        <w:rPr>
          <w:lang w:eastAsia="zh-CN"/>
        </w:rPr>
        <w:t>described previously</w:t>
      </w:r>
      <w:del w:id="156" w:author="Patrick Ames" w:date="2020-11-09T12:12:00Z">
        <w:r w:rsidRPr="00D15149" w:rsidDel="00A953E2">
          <w:rPr>
            <w:lang w:eastAsia="zh-CN"/>
          </w:rPr>
          <w:delText xml:space="preserve">. </w:delText>
        </w:r>
        <w:r w:rsidR="00DC4122" w:rsidRPr="00D15149" w:rsidDel="00A953E2">
          <w:rPr>
            <w:lang w:eastAsia="zh-CN"/>
          </w:rPr>
          <w:delText>E</w:delText>
        </w:r>
      </w:del>
      <w:ins w:id="157" w:author="Patrick Ames" w:date="2020-11-09T12:12:00Z">
        <w:r w:rsidR="00A953E2">
          <w:rPr>
            <w:lang w:eastAsia="zh-CN"/>
          </w:rPr>
          <w:t>, for e</w:t>
        </w:r>
      </w:ins>
      <w:r w:rsidR="00DC4122" w:rsidRPr="00D15149">
        <w:rPr>
          <w:lang w:eastAsia="zh-CN"/>
        </w:rPr>
        <w:t xml:space="preserve">xample: tap interface, physical interface, </w:t>
      </w:r>
      <w:r w:rsidR="002C01A7" w:rsidRPr="00D15149">
        <w:rPr>
          <w:lang w:eastAsia="zh-CN"/>
        </w:rPr>
        <w:t>vhost0 interface, agent interface</w:t>
      </w:r>
      <w:ins w:id="158" w:author="Patrick Ames" w:date="2020-11-09T12:12:00Z">
        <w:r w:rsidR="00A953E2">
          <w:rPr>
            <w:lang w:eastAsia="zh-CN"/>
          </w:rPr>
          <w:t>,</w:t>
        </w:r>
      </w:ins>
      <w:r w:rsidR="002C01A7" w:rsidRPr="00D15149">
        <w:rPr>
          <w:lang w:eastAsia="zh-CN"/>
        </w:rPr>
        <w:t xml:space="preserve"> etc. </w:t>
      </w:r>
      <w:r w:rsidRPr="00D15149">
        <w:rPr>
          <w:lang w:eastAsia="zh-CN"/>
        </w:rPr>
        <w:t xml:space="preserve">Depending upon the configuration of that interface, </w:t>
      </w:r>
      <w:del w:id="159" w:author="Patrick Ames" w:date="2020-11-09T12:13:00Z">
        <w:r w:rsidRPr="00D15149" w:rsidDel="00A953E2">
          <w:rPr>
            <w:lang w:eastAsia="zh-CN"/>
          </w:rPr>
          <w:delText xml:space="preserve">it </w:delText>
        </w:r>
      </w:del>
      <w:ins w:id="160" w:author="Patrick Ames" w:date="2020-11-09T12:13:00Z">
        <w:r w:rsidR="00A953E2">
          <w:rPr>
            <w:lang w:eastAsia="zh-CN"/>
          </w:rPr>
          <w:t>packets</w:t>
        </w:r>
        <w:r w:rsidR="00A953E2" w:rsidRPr="00D15149">
          <w:rPr>
            <w:lang w:eastAsia="zh-CN"/>
          </w:rPr>
          <w:t xml:space="preserve"> </w:t>
        </w:r>
      </w:ins>
      <w:r w:rsidRPr="00D15149">
        <w:rPr>
          <w:lang w:eastAsia="zh-CN"/>
        </w:rPr>
        <w:t>enter</w:t>
      </w:r>
      <w:del w:id="161" w:author="Patrick Ames" w:date="2020-11-09T12:13:00Z">
        <w:r w:rsidRPr="00D15149" w:rsidDel="00A953E2">
          <w:rPr>
            <w:lang w:eastAsia="zh-CN"/>
          </w:rPr>
          <w:delText>s</w:delText>
        </w:r>
      </w:del>
      <w:r w:rsidRPr="00D15149">
        <w:rPr>
          <w:lang w:eastAsia="zh-CN"/>
        </w:rPr>
        <w:t xml:space="preserve"> different pipeline stages, doing lookups in different tables </w:t>
      </w:r>
      <w:del w:id="162" w:author="Patrick Ames" w:date="2020-11-09T12:14:00Z">
        <w:r w:rsidRPr="00D15149" w:rsidDel="00A953E2">
          <w:rPr>
            <w:lang w:eastAsia="zh-CN"/>
          </w:rPr>
          <w:delText xml:space="preserve">and </w:delText>
        </w:r>
      </w:del>
      <w:r w:rsidRPr="00D15149">
        <w:rPr>
          <w:lang w:eastAsia="zh-CN"/>
        </w:rPr>
        <w:t xml:space="preserve">based on what actions are defined in each stage, the packets are modified accordingly. </w:t>
      </w:r>
    </w:p>
    <w:p w14:paraId="56D48C26" w14:textId="45466BEF" w:rsidR="004E1954" w:rsidRPr="00D15149" w:rsidDel="00A953E2" w:rsidRDefault="004E1954" w:rsidP="00A953E2">
      <w:pPr>
        <w:pStyle w:val="BodyText"/>
        <w:rPr>
          <w:del w:id="163" w:author="Patrick Ames" w:date="2020-11-09T12:11:00Z"/>
          <w:rFonts w:ascii="Calibri" w:eastAsiaTheme="minorEastAsia" w:hAnsi="Calibri" w:cs="Calibri"/>
          <w:lang w:eastAsia="zh-CN"/>
        </w:rPr>
        <w:pPrChange w:id="164" w:author="Patrick Ames" w:date="2020-11-09T12:11:00Z">
          <w:pPr>
            <w:autoSpaceDE w:val="0"/>
            <w:autoSpaceDN w:val="0"/>
            <w:adjustRightInd w:val="0"/>
            <w:spacing w:after="0"/>
          </w:pPr>
        </w:pPrChange>
      </w:pPr>
    </w:p>
    <w:p w14:paraId="20876851" w14:textId="0752E411" w:rsidR="00675995" w:rsidRPr="00D15149" w:rsidRDefault="004E1954" w:rsidP="00A953E2">
      <w:pPr>
        <w:pStyle w:val="BodyText"/>
        <w:rPr>
          <w:lang w:eastAsia="zh-CN"/>
        </w:rPr>
        <w:pPrChange w:id="165" w:author="Patrick Ames" w:date="2020-11-09T12:17:00Z">
          <w:pPr>
            <w:autoSpaceDE w:val="0"/>
            <w:autoSpaceDN w:val="0"/>
            <w:adjustRightInd w:val="0"/>
            <w:spacing w:after="0"/>
          </w:pPr>
        </w:pPrChange>
      </w:pPr>
      <w:r w:rsidRPr="00D15149">
        <w:rPr>
          <w:lang w:eastAsia="zh-CN"/>
        </w:rPr>
        <w:t xml:space="preserve">At the end of the processing, it is sent to another vRouter interface or </w:t>
      </w:r>
      <w:proofErr w:type="spellStart"/>
      <w:r w:rsidRPr="00D15149">
        <w:rPr>
          <w:lang w:eastAsia="zh-CN"/>
        </w:rPr>
        <w:t>vif</w:t>
      </w:r>
      <w:proofErr w:type="spellEnd"/>
      <w:r w:rsidRPr="00D15149">
        <w:rPr>
          <w:lang w:eastAsia="zh-CN"/>
        </w:rPr>
        <w:t xml:space="preserve"> after encapsulation or decapsulation. This is a fairly generic pipeline and the agent stitches this based on the rich feature set that the </w:t>
      </w:r>
      <w:del w:id="166" w:author="Patrick Ames" w:date="2020-11-09T12:14:00Z">
        <w:r w:rsidRPr="00D15149" w:rsidDel="00A953E2">
          <w:rPr>
            <w:lang w:eastAsia="zh-CN"/>
          </w:rPr>
          <w:delText xml:space="preserve">contrail </w:delText>
        </w:r>
      </w:del>
      <w:ins w:id="167" w:author="Patrick Ames" w:date="2020-11-09T12:14:00Z">
        <w:r w:rsidR="00A953E2">
          <w:rPr>
            <w:lang w:eastAsia="zh-CN"/>
          </w:rPr>
          <w:t>C</w:t>
        </w:r>
        <w:r w:rsidR="00A953E2" w:rsidRPr="00D15149">
          <w:rPr>
            <w:lang w:eastAsia="zh-CN"/>
          </w:rPr>
          <w:t xml:space="preserve">ontrail </w:t>
        </w:r>
      </w:ins>
      <w:r w:rsidRPr="00D15149">
        <w:rPr>
          <w:lang w:eastAsia="zh-CN"/>
        </w:rPr>
        <w:t xml:space="preserve">cluster </w:t>
      </w:r>
      <w:del w:id="168" w:author="Patrick Ames" w:date="2020-11-09T12:14:00Z">
        <w:r w:rsidRPr="00D15149" w:rsidDel="00A953E2">
          <w:rPr>
            <w:lang w:eastAsia="zh-CN"/>
          </w:rPr>
          <w:delText xml:space="preserve">is </w:delText>
        </w:r>
      </w:del>
      <w:ins w:id="169" w:author="Patrick Ames" w:date="2020-11-09T12:14:00Z">
        <w:r w:rsidR="00A953E2">
          <w:rPr>
            <w:lang w:eastAsia="zh-CN"/>
          </w:rPr>
          <w:t>can</w:t>
        </w:r>
        <w:r w:rsidR="00A953E2" w:rsidRPr="00D15149">
          <w:rPr>
            <w:lang w:eastAsia="zh-CN"/>
          </w:rPr>
          <w:t xml:space="preserve"> </w:t>
        </w:r>
      </w:ins>
      <w:r w:rsidRPr="00D15149">
        <w:rPr>
          <w:lang w:eastAsia="zh-CN"/>
        </w:rPr>
        <w:t>configure</w:t>
      </w:r>
      <w:del w:id="170" w:author="Patrick Ames" w:date="2020-11-09T12:15:00Z">
        <w:r w:rsidRPr="00D15149" w:rsidDel="00A953E2">
          <w:rPr>
            <w:lang w:eastAsia="zh-CN"/>
          </w:rPr>
          <w:delText>d</w:delText>
        </w:r>
      </w:del>
      <w:r w:rsidRPr="00D15149">
        <w:rPr>
          <w:lang w:eastAsia="zh-CN"/>
        </w:rPr>
        <w:t>.</w:t>
      </w:r>
    </w:p>
    <w:p w14:paraId="3D8B5912" w14:textId="39A7864B" w:rsidR="004E1954" w:rsidRPr="00D15149" w:rsidDel="00A953E2" w:rsidRDefault="004E1954" w:rsidP="00A953E2">
      <w:pPr>
        <w:pStyle w:val="BodyText"/>
        <w:rPr>
          <w:del w:id="171" w:author="Patrick Ames" w:date="2020-11-09T12:11:00Z"/>
          <w:rFonts w:ascii="Calibri" w:eastAsiaTheme="minorEastAsia" w:hAnsi="Calibri" w:cs="Calibri"/>
          <w:lang w:eastAsia="zh-CN"/>
        </w:rPr>
        <w:pPrChange w:id="172" w:author="Patrick Ames" w:date="2020-11-09T12:11:00Z">
          <w:pPr>
            <w:autoSpaceDE w:val="0"/>
            <w:autoSpaceDN w:val="0"/>
            <w:adjustRightInd w:val="0"/>
            <w:spacing w:after="0"/>
          </w:pPr>
        </w:pPrChange>
      </w:pPr>
    </w:p>
    <w:p w14:paraId="01055E7C" w14:textId="1BECE9B2" w:rsidR="00675995" w:rsidRPr="00D15149" w:rsidRDefault="00675995" w:rsidP="00A953E2">
      <w:pPr>
        <w:pStyle w:val="BodyText"/>
        <w:rPr>
          <w:lang w:eastAsia="zh-CN"/>
        </w:rPr>
        <w:pPrChange w:id="173" w:author="Patrick Ames" w:date="2020-11-09T12:17:00Z">
          <w:pPr>
            <w:autoSpaceDE w:val="0"/>
            <w:autoSpaceDN w:val="0"/>
            <w:adjustRightInd w:val="0"/>
            <w:spacing w:after="0"/>
          </w:pPr>
        </w:pPrChange>
      </w:pPr>
      <w:r w:rsidRPr="00D15149">
        <w:rPr>
          <w:lang w:eastAsia="zh-CN"/>
        </w:rPr>
        <w:t xml:space="preserve">Another important aspect </w:t>
      </w:r>
      <w:r w:rsidR="00E30C38" w:rsidRPr="00D15149">
        <w:rPr>
          <w:lang w:eastAsia="zh-CN"/>
        </w:rPr>
        <w:t xml:space="preserve">of vRouter </w:t>
      </w:r>
      <w:r w:rsidRPr="00D15149">
        <w:rPr>
          <w:lang w:eastAsia="zh-CN"/>
        </w:rPr>
        <w:t>is that o</w:t>
      </w:r>
      <w:r w:rsidR="00E30C38" w:rsidRPr="00D15149">
        <w:rPr>
          <w:lang w:eastAsia="zh-CN"/>
        </w:rPr>
        <w:t xml:space="preserve">f forwarding modes. The </w:t>
      </w:r>
      <w:r w:rsidRPr="00D15149">
        <w:rPr>
          <w:lang w:eastAsia="zh-CN"/>
        </w:rPr>
        <w:t xml:space="preserve">vRouter can work in two modes - </w:t>
      </w:r>
      <w:r w:rsidRPr="00A953E2">
        <w:rPr>
          <w:i/>
          <w:iCs/>
          <w:lang w:eastAsia="zh-CN"/>
          <w:rPrChange w:id="174" w:author="Patrick Ames" w:date="2020-11-09T12:15:00Z">
            <w:rPr>
              <w:rFonts w:ascii="Calibri" w:eastAsiaTheme="minorEastAsia" w:hAnsi="Calibri" w:cs="Calibri"/>
              <w:lang w:eastAsia="zh-CN"/>
            </w:rPr>
          </w:rPrChange>
        </w:rPr>
        <w:t>flow mode</w:t>
      </w:r>
      <w:r w:rsidRPr="00D15149">
        <w:rPr>
          <w:lang w:eastAsia="zh-CN"/>
        </w:rPr>
        <w:t xml:space="preserve"> (bottom pipeline </w:t>
      </w:r>
      <w:del w:id="175" w:author="Patrick Ames" w:date="2020-11-09T12:15:00Z">
        <w:r w:rsidRPr="00D15149" w:rsidDel="00A953E2">
          <w:rPr>
            <w:lang w:eastAsia="zh-CN"/>
          </w:rPr>
          <w:delText>on the diagram above</w:delText>
        </w:r>
      </w:del>
      <w:ins w:id="176" w:author="Patrick Ames" w:date="2020-11-09T12:15:00Z">
        <w:r w:rsidR="00A953E2">
          <w:rPr>
            <w:lang w:eastAsia="zh-CN"/>
          </w:rPr>
          <w:t>in Figure 3.4</w:t>
        </w:r>
      </w:ins>
      <w:r w:rsidRPr="00D15149">
        <w:rPr>
          <w:lang w:eastAsia="zh-CN"/>
        </w:rPr>
        <w:t xml:space="preserve">) or </w:t>
      </w:r>
      <w:r w:rsidRPr="00A953E2">
        <w:rPr>
          <w:i/>
          <w:iCs/>
          <w:lang w:eastAsia="zh-CN"/>
          <w:rPrChange w:id="177" w:author="Patrick Ames" w:date="2020-11-09T12:15:00Z">
            <w:rPr>
              <w:rFonts w:ascii="Calibri" w:eastAsiaTheme="minorEastAsia" w:hAnsi="Calibri" w:cs="Calibri"/>
              <w:lang w:eastAsia="zh-CN"/>
            </w:rPr>
          </w:rPrChange>
        </w:rPr>
        <w:t>packet mode</w:t>
      </w:r>
      <w:r w:rsidRPr="00D15149">
        <w:rPr>
          <w:lang w:eastAsia="zh-CN"/>
        </w:rPr>
        <w:t xml:space="preserve"> (top </w:t>
      </w:r>
      <w:del w:id="178" w:author="Patrick Ames" w:date="2020-11-09T12:15:00Z">
        <w:r w:rsidRPr="00D15149" w:rsidDel="00A953E2">
          <w:rPr>
            <w:lang w:eastAsia="zh-CN"/>
          </w:rPr>
          <w:delText xml:space="preserve">on the </w:delText>
        </w:r>
        <w:r w:rsidR="00EC3B41" w:rsidRPr="00D15149" w:rsidDel="00A953E2">
          <w:rPr>
            <w:lang w:eastAsia="zh-CN"/>
          </w:rPr>
          <w:delText>diagram</w:delText>
        </w:r>
        <w:r w:rsidRPr="00D15149" w:rsidDel="00A953E2">
          <w:rPr>
            <w:lang w:eastAsia="zh-CN"/>
          </w:rPr>
          <w:delText xml:space="preserve"> above</w:delText>
        </w:r>
      </w:del>
      <w:ins w:id="179" w:author="Patrick Ames" w:date="2020-11-09T12:15:00Z">
        <w:r w:rsidR="00A953E2">
          <w:rPr>
            <w:lang w:eastAsia="zh-CN"/>
          </w:rPr>
          <w:t>of Figure 3.4</w:t>
        </w:r>
      </w:ins>
      <w:r w:rsidRPr="00D15149">
        <w:rPr>
          <w:lang w:eastAsia="zh-CN"/>
        </w:rPr>
        <w:t xml:space="preserve">). By default, Contrail works in flow mode. This means </w:t>
      </w:r>
      <w:r w:rsidR="00D15149" w:rsidRPr="00D15149">
        <w:rPr>
          <w:lang w:eastAsia="zh-CN"/>
        </w:rPr>
        <w:t>that</w:t>
      </w:r>
      <w:r w:rsidRPr="00D15149">
        <w:rPr>
          <w:lang w:eastAsia="zh-CN"/>
        </w:rPr>
        <w:t xml:space="preserve"> vRouter keep</w:t>
      </w:r>
      <w:ins w:id="180" w:author="Patrick Ames" w:date="2020-11-09T12:15:00Z">
        <w:r w:rsidR="00A953E2">
          <w:rPr>
            <w:lang w:eastAsia="zh-CN"/>
          </w:rPr>
          <w:t>s</w:t>
        </w:r>
      </w:ins>
      <w:r w:rsidRPr="00D15149">
        <w:rPr>
          <w:lang w:eastAsia="zh-CN"/>
        </w:rPr>
        <w:t xml:space="preserve"> track of every single flow traversing it. Depending on the flow action, it can either forward the packet or drop it. In the packet mode, </w:t>
      </w:r>
      <w:ins w:id="181" w:author="Patrick Ames" w:date="2020-11-09T12:15:00Z">
        <w:r w:rsidR="00A953E2">
          <w:rPr>
            <w:lang w:eastAsia="zh-CN"/>
          </w:rPr>
          <w:t xml:space="preserve">the </w:t>
        </w:r>
      </w:ins>
      <w:r w:rsidRPr="00D15149">
        <w:rPr>
          <w:lang w:eastAsia="zh-CN"/>
        </w:rPr>
        <w:t>vRouter bypasses the flow table and directly uses the next</w:t>
      </w:r>
      <w:ins w:id="182" w:author="Patrick Ames" w:date="2020-11-09T12:16:00Z">
        <w:r w:rsidR="00A953E2">
          <w:rPr>
            <w:lang w:eastAsia="zh-CN"/>
          </w:rPr>
          <w:t xml:space="preserve"> </w:t>
        </w:r>
      </w:ins>
      <w:r w:rsidRPr="00D15149">
        <w:rPr>
          <w:lang w:eastAsia="zh-CN"/>
        </w:rPr>
        <w:t xml:space="preserve">hop </w:t>
      </w:r>
      <w:del w:id="183" w:author="Patrick Ames" w:date="2020-11-09T12:16:00Z">
        <w:r w:rsidRPr="00D15149" w:rsidDel="00A953E2">
          <w:rPr>
            <w:lang w:eastAsia="zh-CN"/>
          </w:rPr>
          <w:delText xml:space="preserve">to </w:delText>
        </w:r>
      </w:del>
      <w:ins w:id="184" w:author="Patrick Ames" w:date="2020-11-09T12:16:00Z">
        <w:r w:rsidR="00A953E2">
          <w:rPr>
            <w:lang w:eastAsia="zh-CN"/>
          </w:rPr>
          <w:t>for</w:t>
        </w:r>
        <w:r w:rsidR="00A953E2" w:rsidRPr="00D15149">
          <w:rPr>
            <w:lang w:eastAsia="zh-CN"/>
          </w:rPr>
          <w:t xml:space="preserve"> </w:t>
        </w:r>
      </w:ins>
      <w:r w:rsidRPr="00D15149">
        <w:rPr>
          <w:lang w:eastAsia="zh-CN"/>
        </w:rPr>
        <w:t xml:space="preserve">treatment that needs to be given to the packet. </w:t>
      </w:r>
      <w:ins w:id="185" w:author="Patrick Ames" w:date="2020-11-09T12:16:00Z">
        <w:r w:rsidR="00A953E2">
          <w:rPr>
            <w:lang w:eastAsia="zh-CN"/>
          </w:rPr>
          <w:t>For e</w:t>
        </w:r>
      </w:ins>
      <w:del w:id="186" w:author="Patrick Ames" w:date="2020-11-09T12:16:00Z">
        <w:r w:rsidRPr="00D15149" w:rsidDel="00A953E2">
          <w:rPr>
            <w:lang w:eastAsia="zh-CN"/>
          </w:rPr>
          <w:delText>E</w:delText>
        </w:r>
      </w:del>
      <w:r w:rsidRPr="00D15149">
        <w:rPr>
          <w:lang w:eastAsia="zh-CN"/>
        </w:rPr>
        <w:t>xample</w:t>
      </w:r>
      <w:ins w:id="187" w:author="Patrick Ames" w:date="2020-11-09T12:16:00Z">
        <w:r w:rsidR="00A953E2">
          <w:rPr>
            <w:lang w:eastAsia="zh-CN"/>
          </w:rPr>
          <w:t>,</w:t>
        </w:r>
      </w:ins>
      <w:r w:rsidRPr="00D15149">
        <w:rPr>
          <w:lang w:eastAsia="zh-CN"/>
        </w:rPr>
        <w:t xml:space="preserve">: </w:t>
      </w:r>
      <w:ins w:id="188" w:author="Patrick Ames" w:date="2020-11-09T12:16:00Z">
        <w:r w:rsidR="00A953E2">
          <w:rPr>
            <w:lang w:eastAsia="zh-CN"/>
          </w:rPr>
          <w:t>i</w:t>
        </w:r>
      </w:ins>
      <w:del w:id="189" w:author="Patrick Ames" w:date="2020-11-09T12:16:00Z">
        <w:r w:rsidRPr="00D15149" w:rsidDel="00A953E2">
          <w:rPr>
            <w:lang w:eastAsia="zh-CN"/>
          </w:rPr>
          <w:delText>I</w:delText>
        </w:r>
      </w:del>
      <w:r w:rsidRPr="00D15149">
        <w:rPr>
          <w:lang w:eastAsia="zh-CN"/>
        </w:rPr>
        <w:t xml:space="preserve">f the </w:t>
      </w:r>
      <w:proofErr w:type="spellStart"/>
      <w:r w:rsidRPr="00D15149">
        <w:rPr>
          <w:lang w:eastAsia="zh-CN"/>
        </w:rPr>
        <w:t>nexthop</w:t>
      </w:r>
      <w:proofErr w:type="spellEnd"/>
      <w:r w:rsidRPr="00D15149">
        <w:rPr>
          <w:lang w:eastAsia="zh-CN"/>
        </w:rPr>
        <w:t xml:space="preserve"> is </w:t>
      </w:r>
      <w:ins w:id="190" w:author="Patrick Ames" w:date="2020-11-09T12:16:00Z">
        <w:r w:rsidR="00A953E2">
          <w:rPr>
            <w:lang w:eastAsia="zh-CN"/>
          </w:rPr>
          <w:t xml:space="preserve">a </w:t>
        </w:r>
      </w:ins>
      <w:r w:rsidRPr="00D15149">
        <w:rPr>
          <w:lang w:eastAsia="zh-CN"/>
        </w:rPr>
        <w:t xml:space="preserve">tunnel next hop, the packet is encapsulated in a tunnel header and forwarded </w:t>
      </w:r>
      <w:del w:id="191" w:author="Patrick Ames" w:date="2020-11-09T12:16:00Z">
        <w:r w:rsidRPr="00D15149" w:rsidDel="00A953E2">
          <w:rPr>
            <w:lang w:eastAsia="zh-CN"/>
          </w:rPr>
          <w:delText>in</w:delText>
        </w:r>
      </w:del>
      <w:r w:rsidRPr="00D15149">
        <w:rPr>
          <w:lang w:eastAsia="zh-CN"/>
        </w:rPr>
        <w:t xml:space="preserve">to an outgoing interface. </w:t>
      </w:r>
    </w:p>
    <w:p w14:paraId="6432842B" w14:textId="6AD7B63F" w:rsidR="00675995" w:rsidRPr="00D15149" w:rsidDel="00A953E2" w:rsidRDefault="00675995" w:rsidP="00A953E2">
      <w:pPr>
        <w:pStyle w:val="BodyText"/>
        <w:rPr>
          <w:del w:id="192" w:author="Patrick Ames" w:date="2020-11-09T12:11:00Z"/>
          <w:rFonts w:ascii="Calibri" w:eastAsiaTheme="minorEastAsia" w:hAnsi="Calibri" w:cs="Calibri"/>
          <w:lang w:eastAsia="zh-CN"/>
        </w:rPr>
        <w:pPrChange w:id="193" w:author="Patrick Ames" w:date="2020-11-09T12:11:00Z">
          <w:pPr>
            <w:autoSpaceDE w:val="0"/>
            <w:autoSpaceDN w:val="0"/>
            <w:adjustRightInd w:val="0"/>
          </w:pPr>
        </w:pPrChange>
      </w:pPr>
    </w:p>
    <w:p w14:paraId="25E4E281" w14:textId="1B98F070" w:rsidR="004E1954" w:rsidRPr="00B83200" w:rsidRDefault="004E1954" w:rsidP="004E1954">
      <w:pPr>
        <w:pStyle w:val="Heading3"/>
        <w:rPr>
          <w:lang w:val="en-GB"/>
        </w:rPr>
      </w:pPr>
      <w:bookmarkStart w:id="194" w:name="_Toc51017278"/>
      <w:bookmarkStart w:id="195" w:name="_Toc54881608"/>
      <w:r w:rsidRPr="00532586">
        <w:rPr>
          <w:lang w:val="en-GB"/>
        </w:rPr>
        <w:t>v</w:t>
      </w:r>
      <w:r>
        <w:rPr>
          <w:lang w:val="en-GB"/>
        </w:rPr>
        <w:t>R</w:t>
      </w:r>
      <w:r w:rsidRPr="00532586">
        <w:rPr>
          <w:lang w:val="en-GB"/>
        </w:rPr>
        <w:t>outer d</w:t>
      </w:r>
      <w:r w:rsidR="00BB0C08">
        <w:rPr>
          <w:lang w:val="en-GB"/>
        </w:rPr>
        <w:t>eployment m</w:t>
      </w:r>
      <w:r w:rsidR="00BC5D8C">
        <w:rPr>
          <w:lang w:val="en-GB"/>
        </w:rPr>
        <w:t>ethods</w:t>
      </w:r>
      <w:bookmarkEnd w:id="194"/>
      <w:bookmarkEnd w:id="195"/>
    </w:p>
    <w:p w14:paraId="58D235F8" w14:textId="6ACE08F5" w:rsidR="004E1954" w:rsidRPr="00D15149" w:rsidRDefault="004E1954" w:rsidP="00A953E2">
      <w:pPr>
        <w:pStyle w:val="BodyText"/>
        <w:rPr>
          <w:lang w:val="en-GB"/>
        </w:rPr>
        <w:pPrChange w:id="196" w:author="Patrick Ames" w:date="2020-11-09T12:17:00Z">
          <w:pPr/>
        </w:pPrChange>
      </w:pPr>
      <w:r w:rsidRPr="00D15149">
        <w:rPr>
          <w:lang w:val="en-GB"/>
        </w:rPr>
        <w:t>Contrail supports three kinds of vRouter d</w:t>
      </w:r>
      <w:r w:rsidR="00BB0C08" w:rsidRPr="00D15149">
        <w:rPr>
          <w:lang w:val="en-GB"/>
        </w:rPr>
        <w:t>eployments</w:t>
      </w:r>
      <w:ins w:id="197" w:author="Patrick Ames" w:date="2020-11-09T12:17:00Z">
        <w:r w:rsidR="00A953E2">
          <w:rPr>
            <w:lang w:val="en-GB"/>
          </w:rPr>
          <w:t>.</w:t>
        </w:r>
      </w:ins>
      <w:del w:id="198" w:author="Patrick Ames" w:date="2020-11-09T12:17:00Z">
        <w:r w:rsidRPr="00D15149" w:rsidDel="00A953E2">
          <w:rPr>
            <w:lang w:val="en-GB"/>
          </w:rPr>
          <w:delText>:</w:delText>
        </w:r>
      </w:del>
    </w:p>
    <w:p w14:paraId="136D5366" w14:textId="77777777" w:rsidR="004E1954" w:rsidRDefault="004E1954" w:rsidP="004E1954">
      <w:pPr>
        <w:pStyle w:val="Heading4"/>
        <w:rPr>
          <w:lang w:val="en-GB"/>
        </w:rPr>
      </w:pPr>
      <w:r w:rsidRPr="002C2160">
        <w:rPr>
          <w:lang w:val="en-GB"/>
        </w:rPr>
        <w:t>Linux Kernel</w:t>
      </w:r>
    </w:p>
    <w:p w14:paraId="64251D89" w14:textId="722B6012" w:rsidR="004E1954" w:rsidRPr="00D15149" w:rsidRDefault="004E1954" w:rsidP="005E4D61">
      <w:pPr>
        <w:pStyle w:val="BodyText"/>
        <w:rPr>
          <w:lang w:val="en-GB"/>
        </w:rPr>
        <w:pPrChange w:id="199" w:author="Patrick Ames" w:date="2020-11-09T12:35:00Z">
          <w:pPr>
            <w:pStyle w:val="BodyText"/>
            <w:spacing w:before="0" w:after="0"/>
          </w:pPr>
        </w:pPrChange>
      </w:pPr>
      <w:r w:rsidRPr="00D15149">
        <w:rPr>
          <w:lang w:val="en-GB"/>
        </w:rPr>
        <w:t xml:space="preserve">In this </w:t>
      </w:r>
      <w:del w:id="200" w:author="Patrick Ames" w:date="2020-11-09T12:18:00Z">
        <w:r w:rsidR="00BB0C08" w:rsidRPr="00D15149" w:rsidDel="00F65DC0">
          <w:rPr>
            <w:lang w:val="en-GB"/>
          </w:rPr>
          <w:delText xml:space="preserve">method of </w:delText>
        </w:r>
      </w:del>
      <w:r w:rsidR="00BB0C08" w:rsidRPr="00D15149">
        <w:rPr>
          <w:lang w:val="en-GB"/>
        </w:rPr>
        <w:t>deployment</w:t>
      </w:r>
      <w:r w:rsidRPr="00D15149">
        <w:rPr>
          <w:lang w:val="en-GB"/>
        </w:rPr>
        <w:t xml:space="preserve">, vRouter </w:t>
      </w:r>
      <w:r w:rsidR="00BB0C08" w:rsidRPr="00D15149">
        <w:rPr>
          <w:lang w:val="en-GB"/>
        </w:rPr>
        <w:t>is installed</w:t>
      </w:r>
      <w:r w:rsidRPr="00D15149">
        <w:rPr>
          <w:lang w:val="en-GB"/>
        </w:rPr>
        <w:t xml:space="preserve"> as a kernel module (</w:t>
      </w:r>
      <w:proofErr w:type="spellStart"/>
      <w:proofErr w:type="gramStart"/>
      <w:r w:rsidRPr="00D15149">
        <w:rPr>
          <w:i/>
          <w:iCs/>
          <w:lang w:val="en-GB"/>
        </w:rPr>
        <w:t>vrouter.ko</w:t>
      </w:r>
      <w:proofErr w:type="spellEnd"/>
      <w:proofErr w:type="gramEnd"/>
      <w:r w:rsidRPr="00D15149">
        <w:rPr>
          <w:lang w:val="en-GB"/>
        </w:rPr>
        <w:t xml:space="preserve">) inside the </w:t>
      </w:r>
      <w:r w:rsidR="00F841E1" w:rsidRPr="00D15149">
        <w:rPr>
          <w:lang w:val="en-GB"/>
        </w:rPr>
        <w:t>L</w:t>
      </w:r>
      <w:r w:rsidRPr="00D15149">
        <w:rPr>
          <w:lang w:val="en-GB"/>
        </w:rPr>
        <w:t xml:space="preserve">inux </w:t>
      </w:r>
      <w:del w:id="201" w:author="Patrick Ames" w:date="2020-11-09T12:18:00Z">
        <w:r w:rsidRPr="00D15149" w:rsidDel="00F65DC0">
          <w:rPr>
            <w:lang w:val="en-GB"/>
          </w:rPr>
          <w:delText>operating system</w:delText>
        </w:r>
      </w:del>
      <w:ins w:id="202" w:author="Patrick Ames" w:date="2020-11-09T12:18:00Z">
        <w:r w:rsidR="00F65DC0">
          <w:rPr>
            <w:lang w:val="en-GB"/>
          </w:rPr>
          <w:t>OS</w:t>
        </w:r>
      </w:ins>
      <w:r w:rsidRPr="00D15149">
        <w:rPr>
          <w:lang w:val="en-GB"/>
        </w:rPr>
        <w:t xml:space="preserve">. This is the default installation mode when configuring a compute node. vRouter </w:t>
      </w:r>
      <w:r w:rsidR="00E30912" w:rsidRPr="00D15149">
        <w:rPr>
          <w:lang w:val="en-GB"/>
        </w:rPr>
        <w:t xml:space="preserve">registers </w:t>
      </w:r>
      <w:r w:rsidR="00E30912" w:rsidRPr="00D15149">
        <w:rPr>
          <w:lang w:val="en-GB"/>
        </w:rPr>
        <w:lastRenderedPageBreak/>
        <w:t xml:space="preserve">itself with the </w:t>
      </w:r>
      <w:del w:id="203" w:author="Patrick Ames" w:date="2020-11-09T12:25:00Z">
        <w:r w:rsidR="00E30912" w:rsidRPr="00D15149" w:rsidDel="00F65DC0">
          <w:rPr>
            <w:lang w:val="en-GB"/>
          </w:rPr>
          <w:delText xml:space="preserve">linux </w:delText>
        </w:r>
      </w:del>
      <w:ins w:id="204" w:author="Patrick Ames" w:date="2020-11-09T12:25:00Z">
        <w:r w:rsidR="00F65DC0">
          <w:rPr>
            <w:lang w:val="en-GB"/>
          </w:rPr>
          <w:t>L</w:t>
        </w:r>
        <w:r w:rsidR="00F65DC0" w:rsidRPr="00D15149">
          <w:rPr>
            <w:lang w:val="en-GB"/>
          </w:rPr>
          <w:t xml:space="preserve">inux </w:t>
        </w:r>
      </w:ins>
      <w:r w:rsidR="00E30912" w:rsidRPr="00D15149">
        <w:rPr>
          <w:lang w:val="en-GB"/>
        </w:rPr>
        <w:t xml:space="preserve">TCP/IP stack to </w:t>
      </w:r>
      <w:r w:rsidRPr="00D15149">
        <w:rPr>
          <w:lang w:val="en-GB"/>
        </w:rPr>
        <w:t xml:space="preserve">get packets from any </w:t>
      </w:r>
      <w:r w:rsidR="00422A5B" w:rsidRPr="00D15149">
        <w:rPr>
          <w:lang w:val="en-GB"/>
        </w:rPr>
        <w:t xml:space="preserve">of the </w:t>
      </w:r>
      <w:ins w:id="205" w:author="Patrick Ames" w:date="2020-11-09T12:25:00Z">
        <w:r w:rsidR="00F65DC0">
          <w:rPr>
            <w:lang w:val="en-GB"/>
          </w:rPr>
          <w:t>L</w:t>
        </w:r>
        <w:r w:rsidR="00F65DC0" w:rsidRPr="00D15149">
          <w:rPr>
            <w:lang w:val="en-GB"/>
          </w:rPr>
          <w:t xml:space="preserve">inux </w:t>
        </w:r>
      </w:ins>
      <w:del w:id="206" w:author="Patrick Ames" w:date="2020-11-09T12:25:00Z">
        <w:r w:rsidR="00422A5B" w:rsidRPr="00D15149" w:rsidDel="00F65DC0">
          <w:rPr>
            <w:lang w:val="en-GB"/>
          </w:rPr>
          <w:delText xml:space="preserve">linux </w:delText>
        </w:r>
      </w:del>
      <w:r w:rsidRPr="00D15149">
        <w:rPr>
          <w:lang w:val="en-GB"/>
        </w:rPr>
        <w:t>interface</w:t>
      </w:r>
      <w:r w:rsidR="00422A5B" w:rsidRPr="00D15149">
        <w:rPr>
          <w:lang w:val="en-GB"/>
        </w:rPr>
        <w:t>s</w:t>
      </w:r>
      <w:r w:rsidR="006D7D38" w:rsidRPr="00D15149">
        <w:rPr>
          <w:lang w:val="en-GB"/>
        </w:rPr>
        <w:t>.</w:t>
      </w:r>
      <w:r w:rsidRPr="00D15149">
        <w:rPr>
          <w:lang w:val="en-GB"/>
        </w:rPr>
        <w:t xml:space="preserve"> </w:t>
      </w:r>
      <w:r w:rsidR="006D7D38" w:rsidRPr="00D15149">
        <w:rPr>
          <w:lang w:val="en-GB"/>
        </w:rPr>
        <w:t>It uses</w:t>
      </w:r>
      <w:r w:rsidRPr="00D15149">
        <w:rPr>
          <w:lang w:val="en-GB"/>
        </w:rPr>
        <w:t xml:space="preserve"> the </w:t>
      </w:r>
      <w:proofErr w:type="spellStart"/>
      <w:r w:rsidRPr="00D15149">
        <w:rPr>
          <w:i/>
          <w:iCs/>
          <w:lang w:val="en-GB"/>
        </w:rPr>
        <w:t>netdev_rx_handler_</w:t>
      </w:r>
      <w:proofErr w:type="gramStart"/>
      <w:r w:rsidRPr="00D15149">
        <w:rPr>
          <w:i/>
          <w:iCs/>
          <w:lang w:val="en-GB"/>
        </w:rPr>
        <w:t>register</w:t>
      </w:r>
      <w:proofErr w:type="spellEnd"/>
      <w:r w:rsidRPr="00D15149">
        <w:rPr>
          <w:i/>
          <w:iCs/>
          <w:lang w:val="en-GB"/>
        </w:rPr>
        <w:t>(</w:t>
      </w:r>
      <w:proofErr w:type="gramEnd"/>
      <w:r w:rsidRPr="00D15149">
        <w:rPr>
          <w:i/>
          <w:iCs/>
          <w:lang w:val="en-GB"/>
        </w:rPr>
        <w:t>)</w:t>
      </w:r>
      <w:r w:rsidRPr="00D15149">
        <w:rPr>
          <w:lang w:val="en-GB"/>
        </w:rPr>
        <w:t xml:space="preserve"> API provided by </w:t>
      </w:r>
      <w:ins w:id="207" w:author="Patrick Ames" w:date="2020-11-09T12:25:00Z">
        <w:r w:rsidR="00F65DC0">
          <w:rPr>
            <w:lang w:val="en-GB"/>
          </w:rPr>
          <w:t>L</w:t>
        </w:r>
        <w:r w:rsidR="00F65DC0" w:rsidRPr="00D15149">
          <w:rPr>
            <w:lang w:val="en-GB"/>
          </w:rPr>
          <w:t xml:space="preserve">inux </w:t>
        </w:r>
      </w:ins>
      <w:del w:id="208" w:author="Patrick Ames" w:date="2020-11-09T12:25:00Z">
        <w:r w:rsidRPr="00D15149" w:rsidDel="00F65DC0">
          <w:rPr>
            <w:lang w:val="en-GB"/>
          </w:rPr>
          <w:delText>linux</w:delText>
        </w:r>
        <w:r w:rsidR="006D7D38" w:rsidRPr="00D15149" w:rsidDel="00F65DC0">
          <w:rPr>
            <w:lang w:val="en-GB"/>
          </w:rPr>
          <w:delText xml:space="preserve"> </w:delText>
        </w:r>
      </w:del>
      <w:r w:rsidR="006D7D38" w:rsidRPr="00D15149">
        <w:rPr>
          <w:lang w:val="en-GB"/>
        </w:rPr>
        <w:t>for this purpose</w:t>
      </w:r>
      <w:r w:rsidRPr="00D15149">
        <w:rPr>
          <w:lang w:val="en-GB"/>
        </w:rPr>
        <w:t xml:space="preserve">. </w:t>
      </w:r>
      <w:r w:rsidR="00422A5B" w:rsidRPr="00D15149">
        <w:rPr>
          <w:lang w:val="en-GB"/>
        </w:rPr>
        <w:t xml:space="preserve">The interfaces can be bond, physical, tap (for VMs), </w:t>
      </w:r>
      <w:proofErr w:type="spellStart"/>
      <w:r w:rsidR="00422A5B" w:rsidRPr="00D15149">
        <w:rPr>
          <w:lang w:val="en-GB"/>
        </w:rPr>
        <w:t>veth</w:t>
      </w:r>
      <w:proofErr w:type="spellEnd"/>
      <w:r w:rsidR="00422A5B" w:rsidRPr="00D15149">
        <w:rPr>
          <w:lang w:val="en-GB"/>
        </w:rPr>
        <w:t xml:space="preserve"> (for containers)</w:t>
      </w:r>
      <w:r w:rsidR="000E46BC" w:rsidRPr="00D15149">
        <w:rPr>
          <w:lang w:val="en-GB"/>
        </w:rPr>
        <w:t xml:space="preserve"> etc</w:t>
      </w:r>
      <w:r w:rsidR="00422A5B" w:rsidRPr="00D15149">
        <w:rPr>
          <w:lang w:val="en-GB"/>
        </w:rPr>
        <w:t xml:space="preserve">. </w:t>
      </w:r>
      <w:r w:rsidR="000E46BC" w:rsidRPr="00D15149">
        <w:rPr>
          <w:lang w:val="en-GB"/>
        </w:rPr>
        <w:t xml:space="preserve">It </w:t>
      </w:r>
      <w:r w:rsidR="00AD141D" w:rsidRPr="00D15149">
        <w:rPr>
          <w:lang w:val="en-GB"/>
        </w:rPr>
        <w:t>relies</w:t>
      </w:r>
      <w:r w:rsidR="000E46BC" w:rsidRPr="00D15149">
        <w:rPr>
          <w:lang w:val="en-GB"/>
        </w:rPr>
        <w:t xml:space="preserve"> on </w:t>
      </w:r>
      <w:ins w:id="209" w:author="Patrick Ames" w:date="2020-11-09T12:25:00Z">
        <w:r w:rsidR="00F65DC0">
          <w:rPr>
            <w:lang w:val="en-GB"/>
          </w:rPr>
          <w:t>L</w:t>
        </w:r>
        <w:r w:rsidR="00F65DC0" w:rsidRPr="00D15149">
          <w:rPr>
            <w:lang w:val="en-GB"/>
          </w:rPr>
          <w:t xml:space="preserve">inux </w:t>
        </w:r>
      </w:ins>
      <w:del w:id="210" w:author="Patrick Ames" w:date="2020-11-09T12:25:00Z">
        <w:r w:rsidR="000E46BC" w:rsidRPr="00D15149" w:rsidDel="00F65DC0">
          <w:rPr>
            <w:lang w:val="en-GB"/>
          </w:rPr>
          <w:delText xml:space="preserve">linux </w:delText>
        </w:r>
      </w:del>
      <w:r w:rsidR="000E46BC" w:rsidRPr="00D15149">
        <w:rPr>
          <w:lang w:val="en-GB"/>
        </w:rPr>
        <w:t xml:space="preserve">to send and receive packets from different interfaces. </w:t>
      </w:r>
      <w:del w:id="211" w:author="Patrick Ames" w:date="2020-11-09T12:34:00Z">
        <w:r w:rsidR="000E46BC" w:rsidRPr="00D15149" w:rsidDel="005E4D61">
          <w:rPr>
            <w:lang w:val="en-GB"/>
          </w:rPr>
          <w:delText>Example</w:delText>
        </w:r>
      </w:del>
      <w:ins w:id="212" w:author="Patrick Ames" w:date="2020-11-09T12:34:00Z">
        <w:r w:rsidR="005E4D61">
          <w:rPr>
            <w:lang w:val="en-GB"/>
          </w:rPr>
          <w:t xml:space="preserve">For </w:t>
        </w:r>
        <w:proofErr w:type="gramStart"/>
        <w:r w:rsidR="005E4D61">
          <w:rPr>
            <w:lang w:val="en-GB"/>
          </w:rPr>
          <w:t>e</w:t>
        </w:r>
        <w:r w:rsidR="005E4D61" w:rsidRPr="00D15149">
          <w:rPr>
            <w:lang w:val="en-GB"/>
          </w:rPr>
          <w:t>xample</w:t>
        </w:r>
      </w:ins>
      <w:proofErr w:type="gramEnd"/>
      <w:del w:id="213" w:author="Patrick Ames" w:date="2020-11-09T12:34:00Z">
        <w:r w:rsidR="00134A74" w:rsidRPr="00D15149" w:rsidDel="005E4D61">
          <w:rPr>
            <w:lang w:val="en-GB"/>
          </w:rPr>
          <w:delText xml:space="preserve">: </w:delText>
        </w:r>
      </w:del>
      <w:ins w:id="214" w:author="Patrick Ames" w:date="2020-11-09T12:34:00Z">
        <w:r w:rsidR="005E4D61">
          <w:rPr>
            <w:lang w:val="en-GB"/>
          </w:rPr>
          <w:t>,</w:t>
        </w:r>
        <w:r w:rsidR="005E4D61" w:rsidRPr="00D15149">
          <w:rPr>
            <w:lang w:val="en-GB"/>
          </w:rPr>
          <w:t xml:space="preserve"> </w:t>
        </w:r>
      </w:ins>
      <w:r w:rsidR="00134A74" w:rsidRPr="00D15149">
        <w:rPr>
          <w:lang w:val="en-GB"/>
        </w:rPr>
        <w:t xml:space="preserve">Linux exposes a tap interface backed by </w:t>
      </w:r>
      <w:ins w:id="215" w:author="Patrick Ames" w:date="2020-11-09T12:34:00Z">
        <w:r w:rsidR="005E4D61">
          <w:rPr>
            <w:lang w:val="en-GB"/>
          </w:rPr>
          <w:t xml:space="preserve">a </w:t>
        </w:r>
      </w:ins>
      <w:proofErr w:type="spellStart"/>
      <w:r w:rsidR="00134A74" w:rsidRPr="00D15149">
        <w:rPr>
          <w:lang w:val="en-GB"/>
        </w:rPr>
        <w:t>vhost</w:t>
      </w:r>
      <w:proofErr w:type="spellEnd"/>
      <w:r w:rsidR="00134A74" w:rsidRPr="00D15149">
        <w:rPr>
          <w:lang w:val="en-GB"/>
        </w:rPr>
        <w:t xml:space="preserve">-net driver to communicate with VMs. </w:t>
      </w:r>
      <w:r w:rsidR="00750CC4" w:rsidRPr="00D15149">
        <w:rPr>
          <w:lang w:val="en-GB"/>
        </w:rPr>
        <w:t xml:space="preserve">Once vRouter registers for packets from this tap interface, the </w:t>
      </w:r>
      <w:ins w:id="216" w:author="Patrick Ames" w:date="2020-11-09T12:25:00Z">
        <w:r w:rsidR="00F65DC0">
          <w:rPr>
            <w:lang w:val="en-GB"/>
          </w:rPr>
          <w:t>L</w:t>
        </w:r>
        <w:r w:rsidR="00F65DC0" w:rsidRPr="00D15149">
          <w:rPr>
            <w:lang w:val="en-GB"/>
          </w:rPr>
          <w:t xml:space="preserve">inux </w:t>
        </w:r>
      </w:ins>
      <w:del w:id="217" w:author="Patrick Ames" w:date="2020-11-09T12:25:00Z">
        <w:r w:rsidR="00750CC4" w:rsidRPr="00D15149" w:rsidDel="00F65DC0">
          <w:rPr>
            <w:lang w:val="en-GB"/>
          </w:rPr>
          <w:delText xml:space="preserve">linux </w:delText>
        </w:r>
      </w:del>
      <w:r w:rsidR="00750CC4" w:rsidRPr="00D15149">
        <w:rPr>
          <w:lang w:val="en-GB"/>
        </w:rPr>
        <w:t xml:space="preserve">stack </w:t>
      </w:r>
      <w:r w:rsidR="003F05BC" w:rsidRPr="00D15149">
        <w:rPr>
          <w:lang w:val="en-GB"/>
        </w:rPr>
        <w:t xml:space="preserve">sends all the packets to it. To send a packet, vRouter just has to use regular </w:t>
      </w:r>
      <w:ins w:id="218" w:author="Patrick Ames" w:date="2020-11-09T12:25:00Z">
        <w:r w:rsidR="00F65DC0">
          <w:rPr>
            <w:lang w:val="en-GB"/>
          </w:rPr>
          <w:t>L</w:t>
        </w:r>
        <w:r w:rsidR="00F65DC0" w:rsidRPr="00D15149">
          <w:rPr>
            <w:lang w:val="en-GB"/>
          </w:rPr>
          <w:t xml:space="preserve">inux </w:t>
        </w:r>
      </w:ins>
      <w:del w:id="219" w:author="Patrick Ames" w:date="2020-11-09T12:25:00Z">
        <w:r w:rsidR="003F05BC" w:rsidRPr="00D15149" w:rsidDel="00F65DC0">
          <w:rPr>
            <w:lang w:val="en-GB"/>
          </w:rPr>
          <w:delText xml:space="preserve">linux </w:delText>
        </w:r>
      </w:del>
      <w:r w:rsidR="00221823" w:rsidRPr="00D15149">
        <w:rPr>
          <w:lang w:val="en-GB"/>
        </w:rPr>
        <w:t xml:space="preserve">APIs like </w:t>
      </w:r>
      <w:proofErr w:type="spellStart"/>
      <w:r w:rsidR="00221823" w:rsidRPr="00D15149">
        <w:rPr>
          <w:lang w:val="en-GB"/>
        </w:rPr>
        <w:t>dev_</w:t>
      </w:r>
      <w:r w:rsidR="00A05674" w:rsidRPr="00D15149">
        <w:rPr>
          <w:lang w:val="en-GB"/>
        </w:rPr>
        <w:t>queue</w:t>
      </w:r>
      <w:r w:rsidR="00221823" w:rsidRPr="00D15149">
        <w:rPr>
          <w:lang w:val="en-GB"/>
        </w:rPr>
        <w:t>_</w:t>
      </w:r>
      <w:proofErr w:type="gramStart"/>
      <w:r w:rsidR="00221823" w:rsidRPr="00D15149">
        <w:rPr>
          <w:lang w:val="en-GB"/>
        </w:rPr>
        <w:t>xmit</w:t>
      </w:r>
      <w:proofErr w:type="spellEnd"/>
      <w:r w:rsidR="00221823" w:rsidRPr="00D15149">
        <w:rPr>
          <w:lang w:val="en-GB"/>
        </w:rPr>
        <w:t>(</w:t>
      </w:r>
      <w:proofErr w:type="gramEnd"/>
      <w:r w:rsidR="00221823" w:rsidRPr="00D15149">
        <w:rPr>
          <w:lang w:val="en-GB"/>
        </w:rPr>
        <w:t xml:space="preserve">) to send the packets out on a </w:t>
      </w:r>
      <w:ins w:id="220" w:author="Patrick Ames" w:date="2020-11-09T12:34:00Z">
        <w:r w:rsidR="005E4D61">
          <w:rPr>
            <w:lang w:val="en-GB"/>
          </w:rPr>
          <w:t>L</w:t>
        </w:r>
      </w:ins>
      <w:del w:id="221" w:author="Patrick Ames" w:date="2020-11-09T12:34:00Z">
        <w:r w:rsidR="00221823" w:rsidRPr="00D15149" w:rsidDel="005E4D61">
          <w:rPr>
            <w:lang w:val="en-GB"/>
          </w:rPr>
          <w:delText>l</w:delText>
        </w:r>
      </w:del>
      <w:r w:rsidR="00221823" w:rsidRPr="00D15149">
        <w:rPr>
          <w:lang w:val="en-GB"/>
        </w:rPr>
        <w:t>inux interface.</w:t>
      </w:r>
    </w:p>
    <w:p w14:paraId="7EEAF46C" w14:textId="05118A0E" w:rsidR="004E1954" w:rsidRPr="00D15149" w:rsidDel="005E4D61" w:rsidRDefault="004E1954" w:rsidP="004E1954">
      <w:pPr>
        <w:pStyle w:val="BodyText"/>
        <w:spacing w:before="0" w:after="0"/>
        <w:ind w:left="360"/>
        <w:rPr>
          <w:del w:id="222" w:author="Patrick Ames" w:date="2020-11-09T12:34:00Z"/>
          <w:rFonts w:ascii="Calibri" w:hAnsi="Calibri" w:cs="Calibri"/>
          <w:lang w:val="en-GB"/>
        </w:rPr>
      </w:pPr>
    </w:p>
    <w:p w14:paraId="16AFC368" w14:textId="48D6EAA8" w:rsidR="004E1954" w:rsidRPr="00D15149" w:rsidRDefault="004E1954" w:rsidP="004E1954">
      <w:pPr>
        <w:pStyle w:val="BodyText"/>
        <w:spacing w:before="0" w:after="0"/>
        <w:ind w:left="720"/>
        <w:rPr>
          <w:rFonts w:ascii="Calibri" w:hAnsi="Calibri" w:cs="Calibri"/>
        </w:rPr>
      </w:pPr>
      <w:r w:rsidRPr="00D15149">
        <w:rPr>
          <w:rFonts w:ascii="Calibri" w:hAnsi="Calibri" w:cs="Calibri"/>
          <w:noProof/>
        </w:rPr>
        <w:drawing>
          <wp:inline distT="0" distB="0" distL="0" distR="0" wp14:anchorId="700B903E" wp14:editId="21EE2A3B">
            <wp:extent cx="2971800" cy="3129915"/>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1800" cy="3129915"/>
                    </a:xfrm>
                    <a:prstGeom prst="rect">
                      <a:avLst/>
                    </a:prstGeom>
                    <a:noFill/>
                    <a:ln>
                      <a:noFill/>
                    </a:ln>
                  </pic:spPr>
                </pic:pic>
              </a:graphicData>
            </a:graphic>
          </wp:inline>
        </w:drawing>
      </w:r>
    </w:p>
    <w:p w14:paraId="6FE81D1B" w14:textId="329D16E8" w:rsidR="004E1954" w:rsidRPr="00D15149" w:rsidRDefault="005E4D61" w:rsidP="004E1954">
      <w:pPr>
        <w:pStyle w:val="BodyText"/>
        <w:spacing w:before="0" w:after="0"/>
        <w:rPr>
          <w:rFonts w:ascii="Calibri" w:hAnsi="Calibri" w:cs="Calibri"/>
          <w:lang w:val="en-GB"/>
        </w:rPr>
      </w:pPr>
      <w:ins w:id="223" w:author="Patrick Ames" w:date="2020-11-09T12:35:00Z">
        <w:r>
          <w:rPr>
            <w:rFonts w:ascii="Calibri" w:hAnsi="Calibri" w:cs="Calibri"/>
            <w:lang w:val="en-GB"/>
          </w:rPr>
          <w:t>Figure 3.5</w:t>
        </w:r>
        <w:r>
          <w:rPr>
            <w:rFonts w:ascii="Calibri" w:hAnsi="Calibri" w:cs="Calibri"/>
            <w:lang w:val="en-GB"/>
          </w:rPr>
          <w:tab/>
          <w:t xml:space="preserve">Linux </w:t>
        </w:r>
        <w:proofErr w:type="spellStart"/>
        <w:r>
          <w:rPr>
            <w:rFonts w:ascii="Calibri" w:hAnsi="Calibri" w:cs="Calibri"/>
            <w:lang w:val="en-GB"/>
          </w:rPr>
          <w:t>Kernal</w:t>
        </w:r>
      </w:ins>
      <w:proofErr w:type="spellEnd"/>
    </w:p>
    <w:p w14:paraId="34B0F39E" w14:textId="4F847FF2" w:rsidR="00821E50" w:rsidRPr="00D15149" w:rsidDel="005E4D61" w:rsidRDefault="00821E50" w:rsidP="009C6AB2">
      <w:pPr>
        <w:spacing w:after="0"/>
        <w:rPr>
          <w:del w:id="224" w:author="Patrick Ames" w:date="2020-11-09T12:35:00Z"/>
          <w:rFonts w:ascii="Calibri" w:hAnsi="Calibri" w:cs="Calibri"/>
          <w:lang w:val="en-GB"/>
        </w:rPr>
      </w:pPr>
    </w:p>
    <w:p w14:paraId="262DA056" w14:textId="4733B3F7" w:rsidR="009C6AB2" w:rsidRPr="00D15149" w:rsidDel="005E4D61" w:rsidRDefault="009C6AB2" w:rsidP="005E4D61">
      <w:pPr>
        <w:pStyle w:val="BodyText"/>
        <w:rPr>
          <w:del w:id="225" w:author="Patrick Ames" w:date="2020-11-09T12:35:00Z"/>
          <w:lang w:val="en-GB"/>
        </w:rPr>
        <w:pPrChange w:id="226" w:author="Patrick Ames" w:date="2020-11-09T12:35:00Z">
          <w:pPr>
            <w:spacing w:after="0"/>
          </w:pPr>
        </w:pPrChange>
      </w:pPr>
      <w:r w:rsidRPr="00D15149">
        <w:rPr>
          <w:lang w:val="en-GB"/>
        </w:rPr>
        <w:t xml:space="preserve">NIC queues (either physical or virtual) are handled by Linux </w:t>
      </w:r>
      <w:del w:id="227" w:author="Patrick Ames" w:date="2020-11-09T12:35:00Z">
        <w:r w:rsidRPr="00D15149" w:rsidDel="005E4D61">
          <w:rPr>
            <w:lang w:val="en-GB"/>
          </w:rPr>
          <w:delText>Operating system</w:delText>
        </w:r>
      </w:del>
      <w:ins w:id="228" w:author="Patrick Ames" w:date="2020-11-09T12:35:00Z">
        <w:r w:rsidR="005E4D61">
          <w:rPr>
            <w:lang w:val="en-GB"/>
          </w:rPr>
          <w:t>OS</w:t>
        </w:r>
      </w:ins>
      <w:r w:rsidRPr="00D15149">
        <w:rPr>
          <w:lang w:val="en-GB"/>
        </w:rPr>
        <w:t xml:space="preserve">. </w:t>
      </w:r>
    </w:p>
    <w:p w14:paraId="508B2907" w14:textId="02F86AAE" w:rsidR="00C16AD7" w:rsidRPr="00D15149" w:rsidRDefault="004E1954" w:rsidP="005E4D61">
      <w:pPr>
        <w:pStyle w:val="BodyText"/>
        <w:rPr>
          <w:lang w:val="en-GB"/>
        </w:rPr>
        <w:pPrChange w:id="229" w:author="Patrick Ames" w:date="2020-11-09T12:35:00Z">
          <w:pPr>
            <w:spacing w:after="0"/>
          </w:pPr>
        </w:pPrChange>
      </w:pPr>
      <w:r w:rsidRPr="00D15149">
        <w:rPr>
          <w:lang w:val="en-GB"/>
        </w:rPr>
        <w:t xml:space="preserve">With </w:t>
      </w:r>
      <w:r w:rsidRPr="005E4D61">
        <w:rPr>
          <w:rPrChange w:id="230" w:author="Patrick Ames" w:date="2020-11-09T12:35:00Z">
            <w:rPr>
              <w:lang w:val="en-GB"/>
            </w:rPr>
          </w:rPrChange>
        </w:rPr>
        <w:t>respect</w:t>
      </w:r>
      <w:r w:rsidRPr="00D15149">
        <w:rPr>
          <w:lang w:val="en-GB"/>
        </w:rPr>
        <w:t xml:space="preserve"> to </w:t>
      </w:r>
      <w:del w:id="231" w:author="Patrick Ames" w:date="2020-11-09T12:35:00Z">
        <w:r w:rsidRPr="00D15149" w:rsidDel="005E4D61">
          <w:rPr>
            <w:lang w:val="en-GB"/>
          </w:rPr>
          <w:delText xml:space="preserve">the </w:delText>
        </w:r>
      </w:del>
      <w:r w:rsidRPr="00D15149">
        <w:rPr>
          <w:lang w:val="en-GB"/>
        </w:rPr>
        <w:t xml:space="preserve">packet processing performance, the tuning has to be done at </w:t>
      </w:r>
      <w:ins w:id="232" w:author="Patrick Ames" w:date="2020-11-09T12:36:00Z">
        <w:r w:rsidR="005E4D61">
          <w:rPr>
            <w:lang w:val="en-GB"/>
          </w:rPr>
          <w:t xml:space="preserve">that </w:t>
        </w:r>
      </w:ins>
      <w:r w:rsidRPr="00D15149">
        <w:rPr>
          <w:lang w:val="en-GB"/>
        </w:rPr>
        <w:t xml:space="preserve">Linux </w:t>
      </w:r>
      <w:del w:id="233" w:author="Patrick Ames" w:date="2020-11-09T12:36:00Z">
        <w:r w:rsidRPr="00D15149" w:rsidDel="005E4D61">
          <w:rPr>
            <w:lang w:val="en-GB"/>
          </w:rPr>
          <w:delText>Operating System</w:delText>
        </w:r>
      </w:del>
      <w:ins w:id="234" w:author="Patrick Ames" w:date="2020-11-09T12:36:00Z">
        <w:r w:rsidR="005E4D61">
          <w:rPr>
            <w:lang w:val="en-GB"/>
          </w:rPr>
          <w:t>OS</w:t>
        </w:r>
      </w:ins>
      <w:r w:rsidRPr="00D15149">
        <w:rPr>
          <w:lang w:val="en-GB"/>
        </w:rPr>
        <w:t xml:space="preserve"> level.</w:t>
      </w:r>
      <w:r w:rsidR="009C6AB2" w:rsidRPr="00D15149">
        <w:rPr>
          <w:lang w:val="en-GB"/>
        </w:rPr>
        <w:t xml:space="preserve"> </w:t>
      </w:r>
      <w:ins w:id="235" w:author="Patrick Ames" w:date="2020-11-09T12:36:00Z">
        <w:r w:rsidR="005E4D61">
          <w:rPr>
            <w:lang w:val="en-GB"/>
          </w:rPr>
          <w:t>See Figure 3.6.</w:t>
        </w:r>
      </w:ins>
    </w:p>
    <w:p w14:paraId="05B1DDE5" w14:textId="77777777" w:rsidR="00C16AD7" w:rsidRDefault="00C16AD7" w:rsidP="00C16AD7">
      <w:pPr>
        <w:rPr>
          <w:lang w:val="en-GB"/>
        </w:rPr>
      </w:pPr>
      <w:r>
        <w:rPr>
          <w:noProof/>
        </w:rPr>
        <w:lastRenderedPageBreak/>
        <w:drawing>
          <wp:inline distT="0" distB="0" distL="0" distR="0" wp14:anchorId="0A769013" wp14:editId="0181EB38">
            <wp:extent cx="5339069" cy="4648200"/>
            <wp:effectExtent l="0" t="0" r="0" b="0"/>
            <wp:docPr id="135"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9069" cy="4648200"/>
                    </a:xfrm>
                    <a:prstGeom prst="rect">
                      <a:avLst/>
                    </a:prstGeom>
                    <a:noFill/>
                    <a:ln>
                      <a:noFill/>
                    </a:ln>
                  </pic:spPr>
                </pic:pic>
              </a:graphicData>
            </a:graphic>
          </wp:inline>
        </w:drawing>
      </w:r>
    </w:p>
    <w:p w14:paraId="76EA1976" w14:textId="3AA15EC8" w:rsidR="00C16AD7" w:rsidRPr="00D15149" w:rsidRDefault="005E4D61" w:rsidP="00C16AD7">
      <w:pPr>
        <w:spacing w:after="0"/>
        <w:rPr>
          <w:rFonts w:ascii="Calibri" w:hAnsi="Calibri" w:cs="Calibri"/>
          <w:lang w:val="en-GB"/>
        </w:rPr>
      </w:pPr>
      <w:ins w:id="236" w:author="Patrick Ames" w:date="2020-11-09T12:36:00Z">
        <w:r>
          <w:rPr>
            <w:rFonts w:ascii="Calibri" w:hAnsi="Calibri" w:cs="Calibri"/>
            <w:lang w:val="en-GB"/>
          </w:rPr>
          <w:t>Figure 3.6</w:t>
        </w:r>
        <w:r>
          <w:rPr>
            <w:rFonts w:ascii="Calibri" w:hAnsi="Calibri" w:cs="Calibri"/>
            <w:lang w:val="en-GB"/>
          </w:rPr>
          <w:tab/>
        </w:r>
      </w:ins>
      <w:ins w:id="237" w:author="Patrick Ames" w:date="2020-11-09T12:40:00Z">
        <w:r w:rsidRPr="00D15149">
          <w:rPr>
            <w:lang w:val="en-GB"/>
          </w:rPr>
          <w:t xml:space="preserve">NIC </w:t>
        </w:r>
        <w:r>
          <w:rPr>
            <w:lang w:val="en-GB"/>
          </w:rPr>
          <w:t>Q</w:t>
        </w:r>
        <w:r w:rsidRPr="00D15149">
          <w:rPr>
            <w:lang w:val="en-GB"/>
          </w:rPr>
          <w:t>ueues</w:t>
        </w:r>
        <w:r>
          <w:rPr>
            <w:lang w:val="en-GB"/>
          </w:rPr>
          <w:t xml:space="preserve"> xxx xx xxx</w:t>
        </w:r>
      </w:ins>
    </w:p>
    <w:p w14:paraId="58A3440D" w14:textId="32B0D1E0" w:rsidR="00C16AD7" w:rsidRPr="00D15149" w:rsidRDefault="00DD5512" w:rsidP="005E4D61">
      <w:pPr>
        <w:pStyle w:val="BodyText"/>
        <w:rPr>
          <w:lang w:val="en-GB"/>
        </w:rPr>
        <w:pPrChange w:id="238" w:author="Patrick Ames" w:date="2020-11-09T12:40:00Z">
          <w:pPr>
            <w:spacing w:after="0"/>
          </w:pPr>
        </w:pPrChange>
      </w:pPr>
      <w:del w:id="239" w:author="Patrick Ames" w:date="2020-11-09T12:41:00Z">
        <w:r w:rsidRPr="00D15149" w:rsidDel="005E4D61">
          <w:rPr>
            <w:lang w:val="en-GB"/>
          </w:rPr>
          <w:delText>Here</w:delText>
        </w:r>
      </w:del>
      <w:ins w:id="240" w:author="Patrick Ames" w:date="2020-11-09T12:41:00Z">
        <w:r w:rsidR="005E4D61">
          <w:rPr>
            <w:lang w:val="en-GB"/>
          </w:rPr>
          <w:t>In Figure 3.6</w:t>
        </w:r>
      </w:ins>
      <w:r w:rsidRPr="00D15149">
        <w:rPr>
          <w:lang w:val="en-GB"/>
        </w:rPr>
        <w:t>,</w:t>
      </w:r>
      <w:r w:rsidR="00C16AD7" w:rsidRPr="00D15149">
        <w:rPr>
          <w:lang w:val="en-GB"/>
        </w:rPr>
        <w:t xml:space="preserve"> packet processing </w:t>
      </w:r>
      <w:del w:id="241" w:author="Patrick Ames" w:date="2020-11-09T12:41:00Z">
        <w:r w:rsidR="00C16AD7" w:rsidRPr="00D15149" w:rsidDel="005E4D61">
          <w:rPr>
            <w:lang w:val="en-GB"/>
          </w:rPr>
          <w:delText xml:space="preserve">is </w:delText>
        </w:r>
      </w:del>
      <w:r w:rsidR="00C16AD7" w:rsidRPr="00D15149">
        <w:rPr>
          <w:lang w:val="en-GB"/>
        </w:rPr>
        <w:t>work</w:t>
      </w:r>
      <w:r w:rsidRPr="00D15149">
        <w:rPr>
          <w:lang w:val="en-GB"/>
        </w:rPr>
        <w:t>s</w:t>
      </w:r>
      <w:r w:rsidR="00C16AD7" w:rsidRPr="00D15149">
        <w:rPr>
          <w:lang w:val="en-GB"/>
        </w:rPr>
        <w:t xml:space="preserve"> in interrupt mode. This mode generat</w:t>
      </w:r>
      <w:r w:rsidRPr="00D15149">
        <w:rPr>
          <w:lang w:val="en-GB"/>
        </w:rPr>
        <w:t>es</w:t>
      </w:r>
      <w:r w:rsidR="00C16AD7" w:rsidRPr="00D15149">
        <w:rPr>
          <w:lang w:val="en-GB"/>
        </w:rPr>
        <w:t xml:space="preserve"> </w:t>
      </w:r>
      <w:r w:rsidRPr="00D15149">
        <w:rPr>
          <w:lang w:val="en-GB"/>
        </w:rPr>
        <w:t>interrupts</w:t>
      </w:r>
      <w:r w:rsidR="001B56D0" w:rsidRPr="00D15149">
        <w:rPr>
          <w:lang w:val="en-GB"/>
        </w:rPr>
        <w:t xml:space="preserve"> resulting in </w:t>
      </w:r>
      <w:r w:rsidR="00C16AD7" w:rsidRPr="00D15149">
        <w:rPr>
          <w:lang w:val="en-GB"/>
        </w:rPr>
        <w:t>lot of context switch</w:t>
      </w:r>
      <w:r w:rsidR="00344944" w:rsidRPr="00D15149">
        <w:rPr>
          <w:lang w:val="en-GB"/>
        </w:rPr>
        <w:t>es</w:t>
      </w:r>
      <w:r w:rsidR="00C16AD7" w:rsidRPr="00D15149">
        <w:rPr>
          <w:lang w:val="en-GB"/>
        </w:rPr>
        <w:t>.</w:t>
      </w:r>
      <w:r w:rsidR="00FE7A6B" w:rsidRPr="00D15149">
        <w:rPr>
          <w:lang w:val="en-GB"/>
        </w:rPr>
        <w:t xml:space="preserve"> </w:t>
      </w:r>
      <w:r w:rsidR="00C16AD7" w:rsidRPr="00D15149">
        <w:rPr>
          <w:lang w:val="en-GB"/>
        </w:rPr>
        <w:t>When the packet flow rate is low</w:t>
      </w:r>
      <w:r w:rsidR="00FE7A6B" w:rsidRPr="00D15149">
        <w:rPr>
          <w:lang w:val="en-GB"/>
        </w:rPr>
        <w:t>,</w:t>
      </w:r>
      <w:r w:rsidR="00C16AD7" w:rsidRPr="00D15149">
        <w:rPr>
          <w:lang w:val="en-GB"/>
        </w:rPr>
        <w:t xml:space="preserve"> </w:t>
      </w:r>
      <w:del w:id="242" w:author="Patrick Ames" w:date="2020-11-09T12:41:00Z">
        <w:r w:rsidR="00C16AD7" w:rsidRPr="00D15149" w:rsidDel="005E4D61">
          <w:rPr>
            <w:lang w:val="en-GB"/>
          </w:rPr>
          <w:delText xml:space="preserve">this </w:delText>
        </w:r>
      </w:del>
      <w:ins w:id="243" w:author="Patrick Ames" w:date="2020-11-09T12:41:00Z">
        <w:r w:rsidR="005E4D61">
          <w:rPr>
            <w:lang w:val="en-GB"/>
          </w:rPr>
          <w:t>it</w:t>
        </w:r>
        <w:r w:rsidR="005E4D61" w:rsidRPr="00D15149">
          <w:rPr>
            <w:lang w:val="en-GB"/>
          </w:rPr>
          <w:t xml:space="preserve"> </w:t>
        </w:r>
      </w:ins>
      <w:r w:rsidR="00C16AD7" w:rsidRPr="00D15149">
        <w:rPr>
          <w:lang w:val="en-GB"/>
        </w:rPr>
        <w:t>is wor</w:t>
      </w:r>
      <w:r w:rsidR="00FE7A6B" w:rsidRPr="00D15149">
        <w:rPr>
          <w:lang w:val="en-GB"/>
        </w:rPr>
        <w:t>ks</w:t>
      </w:r>
      <w:r w:rsidR="00C16AD7" w:rsidRPr="00D15149">
        <w:rPr>
          <w:lang w:val="en-GB"/>
        </w:rPr>
        <w:t xml:space="preserve"> well. But as soon as the packet rate </w:t>
      </w:r>
      <w:r w:rsidR="00FE7A6B" w:rsidRPr="00D15149">
        <w:rPr>
          <w:lang w:val="en-GB"/>
        </w:rPr>
        <w:t>starts</w:t>
      </w:r>
      <w:r w:rsidR="00C16AD7" w:rsidRPr="00D15149">
        <w:rPr>
          <w:lang w:val="en-GB"/>
        </w:rPr>
        <w:t xml:space="preserve"> </w:t>
      </w:r>
      <w:r w:rsidR="006B6C92" w:rsidRPr="00D15149">
        <w:rPr>
          <w:lang w:val="en-GB"/>
        </w:rPr>
        <w:t>increasing</w:t>
      </w:r>
      <w:r w:rsidR="00FE7A6B" w:rsidRPr="00D15149">
        <w:rPr>
          <w:lang w:val="en-GB"/>
        </w:rPr>
        <w:t>,</w:t>
      </w:r>
      <w:r w:rsidR="00C16AD7" w:rsidRPr="00D15149">
        <w:rPr>
          <w:lang w:val="en-GB"/>
        </w:rPr>
        <w:t xml:space="preserve"> the system </w:t>
      </w:r>
      <w:r w:rsidR="00FE7A6B" w:rsidRPr="00D15149">
        <w:rPr>
          <w:lang w:val="en-GB"/>
        </w:rPr>
        <w:t>gets</w:t>
      </w:r>
      <w:r w:rsidR="00C16AD7" w:rsidRPr="00D15149">
        <w:rPr>
          <w:lang w:val="en-GB"/>
        </w:rPr>
        <w:t xml:space="preserve"> overwhelmed with the number of interrupts generated</w:t>
      </w:r>
      <w:r w:rsidR="00FE7A6B" w:rsidRPr="00D15149">
        <w:rPr>
          <w:lang w:val="en-GB"/>
        </w:rPr>
        <w:t xml:space="preserve"> resulting in poor performance</w:t>
      </w:r>
      <w:r w:rsidR="00C16AD7" w:rsidRPr="00D15149">
        <w:rPr>
          <w:lang w:val="en-GB"/>
        </w:rPr>
        <w:t>.</w:t>
      </w:r>
    </w:p>
    <w:p w14:paraId="56973B49" w14:textId="5BBDEEE7" w:rsidR="004E1954" w:rsidRPr="00D15149" w:rsidDel="005E4D61" w:rsidRDefault="004E1954" w:rsidP="004E1954">
      <w:pPr>
        <w:pStyle w:val="BodyText"/>
        <w:spacing w:before="0" w:after="0"/>
        <w:rPr>
          <w:del w:id="244" w:author="Patrick Ames" w:date="2020-11-09T12:41:00Z"/>
          <w:rFonts w:ascii="Calibri" w:hAnsi="Calibri" w:cs="Calibri"/>
          <w:lang w:val="en-GB"/>
        </w:rPr>
      </w:pPr>
    </w:p>
    <w:p w14:paraId="02CA4461" w14:textId="77777777" w:rsidR="004E1954" w:rsidRDefault="004E1954" w:rsidP="004E1954">
      <w:pPr>
        <w:pStyle w:val="Heading4"/>
        <w:rPr>
          <w:lang w:val="en-GB"/>
        </w:rPr>
      </w:pPr>
      <w:r w:rsidRPr="006F779E">
        <w:rPr>
          <w:rStyle w:val="Heading4Char"/>
        </w:rPr>
        <w:t>DPDK</w:t>
      </w:r>
    </w:p>
    <w:p w14:paraId="011125A8" w14:textId="74D04225" w:rsidR="00616BCD" w:rsidRPr="00D15149" w:rsidRDefault="004E1954" w:rsidP="005E4D61">
      <w:pPr>
        <w:pStyle w:val="BodyText"/>
        <w:rPr>
          <w:lang w:val="en-GB"/>
        </w:rPr>
        <w:pPrChange w:id="245" w:author="Patrick Ames" w:date="2020-11-09T12:40:00Z">
          <w:pPr>
            <w:spacing w:after="0"/>
          </w:pPr>
        </w:pPrChange>
      </w:pPr>
      <w:r w:rsidRPr="00D15149">
        <w:rPr>
          <w:lang w:val="en-GB"/>
        </w:rPr>
        <w:t xml:space="preserve">In this mode, vRouter runs as a user space application that is linked to the DPDK library. This is </w:t>
      </w:r>
      <w:r w:rsidR="00311DAA" w:rsidRPr="00D15149">
        <w:rPr>
          <w:lang w:val="en-GB"/>
        </w:rPr>
        <w:t>the</w:t>
      </w:r>
      <w:r w:rsidRPr="00D15149">
        <w:rPr>
          <w:lang w:val="en-GB"/>
        </w:rPr>
        <w:t xml:space="preserve"> performant version of vRouter that is commonly used by </w:t>
      </w:r>
      <w:proofErr w:type="spellStart"/>
      <w:r w:rsidRPr="00D15149">
        <w:rPr>
          <w:lang w:val="en-GB"/>
        </w:rPr>
        <w:t>telcos</w:t>
      </w:r>
      <w:proofErr w:type="spellEnd"/>
      <w:r w:rsidRPr="00D15149">
        <w:rPr>
          <w:lang w:val="en-GB"/>
        </w:rPr>
        <w:t xml:space="preserve">, where the VNFs themselves are DPDK based applications. The performance of vRouter in this mode is more than </w:t>
      </w:r>
      <w:del w:id="246" w:author="Patrick Ames" w:date="2020-11-09T12:42:00Z">
        <w:r w:rsidRPr="00D15149" w:rsidDel="005E4D61">
          <w:rPr>
            <w:lang w:val="en-GB"/>
          </w:rPr>
          <w:delText xml:space="preserve">10 </w:delText>
        </w:r>
      </w:del>
      <w:ins w:id="247" w:author="Patrick Ames" w:date="2020-11-09T12:42:00Z">
        <w:r w:rsidR="005E4D61">
          <w:rPr>
            <w:lang w:val="en-GB"/>
          </w:rPr>
          <w:t>ten</w:t>
        </w:r>
        <w:r w:rsidR="005E4D61" w:rsidRPr="00D15149">
          <w:rPr>
            <w:lang w:val="en-GB"/>
          </w:rPr>
          <w:t xml:space="preserve"> </w:t>
        </w:r>
      </w:ins>
      <w:r w:rsidRPr="00D15149">
        <w:rPr>
          <w:lang w:val="en-GB"/>
        </w:rPr>
        <w:t>times higher than the kernel mode. The physical interface is used by DPDK’s poll mode drivers</w:t>
      </w:r>
      <w:r w:rsidR="00773A7A" w:rsidRPr="00D15149">
        <w:rPr>
          <w:lang w:val="en-GB"/>
        </w:rPr>
        <w:t xml:space="preserve"> (PMD</w:t>
      </w:r>
      <w:ins w:id="248" w:author="Patrick Ames" w:date="2020-11-09T12:42:00Z">
        <w:r w:rsidR="005E4D61">
          <w:rPr>
            <w:lang w:val="en-GB"/>
          </w:rPr>
          <w:t>s</w:t>
        </w:r>
      </w:ins>
      <w:r w:rsidR="00773A7A" w:rsidRPr="00D15149">
        <w:rPr>
          <w:lang w:val="en-GB"/>
        </w:rPr>
        <w:t>)</w:t>
      </w:r>
      <w:r w:rsidRPr="00D15149">
        <w:rPr>
          <w:lang w:val="en-GB"/>
        </w:rPr>
        <w:t xml:space="preserve"> instead of </w:t>
      </w:r>
      <w:del w:id="249" w:author="Patrick Ames" w:date="2020-11-09T12:43:00Z">
        <w:r w:rsidRPr="00D15149" w:rsidDel="005E4D61">
          <w:rPr>
            <w:lang w:val="en-GB"/>
          </w:rPr>
          <w:delText xml:space="preserve">linux </w:delText>
        </w:r>
      </w:del>
      <w:ins w:id="250" w:author="Patrick Ames" w:date="2020-11-09T12:43:00Z">
        <w:r w:rsidR="005E4D61">
          <w:rPr>
            <w:lang w:val="en-GB"/>
          </w:rPr>
          <w:t>L</w:t>
        </w:r>
        <w:r w:rsidR="005E4D61" w:rsidRPr="00D15149">
          <w:rPr>
            <w:lang w:val="en-GB"/>
          </w:rPr>
          <w:t xml:space="preserve">inux </w:t>
        </w:r>
      </w:ins>
      <w:r w:rsidRPr="00D15149">
        <w:rPr>
          <w:lang w:val="en-GB"/>
        </w:rPr>
        <w:t xml:space="preserve">kernel’s interrupt-based drivers. </w:t>
      </w:r>
    </w:p>
    <w:p w14:paraId="4914651F" w14:textId="422FCE51" w:rsidR="00FB3C38" w:rsidRPr="00D15149" w:rsidRDefault="00A425D2" w:rsidP="005E4D61">
      <w:pPr>
        <w:pStyle w:val="BodyText"/>
        <w:rPr>
          <w:lang w:val="en-GB"/>
        </w:rPr>
        <w:pPrChange w:id="251" w:author="Patrick Ames" w:date="2020-11-09T12:40:00Z">
          <w:pPr>
            <w:spacing w:after="0"/>
          </w:pPr>
        </w:pPrChange>
      </w:pPr>
      <w:r w:rsidRPr="00D15149">
        <w:rPr>
          <w:lang w:val="en-GB"/>
        </w:rPr>
        <w:t xml:space="preserve">A user-IO (UIO) Kernel module like </w:t>
      </w:r>
      <w:proofErr w:type="spellStart"/>
      <w:r w:rsidRPr="00D15149">
        <w:rPr>
          <w:lang w:val="en-GB"/>
        </w:rPr>
        <w:t>vfio</w:t>
      </w:r>
      <w:proofErr w:type="spellEnd"/>
      <w:r w:rsidRPr="00D15149">
        <w:rPr>
          <w:lang w:val="en-GB"/>
        </w:rPr>
        <w:t xml:space="preserve"> or </w:t>
      </w:r>
      <w:proofErr w:type="spellStart"/>
      <w:r w:rsidRPr="00D15149">
        <w:rPr>
          <w:lang w:val="en-GB"/>
        </w:rPr>
        <w:t>uio</w:t>
      </w:r>
      <w:proofErr w:type="spellEnd"/>
      <w:r w:rsidRPr="00D15149">
        <w:rPr>
          <w:lang w:val="en-GB"/>
        </w:rPr>
        <w:t xml:space="preserve"> is used to expose network interfaces registers into user space so that they are reachable by DPDK PMD.</w:t>
      </w:r>
      <w:r w:rsidR="00FB3C38" w:rsidRPr="00D15149">
        <w:rPr>
          <w:lang w:val="en-GB"/>
        </w:rPr>
        <w:t xml:space="preserve"> When a NIC is bound to </w:t>
      </w:r>
      <w:ins w:id="252" w:author="Patrick Ames" w:date="2020-11-09T12:43:00Z">
        <w:r w:rsidR="005E4D61">
          <w:rPr>
            <w:lang w:val="en-GB"/>
          </w:rPr>
          <w:t xml:space="preserve">a </w:t>
        </w:r>
      </w:ins>
      <w:r w:rsidR="00FB3C38" w:rsidRPr="00D15149">
        <w:rPr>
          <w:lang w:val="en-GB"/>
        </w:rPr>
        <w:t xml:space="preserve">UIO driver, it is moved from Linux kernel space to user space and therefore no more managed nor visible by the </w:t>
      </w:r>
      <w:ins w:id="253" w:author="Patrick Ames" w:date="2020-11-09T12:43:00Z">
        <w:r w:rsidR="005E4D61">
          <w:rPr>
            <w:lang w:val="en-GB"/>
          </w:rPr>
          <w:t>L</w:t>
        </w:r>
      </w:ins>
      <w:del w:id="254" w:author="Patrick Ames" w:date="2020-11-09T12:43:00Z">
        <w:r w:rsidR="00FB3C38" w:rsidRPr="00D15149" w:rsidDel="005E4D61">
          <w:rPr>
            <w:lang w:val="en-GB"/>
          </w:rPr>
          <w:delText>l</w:delText>
        </w:r>
      </w:del>
      <w:r w:rsidR="00FB3C38" w:rsidRPr="00D15149">
        <w:rPr>
          <w:lang w:val="en-GB"/>
        </w:rPr>
        <w:t xml:space="preserve">inux </w:t>
      </w:r>
      <w:del w:id="255" w:author="Patrick Ames" w:date="2020-11-09T12:43:00Z">
        <w:r w:rsidR="00FB3C38" w:rsidRPr="00D15149" w:rsidDel="005E4D61">
          <w:rPr>
            <w:lang w:val="en-GB"/>
          </w:rPr>
          <w:delText>operating system</w:delText>
        </w:r>
      </w:del>
      <w:ins w:id="256" w:author="Patrick Ames" w:date="2020-11-09T12:43:00Z">
        <w:r w:rsidR="005E4D61">
          <w:rPr>
            <w:lang w:val="en-GB"/>
          </w:rPr>
          <w:t>OS</w:t>
        </w:r>
      </w:ins>
      <w:r w:rsidR="00FB3C38" w:rsidRPr="00D15149">
        <w:rPr>
          <w:lang w:val="en-GB"/>
        </w:rPr>
        <w:t>. Consequently, it is the DPDK application (which is the vRouter here) that fully</w:t>
      </w:r>
      <w:r w:rsidR="00F35426" w:rsidRPr="00D15149">
        <w:rPr>
          <w:lang w:val="en-GB"/>
        </w:rPr>
        <w:t xml:space="preserve"> manages the NIC</w:t>
      </w:r>
      <w:r w:rsidR="00FB3C38" w:rsidRPr="00D15149">
        <w:rPr>
          <w:lang w:val="en-GB"/>
        </w:rPr>
        <w:t>. This includes packets polling, packets processing</w:t>
      </w:r>
      <w:ins w:id="257" w:author="Patrick Ames" w:date="2020-11-09T12:43:00Z">
        <w:r w:rsidR="005E4D61">
          <w:rPr>
            <w:lang w:val="en-GB"/>
          </w:rPr>
          <w:t>,</w:t>
        </w:r>
      </w:ins>
      <w:r w:rsidR="00FB3C38" w:rsidRPr="00D15149">
        <w:rPr>
          <w:lang w:val="en-GB"/>
        </w:rPr>
        <w:t xml:space="preserve"> </w:t>
      </w:r>
      <w:r w:rsidR="00FB3C38" w:rsidRPr="00D15149">
        <w:rPr>
          <w:lang w:val="en-GB"/>
        </w:rPr>
        <w:lastRenderedPageBreak/>
        <w:t>and packets forwarding. No more action is taken by the operating system. All user packet processing steps are performed by the vRouter DPDK data</w:t>
      </w:r>
      <w:ins w:id="258" w:author="Patrick Ames" w:date="2020-11-09T12:44:00Z">
        <w:r w:rsidR="005E4D61">
          <w:rPr>
            <w:lang w:val="en-GB"/>
          </w:rPr>
          <w:t xml:space="preserve"> </w:t>
        </w:r>
      </w:ins>
      <w:r w:rsidR="00FB3C38" w:rsidRPr="00D15149">
        <w:rPr>
          <w:lang w:val="en-GB"/>
        </w:rPr>
        <w:t>plane.</w:t>
      </w:r>
      <w:ins w:id="259" w:author="Patrick Ames" w:date="2020-11-09T12:44:00Z">
        <w:r w:rsidR="005E4D61">
          <w:rPr>
            <w:lang w:val="en-GB"/>
          </w:rPr>
          <w:t xml:space="preserve"> See Figure 3.7.</w:t>
        </w:r>
      </w:ins>
    </w:p>
    <w:p w14:paraId="3D07500A" w14:textId="4739F83D" w:rsidR="004E1954" w:rsidRPr="00D15149" w:rsidDel="00D81004" w:rsidRDefault="004E1954" w:rsidP="004E1954">
      <w:pPr>
        <w:pStyle w:val="BodyText"/>
        <w:spacing w:before="0" w:after="0"/>
        <w:rPr>
          <w:del w:id="260" w:author="Patrick Ames" w:date="2020-11-09T12:45:00Z"/>
          <w:rFonts w:ascii="Calibri" w:hAnsi="Calibri" w:cs="Calibri"/>
          <w:lang w:val="en-GB"/>
        </w:rPr>
      </w:pPr>
    </w:p>
    <w:p w14:paraId="5C965F35" w14:textId="44B6603F" w:rsidR="004E1954" w:rsidRPr="00D15149" w:rsidRDefault="004E1954" w:rsidP="004E1954">
      <w:pPr>
        <w:pStyle w:val="BodyText"/>
        <w:spacing w:before="0" w:after="0"/>
        <w:ind w:left="360"/>
        <w:rPr>
          <w:rFonts w:ascii="Calibri" w:hAnsi="Calibri" w:cs="Calibri"/>
          <w:lang w:val="en-GB"/>
        </w:rPr>
      </w:pPr>
      <w:r w:rsidRPr="00D15149">
        <w:rPr>
          <w:rFonts w:ascii="Calibri" w:hAnsi="Calibri" w:cs="Calibri"/>
          <w:noProof/>
        </w:rPr>
        <w:drawing>
          <wp:inline distT="0" distB="0" distL="0" distR="0" wp14:anchorId="06A98D05" wp14:editId="15BE685C">
            <wp:extent cx="3112770" cy="3270885"/>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12770" cy="3270885"/>
                    </a:xfrm>
                    <a:prstGeom prst="rect">
                      <a:avLst/>
                    </a:prstGeom>
                    <a:noFill/>
                    <a:ln>
                      <a:noFill/>
                    </a:ln>
                  </pic:spPr>
                </pic:pic>
              </a:graphicData>
            </a:graphic>
          </wp:inline>
        </w:drawing>
      </w:r>
    </w:p>
    <w:p w14:paraId="0DA1408C" w14:textId="577F71A8" w:rsidR="00ED6752" w:rsidRPr="00D15149" w:rsidRDefault="005E4D61" w:rsidP="004E1954">
      <w:pPr>
        <w:pStyle w:val="BodyText"/>
        <w:spacing w:before="0" w:after="0"/>
        <w:rPr>
          <w:rFonts w:ascii="Calibri" w:hAnsi="Calibri" w:cs="Calibri"/>
          <w:lang w:val="en-GB"/>
        </w:rPr>
      </w:pPr>
      <w:ins w:id="261" w:author="Patrick Ames" w:date="2020-11-09T12:44:00Z">
        <w:r>
          <w:rPr>
            <w:rFonts w:ascii="Calibri" w:hAnsi="Calibri" w:cs="Calibri"/>
            <w:lang w:val="en-GB"/>
          </w:rPr>
          <w:t>Figure 3.7</w:t>
        </w:r>
        <w:r>
          <w:rPr>
            <w:rFonts w:ascii="Calibri" w:hAnsi="Calibri" w:cs="Calibri"/>
            <w:lang w:val="en-GB"/>
          </w:rPr>
          <w:tab/>
        </w:r>
        <w:r w:rsidR="00D81004" w:rsidRPr="00D15149">
          <w:rPr>
            <w:lang w:val="en-GB"/>
          </w:rPr>
          <w:t xml:space="preserve">NIC is bound to </w:t>
        </w:r>
        <w:r w:rsidR="00D81004">
          <w:rPr>
            <w:lang w:val="en-GB"/>
          </w:rPr>
          <w:t xml:space="preserve">a </w:t>
        </w:r>
        <w:r w:rsidR="00D81004" w:rsidRPr="00D15149">
          <w:rPr>
            <w:lang w:val="en-GB"/>
          </w:rPr>
          <w:t>UIO driver</w:t>
        </w:r>
      </w:ins>
    </w:p>
    <w:p w14:paraId="591DC743" w14:textId="2D61AB75" w:rsidR="00ED6752" w:rsidRPr="00D15149" w:rsidRDefault="00ED6752" w:rsidP="00D81004">
      <w:pPr>
        <w:pStyle w:val="BodyText"/>
        <w:rPr>
          <w:lang w:val="en-GB"/>
        </w:rPr>
        <w:pPrChange w:id="262" w:author="Patrick Ames" w:date="2020-11-09T12:44:00Z">
          <w:pPr>
            <w:spacing w:after="0"/>
          </w:pPr>
        </w:pPrChange>
      </w:pPr>
      <w:r w:rsidRPr="00D15149">
        <w:rPr>
          <w:lang w:val="en-GB"/>
        </w:rPr>
        <w:t>The nature of this “polling mode” makes the vRouter DPDK data</w:t>
      </w:r>
      <w:ins w:id="263" w:author="Patrick Ames" w:date="2020-11-09T12:45:00Z">
        <w:r w:rsidR="00D81004">
          <w:rPr>
            <w:lang w:val="en-GB"/>
          </w:rPr>
          <w:t xml:space="preserve"> </w:t>
        </w:r>
      </w:ins>
      <w:r w:rsidRPr="00D15149">
        <w:rPr>
          <w:lang w:val="en-GB"/>
        </w:rPr>
        <w:t xml:space="preserve">plane </w:t>
      </w:r>
      <w:r w:rsidR="001E3B94" w:rsidRPr="00D15149">
        <w:rPr>
          <w:lang w:val="en-GB"/>
        </w:rPr>
        <w:t>packet p</w:t>
      </w:r>
      <w:r w:rsidRPr="00D15149">
        <w:rPr>
          <w:lang w:val="en-GB"/>
        </w:rPr>
        <w:t>rocessing</w:t>
      </w:r>
      <w:r w:rsidR="001E3B94" w:rsidRPr="00D15149">
        <w:rPr>
          <w:lang w:val="en-GB"/>
        </w:rPr>
        <w:t>/</w:t>
      </w:r>
      <w:r w:rsidRPr="00D15149">
        <w:rPr>
          <w:lang w:val="en-GB"/>
        </w:rPr>
        <w:t xml:space="preserve"> forwarding much more efficient as compar</w:t>
      </w:r>
      <w:r w:rsidR="001E3B94" w:rsidRPr="00D15149">
        <w:rPr>
          <w:lang w:val="en-GB"/>
        </w:rPr>
        <w:t>ed</w:t>
      </w:r>
      <w:r w:rsidRPr="00D15149">
        <w:rPr>
          <w:lang w:val="en-GB"/>
        </w:rPr>
        <w:t xml:space="preserve"> </w:t>
      </w:r>
      <w:r w:rsidR="001E3B94" w:rsidRPr="00D15149">
        <w:rPr>
          <w:lang w:val="en-GB"/>
        </w:rPr>
        <w:t>to the</w:t>
      </w:r>
      <w:r w:rsidRPr="00D15149">
        <w:rPr>
          <w:lang w:val="en-GB"/>
        </w:rPr>
        <w:t xml:space="preserve"> interrupt mode</w:t>
      </w:r>
      <w:r w:rsidR="001E3B94" w:rsidRPr="00D15149">
        <w:rPr>
          <w:lang w:val="en-GB"/>
        </w:rPr>
        <w:t>,</w:t>
      </w:r>
      <w:r w:rsidRPr="00D15149">
        <w:rPr>
          <w:lang w:val="en-GB"/>
        </w:rPr>
        <w:t xml:space="preserve"> </w:t>
      </w:r>
      <w:r w:rsidR="001E3B94" w:rsidRPr="00D15149">
        <w:rPr>
          <w:lang w:val="en-GB"/>
        </w:rPr>
        <w:t>which is used by</w:t>
      </w:r>
      <w:ins w:id="264" w:author="Patrick Ames" w:date="2020-11-09T12:45:00Z">
        <w:r w:rsidR="00D81004">
          <w:rPr>
            <w:lang w:val="en-GB"/>
          </w:rPr>
          <w:t xml:space="preserve"> the</w:t>
        </w:r>
      </w:ins>
      <w:r w:rsidR="001E3B94" w:rsidRPr="00D15149">
        <w:rPr>
          <w:lang w:val="en-GB"/>
        </w:rPr>
        <w:t xml:space="preserve"> </w:t>
      </w:r>
      <w:del w:id="265" w:author="Patrick Ames" w:date="2020-11-09T12:45:00Z">
        <w:r w:rsidR="001E3B94" w:rsidRPr="00D15149" w:rsidDel="00D81004">
          <w:rPr>
            <w:lang w:val="en-GB"/>
          </w:rPr>
          <w:delText xml:space="preserve">linux </w:delText>
        </w:r>
      </w:del>
      <w:ins w:id="266" w:author="Patrick Ames" w:date="2020-11-09T12:45:00Z">
        <w:r w:rsidR="00D81004">
          <w:rPr>
            <w:lang w:val="en-GB"/>
          </w:rPr>
          <w:t>L</w:t>
        </w:r>
        <w:r w:rsidR="00D81004" w:rsidRPr="00D15149">
          <w:rPr>
            <w:lang w:val="en-GB"/>
          </w:rPr>
          <w:t xml:space="preserve">inux </w:t>
        </w:r>
      </w:ins>
      <w:r w:rsidR="001E3B94" w:rsidRPr="00D15149">
        <w:rPr>
          <w:lang w:val="en-GB"/>
        </w:rPr>
        <w:t xml:space="preserve">kernel, </w:t>
      </w:r>
      <w:r w:rsidRPr="00D15149">
        <w:rPr>
          <w:lang w:val="en-GB"/>
        </w:rPr>
        <w:t xml:space="preserve">when </w:t>
      </w:r>
      <w:ins w:id="267" w:author="Patrick Ames" w:date="2020-11-09T12:45:00Z">
        <w:r w:rsidR="00D81004">
          <w:rPr>
            <w:lang w:val="en-GB"/>
          </w:rPr>
          <w:t xml:space="preserve">the </w:t>
        </w:r>
      </w:ins>
      <w:r w:rsidRPr="00D15149">
        <w:rPr>
          <w:lang w:val="en-GB"/>
        </w:rPr>
        <w:t>packet rate is high. There are no</w:t>
      </w:r>
      <w:r w:rsidR="001E3B94" w:rsidRPr="00D15149">
        <w:rPr>
          <w:lang w:val="en-GB"/>
        </w:rPr>
        <w:t xml:space="preserve"> </w:t>
      </w:r>
      <w:r w:rsidRPr="00D15149">
        <w:rPr>
          <w:lang w:val="en-GB"/>
        </w:rPr>
        <w:t>interrupt</w:t>
      </w:r>
      <w:r w:rsidR="001E3B94" w:rsidRPr="00D15149">
        <w:rPr>
          <w:lang w:val="en-GB"/>
        </w:rPr>
        <w:t>s</w:t>
      </w:r>
      <w:r w:rsidRPr="00D15149">
        <w:rPr>
          <w:lang w:val="en-GB"/>
        </w:rPr>
        <w:t xml:space="preserve"> and context switching </w:t>
      </w:r>
      <w:r w:rsidR="001E3B94" w:rsidRPr="00D15149">
        <w:rPr>
          <w:lang w:val="en-GB"/>
        </w:rPr>
        <w:t>during packet IO</w:t>
      </w:r>
      <w:r w:rsidRPr="00D15149">
        <w:rPr>
          <w:lang w:val="en-GB"/>
        </w:rPr>
        <w:t>.</w:t>
      </w:r>
    </w:p>
    <w:p w14:paraId="66724B80" w14:textId="6CEF6C88" w:rsidR="00ED6752" w:rsidRPr="00D81004" w:rsidDel="00D81004" w:rsidRDefault="00ED6752" w:rsidP="00ED6752">
      <w:pPr>
        <w:spacing w:after="0"/>
        <w:rPr>
          <w:del w:id="268" w:author="Patrick Ames" w:date="2020-11-09T12:45:00Z"/>
          <w:rFonts w:ascii="Calibri" w:hAnsi="Calibri" w:cs="Calibri"/>
          <w:lang w:val="en-GB"/>
        </w:rPr>
      </w:pPr>
    </w:p>
    <w:p w14:paraId="49C7587F" w14:textId="37025A78" w:rsidR="00ED6752" w:rsidRPr="00D15149" w:rsidRDefault="00ED6752" w:rsidP="00D81004">
      <w:pPr>
        <w:pStyle w:val="BodyText"/>
        <w:rPr>
          <w:lang w:val="en-GB"/>
        </w:rPr>
        <w:pPrChange w:id="269" w:author="Patrick Ames" w:date="2020-11-09T12:45:00Z">
          <w:pPr>
            <w:spacing w:after="0"/>
          </w:pPr>
        </w:pPrChange>
      </w:pPr>
      <w:r w:rsidRPr="00D81004">
        <w:rPr>
          <w:lang w:val="en-GB"/>
          <w:rPrChange w:id="270" w:author="Patrick Ames" w:date="2020-11-09T12:45:00Z">
            <w:rPr>
              <w:u w:val="single"/>
              <w:lang w:val="en-GB"/>
            </w:rPr>
          </w:rPrChange>
        </w:rPr>
        <w:t>NOTE</w:t>
      </w:r>
      <w:ins w:id="271" w:author="Patrick Ames" w:date="2020-11-09T12:46:00Z">
        <w:r w:rsidR="00D81004">
          <w:rPr>
            <w:lang w:val="en-GB"/>
          </w:rPr>
          <w:tab/>
        </w:r>
      </w:ins>
      <w:del w:id="272" w:author="Patrick Ames" w:date="2020-11-09T12:46:00Z">
        <w:r w:rsidRPr="00D15149" w:rsidDel="00D81004">
          <w:rPr>
            <w:lang w:val="en-GB"/>
          </w:rPr>
          <w:delText xml:space="preserve">: </w:delText>
        </w:r>
      </w:del>
      <w:r w:rsidRPr="00D15149">
        <w:t xml:space="preserve">When </w:t>
      </w:r>
      <w:r w:rsidRPr="00D15149">
        <w:rPr>
          <w:lang w:val="en-GB"/>
        </w:rPr>
        <w:t>the network packet rate is low, this way of working could be less efficient than the regular Kernel mode. I</w:t>
      </w:r>
      <w:r w:rsidR="001E3B94" w:rsidRPr="00D15149">
        <w:rPr>
          <w:lang w:val="en-GB"/>
        </w:rPr>
        <w:t>n</w:t>
      </w:r>
      <w:r w:rsidRPr="00D15149">
        <w:rPr>
          <w:lang w:val="en-GB"/>
        </w:rPr>
        <w:t xml:space="preserve"> DPDK mode</w:t>
      </w:r>
      <w:r w:rsidR="001E3B94" w:rsidRPr="00D15149">
        <w:rPr>
          <w:lang w:val="en-GB"/>
        </w:rPr>
        <w:t xml:space="preserve">, a </w:t>
      </w:r>
      <w:r w:rsidRPr="00D15149">
        <w:rPr>
          <w:lang w:val="en-GB"/>
        </w:rPr>
        <w:t>set of CPU</w:t>
      </w:r>
      <w:r w:rsidR="001E3B94" w:rsidRPr="00D15149">
        <w:rPr>
          <w:lang w:val="en-GB"/>
        </w:rPr>
        <w:t>s</w:t>
      </w:r>
      <w:r w:rsidRPr="00D15149">
        <w:rPr>
          <w:lang w:val="en-GB"/>
        </w:rPr>
        <w:t xml:space="preserve"> </w:t>
      </w:r>
      <w:r w:rsidR="001E3B94" w:rsidRPr="00D15149">
        <w:rPr>
          <w:lang w:val="en-GB"/>
        </w:rPr>
        <w:t xml:space="preserve">are </w:t>
      </w:r>
      <w:r w:rsidRPr="00D15149">
        <w:rPr>
          <w:lang w:val="en-GB"/>
        </w:rPr>
        <w:t>fully dedicated for packet processing purpose</w:t>
      </w:r>
      <w:r w:rsidR="001E3B94" w:rsidRPr="00D15149">
        <w:rPr>
          <w:lang w:val="en-GB"/>
        </w:rPr>
        <w:t xml:space="preserve"> and always polling even in the absence of packets</w:t>
      </w:r>
      <w:r w:rsidRPr="00D15149">
        <w:rPr>
          <w:lang w:val="en-GB"/>
        </w:rPr>
        <w:t xml:space="preserve">. If the network packets rate is too low, </w:t>
      </w:r>
      <w:ins w:id="273" w:author="Patrick Ames" w:date="2020-11-09T12:46:00Z">
        <w:r w:rsidR="00D81004">
          <w:rPr>
            <w:lang w:val="en-GB"/>
          </w:rPr>
          <w:t xml:space="preserve">a </w:t>
        </w:r>
      </w:ins>
      <w:r w:rsidRPr="00D15149">
        <w:rPr>
          <w:lang w:val="en-GB"/>
        </w:rPr>
        <w:t>lot of CPU cycle are unused and wasted.</w:t>
      </w:r>
      <w:r w:rsidR="001E3B94" w:rsidRPr="00D15149">
        <w:rPr>
          <w:lang w:val="en-GB"/>
        </w:rPr>
        <w:t xml:space="preserve"> However, there is an inbuilt optimization technique </w:t>
      </w:r>
      <w:del w:id="274" w:author="Patrick Ames" w:date="2020-11-09T12:46:00Z">
        <w:r w:rsidR="001E3B94" w:rsidRPr="00D15149" w:rsidDel="00D81004">
          <w:rPr>
            <w:lang w:val="en-GB"/>
          </w:rPr>
          <w:delText xml:space="preserve">which </w:delText>
        </w:r>
      </w:del>
      <w:ins w:id="275" w:author="Patrick Ames" w:date="2020-11-09T12:46:00Z">
        <w:r w:rsidR="00D81004">
          <w:rPr>
            <w:lang w:val="en-GB"/>
          </w:rPr>
          <w:t>that</w:t>
        </w:r>
        <w:r w:rsidR="00D81004" w:rsidRPr="00D15149">
          <w:rPr>
            <w:lang w:val="en-GB"/>
          </w:rPr>
          <w:t xml:space="preserve"> </w:t>
        </w:r>
      </w:ins>
      <w:del w:id="276" w:author="Patrick Ames" w:date="2020-11-09T12:46:00Z">
        <w:r w:rsidR="001E3B94" w:rsidRPr="00D15149" w:rsidDel="00D81004">
          <w:rPr>
            <w:lang w:val="en-GB"/>
          </w:rPr>
          <w:delText xml:space="preserve">gets </w:delText>
        </w:r>
      </w:del>
      <w:r w:rsidR="001E3B94" w:rsidRPr="00D15149">
        <w:rPr>
          <w:lang w:val="en-GB"/>
        </w:rPr>
        <w:t>kick</w:t>
      </w:r>
      <w:del w:id="277" w:author="Patrick Ames" w:date="2020-11-09T12:46:00Z">
        <w:r w:rsidR="001E3B94" w:rsidRPr="00D15149" w:rsidDel="00D81004">
          <w:rPr>
            <w:lang w:val="en-GB"/>
          </w:rPr>
          <w:delText>ed</w:delText>
        </w:r>
      </w:del>
      <w:ins w:id="278" w:author="Patrick Ames" w:date="2020-11-09T12:46:00Z">
        <w:r w:rsidR="00D81004">
          <w:rPr>
            <w:lang w:val="en-GB"/>
          </w:rPr>
          <w:t>s</w:t>
        </w:r>
      </w:ins>
      <w:r w:rsidR="001E3B94" w:rsidRPr="00D15149">
        <w:rPr>
          <w:lang w:val="en-GB"/>
        </w:rPr>
        <w:t xml:space="preserve"> in </w:t>
      </w:r>
      <w:del w:id="279" w:author="Patrick Ames" w:date="2020-11-09T12:46:00Z">
        <w:r w:rsidR="001E3B94" w:rsidRPr="00D15149" w:rsidDel="00D81004">
          <w:rPr>
            <w:lang w:val="en-GB"/>
          </w:rPr>
          <w:delText xml:space="preserve">which </w:delText>
        </w:r>
      </w:del>
      <w:ins w:id="280" w:author="Patrick Ames" w:date="2020-11-09T12:46:00Z">
        <w:r w:rsidR="00D81004">
          <w:rPr>
            <w:lang w:val="en-GB"/>
          </w:rPr>
          <w:t>that</w:t>
        </w:r>
        <w:r w:rsidR="00D81004" w:rsidRPr="00D15149">
          <w:rPr>
            <w:lang w:val="en-GB"/>
          </w:rPr>
          <w:t xml:space="preserve"> </w:t>
        </w:r>
      </w:ins>
      <w:r w:rsidR="001E3B94" w:rsidRPr="00D15149">
        <w:rPr>
          <w:lang w:val="en-GB"/>
        </w:rPr>
        <w:t>yields the CPU for a small amount of time when</w:t>
      </w:r>
      <w:r w:rsidR="00121912" w:rsidRPr="00D15149">
        <w:rPr>
          <w:lang w:val="en-GB"/>
        </w:rPr>
        <w:t xml:space="preserve"> there are no packets in the previous polling interval.</w:t>
      </w:r>
    </w:p>
    <w:p w14:paraId="74B4DA0B" w14:textId="38238F37" w:rsidR="00ED6752" w:rsidRPr="00D81004" w:rsidDel="00D81004" w:rsidRDefault="00ED6752" w:rsidP="004E1954">
      <w:pPr>
        <w:pStyle w:val="BodyText"/>
        <w:spacing w:before="0" w:after="0"/>
        <w:rPr>
          <w:del w:id="281" w:author="Patrick Ames" w:date="2020-11-09T12:45:00Z"/>
          <w:rPrChange w:id="282" w:author="Patrick Ames" w:date="2020-11-09T12:45:00Z">
            <w:rPr>
              <w:del w:id="283" w:author="Patrick Ames" w:date="2020-11-09T12:45:00Z"/>
              <w:rFonts w:ascii="Calibri" w:hAnsi="Calibri" w:cs="Calibri"/>
              <w:lang w:val="en-GB"/>
            </w:rPr>
          </w:rPrChange>
        </w:rPr>
      </w:pPr>
    </w:p>
    <w:p w14:paraId="2B4D56F0" w14:textId="1D320883" w:rsidR="00ED6752" w:rsidRPr="00D15149" w:rsidRDefault="00121912" w:rsidP="00D81004">
      <w:pPr>
        <w:pStyle w:val="BodyText"/>
        <w:rPr>
          <w:lang w:val="en-GB"/>
        </w:rPr>
        <w:pPrChange w:id="284" w:author="Patrick Ames" w:date="2020-11-09T12:45:00Z">
          <w:pPr>
            <w:pStyle w:val="BodyText"/>
            <w:spacing w:before="0" w:after="0"/>
          </w:pPr>
        </w:pPrChange>
      </w:pPr>
      <w:r w:rsidRPr="00D81004">
        <w:rPr>
          <w:rPrChange w:id="285" w:author="Patrick Ames" w:date="2020-11-09T12:45:00Z">
            <w:rPr>
              <w:rFonts w:ascii="Calibri" w:hAnsi="Calibri" w:cs="Calibri"/>
              <w:lang w:val="en-GB"/>
            </w:rPr>
          </w:rPrChange>
        </w:rPr>
        <w:t>Finally</w:t>
      </w:r>
      <w:r w:rsidRPr="00D15149">
        <w:rPr>
          <w:lang w:val="en-GB"/>
        </w:rPr>
        <w:t>, s</w:t>
      </w:r>
      <w:r w:rsidR="00ED6752" w:rsidRPr="00D15149">
        <w:rPr>
          <w:lang w:val="en-GB"/>
        </w:rPr>
        <w:t xml:space="preserve">ince </w:t>
      </w:r>
      <w:ins w:id="286" w:author="Patrick Ames" w:date="2020-11-09T12:47:00Z">
        <w:r w:rsidR="00D81004">
          <w:rPr>
            <w:lang w:val="en-GB"/>
          </w:rPr>
          <w:t xml:space="preserve">the </w:t>
        </w:r>
      </w:ins>
      <w:r w:rsidR="00ED6752" w:rsidRPr="00D15149">
        <w:rPr>
          <w:lang w:val="en-GB"/>
        </w:rPr>
        <w:t xml:space="preserve">DPDK vRouter does not require any support from </w:t>
      </w:r>
      <w:r w:rsidR="00592165" w:rsidRPr="00D15149">
        <w:rPr>
          <w:lang w:val="en-GB"/>
        </w:rPr>
        <w:t>L</w:t>
      </w:r>
      <w:r w:rsidR="00ED6752" w:rsidRPr="00D15149">
        <w:rPr>
          <w:lang w:val="en-GB"/>
        </w:rPr>
        <w:t>inux kernel, it</w:t>
      </w:r>
      <w:r w:rsidR="004E1954" w:rsidRPr="00D15149">
        <w:rPr>
          <w:lang w:val="en-GB"/>
        </w:rPr>
        <w:t xml:space="preserve"> needs to be heavily tuned to get the best packet processing performance.</w:t>
      </w:r>
    </w:p>
    <w:p w14:paraId="1E6406DC" w14:textId="237D4F80" w:rsidR="004E1954" w:rsidRPr="00D15149" w:rsidDel="00D81004" w:rsidRDefault="004E1954" w:rsidP="004E1954">
      <w:pPr>
        <w:pStyle w:val="BodyText"/>
        <w:spacing w:before="0" w:after="0"/>
        <w:rPr>
          <w:del w:id="287" w:author="Patrick Ames" w:date="2020-11-09T12:47:00Z"/>
          <w:rFonts w:ascii="Calibri" w:hAnsi="Calibri" w:cs="Calibri"/>
          <w:lang w:val="en-GB"/>
        </w:rPr>
      </w:pPr>
    </w:p>
    <w:p w14:paraId="7E67E72E" w14:textId="25ED6C8D" w:rsidR="004E1954" w:rsidRPr="00D15149" w:rsidRDefault="004E1954" w:rsidP="00D81004">
      <w:pPr>
        <w:pStyle w:val="BodyText"/>
        <w:rPr>
          <w:lang w:val="en-GB"/>
        </w:rPr>
        <w:pPrChange w:id="288" w:author="Patrick Ames" w:date="2020-11-09T12:47:00Z">
          <w:pPr>
            <w:pStyle w:val="BodyText"/>
            <w:spacing w:before="0" w:after="0"/>
          </w:pPr>
        </w:pPrChange>
      </w:pPr>
      <w:r w:rsidRPr="00D15149">
        <w:rPr>
          <w:lang w:val="en-GB"/>
        </w:rPr>
        <w:t>In this chapter we</w:t>
      </w:r>
      <w:r w:rsidR="001E10C0" w:rsidRPr="00D15149">
        <w:rPr>
          <w:lang w:val="en-GB"/>
        </w:rPr>
        <w:t xml:space="preserve"> will</w:t>
      </w:r>
      <w:r w:rsidRPr="00D15149">
        <w:rPr>
          <w:lang w:val="en-GB"/>
        </w:rPr>
        <w:t xml:space="preserve"> focus on the</w:t>
      </w:r>
      <w:r w:rsidR="00ED6752" w:rsidRPr="00D15149">
        <w:rPr>
          <w:lang w:val="en-GB"/>
        </w:rPr>
        <w:t xml:space="preserve"> architecture of</w:t>
      </w:r>
      <w:r w:rsidRPr="00D15149">
        <w:rPr>
          <w:lang w:val="en-GB"/>
        </w:rPr>
        <w:t xml:space="preserve"> DPDK vRouter.</w:t>
      </w:r>
    </w:p>
    <w:p w14:paraId="417A875A" w14:textId="195FA709" w:rsidR="00344AFD" w:rsidRPr="00D15149" w:rsidDel="00D81004" w:rsidRDefault="00344AFD" w:rsidP="00344AFD">
      <w:pPr>
        <w:spacing w:after="0"/>
        <w:rPr>
          <w:del w:id="289" w:author="Patrick Ames" w:date="2020-11-09T12:47:00Z"/>
          <w:rFonts w:ascii="Calibri" w:hAnsi="Calibri" w:cs="Calibri"/>
          <w:lang w:val="en-GB"/>
        </w:rPr>
      </w:pPr>
    </w:p>
    <w:p w14:paraId="14A75CF7" w14:textId="77777777" w:rsidR="00344AFD" w:rsidRPr="00D15149" w:rsidRDefault="00344AFD" w:rsidP="00344AFD">
      <w:pPr>
        <w:rPr>
          <w:rFonts w:ascii="Calibri" w:hAnsi="Calibri" w:cs="Calibri"/>
        </w:rPr>
      </w:pPr>
      <w:r w:rsidRPr="00D15149">
        <w:rPr>
          <w:rFonts w:ascii="Calibri" w:hAnsi="Calibri" w:cs="Calibri"/>
          <w:noProof/>
        </w:rPr>
        <w:drawing>
          <wp:inline distT="0" distB="0" distL="0" distR="0" wp14:anchorId="33A61534" wp14:editId="05884057">
            <wp:extent cx="5756275" cy="5257800"/>
            <wp:effectExtent l="0" t="0" r="0" b="0"/>
            <wp:docPr id="146"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6275" cy="5257800"/>
                    </a:xfrm>
                    <a:prstGeom prst="rect">
                      <a:avLst/>
                    </a:prstGeom>
                    <a:noFill/>
                    <a:ln>
                      <a:noFill/>
                    </a:ln>
                  </pic:spPr>
                </pic:pic>
              </a:graphicData>
            </a:graphic>
          </wp:inline>
        </w:drawing>
      </w:r>
    </w:p>
    <w:p w14:paraId="707174E6" w14:textId="3FB9EC9C" w:rsidR="00D81004" w:rsidRPr="00D15149" w:rsidRDefault="00D81004" w:rsidP="00D81004">
      <w:pPr>
        <w:pStyle w:val="BodyText"/>
        <w:spacing w:before="0" w:after="0"/>
        <w:rPr>
          <w:ins w:id="290" w:author="Patrick Ames" w:date="2020-11-09T12:50:00Z"/>
          <w:rFonts w:ascii="Calibri" w:hAnsi="Calibri" w:cs="Calibri"/>
          <w:lang w:val="en-GB"/>
        </w:rPr>
      </w:pPr>
      <w:ins w:id="291" w:author="Patrick Ames" w:date="2020-11-09T12:50:00Z">
        <w:r>
          <w:rPr>
            <w:rFonts w:ascii="Calibri" w:hAnsi="Calibri" w:cs="Calibri"/>
            <w:lang w:val="en-GB"/>
          </w:rPr>
          <w:t>Figure 3.8</w:t>
        </w:r>
        <w:r>
          <w:rPr>
            <w:rFonts w:ascii="Calibri" w:hAnsi="Calibri" w:cs="Calibri"/>
            <w:lang w:val="en-GB"/>
          </w:rPr>
          <w:tab/>
        </w:r>
        <w:proofErr w:type="spellStart"/>
        <w:r>
          <w:rPr>
            <w:lang w:val="en-GB"/>
          </w:rPr>
          <w:t>xxxx</w:t>
        </w:r>
        <w:proofErr w:type="spellEnd"/>
        <w:r>
          <w:rPr>
            <w:lang w:val="en-GB"/>
          </w:rPr>
          <w:t xml:space="preserve"> xx </w:t>
        </w:r>
        <w:proofErr w:type="spellStart"/>
        <w:r>
          <w:rPr>
            <w:lang w:val="en-GB"/>
          </w:rPr>
          <w:t>xx</w:t>
        </w:r>
        <w:proofErr w:type="spellEnd"/>
        <w:r>
          <w:rPr>
            <w:lang w:val="en-GB"/>
          </w:rPr>
          <w:t xml:space="preserve"> x xx </w:t>
        </w:r>
        <w:proofErr w:type="spellStart"/>
        <w:r>
          <w:rPr>
            <w:lang w:val="en-GB"/>
          </w:rPr>
          <w:t>xxxxxxxx</w:t>
        </w:r>
        <w:proofErr w:type="spellEnd"/>
      </w:ins>
    </w:p>
    <w:p w14:paraId="73A63E54" w14:textId="5AB6E9D9" w:rsidR="00344AFD" w:rsidRPr="00D15149" w:rsidDel="00D81004" w:rsidRDefault="00344AFD" w:rsidP="00344AFD">
      <w:pPr>
        <w:spacing w:after="0"/>
        <w:rPr>
          <w:del w:id="292" w:author="Patrick Ames" w:date="2020-11-09T12:50:00Z"/>
          <w:rFonts w:ascii="Calibri" w:hAnsi="Calibri" w:cs="Calibri"/>
          <w:lang w:val="en-GB"/>
        </w:rPr>
      </w:pPr>
    </w:p>
    <w:p w14:paraId="75304430" w14:textId="3636071E" w:rsidR="00344AFD" w:rsidRPr="00D15149" w:rsidDel="00D81004" w:rsidRDefault="00344AFD" w:rsidP="004E1954">
      <w:pPr>
        <w:pStyle w:val="BodyText"/>
        <w:spacing w:before="0" w:after="0"/>
        <w:rPr>
          <w:del w:id="293" w:author="Patrick Ames" w:date="2020-11-09T12:50:00Z"/>
          <w:rFonts w:ascii="Calibri" w:hAnsi="Calibri" w:cs="Calibri"/>
          <w:lang w:val="en-GB"/>
        </w:rPr>
      </w:pPr>
    </w:p>
    <w:p w14:paraId="3494A7FE" w14:textId="0BC238FB" w:rsidR="004E1954" w:rsidRDefault="004E1954" w:rsidP="004E1954">
      <w:pPr>
        <w:pStyle w:val="Heading4"/>
        <w:rPr>
          <w:lang w:val="en-GB"/>
        </w:rPr>
      </w:pPr>
      <w:proofErr w:type="spellStart"/>
      <w:r w:rsidRPr="00562498">
        <w:rPr>
          <w:rStyle w:val="Heading4Char"/>
        </w:rPr>
        <w:t>SmartNI</w:t>
      </w:r>
      <w:r>
        <w:rPr>
          <w:rStyle w:val="Heading4Char"/>
        </w:rPr>
        <w:t>C</w:t>
      </w:r>
      <w:proofErr w:type="spellEnd"/>
    </w:p>
    <w:p w14:paraId="2308D70C" w14:textId="51BBE935" w:rsidR="00465589" w:rsidRPr="00D81004" w:rsidDel="00D81004" w:rsidRDefault="00465589" w:rsidP="00D81004">
      <w:pPr>
        <w:pStyle w:val="BodyText"/>
        <w:rPr>
          <w:del w:id="294" w:author="Patrick Ames" w:date="2020-11-09T12:50:00Z"/>
          <w:rPrChange w:id="295" w:author="Patrick Ames" w:date="2020-11-09T12:50:00Z">
            <w:rPr>
              <w:del w:id="296" w:author="Patrick Ames" w:date="2020-11-09T12:50:00Z"/>
              <w:rFonts w:ascii="Calibri" w:hAnsi="Calibri" w:cs="Calibri"/>
              <w:lang w:val="en-GB"/>
            </w:rPr>
          </w:rPrChange>
        </w:rPr>
        <w:pPrChange w:id="297" w:author="Patrick Ames" w:date="2020-11-09T12:50:00Z">
          <w:pPr>
            <w:pStyle w:val="BodyText"/>
            <w:spacing w:before="0" w:after="0"/>
          </w:pPr>
        </w:pPrChange>
      </w:pPr>
    </w:p>
    <w:p w14:paraId="45FD8FB8" w14:textId="593D62EC" w:rsidR="004E1954" w:rsidRPr="00C74C8C" w:rsidRDefault="004E1954" w:rsidP="00D81004">
      <w:pPr>
        <w:pStyle w:val="BodyText"/>
        <w:rPr>
          <w:lang w:val="en-GB"/>
        </w:rPr>
        <w:pPrChange w:id="298" w:author="Patrick Ames" w:date="2020-11-09T12:50:00Z">
          <w:pPr>
            <w:pStyle w:val="BodyText"/>
            <w:spacing w:before="0" w:after="0"/>
          </w:pPr>
        </w:pPrChange>
      </w:pPr>
      <w:r w:rsidRPr="00C74C8C">
        <w:rPr>
          <w:lang w:val="en-GB"/>
        </w:rPr>
        <w:t>In this mode, the Contrail vRouter runs inside the</w:t>
      </w:r>
      <w:r w:rsidR="00A2098B" w:rsidRPr="00C74C8C">
        <w:rPr>
          <w:lang w:val="en-GB"/>
        </w:rPr>
        <w:t xml:space="preserve"> NIC card</w:t>
      </w:r>
      <w:r w:rsidRPr="00C74C8C">
        <w:rPr>
          <w:lang w:val="en-GB"/>
        </w:rPr>
        <w:t xml:space="preserve"> itself</w:t>
      </w:r>
      <w:r w:rsidR="00A2098B" w:rsidRPr="00C74C8C">
        <w:rPr>
          <w:lang w:val="en-GB"/>
        </w:rPr>
        <w:t xml:space="preserve"> (</w:t>
      </w:r>
      <w:proofErr w:type="spellStart"/>
      <w:r w:rsidR="00A2098B" w:rsidRPr="00C74C8C">
        <w:rPr>
          <w:lang w:val="en-GB"/>
        </w:rPr>
        <w:t>SmartNIC</w:t>
      </w:r>
      <w:proofErr w:type="spellEnd"/>
      <w:r w:rsidR="00A2098B" w:rsidRPr="00C74C8C">
        <w:rPr>
          <w:lang w:val="en-GB"/>
        </w:rPr>
        <w:t>)</w:t>
      </w:r>
      <w:r w:rsidRPr="00C74C8C">
        <w:rPr>
          <w:lang w:val="en-GB"/>
        </w:rPr>
        <w:t xml:space="preserve">. This means, </w:t>
      </w:r>
      <w:r w:rsidR="00465589" w:rsidRPr="00C74C8C">
        <w:rPr>
          <w:lang w:val="en-GB"/>
        </w:rPr>
        <w:t xml:space="preserve">compute </w:t>
      </w:r>
      <w:r w:rsidRPr="00C74C8C">
        <w:rPr>
          <w:lang w:val="en-GB"/>
        </w:rPr>
        <w:t xml:space="preserve">host resources are not involved in packet processing. It saves the CPU resources that will be used by vRouter for packet processing. </w:t>
      </w:r>
      <w:r w:rsidR="000024F2" w:rsidRPr="00C74C8C">
        <w:rPr>
          <w:lang w:val="en-GB"/>
        </w:rPr>
        <w:t>Since all the packet processing is done by the NIC hardware, the performance is the best compared to the previous two types of deployments.</w:t>
      </w:r>
    </w:p>
    <w:p w14:paraId="2B7F5485" w14:textId="30EE71E4" w:rsidR="004E1954" w:rsidRPr="00C74C8C" w:rsidDel="00D81004" w:rsidRDefault="004E1954" w:rsidP="005B039A">
      <w:pPr>
        <w:pStyle w:val="BodyText"/>
        <w:spacing w:before="0" w:after="0"/>
        <w:rPr>
          <w:del w:id="299" w:author="Patrick Ames" w:date="2020-11-09T12:52:00Z"/>
          <w:rFonts w:ascii="Calibri" w:hAnsi="Calibri" w:cs="Calibri"/>
          <w:lang w:val="en-GB"/>
        </w:rPr>
      </w:pPr>
    </w:p>
    <w:p w14:paraId="4EDA4184" w14:textId="7951B070" w:rsidR="004E1954" w:rsidRPr="00C74C8C" w:rsidRDefault="004E1954" w:rsidP="004E1954">
      <w:pPr>
        <w:pStyle w:val="BodyText"/>
        <w:spacing w:before="0" w:after="0"/>
        <w:ind w:left="360"/>
        <w:rPr>
          <w:rFonts w:ascii="Calibri" w:hAnsi="Calibri" w:cs="Calibri"/>
          <w:lang w:val="en-GB"/>
        </w:rPr>
      </w:pPr>
      <w:r w:rsidRPr="00C74C8C">
        <w:rPr>
          <w:rFonts w:ascii="Calibri" w:hAnsi="Calibri" w:cs="Calibri"/>
          <w:noProof/>
        </w:rPr>
        <w:drawing>
          <wp:inline distT="0" distB="0" distL="0" distR="0" wp14:anchorId="31939AE9" wp14:editId="26D2A005">
            <wp:extent cx="3030220" cy="318262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30220" cy="3182620"/>
                    </a:xfrm>
                    <a:prstGeom prst="rect">
                      <a:avLst/>
                    </a:prstGeom>
                    <a:noFill/>
                    <a:ln>
                      <a:noFill/>
                    </a:ln>
                  </pic:spPr>
                </pic:pic>
              </a:graphicData>
            </a:graphic>
          </wp:inline>
        </w:drawing>
      </w:r>
    </w:p>
    <w:p w14:paraId="3A4E3518" w14:textId="634D38C0" w:rsidR="00D81004" w:rsidRPr="00D15149" w:rsidRDefault="00D81004" w:rsidP="00D81004">
      <w:pPr>
        <w:pStyle w:val="BodyText"/>
        <w:spacing w:before="0" w:after="0"/>
        <w:rPr>
          <w:ins w:id="300" w:author="Patrick Ames" w:date="2020-11-09T12:52:00Z"/>
          <w:rFonts w:ascii="Calibri" w:hAnsi="Calibri" w:cs="Calibri"/>
          <w:lang w:val="en-GB"/>
        </w:rPr>
      </w:pPr>
      <w:ins w:id="301" w:author="Patrick Ames" w:date="2020-11-09T12:52:00Z">
        <w:r>
          <w:rPr>
            <w:rFonts w:ascii="Calibri" w:hAnsi="Calibri" w:cs="Calibri"/>
            <w:lang w:val="en-GB"/>
          </w:rPr>
          <w:t>Figure 3.9</w:t>
        </w:r>
        <w:r>
          <w:rPr>
            <w:rFonts w:ascii="Calibri" w:hAnsi="Calibri" w:cs="Calibri"/>
            <w:lang w:val="en-GB"/>
          </w:rPr>
          <w:tab/>
        </w:r>
        <w:r>
          <w:rPr>
            <w:lang w:val="en-GB"/>
          </w:rPr>
          <w:t xml:space="preserve">Smart </w:t>
        </w:r>
      </w:ins>
      <w:ins w:id="302" w:author="Patrick Ames" w:date="2020-11-09T12:53:00Z">
        <w:r>
          <w:rPr>
            <w:lang w:val="en-GB"/>
          </w:rPr>
          <w:t>NIC</w:t>
        </w:r>
      </w:ins>
    </w:p>
    <w:p w14:paraId="26103E92" w14:textId="46941749" w:rsidR="004E1954" w:rsidRPr="00C74C8C" w:rsidDel="00D81004" w:rsidRDefault="004E1954" w:rsidP="004E1954">
      <w:pPr>
        <w:pStyle w:val="BodyText"/>
        <w:spacing w:before="0" w:after="0"/>
        <w:rPr>
          <w:del w:id="303" w:author="Patrick Ames" w:date="2020-11-09T12:52:00Z"/>
          <w:rFonts w:ascii="Calibri" w:hAnsi="Calibri" w:cs="Calibri"/>
          <w:lang w:val="en-GB"/>
        </w:rPr>
      </w:pPr>
    </w:p>
    <w:p w14:paraId="583D23CE" w14:textId="77777777" w:rsidR="004E1954" w:rsidRPr="00C74C8C" w:rsidRDefault="004E1954" w:rsidP="00D81004">
      <w:pPr>
        <w:pStyle w:val="BodyText"/>
        <w:rPr>
          <w:lang w:val="en-GB"/>
        </w:rPr>
        <w:pPrChange w:id="304" w:author="Patrick Ames" w:date="2020-11-09T12:52:00Z">
          <w:pPr>
            <w:pStyle w:val="BodyText"/>
            <w:spacing w:before="0" w:after="0"/>
          </w:pPr>
        </w:pPrChange>
      </w:pPr>
      <w:r w:rsidRPr="00C74C8C">
        <w:rPr>
          <w:lang w:val="en-GB"/>
        </w:rPr>
        <w:t xml:space="preserve">Currently, contrail offers solutions with Smart NICs from </w:t>
      </w:r>
      <w:proofErr w:type="spellStart"/>
      <w:r w:rsidRPr="00C74C8C">
        <w:rPr>
          <w:lang w:val="en-GB"/>
        </w:rPr>
        <w:t>Netronome</w:t>
      </w:r>
      <w:proofErr w:type="spellEnd"/>
      <w:r w:rsidRPr="00C74C8C">
        <w:rPr>
          <w:lang w:val="en-GB"/>
        </w:rPr>
        <w:t xml:space="preserve"> and Mellanox. At the time of writing of this book, a solution based out of Intel PAC N3000 smart NIC support was being worked on.</w:t>
      </w:r>
    </w:p>
    <w:p w14:paraId="51897C87" w14:textId="24870C45" w:rsidR="0015044E" w:rsidRPr="00D81004" w:rsidDel="00D81004" w:rsidRDefault="0015044E" w:rsidP="00465589">
      <w:pPr>
        <w:pStyle w:val="BodyText"/>
        <w:spacing w:before="0" w:after="0"/>
        <w:rPr>
          <w:del w:id="305" w:author="Patrick Ames" w:date="2020-11-09T12:53:00Z"/>
          <w:rFonts w:ascii="Calibri" w:hAnsi="Calibri" w:cs="Calibri"/>
          <w:sz w:val="32"/>
          <w:szCs w:val="32"/>
          <w:lang w:val="en-GB"/>
          <w:rPrChange w:id="306" w:author="Patrick Ames" w:date="2020-11-09T12:54:00Z">
            <w:rPr>
              <w:del w:id="307" w:author="Patrick Ames" w:date="2020-11-09T12:53:00Z"/>
              <w:rFonts w:ascii="Calibri" w:hAnsi="Calibri" w:cs="Calibri"/>
              <w:lang w:val="en-GB"/>
            </w:rPr>
          </w:rPrChange>
        </w:rPr>
      </w:pPr>
    </w:p>
    <w:p w14:paraId="5D6965F8" w14:textId="5E90B4AA" w:rsidR="004E1954" w:rsidRPr="00D81004" w:rsidRDefault="004E1954" w:rsidP="004E1954">
      <w:pPr>
        <w:pStyle w:val="Heading2"/>
        <w:rPr>
          <w:sz w:val="32"/>
          <w:szCs w:val="32"/>
          <w:rPrChange w:id="308" w:author="Patrick Ames" w:date="2020-11-09T12:54:00Z">
            <w:rPr/>
          </w:rPrChange>
        </w:rPr>
      </w:pPr>
      <w:bookmarkStart w:id="309" w:name="_Toc54881609"/>
      <w:bookmarkStart w:id="310" w:name="_Toc51017281"/>
      <w:r w:rsidRPr="00D81004">
        <w:rPr>
          <w:sz w:val="32"/>
          <w:szCs w:val="32"/>
          <w:rPrChange w:id="311" w:author="Patrick Ames" w:date="2020-11-09T12:54:00Z">
            <w:rPr/>
          </w:rPrChange>
        </w:rPr>
        <w:t xml:space="preserve">DPDK </w:t>
      </w:r>
      <w:del w:id="312" w:author="Patrick Ames" w:date="2020-11-09T12:53:00Z">
        <w:r w:rsidRPr="00D81004" w:rsidDel="00D81004">
          <w:rPr>
            <w:sz w:val="32"/>
            <w:szCs w:val="32"/>
            <w:rPrChange w:id="313" w:author="Patrick Ames" w:date="2020-11-09T12:54:00Z">
              <w:rPr/>
            </w:rPrChange>
          </w:rPr>
          <w:delText xml:space="preserve">vrouter </w:delText>
        </w:r>
      </w:del>
      <w:ins w:id="314" w:author="Patrick Ames" w:date="2020-11-09T12:53:00Z">
        <w:r w:rsidR="00D81004" w:rsidRPr="00D81004">
          <w:rPr>
            <w:sz w:val="32"/>
            <w:szCs w:val="32"/>
            <w:rPrChange w:id="315" w:author="Patrick Ames" w:date="2020-11-09T12:54:00Z">
              <w:rPr/>
            </w:rPrChange>
          </w:rPr>
          <w:t xml:space="preserve">vRouter </w:t>
        </w:r>
      </w:ins>
      <w:del w:id="316" w:author="Patrick Ames" w:date="2020-11-09T12:53:00Z">
        <w:r w:rsidRPr="00D81004" w:rsidDel="00D81004">
          <w:rPr>
            <w:sz w:val="32"/>
            <w:szCs w:val="32"/>
            <w:rPrChange w:id="317" w:author="Patrick Ames" w:date="2020-11-09T12:54:00Z">
              <w:rPr/>
            </w:rPrChange>
          </w:rPr>
          <w:delText>architecture</w:delText>
        </w:r>
      </w:del>
      <w:bookmarkEnd w:id="309"/>
      <w:ins w:id="318" w:author="Patrick Ames" w:date="2020-11-09T12:53:00Z">
        <w:r w:rsidR="00D81004" w:rsidRPr="00D81004">
          <w:rPr>
            <w:sz w:val="32"/>
            <w:szCs w:val="32"/>
            <w:rPrChange w:id="319" w:author="Patrick Ames" w:date="2020-11-09T12:54:00Z">
              <w:rPr/>
            </w:rPrChange>
          </w:rPr>
          <w:t>Architecture</w:t>
        </w:r>
      </w:ins>
    </w:p>
    <w:p w14:paraId="2F79CDA9" w14:textId="77777777" w:rsidR="004E1954" w:rsidRPr="00C54595" w:rsidRDefault="004E1954" w:rsidP="004E1954">
      <w:pPr>
        <w:pStyle w:val="Heading3"/>
        <w:rPr>
          <w:lang w:val="en-GB"/>
        </w:rPr>
      </w:pPr>
      <w:bookmarkStart w:id="320" w:name="_Toc54881610"/>
      <w:r w:rsidRPr="00C54595">
        <w:rPr>
          <w:lang w:val="en-GB"/>
        </w:rPr>
        <w:t>DPDK v</w:t>
      </w:r>
      <w:r>
        <w:rPr>
          <w:lang w:val="en-GB"/>
        </w:rPr>
        <w:t>R</w:t>
      </w:r>
      <w:r w:rsidRPr="00C54595">
        <w:rPr>
          <w:lang w:val="en-GB"/>
        </w:rPr>
        <w:t>outer software architecture</w:t>
      </w:r>
      <w:bookmarkEnd w:id="310"/>
      <w:bookmarkEnd w:id="320"/>
    </w:p>
    <w:p w14:paraId="6ED39BD1" w14:textId="1098753D" w:rsidR="004E1954" w:rsidRPr="00C74C8C" w:rsidDel="00D81004" w:rsidRDefault="004E1954" w:rsidP="00F841E1">
      <w:pPr>
        <w:spacing w:after="0"/>
        <w:rPr>
          <w:del w:id="321" w:author="Patrick Ames" w:date="2020-11-09T12:54:00Z"/>
          <w:rFonts w:ascii="Calibri" w:hAnsi="Calibri" w:cs="Calibri"/>
          <w:lang w:val="en-GB"/>
        </w:rPr>
      </w:pPr>
    </w:p>
    <w:p w14:paraId="302448A4" w14:textId="0AA1AA6E" w:rsidR="00F841E1" w:rsidRPr="00C74C8C" w:rsidRDefault="00F841E1" w:rsidP="00F841E1">
      <w:pPr>
        <w:spacing w:after="0"/>
        <w:rPr>
          <w:rFonts w:ascii="Calibri" w:hAnsi="Calibri" w:cs="Calibri"/>
        </w:rPr>
      </w:pPr>
      <w:r w:rsidRPr="00C74C8C">
        <w:rPr>
          <w:rFonts w:ascii="Calibri" w:hAnsi="Calibri" w:cs="Calibri"/>
        </w:rPr>
        <w:t xml:space="preserve">DPDK vRouter is a </w:t>
      </w:r>
      <w:proofErr w:type="spellStart"/>
      <w:r w:rsidRPr="00C74C8C">
        <w:rPr>
          <w:rFonts w:ascii="Calibri" w:hAnsi="Calibri" w:cs="Calibri"/>
        </w:rPr>
        <w:t>userspace</w:t>
      </w:r>
      <w:proofErr w:type="spellEnd"/>
      <w:r w:rsidRPr="00C74C8C">
        <w:rPr>
          <w:rFonts w:ascii="Calibri" w:hAnsi="Calibri" w:cs="Calibri"/>
        </w:rPr>
        <w:t xml:space="preserve"> application</w:t>
      </w:r>
      <w:r w:rsidR="00552F25" w:rsidRPr="00C74C8C">
        <w:rPr>
          <w:rFonts w:ascii="Calibri" w:hAnsi="Calibri" w:cs="Calibri"/>
        </w:rPr>
        <w:t xml:space="preserve"> as mentioned previously</w:t>
      </w:r>
      <w:r w:rsidRPr="00C74C8C">
        <w:rPr>
          <w:rFonts w:ascii="Calibri" w:hAnsi="Calibri" w:cs="Calibri"/>
        </w:rPr>
        <w:t xml:space="preserve">. It is comprised of multiple </w:t>
      </w:r>
      <w:proofErr w:type="spellStart"/>
      <w:r w:rsidRPr="00C74C8C">
        <w:rPr>
          <w:rFonts w:ascii="Calibri" w:hAnsi="Calibri" w:cs="Calibri"/>
        </w:rPr>
        <w:t>pthreads</w:t>
      </w:r>
      <w:proofErr w:type="spellEnd"/>
      <w:r w:rsidR="00D405CD" w:rsidRPr="00C74C8C">
        <w:rPr>
          <w:rFonts w:ascii="Calibri" w:hAnsi="Calibri" w:cs="Calibri"/>
        </w:rPr>
        <w:t>,</w:t>
      </w:r>
      <w:r w:rsidR="00A01ED4" w:rsidRPr="00C74C8C">
        <w:rPr>
          <w:rFonts w:ascii="Calibri" w:hAnsi="Calibri" w:cs="Calibri"/>
        </w:rPr>
        <w:t xml:space="preserve"> which are</w:t>
      </w:r>
      <w:r w:rsidRPr="00C74C8C">
        <w:rPr>
          <w:rFonts w:ascii="Calibri" w:hAnsi="Calibri" w:cs="Calibri"/>
        </w:rPr>
        <w:t xml:space="preserve"> also called </w:t>
      </w:r>
      <w:proofErr w:type="spellStart"/>
      <w:r w:rsidRPr="00C74C8C">
        <w:rPr>
          <w:rFonts w:ascii="Calibri" w:hAnsi="Calibri" w:cs="Calibri"/>
        </w:rPr>
        <w:t>lcores</w:t>
      </w:r>
      <w:proofErr w:type="spellEnd"/>
      <w:r w:rsidR="00200970" w:rsidRPr="00C74C8C">
        <w:rPr>
          <w:rFonts w:ascii="Calibri" w:hAnsi="Calibri" w:cs="Calibri"/>
        </w:rPr>
        <w:t xml:space="preserve"> (logical cores)</w:t>
      </w:r>
      <w:r w:rsidRPr="00C74C8C">
        <w:rPr>
          <w:rFonts w:ascii="Calibri" w:hAnsi="Calibri" w:cs="Calibri"/>
        </w:rPr>
        <w:t xml:space="preserve"> in DPDK terminology. Each </w:t>
      </w:r>
      <w:proofErr w:type="spellStart"/>
      <w:r w:rsidRPr="00C74C8C">
        <w:rPr>
          <w:rFonts w:ascii="Calibri" w:hAnsi="Calibri" w:cs="Calibri"/>
        </w:rPr>
        <w:t>pthread</w:t>
      </w:r>
      <w:proofErr w:type="spellEnd"/>
      <w:r w:rsidRPr="00C74C8C">
        <w:rPr>
          <w:rFonts w:ascii="Calibri" w:hAnsi="Calibri" w:cs="Calibri"/>
        </w:rPr>
        <w:t xml:space="preserve"> </w:t>
      </w:r>
      <w:r w:rsidR="00D23D3E" w:rsidRPr="00C74C8C">
        <w:rPr>
          <w:rFonts w:ascii="Calibri" w:hAnsi="Calibri" w:cs="Calibri"/>
        </w:rPr>
        <w:t>has a specific role to perform</w:t>
      </w:r>
      <w:r w:rsidRPr="00C74C8C">
        <w:rPr>
          <w:rFonts w:ascii="Calibri" w:hAnsi="Calibri" w:cs="Calibri"/>
        </w:rPr>
        <w:t xml:space="preserve">. The </w:t>
      </w:r>
      <w:proofErr w:type="spellStart"/>
      <w:r w:rsidRPr="00C74C8C">
        <w:rPr>
          <w:rFonts w:ascii="Calibri" w:hAnsi="Calibri" w:cs="Calibri"/>
        </w:rPr>
        <w:t>lcores</w:t>
      </w:r>
      <w:proofErr w:type="spellEnd"/>
      <w:r w:rsidRPr="00C74C8C">
        <w:rPr>
          <w:rFonts w:ascii="Calibri" w:hAnsi="Calibri" w:cs="Calibri"/>
        </w:rPr>
        <w:t xml:space="preserve"> </w:t>
      </w:r>
      <w:r w:rsidR="00816750" w:rsidRPr="00C74C8C">
        <w:rPr>
          <w:rFonts w:ascii="Calibri" w:hAnsi="Calibri" w:cs="Calibri"/>
        </w:rPr>
        <w:t xml:space="preserve">run in </w:t>
      </w:r>
      <w:r w:rsidR="009F25A4" w:rsidRPr="00C74C8C">
        <w:rPr>
          <w:rFonts w:ascii="Calibri" w:hAnsi="Calibri" w:cs="Calibri"/>
        </w:rPr>
        <w:t>a tight loop</w:t>
      </w:r>
      <w:r w:rsidR="002F2FF7" w:rsidRPr="00C74C8C">
        <w:rPr>
          <w:rFonts w:ascii="Calibri" w:hAnsi="Calibri" w:cs="Calibri"/>
        </w:rPr>
        <w:t>, also called the</w:t>
      </w:r>
      <w:r w:rsidR="009F25A4" w:rsidRPr="00C74C8C">
        <w:rPr>
          <w:rFonts w:ascii="Calibri" w:hAnsi="Calibri" w:cs="Calibri"/>
        </w:rPr>
        <w:t xml:space="preserve"> </w:t>
      </w:r>
      <w:r w:rsidR="00816750" w:rsidRPr="00C74C8C">
        <w:rPr>
          <w:rFonts w:ascii="Calibri" w:hAnsi="Calibri" w:cs="Calibri"/>
        </w:rPr>
        <w:t>poll mode</w:t>
      </w:r>
      <w:r w:rsidR="009F25A4" w:rsidRPr="00C74C8C">
        <w:rPr>
          <w:rFonts w:ascii="Calibri" w:hAnsi="Calibri" w:cs="Calibri"/>
        </w:rPr>
        <w:t xml:space="preserve">. They </w:t>
      </w:r>
      <w:r w:rsidR="009D03F3" w:rsidRPr="00C74C8C">
        <w:rPr>
          <w:rFonts w:ascii="Calibri" w:hAnsi="Calibri" w:cs="Calibri"/>
        </w:rPr>
        <w:t>can exchange packets</w:t>
      </w:r>
      <w:r w:rsidR="009F25A4" w:rsidRPr="00C74C8C">
        <w:rPr>
          <w:rFonts w:ascii="Calibri" w:hAnsi="Calibri" w:cs="Calibri"/>
        </w:rPr>
        <w:t xml:space="preserve"> among themselves using</w:t>
      </w:r>
      <w:r w:rsidRPr="00C74C8C">
        <w:rPr>
          <w:rFonts w:ascii="Calibri" w:hAnsi="Calibri" w:cs="Calibri"/>
        </w:rPr>
        <w:t xml:space="preserve"> DPDK queues. </w:t>
      </w:r>
      <w:r w:rsidR="002F2FF7" w:rsidRPr="00C74C8C">
        <w:rPr>
          <w:rFonts w:ascii="Calibri" w:hAnsi="Calibri" w:cs="Calibri"/>
        </w:rPr>
        <w:t xml:space="preserve">Each </w:t>
      </w:r>
      <w:proofErr w:type="spellStart"/>
      <w:r w:rsidR="002F2FF7" w:rsidRPr="00C74C8C">
        <w:rPr>
          <w:rFonts w:ascii="Calibri" w:hAnsi="Calibri" w:cs="Calibri"/>
        </w:rPr>
        <w:t>lcore</w:t>
      </w:r>
      <w:proofErr w:type="spellEnd"/>
      <w:r w:rsidR="002F2FF7" w:rsidRPr="00C74C8C">
        <w:rPr>
          <w:rFonts w:ascii="Calibri" w:hAnsi="Calibri" w:cs="Calibri"/>
        </w:rPr>
        <w:t xml:space="preserve"> has a receive queue which can be used by other </w:t>
      </w:r>
      <w:proofErr w:type="spellStart"/>
      <w:r w:rsidR="002F2FF7" w:rsidRPr="00C74C8C">
        <w:rPr>
          <w:rFonts w:ascii="Calibri" w:hAnsi="Calibri" w:cs="Calibri"/>
        </w:rPr>
        <w:t>lcores</w:t>
      </w:r>
      <w:proofErr w:type="spellEnd"/>
      <w:r w:rsidR="002F2FF7" w:rsidRPr="00C74C8C">
        <w:rPr>
          <w:rFonts w:ascii="Calibri" w:hAnsi="Calibri" w:cs="Calibri"/>
        </w:rPr>
        <w:t xml:space="preserve"> to enqueue packets which needs to be processed by that </w:t>
      </w:r>
      <w:proofErr w:type="spellStart"/>
      <w:r w:rsidR="002F2FF7" w:rsidRPr="00C74C8C">
        <w:rPr>
          <w:rFonts w:ascii="Calibri" w:hAnsi="Calibri" w:cs="Calibri"/>
        </w:rPr>
        <w:t>lcore</w:t>
      </w:r>
      <w:proofErr w:type="spellEnd"/>
      <w:r w:rsidR="002F2FF7" w:rsidRPr="00C74C8C">
        <w:rPr>
          <w:rFonts w:ascii="Calibri" w:hAnsi="Calibri" w:cs="Calibri"/>
        </w:rPr>
        <w:t xml:space="preserve">. </w:t>
      </w:r>
      <w:r w:rsidRPr="00C74C8C">
        <w:rPr>
          <w:rFonts w:ascii="Calibri" w:hAnsi="Calibri" w:cs="Calibri"/>
        </w:rPr>
        <w:t xml:space="preserve">They </w:t>
      </w:r>
      <w:r w:rsidR="00F35BE9" w:rsidRPr="00C74C8C">
        <w:rPr>
          <w:rFonts w:ascii="Calibri" w:hAnsi="Calibri" w:cs="Calibri"/>
        </w:rPr>
        <w:t xml:space="preserve">also </w:t>
      </w:r>
      <w:r w:rsidRPr="00C74C8C">
        <w:rPr>
          <w:rFonts w:ascii="Calibri" w:hAnsi="Calibri" w:cs="Calibri"/>
        </w:rPr>
        <w:t xml:space="preserve">poll different vRouter interfaces </w:t>
      </w:r>
      <w:r w:rsidR="00F35BE9" w:rsidRPr="00C74C8C">
        <w:rPr>
          <w:rFonts w:ascii="Calibri" w:hAnsi="Calibri" w:cs="Calibri"/>
        </w:rPr>
        <w:t xml:space="preserve">queues </w:t>
      </w:r>
      <w:r w:rsidRPr="00C74C8C">
        <w:rPr>
          <w:rFonts w:ascii="Calibri" w:hAnsi="Calibri" w:cs="Calibri"/>
        </w:rPr>
        <w:t>like - physical, VM and tap.</w:t>
      </w:r>
    </w:p>
    <w:p w14:paraId="5DAA55F5" w14:textId="43D65C15" w:rsidR="00DF423E" w:rsidRPr="00C74C8C" w:rsidDel="00D81004" w:rsidRDefault="00DF423E" w:rsidP="00F841E1">
      <w:pPr>
        <w:spacing w:after="0"/>
        <w:rPr>
          <w:del w:id="322" w:author="Patrick Ames" w:date="2020-11-09T12:54:00Z"/>
          <w:rFonts w:ascii="Calibri" w:hAnsi="Calibri" w:cs="Calibri"/>
        </w:rPr>
      </w:pPr>
    </w:p>
    <w:p w14:paraId="70A14C20" w14:textId="68ABB81C" w:rsidR="00F841E1" w:rsidRPr="00C74C8C" w:rsidDel="00D81004" w:rsidRDefault="00F841E1" w:rsidP="00F841E1">
      <w:pPr>
        <w:spacing w:after="0"/>
        <w:rPr>
          <w:del w:id="323" w:author="Patrick Ames" w:date="2020-11-09T12:54:00Z"/>
          <w:rFonts w:ascii="Calibri" w:hAnsi="Calibri" w:cs="Calibri"/>
        </w:rPr>
      </w:pPr>
    </w:p>
    <w:bookmarkStart w:id="324" w:name="_Toc51017282"/>
    <w:p w14:paraId="470D8F72" w14:textId="0DEF9E42" w:rsidR="004E1954" w:rsidRPr="00C74C8C" w:rsidRDefault="00014EE0" w:rsidP="00F841E1">
      <w:pPr>
        <w:spacing w:after="0"/>
        <w:rPr>
          <w:rFonts w:ascii="Calibri" w:hAnsi="Calibri" w:cs="Calibri"/>
          <w:lang w:val="en-GB"/>
        </w:rPr>
      </w:pPr>
      <w:r w:rsidRPr="00C74C8C">
        <w:rPr>
          <w:rFonts w:ascii="Calibri" w:hAnsi="Calibri" w:cs="Calibri"/>
          <w:noProof/>
        </w:rPr>
        <w:object w:dxaOrig="12241" w:dyaOrig="8616" w14:anchorId="767DF753">
          <v:shape id="_x0000_i1031" type="#_x0000_t75" alt="" style="width:469.65pt;height:328.95pt;mso-width-percent:0;mso-height-percent:0;mso-width-percent:0;mso-height-percent:0" o:ole="">
            <v:imagedata r:id="rId21" o:title=""/>
          </v:shape>
          <o:OLEObject Type="Embed" ProgID="Visio.Drawing.15" ShapeID="_x0000_i1031" DrawAspect="Content" ObjectID="_1666501824" r:id="rId22"/>
        </w:object>
      </w:r>
    </w:p>
    <w:bookmarkEnd w:id="324"/>
    <w:p w14:paraId="38137D58" w14:textId="215F2B1C" w:rsidR="00D81004" w:rsidRPr="00D15149" w:rsidRDefault="00D81004" w:rsidP="00D81004">
      <w:pPr>
        <w:pStyle w:val="BodyText"/>
        <w:spacing w:before="0" w:after="0"/>
        <w:rPr>
          <w:ins w:id="325" w:author="Patrick Ames" w:date="2020-11-09T12:54:00Z"/>
          <w:rFonts w:ascii="Calibri" w:hAnsi="Calibri" w:cs="Calibri"/>
          <w:lang w:val="en-GB"/>
        </w:rPr>
      </w:pPr>
      <w:ins w:id="326" w:author="Patrick Ames" w:date="2020-11-09T12:54:00Z">
        <w:r>
          <w:rPr>
            <w:rFonts w:ascii="Calibri" w:hAnsi="Calibri" w:cs="Calibri"/>
            <w:lang w:val="en-GB"/>
          </w:rPr>
          <w:t>Figure 3.10</w:t>
        </w:r>
        <w:r>
          <w:rPr>
            <w:rFonts w:ascii="Calibri" w:hAnsi="Calibri" w:cs="Calibri"/>
            <w:lang w:val="en-GB"/>
          </w:rPr>
          <w:tab/>
        </w:r>
        <w:r w:rsidRPr="00C54595">
          <w:rPr>
            <w:lang w:val="en-GB"/>
          </w:rPr>
          <w:t>DPDK v</w:t>
        </w:r>
        <w:r>
          <w:rPr>
            <w:lang w:val="en-GB"/>
          </w:rPr>
          <w:t>R</w:t>
        </w:r>
        <w:r w:rsidRPr="00C54595">
          <w:rPr>
            <w:lang w:val="en-GB"/>
          </w:rPr>
          <w:t>outer software architecture</w:t>
        </w:r>
      </w:ins>
    </w:p>
    <w:p w14:paraId="1D72A36F" w14:textId="6763AB13" w:rsidR="004E1954" w:rsidRPr="00C74C8C" w:rsidDel="00915212" w:rsidRDefault="004E1954" w:rsidP="00F841E1">
      <w:pPr>
        <w:spacing w:after="0"/>
        <w:rPr>
          <w:del w:id="327" w:author="Patrick Ames" w:date="2020-11-09T12:56:00Z"/>
          <w:rFonts w:ascii="Calibri" w:hAnsi="Calibri" w:cs="Calibri"/>
        </w:rPr>
      </w:pPr>
      <w:del w:id="328" w:author="Patrick Ames" w:date="2020-11-09T12:56:00Z">
        <w:r w:rsidRPr="00C74C8C" w:rsidDel="00915212">
          <w:rPr>
            <w:rFonts w:ascii="Calibri" w:eastAsia="Times New Roman" w:hAnsi="Calibri" w:cs="Calibri"/>
          </w:rPr>
          <w:fldChar w:fldCharType="begin"/>
        </w:r>
        <w:r w:rsidRPr="00C74C8C" w:rsidDel="00915212">
          <w:rPr>
            <w:rFonts w:ascii="Calibri" w:eastAsia="Times New Roman" w:hAnsi="Calibri" w:cs="Calibri"/>
          </w:rPr>
          <w:delInstrText xml:space="preserve"> INCLUDEPICTURE "https://lh4.googleusercontent.com/RyS0yDTQkvobSjXDuU8S6W3K4wLOwSf7J7lM6Y47PkR5a-i6y4mxcfQ4tJracMHp4o1jP0d_tGVWVG07DU2SJZUpUUPNshdjIhk8YuxfXM6VHApsS8AN1HZBr4Z3pQjryyFIckw1fKM" \* MERGEFORMATINET </w:delInstrText>
        </w:r>
        <w:r w:rsidRPr="00C74C8C" w:rsidDel="00915212">
          <w:rPr>
            <w:rFonts w:ascii="Calibri" w:eastAsia="Times New Roman" w:hAnsi="Calibri" w:cs="Calibri"/>
          </w:rPr>
          <w:fldChar w:fldCharType="end"/>
        </w:r>
      </w:del>
    </w:p>
    <w:p w14:paraId="15827FB4" w14:textId="1EC2F3E6" w:rsidR="004E1954" w:rsidRPr="00C74C8C" w:rsidDel="00D81004" w:rsidRDefault="004E1954" w:rsidP="00F841E1">
      <w:pPr>
        <w:spacing w:after="0"/>
        <w:rPr>
          <w:del w:id="329" w:author="Patrick Ames" w:date="2020-11-09T12:54:00Z"/>
          <w:rFonts w:ascii="Calibri" w:hAnsi="Calibri" w:cs="Calibri"/>
        </w:rPr>
      </w:pPr>
    </w:p>
    <w:p w14:paraId="31C06C93" w14:textId="16F83855" w:rsidR="00816750" w:rsidRDefault="00EA2F3E" w:rsidP="00816750">
      <w:pPr>
        <w:pStyle w:val="Heading3"/>
      </w:pPr>
      <w:bookmarkStart w:id="330" w:name="_Toc54881611"/>
      <w:r>
        <w:t xml:space="preserve">DPDK vRouter and </w:t>
      </w:r>
      <w:proofErr w:type="spellStart"/>
      <w:r>
        <w:t>lcores</w:t>
      </w:r>
      <w:bookmarkEnd w:id="330"/>
      <w:proofErr w:type="spellEnd"/>
    </w:p>
    <w:p w14:paraId="6D968044" w14:textId="7167C5B7" w:rsidR="00816750" w:rsidRPr="00C74C8C" w:rsidDel="00915212" w:rsidRDefault="00816750" w:rsidP="00F841E1">
      <w:pPr>
        <w:spacing w:after="0"/>
        <w:rPr>
          <w:del w:id="331" w:author="Patrick Ames" w:date="2020-11-09T12:56:00Z"/>
          <w:rFonts w:ascii="Calibri" w:hAnsi="Calibri" w:cs="Calibri"/>
        </w:rPr>
      </w:pPr>
    </w:p>
    <w:p w14:paraId="6193F872" w14:textId="5ECC26EC" w:rsidR="001C01A3" w:rsidRPr="00C74C8C" w:rsidRDefault="00596FDB" w:rsidP="00F841E1">
      <w:pPr>
        <w:spacing w:after="0"/>
        <w:rPr>
          <w:rFonts w:ascii="Calibri" w:hAnsi="Calibri" w:cs="Calibri"/>
        </w:rPr>
      </w:pPr>
      <w:r w:rsidRPr="00C74C8C">
        <w:rPr>
          <w:rFonts w:ascii="Calibri" w:hAnsi="Calibri" w:cs="Calibri"/>
        </w:rPr>
        <w:t>vRouter is a multi-threaded user-space application. It</w:t>
      </w:r>
      <w:r w:rsidR="001C01A3" w:rsidRPr="00C74C8C">
        <w:rPr>
          <w:rFonts w:ascii="Calibri" w:hAnsi="Calibri" w:cs="Calibri"/>
        </w:rPr>
        <w:t xml:space="preserve"> </w:t>
      </w:r>
      <w:r w:rsidR="00200970" w:rsidRPr="00C74C8C">
        <w:rPr>
          <w:rFonts w:ascii="Calibri" w:hAnsi="Calibri" w:cs="Calibri"/>
        </w:rPr>
        <w:t xml:space="preserve">spawns several </w:t>
      </w:r>
      <w:proofErr w:type="spellStart"/>
      <w:r w:rsidR="00200970" w:rsidRPr="00C74C8C">
        <w:rPr>
          <w:rFonts w:ascii="Calibri" w:hAnsi="Calibri" w:cs="Calibri"/>
        </w:rPr>
        <w:t>pthread</w:t>
      </w:r>
      <w:proofErr w:type="spellEnd"/>
      <w:r w:rsidR="00200970" w:rsidRPr="00C74C8C">
        <w:rPr>
          <w:rFonts w:ascii="Calibri" w:hAnsi="Calibri" w:cs="Calibri"/>
        </w:rPr>
        <w:t xml:space="preserve"> or </w:t>
      </w:r>
      <w:proofErr w:type="spellStart"/>
      <w:r w:rsidR="00200970" w:rsidRPr="00C74C8C">
        <w:rPr>
          <w:rFonts w:ascii="Calibri" w:hAnsi="Calibri" w:cs="Calibri"/>
        </w:rPr>
        <w:t>lcores</w:t>
      </w:r>
      <w:proofErr w:type="spellEnd"/>
      <w:r w:rsidR="000C722C" w:rsidRPr="00C74C8C">
        <w:rPr>
          <w:rFonts w:ascii="Calibri" w:hAnsi="Calibri" w:cs="Calibri"/>
        </w:rPr>
        <w:t xml:space="preserve"> which run in a tight </w:t>
      </w:r>
      <w:del w:id="332" w:author="Patrick Ames" w:date="2020-11-09T12:56:00Z">
        <w:r w:rsidR="000C722C" w:rsidRPr="00C74C8C" w:rsidDel="00915212">
          <w:rPr>
            <w:rFonts w:ascii="Calibri" w:hAnsi="Calibri" w:cs="Calibri"/>
          </w:rPr>
          <w:delText>‘</w:delText>
        </w:r>
      </w:del>
      <w:r w:rsidR="000C722C" w:rsidRPr="00915212">
        <w:rPr>
          <w:rFonts w:ascii="Calibri" w:hAnsi="Calibri" w:cs="Calibri"/>
          <w:i/>
          <w:iCs/>
          <w:rPrChange w:id="333" w:author="Patrick Ames" w:date="2020-11-09T12:56:00Z">
            <w:rPr>
              <w:rFonts w:ascii="Calibri" w:hAnsi="Calibri" w:cs="Calibri"/>
            </w:rPr>
          </w:rPrChange>
        </w:rPr>
        <w:t>while</w:t>
      </w:r>
      <w:del w:id="334" w:author="Patrick Ames" w:date="2020-11-09T12:56:00Z">
        <w:r w:rsidR="000C722C" w:rsidRPr="00915212" w:rsidDel="00915212">
          <w:rPr>
            <w:rFonts w:ascii="Calibri" w:hAnsi="Calibri" w:cs="Calibri"/>
            <w:i/>
            <w:iCs/>
            <w:rPrChange w:id="335" w:author="Patrick Ames" w:date="2020-11-09T12:56:00Z">
              <w:rPr>
                <w:rFonts w:ascii="Calibri" w:hAnsi="Calibri" w:cs="Calibri"/>
              </w:rPr>
            </w:rPrChange>
          </w:rPr>
          <w:delText>’</w:delText>
        </w:r>
      </w:del>
      <w:r w:rsidR="000C722C" w:rsidRPr="00C74C8C">
        <w:rPr>
          <w:rFonts w:ascii="Calibri" w:hAnsi="Calibri" w:cs="Calibri"/>
        </w:rPr>
        <w:t xml:space="preserve"> loop</w:t>
      </w:r>
      <w:r w:rsidR="00200970" w:rsidRPr="00C74C8C">
        <w:rPr>
          <w:rFonts w:ascii="Calibri" w:hAnsi="Calibri" w:cs="Calibri"/>
        </w:rPr>
        <w:t xml:space="preserve">. Each </w:t>
      </w:r>
      <w:proofErr w:type="spellStart"/>
      <w:r w:rsidR="00200970" w:rsidRPr="00C74C8C">
        <w:rPr>
          <w:rFonts w:ascii="Calibri" w:hAnsi="Calibri" w:cs="Calibri"/>
        </w:rPr>
        <w:t>lcore</w:t>
      </w:r>
      <w:proofErr w:type="spellEnd"/>
      <w:r w:rsidR="00200970" w:rsidRPr="00C74C8C">
        <w:rPr>
          <w:rFonts w:ascii="Calibri" w:hAnsi="Calibri" w:cs="Calibri"/>
        </w:rPr>
        <w:t xml:space="preserve"> is</w:t>
      </w:r>
      <w:r w:rsidR="00E11FFA" w:rsidRPr="00C74C8C">
        <w:rPr>
          <w:rFonts w:ascii="Calibri" w:hAnsi="Calibri" w:cs="Calibri"/>
        </w:rPr>
        <w:t xml:space="preserve"> responsible for a specific task. The different types of </w:t>
      </w:r>
      <w:proofErr w:type="spellStart"/>
      <w:r w:rsidR="00E11FFA" w:rsidRPr="00C74C8C">
        <w:rPr>
          <w:rFonts w:ascii="Calibri" w:hAnsi="Calibri" w:cs="Calibri"/>
        </w:rPr>
        <w:t>lcores</w:t>
      </w:r>
      <w:proofErr w:type="spellEnd"/>
      <w:r w:rsidR="00E11FFA" w:rsidRPr="00C74C8C">
        <w:rPr>
          <w:rFonts w:ascii="Calibri" w:hAnsi="Calibri" w:cs="Calibri"/>
        </w:rPr>
        <w:t xml:space="preserve"> are:</w:t>
      </w:r>
    </w:p>
    <w:p w14:paraId="48B1B3F4" w14:textId="3518EABA" w:rsidR="00E11FFA" w:rsidRPr="00C74C8C" w:rsidDel="00915212" w:rsidRDefault="00E11FFA" w:rsidP="00F841E1">
      <w:pPr>
        <w:spacing w:after="0"/>
        <w:rPr>
          <w:del w:id="336" w:author="Patrick Ames" w:date="2020-11-09T12:56:00Z"/>
          <w:rFonts w:ascii="Calibri" w:hAnsi="Calibri" w:cs="Calibri"/>
        </w:rPr>
      </w:pPr>
    </w:p>
    <w:p w14:paraId="23B1EAE6" w14:textId="2D005CF3" w:rsidR="00E11FFA" w:rsidRPr="00C74C8C" w:rsidRDefault="00E11FFA" w:rsidP="00014EE0">
      <w:pPr>
        <w:pStyle w:val="ListParagraph"/>
        <w:numPr>
          <w:ilvl w:val="0"/>
          <w:numId w:val="6"/>
        </w:numPr>
        <w:rPr>
          <w:rFonts w:ascii="Calibri" w:hAnsi="Calibri" w:cs="Calibri"/>
        </w:rPr>
      </w:pPr>
      <w:r w:rsidRPr="00C74C8C">
        <w:rPr>
          <w:rFonts w:ascii="Calibri" w:hAnsi="Calibri" w:cs="Calibri"/>
        </w:rPr>
        <w:t xml:space="preserve">Forwarding </w:t>
      </w:r>
      <w:proofErr w:type="spellStart"/>
      <w:r w:rsidRPr="00C74C8C">
        <w:rPr>
          <w:rFonts w:ascii="Calibri" w:hAnsi="Calibri" w:cs="Calibri"/>
        </w:rPr>
        <w:t>lcores</w:t>
      </w:r>
      <w:proofErr w:type="spellEnd"/>
    </w:p>
    <w:p w14:paraId="33C9457F" w14:textId="04436F0F" w:rsidR="00CF6478" w:rsidRPr="00C74C8C" w:rsidRDefault="00E11FFA" w:rsidP="00014EE0">
      <w:pPr>
        <w:pStyle w:val="ListParagraph"/>
        <w:numPr>
          <w:ilvl w:val="0"/>
          <w:numId w:val="6"/>
        </w:numPr>
        <w:rPr>
          <w:rFonts w:ascii="Calibri" w:hAnsi="Calibri" w:cs="Calibri"/>
        </w:rPr>
      </w:pPr>
      <w:r w:rsidRPr="00C74C8C">
        <w:rPr>
          <w:rFonts w:ascii="Calibri" w:hAnsi="Calibri" w:cs="Calibri"/>
        </w:rPr>
        <w:t xml:space="preserve">Service </w:t>
      </w:r>
      <w:proofErr w:type="spellStart"/>
      <w:r w:rsidRPr="00C74C8C">
        <w:rPr>
          <w:rFonts w:ascii="Calibri" w:hAnsi="Calibri" w:cs="Calibri"/>
        </w:rPr>
        <w:t>lcore</w:t>
      </w:r>
      <w:r w:rsidR="00CF6478" w:rsidRPr="00C74C8C">
        <w:rPr>
          <w:rFonts w:ascii="Calibri" w:hAnsi="Calibri" w:cs="Calibri"/>
        </w:rPr>
        <w:t>s</w:t>
      </w:r>
      <w:proofErr w:type="spellEnd"/>
    </w:p>
    <w:p w14:paraId="1AD6E21E" w14:textId="07309852" w:rsidR="00CF6478" w:rsidRPr="00C74C8C" w:rsidRDefault="00462ECA" w:rsidP="00014EE0">
      <w:pPr>
        <w:pStyle w:val="ListParagraph"/>
        <w:numPr>
          <w:ilvl w:val="1"/>
          <w:numId w:val="6"/>
        </w:numPr>
        <w:rPr>
          <w:rFonts w:ascii="Calibri" w:hAnsi="Calibri" w:cs="Calibri"/>
        </w:rPr>
      </w:pPr>
      <w:proofErr w:type="spellStart"/>
      <w:r w:rsidRPr="00C74C8C">
        <w:rPr>
          <w:rFonts w:ascii="Calibri" w:hAnsi="Calibri" w:cs="Calibri"/>
        </w:rPr>
        <w:t>t</w:t>
      </w:r>
      <w:r w:rsidR="00643034" w:rsidRPr="00C74C8C">
        <w:rPr>
          <w:rFonts w:ascii="Calibri" w:hAnsi="Calibri" w:cs="Calibri"/>
        </w:rPr>
        <w:t>apdev</w:t>
      </w:r>
      <w:proofErr w:type="spellEnd"/>
      <w:r w:rsidR="00643034" w:rsidRPr="00C74C8C">
        <w:rPr>
          <w:rFonts w:ascii="Calibri" w:hAnsi="Calibri" w:cs="Calibri"/>
        </w:rPr>
        <w:t xml:space="preserve"> </w:t>
      </w:r>
      <w:proofErr w:type="spellStart"/>
      <w:r w:rsidR="00643034" w:rsidRPr="00C74C8C">
        <w:rPr>
          <w:rFonts w:ascii="Calibri" w:hAnsi="Calibri" w:cs="Calibri"/>
        </w:rPr>
        <w:t>lcore</w:t>
      </w:r>
      <w:proofErr w:type="spellEnd"/>
    </w:p>
    <w:p w14:paraId="3189E79F" w14:textId="13AB5F50" w:rsidR="00643034" w:rsidRPr="00C74C8C" w:rsidRDefault="00462ECA" w:rsidP="00014EE0">
      <w:pPr>
        <w:pStyle w:val="ListParagraph"/>
        <w:numPr>
          <w:ilvl w:val="1"/>
          <w:numId w:val="6"/>
        </w:numPr>
        <w:rPr>
          <w:rFonts w:ascii="Calibri" w:hAnsi="Calibri" w:cs="Calibri"/>
        </w:rPr>
      </w:pPr>
      <w:r w:rsidRPr="00C74C8C">
        <w:rPr>
          <w:rFonts w:ascii="Calibri" w:hAnsi="Calibri" w:cs="Calibri"/>
        </w:rPr>
        <w:t>t</w:t>
      </w:r>
      <w:r w:rsidR="00134453" w:rsidRPr="00C74C8C">
        <w:rPr>
          <w:rFonts w:ascii="Calibri" w:hAnsi="Calibri" w:cs="Calibri"/>
        </w:rPr>
        <w:t xml:space="preserve">imer </w:t>
      </w:r>
      <w:proofErr w:type="spellStart"/>
      <w:r w:rsidR="00134453" w:rsidRPr="00C74C8C">
        <w:rPr>
          <w:rFonts w:ascii="Calibri" w:hAnsi="Calibri" w:cs="Calibri"/>
        </w:rPr>
        <w:t>lcore</w:t>
      </w:r>
      <w:proofErr w:type="spellEnd"/>
    </w:p>
    <w:p w14:paraId="5033B94C" w14:textId="760979DE" w:rsidR="00134453" w:rsidRPr="00C74C8C" w:rsidRDefault="00462ECA" w:rsidP="00014EE0">
      <w:pPr>
        <w:pStyle w:val="ListParagraph"/>
        <w:numPr>
          <w:ilvl w:val="1"/>
          <w:numId w:val="6"/>
        </w:numPr>
        <w:rPr>
          <w:rFonts w:ascii="Calibri" w:hAnsi="Calibri" w:cs="Calibri"/>
        </w:rPr>
      </w:pPr>
      <w:proofErr w:type="spellStart"/>
      <w:r w:rsidRPr="00C74C8C">
        <w:rPr>
          <w:rFonts w:ascii="Calibri" w:hAnsi="Calibri" w:cs="Calibri"/>
        </w:rPr>
        <w:t>u</w:t>
      </w:r>
      <w:r w:rsidR="00134453" w:rsidRPr="00C74C8C">
        <w:rPr>
          <w:rFonts w:ascii="Calibri" w:hAnsi="Calibri" w:cs="Calibri"/>
        </w:rPr>
        <w:t>vhost</w:t>
      </w:r>
      <w:proofErr w:type="spellEnd"/>
      <w:r w:rsidR="00134453" w:rsidRPr="00C74C8C">
        <w:rPr>
          <w:rFonts w:ascii="Calibri" w:hAnsi="Calibri" w:cs="Calibri"/>
        </w:rPr>
        <w:t xml:space="preserve"> </w:t>
      </w:r>
      <w:proofErr w:type="spellStart"/>
      <w:r w:rsidR="00134453" w:rsidRPr="00C74C8C">
        <w:rPr>
          <w:rFonts w:ascii="Calibri" w:hAnsi="Calibri" w:cs="Calibri"/>
        </w:rPr>
        <w:t>lcore</w:t>
      </w:r>
      <w:proofErr w:type="spellEnd"/>
    </w:p>
    <w:p w14:paraId="1608C255" w14:textId="4D4361A6" w:rsidR="00134453" w:rsidRPr="00C74C8C" w:rsidRDefault="00462ECA" w:rsidP="00014EE0">
      <w:pPr>
        <w:pStyle w:val="ListParagraph"/>
        <w:numPr>
          <w:ilvl w:val="1"/>
          <w:numId w:val="6"/>
        </w:numPr>
        <w:rPr>
          <w:rFonts w:ascii="Calibri" w:hAnsi="Calibri" w:cs="Calibri"/>
        </w:rPr>
      </w:pPr>
      <w:r w:rsidRPr="00C74C8C">
        <w:rPr>
          <w:rFonts w:ascii="Calibri" w:hAnsi="Calibri" w:cs="Calibri"/>
        </w:rPr>
        <w:t>p</w:t>
      </w:r>
      <w:r w:rsidR="00134453" w:rsidRPr="00C74C8C">
        <w:rPr>
          <w:rFonts w:ascii="Calibri" w:hAnsi="Calibri" w:cs="Calibri"/>
        </w:rPr>
        <w:t xml:space="preserve">acket (Pkt0) </w:t>
      </w:r>
      <w:proofErr w:type="spellStart"/>
      <w:r w:rsidR="00134453" w:rsidRPr="00C74C8C">
        <w:rPr>
          <w:rFonts w:ascii="Calibri" w:hAnsi="Calibri" w:cs="Calibri"/>
        </w:rPr>
        <w:t>lcore</w:t>
      </w:r>
      <w:proofErr w:type="spellEnd"/>
    </w:p>
    <w:p w14:paraId="00CFECF3" w14:textId="56CD904C" w:rsidR="00134453" w:rsidRPr="00C74C8C" w:rsidRDefault="00462ECA" w:rsidP="00014EE0">
      <w:pPr>
        <w:pStyle w:val="ListParagraph"/>
        <w:numPr>
          <w:ilvl w:val="1"/>
          <w:numId w:val="6"/>
        </w:numPr>
        <w:rPr>
          <w:rFonts w:ascii="Calibri" w:hAnsi="Calibri" w:cs="Calibri"/>
        </w:rPr>
      </w:pPr>
      <w:proofErr w:type="spellStart"/>
      <w:r w:rsidRPr="00C74C8C">
        <w:rPr>
          <w:rFonts w:ascii="Calibri" w:hAnsi="Calibri" w:cs="Calibri"/>
        </w:rPr>
        <w:t>n</w:t>
      </w:r>
      <w:r w:rsidR="00134453" w:rsidRPr="00C74C8C">
        <w:rPr>
          <w:rFonts w:ascii="Calibri" w:hAnsi="Calibri" w:cs="Calibri"/>
        </w:rPr>
        <w:t>etlink</w:t>
      </w:r>
      <w:proofErr w:type="spellEnd"/>
      <w:r w:rsidR="00134453" w:rsidRPr="00C74C8C">
        <w:rPr>
          <w:rFonts w:ascii="Calibri" w:hAnsi="Calibri" w:cs="Calibri"/>
        </w:rPr>
        <w:t xml:space="preserve"> </w:t>
      </w:r>
      <w:proofErr w:type="spellStart"/>
      <w:r w:rsidR="00134453" w:rsidRPr="00C74C8C">
        <w:rPr>
          <w:rFonts w:ascii="Calibri" w:hAnsi="Calibri" w:cs="Calibri"/>
        </w:rPr>
        <w:t>lcore</w:t>
      </w:r>
      <w:proofErr w:type="spellEnd"/>
    </w:p>
    <w:p w14:paraId="4ADF248C" w14:textId="17F1B51E" w:rsidR="00134453" w:rsidRPr="00C74C8C" w:rsidDel="00915212" w:rsidRDefault="00134453" w:rsidP="00D666B9">
      <w:pPr>
        <w:spacing w:after="0"/>
        <w:rPr>
          <w:del w:id="337" w:author="Patrick Ames" w:date="2020-11-09T12:56:00Z"/>
          <w:rFonts w:ascii="Calibri" w:hAnsi="Calibri" w:cs="Calibri"/>
        </w:rPr>
      </w:pPr>
    </w:p>
    <w:p w14:paraId="546843CB" w14:textId="10FBAA3E" w:rsidR="00786FDB" w:rsidRPr="00D15149" w:rsidRDefault="00786FDB" w:rsidP="00B41753">
      <w:pPr>
        <w:pStyle w:val="Heading3"/>
        <w:rPr>
          <w:rFonts w:cstheme="majorHAnsi"/>
        </w:rPr>
      </w:pPr>
      <w:bookmarkStart w:id="338" w:name="_Toc54881612"/>
      <w:proofErr w:type="spellStart"/>
      <w:r w:rsidRPr="00D15149">
        <w:rPr>
          <w:rFonts w:cstheme="majorHAnsi"/>
        </w:rPr>
        <w:t>Forwaring</w:t>
      </w:r>
      <w:proofErr w:type="spellEnd"/>
      <w:r w:rsidRPr="00D15149">
        <w:rPr>
          <w:rFonts w:cstheme="majorHAnsi"/>
        </w:rPr>
        <w:t xml:space="preserve"> </w:t>
      </w:r>
      <w:proofErr w:type="spellStart"/>
      <w:r w:rsidRPr="00D15149">
        <w:rPr>
          <w:rFonts w:cstheme="majorHAnsi"/>
        </w:rPr>
        <w:t>lcores</w:t>
      </w:r>
      <w:bookmarkEnd w:id="338"/>
      <w:proofErr w:type="spellEnd"/>
    </w:p>
    <w:p w14:paraId="249FE2D3" w14:textId="2EBE07AE" w:rsidR="00B41753" w:rsidRPr="00C74C8C" w:rsidDel="00915212" w:rsidRDefault="00B41753" w:rsidP="00D666B9">
      <w:pPr>
        <w:pStyle w:val="BodyText"/>
        <w:spacing w:before="0" w:after="0"/>
        <w:rPr>
          <w:del w:id="339" w:author="Patrick Ames" w:date="2020-11-09T12:56:00Z"/>
          <w:rFonts w:ascii="Calibri" w:hAnsi="Calibri" w:cs="Calibri"/>
        </w:rPr>
      </w:pPr>
    </w:p>
    <w:p w14:paraId="1721F970" w14:textId="1215A647" w:rsidR="00F44751" w:rsidRPr="00C74C8C" w:rsidRDefault="00F44751" w:rsidP="004C3384">
      <w:pPr>
        <w:rPr>
          <w:rFonts w:ascii="Calibri" w:hAnsi="Calibri" w:cs="Calibri"/>
        </w:rPr>
      </w:pPr>
      <w:r w:rsidRPr="00C74C8C">
        <w:rPr>
          <w:rFonts w:ascii="Calibri" w:hAnsi="Calibri" w:cs="Calibri"/>
        </w:rPr>
        <w:t xml:space="preserve">Forwarding </w:t>
      </w:r>
      <w:proofErr w:type="spellStart"/>
      <w:r w:rsidRPr="00C74C8C">
        <w:rPr>
          <w:rFonts w:ascii="Calibri" w:hAnsi="Calibri" w:cs="Calibri"/>
        </w:rPr>
        <w:t>lcores</w:t>
      </w:r>
      <w:proofErr w:type="spellEnd"/>
      <w:r w:rsidRPr="00C74C8C">
        <w:rPr>
          <w:rFonts w:ascii="Calibri" w:hAnsi="Calibri" w:cs="Calibri"/>
        </w:rPr>
        <w:t xml:space="preserve"> are responsible for polling the physical and virtual interfaces. </w:t>
      </w:r>
      <w:r w:rsidR="00704741" w:rsidRPr="00C74C8C">
        <w:rPr>
          <w:rFonts w:ascii="Calibri" w:hAnsi="Calibri" w:cs="Calibri"/>
        </w:rPr>
        <w:t xml:space="preserve">Physical interfaces can be </w:t>
      </w:r>
      <w:r w:rsidR="005F23E4" w:rsidRPr="00C74C8C">
        <w:rPr>
          <w:rFonts w:ascii="Calibri" w:hAnsi="Calibri" w:cs="Calibri"/>
        </w:rPr>
        <w:t>a bonded interface</w:t>
      </w:r>
      <w:ins w:id="340" w:author="Patrick Ames" w:date="2020-11-09T12:57:00Z">
        <w:r w:rsidR="00915212">
          <w:rPr>
            <w:rFonts w:ascii="Calibri" w:hAnsi="Calibri" w:cs="Calibri"/>
          </w:rPr>
          <w:t>,</w:t>
        </w:r>
      </w:ins>
      <w:r w:rsidR="005F23E4" w:rsidRPr="00C74C8C">
        <w:rPr>
          <w:rFonts w:ascii="Calibri" w:hAnsi="Calibri" w:cs="Calibri"/>
        </w:rPr>
        <w:t xml:space="preserve"> </w:t>
      </w:r>
      <w:del w:id="341" w:author="Patrick Ames" w:date="2020-11-09T12:57:00Z">
        <w:r w:rsidR="005F23E4" w:rsidRPr="00C74C8C" w:rsidDel="00915212">
          <w:rPr>
            <w:rFonts w:ascii="Calibri" w:hAnsi="Calibri" w:cs="Calibri"/>
          </w:rPr>
          <w:delText>also</w:delText>
        </w:r>
      </w:del>
      <w:ins w:id="342" w:author="Patrick Ames" w:date="2020-11-09T12:57:00Z">
        <w:r w:rsidR="00915212">
          <w:rPr>
            <w:rFonts w:ascii="Calibri" w:hAnsi="Calibri" w:cs="Calibri"/>
          </w:rPr>
          <w:t>too</w:t>
        </w:r>
      </w:ins>
      <w:r w:rsidR="005F23E4" w:rsidRPr="00C74C8C">
        <w:rPr>
          <w:rFonts w:ascii="Calibri" w:hAnsi="Calibri" w:cs="Calibri"/>
        </w:rPr>
        <w:t xml:space="preserve">. </w:t>
      </w:r>
      <w:r w:rsidRPr="00C74C8C">
        <w:rPr>
          <w:rFonts w:ascii="Calibri" w:hAnsi="Calibri" w:cs="Calibri"/>
        </w:rPr>
        <w:t xml:space="preserve">In addition, they can do the </w:t>
      </w:r>
      <w:proofErr w:type="spellStart"/>
      <w:r w:rsidRPr="00C74C8C">
        <w:rPr>
          <w:rFonts w:ascii="Calibri" w:hAnsi="Calibri" w:cs="Calibri"/>
        </w:rPr>
        <w:t>vrouter</w:t>
      </w:r>
      <w:proofErr w:type="spellEnd"/>
      <w:r w:rsidRPr="00C74C8C">
        <w:rPr>
          <w:rFonts w:ascii="Calibri" w:hAnsi="Calibri" w:cs="Calibri"/>
        </w:rPr>
        <w:t xml:space="preserve"> packet processing</w:t>
      </w:r>
      <w:r w:rsidR="003B2060" w:rsidRPr="00C74C8C">
        <w:rPr>
          <w:rFonts w:ascii="Calibri" w:hAnsi="Calibri" w:cs="Calibri"/>
        </w:rPr>
        <w:t xml:space="preserve"> which is briefly illustrated in </w:t>
      </w:r>
      <w:del w:id="343" w:author="Patrick Ames" w:date="2020-11-09T12:57:00Z">
        <w:r w:rsidR="003B2060" w:rsidRPr="00C74C8C" w:rsidDel="00915212">
          <w:rPr>
            <w:rFonts w:ascii="Calibri" w:hAnsi="Calibri" w:cs="Calibri"/>
          </w:rPr>
          <w:delText xml:space="preserve">the </w:delText>
        </w:r>
      </w:del>
      <w:ins w:id="344" w:author="Patrick Ames" w:date="2020-11-09T12:57:00Z">
        <w:r w:rsidR="00915212">
          <w:rPr>
            <w:rFonts w:ascii="Calibri" w:hAnsi="Calibri" w:cs="Calibri"/>
          </w:rPr>
          <w:t>this chapter’</w:t>
        </w:r>
        <w:r w:rsidR="00915212" w:rsidRPr="00C74C8C">
          <w:rPr>
            <w:rFonts w:ascii="Calibri" w:hAnsi="Calibri" w:cs="Calibri"/>
          </w:rPr>
          <w:t xml:space="preserve"> </w:t>
        </w:r>
      </w:ins>
      <w:r w:rsidR="003B2060" w:rsidRPr="00C74C8C">
        <w:rPr>
          <w:rFonts w:ascii="Calibri" w:hAnsi="Calibri" w:cs="Calibri"/>
        </w:rPr>
        <w:t>section</w:t>
      </w:r>
      <w:ins w:id="345" w:author="Patrick Ames" w:date="2020-11-09T12:57:00Z">
        <w:r w:rsidR="00915212">
          <w:rPr>
            <w:rFonts w:ascii="Calibri" w:hAnsi="Calibri" w:cs="Calibri"/>
          </w:rPr>
          <w:t>,</w:t>
        </w:r>
      </w:ins>
      <w:r w:rsidR="003B2060" w:rsidRPr="00C74C8C">
        <w:rPr>
          <w:rFonts w:ascii="Calibri" w:hAnsi="Calibri" w:cs="Calibri"/>
        </w:rPr>
        <w:t xml:space="preserve"> “vRouter packet processing Pipeline”. </w:t>
      </w:r>
      <w:r w:rsidR="005F23E4" w:rsidRPr="00C74C8C">
        <w:rPr>
          <w:rFonts w:ascii="Calibri" w:hAnsi="Calibri" w:cs="Calibri"/>
        </w:rPr>
        <w:t xml:space="preserve">These </w:t>
      </w:r>
      <w:proofErr w:type="spellStart"/>
      <w:r w:rsidR="005F23E4" w:rsidRPr="00C74C8C">
        <w:rPr>
          <w:rFonts w:ascii="Calibri" w:hAnsi="Calibri" w:cs="Calibri"/>
        </w:rPr>
        <w:t>lcores</w:t>
      </w:r>
      <w:proofErr w:type="spellEnd"/>
      <w:r w:rsidR="005F23E4" w:rsidRPr="00C74C8C">
        <w:rPr>
          <w:rFonts w:ascii="Calibri" w:hAnsi="Calibri" w:cs="Calibri"/>
        </w:rPr>
        <w:t xml:space="preserve"> can assume the role of </w:t>
      </w:r>
      <w:r w:rsidR="001E0761" w:rsidRPr="00C74C8C">
        <w:rPr>
          <w:rFonts w:ascii="Calibri" w:hAnsi="Calibri" w:cs="Calibri"/>
        </w:rPr>
        <w:t xml:space="preserve">both </w:t>
      </w:r>
      <w:r w:rsidR="005F23E4" w:rsidRPr="00C74C8C">
        <w:rPr>
          <w:rFonts w:ascii="Calibri" w:hAnsi="Calibri" w:cs="Calibri"/>
        </w:rPr>
        <w:t>polling</w:t>
      </w:r>
      <w:r w:rsidR="001E0761" w:rsidRPr="00C74C8C">
        <w:rPr>
          <w:rFonts w:ascii="Calibri" w:hAnsi="Calibri" w:cs="Calibri"/>
        </w:rPr>
        <w:t xml:space="preserve"> and processing</w:t>
      </w:r>
      <w:r w:rsidR="00535198" w:rsidRPr="00C74C8C">
        <w:rPr>
          <w:rFonts w:ascii="Calibri" w:hAnsi="Calibri" w:cs="Calibri"/>
        </w:rPr>
        <w:t xml:space="preserve"> tasks</w:t>
      </w:r>
      <w:r w:rsidR="001E0761" w:rsidRPr="00C74C8C">
        <w:rPr>
          <w:rFonts w:ascii="Calibri" w:hAnsi="Calibri" w:cs="Calibri"/>
        </w:rPr>
        <w:t>.</w:t>
      </w:r>
    </w:p>
    <w:p w14:paraId="57F3ADD8" w14:textId="0774C80F" w:rsidR="004E1954" w:rsidRPr="00C74C8C" w:rsidRDefault="004E1954" w:rsidP="00F841E1">
      <w:pPr>
        <w:spacing w:after="0"/>
        <w:rPr>
          <w:rFonts w:ascii="Calibri" w:hAnsi="Calibri" w:cs="Calibri"/>
        </w:rPr>
      </w:pPr>
      <w:r w:rsidRPr="00C74C8C">
        <w:rPr>
          <w:rFonts w:ascii="Calibri" w:hAnsi="Calibri" w:cs="Calibri"/>
        </w:rPr>
        <w:t xml:space="preserve">These </w:t>
      </w:r>
      <w:proofErr w:type="spellStart"/>
      <w:r w:rsidR="001E0761" w:rsidRPr="00C74C8C">
        <w:rPr>
          <w:rFonts w:ascii="Calibri" w:hAnsi="Calibri" w:cs="Calibri"/>
        </w:rPr>
        <w:t>lcores</w:t>
      </w:r>
      <w:proofErr w:type="spellEnd"/>
      <w:r w:rsidRPr="00C74C8C">
        <w:rPr>
          <w:rFonts w:ascii="Calibri" w:hAnsi="Calibri" w:cs="Calibri"/>
        </w:rPr>
        <w:t xml:space="preserve"> are spawned by the vRouter with a well-defined CPU list. </w:t>
      </w:r>
      <w:r w:rsidR="00020B69" w:rsidRPr="00C74C8C">
        <w:rPr>
          <w:rFonts w:ascii="Calibri" w:hAnsi="Calibri" w:cs="Calibri"/>
        </w:rPr>
        <w:t>It gets the CPU list as</w:t>
      </w:r>
      <w:r w:rsidR="000A0E7E" w:rsidRPr="00C74C8C">
        <w:rPr>
          <w:rFonts w:ascii="Calibri" w:hAnsi="Calibri" w:cs="Calibri"/>
        </w:rPr>
        <w:t xml:space="preserve"> mask (</w:t>
      </w:r>
      <w:r w:rsidR="00020B69" w:rsidRPr="00C74C8C">
        <w:rPr>
          <w:rFonts w:ascii="Calibri" w:hAnsi="Calibri" w:cs="Calibri"/>
        </w:rPr>
        <w:t>core mask</w:t>
      </w:r>
      <w:r w:rsidR="000A0E7E" w:rsidRPr="00C74C8C">
        <w:rPr>
          <w:rFonts w:ascii="Calibri" w:hAnsi="Calibri" w:cs="Calibri"/>
        </w:rPr>
        <w:t>)</w:t>
      </w:r>
      <w:r w:rsidR="00020B69" w:rsidRPr="00C74C8C">
        <w:rPr>
          <w:rFonts w:ascii="Calibri" w:hAnsi="Calibri" w:cs="Calibri"/>
        </w:rPr>
        <w:t xml:space="preserve"> using the </w:t>
      </w:r>
      <w:ins w:id="346" w:author="Patrick Ames" w:date="2020-11-09T12:58:00Z">
        <w:r w:rsidR="00915212" w:rsidRPr="004C3384">
          <w:rPr>
            <w:rFonts w:ascii="Courier New" w:hAnsi="Courier New" w:cs="Courier New"/>
            <w:sz w:val="20"/>
            <w:szCs w:val="20"/>
          </w:rPr>
          <w:t xml:space="preserve">taskset </w:t>
        </w:r>
      </w:ins>
      <w:del w:id="347" w:author="Patrick Ames" w:date="2020-11-09T12:58:00Z">
        <w:r w:rsidR="00020B69" w:rsidRPr="00C74C8C" w:rsidDel="00915212">
          <w:rPr>
            <w:rFonts w:ascii="Calibri" w:hAnsi="Calibri" w:cs="Calibri"/>
          </w:rPr>
          <w:delText xml:space="preserve">“taskset” linux </w:delText>
        </w:r>
      </w:del>
      <w:ins w:id="348" w:author="Patrick Ames" w:date="2020-11-09T12:58:00Z">
        <w:r w:rsidR="00915212">
          <w:rPr>
            <w:rFonts w:ascii="Calibri" w:hAnsi="Calibri" w:cs="Calibri"/>
          </w:rPr>
          <w:t>L</w:t>
        </w:r>
        <w:r w:rsidR="00915212" w:rsidRPr="00C74C8C">
          <w:rPr>
            <w:rFonts w:ascii="Calibri" w:hAnsi="Calibri" w:cs="Calibri"/>
          </w:rPr>
          <w:t xml:space="preserve">inux </w:t>
        </w:r>
      </w:ins>
      <w:r w:rsidR="00020B69" w:rsidRPr="00C74C8C">
        <w:rPr>
          <w:rFonts w:ascii="Calibri" w:hAnsi="Calibri" w:cs="Calibri"/>
        </w:rPr>
        <w:t>command</w:t>
      </w:r>
      <w:ins w:id="349" w:author="Patrick Ames" w:date="2020-11-09T12:58:00Z">
        <w:r w:rsidR="00915212">
          <w:rPr>
            <w:rFonts w:ascii="Calibri" w:hAnsi="Calibri" w:cs="Calibri"/>
          </w:rPr>
          <w:t>:</w:t>
        </w:r>
      </w:ins>
      <w:del w:id="350" w:author="Patrick Ames" w:date="2020-11-09T12:58:00Z">
        <w:r w:rsidR="00020B69" w:rsidRPr="00C74C8C" w:rsidDel="00915212">
          <w:rPr>
            <w:rFonts w:ascii="Calibri" w:hAnsi="Calibri" w:cs="Calibri"/>
          </w:rPr>
          <w:delText xml:space="preserve">. </w:delText>
        </w:r>
      </w:del>
    </w:p>
    <w:p w14:paraId="755F8C9A" w14:textId="2E582AF5" w:rsidR="000A0E7E" w:rsidRPr="00C74C8C" w:rsidDel="00915212" w:rsidRDefault="000A0E7E" w:rsidP="00F841E1">
      <w:pPr>
        <w:spacing w:after="0"/>
        <w:rPr>
          <w:del w:id="351" w:author="Patrick Ames" w:date="2020-11-09T12:58:00Z"/>
          <w:rFonts w:ascii="Calibri" w:hAnsi="Calibri" w:cs="Calibri"/>
        </w:rPr>
      </w:pPr>
    </w:p>
    <w:p w14:paraId="35CE6F73" w14:textId="262B8CC4" w:rsidR="001A4C3D" w:rsidRDefault="00781946" w:rsidP="00F841E1">
      <w:pPr>
        <w:spacing w:after="0"/>
        <w:rPr>
          <w:ins w:id="352" w:author="Patrick Ames" w:date="2020-11-09T12:58:00Z"/>
          <w:rFonts w:ascii="Courier New" w:hAnsi="Courier New" w:cs="Courier New"/>
          <w:sz w:val="20"/>
          <w:szCs w:val="20"/>
        </w:rPr>
      </w:pPr>
      <w:del w:id="353" w:author="Patrick Ames" w:date="2020-11-09T12:58:00Z">
        <w:r w:rsidRPr="00C74C8C" w:rsidDel="00915212">
          <w:rPr>
            <w:rFonts w:ascii="Calibri" w:hAnsi="Calibri" w:cs="Calibri"/>
          </w:rPr>
          <w:delText>Example:</w:delText>
        </w:r>
      </w:del>
      <w:r>
        <w:t xml:space="preserve"> </w:t>
      </w:r>
      <w:r w:rsidRPr="004C3384">
        <w:rPr>
          <w:rFonts w:ascii="Courier New" w:hAnsi="Courier New" w:cs="Courier New"/>
          <w:sz w:val="20"/>
          <w:szCs w:val="20"/>
        </w:rPr>
        <w:t>taskset 0x1</w:t>
      </w:r>
      <w:r w:rsidR="008626C6">
        <w:rPr>
          <w:rFonts w:ascii="Courier New" w:hAnsi="Courier New" w:cs="Courier New"/>
          <w:sz w:val="20"/>
          <w:szCs w:val="20"/>
        </w:rPr>
        <w:t>e</w:t>
      </w:r>
      <w:r w:rsidRPr="004C3384">
        <w:rPr>
          <w:rFonts w:ascii="Courier New" w:hAnsi="Courier New" w:cs="Courier New"/>
          <w:sz w:val="20"/>
          <w:szCs w:val="20"/>
        </w:rPr>
        <w:t>0 /</w:t>
      </w:r>
      <w:proofErr w:type="spellStart"/>
      <w:r w:rsidRPr="004C3384">
        <w:rPr>
          <w:rFonts w:ascii="Courier New" w:hAnsi="Courier New" w:cs="Courier New"/>
          <w:sz w:val="20"/>
          <w:szCs w:val="20"/>
        </w:rPr>
        <w:t>usr</w:t>
      </w:r>
      <w:proofErr w:type="spellEnd"/>
      <w:r w:rsidRPr="004C3384">
        <w:rPr>
          <w:rFonts w:ascii="Courier New" w:hAnsi="Courier New" w:cs="Courier New"/>
          <w:sz w:val="20"/>
          <w:szCs w:val="20"/>
        </w:rPr>
        <w:t>/bin/contrail-</w:t>
      </w:r>
      <w:proofErr w:type="spellStart"/>
      <w:r w:rsidRPr="004C3384">
        <w:rPr>
          <w:rFonts w:ascii="Courier New" w:hAnsi="Courier New" w:cs="Courier New"/>
          <w:sz w:val="20"/>
          <w:szCs w:val="20"/>
        </w:rPr>
        <w:t>vrouter</w:t>
      </w:r>
      <w:proofErr w:type="spellEnd"/>
      <w:r w:rsidRPr="004C3384">
        <w:rPr>
          <w:rFonts w:ascii="Courier New" w:hAnsi="Courier New" w:cs="Courier New"/>
          <w:sz w:val="20"/>
          <w:szCs w:val="20"/>
        </w:rPr>
        <w:t>-</w:t>
      </w:r>
      <w:proofErr w:type="spellStart"/>
      <w:r w:rsidRPr="004C3384">
        <w:rPr>
          <w:rFonts w:ascii="Courier New" w:hAnsi="Courier New" w:cs="Courier New"/>
          <w:sz w:val="20"/>
          <w:szCs w:val="20"/>
        </w:rPr>
        <w:t>dpdk</w:t>
      </w:r>
      <w:proofErr w:type="spellEnd"/>
      <w:r w:rsidRPr="004C3384">
        <w:rPr>
          <w:rFonts w:ascii="Courier New" w:hAnsi="Courier New" w:cs="Courier New"/>
          <w:sz w:val="20"/>
          <w:szCs w:val="20"/>
        </w:rPr>
        <w:t xml:space="preserve"> --no-daemon</w:t>
      </w:r>
    </w:p>
    <w:p w14:paraId="6FC40036" w14:textId="77777777" w:rsidR="00915212" w:rsidRPr="004C3384" w:rsidRDefault="00915212" w:rsidP="00F841E1">
      <w:pPr>
        <w:spacing w:after="0"/>
        <w:rPr>
          <w:rFonts w:ascii="Courier New" w:hAnsi="Courier New" w:cs="Courier New"/>
          <w:sz w:val="20"/>
          <w:szCs w:val="20"/>
        </w:rPr>
      </w:pPr>
    </w:p>
    <w:p w14:paraId="079E7E75" w14:textId="0B8C5304" w:rsidR="00FF4884" w:rsidRPr="00C74C8C" w:rsidDel="00915212" w:rsidRDefault="00FF4884" w:rsidP="00F841E1">
      <w:pPr>
        <w:spacing w:after="0"/>
        <w:rPr>
          <w:del w:id="354" w:author="Patrick Ames" w:date="2020-11-09T12:58:00Z"/>
          <w:rFonts w:ascii="Calibri" w:hAnsi="Calibri" w:cs="Calibri"/>
        </w:rPr>
      </w:pPr>
    </w:p>
    <w:p w14:paraId="7C551EA6" w14:textId="0A82BF38" w:rsidR="003762C6" w:rsidRPr="00C74C8C" w:rsidRDefault="003762C6" w:rsidP="00F841E1">
      <w:pPr>
        <w:spacing w:after="0"/>
        <w:rPr>
          <w:rFonts w:ascii="Calibri" w:hAnsi="Calibri" w:cs="Calibri"/>
        </w:rPr>
      </w:pPr>
      <w:r w:rsidRPr="00C74C8C">
        <w:rPr>
          <w:rFonts w:ascii="Calibri" w:hAnsi="Calibri" w:cs="Calibri"/>
        </w:rPr>
        <w:t>The hex representation of 0x1e0 is as follows</w:t>
      </w:r>
      <w:r w:rsidR="00D15149" w:rsidRPr="00C74C8C">
        <w:rPr>
          <w:rFonts w:ascii="Calibri" w:hAnsi="Calibri" w:cs="Calibri"/>
        </w:rPr>
        <w:t>:</w:t>
      </w:r>
    </w:p>
    <w:p w14:paraId="776EBCEC" w14:textId="77777777" w:rsidR="003762C6" w:rsidRPr="00C74C8C" w:rsidRDefault="003762C6" w:rsidP="00F841E1">
      <w:pPr>
        <w:spacing w:after="0"/>
        <w:rPr>
          <w:rFonts w:ascii="Calibri" w:hAnsi="Calibri" w:cs="Calibri"/>
        </w:rPr>
      </w:pPr>
    </w:p>
    <w:tbl>
      <w:tblPr>
        <w:tblStyle w:val="GridTable5Dark-Accent1"/>
        <w:tblW w:w="6234" w:type="dxa"/>
        <w:tblLook w:val="0480" w:firstRow="0" w:lastRow="0" w:firstColumn="1" w:lastColumn="0" w:noHBand="0" w:noVBand="1"/>
      </w:tblPr>
      <w:tblGrid>
        <w:gridCol w:w="1758"/>
        <w:gridCol w:w="746"/>
        <w:gridCol w:w="746"/>
        <w:gridCol w:w="746"/>
        <w:gridCol w:w="746"/>
        <w:gridCol w:w="746"/>
        <w:gridCol w:w="746"/>
      </w:tblGrid>
      <w:tr w:rsidR="00E24EB6" w14:paraId="2FC926D8" w14:textId="77777777" w:rsidTr="00283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14:paraId="53F50F2D" w14:textId="6482B3D7" w:rsidR="003762C6" w:rsidRDefault="00D15149" w:rsidP="00915212">
            <w:pPr>
              <w:pStyle w:val="BodyText"/>
              <w:pPrChange w:id="355" w:author="Patrick Ames" w:date="2020-11-09T12:59:00Z">
                <w:pPr>
                  <w:tabs>
                    <w:tab w:val="left" w:pos="914"/>
                  </w:tabs>
                </w:pPr>
              </w:pPrChange>
            </w:pPr>
            <w:r>
              <w:t>CPU number</w:t>
            </w:r>
          </w:p>
        </w:tc>
        <w:tc>
          <w:tcPr>
            <w:tcW w:w="746" w:type="dxa"/>
          </w:tcPr>
          <w:p w14:paraId="34B157F9" w14:textId="1E0E62FC" w:rsidR="003762C6" w:rsidRDefault="003762C6" w:rsidP="00915212">
            <w:pPr>
              <w:pStyle w:val="BodyText"/>
              <w:cnfStyle w:val="000000100000" w:firstRow="0" w:lastRow="0" w:firstColumn="0" w:lastColumn="0" w:oddVBand="0" w:evenVBand="0" w:oddHBand="1" w:evenHBand="0" w:firstRowFirstColumn="0" w:firstRowLastColumn="0" w:lastRowFirstColumn="0" w:lastRowLastColumn="0"/>
              <w:pPrChange w:id="356" w:author="Patrick Ames" w:date="2020-11-09T12:59:00Z">
                <w:pPr>
                  <w:tabs>
                    <w:tab w:val="left" w:pos="914"/>
                  </w:tabs>
                  <w:jc w:val="center"/>
                  <w:cnfStyle w:val="000000100000" w:firstRow="0" w:lastRow="0" w:firstColumn="0" w:lastColumn="0" w:oddVBand="0" w:evenVBand="0" w:oddHBand="1" w:evenHBand="0" w:firstRowFirstColumn="0" w:firstRowLastColumn="0" w:lastRowFirstColumn="0" w:lastRowLastColumn="0"/>
                </w:pPr>
              </w:pPrChange>
            </w:pPr>
            <w:r>
              <w:t>5</w:t>
            </w:r>
          </w:p>
        </w:tc>
        <w:tc>
          <w:tcPr>
            <w:tcW w:w="746" w:type="dxa"/>
          </w:tcPr>
          <w:p w14:paraId="1288BCE8" w14:textId="4C021F81" w:rsidR="003762C6" w:rsidRDefault="003762C6" w:rsidP="00915212">
            <w:pPr>
              <w:pStyle w:val="BodyText"/>
              <w:cnfStyle w:val="000000100000" w:firstRow="0" w:lastRow="0" w:firstColumn="0" w:lastColumn="0" w:oddVBand="0" w:evenVBand="0" w:oddHBand="1" w:evenHBand="0" w:firstRowFirstColumn="0" w:firstRowLastColumn="0" w:lastRowFirstColumn="0" w:lastRowLastColumn="0"/>
              <w:pPrChange w:id="357" w:author="Patrick Ames" w:date="2020-11-09T12:59:00Z">
                <w:pPr>
                  <w:jc w:val="center"/>
                  <w:cnfStyle w:val="000000100000" w:firstRow="0" w:lastRow="0" w:firstColumn="0" w:lastColumn="0" w:oddVBand="0" w:evenVBand="0" w:oddHBand="1" w:evenHBand="0" w:firstRowFirstColumn="0" w:firstRowLastColumn="0" w:lastRowFirstColumn="0" w:lastRowLastColumn="0"/>
                </w:pPr>
              </w:pPrChange>
            </w:pPr>
            <w:r>
              <w:t>4</w:t>
            </w:r>
          </w:p>
        </w:tc>
        <w:tc>
          <w:tcPr>
            <w:tcW w:w="746" w:type="dxa"/>
          </w:tcPr>
          <w:p w14:paraId="22C3D4C5" w14:textId="35BA72F8" w:rsidR="003762C6" w:rsidRDefault="003762C6" w:rsidP="00915212">
            <w:pPr>
              <w:pStyle w:val="BodyText"/>
              <w:cnfStyle w:val="000000100000" w:firstRow="0" w:lastRow="0" w:firstColumn="0" w:lastColumn="0" w:oddVBand="0" w:evenVBand="0" w:oddHBand="1" w:evenHBand="0" w:firstRowFirstColumn="0" w:firstRowLastColumn="0" w:lastRowFirstColumn="0" w:lastRowLastColumn="0"/>
              <w:pPrChange w:id="358" w:author="Patrick Ames" w:date="2020-11-09T12:59:00Z">
                <w:pPr>
                  <w:jc w:val="center"/>
                  <w:cnfStyle w:val="000000100000" w:firstRow="0" w:lastRow="0" w:firstColumn="0" w:lastColumn="0" w:oddVBand="0" w:evenVBand="0" w:oddHBand="1" w:evenHBand="0" w:firstRowFirstColumn="0" w:firstRowLastColumn="0" w:lastRowFirstColumn="0" w:lastRowLastColumn="0"/>
                </w:pPr>
              </w:pPrChange>
            </w:pPr>
            <w:r>
              <w:t>3</w:t>
            </w:r>
          </w:p>
        </w:tc>
        <w:tc>
          <w:tcPr>
            <w:tcW w:w="746" w:type="dxa"/>
          </w:tcPr>
          <w:p w14:paraId="4DC63DCA" w14:textId="774675AD" w:rsidR="003762C6" w:rsidRDefault="003762C6" w:rsidP="00915212">
            <w:pPr>
              <w:pStyle w:val="BodyText"/>
              <w:cnfStyle w:val="000000100000" w:firstRow="0" w:lastRow="0" w:firstColumn="0" w:lastColumn="0" w:oddVBand="0" w:evenVBand="0" w:oddHBand="1" w:evenHBand="0" w:firstRowFirstColumn="0" w:firstRowLastColumn="0" w:lastRowFirstColumn="0" w:lastRowLastColumn="0"/>
              <w:pPrChange w:id="359" w:author="Patrick Ames" w:date="2020-11-09T12:59:00Z">
                <w:pPr>
                  <w:jc w:val="center"/>
                  <w:cnfStyle w:val="000000100000" w:firstRow="0" w:lastRow="0" w:firstColumn="0" w:lastColumn="0" w:oddVBand="0" w:evenVBand="0" w:oddHBand="1" w:evenHBand="0" w:firstRowFirstColumn="0" w:firstRowLastColumn="0" w:lastRowFirstColumn="0" w:lastRowLastColumn="0"/>
                </w:pPr>
              </w:pPrChange>
            </w:pPr>
            <w:r>
              <w:t>2</w:t>
            </w:r>
          </w:p>
        </w:tc>
        <w:tc>
          <w:tcPr>
            <w:tcW w:w="746" w:type="dxa"/>
          </w:tcPr>
          <w:p w14:paraId="493D5F60" w14:textId="4AD21748" w:rsidR="003762C6" w:rsidRDefault="003762C6" w:rsidP="00915212">
            <w:pPr>
              <w:pStyle w:val="BodyText"/>
              <w:cnfStyle w:val="000000100000" w:firstRow="0" w:lastRow="0" w:firstColumn="0" w:lastColumn="0" w:oddVBand="0" w:evenVBand="0" w:oddHBand="1" w:evenHBand="0" w:firstRowFirstColumn="0" w:firstRowLastColumn="0" w:lastRowFirstColumn="0" w:lastRowLastColumn="0"/>
              <w:pPrChange w:id="360" w:author="Patrick Ames" w:date="2020-11-09T12:59:00Z">
                <w:pPr>
                  <w:jc w:val="center"/>
                  <w:cnfStyle w:val="000000100000" w:firstRow="0" w:lastRow="0" w:firstColumn="0" w:lastColumn="0" w:oddVBand="0" w:evenVBand="0" w:oddHBand="1" w:evenHBand="0" w:firstRowFirstColumn="0" w:firstRowLastColumn="0" w:lastRowFirstColumn="0" w:lastRowLastColumn="0"/>
                </w:pPr>
              </w:pPrChange>
            </w:pPr>
            <w:r>
              <w:t>1</w:t>
            </w:r>
          </w:p>
        </w:tc>
        <w:tc>
          <w:tcPr>
            <w:tcW w:w="746" w:type="dxa"/>
          </w:tcPr>
          <w:p w14:paraId="5280BC6B" w14:textId="441A726B" w:rsidR="003762C6" w:rsidRDefault="003762C6" w:rsidP="00915212">
            <w:pPr>
              <w:pStyle w:val="BodyText"/>
              <w:cnfStyle w:val="000000100000" w:firstRow="0" w:lastRow="0" w:firstColumn="0" w:lastColumn="0" w:oddVBand="0" w:evenVBand="0" w:oddHBand="1" w:evenHBand="0" w:firstRowFirstColumn="0" w:firstRowLastColumn="0" w:lastRowFirstColumn="0" w:lastRowLastColumn="0"/>
              <w:pPrChange w:id="361" w:author="Patrick Ames" w:date="2020-11-09T12:59:00Z">
                <w:pPr>
                  <w:jc w:val="center"/>
                  <w:cnfStyle w:val="000000100000" w:firstRow="0" w:lastRow="0" w:firstColumn="0" w:lastColumn="0" w:oddVBand="0" w:evenVBand="0" w:oddHBand="1" w:evenHBand="0" w:firstRowFirstColumn="0" w:firstRowLastColumn="0" w:lastRowFirstColumn="0" w:lastRowLastColumn="0"/>
                </w:pPr>
              </w:pPrChange>
            </w:pPr>
            <w:r>
              <w:t>0</w:t>
            </w:r>
          </w:p>
        </w:tc>
      </w:tr>
      <w:tr w:rsidR="00E24EB6" w14:paraId="126D3F6A" w14:textId="77777777" w:rsidTr="002839EA">
        <w:tc>
          <w:tcPr>
            <w:cnfStyle w:val="001000000000" w:firstRow="0" w:lastRow="0" w:firstColumn="1" w:lastColumn="0" w:oddVBand="0" w:evenVBand="0" w:oddHBand="0" w:evenHBand="0" w:firstRowFirstColumn="0" w:firstRowLastColumn="0" w:lastRowFirstColumn="0" w:lastRowLastColumn="0"/>
            <w:tcW w:w="1758" w:type="dxa"/>
          </w:tcPr>
          <w:p w14:paraId="66921B05" w14:textId="12B3481F" w:rsidR="003762C6" w:rsidRDefault="003762C6" w:rsidP="00915212">
            <w:pPr>
              <w:pStyle w:val="BodyText"/>
              <w:pPrChange w:id="362" w:author="Patrick Ames" w:date="2020-11-09T12:59:00Z">
                <w:pPr/>
              </w:pPrChange>
            </w:pPr>
            <w:r>
              <w:t>Bit value</w:t>
            </w:r>
          </w:p>
        </w:tc>
        <w:tc>
          <w:tcPr>
            <w:tcW w:w="746" w:type="dxa"/>
          </w:tcPr>
          <w:p w14:paraId="52E3FB5E" w14:textId="6DCCD847" w:rsidR="003762C6" w:rsidRDefault="003762C6" w:rsidP="00915212">
            <w:pPr>
              <w:pStyle w:val="BodyText"/>
              <w:cnfStyle w:val="000000000000" w:firstRow="0" w:lastRow="0" w:firstColumn="0" w:lastColumn="0" w:oddVBand="0" w:evenVBand="0" w:oddHBand="0" w:evenHBand="0" w:firstRowFirstColumn="0" w:firstRowLastColumn="0" w:lastRowFirstColumn="0" w:lastRowLastColumn="0"/>
              <w:pPrChange w:id="363" w:author="Patrick Ames" w:date="2020-11-09T12:59:00Z">
                <w:pPr>
                  <w:jc w:val="center"/>
                  <w:cnfStyle w:val="000000000000" w:firstRow="0" w:lastRow="0" w:firstColumn="0" w:lastColumn="0" w:oddVBand="0" w:evenVBand="0" w:oddHBand="0" w:evenHBand="0" w:firstRowFirstColumn="0" w:firstRowLastColumn="0" w:lastRowFirstColumn="0" w:lastRowLastColumn="0"/>
                </w:pPr>
              </w:pPrChange>
            </w:pPr>
            <w:r>
              <w:t>0</w:t>
            </w:r>
          </w:p>
        </w:tc>
        <w:tc>
          <w:tcPr>
            <w:tcW w:w="746" w:type="dxa"/>
          </w:tcPr>
          <w:p w14:paraId="0F2F2942" w14:textId="1AD884CD" w:rsidR="003762C6" w:rsidRDefault="003762C6" w:rsidP="00915212">
            <w:pPr>
              <w:pStyle w:val="BodyText"/>
              <w:cnfStyle w:val="000000000000" w:firstRow="0" w:lastRow="0" w:firstColumn="0" w:lastColumn="0" w:oddVBand="0" w:evenVBand="0" w:oddHBand="0" w:evenHBand="0" w:firstRowFirstColumn="0" w:firstRowLastColumn="0" w:lastRowFirstColumn="0" w:lastRowLastColumn="0"/>
              <w:pPrChange w:id="364" w:author="Patrick Ames" w:date="2020-11-09T12:59:00Z">
                <w:pPr>
                  <w:jc w:val="center"/>
                  <w:cnfStyle w:val="000000000000" w:firstRow="0" w:lastRow="0" w:firstColumn="0" w:lastColumn="0" w:oddVBand="0" w:evenVBand="0" w:oddHBand="0" w:evenHBand="0" w:firstRowFirstColumn="0" w:firstRowLastColumn="0" w:lastRowFirstColumn="0" w:lastRowLastColumn="0"/>
                </w:pPr>
              </w:pPrChange>
            </w:pPr>
            <w:r>
              <w:t>1</w:t>
            </w:r>
          </w:p>
        </w:tc>
        <w:tc>
          <w:tcPr>
            <w:tcW w:w="746" w:type="dxa"/>
          </w:tcPr>
          <w:p w14:paraId="1F4E6FDE" w14:textId="7DC21CD1" w:rsidR="003762C6" w:rsidRDefault="003762C6" w:rsidP="00915212">
            <w:pPr>
              <w:pStyle w:val="BodyText"/>
              <w:cnfStyle w:val="000000000000" w:firstRow="0" w:lastRow="0" w:firstColumn="0" w:lastColumn="0" w:oddVBand="0" w:evenVBand="0" w:oddHBand="0" w:evenHBand="0" w:firstRowFirstColumn="0" w:firstRowLastColumn="0" w:lastRowFirstColumn="0" w:lastRowLastColumn="0"/>
              <w:pPrChange w:id="365" w:author="Patrick Ames" w:date="2020-11-09T12:59:00Z">
                <w:pPr>
                  <w:jc w:val="center"/>
                  <w:cnfStyle w:val="000000000000" w:firstRow="0" w:lastRow="0" w:firstColumn="0" w:lastColumn="0" w:oddVBand="0" w:evenVBand="0" w:oddHBand="0" w:evenHBand="0" w:firstRowFirstColumn="0" w:firstRowLastColumn="0" w:lastRowFirstColumn="0" w:lastRowLastColumn="0"/>
                </w:pPr>
              </w:pPrChange>
            </w:pPr>
            <w:r>
              <w:t>1</w:t>
            </w:r>
          </w:p>
        </w:tc>
        <w:tc>
          <w:tcPr>
            <w:tcW w:w="746" w:type="dxa"/>
          </w:tcPr>
          <w:p w14:paraId="1F26558B" w14:textId="6457220C" w:rsidR="003762C6" w:rsidRDefault="003762C6" w:rsidP="00915212">
            <w:pPr>
              <w:pStyle w:val="BodyText"/>
              <w:cnfStyle w:val="000000000000" w:firstRow="0" w:lastRow="0" w:firstColumn="0" w:lastColumn="0" w:oddVBand="0" w:evenVBand="0" w:oddHBand="0" w:evenHBand="0" w:firstRowFirstColumn="0" w:firstRowLastColumn="0" w:lastRowFirstColumn="0" w:lastRowLastColumn="0"/>
              <w:pPrChange w:id="366" w:author="Patrick Ames" w:date="2020-11-09T12:59:00Z">
                <w:pPr>
                  <w:jc w:val="center"/>
                  <w:cnfStyle w:val="000000000000" w:firstRow="0" w:lastRow="0" w:firstColumn="0" w:lastColumn="0" w:oddVBand="0" w:evenVBand="0" w:oddHBand="0" w:evenHBand="0" w:firstRowFirstColumn="0" w:firstRowLastColumn="0" w:lastRowFirstColumn="0" w:lastRowLastColumn="0"/>
                </w:pPr>
              </w:pPrChange>
            </w:pPr>
            <w:r>
              <w:t>1</w:t>
            </w:r>
          </w:p>
        </w:tc>
        <w:tc>
          <w:tcPr>
            <w:tcW w:w="746" w:type="dxa"/>
          </w:tcPr>
          <w:p w14:paraId="1CAC6A53" w14:textId="5B72F613" w:rsidR="003762C6" w:rsidRDefault="003762C6" w:rsidP="00915212">
            <w:pPr>
              <w:pStyle w:val="BodyText"/>
              <w:cnfStyle w:val="000000000000" w:firstRow="0" w:lastRow="0" w:firstColumn="0" w:lastColumn="0" w:oddVBand="0" w:evenVBand="0" w:oddHBand="0" w:evenHBand="0" w:firstRowFirstColumn="0" w:firstRowLastColumn="0" w:lastRowFirstColumn="0" w:lastRowLastColumn="0"/>
              <w:pPrChange w:id="367" w:author="Patrick Ames" w:date="2020-11-09T12:59:00Z">
                <w:pPr>
                  <w:jc w:val="center"/>
                  <w:cnfStyle w:val="000000000000" w:firstRow="0" w:lastRow="0" w:firstColumn="0" w:lastColumn="0" w:oddVBand="0" w:evenVBand="0" w:oddHBand="0" w:evenHBand="0" w:firstRowFirstColumn="0" w:firstRowLastColumn="0" w:lastRowFirstColumn="0" w:lastRowLastColumn="0"/>
                </w:pPr>
              </w:pPrChange>
            </w:pPr>
            <w:r>
              <w:t>1</w:t>
            </w:r>
          </w:p>
        </w:tc>
        <w:tc>
          <w:tcPr>
            <w:tcW w:w="746" w:type="dxa"/>
          </w:tcPr>
          <w:p w14:paraId="1D77A7CE" w14:textId="4088CED1" w:rsidR="003762C6" w:rsidRDefault="003762C6" w:rsidP="00915212">
            <w:pPr>
              <w:pStyle w:val="BodyText"/>
              <w:cnfStyle w:val="000000000000" w:firstRow="0" w:lastRow="0" w:firstColumn="0" w:lastColumn="0" w:oddVBand="0" w:evenVBand="0" w:oddHBand="0" w:evenHBand="0" w:firstRowFirstColumn="0" w:firstRowLastColumn="0" w:lastRowFirstColumn="0" w:lastRowLastColumn="0"/>
              <w:pPrChange w:id="368" w:author="Patrick Ames" w:date="2020-11-09T12:59:00Z">
                <w:pPr>
                  <w:jc w:val="center"/>
                  <w:cnfStyle w:val="000000000000" w:firstRow="0" w:lastRow="0" w:firstColumn="0" w:lastColumn="0" w:oddVBand="0" w:evenVBand="0" w:oddHBand="0" w:evenHBand="0" w:firstRowFirstColumn="0" w:firstRowLastColumn="0" w:lastRowFirstColumn="0" w:lastRowLastColumn="0"/>
                </w:pPr>
              </w:pPrChange>
            </w:pPr>
            <w:r>
              <w:t>0</w:t>
            </w:r>
          </w:p>
        </w:tc>
      </w:tr>
    </w:tbl>
    <w:p w14:paraId="2CEAE5A6" w14:textId="77777777" w:rsidR="003762C6" w:rsidRDefault="003762C6" w:rsidP="00F841E1">
      <w:pPr>
        <w:spacing w:after="0"/>
      </w:pPr>
    </w:p>
    <w:p w14:paraId="3A612E02" w14:textId="59918970" w:rsidR="004E1954" w:rsidRPr="00BF7F49" w:rsidRDefault="001A4C3D" w:rsidP="00915212">
      <w:pPr>
        <w:pStyle w:val="BodyText"/>
        <w:pPrChange w:id="369" w:author="Patrick Ames" w:date="2020-11-09T12:59:00Z">
          <w:pPr>
            <w:spacing w:after="0"/>
          </w:pPr>
        </w:pPrChange>
      </w:pPr>
      <w:r w:rsidRPr="00BF7F49">
        <w:t xml:space="preserve">This will </w:t>
      </w:r>
      <w:r w:rsidR="008626C6" w:rsidRPr="00BF7F49">
        <w:t xml:space="preserve">make the vRouter spawn </w:t>
      </w:r>
      <w:del w:id="370" w:author="Patrick Ames" w:date="2020-11-09T12:59:00Z">
        <w:r w:rsidR="008626C6" w:rsidRPr="00BF7F49" w:rsidDel="00915212">
          <w:delText xml:space="preserve">4 </w:delText>
        </w:r>
      </w:del>
      <w:ins w:id="371" w:author="Patrick Ames" w:date="2020-11-09T12:59:00Z">
        <w:r w:rsidR="00915212">
          <w:t>four</w:t>
        </w:r>
        <w:r w:rsidR="00915212" w:rsidRPr="00BF7F49">
          <w:t xml:space="preserve"> </w:t>
        </w:r>
      </w:ins>
      <w:r w:rsidR="008626C6" w:rsidRPr="00BF7F49">
        <w:t>forwarding cores and they will be pinned to CPU</w:t>
      </w:r>
      <w:r w:rsidR="00CB3114" w:rsidRPr="00BF7F49">
        <w:t xml:space="preserve"> numbers</w:t>
      </w:r>
      <w:r w:rsidR="008626C6" w:rsidRPr="00BF7F49">
        <w:t xml:space="preserve"> 1,2,3,4</w:t>
      </w:r>
      <w:ins w:id="372" w:author="Patrick Ames" w:date="2020-11-09T12:59:00Z">
        <w:r w:rsidR="00915212" w:rsidRPr="00BF7F49">
          <w:t>.</w:t>
        </w:r>
      </w:ins>
    </w:p>
    <w:p w14:paraId="554BCCB1" w14:textId="188AF8CE" w:rsidR="001A4C3D" w:rsidRPr="00BF7F49" w:rsidDel="00915212" w:rsidRDefault="001A4C3D" w:rsidP="00915212">
      <w:pPr>
        <w:pStyle w:val="BodyText"/>
        <w:rPr>
          <w:del w:id="373" w:author="Patrick Ames" w:date="2020-11-09T12:59:00Z"/>
        </w:rPr>
        <w:pPrChange w:id="374" w:author="Patrick Ames" w:date="2020-11-09T12:59:00Z">
          <w:pPr>
            <w:spacing w:after="0"/>
          </w:pPr>
        </w:pPrChange>
      </w:pPr>
    </w:p>
    <w:p w14:paraId="3D2EC3D7" w14:textId="5AA92999" w:rsidR="004E1954" w:rsidRPr="00BF7F49" w:rsidRDefault="004E1954" w:rsidP="00915212">
      <w:pPr>
        <w:pStyle w:val="BodyText"/>
        <w:pPrChange w:id="375" w:author="Patrick Ames" w:date="2020-11-09T12:59:00Z">
          <w:pPr>
            <w:spacing w:after="0"/>
          </w:pPr>
        </w:pPrChange>
      </w:pPr>
      <w:r w:rsidRPr="00BF7F49">
        <w:t xml:space="preserve">The first </w:t>
      </w:r>
      <w:r w:rsidR="00D0401A" w:rsidRPr="00BF7F49">
        <w:t xml:space="preserve">forwarding </w:t>
      </w:r>
      <w:r w:rsidRPr="00BF7F49">
        <w:t xml:space="preserve">is named lcore10, the next one is named lcore11, and so on. Hence if a DPDK vRouter has been configured with </w:t>
      </w:r>
      <w:del w:id="376" w:author="Patrick Ames" w:date="2020-11-09T13:00:00Z">
        <w:r w:rsidRPr="00BF7F49" w:rsidDel="00915212">
          <w:delText xml:space="preserve">4 </w:delText>
        </w:r>
      </w:del>
      <w:ins w:id="377" w:author="Patrick Ames" w:date="2020-11-09T13:00:00Z">
        <w:r w:rsidR="00915212">
          <w:t>four</w:t>
        </w:r>
        <w:r w:rsidR="00915212" w:rsidRPr="00BF7F49">
          <w:t xml:space="preserve"> </w:t>
        </w:r>
      </w:ins>
      <w:r w:rsidRPr="00BF7F49">
        <w:t xml:space="preserve">polling and processing </w:t>
      </w:r>
      <w:proofErr w:type="spellStart"/>
      <w:r w:rsidRPr="00BF7F49">
        <w:t>CPU</w:t>
      </w:r>
      <w:ins w:id="378" w:author="Patrick Ames" w:date="2020-11-09T13:00:00Z">
        <w:r w:rsidR="00915212">
          <w:t>a</w:t>
        </w:r>
      </w:ins>
      <w:proofErr w:type="spellEnd"/>
      <w:r w:rsidRPr="00BF7F49">
        <w:t xml:space="preserve"> </w:t>
      </w:r>
      <w:del w:id="379" w:author="Patrick Ames" w:date="2020-11-09T13:00:00Z">
        <w:r w:rsidRPr="00BF7F49" w:rsidDel="00915212">
          <w:delText xml:space="preserve">into </w:delText>
        </w:r>
      </w:del>
      <w:ins w:id="380" w:author="Patrick Ames" w:date="2020-11-09T13:00:00Z">
        <w:r w:rsidR="00915212">
          <w:t>o</w:t>
        </w:r>
        <w:r w:rsidR="00915212" w:rsidRPr="00BF7F49">
          <w:t xml:space="preserve">nto </w:t>
        </w:r>
      </w:ins>
      <w:r w:rsidRPr="00BF7F49">
        <w:t xml:space="preserve">its CPU list, </w:t>
      </w:r>
      <w:del w:id="381" w:author="Patrick Ames" w:date="2020-11-09T13:00:00Z">
        <w:r w:rsidRPr="00BF7F49" w:rsidDel="00915212">
          <w:delText xml:space="preserve">4 </w:delText>
        </w:r>
      </w:del>
      <w:ins w:id="382" w:author="Patrick Ames" w:date="2020-11-09T13:00:00Z">
        <w:r w:rsidR="00915212">
          <w:t>four</w:t>
        </w:r>
        <w:r w:rsidR="00915212" w:rsidRPr="00BF7F49">
          <w:t xml:space="preserve"> </w:t>
        </w:r>
      </w:ins>
      <w:r w:rsidRPr="00BF7F49">
        <w:t>threads will be launched: lcore10, lcore11, lcore12 and lcore13.</w:t>
      </w:r>
    </w:p>
    <w:p w14:paraId="44CC72B5" w14:textId="26ADA920" w:rsidR="004E1954" w:rsidRPr="00BF7F49" w:rsidDel="00915212" w:rsidRDefault="004E1954" w:rsidP="00915212">
      <w:pPr>
        <w:pStyle w:val="BodyText"/>
        <w:rPr>
          <w:del w:id="383" w:author="Patrick Ames" w:date="2020-11-09T13:00:00Z"/>
        </w:rPr>
        <w:pPrChange w:id="384" w:author="Patrick Ames" w:date="2020-11-09T12:59:00Z">
          <w:pPr>
            <w:spacing w:after="0"/>
          </w:pPr>
        </w:pPrChange>
      </w:pPr>
    </w:p>
    <w:p w14:paraId="7383230C" w14:textId="24B9BEFE" w:rsidR="00D0401A" w:rsidRPr="00C74C8C" w:rsidRDefault="00D17FD3" w:rsidP="00915212">
      <w:pPr>
        <w:pStyle w:val="BodyText"/>
        <w:pPrChange w:id="385" w:author="Patrick Ames" w:date="2020-11-09T12:59:00Z">
          <w:pPr>
            <w:spacing w:after="0"/>
          </w:pPr>
        </w:pPrChange>
      </w:pPr>
      <w:r w:rsidRPr="00BF7F49">
        <w:t>Here</w:t>
      </w:r>
      <w:r w:rsidRPr="00C74C8C">
        <w:t>,</w:t>
      </w:r>
      <w:r w:rsidR="00D0401A" w:rsidRPr="00C74C8C">
        <w:t xml:space="preserve"> is the output which lists</w:t>
      </w:r>
      <w:r w:rsidRPr="00C74C8C">
        <w:t>:</w:t>
      </w:r>
      <w:r w:rsidR="00D0401A" w:rsidRPr="00C74C8C">
        <w:t xml:space="preserve"> the threads running in vRouter, it’s names and also it’s PIDs</w:t>
      </w:r>
    </w:p>
    <w:p w14:paraId="523CD0CF" w14:textId="77777777" w:rsidR="00D0401A" w:rsidRPr="00C74C8C" w:rsidRDefault="00D0401A" w:rsidP="00F841E1">
      <w:pPr>
        <w:spacing w:after="0"/>
        <w:rPr>
          <w:rFonts w:ascii="Calibri" w:hAnsi="Calibri" w:cs="Calibri"/>
        </w:rPr>
      </w:pPr>
    </w:p>
    <w:p w14:paraId="212A6BA2" w14:textId="77777777" w:rsidR="00F841E1" w:rsidRPr="001466F5" w:rsidRDefault="00F841E1" w:rsidP="00F841E1">
      <w:pPr>
        <w:pStyle w:val="BodyText"/>
        <w:spacing w:before="0" w:after="0"/>
        <w:rPr>
          <w:rFonts w:ascii="Courier New" w:hAnsi="Courier New" w:cs="Courier New"/>
          <w:sz w:val="20"/>
          <w:szCs w:val="20"/>
          <w:lang w:val="fr-FR"/>
        </w:rPr>
      </w:pPr>
      <w:r w:rsidRPr="001466F5">
        <w:rPr>
          <w:rFonts w:ascii="Courier New" w:hAnsi="Courier New" w:cs="Courier New"/>
          <w:sz w:val="20"/>
          <w:szCs w:val="20"/>
          <w:lang w:val="fr-FR"/>
        </w:rPr>
        <w:t>[</w:t>
      </w:r>
      <w:proofErr w:type="gramStart"/>
      <w:r w:rsidRPr="001466F5">
        <w:rPr>
          <w:rFonts w:ascii="Courier New" w:hAnsi="Courier New" w:cs="Courier New"/>
          <w:sz w:val="20"/>
          <w:szCs w:val="20"/>
          <w:lang w:val="fr-FR"/>
        </w:rPr>
        <w:t>root</w:t>
      </w:r>
      <w:proofErr w:type="gramEnd"/>
      <w:r w:rsidRPr="001466F5">
        <w:rPr>
          <w:rFonts w:ascii="Courier New" w:hAnsi="Courier New" w:cs="Courier New"/>
          <w:sz w:val="20"/>
          <w:szCs w:val="20"/>
          <w:lang w:val="fr-FR"/>
        </w:rPr>
        <w:t xml:space="preserve">@a7s4 ~]# </w:t>
      </w:r>
      <w:proofErr w:type="spellStart"/>
      <w:r w:rsidRPr="001466F5">
        <w:rPr>
          <w:rFonts w:ascii="Courier New" w:hAnsi="Courier New" w:cs="Courier New"/>
          <w:sz w:val="20"/>
          <w:szCs w:val="20"/>
          <w:lang w:val="fr-FR"/>
        </w:rPr>
        <w:t>ps</w:t>
      </w:r>
      <w:proofErr w:type="spellEnd"/>
      <w:r w:rsidRPr="001466F5">
        <w:rPr>
          <w:rFonts w:ascii="Courier New" w:hAnsi="Courier New" w:cs="Courier New"/>
          <w:sz w:val="20"/>
          <w:szCs w:val="20"/>
          <w:lang w:val="fr-FR"/>
        </w:rPr>
        <w:t xml:space="preserve"> -T -p $(</w:t>
      </w:r>
      <w:proofErr w:type="spellStart"/>
      <w:r w:rsidRPr="001466F5">
        <w:rPr>
          <w:rFonts w:ascii="Courier New" w:hAnsi="Courier New" w:cs="Courier New"/>
          <w:sz w:val="20"/>
          <w:szCs w:val="20"/>
          <w:lang w:val="fr-FR"/>
        </w:rPr>
        <w:t>pidof</w:t>
      </w:r>
      <w:proofErr w:type="spellEnd"/>
      <w:r w:rsidRPr="001466F5">
        <w:rPr>
          <w:rFonts w:ascii="Courier New" w:hAnsi="Courier New" w:cs="Courier New"/>
          <w:sz w:val="20"/>
          <w:szCs w:val="20"/>
          <w:lang w:val="fr-FR"/>
        </w:rPr>
        <w:t xml:space="preserve"> </w:t>
      </w:r>
      <w:proofErr w:type="spellStart"/>
      <w:r w:rsidRPr="001466F5">
        <w:rPr>
          <w:rFonts w:ascii="Courier New" w:hAnsi="Courier New" w:cs="Courier New"/>
          <w:sz w:val="20"/>
          <w:szCs w:val="20"/>
          <w:lang w:val="fr-FR"/>
        </w:rPr>
        <w:t>contrail-vrouter-dpdk</w:t>
      </w:r>
      <w:proofErr w:type="spellEnd"/>
      <w:r w:rsidRPr="001466F5">
        <w:rPr>
          <w:rFonts w:ascii="Courier New" w:hAnsi="Courier New" w:cs="Courier New"/>
          <w:sz w:val="20"/>
          <w:szCs w:val="20"/>
          <w:lang w:val="fr-FR"/>
        </w:rPr>
        <w:t>)</w:t>
      </w:r>
    </w:p>
    <w:p w14:paraId="736FE4DD" w14:textId="77777777"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lang w:val="fr-FR"/>
        </w:rPr>
        <w:t xml:space="preserve">  </w:t>
      </w:r>
      <w:r w:rsidRPr="001466F5">
        <w:rPr>
          <w:rFonts w:ascii="Courier New" w:hAnsi="Courier New" w:cs="Courier New"/>
          <w:sz w:val="20"/>
          <w:szCs w:val="20"/>
        </w:rPr>
        <w:t>PID  SPID TTY          TIME CMD</w:t>
      </w:r>
    </w:p>
    <w:p w14:paraId="26ABE946" w14:textId="725967B6"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3685  3685 ?        03:47:37 contrail-</w:t>
      </w:r>
      <w:proofErr w:type="spellStart"/>
      <w:r w:rsidRPr="001466F5">
        <w:rPr>
          <w:rFonts w:ascii="Courier New" w:hAnsi="Courier New" w:cs="Courier New"/>
          <w:sz w:val="20"/>
          <w:szCs w:val="20"/>
        </w:rPr>
        <w:t>vroute</w:t>
      </w:r>
      <w:proofErr w:type="spellEnd"/>
      <w:r w:rsidR="00CD15A1" w:rsidRPr="001466F5">
        <w:rPr>
          <w:rFonts w:ascii="Courier New" w:hAnsi="Courier New" w:cs="Courier New"/>
          <w:sz w:val="20"/>
          <w:szCs w:val="20"/>
        </w:rPr>
        <w:t xml:space="preserve"> </w:t>
      </w:r>
      <w:r w:rsidR="000929E8">
        <w:rPr>
          <w:rFonts w:ascii="Courier New" w:hAnsi="Courier New" w:cs="Courier New"/>
          <w:sz w:val="20"/>
          <w:szCs w:val="20"/>
        </w:rPr>
        <w:t xml:space="preserve"> </w:t>
      </w:r>
      <w:r w:rsidR="00CD15A1" w:rsidRPr="00915212">
        <w:rPr>
          <w:rFonts w:ascii="Courier New" w:hAnsi="Courier New" w:cs="Courier New"/>
          <w:bCs/>
          <w:color w:val="00B050"/>
          <w:sz w:val="20"/>
          <w:szCs w:val="20"/>
          <w:rPrChange w:id="386" w:author="Patrick Ames" w:date="2020-11-09T13:01:00Z">
            <w:rPr>
              <w:rFonts w:ascii="Courier New" w:hAnsi="Courier New" w:cs="Courier New"/>
              <w:b/>
              <w:bCs/>
              <w:color w:val="00B050"/>
              <w:sz w:val="20"/>
              <w:szCs w:val="20"/>
            </w:rPr>
          </w:rPrChange>
        </w:rPr>
        <w:sym w:font="Wingdings" w:char="F0DF"/>
      </w:r>
      <w:r w:rsidR="00CD15A1" w:rsidRPr="00915212">
        <w:rPr>
          <w:rFonts w:ascii="Courier New" w:hAnsi="Courier New" w:cs="Courier New"/>
          <w:bCs/>
          <w:color w:val="00B050"/>
          <w:sz w:val="20"/>
          <w:szCs w:val="20"/>
          <w:rPrChange w:id="387" w:author="Patrick Ames" w:date="2020-11-09T13:01:00Z">
            <w:rPr>
              <w:rFonts w:ascii="Courier New" w:hAnsi="Courier New" w:cs="Courier New"/>
              <w:b/>
              <w:bCs/>
              <w:color w:val="00B050"/>
              <w:sz w:val="20"/>
              <w:szCs w:val="20"/>
            </w:rPr>
          </w:rPrChange>
        </w:rPr>
        <w:t xml:space="preserve"> </w:t>
      </w:r>
      <w:r w:rsidR="00CF7420" w:rsidRPr="00915212">
        <w:rPr>
          <w:rFonts w:ascii="Courier New" w:hAnsi="Courier New" w:cs="Courier New"/>
          <w:bCs/>
          <w:color w:val="00B050"/>
          <w:sz w:val="20"/>
          <w:szCs w:val="20"/>
          <w:rPrChange w:id="388" w:author="Patrick Ames" w:date="2020-11-09T13:01:00Z">
            <w:rPr>
              <w:rFonts w:ascii="Courier New" w:hAnsi="Courier New" w:cs="Courier New"/>
              <w:b/>
              <w:bCs/>
              <w:color w:val="00B050"/>
              <w:sz w:val="20"/>
              <w:szCs w:val="20"/>
            </w:rPr>
          </w:rPrChange>
        </w:rPr>
        <w:t xml:space="preserve">Main thread and </w:t>
      </w:r>
      <w:proofErr w:type="spellStart"/>
      <w:r w:rsidR="00CF7420" w:rsidRPr="00915212">
        <w:rPr>
          <w:rFonts w:ascii="Courier New" w:hAnsi="Courier New" w:cs="Courier New"/>
          <w:bCs/>
          <w:color w:val="00B050"/>
          <w:sz w:val="20"/>
          <w:szCs w:val="20"/>
          <w:rPrChange w:id="389" w:author="Patrick Ames" w:date="2020-11-09T13:01:00Z">
            <w:rPr>
              <w:rFonts w:ascii="Courier New" w:hAnsi="Courier New" w:cs="Courier New"/>
              <w:b/>
              <w:bCs/>
              <w:color w:val="00B050"/>
              <w:sz w:val="20"/>
              <w:szCs w:val="20"/>
            </w:rPr>
          </w:rPrChange>
        </w:rPr>
        <w:t>tuntap</w:t>
      </w:r>
      <w:proofErr w:type="spellEnd"/>
      <w:r w:rsidR="00CF7420" w:rsidRPr="00915212">
        <w:rPr>
          <w:rFonts w:ascii="Courier New" w:hAnsi="Courier New" w:cs="Courier New"/>
          <w:bCs/>
          <w:color w:val="00B050"/>
          <w:sz w:val="20"/>
          <w:szCs w:val="20"/>
          <w:rPrChange w:id="390" w:author="Patrick Ames" w:date="2020-11-09T13:01:00Z">
            <w:rPr>
              <w:rFonts w:ascii="Courier New" w:hAnsi="Courier New" w:cs="Courier New"/>
              <w:b/>
              <w:bCs/>
              <w:color w:val="00B050"/>
              <w:sz w:val="20"/>
              <w:szCs w:val="20"/>
            </w:rPr>
          </w:rPrChange>
        </w:rPr>
        <w:t xml:space="preserve"> </w:t>
      </w:r>
      <w:proofErr w:type="spellStart"/>
      <w:r w:rsidR="00CF7420" w:rsidRPr="00915212">
        <w:rPr>
          <w:rFonts w:ascii="Courier New" w:hAnsi="Courier New" w:cs="Courier New"/>
          <w:bCs/>
          <w:color w:val="00B050"/>
          <w:sz w:val="20"/>
          <w:szCs w:val="20"/>
          <w:rPrChange w:id="391" w:author="Patrick Ames" w:date="2020-11-09T13:01:00Z">
            <w:rPr>
              <w:rFonts w:ascii="Courier New" w:hAnsi="Courier New" w:cs="Courier New"/>
              <w:b/>
              <w:bCs/>
              <w:color w:val="00B050"/>
              <w:sz w:val="20"/>
              <w:szCs w:val="20"/>
            </w:rPr>
          </w:rPrChange>
        </w:rPr>
        <w:t>lcore</w:t>
      </w:r>
      <w:proofErr w:type="spellEnd"/>
    </w:p>
    <w:p w14:paraId="2C20E6FE" w14:textId="6AECA8C6"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3685  3800 ?        00:04:32 </w:t>
      </w:r>
      <w:proofErr w:type="spellStart"/>
      <w:r w:rsidRPr="001466F5">
        <w:rPr>
          <w:rFonts w:ascii="Courier New" w:hAnsi="Courier New" w:cs="Courier New"/>
          <w:sz w:val="20"/>
          <w:szCs w:val="20"/>
        </w:rPr>
        <w:t>eal</w:t>
      </w:r>
      <w:proofErr w:type="spellEnd"/>
      <w:r w:rsidRPr="001466F5">
        <w:rPr>
          <w:rFonts w:ascii="Courier New" w:hAnsi="Courier New" w:cs="Courier New"/>
          <w:sz w:val="20"/>
          <w:szCs w:val="20"/>
        </w:rPr>
        <w:t>-</w:t>
      </w:r>
      <w:proofErr w:type="spellStart"/>
      <w:r w:rsidRPr="001466F5">
        <w:rPr>
          <w:rFonts w:ascii="Courier New" w:hAnsi="Courier New" w:cs="Courier New"/>
          <w:sz w:val="20"/>
          <w:szCs w:val="20"/>
        </w:rPr>
        <w:t>intr</w:t>
      </w:r>
      <w:proofErr w:type="spellEnd"/>
      <w:r w:rsidRPr="001466F5">
        <w:rPr>
          <w:rFonts w:ascii="Courier New" w:hAnsi="Courier New" w:cs="Courier New"/>
          <w:sz w:val="20"/>
          <w:szCs w:val="20"/>
        </w:rPr>
        <w:t>-thread</w:t>
      </w:r>
      <w:r w:rsidR="00CF7420" w:rsidRPr="001466F5">
        <w:rPr>
          <w:rFonts w:ascii="Courier New" w:hAnsi="Courier New" w:cs="Courier New"/>
          <w:sz w:val="20"/>
          <w:szCs w:val="20"/>
        </w:rPr>
        <w:t xml:space="preserve"> </w:t>
      </w:r>
      <w:r w:rsidR="000929E8">
        <w:rPr>
          <w:rFonts w:ascii="Courier New" w:hAnsi="Courier New" w:cs="Courier New"/>
          <w:sz w:val="20"/>
          <w:szCs w:val="20"/>
        </w:rPr>
        <w:t xml:space="preserve"> </w:t>
      </w:r>
      <w:r w:rsidR="00CF7420" w:rsidRPr="00915212">
        <w:rPr>
          <w:rFonts w:ascii="Courier New" w:hAnsi="Courier New" w:cs="Courier New"/>
          <w:bCs/>
          <w:color w:val="00B050"/>
          <w:sz w:val="20"/>
          <w:szCs w:val="20"/>
          <w:rPrChange w:id="392" w:author="Patrick Ames" w:date="2020-11-09T13:01:00Z">
            <w:rPr>
              <w:rFonts w:ascii="Courier New" w:hAnsi="Courier New" w:cs="Courier New"/>
              <w:b/>
              <w:bCs/>
              <w:color w:val="00B050"/>
              <w:sz w:val="20"/>
              <w:szCs w:val="20"/>
            </w:rPr>
          </w:rPrChange>
        </w:rPr>
        <w:sym w:font="Wingdings" w:char="F0DF"/>
      </w:r>
      <w:r w:rsidR="00CF7420" w:rsidRPr="00915212">
        <w:rPr>
          <w:rFonts w:ascii="Courier New" w:hAnsi="Courier New" w:cs="Courier New"/>
          <w:bCs/>
          <w:color w:val="00B050"/>
          <w:sz w:val="20"/>
          <w:szCs w:val="20"/>
          <w:rPrChange w:id="393" w:author="Patrick Ames" w:date="2020-11-09T13:01:00Z">
            <w:rPr>
              <w:rFonts w:ascii="Courier New" w:hAnsi="Courier New" w:cs="Courier New"/>
              <w:b/>
              <w:bCs/>
              <w:color w:val="00B050"/>
              <w:sz w:val="20"/>
              <w:szCs w:val="20"/>
            </w:rPr>
          </w:rPrChange>
        </w:rPr>
        <w:t xml:space="preserve"> DPDK</w:t>
      </w:r>
      <w:r w:rsidR="001466F5" w:rsidRPr="00915212">
        <w:rPr>
          <w:rFonts w:ascii="Courier New" w:hAnsi="Courier New" w:cs="Courier New"/>
          <w:bCs/>
          <w:color w:val="00B050"/>
          <w:sz w:val="20"/>
          <w:szCs w:val="20"/>
          <w:rPrChange w:id="394" w:author="Patrick Ames" w:date="2020-11-09T13:01:00Z">
            <w:rPr>
              <w:rFonts w:ascii="Courier New" w:hAnsi="Courier New" w:cs="Courier New"/>
              <w:b/>
              <w:bCs/>
              <w:color w:val="00B050"/>
              <w:sz w:val="20"/>
              <w:szCs w:val="20"/>
            </w:rPr>
          </w:rPrChange>
        </w:rPr>
        <w:t xml:space="preserve"> library</w:t>
      </w:r>
      <w:r w:rsidR="00CF7420" w:rsidRPr="00915212">
        <w:rPr>
          <w:rFonts w:ascii="Courier New" w:hAnsi="Courier New" w:cs="Courier New"/>
          <w:bCs/>
          <w:color w:val="00B050"/>
          <w:sz w:val="20"/>
          <w:szCs w:val="20"/>
          <w:rPrChange w:id="395" w:author="Patrick Ames" w:date="2020-11-09T13:01:00Z">
            <w:rPr>
              <w:rFonts w:ascii="Courier New" w:hAnsi="Courier New" w:cs="Courier New"/>
              <w:b/>
              <w:bCs/>
              <w:color w:val="00B050"/>
              <w:sz w:val="20"/>
              <w:szCs w:val="20"/>
            </w:rPr>
          </w:rPrChange>
        </w:rPr>
        <w:t xml:space="preserve"> control thread</w:t>
      </w:r>
    </w:p>
    <w:p w14:paraId="054A5978" w14:textId="1413B748"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3685  3801 ?        00:00:00 </w:t>
      </w:r>
      <w:proofErr w:type="spellStart"/>
      <w:r w:rsidRPr="001466F5">
        <w:rPr>
          <w:rFonts w:ascii="Courier New" w:hAnsi="Courier New" w:cs="Courier New"/>
          <w:sz w:val="20"/>
          <w:szCs w:val="20"/>
        </w:rPr>
        <w:t>rte_mp_handle</w:t>
      </w:r>
      <w:proofErr w:type="spellEnd"/>
      <w:r w:rsidR="00CF7420" w:rsidRPr="001466F5">
        <w:rPr>
          <w:rFonts w:ascii="Courier New" w:hAnsi="Courier New" w:cs="Courier New"/>
          <w:sz w:val="20"/>
          <w:szCs w:val="20"/>
        </w:rPr>
        <w:t xml:space="preserve"> </w:t>
      </w:r>
      <w:r w:rsidR="000929E8">
        <w:rPr>
          <w:rFonts w:ascii="Courier New" w:hAnsi="Courier New" w:cs="Courier New"/>
          <w:sz w:val="20"/>
          <w:szCs w:val="20"/>
        </w:rPr>
        <w:t xml:space="preserve">   </w:t>
      </w:r>
      <w:r w:rsidR="00CF7420" w:rsidRPr="00915212">
        <w:rPr>
          <w:rFonts w:ascii="Courier New" w:hAnsi="Courier New" w:cs="Courier New"/>
          <w:bCs/>
          <w:color w:val="00B050"/>
          <w:sz w:val="20"/>
          <w:szCs w:val="20"/>
          <w:rPrChange w:id="396" w:author="Patrick Ames" w:date="2020-11-09T13:01:00Z">
            <w:rPr>
              <w:rFonts w:ascii="Courier New" w:hAnsi="Courier New" w:cs="Courier New"/>
              <w:b/>
              <w:bCs/>
              <w:color w:val="00B050"/>
              <w:sz w:val="20"/>
              <w:szCs w:val="20"/>
            </w:rPr>
          </w:rPrChange>
        </w:rPr>
        <w:sym w:font="Wingdings" w:char="F0DF"/>
      </w:r>
      <w:r w:rsidR="00CF7420" w:rsidRPr="00915212">
        <w:rPr>
          <w:rFonts w:ascii="Courier New" w:hAnsi="Courier New" w:cs="Courier New"/>
          <w:bCs/>
          <w:color w:val="00B050"/>
          <w:sz w:val="20"/>
          <w:szCs w:val="20"/>
          <w:rPrChange w:id="397" w:author="Patrick Ames" w:date="2020-11-09T13:01:00Z">
            <w:rPr>
              <w:rFonts w:ascii="Courier New" w:hAnsi="Courier New" w:cs="Courier New"/>
              <w:b/>
              <w:bCs/>
              <w:color w:val="00B050"/>
              <w:sz w:val="20"/>
              <w:szCs w:val="20"/>
            </w:rPr>
          </w:rPrChange>
        </w:rPr>
        <w:t xml:space="preserve"> DPDK </w:t>
      </w:r>
      <w:r w:rsidR="001466F5" w:rsidRPr="00915212">
        <w:rPr>
          <w:rFonts w:ascii="Courier New" w:hAnsi="Courier New" w:cs="Courier New"/>
          <w:bCs/>
          <w:color w:val="00B050"/>
          <w:sz w:val="20"/>
          <w:szCs w:val="20"/>
          <w:rPrChange w:id="398" w:author="Patrick Ames" w:date="2020-11-09T13:01:00Z">
            <w:rPr>
              <w:rFonts w:ascii="Courier New" w:hAnsi="Courier New" w:cs="Courier New"/>
              <w:b/>
              <w:bCs/>
              <w:color w:val="00B050"/>
              <w:sz w:val="20"/>
              <w:szCs w:val="20"/>
            </w:rPr>
          </w:rPrChange>
        </w:rPr>
        <w:t xml:space="preserve">library </w:t>
      </w:r>
      <w:r w:rsidR="00CF7420" w:rsidRPr="00915212">
        <w:rPr>
          <w:rFonts w:ascii="Courier New" w:hAnsi="Courier New" w:cs="Courier New"/>
          <w:bCs/>
          <w:color w:val="00B050"/>
          <w:sz w:val="20"/>
          <w:szCs w:val="20"/>
          <w:rPrChange w:id="399" w:author="Patrick Ames" w:date="2020-11-09T13:01:00Z">
            <w:rPr>
              <w:rFonts w:ascii="Courier New" w:hAnsi="Courier New" w:cs="Courier New"/>
              <w:b/>
              <w:bCs/>
              <w:color w:val="00B050"/>
              <w:sz w:val="20"/>
              <w:szCs w:val="20"/>
            </w:rPr>
          </w:rPrChange>
        </w:rPr>
        <w:t>control thread</w:t>
      </w:r>
    </w:p>
    <w:p w14:paraId="1057171B" w14:textId="536B08AA"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3685  3802 ?        04:55:48 lcore-slave-1</w:t>
      </w:r>
      <w:r w:rsidR="00CF7420" w:rsidRPr="001466F5">
        <w:rPr>
          <w:rFonts w:ascii="Courier New" w:hAnsi="Courier New" w:cs="Courier New"/>
          <w:sz w:val="20"/>
          <w:szCs w:val="20"/>
        </w:rPr>
        <w:t xml:space="preserve"> </w:t>
      </w:r>
      <w:r w:rsidR="000929E8">
        <w:rPr>
          <w:rFonts w:ascii="Courier New" w:hAnsi="Courier New" w:cs="Courier New"/>
          <w:sz w:val="20"/>
          <w:szCs w:val="20"/>
        </w:rPr>
        <w:t xml:space="preserve">   </w:t>
      </w:r>
      <w:r w:rsidR="00CF7420" w:rsidRPr="00915212">
        <w:rPr>
          <w:rFonts w:ascii="Courier New" w:hAnsi="Courier New" w:cs="Courier New"/>
          <w:bCs/>
          <w:color w:val="00B050"/>
          <w:sz w:val="20"/>
          <w:szCs w:val="20"/>
          <w:rPrChange w:id="400" w:author="Patrick Ames" w:date="2020-11-09T13:01:00Z">
            <w:rPr>
              <w:rFonts w:ascii="Courier New" w:hAnsi="Courier New" w:cs="Courier New"/>
              <w:b/>
              <w:bCs/>
              <w:color w:val="00B050"/>
              <w:sz w:val="20"/>
              <w:szCs w:val="20"/>
            </w:rPr>
          </w:rPrChange>
        </w:rPr>
        <w:sym w:font="Wingdings" w:char="F0DF"/>
      </w:r>
      <w:r w:rsidR="00CF7420" w:rsidRPr="00915212">
        <w:rPr>
          <w:rFonts w:ascii="Courier New" w:hAnsi="Courier New" w:cs="Courier New"/>
          <w:bCs/>
          <w:color w:val="00B050"/>
          <w:sz w:val="20"/>
          <w:szCs w:val="20"/>
          <w:rPrChange w:id="401" w:author="Patrick Ames" w:date="2020-11-09T13:01:00Z">
            <w:rPr>
              <w:rFonts w:ascii="Courier New" w:hAnsi="Courier New" w:cs="Courier New"/>
              <w:b/>
              <w:bCs/>
              <w:color w:val="00B050"/>
              <w:sz w:val="20"/>
              <w:szCs w:val="20"/>
            </w:rPr>
          </w:rPrChange>
        </w:rPr>
        <w:t xml:space="preserve"> </w:t>
      </w:r>
      <w:r w:rsidR="00872AE0" w:rsidRPr="00915212">
        <w:rPr>
          <w:rFonts w:ascii="Courier New" w:hAnsi="Courier New" w:cs="Courier New"/>
          <w:bCs/>
          <w:color w:val="00B050"/>
          <w:sz w:val="20"/>
          <w:szCs w:val="20"/>
          <w:rPrChange w:id="402" w:author="Patrick Ames" w:date="2020-11-09T13:01:00Z">
            <w:rPr>
              <w:rFonts w:ascii="Courier New" w:hAnsi="Courier New" w:cs="Courier New"/>
              <w:b/>
              <w:bCs/>
              <w:color w:val="00B050"/>
              <w:sz w:val="20"/>
              <w:szCs w:val="20"/>
            </w:rPr>
          </w:rPrChange>
        </w:rPr>
        <w:t xml:space="preserve">Timer </w:t>
      </w:r>
      <w:proofErr w:type="spellStart"/>
      <w:r w:rsidR="00872AE0" w:rsidRPr="00915212">
        <w:rPr>
          <w:rFonts w:ascii="Courier New" w:hAnsi="Courier New" w:cs="Courier New"/>
          <w:bCs/>
          <w:color w:val="00B050"/>
          <w:sz w:val="20"/>
          <w:szCs w:val="20"/>
          <w:rPrChange w:id="403" w:author="Patrick Ames" w:date="2020-11-09T13:01:00Z">
            <w:rPr>
              <w:rFonts w:ascii="Courier New" w:hAnsi="Courier New" w:cs="Courier New"/>
              <w:b/>
              <w:bCs/>
              <w:color w:val="00B050"/>
              <w:sz w:val="20"/>
              <w:szCs w:val="20"/>
            </w:rPr>
          </w:rPrChange>
        </w:rPr>
        <w:t>lcore</w:t>
      </w:r>
      <w:proofErr w:type="spellEnd"/>
    </w:p>
    <w:p w14:paraId="781E175C" w14:textId="77126274"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3685  3803 ?        00:00:02 lcore-slave-2</w:t>
      </w:r>
      <w:r w:rsidR="00872AE0" w:rsidRPr="001466F5">
        <w:rPr>
          <w:rFonts w:ascii="Courier New" w:hAnsi="Courier New" w:cs="Courier New"/>
          <w:sz w:val="20"/>
          <w:szCs w:val="20"/>
        </w:rPr>
        <w:t xml:space="preserve"> </w:t>
      </w:r>
      <w:r w:rsidR="000929E8">
        <w:rPr>
          <w:rFonts w:ascii="Courier New" w:hAnsi="Courier New" w:cs="Courier New"/>
          <w:sz w:val="20"/>
          <w:szCs w:val="20"/>
        </w:rPr>
        <w:t xml:space="preserve">   </w:t>
      </w:r>
      <w:r w:rsidR="00872AE0" w:rsidRPr="00915212">
        <w:rPr>
          <w:rFonts w:ascii="Courier New" w:hAnsi="Courier New" w:cs="Courier New"/>
          <w:bCs/>
          <w:color w:val="00B050"/>
          <w:sz w:val="20"/>
          <w:szCs w:val="20"/>
          <w:rPrChange w:id="404" w:author="Patrick Ames" w:date="2020-11-09T13:01:00Z">
            <w:rPr>
              <w:rFonts w:ascii="Courier New" w:hAnsi="Courier New" w:cs="Courier New"/>
              <w:b/>
              <w:bCs/>
              <w:color w:val="00B050"/>
              <w:sz w:val="20"/>
              <w:szCs w:val="20"/>
            </w:rPr>
          </w:rPrChange>
        </w:rPr>
        <w:sym w:font="Wingdings" w:char="F0DF"/>
      </w:r>
      <w:r w:rsidR="00872AE0" w:rsidRPr="00915212">
        <w:rPr>
          <w:rFonts w:ascii="Courier New" w:hAnsi="Courier New" w:cs="Courier New"/>
          <w:bCs/>
          <w:color w:val="00B050"/>
          <w:sz w:val="20"/>
          <w:szCs w:val="20"/>
          <w:rPrChange w:id="405" w:author="Patrick Ames" w:date="2020-11-09T13:01:00Z">
            <w:rPr>
              <w:rFonts w:ascii="Courier New" w:hAnsi="Courier New" w:cs="Courier New"/>
              <w:b/>
              <w:bCs/>
              <w:color w:val="00B050"/>
              <w:sz w:val="20"/>
              <w:szCs w:val="20"/>
            </w:rPr>
          </w:rPrChange>
        </w:rPr>
        <w:t xml:space="preserve"> </w:t>
      </w:r>
      <w:proofErr w:type="spellStart"/>
      <w:r w:rsidR="00567679" w:rsidRPr="00915212">
        <w:rPr>
          <w:rFonts w:ascii="Courier New" w:hAnsi="Courier New" w:cs="Courier New"/>
          <w:bCs/>
          <w:color w:val="00B050"/>
          <w:sz w:val="20"/>
          <w:szCs w:val="20"/>
          <w:rPrChange w:id="406" w:author="Patrick Ames" w:date="2020-11-09T13:01:00Z">
            <w:rPr>
              <w:rFonts w:ascii="Courier New" w:hAnsi="Courier New" w:cs="Courier New"/>
              <w:b/>
              <w:bCs/>
              <w:color w:val="00B050"/>
              <w:sz w:val="20"/>
              <w:szCs w:val="20"/>
            </w:rPr>
          </w:rPrChange>
        </w:rPr>
        <w:t>uvhost</w:t>
      </w:r>
      <w:proofErr w:type="spellEnd"/>
      <w:r w:rsidR="00567679" w:rsidRPr="00915212">
        <w:rPr>
          <w:rFonts w:ascii="Courier New" w:hAnsi="Courier New" w:cs="Courier New"/>
          <w:bCs/>
          <w:color w:val="00B050"/>
          <w:sz w:val="20"/>
          <w:szCs w:val="20"/>
          <w:rPrChange w:id="407" w:author="Patrick Ames" w:date="2020-11-09T13:01:00Z">
            <w:rPr>
              <w:rFonts w:ascii="Courier New" w:hAnsi="Courier New" w:cs="Courier New"/>
              <w:b/>
              <w:bCs/>
              <w:color w:val="00B050"/>
              <w:sz w:val="20"/>
              <w:szCs w:val="20"/>
            </w:rPr>
          </w:rPrChange>
        </w:rPr>
        <w:t xml:space="preserve"> </w:t>
      </w:r>
      <w:proofErr w:type="spellStart"/>
      <w:r w:rsidR="00567679" w:rsidRPr="00915212">
        <w:rPr>
          <w:rFonts w:ascii="Courier New" w:hAnsi="Courier New" w:cs="Courier New"/>
          <w:bCs/>
          <w:color w:val="00B050"/>
          <w:sz w:val="20"/>
          <w:szCs w:val="20"/>
          <w:rPrChange w:id="408" w:author="Patrick Ames" w:date="2020-11-09T13:01:00Z">
            <w:rPr>
              <w:rFonts w:ascii="Courier New" w:hAnsi="Courier New" w:cs="Courier New"/>
              <w:b/>
              <w:bCs/>
              <w:color w:val="00B050"/>
              <w:sz w:val="20"/>
              <w:szCs w:val="20"/>
            </w:rPr>
          </w:rPrChange>
        </w:rPr>
        <w:t>lcore</w:t>
      </w:r>
      <w:proofErr w:type="spellEnd"/>
    </w:p>
    <w:p w14:paraId="3573193C" w14:textId="01F99CDC"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3685  3804 ?        00:00:11 lcore-slave-8</w:t>
      </w:r>
      <w:r w:rsidR="00567679" w:rsidRPr="001466F5">
        <w:rPr>
          <w:rFonts w:ascii="Courier New" w:hAnsi="Courier New" w:cs="Courier New"/>
          <w:sz w:val="20"/>
          <w:szCs w:val="20"/>
        </w:rPr>
        <w:t xml:space="preserve"> </w:t>
      </w:r>
      <w:r w:rsidR="000929E8">
        <w:rPr>
          <w:rFonts w:ascii="Courier New" w:hAnsi="Courier New" w:cs="Courier New"/>
          <w:sz w:val="20"/>
          <w:szCs w:val="20"/>
        </w:rPr>
        <w:t xml:space="preserve">   </w:t>
      </w:r>
      <w:r w:rsidR="00567679" w:rsidRPr="00915212">
        <w:rPr>
          <w:rFonts w:ascii="Courier New" w:hAnsi="Courier New" w:cs="Courier New"/>
          <w:bCs/>
          <w:color w:val="00B050"/>
          <w:sz w:val="20"/>
          <w:szCs w:val="20"/>
          <w:rPrChange w:id="409" w:author="Patrick Ames" w:date="2020-11-09T13:01:00Z">
            <w:rPr>
              <w:rFonts w:ascii="Courier New" w:hAnsi="Courier New" w:cs="Courier New"/>
              <w:b/>
              <w:bCs/>
              <w:color w:val="00B050"/>
              <w:sz w:val="20"/>
              <w:szCs w:val="20"/>
            </w:rPr>
          </w:rPrChange>
        </w:rPr>
        <w:sym w:font="Wingdings" w:char="F0DF"/>
      </w:r>
      <w:r w:rsidR="00567679" w:rsidRPr="00915212">
        <w:rPr>
          <w:rFonts w:ascii="Courier New" w:hAnsi="Courier New" w:cs="Courier New"/>
          <w:bCs/>
          <w:color w:val="00B050"/>
          <w:sz w:val="20"/>
          <w:szCs w:val="20"/>
          <w:rPrChange w:id="410" w:author="Patrick Ames" w:date="2020-11-09T13:01:00Z">
            <w:rPr>
              <w:rFonts w:ascii="Courier New" w:hAnsi="Courier New" w:cs="Courier New"/>
              <w:b/>
              <w:bCs/>
              <w:color w:val="00B050"/>
              <w:sz w:val="20"/>
              <w:szCs w:val="20"/>
            </w:rPr>
          </w:rPrChange>
        </w:rPr>
        <w:t xml:space="preserve"> Packet (pkt0) </w:t>
      </w:r>
      <w:proofErr w:type="spellStart"/>
      <w:r w:rsidR="00567679" w:rsidRPr="00915212">
        <w:rPr>
          <w:rFonts w:ascii="Courier New" w:hAnsi="Courier New" w:cs="Courier New"/>
          <w:bCs/>
          <w:color w:val="00B050"/>
          <w:sz w:val="20"/>
          <w:szCs w:val="20"/>
          <w:rPrChange w:id="411" w:author="Patrick Ames" w:date="2020-11-09T13:01:00Z">
            <w:rPr>
              <w:rFonts w:ascii="Courier New" w:hAnsi="Courier New" w:cs="Courier New"/>
              <w:b/>
              <w:bCs/>
              <w:color w:val="00B050"/>
              <w:sz w:val="20"/>
              <w:szCs w:val="20"/>
            </w:rPr>
          </w:rPrChange>
        </w:rPr>
        <w:t>lcore</w:t>
      </w:r>
      <w:proofErr w:type="spellEnd"/>
    </w:p>
    <w:p w14:paraId="1B9BF388" w14:textId="60AC3DD0"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3685  3805 ?        00:04:12 lcore-slave-9</w:t>
      </w:r>
      <w:r w:rsidR="00567679" w:rsidRPr="001466F5">
        <w:rPr>
          <w:rFonts w:ascii="Courier New" w:hAnsi="Courier New" w:cs="Courier New"/>
          <w:sz w:val="20"/>
          <w:szCs w:val="20"/>
        </w:rPr>
        <w:t xml:space="preserve"> </w:t>
      </w:r>
      <w:r w:rsidR="000929E8">
        <w:rPr>
          <w:rFonts w:ascii="Courier New" w:hAnsi="Courier New" w:cs="Courier New"/>
          <w:sz w:val="20"/>
          <w:szCs w:val="20"/>
        </w:rPr>
        <w:t xml:space="preserve">   </w:t>
      </w:r>
      <w:r w:rsidR="00567679" w:rsidRPr="00915212">
        <w:rPr>
          <w:rFonts w:ascii="Courier New" w:hAnsi="Courier New" w:cs="Courier New"/>
          <w:bCs/>
          <w:color w:val="00B050"/>
          <w:sz w:val="20"/>
          <w:szCs w:val="20"/>
          <w:rPrChange w:id="412" w:author="Patrick Ames" w:date="2020-11-09T13:01:00Z">
            <w:rPr>
              <w:rFonts w:ascii="Courier New" w:hAnsi="Courier New" w:cs="Courier New"/>
              <w:b/>
              <w:bCs/>
              <w:color w:val="00B050"/>
              <w:sz w:val="20"/>
              <w:szCs w:val="20"/>
            </w:rPr>
          </w:rPrChange>
        </w:rPr>
        <w:sym w:font="Wingdings" w:char="F0DF"/>
      </w:r>
      <w:r w:rsidR="00567679" w:rsidRPr="00915212">
        <w:rPr>
          <w:rFonts w:ascii="Courier New" w:hAnsi="Courier New" w:cs="Courier New"/>
          <w:bCs/>
          <w:color w:val="00B050"/>
          <w:sz w:val="20"/>
          <w:szCs w:val="20"/>
          <w:rPrChange w:id="413" w:author="Patrick Ames" w:date="2020-11-09T13:01:00Z">
            <w:rPr>
              <w:rFonts w:ascii="Courier New" w:hAnsi="Courier New" w:cs="Courier New"/>
              <w:b/>
              <w:bCs/>
              <w:color w:val="00B050"/>
              <w:sz w:val="20"/>
              <w:szCs w:val="20"/>
            </w:rPr>
          </w:rPrChange>
        </w:rPr>
        <w:t xml:space="preserve"> </w:t>
      </w:r>
      <w:proofErr w:type="spellStart"/>
      <w:r w:rsidR="00567679" w:rsidRPr="00915212">
        <w:rPr>
          <w:rFonts w:ascii="Courier New" w:hAnsi="Courier New" w:cs="Courier New"/>
          <w:bCs/>
          <w:color w:val="00B050"/>
          <w:sz w:val="20"/>
          <w:szCs w:val="20"/>
          <w:rPrChange w:id="414" w:author="Patrick Ames" w:date="2020-11-09T13:01:00Z">
            <w:rPr>
              <w:rFonts w:ascii="Courier New" w:hAnsi="Courier New" w:cs="Courier New"/>
              <w:b/>
              <w:bCs/>
              <w:color w:val="00B050"/>
              <w:sz w:val="20"/>
              <w:szCs w:val="20"/>
            </w:rPr>
          </w:rPrChange>
        </w:rPr>
        <w:t>netlink</w:t>
      </w:r>
      <w:proofErr w:type="spellEnd"/>
      <w:r w:rsidR="00567679" w:rsidRPr="00915212">
        <w:rPr>
          <w:rFonts w:ascii="Courier New" w:hAnsi="Courier New" w:cs="Courier New"/>
          <w:bCs/>
          <w:color w:val="00B050"/>
          <w:sz w:val="20"/>
          <w:szCs w:val="20"/>
          <w:rPrChange w:id="415" w:author="Patrick Ames" w:date="2020-11-09T13:01:00Z">
            <w:rPr>
              <w:rFonts w:ascii="Courier New" w:hAnsi="Courier New" w:cs="Courier New"/>
              <w:b/>
              <w:bCs/>
              <w:color w:val="00B050"/>
              <w:sz w:val="20"/>
              <w:szCs w:val="20"/>
            </w:rPr>
          </w:rPrChange>
        </w:rPr>
        <w:t xml:space="preserve"> </w:t>
      </w:r>
      <w:proofErr w:type="spellStart"/>
      <w:r w:rsidR="00567679" w:rsidRPr="00915212">
        <w:rPr>
          <w:rFonts w:ascii="Courier New" w:hAnsi="Courier New" w:cs="Courier New"/>
          <w:bCs/>
          <w:color w:val="00B050"/>
          <w:sz w:val="20"/>
          <w:szCs w:val="20"/>
          <w:rPrChange w:id="416" w:author="Patrick Ames" w:date="2020-11-09T13:01:00Z">
            <w:rPr>
              <w:rFonts w:ascii="Courier New" w:hAnsi="Courier New" w:cs="Courier New"/>
              <w:b/>
              <w:bCs/>
              <w:color w:val="00B050"/>
              <w:sz w:val="20"/>
              <w:szCs w:val="20"/>
            </w:rPr>
          </w:rPrChange>
        </w:rPr>
        <w:t>lcore</w:t>
      </w:r>
      <w:proofErr w:type="spellEnd"/>
    </w:p>
    <w:p w14:paraId="48DA6EFD" w14:textId="63439F62"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3685  3806 ?        6-16:39:37 lcore-slave-10</w:t>
      </w:r>
      <w:r w:rsidR="00567679" w:rsidRPr="001466F5">
        <w:rPr>
          <w:rFonts w:ascii="Courier New" w:hAnsi="Courier New" w:cs="Courier New"/>
          <w:sz w:val="20"/>
          <w:szCs w:val="20"/>
        </w:rPr>
        <w:t xml:space="preserve"> </w:t>
      </w:r>
      <w:r w:rsidR="00567679" w:rsidRPr="00915212">
        <w:rPr>
          <w:rFonts w:ascii="Courier New" w:hAnsi="Courier New" w:cs="Courier New"/>
          <w:bCs/>
          <w:color w:val="00B050"/>
          <w:sz w:val="20"/>
          <w:szCs w:val="20"/>
          <w:rPrChange w:id="417" w:author="Patrick Ames" w:date="2020-11-09T13:01:00Z">
            <w:rPr>
              <w:rFonts w:ascii="Courier New" w:hAnsi="Courier New" w:cs="Courier New"/>
              <w:b/>
              <w:bCs/>
              <w:color w:val="00B050"/>
              <w:sz w:val="20"/>
              <w:szCs w:val="20"/>
            </w:rPr>
          </w:rPrChange>
        </w:rPr>
        <w:sym w:font="Wingdings" w:char="F0DF"/>
      </w:r>
      <w:r w:rsidR="00567679" w:rsidRPr="00915212">
        <w:rPr>
          <w:rFonts w:ascii="Courier New" w:hAnsi="Courier New" w:cs="Courier New"/>
          <w:bCs/>
          <w:color w:val="00B050"/>
          <w:sz w:val="20"/>
          <w:szCs w:val="20"/>
          <w:rPrChange w:id="418" w:author="Patrick Ames" w:date="2020-11-09T13:01:00Z">
            <w:rPr>
              <w:rFonts w:ascii="Courier New" w:hAnsi="Courier New" w:cs="Courier New"/>
              <w:b/>
              <w:bCs/>
              <w:color w:val="00B050"/>
              <w:sz w:val="20"/>
              <w:szCs w:val="20"/>
            </w:rPr>
          </w:rPrChange>
        </w:rPr>
        <w:t xml:space="preserve"> forwarding thread #1</w:t>
      </w:r>
    </w:p>
    <w:p w14:paraId="7EE0BDCB" w14:textId="34465B81"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3685  3807 ?        6-16:40:48 lcore-slave-11</w:t>
      </w:r>
      <w:r w:rsidR="00567679" w:rsidRPr="001466F5">
        <w:rPr>
          <w:rFonts w:ascii="Courier New" w:hAnsi="Courier New" w:cs="Courier New"/>
          <w:sz w:val="20"/>
          <w:szCs w:val="20"/>
        </w:rPr>
        <w:t xml:space="preserve"> </w:t>
      </w:r>
      <w:r w:rsidR="00567679" w:rsidRPr="00915212">
        <w:rPr>
          <w:rFonts w:ascii="Courier New" w:hAnsi="Courier New" w:cs="Courier New"/>
          <w:bCs/>
          <w:color w:val="00B050"/>
          <w:sz w:val="20"/>
          <w:szCs w:val="20"/>
          <w:rPrChange w:id="419" w:author="Patrick Ames" w:date="2020-11-09T13:01:00Z">
            <w:rPr>
              <w:rFonts w:ascii="Courier New" w:hAnsi="Courier New" w:cs="Courier New"/>
              <w:b/>
              <w:bCs/>
              <w:color w:val="00B050"/>
              <w:sz w:val="20"/>
              <w:szCs w:val="20"/>
            </w:rPr>
          </w:rPrChange>
        </w:rPr>
        <w:sym w:font="Wingdings" w:char="F0DF"/>
      </w:r>
      <w:r w:rsidR="00567679" w:rsidRPr="00915212">
        <w:rPr>
          <w:rFonts w:ascii="Courier New" w:hAnsi="Courier New" w:cs="Courier New"/>
          <w:bCs/>
          <w:color w:val="00B050"/>
          <w:sz w:val="20"/>
          <w:szCs w:val="20"/>
          <w:rPrChange w:id="420" w:author="Patrick Ames" w:date="2020-11-09T13:01:00Z">
            <w:rPr>
              <w:rFonts w:ascii="Courier New" w:hAnsi="Courier New" w:cs="Courier New"/>
              <w:b/>
              <w:bCs/>
              <w:color w:val="00B050"/>
              <w:sz w:val="20"/>
              <w:szCs w:val="20"/>
            </w:rPr>
          </w:rPrChange>
        </w:rPr>
        <w:t xml:space="preserve"> forwarding thread #2</w:t>
      </w:r>
    </w:p>
    <w:p w14:paraId="0EDE0571" w14:textId="0A3122BB"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3685  3808 ?        6-16:35:35 lcore-slave-12</w:t>
      </w:r>
      <w:r w:rsidR="00567679" w:rsidRPr="001466F5">
        <w:rPr>
          <w:rFonts w:ascii="Courier New" w:hAnsi="Courier New" w:cs="Courier New"/>
          <w:sz w:val="20"/>
          <w:szCs w:val="20"/>
        </w:rPr>
        <w:t xml:space="preserve"> </w:t>
      </w:r>
      <w:r w:rsidR="00567679" w:rsidRPr="00915212">
        <w:rPr>
          <w:rFonts w:ascii="Courier New" w:hAnsi="Courier New" w:cs="Courier New"/>
          <w:bCs/>
          <w:color w:val="00B050"/>
          <w:sz w:val="20"/>
          <w:szCs w:val="20"/>
          <w:rPrChange w:id="421" w:author="Patrick Ames" w:date="2020-11-09T13:01:00Z">
            <w:rPr>
              <w:rFonts w:ascii="Courier New" w:hAnsi="Courier New" w:cs="Courier New"/>
              <w:b/>
              <w:bCs/>
              <w:color w:val="00B050"/>
              <w:sz w:val="20"/>
              <w:szCs w:val="20"/>
            </w:rPr>
          </w:rPrChange>
        </w:rPr>
        <w:sym w:font="Wingdings" w:char="F0DF"/>
      </w:r>
      <w:r w:rsidR="00567679" w:rsidRPr="00915212">
        <w:rPr>
          <w:rFonts w:ascii="Courier New" w:hAnsi="Courier New" w:cs="Courier New"/>
          <w:bCs/>
          <w:color w:val="00B050"/>
          <w:sz w:val="20"/>
          <w:szCs w:val="20"/>
          <w:rPrChange w:id="422" w:author="Patrick Ames" w:date="2020-11-09T13:01:00Z">
            <w:rPr>
              <w:rFonts w:ascii="Courier New" w:hAnsi="Courier New" w:cs="Courier New"/>
              <w:b/>
              <w:bCs/>
              <w:color w:val="00B050"/>
              <w:sz w:val="20"/>
              <w:szCs w:val="20"/>
            </w:rPr>
          </w:rPrChange>
        </w:rPr>
        <w:t xml:space="preserve"> forwarding thread #3</w:t>
      </w:r>
    </w:p>
    <w:p w14:paraId="76837AB7" w14:textId="1A0E229F"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3685  3809 ?        6-16:37:52 lcore-slave-13</w:t>
      </w:r>
      <w:r w:rsidR="00567679" w:rsidRPr="001466F5">
        <w:rPr>
          <w:rFonts w:ascii="Courier New" w:hAnsi="Courier New" w:cs="Courier New"/>
          <w:sz w:val="20"/>
          <w:szCs w:val="20"/>
        </w:rPr>
        <w:t xml:space="preserve"> </w:t>
      </w:r>
      <w:r w:rsidR="00567679" w:rsidRPr="00915212">
        <w:rPr>
          <w:rFonts w:ascii="Courier New" w:hAnsi="Courier New" w:cs="Courier New"/>
          <w:bCs/>
          <w:color w:val="00B050"/>
          <w:sz w:val="20"/>
          <w:szCs w:val="20"/>
          <w:rPrChange w:id="423" w:author="Patrick Ames" w:date="2020-11-09T13:01:00Z">
            <w:rPr>
              <w:rFonts w:ascii="Courier New" w:hAnsi="Courier New" w:cs="Courier New"/>
              <w:b/>
              <w:bCs/>
              <w:color w:val="00B050"/>
              <w:sz w:val="20"/>
              <w:szCs w:val="20"/>
            </w:rPr>
          </w:rPrChange>
        </w:rPr>
        <w:sym w:font="Wingdings" w:char="F0DF"/>
      </w:r>
      <w:r w:rsidR="00567679" w:rsidRPr="00915212">
        <w:rPr>
          <w:rFonts w:ascii="Courier New" w:hAnsi="Courier New" w:cs="Courier New"/>
          <w:bCs/>
          <w:color w:val="00B050"/>
          <w:sz w:val="20"/>
          <w:szCs w:val="20"/>
          <w:rPrChange w:id="424" w:author="Patrick Ames" w:date="2020-11-09T13:01:00Z">
            <w:rPr>
              <w:rFonts w:ascii="Courier New" w:hAnsi="Courier New" w:cs="Courier New"/>
              <w:b/>
              <w:bCs/>
              <w:color w:val="00B050"/>
              <w:sz w:val="20"/>
              <w:szCs w:val="20"/>
            </w:rPr>
          </w:rPrChange>
        </w:rPr>
        <w:t xml:space="preserve"> forwarding thread #4</w:t>
      </w:r>
    </w:p>
    <w:p w14:paraId="1798C469" w14:textId="64D76893" w:rsidR="00F841E1" w:rsidRPr="001466F5" w:rsidRDefault="00A35A74"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w:t>
      </w:r>
      <w:r w:rsidR="00F841E1" w:rsidRPr="001466F5">
        <w:rPr>
          <w:rFonts w:ascii="Courier New" w:hAnsi="Courier New" w:cs="Courier New"/>
          <w:sz w:val="20"/>
          <w:szCs w:val="20"/>
        </w:rPr>
        <w:t>3685  5048 ?        00:00:00 lcore-slave-9</w:t>
      </w:r>
      <w:r w:rsidR="00567679" w:rsidRPr="001466F5">
        <w:rPr>
          <w:rFonts w:ascii="Courier New" w:hAnsi="Courier New" w:cs="Courier New"/>
          <w:sz w:val="20"/>
          <w:szCs w:val="20"/>
        </w:rPr>
        <w:t xml:space="preserve"> </w:t>
      </w:r>
      <w:r w:rsidR="000929E8">
        <w:rPr>
          <w:rFonts w:ascii="Courier New" w:hAnsi="Courier New" w:cs="Courier New"/>
          <w:sz w:val="20"/>
          <w:szCs w:val="20"/>
        </w:rPr>
        <w:t xml:space="preserve">   </w:t>
      </w:r>
      <w:r w:rsidR="00567679" w:rsidRPr="00915212">
        <w:rPr>
          <w:rFonts w:ascii="Courier New" w:hAnsi="Courier New" w:cs="Courier New"/>
          <w:bCs/>
          <w:color w:val="00B050"/>
          <w:sz w:val="20"/>
          <w:szCs w:val="20"/>
          <w:rPrChange w:id="425" w:author="Patrick Ames" w:date="2020-11-09T13:01:00Z">
            <w:rPr>
              <w:rFonts w:ascii="Courier New" w:hAnsi="Courier New" w:cs="Courier New"/>
              <w:b/>
              <w:bCs/>
              <w:color w:val="00B050"/>
              <w:sz w:val="20"/>
              <w:szCs w:val="20"/>
            </w:rPr>
          </w:rPrChange>
        </w:rPr>
        <w:sym w:font="Wingdings" w:char="F0DF"/>
      </w:r>
      <w:r w:rsidR="00567679" w:rsidRPr="00915212">
        <w:rPr>
          <w:rFonts w:ascii="Courier New" w:hAnsi="Courier New" w:cs="Courier New"/>
          <w:bCs/>
          <w:color w:val="00B050"/>
          <w:sz w:val="20"/>
          <w:szCs w:val="20"/>
          <w:rPrChange w:id="426" w:author="Patrick Ames" w:date="2020-11-09T13:01:00Z">
            <w:rPr>
              <w:rFonts w:ascii="Courier New" w:hAnsi="Courier New" w:cs="Courier New"/>
              <w:b/>
              <w:bCs/>
              <w:color w:val="00B050"/>
              <w:sz w:val="20"/>
              <w:szCs w:val="20"/>
            </w:rPr>
          </w:rPrChange>
        </w:rPr>
        <w:t xml:space="preserve"> fork of </w:t>
      </w:r>
      <w:proofErr w:type="spellStart"/>
      <w:r w:rsidR="00567679" w:rsidRPr="00915212">
        <w:rPr>
          <w:rFonts w:ascii="Courier New" w:hAnsi="Courier New" w:cs="Courier New"/>
          <w:bCs/>
          <w:color w:val="00B050"/>
          <w:sz w:val="20"/>
          <w:szCs w:val="20"/>
          <w:rPrChange w:id="427" w:author="Patrick Ames" w:date="2020-11-09T13:01:00Z">
            <w:rPr>
              <w:rFonts w:ascii="Courier New" w:hAnsi="Courier New" w:cs="Courier New"/>
              <w:b/>
              <w:bCs/>
              <w:color w:val="00B050"/>
              <w:sz w:val="20"/>
              <w:szCs w:val="20"/>
            </w:rPr>
          </w:rPrChange>
        </w:rPr>
        <w:t>netlink</w:t>
      </w:r>
      <w:proofErr w:type="spellEnd"/>
      <w:r w:rsidR="00567679" w:rsidRPr="00915212">
        <w:rPr>
          <w:rFonts w:ascii="Courier New" w:hAnsi="Courier New" w:cs="Courier New"/>
          <w:bCs/>
          <w:color w:val="00B050"/>
          <w:sz w:val="20"/>
          <w:szCs w:val="20"/>
          <w:rPrChange w:id="428" w:author="Patrick Ames" w:date="2020-11-09T13:01:00Z">
            <w:rPr>
              <w:rFonts w:ascii="Courier New" w:hAnsi="Courier New" w:cs="Courier New"/>
              <w:b/>
              <w:bCs/>
              <w:color w:val="00B050"/>
              <w:sz w:val="20"/>
              <w:szCs w:val="20"/>
            </w:rPr>
          </w:rPrChange>
        </w:rPr>
        <w:t xml:space="preserve"> core</w:t>
      </w:r>
      <w:r w:rsidR="000929E8" w:rsidRPr="000929E8">
        <w:rPr>
          <w:rFonts w:ascii="Courier New" w:hAnsi="Courier New" w:cs="Courier New"/>
          <w:b/>
          <w:bCs/>
          <w:color w:val="00B050"/>
          <w:sz w:val="20"/>
          <w:szCs w:val="20"/>
        </w:rPr>
        <w:br/>
      </w:r>
      <w:r w:rsidR="000929E8">
        <w:rPr>
          <w:rFonts w:ascii="Courier New" w:hAnsi="Courier New" w:cs="Courier New"/>
          <w:sz w:val="20"/>
          <w:szCs w:val="20"/>
        </w:rPr>
        <w:t xml:space="preserve">                                               </w:t>
      </w:r>
      <w:r w:rsidR="00567679" w:rsidRPr="00BF7F49">
        <w:rPr>
          <w:rFonts w:ascii="Courier New" w:hAnsi="Courier New" w:cs="Courier New"/>
          <w:sz w:val="20"/>
          <w:szCs w:val="20"/>
        </w:rPr>
        <w:t xml:space="preserve"> </w:t>
      </w:r>
      <w:r w:rsidR="00567679" w:rsidRPr="00915212">
        <w:rPr>
          <w:rFonts w:ascii="Courier New" w:hAnsi="Courier New" w:cs="Courier New"/>
          <w:bCs/>
          <w:color w:val="00B050"/>
          <w:sz w:val="20"/>
          <w:szCs w:val="20"/>
          <w:rPrChange w:id="429" w:author="Patrick Ames" w:date="2020-11-09T13:01:00Z">
            <w:rPr>
              <w:rFonts w:ascii="Courier New" w:hAnsi="Courier New" w:cs="Courier New"/>
              <w:b/>
              <w:bCs/>
              <w:color w:val="00B050"/>
              <w:sz w:val="20"/>
              <w:szCs w:val="20"/>
            </w:rPr>
          </w:rPrChange>
        </w:rPr>
        <w:t xml:space="preserve">(for client mode </w:t>
      </w:r>
      <w:proofErr w:type="spellStart"/>
      <w:r w:rsidR="00567679" w:rsidRPr="00915212">
        <w:rPr>
          <w:rFonts w:ascii="Courier New" w:hAnsi="Courier New" w:cs="Courier New"/>
          <w:bCs/>
          <w:color w:val="00B050"/>
          <w:sz w:val="20"/>
          <w:szCs w:val="20"/>
          <w:rPrChange w:id="430" w:author="Patrick Ames" w:date="2020-11-09T13:01:00Z">
            <w:rPr>
              <w:rFonts w:ascii="Courier New" w:hAnsi="Courier New" w:cs="Courier New"/>
              <w:b/>
              <w:bCs/>
              <w:color w:val="00B050"/>
              <w:sz w:val="20"/>
              <w:szCs w:val="20"/>
            </w:rPr>
          </w:rPrChange>
        </w:rPr>
        <w:t>qemu</w:t>
      </w:r>
      <w:proofErr w:type="spellEnd"/>
      <w:r w:rsidR="00567679" w:rsidRPr="00915212">
        <w:rPr>
          <w:rFonts w:ascii="Courier New" w:hAnsi="Courier New" w:cs="Courier New"/>
          <w:bCs/>
          <w:color w:val="00B050"/>
          <w:sz w:val="20"/>
          <w:szCs w:val="20"/>
          <w:rPrChange w:id="431" w:author="Patrick Ames" w:date="2020-11-09T13:01:00Z">
            <w:rPr>
              <w:rFonts w:ascii="Courier New" w:hAnsi="Courier New" w:cs="Courier New"/>
              <w:b/>
              <w:bCs/>
              <w:color w:val="00B050"/>
              <w:sz w:val="20"/>
              <w:szCs w:val="20"/>
            </w:rPr>
          </w:rPrChange>
        </w:rPr>
        <w:t>)</w:t>
      </w:r>
    </w:p>
    <w:p w14:paraId="5AB3BDFE" w14:textId="66D1FA71" w:rsidR="00F841E1" w:rsidRDefault="00F841E1" w:rsidP="00F841E1">
      <w:pPr>
        <w:pStyle w:val="BodyText"/>
        <w:spacing w:before="0" w:after="0"/>
      </w:pPr>
    </w:p>
    <w:p w14:paraId="002433FE" w14:textId="351EC119" w:rsidR="00AB0697" w:rsidRDefault="00F63F89" w:rsidP="004C3384">
      <w:pPr>
        <w:pStyle w:val="Heading4"/>
      </w:pPr>
      <w:r>
        <w:t xml:space="preserve">Packet processing models in </w:t>
      </w:r>
      <w:proofErr w:type="spellStart"/>
      <w:r w:rsidR="00AB0697">
        <w:t>dataplane</w:t>
      </w:r>
      <w:proofErr w:type="spellEnd"/>
      <w:r w:rsidR="00AB0697">
        <w:t xml:space="preserve"> software</w:t>
      </w:r>
    </w:p>
    <w:p w14:paraId="505B658B" w14:textId="2902BABF" w:rsidR="00AB0697" w:rsidRPr="00915212" w:rsidDel="00915212" w:rsidRDefault="00AB0697" w:rsidP="00915212">
      <w:pPr>
        <w:pStyle w:val="BodyText"/>
        <w:rPr>
          <w:del w:id="432" w:author="Patrick Ames" w:date="2020-11-09T13:01:00Z"/>
          <w:rPrChange w:id="433" w:author="Patrick Ames" w:date="2020-11-09T13:01:00Z">
            <w:rPr>
              <w:del w:id="434" w:author="Patrick Ames" w:date="2020-11-09T13:01:00Z"/>
              <w:rFonts w:ascii="Calibri" w:hAnsi="Calibri" w:cs="Calibri"/>
            </w:rPr>
          </w:rPrChange>
        </w:rPr>
        <w:pPrChange w:id="435" w:author="Patrick Ames" w:date="2020-11-09T13:01:00Z">
          <w:pPr>
            <w:pStyle w:val="BodyText"/>
            <w:spacing w:before="0" w:after="0"/>
          </w:pPr>
        </w:pPrChange>
      </w:pPr>
    </w:p>
    <w:p w14:paraId="624F39FB" w14:textId="570E8CFA" w:rsidR="00AB0697" w:rsidRPr="00C74C8C" w:rsidRDefault="00B83518" w:rsidP="00915212">
      <w:pPr>
        <w:pStyle w:val="BodyText"/>
        <w:pPrChange w:id="436" w:author="Patrick Ames" w:date="2020-11-09T13:01:00Z">
          <w:pPr>
            <w:pStyle w:val="BodyText"/>
            <w:spacing w:before="0" w:after="0"/>
          </w:pPr>
        </w:pPrChange>
      </w:pPr>
      <w:r w:rsidRPr="00915212">
        <w:rPr>
          <w:rPrChange w:id="437" w:author="Patrick Ames" w:date="2020-11-09T13:01:00Z">
            <w:rPr>
              <w:rFonts w:ascii="Calibri" w:hAnsi="Calibri" w:cs="Calibri"/>
            </w:rPr>
          </w:rPrChange>
        </w:rPr>
        <w:t>Mul</w:t>
      </w:r>
      <w:r w:rsidRPr="00C74C8C">
        <w:t>ti-threaded data</w:t>
      </w:r>
      <w:ins w:id="438" w:author="Patrick Ames" w:date="2020-11-09T13:03:00Z">
        <w:r w:rsidR="00915212">
          <w:t xml:space="preserve"> </w:t>
        </w:r>
      </w:ins>
      <w:r w:rsidRPr="00C74C8C">
        <w:t xml:space="preserve">plane application follows </w:t>
      </w:r>
      <w:r w:rsidR="00AB0697" w:rsidRPr="00C74C8C">
        <w:t>three types of packet processing models:</w:t>
      </w:r>
    </w:p>
    <w:p w14:paraId="50B1A931" w14:textId="68C3042E" w:rsidR="00AB0697" w:rsidRPr="00C74C8C" w:rsidDel="00915212" w:rsidRDefault="00AB0697" w:rsidP="00F841E1">
      <w:pPr>
        <w:pStyle w:val="BodyText"/>
        <w:spacing w:before="0" w:after="0"/>
        <w:rPr>
          <w:del w:id="439" w:author="Patrick Ames" w:date="2020-11-09T13:01:00Z"/>
          <w:rFonts w:ascii="Calibri" w:hAnsi="Calibri" w:cs="Calibri"/>
        </w:rPr>
      </w:pPr>
    </w:p>
    <w:p w14:paraId="0B9F734A" w14:textId="229F784D" w:rsidR="00AB0697" w:rsidRPr="00C74C8C" w:rsidRDefault="001B77E4" w:rsidP="00014EE0">
      <w:pPr>
        <w:pStyle w:val="BodyText"/>
        <w:numPr>
          <w:ilvl w:val="0"/>
          <w:numId w:val="7"/>
        </w:numPr>
        <w:spacing w:before="0" w:after="0"/>
        <w:rPr>
          <w:rFonts w:ascii="Calibri" w:hAnsi="Calibri" w:cs="Calibri"/>
        </w:rPr>
      </w:pPr>
      <w:r w:rsidRPr="00C74C8C">
        <w:rPr>
          <w:rFonts w:ascii="Calibri" w:hAnsi="Calibri" w:cs="Calibri"/>
        </w:rPr>
        <w:t>Run-to-completion model</w:t>
      </w:r>
    </w:p>
    <w:p w14:paraId="7FB603B6" w14:textId="67A45EF3" w:rsidR="001B77E4" w:rsidRPr="00C74C8C" w:rsidRDefault="001B77E4" w:rsidP="00014EE0">
      <w:pPr>
        <w:pStyle w:val="BodyText"/>
        <w:numPr>
          <w:ilvl w:val="0"/>
          <w:numId w:val="7"/>
        </w:numPr>
        <w:spacing w:before="0" w:after="0"/>
        <w:rPr>
          <w:rFonts w:ascii="Calibri" w:hAnsi="Calibri" w:cs="Calibri"/>
        </w:rPr>
      </w:pPr>
      <w:r w:rsidRPr="00C74C8C">
        <w:rPr>
          <w:rFonts w:ascii="Calibri" w:hAnsi="Calibri" w:cs="Calibri"/>
        </w:rPr>
        <w:t>Pipeline model</w:t>
      </w:r>
    </w:p>
    <w:p w14:paraId="28128C1B" w14:textId="322C8841" w:rsidR="001B77E4" w:rsidRPr="00C74C8C" w:rsidRDefault="001B77E4" w:rsidP="00014EE0">
      <w:pPr>
        <w:pStyle w:val="BodyText"/>
        <w:numPr>
          <w:ilvl w:val="0"/>
          <w:numId w:val="7"/>
        </w:numPr>
        <w:spacing w:before="0" w:after="0"/>
        <w:rPr>
          <w:rFonts w:ascii="Calibri" w:hAnsi="Calibri" w:cs="Calibri"/>
        </w:rPr>
      </w:pPr>
      <w:r w:rsidRPr="00C74C8C">
        <w:rPr>
          <w:rFonts w:ascii="Calibri" w:hAnsi="Calibri" w:cs="Calibri"/>
        </w:rPr>
        <w:t>Hybrid model</w:t>
      </w:r>
    </w:p>
    <w:p w14:paraId="0A8911E7" w14:textId="1C844DE7" w:rsidR="001B77E4" w:rsidRPr="00C74C8C" w:rsidDel="00915212" w:rsidRDefault="001B77E4" w:rsidP="001B77E4">
      <w:pPr>
        <w:pStyle w:val="BodyText"/>
        <w:spacing w:before="0" w:after="0"/>
        <w:rPr>
          <w:del w:id="440" w:author="Patrick Ames" w:date="2020-11-09T13:01:00Z"/>
          <w:rFonts w:ascii="Calibri" w:hAnsi="Calibri" w:cs="Calibri"/>
        </w:rPr>
      </w:pPr>
    </w:p>
    <w:p w14:paraId="4807F6AF" w14:textId="6AE5A9EC" w:rsidR="001B77E4" w:rsidRPr="00C74C8C" w:rsidRDefault="001B77E4" w:rsidP="00915212">
      <w:pPr>
        <w:pStyle w:val="BodyText"/>
        <w:pPrChange w:id="441" w:author="Patrick Ames" w:date="2020-11-09T13:01:00Z">
          <w:pPr>
            <w:spacing w:after="0"/>
          </w:pPr>
        </w:pPrChange>
      </w:pPr>
      <w:r w:rsidRPr="00C74C8C">
        <w:t xml:space="preserve">In </w:t>
      </w:r>
      <w:r w:rsidRPr="00915212">
        <w:rPr>
          <w:i/>
          <w:iCs/>
          <w:rPrChange w:id="442" w:author="Patrick Ames" w:date="2020-11-09T13:01:00Z">
            <w:rPr>
              <w:b/>
              <w:bCs/>
            </w:rPr>
          </w:rPrChange>
        </w:rPr>
        <w:t>run-to-completion model</w:t>
      </w:r>
      <w:r w:rsidRPr="00C74C8C">
        <w:t xml:space="preserve">, the software does not have multiple stages and it does the entire processing in a single context or </w:t>
      </w:r>
      <w:r w:rsidRPr="00915212">
        <w:rPr>
          <w:i/>
          <w:iCs/>
          <w:rPrChange w:id="443" w:author="Patrick Ames" w:date="2020-11-09T13:01:00Z">
            <w:rPr>
              <w:b/>
              <w:bCs/>
            </w:rPr>
          </w:rPrChange>
        </w:rPr>
        <w:t>single stage</w:t>
      </w:r>
      <w:r w:rsidRPr="00C74C8C">
        <w:t xml:space="preserve">. There </w:t>
      </w:r>
      <w:r w:rsidR="00624701" w:rsidRPr="00C74C8C">
        <w:t>is</w:t>
      </w:r>
      <w:r w:rsidRPr="00C74C8C">
        <w:t xml:space="preserve"> n</w:t>
      </w:r>
      <w:r w:rsidR="00825D26" w:rsidRPr="00C74C8C">
        <w:t>o inter</w:t>
      </w:r>
      <w:r w:rsidR="00624701" w:rsidRPr="00C74C8C">
        <w:t>-threads</w:t>
      </w:r>
      <w:r w:rsidR="00825D26" w:rsidRPr="00C74C8C">
        <w:t xml:space="preserve"> packet buffering</w:t>
      </w:r>
      <w:r w:rsidR="00B348C9" w:rsidRPr="00C74C8C">
        <w:rPr>
          <w:rStyle w:val="CommentReference"/>
          <w:rFonts w:ascii="Calibri" w:hAnsi="Calibri" w:cs="Calibri"/>
        </w:rPr>
        <w:t>,</w:t>
      </w:r>
      <w:r w:rsidR="00624701" w:rsidRPr="00C74C8C">
        <w:t xml:space="preserve"> hence</w:t>
      </w:r>
      <w:r w:rsidRPr="00C74C8C">
        <w:t xml:space="preserve"> latency overheads are less.</w:t>
      </w:r>
    </w:p>
    <w:p w14:paraId="748F7169" w14:textId="1AAD4DB1" w:rsidR="001B77E4" w:rsidRPr="00C74C8C" w:rsidDel="00915212" w:rsidRDefault="001B77E4" w:rsidP="00915212">
      <w:pPr>
        <w:pStyle w:val="BodyText"/>
        <w:rPr>
          <w:del w:id="444" w:author="Patrick Ames" w:date="2020-11-09T13:01:00Z"/>
        </w:rPr>
        <w:pPrChange w:id="445" w:author="Patrick Ames" w:date="2020-11-09T13:01:00Z">
          <w:pPr>
            <w:spacing w:after="0"/>
          </w:pPr>
        </w:pPrChange>
      </w:pPr>
    </w:p>
    <w:p w14:paraId="3DFEC12E" w14:textId="497F0127" w:rsidR="001B77E4" w:rsidRPr="00C74C8C" w:rsidRDefault="003B0904" w:rsidP="00915212">
      <w:pPr>
        <w:pStyle w:val="BodyText"/>
        <w:pPrChange w:id="446" w:author="Patrick Ames" w:date="2020-11-09T13:03:00Z">
          <w:pPr>
            <w:spacing w:after="0"/>
          </w:pPr>
        </w:pPrChange>
      </w:pPr>
      <w:r w:rsidRPr="00C74C8C">
        <w:t>In</w:t>
      </w:r>
      <w:r w:rsidR="001B77E4" w:rsidRPr="00C74C8C">
        <w:t xml:space="preserve"> the </w:t>
      </w:r>
      <w:r w:rsidR="001B77E4" w:rsidRPr="00915212">
        <w:rPr>
          <w:i/>
          <w:iCs/>
          <w:rPrChange w:id="447" w:author="Patrick Ames" w:date="2020-11-09T13:02:00Z">
            <w:rPr>
              <w:b/>
              <w:bCs/>
            </w:rPr>
          </w:rPrChange>
        </w:rPr>
        <w:t>pipeline model</w:t>
      </w:r>
      <w:r w:rsidR="001B77E4" w:rsidRPr="00C74C8C">
        <w:t xml:space="preserve">, the software is divided into </w:t>
      </w:r>
      <w:r w:rsidR="001B77E4" w:rsidRPr="00915212">
        <w:rPr>
          <w:i/>
          <w:iCs/>
          <w:rPrChange w:id="448" w:author="Patrick Ames" w:date="2020-11-09T13:02:00Z">
            <w:rPr>
              <w:b/>
              <w:bCs/>
            </w:rPr>
          </w:rPrChange>
        </w:rPr>
        <w:t>multiple stages</w:t>
      </w:r>
      <w:r w:rsidR="001B77E4" w:rsidRPr="00C74C8C">
        <w:t xml:space="preserve">. Each stage completes part of the processing and hands it over to the next stage and so on. The way to handover is </w:t>
      </w:r>
      <w:r w:rsidR="001B77E4" w:rsidRPr="00C74C8C">
        <w:lastRenderedPageBreak/>
        <w:t>using a FIFO buffer between the stages. These buffers</w:t>
      </w:r>
      <w:r w:rsidRPr="00C74C8C">
        <w:t xml:space="preserve"> introduce</w:t>
      </w:r>
      <w:r w:rsidR="001B77E4" w:rsidRPr="00C74C8C">
        <w:t xml:space="preserve"> latency. </w:t>
      </w:r>
      <w:r w:rsidRPr="00C74C8C">
        <w:t>But the main advantage of this model</w:t>
      </w:r>
      <w:r w:rsidR="001B77E4" w:rsidRPr="00C74C8C">
        <w:t xml:space="preserve"> is that </w:t>
      </w:r>
      <w:r w:rsidRPr="00C74C8C">
        <w:t>it</w:t>
      </w:r>
      <w:r w:rsidR="001B77E4" w:rsidRPr="00C74C8C">
        <w:t xml:space="preserve"> ensures</w:t>
      </w:r>
      <w:r w:rsidR="00074CE1" w:rsidRPr="00C74C8C">
        <w:t xml:space="preserve"> even</w:t>
      </w:r>
      <w:r w:rsidR="001B77E4" w:rsidRPr="00C74C8C">
        <w:t xml:space="preserve"> load balancing</w:t>
      </w:r>
      <w:r w:rsidR="00074CE1" w:rsidRPr="00C74C8C">
        <w:t xml:space="preserve"> of all stages in the even</w:t>
      </w:r>
      <w:r w:rsidR="00BD30F1" w:rsidRPr="00C74C8C">
        <w:t>t</w:t>
      </w:r>
      <w:r w:rsidR="00074CE1" w:rsidRPr="00C74C8C">
        <w:t xml:space="preserve"> when only a few stages are loaded than others</w:t>
      </w:r>
      <w:r w:rsidR="001B77E4" w:rsidRPr="00C74C8C">
        <w:t>.</w:t>
      </w:r>
    </w:p>
    <w:p w14:paraId="7145DB3F" w14:textId="343FBB49" w:rsidR="001B77E4" w:rsidRPr="00C74C8C" w:rsidDel="00915212" w:rsidRDefault="001B77E4" w:rsidP="00915212">
      <w:pPr>
        <w:pStyle w:val="BodyText"/>
        <w:rPr>
          <w:del w:id="449" w:author="Patrick Ames" w:date="2020-11-09T13:03:00Z"/>
          <w:rFonts w:ascii="Calibri" w:hAnsi="Calibri" w:cs="Calibri"/>
        </w:rPr>
        <w:pPrChange w:id="450" w:author="Patrick Ames" w:date="2020-11-09T13:03:00Z">
          <w:pPr>
            <w:spacing w:after="0"/>
          </w:pPr>
        </w:pPrChange>
      </w:pPr>
    </w:p>
    <w:p w14:paraId="07D41B3B" w14:textId="6F25673E" w:rsidR="003000BF" w:rsidRPr="00C74C8C" w:rsidRDefault="001B77E4" w:rsidP="00915212">
      <w:pPr>
        <w:pStyle w:val="BodyText"/>
        <w:rPr>
          <w:rFonts w:ascii="Calibri" w:hAnsi="Calibri" w:cs="Calibri"/>
        </w:rPr>
        <w:pPrChange w:id="451" w:author="Patrick Ames" w:date="2020-11-09T13:03:00Z">
          <w:pPr>
            <w:spacing w:after="0"/>
          </w:pPr>
        </w:pPrChange>
      </w:pPr>
      <w:r w:rsidRPr="00C74C8C">
        <w:rPr>
          <w:rFonts w:ascii="Calibri" w:hAnsi="Calibri" w:cs="Calibri"/>
        </w:rPr>
        <w:t xml:space="preserve">Contrail vRouter uses a </w:t>
      </w:r>
      <w:r w:rsidRPr="00915212">
        <w:rPr>
          <w:rFonts w:ascii="Calibri" w:hAnsi="Calibri" w:cs="Calibri"/>
          <w:i/>
          <w:iCs/>
          <w:rPrChange w:id="452" w:author="Patrick Ames" w:date="2020-11-09T13:02:00Z">
            <w:rPr>
              <w:rFonts w:ascii="Calibri" w:hAnsi="Calibri" w:cs="Calibri"/>
              <w:b/>
              <w:bCs/>
            </w:rPr>
          </w:rPrChange>
        </w:rPr>
        <w:t>hybrid model</w:t>
      </w:r>
      <w:r w:rsidRPr="00C74C8C">
        <w:rPr>
          <w:rFonts w:ascii="Calibri" w:hAnsi="Calibri" w:cs="Calibri"/>
        </w:rPr>
        <w:t xml:space="preserve"> where it uses pipelin</w:t>
      </w:r>
      <w:r w:rsidR="00BD30F1" w:rsidRPr="00C74C8C">
        <w:rPr>
          <w:rFonts w:ascii="Calibri" w:hAnsi="Calibri" w:cs="Calibri"/>
        </w:rPr>
        <w:t xml:space="preserve">ing model in some scenarios </w:t>
      </w:r>
      <w:r w:rsidRPr="00C74C8C">
        <w:rPr>
          <w:rFonts w:ascii="Calibri" w:hAnsi="Calibri" w:cs="Calibri"/>
        </w:rPr>
        <w:t>and run-to-completion</w:t>
      </w:r>
      <w:r w:rsidR="00BD30F1" w:rsidRPr="00C74C8C">
        <w:rPr>
          <w:rFonts w:ascii="Calibri" w:hAnsi="Calibri" w:cs="Calibri"/>
        </w:rPr>
        <w:t xml:space="preserve"> model in other scenarios</w:t>
      </w:r>
      <w:r w:rsidR="006A3A04" w:rsidRPr="00C74C8C">
        <w:rPr>
          <w:rFonts w:ascii="Calibri" w:hAnsi="Calibri" w:cs="Calibri"/>
        </w:rPr>
        <w:t>. This</w:t>
      </w:r>
      <w:r w:rsidRPr="00C74C8C">
        <w:rPr>
          <w:rFonts w:ascii="Calibri" w:hAnsi="Calibri" w:cs="Calibri"/>
        </w:rPr>
        <w:t xml:space="preserve"> ensur</w:t>
      </w:r>
      <w:r w:rsidR="006A3A04" w:rsidRPr="00C74C8C">
        <w:rPr>
          <w:rFonts w:ascii="Calibri" w:hAnsi="Calibri" w:cs="Calibri"/>
        </w:rPr>
        <w:t>es</w:t>
      </w:r>
      <w:r w:rsidRPr="00C74C8C">
        <w:rPr>
          <w:rFonts w:ascii="Calibri" w:hAnsi="Calibri" w:cs="Calibri"/>
        </w:rPr>
        <w:t xml:space="preserve"> good load balancing </w:t>
      </w:r>
      <w:r w:rsidR="006A3A04" w:rsidRPr="00C74C8C">
        <w:rPr>
          <w:rFonts w:ascii="Calibri" w:hAnsi="Calibri" w:cs="Calibri"/>
        </w:rPr>
        <w:t xml:space="preserve">of all </w:t>
      </w:r>
      <w:proofErr w:type="spellStart"/>
      <w:r w:rsidR="006A3A04" w:rsidRPr="00C74C8C">
        <w:rPr>
          <w:rFonts w:ascii="Calibri" w:hAnsi="Calibri" w:cs="Calibri"/>
        </w:rPr>
        <w:t>lcores</w:t>
      </w:r>
      <w:proofErr w:type="spellEnd"/>
      <w:r w:rsidR="006A3A04" w:rsidRPr="00C74C8C">
        <w:rPr>
          <w:rFonts w:ascii="Calibri" w:hAnsi="Calibri" w:cs="Calibri"/>
        </w:rPr>
        <w:t xml:space="preserve"> with</w:t>
      </w:r>
      <w:r w:rsidRPr="00C74C8C">
        <w:rPr>
          <w:rFonts w:ascii="Calibri" w:hAnsi="Calibri" w:cs="Calibri"/>
        </w:rPr>
        <w:t xml:space="preserve"> a reasonable latency. </w:t>
      </w:r>
      <w:r w:rsidR="006A3A04" w:rsidRPr="00C74C8C">
        <w:rPr>
          <w:rFonts w:ascii="Calibri" w:hAnsi="Calibri" w:cs="Calibri"/>
        </w:rPr>
        <w:t>It needs to have FIFO</w:t>
      </w:r>
      <w:r w:rsidR="003000BF" w:rsidRPr="00C74C8C">
        <w:rPr>
          <w:rFonts w:ascii="Calibri" w:hAnsi="Calibri" w:cs="Calibri"/>
        </w:rPr>
        <w:t xml:space="preserve"> buffers</w:t>
      </w:r>
      <w:r w:rsidR="006A3A04" w:rsidRPr="00C74C8C">
        <w:rPr>
          <w:rFonts w:ascii="Calibri" w:hAnsi="Calibri" w:cs="Calibri"/>
        </w:rPr>
        <w:t xml:space="preserve"> </w:t>
      </w:r>
      <w:r w:rsidR="00D16FAC" w:rsidRPr="00C74C8C">
        <w:rPr>
          <w:rFonts w:ascii="Calibri" w:hAnsi="Calibri" w:cs="Calibri"/>
        </w:rPr>
        <w:t>due to pipelining.</w:t>
      </w:r>
    </w:p>
    <w:p w14:paraId="08F6BA4D" w14:textId="0C00A894" w:rsidR="003000BF" w:rsidRPr="00C74C8C" w:rsidDel="00915212" w:rsidRDefault="003000BF" w:rsidP="00915212">
      <w:pPr>
        <w:pStyle w:val="BodyText"/>
        <w:rPr>
          <w:del w:id="453" w:author="Patrick Ames" w:date="2020-11-09T13:03:00Z"/>
          <w:rFonts w:ascii="Calibri" w:hAnsi="Calibri" w:cs="Calibri"/>
        </w:rPr>
        <w:pPrChange w:id="454" w:author="Patrick Ames" w:date="2020-11-09T13:03:00Z">
          <w:pPr>
            <w:spacing w:after="0"/>
          </w:pPr>
        </w:pPrChange>
      </w:pPr>
    </w:p>
    <w:p w14:paraId="5813D3EF" w14:textId="104FED11" w:rsidR="001B77E4" w:rsidRPr="00C74C8C" w:rsidDel="00915212" w:rsidRDefault="001B77E4" w:rsidP="00915212">
      <w:pPr>
        <w:pStyle w:val="BodyText"/>
        <w:rPr>
          <w:del w:id="455" w:author="Patrick Ames" w:date="2020-11-09T13:03:00Z"/>
          <w:rFonts w:ascii="Calibri" w:hAnsi="Calibri" w:cs="Calibri"/>
        </w:rPr>
        <w:pPrChange w:id="456" w:author="Patrick Ames" w:date="2020-11-09T13:03:00Z">
          <w:pPr>
            <w:pStyle w:val="BodyText"/>
            <w:spacing w:before="0" w:after="0"/>
          </w:pPr>
        </w:pPrChange>
      </w:pPr>
    </w:p>
    <w:p w14:paraId="2081A562" w14:textId="17BC2CC7" w:rsidR="00816750" w:rsidRPr="00C74C8C" w:rsidRDefault="002A60BC" w:rsidP="00915212">
      <w:pPr>
        <w:pStyle w:val="BodyText"/>
        <w:rPr>
          <w:rFonts w:ascii="Calibri" w:hAnsi="Calibri" w:cs="Calibri"/>
        </w:rPr>
        <w:pPrChange w:id="457" w:author="Patrick Ames" w:date="2020-11-09T13:03:00Z">
          <w:pPr>
            <w:pStyle w:val="BodyText"/>
            <w:spacing w:before="0" w:after="0"/>
          </w:pPr>
        </w:pPrChange>
      </w:pPr>
      <w:r w:rsidRPr="00C74C8C">
        <w:rPr>
          <w:rFonts w:ascii="Calibri" w:hAnsi="Calibri" w:cs="Calibri"/>
        </w:rPr>
        <w:t xml:space="preserve">The </w:t>
      </w:r>
      <w:r w:rsidR="0076528C" w:rsidRPr="00C74C8C">
        <w:rPr>
          <w:rFonts w:ascii="Calibri" w:hAnsi="Calibri" w:cs="Calibri"/>
        </w:rPr>
        <w:t xml:space="preserve">different ways of packet processing done </w:t>
      </w:r>
      <w:r w:rsidRPr="00C74C8C">
        <w:rPr>
          <w:rFonts w:ascii="Calibri" w:hAnsi="Calibri" w:cs="Calibri"/>
        </w:rPr>
        <w:t>by the vRouter</w:t>
      </w:r>
      <w:r w:rsidR="0076528C" w:rsidRPr="00C74C8C">
        <w:rPr>
          <w:rFonts w:ascii="Calibri" w:hAnsi="Calibri" w:cs="Calibri"/>
        </w:rPr>
        <w:t xml:space="preserve"> is as follows</w:t>
      </w:r>
      <w:r w:rsidRPr="00C74C8C">
        <w:rPr>
          <w:rFonts w:ascii="Calibri" w:hAnsi="Calibri" w:cs="Calibri"/>
        </w:rPr>
        <w:t>:</w:t>
      </w:r>
    </w:p>
    <w:p w14:paraId="31727149" w14:textId="65465A99" w:rsidR="00920596" w:rsidRPr="00C74C8C" w:rsidDel="00915212" w:rsidRDefault="00920596" w:rsidP="00F841E1">
      <w:pPr>
        <w:pStyle w:val="BodyText"/>
        <w:spacing w:before="0" w:after="0"/>
        <w:rPr>
          <w:del w:id="458" w:author="Patrick Ames" w:date="2020-11-09T13:03:00Z"/>
          <w:rFonts w:ascii="Calibri" w:hAnsi="Calibri" w:cs="Calibri"/>
        </w:rPr>
      </w:pPr>
    </w:p>
    <w:p w14:paraId="71FEB912" w14:textId="780587C8" w:rsidR="002A60BC" w:rsidRPr="00C74C8C" w:rsidRDefault="00404FB4" w:rsidP="00014EE0">
      <w:pPr>
        <w:pStyle w:val="BodyText"/>
        <w:numPr>
          <w:ilvl w:val="0"/>
          <w:numId w:val="3"/>
        </w:numPr>
        <w:spacing w:before="0" w:after="0"/>
        <w:rPr>
          <w:rFonts w:ascii="Calibri" w:hAnsi="Calibri" w:cs="Calibri"/>
        </w:rPr>
      </w:pPr>
      <w:r w:rsidRPr="00915212">
        <w:rPr>
          <w:rFonts w:ascii="Calibri" w:hAnsi="Calibri" w:cs="Calibri"/>
          <w:i/>
          <w:iCs/>
          <w:rPrChange w:id="459" w:author="Patrick Ames" w:date="2020-11-09T13:02:00Z">
            <w:rPr>
              <w:rFonts w:ascii="Calibri" w:hAnsi="Calibri" w:cs="Calibri"/>
              <w:b/>
              <w:bCs/>
            </w:rPr>
          </w:rPrChange>
        </w:rPr>
        <w:t>Run-to-completion</w:t>
      </w:r>
      <w:r w:rsidRPr="00C74C8C">
        <w:rPr>
          <w:rFonts w:ascii="Calibri" w:hAnsi="Calibri" w:cs="Calibri"/>
        </w:rPr>
        <w:t>:</w:t>
      </w:r>
      <w:r w:rsidR="002A60BC" w:rsidRPr="00C74C8C">
        <w:rPr>
          <w:rFonts w:ascii="Calibri" w:hAnsi="Calibri" w:cs="Calibri"/>
        </w:rPr>
        <w:t xml:space="preserve"> A </w:t>
      </w:r>
      <w:r w:rsidRPr="00C74C8C">
        <w:rPr>
          <w:rFonts w:ascii="Calibri" w:hAnsi="Calibri" w:cs="Calibri"/>
        </w:rPr>
        <w:t xml:space="preserve">forwarding </w:t>
      </w:r>
      <w:proofErr w:type="spellStart"/>
      <w:r w:rsidRPr="00C74C8C">
        <w:rPr>
          <w:rFonts w:ascii="Calibri" w:hAnsi="Calibri" w:cs="Calibri"/>
        </w:rPr>
        <w:t>lcore</w:t>
      </w:r>
      <w:proofErr w:type="spellEnd"/>
      <w:r w:rsidR="002A60BC" w:rsidRPr="00C74C8C">
        <w:rPr>
          <w:rFonts w:ascii="Calibri" w:hAnsi="Calibri" w:cs="Calibri"/>
        </w:rPr>
        <w:t xml:space="preserve"> poll</w:t>
      </w:r>
      <w:r w:rsidRPr="00C74C8C">
        <w:rPr>
          <w:rFonts w:ascii="Calibri" w:hAnsi="Calibri" w:cs="Calibri"/>
        </w:rPr>
        <w:t>s</w:t>
      </w:r>
      <w:r w:rsidR="002A60BC" w:rsidRPr="00C74C8C">
        <w:rPr>
          <w:rFonts w:ascii="Calibri" w:hAnsi="Calibri" w:cs="Calibri"/>
        </w:rPr>
        <w:t xml:space="preserve"> </w:t>
      </w:r>
      <w:r w:rsidRPr="00C74C8C">
        <w:rPr>
          <w:rFonts w:ascii="Calibri" w:hAnsi="Calibri" w:cs="Calibri"/>
        </w:rPr>
        <w:t>for</w:t>
      </w:r>
      <w:r w:rsidR="002A60BC" w:rsidRPr="00C74C8C">
        <w:rPr>
          <w:rFonts w:ascii="Calibri" w:hAnsi="Calibri" w:cs="Calibri"/>
        </w:rPr>
        <w:t xml:space="preserve"> packet</w:t>
      </w:r>
      <w:r w:rsidRPr="00C74C8C">
        <w:rPr>
          <w:rFonts w:ascii="Calibri" w:hAnsi="Calibri" w:cs="Calibri"/>
        </w:rPr>
        <w:t>s</w:t>
      </w:r>
      <w:r w:rsidR="002A60BC" w:rsidRPr="00C74C8C">
        <w:rPr>
          <w:rFonts w:ascii="Calibri" w:hAnsi="Calibri" w:cs="Calibri"/>
        </w:rPr>
        <w:t xml:space="preserve"> </w:t>
      </w:r>
      <w:r w:rsidR="00C461AA" w:rsidRPr="00C74C8C">
        <w:rPr>
          <w:rFonts w:ascii="Calibri" w:hAnsi="Calibri" w:cs="Calibri"/>
        </w:rPr>
        <w:t>from</w:t>
      </w:r>
      <w:r w:rsidR="002A60BC" w:rsidRPr="00C74C8C">
        <w:rPr>
          <w:rFonts w:ascii="Calibri" w:hAnsi="Calibri" w:cs="Calibri"/>
        </w:rPr>
        <w:t xml:space="preserve"> a </w:t>
      </w:r>
      <w:proofErr w:type="spellStart"/>
      <w:r w:rsidR="002A60BC" w:rsidRPr="00C74C8C">
        <w:rPr>
          <w:rFonts w:ascii="Calibri" w:hAnsi="Calibri" w:cs="Calibri"/>
        </w:rPr>
        <w:t>vif</w:t>
      </w:r>
      <w:proofErr w:type="spellEnd"/>
      <w:r w:rsidR="002A60BC" w:rsidRPr="00C74C8C">
        <w:rPr>
          <w:rFonts w:ascii="Calibri" w:hAnsi="Calibri" w:cs="Calibri"/>
        </w:rPr>
        <w:t xml:space="preserve"> R</w:t>
      </w:r>
      <w:r w:rsidR="00C461AA" w:rsidRPr="00C74C8C">
        <w:rPr>
          <w:rFonts w:ascii="Calibri" w:hAnsi="Calibri" w:cs="Calibri"/>
        </w:rPr>
        <w:t>x</w:t>
      </w:r>
      <w:r w:rsidR="002A60BC" w:rsidRPr="00C74C8C">
        <w:rPr>
          <w:rFonts w:ascii="Calibri" w:hAnsi="Calibri" w:cs="Calibri"/>
        </w:rPr>
        <w:t xml:space="preserve"> queue</w:t>
      </w:r>
      <w:r w:rsidR="00C461AA" w:rsidRPr="00C74C8C">
        <w:rPr>
          <w:rFonts w:ascii="Calibri" w:hAnsi="Calibri" w:cs="Calibri"/>
        </w:rPr>
        <w:t xml:space="preserve">. Then it performs the vRouter packet processing and </w:t>
      </w:r>
      <w:r w:rsidR="00D51256" w:rsidRPr="00C74C8C">
        <w:rPr>
          <w:rFonts w:ascii="Calibri" w:hAnsi="Calibri" w:cs="Calibri"/>
        </w:rPr>
        <w:t>determines</w:t>
      </w:r>
      <w:r w:rsidR="00C461AA" w:rsidRPr="00C74C8C">
        <w:rPr>
          <w:rFonts w:ascii="Calibri" w:hAnsi="Calibri" w:cs="Calibri"/>
        </w:rPr>
        <w:t xml:space="preserve"> the </w:t>
      </w:r>
      <w:proofErr w:type="spellStart"/>
      <w:r w:rsidR="00C461AA" w:rsidRPr="00C74C8C">
        <w:rPr>
          <w:rFonts w:ascii="Calibri" w:hAnsi="Calibri" w:cs="Calibri"/>
        </w:rPr>
        <w:t>encap</w:t>
      </w:r>
      <w:proofErr w:type="spellEnd"/>
      <w:r w:rsidR="00C461AA" w:rsidRPr="00C74C8C">
        <w:rPr>
          <w:rFonts w:ascii="Calibri" w:hAnsi="Calibri" w:cs="Calibri"/>
        </w:rPr>
        <w:t>/</w:t>
      </w:r>
      <w:proofErr w:type="spellStart"/>
      <w:r w:rsidR="00C461AA" w:rsidRPr="00C74C8C">
        <w:rPr>
          <w:rFonts w:ascii="Calibri" w:hAnsi="Calibri" w:cs="Calibri"/>
        </w:rPr>
        <w:t>decap</w:t>
      </w:r>
      <w:proofErr w:type="spellEnd"/>
      <w:r w:rsidR="00C461AA" w:rsidRPr="00C74C8C">
        <w:rPr>
          <w:rFonts w:ascii="Calibri" w:hAnsi="Calibri" w:cs="Calibri"/>
        </w:rPr>
        <w:t xml:space="preserve"> that needs to be done. </w:t>
      </w:r>
      <w:r w:rsidR="00D51256" w:rsidRPr="00C74C8C">
        <w:rPr>
          <w:rFonts w:ascii="Calibri" w:hAnsi="Calibri" w:cs="Calibri"/>
        </w:rPr>
        <w:t xml:space="preserve">It also finds which outgoing </w:t>
      </w:r>
      <w:proofErr w:type="spellStart"/>
      <w:r w:rsidR="00D51256" w:rsidRPr="00C74C8C">
        <w:rPr>
          <w:rFonts w:ascii="Calibri" w:hAnsi="Calibri" w:cs="Calibri"/>
        </w:rPr>
        <w:t>vif</w:t>
      </w:r>
      <w:r w:rsidR="00C55034" w:rsidRPr="00C74C8C">
        <w:rPr>
          <w:rFonts w:ascii="Calibri" w:hAnsi="Calibri" w:cs="Calibri"/>
        </w:rPr>
        <w:t>s</w:t>
      </w:r>
      <w:proofErr w:type="spellEnd"/>
      <w:r w:rsidR="00D51256" w:rsidRPr="00C74C8C">
        <w:rPr>
          <w:rFonts w:ascii="Calibri" w:hAnsi="Calibri" w:cs="Calibri"/>
        </w:rPr>
        <w:t xml:space="preserve"> the modified packet</w:t>
      </w:r>
      <w:r w:rsidR="00C55034" w:rsidRPr="00C74C8C">
        <w:rPr>
          <w:rFonts w:ascii="Calibri" w:hAnsi="Calibri" w:cs="Calibri"/>
        </w:rPr>
        <w:t>s</w:t>
      </w:r>
      <w:r w:rsidR="00D51256" w:rsidRPr="00C74C8C">
        <w:rPr>
          <w:rFonts w:ascii="Calibri" w:hAnsi="Calibri" w:cs="Calibri"/>
        </w:rPr>
        <w:t xml:space="preserve"> </w:t>
      </w:r>
      <w:proofErr w:type="gramStart"/>
      <w:r w:rsidR="00D51256" w:rsidRPr="00C74C8C">
        <w:rPr>
          <w:rFonts w:ascii="Calibri" w:hAnsi="Calibri" w:cs="Calibri"/>
        </w:rPr>
        <w:t>needs</w:t>
      </w:r>
      <w:proofErr w:type="gramEnd"/>
      <w:r w:rsidR="00D51256" w:rsidRPr="00C74C8C">
        <w:rPr>
          <w:rFonts w:ascii="Calibri" w:hAnsi="Calibri" w:cs="Calibri"/>
        </w:rPr>
        <w:t xml:space="preserve"> to be sent. </w:t>
      </w:r>
      <w:r w:rsidR="00C461AA" w:rsidRPr="00C74C8C">
        <w:rPr>
          <w:rFonts w:ascii="Calibri" w:hAnsi="Calibri" w:cs="Calibri"/>
        </w:rPr>
        <w:t>Finally</w:t>
      </w:r>
      <w:r w:rsidR="002A60BC" w:rsidRPr="00C74C8C">
        <w:rPr>
          <w:rFonts w:ascii="Calibri" w:hAnsi="Calibri" w:cs="Calibri"/>
        </w:rPr>
        <w:t xml:space="preserve">, it </w:t>
      </w:r>
      <w:r w:rsidR="00D51256" w:rsidRPr="00C74C8C">
        <w:rPr>
          <w:rFonts w:ascii="Calibri" w:hAnsi="Calibri" w:cs="Calibri"/>
        </w:rPr>
        <w:t xml:space="preserve">sends </w:t>
      </w:r>
      <w:r w:rsidR="00920596" w:rsidRPr="00C74C8C">
        <w:rPr>
          <w:rFonts w:ascii="Calibri" w:hAnsi="Calibri" w:cs="Calibri"/>
        </w:rPr>
        <w:t xml:space="preserve">them on those </w:t>
      </w:r>
      <w:r w:rsidR="00D51256" w:rsidRPr="00C74C8C">
        <w:rPr>
          <w:rFonts w:ascii="Calibri" w:hAnsi="Calibri" w:cs="Calibri"/>
        </w:rPr>
        <w:t xml:space="preserve">outgoing </w:t>
      </w:r>
      <w:proofErr w:type="spellStart"/>
      <w:r w:rsidR="002A60BC" w:rsidRPr="00C74C8C">
        <w:rPr>
          <w:rFonts w:ascii="Calibri" w:hAnsi="Calibri" w:cs="Calibri"/>
        </w:rPr>
        <w:t>vif</w:t>
      </w:r>
      <w:proofErr w:type="spellEnd"/>
      <w:r w:rsidR="002A60BC" w:rsidRPr="00C74C8C">
        <w:rPr>
          <w:rFonts w:ascii="Calibri" w:hAnsi="Calibri" w:cs="Calibri"/>
        </w:rPr>
        <w:t xml:space="preserve"> T</w:t>
      </w:r>
      <w:r w:rsidR="00D51256" w:rsidRPr="00C74C8C">
        <w:rPr>
          <w:rFonts w:ascii="Calibri" w:hAnsi="Calibri" w:cs="Calibri"/>
        </w:rPr>
        <w:t>x</w:t>
      </w:r>
      <w:r w:rsidR="002A60BC" w:rsidRPr="00C74C8C">
        <w:rPr>
          <w:rFonts w:ascii="Calibri" w:hAnsi="Calibri" w:cs="Calibri"/>
        </w:rPr>
        <w:t xml:space="preserve"> queue</w:t>
      </w:r>
      <w:r w:rsidR="00920596" w:rsidRPr="00C74C8C">
        <w:rPr>
          <w:rFonts w:ascii="Calibri" w:hAnsi="Calibri" w:cs="Calibri"/>
        </w:rPr>
        <w:t>s</w:t>
      </w:r>
      <w:r w:rsidR="002A60BC" w:rsidRPr="00C74C8C">
        <w:rPr>
          <w:rFonts w:ascii="Calibri" w:hAnsi="Calibri" w:cs="Calibri"/>
        </w:rPr>
        <w:t xml:space="preserve">. </w:t>
      </w:r>
    </w:p>
    <w:p w14:paraId="50086C32" w14:textId="59ABF0BF" w:rsidR="00D51256" w:rsidRPr="00C74C8C" w:rsidDel="00915212" w:rsidRDefault="00D51256" w:rsidP="004C3384">
      <w:pPr>
        <w:pStyle w:val="BodyText"/>
        <w:spacing w:before="0" w:after="0"/>
        <w:ind w:left="720"/>
        <w:rPr>
          <w:del w:id="460" w:author="Patrick Ames" w:date="2020-11-09T13:02:00Z"/>
          <w:rFonts w:ascii="Calibri" w:hAnsi="Calibri" w:cs="Calibri"/>
        </w:rPr>
      </w:pPr>
    </w:p>
    <w:p w14:paraId="3D6C0452" w14:textId="15FD2EC5" w:rsidR="002A60BC" w:rsidRPr="00C74C8C" w:rsidRDefault="00404FB4" w:rsidP="00014EE0">
      <w:pPr>
        <w:pStyle w:val="BodyText"/>
        <w:numPr>
          <w:ilvl w:val="0"/>
          <w:numId w:val="3"/>
        </w:numPr>
        <w:spacing w:before="0" w:after="0"/>
        <w:rPr>
          <w:rFonts w:ascii="Calibri" w:hAnsi="Calibri" w:cs="Calibri"/>
        </w:rPr>
      </w:pPr>
      <w:r w:rsidRPr="00915212">
        <w:rPr>
          <w:rFonts w:ascii="Calibri" w:hAnsi="Calibri" w:cs="Calibri"/>
          <w:i/>
          <w:iCs/>
          <w:rPrChange w:id="461" w:author="Patrick Ames" w:date="2020-11-09T13:02:00Z">
            <w:rPr>
              <w:rFonts w:ascii="Calibri" w:hAnsi="Calibri" w:cs="Calibri"/>
              <w:b/>
              <w:bCs/>
            </w:rPr>
          </w:rPrChange>
        </w:rPr>
        <w:t>Pipeline</w:t>
      </w:r>
      <w:r w:rsidRPr="00C74C8C">
        <w:rPr>
          <w:rFonts w:ascii="Calibri" w:hAnsi="Calibri" w:cs="Calibri"/>
        </w:rPr>
        <w:t>:</w:t>
      </w:r>
      <w:r w:rsidR="002A60BC" w:rsidRPr="00C74C8C">
        <w:rPr>
          <w:rFonts w:ascii="Calibri" w:hAnsi="Calibri" w:cs="Calibri"/>
        </w:rPr>
        <w:t xml:space="preserve"> A </w:t>
      </w:r>
      <w:r w:rsidR="00536BDD" w:rsidRPr="00C74C8C">
        <w:rPr>
          <w:rFonts w:ascii="Calibri" w:hAnsi="Calibri" w:cs="Calibri"/>
        </w:rPr>
        <w:t xml:space="preserve">first </w:t>
      </w:r>
      <w:r w:rsidR="00B168F6" w:rsidRPr="00C74C8C">
        <w:rPr>
          <w:rFonts w:ascii="Calibri" w:hAnsi="Calibri" w:cs="Calibri"/>
        </w:rPr>
        <w:t xml:space="preserve">forwarding </w:t>
      </w:r>
      <w:proofErr w:type="spellStart"/>
      <w:r w:rsidR="00B168F6" w:rsidRPr="00C74C8C">
        <w:rPr>
          <w:rFonts w:ascii="Calibri" w:hAnsi="Calibri" w:cs="Calibri"/>
        </w:rPr>
        <w:t>lcore</w:t>
      </w:r>
      <w:proofErr w:type="spellEnd"/>
      <w:r w:rsidR="00B168F6" w:rsidRPr="00C74C8C">
        <w:rPr>
          <w:rFonts w:ascii="Calibri" w:hAnsi="Calibri" w:cs="Calibri"/>
        </w:rPr>
        <w:t xml:space="preserve"> </w:t>
      </w:r>
      <w:r w:rsidR="002A60BC" w:rsidRPr="00C74C8C">
        <w:rPr>
          <w:rFonts w:ascii="Calibri" w:hAnsi="Calibri" w:cs="Calibri"/>
        </w:rPr>
        <w:t>poll</w:t>
      </w:r>
      <w:r w:rsidR="00B168F6" w:rsidRPr="00C74C8C">
        <w:rPr>
          <w:rFonts w:ascii="Calibri" w:hAnsi="Calibri" w:cs="Calibri"/>
        </w:rPr>
        <w:t>s for</w:t>
      </w:r>
      <w:r w:rsidR="002A60BC" w:rsidRPr="00C74C8C">
        <w:rPr>
          <w:rFonts w:ascii="Calibri" w:hAnsi="Calibri" w:cs="Calibri"/>
        </w:rPr>
        <w:t xml:space="preserve"> packet</w:t>
      </w:r>
      <w:r w:rsidR="00076E04" w:rsidRPr="00C74C8C">
        <w:rPr>
          <w:rFonts w:ascii="Calibri" w:hAnsi="Calibri" w:cs="Calibri"/>
        </w:rPr>
        <w:t>s</w:t>
      </w:r>
      <w:r w:rsidR="002A60BC" w:rsidRPr="00C74C8C">
        <w:rPr>
          <w:rFonts w:ascii="Calibri" w:hAnsi="Calibri" w:cs="Calibri"/>
        </w:rPr>
        <w:t xml:space="preserve"> </w:t>
      </w:r>
      <w:r w:rsidR="00547E11" w:rsidRPr="00C74C8C">
        <w:rPr>
          <w:rFonts w:ascii="Calibri" w:hAnsi="Calibri" w:cs="Calibri"/>
        </w:rPr>
        <w:t>from</w:t>
      </w:r>
      <w:r w:rsidR="002A60BC" w:rsidRPr="00C74C8C">
        <w:rPr>
          <w:rFonts w:ascii="Calibri" w:hAnsi="Calibri" w:cs="Calibri"/>
        </w:rPr>
        <w:t xml:space="preserve"> a </w:t>
      </w:r>
      <w:proofErr w:type="spellStart"/>
      <w:r w:rsidR="002A60BC" w:rsidRPr="00C74C8C">
        <w:rPr>
          <w:rFonts w:ascii="Calibri" w:hAnsi="Calibri" w:cs="Calibri"/>
        </w:rPr>
        <w:t>vif</w:t>
      </w:r>
      <w:proofErr w:type="spellEnd"/>
      <w:r w:rsidR="002A60BC" w:rsidRPr="00C74C8C">
        <w:rPr>
          <w:rFonts w:ascii="Calibri" w:hAnsi="Calibri" w:cs="Calibri"/>
        </w:rPr>
        <w:t xml:space="preserve"> R</w:t>
      </w:r>
      <w:r w:rsidR="00547E11" w:rsidRPr="00C74C8C">
        <w:rPr>
          <w:rFonts w:ascii="Calibri" w:hAnsi="Calibri" w:cs="Calibri"/>
        </w:rPr>
        <w:t>x</w:t>
      </w:r>
      <w:r w:rsidR="002A60BC" w:rsidRPr="00C74C8C">
        <w:rPr>
          <w:rFonts w:ascii="Calibri" w:hAnsi="Calibri" w:cs="Calibri"/>
        </w:rPr>
        <w:t xml:space="preserve"> queue</w:t>
      </w:r>
      <w:r w:rsidR="00547E11" w:rsidRPr="00C74C8C">
        <w:rPr>
          <w:rFonts w:ascii="Calibri" w:hAnsi="Calibri" w:cs="Calibri"/>
        </w:rPr>
        <w:t xml:space="preserve">. It then distributes these packets to </w:t>
      </w:r>
      <w:r w:rsidR="00076E04" w:rsidRPr="00915212">
        <w:rPr>
          <w:rFonts w:ascii="Calibri" w:hAnsi="Calibri" w:cs="Calibri"/>
          <w:i/>
          <w:iCs/>
          <w:rPrChange w:id="462" w:author="Patrick Ames" w:date="2020-11-09T13:02:00Z">
            <w:rPr>
              <w:rFonts w:ascii="Calibri" w:hAnsi="Calibri" w:cs="Calibri"/>
              <w:b/>
              <w:bCs/>
            </w:rPr>
          </w:rPrChange>
        </w:rPr>
        <w:t>an</w:t>
      </w:r>
      <w:r w:rsidR="00547E11" w:rsidRPr="00915212">
        <w:rPr>
          <w:rFonts w:ascii="Calibri" w:hAnsi="Calibri" w:cs="Calibri"/>
          <w:i/>
          <w:iCs/>
          <w:rPrChange w:id="463" w:author="Patrick Ames" w:date="2020-11-09T13:02:00Z">
            <w:rPr>
              <w:rFonts w:ascii="Calibri" w:hAnsi="Calibri" w:cs="Calibri"/>
              <w:b/>
              <w:bCs/>
            </w:rPr>
          </w:rPrChange>
        </w:rPr>
        <w:t xml:space="preserve">other forwarding </w:t>
      </w:r>
      <w:proofErr w:type="spellStart"/>
      <w:r w:rsidR="00547E11" w:rsidRPr="00915212">
        <w:rPr>
          <w:rFonts w:ascii="Calibri" w:hAnsi="Calibri" w:cs="Calibri"/>
          <w:i/>
          <w:iCs/>
          <w:rPrChange w:id="464" w:author="Patrick Ames" w:date="2020-11-09T13:02:00Z">
            <w:rPr>
              <w:rFonts w:ascii="Calibri" w:hAnsi="Calibri" w:cs="Calibri"/>
              <w:b/>
              <w:bCs/>
            </w:rPr>
          </w:rPrChange>
        </w:rPr>
        <w:t>lcore</w:t>
      </w:r>
      <w:proofErr w:type="spellEnd"/>
      <w:r w:rsidR="00547E11" w:rsidRPr="00C74C8C">
        <w:rPr>
          <w:rFonts w:ascii="Calibri" w:hAnsi="Calibri" w:cs="Calibri"/>
        </w:rPr>
        <w:t xml:space="preserve"> using the DPDK </w:t>
      </w:r>
      <w:r w:rsidR="00545F47" w:rsidRPr="00C74C8C">
        <w:rPr>
          <w:rFonts w:ascii="Calibri" w:hAnsi="Calibri" w:cs="Calibri"/>
        </w:rPr>
        <w:t>software</w:t>
      </w:r>
      <w:r w:rsidR="00BC5DF8" w:rsidRPr="00C74C8C">
        <w:rPr>
          <w:rFonts w:ascii="Calibri" w:hAnsi="Calibri" w:cs="Calibri"/>
        </w:rPr>
        <w:t xml:space="preserve"> </w:t>
      </w:r>
      <w:r w:rsidR="00547E11" w:rsidRPr="00C74C8C">
        <w:rPr>
          <w:rFonts w:ascii="Calibri" w:hAnsi="Calibri" w:cs="Calibri"/>
        </w:rPr>
        <w:t>rings</w:t>
      </w:r>
      <w:r w:rsidR="00190DC0" w:rsidRPr="00C74C8C">
        <w:rPr>
          <w:rFonts w:ascii="Calibri" w:hAnsi="Calibri" w:cs="Calibri"/>
        </w:rPr>
        <w:t xml:space="preserve"> (FIFO buffer)</w:t>
      </w:r>
      <w:r w:rsidR="00545F47" w:rsidRPr="00C74C8C">
        <w:rPr>
          <w:rFonts w:ascii="Calibri" w:hAnsi="Calibri" w:cs="Calibri"/>
        </w:rPr>
        <w:t xml:space="preserve"> between them.</w:t>
      </w:r>
      <w:r w:rsidR="002A60BC" w:rsidRPr="00C74C8C">
        <w:rPr>
          <w:rFonts w:ascii="Calibri" w:hAnsi="Calibri" w:cs="Calibri"/>
        </w:rPr>
        <w:t xml:space="preserve"> </w:t>
      </w:r>
      <w:r w:rsidR="00545F47" w:rsidRPr="00C74C8C">
        <w:rPr>
          <w:rFonts w:ascii="Calibri" w:hAnsi="Calibri" w:cs="Calibri"/>
        </w:rPr>
        <w:t xml:space="preserve">The other forwarding </w:t>
      </w:r>
      <w:proofErr w:type="spellStart"/>
      <w:r w:rsidR="00545F47" w:rsidRPr="00C74C8C">
        <w:rPr>
          <w:rFonts w:ascii="Calibri" w:hAnsi="Calibri" w:cs="Calibri"/>
        </w:rPr>
        <w:t>lcores</w:t>
      </w:r>
      <w:proofErr w:type="spellEnd"/>
      <w:r w:rsidR="00545F47" w:rsidRPr="00C74C8C">
        <w:rPr>
          <w:rFonts w:ascii="Calibri" w:hAnsi="Calibri" w:cs="Calibri"/>
        </w:rPr>
        <w:t xml:space="preserve"> </w:t>
      </w:r>
      <w:r w:rsidR="002A60BC" w:rsidRPr="00C74C8C">
        <w:rPr>
          <w:rFonts w:ascii="Calibri" w:hAnsi="Calibri" w:cs="Calibri"/>
        </w:rPr>
        <w:t>pick up the packet</w:t>
      </w:r>
      <w:r w:rsidR="006E5FA8" w:rsidRPr="00C74C8C">
        <w:rPr>
          <w:rFonts w:ascii="Calibri" w:hAnsi="Calibri" w:cs="Calibri"/>
        </w:rPr>
        <w:t>s</w:t>
      </w:r>
      <w:r w:rsidR="002A60BC" w:rsidRPr="00C74C8C">
        <w:rPr>
          <w:rFonts w:ascii="Calibri" w:hAnsi="Calibri" w:cs="Calibri"/>
        </w:rPr>
        <w:t xml:space="preserve"> </w:t>
      </w:r>
      <w:r w:rsidR="006E5FA8" w:rsidRPr="00C74C8C">
        <w:rPr>
          <w:rFonts w:ascii="Calibri" w:hAnsi="Calibri" w:cs="Calibri"/>
        </w:rPr>
        <w:t>and performs</w:t>
      </w:r>
      <w:r w:rsidR="00C55034" w:rsidRPr="00C74C8C">
        <w:rPr>
          <w:rFonts w:ascii="Calibri" w:hAnsi="Calibri" w:cs="Calibri"/>
        </w:rPr>
        <w:t xml:space="preserve"> packet processing. Then they send the modified packets </w:t>
      </w:r>
      <w:r w:rsidR="002A60BC" w:rsidRPr="00C74C8C">
        <w:rPr>
          <w:rFonts w:ascii="Calibri" w:hAnsi="Calibri" w:cs="Calibri"/>
        </w:rPr>
        <w:t xml:space="preserve">to </w:t>
      </w:r>
      <w:r w:rsidR="00C55034" w:rsidRPr="00C74C8C">
        <w:rPr>
          <w:rFonts w:ascii="Calibri" w:hAnsi="Calibri" w:cs="Calibri"/>
        </w:rPr>
        <w:t xml:space="preserve">other </w:t>
      </w:r>
      <w:proofErr w:type="spellStart"/>
      <w:r w:rsidR="002A60BC" w:rsidRPr="00C74C8C">
        <w:rPr>
          <w:rFonts w:ascii="Calibri" w:hAnsi="Calibri" w:cs="Calibri"/>
        </w:rPr>
        <w:t>vif</w:t>
      </w:r>
      <w:proofErr w:type="spellEnd"/>
      <w:r w:rsidR="002A60BC" w:rsidRPr="00C74C8C">
        <w:rPr>
          <w:rFonts w:ascii="Calibri" w:hAnsi="Calibri" w:cs="Calibri"/>
        </w:rPr>
        <w:t xml:space="preserve"> T</w:t>
      </w:r>
      <w:r w:rsidR="00C55034" w:rsidRPr="00C74C8C">
        <w:rPr>
          <w:rFonts w:ascii="Calibri" w:hAnsi="Calibri" w:cs="Calibri"/>
        </w:rPr>
        <w:t>x</w:t>
      </w:r>
      <w:r w:rsidR="002A60BC" w:rsidRPr="00C74C8C">
        <w:rPr>
          <w:rFonts w:ascii="Calibri" w:hAnsi="Calibri" w:cs="Calibri"/>
        </w:rPr>
        <w:t xml:space="preserve"> queue</w:t>
      </w:r>
      <w:r w:rsidR="00C55034" w:rsidRPr="00C74C8C">
        <w:rPr>
          <w:rFonts w:ascii="Calibri" w:hAnsi="Calibri" w:cs="Calibri"/>
        </w:rPr>
        <w:t>s</w:t>
      </w:r>
      <w:r w:rsidR="002A60BC" w:rsidRPr="00C74C8C">
        <w:rPr>
          <w:rFonts w:ascii="Calibri" w:hAnsi="Calibri" w:cs="Calibri"/>
        </w:rPr>
        <w:t>.</w:t>
      </w:r>
    </w:p>
    <w:p w14:paraId="0F054D87" w14:textId="32469AC3" w:rsidR="0034164E" w:rsidRPr="00C74C8C" w:rsidDel="00915212" w:rsidRDefault="0034164E" w:rsidP="00F841E1">
      <w:pPr>
        <w:pStyle w:val="BodyText"/>
        <w:spacing w:before="0" w:after="0"/>
        <w:rPr>
          <w:del w:id="465" w:author="Patrick Ames" w:date="2020-11-09T13:02:00Z"/>
          <w:rFonts w:ascii="Calibri" w:hAnsi="Calibri" w:cs="Calibri"/>
        </w:rPr>
      </w:pPr>
    </w:p>
    <w:p w14:paraId="2429BB54" w14:textId="0DD67106" w:rsidR="002A2BA2" w:rsidRPr="00C74C8C" w:rsidRDefault="002A2BA2" w:rsidP="00F841E1">
      <w:pPr>
        <w:pStyle w:val="BodyText"/>
        <w:spacing w:before="0" w:after="0"/>
        <w:rPr>
          <w:rFonts w:ascii="Calibri" w:hAnsi="Calibri" w:cs="Calibri"/>
        </w:rPr>
      </w:pPr>
      <w:r w:rsidRPr="00C74C8C">
        <w:rPr>
          <w:rFonts w:ascii="Calibri" w:hAnsi="Calibri" w:cs="Calibri"/>
        </w:rPr>
        <w:t xml:space="preserve">vRouter uses </w:t>
      </w:r>
      <w:r w:rsidRPr="00915212">
        <w:rPr>
          <w:rFonts w:ascii="Calibri" w:hAnsi="Calibri" w:cs="Calibri"/>
          <w:i/>
          <w:iCs/>
          <w:rPrChange w:id="466" w:author="Patrick Ames" w:date="2020-11-09T13:02:00Z">
            <w:rPr>
              <w:rFonts w:ascii="Calibri" w:hAnsi="Calibri" w:cs="Calibri"/>
              <w:b/>
              <w:bCs/>
            </w:rPr>
          </w:rPrChange>
        </w:rPr>
        <w:t>Run-to-completion model</w:t>
      </w:r>
      <w:r w:rsidRPr="00C74C8C">
        <w:rPr>
          <w:rFonts w:ascii="Calibri" w:hAnsi="Calibri" w:cs="Calibri"/>
        </w:rPr>
        <w:t xml:space="preserve"> in </w:t>
      </w:r>
      <w:r w:rsidR="00F765EA" w:rsidRPr="00C74C8C">
        <w:rPr>
          <w:rFonts w:ascii="Calibri" w:hAnsi="Calibri" w:cs="Calibri"/>
        </w:rPr>
        <w:t>following</w:t>
      </w:r>
      <w:r w:rsidRPr="00C74C8C">
        <w:rPr>
          <w:rFonts w:ascii="Calibri" w:hAnsi="Calibri" w:cs="Calibri"/>
        </w:rPr>
        <w:t xml:space="preserve"> scenarios:</w:t>
      </w:r>
    </w:p>
    <w:p w14:paraId="4AB8A90D" w14:textId="31E3D5B2" w:rsidR="002A2BA2" w:rsidRPr="00C74C8C" w:rsidRDefault="00992EFA" w:rsidP="00014EE0">
      <w:pPr>
        <w:pStyle w:val="BodyText"/>
        <w:numPr>
          <w:ilvl w:val="0"/>
          <w:numId w:val="8"/>
        </w:numPr>
        <w:spacing w:before="0" w:after="0"/>
        <w:rPr>
          <w:rFonts w:ascii="Calibri" w:hAnsi="Calibri" w:cs="Calibri"/>
        </w:rPr>
      </w:pPr>
      <w:r w:rsidRPr="00C74C8C">
        <w:rPr>
          <w:rFonts w:ascii="Calibri" w:hAnsi="Calibri" w:cs="Calibri"/>
        </w:rPr>
        <w:t>t</w:t>
      </w:r>
      <w:r w:rsidR="002A2BA2" w:rsidRPr="00C74C8C">
        <w:rPr>
          <w:rFonts w:ascii="Calibri" w:hAnsi="Calibri" w:cs="Calibri"/>
        </w:rPr>
        <w:t xml:space="preserve">he option </w:t>
      </w:r>
      <w:r w:rsidR="002A2BA2" w:rsidRPr="00C74C8C">
        <w:rPr>
          <w:rFonts w:ascii="Arial Narrow" w:hAnsi="Arial Narrow" w:cs="Calibri"/>
          <w:i/>
          <w:iCs/>
        </w:rPr>
        <w:t>--</w:t>
      </w:r>
      <w:proofErr w:type="spellStart"/>
      <w:r w:rsidR="002A2BA2" w:rsidRPr="00C74C8C">
        <w:rPr>
          <w:rFonts w:ascii="Arial Narrow" w:hAnsi="Arial Narrow" w:cs="Calibri"/>
          <w:i/>
          <w:iCs/>
        </w:rPr>
        <w:t>vr_no_load_balance</w:t>
      </w:r>
      <w:proofErr w:type="spellEnd"/>
      <w:r w:rsidR="002A2BA2" w:rsidRPr="00C74C8C">
        <w:rPr>
          <w:rFonts w:ascii="Calibri" w:hAnsi="Calibri" w:cs="Calibri"/>
        </w:rPr>
        <w:t xml:space="preserve"> is configured</w:t>
      </w:r>
      <w:r w:rsidR="006A6C2C" w:rsidRPr="00C74C8C">
        <w:rPr>
          <w:rFonts w:ascii="Calibri" w:hAnsi="Calibri" w:cs="Calibri"/>
        </w:rPr>
        <w:t>. All packets in any direction are processed with this model.</w:t>
      </w:r>
    </w:p>
    <w:p w14:paraId="49A3678B" w14:textId="69168FB2" w:rsidR="002A2BA2" w:rsidRPr="00C74C8C" w:rsidRDefault="00992EFA" w:rsidP="00014EE0">
      <w:pPr>
        <w:pStyle w:val="BodyText"/>
        <w:numPr>
          <w:ilvl w:val="0"/>
          <w:numId w:val="8"/>
        </w:numPr>
        <w:spacing w:before="0" w:after="0"/>
        <w:rPr>
          <w:rFonts w:ascii="Calibri" w:hAnsi="Calibri" w:cs="Calibri"/>
        </w:rPr>
      </w:pPr>
      <w:r w:rsidRPr="00C74C8C">
        <w:rPr>
          <w:rFonts w:ascii="Calibri" w:hAnsi="Calibri" w:cs="Calibri"/>
        </w:rPr>
        <w:t>w</w:t>
      </w:r>
      <w:r w:rsidR="00E3650F" w:rsidRPr="00C74C8C">
        <w:rPr>
          <w:rFonts w:ascii="Calibri" w:hAnsi="Calibri" w:cs="Calibri"/>
        </w:rPr>
        <w:t xml:space="preserve">ithout that option, </w:t>
      </w:r>
      <w:r w:rsidR="00E256E1" w:rsidRPr="00C74C8C">
        <w:rPr>
          <w:rFonts w:ascii="Calibri" w:hAnsi="Calibri" w:cs="Calibri"/>
        </w:rPr>
        <w:t xml:space="preserve">only </w:t>
      </w:r>
      <w:r w:rsidR="00E3650F" w:rsidRPr="00C74C8C">
        <w:rPr>
          <w:rFonts w:ascii="Calibri" w:hAnsi="Calibri" w:cs="Calibri"/>
        </w:rPr>
        <w:t>t</w:t>
      </w:r>
      <w:r w:rsidR="00D94CD0" w:rsidRPr="00C74C8C">
        <w:rPr>
          <w:rFonts w:ascii="Calibri" w:hAnsi="Calibri" w:cs="Calibri"/>
        </w:rPr>
        <w:t xml:space="preserve">he packets coming </w:t>
      </w:r>
      <w:r w:rsidR="00634D70" w:rsidRPr="00C74C8C">
        <w:rPr>
          <w:rFonts w:ascii="Calibri" w:hAnsi="Calibri" w:cs="Calibri"/>
        </w:rPr>
        <w:t>from</w:t>
      </w:r>
      <w:r w:rsidR="00D94CD0" w:rsidRPr="00C74C8C">
        <w:rPr>
          <w:rFonts w:ascii="Calibri" w:hAnsi="Calibri" w:cs="Calibri"/>
        </w:rPr>
        <w:t xml:space="preserve"> </w:t>
      </w:r>
      <w:r w:rsidR="00F765EA" w:rsidRPr="00C74C8C">
        <w:rPr>
          <w:rFonts w:ascii="Calibri" w:hAnsi="Calibri" w:cs="Calibri"/>
        </w:rPr>
        <w:t xml:space="preserve">the physical </w:t>
      </w:r>
      <w:r w:rsidR="00D94CD0" w:rsidRPr="00C74C8C">
        <w:rPr>
          <w:rFonts w:ascii="Calibri" w:hAnsi="Calibri" w:cs="Calibri"/>
        </w:rPr>
        <w:t xml:space="preserve">NIC </w:t>
      </w:r>
      <w:r w:rsidR="00634D70" w:rsidRPr="00C74C8C">
        <w:rPr>
          <w:rFonts w:ascii="Calibri" w:hAnsi="Calibri" w:cs="Calibri"/>
        </w:rPr>
        <w:t>encapsulated in</w:t>
      </w:r>
      <w:r w:rsidR="00D94CD0" w:rsidRPr="00C74C8C">
        <w:rPr>
          <w:rFonts w:ascii="Calibri" w:hAnsi="Calibri" w:cs="Calibri"/>
        </w:rPr>
        <w:t xml:space="preserve"> </w:t>
      </w:r>
      <w:proofErr w:type="spellStart"/>
      <w:r w:rsidR="00D94CD0" w:rsidRPr="00C74C8C">
        <w:rPr>
          <w:rFonts w:ascii="Calibri" w:hAnsi="Calibri" w:cs="Calibri"/>
        </w:rPr>
        <w:t>MPLSoUDP</w:t>
      </w:r>
      <w:proofErr w:type="spellEnd"/>
      <w:r w:rsidR="00F4537C" w:rsidRPr="00C74C8C">
        <w:rPr>
          <w:rFonts w:ascii="Calibri" w:hAnsi="Calibri" w:cs="Calibri"/>
        </w:rPr>
        <w:t xml:space="preserve"> or VXLAN</w:t>
      </w:r>
      <w:r w:rsidR="00E256E1" w:rsidRPr="00C74C8C">
        <w:rPr>
          <w:rFonts w:ascii="Calibri" w:hAnsi="Calibri" w:cs="Calibri"/>
        </w:rPr>
        <w:t xml:space="preserve"> are processed with this model</w:t>
      </w:r>
      <w:r w:rsidR="00634D70" w:rsidRPr="00C74C8C">
        <w:rPr>
          <w:rFonts w:ascii="Calibri" w:hAnsi="Calibri" w:cs="Calibri"/>
        </w:rPr>
        <w:t>.</w:t>
      </w:r>
    </w:p>
    <w:p w14:paraId="12FD8C5A" w14:textId="755AAA5D" w:rsidR="00D94CD0" w:rsidRPr="00C74C8C" w:rsidDel="00915212" w:rsidRDefault="00D94CD0" w:rsidP="00D94CD0">
      <w:pPr>
        <w:pStyle w:val="BodyText"/>
        <w:spacing w:before="0" w:after="0"/>
        <w:rPr>
          <w:del w:id="467" w:author="Patrick Ames" w:date="2020-11-09T13:02:00Z"/>
          <w:rFonts w:ascii="Calibri" w:hAnsi="Calibri" w:cs="Calibri"/>
        </w:rPr>
      </w:pPr>
    </w:p>
    <w:p w14:paraId="638A8CA3" w14:textId="79F1FCF0" w:rsidR="00D94CD0" w:rsidRPr="00C74C8C" w:rsidRDefault="00D94CD0" w:rsidP="00D94CD0">
      <w:pPr>
        <w:pStyle w:val="BodyText"/>
        <w:spacing w:before="0" w:after="0"/>
        <w:rPr>
          <w:rFonts w:ascii="Calibri" w:hAnsi="Calibri" w:cs="Calibri"/>
        </w:rPr>
      </w:pPr>
      <w:r w:rsidRPr="00C74C8C">
        <w:rPr>
          <w:rFonts w:ascii="Calibri" w:hAnsi="Calibri" w:cs="Calibri"/>
        </w:rPr>
        <w:t xml:space="preserve">vRouter uses </w:t>
      </w:r>
      <w:r w:rsidRPr="00915212">
        <w:rPr>
          <w:rFonts w:ascii="Calibri" w:hAnsi="Calibri" w:cs="Calibri"/>
          <w:i/>
          <w:iCs/>
          <w:rPrChange w:id="468" w:author="Patrick Ames" w:date="2020-11-09T13:02:00Z">
            <w:rPr>
              <w:rFonts w:ascii="Calibri" w:hAnsi="Calibri" w:cs="Calibri"/>
              <w:b/>
              <w:bCs/>
            </w:rPr>
          </w:rPrChange>
        </w:rPr>
        <w:t>Pipeline mode</w:t>
      </w:r>
      <w:r w:rsidR="00C74C8C" w:rsidRPr="00915212">
        <w:rPr>
          <w:rFonts w:ascii="Calibri" w:hAnsi="Calibri" w:cs="Calibri"/>
          <w:i/>
          <w:iCs/>
          <w:rPrChange w:id="469" w:author="Patrick Ames" w:date="2020-11-09T13:02:00Z">
            <w:rPr>
              <w:rFonts w:ascii="Calibri" w:hAnsi="Calibri" w:cs="Calibri"/>
              <w:b/>
              <w:bCs/>
            </w:rPr>
          </w:rPrChange>
        </w:rPr>
        <w:t>l</w:t>
      </w:r>
      <w:r w:rsidR="005434E0" w:rsidRPr="00C74C8C">
        <w:rPr>
          <w:rFonts w:ascii="Calibri" w:hAnsi="Calibri" w:cs="Calibri"/>
        </w:rPr>
        <w:t xml:space="preserve"> </w:t>
      </w:r>
      <w:r w:rsidR="00213945" w:rsidRPr="00C74C8C">
        <w:rPr>
          <w:rFonts w:ascii="Calibri" w:hAnsi="Calibri" w:cs="Calibri"/>
        </w:rPr>
        <w:t>(</w:t>
      </w:r>
      <w:r w:rsidR="005434E0" w:rsidRPr="00C74C8C">
        <w:rPr>
          <w:rFonts w:ascii="Calibri" w:hAnsi="Calibri" w:cs="Calibri"/>
        </w:rPr>
        <w:t xml:space="preserve">only when option </w:t>
      </w:r>
      <w:r w:rsidR="005434E0" w:rsidRPr="00C74C8C">
        <w:rPr>
          <w:rFonts w:ascii="Arial Narrow" w:hAnsi="Arial Narrow" w:cs="Calibri"/>
          <w:i/>
          <w:iCs/>
        </w:rPr>
        <w:t>--</w:t>
      </w:r>
      <w:proofErr w:type="spellStart"/>
      <w:r w:rsidR="005434E0" w:rsidRPr="00C74C8C">
        <w:rPr>
          <w:rFonts w:ascii="Arial Narrow" w:hAnsi="Arial Narrow" w:cs="Calibri"/>
          <w:i/>
          <w:iCs/>
        </w:rPr>
        <w:t>vr_no_load_balance</w:t>
      </w:r>
      <w:proofErr w:type="spellEnd"/>
      <w:r w:rsidR="005434E0" w:rsidRPr="00C74C8C">
        <w:rPr>
          <w:rFonts w:ascii="Calibri" w:hAnsi="Calibri" w:cs="Calibri"/>
        </w:rPr>
        <w:t xml:space="preserve"> is absent</w:t>
      </w:r>
      <w:r w:rsidR="00213945" w:rsidRPr="00C74C8C">
        <w:rPr>
          <w:rFonts w:ascii="Calibri" w:hAnsi="Calibri" w:cs="Calibri"/>
        </w:rPr>
        <w:t>)</w:t>
      </w:r>
      <w:r w:rsidR="00A804AA" w:rsidRPr="00C74C8C">
        <w:rPr>
          <w:rFonts w:ascii="Calibri" w:hAnsi="Calibri" w:cs="Calibri"/>
        </w:rPr>
        <w:t>,</w:t>
      </w:r>
      <w:r w:rsidRPr="00C74C8C">
        <w:rPr>
          <w:rFonts w:ascii="Calibri" w:hAnsi="Calibri" w:cs="Calibri"/>
        </w:rPr>
        <w:t xml:space="preserve"> in </w:t>
      </w:r>
      <w:r w:rsidR="00992EFA" w:rsidRPr="00C74C8C">
        <w:rPr>
          <w:rFonts w:ascii="Calibri" w:hAnsi="Calibri" w:cs="Calibri"/>
        </w:rPr>
        <w:t>following</w:t>
      </w:r>
      <w:r w:rsidRPr="00C74C8C">
        <w:rPr>
          <w:rFonts w:ascii="Calibri" w:hAnsi="Calibri" w:cs="Calibri"/>
        </w:rPr>
        <w:t xml:space="preserve"> scenarios</w:t>
      </w:r>
      <w:r w:rsidR="00F23E0E" w:rsidRPr="00C74C8C">
        <w:rPr>
          <w:rFonts w:ascii="Calibri" w:hAnsi="Calibri" w:cs="Calibri"/>
        </w:rPr>
        <w:t xml:space="preserve"> for</w:t>
      </w:r>
      <w:r w:rsidRPr="00C74C8C">
        <w:rPr>
          <w:rFonts w:ascii="Calibri" w:hAnsi="Calibri" w:cs="Calibri"/>
        </w:rPr>
        <w:t>:</w:t>
      </w:r>
    </w:p>
    <w:p w14:paraId="61F30679" w14:textId="7F39E78A" w:rsidR="00D94CD0" w:rsidRPr="00C74C8C" w:rsidRDefault="001F6556" w:rsidP="00014EE0">
      <w:pPr>
        <w:pStyle w:val="BodyText"/>
        <w:numPr>
          <w:ilvl w:val="0"/>
          <w:numId w:val="9"/>
        </w:numPr>
        <w:spacing w:before="0" w:after="0"/>
        <w:rPr>
          <w:rFonts w:ascii="Calibri" w:hAnsi="Calibri" w:cs="Calibri"/>
        </w:rPr>
      </w:pPr>
      <w:r w:rsidRPr="00C74C8C">
        <w:rPr>
          <w:rFonts w:ascii="Calibri" w:hAnsi="Calibri" w:cs="Calibri"/>
        </w:rPr>
        <w:t>packets coming from the physical NIC encapsulated in</w:t>
      </w:r>
      <w:r w:rsidR="00AC3D5E" w:rsidRPr="00C74C8C">
        <w:rPr>
          <w:rFonts w:ascii="Calibri" w:hAnsi="Calibri" w:cs="Calibri"/>
        </w:rPr>
        <w:t xml:space="preserve"> </w:t>
      </w:r>
      <w:proofErr w:type="spellStart"/>
      <w:r w:rsidR="00AC3D5E" w:rsidRPr="00C74C8C">
        <w:rPr>
          <w:rFonts w:ascii="Calibri" w:hAnsi="Calibri" w:cs="Calibri"/>
        </w:rPr>
        <w:t>MPLSoGRE</w:t>
      </w:r>
      <w:proofErr w:type="spellEnd"/>
    </w:p>
    <w:p w14:paraId="5F762EC2" w14:textId="36DF4C7F" w:rsidR="00AC3D5E" w:rsidRPr="00C74C8C" w:rsidRDefault="00AC3D5E" w:rsidP="00014EE0">
      <w:pPr>
        <w:pStyle w:val="BodyText"/>
        <w:numPr>
          <w:ilvl w:val="0"/>
          <w:numId w:val="9"/>
        </w:numPr>
        <w:spacing w:before="0" w:after="0"/>
        <w:rPr>
          <w:rFonts w:ascii="Calibri" w:hAnsi="Calibri" w:cs="Calibri"/>
        </w:rPr>
      </w:pPr>
      <w:r w:rsidRPr="00C74C8C">
        <w:rPr>
          <w:rFonts w:ascii="Calibri" w:hAnsi="Calibri" w:cs="Calibri"/>
        </w:rPr>
        <w:t xml:space="preserve">packets received by the vRouter from the </w:t>
      </w:r>
      <w:del w:id="470" w:author="Patrick Ames" w:date="2020-11-09T13:07:00Z">
        <w:r w:rsidRPr="00C74C8C" w:rsidDel="006C34C4">
          <w:rPr>
            <w:rFonts w:ascii="Calibri" w:hAnsi="Calibri" w:cs="Calibri"/>
          </w:rPr>
          <w:delText xml:space="preserve">Workloads </w:delText>
        </w:r>
      </w:del>
      <w:ins w:id="471" w:author="Patrick Ames" w:date="2020-11-09T13:07:00Z">
        <w:r w:rsidR="006C34C4">
          <w:rPr>
            <w:rFonts w:ascii="Calibri" w:hAnsi="Calibri" w:cs="Calibri"/>
          </w:rPr>
          <w:t>w</w:t>
        </w:r>
        <w:r w:rsidR="006C34C4" w:rsidRPr="00C74C8C">
          <w:rPr>
            <w:rFonts w:ascii="Calibri" w:hAnsi="Calibri" w:cs="Calibri"/>
          </w:rPr>
          <w:t xml:space="preserve">orkloads </w:t>
        </w:r>
      </w:ins>
      <w:r w:rsidRPr="00C74C8C">
        <w:rPr>
          <w:rFonts w:ascii="Calibri" w:hAnsi="Calibri" w:cs="Calibri"/>
        </w:rPr>
        <w:t>(V</w:t>
      </w:r>
      <w:r w:rsidR="00F23E0E" w:rsidRPr="00C74C8C">
        <w:rPr>
          <w:rFonts w:ascii="Calibri" w:hAnsi="Calibri" w:cs="Calibri"/>
        </w:rPr>
        <w:t xml:space="preserve">irtual </w:t>
      </w:r>
      <w:r w:rsidRPr="00C74C8C">
        <w:rPr>
          <w:rFonts w:ascii="Calibri" w:hAnsi="Calibri" w:cs="Calibri"/>
        </w:rPr>
        <w:t>M</w:t>
      </w:r>
      <w:r w:rsidR="00F23E0E" w:rsidRPr="00C74C8C">
        <w:rPr>
          <w:rFonts w:ascii="Calibri" w:hAnsi="Calibri" w:cs="Calibri"/>
        </w:rPr>
        <w:t>achine</w:t>
      </w:r>
      <w:r w:rsidRPr="00C74C8C">
        <w:rPr>
          <w:rFonts w:ascii="Calibri" w:hAnsi="Calibri" w:cs="Calibri"/>
        </w:rPr>
        <w:t>s or containers)</w:t>
      </w:r>
    </w:p>
    <w:p w14:paraId="5C92DA9C" w14:textId="0935F091" w:rsidR="00A804AA" w:rsidRPr="00C74C8C" w:rsidDel="00915212" w:rsidRDefault="00A804AA" w:rsidP="00A804AA">
      <w:pPr>
        <w:pStyle w:val="BodyText"/>
        <w:spacing w:before="0" w:after="0"/>
        <w:rPr>
          <w:del w:id="472" w:author="Patrick Ames" w:date="2020-11-09T13:02:00Z"/>
          <w:rFonts w:ascii="Calibri" w:hAnsi="Calibri" w:cs="Calibri"/>
        </w:rPr>
      </w:pPr>
    </w:p>
    <w:p w14:paraId="44FA2503" w14:textId="55D570AA" w:rsidR="00B41753" w:rsidRDefault="00B41753" w:rsidP="00B41753">
      <w:pPr>
        <w:pStyle w:val="Heading3"/>
      </w:pPr>
      <w:bookmarkStart w:id="473" w:name="_Toc54881613"/>
      <w:r>
        <w:t xml:space="preserve">Service </w:t>
      </w:r>
      <w:proofErr w:type="spellStart"/>
      <w:r>
        <w:t>lcores</w:t>
      </w:r>
      <w:bookmarkEnd w:id="473"/>
      <w:proofErr w:type="spellEnd"/>
    </w:p>
    <w:p w14:paraId="0480C31D" w14:textId="45705225" w:rsidR="00622326" w:rsidRPr="00C74C8C" w:rsidDel="006C34C4" w:rsidRDefault="00C378B9" w:rsidP="00622326">
      <w:pPr>
        <w:pStyle w:val="BodyText"/>
        <w:spacing w:before="0" w:after="0"/>
        <w:rPr>
          <w:del w:id="474" w:author="Patrick Ames" w:date="2020-11-09T13:07:00Z"/>
          <w:rFonts w:ascii="Calibri" w:hAnsi="Calibri" w:cs="Calibri"/>
        </w:rPr>
      </w:pPr>
      <w:r w:rsidRPr="00C74C8C">
        <w:rPr>
          <w:rFonts w:ascii="Calibri" w:hAnsi="Calibri" w:cs="Calibri"/>
        </w:rPr>
        <w:t xml:space="preserve">Service </w:t>
      </w:r>
      <w:proofErr w:type="spellStart"/>
      <w:r w:rsidRPr="00C74C8C">
        <w:rPr>
          <w:rFonts w:ascii="Calibri" w:hAnsi="Calibri" w:cs="Calibri"/>
        </w:rPr>
        <w:t>lcores</w:t>
      </w:r>
      <w:proofErr w:type="spellEnd"/>
      <w:r w:rsidRPr="00C74C8C">
        <w:rPr>
          <w:rFonts w:ascii="Calibri" w:hAnsi="Calibri" w:cs="Calibri"/>
        </w:rPr>
        <w:t xml:space="preserve"> are responsible for</w:t>
      </w:r>
      <w:r w:rsidR="00622326" w:rsidRPr="00C74C8C">
        <w:rPr>
          <w:rFonts w:ascii="Calibri" w:hAnsi="Calibri" w:cs="Calibri"/>
        </w:rPr>
        <w:t xml:space="preserve"> any task other than packet forwarding, They are</w:t>
      </w:r>
      <w:r w:rsidRPr="00C74C8C">
        <w:rPr>
          <w:rFonts w:ascii="Calibri" w:hAnsi="Calibri" w:cs="Calibri"/>
        </w:rPr>
        <w:t xml:space="preserve"> handling</w:t>
      </w:r>
      <w:r w:rsidR="00ED3740" w:rsidRPr="00C74C8C">
        <w:rPr>
          <w:rFonts w:ascii="Calibri" w:hAnsi="Calibri" w:cs="Calibri"/>
        </w:rPr>
        <w:t xml:space="preserve"> </w:t>
      </w:r>
      <w:r w:rsidRPr="00C74C8C">
        <w:rPr>
          <w:rFonts w:ascii="Calibri" w:hAnsi="Calibri" w:cs="Calibri"/>
        </w:rPr>
        <w:t>all vRouter interfaces</w:t>
      </w:r>
      <w:r w:rsidR="00202D12" w:rsidRPr="00C74C8C">
        <w:rPr>
          <w:rFonts w:ascii="Calibri" w:hAnsi="Calibri" w:cs="Calibri"/>
        </w:rPr>
        <w:t xml:space="preserve"> (</w:t>
      </w:r>
      <w:proofErr w:type="spellStart"/>
      <w:r w:rsidR="00202D12" w:rsidRPr="00C74C8C">
        <w:rPr>
          <w:rFonts w:ascii="Calibri" w:hAnsi="Calibri" w:cs="Calibri"/>
        </w:rPr>
        <w:t>vrouter</w:t>
      </w:r>
      <w:proofErr w:type="spellEnd"/>
      <w:r w:rsidR="00202D12" w:rsidRPr="00C74C8C">
        <w:rPr>
          <w:rFonts w:ascii="Calibri" w:hAnsi="Calibri" w:cs="Calibri"/>
        </w:rPr>
        <w:t xml:space="preserve"> ports)</w:t>
      </w:r>
      <w:r w:rsidR="00FA2093" w:rsidRPr="00C74C8C">
        <w:rPr>
          <w:rFonts w:ascii="Calibri" w:hAnsi="Calibri" w:cs="Calibri"/>
        </w:rPr>
        <w:t xml:space="preserve"> </w:t>
      </w:r>
      <w:r w:rsidR="001159AA" w:rsidRPr="00C74C8C">
        <w:rPr>
          <w:rFonts w:ascii="Calibri" w:hAnsi="Calibri" w:cs="Calibri"/>
        </w:rPr>
        <w:t>task</w:t>
      </w:r>
      <w:r w:rsidR="00884B0D" w:rsidRPr="00C74C8C">
        <w:rPr>
          <w:rFonts w:ascii="Calibri" w:hAnsi="Calibri" w:cs="Calibri"/>
        </w:rPr>
        <w:t>s</w:t>
      </w:r>
      <w:r w:rsidR="001159AA" w:rsidRPr="00C74C8C">
        <w:rPr>
          <w:rFonts w:ascii="Calibri" w:hAnsi="Calibri" w:cs="Calibri"/>
        </w:rPr>
        <w:t xml:space="preserve"> like port setup, workload interface to </w:t>
      </w:r>
      <w:proofErr w:type="spellStart"/>
      <w:r w:rsidR="001159AA" w:rsidRPr="00C74C8C">
        <w:rPr>
          <w:rFonts w:ascii="Calibri" w:hAnsi="Calibri" w:cs="Calibri"/>
        </w:rPr>
        <w:t>vrouter</w:t>
      </w:r>
      <w:proofErr w:type="spellEnd"/>
      <w:r w:rsidR="001159AA" w:rsidRPr="00C74C8C">
        <w:rPr>
          <w:rFonts w:ascii="Calibri" w:hAnsi="Calibri" w:cs="Calibri"/>
        </w:rPr>
        <w:t xml:space="preserve"> port binding, routing information propagation, </w:t>
      </w:r>
      <w:del w:id="475" w:author="Patrick Ames" w:date="2020-11-09T13:07:00Z">
        <w:r w:rsidR="001159AA" w:rsidRPr="00C74C8C" w:rsidDel="006C34C4">
          <w:rPr>
            <w:rFonts w:ascii="Calibri" w:hAnsi="Calibri" w:cs="Calibri"/>
          </w:rPr>
          <w:delText>and so on …</w:delText>
        </w:r>
        <w:r w:rsidR="006B2A7A" w:rsidRPr="00C74C8C" w:rsidDel="006C34C4">
          <w:rPr>
            <w:rFonts w:ascii="Calibri" w:hAnsi="Calibri" w:cs="Calibri"/>
          </w:rPr>
          <w:delText>.</w:delText>
        </w:r>
      </w:del>
      <w:ins w:id="476" w:author="Patrick Ames" w:date="2020-11-09T13:07:00Z">
        <w:r w:rsidR="006C34C4">
          <w:rPr>
            <w:rFonts w:ascii="Calibri" w:hAnsi="Calibri" w:cs="Calibri"/>
          </w:rPr>
          <w:t xml:space="preserve">etc. </w:t>
        </w:r>
      </w:ins>
    </w:p>
    <w:p w14:paraId="56C66760" w14:textId="115F8341" w:rsidR="00202D12" w:rsidRPr="00C74C8C" w:rsidRDefault="00622326" w:rsidP="00622326">
      <w:pPr>
        <w:pStyle w:val="BodyText"/>
        <w:spacing w:before="0" w:after="0"/>
        <w:rPr>
          <w:rFonts w:ascii="Calibri" w:hAnsi="Calibri" w:cs="Calibri"/>
        </w:rPr>
      </w:pPr>
      <w:r w:rsidRPr="00C74C8C">
        <w:rPr>
          <w:rFonts w:ascii="Calibri" w:hAnsi="Calibri" w:cs="Calibri"/>
        </w:rPr>
        <w:t>Anyway, t</w:t>
      </w:r>
      <w:r w:rsidR="006B2A7A" w:rsidRPr="00C74C8C">
        <w:rPr>
          <w:rFonts w:ascii="Calibri" w:hAnsi="Calibri" w:cs="Calibri"/>
        </w:rPr>
        <w:t>he</w:t>
      </w:r>
      <w:r w:rsidRPr="00C74C8C">
        <w:rPr>
          <w:rFonts w:ascii="Calibri" w:hAnsi="Calibri" w:cs="Calibri"/>
        </w:rPr>
        <w:t>y</w:t>
      </w:r>
      <w:r w:rsidR="006B2A7A" w:rsidRPr="00C74C8C">
        <w:rPr>
          <w:rFonts w:ascii="Calibri" w:hAnsi="Calibri" w:cs="Calibri"/>
        </w:rPr>
        <w:t xml:space="preserve"> are not managing</w:t>
      </w:r>
      <w:r w:rsidR="00C378B9" w:rsidRPr="00C74C8C">
        <w:rPr>
          <w:rFonts w:ascii="Calibri" w:hAnsi="Calibri" w:cs="Calibri"/>
        </w:rPr>
        <w:t xml:space="preserve"> </w:t>
      </w:r>
      <w:r w:rsidR="006B2A7A" w:rsidRPr="00C74C8C">
        <w:rPr>
          <w:rFonts w:ascii="Calibri" w:hAnsi="Calibri" w:cs="Calibri"/>
        </w:rPr>
        <w:t>the</w:t>
      </w:r>
      <w:r w:rsidR="00C378B9" w:rsidRPr="00C74C8C">
        <w:rPr>
          <w:rFonts w:ascii="Calibri" w:hAnsi="Calibri" w:cs="Calibri"/>
        </w:rPr>
        <w:t xml:space="preserve"> workload (V</w:t>
      </w:r>
      <w:r w:rsidR="006B2A7A" w:rsidRPr="00C74C8C">
        <w:rPr>
          <w:rFonts w:ascii="Calibri" w:hAnsi="Calibri" w:cs="Calibri"/>
        </w:rPr>
        <w:t>irtual/Managing</w:t>
      </w:r>
      <w:r w:rsidR="00C378B9" w:rsidRPr="00C74C8C">
        <w:rPr>
          <w:rFonts w:ascii="Calibri" w:hAnsi="Calibri" w:cs="Calibri"/>
        </w:rPr>
        <w:t>) interfaces and physical interfaces</w:t>
      </w:r>
      <w:r w:rsidR="006B2A7A" w:rsidRPr="00C74C8C">
        <w:rPr>
          <w:rFonts w:ascii="Calibri" w:hAnsi="Calibri" w:cs="Calibri"/>
        </w:rPr>
        <w:t xml:space="preserve"> that are handled by Hypervi</w:t>
      </w:r>
      <w:r w:rsidR="008804D8">
        <w:rPr>
          <w:rFonts w:ascii="Calibri" w:hAnsi="Calibri" w:cs="Calibri"/>
        </w:rPr>
        <w:t>s</w:t>
      </w:r>
      <w:r w:rsidR="006B2A7A" w:rsidRPr="00C74C8C">
        <w:rPr>
          <w:rFonts w:ascii="Calibri" w:hAnsi="Calibri" w:cs="Calibri"/>
        </w:rPr>
        <w:t>or or Linux OS</w:t>
      </w:r>
      <w:r w:rsidR="00C378B9" w:rsidRPr="00C74C8C">
        <w:rPr>
          <w:rFonts w:ascii="Calibri" w:hAnsi="Calibri" w:cs="Calibri"/>
        </w:rPr>
        <w:t>.</w:t>
      </w:r>
    </w:p>
    <w:p w14:paraId="3AF0A62F" w14:textId="77777777" w:rsidR="00884B0D" w:rsidRPr="00C74C8C" w:rsidRDefault="00884B0D" w:rsidP="00622326">
      <w:pPr>
        <w:pStyle w:val="BodyText"/>
        <w:spacing w:before="0" w:after="0"/>
        <w:rPr>
          <w:rFonts w:ascii="Calibri" w:hAnsi="Calibri" w:cs="Calibri"/>
        </w:rPr>
      </w:pPr>
    </w:p>
    <w:p w14:paraId="78500E9C" w14:textId="02DC57D7" w:rsidR="00C378B9" w:rsidRPr="00C74C8C" w:rsidRDefault="00C378B9" w:rsidP="00622326">
      <w:pPr>
        <w:pStyle w:val="BodyText"/>
        <w:spacing w:before="0" w:after="0"/>
        <w:rPr>
          <w:rFonts w:ascii="Calibri" w:hAnsi="Calibri" w:cs="Calibri"/>
        </w:rPr>
      </w:pPr>
      <w:r w:rsidRPr="00C74C8C">
        <w:rPr>
          <w:rFonts w:ascii="Calibri" w:hAnsi="Calibri" w:cs="Calibri"/>
        </w:rPr>
        <w:t xml:space="preserve">It also hands other book-keeping and miscellaneous tasks for vRouter like timer management and </w:t>
      </w:r>
      <w:proofErr w:type="spellStart"/>
      <w:r w:rsidR="00CA366C" w:rsidRPr="00C74C8C">
        <w:rPr>
          <w:rFonts w:ascii="Calibri" w:hAnsi="Calibri" w:cs="Calibri"/>
        </w:rPr>
        <w:t>Virtio</w:t>
      </w:r>
      <w:proofErr w:type="spellEnd"/>
      <w:r w:rsidR="00CA366C" w:rsidRPr="00C74C8C">
        <w:rPr>
          <w:rFonts w:ascii="Calibri" w:hAnsi="Calibri" w:cs="Calibri"/>
        </w:rPr>
        <w:t xml:space="preserve"> </w:t>
      </w:r>
      <w:r w:rsidR="00D07DB6" w:rsidRPr="00C74C8C">
        <w:rPr>
          <w:rFonts w:ascii="Calibri" w:hAnsi="Calibri" w:cs="Calibri"/>
        </w:rPr>
        <w:t>(</w:t>
      </w:r>
      <w:proofErr w:type="spellStart"/>
      <w:r w:rsidRPr="00C74C8C">
        <w:rPr>
          <w:rFonts w:ascii="Calibri" w:hAnsi="Calibri" w:cs="Calibri"/>
        </w:rPr>
        <w:t>vhost</w:t>
      </w:r>
      <w:proofErr w:type="spellEnd"/>
      <w:r w:rsidRPr="00C74C8C">
        <w:rPr>
          <w:rFonts w:ascii="Calibri" w:hAnsi="Calibri" w:cs="Calibri"/>
        </w:rPr>
        <w:t>-user</w:t>
      </w:r>
      <w:r w:rsidR="00D07DB6" w:rsidRPr="00C74C8C">
        <w:rPr>
          <w:rFonts w:ascii="Calibri" w:hAnsi="Calibri" w:cs="Calibri"/>
        </w:rPr>
        <w:t>)</w:t>
      </w:r>
      <w:r w:rsidRPr="00C74C8C">
        <w:rPr>
          <w:rFonts w:ascii="Calibri" w:hAnsi="Calibri" w:cs="Calibri"/>
        </w:rPr>
        <w:t xml:space="preserve"> control </w:t>
      </w:r>
      <w:r w:rsidR="00F232A7" w:rsidRPr="00C74C8C">
        <w:rPr>
          <w:rFonts w:ascii="Calibri" w:hAnsi="Calibri" w:cs="Calibri"/>
        </w:rPr>
        <w:t>path</w:t>
      </w:r>
      <w:ins w:id="477" w:author="Patrick Ames" w:date="2020-11-09T13:08:00Z">
        <w:r w:rsidR="006C34C4">
          <w:rPr>
            <w:rFonts w:ascii="Calibri" w:hAnsi="Calibri" w:cs="Calibri"/>
          </w:rPr>
          <w:t>s</w:t>
        </w:r>
      </w:ins>
      <w:r w:rsidRPr="00C74C8C">
        <w:rPr>
          <w:rFonts w:ascii="Calibri" w:hAnsi="Calibri" w:cs="Calibri"/>
        </w:rPr>
        <w:t>.</w:t>
      </w:r>
      <w:r w:rsidR="00F232A7" w:rsidRPr="00C74C8C">
        <w:rPr>
          <w:rFonts w:ascii="Calibri" w:hAnsi="Calibri" w:cs="Calibri"/>
        </w:rPr>
        <w:t xml:space="preserve"> By default, they are not pinned to any physical CPU.</w:t>
      </w:r>
    </w:p>
    <w:p w14:paraId="3E633871" w14:textId="630B284D" w:rsidR="00F232A7" w:rsidRPr="00C74C8C" w:rsidRDefault="00F232A7" w:rsidP="00C74C8C">
      <w:pPr>
        <w:pStyle w:val="BodyText"/>
        <w:spacing w:before="0" w:after="0"/>
        <w:rPr>
          <w:rFonts w:ascii="Calibri" w:hAnsi="Calibri" w:cs="Calibri"/>
        </w:rPr>
      </w:pPr>
      <w:r w:rsidRPr="00C74C8C">
        <w:rPr>
          <w:rFonts w:ascii="Calibri" w:hAnsi="Calibri" w:cs="Calibri"/>
        </w:rPr>
        <w:t xml:space="preserve">Most of the service </w:t>
      </w:r>
      <w:proofErr w:type="spellStart"/>
      <w:r w:rsidRPr="00C74C8C">
        <w:rPr>
          <w:rFonts w:ascii="Calibri" w:hAnsi="Calibri" w:cs="Calibri"/>
        </w:rPr>
        <w:t>lcores</w:t>
      </w:r>
      <w:proofErr w:type="spellEnd"/>
      <w:r w:rsidRPr="00C74C8C">
        <w:rPr>
          <w:rFonts w:ascii="Calibri" w:hAnsi="Calibri" w:cs="Calibri"/>
        </w:rPr>
        <w:t xml:space="preserve"> make use of user sockets to talk to other processes</w:t>
      </w:r>
      <w:r w:rsidR="00D86AF3" w:rsidRPr="00C74C8C">
        <w:rPr>
          <w:rFonts w:ascii="Calibri" w:hAnsi="Calibri" w:cs="Calibri"/>
        </w:rPr>
        <w:t xml:space="preserve"> </w:t>
      </w:r>
      <w:del w:id="478" w:author="Patrick Ames" w:date="2020-11-09T13:08:00Z">
        <w:r w:rsidR="00D86AF3" w:rsidRPr="00C74C8C" w:rsidDel="006C34C4">
          <w:rPr>
            <w:rFonts w:ascii="Calibri" w:hAnsi="Calibri" w:cs="Calibri"/>
          </w:rPr>
          <w:delText xml:space="preserve">(IPC – </w:delText>
        </w:r>
      </w:del>
      <w:r w:rsidR="00D86AF3" w:rsidRPr="00C74C8C">
        <w:rPr>
          <w:rFonts w:ascii="Calibri" w:hAnsi="Calibri" w:cs="Calibri"/>
        </w:rPr>
        <w:t>Inter Process Communication</w:t>
      </w:r>
      <w:del w:id="479" w:author="Patrick Ames" w:date="2020-11-09T13:08:00Z">
        <w:r w:rsidR="00D86AF3" w:rsidRPr="00C74C8C" w:rsidDel="006C34C4">
          <w:rPr>
            <w:rFonts w:ascii="Calibri" w:hAnsi="Calibri" w:cs="Calibri"/>
          </w:rPr>
          <w:delText>)</w:delText>
        </w:r>
        <w:r w:rsidRPr="00C74C8C" w:rsidDel="006C34C4">
          <w:rPr>
            <w:rFonts w:ascii="Calibri" w:hAnsi="Calibri" w:cs="Calibri"/>
          </w:rPr>
          <w:delText xml:space="preserve"> </w:delText>
        </w:r>
      </w:del>
      <w:ins w:id="480" w:author="Patrick Ames" w:date="2020-11-09T13:08:00Z">
        <w:r w:rsidR="006C34C4">
          <w:rPr>
            <w:rFonts w:ascii="Calibri" w:hAnsi="Calibri" w:cs="Calibri"/>
          </w:rPr>
          <w:t xml:space="preserve"> </w:t>
        </w:r>
        <w:r w:rsidR="006C34C4" w:rsidRPr="00C74C8C">
          <w:rPr>
            <w:rFonts w:ascii="Calibri" w:hAnsi="Calibri" w:cs="Calibri"/>
          </w:rPr>
          <w:t>(IPC</w:t>
        </w:r>
        <w:r w:rsidR="006C34C4">
          <w:rPr>
            <w:rFonts w:ascii="Calibri" w:hAnsi="Calibri" w:cs="Calibri"/>
          </w:rPr>
          <w:t>)</w:t>
        </w:r>
        <w:r w:rsidR="006C34C4" w:rsidRPr="00C74C8C">
          <w:rPr>
            <w:rFonts w:ascii="Calibri" w:hAnsi="Calibri" w:cs="Calibri"/>
          </w:rPr>
          <w:t xml:space="preserve"> </w:t>
        </w:r>
      </w:ins>
      <w:r w:rsidRPr="00C74C8C">
        <w:rPr>
          <w:rFonts w:ascii="Calibri" w:hAnsi="Calibri" w:cs="Calibri"/>
        </w:rPr>
        <w:t xml:space="preserve">in the system like </w:t>
      </w:r>
      <w:proofErr w:type="spellStart"/>
      <w:r w:rsidR="00D86AF3" w:rsidRPr="00C74C8C">
        <w:rPr>
          <w:rFonts w:ascii="Calibri" w:hAnsi="Calibri" w:cs="Calibri"/>
        </w:rPr>
        <w:t>vrouter</w:t>
      </w:r>
      <w:proofErr w:type="spellEnd"/>
      <w:r w:rsidR="00D86AF3" w:rsidRPr="00C74C8C">
        <w:rPr>
          <w:rFonts w:ascii="Calibri" w:hAnsi="Calibri" w:cs="Calibri"/>
        </w:rPr>
        <w:t xml:space="preserve"> </w:t>
      </w:r>
      <w:r w:rsidRPr="00C74C8C">
        <w:rPr>
          <w:rFonts w:ascii="Calibri" w:hAnsi="Calibri" w:cs="Calibri"/>
        </w:rPr>
        <w:t xml:space="preserve">agent, </w:t>
      </w:r>
      <w:proofErr w:type="spellStart"/>
      <w:r w:rsidRPr="00C74C8C">
        <w:rPr>
          <w:rFonts w:ascii="Calibri" w:hAnsi="Calibri" w:cs="Calibri"/>
        </w:rPr>
        <w:t>qemu</w:t>
      </w:r>
      <w:proofErr w:type="spellEnd"/>
      <w:r w:rsidRPr="00C74C8C">
        <w:rPr>
          <w:rFonts w:ascii="Calibri" w:hAnsi="Calibri" w:cs="Calibri"/>
        </w:rPr>
        <w:t xml:space="preserve"> (V</w:t>
      </w:r>
      <w:r w:rsidR="00D86AF3" w:rsidRPr="00C74C8C">
        <w:rPr>
          <w:rFonts w:ascii="Calibri" w:hAnsi="Calibri" w:cs="Calibri"/>
        </w:rPr>
        <w:t xml:space="preserve">irtual </w:t>
      </w:r>
      <w:r w:rsidRPr="00C74C8C">
        <w:rPr>
          <w:rFonts w:ascii="Calibri" w:hAnsi="Calibri" w:cs="Calibri"/>
        </w:rPr>
        <w:t>M</w:t>
      </w:r>
      <w:r w:rsidR="00D86AF3" w:rsidRPr="00C74C8C">
        <w:rPr>
          <w:rFonts w:ascii="Calibri" w:hAnsi="Calibri" w:cs="Calibri"/>
        </w:rPr>
        <w:t>achine</w:t>
      </w:r>
      <w:r w:rsidRPr="00C74C8C">
        <w:rPr>
          <w:rFonts w:ascii="Calibri" w:hAnsi="Calibri" w:cs="Calibri"/>
        </w:rPr>
        <w:t>)</w:t>
      </w:r>
      <w:ins w:id="481" w:author="Patrick Ames" w:date="2020-11-09T13:08:00Z">
        <w:r w:rsidR="006C34C4">
          <w:rPr>
            <w:rFonts w:ascii="Calibri" w:hAnsi="Calibri" w:cs="Calibri"/>
          </w:rPr>
          <w:t>,</w:t>
        </w:r>
      </w:ins>
      <w:r w:rsidRPr="00C74C8C">
        <w:rPr>
          <w:rFonts w:ascii="Calibri" w:hAnsi="Calibri" w:cs="Calibri"/>
        </w:rPr>
        <w:t xml:space="preserve"> and </w:t>
      </w:r>
      <w:r w:rsidR="00C74C8C">
        <w:rPr>
          <w:rFonts w:ascii="Calibri" w:hAnsi="Calibri" w:cs="Calibri"/>
        </w:rPr>
        <w:t>L</w:t>
      </w:r>
      <w:r w:rsidRPr="00C74C8C">
        <w:rPr>
          <w:rFonts w:ascii="Calibri" w:hAnsi="Calibri" w:cs="Calibri"/>
        </w:rPr>
        <w:t>inux stack.</w:t>
      </w:r>
    </w:p>
    <w:p w14:paraId="20B58041" w14:textId="679ABBD3" w:rsidR="006C34C4" w:rsidRDefault="00F232A7" w:rsidP="006C34C4">
      <w:pPr>
        <w:pStyle w:val="Heading3"/>
        <w:rPr>
          <w:ins w:id="482" w:author="Patrick Ames" w:date="2020-11-09T13:09:00Z"/>
        </w:rPr>
      </w:pPr>
      <w:r w:rsidRPr="00D053ED">
        <w:t xml:space="preserve">User </w:t>
      </w:r>
      <w:del w:id="483" w:author="Patrick Ames" w:date="2020-11-09T13:13:00Z">
        <w:r w:rsidRPr="00D053ED" w:rsidDel="00C52349">
          <w:delText xml:space="preserve">sockets </w:delText>
        </w:r>
      </w:del>
      <w:ins w:id="484" w:author="Patrick Ames" w:date="2020-11-09T13:13:00Z">
        <w:r w:rsidR="00C52349">
          <w:t>S</w:t>
        </w:r>
        <w:r w:rsidR="00C52349" w:rsidRPr="00D053ED">
          <w:t xml:space="preserve">ockets </w:t>
        </w:r>
      </w:ins>
      <w:r w:rsidRPr="00D053ED">
        <w:t>in vRouter</w:t>
      </w:r>
    </w:p>
    <w:p w14:paraId="76DD589B" w14:textId="6E05EE8A" w:rsidR="00F232A7" w:rsidRPr="00BF7F49" w:rsidDel="006C34C4" w:rsidRDefault="00F232A7" w:rsidP="00C52349">
      <w:pPr>
        <w:pStyle w:val="BodyText"/>
        <w:rPr>
          <w:del w:id="485" w:author="Patrick Ames" w:date="2020-11-09T13:09:00Z"/>
        </w:rPr>
        <w:pPrChange w:id="486" w:author="Patrick Ames" w:date="2020-11-09T13:12:00Z">
          <w:pPr>
            <w:pStyle w:val="Heading4"/>
          </w:pPr>
        </w:pPrChange>
      </w:pPr>
    </w:p>
    <w:p w14:paraId="273E4B0D" w14:textId="1A2831BD" w:rsidR="008C138D" w:rsidRPr="00C74C8C" w:rsidRDefault="008C138D" w:rsidP="00C52349">
      <w:pPr>
        <w:pStyle w:val="BodyText"/>
        <w:rPr>
          <w:rFonts w:ascii="Calibri" w:hAnsi="Calibri" w:cs="Calibri"/>
        </w:rPr>
        <w:pPrChange w:id="487" w:author="Patrick Ames" w:date="2020-11-09T13:12:00Z">
          <w:pPr>
            <w:pStyle w:val="BlockText"/>
            <w:spacing w:before="0" w:after="0"/>
            <w:ind w:left="0" w:right="482"/>
          </w:pPr>
        </w:pPrChange>
      </w:pPr>
      <w:r w:rsidRPr="006C34C4">
        <w:rPr>
          <w:rFonts w:ascii="Calibri" w:hAnsi="Calibri" w:cs="Calibri"/>
          <w:rPrChange w:id="488" w:author="Patrick Ames" w:date="2020-11-09T13:09:00Z">
            <w:rPr>
              <w:rFonts w:ascii="Calibri" w:hAnsi="Calibri" w:cs="Calibri"/>
              <w:b/>
              <w:bCs/>
            </w:rPr>
          </w:rPrChange>
        </w:rPr>
        <w:t>IOCTL</w:t>
      </w:r>
      <w:r w:rsidR="00384489" w:rsidRPr="00BF7F49">
        <w:rPr>
          <w:rFonts w:ascii="Calibri" w:hAnsi="Calibri" w:cs="Calibri"/>
        </w:rPr>
        <w:t xml:space="preserve"> </w:t>
      </w:r>
      <w:r w:rsidR="00384489" w:rsidRPr="00C74C8C">
        <w:rPr>
          <w:rFonts w:ascii="Calibri" w:hAnsi="Calibri" w:cs="Calibri"/>
        </w:rPr>
        <w:t>(</w:t>
      </w:r>
      <w:r w:rsidR="00384489" w:rsidRPr="00C74C8C">
        <w:rPr>
          <w:rFonts w:ascii="Calibri" w:hAnsi="Calibri" w:cs="Calibri"/>
          <w:i/>
          <w:iCs/>
        </w:rPr>
        <w:t>Input/Output Control</w:t>
      </w:r>
      <w:r w:rsidR="00384489" w:rsidRPr="00C74C8C">
        <w:rPr>
          <w:rFonts w:ascii="Calibri" w:hAnsi="Calibri" w:cs="Calibri"/>
        </w:rPr>
        <w:t>)</w:t>
      </w:r>
      <w:r w:rsidRPr="00C74C8C">
        <w:rPr>
          <w:rFonts w:ascii="Calibri" w:hAnsi="Calibri" w:cs="Calibri"/>
        </w:rPr>
        <w:t xml:space="preserve"> </w:t>
      </w:r>
      <w:r w:rsidR="005047CA" w:rsidRPr="00C74C8C">
        <w:rPr>
          <w:rFonts w:ascii="Calibri" w:hAnsi="Calibri" w:cs="Calibri"/>
        </w:rPr>
        <w:t>is the</w:t>
      </w:r>
      <w:r w:rsidRPr="00C74C8C">
        <w:rPr>
          <w:rFonts w:ascii="Calibri" w:hAnsi="Calibri" w:cs="Calibri"/>
        </w:rPr>
        <w:t xml:space="preserve"> mechanism used to control a hardware device.</w:t>
      </w:r>
      <w:r w:rsidR="005047CA" w:rsidRPr="00C74C8C">
        <w:rPr>
          <w:rFonts w:ascii="Calibri" w:hAnsi="Calibri" w:cs="Calibri"/>
        </w:rPr>
        <w:t xml:space="preserve"> </w:t>
      </w:r>
      <w:r w:rsidR="00D053ED" w:rsidRPr="00C74C8C">
        <w:rPr>
          <w:rFonts w:ascii="Calibri" w:hAnsi="Calibri" w:cs="Calibri"/>
        </w:rPr>
        <w:t xml:space="preserve">IOCTL is a single system call interface, </w:t>
      </w:r>
      <w:r w:rsidR="00D053ED" w:rsidRPr="00C52349">
        <w:rPr>
          <w:rPrChange w:id="489" w:author="Patrick Ames" w:date="2020-11-09T13:12:00Z">
            <w:rPr>
              <w:rFonts w:ascii="Calibri" w:hAnsi="Calibri" w:cs="Calibri"/>
            </w:rPr>
          </w:rPrChange>
        </w:rPr>
        <w:t>by which user</w:t>
      </w:r>
      <w:ins w:id="490" w:author="Patrick Ames" w:date="2020-11-09T13:09:00Z">
        <w:r w:rsidR="006C34C4" w:rsidRPr="00C52349">
          <w:rPr>
            <w:rPrChange w:id="491" w:author="Patrick Ames" w:date="2020-11-09T13:12:00Z">
              <w:rPr>
                <w:rFonts w:ascii="Calibri" w:hAnsi="Calibri" w:cs="Calibri"/>
              </w:rPr>
            </w:rPrChange>
          </w:rPr>
          <w:t xml:space="preserve"> </w:t>
        </w:r>
      </w:ins>
      <w:r w:rsidR="00D053ED" w:rsidRPr="00C52349">
        <w:rPr>
          <w:rPrChange w:id="492" w:author="Patrick Ames" w:date="2020-11-09T13:12:00Z">
            <w:rPr>
              <w:rFonts w:ascii="Calibri" w:hAnsi="Calibri" w:cs="Calibri"/>
            </w:rPr>
          </w:rPrChange>
        </w:rPr>
        <w:t xml:space="preserve">space applications can communicate with device drivers. IOCT </w:t>
      </w:r>
      <w:r w:rsidR="00384489" w:rsidRPr="00C52349">
        <w:rPr>
          <w:rPrChange w:id="493" w:author="Patrick Ames" w:date="2020-11-09T13:12:00Z">
            <w:rPr>
              <w:rFonts w:ascii="Calibri" w:hAnsi="Calibri" w:cs="Calibri"/>
            </w:rPr>
          </w:rPrChange>
        </w:rPr>
        <w:t>rely on</w:t>
      </w:r>
      <w:r w:rsidR="005F1AC7" w:rsidRPr="00C52349">
        <w:rPr>
          <w:rPrChange w:id="494" w:author="Patrick Ames" w:date="2020-11-09T13:12:00Z">
            <w:rPr>
              <w:rFonts w:ascii="Calibri" w:hAnsi="Calibri" w:cs="Calibri"/>
            </w:rPr>
          </w:rPrChange>
        </w:rPr>
        <w:t xml:space="preserve"> IPC (like</w:t>
      </w:r>
      <w:r w:rsidR="005F1AC7" w:rsidRPr="00C74C8C">
        <w:rPr>
          <w:rFonts w:ascii="Calibri" w:hAnsi="Calibri" w:cs="Calibri"/>
        </w:rPr>
        <w:t xml:space="preserve"> user sockets</w:t>
      </w:r>
      <w:r w:rsidR="00D053ED" w:rsidRPr="00C74C8C">
        <w:rPr>
          <w:rFonts w:ascii="Calibri" w:hAnsi="Calibri" w:cs="Calibri"/>
        </w:rPr>
        <w:t xml:space="preserve">, </w:t>
      </w:r>
      <w:proofErr w:type="spellStart"/>
      <w:r w:rsidR="00D053ED" w:rsidRPr="00C74C8C">
        <w:rPr>
          <w:rFonts w:ascii="Calibri" w:hAnsi="Calibri" w:cs="Calibri"/>
        </w:rPr>
        <w:t>eventfd</w:t>
      </w:r>
      <w:proofErr w:type="spellEnd"/>
      <w:r w:rsidR="005F1AC7" w:rsidRPr="00C74C8C">
        <w:rPr>
          <w:rFonts w:ascii="Calibri" w:hAnsi="Calibri" w:cs="Calibri"/>
        </w:rPr>
        <w:t>) and</w:t>
      </w:r>
      <w:r w:rsidR="00384489" w:rsidRPr="00C74C8C">
        <w:rPr>
          <w:rFonts w:ascii="Calibri" w:hAnsi="Calibri" w:cs="Calibri"/>
        </w:rPr>
        <w:t>/or</w:t>
      </w:r>
      <w:r w:rsidR="003C1546" w:rsidRPr="00C74C8C">
        <w:rPr>
          <w:rFonts w:ascii="Calibri" w:hAnsi="Calibri" w:cs="Calibri"/>
        </w:rPr>
        <w:t xml:space="preserve"> interrupts mechanism</w:t>
      </w:r>
      <w:r w:rsidR="00D053ED" w:rsidRPr="00C74C8C">
        <w:rPr>
          <w:rFonts w:ascii="Calibri" w:hAnsi="Calibri" w:cs="Calibri"/>
        </w:rPr>
        <w:t>s</w:t>
      </w:r>
      <w:r w:rsidR="003C1546" w:rsidRPr="00C74C8C">
        <w:rPr>
          <w:rFonts w:ascii="Calibri" w:hAnsi="Calibri" w:cs="Calibri"/>
        </w:rPr>
        <w:t>.</w:t>
      </w:r>
    </w:p>
    <w:p w14:paraId="162D930E" w14:textId="362481B8" w:rsidR="0078224B" w:rsidRPr="00C74C8C" w:rsidDel="00C52349" w:rsidRDefault="0078224B" w:rsidP="0078224B">
      <w:pPr>
        <w:pStyle w:val="BodyText"/>
        <w:spacing w:before="0" w:after="0"/>
        <w:rPr>
          <w:del w:id="495" w:author="Patrick Ames" w:date="2020-11-09T13:13:00Z"/>
          <w:rFonts w:ascii="Calibri" w:hAnsi="Calibri" w:cs="Calibri"/>
          <w:highlight w:val="yellow"/>
        </w:rPr>
      </w:pPr>
    </w:p>
    <w:p w14:paraId="4A2AFBA6" w14:textId="398091BA" w:rsidR="00D053ED" w:rsidRPr="00C74C8C" w:rsidRDefault="00962EC1" w:rsidP="00C52349">
      <w:pPr>
        <w:pStyle w:val="BodyText"/>
        <w:pPrChange w:id="496" w:author="Patrick Ames" w:date="2020-11-09T13:13:00Z">
          <w:pPr>
            <w:pStyle w:val="BodyText"/>
            <w:spacing w:before="0" w:after="0"/>
          </w:pPr>
        </w:pPrChange>
      </w:pPr>
      <w:r w:rsidRPr="00C74C8C">
        <w:t>DPDK vRouter data</w:t>
      </w:r>
      <w:ins w:id="497" w:author="Patrick Ames" w:date="2020-11-09T13:09:00Z">
        <w:r w:rsidR="006C34C4">
          <w:t xml:space="preserve"> </w:t>
        </w:r>
      </w:ins>
      <w:r w:rsidRPr="00C74C8C">
        <w:t xml:space="preserve">plane </w:t>
      </w:r>
      <w:r w:rsidR="00D053ED" w:rsidRPr="00C74C8C">
        <w:t>is</w:t>
      </w:r>
      <w:r w:rsidR="00DD0608" w:rsidRPr="00C74C8C">
        <w:t xml:space="preserve"> </w:t>
      </w:r>
      <w:r w:rsidRPr="00C74C8C">
        <w:t>using sockets</w:t>
      </w:r>
      <w:r w:rsidR="00D053ED" w:rsidRPr="00C74C8C">
        <w:t xml:space="preserve"> and </w:t>
      </w:r>
      <w:proofErr w:type="spellStart"/>
      <w:r w:rsidR="00D053ED" w:rsidRPr="00C74C8C">
        <w:t>eventfd</w:t>
      </w:r>
      <w:proofErr w:type="spellEnd"/>
      <w:r w:rsidR="005C3805" w:rsidRPr="00C74C8C">
        <w:t xml:space="preserve"> to </w:t>
      </w:r>
      <w:r w:rsidR="00D053ED" w:rsidRPr="00C74C8C">
        <w:t>ex</w:t>
      </w:r>
      <w:r w:rsidR="009F7AC5" w:rsidRPr="00C74C8C">
        <w:t>c</w:t>
      </w:r>
      <w:r w:rsidR="00D053ED" w:rsidRPr="00C74C8C">
        <w:t>hange</w:t>
      </w:r>
      <w:r w:rsidR="005C3805" w:rsidRPr="00C74C8C">
        <w:t xml:space="preserve"> IO messages</w:t>
      </w:r>
      <w:r w:rsidR="00D053ED" w:rsidRPr="00C74C8C">
        <w:t xml:space="preserve"> (</w:t>
      </w:r>
      <w:del w:id="498" w:author="Patrick Ames" w:date="2020-11-09T13:11:00Z">
        <w:r w:rsidR="00D053ED" w:rsidRPr="00C74C8C" w:rsidDel="00C52349">
          <w:delText xml:space="preserve">cf </w:delText>
        </w:r>
      </w:del>
      <w:ins w:id="499" w:author="Patrick Ames" w:date="2020-11-09T13:11:00Z">
        <w:r w:rsidR="00C52349">
          <w:t xml:space="preserve">compare </w:t>
        </w:r>
        <w:r w:rsidR="00C52349" w:rsidRPr="00BF7F49">
          <w:t>to</w:t>
        </w:r>
      </w:ins>
      <w:ins w:id="500" w:author="Patrick Ames" w:date="2020-11-09T13:14:00Z">
        <w:r w:rsidR="00C52349">
          <w:t xml:space="preserve"> Message Passing)</w:t>
        </w:r>
      </w:ins>
      <w:del w:id="501" w:author="Patrick Ames" w:date="2020-11-09T13:14:00Z">
        <w:r w:rsidR="00D053ED" w:rsidRPr="00C52349" w:rsidDel="00C52349">
          <w:rPr>
            <w:rPrChange w:id="502" w:author="Patrick Ames" w:date="2020-11-09T13:14:00Z">
              <w:rPr>
                <w:rFonts w:ascii="Calibri" w:hAnsi="Calibri" w:cs="Calibri"/>
              </w:rPr>
            </w:rPrChange>
          </w:rPr>
          <w:fldChar w:fldCharType="begin"/>
        </w:r>
        <w:r w:rsidR="00D053ED" w:rsidRPr="00C52349" w:rsidDel="00C52349">
          <w:rPr>
            <w:rPrChange w:id="503" w:author="Patrick Ames" w:date="2020-11-09T13:14:00Z">
              <w:rPr>
                <w:rFonts w:ascii="Calibri" w:hAnsi="Calibri" w:cs="Calibri"/>
              </w:rPr>
            </w:rPrChange>
          </w:rPr>
          <w:delInstrText xml:space="preserve"> REF Xde4a8322f09bdade2e315985453e4a35a7c3b16 \h  \* MERGEFORMAT </w:delInstrText>
        </w:r>
        <w:r w:rsidR="00D053ED" w:rsidRPr="00C52349" w:rsidDel="00C52349">
          <w:rPr>
            <w:rPrChange w:id="504" w:author="Patrick Ames" w:date="2020-11-09T13:14:00Z">
              <w:rPr>
                <w:rFonts w:ascii="Calibri" w:hAnsi="Calibri" w:cs="Calibri"/>
              </w:rPr>
            </w:rPrChange>
          </w:rPr>
        </w:r>
        <w:r w:rsidR="00D053ED" w:rsidRPr="00C52349" w:rsidDel="00C52349">
          <w:rPr>
            <w:rPrChange w:id="505" w:author="Patrick Ames" w:date="2020-11-09T13:14:00Z">
              <w:rPr>
                <w:rFonts w:ascii="Calibri" w:hAnsi="Calibri" w:cs="Calibri"/>
              </w:rPr>
            </w:rPrChange>
          </w:rPr>
          <w:fldChar w:fldCharType="separate"/>
        </w:r>
        <w:r w:rsidR="00D053ED" w:rsidRPr="00C52349" w:rsidDel="00C52349">
          <w:rPr>
            <w:rPrChange w:id="506" w:author="Patrick Ames" w:date="2020-11-09T13:14:00Z">
              <w:rPr>
                <w:rFonts w:ascii="Calibri" w:hAnsi="Calibri" w:cs="Calibri"/>
              </w:rPr>
            </w:rPrChange>
          </w:rPr>
          <w:delText>Message pa</w:delText>
        </w:r>
        <w:r w:rsidR="00D053ED" w:rsidRPr="00C52349" w:rsidDel="00C52349">
          <w:rPr>
            <w:rPrChange w:id="507" w:author="Patrick Ames" w:date="2020-11-09T13:14:00Z">
              <w:rPr>
                <w:rFonts w:ascii="Calibri" w:hAnsi="Calibri" w:cs="Calibri"/>
              </w:rPr>
            </w:rPrChange>
          </w:rPr>
          <w:delText>s</w:delText>
        </w:r>
        <w:r w:rsidR="00D053ED" w:rsidRPr="00C52349" w:rsidDel="00C52349">
          <w:rPr>
            <w:rPrChange w:id="508" w:author="Patrick Ames" w:date="2020-11-09T13:14:00Z">
              <w:rPr>
                <w:rFonts w:ascii="Calibri" w:hAnsi="Calibri" w:cs="Calibri"/>
              </w:rPr>
            </w:rPrChange>
          </w:rPr>
          <w:delText>sing</w:delText>
        </w:r>
        <w:r w:rsidR="00D053ED" w:rsidRPr="00C52349" w:rsidDel="00C52349">
          <w:rPr>
            <w:rPrChange w:id="509" w:author="Patrick Ames" w:date="2020-11-09T13:14:00Z">
              <w:rPr>
                <w:rFonts w:ascii="Calibri" w:hAnsi="Calibri" w:cs="Calibri"/>
              </w:rPr>
            </w:rPrChange>
          </w:rPr>
          <w:fldChar w:fldCharType="end"/>
        </w:r>
        <w:r w:rsidR="00D053ED" w:rsidRPr="00C52349" w:rsidDel="00C52349">
          <w:rPr>
            <w:rPrChange w:id="510" w:author="Patrick Ames" w:date="2020-11-09T13:11:00Z">
              <w:rPr>
                <w:rFonts w:ascii="Calibri" w:hAnsi="Calibri" w:cs="Calibri"/>
              </w:rPr>
            </w:rPrChange>
          </w:rPr>
          <w:delText>)</w:delText>
        </w:r>
      </w:del>
      <w:r w:rsidR="003317BD" w:rsidRPr="00C52349">
        <w:rPr>
          <w:rPrChange w:id="511" w:author="Patrick Ames" w:date="2020-11-09T13:11:00Z">
            <w:rPr>
              <w:rFonts w:ascii="Calibri" w:hAnsi="Calibri" w:cs="Calibri"/>
            </w:rPr>
          </w:rPrChange>
        </w:rPr>
        <w:t>.</w:t>
      </w:r>
      <w:r w:rsidR="001C75E3" w:rsidRPr="00C52349">
        <w:rPr>
          <w:rPrChange w:id="512" w:author="Patrick Ames" w:date="2020-11-09T13:11:00Z">
            <w:rPr>
              <w:rFonts w:ascii="Calibri" w:hAnsi="Calibri" w:cs="Calibri"/>
            </w:rPr>
          </w:rPrChange>
        </w:rPr>
        <w:t xml:space="preserve"> </w:t>
      </w:r>
      <w:proofErr w:type="spellStart"/>
      <w:r w:rsidR="001C75E3" w:rsidRPr="00C74C8C">
        <w:t>uSocket</w:t>
      </w:r>
      <w:proofErr w:type="spellEnd"/>
      <w:r w:rsidR="001C75E3" w:rsidRPr="00C74C8C">
        <w:t xml:space="preserve"> (Unix Socket) is the primary </w:t>
      </w:r>
      <w:del w:id="513" w:author="Patrick Ames" w:date="2020-11-09T13:15:00Z">
        <w:r w:rsidR="001C75E3" w:rsidRPr="00C74C8C" w:rsidDel="00BF7F49">
          <w:delText xml:space="preserve">used </w:delText>
        </w:r>
      </w:del>
      <w:r w:rsidR="001C75E3" w:rsidRPr="00C74C8C">
        <w:t xml:space="preserve">IO </w:t>
      </w:r>
      <w:r w:rsidR="00815A9C" w:rsidRPr="00C74C8C">
        <w:t xml:space="preserve">socket </w:t>
      </w:r>
      <w:r w:rsidR="001C75E3" w:rsidRPr="00C74C8C">
        <w:t>transport mechanism</w:t>
      </w:r>
      <w:r w:rsidR="00D053ED" w:rsidRPr="00C74C8C">
        <w:t>.</w:t>
      </w:r>
    </w:p>
    <w:p w14:paraId="509A80C0" w14:textId="3191312F" w:rsidR="00F232A7" w:rsidRPr="00C74C8C" w:rsidDel="00C52349" w:rsidRDefault="00F232A7" w:rsidP="00C52349">
      <w:pPr>
        <w:pStyle w:val="BodyText"/>
        <w:rPr>
          <w:del w:id="514" w:author="Patrick Ames" w:date="2020-11-09T13:13:00Z"/>
          <w:rFonts w:ascii="Calibri" w:hAnsi="Calibri" w:cs="Calibri"/>
        </w:rPr>
        <w:pPrChange w:id="515" w:author="Patrick Ames" w:date="2020-11-09T13:13:00Z">
          <w:pPr>
            <w:pStyle w:val="BlockText"/>
            <w:spacing w:before="0" w:after="0"/>
            <w:ind w:left="0" w:right="482"/>
          </w:pPr>
        </w:pPrChange>
      </w:pPr>
    </w:p>
    <w:p w14:paraId="061F2376" w14:textId="6E89C366" w:rsidR="00953025" w:rsidRPr="00C74C8C" w:rsidRDefault="00895C6C" w:rsidP="00C52349">
      <w:pPr>
        <w:pStyle w:val="BodyText"/>
        <w:pPrChange w:id="516" w:author="Patrick Ames" w:date="2020-11-09T13:13:00Z">
          <w:pPr>
            <w:pStyle w:val="BlockText"/>
            <w:spacing w:before="0" w:after="0"/>
            <w:ind w:left="0" w:right="482"/>
          </w:pPr>
        </w:pPrChange>
      </w:pPr>
      <w:r w:rsidRPr="00C74C8C">
        <w:t xml:space="preserve">A specific </w:t>
      </w:r>
      <w:r w:rsidR="00D053ED" w:rsidRPr="00C74C8C">
        <w:t>data</w:t>
      </w:r>
      <w:r w:rsidR="009F7AC5" w:rsidRPr="00C74C8C">
        <w:t xml:space="preserve"> message</w:t>
      </w:r>
      <w:r w:rsidR="00D053ED" w:rsidRPr="00C74C8C">
        <w:t xml:space="preserve"> </w:t>
      </w:r>
      <w:r w:rsidRPr="00C74C8C">
        <w:t xml:space="preserve">protocol is used over sockets to carry the IO </w:t>
      </w:r>
      <w:r w:rsidR="00D053ED" w:rsidRPr="00C74C8C">
        <w:t>messages</w:t>
      </w:r>
      <w:r w:rsidRPr="00C74C8C">
        <w:t xml:space="preserve"> between </w:t>
      </w:r>
      <w:del w:id="517" w:author="Patrick Ames" w:date="2020-11-09T13:15:00Z">
        <w:r w:rsidRPr="00C74C8C" w:rsidDel="00BF7F49">
          <w:delText xml:space="preserve">2 </w:delText>
        </w:r>
      </w:del>
      <w:ins w:id="518" w:author="Patrick Ames" w:date="2020-11-09T13:15:00Z">
        <w:r w:rsidR="00BF7F49">
          <w:t>two</w:t>
        </w:r>
        <w:r w:rsidR="00BF7F49" w:rsidRPr="00C74C8C">
          <w:t xml:space="preserve"> </w:t>
        </w:r>
      </w:ins>
      <w:r w:rsidRPr="00C74C8C">
        <w:t>processes (vRouter data</w:t>
      </w:r>
      <w:ins w:id="519" w:author="Patrick Ames" w:date="2020-11-09T13:16:00Z">
        <w:r w:rsidR="00BF7F49">
          <w:t xml:space="preserve"> </w:t>
        </w:r>
      </w:ins>
      <w:r w:rsidRPr="00C74C8C">
        <w:t xml:space="preserve">plane and </w:t>
      </w:r>
      <w:proofErr w:type="spellStart"/>
      <w:r w:rsidRPr="00C74C8C">
        <w:t>qemu</w:t>
      </w:r>
      <w:proofErr w:type="spellEnd"/>
      <w:r w:rsidRPr="00C74C8C">
        <w:t xml:space="preserve"> or v</w:t>
      </w:r>
      <w:r w:rsidR="00D053ED" w:rsidRPr="00C74C8C">
        <w:t>R</w:t>
      </w:r>
      <w:r w:rsidRPr="00C74C8C">
        <w:t xml:space="preserve">outer agent). </w:t>
      </w:r>
      <w:del w:id="520" w:author="Patrick Ames" w:date="2020-11-09T13:16:00Z">
        <w:r w:rsidR="00F232A7" w:rsidRPr="00C74C8C" w:rsidDel="00BF7F49">
          <w:delText xml:space="preserve">vRouter </w:delText>
        </w:r>
      </w:del>
    </w:p>
    <w:p w14:paraId="611E4973" w14:textId="2A189A8A" w:rsidR="00953025" w:rsidRPr="00BF7F49" w:rsidDel="00C52349" w:rsidRDefault="00953025" w:rsidP="00BF7F49">
      <w:pPr>
        <w:pStyle w:val="BodyText"/>
        <w:rPr>
          <w:del w:id="521" w:author="Patrick Ames" w:date="2020-11-09T13:13:00Z"/>
          <w:rPrChange w:id="522" w:author="Patrick Ames" w:date="2020-11-09T13:16:00Z">
            <w:rPr>
              <w:del w:id="523" w:author="Patrick Ames" w:date="2020-11-09T13:13:00Z"/>
              <w:rFonts w:ascii="Calibri" w:hAnsi="Calibri" w:cs="Calibri"/>
            </w:rPr>
          </w:rPrChange>
        </w:rPr>
        <w:pPrChange w:id="524" w:author="Patrick Ames" w:date="2020-11-09T13:16:00Z">
          <w:pPr>
            <w:pStyle w:val="BlockText"/>
            <w:spacing w:before="0" w:after="0"/>
            <w:ind w:left="0" w:right="482"/>
          </w:pPr>
        </w:pPrChange>
      </w:pPr>
    </w:p>
    <w:p w14:paraId="640D9EB7" w14:textId="4760B21D" w:rsidR="00F232A7" w:rsidRPr="00BF7F49" w:rsidRDefault="00F232A7" w:rsidP="00BF7F49">
      <w:pPr>
        <w:pStyle w:val="BodyText"/>
        <w:rPr>
          <w:rPrChange w:id="525" w:author="Patrick Ames" w:date="2020-11-09T13:16:00Z">
            <w:rPr>
              <w:rFonts w:ascii="Calibri" w:hAnsi="Calibri" w:cs="Calibri"/>
            </w:rPr>
          </w:rPrChange>
        </w:rPr>
        <w:pPrChange w:id="526" w:author="Patrick Ames" w:date="2020-11-09T13:16:00Z">
          <w:pPr>
            <w:pStyle w:val="BlockText"/>
            <w:spacing w:before="0" w:after="0"/>
            <w:ind w:left="0" w:right="482"/>
          </w:pPr>
        </w:pPrChange>
      </w:pPr>
      <w:r w:rsidRPr="00BF7F49">
        <w:rPr>
          <w:rPrChange w:id="527" w:author="Patrick Ames" w:date="2020-11-09T13:16:00Z">
            <w:rPr>
              <w:rFonts w:ascii="Calibri" w:hAnsi="Calibri" w:cs="Calibri"/>
            </w:rPr>
          </w:rPrChange>
        </w:rPr>
        <w:t>DPDK</w:t>
      </w:r>
      <w:r w:rsidR="00953025" w:rsidRPr="00BF7F49">
        <w:rPr>
          <w:rPrChange w:id="528" w:author="Patrick Ames" w:date="2020-11-09T13:16:00Z">
            <w:rPr>
              <w:rFonts w:ascii="Calibri" w:hAnsi="Calibri" w:cs="Calibri"/>
            </w:rPr>
          </w:rPrChange>
        </w:rPr>
        <w:t xml:space="preserve"> vRouter</w:t>
      </w:r>
      <w:r w:rsidRPr="00BF7F49">
        <w:rPr>
          <w:rPrChange w:id="529" w:author="Patrick Ames" w:date="2020-11-09T13:16:00Z">
            <w:rPr>
              <w:rFonts w:ascii="Calibri" w:hAnsi="Calibri" w:cs="Calibri"/>
            </w:rPr>
          </w:rPrChange>
        </w:rPr>
        <w:t xml:space="preserve"> </w:t>
      </w:r>
      <w:r w:rsidR="00895C6C" w:rsidRPr="00BF7F49">
        <w:rPr>
          <w:rPrChange w:id="530" w:author="Patrick Ames" w:date="2020-11-09T13:16:00Z">
            <w:rPr>
              <w:rFonts w:ascii="Calibri" w:hAnsi="Calibri" w:cs="Calibri"/>
            </w:rPr>
          </w:rPrChange>
        </w:rPr>
        <w:t>is using</w:t>
      </w:r>
      <w:r w:rsidRPr="00BF7F49">
        <w:rPr>
          <w:rPrChange w:id="531" w:author="Patrick Ames" w:date="2020-11-09T13:16:00Z">
            <w:rPr>
              <w:rFonts w:ascii="Calibri" w:hAnsi="Calibri" w:cs="Calibri"/>
            </w:rPr>
          </w:rPrChange>
        </w:rPr>
        <w:t xml:space="preserve"> three</w:t>
      </w:r>
      <w:r w:rsidR="00895C6C" w:rsidRPr="00BF7F49">
        <w:rPr>
          <w:rPrChange w:id="532" w:author="Patrick Ames" w:date="2020-11-09T13:16:00Z">
            <w:rPr>
              <w:rFonts w:ascii="Calibri" w:hAnsi="Calibri" w:cs="Calibri"/>
            </w:rPr>
          </w:rPrChange>
        </w:rPr>
        <w:t xml:space="preserve"> kinds of</w:t>
      </w:r>
      <w:r w:rsidRPr="00BF7F49">
        <w:rPr>
          <w:rPrChange w:id="533" w:author="Patrick Ames" w:date="2020-11-09T13:16:00Z">
            <w:rPr>
              <w:rFonts w:ascii="Calibri" w:hAnsi="Calibri" w:cs="Calibri"/>
            </w:rPr>
          </w:rPrChange>
        </w:rPr>
        <w:t xml:space="preserve"> protocols</w:t>
      </w:r>
      <w:r w:rsidR="00895C6C" w:rsidRPr="00BF7F49">
        <w:rPr>
          <w:rPrChange w:id="534" w:author="Patrick Ames" w:date="2020-11-09T13:16:00Z">
            <w:rPr>
              <w:rFonts w:ascii="Calibri" w:hAnsi="Calibri" w:cs="Calibri"/>
            </w:rPr>
          </w:rPrChange>
        </w:rPr>
        <w:t>:</w:t>
      </w:r>
    </w:p>
    <w:p w14:paraId="794B9B7C" w14:textId="3741462F" w:rsidR="00F232A7" w:rsidRPr="00BF7F49" w:rsidRDefault="00F232A7" w:rsidP="00014EE0">
      <w:pPr>
        <w:pStyle w:val="BlockText"/>
        <w:numPr>
          <w:ilvl w:val="0"/>
          <w:numId w:val="11"/>
        </w:numPr>
        <w:spacing w:before="0" w:after="0"/>
        <w:ind w:right="482"/>
        <w:rPr>
          <w:rFonts w:ascii="Calibri" w:hAnsi="Calibri" w:cs="Calibri"/>
        </w:rPr>
      </w:pPr>
      <w:del w:id="535" w:author="Patrick Ames" w:date="2020-11-09T13:16:00Z">
        <w:r w:rsidRPr="00BF7F49" w:rsidDel="00BF7F49">
          <w:rPr>
            <w:rFonts w:ascii="Calibri" w:hAnsi="Calibri" w:cs="Calibri"/>
            <w:rPrChange w:id="536" w:author="Patrick Ames" w:date="2020-11-09T13:16:00Z">
              <w:rPr>
                <w:rFonts w:ascii="Calibri" w:hAnsi="Calibri" w:cs="Calibri"/>
                <w:b/>
                <w:bCs/>
              </w:rPr>
            </w:rPrChange>
          </w:rPr>
          <w:delText>NETLINK</w:delText>
        </w:r>
      </w:del>
      <w:proofErr w:type="spellStart"/>
      <w:ins w:id="537" w:author="Patrick Ames" w:date="2020-11-09T13:16:00Z">
        <w:r w:rsidR="00BF7F49">
          <w:rPr>
            <w:rFonts w:ascii="Calibri" w:hAnsi="Calibri" w:cs="Calibri"/>
          </w:rPr>
          <w:t>Netlink</w:t>
        </w:r>
      </w:ins>
      <w:proofErr w:type="spellEnd"/>
      <w:r w:rsidR="00953025" w:rsidRPr="00BF7F49">
        <w:rPr>
          <w:rFonts w:ascii="Calibri" w:hAnsi="Calibri" w:cs="Calibri"/>
        </w:rPr>
        <w:t xml:space="preserve">: </w:t>
      </w:r>
      <w:ins w:id="538" w:author="Patrick Ames" w:date="2020-11-09T13:16:00Z">
        <w:r w:rsidR="00BF7F49">
          <w:rPr>
            <w:rFonts w:ascii="Calibri" w:hAnsi="Calibri" w:cs="Calibri"/>
          </w:rPr>
          <w:t xml:space="preserve">the </w:t>
        </w:r>
      </w:ins>
      <w:proofErr w:type="spellStart"/>
      <w:r w:rsidR="00953025" w:rsidRPr="00BF7F49">
        <w:rPr>
          <w:rFonts w:ascii="Calibri" w:hAnsi="Calibri" w:cs="Calibri"/>
        </w:rPr>
        <w:t>netllink</w:t>
      </w:r>
      <w:proofErr w:type="spellEnd"/>
      <w:r w:rsidR="00953025" w:rsidRPr="00BF7F49">
        <w:rPr>
          <w:rFonts w:ascii="Calibri" w:hAnsi="Calibri" w:cs="Calibri"/>
        </w:rPr>
        <w:t xml:space="preserve"> protocol socket carries IO messages that have a </w:t>
      </w:r>
      <w:proofErr w:type="spellStart"/>
      <w:r w:rsidR="00953025" w:rsidRPr="00BF7F49">
        <w:rPr>
          <w:rFonts w:ascii="Calibri" w:hAnsi="Calibri" w:cs="Calibri"/>
        </w:rPr>
        <w:t>netlink</w:t>
      </w:r>
      <w:proofErr w:type="spellEnd"/>
      <w:r w:rsidR="00953025" w:rsidRPr="00BF7F49">
        <w:rPr>
          <w:rFonts w:ascii="Calibri" w:hAnsi="Calibri" w:cs="Calibri"/>
        </w:rPr>
        <w:t xml:space="preserve"> header</w:t>
      </w:r>
    </w:p>
    <w:p w14:paraId="5B91F9EF" w14:textId="526CC4E1" w:rsidR="00F232A7" w:rsidRPr="00BF7F49" w:rsidRDefault="00F232A7" w:rsidP="00014EE0">
      <w:pPr>
        <w:pStyle w:val="BlockText"/>
        <w:numPr>
          <w:ilvl w:val="0"/>
          <w:numId w:val="11"/>
        </w:numPr>
        <w:spacing w:before="0" w:after="0"/>
        <w:ind w:right="482"/>
        <w:rPr>
          <w:rFonts w:ascii="Calibri" w:hAnsi="Calibri" w:cs="Calibri"/>
        </w:rPr>
      </w:pPr>
      <w:commentRangeStart w:id="539"/>
      <w:del w:id="540" w:author="Patrick Ames" w:date="2020-11-09T13:16:00Z">
        <w:r w:rsidRPr="00BF7F49" w:rsidDel="00BF7F49">
          <w:rPr>
            <w:rFonts w:ascii="Calibri" w:hAnsi="Calibri" w:cs="Calibri"/>
            <w:rPrChange w:id="541" w:author="Patrick Ames" w:date="2020-11-09T13:16:00Z">
              <w:rPr>
                <w:rFonts w:ascii="Calibri" w:hAnsi="Calibri" w:cs="Calibri"/>
                <w:b/>
                <w:bCs/>
              </w:rPr>
            </w:rPrChange>
          </w:rPr>
          <w:delText>PACKET</w:delText>
        </w:r>
      </w:del>
      <w:ins w:id="542" w:author="Patrick Ames" w:date="2020-11-09T13:16:00Z">
        <w:r w:rsidR="00BF7F49">
          <w:rPr>
            <w:rFonts w:ascii="Calibri" w:hAnsi="Calibri" w:cs="Calibri"/>
          </w:rPr>
          <w:t>Packet</w:t>
        </w:r>
      </w:ins>
      <w:r w:rsidR="00953025" w:rsidRPr="00BF7F49">
        <w:rPr>
          <w:rFonts w:ascii="Calibri" w:hAnsi="Calibri" w:cs="Calibri"/>
        </w:rPr>
        <w:t xml:space="preserve">: </w:t>
      </w:r>
      <w:ins w:id="543" w:author="Patrick Ames" w:date="2020-11-09T13:16:00Z">
        <w:r w:rsidR="00BF7F49">
          <w:rPr>
            <w:rFonts w:ascii="Calibri" w:hAnsi="Calibri" w:cs="Calibri"/>
          </w:rPr>
          <w:t xml:space="preserve">the </w:t>
        </w:r>
      </w:ins>
      <w:r w:rsidR="00953025" w:rsidRPr="00BF7F49">
        <w:rPr>
          <w:rFonts w:ascii="Calibri" w:hAnsi="Calibri" w:cs="Calibri"/>
        </w:rPr>
        <w:t xml:space="preserve">packet protocol socket carries packets that have an </w:t>
      </w:r>
      <w:proofErr w:type="spellStart"/>
      <w:r w:rsidR="00953025" w:rsidRPr="00BF7F49">
        <w:rPr>
          <w:rFonts w:ascii="Calibri" w:hAnsi="Calibri" w:cs="Calibri"/>
        </w:rPr>
        <w:t>agent_header</w:t>
      </w:r>
      <w:proofErr w:type="spellEnd"/>
      <w:r w:rsidR="00953025" w:rsidRPr="00BF7F49">
        <w:rPr>
          <w:rFonts w:ascii="Calibri" w:hAnsi="Calibri" w:cs="Calibri"/>
        </w:rPr>
        <w:t xml:space="preserve">. A packet message contains a ring, a </w:t>
      </w:r>
      <w:proofErr w:type="spellStart"/>
      <w:r w:rsidR="00953025" w:rsidRPr="00BF7F49">
        <w:rPr>
          <w:rFonts w:ascii="Calibri" w:hAnsi="Calibri" w:cs="Calibri"/>
        </w:rPr>
        <w:t>vif</w:t>
      </w:r>
      <w:proofErr w:type="spellEnd"/>
      <w:r w:rsidR="00953025" w:rsidRPr="00BF7F49">
        <w:rPr>
          <w:rFonts w:ascii="Calibri" w:hAnsi="Calibri" w:cs="Calibri"/>
        </w:rPr>
        <w:t xml:space="preserve">, and a child </w:t>
      </w:r>
      <w:proofErr w:type="spellStart"/>
      <w:r w:rsidR="00953025" w:rsidRPr="00BF7F49">
        <w:rPr>
          <w:rFonts w:ascii="Calibri" w:hAnsi="Calibri" w:cs="Calibri"/>
        </w:rPr>
        <w:t>usocket</w:t>
      </w:r>
      <w:proofErr w:type="spellEnd"/>
      <w:r w:rsidR="00953025" w:rsidRPr="00BF7F49">
        <w:rPr>
          <w:rFonts w:ascii="Calibri" w:hAnsi="Calibri" w:cs="Calibri"/>
        </w:rPr>
        <w:t xml:space="preserve">. This child </w:t>
      </w:r>
      <w:proofErr w:type="spellStart"/>
      <w:r w:rsidR="00953025" w:rsidRPr="00BF7F49">
        <w:rPr>
          <w:rFonts w:ascii="Calibri" w:hAnsi="Calibri" w:cs="Calibri"/>
        </w:rPr>
        <w:t>usocket</w:t>
      </w:r>
      <w:proofErr w:type="spellEnd"/>
      <w:r w:rsidR="00953025" w:rsidRPr="00BF7F49">
        <w:rPr>
          <w:rFonts w:ascii="Calibri" w:hAnsi="Calibri" w:cs="Calibri"/>
        </w:rPr>
        <w:t xml:space="preserve"> represents an </w:t>
      </w:r>
      <w:proofErr w:type="spellStart"/>
      <w:r w:rsidR="00953025" w:rsidRPr="00BF7F49">
        <w:rPr>
          <w:rFonts w:ascii="Calibri" w:hAnsi="Calibri" w:cs="Calibri"/>
        </w:rPr>
        <w:t>eventfd</w:t>
      </w:r>
      <w:proofErr w:type="spellEnd"/>
      <w:r w:rsidR="00953025" w:rsidRPr="00BF7F49">
        <w:rPr>
          <w:rFonts w:ascii="Calibri" w:hAnsi="Calibri" w:cs="Calibri"/>
        </w:rPr>
        <w:t xml:space="preserve"> that is used by the </w:t>
      </w:r>
      <w:proofErr w:type="spellStart"/>
      <w:r w:rsidR="00953025" w:rsidRPr="00BF7F49">
        <w:rPr>
          <w:rFonts w:ascii="Calibri" w:hAnsi="Calibri" w:cs="Calibri"/>
        </w:rPr>
        <w:t>datapath</w:t>
      </w:r>
      <w:proofErr w:type="spellEnd"/>
      <w:r w:rsidR="00953025" w:rsidRPr="00BF7F49">
        <w:rPr>
          <w:rFonts w:ascii="Calibri" w:hAnsi="Calibri" w:cs="Calibri"/>
        </w:rPr>
        <w:t xml:space="preserve"> threads to wake up the packet </w:t>
      </w:r>
      <w:commentRangeEnd w:id="539"/>
      <w:r w:rsidR="009F7AC5" w:rsidRPr="00BF7F49">
        <w:rPr>
          <w:rStyle w:val="CommentReference"/>
          <w:rFonts w:ascii="Calibri" w:hAnsi="Calibri" w:cs="Calibri"/>
        </w:rPr>
        <w:commentReference w:id="539"/>
      </w:r>
      <w:r w:rsidR="00953025" w:rsidRPr="00BF7F49">
        <w:rPr>
          <w:rFonts w:ascii="Calibri" w:hAnsi="Calibri" w:cs="Calibri"/>
        </w:rPr>
        <w:t>thread whenever there are new packets that are enqueued on the ring</w:t>
      </w:r>
    </w:p>
    <w:p w14:paraId="07A2EA1F" w14:textId="0832D908" w:rsidR="00F232A7" w:rsidRPr="00C74C8C" w:rsidRDefault="00F232A7" w:rsidP="00014EE0">
      <w:pPr>
        <w:pStyle w:val="BlockText"/>
        <w:numPr>
          <w:ilvl w:val="0"/>
          <w:numId w:val="11"/>
        </w:numPr>
        <w:spacing w:before="0" w:after="0"/>
        <w:ind w:right="482"/>
        <w:rPr>
          <w:rFonts w:ascii="Calibri" w:hAnsi="Calibri" w:cs="Calibri"/>
        </w:rPr>
      </w:pPr>
      <w:del w:id="544" w:author="Patrick Ames" w:date="2020-11-09T13:16:00Z">
        <w:r w:rsidRPr="00BF7F49" w:rsidDel="00BF7F49">
          <w:rPr>
            <w:rFonts w:ascii="Calibri" w:hAnsi="Calibri" w:cs="Calibri"/>
            <w:rPrChange w:id="545" w:author="Patrick Ames" w:date="2020-11-09T13:16:00Z">
              <w:rPr>
                <w:rFonts w:ascii="Calibri" w:hAnsi="Calibri" w:cs="Calibri"/>
                <w:b/>
                <w:bCs/>
              </w:rPr>
            </w:rPrChange>
          </w:rPr>
          <w:delText>EVENT</w:delText>
        </w:r>
      </w:del>
      <w:ins w:id="546" w:author="Patrick Ames" w:date="2020-11-09T13:16:00Z">
        <w:r w:rsidR="00BF7F49">
          <w:rPr>
            <w:rFonts w:ascii="Calibri" w:hAnsi="Calibri" w:cs="Calibri"/>
          </w:rPr>
          <w:t>Event</w:t>
        </w:r>
      </w:ins>
      <w:r w:rsidR="00953025" w:rsidRPr="00BF7F49">
        <w:rPr>
          <w:rFonts w:ascii="Calibri" w:hAnsi="Calibri" w:cs="Calibri"/>
        </w:rPr>
        <w:t>: the</w:t>
      </w:r>
      <w:r w:rsidR="00953025" w:rsidRPr="00C74C8C">
        <w:rPr>
          <w:rFonts w:ascii="Calibri" w:hAnsi="Calibri" w:cs="Calibri"/>
        </w:rPr>
        <w:t xml:space="preserve"> event</w:t>
      </w:r>
      <w:r w:rsidRPr="00C74C8C">
        <w:rPr>
          <w:rFonts w:ascii="Calibri" w:hAnsi="Calibri" w:cs="Calibri"/>
        </w:rPr>
        <w:t xml:space="preserve"> protocol represent</w:t>
      </w:r>
      <w:r w:rsidR="000B6483" w:rsidRPr="00C74C8C">
        <w:rPr>
          <w:rFonts w:ascii="Calibri" w:hAnsi="Calibri" w:cs="Calibri"/>
        </w:rPr>
        <w:t>s</w:t>
      </w:r>
      <w:r w:rsidRPr="00C74C8C">
        <w:rPr>
          <w:rFonts w:ascii="Calibri" w:hAnsi="Calibri" w:cs="Calibri"/>
        </w:rPr>
        <w:t xml:space="preserve"> an </w:t>
      </w:r>
      <w:proofErr w:type="spellStart"/>
      <w:r w:rsidRPr="00C74C8C">
        <w:rPr>
          <w:rFonts w:ascii="Calibri" w:hAnsi="Calibri" w:cs="Calibri"/>
        </w:rPr>
        <w:t>eventfd</w:t>
      </w:r>
      <w:proofErr w:type="spellEnd"/>
      <w:r w:rsidRPr="00C74C8C">
        <w:rPr>
          <w:rFonts w:ascii="Calibri" w:hAnsi="Calibri" w:cs="Calibri"/>
        </w:rPr>
        <w:t xml:space="preserve">. </w:t>
      </w:r>
      <w:del w:id="547" w:author="Patrick Ames" w:date="2020-11-09T13:17:00Z">
        <w:r w:rsidRPr="00C74C8C" w:rsidDel="00BF7F49">
          <w:rPr>
            <w:rFonts w:ascii="Calibri" w:hAnsi="Calibri" w:cs="Calibri"/>
          </w:rPr>
          <w:delText xml:space="preserve">We </w:delText>
        </w:r>
      </w:del>
      <w:ins w:id="548" w:author="Patrick Ames" w:date="2020-11-09T13:17:00Z">
        <w:r w:rsidR="00BF7F49">
          <w:rPr>
            <w:rFonts w:ascii="Calibri" w:hAnsi="Calibri" w:cs="Calibri"/>
          </w:rPr>
          <w:t>You</w:t>
        </w:r>
        <w:r w:rsidR="00BF7F49" w:rsidRPr="00C74C8C">
          <w:rPr>
            <w:rFonts w:ascii="Calibri" w:hAnsi="Calibri" w:cs="Calibri"/>
          </w:rPr>
          <w:t xml:space="preserve"> </w:t>
        </w:r>
      </w:ins>
      <w:r w:rsidRPr="00C74C8C">
        <w:rPr>
          <w:rFonts w:ascii="Calibri" w:hAnsi="Calibri" w:cs="Calibri"/>
        </w:rPr>
        <w:t>can write an 8</w:t>
      </w:r>
      <w:ins w:id="549" w:author="Patrick Ames" w:date="2020-11-09T13:17:00Z">
        <w:r w:rsidR="00BF7F49">
          <w:rPr>
            <w:rFonts w:ascii="Calibri" w:hAnsi="Calibri" w:cs="Calibri"/>
          </w:rPr>
          <w:t>-</w:t>
        </w:r>
      </w:ins>
      <w:del w:id="550" w:author="Patrick Ames" w:date="2020-11-09T13:17:00Z">
        <w:r w:rsidRPr="00C74C8C" w:rsidDel="00BF7F49">
          <w:rPr>
            <w:rFonts w:ascii="Calibri" w:hAnsi="Calibri" w:cs="Calibri"/>
          </w:rPr>
          <w:delText xml:space="preserve"> </w:delText>
        </w:r>
      </w:del>
      <w:r w:rsidRPr="00C74C8C">
        <w:rPr>
          <w:rFonts w:ascii="Calibri" w:hAnsi="Calibri" w:cs="Calibri"/>
        </w:rPr>
        <w:t>byte</w:t>
      </w:r>
      <w:del w:id="551" w:author="Patrick Ames" w:date="2020-11-09T13:17:00Z">
        <w:r w:rsidR="00953025" w:rsidRPr="00C74C8C" w:rsidDel="00BF7F49">
          <w:rPr>
            <w:rFonts w:ascii="Calibri" w:hAnsi="Calibri" w:cs="Calibri"/>
          </w:rPr>
          <w:delText>s</w:delText>
        </w:r>
      </w:del>
      <w:r w:rsidRPr="00C74C8C">
        <w:rPr>
          <w:rFonts w:ascii="Calibri" w:hAnsi="Calibri" w:cs="Calibri"/>
        </w:rPr>
        <w:t xml:space="preserve"> value that will be accumulated </w:t>
      </w:r>
      <w:proofErr w:type="gramStart"/>
      <w:r w:rsidRPr="00C74C8C">
        <w:rPr>
          <w:rFonts w:ascii="Calibri" w:hAnsi="Calibri" w:cs="Calibri"/>
        </w:rPr>
        <w:t>over writes</w:t>
      </w:r>
      <w:proofErr w:type="gramEnd"/>
      <w:r w:rsidRPr="00C74C8C">
        <w:rPr>
          <w:rFonts w:ascii="Calibri" w:hAnsi="Calibri" w:cs="Calibri"/>
        </w:rPr>
        <w:t xml:space="preserve"> to be read by the reader. This is used as a wakeup mechanism for one or more threads.</w:t>
      </w:r>
    </w:p>
    <w:p w14:paraId="512839DE" w14:textId="0CED5808" w:rsidR="00F232A7" w:rsidRPr="00C74C8C" w:rsidDel="00C52349" w:rsidRDefault="00F232A7" w:rsidP="00C52349">
      <w:pPr>
        <w:pStyle w:val="BodyText"/>
        <w:rPr>
          <w:del w:id="552" w:author="Patrick Ames" w:date="2020-11-09T13:13:00Z"/>
        </w:rPr>
        <w:pPrChange w:id="553" w:author="Patrick Ames" w:date="2020-11-09T13:13:00Z">
          <w:pPr>
            <w:pStyle w:val="BlockText"/>
            <w:spacing w:before="0" w:after="0"/>
            <w:ind w:left="0" w:right="482"/>
          </w:pPr>
        </w:pPrChange>
      </w:pPr>
    </w:p>
    <w:p w14:paraId="5E6C4460" w14:textId="15566C82" w:rsidR="00B0346C" w:rsidRPr="00C74C8C" w:rsidRDefault="00F232A7" w:rsidP="00C52349">
      <w:pPr>
        <w:pStyle w:val="BodyText"/>
        <w:pPrChange w:id="554" w:author="Patrick Ames" w:date="2020-11-09T13:13:00Z">
          <w:pPr>
            <w:pStyle w:val="BlockText"/>
            <w:spacing w:before="0" w:after="0"/>
            <w:ind w:left="0" w:right="482"/>
          </w:pPr>
        </w:pPrChange>
      </w:pPr>
      <w:r w:rsidRPr="00C74C8C">
        <w:t>For each of the</w:t>
      </w:r>
      <w:r w:rsidR="009F7AC5" w:rsidRPr="00C74C8C">
        <w:t>se message</w:t>
      </w:r>
      <w:r w:rsidRPr="00C74C8C">
        <w:t xml:space="preserve"> protocol, multiple transport </w:t>
      </w:r>
      <w:r w:rsidR="009F7AC5" w:rsidRPr="00C74C8C">
        <w:t xml:space="preserve">protocol </w:t>
      </w:r>
      <w:r w:rsidRPr="00C74C8C">
        <w:t xml:space="preserve">types </w:t>
      </w:r>
      <w:r w:rsidR="00B0346C" w:rsidRPr="00C74C8C">
        <w:t>can be used</w:t>
      </w:r>
      <w:r w:rsidR="009F7AC5" w:rsidRPr="00C74C8C">
        <w:t>. In Contrail DPDK vRouter data</w:t>
      </w:r>
      <w:ins w:id="555" w:author="Patrick Ames" w:date="2020-11-09T13:17:00Z">
        <w:r w:rsidR="00BF7F49">
          <w:t xml:space="preserve"> </w:t>
        </w:r>
      </w:ins>
      <w:r w:rsidR="009F7AC5" w:rsidRPr="00C74C8C">
        <w:t xml:space="preserve">plane, </w:t>
      </w:r>
      <w:ins w:id="556" w:author="Patrick Ames" w:date="2020-11-09T13:17:00Z">
        <w:r w:rsidR="00BF7F49">
          <w:t xml:space="preserve">the </w:t>
        </w:r>
      </w:ins>
      <w:proofErr w:type="spellStart"/>
      <w:r w:rsidR="009F7AC5" w:rsidRPr="00C74C8C">
        <w:t>n</w:t>
      </w:r>
      <w:r w:rsidR="00B0346C" w:rsidRPr="00C74C8C">
        <w:t>etlink</w:t>
      </w:r>
      <w:proofErr w:type="spellEnd"/>
      <w:r w:rsidR="00B0346C" w:rsidRPr="00C74C8C">
        <w:t xml:space="preserve"> protocol is used over Unix</w:t>
      </w:r>
      <w:r w:rsidR="00F437C6" w:rsidRPr="00C74C8C">
        <w:t xml:space="preserve"> Socket</w:t>
      </w:r>
      <w:r w:rsidR="00B0346C" w:rsidRPr="00C74C8C">
        <w:t xml:space="preserve"> </w:t>
      </w:r>
      <w:r w:rsidR="009F7AC5" w:rsidRPr="00C74C8C">
        <w:t>t</w:t>
      </w:r>
      <w:r w:rsidR="00B0346C" w:rsidRPr="00C74C8C">
        <w:t>ransport protocol</w:t>
      </w:r>
      <w:r w:rsidR="009F7AC5" w:rsidRPr="00C74C8C">
        <w:t xml:space="preserve"> and </w:t>
      </w:r>
      <w:ins w:id="557" w:author="Patrick Ames" w:date="2020-11-09T13:17:00Z">
        <w:r w:rsidR="00BF7F49">
          <w:t xml:space="preserve">the </w:t>
        </w:r>
      </w:ins>
      <w:r w:rsidR="009F7AC5" w:rsidRPr="00C74C8C">
        <w:t>p</w:t>
      </w:r>
      <w:r w:rsidR="00B0346C" w:rsidRPr="00C74C8C">
        <w:t xml:space="preserve">acket protocol is </w:t>
      </w:r>
      <w:r w:rsidR="00F437C6" w:rsidRPr="00C74C8C">
        <w:t xml:space="preserve">carried over </w:t>
      </w:r>
      <w:ins w:id="558" w:author="Patrick Ames" w:date="2020-11-09T13:18:00Z">
        <w:r w:rsidR="00BF7F49">
          <w:t xml:space="preserve">the </w:t>
        </w:r>
      </w:ins>
      <w:r w:rsidR="00F437C6" w:rsidRPr="00C74C8C">
        <w:t xml:space="preserve">Raw Socket </w:t>
      </w:r>
      <w:r w:rsidR="009F7AC5" w:rsidRPr="00C74C8C">
        <w:t>t</w:t>
      </w:r>
      <w:r w:rsidR="00F437C6" w:rsidRPr="00C74C8C">
        <w:t>ransport</w:t>
      </w:r>
      <w:r w:rsidR="009F7AC5" w:rsidRPr="00C74C8C">
        <w:t>.</w:t>
      </w:r>
    </w:p>
    <w:p w14:paraId="486AC0A3" w14:textId="7C258199" w:rsidR="009F7AC5" w:rsidRPr="00C74C8C" w:rsidDel="00BF7F49" w:rsidRDefault="009F7AC5" w:rsidP="009F7AC5">
      <w:pPr>
        <w:pStyle w:val="BodyText"/>
        <w:spacing w:before="0" w:after="0"/>
        <w:rPr>
          <w:del w:id="559" w:author="Patrick Ames" w:date="2020-11-09T13:19:00Z"/>
          <w:rFonts w:ascii="Calibri" w:hAnsi="Calibri" w:cs="Calibri"/>
        </w:rPr>
      </w:pPr>
    </w:p>
    <w:p w14:paraId="38EF6611" w14:textId="65B6F86F" w:rsidR="00B41753" w:rsidRDefault="004529A4" w:rsidP="00E34A4D">
      <w:pPr>
        <w:pStyle w:val="Heading4"/>
      </w:pPr>
      <w:commentRangeStart w:id="560"/>
      <w:proofErr w:type="spellStart"/>
      <w:r w:rsidRPr="00F437C6">
        <w:rPr>
          <w:highlight w:val="yellow"/>
        </w:rPr>
        <w:t>Tapdev</w:t>
      </w:r>
      <w:proofErr w:type="spellEnd"/>
      <w:r w:rsidRPr="00F437C6">
        <w:rPr>
          <w:highlight w:val="yellow"/>
        </w:rPr>
        <w:t xml:space="preserve"> </w:t>
      </w:r>
      <w:proofErr w:type="spellStart"/>
      <w:r w:rsidRPr="00F437C6">
        <w:rPr>
          <w:highlight w:val="yellow"/>
        </w:rPr>
        <w:t>lcore</w:t>
      </w:r>
      <w:commentRangeEnd w:id="560"/>
      <w:proofErr w:type="spellEnd"/>
      <w:r w:rsidR="002107E9" w:rsidRPr="00F437C6">
        <w:rPr>
          <w:rStyle w:val="CommentReference"/>
          <w:rFonts w:asciiTheme="minorHAnsi" w:eastAsiaTheme="minorHAnsi" w:hAnsiTheme="minorHAnsi" w:cstheme="minorBidi"/>
          <w:bCs w:val="0"/>
          <w:i w:val="0"/>
          <w:color w:val="auto"/>
          <w:highlight w:val="yellow"/>
        </w:rPr>
        <w:commentReference w:id="560"/>
      </w:r>
    </w:p>
    <w:p w14:paraId="0DFB8E9E" w14:textId="143D9AA2" w:rsidR="00462ECA" w:rsidRPr="00C74C8C" w:rsidRDefault="00BF7F49" w:rsidP="00BF7F49">
      <w:pPr>
        <w:pStyle w:val="BodyText"/>
        <w:pPrChange w:id="562" w:author="Patrick Ames" w:date="2020-11-09T13:19:00Z">
          <w:pPr>
            <w:pStyle w:val="BodyText"/>
            <w:spacing w:before="0" w:after="0"/>
          </w:pPr>
        </w:pPrChange>
      </w:pPr>
      <w:ins w:id="563" w:author="Patrick Ames" w:date="2020-11-09T13:18:00Z">
        <w:r>
          <w:t xml:space="preserve">The </w:t>
        </w:r>
      </w:ins>
      <w:r w:rsidR="00462ECA" w:rsidRPr="00C74C8C">
        <w:t xml:space="preserve">DPDK </w:t>
      </w:r>
      <w:r w:rsidR="00462ECA" w:rsidRPr="00BF7F49">
        <w:rPr>
          <w:rPrChange w:id="564" w:author="Patrick Ames" w:date="2020-11-09T13:18:00Z">
            <w:rPr>
              <w:rFonts w:ascii="Calibri" w:hAnsi="Calibri" w:cs="Calibri"/>
            </w:rPr>
          </w:rPrChange>
        </w:rPr>
        <w:t>vRouter</w:t>
      </w:r>
      <w:r w:rsidR="00462ECA" w:rsidRPr="00C74C8C">
        <w:t xml:space="preserve"> need</w:t>
      </w:r>
      <w:ins w:id="565" w:author="Patrick Ames" w:date="2020-11-09T13:18:00Z">
        <w:r>
          <w:t>s</w:t>
        </w:r>
      </w:ins>
      <w:r w:rsidR="00462ECA" w:rsidRPr="00C74C8C">
        <w:t xml:space="preserve"> to be able to exchange packet</w:t>
      </w:r>
      <w:ins w:id="566" w:author="Patrick Ames" w:date="2020-11-09T13:18:00Z">
        <w:r>
          <w:t>s</w:t>
        </w:r>
      </w:ins>
      <w:r w:rsidR="00462ECA" w:rsidRPr="00C74C8C">
        <w:t xml:space="preserve"> with </w:t>
      </w:r>
      <w:ins w:id="567" w:author="Patrick Ames" w:date="2020-11-09T13:18:00Z">
        <w:r>
          <w:t xml:space="preserve">the </w:t>
        </w:r>
      </w:ins>
      <w:r w:rsidR="00462ECA" w:rsidRPr="00C74C8C">
        <w:t xml:space="preserve">Linux </w:t>
      </w:r>
      <w:del w:id="568" w:author="Patrick Ames" w:date="2020-11-09T13:18:00Z">
        <w:r w:rsidR="00462ECA" w:rsidRPr="00C74C8C" w:rsidDel="00BF7F49">
          <w:delText xml:space="preserve">Kernel </w:delText>
        </w:r>
      </w:del>
      <w:ins w:id="569" w:author="Patrick Ames" w:date="2020-11-09T13:18:00Z">
        <w:r>
          <w:t>k</w:t>
        </w:r>
        <w:r w:rsidRPr="00C74C8C">
          <w:t xml:space="preserve">ernel </w:t>
        </w:r>
      </w:ins>
      <w:r w:rsidR="00462ECA" w:rsidRPr="00C74C8C">
        <w:t xml:space="preserve">networking stack. The vHost0 </w:t>
      </w:r>
      <w:r w:rsidR="00462ECA" w:rsidRPr="00BF7F49">
        <w:t>interface</w:t>
      </w:r>
      <w:r w:rsidR="00462ECA" w:rsidRPr="00C74C8C">
        <w:t xml:space="preserve"> is a network interface which is shared by both the vRouter application and other Linux applications. For instance, on a single network interface compute, the physical IP of the compute is migrated onto </w:t>
      </w:r>
      <w:ins w:id="570" w:author="Patrick Ames" w:date="2020-11-09T13:20:00Z">
        <w:r>
          <w:t xml:space="preserve">the </w:t>
        </w:r>
      </w:ins>
      <w:r w:rsidR="00462ECA" w:rsidRPr="00C74C8C">
        <w:t xml:space="preserve">vHost0 interface. This IP is used by </w:t>
      </w:r>
      <w:proofErr w:type="spellStart"/>
      <w:ins w:id="571" w:author="Patrick Ames" w:date="2020-11-09T13:20:00Z">
        <w:r>
          <w:t>ther</w:t>
        </w:r>
        <w:proofErr w:type="spellEnd"/>
        <w:r>
          <w:t xml:space="preserve"> </w:t>
        </w:r>
      </w:ins>
      <w:r w:rsidR="00462ECA" w:rsidRPr="00C74C8C">
        <w:t xml:space="preserve">SSH server </w:t>
      </w:r>
      <w:r w:rsidR="00EF1750" w:rsidRPr="00C74C8C">
        <w:t>daemon</w:t>
      </w:r>
      <w:del w:id="572" w:author="Patrick Ames" w:date="2020-11-09T13:20:00Z">
        <w:r w:rsidR="00462ECA" w:rsidRPr="00C74C8C" w:rsidDel="00BF7F49">
          <w:delText>,</w:delText>
        </w:r>
      </w:del>
      <w:r w:rsidR="00462ECA" w:rsidRPr="00C74C8C">
        <w:t xml:space="preserve"> and can't be migrated into the DPDK application (vRouter </w:t>
      </w:r>
      <w:del w:id="573" w:author="Patrick Ames" w:date="2020-11-09T13:19:00Z">
        <w:r w:rsidR="00462ECA" w:rsidRPr="00C74C8C" w:rsidDel="00BF7F49">
          <w:delText>Dataplane</w:delText>
        </w:r>
      </w:del>
      <w:ins w:id="574" w:author="Patrick Ames" w:date="2020-11-09T13:19:00Z">
        <w:r>
          <w:t>d</w:t>
        </w:r>
        <w:r w:rsidRPr="00C74C8C">
          <w:t>ata</w:t>
        </w:r>
        <w:r>
          <w:t xml:space="preserve"> </w:t>
        </w:r>
        <w:r w:rsidRPr="00C74C8C">
          <w:t>plane</w:t>
        </w:r>
      </w:ins>
      <w:r w:rsidR="00462ECA" w:rsidRPr="00C74C8C">
        <w:t>)</w:t>
      </w:r>
      <w:ins w:id="575" w:author="Patrick Ames" w:date="2020-11-09T13:20:00Z">
        <w:r>
          <w:t>. See Figure 3.11.</w:t>
        </w:r>
      </w:ins>
      <w:r w:rsidR="00462ECA" w:rsidRPr="00C74C8C">
        <w:t xml:space="preserve"> </w:t>
      </w:r>
    </w:p>
    <w:p w14:paraId="6A99533B" w14:textId="45E9BB80" w:rsidR="00EE73DC" w:rsidDel="00BF7F49" w:rsidRDefault="00EE73DC" w:rsidP="00462ECA">
      <w:pPr>
        <w:pStyle w:val="BodyText"/>
        <w:spacing w:before="0" w:after="0"/>
        <w:rPr>
          <w:del w:id="576" w:author="Patrick Ames" w:date="2020-11-09T13:19:00Z"/>
          <w:rFonts w:ascii="Calibri" w:hAnsi="Calibri" w:cs="Calibri"/>
        </w:rPr>
      </w:pPr>
    </w:p>
    <w:p w14:paraId="40E6D7BD" w14:textId="5D2361A3" w:rsidR="00D177AB" w:rsidRDefault="00014EE0" w:rsidP="00462ECA">
      <w:pPr>
        <w:pStyle w:val="BodyText"/>
        <w:spacing w:before="0" w:after="0"/>
        <w:rPr>
          <w:rFonts w:ascii="Calibri" w:hAnsi="Calibri" w:cs="Calibri"/>
        </w:rPr>
      </w:pPr>
      <w:r>
        <w:rPr>
          <w:noProof/>
        </w:rPr>
        <w:object w:dxaOrig="5593" w:dyaOrig="3720" w14:anchorId="4151A485">
          <v:shape id="_x0000_i1030" type="#_x0000_t75" alt="" style="width:279.4pt;height:185.6pt;mso-width-percent:0;mso-height-percent:0;mso-width-percent:0;mso-height-percent:0" o:ole="">
            <v:imagedata r:id="rId27" o:title=""/>
          </v:shape>
          <o:OLEObject Type="Embed" ProgID="Visio.Drawing.15" ShapeID="_x0000_i1030" DrawAspect="Content" ObjectID="_1666501825" r:id="rId28"/>
        </w:object>
      </w:r>
    </w:p>
    <w:p w14:paraId="4D1AA347" w14:textId="4975A1C4" w:rsidR="00D177AB" w:rsidRPr="00C74C8C" w:rsidRDefault="00BF7F49" w:rsidP="00462ECA">
      <w:pPr>
        <w:pStyle w:val="BodyText"/>
        <w:spacing w:before="0" w:after="0"/>
        <w:rPr>
          <w:rFonts w:ascii="Calibri" w:hAnsi="Calibri" w:cs="Calibri"/>
        </w:rPr>
      </w:pPr>
      <w:ins w:id="577" w:author="Patrick Ames" w:date="2020-11-09T13:19:00Z">
        <w:r>
          <w:rPr>
            <w:rFonts w:ascii="Calibri" w:hAnsi="Calibri" w:cs="Calibri"/>
          </w:rPr>
          <w:t>Figure 3.11</w:t>
        </w:r>
        <w:r>
          <w:rPr>
            <w:rFonts w:ascii="Calibri" w:hAnsi="Calibri" w:cs="Calibri"/>
          </w:rPr>
          <w:tab/>
        </w:r>
        <w:proofErr w:type="spellStart"/>
        <w:r>
          <w:rPr>
            <w:rFonts w:ascii="Calibri" w:hAnsi="Calibri" w:cs="Calibri"/>
          </w:rPr>
          <w:t>Tapdev</w:t>
        </w:r>
        <w:proofErr w:type="spellEnd"/>
        <w:r>
          <w:rPr>
            <w:rFonts w:ascii="Calibri" w:hAnsi="Calibri" w:cs="Calibri"/>
          </w:rPr>
          <w:t xml:space="preserve"> </w:t>
        </w:r>
        <w:proofErr w:type="spellStart"/>
        <w:r>
          <w:rPr>
            <w:rFonts w:ascii="Calibri" w:hAnsi="Calibri" w:cs="Calibri"/>
          </w:rPr>
          <w:t>lcore</w:t>
        </w:r>
      </w:ins>
      <w:proofErr w:type="spellEnd"/>
    </w:p>
    <w:p w14:paraId="02C9D7DE" w14:textId="3BF0AC4B" w:rsidR="00462ECA" w:rsidRPr="00C74C8C" w:rsidRDefault="00BF7F49" w:rsidP="00BF7F49">
      <w:pPr>
        <w:pStyle w:val="BodyText"/>
        <w:pPrChange w:id="578" w:author="Patrick Ames" w:date="2020-11-09T13:20:00Z">
          <w:pPr>
            <w:pStyle w:val="BodyText"/>
            <w:spacing w:before="0" w:after="0"/>
          </w:pPr>
        </w:pPrChange>
      </w:pPr>
      <w:ins w:id="579" w:author="Patrick Ames" w:date="2020-11-09T13:20:00Z">
        <w:r>
          <w:t xml:space="preserve">The </w:t>
        </w:r>
      </w:ins>
      <w:r w:rsidR="00462ECA" w:rsidRPr="00C74C8C">
        <w:t xml:space="preserve">DPDK control plane </w:t>
      </w:r>
      <w:r w:rsidR="00462ECA" w:rsidRPr="00BF7F49">
        <w:rPr>
          <w:rPrChange w:id="580" w:author="Patrick Ames" w:date="2020-11-09T13:20:00Z">
            <w:rPr>
              <w:rFonts w:ascii="Calibri" w:hAnsi="Calibri" w:cs="Calibri"/>
            </w:rPr>
          </w:rPrChange>
        </w:rPr>
        <w:t>provide</w:t>
      </w:r>
      <w:ins w:id="581" w:author="Patrick Ames" w:date="2020-11-09T13:20:00Z">
        <w:r>
          <w:t>s</w:t>
        </w:r>
      </w:ins>
      <w:r w:rsidR="00462ECA" w:rsidRPr="00C74C8C">
        <w:t xml:space="preserve"> two solutions that allow</w:t>
      </w:r>
      <w:del w:id="582" w:author="Patrick Ames" w:date="2020-11-09T13:20:00Z">
        <w:r w:rsidR="00462ECA" w:rsidRPr="00C74C8C" w:rsidDel="00BF7F49">
          <w:delText>s</w:delText>
        </w:r>
      </w:del>
      <w:r w:rsidR="00462ECA" w:rsidRPr="00C74C8C">
        <w:t xml:space="preserve"> user</w:t>
      </w:r>
      <w:ins w:id="583" w:author="Patrick Ames" w:date="2020-11-09T13:20:00Z">
        <w:r>
          <w:t xml:space="preserve"> </w:t>
        </w:r>
      </w:ins>
      <w:r w:rsidR="00462ECA" w:rsidRPr="00C74C8C">
        <w:t>space applications to exchange packets with the kernel networking stack</w:t>
      </w:r>
      <w:ins w:id="584" w:author="Patrick Ames" w:date="2020-11-09T13:20:00Z">
        <w:r>
          <w:t>:</w:t>
        </w:r>
      </w:ins>
      <w:del w:id="585" w:author="Patrick Ames" w:date="2020-11-09T13:20:00Z">
        <w:r w:rsidR="00462ECA" w:rsidRPr="00C74C8C" w:rsidDel="00BF7F49">
          <w:delText>.</w:delText>
        </w:r>
      </w:del>
    </w:p>
    <w:p w14:paraId="146B20FD" w14:textId="27F0DA0B" w:rsidR="00462ECA" w:rsidRPr="00C74C8C" w:rsidRDefault="00462ECA" w:rsidP="00014EE0">
      <w:pPr>
        <w:pStyle w:val="BodyText"/>
        <w:numPr>
          <w:ilvl w:val="0"/>
          <w:numId w:val="12"/>
        </w:numPr>
        <w:spacing w:before="60" w:after="60"/>
        <w:ind w:left="714" w:hanging="357"/>
        <w:rPr>
          <w:rFonts w:ascii="Calibri" w:hAnsi="Calibri" w:cs="Calibri"/>
        </w:rPr>
      </w:pPr>
      <w:r w:rsidRPr="00C74C8C">
        <w:rPr>
          <w:rFonts w:ascii="Calibri" w:hAnsi="Calibri" w:cs="Calibri"/>
        </w:rPr>
        <w:lastRenderedPageBreak/>
        <w:t xml:space="preserve">Kernel NIC Interface (KNI) </w:t>
      </w:r>
    </w:p>
    <w:p w14:paraId="029BBD48" w14:textId="7870979A" w:rsidR="00E34A4D" w:rsidRPr="00C74C8C" w:rsidRDefault="00462ECA" w:rsidP="00014EE0">
      <w:pPr>
        <w:pStyle w:val="BodyText"/>
        <w:numPr>
          <w:ilvl w:val="0"/>
          <w:numId w:val="12"/>
        </w:numPr>
        <w:spacing w:before="60" w:after="60"/>
        <w:ind w:left="714" w:hanging="357"/>
        <w:rPr>
          <w:rFonts w:ascii="Calibri" w:hAnsi="Calibri" w:cs="Calibri"/>
        </w:rPr>
      </w:pPr>
      <w:proofErr w:type="spellStart"/>
      <w:r w:rsidRPr="00C74C8C">
        <w:rPr>
          <w:rFonts w:ascii="Calibri" w:hAnsi="Calibri" w:cs="Calibri"/>
        </w:rPr>
        <w:t>tuntap</w:t>
      </w:r>
      <w:proofErr w:type="spellEnd"/>
      <w:r w:rsidRPr="00C74C8C">
        <w:rPr>
          <w:rFonts w:ascii="Calibri" w:hAnsi="Calibri" w:cs="Calibri"/>
        </w:rPr>
        <w:t xml:space="preserve"> Interface</w:t>
      </w:r>
    </w:p>
    <w:p w14:paraId="32F9D0EC" w14:textId="19D128D4" w:rsidR="00462ECA" w:rsidRPr="00BF7F49" w:rsidDel="00BF7F49" w:rsidRDefault="00BF7F49" w:rsidP="00BF7F49">
      <w:pPr>
        <w:pStyle w:val="BodyText"/>
        <w:rPr>
          <w:del w:id="586" w:author="Patrick Ames" w:date="2020-11-09T13:21:00Z"/>
          <w:rPrChange w:id="587" w:author="Patrick Ames" w:date="2020-11-09T13:21:00Z">
            <w:rPr>
              <w:del w:id="588" w:author="Patrick Ames" w:date="2020-11-09T13:21:00Z"/>
              <w:rFonts w:ascii="Calibri" w:hAnsi="Calibri" w:cs="Calibri"/>
            </w:rPr>
          </w:rPrChange>
        </w:rPr>
        <w:pPrChange w:id="589" w:author="Patrick Ames" w:date="2020-11-09T13:21:00Z">
          <w:pPr>
            <w:pStyle w:val="BodyText"/>
            <w:spacing w:before="0" w:after="0"/>
          </w:pPr>
        </w:pPrChange>
      </w:pPr>
      <w:ins w:id="590" w:author="Patrick Ames" w:date="2020-11-09T13:21:00Z">
        <w:r>
          <w:t xml:space="preserve">The </w:t>
        </w:r>
      </w:ins>
    </w:p>
    <w:p w14:paraId="6FB5D7A7" w14:textId="0C979695" w:rsidR="00F437C6" w:rsidRPr="00BF7F49" w:rsidRDefault="00E668A5" w:rsidP="00BF7F49">
      <w:pPr>
        <w:pStyle w:val="BodyText"/>
        <w:rPr>
          <w:rPrChange w:id="591" w:author="Patrick Ames" w:date="2020-11-09T13:21:00Z">
            <w:rPr>
              <w:rFonts w:ascii="Calibri" w:hAnsi="Calibri" w:cs="Calibri"/>
            </w:rPr>
          </w:rPrChange>
        </w:rPr>
        <w:pPrChange w:id="592" w:author="Patrick Ames" w:date="2020-11-09T13:21:00Z">
          <w:pPr>
            <w:pStyle w:val="BodyText"/>
            <w:spacing w:before="0" w:after="0"/>
          </w:pPr>
        </w:pPrChange>
      </w:pPr>
      <w:r w:rsidRPr="00BF7F49">
        <w:rPr>
          <w:rPrChange w:id="593" w:author="Patrick Ames" w:date="2020-11-09T13:21:00Z">
            <w:rPr>
              <w:rFonts w:ascii="Calibri" w:hAnsi="Calibri" w:cs="Calibri"/>
            </w:rPr>
          </w:rPrChange>
        </w:rPr>
        <w:t xml:space="preserve">vRouter implements a custom </w:t>
      </w:r>
      <w:del w:id="594" w:author="Patrick Ames" w:date="2020-11-09T13:21:00Z">
        <w:r w:rsidR="00B5667A" w:rsidRPr="00BF7F49" w:rsidDel="00BF7F49">
          <w:rPr>
            <w:rPrChange w:id="595" w:author="Patrick Ames" w:date="2020-11-09T13:21:00Z">
              <w:rPr>
                <w:rFonts w:ascii="Calibri" w:hAnsi="Calibri" w:cs="Calibri"/>
              </w:rPr>
            </w:rPrChange>
          </w:rPr>
          <w:delText>P</w:delText>
        </w:r>
        <w:r w:rsidR="009F7AC5" w:rsidRPr="00BF7F49" w:rsidDel="00BF7F49">
          <w:rPr>
            <w:rPrChange w:id="596" w:author="Patrick Ames" w:date="2020-11-09T13:21:00Z">
              <w:rPr>
                <w:rFonts w:ascii="Calibri" w:hAnsi="Calibri" w:cs="Calibri"/>
              </w:rPr>
            </w:rPrChange>
          </w:rPr>
          <w:delText xml:space="preserve">oll </w:delText>
        </w:r>
        <w:r w:rsidR="00B5667A" w:rsidRPr="00BF7F49" w:rsidDel="00BF7F49">
          <w:rPr>
            <w:rPrChange w:id="597" w:author="Patrick Ames" w:date="2020-11-09T13:21:00Z">
              <w:rPr>
                <w:rFonts w:ascii="Calibri" w:hAnsi="Calibri" w:cs="Calibri"/>
              </w:rPr>
            </w:rPrChange>
          </w:rPr>
          <w:delText>M</w:delText>
        </w:r>
        <w:r w:rsidR="009F7AC5" w:rsidRPr="00BF7F49" w:rsidDel="00BF7F49">
          <w:rPr>
            <w:rPrChange w:id="598" w:author="Patrick Ames" w:date="2020-11-09T13:21:00Z">
              <w:rPr>
                <w:rFonts w:ascii="Calibri" w:hAnsi="Calibri" w:cs="Calibri"/>
              </w:rPr>
            </w:rPrChange>
          </w:rPr>
          <w:delText xml:space="preserve">ode </w:delText>
        </w:r>
        <w:r w:rsidR="00B5667A" w:rsidRPr="00BF7F49" w:rsidDel="00BF7F49">
          <w:rPr>
            <w:rPrChange w:id="599" w:author="Patrick Ames" w:date="2020-11-09T13:21:00Z">
              <w:rPr>
                <w:rFonts w:ascii="Calibri" w:hAnsi="Calibri" w:cs="Calibri"/>
              </w:rPr>
            </w:rPrChange>
          </w:rPr>
          <w:delText>D</w:delText>
        </w:r>
        <w:r w:rsidR="009F7AC5" w:rsidRPr="00BF7F49" w:rsidDel="00BF7F49">
          <w:rPr>
            <w:rPrChange w:id="600" w:author="Patrick Ames" w:date="2020-11-09T13:21:00Z">
              <w:rPr>
                <w:rFonts w:ascii="Calibri" w:hAnsi="Calibri" w:cs="Calibri"/>
              </w:rPr>
            </w:rPrChange>
          </w:rPr>
          <w:delText>river (</w:delText>
        </w:r>
      </w:del>
      <w:r w:rsidR="009F7AC5" w:rsidRPr="00BF7F49">
        <w:rPr>
          <w:rPrChange w:id="601" w:author="Patrick Ames" w:date="2020-11-09T13:21:00Z">
            <w:rPr>
              <w:rFonts w:ascii="Calibri" w:hAnsi="Calibri" w:cs="Calibri"/>
            </w:rPr>
          </w:rPrChange>
        </w:rPr>
        <w:t>PMD</w:t>
      </w:r>
      <w:del w:id="602" w:author="Patrick Ames" w:date="2020-11-09T13:21:00Z">
        <w:r w:rsidR="009F7AC5" w:rsidRPr="00BF7F49" w:rsidDel="00BF7F49">
          <w:rPr>
            <w:rPrChange w:id="603" w:author="Patrick Ames" w:date="2020-11-09T13:21:00Z">
              <w:rPr>
                <w:rFonts w:ascii="Calibri" w:hAnsi="Calibri" w:cs="Calibri"/>
              </w:rPr>
            </w:rPrChange>
          </w:rPr>
          <w:delText>)</w:delText>
        </w:r>
      </w:del>
      <w:r w:rsidR="00B5667A" w:rsidRPr="00BF7F49">
        <w:rPr>
          <w:rPrChange w:id="604" w:author="Patrick Ames" w:date="2020-11-09T13:21:00Z">
            <w:rPr>
              <w:rFonts w:ascii="Calibri" w:hAnsi="Calibri" w:cs="Calibri"/>
            </w:rPr>
          </w:rPrChange>
        </w:rPr>
        <w:t xml:space="preserve"> for </w:t>
      </w:r>
      <w:proofErr w:type="spellStart"/>
      <w:r w:rsidR="00B5667A" w:rsidRPr="00BF7F49">
        <w:rPr>
          <w:rPrChange w:id="605" w:author="Patrick Ames" w:date="2020-11-09T13:21:00Z">
            <w:rPr>
              <w:rFonts w:ascii="Calibri" w:hAnsi="Calibri" w:cs="Calibri"/>
            </w:rPr>
          </w:rPrChange>
        </w:rPr>
        <w:t>tuntap</w:t>
      </w:r>
      <w:proofErr w:type="spellEnd"/>
      <w:r w:rsidR="00B5667A" w:rsidRPr="00BF7F49">
        <w:rPr>
          <w:rPrChange w:id="606" w:author="Patrick Ames" w:date="2020-11-09T13:21:00Z">
            <w:rPr>
              <w:rFonts w:ascii="Calibri" w:hAnsi="Calibri" w:cs="Calibri"/>
            </w:rPr>
          </w:rPrChange>
        </w:rPr>
        <w:t xml:space="preserve"> devices</w:t>
      </w:r>
      <w:r w:rsidR="00982900" w:rsidRPr="00BF7F49">
        <w:rPr>
          <w:rPrChange w:id="607" w:author="Patrick Ames" w:date="2020-11-09T13:21:00Z">
            <w:rPr>
              <w:rFonts w:ascii="Calibri" w:hAnsi="Calibri" w:cs="Calibri"/>
            </w:rPr>
          </w:rPrChange>
        </w:rPr>
        <w:t xml:space="preserve"> which</w:t>
      </w:r>
      <w:r w:rsidR="008811A7" w:rsidRPr="00BF7F49">
        <w:rPr>
          <w:rPrChange w:id="608" w:author="Patrick Ames" w:date="2020-11-09T13:21:00Z">
            <w:rPr>
              <w:rFonts w:ascii="Calibri" w:hAnsi="Calibri" w:cs="Calibri"/>
            </w:rPr>
          </w:rPrChange>
        </w:rPr>
        <w:t xml:space="preserve"> can be used to send and receive packets </w:t>
      </w:r>
      <w:r w:rsidR="00982900" w:rsidRPr="00BF7F49">
        <w:rPr>
          <w:rPrChange w:id="609" w:author="Patrick Ames" w:date="2020-11-09T13:21:00Z">
            <w:rPr>
              <w:rFonts w:ascii="Calibri" w:hAnsi="Calibri" w:cs="Calibri"/>
            </w:rPr>
          </w:rPrChange>
        </w:rPr>
        <w:t xml:space="preserve">between </w:t>
      </w:r>
      <w:ins w:id="610" w:author="Patrick Ames" w:date="2020-11-09T13:21:00Z">
        <w:r w:rsidR="00BF7F49">
          <w:t xml:space="preserve">the </w:t>
        </w:r>
      </w:ins>
      <w:r w:rsidR="00982900" w:rsidRPr="00BF7F49">
        <w:rPr>
          <w:rPrChange w:id="611" w:author="Patrick Ames" w:date="2020-11-09T13:21:00Z">
            <w:rPr>
              <w:rFonts w:ascii="Calibri" w:hAnsi="Calibri" w:cs="Calibri"/>
            </w:rPr>
          </w:rPrChange>
        </w:rPr>
        <w:t xml:space="preserve">vRouter and the </w:t>
      </w:r>
      <w:r w:rsidR="009F7AC5" w:rsidRPr="00BF7F49">
        <w:rPr>
          <w:rPrChange w:id="612" w:author="Patrick Ames" w:date="2020-11-09T13:21:00Z">
            <w:rPr>
              <w:rFonts w:ascii="Calibri" w:hAnsi="Calibri" w:cs="Calibri"/>
            </w:rPr>
          </w:rPrChange>
        </w:rPr>
        <w:t>L</w:t>
      </w:r>
      <w:r w:rsidR="00982900" w:rsidRPr="00BF7F49">
        <w:rPr>
          <w:rPrChange w:id="613" w:author="Patrick Ames" w:date="2020-11-09T13:21:00Z">
            <w:rPr>
              <w:rFonts w:ascii="Calibri" w:hAnsi="Calibri" w:cs="Calibri"/>
            </w:rPr>
          </w:rPrChange>
        </w:rPr>
        <w:t>inux host OS</w:t>
      </w:r>
      <w:r w:rsidR="009F7AC5" w:rsidRPr="00BF7F49">
        <w:rPr>
          <w:rPrChange w:id="614" w:author="Patrick Ames" w:date="2020-11-09T13:21:00Z">
            <w:rPr>
              <w:rFonts w:ascii="Calibri" w:hAnsi="Calibri" w:cs="Calibri"/>
            </w:rPr>
          </w:rPrChange>
        </w:rPr>
        <w:t xml:space="preserve"> </w:t>
      </w:r>
      <w:del w:id="615" w:author="Patrick Ames" w:date="2020-11-09T13:21:00Z">
        <w:r w:rsidR="009F7AC5" w:rsidRPr="00BF7F49" w:rsidDel="00BF7F49">
          <w:rPr>
            <w:rPrChange w:id="616" w:author="Patrick Ames" w:date="2020-11-09T13:21:00Z">
              <w:rPr>
                <w:rFonts w:ascii="Calibri" w:hAnsi="Calibri" w:cs="Calibri"/>
              </w:rPr>
            </w:rPrChange>
          </w:rPr>
          <w:delText>Kernel</w:delText>
        </w:r>
      </w:del>
      <w:ins w:id="617" w:author="Patrick Ames" w:date="2020-11-09T13:21:00Z">
        <w:r w:rsidR="00BF7F49">
          <w:t>k</w:t>
        </w:r>
        <w:r w:rsidR="00BF7F49" w:rsidRPr="00BF7F49">
          <w:rPr>
            <w:rPrChange w:id="618" w:author="Patrick Ames" w:date="2020-11-09T13:21:00Z">
              <w:rPr>
                <w:rFonts w:ascii="Calibri" w:hAnsi="Calibri" w:cs="Calibri"/>
              </w:rPr>
            </w:rPrChange>
          </w:rPr>
          <w:t>ernel</w:t>
        </w:r>
      </w:ins>
      <w:r w:rsidR="00462ECA" w:rsidRPr="00BF7F49">
        <w:rPr>
          <w:rPrChange w:id="619" w:author="Patrick Ames" w:date="2020-11-09T13:21:00Z">
            <w:rPr>
              <w:rFonts w:ascii="Calibri" w:hAnsi="Calibri" w:cs="Calibri"/>
            </w:rPr>
          </w:rPrChange>
        </w:rPr>
        <w:t>.</w:t>
      </w:r>
    </w:p>
    <w:p w14:paraId="150E81B0" w14:textId="3E2A22BD" w:rsidR="00E668A5" w:rsidRPr="00BF7F49" w:rsidRDefault="00020804" w:rsidP="00BF7F49">
      <w:pPr>
        <w:pStyle w:val="BodyText"/>
        <w:rPr>
          <w:rPrChange w:id="620" w:author="Patrick Ames" w:date="2020-11-09T13:21:00Z">
            <w:rPr>
              <w:rFonts w:ascii="Calibri" w:hAnsi="Calibri" w:cs="Calibri"/>
            </w:rPr>
          </w:rPrChange>
        </w:rPr>
        <w:pPrChange w:id="621" w:author="Patrick Ames" w:date="2020-11-09T13:21:00Z">
          <w:pPr>
            <w:pStyle w:val="BodyText"/>
            <w:spacing w:before="0" w:after="0"/>
          </w:pPr>
        </w:pPrChange>
      </w:pPr>
      <w:r w:rsidRPr="00BF7F49">
        <w:rPr>
          <w:rPrChange w:id="622" w:author="Patrick Ames" w:date="2020-11-09T13:21:00Z">
            <w:rPr>
              <w:rFonts w:ascii="Calibri" w:hAnsi="Calibri" w:cs="Calibri"/>
            </w:rPr>
          </w:rPrChange>
        </w:rPr>
        <w:t xml:space="preserve">Currently </w:t>
      </w:r>
      <w:r w:rsidR="00B5667A" w:rsidRPr="00BF7F49">
        <w:rPr>
          <w:rPrChange w:id="623" w:author="Patrick Ames" w:date="2020-11-09T13:21:00Z">
            <w:rPr>
              <w:rFonts w:ascii="Calibri" w:hAnsi="Calibri" w:cs="Calibri"/>
            </w:rPr>
          </w:rPrChange>
        </w:rPr>
        <w:t>“v</w:t>
      </w:r>
      <w:r w:rsidR="00760A0E" w:rsidRPr="00BF7F49">
        <w:rPr>
          <w:rPrChange w:id="624" w:author="Patrick Ames" w:date="2020-11-09T13:21:00Z">
            <w:rPr>
              <w:rFonts w:ascii="Calibri" w:hAnsi="Calibri" w:cs="Calibri"/>
            </w:rPr>
          </w:rPrChange>
        </w:rPr>
        <w:t>H</w:t>
      </w:r>
      <w:r w:rsidR="00B5667A" w:rsidRPr="00BF7F49">
        <w:rPr>
          <w:rPrChange w:id="625" w:author="Patrick Ames" w:date="2020-11-09T13:21:00Z">
            <w:rPr>
              <w:rFonts w:ascii="Calibri" w:hAnsi="Calibri" w:cs="Calibri"/>
            </w:rPr>
          </w:rPrChange>
        </w:rPr>
        <w:t>ost0” and “monitoring</w:t>
      </w:r>
      <w:r w:rsidR="00AD03BB" w:rsidRPr="00BF7F49">
        <w:rPr>
          <w:rPrChange w:id="626" w:author="Patrick Ames" w:date="2020-11-09T13:21:00Z">
            <w:rPr>
              <w:rFonts w:ascii="Calibri" w:hAnsi="Calibri" w:cs="Calibri"/>
            </w:rPr>
          </w:rPrChange>
        </w:rPr>
        <w:t>” interface</w:t>
      </w:r>
      <w:r w:rsidR="00693A34" w:rsidRPr="00BF7F49">
        <w:rPr>
          <w:rPrChange w:id="627" w:author="Patrick Ames" w:date="2020-11-09T13:21:00Z">
            <w:rPr>
              <w:rFonts w:ascii="Calibri" w:hAnsi="Calibri" w:cs="Calibri"/>
            </w:rPr>
          </w:rPrChange>
        </w:rPr>
        <w:t>s</w:t>
      </w:r>
      <w:r w:rsidR="00AD03BB" w:rsidRPr="00BF7F49">
        <w:rPr>
          <w:rPrChange w:id="628" w:author="Patrick Ames" w:date="2020-11-09T13:21:00Z">
            <w:rPr>
              <w:rFonts w:ascii="Calibri" w:hAnsi="Calibri" w:cs="Calibri"/>
            </w:rPr>
          </w:rPrChange>
        </w:rPr>
        <w:t xml:space="preserve"> (used by </w:t>
      </w:r>
      <w:proofErr w:type="spellStart"/>
      <w:r w:rsidR="00AD03BB" w:rsidRPr="00BF7F49">
        <w:rPr>
          <w:rPrChange w:id="629" w:author="Patrick Ames" w:date="2020-11-09T13:21:00Z">
            <w:rPr>
              <w:rFonts w:ascii="Calibri" w:hAnsi="Calibri" w:cs="Calibri"/>
            </w:rPr>
          </w:rPrChange>
        </w:rPr>
        <w:t>vifdump</w:t>
      </w:r>
      <w:proofErr w:type="spellEnd"/>
      <w:r w:rsidR="00AD03BB" w:rsidRPr="00BF7F49">
        <w:rPr>
          <w:rPrChange w:id="630" w:author="Patrick Ames" w:date="2020-11-09T13:21:00Z">
            <w:rPr>
              <w:rFonts w:ascii="Calibri" w:hAnsi="Calibri" w:cs="Calibri"/>
            </w:rPr>
          </w:rPrChange>
        </w:rPr>
        <w:t xml:space="preserve"> utility which is explained later)</w:t>
      </w:r>
      <w:r w:rsidR="00967AA8" w:rsidRPr="00BF7F49">
        <w:rPr>
          <w:rPrChange w:id="631" w:author="Patrick Ames" w:date="2020-11-09T13:21:00Z">
            <w:rPr>
              <w:rFonts w:ascii="Calibri" w:hAnsi="Calibri" w:cs="Calibri"/>
            </w:rPr>
          </w:rPrChange>
        </w:rPr>
        <w:t xml:space="preserve"> </w:t>
      </w:r>
      <w:r w:rsidRPr="00BF7F49">
        <w:rPr>
          <w:rPrChange w:id="632" w:author="Patrick Ames" w:date="2020-11-09T13:21:00Z">
            <w:rPr>
              <w:rFonts w:ascii="Calibri" w:hAnsi="Calibri" w:cs="Calibri"/>
            </w:rPr>
          </w:rPrChange>
        </w:rPr>
        <w:t>make use of it</w:t>
      </w:r>
      <w:r w:rsidR="00AD03BB" w:rsidRPr="00BF7F49">
        <w:rPr>
          <w:rPrChange w:id="633" w:author="Patrick Ames" w:date="2020-11-09T13:21:00Z">
            <w:rPr>
              <w:rFonts w:ascii="Calibri" w:hAnsi="Calibri" w:cs="Calibri"/>
            </w:rPr>
          </w:rPrChange>
        </w:rPr>
        <w:t>.</w:t>
      </w:r>
    </w:p>
    <w:p w14:paraId="13B9073A" w14:textId="193EC3E4" w:rsidR="00856817" w:rsidRPr="00BF7F49" w:rsidDel="00BF7F49" w:rsidRDefault="00856817" w:rsidP="00BF7F49">
      <w:pPr>
        <w:pStyle w:val="BodyText"/>
        <w:rPr>
          <w:del w:id="634" w:author="Patrick Ames" w:date="2020-11-09T13:21:00Z"/>
          <w:rPrChange w:id="635" w:author="Patrick Ames" w:date="2020-11-09T13:21:00Z">
            <w:rPr>
              <w:del w:id="636" w:author="Patrick Ames" w:date="2020-11-09T13:21:00Z"/>
              <w:rFonts w:ascii="Calibri" w:hAnsi="Calibri" w:cs="Calibri"/>
            </w:rPr>
          </w:rPrChange>
        </w:rPr>
        <w:pPrChange w:id="637" w:author="Patrick Ames" w:date="2020-11-09T13:21:00Z">
          <w:pPr>
            <w:pStyle w:val="BodyText"/>
            <w:spacing w:before="0" w:after="0"/>
          </w:pPr>
        </w:pPrChange>
      </w:pPr>
    </w:p>
    <w:p w14:paraId="70360840" w14:textId="24DCB2B6" w:rsidR="00856817" w:rsidRPr="00C74C8C" w:rsidRDefault="00856817" w:rsidP="00BF7F49">
      <w:pPr>
        <w:pStyle w:val="BodyText"/>
        <w:pPrChange w:id="638" w:author="Patrick Ames" w:date="2020-11-09T13:21:00Z">
          <w:pPr>
            <w:pStyle w:val="BodyText"/>
            <w:spacing w:before="0" w:after="0"/>
          </w:pPr>
        </w:pPrChange>
      </w:pPr>
      <w:r w:rsidRPr="00BF7F49">
        <w:rPr>
          <w:rPrChange w:id="639" w:author="Patrick Ames" w:date="2020-11-09T13:21:00Z">
            <w:rPr>
              <w:rFonts w:ascii="Calibri" w:hAnsi="Calibri" w:cs="Calibri"/>
            </w:rPr>
          </w:rPrChange>
        </w:rPr>
        <w:t xml:space="preserve">When a tap device is initialized, vRouter uses the </w:t>
      </w:r>
      <w:r w:rsidR="001058CC" w:rsidRPr="00BF7F49">
        <w:rPr>
          <w:rPrChange w:id="640" w:author="Patrick Ames" w:date="2020-11-09T13:21:00Z">
            <w:rPr>
              <w:rFonts w:ascii="Calibri" w:hAnsi="Calibri" w:cs="Calibri"/>
            </w:rPr>
          </w:rPrChange>
        </w:rPr>
        <w:t>“tun” driver (</w:t>
      </w:r>
      <w:r w:rsidR="001058CC" w:rsidRPr="00BF7F49">
        <w:rPr>
          <w:rPrChange w:id="641" w:author="Patrick Ames" w:date="2020-11-09T13:21:00Z">
            <w:rPr>
              <w:rFonts w:ascii="Calibri" w:hAnsi="Calibri" w:cs="Calibri"/>
              <w:i/>
              <w:iCs/>
            </w:rPr>
          </w:rPrChange>
        </w:rPr>
        <w:t>/dev/net/tun</w:t>
      </w:r>
      <w:r w:rsidR="001058CC" w:rsidRPr="00BF7F49">
        <w:rPr>
          <w:rPrChange w:id="642" w:author="Patrick Ames" w:date="2020-11-09T13:21:00Z">
            <w:rPr>
              <w:rFonts w:ascii="Calibri" w:hAnsi="Calibri" w:cs="Calibri"/>
            </w:rPr>
          </w:rPrChange>
        </w:rPr>
        <w:t xml:space="preserve">) in </w:t>
      </w:r>
      <w:del w:id="643" w:author="Patrick Ames" w:date="2020-11-09T13:22:00Z">
        <w:r w:rsidR="001058CC" w:rsidRPr="00BF7F49" w:rsidDel="00BF7F49">
          <w:rPr>
            <w:rPrChange w:id="644" w:author="Patrick Ames" w:date="2020-11-09T13:21:00Z">
              <w:rPr>
                <w:rFonts w:ascii="Calibri" w:hAnsi="Calibri" w:cs="Calibri"/>
              </w:rPr>
            </w:rPrChange>
          </w:rPr>
          <w:delText xml:space="preserve">linux </w:delText>
        </w:r>
      </w:del>
      <w:ins w:id="645" w:author="Patrick Ames" w:date="2020-11-09T13:22:00Z">
        <w:r w:rsidR="00BF7F49">
          <w:t>L</w:t>
        </w:r>
        <w:r w:rsidR="00BF7F49" w:rsidRPr="00BF7F49">
          <w:rPr>
            <w:rPrChange w:id="646" w:author="Patrick Ames" w:date="2020-11-09T13:21:00Z">
              <w:rPr>
                <w:rFonts w:ascii="Calibri" w:hAnsi="Calibri" w:cs="Calibri"/>
              </w:rPr>
            </w:rPrChange>
          </w:rPr>
          <w:t xml:space="preserve">inux </w:t>
        </w:r>
      </w:ins>
      <w:r w:rsidR="001058CC" w:rsidRPr="00BF7F49">
        <w:rPr>
          <w:rPrChange w:id="647" w:author="Patrick Ames" w:date="2020-11-09T13:21:00Z">
            <w:rPr>
              <w:rFonts w:ascii="Calibri" w:hAnsi="Calibri" w:cs="Calibri"/>
            </w:rPr>
          </w:rPrChange>
        </w:rPr>
        <w:t xml:space="preserve">and creates a </w:t>
      </w:r>
      <w:proofErr w:type="spellStart"/>
      <w:r w:rsidR="00223EB2" w:rsidRPr="00BF7F49">
        <w:rPr>
          <w:rPrChange w:id="648" w:author="Patrick Ames" w:date="2020-11-09T13:21:00Z">
            <w:rPr>
              <w:rFonts w:ascii="Calibri" w:hAnsi="Calibri" w:cs="Calibri"/>
            </w:rPr>
          </w:rPrChange>
        </w:rPr>
        <w:t>tuntap</w:t>
      </w:r>
      <w:proofErr w:type="spellEnd"/>
      <w:r w:rsidR="00223EB2" w:rsidRPr="00C74C8C">
        <w:t xml:space="preserve"> device</w:t>
      </w:r>
      <w:ins w:id="649" w:author="Patrick Ames" w:date="2020-11-09T13:22:00Z">
        <w:r w:rsidR="00BF7F49">
          <w:t>:</w:t>
        </w:r>
      </w:ins>
      <w:del w:id="650" w:author="Patrick Ames" w:date="2020-11-09T13:22:00Z">
        <w:r w:rsidR="00223EB2" w:rsidRPr="00C74C8C" w:rsidDel="00BF7F49">
          <w:delText>.</w:delText>
        </w:r>
        <w:r w:rsidR="00F232A7" w:rsidRPr="00C74C8C" w:rsidDel="00BF7F49">
          <w:delText xml:space="preserve"> </w:delText>
        </w:r>
      </w:del>
    </w:p>
    <w:p w14:paraId="01C66CAF" w14:textId="17EDC27E" w:rsidR="00B2533A" w:rsidRPr="00C74C8C" w:rsidDel="00BF7F49" w:rsidRDefault="00B2533A" w:rsidP="00B41753">
      <w:pPr>
        <w:pStyle w:val="BodyText"/>
        <w:spacing w:before="0" w:after="0"/>
        <w:rPr>
          <w:del w:id="651" w:author="Patrick Ames" w:date="2020-11-09T13:21:00Z"/>
          <w:rFonts w:ascii="Calibri" w:hAnsi="Calibri" w:cs="Calibri"/>
        </w:rPr>
      </w:pPr>
    </w:p>
    <w:p w14:paraId="6C4A19F1" w14:textId="77777777" w:rsidR="00B2533A" w:rsidRPr="004C3384" w:rsidRDefault="00B2533A" w:rsidP="004C3384">
      <w:pPr>
        <w:pStyle w:val="BodyText"/>
        <w:spacing w:before="0" w:after="0"/>
        <w:rPr>
          <w:rFonts w:ascii="Courier New" w:hAnsi="Courier New" w:cs="Courier New"/>
          <w:sz w:val="20"/>
          <w:szCs w:val="20"/>
        </w:rPr>
      </w:pPr>
      <w:r w:rsidRPr="004C3384">
        <w:rPr>
          <w:rFonts w:ascii="Courier New" w:hAnsi="Courier New" w:cs="Courier New"/>
          <w:sz w:val="20"/>
          <w:szCs w:val="20"/>
        </w:rPr>
        <w:t xml:space="preserve">[root@a7s3 ~]# </w:t>
      </w:r>
      <w:proofErr w:type="spellStart"/>
      <w:r w:rsidRPr="004C3384">
        <w:rPr>
          <w:rFonts w:ascii="Courier New" w:hAnsi="Courier New" w:cs="Courier New"/>
          <w:sz w:val="20"/>
          <w:szCs w:val="20"/>
        </w:rPr>
        <w:t>ethtool</w:t>
      </w:r>
      <w:proofErr w:type="spellEnd"/>
      <w:r w:rsidRPr="004C3384">
        <w:rPr>
          <w:rFonts w:ascii="Courier New" w:hAnsi="Courier New" w:cs="Courier New"/>
          <w:sz w:val="20"/>
          <w:szCs w:val="20"/>
        </w:rPr>
        <w:t xml:space="preserve"> -</w:t>
      </w:r>
      <w:proofErr w:type="spellStart"/>
      <w:r w:rsidRPr="004C3384">
        <w:rPr>
          <w:rFonts w:ascii="Courier New" w:hAnsi="Courier New" w:cs="Courier New"/>
          <w:sz w:val="20"/>
          <w:szCs w:val="20"/>
        </w:rPr>
        <w:t>i</w:t>
      </w:r>
      <w:proofErr w:type="spellEnd"/>
      <w:r w:rsidRPr="004C3384">
        <w:rPr>
          <w:rFonts w:ascii="Courier New" w:hAnsi="Courier New" w:cs="Courier New"/>
          <w:sz w:val="20"/>
          <w:szCs w:val="20"/>
        </w:rPr>
        <w:t xml:space="preserve"> vhost0</w:t>
      </w:r>
    </w:p>
    <w:p w14:paraId="71D2190D" w14:textId="77777777" w:rsidR="00B2533A" w:rsidRPr="004C3384" w:rsidRDefault="00B2533A" w:rsidP="004C3384">
      <w:pPr>
        <w:pStyle w:val="BodyText"/>
        <w:spacing w:before="0" w:after="0"/>
        <w:rPr>
          <w:rFonts w:ascii="Courier New" w:hAnsi="Courier New" w:cs="Courier New"/>
          <w:sz w:val="20"/>
          <w:szCs w:val="20"/>
        </w:rPr>
      </w:pPr>
      <w:r w:rsidRPr="004C3384">
        <w:rPr>
          <w:rFonts w:ascii="Courier New" w:hAnsi="Courier New" w:cs="Courier New"/>
          <w:sz w:val="20"/>
          <w:szCs w:val="20"/>
        </w:rPr>
        <w:t>driver: tun</w:t>
      </w:r>
    </w:p>
    <w:p w14:paraId="2417F425" w14:textId="77777777" w:rsidR="00B2533A" w:rsidRPr="004C3384" w:rsidRDefault="00B2533A" w:rsidP="004C3384">
      <w:pPr>
        <w:pStyle w:val="BodyText"/>
        <w:spacing w:before="0" w:after="0"/>
        <w:rPr>
          <w:rFonts w:ascii="Courier New" w:hAnsi="Courier New" w:cs="Courier New"/>
          <w:sz w:val="20"/>
          <w:szCs w:val="20"/>
        </w:rPr>
      </w:pPr>
      <w:r w:rsidRPr="004C3384">
        <w:rPr>
          <w:rFonts w:ascii="Courier New" w:hAnsi="Courier New" w:cs="Courier New"/>
          <w:sz w:val="20"/>
          <w:szCs w:val="20"/>
        </w:rPr>
        <w:t>version: 1.6</w:t>
      </w:r>
    </w:p>
    <w:p w14:paraId="45FE02FD" w14:textId="77777777" w:rsidR="00B2533A" w:rsidRPr="004C3384" w:rsidRDefault="00B2533A" w:rsidP="004C3384">
      <w:pPr>
        <w:pStyle w:val="BodyText"/>
        <w:spacing w:before="0" w:after="0"/>
        <w:rPr>
          <w:rFonts w:ascii="Courier New" w:hAnsi="Courier New" w:cs="Courier New"/>
          <w:sz w:val="20"/>
          <w:szCs w:val="20"/>
        </w:rPr>
      </w:pPr>
      <w:r w:rsidRPr="004C3384">
        <w:rPr>
          <w:rFonts w:ascii="Courier New" w:hAnsi="Courier New" w:cs="Courier New"/>
          <w:sz w:val="20"/>
          <w:szCs w:val="20"/>
        </w:rPr>
        <w:t>firmware-version:</w:t>
      </w:r>
    </w:p>
    <w:p w14:paraId="3CC56BB1" w14:textId="77777777" w:rsidR="00B2533A" w:rsidRPr="004C3384" w:rsidRDefault="00B2533A" w:rsidP="004C3384">
      <w:pPr>
        <w:pStyle w:val="BodyText"/>
        <w:spacing w:before="0" w:after="0"/>
        <w:rPr>
          <w:rFonts w:ascii="Courier New" w:hAnsi="Courier New" w:cs="Courier New"/>
          <w:sz w:val="20"/>
          <w:szCs w:val="20"/>
        </w:rPr>
      </w:pPr>
      <w:r w:rsidRPr="004C3384">
        <w:rPr>
          <w:rFonts w:ascii="Courier New" w:hAnsi="Courier New" w:cs="Courier New"/>
          <w:sz w:val="20"/>
          <w:szCs w:val="20"/>
        </w:rPr>
        <w:t>expansion-rom-version:</w:t>
      </w:r>
    </w:p>
    <w:p w14:paraId="7CC13F96" w14:textId="77777777" w:rsidR="00B2533A" w:rsidRPr="004C3384" w:rsidRDefault="00B2533A" w:rsidP="004C3384">
      <w:pPr>
        <w:pStyle w:val="BodyText"/>
        <w:spacing w:before="0" w:after="0"/>
        <w:rPr>
          <w:rFonts w:ascii="Courier New" w:hAnsi="Courier New" w:cs="Courier New"/>
          <w:sz w:val="20"/>
          <w:szCs w:val="20"/>
        </w:rPr>
      </w:pPr>
      <w:r w:rsidRPr="004C3384">
        <w:rPr>
          <w:rFonts w:ascii="Courier New" w:hAnsi="Courier New" w:cs="Courier New"/>
          <w:sz w:val="20"/>
          <w:szCs w:val="20"/>
        </w:rPr>
        <w:t>bus-info: tap</w:t>
      </w:r>
    </w:p>
    <w:p w14:paraId="1CB158FA" w14:textId="77777777" w:rsidR="00B2533A" w:rsidRPr="004C3384" w:rsidRDefault="00B2533A" w:rsidP="004C3384">
      <w:pPr>
        <w:pStyle w:val="BodyText"/>
        <w:spacing w:before="0" w:after="0"/>
        <w:rPr>
          <w:rFonts w:ascii="Courier New" w:hAnsi="Courier New" w:cs="Courier New"/>
          <w:sz w:val="20"/>
          <w:szCs w:val="20"/>
        </w:rPr>
      </w:pPr>
      <w:r w:rsidRPr="004C3384">
        <w:rPr>
          <w:rFonts w:ascii="Courier New" w:hAnsi="Courier New" w:cs="Courier New"/>
          <w:sz w:val="20"/>
          <w:szCs w:val="20"/>
        </w:rPr>
        <w:t>supports-statistics: no</w:t>
      </w:r>
    </w:p>
    <w:p w14:paraId="5AAF2F7B" w14:textId="77777777" w:rsidR="00B2533A" w:rsidRPr="004C3384" w:rsidRDefault="00B2533A" w:rsidP="004C3384">
      <w:pPr>
        <w:pStyle w:val="BodyText"/>
        <w:spacing w:before="0" w:after="0"/>
        <w:rPr>
          <w:rFonts w:ascii="Courier New" w:hAnsi="Courier New" w:cs="Courier New"/>
          <w:sz w:val="20"/>
          <w:szCs w:val="20"/>
        </w:rPr>
      </w:pPr>
      <w:r w:rsidRPr="004C3384">
        <w:rPr>
          <w:rFonts w:ascii="Courier New" w:hAnsi="Courier New" w:cs="Courier New"/>
          <w:sz w:val="20"/>
          <w:szCs w:val="20"/>
        </w:rPr>
        <w:t>supports-test: no</w:t>
      </w:r>
    </w:p>
    <w:p w14:paraId="0DBD7886" w14:textId="77777777" w:rsidR="00B2533A" w:rsidRPr="004C3384" w:rsidRDefault="00B2533A" w:rsidP="004C3384">
      <w:pPr>
        <w:pStyle w:val="BodyText"/>
        <w:spacing w:before="0" w:after="0"/>
        <w:rPr>
          <w:rFonts w:ascii="Courier New" w:hAnsi="Courier New" w:cs="Courier New"/>
          <w:sz w:val="20"/>
          <w:szCs w:val="20"/>
        </w:rPr>
      </w:pPr>
      <w:r w:rsidRPr="004C3384">
        <w:rPr>
          <w:rFonts w:ascii="Courier New" w:hAnsi="Courier New" w:cs="Courier New"/>
          <w:sz w:val="20"/>
          <w:szCs w:val="20"/>
        </w:rPr>
        <w:t>supports-</w:t>
      </w:r>
      <w:proofErr w:type="spellStart"/>
      <w:r w:rsidRPr="004C3384">
        <w:rPr>
          <w:rFonts w:ascii="Courier New" w:hAnsi="Courier New" w:cs="Courier New"/>
          <w:sz w:val="20"/>
          <w:szCs w:val="20"/>
        </w:rPr>
        <w:t>eeprom</w:t>
      </w:r>
      <w:proofErr w:type="spellEnd"/>
      <w:r w:rsidRPr="004C3384">
        <w:rPr>
          <w:rFonts w:ascii="Courier New" w:hAnsi="Courier New" w:cs="Courier New"/>
          <w:sz w:val="20"/>
          <w:szCs w:val="20"/>
        </w:rPr>
        <w:t>-access: no</w:t>
      </w:r>
    </w:p>
    <w:p w14:paraId="38C5634E" w14:textId="77777777" w:rsidR="00B2533A" w:rsidRPr="004C3384" w:rsidRDefault="00B2533A" w:rsidP="004C3384">
      <w:pPr>
        <w:pStyle w:val="BodyText"/>
        <w:spacing w:before="0" w:after="0"/>
        <w:rPr>
          <w:rFonts w:ascii="Courier New" w:hAnsi="Courier New" w:cs="Courier New"/>
          <w:sz w:val="20"/>
          <w:szCs w:val="20"/>
        </w:rPr>
      </w:pPr>
      <w:r w:rsidRPr="004C3384">
        <w:rPr>
          <w:rFonts w:ascii="Courier New" w:hAnsi="Courier New" w:cs="Courier New"/>
          <w:sz w:val="20"/>
          <w:szCs w:val="20"/>
        </w:rPr>
        <w:t>supports-register-dump: no</w:t>
      </w:r>
    </w:p>
    <w:p w14:paraId="33E5208C" w14:textId="077F6AC6" w:rsidR="00B2533A" w:rsidRPr="004C3384" w:rsidRDefault="00B2533A" w:rsidP="00B2533A">
      <w:pPr>
        <w:pStyle w:val="BodyText"/>
        <w:spacing w:before="0" w:after="0"/>
        <w:rPr>
          <w:rFonts w:ascii="Courier New" w:hAnsi="Courier New" w:cs="Courier New"/>
          <w:sz w:val="20"/>
          <w:szCs w:val="20"/>
        </w:rPr>
      </w:pPr>
      <w:r w:rsidRPr="004C3384">
        <w:rPr>
          <w:rFonts w:ascii="Courier New" w:hAnsi="Courier New" w:cs="Courier New"/>
          <w:sz w:val="20"/>
          <w:szCs w:val="20"/>
        </w:rPr>
        <w:t>supports-</w:t>
      </w:r>
      <w:proofErr w:type="spellStart"/>
      <w:r w:rsidRPr="004C3384">
        <w:rPr>
          <w:rFonts w:ascii="Courier New" w:hAnsi="Courier New" w:cs="Courier New"/>
          <w:sz w:val="20"/>
          <w:szCs w:val="20"/>
        </w:rPr>
        <w:t>priv</w:t>
      </w:r>
      <w:proofErr w:type="spellEnd"/>
      <w:r w:rsidRPr="004C3384">
        <w:rPr>
          <w:rFonts w:ascii="Courier New" w:hAnsi="Courier New" w:cs="Courier New"/>
          <w:sz w:val="20"/>
          <w:szCs w:val="20"/>
        </w:rPr>
        <w:t>-flags: no</w:t>
      </w:r>
    </w:p>
    <w:p w14:paraId="785F75FB" w14:textId="77777777" w:rsidR="00AD03BB" w:rsidRPr="00C74C8C" w:rsidRDefault="00AD03BB" w:rsidP="00B41753">
      <w:pPr>
        <w:pStyle w:val="BodyText"/>
        <w:spacing w:before="0" w:after="0"/>
        <w:rPr>
          <w:rFonts w:ascii="Calibri" w:hAnsi="Calibri" w:cs="Calibri"/>
        </w:rPr>
      </w:pPr>
    </w:p>
    <w:p w14:paraId="35016B42" w14:textId="34B23531" w:rsidR="00EE73DC" w:rsidRPr="00BF7F49" w:rsidRDefault="00462ECA" w:rsidP="00BF7F49">
      <w:pPr>
        <w:pStyle w:val="BodyText"/>
        <w:rPr>
          <w:rPrChange w:id="652" w:author="Patrick Ames" w:date="2020-11-09T13:22:00Z">
            <w:rPr>
              <w:rFonts w:ascii="Calibri" w:hAnsi="Calibri" w:cs="Calibri"/>
            </w:rPr>
          </w:rPrChange>
        </w:rPr>
        <w:pPrChange w:id="653" w:author="Patrick Ames" w:date="2020-11-09T13:22:00Z">
          <w:pPr>
            <w:pStyle w:val="BodyText"/>
            <w:spacing w:before="0" w:after="0"/>
          </w:pPr>
        </w:pPrChange>
      </w:pPr>
      <w:r w:rsidRPr="00C74C8C">
        <w:t>Once</w:t>
      </w:r>
      <w:r w:rsidR="007D1F7B" w:rsidRPr="00C74C8C">
        <w:t xml:space="preserve"> </w:t>
      </w:r>
      <w:r w:rsidR="007D1F7B" w:rsidRPr="00BF7F49">
        <w:rPr>
          <w:rPrChange w:id="654" w:author="Patrick Ames" w:date="2020-11-09T13:22:00Z">
            <w:rPr>
              <w:rFonts w:ascii="Calibri" w:hAnsi="Calibri" w:cs="Calibri"/>
            </w:rPr>
          </w:rPrChange>
        </w:rPr>
        <w:t xml:space="preserve">the </w:t>
      </w:r>
      <w:proofErr w:type="spellStart"/>
      <w:r w:rsidR="007D1F7B" w:rsidRPr="00BF7F49">
        <w:rPr>
          <w:rPrChange w:id="655" w:author="Patrick Ames" w:date="2020-11-09T13:22:00Z">
            <w:rPr>
              <w:rFonts w:ascii="Calibri" w:hAnsi="Calibri" w:cs="Calibri"/>
            </w:rPr>
          </w:rPrChange>
        </w:rPr>
        <w:t>netlink</w:t>
      </w:r>
      <w:proofErr w:type="spellEnd"/>
      <w:r w:rsidR="007D1F7B" w:rsidRPr="00BF7F49">
        <w:rPr>
          <w:rPrChange w:id="656" w:author="Patrick Ames" w:date="2020-11-09T13:22:00Z">
            <w:rPr>
              <w:rFonts w:ascii="Calibri" w:hAnsi="Calibri" w:cs="Calibri"/>
            </w:rPr>
          </w:rPrChange>
        </w:rPr>
        <w:t xml:space="preserve"> communication channel between the </w:t>
      </w:r>
      <w:r w:rsidRPr="00BF7F49">
        <w:rPr>
          <w:rPrChange w:id="657" w:author="Patrick Ames" w:date="2020-11-09T13:22:00Z">
            <w:rPr>
              <w:rFonts w:ascii="Calibri" w:hAnsi="Calibri" w:cs="Calibri"/>
            </w:rPr>
          </w:rPrChange>
        </w:rPr>
        <w:t xml:space="preserve">vRouter </w:t>
      </w:r>
      <w:r w:rsidR="007D1F7B" w:rsidRPr="00BF7F49">
        <w:rPr>
          <w:rPrChange w:id="658" w:author="Patrick Ames" w:date="2020-11-09T13:22:00Z">
            <w:rPr>
              <w:rFonts w:ascii="Calibri" w:hAnsi="Calibri" w:cs="Calibri"/>
            </w:rPr>
          </w:rPrChange>
        </w:rPr>
        <w:t>agent and vRouter DPDK</w:t>
      </w:r>
      <w:r w:rsidRPr="00BF7F49">
        <w:rPr>
          <w:rPrChange w:id="659" w:author="Patrick Ames" w:date="2020-11-09T13:22:00Z">
            <w:rPr>
              <w:rFonts w:ascii="Calibri" w:hAnsi="Calibri" w:cs="Calibri"/>
            </w:rPr>
          </w:rPrChange>
        </w:rPr>
        <w:t xml:space="preserve"> data</w:t>
      </w:r>
      <w:ins w:id="660" w:author="Patrick Ames" w:date="2020-11-09T13:23:00Z">
        <w:r w:rsidR="00BF7F49">
          <w:t xml:space="preserve"> </w:t>
        </w:r>
      </w:ins>
      <w:r w:rsidRPr="00BF7F49">
        <w:rPr>
          <w:rPrChange w:id="661" w:author="Patrick Ames" w:date="2020-11-09T13:22:00Z">
            <w:rPr>
              <w:rFonts w:ascii="Calibri" w:hAnsi="Calibri" w:cs="Calibri"/>
            </w:rPr>
          </w:rPrChange>
        </w:rPr>
        <w:t>plane</w:t>
      </w:r>
      <w:r w:rsidR="007D1F7B" w:rsidRPr="00BF7F49">
        <w:rPr>
          <w:rPrChange w:id="662" w:author="Patrick Ames" w:date="2020-11-09T13:22:00Z">
            <w:rPr>
              <w:rFonts w:ascii="Calibri" w:hAnsi="Calibri" w:cs="Calibri"/>
            </w:rPr>
          </w:rPrChange>
        </w:rPr>
        <w:t xml:space="preserve"> has been set</w:t>
      </w:r>
      <w:ins w:id="663" w:author="Patrick Ames" w:date="2020-11-09T13:23:00Z">
        <w:r w:rsidR="00BF7F49">
          <w:t xml:space="preserve"> </w:t>
        </w:r>
      </w:ins>
      <w:r w:rsidR="007D1F7B" w:rsidRPr="00BF7F49">
        <w:rPr>
          <w:rPrChange w:id="664" w:author="Patrick Ames" w:date="2020-11-09T13:22:00Z">
            <w:rPr>
              <w:rFonts w:ascii="Calibri" w:hAnsi="Calibri" w:cs="Calibri"/>
            </w:rPr>
          </w:rPrChange>
        </w:rPr>
        <w:t xml:space="preserve">up using the </w:t>
      </w:r>
      <w:proofErr w:type="spellStart"/>
      <w:r w:rsidR="007D1F7B" w:rsidRPr="00BF7F49">
        <w:rPr>
          <w:rPrChange w:id="665" w:author="Patrick Ames" w:date="2020-11-09T13:22:00Z">
            <w:rPr>
              <w:rFonts w:ascii="Calibri" w:hAnsi="Calibri" w:cs="Calibri"/>
            </w:rPr>
          </w:rPrChange>
        </w:rPr>
        <w:t>netlink</w:t>
      </w:r>
      <w:proofErr w:type="spellEnd"/>
      <w:r w:rsidR="007D1F7B" w:rsidRPr="00BF7F49">
        <w:rPr>
          <w:rPrChange w:id="666" w:author="Patrick Ames" w:date="2020-11-09T13:22:00Z">
            <w:rPr>
              <w:rFonts w:ascii="Calibri" w:hAnsi="Calibri" w:cs="Calibri"/>
            </w:rPr>
          </w:rPrChange>
        </w:rPr>
        <w:t xml:space="preserve"> </w:t>
      </w:r>
      <w:proofErr w:type="spellStart"/>
      <w:r w:rsidR="007D1F7B" w:rsidRPr="00BF7F49">
        <w:rPr>
          <w:rPrChange w:id="667" w:author="Patrick Ames" w:date="2020-11-09T13:22:00Z">
            <w:rPr>
              <w:rFonts w:ascii="Calibri" w:hAnsi="Calibri" w:cs="Calibri"/>
            </w:rPr>
          </w:rPrChange>
        </w:rPr>
        <w:t>lcore</w:t>
      </w:r>
      <w:proofErr w:type="spellEnd"/>
      <w:r w:rsidR="007D1F7B" w:rsidRPr="00BF7F49">
        <w:rPr>
          <w:rPrChange w:id="668" w:author="Patrick Ames" w:date="2020-11-09T13:22:00Z">
            <w:rPr>
              <w:rFonts w:ascii="Calibri" w:hAnsi="Calibri" w:cs="Calibri"/>
            </w:rPr>
          </w:rPrChange>
        </w:rPr>
        <w:t xml:space="preserve">, </w:t>
      </w:r>
      <w:ins w:id="669" w:author="Patrick Ames" w:date="2020-11-09T13:23:00Z">
        <w:r w:rsidR="00BF7F49">
          <w:t xml:space="preserve">the </w:t>
        </w:r>
      </w:ins>
      <w:r w:rsidR="00326115" w:rsidRPr="00BF7F49">
        <w:rPr>
          <w:rPrChange w:id="670" w:author="Patrick Ames" w:date="2020-11-09T13:22:00Z">
            <w:rPr>
              <w:rFonts w:ascii="Calibri" w:hAnsi="Calibri" w:cs="Calibri"/>
            </w:rPr>
          </w:rPrChange>
        </w:rPr>
        <w:t>agent sends a message to the vRouter DPDK to add the v</w:t>
      </w:r>
      <w:r w:rsidR="00760A0E" w:rsidRPr="00BF7F49">
        <w:rPr>
          <w:rPrChange w:id="671" w:author="Patrick Ames" w:date="2020-11-09T13:22:00Z">
            <w:rPr>
              <w:rFonts w:ascii="Calibri" w:hAnsi="Calibri" w:cs="Calibri"/>
            </w:rPr>
          </w:rPrChange>
        </w:rPr>
        <w:t>H</w:t>
      </w:r>
      <w:r w:rsidR="00326115" w:rsidRPr="00BF7F49">
        <w:rPr>
          <w:rPrChange w:id="672" w:author="Patrick Ames" w:date="2020-11-09T13:22:00Z">
            <w:rPr>
              <w:rFonts w:ascii="Calibri" w:hAnsi="Calibri" w:cs="Calibri"/>
            </w:rPr>
          </w:rPrChange>
        </w:rPr>
        <w:t>ost0 interface.</w:t>
      </w:r>
    </w:p>
    <w:p w14:paraId="575AD2E0" w14:textId="29AB0145" w:rsidR="00760A0E" w:rsidRPr="00BF7F49" w:rsidRDefault="00572426" w:rsidP="00BF7F49">
      <w:pPr>
        <w:pStyle w:val="BodyText"/>
        <w:rPr>
          <w:rPrChange w:id="673" w:author="Patrick Ames" w:date="2020-11-09T13:22:00Z">
            <w:rPr>
              <w:rFonts w:ascii="Calibri" w:hAnsi="Calibri" w:cs="Calibri"/>
            </w:rPr>
          </w:rPrChange>
        </w:rPr>
        <w:pPrChange w:id="674" w:author="Patrick Ames" w:date="2020-11-09T13:22:00Z">
          <w:pPr>
            <w:pStyle w:val="BodyText"/>
            <w:spacing w:before="0" w:after="0"/>
          </w:pPr>
        </w:pPrChange>
      </w:pPr>
      <w:r w:rsidRPr="00BF7F49">
        <w:rPr>
          <w:rPrChange w:id="675" w:author="Patrick Ames" w:date="2020-11-09T13:22:00Z">
            <w:rPr>
              <w:rFonts w:ascii="Calibri" w:hAnsi="Calibri" w:cs="Calibri"/>
            </w:rPr>
          </w:rPrChange>
        </w:rPr>
        <w:t>As part of this sequence, a new v</w:t>
      </w:r>
      <w:r w:rsidR="00760A0E" w:rsidRPr="00BF7F49">
        <w:rPr>
          <w:rPrChange w:id="676" w:author="Patrick Ames" w:date="2020-11-09T13:22:00Z">
            <w:rPr>
              <w:rFonts w:ascii="Calibri" w:hAnsi="Calibri" w:cs="Calibri"/>
            </w:rPr>
          </w:rPrChange>
        </w:rPr>
        <w:t>H</w:t>
      </w:r>
      <w:r w:rsidRPr="00BF7F49">
        <w:rPr>
          <w:rPrChange w:id="677" w:author="Patrick Ames" w:date="2020-11-09T13:22:00Z">
            <w:rPr>
              <w:rFonts w:ascii="Calibri" w:hAnsi="Calibri" w:cs="Calibri"/>
            </w:rPr>
          </w:rPrChange>
        </w:rPr>
        <w:t xml:space="preserve">ost0 </w:t>
      </w:r>
      <w:proofErr w:type="spellStart"/>
      <w:r w:rsidRPr="00BF7F49">
        <w:rPr>
          <w:rPrChange w:id="678" w:author="Patrick Ames" w:date="2020-11-09T13:22:00Z">
            <w:rPr>
              <w:rFonts w:ascii="Calibri" w:hAnsi="Calibri" w:cs="Calibri"/>
            </w:rPr>
          </w:rPrChange>
        </w:rPr>
        <w:t>vif</w:t>
      </w:r>
      <w:proofErr w:type="spellEnd"/>
      <w:r w:rsidRPr="00BF7F49">
        <w:rPr>
          <w:rPrChange w:id="679" w:author="Patrick Ames" w:date="2020-11-09T13:22:00Z">
            <w:rPr>
              <w:rFonts w:ascii="Calibri" w:hAnsi="Calibri" w:cs="Calibri"/>
            </w:rPr>
          </w:rPrChange>
        </w:rPr>
        <w:t xml:space="preserve"> or vif0/1 is created </w:t>
      </w:r>
      <w:r w:rsidR="00105067" w:rsidRPr="00BF7F49">
        <w:rPr>
          <w:rPrChange w:id="680" w:author="Patrick Ames" w:date="2020-11-09T13:22:00Z">
            <w:rPr>
              <w:rFonts w:ascii="Calibri" w:hAnsi="Calibri" w:cs="Calibri"/>
            </w:rPr>
          </w:rPrChange>
        </w:rPr>
        <w:t>and is set</w:t>
      </w:r>
      <w:ins w:id="681" w:author="Patrick Ames" w:date="2020-11-09T13:23:00Z">
        <w:r w:rsidR="00BF7F49">
          <w:t xml:space="preserve"> </w:t>
        </w:r>
      </w:ins>
      <w:r w:rsidR="00105067" w:rsidRPr="00BF7F49">
        <w:rPr>
          <w:rPrChange w:id="682" w:author="Patrick Ames" w:date="2020-11-09T13:22:00Z">
            <w:rPr>
              <w:rFonts w:ascii="Calibri" w:hAnsi="Calibri" w:cs="Calibri"/>
            </w:rPr>
          </w:rPrChange>
        </w:rPr>
        <w:t>up so that t</w:t>
      </w:r>
      <w:r w:rsidR="00B93A80" w:rsidRPr="00BF7F49">
        <w:rPr>
          <w:rPrChange w:id="683" w:author="Patrick Ames" w:date="2020-11-09T13:22:00Z">
            <w:rPr>
              <w:rFonts w:ascii="Calibri" w:hAnsi="Calibri" w:cs="Calibri"/>
            </w:rPr>
          </w:rPrChange>
        </w:rPr>
        <w:t xml:space="preserve">he </w:t>
      </w:r>
      <w:proofErr w:type="spellStart"/>
      <w:r w:rsidR="00B93A80" w:rsidRPr="00BF7F49">
        <w:rPr>
          <w:rPrChange w:id="684" w:author="Patrick Ames" w:date="2020-11-09T13:22:00Z">
            <w:rPr>
              <w:rFonts w:ascii="Calibri" w:hAnsi="Calibri" w:cs="Calibri"/>
            </w:rPr>
          </w:rPrChange>
        </w:rPr>
        <w:t>tapdev</w:t>
      </w:r>
      <w:proofErr w:type="spellEnd"/>
      <w:r w:rsidR="00B93A80" w:rsidRPr="00BF7F49">
        <w:rPr>
          <w:rPrChange w:id="685" w:author="Patrick Ames" w:date="2020-11-09T13:22:00Z">
            <w:rPr>
              <w:rFonts w:ascii="Calibri" w:hAnsi="Calibri" w:cs="Calibri"/>
            </w:rPr>
          </w:rPrChange>
        </w:rPr>
        <w:t xml:space="preserve"> </w:t>
      </w:r>
      <w:proofErr w:type="spellStart"/>
      <w:r w:rsidR="00B93A80" w:rsidRPr="00BF7F49">
        <w:rPr>
          <w:rPrChange w:id="686" w:author="Patrick Ames" w:date="2020-11-09T13:22:00Z">
            <w:rPr>
              <w:rFonts w:ascii="Calibri" w:hAnsi="Calibri" w:cs="Calibri"/>
            </w:rPr>
          </w:rPrChange>
        </w:rPr>
        <w:t>lcore</w:t>
      </w:r>
      <w:proofErr w:type="spellEnd"/>
      <w:r w:rsidR="00B93A80" w:rsidRPr="00BF7F49">
        <w:rPr>
          <w:rPrChange w:id="687" w:author="Patrick Ames" w:date="2020-11-09T13:22:00Z">
            <w:rPr>
              <w:rFonts w:ascii="Calibri" w:hAnsi="Calibri" w:cs="Calibri"/>
            </w:rPr>
          </w:rPrChange>
        </w:rPr>
        <w:t xml:space="preserve"> is responsible for polling the v</w:t>
      </w:r>
      <w:r w:rsidR="00760A0E" w:rsidRPr="00BF7F49">
        <w:rPr>
          <w:rPrChange w:id="688" w:author="Patrick Ames" w:date="2020-11-09T13:22:00Z">
            <w:rPr>
              <w:rFonts w:ascii="Calibri" w:hAnsi="Calibri" w:cs="Calibri"/>
            </w:rPr>
          </w:rPrChange>
        </w:rPr>
        <w:t>H</w:t>
      </w:r>
      <w:r w:rsidR="00B93A80" w:rsidRPr="00BF7F49">
        <w:rPr>
          <w:rPrChange w:id="689" w:author="Patrick Ames" w:date="2020-11-09T13:22:00Z">
            <w:rPr>
              <w:rFonts w:ascii="Calibri" w:hAnsi="Calibri" w:cs="Calibri"/>
            </w:rPr>
          </w:rPrChange>
        </w:rPr>
        <w:t>ost0 interface.</w:t>
      </w:r>
      <w:r w:rsidR="00C87618" w:rsidRPr="00BF7F49">
        <w:rPr>
          <w:rPrChange w:id="690" w:author="Patrick Ames" w:date="2020-11-09T13:22:00Z">
            <w:rPr>
              <w:rFonts w:ascii="Calibri" w:hAnsi="Calibri" w:cs="Calibri"/>
            </w:rPr>
          </w:rPrChange>
        </w:rPr>
        <w:t xml:space="preserve"> </w:t>
      </w:r>
      <w:ins w:id="691" w:author="Patrick Ames" w:date="2020-11-09T13:23:00Z">
        <w:r w:rsidR="00BF7F49">
          <w:t xml:space="preserve">The </w:t>
        </w:r>
      </w:ins>
      <w:r w:rsidR="00760A0E" w:rsidRPr="00BF7F49">
        <w:rPr>
          <w:rPrChange w:id="692" w:author="Patrick Ames" w:date="2020-11-09T13:22:00Z">
            <w:rPr>
              <w:rFonts w:ascii="Calibri" w:hAnsi="Calibri" w:cs="Calibri"/>
              <w:color w:val="000000"/>
            </w:rPr>
          </w:rPrChange>
        </w:rPr>
        <w:t xml:space="preserve">vHost0 is the Linux network interface used </w:t>
      </w:r>
      <w:del w:id="693" w:author="Patrick Ames" w:date="2020-11-09T13:23:00Z">
        <w:r w:rsidR="00760A0E" w:rsidRPr="00BF7F49" w:rsidDel="00BF7F49">
          <w:rPr>
            <w:rPrChange w:id="694" w:author="Patrick Ames" w:date="2020-11-09T13:22:00Z">
              <w:rPr>
                <w:rFonts w:ascii="Calibri" w:hAnsi="Calibri" w:cs="Calibri"/>
                <w:color w:val="000000"/>
              </w:rPr>
            </w:rPrChange>
          </w:rPr>
          <w:delText xml:space="preserve">Packets </w:delText>
        </w:r>
      </w:del>
      <w:r w:rsidR="00760A0E" w:rsidRPr="00BF7F49">
        <w:rPr>
          <w:rPrChange w:id="695" w:author="Patrick Ames" w:date="2020-11-09T13:22:00Z">
            <w:rPr>
              <w:rFonts w:ascii="Calibri" w:hAnsi="Calibri" w:cs="Calibri"/>
              <w:color w:val="000000"/>
            </w:rPr>
          </w:rPrChange>
        </w:rPr>
        <w:t xml:space="preserve">by </w:t>
      </w:r>
      <w:ins w:id="696" w:author="Patrick Ames" w:date="2020-11-09T13:24:00Z">
        <w:r w:rsidR="00BF7F49">
          <w:t xml:space="preserve">the </w:t>
        </w:r>
      </w:ins>
      <w:r w:rsidR="00760A0E" w:rsidRPr="00BF7F49">
        <w:rPr>
          <w:rPrChange w:id="697" w:author="Patrick Ames" w:date="2020-11-09T13:22:00Z">
            <w:rPr>
              <w:rFonts w:ascii="Calibri" w:hAnsi="Calibri" w:cs="Calibri"/>
              <w:color w:val="000000"/>
            </w:rPr>
          </w:rPrChange>
        </w:rPr>
        <w:t xml:space="preserve">vRouter agent to </w:t>
      </w:r>
      <w:del w:id="698" w:author="Patrick Ames" w:date="2020-11-09T13:24:00Z">
        <w:r w:rsidR="00760A0E" w:rsidRPr="00BF7F49" w:rsidDel="00BF7F49">
          <w:rPr>
            <w:rPrChange w:id="699" w:author="Patrick Ames" w:date="2020-11-09T13:22:00Z">
              <w:rPr>
                <w:rFonts w:ascii="Calibri" w:hAnsi="Calibri" w:cs="Calibri"/>
                <w:color w:val="000000"/>
              </w:rPr>
            </w:rPrChange>
          </w:rPr>
          <w:delText xml:space="preserve">be </w:delText>
        </w:r>
      </w:del>
      <w:r w:rsidR="00760A0E" w:rsidRPr="00BF7F49">
        <w:rPr>
          <w:rPrChange w:id="700" w:author="Patrick Ames" w:date="2020-11-09T13:22:00Z">
            <w:rPr>
              <w:rFonts w:ascii="Calibri" w:hAnsi="Calibri" w:cs="Calibri"/>
              <w:color w:val="000000"/>
            </w:rPr>
          </w:rPrChange>
        </w:rPr>
        <w:t>sen</w:t>
      </w:r>
      <w:ins w:id="701" w:author="Patrick Ames" w:date="2020-11-09T13:24:00Z">
        <w:r w:rsidR="00BF7F49">
          <w:t>d</w:t>
        </w:r>
      </w:ins>
      <w:del w:id="702" w:author="Patrick Ames" w:date="2020-11-09T13:24:00Z">
        <w:r w:rsidR="00760A0E" w:rsidRPr="00BF7F49" w:rsidDel="00BF7F49">
          <w:rPr>
            <w:rPrChange w:id="703" w:author="Patrick Ames" w:date="2020-11-09T13:22:00Z">
              <w:rPr>
                <w:rFonts w:ascii="Calibri" w:hAnsi="Calibri" w:cs="Calibri"/>
                <w:color w:val="000000"/>
              </w:rPr>
            </w:rPrChange>
          </w:rPr>
          <w:delText>t</w:delText>
        </w:r>
      </w:del>
      <w:r w:rsidR="00760A0E" w:rsidRPr="00BF7F49">
        <w:rPr>
          <w:rPrChange w:id="704" w:author="Patrick Ames" w:date="2020-11-09T13:22:00Z">
            <w:rPr>
              <w:rFonts w:ascii="Calibri" w:hAnsi="Calibri" w:cs="Calibri"/>
              <w:color w:val="000000"/>
            </w:rPr>
          </w:rPrChange>
        </w:rPr>
        <w:t xml:space="preserve"> </w:t>
      </w:r>
      <w:r w:rsidR="00760A0E" w:rsidRPr="00BF7F49">
        <w:rPr>
          <w:rPrChange w:id="705" w:author="Patrick Ames" w:date="2020-11-09T13:22:00Z">
            <w:rPr>
              <w:rFonts w:ascii="Calibri" w:hAnsi="Calibri" w:cs="Calibri"/>
            </w:rPr>
          </w:rPrChange>
        </w:rPr>
        <w:t>XMPP packets</w:t>
      </w:r>
      <w:r w:rsidR="00760A0E" w:rsidRPr="00BF7F49">
        <w:rPr>
          <w:rPrChange w:id="706" w:author="Patrick Ames" w:date="2020-11-09T13:22:00Z">
            <w:rPr>
              <w:rFonts w:ascii="Calibri" w:hAnsi="Calibri" w:cs="Calibri"/>
              <w:color w:val="000000"/>
            </w:rPr>
          </w:rPrChange>
        </w:rPr>
        <w:t xml:space="preserve"> to Contrail Control nodes.</w:t>
      </w:r>
    </w:p>
    <w:p w14:paraId="608C26B0" w14:textId="41C0B7C0" w:rsidR="00EE73DC" w:rsidRPr="00BF7F49" w:rsidDel="00BF7F49" w:rsidRDefault="00EE73DC" w:rsidP="00BF7F49">
      <w:pPr>
        <w:pStyle w:val="BodyText"/>
        <w:rPr>
          <w:del w:id="707" w:author="Patrick Ames" w:date="2020-11-09T13:22:00Z"/>
          <w:rPrChange w:id="708" w:author="Patrick Ames" w:date="2020-11-09T13:22:00Z">
            <w:rPr>
              <w:del w:id="709" w:author="Patrick Ames" w:date="2020-11-09T13:22:00Z"/>
              <w:rFonts w:ascii="Calibri" w:hAnsi="Calibri" w:cs="Calibri"/>
            </w:rPr>
          </w:rPrChange>
        </w:rPr>
        <w:pPrChange w:id="710" w:author="Patrick Ames" w:date="2020-11-09T13:22:00Z">
          <w:pPr>
            <w:pStyle w:val="BodyText"/>
            <w:spacing w:before="0" w:after="0"/>
          </w:pPr>
        </w:pPrChange>
      </w:pPr>
    </w:p>
    <w:p w14:paraId="44E7560F" w14:textId="130C790A" w:rsidR="00AD5D72" w:rsidRPr="00C74C8C" w:rsidRDefault="00A805D8" w:rsidP="00BF7F49">
      <w:pPr>
        <w:pStyle w:val="BodyText"/>
        <w:pPrChange w:id="711" w:author="Patrick Ames" w:date="2020-11-09T13:22:00Z">
          <w:pPr>
            <w:pStyle w:val="BodyText"/>
            <w:spacing w:before="0" w:after="0"/>
          </w:pPr>
        </w:pPrChange>
      </w:pPr>
      <w:r w:rsidRPr="00BF7F49">
        <w:rPr>
          <w:rPrChange w:id="712" w:author="Patrick Ames" w:date="2020-11-09T13:22:00Z">
            <w:rPr>
              <w:rFonts w:ascii="Calibri" w:hAnsi="Calibri" w:cs="Calibri"/>
            </w:rPr>
          </w:rPrChange>
        </w:rPr>
        <w:t>In each iteration</w:t>
      </w:r>
      <w:r w:rsidRPr="00C74C8C">
        <w:t>, the PMD</w:t>
      </w:r>
      <w:r w:rsidR="00724A62" w:rsidRPr="00C74C8C">
        <w:t xml:space="preserve"> uses raw “read” and “write” socket calls to receive and transmit packets to the </w:t>
      </w:r>
      <w:proofErr w:type="spellStart"/>
      <w:r w:rsidR="00724A62" w:rsidRPr="00C74C8C">
        <w:t>tuntap</w:t>
      </w:r>
      <w:proofErr w:type="spellEnd"/>
      <w:r w:rsidR="00724A62" w:rsidRPr="00C74C8C">
        <w:t xml:space="preserve"> device. </w:t>
      </w:r>
    </w:p>
    <w:p w14:paraId="783F254D" w14:textId="21C89C05" w:rsidR="00AD5D72" w:rsidRPr="00C74C8C" w:rsidDel="00BF7F49" w:rsidRDefault="00AD5D72" w:rsidP="00B41753">
      <w:pPr>
        <w:pStyle w:val="BodyText"/>
        <w:spacing w:before="0" w:after="0"/>
        <w:rPr>
          <w:del w:id="713" w:author="Patrick Ames" w:date="2020-11-09T13:25:00Z"/>
          <w:rFonts w:ascii="Calibri" w:hAnsi="Calibri" w:cs="Calibri"/>
        </w:rPr>
      </w:pPr>
    </w:p>
    <w:p w14:paraId="6166E4CD" w14:textId="3F47AC33" w:rsidR="00AD5D72" w:rsidDel="00BF7F49" w:rsidRDefault="00F85B96" w:rsidP="004C3384">
      <w:pPr>
        <w:pStyle w:val="Heading5"/>
        <w:rPr>
          <w:del w:id="714" w:author="Patrick Ames" w:date="2020-11-09T13:25:00Z"/>
        </w:rPr>
      </w:pPr>
      <w:del w:id="715" w:author="Patrick Ames" w:date="2020-11-09T13:25:00Z">
        <w:r w:rsidDel="00BF7F49">
          <w:delText>\</w:delText>
        </w:r>
        <w:r w:rsidR="00AD5D72" w:rsidDel="00BF7F49">
          <w:delText xml:space="preserve">Receiving packets from </w:delText>
        </w:r>
        <w:r w:rsidR="00F430AB" w:rsidDel="00BF7F49">
          <w:delText>vhost0</w:delText>
        </w:r>
      </w:del>
    </w:p>
    <w:p w14:paraId="149E2C1C" w14:textId="51E504CA" w:rsidR="00F430AB" w:rsidDel="00BF7F49" w:rsidRDefault="00F430AB" w:rsidP="00B41753">
      <w:pPr>
        <w:pStyle w:val="BodyText"/>
        <w:spacing w:before="0" w:after="0"/>
        <w:rPr>
          <w:del w:id="716" w:author="Patrick Ames" w:date="2020-11-09T13:25:00Z"/>
          <w:rFonts w:ascii="Calibri" w:hAnsi="Calibri" w:cs="Calibri"/>
        </w:rPr>
      </w:pPr>
    </w:p>
    <w:p w14:paraId="4AA93DBE" w14:textId="18CD0E95" w:rsidR="00532483" w:rsidRDefault="00014EE0" w:rsidP="00B41753">
      <w:pPr>
        <w:pStyle w:val="BodyText"/>
        <w:spacing w:before="0" w:after="0"/>
        <w:rPr>
          <w:ins w:id="717" w:author="Patrick Ames" w:date="2020-11-09T13:25:00Z"/>
          <w:noProof/>
        </w:rPr>
      </w:pPr>
      <w:r>
        <w:rPr>
          <w:noProof/>
        </w:rPr>
        <w:object w:dxaOrig="7753" w:dyaOrig="6204" w14:anchorId="6C269BBB">
          <v:shape id="_x0000_i1029" type="#_x0000_t75" alt="" style="width:313.1pt;height:250.35pt;mso-width-percent:0;mso-height-percent:0;mso-width-percent:0;mso-height-percent:0" o:ole="">
            <v:imagedata r:id="rId29" o:title=""/>
          </v:shape>
          <o:OLEObject Type="Embed" ProgID="Visio.Drawing.15" ShapeID="_x0000_i1029" DrawAspect="Content" ObjectID="_1666501826" r:id="rId30"/>
        </w:object>
      </w:r>
    </w:p>
    <w:p w14:paraId="368078A4" w14:textId="77777777" w:rsidR="00BF7F49" w:rsidRDefault="00BF7F49" w:rsidP="00BF7F49">
      <w:pPr>
        <w:pStyle w:val="Heading5"/>
        <w:rPr>
          <w:ins w:id="718" w:author="Patrick Ames" w:date="2020-11-09T13:25:00Z"/>
        </w:rPr>
      </w:pPr>
      <w:ins w:id="719" w:author="Patrick Ames" w:date="2020-11-09T13:25:00Z">
        <w:r>
          <w:t>Figure 3.12</w:t>
        </w:r>
        <w:r>
          <w:tab/>
          <w:t>Receiving packets from vhost0</w:t>
        </w:r>
      </w:ins>
    </w:p>
    <w:p w14:paraId="0DB52EEB" w14:textId="5C7E078C" w:rsidR="00BF7F49" w:rsidRPr="00BF7F49" w:rsidDel="00BF7F49" w:rsidRDefault="00BF7F49" w:rsidP="00BF7F49">
      <w:pPr>
        <w:pStyle w:val="BodyText"/>
        <w:rPr>
          <w:del w:id="720" w:author="Patrick Ames" w:date="2020-11-09T13:25:00Z"/>
          <w:rPrChange w:id="721" w:author="Patrick Ames" w:date="2020-11-09T13:25:00Z">
            <w:rPr>
              <w:del w:id="722" w:author="Patrick Ames" w:date="2020-11-09T13:25:00Z"/>
              <w:rFonts w:ascii="Calibri" w:hAnsi="Calibri" w:cs="Calibri"/>
            </w:rPr>
          </w:rPrChange>
        </w:rPr>
        <w:pPrChange w:id="723" w:author="Patrick Ames" w:date="2020-11-09T13:25:00Z">
          <w:pPr>
            <w:pStyle w:val="BodyText"/>
            <w:spacing w:before="0" w:after="0"/>
          </w:pPr>
        </w:pPrChange>
      </w:pPr>
    </w:p>
    <w:p w14:paraId="0D2B5FE1" w14:textId="3C49447A" w:rsidR="00EE73DC" w:rsidRPr="00C74C8C" w:rsidRDefault="00C87618" w:rsidP="007204AB">
      <w:pPr>
        <w:pStyle w:val="BodyText"/>
        <w:pPrChange w:id="724" w:author="Patrick Ames" w:date="2020-11-09T13:30:00Z">
          <w:pPr>
            <w:pStyle w:val="BodyText"/>
            <w:spacing w:before="0" w:after="0"/>
          </w:pPr>
        </w:pPrChange>
      </w:pPr>
      <w:r w:rsidRPr="00C74C8C">
        <w:t xml:space="preserve">One of the forwarding cores will </w:t>
      </w:r>
      <w:r w:rsidRPr="007204AB">
        <w:t>be</w:t>
      </w:r>
      <w:r w:rsidRPr="00C74C8C">
        <w:t xml:space="preserve"> assigned to process the </w:t>
      </w:r>
      <w:del w:id="725" w:author="Patrick Ames" w:date="2020-11-09T13:30:00Z">
        <w:r w:rsidRPr="00C74C8C" w:rsidDel="007204AB">
          <w:delText>“</w:delText>
        </w:r>
      </w:del>
      <w:r w:rsidRPr="00C74C8C">
        <w:t>vhost0</w:t>
      </w:r>
      <w:del w:id="726" w:author="Patrick Ames" w:date="2020-11-09T13:30:00Z">
        <w:r w:rsidRPr="00C74C8C" w:rsidDel="007204AB">
          <w:delText xml:space="preserve">” </w:delText>
        </w:r>
      </w:del>
      <w:r w:rsidRPr="00C74C8C">
        <w:t>packets</w:t>
      </w:r>
      <w:r w:rsidR="000D2E49" w:rsidRPr="00C74C8C">
        <w:t xml:space="preserve"> and </w:t>
      </w:r>
      <w:r w:rsidR="00895E31" w:rsidRPr="00C74C8C">
        <w:t>will be polling</w:t>
      </w:r>
      <w:r w:rsidR="000D2E49" w:rsidRPr="00C74C8C">
        <w:t xml:space="preserve"> a </w:t>
      </w:r>
      <w:r w:rsidR="000F7EDA" w:rsidRPr="00C74C8C">
        <w:t xml:space="preserve">dedicated </w:t>
      </w:r>
      <w:r w:rsidR="000D2E49" w:rsidRPr="00C74C8C">
        <w:t>DPDK ring</w:t>
      </w:r>
      <w:r w:rsidR="000C495C" w:rsidRPr="00C74C8C">
        <w:t xml:space="preserve">, called the </w:t>
      </w:r>
      <w:del w:id="727" w:author="Patrick Ames" w:date="2020-11-09T13:30:00Z">
        <w:r w:rsidR="000C495C" w:rsidRPr="00C74C8C" w:rsidDel="007204AB">
          <w:delText>“</w:delText>
        </w:r>
      </w:del>
      <w:proofErr w:type="spellStart"/>
      <w:r w:rsidR="000C495C" w:rsidRPr="007204AB">
        <w:rPr>
          <w:i/>
          <w:iCs/>
          <w:rPrChange w:id="728" w:author="Patrick Ames" w:date="2020-11-09T13:30:00Z">
            <w:rPr>
              <w:rFonts w:ascii="Arial Narrow" w:hAnsi="Arial Narrow"/>
              <w:i/>
              <w:iCs/>
            </w:rPr>
          </w:rPrChange>
        </w:rPr>
        <w:t>tapdev_rx_ring</w:t>
      </w:r>
      <w:proofErr w:type="spellEnd"/>
      <w:del w:id="729" w:author="Patrick Ames" w:date="2020-11-09T13:30:00Z">
        <w:r w:rsidR="000C495C" w:rsidRPr="00C74C8C" w:rsidDel="007204AB">
          <w:delText>”</w:delText>
        </w:r>
      </w:del>
      <w:r w:rsidRPr="00C74C8C">
        <w:t xml:space="preserve">. </w:t>
      </w:r>
      <w:r w:rsidR="00B30A3B" w:rsidRPr="00C74C8C">
        <w:t xml:space="preserve">This ring will be added to the forwarding </w:t>
      </w:r>
      <w:proofErr w:type="spellStart"/>
      <w:r w:rsidR="00B30A3B" w:rsidRPr="00C74C8C">
        <w:t>lcore’s</w:t>
      </w:r>
      <w:proofErr w:type="spellEnd"/>
      <w:r w:rsidR="00B30A3B" w:rsidRPr="00C74C8C">
        <w:t xml:space="preserve"> poll list when the </w:t>
      </w:r>
      <w:proofErr w:type="spellStart"/>
      <w:r w:rsidR="00B30A3B" w:rsidRPr="00C74C8C">
        <w:t>vhost</w:t>
      </w:r>
      <w:proofErr w:type="spellEnd"/>
      <w:r w:rsidR="00B30A3B" w:rsidRPr="00C74C8C">
        <w:t xml:space="preserve"> </w:t>
      </w:r>
      <w:proofErr w:type="spellStart"/>
      <w:r w:rsidR="00B30A3B" w:rsidRPr="00C74C8C">
        <w:t>vif</w:t>
      </w:r>
      <w:proofErr w:type="spellEnd"/>
      <w:r w:rsidR="00B30A3B" w:rsidRPr="00C74C8C">
        <w:t xml:space="preserve"> is added by the vRouter agent.</w:t>
      </w:r>
    </w:p>
    <w:p w14:paraId="3E777D85" w14:textId="77777777" w:rsidR="00F430AB" w:rsidRPr="00C74C8C" w:rsidRDefault="00F430AB" w:rsidP="00B41753">
      <w:pPr>
        <w:pStyle w:val="BodyText"/>
        <w:spacing w:before="0" w:after="0"/>
        <w:rPr>
          <w:rFonts w:ascii="Calibri" w:hAnsi="Calibri" w:cs="Calibri"/>
        </w:rPr>
      </w:pPr>
    </w:p>
    <w:p w14:paraId="76E20039" w14:textId="78DE912F" w:rsidR="00C32EF5" w:rsidRPr="00C74C8C" w:rsidRDefault="00014EE0" w:rsidP="00B41753">
      <w:pPr>
        <w:pStyle w:val="BodyText"/>
        <w:spacing w:before="0" w:after="0"/>
        <w:rPr>
          <w:rFonts w:ascii="Calibri" w:hAnsi="Calibri" w:cs="Calibri"/>
        </w:rPr>
      </w:pPr>
      <w:r>
        <w:rPr>
          <w:noProof/>
        </w:rPr>
        <w:object w:dxaOrig="18912" w:dyaOrig="8220" w14:anchorId="10FA7614">
          <v:shape id="_x0000_i1028" type="#_x0000_t75" alt="" style="width:472.95pt;height:205.45pt;mso-width-percent:0;mso-height-percent:0;mso-width-percent:0;mso-height-percent:0" o:ole="">
            <v:imagedata r:id="rId31" o:title=""/>
          </v:shape>
          <o:OLEObject Type="Embed" ProgID="Visio.Drawing.15" ShapeID="_x0000_i1028" DrawAspect="Content" ObjectID="_1666501827" r:id="rId32"/>
        </w:object>
      </w:r>
    </w:p>
    <w:p w14:paraId="22920FF6" w14:textId="22C951A5" w:rsidR="00EE73DC" w:rsidRPr="00C74C8C" w:rsidRDefault="007204AB" w:rsidP="00B41753">
      <w:pPr>
        <w:pStyle w:val="BodyText"/>
        <w:spacing w:before="0" w:after="0"/>
        <w:rPr>
          <w:rFonts w:ascii="Calibri" w:hAnsi="Calibri" w:cs="Calibri"/>
        </w:rPr>
      </w:pPr>
      <w:ins w:id="730" w:author="Patrick Ames" w:date="2020-11-09T13:31:00Z">
        <w:r>
          <w:rPr>
            <w:rFonts w:ascii="Calibri" w:hAnsi="Calibri" w:cs="Calibri"/>
          </w:rPr>
          <w:t>Figure 3.13</w:t>
        </w:r>
        <w:r>
          <w:rPr>
            <w:rFonts w:ascii="Calibri" w:hAnsi="Calibri" w:cs="Calibri"/>
          </w:rPr>
          <w:tab/>
        </w:r>
      </w:ins>
      <w:ins w:id="731" w:author="Patrick Ames" w:date="2020-11-09T13:33:00Z">
        <w:r>
          <w:rPr>
            <w:rFonts w:ascii="Calibri" w:hAnsi="Calibri" w:cs="Calibri"/>
          </w:rPr>
          <w:t xml:space="preserve">xxx </w:t>
        </w:r>
        <w:proofErr w:type="spellStart"/>
        <w:r>
          <w:rPr>
            <w:rFonts w:ascii="Calibri" w:hAnsi="Calibri" w:cs="Calibri"/>
          </w:rPr>
          <w:t>xxx</w:t>
        </w:r>
        <w:proofErr w:type="spellEnd"/>
        <w:r>
          <w:rPr>
            <w:rFonts w:ascii="Calibri" w:hAnsi="Calibri" w:cs="Calibri"/>
          </w:rPr>
          <w:t xml:space="preserve"> xx </w:t>
        </w:r>
        <w:proofErr w:type="spellStart"/>
        <w:r>
          <w:rPr>
            <w:rFonts w:ascii="Calibri" w:hAnsi="Calibri" w:cs="Calibri"/>
          </w:rPr>
          <w:t>xx</w:t>
        </w:r>
        <w:proofErr w:type="spellEnd"/>
        <w:r>
          <w:rPr>
            <w:rFonts w:ascii="Calibri" w:hAnsi="Calibri" w:cs="Calibri"/>
          </w:rPr>
          <w:t xml:space="preserve"> x </w:t>
        </w:r>
        <w:proofErr w:type="spellStart"/>
        <w:r>
          <w:rPr>
            <w:rFonts w:ascii="Calibri" w:hAnsi="Calibri" w:cs="Calibri"/>
          </w:rPr>
          <w:t>x</w:t>
        </w:r>
        <w:proofErr w:type="spellEnd"/>
        <w:r>
          <w:rPr>
            <w:rFonts w:ascii="Calibri" w:hAnsi="Calibri" w:cs="Calibri"/>
          </w:rPr>
          <w:t xml:space="preserve"> </w:t>
        </w:r>
        <w:proofErr w:type="spellStart"/>
        <w:r>
          <w:rPr>
            <w:rFonts w:ascii="Calibri" w:hAnsi="Calibri" w:cs="Calibri"/>
          </w:rPr>
          <w:t>x</w:t>
        </w:r>
        <w:proofErr w:type="spellEnd"/>
        <w:r>
          <w:rPr>
            <w:rFonts w:ascii="Calibri" w:hAnsi="Calibri" w:cs="Calibri"/>
          </w:rPr>
          <w:t xml:space="preserve"> </w:t>
        </w:r>
        <w:proofErr w:type="spellStart"/>
        <w:r>
          <w:rPr>
            <w:rFonts w:ascii="Calibri" w:hAnsi="Calibri" w:cs="Calibri"/>
          </w:rPr>
          <w:t>x</w:t>
        </w:r>
        <w:proofErr w:type="spellEnd"/>
        <w:r>
          <w:rPr>
            <w:rFonts w:ascii="Calibri" w:hAnsi="Calibri" w:cs="Calibri"/>
          </w:rPr>
          <w:t xml:space="preserve"> </w:t>
        </w:r>
        <w:proofErr w:type="spellStart"/>
        <w:r>
          <w:rPr>
            <w:rFonts w:ascii="Calibri" w:hAnsi="Calibri" w:cs="Calibri"/>
          </w:rPr>
          <w:t>xxxxx</w:t>
        </w:r>
      </w:ins>
      <w:proofErr w:type="spellEnd"/>
    </w:p>
    <w:p w14:paraId="69FEF592" w14:textId="350B1C8C" w:rsidR="00EE73DC" w:rsidRPr="00C74C8C" w:rsidRDefault="00EE73DC" w:rsidP="007204AB">
      <w:pPr>
        <w:pStyle w:val="BodyText"/>
        <w:pPrChange w:id="732" w:author="Patrick Ames" w:date="2020-11-09T13:30:00Z">
          <w:pPr>
            <w:pStyle w:val="BodyText"/>
            <w:spacing w:before="0" w:after="0"/>
          </w:pPr>
        </w:pPrChange>
      </w:pPr>
      <w:r w:rsidRPr="00C74C8C">
        <w:t xml:space="preserve">The </w:t>
      </w:r>
      <w:proofErr w:type="spellStart"/>
      <w:r w:rsidRPr="00C74C8C">
        <w:t>tapdev</w:t>
      </w:r>
      <w:proofErr w:type="spellEnd"/>
      <w:r w:rsidRPr="00C74C8C">
        <w:t xml:space="preserve"> </w:t>
      </w:r>
      <w:del w:id="733" w:author="Patrick Ames" w:date="2020-11-09T13:33:00Z">
        <w:r w:rsidRPr="00C74C8C" w:rsidDel="007204AB">
          <w:delText>P</w:delText>
        </w:r>
        <w:r w:rsidR="00C74C8C" w:rsidDel="007204AB">
          <w:delText xml:space="preserve">oll </w:delText>
        </w:r>
        <w:r w:rsidRPr="00C74C8C" w:rsidDel="007204AB">
          <w:delText>M</w:delText>
        </w:r>
        <w:r w:rsidR="00C74C8C" w:rsidDel="007204AB">
          <w:delText xml:space="preserve">ode </w:delText>
        </w:r>
        <w:r w:rsidRPr="00C74C8C" w:rsidDel="007204AB">
          <w:delText>D</w:delText>
        </w:r>
        <w:r w:rsidR="00C74C8C" w:rsidDel="007204AB">
          <w:delText>river</w:delText>
        </w:r>
        <w:r w:rsidRPr="00C74C8C" w:rsidDel="007204AB">
          <w:delText xml:space="preserve"> will</w:delText>
        </w:r>
      </w:del>
      <w:ins w:id="734" w:author="Patrick Ames" w:date="2020-11-09T13:33:00Z">
        <w:r w:rsidR="007204AB">
          <w:t>PMD</w:t>
        </w:r>
      </w:ins>
      <w:r w:rsidRPr="00C74C8C">
        <w:t xml:space="preserve"> receive</w:t>
      </w:r>
      <w:ins w:id="735" w:author="Patrick Ames" w:date="2020-11-09T13:33:00Z">
        <w:r w:rsidR="007204AB">
          <w:t>s</w:t>
        </w:r>
      </w:ins>
      <w:r w:rsidRPr="00C74C8C">
        <w:t xml:space="preserve"> packets from the vhost0 interface using the “read()” socket call and enqueue</w:t>
      </w:r>
      <w:ins w:id="736" w:author="Patrick Ames" w:date="2020-11-09T13:33:00Z">
        <w:r w:rsidR="007204AB">
          <w:t>s</w:t>
        </w:r>
      </w:ins>
      <w:r w:rsidRPr="00C74C8C">
        <w:t xml:space="preserve"> them to the above mentioned DPDK ring. The designated forwarding core then picks these packets and processes it.</w:t>
      </w:r>
    </w:p>
    <w:p w14:paraId="25DEA8D0" w14:textId="77777777" w:rsidR="00EE73DC" w:rsidRPr="00C74C8C" w:rsidRDefault="00EE73DC" w:rsidP="00B41753">
      <w:pPr>
        <w:pStyle w:val="BodyText"/>
        <w:spacing w:before="0" w:after="0"/>
        <w:rPr>
          <w:rFonts w:ascii="Calibri" w:hAnsi="Calibri" w:cs="Calibri"/>
        </w:rPr>
      </w:pPr>
    </w:p>
    <w:p w14:paraId="56D19F37" w14:textId="579983E6" w:rsidR="00F430AB" w:rsidRDefault="00F430AB" w:rsidP="004C3384">
      <w:pPr>
        <w:pStyle w:val="Heading5"/>
      </w:pPr>
      <w:r>
        <w:lastRenderedPageBreak/>
        <w:t>Sending packets to vhost0</w:t>
      </w:r>
    </w:p>
    <w:p w14:paraId="5ADF0461" w14:textId="457FA84B" w:rsidR="00F430AB" w:rsidRPr="007204AB" w:rsidDel="007204AB" w:rsidRDefault="00F430AB" w:rsidP="00B41753">
      <w:pPr>
        <w:pStyle w:val="BodyText"/>
        <w:spacing w:before="0" w:after="0"/>
        <w:rPr>
          <w:del w:id="737" w:author="Patrick Ames" w:date="2020-11-09T13:33:00Z"/>
          <w:rPrChange w:id="738" w:author="Patrick Ames" w:date="2020-11-09T13:33:00Z">
            <w:rPr>
              <w:del w:id="739" w:author="Patrick Ames" w:date="2020-11-09T13:33:00Z"/>
              <w:rFonts w:ascii="Calibri" w:hAnsi="Calibri" w:cs="Calibri"/>
              <w:color w:val="000000"/>
            </w:rPr>
          </w:rPrChange>
        </w:rPr>
      </w:pPr>
    </w:p>
    <w:p w14:paraId="037D4101" w14:textId="785D7EC0" w:rsidR="00F430AB" w:rsidRPr="00C74C8C" w:rsidRDefault="00F430AB" w:rsidP="007204AB">
      <w:pPr>
        <w:pStyle w:val="BodyText"/>
        <w:pPrChange w:id="740" w:author="Patrick Ames" w:date="2020-11-09T13:33:00Z">
          <w:pPr>
            <w:pStyle w:val="BodyText"/>
            <w:spacing w:before="0" w:after="0"/>
          </w:pPr>
        </w:pPrChange>
      </w:pPr>
      <w:r w:rsidRPr="007204AB">
        <w:t>All</w:t>
      </w:r>
      <w:r w:rsidRPr="00C74C8C">
        <w:t xml:space="preserve"> the forwarding cores will have</w:t>
      </w:r>
      <w:r w:rsidR="00D2726C" w:rsidRPr="00C74C8C">
        <w:t xml:space="preserve"> </w:t>
      </w:r>
      <w:r w:rsidR="001453C2" w:rsidRPr="00C74C8C">
        <w:t xml:space="preserve">Tx </w:t>
      </w:r>
      <w:r w:rsidR="00D2726C" w:rsidRPr="00C74C8C">
        <w:t>rings</w:t>
      </w:r>
      <w:r w:rsidR="001453C2" w:rsidRPr="00C74C8C">
        <w:t xml:space="preserve"> for vhost0. Packets that needs to be sent to vhost0 will be </w:t>
      </w:r>
      <w:r w:rsidR="001453C2" w:rsidRPr="007204AB">
        <w:rPr>
          <w:rPrChange w:id="741" w:author="Patrick Ames" w:date="2020-11-09T13:33:00Z">
            <w:rPr>
              <w:rFonts w:ascii="Calibri" w:hAnsi="Calibri" w:cs="Calibri"/>
              <w:color w:val="000000"/>
            </w:rPr>
          </w:rPrChange>
        </w:rPr>
        <w:t>enqueued</w:t>
      </w:r>
      <w:r w:rsidR="001453C2" w:rsidRPr="00C74C8C">
        <w:t xml:space="preserve"> to these Tx rings by the </w:t>
      </w:r>
      <w:proofErr w:type="spellStart"/>
      <w:r w:rsidR="001453C2" w:rsidRPr="00C74C8C">
        <w:t>lcores</w:t>
      </w:r>
      <w:proofErr w:type="spellEnd"/>
      <w:r w:rsidR="001453C2" w:rsidRPr="00C74C8C">
        <w:t xml:space="preserve">. The </w:t>
      </w:r>
      <w:proofErr w:type="spellStart"/>
      <w:r w:rsidR="001453C2" w:rsidRPr="00C74C8C">
        <w:t>tapdev</w:t>
      </w:r>
      <w:proofErr w:type="spellEnd"/>
      <w:r w:rsidR="001453C2" w:rsidRPr="00C74C8C">
        <w:t xml:space="preserve"> </w:t>
      </w:r>
      <w:del w:id="742" w:author="Patrick Ames" w:date="2020-11-09T13:37:00Z">
        <w:r w:rsidR="00C74C8C" w:rsidRPr="00C74C8C" w:rsidDel="008C1D6D">
          <w:delText>Poll Mode Driver</w:delText>
        </w:r>
      </w:del>
      <w:ins w:id="743" w:author="Patrick Ames" w:date="2020-11-09T13:37:00Z">
        <w:r w:rsidR="008C1D6D">
          <w:t>PMD</w:t>
        </w:r>
      </w:ins>
      <w:r w:rsidR="001453C2" w:rsidRPr="00C74C8C">
        <w:t xml:space="preserve"> polls these Tx rings and dequeues the packets from these rings. It then sends the packets to the </w:t>
      </w:r>
      <w:r w:rsidR="00805E99" w:rsidRPr="00C74C8C">
        <w:t>“vhost0” interface using the write socket call.</w:t>
      </w:r>
    </w:p>
    <w:p w14:paraId="710D591D" w14:textId="6A23D6CF" w:rsidR="00760A0E" w:rsidDel="002923C7" w:rsidRDefault="00760A0E" w:rsidP="008416DC">
      <w:pPr>
        <w:pStyle w:val="BodyText"/>
        <w:spacing w:before="0" w:after="0"/>
        <w:rPr>
          <w:del w:id="744" w:author="Patrick Ames" w:date="2020-11-09T13:37:00Z"/>
          <w:rFonts w:ascii="Calibri" w:hAnsi="Calibri" w:cs="Calibri"/>
        </w:rPr>
      </w:pPr>
    </w:p>
    <w:p w14:paraId="0232DF57" w14:textId="39D02A86" w:rsidR="005A674E" w:rsidRDefault="00014EE0" w:rsidP="008416DC">
      <w:pPr>
        <w:pStyle w:val="BodyText"/>
        <w:spacing w:before="0" w:after="0"/>
        <w:rPr>
          <w:rFonts w:ascii="Calibri" w:hAnsi="Calibri" w:cs="Calibri"/>
        </w:rPr>
      </w:pPr>
      <w:r>
        <w:rPr>
          <w:noProof/>
        </w:rPr>
        <w:object w:dxaOrig="18816" w:dyaOrig="8220" w14:anchorId="49CF6C44">
          <v:shape id="_x0000_i1027" type="#_x0000_t75" alt="" style="width:470.3pt;height:205.45pt;mso-width-percent:0;mso-height-percent:0;mso-width-percent:0;mso-height-percent:0" o:ole="">
            <v:imagedata r:id="rId33" o:title=""/>
          </v:shape>
          <o:OLEObject Type="Embed" ProgID="Visio.Drawing.15" ShapeID="_x0000_i1027" DrawAspect="Content" ObjectID="_1666501828" r:id="rId34"/>
        </w:object>
      </w:r>
    </w:p>
    <w:p w14:paraId="14B50797" w14:textId="4E32A2BA" w:rsidR="002923C7" w:rsidRDefault="002923C7" w:rsidP="002923C7">
      <w:pPr>
        <w:pStyle w:val="BodyText"/>
        <w:rPr>
          <w:moveTo w:id="745" w:author="Patrick Ames" w:date="2020-11-09T13:37:00Z"/>
        </w:rPr>
        <w:pPrChange w:id="746" w:author="Patrick Ames" w:date="2020-11-09T13:38:00Z">
          <w:pPr>
            <w:pStyle w:val="Heading4"/>
          </w:pPr>
        </w:pPrChange>
      </w:pPr>
      <w:ins w:id="747" w:author="Patrick Ames" w:date="2020-11-09T13:37:00Z">
        <w:r>
          <w:rPr>
            <w:rFonts w:ascii="Calibri" w:hAnsi="Calibri" w:cs="Calibri"/>
          </w:rPr>
          <w:t>Figure 3.13</w:t>
        </w:r>
        <w:r>
          <w:rPr>
            <w:rFonts w:ascii="Calibri" w:hAnsi="Calibri" w:cs="Calibri"/>
          </w:rPr>
          <w:tab/>
        </w:r>
      </w:ins>
      <w:ins w:id="748" w:author="Patrick Ames" w:date="2020-11-09T13:38:00Z">
        <w:r>
          <w:rPr>
            <w:rFonts w:ascii="Calibri" w:hAnsi="Calibri" w:cs="Calibri"/>
          </w:rPr>
          <w:t xml:space="preserve">Timer </w:t>
        </w:r>
        <w:proofErr w:type="spellStart"/>
        <w:r>
          <w:rPr>
            <w:rFonts w:ascii="Calibri" w:hAnsi="Calibri" w:cs="Calibri"/>
          </w:rPr>
          <w:t>lcore</w:t>
        </w:r>
      </w:ins>
      <w:moveToRangeStart w:id="749" w:author="Patrick Ames" w:date="2020-11-09T13:37:00Z" w:name="move55821490"/>
      <w:commentRangeStart w:id="750"/>
      <w:proofErr w:type="spellEnd"/>
      <w:moveTo w:id="751" w:author="Patrick Ames" w:date="2020-11-09T13:37:00Z">
        <w:del w:id="752" w:author="Patrick Ames" w:date="2020-11-09T13:38:00Z">
          <w:r w:rsidRPr="002923C7" w:rsidDel="002923C7">
            <w:delText>Timer lcore</w:delText>
          </w:r>
          <w:commentRangeEnd w:id="750"/>
          <w:r w:rsidRPr="002923C7" w:rsidDel="002923C7">
            <w:rPr>
              <w:rPrChange w:id="753" w:author="Patrick Ames" w:date="2020-11-09T13:38:00Z">
                <w:rPr>
                  <w:rStyle w:val="CommentReference"/>
                  <w:rFonts w:asciiTheme="minorHAnsi" w:eastAsiaTheme="minorHAnsi" w:hAnsiTheme="minorHAnsi" w:cstheme="minorBidi"/>
                  <w:bCs w:val="0"/>
                  <w:i w:val="0"/>
                  <w:color w:val="auto"/>
                </w:rPr>
              </w:rPrChange>
            </w:rPr>
            <w:commentReference w:id="750"/>
          </w:r>
        </w:del>
      </w:moveTo>
    </w:p>
    <w:moveToRangeEnd w:id="749"/>
    <w:p w14:paraId="281B8859" w14:textId="61914B25" w:rsidR="005A674E" w:rsidRPr="00C74C8C" w:rsidDel="002923C7" w:rsidRDefault="005A674E" w:rsidP="008416DC">
      <w:pPr>
        <w:pStyle w:val="BodyText"/>
        <w:spacing w:before="0" w:after="0"/>
        <w:rPr>
          <w:del w:id="754" w:author="Patrick Ames" w:date="2020-11-09T13:37:00Z"/>
          <w:rFonts w:ascii="Calibri" w:hAnsi="Calibri" w:cs="Calibri"/>
        </w:rPr>
      </w:pPr>
    </w:p>
    <w:p w14:paraId="4CFFFEDC" w14:textId="498B1D8B" w:rsidR="008416DC" w:rsidDel="002923C7" w:rsidRDefault="00E34A4D" w:rsidP="00EE73DC">
      <w:pPr>
        <w:pStyle w:val="Heading4"/>
        <w:rPr>
          <w:del w:id="755" w:author="Patrick Ames" w:date="2020-11-09T13:37:00Z"/>
          <w:moveFrom w:id="756" w:author="Patrick Ames" w:date="2020-11-09T13:37:00Z"/>
        </w:rPr>
      </w:pPr>
      <w:moveFromRangeStart w:id="757" w:author="Patrick Ames" w:date="2020-11-09T13:37:00Z" w:name="move55821490"/>
      <w:commentRangeStart w:id="758"/>
      <w:moveFrom w:id="759" w:author="Patrick Ames" w:date="2020-11-09T13:37:00Z">
        <w:del w:id="760" w:author="Patrick Ames" w:date="2020-11-09T13:37:00Z">
          <w:r w:rsidDel="002923C7">
            <w:delText>Timer lcore</w:delText>
          </w:r>
          <w:commentRangeEnd w:id="758"/>
          <w:r w:rsidR="00943632" w:rsidDel="002923C7">
            <w:rPr>
              <w:rStyle w:val="CommentReference"/>
              <w:rFonts w:asciiTheme="minorHAnsi" w:eastAsiaTheme="minorHAnsi" w:hAnsiTheme="minorHAnsi" w:cstheme="minorBidi"/>
              <w:bCs w:val="0"/>
              <w:i w:val="0"/>
              <w:color w:val="auto"/>
            </w:rPr>
            <w:commentReference w:id="758"/>
          </w:r>
        </w:del>
      </w:moveFrom>
    </w:p>
    <w:moveFromRangeEnd w:id="757"/>
    <w:p w14:paraId="24C7F5E2" w14:textId="18CDC37F" w:rsidR="00071FB0" w:rsidDel="002923C7" w:rsidRDefault="00071FB0" w:rsidP="00071FB0">
      <w:pPr>
        <w:pStyle w:val="BodyText"/>
        <w:spacing w:before="0" w:after="0"/>
        <w:rPr>
          <w:del w:id="761" w:author="Patrick Ames" w:date="2020-11-09T13:37:00Z"/>
          <w:lang w:val="en-GB"/>
        </w:rPr>
      </w:pPr>
    </w:p>
    <w:p w14:paraId="7BD2CE5D" w14:textId="5353B34C" w:rsidR="008804D8" w:rsidDel="002923C7" w:rsidRDefault="008804D8" w:rsidP="006A15AD">
      <w:pPr>
        <w:pStyle w:val="Heading4"/>
        <w:rPr>
          <w:del w:id="762" w:author="Patrick Ames" w:date="2020-11-09T13:38:00Z"/>
          <w:lang w:val="en-GB"/>
        </w:rPr>
      </w:pPr>
      <w:del w:id="763" w:author="Patrick Ames" w:date="2020-11-09T13:38:00Z">
        <w:r w:rsidDel="002923C7">
          <w:rPr>
            <w:lang w:val="en-GB"/>
          </w:rPr>
          <w:delText>Packet lcore</w:delText>
        </w:r>
      </w:del>
    </w:p>
    <w:p w14:paraId="3A915234" w14:textId="4DD9042E" w:rsidR="008804D8" w:rsidDel="002923C7" w:rsidRDefault="008804D8" w:rsidP="00071FB0">
      <w:pPr>
        <w:pStyle w:val="BodyText"/>
        <w:spacing w:before="0" w:after="0"/>
        <w:rPr>
          <w:del w:id="764" w:author="Patrick Ames" w:date="2020-11-09T13:38:00Z"/>
          <w:lang w:val="en-GB"/>
        </w:rPr>
      </w:pPr>
    </w:p>
    <w:p w14:paraId="02D311A2" w14:textId="6855DD12" w:rsidR="008804D8" w:rsidRPr="00904427" w:rsidRDefault="00014EE0" w:rsidP="00071FB0">
      <w:pPr>
        <w:pStyle w:val="BodyText"/>
        <w:spacing w:before="0" w:after="0"/>
        <w:rPr>
          <w:lang w:val="en-GB"/>
        </w:rPr>
      </w:pPr>
      <w:r>
        <w:rPr>
          <w:noProof/>
        </w:rPr>
        <w:object w:dxaOrig="7753" w:dyaOrig="4824" w14:anchorId="16EC1E41">
          <v:shape id="_x0000_i1026" type="#_x0000_t75" alt="" style="width:387.1pt;height:241.75pt;mso-width-percent:0;mso-height-percent:0;mso-width-percent:0;mso-height-percent:0" o:ole="">
            <v:imagedata r:id="rId35" o:title=""/>
          </v:shape>
          <o:OLEObject Type="Embed" ProgID="Visio.Drawing.15" ShapeID="_x0000_i1026" DrawAspect="Content" ObjectID="_1666501829" r:id="rId36"/>
        </w:object>
      </w:r>
    </w:p>
    <w:p w14:paraId="5AFBABF0" w14:textId="0FE08C8A" w:rsidR="008416DC" w:rsidRPr="002923C7" w:rsidRDefault="002923C7" w:rsidP="002923C7">
      <w:pPr>
        <w:pStyle w:val="BodyText"/>
        <w:rPr>
          <w:rPrChange w:id="765" w:author="Patrick Ames" w:date="2020-11-09T13:38:00Z">
            <w:rPr>
              <w:lang w:val="en-GB"/>
            </w:rPr>
          </w:rPrChange>
        </w:rPr>
        <w:pPrChange w:id="766" w:author="Patrick Ames" w:date="2020-11-09T13:38:00Z">
          <w:pPr>
            <w:pStyle w:val="BodyText"/>
            <w:spacing w:before="0" w:after="0"/>
          </w:pPr>
        </w:pPrChange>
      </w:pPr>
      <w:ins w:id="767" w:author="Patrick Ames" w:date="2020-11-09T13:38:00Z">
        <w:r w:rsidRPr="002923C7">
          <w:rPr>
            <w:rPrChange w:id="768" w:author="Patrick Ames" w:date="2020-11-09T13:38:00Z">
              <w:rPr>
                <w:lang w:val="en-GB"/>
              </w:rPr>
            </w:rPrChange>
          </w:rPr>
          <w:t>Figure 3.14</w:t>
        </w:r>
        <w:r w:rsidRPr="002923C7">
          <w:rPr>
            <w:rPrChange w:id="769" w:author="Patrick Ames" w:date="2020-11-09T13:38:00Z">
              <w:rPr>
                <w:lang w:val="en-GB"/>
              </w:rPr>
            </w:rPrChange>
          </w:rPr>
          <w:tab/>
          <w:t xml:space="preserve">Packet </w:t>
        </w:r>
        <w:proofErr w:type="spellStart"/>
        <w:r w:rsidRPr="002923C7">
          <w:rPr>
            <w:rPrChange w:id="770" w:author="Patrick Ames" w:date="2020-11-09T13:38:00Z">
              <w:rPr>
                <w:lang w:val="en-GB"/>
              </w:rPr>
            </w:rPrChange>
          </w:rPr>
          <w:t>lcore</w:t>
        </w:r>
      </w:ins>
      <w:proofErr w:type="spellEnd"/>
    </w:p>
    <w:p w14:paraId="53B205FF" w14:textId="77777777" w:rsidR="00523581" w:rsidRDefault="00523581" w:rsidP="00523581">
      <w:pPr>
        <w:pStyle w:val="Heading4"/>
      </w:pPr>
      <w:proofErr w:type="spellStart"/>
      <w:r>
        <w:t>Netlink</w:t>
      </w:r>
      <w:proofErr w:type="spellEnd"/>
      <w:r>
        <w:t xml:space="preserve"> </w:t>
      </w:r>
      <w:proofErr w:type="spellStart"/>
      <w:r>
        <w:t>lcore</w:t>
      </w:r>
      <w:proofErr w:type="spellEnd"/>
    </w:p>
    <w:p w14:paraId="78385A3A" w14:textId="77777777" w:rsidR="00B0189C" w:rsidRDefault="00523581" w:rsidP="00A9294C">
      <w:pPr>
        <w:pStyle w:val="BodyText"/>
        <w:spacing w:before="0" w:after="0"/>
        <w:rPr>
          <w:rFonts w:ascii="Calibri" w:hAnsi="Calibri" w:cs="Calibri"/>
        </w:rPr>
      </w:pPr>
      <w:proofErr w:type="spellStart"/>
      <w:r w:rsidRPr="00C74C8C">
        <w:rPr>
          <w:rFonts w:ascii="Calibri" w:hAnsi="Calibri" w:cs="Calibri"/>
        </w:rPr>
        <w:t>Netlink</w:t>
      </w:r>
      <w:proofErr w:type="spellEnd"/>
      <w:r w:rsidRPr="00C74C8C">
        <w:rPr>
          <w:rFonts w:ascii="Calibri" w:hAnsi="Calibri" w:cs="Calibri"/>
        </w:rPr>
        <w:t xml:space="preserve"> </w:t>
      </w:r>
      <w:proofErr w:type="spellStart"/>
      <w:r w:rsidRPr="00C74C8C">
        <w:rPr>
          <w:rFonts w:ascii="Calibri" w:hAnsi="Calibri" w:cs="Calibri"/>
        </w:rPr>
        <w:t>lcore</w:t>
      </w:r>
      <w:proofErr w:type="spellEnd"/>
      <w:r w:rsidRPr="00C74C8C">
        <w:rPr>
          <w:rFonts w:ascii="Calibri" w:hAnsi="Calibri" w:cs="Calibri"/>
        </w:rPr>
        <w:t xml:space="preserve"> is responsible for establishing a communication channel with the agent for programming the forwarding state (like routes, </w:t>
      </w:r>
      <w:proofErr w:type="spellStart"/>
      <w:r w:rsidRPr="00C74C8C">
        <w:rPr>
          <w:rFonts w:ascii="Calibri" w:hAnsi="Calibri" w:cs="Calibri"/>
        </w:rPr>
        <w:t>nexthops</w:t>
      </w:r>
      <w:proofErr w:type="spellEnd"/>
      <w:r w:rsidRPr="00C74C8C">
        <w:rPr>
          <w:rFonts w:ascii="Calibri" w:hAnsi="Calibri" w:cs="Calibri"/>
        </w:rPr>
        <w:t>, labels etc.).</w:t>
      </w:r>
    </w:p>
    <w:p w14:paraId="4E84EB09" w14:textId="09158816" w:rsidR="00B0189C" w:rsidDel="002923C7" w:rsidRDefault="00B0189C" w:rsidP="00A9294C">
      <w:pPr>
        <w:pStyle w:val="BodyText"/>
        <w:spacing w:before="0" w:after="0"/>
        <w:rPr>
          <w:del w:id="771" w:author="Patrick Ames" w:date="2020-11-09T13:39:00Z"/>
          <w:rFonts w:ascii="Calibri" w:hAnsi="Calibri" w:cs="Calibri"/>
        </w:rPr>
      </w:pPr>
    </w:p>
    <w:p w14:paraId="2987183F" w14:textId="29ED3443" w:rsidR="00B0189C" w:rsidRDefault="00014EE0" w:rsidP="00A9294C">
      <w:pPr>
        <w:pStyle w:val="BodyText"/>
        <w:spacing w:before="0" w:after="0"/>
        <w:rPr>
          <w:ins w:id="772" w:author="Patrick Ames" w:date="2020-11-09T13:39:00Z"/>
          <w:noProof/>
        </w:rPr>
      </w:pPr>
      <w:r>
        <w:rPr>
          <w:noProof/>
        </w:rPr>
        <w:object w:dxaOrig="8448" w:dyaOrig="3276" w14:anchorId="00937F7F">
          <v:shape id="_x0000_i1025" type="#_x0000_t75" alt="" style="width:361.3pt;height:140.05pt;mso-width-percent:0;mso-height-percent:0;mso-width-percent:0;mso-height-percent:0" o:ole="">
            <v:imagedata r:id="rId37" o:title=""/>
          </v:shape>
          <o:OLEObject Type="Embed" ProgID="Visio.Drawing.15" ShapeID="_x0000_i1025" DrawAspect="Content" ObjectID="_1666501830" r:id="rId38"/>
        </w:object>
      </w:r>
    </w:p>
    <w:p w14:paraId="06209B60" w14:textId="0CB71F9E" w:rsidR="002923C7" w:rsidRPr="00491FD3" w:rsidRDefault="002923C7" w:rsidP="002923C7">
      <w:pPr>
        <w:pStyle w:val="BodyText"/>
        <w:rPr>
          <w:ins w:id="773" w:author="Patrick Ames" w:date="2020-11-09T13:39:00Z"/>
        </w:rPr>
      </w:pPr>
      <w:ins w:id="774" w:author="Patrick Ames" w:date="2020-11-09T13:39:00Z">
        <w:r w:rsidRPr="00491FD3">
          <w:t>Figure 3.1</w:t>
        </w:r>
        <w:r>
          <w:t>5</w:t>
        </w:r>
        <w:r w:rsidRPr="00491FD3">
          <w:tab/>
        </w:r>
        <w:proofErr w:type="spellStart"/>
        <w:r>
          <w:t>Netlink</w:t>
        </w:r>
        <w:proofErr w:type="spellEnd"/>
        <w:r w:rsidRPr="00491FD3">
          <w:t xml:space="preserve"> </w:t>
        </w:r>
        <w:proofErr w:type="spellStart"/>
        <w:r w:rsidRPr="00491FD3">
          <w:t>lcore</w:t>
        </w:r>
        <w:proofErr w:type="spellEnd"/>
      </w:ins>
    </w:p>
    <w:p w14:paraId="0BFAB24E" w14:textId="3050BB79" w:rsidR="002923C7" w:rsidDel="002923C7" w:rsidRDefault="002923C7" w:rsidP="00A9294C">
      <w:pPr>
        <w:pStyle w:val="BodyText"/>
        <w:spacing w:before="0" w:after="0"/>
        <w:rPr>
          <w:del w:id="775" w:author="Patrick Ames" w:date="2020-11-09T13:39:00Z"/>
          <w:rFonts w:ascii="Calibri" w:hAnsi="Calibri" w:cs="Calibri"/>
        </w:rPr>
      </w:pPr>
    </w:p>
    <w:p w14:paraId="6F9CF03C" w14:textId="091F139C" w:rsidR="00523581" w:rsidRPr="00C74C8C" w:rsidRDefault="00523581" w:rsidP="00A9294C">
      <w:pPr>
        <w:pStyle w:val="BodyText"/>
        <w:spacing w:before="0" w:after="0"/>
        <w:rPr>
          <w:rFonts w:ascii="Calibri" w:hAnsi="Calibri" w:cs="Calibri"/>
        </w:rPr>
      </w:pPr>
      <w:del w:id="776" w:author="Patrick Ames" w:date="2020-11-09T13:39:00Z">
        <w:r w:rsidRPr="00C74C8C" w:rsidDel="002923C7">
          <w:rPr>
            <w:rFonts w:ascii="Calibri" w:hAnsi="Calibri" w:cs="Calibri"/>
          </w:rPr>
          <w:delText>It</w:delText>
        </w:r>
      </w:del>
      <w:ins w:id="777" w:author="Patrick Ames" w:date="2020-11-09T13:39:00Z">
        <w:r w:rsidR="002923C7">
          <w:rPr>
            <w:rFonts w:ascii="Calibri" w:hAnsi="Calibri" w:cs="Calibri"/>
          </w:rPr>
          <w:t xml:space="preserve">The </w:t>
        </w:r>
        <w:proofErr w:type="spellStart"/>
        <w:r w:rsidR="002923C7">
          <w:rPr>
            <w:rFonts w:ascii="Calibri" w:hAnsi="Calibri" w:cs="Calibri"/>
          </w:rPr>
          <w:t>Netlink</w:t>
        </w:r>
        <w:proofErr w:type="spellEnd"/>
        <w:r w:rsidR="002923C7">
          <w:rPr>
            <w:rFonts w:ascii="Calibri" w:hAnsi="Calibri" w:cs="Calibri"/>
          </w:rPr>
          <w:t xml:space="preserve"> </w:t>
        </w:r>
        <w:proofErr w:type="spellStart"/>
        <w:r w:rsidR="002923C7">
          <w:rPr>
            <w:rFonts w:ascii="Calibri" w:hAnsi="Calibri" w:cs="Calibri"/>
          </w:rPr>
          <w:t>lcore</w:t>
        </w:r>
      </w:ins>
      <w:proofErr w:type="spellEnd"/>
      <w:r w:rsidRPr="00C74C8C">
        <w:rPr>
          <w:rFonts w:ascii="Calibri" w:hAnsi="Calibri" w:cs="Calibri"/>
        </w:rPr>
        <w:t xml:space="preserve"> creates a </w:t>
      </w:r>
      <w:proofErr w:type="spellStart"/>
      <w:r w:rsidRPr="00C74C8C">
        <w:rPr>
          <w:rFonts w:ascii="Calibri" w:hAnsi="Calibri" w:cs="Calibri"/>
        </w:rPr>
        <w:t>unix</w:t>
      </w:r>
      <w:proofErr w:type="spellEnd"/>
      <w:r w:rsidRPr="00C74C8C">
        <w:rPr>
          <w:rFonts w:ascii="Calibri" w:hAnsi="Calibri" w:cs="Calibri"/>
        </w:rPr>
        <w:t xml:space="preserve"> server socket at </w:t>
      </w:r>
      <w:r w:rsidRPr="00C74C8C">
        <w:rPr>
          <w:rFonts w:ascii="Arial Narrow" w:hAnsi="Arial Narrow" w:cs="Calibri"/>
          <w:i/>
          <w:iCs/>
        </w:rPr>
        <w:t>/var/run/</w:t>
      </w:r>
      <w:proofErr w:type="spellStart"/>
      <w:r w:rsidRPr="00C74C8C">
        <w:rPr>
          <w:rFonts w:ascii="Arial Narrow" w:hAnsi="Arial Narrow" w:cs="Calibri"/>
          <w:i/>
          <w:iCs/>
        </w:rPr>
        <w:t>vrouter</w:t>
      </w:r>
      <w:proofErr w:type="spellEnd"/>
      <w:r w:rsidRPr="00C74C8C">
        <w:rPr>
          <w:rFonts w:ascii="Arial Narrow" w:hAnsi="Arial Narrow" w:cs="Calibri"/>
          <w:i/>
          <w:iCs/>
        </w:rPr>
        <w:t>/</w:t>
      </w:r>
      <w:proofErr w:type="spellStart"/>
      <w:r w:rsidRPr="00C74C8C">
        <w:rPr>
          <w:rFonts w:ascii="Arial Narrow" w:hAnsi="Arial Narrow" w:cs="Calibri"/>
          <w:i/>
          <w:iCs/>
        </w:rPr>
        <w:t>dpdk_netlink</w:t>
      </w:r>
      <w:proofErr w:type="spellEnd"/>
      <w:r w:rsidRPr="00C74C8C">
        <w:rPr>
          <w:rFonts w:ascii="Calibri" w:hAnsi="Calibri" w:cs="Calibri"/>
        </w:rPr>
        <w:t xml:space="preserve"> to which the agent connects.</w:t>
      </w:r>
    </w:p>
    <w:p w14:paraId="72B91D83" w14:textId="77777777" w:rsidR="00523581" w:rsidRPr="00C74C8C" w:rsidRDefault="00523581" w:rsidP="00A9294C">
      <w:pPr>
        <w:pStyle w:val="BodyText"/>
        <w:spacing w:before="0" w:after="0"/>
        <w:rPr>
          <w:rFonts w:ascii="Calibri" w:hAnsi="Calibri" w:cs="Calibri"/>
          <w:sz w:val="18"/>
          <w:szCs w:val="18"/>
        </w:rPr>
      </w:pPr>
    </w:p>
    <w:p w14:paraId="42AE2433"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w:t>
      </w:r>
      <w:proofErr w:type="spellStart"/>
      <w:r w:rsidRPr="001C6564">
        <w:rPr>
          <w:rFonts w:ascii="Courier" w:hAnsi="Courier"/>
          <w:sz w:val="18"/>
          <w:szCs w:val="18"/>
        </w:rPr>
        <w:t>vrouter</w:t>
      </w:r>
      <w:proofErr w:type="spellEnd"/>
      <w:r w:rsidRPr="001C6564">
        <w:rPr>
          <w:rFonts w:ascii="Courier" w:hAnsi="Courier"/>
          <w:sz w:val="18"/>
          <w:szCs w:val="18"/>
        </w:rPr>
        <w:t>-agent-</w:t>
      </w:r>
      <w:proofErr w:type="spellStart"/>
      <w:r w:rsidRPr="001C6564">
        <w:rPr>
          <w:rFonts w:ascii="Courier" w:hAnsi="Courier"/>
          <w:sz w:val="18"/>
          <w:szCs w:val="18"/>
        </w:rPr>
        <w:t>dpdk</w:t>
      </w:r>
      <w:proofErr w:type="spellEnd"/>
      <w:r w:rsidRPr="001C6564">
        <w:rPr>
          <w:rFonts w:ascii="Courier" w:hAnsi="Courier"/>
          <w:sz w:val="18"/>
          <w:szCs w:val="18"/>
        </w:rPr>
        <w:t>)[root@a7s4-kiran /]$ netstat -</w:t>
      </w:r>
      <w:proofErr w:type="spellStart"/>
      <w:r w:rsidRPr="001C6564">
        <w:rPr>
          <w:rFonts w:ascii="Courier" w:hAnsi="Courier"/>
          <w:sz w:val="18"/>
          <w:szCs w:val="18"/>
        </w:rPr>
        <w:t>anp</w:t>
      </w:r>
      <w:proofErr w:type="spellEnd"/>
      <w:r w:rsidRPr="001C6564">
        <w:rPr>
          <w:rFonts w:ascii="Courier" w:hAnsi="Courier"/>
          <w:sz w:val="18"/>
          <w:szCs w:val="18"/>
        </w:rPr>
        <w:t xml:space="preserve"> | grep </w:t>
      </w:r>
      <w:proofErr w:type="spellStart"/>
      <w:r w:rsidRPr="001C6564">
        <w:rPr>
          <w:rFonts w:ascii="Courier" w:hAnsi="Courier"/>
          <w:sz w:val="18"/>
          <w:szCs w:val="18"/>
        </w:rPr>
        <w:t>dpdk_netlink</w:t>
      </w:r>
      <w:proofErr w:type="spellEnd"/>
    </w:p>
    <w:p w14:paraId="2DAF8AE0" w14:textId="77777777" w:rsidR="00523581" w:rsidRPr="001C6564" w:rsidRDefault="00523581" w:rsidP="00523581">
      <w:pPr>
        <w:pStyle w:val="BodyText"/>
        <w:spacing w:before="0" w:after="0"/>
        <w:rPr>
          <w:rFonts w:ascii="Courier" w:hAnsi="Courier"/>
          <w:sz w:val="18"/>
          <w:szCs w:val="18"/>
        </w:rPr>
      </w:pPr>
      <w:proofErr w:type="spellStart"/>
      <w:r w:rsidRPr="001C6564">
        <w:rPr>
          <w:rFonts w:ascii="Courier" w:hAnsi="Courier"/>
          <w:sz w:val="18"/>
          <w:szCs w:val="18"/>
        </w:rPr>
        <w:t>unix</w:t>
      </w:r>
      <w:proofErr w:type="spellEnd"/>
      <w:r w:rsidRPr="001C6564">
        <w:rPr>
          <w:rFonts w:ascii="Courier" w:hAnsi="Courier"/>
          <w:sz w:val="18"/>
          <w:szCs w:val="18"/>
        </w:rPr>
        <w:t xml:space="preserve">  2      [ ACC ]     STREAM     LISTENING     46105    3728/contrail-</w:t>
      </w:r>
      <w:proofErr w:type="spellStart"/>
      <w:r w:rsidRPr="001C6564">
        <w:rPr>
          <w:rFonts w:ascii="Courier" w:hAnsi="Courier"/>
          <w:sz w:val="18"/>
          <w:szCs w:val="18"/>
        </w:rPr>
        <w:t>vrout</w:t>
      </w:r>
      <w:proofErr w:type="spellEnd"/>
      <w:r w:rsidRPr="001C6564">
        <w:rPr>
          <w:rFonts w:ascii="Courier" w:hAnsi="Courier"/>
          <w:sz w:val="18"/>
          <w:szCs w:val="18"/>
        </w:rPr>
        <w:t xml:space="preserve">  /var/run/</w:t>
      </w:r>
      <w:proofErr w:type="spellStart"/>
      <w:r w:rsidRPr="001C6564">
        <w:rPr>
          <w:rFonts w:ascii="Courier" w:hAnsi="Courier"/>
          <w:sz w:val="18"/>
          <w:szCs w:val="18"/>
        </w:rPr>
        <w:t>vrouter</w:t>
      </w:r>
      <w:proofErr w:type="spellEnd"/>
      <w:r w:rsidRPr="001C6564">
        <w:rPr>
          <w:rFonts w:ascii="Courier" w:hAnsi="Courier"/>
          <w:sz w:val="18"/>
          <w:szCs w:val="18"/>
        </w:rPr>
        <w:t>/</w:t>
      </w:r>
      <w:proofErr w:type="spellStart"/>
      <w:r w:rsidRPr="001C6564">
        <w:rPr>
          <w:rFonts w:ascii="Courier" w:hAnsi="Courier"/>
          <w:sz w:val="18"/>
          <w:szCs w:val="18"/>
        </w:rPr>
        <w:t>dpdk_netlink</w:t>
      </w:r>
      <w:proofErr w:type="spellEnd"/>
    </w:p>
    <w:p w14:paraId="426F7EC1" w14:textId="77777777" w:rsidR="00523581" w:rsidRDefault="00523581" w:rsidP="00523581">
      <w:pPr>
        <w:pStyle w:val="BodyText"/>
        <w:spacing w:before="0" w:after="0"/>
        <w:rPr>
          <w:rFonts w:ascii="Courier" w:hAnsi="Courier"/>
          <w:sz w:val="18"/>
          <w:szCs w:val="18"/>
        </w:rPr>
      </w:pPr>
      <w:proofErr w:type="spellStart"/>
      <w:r w:rsidRPr="001C6564">
        <w:rPr>
          <w:rFonts w:ascii="Courier" w:hAnsi="Courier"/>
          <w:sz w:val="18"/>
          <w:szCs w:val="18"/>
        </w:rPr>
        <w:t>unix</w:t>
      </w:r>
      <w:proofErr w:type="spellEnd"/>
      <w:r w:rsidRPr="001C6564">
        <w:rPr>
          <w:rFonts w:ascii="Courier" w:hAnsi="Courier"/>
          <w:sz w:val="18"/>
          <w:szCs w:val="18"/>
        </w:rPr>
        <w:t xml:space="preserve">  3      [ ]         STREAM     CONNECTED     4952631  3728/contrail-</w:t>
      </w:r>
      <w:proofErr w:type="spellStart"/>
      <w:r w:rsidRPr="001C6564">
        <w:rPr>
          <w:rFonts w:ascii="Courier" w:hAnsi="Courier"/>
          <w:sz w:val="18"/>
          <w:szCs w:val="18"/>
        </w:rPr>
        <w:t>vrout</w:t>
      </w:r>
      <w:proofErr w:type="spellEnd"/>
      <w:r w:rsidRPr="001C6564">
        <w:rPr>
          <w:rFonts w:ascii="Courier" w:hAnsi="Courier"/>
          <w:sz w:val="18"/>
          <w:szCs w:val="18"/>
        </w:rPr>
        <w:t xml:space="preserve">  /var/run/</w:t>
      </w:r>
      <w:proofErr w:type="spellStart"/>
      <w:r w:rsidRPr="001C6564">
        <w:rPr>
          <w:rFonts w:ascii="Courier" w:hAnsi="Courier"/>
          <w:sz w:val="18"/>
          <w:szCs w:val="18"/>
        </w:rPr>
        <w:t>vrouter</w:t>
      </w:r>
      <w:proofErr w:type="spellEnd"/>
      <w:r w:rsidRPr="001C6564">
        <w:rPr>
          <w:rFonts w:ascii="Courier" w:hAnsi="Courier"/>
          <w:sz w:val="18"/>
          <w:szCs w:val="18"/>
        </w:rPr>
        <w:t>/</w:t>
      </w:r>
      <w:proofErr w:type="spellStart"/>
      <w:r w:rsidRPr="001C6564">
        <w:rPr>
          <w:rFonts w:ascii="Courier" w:hAnsi="Courier"/>
          <w:sz w:val="18"/>
          <w:szCs w:val="18"/>
        </w:rPr>
        <w:t>dpdk_netlink</w:t>
      </w:r>
      <w:proofErr w:type="spellEnd"/>
    </w:p>
    <w:p w14:paraId="4A5E819D" w14:textId="77777777" w:rsidR="00523581" w:rsidRPr="00264892" w:rsidRDefault="00523581" w:rsidP="00523581">
      <w:pPr>
        <w:pStyle w:val="BodyText"/>
        <w:spacing w:after="0"/>
        <w:rPr>
          <w:rFonts w:ascii="Courier" w:hAnsi="Courier"/>
          <w:sz w:val="18"/>
          <w:szCs w:val="18"/>
        </w:rPr>
      </w:pPr>
      <w:r w:rsidRPr="00264892">
        <w:rPr>
          <w:rFonts w:ascii="Courier" w:hAnsi="Courier"/>
          <w:sz w:val="18"/>
          <w:szCs w:val="18"/>
        </w:rPr>
        <w:t>(</w:t>
      </w:r>
      <w:proofErr w:type="spellStart"/>
      <w:r w:rsidRPr="00264892">
        <w:rPr>
          <w:rFonts w:ascii="Courier" w:hAnsi="Courier"/>
          <w:sz w:val="18"/>
          <w:szCs w:val="18"/>
        </w:rPr>
        <w:t>vrouter</w:t>
      </w:r>
      <w:proofErr w:type="spellEnd"/>
      <w:r w:rsidRPr="00264892">
        <w:rPr>
          <w:rFonts w:ascii="Courier" w:hAnsi="Courier"/>
          <w:sz w:val="18"/>
          <w:szCs w:val="18"/>
        </w:rPr>
        <w:t>-agent-</w:t>
      </w:r>
      <w:proofErr w:type="spellStart"/>
      <w:r w:rsidRPr="00264892">
        <w:rPr>
          <w:rFonts w:ascii="Courier" w:hAnsi="Courier"/>
          <w:sz w:val="18"/>
          <w:szCs w:val="18"/>
        </w:rPr>
        <w:t>dpdk</w:t>
      </w:r>
      <w:proofErr w:type="spellEnd"/>
      <w:r w:rsidRPr="00264892">
        <w:rPr>
          <w:rFonts w:ascii="Courier" w:hAnsi="Courier"/>
          <w:sz w:val="18"/>
          <w:szCs w:val="18"/>
        </w:rPr>
        <w:t xml:space="preserve">)[root@a7s4-kiran /]$ </w:t>
      </w:r>
      <w:proofErr w:type="spellStart"/>
      <w:r w:rsidRPr="00264892">
        <w:rPr>
          <w:rFonts w:ascii="Courier" w:hAnsi="Courier"/>
          <w:sz w:val="18"/>
          <w:szCs w:val="18"/>
        </w:rPr>
        <w:t>ps</w:t>
      </w:r>
      <w:proofErr w:type="spellEnd"/>
      <w:r w:rsidRPr="00264892">
        <w:rPr>
          <w:rFonts w:ascii="Courier" w:hAnsi="Courier"/>
          <w:sz w:val="18"/>
          <w:szCs w:val="18"/>
        </w:rPr>
        <w:t xml:space="preserve"> -</w:t>
      </w:r>
      <w:proofErr w:type="spellStart"/>
      <w:r w:rsidRPr="00264892">
        <w:rPr>
          <w:rFonts w:ascii="Courier" w:hAnsi="Courier"/>
          <w:sz w:val="18"/>
          <w:szCs w:val="18"/>
        </w:rPr>
        <w:t>eaf|grep</w:t>
      </w:r>
      <w:proofErr w:type="spellEnd"/>
      <w:r w:rsidRPr="00264892">
        <w:rPr>
          <w:rFonts w:ascii="Courier" w:hAnsi="Courier"/>
          <w:sz w:val="18"/>
          <w:szCs w:val="18"/>
        </w:rPr>
        <w:t xml:space="preserve"> 3728</w:t>
      </w:r>
    </w:p>
    <w:p w14:paraId="269F3329" w14:textId="77777777" w:rsidR="00523581" w:rsidRPr="001C6564" w:rsidRDefault="00523581" w:rsidP="00523581">
      <w:pPr>
        <w:pStyle w:val="BodyText"/>
        <w:spacing w:before="0" w:after="0"/>
        <w:rPr>
          <w:rFonts w:ascii="Courier" w:hAnsi="Courier"/>
          <w:sz w:val="18"/>
          <w:szCs w:val="18"/>
        </w:rPr>
      </w:pPr>
      <w:r w:rsidRPr="00264892">
        <w:rPr>
          <w:rFonts w:ascii="Courier" w:hAnsi="Courier"/>
          <w:sz w:val="18"/>
          <w:szCs w:val="18"/>
        </w:rPr>
        <w:t>root      3728  2551 99 Oct02 ?        210-14:44:48 /</w:t>
      </w:r>
      <w:proofErr w:type="spellStart"/>
      <w:r w:rsidRPr="00264892">
        <w:rPr>
          <w:rFonts w:ascii="Courier" w:hAnsi="Courier"/>
          <w:sz w:val="18"/>
          <w:szCs w:val="18"/>
        </w:rPr>
        <w:t>usr</w:t>
      </w:r>
      <w:proofErr w:type="spellEnd"/>
      <w:r w:rsidRPr="00264892">
        <w:rPr>
          <w:rFonts w:ascii="Courier" w:hAnsi="Courier"/>
          <w:sz w:val="18"/>
          <w:szCs w:val="18"/>
        </w:rPr>
        <w:t>/bin/contrail-</w:t>
      </w:r>
      <w:proofErr w:type="spellStart"/>
      <w:r w:rsidRPr="00264892">
        <w:rPr>
          <w:rFonts w:ascii="Courier" w:hAnsi="Courier"/>
          <w:sz w:val="18"/>
          <w:szCs w:val="18"/>
        </w:rPr>
        <w:t>vrouter</w:t>
      </w:r>
      <w:proofErr w:type="spellEnd"/>
      <w:r w:rsidRPr="00264892">
        <w:rPr>
          <w:rFonts w:ascii="Courier" w:hAnsi="Courier"/>
          <w:sz w:val="18"/>
          <w:szCs w:val="18"/>
        </w:rPr>
        <w:t>-</w:t>
      </w:r>
      <w:proofErr w:type="spellStart"/>
      <w:r w:rsidRPr="00264892">
        <w:rPr>
          <w:rFonts w:ascii="Courier" w:hAnsi="Courier"/>
          <w:sz w:val="18"/>
          <w:szCs w:val="18"/>
        </w:rPr>
        <w:t>dpdk</w:t>
      </w:r>
      <w:proofErr w:type="spellEnd"/>
      <w:r w:rsidRPr="00264892">
        <w:rPr>
          <w:rFonts w:ascii="Courier" w:hAnsi="Courier"/>
          <w:sz w:val="18"/>
          <w:szCs w:val="18"/>
        </w:rPr>
        <w:t xml:space="preserve"> --no-daemon --socket-mem 1024 --</w:t>
      </w:r>
      <w:proofErr w:type="spellStart"/>
      <w:r w:rsidRPr="00264892">
        <w:rPr>
          <w:rFonts w:ascii="Courier" w:hAnsi="Courier"/>
          <w:sz w:val="18"/>
          <w:szCs w:val="18"/>
        </w:rPr>
        <w:t>vlan_tci</w:t>
      </w:r>
      <w:proofErr w:type="spellEnd"/>
      <w:r w:rsidRPr="00264892">
        <w:rPr>
          <w:rFonts w:ascii="Courier" w:hAnsi="Courier"/>
          <w:sz w:val="18"/>
          <w:szCs w:val="18"/>
        </w:rPr>
        <w:t xml:space="preserve"> 101 --</w:t>
      </w:r>
      <w:proofErr w:type="spellStart"/>
      <w:r w:rsidRPr="00264892">
        <w:rPr>
          <w:rFonts w:ascii="Courier" w:hAnsi="Courier"/>
          <w:sz w:val="18"/>
          <w:szCs w:val="18"/>
        </w:rPr>
        <w:t>vdev</w:t>
      </w:r>
      <w:proofErr w:type="spellEnd"/>
      <w:r w:rsidRPr="00264892">
        <w:rPr>
          <w:rFonts w:ascii="Courier" w:hAnsi="Courier"/>
          <w:sz w:val="18"/>
          <w:szCs w:val="18"/>
        </w:rPr>
        <w:t xml:space="preserve"> eth_bond_bond0,mode=4,xmit_policy=l34,socket_id=0,mac=00:1b:21:bb:f9:48,lacp_rate=0,slave=0000:02:00.0,slave=0000:02:00.1</w:t>
      </w:r>
    </w:p>
    <w:p w14:paraId="78510AA5" w14:textId="77777777" w:rsidR="00A9294C" w:rsidRDefault="00A9294C" w:rsidP="00A9294C">
      <w:pPr>
        <w:pStyle w:val="BodyText"/>
        <w:spacing w:before="0" w:after="0"/>
        <w:rPr>
          <w:rFonts w:ascii="Calibri" w:hAnsi="Calibri" w:cs="Calibri"/>
        </w:rPr>
      </w:pPr>
    </w:p>
    <w:p w14:paraId="7F5488E1" w14:textId="77777777" w:rsidR="00A9294C" w:rsidRPr="002923C7" w:rsidRDefault="00523581" w:rsidP="002923C7">
      <w:pPr>
        <w:pStyle w:val="BodyText"/>
        <w:rPr>
          <w:rPrChange w:id="778" w:author="Patrick Ames" w:date="2020-11-09T13:39:00Z">
            <w:rPr>
              <w:rFonts w:ascii="Calibri" w:hAnsi="Calibri" w:cs="Calibri"/>
            </w:rPr>
          </w:rPrChange>
        </w:rPr>
        <w:pPrChange w:id="779" w:author="Patrick Ames" w:date="2020-11-09T13:39:00Z">
          <w:pPr>
            <w:pStyle w:val="BodyText"/>
            <w:spacing w:before="0" w:after="0"/>
          </w:pPr>
        </w:pPrChange>
      </w:pPr>
      <w:r w:rsidRPr="002923C7">
        <w:rPr>
          <w:rPrChange w:id="780" w:author="Patrick Ames" w:date="2020-11-09T13:39:00Z">
            <w:rPr>
              <w:rFonts w:ascii="Calibri" w:hAnsi="Calibri" w:cs="Calibri"/>
            </w:rPr>
          </w:rPrChange>
        </w:rPr>
        <w:t>The first line of the output shows the state as “LISTENING” for DPDK vRouter which indicates that it is a server and is waiting for clients such as agent to connect to it.</w:t>
      </w:r>
    </w:p>
    <w:p w14:paraId="447A7E8A" w14:textId="51212350" w:rsidR="00523581" w:rsidRPr="002923C7" w:rsidRDefault="00523581" w:rsidP="002923C7">
      <w:pPr>
        <w:pStyle w:val="BodyText"/>
        <w:rPr>
          <w:rPrChange w:id="781" w:author="Patrick Ames" w:date="2020-11-09T13:39:00Z">
            <w:rPr>
              <w:rFonts w:ascii="Calibri" w:hAnsi="Calibri" w:cs="Calibri"/>
            </w:rPr>
          </w:rPrChange>
        </w:rPr>
        <w:pPrChange w:id="782" w:author="Patrick Ames" w:date="2020-11-09T13:39:00Z">
          <w:pPr>
            <w:pStyle w:val="BodyText"/>
            <w:spacing w:before="0" w:after="0"/>
          </w:pPr>
        </w:pPrChange>
      </w:pPr>
      <w:r w:rsidRPr="002923C7">
        <w:rPr>
          <w:rPrChange w:id="783" w:author="Patrick Ames" w:date="2020-11-09T13:39:00Z">
            <w:rPr>
              <w:rFonts w:ascii="Calibri" w:hAnsi="Calibri" w:cs="Calibri"/>
            </w:rPr>
          </w:rPrChange>
        </w:rPr>
        <w:t>The second line shows the agent connected to it and so the state is “CONNECTED”.</w:t>
      </w:r>
    </w:p>
    <w:p w14:paraId="41E6CBA5" w14:textId="2973D656" w:rsidR="00A9294C" w:rsidRPr="002923C7" w:rsidDel="002923C7" w:rsidRDefault="00A9294C" w:rsidP="002923C7">
      <w:pPr>
        <w:pStyle w:val="BodyText"/>
        <w:rPr>
          <w:del w:id="784" w:author="Patrick Ames" w:date="2020-11-09T13:39:00Z"/>
          <w:rPrChange w:id="785" w:author="Patrick Ames" w:date="2020-11-09T13:39:00Z">
            <w:rPr>
              <w:del w:id="786" w:author="Patrick Ames" w:date="2020-11-09T13:39:00Z"/>
              <w:rFonts w:ascii="Calibri" w:hAnsi="Calibri" w:cs="Calibri"/>
            </w:rPr>
          </w:rPrChange>
        </w:rPr>
        <w:pPrChange w:id="787" w:author="Patrick Ames" w:date="2020-11-09T13:39:00Z">
          <w:pPr>
            <w:pStyle w:val="BodyText"/>
            <w:spacing w:before="0" w:after="0"/>
          </w:pPr>
        </w:pPrChange>
      </w:pPr>
    </w:p>
    <w:p w14:paraId="2A555B63" w14:textId="28B05E5C" w:rsidR="00523581" w:rsidRPr="002923C7" w:rsidRDefault="00523581" w:rsidP="002923C7">
      <w:pPr>
        <w:pStyle w:val="BodyText"/>
        <w:rPr>
          <w:rPrChange w:id="788" w:author="Patrick Ames" w:date="2020-11-09T13:39:00Z">
            <w:rPr>
              <w:rFonts w:ascii="Calibri" w:hAnsi="Calibri" w:cs="Calibri"/>
            </w:rPr>
          </w:rPrChange>
        </w:rPr>
        <w:pPrChange w:id="789" w:author="Patrick Ames" w:date="2020-11-09T13:39:00Z">
          <w:pPr>
            <w:pStyle w:val="BodyText"/>
            <w:spacing w:before="0" w:after="0"/>
          </w:pPr>
        </w:pPrChange>
      </w:pPr>
      <w:r w:rsidRPr="002923C7">
        <w:rPr>
          <w:rPrChange w:id="790" w:author="Patrick Ames" w:date="2020-11-09T13:39:00Z">
            <w:rPr>
              <w:rFonts w:ascii="Calibri" w:hAnsi="Calibri" w:cs="Calibri"/>
            </w:rPr>
          </w:rPrChange>
        </w:rPr>
        <w:t xml:space="preserve">The protocol that is carried in this socket is </w:t>
      </w:r>
      <w:del w:id="791" w:author="Patrick Ames" w:date="2020-11-09T13:42:00Z">
        <w:r w:rsidRPr="002923C7" w:rsidDel="002923C7">
          <w:rPr>
            <w:rPrChange w:id="792" w:author="Patrick Ames" w:date="2020-11-09T13:39:00Z">
              <w:rPr>
                <w:rFonts w:ascii="Calibri" w:hAnsi="Calibri" w:cs="Calibri"/>
              </w:rPr>
            </w:rPrChange>
          </w:rPr>
          <w:delText>“</w:delText>
        </w:r>
      </w:del>
      <w:del w:id="793" w:author="Patrick Ames" w:date="2020-11-09T13:41:00Z">
        <w:r w:rsidRPr="002923C7" w:rsidDel="002923C7">
          <w:rPr>
            <w:rPrChange w:id="794" w:author="Patrick Ames" w:date="2020-11-09T13:39:00Z">
              <w:rPr>
                <w:rFonts w:ascii="Calibri" w:hAnsi="Calibri" w:cs="Calibri"/>
              </w:rPr>
            </w:rPrChange>
          </w:rPr>
          <w:delText>NETLINK</w:delText>
        </w:r>
      </w:del>
      <w:proofErr w:type="spellStart"/>
      <w:ins w:id="795" w:author="Patrick Ames" w:date="2020-11-09T13:41:00Z">
        <w:r w:rsidR="002923C7">
          <w:t>netlink</w:t>
        </w:r>
      </w:ins>
      <w:del w:id="796" w:author="Patrick Ames" w:date="2020-11-09T13:42:00Z">
        <w:r w:rsidRPr="002923C7" w:rsidDel="002923C7">
          <w:rPr>
            <w:rPrChange w:id="797" w:author="Patrick Ames" w:date="2020-11-09T13:39:00Z">
              <w:rPr>
                <w:rFonts w:ascii="Calibri" w:hAnsi="Calibri" w:cs="Calibri"/>
              </w:rPr>
            </w:rPrChange>
          </w:rPr>
          <w:delText xml:space="preserve">” </w:delText>
        </w:r>
      </w:del>
      <w:r w:rsidRPr="002923C7">
        <w:rPr>
          <w:rPrChange w:id="798" w:author="Patrick Ames" w:date="2020-11-09T13:39:00Z">
            <w:rPr>
              <w:rFonts w:ascii="Calibri" w:hAnsi="Calibri" w:cs="Calibri"/>
            </w:rPr>
          </w:rPrChange>
        </w:rPr>
        <w:t>which</w:t>
      </w:r>
      <w:proofErr w:type="spellEnd"/>
      <w:r w:rsidRPr="002923C7">
        <w:rPr>
          <w:rPrChange w:id="799" w:author="Patrick Ames" w:date="2020-11-09T13:39:00Z">
            <w:rPr>
              <w:rFonts w:ascii="Calibri" w:hAnsi="Calibri" w:cs="Calibri"/>
            </w:rPr>
          </w:rPrChange>
        </w:rPr>
        <w:t xml:space="preserve"> means all messages have </w:t>
      </w:r>
      <w:ins w:id="800" w:author="Patrick Ames" w:date="2020-11-09T13:42:00Z">
        <w:r w:rsidR="002923C7">
          <w:t xml:space="preserve">a </w:t>
        </w:r>
      </w:ins>
      <w:proofErr w:type="spellStart"/>
      <w:r w:rsidRPr="002923C7">
        <w:rPr>
          <w:rPrChange w:id="801" w:author="Patrick Ames" w:date="2020-11-09T13:39:00Z">
            <w:rPr>
              <w:rFonts w:ascii="Calibri" w:hAnsi="Calibri" w:cs="Calibri"/>
            </w:rPr>
          </w:rPrChange>
        </w:rPr>
        <w:t>netlink</w:t>
      </w:r>
      <w:proofErr w:type="spellEnd"/>
      <w:r w:rsidRPr="002923C7">
        <w:rPr>
          <w:rPrChange w:id="802" w:author="Patrick Ames" w:date="2020-11-09T13:39:00Z">
            <w:rPr>
              <w:rFonts w:ascii="Calibri" w:hAnsi="Calibri" w:cs="Calibri"/>
            </w:rPr>
          </w:rPrChange>
        </w:rPr>
        <w:t xml:space="preserve"> header which is </w:t>
      </w:r>
      <w:del w:id="803" w:author="Patrick Ames" w:date="2020-11-09T13:42:00Z">
        <w:r w:rsidRPr="002923C7" w:rsidDel="002923C7">
          <w:rPr>
            <w:rPrChange w:id="804" w:author="Patrick Ames" w:date="2020-11-09T13:39:00Z">
              <w:rPr>
                <w:rFonts w:ascii="Calibri" w:hAnsi="Calibri" w:cs="Calibri"/>
              </w:rPr>
            </w:rPrChange>
          </w:rPr>
          <w:delText xml:space="preserve">of size </w:delText>
        </w:r>
      </w:del>
      <w:r w:rsidRPr="002923C7">
        <w:rPr>
          <w:rPrChange w:id="805" w:author="Patrick Ames" w:date="2020-11-09T13:39:00Z">
            <w:rPr>
              <w:rFonts w:ascii="Calibri" w:hAnsi="Calibri" w:cs="Calibri"/>
            </w:rPr>
          </w:rPrChange>
        </w:rPr>
        <w:t>24 bytes</w:t>
      </w:r>
      <w:ins w:id="806" w:author="Patrick Ames" w:date="2020-11-09T13:42:00Z">
        <w:r w:rsidR="002923C7">
          <w:t xml:space="preserve"> in size</w:t>
        </w:r>
      </w:ins>
      <w:r w:rsidRPr="002923C7">
        <w:rPr>
          <w:rPrChange w:id="807" w:author="Patrick Ames" w:date="2020-11-09T13:39:00Z">
            <w:rPr>
              <w:rFonts w:ascii="Calibri" w:hAnsi="Calibri" w:cs="Calibri"/>
            </w:rPr>
          </w:rPrChange>
        </w:rPr>
        <w:t xml:space="preserve"> followed by the payload. The socket type is </w:t>
      </w:r>
      <w:del w:id="808" w:author="Patrick Ames" w:date="2020-11-09T13:42:00Z">
        <w:r w:rsidRPr="002923C7" w:rsidDel="002923C7">
          <w:rPr>
            <w:rPrChange w:id="809" w:author="Patrick Ames" w:date="2020-11-09T13:39:00Z">
              <w:rPr>
                <w:rFonts w:ascii="Calibri" w:hAnsi="Calibri" w:cs="Calibri"/>
              </w:rPr>
            </w:rPrChange>
          </w:rPr>
          <w:delText>“</w:delText>
        </w:r>
      </w:del>
      <w:r w:rsidRPr="002923C7">
        <w:rPr>
          <w:rPrChange w:id="810" w:author="Patrick Ames" w:date="2020-11-09T13:39:00Z">
            <w:rPr>
              <w:rFonts w:ascii="Calibri" w:hAnsi="Calibri" w:cs="Calibri"/>
            </w:rPr>
          </w:rPrChange>
        </w:rPr>
        <w:t>UNIX</w:t>
      </w:r>
      <w:del w:id="811" w:author="Patrick Ames" w:date="2020-11-09T13:42:00Z">
        <w:r w:rsidRPr="002923C7" w:rsidDel="002923C7">
          <w:rPr>
            <w:rPrChange w:id="812" w:author="Patrick Ames" w:date="2020-11-09T13:39:00Z">
              <w:rPr>
                <w:rFonts w:ascii="Calibri" w:hAnsi="Calibri" w:cs="Calibri"/>
              </w:rPr>
            </w:rPrChange>
          </w:rPr>
          <w:delText>”</w:delText>
        </w:r>
      </w:del>
      <w:r w:rsidRPr="002923C7">
        <w:rPr>
          <w:rPrChange w:id="813" w:author="Patrick Ames" w:date="2020-11-09T13:39:00Z">
            <w:rPr>
              <w:rFonts w:ascii="Calibri" w:hAnsi="Calibri" w:cs="Calibri"/>
            </w:rPr>
          </w:rPrChange>
        </w:rPr>
        <w:t xml:space="preserve">. The </w:t>
      </w:r>
      <w:proofErr w:type="spellStart"/>
      <w:r w:rsidRPr="002923C7">
        <w:rPr>
          <w:rPrChange w:id="814" w:author="Patrick Ames" w:date="2020-11-09T13:39:00Z">
            <w:rPr>
              <w:rFonts w:ascii="Calibri" w:hAnsi="Calibri" w:cs="Calibri"/>
            </w:rPr>
          </w:rPrChange>
        </w:rPr>
        <w:t>netlink</w:t>
      </w:r>
      <w:proofErr w:type="spellEnd"/>
      <w:r w:rsidRPr="002923C7">
        <w:rPr>
          <w:rPrChange w:id="815" w:author="Patrick Ames" w:date="2020-11-09T13:39:00Z">
            <w:rPr>
              <w:rFonts w:ascii="Calibri" w:hAnsi="Calibri" w:cs="Calibri"/>
            </w:rPr>
          </w:rPrChange>
        </w:rPr>
        <w:t xml:space="preserve"> header comprises of the following</w:t>
      </w:r>
      <w:r w:rsidR="00A9294C" w:rsidRPr="002923C7">
        <w:rPr>
          <w:rPrChange w:id="816" w:author="Patrick Ames" w:date="2020-11-09T13:39:00Z">
            <w:rPr>
              <w:rFonts w:ascii="Calibri" w:hAnsi="Calibri" w:cs="Calibri"/>
            </w:rPr>
          </w:rPrChange>
        </w:rPr>
        <w:t>:</w:t>
      </w:r>
    </w:p>
    <w:p w14:paraId="279FA3FB" w14:textId="77777777" w:rsidR="00523581" w:rsidRPr="00A9294C" w:rsidRDefault="00523581" w:rsidP="00014EE0">
      <w:pPr>
        <w:pStyle w:val="BodyText"/>
        <w:numPr>
          <w:ilvl w:val="0"/>
          <w:numId w:val="10"/>
        </w:numPr>
        <w:spacing w:before="0" w:after="0"/>
        <w:rPr>
          <w:rFonts w:ascii="Calibri" w:hAnsi="Calibri" w:cs="Calibri"/>
        </w:rPr>
      </w:pPr>
      <w:proofErr w:type="spellStart"/>
      <w:r w:rsidRPr="00A9294C">
        <w:rPr>
          <w:rFonts w:ascii="Calibri" w:hAnsi="Calibri" w:cs="Calibri"/>
        </w:rPr>
        <w:t>Netlink</w:t>
      </w:r>
      <w:proofErr w:type="spellEnd"/>
      <w:r w:rsidRPr="00A9294C">
        <w:rPr>
          <w:rFonts w:ascii="Calibri" w:hAnsi="Calibri" w:cs="Calibri"/>
        </w:rPr>
        <w:t xml:space="preserve"> message header</w:t>
      </w:r>
    </w:p>
    <w:p w14:paraId="3262A4CF" w14:textId="77777777" w:rsidR="00523581" w:rsidRPr="00A9294C" w:rsidRDefault="00523581" w:rsidP="00014EE0">
      <w:pPr>
        <w:pStyle w:val="BodyText"/>
        <w:numPr>
          <w:ilvl w:val="0"/>
          <w:numId w:val="10"/>
        </w:numPr>
        <w:spacing w:before="0" w:after="0"/>
        <w:rPr>
          <w:rFonts w:ascii="Calibri" w:hAnsi="Calibri" w:cs="Calibri"/>
        </w:rPr>
      </w:pPr>
      <w:r w:rsidRPr="00A9294C">
        <w:rPr>
          <w:rFonts w:ascii="Calibri" w:hAnsi="Calibri" w:cs="Calibri"/>
        </w:rPr>
        <w:t xml:space="preserve">Generic </w:t>
      </w:r>
      <w:proofErr w:type="spellStart"/>
      <w:r w:rsidRPr="00A9294C">
        <w:rPr>
          <w:rFonts w:ascii="Calibri" w:hAnsi="Calibri" w:cs="Calibri"/>
        </w:rPr>
        <w:t>netlink</w:t>
      </w:r>
      <w:proofErr w:type="spellEnd"/>
      <w:r w:rsidRPr="00A9294C">
        <w:rPr>
          <w:rFonts w:ascii="Calibri" w:hAnsi="Calibri" w:cs="Calibri"/>
        </w:rPr>
        <w:t xml:space="preserve"> message header</w:t>
      </w:r>
    </w:p>
    <w:p w14:paraId="0D595DC3" w14:textId="77777777" w:rsidR="00523581" w:rsidRPr="00A9294C" w:rsidRDefault="00523581" w:rsidP="00014EE0">
      <w:pPr>
        <w:pStyle w:val="BodyText"/>
        <w:numPr>
          <w:ilvl w:val="0"/>
          <w:numId w:val="10"/>
        </w:numPr>
        <w:spacing w:before="0" w:after="0"/>
        <w:rPr>
          <w:rFonts w:ascii="Calibri" w:hAnsi="Calibri" w:cs="Calibri"/>
        </w:rPr>
      </w:pPr>
      <w:proofErr w:type="spellStart"/>
      <w:r w:rsidRPr="00A9294C">
        <w:rPr>
          <w:rFonts w:ascii="Calibri" w:hAnsi="Calibri" w:cs="Calibri"/>
        </w:rPr>
        <w:t>Netlink</w:t>
      </w:r>
      <w:proofErr w:type="spellEnd"/>
      <w:r w:rsidRPr="00A9294C">
        <w:rPr>
          <w:rFonts w:ascii="Calibri" w:hAnsi="Calibri" w:cs="Calibri"/>
        </w:rPr>
        <w:t xml:space="preserve"> attribute</w:t>
      </w:r>
    </w:p>
    <w:p w14:paraId="110B5CE1" w14:textId="77777777" w:rsidR="00A9294C" w:rsidRDefault="00A9294C" w:rsidP="00A9294C">
      <w:pPr>
        <w:pStyle w:val="BodyText"/>
        <w:spacing w:before="0" w:after="0"/>
        <w:rPr>
          <w:rFonts w:ascii="Calibri" w:hAnsi="Calibri" w:cs="Calibri"/>
        </w:rPr>
      </w:pPr>
    </w:p>
    <w:p w14:paraId="386EBD09" w14:textId="7BF6D51D" w:rsidR="00523581" w:rsidRPr="002923C7" w:rsidRDefault="00523581" w:rsidP="002923C7">
      <w:pPr>
        <w:pStyle w:val="BodyText"/>
        <w:rPr>
          <w:rPrChange w:id="817" w:author="Patrick Ames" w:date="2020-11-09T13:42:00Z">
            <w:rPr>
              <w:rFonts w:ascii="Calibri" w:hAnsi="Calibri" w:cs="Calibri"/>
            </w:rPr>
          </w:rPrChange>
        </w:rPr>
        <w:pPrChange w:id="818" w:author="Patrick Ames" w:date="2020-11-09T13:42:00Z">
          <w:pPr>
            <w:pStyle w:val="BodyText"/>
            <w:spacing w:before="0" w:after="0"/>
          </w:pPr>
        </w:pPrChange>
      </w:pPr>
      <w:r w:rsidRPr="002923C7">
        <w:rPr>
          <w:rPrChange w:id="819" w:author="Patrick Ames" w:date="2020-11-09T13:42:00Z">
            <w:rPr>
              <w:rFonts w:ascii="Calibri" w:hAnsi="Calibri" w:cs="Calibri"/>
            </w:rPr>
          </w:rPrChange>
        </w:rPr>
        <w:t xml:space="preserve">The header can be viewed easily using </w:t>
      </w:r>
      <w:proofErr w:type="spellStart"/>
      <w:r w:rsidRPr="002923C7">
        <w:rPr>
          <w:rPrChange w:id="820" w:author="Patrick Ames" w:date="2020-11-09T13:42:00Z">
            <w:rPr>
              <w:rFonts w:ascii="Calibri" w:hAnsi="Calibri" w:cs="Calibri"/>
            </w:rPr>
          </w:rPrChange>
        </w:rPr>
        <w:t>gdb</w:t>
      </w:r>
      <w:proofErr w:type="spellEnd"/>
      <w:r w:rsidRPr="002923C7">
        <w:rPr>
          <w:rPrChange w:id="821" w:author="Patrick Ames" w:date="2020-11-09T13:42:00Z">
            <w:rPr>
              <w:rFonts w:ascii="Calibri" w:hAnsi="Calibri" w:cs="Calibri"/>
            </w:rPr>
          </w:rPrChange>
        </w:rPr>
        <w:t xml:space="preserve"> to the DPDK vRouter</w:t>
      </w:r>
      <w:r w:rsidR="00A9294C" w:rsidRPr="002923C7">
        <w:rPr>
          <w:rPrChange w:id="822" w:author="Patrick Ames" w:date="2020-11-09T13:42:00Z">
            <w:rPr>
              <w:rFonts w:ascii="Calibri" w:hAnsi="Calibri" w:cs="Calibri"/>
            </w:rPr>
          </w:rPrChange>
        </w:rPr>
        <w:t>:</w:t>
      </w:r>
    </w:p>
    <w:p w14:paraId="0B56C8C8" w14:textId="5966EBD0"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w:t>
      </w:r>
      <w:proofErr w:type="spellStart"/>
      <w:r w:rsidRPr="001C6564">
        <w:rPr>
          <w:rFonts w:ascii="Courier" w:hAnsi="Courier"/>
          <w:sz w:val="18"/>
          <w:szCs w:val="18"/>
        </w:rPr>
        <w:t>gdb</w:t>
      </w:r>
      <w:proofErr w:type="spellEnd"/>
      <w:r w:rsidRPr="001C6564">
        <w:rPr>
          <w:rFonts w:ascii="Courier" w:hAnsi="Courier"/>
          <w:sz w:val="18"/>
          <w:szCs w:val="18"/>
        </w:rPr>
        <w:t xml:space="preserve">) </w:t>
      </w:r>
      <w:proofErr w:type="spellStart"/>
      <w:r w:rsidRPr="001C6564">
        <w:rPr>
          <w:rFonts w:ascii="Courier" w:hAnsi="Courier"/>
          <w:sz w:val="18"/>
          <w:szCs w:val="18"/>
        </w:rPr>
        <w:t>ptype</w:t>
      </w:r>
      <w:proofErr w:type="spellEnd"/>
      <w:r w:rsidRPr="001C6564">
        <w:rPr>
          <w:rFonts w:ascii="Courier" w:hAnsi="Courier"/>
          <w:sz w:val="18"/>
          <w:szCs w:val="18"/>
        </w:rPr>
        <w:t xml:space="preserve"> struct </w:t>
      </w:r>
      <w:proofErr w:type="spellStart"/>
      <w:r w:rsidRPr="001C6564">
        <w:rPr>
          <w:rFonts w:ascii="Courier" w:hAnsi="Courier"/>
          <w:sz w:val="18"/>
          <w:szCs w:val="18"/>
        </w:rPr>
        <w:t>nlmsghdr</w:t>
      </w:r>
      <w:proofErr w:type="spellEnd"/>
      <w:r>
        <w:rPr>
          <w:rFonts w:ascii="Courier" w:hAnsi="Courier"/>
          <w:sz w:val="18"/>
          <w:szCs w:val="18"/>
        </w:rPr>
        <w:t xml:space="preserve"> </w:t>
      </w:r>
      <w:r w:rsidR="00943632">
        <w:rPr>
          <w:rFonts w:ascii="Courier" w:hAnsi="Courier"/>
          <w:sz w:val="18"/>
          <w:szCs w:val="18"/>
        </w:rPr>
        <w:tab/>
      </w:r>
      <w:r w:rsidRPr="002923C7">
        <w:rPr>
          <w:rFonts w:ascii="Courier" w:hAnsi="Courier"/>
          <w:b/>
          <w:bCs/>
          <w:color w:val="00B050"/>
          <w:sz w:val="18"/>
          <w:szCs w:val="18"/>
        </w:rPr>
        <w:sym w:font="Wingdings" w:char="F0DF"/>
      </w:r>
      <w:r w:rsidRPr="002923C7">
        <w:rPr>
          <w:rFonts w:ascii="Courier" w:hAnsi="Courier"/>
          <w:b/>
          <w:bCs/>
          <w:color w:val="00B050"/>
          <w:sz w:val="18"/>
          <w:szCs w:val="18"/>
        </w:rPr>
        <w:t xml:space="preserve"> </w:t>
      </w:r>
      <w:proofErr w:type="spellStart"/>
      <w:r w:rsidRPr="002923C7">
        <w:rPr>
          <w:rFonts w:ascii="Courier" w:hAnsi="Courier"/>
          <w:b/>
          <w:bCs/>
          <w:color w:val="00B050"/>
          <w:sz w:val="18"/>
          <w:szCs w:val="18"/>
        </w:rPr>
        <w:t>Netlink</w:t>
      </w:r>
      <w:proofErr w:type="spellEnd"/>
      <w:r w:rsidRPr="002923C7">
        <w:rPr>
          <w:rFonts w:ascii="Courier" w:hAnsi="Courier"/>
          <w:b/>
          <w:bCs/>
          <w:color w:val="00B050"/>
          <w:sz w:val="18"/>
          <w:szCs w:val="18"/>
        </w:rPr>
        <w:t xml:space="preserve"> message header</w:t>
      </w:r>
    </w:p>
    <w:p w14:paraId="1B615136"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 xml:space="preserve">type = struct </w:t>
      </w:r>
      <w:proofErr w:type="spellStart"/>
      <w:r w:rsidRPr="001C6564">
        <w:rPr>
          <w:rFonts w:ascii="Courier" w:hAnsi="Courier"/>
          <w:sz w:val="18"/>
          <w:szCs w:val="18"/>
        </w:rPr>
        <w:t>nlmsghdr</w:t>
      </w:r>
      <w:proofErr w:type="spellEnd"/>
      <w:r w:rsidRPr="001C6564">
        <w:rPr>
          <w:rFonts w:ascii="Courier" w:hAnsi="Courier"/>
          <w:sz w:val="18"/>
          <w:szCs w:val="18"/>
        </w:rPr>
        <w:t xml:space="preserve"> {</w:t>
      </w:r>
    </w:p>
    <w:p w14:paraId="7F755310"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 xml:space="preserve">    unsigned int </w:t>
      </w:r>
      <w:proofErr w:type="spellStart"/>
      <w:r w:rsidRPr="001C6564">
        <w:rPr>
          <w:rFonts w:ascii="Courier" w:hAnsi="Courier"/>
          <w:sz w:val="18"/>
          <w:szCs w:val="18"/>
        </w:rPr>
        <w:t>nlmsg_len</w:t>
      </w:r>
      <w:proofErr w:type="spellEnd"/>
      <w:r w:rsidRPr="001C6564">
        <w:rPr>
          <w:rFonts w:ascii="Courier" w:hAnsi="Courier"/>
          <w:sz w:val="18"/>
          <w:szCs w:val="18"/>
        </w:rPr>
        <w:t>;</w:t>
      </w:r>
    </w:p>
    <w:p w14:paraId="530093D5"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 xml:space="preserve">    unsigned short </w:t>
      </w:r>
      <w:proofErr w:type="spellStart"/>
      <w:r w:rsidRPr="001C6564">
        <w:rPr>
          <w:rFonts w:ascii="Courier" w:hAnsi="Courier"/>
          <w:sz w:val="18"/>
          <w:szCs w:val="18"/>
        </w:rPr>
        <w:t>nlmsg_type</w:t>
      </w:r>
      <w:proofErr w:type="spellEnd"/>
      <w:r w:rsidRPr="001C6564">
        <w:rPr>
          <w:rFonts w:ascii="Courier" w:hAnsi="Courier"/>
          <w:sz w:val="18"/>
          <w:szCs w:val="18"/>
        </w:rPr>
        <w:t>;</w:t>
      </w:r>
    </w:p>
    <w:p w14:paraId="58343881"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 xml:space="preserve">    unsigned short </w:t>
      </w:r>
      <w:proofErr w:type="spellStart"/>
      <w:r w:rsidRPr="001C6564">
        <w:rPr>
          <w:rFonts w:ascii="Courier" w:hAnsi="Courier"/>
          <w:sz w:val="18"/>
          <w:szCs w:val="18"/>
        </w:rPr>
        <w:t>nlmsg_flags</w:t>
      </w:r>
      <w:proofErr w:type="spellEnd"/>
      <w:r w:rsidRPr="001C6564">
        <w:rPr>
          <w:rFonts w:ascii="Courier" w:hAnsi="Courier"/>
          <w:sz w:val="18"/>
          <w:szCs w:val="18"/>
        </w:rPr>
        <w:t>;</w:t>
      </w:r>
    </w:p>
    <w:p w14:paraId="66689CCE"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 xml:space="preserve">    unsigned int </w:t>
      </w:r>
      <w:proofErr w:type="spellStart"/>
      <w:r w:rsidRPr="001C6564">
        <w:rPr>
          <w:rFonts w:ascii="Courier" w:hAnsi="Courier"/>
          <w:sz w:val="18"/>
          <w:szCs w:val="18"/>
        </w:rPr>
        <w:t>nlmsg_seq</w:t>
      </w:r>
      <w:proofErr w:type="spellEnd"/>
      <w:r w:rsidRPr="001C6564">
        <w:rPr>
          <w:rFonts w:ascii="Courier" w:hAnsi="Courier"/>
          <w:sz w:val="18"/>
          <w:szCs w:val="18"/>
        </w:rPr>
        <w:t>;</w:t>
      </w:r>
    </w:p>
    <w:p w14:paraId="565472E9"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 xml:space="preserve">    unsigned int </w:t>
      </w:r>
      <w:proofErr w:type="spellStart"/>
      <w:r w:rsidRPr="001C6564">
        <w:rPr>
          <w:rFonts w:ascii="Courier" w:hAnsi="Courier"/>
          <w:sz w:val="18"/>
          <w:szCs w:val="18"/>
        </w:rPr>
        <w:t>nlmsg_pid</w:t>
      </w:r>
      <w:proofErr w:type="spellEnd"/>
      <w:r w:rsidRPr="001C6564">
        <w:rPr>
          <w:rFonts w:ascii="Courier" w:hAnsi="Courier"/>
          <w:sz w:val="18"/>
          <w:szCs w:val="18"/>
        </w:rPr>
        <w:t>;</w:t>
      </w:r>
    </w:p>
    <w:p w14:paraId="00C939F4"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w:t>
      </w:r>
    </w:p>
    <w:p w14:paraId="42C0E8EF" w14:textId="5C716466"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w:t>
      </w:r>
      <w:proofErr w:type="spellStart"/>
      <w:r w:rsidRPr="001C6564">
        <w:rPr>
          <w:rFonts w:ascii="Courier" w:hAnsi="Courier"/>
          <w:sz w:val="18"/>
          <w:szCs w:val="18"/>
        </w:rPr>
        <w:t>gdb</w:t>
      </w:r>
      <w:proofErr w:type="spellEnd"/>
      <w:r w:rsidRPr="001C6564">
        <w:rPr>
          <w:rFonts w:ascii="Courier" w:hAnsi="Courier"/>
          <w:sz w:val="18"/>
          <w:szCs w:val="18"/>
        </w:rPr>
        <w:t xml:space="preserve">) </w:t>
      </w:r>
      <w:proofErr w:type="spellStart"/>
      <w:r w:rsidRPr="001C6564">
        <w:rPr>
          <w:rFonts w:ascii="Courier" w:hAnsi="Courier"/>
          <w:sz w:val="18"/>
          <w:szCs w:val="18"/>
        </w:rPr>
        <w:t>ptype</w:t>
      </w:r>
      <w:proofErr w:type="spellEnd"/>
      <w:r w:rsidRPr="001C6564">
        <w:rPr>
          <w:rFonts w:ascii="Courier" w:hAnsi="Courier"/>
          <w:sz w:val="18"/>
          <w:szCs w:val="18"/>
        </w:rPr>
        <w:t xml:space="preserve"> struct </w:t>
      </w:r>
      <w:proofErr w:type="spellStart"/>
      <w:r w:rsidRPr="001C6564">
        <w:rPr>
          <w:rFonts w:ascii="Courier" w:hAnsi="Courier"/>
          <w:sz w:val="18"/>
          <w:szCs w:val="18"/>
        </w:rPr>
        <w:t>genlmsghdr</w:t>
      </w:r>
      <w:proofErr w:type="spellEnd"/>
      <w:r>
        <w:rPr>
          <w:rFonts w:ascii="Courier" w:hAnsi="Courier"/>
          <w:sz w:val="18"/>
          <w:szCs w:val="18"/>
        </w:rPr>
        <w:t xml:space="preserve"> </w:t>
      </w:r>
      <w:r w:rsidR="00943632">
        <w:rPr>
          <w:rFonts w:ascii="Courier" w:hAnsi="Courier"/>
          <w:sz w:val="18"/>
          <w:szCs w:val="18"/>
        </w:rPr>
        <w:tab/>
      </w:r>
      <w:r w:rsidRPr="00943632">
        <w:rPr>
          <w:rFonts w:ascii="Courier" w:hAnsi="Courier"/>
          <w:b/>
          <w:bCs/>
          <w:color w:val="00B050"/>
          <w:sz w:val="18"/>
          <w:szCs w:val="18"/>
        </w:rPr>
        <w:sym w:font="Wingdings" w:char="F0DF"/>
      </w:r>
      <w:r w:rsidRPr="00943632">
        <w:rPr>
          <w:rFonts w:ascii="Courier" w:hAnsi="Courier"/>
          <w:b/>
          <w:bCs/>
          <w:color w:val="00B050"/>
          <w:sz w:val="18"/>
          <w:szCs w:val="18"/>
        </w:rPr>
        <w:t xml:space="preserve"> Generic </w:t>
      </w:r>
      <w:proofErr w:type="spellStart"/>
      <w:r w:rsidRPr="00943632">
        <w:rPr>
          <w:rFonts w:ascii="Courier" w:hAnsi="Courier"/>
          <w:b/>
          <w:bCs/>
          <w:color w:val="00B050"/>
          <w:sz w:val="18"/>
          <w:szCs w:val="18"/>
        </w:rPr>
        <w:t>netlink</w:t>
      </w:r>
      <w:proofErr w:type="spellEnd"/>
      <w:r w:rsidRPr="00943632">
        <w:rPr>
          <w:rFonts w:ascii="Courier" w:hAnsi="Courier"/>
          <w:b/>
          <w:bCs/>
          <w:color w:val="00B050"/>
          <w:sz w:val="18"/>
          <w:szCs w:val="18"/>
        </w:rPr>
        <w:t xml:space="preserve"> message header</w:t>
      </w:r>
    </w:p>
    <w:p w14:paraId="7DB4E181"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 xml:space="preserve">type = struct </w:t>
      </w:r>
      <w:proofErr w:type="spellStart"/>
      <w:r w:rsidRPr="001C6564">
        <w:rPr>
          <w:rFonts w:ascii="Courier" w:hAnsi="Courier"/>
          <w:sz w:val="18"/>
          <w:szCs w:val="18"/>
        </w:rPr>
        <w:t>genlmsghdr</w:t>
      </w:r>
      <w:proofErr w:type="spellEnd"/>
      <w:r w:rsidRPr="001C6564">
        <w:rPr>
          <w:rFonts w:ascii="Courier" w:hAnsi="Courier"/>
          <w:sz w:val="18"/>
          <w:szCs w:val="18"/>
        </w:rPr>
        <w:t xml:space="preserve"> {</w:t>
      </w:r>
    </w:p>
    <w:p w14:paraId="1F3BFE83"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lastRenderedPageBreak/>
        <w:t xml:space="preserve">    __u8 </w:t>
      </w:r>
      <w:proofErr w:type="spellStart"/>
      <w:r w:rsidRPr="001C6564">
        <w:rPr>
          <w:rFonts w:ascii="Courier" w:hAnsi="Courier"/>
          <w:sz w:val="18"/>
          <w:szCs w:val="18"/>
        </w:rPr>
        <w:t>cmd</w:t>
      </w:r>
      <w:proofErr w:type="spellEnd"/>
      <w:r w:rsidRPr="001C6564">
        <w:rPr>
          <w:rFonts w:ascii="Courier" w:hAnsi="Courier"/>
          <w:sz w:val="18"/>
          <w:szCs w:val="18"/>
        </w:rPr>
        <w:t>;</w:t>
      </w:r>
    </w:p>
    <w:p w14:paraId="5B9FA9C0"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 xml:space="preserve">    __u8 version;</w:t>
      </w:r>
    </w:p>
    <w:p w14:paraId="17401381"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 xml:space="preserve">    __u16 reserved;</w:t>
      </w:r>
    </w:p>
    <w:p w14:paraId="1038ECCB"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w:t>
      </w:r>
    </w:p>
    <w:p w14:paraId="72E0F2AC" w14:textId="0DD56CC0"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w:t>
      </w:r>
      <w:proofErr w:type="spellStart"/>
      <w:r w:rsidRPr="001C6564">
        <w:rPr>
          <w:rFonts w:ascii="Courier" w:hAnsi="Courier"/>
          <w:sz w:val="18"/>
          <w:szCs w:val="18"/>
        </w:rPr>
        <w:t>gdb</w:t>
      </w:r>
      <w:proofErr w:type="spellEnd"/>
      <w:r w:rsidRPr="001C6564">
        <w:rPr>
          <w:rFonts w:ascii="Courier" w:hAnsi="Courier"/>
          <w:sz w:val="18"/>
          <w:szCs w:val="18"/>
        </w:rPr>
        <w:t xml:space="preserve">) </w:t>
      </w:r>
      <w:proofErr w:type="spellStart"/>
      <w:r w:rsidRPr="001C6564">
        <w:rPr>
          <w:rFonts w:ascii="Courier" w:hAnsi="Courier"/>
          <w:sz w:val="18"/>
          <w:szCs w:val="18"/>
        </w:rPr>
        <w:t>ptype</w:t>
      </w:r>
      <w:proofErr w:type="spellEnd"/>
      <w:r w:rsidRPr="001C6564">
        <w:rPr>
          <w:rFonts w:ascii="Courier" w:hAnsi="Courier"/>
          <w:sz w:val="18"/>
          <w:szCs w:val="18"/>
        </w:rPr>
        <w:t xml:space="preserve"> struct </w:t>
      </w:r>
      <w:proofErr w:type="spellStart"/>
      <w:r w:rsidRPr="001C6564">
        <w:rPr>
          <w:rFonts w:ascii="Courier" w:hAnsi="Courier"/>
          <w:sz w:val="18"/>
          <w:szCs w:val="18"/>
        </w:rPr>
        <w:t>nlattr</w:t>
      </w:r>
      <w:proofErr w:type="spellEnd"/>
      <w:r>
        <w:rPr>
          <w:rFonts w:ascii="Courier" w:hAnsi="Courier"/>
          <w:sz w:val="18"/>
          <w:szCs w:val="18"/>
        </w:rPr>
        <w:t xml:space="preserve"> </w:t>
      </w:r>
      <w:r w:rsidR="00943632">
        <w:rPr>
          <w:rFonts w:ascii="Courier" w:hAnsi="Courier"/>
          <w:sz w:val="18"/>
          <w:szCs w:val="18"/>
        </w:rPr>
        <w:tab/>
      </w:r>
      <w:r w:rsidR="00943632">
        <w:rPr>
          <w:rFonts w:ascii="Courier" w:hAnsi="Courier"/>
          <w:sz w:val="18"/>
          <w:szCs w:val="18"/>
        </w:rPr>
        <w:tab/>
      </w:r>
      <w:r w:rsidRPr="00943632">
        <w:rPr>
          <w:rFonts w:ascii="Courier" w:hAnsi="Courier"/>
          <w:b/>
          <w:bCs/>
          <w:color w:val="00B050"/>
          <w:sz w:val="18"/>
          <w:szCs w:val="18"/>
        </w:rPr>
        <w:sym w:font="Wingdings" w:char="F0DF"/>
      </w:r>
      <w:r w:rsidRPr="00943632">
        <w:rPr>
          <w:rFonts w:ascii="Courier" w:hAnsi="Courier"/>
          <w:b/>
          <w:bCs/>
          <w:color w:val="00B050"/>
          <w:sz w:val="18"/>
          <w:szCs w:val="18"/>
        </w:rPr>
        <w:t xml:space="preserve"> </w:t>
      </w:r>
      <w:proofErr w:type="spellStart"/>
      <w:r w:rsidRPr="00943632">
        <w:rPr>
          <w:rFonts w:ascii="Courier" w:hAnsi="Courier"/>
          <w:b/>
          <w:bCs/>
          <w:color w:val="00B050"/>
          <w:sz w:val="18"/>
          <w:szCs w:val="18"/>
        </w:rPr>
        <w:t>Netlink</w:t>
      </w:r>
      <w:proofErr w:type="spellEnd"/>
      <w:r w:rsidRPr="00943632">
        <w:rPr>
          <w:rFonts w:ascii="Courier" w:hAnsi="Courier"/>
          <w:b/>
          <w:bCs/>
          <w:color w:val="00B050"/>
          <w:sz w:val="18"/>
          <w:szCs w:val="18"/>
        </w:rPr>
        <w:t xml:space="preserve"> attribute</w:t>
      </w:r>
    </w:p>
    <w:p w14:paraId="3ACAA2E7"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 xml:space="preserve">type = struct </w:t>
      </w:r>
      <w:proofErr w:type="spellStart"/>
      <w:r w:rsidRPr="001C6564">
        <w:rPr>
          <w:rFonts w:ascii="Courier" w:hAnsi="Courier"/>
          <w:sz w:val="18"/>
          <w:szCs w:val="18"/>
        </w:rPr>
        <w:t>nlattr</w:t>
      </w:r>
      <w:proofErr w:type="spellEnd"/>
      <w:r w:rsidRPr="001C6564">
        <w:rPr>
          <w:rFonts w:ascii="Courier" w:hAnsi="Courier"/>
          <w:sz w:val="18"/>
          <w:szCs w:val="18"/>
        </w:rPr>
        <w:t xml:space="preserve"> {</w:t>
      </w:r>
    </w:p>
    <w:p w14:paraId="0AD8397C" w14:textId="77777777" w:rsidR="00523581" w:rsidRPr="006A15AD" w:rsidRDefault="00523581" w:rsidP="00523581">
      <w:pPr>
        <w:pStyle w:val="BodyText"/>
        <w:spacing w:before="0" w:after="0"/>
        <w:rPr>
          <w:rFonts w:ascii="Courier" w:hAnsi="Courier"/>
          <w:sz w:val="18"/>
          <w:szCs w:val="18"/>
          <w:lang w:val="fr-FR"/>
        </w:rPr>
      </w:pPr>
      <w:r w:rsidRPr="001C6564">
        <w:rPr>
          <w:rFonts w:ascii="Courier" w:hAnsi="Courier"/>
          <w:sz w:val="18"/>
          <w:szCs w:val="18"/>
        </w:rPr>
        <w:t xml:space="preserve">    </w:t>
      </w:r>
      <w:r w:rsidRPr="006A15AD">
        <w:rPr>
          <w:rFonts w:ascii="Courier" w:hAnsi="Courier"/>
          <w:sz w:val="18"/>
          <w:szCs w:val="18"/>
          <w:lang w:val="fr-FR"/>
        </w:rPr>
        <w:t xml:space="preserve">__u16 </w:t>
      </w:r>
      <w:proofErr w:type="spellStart"/>
      <w:r w:rsidRPr="006A15AD">
        <w:rPr>
          <w:rFonts w:ascii="Courier" w:hAnsi="Courier"/>
          <w:sz w:val="18"/>
          <w:szCs w:val="18"/>
          <w:lang w:val="fr-FR"/>
        </w:rPr>
        <w:t>nla_</w:t>
      </w:r>
      <w:proofErr w:type="gramStart"/>
      <w:r w:rsidRPr="006A15AD">
        <w:rPr>
          <w:rFonts w:ascii="Courier" w:hAnsi="Courier"/>
          <w:sz w:val="18"/>
          <w:szCs w:val="18"/>
          <w:lang w:val="fr-FR"/>
        </w:rPr>
        <w:t>len</w:t>
      </w:r>
      <w:proofErr w:type="spellEnd"/>
      <w:r w:rsidRPr="006A15AD">
        <w:rPr>
          <w:rFonts w:ascii="Courier" w:hAnsi="Courier"/>
          <w:sz w:val="18"/>
          <w:szCs w:val="18"/>
          <w:lang w:val="fr-FR"/>
        </w:rPr>
        <w:t>;</w:t>
      </w:r>
      <w:proofErr w:type="gramEnd"/>
    </w:p>
    <w:p w14:paraId="2421FB0D" w14:textId="77777777" w:rsidR="00523581" w:rsidRPr="006A15AD" w:rsidRDefault="00523581" w:rsidP="00523581">
      <w:pPr>
        <w:pStyle w:val="BodyText"/>
        <w:spacing w:before="0" w:after="0"/>
        <w:rPr>
          <w:rFonts w:ascii="Courier" w:hAnsi="Courier"/>
          <w:sz w:val="18"/>
          <w:szCs w:val="18"/>
          <w:lang w:val="fr-FR"/>
        </w:rPr>
      </w:pPr>
      <w:r w:rsidRPr="006A15AD">
        <w:rPr>
          <w:rFonts w:ascii="Courier" w:hAnsi="Courier"/>
          <w:sz w:val="18"/>
          <w:szCs w:val="18"/>
          <w:lang w:val="fr-FR"/>
        </w:rPr>
        <w:t xml:space="preserve">    __u16 </w:t>
      </w:r>
      <w:proofErr w:type="spellStart"/>
      <w:r w:rsidRPr="006A15AD">
        <w:rPr>
          <w:rFonts w:ascii="Courier" w:hAnsi="Courier"/>
          <w:sz w:val="18"/>
          <w:szCs w:val="18"/>
          <w:lang w:val="fr-FR"/>
        </w:rPr>
        <w:t>nla_</w:t>
      </w:r>
      <w:proofErr w:type="gramStart"/>
      <w:r w:rsidRPr="006A15AD">
        <w:rPr>
          <w:rFonts w:ascii="Courier" w:hAnsi="Courier"/>
          <w:sz w:val="18"/>
          <w:szCs w:val="18"/>
          <w:lang w:val="fr-FR"/>
        </w:rPr>
        <w:t>type</w:t>
      </w:r>
      <w:proofErr w:type="spellEnd"/>
      <w:r w:rsidRPr="006A15AD">
        <w:rPr>
          <w:rFonts w:ascii="Courier" w:hAnsi="Courier"/>
          <w:sz w:val="18"/>
          <w:szCs w:val="18"/>
          <w:lang w:val="fr-FR"/>
        </w:rPr>
        <w:t>;</w:t>
      </w:r>
      <w:proofErr w:type="gramEnd"/>
    </w:p>
    <w:p w14:paraId="46A8F39F"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w:t>
      </w:r>
    </w:p>
    <w:p w14:paraId="5A96E2B1"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w:t>
      </w:r>
      <w:proofErr w:type="spellStart"/>
      <w:r w:rsidRPr="001C6564">
        <w:rPr>
          <w:rFonts w:ascii="Courier" w:hAnsi="Courier"/>
          <w:sz w:val="18"/>
          <w:szCs w:val="18"/>
        </w:rPr>
        <w:t>gdb</w:t>
      </w:r>
      <w:proofErr w:type="spellEnd"/>
      <w:r w:rsidRPr="001C6564">
        <w:rPr>
          <w:rFonts w:ascii="Courier" w:hAnsi="Courier"/>
          <w:sz w:val="18"/>
          <w:szCs w:val="18"/>
        </w:rPr>
        <w:t xml:space="preserve">) p </w:t>
      </w:r>
      <w:proofErr w:type="spellStart"/>
      <w:r w:rsidRPr="001C6564">
        <w:rPr>
          <w:rFonts w:ascii="Courier" w:hAnsi="Courier"/>
          <w:sz w:val="18"/>
          <w:szCs w:val="18"/>
        </w:rPr>
        <w:t>sizeof</w:t>
      </w:r>
      <w:proofErr w:type="spellEnd"/>
      <w:r w:rsidRPr="001C6564">
        <w:rPr>
          <w:rFonts w:ascii="Courier" w:hAnsi="Courier"/>
          <w:sz w:val="18"/>
          <w:szCs w:val="18"/>
        </w:rPr>
        <w:t xml:space="preserve">(struct </w:t>
      </w:r>
      <w:proofErr w:type="spellStart"/>
      <w:r w:rsidRPr="001C6564">
        <w:rPr>
          <w:rFonts w:ascii="Courier" w:hAnsi="Courier"/>
          <w:sz w:val="18"/>
          <w:szCs w:val="18"/>
        </w:rPr>
        <w:t>nlmsghdr</w:t>
      </w:r>
      <w:proofErr w:type="spellEnd"/>
      <w:r w:rsidRPr="001C6564">
        <w:rPr>
          <w:rFonts w:ascii="Courier" w:hAnsi="Courier"/>
          <w:sz w:val="18"/>
          <w:szCs w:val="18"/>
        </w:rPr>
        <w:t xml:space="preserve">) + </w:t>
      </w:r>
      <w:proofErr w:type="spellStart"/>
      <w:r w:rsidRPr="001C6564">
        <w:rPr>
          <w:rFonts w:ascii="Courier" w:hAnsi="Courier"/>
          <w:sz w:val="18"/>
          <w:szCs w:val="18"/>
        </w:rPr>
        <w:t>sizeof</w:t>
      </w:r>
      <w:proofErr w:type="spellEnd"/>
      <w:r w:rsidRPr="001C6564">
        <w:rPr>
          <w:rFonts w:ascii="Courier" w:hAnsi="Courier"/>
          <w:sz w:val="18"/>
          <w:szCs w:val="18"/>
        </w:rPr>
        <w:t xml:space="preserve">(struct </w:t>
      </w:r>
      <w:proofErr w:type="spellStart"/>
      <w:r w:rsidRPr="001C6564">
        <w:rPr>
          <w:rFonts w:ascii="Courier" w:hAnsi="Courier"/>
          <w:sz w:val="18"/>
          <w:szCs w:val="18"/>
        </w:rPr>
        <w:t>genlmsghdr</w:t>
      </w:r>
      <w:proofErr w:type="spellEnd"/>
      <w:r w:rsidRPr="001C6564">
        <w:rPr>
          <w:rFonts w:ascii="Courier" w:hAnsi="Courier"/>
          <w:sz w:val="18"/>
          <w:szCs w:val="18"/>
        </w:rPr>
        <w:t xml:space="preserve">) + </w:t>
      </w:r>
      <w:proofErr w:type="spellStart"/>
      <w:r w:rsidRPr="001C6564">
        <w:rPr>
          <w:rFonts w:ascii="Courier" w:hAnsi="Courier"/>
          <w:sz w:val="18"/>
          <w:szCs w:val="18"/>
        </w:rPr>
        <w:t>sizeof</w:t>
      </w:r>
      <w:proofErr w:type="spellEnd"/>
      <w:r w:rsidRPr="001C6564">
        <w:rPr>
          <w:rFonts w:ascii="Courier" w:hAnsi="Courier"/>
          <w:sz w:val="18"/>
          <w:szCs w:val="18"/>
        </w:rPr>
        <w:t xml:space="preserve">(struct </w:t>
      </w:r>
      <w:proofErr w:type="spellStart"/>
      <w:r w:rsidRPr="001C6564">
        <w:rPr>
          <w:rFonts w:ascii="Courier" w:hAnsi="Courier"/>
          <w:sz w:val="18"/>
          <w:szCs w:val="18"/>
        </w:rPr>
        <w:t>nlattr</w:t>
      </w:r>
      <w:proofErr w:type="spellEnd"/>
      <w:r w:rsidRPr="001C6564">
        <w:rPr>
          <w:rFonts w:ascii="Courier" w:hAnsi="Courier"/>
          <w:sz w:val="18"/>
          <w:szCs w:val="18"/>
        </w:rPr>
        <w:t>)</w:t>
      </w:r>
    </w:p>
    <w:p w14:paraId="69838886"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$1 = 24</w:t>
      </w:r>
    </w:p>
    <w:p w14:paraId="7852E927" w14:textId="77777777" w:rsidR="00943632" w:rsidRPr="00C74C8C" w:rsidRDefault="00943632" w:rsidP="00943632">
      <w:pPr>
        <w:pStyle w:val="BodyText"/>
        <w:spacing w:before="0" w:after="0"/>
        <w:rPr>
          <w:rFonts w:ascii="Calibri" w:hAnsi="Calibri" w:cs="Calibri"/>
        </w:rPr>
      </w:pPr>
    </w:p>
    <w:p w14:paraId="76196FEB" w14:textId="0DCC7937" w:rsidR="00523581" w:rsidRPr="00C74C8C" w:rsidRDefault="00523581" w:rsidP="002923C7">
      <w:pPr>
        <w:pStyle w:val="BodyText"/>
        <w:pPrChange w:id="823" w:author="Patrick Ames" w:date="2020-11-09T13:50:00Z">
          <w:pPr>
            <w:pStyle w:val="BodyText"/>
            <w:spacing w:before="0" w:after="0"/>
          </w:pPr>
        </w:pPrChange>
      </w:pPr>
      <w:r w:rsidRPr="00C74C8C">
        <w:t xml:space="preserve">The payload of </w:t>
      </w:r>
      <w:r w:rsidRPr="002923C7">
        <w:rPr>
          <w:rPrChange w:id="824" w:author="Patrick Ames" w:date="2020-11-09T13:50:00Z">
            <w:rPr>
              <w:rFonts w:ascii="Calibri" w:hAnsi="Calibri" w:cs="Calibri"/>
            </w:rPr>
          </w:rPrChange>
        </w:rPr>
        <w:t>this</w:t>
      </w:r>
      <w:r w:rsidRPr="00C74C8C">
        <w:t xml:space="preserve"> message is in “Sandesh” format. This is a proprietary data format (similar to XML) used by the agent and vRouter. The format of this is</w:t>
      </w:r>
      <w:r w:rsidR="00943632" w:rsidRPr="00C74C8C">
        <w:t>:</w:t>
      </w:r>
    </w:p>
    <w:p w14:paraId="48E77226" w14:textId="77777777" w:rsidR="00523581" w:rsidRPr="00C74C8C" w:rsidRDefault="00523581" w:rsidP="002923C7">
      <w:pPr>
        <w:pStyle w:val="BodyText"/>
        <w:pPrChange w:id="825" w:author="Patrick Ames" w:date="2020-11-09T13:50:00Z">
          <w:pPr>
            <w:pStyle w:val="BodyText"/>
            <w:spacing w:before="0" w:after="0"/>
          </w:pPr>
        </w:pPrChange>
      </w:pPr>
    </w:p>
    <w:tbl>
      <w:tblPr>
        <w:tblStyle w:val="TableGrid"/>
        <w:tblW w:w="0" w:type="auto"/>
        <w:jc w:val="center"/>
        <w:tblLook w:val="0480" w:firstRow="0" w:lastRow="0" w:firstColumn="1" w:lastColumn="0" w:noHBand="0" w:noVBand="1"/>
      </w:tblPr>
      <w:tblGrid>
        <w:gridCol w:w="1965"/>
        <w:gridCol w:w="1965"/>
        <w:gridCol w:w="1965"/>
        <w:gridCol w:w="1169"/>
        <w:gridCol w:w="1880"/>
      </w:tblGrid>
      <w:tr w:rsidR="00523581" w:rsidRPr="00C74C8C" w14:paraId="5EDD4778" w14:textId="77777777" w:rsidTr="00A9294C">
        <w:trPr>
          <w:trHeight w:val="793"/>
          <w:jc w:val="center"/>
        </w:trPr>
        <w:tc>
          <w:tcPr>
            <w:tcW w:w="1965" w:type="dxa"/>
          </w:tcPr>
          <w:p w14:paraId="7212E54E" w14:textId="77777777" w:rsidR="00523581" w:rsidRPr="00216541" w:rsidRDefault="00523581" w:rsidP="00D07DB6">
            <w:pPr>
              <w:pStyle w:val="BodyText"/>
              <w:rPr>
                <w:rFonts w:ascii="Calibri" w:hAnsi="Calibri" w:cs="Calibri"/>
                <w:sz w:val="20"/>
                <w:szCs w:val="20"/>
                <w:rPrChange w:id="826" w:author="Patrick Ames" w:date="2020-11-09T13:50:00Z">
                  <w:rPr>
                    <w:rFonts w:ascii="Calibri" w:hAnsi="Calibri" w:cs="Calibri"/>
                  </w:rPr>
                </w:rPrChange>
              </w:rPr>
            </w:pPr>
            <w:commentRangeStart w:id="827"/>
            <w:r w:rsidRPr="00216541">
              <w:rPr>
                <w:rFonts w:ascii="Calibri" w:hAnsi="Calibri" w:cs="Calibri"/>
                <w:sz w:val="20"/>
                <w:szCs w:val="20"/>
                <w:rPrChange w:id="828" w:author="Patrick Ames" w:date="2020-11-09T13:50:00Z">
                  <w:rPr>
                    <w:rFonts w:ascii="Calibri" w:hAnsi="Calibri" w:cs="Calibri"/>
                  </w:rPr>
                </w:rPrChange>
              </w:rPr>
              <w:t>Object name</w:t>
            </w:r>
          </w:p>
        </w:tc>
        <w:tc>
          <w:tcPr>
            <w:tcW w:w="1965" w:type="dxa"/>
          </w:tcPr>
          <w:p w14:paraId="59F3E8CE" w14:textId="77777777" w:rsidR="00523581" w:rsidRPr="00216541" w:rsidRDefault="00523581" w:rsidP="00D07DB6">
            <w:pPr>
              <w:pStyle w:val="BodyText"/>
              <w:rPr>
                <w:rFonts w:ascii="Calibri" w:hAnsi="Calibri" w:cs="Calibri"/>
                <w:sz w:val="20"/>
                <w:szCs w:val="20"/>
                <w:rPrChange w:id="829" w:author="Patrick Ames" w:date="2020-11-09T13:50:00Z">
                  <w:rPr>
                    <w:rFonts w:ascii="Calibri" w:hAnsi="Calibri" w:cs="Calibri"/>
                  </w:rPr>
                </w:rPrChange>
              </w:rPr>
            </w:pPr>
            <w:r w:rsidRPr="00216541">
              <w:rPr>
                <w:rFonts w:ascii="Calibri" w:hAnsi="Calibri" w:cs="Calibri"/>
                <w:sz w:val="20"/>
                <w:szCs w:val="20"/>
                <w:rPrChange w:id="830" w:author="Patrick Ames" w:date="2020-11-09T13:50:00Z">
                  <w:rPr>
                    <w:rFonts w:ascii="Calibri" w:hAnsi="Calibri" w:cs="Calibri"/>
                  </w:rPr>
                </w:rPrChange>
              </w:rPr>
              <w:t>Type</w:t>
            </w:r>
            <w:r w:rsidRPr="00216541">
              <w:rPr>
                <w:rFonts w:ascii="Calibri" w:hAnsi="Calibri" w:cs="Calibri"/>
                <w:sz w:val="20"/>
                <w:szCs w:val="20"/>
                <w:rPrChange w:id="831" w:author="Patrick Ames" w:date="2020-11-09T13:50:00Z">
                  <w:rPr>
                    <w:rFonts w:ascii="Calibri" w:hAnsi="Calibri" w:cs="Calibri"/>
                  </w:rPr>
                </w:rPrChange>
              </w:rPr>
              <w:br/>
              <w:t>serial number</w:t>
            </w:r>
            <w:r w:rsidRPr="00216541">
              <w:rPr>
                <w:rFonts w:ascii="Calibri" w:hAnsi="Calibri" w:cs="Calibri"/>
                <w:sz w:val="20"/>
                <w:szCs w:val="20"/>
                <w:rPrChange w:id="832" w:author="Patrick Ames" w:date="2020-11-09T13:50:00Z">
                  <w:rPr>
                    <w:rFonts w:ascii="Calibri" w:hAnsi="Calibri" w:cs="Calibri"/>
                  </w:rPr>
                </w:rPrChange>
              </w:rPr>
              <w:br/>
              <w:t>value</w:t>
            </w:r>
          </w:p>
        </w:tc>
        <w:tc>
          <w:tcPr>
            <w:tcW w:w="1965" w:type="dxa"/>
          </w:tcPr>
          <w:p w14:paraId="7D371042" w14:textId="77777777" w:rsidR="00523581" w:rsidRPr="00216541" w:rsidRDefault="00523581" w:rsidP="00D07DB6">
            <w:pPr>
              <w:pStyle w:val="BodyText"/>
              <w:rPr>
                <w:rFonts w:ascii="Calibri" w:hAnsi="Calibri" w:cs="Calibri"/>
                <w:sz w:val="20"/>
                <w:szCs w:val="20"/>
                <w:rPrChange w:id="833" w:author="Patrick Ames" w:date="2020-11-09T13:50:00Z">
                  <w:rPr>
                    <w:rFonts w:ascii="Calibri" w:hAnsi="Calibri" w:cs="Calibri"/>
                  </w:rPr>
                </w:rPrChange>
              </w:rPr>
            </w:pPr>
            <w:r w:rsidRPr="00216541">
              <w:rPr>
                <w:rFonts w:ascii="Calibri" w:hAnsi="Calibri" w:cs="Calibri"/>
                <w:sz w:val="20"/>
                <w:szCs w:val="20"/>
                <w:rPrChange w:id="834" w:author="Patrick Ames" w:date="2020-11-09T13:50:00Z">
                  <w:rPr>
                    <w:rFonts w:ascii="Calibri" w:hAnsi="Calibri" w:cs="Calibri"/>
                  </w:rPr>
                </w:rPrChange>
              </w:rPr>
              <w:t>Type</w:t>
            </w:r>
            <w:r w:rsidRPr="00216541">
              <w:rPr>
                <w:rFonts w:ascii="Calibri" w:hAnsi="Calibri" w:cs="Calibri"/>
                <w:sz w:val="20"/>
                <w:szCs w:val="20"/>
                <w:rPrChange w:id="835" w:author="Patrick Ames" w:date="2020-11-09T13:50:00Z">
                  <w:rPr>
                    <w:rFonts w:ascii="Calibri" w:hAnsi="Calibri" w:cs="Calibri"/>
                  </w:rPr>
                </w:rPrChange>
              </w:rPr>
              <w:br/>
              <w:t>serial number</w:t>
            </w:r>
            <w:r w:rsidRPr="00216541">
              <w:rPr>
                <w:rFonts w:ascii="Calibri" w:hAnsi="Calibri" w:cs="Calibri"/>
                <w:sz w:val="20"/>
                <w:szCs w:val="20"/>
                <w:rPrChange w:id="836" w:author="Patrick Ames" w:date="2020-11-09T13:50:00Z">
                  <w:rPr>
                    <w:rFonts w:ascii="Calibri" w:hAnsi="Calibri" w:cs="Calibri"/>
                  </w:rPr>
                </w:rPrChange>
              </w:rPr>
              <w:br/>
              <w:t>length</w:t>
            </w:r>
            <w:r w:rsidRPr="00216541">
              <w:rPr>
                <w:rFonts w:ascii="Calibri" w:hAnsi="Calibri" w:cs="Calibri"/>
                <w:sz w:val="20"/>
                <w:szCs w:val="20"/>
                <w:rPrChange w:id="837" w:author="Patrick Ames" w:date="2020-11-09T13:50:00Z">
                  <w:rPr>
                    <w:rFonts w:ascii="Calibri" w:hAnsi="Calibri" w:cs="Calibri"/>
                  </w:rPr>
                </w:rPrChange>
              </w:rPr>
              <w:br/>
              <w:t>value</w:t>
            </w:r>
          </w:p>
        </w:tc>
        <w:tc>
          <w:tcPr>
            <w:tcW w:w="1169" w:type="dxa"/>
          </w:tcPr>
          <w:p w14:paraId="4477A39F" w14:textId="04B0C626" w:rsidR="00216541" w:rsidRPr="00216541" w:rsidRDefault="00523581" w:rsidP="00D07DB6">
            <w:pPr>
              <w:pStyle w:val="BodyText"/>
              <w:rPr>
                <w:rFonts w:ascii="Calibri" w:hAnsi="Calibri" w:cs="Calibri"/>
                <w:sz w:val="20"/>
                <w:szCs w:val="20"/>
                <w:rPrChange w:id="838" w:author="Patrick Ames" w:date="2020-11-09T13:50:00Z">
                  <w:rPr>
                    <w:rFonts w:ascii="Calibri" w:hAnsi="Calibri" w:cs="Calibri"/>
                  </w:rPr>
                </w:rPrChange>
              </w:rPr>
            </w:pPr>
            <w:r w:rsidRPr="00216541">
              <w:rPr>
                <w:rFonts w:ascii="Calibri" w:hAnsi="Calibri" w:cs="Calibri"/>
                <w:sz w:val="20"/>
                <w:szCs w:val="20"/>
                <w:rPrChange w:id="839" w:author="Patrick Ames" w:date="2020-11-09T13:50:00Z">
                  <w:rPr>
                    <w:rFonts w:ascii="Calibri" w:hAnsi="Calibri" w:cs="Calibri"/>
                  </w:rPr>
                </w:rPrChange>
              </w:rPr>
              <w:t>…..</w:t>
            </w:r>
          </w:p>
        </w:tc>
        <w:tc>
          <w:tcPr>
            <w:tcW w:w="1880" w:type="dxa"/>
          </w:tcPr>
          <w:p w14:paraId="3CCCD71D" w14:textId="77777777" w:rsidR="00523581" w:rsidRPr="00216541" w:rsidRDefault="00523581" w:rsidP="00D07DB6">
            <w:pPr>
              <w:pStyle w:val="BodyText"/>
              <w:rPr>
                <w:rFonts w:ascii="Calibri" w:hAnsi="Calibri" w:cs="Calibri"/>
                <w:sz w:val="20"/>
                <w:szCs w:val="20"/>
                <w:lang w:val="en-GB"/>
                <w:rPrChange w:id="840" w:author="Patrick Ames" w:date="2020-11-09T13:50:00Z">
                  <w:rPr>
                    <w:rFonts w:ascii="Calibri" w:hAnsi="Calibri" w:cs="Calibri"/>
                    <w:lang w:val="en-GB"/>
                  </w:rPr>
                </w:rPrChange>
              </w:rPr>
            </w:pPr>
            <w:r w:rsidRPr="00216541">
              <w:rPr>
                <w:rFonts w:ascii="Calibri" w:hAnsi="Calibri" w:cs="Calibri"/>
                <w:sz w:val="20"/>
                <w:szCs w:val="20"/>
                <w:rPrChange w:id="841" w:author="Patrick Ames" w:date="2020-11-09T13:50:00Z">
                  <w:rPr>
                    <w:rFonts w:ascii="Calibri" w:hAnsi="Calibri" w:cs="Calibri"/>
                  </w:rPr>
                </w:rPrChange>
              </w:rPr>
              <w:t>Type</w:t>
            </w:r>
            <w:r w:rsidRPr="00216541">
              <w:rPr>
                <w:rFonts w:ascii="Calibri" w:hAnsi="Calibri" w:cs="Calibri"/>
                <w:sz w:val="20"/>
                <w:szCs w:val="20"/>
                <w:rPrChange w:id="842" w:author="Patrick Ames" w:date="2020-11-09T13:50:00Z">
                  <w:rPr>
                    <w:rFonts w:ascii="Calibri" w:hAnsi="Calibri" w:cs="Calibri"/>
                  </w:rPr>
                </w:rPrChange>
              </w:rPr>
              <w:br/>
              <w:t>serial number</w:t>
            </w:r>
            <w:r w:rsidRPr="00216541">
              <w:rPr>
                <w:rFonts w:ascii="Calibri" w:hAnsi="Calibri" w:cs="Calibri"/>
                <w:sz w:val="20"/>
                <w:szCs w:val="20"/>
                <w:rPrChange w:id="843" w:author="Patrick Ames" w:date="2020-11-09T13:50:00Z">
                  <w:rPr>
                    <w:rFonts w:ascii="Calibri" w:hAnsi="Calibri" w:cs="Calibri"/>
                  </w:rPr>
                </w:rPrChange>
              </w:rPr>
              <w:br/>
              <w:t xml:space="preserve">value </w:t>
            </w:r>
            <w:commentRangeEnd w:id="827"/>
            <w:r w:rsidR="00943632" w:rsidRPr="00216541">
              <w:rPr>
                <w:rStyle w:val="CommentReference"/>
                <w:rFonts w:ascii="Calibri" w:hAnsi="Calibri" w:cs="Calibri"/>
                <w:sz w:val="20"/>
                <w:szCs w:val="20"/>
                <w:rPrChange w:id="844" w:author="Patrick Ames" w:date="2020-11-09T13:50:00Z">
                  <w:rPr>
                    <w:rStyle w:val="CommentReference"/>
                    <w:rFonts w:ascii="Calibri" w:hAnsi="Calibri" w:cs="Calibri"/>
                  </w:rPr>
                </w:rPrChange>
              </w:rPr>
              <w:commentReference w:id="827"/>
            </w:r>
          </w:p>
          <w:p w14:paraId="196550E6" w14:textId="77777777" w:rsidR="00523581" w:rsidRPr="00216541" w:rsidRDefault="00523581" w:rsidP="00D07DB6">
            <w:pPr>
              <w:pStyle w:val="BodyText"/>
              <w:rPr>
                <w:rFonts w:ascii="Calibri" w:hAnsi="Calibri" w:cs="Calibri"/>
                <w:sz w:val="20"/>
                <w:szCs w:val="20"/>
                <w:rPrChange w:id="845" w:author="Patrick Ames" w:date="2020-11-09T13:50:00Z">
                  <w:rPr>
                    <w:rFonts w:ascii="Calibri" w:hAnsi="Calibri" w:cs="Calibri"/>
                  </w:rPr>
                </w:rPrChange>
              </w:rPr>
            </w:pPr>
          </w:p>
        </w:tc>
      </w:tr>
    </w:tbl>
    <w:p w14:paraId="6A0B9E1C" w14:textId="5065FE3B" w:rsidR="00523581" w:rsidRPr="00C74C8C" w:rsidRDefault="00523581" w:rsidP="00523581">
      <w:pPr>
        <w:pStyle w:val="BodyText"/>
        <w:spacing w:before="0" w:after="0"/>
        <w:rPr>
          <w:rFonts w:ascii="Calibri" w:hAnsi="Calibri" w:cs="Calibri"/>
        </w:rPr>
      </w:pPr>
    </w:p>
    <w:p w14:paraId="5ABD7801" w14:textId="07F32E12" w:rsidR="00523581" w:rsidRPr="00C74C8C" w:rsidRDefault="00A9294C" w:rsidP="00523581">
      <w:pPr>
        <w:pStyle w:val="BodyText"/>
        <w:spacing w:before="0" w:after="0"/>
        <w:rPr>
          <w:rFonts w:ascii="Calibri" w:hAnsi="Calibri" w:cs="Calibri"/>
        </w:rPr>
      </w:pPr>
      <w:del w:id="846" w:author="Patrick Ames" w:date="2020-11-09T13:50:00Z">
        <w:r w:rsidRPr="00C74C8C" w:rsidDel="00216541">
          <w:rPr>
            <w:rFonts w:ascii="Calibri" w:hAnsi="Calibri" w:cs="Calibri"/>
          </w:rPr>
          <w:delText>Cf:</w:delText>
        </w:r>
      </w:del>
      <w:ins w:id="847" w:author="Patrick Ames" w:date="2020-11-09T13:50:00Z">
        <w:r w:rsidR="00216541">
          <w:rPr>
            <w:rFonts w:ascii="Calibri" w:hAnsi="Calibri" w:cs="Calibri"/>
          </w:rPr>
          <w:t>MORE?</w:t>
        </w:r>
        <w:r w:rsidR="00216541">
          <w:rPr>
            <w:rFonts w:ascii="Calibri" w:hAnsi="Calibri" w:cs="Calibri"/>
          </w:rPr>
          <w:tab/>
        </w:r>
      </w:ins>
      <w:r w:rsidRPr="00C74C8C">
        <w:rPr>
          <w:rFonts w:ascii="Calibri" w:hAnsi="Calibri" w:cs="Calibri"/>
        </w:rPr>
        <w:t xml:space="preserve"> </w:t>
      </w:r>
      <w:hyperlink r:id="rId39" w:history="1">
        <w:r w:rsidRPr="00C74C8C">
          <w:rPr>
            <w:rStyle w:val="Hyperlink"/>
            <w:rFonts w:ascii="Calibri" w:hAnsi="Calibri" w:cs="Calibri"/>
          </w:rPr>
          <w:t>http://juniper.github.io/contrail-vnc/sandesh.html</w:t>
        </w:r>
      </w:hyperlink>
    </w:p>
    <w:p w14:paraId="54D8FADD" w14:textId="77777777" w:rsidR="00A9294C" w:rsidRPr="00C74C8C" w:rsidRDefault="00A9294C" w:rsidP="00523581">
      <w:pPr>
        <w:pStyle w:val="BodyText"/>
        <w:spacing w:before="0" w:after="0"/>
        <w:rPr>
          <w:rFonts w:ascii="Calibri" w:hAnsi="Calibri" w:cs="Calibri"/>
        </w:rPr>
      </w:pPr>
    </w:p>
    <w:p w14:paraId="31B1A46B" w14:textId="6978D9EA" w:rsidR="00523581" w:rsidRPr="00216541" w:rsidRDefault="00523581" w:rsidP="00216541">
      <w:pPr>
        <w:pStyle w:val="BodyText"/>
        <w:rPr>
          <w:rPrChange w:id="848" w:author="Patrick Ames" w:date="2020-11-09T13:52:00Z">
            <w:rPr>
              <w:rFonts w:ascii="Calibri" w:hAnsi="Calibri" w:cs="Calibri"/>
            </w:rPr>
          </w:rPrChange>
        </w:rPr>
        <w:pPrChange w:id="849" w:author="Patrick Ames" w:date="2020-11-09T13:52:00Z">
          <w:pPr>
            <w:pStyle w:val="BodyText"/>
            <w:spacing w:before="0" w:after="0"/>
          </w:pPr>
        </w:pPrChange>
      </w:pPr>
      <w:r w:rsidRPr="00216541">
        <w:rPr>
          <w:rPrChange w:id="850" w:author="Patrick Ames" w:date="2020-11-09T13:52:00Z">
            <w:rPr>
              <w:rFonts w:ascii="Calibri" w:hAnsi="Calibri" w:cs="Calibri"/>
            </w:rPr>
          </w:rPrChange>
        </w:rPr>
        <w:t xml:space="preserve">The object name specifies the type of object the message contains - like </w:t>
      </w:r>
      <w:proofErr w:type="spellStart"/>
      <w:r w:rsidRPr="00216541">
        <w:rPr>
          <w:rPrChange w:id="851" w:author="Patrick Ames" w:date="2020-11-09T13:52:00Z">
            <w:rPr>
              <w:rFonts w:ascii="Calibri" w:hAnsi="Calibri" w:cs="Calibri"/>
            </w:rPr>
          </w:rPrChange>
        </w:rPr>
        <w:t>nexthop</w:t>
      </w:r>
      <w:proofErr w:type="spellEnd"/>
      <w:r w:rsidRPr="00216541">
        <w:rPr>
          <w:rPrChange w:id="852" w:author="Patrick Ames" w:date="2020-11-09T13:52:00Z">
            <w:rPr>
              <w:rFonts w:ascii="Calibri" w:hAnsi="Calibri" w:cs="Calibri"/>
            </w:rPr>
          </w:rPrChange>
        </w:rPr>
        <w:t xml:space="preserve">, route, </w:t>
      </w:r>
      <w:del w:id="853" w:author="Patrick Ames" w:date="2020-11-09T13:52:00Z">
        <w:r w:rsidRPr="00216541" w:rsidDel="00216541">
          <w:rPr>
            <w:rPrChange w:id="854" w:author="Patrick Ames" w:date="2020-11-09T13:52:00Z">
              <w:rPr>
                <w:rFonts w:ascii="Calibri" w:hAnsi="Calibri" w:cs="Calibri"/>
              </w:rPr>
            </w:rPrChange>
          </w:rPr>
          <w:delText xml:space="preserve">mpls </w:delText>
        </w:r>
      </w:del>
      <w:ins w:id="855" w:author="Patrick Ames" w:date="2020-11-09T13:52:00Z">
        <w:r w:rsidR="00216541">
          <w:t>MPLS,</w:t>
        </w:r>
        <w:r w:rsidR="00216541" w:rsidRPr="00216541">
          <w:rPr>
            <w:rPrChange w:id="856" w:author="Patrick Ames" w:date="2020-11-09T13:52:00Z">
              <w:rPr>
                <w:rFonts w:ascii="Calibri" w:hAnsi="Calibri" w:cs="Calibri"/>
              </w:rPr>
            </w:rPrChange>
          </w:rPr>
          <w:t xml:space="preserve"> </w:t>
        </w:r>
      </w:ins>
      <w:r w:rsidRPr="00216541">
        <w:rPr>
          <w:rPrChange w:id="857" w:author="Patrick Ames" w:date="2020-11-09T13:52:00Z">
            <w:rPr>
              <w:rFonts w:ascii="Calibri" w:hAnsi="Calibri" w:cs="Calibri"/>
            </w:rPr>
          </w:rPrChange>
        </w:rPr>
        <w:t>etc.</w:t>
      </w:r>
    </w:p>
    <w:p w14:paraId="06FD5F7C" w14:textId="75180F33" w:rsidR="00523581" w:rsidRPr="00216541" w:rsidDel="00216541" w:rsidRDefault="00216541" w:rsidP="00216541">
      <w:pPr>
        <w:pStyle w:val="BodyText"/>
        <w:rPr>
          <w:del w:id="858" w:author="Patrick Ames" w:date="2020-11-09T13:51:00Z"/>
          <w:rPrChange w:id="859" w:author="Patrick Ames" w:date="2020-11-09T13:52:00Z">
            <w:rPr>
              <w:del w:id="860" w:author="Patrick Ames" w:date="2020-11-09T13:51:00Z"/>
              <w:rFonts w:ascii="Calibri" w:hAnsi="Calibri" w:cs="Calibri"/>
            </w:rPr>
          </w:rPrChange>
        </w:rPr>
        <w:pPrChange w:id="861" w:author="Patrick Ames" w:date="2020-11-09T13:52:00Z">
          <w:pPr>
            <w:pStyle w:val="BodyText"/>
            <w:spacing w:before="0" w:after="0"/>
          </w:pPr>
        </w:pPrChange>
      </w:pPr>
      <w:ins w:id="862" w:author="Patrick Ames" w:date="2020-11-09T13:51:00Z">
        <w:r w:rsidRPr="00216541">
          <w:rPr>
            <w:rPrChange w:id="863" w:author="Patrick Ames" w:date="2020-11-09T13:52:00Z">
              <w:rPr>
                <w:rFonts w:ascii="Calibri" w:hAnsi="Calibri" w:cs="Calibri"/>
              </w:rPr>
            </w:rPrChange>
          </w:rPr>
          <w:t xml:space="preserve">The </w:t>
        </w:r>
      </w:ins>
    </w:p>
    <w:p w14:paraId="4144DDE1" w14:textId="506B3ED0" w:rsidR="00523581" w:rsidRPr="00216541" w:rsidRDefault="00523581" w:rsidP="00216541">
      <w:pPr>
        <w:pStyle w:val="BodyText"/>
        <w:rPr>
          <w:rPrChange w:id="864" w:author="Patrick Ames" w:date="2020-11-09T13:52:00Z">
            <w:rPr>
              <w:rFonts w:ascii="Calibri" w:hAnsi="Calibri" w:cs="Calibri"/>
            </w:rPr>
          </w:rPrChange>
        </w:rPr>
        <w:pPrChange w:id="865" w:author="Patrick Ames" w:date="2020-11-09T13:52:00Z">
          <w:pPr>
            <w:pStyle w:val="BodyText"/>
            <w:spacing w:before="0" w:after="0"/>
          </w:pPr>
        </w:pPrChange>
      </w:pPr>
      <w:del w:id="866" w:author="Patrick Ames" w:date="2020-11-09T13:51:00Z">
        <w:r w:rsidRPr="00216541" w:rsidDel="00216541">
          <w:rPr>
            <w:rPrChange w:id="867" w:author="Patrick Ames" w:date="2020-11-09T13:52:00Z">
              <w:rPr>
                <w:rFonts w:ascii="Calibri" w:hAnsi="Calibri" w:cs="Calibri"/>
              </w:rPr>
            </w:rPrChange>
          </w:rPr>
          <w:delText>T</w:delText>
        </w:r>
      </w:del>
      <w:ins w:id="868" w:author="Patrick Ames" w:date="2020-11-09T13:51:00Z">
        <w:r w:rsidR="00216541" w:rsidRPr="00216541">
          <w:rPr>
            <w:rPrChange w:id="869" w:author="Patrick Ames" w:date="2020-11-09T13:52:00Z">
              <w:rPr>
                <w:rFonts w:ascii="Calibri" w:hAnsi="Calibri" w:cs="Calibri"/>
              </w:rPr>
            </w:rPrChange>
          </w:rPr>
          <w:t>t</w:t>
        </w:r>
      </w:ins>
      <w:r w:rsidRPr="00216541">
        <w:rPr>
          <w:rPrChange w:id="870" w:author="Patrick Ames" w:date="2020-11-09T13:52:00Z">
            <w:rPr>
              <w:rFonts w:ascii="Calibri" w:hAnsi="Calibri" w:cs="Calibri"/>
            </w:rPr>
          </w:rPrChange>
        </w:rPr>
        <w:t xml:space="preserve">ype can be fixed length datatypes like uint8, uint16, uint32. It can also be </w:t>
      </w:r>
      <w:ins w:id="871" w:author="Patrick Ames" w:date="2020-11-09T13:51:00Z">
        <w:r w:rsidR="00216541" w:rsidRPr="00216541">
          <w:rPr>
            <w:rPrChange w:id="872" w:author="Patrick Ames" w:date="2020-11-09T13:52:00Z">
              <w:rPr>
                <w:rFonts w:ascii="Calibri" w:hAnsi="Calibri" w:cs="Calibri"/>
              </w:rPr>
            </w:rPrChange>
          </w:rPr>
          <w:t xml:space="preserve">a </w:t>
        </w:r>
      </w:ins>
      <w:r w:rsidRPr="00216541">
        <w:rPr>
          <w:rPrChange w:id="873" w:author="Patrick Ames" w:date="2020-11-09T13:52:00Z">
            <w:rPr>
              <w:rFonts w:ascii="Calibri" w:hAnsi="Calibri" w:cs="Calibri"/>
            </w:rPr>
          </w:rPrChange>
        </w:rPr>
        <w:t>variable length datatypes like “list” in which case there will be a “length” field to specify the length of the list.</w:t>
      </w:r>
    </w:p>
    <w:p w14:paraId="0A00E5AC" w14:textId="5D171D83" w:rsidR="00523581" w:rsidRPr="00216541" w:rsidDel="00216541" w:rsidRDefault="00523581" w:rsidP="00216541">
      <w:pPr>
        <w:pStyle w:val="BodyText"/>
        <w:rPr>
          <w:del w:id="874" w:author="Patrick Ames" w:date="2020-11-09T13:52:00Z"/>
          <w:rPrChange w:id="875" w:author="Patrick Ames" w:date="2020-11-09T13:52:00Z">
            <w:rPr>
              <w:del w:id="876" w:author="Patrick Ames" w:date="2020-11-09T13:52:00Z"/>
              <w:rFonts w:ascii="Calibri" w:hAnsi="Calibri" w:cs="Calibri"/>
            </w:rPr>
          </w:rPrChange>
        </w:rPr>
        <w:pPrChange w:id="877" w:author="Patrick Ames" w:date="2020-11-09T13:52:00Z">
          <w:pPr>
            <w:pStyle w:val="BodyText"/>
            <w:spacing w:before="0" w:after="0"/>
          </w:pPr>
        </w:pPrChange>
      </w:pPr>
    </w:p>
    <w:p w14:paraId="5F779E4C" w14:textId="680CDFBA" w:rsidR="00523581" w:rsidRPr="00216541" w:rsidRDefault="00523581" w:rsidP="00216541">
      <w:pPr>
        <w:pStyle w:val="BodyText"/>
        <w:rPr>
          <w:rPrChange w:id="878" w:author="Patrick Ames" w:date="2020-11-09T13:52:00Z">
            <w:rPr>
              <w:rFonts w:ascii="Calibri" w:hAnsi="Calibri" w:cs="Calibri"/>
            </w:rPr>
          </w:rPrChange>
        </w:rPr>
        <w:pPrChange w:id="879" w:author="Patrick Ames" w:date="2020-11-09T13:52:00Z">
          <w:pPr>
            <w:pStyle w:val="BodyText"/>
            <w:spacing w:before="0" w:after="0"/>
          </w:pPr>
        </w:pPrChange>
      </w:pPr>
      <w:r w:rsidRPr="00216541">
        <w:rPr>
          <w:rPrChange w:id="880" w:author="Patrick Ames" w:date="2020-11-09T13:52:00Z">
            <w:rPr>
              <w:rFonts w:ascii="Calibri" w:hAnsi="Calibri" w:cs="Calibri"/>
            </w:rPr>
          </w:rPrChange>
        </w:rPr>
        <w:t>These messages are parsed by inbuilt parser and appropriate callbacks called depending on the objects. Example: For a next</w:t>
      </w:r>
      <w:ins w:id="881" w:author="Patrick Ames" w:date="2020-11-09T13:52:00Z">
        <w:r w:rsidR="00216541">
          <w:t xml:space="preserve"> </w:t>
        </w:r>
      </w:ins>
      <w:r w:rsidRPr="00216541">
        <w:rPr>
          <w:rPrChange w:id="882" w:author="Patrick Ames" w:date="2020-11-09T13:52:00Z">
            <w:rPr>
              <w:rFonts w:ascii="Calibri" w:hAnsi="Calibri" w:cs="Calibri"/>
            </w:rPr>
          </w:rPrChange>
        </w:rPr>
        <w:t>hop object, the next</w:t>
      </w:r>
      <w:ins w:id="883" w:author="Patrick Ames" w:date="2020-11-09T13:52:00Z">
        <w:r w:rsidR="00216541">
          <w:t xml:space="preserve"> </w:t>
        </w:r>
      </w:ins>
      <w:r w:rsidRPr="00216541">
        <w:rPr>
          <w:rPrChange w:id="884" w:author="Patrick Ames" w:date="2020-11-09T13:52:00Z">
            <w:rPr>
              <w:rFonts w:ascii="Calibri" w:hAnsi="Calibri" w:cs="Calibri"/>
            </w:rPr>
          </w:rPrChange>
        </w:rPr>
        <w:t>hop callback within vRouter is called which in-turn programs that next</w:t>
      </w:r>
      <w:ins w:id="885" w:author="Patrick Ames" w:date="2020-11-09T13:52:00Z">
        <w:r w:rsidR="00216541">
          <w:t xml:space="preserve"> </w:t>
        </w:r>
      </w:ins>
      <w:r w:rsidRPr="00216541">
        <w:rPr>
          <w:rPrChange w:id="886" w:author="Patrick Ames" w:date="2020-11-09T13:52:00Z">
            <w:rPr>
              <w:rFonts w:ascii="Calibri" w:hAnsi="Calibri" w:cs="Calibri"/>
            </w:rPr>
          </w:rPrChange>
        </w:rPr>
        <w:t>hop in the next</w:t>
      </w:r>
      <w:ins w:id="887" w:author="Patrick Ames" w:date="2020-11-09T13:52:00Z">
        <w:r w:rsidR="00216541">
          <w:t xml:space="preserve"> </w:t>
        </w:r>
      </w:ins>
      <w:r w:rsidRPr="00216541">
        <w:rPr>
          <w:rPrChange w:id="888" w:author="Patrick Ames" w:date="2020-11-09T13:52:00Z">
            <w:rPr>
              <w:rFonts w:ascii="Calibri" w:hAnsi="Calibri" w:cs="Calibri"/>
            </w:rPr>
          </w:rPrChange>
        </w:rPr>
        <w:t>hop table.</w:t>
      </w:r>
    </w:p>
    <w:p w14:paraId="0B00A6E6" w14:textId="2EDFBF9F" w:rsidR="00523581" w:rsidRPr="00216541" w:rsidDel="00216541" w:rsidRDefault="00523581" w:rsidP="00216541">
      <w:pPr>
        <w:pStyle w:val="BodyText"/>
        <w:rPr>
          <w:del w:id="889" w:author="Patrick Ames" w:date="2020-11-09T13:52:00Z"/>
          <w:rPrChange w:id="890" w:author="Patrick Ames" w:date="2020-11-09T13:52:00Z">
            <w:rPr>
              <w:del w:id="891" w:author="Patrick Ames" w:date="2020-11-09T13:52:00Z"/>
              <w:rFonts w:ascii="Calibri" w:hAnsi="Calibri" w:cs="Calibri"/>
            </w:rPr>
          </w:rPrChange>
        </w:rPr>
        <w:pPrChange w:id="892" w:author="Patrick Ames" w:date="2020-11-09T13:52:00Z">
          <w:pPr>
            <w:pStyle w:val="BodyText"/>
            <w:spacing w:before="0" w:after="0"/>
          </w:pPr>
        </w:pPrChange>
      </w:pPr>
    </w:p>
    <w:p w14:paraId="03FFEF48" w14:textId="7554D73A" w:rsidR="008416DC" w:rsidRPr="00216541" w:rsidRDefault="00523581" w:rsidP="00216541">
      <w:pPr>
        <w:pStyle w:val="BodyText"/>
        <w:rPr>
          <w:rPrChange w:id="893" w:author="Patrick Ames" w:date="2020-11-09T13:52:00Z">
            <w:rPr>
              <w:rFonts w:ascii="Calibri" w:hAnsi="Calibri" w:cs="Calibri"/>
            </w:rPr>
          </w:rPrChange>
        </w:rPr>
        <w:pPrChange w:id="894" w:author="Patrick Ames" w:date="2020-11-09T13:52:00Z">
          <w:pPr>
            <w:pStyle w:val="BodyText"/>
            <w:spacing w:before="0" w:after="0"/>
          </w:pPr>
        </w:pPrChange>
      </w:pPr>
      <w:r w:rsidRPr="00216541">
        <w:rPr>
          <w:rPrChange w:id="895" w:author="Patrick Ames" w:date="2020-11-09T13:52:00Z">
            <w:rPr>
              <w:rFonts w:ascii="Calibri" w:hAnsi="Calibri" w:cs="Calibri"/>
            </w:rPr>
          </w:rPrChange>
        </w:rPr>
        <w:t>If the vRouter needs to return a status or error message to the agent after processing of the Sandesh object, it can do so. That way, the agent gets to know if the programming was successful or not.</w:t>
      </w:r>
    </w:p>
    <w:p w14:paraId="47F1ABB9" w14:textId="55E53D46" w:rsidR="008416DC" w:rsidRPr="00216541" w:rsidDel="00216541" w:rsidRDefault="008416DC" w:rsidP="008416DC">
      <w:pPr>
        <w:pStyle w:val="BodyText"/>
        <w:spacing w:before="0" w:after="0"/>
        <w:rPr>
          <w:del w:id="896" w:author="Patrick Ames" w:date="2020-11-09T13:52:00Z"/>
          <w:rFonts w:asciiTheme="majorHAnsi" w:hAnsiTheme="majorHAnsi" w:cstheme="majorHAnsi"/>
          <w:sz w:val="32"/>
          <w:szCs w:val="32"/>
          <w:rPrChange w:id="897" w:author="Patrick Ames" w:date="2020-11-09T13:53:00Z">
            <w:rPr>
              <w:del w:id="898" w:author="Patrick Ames" w:date="2020-11-09T13:52:00Z"/>
              <w:rFonts w:asciiTheme="majorHAnsi" w:hAnsiTheme="majorHAnsi" w:cstheme="majorHAnsi"/>
            </w:rPr>
          </w:rPrChange>
        </w:rPr>
      </w:pPr>
    </w:p>
    <w:p w14:paraId="35B4F39D" w14:textId="566C87FC" w:rsidR="004E1954" w:rsidRPr="00216541" w:rsidDel="00216541" w:rsidRDefault="004E1954" w:rsidP="00F437C6">
      <w:pPr>
        <w:rPr>
          <w:del w:id="899" w:author="Patrick Ames" w:date="2020-11-09T13:52:00Z"/>
          <w:sz w:val="32"/>
          <w:szCs w:val="32"/>
          <w:rPrChange w:id="900" w:author="Patrick Ames" w:date="2020-11-09T13:53:00Z">
            <w:rPr>
              <w:del w:id="901" w:author="Patrick Ames" w:date="2020-11-09T13:52:00Z"/>
            </w:rPr>
          </w:rPrChange>
        </w:rPr>
      </w:pPr>
    </w:p>
    <w:p w14:paraId="79F29F8E" w14:textId="7A3E4947" w:rsidR="004E1954" w:rsidRPr="00216541" w:rsidRDefault="004E1954">
      <w:pPr>
        <w:pStyle w:val="Heading2"/>
        <w:rPr>
          <w:sz w:val="32"/>
          <w:szCs w:val="32"/>
          <w:rPrChange w:id="902" w:author="Patrick Ames" w:date="2020-11-09T13:53:00Z">
            <w:rPr/>
          </w:rPrChange>
        </w:rPr>
      </w:pPr>
      <w:bookmarkStart w:id="903" w:name="_Toc51017287"/>
      <w:bookmarkStart w:id="904" w:name="_Toc54881614"/>
      <w:r w:rsidRPr="00216541">
        <w:rPr>
          <w:sz w:val="32"/>
          <w:szCs w:val="32"/>
          <w:rPrChange w:id="905" w:author="Patrick Ames" w:date="2020-11-09T13:53:00Z">
            <w:rPr/>
          </w:rPrChange>
        </w:rPr>
        <w:t xml:space="preserve">DPDK vRouter </w:t>
      </w:r>
      <w:del w:id="906" w:author="Patrick Ames" w:date="2020-11-09T13:54:00Z">
        <w:r w:rsidRPr="00216541" w:rsidDel="00216541">
          <w:rPr>
            <w:sz w:val="32"/>
            <w:szCs w:val="32"/>
            <w:rPrChange w:id="907" w:author="Patrick Ames" w:date="2020-11-09T13:53:00Z">
              <w:rPr/>
            </w:rPrChange>
          </w:rPr>
          <w:delText>packet</w:delText>
        </w:r>
        <w:r w:rsidR="001712B3" w:rsidRPr="00216541" w:rsidDel="00216541">
          <w:rPr>
            <w:sz w:val="32"/>
            <w:szCs w:val="32"/>
            <w:rPrChange w:id="908" w:author="Patrick Ames" w:date="2020-11-09T13:53:00Z">
              <w:rPr/>
            </w:rPrChange>
          </w:rPr>
          <w:delText>s</w:delText>
        </w:r>
        <w:r w:rsidRPr="00216541" w:rsidDel="00216541">
          <w:rPr>
            <w:sz w:val="32"/>
            <w:szCs w:val="32"/>
            <w:rPrChange w:id="909" w:author="Patrick Ames" w:date="2020-11-09T13:53:00Z">
              <w:rPr/>
            </w:rPrChange>
          </w:rPr>
          <w:delText xml:space="preserve"> </w:delText>
        </w:r>
      </w:del>
      <w:ins w:id="910" w:author="Patrick Ames" w:date="2020-11-09T13:54:00Z">
        <w:r w:rsidR="00216541">
          <w:rPr>
            <w:sz w:val="32"/>
            <w:szCs w:val="32"/>
          </w:rPr>
          <w:t>P</w:t>
        </w:r>
        <w:r w:rsidR="00216541" w:rsidRPr="00216541">
          <w:rPr>
            <w:sz w:val="32"/>
            <w:szCs w:val="32"/>
            <w:rPrChange w:id="911" w:author="Patrick Ames" w:date="2020-11-09T13:53:00Z">
              <w:rPr/>
            </w:rPrChange>
          </w:rPr>
          <w:t xml:space="preserve">acket </w:t>
        </w:r>
      </w:ins>
      <w:del w:id="912" w:author="Patrick Ames" w:date="2020-11-09T13:54:00Z">
        <w:r w:rsidRPr="00216541" w:rsidDel="00216541">
          <w:rPr>
            <w:sz w:val="32"/>
            <w:szCs w:val="32"/>
            <w:rPrChange w:id="913" w:author="Patrick Ames" w:date="2020-11-09T13:53:00Z">
              <w:rPr/>
            </w:rPrChange>
          </w:rPr>
          <w:delText>processing</w:delText>
        </w:r>
      </w:del>
      <w:bookmarkEnd w:id="903"/>
      <w:bookmarkEnd w:id="904"/>
      <w:ins w:id="914" w:author="Patrick Ames" w:date="2020-11-09T13:54:00Z">
        <w:r w:rsidR="00216541">
          <w:rPr>
            <w:sz w:val="32"/>
            <w:szCs w:val="32"/>
          </w:rPr>
          <w:t>P</w:t>
        </w:r>
        <w:r w:rsidR="00216541" w:rsidRPr="00216541">
          <w:rPr>
            <w:sz w:val="32"/>
            <w:szCs w:val="32"/>
            <w:rPrChange w:id="915" w:author="Patrick Ames" w:date="2020-11-09T13:53:00Z">
              <w:rPr/>
            </w:rPrChange>
          </w:rPr>
          <w:t>rocessing</w:t>
        </w:r>
      </w:ins>
    </w:p>
    <w:p w14:paraId="6BDFFC66" w14:textId="17D4AA53" w:rsidR="004E1954" w:rsidRDefault="004E1954" w:rsidP="004E1954">
      <w:pPr>
        <w:pStyle w:val="Heading3"/>
      </w:pPr>
      <w:bookmarkStart w:id="916" w:name="_Toc51017288"/>
      <w:bookmarkStart w:id="917" w:name="_Toc54881615"/>
      <w:r>
        <w:t>Packet</w:t>
      </w:r>
      <w:del w:id="918" w:author="Patrick Ames" w:date="2020-11-09T13:54:00Z">
        <w:r w:rsidDel="00E10E7F">
          <w:delText>s</w:delText>
        </w:r>
      </w:del>
      <w:r>
        <w:t xml:space="preserve"> polling and processing</w:t>
      </w:r>
      <w:bookmarkEnd w:id="916"/>
      <w:bookmarkEnd w:id="917"/>
    </w:p>
    <w:p w14:paraId="0AE2D1F7" w14:textId="2BBEB03D" w:rsidR="004E1954" w:rsidRPr="00715362" w:rsidRDefault="004E1954" w:rsidP="004E1954">
      <w:pPr>
        <w:pStyle w:val="BodyText"/>
      </w:pPr>
      <w:r>
        <w:t>During initialization of the</w:t>
      </w:r>
      <w:r w:rsidR="00FA734E">
        <w:t xml:space="preserve"> physical</w:t>
      </w:r>
      <w:r>
        <w:t xml:space="preserve"> NIC interface, </w:t>
      </w:r>
      <w:r w:rsidR="00FA734E">
        <w:t xml:space="preserve">the </w:t>
      </w:r>
      <w:r>
        <w:t xml:space="preserve">vRouter configures it with the same number of queues as the number of forwarding cores it has. For example, if the vRouter has </w:t>
      </w:r>
      <w:del w:id="919" w:author="Patrick Ames" w:date="2020-11-09T13:54:00Z">
        <w:r w:rsidR="00FA734E" w:rsidDel="00E10E7F">
          <w:delText>4</w:delText>
        </w:r>
        <w:r w:rsidDel="00E10E7F">
          <w:delText xml:space="preserve"> </w:delText>
        </w:r>
      </w:del>
      <w:ins w:id="920" w:author="Patrick Ames" w:date="2020-11-09T13:54:00Z">
        <w:r w:rsidR="00E10E7F">
          <w:t xml:space="preserve">four </w:t>
        </w:r>
      </w:ins>
      <w:r>
        <w:t xml:space="preserve">forwarding cores, the number of Rx queues it configures to the NIC is </w:t>
      </w:r>
      <w:r w:rsidR="00FA734E">
        <w:t>4</w:t>
      </w:r>
      <w:r>
        <w:t xml:space="preserve">. </w:t>
      </w:r>
    </w:p>
    <w:p w14:paraId="3A9D9C6A" w14:textId="4E238B11" w:rsidR="004E1954" w:rsidRDefault="004E1954" w:rsidP="00E10E7F">
      <w:pPr>
        <w:pStyle w:val="BodyText"/>
        <w:pPrChange w:id="921" w:author="Patrick Ames" w:date="2020-11-09T13:54:00Z">
          <w:pPr>
            <w:pStyle w:val="BodyText"/>
            <w:spacing w:before="0" w:after="0"/>
          </w:pPr>
        </w:pPrChange>
      </w:pPr>
      <w:r>
        <w:t xml:space="preserve">A </w:t>
      </w:r>
      <w:proofErr w:type="spellStart"/>
      <w:r w:rsidRPr="00E10E7F">
        <w:t>vif</w:t>
      </w:r>
      <w:proofErr w:type="spellEnd"/>
      <w:r>
        <w:t xml:space="preserve"> queue is made up of two DPDK rings</w:t>
      </w:r>
      <w:ins w:id="922" w:author="Patrick Ames" w:date="2020-11-09T13:55:00Z">
        <w:r w:rsidR="00E10E7F">
          <w:t xml:space="preserve"> (See Figure 3.13)</w:t>
        </w:r>
      </w:ins>
      <w:r>
        <w:t>:</w:t>
      </w:r>
    </w:p>
    <w:p w14:paraId="4B866460" w14:textId="7F500F01" w:rsidR="004E1954" w:rsidRDefault="004E1954" w:rsidP="00014EE0">
      <w:pPr>
        <w:pStyle w:val="BodyText"/>
        <w:numPr>
          <w:ilvl w:val="0"/>
          <w:numId w:val="2"/>
        </w:numPr>
        <w:spacing w:before="0" w:after="0"/>
      </w:pPr>
      <w:r>
        <w:lastRenderedPageBreak/>
        <w:t>one RX ring</w:t>
      </w:r>
      <w:del w:id="923" w:author="Patrick Ames" w:date="2020-11-09T13:55:00Z">
        <w:r w:rsidDel="00E10E7F">
          <w:delText>:</w:delText>
        </w:r>
      </w:del>
      <w:r>
        <w:t xml:space="preserve"> in which </w:t>
      </w:r>
      <w:ins w:id="924" w:author="Patrick Ames" w:date="2020-11-09T13:55:00Z">
        <w:r w:rsidR="00E10E7F">
          <w:t xml:space="preserve">there </w:t>
        </w:r>
      </w:ins>
      <w:r>
        <w:t>are stored packets received from a NIC to be processed by the vRouter</w:t>
      </w:r>
    </w:p>
    <w:p w14:paraId="7DC596DB" w14:textId="5CBB5F44" w:rsidR="004E1954" w:rsidRDefault="004E1954" w:rsidP="00014EE0">
      <w:pPr>
        <w:pStyle w:val="BodyText"/>
        <w:numPr>
          <w:ilvl w:val="0"/>
          <w:numId w:val="2"/>
        </w:numPr>
        <w:spacing w:before="0" w:after="0"/>
      </w:pPr>
      <w:r>
        <w:t>one TX ring</w:t>
      </w:r>
      <w:del w:id="925" w:author="Patrick Ames" w:date="2020-11-09T13:55:00Z">
        <w:r w:rsidDel="00E10E7F">
          <w:delText>:</w:delText>
        </w:r>
      </w:del>
      <w:r>
        <w:t xml:space="preserve"> in which </w:t>
      </w:r>
      <w:ins w:id="926" w:author="Patrick Ames" w:date="2020-11-09T13:55:00Z">
        <w:r w:rsidR="00E10E7F">
          <w:t xml:space="preserve">there </w:t>
        </w:r>
      </w:ins>
      <w:r>
        <w:t>are stored packets to be sent by the vRouter to a NIC</w:t>
      </w:r>
    </w:p>
    <w:p w14:paraId="2039438D" w14:textId="77777777" w:rsidR="004E1954" w:rsidRDefault="004E1954" w:rsidP="004E1954">
      <w:pPr>
        <w:pStyle w:val="BodyText"/>
        <w:spacing w:before="0" w:after="0"/>
      </w:pPr>
    </w:p>
    <w:p w14:paraId="4FE13297" w14:textId="3B44A553" w:rsidR="004E1954" w:rsidRDefault="004E1954" w:rsidP="004E1954">
      <w:pPr>
        <w:pStyle w:val="BodyText"/>
        <w:spacing w:before="0" w:after="0"/>
        <w:rPr>
          <w:ins w:id="927" w:author="Patrick Ames" w:date="2020-11-09T13:55:00Z"/>
        </w:rPr>
      </w:pPr>
      <w:r>
        <w:rPr>
          <w:noProof/>
        </w:rPr>
        <w:drawing>
          <wp:inline distT="0" distB="0" distL="0" distR="0" wp14:anchorId="1F83BE67" wp14:editId="18B01176">
            <wp:extent cx="5036820" cy="4898314"/>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1060" cy="4902437"/>
                    </a:xfrm>
                    <a:prstGeom prst="rect">
                      <a:avLst/>
                    </a:prstGeom>
                    <a:noFill/>
                    <a:ln>
                      <a:noFill/>
                    </a:ln>
                  </pic:spPr>
                </pic:pic>
              </a:graphicData>
            </a:graphic>
          </wp:inline>
        </w:drawing>
      </w:r>
    </w:p>
    <w:p w14:paraId="0748AD28" w14:textId="77777777" w:rsidR="00E10E7F" w:rsidRPr="00E10E7F" w:rsidRDefault="00E10E7F" w:rsidP="00E10E7F">
      <w:pPr>
        <w:pStyle w:val="BodyText"/>
        <w:rPr>
          <w:ins w:id="928" w:author="Patrick Ames" w:date="2020-11-09T13:56:00Z"/>
        </w:rPr>
        <w:pPrChange w:id="929" w:author="Patrick Ames" w:date="2020-11-09T13:56:00Z">
          <w:pPr>
            <w:pStyle w:val="Heading3"/>
          </w:pPr>
        </w:pPrChange>
      </w:pPr>
      <w:ins w:id="930" w:author="Patrick Ames" w:date="2020-11-09T13:55:00Z">
        <w:r w:rsidRPr="00E10E7F">
          <w:t>Figure 3.1</w:t>
        </w:r>
      </w:ins>
      <w:ins w:id="931" w:author="Patrick Ames" w:date="2020-11-09T13:56:00Z">
        <w:r w:rsidRPr="00E10E7F">
          <w:t>3</w:t>
        </w:r>
        <w:r w:rsidRPr="00E10E7F">
          <w:tab/>
          <w:t>Packet polling and processing</w:t>
        </w:r>
      </w:ins>
    </w:p>
    <w:p w14:paraId="53872CE7" w14:textId="706E54C6" w:rsidR="00E10E7F" w:rsidDel="00E10E7F" w:rsidRDefault="00E10E7F" w:rsidP="004E1954">
      <w:pPr>
        <w:pStyle w:val="BodyText"/>
        <w:spacing w:before="0" w:after="0"/>
        <w:rPr>
          <w:del w:id="932" w:author="Patrick Ames" w:date="2020-11-09T13:56:00Z"/>
        </w:rPr>
      </w:pPr>
    </w:p>
    <w:p w14:paraId="0D5EB7CE" w14:textId="53B730BB" w:rsidR="004E1954" w:rsidDel="00E10E7F" w:rsidRDefault="004E1954" w:rsidP="004E1954">
      <w:pPr>
        <w:pStyle w:val="BodyText"/>
        <w:spacing w:before="0" w:after="0"/>
        <w:rPr>
          <w:del w:id="933" w:author="Patrick Ames" w:date="2020-11-09T13:56:00Z"/>
        </w:rPr>
      </w:pPr>
    </w:p>
    <w:p w14:paraId="05BE115D" w14:textId="31197514" w:rsidR="004E1954" w:rsidRDefault="004E1954" w:rsidP="004E1954">
      <w:pPr>
        <w:pStyle w:val="BodyText"/>
        <w:spacing w:before="0" w:after="0"/>
      </w:pPr>
      <w:r>
        <w:t xml:space="preserve">Packets stored in </w:t>
      </w:r>
      <w:proofErr w:type="spellStart"/>
      <w:r>
        <w:t>vif</w:t>
      </w:r>
      <w:proofErr w:type="spellEnd"/>
      <w:r>
        <w:t xml:space="preserve"> RX rings are polled by a forwarding </w:t>
      </w:r>
      <w:proofErr w:type="spellStart"/>
      <w:r>
        <w:t>lcore</w:t>
      </w:r>
      <w:proofErr w:type="spellEnd"/>
      <w:r>
        <w:t xml:space="preserve">. There is a one-to-one mapping between forwarding cores and the NIC’s Rx queues. Then the polled packets are processed by a the same </w:t>
      </w:r>
      <w:proofErr w:type="spellStart"/>
      <w:r>
        <w:t>lcore</w:t>
      </w:r>
      <w:proofErr w:type="spellEnd"/>
      <w:r>
        <w:t xml:space="preserve"> or different one and then pushed to a target </w:t>
      </w:r>
      <w:proofErr w:type="spellStart"/>
      <w:r>
        <w:t>vif’s</w:t>
      </w:r>
      <w:proofErr w:type="spellEnd"/>
      <w:r>
        <w:t xml:space="preserve"> TX ring</w:t>
      </w:r>
      <w:ins w:id="934" w:author="Patrick Ames" w:date="2020-11-09T13:56:00Z">
        <w:r w:rsidR="00E10E7F">
          <w:t>, as shown in Figurer 3.14</w:t>
        </w:r>
      </w:ins>
      <w:r>
        <w:t xml:space="preserve">. </w:t>
      </w:r>
    </w:p>
    <w:p w14:paraId="67ACC0C0" w14:textId="74A49B01" w:rsidR="004E1954" w:rsidDel="00E10E7F" w:rsidRDefault="004E1954" w:rsidP="004E1954">
      <w:pPr>
        <w:pStyle w:val="BodyText"/>
        <w:spacing w:before="0" w:after="0"/>
        <w:rPr>
          <w:del w:id="935" w:author="Patrick Ames" w:date="2020-11-09T13:56:00Z"/>
        </w:rPr>
      </w:pPr>
    </w:p>
    <w:p w14:paraId="696B66C8" w14:textId="69DB781C" w:rsidR="004E1954" w:rsidDel="00E10E7F" w:rsidRDefault="004E1954" w:rsidP="004E1954">
      <w:pPr>
        <w:pStyle w:val="BodyText"/>
        <w:spacing w:before="0" w:after="0"/>
        <w:rPr>
          <w:del w:id="936" w:author="Patrick Ames" w:date="2020-11-09T13:56:00Z"/>
        </w:rPr>
      </w:pPr>
    </w:p>
    <w:p w14:paraId="5852E91C" w14:textId="3A7804A4" w:rsidR="004E1954" w:rsidRDefault="004E1954" w:rsidP="004E1954">
      <w:pPr>
        <w:pStyle w:val="BodyText"/>
        <w:spacing w:before="0" w:after="0"/>
      </w:pPr>
      <w:r>
        <w:rPr>
          <w:noProof/>
        </w:rPr>
        <w:drawing>
          <wp:inline distT="0" distB="0" distL="0" distR="0" wp14:anchorId="1C2C2680" wp14:editId="238B84F2">
            <wp:extent cx="5749925" cy="2760980"/>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9925" cy="2760980"/>
                    </a:xfrm>
                    <a:prstGeom prst="rect">
                      <a:avLst/>
                    </a:prstGeom>
                    <a:noFill/>
                    <a:ln>
                      <a:noFill/>
                    </a:ln>
                  </pic:spPr>
                </pic:pic>
              </a:graphicData>
            </a:graphic>
          </wp:inline>
        </w:drawing>
      </w:r>
    </w:p>
    <w:p w14:paraId="7FC5CAEF" w14:textId="0E59E3D0" w:rsidR="004E1954" w:rsidRDefault="00E10E7F" w:rsidP="004E1954">
      <w:pPr>
        <w:pStyle w:val="BodyText"/>
        <w:spacing w:before="0" w:after="0"/>
        <w:rPr>
          <w:ins w:id="937" w:author="Patrick Ames" w:date="2020-11-09T13:58:00Z"/>
        </w:rPr>
      </w:pPr>
      <w:ins w:id="938" w:author="Patrick Ames" w:date="2020-11-09T13:57:00Z">
        <w:r>
          <w:t>Figure 3.14</w:t>
        </w:r>
        <w:r>
          <w:tab/>
        </w:r>
      </w:ins>
      <w:proofErr w:type="spellStart"/>
      <w:ins w:id="939" w:author="Patrick Ames" w:date="2020-11-09T13:58:00Z">
        <w:r>
          <w:t>xxxx</w:t>
        </w:r>
        <w:proofErr w:type="spellEnd"/>
        <w:r>
          <w:t xml:space="preserve"> </w:t>
        </w:r>
        <w:proofErr w:type="spellStart"/>
        <w:r>
          <w:t>xxxxx</w:t>
        </w:r>
        <w:proofErr w:type="spellEnd"/>
      </w:ins>
    </w:p>
    <w:p w14:paraId="29854914" w14:textId="21C7CE50" w:rsidR="00E10E7F" w:rsidRPr="00E10E7F" w:rsidDel="00E10E7F" w:rsidRDefault="00E10E7F" w:rsidP="00E10E7F">
      <w:pPr>
        <w:pStyle w:val="BodyText"/>
        <w:rPr>
          <w:del w:id="940" w:author="Patrick Ames" w:date="2020-11-09T13:58:00Z"/>
        </w:rPr>
        <w:pPrChange w:id="941" w:author="Patrick Ames" w:date="2020-11-09T13:58:00Z">
          <w:pPr>
            <w:pStyle w:val="BodyText"/>
            <w:spacing w:before="0" w:after="0"/>
          </w:pPr>
        </w:pPrChange>
      </w:pPr>
    </w:p>
    <w:p w14:paraId="62072503" w14:textId="737A5456" w:rsidR="004E1954" w:rsidRDefault="004E1954" w:rsidP="00E10E7F">
      <w:pPr>
        <w:pStyle w:val="BodyText"/>
        <w:pPrChange w:id="942" w:author="Patrick Ames" w:date="2020-11-09T13:59:00Z">
          <w:pPr>
            <w:pStyle w:val="BodyText"/>
            <w:spacing w:before="0" w:after="0"/>
          </w:pPr>
        </w:pPrChange>
      </w:pPr>
      <w:r>
        <w:t>Each lcore10 and higher started by a DPDK vRouter is a polling a</w:t>
      </w:r>
      <w:r w:rsidR="00523581">
        <w:t>nd a</w:t>
      </w:r>
      <w:r>
        <w:t xml:space="preserve"> processing thread. They are running </w:t>
      </w:r>
      <w:del w:id="943" w:author="Patrick Ames" w:date="2020-11-09T13:59:00Z">
        <w:r w:rsidDel="00E10E7F">
          <w:delText xml:space="preserve">onto </w:delText>
        </w:r>
      </w:del>
      <w:ins w:id="944" w:author="Patrick Ames" w:date="2020-11-09T13:59:00Z">
        <w:r w:rsidR="00E10E7F">
          <w:t xml:space="preserve">into </w:t>
        </w:r>
      </w:ins>
      <w:r>
        <w:t xml:space="preserve">a single CPU </w:t>
      </w:r>
      <w:del w:id="945" w:author="Patrick Ames" w:date="2020-11-09T13:59:00Z">
        <w:r w:rsidDel="00E10E7F">
          <w:delText xml:space="preserve">listed </w:delText>
        </w:r>
      </w:del>
      <w:ins w:id="946" w:author="Patrick Ames" w:date="2020-11-09T13:59:00Z">
        <w:r w:rsidR="00E10E7F">
          <w:t xml:space="preserve">list= </w:t>
        </w:r>
      </w:ins>
      <w:r>
        <w:t xml:space="preserve">defined by CPU_LIST variable. </w:t>
      </w:r>
    </w:p>
    <w:p w14:paraId="4723DD66" w14:textId="49457AA3" w:rsidR="004E1954" w:rsidDel="00E10E7F" w:rsidRDefault="004E1954" w:rsidP="004E1954">
      <w:pPr>
        <w:pStyle w:val="BodyText"/>
        <w:spacing w:before="0" w:after="0"/>
        <w:rPr>
          <w:del w:id="947" w:author="Patrick Ames" w:date="2020-11-09T13:58:00Z"/>
        </w:rPr>
      </w:pPr>
    </w:p>
    <w:p w14:paraId="45F16ED1" w14:textId="13A5B873" w:rsidR="004E1954" w:rsidRDefault="004E1954" w:rsidP="004E1954">
      <w:pPr>
        <w:pStyle w:val="Heading3"/>
      </w:pPr>
      <w:bookmarkStart w:id="948" w:name="_Toc54881616"/>
      <w:bookmarkStart w:id="949" w:name="_Toc51017289"/>
      <w:r>
        <w:t xml:space="preserve">MPLS </w:t>
      </w:r>
      <w:del w:id="950" w:author="Patrick Ames" w:date="2020-11-10T07:55:00Z">
        <w:r w:rsidDel="00C562A1">
          <w:delText xml:space="preserve">over </w:delText>
        </w:r>
      </w:del>
      <w:ins w:id="951" w:author="Patrick Ames" w:date="2020-11-10T07:55:00Z">
        <w:r w:rsidR="00C562A1">
          <w:t>Ov</w:t>
        </w:r>
        <w:r w:rsidR="00C562A1">
          <w:t xml:space="preserve">er </w:t>
        </w:r>
      </w:ins>
      <w:r>
        <w:t xml:space="preserve">GRE </w:t>
      </w:r>
      <w:del w:id="952" w:author="Patrick Ames" w:date="2020-11-10T07:55:00Z">
        <w:r w:rsidDel="00C562A1">
          <w:delText>overlay</w:delText>
        </w:r>
      </w:del>
      <w:bookmarkEnd w:id="948"/>
      <w:ins w:id="953" w:author="Patrick Ames" w:date="2020-11-10T07:55:00Z">
        <w:r w:rsidR="00C562A1">
          <w:t>O</w:t>
        </w:r>
        <w:r w:rsidR="00C562A1">
          <w:t>verlay</w:t>
        </w:r>
      </w:ins>
    </w:p>
    <w:p w14:paraId="5A351CD1" w14:textId="16D2D013" w:rsidR="004E1954" w:rsidRPr="00C562A1" w:rsidDel="00E10E7F" w:rsidRDefault="004E1954" w:rsidP="00C562A1">
      <w:pPr>
        <w:pStyle w:val="BodyText"/>
        <w:rPr>
          <w:del w:id="954" w:author="Patrick Ames" w:date="2020-11-09T13:59:00Z"/>
        </w:rPr>
        <w:pPrChange w:id="955" w:author="Patrick Ames" w:date="2020-11-10T07:55:00Z">
          <w:pPr>
            <w:pStyle w:val="BodyText"/>
            <w:spacing w:before="0" w:after="0"/>
          </w:pPr>
        </w:pPrChange>
      </w:pPr>
    </w:p>
    <w:p w14:paraId="429F7669" w14:textId="06B5B147" w:rsidR="004E1954" w:rsidRPr="00C562A1" w:rsidRDefault="004E1954" w:rsidP="00C562A1">
      <w:pPr>
        <w:pStyle w:val="BodyText"/>
        <w:pPrChange w:id="956" w:author="Patrick Ames" w:date="2020-11-10T07:55:00Z">
          <w:pPr>
            <w:pStyle w:val="BodyText"/>
            <w:spacing w:before="0" w:after="0"/>
          </w:pPr>
        </w:pPrChange>
      </w:pPr>
      <w:r w:rsidRPr="00C562A1">
        <w:t>Incoming overlay</w:t>
      </w:r>
      <w:ins w:id="957" w:author="Patrick Ames" w:date="2020-11-10T07:55:00Z">
        <w:r w:rsidR="00C562A1">
          <w:t>-</w:t>
        </w:r>
      </w:ins>
      <w:del w:id="958" w:author="Patrick Ames" w:date="2020-11-10T07:55:00Z">
        <w:r w:rsidRPr="00C562A1" w:rsidDel="00C562A1">
          <w:delText xml:space="preserve"> </w:delText>
        </w:r>
      </w:del>
      <w:r w:rsidRPr="00C562A1">
        <w:t xml:space="preserve">encapsulated packets are received on the </w:t>
      </w:r>
      <w:del w:id="959" w:author="Patrick Ames" w:date="2020-11-10T07:56:00Z">
        <w:r w:rsidRPr="00C562A1" w:rsidDel="00C562A1">
          <w:delText xml:space="preserve">Compute </w:delText>
        </w:r>
      </w:del>
      <w:ins w:id="960" w:author="Patrick Ames" w:date="2020-11-10T07:56:00Z">
        <w:r w:rsidR="00C562A1">
          <w:t>c</w:t>
        </w:r>
        <w:r w:rsidR="00C562A1" w:rsidRPr="00C562A1">
          <w:t xml:space="preserve">ompute </w:t>
        </w:r>
      </w:ins>
      <w:r w:rsidRPr="00C562A1">
        <w:t xml:space="preserve">physical </w:t>
      </w:r>
      <w:del w:id="961" w:author="Patrick Ames" w:date="2020-11-10T07:56:00Z">
        <w:r w:rsidRPr="00C562A1" w:rsidDel="00C562A1">
          <w:rPr>
            <w:iCs/>
          </w:rPr>
          <w:delText>Network Interface Card</w:delText>
        </w:r>
      </w:del>
      <w:ins w:id="962" w:author="Patrick Ames" w:date="2020-11-10T07:56:00Z">
        <w:r w:rsidR="00C562A1" w:rsidRPr="00C562A1">
          <w:rPr>
            <w:iCs/>
            <w:rPrChange w:id="963" w:author="Patrick Ames" w:date="2020-11-10T07:56:00Z">
              <w:rPr>
                <w:i/>
              </w:rPr>
            </w:rPrChange>
          </w:rPr>
          <w:t>NIC</w:t>
        </w:r>
      </w:ins>
      <w:r w:rsidRPr="00C562A1">
        <w:t xml:space="preserve">, usually a </w:t>
      </w:r>
      <w:del w:id="964" w:author="Patrick Ames" w:date="2020-11-10T07:56:00Z">
        <w:r w:rsidRPr="00C562A1" w:rsidDel="00C562A1">
          <w:delText xml:space="preserve">Bond </w:delText>
        </w:r>
      </w:del>
      <w:ins w:id="965" w:author="Patrick Ames" w:date="2020-11-10T07:56:00Z">
        <w:r w:rsidR="00C562A1">
          <w:t>b</w:t>
        </w:r>
        <w:r w:rsidR="00C562A1" w:rsidRPr="00C562A1">
          <w:t xml:space="preserve">ond </w:t>
        </w:r>
      </w:ins>
      <w:r w:rsidRPr="00C562A1">
        <w:t xml:space="preserve">made up of </w:t>
      </w:r>
      <w:del w:id="966" w:author="Patrick Ames" w:date="2020-11-10T07:56:00Z">
        <w:r w:rsidRPr="00C562A1" w:rsidDel="00C562A1">
          <w:delText xml:space="preserve">2 </w:delText>
        </w:r>
      </w:del>
      <w:ins w:id="967" w:author="Patrick Ames" w:date="2020-11-10T07:56:00Z">
        <w:r w:rsidR="00C562A1">
          <w:t>two</w:t>
        </w:r>
        <w:r w:rsidR="00C562A1" w:rsidRPr="00C562A1">
          <w:t xml:space="preserve"> </w:t>
        </w:r>
      </w:ins>
      <w:r w:rsidRPr="00C562A1">
        <w:t>NICs, used for user packet</w:t>
      </w:r>
      <w:del w:id="968" w:author="Patrick Ames" w:date="2020-11-10T07:56:00Z">
        <w:r w:rsidRPr="00C562A1" w:rsidDel="00C562A1">
          <w:delText>s</w:delText>
        </w:r>
      </w:del>
      <w:r w:rsidRPr="00C562A1">
        <w:t xml:space="preserve"> transport.</w:t>
      </w:r>
    </w:p>
    <w:p w14:paraId="7A8E76FA" w14:textId="7D9E6C31" w:rsidR="004E1954" w:rsidRPr="00C562A1" w:rsidDel="00C562A1" w:rsidRDefault="004E1954" w:rsidP="00C562A1">
      <w:pPr>
        <w:pStyle w:val="BodyText"/>
        <w:rPr>
          <w:del w:id="969" w:author="Patrick Ames" w:date="2020-11-10T07:55:00Z"/>
        </w:rPr>
        <w:pPrChange w:id="970" w:author="Patrick Ames" w:date="2020-11-10T07:55:00Z">
          <w:pPr>
            <w:pStyle w:val="BodyText"/>
            <w:spacing w:before="0" w:after="0"/>
          </w:pPr>
        </w:pPrChange>
      </w:pPr>
    </w:p>
    <w:p w14:paraId="4677570C" w14:textId="27D71875" w:rsidR="004E1954" w:rsidRPr="00C562A1" w:rsidRDefault="004E1954" w:rsidP="00C562A1">
      <w:pPr>
        <w:pStyle w:val="BodyText"/>
        <w:pPrChange w:id="971" w:author="Patrick Ames" w:date="2020-11-10T07:55:00Z">
          <w:pPr>
            <w:pStyle w:val="BodyText"/>
            <w:spacing w:before="0" w:after="0"/>
          </w:pPr>
        </w:pPrChange>
      </w:pPr>
      <w:r w:rsidRPr="00C562A1">
        <w:t xml:space="preserve">Incoming </w:t>
      </w:r>
      <w:del w:id="972" w:author="Patrick Ames" w:date="2020-11-10T07:56:00Z">
        <w:r w:rsidRPr="00C562A1" w:rsidDel="00C562A1">
          <w:delText xml:space="preserve">Overlay </w:delText>
        </w:r>
      </w:del>
      <w:ins w:id="973" w:author="Patrick Ames" w:date="2020-11-10T07:56:00Z">
        <w:r w:rsidR="00C562A1">
          <w:t>o</w:t>
        </w:r>
        <w:r w:rsidR="00C562A1" w:rsidRPr="00C562A1">
          <w:t xml:space="preserve">verlay </w:t>
        </w:r>
      </w:ins>
      <w:r w:rsidRPr="00C562A1">
        <w:t xml:space="preserve">packets are placed into </w:t>
      </w:r>
      <w:del w:id="974" w:author="Patrick Ames" w:date="2020-11-10T07:56:00Z">
        <w:r w:rsidRPr="00C562A1" w:rsidDel="00C562A1">
          <w:delText xml:space="preserve">Physical </w:delText>
        </w:r>
      </w:del>
      <w:ins w:id="975" w:author="Patrick Ames" w:date="2020-11-10T07:56:00Z">
        <w:r w:rsidR="00C562A1">
          <w:t>p</w:t>
        </w:r>
        <w:r w:rsidR="00C562A1" w:rsidRPr="00C562A1">
          <w:t xml:space="preserve">hysical </w:t>
        </w:r>
      </w:ins>
      <w:r w:rsidRPr="00C562A1">
        <w:t xml:space="preserve">NIC queues using DPDK RSS (Received Side Scaling) hashing algorithm. A vRouter startup </w:t>
      </w:r>
      <w:del w:id="976" w:author="Patrick Ames" w:date="2020-11-10T07:57:00Z">
        <w:r w:rsidRPr="00C562A1" w:rsidDel="00C562A1">
          <w:delText xml:space="preserve">are </w:delText>
        </w:r>
      </w:del>
      <w:ins w:id="977" w:author="Patrick Ames" w:date="2020-11-10T07:57:00Z">
        <w:r w:rsidR="00C562A1">
          <w:t>is</w:t>
        </w:r>
        <w:r w:rsidR="00C562A1" w:rsidRPr="00C562A1">
          <w:t xml:space="preserve"> </w:t>
        </w:r>
      </w:ins>
      <w:r w:rsidRPr="00C562A1">
        <w:t xml:space="preserve">created (with the help of the physical NIC PMD) </w:t>
      </w:r>
      <w:ins w:id="978" w:author="Patrick Ames" w:date="2020-11-10T07:57:00Z">
        <w:r w:rsidR="00C562A1">
          <w:t xml:space="preserve">with </w:t>
        </w:r>
      </w:ins>
      <w:r w:rsidRPr="00C562A1">
        <w:t>as many DPDK queues (both RX and TX rings) as the number of vRouter</w:t>
      </w:r>
      <w:ins w:id="979" w:author="Patrick Ames" w:date="2020-11-10T07:57:00Z">
        <w:r w:rsidR="00C562A1">
          <w:t>-</w:t>
        </w:r>
      </w:ins>
      <w:del w:id="980" w:author="Patrick Ames" w:date="2020-11-10T07:57:00Z">
        <w:r w:rsidRPr="00C562A1" w:rsidDel="00C562A1">
          <w:delText xml:space="preserve"> </w:delText>
        </w:r>
      </w:del>
      <w:r w:rsidRPr="00C562A1">
        <w:t>allocated polling and processing cores.</w:t>
      </w:r>
    </w:p>
    <w:p w14:paraId="6B533582" w14:textId="19BBE7D7" w:rsidR="004E1954" w:rsidRPr="00C562A1" w:rsidDel="00C562A1" w:rsidRDefault="004E1954" w:rsidP="00C562A1">
      <w:pPr>
        <w:pStyle w:val="BodyText"/>
        <w:rPr>
          <w:del w:id="981" w:author="Patrick Ames" w:date="2020-11-10T07:55:00Z"/>
        </w:rPr>
        <w:pPrChange w:id="982" w:author="Patrick Ames" w:date="2020-11-10T07:55:00Z">
          <w:pPr>
            <w:pStyle w:val="BodyText"/>
            <w:spacing w:before="0" w:after="0"/>
          </w:pPr>
        </w:pPrChange>
      </w:pPr>
    </w:p>
    <w:p w14:paraId="7238A75F" w14:textId="1CC9C05D" w:rsidR="004E1954" w:rsidRPr="00C562A1" w:rsidRDefault="004E1954" w:rsidP="00C562A1">
      <w:pPr>
        <w:pStyle w:val="BodyText"/>
        <w:pPrChange w:id="983" w:author="Patrick Ames" w:date="2020-11-10T07:55:00Z">
          <w:pPr>
            <w:pStyle w:val="BodyText"/>
            <w:spacing w:before="0" w:after="0"/>
          </w:pPr>
        </w:pPrChange>
      </w:pPr>
      <w:r w:rsidRPr="00C562A1">
        <w:t xml:space="preserve">The </w:t>
      </w:r>
      <w:r w:rsidR="00073E4F" w:rsidRPr="00C562A1">
        <w:t xml:space="preserve">RSS </w:t>
      </w:r>
      <w:r w:rsidRPr="00C562A1">
        <w:t xml:space="preserve">hashing algorithm for </w:t>
      </w:r>
      <w:proofErr w:type="spellStart"/>
      <w:r w:rsidRPr="00C562A1">
        <w:t>MPLSoGRE</w:t>
      </w:r>
      <w:proofErr w:type="spellEnd"/>
      <w:r w:rsidRPr="00C562A1">
        <w:t xml:space="preserve"> only use</w:t>
      </w:r>
      <w:ins w:id="984" w:author="Patrick Ames" w:date="2020-11-10T07:57:00Z">
        <w:r w:rsidR="00C562A1">
          <w:t>s</w:t>
        </w:r>
      </w:ins>
      <w:r w:rsidRPr="00C562A1">
        <w:t xml:space="preserve"> </w:t>
      </w:r>
      <w:del w:id="985" w:author="Patrick Ames" w:date="2020-11-10T07:57:00Z">
        <w:r w:rsidR="00967AF7" w:rsidRPr="00C562A1" w:rsidDel="00C562A1">
          <w:delText>3</w:delText>
        </w:r>
        <w:r w:rsidRPr="00C562A1" w:rsidDel="00C562A1">
          <w:delText xml:space="preserve"> </w:delText>
        </w:r>
      </w:del>
      <w:ins w:id="986" w:author="Patrick Ames" w:date="2020-11-10T07:57:00Z">
        <w:r w:rsidR="00C562A1">
          <w:t>three</w:t>
        </w:r>
        <w:r w:rsidR="00C562A1" w:rsidRPr="00C562A1">
          <w:t xml:space="preserve"> </w:t>
        </w:r>
      </w:ins>
      <w:proofErr w:type="spellStart"/>
      <w:r w:rsidRPr="00C562A1">
        <w:t>tuple</w:t>
      </w:r>
      <w:proofErr w:type="spellEnd"/>
      <w:r w:rsidRPr="00C562A1">
        <w:t xml:space="preserve"> values: IP source, IP destination, </w:t>
      </w:r>
      <w:ins w:id="987" w:author="Patrick Ames" w:date="2020-11-10T07:57:00Z">
        <w:r w:rsidR="00C562A1">
          <w:t xml:space="preserve">and </w:t>
        </w:r>
      </w:ins>
      <w:r w:rsidR="00967AF7" w:rsidRPr="00C562A1">
        <w:t>protocol number</w:t>
      </w:r>
      <w:r w:rsidRPr="00C562A1">
        <w:t xml:space="preserve">. Unfortunately, the entropy of these </w:t>
      </w:r>
      <w:del w:id="988" w:author="Patrick Ames" w:date="2020-11-10T07:57:00Z">
        <w:r w:rsidR="00E7785E" w:rsidRPr="00C562A1" w:rsidDel="00C562A1">
          <w:delText>3</w:delText>
        </w:r>
        <w:r w:rsidRPr="00C562A1" w:rsidDel="00C562A1">
          <w:delText xml:space="preserve"> </w:delText>
        </w:r>
      </w:del>
      <w:ins w:id="989" w:author="Patrick Ames" w:date="2020-11-10T07:57:00Z">
        <w:r w:rsidR="00C562A1">
          <w:t>three</w:t>
        </w:r>
        <w:r w:rsidR="00C562A1" w:rsidRPr="00C562A1">
          <w:t xml:space="preserve"> </w:t>
        </w:r>
      </w:ins>
      <w:r w:rsidRPr="00C562A1">
        <w:t>values is low when GRE is used.</w:t>
      </w:r>
    </w:p>
    <w:p w14:paraId="0279DE21" w14:textId="0D0EE38C" w:rsidR="004E1954" w:rsidRPr="00C562A1" w:rsidRDefault="004E1954" w:rsidP="00C562A1">
      <w:pPr>
        <w:pStyle w:val="BodyText"/>
        <w:pPrChange w:id="990" w:author="Patrick Ames" w:date="2020-11-10T07:55:00Z">
          <w:pPr>
            <w:pStyle w:val="BodyText"/>
            <w:spacing w:before="0" w:after="0"/>
          </w:pPr>
        </w:pPrChange>
      </w:pPr>
      <w:r w:rsidRPr="00C562A1">
        <w:t xml:space="preserve">Indeed, the </w:t>
      </w:r>
      <w:del w:id="991" w:author="Patrick Ames" w:date="2020-11-10T07:57:00Z">
        <w:r w:rsidR="00963A81" w:rsidRPr="00C562A1" w:rsidDel="00C562A1">
          <w:delText>3</w:delText>
        </w:r>
        <w:r w:rsidRPr="00C562A1" w:rsidDel="00C562A1">
          <w:delText xml:space="preserve"> </w:delText>
        </w:r>
      </w:del>
      <w:proofErr w:type="spellStart"/>
      <w:ins w:id="992" w:author="Patrick Ames" w:date="2020-11-10T07:57:00Z">
        <w:r w:rsidR="00C562A1">
          <w:t>threer</w:t>
        </w:r>
        <w:proofErr w:type="spellEnd"/>
        <w:r w:rsidR="00C562A1" w:rsidRPr="00C562A1">
          <w:t xml:space="preserve"> </w:t>
        </w:r>
      </w:ins>
      <w:r w:rsidRPr="00C562A1">
        <w:t xml:space="preserve">tuple values is kept the same between </w:t>
      </w:r>
      <w:del w:id="993" w:author="Patrick Ames" w:date="2020-11-10T07:58:00Z">
        <w:r w:rsidRPr="00C562A1" w:rsidDel="00C562A1">
          <w:delText xml:space="preserve">2 </w:delText>
        </w:r>
      </w:del>
      <w:ins w:id="994" w:author="Patrick Ames" w:date="2020-11-10T07:58:00Z">
        <w:r w:rsidR="00C562A1">
          <w:t>two</w:t>
        </w:r>
        <w:r w:rsidR="00C562A1" w:rsidRPr="00C562A1">
          <w:t xml:space="preserve"> </w:t>
        </w:r>
      </w:ins>
      <w:r w:rsidRPr="00C562A1">
        <w:t>different compute nodes.</w:t>
      </w:r>
    </w:p>
    <w:p w14:paraId="184B39C9" w14:textId="13FC5B59" w:rsidR="004E1954" w:rsidRDefault="004E1954" w:rsidP="00C562A1">
      <w:pPr>
        <w:pStyle w:val="BodyText"/>
        <w:pPrChange w:id="995" w:author="Patrick Ames" w:date="2020-11-10T07:55:00Z">
          <w:pPr>
            <w:pStyle w:val="BodyText"/>
            <w:spacing w:before="0" w:after="0"/>
          </w:pPr>
        </w:pPrChange>
      </w:pPr>
      <w:r w:rsidRPr="00C562A1">
        <w:t xml:space="preserve">All packets coming from different </w:t>
      </w:r>
      <w:del w:id="996" w:author="Patrick Ames" w:date="2020-11-10T07:58:00Z">
        <w:r w:rsidRPr="00C562A1" w:rsidDel="00C562A1">
          <w:delText>Virtual Machine</w:delText>
        </w:r>
      </w:del>
      <w:ins w:id="997" w:author="Patrick Ames" w:date="2020-11-10T07:58:00Z">
        <w:r w:rsidR="00C562A1">
          <w:t>VM</w:t>
        </w:r>
      </w:ins>
      <w:r w:rsidRPr="00C562A1">
        <w:t xml:space="preserve">s located on a same compute node will be bound to the same </w:t>
      </w:r>
      <w:ins w:id="998" w:author="Patrick Ames" w:date="2020-11-10T07:58:00Z">
        <w:r w:rsidR="00C562A1">
          <w:t>three</w:t>
        </w:r>
      </w:ins>
      <w:del w:id="999" w:author="Patrick Ames" w:date="2020-11-10T07:57:00Z">
        <w:r w:rsidR="00A2740F" w:rsidRPr="00C562A1" w:rsidDel="00C562A1">
          <w:delText>3</w:delText>
        </w:r>
      </w:del>
      <w:r w:rsidRPr="00C562A1">
        <w:t xml:space="preserve"> tuple value</w:t>
      </w:r>
      <w:ins w:id="1000" w:author="Patrick Ames" w:date="2020-11-10T07:58:00Z">
        <w:r w:rsidR="00C562A1">
          <w:t>s</w:t>
        </w:r>
      </w:ins>
      <w:r w:rsidRPr="00C562A1">
        <w:t>. Hence, the hashing algorithm will provide an identical value for all network</w:t>
      </w:r>
      <w:r>
        <w:t xml:space="preserve"> flows coming from each single compute.</w:t>
      </w:r>
    </w:p>
    <w:p w14:paraId="18F4846E" w14:textId="221A7E7D" w:rsidR="004E1954" w:rsidDel="00C562A1" w:rsidRDefault="004E1954" w:rsidP="004E1954">
      <w:pPr>
        <w:pStyle w:val="BodyText"/>
        <w:spacing w:before="0" w:after="0"/>
        <w:rPr>
          <w:del w:id="1001" w:author="Patrick Ames" w:date="2020-11-10T07:55:00Z"/>
        </w:rPr>
      </w:pPr>
    </w:p>
    <w:p w14:paraId="7789211C" w14:textId="77777777" w:rsidR="004E1954" w:rsidRDefault="004E1954" w:rsidP="004E1954">
      <w:pPr>
        <w:pStyle w:val="BodyText"/>
        <w:spacing w:before="0" w:after="0"/>
      </w:pPr>
      <w:r>
        <w:rPr>
          <w:noProof/>
        </w:rPr>
        <w:drawing>
          <wp:inline distT="0" distB="0" distL="0" distR="0" wp14:anchorId="28CE6858" wp14:editId="1185B5F0">
            <wp:extent cx="5753100" cy="2127250"/>
            <wp:effectExtent l="0" t="0" r="0" b="635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3100" cy="2127250"/>
                    </a:xfrm>
                    <a:prstGeom prst="rect">
                      <a:avLst/>
                    </a:prstGeom>
                    <a:noFill/>
                    <a:ln>
                      <a:noFill/>
                    </a:ln>
                  </pic:spPr>
                </pic:pic>
              </a:graphicData>
            </a:graphic>
          </wp:inline>
        </w:drawing>
      </w:r>
    </w:p>
    <w:p w14:paraId="62C8355E" w14:textId="20C5A033" w:rsidR="004E1954" w:rsidRPr="00C562A1" w:rsidRDefault="00C562A1" w:rsidP="00C562A1">
      <w:pPr>
        <w:pStyle w:val="BodyText"/>
        <w:pPrChange w:id="1002" w:author="Patrick Ames" w:date="2020-11-10T07:59:00Z">
          <w:pPr>
            <w:pStyle w:val="BodyText"/>
            <w:spacing w:before="0" w:after="0"/>
          </w:pPr>
        </w:pPrChange>
      </w:pPr>
      <w:ins w:id="1003" w:author="Patrick Ames" w:date="2020-11-10T07:58:00Z">
        <w:r w:rsidRPr="00C562A1">
          <w:t>Figure 3-15</w:t>
        </w:r>
      </w:ins>
      <w:ins w:id="1004" w:author="Patrick Ames" w:date="2020-11-10T07:59:00Z">
        <w:r>
          <w:tab/>
        </w:r>
        <w:r>
          <w:t>MPLS Ov</w:t>
        </w:r>
        <w:r>
          <w:t xml:space="preserve">er </w:t>
        </w:r>
        <w:r>
          <w:t>GRE O</w:t>
        </w:r>
        <w:r>
          <w:t>verlay</w:t>
        </w:r>
      </w:ins>
    </w:p>
    <w:p w14:paraId="35B43D47" w14:textId="0025365C" w:rsidR="004E1954" w:rsidRPr="00C562A1" w:rsidRDefault="004E1954" w:rsidP="00C562A1">
      <w:pPr>
        <w:pStyle w:val="BodyText"/>
        <w:pPrChange w:id="1005" w:author="Patrick Ames" w:date="2020-11-10T07:59:00Z">
          <w:pPr>
            <w:pStyle w:val="BodyText"/>
            <w:spacing w:before="0" w:after="0"/>
          </w:pPr>
        </w:pPrChange>
      </w:pPr>
      <w:r w:rsidRPr="00C562A1">
        <w:t xml:space="preserve">Consequently, all packets coming from </w:t>
      </w:r>
      <w:del w:id="1006" w:author="Patrick Ames" w:date="2020-11-10T07:59:00Z">
        <w:r w:rsidRPr="00C562A1" w:rsidDel="00C562A1">
          <w:delText>Virtual Machine</w:delText>
        </w:r>
      </w:del>
      <w:ins w:id="1007" w:author="Patrick Ames" w:date="2020-11-10T07:59:00Z">
        <w:r w:rsidR="00C562A1">
          <w:t>VM</w:t>
        </w:r>
      </w:ins>
      <w:r w:rsidRPr="00C562A1">
        <w:t xml:space="preserve">s located on </w:t>
      </w:r>
      <w:del w:id="1008" w:author="Patrick Ames" w:date="2020-11-10T07:59:00Z">
        <w:r w:rsidRPr="00C562A1" w:rsidDel="00C562A1">
          <w:delText xml:space="preserve">a </w:delText>
        </w:r>
      </w:del>
      <w:ins w:id="1009" w:author="Patrick Ames" w:date="2020-11-10T07:59:00Z">
        <w:r w:rsidR="00C562A1">
          <w:t>the</w:t>
        </w:r>
        <w:r w:rsidR="00C562A1" w:rsidRPr="00C562A1">
          <w:t xml:space="preserve"> </w:t>
        </w:r>
      </w:ins>
      <w:r w:rsidRPr="00C562A1">
        <w:t>same compute will be received only in one DPDK RX ring of the vif0/0 interface (</w:t>
      </w:r>
      <w:proofErr w:type="spellStart"/>
      <w:ins w:id="1010" w:author="Patrick Ames" w:date="2020-11-10T08:00:00Z">
        <w:r w:rsidR="00C562A1">
          <w:t>thr</w:t>
        </w:r>
        <w:proofErr w:type="spellEnd"/>
        <w:r w:rsidR="00C562A1">
          <w:t xml:space="preserve"> </w:t>
        </w:r>
      </w:ins>
      <w:r w:rsidRPr="00C562A1">
        <w:t>vRouter interface connected to the underlay network).</w:t>
      </w:r>
    </w:p>
    <w:p w14:paraId="5E9F965F" w14:textId="45EBCA70" w:rsidR="004E1954" w:rsidRPr="00C562A1" w:rsidDel="00C562A1" w:rsidRDefault="004E1954" w:rsidP="00C562A1">
      <w:pPr>
        <w:pStyle w:val="BodyText"/>
        <w:rPr>
          <w:del w:id="1011" w:author="Patrick Ames" w:date="2020-11-10T07:59:00Z"/>
        </w:rPr>
        <w:pPrChange w:id="1012" w:author="Patrick Ames" w:date="2020-11-10T07:59:00Z">
          <w:pPr>
            <w:pStyle w:val="BodyText"/>
            <w:spacing w:before="0" w:after="0"/>
          </w:pPr>
        </w:pPrChange>
      </w:pPr>
    </w:p>
    <w:p w14:paraId="2B58A297" w14:textId="2B8BB486" w:rsidR="004E1954" w:rsidRPr="00C562A1" w:rsidRDefault="004E1954" w:rsidP="00C562A1">
      <w:pPr>
        <w:pStyle w:val="BodyText"/>
        <w:pPrChange w:id="1013" w:author="Patrick Ames" w:date="2020-11-10T07:59:00Z">
          <w:pPr>
            <w:pStyle w:val="BodyText"/>
            <w:spacing w:before="0" w:after="0"/>
          </w:pPr>
        </w:pPrChange>
      </w:pPr>
      <w:r w:rsidRPr="00C562A1">
        <w:t>So, incoming MPLS GRE overlay packets are not well balanced onto the different polling and processing threads (</w:t>
      </w:r>
      <w:proofErr w:type="spellStart"/>
      <w:r w:rsidRPr="00C562A1">
        <w:t>lcores</w:t>
      </w:r>
      <w:proofErr w:type="spellEnd"/>
      <w:r w:rsidRPr="00C562A1">
        <w:t>) the vRouter is fitted with. Therefore</w:t>
      </w:r>
      <w:r w:rsidR="0086580A" w:rsidRPr="00C562A1">
        <w:t>,</w:t>
      </w:r>
      <w:r w:rsidRPr="00C562A1">
        <w:t xml:space="preserve"> when MPLS GRE overlay is used, it has been chosen to perform the packet processing (packet transformation and delivery in a </w:t>
      </w:r>
      <w:proofErr w:type="spellStart"/>
      <w:r w:rsidRPr="00C562A1">
        <w:t>vif</w:t>
      </w:r>
      <w:proofErr w:type="spellEnd"/>
      <w:r w:rsidRPr="00C562A1">
        <w:t xml:space="preserve"> TX ring) onto a different </w:t>
      </w:r>
      <w:proofErr w:type="spellStart"/>
      <w:r w:rsidRPr="00C562A1">
        <w:t>lcore</w:t>
      </w:r>
      <w:proofErr w:type="spellEnd"/>
      <w:r w:rsidRPr="00C562A1">
        <w:t xml:space="preserve"> than those used for the packet polling (retrieve a packet from a vif0/0 RX ring).</w:t>
      </w:r>
    </w:p>
    <w:p w14:paraId="026239CD" w14:textId="68DF47B5" w:rsidR="004E1954" w:rsidRPr="00C562A1" w:rsidDel="00C562A1" w:rsidRDefault="004E1954" w:rsidP="00C562A1">
      <w:pPr>
        <w:pStyle w:val="BodyText"/>
        <w:rPr>
          <w:del w:id="1014" w:author="Patrick Ames" w:date="2020-11-10T07:59:00Z"/>
        </w:rPr>
        <w:pPrChange w:id="1015" w:author="Patrick Ames" w:date="2020-11-10T07:59:00Z">
          <w:pPr>
            <w:pStyle w:val="BodyText"/>
            <w:spacing w:before="0" w:after="0"/>
          </w:pPr>
        </w:pPrChange>
      </w:pPr>
    </w:p>
    <w:p w14:paraId="0D5010C4" w14:textId="0ECF6A68" w:rsidR="004E1954" w:rsidRPr="00C562A1" w:rsidRDefault="004E1954" w:rsidP="00C562A1">
      <w:pPr>
        <w:pStyle w:val="BodyText"/>
        <w:pPrChange w:id="1016" w:author="Patrick Ames" w:date="2020-11-10T07:59:00Z">
          <w:pPr>
            <w:pStyle w:val="BodyText"/>
            <w:spacing w:before="0" w:after="0"/>
          </w:pPr>
        </w:pPrChange>
      </w:pPr>
      <w:r w:rsidRPr="00C562A1">
        <w:t>A DPDK pipeline model is then used</w:t>
      </w:r>
      <w:del w:id="1017" w:author="Patrick Ames" w:date="2020-11-10T08:01:00Z">
        <w:r w:rsidRPr="00C562A1" w:rsidDel="00C562A1">
          <w:delText>. A</w:delText>
        </w:r>
      </w:del>
      <w:ins w:id="1018" w:author="Patrick Ames" w:date="2020-11-10T08:01:00Z">
        <w:r w:rsidR="00C562A1">
          <w:t>: a</w:t>
        </w:r>
      </w:ins>
      <w:r w:rsidRPr="00C562A1">
        <w:t xml:space="preserve"> first </w:t>
      </w:r>
      <w:proofErr w:type="spellStart"/>
      <w:r w:rsidRPr="00C562A1">
        <w:t>lcore</w:t>
      </w:r>
      <w:proofErr w:type="spellEnd"/>
      <w:r w:rsidRPr="00C562A1">
        <w:t xml:space="preserve"> is only performing packet polling</w:t>
      </w:r>
      <w:ins w:id="1019" w:author="Patrick Ames" w:date="2020-11-10T08:01:00Z">
        <w:r w:rsidR="00C562A1">
          <w:t xml:space="preserve"> </w:t>
        </w:r>
      </w:ins>
      <w:del w:id="1020" w:author="Patrick Ames" w:date="2020-11-10T08:01:00Z">
        <w:r w:rsidRPr="00C562A1" w:rsidDel="00C562A1">
          <w:delText xml:space="preserve">, </w:delText>
        </w:r>
      </w:del>
      <w:r w:rsidRPr="00C562A1">
        <w:t>a</w:t>
      </w:r>
      <w:ins w:id="1021" w:author="Patrick Ames" w:date="2020-11-10T08:01:00Z">
        <w:r w:rsidR="00C562A1">
          <w:t>nd the</w:t>
        </w:r>
      </w:ins>
      <w:r w:rsidRPr="00C562A1">
        <w:t xml:space="preserve"> second </w:t>
      </w:r>
      <w:del w:id="1022" w:author="Patrick Ames" w:date="2020-11-10T08:01:00Z">
        <w:r w:rsidRPr="00C562A1" w:rsidDel="00C562A1">
          <w:delText xml:space="preserve">one </w:delText>
        </w:r>
      </w:del>
      <w:r w:rsidRPr="00C562A1">
        <w:t xml:space="preserve">is performing the packet processing. Some internal queues are </w:t>
      </w:r>
      <w:del w:id="1023" w:author="Patrick Ames" w:date="2020-11-10T08:01:00Z">
        <w:r w:rsidRPr="00C562A1" w:rsidDel="00C562A1">
          <w:delText xml:space="preserve">setup </w:delText>
        </w:r>
      </w:del>
      <w:ins w:id="1024" w:author="Patrick Ames" w:date="2020-11-10T08:01:00Z">
        <w:r w:rsidR="00C562A1" w:rsidRPr="00C562A1">
          <w:t>set</w:t>
        </w:r>
        <w:r w:rsidR="00C562A1">
          <w:t xml:space="preserve"> u</w:t>
        </w:r>
        <w:r w:rsidR="00C562A1" w:rsidRPr="00C562A1">
          <w:t xml:space="preserve">p </w:t>
        </w:r>
      </w:ins>
      <w:r w:rsidRPr="00C562A1">
        <w:t xml:space="preserve">in order to store packets that have been polled by the polling </w:t>
      </w:r>
      <w:proofErr w:type="spellStart"/>
      <w:r w:rsidRPr="00C562A1">
        <w:t>lcore</w:t>
      </w:r>
      <w:proofErr w:type="spellEnd"/>
      <w:r w:rsidRPr="00C562A1">
        <w:t xml:space="preserve"> thread and that are waiting to be processed by the processing </w:t>
      </w:r>
      <w:proofErr w:type="spellStart"/>
      <w:r w:rsidRPr="00C562A1">
        <w:t>lcore</w:t>
      </w:r>
      <w:proofErr w:type="spellEnd"/>
      <w:r w:rsidRPr="00C562A1">
        <w:t xml:space="preserve"> thread.</w:t>
      </w:r>
    </w:p>
    <w:p w14:paraId="539FF7E3" w14:textId="056A8EC8" w:rsidR="004E1954" w:rsidRPr="00C562A1" w:rsidDel="00C562A1" w:rsidRDefault="004E1954" w:rsidP="00C562A1">
      <w:pPr>
        <w:pStyle w:val="BodyText"/>
        <w:rPr>
          <w:del w:id="1025" w:author="Patrick Ames" w:date="2020-11-10T08:00:00Z"/>
        </w:rPr>
        <w:pPrChange w:id="1026" w:author="Patrick Ames" w:date="2020-11-10T07:59:00Z">
          <w:pPr>
            <w:pStyle w:val="BodyText"/>
            <w:spacing w:before="0" w:after="0"/>
          </w:pPr>
        </w:pPrChange>
      </w:pPr>
    </w:p>
    <w:p w14:paraId="3AF59147" w14:textId="083270A8" w:rsidR="004E1954" w:rsidRPr="00C562A1" w:rsidDel="00C562A1" w:rsidRDefault="004E1954" w:rsidP="00C562A1">
      <w:pPr>
        <w:pStyle w:val="BodyText"/>
        <w:rPr>
          <w:del w:id="1027" w:author="Patrick Ames" w:date="2020-11-10T08:02:00Z"/>
        </w:rPr>
        <w:pPrChange w:id="1028" w:author="Patrick Ames" w:date="2020-11-10T07:59:00Z">
          <w:pPr>
            <w:pStyle w:val="BodyText"/>
            <w:spacing w:before="0" w:after="0"/>
          </w:pPr>
        </w:pPrChange>
      </w:pPr>
      <w:r w:rsidRPr="00C562A1">
        <w:t xml:space="preserve">A hash algorithm is applied onto the decapsulated packet (inner packet) in order to select one of the internal queues that are </w:t>
      </w:r>
      <w:del w:id="1029" w:author="Patrick Ames" w:date="2020-11-10T08:01:00Z">
        <w:r w:rsidRPr="00C562A1" w:rsidDel="00C562A1">
          <w:delText xml:space="preserve">each </w:delText>
        </w:r>
      </w:del>
      <w:r w:rsidRPr="00C562A1">
        <w:t xml:space="preserve">handled by a single processing </w:t>
      </w:r>
      <w:proofErr w:type="spellStart"/>
      <w:r w:rsidRPr="00C562A1">
        <w:t>lcore</w:t>
      </w:r>
      <w:proofErr w:type="spellEnd"/>
      <w:r w:rsidRPr="00C562A1">
        <w:t xml:space="preserve"> thread.</w:t>
      </w:r>
      <w:ins w:id="1030" w:author="Patrick Ames" w:date="2020-11-10T08:02:00Z">
        <w:r w:rsidR="00C562A1">
          <w:t xml:space="preserve"> </w:t>
        </w:r>
      </w:ins>
    </w:p>
    <w:p w14:paraId="79D328D5" w14:textId="31DC6F0E" w:rsidR="004E1954" w:rsidRPr="00C562A1" w:rsidDel="00C562A1" w:rsidRDefault="004E1954" w:rsidP="00C562A1">
      <w:pPr>
        <w:pStyle w:val="BodyText"/>
        <w:rPr>
          <w:del w:id="1031" w:author="Patrick Ames" w:date="2020-11-10T08:00:00Z"/>
        </w:rPr>
        <w:pPrChange w:id="1032" w:author="Patrick Ames" w:date="2020-11-10T07:59:00Z">
          <w:pPr>
            <w:pStyle w:val="BodyText"/>
            <w:spacing w:before="0" w:after="0"/>
          </w:pPr>
        </w:pPrChange>
      </w:pPr>
    </w:p>
    <w:p w14:paraId="34D25DA1" w14:textId="3C95DB52" w:rsidR="004E1954" w:rsidRPr="00C562A1" w:rsidRDefault="004E1954" w:rsidP="00C562A1">
      <w:pPr>
        <w:pStyle w:val="BodyText"/>
        <w:pPrChange w:id="1033" w:author="Patrick Ames" w:date="2020-11-10T07:59:00Z">
          <w:pPr>
            <w:pStyle w:val="BodyText"/>
            <w:spacing w:before="0" w:after="0"/>
          </w:pPr>
        </w:pPrChange>
      </w:pPr>
      <w:r w:rsidRPr="00C562A1">
        <w:t>Thanks to this mechanism, even if few compute nodes are used into the physical infrastructure and user packets carried with MPLS over GRE overlay protocol, all vRouter</w:t>
      </w:r>
      <w:ins w:id="1034" w:author="Patrick Ames" w:date="2020-11-10T08:02:00Z">
        <w:r w:rsidR="00C562A1">
          <w:t>-</w:t>
        </w:r>
      </w:ins>
      <w:del w:id="1035" w:author="Patrick Ames" w:date="2020-11-10T08:02:00Z">
        <w:r w:rsidRPr="00C562A1" w:rsidDel="00C562A1">
          <w:delText xml:space="preserve"> </w:delText>
        </w:r>
      </w:del>
      <w:r w:rsidRPr="00C562A1">
        <w:t>allocated CPU</w:t>
      </w:r>
      <w:ins w:id="1036" w:author="Patrick Ames" w:date="2020-11-10T08:02:00Z">
        <w:r w:rsidR="00C562A1">
          <w:t>s</w:t>
        </w:r>
      </w:ins>
      <w:r w:rsidRPr="00C562A1">
        <w:t xml:space="preserve"> are used.</w:t>
      </w:r>
    </w:p>
    <w:p w14:paraId="055EB2D9" w14:textId="33DE33D4" w:rsidR="004E1954" w:rsidRPr="00C562A1" w:rsidDel="00C562A1" w:rsidRDefault="004E1954" w:rsidP="00C562A1">
      <w:pPr>
        <w:pStyle w:val="BodyText"/>
        <w:rPr>
          <w:del w:id="1037" w:author="Patrick Ames" w:date="2020-11-10T08:00:00Z"/>
        </w:rPr>
        <w:pPrChange w:id="1038" w:author="Patrick Ames" w:date="2020-11-10T07:59:00Z">
          <w:pPr>
            <w:pStyle w:val="BodyText"/>
            <w:spacing w:before="0" w:after="0"/>
          </w:pPr>
        </w:pPrChange>
      </w:pPr>
    </w:p>
    <w:p w14:paraId="1CFFDBA4" w14:textId="77777777" w:rsidR="004E1954" w:rsidRDefault="004E1954" w:rsidP="004E1954">
      <w:pPr>
        <w:pStyle w:val="Heading3"/>
      </w:pPr>
      <w:bookmarkStart w:id="1039" w:name="_Toc54881617"/>
      <w:r>
        <w:t>UDP overlay (</w:t>
      </w:r>
      <w:proofErr w:type="spellStart"/>
      <w:r>
        <w:t>VxLAN</w:t>
      </w:r>
      <w:proofErr w:type="spellEnd"/>
      <w:r>
        <w:t xml:space="preserve"> or MPLS over UDP)</w:t>
      </w:r>
      <w:bookmarkEnd w:id="1039"/>
    </w:p>
    <w:p w14:paraId="1E99EDE2" w14:textId="51B5694C" w:rsidR="004E1954" w:rsidRPr="00C562A1" w:rsidDel="00C562A1" w:rsidRDefault="004E1954" w:rsidP="00C562A1">
      <w:pPr>
        <w:pStyle w:val="BodyText"/>
        <w:rPr>
          <w:del w:id="1040" w:author="Patrick Ames" w:date="2020-11-10T08:00:00Z"/>
        </w:rPr>
        <w:pPrChange w:id="1041" w:author="Patrick Ames" w:date="2020-11-10T08:00:00Z">
          <w:pPr>
            <w:pStyle w:val="BodyText"/>
            <w:spacing w:before="0" w:after="0"/>
          </w:pPr>
        </w:pPrChange>
      </w:pPr>
    </w:p>
    <w:p w14:paraId="1247BFA3" w14:textId="6C8EDB74" w:rsidR="004E1954" w:rsidRPr="00C562A1" w:rsidRDefault="004E1954" w:rsidP="00C562A1">
      <w:pPr>
        <w:pStyle w:val="BodyText"/>
        <w:pPrChange w:id="1042" w:author="Patrick Ames" w:date="2020-11-10T08:00:00Z">
          <w:pPr>
            <w:pStyle w:val="BodyText"/>
            <w:spacing w:before="0" w:after="0"/>
          </w:pPr>
        </w:pPrChange>
      </w:pPr>
      <w:r w:rsidRPr="00C562A1">
        <w:t xml:space="preserve">When an UDP overlay protocol is used (MPLS over </w:t>
      </w:r>
      <w:r w:rsidR="00740B14" w:rsidRPr="00C562A1">
        <w:t xml:space="preserve">UDP </w:t>
      </w:r>
      <w:r w:rsidRPr="00C562A1">
        <w:t xml:space="preserve">or </w:t>
      </w:r>
      <w:proofErr w:type="spellStart"/>
      <w:r w:rsidRPr="00C562A1">
        <w:t>VxLAN</w:t>
      </w:r>
      <w:proofErr w:type="spellEnd"/>
      <w:r w:rsidRPr="00C562A1">
        <w:t xml:space="preserve">) </w:t>
      </w:r>
      <w:del w:id="1043" w:author="Patrick Ames" w:date="2020-11-10T08:02:00Z">
        <w:r w:rsidRPr="00C562A1" w:rsidDel="00C562A1">
          <w:delText>we have</w:delText>
        </w:r>
      </w:del>
      <w:ins w:id="1044" w:author="Patrick Ames" w:date="2020-11-10T08:02:00Z">
        <w:r w:rsidR="00C562A1">
          <w:t>there is</w:t>
        </w:r>
      </w:ins>
      <w:r w:rsidRPr="00C562A1">
        <w:t xml:space="preserve"> </w:t>
      </w:r>
      <w:del w:id="1045" w:author="Patrick Ames" w:date="2020-11-10T08:02:00Z">
        <w:r w:rsidRPr="00C562A1" w:rsidDel="00C562A1">
          <w:delText xml:space="preserve">a </w:delText>
        </w:r>
      </w:del>
      <w:r w:rsidRPr="00C562A1">
        <w:t>better entropy</w:t>
      </w:r>
      <w:r w:rsidR="00E3518B" w:rsidRPr="00C562A1">
        <w:t xml:space="preserve">, </w:t>
      </w:r>
      <w:del w:id="1046" w:author="Patrick Ames" w:date="2020-11-10T08:02:00Z">
        <w:r w:rsidR="00E3518B" w:rsidRPr="00C562A1" w:rsidDel="00C562A1">
          <w:delText xml:space="preserve">5 </w:delText>
        </w:r>
      </w:del>
      <w:ins w:id="1047" w:author="Patrick Ames" w:date="2020-11-10T08:02:00Z">
        <w:r w:rsidR="00C562A1">
          <w:t>five</w:t>
        </w:r>
        <w:r w:rsidR="00C562A1" w:rsidRPr="00C562A1">
          <w:t xml:space="preserve"> </w:t>
        </w:r>
      </w:ins>
      <w:r w:rsidR="00E3518B" w:rsidRPr="00C562A1">
        <w:t>tuples</w:t>
      </w:r>
      <w:r w:rsidR="00B55532" w:rsidRPr="00C562A1">
        <w:t xml:space="preserve"> from values: IP source, IP destination, source port</w:t>
      </w:r>
      <w:ins w:id="1048" w:author="Patrick Ames" w:date="2020-11-10T08:02:00Z">
        <w:r w:rsidR="00C562A1">
          <w:t>,</w:t>
        </w:r>
      </w:ins>
      <w:r w:rsidR="00B55532" w:rsidRPr="00C562A1">
        <w:t xml:space="preserve"> </w:t>
      </w:r>
      <w:del w:id="1049" w:author="Patrick Ames" w:date="2020-11-10T08:02:00Z">
        <w:r w:rsidR="00B55532" w:rsidRPr="00C562A1" w:rsidDel="00C562A1">
          <w:delText xml:space="preserve">and </w:delText>
        </w:r>
      </w:del>
      <w:r w:rsidR="00B55532" w:rsidRPr="00C562A1">
        <w:t xml:space="preserve">destination port, </w:t>
      </w:r>
      <w:ins w:id="1050" w:author="Patrick Ames" w:date="2020-11-10T08:03:00Z">
        <w:r w:rsidR="00C562A1">
          <w:t xml:space="preserve">and </w:t>
        </w:r>
      </w:ins>
      <w:r w:rsidR="00B55532" w:rsidRPr="00C562A1">
        <w:t>protocol</w:t>
      </w:r>
      <w:r w:rsidRPr="00C562A1">
        <w:t>. Indeed, even if few computes are used, the sending compute can create diversity using some distinct values in the UDP source port of overlay packet.</w:t>
      </w:r>
    </w:p>
    <w:p w14:paraId="658F7D18" w14:textId="5AF3CB59" w:rsidR="004E1954" w:rsidRPr="00C562A1" w:rsidDel="00C562A1" w:rsidRDefault="004E1954" w:rsidP="00C562A1">
      <w:pPr>
        <w:pStyle w:val="BodyText"/>
        <w:rPr>
          <w:del w:id="1051" w:author="Patrick Ames" w:date="2020-11-10T08:00:00Z"/>
        </w:rPr>
        <w:pPrChange w:id="1052" w:author="Patrick Ames" w:date="2020-11-10T08:00:00Z">
          <w:pPr>
            <w:pStyle w:val="BodyText"/>
            <w:spacing w:before="0" w:after="0"/>
          </w:pPr>
        </w:pPrChange>
      </w:pPr>
    </w:p>
    <w:p w14:paraId="4CBEFA5A" w14:textId="161AA022" w:rsidR="004E1954" w:rsidRPr="00C562A1" w:rsidRDefault="004E1954" w:rsidP="00C562A1">
      <w:pPr>
        <w:pStyle w:val="BodyText"/>
        <w:pPrChange w:id="1053" w:author="Patrick Ames" w:date="2020-11-10T08:00:00Z">
          <w:pPr>
            <w:pStyle w:val="BodyText"/>
            <w:spacing w:before="0" w:after="0"/>
          </w:pPr>
        </w:pPrChange>
      </w:pPr>
      <w:r w:rsidRPr="00C562A1">
        <w:t xml:space="preserve">Different network flows coming from a same </w:t>
      </w:r>
      <w:ins w:id="1054" w:author="Patrick Ames" w:date="2020-11-10T08:03:00Z">
        <w:r w:rsidR="00C562A1" w:rsidRPr="00C562A1">
          <w:t xml:space="preserve">remote </w:t>
        </w:r>
      </w:ins>
      <w:del w:id="1055" w:author="Patrick Ames" w:date="2020-11-10T08:03:00Z">
        <w:r w:rsidRPr="00C562A1" w:rsidDel="00C562A1">
          <w:delText>virtual remote machine</w:delText>
        </w:r>
      </w:del>
      <w:ins w:id="1056" w:author="Patrick Ames" w:date="2020-11-10T08:03:00Z">
        <w:r w:rsidR="00C562A1">
          <w:t>VM</w:t>
        </w:r>
      </w:ins>
      <w:r w:rsidRPr="00C562A1">
        <w:t xml:space="preserve"> will generate different RSS hash results.</w:t>
      </w:r>
    </w:p>
    <w:p w14:paraId="55973978" w14:textId="77777777" w:rsidR="004E1954" w:rsidRPr="00C562A1" w:rsidRDefault="004E1954" w:rsidP="00C562A1">
      <w:pPr>
        <w:pStyle w:val="BodyText"/>
        <w:pPrChange w:id="1057" w:author="Patrick Ames" w:date="2020-11-10T08:00:00Z">
          <w:pPr>
            <w:pStyle w:val="BodyText"/>
            <w:spacing w:before="0" w:after="0"/>
          </w:pPr>
        </w:pPrChange>
      </w:pPr>
    </w:p>
    <w:p w14:paraId="25848437" w14:textId="77777777" w:rsidR="004E1954" w:rsidRDefault="004E1954" w:rsidP="004E1954">
      <w:pPr>
        <w:pStyle w:val="BodyText"/>
        <w:spacing w:before="0" w:after="0"/>
      </w:pPr>
      <w:r>
        <w:rPr>
          <w:noProof/>
        </w:rPr>
        <w:lastRenderedPageBreak/>
        <w:drawing>
          <wp:inline distT="0" distB="0" distL="0" distR="0" wp14:anchorId="51A173FB" wp14:editId="39EB3C13">
            <wp:extent cx="5760720" cy="2148205"/>
            <wp:effectExtent l="0" t="0" r="0" b="4445"/>
            <wp:docPr id="1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2148205"/>
                    </a:xfrm>
                    <a:prstGeom prst="rect">
                      <a:avLst/>
                    </a:prstGeom>
                    <a:noFill/>
                    <a:ln>
                      <a:noFill/>
                    </a:ln>
                  </pic:spPr>
                </pic:pic>
              </a:graphicData>
            </a:graphic>
          </wp:inline>
        </w:drawing>
      </w:r>
    </w:p>
    <w:p w14:paraId="4A41D6A2" w14:textId="05D9AA35" w:rsidR="00C3109E" w:rsidRPr="00C562A1" w:rsidRDefault="00C3109E" w:rsidP="00C3109E">
      <w:pPr>
        <w:pStyle w:val="BodyText"/>
        <w:rPr>
          <w:ins w:id="1058" w:author="Patrick Ames" w:date="2020-11-10T08:04:00Z"/>
        </w:rPr>
      </w:pPr>
      <w:ins w:id="1059" w:author="Patrick Ames" w:date="2020-11-10T08:04:00Z">
        <w:r w:rsidRPr="00C562A1">
          <w:t>Figure 3-1</w:t>
        </w:r>
        <w:r>
          <w:t>6</w:t>
        </w:r>
        <w:r>
          <w:tab/>
        </w:r>
        <w:r>
          <w:t xml:space="preserve">xxx x </w:t>
        </w:r>
        <w:proofErr w:type="spellStart"/>
        <w:r>
          <w:t>xxxxxx</w:t>
        </w:r>
        <w:proofErr w:type="spellEnd"/>
        <w:r>
          <w:t xml:space="preserve"> </w:t>
        </w:r>
        <w:proofErr w:type="spellStart"/>
        <w:r>
          <w:t>xxxxx</w:t>
        </w:r>
        <w:proofErr w:type="spellEnd"/>
        <w:r>
          <w:t xml:space="preserve"> x xxx</w:t>
        </w:r>
      </w:ins>
    </w:p>
    <w:p w14:paraId="67D100BA" w14:textId="055B65D3" w:rsidR="004E1954" w:rsidRPr="00C3109E" w:rsidDel="00C3109E" w:rsidRDefault="004E1954" w:rsidP="00C3109E">
      <w:pPr>
        <w:pStyle w:val="BodyText"/>
        <w:rPr>
          <w:del w:id="1060" w:author="Patrick Ames" w:date="2020-11-10T08:04:00Z"/>
        </w:rPr>
        <w:pPrChange w:id="1061" w:author="Patrick Ames" w:date="2020-11-10T08:04:00Z">
          <w:pPr>
            <w:pStyle w:val="BodyText"/>
            <w:spacing w:before="0" w:after="0"/>
          </w:pPr>
        </w:pPrChange>
      </w:pPr>
    </w:p>
    <w:p w14:paraId="5815DC1A" w14:textId="02686ED0" w:rsidR="004E1954" w:rsidRPr="00C3109E" w:rsidRDefault="004E1954" w:rsidP="00C3109E">
      <w:pPr>
        <w:pStyle w:val="BodyText"/>
        <w:pPrChange w:id="1062" w:author="Patrick Ames" w:date="2020-11-10T08:04:00Z">
          <w:pPr>
            <w:pStyle w:val="BodyText"/>
            <w:spacing w:before="0" w:after="0"/>
          </w:pPr>
        </w:pPrChange>
      </w:pPr>
      <w:r w:rsidRPr="00C3109E">
        <w:t xml:space="preserve">Consequently, incoming overlay packets are balanced onto all </w:t>
      </w:r>
      <w:ins w:id="1063" w:author="Patrick Ames" w:date="2020-11-10T08:05:00Z">
        <w:r w:rsidR="00C3109E">
          <w:t xml:space="preserve">of </w:t>
        </w:r>
      </w:ins>
      <w:r w:rsidRPr="00C3109E">
        <w:t>the DPDK RX rings configured for the physical interface. It is useless to split polling and processing steps. Therefore</w:t>
      </w:r>
      <w:r w:rsidR="00C6375F" w:rsidRPr="00C3109E">
        <w:t>,</w:t>
      </w:r>
      <w:r w:rsidRPr="00C3109E">
        <w:t xml:space="preserve"> when an UDP overly protocol is used to transport user packets between compute nodes, the vRouter is using the same </w:t>
      </w:r>
      <w:proofErr w:type="spellStart"/>
      <w:r w:rsidRPr="00C3109E">
        <w:t>lcore</w:t>
      </w:r>
      <w:proofErr w:type="spellEnd"/>
      <w:r w:rsidRPr="00C3109E">
        <w:t xml:space="preserve"> for both polling and processing steps of each packet.</w:t>
      </w:r>
    </w:p>
    <w:p w14:paraId="59A9A6F0" w14:textId="42B2A4B0" w:rsidR="004E1954" w:rsidRPr="00C3109E" w:rsidDel="00C3109E" w:rsidRDefault="004E1954" w:rsidP="00C3109E">
      <w:pPr>
        <w:pStyle w:val="BodyText"/>
        <w:rPr>
          <w:del w:id="1064" w:author="Patrick Ames" w:date="2020-11-10T08:05:00Z"/>
        </w:rPr>
        <w:pPrChange w:id="1065" w:author="Patrick Ames" w:date="2020-11-10T08:04:00Z">
          <w:pPr>
            <w:pStyle w:val="BodyText"/>
            <w:spacing w:before="0" w:after="0"/>
          </w:pPr>
        </w:pPrChange>
      </w:pPr>
    </w:p>
    <w:p w14:paraId="5C7628B1" w14:textId="06DBAE88" w:rsidR="004E1954" w:rsidRPr="00C3109E" w:rsidRDefault="004E1954" w:rsidP="00C3109E">
      <w:pPr>
        <w:pStyle w:val="BodyText"/>
        <w:pPrChange w:id="1066" w:author="Patrick Ames" w:date="2020-11-10T08:04:00Z">
          <w:pPr>
            <w:pStyle w:val="BodyText"/>
            <w:spacing w:before="0" w:after="0"/>
          </w:pPr>
        </w:pPrChange>
      </w:pPr>
      <w:r w:rsidRPr="00C3109E">
        <w:t xml:space="preserve">It is more efficient to use UDP overlay protocols. Performance </w:t>
      </w:r>
      <w:del w:id="1067" w:author="Patrick Ames" w:date="2020-11-10T08:05:00Z">
        <w:r w:rsidRPr="00C3109E" w:rsidDel="00C3109E">
          <w:delText xml:space="preserve">reached </w:delText>
        </w:r>
      </w:del>
      <w:ins w:id="1068" w:author="Patrick Ames" w:date="2020-11-10T08:05:00Z">
        <w:r w:rsidR="00C3109E">
          <w:t>ratings</w:t>
        </w:r>
        <w:r w:rsidR="00C3109E" w:rsidRPr="00C3109E">
          <w:t xml:space="preserve"> </w:t>
        </w:r>
      </w:ins>
      <w:r w:rsidRPr="00C3109E">
        <w:t xml:space="preserve">with </w:t>
      </w:r>
      <w:ins w:id="1069" w:author="Patrick Ames" w:date="2020-11-10T08:05:00Z">
        <w:r w:rsidR="00C3109E">
          <w:t>the</w:t>
        </w:r>
      </w:ins>
      <w:del w:id="1070" w:author="Patrick Ames" w:date="2020-11-10T08:05:00Z">
        <w:r w:rsidRPr="00C3109E" w:rsidDel="00C3109E">
          <w:delText>a</w:delText>
        </w:r>
      </w:del>
      <w:r w:rsidRPr="00C3109E">
        <w:t xml:space="preserve"> same DPDK vRouter configuration is higher when an UDP overlay protocol is chosen instead of MPLS over GRE.</w:t>
      </w:r>
    </w:p>
    <w:p w14:paraId="3C03F088" w14:textId="69794A02" w:rsidR="004E1954" w:rsidRPr="00C3109E" w:rsidDel="00C3109E" w:rsidRDefault="004E1954" w:rsidP="00C3109E">
      <w:pPr>
        <w:pStyle w:val="BodyText"/>
        <w:rPr>
          <w:del w:id="1071" w:author="Patrick Ames" w:date="2020-11-10T08:05:00Z"/>
        </w:rPr>
        <w:pPrChange w:id="1072" w:author="Patrick Ames" w:date="2020-11-10T08:04:00Z">
          <w:pPr>
            <w:pStyle w:val="BodyText"/>
            <w:spacing w:before="0" w:after="0"/>
          </w:pPr>
        </w:pPrChange>
      </w:pPr>
    </w:p>
    <w:p w14:paraId="7CF2B8E4" w14:textId="77777777" w:rsidR="004E1954" w:rsidRPr="00C82C58" w:rsidRDefault="004E1954" w:rsidP="004E1954">
      <w:pPr>
        <w:pStyle w:val="Heading3"/>
        <w:rPr>
          <w:lang w:val="fr-FR"/>
        </w:rPr>
      </w:pPr>
      <w:bookmarkStart w:id="1073" w:name="_Toc54881618"/>
      <w:r w:rsidRPr="00C82C58">
        <w:rPr>
          <w:lang w:val="fr-FR"/>
        </w:rPr>
        <w:t>Single Queue versus Multi-Queue NIC</w:t>
      </w:r>
      <w:bookmarkEnd w:id="949"/>
      <w:bookmarkEnd w:id="1073"/>
    </w:p>
    <w:p w14:paraId="06ABFB18" w14:textId="63AEE699" w:rsidR="004E1954" w:rsidDel="00C3109E" w:rsidRDefault="00C3109E" w:rsidP="00C3109E">
      <w:pPr>
        <w:pStyle w:val="BodyText"/>
        <w:rPr>
          <w:del w:id="1074" w:author="Patrick Ames" w:date="2020-11-10T08:06:00Z"/>
          <w:lang w:val="en-GB"/>
        </w:rPr>
        <w:pPrChange w:id="1075" w:author="Patrick Ames" w:date="2020-11-10T08:04:00Z">
          <w:pPr>
            <w:pStyle w:val="BodyText"/>
            <w:spacing w:before="0" w:after="0"/>
          </w:pPr>
        </w:pPrChange>
      </w:pPr>
      <w:bookmarkStart w:id="1076" w:name="_Hlk51189936"/>
      <w:bookmarkStart w:id="1077" w:name="OLE_LINK1"/>
      <w:ins w:id="1078" w:author="Patrick Ames" w:date="2020-11-10T08:06:00Z">
        <w:r>
          <w:rPr>
            <w:lang w:val="en-GB"/>
          </w:rPr>
          <w:t xml:space="preserve">An </w:t>
        </w:r>
      </w:ins>
      <w:r w:rsidR="004E1954" w:rsidRPr="00C82C58">
        <w:rPr>
          <w:lang w:val="en-GB"/>
        </w:rPr>
        <w:t xml:space="preserve">NIC connected to </w:t>
      </w:r>
      <w:ins w:id="1079" w:author="Patrick Ames" w:date="2020-11-10T08:06:00Z">
        <w:r>
          <w:rPr>
            <w:lang w:val="en-GB"/>
          </w:rPr>
          <w:t xml:space="preserve">a </w:t>
        </w:r>
      </w:ins>
      <w:r w:rsidR="004E1954" w:rsidRPr="00C82C58">
        <w:rPr>
          <w:lang w:val="en-GB"/>
        </w:rPr>
        <w:t>v</w:t>
      </w:r>
      <w:r w:rsidR="004E1954">
        <w:rPr>
          <w:lang w:val="en-GB"/>
        </w:rPr>
        <w:t>R</w:t>
      </w:r>
      <w:r w:rsidR="004E1954" w:rsidRPr="00C82C58">
        <w:rPr>
          <w:lang w:val="en-GB"/>
        </w:rPr>
        <w:t xml:space="preserve">outer </w:t>
      </w:r>
      <w:r w:rsidR="004E1954">
        <w:rPr>
          <w:lang w:val="en-GB"/>
        </w:rPr>
        <w:t>can be configured to several queues</w:t>
      </w:r>
      <w:bookmarkEnd w:id="1076"/>
      <w:bookmarkEnd w:id="1077"/>
      <w:r w:rsidR="004E1954">
        <w:rPr>
          <w:lang w:val="en-GB"/>
        </w:rPr>
        <w:t>.</w:t>
      </w:r>
      <w:ins w:id="1080" w:author="Patrick Ames" w:date="2020-11-10T08:06:00Z">
        <w:r>
          <w:rPr>
            <w:lang w:val="en-GB"/>
          </w:rPr>
          <w:t xml:space="preserve"> </w:t>
        </w:r>
      </w:ins>
    </w:p>
    <w:p w14:paraId="0ECC695D" w14:textId="77777777" w:rsidR="004E1954" w:rsidRDefault="004E1954" w:rsidP="00C3109E">
      <w:pPr>
        <w:pStyle w:val="BodyText"/>
        <w:rPr>
          <w:lang w:val="en-GB"/>
        </w:rPr>
        <w:pPrChange w:id="1081" w:author="Patrick Ames" w:date="2020-11-10T08:04:00Z">
          <w:pPr>
            <w:pStyle w:val="BodyText"/>
            <w:spacing w:before="0" w:after="0"/>
          </w:pPr>
        </w:pPrChange>
      </w:pPr>
      <w:r>
        <w:rPr>
          <w:lang w:val="en-GB"/>
        </w:rPr>
        <w:t xml:space="preserve">Each NIC queue is automatically pinned to a single vRouter polling and processing thread (lcore10 and higher). Consequently, when a NIC is configured with only a single Q, all incoming and outgoing packets are processed by a single vRouter polling and processing threads. </w:t>
      </w:r>
    </w:p>
    <w:p w14:paraId="52F2DD9D" w14:textId="293AC503" w:rsidR="004E1954" w:rsidDel="00C3109E" w:rsidRDefault="004E1954" w:rsidP="00C3109E">
      <w:pPr>
        <w:pStyle w:val="BodyText"/>
        <w:rPr>
          <w:del w:id="1082" w:author="Patrick Ames" w:date="2020-11-10T08:06:00Z"/>
          <w:lang w:val="en-GB"/>
        </w:rPr>
        <w:pPrChange w:id="1083" w:author="Patrick Ames" w:date="2020-11-10T08:04:00Z">
          <w:pPr>
            <w:pStyle w:val="BodyText"/>
            <w:spacing w:before="0" w:after="0"/>
          </w:pPr>
        </w:pPrChange>
      </w:pPr>
    </w:p>
    <w:p w14:paraId="4A2CBF27" w14:textId="2456359A" w:rsidR="004E1954" w:rsidRPr="00C82C58" w:rsidRDefault="004E1954" w:rsidP="00C3109E">
      <w:pPr>
        <w:pStyle w:val="BodyText"/>
        <w:rPr>
          <w:lang w:val="en-GB"/>
        </w:rPr>
        <w:pPrChange w:id="1084" w:author="Patrick Ames" w:date="2020-11-10T08:04:00Z">
          <w:pPr>
            <w:pStyle w:val="BodyText"/>
            <w:spacing w:before="0" w:after="0"/>
          </w:pPr>
        </w:pPrChange>
      </w:pPr>
      <w:r>
        <w:rPr>
          <w:lang w:val="en-GB"/>
        </w:rPr>
        <w:t>In order to avoid binding all single queue interfaces on the same polling and processing thread</w:t>
      </w:r>
      <w:del w:id="1085" w:author="Patrick Ames" w:date="2020-11-10T08:06:00Z">
        <w:r w:rsidDel="00C3109E">
          <w:rPr>
            <w:lang w:val="en-GB"/>
          </w:rPr>
          <w:delText xml:space="preserve">; </w:delText>
        </w:r>
      </w:del>
      <w:ins w:id="1086" w:author="Patrick Ames" w:date="2020-11-10T08:06:00Z">
        <w:r w:rsidR="00C3109E">
          <w:rPr>
            <w:lang w:val="en-GB"/>
          </w:rPr>
          <w:t>,</w:t>
        </w:r>
        <w:r w:rsidR="00C3109E">
          <w:rPr>
            <w:lang w:val="en-GB"/>
          </w:rPr>
          <w:t xml:space="preserve"> </w:t>
        </w:r>
      </w:ins>
      <w:r>
        <w:rPr>
          <w:lang w:val="en-GB"/>
        </w:rPr>
        <w:t xml:space="preserve">each interface queue is pinned to a distinct vRouter </w:t>
      </w:r>
      <w:proofErr w:type="spellStart"/>
      <w:r>
        <w:rPr>
          <w:lang w:val="en-GB"/>
        </w:rPr>
        <w:t>lcore</w:t>
      </w:r>
      <w:proofErr w:type="spellEnd"/>
      <w:r>
        <w:rPr>
          <w:lang w:val="en-GB"/>
        </w:rPr>
        <w:t xml:space="preserve"> </w:t>
      </w:r>
      <w:del w:id="1087" w:author="Patrick Ames" w:date="2020-11-10T08:06:00Z">
        <w:r w:rsidDel="00C3109E">
          <w:rPr>
            <w:lang w:val="en-GB"/>
          </w:rPr>
          <w:delText xml:space="preserve">into </w:delText>
        </w:r>
      </w:del>
      <w:proofErr w:type="gramStart"/>
      <w:ins w:id="1088" w:author="Patrick Ames" w:date="2020-11-10T08:06:00Z">
        <w:r w:rsidR="00C3109E">
          <w:rPr>
            <w:lang w:val="en-GB"/>
          </w:rPr>
          <w:t>in</w:t>
        </w:r>
        <w:r w:rsidR="00C3109E">
          <w:rPr>
            <w:lang w:val="en-GB"/>
          </w:rPr>
          <w:t xml:space="preserve"> </w:t>
        </w:r>
        <w:r w:rsidR="00C3109E">
          <w:rPr>
            <w:lang w:val="en-GB"/>
          </w:rPr>
          <w:t xml:space="preserve"> </w:t>
        </w:r>
      </w:ins>
      <w:r>
        <w:rPr>
          <w:lang w:val="en-GB"/>
        </w:rPr>
        <w:t>a</w:t>
      </w:r>
      <w:proofErr w:type="gramEnd"/>
      <w:r>
        <w:rPr>
          <w:lang w:val="en-GB"/>
        </w:rPr>
        <w:t xml:space="preserve"> round</w:t>
      </w:r>
      <w:ins w:id="1089" w:author="Patrick Ames" w:date="2020-11-10T08:07:00Z">
        <w:r w:rsidR="00C3109E">
          <w:rPr>
            <w:lang w:val="en-GB"/>
          </w:rPr>
          <w:t xml:space="preserve"> </w:t>
        </w:r>
      </w:ins>
      <w:del w:id="1090" w:author="Patrick Ames" w:date="2020-11-10T08:07:00Z">
        <w:r w:rsidDel="00C3109E">
          <w:rPr>
            <w:lang w:val="en-GB"/>
          </w:rPr>
          <w:delText xml:space="preserve"> </w:delText>
        </w:r>
      </w:del>
      <w:r>
        <w:rPr>
          <w:lang w:val="en-GB"/>
        </w:rPr>
        <w:t xml:space="preserve">robin manner when each interface is created. Single queue vif0/3 is automatically pinned to </w:t>
      </w:r>
      <w:proofErr w:type="spellStart"/>
      <w:r>
        <w:rPr>
          <w:lang w:val="en-GB"/>
        </w:rPr>
        <w:t>lcore</w:t>
      </w:r>
      <w:proofErr w:type="spellEnd"/>
      <w:r>
        <w:rPr>
          <w:lang w:val="en-GB"/>
        </w:rPr>
        <w:t xml:space="preserve"> 10, single queue vif0/4 is automatically pinned to </w:t>
      </w:r>
      <w:proofErr w:type="spellStart"/>
      <w:r>
        <w:rPr>
          <w:lang w:val="en-GB"/>
        </w:rPr>
        <w:t>lcore</w:t>
      </w:r>
      <w:proofErr w:type="spellEnd"/>
      <w:r>
        <w:rPr>
          <w:lang w:val="en-GB"/>
        </w:rPr>
        <w:t xml:space="preserve"> 11, and so on.</w:t>
      </w:r>
    </w:p>
    <w:p w14:paraId="31AE2352" w14:textId="7E49C21D" w:rsidR="004E1954" w:rsidRPr="00C82C58" w:rsidRDefault="004E1954" w:rsidP="00C3109E">
      <w:pPr>
        <w:pStyle w:val="BodyText"/>
        <w:rPr>
          <w:lang w:val="en-GB"/>
        </w:rPr>
        <w:pPrChange w:id="1091" w:author="Patrick Ames" w:date="2020-11-10T08:04:00Z">
          <w:pPr>
            <w:pStyle w:val="BodyText"/>
            <w:spacing w:before="0" w:after="0"/>
          </w:pPr>
        </w:pPrChange>
      </w:pPr>
      <w:r>
        <w:rPr>
          <w:lang w:val="en-GB"/>
        </w:rPr>
        <w:t xml:space="preserve">Hence the </w:t>
      </w:r>
      <w:proofErr w:type="spellStart"/>
      <w:r>
        <w:rPr>
          <w:lang w:val="en-GB"/>
        </w:rPr>
        <w:t>vRouter</w:t>
      </w:r>
      <w:ins w:id="1092" w:author="Patrick Ames" w:date="2020-11-10T08:07:00Z">
        <w:r w:rsidR="00C3109E">
          <w:rPr>
            <w:lang w:val="en-GB"/>
          </w:rPr>
          <w:t>’s</w:t>
        </w:r>
      </w:ins>
      <w:proofErr w:type="spellEnd"/>
      <w:r>
        <w:rPr>
          <w:lang w:val="en-GB"/>
        </w:rPr>
        <w:t xml:space="preserve"> </w:t>
      </w:r>
      <w:del w:id="1093" w:author="Patrick Ames" w:date="2020-11-10T08:07:00Z">
        <w:r w:rsidDel="00C3109E">
          <w:rPr>
            <w:lang w:val="en-GB"/>
          </w:rPr>
          <w:delText xml:space="preserve">whole </w:delText>
        </w:r>
      </w:del>
      <w:ins w:id="1094" w:author="Patrick Ames" w:date="2020-11-10T08:07:00Z">
        <w:r w:rsidR="00C3109E">
          <w:rPr>
            <w:lang w:val="en-GB"/>
          </w:rPr>
          <w:t>total</w:t>
        </w:r>
        <w:r w:rsidR="00C3109E">
          <w:rPr>
            <w:lang w:val="en-GB"/>
          </w:rPr>
          <w:t xml:space="preserve"> </w:t>
        </w:r>
      </w:ins>
      <w:r>
        <w:rPr>
          <w:lang w:val="en-GB"/>
        </w:rPr>
        <w:t xml:space="preserve">CPU power is automatically distributed among all the single queue interfaces. This distribution is automatically defined for each interface and is kept unchanged during </w:t>
      </w:r>
      <w:del w:id="1095" w:author="Patrick Ames" w:date="2020-11-10T08:07:00Z">
        <w:r w:rsidDel="00C3109E">
          <w:rPr>
            <w:lang w:val="en-GB"/>
          </w:rPr>
          <w:delText xml:space="preserve">all </w:delText>
        </w:r>
      </w:del>
      <w:r>
        <w:rPr>
          <w:lang w:val="en-GB"/>
        </w:rPr>
        <w:t>the interface</w:t>
      </w:r>
      <w:ins w:id="1096" w:author="Patrick Ames" w:date="2020-11-10T08:07:00Z">
        <w:r w:rsidR="00C3109E">
          <w:rPr>
            <w:lang w:val="en-GB"/>
          </w:rPr>
          <w:t>’s</w:t>
        </w:r>
      </w:ins>
      <w:r>
        <w:rPr>
          <w:lang w:val="en-GB"/>
        </w:rPr>
        <w:t xml:space="preserve"> </w:t>
      </w:r>
      <w:del w:id="1097" w:author="Patrick Ames" w:date="2020-11-10T08:07:00Z">
        <w:r w:rsidDel="00C3109E">
          <w:rPr>
            <w:lang w:val="en-GB"/>
          </w:rPr>
          <w:delText xml:space="preserve">life </w:delText>
        </w:r>
      </w:del>
      <w:r>
        <w:rPr>
          <w:lang w:val="en-GB"/>
        </w:rPr>
        <w:t>duration.</w:t>
      </w:r>
    </w:p>
    <w:p w14:paraId="008DC6B4" w14:textId="4609CE4B" w:rsidR="004E1954" w:rsidDel="00C3109E" w:rsidRDefault="004E1954" w:rsidP="00C3109E">
      <w:pPr>
        <w:pStyle w:val="BodyText"/>
        <w:rPr>
          <w:del w:id="1098" w:author="Patrick Ames" w:date="2020-11-10T08:07:00Z"/>
          <w:lang w:val="en-GB"/>
        </w:rPr>
        <w:pPrChange w:id="1099" w:author="Patrick Ames" w:date="2020-11-10T08:04:00Z">
          <w:pPr>
            <w:pStyle w:val="BodyText"/>
            <w:spacing w:before="0" w:after="0"/>
          </w:pPr>
        </w:pPrChange>
      </w:pPr>
    </w:p>
    <w:p w14:paraId="5A0C868F" w14:textId="2DCDC890" w:rsidR="004E1954" w:rsidRDefault="004E1954" w:rsidP="00C3109E">
      <w:pPr>
        <w:pStyle w:val="BodyText"/>
        <w:rPr>
          <w:lang w:val="en-GB"/>
        </w:rPr>
        <w:pPrChange w:id="1100" w:author="Patrick Ames" w:date="2020-11-10T08:04:00Z">
          <w:pPr>
            <w:pStyle w:val="BodyText"/>
            <w:spacing w:before="0" w:after="0"/>
          </w:pPr>
        </w:pPrChange>
      </w:pPr>
      <w:r>
        <w:rPr>
          <w:lang w:val="en-GB"/>
        </w:rPr>
        <w:t>When a NIC is configured with several queues, each single queue is bound to a distinct polling and processing thread (</w:t>
      </w:r>
      <w:proofErr w:type="spellStart"/>
      <w:r>
        <w:rPr>
          <w:lang w:val="en-GB"/>
        </w:rPr>
        <w:t>lcore</w:t>
      </w:r>
      <w:proofErr w:type="spellEnd"/>
      <w:r>
        <w:rPr>
          <w:lang w:val="en-GB"/>
        </w:rPr>
        <w:t xml:space="preserve">). Hence the vRouter </w:t>
      </w:r>
      <w:del w:id="1101" w:author="Patrick Ames" w:date="2020-11-10T08:08:00Z">
        <w:r w:rsidDel="00C3109E">
          <w:rPr>
            <w:lang w:val="en-GB"/>
          </w:rPr>
          <w:delText xml:space="preserve">whole </w:delText>
        </w:r>
      </w:del>
      <w:ins w:id="1102" w:author="Patrick Ames" w:date="2020-11-10T08:08:00Z">
        <w:r w:rsidR="00C3109E">
          <w:rPr>
            <w:lang w:val="en-GB"/>
          </w:rPr>
          <w:t>total</w:t>
        </w:r>
        <w:r w:rsidR="00C3109E">
          <w:rPr>
            <w:lang w:val="en-GB"/>
          </w:rPr>
          <w:t xml:space="preserve"> </w:t>
        </w:r>
      </w:ins>
      <w:r>
        <w:rPr>
          <w:lang w:val="en-GB"/>
        </w:rPr>
        <w:t>CPU power is automatically distributed among all the queues o</w:t>
      </w:r>
      <w:r w:rsidR="004474C5">
        <w:rPr>
          <w:lang w:val="en-GB"/>
        </w:rPr>
        <w:t>n</w:t>
      </w:r>
      <w:r>
        <w:rPr>
          <w:lang w:val="en-GB"/>
        </w:rPr>
        <w:t xml:space="preserve"> each multi</w:t>
      </w:r>
      <w:ins w:id="1103" w:author="Patrick Ames" w:date="2020-11-10T08:08:00Z">
        <w:r w:rsidR="00C3109E">
          <w:rPr>
            <w:lang w:val="en-GB"/>
          </w:rPr>
          <w:t>-</w:t>
        </w:r>
      </w:ins>
      <w:del w:id="1104" w:author="Patrick Ames" w:date="2020-11-10T08:08:00Z">
        <w:r w:rsidDel="00C3109E">
          <w:rPr>
            <w:lang w:val="en-GB"/>
          </w:rPr>
          <w:delText xml:space="preserve"> </w:delText>
        </w:r>
      </w:del>
      <w:r>
        <w:rPr>
          <w:lang w:val="en-GB"/>
        </w:rPr>
        <w:t>queue interface.</w:t>
      </w:r>
    </w:p>
    <w:p w14:paraId="2D930B5F" w14:textId="6F5CB402" w:rsidR="004E1954" w:rsidDel="00C3109E" w:rsidRDefault="004E1954" w:rsidP="00C3109E">
      <w:pPr>
        <w:pStyle w:val="BodyText"/>
        <w:rPr>
          <w:del w:id="1105" w:author="Patrick Ames" w:date="2020-11-10T08:08:00Z"/>
          <w:lang w:val="en-GB"/>
        </w:rPr>
        <w:pPrChange w:id="1106" w:author="Patrick Ames" w:date="2020-11-10T08:04:00Z">
          <w:pPr>
            <w:pStyle w:val="BodyText"/>
            <w:spacing w:before="0" w:after="0"/>
          </w:pPr>
        </w:pPrChange>
      </w:pPr>
    </w:p>
    <w:p w14:paraId="7D27FE45" w14:textId="4D9ABA67" w:rsidR="004E1954" w:rsidRDefault="004E1954" w:rsidP="00C3109E">
      <w:pPr>
        <w:pStyle w:val="BodyText"/>
        <w:rPr>
          <w:lang w:val="en-GB"/>
        </w:rPr>
        <w:pPrChange w:id="1107" w:author="Patrick Ames" w:date="2020-11-10T08:04:00Z">
          <w:pPr>
            <w:pStyle w:val="BodyText"/>
            <w:spacing w:before="0" w:after="0"/>
          </w:pPr>
        </w:pPrChange>
      </w:pPr>
      <w:r>
        <w:rPr>
          <w:lang w:val="en-GB"/>
        </w:rPr>
        <w:t>Even if there is no hard rule that prevent</w:t>
      </w:r>
      <w:ins w:id="1108" w:author="Patrick Ames" w:date="2020-11-10T08:08:00Z">
        <w:r w:rsidR="00C3109E">
          <w:rPr>
            <w:lang w:val="en-GB"/>
          </w:rPr>
          <w:t>s</w:t>
        </w:r>
      </w:ins>
      <w:r>
        <w:rPr>
          <w:lang w:val="en-GB"/>
        </w:rPr>
        <w:t xml:space="preserve"> a user to configure a different number of queue</w:t>
      </w:r>
      <w:ins w:id="1109" w:author="Patrick Ames" w:date="2020-11-10T08:08:00Z">
        <w:r w:rsidR="00C3109E">
          <w:rPr>
            <w:lang w:val="en-GB"/>
          </w:rPr>
          <w:t>s</w:t>
        </w:r>
      </w:ins>
      <w:r>
        <w:rPr>
          <w:lang w:val="en-GB"/>
        </w:rPr>
        <w:t xml:space="preserve"> on a NIC</w:t>
      </w:r>
      <w:ins w:id="1110" w:author="Patrick Ames" w:date="2020-11-10T08:09:00Z">
        <w:r w:rsidR="00C3109E">
          <w:rPr>
            <w:lang w:val="en-GB"/>
          </w:rPr>
          <w:t>,</w:t>
        </w:r>
      </w:ins>
      <w:r>
        <w:rPr>
          <w:lang w:val="en-GB"/>
        </w:rPr>
        <w:t xml:space="preserve"> as the number of </w:t>
      </w:r>
      <w:proofErr w:type="spellStart"/>
      <w:r>
        <w:rPr>
          <w:lang w:val="en-GB"/>
        </w:rPr>
        <w:t>lcores</w:t>
      </w:r>
      <w:proofErr w:type="spellEnd"/>
      <w:r>
        <w:rPr>
          <w:lang w:val="en-GB"/>
        </w:rPr>
        <w:t xml:space="preserve"> (polling and processing threads) configured on the vRouter</w:t>
      </w:r>
      <w:del w:id="1111" w:author="Patrick Ames" w:date="2020-11-10T08:09:00Z">
        <w:r w:rsidDel="00C3109E">
          <w:rPr>
            <w:lang w:val="en-GB"/>
          </w:rPr>
          <w:delText xml:space="preserve">; </w:delText>
        </w:r>
      </w:del>
      <w:ins w:id="1112" w:author="Patrick Ames" w:date="2020-11-10T08:09:00Z">
        <w:r w:rsidR="00C3109E">
          <w:rPr>
            <w:lang w:val="en-GB"/>
          </w:rPr>
          <w:t>,</w:t>
        </w:r>
        <w:r w:rsidR="00C3109E">
          <w:rPr>
            <w:lang w:val="en-GB"/>
          </w:rPr>
          <w:t xml:space="preserve"> </w:t>
        </w:r>
      </w:ins>
      <w:r>
        <w:rPr>
          <w:lang w:val="en-GB"/>
        </w:rPr>
        <w:t xml:space="preserve">the best scenario is to configure each multi queue NIC with </w:t>
      </w:r>
      <w:r w:rsidR="00936F94">
        <w:rPr>
          <w:lang w:val="en-GB"/>
        </w:rPr>
        <w:t>the</w:t>
      </w:r>
      <w:r>
        <w:rPr>
          <w:lang w:val="en-GB"/>
        </w:rPr>
        <w:t xml:space="preserve"> same number of </w:t>
      </w:r>
      <w:r>
        <w:rPr>
          <w:lang w:val="en-GB"/>
        </w:rPr>
        <w:lastRenderedPageBreak/>
        <w:t>queue</w:t>
      </w:r>
      <w:ins w:id="1113" w:author="Patrick Ames" w:date="2020-11-10T08:09:00Z">
        <w:r w:rsidR="00C3109E">
          <w:rPr>
            <w:lang w:val="en-GB"/>
          </w:rPr>
          <w:t>s</w:t>
        </w:r>
      </w:ins>
      <w:r>
        <w:rPr>
          <w:lang w:val="en-GB"/>
        </w:rPr>
        <w:t xml:space="preserve"> as the number of configured polling and processing threads on the vRouter.</w:t>
      </w:r>
      <w:ins w:id="1114" w:author="Patrick Ames" w:date="2020-11-10T08:09:00Z">
        <w:r w:rsidR="00C3109E">
          <w:rPr>
            <w:lang w:val="en-GB"/>
          </w:rPr>
          <w:t xml:space="preserve"> See Figure </w:t>
        </w:r>
      </w:ins>
      <w:ins w:id="1115" w:author="Patrick Ames" w:date="2020-11-10T08:10:00Z">
        <w:r w:rsidR="00C3109E">
          <w:rPr>
            <w:lang w:val="en-GB"/>
          </w:rPr>
          <w:t>3.17.</w:t>
        </w:r>
      </w:ins>
    </w:p>
    <w:p w14:paraId="02529734" w14:textId="779B5370" w:rsidR="004E1954" w:rsidRPr="00C82C58" w:rsidDel="00C3109E" w:rsidRDefault="004E1954" w:rsidP="00C3109E">
      <w:pPr>
        <w:pStyle w:val="BodyText"/>
        <w:rPr>
          <w:del w:id="1116" w:author="Patrick Ames" w:date="2020-11-10T08:10:00Z"/>
          <w:lang w:val="en-GB"/>
        </w:rPr>
        <w:pPrChange w:id="1117" w:author="Patrick Ames" w:date="2020-11-10T08:04:00Z">
          <w:pPr>
            <w:pStyle w:val="BodyText"/>
            <w:spacing w:before="0" w:after="0"/>
          </w:pPr>
        </w:pPrChange>
      </w:pPr>
    </w:p>
    <w:p w14:paraId="357F5C5D" w14:textId="347D61A5" w:rsidR="004E1954" w:rsidRDefault="004E1954" w:rsidP="004E1954">
      <w:pPr>
        <w:pStyle w:val="BodyText"/>
        <w:spacing w:before="0" w:after="0"/>
      </w:pPr>
      <w:r>
        <w:rPr>
          <w:noProof/>
        </w:rPr>
        <w:drawing>
          <wp:inline distT="0" distB="0" distL="0" distR="0" wp14:anchorId="64CDAF00" wp14:editId="1E62199D">
            <wp:extent cx="5756275" cy="5257800"/>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6275" cy="5257800"/>
                    </a:xfrm>
                    <a:prstGeom prst="rect">
                      <a:avLst/>
                    </a:prstGeom>
                    <a:noFill/>
                    <a:ln>
                      <a:noFill/>
                    </a:ln>
                  </pic:spPr>
                </pic:pic>
              </a:graphicData>
            </a:graphic>
          </wp:inline>
        </w:drawing>
      </w:r>
    </w:p>
    <w:p w14:paraId="5D6C8E52" w14:textId="77777777" w:rsidR="00C3109E" w:rsidRPr="00C82C58" w:rsidRDefault="00C3109E" w:rsidP="00C3109E">
      <w:pPr>
        <w:pStyle w:val="BodyText"/>
        <w:rPr>
          <w:ins w:id="1118" w:author="Patrick Ames" w:date="2020-11-10T08:10:00Z"/>
          <w:lang w:val="fr-FR"/>
        </w:rPr>
        <w:pPrChange w:id="1119" w:author="Patrick Ames" w:date="2020-11-10T08:11:00Z">
          <w:pPr>
            <w:pStyle w:val="Heading3"/>
          </w:pPr>
        </w:pPrChange>
      </w:pPr>
      <w:ins w:id="1120" w:author="Patrick Ames" w:date="2020-11-10T08:10:00Z">
        <w:r>
          <w:t>Figure 3.17</w:t>
        </w:r>
        <w:r>
          <w:tab/>
        </w:r>
        <w:r w:rsidRPr="00C82C58">
          <w:rPr>
            <w:lang w:val="fr-FR"/>
          </w:rPr>
          <w:t>Single Queue versus Multi-Queue NIC</w:t>
        </w:r>
      </w:ins>
    </w:p>
    <w:p w14:paraId="720737A6" w14:textId="2D51F7EF" w:rsidR="004E1954" w:rsidDel="00C3109E" w:rsidRDefault="004E1954" w:rsidP="00C3109E">
      <w:pPr>
        <w:pStyle w:val="BodyText"/>
        <w:rPr>
          <w:del w:id="1121" w:author="Patrick Ames" w:date="2020-11-10T08:11:00Z"/>
        </w:rPr>
        <w:pPrChange w:id="1122" w:author="Patrick Ames" w:date="2020-11-10T08:11:00Z">
          <w:pPr>
            <w:pStyle w:val="BodyText"/>
            <w:spacing w:before="0" w:after="0"/>
          </w:pPr>
        </w:pPrChange>
      </w:pPr>
    </w:p>
    <w:p w14:paraId="19EEC050" w14:textId="659E2A2A" w:rsidR="004E1954" w:rsidRDefault="004E1954" w:rsidP="004E1954">
      <w:pPr>
        <w:pStyle w:val="BodyText"/>
        <w:spacing w:before="0" w:after="0"/>
      </w:pPr>
      <w:r>
        <w:t>NOTE</w:t>
      </w:r>
      <w:del w:id="1123" w:author="Patrick Ames" w:date="2020-11-10T08:11:00Z">
        <w:r w:rsidDel="00C3109E">
          <w:delText xml:space="preserve">: </w:delText>
        </w:r>
      </w:del>
      <w:ins w:id="1124" w:author="Patrick Ames" w:date="2020-11-10T08:11:00Z">
        <w:r w:rsidR="00C3109E">
          <w:tab/>
        </w:r>
      </w:ins>
      <w:del w:id="1125" w:author="Patrick Ames" w:date="2020-11-10T08:11:00Z">
        <w:r w:rsidDel="00C3109E">
          <w:delText xml:space="preserve">We </w:delText>
        </w:r>
      </w:del>
      <w:ins w:id="1126" w:author="Patrick Ames" w:date="2020-11-10T08:11:00Z">
        <w:r w:rsidR="00C3109E">
          <w:t>You</w:t>
        </w:r>
        <w:r w:rsidR="00C3109E">
          <w:t xml:space="preserve"> </w:t>
        </w:r>
      </w:ins>
      <w:r>
        <w:t xml:space="preserve">also have to take into consideration that </w:t>
      </w:r>
      <w:del w:id="1127" w:author="Patrick Ames" w:date="2020-11-10T08:11:00Z">
        <w:r w:rsidDel="00C3109E">
          <w:delText xml:space="preserve">currently </w:delText>
        </w:r>
      </w:del>
      <w:r>
        <w:t xml:space="preserve">the </w:t>
      </w:r>
      <w:ins w:id="1128" w:author="Patrick Ames" w:date="2020-11-10T08:11:00Z">
        <w:r w:rsidR="00C3109E">
          <w:t xml:space="preserve">current </w:t>
        </w:r>
      </w:ins>
      <w:r>
        <w:t>DPDK vRouter is unable to process correctly a multi</w:t>
      </w:r>
      <w:ins w:id="1129" w:author="Patrick Ames" w:date="2020-11-10T08:11:00Z">
        <w:r w:rsidR="00C3109E">
          <w:t>-</w:t>
        </w:r>
      </w:ins>
      <w:del w:id="1130" w:author="Patrick Ames" w:date="2020-11-10T08:11:00Z">
        <w:r w:rsidDel="00C3109E">
          <w:delText xml:space="preserve"> </w:delText>
        </w:r>
      </w:del>
      <w:r>
        <w:t xml:space="preserve">queue </w:t>
      </w:r>
      <w:proofErr w:type="spellStart"/>
      <w:r w:rsidR="00760A47">
        <w:t>v</w:t>
      </w:r>
      <w:r>
        <w:t>NIC</w:t>
      </w:r>
      <w:proofErr w:type="spellEnd"/>
      <w:r>
        <w:t xml:space="preserve"> which is configured with more queues than the number of </w:t>
      </w:r>
      <w:r>
        <w:rPr>
          <w:lang w:val="en-GB"/>
        </w:rPr>
        <w:t>polling and processing</w:t>
      </w:r>
      <w:r>
        <w:t xml:space="preserve"> threads configured on the vRouter.</w:t>
      </w:r>
    </w:p>
    <w:p w14:paraId="77546AD7" w14:textId="631CEC1D" w:rsidR="004E1954" w:rsidDel="00C3109E" w:rsidRDefault="004E1954" w:rsidP="004E1954">
      <w:pPr>
        <w:pStyle w:val="BodyText"/>
        <w:spacing w:before="0" w:after="0"/>
        <w:rPr>
          <w:del w:id="1131" w:author="Patrick Ames" w:date="2020-11-10T08:11:00Z"/>
        </w:rPr>
      </w:pPr>
    </w:p>
    <w:p w14:paraId="7C93B9A1" w14:textId="074ACB46" w:rsidR="004E1954" w:rsidDel="00C3109E" w:rsidRDefault="004E1954" w:rsidP="004E1954">
      <w:pPr>
        <w:spacing w:after="160" w:line="259" w:lineRule="auto"/>
        <w:rPr>
          <w:del w:id="1132" w:author="Patrick Ames" w:date="2020-11-10T08:11:00Z"/>
        </w:rPr>
      </w:pPr>
      <w:del w:id="1133" w:author="Patrick Ames" w:date="2020-11-10T08:11:00Z">
        <w:r w:rsidDel="00C3109E">
          <w:br w:type="page"/>
        </w:r>
      </w:del>
    </w:p>
    <w:p w14:paraId="4A455BAF" w14:textId="473EFB54" w:rsidR="004E1954" w:rsidRDefault="004E1954" w:rsidP="004E1954">
      <w:pPr>
        <w:pStyle w:val="Heading2"/>
      </w:pPr>
      <w:bookmarkStart w:id="1134" w:name="_Toc51017292"/>
      <w:bookmarkStart w:id="1135" w:name="_Toc54881619"/>
      <w:r>
        <w:t xml:space="preserve">Supported </w:t>
      </w:r>
      <w:del w:id="1136" w:author="Patrick Ames" w:date="2020-11-10T08:11:00Z">
        <w:r w:rsidDel="00C3109E">
          <w:delText>scenarios</w:delText>
        </w:r>
      </w:del>
      <w:bookmarkEnd w:id="1134"/>
      <w:bookmarkEnd w:id="1135"/>
      <w:ins w:id="1137" w:author="Patrick Ames" w:date="2020-11-10T08:11:00Z">
        <w:r w:rsidR="00C3109E">
          <w:t>S</w:t>
        </w:r>
        <w:r w:rsidR="00C3109E">
          <w:t>cenarios</w:t>
        </w:r>
      </w:ins>
    </w:p>
    <w:p w14:paraId="61DB2EB3" w14:textId="55984E88" w:rsidR="004E1954" w:rsidDel="00C3109E" w:rsidRDefault="004E1954" w:rsidP="004E1954">
      <w:pPr>
        <w:pStyle w:val="BodyText"/>
        <w:spacing w:before="0" w:after="0"/>
        <w:rPr>
          <w:del w:id="1138" w:author="Patrick Ames" w:date="2020-11-10T08:11:00Z"/>
        </w:rPr>
      </w:pPr>
    </w:p>
    <w:p w14:paraId="309B78F9" w14:textId="296A29F2" w:rsidR="004E1954" w:rsidRDefault="00523581" w:rsidP="004E1954">
      <w:pPr>
        <w:pStyle w:val="BodyText"/>
        <w:spacing w:before="0" w:after="0"/>
        <w:rPr>
          <w:lang w:val="en-GB"/>
        </w:rPr>
      </w:pPr>
      <w:r>
        <w:rPr>
          <w:lang w:val="en-GB"/>
        </w:rPr>
        <w:t>C</w:t>
      </w:r>
      <w:r w:rsidR="004E1954" w:rsidRPr="001B23EC">
        <w:rPr>
          <w:lang w:val="en-GB"/>
        </w:rPr>
        <w:t>ontrail DPDK v</w:t>
      </w:r>
      <w:r w:rsidR="004E1954">
        <w:rPr>
          <w:lang w:val="en-GB"/>
        </w:rPr>
        <w:t>R</w:t>
      </w:r>
      <w:r w:rsidR="004E1954" w:rsidRPr="001B23EC">
        <w:rPr>
          <w:lang w:val="en-GB"/>
        </w:rPr>
        <w:t xml:space="preserve">outer </w:t>
      </w:r>
      <w:r w:rsidR="004E1954">
        <w:rPr>
          <w:lang w:val="en-GB"/>
        </w:rPr>
        <w:t xml:space="preserve">is able to collect DPDK virtual machines as well as Linux Kernel </w:t>
      </w:r>
      <w:r w:rsidR="004E1954" w:rsidRPr="00C3109E">
        <w:rPr>
          <w:rPrChange w:id="1139" w:author="Patrick Ames" w:date="2020-11-10T08:11:00Z">
            <w:rPr>
              <w:lang w:val="en-GB"/>
            </w:rPr>
          </w:rPrChange>
        </w:rPr>
        <w:t>packet processing virtual machines. Likewise, a contrail Kernel vRouter is also able to collect both DPDK and non</w:t>
      </w:r>
      <w:r w:rsidR="004E1954">
        <w:rPr>
          <w:lang w:val="en-GB"/>
        </w:rPr>
        <w:t xml:space="preserve"> DPDK virtual machines.</w:t>
      </w:r>
    </w:p>
    <w:p w14:paraId="577CAA2B" w14:textId="77777777" w:rsidR="004E1954" w:rsidRDefault="004E1954" w:rsidP="004E1954">
      <w:pPr>
        <w:pStyle w:val="BodyText"/>
        <w:spacing w:before="0" w:after="0"/>
        <w:rPr>
          <w:lang w:val="en-GB"/>
        </w:rPr>
      </w:pPr>
    </w:p>
    <w:p w14:paraId="649918EC" w14:textId="02882F06" w:rsidR="004E1954" w:rsidRDefault="004E1954" w:rsidP="004E1954">
      <w:pPr>
        <w:pStyle w:val="BodyText"/>
        <w:spacing w:before="0" w:after="0"/>
      </w:pPr>
      <w:r>
        <w:rPr>
          <w:noProof/>
        </w:rPr>
        <w:lastRenderedPageBreak/>
        <w:drawing>
          <wp:inline distT="0" distB="0" distL="0" distR="0" wp14:anchorId="41BF7D2C" wp14:editId="1944E169">
            <wp:extent cx="5761990" cy="4789170"/>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1990" cy="4789170"/>
                    </a:xfrm>
                    <a:prstGeom prst="rect">
                      <a:avLst/>
                    </a:prstGeom>
                    <a:noFill/>
                    <a:ln>
                      <a:noFill/>
                    </a:ln>
                  </pic:spPr>
                </pic:pic>
              </a:graphicData>
            </a:graphic>
          </wp:inline>
        </w:drawing>
      </w:r>
    </w:p>
    <w:p w14:paraId="7EA629E5" w14:textId="07803D53" w:rsidR="00C3109E" w:rsidRPr="00C3109E" w:rsidRDefault="00C3109E" w:rsidP="00C3109E">
      <w:pPr>
        <w:pStyle w:val="BodyText"/>
        <w:pPrChange w:id="1140" w:author="Patrick Ames" w:date="2020-11-10T08:12:00Z">
          <w:pPr>
            <w:pStyle w:val="BodyText"/>
            <w:spacing w:before="0" w:after="0"/>
          </w:pPr>
        </w:pPrChange>
      </w:pPr>
      <w:ins w:id="1141" w:author="Patrick Ames" w:date="2020-11-10T08:11:00Z">
        <w:r w:rsidRPr="00C3109E">
          <w:t>Figure</w:t>
        </w:r>
      </w:ins>
      <w:ins w:id="1142" w:author="Patrick Ames" w:date="2020-11-10T08:12:00Z">
        <w:r w:rsidRPr="00C3109E">
          <w:t xml:space="preserve"> 3-18</w:t>
        </w:r>
        <w:r w:rsidRPr="00C3109E">
          <w:tab/>
        </w:r>
        <w:r>
          <w:t>Supported Scenarios</w:t>
        </w:r>
      </w:ins>
    </w:p>
    <w:p w14:paraId="120F85CC" w14:textId="7636FF92" w:rsidR="004E1954" w:rsidRPr="00C3109E" w:rsidRDefault="004E1954" w:rsidP="00C3109E">
      <w:pPr>
        <w:pStyle w:val="BodyText"/>
        <w:pPrChange w:id="1143" w:author="Patrick Ames" w:date="2020-11-10T08:12:00Z">
          <w:pPr>
            <w:pStyle w:val="BodyText"/>
            <w:spacing w:before="0" w:after="0"/>
          </w:pPr>
        </w:pPrChange>
      </w:pPr>
      <w:del w:id="1144" w:author="Patrick Ames" w:date="2020-11-10T08:12:00Z">
        <w:r w:rsidRPr="00C3109E" w:rsidDel="00C3109E">
          <w:delText xml:space="preserve">But </w:delText>
        </w:r>
      </w:del>
      <w:ins w:id="1145" w:author="Patrick Ames" w:date="2020-11-10T08:12:00Z">
        <w:r w:rsidR="00C3109E">
          <w:t xml:space="preserve">So </w:t>
        </w:r>
      </w:ins>
      <w:r w:rsidRPr="00C3109E">
        <w:t>only two scenarios really mak</w:t>
      </w:r>
      <w:r w:rsidR="00523581" w:rsidRPr="00C3109E">
        <w:t>e</w:t>
      </w:r>
      <w:r w:rsidRPr="00C3109E">
        <w:t xml:space="preserve"> sense:</w:t>
      </w:r>
    </w:p>
    <w:p w14:paraId="788C9DED" w14:textId="77777777" w:rsidR="004E1954" w:rsidRDefault="004E1954" w:rsidP="00014EE0">
      <w:pPr>
        <w:pStyle w:val="BodyText"/>
        <w:numPr>
          <w:ilvl w:val="0"/>
          <w:numId w:val="1"/>
        </w:numPr>
        <w:spacing w:before="0" w:after="0"/>
        <w:rPr>
          <w:lang w:val="fr-FR"/>
        </w:rPr>
      </w:pPr>
      <w:proofErr w:type="spellStart"/>
      <w:r w:rsidRPr="001B23EC">
        <w:rPr>
          <w:lang w:val="fr-FR"/>
        </w:rPr>
        <w:t>Kernel</w:t>
      </w:r>
      <w:proofErr w:type="spellEnd"/>
      <w:r w:rsidRPr="001B23EC">
        <w:rPr>
          <w:lang w:val="fr-FR"/>
        </w:rPr>
        <w:t xml:space="preserve"> mode v</w:t>
      </w:r>
      <w:r>
        <w:rPr>
          <w:lang w:val="fr-FR"/>
        </w:rPr>
        <w:t>R</w:t>
      </w:r>
      <w:r w:rsidRPr="001B23EC">
        <w:rPr>
          <w:lang w:val="fr-FR"/>
        </w:rPr>
        <w:t xml:space="preserve">outer </w:t>
      </w:r>
      <w:proofErr w:type="spellStart"/>
      <w:r w:rsidRPr="001B23EC">
        <w:rPr>
          <w:lang w:val="fr-FR"/>
        </w:rPr>
        <w:t>collecting</w:t>
      </w:r>
      <w:proofErr w:type="spellEnd"/>
      <w:r w:rsidRPr="001B23EC">
        <w:rPr>
          <w:lang w:val="fr-FR"/>
        </w:rPr>
        <w:t xml:space="preserve"> </w:t>
      </w:r>
      <w:proofErr w:type="spellStart"/>
      <w:r w:rsidRPr="001B23EC">
        <w:rPr>
          <w:lang w:val="fr-FR"/>
        </w:rPr>
        <w:t>K</w:t>
      </w:r>
      <w:r>
        <w:rPr>
          <w:lang w:val="fr-FR"/>
        </w:rPr>
        <w:t>ernel</w:t>
      </w:r>
      <w:proofErr w:type="spellEnd"/>
      <w:r>
        <w:rPr>
          <w:lang w:val="fr-FR"/>
        </w:rPr>
        <w:t xml:space="preserve"> mode </w:t>
      </w:r>
      <w:proofErr w:type="spellStart"/>
      <w:r>
        <w:rPr>
          <w:lang w:val="fr-FR"/>
        </w:rPr>
        <w:t>virtual</w:t>
      </w:r>
      <w:proofErr w:type="spellEnd"/>
      <w:r>
        <w:rPr>
          <w:lang w:val="fr-FR"/>
        </w:rPr>
        <w:t xml:space="preserve"> machines</w:t>
      </w:r>
    </w:p>
    <w:p w14:paraId="45937D7D" w14:textId="77777777" w:rsidR="004E1954" w:rsidRPr="001B23EC" w:rsidRDefault="004E1954" w:rsidP="00014EE0">
      <w:pPr>
        <w:pStyle w:val="BodyText"/>
        <w:numPr>
          <w:ilvl w:val="0"/>
          <w:numId w:val="1"/>
        </w:numPr>
        <w:spacing w:before="0" w:after="0"/>
        <w:rPr>
          <w:lang w:val="en-GB"/>
        </w:rPr>
      </w:pPr>
      <w:r w:rsidRPr="001B23EC">
        <w:rPr>
          <w:lang w:val="en-GB"/>
        </w:rPr>
        <w:t>DPDK v</w:t>
      </w:r>
      <w:r>
        <w:rPr>
          <w:lang w:val="en-GB"/>
        </w:rPr>
        <w:t>R</w:t>
      </w:r>
      <w:r w:rsidRPr="001B23EC">
        <w:rPr>
          <w:lang w:val="en-GB"/>
        </w:rPr>
        <w:t>outer collecting DPDK virtual machines</w:t>
      </w:r>
    </w:p>
    <w:p w14:paraId="46420FEF" w14:textId="2E588C1A" w:rsidR="004E1954" w:rsidRPr="00C3109E" w:rsidDel="00C3109E" w:rsidRDefault="004E1954" w:rsidP="00C3109E">
      <w:pPr>
        <w:pStyle w:val="BodyText"/>
        <w:rPr>
          <w:del w:id="1146" w:author="Patrick Ames" w:date="2020-11-10T08:12:00Z"/>
          <w:rPrChange w:id="1147" w:author="Patrick Ames" w:date="2020-11-10T08:12:00Z">
            <w:rPr>
              <w:del w:id="1148" w:author="Patrick Ames" w:date="2020-11-10T08:12:00Z"/>
              <w:lang w:val="en-GB"/>
            </w:rPr>
          </w:rPrChange>
        </w:rPr>
        <w:pPrChange w:id="1149" w:author="Patrick Ames" w:date="2020-11-10T08:12:00Z">
          <w:pPr>
            <w:pStyle w:val="BodyText"/>
            <w:spacing w:before="0" w:after="0"/>
          </w:pPr>
        </w:pPrChange>
      </w:pPr>
    </w:p>
    <w:p w14:paraId="6F6A1066" w14:textId="360A3333" w:rsidR="004E1954" w:rsidRPr="00C3109E" w:rsidRDefault="004E1954" w:rsidP="00C3109E">
      <w:pPr>
        <w:pStyle w:val="BodyText"/>
        <w:rPr>
          <w:rPrChange w:id="1150" w:author="Patrick Ames" w:date="2020-11-10T08:12:00Z">
            <w:rPr>
              <w:lang w:val="en-GB"/>
            </w:rPr>
          </w:rPrChange>
        </w:rPr>
        <w:pPrChange w:id="1151" w:author="Patrick Ames" w:date="2020-11-10T08:12:00Z">
          <w:pPr>
            <w:pStyle w:val="BodyText"/>
            <w:spacing w:before="0" w:after="0"/>
          </w:pPr>
        </w:pPrChange>
      </w:pPr>
      <w:r w:rsidRPr="00C3109E">
        <w:rPr>
          <w:rPrChange w:id="1152" w:author="Patrick Ames" w:date="2020-11-10T08:12:00Z">
            <w:rPr>
              <w:lang w:val="en-GB"/>
            </w:rPr>
          </w:rPrChange>
        </w:rPr>
        <w:t xml:space="preserve">In the Kernel scenario, both </w:t>
      </w:r>
      <w:del w:id="1153" w:author="Patrick Ames" w:date="2020-11-10T08:12:00Z">
        <w:r w:rsidRPr="00C3109E" w:rsidDel="00C3109E">
          <w:rPr>
            <w:rPrChange w:id="1154" w:author="Patrick Ames" w:date="2020-11-10T08:12:00Z">
              <w:rPr>
                <w:lang w:val="en-GB"/>
              </w:rPr>
            </w:rPrChange>
          </w:rPr>
          <w:delText>Virtual Machine</w:delText>
        </w:r>
      </w:del>
      <w:ins w:id="1155" w:author="Patrick Ames" w:date="2020-11-10T08:12:00Z">
        <w:r w:rsidR="00C3109E">
          <w:t>VM</w:t>
        </w:r>
      </w:ins>
      <w:r w:rsidRPr="00C3109E">
        <w:rPr>
          <w:rPrChange w:id="1156" w:author="Patrick Ames" w:date="2020-11-10T08:12:00Z">
            <w:rPr>
              <w:lang w:val="en-GB"/>
            </w:rPr>
          </w:rPrChange>
        </w:rPr>
        <w:t xml:space="preserve">s and Contrail vRouter work with a regular Linux TCP/IP stack using interrupt mode packet processing. They both suffer </w:t>
      </w:r>
      <w:r w:rsidR="00523581" w:rsidRPr="00C3109E">
        <w:rPr>
          <w:rPrChange w:id="1157" w:author="Patrick Ames" w:date="2020-11-10T08:12:00Z">
            <w:rPr>
              <w:lang w:val="en-GB"/>
            </w:rPr>
          </w:rPrChange>
        </w:rPr>
        <w:t>the</w:t>
      </w:r>
      <w:r w:rsidRPr="00C3109E">
        <w:rPr>
          <w:rPrChange w:id="1158" w:author="Patrick Ames" w:date="2020-11-10T08:12:00Z">
            <w:rPr>
              <w:lang w:val="en-GB"/>
            </w:rPr>
          </w:rPrChange>
        </w:rPr>
        <w:t xml:space="preserve"> same limitation</w:t>
      </w:r>
      <w:r w:rsidR="00523581" w:rsidRPr="00C3109E">
        <w:rPr>
          <w:rPrChange w:id="1159" w:author="Patrick Ames" w:date="2020-11-10T08:12:00Z">
            <w:rPr>
              <w:lang w:val="en-GB"/>
            </w:rPr>
          </w:rPrChange>
        </w:rPr>
        <w:t>s</w:t>
      </w:r>
      <w:r w:rsidRPr="00C3109E">
        <w:rPr>
          <w:rPrChange w:id="1160" w:author="Patrick Ames" w:date="2020-11-10T08:12:00Z">
            <w:rPr>
              <w:lang w:val="en-GB"/>
            </w:rPr>
          </w:rPrChange>
        </w:rPr>
        <w:t xml:space="preserve"> (packet processing does not scale due to interrupt mode) and the same advantages (</w:t>
      </w:r>
      <w:del w:id="1161" w:author="Patrick Ames" w:date="2020-11-10T08:13:00Z">
        <w:r w:rsidRPr="00C3109E" w:rsidDel="00C3109E">
          <w:rPr>
            <w:rPrChange w:id="1162" w:author="Patrick Ames" w:date="2020-11-10T08:12:00Z">
              <w:rPr>
                <w:lang w:val="en-GB"/>
              </w:rPr>
            </w:rPrChange>
          </w:rPr>
          <w:delText xml:space="preserve">it does </w:delText>
        </w:r>
      </w:del>
      <w:r w:rsidRPr="00C3109E">
        <w:rPr>
          <w:rPrChange w:id="1163" w:author="Patrick Ames" w:date="2020-11-10T08:12:00Z">
            <w:rPr>
              <w:lang w:val="en-GB"/>
            </w:rPr>
          </w:rPrChange>
        </w:rPr>
        <w:t>not require</w:t>
      </w:r>
      <w:ins w:id="1164" w:author="Patrick Ames" w:date="2020-11-10T08:13:00Z">
        <w:r w:rsidR="00C3109E">
          <w:t>d</w:t>
        </w:r>
      </w:ins>
      <w:r w:rsidRPr="00C3109E">
        <w:rPr>
          <w:rPrChange w:id="1165" w:author="Patrick Ames" w:date="2020-11-10T08:12:00Z">
            <w:rPr>
              <w:lang w:val="en-GB"/>
            </w:rPr>
          </w:rPrChange>
        </w:rPr>
        <w:t xml:space="preserve"> to book lots of CPU for packet processing). So this scenario is best to be used when the </w:t>
      </w:r>
      <w:del w:id="1166" w:author="Patrick Ames" w:date="2020-11-10T08:13:00Z">
        <w:r w:rsidRPr="00C3109E" w:rsidDel="00C3109E">
          <w:rPr>
            <w:rPrChange w:id="1167" w:author="Patrick Ames" w:date="2020-11-10T08:12:00Z">
              <w:rPr>
                <w:lang w:val="en-GB"/>
              </w:rPr>
            </w:rPrChange>
          </w:rPr>
          <w:delText>virtual machine</w:delText>
        </w:r>
      </w:del>
      <w:ins w:id="1168" w:author="Patrick Ames" w:date="2020-11-10T08:13:00Z">
        <w:r w:rsidR="00C3109E">
          <w:t>VM</w:t>
        </w:r>
      </w:ins>
      <w:r w:rsidRPr="00C3109E">
        <w:rPr>
          <w:rPrChange w:id="1169" w:author="Patrick Ames" w:date="2020-11-10T08:12:00Z">
            <w:rPr>
              <w:lang w:val="en-GB"/>
            </w:rPr>
          </w:rPrChange>
        </w:rPr>
        <w:t xml:space="preserve">s </w:t>
      </w:r>
      <w:r w:rsidR="00523581" w:rsidRPr="00C3109E">
        <w:rPr>
          <w:rPrChange w:id="1170" w:author="Patrick Ames" w:date="2020-11-10T08:12:00Z">
            <w:rPr>
              <w:lang w:val="en-GB"/>
            </w:rPr>
          </w:rPrChange>
        </w:rPr>
        <w:t>do</w:t>
      </w:r>
      <w:r w:rsidRPr="00C3109E">
        <w:rPr>
          <w:rPrChange w:id="1171" w:author="Patrick Ames" w:date="2020-11-10T08:12:00Z">
            <w:rPr>
              <w:lang w:val="en-GB"/>
            </w:rPr>
          </w:rPrChange>
        </w:rPr>
        <w:t xml:space="preserve"> not expect a high network connectivity performance.</w:t>
      </w:r>
    </w:p>
    <w:p w14:paraId="53040B52" w14:textId="27E805B7" w:rsidR="004E1954" w:rsidRPr="00C3109E" w:rsidDel="00C3109E" w:rsidRDefault="004E1954" w:rsidP="00C3109E">
      <w:pPr>
        <w:pStyle w:val="BodyText"/>
        <w:rPr>
          <w:del w:id="1172" w:author="Patrick Ames" w:date="2020-11-10T08:13:00Z"/>
          <w:rPrChange w:id="1173" w:author="Patrick Ames" w:date="2020-11-10T08:12:00Z">
            <w:rPr>
              <w:del w:id="1174" w:author="Patrick Ames" w:date="2020-11-10T08:13:00Z"/>
              <w:lang w:val="en-GB"/>
            </w:rPr>
          </w:rPrChange>
        </w:rPr>
        <w:pPrChange w:id="1175" w:author="Patrick Ames" w:date="2020-11-10T08:12:00Z">
          <w:pPr>
            <w:pStyle w:val="BodyText"/>
            <w:spacing w:before="0" w:after="0"/>
          </w:pPr>
        </w:pPrChange>
      </w:pPr>
    </w:p>
    <w:p w14:paraId="5D3322C7" w14:textId="675A8A74" w:rsidR="004E1954" w:rsidRDefault="004E1954" w:rsidP="00C3109E">
      <w:pPr>
        <w:pStyle w:val="BodyText"/>
        <w:rPr>
          <w:lang w:val="en-GB"/>
        </w:rPr>
        <w:pPrChange w:id="1176" w:author="Patrick Ames" w:date="2020-11-10T08:12:00Z">
          <w:pPr>
            <w:pStyle w:val="BodyText"/>
            <w:spacing w:before="0" w:after="0"/>
          </w:pPr>
        </w:pPrChange>
      </w:pPr>
      <w:r w:rsidRPr="00C3109E">
        <w:rPr>
          <w:rPrChange w:id="1177" w:author="Patrick Ames" w:date="2020-11-10T08:12:00Z">
            <w:rPr>
              <w:lang w:val="en-GB"/>
            </w:rPr>
          </w:rPrChange>
        </w:rPr>
        <w:t xml:space="preserve">In the DPDK scenario, both </w:t>
      </w:r>
      <w:del w:id="1178" w:author="Patrick Ames" w:date="2020-11-10T08:13:00Z">
        <w:r w:rsidRPr="00C3109E" w:rsidDel="00C3109E">
          <w:rPr>
            <w:rPrChange w:id="1179" w:author="Patrick Ames" w:date="2020-11-10T08:12:00Z">
              <w:rPr>
                <w:lang w:val="en-GB"/>
              </w:rPr>
            </w:rPrChange>
          </w:rPr>
          <w:delText>Virtual Machine</w:delText>
        </w:r>
      </w:del>
      <w:ins w:id="1180" w:author="Patrick Ames" w:date="2020-11-10T08:13:00Z">
        <w:r w:rsidR="00C3109E">
          <w:t>VM</w:t>
        </w:r>
      </w:ins>
      <w:r w:rsidRPr="00C3109E">
        <w:rPr>
          <w:rPrChange w:id="1181" w:author="Patrick Ames" w:date="2020-11-10T08:12:00Z">
            <w:rPr>
              <w:lang w:val="en-GB"/>
            </w:rPr>
          </w:rPrChange>
        </w:rPr>
        <w:t xml:space="preserve">s and Contrail vRouter work with a DPDK library using poll mode packet processing. They both suffer </w:t>
      </w:r>
      <w:r w:rsidR="00523581" w:rsidRPr="00C3109E">
        <w:rPr>
          <w:rPrChange w:id="1182" w:author="Patrick Ames" w:date="2020-11-10T08:12:00Z">
            <w:rPr>
              <w:lang w:val="en-GB"/>
            </w:rPr>
          </w:rPrChange>
        </w:rPr>
        <w:t>from the</w:t>
      </w:r>
      <w:r w:rsidRPr="00C3109E">
        <w:rPr>
          <w:rPrChange w:id="1183" w:author="Patrick Ames" w:date="2020-11-10T08:12:00Z">
            <w:rPr>
              <w:lang w:val="en-GB"/>
            </w:rPr>
          </w:rPrChange>
        </w:rPr>
        <w:t xml:space="preserve"> same limitation (poll</w:t>
      </w:r>
      <w:r>
        <w:rPr>
          <w:lang w:val="en-GB"/>
        </w:rPr>
        <w:t xml:space="preserve"> mode requires </w:t>
      </w:r>
      <w:del w:id="1184" w:author="Patrick Ames" w:date="2020-11-10T08:13:00Z">
        <w:r w:rsidDel="00165A1D">
          <w:rPr>
            <w:lang w:val="en-GB"/>
          </w:rPr>
          <w:delText xml:space="preserve">to book </w:delText>
        </w:r>
      </w:del>
      <w:r>
        <w:rPr>
          <w:lang w:val="en-GB"/>
        </w:rPr>
        <w:t xml:space="preserve">some CPUs for packet processing) and </w:t>
      </w:r>
      <w:r w:rsidR="00523581">
        <w:rPr>
          <w:lang w:val="en-GB"/>
        </w:rPr>
        <w:t xml:space="preserve">have </w:t>
      </w:r>
      <w:r>
        <w:rPr>
          <w:lang w:val="en-GB"/>
        </w:rPr>
        <w:t xml:space="preserve">the same advantages (it allows </w:t>
      </w:r>
      <w:del w:id="1185" w:author="Patrick Ames" w:date="2020-11-10T08:14:00Z">
        <w:r w:rsidDel="00165A1D">
          <w:rPr>
            <w:lang w:val="en-GB"/>
          </w:rPr>
          <w:delText xml:space="preserve">to </w:delText>
        </w:r>
      </w:del>
      <w:ins w:id="1186" w:author="Patrick Ames" w:date="2020-11-10T08:14:00Z">
        <w:r w:rsidR="00165A1D">
          <w:rPr>
            <w:lang w:val="en-GB"/>
          </w:rPr>
          <w:t xml:space="preserve">you to </w:t>
        </w:r>
      </w:ins>
      <w:r>
        <w:rPr>
          <w:lang w:val="en-GB"/>
        </w:rPr>
        <w:t xml:space="preserve">reach line rate packet processing). This scenario is the best to be used when the </w:t>
      </w:r>
      <w:del w:id="1187" w:author="Patrick Ames" w:date="2020-11-10T08:14:00Z">
        <w:r w:rsidDel="00165A1D">
          <w:rPr>
            <w:lang w:val="en-GB"/>
          </w:rPr>
          <w:delText>virtual machine</w:delText>
        </w:r>
      </w:del>
      <w:ins w:id="1188" w:author="Patrick Ames" w:date="2020-11-10T08:14:00Z">
        <w:r w:rsidR="00165A1D">
          <w:rPr>
            <w:lang w:val="en-GB"/>
          </w:rPr>
          <w:t>VM</w:t>
        </w:r>
      </w:ins>
      <w:r>
        <w:rPr>
          <w:lang w:val="en-GB"/>
        </w:rPr>
        <w:t>s requir</w:t>
      </w:r>
      <w:r w:rsidR="00523581">
        <w:rPr>
          <w:lang w:val="en-GB"/>
        </w:rPr>
        <w:t>e</w:t>
      </w:r>
      <w:r>
        <w:rPr>
          <w:lang w:val="en-GB"/>
        </w:rPr>
        <w:t xml:space="preserve"> a high network connectivity performance. Typically, Virtual Network Functions (VNF).</w:t>
      </w:r>
    </w:p>
    <w:p w14:paraId="0DCA0BE8" w14:textId="1BB81A40" w:rsidR="004E1954" w:rsidDel="00165A1D" w:rsidRDefault="004E1954" w:rsidP="00165A1D">
      <w:pPr>
        <w:pStyle w:val="BodyText"/>
        <w:rPr>
          <w:del w:id="1189" w:author="Patrick Ames" w:date="2020-11-10T08:14:00Z"/>
          <w:lang w:val="en-GB"/>
        </w:rPr>
        <w:pPrChange w:id="1190" w:author="Patrick Ames" w:date="2020-11-10T08:14:00Z">
          <w:pPr>
            <w:pStyle w:val="BodyText"/>
            <w:spacing w:before="0" w:after="0"/>
          </w:pPr>
        </w:pPrChange>
      </w:pPr>
    </w:p>
    <w:p w14:paraId="1B376E11" w14:textId="6ECFBA7A" w:rsidR="004E1954" w:rsidRDefault="004E1954" w:rsidP="00165A1D">
      <w:pPr>
        <w:pStyle w:val="BodyText"/>
        <w:rPr>
          <w:lang w:val="en-GB"/>
        </w:rPr>
        <w:pPrChange w:id="1191" w:author="Patrick Ames" w:date="2020-11-10T08:14:00Z">
          <w:pPr>
            <w:pStyle w:val="BodyText"/>
            <w:spacing w:before="0" w:after="0"/>
          </w:pPr>
        </w:pPrChange>
      </w:pPr>
      <w:r>
        <w:rPr>
          <w:lang w:val="en-GB"/>
        </w:rPr>
        <w:t xml:space="preserve">Hybrid cases are unsuitable. When a Kernel mode </w:t>
      </w:r>
      <w:del w:id="1192" w:author="Patrick Ames" w:date="2020-11-10T08:18:00Z">
        <w:r w:rsidDel="00165A1D">
          <w:rPr>
            <w:lang w:val="en-GB"/>
          </w:rPr>
          <w:delText>Virtual Machine</w:delText>
        </w:r>
      </w:del>
      <w:ins w:id="1193" w:author="Patrick Ames" w:date="2020-11-10T08:18:00Z">
        <w:r w:rsidR="00165A1D">
          <w:rPr>
            <w:lang w:val="en-GB"/>
          </w:rPr>
          <w:t>VM</w:t>
        </w:r>
      </w:ins>
      <w:r>
        <w:rPr>
          <w:lang w:val="en-GB"/>
        </w:rPr>
        <w:t xml:space="preserve"> is plugged </w:t>
      </w:r>
      <w:del w:id="1194" w:author="Patrick Ames" w:date="2020-11-10T08:18:00Z">
        <w:r w:rsidDel="00165A1D">
          <w:rPr>
            <w:lang w:val="en-GB"/>
          </w:rPr>
          <w:delText xml:space="preserve">onto </w:delText>
        </w:r>
      </w:del>
      <w:ins w:id="1195" w:author="Patrick Ames" w:date="2020-11-10T08:18:00Z">
        <w:r w:rsidR="00165A1D">
          <w:rPr>
            <w:lang w:val="en-GB"/>
          </w:rPr>
          <w:t>i</w:t>
        </w:r>
        <w:r w:rsidR="00165A1D">
          <w:rPr>
            <w:lang w:val="en-GB"/>
          </w:rPr>
          <w:t xml:space="preserve">nto </w:t>
        </w:r>
      </w:ins>
      <w:r>
        <w:rPr>
          <w:lang w:val="en-GB"/>
        </w:rPr>
        <w:t xml:space="preserve">a Contrail DPDK vRouter, it impacts </w:t>
      </w:r>
      <w:del w:id="1196" w:author="Patrick Ames" w:date="2020-11-10T08:19:00Z">
        <w:r w:rsidDel="00165A1D">
          <w:rPr>
            <w:lang w:val="en-GB"/>
          </w:rPr>
          <w:delText xml:space="preserve">very badly </w:delText>
        </w:r>
      </w:del>
      <w:r>
        <w:rPr>
          <w:lang w:val="en-GB"/>
        </w:rPr>
        <w:t xml:space="preserve">the whole Contrail vRouter </w:t>
      </w:r>
      <w:r w:rsidR="0074507D">
        <w:rPr>
          <w:lang w:val="en-GB"/>
        </w:rPr>
        <w:t>and VNF</w:t>
      </w:r>
      <w:r w:rsidR="006401A0">
        <w:rPr>
          <w:lang w:val="en-GB"/>
        </w:rPr>
        <w:t xml:space="preserve"> </w:t>
      </w:r>
      <w:r>
        <w:rPr>
          <w:lang w:val="en-GB"/>
        </w:rPr>
        <w:t>performance</w:t>
      </w:r>
      <w:ins w:id="1197" w:author="Patrick Ames" w:date="2020-11-10T08:19:00Z">
        <w:r w:rsidR="00165A1D" w:rsidRPr="00165A1D">
          <w:rPr>
            <w:lang w:val="en-GB"/>
          </w:rPr>
          <w:t xml:space="preserve"> </w:t>
        </w:r>
        <w:r w:rsidR="00165A1D">
          <w:rPr>
            <w:lang w:val="en-GB"/>
          </w:rPr>
          <w:t>very badly</w:t>
        </w:r>
      </w:ins>
      <w:r>
        <w:rPr>
          <w:lang w:val="en-GB"/>
        </w:rPr>
        <w:t xml:space="preserve">. </w:t>
      </w:r>
      <w:r w:rsidR="006401A0">
        <w:rPr>
          <w:lang w:val="en-GB"/>
        </w:rPr>
        <w:t>Indeed,</w:t>
      </w:r>
      <w:r>
        <w:rPr>
          <w:lang w:val="en-GB"/>
        </w:rPr>
        <w:t xml:space="preserve"> Contrail DPDK vRouter has to emulate interrupt mode using KVM features in order to kick the </w:t>
      </w:r>
      <w:del w:id="1198" w:author="Patrick Ames" w:date="2020-11-10T08:19:00Z">
        <w:r w:rsidDel="00165A1D">
          <w:rPr>
            <w:lang w:val="en-GB"/>
          </w:rPr>
          <w:delText>Virtual machine</w:delText>
        </w:r>
      </w:del>
      <w:ins w:id="1199" w:author="Patrick Ames" w:date="2020-11-10T08:19:00Z">
        <w:r w:rsidR="00165A1D">
          <w:rPr>
            <w:lang w:val="en-GB"/>
          </w:rPr>
          <w:t>VM</w:t>
        </w:r>
      </w:ins>
      <w:r>
        <w:rPr>
          <w:lang w:val="en-GB"/>
        </w:rPr>
        <w:t xml:space="preserve">. </w:t>
      </w:r>
      <w:r w:rsidR="00560E5E">
        <w:rPr>
          <w:lang w:val="en-GB"/>
        </w:rPr>
        <w:t>It involve</w:t>
      </w:r>
      <w:r w:rsidR="00FA734E">
        <w:rPr>
          <w:lang w:val="en-GB"/>
        </w:rPr>
        <w:t>s</w:t>
      </w:r>
      <w:r w:rsidR="00560E5E">
        <w:rPr>
          <w:lang w:val="en-GB"/>
        </w:rPr>
        <w:t xml:space="preserve"> a “</w:t>
      </w:r>
      <w:proofErr w:type="spellStart"/>
      <w:r w:rsidR="00560E5E">
        <w:rPr>
          <w:lang w:val="en-GB"/>
        </w:rPr>
        <w:t>VMExit</w:t>
      </w:r>
      <w:proofErr w:type="spellEnd"/>
      <w:r w:rsidR="00560E5E">
        <w:rPr>
          <w:lang w:val="en-GB"/>
        </w:rPr>
        <w:t>” which is like a system call to the hypervisor and</w:t>
      </w:r>
      <w:r>
        <w:rPr>
          <w:lang w:val="en-GB"/>
        </w:rPr>
        <w:t xml:space="preserve"> takes lots of </w:t>
      </w:r>
      <w:r w:rsidR="00560E5E">
        <w:rPr>
          <w:lang w:val="en-GB"/>
        </w:rPr>
        <w:t>CPU cycles</w:t>
      </w:r>
      <w:r>
        <w:rPr>
          <w:lang w:val="en-GB"/>
        </w:rPr>
        <w:t>. This not only impact</w:t>
      </w:r>
      <w:r w:rsidR="00560E5E">
        <w:rPr>
          <w:lang w:val="en-GB"/>
        </w:rPr>
        <w:t>s</w:t>
      </w:r>
      <w:r>
        <w:rPr>
          <w:lang w:val="en-GB"/>
        </w:rPr>
        <w:t xml:space="preserve"> the </w:t>
      </w:r>
      <w:del w:id="1200" w:author="Patrick Ames" w:date="2020-11-10T08:20:00Z">
        <w:r w:rsidDel="00165A1D">
          <w:rPr>
            <w:lang w:val="en-GB"/>
          </w:rPr>
          <w:delText xml:space="preserve">Kernel </w:delText>
        </w:r>
      </w:del>
      <w:ins w:id="1201" w:author="Patrick Ames" w:date="2020-11-10T08:20:00Z">
        <w:r w:rsidR="00165A1D">
          <w:rPr>
            <w:lang w:val="en-GB"/>
          </w:rPr>
          <w:t>k</w:t>
        </w:r>
        <w:r w:rsidR="00165A1D">
          <w:rPr>
            <w:lang w:val="en-GB"/>
          </w:rPr>
          <w:t xml:space="preserve">ernel </w:t>
        </w:r>
      </w:ins>
      <w:del w:id="1202" w:author="Patrick Ames" w:date="2020-11-10T08:20:00Z">
        <w:r w:rsidDel="00165A1D">
          <w:rPr>
            <w:lang w:val="en-GB"/>
          </w:rPr>
          <w:delText xml:space="preserve">Mode </w:delText>
        </w:r>
      </w:del>
      <w:ins w:id="1203" w:author="Patrick Ames" w:date="2020-11-10T08:20:00Z">
        <w:r w:rsidR="00165A1D">
          <w:rPr>
            <w:lang w:val="en-GB"/>
          </w:rPr>
          <w:t>m</w:t>
        </w:r>
        <w:r w:rsidR="00165A1D">
          <w:rPr>
            <w:lang w:val="en-GB"/>
          </w:rPr>
          <w:t xml:space="preserve">ode </w:t>
        </w:r>
      </w:ins>
      <w:r>
        <w:rPr>
          <w:lang w:val="en-GB"/>
        </w:rPr>
        <w:t xml:space="preserve">VM but all the other DPDK </w:t>
      </w:r>
      <w:r w:rsidR="00560E5E">
        <w:rPr>
          <w:lang w:val="en-GB"/>
        </w:rPr>
        <w:t>VMs as well</w:t>
      </w:r>
      <w:r>
        <w:rPr>
          <w:lang w:val="en-GB"/>
        </w:rPr>
        <w:t>.</w:t>
      </w:r>
    </w:p>
    <w:p w14:paraId="38865127" w14:textId="4D7E5F8E" w:rsidR="004E1954" w:rsidDel="00165A1D" w:rsidRDefault="004E1954" w:rsidP="00165A1D">
      <w:pPr>
        <w:pStyle w:val="BodyText"/>
        <w:rPr>
          <w:del w:id="1204" w:author="Patrick Ames" w:date="2020-11-10T08:14:00Z"/>
          <w:lang w:val="en-GB"/>
        </w:rPr>
        <w:pPrChange w:id="1205" w:author="Patrick Ames" w:date="2020-11-10T08:14:00Z">
          <w:pPr>
            <w:pStyle w:val="BodyText"/>
            <w:spacing w:before="0" w:after="0"/>
          </w:pPr>
        </w:pPrChange>
      </w:pPr>
    </w:p>
    <w:p w14:paraId="13E409E1" w14:textId="2DF61CF6" w:rsidR="004E1954" w:rsidRDefault="004E1954" w:rsidP="00165A1D">
      <w:pPr>
        <w:pStyle w:val="BodyText"/>
        <w:rPr>
          <w:lang w:val="en-GB"/>
        </w:rPr>
        <w:pPrChange w:id="1206" w:author="Patrick Ames" w:date="2020-11-10T08:14:00Z">
          <w:pPr>
            <w:pStyle w:val="BodyText"/>
            <w:spacing w:before="0" w:after="0"/>
          </w:pPr>
        </w:pPrChange>
      </w:pPr>
      <w:r>
        <w:rPr>
          <w:lang w:val="en-GB"/>
        </w:rPr>
        <w:t xml:space="preserve">A DPDK </w:t>
      </w:r>
      <w:del w:id="1207" w:author="Patrick Ames" w:date="2020-11-10T08:19:00Z">
        <w:r w:rsidDel="00165A1D">
          <w:rPr>
            <w:lang w:val="en-GB"/>
          </w:rPr>
          <w:delText>Virtual machine</w:delText>
        </w:r>
      </w:del>
      <w:ins w:id="1208" w:author="Patrick Ames" w:date="2020-11-10T08:19:00Z">
        <w:r w:rsidR="00165A1D">
          <w:rPr>
            <w:lang w:val="en-GB"/>
          </w:rPr>
          <w:t>VM</w:t>
        </w:r>
      </w:ins>
      <w:r>
        <w:rPr>
          <w:lang w:val="en-GB"/>
        </w:rPr>
        <w:t xml:space="preserve"> plugged </w:t>
      </w:r>
      <w:del w:id="1209" w:author="Patrick Ames" w:date="2020-11-10T08:19:00Z">
        <w:r w:rsidDel="00165A1D">
          <w:rPr>
            <w:lang w:val="en-GB"/>
          </w:rPr>
          <w:delText xml:space="preserve">onto </w:delText>
        </w:r>
      </w:del>
      <w:ins w:id="1210" w:author="Patrick Ames" w:date="2020-11-10T08:19:00Z">
        <w:r w:rsidR="00165A1D">
          <w:rPr>
            <w:lang w:val="en-GB"/>
          </w:rPr>
          <w:t>I</w:t>
        </w:r>
        <w:r w:rsidR="00165A1D">
          <w:rPr>
            <w:lang w:val="en-GB"/>
          </w:rPr>
          <w:t xml:space="preserve">nto </w:t>
        </w:r>
      </w:ins>
      <w:r>
        <w:rPr>
          <w:lang w:val="en-GB"/>
        </w:rPr>
        <w:t xml:space="preserve">a Contrail Kernel mode vRouter is also very inefficient. Even if the </w:t>
      </w:r>
      <w:del w:id="1211" w:author="Patrick Ames" w:date="2020-11-10T08:19:00Z">
        <w:r w:rsidDel="00165A1D">
          <w:rPr>
            <w:lang w:val="en-GB"/>
          </w:rPr>
          <w:delText>Virtual machine</w:delText>
        </w:r>
      </w:del>
      <w:ins w:id="1212" w:author="Patrick Ames" w:date="2020-11-10T08:19:00Z">
        <w:r w:rsidR="00165A1D">
          <w:rPr>
            <w:lang w:val="en-GB"/>
          </w:rPr>
          <w:t>VM</w:t>
        </w:r>
      </w:ins>
      <w:r>
        <w:rPr>
          <w:lang w:val="en-GB"/>
        </w:rPr>
        <w:t xml:space="preserve"> is able to process its network packets at a very high speed, </w:t>
      </w:r>
      <w:ins w:id="1213" w:author="Patrick Ames" w:date="2020-11-10T08:19:00Z">
        <w:r w:rsidR="00165A1D">
          <w:rPr>
            <w:lang w:val="en-GB"/>
          </w:rPr>
          <w:t xml:space="preserve">the </w:t>
        </w:r>
      </w:ins>
      <w:r>
        <w:rPr>
          <w:lang w:val="en-GB"/>
        </w:rPr>
        <w:t>Linux Kernel packet processing used by Kernel mode vRouter does not scale well. So, at the end</w:t>
      </w:r>
      <w:ins w:id="1214" w:author="Patrick Ames" w:date="2020-11-10T08:20:00Z">
        <w:r w:rsidR="00165A1D">
          <w:rPr>
            <w:lang w:val="en-GB"/>
          </w:rPr>
          <w:t>,</w:t>
        </w:r>
      </w:ins>
      <w:r>
        <w:rPr>
          <w:lang w:val="en-GB"/>
        </w:rPr>
        <w:t xml:space="preserve"> lots of packets generated by a high speed VNF plugged on a Contrail </w:t>
      </w:r>
      <w:del w:id="1215" w:author="Patrick Ames" w:date="2020-11-10T08:20:00Z">
        <w:r w:rsidDel="00165A1D">
          <w:rPr>
            <w:lang w:val="en-GB"/>
          </w:rPr>
          <w:delText xml:space="preserve">Kernel </w:delText>
        </w:r>
      </w:del>
      <w:ins w:id="1216" w:author="Patrick Ames" w:date="2020-11-10T08:20:00Z">
        <w:r w:rsidR="00165A1D">
          <w:rPr>
            <w:lang w:val="en-GB"/>
          </w:rPr>
          <w:t>k</w:t>
        </w:r>
        <w:r w:rsidR="00165A1D">
          <w:rPr>
            <w:lang w:val="en-GB"/>
          </w:rPr>
          <w:t xml:space="preserve">ernel </w:t>
        </w:r>
      </w:ins>
      <w:r>
        <w:rPr>
          <w:lang w:val="en-GB"/>
        </w:rPr>
        <w:t>mode vRouter could b</w:t>
      </w:r>
      <w:r w:rsidR="00560E5E">
        <w:rPr>
          <w:lang w:val="en-GB"/>
        </w:rPr>
        <w:t>e</w:t>
      </w:r>
      <w:r>
        <w:rPr>
          <w:lang w:val="en-GB"/>
        </w:rPr>
        <w:t xml:space="preserve"> lost.</w:t>
      </w:r>
    </w:p>
    <w:p w14:paraId="2E5BC5DF" w14:textId="64EA8258" w:rsidR="004E1954" w:rsidDel="00165A1D" w:rsidRDefault="004E1954" w:rsidP="00165A1D">
      <w:pPr>
        <w:pStyle w:val="BodyText"/>
        <w:rPr>
          <w:del w:id="1217" w:author="Patrick Ames" w:date="2020-11-10T08:14:00Z"/>
          <w:lang w:val="en-GB"/>
        </w:rPr>
        <w:pPrChange w:id="1218" w:author="Patrick Ames" w:date="2020-11-10T08:14:00Z">
          <w:pPr>
            <w:pStyle w:val="BodyText"/>
            <w:spacing w:before="0" w:after="0"/>
          </w:pPr>
        </w:pPrChange>
      </w:pPr>
    </w:p>
    <w:p w14:paraId="11C2BA48" w14:textId="3993BC94" w:rsidR="004E1954" w:rsidRDefault="004E1954" w:rsidP="00165A1D">
      <w:pPr>
        <w:pStyle w:val="BodyText"/>
        <w:rPr>
          <w:lang w:val="en-GB"/>
        </w:rPr>
        <w:pPrChange w:id="1219" w:author="Patrick Ames" w:date="2020-11-10T08:14:00Z">
          <w:pPr>
            <w:pStyle w:val="BodyText"/>
            <w:spacing w:before="0" w:after="0"/>
          </w:pPr>
        </w:pPrChange>
      </w:pPr>
      <w:r>
        <w:rPr>
          <w:lang w:val="en-GB"/>
        </w:rPr>
        <w:t xml:space="preserve">This is why Contrail users have to be consistent and to plug DPDK </w:t>
      </w:r>
      <w:del w:id="1220" w:author="Patrick Ames" w:date="2020-11-10T08:20:00Z">
        <w:r w:rsidDel="00165A1D">
          <w:rPr>
            <w:lang w:val="en-GB"/>
          </w:rPr>
          <w:delText>Virtual machines</w:delText>
        </w:r>
      </w:del>
      <w:ins w:id="1221" w:author="Patrick Ames" w:date="2020-11-10T08:20:00Z">
        <w:r w:rsidR="00165A1D">
          <w:rPr>
            <w:lang w:val="en-GB"/>
          </w:rPr>
          <w:t>VMs</w:t>
        </w:r>
      </w:ins>
      <w:r>
        <w:rPr>
          <w:lang w:val="en-GB"/>
        </w:rPr>
        <w:t xml:space="preserve"> </w:t>
      </w:r>
      <w:del w:id="1222" w:author="Patrick Ames" w:date="2020-11-10T08:20:00Z">
        <w:r w:rsidDel="00165A1D">
          <w:rPr>
            <w:lang w:val="en-GB"/>
          </w:rPr>
          <w:delText xml:space="preserve">onto </w:delText>
        </w:r>
      </w:del>
      <w:ins w:id="1223" w:author="Patrick Ames" w:date="2020-11-10T08:20:00Z">
        <w:r w:rsidR="00165A1D">
          <w:rPr>
            <w:lang w:val="en-GB"/>
          </w:rPr>
          <w:t>i</w:t>
        </w:r>
        <w:r w:rsidR="00165A1D">
          <w:rPr>
            <w:lang w:val="en-GB"/>
          </w:rPr>
          <w:t xml:space="preserve">nto </w:t>
        </w:r>
        <w:r w:rsidR="00165A1D">
          <w:rPr>
            <w:lang w:val="en-GB"/>
          </w:rPr>
          <w:t xml:space="preserve">a </w:t>
        </w:r>
      </w:ins>
      <w:r>
        <w:rPr>
          <w:lang w:val="en-GB"/>
        </w:rPr>
        <w:t>DPDK data</w:t>
      </w:r>
      <w:ins w:id="1224" w:author="Patrick Ames" w:date="2020-11-10T08:20:00Z">
        <w:r w:rsidR="00165A1D">
          <w:rPr>
            <w:lang w:val="en-GB"/>
          </w:rPr>
          <w:t xml:space="preserve"> </w:t>
        </w:r>
      </w:ins>
      <w:r>
        <w:rPr>
          <w:lang w:val="en-GB"/>
        </w:rPr>
        <w:t xml:space="preserve">plane vRouter and </w:t>
      </w:r>
      <w:del w:id="1225" w:author="Patrick Ames" w:date="2020-11-10T08:20:00Z">
        <w:r w:rsidDel="00165A1D">
          <w:rPr>
            <w:lang w:val="en-GB"/>
          </w:rPr>
          <w:delText xml:space="preserve">Kernel </w:delText>
        </w:r>
      </w:del>
      <w:ins w:id="1226" w:author="Patrick Ames" w:date="2020-11-10T08:20:00Z">
        <w:r w:rsidR="00165A1D">
          <w:rPr>
            <w:lang w:val="en-GB"/>
          </w:rPr>
          <w:t>k</w:t>
        </w:r>
        <w:r w:rsidR="00165A1D">
          <w:rPr>
            <w:lang w:val="en-GB"/>
          </w:rPr>
          <w:t xml:space="preserve">ernel </w:t>
        </w:r>
      </w:ins>
      <w:r>
        <w:rPr>
          <w:lang w:val="en-GB"/>
        </w:rPr>
        <w:t xml:space="preserve">mode </w:t>
      </w:r>
      <w:del w:id="1227" w:author="Patrick Ames" w:date="2020-11-10T08:20:00Z">
        <w:r w:rsidDel="00165A1D">
          <w:rPr>
            <w:lang w:val="en-GB"/>
          </w:rPr>
          <w:delText>Virtual machines</w:delText>
        </w:r>
      </w:del>
      <w:ins w:id="1228" w:author="Patrick Ames" w:date="2020-11-10T08:20:00Z">
        <w:r w:rsidR="00165A1D">
          <w:rPr>
            <w:lang w:val="en-GB"/>
          </w:rPr>
          <w:t>VMs</w:t>
        </w:r>
      </w:ins>
      <w:r>
        <w:rPr>
          <w:lang w:val="en-GB"/>
        </w:rPr>
        <w:t xml:space="preserve"> </w:t>
      </w:r>
      <w:del w:id="1229" w:author="Patrick Ames" w:date="2020-11-10T08:20:00Z">
        <w:r w:rsidDel="00165A1D">
          <w:rPr>
            <w:lang w:val="en-GB"/>
          </w:rPr>
          <w:delText xml:space="preserve">onto </w:delText>
        </w:r>
      </w:del>
      <w:ins w:id="1230" w:author="Patrick Ames" w:date="2020-11-10T08:20:00Z">
        <w:r w:rsidR="00165A1D">
          <w:rPr>
            <w:lang w:val="en-GB"/>
          </w:rPr>
          <w:t>i</w:t>
        </w:r>
        <w:r w:rsidR="00165A1D">
          <w:rPr>
            <w:lang w:val="en-GB"/>
          </w:rPr>
          <w:t xml:space="preserve">nto </w:t>
        </w:r>
      </w:ins>
      <w:del w:id="1231" w:author="Patrick Ames" w:date="2020-11-10T08:20:00Z">
        <w:r w:rsidDel="00165A1D">
          <w:rPr>
            <w:lang w:val="en-GB"/>
          </w:rPr>
          <w:delText xml:space="preserve">Kernel </w:delText>
        </w:r>
      </w:del>
      <w:ins w:id="1232" w:author="Patrick Ames" w:date="2020-11-10T08:20:00Z">
        <w:r w:rsidR="00165A1D">
          <w:rPr>
            <w:lang w:val="en-GB"/>
          </w:rPr>
          <w:t>k</w:t>
        </w:r>
        <w:r w:rsidR="00165A1D">
          <w:rPr>
            <w:lang w:val="en-GB"/>
          </w:rPr>
          <w:t xml:space="preserve">ernel </w:t>
        </w:r>
      </w:ins>
      <w:r>
        <w:rPr>
          <w:lang w:val="en-GB"/>
        </w:rPr>
        <w:t>mode data</w:t>
      </w:r>
      <w:ins w:id="1233" w:author="Patrick Ames" w:date="2020-11-10T08:20:00Z">
        <w:r w:rsidR="00165A1D">
          <w:rPr>
            <w:lang w:val="en-GB"/>
          </w:rPr>
          <w:t xml:space="preserve"> </w:t>
        </w:r>
      </w:ins>
      <w:r>
        <w:rPr>
          <w:lang w:val="en-GB"/>
        </w:rPr>
        <w:t xml:space="preserve">plane vRouter. </w:t>
      </w:r>
    </w:p>
    <w:p w14:paraId="76710D75" w14:textId="08FCB711" w:rsidR="004E1954" w:rsidDel="00165A1D" w:rsidRDefault="004E1954" w:rsidP="00165A1D">
      <w:pPr>
        <w:pStyle w:val="BodyText"/>
        <w:rPr>
          <w:del w:id="1234" w:author="Patrick Ames" w:date="2020-11-10T08:14:00Z"/>
          <w:lang w:val="en-GB"/>
        </w:rPr>
        <w:pPrChange w:id="1235" w:author="Patrick Ames" w:date="2020-11-10T08:14:00Z">
          <w:pPr>
            <w:pStyle w:val="BodyText"/>
            <w:spacing w:before="0" w:after="0"/>
          </w:pPr>
        </w:pPrChange>
      </w:pPr>
    </w:p>
    <w:p w14:paraId="6A1E2F46" w14:textId="205402FD" w:rsidR="004E1954" w:rsidRDefault="004E1954" w:rsidP="00165A1D">
      <w:pPr>
        <w:pStyle w:val="BodyText"/>
        <w:rPr>
          <w:lang w:val="en-GB"/>
        </w:rPr>
        <w:pPrChange w:id="1236" w:author="Patrick Ames" w:date="2020-11-10T08:14:00Z">
          <w:pPr>
            <w:pStyle w:val="BodyText"/>
            <w:spacing w:before="0" w:after="0"/>
          </w:pPr>
        </w:pPrChange>
      </w:pPr>
      <w:r>
        <w:rPr>
          <w:lang w:val="en-GB"/>
        </w:rPr>
        <w:t xml:space="preserve">When virtual infrastructure is made up of several kinds of </w:t>
      </w:r>
      <w:del w:id="1237" w:author="Patrick Ames" w:date="2020-11-10T08:21:00Z">
        <w:r w:rsidDel="00165A1D">
          <w:rPr>
            <w:lang w:val="en-GB"/>
          </w:rPr>
          <w:delText>virtual machines</w:delText>
        </w:r>
      </w:del>
      <w:ins w:id="1238" w:author="Patrick Ames" w:date="2020-11-10T08:21:00Z">
        <w:r w:rsidR="00165A1D">
          <w:rPr>
            <w:lang w:val="en-GB"/>
          </w:rPr>
          <w:t>VMs</w:t>
        </w:r>
      </w:ins>
      <w:r>
        <w:rPr>
          <w:lang w:val="en-GB"/>
        </w:rPr>
        <w:t xml:space="preserve"> (both DPDK and not DPDK ones), placement strategy </w:t>
      </w:r>
      <w:del w:id="1239" w:author="Patrick Ames" w:date="2020-11-10T08:21:00Z">
        <w:r w:rsidDel="00165A1D">
          <w:rPr>
            <w:lang w:val="en-GB"/>
          </w:rPr>
          <w:delText xml:space="preserve">have </w:delText>
        </w:r>
      </w:del>
      <w:ins w:id="1240" w:author="Patrick Ames" w:date="2020-11-10T08:21:00Z">
        <w:r w:rsidR="00165A1D">
          <w:rPr>
            <w:lang w:val="en-GB"/>
          </w:rPr>
          <w:t>has</w:t>
        </w:r>
        <w:r w:rsidR="00165A1D">
          <w:rPr>
            <w:lang w:val="en-GB"/>
          </w:rPr>
          <w:t xml:space="preserve"> </w:t>
        </w:r>
      </w:ins>
      <w:r>
        <w:rPr>
          <w:lang w:val="en-GB"/>
        </w:rPr>
        <w:t xml:space="preserve">to be defined in order to spawn DPDK VM </w:t>
      </w:r>
      <w:del w:id="1241" w:author="Patrick Ames" w:date="2020-11-10T08:21:00Z">
        <w:r w:rsidDel="00165A1D">
          <w:rPr>
            <w:lang w:val="en-GB"/>
          </w:rPr>
          <w:delText xml:space="preserve">onto </w:delText>
        </w:r>
      </w:del>
      <w:ins w:id="1242" w:author="Patrick Ames" w:date="2020-11-10T08:21:00Z">
        <w:r w:rsidR="00165A1D">
          <w:rPr>
            <w:lang w:val="en-GB"/>
          </w:rPr>
          <w:t>i</w:t>
        </w:r>
        <w:r w:rsidR="00165A1D">
          <w:rPr>
            <w:lang w:val="en-GB"/>
          </w:rPr>
          <w:t xml:space="preserve">nto </w:t>
        </w:r>
      </w:ins>
      <w:r>
        <w:rPr>
          <w:lang w:val="en-GB"/>
        </w:rPr>
        <w:t>computes fitted with Contrail DPDK vRouter and to spawn non</w:t>
      </w:r>
      <w:ins w:id="1243" w:author="Patrick Ames" w:date="2020-11-10T08:21:00Z">
        <w:r w:rsidR="00165A1D">
          <w:rPr>
            <w:lang w:val="en-GB"/>
          </w:rPr>
          <w:t>-</w:t>
        </w:r>
      </w:ins>
      <w:del w:id="1244" w:author="Patrick Ames" w:date="2020-11-10T08:21:00Z">
        <w:r w:rsidDel="00165A1D">
          <w:rPr>
            <w:lang w:val="en-GB"/>
          </w:rPr>
          <w:delText xml:space="preserve"> </w:delText>
        </w:r>
      </w:del>
      <w:r>
        <w:rPr>
          <w:lang w:val="en-GB"/>
        </w:rPr>
        <w:t>DPDK VM</w:t>
      </w:r>
      <w:ins w:id="1245" w:author="Patrick Ames" w:date="2020-11-10T08:21:00Z">
        <w:r w:rsidR="00165A1D">
          <w:rPr>
            <w:lang w:val="en-GB"/>
          </w:rPr>
          <w:t>s</w:t>
        </w:r>
      </w:ins>
      <w:r>
        <w:rPr>
          <w:lang w:val="en-GB"/>
        </w:rPr>
        <w:t xml:space="preserve"> </w:t>
      </w:r>
      <w:del w:id="1246" w:author="Patrick Ames" w:date="2020-11-10T08:21:00Z">
        <w:r w:rsidDel="00165A1D">
          <w:rPr>
            <w:lang w:val="en-GB"/>
          </w:rPr>
          <w:delText xml:space="preserve">onto </w:delText>
        </w:r>
      </w:del>
      <w:ins w:id="1247" w:author="Patrick Ames" w:date="2020-11-10T08:21:00Z">
        <w:r w:rsidR="00165A1D">
          <w:rPr>
            <w:lang w:val="en-GB"/>
          </w:rPr>
          <w:t>i</w:t>
        </w:r>
        <w:r w:rsidR="00165A1D">
          <w:rPr>
            <w:lang w:val="en-GB"/>
          </w:rPr>
          <w:t xml:space="preserve">nto </w:t>
        </w:r>
      </w:ins>
      <w:r>
        <w:rPr>
          <w:lang w:val="en-GB"/>
        </w:rPr>
        <w:t xml:space="preserve">computes fitted with Contrail </w:t>
      </w:r>
      <w:del w:id="1248" w:author="Patrick Ames" w:date="2020-11-10T08:21:00Z">
        <w:r w:rsidDel="00165A1D">
          <w:rPr>
            <w:lang w:val="en-GB"/>
          </w:rPr>
          <w:delText xml:space="preserve">Kernel </w:delText>
        </w:r>
      </w:del>
      <w:ins w:id="1249" w:author="Patrick Ames" w:date="2020-11-10T08:21:00Z">
        <w:r w:rsidR="00165A1D">
          <w:rPr>
            <w:lang w:val="en-GB"/>
          </w:rPr>
          <w:t>k</w:t>
        </w:r>
        <w:r w:rsidR="00165A1D">
          <w:rPr>
            <w:lang w:val="en-GB"/>
          </w:rPr>
          <w:t xml:space="preserve">ernel </w:t>
        </w:r>
      </w:ins>
      <w:r>
        <w:rPr>
          <w:lang w:val="en-GB"/>
        </w:rPr>
        <w:t>mode vRouter.</w:t>
      </w:r>
    </w:p>
    <w:p w14:paraId="157CE3C2" w14:textId="4DDC73F2" w:rsidR="004E1954" w:rsidRPr="00FC2D59" w:rsidDel="00165A1D" w:rsidRDefault="004E1954" w:rsidP="00165A1D">
      <w:pPr>
        <w:pStyle w:val="BodyText"/>
        <w:rPr>
          <w:del w:id="1250" w:author="Patrick Ames" w:date="2020-11-10T08:14:00Z"/>
          <w:lang w:val="en-GB"/>
        </w:rPr>
        <w:pPrChange w:id="1251" w:author="Patrick Ames" w:date="2020-11-10T08:14:00Z">
          <w:pPr/>
        </w:pPrChange>
      </w:pPr>
    </w:p>
    <w:p w14:paraId="30F353D6" w14:textId="4CED10AE" w:rsidR="009F192E" w:rsidRDefault="009F192E">
      <w:pPr>
        <w:rPr>
          <w:lang w:val="en-GB"/>
        </w:rPr>
      </w:pPr>
      <w:r>
        <w:rPr>
          <w:lang w:val="en-GB"/>
        </w:rPr>
        <w:br w:type="page"/>
      </w:r>
    </w:p>
    <w:sectPr w:rsidR="009F192E" w:rsidSect="005B039A">
      <w:headerReference w:type="even" r:id="rId46"/>
      <w:headerReference w:type="default" r:id="rId47"/>
      <w:footerReference w:type="even" r:id="rId48"/>
      <w:footerReference w:type="default" r:id="rId49"/>
      <w:headerReference w:type="first" r:id="rId50"/>
      <w:footerReference w:type="first" r:id="rId51"/>
      <w:pgSz w:w="12240" w:h="15840"/>
      <w:pgMar w:top="1417" w:right="1417" w:bottom="1417" w:left="1417" w:header="720" w:footer="720" w:gutter="0"/>
      <w:pgNumType w:start="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39" w:author="Laurent DURAND" w:date="2020-10-29T14:50:00Z" w:initials="LD">
    <w:p w14:paraId="0D83763F" w14:textId="00F1B8DF" w:rsidR="00E10E7F" w:rsidRDefault="00E10E7F">
      <w:pPr>
        <w:pStyle w:val="CommentText"/>
      </w:pPr>
      <w:r>
        <w:rPr>
          <w:rStyle w:val="CommentReference"/>
        </w:rPr>
        <w:annotationRef/>
      </w:r>
      <w:r>
        <w:t>Is it Contrail Specific; DPDK specific or another normalized message format ?</w:t>
      </w:r>
    </w:p>
  </w:comment>
  <w:comment w:id="560" w:author="Kiran KN" w:date="2020-10-29T09:18:00Z" w:initials="KK">
    <w:p w14:paraId="5B69B42F" w14:textId="7AF3F016" w:rsidR="00E10E7F" w:rsidRDefault="00E10E7F">
      <w:pPr>
        <w:pStyle w:val="CommentText"/>
      </w:pPr>
      <w:r>
        <w:rPr>
          <w:rStyle w:val="CommentReference"/>
        </w:rPr>
        <w:annotationRef/>
      </w:r>
      <w:r>
        <w:fldChar w:fldCharType="begin"/>
      </w:r>
      <w:r>
        <w:instrText xml:space="preserve"> HYPERLINK "mailto:ldurand@juniper.net" </w:instrText>
      </w:r>
      <w:bookmarkStart w:id="561" w:name="_@_82B1B7484B55EA41938E9D9184A340BDZ"/>
      <w:r>
        <w:rPr>
          <w:rStyle w:val="Mention"/>
        </w:rPr>
        <w:fldChar w:fldCharType="separate"/>
      </w:r>
      <w:bookmarkEnd w:id="561"/>
      <w:r w:rsidRPr="00925D42">
        <w:rPr>
          <w:rStyle w:val="Mention"/>
          <w:noProof/>
        </w:rPr>
        <w:t>@Laurent Antoine Durand</w:t>
      </w:r>
      <w:r>
        <w:fldChar w:fldCharType="end"/>
      </w:r>
      <w:r>
        <w:t xml:space="preserve"> - Diagram</w:t>
      </w:r>
    </w:p>
  </w:comment>
  <w:comment w:id="750" w:author="Laurent DURAND" w:date="2020-10-29T15:37:00Z" w:initials="LD">
    <w:p w14:paraId="5860DE48" w14:textId="77777777" w:rsidR="00E10E7F" w:rsidRDefault="00E10E7F" w:rsidP="002923C7">
      <w:pPr>
        <w:pStyle w:val="CommentText"/>
      </w:pPr>
      <w:r>
        <w:rPr>
          <w:rStyle w:val="CommentReference"/>
        </w:rPr>
        <w:annotationRef/>
      </w:r>
      <w:r>
        <w:t>missing</w:t>
      </w:r>
    </w:p>
  </w:comment>
  <w:comment w:id="758" w:author="Laurent DURAND" w:date="2020-10-29T15:37:00Z" w:initials="LD">
    <w:p w14:paraId="1FC76386" w14:textId="52AE6B33" w:rsidR="00E10E7F" w:rsidRDefault="00E10E7F">
      <w:pPr>
        <w:pStyle w:val="CommentText"/>
      </w:pPr>
      <w:r>
        <w:rPr>
          <w:rStyle w:val="CommentReference"/>
        </w:rPr>
        <w:annotationRef/>
      </w:r>
      <w:r>
        <w:t>missing</w:t>
      </w:r>
    </w:p>
  </w:comment>
  <w:comment w:id="827" w:author="Laurent DURAND" w:date="2020-10-29T15:43:00Z" w:initials="LD">
    <w:p w14:paraId="4FB9A99C" w14:textId="03501D42" w:rsidR="00E10E7F" w:rsidRDefault="00E10E7F">
      <w:pPr>
        <w:pStyle w:val="CommentText"/>
      </w:pPr>
      <w:r>
        <w:rPr>
          <w:rStyle w:val="CommentReference"/>
        </w:rPr>
        <w:annotationRef/>
      </w:r>
      <w:r>
        <w:t>Unclear.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D83763F" w15:done="0"/>
  <w15:commentEx w15:paraId="5B69B42F" w15:done="0"/>
  <w15:commentEx w15:paraId="5860DE48" w15:done="0"/>
  <w15:commentEx w15:paraId="1FC76386" w15:done="0"/>
  <w15:commentEx w15:paraId="4FB9A99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455525" w16cex:dateUtc="2020-10-29T13:50:00Z"/>
  <w16cex:commentExtensible w16cex:durableId="2345074F" w16cex:dateUtc="2020-10-29T03:48:00Z"/>
  <w16cex:commentExtensible w16cex:durableId="2353C4B2" w16cex:dateUtc="2020-10-29T14:37:00Z"/>
  <w16cex:commentExtensible w16cex:durableId="23456040" w16cex:dateUtc="2020-10-29T14:37:00Z"/>
  <w16cex:commentExtensible w16cex:durableId="2345618E" w16cex:dateUtc="2020-10-29T14: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D83763F" w16cid:durableId="23455525"/>
  <w16cid:commentId w16cid:paraId="5B69B42F" w16cid:durableId="2345074F"/>
  <w16cid:commentId w16cid:paraId="5860DE48" w16cid:durableId="2353C4B2"/>
  <w16cid:commentId w16cid:paraId="1FC76386" w16cid:durableId="23456040"/>
  <w16cid:commentId w16cid:paraId="4FB9A99C" w16cid:durableId="2345618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D78007" w14:textId="77777777" w:rsidR="00014EE0" w:rsidRDefault="00014EE0">
      <w:pPr>
        <w:spacing w:after="0"/>
      </w:pPr>
      <w:r>
        <w:separator/>
      </w:r>
    </w:p>
  </w:endnote>
  <w:endnote w:type="continuationSeparator" w:id="0">
    <w:p w14:paraId="6EF1B273" w14:textId="77777777" w:rsidR="00014EE0" w:rsidRDefault="00014EE0">
      <w:pPr>
        <w:spacing w:after="0"/>
      </w:pPr>
      <w:r>
        <w:continuationSeparator/>
      </w:r>
    </w:p>
  </w:endnote>
  <w:endnote w:type="continuationNotice" w:id="1">
    <w:p w14:paraId="478F9470" w14:textId="77777777" w:rsidR="00014EE0" w:rsidRDefault="00014EE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Segoe UI">
    <w:panose1 w:val="020B0604020202020204"/>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pleSystemUIFont">
    <w:altName w:val="Calibri"/>
    <w:panose1 w:val="020B0604020202020204"/>
    <w:charset w:val="00"/>
    <w:family w:val="auto"/>
    <w:notTrueType/>
    <w:pitch w:val="default"/>
    <w:sig w:usb0="00000003" w:usb1="00000000" w:usb2="00000000" w:usb3="00000000" w:csb0="00000001" w:csb1="00000000"/>
  </w:font>
  <w:font w:name="Arial Narrow">
    <w:altName w:val="Arial Narrow"/>
    <w:panose1 w:val="020B0606020202030204"/>
    <w:charset w:val="00"/>
    <w:family w:val="swiss"/>
    <w:pitch w:val="variable"/>
    <w:sig w:usb0="00000287" w:usb1="00000800" w:usb2="00000000" w:usb3="00000000" w:csb0="0000009F" w:csb1="00000000"/>
  </w:font>
  <w:font w:name="Courier">
    <w:panose1 w:val="000000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36ABB0" w14:textId="77777777" w:rsidR="00E10E7F" w:rsidRDefault="00E10E7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65470595"/>
      <w:docPartObj>
        <w:docPartGallery w:val="Page Numbers (Bottom of Page)"/>
        <w:docPartUnique/>
      </w:docPartObj>
    </w:sdtPr>
    <w:sdtContent>
      <w:p w14:paraId="2DEE1423" w14:textId="52657CD9" w:rsidR="00E10E7F" w:rsidRDefault="00E10E7F">
        <w:pPr>
          <w:pStyle w:val="Footer"/>
          <w:jc w:val="right"/>
        </w:pPr>
        <w:r>
          <w:rPr>
            <w:noProof/>
          </w:rPr>
          <mc:AlternateContent>
            <mc:Choice Requires="wps">
              <w:drawing>
                <wp:anchor distT="0" distB="0" distL="114300" distR="114300" simplePos="0" relativeHeight="251657216" behindDoc="0" locked="0" layoutInCell="0" allowOverlap="1" wp14:anchorId="1318F30B" wp14:editId="6DFE5DE8">
                  <wp:simplePos x="0" y="0"/>
                  <wp:positionH relativeFrom="page">
                    <wp:posOffset>0</wp:posOffset>
                  </wp:positionH>
                  <wp:positionV relativeFrom="page">
                    <wp:posOffset>9594215</wp:posOffset>
                  </wp:positionV>
                  <wp:extent cx="7772400" cy="273685"/>
                  <wp:effectExtent l="0" t="2540" r="0" b="0"/>
                  <wp:wrapNone/>
                  <wp:docPr id="89" name="MSIPCMabfe4d7595dab71b6b750dd4" descr="{&quot;HashCode&quot;:817091896,&quot;Height&quot;:792.0,&quot;Width&quot;:612.0,&quot;Placement&quot;:&quot;Footer&quot;,&quot;Index&quot;:&quot;Primary&quot;,&quot;Section&quot;:1,&quot;Top&quot;:0.0,&quot;Left&quot;: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C2E0E0" w14:textId="7F39E5F6" w:rsidR="00E10E7F" w:rsidRPr="009D33F3" w:rsidRDefault="00E10E7F" w:rsidP="009D33F3">
                              <w:pPr>
                                <w:spacing w:after="0"/>
                                <w:jc w:val="center"/>
                                <w:rPr>
                                  <w:rFonts w:ascii="Calibri" w:hAnsi="Calibri" w:cs="Calibri"/>
                                  <w:color w:val="000000"/>
                                  <w:sz w:val="14"/>
                                </w:rPr>
                              </w:pPr>
                              <w:r w:rsidRPr="009D33F3">
                                <w:rPr>
                                  <w:rFonts w:ascii="Calibri" w:hAnsi="Calibri" w:cs="Calibri"/>
                                  <w:color w:val="000000"/>
                                  <w:sz w:val="14"/>
                                </w:rPr>
                                <w:t>Juniper Business Use Only</w:t>
                              </w:r>
                            </w:p>
                          </w:txbxContent>
                        </wps:txbx>
                        <wps:bodyPr rot="0" vert="horz" wrap="square" lIns="91440" tIns="0" rIns="91440" bIns="0" anchor="b" anchorCtr="0" upright="1">
                          <a:noAutofit/>
                        </wps:bodyPr>
                      </wps:wsp>
                    </a:graphicData>
                  </a:graphic>
                  <wp14:sizeRelH relativeFrom="page">
                    <wp14:pctWidth>0</wp14:pctWidth>
                  </wp14:sizeRelH>
                  <wp14:sizeRelV relativeFrom="page">
                    <wp14:pctHeight>0</wp14:pctHeight>
                  </wp14:sizeRelV>
                </wp:anchor>
              </w:drawing>
            </mc:Choice>
            <mc:Fallback>
              <w:pict>
                <v:shapetype w14:anchorId="1318F30B" id="_x0000_t202" coordsize="21600,21600" o:spt="202" path="m,l,21600r21600,l21600,xe">
                  <v:stroke joinstyle="miter"/>
                  <v:path gradientshapeok="t" o:connecttype="rect"/>
                </v:shapetype>
                <v:shape id="MSIPCMabfe4d7595dab71b6b750dd4" o:spid="_x0000_s1026" type="#_x0000_t202" alt="{&quot;HashCode&quot;:817091896,&quot;Height&quot;:792.0,&quot;Width&quot;:612.0,&quot;Placement&quot;:&quot;Footer&quot;,&quot;Index&quot;:&quot;Primary&quot;,&quot;Section&quot;:1,&quot;Top&quot;:0.0,&quot;Left&quot;:0.0}" style="position:absolute;left:0;text-align:left;margin-left:0;margin-top:755.45pt;width:612pt;height:21.5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" o:allowincell="f" filled="f" stroked="f">
                  <v:textbox inset=",0,,0">
                    <w:txbxContent>
                      <w:p w14:paraId="70C2E0E0" w14:textId="7F39E5F6" w:rsidR="00E10E7F" w:rsidRPr="009D33F3" w:rsidRDefault="00E10E7F" w:rsidP="009D33F3">
                        <w:pPr>
                          <w:spacing w:after="0"/>
                          <w:jc w:val="center"/>
                          <w:rPr>
                            <w:rFonts w:ascii="Calibri" w:hAnsi="Calibri" w:cs="Calibri"/>
                            <w:color w:val="000000"/>
                            <w:sz w:val="14"/>
                          </w:rPr>
                        </w:pPr>
                        <w:r w:rsidRPr="009D33F3">
                          <w:rPr>
                            <w:rFonts w:ascii="Calibri" w:hAnsi="Calibri" w:cs="Calibri"/>
                            <w:color w:val="000000"/>
                            <w:sz w:val="14"/>
                          </w:rPr>
                          <w:t>Juniper Business Use Only</w:t>
                        </w:r>
                      </w:p>
                    </w:txbxContent>
                  </v:textbox>
                  <w10:wrap anchorx="page" anchory="page"/>
                </v:shape>
              </w:pict>
            </mc:Fallback>
          </mc:AlternateContent>
        </w:r>
        <w:r>
          <w:fldChar w:fldCharType="begin"/>
        </w:r>
        <w:r>
          <w:instrText>PAGE   \* MERGEFORMAT</w:instrText>
        </w:r>
        <w:r>
          <w:fldChar w:fldCharType="separate"/>
        </w:r>
        <w:r>
          <w:rPr>
            <w:lang w:val="fr-FR"/>
          </w:rPr>
          <w:t>2</w:t>
        </w:r>
        <w:r>
          <w:fldChar w:fldCharType="end"/>
        </w:r>
      </w:p>
    </w:sdtContent>
  </w:sdt>
  <w:p w14:paraId="59DA6CB5" w14:textId="77777777" w:rsidR="00E10E7F" w:rsidRDefault="00E10E7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0DA870" w14:textId="4908B481" w:rsidR="00E10E7F" w:rsidRDefault="00E10E7F">
    <w:pPr>
      <w:pStyle w:val="Footer"/>
    </w:pPr>
    <w:r>
      <w:rPr>
        <w:noProof/>
      </w:rPr>
      <mc:AlternateContent>
        <mc:Choice Requires="wps">
          <w:drawing>
            <wp:anchor distT="0" distB="0" distL="114300" distR="114300" simplePos="0" relativeHeight="251667456" behindDoc="0" locked="0" layoutInCell="0" allowOverlap="1" wp14:anchorId="2304AF55" wp14:editId="0DD54019">
              <wp:simplePos x="0" y="0"/>
              <wp:positionH relativeFrom="page">
                <wp:posOffset>0</wp:posOffset>
              </wp:positionH>
              <wp:positionV relativeFrom="page">
                <wp:posOffset>9594215</wp:posOffset>
              </wp:positionV>
              <wp:extent cx="7772400" cy="273685"/>
              <wp:effectExtent l="0" t="2540" r="0" b="0"/>
              <wp:wrapNone/>
              <wp:docPr id="88" name="MSIPCMb3664642b9f3aaa810458829" descr="{&quot;HashCode&quot;:817091896,&quot;Height&quot;:792.0,&quot;Width&quot;:612.0,&quot;Placement&quot;:&quot;Footer&quot;,&quot;Index&quot;:&quot;FirstPage&quot;,&quot;Section&quot;:1,&quot;Top&quot;:0.0,&quot;Left&quot;: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0072E6" w14:textId="4944C955" w:rsidR="00E10E7F" w:rsidRPr="009D33F3" w:rsidRDefault="00E10E7F" w:rsidP="009D33F3">
                          <w:pPr>
                            <w:spacing w:after="0"/>
                            <w:jc w:val="center"/>
                            <w:rPr>
                              <w:rFonts w:ascii="Calibri" w:hAnsi="Calibri" w:cs="Calibri"/>
                              <w:color w:val="000000"/>
                              <w:sz w:val="14"/>
                            </w:rPr>
                          </w:pPr>
                          <w:r w:rsidRPr="009D33F3">
                            <w:rPr>
                              <w:rFonts w:ascii="Calibri" w:hAnsi="Calibri" w:cs="Calibri"/>
                              <w:color w:val="000000"/>
                              <w:sz w:val="14"/>
                            </w:rPr>
                            <w:t>Juniper Business Use Only</w:t>
                          </w:r>
                        </w:p>
                      </w:txbxContent>
                    </wps:txbx>
                    <wps:bodyPr rot="0" vert="horz" wrap="square" lIns="91440" tIns="0" rIns="91440" bIns="0" anchor="b" anchorCtr="0" upright="1">
                      <a:noAutofit/>
                    </wps:bodyPr>
                  </wps:wsp>
                </a:graphicData>
              </a:graphic>
              <wp14:sizeRelH relativeFrom="page">
                <wp14:pctWidth>0</wp14:pctWidth>
              </wp14:sizeRelH>
              <wp14:sizeRelV relativeFrom="page">
                <wp14:pctHeight>0</wp14:pctHeight>
              </wp14:sizeRelV>
            </wp:anchor>
          </w:drawing>
        </mc:Choice>
        <mc:Fallback>
          <w:pict>
            <v:shapetype w14:anchorId="2304AF55" id="_x0000_t202" coordsize="21600,21600" o:spt="202" path="m,l,21600r21600,l21600,xe">
              <v:stroke joinstyle="miter"/>
              <v:path gradientshapeok="t" o:connecttype="rect"/>
            </v:shapetype>
            <v:shape id="MSIPCMb3664642b9f3aaa810458829" o:spid="_x0000_s1027" type="#_x0000_t202" alt="{&quot;HashCode&quot;:817091896,&quot;Height&quot;:792.0,&quot;Width&quot;:612.0,&quot;Placement&quot;:&quot;Footer&quot;,&quot;Index&quot;:&quot;FirstPage&quot;,&quot;Section&quot;:1,&quot;Top&quot;:0.0,&quot;Left&quot;:0.0}" style="position:absolute;margin-left:0;margin-top:755.45pt;width:612pt;height:21.5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" o:allowincell="f" filled="f" stroked="f">
              <v:textbox inset=",0,,0">
                <w:txbxContent>
                  <w:p w14:paraId="410072E6" w14:textId="4944C955" w:rsidR="00E10E7F" w:rsidRPr="009D33F3" w:rsidRDefault="00E10E7F" w:rsidP="009D33F3">
                    <w:pPr>
                      <w:spacing w:after="0"/>
                      <w:jc w:val="center"/>
                      <w:rPr>
                        <w:rFonts w:ascii="Calibri" w:hAnsi="Calibri" w:cs="Calibri"/>
                        <w:color w:val="000000"/>
                        <w:sz w:val="14"/>
                      </w:rPr>
                    </w:pPr>
                    <w:r w:rsidRPr="009D33F3">
                      <w:rPr>
                        <w:rFonts w:ascii="Calibri" w:hAnsi="Calibri" w:cs="Calibri"/>
                        <w:color w:val="000000"/>
                        <w:sz w:val="14"/>
                      </w:rPr>
                      <w:t>Juniper Business Use Only</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259602" w14:textId="77777777" w:rsidR="00014EE0" w:rsidRDefault="00014EE0">
      <w:r>
        <w:separator/>
      </w:r>
    </w:p>
  </w:footnote>
  <w:footnote w:type="continuationSeparator" w:id="0">
    <w:p w14:paraId="3407F4C8" w14:textId="77777777" w:rsidR="00014EE0" w:rsidRDefault="00014EE0">
      <w:r>
        <w:continuationSeparator/>
      </w:r>
    </w:p>
  </w:footnote>
  <w:footnote w:type="continuationNotice" w:id="1">
    <w:p w14:paraId="1A033A66" w14:textId="77777777" w:rsidR="00014EE0" w:rsidRDefault="00014EE0">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4565E8" w14:textId="77777777" w:rsidR="00E10E7F" w:rsidRDefault="00E10E7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21F501" w14:textId="77777777" w:rsidR="00E10E7F" w:rsidRDefault="00E10E7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73F0DD" w14:textId="77777777" w:rsidR="00E10E7F" w:rsidRDefault="00E10E7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760F88"/>
    <w:multiLevelType w:val="hybridMultilevel"/>
    <w:tmpl w:val="F264929C"/>
    <w:lvl w:ilvl="0" w:tplc="DD0E2698">
      <w:numFmt w:val="bullet"/>
      <w:lvlText w:val="-"/>
      <w:lvlJc w:val="left"/>
      <w:pPr>
        <w:ind w:left="780" w:hanging="360"/>
      </w:pPr>
      <w:rPr>
        <w:rFonts w:ascii="Calibri" w:eastAsiaTheme="minorHAnsi" w:hAnsi="Calibri" w:cs="Calibri" w:hint="default"/>
      </w:rPr>
    </w:lvl>
    <w:lvl w:ilvl="1" w:tplc="08090003">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 w15:restartNumberingAfterBreak="0">
    <w:nsid w:val="0D6E614C"/>
    <w:multiLevelType w:val="hybridMultilevel"/>
    <w:tmpl w:val="C22A49F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A946A1"/>
    <w:multiLevelType w:val="hybridMultilevel"/>
    <w:tmpl w:val="9AA89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FF7C0B"/>
    <w:multiLevelType w:val="hybridMultilevel"/>
    <w:tmpl w:val="22B25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34B607D"/>
    <w:multiLevelType w:val="hybridMultilevel"/>
    <w:tmpl w:val="C944D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48577FA"/>
    <w:multiLevelType w:val="hybridMultilevel"/>
    <w:tmpl w:val="2806F1BA"/>
    <w:lvl w:ilvl="0" w:tplc="08090003">
      <w:start w:val="1"/>
      <w:numFmt w:val="bullet"/>
      <w:lvlText w:val="o"/>
      <w:lvlJc w:val="left"/>
      <w:pPr>
        <w:ind w:left="1140" w:hanging="360"/>
      </w:pPr>
      <w:rPr>
        <w:rFonts w:ascii="Courier New" w:hAnsi="Courier New" w:cs="Courier New" w:hint="default"/>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6" w15:restartNumberingAfterBreak="0">
    <w:nsid w:val="596D06A5"/>
    <w:multiLevelType w:val="hybridMultilevel"/>
    <w:tmpl w:val="36F2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D252687"/>
    <w:multiLevelType w:val="hybridMultilevel"/>
    <w:tmpl w:val="86B08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0997960"/>
    <w:multiLevelType w:val="hybridMultilevel"/>
    <w:tmpl w:val="C0B679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7F36944"/>
    <w:multiLevelType w:val="hybridMultilevel"/>
    <w:tmpl w:val="63147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B8C7776"/>
    <w:multiLevelType w:val="hybridMultilevel"/>
    <w:tmpl w:val="7C9290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F152199"/>
    <w:multiLevelType w:val="hybridMultilevel"/>
    <w:tmpl w:val="2DEC36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6"/>
  </w:num>
  <w:num w:numId="4">
    <w:abstractNumId w:val="7"/>
  </w:num>
  <w:num w:numId="5">
    <w:abstractNumId w:val="8"/>
  </w:num>
  <w:num w:numId="6">
    <w:abstractNumId w:val="10"/>
  </w:num>
  <w:num w:numId="7">
    <w:abstractNumId w:val="11"/>
  </w:num>
  <w:num w:numId="8">
    <w:abstractNumId w:val="9"/>
  </w:num>
  <w:num w:numId="9">
    <w:abstractNumId w:val="4"/>
  </w:num>
  <w:num w:numId="10">
    <w:abstractNumId w:val="2"/>
  </w:num>
  <w:num w:numId="11">
    <w:abstractNumId w:val="3"/>
  </w:num>
  <w:num w:numId="12">
    <w:abstractNumId w:val="1"/>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atrick Ames">
    <w15:presenceInfo w15:providerId="AD" w15:userId="S::pames@juniper.net::0e7475c6-43cd-47b7-b73b-71b0ddee854d"/>
  </w15:person>
  <w15:person w15:author="Laurent DURAND">
    <w15:presenceInfo w15:providerId="Windows Live" w15:userId="765271ec349439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1"/>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24F2"/>
    <w:rsid w:val="000032A9"/>
    <w:rsid w:val="000104D1"/>
    <w:rsid w:val="00011C8B"/>
    <w:rsid w:val="00011D3F"/>
    <w:rsid w:val="000148BD"/>
    <w:rsid w:val="00014EE0"/>
    <w:rsid w:val="00015A4C"/>
    <w:rsid w:val="00020804"/>
    <w:rsid w:val="00020B69"/>
    <w:rsid w:val="00022E23"/>
    <w:rsid w:val="00023D58"/>
    <w:rsid w:val="0002608C"/>
    <w:rsid w:val="000341F0"/>
    <w:rsid w:val="000411A2"/>
    <w:rsid w:val="0004274E"/>
    <w:rsid w:val="00042A85"/>
    <w:rsid w:val="00056685"/>
    <w:rsid w:val="00060F1C"/>
    <w:rsid w:val="00066C18"/>
    <w:rsid w:val="00071FB0"/>
    <w:rsid w:val="0007355E"/>
    <w:rsid w:val="00073E4F"/>
    <w:rsid w:val="00074CE1"/>
    <w:rsid w:val="00076E04"/>
    <w:rsid w:val="0008099A"/>
    <w:rsid w:val="000850CA"/>
    <w:rsid w:val="00087C29"/>
    <w:rsid w:val="000929E8"/>
    <w:rsid w:val="0009318A"/>
    <w:rsid w:val="00096A9B"/>
    <w:rsid w:val="000A0E7E"/>
    <w:rsid w:val="000A46A5"/>
    <w:rsid w:val="000A65B4"/>
    <w:rsid w:val="000B3EAA"/>
    <w:rsid w:val="000B5496"/>
    <w:rsid w:val="000B6483"/>
    <w:rsid w:val="000C2882"/>
    <w:rsid w:val="000C495C"/>
    <w:rsid w:val="000C722C"/>
    <w:rsid w:val="000C79A7"/>
    <w:rsid w:val="000D07EA"/>
    <w:rsid w:val="000D2E49"/>
    <w:rsid w:val="000D34FD"/>
    <w:rsid w:val="000D3FFE"/>
    <w:rsid w:val="000E46BC"/>
    <w:rsid w:val="000E4FF4"/>
    <w:rsid w:val="000E5865"/>
    <w:rsid w:val="000E69A1"/>
    <w:rsid w:val="000F187D"/>
    <w:rsid w:val="000F22EA"/>
    <w:rsid w:val="000F2E9A"/>
    <w:rsid w:val="000F3B8B"/>
    <w:rsid w:val="000F762F"/>
    <w:rsid w:val="000F76CB"/>
    <w:rsid w:val="000F7EDA"/>
    <w:rsid w:val="001004E9"/>
    <w:rsid w:val="00101518"/>
    <w:rsid w:val="0010296B"/>
    <w:rsid w:val="00105067"/>
    <w:rsid w:val="001056EB"/>
    <w:rsid w:val="001058CC"/>
    <w:rsid w:val="0010606C"/>
    <w:rsid w:val="00110C2D"/>
    <w:rsid w:val="00113F84"/>
    <w:rsid w:val="001159AA"/>
    <w:rsid w:val="00121912"/>
    <w:rsid w:val="00125316"/>
    <w:rsid w:val="00126DA8"/>
    <w:rsid w:val="001303EE"/>
    <w:rsid w:val="00131437"/>
    <w:rsid w:val="00132AB4"/>
    <w:rsid w:val="00134453"/>
    <w:rsid w:val="00134A74"/>
    <w:rsid w:val="0013525D"/>
    <w:rsid w:val="001355E9"/>
    <w:rsid w:val="00141127"/>
    <w:rsid w:val="0014347F"/>
    <w:rsid w:val="001434A9"/>
    <w:rsid w:val="001453C2"/>
    <w:rsid w:val="0014574A"/>
    <w:rsid w:val="00145A18"/>
    <w:rsid w:val="001466F5"/>
    <w:rsid w:val="0015044E"/>
    <w:rsid w:val="001506EC"/>
    <w:rsid w:val="0015081E"/>
    <w:rsid w:val="0015658E"/>
    <w:rsid w:val="00162507"/>
    <w:rsid w:val="00165A1D"/>
    <w:rsid w:val="00166CC7"/>
    <w:rsid w:val="001712B3"/>
    <w:rsid w:val="00173A58"/>
    <w:rsid w:val="001746FD"/>
    <w:rsid w:val="00176FB0"/>
    <w:rsid w:val="00177BD3"/>
    <w:rsid w:val="00181862"/>
    <w:rsid w:val="00182FBA"/>
    <w:rsid w:val="0018308D"/>
    <w:rsid w:val="001848C8"/>
    <w:rsid w:val="0018534A"/>
    <w:rsid w:val="00190DC0"/>
    <w:rsid w:val="0019284A"/>
    <w:rsid w:val="001931E4"/>
    <w:rsid w:val="001943CC"/>
    <w:rsid w:val="001A0D5A"/>
    <w:rsid w:val="001A1CBF"/>
    <w:rsid w:val="001A23E2"/>
    <w:rsid w:val="001A3254"/>
    <w:rsid w:val="001A4C3D"/>
    <w:rsid w:val="001A7E0F"/>
    <w:rsid w:val="001B0B70"/>
    <w:rsid w:val="001B56D0"/>
    <w:rsid w:val="001B621D"/>
    <w:rsid w:val="001B6610"/>
    <w:rsid w:val="001B66D4"/>
    <w:rsid w:val="001B77E4"/>
    <w:rsid w:val="001B7904"/>
    <w:rsid w:val="001C01A3"/>
    <w:rsid w:val="001C0AE1"/>
    <w:rsid w:val="001C0B86"/>
    <w:rsid w:val="001C1F69"/>
    <w:rsid w:val="001C75E3"/>
    <w:rsid w:val="001D104A"/>
    <w:rsid w:val="001D3D4D"/>
    <w:rsid w:val="001D5EE9"/>
    <w:rsid w:val="001E0575"/>
    <w:rsid w:val="001E0761"/>
    <w:rsid w:val="001E10C0"/>
    <w:rsid w:val="001E30CF"/>
    <w:rsid w:val="001E382F"/>
    <w:rsid w:val="001E3B94"/>
    <w:rsid w:val="001E4C19"/>
    <w:rsid w:val="001E5E70"/>
    <w:rsid w:val="001E6F7A"/>
    <w:rsid w:val="001F3776"/>
    <w:rsid w:val="001F6556"/>
    <w:rsid w:val="00200164"/>
    <w:rsid w:val="00200970"/>
    <w:rsid w:val="00202D12"/>
    <w:rsid w:val="002048FA"/>
    <w:rsid w:val="002059AC"/>
    <w:rsid w:val="00206AF3"/>
    <w:rsid w:val="0021045F"/>
    <w:rsid w:val="002107E9"/>
    <w:rsid w:val="00211CD1"/>
    <w:rsid w:val="00212C25"/>
    <w:rsid w:val="00213945"/>
    <w:rsid w:val="00216541"/>
    <w:rsid w:val="00217F98"/>
    <w:rsid w:val="00221823"/>
    <w:rsid w:val="00222471"/>
    <w:rsid w:val="00222F19"/>
    <w:rsid w:val="00223EB2"/>
    <w:rsid w:val="002243B0"/>
    <w:rsid w:val="00232AE6"/>
    <w:rsid w:val="00240916"/>
    <w:rsid w:val="00241446"/>
    <w:rsid w:val="002459E0"/>
    <w:rsid w:val="002460E8"/>
    <w:rsid w:val="00246714"/>
    <w:rsid w:val="00250910"/>
    <w:rsid w:val="00250B0E"/>
    <w:rsid w:val="00252C52"/>
    <w:rsid w:val="002555CB"/>
    <w:rsid w:val="00257B63"/>
    <w:rsid w:val="0026133A"/>
    <w:rsid w:val="00262D05"/>
    <w:rsid w:val="00264119"/>
    <w:rsid w:val="00264892"/>
    <w:rsid w:val="0027285E"/>
    <w:rsid w:val="0028082C"/>
    <w:rsid w:val="002834A7"/>
    <w:rsid w:val="002839EA"/>
    <w:rsid w:val="00284FA6"/>
    <w:rsid w:val="002908F2"/>
    <w:rsid w:val="002923A6"/>
    <w:rsid w:val="002923C7"/>
    <w:rsid w:val="0029385B"/>
    <w:rsid w:val="00297D6E"/>
    <w:rsid w:val="002A2BA2"/>
    <w:rsid w:val="002A4308"/>
    <w:rsid w:val="002A60BC"/>
    <w:rsid w:val="002A6197"/>
    <w:rsid w:val="002B676D"/>
    <w:rsid w:val="002B7F45"/>
    <w:rsid w:val="002C01A7"/>
    <w:rsid w:val="002C135E"/>
    <w:rsid w:val="002C33CD"/>
    <w:rsid w:val="002C65E7"/>
    <w:rsid w:val="002D217D"/>
    <w:rsid w:val="002D251F"/>
    <w:rsid w:val="002D531A"/>
    <w:rsid w:val="002D6131"/>
    <w:rsid w:val="002D7CB8"/>
    <w:rsid w:val="002E2CD2"/>
    <w:rsid w:val="002E48C5"/>
    <w:rsid w:val="002E5624"/>
    <w:rsid w:val="002F0076"/>
    <w:rsid w:val="002F2FF7"/>
    <w:rsid w:val="002F387A"/>
    <w:rsid w:val="002F3A12"/>
    <w:rsid w:val="002F7F67"/>
    <w:rsid w:val="003000BF"/>
    <w:rsid w:val="0030039B"/>
    <w:rsid w:val="00303CF9"/>
    <w:rsid w:val="00306364"/>
    <w:rsid w:val="00311DAA"/>
    <w:rsid w:val="00312ACE"/>
    <w:rsid w:val="003137D5"/>
    <w:rsid w:val="00326115"/>
    <w:rsid w:val="00327E29"/>
    <w:rsid w:val="003317BD"/>
    <w:rsid w:val="003319BD"/>
    <w:rsid w:val="0033640E"/>
    <w:rsid w:val="003372D3"/>
    <w:rsid w:val="0034164E"/>
    <w:rsid w:val="00344944"/>
    <w:rsid w:val="00344AFD"/>
    <w:rsid w:val="0035050E"/>
    <w:rsid w:val="00351469"/>
    <w:rsid w:val="00352384"/>
    <w:rsid w:val="0036267A"/>
    <w:rsid w:val="00367C53"/>
    <w:rsid w:val="00372DE7"/>
    <w:rsid w:val="003762C6"/>
    <w:rsid w:val="00381A7E"/>
    <w:rsid w:val="00382135"/>
    <w:rsid w:val="00383BDE"/>
    <w:rsid w:val="00384489"/>
    <w:rsid w:val="00384EF2"/>
    <w:rsid w:val="00386B89"/>
    <w:rsid w:val="0039223A"/>
    <w:rsid w:val="00392B62"/>
    <w:rsid w:val="003B0904"/>
    <w:rsid w:val="003B2060"/>
    <w:rsid w:val="003B731C"/>
    <w:rsid w:val="003C1237"/>
    <w:rsid w:val="003C1546"/>
    <w:rsid w:val="003C4B93"/>
    <w:rsid w:val="003C56A2"/>
    <w:rsid w:val="003D0272"/>
    <w:rsid w:val="003D5856"/>
    <w:rsid w:val="003E4967"/>
    <w:rsid w:val="003E7670"/>
    <w:rsid w:val="003E7C42"/>
    <w:rsid w:val="003F05BC"/>
    <w:rsid w:val="003F114F"/>
    <w:rsid w:val="003F4423"/>
    <w:rsid w:val="00404FB4"/>
    <w:rsid w:val="0040627E"/>
    <w:rsid w:val="0040656A"/>
    <w:rsid w:val="00407601"/>
    <w:rsid w:val="00407DB1"/>
    <w:rsid w:val="0041232D"/>
    <w:rsid w:val="00412972"/>
    <w:rsid w:val="00413643"/>
    <w:rsid w:val="004139EF"/>
    <w:rsid w:val="00413EF6"/>
    <w:rsid w:val="00414245"/>
    <w:rsid w:val="00414C14"/>
    <w:rsid w:val="00422A5B"/>
    <w:rsid w:val="0042320D"/>
    <w:rsid w:val="00432228"/>
    <w:rsid w:val="0043326E"/>
    <w:rsid w:val="00440ADC"/>
    <w:rsid w:val="004443D0"/>
    <w:rsid w:val="004474C5"/>
    <w:rsid w:val="00450EB8"/>
    <w:rsid w:val="004529A4"/>
    <w:rsid w:val="00452CA1"/>
    <w:rsid w:val="00460DD9"/>
    <w:rsid w:val="00461160"/>
    <w:rsid w:val="00462ECA"/>
    <w:rsid w:val="00465589"/>
    <w:rsid w:val="00465D9F"/>
    <w:rsid w:val="00471B9B"/>
    <w:rsid w:val="004740C5"/>
    <w:rsid w:val="00474D69"/>
    <w:rsid w:val="004762DE"/>
    <w:rsid w:val="004831B6"/>
    <w:rsid w:val="00487C60"/>
    <w:rsid w:val="00490863"/>
    <w:rsid w:val="00493E77"/>
    <w:rsid w:val="00494CB0"/>
    <w:rsid w:val="004959C5"/>
    <w:rsid w:val="00495ECB"/>
    <w:rsid w:val="004A040B"/>
    <w:rsid w:val="004A42CA"/>
    <w:rsid w:val="004A507B"/>
    <w:rsid w:val="004B1A72"/>
    <w:rsid w:val="004B6B30"/>
    <w:rsid w:val="004C16A9"/>
    <w:rsid w:val="004C1E6A"/>
    <w:rsid w:val="004C2080"/>
    <w:rsid w:val="004C3384"/>
    <w:rsid w:val="004C4F10"/>
    <w:rsid w:val="004D0FE4"/>
    <w:rsid w:val="004D1AA1"/>
    <w:rsid w:val="004D667E"/>
    <w:rsid w:val="004D6B8C"/>
    <w:rsid w:val="004E00EF"/>
    <w:rsid w:val="004E1861"/>
    <w:rsid w:val="004E1954"/>
    <w:rsid w:val="004E29B3"/>
    <w:rsid w:val="004E73FE"/>
    <w:rsid w:val="004F0782"/>
    <w:rsid w:val="004F3415"/>
    <w:rsid w:val="004F6420"/>
    <w:rsid w:val="004F76AC"/>
    <w:rsid w:val="00500251"/>
    <w:rsid w:val="00501CA2"/>
    <w:rsid w:val="005047CA"/>
    <w:rsid w:val="00510DDC"/>
    <w:rsid w:val="005139FB"/>
    <w:rsid w:val="00513BB3"/>
    <w:rsid w:val="00516BEC"/>
    <w:rsid w:val="00523581"/>
    <w:rsid w:val="00527349"/>
    <w:rsid w:val="00532483"/>
    <w:rsid w:val="00534596"/>
    <w:rsid w:val="00534A39"/>
    <w:rsid w:val="00535198"/>
    <w:rsid w:val="00536BDD"/>
    <w:rsid w:val="00540E8E"/>
    <w:rsid w:val="00541950"/>
    <w:rsid w:val="005434E0"/>
    <w:rsid w:val="0054374C"/>
    <w:rsid w:val="00544C56"/>
    <w:rsid w:val="00545F47"/>
    <w:rsid w:val="00547E11"/>
    <w:rsid w:val="00552F25"/>
    <w:rsid w:val="005551AC"/>
    <w:rsid w:val="00560E5E"/>
    <w:rsid w:val="00561C1A"/>
    <w:rsid w:val="00562810"/>
    <w:rsid w:val="00563A08"/>
    <w:rsid w:val="005644DB"/>
    <w:rsid w:val="00566057"/>
    <w:rsid w:val="00567679"/>
    <w:rsid w:val="00572426"/>
    <w:rsid w:val="00575952"/>
    <w:rsid w:val="00581432"/>
    <w:rsid w:val="005860FF"/>
    <w:rsid w:val="00590D07"/>
    <w:rsid w:val="0059123B"/>
    <w:rsid w:val="00592165"/>
    <w:rsid w:val="00592C02"/>
    <w:rsid w:val="00596FDB"/>
    <w:rsid w:val="005A0362"/>
    <w:rsid w:val="005A3389"/>
    <w:rsid w:val="005A3BB5"/>
    <w:rsid w:val="005A3BD9"/>
    <w:rsid w:val="005A674E"/>
    <w:rsid w:val="005B039A"/>
    <w:rsid w:val="005B123E"/>
    <w:rsid w:val="005B131F"/>
    <w:rsid w:val="005B30E2"/>
    <w:rsid w:val="005B44B1"/>
    <w:rsid w:val="005B5DF2"/>
    <w:rsid w:val="005B7C5C"/>
    <w:rsid w:val="005C3805"/>
    <w:rsid w:val="005C5379"/>
    <w:rsid w:val="005D1294"/>
    <w:rsid w:val="005D17B2"/>
    <w:rsid w:val="005D3DE6"/>
    <w:rsid w:val="005D7B8A"/>
    <w:rsid w:val="005E4D61"/>
    <w:rsid w:val="005F1276"/>
    <w:rsid w:val="005F1A40"/>
    <w:rsid w:val="005F1AC7"/>
    <w:rsid w:val="005F23E4"/>
    <w:rsid w:val="005F4721"/>
    <w:rsid w:val="005F6CD0"/>
    <w:rsid w:val="005F6E9A"/>
    <w:rsid w:val="006006D4"/>
    <w:rsid w:val="00600C1B"/>
    <w:rsid w:val="00603F31"/>
    <w:rsid w:val="00611185"/>
    <w:rsid w:val="006123E0"/>
    <w:rsid w:val="0061290F"/>
    <w:rsid w:val="0061464C"/>
    <w:rsid w:val="006168D2"/>
    <w:rsid w:val="00616BCD"/>
    <w:rsid w:val="00620B70"/>
    <w:rsid w:val="00622326"/>
    <w:rsid w:val="00622999"/>
    <w:rsid w:val="00624701"/>
    <w:rsid w:val="00626572"/>
    <w:rsid w:val="006306F2"/>
    <w:rsid w:val="00634D70"/>
    <w:rsid w:val="006371DE"/>
    <w:rsid w:val="006401A0"/>
    <w:rsid w:val="00643034"/>
    <w:rsid w:val="00646AD7"/>
    <w:rsid w:val="00657B93"/>
    <w:rsid w:val="0066089F"/>
    <w:rsid w:val="00660C60"/>
    <w:rsid w:val="00661210"/>
    <w:rsid w:val="00663DE3"/>
    <w:rsid w:val="00667596"/>
    <w:rsid w:val="00671EA5"/>
    <w:rsid w:val="006735DD"/>
    <w:rsid w:val="00675995"/>
    <w:rsid w:val="00677C0D"/>
    <w:rsid w:val="00681EF2"/>
    <w:rsid w:val="00684CC6"/>
    <w:rsid w:val="00690CE7"/>
    <w:rsid w:val="006911E6"/>
    <w:rsid w:val="00693A34"/>
    <w:rsid w:val="00693AB3"/>
    <w:rsid w:val="00693E4C"/>
    <w:rsid w:val="0069623D"/>
    <w:rsid w:val="00696A54"/>
    <w:rsid w:val="00697FD4"/>
    <w:rsid w:val="006A15AD"/>
    <w:rsid w:val="006A162B"/>
    <w:rsid w:val="006A367D"/>
    <w:rsid w:val="006A3A04"/>
    <w:rsid w:val="006A3EEC"/>
    <w:rsid w:val="006A6C2C"/>
    <w:rsid w:val="006A7303"/>
    <w:rsid w:val="006B2A7A"/>
    <w:rsid w:val="006B35D6"/>
    <w:rsid w:val="006B6C92"/>
    <w:rsid w:val="006C34C4"/>
    <w:rsid w:val="006C43C9"/>
    <w:rsid w:val="006C5C0E"/>
    <w:rsid w:val="006C681F"/>
    <w:rsid w:val="006D507B"/>
    <w:rsid w:val="006D7D38"/>
    <w:rsid w:val="006E1FA7"/>
    <w:rsid w:val="006E2213"/>
    <w:rsid w:val="006E2595"/>
    <w:rsid w:val="006E5198"/>
    <w:rsid w:val="006E5FA8"/>
    <w:rsid w:val="006E7348"/>
    <w:rsid w:val="006F2F7E"/>
    <w:rsid w:val="00700C50"/>
    <w:rsid w:val="00704741"/>
    <w:rsid w:val="007069E5"/>
    <w:rsid w:val="00710939"/>
    <w:rsid w:val="00712F6C"/>
    <w:rsid w:val="007204AB"/>
    <w:rsid w:val="007248B2"/>
    <w:rsid w:val="00724A62"/>
    <w:rsid w:val="00724F7A"/>
    <w:rsid w:val="00731EE3"/>
    <w:rsid w:val="00732FE0"/>
    <w:rsid w:val="00740B14"/>
    <w:rsid w:val="00740C17"/>
    <w:rsid w:val="00743FC6"/>
    <w:rsid w:val="0074507D"/>
    <w:rsid w:val="00750CC4"/>
    <w:rsid w:val="00754698"/>
    <w:rsid w:val="00760A0E"/>
    <w:rsid w:val="00760A47"/>
    <w:rsid w:val="007612A2"/>
    <w:rsid w:val="0076528C"/>
    <w:rsid w:val="00770570"/>
    <w:rsid w:val="00770AC5"/>
    <w:rsid w:val="00773A7A"/>
    <w:rsid w:val="00774D13"/>
    <w:rsid w:val="00774FF2"/>
    <w:rsid w:val="00781946"/>
    <w:rsid w:val="0078224B"/>
    <w:rsid w:val="00784D58"/>
    <w:rsid w:val="00785407"/>
    <w:rsid w:val="00786256"/>
    <w:rsid w:val="00786A0F"/>
    <w:rsid w:val="00786FDB"/>
    <w:rsid w:val="00787442"/>
    <w:rsid w:val="00787C35"/>
    <w:rsid w:val="0079139E"/>
    <w:rsid w:val="00791C0F"/>
    <w:rsid w:val="007967B6"/>
    <w:rsid w:val="007967BB"/>
    <w:rsid w:val="00797F4C"/>
    <w:rsid w:val="007A2195"/>
    <w:rsid w:val="007A3172"/>
    <w:rsid w:val="007A4DEA"/>
    <w:rsid w:val="007A65E8"/>
    <w:rsid w:val="007B3045"/>
    <w:rsid w:val="007B31D4"/>
    <w:rsid w:val="007B3541"/>
    <w:rsid w:val="007B3F82"/>
    <w:rsid w:val="007B45F8"/>
    <w:rsid w:val="007B4BFF"/>
    <w:rsid w:val="007C210C"/>
    <w:rsid w:val="007C744F"/>
    <w:rsid w:val="007C770A"/>
    <w:rsid w:val="007D0067"/>
    <w:rsid w:val="007D1F7B"/>
    <w:rsid w:val="007D4AB6"/>
    <w:rsid w:val="007D741A"/>
    <w:rsid w:val="007E29B6"/>
    <w:rsid w:val="007E4B28"/>
    <w:rsid w:val="007F0811"/>
    <w:rsid w:val="007F3188"/>
    <w:rsid w:val="007F3914"/>
    <w:rsid w:val="007F3C85"/>
    <w:rsid w:val="007F5933"/>
    <w:rsid w:val="00803AEF"/>
    <w:rsid w:val="00805AD0"/>
    <w:rsid w:val="00805E99"/>
    <w:rsid w:val="00806580"/>
    <w:rsid w:val="00813ED1"/>
    <w:rsid w:val="00814F67"/>
    <w:rsid w:val="00815A9C"/>
    <w:rsid w:val="00816750"/>
    <w:rsid w:val="00817661"/>
    <w:rsid w:val="00821E50"/>
    <w:rsid w:val="00822608"/>
    <w:rsid w:val="0082540B"/>
    <w:rsid w:val="00825D26"/>
    <w:rsid w:val="00825E61"/>
    <w:rsid w:val="00827817"/>
    <w:rsid w:val="008306F9"/>
    <w:rsid w:val="00832728"/>
    <w:rsid w:val="008338FA"/>
    <w:rsid w:val="008341C7"/>
    <w:rsid w:val="00836502"/>
    <w:rsid w:val="00840A5F"/>
    <w:rsid w:val="008416DC"/>
    <w:rsid w:val="00841A21"/>
    <w:rsid w:val="008442AA"/>
    <w:rsid w:val="00850A82"/>
    <w:rsid w:val="00856817"/>
    <w:rsid w:val="00857B52"/>
    <w:rsid w:val="008616F3"/>
    <w:rsid w:val="00861BC3"/>
    <w:rsid w:val="008626C6"/>
    <w:rsid w:val="0086580A"/>
    <w:rsid w:val="00866175"/>
    <w:rsid w:val="008726B8"/>
    <w:rsid w:val="00872AE0"/>
    <w:rsid w:val="008804D8"/>
    <w:rsid w:val="008809CD"/>
    <w:rsid w:val="008811A7"/>
    <w:rsid w:val="008817AC"/>
    <w:rsid w:val="0088248D"/>
    <w:rsid w:val="00884B0D"/>
    <w:rsid w:val="0088618A"/>
    <w:rsid w:val="008876C5"/>
    <w:rsid w:val="008903AA"/>
    <w:rsid w:val="00893AF7"/>
    <w:rsid w:val="00894D27"/>
    <w:rsid w:val="00895C6C"/>
    <w:rsid w:val="00895E31"/>
    <w:rsid w:val="008977F5"/>
    <w:rsid w:val="008A3676"/>
    <w:rsid w:val="008A60B4"/>
    <w:rsid w:val="008B1D7D"/>
    <w:rsid w:val="008B77D4"/>
    <w:rsid w:val="008C0D0E"/>
    <w:rsid w:val="008C138D"/>
    <w:rsid w:val="008C14E9"/>
    <w:rsid w:val="008C1BBD"/>
    <w:rsid w:val="008C1D6D"/>
    <w:rsid w:val="008C41BA"/>
    <w:rsid w:val="008C76A4"/>
    <w:rsid w:val="008D6625"/>
    <w:rsid w:val="008D6863"/>
    <w:rsid w:val="008E4D4B"/>
    <w:rsid w:val="008E6FA2"/>
    <w:rsid w:val="008F4C21"/>
    <w:rsid w:val="008F5468"/>
    <w:rsid w:val="00901A77"/>
    <w:rsid w:val="009058FF"/>
    <w:rsid w:val="00914A51"/>
    <w:rsid w:val="00915212"/>
    <w:rsid w:val="00920596"/>
    <w:rsid w:val="0092476A"/>
    <w:rsid w:val="0092521D"/>
    <w:rsid w:val="00925D42"/>
    <w:rsid w:val="00934555"/>
    <w:rsid w:val="00936F94"/>
    <w:rsid w:val="00940BA4"/>
    <w:rsid w:val="00943632"/>
    <w:rsid w:val="0094419D"/>
    <w:rsid w:val="0094436C"/>
    <w:rsid w:val="0094517A"/>
    <w:rsid w:val="00953025"/>
    <w:rsid w:val="00961BD6"/>
    <w:rsid w:val="00962EC1"/>
    <w:rsid w:val="009636C2"/>
    <w:rsid w:val="00963A81"/>
    <w:rsid w:val="00967AA8"/>
    <w:rsid w:val="00967AF7"/>
    <w:rsid w:val="00967E16"/>
    <w:rsid w:val="009766F5"/>
    <w:rsid w:val="00980D73"/>
    <w:rsid w:val="00982900"/>
    <w:rsid w:val="0098294C"/>
    <w:rsid w:val="00984F48"/>
    <w:rsid w:val="009922E4"/>
    <w:rsid w:val="00992EFA"/>
    <w:rsid w:val="009958B3"/>
    <w:rsid w:val="00996FAB"/>
    <w:rsid w:val="009A2247"/>
    <w:rsid w:val="009B2465"/>
    <w:rsid w:val="009B304C"/>
    <w:rsid w:val="009B4013"/>
    <w:rsid w:val="009C011A"/>
    <w:rsid w:val="009C1C57"/>
    <w:rsid w:val="009C596C"/>
    <w:rsid w:val="009C6AB2"/>
    <w:rsid w:val="009D03F3"/>
    <w:rsid w:val="009D066C"/>
    <w:rsid w:val="009D33F3"/>
    <w:rsid w:val="009D4242"/>
    <w:rsid w:val="009D63FA"/>
    <w:rsid w:val="009D6626"/>
    <w:rsid w:val="009E04CB"/>
    <w:rsid w:val="009E0B3A"/>
    <w:rsid w:val="009E1DB8"/>
    <w:rsid w:val="009F00C6"/>
    <w:rsid w:val="009F192E"/>
    <w:rsid w:val="009F25A4"/>
    <w:rsid w:val="009F2A76"/>
    <w:rsid w:val="009F6094"/>
    <w:rsid w:val="009F7AC5"/>
    <w:rsid w:val="00A01ED4"/>
    <w:rsid w:val="00A02A05"/>
    <w:rsid w:val="00A05674"/>
    <w:rsid w:val="00A1345C"/>
    <w:rsid w:val="00A143FA"/>
    <w:rsid w:val="00A159F0"/>
    <w:rsid w:val="00A2098B"/>
    <w:rsid w:val="00A22D54"/>
    <w:rsid w:val="00A244EB"/>
    <w:rsid w:val="00A26F96"/>
    <w:rsid w:val="00A2740F"/>
    <w:rsid w:val="00A279DF"/>
    <w:rsid w:val="00A35A74"/>
    <w:rsid w:val="00A35AD8"/>
    <w:rsid w:val="00A37EDB"/>
    <w:rsid w:val="00A425D2"/>
    <w:rsid w:val="00A42645"/>
    <w:rsid w:val="00A43AA2"/>
    <w:rsid w:val="00A4473D"/>
    <w:rsid w:val="00A45204"/>
    <w:rsid w:val="00A53264"/>
    <w:rsid w:val="00A572BA"/>
    <w:rsid w:val="00A6399F"/>
    <w:rsid w:val="00A6477D"/>
    <w:rsid w:val="00A64A57"/>
    <w:rsid w:val="00A66F08"/>
    <w:rsid w:val="00A701BC"/>
    <w:rsid w:val="00A74592"/>
    <w:rsid w:val="00A75B04"/>
    <w:rsid w:val="00A771E0"/>
    <w:rsid w:val="00A804AA"/>
    <w:rsid w:val="00A805D8"/>
    <w:rsid w:val="00A8198C"/>
    <w:rsid w:val="00A844C2"/>
    <w:rsid w:val="00A8499B"/>
    <w:rsid w:val="00A87CD9"/>
    <w:rsid w:val="00A90B23"/>
    <w:rsid w:val="00A9294C"/>
    <w:rsid w:val="00A953E2"/>
    <w:rsid w:val="00A95D19"/>
    <w:rsid w:val="00A95D33"/>
    <w:rsid w:val="00A97E4A"/>
    <w:rsid w:val="00A97F70"/>
    <w:rsid w:val="00AA210D"/>
    <w:rsid w:val="00AB0697"/>
    <w:rsid w:val="00AB4DE0"/>
    <w:rsid w:val="00AB63FB"/>
    <w:rsid w:val="00AC3D5E"/>
    <w:rsid w:val="00AC7DB3"/>
    <w:rsid w:val="00AD03BB"/>
    <w:rsid w:val="00AD141D"/>
    <w:rsid w:val="00AD5D72"/>
    <w:rsid w:val="00AF1049"/>
    <w:rsid w:val="00AF1621"/>
    <w:rsid w:val="00AF3453"/>
    <w:rsid w:val="00AF57E4"/>
    <w:rsid w:val="00B0004B"/>
    <w:rsid w:val="00B0189C"/>
    <w:rsid w:val="00B0346C"/>
    <w:rsid w:val="00B04934"/>
    <w:rsid w:val="00B04D08"/>
    <w:rsid w:val="00B14698"/>
    <w:rsid w:val="00B1678F"/>
    <w:rsid w:val="00B168F6"/>
    <w:rsid w:val="00B21117"/>
    <w:rsid w:val="00B22399"/>
    <w:rsid w:val="00B24850"/>
    <w:rsid w:val="00B2533A"/>
    <w:rsid w:val="00B254F4"/>
    <w:rsid w:val="00B258EC"/>
    <w:rsid w:val="00B26FDC"/>
    <w:rsid w:val="00B30592"/>
    <w:rsid w:val="00B30A3B"/>
    <w:rsid w:val="00B316D0"/>
    <w:rsid w:val="00B32351"/>
    <w:rsid w:val="00B32BC9"/>
    <w:rsid w:val="00B348C9"/>
    <w:rsid w:val="00B35C6D"/>
    <w:rsid w:val="00B37E9D"/>
    <w:rsid w:val="00B4163E"/>
    <w:rsid w:val="00B41753"/>
    <w:rsid w:val="00B4374E"/>
    <w:rsid w:val="00B43AAF"/>
    <w:rsid w:val="00B55532"/>
    <w:rsid w:val="00B56058"/>
    <w:rsid w:val="00B56101"/>
    <w:rsid w:val="00B5667A"/>
    <w:rsid w:val="00B57284"/>
    <w:rsid w:val="00B62962"/>
    <w:rsid w:val="00B62D84"/>
    <w:rsid w:val="00B63A48"/>
    <w:rsid w:val="00B65DC8"/>
    <w:rsid w:val="00B66F87"/>
    <w:rsid w:val="00B718BD"/>
    <w:rsid w:val="00B74D55"/>
    <w:rsid w:val="00B82CB8"/>
    <w:rsid w:val="00B83518"/>
    <w:rsid w:val="00B85CD3"/>
    <w:rsid w:val="00B865F1"/>
    <w:rsid w:val="00B86B75"/>
    <w:rsid w:val="00B873B4"/>
    <w:rsid w:val="00B907E0"/>
    <w:rsid w:val="00B93843"/>
    <w:rsid w:val="00B93A80"/>
    <w:rsid w:val="00B97789"/>
    <w:rsid w:val="00BA0A3A"/>
    <w:rsid w:val="00BA437C"/>
    <w:rsid w:val="00BA5994"/>
    <w:rsid w:val="00BB0C08"/>
    <w:rsid w:val="00BB6193"/>
    <w:rsid w:val="00BB7359"/>
    <w:rsid w:val="00BC08B7"/>
    <w:rsid w:val="00BC46FB"/>
    <w:rsid w:val="00BC48D5"/>
    <w:rsid w:val="00BC5D8C"/>
    <w:rsid w:val="00BC5DF8"/>
    <w:rsid w:val="00BC7210"/>
    <w:rsid w:val="00BD1B7C"/>
    <w:rsid w:val="00BD30F1"/>
    <w:rsid w:val="00BD67EF"/>
    <w:rsid w:val="00BD7B2E"/>
    <w:rsid w:val="00BE5766"/>
    <w:rsid w:val="00BE793B"/>
    <w:rsid w:val="00BF422A"/>
    <w:rsid w:val="00BF7F49"/>
    <w:rsid w:val="00C001C8"/>
    <w:rsid w:val="00C0039C"/>
    <w:rsid w:val="00C11B91"/>
    <w:rsid w:val="00C163E2"/>
    <w:rsid w:val="00C16AD7"/>
    <w:rsid w:val="00C3109E"/>
    <w:rsid w:val="00C32A0C"/>
    <w:rsid w:val="00C32EF5"/>
    <w:rsid w:val="00C3331F"/>
    <w:rsid w:val="00C36279"/>
    <w:rsid w:val="00C378B9"/>
    <w:rsid w:val="00C422F1"/>
    <w:rsid w:val="00C42AA6"/>
    <w:rsid w:val="00C44E14"/>
    <w:rsid w:val="00C461AA"/>
    <w:rsid w:val="00C502C6"/>
    <w:rsid w:val="00C52349"/>
    <w:rsid w:val="00C55034"/>
    <w:rsid w:val="00C5519C"/>
    <w:rsid w:val="00C562A1"/>
    <w:rsid w:val="00C568D7"/>
    <w:rsid w:val="00C6375F"/>
    <w:rsid w:val="00C64F9E"/>
    <w:rsid w:val="00C66E6C"/>
    <w:rsid w:val="00C707E1"/>
    <w:rsid w:val="00C7181A"/>
    <w:rsid w:val="00C71EF5"/>
    <w:rsid w:val="00C73995"/>
    <w:rsid w:val="00C74C8C"/>
    <w:rsid w:val="00C82464"/>
    <w:rsid w:val="00C85FCD"/>
    <w:rsid w:val="00C87618"/>
    <w:rsid w:val="00C965AA"/>
    <w:rsid w:val="00CA1056"/>
    <w:rsid w:val="00CA1E90"/>
    <w:rsid w:val="00CA366C"/>
    <w:rsid w:val="00CA3EC4"/>
    <w:rsid w:val="00CB0809"/>
    <w:rsid w:val="00CB3114"/>
    <w:rsid w:val="00CB7F9D"/>
    <w:rsid w:val="00CC3671"/>
    <w:rsid w:val="00CC3F02"/>
    <w:rsid w:val="00CD100C"/>
    <w:rsid w:val="00CD15A1"/>
    <w:rsid w:val="00CD1FA1"/>
    <w:rsid w:val="00CD3238"/>
    <w:rsid w:val="00CD3E35"/>
    <w:rsid w:val="00CD4154"/>
    <w:rsid w:val="00CD7665"/>
    <w:rsid w:val="00CE3884"/>
    <w:rsid w:val="00CE7CB6"/>
    <w:rsid w:val="00CF2A31"/>
    <w:rsid w:val="00CF6478"/>
    <w:rsid w:val="00CF7420"/>
    <w:rsid w:val="00D02B52"/>
    <w:rsid w:val="00D039AA"/>
    <w:rsid w:val="00D0401A"/>
    <w:rsid w:val="00D053ED"/>
    <w:rsid w:val="00D07DB6"/>
    <w:rsid w:val="00D110B9"/>
    <w:rsid w:val="00D15149"/>
    <w:rsid w:val="00D1545C"/>
    <w:rsid w:val="00D155C5"/>
    <w:rsid w:val="00D16590"/>
    <w:rsid w:val="00D16FAC"/>
    <w:rsid w:val="00D173F9"/>
    <w:rsid w:val="00D176F1"/>
    <w:rsid w:val="00D177AB"/>
    <w:rsid w:val="00D17EE5"/>
    <w:rsid w:val="00D17FD3"/>
    <w:rsid w:val="00D23D3E"/>
    <w:rsid w:val="00D2709E"/>
    <w:rsid w:val="00D2726C"/>
    <w:rsid w:val="00D31ED9"/>
    <w:rsid w:val="00D344D7"/>
    <w:rsid w:val="00D34900"/>
    <w:rsid w:val="00D34D02"/>
    <w:rsid w:val="00D34D2F"/>
    <w:rsid w:val="00D378F4"/>
    <w:rsid w:val="00D379D9"/>
    <w:rsid w:val="00D37FCD"/>
    <w:rsid w:val="00D405CD"/>
    <w:rsid w:val="00D46095"/>
    <w:rsid w:val="00D51256"/>
    <w:rsid w:val="00D51803"/>
    <w:rsid w:val="00D526DE"/>
    <w:rsid w:val="00D52F6F"/>
    <w:rsid w:val="00D55332"/>
    <w:rsid w:val="00D57383"/>
    <w:rsid w:val="00D666B9"/>
    <w:rsid w:val="00D70198"/>
    <w:rsid w:val="00D729DE"/>
    <w:rsid w:val="00D744D8"/>
    <w:rsid w:val="00D81004"/>
    <w:rsid w:val="00D833F8"/>
    <w:rsid w:val="00D86AF3"/>
    <w:rsid w:val="00D87313"/>
    <w:rsid w:val="00D8783D"/>
    <w:rsid w:val="00D87F98"/>
    <w:rsid w:val="00D94CD0"/>
    <w:rsid w:val="00D95539"/>
    <w:rsid w:val="00D95F69"/>
    <w:rsid w:val="00DA10F7"/>
    <w:rsid w:val="00DA6B2E"/>
    <w:rsid w:val="00DA7648"/>
    <w:rsid w:val="00DB26AA"/>
    <w:rsid w:val="00DC3D03"/>
    <w:rsid w:val="00DC4122"/>
    <w:rsid w:val="00DC6E94"/>
    <w:rsid w:val="00DD0608"/>
    <w:rsid w:val="00DD3F89"/>
    <w:rsid w:val="00DD5512"/>
    <w:rsid w:val="00DD6094"/>
    <w:rsid w:val="00DD71BA"/>
    <w:rsid w:val="00DE0679"/>
    <w:rsid w:val="00DE3107"/>
    <w:rsid w:val="00DE7A04"/>
    <w:rsid w:val="00DF423E"/>
    <w:rsid w:val="00DF4362"/>
    <w:rsid w:val="00DF4D3A"/>
    <w:rsid w:val="00DF72FC"/>
    <w:rsid w:val="00DF7E5C"/>
    <w:rsid w:val="00E01834"/>
    <w:rsid w:val="00E04084"/>
    <w:rsid w:val="00E07432"/>
    <w:rsid w:val="00E10E7F"/>
    <w:rsid w:val="00E11FFA"/>
    <w:rsid w:val="00E14EAA"/>
    <w:rsid w:val="00E17991"/>
    <w:rsid w:val="00E223CA"/>
    <w:rsid w:val="00E224AF"/>
    <w:rsid w:val="00E24EB6"/>
    <w:rsid w:val="00E2539C"/>
    <w:rsid w:val="00E256E1"/>
    <w:rsid w:val="00E30912"/>
    <w:rsid w:val="00E30933"/>
    <w:rsid w:val="00E30C38"/>
    <w:rsid w:val="00E315A3"/>
    <w:rsid w:val="00E34A4D"/>
    <w:rsid w:val="00E3508C"/>
    <w:rsid w:val="00E3518B"/>
    <w:rsid w:val="00E3650F"/>
    <w:rsid w:val="00E37138"/>
    <w:rsid w:val="00E4427D"/>
    <w:rsid w:val="00E44C49"/>
    <w:rsid w:val="00E45DA6"/>
    <w:rsid w:val="00E46FFE"/>
    <w:rsid w:val="00E5014C"/>
    <w:rsid w:val="00E51EBD"/>
    <w:rsid w:val="00E52A1A"/>
    <w:rsid w:val="00E54E06"/>
    <w:rsid w:val="00E57F9F"/>
    <w:rsid w:val="00E61401"/>
    <w:rsid w:val="00E61714"/>
    <w:rsid w:val="00E62BB0"/>
    <w:rsid w:val="00E63B2F"/>
    <w:rsid w:val="00E655CA"/>
    <w:rsid w:val="00E66081"/>
    <w:rsid w:val="00E668A5"/>
    <w:rsid w:val="00E72DAD"/>
    <w:rsid w:val="00E73B75"/>
    <w:rsid w:val="00E7785E"/>
    <w:rsid w:val="00E82AE0"/>
    <w:rsid w:val="00E82E46"/>
    <w:rsid w:val="00E83793"/>
    <w:rsid w:val="00E87DB2"/>
    <w:rsid w:val="00E90E02"/>
    <w:rsid w:val="00E9462A"/>
    <w:rsid w:val="00E94A66"/>
    <w:rsid w:val="00EA08C8"/>
    <w:rsid w:val="00EA09BD"/>
    <w:rsid w:val="00EA0F2E"/>
    <w:rsid w:val="00EA2632"/>
    <w:rsid w:val="00EA2F3E"/>
    <w:rsid w:val="00EA3C63"/>
    <w:rsid w:val="00EA71DA"/>
    <w:rsid w:val="00EA7D44"/>
    <w:rsid w:val="00EB2049"/>
    <w:rsid w:val="00EB546A"/>
    <w:rsid w:val="00EB54A0"/>
    <w:rsid w:val="00EB5DC4"/>
    <w:rsid w:val="00EB7DC1"/>
    <w:rsid w:val="00EC0E3B"/>
    <w:rsid w:val="00EC11EC"/>
    <w:rsid w:val="00EC3B41"/>
    <w:rsid w:val="00EC6AD4"/>
    <w:rsid w:val="00EC7975"/>
    <w:rsid w:val="00ED1464"/>
    <w:rsid w:val="00ED1B57"/>
    <w:rsid w:val="00ED2762"/>
    <w:rsid w:val="00ED3740"/>
    <w:rsid w:val="00ED6235"/>
    <w:rsid w:val="00ED6752"/>
    <w:rsid w:val="00EE13D9"/>
    <w:rsid w:val="00EE39D5"/>
    <w:rsid w:val="00EE4460"/>
    <w:rsid w:val="00EE73DC"/>
    <w:rsid w:val="00EE7EE8"/>
    <w:rsid w:val="00EF0A4F"/>
    <w:rsid w:val="00EF1750"/>
    <w:rsid w:val="00EF30AD"/>
    <w:rsid w:val="00EF568E"/>
    <w:rsid w:val="00EF669B"/>
    <w:rsid w:val="00EF687C"/>
    <w:rsid w:val="00F01D2E"/>
    <w:rsid w:val="00F03364"/>
    <w:rsid w:val="00F053E4"/>
    <w:rsid w:val="00F101C7"/>
    <w:rsid w:val="00F11E29"/>
    <w:rsid w:val="00F1334C"/>
    <w:rsid w:val="00F232A7"/>
    <w:rsid w:val="00F23E0E"/>
    <w:rsid w:val="00F26DAE"/>
    <w:rsid w:val="00F33DE1"/>
    <w:rsid w:val="00F35426"/>
    <w:rsid w:val="00F35BE9"/>
    <w:rsid w:val="00F37A1A"/>
    <w:rsid w:val="00F37F59"/>
    <w:rsid w:val="00F430AB"/>
    <w:rsid w:val="00F437C6"/>
    <w:rsid w:val="00F44751"/>
    <w:rsid w:val="00F4537C"/>
    <w:rsid w:val="00F53199"/>
    <w:rsid w:val="00F54A7F"/>
    <w:rsid w:val="00F61A3E"/>
    <w:rsid w:val="00F6277C"/>
    <w:rsid w:val="00F63F89"/>
    <w:rsid w:val="00F640B1"/>
    <w:rsid w:val="00F65DC0"/>
    <w:rsid w:val="00F67ED7"/>
    <w:rsid w:val="00F717A1"/>
    <w:rsid w:val="00F71F91"/>
    <w:rsid w:val="00F73FD7"/>
    <w:rsid w:val="00F74885"/>
    <w:rsid w:val="00F765EA"/>
    <w:rsid w:val="00F841E1"/>
    <w:rsid w:val="00F84C31"/>
    <w:rsid w:val="00F85B96"/>
    <w:rsid w:val="00F86018"/>
    <w:rsid w:val="00F86D2B"/>
    <w:rsid w:val="00F968FB"/>
    <w:rsid w:val="00FA0F75"/>
    <w:rsid w:val="00FA2093"/>
    <w:rsid w:val="00FA25DE"/>
    <w:rsid w:val="00FA734E"/>
    <w:rsid w:val="00FB3C38"/>
    <w:rsid w:val="00FB64A4"/>
    <w:rsid w:val="00FB68AC"/>
    <w:rsid w:val="00FB6B78"/>
    <w:rsid w:val="00FC073D"/>
    <w:rsid w:val="00FC1DBE"/>
    <w:rsid w:val="00FC24A9"/>
    <w:rsid w:val="00FC24D7"/>
    <w:rsid w:val="00FC5549"/>
    <w:rsid w:val="00FD0111"/>
    <w:rsid w:val="00FD2381"/>
    <w:rsid w:val="00FD33E4"/>
    <w:rsid w:val="00FE03EE"/>
    <w:rsid w:val="00FE0D67"/>
    <w:rsid w:val="00FE1FF1"/>
    <w:rsid w:val="00FE2B50"/>
    <w:rsid w:val="00FE5559"/>
    <w:rsid w:val="00FE7A6B"/>
    <w:rsid w:val="00FF07C3"/>
    <w:rsid w:val="00FF1CB4"/>
    <w:rsid w:val="00FF1D41"/>
    <w:rsid w:val="00FF4884"/>
    <w:rsid w:val="00FF4DAD"/>
    <w:rsid w:val="00FF5183"/>
    <w:rsid w:val="00FF695C"/>
    <w:rsid w:val="00FF698A"/>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F597E5"/>
  <w15:docId w15:val="{E1D8C54C-D214-478A-B972-D1DEFEE0A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heading 7" w:uiPriority="9" w:qFormat="1"/>
    <w:lsdException w:name="heading 8" w:uiPriority="9" w:qFormat="1"/>
    <w:lsdException w:name="heading 9" w:uiPriority="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link w:val="Heading4Char"/>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character" w:customStyle="1" w:styleId="Heading4Char">
    <w:name w:val="Heading 4 Char"/>
    <w:basedOn w:val="DefaultParagraphFont"/>
    <w:link w:val="Heading4"/>
    <w:uiPriority w:val="9"/>
    <w:rsid w:val="004E1954"/>
    <w:rPr>
      <w:rFonts w:asciiTheme="majorHAnsi" w:eastAsiaTheme="majorEastAsia" w:hAnsiTheme="majorHAnsi" w:cstheme="majorBidi"/>
      <w:bCs/>
      <w:i/>
      <w:color w:val="4F81BD" w:themeColor="accent1"/>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character" w:customStyle="1" w:styleId="CaptionChar">
    <w:name w:val="Caption Char"/>
    <w:basedOn w:val="DefaultParagraphFont"/>
    <w:link w:val="Caption"/>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VerbatimChar">
    <w:name w:val="Verbatim Char"/>
    <w:basedOn w:val="CaptionChar"/>
    <w:link w:val="SourceCode"/>
    <w:rPr>
      <w:rFonts w:ascii="Consolas" w:hAnsi="Consolas"/>
      <w:sz w:val="22"/>
    </w:rPr>
  </w:style>
  <w:style w:type="paragraph" w:customStyle="1" w:styleId="SourceCode">
    <w:name w:val="Source Code"/>
    <w:basedOn w:val="Normal"/>
    <w:link w:val="VerbatimChar"/>
    <w:pPr>
      <w:wordWrap w:val="0"/>
    </w:p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unhideWhenUsed/>
    <w:rsid w:val="00AB4DE0"/>
    <w:pPr>
      <w:tabs>
        <w:tab w:val="center" w:pos="4536"/>
        <w:tab w:val="right" w:pos="9072"/>
      </w:tabs>
      <w:spacing w:after="0"/>
    </w:pPr>
  </w:style>
  <w:style w:type="character" w:customStyle="1" w:styleId="HeaderChar">
    <w:name w:val="Header Char"/>
    <w:basedOn w:val="DefaultParagraphFont"/>
    <w:link w:val="Header"/>
    <w:rsid w:val="00AB4DE0"/>
  </w:style>
  <w:style w:type="paragraph" w:styleId="Footer">
    <w:name w:val="footer"/>
    <w:basedOn w:val="Normal"/>
    <w:link w:val="FooterChar"/>
    <w:uiPriority w:val="99"/>
    <w:unhideWhenUsed/>
    <w:rsid w:val="00AB4DE0"/>
    <w:pPr>
      <w:tabs>
        <w:tab w:val="center" w:pos="4536"/>
        <w:tab w:val="right" w:pos="9072"/>
      </w:tabs>
      <w:spacing w:after="0"/>
    </w:pPr>
  </w:style>
  <w:style w:type="character" w:customStyle="1" w:styleId="FooterChar">
    <w:name w:val="Footer Char"/>
    <w:basedOn w:val="DefaultParagraphFont"/>
    <w:link w:val="Footer"/>
    <w:uiPriority w:val="99"/>
    <w:rsid w:val="00AB4DE0"/>
  </w:style>
  <w:style w:type="paragraph" w:styleId="BalloonText">
    <w:name w:val="Balloon Text"/>
    <w:basedOn w:val="Normal"/>
    <w:link w:val="BalloonTextChar"/>
    <w:semiHidden/>
    <w:unhideWhenUsed/>
    <w:rsid w:val="00AB4DE0"/>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AB4DE0"/>
    <w:rPr>
      <w:rFonts w:ascii="Segoe UI" w:hAnsi="Segoe UI" w:cs="Segoe UI"/>
      <w:sz w:val="18"/>
      <w:szCs w:val="18"/>
    </w:rPr>
  </w:style>
  <w:style w:type="character" w:styleId="CommentReference">
    <w:name w:val="annotation reference"/>
    <w:basedOn w:val="DefaultParagraphFont"/>
    <w:uiPriority w:val="99"/>
    <w:semiHidden/>
    <w:unhideWhenUsed/>
    <w:rsid w:val="004E1954"/>
    <w:rPr>
      <w:sz w:val="16"/>
      <w:szCs w:val="16"/>
    </w:rPr>
  </w:style>
  <w:style w:type="paragraph" w:styleId="CommentText">
    <w:name w:val="annotation text"/>
    <w:basedOn w:val="Normal"/>
    <w:link w:val="CommentTextChar"/>
    <w:uiPriority w:val="99"/>
    <w:semiHidden/>
    <w:unhideWhenUsed/>
    <w:rsid w:val="004E1954"/>
    <w:pPr>
      <w:spacing w:after="0"/>
    </w:pPr>
    <w:rPr>
      <w:sz w:val="20"/>
      <w:szCs w:val="20"/>
    </w:rPr>
  </w:style>
  <w:style w:type="character" w:customStyle="1" w:styleId="CommentTextChar">
    <w:name w:val="Comment Text Char"/>
    <w:basedOn w:val="DefaultParagraphFont"/>
    <w:link w:val="CommentText"/>
    <w:uiPriority w:val="99"/>
    <w:semiHidden/>
    <w:rsid w:val="004E1954"/>
    <w:rPr>
      <w:sz w:val="20"/>
      <w:szCs w:val="20"/>
    </w:rPr>
  </w:style>
  <w:style w:type="paragraph" w:styleId="ListParagraph">
    <w:name w:val="List Paragraph"/>
    <w:basedOn w:val="Normal"/>
    <w:uiPriority w:val="34"/>
    <w:qFormat/>
    <w:rsid w:val="004E1954"/>
    <w:pPr>
      <w:spacing w:after="0"/>
      <w:ind w:left="720"/>
      <w:contextualSpacing/>
    </w:pPr>
  </w:style>
  <w:style w:type="paragraph" w:styleId="TOC1">
    <w:name w:val="toc 1"/>
    <w:basedOn w:val="Normal"/>
    <w:next w:val="Normal"/>
    <w:autoRedefine/>
    <w:uiPriority w:val="39"/>
    <w:unhideWhenUsed/>
    <w:rsid w:val="005B039A"/>
    <w:pPr>
      <w:spacing w:after="100"/>
    </w:pPr>
  </w:style>
  <w:style w:type="paragraph" w:styleId="TOC2">
    <w:name w:val="toc 2"/>
    <w:basedOn w:val="Normal"/>
    <w:next w:val="Normal"/>
    <w:autoRedefine/>
    <w:uiPriority w:val="39"/>
    <w:unhideWhenUsed/>
    <w:rsid w:val="005B039A"/>
    <w:pPr>
      <w:spacing w:after="100"/>
      <w:ind w:left="240"/>
    </w:pPr>
  </w:style>
  <w:style w:type="paragraph" w:styleId="TOC3">
    <w:name w:val="toc 3"/>
    <w:basedOn w:val="Normal"/>
    <w:next w:val="Normal"/>
    <w:autoRedefine/>
    <w:uiPriority w:val="39"/>
    <w:unhideWhenUsed/>
    <w:rsid w:val="005B039A"/>
    <w:pPr>
      <w:spacing w:after="100"/>
      <w:ind w:left="480"/>
    </w:pPr>
  </w:style>
  <w:style w:type="paragraph" w:styleId="NoSpacing">
    <w:name w:val="No Spacing"/>
    <w:link w:val="NoSpacingChar"/>
    <w:uiPriority w:val="1"/>
    <w:qFormat/>
    <w:rsid w:val="005B039A"/>
    <w:pPr>
      <w:spacing w:after="0"/>
    </w:pPr>
    <w:rPr>
      <w:rFonts w:eastAsiaTheme="minorEastAsia"/>
      <w:sz w:val="22"/>
      <w:szCs w:val="22"/>
      <w:lang w:val="en-GB" w:eastAsia="en-GB"/>
    </w:rPr>
  </w:style>
  <w:style w:type="character" w:customStyle="1" w:styleId="NoSpacingChar">
    <w:name w:val="No Spacing Char"/>
    <w:basedOn w:val="DefaultParagraphFont"/>
    <w:link w:val="NoSpacing"/>
    <w:uiPriority w:val="1"/>
    <w:rsid w:val="005B039A"/>
    <w:rPr>
      <w:rFonts w:eastAsiaTheme="minorEastAsia"/>
      <w:sz w:val="22"/>
      <w:szCs w:val="22"/>
      <w:lang w:val="en-GB" w:eastAsia="en-GB"/>
    </w:rPr>
  </w:style>
  <w:style w:type="paragraph" w:styleId="CommentSubject">
    <w:name w:val="annotation subject"/>
    <w:basedOn w:val="CommentText"/>
    <w:next w:val="CommentText"/>
    <w:link w:val="CommentSubjectChar"/>
    <w:semiHidden/>
    <w:unhideWhenUsed/>
    <w:rsid w:val="005B039A"/>
    <w:pPr>
      <w:spacing w:after="200"/>
    </w:pPr>
    <w:rPr>
      <w:b/>
      <w:bCs/>
    </w:rPr>
  </w:style>
  <w:style w:type="character" w:customStyle="1" w:styleId="CommentSubjectChar">
    <w:name w:val="Comment Subject Char"/>
    <w:basedOn w:val="CommentTextChar"/>
    <w:link w:val="CommentSubject"/>
    <w:semiHidden/>
    <w:rsid w:val="005B039A"/>
    <w:rPr>
      <w:b/>
      <w:bCs/>
      <w:sz w:val="20"/>
      <w:szCs w:val="20"/>
    </w:rPr>
  </w:style>
  <w:style w:type="paragraph" w:styleId="TOC4">
    <w:name w:val="toc 4"/>
    <w:basedOn w:val="Normal"/>
    <w:next w:val="Normal"/>
    <w:autoRedefine/>
    <w:uiPriority w:val="39"/>
    <w:unhideWhenUsed/>
    <w:rsid w:val="00773A7A"/>
    <w:pPr>
      <w:spacing w:after="100" w:line="259" w:lineRule="auto"/>
      <w:ind w:left="660"/>
    </w:pPr>
    <w:rPr>
      <w:rFonts w:eastAsiaTheme="minorEastAsia"/>
      <w:sz w:val="22"/>
      <w:szCs w:val="22"/>
      <w:lang w:val="en-GB" w:eastAsia="en-GB"/>
    </w:rPr>
  </w:style>
  <w:style w:type="paragraph" w:styleId="TOC5">
    <w:name w:val="toc 5"/>
    <w:basedOn w:val="Normal"/>
    <w:next w:val="Normal"/>
    <w:autoRedefine/>
    <w:uiPriority w:val="39"/>
    <w:unhideWhenUsed/>
    <w:rsid w:val="00773A7A"/>
    <w:pPr>
      <w:spacing w:after="100" w:line="259" w:lineRule="auto"/>
      <w:ind w:left="880"/>
    </w:pPr>
    <w:rPr>
      <w:rFonts w:eastAsiaTheme="minorEastAsia"/>
      <w:sz w:val="22"/>
      <w:szCs w:val="22"/>
      <w:lang w:val="en-GB" w:eastAsia="en-GB"/>
    </w:rPr>
  </w:style>
  <w:style w:type="paragraph" w:styleId="TOC6">
    <w:name w:val="toc 6"/>
    <w:basedOn w:val="Normal"/>
    <w:next w:val="Normal"/>
    <w:autoRedefine/>
    <w:uiPriority w:val="39"/>
    <w:unhideWhenUsed/>
    <w:rsid w:val="00773A7A"/>
    <w:pPr>
      <w:spacing w:after="100" w:line="259" w:lineRule="auto"/>
      <w:ind w:left="1100"/>
    </w:pPr>
    <w:rPr>
      <w:rFonts w:eastAsiaTheme="minorEastAsia"/>
      <w:sz w:val="22"/>
      <w:szCs w:val="22"/>
      <w:lang w:val="en-GB" w:eastAsia="en-GB"/>
    </w:rPr>
  </w:style>
  <w:style w:type="paragraph" w:styleId="TOC7">
    <w:name w:val="toc 7"/>
    <w:basedOn w:val="Normal"/>
    <w:next w:val="Normal"/>
    <w:autoRedefine/>
    <w:uiPriority w:val="39"/>
    <w:unhideWhenUsed/>
    <w:rsid w:val="00773A7A"/>
    <w:pPr>
      <w:spacing w:after="100" w:line="259" w:lineRule="auto"/>
      <w:ind w:left="1320"/>
    </w:pPr>
    <w:rPr>
      <w:rFonts w:eastAsiaTheme="minorEastAsia"/>
      <w:sz w:val="22"/>
      <w:szCs w:val="22"/>
      <w:lang w:val="en-GB" w:eastAsia="en-GB"/>
    </w:rPr>
  </w:style>
  <w:style w:type="paragraph" w:styleId="TOC8">
    <w:name w:val="toc 8"/>
    <w:basedOn w:val="Normal"/>
    <w:next w:val="Normal"/>
    <w:autoRedefine/>
    <w:uiPriority w:val="39"/>
    <w:unhideWhenUsed/>
    <w:rsid w:val="00773A7A"/>
    <w:pPr>
      <w:spacing w:after="100" w:line="259" w:lineRule="auto"/>
      <w:ind w:left="1540"/>
    </w:pPr>
    <w:rPr>
      <w:rFonts w:eastAsiaTheme="minorEastAsia"/>
      <w:sz w:val="22"/>
      <w:szCs w:val="22"/>
      <w:lang w:val="en-GB" w:eastAsia="en-GB"/>
    </w:rPr>
  </w:style>
  <w:style w:type="paragraph" w:styleId="TOC9">
    <w:name w:val="toc 9"/>
    <w:basedOn w:val="Normal"/>
    <w:next w:val="Normal"/>
    <w:autoRedefine/>
    <w:uiPriority w:val="39"/>
    <w:unhideWhenUsed/>
    <w:rsid w:val="00773A7A"/>
    <w:pPr>
      <w:spacing w:after="100" w:line="259" w:lineRule="auto"/>
      <w:ind w:left="1760"/>
    </w:pPr>
    <w:rPr>
      <w:rFonts w:eastAsiaTheme="minorEastAsia"/>
      <w:sz w:val="22"/>
      <w:szCs w:val="22"/>
      <w:lang w:val="en-GB" w:eastAsia="en-GB"/>
    </w:rPr>
  </w:style>
  <w:style w:type="character" w:styleId="UnresolvedMention">
    <w:name w:val="Unresolved Mention"/>
    <w:basedOn w:val="DefaultParagraphFont"/>
    <w:uiPriority w:val="99"/>
    <w:unhideWhenUsed/>
    <w:rsid w:val="00773A7A"/>
    <w:rPr>
      <w:color w:val="605E5C"/>
      <w:shd w:val="clear" w:color="auto" w:fill="E1DFDD"/>
    </w:rPr>
  </w:style>
  <w:style w:type="table" w:styleId="TableGrid">
    <w:name w:val="Table Grid"/>
    <w:basedOn w:val="TableNormal"/>
    <w:rsid w:val="003762C6"/>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unhideWhenUsed/>
    <w:rsid w:val="00042A85"/>
    <w:rPr>
      <w:color w:val="2B579A"/>
      <w:shd w:val="clear" w:color="auto" w:fill="E1DFDD"/>
    </w:rPr>
  </w:style>
  <w:style w:type="character" w:styleId="HTMLCode">
    <w:name w:val="HTML Code"/>
    <w:basedOn w:val="DefaultParagraphFont"/>
    <w:uiPriority w:val="99"/>
    <w:semiHidden/>
    <w:unhideWhenUsed/>
    <w:rsid w:val="00E45DA6"/>
    <w:rPr>
      <w:rFonts w:ascii="Courier New" w:eastAsia="Times New Roman" w:hAnsi="Courier New" w:cs="Courier New"/>
      <w:sz w:val="20"/>
      <w:szCs w:val="20"/>
    </w:rPr>
  </w:style>
  <w:style w:type="table" w:styleId="GridTable5Dark-Accent1">
    <w:name w:val="Grid Table 5 Dark Accent 1"/>
    <w:basedOn w:val="TableNormal"/>
    <w:uiPriority w:val="50"/>
    <w:rsid w:val="00182FBA"/>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BodyTextChar">
    <w:name w:val="Body Text Char"/>
    <w:basedOn w:val="DefaultParagraphFont"/>
    <w:link w:val="BodyText"/>
    <w:rsid w:val="00B0346C"/>
  </w:style>
  <w:style w:type="character" w:styleId="FollowedHyperlink">
    <w:name w:val="FollowedHyperlink"/>
    <w:basedOn w:val="DefaultParagraphFont"/>
    <w:semiHidden/>
    <w:unhideWhenUsed/>
    <w:rsid w:val="0008099A"/>
    <w:rPr>
      <w:color w:val="800080" w:themeColor="followedHyperlink"/>
      <w:u w:val="single"/>
    </w:rPr>
  </w:style>
  <w:style w:type="paragraph" w:styleId="Revision">
    <w:name w:val="Revision"/>
    <w:hidden/>
    <w:semiHidden/>
    <w:rsid w:val="00BF7F4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484249">
      <w:bodyDiv w:val="1"/>
      <w:marLeft w:val="0"/>
      <w:marRight w:val="0"/>
      <w:marTop w:val="0"/>
      <w:marBottom w:val="0"/>
      <w:divBdr>
        <w:top w:val="none" w:sz="0" w:space="0" w:color="auto"/>
        <w:left w:val="none" w:sz="0" w:space="0" w:color="auto"/>
        <w:bottom w:val="none" w:sz="0" w:space="0" w:color="auto"/>
        <w:right w:val="none" w:sz="0" w:space="0" w:color="auto"/>
      </w:divBdr>
    </w:div>
    <w:div w:id="136607930">
      <w:bodyDiv w:val="1"/>
      <w:marLeft w:val="0"/>
      <w:marRight w:val="0"/>
      <w:marTop w:val="0"/>
      <w:marBottom w:val="0"/>
      <w:divBdr>
        <w:top w:val="none" w:sz="0" w:space="0" w:color="auto"/>
        <w:left w:val="none" w:sz="0" w:space="0" w:color="auto"/>
        <w:bottom w:val="none" w:sz="0" w:space="0" w:color="auto"/>
        <w:right w:val="none" w:sz="0" w:space="0" w:color="auto"/>
      </w:divBdr>
    </w:div>
    <w:div w:id="154303011">
      <w:bodyDiv w:val="1"/>
      <w:marLeft w:val="0"/>
      <w:marRight w:val="0"/>
      <w:marTop w:val="0"/>
      <w:marBottom w:val="0"/>
      <w:divBdr>
        <w:top w:val="none" w:sz="0" w:space="0" w:color="auto"/>
        <w:left w:val="none" w:sz="0" w:space="0" w:color="auto"/>
        <w:bottom w:val="none" w:sz="0" w:space="0" w:color="auto"/>
        <w:right w:val="none" w:sz="0" w:space="0" w:color="auto"/>
      </w:divBdr>
    </w:div>
    <w:div w:id="647394378">
      <w:bodyDiv w:val="1"/>
      <w:marLeft w:val="0"/>
      <w:marRight w:val="0"/>
      <w:marTop w:val="0"/>
      <w:marBottom w:val="0"/>
      <w:divBdr>
        <w:top w:val="none" w:sz="0" w:space="0" w:color="auto"/>
        <w:left w:val="none" w:sz="0" w:space="0" w:color="auto"/>
        <w:bottom w:val="none" w:sz="0" w:space="0" w:color="auto"/>
        <w:right w:val="none" w:sz="0" w:space="0" w:color="auto"/>
      </w:divBdr>
    </w:div>
    <w:div w:id="804082807">
      <w:bodyDiv w:val="1"/>
      <w:marLeft w:val="0"/>
      <w:marRight w:val="0"/>
      <w:marTop w:val="0"/>
      <w:marBottom w:val="0"/>
      <w:divBdr>
        <w:top w:val="none" w:sz="0" w:space="0" w:color="auto"/>
        <w:left w:val="none" w:sz="0" w:space="0" w:color="auto"/>
        <w:bottom w:val="none" w:sz="0" w:space="0" w:color="auto"/>
        <w:right w:val="none" w:sz="0" w:space="0" w:color="auto"/>
      </w:divBdr>
    </w:div>
    <w:div w:id="1126385834">
      <w:bodyDiv w:val="1"/>
      <w:marLeft w:val="0"/>
      <w:marRight w:val="0"/>
      <w:marTop w:val="0"/>
      <w:marBottom w:val="0"/>
      <w:divBdr>
        <w:top w:val="none" w:sz="0" w:space="0" w:color="auto"/>
        <w:left w:val="none" w:sz="0" w:space="0" w:color="auto"/>
        <w:bottom w:val="none" w:sz="0" w:space="0" w:color="auto"/>
        <w:right w:val="none" w:sz="0" w:space="0" w:color="auto"/>
      </w:divBdr>
    </w:div>
    <w:div w:id="1204486530">
      <w:bodyDiv w:val="1"/>
      <w:marLeft w:val="0"/>
      <w:marRight w:val="0"/>
      <w:marTop w:val="0"/>
      <w:marBottom w:val="0"/>
      <w:divBdr>
        <w:top w:val="none" w:sz="0" w:space="0" w:color="auto"/>
        <w:left w:val="none" w:sz="0" w:space="0" w:color="auto"/>
        <w:bottom w:val="none" w:sz="0" w:space="0" w:color="auto"/>
        <w:right w:val="none" w:sz="0" w:space="0" w:color="auto"/>
      </w:divBdr>
    </w:div>
    <w:div w:id="1430733022">
      <w:bodyDiv w:val="1"/>
      <w:marLeft w:val="0"/>
      <w:marRight w:val="0"/>
      <w:marTop w:val="0"/>
      <w:marBottom w:val="0"/>
      <w:divBdr>
        <w:top w:val="none" w:sz="0" w:space="0" w:color="auto"/>
        <w:left w:val="none" w:sz="0" w:space="0" w:color="auto"/>
        <w:bottom w:val="none" w:sz="0" w:space="0" w:color="auto"/>
        <w:right w:val="none" w:sz="0" w:space="0" w:color="auto"/>
      </w:divBdr>
    </w:div>
    <w:div w:id="1577352671">
      <w:bodyDiv w:val="1"/>
      <w:marLeft w:val="0"/>
      <w:marRight w:val="0"/>
      <w:marTop w:val="0"/>
      <w:marBottom w:val="0"/>
      <w:divBdr>
        <w:top w:val="none" w:sz="0" w:space="0" w:color="auto"/>
        <w:left w:val="none" w:sz="0" w:space="0" w:color="auto"/>
        <w:bottom w:val="none" w:sz="0" w:space="0" w:color="auto"/>
        <w:right w:val="none" w:sz="0" w:space="0" w:color="auto"/>
      </w:divBdr>
    </w:div>
    <w:div w:id="1602251525">
      <w:bodyDiv w:val="1"/>
      <w:marLeft w:val="0"/>
      <w:marRight w:val="0"/>
      <w:marTop w:val="0"/>
      <w:marBottom w:val="0"/>
      <w:divBdr>
        <w:top w:val="none" w:sz="0" w:space="0" w:color="auto"/>
        <w:left w:val="none" w:sz="0" w:space="0" w:color="auto"/>
        <w:bottom w:val="none" w:sz="0" w:space="0" w:color="auto"/>
        <w:right w:val="none" w:sz="0" w:space="0" w:color="auto"/>
      </w:divBdr>
    </w:div>
    <w:div w:id="1911188296">
      <w:bodyDiv w:val="1"/>
      <w:marLeft w:val="0"/>
      <w:marRight w:val="0"/>
      <w:marTop w:val="0"/>
      <w:marBottom w:val="0"/>
      <w:divBdr>
        <w:top w:val="none" w:sz="0" w:space="0" w:color="auto"/>
        <w:left w:val="none" w:sz="0" w:space="0" w:color="auto"/>
        <w:bottom w:val="none" w:sz="0" w:space="0" w:color="auto"/>
        <w:right w:val="none" w:sz="0" w:space="0" w:color="auto"/>
      </w:divBdr>
    </w:div>
    <w:div w:id="2033647779">
      <w:bodyDiv w:val="1"/>
      <w:marLeft w:val="0"/>
      <w:marRight w:val="0"/>
      <w:marTop w:val="0"/>
      <w:marBottom w:val="0"/>
      <w:divBdr>
        <w:top w:val="none" w:sz="0" w:space="0" w:color="auto"/>
        <w:left w:val="none" w:sz="0" w:space="0" w:color="auto"/>
        <w:bottom w:val="none" w:sz="0" w:space="0" w:color="auto"/>
        <w:right w:val="none" w:sz="0" w:space="0" w:color="auto"/>
      </w:divBdr>
    </w:div>
    <w:div w:id="2091462598">
      <w:bodyDiv w:val="1"/>
      <w:marLeft w:val="0"/>
      <w:marRight w:val="0"/>
      <w:marTop w:val="0"/>
      <w:marBottom w:val="0"/>
      <w:divBdr>
        <w:top w:val="none" w:sz="0" w:space="0" w:color="auto"/>
        <w:left w:val="none" w:sz="0" w:space="0" w:color="auto"/>
        <w:bottom w:val="none" w:sz="0" w:space="0" w:color="auto"/>
        <w:right w:val="none" w:sz="0" w:space="0" w:color="auto"/>
      </w:divBdr>
    </w:div>
    <w:div w:id="20928480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17.vsdx"/><Relationship Id="rId18" Type="http://schemas.openxmlformats.org/officeDocument/2006/relationships/image" Target="media/image7.emf"/><Relationship Id="rId26" Type="http://schemas.microsoft.com/office/2018/08/relationships/commentsExtensible" Target="commentsExtensible.xml"/><Relationship Id="rId39" Type="http://schemas.openxmlformats.org/officeDocument/2006/relationships/hyperlink" Target="http://juniper.github.io/contrail-vnc/sandesh.html" TargetMode="External"/><Relationship Id="rId21" Type="http://schemas.openxmlformats.org/officeDocument/2006/relationships/image" Target="media/image10.emf"/><Relationship Id="rId34" Type="http://schemas.openxmlformats.org/officeDocument/2006/relationships/package" Target="embeddings/Microsoft_Visio_Drawing23.vsdx"/><Relationship Id="rId42" Type="http://schemas.openxmlformats.org/officeDocument/2006/relationships/image" Target="media/image19.emf"/><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2.emf"/><Relationship Id="rId11" Type="http://schemas.openxmlformats.org/officeDocument/2006/relationships/package" Target="embeddings/Microsoft_Visio_Drawing16.vsdx"/><Relationship Id="rId24" Type="http://schemas.microsoft.com/office/2011/relationships/commentsExtended" Target="commentsExtended.xml"/><Relationship Id="rId32" Type="http://schemas.openxmlformats.org/officeDocument/2006/relationships/package" Target="embeddings/Microsoft_Visio_Drawing22.vsdx"/><Relationship Id="rId37" Type="http://schemas.openxmlformats.org/officeDocument/2006/relationships/image" Target="media/image16.emf"/><Relationship Id="rId40" Type="http://schemas.openxmlformats.org/officeDocument/2006/relationships/image" Target="media/image17.emf"/><Relationship Id="rId45" Type="http://schemas.openxmlformats.org/officeDocument/2006/relationships/image" Target="media/image22.emf"/><Relationship Id="rId53" Type="http://schemas.microsoft.com/office/2011/relationships/people" Target="people.xml"/><Relationship Id="rId5" Type="http://schemas.openxmlformats.org/officeDocument/2006/relationships/webSettings" Target="webSettings.xml"/><Relationship Id="rId10" Type="http://schemas.openxmlformats.org/officeDocument/2006/relationships/image" Target="media/image2.emf"/><Relationship Id="rId19" Type="http://schemas.openxmlformats.org/officeDocument/2006/relationships/image" Target="media/image8.emf"/><Relationship Id="rId31" Type="http://schemas.openxmlformats.org/officeDocument/2006/relationships/image" Target="media/image13.emf"/><Relationship Id="rId44" Type="http://schemas.openxmlformats.org/officeDocument/2006/relationships/image" Target="media/image21.emf"/><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Visio_Drawing15.vsdx"/><Relationship Id="rId14" Type="http://schemas.openxmlformats.org/officeDocument/2006/relationships/image" Target="media/image4.emf"/><Relationship Id="rId22" Type="http://schemas.openxmlformats.org/officeDocument/2006/relationships/package" Target="embeddings/Microsoft_Visio_Drawing19.vsdx"/><Relationship Id="rId27" Type="http://schemas.openxmlformats.org/officeDocument/2006/relationships/image" Target="media/image11.emf"/><Relationship Id="rId30" Type="http://schemas.openxmlformats.org/officeDocument/2006/relationships/package" Target="embeddings/Microsoft_Visio_Drawing21.vsdx"/><Relationship Id="rId35" Type="http://schemas.openxmlformats.org/officeDocument/2006/relationships/image" Target="media/image15.emf"/><Relationship Id="rId43" Type="http://schemas.openxmlformats.org/officeDocument/2006/relationships/image" Target="media/image20.emf"/><Relationship Id="rId48"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6.emf"/><Relationship Id="rId25" Type="http://schemas.microsoft.com/office/2016/09/relationships/commentsIds" Target="commentsIds.xml"/><Relationship Id="rId33" Type="http://schemas.openxmlformats.org/officeDocument/2006/relationships/image" Target="media/image14.emf"/><Relationship Id="rId38" Type="http://schemas.openxmlformats.org/officeDocument/2006/relationships/package" Target="embeddings/Microsoft_Visio_Drawing25.vsdx"/><Relationship Id="rId46" Type="http://schemas.openxmlformats.org/officeDocument/2006/relationships/header" Target="header1.xml"/><Relationship Id="rId20" Type="http://schemas.openxmlformats.org/officeDocument/2006/relationships/image" Target="media/image9.emf"/><Relationship Id="rId41" Type="http://schemas.openxmlformats.org/officeDocument/2006/relationships/image" Target="media/image18.e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18.vsdx"/><Relationship Id="rId23" Type="http://schemas.openxmlformats.org/officeDocument/2006/relationships/comments" Target="comments.xml"/><Relationship Id="rId28" Type="http://schemas.openxmlformats.org/officeDocument/2006/relationships/package" Target="embeddings/Microsoft_Visio_Drawing20.vsdx"/><Relationship Id="rId36" Type="http://schemas.openxmlformats.org/officeDocument/2006/relationships/package" Target="embeddings/Microsoft_Visio_Drawing24.vsdx"/><Relationship Id="rId4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F9BEF3-3DA4-42F8-A711-FFF17A861C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TotalTime>
  <Pages>27</Pages>
  <Words>5847</Words>
  <Characters>33330</Characters>
  <Application>Microsoft Office Word</Application>
  <DocSecurity>0</DocSecurity>
  <Lines>277</Lines>
  <Paragraphs>78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Contrail DPDK day one</vt:lpstr>
      <vt:lpstr>Contrail DPDK day one</vt:lpstr>
    </vt:vector>
  </TitlesOfParts>
  <Company/>
  <LinksUpToDate>false</LinksUpToDate>
  <CharactersWithSpaces>39099</CharactersWithSpaces>
  <SharedDoc>false</SharedDoc>
  <HLinks>
    <vt:vector size="2280" baseType="variant">
      <vt:variant>
        <vt:i4>2621500</vt:i4>
      </vt:variant>
      <vt:variant>
        <vt:i4>2225</vt:i4>
      </vt:variant>
      <vt:variant>
        <vt:i4>0</vt:i4>
      </vt:variant>
      <vt:variant>
        <vt:i4>5</vt:i4>
      </vt:variant>
      <vt:variant>
        <vt:lpwstr>https://github.com/opnfv/samplevnf/tree/master/VNFs/DPPD-PROX/helper-scripts/rapid</vt:lpwstr>
      </vt:variant>
      <vt:variant>
        <vt:lpwstr/>
      </vt:variant>
      <vt:variant>
        <vt:i4>5636104</vt:i4>
      </vt:variant>
      <vt:variant>
        <vt:i4>2222</vt:i4>
      </vt:variant>
      <vt:variant>
        <vt:i4>0</vt:i4>
      </vt:variant>
      <vt:variant>
        <vt:i4>5</vt:i4>
      </vt:variant>
      <vt:variant>
        <vt:lpwstr>https://wiki.opnfv.org/display/SAM/PROX+installation</vt:lpwstr>
      </vt:variant>
      <vt:variant>
        <vt:lpwstr/>
      </vt:variant>
      <vt:variant>
        <vt:i4>983107</vt:i4>
      </vt:variant>
      <vt:variant>
        <vt:i4>2219</vt:i4>
      </vt:variant>
      <vt:variant>
        <vt:i4>0</vt:i4>
      </vt:variant>
      <vt:variant>
        <vt:i4>5</vt:i4>
      </vt:variant>
      <vt:variant>
        <vt:lpwstr>https://svl-artifactory.juniper.net/artifactory/contrail-nightly/contrail-vrouter-agent-dpdk/</vt:lpwstr>
      </vt:variant>
      <vt:variant>
        <vt:lpwstr/>
      </vt:variant>
      <vt:variant>
        <vt:i4>5111832</vt:i4>
      </vt:variant>
      <vt:variant>
        <vt:i4>2181</vt:i4>
      </vt:variant>
      <vt:variant>
        <vt:i4>0</vt:i4>
      </vt:variant>
      <vt:variant>
        <vt:i4>5</vt:i4>
      </vt:variant>
      <vt:variant>
        <vt:lpwstr>https://www.redhat.com/en/blog/using-express-data-path-xdp-red-hat-enterprise-linux-8</vt:lpwstr>
      </vt:variant>
      <vt:variant>
        <vt:lpwstr/>
      </vt:variant>
      <vt:variant>
        <vt:i4>3473446</vt:i4>
      </vt:variant>
      <vt:variant>
        <vt:i4>2178</vt:i4>
      </vt:variant>
      <vt:variant>
        <vt:i4>0</vt:i4>
      </vt:variant>
      <vt:variant>
        <vt:i4>5</vt:i4>
      </vt:variant>
      <vt:variant>
        <vt:lpwstr>https://wiki.qemu.org/Features/VT-d</vt:lpwstr>
      </vt:variant>
      <vt:variant>
        <vt:lpwstr/>
      </vt:variant>
      <vt:variant>
        <vt:i4>393299</vt:i4>
      </vt:variant>
      <vt:variant>
        <vt:i4>2175</vt:i4>
      </vt:variant>
      <vt:variant>
        <vt:i4>0</vt:i4>
      </vt:variant>
      <vt:variant>
        <vt:i4>5</vt:i4>
      </vt:variant>
      <vt:variant>
        <vt:lpwstr>https://www.redhat.com/en/blog/journey-vhost-users-realm</vt:lpwstr>
      </vt:variant>
      <vt:variant>
        <vt:lpwstr/>
      </vt:variant>
      <vt:variant>
        <vt:i4>2359352</vt:i4>
      </vt:variant>
      <vt:variant>
        <vt:i4>2172</vt:i4>
      </vt:variant>
      <vt:variant>
        <vt:i4>0</vt:i4>
      </vt:variant>
      <vt:variant>
        <vt:i4>5</vt:i4>
      </vt:variant>
      <vt:variant>
        <vt:lpwstr>https://tuned-project.org/</vt:lpwstr>
      </vt:variant>
      <vt:variant>
        <vt:lpwstr/>
      </vt:variant>
      <vt:variant>
        <vt:i4>4653124</vt:i4>
      </vt:variant>
      <vt:variant>
        <vt:i4>2169</vt:i4>
      </vt:variant>
      <vt:variant>
        <vt:i4>0</vt:i4>
      </vt:variant>
      <vt:variant>
        <vt:i4>5</vt:i4>
      </vt:variant>
      <vt:variant>
        <vt:lpwstr>https://software.intel.com/content/www/us/en/develop/articles/memory-in-dpdk-part-2-deep-dive-into-iova.html</vt:lpwstr>
      </vt:variant>
      <vt:variant>
        <vt:lpwstr/>
      </vt:variant>
      <vt:variant>
        <vt:i4>1769544</vt:i4>
      </vt:variant>
      <vt:variant>
        <vt:i4>2166</vt:i4>
      </vt:variant>
      <vt:variant>
        <vt:i4>0</vt:i4>
      </vt:variant>
      <vt:variant>
        <vt:i4>5</vt:i4>
      </vt:variant>
      <vt:variant>
        <vt:lpwstr>https://doc.dpdk.org/guides/linux_gsg/linux_drivers.html</vt:lpwstr>
      </vt:variant>
      <vt:variant>
        <vt:lpwstr/>
      </vt:variant>
      <vt:variant>
        <vt:i4>70</vt:i4>
      </vt:variant>
      <vt:variant>
        <vt:i4>2163</vt:i4>
      </vt:variant>
      <vt:variant>
        <vt:i4>0</vt:i4>
      </vt:variant>
      <vt:variant>
        <vt:i4>5</vt:i4>
      </vt:variant>
      <vt:variant>
        <vt:lpwstr>http://doc.dpdk.org/guides/nics/overview.html</vt:lpwstr>
      </vt:variant>
      <vt:variant>
        <vt:lpwstr/>
      </vt:variant>
      <vt:variant>
        <vt:i4>6160472</vt:i4>
      </vt:variant>
      <vt:variant>
        <vt:i4>2160</vt:i4>
      </vt:variant>
      <vt:variant>
        <vt:i4>0</vt:i4>
      </vt:variant>
      <vt:variant>
        <vt:i4>5</vt:i4>
      </vt:variant>
      <vt:variant>
        <vt:lpwstr>http://doc.dpdk.org/guides/nics/vmxnet3.html</vt:lpwstr>
      </vt:variant>
      <vt:variant>
        <vt:lpwstr/>
      </vt:variant>
      <vt:variant>
        <vt:i4>3080308</vt:i4>
      </vt:variant>
      <vt:variant>
        <vt:i4>2157</vt:i4>
      </vt:variant>
      <vt:variant>
        <vt:i4>0</vt:i4>
      </vt:variant>
      <vt:variant>
        <vt:i4>5</vt:i4>
      </vt:variant>
      <vt:variant>
        <vt:lpwstr>http://dpdk.org/doc/guides/nics/virtio.html</vt:lpwstr>
      </vt:variant>
      <vt:variant>
        <vt:lpwstr/>
      </vt:variant>
      <vt:variant>
        <vt:i4>5046280</vt:i4>
      </vt:variant>
      <vt:variant>
        <vt:i4>2154</vt:i4>
      </vt:variant>
      <vt:variant>
        <vt:i4>0</vt:i4>
      </vt:variant>
      <vt:variant>
        <vt:i4>5</vt:i4>
      </vt:variant>
      <vt:variant>
        <vt:lpwstr>http://doc.dpdk.org/guides/nics/e1000em.html</vt:lpwstr>
      </vt:variant>
      <vt:variant>
        <vt:lpwstr/>
      </vt:variant>
      <vt:variant>
        <vt:i4>5505035</vt:i4>
      </vt:variant>
      <vt:variant>
        <vt:i4>2151</vt:i4>
      </vt:variant>
      <vt:variant>
        <vt:i4>0</vt:i4>
      </vt:variant>
      <vt:variant>
        <vt:i4>5</vt:i4>
      </vt:variant>
      <vt:variant>
        <vt:lpwstr>http://dpdk.org/doc/guides/prog_guide/link_bonding_poll_mode_drv_lib.html</vt:lpwstr>
      </vt:variant>
      <vt:variant>
        <vt:lpwstr/>
      </vt:variant>
      <vt:variant>
        <vt:i4>7602221</vt:i4>
      </vt:variant>
      <vt:variant>
        <vt:i4>2148</vt:i4>
      </vt:variant>
      <vt:variant>
        <vt:i4>0</vt:i4>
      </vt:variant>
      <vt:variant>
        <vt:i4>5</vt:i4>
      </vt:variant>
      <vt:variant>
        <vt:lpwstr>http://dpdk.org/doc/guides/nics/ixgbe.html</vt:lpwstr>
      </vt:variant>
      <vt:variant>
        <vt:lpwstr/>
      </vt:variant>
      <vt:variant>
        <vt:i4>786496</vt:i4>
      </vt:variant>
      <vt:variant>
        <vt:i4>2145</vt:i4>
      </vt:variant>
      <vt:variant>
        <vt:i4>0</vt:i4>
      </vt:variant>
      <vt:variant>
        <vt:i4>5</vt:i4>
      </vt:variant>
      <vt:variant>
        <vt:lpwstr>http://dpdk.org/doc/guides/nics/i40e.html</vt:lpwstr>
      </vt:variant>
      <vt:variant>
        <vt:lpwstr/>
      </vt:variant>
      <vt:variant>
        <vt:i4>5963804</vt:i4>
      </vt:variant>
      <vt:variant>
        <vt:i4>2142</vt:i4>
      </vt:variant>
      <vt:variant>
        <vt:i4>0</vt:i4>
      </vt:variant>
      <vt:variant>
        <vt:i4>5</vt:i4>
      </vt:variant>
      <vt:variant>
        <vt:lpwstr>https://www.dpdk.org/</vt:lpwstr>
      </vt:variant>
      <vt:variant>
        <vt:lpwstr/>
      </vt:variant>
      <vt:variant>
        <vt:i4>3735639</vt:i4>
      </vt:variant>
      <vt:variant>
        <vt:i4>2139</vt:i4>
      </vt:variant>
      <vt:variant>
        <vt:i4>0</vt:i4>
      </vt:variant>
      <vt:variant>
        <vt:i4>5</vt:i4>
      </vt:variant>
      <vt:variant>
        <vt:lpwstr>http://dpdk.org/doc/guides/prog_guide/index.html</vt:lpwstr>
      </vt:variant>
      <vt:variant>
        <vt:lpwstr/>
      </vt:variant>
      <vt:variant>
        <vt:i4>6029407</vt:i4>
      </vt:variant>
      <vt:variant>
        <vt:i4>2136</vt:i4>
      </vt:variant>
      <vt:variant>
        <vt:i4>0</vt:i4>
      </vt:variant>
      <vt:variant>
        <vt:i4>5</vt:i4>
      </vt:variant>
      <vt:variant>
        <vt:lpwstr>https://www.openvswitch.org/</vt:lpwstr>
      </vt:variant>
      <vt:variant>
        <vt:lpwstr/>
      </vt:variant>
      <vt:variant>
        <vt:i4>7667810</vt:i4>
      </vt:variant>
      <vt:variant>
        <vt:i4>2133</vt:i4>
      </vt:variant>
      <vt:variant>
        <vt:i4>0</vt:i4>
      </vt:variant>
      <vt:variant>
        <vt:i4>5</vt:i4>
      </vt:variant>
      <vt:variant>
        <vt:lpwstr>https://www.opennetworking.org/sdn-definition/</vt:lpwstr>
      </vt:variant>
      <vt:variant>
        <vt:lpwstr/>
      </vt:variant>
      <vt:variant>
        <vt:i4>4849756</vt:i4>
      </vt:variant>
      <vt:variant>
        <vt:i4>2130</vt:i4>
      </vt:variant>
      <vt:variant>
        <vt:i4>0</vt:i4>
      </vt:variant>
      <vt:variant>
        <vt:i4>5</vt:i4>
      </vt:variant>
      <vt:variant>
        <vt:lpwstr>https://www.cs.princeton.edu/courses/archive/fall13/cos597E/papers/sdnhistory.pdf</vt:lpwstr>
      </vt:variant>
      <vt:variant>
        <vt:lpwstr/>
      </vt:variant>
      <vt:variant>
        <vt:i4>2162749</vt:i4>
      </vt:variant>
      <vt:variant>
        <vt:i4>2124</vt:i4>
      </vt:variant>
      <vt:variant>
        <vt:i4>0</vt:i4>
      </vt:variant>
      <vt:variant>
        <vt:i4>5</vt:i4>
      </vt:variant>
      <vt:variant>
        <vt:lpwstr>https://www.projectcalico.org/why-bgp/</vt:lpwstr>
      </vt:variant>
      <vt:variant>
        <vt:lpwstr/>
      </vt:variant>
      <vt:variant>
        <vt:i4>2883617</vt:i4>
      </vt:variant>
      <vt:variant>
        <vt:i4>2121</vt:i4>
      </vt:variant>
      <vt:variant>
        <vt:i4>0</vt:i4>
      </vt:variant>
      <vt:variant>
        <vt:i4>5</vt:i4>
      </vt:variant>
      <vt:variant>
        <vt:lpwstr>https://www.projectcalico.org/</vt:lpwstr>
      </vt:variant>
      <vt:variant>
        <vt:lpwstr/>
      </vt:variant>
      <vt:variant>
        <vt:i4>7733359</vt:i4>
      </vt:variant>
      <vt:variant>
        <vt:i4>2118</vt:i4>
      </vt:variant>
      <vt:variant>
        <vt:i4>0</vt:i4>
      </vt:variant>
      <vt:variant>
        <vt:i4>5</vt:i4>
      </vt:variant>
      <vt:variant>
        <vt:lpwstr/>
      </vt:variant>
      <vt:variant>
        <vt:lpwstr>ovs</vt:lpwstr>
      </vt:variant>
      <vt:variant>
        <vt:i4>6815843</vt:i4>
      </vt:variant>
      <vt:variant>
        <vt:i4>2115</vt:i4>
      </vt:variant>
      <vt:variant>
        <vt:i4>0</vt:i4>
      </vt:variant>
      <vt:variant>
        <vt:i4>5</vt:i4>
      </vt:variant>
      <vt:variant>
        <vt:lpwstr/>
      </vt:variant>
      <vt:variant>
        <vt:lpwstr>onf-sdn-definition</vt:lpwstr>
      </vt:variant>
      <vt:variant>
        <vt:i4>6815843</vt:i4>
      </vt:variant>
      <vt:variant>
        <vt:i4>2112</vt:i4>
      </vt:variant>
      <vt:variant>
        <vt:i4>0</vt:i4>
      </vt:variant>
      <vt:variant>
        <vt:i4>5</vt:i4>
      </vt:variant>
      <vt:variant>
        <vt:lpwstr/>
      </vt:variant>
      <vt:variant>
        <vt:lpwstr>onf-sdn-definition</vt:lpwstr>
      </vt:variant>
      <vt:variant>
        <vt:i4>2490473</vt:i4>
      </vt:variant>
      <vt:variant>
        <vt:i4>2109</vt:i4>
      </vt:variant>
      <vt:variant>
        <vt:i4>0</vt:i4>
      </vt:variant>
      <vt:variant>
        <vt:i4>5</vt:i4>
      </vt:variant>
      <vt:variant>
        <vt:lpwstr/>
      </vt:variant>
      <vt:variant>
        <vt:lpwstr>sdn-history</vt:lpwstr>
      </vt:variant>
      <vt:variant>
        <vt:i4>1310771</vt:i4>
      </vt:variant>
      <vt:variant>
        <vt:i4>2102</vt:i4>
      </vt:variant>
      <vt:variant>
        <vt:i4>0</vt:i4>
      </vt:variant>
      <vt:variant>
        <vt:i4>5</vt:i4>
      </vt:variant>
      <vt:variant>
        <vt:lpwstr/>
      </vt:variant>
      <vt:variant>
        <vt:lpwstr>_Toc53613839</vt:lpwstr>
      </vt:variant>
      <vt:variant>
        <vt:i4>1376307</vt:i4>
      </vt:variant>
      <vt:variant>
        <vt:i4>2096</vt:i4>
      </vt:variant>
      <vt:variant>
        <vt:i4>0</vt:i4>
      </vt:variant>
      <vt:variant>
        <vt:i4>5</vt:i4>
      </vt:variant>
      <vt:variant>
        <vt:lpwstr/>
      </vt:variant>
      <vt:variant>
        <vt:lpwstr>_Toc53613838</vt:lpwstr>
      </vt:variant>
      <vt:variant>
        <vt:i4>1703987</vt:i4>
      </vt:variant>
      <vt:variant>
        <vt:i4>2090</vt:i4>
      </vt:variant>
      <vt:variant>
        <vt:i4>0</vt:i4>
      </vt:variant>
      <vt:variant>
        <vt:i4>5</vt:i4>
      </vt:variant>
      <vt:variant>
        <vt:lpwstr/>
      </vt:variant>
      <vt:variant>
        <vt:lpwstr>_Toc53613837</vt:lpwstr>
      </vt:variant>
      <vt:variant>
        <vt:i4>1769523</vt:i4>
      </vt:variant>
      <vt:variant>
        <vt:i4>2084</vt:i4>
      </vt:variant>
      <vt:variant>
        <vt:i4>0</vt:i4>
      </vt:variant>
      <vt:variant>
        <vt:i4>5</vt:i4>
      </vt:variant>
      <vt:variant>
        <vt:lpwstr/>
      </vt:variant>
      <vt:variant>
        <vt:lpwstr>_Toc53613836</vt:lpwstr>
      </vt:variant>
      <vt:variant>
        <vt:i4>1572915</vt:i4>
      </vt:variant>
      <vt:variant>
        <vt:i4>2078</vt:i4>
      </vt:variant>
      <vt:variant>
        <vt:i4>0</vt:i4>
      </vt:variant>
      <vt:variant>
        <vt:i4>5</vt:i4>
      </vt:variant>
      <vt:variant>
        <vt:lpwstr/>
      </vt:variant>
      <vt:variant>
        <vt:lpwstr>_Toc53613835</vt:lpwstr>
      </vt:variant>
      <vt:variant>
        <vt:i4>1638451</vt:i4>
      </vt:variant>
      <vt:variant>
        <vt:i4>2072</vt:i4>
      </vt:variant>
      <vt:variant>
        <vt:i4>0</vt:i4>
      </vt:variant>
      <vt:variant>
        <vt:i4>5</vt:i4>
      </vt:variant>
      <vt:variant>
        <vt:lpwstr/>
      </vt:variant>
      <vt:variant>
        <vt:lpwstr>_Toc53613834</vt:lpwstr>
      </vt:variant>
      <vt:variant>
        <vt:i4>1966131</vt:i4>
      </vt:variant>
      <vt:variant>
        <vt:i4>2066</vt:i4>
      </vt:variant>
      <vt:variant>
        <vt:i4>0</vt:i4>
      </vt:variant>
      <vt:variant>
        <vt:i4>5</vt:i4>
      </vt:variant>
      <vt:variant>
        <vt:lpwstr/>
      </vt:variant>
      <vt:variant>
        <vt:lpwstr>_Toc53613833</vt:lpwstr>
      </vt:variant>
      <vt:variant>
        <vt:i4>2031667</vt:i4>
      </vt:variant>
      <vt:variant>
        <vt:i4>2060</vt:i4>
      </vt:variant>
      <vt:variant>
        <vt:i4>0</vt:i4>
      </vt:variant>
      <vt:variant>
        <vt:i4>5</vt:i4>
      </vt:variant>
      <vt:variant>
        <vt:lpwstr/>
      </vt:variant>
      <vt:variant>
        <vt:lpwstr>_Toc53613832</vt:lpwstr>
      </vt:variant>
      <vt:variant>
        <vt:i4>1835059</vt:i4>
      </vt:variant>
      <vt:variant>
        <vt:i4>2054</vt:i4>
      </vt:variant>
      <vt:variant>
        <vt:i4>0</vt:i4>
      </vt:variant>
      <vt:variant>
        <vt:i4>5</vt:i4>
      </vt:variant>
      <vt:variant>
        <vt:lpwstr/>
      </vt:variant>
      <vt:variant>
        <vt:lpwstr>_Toc53613831</vt:lpwstr>
      </vt:variant>
      <vt:variant>
        <vt:i4>1900595</vt:i4>
      </vt:variant>
      <vt:variant>
        <vt:i4>2048</vt:i4>
      </vt:variant>
      <vt:variant>
        <vt:i4>0</vt:i4>
      </vt:variant>
      <vt:variant>
        <vt:i4>5</vt:i4>
      </vt:variant>
      <vt:variant>
        <vt:lpwstr/>
      </vt:variant>
      <vt:variant>
        <vt:lpwstr>_Toc53613830</vt:lpwstr>
      </vt:variant>
      <vt:variant>
        <vt:i4>1310770</vt:i4>
      </vt:variant>
      <vt:variant>
        <vt:i4>2042</vt:i4>
      </vt:variant>
      <vt:variant>
        <vt:i4>0</vt:i4>
      </vt:variant>
      <vt:variant>
        <vt:i4>5</vt:i4>
      </vt:variant>
      <vt:variant>
        <vt:lpwstr/>
      </vt:variant>
      <vt:variant>
        <vt:lpwstr>_Toc53613829</vt:lpwstr>
      </vt:variant>
      <vt:variant>
        <vt:i4>1376306</vt:i4>
      </vt:variant>
      <vt:variant>
        <vt:i4>2036</vt:i4>
      </vt:variant>
      <vt:variant>
        <vt:i4>0</vt:i4>
      </vt:variant>
      <vt:variant>
        <vt:i4>5</vt:i4>
      </vt:variant>
      <vt:variant>
        <vt:lpwstr/>
      </vt:variant>
      <vt:variant>
        <vt:lpwstr>_Toc53613828</vt:lpwstr>
      </vt:variant>
      <vt:variant>
        <vt:i4>1703986</vt:i4>
      </vt:variant>
      <vt:variant>
        <vt:i4>2030</vt:i4>
      </vt:variant>
      <vt:variant>
        <vt:i4>0</vt:i4>
      </vt:variant>
      <vt:variant>
        <vt:i4>5</vt:i4>
      </vt:variant>
      <vt:variant>
        <vt:lpwstr/>
      </vt:variant>
      <vt:variant>
        <vt:lpwstr>_Toc53613827</vt:lpwstr>
      </vt:variant>
      <vt:variant>
        <vt:i4>1769522</vt:i4>
      </vt:variant>
      <vt:variant>
        <vt:i4>2024</vt:i4>
      </vt:variant>
      <vt:variant>
        <vt:i4>0</vt:i4>
      </vt:variant>
      <vt:variant>
        <vt:i4>5</vt:i4>
      </vt:variant>
      <vt:variant>
        <vt:lpwstr/>
      </vt:variant>
      <vt:variant>
        <vt:lpwstr>_Toc53613826</vt:lpwstr>
      </vt:variant>
      <vt:variant>
        <vt:i4>1572914</vt:i4>
      </vt:variant>
      <vt:variant>
        <vt:i4>2018</vt:i4>
      </vt:variant>
      <vt:variant>
        <vt:i4>0</vt:i4>
      </vt:variant>
      <vt:variant>
        <vt:i4>5</vt:i4>
      </vt:variant>
      <vt:variant>
        <vt:lpwstr/>
      </vt:variant>
      <vt:variant>
        <vt:lpwstr>_Toc53613825</vt:lpwstr>
      </vt:variant>
      <vt:variant>
        <vt:i4>1638450</vt:i4>
      </vt:variant>
      <vt:variant>
        <vt:i4>2012</vt:i4>
      </vt:variant>
      <vt:variant>
        <vt:i4>0</vt:i4>
      </vt:variant>
      <vt:variant>
        <vt:i4>5</vt:i4>
      </vt:variant>
      <vt:variant>
        <vt:lpwstr/>
      </vt:variant>
      <vt:variant>
        <vt:lpwstr>_Toc53613824</vt:lpwstr>
      </vt:variant>
      <vt:variant>
        <vt:i4>1966130</vt:i4>
      </vt:variant>
      <vt:variant>
        <vt:i4>2006</vt:i4>
      </vt:variant>
      <vt:variant>
        <vt:i4>0</vt:i4>
      </vt:variant>
      <vt:variant>
        <vt:i4>5</vt:i4>
      </vt:variant>
      <vt:variant>
        <vt:lpwstr/>
      </vt:variant>
      <vt:variant>
        <vt:lpwstr>_Toc53613823</vt:lpwstr>
      </vt:variant>
      <vt:variant>
        <vt:i4>2031666</vt:i4>
      </vt:variant>
      <vt:variant>
        <vt:i4>2000</vt:i4>
      </vt:variant>
      <vt:variant>
        <vt:i4>0</vt:i4>
      </vt:variant>
      <vt:variant>
        <vt:i4>5</vt:i4>
      </vt:variant>
      <vt:variant>
        <vt:lpwstr/>
      </vt:variant>
      <vt:variant>
        <vt:lpwstr>_Toc53613822</vt:lpwstr>
      </vt:variant>
      <vt:variant>
        <vt:i4>1835058</vt:i4>
      </vt:variant>
      <vt:variant>
        <vt:i4>1994</vt:i4>
      </vt:variant>
      <vt:variant>
        <vt:i4>0</vt:i4>
      </vt:variant>
      <vt:variant>
        <vt:i4>5</vt:i4>
      </vt:variant>
      <vt:variant>
        <vt:lpwstr/>
      </vt:variant>
      <vt:variant>
        <vt:lpwstr>_Toc53613821</vt:lpwstr>
      </vt:variant>
      <vt:variant>
        <vt:i4>1900594</vt:i4>
      </vt:variant>
      <vt:variant>
        <vt:i4>1988</vt:i4>
      </vt:variant>
      <vt:variant>
        <vt:i4>0</vt:i4>
      </vt:variant>
      <vt:variant>
        <vt:i4>5</vt:i4>
      </vt:variant>
      <vt:variant>
        <vt:lpwstr/>
      </vt:variant>
      <vt:variant>
        <vt:lpwstr>_Toc53613820</vt:lpwstr>
      </vt:variant>
      <vt:variant>
        <vt:i4>1310769</vt:i4>
      </vt:variant>
      <vt:variant>
        <vt:i4>1982</vt:i4>
      </vt:variant>
      <vt:variant>
        <vt:i4>0</vt:i4>
      </vt:variant>
      <vt:variant>
        <vt:i4>5</vt:i4>
      </vt:variant>
      <vt:variant>
        <vt:lpwstr/>
      </vt:variant>
      <vt:variant>
        <vt:lpwstr>_Toc53613819</vt:lpwstr>
      </vt:variant>
      <vt:variant>
        <vt:i4>1376305</vt:i4>
      </vt:variant>
      <vt:variant>
        <vt:i4>1976</vt:i4>
      </vt:variant>
      <vt:variant>
        <vt:i4>0</vt:i4>
      </vt:variant>
      <vt:variant>
        <vt:i4>5</vt:i4>
      </vt:variant>
      <vt:variant>
        <vt:lpwstr/>
      </vt:variant>
      <vt:variant>
        <vt:lpwstr>_Toc53613818</vt:lpwstr>
      </vt:variant>
      <vt:variant>
        <vt:i4>1703985</vt:i4>
      </vt:variant>
      <vt:variant>
        <vt:i4>1970</vt:i4>
      </vt:variant>
      <vt:variant>
        <vt:i4>0</vt:i4>
      </vt:variant>
      <vt:variant>
        <vt:i4>5</vt:i4>
      </vt:variant>
      <vt:variant>
        <vt:lpwstr/>
      </vt:variant>
      <vt:variant>
        <vt:lpwstr>_Toc53613817</vt:lpwstr>
      </vt:variant>
      <vt:variant>
        <vt:i4>1769521</vt:i4>
      </vt:variant>
      <vt:variant>
        <vt:i4>1964</vt:i4>
      </vt:variant>
      <vt:variant>
        <vt:i4>0</vt:i4>
      </vt:variant>
      <vt:variant>
        <vt:i4>5</vt:i4>
      </vt:variant>
      <vt:variant>
        <vt:lpwstr/>
      </vt:variant>
      <vt:variant>
        <vt:lpwstr>_Toc53613816</vt:lpwstr>
      </vt:variant>
      <vt:variant>
        <vt:i4>1572913</vt:i4>
      </vt:variant>
      <vt:variant>
        <vt:i4>1958</vt:i4>
      </vt:variant>
      <vt:variant>
        <vt:i4>0</vt:i4>
      </vt:variant>
      <vt:variant>
        <vt:i4>5</vt:i4>
      </vt:variant>
      <vt:variant>
        <vt:lpwstr/>
      </vt:variant>
      <vt:variant>
        <vt:lpwstr>_Toc53613815</vt:lpwstr>
      </vt:variant>
      <vt:variant>
        <vt:i4>1638449</vt:i4>
      </vt:variant>
      <vt:variant>
        <vt:i4>1952</vt:i4>
      </vt:variant>
      <vt:variant>
        <vt:i4>0</vt:i4>
      </vt:variant>
      <vt:variant>
        <vt:i4>5</vt:i4>
      </vt:variant>
      <vt:variant>
        <vt:lpwstr/>
      </vt:variant>
      <vt:variant>
        <vt:lpwstr>_Toc53613814</vt:lpwstr>
      </vt:variant>
      <vt:variant>
        <vt:i4>1966129</vt:i4>
      </vt:variant>
      <vt:variant>
        <vt:i4>1946</vt:i4>
      </vt:variant>
      <vt:variant>
        <vt:i4>0</vt:i4>
      </vt:variant>
      <vt:variant>
        <vt:i4>5</vt:i4>
      </vt:variant>
      <vt:variant>
        <vt:lpwstr/>
      </vt:variant>
      <vt:variant>
        <vt:lpwstr>_Toc53613813</vt:lpwstr>
      </vt:variant>
      <vt:variant>
        <vt:i4>2031665</vt:i4>
      </vt:variant>
      <vt:variant>
        <vt:i4>1940</vt:i4>
      </vt:variant>
      <vt:variant>
        <vt:i4>0</vt:i4>
      </vt:variant>
      <vt:variant>
        <vt:i4>5</vt:i4>
      </vt:variant>
      <vt:variant>
        <vt:lpwstr/>
      </vt:variant>
      <vt:variant>
        <vt:lpwstr>_Toc53613812</vt:lpwstr>
      </vt:variant>
      <vt:variant>
        <vt:i4>1835057</vt:i4>
      </vt:variant>
      <vt:variant>
        <vt:i4>1934</vt:i4>
      </vt:variant>
      <vt:variant>
        <vt:i4>0</vt:i4>
      </vt:variant>
      <vt:variant>
        <vt:i4>5</vt:i4>
      </vt:variant>
      <vt:variant>
        <vt:lpwstr/>
      </vt:variant>
      <vt:variant>
        <vt:lpwstr>_Toc53613811</vt:lpwstr>
      </vt:variant>
      <vt:variant>
        <vt:i4>1900593</vt:i4>
      </vt:variant>
      <vt:variant>
        <vt:i4>1928</vt:i4>
      </vt:variant>
      <vt:variant>
        <vt:i4>0</vt:i4>
      </vt:variant>
      <vt:variant>
        <vt:i4>5</vt:i4>
      </vt:variant>
      <vt:variant>
        <vt:lpwstr/>
      </vt:variant>
      <vt:variant>
        <vt:lpwstr>_Toc53613810</vt:lpwstr>
      </vt:variant>
      <vt:variant>
        <vt:i4>1310768</vt:i4>
      </vt:variant>
      <vt:variant>
        <vt:i4>1922</vt:i4>
      </vt:variant>
      <vt:variant>
        <vt:i4>0</vt:i4>
      </vt:variant>
      <vt:variant>
        <vt:i4>5</vt:i4>
      </vt:variant>
      <vt:variant>
        <vt:lpwstr/>
      </vt:variant>
      <vt:variant>
        <vt:lpwstr>_Toc53613809</vt:lpwstr>
      </vt:variant>
      <vt:variant>
        <vt:i4>1376304</vt:i4>
      </vt:variant>
      <vt:variant>
        <vt:i4>1916</vt:i4>
      </vt:variant>
      <vt:variant>
        <vt:i4>0</vt:i4>
      </vt:variant>
      <vt:variant>
        <vt:i4>5</vt:i4>
      </vt:variant>
      <vt:variant>
        <vt:lpwstr/>
      </vt:variant>
      <vt:variant>
        <vt:lpwstr>_Toc53613808</vt:lpwstr>
      </vt:variant>
      <vt:variant>
        <vt:i4>1703984</vt:i4>
      </vt:variant>
      <vt:variant>
        <vt:i4>1910</vt:i4>
      </vt:variant>
      <vt:variant>
        <vt:i4>0</vt:i4>
      </vt:variant>
      <vt:variant>
        <vt:i4>5</vt:i4>
      </vt:variant>
      <vt:variant>
        <vt:lpwstr/>
      </vt:variant>
      <vt:variant>
        <vt:lpwstr>_Toc53613807</vt:lpwstr>
      </vt:variant>
      <vt:variant>
        <vt:i4>1769520</vt:i4>
      </vt:variant>
      <vt:variant>
        <vt:i4>1904</vt:i4>
      </vt:variant>
      <vt:variant>
        <vt:i4>0</vt:i4>
      </vt:variant>
      <vt:variant>
        <vt:i4>5</vt:i4>
      </vt:variant>
      <vt:variant>
        <vt:lpwstr/>
      </vt:variant>
      <vt:variant>
        <vt:lpwstr>_Toc53613806</vt:lpwstr>
      </vt:variant>
      <vt:variant>
        <vt:i4>1572912</vt:i4>
      </vt:variant>
      <vt:variant>
        <vt:i4>1898</vt:i4>
      </vt:variant>
      <vt:variant>
        <vt:i4>0</vt:i4>
      </vt:variant>
      <vt:variant>
        <vt:i4>5</vt:i4>
      </vt:variant>
      <vt:variant>
        <vt:lpwstr/>
      </vt:variant>
      <vt:variant>
        <vt:lpwstr>_Toc53613805</vt:lpwstr>
      </vt:variant>
      <vt:variant>
        <vt:i4>1638448</vt:i4>
      </vt:variant>
      <vt:variant>
        <vt:i4>1892</vt:i4>
      </vt:variant>
      <vt:variant>
        <vt:i4>0</vt:i4>
      </vt:variant>
      <vt:variant>
        <vt:i4>5</vt:i4>
      </vt:variant>
      <vt:variant>
        <vt:lpwstr/>
      </vt:variant>
      <vt:variant>
        <vt:lpwstr>_Toc53613804</vt:lpwstr>
      </vt:variant>
      <vt:variant>
        <vt:i4>1966128</vt:i4>
      </vt:variant>
      <vt:variant>
        <vt:i4>1886</vt:i4>
      </vt:variant>
      <vt:variant>
        <vt:i4>0</vt:i4>
      </vt:variant>
      <vt:variant>
        <vt:i4>5</vt:i4>
      </vt:variant>
      <vt:variant>
        <vt:lpwstr/>
      </vt:variant>
      <vt:variant>
        <vt:lpwstr>_Toc53613803</vt:lpwstr>
      </vt:variant>
      <vt:variant>
        <vt:i4>2031664</vt:i4>
      </vt:variant>
      <vt:variant>
        <vt:i4>1880</vt:i4>
      </vt:variant>
      <vt:variant>
        <vt:i4>0</vt:i4>
      </vt:variant>
      <vt:variant>
        <vt:i4>5</vt:i4>
      </vt:variant>
      <vt:variant>
        <vt:lpwstr/>
      </vt:variant>
      <vt:variant>
        <vt:lpwstr>_Toc53613802</vt:lpwstr>
      </vt:variant>
      <vt:variant>
        <vt:i4>1835056</vt:i4>
      </vt:variant>
      <vt:variant>
        <vt:i4>1874</vt:i4>
      </vt:variant>
      <vt:variant>
        <vt:i4>0</vt:i4>
      </vt:variant>
      <vt:variant>
        <vt:i4>5</vt:i4>
      </vt:variant>
      <vt:variant>
        <vt:lpwstr/>
      </vt:variant>
      <vt:variant>
        <vt:lpwstr>_Toc53613801</vt:lpwstr>
      </vt:variant>
      <vt:variant>
        <vt:i4>1900592</vt:i4>
      </vt:variant>
      <vt:variant>
        <vt:i4>1868</vt:i4>
      </vt:variant>
      <vt:variant>
        <vt:i4>0</vt:i4>
      </vt:variant>
      <vt:variant>
        <vt:i4>5</vt:i4>
      </vt:variant>
      <vt:variant>
        <vt:lpwstr/>
      </vt:variant>
      <vt:variant>
        <vt:lpwstr>_Toc53613800</vt:lpwstr>
      </vt:variant>
      <vt:variant>
        <vt:i4>1769529</vt:i4>
      </vt:variant>
      <vt:variant>
        <vt:i4>1862</vt:i4>
      </vt:variant>
      <vt:variant>
        <vt:i4>0</vt:i4>
      </vt:variant>
      <vt:variant>
        <vt:i4>5</vt:i4>
      </vt:variant>
      <vt:variant>
        <vt:lpwstr/>
      </vt:variant>
      <vt:variant>
        <vt:lpwstr>_Toc53613799</vt:lpwstr>
      </vt:variant>
      <vt:variant>
        <vt:i4>1703993</vt:i4>
      </vt:variant>
      <vt:variant>
        <vt:i4>1856</vt:i4>
      </vt:variant>
      <vt:variant>
        <vt:i4>0</vt:i4>
      </vt:variant>
      <vt:variant>
        <vt:i4>5</vt:i4>
      </vt:variant>
      <vt:variant>
        <vt:lpwstr/>
      </vt:variant>
      <vt:variant>
        <vt:lpwstr>_Toc53613798</vt:lpwstr>
      </vt:variant>
      <vt:variant>
        <vt:i4>1376313</vt:i4>
      </vt:variant>
      <vt:variant>
        <vt:i4>1850</vt:i4>
      </vt:variant>
      <vt:variant>
        <vt:i4>0</vt:i4>
      </vt:variant>
      <vt:variant>
        <vt:i4>5</vt:i4>
      </vt:variant>
      <vt:variant>
        <vt:lpwstr/>
      </vt:variant>
      <vt:variant>
        <vt:lpwstr>_Toc53613797</vt:lpwstr>
      </vt:variant>
      <vt:variant>
        <vt:i4>1310777</vt:i4>
      </vt:variant>
      <vt:variant>
        <vt:i4>1844</vt:i4>
      </vt:variant>
      <vt:variant>
        <vt:i4>0</vt:i4>
      </vt:variant>
      <vt:variant>
        <vt:i4>5</vt:i4>
      </vt:variant>
      <vt:variant>
        <vt:lpwstr/>
      </vt:variant>
      <vt:variant>
        <vt:lpwstr>_Toc53613796</vt:lpwstr>
      </vt:variant>
      <vt:variant>
        <vt:i4>1507385</vt:i4>
      </vt:variant>
      <vt:variant>
        <vt:i4>1838</vt:i4>
      </vt:variant>
      <vt:variant>
        <vt:i4>0</vt:i4>
      </vt:variant>
      <vt:variant>
        <vt:i4>5</vt:i4>
      </vt:variant>
      <vt:variant>
        <vt:lpwstr/>
      </vt:variant>
      <vt:variant>
        <vt:lpwstr>_Toc53613795</vt:lpwstr>
      </vt:variant>
      <vt:variant>
        <vt:i4>1441849</vt:i4>
      </vt:variant>
      <vt:variant>
        <vt:i4>1832</vt:i4>
      </vt:variant>
      <vt:variant>
        <vt:i4>0</vt:i4>
      </vt:variant>
      <vt:variant>
        <vt:i4>5</vt:i4>
      </vt:variant>
      <vt:variant>
        <vt:lpwstr/>
      </vt:variant>
      <vt:variant>
        <vt:lpwstr>_Toc53613794</vt:lpwstr>
      </vt:variant>
      <vt:variant>
        <vt:i4>1114169</vt:i4>
      </vt:variant>
      <vt:variant>
        <vt:i4>1826</vt:i4>
      </vt:variant>
      <vt:variant>
        <vt:i4>0</vt:i4>
      </vt:variant>
      <vt:variant>
        <vt:i4>5</vt:i4>
      </vt:variant>
      <vt:variant>
        <vt:lpwstr/>
      </vt:variant>
      <vt:variant>
        <vt:lpwstr>_Toc53613793</vt:lpwstr>
      </vt:variant>
      <vt:variant>
        <vt:i4>1048633</vt:i4>
      </vt:variant>
      <vt:variant>
        <vt:i4>1820</vt:i4>
      </vt:variant>
      <vt:variant>
        <vt:i4>0</vt:i4>
      </vt:variant>
      <vt:variant>
        <vt:i4>5</vt:i4>
      </vt:variant>
      <vt:variant>
        <vt:lpwstr/>
      </vt:variant>
      <vt:variant>
        <vt:lpwstr>_Toc53613792</vt:lpwstr>
      </vt:variant>
      <vt:variant>
        <vt:i4>1245241</vt:i4>
      </vt:variant>
      <vt:variant>
        <vt:i4>1814</vt:i4>
      </vt:variant>
      <vt:variant>
        <vt:i4>0</vt:i4>
      </vt:variant>
      <vt:variant>
        <vt:i4>5</vt:i4>
      </vt:variant>
      <vt:variant>
        <vt:lpwstr/>
      </vt:variant>
      <vt:variant>
        <vt:lpwstr>_Toc53613791</vt:lpwstr>
      </vt:variant>
      <vt:variant>
        <vt:i4>1179705</vt:i4>
      </vt:variant>
      <vt:variant>
        <vt:i4>1808</vt:i4>
      </vt:variant>
      <vt:variant>
        <vt:i4>0</vt:i4>
      </vt:variant>
      <vt:variant>
        <vt:i4>5</vt:i4>
      </vt:variant>
      <vt:variant>
        <vt:lpwstr/>
      </vt:variant>
      <vt:variant>
        <vt:lpwstr>_Toc53613790</vt:lpwstr>
      </vt:variant>
      <vt:variant>
        <vt:i4>1769528</vt:i4>
      </vt:variant>
      <vt:variant>
        <vt:i4>1802</vt:i4>
      </vt:variant>
      <vt:variant>
        <vt:i4>0</vt:i4>
      </vt:variant>
      <vt:variant>
        <vt:i4>5</vt:i4>
      </vt:variant>
      <vt:variant>
        <vt:lpwstr/>
      </vt:variant>
      <vt:variant>
        <vt:lpwstr>_Toc53613789</vt:lpwstr>
      </vt:variant>
      <vt:variant>
        <vt:i4>1703992</vt:i4>
      </vt:variant>
      <vt:variant>
        <vt:i4>1796</vt:i4>
      </vt:variant>
      <vt:variant>
        <vt:i4>0</vt:i4>
      </vt:variant>
      <vt:variant>
        <vt:i4>5</vt:i4>
      </vt:variant>
      <vt:variant>
        <vt:lpwstr/>
      </vt:variant>
      <vt:variant>
        <vt:lpwstr>_Toc53613788</vt:lpwstr>
      </vt:variant>
      <vt:variant>
        <vt:i4>1376312</vt:i4>
      </vt:variant>
      <vt:variant>
        <vt:i4>1790</vt:i4>
      </vt:variant>
      <vt:variant>
        <vt:i4>0</vt:i4>
      </vt:variant>
      <vt:variant>
        <vt:i4>5</vt:i4>
      </vt:variant>
      <vt:variant>
        <vt:lpwstr/>
      </vt:variant>
      <vt:variant>
        <vt:lpwstr>_Toc53613787</vt:lpwstr>
      </vt:variant>
      <vt:variant>
        <vt:i4>1310776</vt:i4>
      </vt:variant>
      <vt:variant>
        <vt:i4>1784</vt:i4>
      </vt:variant>
      <vt:variant>
        <vt:i4>0</vt:i4>
      </vt:variant>
      <vt:variant>
        <vt:i4>5</vt:i4>
      </vt:variant>
      <vt:variant>
        <vt:lpwstr/>
      </vt:variant>
      <vt:variant>
        <vt:lpwstr>_Toc53613786</vt:lpwstr>
      </vt:variant>
      <vt:variant>
        <vt:i4>1507384</vt:i4>
      </vt:variant>
      <vt:variant>
        <vt:i4>1778</vt:i4>
      </vt:variant>
      <vt:variant>
        <vt:i4>0</vt:i4>
      </vt:variant>
      <vt:variant>
        <vt:i4>5</vt:i4>
      </vt:variant>
      <vt:variant>
        <vt:lpwstr/>
      </vt:variant>
      <vt:variant>
        <vt:lpwstr>_Toc53613785</vt:lpwstr>
      </vt:variant>
      <vt:variant>
        <vt:i4>1441848</vt:i4>
      </vt:variant>
      <vt:variant>
        <vt:i4>1772</vt:i4>
      </vt:variant>
      <vt:variant>
        <vt:i4>0</vt:i4>
      </vt:variant>
      <vt:variant>
        <vt:i4>5</vt:i4>
      </vt:variant>
      <vt:variant>
        <vt:lpwstr/>
      </vt:variant>
      <vt:variant>
        <vt:lpwstr>_Toc53613784</vt:lpwstr>
      </vt:variant>
      <vt:variant>
        <vt:i4>1114168</vt:i4>
      </vt:variant>
      <vt:variant>
        <vt:i4>1766</vt:i4>
      </vt:variant>
      <vt:variant>
        <vt:i4>0</vt:i4>
      </vt:variant>
      <vt:variant>
        <vt:i4>5</vt:i4>
      </vt:variant>
      <vt:variant>
        <vt:lpwstr/>
      </vt:variant>
      <vt:variant>
        <vt:lpwstr>_Toc53613783</vt:lpwstr>
      </vt:variant>
      <vt:variant>
        <vt:i4>1048632</vt:i4>
      </vt:variant>
      <vt:variant>
        <vt:i4>1760</vt:i4>
      </vt:variant>
      <vt:variant>
        <vt:i4>0</vt:i4>
      </vt:variant>
      <vt:variant>
        <vt:i4>5</vt:i4>
      </vt:variant>
      <vt:variant>
        <vt:lpwstr/>
      </vt:variant>
      <vt:variant>
        <vt:lpwstr>_Toc53613782</vt:lpwstr>
      </vt:variant>
      <vt:variant>
        <vt:i4>1245240</vt:i4>
      </vt:variant>
      <vt:variant>
        <vt:i4>1754</vt:i4>
      </vt:variant>
      <vt:variant>
        <vt:i4>0</vt:i4>
      </vt:variant>
      <vt:variant>
        <vt:i4>5</vt:i4>
      </vt:variant>
      <vt:variant>
        <vt:lpwstr/>
      </vt:variant>
      <vt:variant>
        <vt:lpwstr>_Toc53613781</vt:lpwstr>
      </vt:variant>
      <vt:variant>
        <vt:i4>1179704</vt:i4>
      </vt:variant>
      <vt:variant>
        <vt:i4>1748</vt:i4>
      </vt:variant>
      <vt:variant>
        <vt:i4>0</vt:i4>
      </vt:variant>
      <vt:variant>
        <vt:i4>5</vt:i4>
      </vt:variant>
      <vt:variant>
        <vt:lpwstr/>
      </vt:variant>
      <vt:variant>
        <vt:lpwstr>_Toc53613780</vt:lpwstr>
      </vt:variant>
      <vt:variant>
        <vt:i4>1769527</vt:i4>
      </vt:variant>
      <vt:variant>
        <vt:i4>1742</vt:i4>
      </vt:variant>
      <vt:variant>
        <vt:i4>0</vt:i4>
      </vt:variant>
      <vt:variant>
        <vt:i4>5</vt:i4>
      </vt:variant>
      <vt:variant>
        <vt:lpwstr/>
      </vt:variant>
      <vt:variant>
        <vt:lpwstr>_Toc53613779</vt:lpwstr>
      </vt:variant>
      <vt:variant>
        <vt:i4>1703991</vt:i4>
      </vt:variant>
      <vt:variant>
        <vt:i4>1736</vt:i4>
      </vt:variant>
      <vt:variant>
        <vt:i4>0</vt:i4>
      </vt:variant>
      <vt:variant>
        <vt:i4>5</vt:i4>
      </vt:variant>
      <vt:variant>
        <vt:lpwstr/>
      </vt:variant>
      <vt:variant>
        <vt:lpwstr>_Toc53613778</vt:lpwstr>
      </vt:variant>
      <vt:variant>
        <vt:i4>1376311</vt:i4>
      </vt:variant>
      <vt:variant>
        <vt:i4>1730</vt:i4>
      </vt:variant>
      <vt:variant>
        <vt:i4>0</vt:i4>
      </vt:variant>
      <vt:variant>
        <vt:i4>5</vt:i4>
      </vt:variant>
      <vt:variant>
        <vt:lpwstr/>
      </vt:variant>
      <vt:variant>
        <vt:lpwstr>_Toc53613777</vt:lpwstr>
      </vt:variant>
      <vt:variant>
        <vt:i4>1310775</vt:i4>
      </vt:variant>
      <vt:variant>
        <vt:i4>1724</vt:i4>
      </vt:variant>
      <vt:variant>
        <vt:i4>0</vt:i4>
      </vt:variant>
      <vt:variant>
        <vt:i4>5</vt:i4>
      </vt:variant>
      <vt:variant>
        <vt:lpwstr/>
      </vt:variant>
      <vt:variant>
        <vt:lpwstr>_Toc53613776</vt:lpwstr>
      </vt:variant>
      <vt:variant>
        <vt:i4>1507383</vt:i4>
      </vt:variant>
      <vt:variant>
        <vt:i4>1718</vt:i4>
      </vt:variant>
      <vt:variant>
        <vt:i4>0</vt:i4>
      </vt:variant>
      <vt:variant>
        <vt:i4>5</vt:i4>
      </vt:variant>
      <vt:variant>
        <vt:lpwstr/>
      </vt:variant>
      <vt:variant>
        <vt:lpwstr>_Toc53613775</vt:lpwstr>
      </vt:variant>
      <vt:variant>
        <vt:i4>1441847</vt:i4>
      </vt:variant>
      <vt:variant>
        <vt:i4>1712</vt:i4>
      </vt:variant>
      <vt:variant>
        <vt:i4>0</vt:i4>
      </vt:variant>
      <vt:variant>
        <vt:i4>5</vt:i4>
      </vt:variant>
      <vt:variant>
        <vt:lpwstr/>
      </vt:variant>
      <vt:variant>
        <vt:lpwstr>_Toc53613774</vt:lpwstr>
      </vt:variant>
      <vt:variant>
        <vt:i4>1114167</vt:i4>
      </vt:variant>
      <vt:variant>
        <vt:i4>1706</vt:i4>
      </vt:variant>
      <vt:variant>
        <vt:i4>0</vt:i4>
      </vt:variant>
      <vt:variant>
        <vt:i4>5</vt:i4>
      </vt:variant>
      <vt:variant>
        <vt:lpwstr/>
      </vt:variant>
      <vt:variant>
        <vt:lpwstr>_Toc53613773</vt:lpwstr>
      </vt:variant>
      <vt:variant>
        <vt:i4>1048631</vt:i4>
      </vt:variant>
      <vt:variant>
        <vt:i4>1700</vt:i4>
      </vt:variant>
      <vt:variant>
        <vt:i4>0</vt:i4>
      </vt:variant>
      <vt:variant>
        <vt:i4>5</vt:i4>
      </vt:variant>
      <vt:variant>
        <vt:lpwstr/>
      </vt:variant>
      <vt:variant>
        <vt:lpwstr>_Toc53613772</vt:lpwstr>
      </vt:variant>
      <vt:variant>
        <vt:i4>1245239</vt:i4>
      </vt:variant>
      <vt:variant>
        <vt:i4>1694</vt:i4>
      </vt:variant>
      <vt:variant>
        <vt:i4>0</vt:i4>
      </vt:variant>
      <vt:variant>
        <vt:i4>5</vt:i4>
      </vt:variant>
      <vt:variant>
        <vt:lpwstr/>
      </vt:variant>
      <vt:variant>
        <vt:lpwstr>_Toc53613771</vt:lpwstr>
      </vt:variant>
      <vt:variant>
        <vt:i4>1179703</vt:i4>
      </vt:variant>
      <vt:variant>
        <vt:i4>1688</vt:i4>
      </vt:variant>
      <vt:variant>
        <vt:i4>0</vt:i4>
      </vt:variant>
      <vt:variant>
        <vt:i4>5</vt:i4>
      </vt:variant>
      <vt:variant>
        <vt:lpwstr/>
      </vt:variant>
      <vt:variant>
        <vt:lpwstr>_Toc53613770</vt:lpwstr>
      </vt:variant>
      <vt:variant>
        <vt:i4>1769526</vt:i4>
      </vt:variant>
      <vt:variant>
        <vt:i4>1682</vt:i4>
      </vt:variant>
      <vt:variant>
        <vt:i4>0</vt:i4>
      </vt:variant>
      <vt:variant>
        <vt:i4>5</vt:i4>
      </vt:variant>
      <vt:variant>
        <vt:lpwstr/>
      </vt:variant>
      <vt:variant>
        <vt:lpwstr>_Toc53613769</vt:lpwstr>
      </vt:variant>
      <vt:variant>
        <vt:i4>1703990</vt:i4>
      </vt:variant>
      <vt:variant>
        <vt:i4>1676</vt:i4>
      </vt:variant>
      <vt:variant>
        <vt:i4>0</vt:i4>
      </vt:variant>
      <vt:variant>
        <vt:i4>5</vt:i4>
      </vt:variant>
      <vt:variant>
        <vt:lpwstr/>
      </vt:variant>
      <vt:variant>
        <vt:lpwstr>_Toc53613768</vt:lpwstr>
      </vt:variant>
      <vt:variant>
        <vt:i4>1376310</vt:i4>
      </vt:variant>
      <vt:variant>
        <vt:i4>1670</vt:i4>
      </vt:variant>
      <vt:variant>
        <vt:i4>0</vt:i4>
      </vt:variant>
      <vt:variant>
        <vt:i4>5</vt:i4>
      </vt:variant>
      <vt:variant>
        <vt:lpwstr/>
      </vt:variant>
      <vt:variant>
        <vt:lpwstr>_Toc53613767</vt:lpwstr>
      </vt:variant>
      <vt:variant>
        <vt:i4>1310774</vt:i4>
      </vt:variant>
      <vt:variant>
        <vt:i4>1664</vt:i4>
      </vt:variant>
      <vt:variant>
        <vt:i4>0</vt:i4>
      </vt:variant>
      <vt:variant>
        <vt:i4>5</vt:i4>
      </vt:variant>
      <vt:variant>
        <vt:lpwstr/>
      </vt:variant>
      <vt:variant>
        <vt:lpwstr>_Toc53613766</vt:lpwstr>
      </vt:variant>
      <vt:variant>
        <vt:i4>1507382</vt:i4>
      </vt:variant>
      <vt:variant>
        <vt:i4>1658</vt:i4>
      </vt:variant>
      <vt:variant>
        <vt:i4>0</vt:i4>
      </vt:variant>
      <vt:variant>
        <vt:i4>5</vt:i4>
      </vt:variant>
      <vt:variant>
        <vt:lpwstr/>
      </vt:variant>
      <vt:variant>
        <vt:lpwstr>_Toc53613765</vt:lpwstr>
      </vt:variant>
      <vt:variant>
        <vt:i4>1441846</vt:i4>
      </vt:variant>
      <vt:variant>
        <vt:i4>1652</vt:i4>
      </vt:variant>
      <vt:variant>
        <vt:i4>0</vt:i4>
      </vt:variant>
      <vt:variant>
        <vt:i4>5</vt:i4>
      </vt:variant>
      <vt:variant>
        <vt:lpwstr/>
      </vt:variant>
      <vt:variant>
        <vt:lpwstr>_Toc53613764</vt:lpwstr>
      </vt:variant>
      <vt:variant>
        <vt:i4>1114166</vt:i4>
      </vt:variant>
      <vt:variant>
        <vt:i4>1646</vt:i4>
      </vt:variant>
      <vt:variant>
        <vt:i4>0</vt:i4>
      </vt:variant>
      <vt:variant>
        <vt:i4>5</vt:i4>
      </vt:variant>
      <vt:variant>
        <vt:lpwstr/>
      </vt:variant>
      <vt:variant>
        <vt:lpwstr>_Toc53613763</vt:lpwstr>
      </vt:variant>
      <vt:variant>
        <vt:i4>1048630</vt:i4>
      </vt:variant>
      <vt:variant>
        <vt:i4>1640</vt:i4>
      </vt:variant>
      <vt:variant>
        <vt:i4>0</vt:i4>
      </vt:variant>
      <vt:variant>
        <vt:i4>5</vt:i4>
      </vt:variant>
      <vt:variant>
        <vt:lpwstr/>
      </vt:variant>
      <vt:variant>
        <vt:lpwstr>_Toc53613762</vt:lpwstr>
      </vt:variant>
      <vt:variant>
        <vt:i4>1245238</vt:i4>
      </vt:variant>
      <vt:variant>
        <vt:i4>1634</vt:i4>
      </vt:variant>
      <vt:variant>
        <vt:i4>0</vt:i4>
      </vt:variant>
      <vt:variant>
        <vt:i4>5</vt:i4>
      </vt:variant>
      <vt:variant>
        <vt:lpwstr/>
      </vt:variant>
      <vt:variant>
        <vt:lpwstr>_Toc53613761</vt:lpwstr>
      </vt:variant>
      <vt:variant>
        <vt:i4>1179702</vt:i4>
      </vt:variant>
      <vt:variant>
        <vt:i4>1628</vt:i4>
      </vt:variant>
      <vt:variant>
        <vt:i4>0</vt:i4>
      </vt:variant>
      <vt:variant>
        <vt:i4>5</vt:i4>
      </vt:variant>
      <vt:variant>
        <vt:lpwstr/>
      </vt:variant>
      <vt:variant>
        <vt:lpwstr>_Toc53613760</vt:lpwstr>
      </vt:variant>
      <vt:variant>
        <vt:i4>1769525</vt:i4>
      </vt:variant>
      <vt:variant>
        <vt:i4>1622</vt:i4>
      </vt:variant>
      <vt:variant>
        <vt:i4>0</vt:i4>
      </vt:variant>
      <vt:variant>
        <vt:i4>5</vt:i4>
      </vt:variant>
      <vt:variant>
        <vt:lpwstr/>
      </vt:variant>
      <vt:variant>
        <vt:lpwstr>_Toc53613759</vt:lpwstr>
      </vt:variant>
      <vt:variant>
        <vt:i4>1703989</vt:i4>
      </vt:variant>
      <vt:variant>
        <vt:i4>1616</vt:i4>
      </vt:variant>
      <vt:variant>
        <vt:i4>0</vt:i4>
      </vt:variant>
      <vt:variant>
        <vt:i4>5</vt:i4>
      </vt:variant>
      <vt:variant>
        <vt:lpwstr/>
      </vt:variant>
      <vt:variant>
        <vt:lpwstr>_Toc53613758</vt:lpwstr>
      </vt:variant>
      <vt:variant>
        <vt:i4>1376309</vt:i4>
      </vt:variant>
      <vt:variant>
        <vt:i4>1610</vt:i4>
      </vt:variant>
      <vt:variant>
        <vt:i4>0</vt:i4>
      </vt:variant>
      <vt:variant>
        <vt:i4>5</vt:i4>
      </vt:variant>
      <vt:variant>
        <vt:lpwstr/>
      </vt:variant>
      <vt:variant>
        <vt:lpwstr>_Toc53613757</vt:lpwstr>
      </vt:variant>
      <vt:variant>
        <vt:i4>1310773</vt:i4>
      </vt:variant>
      <vt:variant>
        <vt:i4>1604</vt:i4>
      </vt:variant>
      <vt:variant>
        <vt:i4>0</vt:i4>
      </vt:variant>
      <vt:variant>
        <vt:i4>5</vt:i4>
      </vt:variant>
      <vt:variant>
        <vt:lpwstr/>
      </vt:variant>
      <vt:variant>
        <vt:lpwstr>_Toc53613756</vt:lpwstr>
      </vt:variant>
      <vt:variant>
        <vt:i4>1507381</vt:i4>
      </vt:variant>
      <vt:variant>
        <vt:i4>1598</vt:i4>
      </vt:variant>
      <vt:variant>
        <vt:i4>0</vt:i4>
      </vt:variant>
      <vt:variant>
        <vt:i4>5</vt:i4>
      </vt:variant>
      <vt:variant>
        <vt:lpwstr/>
      </vt:variant>
      <vt:variant>
        <vt:lpwstr>_Toc53613755</vt:lpwstr>
      </vt:variant>
      <vt:variant>
        <vt:i4>1441845</vt:i4>
      </vt:variant>
      <vt:variant>
        <vt:i4>1592</vt:i4>
      </vt:variant>
      <vt:variant>
        <vt:i4>0</vt:i4>
      </vt:variant>
      <vt:variant>
        <vt:i4>5</vt:i4>
      </vt:variant>
      <vt:variant>
        <vt:lpwstr/>
      </vt:variant>
      <vt:variant>
        <vt:lpwstr>_Toc53613754</vt:lpwstr>
      </vt:variant>
      <vt:variant>
        <vt:i4>1114165</vt:i4>
      </vt:variant>
      <vt:variant>
        <vt:i4>1586</vt:i4>
      </vt:variant>
      <vt:variant>
        <vt:i4>0</vt:i4>
      </vt:variant>
      <vt:variant>
        <vt:i4>5</vt:i4>
      </vt:variant>
      <vt:variant>
        <vt:lpwstr/>
      </vt:variant>
      <vt:variant>
        <vt:lpwstr>_Toc53613753</vt:lpwstr>
      </vt:variant>
      <vt:variant>
        <vt:i4>1048629</vt:i4>
      </vt:variant>
      <vt:variant>
        <vt:i4>1580</vt:i4>
      </vt:variant>
      <vt:variant>
        <vt:i4>0</vt:i4>
      </vt:variant>
      <vt:variant>
        <vt:i4>5</vt:i4>
      </vt:variant>
      <vt:variant>
        <vt:lpwstr/>
      </vt:variant>
      <vt:variant>
        <vt:lpwstr>_Toc53613752</vt:lpwstr>
      </vt:variant>
      <vt:variant>
        <vt:i4>1245237</vt:i4>
      </vt:variant>
      <vt:variant>
        <vt:i4>1574</vt:i4>
      </vt:variant>
      <vt:variant>
        <vt:i4>0</vt:i4>
      </vt:variant>
      <vt:variant>
        <vt:i4>5</vt:i4>
      </vt:variant>
      <vt:variant>
        <vt:lpwstr/>
      </vt:variant>
      <vt:variant>
        <vt:lpwstr>_Toc53613751</vt:lpwstr>
      </vt:variant>
      <vt:variant>
        <vt:i4>1179701</vt:i4>
      </vt:variant>
      <vt:variant>
        <vt:i4>1568</vt:i4>
      </vt:variant>
      <vt:variant>
        <vt:i4>0</vt:i4>
      </vt:variant>
      <vt:variant>
        <vt:i4>5</vt:i4>
      </vt:variant>
      <vt:variant>
        <vt:lpwstr/>
      </vt:variant>
      <vt:variant>
        <vt:lpwstr>_Toc53613750</vt:lpwstr>
      </vt:variant>
      <vt:variant>
        <vt:i4>1769524</vt:i4>
      </vt:variant>
      <vt:variant>
        <vt:i4>1562</vt:i4>
      </vt:variant>
      <vt:variant>
        <vt:i4>0</vt:i4>
      </vt:variant>
      <vt:variant>
        <vt:i4>5</vt:i4>
      </vt:variant>
      <vt:variant>
        <vt:lpwstr/>
      </vt:variant>
      <vt:variant>
        <vt:lpwstr>_Toc53613749</vt:lpwstr>
      </vt:variant>
      <vt:variant>
        <vt:i4>1703988</vt:i4>
      </vt:variant>
      <vt:variant>
        <vt:i4>1556</vt:i4>
      </vt:variant>
      <vt:variant>
        <vt:i4>0</vt:i4>
      </vt:variant>
      <vt:variant>
        <vt:i4>5</vt:i4>
      </vt:variant>
      <vt:variant>
        <vt:lpwstr/>
      </vt:variant>
      <vt:variant>
        <vt:lpwstr>_Toc53613748</vt:lpwstr>
      </vt:variant>
      <vt:variant>
        <vt:i4>1376308</vt:i4>
      </vt:variant>
      <vt:variant>
        <vt:i4>1550</vt:i4>
      </vt:variant>
      <vt:variant>
        <vt:i4>0</vt:i4>
      </vt:variant>
      <vt:variant>
        <vt:i4>5</vt:i4>
      </vt:variant>
      <vt:variant>
        <vt:lpwstr/>
      </vt:variant>
      <vt:variant>
        <vt:lpwstr>_Toc53613747</vt:lpwstr>
      </vt:variant>
      <vt:variant>
        <vt:i4>1310772</vt:i4>
      </vt:variant>
      <vt:variant>
        <vt:i4>1544</vt:i4>
      </vt:variant>
      <vt:variant>
        <vt:i4>0</vt:i4>
      </vt:variant>
      <vt:variant>
        <vt:i4>5</vt:i4>
      </vt:variant>
      <vt:variant>
        <vt:lpwstr/>
      </vt:variant>
      <vt:variant>
        <vt:lpwstr>_Toc53613746</vt:lpwstr>
      </vt:variant>
      <vt:variant>
        <vt:i4>1507380</vt:i4>
      </vt:variant>
      <vt:variant>
        <vt:i4>1538</vt:i4>
      </vt:variant>
      <vt:variant>
        <vt:i4>0</vt:i4>
      </vt:variant>
      <vt:variant>
        <vt:i4>5</vt:i4>
      </vt:variant>
      <vt:variant>
        <vt:lpwstr/>
      </vt:variant>
      <vt:variant>
        <vt:lpwstr>_Toc53613745</vt:lpwstr>
      </vt:variant>
      <vt:variant>
        <vt:i4>1441844</vt:i4>
      </vt:variant>
      <vt:variant>
        <vt:i4>1532</vt:i4>
      </vt:variant>
      <vt:variant>
        <vt:i4>0</vt:i4>
      </vt:variant>
      <vt:variant>
        <vt:i4>5</vt:i4>
      </vt:variant>
      <vt:variant>
        <vt:lpwstr/>
      </vt:variant>
      <vt:variant>
        <vt:lpwstr>_Toc53613744</vt:lpwstr>
      </vt:variant>
      <vt:variant>
        <vt:i4>1114164</vt:i4>
      </vt:variant>
      <vt:variant>
        <vt:i4>1526</vt:i4>
      </vt:variant>
      <vt:variant>
        <vt:i4>0</vt:i4>
      </vt:variant>
      <vt:variant>
        <vt:i4>5</vt:i4>
      </vt:variant>
      <vt:variant>
        <vt:lpwstr/>
      </vt:variant>
      <vt:variant>
        <vt:lpwstr>_Toc53613743</vt:lpwstr>
      </vt:variant>
      <vt:variant>
        <vt:i4>1048628</vt:i4>
      </vt:variant>
      <vt:variant>
        <vt:i4>1520</vt:i4>
      </vt:variant>
      <vt:variant>
        <vt:i4>0</vt:i4>
      </vt:variant>
      <vt:variant>
        <vt:i4>5</vt:i4>
      </vt:variant>
      <vt:variant>
        <vt:lpwstr/>
      </vt:variant>
      <vt:variant>
        <vt:lpwstr>_Toc53613742</vt:lpwstr>
      </vt:variant>
      <vt:variant>
        <vt:i4>1245236</vt:i4>
      </vt:variant>
      <vt:variant>
        <vt:i4>1514</vt:i4>
      </vt:variant>
      <vt:variant>
        <vt:i4>0</vt:i4>
      </vt:variant>
      <vt:variant>
        <vt:i4>5</vt:i4>
      </vt:variant>
      <vt:variant>
        <vt:lpwstr/>
      </vt:variant>
      <vt:variant>
        <vt:lpwstr>_Toc53613741</vt:lpwstr>
      </vt:variant>
      <vt:variant>
        <vt:i4>1179700</vt:i4>
      </vt:variant>
      <vt:variant>
        <vt:i4>1508</vt:i4>
      </vt:variant>
      <vt:variant>
        <vt:i4>0</vt:i4>
      </vt:variant>
      <vt:variant>
        <vt:i4>5</vt:i4>
      </vt:variant>
      <vt:variant>
        <vt:lpwstr/>
      </vt:variant>
      <vt:variant>
        <vt:lpwstr>_Toc53613740</vt:lpwstr>
      </vt:variant>
      <vt:variant>
        <vt:i4>1769523</vt:i4>
      </vt:variant>
      <vt:variant>
        <vt:i4>1502</vt:i4>
      </vt:variant>
      <vt:variant>
        <vt:i4>0</vt:i4>
      </vt:variant>
      <vt:variant>
        <vt:i4>5</vt:i4>
      </vt:variant>
      <vt:variant>
        <vt:lpwstr/>
      </vt:variant>
      <vt:variant>
        <vt:lpwstr>_Toc53613739</vt:lpwstr>
      </vt:variant>
      <vt:variant>
        <vt:i4>1703987</vt:i4>
      </vt:variant>
      <vt:variant>
        <vt:i4>1496</vt:i4>
      </vt:variant>
      <vt:variant>
        <vt:i4>0</vt:i4>
      </vt:variant>
      <vt:variant>
        <vt:i4>5</vt:i4>
      </vt:variant>
      <vt:variant>
        <vt:lpwstr/>
      </vt:variant>
      <vt:variant>
        <vt:lpwstr>_Toc53613738</vt:lpwstr>
      </vt:variant>
      <vt:variant>
        <vt:i4>1376307</vt:i4>
      </vt:variant>
      <vt:variant>
        <vt:i4>1490</vt:i4>
      </vt:variant>
      <vt:variant>
        <vt:i4>0</vt:i4>
      </vt:variant>
      <vt:variant>
        <vt:i4>5</vt:i4>
      </vt:variant>
      <vt:variant>
        <vt:lpwstr/>
      </vt:variant>
      <vt:variant>
        <vt:lpwstr>_Toc53613737</vt:lpwstr>
      </vt:variant>
      <vt:variant>
        <vt:i4>1310771</vt:i4>
      </vt:variant>
      <vt:variant>
        <vt:i4>1484</vt:i4>
      </vt:variant>
      <vt:variant>
        <vt:i4>0</vt:i4>
      </vt:variant>
      <vt:variant>
        <vt:i4>5</vt:i4>
      </vt:variant>
      <vt:variant>
        <vt:lpwstr/>
      </vt:variant>
      <vt:variant>
        <vt:lpwstr>_Toc53613736</vt:lpwstr>
      </vt:variant>
      <vt:variant>
        <vt:i4>1507379</vt:i4>
      </vt:variant>
      <vt:variant>
        <vt:i4>1478</vt:i4>
      </vt:variant>
      <vt:variant>
        <vt:i4>0</vt:i4>
      </vt:variant>
      <vt:variant>
        <vt:i4>5</vt:i4>
      </vt:variant>
      <vt:variant>
        <vt:lpwstr/>
      </vt:variant>
      <vt:variant>
        <vt:lpwstr>_Toc53613735</vt:lpwstr>
      </vt:variant>
      <vt:variant>
        <vt:i4>1441843</vt:i4>
      </vt:variant>
      <vt:variant>
        <vt:i4>1472</vt:i4>
      </vt:variant>
      <vt:variant>
        <vt:i4>0</vt:i4>
      </vt:variant>
      <vt:variant>
        <vt:i4>5</vt:i4>
      </vt:variant>
      <vt:variant>
        <vt:lpwstr/>
      </vt:variant>
      <vt:variant>
        <vt:lpwstr>_Toc53613734</vt:lpwstr>
      </vt:variant>
      <vt:variant>
        <vt:i4>1114163</vt:i4>
      </vt:variant>
      <vt:variant>
        <vt:i4>1466</vt:i4>
      </vt:variant>
      <vt:variant>
        <vt:i4>0</vt:i4>
      </vt:variant>
      <vt:variant>
        <vt:i4>5</vt:i4>
      </vt:variant>
      <vt:variant>
        <vt:lpwstr/>
      </vt:variant>
      <vt:variant>
        <vt:lpwstr>_Toc53613733</vt:lpwstr>
      </vt:variant>
      <vt:variant>
        <vt:i4>1048627</vt:i4>
      </vt:variant>
      <vt:variant>
        <vt:i4>1460</vt:i4>
      </vt:variant>
      <vt:variant>
        <vt:i4>0</vt:i4>
      </vt:variant>
      <vt:variant>
        <vt:i4>5</vt:i4>
      </vt:variant>
      <vt:variant>
        <vt:lpwstr/>
      </vt:variant>
      <vt:variant>
        <vt:lpwstr>_Toc53613732</vt:lpwstr>
      </vt:variant>
      <vt:variant>
        <vt:i4>1245235</vt:i4>
      </vt:variant>
      <vt:variant>
        <vt:i4>1454</vt:i4>
      </vt:variant>
      <vt:variant>
        <vt:i4>0</vt:i4>
      </vt:variant>
      <vt:variant>
        <vt:i4>5</vt:i4>
      </vt:variant>
      <vt:variant>
        <vt:lpwstr/>
      </vt:variant>
      <vt:variant>
        <vt:lpwstr>_Toc53613731</vt:lpwstr>
      </vt:variant>
      <vt:variant>
        <vt:i4>1179699</vt:i4>
      </vt:variant>
      <vt:variant>
        <vt:i4>1448</vt:i4>
      </vt:variant>
      <vt:variant>
        <vt:i4>0</vt:i4>
      </vt:variant>
      <vt:variant>
        <vt:i4>5</vt:i4>
      </vt:variant>
      <vt:variant>
        <vt:lpwstr/>
      </vt:variant>
      <vt:variant>
        <vt:lpwstr>_Toc53613730</vt:lpwstr>
      </vt:variant>
      <vt:variant>
        <vt:i4>1769522</vt:i4>
      </vt:variant>
      <vt:variant>
        <vt:i4>1442</vt:i4>
      </vt:variant>
      <vt:variant>
        <vt:i4>0</vt:i4>
      </vt:variant>
      <vt:variant>
        <vt:i4>5</vt:i4>
      </vt:variant>
      <vt:variant>
        <vt:lpwstr/>
      </vt:variant>
      <vt:variant>
        <vt:lpwstr>_Toc53613729</vt:lpwstr>
      </vt:variant>
      <vt:variant>
        <vt:i4>1703986</vt:i4>
      </vt:variant>
      <vt:variant>
        <vt:i4>1436</vt:i4>
      </vt:variant>
      <vt:variant>
        <vt:i4>0</vt:i4>
      </vt:variant>
      <vt:variant>
        <vt:i4>5</vt:i4>
      </vt:variant>
      <vt:variant>
        <vt:lpwstr/>
      </vt:variant>
      <vt:variant>
        <vt:lpwstr>_Toc53613728</vt:lpwstr>
      </vt:variant>
      <vt:variant>
        <vt:i4>1376306</vt:i4>
      </vt:variant>
      <vt:variant>
        <vt:i4>1430</vt:i4>
      </vt:variant>
      <vt:variant>
        <vt:i4>0</vt:i4>
      </vt:variant>
      <vt:variant>
        <vt:i4>5</vt:i4>
      </vt:variant>
      <vt:variant>
        <vt:lpwstr/>
      </vt:variant>
      <vt:variant>
        <vt:lpwstr>_Toc53613727</vt:lpwstr>
      </vt:variant>
      <vt:variant>
        <vt:i4>1310770</vt:i4>
      </vt:variant>
      <vt:variant>
        <vt:i4>1424</vt:i4>
      </vt:variant>
      <vt:variant>
        <vt:i4>0</vt:i4>
      </vt:variant>
      <vt:variant>
        <vt:i4>5</vt:i4>
      </vt:variant>
      <vt:variant>
        <vt:lpwstr/>
      </vt:variant>
      <vt:variant>
        <vt:lpwstr>_Toc53613726</vt:lpwstr>
      </vt:variant>
      <vt:variant>
        <vt:i4>1507378</vt:i4>
      </vt:variant>
      <vt:variant>
        <vt:i4>1418</vt:i4>
      </vt:variant>
      <vt:variant>
        <vt:i4>0</vt:i4>
      </vt:variant>
      <vt:variant>
        <vt:i4>5</vt:i4>
      </vt:variant>
      <vt:variant>
        <vt:lpwstr/>
      </vt:variant>
      <vt:variant>
        <vt:lpwstr>_Toc53613725</vt:lpwstr>
      </vt:variant>
      <vt:variant>
        <vt:i4>1441842</vt:i4>
      </vt:variant>
      <vt:variant>
        <vt:i4>1412</vt:i4>
      </vt:variant>
      <vt:variant>
        <vt:i4>0</vt:i4>
      </vt:variant>
      <vt:variant>
        <vt:i4>5</vt:i4>
      </vt:variant>
      <vt:variant>
        <vt:lpwstr/>
      </vt:variant>
      <vt:variant>
        <vt:lpwstr>_Toc53613724</vt:lpwstr>
      </vt:variant>
      <vt:variant>
        <vt:i4>1114162</vt:i4>
      </vt:variant>
      <vt:variant>
        <vt:i4>1406</vt:i4>
      </vt:variant>
      <vt:variant>
        <vt:i4>0</vt:i4>
      </vt:variant>
      <vt:variant>
        <vt:i4>5</vt:i4>
      </vt:variant>
      <vt:variant>
        <vt:lpwstr/>
      </vt:variant>
      <vt:variant>
        <vt:lpwstr>_Toc53613723</vt:lpwstr>
      </vt:variant>
      <vt:variant>
        <vt:i4>1048626</vt:i4>
      </vt:variant>
      <vt:variant>
        <vt:i4>1400</vt:i4>
      </vt:variant>
      <vt:variant>
        <vt:i4>0</vt:i4>
      </vt:variant>
      <vt:variant>
        <vt:i4>5</vt:i4>
      </vt:variant>
      <vt:variant>
        <vt:lpwstr/>
      </vt:variant>
      <vt:variant>
        <vt:lpwstr>_Toc53613722</vt:lpwstr>
      </vt:variant>
      <vt:variant>
        <vt:i4>1245234</vt:i4>
      </vt:variant>
      <vt:variant>
        <vt:i4>1394</vt:i4>
      </vt:variant>
      <vt:variant>
        <vt:i4>0</vt:i4>
      </vt:variant>
      <vt:variant>
        <vt:i4>5</vt:i4>
      </vt:variant>
      <vt:variant>
        <vt:lpwstr/>
      </vt:variant>
      <vt:variant>
        <vt:lpwstr>_Toc53613721</vt:lpwstr>
      </vt:variant>
      <vt:variant>
        <vt:i4>1179698</vt:i4>
      </vt:variant>
      <vt:variant>
        <vt:i4>1388</vt:i4>
      </vt:variant>
      <vt:variant>
        <vt:i4>0</vt:i4>
      </vt:variant>
      <vt:variant>
        <vt:i4>5</vt:i4>
      </vt:variant>
      <vt:variant>
        <vt:lpwstr/>
      </vt:variant>
      <vt:variant>
        <vt:lpwstr>_Toc53613720</vt:lpwstr>
      </vt:variant>
      <vt:variant>
        <vt:i4>1769521</vt:i4>
      </vt:variant>
      <vt:variant>
        <vt:i4>1382</vt:i4>
      </vt:variant>
      <vt:variant>
        <vt:i4>0</vt:i4>
      </vt:variant>
      <vt:variant>
        <vt:i4>5</vt:i4>
      </vt:variant>
      <vt:variant>
        <vt:lpwstr/>
      </vt:variant>
      <vt:variant>
        <vt:lpwstr>_Toc53613719</vt:lpwstr>
      </vt:variant>
      <vt:variant>
        <vt:i4>1703985</vt:i4>
      </vt:variant>
      <vt:variant>
        <vt:i4>1376</vt:i4>
      </vt:variant>
      <vt:variant>
        <vt:i4>0</vt:i4>
      </vt:variant>
      <vt:variant>
        <vt:i4>5</vt:i4>
      </vt:variant>
      <vt:variant>
        <vt:lpwstr/>
      </vt:variant>
      <vt:variant>
        <vt:lpwstr>_Toc53613718</vt:lpwstr>
      </vt:variant>
      <vt:variant>
        <vt:i4>1376305</vt:i4>
      </vt:variant>
      <vt:variant>
        <vt:i4>1370</vt:i4>
      </vt:variant>
      <vt:variant>
        <vt:i4>0</vt:i4>
      </vt:variant>
      <vt:variant>
        <vt:i4>5</vt:i4>
      </vt:variant>
      <vt:variant>
        <vt:lpwstr/>
      </vt:variant>
      <vt:variant>
        <vt:lpwstr>_Toc53613717</vt:lpwstr>
      </vt:variant>
      <vt:variant>
        <vt:i4>1310769</vt:i4>
      </vt:variant>
      <vt:variant>
        <vt:i4>1364</vt:i4>
      </vt:variant>
      <vt:variant>
        <vt:i4>0</vt:i4>
      </vt:variant>
      <vt:variant>
        <vt:i4>5</vt:i4>
      </vt:variant>
      <vt:variant>
        <vt:lpwstr/>
      </vt:variant>
      <vt:variant>
        <vt:lpwstr>_Toc53613716</vt:lpwstr>
      </vt:variant>
      <vt:variant>
        <vt:i4>1507377</vt:i4>
      </vt:variant>
      <vt:variant>
        <vt:i4>1358</vt:i4>
      </vt:variant>
      <vt:variant>
        <vt:i4>0</vt:i4>
      </vt:variant>
      <vt:variant>
        <vt:i4>5</vt:i4>
      </vt:variant>
      <vt:variant>
        <vt:lpwstr/>
      </vt:variant>
      <vt:variant>
        <vt:lpwstr>_Toc53613715</vt:lpwstr>
      </vt:variant>
      <vt:variant>
        <vt:i4>1441841</vt:i4>
      </vt:variant>
      <vt:variant>
        <vt:i4>1352</vt:i4>
      </vt:variant>
      <vt:variant>
        <vt:i4>0</vt:i4>
      </vt:variant>
      <vt:variant>
        <vt:i4>5</vt:i4>
      </vt:variant>
      <vt:variant>
        <vt:lpwstr/>
      </vt:variant>
      <vt:variant>
        <vt:lpwstr>_Toc53613714</vt:lpwstr>
      </vt:variant>
      <vt:variant>
        <vt:i4>1114161</vt:i4>
      </vt:variant>
      <vt:variant>
        <vt:i4>1346</vt:i4>
      </vt:variant>
      <vt:variant>
        <vt:i4>0</vt:i4>
      </vt:variant>
      <vt:variant>
        <vt:i4>5</vt:i4>
      </vt:variant>
      <vt:variant>
        <vt:lpwstr/>
      </vt:variant>
      <vt:variant>
        <vt:lpwstr>_Toc53613713</vt:lpwstr>
      </vt:variant>
      <vt:variant>
        <vt:i4>1048625</vt:i4>
      </vt:variant>
      <vt:variant>
        <vt:i4>1340</vt:i4>
      </vt:variant>
      <vt:variant>
        <vt:i4>0</vt:i4>
      </vt:variant>
      <vt:variant>
        <vt:i4>5</vt:i4>
      </vt:variant>
      <vt:variant>
        <vt:lpwstr/>
      </vt:variant>
      <vt:variant>
        <vt:lpwstr>_Toc53613712</vt:lpwstr>
      </vt:variant>
      <vt:variant>
        <vt:i4>1245233</vt:i4>
      </vt:variant>
      <vt:variant>
        <vt:i4>1334</vt:i4>
      </vt:variant>
      <vt:variant>
        <vt:i4>0</vt:i4>
      </vt:variant>
      <vt:variant>
        <vt:i4>5</vt:i4>
      </vt:variant>
      <vt:variant>
        <vt:lpwstr/>
      </vt:variant>
      <vt:variant>
        <vt:lpwstr>_Toc53613711</vt:lpwstr>
      </vt:variant>
      <vt:variant>
        <vt:i4>1179697</vt:i4>
      </vt:variant>
      <vt:variant>
        <vt:i4>1328</vt:i4>
      </vt:variant>
      <vt:variant>
        <vt:i4>0</vt:i4>
      </vt:variant>
      <vt:variant>
        <vt:i4>5</vt:i4>
      </vt:variant>
      <vt:variant>
        <vt:lpwstr/>
      </vt:variant>
      <vt:variant>
        <vt:lpwstr>_Toc53613710</vt:lpwstr>
      </vt:variant>
      <vt:variant>
        <vt:i4>1769520</vt:i4>
      </vt:variant>
      <vt:variant>
        <vt:i4>1322</vt:i4>
      </vt:variant>
      <vt:variant>
        <vt:i4>0</vt:i4>
      </vt:variant>
      <vt:variant>
        <vt:i4>5</vt:i4>
      </vt:variant>
      <vt:variant>
        <vt:lpwstr/>
      </vt:variant>
      <vt:variant>
        <vt:lpwstr>_Toc53613709</vt:lpwstr>
      </vt:variant>
      <vt:variant>
        <vt:i4>1703984</vt:i4>
      </vt:variant>
      <vt:variant>
        <vt:i4>1316</vt:i4>
      </vt:variant>
      <vt:variant>
        <vt:i4>0</vt:i4>
      </vt:variant>
      <vt:variant>
        <vt:i4>5</vt:i4>
      </vt:variant>
      <vt:variant>
        <vt:lpwstr/>
      </vt:variant>
      <vt:variant>
        <vt:lpwstr>_Toc53613708</vt:lpwstr>
      </vt:variant>
      <vt:variant>
        <vt:i4>1376304</vt:i4>
      </vt:variant>
      <vt:variant>
        <vt:i4>1310</vt:i4>
      </vt:variant>
      <vt:variant>
        <vt:i4>0</vt:i4>
      </vt:variant>
      <vt:variant>
        <vt:i4>5</vt:i4>
      </vt:variant>
      <vt:variant>
        <vt:lpwstr/>
      </vt:variant>
      <vt:variant>
        <vt:lpwstr>_Toc53613707</vt:lpwstr>
      </vt:variant>
      <vt:variant>
        <vt:i4>1310768</vt:i4>
      </vt:variant>
      <vt:variant>
        <vt:i4>1304</vt:i4>
      </vt:variant>
      <vt:variant>
        <vt:i4>0</vt:i4>
      </vt:variant>
      <vt:variant>
        <vt:i4>5</vt:i4>
      </vt:variant>
      <vt:variant>
        <vt:lpwstr/>
      </vt:variant>
      <vt:variant>
        <vt:lpwstr>_Toc53613706</vt:lpwstr>
      </vt:variant>
      <vt:variant>
        <vt:i4>1507376</vt:i4>
      </vt:variant>
      <vt:variant>
        <vt:i4>1298</vt:i4>
      </vt:variant>
      <vt:variant>
        <vt:i4>0</vt:i4>
      </vt:variant>
      <vt:variant>
        <vt:i4>5</vt:i4>
      </vt:variant>
      <vt:variant>
        <vt:lpwstr/>
      </vt:variant>
      <vt:variant>
        <vt:lpwstr>_Toc53613705</vt:lpwstr>
      </vt:variant>
      <vt:variant>
        <vt:i4>1441840</vt:i4>
      </vt:variant>
      <vt:variant>
        <vt:i4>1292</vt:i4>
      </vt:variant>
      <vt:variant>
        <vt:i4>0</vt:i4>
      </vt:variant>
      <vt:variant>
        <vt:i4>5</vt:i4>
      </vt:variant>
      <vt:variant>
        <vt:lpwstr/>
      </vt:variant>
      <vt:variant>
        <vt:lpwstr>_Toc53613704</vt:lpwstr>
      </vt:variant>
      <vt:variant>
        <vt:i4>1114160</vt:i4>
      </vt:variant>
      <vt:variant>
        <vt:i4>1286</vt:i4>
      </vt:variant>
      <vt:variant>
        <vt:i4>0</vt:i4>
      </vt:variant>
      <vt:variant>
        <vt:i4>5</vt:i4>
      </vt:variant>
      <vt:variant>
        <vt:lpwstr/>
      </vt:variant>
      <vt:variant>
        <vt:lpwstr>_Toc53613703</vt:lpwstr>
      </vt:variant>
      <vt:variant>
        <vt:i4>1048624</vt:i4>
      </vt:variant>
      <vt:variant>
        <vt:i4>1280</vt:i4>
      </vt:variant>
      <vt:variant>
        <vt:i4>0</vt:i4>
      </vt:variant>
      <vt:variant>
        <vt:i4>5</vt:i4>
      </vt:variant>
      <vt:variant>
        <vt:lpwstr/>
      </vt:variant>
      <vt:variant>
        <vt:lpwstr>_Toc53613702</vt:lpwstr>
      </vt:variant>
      <vt:variant>
        <vt:i4>1245232</vt:i4>
      </vt:variant>
      <vt:variant>
        <vt:i4>1274</vt:i4>
      </vt:variant>
      <vt:variant>
        <vt:i4>0</vt:i4>
      </vt:variant>
      <vt:variant>
        <vt:i4>5</vt:i4>
      </vt:variant>
      <vt:variant>
        <vt:lpwstr/>
      </vt:variant>
      <vt:variant>
        <vt:lpwstr>_Toc53613701</vt:lpwstr>
      </vt:variant>
      <vt:variant>
        <vt:i4>1179696</vt:i4>
      </vt:variant>
      <vt:variant>
        <vt:i4>1268</vt:i4>
      </vt:variant>
      <vt:variant>
        <vt:i4>0</vt:i4>
      </vt:variant>
      <vt:variant>
        <vt:i4>5</vt:i4>
      </vt:variant>
      <vt:variant>
        <vt:lpwstr/>
      </vt:variant>
      <vt:variant>
        <vt:lpwstr>_Toc53613700</vt:lpwstr>
      </vt:variant>
      <vt:variant>
        <vt:i4>1703993</vt:i4>
      </vt:variant>
      <vt:variant>
        <vt:i4>1262</vt:i4>
      </vt:variant>
      <vt:variant>
        <vt:i4>0</vt:i4>
      </vt:variant>
      <vt:variant>
        <vt:i4>5</vt:i4>
      </vt:variant>
      <vt:variant>
        <vt:lpwstr/>
      </vt:variant>
      <vt:variant>
        <vt:lpwstr>_Toc53613699</vt:lpwstr>
      </vt:variant>
      <vt:variant>
        <vt:i4>1769529</vt:i4>
      </vt:variant>
      <vt:variant>
        <vt:i4>1256</vt:i4>
      </vt:variant>
      <vt:variant>
        <vt:i4>0</vt:i4>
      </vt:variant>
      <vt:variant>
        <vt:i4>5</vt:i4>
      </vt:variant>
      <vt:variant>
        <vt:lpwstr/>
      </vt:variant>
      <vt:variant>
        <vt:lpwstr>_Toc53613698</vt:lpwstr>
      </vt:variant>
      <vt:variant>
        <vt:i4>1310777</vt:i4>
      </vt:variant>
      <vt:variant>
        <vt:i4>1250</vt:i4>
      </vt:variant>
      <vt:variant>
        <vt:i4>0</vt:i4>
      </vt:variant>
      <vt:variant>
        <vt:i4>5</vt:i4>
      </vt:variant>
      <vt:variant>
        <vt:lpwstr/>
      </vt:variant>
      <vt:variant>
        <vt:lpwstr>_Toc53613697</vt:lpwstr>
      </vt:variant>
      <vt:variant>
        <vt:i4>1376313</vt:i4>
      </vt:variant>
      <vt:variant>
        <vt:i4>1244</vt:i4>
      </vt:variant>
      <vt:variant>
        <vt:i4>0</vt:i4>
      </vt:variant>
      <vt:variant>
        <vt:i4>5</vt:i4>
      </vt:variant>
      <vt:variant>
        <vt:lpwstr/>
      </vt:variant>
      <vt:variant>
        <vt:lpwstr>_Toc53613696</vt:lpwstr>
      </vt:variant>
      <vt:variant>
        <vt:i4>1441849</vt:i4>
      </vt:variant>
      <vt:variant>
        <vt:i4>1238</vt:i4>
      </vt:variant>
      <vt:variant>
        <vt:i4>0</vt:i4>
      </vt:variant>
      <vt:variant>
        <vt:i4>5</vt:i4>
      </vt:variant>
      <vt:variant>
        <vt:lpwstr/>
      </vt:variant>
      <vt:variant>
        <vt:lpwstr>_Toc53613695</vt:lpwstr>
      </vt:variant>
      <vt:variant>
        <vt:i4>1507385</vt:i4>
      </vt:variant>
      <vt:variant>
        <vt:i4>1232</vt:i4>
      </vt:variant>
      <vt:variant>
        <vt:i4>0</vt:i4>
      </vt:variant>
      <vt:variant>
        <vt:i4>5</vt:i4>
      </vt:variant>
      <vt:variant>
        <vt:lpwstr/>
      </vt:variant>
      <vt:variant>
        <vt:lpwstr>_Toc53613694</vt:lpwstr>
      </vt:variant>
      <vt:variant>
        <vt:i4>1048633</vt:i4>
      </vt:variant>
      <vt:variant>
        <vt:i4>1226</vt:i4>
      </vt:variant>
      <vt:variant>
        <vt:i4>0</vt:i4>
      </vt:variant>
      <vt:variant>
        <vt:i4>5</vt:i4>
      </vt:variant>
      <vt:variant>
        <vt:lpwstr/>
      </vt:variant>
      <vt:variant>
        <vt:lpwstr>_Toc53613693</vt:lpwstr>
      </vt:variant>
      <vt:variant>
        <vt:i4>1114169</vt:i4>
      </vt:variant>
      <vt:variant>
        <vt:i4>1220</vt:i4>
      </vt:variant>
      <vt:variant>
        <vt:i4>0</vt:i4>
      </vt:variant>
      <vt:variant>
        <vt:i4>5</vt:i4>
      </vt:variant>
      <vt:variant>
        <vt:lpwstr/>
      </vt:variant>
      <vt:variant>
        <vt:lpwstr>_Toc53613692</vt:lpwstr>
      </vt:variant>
      <vt:variant>
        <vt:i4>1179705</vt:i4>
      </vt:variant>
      <vt:variant>
        <vt:i4>1214</vt:i4>
      </vt:variant>
      <vt:variant>
        <vt:i4>0</vt:i4>
      </vt:variant>
      <vt:variant>
        <vt:i4>5</vt:i4>
      </vt:variant>
      <vt:variant>
        <vt:lpwstr/>
      </vt:variant>
      <vt:variant>
        <vt:lpwstr>_Toc53613691</vt:lpwstr>
      </vt:variant>
      <vt:variant>
        <vt:i4>1245241</vt:i4>
      </vt:variant>
      <vt:variant>
        <vt:i4>1208</vt:i4>
      </vt:variant>
      <vt:variant>
        <vt:i4>0</vt:i4>
      </vt:variant>
      <vt:variant>
        <vt:i4>5</vt:i4>
      </vt:variant>
      <vt:variant>
        <vt:lpwstr/>
      </vt:variant>
      <vt:variant>
        <vt:lpwstr>_Toc53613690</vt:lpwstr>
      </vt:variant>
      <vt:variant>
        <vt:i4>1703992</vt:i4>
      </vt:variant>
      <vt:variant>
        <vt:i4>1202</vt:i4>
      </vt:variant>
      <vt:variant>
        <vt:i4>0</vt:i4>
      </vt:variant>
      <vt:variant>
        <vt:i4>5</vt:i4>
      </vt:variant>
      <vt:variant>
        <vt:lpwstr/>
      </vt:variant>
      <vt:variant>
        <vt:lpwstr>_Toc53613689</vt:lpwstr>
      </vt:variant>
      <vt:variant>
        <vt:i4>1769528</vt:i4>
      </vt:variant>
      <vt:variant>
        <vt:i4>1196</vt:i4>
      </vt:variant>
      <vt:variant>
        <vt:i4>0</vt:i4>
      </vt:variant>
      <vt:variant>
        <vt:i4>5</vt:i4>
      </vt:variant>
      <vt:variant>
        <vt:lpwstr/>
      </vt:variant>
      <vt:variant>
        <vt:lpwstr>_Toc53613688</vt:lpwstr>
      </vt:variant>
      <vt:variant>
        <vt:i4>1310776</vt:i4>
      </vt:variant>
      <vt:variant>
        <vt:i4>1190</vt:i4>
      </vt:variant>
      <vt:variant>
        <vt:i4>0</vt:i4>
      </vt:variant>
      <vt:variant>
        <vt:i4>5</vt:i4>
      </vt:variant>
      <vt:variant>
        <vt:lpwstr/>
      </vt:variant>
      <vt:variant>
        <vt:lpwstr>_Toc53613687</vt:lpwstr>
      </vt:variant>
      <vt:variant>
        <vt:i4>1376312</vt:i4>
      </vt:variant>
      <vt:variant>
        <vt:i4>1184</vt:i4>
      </vt:variant>
      <vt:variant>
        <vt:i4>0</vt:i4>
      </vt:variant>
      <vt:variant>
        <vt:i4>5</vt:i4>
      </vt:variant>
      <vt:variant>
        <vt:lpwstr/>
      </vt:variant>
      <vt:variant>
        <vt:lpwstr>_Toc53613686</vt:lpwstr>
      </vt:variant>
      <vt:variant>
        <vt:i4>1441848</vt:i4>
      </vt:variant>
      <vt:variant>
        <vt:i4>1178</vt:i4>
      </vt:variant>
      <vt:variant>
        <vt:i4>0</vt:i4>
      </vt:variant>
      <vt:variant>
        <vt:i4>5</vt:i4>
      </vt:variant>
      <vt:variant>
        <vt:lpwstr/>
      </vt:variant>
      <vt:variant>
        <vt:lpwstr>_Toc53613685</vt:lpwstr>
      </vt:variant>
      <vt:variant>
        <vt:i4>1507384</vt:i4>
      </vt:variant>
      <vt:variant>
        <vt:i4>1172</vt:i4>
      </vt:variant>
      <vt:variant>
        <vt:i4>0</vt:i4>
      </vt:variant>
      <vt:variant>
        <vt:i4>5</vt:i4>
      </vt:variant>
      <vt:variant>
        <vt:lpwstr/>
      </vt:variant>
      <vt:variant>
        <vt:lpwstr>_Toc53613684</vt:lpwstr>
      </vt:variant>
      <vt:variant>
        <vt:i4>1048632</vt:i4>
      </vt:variant>
      <vt:variant>
        <vt:i4>1166</vt:i4>
      </vt:variant>
      <vt:variant>
        <vt:i4>0</vt:i4>
      </vt:variant>
      <vt:variant>
        <vt:i4>5</vt:i4>
      </vt:variant>
      <vt:variant>
        <vt:lpwstr/>
      </vt:variant>
      <vt:variant>
        <vt:lpwstr>_Toc53613683</vt:lpwstr>
      </vt:variant>
      <vt:variant>
        <vt:i4>1114168</vt:i4>
      </vt:variant>
      <vt:variant>
        <vt:i4>1160</vt:i4>
      </vt:variant>
      <vt:variant>
        <vt:i4>0</vt:i4>
      </vt:variant>
      <vt:variant>
        <vt:i4>5</vt:i4>
      </vt:variant>
      <vt:variant>
        <vt:lpwstr/>
      </vt:variant>
      <vt:variant>
        <vt:lpwstr>_Toc53613682</vt:lpwstr>
      </vt:variant>
      <vt:variant>
        <vt:i4>1179704</vt:i4>
      </vt:variant>
      <vt:variant>
        <vt:i4>1154</vt:i4>
      </vt:variant>
      <vt:variant>
        <vt:i4>0</vt:i4>
      </vt:variant>
      <vt:variant>
        <vt:i4>5</vt:i4>
      </vt:variant>
      <vt:variant>
        <vt:lpwstr/>
      </vt:variant>
      <vt:variant>
        <vt:lpwstr>_Toc53613681</vt:lpwstr>
      </vt:variant>
      <vt:variant>
        <vt:i4>1245240</vt:i4>
      </vt:variant>
      <vt:variant>
        <vt:i4>1148</vt:i4>
      </vt:variant>
      <vt:variant>
        <vt:i4>0</vt:i4>
      </vt:variant>
      <vt:variant>
        <vt:i4>5</vt:i4>
      </vt:variant>
      <vt:variant>
        <vt:lpwstr/>
      </vt:variant>
      <vt:variant>
        <vt:lpwstr>_Toc53613680</vt:lpwstr>
      </vt:variant>
      <vt:variant>
        <vt:i4>1703991</vt:i4>
      </vt:variant>
      <vt:variant>
        <vt:i4>1142</vt:i4>
      </vt:variant>
      <vt:variant>
        <vt:i4>0</vt:i4>
      </vt:variant>
      <vt:variant>
        <vt:i4>5</vt:i4>
      </vt:variant>
      <vt:variant>
        <vt:lpwstr/>
      </vt:variant>
      <vt:variant>
        <vt:lpwstr>_Toc53613679</vt:lpwstr>
      </vt:variant>
      <vt:variant>
        <vt:i4>1769527</vt:i4>
      </vt:variant>
      <vt:variant>
        <vt:i4>1136</vt:i4>
      </vt:variant>
      <vt:variant>
        <vt:i4>0</vt:i4>
      </vt:variant>
      <vt:variant>
        <vt:i4>5</vt:i4>
      </vt:variant>
      <vt:variant>
        <vt:lpwstr/>
      </vt:variant>
      <vt:variant>
        <vt:lpwstr>_Toc53613678</vt:lpwstr>
      </vt:variant>
      <vt:variant>
        <vt:i4>1310775</vt:i4>
      </vt:variant>
      <vt:variant>
        <vt:i4>1130</vt:i4>
      </vt:variant>
      <vt:variant>
        <vt:i4>0</vt:i4>
      </vt:variant>
      <vt:variant>
        <vt:i4>5</vt:i4>
      </vt:variant>
      <vt:variant>
        <vt:lpwstr/>
      </vt:variant>
      <vt:variant>
        <vt:lpwstr>_Toc53613677</vt:lpwstr>
      </vt:variant>
      <vt:variant>
        <vt:i4>1376311</vt:i4>
      </vt:variant>
      <vt:variant>
        <vt:i4>1124</vt:i4>
      </vt:variant>
      <vt:variant>
        <vt:i4>0</vt:i4>
      </vt:variant>
      <vt:variant>
        <vt:i4>5</vt:i4>
      </vt:variant>
      <vt:variant>
        <vt:lpwstr/>
      </vt:variant>
      <vt:variant>
        <vt:lpwstr>_Toc53613676</vt:lpwstr>
      </vt:variant>
      <vt:variant>
        <vt:i4>1441847</vt:i4>
      </vt:variant>
      <vt:variant>
        <vt:i4>1118</vt:i4>
      </vt:variant>
      <vt:variant>
        <vt:i4>0</vt:i4>
      </vt:variant>
      <vt:variant>
        <vt:i4>5</vt:i4>
      </vt:variant>
      <vt:variant>
        <vt:lpwstr/>
      </vt:variant>
      <vt:variant>
        <vt:lpwstr>_Toc53613675</vt:lpwstr>
      </vt:variant>
      <vt:variant>
        <vt:i4>1507383</vt:i4>
      </vt:variant>
      <vt:variant>
        <vt:i4>1112</vt:i4>
      </vt:variant>
      <vt:variant>
        <vt:i4>0</vt:i4>
      </vt:variant>
      <vt:variant>
        <vt:i4>5</vt:i4>
      </vt:variant>
      <vt:variant>
        <vt:lpwstr/>
      </vt:variant>
      <vt:variant>
        <vt:lpwstr>_Toc53613674</vt:lpwstr>
      </vt:variant>
      <vt:variant>
        <vt:i4>1048631</vt:i4>
      </vt:variant>
      <vt:variant>
        <vt:i4>1106</vt:i4>
      </vt:variant>
      <vt:variant>
        <vt:i4>0</vt:i4>
      </vt:variant>
      <vt:variant>
        <vt:i4>5</vt:i4>
      </vt:variant>
      <vt:variant>
        <vt:lpwstr/>
      </vt:variant>
      <vt:variant>
        <vt:lpwstr>_Toc53613673</vt:lpwstr>
      </vt:variant>
      <vt:variant>
        <vt:i4>1114167</vt:i4>
      </vt:variant>
      <vt:variant>
        <vt:i4>1100</vt:i4>
      </vt:variant>
      <vt:variant>
        <vt:i4>0</vt:i4>
      </vt:variant>
      <vt:variant>
        <vt:i4>5</vt:i4>
      </vt:variant>
      <vt:variant>
        <vt:lpwstr/>
      </vt:variant>
      <vt:variant>
        <vt:lpwstr>_Toc53613672</vt:lpwstr>
      </vt:variant>
      <vt:variant>
        <vt:i4>1179703</vt:i4>
      </vt:variant>
      <vt:variant>
        <vt:i4>1094</vt:i4>
      </vt:variant>
      <vt:variant>
        <vt:i4>0</vt:i4>
      </vt:variant>
      <vt:variant>
        <vt:i4>5</vt:i4>
      </vt:variant>
      <vt:variant>
        <vt:lpwstr/>
      </vt:variant>
      <vt:variant>
        <vt:lpwstr>_Toc53613671</vt:lpwstr>
      </vt:variant>
      <vt:variant>
        <vt:i4>1245239</vt:i4>
      </vt:variant>
      <vt:variant>
        <vt:i4>1088</vt:i4>
      </vt:variant>
      <vt:variant>
        <vt:i4>0</vt:i4>
      </vt:variant>
      <vt:variant>
        <vt:i4>5</vt:i4>
      </vt:variant>
      <vt:variant>
        <vt:lpwstr/>
      </vt:variant>
      <vt:variant>
        <vt:lpwstr>_Toc53613670</vt:lpwstr>
      </vt:variant>
      <vt:variant>
        <vt:i4>1703990</vt:i4>
      </vt:variant>
      <vt:variant>
        <vt:i4>1082</vt:i4>
      </vt:variant>
      <vt:variant>
        <vt:i4>0</vt:i4>
      </vt:variant>
      <vt:variant>
        <vt:i4>5</vt:i4>
      </vt:variant>
      <vt:variant>
        <vt:lpwstr/>
      </vt:variant>
      <vt:variant>
        <vt:lpwstr>_Toc53613669</vt:lpwstr>
      </vt:variant>
      <vt:variant>
        <vt:i4>1769526</vt:i4>
      </vt:variant>
      <vt:variant>
        <vt:i4>1076</vt:i4>
      </vt:variant>
      <vt:variant>
        <vt:i4>0</vt:i4>
      </vt:variant>
      <vt:variant>
        <vt:i4>5</vt:i4>
      </vt:variant>
      <vt:variant>
        <vt:lpwstr/>
      </vt:variant>
      <vt:variant>
        <vt:lpwstr>_Toc53613668</vt:lpwstr>
      </vt:variant>
      <vt:variant>
        <vt:i4>1310774</vt:i4>
      </vt:variant>
      <vt:variant>
        <vt:i4>1070</vt:i4>
      </vt:variant>
      <vt:variant>
        <vt:i4>0</vt:i4>
      </vt:variant>
      <vt:variant>
        <vt:i4>5</vt:i4>
      </vt:variant>
      <vt:variant>
        <vt:lpwstr/>
      </vt:variant>
      <vt:variant>
        <vt:lpwstr>_Toc53613667</vt:lpwstr>
      </vt:variant>
      <vt:variant>
        <vt:i4>1376310</vt:i4>
      </vt:variant>
      <vt:variant>
        <vt:i4>1064</vt:i4>
      </vt:variant>
      <vt:variant>
        <vt:i4>0</vt:i4>
      </vt:variant>
      <vt:variant>
        <vt:i4>5</vt:i4>
      </vt:variant>
      <vt:variant>
        <vt:lpwstr/>
      </vt:variant>
      <vt:variant>
        <vt:lpwstr>_Toc53613666</vt:lpwstr>
      </vt:variant>
      <vt:variant>
        <vt:i4>1441846</vt:i4>
      </vt:variant>
      <vt:variant>
        <vt:i4>1058</vt:i4>
      </vt:variant>
      <vt:variant>
        <vt:i4>0</vt:i4>
      </vt:variant>
      <vt:variant>
        <vt:i4>5</vt:i4>
      </vt:variant>
      <vt:variant>
        <vt:lpwstr/>
      </vt:variant>
      <vt:variant>
        <vt:lpwstr>_Toc53613665</vt:lpwstr>
      </vt:variant>
      <vt:variant>
        <vt:i4>1638452</vt:i4>
      </vt:variant>
      <vt:variant>
        <vt:i4>1046</vt:i4>
      </vt:variant>
      <vt:variant>
        <vt:i4>0</vt:i4>
      </vt:variant>
      <vt:variant>
        <vt:i4>5</vt:i4>
      </vt:variant>
      <vt:variant>
        <vt:lpwstr/>
      </vt:variant>
      <vt:variant>
        <vt:lpwstr>_Toc54542769</vt:lpwstr>
      </vt:variant>
      <vt:variant>
        <vt:i4>1572916</vt:i4>
      </vt:variant>
      <vt:variant>
        <vt:i4>1040</vt:i4>
      </vt:variant>
      <vt:variant>
        <vt:i4>0</vt:i4>
      </vt:variant>
      <vt:variant>
        <vt:i4>5</vt:i4>
      </vt:variant>
      <vt:variant>
        <vt:lpwstr/>
      </vt:variant>
      <vt:variant>
        <vt:lpwstr>_Toc54542768</vt:lpwstr>
      </vt:variant>
      <vt:variant>
        <vt:i4>1507380</vt:i4>
      </vt:variant>
      <vt:variant>
        <vt:i4>1034</vt:i4>
      </vt:variant>
      <vt:variant>
        <vt:i4>0</vt:i4>
      </vt:variant>
      <vt:variant>
        <vt:i4>5</vt:i4>
      </vt:variant>
      <vt:variant>
        <vt:lpwstr/>
      </vt:variant>
      <vt:variant>
        <vt:lpwstr>_Toc54542767</vt:lpwstr>
      </vt:variant>
      <vt:variant>
        <vt:i4>1441844</vt:i4>
      </vt:variant>
      <vt:variant>
        <vt:i4>1028</vt:i4>
      </vt:variant>
      <vt:variant>
        <vt:i4>0</vt:i4>
      </vt:variant>
      <vt:variant>
        <vt:i4>5</vt:i4>
      </vt:variant>
      <vt:variant>
        <vt:lpwstr/>
      </vt:variant>
      <vt:variant>
        <vt:lpwstr>_Toc54542766</vt:lpwstr>
      </vt:variant>
      <vt:variant>
        <vt:i4>1376308</vt:i4>
      </vt:variant>
      <vt:variant>
        <vt:i4>1022</vt:i4>
      </vt:variant>
      <vt:variant>
        <vt:i4>0</vt:i4>
      </vt:variant>
      <vt:variant>
        <vt:i4>5</vt:i4>
      </vt:variant>
      <vt:variant>
        <vt:lpwstr/>
      </vt:variant>
      <vt:variant>
        <vt:lpwstr>_Toc54542765</vt:lpwstr>
      </vt:variant>
      <vt:variant>
        <vt:i4>1310772</vt:i4>
      </vt:variant>
      <vt:variant>
        <vt:i4>1016</vt:i4>
      </vt:variant>
      <vt:variant>
        <vt:i4>0</vt:i4>
      </vt:variant>
      <vt:variant>
        <vt:i4>5</vt:i4>
      </vt:variant>
      <vt:variant>
        <vt:lpwstr/>
      </vt:variant>
      <vt:variant>
        <vt:lpwstr>_Toc54542764</vt:lpwstr>
      </vt:variant>
      <vt:variant>
        <vt:i4>1245236</vt:i4>
      </vt:variant>
      <vt:variant>
        <vt:i4>1010</vt:i4>
      </vt:variant>
      <vt:variant>
        <vt:i4>0</vt:i4>
      </vt:variant>
      <vt:variant>
        <vt:i4>5</vt:i4>
      </vt:variant>
      <vt:variant>
        <vt:lpwstr/>
      </vt:variant>
      <vt:variant>
        <vt:lpwstr>_Toc54542763</vt:lpwstr>
      </vt:variant>
      <vt:variant>
        <vt:i4>1179700</vt:i4>
      </vt:variant>
      <vt:variant>
        <vt:i4>1004</vt:i4>
      </vt:variant>
      <vt:variant>
        <vt:i4>0</vt:i4>
      </vt:variant>
      <vt:variant>
        <vt:i4>5</vt:i4>
      </vt:variant>
      <vt:variant>
        <vt:lpwstr/>
      </vt:variant>
      <vt:variant>
        <vt:lpwstr>_Toc54542762</vt:lpwstr>
      </vt:variant>
      <vt:variant>
        <vt:i4>1114164</vt:i4>
      </vt:variant>
      <vt:variant>
        <vt:i4>998</vt:i4>
      </vt:variant>
      <vt:variant>
        <vt:i4>0</vt:i4>
      </vt:variant>
      <vt:variant>
        <vt:i4>5</vt:i4>
      </vt:variant>
      <vt:variant>
        <vt:lpwstr/>
      </vt:variant>
      <vt:variant>
        <vt:lpwstr>_Toc54542761</vt:lpwstr>
      </vt:variant>
      <vt:variant>
        <vt:i4>1048628</vt:i4>
      </vt:variant>
      <vt:variant>
        <vt:i4>992</vt:i4>
      </vt:variant>
      <vt:variant>
        <vt:i4>0</vt:i4>
      </vt:variant>
      <vt:variant>
        <vt:i4>5</vt:i4>
      </vt:variant>
      <vt:variant>
        <vt:lpwstr/>
      </vt:variant>
      <vt:variant>
        <vt:lpwstr>_Toc54542760</vt:lpwstr>
      </vt:variant>
      <vt:variant>
        <vt:i4>1638455</vt:i4>
      </vt:variant>
      <vt:variant>
        <vt:i4>986</vt:i4>
      </vt:variant>
      <vt:variant>
        <vt:i4>0</vt:i4>
      </vt:variant>
      <vt:variant>
        <vt:i4>5</vt:i4>
      </vt:variant>
      <vt:variant>
        <vt:lpwstr/>
      </vt:variant>
      <vt:variant>
        <vt:lpwstr>_Toc54542759</vt:lpwstr>
      </vt:variant>
      <vt:variant>
        <vt:i4>1572919</vt:i4>
      </vt:variant>
      <vt:variant>
        <vt:i4>980</vt:i4>
      </vt:variant>
      <vt:variant>
        <vt:i4>0</vt:i4>
      </vt:variant>
      <vt:variant>
        <vt:i4>5</vt:i4>
      </vt:variant>
      <vt:variant>
        <vt:lpwstr/>
      </vt:variant>
      <vt:variant>
        <vt:lpwstr>_Toc54542758</vt:lpwstr>
      </vt:variant>
      <vt:variant>
        <vt:i4>1507383</vt:i4>
      </vt:variant>
      <vt:variant>
        <vt:i4>974</vt:i4>
      </vt:variant>
      <vt:variant>
        <vt:i4>0</vt:i4>
      </vt:variant>
      <vt:variant>
        <vt:i4>5</vt:i4>
      </vt:variant>
      <vt:variant>
        <vt:lpwstr/>
      </vt:variant>
      <vt:variant>
        <vt:lpwstr>_Toc54542757</vt:lpwstr>
      </vt:variant>
      <vt:variant>
        <vt:i4>1441847</vt:i4>
      </vt:variant>
      <vt:variant>
        <vt:i4>968</vt:i4>
      </vt:variant>
      <vt:variant>
        <vt:i4>0</vt:i4>
      </vt:variant>
      <vt:variant>
        <vt:i4>5</vt:i4>
      </vt:variant>
      <vt:variant>
        <vt:lpwstr/>
      </vt:variant>
      <vt:variant>
        <vt:lpwstr>_Toc54542756</vt:lpwstr>
      </vt:variant>
      <vt:variant>
        <vt:i4>1376311</vt:i4>
      </vt:variant>
      <vt:variant>
        <vt:i4>962</vt:i4>
      </vt:variant>
      <vt:variant>
        <vt:i4>0</vt:i4>
      </vt:variant>
      <vt:variant>
        <vt:i4>5</vt:i4>
      </vt:variant>
      <vt:variant>
        <vt:lpwstr/>
      </vt:variant>
      <vt:variant>
        <vt:lpwstr>_Toc54542755</vt:lpwstr>
      </vt:variant>
      <vt:variant>
        <vt:i4>1310775</vt:i4>
      </vt:variant>
      <vt:variant>
        <vt:i4>956</vt:i4>
      </vt:variant>
      <vt:variant>
        <vt:i4>0</vt:i4>
      </vt:variant>
      <vt:variant>
        <vt:i4>5</vt:i4>
      </vt:variant>
      <vt:variant>
        <vt:lpwstr/>
      </vt:variant>
      <vt:variant>
        <vt:lpwstr>_Toc54542754</vt:lpwstr>
      </vt:variant>
      <vt:variant>
        <vt:i4>1245239</vt:i4>
      </vt:variant>
      <vt:variant>
        <vt:i4>950</vt:i4>
      </vt:variant>
      <vt:variant>
        <vt:i4>0</vt:i4>
      </vt:variant>
      <vt:variant>
        <vt:i4>5</vt:i4>
      </vt:variant>
      <vt:variant>
        <vt:lpwstr/>
      </vt:variant>
      <vt:variant>
        <vt:lpwstr>_Toc54542753</vt:lpwstr>
      </vt:variant>
      <vt:variant>
        <vt:i4>1179703</vt:i4>
      </vt:variant>
      <vt:variant>
        <vt:i4>944</vt:i4>
      </vt:variant>
      <vt:variant>
        <vt:i4>0</vt:i4>
      </vt:variant>
      <vt:variant>
        <vt:i4>5</vt:i4>
      </vt:variant>
      <vt:variant>
        <vt:lpwstr/>
      </vt:variant>
      <vt:variant>
        <vt:lpwstr>_Toc54542752</vt:lpwstr>
      </vt:variant>
      <vt:variant>
        <vt:i4>1114167</vt:i4>
      </vt:variant>
      <vt:variant>
        <vt:i4>938</vt:i4>
      </vt:variant>
      <vt:variant>
        <vt:i4>0</vt:i4>
      </vt:variant>
      <vt:variant>
        <vt:i4>5</vt:i4>
      </vt:variant>
      <vt:variant>
        <vt:lpwstr/>
      </vt:variant>
      <vt:variant>
        <vt:lpwstr>_Toc54542751</vt:lpwstr>
      </vt:variant>
      <vt:variant>
        <vt:i4>1048631</vt:i4>
      </vt:variant>
      <vt:variant>
        <vt:i4>932</vt:i4>
      </vt:variant>
      <vt:variant>
        <vt:i4>0</vt:i4>
      </vt:variant>
      <vt:variant>
        <vt:i4>5</vt:i4>
      </vt:variant>
      <vt:variant>
        <vt:lpwstr/>
      </vt:variant>
      <vt:variant>
        <vt:lpwstr>_Toc54542750</vt:lpwstr>
      </vt:variant>
      <vt:variant>
        <vt:i4>1638454</vt:i4>
      </vt:variant>
      <vt:variant>
        <vt:i4>926</vt:i4>
      </vt:variant>
      <vt:variant>
        <vt:i4>0</vt:i4>
      </vt:variant>
      <vt:variant>
        <vt:i4>5</vt:i4>
      </vt:variant>
      <vt:variant>
        <vt:lpwstr/>
      </vt:variant>
      <vt:variant>
        <vt:lpwstr>_Toc54542749</vt:lpwstr>
      </vt:variant>
      <vt:variant>
        <vt:i4>1572918</vt:i4>
      </vt:variant>
      <vt:variant>
        <vt:i4>920</vt:i4>
      </vt:variant>
      <vt:variant>
        <vt:i4>0</vt:i4>
      </vt:variant>
      <vt:variant>
        <vt:i4>5</vt:i4>
      </vt:variant>
      <vt:variant>
        <vt:lpwstr/>
      </vt:variant>
      <vt:variant>
        <vt:lpwstr>_Toc54542748</vt:lpwstr>
      </vt:variant>
      <vt:variant>
        <vt:i4>1507382</vt:i4>
      </vt:variant>
      <vt:variant>
        <vt:i4>914</vt:i4>
      </vt:variant>
      <vt:variant>
        <vt:i4>0</vt:i4>
      </vt:variant>
      <vt:variant>
        <vt:i4>5</vt:i4>
      </vt:variant>
      <vt:variant>
        <vt:lpwstr/>
      </vt:variant>
      <vt:variant>
        <vt:lpwstr>_Toc54542747</vt:lpwstr>
      </vt:variant>
      <vt:variant>
        <vt:i4>1441846</vt:i4>
      </vt:variant>
      <vt:variant>
        <vt:i4>908</vt:i4>
      </vt:variant>
      <vt:variant>
        <vt:i4>0</vt:i4>
      </vt:variant>
      <vt:variant>
        <vt:i4>5</vt:i4>
      </vt:variant>
      <vt:variant>
        <vt:lpwstr/>
      </vt:variant>
      <vt:variant>
        <vt:lpwstr>_Toc54542746</vt:lpwstr>
      </vt:variant>
      <vt:variant>
        <vt:i4>1376310</vt:i4>
      </vt:variant>
      <vt:variant>
        <vt:i4>902</vt:i4>
      </vt:variant>
      <vt:variant>
        <vt:i4>0</vt:i4>
      </vt:variant>
      <vt:variant>
        <vt:i4>5</vt:i4>
      </vt:variant>
      <vt:variant>
        <vt:lpwstr/>
      </vt:variant>
      <vt:variant>
        <vt:lpwstr>_Toc54542745</vt:lpwstr>
      </vt:variant>
      <vt:variant>
        <vt:i4>1310774</vt:i4>
      </vt:variant>
      <vt:variant>
        <vt:i4>896</vt:i4>
      </vt:variant>
      <vt:variant>
        <vt:i4>0</vt:i4>
      </vt:variant>
      <vt:variant>
        <vt:i4>5</vt:i4>
      </vt:variant>
      <vt:variant>
        <vt:lpwstr/>
      </vt:variant>
      <vt:variant>
        <vt:lpwstr>_Toc54542744</vt:lpwstr>
      </vt:variant>
      <vt:variant>
        <vt:i4>1245238</vt:i4>
      </vt:variant>
      <vt:variant>
        <vt:i4>890</vt:i4>
      </vt:variant>
      <vt:variant>
        <vt:i4>0</vt:i4>
      </vt:variant>
      <vt:variant>
        <vt:i4>5</vt:i4>
      </vt:variant>
      <vt:variant>
        <vt:lpwstr/>
      </vt:variant>
      <vt:variant>
        <vt:lpwstr>_Toc54542743</vt:lpwstr>
      </vt:variant>
      <vt:variant>
        <vt:i4>1179702</vt:i4>
      </vt:variant>
      <vt:variant>
        <vt:i4>884</vt:i4>
      </vt:variant>
      <vt:variant>
        <vt:i4>0</vt:i4>
      </vt:variant>
      <vt:variant>
        <vt:i4>5</vt:i4>
      </vt:variant>
      <vt:variant>
        <vt:lpwstr/>
      </vt:variant>
      <vt:variant>
        <vt:lpwstr>_Toc54542742</vt:lpwstr>
      </vt:variant>
      <vt:variant>
        <vt:i4>1114166</vt:i4>
      </vt:variant>
      <vt:variant>
        <vt:i4>878</vt:i4>
      </vt:variant>
      <vt:variant>
        <vt:i4>0</vt:i4>
      </vt:variant>
      <vt:variant>
        <vt:i4>5</vt:i4>
      </vt:variant>
      <vt:variant>
        <vt:lpwstr/>
      </vt:variant>
      <vt:variant>
        <vt:lpwstr>_Toc54542741</vt:lpwstr>
      </vt:variant>
      <vt:variant>
        <vt:i4>1048630</vt:i4>
      </vt:variant>
      <vt:variant>
        <vt:i4>872</vt:i4>
      </vt:variant>
      <vt:variant>
        <vt:i4>0</vt:i4>
      </vt:variant>
      <vt:variant>
        <vt:i4>5</vt:i4>
      </vt:variant>
      <vt:variant>
        <vt:lpwstr/>
      </vt:variant>
      <vt:variant>
        <vt:lpwstr>_Toc54542740</vt:lpwstr>
      </vt:variant>
      <vt:variant>
        <vt:i4>1638449</vt:i4>
      </vt:variant>
      <vt:variant>
        <vt:i4>866</vt:i4>
      </vt:variant>
      <vt:variant>
        <vt:i4>0</vt:i4>
      </vt:variant>
      <vt:variant>
        <vt:i4>5</vt:i4>
      </vt:variant>
      <vt:variant>
        <vt:lpwstr/>
      </vt:variant>
      <vt:variant>
        <vt:lpwstr>_Toc54542739</vt:lpwstr>
      </vt:variant>
      <vt:variant>
        <vt:i4>1572913</vt:i4>
      </vt:variant>
      <vt:variant>
        <vt:i4>860</vt:i4>
      </vt:variant>
      <vt:variant>
        <vt:i4>0</vt:i4>
      </vt:variant>
      <vt:variant>
        <vt:i4>5</vt:i4>
      </vt:variant>
      <vt:variant>
        <vt:lpwstr/>
      </vt:variant>
      <vt:variant>
        <vt:lpwstr>_Toc54542738</vt:lpwstr>
      </vt:variant>
      <vt:variant>
        <vt:i4>1507377</vt:i4>
      </vt:variant>
      <vt:variant>
        <vt:i4>854</vt:i4>
      </vt:variant>
      <vt:variant>
        <vt:i4>0</vt:i4>
      </vt:variant>
      <vt:variant>
        <vt:i4>5</vt:i4>
      </vt:variant>
      <vt:variant>
        <vt:lpwstr/>
      </vt:variant>
      <vt:variant>
        <vt:lpwstr>_Toc54542737</vt:lpwstr>
      </vt:variant>
      <vt:variant>
        <vt:i4>1441841</vt:i4>
      </vt:variant>
      <vt:variant>
        <vt:i4>848</vt:i4>
      </vt:variant>
      <vt:variant>
        <vt:i4>0</vt:i4>
      </vt:variant>
      <vt:variant>
        <vt:i4>5</vt:i4>
      </vt:variant>
      <vt:variant>
        <vt:lpwstr/>
      </vt:variant>
      <vt:variant>
        <vt:lpwstr>_Toc54542736</vt:lpwstr>
      </vt:variant>
      <vt:variant>
        <vt:i4>1376305</vt:i4>
      </vt:variant>
      <vt:variant>
        <vt:i4>842</vt:i4>
      </vt:variant>
      <vt:variant>
        <vt:i4>0</vt:i4>
      </vt:variant>
      <vt:variant>
        <vt:i4>5</vt:i4>
      </vt:variant>
      <vt:variant>
        <vt:lpwstr/>
      </vt:variant>
      <vt:variant>
        <vt:lpwstr>_Toc54542735</vt:lpwstr>
      </vt:variant>
      <vt:variant>
        <vt:i4>1310769</vt:i4>
      </vt:variant>
      <vt:variant>
        <vt:i4>836</vt:i4>
      </vt:variant>
      <vt:variant>
        <vt:i4>0</vt:i4>
      </vt:variant>
      <vt:variant>
        <vt:i4>5</vt:i4>
      </vt:variant>
      <vt:variant>
        <vt:lpwstr/>
      </vt:variant>
      <vt:variant>
        <vt:lpwstr>_Toc54542734</vt:lpwstr>
      </vt:variant>
      <vt:variant>
        <vt:i4>1245233</vt:i4>
      </vt:variant>
      <vt:variant>
        <vt:i4>830</vt:i4>
      </vt:variant>
      <vt:variant>
        <vt:i4>0</vt:i4>
      </vt:variant>
      <vt:variant>
        <vt:i4>5</vt:i4>
      </vt:variant>
      <vt:variant>
        <vt:lpwstr/>
      </vt:variant>
      <vt:variant>
        <vt:lpwstr>_Toc54542733</vt:lpwstr>
      </vt:variant>
      <vt:variant>
        <vt:i4>1179697</vt:i4>
      </vt:variant>
      <vt:variant>
        <vt:i4>824</vt:i4>
      </vt:variant>
      <vt:variant>
        <vt:i4>0</vt:i4>
      </vt:variant>
      <vt:variant>
        <vt:i4>5</vt:i4>
      </vt:variant>
      <vt:variant>
        <vt:lpwstr/>
      </vt:variant>
      <vt:variant>
        <vt:lpwstr>_Toc54542732</vt:lpwstr>
      </vt:variant>
      <vt:variant>
        <vt:i4>1114161</vt:i4>
      </vt:variant>
      <vt:variant>
        <vt:i4>818</vt:i4>
      </vt:variant>
      <vt:variant>
        <vt:i4>0</vt:i4>
      </vt:variant>
      <vt:variant>
        <vt:i4>5</vt:i4>
      </vt:variant>
      <vt:variant>
        <vt:lpwstr/>
      </vt:variant>
      <vt:variant>
        <vt:lpwstr>_Toc54542731</vt:lpwstr>
      </vt:variant>
      <vt:variant>
        <vt:i4>1048625</vt:i4>
      </vt:variant>
      <vt:variant>
        <vt:i4>812</vt:i4>
      </vt:variant>
      <vt:variant>
        <vt:i4>0</vt:i4>
      </vt:variant>
      <vt:variant>
        <vt:i4>5</vt:i4>
      </vt:variant>
      <vt:variant>
        <vt:lpwstr/>
      </vt:variant>
      <vt:variant>
        <vt:lpwstr>_Toc54542730</vt:lpwstr>
      </vt:variant>
      <vt:variant>
        <vt:i4>1638448</vt:i4>
      </vt:variant>
      <vt:variant>
        <vt:i4>806</vt:i4>
      </vt:variant>
      <vt:variant>
        <vt:i4>0</vt:i4>
      </vt:variant>
      <vt:variant>
        <vt:i4>5</vt:i4>
      </vt:variant>
      <vt:variant>
        <vt:lpwstr/>
      </vt:variant>
      <vt:variant>
        <vt:lpwstr>_Toc54542729</vt:lpwstr>
      </vt:variant>
      <vt:variant>
        <vt:i4>1572912</vt:i4>
      </vt:variant>
      <vt:variant>
        <vt:i4>800</vt:i4>
      </vt:variant>
      <vt:variant>
        <vt:i4>0</vt:i4>
      </vt:variant>
      <vt:variant>
        <vt:i4>5</vt:i4>
      </vt:variant>
      <vt:variant>
        <vt:lpwstr/>
      </vt:variant>
      <vt:variant>
        <vt:lpwstr>_Toc54542728</vt:lpwstr>
      </vt:variant>
      <vt:variant>
        <vt:i4>1507376</vt:i4>
      </vt:variant>
      <vt:variant>
        <vt:i4>794</vt:i4>
      </vt:variant>
      <vt:variant>
        <vt:i4>0</vt:i4>
      </vt:variant>
      <vt:variant>
        <vt:i4>5</vt:i4>
      </vt:variant>
      <vt:variant>
        <vt:lpwstr/>
      </vt:variant>
      <vt:variant>
        <vt:lpwstr>_Toc54542727</vt:lpwstr>
      </vt:variant>
      <vt:variant>
        <vt:i4>1441840</vt:i4>
      </vt:variant>
      <vt:variant>
        <vt:i4>788</vt:i4>
      </vt:variant>
      <vt:variant>
        <vt:i4>0</vt:i4>
      </vt:variant>
      <vt:variant>
        <vt:i4>5</vt:i4>
      </vt:variant>
      <vt:variant>
        <vt:lpwstr/>
      </vt:variant>
      <vt:variant>
        <vt:lpwstr>_Toc54542726</vt:lpwstr>
      </vt:variant>
      <vt:variant>
        <vt:i4>1376304</vt:i4>
      </vt:variant>
      <vt:variant>
        <vt:i4>782</vt:i4>
      </vt:variant>
      <vt:variant>
        <vt:i4>0</vt:i4>
      </vt:variant>
      <vt:variant>
        <vt:i4>5</vt:i4>
      </vt:variant>
      <vt:variant>
        <vt:lpwstr/>
      </vt:variant>
      <vt:variant>
        <vt:lpwstr>_Toc54542725</vt:lpwstr>
      </vt:variant>
      <vt:variant>
        <vt:i4>1310768</vt:i4>
      </vt:variant>
      <vt:variant>
        <vt:i4>776</vt:i4>
      </vt:variant>
      <vt:variant>
        <vt:i4>0</vt:i4>
      </vt:variant>
      <vt:variant>
        <vt:i4>5</vt:i4>
      </vt:variant>
      <vt:variant>
        <vt:lpwstr/>
      </vt:variant>
      <vt:variant>
        <vt:lpwstr>_Toc54542724</vt:lpwstr>
      </vt:variant>
      <vt:variant>
        <vt:i4>1245232</vt:i4>
      </vt:variant>
      <vt:variant>
        <vt:i4>770</vt:i4>
      </vt:variant>
      <vt:variant>
        <vt:i4>0</vt:i4>
      </vt:variant>
      <vt:variant>
        <vt:i4>5</vt:i4>
      </vt:variant>
      <vt:variant>
        <vt:lpwstr/>
      </vt:variant>
      <vt:variant>
        <vt:lpwstr>_Toc54542723</vt:lpwstr>
      </vt:variant>
      <vt:variant>
        <vt:i4>1179696</vt:i4>
      </vt:variant>
      <vt:variant>
        <vt:i4>764</vt:i4>
      </vt:variant>
      <vt:variant>
        <vt:i4>0</vt:i4>
      </vt:variant>
      <vt:variant>
        <vt:i4>5</vt:i4>
      </vt:variant>
      <vt:variant>
        <vt:lpwstr/>
      </vt:variant>
      <vt:variant>
        <vt:lpwstr>_Toc54542722</vt:lpwstr>
      </vt:variant>
      <vt:variant>
        <vt:i4>1114160</vt:i4>
      </vt:variant>
      <vt:variant>
        <vt:i4>758</vt:i4>
      </vt:variant>
      <vt:variant>
        <vt:i4>0</vt:i4>
      </vt:variant>
      <vt:variant>
        <vt:i4>5</vt:i4>
      </vt:variant>
      <vt:variant>
        <vt:lpwstr/>
      </vt:variant>
      <vt:variant>
        <vt:lpwstr>_Toc54542721</vt:lpwstr>
      </vt:variant>
      <vt:variant>
        <vt:i4>1048624</vt:i4>
      </vt:variant>
      <vt:variant>
        <vt:i4>752</vt:i4>
      </vt:variant>
      <vt:variant>
        <vt:i4>0</vt:i4>
      </vt:variant>
      <vt:variant>
        <vt:i4>5</vt:i4>
      </vt:variant>
      <vt:variant>
        <vt:lpwstr/>
      </vt:variant>
      <vt:variant>
        <vt:lpwstr>_Toc54542720</vt:lpwstr>
      </vt:variant>
      <vt:variant>
        <vt:i4>1638451</vt:i4>
      </vt:variant>
      <vt:variant>
        <vt:i4>746</vt:i4>
      </vt:variant>
      <vt:variant>
        <vt:i4>0</vt:i4>
      </vt:variant>
      <vt:variant>
        <vt:i4>5</vt:i4>
      </vt:variant>
      <vt:variant>
        <vt:lpwstr/>
      </vt:variant>
      <vt:variant>
        <vt:lpwstr>_Toc54542719</vt:lpwstr>
      </vt:variant>
      <vt:variant>
        <vt:i4>1572915</vt:i4>
      </vt:variant>
      <vt:variant>
        <vt:i4>740</vt:i4>
      </vt:variant>
      <vt:variant>
        <vt:i4>0</vt:i4>
      </vt:variant>
      <vt:variant>
        <vt:i4>5</vt:i4>
      </vt:variant>
      <vt:variant>
        <vt:lpwstr/>
      </vt:variant>
      <vt:variant>
        <vt:lpwstr>_Toc54542718</vt:lpwstr>
      </vt:variant>
      <vt:variant>
        <vt:i4>1507379</vt:i4>
      </vt:variant>
      <vt:variant>
        <vt:i4>734</vt:i4>
      </vt:variant>
      <vt:variant>
        <vt:i4>0</vt:i4>
      </vt:variant>
      <vt:variant>
        <vt:i4>5</vt:i4>
      </vt:variant>
      <vt:variant>
        <vt:lpwstr/>
      </vt:variant>
      <vt:variant>
        <vt:lpwstr>_Toc54542717</vt:lpwstr>
      </vt:variant>
      <vt:variant>
        <vt:i4>1441843</vt:i4>
      </vt:variant>
      <vt:variant>
        <vt:i4>728</vt:i4>
      </vt:variant>
      <vt:variant>
        <vt:i4>0</vt:i4>
      </vt:variant>
      <vt:variant>
        <vt:i4>5</vt:i4>
      </vt:variant>
      <vt:variant>
        <vt:lpwstr/>
      </vt:variant>
      <vt:variant>
        <vt:lpwstr>_Toc54542716</vt:lpwstr>
      </vt:variant>
      <vt:variant>
        <vt:i4>1376307</vt:i4>
      </vt:variant>
      <vt:variant>
        <vt:i4>722</vt:i4>
      </vt:variant>
      <vt:variant>
        <vt:i4>0</vt:i4>
      </vt:variant>
      <vt:variant>
        <vt:i4>5</vt:i4>
      </vt:variant>
      <vt:variant>
        <vt:lpwstr/>
      </vt:variant>
      <vt:variant>
        <vt:lpwstr>_Toc54542715</vt:lpwstr>
      </vt:variant>
      <vt:variant>
        <vt:i4>1310771</vt:i4>
      </vt:variant>
      <vt:variant>
        <vt:i4>716</vt:i4>
      </vt:variant>
      <vt:variant>
        <vt:i4>0</vt:i4>
      </vt:variant>
      <vt:variant>
        <vt:i4>5</vt:i4>
      </vt:variant>
      <vt:variant>
        <vt:lpwstr/>
      </vt:variant>
      <vt:variant>
        <vt:lpwstr>_Toc54542714</vt:lpwstr>
      </vt:variant>
      <vt:variant>
        <vt:i4>1245235</vt:i4>
      </vt:variant>
      <vt:variant>
        <vt:i4>710</vt:i4>
      </vt:variant>
      <vt:variant>
        <vt:i4>0</vt:i4>
      </vt:variant>
      <vt:variant>
        <vt:i4>5</vt:i4>
      </vt:variant>
      <vt:variant>
        <vt:lpwstr/>
      </vt:variant>
      <vt:variant>
        <vt:lpwstr>_Toc54542713</vt:lpwstr>
      </vt:variant>
      <vt:variant>
        <vt:i4>1179699</vt:i4>
      </vt:variant>
      <vt:variant>
        <vt:i4>704</vt:i4>
      </vt:variant>
      <vt:variant>
        <vt:i4>0</vt:i4>
      </vt:variant>
      <vt:variant>
        <vt:i4>5</vt:i4>
      </vt:variant>
      <vt:variant>
        <vt:lpwstr/>
      </vt:variant>
      <vt:variant>
        <vt:lpwstr>_Toc54542712</vt:lpwstr>
      </vt:variant>
      <vt:variant>
        <vt:i4>1114163</vt:i4>
      </vt:variant>
      <vt:variant>
        <vt:i4>698</vt:i4>
      </vt:variant>
      <vt:variant>
        <vt:i4>0</vt:i4>
      </vt:variant>
      <vt:variant>
        <vt:i4>5</vt:i4>
      </vt:variant>
      <vt:variant>
        <vt:lpwstr/>
      </vt:variant>
      <vt:variant>
        <vt:lpwstr>_Toc54542711</vt:lpwstr>
      </vt:variant>
      <vt:variant>
        <vt:i4>1048627</vt:i4>
      </vt:variant>
      <vt:variant>
        <vt:i4>692</vt:i4>
      </vt:variant>
      <vt:variant>
        <vt:i4>0</vt:i4>
      </vt:variant>
      <vt:variant>
        <vt:i4>5</vt:i4>
      </vt:variant>
      <vt:variant>
        <vt:lpwstr/>
      </vt:variant>
      <vt:variant>
        <vt:lpwstr>_Toc54542710</vt:lpwstr>
      </vt:variant>
      <vt:variant>
        <vt:i4>1638450</vt:i4>
      </vt:variant>
      <vt:variant>
        <vt:i4>686</vt:i4>
      </vt:variant>
      <vt:variant>
        <vt:i4>0</vt:i4>
      </vt:variant>
      <vt:variant>
        <vt:i4>5</vt:i4>
      </vt:variant>
      <vt:variant>
        <vt:lpwstr/>
      </vt:variant>
      <vt:variant>
        <vt:lpwstr>_Toc54542709</vt:lpwstr>
      </vt:variant>
      <vt:variant>
        <vt:i4>1572914</vt:i4>
      </vt:variant>
      <vt:variant>
        <vt:i4>680</vt:i4>
      </vt:variant>
      <vt:variant>
        <vt:i4>0</vt:i4>
      </vt:variant>
      <vt:variant>
        <vt:i4>5</vt:i4>
      </vt:variant>
      <vt:variant>
        <vt:lpwstr/>
      </vt:variant>
      <vt:variant>
        <vt:lpwstr>_Toc54542708</vt:lpwstr>
      </vt:variant>
      <vt:variant>
        <vt:i4>1507378</vt:i4>
      </vt:variant>
      <vt:variant>
        <vt:i4>674</vt:i4>
      </vt:variant>
      <vt:variant>
        <vt:i4>0</vt:i4>
      </vt:variant>
      <vt:variant>
        <vt:i4>5</vt:i4>
      </vt:variant>
      <vt:variant>
        <vt:lpwstr/>
      </vt:variant>
      <vt:variant>
        <vt:lpwstr>_Toc54542707</vt:lpwstr>
      </vt:variant>
      <vt:variant>
        <vt:i4>1441842</vt:i4>
      </vt:variant>
      <vt:variant>
        <vt:i4>668</vt:i4>
      </vt:variant>
      <vt:variant>
        <vt:i4>0</vt:i4>
      </vt:variant>
      <vt:variant>
        <vt:i4>5</vt:i4>
      </vt:variant>
      <vt:variant>
        <vt:lpwstr/>
      </vt:variant>
      <vt:variant>
        <vt:lpwstr>_Toc54542706</vt:lpwstr>
      </vt:variant>
      <vt:variant>
        <vt:i4>1376306</vt:i4>
      </vt:variant>
      <vt:variant>
        <vt:i4>662</vt:i4>
      </vt:variant>
      <vt:variant>
        <vt:i4>0</vt:i4>
      </vt:variant>
      <vt:variant>
        <vt:i4>5</vt:i4>
      </vt:variant>
      <vt:variant>
        <vt:lpwstr/>
      </vt:variant>
      <vt:variant>
        <vt:lpwstr>_Toc54542705</vt:lpwstr>
      </vt:variant>
      <vt:variant>
        <vt:i4>1310770</vt:i4>
      </vt:variant>
      <vt:variant>
        <vt:i4>656</vt:i4>
      </vt:variant>
      <vt:variant>
        <vt:i4>0</vt:i4>
      </vt:variant>
      <vt:variant>
        <vt:i4>5</vt:i4>
      </vt:variant>
      <vt:variant>
        <vt:lpwstr/>
      </vt:variant>
      <vt:variant>
        <vt:lpwstr>_Toc54542704</vt:lpwstr>
      </vt:variant>
      <vt:variant>
        <vt:i4>1245234</vt:i4>
      </vt:variant>
      <vt:variant>
        <vt:i4>650</vt:i4>
      </vt:variant>
      <vt:variant>
        <vt:i4>0</vt:i4>
      </vt:variant>
      <vt:variant>
        <vt:i4>5</vt:i4>
      </vt:variant>
      <vt:variant>
        <vt:lpwstr/>
      </vt:variant>
      <vt:variant>
        <vt:lpwstr>_Toc54542703</vt:lpwstr>
      </vt:variant>
      <vt:variant>
        <vt:i4>1179698</vt:i4>
      </vt:variant>
      <vt:variant>
        <vt:i4>644</vt:i4>
      </vt:variant>
      <vt:variant>
        <vt:i4>0</vt:i4>
      </vt:variant>
      <vt:variant>
        <vt:i4>5</vt:i4>
      </vt:variant>
      <vt:variant>
        <vt:lpwstr/>
      </vt:variant>
      <vt:variant>
        <vt:lpwstr>_Toc54542702</vt:lpwstr>
      </vt:variant>
      <vt:variant>
        <vt:i4>1114162</vt:i4>
      </vt:variant>
      <vt:variant>
        <vt:i4>638</vt:i4>
      </vt:variant>
      <vt:variant>
        <vt:i4>0</vt:i4>
      </vt:variant>
      <vt:variant>
        <vt:i4>5</vt:i4>
      </vt:variant>
      <vt:variant>
        <vt:lpwstr/>
      </vt:variant>
      <vt:variant>
        <vt:lpwstr>_Toc54542701</vt:lpwstr>
      </vt:variant>
      <vt:variant>
        <vt:i4>1048626</vt:i4>
      </vt:variant>
      <vt:variant>
        <vt:i4>632</vt:i4>
      </vt:variant>
      <vt:variant>
        <vt:i4>0</vt:i4>
      </vt:variant>
      <vt:variant>
        <vt:i4>5</vt:i4>
      </vt:variant>
      <vt:variant>
        <vt:lpwstr/>
      </vt:variant>
      <vt:variant>
        <vt:lpwstr>_Toc54542700</vt:lpwstr>
      </vt:variant>
      <vt:variant>
        <vt:i4>1572923</vt:i4>
      </vt:variant>
      <vt:variant>
        <vt:i4>626</vt:i4>
      </vt:variant>
      <vt:variant>
        <vt:i4>0</vt:i4>
      </vt:variant>
      <vt:variant>
        <vt:i4>5</vt:i4>
      </vt:variant>
      <vt:variant>
        <vt:lpwstr/>
      </vt:variant>
      <vt:variant>
        <vt:lpwstr>_Toc54542699</vt:lpwstr>
      </vt:variant>
      <vt:variant>
        <vt:i4>1638459</vt:i4>
      </vt:variant>
      <vt:variant>
        <vt:i4>620</vt:i4>
      </vt:variant>
      <vt:variant>
        <vt:i4>0</vt:i4>
      </vt:variant>
      <vt:variant>
        <vt:i4>5</vt:i4>
      </vt:variant>
      <vt:variant>
        <vt:lpwstr/>
      </vt:variant>
      <vt:variant>
        <vt:lpwstr>_Toc54542698</vt:lpwstr>
      </vt:variant>
      <vt:variant>
        <vt:i4>1441851</vt:i4>
      </vt:variant>
      <vt:variant>
        <vt:i4>614</vt:i4>
      </vt:variant>
      <vt:variant>
        <vt:i4>0</vt:i4>
      </vt:variant>
      <vt:variant>
        <vt:i4>5</vt:i4>
      </vt:variant>
      <vt:variant>
        <vt:lpwstr/>
      </vt:variant>
      <vt:variant>
        <vt:lpwstr>_Toc54542697</vt:lpwstr>
      </vt:variant>
      <vt:variant>
        <vt:i4>1507387</vt:i4>
      </vt:variant>
      <vt:variant>
        <vt:i4>608</vt:i4>
      </vt:variant>
      <vt:variant>
        <vt:i4>0</vt:i4>
      </vt:variant>
      <vt:variant>
        <vt:i4>5</vt:i4>
      </vt:variant>
      <vt:variant>
        <vt:lpwstr/>
      </vt:variant>
      <vt:variant>
        <vt:lpwstr>_Toc54542696</vt:lpwstr>
      </vt:variant>
      <vt:variant>
        <vt:i4>1310779</vt:i4>
      </vt:variant>
      <vt:variant>
        <vt:i4>602</vt:i4>
      </vt:variant>
      <vt:variant>
        <vt:i4>0</vt:i4>
      </vt:variant>
      <vt:variant>
        <vt:i4>5</vt:i4>
      </vt:variant>
      <vt:variant>
        <vt:lpwstr/>
      </vt:variant>
      <vt:variant>
        <vt:lpwstr>_Toc54542695</vt:lpwstr>
      </vt:variant>
      <vt:variant>
        <vt:i4>1376315</vt:i4>
      </vt:variant>
      <vt:variant>
        <vt:i4>596</vt:i4>
      </vt:variant>
      <vt:variant>
        <vt:i4>0</vt:i4>
      </vt:variant>
      <vt:variant>
        <vt:i4>5</vt:i4>
      </vt:variant>
      <vt:variant>
        <vt:lpwstr/>
      </vt:variant>
      <vt:variant>
        <vt:lpwstr>_Toc54542694</vt:lpwstr>
      </vt:variant>
      <vt:variant>
        <vt:i4>1179707</vt:i4>
      </vt:variant>
      <vt:variant>
        <vt:i4>590</vt:i4>
      </vt:variant>
      <vt:variant>
        <vt:i4>0</vt:i4>
      </vt:variant>
      <vt:variant>
        <vt:i4>5</vt:i4>
      </vt:variant>
      <vt:variant>
        <vt:lpwstr/>
      </vt:variant>
      <vt:variant>
        <vt:lpwstr>_Toc54542693</vt:lpwstr>
      </vt:variant>
      <vt:variant>
        <vt:i4>1245243</vt:i4>
      </vt:variant>
      <vt:variant>
        <vt:i4>584</vt:i4>
      </vt:variant>
      <vt:variant>
        <vt:i4>0</vt:i4>
      </vt:variant>
      <vt:variant>
        <vt:i4>5</vt:i4>
      </vt:variant>
      <vt:variant>
        <vt:lpwstr/>
      </vt:variant>
      <vt:variant>
        <vt:lpwstr>_Toc54542692</vt:lpwstr>
      </vt:variant>
      <vt:variant>
        <vt:i4>1048635</vt:i4>
      </vt:variant>
      <vt:variant>
        <vt:i4>578</vt:i4>
      </vt:variant>
      <vt:variant>
        <vt:i4>0</vt:i4>
      </vt:variant>
      <vt:variant>
        <vt:i4>5</vt:i4>
      </vt:variant>
      <vt:variant>
        <vt:lpwstr/>
      </vt:variant>
      <vt:variant>
        <vt:lpwstr>_Toc54542691</vt:lpwstr>
      </vt:variant>
      <vt:variant>
        <vt:i4>1114171</vt:i4>
      </vt:variant>
      <vt:variant>
        <vt:i4>572</vt:i4>
      </vt:variant>
      <vt:variant>
        <vt:i4>0</vt:i4>
      </vt:variant>
      <vt:variant>
        <vt:i4>5</vt:i4>
      </vt:variant>
      <vt:variant>
        <vt:lpwstr/>
      </vt:variant>
      <vt:variant>
        <vt:lpwstr>_Toc54542690</vt:lpwstr>
      </vt:variant>
      <vt:variant>
        <vt:i4>1572922</vt:i4>
      </vt:variant>
      <vt:variant>
        <vt:i4>566</vt:i4>
      </vt:variant>
      <vt:variant>
        <vt:i4>0</vt:i4>
      </vt:variant>
      <vt:variant>
        <vt:i4>5</vt:i4>
      </vt:variant>
      <vt:variant>
        <vt:lpwstr/>
      </vt:variant>
      <vt:variant>
        <vt:lpwstr>_Toc54542689</vt:lpwstr>
      </vt:variant>
      <vt:variant>
        <vt:i4>1638458</vt:i4>
      </vt:variant>
      <vt:variant>
        <vt:i4>560</vt:i4>
      </vt:variant>
      <vt:variant>
        <vt:i4>0</vt:i4>
      </vt:variant>
      <vt:variant>
        <vt:i4>5</vt:i4>
      </vt:variant>
      <vt:variant>
        <vt:lpwstr/>
      </vt:variant>
      <vt:variant>
        <vt:lpwstr>_Toc54542688</vt:lpwstr>
      </vt:variant>
      <vt:variant>
        <vt:i4>1441850</vt:i4>
      </vt:variant>
      <vt:variant>
        <vt:i4>554</vt:i4>
      </vt:variant>
      <vt:variant>
        <vt:i4>0</vt:i4>
      </vt:variant>
      <vt:variant>
        <vt:i4>5</vt:i4>
      </vt:variant>
      <vt:variant>
        <vt:lpwstr/>
      </vt:variant>
      <vt:variant>
        <vt:lpwstr>_Toc54542687</vt:lpwstr>
      </vt:variant>
      <vt:variant>
        <vt:i4>1507386</vt:i4>
      </vt:variant>
      <vt:variant>
        <vt:i4>548</vt:i4>
      </vt:variant>
      <vt:variant>
        <vt:i4>0</vt:i4>
      </vt:variant>
      <vt:variant>
        <vt:i4>5</vt:i4>
      </vt:variant>
      <vt:variant>
        <vt:lpwstr/>
      </vt:variant>
      <vt:variant>
        <vt:lpwstr>_Toc54542686</vt:lpwstr>
      </vt:variant>
      <vt:variant>
        <vt:i4>1310778</vt:i4>
      </vt:variant>
      <vt:variant>
        <vt:i4>542</vt:i4>
      </vt:variant>
      <vt:variant>
        <vt:i4>0</vt:i4>
      </vt:variant>
      <vt:variant>
        <vt:i4>5</vt:i4>
      </vt:variant>
      <vt:variant>
        <vt:lpwstr/>
      </vt:variant>
      <vt:variant>
        <vt:lpwstr>_Toc54542685</vt:lpwstr>
      </vt:variant>
      <vt:variant>
        <vt:i4>1376314</vt:i4>
      </vt:variant>
      <vt:variant>
        <vt:i4>536</vt:i4>
      </vt:variant>
      <vt:variant>
        <vt:i4>0</vt:i4>
      </vt:variant>
      <vt:variant>
        <vt:i4>5</vt:i4>
      </vt:variant>
      <vt:variant>
        <vt:lpwstr/>
      </vt:variant>
      <vt:variant>
        <vt:lpwstr>_Toc54542684</vt:lpwstr>
      </vt:variant>
      <vt:variant>
        <vt:i4>1179706</vt:i4>
      </vt:variant>
      <vt:variant>
        <vt:i4>530</vt:i4>
      </vt:variant>
      <vt:variant>
        <vt:i4>0</vt:i4>
      </vt:variant>
      <vt:variant>
        <vt:i4>5</vt:i4>
      </vt:variant>
      <vt:variant>
        <vt:lpwstr/>
      </vt:variant>
      <vt:variant>
        <vt:lpwstr>_Toc54542683</vt:lpwstr>
      </vt:variant>
      <vt:variant>
        <vt:i4>1245242</vt:i4>
      </vt:variant>
      <vt:variant>
        <vt:i4>524</vt:i4>
      </vt:variant>
      <vt:variant>
        <vt:i4>0</vt:i4>
      </vt:variant>
      <vt:variant>
        <vt:i4>5</vt:i4>
      </vt:variant>
      <vt:variant>
        <vt:lpwstr/>
      </vt:variant>
      <vt:variant>
        <vt:lpwstr>_Toc54542682</vt:lpwstr>
      </vt:variant>
      <vt:variant>
        <vt:i4>1048634</vt:i4>
      </vt:variant>
      <vt:variant>
        <vt:i4>518</vt:i4>
      </vt:variant>
      <vt:variant>
        <vt:i4>0</vt:i4>
      </vt:variant>
      <vt:variant>
        <vt:i4>5</vt:i4>
      </vt:variant>
      <vt:variant>
        <vt:lpwstr/>
      </vt:variant>
      <vt:variant>
        <vt:lpwstr>_Toc54542681</vt:lpwstr>
      </vt:variant>
      <vt:variant>
        <vt:i4>1114170</vt:i4>
      </vt:variant>
      <vt:variant>
        <vt:i4>512</vt:i4>
      </vt:variant>
      <vt:variant>
        <vt:i4>0</vt:i4>
      </vt:variant>
      <vt:variant>
        <vt:i4>5</vt:i4>
      </vt:variant>
      <vt:variant>
        <vt:lpwstr/>
      </vt:variant>
      <vt:variant>
        <vt:lpwstr>_Toc54542680</vt:lpwstr>
      </vt:variant>
      <vt:variant>
        <vt:i4>1572917</vt:i4>
      </vt:variant>
      <vt:variant>
        <vt:i4>506</vt:i4>
      </vt:variant>
      <vt:variant>
        <vt:i4>0</vt:i4>
      </vt:variant>
      <vt:variant>
        <vt:i4>5</vt:i4>
      </vt:variant>
      <vt:variant>
        <vt:lpwstr/>
      </vt:variant>
      <vt:variant>
        <vt:lpwstr>_Toc54542679</vt:lpwstr>
      </vt:variant>
      <vt:variant>
        <vt:i4>1638453</vt:i4>
      </vt:variant>
      <vt:variant>
        <vt:i4>500</vt:i4>
      </vt:variant>
      <vt:variant>
        <vt:i4>0</vt:i4>
      </vt:variant>
      <vt:variant>
        <vt:i4>5</vt:i4>
      </vt:variant>
      <vt:variant>
        <vt:lpwstr/>
      </vt:variant>
      <vt:variant>
        <vt:lpwstr>_Toc54542678</vt:lpwstr>
      </vt:variant>
      <vt:variant>
        <vt:i4>1441845</vt:i4>
      </vt:variant>
      <vt:variant>
        <vt:i4>494</vt:i4>
      </vt:variant>
      <vt:variant>
        <vt:i4>0</vt:i4>
      </vt:variant>
      <vt:variant>
        <vt:i4>5</vt:i4>
      </vt:variant>
      <vt:variant>
        <vt:lpwstr/>
      </vt:variant>
      <vt:variant>
        <vt:lpwstr>_Toc54542677</vt:lpwstr>
      </vt:variant>
      <vt:variant>
        <vt:i4>1507381</vt:i4>
      </vt:variant>
      <vt:variant>
        <vt:i4>488</vt:i4>
      </vt:variant>
      <vt:variant>
        <vt:i4>0</vt:i4>
      </vt:variant>
      <vt:variant>
        <vt:i4>5</vt:i4>
      </vt:variant>
      <vt:variant>
        <vt:lpwstr/>
      </vt:variant>
      <vt:variant>
        <vt:lpwstr>_Toc54542676</vt:lpwstr>
      </vt:variant>
      <vt:variant>
        <vt:i4>1310773</vt:i4>
      </vt:variant>
      <vt:variant>
        <vt:i4>482</vt:i4>
      </vt:variant>
      <vt:variant>
        <vt:i4>0</vt:i4>
      </vt:variant>
      <vt:variant>
        <vt:i4>5</vt:i4>
      </vt:variant>
      <vt:variant>
        <vt:lpwstr/>
      </vt:variant>
      <vt:variant>
        <vt:lpwstr>_Toc54542675</vt:lpwstr>
      </vt:variant>
      <vt:variant>
        <vt:i4>1376309</vt:i4>
      </vt:variant>
      <vt:variant>
        <vt:i4>476</vt:i4>
      </vt:variant>
      <vt:variant>
        <vt:i4>0</vt:i4>
      </vt:variant>
      <vt:variant>
        <vt:i4>5</vt:i4>
      </vt:variant>
      <vt:variant>
        <vt:lpwstr/>
      </vt:variant>
      <vt:variant>
        <vt:lpwstr>_Toc54542674</vt:lpwstr>
      </vt:variant>
      <vt:variant>
        <vt:i4>1179701</vt:i4>
      </vt:variant>
      <vt:variant>
        <vt:i4>470</vt:i4>
      </vt:variant>
      <vt:variant>
        <vt:i4>0</vt:i4>
      </vt:variant>
      <vt:variant>
        <vt:i4>5</vt:i4>
      </vt:variant>
      <vt:variant>
        <vt:lpwstr/>
      </vt:variant>
      <vt:variant>
        <vt:lpwstr>_Toc54542673</vt:lpwstr>
      </vt:variant>
      <vt:variant>
        <vt:i4>1245237</vt:i4>
      </vt:variant>
      <vt:variant>
        <vt:i4>464</vt:i4>
      </vt:variant>
      <vt:variant>
        <vt:i4>0</vt:i4>
      </vt:variant>
      <vt:variant>
        <vt:i4>5</vt:i4>
      </vt:variant>
      <vt:variant>
        <vt:lpwstr/>
      </vt:variant>
      <vt:variant>
        <vt:lpwstr>_Toc54542672</vt:lpwstr>
      </vt:variant>
      <vt:variant>
        <vt:i4>1048629</vt:i4>
      </vt:variant>
      <vt:variant>
        <vt:i4>458</vt:i4>
      </vt:variant>
      <vt:variant>
        <vt:i4>0</vt:i4>
      </vt:variant>
      <vt:variant>
        <vt:i4>5</vt:i4>
      </vt:variant>
      <vt:variant>
        <vt:lpwstr/>
      </vt:variant>
      <vt:variant>
        <vt:lpwstr>_Toc54542671</vt:lpwstr>
      </vt:variant>
      <vt:variant>
        <vt:i4>1114165</vt:i4>
      </vt:variant>
      <vt:variant>
        <vt:i4>452</vt:i4>
      </vt:variant>
      <vt:variant>
        <vt:i4>0</vt:i4>
      </vt:variant>
      <vt:variant>
        <vt:i4>5</vt:i4>
      </vt:variant>
      <vt:variant>
        <vt:lpwstr/>
      </vt:variant>
      <vt:variant>
        <vt:lpwstr>_Toc54542670</vt:lpwstr>
      </vt:variant>
      <vt:variant>
        <vt:i4>1572916</vt:i4>
      </vt:variant>
      <vt:variant>
        <vt:i4>446</vt:i4>
      </vt:variant>
      <vt:variant>
        <vt:i4>0</vt:i4>
      </vt:variant>
      <vt:variant>
        <vt:i4>5</vt:i4>
      </vt:variant>
      <vt:variant>
        <vt:lpwstr/>
      </vt:variant>
      <vt:variant>
        <vt:lpwstr>_Toc54542669</vt:lpwstr>
      </vt:variant>
      <vt:variant>
        <vt:i4>1638452</vt:i4>
      </vt:variant>
      <vt:variant>
        <vt:i4>440</vt:i4>
      </vt:variant>
      <vt:variant>
        <vt:i4>0</vt:i4>
      </vt:variant>
      <vt:variant>
        <vt:i4>5</vt:i4>
      </vt:variant>
      <vt:variant>
        <vt:lpwstr/>
      </vt:variant>
      <vt:variant>
        <vt:lpwstr>_Toc54542668</vt:lpwstr>
      </vt:variant>
      <vt:variant>
        <vt:i4>1441844</vt:i4>
      </vt:variant>
      <vt:variant>
        <vt:i4>434</vt:i4>
      </vt:variant>
      <vt:variant>
        <vt:i4>0</vt:i4>
      </vt:variant>
      <vt:variant>
        <vt:i4>5</vt:i4>
      </vt:variant>
      <vt:variant>
        <vt:lpwstr/>
      </vt:variant>
      <vt:variant>
        <vt:lpwstr>_Toc54542667</vt:lpwstr>
      </vt:variant>
      <vt:variant>
        <vt:i4>1507380</vt:i4>
      </vt:variant>
      <vt:variant>
        <vt:i4>428</vt:i4>
      </vt:variant>
      <vt:variant>
        <vt:i4>0</vt:i4>
      </vt:variant>
      <vt:variant>
        <vt:i4>5</vt:i4>
      </vt:variant>
      <vt:variant>
        <vt:lpwstr/>
      </vt:variant>
      <vt:variant>
        <vt:lpwstr>_Toc54542666</vt:lpwstr>
      </vt:variant>
      <vt:variant>
        <vt:i4>1310772</vt:i4>
      </vt:variant>
      <vt:variant>
        <vt:i4>422</vt:i4>
      </vt:variant>
      <vt:variant>
        <vt:i4>0</vt:i4>
      </vt:variant>
      <vt:variant>
        <vt:i4>5</vt:i4>
      </vt:variant>
      <vt:variant>
        <vt:lpwstr/>
      </vt:variant>
      <vt:variant>
        <vt:lpwstr>_Toc54542665</vt:lpwstr>
      </vt:variant>
      <vt:variant>
        <vt:i4>1376308</vt:i4>
      </vt:variant>
      <vt:variant>
        <vt:i4>416</vt:i4>
      </vt:variant>
      <vt:variant>
        <vt:i4>0</vt:i4>
      </vt:variant>
      <vt:variant>
        <vt:i4>5</vt:i4>
      </vt:variant>
      <vt:variant>
        <vt:lpwstr/>
      </vt:variant>
      <vt:variant>
        <vt:lpwstr>_Toc54542664</vt:lpwstr>
      </vt:variant>
      <vt:variant>
        <vt:i4>1179700</vt:i4>
      </vt:variant>
      <vt:variant>
        <vt:i4>410</vt:i4>
      </vt:variant>
      <vt:variant>
        <vt:i4>0</vt:i4>
      </vt:variant>
      <vt:variant>
        <vt:i4>5</vt:i4>
      </vt:variant>
      <vt:variant>
        <vt:lpwstr/>
      </vt:variant>
      <vt:variant>
        <vt:lpwstr>_Toc54542663</vt:lpwstr>
      </vt:variant>
      <vt:variant>
        <vt:i4>1245236</vt:i4>
      </vt:variant>
      <vt:variant>
        <vt:i4>404</vt:i4>
      </vt:variant>
      <vt:variant>
        <vt:i4>0</vt:i4>
      </vt:variant>
      <vt:variant>
        <vt:i4>5</vt:i4>
      </vt:variant>
      <vt:variant>
        <vt:lpwstr/>
      </vt:variant>
      <vt:variant>
        <vt:lpwstr>_Toc54542662</vt:lpwstr>
      </vt:variant>
      <vt:variant>
        <vt:i4>1048628</vt:i4>
      </vt:variant>
      <vt:variant>
        <vt:i4>398</vt:i4>
      </vt:variant>
      <vt:variant>
        <vt:i4>0</vt:i4>
      </vt:variant>
      <vt:variant>
        <vt:i4>5</vt:i4>
      </vt:variant>
      <vt:variant>
        <vt:lpwstr/>
      </vt:variant>
      <vt:variant>
        <vt:lpwstr>_Toc54542661</vt:lpwstr>
      </vt:variant>
      <vt:variant>
        <vt:i4>1114164</vt:i4>
      </vt:variant>
      <vt:variant>
        <vt:i4>392</vt:i4>
      </vt:variant>
      <vt:variant>
        <vt:i4>0</vt:i4>
      </vt:variant>
      <vt:variant>
        <vt:i4>5</vt:i4>
      </vt:variant>
      <vt:variant>
        <vt:lpwstr/>
      </vt:variant>
      <vt:variant>
        <vt:lpwstr>_Toc54542660</vt:lpwstr>
      </vt:variant>
      <vt:variant>
        <vt:i4>1572919</vt:i4>
      </vt:variant>
      <vt:variant>
        <vt:i4>386</vt:i4>
      </vt:variant>
      <vt:variant>
        <vt:i4>0</vt:i4>
      </vt:variant>
      <vt:variant>
        <vt:i4>5</vt:i4>
      </vt:variant>
      <vt:variant>
        <vt:lpwstr/>
      </vt:variant>
      <vt:variant>
        <vt:lpwstr>_Toc54542659</vt:lpwstr>
      </vt:variant>
      <vt:variant>
        <vt:i4>1638455</vt:i4>
      </vt:variant>
      <vt:variant>
        <vt:i4>380</vt:i4>
      </vt:variant>
      <vt:variant>
        <vt:i4>0</vt:i4>
      </vt:variant>
      <vt:variant>
        <vt:i4>5</vt:i4>
      </vt:variant>
      <vt:variant>
        <vt:lpwstr/>
      </vt:variant>
      <vt:variant>
        <vt:lpwstr>_Toc54542658</vt:lpwstr>
      </vt:variant>
      <vt:variant>
        <vt:i4>1441847</vt:i4>
      </vt:variant>
      <vt:variant>
        <vt:i4>374</vt:i4>
      </vt:variant>
      <vt:variant>
        <vt:i4>0</vt:i4>
      </vt:variant>
      <vt:variant>
        <vt:i4>5</vt:i4>
      </vt:variant>
      <vt:variant>
        <vt:lpwstr/>
      </vt:variant>
      <vt:variant>
        <vt:lpwstr>_Toc54542657</vt:lpwstr>
      </vt:variant>
      <vt:variant>
        <vt:i4>1507383</vt:i4>
      </vt:variant>
      <vt:variant>
        <vt:i4>368</vt:i4>
      </vt:variant>
      <vt:variant>
        <vt:i4>0</vt:i4>
      </vt:variant>
      <vt:variant>
        <vt:i4>5</vt:i4>
      </vt:variant>
      <vt:variant>
        <vt:lpwstr/>
      </vt:variant>
      <vt:variant>
        <vt:lpwstr>_Toc54542656</vt:lpwstr>
      </vt:variant>
      <vt:variant>
        <vt:i4>1310775</vt:i4>
      </vt:variant>
      <vt:variant>
        <vt:i4>362</vt:i4>
      </vt:variant>
      <vt:variant>
        <vt:i4>0</vt:i4>
      </vt:variant>
      <vt:variant>
        <vt:i4>5</vt:i4>
      </vt:variant>
      <vt:variant>
        <vt:lpwstr/>
      </vt:variant>
      <vt:variant>
        <vt:lpwstr>_Toc54542655</vt:lpwstr>
      </vt:variant>
      <vt:variant>
        <vt:i4>1376311</vt:i4>
      </vt:variant>
      <vt:variant>
        <vt:i4>356</vt:i4>
      </vt:variant>
      <vt:variant>
        <vt:i4>0</vt:i4>
      </vt:variant>
      <vt:variant>
        <vt:i4>5</vt:i4>
      </vt:variant>
      <vt:variant>
        <vt:lpwstr/>
      </vt:variant>
      <vt:variant>
        <vt:lpwstr>_Toc54542654</vt:lpwstr>
      </vt:variant>
      <vt:variant>
        <vt:i4>1179703</vt:i4>
      </vt:variant>
      <vt:variant>
        <vt:i4>350</vt:i4>
      </vt:variant>
      <vt:variant>
        <vt:i4>0</vt:i4>
      </vt:variant>
      <vt:variant>
        <vt:i4>5</vt:i4>
      </vt:variant>
      <vt:variant>
        <vt:lpwstr/>
      </vt:variant>
      <vt:variant>
        <vt:lpwstr>_Toc54542653</vt:lpwstr>
      </vt:variant>
      <vt:variant>
        <vt:i4>1245239</vt:i4>
      </vt:variant>
      <vt:variant>
        <vt:i4>344</vt:i4>
      </vt:variant>
      <vt:variant>
        <vt:i4>0</vt:i4>
      </vt:variant>
      <vt:variant>
        <vt:i4>5</vt:i4>
      </vt:variant>
      <vt:variant>
        <vt:lpwstr/>
      </vt:variant>
      <vt:variant>
        <vt:lpwstr>_Toc54542652</vt:lpwstr>
      </vt:variant>
      <vt:variant>
        <vt:i4>1048631</vt:i4>
      </vt:variant>
      <vt:variant>
        <vt:i4>338</vt:i4>
      </vt:variant>
      <vt:variant>
        <vt:i4>0</vt:i4>
      </vt:variant>
      <vt:variant>
        <vt:i4>5</vt:i4>
      </vt:variant>
      <vt:variant>
        <vt:lpwstr/>
      </vt:variant>
      <vt:variant>
        <vt:lpwstr>_Toc54542651</vt:lpwstr>
      </vt:variant>
      <vt:variant>
        <vt:i4>1114167</vt:i4>
      </vt:variant>
      <vt:variant>
        <vt:i4>332</vt:i4>
      </vt:variant>
      <vt:variant>
        <vt:i4>0</vt:i4>
      </vt:variant>
      <vt:variant>
        <vt:i4>5</vt:i4>
      </vt:variant>
      <vt:variant>
        <vt:lpwstr/>
      </vt:variant>
      <vt:variant>
        <vt:lpwstr>_Toc54542650</vt:lpwstr>
      </vt:variant>
      <vt:variant>
        <vt:i4>1572918</vt:i4>
      </vt:variant>
      <vt:variant>
        <vt:i4>326</vt:i4>
      </vt:variant>
      <vt:variant>
        <vt:i4>0</vt:i4>
      </vt:variant>
      <vt:variant>
        <vt:i4>5</vt:i4>
      </vt:variant>
      <vt:variant>
        <vt:lpwstr/>
      </vt:variant>
      <vt:variant>
        <vt:lpwstr>_Toc54542649</vt:lpwstr>
      </vt:variant>
      <vt:variant>
        <vt:i4>1638454</vt:i4>
      </vt:variant>
      <vt:variant>
        <vt:i4>320</vt:i4>
      </vt:variant>
      <vt:variant>
        <vt:i4>0</vt:i4>
      </vt:variant>
      <vt:variant>
        <vt:i4>5</vt:i4>
      </vt:variant>
      <vt:variant>
        <vt:lpwstr/>
      </vt:variant>
      <vt:variant>
        <vt:lpwstr>_Toc54542648</vt:lpwstr>
      </vt:variant>
      <vt:variant>
        <vt:i4>1441846</vt:i4>
      </vt:variant>
      <vt:variant>
        <vt:i4>314</vt:i4>
      </vt:variant>
      <vt:variant>
        <vt:i4>0</vt:i4>
      </vt:variant>
      <vt:variant>
        <vt:i4>5</vt:i4>
      </vt:variant>
      <vt:variant>
        <vt:lpwstr/>
      </vt:variant>
      <vt:variant>
        <vt:lpwstr>_Toc54542647</vt:lpwstr>
      </vt:variant>
      <vt:variant>
        <vt:i4>1507382</vt:i4>
      </vt:variant>
      <vt:variant>
        <vt:i4>308</vt:i4>
      </vt:variant>
      <vt:variant>
        <vt:i4>0</vt:i4>
      </vt:variant>
      <vt:variant>
        <vt:i4>5</vt:i4>
      </vt:variant>
      <vt:variant>
        <vt:lpwstr/>
      </vt:variant>
      <vt:variant>
        <vt:lpwstr>_Toc54542646</vt:lpwstr>
      </vt:variant>
      <vt:variant>
        <vt:i4>1310774</vt:i4>
      </vt:variant>
      <vt:variant>
        <vt:i4>302</vt:i4>
      </vt:variant>
      <vt:variant>
        <vt:i4>0</vt:i4>
      </vt:variant>
      <vt:variant>
        <vt:i4>5</vt:i4>
      </vt:variant>
      <vt:variant>
        <vt:lpwstr/>
      </vt:variant>
      <vt:variant>
        <vt:lpwstr>_Toc54542645</vt:lpwstr>
      </vt:variant>
      <vt:variant>
        <vt:i4>1376310</vt:i4>
      </vt:variant>
      <vt:variant>
        <vt:i4>296</vt:i4>
      </vt:variant>
      <vt:variant>
        <vt:i4>0</vt:i4>
      </vt:variant>
      <vt:variant>
        <vt:i4>5</vt:i4>
      </vt:variant>
      <vt:variant>
        <vt:lpwstr/>
      </vt:variant>
      <vt:variant>
        <vt:lpwstr>_Toc54542644</vt:lpwstr>
      </vt:variant>
      <vt:variant>
        <vt:i4>1179702</vt:i4>
      </vt:variant>
      <vt:variant>
        <vt:i4>290</vt:i4>
      </vt:variant>
      <vt:variant>
        <vt:i4>0</vt:i4>
      </vt:variant>
      <vt:variant>
        <vt:i4>5</vt:i4>
      </vt:variant>
      <vt:variant>
        <vt:lpwstr/>
      </vt:variant>
      <vt:variant>
        <vt:lpwstr>_Toc54542643</vt:lpwstr>
      </vt:variant>
      <vt:variant>
        <vt:i4>1245238</vt:i4>
      </vt:variant>
      <vt:variant>
        <vt:i4>284</vt:i4>
      </vt:variant>
      <vt:variant>
        <vt:i4>0</vt:i4>
      </vt:variant>
      <vt:variant>
        <vt:i4>5</vt:i4>
      </vt:variant>
      <vt:variant>
        <vt:lpwstr/>
      </vt:variant>
      <vt:variant>
        <vt:lpwstr>_Toc54542642</vt:lpwstr>
      </vt:variant>
      <vt:variant>
        <vt:i4>1048630</vt:i4>
      </vt:variant>
      <vt:variant>
        <vt:i4>278</vt:i4>
      </vt:variant>
      <vt:variant>
        <vt:i4>0</vt:i4>
      </vt:variant>
      <vt:variant>
        <vt:i4>5</vt:i4>
      </vt:variant>
      <vt:variant>
        <vt:lpwstr/>
      </vt:variant>
      <vt:variant>
        <vt:lpwstr>_Toc54542641</vt:lpwstr>
      </vt:variant>
      <vt:variant>
        <vt:i4>1114166</vt:i4>
      </vt:variant>
      <vt:variant>
        <vt:i4>272</vt:i4>
      </vt:variant>
      <vt:variant>
        <vt:i4>0</vt:i4>
      </vt:variant>
      <vt:variant>
        <vt:i4>5</vt:i4>
      </vt:variant>
      <vt:variant>
        <vt:lpwstr/>
      </vt:variant>
      <vt:variant>
        <vt:lpwstr>_Toc54542640</vt:lpwstr>
      </vt:variant>
      <vt:variant>
        <vt:i4>1572913</vt:i4>
      </vt:variant>
      <vt:variant>
        <vt:i4>266</vt:i4>
      </vt:variant>
      <vt:variant>
        <vt:i4>0</vt:i4>
      </vt:variant>
      <vt:variant>
        <vt:i4>5</vt:i4>
      </vt:variant>
      <vt:variant>
        <vt:lpwstr/>
      </vt:variant>
      <vt:variant>
        <vt:lpwstr>_Toc54542639</vt:lpwstr>
      </vt:variant>
      <vt:variant>
        <vt:i4>1638449</vt:i4>
      </vt:variant>
      <vt:variant>
        <vt:i4>260</vt:i4>
      </vt:variant>
      <vt:variant>
        <vt:i4>0</vt:i4>
      </vt:variant>
      <vt:variant>
        <vt:i4>5</vt:i4>
      </vt:variant>
      <vt:variant>
        <vt:lpwstr/>
      </vt:variant>
      <vt:variant>
        <vt:lpwstr>_Toc54542638</vt:lpwstr>
      </vt:variant>
      <vt:variant>
        <vt:i4>1441841</vt:i4>
      </vt:variant>
      <vt:variant>
        <vt:i4>254</vt:i4>
      </vt:variant>
      <vt:variant>
        <vt:i4>0</vt:i4>
      </vt:variant>
      <vt:variant>
        <vt:i4>5</vt:i4>
      </vt:variant>
      <vt:variant>
        <vt:lpwstr/>
      </vt:variant>
      <vt:variant>
        <vt:lpwstr>_Toc54542637</vt:lpwstr>
      </vt:variant>
      <vt:variant>
        <vt:i4>1507377</vt:i4>
      </vt:variant>
      <vt:variant>
        <vt:i4>248</vt:i4>
      </vt:variant>
      <vt:variant>
        <vt:i4>0</vt:i4>
      </vt:variant>
      <vt:variant>
        <vt:i4>5</vt:i4>
      </vt:variant>
      <vt:variant>
        <vt:lpwstr/>
      </vt:variant>
      <vt:variant>
        <vt:lpwstr>_Toc54542636</vt:lpwstr>
      </vt:variant>
      <vt:variant>
        <vt:i4>1310769</vt:i4>
      </vt:variant>
      <vt:variant>
        <vt:i4>242</vt:i4>
      </vt:variant>
      <vt:variant>
        <vt:i4>0</vt:i4>
      </vt:variant>
      <vt:variant>
        <vt:i4>5</vt:i4>
      </vt:variant>
      <vt:variant>
        <vt:lpwstr/>
      </vt:variant>
      <vt:variant>
        <vt:lpwstr>_Toc54542635</vt:lpwstr>
      </vt:variant>
      <vt:variant>
        <vt:i4>1376305</vt:i4>
      </vt:variant>
      <vt:variant>
        <vt:i4>236</vt:i4>
      </vt:variant>
      <vt:variant>
        <vt:i4>0</vt:i4>
      </vt:variant>
      <vt:variant>
        <vt:i4>5</vt:i4>
      </vt:variant>
      <vt:variant>
        <vt:lpwstr/>
      </vt:variant>
      <vt:variant>
        <vt:lpwstr>_Toc54542634</vt:lpwstr>
      </vt:variant>
      <vt:variant>
        <vt:i4>1179697</vt:i4>
      </vt:variant>
      <vt:variant>
        <vt:i4>230</vt:i4>
      </vt:variant>
      <vt:variant>
        <vt:i4>0</vt:i4>
      </vt:variant>
      <vt:variant>
        <vt:i4>5</vt:i4>
      </vt:variant>
      <vt:variant>
        <vt:lpwstr/>
      </vt:variant>
      <vt:variant>
        <vt:lpwstr>_Toc54542633</vt:lpwstr>
      </vt:variant>
      <vt:variant>
        <vt:i4>1245233</vt:i4>
      </vt:variant>
      <vt:variant>
        <vt:i4>224</vt:i4>
      </vt:variant>
      <vt:variant>
        <vt:i4>0</vt:i4>
      </vt:variant>
      <vt:variant>
        <vt:i4>5</vt:i4>
      </vt:variant>
      <vt:variant>
        <vt:lpwstr/>
      </vt:variant>
      <vt:variant>
        <vt:lpwstr>_Toc54542632</vt:lpwstr>
      </vt:variant>
      <vt:variant>
        <vt:i4>1048625</vt:i4>
      </vt:variant>
      <vt:variant>
        <vt:i4>218</vt:i4>
      </vt:variant>
      <vt:variant>
        <vt:i4>0</vt:i4>
      </vt:variant>
      <vt:variant>
        <vt:i4>5</vt:i4>
      </vt:variant>
      <vt:variant>
        <vt:lpwstr/>
      </vt:variant>
      <vt:variant>
        <vt:lpwstr>_Toc54542631</vt:lpwstr>
      </vt:variant>
      <vt:variant>
        <vt:i4>1114161</vt:i4>
      </vt:variant>
      <vt:variant>
        <vt:i4>212</vt:i4>
      </vt:variant>
      <vt:variant>
        <vt:i4>0</vt:i4>
      </vt:variant>
      <vt:variant>
        <vt:i4>5</vt:i4>
      </vt:variant>
      <vt:variant>
        <vt:lpwstr/>
      </vt:variant>
      <vt:variant>
        <vt:lpwstr>_Toc54542630</vt:lpwstr>
      </vt:variant>
      <vt:variant>
        <vt:i4>1572912</vt:i4>
      </vt:variant>
      <vt:variant>
        <vt:i4>206</vt:i4>
      </vt:variant>
      <vt:variant>
        <vt:i4>0</vt:i4>
      </vt:variant>
      <vt:variant>
        <vt:i4>5</vt:i4>
      </vt:variant>
      <vt:variant>
        <vt:lpwstr/>
      </vt:variant>
      <vt:variant>
        <vt:lpwstr>_Toc54542629</vt:lpwstr>
      </vt:variant>
      <vt:variant>
        <vt:i4>1638448</vt:i4>
      </vt:variant>
      <vt:variant>
        <vt:i4>200</vt:i4>
      </vt:variant>
      <vt:variant>
        <vt:i4>0</vt:i4>
      </vt:variant>
      <vt:variant>
        <vt:i4>5</vt:i4>
      </vt:variant>
      <vt:variant>
        <vt:lpwstr/>
      </vt:variant>
      <vt:variant>
        <vt:lpwstr>_Toc54542628</vt:lpwstr>
      </vt:variant>
      <vt:variant>
        <vt:i4>1441840</vt:i4>
      </vt:variant>
      <vt:variant>
        <vt:i4>194</vt:i4>
      </vt:variant>
      <vt:variant>
        <vt:i4>0</vt:i4>
      </vt:variant>
      <vt:variant>
        <vt:i4>5</vt:i4>
      </vt:variant>
      <vt:variant>
        <vt:lpwstr/>
      </vt:variant>
      <vt:variant>
        <vt:lpwstr>_Toc54542627</vt:lpwstr>
      </vt:variant>
      <vt:variant>
        <vt:i4>1507376</vt:i4>
      </vt:variant>
      <vt:variant>
        <vt:i4>188</vt:i4>
      </vt:variant>
      <vt:variant>
        <vt:i4>0</vt:i4>
      </vt:variant>
      <vt:variant>
        <vt:i4>5</vt:i4>
      </vt:variant>
      <vt:variant>
        <vt:lpwstr/>
      </vt:variant>
      <vt:variant>
        <vt:lpwstr>_Toc54542626</vt:lpwstr>
      </vt:variant>
      <vt:variant>
        <vt:i4>1310768</vt:i4>
      </vt:variant>
      <vt:variant>
        <vt:i4>182</vt:i4>
      </vt:variant>
      <vt:variant>
        <vt:i4>0</vt:i4>
      </vt:variant>
      <vt:variant>
        <vt:i4>5</vt:i4>
      </vt:variant>
      <vt:variant>
        <vt:lpwstr/>
      </vt:variant>
      <vt:variant>
        <vt:lpwstr>_Toc54542625</vt:lpwstr>
      </vt:variant>
      <vt:variant>
        <vt:i4>1376304</vt:i4>
      </vt:variant>
      <vt:variant>
        <vt:i4>176</vt:i4>
      </vt:variant>
      <vt:variant>
        <vt:i4>0</vt:i4>
      </vt:variant>
      <vt:variant>
        <vt:i4>5</vt:i4>
      </vt:variant>
      <vt:variant>
        <vt:lpwstr/>
      </vt:variant>
      <vt:variant>
        <vt:lpwstr>_Toc54542624</vt:lpwstr>
      </vt:variant>
      <vt:variant>
        <vt:i4>1179696</vt:i4>
      </vt:variant>
      <vt:variant>
        <vt:i4>170</vt:i4>
      </vt:variant>
      <vt:variant>
        <vt:i4>0</vt:i4>
      </vt:variant>
      <vt:variant>
        <vt:i4>5</vt:i4>
      </vt:variant>
      <vt:variant>
        <vt:lpwstr/>
      </vt:variant>
      <vt:variant>
        <vt:lpwstr>_Toc54542623</vt:lpwstr>
      </vt:variant>
      <vt:variant>
        <vt:i4>1245232</vt:i4>
      </vt:variant>
      <vt:variant>
        <vt:i4>164</vt:i4>
      </vt:variant>
      <vt:variant>
        <vt:i4>0</vt:i4>
      </vt:variant>
      <vt:variant>
        <vt:i4>5</vt:i4>
      </vt:variant>
      <vt:variant>
        <vt:lpwstr/>
      </vt:variant>
      <vt:variant>
        <vt:lpwstr>_Toc54542622</vt:lpwstr>
      </vt:variant>
      <vt:variant>
        <vt:i4>1048624</vt:i4>
      </vt:variant>
      <vt:variant>
        <vt:i4>158</vt:i4>
      </vt:variant>
      <vt:variant>
        <vt:i4>0</vt:i4>
      </vt:variant>
      <vt:variant>
        <vt:i4>5</vt:i4>
      </vt:variant>
      <vt:variant>
        <vt:lpwstr/>
      </vt:variant>
      <vt:variant>
        <vt:lpwstr>_Toc54542621</vt:lpwstr>
      </vt:variant>
      <vt:variant>
        <vt:i4>1114160</vt:i4>
      </vt:variant>
      <vt:variant>
        <vt:i4>152</vt:i4>
      </vt:variant>
      <vt:variant>
        <vt:i4>0</vt:i4>
      </vt:variant>
      <vt:variant>
        <vt:i4>5</vt:i4>
      </vt:variant>
      <vt:variant>
        <vt:lpwstr/>
      </vt:variant>
      <vt:variant>
        <vt:lpwstr>_Toc54542620</vt:lpwstr>
      </vt:variant>
      <vt:variant>
        <vt:i4>1572915</vt:i4>
      </vt:variant>
      <vt:variant>
        <vt:i4>146</vt:i4>
      </vt:variant>
      <vt:variant>
        <vt:i4>0</vt:i4>
      </vt:variant>
      <vt:variant>
        <vt:i4>5</vt:i4>
      </vt:variant>
      <vt:variant>
        <vt:lpwstr/>
      </vt:variant>
      <vt:variant>
        <vt:lpwstr>_Toc54542619</vt:lpwstr>
      </vt:variant>
      <vt:variant>
        <vt:i4>1638451</vt:i4>
      </vt:variant>
      <vt:variant>
        <vt:i4>140</vt:i4>
      </vt:variant>
      <vt:variant>
        <vt:i4>0</vt:i4>
      </vt:variant>
      <vt:variant>
        <vt:i4>5</vt:i4>
      </vt:variant>
      <vt:variant>
        <vt:lpwstr/>
      </vt:variant>
      <vt:variant>
        <vt:lpwstr>_Toc54542618</vt:lpwstr>
      </vt:variant>
      <vt:variant>
        <vt:i4>1441843</vt:i4>
      </vt:variant>
      <vt:variant>
        <vt:i4>134</vt:i4>
      </vt:variant>
      <vt:variant>
        <vt:i4>0</vt:i4>
      </vt:variant>
      <vt:variant>
        <vt:i4>5</vt:i4>
      </vt:variant>
      <vt:variant>
        <vt:lpwstr/>
      </vt:variant>
      <vt:variant>
        <vt:lpwstr>_Toc54542617</vt:lpwstr>
      </vt:variant>
      <vt:variant>
        <vt:i4>1507379</vt:i4>
      </vt:variant>
      <vt:variant>
        <vt:i4>128</vt:i4>
      </vt:variant>
      <vt:variant>
        <vt:i4>0</vt:i4>
      </vt:variant>
      <vt:variant>
        <vt:i4>5</vt:i4>
      </vt:variant>
      <vt:variant>
        <vt:lpwstr/>
      </vt:variant>
      <vt:variant>
        <vt:lpwstr>_Toc54542616</vt:lpwstr>
      </vt:variant>
      <vt:variant>
        <vt:i4>1310771</vt:i4>
      </vt:variant>
      <vt:variant>
        <vt:i4>122</vt:i4>
      </vt:variant>
      <vt:variant>
        <vt:i4>0</vt:i4>
      </vt:variant>
      <vt:variant>
        <vt:i4>5</vt:i4>
      </vt:variant>
      <vt:variant>
        <vt:lpwstr/>
      </vt:variant>
      <vt:variant>
        <vt:lpwstr>_Toc54542615</vt:lpwstr>
      </vt:variant>
      <vt:variant>
        <vt:i4>1376307</vt:i4>
      </vt:variant>
      <vt:variant>
        <vt:i4>116</vt:i4>
      </vt:variant>
      <vt:variant>
        <vt:i4>0</vt:i4>
      </vt:variant>
      <vt:variant>
        <vt:i4>5</vt:i4>
      </vt:variant>
      <vt:variant>
        <vt:lpwstr/>
      </vt:variant>
      <vt:variant>
        <vt:lpwstr>_Toc54542614</vt:lpwstr>
      </vt:variant>
      <vt:variant>
        <vt:i4>1179699</vt:i4>
      </vt:variant>
      <vt:variant>
        <vt:i4>110</vt:i4>
      </vt:variant>
      <vt:variant>
        <vt:i4>0</vt:i4>
      </vt:variant>
      <vt:variant>
        <vt:i4>5</vt:i4>
      </vt:variant>
      <vt:variant>
        <vt:lpwstr/>
      </vt:variant>
      <vt:variant>
        <vt:lpwstr>_Toc54542613</vt:lpwstr>
      </vt:variant>
      <vt:variant>
        <vt:i4>1245235</vt:i4>
      </vt:variant>
      <vt:variant>
        <vt:i4>104</vt:i4>
      </vt:variant>
      <vt:variant>
        <vt:i4>0</vt:i4>
      </vt:variant>
      <vt:variant>
        <vt:i4>5</vt:i4>
      </vt:variant>
      <vt:variant>
        <vt:lpwstr/>
      </vt:variant>
      <vt:variant>
        <vt:lpwstr>_Toc54542612</vt:lpwstr>
      </vt:variant>
      <vt:variant>
        <vt:i4>1048627</vt:i4>
      </vt:variant>
      <vt:variant>
        <vt:i4>98</vt:i4>
      </vt:variant>
      <vt:variant>
        <vt:i4>0</vt:i4>
      </vt:variant>
      <vt:variant>
        <vt:i4>5</vt:i4>
      </vt:variant>
      <vt:variant>
        <vt:lpwstr/>
      </vt:variant>
      <vt:variant>
        <vt:lpwstr>_Toc54542611</vt:lpwstr>
      </vt:variant>
      <vt:variant>
        <vt:i4>1114163</vt:i4>
      </vt:variant>
      <vt:variant>
        <vt:i4>92</vt:i4>
      </vt:variant>
      <vt:variant>
        <vt:i4>0</vt:i4>
      </vt:variant>
      <vt:variant>
        <vt:i4>5</vt:i4>
      </vt:variant>
      <vt:variant>
        <vt:lpwstr/>
      </vt:variant>
      <vt:variant>
        <vt:lpwstr>_Toc54542610</vt:lpwstr>
      </vt:variant>
      <vt:variant>
        <vt:i4>1572914</vt:i4>
      </vt:variant>
      <vt:variant>
        <vt:i4>86</vt:i4>
      </vt:variant>
      <vt:variant>
        <vt:i4>0</vt:i4>
      </vt:variant>
      <vt:variant>
        <vt:i4>5</vt:i4>
      </vt:variant>
      <vt:variant>
        <vt:lpwstr/>
      </vt:variant>
      <vt:variant>
        <vt:lpwstr>_Toc54542609</vt:lpwstr>
      </vt:variant>
      <vt:variant>
        <vt:i4>1638450</vt:i4>
      </vt:variant>
      <vt:variant>
        <vt:i4>80</vt:i4>
      </vt:variant>
      <vt:variant>
        <vt:i4>0</vt:i4>
      </vt:variant>
      <vt:variant>
        <vt:i4>5</vt:i4>
      </vt:variant>
      <vt:variant>
        <vt:lpwstr/>
      </vt:variant>
      <vt:variant>
        <vt:lpwstr>_Toc54542608</vt:lpwstr>
      </vt:variant>
      <vt:variant>
        <vt:i4>1441842</vt:i4>
      </vt:variant>
      <vt:variant>
        <vt:i4>74</vt:i4>
      </vt:variant>
      <vt:variant>
        <vt:i4>0</vt:i4>
      </vt:variant>
      <vt:variant>
        <vt:i4>5</vt:i4>
      </vt:variant>
      <vt:variant>
        <vt:lpwstr/>
      </vt:variant>
      <vt:variant>
        <vt:lpwstr>_Toc54542607</vt:lpwstr>
      </vt:variant>
      <vt:variant>
        <vt:i4>1507378</vt:i4>
      </vt:variant>
      <vt:variant>
        <vt:i4>68</vt:i4>
      </vt:variant>
      <vt:variant>
        <vt:i4>0</vt:i4>
      </vt:variant>
      <vt:variant>
        <vt:i4>5</vt:i4>
      </vt:variant>
      <vt:variant>
        <vt:lpwstr/>
      </vt:variant>
      <vt:variant>
        <vt:lpwstr>_Toc54542606</vt:lpwstr>
      </vt:variant>
      <vt:variant>
        <vt:i4>1310770</vt:i4>
      </vt:variant>
      <vt:variant>
        <vt:i4>62</vt:i4>
      </vt:variant>
      <vt:variant>
        <vt:i4>0</vt:i4>
      </vt:variant>
      <vt:variant>
        <vt:i4>5</vt:i4>
      </vt:variant>
      <vt:variant>
        <vt:lpwstr/>
      </vt:variant>
      <vt:variant>
        <vt:lpwstr>_Toc54542605</vt:lpwstr>
      </vt:variant>
      <vt:variant>
        <vt:i4>1376306</vt:i4>
      </vt:variant>
      <vt:variant>
        <vt:i4>56</vt:i4>
      </vt:variant>
      <vt:variant>
        <vt:i4>0</vt:i4>
      </vt:variant>
      <vt:variant>
        <vt:i4>5</vt:i4>
      </vt:variant>
      <vt:variant>
        <vt:lpwstr/>
      </vt:variant>
      <vt:variant>
        <vt:lpwstr>_Toc54542604</vt:lpwstr>
      </vt:variant>
      <vt:variant>
        <vt:i4>1179698</vt:i4>
      </vt:variant>
      <vt:variant>
        <vt:i4>50</vt:i4>
      </vt:variant>
      <vt:variant>
        <vt:i4>0</vt:i4>
      </vt:variant>
      <vt:variant>
        <vt:i4>5</vt:i4>
      </vt:variant>
      <vt:variant>
        <vt:lpwstr/>
      </vt:variant>
      <vt:variant>
        <vt:lpwstr>_Toc54542603</vt:lpwstr>
      </vt:variant>
      <vt:variant>
        <vt:i4>1245234</vt:i4>
      </vt:variant>
      <vt:variant>
        <vt:i4>44</vt:i4>
      </vt:variant>
      <vt:variant>
        <vt:i4>0</vt:i4>
      </vt:variant>
      <vt:variant>
        <vt:i4>5</vt:i4>
      </vt:variant>
      <vt:variant>
        <vt:lpwstr/>
      </vt:variant>
      <vt:variant>
        <vt:lpwstr>_Toc54542602</vt:lpwstr>
      </vt:variant>
      <vt:variant>
        <vt:i4>1048626</vt:i4>
      </vt:variant>
      <vt:variant>
        <vt:i4>38</vt:i4>
      </vt:variant>
      <vt:variant>
        <vt:i4>0</vt:i4>
      </vt:variant>
      <vt:variant>
        <vt:i4>5</vt:i4>
      </vt:variant>
      <vt:variant>
        <vt:lpwstr/>
      </vt:variant>
      <vt:variant>
        <vt:lpwstr>_Toc54542601</vt:lpwstr>
      </vt:variant>
      <vt:variant>
        <vt:i4>1114162</vt:i4>
      </vt:variant>
      <vt:variant>
        <vt:i4>32</vt:i4>
      </vt:variant>
      <vt:variant>
        <vt:i4>0</vt:i4>
      </vt:variant>
      <vt:variant>
        <vt:i4>5</vt:i4>
      </vt:variant>
      <vt:variant>
        <vt:lpwstr/>
      </vt:variant>
      <vt:variant>
        <vt:lpwstr>_Toc54542600</vt:lpwstr>
      </vt:variant>
      <vt:variant>
        <vt:i4>1769531</vt:i4>
      </vt:variant>
      <vt:variant>
        <vt:i4>26</vt:i4>
      </vt:variant>
      <vt:variant>
        <vt:i4>0</vt:i4>
      </vt:variant>
      <vt:variant>
        <vt:i4>5</vt:i4>
      </vt:variant>
      <vt:variant>
        <vt:lpwstr/>
      </vt:variant>
      <vt:variant>
        <vt:lpwstr>_Toc54542599</vt:lpwstr>
      </vt:variant>
      <vt:variant>
        <vt:i4>1703995</vt:i4>
      </vt:variant>
      <vt:variant>
        <vt:i4>20</vt:i4>
      </vt:variant>
      <vt:variant>
        <vt:i4>0</vt:i4>
      </vt:variant>
      <vt:variant>
        <vt:i4>5</vt:i4>
      </vt:variant>
      <vt:variant>
        <vt:lpwstr/>
      </vt:variant>
      <vt:variant>
        <vt:lpwstr>_Toc54542598</vt:lpwstr>
      </vt:variant>
      <vt:variant>
        <vt:i4>1376315</vt:i4>
      </vt:variant>
      <vt:variant>
        <vt:i4>14</vt:i4>
      </vt:variant>
      <vt:variant>
        <vt:i4>0</vt:i4>
      </vt:variant>
      <vt:variant>
        <vt:i4>5</vt:i4>
      </vt:variant>
      <vt:variant>
        <vt:lpwstr/>
      </vt:variant>
      <vt:variant>
        <vt:lpwstr>_Toc54542597</vt:lpwstr>
      </vt:variant>
      <vt:variant>
        <vt:i4>1310779</vt:i4>
      </vt:variant>
      <vt:variant>
        <vt:i4>8</vt:i4>
      </vt:variant>
      <vt:variant>
        <vt:i4>0</vt:i4>
      </vt:variant>
      <vt:variant>
        <vt:i4>5</vt:i4>
      </vt:variant>
      <vt:variant>
        <vt:lpwstr/>
      </vt:variant>
      <vt:variant>
        <vt:lpwstr>_Toc54542596</vt:lpwstr>
      </vt:variant>
      <vt:variant>
        <vt:i4>1507387</vt:i4>
      </vt:variant>
      <vt:variant>
        <vt:i4>2</vt:i4>
      </vt:variant>
      <vt:variant>
        <vt:i4>0</vt:i4>
      </vt:variant>
      <vt:variant>
        <vt:i4>5</vt:i4>
      </vt:variant>
      <vt:variant>
        <vt:lpwstr/>
      </vt:variant>
      <vt:variant>
        <vt:lpwstr>_Toc54542595</vt:lpwstr>
      </vt:variant>
      <vt:variant>
        <vt:i4>6422592</vt:i4>
      </vt:variant>
      <vt:variant>
        <vt:i4>6</vt:i4>
      </vt:variant>
      <vt:variant>
        <vt:i4>0</vt:i4>
      </vt:variant>
      <vt:variant>
        <vt:i4>5</vt:i4>
      </vt:variant>
      <vt:variant>
        <vt:lpwstr>mailto:ldurand@juniper.net</vt:lpwstr>
      </vt:variant>
      <vt:variant>
        <vt:lpwstr/>
      </vt:variant>
      <vt:variant>
        <vt:i4>6422592</vt:i4>
      </vt:variant>
      <vt:variant>
        <vt:i4>3</vt:i4>
      </vt:variant>
      <vt:variant>
        <vt:i4>0</vt:i4>
      </vt:variant>
      <vt:variant>
        <vt:i4>5</vt:i4>
      </vt:variant>
      <vt:variant>
        <vt:lpwstr>mailto:ldurand@juniper.net</vt:lpwstr>
      </vt:variant>
      <vt:variant>
        <vt:lpwstr/>
      </vt:variant>
      <vt:variant>
        <vt:i4>6422592</vt:i4>
      </vt:variant>
      <vt:variant>
        <vt:i4>0</vt:i4>
      </vt:variant>
      <vt:variant>
        <vt:i4>0</vt:i4>
      </vt:variant>
      <vt:variant>
        <vt:i4>5</vt:i4>
      </vt:variant>
      <vt:variant>
        <vt:lpwstr>mailto:ldurand@juniper.net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Contrail DPDK day one</dc:title>
  <dc:subject/>
  <dc:creator>Ping Song</dc:creator>
  <cp:keywords/>
  <cp:lastModifiedBy>Patrick Ames</cp:lastModifiedBy>
  <cp:revision>10</cp:revision>
  <dcterms:created xsi:type="dcterms:W3CDTF">2020-11-03T02:03:00Z</dcterms:created>
  <dcterms:modified xsi:type="dcterms:W3CDTF">2020-11-10T16:21:00Z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2020-09-18</vt:lpwstr>
  </property>
  <property fmtid="{D5CDD505-2E9C-101B-9397-08002B2CF9AE}" pid="3" name="subtitle">
    <vt:lpwstr>SDN overview&lt;/phrase&gt;&lt;/emphasis&gt;</vt:lpwstr>
  </property>
  <property fmtid="{D5CDD505-2E9C-101B-9397-08002B2CF9AE}" pid="4" name="MSIP_Label_0633b888-ae0d-4341-a75f-06e04137d755_Enabled">
    <vt:lpwstr>true</vt:lpwstr>
  </property>
  <property fmtid="{D5CDD505-2E9C-101B-9397-08002B2CF9AE}" pid="5" name="MSIP_Label_0633b888-ae0d-4341-a75f-06e04137d755_SetDate">
    <vt:lpwstr>2020-10-29T15:52:58Z</vt:lpwstr>
  </property>
  <property fmtid="{D5CDD505-2E9C-101B-9397-08002B2CF9AE}" pid="6" name="MSIP_Label_0633b888-ae0d-4341-a75f-06e04137d755_Method">
    <vt:lpwstr>Standard</vt:lpwstr>
  </property>
  <property fmtid="{D5CDD505-2E9C-101B-9397-08002B2CF9AE}" pid="7" name="MSIP_Label_0633b888-ae0d-4341-a75f-06e04137d755_Name">
    <vt:lpwstr>0633b888-ae0d-4341-a75f-06e04137d755</vt:lpwstr>
  </property>
  <property fmtid="{D5CDD505-2E9C-101B-9397-08002B2CF9AE}" pid="8" name="MSIP_Label_0633b888-ae0d-4341-a75f-06e04137d755_SiteId">
    <vt:lpwstr>bea78b3c-4cdb-4130-854a-1d193232e5f4</vt:lpwstr>
  </property>
  <property fmtid="{D5CDD505-2E9C-101B-9397-08002B2CF9AE}" pid="9" name="MSIP_Label_0633b888-ae0d-4341-a75f-06e04137d755_ActionId">
    <vt:lpwstr>ea48a086-a6b7-4855-bb91-c50e1d93f680</vt:lpwstr>
  </property>
  <property fmtid="{D5CDD505-2E9C-101B-9397-08002B2CF9AE}" pid="10" name="MSIP_Label_0633b888-ae0d-4341-a75f-06e04137d755_ContentBits">
    <vt:lpwstr>2</vt:lpwstr>
  </property>
</Properties>
</file>