
<file path=[Content_Types].xml><?xml version="1.0" encoding="utf-8"?>
<Types xmlns="http://schemas.openxmlformats.org/package/2006/content-types">
  <Default Extension="emf" ContentType="image/emf;base64"/>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base64"/>
  <Override PartName="/word/media/image4.png" ContentType="image/png;base64"/>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B093B" w:rsidRDefault="00294C40">
      <w:pPr>
        <w:pStyle w:val="Title"/>
        <w:jc w:val="left"/>
        <w:pPrChange w:id="0" w:author="Patrick Ames" w:date="2020-11-10T13:17:00Z">
          <w:pPr>
            <w:pStyle w:val="Title"/>
          </w:pPr>
        </w:pPrChange>
      </w:pPr>
      <w:r>
        <w:t xml:space="preserve">Chapter </w:t>
      </w:r>
      <w:r w:rsidR="001C0BA2">
        <w:t>5</w:t>
      </w:r>
    </w:p>
    <w:p w:rsidR="009B093B" w:rsidRDefault="007E59F7">
      <w:pPr>
        <w:pStyle w:val="Subtitle"/>
        <w:jc w:val="left"/>
        <w:pPrChange w:id="1" w:author="Patrick Ames" w:date="2020-11-10T13:17:00Z">
          <w:pPr>
            <w:pStyle w:val="Subtitle"/>
          </w:pPr>
        </w:pPrChange>
      </w:pPr>
      <w:del w:id="2" w:author="Patrick Ames" w:date="2020-11-10T13:17:00Z">
        <w:r w:rsidDel="00294C40">
          <w:delText xml:space="preserve">contrail </w:delText>
        </w:r>
      </w:del>
      <w:ins w:id="3" w:author="Patrick Ames" w:date="2020-11-10T13:17:00Z">
        <w:r w:rsidR="00294C40">
          <w:t xml:space="preserve">Contrail </w:t>
        </w:r>
      </w:ins>
      <w:del w:id="4" w:author="Patrick Ames" w:date="2020-11-10T13:17:00Z">
        <w:r w:rsidDel="00294C40">
          <w:delText xml:space="preserve">networking </w:delText>
        </w:r>
      </w:del>
      <w:ins w:id="5" w:author="Patrick Ames" w:date="2020-11-10T13:17:00Z">
        <w:r w:rsidR="00294C40">
          <w:t xml:space="preserve">Networking </w:t>
        </w:r>
      </w:ins>
      <w:r>
        <w:t xml:space="preserve">and </w:t>
      </w:r>
      <w:del w:id="6" w:author="Patrick Ames" w:date="2020-11-10T13:17:00Z">
        <w:r w:rsidDel="00294C40">
          <w:delText xml:space="preserve">test </w:delText>
        </w:r>
      </w:del>
      <w:ins w:id="7" w:author="Patrick Ames" w:date="2020-11-10T13:17:00Z">
        <w:r w:rsidR="00294C40">
          <w:t>Test T</w:t>
        </w:r>
      </w:ins>
      <w:del w:id="8" w:author="Patrick Ames" w:date="2020-11-10T13:17:00Z">
        <w:r w:rsidDel="00294C40">
          <w:delText>t</w:delText>
        </w:r>
      </w:del>
      <w:r>
        <w:t xml:space="preserve">ools </w:t>
      </w:r>
      <w:ins w:id="9" w:author="Patrick Ames" w:date="2020-11-10T13:17:00Z">
        <w:r w:rsidR="00294C40">
          <w:t>I</w:t>
        </w:r>
      </w:ins>
      <w:del w:id="10" w:author="Patrick Ames" w:date="2020-11-10T13:17:00Z">
        <w:r w:rsidDel="00294C40">
          <w:delText>i</w:delText>
        </w:r>
      </w:del>
      <w:r>
        <w:t>nstallation</w:t>
      </w:r>
    </w:p>
    <w:p w:rsidR="009B093B" w:rsidDel="00294C40" w:rsidRDefault="007E59F7">
      <w:pPr>
        <w:pStyle w:val="Date"/>
        <w:rPr>
          <w:del w:id="11" w:author="Patrick Ames" w:date="2020-11-10T13:17:00Z"/>
        </w:rPr>
      </w:pPr>
      <w:del w:id="12" w:author="Patrick Ames" w:date="2020-11-10T13:17:00Z">
        <w:r w:rsidDel="00294C40">
          <w:delText>2020-11-02</w:delText>
        </w:r>
      </w:del>
    </w:p>
    <w:p w:rsidR="009B093B" w:rsidDel="00294C40" w:rsidRDefault="009B093B">
      <w:pPr>
        <w:pStyle w:val="Heading1"/>
        <w:rPr>
          <w:del w:id="13" w:author="Patrick Ames" w:date="2020-11-10T13:17:00Z"/>
        </w:rPr>
      </w:pPr>
    </w:p>
    <w:p w:rsidR="009B093B" w:rsidRDefault="007E59F7">
      <w:pPr>
        <w:pStyle w:val="FirstParagraph"/>
      </w:pPr>
      <w:del w:id="14" w:author="Patrick Ames" w:date="2020-11-11T07:36:00Z">
        <w:r w:rsidDel="003961B8">
          <w:delText>In</w:delText>
        </w:r>
      </w:del>
      <w:ins w:id="15" w:author="Patrick Ames" w:date="2020-11-11T07:36:00Z">
        <w:r w:rsidR="003961B8">
          <w:t>The</w:t>
        </w:r>
      </w:ins>
      <w:r>
        <w:t xml:space="preserve"> previous chapters</w:t>
      </w:r>
      <w:del w:id="16" w:author="Patrick Ames" w:date="2020-11-11T07:36:00Z">
        <w:r w:rsidDel="003961B8">
          <w:delText>, we</w:delText>
        </w:r>
      </w:del>
      <w:r>
        <w:t xml:space="preserve"> have gone through most </w:t>
      </w:r>
      <w:ins w:id="17" w:author="Patrick Ames" w:date="2020-11-11T07:36:00Z">
        <w:r w:rsidR="003961B8">
          <w:t xml:space="preserve">of the </w:t>
        </w:r>
      </w:ins>
      <w:r>
        <w:t>important topics about SDN and DPDK in general, DPDK vRouter architectures, vRouter packet processing details</w:t>
      </w:r>
      <w:ins w:id="18" w:author="Patrick Ames" w:date="2020-11-11T07:36:00Z">
        <w:r w:rsidR="003961B8">
          <w:t>,</w:t>
        </w:r>
      </w:ins>
      <w:r>
        <w:t xml:space="preserve"> and so on. When you read these topics you may wonder how to get a running </w:t>
      </w:r>
      <w:del w:id="19" w:author="Patrick Ames" w:date="2020-11-11T07:36:00Z">
        <w:r w:rsidDel="003961B8">
          <w:delText xml:space="preserve">contrail </w:delText>
        </w:r>
      </w:del>
      <w:ins w:id="20" w:author="Patrick Ames" w:date="2020-11-11T07:36:00Z">
        <w:r w:rsidR="003961B8">
          <w:t xml:space="preserve">Contrail </w:t>
        </w:r>
      </w:ins>
      <w:r>
        <w:t xml:space="preserve">networking environment with a few DPDK </w:t>
      </w:r>
      <w:proofErr w:type="spellStart"/>
      <w:r>
        <w:t>vRouters</w:t>
      </w:r>
      <w:proofErr w:type="spellEnd"/>
      <w:r>
        <w:t xml:space="preserve"> in it, so you can play around, test those theories and familiarize yourself about what you’ve learned. Indeed, those topics are important, unfortunately they are by themselves not so straightforward, so even after we’ve put great effort to illustrate, some of them may still sound confusing, especially when you get down to the implementation details.</w:t>
      </w:r>
    </w:p>
    <w:p w:rsidR="009B093B" w:rsidRDefault="007E59F7">
      <w:pPr>
        <w:pStyle w:val="BodyText"/>
      </w:pPr>
      <w:del w:id="21" w:author="Patrick Ames" w:date="2020-11-11T07:37:00Z">
        <w:r w:rsidDel="003961B8">
          <w:delText>In t</w:delText>
        </w:r>
      </w:del>
      <w:ins w:id="22" w:author="Patrick Ames" w:date="2020-11-11T07:37:00Z">
        <w:r w:rsidR="003961B8">
          <w:t>T</w:t>
        </w:r>
      </w:ins>
      <w:r>
        <w:t>his chapter</w:t>
      </w:r>
      <w:del w:id="23" w:author="Patrick Ames" w:date="2020-11-11T07:37:00Z">
        <w:r w:rsidDel="003961B8">
          <w:delText>, we will</w:delText>
        </w:r>
      </w:del>
      <w:r>
        <w:t xml:space="preserve"> mostly focus</w:t>
      </w:r>
      <w:ins w:id="24" w:author="Patrick Ames" w:date="2020-11-11T07:37:00Z">
        <w:r w:rsidR="003961B8">
          <w:t>es</w:t>
        </w:r>
      </w:ins>
      <w:r>
        <w:t xml:space="preserve"> on </w:t>
      </w:r>
      <w:del w:id="25" w:author="Patrick Ames" w:date="2020-11-11T07:37:00Z">
        <w:r w:rsidDel="003961B8">
          <w:delText xml:space="preserve">the </w:delText>
        </w:r>
      </w:del>
      <w:r>
        <w:t>hands-on</w:t>
      </w:r>
      <w:del w:id="26" w:author="Patrick Ames" w:date="2020-11-11T07:37:00Z">
        <w:r w:rsidDel="003961B8">
          <w:delText>s and</w:delText>
        </w:r>
      </w:del>
      <w:r>
        <w:t xml:space="preserve"> lab testing</w:t>
      </w:r>
      <w:del w:id="27" w:author="Patrick Ames" w:date="2020-11-11T07:37:00Z">
        <w:r w:rsidDel="003961B8">
          <w:delText>s</w:delText>
        </w:r>
      </w:del>
      <w:r>
        <w:t xml:space="preserve"> to verify some of the most important DPDK vRouter concepts and working mechanisms.</w:t>
      </w:r>
    </w:p>
    <w:p w:rsidR="009B093B" w:rsidRDefault="007E59F7">
      <w:pPr>
        <w:numPr>
          <w:ilvl w:val="0"/>
          <w:numId w:val="2"/>
        </w:numPr>
      </w:pPr>
      <w:r>
        <w:t xml:space="preserve">We’ll start from introducing steps we’ve used to install </w:t>
      </w:r>
      <w:del w:id="28" w:author="Patrick Ames" w:date="2020-11-11T07:38:00Z">
        <w:r w:rsidDel="003961B8">
          <w:delText xml:space="preserve">a </w:delText>
        </w:r>
      </w:del>
      <w:ins w:id="29" w:author="Patrick Ames" w:date="2020-11-11T07:38:00Z">
        <w:r w:rsidR="003961B8">
          <w:t xml:space="preserve">the </w:t>
        </w:r>
      </w:ins>
      <w:r>
        <w:t xml:space="preserve">latest version of </w:t>
      </w:r>
      <w:del w:id="30" w:author="Patrick Ames" w:date="2020-11-11T07:38:00Z">
        <w:r w:rsidDel="003961B8">
          <w:delText xml:space="preserve">contrail </w:delText>
        </w:r>
      </w:del>
      <w:ins w:id="31" w:author="Patrick Ames" w:date="2020-11-11T07:38:00Z">
        <w:r w:rsidR="003961B8">
          <w:t xml:space="preserve">Contrail </w:t>
        </w:r>
      </w:ins>
      <w:r>
        <w:t>networking cluster.</w:t>
      </w:r>
    </w:p>
    <w:p w:rsidR="009B093B" w:rsidRDefault="007E59F7">
      <w:pPr>
        <w:numPr>
          <w:ilvl w:val="0"/>
          <w:numId w:val="2"/>
        </w:numPr>
      </w:pPr>
      <w:r>
        <w:t xml:space="preserve">On top of </w:t>
      </w:r>
      <w:del w:id="32" w:author="Patrick Ames" w:date="2020-11-11T07:38:00Z">
        <w:r w:rsidDel="003961B8">
          <w:delText>it</w:delText>
        </w:r>
      </w:del>
      <w:ins w:id="33" w:author="Patrick Ames" w:date="2020-11-11T07:38:00Z">
        <w:r w:rsidR="003961B8">
          <w:t>that</w:t>
        </w:r>
      </w:ins>
      <w:r>
        <w:t xml:space="preserve">, </w:t>
      </w:r>
      <w:del w:id="34" w:author="Patrick Ames" w:date="2020-11-11T07:38:00Z">
        <w:r w:rsidDel="003961B8">
          <w:delText xml:space="preserve">we </w:delText>
        </w:r>
      </w:del>
      <w:ins w:id="35" w:author="Patrick Ames" w:date="2020-11-11T07:38:00Z">
        <w:r w:rsidR="003961B8">
          <w:t xml:space="preserve">you’ll </w:t>
        </w:r>
      </w:ins>
      <w:r>
        <w:t>start to build a testing environment. That includes a few VMs running OPENFV PROX software. On each VM, based on its role, the PROX software is configured as either a traffic generator or a traffic receiver.</w:t>
      </w:r>
    </w:p>
    <w:p w:rsidR="009B093B" w:rsidRDefault="007E59F7">
      <w:pPr>
        <w:numPr>
          <w:ilvl w:val="0"/>
          <w:numId w:val="2"/>
        </w:numPr>
      </w:pPr>
      <w:r>
        <w:t xml:space="preserve">We’ll </w:t>
      </w:r>
      <w:del w:id="36" w:author="Patrick Ames" w:date="2020-11-11T07:38:00Z">
        <w:r w:rsidDel="003961B8">
          <w:delText xml:space="preserve">go ahead to </w:delText>
        </w:r>
      </w:del>
      <w:r>
        <w:t>introduce some of the commonly used DPDK tools, scripts</w:t>
      </w:r>
      <w:ins w:id="37" w:author="Patrick Ames" w:date="2020-11-11T07:38:00Z">
        <w:r w:rsidR="003961B8">
          <w:t>,</w:t>
        </w:r>
      </w:ins>
      <w:r>
        <w:t xml:space="preserve"> and log entries </w:t>
      </w:r>
      <w:del w:id="38" w:author="Patrick Ames" w:date="2020-11-11T07:38:00Z">
        <w:r w:rsidDel="003961B8">
          <w:delText xml:space="preserve">that </w:delText>
        </w:r>
      </w:del>
      <w:ins w:id="39" w:author="Patrick Ames" w:date="2020-11-11T07:38:00Z">
        <w:r w:rsidR="003961B8">
          <w:t xml:space="preserve">to </w:t>
        </w:r>
      </w:ins>
      <w:r>
        <w:t xml:space="preserve">provides useful information to help </w:t>
      </w:r>
      <w:del w:id="40" w:author="Patrick Ames" w:date="2020-11-11T07:39:00Z">
        <w:r w:rsidDel="003961B8">
          <w:delText xml:space="preserve">us </w:delText>
        </w:r>
      </w:del>
      <w:ins w:id="41" w:author="Patrick Ames" w:date="2020-11-11T07:39:00Z">
        <w:r w:rsidR="003961B8">
          <w:t xml:space="preserve">you </w:t>
        </w:r>
      </w:ins>
      <w:r>
        <w:t xml:space="preserve">understand how things run in </w:t>
      </w:r>
      <w:ins w:id="42" w:author="Patrick Ames" w:date="2020-11-11T07:39:00Z">
        <w:r w:rsidR="003961B8">
          <w:t xml:space="preserve">a </w:t>
        </w:r>
      </w:ins>
      <w:r>
        <w:t>DPDK environment.</w:t>
      </w:r>
    </w:p>
    <w:p w:rsidR="009B093B" w:rsidRDefault="007E59F7">
      <w:pPr>
        <w:numPr>
          <w:ilvl w:val="0"/>
          <w:numId w:val="2"/>
        </w:numPr>
      </w:pPr>
      <w:r>
        <w:t xml:space="preserve">In the end, we’ll go over some case studies. We use PROX and rapid we’ve installed to start different traffic patterns in </w:t>
      </w:r>
      <w:del w:id="43" w:author="Patrick Ames" w:date="2020-11-11T07:39:00Z">
        <w:r w:rsidDel="003961B8">
          <w:delText xml:space="preserve">our </w:delText>
        </w:r>
      </w:del>
      <w:ins w:id="44" w:author="Patrick Ames" w:date="2020-11-11T07:39:00Z">
        <w:r w:rsidR="003961B8">
          <w:t xml:space="preserve">the </w:t>
        </w:r>
      </w:ins>
      <w:r>
        <w:t>setup, and then use DPDK tools to analyze what we are seeing.</w:t>
      </w:r>
    </w:p>
    <w:p w:rsidR="009B093B" w:rsidRDefault="007E59F7">
      <w:pPr>
        <w:pStyle w:val="FirstParagraph"/>
      </w:pPr>
      <w:r>
        <w:t xml:space="preserve">After reading this chapter, you will have a deeper </w:t>
      </w:r>
      <w:del w:id="45" w:author="Patrick Ames" w:date="2020-11-11T07:40:00Z">
        <w:r w:rsidDel="003961B8">
          <w:delText xml:space="preserve">and concrete </w:delText>
        </w:r>
      </w:del>
      <w:r>
        <w:t xml:space="preserve">understanding </w:t>
      </w:r>
      <w:del w:id="46" w:author="Patrick Ames" w:date="2020-11-11T07:40:00Z">
        <w:r w:rsidDel="003961B8">
          <w:delText xml:space="preserve">to </w:delText>
        </w:r>
      </w:del>
      <w:ins w:id="47" w:author="Patrick Ames" w:date="2020-11-11T07:40:00Z">
        <w:r w:rsidR="003961B8">
          <w:t xml:space="preserve">of </w:t>
        </w:r>
      </w:ins>
      <w:del w:id="48" w:author="Patrick Ames" w:date="2020-11-11T07:40:00Z">
        <w:r w:rsidDel="003961B8">
          <w:delText xml:space="preserve">the </w:delText>
        </w:r>
      </w:del>
      <w:r>
        <w:t xml:space="preserve">some of the main concepts </w:t>
      </w:r>
      <w:del w:id="49" w:author="Patrick Ames" w:date="2020-11-11T07:40:00Z">
        <w:r w:rsidDel="003961B8">
          <w:delText>we’ve</w:delText>
        </w:r>
      </w:del>
      <w:r>
        <w:t xml:space="preserve"> covered in this book. </w:t>
      </w:r>
      <w:del w:id="50" w:author="Patrick Ames" w:date="2020-11-11T07:40:00Z">
        <w:r w:rsidDel="003961B8">
          <w:delText xml:space="preserve">We’ll </w:delText>
        </w:r>
      </w:del>
      <w:ins w:id="51" w:author="Patrick Ames" w:date="2020-11-11T07:40:00Z">
        <w:r w:rsidR="003961B8">
          <w:t xml:space="preserve">Let’s </w:t>
        </w:r>
      </w:ins>
      <w:r>
        <w:t xml:space="preserve">start with </w:t>
      </w:r>
      <w:del w:id="52" w:author="Patrick Ames" w:date="2020-11-11T07:40:00Z">
        <w:r w:rsidDel="003961B8">
          <w:delText xml:space="preserve">the contrail </w:delText>
        </w:r>
      </w:del>
      <w:ins w:id="53" w:author="Patrick Ames" w:date="2020-11-11T07:40:00Z">
        <w:r w:rsidR="003961B8">
          <w:t xml:space="preserve">Contrail </w:t>
        </w:r>
      </w:ins>
      <w:r>
        <w:t>installation.</w:t>
      </w:r>
    </w:p>
    <w:p w:rsidR="009B093B" w:rsidRDefault="007E59F7">
      <w:pPr>
        <w:pStyle w:val="Heading1"/>
      </w:pPr>
      <w:bookmarkStart w:id="54" w:name="X82a322082ce8aca17fe328441282c68a2faf2f3"/>
      <w:del w:id="55" w:author="Patrick Ames" w:date="2020-11-11T07:40:00Z">
        <w:r w:rsidDel="003961B8">
          <w:delText xml:space="preserve">contrail </w:delText>
        </w:r>
      </w:del>
      <w:ins w:id="56" w:author="Patrick Ames" w:date="2020-11-11T07:40:00Z">
        <w:r w:rsidR="003961B8">
          <w:t>Contrail I</w:t>
        </w:r>
      </w:ins>
      <w:del w:id="57" w:author="Patrick Ames" w:date="2020-11-11T07:40:00Z">
        <w:r w:rsidDel="003961B8">
          <w:delText>i</w:delText>
        </w:r>
      </w:del>
      <w:r>
        <w:t>nstallation</w:t>
      </w:r>
      <w:bookmarkEnd w:id="54"/>
    </w:p>
    <w:p w:rsidR="009B093B" w:rsidRDefault="007E59F7">
      <w:pPr>
        <w:pStyle w:val="Heading2"/>
      </w:pPr>
      <w:bookmarkStart w:id="58" w:name="X96b15877ba177f8dfee661de6827077f8f55624"/>
      <w:r>
        <w:t>contrail installation methods</w:t>
      </w:r>
      <w:bookmarkEnd w:id="58"/>
    </w:p>
    <w:p w:rsidR="009B093B" w:rsidRDefault="007E59F7">
      <w:pPr>
        <w:pStyle w:val="FirstParagraph"/>
      </w:pPr>
      <w:del w:id="59" w:author="Patrick Ames" w:date="2020-11-11T07:40:00Z">
        <w:r w:rsidDel="003961B8">
          <w:delText>In this book, w</w:delText>
        </w:r>
      </w:del>
      <w:ins w:id="60" w:author="Patrick Ames" w:date="2020-11-11T07:40:00Z">
        <w:r w:rsidR="003961B8">
          <w:t>W</w:t>
        </w:r>
      </w:ins>
      <w:r>
        <w:t xml:space="preserve">e’ve been focusing on </w:t>
      </w:r>
      <w:ins w:id="61" w:author="Patrick Ames" w:date="2020-11-11T07:40:00Z">
        <w:r w:rsidR="003961B8">
          <w:t xml:space="preserve">the </w:t>
        </w:r>
      </w:ins>
      <w:r>
        <w:t xml:space="preserve">DPDK vRouter that runs in each individual compute node, which basically runs in a relatively standalone mode. </w:t>
      </w:r>
      <w:del w:id="62" w:author="Patrick Ames" w:date="2020-11-11T07:41:00Z">
        <w:r w:rsidRPr="003961B8" w:rsidDel="003961B8">
          <w:rPr>
            <w:bCs/>
          </w:rPr>
          <w:delText>b</w:delText>
        </w:r>
        <w:r w:rsidDel="003961B8">
          <w:delText xml:space="preserve">ut </w:delText>
        </w:r>
      </w:del>
      <w:ins w:id="63" w:author="Patrick Ames" w:date="2020-11-11T07:41:00Z">
        <w:r w:rsidR="003961B8">
          <w:rPr>
            <w:bCs/>
          </w:rPr>
          <w:t>B</w:t>
        </w:r>
        <w:r w:rsidR="003961B8">
          <w:t xml:space="preserve">ut </w:t>
        </w:r>
      </w:ins>
      <w:r>
        <w:t xml:space="preserve">if you look at </w:t>
      </w:r>
      <w:ins w:id="64" w:author="Patrick Ames" w:date="2020-11-11T07:41:00Z">
        <w:r w:rsidR="003961B8">
          <w:t xml:space="preserve">the </w:t>
        </w:r>
      </w:ins>
      <w:r>
        <w:t xml:space="preserve">forwarding plane as a whole, </w:t>
      </w:r>
      <w:del w:id="65" w:author="Patrick Ames" w:date="2020-11-11T07:41:00Z">
        <w:r w:rsidDel="003961B8">
          <w:delText xml:space="preserve">they </w:delText>
        </w:r>
      </w:del>
      <w:ins w:id="66" w:author="Patrick Ames" w:date="2020-11-11T07:41:00Z">
        <w:r w:rsidR="003961B8">
          <w:t xml:space="preserve">those nodes </w:t>
        </w:r>
      </w:ins>
      <w:r>
        <w:t>are actually a distributed system. In fact</w:t>
      </w:r>
      <w:ins w:id="67" w:author="Patrick Ames" w:date="2020-11-11T07:41:00Z">
        <w:r w:rsidR="003961B8">
          <w:t>,</w:t>
        </w:r>
      </w:ins>
      <w:r>
        <w:t xml:space="preserve"> as we’ve briefed in </w:t>
      </w:r>
      <w:del w:id="68" w:author="Patrick Ames" w:date="2020-11-11T07:41:00Z">
        <w:r w:rsidDel="003961B8">
          <w:delText xml:space="preserve">chapter </w:delText>
        </w:r>
      </w:del>
      <w:ins w:id="69" w:author="Patrick Ames" w:date="2020-11-11T07:41:00Z">
        <w:r w:rsidR="003961B8">
          <w:t xml:space="preserve">Chapter </w:t>
        </w:r>
      </w:ins>
      <w:r>
        <w:t>1, the whole TF cluster is a complex distributed system involving a lot more different software modules</w:t>
      </w:r>
      <w:ins w:id="70" w:author="Patrick Ames" w:date="2020-11-11T07:41:00Z">
        <w:r w:rsidR="003961B8">
          <w:t>,</w:t>
        </w:r>
      </w:ins>
      <w:r>
        <w:t xml:space="preserve"> especially in control plane. Again, each of the software module</w:t>
      </w:r>
      <w:ins w:id="71" w:author="Patrick Ames" w:date="2020-11-11T07:41:00Z">
        <w:r w:rsidR="003961B8">
          <w:t>s</w:t>
        </w:r>
      </w:ins>
      <w:r>
        <w:t xml:space="preserve"> can be a completely different distributed system by </w:t>
      </w:r>
      <w:r>
        <w:lastRenderedPageBreak/>
        <w:t xml:space="preserve">themselves. The </w:t>
      </w:r>
      <w:del w:id="72" w:author="Patrick Ames" w:date="2020-11-11T07:42:00Z">
        <w:r w:rsidDel="003961B8">
          <w:delText xml:space="preserve">cassandra </w:delText>
        </w:r>
      </w:del>
      <w:ins w:id="73" w:author="Patrick Ames" w:date="2020-11-11T07:42:00Z">
        <w:r w:rsidR="003961B8">
          <w:t xml:space="preserve">Cassandra </w:t>
        </w:r>
      </w:ins>
      <w:r>
        <w:t xml:space="preserve">database that </w:t>
      </w:r>
      <w:ins w:id="74" w:author="Patrick Ames" w:date="2020-11-11T07:42:00Z">
        <w:r w:rsidR="003961B8">
          <w:t xml:space="preserve">the </w:t>
        </w:r>
      </w:ins>
      <w:r>
        <w:t>TF cluster uses is one such example. Explaining and understanding details about how things works in distributed system is never easy, and so is the installation process. It won’t be a surprise if you run into some installation issues in your lab. Generally speaking, it is always much more efficient to follow a detailed, ver</w:t>
      </w:r>
      <w:ins w:id="75" w:author="Patrick Ames" w:date="2020-11-11T07:42:00Z">
        <w:r w:rsidR="003961B8">
          <w:t>i</w:t>
        </w:r>
      </w:ins>
      <w:r>
        <w:t>fied process with step</w:t>
      </w:r>
      <w:ins w:id="76" w:author="Patrick Ames" w:date="2020-11-11T07:42:00Z">
        <w:r w:rsidR="003961B8">
          <w:t>-</w:t>
        </w:r>
      </w:ins>
      <w:del w:id="77" w:author="Patrick Ames" w:date="2020-11-11T07:42:00Z">
        <w:r w:rsidDel="003961B8">
          <w:delText xml:space="preserve"> </w:delText>
        </w:r>
      </w:del>
      <w:r>
        <w:t>by</w:t>
      </w:r>
      <w:ins w:id="78" w:author="Patrick Ames" w:date="2020-11-11T07:42:00Z">
        <w:r w:rsidR="003961B8">
          <w:t>-</w:t>
        </w:r>
      </w:ins>
      <w:del w:id="79" w:author="Patrick Ames" w:date="2020-11-11T07:42:00Z">
        <w:r w:rsidDel="003961B8">
          <w:delText xml:space="preserve"> </w:delText>
        </w:r>
      </w:del>
      <w:r>
        <w:t xml:space="preserve">step instructions to </w:t>
      </w:r>
      <w:del w:id="80" w:author="Patrick Ames" w:date="2020-11-11T07:42:00Z">
        <w:r w:rsidRPr="003961B8" w:rsidDel="003961B8">
          <w:rPr>
            <w:i/>
            <w:iCs/>
            <w:rPrChange w:id="81" w:author="Patrick Ames" w:date="2020-11-11T07:42:00Z">
              <w:rPr/>
            </w:rPrChange>
          </w:rPr>
          <w:delText>"</w:delText>
        </w:r>
      </w:del>
      <w:r w:rsidRPr="003961B8">
        <w:rPr>
          <w:i/>
          <w:iCs/>
          <w:rPrChange w:id="82" w:author="Patrick Ames" w:date="2020-11-11T07:42:00Z">
            <w:rPr/>
          </w:rPrChange>
        </w:rPr>
        <w:t>avoid</w:t>
      </w:r>
      <w:del w:id="83" w:author="Patrick Ames" w:date="2020-11-11T07:42:00Z">
        <w:r w:rsidRPr="003961B8" w:rsidDel="003961B8">
          <w:rPr>
            <w:i/>
            <w:iCs/>
            <w:rPrChange w:id="84" w:author="Patrick Ames" w:date="2020-11-11T07:42:00Z">
              <w:rPr/>
            </w:rPrChange>
          </w:rPr>
          <w:delText>"</w:delText>
        </w:r>
      </w:del>
      <w:r>
        <w:t xml:space="preserve"> the issues, than starting with a </w:t>
      </w:r>
      <w:del w:id="85" w:author="Patrick Ames" w:date="2020-11-11T07:42:00Z">
        <w:r w:rsidRPr="003961B8" w:rsidDel="003961B8">
          <w:rPr>
            <w:i/>
            <w:iCs/>
            <w:rPrChange w:id="86" w:author="Patrick Ames" w:date="2020-11-11T07:42:00Z">
              <w:rPr/>
            </w:rPrChange>
          </w:rPr>
          <w:delText>"</w:delText>
        </w:r>
      </w:del>
      <w:r w:rsidRPr="003961B8">
        <w:rPr>
          <w:i/>
          <w:iCs/>
          <w:rPrChange w:id="87" w:author="Patrick Ames" w:date="2020-11-11T07:42:00Z">
            <w:rPr/>
          </w:rPrChange>
        </w:rPr>
        <w:t>try-and-see</w:t>
      </w:r>
      <w:del w:id="88" w:author="Patrick Ames" w:date="2020-11-11T07:42:00Z">
        <w:r w:rsidRPr="003961B8" w:rsidDel="003961B8">
          <w:rPr>
            <w:i/>
            <w:iCs/>
            <w:rPrChange w:id="89" w:author="Patrick Ames" w:date="2020-11-11T07:42:00Z">
              <w:rPr/>
            </w:rPrChange>
          </w:rPr>
          <w:delText>"</w:delText>
        </w:r>
      </w:del>
      <w:r>
        <w:t xml:space="preserve"> mode and then try to fix the issues.</w:t>
      </w:r>
    </w:p>
    <w:p w:rsidR="009B093B" w:rsidRDefault="007E59F7">
      <w:pPr>
        <w:pStyle w:val="BodyText"/>
      </w:pPr>
      <w:r>
        <w:t xml:space="preserve">Currently, </w:t>
      </w:r>
      <w:ins w:id="90" w:author="Patrick Ames" w:date="2020-11-11T07:42:00Z">
        <w:r w:rsidR="003961B8">
          <w:t xml:space="preserve">the </w:t>
        </w:r>
      </w:ins>
      <w:r>
        <w:t>TF cluster has been widely integrated with many majority deployment systems and platforms. Therefore</w:t>
      </w:r>
      <w:ins w:id="91" w:author="Patrick Ames" w:date="2020-11-11T07:43:00Z">
        <w:r w:rsidR="003961B8">
          <w:t>,</w:t>
        </w:r>
      </w:ins>
      <w:r>
        <w:t xml:space="preserve"> depending on your env</w:t>
      </w:r>
      <w:ins w:id="92" w:author="Patrick Ames" w:date="2020-11-11T07:43:00Z">
        <w:r w:rsidR="003961B8">
          <w:t>ir</w:t>
        </w:r>
      </w:ins>
      <w:del w:id="93" w:author="Patrick Ames" w:date="2020-11-11T07:43:00Z">
        <w:r w:rsidDel="003961B8">
          <w:delText>ri</w:delText>
        </w:r>
      </w:del>
      <w:r>
        <w:t>onment</w:t>
      </w:r>
      <w:ins w:id="94" w:author="Patrick Ames" w:date="2020-11-11T07:43:00Z">
        <w:r w:rsidR="003961B8">
          <w:t xml:space="preserve">, </w:t>
        </w:r>
      </w:ins>
      <w:del w:id="95" w:author="Patrick Ames" w:date="2020-11-11T07:43:00Z">
        <w:r w:rsidDel="003961B8">
          <w:delText xml:space="preserve"> </w:delText>
        </w:r>
      </w:del>
      <w:r>
        <w:t xml:space="preserve">there can be totally different ways of installing </w:t>
      </w:r>
      <w:ins w:id="96" w:author="Patrick Ames" w:date="2020-11-11T07:43:00Z">
        <w:r w:rsidR="003961B8">
          <w:t>th</w:t>
        </w:r>
      </w:ins>
      <w:ins w:id="97" w:author="Patrick Ames" w:date="2020-11-11T14:08:00Z">
        <w:r w:rsidR="004A7FE5">
          <w:t>e</w:t>
        </w:r>
      </w:ins>
      <w:ins w:id="98" w:author="Patrick Ames" w:date="2020-11-11T07:43:00Z">
        <w:r w:rsidR="003961B8">
          <w:t xml:space="preserve"> </w:t>
        </w:r>
      </w:ins>
      <w:del w:id="99" w:author="Patrick Ames" w:date="2020-11-11T07:43:00Z">
        <w:r w:rsidDel="003961B8">
          <w:delText xml:space="preserve">contrail </w:delText>
        </w:r>
      </w:del>
      <w:ins w:id="100" w:author="Patrick Ames" w:date="2020-11-11T07:43:00Z">
        <w:r w:rsidR="003961B8">
          <w:t xml:space="preserve">Contrail </w:t>
        </w:r>
      </w:ins>
      <w:r>
        <w:t xml:space="preserve">system. Here is </w:t>
      </w:r>
      <w:proofErr w:type="spellStart"/>
      <w:r>
        <w:t>a</w:t>
      </w:r>
      <w:proofErr w:type="spellEnd"/>
      <w:r>
        <w:t xml:space="preserve"> incomplete list of currently supported installation methods:</w:t>
      </w:r>
    </w:p>
    <w:p w:rsidR="009B093B" w:rsidRDefault="007E59F7">
      <w:pPr>
        <w:numPr>
          <w:ilvl w:val="0"/>
          <w:numId w:val="3"/>
        </w:numPr>
      </w:pPr>
      <w:r>
        <w:t xml:space="preserve">Installing Contrail with OpenStack and </w:t>
      </w:r>
      <w:proofErr w:type="spellStart"/>
      <w:r>
        <w:t>Kolla</w:t>
      </w:r>
      <w:proofErr w:type="spellEnd"/>
      <w:r>
        <w:t xml:space="preserve"> Ansible</w:t>
      </w:r>
    </w:p>
    <w:p w:rsidR="009B093B" w:rsidRDefault="007E59F7">
      <w:pPr>
        <w:numPr>
          <w:ilvl w:val="0"/>
          <w:numId w:val="3"/>
        </w:numPr>
      </w:pPr>
      <w:r>
        <w:t>Installing Contrail with RHOSP</w:t>
      </w:r>
    </w:p>
    <w:p w:rsidR="009B093B" w:rsidRDefault="007E59F7">
      <w:pPr>
        <w:numPr>
          <w:ilvl w:val="0"/>
          <w:numId w:val="3"/>
        </w:numPr>
      </w:pPr>
      <w:r>
        <w:t>Installing Kubernetes Contrail Cluster using the Contrail Command UI</w:t>
      </w:r>
    </w:p>
    <w:p w:rsidR="009B093B" w:rsidRDefault="007E59F7">
      <w:pPr>
        <w:numPr>
          <w:ilvl w:val="0"/>
          <w:numId w:val="3"/>
        </w:numPr>
      </w:pPr>
      <w:r>
        <w:t xml:space="preserve">Installing and Provisioning Contrail VMware </w:t>
      </w:r>
      <w:proofErr w:type="spellStart"/>
      <w:r>
        <w:t>vRealize</w:t>
      </w:r>
      <w:proofErr w:type="spellEnd"/>
      <w:r>
        <w:t xml:space="preserve"> Orchestrator Plugin</w:t>
      </w:r>
    </w:p>
    <w:p w:rsidR="009B093B" w:rsidRDefault="007E59F7">
      <w:pPr>
        <w:numPr>
          <w:ilvl w:val="0"/>
          <w:numId w:val="3"/>
        </w:numPr>
      </w:pPr>
      <w:r>
        <w:t>Installing a Standalone Red Hat OpenShift Container Platform 3.11 Cluster with Contrail Using Contrail OpenShift Deployer</w:t>
      </w:r>
    </w:p>
    <w:p w:rsidR="009B093B" w:rsidRDefault="007E59F7">
      <w:pPr>
        <w:numPr>
          <w:ilvl w:val="0"/>
          <w:numId w:val="3"/>
        </w:numPr>
      </w:pPr>
      <w:r>
        <w:t>Installing a Nested Red Hat OpenShift Container Platform 3.11 Cluster Using Contrail Ansible Deployer</w:t>
      </w:r>
    </w:p>
    <w:p w:rsidR="009B093B" w:rsidRDefault="007E59F7">
      <w:pPr>
        <w:numPr>
          <w:ilvl w:val="0"/>
          <w:numId w:val="3"/>
        </w:numPr>
      </w:pPr>
      <w:r>
        <w:t xml:space="preserve">Installing Contrail with OpenStack or </w:t>
      </w:r>
      <w:ins w:id="101" w:author="Patrick Ames" w:date="2020-11-11T07:46:00Z">
        <w:r w:rsidR="009750A9">
          <w:t>K</w:t>
        </w:r>
      </w:ins>
      <w:del w:id="102" w:author="Patrick Ames" w:date="2020-11-11T07:45:00Z">
        <w:r w:rsidDel="00E80BFE">
          <w:delText>k</w:delText>
        </w:r>
      </w:del>
      <w:r>
        <w:t xml:space="preserve">ubernetes by </w:t>
      </w:r>
      <w:del w:id="103" w:author="Patrick Ames" w:date="2020-11-11T07:46:00Z">
        <w:r w:rsidDel="009750A9">
          <w:delText xml:space="preserve">Using </w:delText>
        </w:r>
      </w:del>
      <w:ins w:id="104" w:author="Patrick Ames" w:date="2020-11-11T07:46:00Z">
        <w:r w:rsidR="009750A9">
          <w:t xml:space="preserve">using </w:t>
        </w:r>
      </w:ins>
      <w:r>
        <w:t>Juju Charms</w:t>
      </w:r>
    </w:p>
    <w:p w:rsidR="009B093B" w:rsidRDefault="007E59F7">
      <w:pPr>
        <w:pStyle w:val="FirstParagraph"/>
      </w:pPr>
      <w:r>
        <w:t xml:space="preserve">For example, </w:t>
      </w:r>
      <w:ins w:id="105" w:author="Patrick Ames" w:date="2020-11-11T07:46:00Z">
        <w:r w:rsidR="00F54A8E">
          <w:t xml:space="preserve">in </w:t>
        </w:r>
      </w:ins>
      <w:r>
        <w:t xml:space="preserve">the second method, you can install </w:t>
      </w:r>
      <w:del w:id="106" w:author="Patrick Ames" w:date="2020-11-11T07:46:00Z">
        <w:r w:rsidDel="00F54A8E">
          <w:delText xml:space="preserve">contrail </w:delText>
        </w:r>
      </w:del>
      <w:ins w:id="107" w:author="Patrick Ames" w:date="2020-11-11T07:46:00Z">
        <w:r w:rsidR="00F54A8E">
          <w:t xml:space="preserve">Contrail </w:t>
        </w:r>
      </w:ins>
      <w:r>
        <w:t xml:space="preserve">with </w:t>
      </w:r>
      <w:proofErr w:type="spellStart"/>
      <w:r>
        <w:t>Redhat</w:t>
      </w:r>
      <w:proofErr w:type="spellEnd"/>
      <w:r>
        <w:t xml:space="preserve"> </w:t>
      </w:r>
      <w:del w:id="108" w:author="Patrick Ames" w:date="2020-11-11T07:46:00Z">
        <w:r w:rsidDel="00F54A8E">
          <w:delText xml:space="preserve">openstack </w:delText>
        </w:r>
      </w:del>
      <w:ins w:id="109" w:author="Patrick Ames" w:date="2020-11-11T07:46:00Z">
        <w:r w:rsidR="00F54A8E">
          <w:t xml:space="preserve">OpenStack </w:t>
        </w:r>
      </w:ins>
      <w:r>
        <w:t>platform director 13 (</w:t>
      </w:r>
      <w:proofErr w:type="spellStart"/>
      <w:r>
        <w:t>RHOSPd</w:t>
      </w:r>
      <w:proofErr w:type="spellEnd"/>
      <w:r>
        <w:t xml:space="preserve">), which is a toolset based on the OpenStack project </w:t>
      </w:r>
      <w:proofErr w:type="spellStart"/>
      <w:r>
        <w:t>TripleO</w:t>
      </w:r>
      <w:proofErr w:type="spellEnd"/>
      <w:r>
        <w:t xml:space="preserve"> (OOO, </w:t>
      </w:r>
      <w:ins w:id="110" w:author="Patrick Ames" w:date="2020-11-11T07:53:00Z">
        <w:r w:rsidR="00F54A8E">
          <w:t xml:space="preserve">or </w:t>
        </w:r>
      </w:ins>
      <w:r>
        <w:t>OpenStack on OpenStack). A</w:t>
      </w:r>
      <w:del w:id="111" w:author="Patrick Ames" w:date="2020-11-11T07:54:00Z">
        <w:r w:rsidDel="00F54A8E">
          <w:delText>n</w:delText>
        </w:r>
      </w:del>
      <w:r>
        <w:t xml:space="preserve"> TF environment built out of </w:t>
      </w:r>
      <w:proofErr w:type="spellStart"/>
      <w:r>
        <w:t>RHOSPd</w:t>
      </w:r>
      <w:proofErr w:type="spellEnd"/>
      <w:r>
        <w:t xml:space="preserve"> uses concepts of </w:t>
      </w:r>
      <w:proofErr w:type="spellStart"/>
      <w:r w:rsidRPr="00F54A8E">
        <w:rPr>
          <w:rStyle w:val="VerbatimChar"/>
          <w:i/>
          <w:iCs/>
          <w:rPrChange w:id="112" w:author="Patrick Ames" w:date="2020-11-11T07:54:00Z">
            <w:rPr>
              <w:rStyle w:val="VerbatimChar"/>
            </w:rPr>
          </w:rPrChange>
        </w:rPr>
        <w:t>undercloud</w:t>
      </w:r>
      <w:proofErr w:type="spellEnd"/>
      <w:r>
        <w:t xml:space="preserve"> and </w:t>
      </w:r>
      <w:r w:rsidRPr="00F54A8E">
        <w:rPr>
          <w:rStyle w:val="VerbatimChar"/>
          <w:i/>
          <w:iCs/>
          <w:rPrChange w:id="113" w:author="Patrick Ames" w:date="2020-11-11T07:54:00Z">
            <w:rPr>
              <w:rStyle w:val="VerbatimChar"/>
            </w:rPr>
          </w:rPrChange>
        </w:rPr>
        <w:t>overcloud</w:t>
      </w:r>
      <w:r>
        <w:t xml:space="preserve">. </w:t>
      </w:r>
      <w:r w:rsidRPr="00F54A8E">
        <w:t xml:space="preserve">Basically </w:t>
      </w:r>
      <w:proofErr w:type="spellStart"/>
      <w:r w:rsidRPr="00F54A8E">
        <w:rPr>
          <w:rPrChange w:id="114" w:author="Patrick Ames" w:date="2020-11-11T07:54:00Z">
            <w:rPr>
              <w:rStyle w:val="VerbatimChar"/>
            </w:rPr>
          </w:rPrChange>
        </w:rPr>
        <w:t>undercloud</w:t>
      </w:r>
      <w:proofErr w:type="spellEnd"/>
      <w:r w:rsidRPr="00F54A8E">
        <w:t xml:space="preserve"> is a single server containing complete OpenStack components, whose role is just to deploy and manage an </w:t>
      </w:r>
      <w:r w:rsidRPr="00F54A8E">
        <w:rPr>
          <w:rPrChange w:id="115" w:author="Patrick Ames" w:date="2020-11-11T07:54:00Z">
            <w:rPr>
              <w:rStyle w:val="VerbatimChar"/>
            </w:rPr>
          </w:rPrChange>
        </w:rPr>
        <w:t>overcloud</w:t>
      </w:r>
      <w:r w:rsidRPr="00F54A8E">
        <w:t xml:space="preserve">, which is a tenant-facing environment that hosts the </w:t>
      </w:r>
      <w:del w:id="116" w:author="Patrick Ames" w:date="2020-11-11T07:54:00Z">
        <w:r w:rsidRPr="00F54A8E" w:rsidDel="00F54A8E">
          <w:rPr>
            <w:i/>
            <w:iCs/>
            <w:rPrChange w:id="117" w:author="Patrick Ames" w:date="2020-11-11T07:54:00Z">
              <w:rPr/>
            </w:rPrChange>
          </w:rPr>
          <w:delText>"</w:delText>
        </w:r>
      </w:del>
      <w:r w:rsidRPr="00F54A8E">
        <w:rPr>
          <w:i/>
          <w:iCs/>
          <w:rPrChange w:id="118" w:author="Patrick Ames" w:date="2020-11-11T07:54:00Z">
            <w:rPr/>
          </w:rPrChange>
        </w:rPr>
        <w:t>resulting</w:t>
      </w:r>
      <w:del w:id="119" w:author="Patrick Ames" w:date="2020-11-11T07:54:00Z">
        <w:r w:rsidRPr="00F54A8E" w:rsidDel="00F54A8E">
          <w:rPr>
            <w:i/>
            <w:iCs/>
            <w:rPrChange w:id="120" w:author="Patrick Ames" w:date="2020-11-11T07:54:00Z">
              <w:rPr/>
            </w:rPrChange>
          </w:rPr>
          <w:delText>"</w:delText>
        </w:r>
      </w:del>
      <w:r w:rsidRPr="00F54A8E">
        <w:t xml:space="preserve"> </w:t>
      </w:r>
      <w:del w:id="121" w:author="Patrick Ames" w:date="2020-11-11T07:54:00Z">
        <w:r w:rsidRPr="00F54A8E" w:rsidDel="00F54A8E">
          <w:delText xml:space="preserve">openstack </w:delText>
        </w:r>
      </w:del>
      <w:ins w:id="122" w:author="Patrick Ames" w:date="2020-11-11T07:54:00Z">
        <w:r w:rsidR="00F54A8E">
          <w:t>O</w:t>
        </w:r>
        <w:r w:rsidR="00F54A8E" w:rsidRPr="00F54A8E">
          <w:t>pen</w:t>
        </w:r>
        <w:r w:rsidR="00F54A8E">
          <w:t>S</w:t>
        </w:r>
        <w:r w:rsidR="00F54A8E" w:rsidRPr="00F54A8E">
          <w:t xml:space="preserve">tack </w:t>
        </w:r>
      </w:ins>
      <w:r w:rsidRPr="00F54A8E">
        <w:t>and TF nodes. This deployment is currently used by many major service providers in production.</w:t>
      </w:r>
    </w:p>
    <w:p w:rsidR="009B093B" w:rsidRDefault="007E59F7">
      <w:pPr>
        <w:pStyle w:val="BodyText"/>
      </w:pPr>
      <w:r>
        <w:t xml:space="preserve">However, the installation process of such a deployment involves the understanding of </w:t>
      </w:r>
      <w:proofErr w:type="spellStart"/>
      <w:r>
        <w:t>RHOSPd</w:t>
      </w:r>
      <w:proofErr w:type="spellEnd"/>
      <w:r>
        <w:t xml:space="preserve">, </w:t>
      </w:r>
      <w:proofErr w:type="spellStart"/>
      <w:r>
        <w:t>TripleO</w:t>
      </w:r>
      <w:proofErr w:type="spellEnd"/>
      <w:r>
        <w:t>, and of lots of different types of network</w:t>
      </w:r>
      <w:del w:id="123" w:author="Patrick Ames" w:date="2020-11-11T07:55:00Z">
        <w:r w:rsidDel="00F54A8E">
          <w:delText>s</w:delText>
        </w:r>
      </w:del>
      <w:r>
        <w:t xml:space="preserve"> isolation topologies, which add many </w:t>
      </w:r>
      <w:del w:id="124" w:author="Patrick Ames" w:date="2020-11-11T07:55:00Z">
        <w:r w:rsidDel="00F54A8E">
          <w:delText>uncessary</w:delText>
        </w:r>
      </w:del>
      <w:ins w:id="125" w:author="Patrick Ames" w:date="2020-11-11T07:55:00Z">
        <w:r w:rsidR="00F54A8E">
          <w:t>unnecessary</w:t>
        </w:r>
      </w:ins>
      <w:r>
        <w:t xml:space="preserve"> complexities to our lab setup. In this section, we’ll give a detail steps about the first method - installing </w:t>
      </w:r>
      <w:del w:id="126" w:author="Patrick Ames" w:date="2020-11-11T07:55:00Z">
        <w:r w:rsidDel="00F54A8E">
          <w:delText xml:space="preserve">contrail </w:delText>
        </w:r>
      </w:del>
      <w:ins w:id="127" w:author="Patrick Ames" w:date="2020-11-11T07:55:00Z">
        <w:r w:rsidR="00F54A8E">
          <w:t xml:space="preserve">Contrail </w:t>
        </w:r>
      </w:ins>
      <w:r>
        <w:t xml:space="preserve">with </w:t>
      </w:r>
      <w:proofErr w:type="spellStart"/>
      <w:r>
        <w:t>openstack</w:t>
      </w:r>
      <w:proofErr w:type="spellEnd"/>
      <w:r>
        <w:t xml:space="preserve"> and </w:t>
      </w:r>
      <w:del w:id="128" w:author="Patrick Ames" w:date="2020-11-11T07:55:00Z">
        <w:r w:rsidDel="00F54A8E">
          <w:delText xml:space="preserve">kolla </w:delText>
        </w:r>
      </w:del>
      <w:proofErr w:type="spellStart"/>
      <w:ins w:id="129" w:author="Patrick Ames" w:date="2020-11-11T07:55:00Z">
        <w:r w:rsidR="00F54A8E">
          <w:t>Kolla</w:t>
        </w:r>
        <w:proofErr w:type="spellEnd"/>
        <w:r w:rsidR="00F54A8E">
          <w:t xml:space="preserve"> </w:t>
        </w:r>
      </w:ins>
      <w:del w:id="130" w:author="Patrick Ames" w:date="2020-11-11T07:55:00Z">
        <w:r w:rsidDel="00F54A8E">
          <w:delText>ansible</w:delText>
        </w:r>
      </w:del>
      <w:ins w:id="131" w:author="Patrick Ames" w:date="2020-11-11T07:55:00Z">
        <w:r w:rsidR="00F54A8E">
          <w:t>Ansible</w:t>
        </w:r>
      </w:ins>
      <w:r>
        <w:t>.</w:t>
      </w:r>
    </w:p>
    <w:p w:rsidR="009B093B" w:rsidRDefault="007E59F7">
      <w:pPr>
        <w:pStyle w:val="BodyText"/>
      </w:pPr>
      <w:proofErr w:type="spellStart"/>
      <w:r>
        <w:t>Kolla</w:t>
      </w:r>
      <w:proofErr w:type="spellEnd"/>
      <w:r>
        <w:t xml:space="preserve"> is an OpenStack project which provides tools to build container images for OpenStack services. </w:t>
      </w:r>
      <w:proofErr w:type="spellStart"/>
      <w:r>
        <w:t>Kolla</w:t>
      </w:r>
      <w:proofErr w:type="spellEnd"/>
      <w:r>
        <w:t xml:space="preserve"> Ansible provides Ansible playbooks to deploy the </w:t>
      </w:r>
      <w:proofErr w:type="spellStart"/>
      <w:r>
        <w:t>Kolla</w:t>
      </w:r>
      <w:proofErr w:type="spellEnd"/>
      <w:r>
        <w:t xml:space="preserve"> images. The </w:t>
      </w:r>
      <w:r w:rsidRPr="00F54A8E">
        <w:rPr>
          <w:i/>
          <w:iCs/>
          <w:rPrChange w:id="132" w:author="Patrick Ames" w:date="2020-11-11T07:55:00Z">
            <w:rPr/>
          </w:rPrChange>
        </w:rPr>
        <w:t>contrail-</w:t>
      </w:r>
      <w:proofErr w:type="spellStart"/>
      <w:r w:rsidRPr="00F54A8E">
        <w:rPr>
          <w:i/>
          <w:iCs/>
          <w:rPrChange w:id="133" w:author="Patrick Ames" w:date="2020-11-11T07:55:00Z">
            <w:rPr/>
          </w:rPrChange>
        </w:rPr>
        <w:t>kolla</w:t>
      </w:r>
      <w:proofErr w:type="spellEnd"/>
      <w:r w:rsidRPr="00F54A8E">
        <w:rPr>
          <w:i/>
          <w:iCs/>
          <w:rPrChange w:id="134" w:author="Patrick Ames" w:date="2020-11-11T07:55:00Z">
            <w:rPr/>
          </w:rPrChange>
        </w:rPr>
        <w:t>-ansible</w:t>
      </w:r>
      <w:r>
        <w:t xml:space="preserve"> playbook works in conjunction with contrail-ansible-deployer to install OpenStack and Contrail Networking containers.</w:t>
      </w:r>
    </w:p>
    <w:p w:rsidR="009B093B" w:rsidDel="00267E16" w:rsidRDefault="007E59F7">
      <w:pPr>
        <w:pStyle w:val="Heading2"/>
        <w:rPr>
          <w:del w:id="135" w:author="Patrick Ames" w:date="2020-11-11T07:56:00Z"/>
        </w:rPr>
      </w:pPr>
      <w:bookmarkStart w:id="136" w:name="Xa425f9425cfd2c8446c84961b9ca631eb5bf6ee"/>
      <w:del w:id="137" w:author="Patrick Ames" w:date="2020-11-11T07:56:00Z">
        <w:r w:rsidDel="00267E16">
          <w:lastRenderedPageBreak/>
          <w:delText>cluster diagram</w:delText>
        </w:r>
        <w:bookmarkEnd w:id="136"/>
      </w:del>
    </w:p>
    <w:p w:rsidR="009B093B" w:rsidRDefault="007E59F7">
      <w:pPr>
        <w:pStyle w:val="CaptionedFigure"/>
        <w:rPr>
          <w:ins w:id="138" w:author="Patrick Ames" w:date="2020-11-11T07:56:00Z"/>
        </w:rPr>
      </w:pPr>
      <w:r>
        <w:rPr>
          <w:noProof/>
        </w:rPr>
        <w:drawing>
          <wp:inline distT="0" distB="0" distL="0" distR="0">
            <wp:extent cx="5334000" cy="4547384"/>
            <wp:effectExtent l="0" t="0" r="0" b="0"/>
            <wp:docPr id="1" name="Picture" descr="contrail DPDK vRouter test b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p>
    <w:p w:rsidR="00267E16" w:rsidRDefault="00F54A8E" w:rsidP="00267E16">
      <w:pPr>
        <w:pStyle w:val="ImageCaption"/>
        <w:rPr>
          <w:ins w:id="139" w:author="Patrick Ames" w:date="2020-11-11T07:56:00Z"/>
        </w:rPr>
      </w:pPr>
      <w:ins w:id="140" w:author="Patrick Ames" w:date="2020-11-11T07:56:00Z">
        <w:r>
          <w:t>Figure 5.1</w:t>
        </w:r>
        <w:r>
          <w:tab/>
          <w:t xml:space="preserve"> </w:t>
        </w:r>
        <w:r w:rsidR="00267E16">
          <w:t xml:space="preserve">The Contrail DPDK vRouter </w:t>
        </w:r>
      </w:ins>
      <w:ins w:id="141" w:author="Patrick Ames" w:date="2020-11-11T07:57:00Z">
        <w:r w:rsidR="00267E16">
          <w:t>T</w:t>
        </w:r>
      </w:ins>
      <w:ins w:id="142" w:author="Patrick Ames" w:date="2020-11-11T07:56:00Z">
        <w:r w:rsidR="00267E16">
          <w:t xml:space="preserve">est </w:t>
        </w:r>
      </w:ins>
      <w:ins w:id="143" w:author="Patrick Ames" w:date="2020-11-11T07:57:00Z">
        <w:r w:rsidR="00267E16">
          <w:t>B</w:t>
        </w:r>
      </w:ins>
      <w:ins w:id="144" w:author="Patrick Ames" w:date="2020-11-11T07:56:00Z">
        <w:r w:rsidR="00267E16">
          <w:t>ed</w:t>
        </w:r>
      </w:ins>
    </w:p>
    <w:p w:rsidR="00F54A8E" w:rsidDel="00267E16" w:rsidRDefault="00F54A8E">
      <w:pPr>
        <w:pStyle w:val="CaptionedFigure"/>
        <w:rPr>
          <w:del w:id="145" w:author="Patrick Ames" w:date="2020-11-11T07:57:00Z"/>
        </w:rPr>
      </w:pPr>
    </w:p>
    <w:p w:rsidR="009B093B" w:rsidDel="00267E16" w:rsidRDefault="007E59F7">
      <w:pPr>
        <w:pStyle w:val="ImageCaption"/>
        <w:rPr>
          <w:del w:id="146" w:author="Patrick Ames" w:date="2020-11-11T07:57:00Z"/>
        </w:rPr>
      </w:pPr>
      <w:del w:id="147" w:author="Patrick Ames" w:date="2020-11-11T07:57:00Z">
        <w:r w:rsidDel="00267E16">
          <w:delText>contrail DPDK vRouter test bed</w:delText>
        </w:r>
      </w:del>
    </w:p>
    <w:p w:rsidR="009B093B" w:rsidRDefault="007E59F7">
      <w:pPr>
        <w:pStyle w:val="Heading2"/>
      </w:pPr>
      <w:bookmarkStart w:id="148" w:name="X3075175fa641994dac22c574814ff26c13ae604"/>
      <w:del w:id="149" w:author="Patrick Ames" w:date="2020-11-11T07:57:00Z">
        <w:r w:rsidDel="00267E16">
          <w:delText>c</w:delText>
        </w:r>
      </w:del>
      <w:ins w:id="150" w:author="Patrick Ames" w:date="2020-11-11T07:57:00Z">
        <w:r w:rsidR="00267E16">
          <w:t>C</w:t>
        </w:r>
      </w:ins>
      <w:r>
        <w:t xml:space="preserve">onfigure </w:t>
      </w:r>
      <w:del w:id="151" w:author="Patrick Ames" w:date="2020-11-11T07:57:00Z">
        <w:r w:rsidDel="00267E16">
          <w:delText xml:space="preserve">bond </w:delText>
        </w:r>
      </w:del>
      <w:ins w:id="152" w:author="Patrick Ames" w:date="2020-11-11T07:57:00Z">
        <w:r w:rsidR="00267E16">
          <w:t xml:space="preserve">Bond </w:t>
        </w:r>
      </w:ins>
      <w:r>
        <w:t xml:space="preserve">and </w:t>
      </w:r>
      <w:del w:id="153" w:author="Patrick Ames" w:date="2020-11-11T07:57:00Z">
        <w:r w:rsidDel="00267E16">
          <w:delText>vlan</w:delText>
        </w:r>
      </w:del>
      <w:bookmarkEnd w:id="148"/>
      <w:proofErr w:type="spellStart"/>
      <w:ins w:id="154" w:author="Patrick Ames" w:date="2020-11-11T07:57:00Z">
        <w:r w:rsidR="00267E16">
          <w:t>Vlan</w:t>
        </w:r>
      </w:ins>
      <w:proofErr w:type="spellEnd"/>
    </w:p>
    <w:p w:rsidR="009B093B" w:rsidRDefault="007E59F7">
      <w:pPr>
        <w:pStyle w:val="FirstParagraph"/>
      </w:pPr>
      <w:r>
        <w:t xml:space="preserve">To enable bond interface in centos, under </w:t>
      </w:r>
      <w:r>
        <w:rPr>
          <w:rStyle w:val="VerbatimChar"/>
        </w:rPr>
        <w:t>/</w:t>
      </w:r>
      <w:proofErr w:type="spellStart"/>
      <w:r>
        <w:rPr>
          <w:rStyle w:val="VerbatimChar"/>
        </w:rPr>
        <w:t>etc</w:t>
      </w:r>
      <w:proofErr w:type="spellEnd"/>
      <w:r>
        <w:rPr>
          <w:rStyle w:val="VerbatimChar"/>
        </w:rPr>
        <w:t>/</w:t>
      </w:r>
      <w:proofErr w:type="spellStart"/>
      <w:r>
        <w:rPr>
          <w:rStyle w:val="VerbatimChar"/>
        </w:rPr>
        <w:t>sysconfig</w:t>
      </w:r>
      <w:proofErr w:type="spellEnd"/>
      <w:r>
        <w:rPr>
          <w:rStyle w:val="VerbatimChar"/>
        </w:rPr>
        <w:t>/network-scripts/</w:t>
      </w:r>
      <w:r>
        <w:t xml:space="preserve"> of all </w:t>
      </w:r>
      <w:ins w:id="155" w:author="Patrick Ames" w:date="2020-11-11T07:57:00Z">
        <w:r w:rsidR="00267E16">
          <w:t xml:space="preserve">the </w:t>
        </w:r>
      </w:ins>
      <w:r>
        <w:t xml:space="preserve">nodes where </w:t>
      </w:r>
      <w:ins w:id="156" w:author="Patrick Ames" w:date="2020-11-11T07:57:00Z">
        <w:r w:rsidR="00267E16">
          <w:t xml:space="preserve">the </w:t>
        </w:r>
      </w:ins>
      <w:r>
        <w:t>bond interface is needed, add these configuration files:</w:t>
      </w:r>
    </w:p>
    <w:tbl>
      <w:tblPr>
        <w:tblStyle w:val="Table"/>
        <w:tblW w:w="5000" w:type="pct"/>
        <w:tblLook w:val="07E0" w:firstRow="1" w:lastRow="1" w:firstColumn="1" w:lastColumn="1" w:noHBand="1" w:noVBand="1"/>
      </w:tblPr>
      <w:tblGrid>
        <w:gridCol w:w="5737"/>
        <w:gridCol w:w="3119"/>
      </w:tblGrid>
      <w:tr w:rsidR="009B093B">
        <w:tc>
          <w:tcPr>
            <w:tcW w:w="0" w:type="auto"/>
            <w:tcBorders>
              <w:bottom w:val="single" w:sz="0" w:space="0" w:color="auto"/>
            </w:tcBorders>
            <w:vAlign w:val="bottom"/>
          </w:tcPr>
          <w:p w:rsidR="009B093B" w:rsidRDefault="007E59F7">
            <w:pPr>
              <w:pStyle w:val="Compact"/>
            </w:pPr>
            <w:r>
              <w:t>bond</w:t>
            </w:r>
          </w:p>
        </w:tc>
        <w:tc>
          <w:tcPr>
            <w:tcW w:w="0" w:type="auto"/>
            <w:tcBorders>
              <w:bottom w:val="single" w:sz="0" w:space="0" w:color="auto"/>
            </w:tcBorders>
            <w:vAlign w:val="bottom"/>
          </w:tcPr>
          <w:p w:rsidR="009B093B" w:rsidRDefault="007E59F7">
            <w:pPr>
              <w:pStyle w:val="Compact"/>
            </w:pPr>
            <w:r>
              <w:t>members</w:t>
            </w:r>
          </w:p>
        </w:tc>
      </w:tr>
      <w:tr w:rsidR="009B093B">
        <w:tc>
          <w:tcPr>
            <w:tcW w:w="0" w:type="auto"/>
          </w:tcPr>
          <w:p w:rsidR="009B093B" w:rsidRDefault="007E59F7">
            <w:pPr>
              <w:pStyle w:val="SourceCode"/>
            </w:pPr>
            <w:r>
              <w:rPr>
                <w:rStyle w:val="NormalTok"/>
              </w:rPr>
              <w:t xml:space="preserve">$ </w:t>
            </w:r>
            <w:r>
              <w:rPr>
                <w:rStyle w:val="FunctionTok"/>
              </w:rPr>
              <w:t>cat</w:t>
            </w:r>
            <w:r>
              <w:rPr>
                <w:rStyle w:val="NormalTok"/>
              </w:rPr>
              <w:t xml:space="preserve"> ifcfg-bond0</w:t>
            </w:r>
            <w:r>
              <w:br/>
            </w:r>
            <w:r>
              <w:rPr>
                <w:rStyle w:val="VariableTok"/>
              </w:rPr>
              <w:t>SUBCHANNELS=</w:t>
            </w:r>
            <w:r>
              <w:rPr>
                <w:rStyle w:val="NormalTok"/>
              </w:rPr>
              <w:t>1,2,3</w:t>
            </w:r>
            <w:r>
              <w:br/>
            </w:r>
            <w:r>
              <w:rPr>
                <w:rStyle w:val="VariableTok"/>
              </w:rPr>
              <w:t>NM_CONTROLLED=</w:t>
            </w:r>
            <w:r>
              <w:rPr>
                <w:rStyle w:val="NormalTok"/>
              </w:rPr>
              <w:t>no</w:t>
            </w:r>
            <w:r>
              <w:br/>
            </w:r>
            <w:r>
              <w:rPr>
                <w:rStyle w:val="VariableTok"/>
              </w:rPr>
              <w:t>BOOTPROTO=</w:t>
            </w:r>
            <w:r>
              <w:rPr>
                <w:rStyle w:val="NormalTok"/>
              </w:rPr>
              <w:t>none</w:t>
            </w:r>
            <w:r>
              <w:br/>
            </w:r>
            <w:r>
              <w:rPr>
                <w:rStyle w:val="VariableTok"/>
              </w:rPr>
              <w:t>BONDING_OPTS=</w:t>
            </w:r>
            <w:proofErr w:type="spellStart"/>
            <w:del w:id="157" w:author="Patrick Ames" w:date="2020-11-11T13:23:00Z">
              <w:r w:rsidDel="00601950">
                <w:rPr>
                  <w:rStyle w:val="StringTok"/>
                </w:rPr>
                <w:delText>"</w:delText>
              </w:r>
            </w:del>
            <w:r>
              <w:rPr>
                <w:rStyle w:val="StringTok"/>
              </w:rPr>
              <w:t>miimon</w:t>
            </w:r>
            <w:proofErr w:type="spellEnd"/>
            <w:r>
              <w:rPr>
                <w:rStyle w:val="StringTok"/>
              </w:rPr>
              <w:t xml:space="preserve">=100 mode=802.3ad </w:t>
            </w:r>
            <w:proofErr w:type="spellStart"/>
            <w:r>
              <w:rPr>
                <w:rStyle w:val="StringTok"/>
              </w:rPr>
              <w:t>xmit_hash_policy</w:t>
            </w:r>
            <w:proofErr w:type="spellEnd"/>
            <w:r>
              <w:rPr>
                <w:rStyle w:val="StringTok"/>
              </w:rPr>
              <w:t>=layer3+4</w:t>
            </w:r>
            <w:del w:id="158" w:author="Patrick Ames" w:date="2020-11-11T13:23:00Z">
              <w:r w:rsidDel="00601950">
                <w:rPr>
                  <w:rStyle w:val="StringTok"/>
                </w:rPr>
                <w:delText>"</w:delText>
              </w:r>
            </w:del>
            <w:r>
              <w:br/>
            </w:r>
            <w:r>
              <w:rPr>
                <w:rStyle w:val="VariableTok"/>
              </w:rPr>
              <w:t>DEVICE=</w:t>
            </w:r>
            <w:r>
              <w:rPr>
                <w:rStyle w:val="NormalTok"/>
              </w:rPr>
              <w:t>bond0</w:t>
            </w:r>
            <w:r>
              <w:br/>
            </w:r>
            <w:r>
              <w:rPr>
                <w:rStyle w:val="VariableTok"/>
              </w:rPr>
              <w:t>BONDING_MASTER=</w:t>
            </w:r>
            <w:r>
              <w:rPr>
                <w:rStyle w:val="NormalTok"/>
              </w:rPr>
              <w:t>yes</w:t>
            </w:r>
            <w:r>
              <w:br/>
            </w:r>
            <w:r>
              <w:rPr>
                <w:rStyle w:val="VariableTok"/>
              </w:rPr>
              <w:t>ONBOOT=</w:t>
            </w:r>
            <w:r>
              <w:rPr>
                <w:rStyle w:val="NormalTok"/>
              </w:rPr>
              <w:t>yes</w:t>
            </w:r>
          </w:p>
        </w:tc>
        <w:tc>
          <w:tcPr>
            <w:tcW w:w="0" w:type="auto"/>
          </w:tcPr>
          <w:p w:rsidR="009B093B" w:rsidRDefault="007E59F7">
            <w:pPr>
              <w:pStyle w:val="SourceCode"/>
            </w:pPr>
            <w:r>
              <w:rPr>
                <w:rStyle w:val="NormalTok"/>
              </w:rPr>
              <w:t xml:space="preserve">$ </w:t>
            </w:r>
            <w:r>
              <w:rPr>
                <w:rStyle w:val="FunctionTok"/>
              </w:rPr>
              <w:t>cat</w:t>
            </w:r>
            <w:r>
              <w:rPr>
                <w:rStyle w:val="NormalTok"/>
              </w:rPr>
              <w:t xml:space="preserve"> ifcfg-bond0.101</w:t>
            </w:r>
            <w:r>
              <w:br/>
            </w:r>
            <w:r>
              <w:rPr>
                <w:rStyle w:val="VariableTok"/>
              </w:rPr>
              <w:t>NM_CONTROLLED=</w:t>
            </w:r>
            <w:r>
              <w:rPr>
                <w:rStyle w:val="NormalTok"/>
              </w:rPr>
              <w:t>no</w:t>
            </w:r>
            <w:r>
              <w:br/>
            </w:r>
            <w:r>
              <w:rPr>
                <w:rStyle w:val="VariableTok"/>
              </w:rPr>
              <w:t>NETMASK=</w:t>
            </w:r>
            <w:r>
              <w:rPr>
                <w:rStyle w:val="NormalTok"/>
              </w:rPr>
              <w:t>255.255.255.0</w:t>
            </w:r>
            <w:r>
              <w:br/>
            </w:r>
            <w:r>
              <w:rPr>
                <w:rStyle w:val="VariableTok"/>
              </w:rPr>
              <w:t>BOOTPROTO=</w:t>
            </w:r>
            <w:r>
              <w:rPr>
                <w:rStyle w:val="NormalTok"/>
              </w:rPr>
              <w:t>none</w:t>
            </w:r>
            <w:r>
              <w:br/>
            </w:r>
            <w:r>
              <w:rPr>
                <w:rStyle w:val="VariableTok"/>
              </w:rPr>
              <w:t>DEVICE=</w:t>
            </w:r>
            <w:r>
              <w:rPr>
                <w:rStyle w:val="NormalTok"/>
              </w:rPr>
              <w:t>bond0.101</w:t>
            </w:r>
            <w:r>
              <w:br/>
            </w:r>
            <w:r>
              <w:rPr>
                <w:rStyle w:val="VariableTok"/>
              </w:rPr>
              <w:t>VLAN=</w:t>
            </w:r>
            <w:r>
              <w:rPr>
                <w:rStyle w:val="NormalTok"/>
              </w:rPr>
              <w:t>yes</w:t>
            </w:r>
            <w:r>
              <w:br/>
            </w:r>
            <w:r>
              <w:rPr>
                <w:rStyle w:val="VariableTok"/>
              </w:rPr>
              <w:t>IPADDR=</w:t>
            </w:r>
            <w:r>
              <w:rPr>
                <w:rStyle w:val="NormalTok"/>
              </w:rPr>
              <w:t>8.0.0.3</w:t>
            </w:r>
            <w:r>
              <w:br/>
            </w:r>
            <w:r>
              <w:rPr>
                <w:rStyle w:val="VariableTok"/>
              </w:rPr>
              <w:t>ONBOOT=</w:t>
            </w:r>
            <w:r>
              <w:rPr>
                <w:rStyle w:val="NormalTok"/>
              </w:rPr>
              <w:t>yes</w:t>
            </w:r>
          </w:p>
        </w:tc>
      </w:tr>
      <w:tr w:rsidR="009B093B">
        <w:tc>
          <w:tcPr>
            <w:tcW w:w="0" w:type="auto"/>
          </w:tcPr>
          <w:p w:rsidR="009B093B" w:rsidRDefault="007E59F7">
            <w:pPr>
              <w:pStyle w:val="SourceCode"/>
            </w:pPr>
            <w:r>
              <w:rPr>
                <w:rStyle w:val="NormalTok"/>
              </w:rPr>
              <w:t xml:space="preserve">$ </w:t>
            </w:r>
            <w:r>
              <w:rPr>
                <w:rStyle w:val="FunctionTok"/>
              </w:rPr>
              <w:t>cat</w:t>
            </w:r>
            <w:r>
              <w:rPr>
                <w:rStyle w:val="NormalTok"/>
              </w:rPr>
              <w:t xml:space="preserve"> ifcfg-enp2s0f0</w:t>
            </w:r>
            <w:r>
              <w:br/>
            </w:r>
            <w:r>
              <w:rPr>
                <w:rStyle w:val="VariableTok"/>
              </w:rPr>
              <w:t>HWADDR=</w:t>
            </w:r>
            <w:r>
              <w:rPr>
                <w:rStyle w:val="NormalTok"/>
              </w:rPr>
              <w:t>00:1b:21:bb:f9:46</w:t>
            </w:r>
            <w:r>
              <w:br/>
            </w:r>
            <w:r>
              <w:rPr>
                <w:rStyle w:val="VariableTok"/>
              </w:rPr>
              <w:t>SLAVE=</w:t>
            </w:r>
            <w:r>
              <w:rPr>
                <w:rStyle w:val="NormalTok"/>
              </w:rPr>
              <w:t>yes</w:t>
            </w:r>
            <w:r>
              <w:br/>
            </w:r>
            <w:r>
              <w:rPr>
                <w:rStyle w:val="VariableTok"/>
              </w:rPr>
              <w:lastRenderedPageBreak/>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enp2s0f0</w:t>
            </w:r>
            <w:r>
              <w:br/>
            </w:r>
            <w:r>
              <w:rPr>
                <w:rStyle w:val="VariableTok"/>
              </w:rPr>
              <w:t>ONBOOT=</w:t>
            </w:r>
            <w:r>
              <w:rPr>
                <w:rStyle w:val="NormalTok"/>
              </w:rPr>
              <w:t>yes</w:t>
            </w:r>
          </w:p>
        </w:tc>
        <w:tc>
          <w:tcPr>
            <w:tcW w:w="0" w:type="auto"/>
          </w:tcPr>
          <w:p w:rsidR="009B093B" w:rsidRDefault="007E59F7">
            <w:pPr>
              <w:pStyle w:val="SourceCode"/>
            </w:pPr>
            <w:r>
              <w:rPr>
                <w:rStyle w:val="NormalTok"/>
              </w:rPr>
              <w:lastRenderedPageBreak/>
              <w:t xml:space="preserve">$ </w:t>
            </w:r>
            <w:r>
              <w:rPr>
                <w:rStyle w:val="FunctionTok"/>
              </w:rPr>
              <w:t>cat</w:t>
            </w:r>
            <w:r>
              <w:rPr>
                <w:rStyle w:val="NormalTok"/>
              </w:rPr>
              <w:t xml:space="preserve"> ifcfg-enp2s0f1</w:t>
            </w:r>
            <w:r>
              <w:br/>
            </w:r>
            <w:r>
              <w:rPr>
                <w:rStyle w:val="VariableTok"/>
              </w:rPr>
              <w:t>HWADDR=</w:t>
            </w:r>
            <w:r>
              <w:rPr>
                <w:rStyle w:val="NormalTok"/>
              </w:rPr>
              <w:t>00:1b:21:bb:f9:47</w:t>
            </w:r>
            <w:r>
              <w:br/>
            </w:r>
            <w:r>
              <w:rPr>
                <w:rStyle w:val="VariableTok"/>
              </w:rPr>
              <w:t>SLAVE=</w:t>
            </w:r>
            <w:r>
              <w:rPr>
                <w:rStyle w:val="NormalTok"/>
              </w:rPr>
              <w:t>yes</w:t>
            </w:r>
            <w:r>
              <w:br/>
            </w:r>
            <w:r>
              <w:rPr>
                <w:rStyle w:val="VariableTok"/>
              </w:rPr>
              <w:lastRenderedPageBreak/>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enp2s0f1</w:t>
            </w:r>
            <w:r>
              <w:br/>
            </w:r>
            <w:r>
              <w:rPr>
                <w:rStyle w:val="VariableTok"/>
              </w:rPr>
              <w:t>ONBOOT=</w:t>
            </w:r>
            <w:r>
              <w:rPr>
                <w:rStyle w:val="NormalTok"/>
              </w:rPr>
              <w:t>yes</w:t>
            </w:r>
          </w:p>
        </w:tc>
      </w:tr>
    </w:tbl>
    <w:p w:rsidR="009B093B" w:rsidRPr="001620AD" w:rsidRDefault="007E59F7">
      <w:pPr>
        <w:pStyle w:val="FirstParagraph"/>
      </w:pPr>
      <w:r w:rsidRPr="001620AD">
        <w:lastRenderedPageBreak/>
        <w:t>Then restart network service to invoke these configurations:</w:t>
      </w:r>
    </w:p>
    <w:p w:rsidR="009B093B" w:rsidRPr="009D1D23" w:rsidRDefault="007E59F7">
      <w:pPr>
        <w:pStyle w:val="SourceCode"/>
      </w:pPr>
      <w:r w:rsidRPr="009D1D23">
        <w:rPr>
          <w:rStyle w:val="VerbatimChar"/>
        </w:rPr>
        <w:t>service network restart</w:t>
      </w:r>
    </w:p>
    <w:p w:rsidR="009B093B" w:rsidRPr="001620AD" w:rsidRDefault="007E59F7">
      <w:pPr>
        <w:pStyle w:val="FirstParagraph"/>
      </w:pPr>
      <w:r w:rsidRPr="00601950">
        <w:t>Once the restart is successful, you should see bond0 interface appearing in all nodes with one of these IP addresses in each node: 8.0.0.1 to 8.0.0.4. Now</w:t>
      </w:r>
      <w:r w:rsidRPr="001620AD">
        <w:t xml:space="preserve"> </w:t>
      </w:r>
      <w:del w:id="159" w:author="Patrick Ames" w:date="2020-11-11T12:59:00Z">
        <w:r w:rsidRPr="001620AD" w:rsidDel="001620AD">
          <w:delText xml:space="preserve">we </w:delText>
        </w:r>
      </w:del>
      <w:ins w:id="160" w:author="Patrick Ames" w:date="2020-11-11T12:59:00Z">
        <w:r w:rsidR="001620AD">
          <w:t>you</w:t>
        </w:r>
        <w:r w:rsidR="001620AD" w:rsidRPr="001620AD">
          <w:t xml:space="preserve"> </w:t>
        </w:r>
      </w:ins>
      <w:r w:rsidRPr="001620AD">
        <w:t xml:space="preserve">should have </w:t>
      </w:r>
      <w:del w:id="161" w:author="Patrick Ames" w:date="2020-11-11T13:00:00Z">
        <w:r w:rsidRPr="001620AD" w:rsidDel="001620AD">
          <w:delText xml:space="preserve">the </w:delText>
        </w:r>
      </w:del>
      <w:ins w:id="162" w:author="Patrick Ames" w:date="2020-11-11T13:00:00Z">
        <w:r w:rsidR="001620AD">
          <w:t>=</w:t>
        </w:r>
        <w:r w:rsidR="001620AD" w:rsidRPr="001620AD">
          <w:t xml:space="preserve"> </w:t>
        </w:r>
      </w:ins>
      <w:r w:rsidRPr="001620AD">
        <w:t xml:space="preserve">IP </w:t>
      </w:r>
      <w:del w:id="163" w:author="Patrick Ames" w:date="2020-11-11T12:59:00Z">
        <w:r w:rsidRPr="001620AD" w:rsidDel="001620AD">
          <w:delText xml:space="preserve">connectivities </w:delText>
        </w:r>
      </w:del>
      <w:ins w:id="164" w:author="Patrick Ames" w:date="2020-11-11T12:59:00Z">
        <w:r w:rsidR="001620AD" w:rsidRPr="001620AD">
          <w:t>connectiv</w:t>
        </w:r>
      </w:ins>
      <w:ins w:id="165" w:author="Patrick Ames" w:date="2020-11-11T13:00:00Z">
        <w:r w:rsidR="001620AD">
          <w:t>it</w:t>
        </w:r>
      </w:ins>
      <w:ins w:id="166" w:author="Patrick Ames" w:date="2020-11-11T12:59:00Z">
        <w:r w:rsidR="001620AD">
          <w:t>y</w:t>
        </w:r>
        <w:r w:rsidR="001620AD" w:rsidRPr="001620AD">
          <w:t xml:space="preserve"> </w:t>
        </w:r>
      </w:ins>
      <w:r w:rsidRPr="001620AD">
        <w:t xml:space="preserve">in both </w:t>
      </w:r>
      <w:ins w:id="167" w:author="Patrick Ames" w:date="2020-11-11T13:00:00Z">
        <w:r w:rsidR="001620AD">
          <w:t xml:space="preserve">the </w:t>
        </w:r>
      </w:ins>
      <w:r w:rsidRPr="001620AD">
        <w:t>management network and fabric network.</w:t>
      </w:r>
    </w:p>
    <w:p w:rsidR="009B093B" w:rsidDel="001620AD" w:rsidRDefault="007E59F7">
      <w:pPr>
        <w:pStyle w:val="BodyText"/>
        <w:rPr>
          <w:del w:id="168" w:author="Patrick Ames" w:date="2020-11-11T13:03:00Z"/>
        </w:rPr>
      </w:pPr>
      <w:r w:rsidRPr="001620AD">
        <w:t xml:space="preserve">Next </w:t>
      </w:r>
      <w:del w:id="169" w:author="Patrick Ames" w:date="2020-11-11T13:02:00Z">
        <w:r w:rsidRPr="001620AD" w:rsidDel="001620AD">
          <w:delText xml:space="preserve">we’ll </w:delText>
        </w:r>
      </w:del>
      <w:ins w:id="170" w:author="Patrick Ames" w:date="2020-11-11T13:02:00Z">
        <w:r w:rsidR="001620AD">
          <w:t>you’ll</w:t>
        </w:r>
        <w:r w:rsidR="001620AD" w:rsidRPr="001620AD">
          <w:t xml:space="preserve"> </w:t>
        </w:r>
      </w:ins>
      <w:r w:rsidRPr="001620AD">
        <w:t xml:space="preserve">need to install </w:t>
      </w:r>
      <w:del w:id="171" w:author="Patrick Ames" w:date="2020-11-11T13:02:00Z">
        <w:r w:rsidRPr="001620AD" w:rsidDel="001620AD">
          <w:delText xml:space="preserve">ansible </w:delText>
        </w:r>
      </w:del>
      <w:ins w:id="172" w:author="Patrick Ames" w:date="2020-11-11T13:02:00Z">
        <w:r w:rsidR="001620AD">
          <w:t>A</w:t>
        </w:r>
        <w:r w:rsidR="001620AD" w:rsidRPr="001620AD">
          <w:t xml:space="preserve">nsible </w:t>
        </w:r>
      </w:ins>
      <w:r w:rsidRPr="001620AD">
        <w:t xml:space="preserve">and use it to automate the rest part of the installations. </w:t>
      </w:r>
      <w:del w:id="173" w:author="Patrick Ames" w:date="2020-11-11T13:02:00Z">
        <w:r w:rsidRPr="001620AD" w:rsidDel="001620AD">
          <w:delText>The m</w:delText>
        </w:r>
      </w:del>
      <w:ins w:id="174" w:author="Patrick Ames" w:date="2020-11-11T13:02:00Z">
        <w:r w:rsidR="001620AD">
          <w:t>M</w:t>
        </w:r>
      </w:ins>
      <w:r w:rsidRPr="001620AD">
        <w:t xml:space="preserve">ost </w:t>
      </w:r>
      <w:del w:id="175" w:author="Patrick Ames" w:date="2020-11-11T13:02:00Z">
        <w:r w:rsidRPr="001620AD" w:rsidDel="001620AD">
          <w:delText xml:space="preserve">part </w:delText>
        </w:r>
      </w:del>
      <w:r w:rsidRPr="001620AD">
        <w:t xml:space="preserve">of </w:t>
      </w:r>
      <w:del w:id="176" w:author="Patrick Ames" w:date="2020-11-11T13:02:00Z">
        <w:r w:rsidRPr="001620AD" w:rsidDel="001620AD">
          <w:delText xml:space="preserve">ansible’s </w:delText>
        </w:r>
      </w:del>
      <w:ins w:id="177" w:author="Patrick Ames" w:date="2020-11-11T13:02:00Z">
        <w:r w:rsidR="001620AD">
          <w:t>A</w:t>
        </w:r>
        <w:r w:rsidR="001620AD" w:rsidRPr="001620AD">
          <w:t xml:space="preserve">nsible’s </w:t>
        </w:r>
      </w:ins>
      <w:r w:rsidRPr="001620AD">
        <w:t>magic is done through</w:t>
      </w:r>
      <w:del w:id="178" w:author="Patrick Ames" w:date="2020-11-11T13:02:00Z">
        <w:r w:rsidRPr="001620AD" w:rsidDel="001620AD">
          <w:delText>t</w:delText>
        </w:r>
      </w:del>
      <w:r w:rsidRPr="001620AD">
        <w:t xml:space="preserve"> its </w:t>
      </w:r>
      <w:r w:rsidRPr="001620AD">
        <w:rPr>
          <w:rPrChange w:id="179" w:author="Patrick Ames" w:date="2020-11-11T13:02:00Z">
            <w:rPr>
              <w:rStyle w:val="VerbatimChar"/>
            </w:rPr>
          </w:rPrChange>
        </w:rPr>
        <w:t>playbooks</w:t>
      </w:r>
      <w:del w:id="180" w:author="Patrick Ames" w:date="2020-11-11T13:02:00Z">
        <w:r w:rsidRPr="001620AD" w:rsidDel="001620AD">
          <w:delText>,</w:delText>
        </w:r>
      </w:del>
      <w:r w:rsidRPr="001620AD">
        <w:t xml:space="preserve"> and configuration for all plays is done in a single file with a default name </w:t>
      </w:r>
      <w:proofErr w:type="spellStart"/>
      <w:r w:rsidRPr="009D1D23">
        <w:rPr>
          <w:rStyle w:val="VerbatimChar"/>
        </w:rPr>
        <w:t>instances.yaml</w:t>
      </w:r>
      <w:proofErr w:type="spellEnd"/>
      <w:r w:rsidRPr="009D1D23">
        <w:t>. This configuration file has multiple main sections. We’ll go over some of the</w:t>
      </w:r>
      <w:r w:rsidRPr="00601950">
        <w:t xml:space="preserve"> main parameters in this file and then introduce the steps to run the </w:t>
      </w:r>
      <w:proofErr w:type="spellStart"/>
      <w:r w:rsidRPr="00601950">
        <w:t>playbooks</w:t>
      </w:r>
      <w:del w:id="181" w:author="Patrick Ames" w:date="2020-11-11T13:03:00Z">
        <w:r w:rsidRPr="001620AD" w:rsidDel="001620AD">
          <w:delText>.</w:delText>
        </w:r>
      </w:del>
      <w:ins w:id="182" w:author="Patrick Ames" w:date="2020-11-11T13:03:00Z">
        <w:r w:rsidR="001620AD">
          <w:t>.Here’s</w:t>
        </w:r>
        <w:proofErr w:type="spellEnd"/>
        <w:r w:rsidR="001620AD">
          <w:t xml:space="preserve"> the </w:t>
        </w:r>
      </w:ins>
    </w:p>
    <w:p w:rsidR="009B093B" w:rsidRDefault="007E59F7">
      <w:pPr>
        <w:pStyle w:val="BodyText"/>
        <w:pPrChange w:id="183" w:author="Patrick Ames" w:date="2020-11-11T13:03:00Z">
          <w:pPr>
            <w:pStyle w:val="Heading2"/>
          </w:pPr>
        </w:pPrChange>
      </w:pPr>
      <w:bookmarkStart w:id="184" w:name="X5a39433e00304a3e7779b7c9c5ce1aa431934a4"/>
      <w:proofErr w:type="spellStart"/>
      <w:r>
        <w:t>the</w:t>
      </w:r>
      <w:proofErr w:type="spellEnd"/>
      <w:r>
        <w:t xml:space="preserve"> configuration file</w:t>
      </w:r>
      <w:ins w:id="185" w:author="Patrick Ames" w:date="2020-11-11T13:03:00Z">
        <w:r w:rsidR="001620AD">
          <w:t xml:space="preserve"> for</w:t>
        </w:r>
      </w:ins>
      <w:r>
        <w:t xml:space="preserve"> </w:t>
      </w:r>
      <w:proofErr w:type="spellStart"/>
      <w:r>
        <w:rPr>
          <w:rStyle w:val="VerbatimChar"/>
        </w:rPr>
        <w:t>instances.yaml</w:t>
      </w:r>
      <w:bookmarkEnd w:id="184"/>
      <w:proofErr w:type="spellEnd"/>
      <w:ins w:id="186" w:author="Patrick Ames" w:date="2020-11-11T13:03:00Z">
        <w:r w:rsidR="001620AD">
          <w:rPr>
            <w:rStyle w:val="VerbatimChar"/>
          </w:rPr>
          <w:t>:</w:t>
        </w:r>
      </w:ins>
    </w:p>
    <w:p w:rsidR="009B093B" w:rsidRDefault="007E59F7">
      <w:pPr>
        <w:pStyle w:val="SourceCode"/>
        <w:rPr>
          <w:ins w:id="187" w:author="Patrick Ames" w:date="2020-11-11T13:04:00Z"/>
          <w:rStyle w:val="NormalTok"/>
        </w:rPr>
      </w:pPr>
      <w:r>
        <w:rPr>
          <w:rStyle w:val="ExtensionTok"/>
        </w:rPr>
        <w:t>1</w:t>
      </w:r>
      <w:r>
        <w:rPr>
          <w:rStyle w:val="NormalTok"/>
        </w:rPr>
        <w:t xml:space="preserve">  </w:t>
      </w:r>
      <w:proofErr w:type="spellStart"/>
      <w:r>
        <w:rPr>
          <w:rStyle w:val="NormalTok"/>
        </w:rPr>
        <w:t>global_configuration</w:t>
      </w:r>
      <w:proofErr w:type="spellEnd"/>
      <w:r>
        <w:rPr>
          <w:rStyle w:val="NormalTok"/>
        </w:rPr>
        <w:t>:</w:t>
      </w:r>
      <w:r>
        <w:br/>
      </w:r>
      <w:r>
        <w:rPr>
          <w:rStyle w:val="ExtensionTok"/>
        </w:rPr>
        <w:t>2</w:t>
      </w:r>
      <w:r>
        <w:rPr>
          <w:rStyle w:val="NormalTok"/>
        </w:rPr>
        <w:t xml:space="preserve">    CONTAINER_REGISTRY: svl-artifactory.juniper.net/contrail-nightly</w:t>
      </w:r>
      <w:r>
        <w:br/>
      </w:r>
      <w:r>
        <w:rPr>
          <w:rStyle w:val="ExtensionTok"/>
        </w:rPr>
        <w:t>3</w:t>
      </w:r>
      <w:r>
        <w:rPr>
          <w:rStyle w:val="NormalTok"/>
        </w:rPr>
        <w:t xml:space="preserve">    REGISTRY_PRIVATE_INSECURE: True</w:t>
      </w:r>
      <w:r>
        <w:br/>
      </w:r>
      <w:r>
        <w:rPr>
          <w:rStyle w:val="ExtensionTok"/>
        </w:rPr>
        <w:t>4</w:t>
      </w:r>
      <w:r>
        <w:rPr>
          <w:rStyle w:val="NormalTok"/>
        </w:rPr>
        <w:t xml:space="preserve">  </w:t>
      </w:r>
      <w:proofErr w:type="spellStart"/>
      <w:r>
        <w:rPr>
          <w:rStyle w:val="NormalTok"/>
        </w:rPr>
        <w:t>provider_config</w:t>
      </w:r>
      <w:proofErr w:type="spellEnd"/>
      <w:r>
        <w:rPr>
          <w:rStyle w:val="NormalTok"/>
        </w:rPr>
        <w:t>:</w:t>
      </w:r>
      <w:r>
        <w:br/>
      </w:r>
      <w:r>
        <w:rPr>
          <w:rStyle w:val="ExtensionTok"/>
        </w:rPr>
        <w:t>5</w:t>
      </w:r>
      <w:r>
        <w:rPr>
          <w:rStyle w:val="NormalTok"/>
        </w:rPr>
        <w:t xml:space="preserve">    </w:t>
      </w:r>
      <w:proofErr w:type="spellStart"/>
      <w:r>
        <w:rPr>
          <w:rStyle w:val="NormalTok"/>
        </w:rPr>
        <w:t>bms</w:t>
      </w:r>
      <w:proofErr w:type="spellEnd"/>
      <w:r>
        <w:rPr>
          <w:rStyle w:val="NormalTok"/>
        </w:rPr>
        <w:t>:</w:t>
      </w:r>
      <w:r>
        <w:br/>
      </w:r>
      <w:r>
        <w:rPr>
          <w:rStyle w:val="ExtensionTok"/>
        </w:rPr>
        <w:t>6</w:t>
      </w:r>
      <w:r>
        <w:rPr>
          <w:rStyle w:val="NormalTok"/>
        </w:rPr>
        <w:t xml:space="preserve">      </w:t>
      </w:r>
      <w:proofErr w:type="spellStart"/>
      <w:r>
        <w:rPr>
          <w:rStyle w:val="NormalTok"/>
        </w:rPr>
        <w:t>ssh_pwd</w:t>
      </w:r>
      <w:proofErr w:type="spellEnd"/>
      <w:r>
        <w:rPr>
          <w:rStyle w:val="NormalTok"/>
        </w:rPr>
        <w:t>: c0ntrail123</w:t>
      </w:r>
      <w:r>
        <w:br/>
      </w:r>
      <w:r>
        <w:rPr>
          <w:rStyle w:val="ExtensionTok"/>
        </w:rPr>
        <w:t>7</w:t>
      </w:r>
      <w:r>
        <w:rPr>
          <w:rStyle w:val="NormalTok"/>
        </w:rPr>
        <w:t xml:space="preserve">      </w:t>
      </w:r>
      <w:proofErr w:type="spellStart"/>
      <w:r>
        <w:rPr>
          <w:rStyle w:val="NormalTok"/>
        </w:rPr>
        <w:t>ssh_user</w:t>
      </w:r>
      <w:proofErr w:type="spellEnd"/>
      <w:r>
        <w:rPr>
          <w:rStyle w:val="NormalTok"/>
        </w:rPr>
        <w:t>: root</w:t>
      </w:r>
      <w:r>
        <w:br/>
      </w:r>
      <w:r>
        <w:rPr>
          <w:rStyle w:val="ExtensionTok"/>
        </w:rPr>
        <w:t>8</w:t>
      </w:r>
      <w:r>
        <w:rPr>
          <w:rStyle w:val="NormalTok"/>
        </w:rPr>
        <w:t xml:space="preserve">      </w:t>
      </w:r>
      <w:proofErr w:type="spellStart"/>
      <w:r>
        <w:rPr>
          <w:rStyle w:val="NormalTok"/>
        </w:rPr>
        <w:t>ntpserver</w:t>
      </w:r>
      <w:proofErr w:type="spellEnd"/>
      <w:r>
        <w:rPr>
          <w:rStyle w:val="NormalTok"/>
        </w:rPr>
        <w:t>: 10.84.5.100</w:t>
      </w:r>
      <w:r>
        <w:br/>
      </w:r>
      <w:r>
        <w:rPr>
          <w:rStyle w:val="ExtensionTok"/>
        </w:rPr>
        <w:t>9</w:t>
      </w:r>
      <w:r>
        <w:rPr>
          <w:rStyle w:val="NormalTok"/>
        </w:rPr>
        <w:t xml:space="preserve">      </w:t>
      </w:r>
      <w:proofErr w:type="spellStart"/>
      <w:r>
        <w:rPr>
          <w:rStyle w:val="NormalTok"/>
        </w:rPr>
        <w:t>domainsuffix</w:t>
      </w:r>
      <w:proofErr w:type="spellEnd"/>
      <w:r>
        <w:rPr>
          <w:rStyle w:val="NormalTok"/>
        </w:rPr>
        <w:t>: englab.juniper.net</w:t>
      </w:r>
      <w:r>
        <w:br/>
      </w:r>
      <w:r>
        <w:rPr>
          <w:rStyle w:val="ExtensionTok"/>
        </w:rPr>
        <w:t>10</w:t>
      </w:r>
      <w:r>
        <w:rPr>
          <w:rStyle w:val="NormalTok"/>
        </w:rPr>
        <w:t xml:space="preserve"> instances:</w:t>
      </w:r>
      <w:r>
        <w:br/>
      </w:r>
      <w:r>
        <w:rPr>
          <w:rStyle w:val="ExtensionTok"/>
        </w:rPr>
        <w:t>11</w:t>
      </w:r>
      <w:r>
        <w:rPr>
          <w:rStyle w:val="NormalTok"/>
        </w:rPr>
        <w:t xml:space="preserve">   a7s2:</w:t>
      </w:r>
      <w:r>
        <w:br/>
      </w:r>
      <w:r>
        <w:rPr>
          <w:rStyle w:val="ExtensionTok"/>
        </w:rPr>
        <w:t>12</w:t>
      </w:r>
      <w:r>
        <w:rPr>
          <w:rStyle w:val="NormalTok"/>
        </w:rPr>
        <w:t xml:space="preserve">     provider: </w:t>
      </w:r>
      <w:proofErr w:type="spellStart"/>
      <w:r>
        <w:rPr>
          <w:rStyle w:val="NormalTok"/>
        </w:rPr>
        <w:t>bms</w:t>
      </w:r>
      <w:proofErr w:type="spellEnd"/>
      <w:r>
        <w:br/>
      </w:r>
      <w:r>
        <w:rPr>
          <w:rStyle w:val="ExtensionTok"/>
        </w:rPr>
        <w:t>13</w:t>
      </w:r>
      <w:r>
        <w:rPr>
          <w:rStyle w:val="NormalTok"/>
        </w:rPr>
        <w:t xml:space="preserve">     </w:t>
      </w:r>
      <w:proofErr w:type="spellStart"/>
      <w:r>
        <w:rPr>
          <w:rStyle w:val="NormalTok"/>
        </w:rPr>
        <w:t>ip</w:t>
      </w:r>
      <w:proofErr w:type="spellEnd"/>
      <w:r>
        <w:rPr>
          <w:rStyle w:val="NormalTok"/>
        </w:rPr>
        <w:t>: 10.84.27.2</w:t>
      </w:r>
      <w:r>
        <w:br/>
      </w:r>
      <w:r>
        <w:rPr>
          <w:rStyle w:val="ExtensionTok"/>
        </w:rPr>
        <w:t>14</w:t>
      </w:r>
      <w:r>
        <w:rPr>
          <w:rStyle w:val="NormalTok"/>
        </w:rPr>
        <w:t xml:space="preserve">     roles:</w:t>
      </w:r>
      <w:r>
        <w:br/>
      </w:r>
      <w:r>
        <w:rPr>
          <w:rStyle w:val="ExtensionTok"/>
        </w:rPr>
        <w:t>15</w:t>
      </w:r>
      <w:r>
        <w:rPr>
          <w:rStyle w:val="NormalTok"/>
        </w:rPr>
        <w:t xml:space="preserve">       </w:t>
      </w:r>
      <w:proofErr w:type="spellStart"/>
      <w:r>
        <w:rPr>
          <w:rStyle w:val="NormalTok"/>
        </w:rPr>
        <w:t>openstack_control</w:t>
      </w:r>
      <w:proofErr w:type="spellEnd"/>
      <w:r>
        <w:rPr>
          <w:rStyle w:val="NormalTok"/>
        </w:rPr>
        <w:t>:</w:t>
      </w:r>
      <w:r>
        <w:br/>
      </w:r>
      <w:r>
        <w:rPr>
          <w:rStyle w:val="ExtensionTok"/>
        </w:rPr>
        <w:t>16</w:t>
      </w:r>
      <w:r>
        <w:rPr>
          <w:rStyle w:val="NormalTok"/>
        </w:rPr>
        <w:t xml:space="preserve">       </w:t>
      </w:r>
      <w:proofErr w:type="spellStart"/>
      <w:r>
        <w:rPr>
          <w:rStyle w:val="NormalTok"/>
        </w:rPr>
        <w:t>openstack_network</w:t>
      </w:r>
      <w:proofErr w:type="spellEnd"/>
      <w:r>
        <w:rPr>
          <w:rStyle w:val="NormalTok"/>
        </w:rPr>
        <w:t>:</w:t>
      </w:r>
      <w:r>
        <w:br/>
      </w:r>
      <w:r>
        <w:rPr>
          <w:rStyle w:val="ExtensionTok"/>
        </w:rPr>
        <w:t>17</w:t>
      </w:r>
      <w:r>
        <w:rPr>
          <w:rStyle w:val="NormalTok"/>
        </w:rPr>
        <w:t xml:space="preserve">       </w:t>
      </w:r>
      <w:proofErr w:type="spellStart"/>
      <w:r>
        <w:rPr>
          <w:rStyle w:val="NormalTok"/>
        </w:rPr>
        <w:t>openstack_storage</w:t>
      </w:r>
      <w:proofErr w:type="spellEnd"/>
      <w:r>
        <w:rPr>
          <w:rStyle w:val="NormalTok"/>
        </w:rPr>
        <w:t>:</w:t>
      </w:r>
      <w:r>
        <w:br/>
      </w:r>
      <w:r>
        <w:rPr>
          <w:rStyle w:val="ExtensionTok"/>
        </w:rPr>
        <w:t>18</w:t>
      </w:r>
      <w:r>
        <w:rPr>
          <w:rStyle w:val="NormalTok"/>
        </w:rPr>
        <w:t xml:space="preserve">       </w:t>
      </w:r>
      <w:proofErr w:type="spellStart"/>
      <w:r>
        <w:rPr>
          <w:rStyle w:val="NormalTok"/>
        </w:rPr>
        <w:t>openstack_monitoring</w:t>
      </w:r>
      <w:proofErr w:type="spellEnd"/>
      <w:r>
        <w:rPr>
          <w:rStyle w:val="NormalTok"/>
        </w:rPr>
        <w:t>:</w:t>
      </w:r>
      <w:r>
        <w:br/>
      </w:r>
      <w:r>
        <w:rPr>
          <w:rStyle w:val="ExtensionTok"/>
        </w:rPr>
        <w:t>19</w:t>
      </w:r>
      <w:r>
        <w:rPr>
          <w:rStyle w:val="NormalTok"/>
        </w:rPr>
        <w:t xml:space="preserve">       </w:t>
      </w:r>
      <w:proofErr w:type="spellStart"/>
      <w:r>
        <w:rPr>
          <w:rStyle w:val="NormalTok"/>
        </w:rPr>
        <w:t>config_database</w:t>
      </w:r>
      <w:proofErr w:type="spellEnd"/>
      <w:r>
        <w:rPr>
          <w:rStyle w:val="NormalTok"/>
        </w:rPr>
        <w:t>:</w:t>
      </w:r>
      <w:r>
        <w:br/>
      </w:r>
      <w:r>
        <w:rPr>
          <w:rStyle w:val="ExtensionTok"/>
        </w:rPr>
        <w:t>20</w:t>
      </w:r>
      <w:r>
        <w:rPr>
          <w:rStyle w:val="NormalTok"/>
        </w:rPr>
        <w:t xml:space="preserve">       config:</w:t>
      </w:r>
      <w:r>
        <w:br/>
      </w:r>
      <w:r>
        <w:rPr>
          <w:rStyle w:val="ExtensionTok"/>
        </w:rPr>
        <w:t>21</w:t>
      </w:r>
      <w:r>
        <w:rPr>
          <w:rStyle w:val="NormalTok"/>
        </w:rPr>
        <w:t xml:space="preserve">       control:</w:t>
      </w:r>
      <w:r>
        <w:br/>
      </w:r>
      <w:r>
        <w:rPr>
          <w:rStyle w:val="ExtensionTok"/>
        </w:rPr>
        <w:t>22</w:t>
      </w:r>
      <w:r>
        <w:rPr>
          <w:rStyle w:val="NormalTok"/>
        </w:rPr>
        <w:t xml:space="preserve">       </w:t>
      </w:r>
      <w:proofErr w:type="spellStart"/>
      <w:r>
        <w:rPr>
          <w:rStyle w:val="NormalTok"/>
        </w:rPr>
        <w:t>analytics_database</w:t>
      </w:r>
      <w:proofErr w:type="spellEnd"/>
      <w:r>
        <w:rPr>
          <w:rStyle w:val="NormalTok"/>
        </w:rPr>
        <w:t>:</w:t>
      </w:r>
      <w:r>
        <w:br/>
      </w:r>
      <w:r>
        <w:rPr>
          <w:rStyle w:val="ExtensionTok"/>
        </w:rPr>
        <w:t>23</w:t>
      </w:r>
      <w:r>
        <w:rPr>
          <w:rStyle w:val="NormalTok"/>
        </w:rPr>
        <w:t xml:space="preserve">       analytics:</w:t>
      </w:r>
      <w:r>
        <w:br/>
      </w:r>
      <w:r>
        <w:rPr>
          <w:rStyle w:val="ExtensionTok"/>
        </w:rPr>
        <w:t>24</w:t>
      </w:r>
      <w:r>
        <w:rPr>
          <w:rStyle w:val="NormalTok"/>
        </w:rPr>
        <w:t xml:space="preserve">       </w:t>
      </w:r>
      <w:proofErr w:type="spellStart"/>
      <w:r>
        <w:rPr>
          <w:rStyle w:val="NormalTok"/>
        </w:rPr>
        <w:t>webui</w:t>
      </w:r>
      <w:proofErr w:type="spellEnd"/>
      <w:r>
        <w:rPr>
          <w:rStyle w:val="NormalTok"/>
        </w:rPr>
        <w:t>:</w:t>
      </w:r>
      <w:r>
        <w:br/>
      </w:r>
      <w:r>
        <w:rPr>
          <w:rStyle w:val="ExtensionTok"/>
        </w:rPr>
        <w:t>25</w:t>
      </w:r>
      <w:r>
        <w:rPr>
          <w:rStyle w:val="NormalTok"/>
        </w:rPr>
        <w:t xml:space="preserve">   a7s3:</w:t>
      </w:r>
      <w:r>
        <w:br/>
      </w:r>
      <w:r>
        <w:rPr>
          <w:rStyle w:val="ExtensionTok"/>
        </w:rPr>
        <w:t>26</w:t>
      </w:r>
      <w:r>
        <w:rPr>
          <w:rStyle w:val="NormalTok"/>
        </w:rPr>
        <w:t xml:space="preserve">     provider: </w:t>
      </w:r>
      <w:proofErr w:type="spellStart"/>
      <w:r>
        <w:rPr>
          <w:rStyle w:val="NormalTok"/>
        </w:rPr>
        <w:t>bms</w:t>
      </w:r>
      <w:proofErr w:type="spellEnd"/>
      <w:r>
        <w:br/>
      </w:r>
      <w:r>
        <w:rPr>
          <w:rStyle w:val="ExtensionTok"/>
        </w:rPr>
        <w:t>27</w:t>
      </w:r>
      <w:r>
        <w:rPr>
          <w:rStyle w:val="NormalTok"/>
        </w:rPr>
        <w:t xml:space="preserve">     </w:t>
      </w:r>
      <w:proofErr w:type="spellStart"/>
      <w:r>
        <w:rPr>
          <w:rStyle w:val="NormalTok"/>
        </w:rPr>
        <w:t>ip</w:t>
      </w:r>
      <w:proofErr w:type="spellEnd"/>
      <w:r>
        <w:rPr>
          <w:rStyle w:val="NormalTok"/>
        </w:rPr>
        <w:t>: 10.84.27.3</w:t>
      </w:r>
      <w:r>
        <w:br/>
      </w:r>
      <w:r>
        <w:rPr>
          <w:rStyle w:val="ExtensionTok"/>
        </w:rPr>
        <w:t>28</w:t>
      </w:r>
      <w:r>
        <w:rPr>
          <w:rStyle w:val="NormalTok"/>
        </w:rPr>
        <w:t xml:space="preserve">     </w:t>
      </w:r>
      <w:proofErr w:type="spellStart"/>
      <w:r>
        <w:rPr>
          <w:rStyle w:val="NormalTok"/>
        </w:rPr>
        <w:t>ssh_user</w:t>
      </w:r>
      <w:proofErr w:type="spellEnd"/>
      <w:r>
        <w:rPr>
          <w:rStyle w:val="NormalTok"/>
        </w:rPr>
        <w:t>: root</w:t>
      </w:r>
      <w:r>
        <w:br/>
      </w:r>
      <w:r>
        <w:rPr>
          <w:rStyle w:val="ExtensionTok"/>
        </w:rPr>
        <w:t>29</w:t>
      </w:r>
      <w:r>
        <w:rPr>
          <w:rStyle w:val="NormalTok"/>
        </w:rPr>
        <w:t xml:space="preserve">     </w:t>
      </w:r>
      <w:proofErr w:type="spellStart"/>
      <w:r>
        <w:rPr>
          <w:rStyle w:val="NormalTok"/>
        </w:rPr>
        <w:t>ssh_pwd</w:t>
      </w:r>
      <w:proofErr w:type="spellEnd"/>
      <w:r>
        <w:rPr>
          <w:rStyle w:val="NormalTok"/>
        </w:rPr>
        <w:t>: c0ntrail123</w:t>
      </w:r>
      <w:r>
        <w:br/>
      </w:r>
      <w:r>
        <w:rPr>
          <w:rStyle w:val="ExtensionTok"/>
        </w:rPr>
        <w:lastRenderedPageBreak/>
        <w:t>30</w:t>
      </w:r>
      <w:r>
        <w:rPr>
          <w:rStyle w:val="NormalTok"/>
        </w:rPr>
        <w:t xml:space="preserve">     roles:</w:t>
      </w:r>
      <w:r>
        <w:br/>
      </w:r>
      <w:r>
        <w:rPr>
          <w:rStyle w:val="ExtensionTok"/>
        </w:rPr>
        <w:t>31</w:t>
      </w:r>
      <w:r>
        <w:rPr>
          <w:rStyle w:val="NormalTok"/>
        </w:rPr>
        <w:t xml:space="preserve">       </w:t>
      </w:r>
      <w:proofErr w:type="spellStart"/>
      <w:r>
        <w:rPr>
          <w:rStyle w:val="NormalTok"/>
        </w:rPr>
        <w:t>openstack_compute</w:t>
      </w:r>
      <w:proofErr w:type="spellEnd"/>
      <w:r>
        <w:rPr>
          <w:rStyle w:val="NormalTok"/>
        </w:rPr>
        <w:t>:</w:t>
      </w:r>
      <w:r>
        <w:br/>
      </w:r>
      <w:r>
        <w:rPr>
          <w:rStyle w:val="ExtensionTok"/>
        </w:rPr>
        <w:t>32</w:t>
      </w:r>
      <w:r>
        <w:rPr>
          <w:rStyle w:val="NormalTok"/>
        </w:rPr>
        <w:t xml:space="preserve">       </w:t>
      </w:r>
      <w:proofErr w:type="spellStart"/>
      <w:r>
        <w:rPr>
          <w:rStyle w:val="NormalTok"/>
        </w:rPr>
        <w:t>vrouter</w:t>
      </w:r>
      <w:proofErr w:type="spellEnd"/>
      <w:r>
        <w:rPr>
          <w:rStyle w:val="NormalTok"/>
        </w:rPr>
        <w:t>:</w:t>
      </w:r>
      <w:r>
        <w:br/>
      </w:r>
      <w:r>
        <w:rPr>
          <w:rStyle w:val="ExtensionTok"/>
        </w:rPr>
        <w:t>33</w:t>
      </w:r>
      <w:r>
        <w:rPr>
          <w:rStyle w:val="NormalTok"/>
        </w:rPr>
        <w:t xml:space="preserve">         PHYSICAL_INTERFACE: bond0.101</w:t>
      </w:r>
      <w:r>
        <w:br/>
      </w:r>
      <w:r>
        <w:rPr>
          <w:rStyle w:val="ExtensionTok"/>
        </w:rPr>
        <w:t>34</w:t>
      </w:r>
      <w:r>
        <w:rPr>
          <w:rStyle w:val="NormalTok"/>
        </w:rPr>
        <w:t xml:space="preserve">         CPU_CORE_MASK: </w:t>
      </w:r>
      <w:del w:id="188" w:author="Patrick Ames" w:date="2020-11-11T13:23:00Z">
        <w:r w:rsidDel="00601950">
          <w:rPr>
            <w:rStyle w:val="StringTok"/>
          </w:rPr>
          <w:delText>"</w:delText>
        </w:r>
      </w:del>
      <w:r>
        <w:rPr>
          <w:rStyle w:val="StringTok"/>
        </w:rPr>
        <w:t>0x1fe</w:t>
      </w:r>
      <w:del w:id="189" w:author="Patrick Ames" w:date="2020-11-11T13:23:00Z">
        <w:r w:rsidDel="00601950">
          <w:rPr>
            <w:rStyle w:val="StringTok"/>
          </w:rPr>
          <w:delText>"</w:delText>
        </w:r>
      </w:del>
      <w:r>
        <w:br/>
      </w:r>
      <w:r>
        <w:rPr>
          <w:rStyle w:val="ExtensionTok"/>
        </w:rPr>
        <w:t>35</w:t>
      </w:r>
      <w:r>
        <w:rPr>
          <w:rStyle w:val="NormalTok"/>
        </w:rPr>
        <w:t xml:space="preserve">         DPDK_UIO_DRIVER: </w:t>
      </w:r>
      <w:proofErr w:type="spellStart"/>
      <w:r>
        <w:rPr>
          <w:rStyle w:val="NormalTok"/>
        </w:rPr>
        <w:t>uio_pci_generic</w:t>
      </w:r>
      <w:proofErr w:type="spellEnd"/>
      <w:r>
        <w:br/>
      </w:r>
      <w:r>
        <w:rPr>
          <w:rStyle w:val="ExtensionTok"/>
        </w:rPr>
        <w:t>36</w:t>
      </w:r>
      <w:r>
        <w:rPr>
          <w:rStyle w:val="NormalTok"/>
        </w:rPr>
        <w:t xml:space="preserve">         HUGE_PAGES: 32000</w:t>
      </w:r>
      <w:r>
        <w:br/>
      </w:r>
      <w:r>
        <w:rPr>
          <w:rStyle w:val="ExtensionTok"/>
        </w:rPr>
        <w:t>37</w:t>
      </w:r>
      <w:r>
        <w:rPr>
          <w:rStyle w:val="NormalTok"/>
        </w:rPr>
        <w:t xml:space="preserve">         AGENT_MODE: </w:t>
      </w:r>
      <w:proofErr w:type="spellStart"/>
      <w:r>
        <w:rPr>
          <w:rStyle w:val="NormalTok"/>
        </w:rPr>
        <w:t>dpdk</w:t>
      </w:r>
      <w:proofErr w:type="spellEnd"/>
      <w:r>
        <w:br/>
      </w:r>
      <w:r>
        <w:rPr>
          <w:rStyle w:val="ExtensionTok"/>
        </w:rPr>
        <w:t>38</w:t>
      </w:r>
      <w:r>
        <w:rPr>
          <w:rStyle w:val="NormalTok"/>
        </w:rPr>
        <w:t xml:space="preserve">   a7s4:</w:t>
      </w:r>
      <w:r>
        <w:br/>
      </w:r>
      <w:r>
        <w:rPr>
          <w:rStyle w:val="ExtensionTok"/>
        </w:rPr>
        <w:t>39</w:t>
      </w:r>
      <w:r>
        <w:rPr>
          <w:rStyle w:val="NormalTok"/>
        </w:rPr>
        <w:t xml:space="preserve">     provider: </w:t>
      </w:r>
      <w:proofErr w:type="spellStart"/>
      <w:r>
        <w:rPr>
          <w:rStyle w:val="NormalTok"/>
        </w:rPr>
        <w:t>bms</w:t>
      </w:r>
      <w:proofErr w:type="spellEnd"/>
      <w:r>
        <w:br/>
      </w:r>
      <w:r>
        <w:rPr>
          <w:rStyle w:val="ExtensionTok"/>
        </w:rPr>
        <w:t>40</w:t>
      </w:r>
      <w:r>
        <w:rPr>
          <w:rStyle w:val="NormalTok"/>
        </w:rPr>
        <w:t xml:space="preserve">     </w:t>
      </w:r>
      <w:proofErr w:type="spellStart"/>
      <w:r>
        <w:rPr>
          <w:rStyle w:val="NormalTok"/>
        </w:rPr>
        <w:t>ip</w:t>
      </w:r>
      <w:proofErr w:type="spellEnd"/>
      <w:r>
        <w:rPr>
          <w:rStyle w:val="NormalTok"/>
        </w:rPr>
        <w:t>: 10.84.27.4</w:t>
      </w:r>
      <w:r>
        <w:br/>
      </w:r>
      <w:r>
        <w:rPr>
          <w:rStyle w:val="ExtensionTok"/>
        </w:rPr>
        <w:t>41</w:t>
      </w:r>
      <w:r>
        <w:rPr>
          <w:rStyle w:val="NormalTok"/>
        </w:rPr>
        <w:t xml:space="preserve">     </w:t>
      </w:r>
      <w:proofErr w:type="spellStart"/>
      <w:r>
        <w:rPr>
          <w:rStyle w:val="NormalTok"/>
        </w:rPr>
        <w:t>ssh_user</w:t>
      </w:r>
      <w:proofErr w:type="spellEnd"/>
      <w:r>
        <w:rPr>
          <w:rStyle w:val="NormalTok"/>
        </w:rPr>
        <w:t>: root</w:t>
      </w:r>
      <w:r>
        <w:br/>
      </w:r>
      <w:r>
        <w:rPr>
          <w:rStyle w:val="ExtensionTok"/>
        </w:rPr>
        <w:t>42</w:t>
      </w:r>
      <w:r>
        <w:rPr>
          <w:rStyle w:val="NormalTok"/>
        </w:rPr>
        <w:t xml:space="preserve">     </w:t>
      </w:r>
      <w:proofErr w:type="spellStart"/>
      <w:r>
        <w:rPr>
          <w:rStyle w:val="NormalTok"/>
        </w:rPr>
        <w:t>ssh_pwd</w:t>
      </w:r>
      <w:proofErr w:type="spellEnd"/>
      <w:r>
        <w:rPr>
          <w:rStyle w:val="NormalTok"/>
        </w:rPr>
        <w:t>: c0ntrail123</w:t>
      </w:r>
      <w:r>
        <w:br/>
      </w:r>
      <w:r>
        <w:rPr>
          <w:rStyle w:val="ExtensionTok"/>
        </w:rPr>
        <w:t>43</w:t>
      </w:r>
      <w:r>
        <w:rPr>
          <w:rStyle w:val="NormalTok"/>
        </w:rPr>
        <w:t xml:space="preserve">     roles:</w:t>
      </w:r>
      <w:r>
        <w:br/>
      </w:r>
      <w:r>
        <w:rPr>
          <w:rStyle w:val="ExtensionTok"/>
        </w:rPr>
        <w:t>44</w:t>
      </w:r>
      <w:r>
        <w:rPr>
          <w:rStyle w:val="NormalTok"/>
        </w:rPr>
        <w:t xml:space="preserve">       </w:t>
      </w:r>
      <w:proofErr w:type="spellStart"/>
      <w:r>
        <w:rPr>
          <w:rStyle w:val="NormalTok"/>
        </w:rPr>
        <w:t>openstack_compute</w:t>
      </w:r>
      <w:proofErr w:type="spellEnd"/>
      <w:r>
        <w:rPr>
          <w:rStyle w:val="NormalTok"/>
        </w:rPr>
        <w:t>:</w:t>
      </w:r>
      <w:r>
        <w:br/>
      </w:r>
      <w:r>
        <w:rPr>
          <w:rStyle w:val="ExtensionTok"/>
        </w:rPr>
        <w:t>45</w:t>
      </w:r>
      <w:r>
        <w:rPr>
          <w:rStyle w:val="NormalTok"/>
        </w:rPr>
        <w:t xml:space="preserve">       </w:t>
      </w:r>
      <w:proofErr w:type="spellStart"/>
      <w:r>
        <w:rPr>
          <w:rStyle w:val="NormalTok"/>
        </w:rPr>
        <w:t>vrouter</w:t>
      </w:r>
      <w:proofErr w:type="spellEnd"/>
      <w:r>
        <w:rPr>
          <w:rStyle w:val="NormalTok"/>
        </w:rPr>
        <w:t>:</w:t>
      </w:r>
      <w:r>
        <w:br/>
      </w:r>
      <w:r>
        <w:rPr>
          <w:rStyle w:val="ExtensionTok"/>
        </w:rPr>
        <w:t>46</w:t>
      </w:r>
      <w:r>
        <w:rPr>
          <w:rStyle w:val="NormalTok"/>
        </w:rPr>
        <w:t xml:space="preserve">         PHYSICAL_INTERFACE: bond0.101</w:t>
      </w:r>
      <w:r>
        <w:br/>
      </w:r>
      <w:r>
        <w:rPr>
          <w:rStyle w:val="ExtensionTok"/>
        </w:rPr>
        <w:t>47</w:t>
      </w:r>
      <w:r>
        <w:rPr>
          <w:rStyle w:val="NormalTok"/>
        </w:rPr>
        <w:t xml:space="preserve">         CPU_CORE_MASK: </w:t>
      </w:r>
      <w:del w:id="190" w:author="Patrick Ames" w:date="2020-11-11T13:23:00Z">
        <w:r w:rsidDel="00601950">
          <w:rPr>
            <w:rStyle w:val="StringTok"/>
          </w:rPr>
          <w:delText>"</w:delText>
        </w:r>
      </w:del>
      <w:r>
        <w:rPr>
          <w:rStyle w:val="StringTok"/>
        </w:rPr>
        <w:t>0x1fe</w:t>
      </w:r>
      <w:del w:id="191" w:author="Patrick Ames" w:date="2020-11-11T13:23:00Z">
        <w:r w:rsidDel="00601950">
          <w:rPr>
            <w:rStyle w:val="StringTok"/>
          </w:rPr>
          <w:delText>"</w:delText>
        </w:r>
      </w:del>
      <w:r>
        <w:br/>
      </w:r>
      <w:r>
        <w:rPr>
          <w:rStyle w:val="ExtensionTok"/>
        </w:rPr>
        <w:t>48</w:t>
      </w:r>
      <w:r>
        <w:rPr>
          <w:rStyle w:val="NormalTok"/>
        </w:rPr>
        <w:t xml:space="preserve">         DPDK_UIO_DRIVER: </w:t>
      </w:r>
      <w:proofErr w:type="spellStart"/>
      <w:r>
        <w:rPr>
          <w:rStyle w:val="NormalTok"/>
        </w:rPr>
        <w:t>uio_pci_generic</w:t>
      </w:r>
      <w:proofErr w:type="spellEnd"/>
      <w:r>
        <w:br/>
      </w:r>
      <w:r>
        <w:rPr>
          <w:rStyle w:val="ExtensionTok"/>
        </w:rPr>
        <w:t>49</w:t>
      </w:r>
      <w:r>
        <w:rPr>
          <w:rStyle w:val="NormalTok"/>
        </w:rPr>
        <w:t xml:space="preserve">         HUGE_PAGES: 32000</w:t>
      </w:r>
      <w:r>
        <w:br/>
      </w:r>
      <w:r>
        <w:rPr>
          <w:rStyle w:val="ExtensionTok"/>
        </w:rPr>
        <w:t>50</w:t>
      </w:r>
      <w:r>
        <w:rPr>
          <w:rStyle w:val="NormalTok"/>
        </w:rPr>
        <w:t xml:space="preserve">         AGENT_MODE: </w:t>
      </w:r>
      <w:proofErr w:type="spellStart"/>
      <w:r>
        <w:rPr>
          <w:rStyle w:val="NormalTok"/>
        </w:rPr>
        <w:t>dpdk</w:t>
      </w:r>
      <w:proofErr w:type="spellEnd"/>
      <w:r>
        <w:br/>
      </w:r>
      <w:r>
        <w:rPr>
          <w:rStyle w:val="ExtensionTok"/>
        </w:rPr>
        <w:t>51</w:t>
      </w:r>
      <w:r>
        <w:rPr>
          <w:rStyle w:val="NormalTok"/>
        </w:rPr>
        <w:t xml:space="preserve">   a7s5:</w:t>
      </w:r>
      <w:r>
        <w:br/>
      </w:r>
      <w:r>
        <w:rPr>
          <w:rStyle w:val="ExtensionTok"/>
        </w:rPr>
        <w:t>52</w:t>
      </w:r>
      <w:r>
        <w:rPr>
          <w:rStyle w:val="NormalTok"/>
        </w:rPr>
        <w:t xml:space="preserve">     provider: </w:t>
      </w:r>
      <w:proofErr w:type="spellStart"/>
      <w:r>
        <w:rPr>
          <w:rStyle w:val="NormalTok"/>
        </w:rPr>
        <w:t>bms</w:t>
      </w:r>
      <w:proofErr w:type="spellEnd"/>
      <w:r>
        <w:br/>
      </w:r>
      <w:r>
        <w:rPr>
          <w:rStyle w:val="ExtensionTok"/>
        </w:rPr>
        <w:t>53</w:t>
      </w:r>
      <w:r>
        <w:rPr>
          <w:rStyle w:val="NormalTok"/>
        </w:rPr>
        <w:t xml:space="preserve">     </w:t>
      </w:r>
      <w:proofErr w:type="spellStart"/>
      <w:r>
        <w:rPr>
          <w:rStyle w:val="NormalTok"/>
        </w:rPr>
        <w:t>ip</w:t>
      </w:r>
      <w:proofErr w:type="spellEnd"/>
      <w:r>
        <w:rPr>
          <w:rStyle w:val="NormalTok"/>
        </w:rPr>
        <w:t>: 10.84.27.5</w:t>
      </w:r>
      <w:r>
        <w:br/>
      </w:r>
      <w:r>
        <w:rPr>
          <w:rStyle w:val="ExtensionTok"/>
        </w:rPr>
        <w:t>54</w:t>
      </w:r>
      <w:r>
        <w:rPr>
          <w:rStyle w:val="NormalTok"/>
        </w:rPr>
        <w:t xml:space="preserve">     </w:t>
      </w:r>
      <w:proofErr w:type="spellStart"/>
      <w:r>
        <w:rPr>
          <w:rStyle w:val="NormalTok"/>
        </w:rPr>
        <w:t>ssh_user</w:t>
      </w:r>
      <w:proofErr w:type="spellEnd"/>
      <w:r>
        <w:rPr>
          <w:rStyle w:val="NormalTok"/>
        </w:rPr>
        <w:t>: root</w:t>
      </w:r>
      <w:r>
        <w:br/>
      </w:r>
      <w:r>
        <w:rPr>
          <w:rStyle w:val="ExtensionTok"/>
        </w:rPr>
        <w:t>55</w:t>
      </w:r>
      <w:r>
        <w:rPr>
          <w:rStyle w:val="NormalTok"/>
        </w:rPr>
        <w:t xml:space="preserve">     </w:t>
      </w:r>
      <w:proofErr w:type="spellStart"/>
      <w:r>
        <w:rPr>
          <w:rStyle w:val="NormalTok"/>
        </w:rPr>
        <w:t>ssh_pwd</w:t>
      </w:r>
      <w:proofErr w:type="spellEnd"/>
      <w:r>
        <w:rPr>
          <w:rStyle w:val="NormalTok"/>
        </w:rPr>
        <w:t>: c0ntrail123</w:t>
      </w:r>
      <w:r>
        <w:br/>
      </w:r>
      <w:r>
        <w:rPr>
          <w:rStyle w:val="ExtensionTok"/>
        </w:rPr>
        <w:t>56</w:t>
      </w:r>
      <w:r>
        <w:rPr>
          <w:rStyle w:val="NormalTok"/>
        </w:rPr>
        <w:t xml:space="preserve">     roles:</w:t>
      </w:r>
      <w:r>
        <w:br/>
      </w:r>
      <w:r>
        <w:rPr>
          <w:rStyle w:val="ExtensionTok"/>
        </w:rPr>
        <w:t>57</w:t>
      </w:r>
      <w:r>
        <w:rPr>
          <w:rStyle w:val="NormalTok"/>
        </w:rPr>
        <w:t xml:space="preserve">       </w:t>
      </w:r>
      <w:proofErr w:type="spellStart"/>
      <w:r>
        <w:rPr>
          <w:rStyle w:val="NormalTok"/>
        </w:rPr>
        <w:t>openstack_compute</w:t>
      </w:r>
      <w:proofErr w:type="spellEnd"/>
      <w:r>
        <w:rPr>
          <w:rStyle w:val="NormalTok"/>
        </w:rPr>
        <w:t>:</w:t>
      </w:r>
      <w:r>
        <w:br/>
      </w:r>
      <w:r>
        <w:rPr>
          <w:rStyle w:val="ExtensionTok"/>
        </w:rPr>
        <w:t>58</w:t>
      </w:r>
      <w:r>
        <w:rPr>
          <w:rStyle w:val="NormalTok"/>
        </w:rPr>
        <w:t xml:space="preserve">       </w:t>
      </w:r>
      <w:proofErr w:type="spellStart"/>
      <w:r>
        <w:rPr>
          <w:rStyle w:val="NormalTok"/>
        </w:rPr>
        <w:t>vrouter</w:t>
      </w:r>
      <w:proofErr w:type="spellEnd"/>
      <w:r>
        <w:rPr>
          <w:rStyle w:val="NormalTok"/>
        </w:rPr>
        <w:t>:</w:t>
      </w:r>
      <w:r>
        <w:br/>
      </w:r>
      <w:r>
        <w:rPr>
          <w:rStyle w:val="ExtensionTok"/>
        </w:rPr>
        <w:t>59</w:t>
      </w:r>
      <w:r>
        <w:rPr>
          <w:rStyle w:val="NormalTok"/>
        </w:rPr>
        <w:t xml:space="preserve">         PHYSICAL_INTERFACE: bond0.101</w:t>
      </w:r>
      <w:r>
        <w:br/>
      </w:r>
      <w:r>
        <w:rPr>
          <w:rStyle w:val="ExtensionTok"/>
        </w:rPr>
        <w:t>60</w:t>
      </w:r>
      <w:r>
        <w:rPr>
          <w:rStyle w:val="NormalTok"/>
        </w:rPr>
        <w:t xml:space="preserve"> </w:t>
      </w:r>
      <w:proofErr w:type="spellStart"/>
      <w:r>
        <w:rPr>
          <w:rStyle w:val="NormalTok"/>
        </w:rPr>
        <w:t>contrail_configuration</w:t>
      </w:r>
      <w:proofErr w:type="spellEnd"/>
      <w:r>
        <w:rPr>
          <w:rStyle w:val="NormalTok"/>
        </w:rPr>
        <w:t>:</w:t>
      </w:r>
      <w:r>
        <w:br/>
      </w:r>
      <w:r>
        <w:rPr>
          <w:rStyle w:val="ExtensionTok"/>
        </w:rPr>
        <w:t>61</w:t>
      </w:r>
      <w:r>
        <w:rPr>
          <w:rStyle w:val="NormalTok"/>
        </w:rPr>
        <w:t xml:space="preserve">   CONTRAIL_VERSION: 2008.108</w:t>
      </w:r>
      <w:r>
        <w:br/>
      </w:r>
      <w:r>
        <w:rPr>
          <w:rStyle w:val="ExtensionTok"/>
        </w:rPr>
        <w:t>62</w:t>
      </w:r>
      <w:r>
        <w:rPr>
          <w:rStyle w:val="NormalTok"/>
        </w:rPr>
        <w:t xml:space="preserve">   OPENSTACK_VERSION: rocky</w:t>
      </w:r>
      <w:r>
        <w:br/>
      </w:r>
      <w:r>
        <w:rPr>
          <w:rStyle w:val="ExtensionTok"/>
        </w:rPr>
        <w:t>63</w:t>
      </w:r>
      <w:r>
        <w:rPr>
          <w:rStyle w:val="NormalTok"/>
        </w:rPr>
        <w:t xml:space="preserve">   CLOUD_ORCHESTRATOR: </w:t>
      </w:r>
      <w:proofErr w:type="spellStart"/>
      <w:r>
        <w:rPr>
          <w:rStyle w:val="NormalTok"/>
        </w:rPr>
        <w:t>openstack</w:t>
      </w:r>
      <w:proofErr w:type="spellEnd"/>
      <w:r>
        <w:br/>
      </w:r>
      <w:r>
        <w:rPr>
          <w:rStyle w:val="ExtensionTok"/>
        </w:rPr>
        <w:t>64</w:t>
      </w:r>
      <w:r>
        <w:rPr>
          <w:rStyle w:val="NormalTok"/>
        </w:rPr>
        <w:t xml:space="preserve">   CONTROLLER_NODES: 8.0.0.1</w:t>
      </w:r>
      <w:r>
        <w:br/>
      </w:r>
      <w:r>
        <w:rPr>
          <w:rStyle w:val="ExtensionTok"/>
        </w:rPr>
        <w:t>65</w:t>
      </w:r>
      <w:r>
        <w:rPr>
          <w:rStyle w:val="NormalTok"/>
        </w:rPr>
        <w:t xml:space="preserve">   OPENSTACK_NODES: 8.0.0.1</w:t>
      </w:r>
      <w:r>
        <w:br/>
      </w:r>
      <w:r>
        <w:rPr>
          <w:rStyle w:val="ExtensionTok"/>
        </w:rPr>
        <w:t>66</w:t>
      </w:r>
      <w:r>
        <w:rPr>
          <w:rStyle w:val="NormalTok"/>
        </w:rPr>
        <w:t xml:space="preserve">   CONTROL_NODES: 8.0.0.1</w:t>
      </w:r>
      <w:r>
        <w:br/>
      </w:r>
      <w:r>
        <w:rPr>
          <w:rStyle w:val="ExtensionTok"/>
        </w:rPr>
        <w:t>67</w:t>
      </w:r>
      <w:r>
        <w:rPr>
          <w:rStyle w:val="NormalTok"/>
        </w:rPr>
        <w:t xml:space="preserve">   KEYSTONE_AUTH_HOST: 8.0.0.200</w:t>
      </w:r>
      <w:r>
        <w:br/>
      </w:r>
      <w:r>
        <w:rPr>
          <w:rStyle w:val="ExtensionTok"/>
        </w:rPr>
        <w:t>68</w:t>
      </w:r>
      <w:r>
        <w:rPr>
          <w:rStyle w:val="NormalTok"/>
        </w:rPr>
        <w:t xml:space="preserve">   KEYSTONE_AUTH_ADMIN_PASSWORD: c0ntrail123</w:t>
      </w:r>
      <w:r>
        <w:br/>
      </w:r>
      <w:r>
        <w:rPr>
          <w:rStyle w:val="ExtensionTok"/>
        </w:rPr>
        <w:t>69</w:t>
      </w:r>
      <w:r>
        <w:rPr>
          <w:rStyle w:val="NormalTok"/>
        </w:rPr>
        <w:t xml:space="preserve">   RABBITMQ_NODE_PORT: 5673</w:t>
      </w:r>
      <w:r>
        <w:br/>
      </w:r>
      <w:r>
        <w:rPr>
          <w:rStyle w:val="ExtensionTok"/>
        </w:rPr>
        <w:t>70</w:t>
      </w:r>
      <w:r>
        <w:rPr>
          <w:rStyle w:val="NormalTok"/>
        </w:rPr>
        <w:t xml:space="preserve">   KEYSTONE_AUTH_URL_VERSION: /v3</w:t>
      </w:r>
      <w:r>
        <w:br/>
      </w:r>
      <w:r>
        <w:rPr>
          <w:rStyle w:val="ExtensionTok"/>
        </w:rPr>
        <w:t>71</w:t>
      </w:r>
      <w:r>
        <w:rPr>
          <w:rStyle w:val="NormalTok"/>
        </w:rPr>
        <w:t xml:space="preserve">   IPFABRIC_SERVICE_IP: 8.0.0.200</w:t>
      </w:r>
      <w:r>
        <w:br/>
      </w:r>
      <w:r>
        <w:rPr>
          <w:rStyle w:val="ExtensionTok"/>
        </w:rPr>
        <w:t>72</w:t>
      </w:r>
      <w:r>
        <w:rPr>
          <w:rStyle w:val="NormalTok"/>
        </w:rPr>
        <w:t xml:space="preserve">   VROUTER_GATEWAY: 8.0.0.254</w:t>
      </w:r>
      <w:r>
        <w:br/>
      </w:r>
      <w:r>
        <w:rPr>
          <w:rStyle w:val="ExtensionTok"/>
        </w:rPr>
        <w:t>73</w:t>
      </w:r>
      <w:r>
        <w:rPr>
          <w:rStyle w:val="NormalTok"/>
        </w:rPr>
        <w:t xml:space="preserve">   </w:t>
      </w:r>
      <w:proofErr w:type="spellStart"/>
      <w:r>
        <w:rPr>
          <w:rStyle w:val="NormalTok"/>
        </w:rPr>
        <w:t>two_interface</w:t>
      </w:r>
      <w:proofErr w:type="spellEnd"/>
      <w:r>
        <w:rPr>
          <w:rStyle w:val="NormalTok"/>
        </w:rPr>
        <w:t>: true</w:t>
      </w:r>
      <w:r>
        <w:br/>
      </w:r>
      <w:r>
        <w:rPr>
          <w:rStyle w:val="ExtensionTok"/>
        </w:rPr>
        <w:t>74</w:t>
      </w:r>
      <w:r>
        <w:rPr>
          <w:rStyle w:val="NormalTok"/>
        </w:rPr>
        <w:t xml:space="preserve">   ENCAP_PRIORITY: </w:t>
      </w:r>
      <w:proofErr w:type="spellStart"/>
      <w:r>
        <w:rPr>
          <w:rStyle w:val="NormalTok"/>
        </w:rPr>
        <w:t>VXLAN,MPLSoUDP,MPLSoGRE</w:t>
      </w:r>
      <w:proofErr w:type="spellEnd"/>
      <w:r>
        <w:br/>
      </w:r>
      <w:r>
        <w:rPr>
          <w:rStyle w:val="ExtensionTok"/>
        </w:rPr>
        <w:t>75</w:t>
      </w:r>
      <w:r>
        <w:rPr>
          <w:rStyle w:val="NormalTok"/>
        </w:rPr>
        <w:t xml:space="preserve">   AUTH_MODE: keystone</w:t>
      </w:r>
      <w:r>
        <w:br/>
      </w:r>
      <w:r>
        <w:rPr>
          <w:rStyle w:val="ExtensionTok"/>
        </w:rPr>
        <w:t>76</w:t>
      </w:r>
      <w:r>
        <w:rPr>
          <w:rStyle w:val="NormalTok"/>
        </w:rPr>
        <w:t xml:space="preserve">   CONFIG_API_VIP: 10.84.27.51</w:t>
      </w:r>
      <w:r>
        <w:br/>
      </w:r>
      <w:r>
        <w:rPr>
          <w:rStyle w:val="ExtensionTok"/>
        </w:rPr>
        <w:t>77</w:t>
      </w:r>
      <w:r>
        <w:rPr>
          <w:rStyle w:val="NormalTok"/>
        </w:rPr>
        <w:t xml:space="preserve">   </w:t>
      </w:r>
      <w:proofErr w:type="spellStart"/>
      <w:r>
        <w:rPr>
          <w:rStyle w:val="NormalTok"/>
        </w:rPr>
        <w:t>ssh_user</w:t>
      </w:r>
      <w:proofErr w:type="spellEnd"/>
      <w:r>
        <w:rPr>
          <w:rStyle w:val="NormalTok"/>
        </w:rPr>
        <w:t>: root</w:t>
      </w:r>
      <w:r>
        <w:br/>
      </w:r>
      <w:r>
        <w:rPr>
          <w:rStyle w:val="ExtensionTok"/>
        </w:rPr>
        <w:t>78</w:t>
      </w:r>
      <w:r>
        <w:rPr>
          <w:rStyle w:val="NormalTok"/>
        </w:rPr>
        <w:t xml:space="preserve">   </w:t>
      </w:r>
      <w:proofErr w:type="spellStart"/>
      <w:r>
        <w:rPr>
          <w:rStyle w:val="NormalTok"/>
        </w:rPr>
        <w:t>ssh_pwd</w:t>
      </w:r>
      <w:proofErr w:type="spellEnd"/>
      <w:r>
        <w:rPr>
          <w:rStyle w:val="NormalTok"/>
        </w:rPr>
        <w:t>: c0ntrail123</w:t>
      </w:r>
      <w:r>
        <w:br/>
      </w:r>
      <w:r>
        <w:rPr>
          <w:rStyle w:val="ExtensionTok"/>
        </w:rPr>
        <w:t>79</w:t>
      </w:r>
      <w:r>
        <w:rPr>
          <w:rStyle w:val="NormalTok"/>
        </w:rPr>
        <w:t xml:space="preserve">   METADATA_PROXY_SECRET: c0ntrail123</w:t>
      </w:r>
      <w:r>
        <w:br/>
      </w:r>
      <w:r>
        <w:rPr>
          <w:rStyle w:val="ExtensionTok"/>
        </w:rPr>
        <w:lastRenderedPageBreak/>
        <w:t>80</w:t>
      </w:r>
      <w:r>
        <w:rPr>
          <w:rStyle w:val="NormalTok"/>
        </w:rPr>
        <w:t xml:space="preserve">   CONFIG_NODEMGR__DEFAULTS__</w:t>
      </w:r>
      <w:proofErr w:type="spellStart"/>
      <w:r>
        <w:rPr>
          <w:rStyle w:val="NormalTok"/>
        </w:rPr>
        <w:t>minimum_diskGB</w:t>
      </w:r>
      <w:proofErr w:type="spellEnd"/>
      <w:r>
        <w:rPr>
          <w:rStyle w:val="NormalTok"/>
        </w:rPr>
        <w:t>: 2</w:t>
      </w:r>
      <w:r>
        <w:br/>
      </w:r>
      <w:r>
        <w:rPr>
          <w:rStyle w:val="ExtensionTok"/>
        </w:rPr>
        <w:t>81</w:t>
      </w:r>
      <w:r>
        <w:rPr>
          <w:rStyle w:val="NormalTok"/>
        </w:rPr>
        <w:t xml:space="preserve">   CONFIG_DATABASE_NODEMGR__DEFAULTS__</w:t>
      </w:r>
      <w:proofErr w:type="spellStart"/>
      <w:r>
        <w:rPr>
          <w:rStyle w:val="NormalTok"/>
        </w:rPr>
        <w:t>minimum_diskGB</w:t>
      </w:r>
      <w:proofErr w:type="spellEnd"/>
      <w:r>
        <w:rPr>
          <w:rStyle w:val="NormalTok"/>
        </w:rPr>
        <w:t>: 2</w:t>
      </w:r>
      <w:r>
        <w:br/>
      </w:r>
      <w:r>
        <w:rPr>
          <w:rStyle w:val="ExtensionTok"/>
        </w:rPr>
        <w:t>82</w:t>
      </w:r>
      <w:r>
        <w:rPr>
          <w:rStyle w:val="NormalTok"/>
        </w:rPr>
        <w:t xml:space="preserve">   DATABASE_NODEMGR__DEFAULTS__</w:t>
      </w:r>
      <w:proofErr w:type="spellStart"/>
      <w:r>
        <w:rPr>
          <w:rStyle w:val="NormalTok"/>
        </w:rPr>
        <w:t>minimum_diskGB</w:t>
      </w:r>
      <w:proofErr w:type="spellEnd"/>
      <w:r>
        <w:rPr>
          <w:rStyle w:val="NormalTok"/>
        </w:rPr>
        <w:t>: 2</w:t>
      </w:r>
      <w:r>
        <w:br/>
      </w:r>
      <w:r>
        <w:rPr>
          <w:rStyle w:val="ExtensionTok"/>
        </w:rPr>
        <w:t>83</w:t>
      </w:r>
      <w:r>
        <w:rPr>
          <w:rStyle w:val="NormalTok"/>
        </w:rPr>
        <w:t xml:space="preserve">   XMPP_SSL_ENABLE: no</w:t>
      </w:r>
      <w:r>
        <w:br/>
      </w:r>
      <w:r>
        <w:rPr>
          <w:rStyle w:val="ExtensionTok"/>
        </w:rPr>
        <w:t>84</w:t>
      </w:r>
      <w:r>
        <w:rPr>
          <w:rStyle w:val="NormalTok"/>
        </w:rPr>
        <w:t xml:space="preserve">   LOG_LEVEL: SYS_DEBUG</w:t>
      </w:r>
      <w:r>
        <w:br/>
      </w:r>
      <w:r>
        <w:rPr>
          <w:rStyle w:val="ExtensionTok"/>
        </w:rPr>
        <w:t>85</w:t>
      </w:r>
      <w:r>
        <w:rPr>
          <w:rStyle w:val="NormalTok"/>
        </w:rPr>
        <w:t xml:space="preserve">   AAA_MODE: </w:t>
      </w:r>
      <w:proofErr w:type="spellStart"/>
      <w:r>
        <w:rPr>
          <w:rStyle w:val="NormalTok"/>
        </w:rPr>
        <w:t>rbac</w:t>
      </w:r>
      <w:proofErr w:type="spellEnd"/>
      <w:r>
        <w:br/>
      </w:r>
      <w:r>
        <w:rPr>
          <w:rStyle w:val="ExtensionTok"/>
        </w:rPr>
        <w:t>86</w:t>
      </w:r>
      <w:r>
        <w:rPr>
          <w:rStyle w:val="NormalTok"/>
        </w:rPr>
        <w:t xml:space="preserve"> </w:t>
      </w:r>
      <w:proofErr w:type="spellStart"/>
      <w:r>
        <w:rPr>
          <w:rStyle w:val="NormalTok"/>
        </w:rPr>
        <w:t>kolla_config</w:t>
      </w:r>
      <w:proofErr w:type="spellEnd"/>
      <w:r>
        <w:rPr>
          <w:rStyle w:val="NormalTok"/>
        </w:rPr>
        <w:t>:</w:t>
      </w:r>
      <w:r>
        <w:br/>
      </w:r>
      <w:r>
        <w:rPr>
          <w:rStyle w:val="ExtensionTok"/>
        </w:rPr>
        <w:t>87</w:t>
      </w:r>
      <w:r>
        <w:rPr>
          <w:rStyle w:val="NormalTok"/>
        </w:rPr>
        <w:t xml:space="preserve">   </w:t>
      </w:r>
      <w:proofErr w:type="spellStart"/>
      <w:r>
        <w:rPr>
          <w:rStyle w:val="NormalTok"/>
        </w:rPr>
        <w:t>kolla_globals</w:t>
      </w:r>
      <w:proofErr w:type="spellEnd"/>
      <w:r>
        <w:rPr>
          <w:rStyle w:val="NormalTok"/>
        </w:rPr>
        <w:t>:</w:t>
      </w:r>
      <w:r>
        <w:br/>
      </w:r>
      <w:r>
        <w:rPr>
          <w:rStyle w:val="ExtensionTok"/>
        </w:rPr>
        <w:t>88</w:t>
      </w:r>
      <w:r>
        <w:rPr>
          <w:rStyle w:val="NormalTok"/>
        </w:rPr>
        <w:t xml:space="preserve">     </w:t>
      </w:r>
      <w:proofErr w:type="spellStart"/>
      <w:r>
        <w:rPr>
          <w:rStyle w:val="NormalTok"/>
        </w:rPr>
        <w:t>kolla_internal_vip_address</w:t>
      </w:r>
      <w:proofErr w:type="spellEnd"/>
      <w:r>
        <w:rPr>
          <w:rStyle w:val="NormalTok"/>
        </w:rPr>
        <w:t>: 8.0.0.200</w:t>
      </w:r>
      <w:r>
        <w:br/>
      </w:r>
      <w:r>
        <w:rPr>
          <w:rStyle w:val="ExtensionTok"/>
        </w:rPr>
        <w:t>89</w:t>
      </w:r>
      <w:r>
        <w:rPr>
          <w:rStyle w:val="NormalTok"/>
        </w:rPr>
        <w:t xml:space="preserve">     </w:t>
      </w:r>
      <w:proofErr w:type="spellStart"/>
      <w:r>
        <w:rPr>
          <w:rStyle w:val="NormalTok"/>
        </w:rPr>
        <w:t>kolla_external_vip_address</w:t>
      </w:r>
      <w:proofErr w:type="spellEnd"/>
      <w:r>
        <w:rPr>
          <w:rStyle w:val="NormalTok"/>
        </w:rPr>
        <w:t>: 10.84.27.51</w:t>
      </w:r>
      <w:r>
        <w:br/>
      </w:r>
      <w:r>
        <w:rPr>
          <w:rStyle w:val="ExtensionTok"/>
        </w:rPr>
        <w:t>90</w:t>
      </w:r>
      <w:r>
        <w:rPr>
          <w:rStyle w:val="NormalTok"/>
        </w:rPr>
        <w:t xml:space="preserve">     </w:t>
      </w:r>
      <w:proofErr w:type="spellStart"/>
      <w:r>
        <w:rPr>
          <w:rStyle w:val="NormalTok"/>
        </w:rPr>
        <w:t>contrail_api_interface_address</w:t>
      </w:r>
      <w:proofErr w:type="spellEnd"/>
      <w:r>
        <w:rPr>
          <w:rStyle w:val="NormalTok"/>
        </w:rPr>
        <w:t>: 8.0.0.1</w:t>
      </w:r>
      <w:r>
        <w:br/>
      </w:r>
      <w:r>
        <w:rPr>
          <w:rStyle w:val="ExtensionTok"/>
        </w:rPr>
        <w:t>91</w:t>
      </w:r>
      <w:r>
        <w:rPr>
          <w:rStyle w:val="NormalTok"/>
        </w:rPr>
        <w:t xml:space="preserve">     </w:t>
      </w:r>
      <w:proofErr w:type="spellStart"/>
      <w:r>
        <w:rPr>
          <w:rStyle w:val="NormalTok"/>
        </w:rPr>
        <w:t>keepalived_virtual_router_id</w:t>
      </w:r>
      <w:proofErr w:type="spellEnd"/>
      <w:r>
        <w:rPr>
          <w:rStyle w:val="NormalTok"/>
        </w:rPr>
        <w:t xml:space="preserve">: </w:t>
      </w:r>
      <w:del w:id="192" w:author="Patrick Ames" w:date="2020-11-11T13:23:00Z">
        <w:r w:rsidDel="00601950">
          <w:rPr>
            <w:rStyle w:val="StringTok"/>
          </w:rPr>
          <w:delText>"</w:delText>
        </w:r>
      </w:del>
      <w:r>
        <w:rPr>
          <w:rStyle w:val="StringTok"/>
        </w:rPr>
        <w:t>111</w:t>
      </w:r>
      <w:del w:id="193" w:author="Patrick Ames" w:date="2020-11-11T13:23:00Z">
        <w:r w:rsidDel="00601950">
          <w:rPr>
            <w:rStyle w:val="StringTok"/>
          </w:rPr>
          <w:delText>"</w:delText>
        </w:r>
      </w:del>
      <w:r>
        <w:br/>
      </w:r>
      <w:r>
        <w:rPr>
          <w:rStyle w:val="ExtensionTok"/>
        </w:rPr>
        <w:t>92</w:t>
      </w:r>
      <w:r>
        <w:rPr>
          <w:rStyle w:val="NormalTok"/>
        </w:rPr>
        <w:t xml:space="preserve">     </w:t>
      </w:r>
      <w:proofErr w:type="spellStart"/>
      <w:r>
        <w:rPr>
          <w:rStyle w:val="NormalTok"/>
        </w:rPr>
        <w:t>enable_haproxy</w:t>
      </w:r>
      <w:proofErr w:type="spellEnd"/>
      <w:r>
        <w:rPr>
          <w:rStyle w:val="NormalTok"/>
        </w:rPr>
        <w:t xml:space="preserve">: </w:t>
      </w:r>
      <w:del w:id="194" w:author="Patrick Ames" w:date="2020-11-11T13:23:00Z">
        <w:r w:rsidDel="00601950">
          <w:rPr>
            <w:rStyle w:val="StringTok"/>
          </w:rPr>
          <w:delText>"</w:delText>
        </w:r>
      </w:del>
      <w:r>
        <w:rPr>
          <w:rStyle w:val="StringTok"/>
        </w:rPr>
        <w:t>yes</w:t>
      </w:r>
      <w:del w:id="195" w:author="Patrick Ames" w:date="2020-11-11T13:23:00Z">
        <w:r w:rsidDel="00601950">
          <w:rPr>
            <w:rStyle w:val="StringTok"/>
          </w:rPr>
          <w:delText>"</w:delText>
        </w:r>
      </w:del>
      <w:r>
        <w:br/>
      </w:r>
      <w:r>
        <w:rPr>
          <w:rStyle w:val="ExtensionTok"/>
        </w:rPr>
        <w:t>93</w:t>
      </w:r>
      <w:r>
        <w:rPr>
          <w:rStyle w:val="NormalTok"/>
        </w:rPr>
        <w:t xml:space="preserve">     </w:t>
      </w:r>
      <w:proofErr w:type="spellStart"/>
      <w:r>
        <w:rPr>
          <w:rStyle w:val="NormalTok"/>
        </w:rPr>
        <w:t>enable_ironic</w:t>
      </w:r>
      <w:proofErr w:type="spellEnd"/>
      <w:r>
        <w:rPr>
          <w:rStyle w:val="NormalTok"/>
        </w:rPr>
        <w:t xml:space="preserve">: </w:t>
      </w:r>
      <w:del w:id="196" w:author="Patrick Ames" w:date="2020-11-11T13:23:00Z">
        <w:r w:rsidDel="00601950">
          <w:rPr>
            <w:rStyle w:val="StringTok"/>
          </w:rPr>
          <w:delText>"</w:delText>
        </w:r>
      </w:del>
      <w:r>
        <w:rPr>
          <w:rStyle w:val="StringTok"/>
        </w:rPr>
        <w:t>no</w:t>
      </w:r>
      <w:del w:id="197" w:author="Patrick Ames" w:date="2020-11-11T13:23:00Z">
        <w:r w:rsidDel="00601950">
          <w:rPr>
            <w:rStyle w:val="StringTok"/>
          </w:rPr>
          <w:delText>"</w:delText>
        </w:r>
      </w:del>
      <w:r>
        <w:br/>
      </w:r>
      <w:r>
        <w:rPr>
          <w:rStyle w:val="ExtensionTok"/>
        </w:rPr>
        <w:t>94</w:t>
      </w:r>
      <w:r>
        <w:rPr>
          <w:rStyle w:val="NormalTok"/>
        </w:rPr>
        <w:t xml:space="preserve">     </w:t>
      </w:r>
      <w:proofErr w:type="spellStart"/>
      <w:r>
        <w:rPr>
          <w:rStyle w:val="NormalTok"/>
        </w:rPr>
        <w:t>enable_swift</w:t>
      </w:r>
      <w:proofErr w:type="spellEnd"/>
      <w:r>
        <w:rPr>
          <w:rStyle w:val="NormalTok"/>
        </w:rPr>
        <w:t xml:space="preserve">: </w:t>
      </w:r>
      <w:del w:id="198" w:author="Patrick Ames" w:date="2020-11-11T13:23:00Z">
        <w:r w:rsidDel="00601950">
          <w:rPr>
            <w:rStyle w:val="StringTok"/>
          </w:rPr>
          <w:delText>"</w:delText>
        </w:r>
      </w:del>
      <w:r>
        <w:rPr>
          <w:rStyle w:val="StringTok"/>
        </w:rPr>
        <w:t>no</w:t>
      </w:r>
      <w:del w:id="199" w:author="Patrick Ames" w:date="2020-11-11T13:23:00Z">
        <w:r w:rsidDel="00601950">
          <w:rPr>
            <w:rStyle w:val="StringTok"/>
          </w:rPr>
          <w:delText>"</w:delText>
        </w:r>
      </w:del>
      <w:r>
        <w:br/>
      </w:r>
      <w:r>
        <w:rPr>
          <w:rStyle w:val="ExtensionTok"/>
        </w:rPr>
        <w:t>95</w:t>
      </w:r>
      <w:r>
        <w:rPr>
          <w:rStyle w:val="NormalTok"/>
        </w:rPr>
        <w:t xml:space="preserve">   </w:t>
      </w:r>
      <w:proofErr w:type="spellStart"/>
      <w:r>
        <w:rPr>
          <w:rStyle w:val="NormalTok"/>
        </w:rPr>
        <w:t>kolla_passwords</w:t>
      </w:r>
      <w:proofErr w:type="spellEnd"/>
      <w:r>
        <w:rPr>
          <w:rStyle w:val="NormalTok"/>
        </w:rPr>
        <w:t>:</w:t>
      </w:r>
      <w:r>
        <w:br/>
      </w:r>
      <w:r>
        <w:rPr>
          <w:rStyle w:val="ExtensionTok"/>
        </w:rPr>
        <w:t>96</w:t>
      </w:r>
      <w:r>
        <w:rPr>
          <w:rStyle w:val="NormalTok"/>
        </w:rPr>
        <w:t xml:space="preserve">     </w:t>
      </w:r>
      <w:proofErr w:type="spellStart"/>
      <w:r>
        <w:rPr>
          <w:rStyle w:val="NormalTok"/>
        </w:rPr>
        <w:t>keystone_admin_password</w:t>
      </w:r>
      <w:proofErr w:type="spellEnd"/>
      <w:r>
        <w:rPr>
          <w:rStyle w:val="NormalTok"/>
        </w:rPr>
        <w:t>: c0ntrail123</w:t>
      </w:r>
      <w:r>
        <w:br/>
      </w:r>
      <w:r>
        <w:rPr>
          <w:rStyle w:val="ExtensionTok"/>
        </w:rPr>
        <w:t>97</w:t>
      </w:r>
      <w:r>
        <w:rPr>
          <w:rStyle w:val="NormalTok"/>
        </w:rPr>
        <w:t xml:space="preserve">     </w:t>
      </w:r>
      <w:proofErr w:type="spellStart"/>
      <w:r>
        <w:rPr>
          <w:rStyle w:val="NormalTok"/>
        </w:rPr>
        <w:t>metadata_secret</w:t>
      </w:r>
      <w:proofErr w:type="spellEnd"/>
      <w:r>
        <w:rPr>
          <w:rStyle w:val="NormalTok"/>
        </w:rPr>
        <w:t>: c0ntrail123</w:t>
      </w:r>
      <w:r>
        <w:br/>
      </w:r>
      <w:r>
        <w:rPr>
          <w:rStyle w:val="ExtensionTok"/>
        </w:rPr>
        <w:t>98</w:t>
      </w:r>
      <w:r>
        <w:rPr>
          <w:rStyle w:val="NormalTok"/>
        </w:rPr>
        <w:t xml:space="preserve">     </w:t>
      </w:r>
      <w:proofErr w:type="spellStart"/>
      <w:r>
        <w:rPr>
          <w:rStyle w:val="NormalTok"/>
        </w:rPr>
        <w:t>keystone_admin_password</w:t>
      </w:r>
      <w:proofErr w:type="spellEnd"/>
      <w:r>
        <w:rPr>
          <w:rStyle w:val="NormalTok"/>
        </w:rPr>
        <w:t>: c0ntrail123</w:t>
      </w:r>
    </w:p>
    <w:p w:rsidR="001620AD" w:rsidRPr="001620AD" w:rsidRDefault="001620AD">
      <w:pPr>
        <w:pPrChange w:id="200" w:author="Patrick Ames" w:date="2020-11-11T13:04:00Z">
          <w:pPr>
            <w:pStyle w:val="SourceCode"/>
          </w:pPr>
        </w:pPrChange>
      </w:pPr>
      <w:ins w:id="201" w:author="Patrick Ames" w:date="2020-11-11T13:04:00Z">
        <w:r w:rsidRPr="001620AD">
          <w:rPr>
            <w:rPrChange w:id="202" w:author="Patrick Ames" w:date="2020-11-11T13:04:00Z">
              <w:rPr>
                <w:rStyle w:val="NormalTok"/>
                <w:rFonts w:asciiTheme="minorHAnsi" w:hAnsiTheme="minorHAnsi"/>
                <w:sz w:val="24"/>
              </w:rPr>
            </w:rPrChange>
          </w:rPr>
          <w:t>Definitions for the con</w:t>
        </w:r>
        <w:r w:rsidRPr="001620AD">
          <w:rPr>
            <w:rPrChange w:id="203" w:author="Patrick Ames" w:date="2020-11-11T13:04:00Z">
              <w:rPr>
                <w:rStyle w:val="NormalTok"/>
              </w:rPr>
            </w:rPrChange>
          </w:rPr>
          <w:t>figuration are:</w:t>
        </w:r>
      </w:ins>
    </w:p>
    <w:p w:rsidR="009B093B" w:rsidRDefault="007E59F7">
      <w:pPr>
        <w:numPr>
          <w:ilvl w:val="0"/>
          <w:numId w:val="4"/>
        </w:numPr>
      </w:pPr>
      <w:r>
        <w:t xml:space="preserve">line 1-3: global </w:t>
      </w:r>
      <w:proofErr w:type="spellStart"/>
      <w:r>
        <w:t>configrations</w:t>
      </w:r>
      <w:proofErr w:type="spellEnd"/>
    </w:p>
    <w:p w:rsidR="009B093B" w:rsidRDefault="007E59F7">
      <w:pPr>
        <w:numPr>
          <w:ilvl w:val="0"/>
          <w:numId w:val="4"/>
        </w:numPr>
      </w:pPr>
      <w:r>
        <w:t>line 2: specifies the registry from which to pull Contrail containers</w:t>
      </w:r>
    </w:p>
    <w:p w:rsidR="009B093B" w:rsidRDefault="007E59F7">
      <w:pPr>
        <w:numPr>
          <w:ilvl w:val="0"/>
          <w:numId w:val="4"/>
        </w:numPr>
      </w:pPr>
      <w:r>
        <w:t xml:space="preserve">line 3: set to </w:t>
      </w:r>
      <w:del w:id="204" w:author="Patrick Ames" w:date="2020-11-11T13:23:00Z">
        <w:r w:rsidDel="00601950">
          <w:delText>"</w:delText>
        </w:r>
      </w:del>
      <w:r>
        <w:t>True</w:t>
      </w:r>
      <w:del w:id="205" w:author="Patrick Ames" w:date="2020-11-11T13:23:00Z">
        <w:r w:rsidDel="00601950">
          <w:delText>"</w:delText>
        </w:r>
      </w:del>
      <w:r>
        <w:t xml:space="preserve"> if containers that are pulled from a private registry named </w:t>
      </w:r>
      <w:r>
        <w:rPr>
          <w:rStyle w:val="VerbatimChar"/>
        </w:rPr>
        <w:t>CONTAINER_REGISTRY</w:t>
      </w:r>
      <w:r>
        <w:t xml:space="preserve"> are not accessible</w:t>
      </w:r>
    </w:p>
    <w:p w:rsidR="009B093B" w:rsidRDefault="007E59F7">
      <w:pPr>
        <w:numPr>
          <w:ilvl w:val="0"/>
          <w:numId w:val="4"/>
        </w:numPr>
      </w:pPr>
      <w:r>
        <w:t>line 4-9: configures provider-specific settings</w:t>
      </w:r>
    </w:p>
    <w:p w:rsidR="009B093B" w:rsidRDefault="007E59F7">
      <w:pPr>
        <w:numPr>
          <w:ilvl w:val="0"/>
          <w:numId w:val="4"/>
        </w:numPr>
      </w:pPr>
      <w:r>
        <w:t>line 5: bare metal server (</w:t>
      </w:r>
      <w:proofErr w:type="spellStart"/>
      <w:r>
        <w:t>bms</w:t>
      </w:r>
      <w:proofErr w:type="spellEnd"/>
      <w:r>
        <w:t>) environment</w:t>
      </w:r>
    </w:p>
    <w:p w:rsidR="009B093B" w:rsidRDefault="007E59F7">
      <w:pPr>
        <w:numPr>
          <w:ilvl w:val="0"/>
          <w:numId w:val="4"/>
        </w:numPr>
      </w:pPr>
      <w:r>
        <w:t xml:space="preserve">line 6-9: </w:t>
      </w:r>
      <w:proofErr w:type="spellStart"/>
      <w:r>
        <w:t>ssh</w:t>
      </w:r>
      <w:proofErr w:type="spellEnd"/>
      <w:r>
        <w:t xml:space="preserve"> password, </w:t>
      </w:r>
      <w:proofErr w:type="gramStart"/>
      <w:r>
        <w:t>user name</w:t>
      </w:r>
      <w:proofErr w:type="gramEnd"/>
      <w:r>
        <w:t xml:space="preserve">, </w:t>
      </w:r>
      <w:proofErr w:type="spellStart"/>
      <w:r>
        <w:t>ntpserver</w:t>
      </w:r>
      <w:proofErr w:type="spellEnd"/>
      <w:r>
        <w:t xml:space="preserve"> and </w:t>
      </w:r>
      <w:proofErr w:type="spellStart"/>
      <w:r>
        <w:t>domainsuffix</w:t>
      </w:r>
      <w:proofErr w:type="spellEnd"/>
    </w:p>
    <w:p w:rsidR="009B093B" w:rsidRDefault="007E59F7">
      <w:pPr>
        <w:numPr>
          <w:ilvl w:val="0"/>
          <w:numId w:val="4"/>
        </w:numPr>
      </w:pPr>
      <w:r>
        <w:t xml:space="preserve">line 10-59: </w:t>
      </w:r>
      <w:r>
        <w:rPr>
          <w:rStyle w:val="VerbatimChar"/>
        </w:rPr>
        <w:t>Instances</w:t>
      </w:r>
      <w:r>
        <w:t xml:space="preserve"> means the node on which the containers will be launched. here we defined 4 nodes, named a7s2, a7s3, a7s4 and a7s5</w:t>
      </w:r>
    </w:p>
    <w:p w:rsidR="009B093B" w:rsidRDefault="007E59F7">
      <w:pPr>
        <w:numPr>
          <w:ilvl w:val="0"/>
          <w:numId w:val="4"/>
        </w:numPr>
      </w:pPr>
      <w:r>
        <w:t xml:space="preserve">line 11-24: this is the configuration section for node </w:t>
      </w:r>
      <w:r>
        <w:rPr>
          <w:rStyle w:val="VerbatimChar"/>
        </w:rPr>
        <w:t>a7s2</w:t>
      </w:r>
    </w:p>
    <w:p w:rsidR="009B093B" w:rsidRDefault="007E59F7">
      <w:pPr>
        <w:numPr>
          <w:ilvl w:val="0"/>
          <w:numId w:val="4"/>
        </w:numPr>
      </w:pPr>
      <w:r>
        <w:t>line 12-14: defines this server’s provider type (</w:t>
      </w:r>
      <w:proofErr w:type="spellStart"/>
      <w:r>
        <w:t>baremetal</w:t>
      </w:r>
      <w:proofErr w:type="spellEnd"/>
      <w:r>
        <w:t xml:space="preserve"> server), </w:t>
      </w:r>
      <w:proofErr w:type="spellStart"/>
      <w:r>
        <w:t>ip</w:t>
      </w:r>
      <w:proofErr w:type="spellEnd"/>
      <w:r>
        <w:t xml:space="preserve"> address, and roles</w:t>
      </w:r>
    </w:p>
    <w:p w:rsidR="009B093B" w:rsidRDefault="007E59F7">
      <w:pPr>
        <w:numPr>
          <w:ilvl w:val="0"/>
          <w:numId w:val="4"/>
        </w:numPr>
      </w:pPr>
      <w:r>
        <w:t>line 14-24: roles of containers that will be installed in this node</w:t>
      </w:r>
      <w:del w:id="206" w:author="Patrick Ames" w:date="2020-11-11T13:05:00Z">
        <w:r w:rsidDel="001620AD">
          <w:delText xml:space="preserve">. </w:delText>
        </w:r>
      </w:del>
      <w:ins w:id="207" w:author="Patrick Ames" w:date="2020-11-11T13:05:00Z">
        <w:r w:rsidR="001620AD">
          <w:t xml:space="preserve">, </w:t>
        </w:r>
      </w:ins>
      <w:r>
        <w:t xml:space="preserve">according to the configuration, this server </w:t>
      </w:r>
      <w:r>
        <w:rPr>
          <w:rStyle w:val="VerbatimChar"/>
        </w:rPr>
        <w:t>a7s2</w:t>
      </w:r>
      <w:r>
        <w:t xml:space="preserve"> will be installed with all </w:t>
      </w:r>
      <w:del w:id="208" w:author="Patrick Ames" w:date="2020-11-11T13:23:00Z">
        <w:r w:rsidDel="00601950">
          <w:delText>"</w:delText>
        </w:r>
      </w:del>
      <w:r>
        <w:t>controller</w:t>
      </w:r>
      <w:del w:id="209" w:author="Patrick Ames" w:date="2020-11-11T13:23:00Z">
        <w:r w:rsidDel="00601950">
          <w:delText>"</w:delText>
        </w:r>
      </w:del>
      <w:r>
        <w:t xml:space="preserve"> </w:t>
      </w:r>
      <w:proofErr w:type="spellStart"/>
      <w:r>
        <w:t>softwares</w:t>
      </w:r>
      <w:proofErr w:type="spellEnd"/>
      <w:r>
        <w:t xml:space="preserve"> modules, in both </w:t>
      </w:r>
      <w:del w:id="210" w:author="Patrick Ames" w:date="2020-11-11T13:05:00Z">
        <w:r w:rsidDel="001620AD">
          <w:delText xml:space="preserve">openstack </w:delText>
        </w:r>
      </w:del>
      <w:ins w:id="211" w:author="Patrick Ames" w:date="2020-11-11T13:05:00Z">
        <w:r w:rsidR="001620AD">
          <w:t xml:space="preserve">OpenStack </w:t>
        </w:r>
      </w:ins>
      <w:r>
        <w:t xml:space="preserve">and </w:t>
      </w:r>
      <w:del w:id="212" w:author="Patrick Ames" w:date="2020-11-11T13:05:00Z">
        <w:r w:rsidDel="001620AD">
          <w:delText>contrail</w:delText>
        </w:r>
      </w:del>
      <w:ins w:id="213" w:author="Patrick Ames" w:date="2020-11-11T13:05:00Z">
        <w:r w:rsidR="001620AD">
          <w:t>Contrail</w:t>
        </w:r>
      </w:ins>
      <w:del w:id="214" w:author="Patrick Ames" w:date="2020-11-11T13:05:00Z">
        <w:r w:rsidDel="001620AD">
          <w:delText>.</w:delText>
        </w:r>
      </w:del>
    </w:p>
    <w:p w:rsidR="009B093B" w:rsidRDefault="007E59F7">
      <w:pPr>
        <w:numPr>
          <w:ilvl w:val="0"/>
          <w:numId w:val="4"/>
        </w:numPr>
      </w:pPr>
      <w:r>
        <w:t>line 25-37: define parameters for our first DPDK compute node</w:t>
      </w:r>
      <w:del w:id="215" w:author="Patrick Ames" w:date="2020-11-11T13:06:00Z">
        <w:r w:rsidDel="001620AD">
          <w:delText>.</w:delText>
        </w:r>
      </w:del>
      <w:r>
        <w:t xml:space="preserve"> </w:t>
      </w:r>
      <w:ins w:id="216" w:author="Patrick Ames" w:date="2020-11-11T13:06:00Z">
        <w:r w:rsidR="001620AD">
          <w:t xml:space="preserve">OpenStack </w:t>
        </w:r>
      </w:ins>
      <w:del w:id="217" w:author="Patrick Ames" w:date="2020-11-11T13:06:00Z">
        <w:r w:rsidDel="001620AD">
          <w:delText xml:space="preserve">openstack </w:delText>
        </w:r>
      </w:del>
      <w:r>
        <w:t xml:space="preserve">compute components and </w:t>
      </w:r>
      <w:del w:id="218" w:author="Patrick Ames" w:date="2020-11-11T13:06:00Z">
        <w:r w:rsidDel="001620AD">
          <w:delText xml:space="preserve">contrail </w:delText>
        </w:r>
      </w:del>
      <w:ins w:id="219" w:author="Patrick Ames" w:date="2020-11-11T13:06:00Z">
        <w:r w:rsidR="001620AD">
          <w:t xml:space="preserve">Contrail </w:t>
        </w:r>
      </w:ins>
      <w:r>
        <w:t>vRouter will be installed</w:t>
      </w:r>
      <w:del w:id="220" w:author="Patrick Ames" w:date="2020-11-11T13:05:00Z">
        <w:r w:rsidDel="001620AD">
          <w:delText>.</w:delText>
        </w:r>
      </w:del>
    </w:p>
    <w:p w:rsidR="009B093B" w:rsidRDefault="007E59F7">
      <w:pPr>
        <w:numPr>
          <w:ilvl w:val="0"/>
          <w:numId w:val="4"/>
        </w:numPr>
      </w:pPr>
      <w:r>
        <w:lastRenderedPageBreak/>
        <w:t xml:space="preserve">line 33: under vRouter, </w:t>
      </w:r>
      <w:r>
        <w:rPr>
          <w:rStyle w:val="VerbatimChar"/>
        </w:rPr>
        <w:t>bond0.101</w:t>
      </w:r>
      <w:r>
        <w:t xml:space="preserve"> will be the </w:t>
      </w:r>
      <w:r>
        <w:rPr>
          <w:rStyle w:val="VerbatimChar"/>
        </w:rPr>
        <w:t>PHYSICAL_INTERFACE</w:t>
      </w:r>
      <w:r>
        <w:t xml:space="preserve">, which is also called a </w:t>
      </w:r>
      <w:del w:id="221" w:author="Patrick Ames" w:date="2020-11-11T13:23:00Z">
        <w:r w:rsidDel="00601950">
          <w:delText>"</w:delText>
        </w:r>
      </w:del>
      <w:r w:rsidRPr="001620AD">
        <w:rPr>
          <w:i/>
          <w:iCs/>
          <w:rPrChange w:id="222" w:author="Patrick Ames" w:date="2020-11-11T13:06:00Z">
            <w:rPr/>
          </w:rPrChange>
        </w:rPr>
        <w:t>fabric interfa</w:t>
      </w:r>
      <w:r>
        <w:t>ce</w:t>
      </w:r>
      <w:del w:id="223" w:author="Patrick Ames" w:date="2020-11-11T13:23:00Z">
        <w:r w:rsidDel="00601950">
          <w:delText>"</w:delText>
        </w:r>
      </w:del>
      <w:r>
        <w:t xml:space="preserve"> which carries all the underlay data packets</w:t>
      </w:r>
    </w:p>
    <w:p w:rsidR="009B093B" w:rsidRDefault="007E59F7">
      <w:pPr>
        <w:numPr>
          <w:ilvl w:val="0"/>
          <w:numId w:val="4"/>
        </w:numPr>
      </w:pPr>
      <w:r>
        <w:t>line 34-37: these are the DPDK specific configurations. For kernel based vRouter these are not needed</w:t>
      </w:r>
      <w:del w:id="224" w:author="Patrick Ames" w:date="2020-11-11T13:05:00Z">
        <w:r w:rsidDel="001620AD">
          <w:delText>.</w:delText>
        </w:r>
      </w:del>
    </w:p>
    <w:p w:rsidR="009B093B" w:rsidRDefault="007E59F7">
      <w:pPr>
        <w:numPr>
          <w:ilvl w:val="0"/>
          <w:numId w:val="4"/>
        </w:numPr>
      </w:pPr>
      <w:r>
        <w:t xml:space="preserve">line 34: </w:t>
      </w:r>
      <w:r>
        <w:rPr>
          <w:rStyle w:val="VerbatimChar"/>
        </w:rPr>
        <w:t>CPU_CORE_MASK</w:t>
      </w:r>
      <w:r>
        <w:t xml:space="preserve"> defines DPDK vRouter forwarding </w:t>
      </w:r>
      <w:proofErr w:type="spellStart"/>
      <w:r>
        <w:t>lcore</w:t>
      </w:r>
      <w:proofErr w:type="spellEnd"/>
      <w:r>
        <w:t xml:space="preserve"> pinning. </w:t>
      </w:r>
      <w:r>
        <w:rPr>
          <w:rStyle w:val="VerbatimChar"/>
        </w:rPr>
        <w:t>0x1fe</w:t>
      </w:r>
      <w:r>
        <w:t xml:space="preserve">, if converted to binary format, is </w:t>
      </w:r>
      <w:r>
        <w:rPr>
          <w:rStyle w:val="VerbatimChar"/>
        </w:rPr>
        <w:t>0b000111111110</w:t>
      </w:r>
      <w:r>
        <w:t xml:space="preserve">. That means physical CPU core NO.1 through 8 is used as forwarding </w:t>
      </w:r>
      <w:proofErr w:type="spellStart"/>
      <w:r>
        <w:t>lcores</w:t>
      </w:r>
      <w:proofErr w:type="spellEnd"/>
      <w:r>
        <w:t>: lcore#10 through lcore#17</w:t>
      </w:r>
      <w:del w:id="225" w:author="Patrick Ames" w:date="2020-11-11T13:05:00Z">
        <w:r w:rsidDel="001620AD">
          <w:delText>.</w:delText>
        </w:r>
      </w:del>
    </w:p>
    <w:p w:rsidR="009B093B" w:rsidRDefault="007E59F7">
      <w:pPr>
        <w:numPr>
          <w:ilvl w:val="0"/>
          <w:numId w:val="4"/>
        </w:numPr>
      </w:pPr>
      <w:r>
        <w:t xml:space="preserve">line 35: </w:t>
      </w:r>
      <w:r>
        <w:rPr>
          <w:rStyle w:val="VerbatimChar"/>
        </w:rPr>
        <w:t>DPDK_UIO_DRIVER</w:t>
      </w:r>
      <w:r>
        <w:t xml:space="preserve"> specifies which UIO driver to use. Here it is </w:t>
      </w:r>
      <w:proofErr w:type="spellStart"/>
      <w:r>
        <w:rPr>
          <w:rStyle w:val="VerbatimChar"/>
        </w:rPr>
        <w:t>uio_pci_generic</w:t>
      </w:r>
      <w:proofErr w:type="spellEnd"/>
      <w:r>
        <w:t xml:space="preserve">. (There is another popular UIO driver: </w:t>
      </w:r>
      <w:proofErr w:type="spellStart"/>
      <w:r>
        <w:rPr>
          <w:rStyle w:val="VerbatimChar"/>
        </w:rPr>
        <w:t>igb_uio</w:t>
      </w:r>
      <w:proofErr w:type="spellEnd"/>
      <w:r>
        <w:t>.)</w:t>
      </w:r>
    </w:p>
    <w:p w:rsidR="009B093B" w:rsidRDefault="007E59F7">
      <w:pPr>
        <w:numPr>
          <w:ilvl w:val="0"/>
          <w:numId w:val="4"/>
        </w:numPr>
      </w:pPr>
      <w:r>
        <w:t xml:space="preserve">line 36: </w:t>
      </w:r>
      <w:r>
        <w:rPr>
          <w:rStyle w:val="VerbatimChar"/>
        </w:rPr>
        <w:t>HUGE_PAGES</w:t>
      </w:r>
      <w:r>
        <w:t xml:space="preserve"> defines number of huge pages. Here we allocate 32000 huge pages. considering page size 2M it will be 64G memory usage in total. </w:t>
      </w:r>
      <w:r>
        <w:rPr>
          <w:rStyle w:val="VerbatimChar"/>
        </w:rPr>
        <w:t>free -h</w:t>
      </w:r>
      <w:r>
        <w:t xml:space="preserve"> command output in compute node will confirm this</w:t>
      </w:r>
      <w:del w:id="226" w:author="Patrick Ames" w:date="2020-11-11T13:05:00Z">
        <w:r w:rsidDel="001620AD">
          <w:delText>.</w:delText>
        </w:r>
      </w:del>
    </w:p>
    <w:p w:rsidR="009B093B" w:rsidRDefault="007E59F7">
      <w:pPr>
        <w:numPr>
          <w:ilvl w:val="0"/>
          <w:numId w:val="4"/>
        </w:numPr>
      </w:pPr>
      <w:r>
        <w:t xml:space="preserve">line 37: set agent mode to </w:t>
      </w:r>
      <w:proofErr w:type="spellStart"/>
      <w:r>
        <w:rPr>
          <w:rStyle w:val="VerbatimChar"/>
        </w:rPr>
        <w:t>dpdk</w:t>
      </w:r>
      <w:proofErr w:type="spellEnd"/>
      <w:del w:id="227" w:author="Patrick Ames" w:date="2020-11-11T13:05:00Z">
        <w:r w:rsidDel="001620AD">
          <w:delText>.</w:delText>
        </w:r>
      </w:del>
    </w:p>
    <w:p w:rsidR="009B093B" w:rsidRDefault="007E59F7">
      <w:pPr>
        <w:numPr>
          <w:ilvl w:val="0"/>
          <w:numId w:val="4"/>
        </w:numPr>
      </w:pPr>
      <w:r>
        <w:t xml:space="preserve">line 38-50: define the second DPDK vRouter on server </w:t>
      </w:r>
      <w:r>
        <w:rPr>
          <w:rStyle w:val="VerbatimChar"/>
        </w:rPr>
        <w:t>a7s4</w:t>
      </w:r>
    </w:p>
    <w:p w:rsidR="009B093B" w:rsidRDefault="007E59F7">
      <w:pPr>
        <w:numPr>
          <w:ilvl w:val="0"/>
          <w:numId w:val="4"/>
        </w:numPr>
      </w:pPr>
      <w:r>
        <w:t>line 51-59: define</w:t>
      </w:r>
      <w:ins w:id="228" w:author="Patrick Ames" w:date="2020-11-11T13:06:00Z">
        <w:r w:rsidR="001620AD">
          <w:t>s</w:t>
        </w:r>
      </w:ins>
      <w:r>
        <w:t xml:space="preserve"> the third vRouter</w:t>
      </w:r>
      <w:del w:id="229" w:author="Patrick Ames" w:date="2020-11-11T13:06:00Z">
        <w:r w:rsidDel="001620AD">
          <w:delText>. T</w:delText>
        </w:r>
      </w:del>
      <w:ins w:id="230" w:author="Patrick Ames" w:date="2020-11-11T13:06:00Z">
        <w:r w:rsidR="001620AD">
          <w:t>, t</w:t>
        </w:r>
      </w:ins>
      <w:r>
        <w:t xml:space="preserve">his is a </w:t>
      </w:r>
      <w:proofErr w:type="spellStart"/>
      <w:r>
        <w:t>kernal</w:t>
      </w:r>
      <w:proofErr w:type="spellEnd"/>
      <w:r>
        <w:t xml:space="preserve"> based one, so we don’t need any DPDK specific parameters</w:t>
      </w:r>
      <w:del w:id="231" w:author="Patrick Ames" w:date="2020-11-11T13:06:00Z">
        <w:r w:rsidDel="001620AD">
          <w:delText>.</w:delText>
        </w:r>
      </w:del>
    </w:p>
    <w:p w:rsidR="009B093B" w:rsidRDefault="007E59F7">
      <w:pPr>
        <w:numPr>
          <w:ilvl w:val="0"/>
          <w:numId w:val="4"/>
        </w:numPr>
      </w:pPr>
      <w:r>
        <w:t xml:space="preserve">line 60-85: </w:t>
      </w:r>
      <w:proofErr w:type="spellStart"/>
      <w:r>
        <w:rPr>
          <w:rStyle w:val="VerbatimChar"/>
        </w:rPr>
        <w:t>contrail_configuration</w:t>
      </w:r>
      <w:proofErr w:type="spellEnd"/>
      <w:r>
        <w:t xml:space="preserve"> section contains parameters for Contrail services</w:t>
      </w:r>
    </w:p>
    <w:p w:rsidR="009B093B" w:rsidRDefault="007E59F7">
      <w:pPr>
        <w:numPr>
          <w:ilvl w:val="0"/>
          <w:numId w:val="4"/>
        </w:numPr>
      </w:pPr>
      <w:r>
        <w:t xml:space="preserve">line 61-62: specifies </w:t>
      </w:r>
      <w:del w:id="232" w:author="Patrick Ames" w:date="2020-11-11T13:07:00Z">
        <w:r w:rsidDel="001620AD">
          <w:delText xml:space="preserve">contrail </w:delText>
        </w:r>
      </w:del>
      <w:ins w:id="233" w:author="Patrick Ames" w:date="2020-11-11T13:07:00Z">
        <w:r w:rsidR="001620AD">
          <w:t xml:space="preserve">Contrail </w:t>
        </w:r>
      </w:ins>
      <w:r>
        <w:t xml:space="preserve">and </w:t>
      </w:r>
      <w:ins w:id="234" w:author="Patrick Ames" w:date="2020-11-11T13:07:00Z">
        <w:r w:rsidR="001620AD">
          <w:t xml:space="preserve">OpenStack </w:t>
        </w:r>
      </w:ins>
      <w:del w:id="235" w:author="Patrick Ames" w:date="2020-11-11T13:07:00Z">
        <w:r w:rsidDel="001620AD">
          <w:delText xml:space="preserve">openstack </w:delText>
        </w:r>
      </w:del>
      <w:r>
        <w:t>versions</w:t>
      </w:r>
      <w:del w:id="236" w:author="Patrick Ames" w:date="2020-11-11T13:06:00Z">
        <w:r w:rsidDel="001620AD">
          <w:delText>.</w:delText>
        </w:r>
      </w:del>
    </w:p>
    <w:p w:rsidR="009B093B" w:rsidRDefault="007E59F7">
      <w:pPr>
        <w:numPr>
          <w:ilvl w:val="0"/>
          <w:numId w:val="4"/>
        </w:numPr>
      </w:pPr>
      <w:r>
        <w:t xml:space="preserve">line 63: specifies the cloud orchestrator. it can be </w:t>
      </w:r>
      <w:ins w:id="237" w:author="Patrick Ames" w:date="2020-11-11T13:07:00Z">
        <w:r w:rsidR="001620AD">
          <w:t xml:space="preserve">OpenStack </w:t>
        </w:r>
      </w:ins>
      <w:del w:id="238" w:author="Patrick Ames" w:date="2020-11-11T13:07:00Z">
        <w:r w:rsidDel="001620AD">
          <w:delText xml:space="preserve">openstack </w:delText>
        </w:r>
      </w:del>
      <w:r>
        <w:t xml:space="preserve">or </w:t>
      </w:r>
      <w:proofErr w:type="spellStart"/>
      <w:r>
        <w:t>vcenter</w:t>
      </w:r>
      <w:proofErr w:type="spellEnd"/>
      <w:r>
        <w:t xml:space="preserve">. our setup is with </w:t>
      </w:r>
      <w:ins w:id="239" w:author="Patrick Ames" w:date="2020-11-11T13:07:00Z">
        <w:r w:rsidR="001620AD">
          <w:t xml:space="preserve">OpenStack </w:t>
        </w:r>
      </w:ins>
      <w:del w:id="240" w:author="Patrick Ames" w:date="2020-11-11T13:07:00Z">
        <w:r w:rsidDel="001620AD">
          <w:delText xml:space="preserve">openstack </w:delText>
        </w:r>
      </w:del>
      <w:r>
        <w:t>only.</w:t>
      </w:r>
    </w:p>
    <w:p w:rsidR="009B093B" w:rsidRDefault="007E59F7">
      <w:pPr>
        <w:numPr>
          <w:ilvl w:val="0"/>
          <w:numId w:val="4"/>
        </w:numPr>
      </w:pPr>
      <w:r>
        <w:t xml:space="preserve">line 64-66: </w:t>
      </w:r>
      <w:del w:id="241" w:author="Patrick Ames" w:date="2020-11-11T13:07:00Z">
        <w:r w:rsidDel="001620AD">
          <w:delText xml:space="preserve">specify </w:delText>
        </w:r>
      </w:del>
      <w:ins w:id="242" w:author="Patrick Ames" w:date="2020-11-11T13:07:00Z">
        <w:r w:rsidR="001620AD">
          <w:t xml:space="preserve">specifies </w:t>
        </w:r>
      </w:ins>
      <w:r>
        <w:t xml:space="preserve">who is the controller node. In our setup both </w:t>
      </w:r>
      <w:ins w:id="243" w:author="Patrick Ames" w:date="2020-11-11T13:07:00Z">
        <w:r w:rsidR="001620AD">
          <w:t xml:space="preserve">OpenStack </w:t>
        </w:r>
      </w:ins>
      <w:del w:id="244" w:author="Patrick Ames" w:date="2020-11-11T13:07:00Z">
        <w:r w:rsidDel="001620AD">
          <w:delText xml:space="preserve">openstack </w:delText>
        </w:r>
      </w:del>
      <w:r>
        <w:t>and contrail controllers are installed in same node</w:t>
      </w:r>
    </w:p>
    <w:p w:rsidR="009B093B" w:rsidRDefault="007E59F7">
      <w:pPr>
        <w:numPr>
          <w:ilvl w:val="0"/>
          <w:numId w:val="4"/>
        </w:numPr>
      </w:pPr>
      <w:r>
        <w:t xml:space="preserve">line 71, 76: </w:t>
      </w:r>
      <w:del w:id="245" w:author="Patrick Ames" w:date="2020-11-11T13:07:00Z">
        <w:r w:rsidDel="001620AD">
          <w:delText xml:space="preserve">There </w:delText>
        </w:r>
      </w:del>
      <w:ins w:id="246" w:author="Patrick Ames" w:date="2020-11-11T13:07:00Z">
        <w:r w:rsidR="001620AD">
          <w:t xml:space="preserve">there </w:t>
        </w:r>
      </w:ins>
      <w:r>
        <w:t xml:space="preserve">are the two </w:t>
      </w:r>
      <w:del w:id="247" w:author="Patrick Ames" w:date="2020-11-11T13:23:00Z">
        <w:r w:rsidDel="00601950">
          <w:delText>"</w:delText>
        </w:r>
      </w:del>
      <w:r>
        <w:t>virtual IP</w:t>
      </w:r>
      <w:ins w:id="248" w:author="Patrick Ames" w:date="2020-11-11T13:07:00Z">
        <w:r w:rsidR="001620AD">
          <w:t>s</w:t>
        </w:r>
      </w:ins>
      <w:del w:id="249" w:author="Patrick Ames" w:date="2020-11-11T13:23:00Z">
        <w:r w:rsidDel="00601950">
          <w:delText>"</w:delText>
        </w:r>
      </w:del>
      <w:r>
        <w:t xml:space="preserve"> configured</w:t>
      </w:r>
    </w:p>
    <w:p w:rsidR="009B093B" w:rsidRDefault="007E59F7">
      <w:pPr>
        <w:numPr>
          <w:ilvl w:val="0"/>
          <w:numId w:val="4"/>
        </w:numPr>
      </w:pPr>
      <w:r>
        <w:t xml:space="preserve">line 80-82: </w:t>
      </w:r>
      <w:del w:id="250" w:author="Patrick Ames" w:date="2020-11-11T13:07:00Z">
        <w:r w:rsidDel="001620AD">
          <w:delText xml:space="preserve">These </w:delText>
        </w:r>
      </w:del>
      <w:ins w:id="251" w:author="Patrick Ames" w:date="2020-11-11T13:07:00Z">
        <w:r w:rsidR="001620AD">
          <w:t xml:space="preserve">these </w:t>
        </w:r>
      </w:ins>
      <w:r>
        <w:t xml:space="preserve">are needed only for lab setup. without these parameters, </w:t>
      </w:r>
      <w:r>
        <w:rPr>
          <w:rStyle w:val="VerbatimChar"/>
        </w:rPr>
        <w:t>contrail-status</w:t>
      </w:r>
      <w:r>
        <w:t xml:space="preserve"> will print warning to indicate that the storage space is too small</w:t>
      </w:r>
      <w:del w:id="252" w:author="Patrick Ames" w:date="2020-11-11T13:07:00Z">
        <w:r w:rsidDel="001620AD">
          <w:delText>.</w:delText>
        </w:r>
      </w:del>
    </w:p>
    <w:p w:rsidR="009B093B" w:rsidRDefault="007E59F7">
      <w:pPr>
        <w:numPr>
          <w:ilvl w:val="0"/>
          <w:numId w:val="4"/>
        </w:numPr>
      </w:pPr>
      <w:r>
        <w:t xml:space="preserve">line 86-98: defines the parameters for </w:t>
      </w:r>
      <w:proofErr w:type="spellStart"/>
      <w:r>
        <w:t>Kolla</w:t>
      </w:r>
      <w:proofErr w:type="spellEnd"/>
    </w:p>
    <w:p w:rsidR="009B093B" w:rsidRDefault="007E59F7">
      <w:pPr>
        <w:numPr>
          <w:ilvl w:val="0"/>
          <w:numId w:val="4"/>
        </w:numPr>
      </w:pPr>
      <w:r>
        <w:t>line 87-94: refers to OpenStack service</w:t>
      </w:r>
    </w:p>
    <w:p w:rsidR="009B093B" w:rsidRDefault="007E59F7">
      <w:pPr>
        <w:numPr>
          <w:ilvl w:val="0"/>
          <w:numId w:val="4"/>
        </w:numPr>
      </w:pPr>
      <w:r>
        <w:t>line 88-89: VIPs configured for management and data</w:t>
      </w:r>
      <w:del w:id="253" w:author="Patrick Ames" w:date="2020-11-11T13:08:00Z">
        <w:r w:rsidDel="001620AD">
          <w:delText>/ctrl</w:delText>
        </w:r>
      </w:del>
      <w:ins w:id="254" w:author="Patrick Ames" w:date="2020-11-11T13:08:00Z">
        <w:r w:rsidR="001620AD">
          <w:t xml:space="preserve"> control</w:t>
        </w:r>
      </w:ins>
      <w:r>
        <w:t xml:space="preserve"> network respectively</w:t>
      </w:r>
      <w:del w:id="255" w:author="Patrick Ames" w:date="2020-11-11T13:08:00Z">
        <w:r w:rsidDel="001620AD">
          <w:delText xml:space="preserve">. </w:delText>
        </w:r>
      </w:del>
      <w:ins w:id="256" w:author="Patrick Ames" w:date="2020-11-11T13:08:00Z">
        <w:r w:rsidR="001620AD">
          <w:t>: o</w:t>
        </w:r>
      </w:ins>
      <w:del w:id="257" w:author="Patrick Ames" w:date="2020-11-11T13:08:00Z">
        <w:r w:rsidDel="001620AD">
          <w:delText>O</w:delText>
        </w:r>
      </w:del>
      <w:r>
        <w:t xml:space="preserve">ne usage of these VIPs is </w:t>
      </w:r>
      <w:ins w:id="258" w:author="Patrick Ames" w:date="2020-11-11T13:08:00Z">
        <w:r w:rsidR="001620AD">
          <w:t xml:space="preserve">to </w:t>
        </w:r>
      </w:ins>
      <w:r>
        <w:t xml:space="preserve">make it possible to access the </w:t>
      </w:r>
      <w:ins w:id="259" w:author="Patrick Ames" w:date="2020-11-11T13:07:00Z">
        <w:r w:rsidR="001620AD">
          <w:t xml:space="preserve">OpenStack </w:t>
        </w:r>
      </w:ins>
      <w:del w:id="260" w:author="Patrick Ames" w:date="2020-11-11T13:07:00Z">
        <w:r w:rsidDel="001620AD">
          <w:delText xml:space="preserve">openstack </w:delText>
        </w:r>
      </w:del>
      <w:r>
        <w:t>horizon service (</w:t>
      </w:r>
      <w:proofErr w:type="spellStart"/>
      <w:r>
        <w:t>webUI</w:t>
      </w:r>
      <w:proofErr w:type="spellEnd"/>
      <w:r>
        <w:t>) from manage</w:t>
      </w:r>
      <w:ins w:id="261" w:author="Patrick Ames" w:date="2020-11-11T13:07:00Z">
        <w:r w:rsidR="001620AD">
          <w:t>me</w:t>
        </w:r>
      </w:ins>
      <w:r>
        <w:t>nt network</w:t>
      </w:r>
      <w:del w:id="262" w:author="Patrick Ames" w:date="2020-11-11T13:08:00Z">
        <w:r w:rsidDel="001620AD">
          <w:delText>. B</w:delText>
        </w:r>
      </w:del>
      <w:ins w:id="263" w:author="Patrick Ames" w:date="2020-11-11T13:08:00Z">
        <w:r w:rsidR="001620AD">
          <w:t>, b</w:t>
        </w:r>
      </w:ins>
      <w:r>
        <w:t xml:space="preserve">y default all OpenStack services listen on the </w:t>
      </w:r>
      <w:del w:id="264" w:author="Patrick Ames" w:date="2020-11-11T13:07:00Z">
        <w:r w:rsidDel="001620AD">
          <w:delText xml:space="preserve">the </w:delText>
        </w:r>
      </w:del>
      <w:r>
        <w:t xml:space="preserve">IP in data/ctrl network. With these VIPs </w:t>
      </w:r>
      <w:r>
        <w:lastRenderedPageBreak/>
        <w:t xml:space="preserve">configured and used by </w:t>
      </w:r>
      <w:proofErr w:type="spellStart"/>
      <w:r>
        <w:t>keepalived</w:t>
      </w:r>
      <w:proofErr w:type="spellEnd"/>
      <w:r>
        <w:t xml:space="preserve">, </w:t>
      </w:r>
      <w:proofErr w:type="spellStart"/>
      <w:r>
        <w:t>HAproxy</w:t>
      </w:r>
      <w:proofErr w:type="spellEnd"/>
      <w:r>
        <w:t xml:space="preserve"> can forward the access request coming from the management network to the </w:t>
      </w:r>
      <w:del w:id="265" w:author="Patrick Ames" w:date="2020-11-11T13:08:00Z">
        <w:r w:rsidDel="001620AD">
          <w:delText xml:space="preserve">to </w:delText>
        </w:r>
      </w:del>
      <w:r>
        <w:t>Horizon service.</w:t>
      </w:r>
    </w:p>
    <w:p w:rsidR="009B093B" w:rsidRDefault="007E59F7">
      <w:pPr>
        <w:pStyle w:val="Heading2"/>
      </w:pPr>
      <w:bookmarkStart w:id="266" w:name="Xaf889643f64cf6c13471b078c5d8fe963b5e0d2"/>
      <w:r>
        <w:t xml:space="preserve">installation </w:t>
      </w:r>
      <w:del w:id="267" w:author="Patrick Ames" w:date="2020-11-11T13:08:00Z">
        <w:r w:rsidDel="001620AD">
          <w:delText>steps</w:delText>
        </w:r>
      </w:del>
      <w:bookmarkEnd w:id="266"/>
      <w:ins w:id="268" w:author="Patrick Ames" w:date="2020-11-11T13:08:00Z">
        <w:r w:rsidR="001620AD">
          <w:t>Steps</w:t>
        </w:r>
      </w:ins>
    </w:p>
    <w:p w:rsidR="009D1D23" w:rsidRDefault="007E59F7">
      <w:pPr>
        <w:pStyle w:val="FirstParagraph"/>
        <w:rPr>
          <w:ins w:id="269" w:author="Patrick Ames" w:date="2020-11-11T13:10:00Z"/>
        </w:rPr>
      </w:pPr>
      <w:r>
        <w:t xml:space="preserve">Once the </w:t>
      </w:r>
      <w:del w:id="270" w:author="Patrick Ames" w:date="2020-11-11T13:09:00Z">
        <w:r w:rsidDel="009D1D23">
          <w:delText xml:space="preserve">yaml </w:delText>
        </w:r>
      </w:del>
      <w:ins w:id="271" w:author="Patrick Ames" w:date="2020-11-11T13:09:00Z">
        <w:r w:rsidR="009D1D23">
          <w:t xml:space="preserve">YAML </w:t>
        </w:r>
      </w:ins>
      <w:r>
        <w:t xml:space="preserve">file is carefully prepared, the installation process is relatively easy. Basically </w:t>
      </w:r>
      <w:del w:id="272" w:author="Patrick Ames" w:date="2020-11-11T13:10:00Z">
        <w:r w:rsidDel="009D1D23">
          <w:delText xml:space="preserve">we </w:delText>
        </w:r>
      </w:del>
      <w:ins w:id="273" w:author="Patrick Ames" w:date="2020-11-11T13:10:00Z">
        <w:r w:rsidR="009D1D23">
          <w:t xml:space="preserve">you </w:t>
        </w:r>
      </w:ins>
      <w:r>
        <w:t xml:space="preserve">select one node as the deployment node, </w:t>
      </w:r>
      <w:del w:id="274" w:author="Patrick Ames" w:date="2020-11-11T13:10:00Z">
        <w:r w:rsidDel="009D1D23">
          <w:delText xml:space="preserve">this is </w:delText>
        </w:r>
      </w:del>
      <w:r>
        <w:t xml:space="preserve">the node from where </w:t>
      </w:r>
      <w:del w:id="275" w:author="Patrick Ames" w:date="2020-11-11T13:10:00Z">
        <w:r w:rsidDel="009D1D23">
          <w:delText xml:space="preserve">we </w:delText>
        </w:r>
      </w:del>
      <w:ins w:id="276" w:author="Patrick Ames" w:date="2020-11-11T13:10:00Z">
        <w:r w:rsidR="009D1D23">
          <w:t xml:space="preserve">you </w:t>
        </w:r>
      </w:ins>
      <w:r>
        <w:t xml:space="preserve">want to automate the installation of all other nodes. In practice, </w:t>
      </w:r>
      <w:del w:id="277" w:author="Patrick Ames" w:date="2020-11-11T13:10:00Z">
        <w:r w:rsidDel="009D1D23">
          <w:delText xml:space="preserve">we </w:delText>
        </w:r>
      </w:del>
      <w:r>
        <w:t xml:space="preserve">use </w:t>
      </w:r>
      <w:ins w:id="278" w:author="Patrick Ames" w:date="2020-11-11T13:10:00Z">
        <w:r w:rsidR="009D1D23">
          <w:t xml:space="preserve">the </w:t>
        </w:r>
      </w:ins>
      <w:r>
        <w:t xml:space="preserve">controller node as the deployment node. </w:t>
      </w:r>
    </w:p>
    <w:p w:rsidR="009B093B" w:rsidRDefault="007E59F7">
      <w:pPr>
        <w:pStyle w:val="FirstParagraph"/>
      </w:pPr>
      <w:r>
        <w:t xml:space="preserve">In this node </w:t>
      </w:r>
      <w:del w:id="279" w:author="Patrick Ames" w:date="2020-11-11T13:11:00Z">
        <w:r w:rsidDel="009D1D23">
          <w:delText xml:space="preserve">we </w:delText>
        </w:r>
      </w:del>
      <w:ins w:id="280" w:author="Patrick Ames" w:date="2020-11-11T13:11:00Z">
        <w:r w:rsidR="009D1D23">
          <w:t xml:space="preserve">you </w:t>
        </w:r>
      </w:ins>
      <w:r>
        <w:t>need to install some pre-requisite software</w:t>
      </w:r>
      <w:del w:id="281" w:author="Patrick Ames" w:date="2020-11-11T13:11:00Z">
        <w:r w:rsidDel="009D1D23">
          <w:delText xml:space="preserve"> packages</w:delText>
        </w:r>
      </w:del>
      <w:r>
        <w:t xml:space="preserve">, such as python libraries, </w:t>
      </w:r>
      <w:r>
        <w:rPr>
          <w:rStyle w:val="VerbatimChar"/>
        </w:rPr>
        <w:t>ansible</w:t>
      </w:r>
      <w:r>
        <w:t xml:space="preserve">, </w:t>
      </w:r>
      <w:r>
        <w:rPr>
          <w:rStyle w:val="VerbatimChar"/>
        </w:rPr>
        <w:t>git</w:t>
      </w:r>
      <w:r>
        <w:t>, etc.</w:t>
      </w:r>
      <w:ins w:id="282" w:author="Patrick Ames" w:date="2020-11-11T13:11:00Z">
        <w:r w:rsidR="009D1D23">
          <w:t>, and the</w:t>
        </w:r>
      </w:ins>
      <w:r>
        <w:t xml:space="preserve"> python modules (</w:t>
      </w:r>
      <w:del w:id="283" w:author="Patrick Ames" w:date="2020-11-11T13:11:00Z">
        <w:r w:rsidDel="009D1D23">
          <w:delText xml:space="preserve">e.g </w:delText>
        </w:r>
      </w:del>
      <w:r>
        <w:rPr>
          <w:rStyle w:val="VerbatimChar"/>
        </w:rPr>
        <w:t>python-wheel</w:t>
      </w:r>
      <w:r>
        <w:t xml:space="preserve">) </w:t>
      </w:r>
      <w:ins w:id="284" w:author="Patrick Ames" w:date="2020-11-11T13:11:00Z">
        <w:r w:rsidR="009D1D23">
          <w:t xml:space="preserve">that </w:t>
        </w:r>
      </w:ins>
      <w:r>
        <w:t xml:space="preserve">are used by </w:t>
      </w:r>
      <w:del w:id="285" w:author="Patrick Ames" w:date="2020-11-11T13:11:00Z">
        <w:r w:rsidDel="009D1D23">
          <w:delText>ansible</w:delText>
        </w:r>
      </w:del>
      <w:ins w:id="286" w:author="Patrick Ames" w:date="2020-11-11T13:11:00Z">
        <w:r w:rsidR="009D1D23">
          <w:t>Ansible</w:t>
        </w:r>
      </w:ins>
      <w:r>
        <w:t xml:space="preserve">, and </w:t>
      </w:r>
      <w:r>
        <w:rPr>
          <w:rStyle w:val="VerbatimChar"/>
        </w:rPr>
        <w:t>ansible</w:t>
      </w:r>
      <w:r>
        <w:t xml:space="preserve"> is our automation tool. </w:t>
      </w:r>
      <w:r>
        <w:rPr>
          <w:rStyle w:val="VerbatimChar"/>
        </w:rPr>
        <w:t>git</w:t>
      </w:r>
      <w:r>
        <w:t xml:space="preserve"> is used to clone a </w:t>
      </w:r>
      <w:proofErr w:type="spellStart"/>
      <w:r>
        <w:t>github</w:t>
      </w:r>
      <w:proofErr w:type="spellEnd"/>
      <w:r>
        <w:t xml:space="preserve"> repository which includes all </w:t>
      </w:r>
      <w:del w:id="287" w:author="Patrick Ames" w:date="2020-11-11T13:11:00Z">
        <w:r w:rsidDel="009D1D23">
          <w:delText xml:space="preserve">ansible </w:delText>
        </w:r>
      </w:del>
      <w:ins w:id="288" w:author="Patrick Ames" w:date="2020-11-11T13:11:00Z">
        <w:r w:rsidR="009D1D23">
          <w:t xml:space="preserve">Ansible </w:t>
        </w:r>
      </w:ins>
      <w:r>
        <w:t xml:space="preserve">playbooks. </w:t>
      </w:r>
      <w:del w:id="289" w:author="Patrick Ames" w:date="2020-11-11T13:12:00Z">
        <w:r w:rsidDel="009D1D23">
          <w:delText>We t</w:delText>
        </w:r>
      </w:del>
      <w:ins w:id="290" w:author="Patrick Ames" w:date="2020-11-11T13:12:00Z">
        <w:r w:rsidR="009D1D23">
          <w:t>T</w:t>
        </w:r>
      </w:ins>
      <w:r>
        <w:t xml:space="preserve">hen </w:t>
      </w:r>
      <w:ins w:id="291" w:author="Patrick Ames" w:date="2020-11-11T13:12:00Z">
        <w:r w:rsidR="009D1D23">
          <w:t xml:space="preserve">you </w:t>
        </w:r>
      </w:ins>
      <w:r>
        <w:t xml:space="preserve">use </w:t>
      </w:r>
      <w:del w:id="292" w:author="Patrick Ames" w:date="2020-11-11T13:12:00Z">
        <w:r w:rsidDel="009D1D23">
          <w:delText xml:space="preserve">ansible </w:delText>
        </w:r>
      </w:del>
      <w:ins w:id="293" w:author="Patrick Ames" w:date="2020-11-11T13:12:00Z">
        <w:r w:rsidR="009D1D23">
          <w:t xml:space="preserve">Ansible </w:t>
        </w:r>
      </w:ins>
      <w:r>
        <w:t xml:space="preserve">to automate the software installation in all </w:t>
      </w:r>
      <w:ins w:id="294" w:author="Patrick Ames" w:date="2020-11-11T13:12:00Z">
        <w:r w:rsidR="009D1D23">
          <w:t xml:space="preserve">the </w:t>
        </w:r>
      </w:ins>
      <w:r>
        <w:t>nodes based on the playbook</w:t>
      </w:r>
      <w:del w:id="295" w:author="Patrick Ames" w:date="2020-11-11T13:12:00Z">
        <w:r w:rsidDel="009D1D23">
          <w:delText>s</w:delText>
        </w:r>
      </w:del>
      <w:r>
        <w:t xml:space="preserve"> and </w:t>
      </w:r>
      <w:del w:id="296" w:author="Patrick Ames" w:date="2020-11-11T13:12:00Z">
        <w:r w:rsidDel="009D1D23">
          <w:delText xml:space="preserve">our </w:delText>
        </w:r>
      </w:del>
      <w:ins w:id="297" w:author="Patrick Ames" w:date="2020-11-11T13:12:00Z">
        <w:r w:rsidR="009D1D23">
          <w:t xml:space="preserve">your </w:t>
        </w:r>
      </w:ins>
      <w:r>
        <w:t xml:space="preserve">configuration file </w:t>
      </w:r>
      <w:proofErr w:type="spellStart"/>
      <w:r>
        <w:rPr>
          <w:rStyle w:val="VerbatimChar"/>
        </w:rPr>
        <w:t>instances.yaml</w:t>
      </w:r>
      <w:proofErr w:type="spellEnd"/>
      <w:r>
        <w:t>. The detail</w:t>
      </w:r>
      <w:del w:id="298" w:author="Patrick Ames" w:date="2020-11-11T13:12:00Z">
        <w:r w:rsidDel="009D1D23">
          <w:delText xml:space="preserve"> step</w:delText>
        </w:r>
      </w:del>
      <w:r>
        <w:t xml:space="preserve">s </w:t>
      </w:r>
      <w:del w:id="299" w:author="Patrick Ames" w:date="2020-11-11T13:12:00Z">
        <w:r w:rsidDel="009D1D23">
          <w:delText xml:space="preserve">are </w:delText>
        </w:r>
      </w:del>
      <w:ins w:id="300" w:author="Patrick Ames" w:date="2020-11-11T13:12:00Z">
        <w:r w:rsidR="009D1D23">
          <w:t xml:space="preserve">start </w:t>
        </w:r>
      </w:ins>
      <w:r>
        <w:t>here:</w:t>
      </w:r>
    </w:p>
    <w:p w:rsidR="009B093B" w:rsidRDefault="009D1D23">
      <w:pPr>
        <w:pStyle w:val="BodyText"/>
        <w:pPrChange w:id="301" w:author="Patrick Ames" w:date="2020-11-11T13:13:00Z">
          <w:pPr>
            <w:numPr>
              <w:numId w:val="5"/>
            </w:numPr>
            <w:tabs>
              <w:tab w:val="num" w:pos="90"/>
            </w:tabs>
            <w:ind w:left="570" w:hanging="480"/>
          </w:pPr>
        </w:pPrChange>
      </w:pPr>
      <w:ins w:id="302" w:author="Patrick Ames" w:date="2020-11-11T13:13:00Z">
        <w:r>
          <w:t xml:space="preserve">1. </w:t>
        </w:r>
      </w:ins>
      <w:del w:id="303" w:author="Patrick Ames" w:date="2020-11-11T13:12:00Z">
        <w:r w:rsidR="007E59F7" w:rsidDel="009D1D23">
          <w:delText xml:space="preserve">install </w:delText>
        </w:r>
      </w:del>
      <w:ins w:id="304" w:author="Patrick Ames" w:date="2020-11-11T13:12:00Z">
        <w:r>
          <w:t xml:space="preserve">Install </w:t>
        </w:r>
      </w:ins>
      <w:r w:rsidR="007E59F7">
        <w:t xml:space="preserve">pre-requisite packages on deployment node, in </w:t>
      </w:r>
      <w:del w:id="305" w:author="Patrick Ames" w:date="2020-11-11T13:12:00Z">
        <w:r w:rsidR="007E59F7" w:rsidDel="009D1D23">
          <w:delText xml:space="preserve">our </w:delText>
        </w:r>
      </w:del>
      <w:ins w:id="306" w:author="Patrick Ames" w:date="2020-11-11T13:12:00Z">
        <w:r>
          <w:t xml:space="preserve">this </w:t>
        </w:r>
      </w:ins>
      <w:r w:rsidR="007E59F7">
        <w:t>case</w:t>
      </w:r>
      <w:ins w:id="307" w:author="Patrick Ames" w:date="2020-11-11T13:12:00Z">
        <w:r>
          <w:t>,</w:t>
        </w:r>
      </w:ins>
      <w:r w:rsidR="007E59F7">
        <w:t xml:space="preserve"> it’s the controller </w:t>
      </w:r>
      <w:r w:rsidR="007E59F7">
        <w:rPr>
          <w:rStyle w:val="VerbatimChar"/>
        </w:rPr>
        <w:t>a2s2</w:t>
      </w:r>
      <w:ins w:id="308" w:author="Patrick Ames" w:date="2020-11-11T13:12:00Z">
        <w:r>
          <w:rPr>
            <w:rStyle w:val="VerbatimChar"/>
          </w:rPr>
          <w:t>:</w:t>
        </w:r>
      </w:ins>
    </w:p>
    <w:p w:rsidR="009B093B" w:rsidRDefault="007E59F7">
      <w:pPr>
        <w:pStyle w:val="SourceCode"/>
        <w:numPr>
          <w:ilvl w:val="0"/>
          <w:numId w:val="1"/>
        </w:numPr>
      </w:pPr>
      <w:r>
        <w:rPr>
          <w:rStyle w:val="VerbatimChar"/>
        </w:rPr>
        <w:t>yum -y remove python-</w:t>
      </w:r>
      <w:proofErr w:type="spellStart"/>
      <w:r>
        <w:rPr>
          <w:rStyle w:val="VerbatimChar"/>
        </w:rPr>
        <w:t>netaddr</w:t>
      </w:r>
      <w:proofErr w:type="spellEnd"/>
      <w:r>
        <w:br/>
      </w:r>
      <w:r>
        <w:rPr>
          <w:rStyle w:val="VerbatimChar"/>
        </w:rPr>
        <w:t xml:space="preserve">yum -y install </w:t>
      </w:r>
      <w:proofErr w:type="spellStart"/>
      <w:r>
        <w:rPr>
          <w:rStyle w:val="VerbatimChar"/>
        </w:rPr>
        <w:t>epel</w:t>
      </w:r>
      <w:proofErr w:type="spellEnd"/>
      <w:r>
        <w:rPr>
          <w:rStyle w:val="VerbatimChar"/>
        </w:rPr>
        <w:t xml:space="preserve">-release python-pip </w:t>
      </w:r>
      <w:proofErr w:type="spellStart"/>
      <w:r>
        <w:rPr>
          <w:rStyle w:val="VerbatimChar"/>
        </w:rPr>
        <w:t>gcc</w:t>
      </w:r>
      <w:proofErr w:type="spellEnd"/>
      <w:r>
        <w:rPr>
          <w:rStyle w:val="VerbatimChar"/>
        </w:rPr>
        <w:t xml:space="preserve"> python-</w:t>
      </w:r>
      <w:proofErr w:type="spellStart"/>
      <w:r>
        <w:rPr>
          <w:rStyle w:val="VerbatimChar"/>
        </w:rPr>
        <w:t>cffi</w:t>
      </w:r>
      <w:proofErr w:type="spellEnd"/>
      <w:r>
        <w:rPr>
          <w:rStyle w:val="VerbatimChar"/>
        </w:rPr>
        <w:t xml:space="preserve"> python-</w:t>
      </w:r>
      <w:proofErr w:type="spellStart"/>
      <w:r>
        <w:rPr>
          <w:rStyle w:val="VerbatimChar"/>
        </w:rPr>
        <w:t>devel</w:t>
      </w:r>
      <w:proofErr w:type="spellEnd"/>
      <w:r>
        <w:rPr>
          <w:rStyle w:val="VerbatimChar"/>
        </w:rPr>
        <w:t xml:space="preserve"> </w:t>
      </w:r>
      <w:proofErr w:type="spellStart"/>
      <w:r>
        <w:rPr>
          <w:rStyle w:val="VerbatimChar"/>
        </w:rPr>
        <w:t>bcrypt</w:t>
      </w:r>
      <w:proofErr w:type="spellEnd"/>
      <w:r>
        <w:rPr>
          <w:rStyle w:val="VerbatimChar"/>
        </w:rPr>
        <w:t xml:space="preserve">==3.1.7 </w:t>
      </w:r>
      <w:proofErr w:type="spellStart"/>
      <w:r>
        <w:rPr>
          <w:rStyle w:val="VerbatimChar"/>
        </w:rPr>
        <w:t>sshpass</w:t>
      </w:r>
      <w:proofErr w:type="spellEnd"/>
      <w:r>
        <w:rPr>
          <w:rStyle w:val="VerbatimChar"/>
        </w:rPr>
        <w:t xml:space="preserve"> python-wheel</w:t>
      </w:r>
      <w:r>
        <w:br/>
      </w:r>
      <w:r>
        <w:rPr>
          <w:rStyle w:val="VerbatimChar"/>
        </w:rPr>
        <w:t>pip install wheel requests</w:t>
      </w:r>
      <w:r>
        <w:br/>
      </w:r>
      <w:r>
        <w:rPr>
          <w:rStyle w:val="VerbatimChar"/>
        </w:rPr>
        <w:t>yum -y install git</w:t>
      </w:r>
      <w:r>
        <w:br/>
      </w:r>
      <w:r>
        <w:rPr>
          <w:rStyle w:val="VerbatimChar"/>
        </w:rPr>
        <w:t>pip install ansible==2.5.2.0</w:t>
      </w:r>
    </w:p>
    <w:p w:rsidR="009B093B" w:rsidRDefault="009D1D23">
      <w:pPr>
        <w:pPrChange w:id="309" w:author="Patrick Ames" w:date="2020-11-11T13:13:00Z">
          <w:pPr>
            <w:numPr>
              <w:numId w:val="5"/>
            </w:numPr>
            <w:tabs>
              <w:tab w:val="num" w:pos="90"/>
            </w:tabs>
            <w:ind w:left="570" w:hanging="480"/>
          </w:pPr>
        </w:pPrChange>
      </w:pPr>
      <w:ins w:id="310" w:author="Patrick Ames" w:date="2020-11-11T13:13:00Z">
        <w:r>
          <w:t xml:space="preserve">2. </w:t>
        </w:r>
      </w:ins>
      <w:del w:id="311" w:author="Patrick Ames" w:date="2020-11-11T13:12:00Z">
        <w:r w:rsidR="007E59F7" w:rsidDel="009D1D23">
          <w:delText xml:space="preserve">use </w:delText>
        </w:r>
      </w:del>
      <w:ins w:id="312" w:author="Patrick Ames" w:date="2020-11-11T13:12:00Z">
        <w:r>
          <w:t xml:space="preserve">Use </w:t>
        </w:r>
      </w:ins>
      <w:r w:rsidR="007E59F7">
        <w:t xml:space="preserve">git to clone install </w:t>
      </w:r>
      <w:ins w:id="313" w:author="Patrick Ames" w:date="2020-11-11T13:12:00Z">
        <w:r>
          <w:t xml:space="preserve">the </w:t>
        </w:r>
      </w:ins>
      <w:ins w:id="314" w:author="Patrick Ames" w:date="2020-11-11T13:13:00Z">
        <w:r>
          <w:t>A</w:t>
        </w:r>
      </w:ins>
      <w:del w:id="315" w:author="Patrick Ames" w:date="2020-11-11T13:13:00Z">
        <w:r w:rsidR="007E59F7" w:rsidDel="009D1D23">
          <w:delText>a</w:delText>
        </w:r>
      </w:del>
      <w:r w:rsidR="007E59F7">
        <w:t>nsible deployer folder into deployment node:</w:t>
      </w:r>
    </w:p>
    <w:p w:rsidR="009B093B" w:rsidRDefault="007E59F7">
      <w:pPr>
        <w:pStyle w:val="SourceCode"/>
        <w:numPr>
          <w:ilvl w:val="0"/>
          <w:numId w:val="1"/>
        </w:numPr>
      </w:pPr>
      <w:r>
        <w:rPr>
          <w:rStyle w:val="VerbatimChar"/>
        </w:rPr>
        <w:t>git clone http://github.com/tungstenfabric/tf-ansible-deployer</w:t>
      </w:r>
      <w:r>
        <w:br/>
      </w:r>
      <w:r>
        <w:rPr>
          <w:rStyle w:val="VerbatimChar"/>
        </w:rPr>
        <w:t xml:space="preserve">cd </w:t>
      </w:r>
      <w:proofErr w:type="spellStart"/>
      <w:r>
        <w:rPr>
          <w:rStyle w:val="VerbatimChar"/>
        </w:rPr>
        <w:t>tf</w:t>
      </w:r>
      <w:proofErr w:type="spellEnd"/>
      <w:r>
        <w:rPr>
          <w:rStyle w:val="VerbatimChar"/>
        </w:rPr>
        <w:t>-ansible-deployer</w:t>
      </w:r>
    </w:p>
    <w:p w:rsidR="009B093B" w:rsidRDefault="009D1D23">
      <w:pPr>
        <w:pPrChange w:id="316" w:author="Patrick Ames" w:date="2020-11-11T13:13:00Z">
          <w:pPr>
            <w:numPr>
              <w:numId w:val="5"/>
            </w:numPr>
            <w:tabs>
              <w:tab w:val="num" w:pos="90"/>
            </w:tabs>
            <w:ind w:left="570" w:hanging="480"/>
          </w:pPr>
        </w:pPrChange>
      </w:pPr>
      <w:ins w:id="317" w:author="Patrick Ames" w:date="2020-11-11T13:13:00Z">
        <w:r>
          <w:t xml:space="preserve">3. </w:t>
        </w:r>
      </w:ins>
      <w:del w:id="318" w:author="Patrick Ames" w:date="2020-11-11T13:13:00Z">
        <w:r w:rsidR="007E59F7" w:rsidDel="009D1D23">
          <w:delText xml:space="preserve">place </w:delText>
        </w:r>
      </w:del>
      <w:ins w:id="319" w:author="Patrick Ames" w:date="2020-11-11T13:13:00Z">
        <w:r>
          <w:t xml:space="preserve">Place </w:t>
        </w:r>
      </w:ins>
      <w:r w:rsidR="007E59F7">
        <w:t xml:space="preserve">the prepared configuration file </w:t>
      </w:r>
      <w:proofErr w:type="spellStart"/>
      <w:r w:rsidR="007E59F7">
        <w:rPr>
          <w:rStyle w:val="VerbatimChar"/>
        </w:rPr>
        <w:t>instances.yaml</w:t>
      </w:r>
      <w:proofErr w:type="spellEnd"/>
      <w:r w:rsidR="007E59F7">
        <w:t xml:space="preserve"> to </w:t>
      </w:r>
      <w:proofErr w:type="spellStart"/>
      <w:r w:rsidR="007E59F7">
        <w:rPr>
          <w:rStyle w:val="VerbatimChar"/>
        </w:rPr>
        <w:t>tf</w:t>
      </w:r>
      <w:proofErr w:type="spellEnd"/>
      <w:r w:rsidR="007E59F7">
        <w:rPr>
          <w:rStyle w:val="VerbatimChar"/>
        </w:rPr>
        <w:t>-ansible-deployer/config</w:t>
      </w:r>
      <w:ins w:id="320" w:author="Patrick Ames" w:date="2020-11-11T13:13:00Z">
        <w:r>
          <w:rPr>
            <w:rStyle w:val="VerbatimChar"/>
          </w:rPr>
          <w:t>:</w:t>
        </w:r>
      </w:ins>
    </w:p>
    <w:p w:rsidR="009B093B" w:rsidRDefault="009D1D23">
      <w:pPr>
        <w:pPrChange w:id="321" w:author="Patrick Ames" w:date="2020-11-11T13:14:00Z">
          <w:pPr>
            <w:numPr>
              <w:numId w:val="6"/>
            </w:numPr>
            <w:tabs>
              <w:tab w:val="num" w:pos="90"/>
            </w:tabs>
            <w:ind w:left="570" w:hanging="480"/>
          </w:pPr>
        </w:pPrChange>
      </w:pPr>
      <w:ins w:id="322" w:author="Patrick Ames" w:date="2020-11-11T13:14:00Z">
        <w:r>
          <w:t>4. I</w:t>
        </w:r>
      </w:ins>
      <w:del w:id="323" w:author="Patrick Ames" w:date="2020-11-11T13:14:00Z">
        <w:r w:rsidR="007E59F7" w:rsidDel="009D1D23">
          <w:delText>i</w:delText>
        </w:r>
      </w:del>
      <w:r w:rsidR="007E59F7">
        <w:t xml:space="preserve">nstall </w:t>
      </w:r>
      <w:del w:id="324" w:author="Patrick Ames" w:date="2020-11-11T13:14:00Z">
        <w:r w:rsidR="007E59F7" w:rsidDel="009D1D23">
          <w:delText xml:space="preserve">contrail </w:delText>
        </w:r>
      </w:del>
      <w:ins w:id="325" w:author="Patrick Ames" w:date="2020-11-11T13:14:00Z">
        <w:r>
          <w:t xml:space="preserve">Contrail </w:t>
        </w:r>
      </w:ins>
      <w:r w:rsidR="007E59F7">
        <w:t xml:space="preserve">with </w:t>
      </w:r>
      <w:del w:id="326" w:author="Patrick Ames" w:date="2020-11-11T13:14:00Z">
        <w:r w:rsidR="007E59F7" w:rsidDel="009D1D23">
          <w:delText>ansible</w:delText>
        </w:r>
      </w:del>
      <w:ins w:id="327" w:author="Patrick Ames" w:date="2020-11-11T13:14:00Z">
        <w:r>
          <w:t>Ansible:</w:t>
        </w:r>
      </w:ins>
    </w:p>
    <w:p w:rsidR="009B093B" w:rsidRDefault="007E59F7">
      <w:pPr>
        <w:pStyle w:val="SourceCode"/>
        <w:numPr>
          <w:ilvl w:val="0"/>
          <w:numId w:val="1"/>
        </w:numPr>
      </w:pPr>
      <w:r>
        <w:rPr>
          <w:rStyle w:val="VerbatimChar"/>
        </w:rPr>
        <w:t>ansible-playbook -</w:t>
      </w:r>
      <w:proofErr w:type="spellStart"/>
      <w:r>
        <w:rPr>
          <w:rStyle w:val="VerbatimChar"/>
        </w:rPr>
        <w:t>i</w:t>
      </w:r>
      <w:proofErr w:type="spellEnd"/>
      <w:r>
        <w:rPr>
          <w:rStyle w:val="VerbatimChar"/>
        </w:rPr>
        <w:t xml:space="preserve"> inventory/ -e orchestrator=</w:t>
      </w:r>
      <w:proofErr w:type="spellStart"/>
      <w:r>
        <w:rPr>
          <w:rStyle w:val="VerbatimChar"/>
        </w:rPr>
        <w:t>openstack</w:t>
      </w:r>
      <w:proofErr w:type="spellEnd"/>
      <w:r>
        <w:rPr>
          <w:rStyle w:val="VerbatimChar"/>
        </w:rPr>
        <w:t xml:space="preserve"> playbooks/</w:t>
      </w:r>
      <w:proofErr w:type="spellStart"/>
      <w:r>
        <w:rPr>
          <w:rStyle w:val="VerbatimChar"/>
        </w:rPr>
        <w:t>configure_instances.yml</w:t>
      </w:r>
      <w:proofErr w:type="spellEnd"/>
      <w:r>
        <w:br/>
      </w:r>
      <w:r>
        <w:rPr>
          <w:rStyle w:val="VerbatimChar"/>
        </w:rPr>
        <w:t>ansible-playbook -</w:t>
      </w:r>
      <w:proofErr w:type="spellStart"/>
      <w:r>
        <w:rPr>
          <w:rStyle w:val="VerbatimChar"/>
        </w:rPr>
        <w:t>i</w:t>
      </w:r>
      <w:proofErr w:type="spellEnd"/>
      <w:r>
        <w:rPr>
          <w:rStyle w:val="VerbatimChar"/>
        </w:rPr>
        <w:t xml:space="preserve"> inventory/ playbooks/</w:t>
      </w:r>
      <w:proofErr w:type="spellStart"/>
      <w:r>
        <w:rPr>
          <w:rStyle w:val="VerbatimChar"/>
        </w:rPr>
        <w:t>install_openstack.yml</w:t>
      </w:r>
      <w:proofErr w:type="spellEnd"/>
      <w:r>
        <w:br/>
      </w:r>
      <w:r>
        <w:rPr>
          <w:rStyle w:val="VerbatimChar"/>
        </w:rPr>
        <w:t>ansible-playbook -</w:t>
      </w:r>
      <w:proofErr w:type="spellStart"/>
      <w:r>
        <w:rPr>
          <w:rStyle w:val="VerbatimChar"/>
        </w:rPr>
        <w:t>i</w:t>
      </w:r>
      <w:proofErr w:type="spellEnd"/>
      <w:r>
        <w:rPr>
          <w:rStyle w:val="VerbatimChar"/>
        </w:rPr>
        <w:t xml:space="preserve"> inventory/ -e orchestrator=</w:t>
      </w:r>
      <w:proofErr w:type="spellStart"/>
      <w:r>
        <w:rPr>
          <w:rStyle w:val="VerbatimChar"/>
        </w:rPr>
        <w:t>openstack</w:t>
      </w:r>
      <w:proofErr w:type="spellEnd"/>
      <w:r>
        <w:rPr>
          <w:rStyle w:val="VerbatimChar"/>
        </w:rPr>
        <w:t xml:space="preserve"> playbooks/</w:t>
      </w:r>
      <w:proofErr w:type="spellStart"/>
      <w:r>
        <w:rPr>
          <w:rStyle w:val="VerbatimChar"/>
        </w:rPr>
        <w:t>install_contrail.yml</w:t>
      </w:r>
      <w:proofErr w:type="spellEnd"/>
    </w:p>
    <w:p w:rsidR="009B093B" w:rsidRDefault="009D1D23">
      <w:pPr>
        <w:pPrChange w:id="328" w:author="Patrick Ames" w:date="2020-11-11T13:14:00Z">
          <w:pPr>
            <w:numPr>
              <w:numId w:val="6"/>
            </w:numPr>
            <w:tabs>
              <w:tab w:val="num" w:pos="90"/>
            </w:tabs>
            <w:ind w:left="570" w:hanging="480"/>
          </w:pPr>
        </w:pPrChange>
      </w:pPr>
      <w:ins w:id="329" w:author="Patrick Ames" w:date="2020-11-11T13:14:00Z">
        <w:r>
          <w:t>5. I</w:t>
        </w:r>
      </w:ins>
      <w:del w:id="330" w:author="Patrick Ames" w:date="2020-11-11T13:14:00Z">
        <w:r w:rsidR="007E59F7" w:rsidDel="009D1D23">
          <w:delText>i</w:delText>
        </w:r>
      </w:del>
      <w:r w:rsidR="007E59F7">
        <w:t xml:space="preserve">nstall </w:t>
      </w:r>
      <w:ins w:id="331" w:author="Patrick Ames" w:date="2020-11-11T13:14:00Z">
        <w:r>
          <w:t xml:space="preserve">the </w:t>
        </w:r>
      </w:ins>
      <w:del w:id="332" w:author="Patrick Ames" w:date="2020-11-11T13:14:00Z">
        <w:r w:rsidR="007E59F7" w:rsidDel="009D1D23">
          <w:delText xml:space="preserve">openstack </w:delText>
        </w:r>
      </w:del>
      <w:ins w:id="333" w:author="Patrick Ames" w:date="2020-11-11T13:14:00Z">
        <w:r>
          <w:t xml:space="preserve">OpenStack </w:t>
        </w:r>
      </w:ins>
      <w:r w:rsidR="007E59F7">
        <w:t>client</w:t>
      </w:r>
      <w:ins w:id="334" w:author="Patrick Ames" w:date="2020-11-11T13:14:00Z">
        <w:r>
          <w:t>:</w:t>
        </w:r>
      </w:ins>
    </w:p>
    <w:p w:rsidR="009B093B" w:rsidRDefault="007E59F7">
      <w:pPr>
        <w:pStyle w:val="SourceCode"/>
        <w:numPr>
          <w:ilvl w:val="0"/>
          <w:numId w:val="1"/>
        </w:numPr>
      </w:pPr>
      <w:r>
        <w:rPr>
          <w:rStyle w:val="VerbatimChar"/>
        </w:rPr>
        <w:t>pip install --ignore-installed python-</w:t>
      </w:r>
      <w:proofErr w:type="spellStart"/>
      <w:r>
        <w:rPr>
          <w:rStyle w:val="VerbatimChar"/>
        </w:rPr>
        <w:t>openstackclient</w:t>
      </w:r>
      <w:proofErr w:type="spellEnd"/>
      <w:r>
        <w:rPr>
          <w:rStyle w:val="VerbatimChar"/>
        </w:rPr>
        <w:t xml:space="preserve"> python-</w:t>
      </w:r>
      <w:proofErr w:type="spellStart"/>
      <w:r>
        <w:rPr>
          <w:rStyle w:val="VerbatimChar"/>
        </w:rPr>
        <w:t>ironicclient</w:t>
      </w:r>
      <w:proofErr w:type="spellEnd"/>
      <w:r>
        <w:rPr>
          <w:rStyle w:val="VerbatimChar"/>
        </w:rPr>
        <w:t xml:space="preserve"> </w:t>
      </w:r>
      <w:proofErr w:type="spellStart"/>
      <w:r>
        <w:rPr>
          <w:rStyle w:val="VerbatimChar"/>
        </w:rPr>
        <w:t>openstack</w:t>
      </w:r>
      <w:proofErr w:type="spellEnd"/>
      <w:r>
        <w:rPr>
          <w:rStyle w:val="VerbatimChar"/>
        </w:rPr>
        <w:t>-heat</w:t>
      </w:r>
    </w:p>
    <w:p w:rsidR="009B093B" w:rsidRDefault="007E59F7">
      <w:pPr>
        <w:pStyle w:val="FirstParagraph"/>
      </w:pPr>
      <w:del w:id="335" w:author="Patrick Ames" w:date="2020-11-11T13:14:00Z">
        <w:r w:rsidDel="009D1D23">
          <w:lastRenderedPageBreak/>
          <w:delText xml:space="preserve">Once </w:delText>
        </w:r>
      </w:del>
      <w:ins w:id="336" w:author="Patrick Ames" w:date="2020-11-11T13:14:00Z">
        <w:r w:rsidR="009D1D23">
          <w:t xml:space="preserve">After </w:t>
        </w:r>
      </w:ins>
      <w:r>
        <w:t xml:space="preserve">everything </w:t>
      </w:r>
      <w:del w:id="337" w:author="Patrick Ames" w:date="2020-11-11T13:15:00Z">
        <w:r w:rsidDel="009D1D23">
          <w:delText>succeeds</w:delText>
        </w:r>
      </w:del>
      <w:ins w:id="338" w:author="Patrick Ames" w:date="2020-11-11T13:15:00Z">
        <w:r w:rsidR="009D1D23">
          <w:t>loads</w:t>
        </w:r>
      </w:ins>
      <w:r>
        <w:t>, you will have an up and running 4</w:t>
      </w:r>
      <w:ins w:id="339" w:author="Patrick Ames" w:date="2020-11-11T13:15:00Z">
        <w:r w:rsidR="009D1D23">
          <w:t>-</w:t>
        </w:r>
      </w:ins>
      <w:del w:id="340" w:author="Patrick Ames" w:date="2020-11-11T13:15:00Z">
        <w:r w:rsidDel="009D1D23">
          <w:delText xml:space="preserve"> </w:delText>
        </w:r>
      </w:del>
      <w:r>
        <w:t>node</w:t>
      </w:r>
      <w:del w:id="341" w:author="Patrick Ames" w:date="2020-11-11T13:15:00Z">
        <w:r w:rsidDel="009D1D23">
          <w:delText>s</w:delText>
        </w:r>
      </w:del>
      <w:r>
        <w:t xml:space="preserve"> </w:t>
      </w:r>
      <w:del w:id="342" w:author="Patrick Ames" w:date="2020-11-11T13:15:00Z">
        <w:r w:rsidDel="009D1D23">
          <w:delText xml:space="preserve">contrail </w:delText>
        </w:r>
      </w:del>
      <w:ins w:id="343" w:author="Patrick Ames" w:date="2020-11-11T13:15:00Z">
        <w:r w:rsidR="009D1D23">
          <w:t xml:space="preserve">Contrail </w:t>
        </w:r>
      </w:ins>
      <w:r>
        <w:t>cluster (</w:t>
      </w:r>
      <w:del w:id="344" w:author="Patrick Ames" w:date="2020-11-11T13:15:00Z">
        <w:r w:rsidDel="009D1D23">
          <w:delText xml:space="preserve">1 </w:delText>
        </w:r>
      </w:del>
      <w:ins w:id="345" w:author="Patrick Ames" w:date="2020-11-11T13:15:00Z">
        <w:r w:rsidR="009D1D23">
          <w:t xml:space="preserve">one </w:t>
        </w:r>
      </w:ins>
      <w:r>
        <w:t xml:space="preserve">controller node and </w:t>
      </w:r>
      <w:del w:id="346" w:author="Patrick Ames" w:date="2020-11-11T13:15:00Z">
        <w:r w:rsidDel="009D1D23">
          <w:delText xml:space="preserve">3 </w:delText>
        </w:r>
      </w:del>
      <w:ins w:id="347" w:author="Patrick Ames" w:date="2020-11-11T13:15:00Z">
        <w:r w:rsidR="009D1D23">
          <w:t xml:space="preserve">three </w:t>
        </w:r>
      </w:ins>
      <w:r>
        <w:t>vRouter/compute node</w:t>
      </w:r>
      <w:ins w:id="348" w:author="Patrick Ames" w:date="2020-11-11T13:15:00Z">
        <w:r w:rsidR="009D1D23">
          <w:t>s</w:t>
        </w:r>
      </w:ins>
      <w:r>
        <w:t>). You can log</w:t>
      </w:r>
      <w:ins w:id="349" w:author="Patrick Ames" w:date="2020-11-11T13:15:00Z">
        <w:r w:rsidR="009D1D23">
          <w:t xml:space="preserve"> </w:t>
        </w:r>
      </w:ins>
      <w:r>
        <w:t xml:space="preserve">in to the setup </w:t>
      </w:r>
      <w:del w:id="350" w:author="Patrick Ames" w:date="2020-11-11T13:15:00Z">
        <w:r w:rsidDel="009D1D23">
          <w:delText xml:space="preserve">through </w:delText>
        </w:r>
      </w:del>
      <w:ins w:id="351" w:author="Patrick Ames" w:date="2020-11-11T13:15:00Z">
        <w:r w:rsidR="009D1D23">
          <w:t xml:space="preserve">via a </w:t>
        </w:r>
      </w:ins>
      <w:proofErr w:type="spellStart"/>
      <w:r>
        <w:t>webUI</w:t>
      </w:r>
      <w:proofErr w:type="spellEnd"/>
      <w:r>
        <w:t xml:space="preserve"> or </w:t>
      </w:r>
      <w:proofErr w:type="spellStart"/>
      <w:r>
        <w:t>ssh</w:t>
      </w:r>
      <w:proofErr w:type="spellEnd"/>
      <w:r>
        <w:t xml:space="preserve"> session to check </w:t>
      </w:r>
      <w:del w:id="352" w:author="Patrick Ames" w:date="2020-11-11T13:16:00Z">
        <w:r w:rsidDel="009D1D23">
          <w:delText xml:space="preserve">the </w:delText>
        </w:r>
      </w:del>
      <w:r>
        <w:t xml:space="preserve">system </w:t>
      </w:r>
      <w:del w:id="353" w:author="Patrick Ames" w:date="2020-11-11T13:16:00Z">
        <w:r w:rsidDel="009D1D23">
          <w:delText xml:space="preserve">running </w:delText>
        </w:r>
      </w:del>
      <w:r>
        <w:t>status.</w:t>
      </w:r>
    </w:p>
    <w:p w:rsidR="009B093B" w:rsidRDefault="007E59F7">
      <w:pPr>
        <w:pStyle w:val="Heading2"/>
      </w:pPr>
      <w:bookmarkStart w:id="354" w:name="X345dcc31a41fe70e9c0e0cdcbbf1ad5294b25eb"/>
      <w:del w:id="355" w:author="Patrick Ames" w:date="2020-11-11T13:16:00Z">
        <w:r w:rsidDel="009D1D23">
          <w:delText>post</w:delText>
        </w:r>
      </w:del>
      <w:ins w:id="356" w:author="Patrick Ames" w:date="2020-11-11T13:16:00Z">
        <w:r w:rsidR="009D1D23">
          <w:t>Post</w:t>
        </w:r>
      </w:ins>
      <w:r>
        <w:t xml:space="preserve">-installation </w:t>
      </w:r>
      <w:del w:id="357" w:author="Patrick Ames" w:date="2020-11-11T13:16:00Z">
        <w:r w:rsidDel="009D1D23">
          <w:delText>verification</w:delText>
        </w:r>
      </w:del>
      <w:bookmarkEnd w:id="354"/>
      <w:ins w:id="358" w:author="Patrick Ames" w:date="2020-11-11T13:16:00Z">
        <w:r w:rsidR="009D1D23">
          <w:t>Verification</w:t>
        </w:r>
      </w:ins>
    </w:p>
    <w:p w:rsidR="009B093B" w:rsidRDefault="007E59F7">
      <w:pPr>
        <w:pStyle w:val="FirstParagraph"/>
      </w:pPr>
      <w:r>
        <w:t xml:space="preserve">Here is the </w:t>
      </w:r>
      <w:del w:id="359" w:author="Patrick Ames" w:date="2020-11-11T13:16:00Z">
        <w:r w:rsidDel="009D1D23">
          <w:delText xml:space="preserve">contrail </w:delText>
        </w:r>
      </w:del>
      <w:ins w:id="360" w:author="Patrick Ames" w:date="2020-11-11T13:16:00Z">
        <w:r w:rsidR="009D1D23">
          <w:t xml:space="preserve">Contrail </w:t>
        </w:r>
      </w:ins>
      <w:r>
        <w:t>web UI for a working setup</w:t>
      </w:r>
      <w:del w:id="361" w:author="Patrick Ames" w:date="2020-11-11T13:16:00Z">
        <w:r w:rsidDel="009D1D23">
          <w:delText>:</w:delText>
        </w:r>
      </w:del>
      <w:ins w:id="362" w:author="Patrick Ames" w:date="2020-11-11T13:16:00Z">
        <w:r w:rsidR="009D1D23">
          <w:t xml:space="preserve"> in Figure 5.</w:t>
        </w:r>
      </w:ins>
      <w:ins w:id="363" w:author="Patrick Ames" w:date="2020-11-11T13:17:00Z">
        <w:r w:rsidR="009D1D23">
          <w:t>2</w:t>
        </w:r>
      </w:ins>
      <w:ins w:id="364" w:author="Patrick Ames" w:date="2020-11-11T13:16:00Z">
        <w:r w:rsidR="009D1D23">
          <w:t>.</w:t>
        </w:r>
      </w:ins>
    </w:p>
    <w:p w:rsidR="009B093B" w:rsidRDefault="007E59F7">
      <w:pPr>
        <w:pStyle w:val="BodyText"/>
        <w:rPr>
          <w:ins w:id="365" w:author="Patrick Ames" w:date="2020-11-11T13:17:00Z"/>
        </w:rPr>
      </w:pPr>
      <w:r>
        <w:rPr>
          <w:noProof/>
        </w:rPr>
        <w:drawing>
          <wp:inline distT="0" distB="0" distL="0" distR="0">
            <wp:extent cx="5334000" cy="3116306"/>
            <wp:effectExtent l="0" t="0" r="0" b="0"/>
            <wp:docPr id="2" name="Picture" descr="contrail-web"/>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0GjZs2Pd5DUAJffnll9m0d+/e2RQAAAAAAAAAAAAWdjozAwAAAAAAAAAAAAAl0ej7MnkNQAn169cvm+rMDAAAAAAAAAAAwKJCZ2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9OGMnbs2LwCAAAAAAAAAACA+mvXrl1ezTs6MwMAAAAAAAAAAAAAJaEzM8B8Yl51ZgYAAAAAAAAAAID5lc7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1MAAADmjbFjx+YVAABAVe3atcsrAAAAfig6MwMAAAAAAAAAAAAAJaEzM8B8QmdmAAAAAAAAAAAAFjU6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KI+zLx48eJiAgAAAAAAAAAAAAB4p0X8fxuoO2dmiPNqAAAAAElFTkSuQmCC"/>
                    <pic:cNvPicPr>
                      <a:picLocks noChangeAspect="1" noChangeArrowheads="1"/>
                    </pic:cNvPicPr>
                  </pic:nvPicPr>
                  <pic:blipFill>
                    <a:blip r:embed="rId9"/>
                    <a:stretch>
                      <a:fillRect/>
                    </a:stretch>
                  </pic:blipFill>
                  <pic:spPr bwMode="auto">
                    <a:xfrm>
                      <a:off x="0" y="0"/>
                      <a:ext cx="5334000" cy="3116306"/>
                    </a:xfrm>
                    <a:prstGeom prst="rect">
                      <a:avLst/>
                    </a:prstGeom>
                    <a:noFill/>
                    <a:ln w="9525">
                      <a:noFill/>
                      <a:headEnd/>
                      <a:tailEnd/>
                    </a:ln>
                  </pic:spPr>
                </pic:pic>
              </a:graphicData>
            </a:graphic>
          </wp:inline>
        </w:drawing>
      </w:r>
    </w:p>
    <w:p w:rsidR="009D1D23" w:rsidRPr="009D1D23" w:rsidRDefault="009D1D23" w:rsidP="009D1D23">
      <w:pPr>
        <w:pStyle w:val="BodyText"/>
      </w:pPr>
      <w:ins w:id="366" w:author="Patrick Ames" w:date="2020-11-11T13:17:00Z">
        <w:r w:rsidRPr="009D1D23">
          <w:t>Figure 5.2</w:t>
        </w:r>
        <w:r w:rsidRPr="009D1D23">
          <w:tab/>
        </w:r>
        <w:r>
          <w:t>Monitor/Infrastructure/Dashboard</w:t>
        </w:r>
      </w:ins>
    </w:p>
    <w:p w:rsidR="009B093B" w:rsidRDefault="007E59F7">
      <w:pPr>
        <w:pStyle w:val="BodyText"/>
      </w:pPr>
      <w:r>
        <w:t>You can also log</w:t>
      </w:r>
      <w:ins w:id="367" w:author="Patrick Ames" w:date="2020-11-11T13:17:00Z">
        <w:r w:rsidR="009D1D23">
          <w:t xml:space="preserve"> </w:t>
        </w:r>
      </w:ins>
      <w:r>
        <w:t xml:space="preserve">in to each individual nodes with </w:t>
      </w:r>
      <w:proofErr w:type="spellStart"/>
      <w:r>
        <w:t>ssh</w:t>
      </w:r>
      <w:proofErr w:type="spellEnd"/>
      <w:r>
        <w:t xml:space="preserve">, and </w:t>
      </w:r>
      <w:ins w:id="368" w:author="Patrick Ames" w:date="2020-11-11T13:17:00Z">
        <w:r w:rsidR="009D1D23">
          <w:t xml:space="preserve">the </w:t>
        </w:r>
      </w:ins>
      <w:r>
        <w:t xml:space="preserve">run </w:t>
      </w:r>
      <w:r>
        <w:rPr>
          <w:rStyle w:val="VerbatimChar"/>
        </w:rPr>
        <w:t>contrail-status</w:t>
      </w:r>
      <w:r>
        <w:t xml:space="preserve"> command to verify the running status of </w:t>
      </w:r>
      <w:del w:id="369" w:author="Patrick Ames" w:date="2020-11-11T13:18:00Z">
        <w:r w:rsidDel="009D1D23">
          <w:delText xml:space="preserve">each </w:delText>
        </w:r>
      </w:del>
      <w:ins w:id="370" w:author="Patrick Ames" w:date="2020-11-11T13:18:00Z">
        <w:r w:rsidR="009D1D23">
          <w:t xml:space="preserve">all the </w:t>
        </w:r>
      </w:ins>
      <w:r>
        <w:t xml:space="preserve">components </w:t>
      </w:r>
      <w:del w:id="371" w:author="Patrick Ames" w:date="2020-11-11T13:18:00Z">
        <w:r w:rsidDel="009D1D23">
          <w:delText>of it</w:delText>
        </w:r>
      </w:del>
      <w:ins w:id="372" w:author="Patrick Ames" w:date="2020-11-11T13:18:00Z">
        <w:r w:rsidR="009D1D23">
          <w:t>as shown in Figure 5.3.</w:t>
        </w:r>
      </w:ins>
      <w:del w:id="373" w:author="Patrick Ames" w:date="2020-11-11T13:18:00Z">
        <w:r w:rsidDel="009D1D23">
          <w:delText>.</w:delText>
        </w:r>
      </w:del>
    </w:p>
    <w:p w:rsidR="009B093B" w:rsidRDefault="007E59F7">
      <w:pPr>
        <w:pStyle w:val="CaptionedFigure"/>
      </w:pPr>
      <w:r>
        <w:rPr>
          <w:noProof/>
        </w:rPr>
        <w:lastRenderedPageBreak/>
        <w:drawing>
          <wp:inline distT="0" distB="0" distL="0" distR="0">
            <wp:extent cx="3847254" cy="3382201"/>
            <wp:effectExtent l="0" t="0" r="0" b="0"/>
            <wp:docPr id="3" name="Picture" descr="contrail-status"/>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387902-576b7100-18ad-11eb-85fb-c2a15df29f55.png"/>
                    <pic:cNvPicPr>
                      <a:picLocks noChangeAspect="1" noChangeArrowheads="1"/>
                    </pic:cNvPicPr>
                  </pic:nvPicPr>
                  <pic:blipFill>
                    <a:blip r:embed="rId10"/>
                    <a:stretch>
                      <a:fillRect/>
                    </a:stretch>
                  </pic:blipFill>
                  <pic:spPr bwMode="auto">
                    <a:xfrm>
                      <a:off x="0" y="0"/>
                      <a:ext cx="3868170" cy="3400589"/>
                    </a:xfrm>
                    <a:prstGeom prst="rect">
                      <a:avLst/>
                    </a:prstGeom>
                    <a:noFill/>
                    <a:ln w="9525">
                      <a:noFill/>
                      <a:headEnd/>
                      <a:tailEnd/>
                    </a:ln>
                  </pic:spPr>
                </pic:pic>
              </a:graphicData>
            </a:graphic>
          </wp:inline>
        </w:drawing>
      </w:r>
    </w:p>
    <w:p w:rsidR="009B093B" w:rsidRDefault="00601950">
      <w:pPr>
        <w:pStyle w:val="ImageCaption"/>
      </w:pPr>
      <w:ins w:id="374" w:author="Patrick Ames" w:date="2020-11-11T13:20:00Z">
        <w:r>
          <w:t>Figure 5.3</w:t>
        </w:r>
        <w:r>
          <w:tab/>
        </w:r>
      </w:ins>
      <w:ins w:id="375" w:author="Patrick Ames" w:date="2020-11-11T13:21:00Z">
        <w:r>
          <w:t xml:space="preserve">Results of </w:t>
        </w:r>
      </w:ins>
      <w:del w:id="376" w:author="Patrick Ames" w:date="2020-11-11T13:20:00Z">
        <w:r w:rsidR="007E59F7" w:rsidDel="00601950">
          <w:delText>contrail</w:delText>
        </w:r>
      </w:del>
      <w:ins w:id="377" w:author="Patrick Ames" w:date="2020-11-11T13:20:00Z">
        <w:r>
          <w:t>Contrail</w:t>
        </w:r>
      </w:ins>
      <w:r w:rsidR="007E59F7">
        <w:t>-status</w:t>
      </w:r>
    </w:p>
    <w:p w:rsidR="00601950" w:rsidRDefault="007E59F7">
      <w:pPr>
        <w:pStyle w:val="BodyText"/>
        <w:rPr>
          <w:ins w:id="378" w:author="Patrick Ames" w:date="2020-11-11T13:21:00Z"/>
        </w:rPr>
      </w:pPr>
      <w:r>
        <w:t xml:space="preserve">If everything works, congratulations! You now have your own lab to play </w:t>
      </w:r>
      <w:del w:id="379" w:author="Patrick Ames" w:date="2020-11-11T13:21:00Z">
        <w:r w:rsidDel="00601950">
          <w:delText>with</w:delText>
        </w:r>
      </w:del>
      <w:ins w:id="380" w:author="Patrick Ames" w:date="2020-11-11T13:21:00Z">
        <w:r w:rsidR="00601950">
          <w:t>in</w:t>
        </w:r>
      </w:ins>
      <w:r>
        <w:t xml:space="preserve">. </w:t>
      </w:r>
    </w:p>
    <w:p w:rsidR="009B093B" w:rsidRDefault="007E59F7">
      <w:pPr>
        <w:pStyle w:val="BodyText"/>
      </w:pPr>
      <w:del w:id="381" w:author="Patrick Ames" w:date="2020-11-11T13:21:00Z">
        <w:r w:rsidDel="00601950">
          <w:delText>Next, we’ll</w:delText>
        </w:r>
      </w:del>
      <w:ins w:id="382" w:author="Patrick Ames" w:date="2020-11-11T13:21:00Z">
        <w:r w:rsidR="00601950">
          <w:t>Now let’s</w:t>
        </w:r>
      </w:ins>
      <w:r>
        <w:t xml:space="preserve"> go over the steps of setting up testing tools to send and receive traffic - the PROX and rapid script.</w:t>
      </w:r>
    </w:p>
    <w:p w:rsidR="009B093B" w:rsidRDefault="007E59F7">
      <w:pPr>
        <w:pStyle w:val="Heading1"/>
      </w:pPr>
      <w:bookmarkStart w:id="383" w:name="Xa3a4c6648d12b960b81c57ef4450769b94f4f0f"/>
      <w:del w:id="384" w:author="Patrick Ames" w:date="2020-11-11T13:21:00Z">
        <w:r w:rsidDel="00601950">
          <w:delText xml:space="preserve">dpdk </w:delText>
        </w:r>
      </w:del>
      <w:ins w:id="385" w:author="Patrick Ames" w:date="2020-11-11T13:21:00Z">
        <w:r w:rsidR="00601950">
          <w:t xml:space="preserve">DPDK </w:t>
        </w:r>
      </w:ins>
      <w:r>
        <w:t xml:space="preserve">vRouter </w:t>
      </w:r>
      <w:del w:id="386" w:author="Patrick Ames" w:date="2020-11-11T13:21:00Z">
        <w:r w:rsidDel="00601950">
          <w:delText xml:space="preserve">test </w:delText>
        </w:r>
      </w:del>
      <w:ins w:id="387" w:author="Patrick Ames" w:date="2020-11-11T13:21:00Z">
        <w:r w:rsidR="00601950">
          <w:t xml:space="preserve">Test </w:t>
        </w:r>
      </w:ins>
      <w:del w:id="388" w:author="Patrick Ames" w:date="2020-11-11T13:21:00Z">
        <w:r w:rsidDel="00601950">
          <w:delText>tools</w:delText>
        </w:r>
      </w:del>
      <w:ins w:id="389" w:author="Patrick Ames" w:date="2020-11-11T13:21:00Z">
        <w:r w:rsidR="00601950">
          <w:t>Tools</w:t>
        </w:r>
      </w:ins>
      <w:del w:id="390" w:author="Patrick Ames" w:date="2020-11-11T13:21:00Z">
        <w:r w:rsidDel="00601950">
          <w:delText>: prox and rapid</w:delText>
        </w:r>
      </w:del>
      <w:bookmarkEnd w:id="383"/>
    </w:p>
    <w:p w:rsidR="009B093B" w:rsidDel="00601950" w:rsidRDefault="007E59F7">
      <w:pPr>
        <w:pStyle w:val="Heading2"/>
        <w:rPr>
          <w:del w:id="391" w:author="Patrick Ames" w:date="2020-11-11T13:21:00Z"/>
        </w:rPr>
      </w:pPr>
      <w:bookmarkStart w:id="392" w:name="X1ea7cbd003469405f98a7976943980a7b23bcee"/>
      <w:del w:id="393" w:author="Patrick Ames" w:date="2020-11-11T13:21:00Z">
        <w:r w:rsidDel="00601950">
          <w:delText>introduction</w:delText>
        </w:r>
        <w:bookmarkEnd w:id="392"/>
      </w:del>
    </w:p>
    <w:p w:rsidR="009B093B" w:rsidRDefault="007E59F7">
      <w:pPr>
        <w:pStyle w:val="FirstParagraph"/>
      </w:pPr>
      <w:r>
        <w:rPr>
          <w:b/>
        </w:rPr>
        <w:t>PROX</w:t>
      </w:r>
      <w:del w:id="394" w:author="Patrick Ames" w:date="2020-11-11T13:22:00Z">
        <w:r w:rsidDel="00601950">
          <w:rPr>
            <w:b/>
          </w:rPr>
          <w:delText>.</w:delText>
        </w:r>
      </w:del>
    </w:p>
    <w:p w:rsidR="009B093B" w:rsidRDefault="007E59F7">
      <w:pPr>
        <w:pStyle w:val="BodyText"/>
      </w:pPr>
      <w:r>
        <w:t xml:space="preserve">PROX (Packet </w:t>
      </w:r>
      <w:proofErr w:type="spellStart"/>
      <w:r>
        <w:t>pROcessing</w:t>
      </w:r>
      <w:proofErr w:type="spellEnd"/>
      <w:r>
        <w:t xml:space="preserve"> </w:t>
      </w:r>
      <w:proofErr w:type="spellStart"/>
      <w:r>
        <w:t>eXecution</w:t>
      </w:r>
      <w:proofErr w:type="spellEnd"/>
      <w:r>
        <w:t xml:space="preserve"> Engine) is an OPNFV project application built on top of DPDK. It is capable of performing various operations on packets in a highly configurable manner. It also support</w:t>
      </w:r>
      <w:ins w:id="395" w:author="Patrick Ames" w:date="2020-11-11T13:22:00Z">
        <w:r w:rsidR="00601950">
          <w:t>s</w:t>
        </w:r>
      </w:ins>
      <w:r>
        <w:t xml:space="preserve"> performance statistics that can be used for performance investigations. Because of the rich feature set it supports, it can be used to create flexible software architectures through small and readable configuration files. </w:t>
      </w:r>
      <w:del w:id="396" w:author="Patrick Ames" w:date="2020-11-11T13:22:00Z">
        <w:r w:rsidDel="00601950">
          <w:delText>In t</w:delText>
        </w:r>
      </w:del>
      <w:ins w:id="397" w:author="Patrick Ames" w:date="2020-11-11T13:22:00Z">
        <w:r w:rsidR="00601950">
          <w:t>T</w:t>
        </w:r>
      </w:ins>
      <w:r>
        <w:t xml:space="preserve">his chapter </w:t>
      </w:r>
      <w:del w:id="398" w:author="Patrick Ames" w:date="2020-11-11T13:22:00Z">
        <w:r w:rsidDel="00601950">
          <w:delText xml:space="preserve">we’ll </w:delText>
        </w:r>
      </w:del>
      <w:r>
        <w:t>introduce</w:t>
      </w:r>
      <w:ins w:id="399" w:author="Patrick Ames" w:date="2020-11-11T13:22:00Z">
        <w:r w:rsidR="00601950">
          <w:t>s you to</w:t>
        </w:r>
      </w:ins>
      <w:r>
        <w:t xml:space="preserve"> how to use it to test </w:t>
      </w:r>
      <w:del w:id="400" w:author="Patrick Ames" w:date="2020-11-11T13:22:00Z">
        <w:r w:rsidDel="00601950">
          <w:delText xml:space="preserve">vrouter </w:delText>
        </w:r>
      </w:del>
      <w:ins w:id="401" w:author="Patrick Ames" w:date="2020-11-11T13:22:00Z">
        <w:r w:rsidR="00601950">
          <w:t xml:space="preserve">vRouter </w:t>
        </w:r>
      </w:ins>
      <w:r>
        <w:t>performance in DPDK environment</w:t>
      </w:r>
      <w:ins w:id="402" w:author="Patrick Ames" w:date="2020-11-11T13:22:00Z">
        <w:r w:rsidR="00601950">
          <w:t>s</w:t>
        </w:r>
      </w:ins>
      <w:r>
        <w:t>.</w:t>
      </w:r>
    </w:p>
    <w:p w:rsidR="009B093B" w:rsidRDefault="007E59F7">
      <w:pPr>
        <w:pStyle w:val="BodyText"/>
      </w:pPr>
      <w:r>
        <w:t>In a typical test you need two VMs running PROX. VM1 is generating packets, sending them to VM2</w:t>
      </w:r>
      <w:ins w:id="403" w:author="Patrick Ames" w:date="2020-11-11T13:22:00Z">
        <w:r w:rsidR="00601950">
          <w:t>,</w:t>
        </w:r>
      </w:ins>
      <w:r>
        <w:t xml:space="preserve"> which will perform a </w:t>
      </w:r>
      <w:del w:id="404" w:author="Patrick Ames" w:date="2020-11-11T13:22:00Z">
        <w:r w:rsidRPr="00601950" w:rsidDel="00601950">
          <w:rPr>
            <w:i/>
            <w:iCs/>
            <w:rPrChange w:id="405" w:author="Patrick Ames" w:date="2020-11-11T13:22:00Z">
              <w:rPr/>
            </w:rPrChange>
          </w:rPr>
          <w:delText>"</w:delText>
        </w:r>
      </w:del>
      <w:r w:rsidRPr="00601950">
        <w:rPr>
          <w:i/>
          <w:iCs/>
          <w:rPrChange w:id="406" w:author="Patrick Ames" w:date="2020-11-11T13:22:00Z">
            <w:rPr/>
          </w:rPrChange>
        </w:rPr>
        <w:t>swap</w:t>
      </w:r>
      <w:ins w:id="407" w:author="Patrick Ames" w:date="2020-11-11T13:22:00Z">
        <w:r w:rsidR="00601950">
          <w:t xml:space="preserve"> </w:t>
        </w:r>
      </w:ins>
      <w:del w:id="408" w:author="Patrick Ames" w:date="2020-11-11T13:22:00Z">
        <w:r w:rsidDel="00601950">
          <w:delText xml:space="preserve">" </w:delText>
        </w:r>
      </w:del>
      <w:r>
        <w:t>operation on all packets</w:t>
      </w:r>
      <w:del w:id="409" w:author="Patrick Ames" w:date="2020-11-11T13:23:00Z">
        <w:r w:rsidDel="00601950">
          <w:delText>,</w:delText>
        </w:r>
      </w:del>
      <w:r>
        <w:t xml:space="preserve"> so that they are sent back to VM1.</w:t>
      </w:r>
    </w:p>
    <w:p w:rsidR="009B093B" w:rsidRDefault="007E59F7">
      <w:pPr>
        <w:numPr>
          <w:ilvl w:val="0"/>
          <w:numId w:val="7"/>
        </w:numPr>
      </w:pPr>
      <w:del w:id="410" w:author="Patrick Ames" w:date="2020-11-11T13:23:00Z">
        <w:r w:rsidDel="00601950">
          <w:delText>"</w:delText>
        </w:r>
      </w:del>
      <w:r>
        <w:t>traffic generator</w:t>
      </w:r>
      <w:del w:id="411" w:author="Patrick Ames" w:date="2020-11-11T13:23:00Z">
        <w:r w:rsidDel="00601950">
          <w:delText>"</w:delText>
        </w:r>
      </w:del>
      <w:r>
        <w:t xml:space="preserve"> VM (</w:t>
      </w:r>
      <w:del w:id="412" w:author="Patrick Ames" w:date="2020-11-11T13:23:00Z">
        <w:r w:rsidDel="00601950">
          <w:delText>"</w:delText>
        </w:r>
      </w:del>
      <w:r>
        <w:t>gen</w:t>
      </w:r>
      <w:del w:id="413" w:author="Patrick Ames" w:date="2020-11-11T13:23:00Z">
        <w:r w:rsidDel="00601950">
          <w:delText>"</w:delText>
        </w:r>
      </w:del>
      <w:r>
        <w:t xml:space="preserve"> VM)</w:t>
      </w:r>
    </w:p>
    <w:p w:rsidR="009B093B" w:rsidRDefault="007E59F7">
      <w:pPr>
        <w:numPr>
          <w:ilvl w:val="0"/>
          <w:numId w:val="7"/>
        </w:numPr>
      </w:pPr>
      <w:del w:id="414" w:author="Patrick Ames" w:date="2020-11-11T13:23:00Z">
        <w:r w:rsidDel="00601950">
          <w:delText>"</w:delText>
        </w:r>
      </w:del>
      <w:r>
        <w:t>traffic receiver and looping VM</w:t>
      </w:r>
      <w:del w:id="415" w:author="Patrick Ames" w:date="2020-11-11T13:23:00Z">
        <w:r w:rsidDel="00601950">
          <w:delText>"</w:delText>
        </w:r>
      </w:del>
      <w:r>
        <w:t xml:space="preserve"> </w:t>
      </w:r>
      <w:del w:id="416" w:author="Patrick Ames" w:date="2020-11-11T13:24:00Z">
        <w:r w:rsidDel="00601950">
          <w:delText xml:space="preserve">VM </w:delText>
        </w:r>
      </w:del>
      <w:r>
        <w:t>(</w:t>
      </w:r>
      <w:del w:id="417" w:author="Patrick Ames" w:date="2020-11-11T13:23:00Z">
        <w:r w:rsidDel="00601950">
          <w:delText>"</w:delText>
        </w:r>
      </w:del>
      <w:r>
        <w:t>swap</w:t>
      </w:r>
      <w:del w:id="418" w:author="Patrick Ames" w:date="2020-11-11T13:23:00Z">
        <w:r w:rsidDel="00601950">
          <w:delText>"</w:delText>
        </w:r>
      </w:del>
      <w:r>
        <w:t xml:space="preserve"> VM, or </w:t>
      </w:r>
      <w:del w:id="419" w:author="Patrick Ames" w:date="2020-11-11T13:23:00Z">
        <w:r w:rsidDel="00601950">
          <w:delText>"</w:delText>
        </w:r>
      </w:del>
      <w:r>
        <w:t>loop</w:t>
      </w:r>
      <w:del w:id="420" w:author="Patrick Ames" w:date="2020-11-11T13:23:00Z">
        <w:r w:rsidDel="00601950">
          <w:delText>"</w:delText>
        </w:r>
      </w:del>
      <w:r>
        <w:t xml:space="preserve"> VM)</w:t>
      </w:r>
    </w:p>
    <w:p w:rsidR="009B093B" w:rsidRDefault="007E59F7">
      <w:pPr>
        <w:pStyle w:val="FirstParagraph"/>
      </w:pPr>
      <w:del w:id="421" w:author="Patrick Ames" w:date="2020-11-11T13:24:00Z">
        <w:r w:rsidDel="00601950">
          <w:lastRenderedPageBreak/>
          <w:delText>In t</w:delText>
        </w:r>
      </w:del>
      <w:ins w:id="422" w:author="Patrick Ames" w:date="2020-11-11T13:24:00Z">
        <w:r w:rsidR="00601950">
          <w:t>T</w:t>
        </w:r>
      </w:ins>
      <w:r>
        <w:t xml:space="preserve">his book </w:t>
      </w:r>
      <w:del w:id="423" w:author="Patrick Ames" w:date="2020-11-11T13:24:00Z">
        <w:r w:rsidDel="00601950">
          <w:delText xml:space="preserve">we will </w:delText>
        </w:r>
      </w:del>
      <w:r>
        <w:t>call</w:t>
      </w:r>
      <w:ins w:id="424" w:author="Patrick Ames" w:date="2020-11-11T13:24:00Z">
        <w:r w:rsidR="00601950">
          <w:t>s</w:t>
        </w:r>
      </w:ins>
      <w:r>
        <w:t xml:space="preserve"> them </w:t>
      </w:r>
      <w:del w:id="425" w:author="Patrick Ames" w:date="2020-11-11T13:23:00Z">
        <w:r w:rsidRPr="00601950" w:rsidDel="00601950">
          <w:rPr>
            <w:i/>
            <w:iCs/>
            <w:rPrChange w:id="426" w:author="Patrick Ames" w:date="2020-11-11T13:24:00Z">
              <w:rPr/>
            </w:rPrChange>
          </w:rPr>
          <w:delText>"</w:delText>
        </w:r>
      </w:del>
      <w:r w:rsidRPr="00601950">
        <w:rPr>
          <w:i/>
          <w:iCs/>
          <w:rPrChange w:id="427" w:author="Patrick Ames" w:date="2020-11-11T13:24:00Z">
            <w:rPr/>
          </w:rPrChange>
        </w:rPr>
        <w:t>gen</w:t>
      </w:r>
      <w:del w:id="428" w:author="Patrick Ames" w:date="2020-11-11T13:23:00Z">
        <w:r w:rsidRPr="00601950" w:rsidDel="00601950">
          <w:rPr>
            <w:i/>
            <w:iCs/>
            <w:rPrChange w:id="429" w:author="Patrick Ames" w:date="2020-11-11T13:24:00Z">
              <w:rPr/>
            </w:rPrChange>
          </w:rPr>
          <w:delText>"</w:delText>
        </w:r>
      </w:del>
      <w:r>
        <w:t xml:space="preserve"> and </w:t>
      </w:r>
      <w:del w:id="430" w:author="Patrick Ames" w:date="2020-11-11T13:23:00Z">
        <w:r w:rsidRPr="00601950" w:rsidDel="00601950">
          <w:rPr>
            <w:i/>
            <w:iCs/>
            <w:rPrChange w:id="431" w:author="Patrick Ames" w:date="2020-11-11T13:24:00Z">
              <w:rPr/>
            </w:rPrChange>
          </w:rPr>
          <w:delText>"</w:delText>
        </w:r>
      </w:del>
      <w:r w:rsidRPr="00601950">
        <w:rPr>
          <w:i/>
          <w:iCs/>
          <w:rPrChange w:id="432" w:author="Patrick Ames" w:date="2020-11-11T13:24:00Z">
            <w:rPr/>
          </w:rPrChange>
        </w:rPr>
        <w:t>swap</w:t>
      </w:r>
      <w:del w:id="433" w:author="Patrick Ames" w:date="2020-11-11T13:23:00Z">
        <w:r w:rsidRPr="00601950" w:rsidDel="00601950">
          <w:rPr>
            <w:i/>
            <w:iCs/>
            <w:rPrChange w:id="434" w:author="Patrick Ames" w:date="2020-11-11T13:24:00Z">
              <w:rPr/>
            </w:rPrChange>
          </w:rPr>
          <w:delText>"</w:delText>
        </w:r>
      </w:del>
      <w:r>
        <w:t xml:space="preserve"> VM respectively. One special feature </w:t>
      </w:r>
      <w:del w:id="435" w:author="Patrick Ames" w:date="2020-11-11T13:24:00Z">
        <w:r w:rsidDel="00601950">
          <w:delText xml:space="preserve">we </w:delText>
        </w:r>
      </w:del>
      <w:r>
        <w:t>used here is that</w:t>
      </w:r>
      <w:ins w:id="436" w:author="Patrick Ames" w:date="2020-11-11T13:24:00Z">
        <w:r w:rsidR="00601950">
          <w:t xml:space="preserve"> </w:t>
        </w:r>
      </w:ins>
      <w:del w:id="437" w:author="Patrick Ames" w:date="2020-11-11T13:24:00Z">
        <w:r w:rsidDel="00601950">
          <w:delText xml:space="preserve">, </w:delText>
        </w:r>
      </w:del>
      <w:r>
        <w:t xml:space="preserve">the </w:t>
      </w:r>
      <w:del w:id="438" w:author="Patrick Ames" w:date="2020-11-11T13:23:00Z">
        <w:r w:rsidDel="00601950">
          <w:delText>"</w:delText>
        </w:r>
      </w:del>
      <w:r>
        <w:t>swap</w:t>
      </w:r>
      <w:del w:id="439" w:author="Patrick Ames" w:date="2020-11-11T13:23:00Z">
        <w:r w:rsidDel="00601950">
          <w:delText>"</w:delText>
        </w:r>
      </w:del>
      <w:r>
        <w:t xml:space="preserve"> PROX is configured in such a way that</w:t>
      </w:r>
      <w:del w:id="440" w:author="Patrick Ames" w:date="2020-11-11T13:24:00Z">
        <w:r w:rsidDel="00601950">
          <w:delText>,</w:delText>
        </w:r>
      </w:del>
      <w:r>
        <w:t xml:space="preserve"> once </w:t>
      </w:r>
      <w:ins w:id="441" w:author="Patrick Ames" w:date="2020-11-11T13:24:00Z">
        <w:r w:rsidR="00601950">
          <w:t xml:space="preserve">it </w:t>
        </w:r>
      </w:ins>
      <w:r>
        <w:t xml:space="preserve">receives the packets sent from the generator, it will </w:t>
      </w:r>
      <w:del w:id="442" w:author="Patrick Ames" w:date="2020-11-11T13:23:00Z">
        <w:r w:rsidDel="00601950">
          <w:delText>"</w:delText>
        </w:r>
      </w:del>
      <w:r>
        <w:t>swap</w:t>
      </w:r>
      <w:del w:id="443" w:author="Patrick Ames" w:date="2020-11-11T13:23:00Z">
        <w:r w:rsidDel="00601950">
          <w:delText>"</w:delText>
        </w:r>
      </w:del>
      <w:r>
        <w:t xml:space="preserve">, or </w:t>
      </w:r>
      <w:del w:id="444" w:author="Patrick Ames" w:date="2020-11-11T13:23:00Z">
        <w:r w:rsidDel="00601950">
          <w:delText>"</w:delText>
        </w:r>
      </w:del>
      <w:r>
        <w:t>loop</w:t>
      </w:r>
      <w:del w:id="445" w:author="Patrick Ames" w:date="2020-11-11T13:23:00Z">
        <w:r w:rsidDel="00601950">
          <w:delText>"</w:delText>
        </w:r>
      </w:del>
      <w:r>
        <w:t xml:space="preserve"> them back to the generator VM</w:t>
      </w:r>
      <w:del w:id="446" w:author="Patrick Ames" w:date="2020-11-11T13:24:00Z">
        <w:r w:rsidDel="00601950">
          <w:delText>,</w:delText>
        </w:r>
      </w:del>
      <w:r>
        <w:t xml:space="preserve"> so the latter can collect them and calculate how much traffic got forwarded by the DUT </w:t>
      </w:r>
      <w:del w:id="447" w:author="Patrick Ames" w:date="2020-11-11T13:25:00Z">
        <w:r w:rsidDel="00601950">
          <w:delText xml:space="preserve">- </w:delText>
        </w:r>
      </w:del>
      <w:ins w:id="448" w:author="Patrick Ames" w:date="2020-11-11T13:25:00Z">
        <w:r w:rsidR="00601950">
          <w:t xml:space="preserve">- </w:t>
        </w:r>
      </w:ins>
      <w:r>
        <w:t xml:space="preserve">in </w:t>
      </w:r>
      <w:del w:id="449" w:author="Patrick Ames" w:date="2020-11-11T13:25:00Z">
        <w:r w:rsidDel="00601950">
          <w:delText xml:space="preserve">our </w:delText>
        </w:r>
      </w:del>
      <w:ins w:id="450" w:author="Patrick Ames" w:date="2020-11-11T13:25:00Z">
        <w:r w:rsidR="00601950">
          <w:t xml:space="preserve">this </w:t>
        </w:r>
      </w:ins>
      <w:r>
        <w:t>case it</w:t>
      </w:r>
      <w:ins w:id="451" w:author="Patrick Ames" w:date="2020-11-11T13:25:00Z">
        <w:r w:rsidR="00601950">
          <w:t>’</w:t>
        </w:r>
      </w:ins>
      <w:del w:id="452" w:author="Patrick Ames" w:date="2020-11-11T13:25:00Z">
        <w:r w:rsidDel="00601950">
          <w:delText xml:space="preserve"> i</w:delText>
        </w:r>
      </w:del>
      <w:r>
        <w:t>s the DPDK vRouter.</w:t>
      </w:r>
    </w:p>
    <w:p w:rsidR="009B093B" w:rsidRDefault="007E59F7">
      <w:pPr>
        <w:pStyle w:val="BodyText"/>
      </w:pPr>
      <w:r>
        <w:rPr>
          <w:b/>
        </w:rPr>
        <w:t>rapid</w:t>
      </w:r>
      <w:del w:id="453" w:author="Patrick Ames" w:date="2020-11-11T13:25:00Z">
        <w:r w:rsidDel="00601950">
          <w:rPr>
            <w:b/>
          </w:rPr>
          <w:delText>.</w:delText>
        </w:r>
      </w:del>
    </w:p>
    <w:p w:rsidR="009B093B" w:rsidRDefault="007E59F7">
      <w:pPr>
        <w:pStyle w:val="BodyText"/>
      </w:pPr>
      <w:r>
        <w:t>Rapid</w:t>
      </w:r>
      <w:ins w:id="454" w:author="Patrick Ames" w:date="2020-11-11T13:25:00Z">
        <w:r w:rsidR="00601950">
          <w:t xml:space="preserve"> </w:t>
        </w:r>
      </w:ins>
      <w:r>
        <w:t xml:space="preserve">(Rapid Automated Performance Indication for </w:t>
      </w:r>
      <w:proofErr w:type="spellStart"/>
      <w:r>
        <w:t>Dataplane</w:t>
      </w:r>
      <w:proofErr w:type="spellEnd"/>
      <w:r>
        <w:t>) is a group</w:t>
      </w:r>
      <w:del w:id="455" w:author="Patrick Ames" w:date="2020-11-11T13:25:00Z">
        <w:r w:rsidDel="00601950">
          <w:delText>s</w:delText>
        </w:r>
      </w:del>
      <w:r>
        <w:t xml:space="preserve"> of </w:t>
      </w:r>
      <w:del w:id="456" w:author="Patrick Ames" w:date="2020-11-11T13:23:00Z">
        <w:r w:rsidDel="00601950">
          <w:delText>"</w:delText>
        </w:r>
      </w:del>
      <w:r>
        <w:t>wrapper</w:t>
      </w:r>
      <w:del w:id="457" w:author="Patrick Ames" w:date="2020-11-11T13:23:00Z">
        <w:r w:rsidDel="00601950">
          <w:delText>"</w:delText>
        </w:r>
      </w:del>
      <w:r>
        <w:t xml:space="preserve"> scripts interacting with PROX to simplify and automate the configuration of PROX. It</w:t>
      </w:r>
      <w:ins w:id="458" w:author="Patrick Ames" w:date="2020-11-11T13:25:00Z">
        <w:r w:rsidR="00601950">
          <w:t>’</w:t>
        </w:r>
      </w:ins>
      <w:del w:id="459" w:author="Patrick Ames" w:date="2020-11-11T13:25:00Z">
        <w:r w:rsidDel="00601950">
          <w:delText xml:space="preserve"> i</w:delText>
        </w:r>
      </w:del>
      <w:r>
        <w:t>s a set of files and scripts offering an even easier way to do</w:t>
      </w:r>
      <w:del w:id="460" w:author="Patrick Ames" w:date="2020-11-11T13:26:00Z">
        <w:r w:rsidDel="00601950">
          <w:delText xml:space="preserve"> a</w:delText>
        </w:r>
      </w:del>
      <w:r>
        <w:t xml:space="preserve"> sanity check</w:t>
      </w:r>
      <w:ins w:id="461" w:author="Patrick Ames" w:date="2020-11-11T13:26:00Z">
        <w:r w:rsidR="00601950">
          <w:t>s</w:t>
        </w:r>
      </w:ins>
      <w:r>
        <w:t xml:space="preserve"> of the data</w:t>
      </w:r>
      <w:ins w:id="462" w:author="Patrick Ames" w:date="2020-11-11T13:25:00Z">
        <w:r w:rsidR="00601950">
          <w:t xml:space="preserve"> </w:t>
        </w:r>
      </w:ins>
      <w:r>
        <w:t>plane performance.</w:t>
      </w:r>
    </w:p>
    <w:p w:rsidR="009B093B" w:rsidRDefault="007E59F7">
      <w:pPr>
        <w:pStyle w:val="BodyText"/>
      </w:pPr>
      <w:del w:id="463" w:author="Patrick Ames" w:date="2020-11-11T13:26:00Z">
        <w:r w:rsidDel="00601950">
          <w:delText xml:space="preserve">rapid </w:delText>
        </w:r>
      </w:del>
      <w:ins w:id="464" w:author="Patrick Ames" w:date="2020-11-11T13:26:00Z">
        <w:r w:rsidR="00601950">
          <w:t xml:space="preserve">Rapid </w:t>
        </w:r>
      </w:ins>
      <w:r>
        <w:t xml:space="preserve">is </w:t>
      </w:r>
      <w:del w:id="465" w:author="Patrick Ames" w:date="2020-11-11T13:26:00Z">
        <w:r w:rsidDel="00601950">
          <w:delText xml:space="preserve">very </w:delText>
        </w:r>
      </w:del>
      <w:ins w:id="466" w:author="Patrick Ames" w:date="2020-11-11T13:26:00Z">
        <w:r w:rsidR="00601950">
          <w:t xml:space="preserve">both </w:t>
        </w:r>
      </w:ins>
      <w:r>
        <w:t xml:space="preserve">powerful and configurable. A typical workflow </w:t>
      </w:r>
      <w:del w:id="467" w:author="Patrick Ames" w:date="2020-11-11T13:26:00Z">
        <w:r w:rsidDel="00601950">
          <w:delText>is like below</w:delText>
        </w:r>
      </w:del>
      <w:ins w:id="468" w:author="Patrick Ames" w:date="2020-11-11T13:26:00Z">
        <w:r w:rsidR="00601950">
          <w:t>works as follows</w:t>
        </w:r>
      </w:ins>
      <w:r>
        <w:t>:</w:t>
      </w:r>
    </w:p>
    <w:p w:rsidR="009B093B" w:rsidRDefault="007E59F7">
      <w:pPr>
        <w:numPr>
          <w:ilvl w:val="0"/>
          <w:numId w:val="8"/>
        </w:numPr>
      </w:pPr>
      <w:r>
        <w:t xml:space="preserve">A script name </w:t>
      </w:r>
      <w:r>
        <w:rPr>
          <w:rStyle w:val="VerbatimChar"/>
        </w:rPr>
        <w:t>runrapid.py</w:t>
      </w:r>
      <w:r>
        <w:t xml:space="preserve"> will send the proper configuration files to the gen and swap VMs involved in the testing, so each one </w:t>
      </w:r>
      <w:del w:id="469" w:author="Patrick Ames" w:date="2020-11-11T13:26:00Z">
        <w:r w:rsidDel="00601950">
          <w:delText xml:space="preserve">will </w:delText>
        </w:r>
      </w:del>
      <w:r>
        <w:t>knows its role (</w:t>
      </w:r>
      <w:del w:id="470" w:author="Patrick Ames" w:date="2020-11-11T13:23:00Z">
        <w:r w:rsidDel="00601950">
          <w:delText>"</w:delText>
        </w:r>
      </w:del>
      <w:r>
        <w:t>generator</w:t>
      </w:r>
      <w:del w:id="471" w:author="Patrick Ames" w:date="2020-11-11T13:23:00Z">
        <w:r w:rsidDel="00601950">
          <w:delText>"</w:delText>
        </w:r>
      </w:del>
      <w:r>
        <w:t xml:space="preserve"> or </w:t>
      </w:r>
      <w:del w:id="472" w:author="Patrick Ames" w:date="2020-11-11T13:23:00Z">
        <w:r w:rsidDel="00601950">
          <w:delText>"</w:delText>
        </w:r>
      </w:del>
      <w:r>
        <w:t>swapper</w:t>
      </w:r>
      <w:del w:id="473" w:author="Patrick Ames" w:date="2020-11-11T13:23:00Z">
        <w:r w:rsidDel="00601950">
          <w:delText>"</w:delText>
        </w:r>
      </w:del>
      <w:r>
        <w:t>) in the test.</w:t>
      </w:r>
    </w:p>
    <w:p w:rsidR="009B093B" w:rsidRDefault="007E59F7">
      <w:pPr>
        <w:numPr>
          <w:ilvl w:val="0"/>
          <w:numId w:val="8"/>
        </w:numPr>
      </w:pPr>
      <w:r>
        <w:t>It then starts PROX within both VMs, as generator and swapper respectively.</w:t>
      </w:r>
    </w:p>
    <w:p w:rsidR="009B093B" w:rsidRDefault="007E59F7">
      <w:pPr>
        <w:numPr>
          <w:ilvl w:val="0"/>
          <w:numId w:val="8"/>
        </w:numPr>
      </w:pPr>
      <w:r>
        <w:t xml:space="preserve">While the test is ongoing it collects the results from PROX. Results are </w:t>
      </w:r>
      <w:del w:id="474" w:author="Patrick Ames" w:date="2020-11-11T13:27:00Z">
        <w:r w:rsidDel="00601950">
          <w:delText xml:space="preserve">printed </w:delText>
        </w:r>
      </w:del>
      <w:ins w:id="475" w:author="Patrick Ames" w:date="2020-11-11T13:27:00Z">
        <w:r w:rsidR="00601950">
          <w:t xml:space="preserve">visible </w:t>
        </w:r>
      </w:ins>
      <w:r>
        <w:t>on</w:t>
      </w:r>
      <w:del w:id="476" w:author="Patrick Ames" w:date="2020-11-11T13:27:00Z">
        <w:r w:rsidDel="00601950">
          <w:delText xml:space="preserve"> the </w:delText>
        </w:r>
      </w:del>
      <w:r>
        <w:t>screen and logged in the log and csv files.</w:t>
      </w:r>
    </w:p>
    <w:p w:rsidR="009B093B" w:rsidRDefault="007E59F7">
      <w:pPr>
        <w:numPr>
          <w:ilvl w:val="0"/>
          <w:numId w:val="8"/>
        </w:numPr>
      </w:pPr>
      <w:r>
        <w:t>The same tests will be done for different packet sizes</w:t>
      </w:r>
      <w:del w:id="477" w:author="Patrick Ames" w:date="2020-11-11T13:27:00Z">
        <w:r w:rsidDel="00601950">
          <w:delText xml:space="preserve">, </w:delText>
        </w:r>
      </w:del>
      <w:ins w:id="478" w:author="Patrick Ames" w:date="2020-11-11T13:27:00Z">
        <w:r w:rsidR="00601950">
          <w:t xml:space="preserve"> and </w:t>
        </w:r>
      </w:ins>
      <w:r>
        <w:t>different amounts of flows, under certain latency and packet</w:t>
      </w:r>
      <w:del w:id="479" w:author="Patrick Ames" w:date="2020-11-11T13:27:00Z">
        <w:r w:rsidDel="00601950">
          <w:delText>s</w:delText>
        </w:r>
      </w:del>
      <w:r>
        <w:t xml:space="preserve"> drop rate</w:t>
      </w:r>
      <w:ins w:id="480" w:author="Patrick Ames" w:date="2020-11-11T13:27:00Z">
        <w:r w:rsidR="00601950">
          <w:t>s</w:t>
        </w:r>
      </w:ins>
      <w:r>
        <w:t>.</w:t>
      </w:r>
    </w:p>
    <w:p w:rsidR="009B093B" w:rsidRDefault="007E59F7">
      <w:pPr>
        <w:pStyle w:val="FirstParagraph"/>
      </w:pPr>
      <w:r>
        <w:t xml:space="preserve">The rapid scripts are typically installed in a third VM, called </w:t>
      </w:r>
      <w:del w:id="481" w:author="Patrick Ames" w:date="2020-11-11T13:23:00Z">
        <w:r w:rsidRPr="00601950" w:rsidDel="00601950">
          <w:rPr>
            <w:i/>
            <w:iCs/>
            <w:rPrChange w:id="482" w:author="Patrick Ames" w:date="2020-11-11T13:28:00Z">
              <w:rPr/>
            </w:rPrChange>
          </w:rPr>
          <w:delText>"</w:delText>
        </w:r>
      </w:del>
      <w:r w:rsidRPr="00601950">
        <w:rPr>
          <w:i/>
          <w:iCs/>
          <w:rPrChange w:id="483" w:author="Patrick Ames" w:date="2020-11-11T13:28:00Z">
            <w:rPr/>
          </w:rPrChange>
        </w:rPr>
        <w:t>jump</w:t>
      </w:r>
      <w:del w:id="484" w:author="Patrick Ames" w:date="2020-11-11T13:23:00Z">
        <w:r w:rsidRPr="00601950" w:rsidDel="00601950">
          <w:rPr>
            <w:i/>
            <w:iCs/>
            <w:rPrChange w:id="485" w:author="Patrick Ames" w:date="2020-11-11T13:28:00Z">
              <w:rPr/>
            </w:rPrChange>
          </w:rPr>
          <w:delText>"</w:delText>
        </w:r>
      </w:del>
      <w:r>
        <w:t xml:space="preserve"> VM in this book. The purpose of this VM is to control the traffic generator to start, stop, </w:t>
      </w:r>
      <w:ins w:id="486" w:author="Patrick Ames" w:date="2020-11-11T13:28:00Z">
        <w:r w:rsidR="00601950">
          <w:t xml:space="preserve">and </w:t>
        </w:r>
      </w:ins>
      <w:r>
        <w:t>pause the test</w:t>
      </w:r>
      <w:ins w:id="487" w:author="Patrick Ames" w:date="2020-11-11T13:28:00Z">
        <w:r w:rsidR="00601950">
          <w:t>,</w:t>
        </w:r>
      </w:ins>
      <w:r>
        <w:t xml:space="preserve"> as well as collect</w:t>
      </w:r>
      <w:del w:id="488" w:author="Patrick Ames" w:date="2020-11-11T13:28:00Z">
        <w:r w:rsidDel="00601950">
          <w:delText>ing</w:delText>
        </w:r>
      </w:del>
      <w:r>
        <w:t xml:space="preserve"> </w:t>
      </w:r>
      <w:del w:id="489" w:author="Patrick Ames" w:date="2020-11-11T13:28:00Z">
        <w:r w:rsidDel="00601950">
          <w:delText xml:space="preserve">the </w:delText>
        </w:r>
      </w:del>
      <w:r>
        <w:t>statistics.</w:t>
      </w:r>
    </w:p>
    <w:p w:rsidR="009B093B" w:rsidRPr="002C3F70" w:rsidRDefault="007E59F7">
      <w:pPr>
        <w:pStyle w:val="BodyText"/>
        <w:rPr>
          <w:sz w:val="28"/>
          <w:szCs w:val="28"/>
          <w:rPrChange w:id="490" w:author="Patrick Ames" w:date="2020-11-11T13:39:00Z">
            <w:rPr/>
          </w:rPrChange>
        </w:rPr>
      </w:pPr>
      <w:r w:rsidRPr="002C3F70">
        <w:rPr>
          <w:b/>
          <w:sz w:val="28"/>
          <w:szCs w:val="28"/>
          <w:rPrChange w:id="491" w:author="Patrick Ames" w:date="2020-11-11T13:39:00Z">
            <w:rPr>
              <w:b/>
            </w:rPr>
          </w:rPrChange>
        </w:rPr>
        <w:t xml:space="preserve">PROX and </w:t>
      </w:r>
      <w:del w:id="492" w:author="Patrick Ames" w:date="2020-11-11T13:28:00Z">
        <w:r w:rsidRPr="002C3F70" w:rsidDel="000F2F6C">
          <w:rPr>
            <w:b/>
            <w:sz w:val="28"/>
            <w:szCs w:val="28"/>
            <w:rPrChange w:id="493" w:author="Patrick Ames" w:date="2020-11-11T13:39:00Z">
              <w:rPr>
                <w:b/>
              </w:rPr>
            </w:rPrChange>
          </w:rPr>
          <w:delText xml:space="preserve">rapid </w:delText>
        </w:r>
      </w:del>
      <w:ins w:id="494" w:author="Patrick Ames" w:date="2020-11-11T13:28:00Z">
        <w:r w:rsidR="000F2F6C" w:rsidRPr="002C3F70">
          <w:rPr>
            <w:b/>
            <w:sz w:val="28"/>
            <w:szCs w:val="28"/>
            <w:rPrChange w:id="495" w:author="Patrick Ames" w:date="2020-11-11T13:39:00Z">
              <w:rPr>
                <w:b/>
              </w:rPr>
            </w:rPrChange>
          </w:rPr>
          <w:t xml:space="preserve">Rapid </w:t>
        </w:r>
      </w:ins>
      <w:del w:id="496" w:author="Patrick Ames" w:date="2020-11-11T13:28:00Z">
        <w:r w:rsidRPr="002C3F70" w:rsidDel="000F2F6C">
          <w:rPr>
            <w:b/>
            <w:sz w:val="28"/>
            <w:szCs w:val="28"/>
            <w:rPrChange w:id="497" w:author="Patrick Ames" w:date="2020-11-11T13:39:00Z">
              <w:rPr>
                <w:b/>
              </w:rPr>
            </w:rPrChange>
          </w:rPr>
          <w:delText xml:space="preserve">test </w:delText>
        </w:r>
      </w:del>
      <w:ins w:id="498" w:author="Patrick Ames" w:date="2020-11-11T13:28:00Z">
        <w:r w:rsidR="000F2F6C" w:rsidRPr="002C3F70">
          <w:rPr>
            <w:b/>
            <w:sz w:val="28"/>
            <w:szCs w:val="28"/>
            <w:rPrChange w:id="499" w:author="Patrick Ames" w:date="2020-11-11T13:39:00Z">
              <w:rPr>
                <w:b/>
              </w:rPr>
            </w:rPrChange>
          </w:rPr>
          <w:t xml:space="preserve">Test </w:t>
        </w:r>
      </w:ins>
      <w:del w:id="500" w:author="Patrick Ames" w:date="2020-11-11T13:28:00Z">
        <w:r w:rsidRPr="002C3F70" w:rsidDel="000F2F6C">
          <w:rPr>
            <w:b/>
            <w:sz w:val="28"/>
            <w:szCs w:val="28"/>
            <w:rPrChange w:id="501" w:author="Patrick Ames" w:date="2020-11-11T13:39:00Z">
              <w:rPr>
                <w:b/>
              </w:rPr>
            </w:rPrChange>
          </w:rPr>
          <w:delText>setup</w:delText>
        </w:r>
      </w:del>
      <w:ins w:id="502" w:author="Patrick Ames" w:date="2020-11-11T13:28:00Z">
        <w:r w:rsidR="000F2F6C" w:rsidRPr="002C3F70">
          <w:rPr>
            <w:b/>
            <w:sz w:val="28"/>
            <w:szCs w:val="28"/>
            <w:rPrChange w:id="503" w:author="Patrick Ames" w:date="2020-11-11T13:39:00Z">
              <w:rPr>
                <w:b/>
              </w:rPr>
            </w:rPrChange>
          </w:rPr>
          <w:t>Setup</w:t>
        </w:r>
      </w:ins>
      <w:del w:id="504" w:author="Patrick Ames" w:date="2020-11-11T13:28:00Z">
        <w:r w:rsidRPr="002C3F70" w:rsidDel="000F2F6C">
          <w:rPr>
            <w:b/>
            <w:sz w:val="28"/>
            <w:szCs w:val="28"/>
            <w:rPrChange w:id="505" w:author="Patrick Ames" w:date="2020-11-11T13:39:00Z">
              <w:rPr>
                <w:b/>
              </w:rPr>
            </w:rPrChange>
          </w:rPr>
          <w:delText>.</w:delText>
        </w:r>
      </w:del>
    </w:p>
    <w:p w:rsidR="009B093B" w:rsidRDefault="007E59F7">
      <w:pPr>
        <w:pStyle w:val="BodyText"/>
      </w:pPr>
      <w:r>
        <w:t xml:space="preserve">A typical </w:t>
      </w:r>
      <w:proofErr w:type="spellStart"/>
      <w:r>
        <w:t>prox</w:t>
      </w:r>
      <w:proofErr w:type="spellEnd"/>
      <w:r>
        <w:t xml:space="preserve"> and rapid testing setup looks like </w:t>
      </w:r>
      <w:del w:id="506" w:author="Patrick Ames" w:date="2020-11-11T13:29:00Z">
        <w:r w:rsidDel="002C7BB2">
          <w:delText>this</w:delText>
        </w:r>
      </w:del>
      <w:ins w:id="507" w:author="Patrick Ames" w:date="2020-11-11T13:29:00Z">
        <w:r w:rsidR="002C7BB2">
          <w:t>Figure 5.4.</w:t>
        </w:r>
      </w:ins>
      <w:del w:id="508" w:author="Patrick Ames" w:date="2020-11-11T13:29:00Z">
        <w:r w:rsidDel="002C7BB2">
          <w:delText>:</w:delText>
        </w:r>
      </w:del>
    </w:p>
    <w:p w:rsidR="009B093B" w:rsidRDefault="007E59F7">
      <w:pPr>
        <w:pStyle w:val="CaptionedFigure"/>
      </w:pPr>
      <w:r>
        <w:rPr>
          <w:noProof/>
        </w:rPr>
        <w:lastRenderedPageBreak/>
        <w:drawing>
          <wp:inline distT="0" distB="0" distL="0" distR="0">
            <wp:extent cx="5334000" cy="2320682"/>
            <wp:effectExtent l="0" t="0" r="0" b="0"/>
            <wp:docPr id="4"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1"/>
                    <a:stretch>
                      <a:fillRect/>
                    </a:stretch>
                  </pic:blipFill>
                  <pic:spPr bwMode="auto">
                    <a:xfrm>
                      <a:off x="0" y="0"/>
                      <a:ext cx="5334000" cy="2320682"/>
                    </a:xfrm>
                    <a:prstGeom prst="rect">
                      <a:avLst/>
                    </a:prstGeom>
                    <a:noFill/>
                    <a:ln w="9525">
                      <a:noFill/>
                      <a:headEnd/>
                      <a:tailEnd/>
                    </a:ln>
                  </pic:spPr>
                </pic:pic>
              </a:graphicData>
            </a:graphic>
          </wp:inline>
        </w:drawing>
      </w:r>
    </w:p>
    <w:p w:rsidR="009B093B" w:rsidRDefault="002C7BB2">
      <w:pPr>
        <w:pStyle w:val="ImageCaption"/>
      </w:pPr>
      <w:ins w:id="509" w:author="Patrick Ames" w:date="2020-11-11T13:29:00Z">
        <w:r>
          <w:t>Figure 5.4</w:t>
        </w:r>
        <w:r>
          <w:tab/>
        </w:r>
        <w:proofErr w:type="spellStart"/>
        <w:r w:rsidR="00DF2631">
          <w:t>Prox</w:t>
        </w:r>
        <w:proofErr w:type="spellEnd"/>
        <w:r w:rsidR="00DF2631">
          <w:t xml:space="preserve"> and Rapid Test </w:t>
        </w:r>
      </w:ins>
      <w:del w:id="510" w:author="Patrick Ames" w:date="2020-11-11T13:29:00Z">
        <w:r w:rsidR="007E59F7" w:rsidDel="00DF2631">
          <w:delText>testing d</w:delText>
        </w:r>
      </w:del>
      <w:ins w:id="511" w:author="Patrick Ames" w:date="2020-11-11T13:29:00Z">
        <w:r w:rsidR="00DF2631">
          <w:t>D</w:t>
        </w:r>
      </w:ins>
      <w:r w:rsidR="007E59F7">
        <w:t>iagram</w:t>
      </w:r>
    </w:p>
    <w:p w:rsidR="009B093B" w:rsidRDefault="007E59F7">
      <w:pPr>
        <w:pStyle w:val="BodyText"/>
      </w:pPr>
      <w:r>
        <w:t xml:space="preserve">The test </w:t>
      </w:r>
      <w:del w:id="512" w:author="Patrick Ames" w:date="2020-11-11T13:29:00Z">
        <w:r w:rsidDel="00DF2631">
          <w:delText xml:space="preserve">setup </w:delText>
        </w:r>
      </w:del>
      <w:r>
        <w:t xml:space="preserve">consists of three compute nodes, running the </w:t>
      </w:r>
      <w:del w:id="513" w:author="Patrick Ames" w:date="2020-11-11T13:30:00Z">
        <w:r w:rsidDel="00DF2631">
          <w:delText xml:space="preserve">above </w:delText>
        </w:r>
      </w:del>
      <w:r>
        <w:t xml:space="preserve">mentioned </w:t>
      </w:r>
      <w:del w:id="514" w:author="Patrick Ames" w:date="2020-11-11T13:30:00Z">
        <w:r w:rsidDel="00DF2631">
          <w:delText xml:space="preserve">3 </w:delText>
        </w:r>
      </w:del>
      <w:ins w:id="515" w:author="Patrick Ames" w:date="2020-11-11T13:30:00Z">
        <w:r w:rsidR="00DF2631">
          <w:t xml:space="preserve">three </w:t>
        </w:r>
      </w:ins>
      <w:r>
        <w:t>VMs respectively:</w:t>
      </w:r>
    </w:p>
    <w:p w:rsidR="009B093B" w:rsidRDefault="007E59F7">
      <w:pPr>
        <w:numPr>
          <w:ilvl w:val="0"/>
          <w:numId w:val="9"/>
        </w:numPr>
      </w:pPr>
      <w:del w:id="516" w:author="Patrick Ames" w:date="2020-11-11T13:23:00Z">
        <w:r w:rsidDel="00601950">
          <w:delText>"</w:delText>
        </w:r>
      </w:del>
      <w:r>
        <w:t>PROX generate</w:t>
      </w:r>
      <w:ins w:id="517" w:author="Patrick Ames" w:date="2020-11-11T13:30:00Z">
        <w:r w:rsidR="00DF2631">
          <w:t>d</w:t>
        </w:r>
      </w:ins>
      <w:r>
        <w:t xml:space="preserve"> VM</w:t>
      </w:r>
      <w:del w:id="518" w:author="Patrick Ames" w:date="2020-11-11T13:23:00Z">
        <w:r w:rsidDel="00601950">
          <w:delText>"</w:delText>
        </w:r>
      </w:del>
      <w:r>
        <w:t xml:space="preserve"> runs on compute-A: This is the </w:t>
      </w:r>
      <w:del w:id="519" w:author="Patrick Ames" w:date="2020-11-11T13:23:00Z">
        <w:r w:rsidDel="00601950">
          <w:delText>"</w:delText>
        </w:r>
      </w:del>
      <w:r>
        <w:t>traffic generator</w:t>
      </w:r>
      <w:del w:id="520" w:author="Patrick Ames" w:date="2020-11-11T13:23:00Z">
        <w:r w:rsidDel="00601950">
          <w:delText>"</w:delText>
        </w:r>
      </w:del>
      <w:r>
        <w:t xml:space="preserve"> VM for traffic generation</w:t>
      </w:r>
      <w:ins w:id="521" w:author="Patrick Ames" w:date="2020-11-11T13:30:00Z">
        <w:r w:rsidR="00DF2631">
          <w:t>.</w:t>
        </w:r>
      </w:ins>
    </w:p>
    <w:p w:rsidR="009B093B" w:rsidRDefault="007E59F7">
      <w:pPr>
        <w:numPr>
          <w:ilvl w:val="0"/>
          <w:numId w:val="9"/>
        </w:numPr>
      </w:pPr>
      <w:del w:id="522" w:author="Patrick Ames" w:date="2020-11-11T13:23:00Z">
        <w:r w:rsidDel="00601950">
          <w:delText>"</w:delText>
        </w:r>
      </w:del>
      <w:r>
        <w:t>PROX looping VM</w:t>
      </w:r>
      <w:del w:id="523" w:author="Patrick Ames" w:date="2020-11-11T13:23:00Z">
        <w:r w:rsidDel="00601950">
          <w:delText>"</w:delText>
        </w:r>
      </w:del>
      <w:r>
        <w:t xml:space="preserve"> runs on compute-B: This is the </w:t>
      </w:r>
      <w:del w:id="524" w:author="Patrick Ames" w:date="2020-11-11T13:23:00Z">
        <w:r w:rsidDel="00601950">
          <w:delText>"</w:delText>
        </w:r>
      </w:del>
      <w:r>
        <w:t>swap</w:t>
      </w:r>
      <w:del w:id="525" w:author="Patrick Ames" w:date="2020-11-11T13:23:00Z">
        <w:r w:rsidDel="00601950">
          <w:delText>"</w:delText>
        </w:r>
      </w:del>
      <w:r>
        <w:t xml:space="preserve"> VM for looping traffic out of the same interface where it came in. This is the DUT (device under test) where the vRouter is running.</w:t>
      </w:r>
    </w:p>
    <w:p w:rsidR="009B093B" w:rsidRDefault="007E59F7">
      <w:pPr>
        <w:numPr>
          <w:ilvl w:val="0"/>
          <w:numId w:val="9"/>
        </w:numPr>
      </w:pPr>
      <w:del w:id="526" w:author="Patrick Ames" w:date="2020-11-11T13:23:00Z">
        <w:r w:rsidDel="00601950">
          <w:delText>"</w:delText>
        </w:r>
      </w:del>
      <w:del w:id="527" w:author="Patrick Ames" w:date="2020-11-11T13:30:00Z">
        <w:r w:rsidDel="00DF2631">
          <w:delText>r</w:delText>
        </w:r>
      </w:del>
      <w:ins w:id="528" w:author="Patrick Ames" w:date="2020-11-11T13:30:00Z">
        <w:r w:rsidR="00DF2631">
          <w:t>R</w:t>
        </w:r>
      </w:ins>
      <w:r>
        <w:t>apid jump VM</w:t>
      </w:r>
      <w:del w:id="529" w:author="Patrick Ames" w:date="2020-11-11T13:23:00Z">
        <w:r w:rsidDel="00601950">
          <w:delText>"</w:delText>
        </w:r>
      </w:del>
      <w:r>
        <w:t xml:space="preserve"> runs on compute-C: This is the VM where rapid scripts are installed, it is responsible for control traffic </w:t>
      </w:r>
      <w:del w:id="530" w:author="Patrick Ames" w:date="2020-11-11T13:31:00Z">
        <w:r w:rsidDel="00DF2631">
          <w:delText xml:space="preserve">genaration </w:delText>
        </w:r>
      </w:del>
      <w:ins w:id="531" w:author="Patrick Ames" w:date="2020-11-11T13:31:00Z">
        <w:r w:rsidR="00DF2631">
          <w:t xml:space="preserve">generation </w:t>
        </w:r>
      </w:ins>
      <w:r>
        <w:t>and collecting results</w:t>
      </w:r>
      <w:ins w:id="532" w:author="Patrick Ames" w:date="2020-11-11T13:31:00Z">
        <w:r w:rsidR="00DF2631">
          <w:t>.</w:t>
        </w:r>
      </w:ins>
    </w:p>
    <w:p w:rsidR="009B093B" w:rsidRDefault="007E59F7">
      <w:pPr>
        <w:pStyle w:val="FirstParagraph"/>
      </w:pPr>
      <w:r>
        <w:rPr>
          <w:b/>
        </w:rPr>
        <w:t xml:space="preserve">Hardware </w:t>
      </w:r>
      <w:del w:id="533" w:author="Patrick Ames" w:date="2020-11-11T13:32:00Z">
        <w:r w:rsidDel="00DF2631">
          <w:rPr>
            <w:b/>
          </w:rPr>
          <w:delText>requirements</w:delText>
        </w:r>
      </w:del>
      <w:ins w:id="534" w:author="Patrick Ames" w:date="2020-11-11T13:32:00Z">
        <w:r w:rsidR="00DF2631">
          <w:rPr>
            <w:b/>
          </w:rPr>
          <w:t>Requirements</w:t>
        </w:r>
      </w:ins>
      <w:del w:id="535" w:author="Patrick Ames" w:date="2020-11-11T13:32:00Z">
        <w:r w:rsidDel="00DF2631">
          <w:rPr>
            <w:b/>
          </w:rPr>
          <w:delText>.</w:delText>
        </w:r>
      </w:del>
    </w:p>
    <w:p w:rsidR="009B093B" w:rsidRDefault="007E59F7">
      <w:pPr>
        <w:pStyle w:val="BodyText"/>
      </w:pPr>
      <w:r>
        <w:t>Here</w:t>
      </w:r>
      <w:del w:id="536" w:author="Patrick Ames" w:date="2020-11-11T13:32:00Z">
        <w:r w:rsidDel="00DF2631">
          <w:delText xml:space="preserve"> </w:delText>
        </w:r>
      </w:del>
      <w:ins w:id="537" w:author="Patrick Ames" w:date="2020-11-11T13:32:00Z">
        <w:r w:rsidR="00DF2631">
          <w:t>’</w:t>
        </w:r>
      </w:ins>
      <w:del w:id="538" w:author="Patrick Ames" w:date="2020-11-11T13:32:00Z">
        <w:r w:rsidDel="00DF2631">
          <w:delText>i</w:delText>
        </w:r>
      </w:del>
      <w:r>
        <w:t>s a brief summary of hardware requirements for different VM</w:t>
      </w:r>
      <w:ins w:id="539" w:author="Patrick Ames" w:date="2020-11-11T13:32:00Z">
        <w:r w:rsidR="00DF2631">
          <w:t>s</w:t>
        </w:r>
      </w:ins>
      <w:r>
        <w:t>:</w:t>
      </w:r>
    </w:p>
    <w:p w:rsidR="009B093B" w:rsidRDefault="007E59F7">
      <w:pPr>
        <w:numPr>
          <w:ilvl w:val="0"/>
          <w:numId w:val="10"/>
        </w:numPr>
      </w:pPr>
      <w:del w:id="540" w:author="Patrick Ames" w:date="2020-11-11T13:32:00Z">
        <w:r w:rsidDel="00DF2631">
          <w:delText xml:space="preserve">swap </w:delText>
        </w:r>
      </w:del>
      <w:ins w:id="541" w:author="Patrick Ames" w:date="2020-11-11T13:32:00Z">
        <w:r w:rsidR="00DF2631">
          <w:t xml:space="preserve">Swap </w:t>
        </w:r>
      </w:ins>
      <w:r>
        <w:t xml:space="preserve">VM: </w:t>
      </w:r>
      <w:del w:id="542" w:author="Patrick Ames" w:date="2020-11-11T13:33:00Z">
        <w:r w:rsidDel="00DF2631">
          <w:delText xml:space="preserve">this </w:delText>
        </w:r>
      </w:del>
      <w:ins w:id="543" w:author="Patrick Ames" w:date="2020-11-11T13:33:00Z">
        <w:r w:rsidR="00DF2631">
          <w:t xml:space="preserve">This </w:t>
        </w:r>
      </w:ins>
      <w:r>
        <w:t>is where the DUT (vRouter) is located. Based on the test requirement</w:t>
      </w:r>
      <w:ins w:id="544" w:author="Patrick Ames" w:date="2020-11-11T13:32:00Z">
        <w:r w:rsidR="00DF2631">
          <w:t>s,</w:t>
        </w:r>
      </w:ins>
      <w:r>
        <w:t xml:space="preserve"> a specific amount of hardware resources should be allocated and all applications that could unnecessarily consume the hardware resources should be removed.</w:t>
      </w:r>
    </w:p>
    <w:p w:rsidR="009B093B" w:rsidRDefault="007E59F7">
      <w:pPr>
        <w:numPr>
          <w:ilvl w:val="0"/>
          <w:numId w:val="10"/>
        </w:numPr>
      </w:pPr>
      <w:del w:id="545" w:author="Patrick Ames" w:date="2020-11-11T13:32:00Z">
        <w:r w:rsidDel="00DF2631">
          <w:delText xml:space="preserve">gen </w:delText>
        </w:r>
      </w:del>
      <w:ins w:id="546" w:author="Patrick Ames" w:date="2020-11-11T13:32:00Z">
        <w:r w:rsidR="00DF2631">
          <w:t xml:space="preserve">Gen </w:t>
        </w:r>
      </w:ins>
      <w:r>
        <w:t>VM: In order to saturate the DUT</w:t>
      </w:r>
      <w:ins w:id="547" w:author="Patrick Ames" w:date="2020-11-11T13:32:00Z">
        <w:r w:rsidR="00DF2631">
          <w:t>s</w:t>
        </w:r>
      </w:ins>
      <w:r>
        <w:t xml:space="preserve">, the traffic generator VM and the compute should </w:t>
      </w:r>
      <w:del w:id="548" w:author="Patrick Ames" w:date="2020-11-11T13:33:00Z">
        <w:r w:rsidDel="00DF2631">
          <w:delText xml:space="preserve">be </w:delText>
        </w:r>
      </w:del>
      <w:r>
        <w:t>allocate</w:t>
      </w:r>
      <w:del w:id="549" w:author="Patrick Ames" w:date="2020-11-11T13:33:00Z">
        <w:r w:rsidDel="00DF2631">
          <w:delText>d</w:delText>
        </w:r>
      </w:del>
      <w:r>
        <w:t xml:space="preserve"> much more CPU resources than the DUT.</w:t>
      </w:r>
    </w:p>
    <w:p w:rsidR="009B093B" w:rsidRDefault="007E59F7">
      <w:pPr>
        <w:numPr>
          <w:ilvl w:val="0"/>
          <w:numId w:val="10"/>
        </w:numPr>
      </w:pPr>
      <w:r>
        <w:t xml:space="preserve">Jump VM: </w:t>
      </w:r>
      <w:del w:id="550" w:author="Patrick Ames" w:date="2020-11-11T13:33:00Z">
        <w:r w:rsidDel="00DF2631">
          <w:delText xml:space="preserve">no </w:delText>
        </w:r>
      </w:del>
      <w:ins w:id="551" w:author="Patrick Ames" w:date="2020-11-11T13:33:00Z">
        <w:r w:rsidR="00DF2631">
          <w:t xml:space="preserve">No </w:t>
        </w:r>
      </w:ins>
      <w:r>
        <w:t xml:space="preserve">high speed VM is required, </w:t>
      </w:r>
      <w:ins w:id="552" w:author="Patrick Ames" w:date="2020-11-11T13:33:00Z">
        <w:r w:rsidR="00DF2631">
          <w:t xml:space="preserve">and it </w:t>
        </w:r>
      </w:ins>
      <w:r>
        <w:t xml:space="preserve">can be run on </w:t>
      </w:r>
      <w:ins w:id="553" w:author="Patrick Ames" w:date="2020-11-11T13:33:00Z">
        <w:r w:rsidR="00DF2631">
          <w:t xml:space="preserve">the </w:t>
        </w:r>
      </w:ins>
      <w:r>
        <w:t xml:space="preserve">kernel or </w:t>
      </w:r>
      <w:ins w:id="554" w:author="Patrick Ames" w:date="2020-11-11T13:33:00Z">
        <w:r w:rsidR="00DF2631">
          <w:t xml:space="preserve">the </w:t>
        </w:r>
      </w:ins>
      <w:r>
        <w:t>DPDK compute)</w:t>
      </w:r>
    </w:p>
    <w:p w:rsidR="009B093B" w:rsidRDefault="007E59F7">
      <w:pPr>
        <w:numPr>
          <w:ilvl w:val="0"/>
          <w:numId w:val="10"/>
        </w:numPr>
      </w:pPr>
      <w:r>
        <w:t xml:space="preserve">Optionally, the generator and receiver computes can run on a bonded interface configured with 802.3ad LACP mode. This is a common configuration recommended in </w:t>
      </w:r>
      <w:proofErr w:type="spellStart"/>
      <w:ins w:id="555" w:author="Patrick Ames" w:date="2020-11-11T13:33:00Z">
        <w:r w:rsidR="00DF2631">
          <w:t>a</w:t>
        </w:r>
      </w:ins>
      <w:r>
        <w:t>practical</w:t>
      </w:r>
      <w:proofErr w:type="spellEnd"/>
      <w:r>
        <w:t xml:space="preserve"> environment.</w:t>
      </w:r>
    </w:p>
    <w:p w:rsidR="009B093B" w:rsidRDefault="007E59F7">
      <w:pPr>
        <w:pStyle w:val="CaptionedFigure"/>
        <w:rPr>
          <w:ins w:id="556" w:author="Patrick Ames" w:date="2020-11-11T13:33:00Z"/>
        </w:rPr>
      </w:pPr>
      <w:r>
        <w:rPr>
          <w:noProof/>
        </w:rPr>
        <w:lastRenderedPageBreak/>
        <w:drawing>
          <wp:inline distT="0" distB="0" distL="0" distR="0">
            <wp:extent cx="5334000" cy="4547384"/>
            <wp:effectExtent l="0" t="0" r="0" b="0"/>
            <wp:docPr id="5" name="Picture" descr="PROX setup in our lab"/>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p>
    <w:p w:rsidR="00DF2631" w:rsidRDefault="00DF2631" w:rsidP="00DF2631">
      <w:pPr>
        <w:pStyle w:val="ImageCaption"/>
        <w:rPr>
          <w:ins w:id="557" w:author="Patrick Ames" w:date="2020-11-11T13:34:00Z"/>
        </w:rPr>
      </w:pPr>
      <w:ins w:id="558" w:author="Patrick Ames" w:date="2020-11-11T13:33:00Z">
        <w:r>
          <w:t>Figure 5.5</w:t>
        </w:r>
      </w:ins>
      <w:ins w:id="559" w:author="Patrick Ames" w:date="2020-11-11T13:34:00Z">
        <w:r>
          <w:tab/>
          <w:t>The PROX Setup in the Book’s Lab</w:t>
        </w:r>
      </w:ins>
    </w:p>
    <w:p w:rsidR="00DF2631" w:rsidDel="00CD06C9" w:rsidRDefault="00DF2631">
      <w:pPr>
        <w:pStyle w:val="CaptionedFigure"/>
        <w:rPr>
          <w:del w:id="560" w:author="Patrick Ames" w:date="2020-11-11T13:34:00Z"/>
        </w:rPr>
      </w:pPr>
    </w:p>
    <w:p w:rsidR="009B093B" w:rsidDel="00DF2631" w:rsidRDefault="007E59F7">
      <w:pPr>
        <w:pStyle w:val="ImageCaption"/>
        <w:rPr>
          <w:del w:id="561" w:author="Patrick Ames" w:date="2020-11-11T13:34:00Z"/>
        </w:rPr>
      </w:pPr>
      <w:del w:id="562" w:author="Patrick Ames" w:date="2020-11-11T13:34:00Z">
        <w:r w:rsidDel="00DF2631">
          <w:delText>PROX setup in our lab</w:delText>
        </w:r>
      </w:del>
    </w:p>
    <w:p w:rsidR="009B093B" w:rsidRDefault="007E59F7">
      <w:pPr>
        <w:pStyle w:val="BodyText"/>
      </w:pPr>
      <w:r>
        <w:t xml:space="preserve">By default, </w:t>
      </w:r>
      <w:r w:rsidRPr="009D76D7">
        <w:rPr>
          <w:rPrChange w:id="563" w:author="Patrick Ames" w:date="2020-11-11T13:38:00Z">
            <w:rPr>
              <w:rStyle w:val="VerbatimChar"/>
            </w:rPr>
          </w:rPrChange>
        </w:rPr>
        <w:t>multi-queue</w:t>
      </w:r>
      <w:r w:rsidRPr="009D76D7">
        <w:t xml:space="preserve"> is</w:t>
      </w:r>
      <w:r>
        <w:t xml:space="preserve"> enabled on both </w:t>
      </w:r>
      <w:ins w:id="564" w:author="Patrick Ames" w:date="2020-11-11T13:38:00Z">
        <w:r w:rsidR="009D76D7">
          <w:t xml:space="preserve">the </w:t>
        </w:r>
      </w:ins>
      <w:del w:id="565" w:author="Patrick Ames" w:date="2020-11-11T13:38:00Z">
        <w:r w:rsidDel="009D76D7">
          <w:delText xml:space="preserve">Prox </w:delText>
        </w:r>
      </w:del>
      <w:ins w:id="566" w:author="Patrick Ames" w:date="2020-11-11T13:38:00Z">
        <w:r w:rsidR="009D76D7">
          <w:t xml:space="preserve">PROX </w:t>
        </w:r>
      </w:ins>
      <w:r>
        <w:t xml:space="preserve">gen and swap VMs via </w:t>
      </w:r>
      <w:del w:id="567" w:author="Patrick Ames" w:date="2020-11-11T13:38:00Z">
        <w:r w:rsidDel="009D76D7">
          <w:delText xml:space="preserve">openstack </w:delText>
        </w:r>
      </w:del>
      <w:ins w:id="568" w:author="Patrick Ames" w:date="2020-11-11T13:38:00Z">
        <w:r w:rsidR="009D76D7">
          <w:t>Open</w:t>
        </w:r>
      </w:ins>
      <w:ins w:id="569" w:author="Patrick Ames" w:date="2020-11-11T13:39:00Z">
        <w:r w:rsidR="009D76D7">
          <w:t>S</w:t>
        </w:r>
      </w:ins>
      <w:ins w:id="570" w:author="Patrick Ames" w:date="2020-11-11T13:38:00Z">
        <w:r w:rsidR="009D76D7">
          <w:t xml:space="preserve">tack </w:t>
        </w:r>
      </w:ins>
      <w:r>
        <w:t xml:space="preserve">image property. You can refer to </w:t>
      </w:r>
      <w:del w:id="571" w:author="Patrick Ames" w:date="2020-11-11T13:39:00Z">
        <w:r w:rsidDel="009D76D7">
          <w:delText xml:space="preserve">chapter </w:delText>
        </w:r>
      </w:del>
      <w:ins w:id="572" w:author="Patrick Ames" w:date="2020-11-11T13:39:00Z">
        <w:r w:rsidR="009D76D7">
          <w:t xml:space="preserve">Chapter </w:t>
        </w:r>
      </w:ins>
      <w:r>
        <w:t xml:space="preserve">3 for more details about </w:t>
      </w:r>
      <w:ins w:id="573" w:author="Patrick Ames" w:date="2020-11-11T13:39:00Z">
        <w:r w:rsidR="009D76D7">
          <w:t xml:space="preserve">the </w:t>
        </w:r>
      </w:ins>
      <w:del w:id="574" w:author="Patrick Ames" w:date="2020-11-11T13:23:00Z">
        <w:r w:rsidDel="00601950">
          <w:delText>"</w:delText>
        </w:r>
      </w:del>
      <w:r>
        <w:t>multi-queue</w:t>
      </w:r>
      <w:del w:id="575" w:author="Patrick Ames" w:date="2020-11-11T13:23:00Z">
        <w:r w:rsidDel="00601950">
          <w:delText>"</w:delText>
        </w:r>
      </w:del>
      <w:r>
        <w:t xml:space="preserve"> feature and its configurations. Additionally, </w:t>
      </w:r>
      <w:del w:id="576" w:author="Patrick Ames" w:date="2020-11-11T13:39:00Z">
        <w:r w:rsidDel="009D76D7">
          <w:delText xml:space="preserve">Rapid </w:delText>
        </w:r>
      </w:del>
      <w:ins w:id="577" w:author="Patrick Ames" w:date="2020-11-11T13:39:00Z">
        <w:r w:rsidR="009D76D7">
          <w:t xml:space="preserve">rapid </w:t>
        </w:r>
      </w:ins>
      <w:r>
        <w:t>scripts also provide</w:t>
      </w:r>
      <w:del w:id="578" w:author="Patrick Ames" w:date="2020-11-11T13:39:00Z">
        <w:r w:rsidDel="009D76D7">
          <w:delText>s</w:delText>
        </w:r>
      </w:del>
      <w:r>
        <w:t xml:space="preserve"> CPU pinning to protect PROX PMDs against CPU</w:t>
      </w:r>
      <w:ins w:id="579" w:author="Patrick Ames" w:date="2020-11-11T13:39:00Z">
        <w:r w:rsidR="002C3F70">
          <w:t>-</w:t>
        </w:r>
      </w:ins>
      <w:del w:id="580" w:author="Patrick Ames" w:date="2020-11-11T13:39:00Z">
        <w:r w:rsidDel="002C3F70">
          <w:delText xml:space="preserve"> </w:delText>
        </w:r>
      </w:del>
      <w:r>
        <w:t xml:space="preserve">stealing by other processes and the VM </w:t>
      </w:r>
      <w:del w:id="581" w:author="Patrick Ames" w:date="2020-11-11T13:39:00Z">
        <w:r w:rsidDel="002C3F70">
          <w:delText>Operating System</w:delText>
        </w:r>
      </w:del>
      <w:ins w:id="582" w:author="Patrick Ames" w:date="2020-11-11T13:39:00Z">
        <w:r w:rsidR="002C3F70">
          <w:t>OS</w:t>
        </w:r>
      </w:ins>
      <w:r>
        <w:t>.</w:t>
      </w:r>
    </w:p>
    <w:p w:rsidR="009B093B" w:rsidRDefault="007E59F7">
      <w:pPr>
        <w:pStyle w:val="Heading2"/>
      </w:pPr>
      <w:bookmarkStart w:id="583" w:name="X5173fea513737ebc0889dc80054a4f475d45890"/>
      <w:del w:id="584" w:author="Patrick Ames" w:date="2020-11-11T13:39:00Z">
        <w:r w:rsidDel="002C3F70">
          <w:delText>installation</w:delText>
        </w:r>
      </w:del>
      <w:ins w:id="585" w:author="Patrick Ames" w:date="2020-11-11T13:39:00Z">
        <w:r w:rsidR="002C3F70">
          <w:t>Installation</w:t>
        </w:r>
      </w:ins>
      <w:del w:id="586" w:author="Patrick Ames" w:date="2020-11-11T13:40:00Z">
        <w:r w:rsidDel="002C3F70">
          <w:delText>: manual steps</w:delText>
        </w:r>
      </w:del>
      <w:bookmarkEnd w:id="583"/>
    </w:p>
    <w:p w:rsidR="009B093B" w:rsidRDefault="007E59F7">
      <w:pPr>
        <w:pStyle w:val="FirstParagraph"/>
      </w:pPr>
      <w:del w:id="587" w:author="Patrick Ames" w:date="2020-11-11T13:40:00Z">
        <w:r w:rsidDel="002C3F70">
          <w:rPr>
            <w:b/>
          </w:rPr>
          <w:delText xml:space="preserve">creating </w:delText>
        </w:r>
      </w:del>
      <w:ins w:id="588" w:author="Patrick Ames" w:date="2020-11-11T13:40:00Z">
        <w:r w:rsidR="002C3F70">
          <w:rPr>
            <w:b/>
          </w:rPr>
          <w:t xml:space="preserve">Creating </w:t>
        </w:r>
      </w:ins>
      <w:proofErr w:type="spellStart"/>
      <w:r>
        <w:rPr>
          <w:b/>
        </w:rPr>
        <w:t>openstack</w:t>
      </w:r>
      <w:proofErr w:type="spellEnd"/>
      <w:r>
        <w:rPr>
          <w:b/>
        </w:rPr>
        <w:t xml:space="preserve"> resources.</w:t>
      </w:r>
    </w:p>
    <w:p w:rsidR="009B093B" w:rsidRDefault="007E59F7">
      <w:pPr>
        <w:pStyle w:val="BodyText"/>
      </w:pPr>
      <w:r>
        <w:t>As mentioned earlier, to perform the test we need two VM</w:t>
      </w:r>
      <w:ins w:id="589" w:author="Patrick Ames" w:date="2020-11-11T13:40:00Z">
        <w:r w:rsidR="002C3F70">
          <w:t>s</w:t>
        </w:r>
      </w:ins>
      <w:r>
        <w:t xml:space="preserve"> both running PROX. One sending traffic and the other </w:t>
      </w:r>
      <w:del w:id="590" w:author="Patrick Ames" w:date="2020-11-11T13:41:00Z">
        <w:r w:rsidDel="002C3F70">
          <w:delText xml:space="preserve">one </w:delText>
        </w:r>
      </w:del>
      <w:r>
        <w:t>receiv</w:t>
      </w:r>
      <w:del w:id="591" w:author="Patrick Ames" w:date="2020-11-11T13:41:00Z">
        <w:r w:rsidDel="002C3F70">
          <w:delText>e</w:delText>
        </w:r>
      </w:del>
      <w:ins w:id="592" w:author="Patrick Ames" w:date="2020-11-11T13:41:00Z">
        <w:r w:rsidR="002C3F70">
          <w:t>ing</w:t>
        </w:r>
      </w:ins>
      <w:r>
        <w:t xml:space="preserve"> and swap</w:t>
      </w:r>
      <w:ins w:id="593" w:author="Patrick Ames" w:date="2020-11-11T13:41:00Z">
        <w:r w:rsidR="002C3F70">
          <w:t>ping</w:t>
        </w:r>
      </w:ins>
      <w:r>
        <w:t xml:space="preserve"> it back. </w:t>
      </w:r>
      <w:del w:id="594" w:author="Patrick Ames" w:date="2020-11-11T13:41:00Z">
        <w:r w:rsidDel="002C3F70">
          <w:delText xml:space="preserve">Same </w:delText>
        </w:r>
      </w:del>
      <w:ins w:id="595" w:author="Patrick Ames" w:date="2020-11-11T13:41:00Z">
        <w:r w:rsidR="002C3F70">
          <w:t xml:space="preserve">The same </w:t>
        </w:r>
      </w:ins>
      <w:r>
        <w:t xml:space="preserve">exact PROX application is running but </w:t>
      </w:r>
      <w:ins w:id="596" w:author="Patrick Ames" w:date="2020-11-11T13:41:00Z">
        <w:r w:rsidR="002C3F70">
          <w:t xml:space="preserve">here </w:t>
        </w:r>
      </w:ins>
      <w:r>
        <w:t>with different configuration files.</w:t>
      </w:r>
    </w:p>
    <w:p w:rsidR="009B093B" w:rsidRDefault="007E59F7">
      <w:pPr>
        <w:pStyle w:val="BodyText"/>
      </w:pPr>
      <w:r>
        <w:t>Apparently, the IP level connectivity is required in order for the two VM</w:t>
      </w:r>
      <w:ins w:id="597" w:author="Patrick Ames" w:date="2020-11-11T13:43:00Z">
        <w:r w:rsidR="002C3F70">
          <w:t>s</w:t>
        </w:r>
      </w:ins>
      <w:r>
        <w:t xml:space="preserve"> to be able to exchange packets with each other. In </w:t>
      </w:r>
      <w:del w:id="598" w:author="Patrick Ames" w:date="2020-11-11T13:43:00Z">
        <w:r w:rsidDel="002C3F70">
          <w:delText xml:space="preserve">our </w:delText>
        </w:r>
      </w:del>
      <w:ins w:id="599" w:author="Patrick Ames" w:date="2020-11-11T13:43:00Z">
        <w:r w:rsidR="002C3F70">
          <w:t xml:space="preserve">this </w:t>
        </w:r>
      </w:ins>
      <w:r>
        <w:t>case, the two VM</w:t>
      </w:r>
      <w:ins w:id="600" w:author="Patrick Ames" w:date="2020-11-11T13:43:00Z">
        <w:r w:rsidR="002C3F70">
          <w:t>s</w:t>
        </w:r>
      </w:ins>
      <w:r>
        <w:t xml:space="preserve"> will be spawned by </w:t>
      </w:r>
      <w:ins w:id="601" w:author="Patrick Ames" w:date="2020-11-11T13:43:00Z">
        <w:r w:rsidR="002C3F70">
          <w:t xml:space="preserve">OpenStack </w:t>
        </w:r>
      </w:ins>
      <w:del w:id="602" w:author="Patrick Ames" w:date="2020-11-11T13:43:00Z">
        <w:r w:rsidDel="002C3F70">
          <w:delText>openstack n</w:delText>
        </w:r>
      </w:del>
      <w:ins w:id="603" w:author="Patrick Ames" w:date="2020-11-11T13:43:00Z">
        <w:r w:rsidR="002C3F70">
          <w:t>N</w:t>
        </w:r>
      </w:ins>
      <w:r>
        <w:t xml:space="preserve">ova. Needless to say, all supporting objects and resources </w:t>
      </w:r>
      <w:del w:id="604" w:author="Patrick Ames" w:date="2020-11-11T13:43:00Z">
        <w:r w:rsidDel="002C3F70">
          <w:delText>associcated</w:delText>
        </w:r>
      </w:del>
      <w:ins w:id="605" w:author="Patrick Ames" w:date="2020-11-11T13:43:00Z">
        <w:r w:rsidR="002C3F70">
          <w:t>associated</w:t>
        </w:r>
      </w:ins>
      <w:r>
        <w:t xml:space="preserve"> to the VMs, like IPAM, subnet, virtual-network</w:t>
      </w:r>
      <w:ins w:id="606" w:author="Patrick Ames" w:date="2020-11-11T13:43:00Z">
        <w:r w:rsidR="002C3F70">
          <w:t>,</w:t>
        </w:r>
      </w:ins>
      <w:r>
        <w:t xml:space="preserve"> and VM flavor (size of CPU/memory/storage/etc</w:t>
      </w:r>
      <w:ins w:id="607" w:author="Patrick Ames" w:date="2020-11-11T13:44:00Z">
        <w:r w:rsidR="002C3F70">
          <w:t>.</w:t>
        </w:r>
      </w:ins>
      <w:r>
        <w:t xml:space="preserve">), also need to be created out of </w:t>
      </w:r>
      <w:ins w:id="608" w:author="Patrick Ames" w:date="2020-11-11T13:44:00Z">
        <w:r w:rsidR="002C3F70">
          <w:t xml:space="preserve">OpenStack </w:t>
        </w:r>
      </w:ins>
      <w:del w:id="609" w:author="Patrick Ames" w:date="2020-11-11T13:44:00Z">
        <w:r w:rsidDel="002C3F70">
          <w:lastRenderedPageBreak/>
          <w:delText xml:space="preserve">openstack </w:delText>
        </w:r>
      </w:del>
      <w:r>
        <w:t xml:space="preserve">infrastructure, either from horizon </w:t>
      </w:r>
      <w:proofErr w:type="spellStart"/>
      <w:r>
        <w:t>webUI</w:t>
      </w:r>
      <w:proofErr w:type="spellEnd"/>
      <w:r>
        <w:t xml:space="preserve"> or </w:t>
      </w:r>
      <w:ins w:id="610" w:author="Patrick Ames" w:date="2020-11-11T13:44:00Z">
        <w:r w:rsidR="002C3F70">
          <w:t xml:space="preserve">OpenStack </w:t>
        </w:r>
      </w:ins>
      <w:del w:id="611" w:author="Patrick Ames" w:date="2020-11-11T13:44:00Z">
        <w:r w:rsidDel="002C3F70">
          <w:delText xml:space="preserve">openstack </w:delText>
        </w:r>
      </w:del>
      <w:r>
        <w:t>CLI</w:t>
      </w:r>
      <w:del w:id="612" w:author="Patrick Ames" w:date="2020-11-11T13:44:00Z">
        <w:r w:rsidDel="002C3F70">
          <w:delText>e</w:delText>
        </w:r>
      </w:del>
      <w:r>
        <w:t xml:space="preserve">s. A quick list of </w:t>
      </w:r>
      <w:del w:id="613" w:author="Patrick Ames" w:date="2020-11-11T13:44:00Z">
        <w:r w:rsidDel="002C3F70">
          <w:delText xml:space="preserve">the </w:delText>
        </w:r>
      </w:del>
      <w:r>
        <w:t>common tasks are listed here:</w:t>
      </w:r>
    </w:p>
    <w:p w:rsidR="009B093B" w:rsidRDefault="007E59F7">
      <w:pPr>
        <w:numPr>
          <w:ilvl w:val="0"/>
          <w:numId w:val="11"/>
        </w:numPr>
      </w:pPr>
      <w:r>
        <w:t>create IPAMs/subnets/virtual networks</w:t>
      </w:r>
    </w:p>
    <w:p w:rsidR="009B093B" w:rsidRDefault="007E59F7">
      <w:pPr>
        <w:numPr>
          <w:ilvl w:val="0"/>
          <w:numId w:val="11"/>
        </w:numPr>
      </w:pPr>
      <w:r>
        <w:t>create flavors</w:t>
      </w:r>
    </w:p>
    <w:p w:rsidR="009B093B" w:rsidRDefault="007E59F7">
      <w:pPr>
        <w:numPr>
          <w:ilvl w:val="0"/>
          <w:numId w:val="11"/>
        </w:numPr>
      </w:pPr>
      <w:r>
        <w:t>create images</w:t>
      </w:r>
    </w:p>
    <w:p w:rsidR="009B093B" w:rsidRDefault="007E59F7">
      <w:pPr>
        <w:numPr>
          <w:ilvl w:val="0"/>
          <w:numId w:val="11"/>
        </w:numPr>
      </w:pPr>
      <w:r>
        <w:t>create host aggregates</w:t>
      </w:r>
    </w:p>
    <w:p w:rsidR="009B093B" w:rsidRDefault="007E59F7">
      <w:pPr>
        <w:numPr>
          <w:ilvl w:val="0"/>
          <w:numId w:val="11"/>
        </w:numPr>
      </w:pPr>
      <w:r>
        <w:t>create instances</w:t>
      </w:r>
    </w:p>
    <w:p w:rsidR="009B093B" w:rsidRDefault="007E59F7">
      <w:pPr>
        <w:numPr>
          <w:ilvl w:val="0"/>
          <w:numId w:val="11"/>
        </w:numPr>
      </w:pPr>
      <w:r>
        <w:t>create key-pairs</w:t>
      </w:r>
    </w:p>
    <w:p w:rsidR="002C3F70" w:rsidRDefault="007E59F7">
      <w:pPr>
        <w:pStyle w:val="FirstParagraph"/>
        <w:rPr>
          <w:ins w:id="614" w:author="Patrick Ames" w:date="2020-11-11T13:45:00Z"/>
        </w:rPr>
      </w:pPr>
      <w:r>
        <w:t xml:space="preserve">On top of these, installing PROX inside of the VMs, like with many other open source projects, often requires downloading the source code and </w:t>
      </w:r>
      <w:del w:id="615" w:author="Patrick Ames" w:date="2020-11-11T13:45:00Z">
        <w:r w:rsidDel="002C3F70">
          <w:delText xml:space="preserve">compile </w:delText>
        </w:r>
      </w:del>
      <w:ins w:id="616" w:author="Patrick Ames" w:date="2020-11-11T13:45:00Z">
        <w:r w:rsidR="002C3F70">
          <w:t xml:space="preserve">compiling </w:t>
        </w:r>
      </w:ins>
      <w:r>
        <w:t xml:space="preserve">it </w:t>
      </w:r>
      <w:ins w:id="617" w:author="Patrick Ames" w:date="2020-11-11T13:45:00Z">
        <w:r w:rsidR="002C3F70">
          <w:t>o</w:t>
        </w:r>
      </w:ins>
      <w:del w:id="618" w:author="Patrick Ames" w:date="2020-11-11T13:45:00Z">
        <w:r w:rsidDel="002C3F70">
          <w:delText>i</w:delText>
        </w:r>
      </w:del>
      <w:r>
        <w:t xml:space="preserve">n your platform. That means you download the PROX source codes, compile it to get the execute, then configure and run the application. In this section we’ll introduce </w:t>
      </w:r>
      <w:ins w:id="619" w:author="Patrick Ames" w:date="2020-11-11T13:45:00Z">
        <w:r w:rsidR="002C3F70">
          <w:t xml:space="preserve">you on </w:t>
        </w:r>
      </w:ins>
      <w:r>
        <w:t>how PROX is installed in our setup we built for this book</w:t>
      </w:r>
      <w:del w:id="620" w:author="Patrick Ames" w:date="2020-11-11T13:45:00Z">
        <w:r w:rsidDel="002C3F70">
          <w:delText xml:space="preserve">, </w:delText>
        </w:r>
      </w:del>
      <w:ins w:id="621" w:author="Patrick Ames" w:date="2020-11-11T13:45:00Z">
        <w:r w:rsidR="002C3F70">
          <w:t xml:space="preserve">. </w:t>
        </w:r>
      </w:ins>
    </w:p>
    <w:p w:rsidR="009B093B" w:rsidRDefault="002C3F70">
      <w:pPr>
        <w:pStyle w:val="FirstParagraph"/>
      </w:pPr>
      <w:ins w:id="622" w:author="Patrick Ames" w:date="2020-11-11T13:45:00Z">
        <w:r>
          <w:t>MORE?</w:t>
        </w:r>
        <w:r>
          <w:tab/>
        </w:r>
      </w:ins>
      <w:r w:rsidR="007E59F7">
        <w:t xml:space="preserve">You can find more details in PROX website here: </w:t>
      </w:r>
      <w:hyperlink r:id="rId12">
        <w:r w:rsidR="007E59F7">
          <w:rPr>
            <w:rStyle w:val="Hyperlink"/>
          </w:rPr>
          <w:t>https://wiki.opnfv.org/display/SAM/PROX+installation</w:t>
        </w:r>
      </w:hyperlink>
      <w:ins w:id="623" w:author="Patrick Ames" w:date="2020-11-11T13:45:00Z">
        <w:r>
          <w:rPr>
            <w:rStyle w:val="Hyperlink"/>
          </w:rPr>
          <w:t>.</w:t>
        </w:r>
      </w:ins>
    </w:p>
    <w:p w:rsidR="009B093B" w:rsidRDefault="007E59F7">
      <w:pPr>
        <w:pStyle w:val="BodyText"/>
      </w:pPr>
      <w:r>
        <w:t xml:space="preserve">The software and CPU model </w:t>
      </w:r>
      <w:del w:id="624" w:author="Patrick Ames" w:date="2020-11-11T13:45:00Z">
        <w:r w:rsidDel="002C3F70">
          <w:delText xml:space="preserve">we </w:delText>
        </w:r>
      </w:del>
      <w:r>
        <w:t>use</w:t>
      </w:r>
      <w:ins w:id="625" w:author="Patrick Ames" w:date="2020-11-11T13:45:00Z">
        <w:r w:rsidR="002C3F70">
          <w:t>d</w:t>
        </w:r>
      </w:ins>
      <w:r>
        <w:t xml:space="preserve"> here are</w:t>
      </w:r>
      <w:del w:id="626" w:author="Patrick Ames" w:date="2020-11-11T13:45:00Z">
        <w:r w:rsidDel="002C3F70">
          <w:delText xml:space="preserve"> shown below</w:delText>
        </w:r>
      </w:del>
      <w:r>
        <w:t>:</w:t>
      </w:r>
    </w:p>
    <w:p w:rsidR="009B093B" w:rsidRDefault="007E59F7">
      <w:pPr>
        <w:pStyle w:val="SourceCode"/>
      </w:pPr>
      <w:r>
        <w:rPr>
          <w:rStyle w:val="VerbatimChar"/>
        </w:rPr>
        <w:t>[root@a7s3 ~]# cat /</w:t>
      </w:r>
      <w:proofErr w:type="spellStart"/>
      <w:r>
        <w:rPr>
          <w:rStyle w:val="VerbatimChar"/>
        </w:rPr>
        <w:t>etc</w:t>
      </w:r>
      <w:proofErr w:type="spellEnd"/>
      <w:r>
        <w:rPr>
          <w:rStyle w:val="VerbatimChar"/>
        </w:rPr>
        <w:t>/centos-release</w:t>
      </w:r>
      <w:r>
        <w:br/>
      </w:r>
      <w:r>
        <w:rPr>
          <w:rStyle w:val="VerbatimChar"/>
        </w:rPr>
        <w:t>CentOS Linux release 7.7.1908 (Core)</w:t>
      </w:r>
    </w:p>
    <w:p w:rsidR="009B093B" w:rsidRDefault="007E59F7">
      <w:pPr>
        <w:pStyle w:val="SourceCode"/>
      </w:pPr>
      <w:r>
        <w:rPr>
          <w:rStyle w:val="VerbatimChar"/>
        </w:rPr>
        <w:t xml:space="preserve">[root@a7s3 ~]# </w:t>
      </w:r>
      <w:proofErr w:type="spellStart"/>
      <w:r>
        <w:rPr>
          <w:rStyle w:val="VerbatimChar"/>
        </w:rPr>
        <w:t>uname</w:t>
      </w:r>
      <w:proofErr w:type="spellEnd"/>
      <w:r>
        <w:rPr>
          <w:rStyle w:val="VerbatimChar"/>
        </w:rPr>
        <w:t xml:space="preserve"> -a</w:t>
      </w:r>
      <w:r>
        <w:br/>
      </w:r>
      <w:r>
        <w:rPr>
          <w:rStyle w:val="VerbatimChar"/>
        </w:rPr>
        <w:t xml:space="preserve">Linux a7s3 3.10.0-1062.el7.x86_64 #1 SMP Wed Aug 7 18:08:02 UTC 2019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rsidR="009B093B" w:rsidRDefault="007E59F7">
      <w:pPr>
        <w:pStyle w:val="SourceCode"/>
        <w:rPr>
          <w:ins w:id="627" w:author="Patrick Ames" w:date="2020-11-11T13:46:00Z"/>
          <w:rStyle w:val="VerbatimChar"/>
        </w:rPr>
      </w:pPr>
      <w:r>
        <w:rPr>
          <w:rStyle w:val="VerbatimChar"/>
        </w:rPr>
        <w:t>[root@a7s3 ~]# lscpu | grep Model</w:t>
      </w:r>
      <w:r>
        <w:br/>
      </w:r>
      <w:proofErr w:type="spellStart"/>
      <w:r>
        <w:rPr>
          <w:rStyle w:val="VerbatimChar"/>
        </w:rPr>
        <w:t>Model</w:t>
      </w:r>
      <w:proofErr w:type="spellEnd"/>
      <w:r>
        <w:rPr>
          <w:rStyle w:val="VerbatimChar"/>
        </w:rPr>
        <w:t>:                 62</w:t>
      </w:r>
      <w:r>
        <w:br/>
      </w:r>
      <w:r>
        <w:rPr>
          <w:rStyle w:val="VerbatimChar"/>
        </w:rPr>
        <w:t>Model name:            Intel(R) Xeon(R) CPU E5-2620 v2 @ 2.10GHz</w:t>
      </w:r>
    </w:p>
    <w:p w:rsidR="002C3F70" w:rsidRDefault="002C3F70">
      <w:pPr>
        <w:pStyle w:val="SourceCode"/>
      </w:pPr>
    </w:p>
    <w:p w:rsidR="009B093B" w:rsidRDefault="007E59F7">
      <w:pPr>
        <w:pStyle w:val="BodyText"/>
        <w:pPrChange w:id="628" w:author="Patrick Ames" w:date="2020-11-11T13:45:00Z">
          <w:pPr>
            <w:pStyle w:val="FirstParagraph"/>
          </w:pPr>
        </w:pPrChange>
      </w:pPr>
      <w:r>
        <w:t xml:space="preserve">In our lab setup the VM OS is the same as the host, and the emulated CPU Model is </w:t>
      </w:r>
      <w:r>
        <w:rPr>
          <w:rStyle w:val="VerbatimChar"/>
        </w:rPr>
        <w:t>Intel Xeon E3-12xx</w:t>
      </w:r>
      <w:r>
        <w:t>:</w:t>
      </w:r>
    </w:p>
    <w:p w:rsidR="009B093B" w:rsidRDefault="007E59F7">
      <w:pPr>
        <w:pStyle w:val="SourceCode"/>
      </w:pPr>
      <w:r>
        <w:rPr>
          <w:rStyle w:val="VerbatimChar"/>
        </w:rPr>
        <w:t>[root@stack2-gen ~]# cat /</w:t>
      </w:r>
      <w:proofErr w:type="spellStart"/>
      <w:r>
        <w:rPr>
          <w:rStyle w:val="VerbatimChar"/>
        </w:rPr>
        <w:t>etc</w:t>
      </w:r>
      <w:proofErr w:type="spellEnd"/>
      <w:r>
        <w:rPr>
          <w:rStyle w:val="VerbatimChar"/>
        </w:rPr>
        <w:t>/centos-release</w:t>
      </w:r>
      <w:r>
        <w:br/>
      </w:r>
      <w:r>
        <w:rPr>
          <w:rStyle w:val="VerbatimChar"/>
        </w:rPr>
        <w:t>CentOS Linux release 7.7.1908 (Core)</w:t>
      </w:r>
    </w:p>
    <w:p w:rsidR="009B093B" w:rsidRDefault="007E59F7">
      <w:pPr>
        <w:pStyle w:val="SourceCode"/>
      </w:pPr>
      <w:r>
        <w:rPr>
          <w:rStyle w:val="VerbatimChar"/>
        </w:rPr>
        <w:t xml:space="preserve">[root@stack2-gen ~]# </w:t>
      </w:r>
      <w:proofErr w:type="spellStart"/>
      <w:r>
        <w:rPr>
          <w:rStyle w:val="VerbatimChar"/>
        </w:rPr>
        <w:t>uname</w:t>
      </w:r>
      <w:proofErr w:type="spellEnd"/>
      <w:r>
        <w:rPr>
          <w:rStyle w:val="VerbatimChar"/>
        </w:rPr>
        <w:t xml:space="preserve"> -a</w:t>
      </w:r>
      <w:r>
        <w:br/>
      </w:r>
      <w:r>
        <w:rPr>
          <w:rStyle w:val="VerbatimChar"/>
        </w:rPr>
        <w:t xml:space="preserve">Linux stack2-gen.novalocal 3.10.0-1062.18.1.el7.x86_64 #1 SMP Tue Mar 17 23:49:17 UTC 2020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rsidR="009B093B" w:rsidRDefault="007E59F7">
      <w:pPr>
        <w:pStyle w:val="SourceCode"/>
        <w:rPr>
          <w:ins w:id="629" w:author="Patrick Ames" w:date="2020-11-11T13:46:00Z"/>
          <w:rStyle w:val="VerbatimChar"/>
        </w:rPr>
      </w:pPr>
      <w:r>
        <w:rPr>
          <w:rStyle w:val="VerbatimChar"/>
        </w:rPr>
        <w:t>[root@stack2-gen ~]# lscpu | grep -</w:t>
      </w:r>
      <w:proofErr w:type="spellStart"/>
      <w:r>
        <w:rPr>
          <w:rStyle w:val="VerbatimChar"/>
        </w:rPr>
        <w:t>i</w:t>
      </w:r>
      <w:proofErr w:type="spellEnd"/>
      <w:r>
        <w:rPr>
          <w:rStyle w:val="VerbatimChar"/>
        </w:rPr>
        <w:t xml:space="preserve"> Model</w:t>
      </w:r>
      <w:r>
        <w:br/>
      </w:r>
      <w:proofErr w:type="spellStart"/>
      <w:r>
        <w:rPr>
          <w:rStyle w:val="VerbatimChar"/>
        </w:rPr>
        <w:t>Model</w:t>
      </w:r>
      <w:proofErr w:type="spellEnd"/>
      <w:r>
        <w:rPr>
          <w:rStyle w:val="VerbatimChar"/>
        </w:rPr>
        <w:t>:                 58</w:t>
      </w:r>
      <w:r>
        <w:br/>
      </w:r>
      <w:r>
        <w:rPr>
          <w:rStyle w:val="VerbatimChar"/>
        </w:rPr>
        <w:t>Model name:            Intel Xeon E3-12xx v2 (Ivy Bridge, IBRS)</w:t>
      </w:r>
    </w:p>
    <w:p w:rsidR="002C3F70" w:rsidRDefault="002C3F70">
      <w:pPr>
        <w:pStyle w:val="SourceCode"/>
      </w:pPr>
    </w:p>
    <w:p w:rsidR="009B093B" w:rsidRDefault="008277BA">
      <w:pPr>
        <w:pStyle w:val="FirstParagraph"/>
      </w:pPr>
      <w:ins w:id="630" w:author="Patrick Ames" w:date="2020-11-11T13:48:00Z">
        <w:r>
          <w:t>NOTE</w:t>
        </w:r>
        <w:r>
          <w:tab/>
        </w:r>
      </w:ins>
      <w:r w:rsidR="007E59F7">
        <w:t>There is a good chance that your servers and VM</w:t>
      </w:r>
      <w:ins w:id="631" w:author="Patrick Ames" w:date="2020-11-11T13:48:00Z">
        <w:r>
          <w:t>s</w:t>
        </w:r>
      </w:ins>
      <w:r w:rsidR="007E59F7">
        <w:t xml:space="preserve"> </w:t>
      </w:r>
      <w:del w:id="632" w:author="Patrick Ames" w:date="2020-11-11T13:48:00Z">
        <w:r w:rsidR="007E59F7" w:rsidDel="008277BA">
          <w:delText xml:space="preserve">may </w:delText>
        </w:r>
      </w:del>
      <w:r w:rsidR="007E59F7">
        <w:t>have totally different hardware and software architectures</w:t>
      </w:r>
      <w:del w:id="633" w:author="Patrick Ames" w:date="2020-11-11T13:48:00Z">
        <w:r w:rsidR="007E59F7" w:rsidDel="008277BA">
          <w:delText>. T</w:delText>
        </w:r>
      </w:del>
      <w:ins w:id="634" w:author="Patrick Ames" w:date="2020-11-11T13:48:00Z">
        <w:r>
          <w:t>; t</w:t>
        </w:r>
      </w:ins>
      <w:r w:rsidR="007E59F7">
        <w:t xml:space="preserve">he steps </w:t>
      </w:r>
      <w:del w:id="635" w:author="Patrick Ames" w:date="2020-11-11T13:48:00Z">
        <w:r w:rsidR="007E59F7" w:rsidDel="008277BA">
          <w:delText xml:space="preserve">below </w:delText>
        </w:r>
      </w:del>
      <w:ins w:id="636" w:author="Patrick Ames" w:date="2020-11-11T13:48:00Z">
        <w:r>
          <w:t xml:space="preserve">here </w:t>
        </w:r>
      </w:ins>
      <w:r w:rsidR="007E59F7">
        <w:t xml:space="preserve">are tested and working fine in </w:t>
      </w:r>
      <w:del w:id="637" w:author="Patrick Ames" w:date="2020-11-11T13:48:00Z">
        <w:r w:rsidR="007E59F7" w:rsidDel="008277BA">
          <w:delText xml:space="preserve">our </w:delText>
        </w:r>
      </w:del>
      <w:ins w:id="638" w:author="Patrick Ames" w:date="2020-11-11T13:48:00Z">
        <w:r>
          <w:t xml:space="preserve">the book’s lab </w:t>
        </w:r>
      </w:ins>
      <w:r w:rsidR="007E59F7">
        <w:t>setup, but depending on your environment</w:t>
      </w:r>
      <w:ins w:id="639" w:author="Patrick Ames" w:date="2020-11-11T13:48:00Z">
        <w:r>
          <w:t>,</w:t>
        </w:r>
      </w:ins>
      <w:r w:rsidR="007E59F7">
        <w:t xml:space="preserve"> </w:t>
      </w:r>
      <w:del w:id="640" w:author="Patrick Ames" w:date="2020-11-11T13:49:00Z">
        <w:r w:rsidR="007E59F7" w:rsidDel="008277BA">
          <w:delText>it may work</w:delText>
        </w:r>
      </w:del>
      <w:del w:id="641" w:author="Patrick Ames" w:date="2020-11-11T13:48:00Z">
        <w:r w:rsidR="007E59F7" w:rsidDel="008277BA">
          <w:delText>s just</w:delText>
        </w:r>
      </w:del>
      <w:del w:id="642" w:author="Patrick Ames" w:date="2020-11-11T13:49:00Z">
        <w:r w:rsidR="007E59F7" w:rsidDel="008277BA">
          <w:delText xml:space="preserve"> fine or</w:delText>
        </w:r>
      </w:del>
      <w:ins w:id="643" w:author="Patrick Ames" w:date="2020-11-11T13:49:00Z">
        <w:r>
          <w:t>you may</w:t>
        </w:r>
      </w:ins>
      <w:r w:rsidR="007E59F7">
        <w:t xml:space="preserve"> run into some errors. Check PROX online document</w:t>
      </w:r>
      <w:ins w:id="644" w:author="Patrick Ames" w:date="2020-11-11T13:49:00Z">
        <w:r w:rsidR="00AD7DA8">
          <w:t>ation</w:t>
        </w:r>
      </w:ins>
      <w:r w:rsidR="007E59F7">
        <w:t xml:space="preserve"> for more </w:t>
      </w:r>
      <w:del w:id="645" w:author="Patrick Ames" w:date="2020-11-11T13:49:00Z">
        <w:r w:rsidR="007E59F7" w:rsidDel="00AD7DA8">
          <w:delText>detail</w:delText>
        </w:r>
        <w:r w:rsidR="007E59F7" w:rsidDel="008277BA">
          <w:delText>ed</w:delText>
        </w:r>
      </w:del>
      <w:ins w:id="646" w:author="Patrick Ames" w:date="2020-11-11T13:50:00Z">
        <w:r w:rsidR="00AD7DA8">
          <w:t>detailed</w:t>
        </w:r>
      </w:ins>
      <w:r w:rsidR="007E59F7">
        <w:t xml:space="preserve"> instructions.</w:t>
      </w:r>
    </w:p>
    <w:p w:rsidR="009B093B" w:rsidRDefault="007E59F7">
      <w:pPr>
        <w:pStyle w:val="BodyText"/>
      </w:pPr>
      <w:r>
        <w:rPr>
          <w:b/>
        </w:rPr>
        <w:t xml:space="preserve">Compiling and </w:t>
      </w:r>
      <w:del w:id="647" w:author="Patrick Ames" w:date="2020-11-11T13:49:00Z">
        <w:r w:rsidDel="008277BA">
          <w:rPr>
            <w:b/>
          </w:rPr>
          <w:delText xml:space="preserve">building </w:delText>
        </w:r>
      </w:del>
      <w:ins w:id="648" w:author="Patrick Ames" w:date="2020-11-11T13:49:00Z">
        <w:r w:rsidR="008277BA">
          <w:rPr>
            <w:b/>
          </w:rPr>
          <w:t xml:space="preserve">Building </w:t>
        </w:r>
      </w:ins>
      <w:ins w:id="649" w:author="Patrick Ames" w:date="2020-11-11T13:50:00Z">
        <w:r w:rsidR="00AD7DA8">
          <w:rPr>
            <w:b/>
          </w:rPr>
          <w:t xml:space="preserve">the </w:t>
        </w:r>
      </w:ins>
      <w:r>
        <w:rPr>
          <w:b/>
        </w:rPr>
        <w:t>DPDK</w:t>
      </w:r>
      <w:del w:id="650" w:author="Patrick Ames" w:date="2020-11-11T13:48:00Z">
        <w:r w:rsidDel="008277BA">
          <w:rPr>
            <w:b/>
          </w:rPr>
          <w:delText>.</w:delText>
        </w:r>
      </w:del>
    </w:p>
    <w:p w:rsidR="009B093B" w:rsidRDefault="007E59F7">
      <w:pPr>
        <w:pStyle w:val="BodyText"/>
      </w:pPr>
      <w:r>
        <w:t xml:space="preserve">PROX is a </w:t>
      </w:r>
      <w:del w:id="651" w:author="Patrick Ames" w:date="2020-11-11T13:50:00Z">
        <w:r w:rsidDel="00AD7DA8">
          <w:delText xml:space="preserve">dpdk </w:delText>
        </w:r>
      </w:del>
      <w:ins w:id="652" w:author="Patrick Ames" w:date="2020-11-11T13:50:00Z">
        <w:r w:rsidR="00AD7DA8">
          <w:t xml:space="preserve">DPDK </w:t>
        </w:r>
      </w:ins>
      <w:r>
        <w:t xml:space="preserve">application. When running, it connects to the DPDK libraries to implement most of its features. Therefore to build it </w:t>
      </w:r>
      <w:del w:id="653" w:author="Patrick Ames" w:date="2020-11-11T13:50:00Z">
        <w:r w:rsidDel="00AD7DA8">
          <w:delText xml:space="preserve">we </w:delText>
        </w:r>
      </w:del>
      <w:ins w:id="654" w:author="Patrick Ames" w:date="2020-11-11T13:50:00Z">
        <w:r w:rsidR="00AD7DA8">
          <w:t xml:space="preserve">you </w:t>
        </w:r>
      </w:ins>
      <w:r>
        <w:t>need a DPDK environment.</w:t>
      </w:r>
    </w:p>
    <w:p w:rsidR="009B093B" w:rsidDel="00AD7DA8" w:rsidRDefault="007E59F7">
      <w:pPr>
        <w:pStyle w:val="BodyText"/>
        <w:rPr>
          <w:del w:id="655" w:author="Patrick Ames" w:date="2020-11-11T13:51:00Z"/>
        </w:rPr>
      </w:pPr>
      <w:r>
        <w:t xml:space="preserve">You can either build it inside of the VM where </w:t>
      </w:r>
      <w:del w:id="656" w:author="Patrick Ames" w:date="2020-11-11T13:50:00Z">
        <w:r w:rsidDel="00AD7DA8">
          <w:delText>you want to run it</w:delText>
        </w:r>
      </w:del>
      <w:ins w:id="657" w:author="Patrick Ames" w:date="2020-11-11T13:50:00Z">
        <w:r w:rsidR="00AD7DA8">
          <w:t>it runs</w:t>
        </w:r>
      </w:ins>
      <w:del w:id="658" w:author="Patrick Ames" w:date="2020-11-11T13:51:00Z">
        <w:r w:rsidDel="00AD7DA8">
          <w:delText>,</w:delText>
        </w:r>
      </w:del>
      <w:r>
        <w:t xml:space="preserve"> or build it directly in the host environment where the VM got spawned and copy it into the VM.</w:t>
      </w:r>
      <w:ins w:id="659" w:author="Patrick Ames" w:date="2020-11-11T13:51:00Z">
        <w:r w:rsidR="00AD7DA8">
          <w:t xml:space="preserve"> </w:t>
        </w:r>
      </w:ins>
    </w:p>
    <w:p w:rsidR="009B093B" w:rsidRDefault="007E59F7">
      <w:pPr>
        <w:pStyle w:val="BodyText"/>
      </w:pPr>
      <w:r>
        <w:t xml:space="preserve">The steps to build </w:t>
      </w:r>
      <w:ins w:id="660" w:author="Patrick Ames" w:date="2020-11-11T13:51:00Z">
        <w:r w:rsidR="00AD7DA8">
          <w:t xml:space="preserve">the </w:t>
        </w:r>
      </w:ins>
      <w:r>
        <w:t xml:space="preserve">DPDK in our setup </w:t>
      </w:r>
      <w:ins w:id="661" w:author="Patrick Ames" w:date="2020-11-11T13:51:00Z">
        <w:r w:rsidR="00AD7DA8">
          <w:t>follows</w:t>
        </w:r>
      </w:ins>
      <w:del w:id="662" w:author="Patrick Ames" w:date="2020-11-11T13:51:00Z">
        <w:r w:rsidDel="00AD7DA8">
          <w:delText>is as below</w:delText>
        </w:r>
      </w:del>
      <w:ins w:id="663" w:author="Patrick Ames" w:date="2020-11-11T13:51:00Z">
        <w:r w:rsidR="00AD7DA8">
          <w:t>.</w:t>
        </w:r>
      </w:ins>
      <w:del w:id="664" w:author="Patrick Ames" w:date="2020-11-11T13:51:00Z">
        <w:r w:rsidDel="00AD7DA8">
          <w:delText>:</w:delText>
        </w:r>
      </w:del>
    </w:p>
    <w:p w:rsidR="009B093B" w:rsidRDefault="007E59F7">
      <w:pPr>
        <w:pStyle w:val="BodyText"/>
      </w:pPr>
      <w:r>
        <w:t>Add the following to the end of ~/.</w:t>
      </w:r>
      <w:proofErr w:type="spellStart"/>
      <w:r>
        <w:t>bashrc</w:t>
      </w:r>
      <w:proofErr w:type="spellEnd"/>
      <w:r>
        <w:t xml:space="preserve"> file</w:t>
      </w:r>
      <w:ins w:id="665" w:author="Patrick Ames" w:date="2020-11-11T13:52:00Z">
        <w:r w:rsidR="00AD7DA8">
          <w:t>:</w:t>
        </w:r>
      </w:ins>
    </w:p>
    <w:p w:rsidR="009B093B" w:rsidRDefault="007E59F7">
      <w:pPr>
        <w:pStyle w:val="SourceCode"/>
      </w:pPr>
      <w:proofErr w:type="spellStart"/>
      <w:r>
        <w:rPr>
          <w:rStyle w:val="FunctionTok"/>
        </w:rPr>
        <w:t>sudo</w:t>
      </w:r>
      <w:proofErr w:type="spellEnd"/>
      <w:r>
        <w:rPr>
          <w:rStyle w:val="NormalTok"/>
        </w:rPr>
        <w:t xml:space="preserve"> yum install </w:t>
      </w:r>
      <w:proofErr w:type="spellStart"/>
      <w:r>
        <w:rPr>
          <w:rStyle w:val="NormalTok"/>
        </w:rPr>
        <w:t>numactl-devel</w:t>
      </w:r>
      <w:proofErr w:type="spellEnd"/>
      <w:r>
        <w:rPr>
          <w:rStyle w:val="NormalTok"/>
        </w:rPr>
        <w:t xml:space="preserve"> net-tools </w:t>
      </w:r>
      <w:proofErr w:type="spellStart"/>
      <w:r>
        <w:rPr>
          <w:rStyle w:val="NormalTok"/>
        </w:rPr>
        <w:t>wget</w:t>
      </w:r>
      <w:proofErr w:type="spellEnd"/>
      <w:r>
        <w:rPr>
          <w:rStyle w:val="NormalTok"/>
        </w:rPr>
        <w:t xml:space="preserve"> </w:t>
      </w:r>
      <w:proofErr w:type="spellStart"/>
      <w:r>
        <w:rPr>
          <w:rStyle w:val="NormalTok"/>
        </w:rPr>
        <w:t>gcc</w:t>
      </w:r>
      <w:proofErr w:type="spellEnd"/>
      <w:r>
        <w:rPr>
          <w:rStyle w:val="NormalTok"/>
        </w:rPr>
        <w:t xml:space="preserve"> unzip </w:t>
      </w:r>
      <w:proofErr w:type="spellStart"/>
      <w:r>
        <w:rPr>
          <w:rStyle w:val="NormalTok"/>
        </w:rPr>
        <w:t>libpcap-devel</w:t>
      </w:r>
      <w:proofErr w:type="spellEnd"/>
      <w:r>
        <w:rPr>
          <w:rStyle w:val="NormalTok"/>
        </w:rPr>
        <w:t xml:space="preserve"> \</w:t>
      </w:r>
      <w:r>
        <w:br/>
      </w:r>
      <w:r>
        <w:rPr>
          <w:rStyle w:val="NormalTok"/>
        </w:rPr>
        <w:t xml:space="preserve">     </w:t>
      </w:r>
      <w:proofErr w:type="spellStart"/>
      <w:r>
        <w:rPr>
          <w:rStyle w:val="NormalTok"/>
        </w:rPr>
        <w:t>ncurses-devel</w:t>
      </w:r>
      <w:proofErr w:type="spellEnd"/>
      <w:r>
        <w:rPr>
          <w:rStyle w:val="NormalTok"/>
        </w:rPr>
        <w:t xml:space="preserve"> </w:t>
      </w:r>
      <w:proofErr w:type="spellStart"/>
      <w:r>
        <w:rPr>
          <w:rStyle w:val="NormalTok"/>
        </w:rPr>
        <w:t>libedit-devel</w:t>
      </w:r>
      <w:proofErr w:type="spellEnd"/>
      <w:r>
        <w:rPr>
          <w:rStyle w:val="NormalTok"/>
        </w:rPr>
        <w:t xml:space="preserve"> </w:t>
      </w:r>
      <w:proofErr w:type="spellStart"/>
      <w:r>
        <w:rPr>
          <w:rStyle w:val="NormalTok"/>
        </w:rPr>
        <w:t>pciutils</w:t>
      </w:r>
      <w:proofErr w:type="spellEnd"/>
      <w:r>
        <w:rPr>
          <w:rStyle w:val="NormalTok"/>
        </w:rPr>
        <w:t xml:space="preserve"> </w:t>
      </w:r>
      <w:proofErr w:type="spellStart"/>
      <w:r>
        <w:rPr>
          <w:rStyle w:val="NormalTok"/>
        </w:rPr>
        <w:t>lua-devel</w:t>
      </w:r>
      <w:proofErr w:type="spellEnd"/>
      <w:r>
        <w:rPr>
          <w:rStyle w:val="NormalTok"/>
        </w:rPr>
        <w:t xml:space="preserve"> kernel-</w:t>
      </w:r>
      <w:proofErr w:type="spellStart"/>
      <w:r>
        <w:rPr>
          <w:rStyle w:val="NormalTok"/>
        </w:rPr>
        <w:t>devel</w:t>
      </w:r>
      <w:proofErr w:type="spellEnd"/>
      <w:r>
        <w:br/>
      </w:r>
      <w:r>
        <w:br/>
      </w:r>
      <w:r>
        <w:rPr>
          <w:rStyle w:val="BuiltInTok"/>
        </w:rPr>
        <w:t>export</w:t>
      </w:r>
      <w:r>
        <w:rPr>
          <w:rStyle w:val="NormalTok"/>
        </w:rPr>
        <w:t xml:space="preserve"> </w:t>
      </w:r>
      <w:r>
        <w:rPr>
          <w:rStyle w:val="VariableTok"/>
        </w:rPr>
        <w:t>RTE_SDK=</w:t>
      </w:r>
      <w:r>
        <w:rPr>
          <w:rStyle w:val="NormalTok"/>
        </w:rPr>
        <w:t>/root/</w:t>
      </w:r>
      <w:proofErr w:type="spellStart"/>
      <w:r>
        <w:rPr>
          <w:rStyle w:val="NormalTok"/>
        </w:rPr>
        <w:t>dpdk</w:t>
      </w:r>
      <w:proofErr w:type="spellEnd"/>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w:t>
      </w:r>
      <w:proofErr w:type="spellStart"/>
      <w:r>
        <w:rPr>
          <w:rStyle w:val="ExtensionTok"/>
        </w:rPr>
        <w:t>bashrc</w:t>
      </w:r>
      <w:proofErr w:type="spellEnd"/>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w:t>
      </w:r>
      <w:proofErr w:type="spellStart"/>
      <w:r>
        <w:rPr>
          <w:rStyle w:val="NormalTok"/>
        </w:rPr>
        <w:t>dpdk</w:t>
      </w:r>
      <w:proofErr w:type="spellEnd"/>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rsidR="009B093B" w:rsidRPr="00AD7DA8" w:rsidRDefault="00AD7DA8">
      <w:pPr>
        <w:pPrChange w:id="666" w:author="Patrick Ames" w:date="2020-11-11T13:53:00Z">
          <w:pPr>
            <w:pStyle w:val="FirstParagraph"/>
          </w:pPr>
        </w:pPrChange>
      </w:pPr>
      <w:ins w:id="667" w:author="Patrick Ames" w:date="2020-11-11T13:52:00Z">
        <w:r w:rsidRPr="00AD7DA8">
          <w:rPr>
            <w:rPrChange w:id="668" w:author="Patrick Ames" w:date="2020-11-11T13:53:00Z">
              <w:rPr>
                <w:rStyle w:val="VerbatimChar"/>
              </w:rPr>
            </w:rPrChange>
          </w:rPr>
          <w:t>NOTE</w:t>
        </w:r>
        <w:r w:rsidRPr="00AD7DA8">
          <w:rPr>
            <w:rPrChange w:id="669" w:author="Patrick Ames" w:date="2020-11-11T13:53:00Z">
              <w:rPr>
                <w:rStyle w:val="VerbatimChar"/>
              </w:rPr>
            </w:rPrChange>
          </w:rPr>
          <w:tab/>
        </w:r>
      </w:ins>
      <w:del w:id="670" w:author="Patrick Ames" w:date="2020-11-11T13:52:00Z">
        <w:r w:rsidR="007E59F7" w:rsidRPr="00AD7DA8" w:rsidDel="00AD7DA8">
          <w:rPr>
            <w:rPrChange w:id="671" w:author="Patrick Ames" w:date="2020-11-11T13:53:00Z">
              <w:rPr>
                <w:rStyle w:val="VerbatimChar"/>
              </w:rPr>
            </w:rPrChange>
          </w:rPr>
          <w:delText>19.11</w:delText>
        </w:r>
        <w:r w:rsidR="007E59F7" w:rsidRPr="00AD7DA8" w:rsidDel="00AD7DA8">
          <w:delText xml:space="preserve"> is t</w:delText>
        </w:r>
      </w:del>
      <w:ins w:id="672" w:author="Patrick Ames" w:date="2020-11-11T13:52:00Z">
        <w:r w:rsidRPr="00AD7DA8">
          <w:t>Th</w:t>
        </w:r>
      </w:ins>
      <w:del w:id="673" w:author="Patrick Ames" w:date="2020-11-11T13:52:00Z">
        <w:r w:rsidR="007E59F7" w:rsidRPr="00AD7DA8" w:rsidDel="00AD7DA8">
          <w:delText>h</w:delText>
        </w:r>
      </w:del>
      <w:r w:rsidR="007E59F7" w:rsidRPr="00AD7DA8">
        <w:t xml:space="preserve">e stable and recommended version of DPDK at the time of writing </w:t>
      </w:r>
      <w:del w:id="674" w:author="Patrick Ames" w:date="2020-11-11T13:52:00Z">
        <w:r w:rsidR="007E59F7" w:rsidRPr="00AD7DA8" w:rsidDel="00AD7DA8">
          <w:delText xml:space="preserve">of </w:delText>
        </w:r>
      </w:del>
      <w:r w:rsidR="007E59F7" w:rsidRPr="00AD7DA8">
        <w:t>this book</w:t>
      </w:r>
      <w:ins w:id="675" w:author="Patrick Ames" w:date="2020-11-11T13:52:00Z">
        <w:r w:rsidRPr="00AD7DA8">
          <w:t xml:space="preserve"> is </w:t>
        </w:r>
        <w:r w:rsidRPr="00AD7DA8">
          <w:rPr>
            <w:rPrChange w:id="676" w:author="Patrick Ames" w:date="2020-11-11T13:53:00Z">
              <w:rPr>
                <w:rStyle w:val="VerbatimChar"/>
              </w:rPr>
            </w:rPrChange>
          </w:rPr>
          <w:t>19.11</w:t>
        </w:r>
        <w:r w:rsidRPr="00AD7DA8">
          <w:t>.</w:t>
        </w:r>
      </w:ins>
      <w:del w:id="677" w:author="Patrick Ames" w:date="2020-11-11T13:52:00Z">
        <w:r w:rsidR="007E59F7" w:rsidRPr="00AD7DA8" w:rsidDel="00AD7DA8">
          <w:delText>.</w:delText>
        </w:r>
      </w:del>
    </w:p>
    <w:p w:rsidR="009B093B" w:rsidRDefault="007E59F7">
      <w:pPr>
        <w:pStyle w:val="BodyText"/>
      </w:pPr>
      <w:r>
        <w:rPr>
          <w:b/>
        </w:rPr>
        <w:t>Compiling PROX</w:t>
      </w:r>
      <w:del w:id="678" w:author="Patrick Ames" w:date="2020-11-11T13:53:00Z">
        <w:r w:rsidDel="00AD7DA8">
          <w:rPr>
            <w:b/>
          </w:rPr>
          <w:delText>.</w:delText>
        </w:r>
      </w:del>
    </w:p>
    <w:p w:rsidR="009B093B" w:rsidRDefault="007E59F7">
      <w:pPr>
        <w:pStyle w:val="BodyText"/>
      </w:pPr>
      <w:r>
        <w:t xml:space="preserve">Now with </w:t>
      </w:r>
      <w:ins w:id="679" w:author="Patrick Ames" w:date="2020-11-11T13:53:00Z">
        <w:r w:rsidR="00AD7DA8">
          <w:t xml:space="preserve">the </w:t>
        </w:r>
      </w:ins>
      <w:r>
        <w:t xml:space="preserve">DPDK libraries built, </w:t>
      </w:r>
      <w:del w:id="680" w:author="Patrick Ames" w:date="2020-11-11T13:53:00Z">
        <w:r w:rsidDel="00AD7DA8">
          <w:delText>we can</w:delText>
        </w:r>
      </w:del>
      <w:ins w:id="681" w:author="Patrick Ames" w:date="2020-11-11T13:53:00Z">
        <w:r w:rsidR="00AD7DA8">
          <w:t>let’s</w:t>
        </w:r>
      </w:ins>
      <w:r>
        <w:t xml:space="preserve"> start to download, extract</w:t>
      </w:r>
      <w:ins w:id="682" w:author="Patrick Ames" w:date="2020-11-11T13:53:00Z">
        <w:r w:rsidR="00AD7DA8">
          <w:t>,</w:t>
        </w:r>
      </w:ins>
      <w:r>
        <w:t xml:space="preserve"> and build the PROX application. Here are the steps:</w:t>
      </w:r>
    </w:p>
    <w:p w:rsidR="009B093B" w:rsidRDefault="007E59F7">
      <w:pPr>
        <w:pStyle w:val="SourceCode"/>
      </w:pPr>
      <w:r>
        <w:rPr>
          <w:rStyle w:val="FunctionTok"/>
        </w:rPr>
        <w:t>git</w:t>
      </w:r>
      <w:r>
        <w:rPr>
          <w:rStyle w:val="NormalTok"/>
        </w:rPr>
        <w:t xml:space="preserve"> clone https://github.com/opnfv/samplevnf</w:t>
      </w:r>
      <w:r>
        <w:br/>
      </w:r>
      <w:r>
        <w:rPr>
          <w:rStyle w:val="BuiltInTok"/>
        </w:rPr>
        <w:t>cd</w:t>
      </w:r>
      <w:r>
        <w:rPr>
          <w:rStyle w:val="NormalTok"/>
        </w:rPr>
        <w:t xml:space="preserve"> </w:t>
      </w:r>
      <w:proofErr w:type="spellStart"/>
      <w:r>
        <w:rPr>
          <w:rStyle w:val="NormalTok"/>
        </w:rPr>
        <w:t>samplevnf</w:t>
      </w:r>
      <w:proofErr w:type="spellEnd"/>
      <w:r>
        <w:rPr>
          <w:rStyle w:val="NormalTok"/>
        </w:rPr>
        <w:t>/VNFs/DPPD-PROX</w:t>
      </w:r>
      <w:r>
        <w:br/>
      </w:r>
      <w:r>
        <w:rPr>
          <w:rStyle w:val="FunctionTok"/>
        </w:rPr>
        <w:t>git</w:t>
      </w:r>
      <w:r>
        <w:rPr>
          <w:rStyle w:val="NormalTok"/>
        </w:rPr>
        <w:t xml:space="preserve"> checkout origin/master</w:t>
      </w:r>
      <w:r>
        <w:br/>
      </w:r>
      <w:r>
        <w:rPr>
          <w:rStyle w:val="FunctionTok"/>
        </w:rPr>
        <w:t>make</w:t>
      </w:r>
    </w:p>
    <w:p w:rsidR="009B093B" w:rsidDel="00AD7DA8" w:rsidRDefault="007E59F7">
      <w:pPr>
        <w:pStyle w:val="FirstParagraph"/>
        <w:rPr>
          <w:del w:id="683" w:author="Patrick Ames" w:date="2020-11-11T13:54:00Z"/>
        </w:rPr>
      </w:pPr>
      <w:r>
        <w:t xml:space="preserve">When </w:t>
      </w:r>
      <w:r>
        <w:rPr>
          <w:rStyle w:val="VerbatimChar"/>
        </w:rPr>
        <w:t>make</w:t>
      </w:r>
      <w:r>
        <w:t xml:space="preserve"> succeeds, the compiled binary PROX will be available in</w:t>
      </w:r>
      <w:ins w:id="684" w:author="Patrick Ames" w:date="2020-11-11T13:53:00Z">
        <w:r w:rsidR="00AD7DA8">
          <w:t xml:space="preserve"> the</w:t>
        </w:r>
      </w:ins>
      <w:r>
        <w:t xml:space="preserve"> </w:t>
      </w:r>
      <w:r>
        <w:rPr>
          <w:rStyle w:val="VerbatimChar"/>
        </w:rPr>
        <w:t>build</w:t>
      </w:r>
      <w:r>
        <w:t xml:space="preserve"> folder of </w:t>
      </w:r>
      <w:ins w:id="685" w:author="Patrick Ames" w:date="2020-11-11T13:53:00Z">
        <w:r w:rsidR="00AD7DA8">
          <w:t xml:space="preserve">the </w:t>
        </w:r>
      </w:ins>
      <w:r>
        <w:t>current directory.</w:t>
      </w:r>
      <w:ins w:id="686" w:author="Patrick Ames" w:date="2020-11-11T13:54:00Z">
        <w:r w:rsidR="00AD7DA8">
          <w:t xml:space="preserve"> (</w:t>
        </w:r>
      </w:ins>
    </w:p>
    <w:p w:rsidR="009B093B" w:rsidRDefault="007E59F7">
      <w:pPr>
        <w:pStyle w:val="FirstParagraph"/>
        <w:pPrChange w:id="687" w:author="Patrick Ames" w:date="2020-11-11T13:54:00Z">
          <w:pPr>
            <w:pStyle w:val="BodyText"/>
          </w:pPr>
        </w:pPrChange>
      </w:pPr>
      <w:r>
        <w:t xml:space="preserve">We’ll demonstrate this </w:t>
      </w:r>
      <w:del w:id="688" w:author="Patrick Ames" w:date="2020-11-11T13:54:00Z">
        <w:r w:rsidDel="00AD7DA8">
          <w:delText>later</w:delText>
        </w:r>
      </w:del>
      <w:ins w:id="689" w:author="Patrick Ames" w:date="2020-11-11T13:54:00Z">
        <w:r w:rsidR="00AD7DA8">
          <w:t>shortly</w:t>
        </w:r>
      </w:ins>
      <w:r>
        <w:t>.</w:t>
      </w:r>
      <w:ins w:id="690" w:author="Patrick Ames" w:date="2020-11-11T13:54:00Z">
        <w:r w:rsidR="00AD7DA8">
          <w:t>)</w:t>
        </w:r>
      </w:ins>
    </w:p>
    <w:p w:rsidR="009B093B" w:rsidRDefault="007E59F7">
      <w:pPr>
        <w:pStyle w:val="BodyText"/>
      </w:pPr>
      <w:del w:id="691" w:author="Patrick Ames" w:date="2020-11-11T13:54:00Z">
        <w:r w:rsidDel="00AD7DA8">
          <w:rPr>
            <w:b/>
          </w:rPr>
          <w:delText xml:space="preserve">configuration </w:delText>
        </w:r>
      </w:del>
      <w:ins w:id="692" w:author="Patrick Ames" w:date="2020-11-11T13:54:00Z">
        <w:r w:rsidR="00AD7DA8">
          <w:rPr>
            <w:b/>
          </w:rPr>
          <w:t xml:space="preserve">Configuration </w:t>
        </w:r>
      </w:ins>
      <w:r>
        <w:rPr>
          <w:b/>
        </w:rPr>
        <w:t>files</w:t>
      </w:r>
      <w:del w:id="693" w:author="Patrick Ames" w:date="2020-11-11T13:54:00Z">
        <w:r w:rsidDel="00AD7DA8">
          <w:rPr>
            <w:b/>
          </w:rPr>
          <w:delText>.</w:delText>
        </w:r>
      </w:del>
    </w:p>
    <w:p w:rsidR="009B093B" w:rsidDel="00AD7DA8" w:rsidRDefault="007E59F7">
      <w:pPr>
        <w:pStyle w:val="BodyText"/>
        <w:rPr>
          <w:del w:id="694" w:author="Patrick Ames" w:date="2020-11-11T13:54:00Z"/>
        </w:rPr>
      </w:pPr>
      <w:r>
        <w:lastRenderedPageBreak/>
        <w:t xml:space="preserve">The set of sample configuration files can be found in: </w:t>
      </w:r>
      <w:r>
        <w:rPr>
          <w:rStyle w:val="VerbatimChar"/>
        </w:rPr>
        <w:t>./config</w:t>
      </w:r>
      <w:r>
        <w:t xml:space="preserve"> folder. Sample configs of PROX functioning as the </w:t>
      </w:r>
      <w:del w:id="695" w:author="Patrick Ames" w:date="2020-11-11T13:23:00Z">
        <w:r w:rsidDel="00601950">
          <w:delText>"</w:delText>
        </w:r>
      </w:del>
      <w:r>
        <w:t>generator</w:t>
      </w:r>
      <w:del w:id="696" w:author="Patrick Ames" w:date="2020-11-11T13:23:00Z">
        <w:r w:rsidDel="00601950">
          <w:delText>"</w:delText>
        </w:r>
      </w:del>
      <w:r>
        <w:t xml:space="preserve"> is available in </w:t>
      </w:r>
      <w:r>
        <w:rPr>
          <w:rStyle w:val="VerbatimChar"/>
        </w:rPr>
        <w:t>./gen/</w:t>
      </w:r>
      <w:r>
        <w:t xml:space="preserve"> folder.</w:t>
      </w:r>
      <w:ins w:id="697" w:author="Patrick Ames" w:date="2020-11-11T13:54:00Z">
        <w:r w:rsidR="00AD7DA8">
          <w:t xml:space="preserve"> </w:t>
        </w:r>
      </w:ins>
    </w:p>
    <w:p w:rsidR="009B093B" w:rsidRDefault="007E59F7">
      <w:pPr>
        <w:pStyle w:val="BodyText"/>
      </w:pPr>
      <w:r>
        <w:t xml:space="preserve">Assuming </w:t>
      </w:r>
      <w:ins w:id="698" w:author="Patrick Ames" w:date="2020-11-11T13:55:00Z">
        <w:r w:rsidR="00AD7DA8">
          <w:t xml:space="preserve">that </w:t>
        </w:r>
      </w:ins>
      <w:r>
        <w:t xml:space="preserve">the current directory is where you’ve just built PROX, </w:t>
      </w:r>
      <w:del w:id="699" w:author="Patrick Ames" w:date="2020-11-11T13:55:00Z">
        <w:r w:rsidDel="00AD7DA8">
          <w:delText xml:space="preserve">we </w:delText>
        </w:r>
      </w:del>
      <w:ins w:id="700" w:author="Patrick Ames" w:date="2020-11-11T13:55:00Z">
        <w:r w:rsidR="00AD7DA8">
          <w:t xml:space="preserve">you </w:t>
        </w:r>
      </w:ins>
      <w:r>
        <w:t>can just launch PROX with a proper configuration file</w:t>
      </w:r>
      <w:ins w:id="701" w:author="Patrick Ames" w:date="2020-11-11T13:55:00Z">
        <w:r w:rsidR="00AD7DA8">
          <w:t>:</w:t>
        </w:r>
      </w:ins>
      <w:del w:id="702" w:author="Patrick Ames" w:date="2020-11-11T13:55:00Z">
        <w:r w:rsidDel="00AD7DA8">
          <w:delText>.</w:delText>
        </w:r>
      </w:del>
    </w:p>
    <w:p w:rsidR="009B093B" w:rsidRDefault="007E59F7">
      <w:pPr>
        <w:pStyle w:val="SourceCode"/>
      </w:pPr>
      <w:r>
        <w:rPr>
          <w:rStyle w:val="VerbatimChar"/>
        </w:rPr>
        <w:t>./build/</w:t>
      </w:r>
      <w:proofErr w:type="spellStart"/>
      <w:r>
        <w:rPr>
          <w:rStyle w:val="VerbatimChar"/>
        </w:rPr>
        <w:t>prox</w:t>
      </w:r>
      <w:proofErr w:type="spellEnd"/>
      <w:r>
        <w:rPr>
          <w:rStyle w:val="VerbatimChar"/>
        </w:rPr>
        <w:t xml:space="preserve"> -f &lt;</w:t>
      </w:r>
      <w:proofErr w:type="spellStart"/>
      <w:r>
        <w:rPr>
          <w:rStyle w:val="VerbatimChar"/>
        </w:rPr>
        <w:t>prox</w:t>
      </w:r>
      <w:proofErr w:type="spellEnd"/>
      <w:r>
        <w:rPr>
          <w:rStyle w:val="VerbatimChar"/>
        </w:rPr>
        <w:t xml:space="preserve"> configuration file&gt;</w:t>
      </w:r>
    </w:p>
    <w:p w:rsidR="009B093B" w:rsidRDefault="007E59F7">
      <w:pPr>
        <w:pStyle w:val="FirstParagraph"/>
      </w:pPr>
      <w:r>
        <w:t xml:space="preserve">When it runs, a </w:t>
      </w:r>
      <w:proofErr w:type="spellStart"/>
      <w:r>
        <w:t>ncurse</w:t>
      </w:r>
      <w:proofErr w:type="spellEnd"/>
      <w:ins w:id="703" w:author="Patrick Ames" w:date="2020-11-11T13:55:00Z">
        <w:r w:rsidR="00AD7DA8">
          <w:t>-</w:t>
        </w:r>
      </w:ins>
      <w:del w:id="704" w:author="Patrick Ames" w:date="2020-11-11T13:55:00Z">
        <w:r w:rsidDel="00AD7DA8">
          <w:delText xml:space="preserve"> </w:delText>
        </w:r>
      </w:del>
      <w:r>
        <w:t>based UI will pop up</w:t>
      </w:r>
      <w:ins w:id="705" w:author="Patrick Ames" w:date="2020-11-11T13:55:00Z">
        <w:r w:rsidR="00AD7DA8">
          <w:t>,</w:t>
        </w:r>
      </w:ins>
      <w:r>
        <w:t xml:space="preserve"> and through it you will see update</w:t>
      </w:r>
      <w:ins w:id="706" w:author="Patrick Ames" w:date="2020-11-11T13:55:00Z">
        <w:r w:rsidR="00AD7DA8">
          <w:t>s</w:t>
        </w:r>
      </w:ins>
      <w:r>
        <w:t xml:space="preserve"> about the running states in real time. We’ll give an example on this </w:t>
      </w:r>
      <w:del w:id="707" w:author="Patrick Ames" w:date="2020-11-11T13:55:00Z">
        <w:r w:rsidDel="00AD7DA8">
          <w:delText>later</w:delText>
        </w:r>
      </w:del>
      <w:ins w:id="708" w:author="Patrick Ames" w:date="2020-11-11T13:55:00Z">
        <w:r w:rsidR="00AD7DA8">
          <w:t>shortly</w:t>
        </w:r>
      </w:ins>
      <w:r>
        <w:t>.</w:t>
      </w:r>
    </w:p>
    <w:p w:rsidR="009B093B" w:rsidRDefault="007E59F7">
      <w:pPr>
        <w:pStyle w:val="BodyText"/>
      </w:pPr>
      <w:r>
        <w:rPr>
          <w:b/>
        </w:rPr>
        <w:t>Rapid installation</w:t>
      </w:r>
      <w:del w:id="709" w:author="Patrick Ames" w:date="2020-11-11T13:55:00Z">
        <w:r w:rsidDel="00AD7DA8">
          <w:rPr>
            <w:b/>
          </w:rPr>
          <w:delText>.</w:delText>
        </w:r>
      </w:del>
    </w:p>
    <w:p w:rsidR="009B093B" w:rsidRDefault="007E59F7">
      <w:pPr>
        <w:pStyle w:val="BodyText"/>
      </w:pPr>
      <w:r>
        <w:t xml:space="preserve">Rapid scripts can be downloaded from here: </w:t>
      </w:r>
      <w:hyperlink r:id="rId13">
        <w:r>
          <w:rPr>
            <w:rStyle w:val="Hyperlink"/>
          </w:rPr>
          <w:t>https://github.com/opnfv/samplevnf/tree/master/VNFs/DPPD-PROX/helper-scripts/rapid</w:t>
        </w:r>
      </w:hyperlink>
      <w:r>
        <w:t xml:space="preserve"> </w:t>
      </w:r>
      <w:ins w:id="710" w:author="Patrick Ames" w:date="2020-11-11T13:55:00Z">
        <w:r w:rsidR="00AD7DA8">
          <w:t>.</w:t>
        </w:r>
      </w:ins>
      <w:r>
        <w:t xml:space="preserve">The scripts were developed in </w:t>
      </w:r>
      <w:del w:id="711" w:author="Patrick Ames" w:date="2020-11-11T13:55:00Z">
        <w:r w:rsidDel="00AD7DA8">
          <w:delText>python</w:delText>
        </w:r>
      </w:del>
      <w:ins w:id="712" w:author="Patrick Ames" w:date="2020-11-11T13:55:00Z">
        <w:r w:rsidR="00AD7DA8">
          <w:t>Python</w:t>
        </w:r>
      </w:ins>
      <w:r>
        <w:t xml:space="preserve">, so you can run them directly </w:t>
      </w:r>
      <w:del w:id="713" w:author="Patrick Ames" w:date="2020-11-11T13:56:00Z">
        <w:r w:rsidDel="00AD7DA8">
          <w:delText xml:space="preserve">and </w:delText>
        </w:r>
      </w:del>
      <w:ins w:id="714" w:author="Patrick Ames" w:date="2020-11-11T13:56:00Z">
        <w:r w:rsidR="00AD7DA8">
          <w:t xml:space="preserve">with </w:t>
        </w:r>
      </w:ins>
      <w:r>
        <w:t>no need to compile.</w:t>
      </w:r>
    </w:p>
    <w:p w:rsidR="009B093B" w:rsidRDefault="007E59F7">
      <w:pPr>
        <w:pStyle w:val="Heading2"/>
      </w:pPr>
      <w:bookmarkStart w:id="715" w:name="X55c245a2958daa96bfc64382bce752d3f315573"/>
      <w:del w:id="716" w:author="Patrick Ames" w:date="2020-11-11T13:56:00Z">
        <w:r w:rsidDel="00AD7DA8">
          <w:delText>installation</w:delText>
        </w:r>
      </w:del>
      <w:ins w:id="717" w:author="Patrick Ames" w:date="2020-11-11T13:56:00Z">
        <w:r w:rsidR="00AD7DA8">
          <w:t>Installation</w:t>
        </w:r>
      </w:ins>
      <w:r>
        <w:t xml:space="preserve">: </w:t>
      </w:r>
      <w:del w:id="718" w:author="Patrick Ames" w:date="2020-11-11T13:56:00Z">
        <w:r w:rsidDel="00AD7DA8">
          <w:delText xml:space="preserve">heat </w:delText>
        </w:r>
      </w:del>
      <w:ins w:id="719" w:author="Patrick Ames" w:date="2020-11-11T13:56:00Z">
        <w:r w:rsidR="00AD7DA8">
          <w:t xml:space="preserve">Heat </w:t>
        </w:r>
      </w:ins>
      <w:del w:id="720" w:author="Patrick Ames" w:date="2020-11-11T13:56:00Z">
        <w:r w:rsidDel="00AD7DA8">
          <w:delText>automation</w:delText>
        </w:r>
      </w:del>
      <w:bookmarkEnd w:id="715"/>
      <w:ins w:id="721" w:author="Patrick Ames" w:date="2020-11-11T13:56:00Z">
        <w:r w:rsidR="00AD7DA8">
          <w:t>Automation</w:t>
        </w:r>
      </w:ins>
    </w:p>
    <w:p w:rsidR="00AD7DA8" w:rsidRDefault="007E59F7">
      <w:pPr>
        <w:pStyle w:val="FirstParagraph"/>
        <w:rPr>
          <w:ins w:id="722" w:author="Patrick Ames" w:date="2020-11-11T13:56:00Z"/>
        </w:rPr>
      </w:pPr>
      <w:del w:id="723" w:author="Patrick Ames" w:date="2020-11-11T13:56:00Z">
        <w:r w:rsidDel="00AD7DA8">
          <w:delText>We have just introduced</w:delText>
        </w:r>
      </w:del>
      <w:ins w:id="724" w:author="Patrick Ames" w:date="2020-11-11T13:56:00Z">
        <w:r w:rsidR="00AD7DA8">
          <w:t xml:space="preserve">There </w:t>
        </w:r>
        <w:proofErr w:type="spellStart"/>
        <w:r w:rsidR="00AD7DA8">
          <w:t>aree</w:t>
        </w:r>
      </w:ins>
      <w:proofErr w:type="spellEnd"/>
      <w:r>
        <w:t xml:space="preserve"> the steps of manually compiling PROX from source code. </w:t>
      </w:r>
    </w:p>
    <w:p w:rsidR="009B093B" w:rsidRDefault="007E59F7">
      <w:pPr>
        <w:pStyle w:val="FirstParagraph"/>
      </w:pPr>
      <w:del w:id="725" w:author="Patrick Ames" w:date="2020-11-11T13:57:00Z">
        <w:r w:rsidDel="00AD7DA8">
          <w:delText>We also has assumed you know how to perform a</w:delText>
        </w:r>
      </w:del>
      <w:ins w:id="726" w:author="Patrick Ames" w:date="2020-11-11T13:57:00Z">
        <w:r w:rsidR="00AD7DA8">
          <w:t>Now here’s a</w:t>
        </w:r>
      </w:ins>
      <w:r>
        <w:t xml:space="preserve"> list of tasks to create all </w:t>
      </w:r>
      <w:ins w:id="727" w:author="Patrick Ames" w:date="2020-11-11T13:57:00Z">
        <w:r w:rsidR="00AD7DA8">
          <w:t xml:space="preserve">the </w:t>
        </w:r>
      </w:ins>
      <w:r>
        <w:t xml:space="preserve">necessary objects required by the VMs from </w:t>
      </w:r>
      <w:del w:id="728" w:author="Patrick Ames" w:date="2020-11-11T13:57:00Z">
        <w:r w:rsidDel="00AD7DA8">
          <w:delText>openstack</w:delText>
        </w:r>
      </w:del>
      <w:ins w:id="729" w:author="Patrick Ames" w:date="2020-11-11T13:57:00Z">
        <w:r w:rsidR="00AD7DA8">
          <w:t>OpenStack</w:t>
        </w:r>
      </w:ins>
      <w:r>
        <w:t>. Doing this one time is not a big deal</w:t>
      </w:r>
      <w:del w:id="730" w:author="Patrick Ames" w:date="2020-11-11T13:57:00Z">
        <w:r w:rsidDel="00AD7DA8">
          <w:delText>. S</w:delText>
        </w:r>
      </w:del>
      <w:ins w:id="731" w:author="Patrick Ames" w:date="2020-11-11T13:57:00Z">
        <w:r w:rsidR="00AD7DA8">
          <w:t xml:space="preserve"> but s</w:t>
        </w:r>
      </w:ins>
      <w:r>
        <w:t>uppose you are working in a dynamic environment where you often need to:</w:t>
      </w:r>
    </w:p>
    <w:p w:rsidR="009B093B" w:rsidRDefault="007E59F7">
      <w:pPr>
        <w:numPr>
          <w:ilvl w:val="0"/>
          <w:numId w:val="12"/>
        </w:numPr>
      </w:pPr>
      <w:r>
        <w:t>quickly build up a PROX test environment to do some tests</w:t>
      </w:r>
      <w:ins w:id="732" w:author="Patrick Ames" w:date="2020-11-11T13:57:00Z">
        <w:r w:rsidR="00AD7DA8">
          <w:t>.</w:t>
        </w:r>
      </w:ins>
    </w:p>
    <w:p w:rsidR="009B093B" w:rsidRDefault="007E59F7">
      <w:pPr>
        <w:numPr>
          <w:ilvl w:val="0"/>
          <w:numId w:val="12"/>
        </w:numPr>
      </w:pPr>
      <w:r>
        <w:t>tear it down after the test is finished</w:t>
      </w:r>
      <w:ins w:id="733" w:author="Patrick Ames" w:date="2020-11-11T13:57:00Z">
        <w:r w:rsidR="00AD7DA8">
          <w:t>.</w:t>
        </w:r>
      </w:ins>
    </w:p>
    <w:p w:rsidR="009B093B" w:rsidRDefault="007E59F7">
      <w:pPr>
        <w:numPr>
          <w:ilvl w:val="0"/>
          <w:numId w:val="12"/>
        </w:numPr>
      </w:pPr>
      <w:r>
        <w:t>redo the same test all over again in another cluster</w:t>
      </w:r>
      <w:ins w:id="734" w:author="Patrick Ames" w:date="2020-11-11T13:57:00Z">
        <w:r w:rsidR="00AD7DA8">
          <w:t>.</w:t>
        </w:r>
      </w:ins>
    </w:p>
    <w:p w:rsidR="00CF531D" w:rsidRDefault="007E59F7">
      <w:pPr>
        <w:pStyle w:val="FirstParagraph"/>
        <w:rPr>
          <w:ins w:id="735" w:author="Patrick Ames" w:date="2020-11-11T14:01:00Z"/>
        </w:rPr>
      </w:pPr>
      <w:r>
        <w:t xml:space="preserve">Repeating these manual steps will become </w:t>
      </w:r>
      <w:del w:id="736" w:author="Patrick Ames" w:date="2020-11-11T13:58:00Z">
        <w:r w:rsidDel="00AD7DA8">
          <w:delText xml:space="preserve">a </w:delText>
        </w:r>
      </w:del>
      <w:r>
        <w:t>tedious and even painful</w:t>
      </w:r>
      <w:del w:id="737" w:author="Patrick Ames" w:date="2020-11-11T13:58:00Z">
        <w:r w:rsidDel="00AD7DA8">
          <w:delText xml:space="preserve"> job</w:delText>
        </w:r>
      </w:del>
      <w:r>
        <w:t xml:space="preserve">. </w:t>
      </w:r>
      <w:del w:id="738" w:author="Patrick Ames" w:date="2020-11-11T13:59:00Z">
        <w:r w:rsidDel="00AD7DA8">
          <w:delText>You will soon prefer to be able t</w:delText>
        </w:r>
      </w:del>
      <w:ins w:id="739" w:author="Patrick Ames" w:date="2020-11-11T13:59:00Z">
        <w:r w:rsidR="00AD7DA8">
          <w:t>T</w:t>
        </w:r>
      </w:ins>
      <w:r>
        <w:t>o simplify the building, creation</w:t>
      </w:r>
      <w:ins w:id="740" w:author="Patrick Ames" w:date="2020-11-11T13:59:00Z">
        <w:r w:rsidR="00AD7DA8">
          <w:t>,</w:t>
        </w:r>
      </w:ins>
      <w:r>
        <w:t xml:space="preserve"> and configuration of PROX, as well as creating all necessary </w:t>
      </w:r>
      <w:proofErr w:type="spellStart"/>
      <w:ins w:id="741" w:author="Patrick Ames" w:date="2020-11-11T13:58:00Z">
        <w:r w:rsidR="00AD7DA8">
          <w:t>OpenStack</w:t>
        </w:r>
      </w:ins>
      <w:del w:id="742" w:author="Patrick Ames" w:date="2020-11-11T13:58:00Z">
        <w:r w:rsidDel="00AD7DA8">
          <w:delText xml:space="preserve">openstack </w:delText>
        </w:r>
      </w:del>
      <w:r>
        <w:t>resources</w:t>
      </w:r>
      <w:proofErr w:type="spellEnd"/>
      <w:del w:id="743" w:author="Patrick Ames" w:date="2020-11-11T13:59:00Z">
        <w:r w:rsidDel="00AD7DA8">
          <w:delText xml:space="preserve">. In </w:delText>
        </w:r>
      </w:del>
      <w:del w:id="744" w:author="Patrick Ames" w:date="2020-11-11T13:58:00Z">
        <w:r w:rsidDel="00AD7DA8">
          <w:delText xml:space="preserve">openstack </w:delText>
        </w:r>
      </w:del>
      <w:del w:id="745" w:author="Patrick Ames" w:date="2020-11-11T13:59:00Z">
        <w:r w:rsidDel="00AD7DA8">
          <w:delText>environment</w:delText>
        </w:r>
      </w:del>
      <w:ins w:id="746" w:author="Patrick Ames" w:date="2020-11-11T13:59:00Z">
        <w:r w:rsidR="00AD7DA8">
          <w:t xml:space="preserve">, </w:t>
        </w:r>
      </w:ins>
      <w:r>
        <w:t xml:space="preserve"> the </w:t>
      </w:r>
      <w:del w:id="747" w:author="Patrick Ames" w:date="2020-11-11T13:59:00Z">
        <w:r w:rsidDel="00AD7DA8">
          <w:delText>NO. 1</w:delText>
        </w:r>
      </w:del>
      <w:ins w:id="748" w:author="Patrick Ames" w:date="2020-11-11T13:59:00Z">
        <w:r w:rsidR="00AD7DA8">
          <w:t>number one</w:t>
        </w:r>
      </w:ins>
      <w:r>
        <w:t xml:space="preserve"> choice for automation is </w:t>
      </w:r>
      <w:r w:rsidRPr="00AD7DA8">
        <w:rPr>
          <w:rStyle w:val="VerbatimChar"/>
          <w:i/>
          <w:iCs/>
          <w:rPrChange w:id="749" w:author="Patrick Ames" w:date="2020-11-11T13:59:00Z">
            <w:rPr>
              <w:rStyle w:val="VerbatimChar"/>
            </w:rPr>
          </w:rPrChange>
        </w:rPr>
        <w:t>heat</w:t>
      </w:r>
      <w:r>
        <w:t xml:space="preserve">. With </w:t>
      </w:r>
      <w:r w:rsidRPr="00AD7DA8">
        <w:rPr>
          <w:rStyle w:val="VerbatimChar"/>
          <w:i/>
          <w:iCs/>
          <w:rPrChange w:id="750" w:author="Patrick Ames" w:date="2020-11-11T13:59:00Z">
            <w:rPr>
              <w:rStyle w:val="VerbatimChar"/>
            </w:rPr>
          </w:rPrChange>
        </w:rPr>
        <w:t>heat</w:t>
      </w:r>
      <w:del w:id="751" w:author="Patrick Ames" w:date="2020-11-11T13:59:00Z">
        <w:r w:rsidRPr="00AD7DA8" w:rsidDel="00AD7DA8">
          <w:rPr>
            <w:i/>
            <w:iCs/>
            <w:rPrChange w:id="752" w:author="Patrick Ames" w:date="2020-11-11T13:59:00Z">
              <w:rPr/>
            </w:rPrChange>
          </w:rPr>
          <w:delText>,</w:delText>
        </w:r>
      </w:del>
      <w:r>
        <w:t xml:space="preserve"> </w:t>
      </w:r>
      <w:del w:id="753" w:author="Patrick Ames" w:date="2020-11-11T13:59:00Z">
        <w:r w:rsidDel="00AD7DA8">
          <w:delText xml:space="preserve">typically </w:delText>
        </w:r>
      </w:del>
      <w:r>
        <w:t xml:space="preserve">all tasks are </w:t>
      </w:r>
      <w:ins w:id="754" w:author="Patrick Ames" w:date="2020-11-11T13:59:00Z">
        <w:r w:rsidR="00AD7DA8">
          <w:t xml:space="preserve">typically </w:t>
        </w:r>
      </w:ins>
      <w:r>
        <w:t xml:space="preserve">programmed in a template file, </w:t>
      </w:r>
      <w:del w:id="755" w:author="Patrick Ames" w:date="2020-11-11T13:59:00Z">
        <w:r w:rsidDel="00CF531D">
          <w:delText xml:space="preserve">with </w:delText>
        </w:r>
      </w:del>
      <w:ins w:id="756" w:author="Patrick Ames" w:date="2020-11-11T13:59:00Z">
        <w:r w:rsidR="00CF531D">
          <w:t xml:space="preserve">which </w:t>
        </w:r>
      </w:ins>
      <w:r>
        <w:t xml:space="preserve">calls all parameters from another environment file. In </w:t>
      </w:r>
      <w:ins w:id="757" w:author="Patrick Ames" w:date="2020-11-11T14:00:00Z">
        <w:r w:rsidR="00CF531D">
          <w:t>this book’s A</w:t>
        </w:r>
      </w:ins>
      <w:del w:id="758" w:author="Patrick Ames" w:date="2020-11-11T14:00:00Z">
        <w:r w:rsidDel="00CF531D">
          <w:delText>a</w:delText>
        </w:r>
      </w:del>
      <w:r>
        <w:t>ppendix, we provide all sample template file</w:t>
      </w:r>
      <w:ins w:id="759" w:author="Patrick Ames" w:date="2020-11-11T14:00:00Z">
        <w:r w:rsidR="00CF531D">
          <w:t>s</w:t>
        </w:r>
      </w:ins>
      <w:r>
        <w:t xml:space="preserve"> as </w:t>
      </w:r>
      <w:del w:id="760" w:author="Patrick Ames" w:date="2020-11-11T14:00:00Z">
        <w:r w:rsidDel="00CF531D">
          <w:delText xml:space="preserve">long </w:delText>
        </w:r>
      </w:del>
      <w:ins w:id="761" w:author="Patrick Ames" w:date="2020-11-11T14:00:00Z">
        <w:r w:rsidR="00CF531D">
          <w:t xml:space="preserve">well </w:t>
        </w:r>
      </w:ins>
      <w:r>
        <w:t xml:space="preserve">as environment </w:t>
      </w:r>
      <w:proofErr w:type="spellStart"/>
      <w:r>
        <w:t>file</w:t>
      </w:r>
      <w:ins w:id="762" w:author="Patrick Ames" w:date="2020-11-11T14:00:00Z">
        <w:r w:rsidR="00CF531D">
          <w:t>a</w:t>
        </w:r>
      </w:ins>
      <w:proofErr w:type="spellEnd"/>
      <w:r>
        <w:t xml:space="preserve"> and </w:t>
      </w:r>
      <w:del w:id="763" w:author="Patrick Ames" w:date="2020-11-11T14:00:00Z">
        <w:r w:rsidDel="00CF531D">
          <w:delText>associcated</w:delText>
        </w:r>
      </w:del>
      <w:ins w:id="764" w:author="Patrick Ames" w:date="2020-11-11T14:00:00Z">
        <w:r w:rsidR="00CF531D">
          <w:t>associated</w:t>
        </w:r>
      </w:ins>
      <w:r>
        <w:t xml:space="preserve"> scripts, which are tested and </w:t>
      </w:r>
      <w:del w:id="765" w:author="Patrick Ames" w:date="2020-11-11T14:00:00Z">
        <w:r w:rsidDel="00CF531D">
          <w:delText xml:space="preserve">proved </w:delText>
        </w:r>
      </w:del>
      <w:ins w:id="766" w:author="Patrick Ames" w:date="2020-11-11T14:00:00Z">
        <w:r w:rsidR="00CF531D">
          <w:t xml:space="preserve">proven </w:t>
        </w:r>
      </w:ins>
      <w:r>
        <w:t>to be working fine</w:t>
      </w:r>
      <w:ins w:id="767" w:author="Patrick Ames" w:date="2020-11-11T14:00:00Z">
        <w:r w:rsidR="00CF531D">
          <w:t>, at least</w:t>
        </w:r>
      </w:ins>
      <w:r>
        <w:t xml:space="preserve"> in our setup. You can use them as a starting point, then make necessary customizations based on your environment to build your </w:t>
      </w:r>
      <w:del w:id="768" w:author="Patrick Ames" w:date="2020-11-11T14:00:00Z">
        <w:r w:rsidDel="00CF531D">
          <w:delText xml:space="preserve">owen </w:delText>
        </w:r>
      </w:del>
      <w:ins w:id="769" w:author="Patrick Ames" w:date="2020-11-11T14:00:00Z">
        <w:r w:rsidR="00CF531D">
          <w:t xml:space="preserve">own </w:t>
        </w:r>
      </w:ins>
      <w:r>
        <w:t xml:space="preserve">automation. The </w:t>
      </w:r>
      <w:del w:id="770" w:author="Patrick Ames" w:date="2020-11-11T14:00:00Z">
        <w:r w:rsidDel="00CF531D">
          <w:delText>virtual machine</w:delText>
        </w:r>
      </w:del>
      <w:ins w:id="771" w:author="Patrick Ames" w:date="2020-11-11T14:00:00Z">
        <w:r w:rsidR="00CF531D">
          <w:t>VM</w:t>
        </w:r>
      </w:ins>
      <w:r>
        <w:t>, where the tools are running, including rapid scripts and PROX DPDK application</w:t>
      </w:r>
      <w:ins w:id="772" w:author="Patrick Ames" w:date="2020-11-11T14:01:00Z">
        <w:r w:rsidR="00CF531D">
          <w:t>s</w:t>
        </w:r>
      </w:ins>
      <w:r>
        <w:t xml:space="preserve"> </w:t>
      </w:r>
      <w:del w:id="773" w:author="Patrick Ames" w:date="2020-11-11T14:01:00Z">
        <w:r w:rsidDel="00CF531D">
          <w:delText xml:space="preserve">that is </w:delText>
        </w:r>
      </w:del>
      <w:r>
        <w:t xml:space="preserve">pre-compiled </w:t>
      </w:r>
      <w:ins w:id="774" w:author="Patrick Ames" w:date="2020-11-11T14:01:00Z">
        <w:r w:rsidR="00CF531D">
          <w:t>o</w:t>
        </w:r>
      </w:ins>
      <w:del w:id="775" w:author="Patrick Ames" w:date="2020-11-11T14:01:00Z">
        <w:r w:rsidDel="00CF531D">
          <w:delText>i</w:delText>
        </w:r>
      </w:del>
      <w:r>
        <w:t xml:space="preserve">n it, has also been built as an image . </w:t>
      </w:r>
    </w:p>
    <w:p w:rsidR="009B093B" w:rsidRDefault="007E59F7">
      <w:pPr>
        <w:pStyle w:val="FirstParagraph"/>
      </w:pPr>
      <w:r>
        <w:t xml:space="preserve">With all these automations carefully designed and tested, </w:t>
      </w:r>
      <w:del w:id="776" w:author="Patrick Ames" w:date="2020-11-11T14:01:00Z">
        <w:r w:rsidDel="00CF531D">
          <w:delText xml:space="preserve">all </w:delText>
        </w:r>
      </w:del>
      <w:r>
        <w:t>what we need to do now becomes much simpler:</w:t>
      </w:r>
    </w:p>
    <w:p w:rsidR="009B093B" w:rsidRDefault="007E59F7">
      <w:pPr>
        <w:numPr>
          <w:ilvl w:val="0"/>
          <w:numId w:val="13"/>
        </w:numPr>
      </w:pPr>
      <w:r>
        <w:t xml:space="preserve">download this pre-built image and load it into </w:t>
      </w:r>
      <w:ins w:id="777" w:author="Patrick Ames" w:date="2020-11-11T13:58:00Z">
        <w:r w:rsidR="00AD7DA8">
          <w:t>OpenStack</w:t>
        </w:r>
      </w:ins>
      <w:ins w:id="778" w:author="Patrick Ames" w:date="2020-11-11T14:01:00Z">
        <w:r w:rsidR="00CF531D">
          <w:t xml:space="preserve"> </w:t>
        </w:r>
      </w:ins>
      <w:del w:id="779" w:author="Patrick Ames" w:date="2020-11-11T13:58:00Z">
        <w:r w:rsidDel="00AD7DA8">
          <w:delText xml:space="preserve">openstack </w:delText>
        </w:r>
      </w:del>
      <w:r>
        <w:t>image service</w:t>
      </w:r>
    </w:p>
    <w:p w:rsidR="009B093B" w:rsidRDefault="007E59F7">
      <w:pPr>
        <w:numPr>
          <w:ilvl w:val="0"/>
          <w:numId w:val="13"/>
        </w:numPr>
      </w:pPr>
      <w:r>
        <w:t xml:space="preserve">create the </w:t>
      </w:r>
      <w:r w:rsidRPr="00CF531D">
        <w:rPr>
          <w:i/>
          <w:iCs/>
          <w:rPrChange w:id="780" w:author="Patrick Ames" w:date="2020-11-11T14:02:00Z">
            <w:rPr/>
          </w:rPrChange>
        </w:rPr>
        <w:t>heat</w:t>
      </w:r>
      <w:r>
        <w:t xml:space="preserve"> stack with the sample template files</w:t>
      </w:r>
    </w:p>
    <w:p w:rsidR="009B093B" w:rsidRDefault="007E59F7">
      <w:pPr>
        <w:pStyle w:val="FirstParagraph"/>
      </w:pPr>
      <w:r>
        <w:lastRenderedPageBreak/>
        <w:t>If everything goes well, you will have your whole PROX testing environment available in just a few minutes. The detail steps are listed below:</w:t>
      </w:r>
    </w:p>
    <w:p w:rsidR="009B093B" w:rsidRDefault="00CF531D">
      <w:pPr>
        <w:pPrChange w:id="781" w:author="Patrick Ames" w:date="2020-11-11T14:02:00Z">
          <w:pPr>
            <w:numPr>
              <w:numId w:val="14"/>
            </w:numPr>
            <w:tabs>
              <w:tab w:val="num" w:pos="90"/>
            </w:tabs>
            <w:ind w:left="570" w:hanging="480"/>
          </w:pPr>
        </w:pPrChange>
      </w:pPr>
      <w:ins w:id="782" w:author="Patrick Ames" w:date="2020-11-11T14:02:00Z">
        <w:r>
          <w:t xml:space="preserve">1. </w:t>
        </w:r>
      </w:ins>
      <w:r w:rsidR="007E59F7">
        <w:t>Prepare pre-built VM image, heat template files and scripts</w:t>
      </w:r>
    </w:p>
    <w:p w:rsidR="009B093B" w:rsidRDefault="007E59F7">
      <w:pPr>
        <w:numPr>
          <w:ilvl w:val="1"/>
          <w:numId w:val="15"/>
        </w:numPr>
      </w:pPr>
      <w:r>
        <w:t xml:space="preserve">VM image: this is the image with PROX compiled, as shown in </w:t>
      </w:r>
      <w:ins w:id="783" w:author="Patrick Ames" w:date="2020-11-11T14:04:00Z">
        <w:r w:rsidR="004A7FE5">
          <w:t xml:space="preserve">the </w:t>
        </w:r>
      </w:ins>
      <w:r>
        <w:t>previous section.</w:t>
      </w:r>
    </w:p>
    <w:p w:rsidR="009B093B" w:rsidRDefault="007E59F7">
      <w:pPr>
        <w:pStyle w:val="FootnoteText"/>
        <w:pPrChange w:id="784" w:author="Patrick Ames" w:date="2020-11-11T14:06:00Z">
          <w:pPr>
            <w:numPr>
              <w:ilvl w:val="1"/>
              <w:numId w:val="15"/>
            </w:numPr>
            <w:tabs>
              <w:tab w:val="num" w:pos="720"/>
            </w:tabs>
            <w:ind w:left="1200" w:hanging="480"/>
          </w:pPr>
        </w:pPrChange>
      </w:pPr>
      <w:r>
        <w:t>Adjust the heat template, environment variables</w:t>
      </w:r>
      <w:ins w:id="785" w:author="Patrick Ames" w:date="2020-11-11T14:04:00Z">
        <w:r w:rsidR="004A7FE5">
          <w:t>,</w:t>
        </w:r>
      </w:ins>
      <w:r>
        <w:t xml:space="preserve"> and automation scripts based on your environment: </w:t>
      </w:r>
      <w:r>
        <w:rPr>
          <w:rStyle w:val="FootnoteReference"/>
        </w:rPr>
        <w:footnoteReference w:id="1"/>
      </w:r>
      <w:ins w:id="786" w:author="Patrick Ames" w:date="2020-11-11T14:06:00Z">
        <w:r w:rsidR="004A7FE5">
          <w:t>(</w:t>
        </w:r>
        <w:r w:rsidR="004A7FE5" w:rsidRPr="004A7FE5">
          <w:t xml:space="preserve"> </w:t>
        </w:r>
        <w:r w:rsidR="004A7FE5">
          <w:t xml:space="preserve">These files are available in this </w:t>
        </w:r>
        <w:r w:rsidR="004A7FE5">
          <w:fldChar w:fldCharType="begin"/>
        </w:r>
        <w:r w:rsidR="004A7FE5">
          <w:instrText xml:space="preserve"> HYPERLINK "https://github.com/damjanek/dpdk-prox-contrail" \h </w:instrText>
        </w:r>
        <w:r w:rsidR="004A7FE5">
          <w:fldChar w:fldCharType="separate"/>
        </w:r>
        <w:proofErr w:type="spellStart"/>
        <w:r w:rsidR="004A7FE5">
          <w:rPr>
            <w:rStyle w:val="Hyperlink"/>
          </w:rPr>
          <w:t>github</w:t>
        </w:r>
        <w:proofErr w:type="spellEnd"/>
        <w:r w:rsidR="004A7FE5">
          <w:rPr>
            <w:rStyle w:val="Hyperlink"/>
          </w:rPr>
          <w:t xml:space="preserve"> repository</w:t>
        </w:r>
        <w:r w:rsidR="004A7FE5">
          <w:rPr>
            <w:rStyle w:val="Hyperlink"/>
          </w:rPr>
          <w:fldChar w:fldCharType="end"/>
        </w:r>
        <w:r w:rsidR="004A7FE5">
          <w:rPr>
            <w:rStyle w:val="Hyperlink"/>
          </w:rPr>
          <w:t>.)</w:t>
        </w:r>
      </w:ins>
    </w:p>
    <w:p w:rsidR="009B093B" w:rsidRDefault="007E59F7">
      <w:pPr>
        <w:numPr>
          <w:ilvl w:val="2"/>
          <w:numId w:val="16"/>
        </w:numPr>
      </w:pPr>
      <w:proofErr w:type="spellStart"/>
      <w:r>
        <w:t>environment.yaml</w:t>
      </w:r>
      <w:proofErr w:type="spellEnd"/>
    </w:p>
    <w:p w:rsidR="009B093B" w:rsidRDefault="007E59F7">
      <w:pPr>
        <w:numPr>
          <w:ilvl w:val="2"/>
          <w:numId w:val="16"/>
        </w:numPr>
      </w:pPr>
      <w:r>
        <w:t>build-</w:t>
      </w:r>
      <w:proofErr w:type="spellStart"/>
      <w:r>
        <w:t>rapid.yml</w:t>
      </w:r>
      <w:proofErr w:type="spellEnd"/>
    </w:p>
    <w:p w:rsidR="009B093B" w:rsidRDefault="007E59F7">
      <w:pPr>
        <w:numPr>
          <w:ilvl w:val="2"/>
          <w:numId w:val="16"/>
        </w:numPr>
      </w:pPr>
      <w:r>
        <w:t>configure.rapid.sh</w:t>
      </w:r>
    </w:p>
    <w:p w:rsidR="009B093B" w:rsidRDefault="00CF531D">
      <w:pPr>
        <w:pPrChange w:id="787" w:author="Patrick Ames" w:date="2020-11-11T14:02:00Z">
          <w:pPr>
            <w:numPr>
              <w:numId w:val="17"/>
            </w:numPr>
            <w:tabs>
              <w:tab w:val="num" w:pos="90"/>
            </w:tabs>
            <w:ind w:left="570" w:hanging="480"/>
          </w:pPr>
        </w:pPrChange>
      </w:pPr>
      <w:ins w:id="788" w:author="Patrick Ames" w:date="2020-11-11T14:02:00Z">
        <w:r>
          <w:t xml:space="preserve">2. </w:t>
        </w:r>
      </w:ins>
      <w:r w:rsidR="007E59F7">
        <w:t xml:space="preserve">Load rapid image into </w:t>
      </w:r>
      <w:del w:id="789" w:author="Patrick Ames" w:date="2020-11-11T14:04:00Z">
        <w:r w:rsidR="007E59F7" w:rsidDel="004A7FE5">
          <w:delText xml:space="preserve">opentack </w:delText>
        </w:r>
      </w:del>
      <w:ins w:id="790" w:author="Patrick Ames" w:date="2020-11-11T14:04:00Z">
        <w:r w:rsidR="004A7FE5">
          <w:t xml:space="preserve">OpenStack </w:t>
        </w:r>
      </w:ins>
      <w:r w:rsidR="007E59F7">
        <w:t>glance service</w:t>
      </w:r>
    </w:p>
    <w:p w:rsidR="009B093B" w:rsidRDefault="007E59F7">
      <w:pPr>
        <w:pStyle w:val="SourceCode"/>
        <w:numPr>
          <w:ilvl w:val="0"/>
          <w:numId w:val="1"/>
        </w:numPr>
      </w:pPr>
      <w:proofErr w:type="spellStart"/>
      <w:r>
        <w:rPr>
          <w:rStyle w:val="VerbatimChar"/>
        </w:rPr>
        <w:t>openstack</w:t>
      </w:r>
      <w:proofErr w:type="spellEnd"/>
      <w:r>
        <w:rPr>
          <w:rStyle w:val="VerbatimChar"/>
        </w:rPr>
        <w:t xml:space="preserve"> image create --disk-format qcow2 --container-format bare --public --file rapidVM.qcow2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w:t>
      </w:r>
      <w:del w:id="791" w:author="Patrick Ames" w:date="2020-11-11T13:23:00Z">
        <w:r w:rsidDel="00601950">
          <w:rPr>
            <w:rStyle w:val="VerbatimChar"/>
          </w:rPr>
          <w:delText>"</w:delText>
        </w:r>
      </w:del>
      <w:r>
        <w:rPr>
          <w:rStyle w:val="VerbatimChar"/>
        </w:rPr>
        <w:t>true</w:t>
      </w:r>
      <w:del w:id="792" w:author="Patrick Ames" w:date="2020-11-11T13:23:00Z">
        <w:r w:rsidDel="00601950">
          <w:rPr>
            <w:rStyle w:val="VerbatimChar"/>
          </w:rPr>
          <w:delText>"</w:delText>
        </w:r>
      </w:del>
      <w:r>
        <w:rPr>
          <w:rStyle w:val="VerbatimChar"/>
        </w:rPr>
        <w:t xml:space="preserve"> rapidVM-1908</w:t>
      </w:r>
    </w:p>
    <w:p w:rsidR="009B093B" w:rsidRDefault="00CF531D">
      <w:pPr>
        <w:pPrChange w:id="793" w:author="Patrick Ames" w:date="2020-11-11T14:02:00Z">
          <w:pPr>
            <w:numPr>
              <w:numId w:val="17"/>
            </w:numPr>
            <w:tabs>
              <w:tab w:val="num" w:pos="90"/>
            </w:tabs>
            <w:ind w:left="570" w:hanging="480"/>
          </w:pPr>
        </w:pPrChange>
      </w:pPr>
      <w:ins w:id="794" w:author="Patrick Ames" w:date="2020-11-11T14:02:00Z">
        <w:r>
          <w:t xml:space="preserve">3. </w:t>
        </w:r>
      </w:ins>
      <w:r w:rsidR="007E59F7">
        <w:t xml:space="preserve">(Optionally) </w:t>
      </w:r>
      <w:del w:id="795" w:author="Patrick Ames" w:date="2020-11-11T14:05:00Z">
        <w:r w:rsidR="007E59F7" w:rsidDel="004A7FE5">
          <w:delText xml:space="preserve">if </w:delText>
        </w:r>
      </w:del>
      <w:ins w:id="796" w:author="Patrick Ames" w:date="2020-11-11T14:05:00Z">
        <w:r w:rsidR="004A7FE5">
          <w:t xml:space="preserve">If </w:t>
        </w:r>
      </w:ins>
      <w:r w:rsidR="007E59F7">
        <w:t xml:space="preserve">you’re using </w:t>
      </w:r>
      <w:proofErr w:type="spellStart"/>
      <w:r w:rsidR="007E59F7">
        <w:t>ceph</w:t>
      </w:r>
      <w:proofErr w:type="spellEnd"/>
      <w:r w:rsidR="007E59F7">
        <w:t xml:space="preserve"> backend:</w:t>
      </w:r>
    </w:p>
    <w:p w:rsidR="009B093B" w:rsidRDefault="007E59F7">
      <w:pPr>
        <w:pStyle w:val="SourceCode"/>
        <w:numPr>
          <w:ilvl w:val="0"/>
          <w:numId w:val="1"/>
        </w:numPr>
      </w:pPr>
      <w:proofErr w:type="spellStart"/>
      <w:r>
        <w:rPr>
          <w:rStyle w:val="VerbatimChar"/>
        </w:rPr>
        <w:t>qemu-img</w:t>
      </w:r>
      <w:proofErr w:type="spellEnd"/>
      <w:r>
        <w:rPr>
          <w:rStyle w:val="VerbatimChar"/>
        </w:rPr>
        <w:t xml:space="preserve"> convert rapidVM-1908.qcow2 rapidVM-1908.raw</w:t>
      </w:r>
      <w:r>
        <w:br/>
      </w:r>
      <w:proofErr w:type="spellStart"/>
      <w:r>
        <w:rPr>
          <w:rStyle w:val="VerbatimChar"/>
        </w:rPr>
        <w:t>openstack</w:t>
      </w:r>
      <w:proofErr w:type="spellEnd"/>
      <w:r>
        <w:rPr>
          <w:rStyle w:val="VerbatimChar"/>
        </w:rPr>
        <w:t xml:space="preserve"> image create --disk-format raw --container-format bare --public --file </w:t>
      </w:r>
      <w:proofErr w:type="spellStart"/>
      <w:r>
        <w:rPr>
          <w:rStyle w:val="VerbatimChar"/>
        </w:rPr>
        <w:t>rapidVM.raw</w:t>
      </w:r>
      <w:proofErr w:type="spellEnd"/>
      <w:r>
        <w:rPr>
          <w:rStyle w:val="VerbatimChar"/>
        </w:rPr>
        <w:t xml:space="preserve">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w:t>
      </w:r>
      <w:del w:id="797" w:author="Patrick Ames" w:date="2020-11-11T13:23:00Z">
        <w:r w:rsidDel="00601950">
          <w:rPr>
            <w:rStyle w:val="VerbatimChar"/>
          </w:rPr>
          <w:delText>"</w:delText>
        </w:r>
      </w:del>
      <w:r>
        <w:rPr>
          <w:rStyle w:val="VerbatimChar"/>
        </w:rPr>
        <w:t>true</w:t>
      </w:r>
      <w:del w:id="798" w:author="Patrick Ames" w:date="2020-11-11T13:23:00Z">
        <w:r w:rsidDel="00601950">
          <w:rPr>
            <w:rStyle w:val="VerbatimChar"/>
          </w:rPr>
          <w:delText>"</w:delText>
        </w:r>
      </w:del>
      <w:r>
        <w:rPr>
          <w:rStyle w:val="VerbatimChar"/>
        </w:rPr>
        <w:t xml:space="preserve"> rapidVM-1908</w:t>
      </w:r>
    </w:p>
    <w:p w:rsidR="009B093B" w:rsidRDefault="00CF531D">
      <w:pPr>
        <w:pPrChange w:id="799" w:author="Patrick Ames" w:date="2020-11-11T14:02:00Z">
          <w:pPr>
            <w:numPr>
              <w:numId w:val="17"/>
            </w:numPr>
            <w:tabs>
              <w:tab w:val="num" w:pos="90"/>
            </w:tabs>
            <w:ind w:left="570" w:hanging="480"/>
          </w:pPr>
        </w:pPrChange>
      </w:pPr>
      <w:ins w:id="800" w:author="Patrick Ames" w:date="2020-11-11T14:02:00Z">
        <w:r>
          <w:t xml:space="preserve">4. </w:t>
        </w:r>
      </w:ins>
      <w:r w:rsidR="007E59F7">
        <w:t xml:space="preserve">Create heat stack with the prepared </w:t>
      </w:r>
      <w:proofErr w:type="spellStart"/>
      <w:r w:rsidR="007E59F7">
        <w:t>yaml</w:t>
      </w:r>
      <w:proofErr w:type="spellEnd"/>
      <w:r w:rsidR="007E59F7">
        <w:t xml:space="preserve"> files:</w:t>
      </w:r>
    </w:p>
    <w:p w:rsidR="009B093B" w:rsidRDefault="007E59F7">
      <w:pPr>
        <w:pStyle w:val="SourceCode"/>
        <w:numPr>
          <w:ilvl w:val="0"/>
          <w:numId w:val="1"/>
        </w:numPr>
      </w:pPr>
      <w:proofErr w:type="spellStart"/>
      <w:r>
        <w:rPr>
          <w:rStyle w:val="VerbatimChar"/>
        </w:rPr>
        <w:t>openstack</w:t>
      </w:r>
      <w:proofErr w:type="spellEnd"/>
      <w:r>
        <w:rPr>
          <w:rStyle w:val="VerbatimChar"/>
        </w:rPr>
        <w:t xml:space="preserve"> stack create -t build-</w:t>
      </w:r>
      <w:proofErr w:type="spellStart"/>
      <w:r>
        <w:rPr>
          <w:rStyle w:val="VerbatimChar"/>
        </w:rPr>
        <w:t>rapid.yml</w:t>
      </w:r>
      <w:proofErr w:type="spellEnd"/>
      <w:r>
        <w:rPr>
          <w:rStyle w:val="VerbatimChar"/>
        </w:rPr>
        <w:t xml:space="preserve"> -e </w:t>
      </w:r>
      <w:proofErr w:type="spellStart"/>
      <w:r>
        <w:rPr>
          <w:rStyle w:val="VerbatimChar"/>
        </w:rPr>
        <w:t>environment.yaml</w:t>
      </w:r>
      <w:proofErr w:type="spellEnd"/>
      <w:r>
        <w:rPr>
          <w:rStyle w:val="VerbatimChar"/>
        </w:rPr>
        <w:t xml:space="preserve"> stack2</w:t>
      </w:r>
    </w:p>
    <w:p w:rsidR="009B093B" w:rsidRDefault="007E59F7">
      <w:pPr>
        <w:pStyle w:val="FirstParagraph"/>
      </w:pPr>
      <w:r>
        <w:t xml:space="preserve">Wait for a few minutes and </w:t>
      </w:r>
      <w:proofErr w:type="spellStart"/>
      <w:r>
        <w:t>use</w:t>
      </w:r>
      <w:ins w:id="801" w:author="Patrick Ames" w:date="2020-11-11T14:05:00Z">
        <w:r w:rsidR="004A7FE5">
          <w:t>the</w:t>
        </w:r>
        <w:proofErr w:type="spellEnd"/>
        <w:r w:rsidR="004A7FE5">
          <w:t xml:space="preserve"> </w:t>
        </w:r>
      </w:ins>
      <w:r>
        <w:t xml:space="preserve"> </w:t>
      </w:r>
      <w:proofErr w:type="spellStart"/>
      <w:r>
        <w:rPr>
          <w:rStyle w:val="VerbatimChar"/>
        </w:rPr>
        <w:t>openstack</w:t>
      </w:r>
      <w:proofErr w:type="spellEnd"/>
      <w:r>
        <w:rPr>
          <w:rStyle w:val="VerbatimChar"/>
        </w:rPr>
        <w:t xml:space="preserve"> stack list</w:t>
      </w:r>
      <w:r>
        <w:t xml:space="preserve"> command to check the stack creation progress</w:t>
      </w:r>
      <w:ins w:id="802" w:author="Patrick Ames" w:date="2020-11-11T14:05:00Z">
        <w:r w:rsidR="004A7FE5">
          <w:t xml:space="preserve"> shown in Figure 5.6</w:t>
        </w:r>
      </w:ins>
      <w:ins w:id="803" w:author="Patrick Ames" w:date="2020-11-11T14:09:00Z">
        <w:r w:rsidR="004A7FE5">
          <w:t>.</w:t>
        </w:r>
      </w:ins>
      <w:del w:id="804" w:author="Patrick Ames" w:date="2020-11-11T14:05:00Z">
        <w:r w:rsidDel="004A7FE5">
          <w:delText>.</w:delText>
        </w:r>
      </w:del>
    </w:p>
    <w:p w:rsidR="009B093B" w:rsidRDefault="007E59F7">
      <w:pPr>
        <w:pStyle w:val="CaptionedFigure"/>
      </w:pPr>
      <w:r>
        <w:rPr>
          <w:noProof/>
        </w:rPr>
        <w:drawing>
          <wp:inline distT="0" distB="0" distL="0" distR="0">
            <wp:extent cx="5334000" cy="429214"/>
            <wp:effectExtent l="0" t="0" r="0" b="0"/>
            <wp:docPr id="6"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4"/>
                    <a:stretch>
                      <a:fillRect/>
                    </a:stretch>
                  </pic:blipFill>
                  <pic:spPr bwMode="auto">
                    <a:xfrm>
                      <a:off x="0" y="0"/>
                      <a:ext cx="5334000" cy="429214"/>
                    </a:xfrm>
                    <a:prstGeom prst="rect">
                      <a:avLst/>
                    </a:prstGeom>
                    <a:noFill/>
                    <a:ln w="9525">
                      <a:noFill/>
                      <a:headEnd/>
                      <a:tailEnd/>
                    </a:ln>
                  </pic:spPr>
                </pic:pic>
              </a:graphicData>
            </a:graphic>
          </wp:inline>
        </w:drawing>
      </w:r>
    </w:p>
    <w:p w:rsidR="009B093B" w:rsidRDefault="004A7FE5">
      <w:pPr>
        <w:pStyle w:val="ImageCaption"/>
      </w:pPr>
      <w:ins w:id="805" w:author="Patrick Ames" w:date="2020-11-11T14:05:00Z">
        <w:r>
          <w:t>Figure 5.6</w:t>
        </w:r>
        <w:r>
          <w:tab/>
        </w:r>
      </w:ins>
      <w:del w:id="806" w:author="Patrick Ames" w:date="2020-11-11T14:05:00Z">
        <w:r w:rsidR="007E59F7" w:rsidDel="004A7FE5">
          <w:delText xml:space="preserve">openstack </w:delText>
        </w:r>
      </w:del>
      <w:ins w:id="807" w:author="Patrick Ames" w:date="2020-11-11T14:05:00Z">
        <w:r>
          <w:t xml:space="preserve">OpenStack </w:t>
        </w:r>
      </w:ins>
      <w:del w:id="808" w:author="Patrick Ames" w:date="2020-11-11T14:05:00Z">
        <w:r w:rsidR="007E59F7" w:rsidDel="004A7FE5">
          <w:delText xml:space="preserve">stack </w:delText>
        </w:r>
      </w:del>
      <w:ins w:id="809" w:author="Patrick Ames" w:date="2020-11-11T14:05:00Z">
        <w:r>
          <w:t xml:space="preserve">Stack </w:t>
        </w:r>
      </w:ins>
      <w:del w:id="810" w:author="Patrick Ames" w:date="2020-11-11T14:05:00Z">
        <w:r w:rsidR="007E59F7" w:rsidDel="004A7FE5">
          <w:delText>list</w:delText>
        </w:r>
      </w:del>
      <w:ins w:id="811" w:author="Patrick Ames" w:date="2020-11-11T14:05:00Z">
        <w:r>
          <w:t>List</w:t>
        </w:r>
      </w:ins>
    </w:p>
    <w:p w:rsidR="009B093B" w:rsidRDefault="007E59F7">
      <w:pPr>
        <w:pStyle w:val="CaptionedFigure"/>
        <w:rPr>
          <w:ins w:id="812" w:author="Patrick Ames" w:date="2020-11-11T14:09:00Z"/>
        </w:rPr>
      </w:pPr>
      <w:r>
        <w:rPr>
          <w:noProof/>
        </w:rPr>
        <w:lastRenderedPageBreak/>
        <w:drawing>
          <wp:inline distT="0" distB="0" distL="0" distR="0">
            <wp:extent cx="5334000" cy="3933538"/>
            <wp:effectExtent l="0" t="0" r="0" b="0"/>
            <wp:docPr id="7"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15"/>
                    <a:stretch>
                      <a:fillRect/>
                    </a:stretch>
                  </pic:blipFill>
                  <pic:spPr bwMode="auto">
                    <a:xfrm>
                      <a:off x="0" y="0"/>
                      <a:ext cx="5334000" cy="3933538"/>
                    </a:xfrm>
                    <a:prstGeom prst="rect">
                      <a:avLst/>
                    </a:prstGeom>
                    <a:noFill/>
                    <a:ln w="9525">
                      <a:noFill/>
                      <a:headEnd/>
                      <a:tailEnd/>
                    </a:ln>
                  </pic:spPr>
                </pic:pic>
              </a:graphicData>
            </a:graphic>
          </wp:inline>
        </w:drawing>
      </w:r>
    </w:p>
    <w:p w:rsidR="004A7FE5" w:rsidRDefault="004A7FE5">
      <w:pPr>
        <w:pStyle w:val="CaptionedFigure"/>
      </w:pPr>
      <w:ins w:id="813" w:author="Patrick Ames" w:date="2020-11-11T14:09:00Z">
        <w:r>
          <w:t>Figure 5.7</w:t>
        </w:r>
        <w:r>
          <w:tab/>
          <w:t>OpenStack Topology (graph)</w:t>
        </w:r>
      </w:ins>
    </w:p>
    <w:p w:rsidR="009B093B" w:rsidDel="004A7FE5" w:rsidRDefault="007E59F7">
      <w:pPr>
        <w:pStyle w:val="ImageCaption"/>
        <w:rPr>
          <w:del w:id="814" w:author="Patrick Ames" w:date="2020-11-11T14:09:00Z"/>
        </w:rPr>
      </w:pPr>
      <w:del w:id="815" w:author="Patrick Ames" w:date="2020-11-11T14:09:00Z">
        <w:r w:rsidDel="004A7FE5">
          <w:delText>openstack topology (graph)</w:delText>
        </w:r>
      </w:del>
    </w:p>
    <w:p w:rsidR="009B093B" w:rsidRDefault="00CF531D">
      <w:pPr>
        <w:pStyle w:val="BodyText"/>
      </w:pPr>
      <w:ins w:id="816" w:author="Patrick Ames" w:date="2020-11-11T14:03:00Z">
        <w:r>
          <w:t xml:space="preserve">5. </w:t>
        </w:r>
      </w:ins>
      <w:r w:rsidR="007E59F7">
        <w:t xml:space="preserve">Once </w:t>
      </w:r>
      <w:del w:id="817" w:author="Patrick Ames" w:date="2020-11-11T14:11:00Z">
        <w:r w:rsidR="007E59F7" w:rsidDel="00512FC9">
          <w:delText>succeeded</w:delText>
        </w:r>
      </w:del>
      <w:ins w:id="818" w:author="Patrick Ames" w:date="2020-11-11T14:11:00Z">
        <w:r w:rsidR="00512FC9">
          <w:t>loaded</w:t>
        </w:r>
      </w:ins>
      <w:del w:id="819" w:author="Patrick Ames" w:date="2020-11-11T14:11:00Z">
        <w:r w:rsidR="007E59F7" w:rsidDel="00512FC9">
          <w:delText>,</w:delText>
        </w:r>
      </w:del>
      <w:r w:rsidR="007E59F7">
        <w:t xml:space="preserve"> you can use </w:t>
      </w:r>
      <w:ins w:id="820" w:author="Patrick Ames" w:date="2020-11-11T14:11:00Z">
        <w:r w:rsidR="00512FC9">
          <w:t xml:space="preserve">these </w:t>
        </w:r>
      </w:ins>
      <w:r w:rsidR="007E59F7">
        <w:t>different sub-command</w:t>
      </w:r>
      <w:ins w:id="821" w:author="Patrick Ames" w:date="2020-11-11T14:11:00Z">
        <w:r w:rsidR="00512FC9">
          <w:t>s</w:t>
        </w:r>
      </w:ins>
      <w:r w:rsidR="007E59F7">
        <w:t xml:space="preserve"> of</w:t>
      </w:r>
      <w:ins w:id="822" w:author="Patrick Ames" w:date="2020-11-11T14:11:00Z">
        <w:r w:rsidR="00512FC9">
          <w:t xml:space="preserve"> the</w:t>
        </w:r>
      </w:ins>
      <w:r w:rsidR="007E59F7">
        <w:t xml:space="preserve"> </w:t>
      </w:r>
      <w:proofErr w:type="spellStart"/>
      <w:r w:rsidR="007E59F7">
        <w:rPr>
          <w:rStyle w:val="VerbatimChar"/>
        </w:rPr>
        <w:t>openstack</w:t>
      </w:r>
      <w:proofErr w:type="spellEnd"/>
      <w:r w:rsidR="007E59F7">
        <w:rPr>
          <w:rStyle w:val="VerbatimChar"/>
        </w:rPr>
        <w:t xml:space="preserve"> stack</w:t>
      </w:r>
      <w:r w:rsidR="007E59F7">
        <w:t xml:space="preserve"> command to retrieve the parameters of the stack components</w:t>
      </w:r>
      <w:ins w:id="823" w:author="Patrick Ames" w:date="2020-11-11T14:11:00Z">
        <w:r w:rsidR="00512FC9">
          <w:t>:</w:t>
        </w:r>
      </w:ins>
      <w:del w:id="824" w:author="Patrick Ames" w:date="2020-11-11T14:11:00Z">
        <w:r w:rsidR="007E59F7" w:rsidDel="00512FC9">
          <w:delText>.</w:delText>
        </w:r>
      </w:del>
    </w:p>
    <w:p w:rsidR="009B093B" w:rsidRDefault="007E59F7">
      <w:pPr>
        <w:pStyle w:val="SourceCode"/>
      </w:pPr>
      <w:proofErr w:type="spellStart"/>
      <w:r>
        <w:rPr>
          <w:rStyle w:val="ExtensionTok"/>
        </w:rPr>
        <w:t>openstack</w:t>
      </w:r>
      <w:proofErr w:type="spellEnd"/>
      <w:r>
        <w:rPr>
          <w:rStyle w:val="NormalTok"/>
        </w:rPr>
        <w:t xml:space="preserve"> stack list STACK</w:t>
      </w:r>
      <w:r>
        <w:br/>
      </w:r>
      <w:proofErr w:type="spellStart"/>
      <w:r>
        <w:rPr>
          <w:rStyle w:val="ExtensionTok"/>
        </w:rPr>
        <w:t>openstack</w:t>
      </w:r>
      <w:proofErr w:type="spellEnd"/>
      <w:r>
        <w:rPr>
          <w:rStyle w:val="NormalTok"/>
        </w:rPr>
        <w:t xml:space="preserve"> stack resource list</w:t>
      </w:r>
      <w:r>
        <w:br/>
      </w:r>
      <w:proofErr w:type="spellStart"/>
      <w:r>
        <w:rPr>
          <w:rStyle w:val="ExtensionTok"/>
        </w:rPr>
        <w:t>openstack</w:t>
      </w:r>
      <w:proofErr w:type="spellEnd"/>
      <w:r>
        <w:rPr>
          <w:rStyle w:val="NormalTok"/>
        </w:rPr>
        <w:t xml:space="preserve"> stack resource list --filter type=OS::Nova::Server</w:t>
      </w:r>
      <w:r>
        <w:br/>
      </w:r>
      <w:proofErr w:type="spellStart"/>
      <w:r>
        <w:rPr>
          <w:rStyle w:val="ExtensionTok"/>
        </w:rPr>
        <w:t>openstack</w:t>
      </w:r>
      <w:proofErr w:type="spellEnd"/>
      <w:r>
        <w:rPr>
          <w:rStyle w:val="NormalTok"/>
        </w:rPr>
        <w:t xml:space="preserve"> stack show STACK</w:t>
      </w:r>
      <w:r>
        <w:br/>
      </w:r>
      <w:proofErr w:type="spellStart"/>
      <w:r>
        <w:rPr>
          <w:rStyle w:val="ExtensionTok"/>
        </w:rPr>
        <w:t>openstack</w:t>
      </w:r>
      <w:proofErr w:type="spellEnd"/>
      <w:r>
        <w:rPr>
          <w:rStyle w:val="NormalTok"/>
        </w:rPr>
        <w:t xml:space="preserve"> stack output show STACK</w:t>
      </w:r>
    </w:p>
    <w:p w:rsidR="009B093B" w:rsidRDefault="007E59F7">
      <w:pPr>
        <w:pStyle w:val="CaptionedFigure"/>
      </w:pPr>
      <w:r>
        <w:rPr>
          <w:noProof/>
        </w:rPr>
        <w:lastRenderedPageBreak/>
        <w:drawing>
          <wp:inline distT="0" distB="0" distL="0" distR="0">
            <wp:extent cx="5334000" cy="4898678"/>
            <wp:effectExtent l="0" t="0" r="0" b="0"/>
            <wp:docPr id="8"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16"/>
                    <a:stretch>
                      <a:fillRect/>
                    </a:stretch>
                  </pic:blipFill>
                  <pic:spPr bwMode="auto">
                    <a:xfrm>
                      <a:off x="0" y="0"/>
                      <a:ext cx="5334000" cy="4898678"/>
                    </a:xfrm>
                    <a:prstGeom prst="rect">
                      <a:avLst/>
                    </a:prstGeom>
                    <a:noFill/>
                    <a:ln w="9525">
                      <a:noFill/>
                      <a:headEnd/>
                      <a:tailEnd/>
                    </a:ln>
                  </pic:spPr>
                </pic:pic>
              </a:graphicData>
            </a:graphic>
          </wp:inline>
        </w:drawing>
      </w:r>
    </w:p>
    <w:p w:rsidR="009B093B" w:rsidRDefault="00512FC9">
      <w:pPr>
        <w:pStyle w:val="ImageCaption"/>
      </w:pPr>
      <w:ins w:id="825" w:author="Patrick Ames" w:date="2020-11-11T14:12:00Z">
        <w:r>
          <w:t>Figure 5.8</w:t>
        </w:r>
        <w:r>
          <w:tab/>
          <w:t>O</w:t>
        </w:r>
      </w:ins>
      <w:del w:id="826" w:author="Patrick Ames" w:date="2020-11-11T14:12:00Z">
        <w:r w:rsidR="007E59F7" w:rsidDel="00512FC9">
          <w:delText>o</w:delText>
        </w:r>
      </w:del>
      <w:r w:rsidR="007E59F7">
        <w:t>pen</w:t>
      </w:r>
      <w:del w:id="827" w:author="Patrick Ames" w:date="2020-11-11T14:12:00Z">
        <w:r w:rsidR="007E59F7" w:rsidDel="00512FC9">
          <w:delText>s</w:delText>
        </w:r>
      </w:del>
      <w:ins w:id="828" w:author="Patrick Ames" w:date="2020-11-11T14:12:00Z">
        <w:r>
          <w:t>S</w:t>
        </w:r>
      </w:ins>
      <w:r w:rsidR="007E59F7">
        <w:t xml:space="preserve">tack </w:t>
      </w:r>
      <w:del w:id="829" w:author="Patrick Ames" w:date="2020-11-11T14:12:00Z">
        <w:r w:rsidR="007E59F7" w:rsidDel="00512FC9">
          <w:delText xml:space="preserve">stack </w:delText>
        </w:r>
      </w:del>
      <w:ins w:id="830" w:author="Patrick Ames" w:date="2020-11-11T14:12:00Z">
        <w:r>
          <w:t xml:space="preserve">Stack </w:t>
        </w:r>
      </w:ins>
      <w:del w:id="831" w:author="Patrick Ames" w:date="2020-11-11T14:12:00Z">
        <w:r w:rsidR="007E59F7" w:rsidDel="00512FC9">
          <w:delText xml:space="preserve">show </w:delText>
        </w:r>
      </w:del>
      <w:ins w:id="832" w:author="Patrick Ames" w:date="2020-11-11T14:12:00Z">
        <w:r>
          <w:t xml:space="preserve">Show </w:t>
        </w:r>
      </w:ins>
      <w:r w:rsidR="007E59F7">
        <w:t>STACK</w:t>
      </w:r>
    </w:p>
    <w:p w:rsidR="009B093B" w:rsidRDefault="007E59F7">
      <w:pPr>
        <w:pStyle w:val="BodyText"/>
      </w:pPr>
      <w:del w:id="833" w:author="Patrick Ames" w:date="2020-11-11T14:12:00Z">
        <w:r w:rsidDel="00512FC9">
          <w:rPr>
            <w:b/>
          </w:rPr>
          <w:delText xml:space="preserve">login </w:delText>
        </w:r>
      </w:del>
      <w:ins w:id="834" w:author="Patrick Ames" w:date="2020-11-11T14:12:00Z">
        <w:r w:rsidR="00512FC9">
          <w:rPr>
            <w:b/>
          </w:rPr>
          <w:t xml:space="preserve">Login </w:t>
        </w:r>
      </w:ins>
      <w:r>
        <w:rPr>
          <w:b/>
        </w:rPr>
        <w:t>to the VMs.</w:t>
      </w:r>
    </w:p>
    <w:p w:rsidR="009B093B" w:rsidRDefault="007E59F7">
      <w:pPr>
        <w:pStyle w:val="BodyText"/>
      </w:pPr>
      <w:r>
        <w:t xml:space="preserve">So all </w:t>
      </w:r>
      <w:del w:id="835" w:author="Patrick Ames" w:date="2020-11-11T14:12:00Z">
        <w:r w:rsidDel="00512FC9">
          <w:delText xml:space="preserve">3 </w:delText>
        </w:r>
      </w:del>
      <w:ins w:id="836" w:author="Patrick Ames" w:date="2020-11-11T14:12:00Z">
        <w:r w:rsidR="00512FC9">
          <w:t xml:space="preserve">three </w:t>
        </w:r>
      </w:ins>
      <w:r>
        <w:t>VMs, once up and running, will inherit</w:t>
      </w:r>
      <w:del w:id="837" w:author="Patrick Ames" w:date="2020-11-11T14:12:00Z">
        <w:r w:rsidDel="00512FC9">
          <w:delText>age</w:delText>
        </w:r>
      </w:del>
      <w:r>
        <w:t xml:space="preserve"> the same log</w:t>
      </w:r>
      <w:ins w:id="838" w:author="Patrick Ames" w:date="2020-11-11T14:12:00Z">
        <w:r w:rsidR="00512FC9">
          <w:t xml:space="preserve"> </w:t>
        </w:r>
      </w:ins>
      <w:r>
        <w:t>in credential</w:t>
      </w:r>
      <w:ins w:id="839" w:author="Patrick Ames" w:date="2020-11-11T14:12:00Z">
        <w:r w:rsidR="00512FC9">
          <w:t>s</w:t>
        </w:r>
      </w:ins>
      <w:r>
        <w:t xml:space="preserve"> defined in the heat template and scripts. </w:t>
      </w:r>
      <w:del w:id="840" w:author="Patrick Ames" w:date="2020-11-11T14:13:00Z">
        <w:r w:rsidDel="00512FC9">
          <w:delText xml:space="preserve">In </w:delText>
        </w:r>
      </w:del>
      <w:del w:id="841" w:author="Patrick Ames" w:date="2020-11-11T14:12:00Z">
        <w:r w:rsidDel="00512FC9">
          <w:delText>contrail</w:delText>
        </w:r>
      </w:del>
      <w:del w:id="842" w:author="Patrick Ames" w:date="2020-11-11T14:13:00Z">
        <w:r w:rsidDel="00512FC9">
          <w:delText>/</w:delText>
        </w:r>
      </w:del>
      <w:del w:id="843" w:author="Patrick Ames" w:date="2020-11-11T14:12:00Z">
        <w:r w:rsidDel="00512FC9">
          <w:delText xml:space="preserve">openstack </w:delText>
        </w:r>
      </w:del>
      <w:del w:id="844" w:author="Patrick Ames" w:date="2020-11-11T14:13:00Z">
        <w:r w:rsidDel="00512FC9">
          <w:delText xml:space="preserve">integration environment </w:delText>
        </w:r>
      </w:del>
      <w:r>
        <w:t>There are a few common ways to access a VM running in a specific compute node</w:t>
      </w:r>
      <w:ins w:id="845" w:author="Patrick Ames" w:date="2020-11-11T14:13:00Z">
        <w:r w:rsidR="00512FC9" w:rsidRPr="00512FC9">
          <w:t xml:space="preserve"> </w:t>
        </w:r>
        <w:r w:rsidR="00512FC9">
          <w:t>in Contrail/OpenStack integration environments</w:t>
        </w:r>
      </w:ins>
      <w:r>
        <w:t>:</w:t>
      </w:r>
    </w:p>
    <w:p w:rsidR="009B093B" w:rsidRDefault="007E59F7">
      <w:pPr>
        <w:numPr>
          <w:ilvl w:val="0"/>
          <w:numId w:val="18"/>
        </w:numPr>
      </w:pPr>
      <w:r>
        <w:t xml:space="preserve">floating IP: This is an routable IP address that is visible from outside of the cluster which maps to an internal IP of the VM. Once </w:t>
      </w:r>
      <w:ins w:id="846" w:author="Patrick Ames" w:date="2020-11-11T14:13:00Z">
        <w:r w:rsidR="00512FC9">
          <w:t xml:space="preserve">the </w:t>
        </w:r>
      </w:ins>
      <w:r>
        <w:t>VM is launched, you can log</w:t>
      </w:r>
      <w:ins w:id="847" w:author="Patrick Ames" w:date="2020-11-11T14:13:00Z">
        <w:r w:rsidR="00512FC9">
          <w:t xml:space="preserve"> </w:t>
        </w:r>
      </w:ins>
      <w:r>
        <w:t>in to a specific VM</w:t>
      </w:r>
      <w:ins w:id="848" w:author="Patrick Ames" w:date="2020-11-11T14:13:00Z">
        <w:r w:rsidR="00512FC9">
          <w:t>s</w:t>
        </w:r>
      </w:ins>
      <w:r>
        <w:t xml:space="preserve"> with this IP address from anywhere that is able to reach the IP.</w:t>
      </w:r>
    </w:p>
    <w:p w:rsidR="009B093B" w:rsidRDefault="007E59F7">
      <w:pPr>
        <w:numPr>
          <w:ilvl w:val="0"/>
          <w:numId w:val="18"/>
        </w:numPr>
      </w:pPr>
      <w:proofErr w:type="spellStart"/>
      <w:r>
        <w:t>virsh</w:t>
      </w:r>
      <w:proofErr w:type="spellEnd"/>
      <w:r>
        <w:t xml:space="preserve"> console: </w:t>
      </w:r>
      <w:proofErr w:type="spellStart"/>
      <w:r>
        <w:t>virsh</w:t>
      </w:r>
      <w:proofErr w:type="spellEnd"/>
      <w:r>
        <w:t xml:space="preserve"> provides access to the VM console. This does not require any IP address to be configured.</w:t>
      </w:r>
    </w:p>
    <w:p w:rsidR="009B093B" w:rsidRDefault="007E59F7">
      <w:pPr>
        <w:numPr>
          <w:ilvl w:val="0"/>
          <w:numId w:val="18"/>
        </w:numPr>
      </w:pPr>
      <w:proofErr w:type="spellStart"/>
      <w:r>
        <w:lastRenderedPageBreak/>
        <w:t>meta_ip_address</w:t>
      </w:r>
      <w:proofErr w:type="spellEnd"/>
      <w:r>
        <w:t xml:space="preserve">: This is a non-routable private IP </w:t>
      </w:r>
      <w:del w:id="849" w:author="Patrick Ames" w:date="2020-11-11T14:13:00Z">
        <w:r w:rsidDel="00512FC9">
          <w:delText xml:space="preserve">that </w:delText>
        </w:r>
      </w:del>
      <w:r>
        <w:t>visible only from a specific compute. This IP address is automatically generated and mapped to the VM’s tap interface IP.</w:t>
      </w:r>
    </w:p>
    <w:p w:rsidR="009B093B" w:rsidRDefault="007E59F7">
      <w:pPr>
        <w:pStyle w:val="FirstParagraph"/>
      </w:pPr>
      <w:r>
        <w:t xml:space="preserve">In our test we didn’t configure any floating IP, so we will use console and </w:t>
      </w:r>
      <w:proofErr w:type="spellStart"/>
      <w:r>
        <w:t>meta_ip_address</w:t>
      </w:r>
      <w:proofErr w:type="spellEnd"/>
      <w:r>
        <w:t xml:space="preserve"> to access the VM. To </w:t>
      </w:r>
      <w:proofErr w:type="spellStart"/>
      <w:r>
        <w:t>access</w:t>
      </w:r>
      <w:ins w:id="850" w:author="Patrick Ames" w:date="2020-11-11T14:14:00Z">
        <w:r w:rsidR="00512FC9">
          <w:t>the</w:t>
        </w:r>
        <w:proofErr w:type="spellEnd"/>
        <w:r w:rsidR="00512FC9">
          <w:t xml:space="preserve"> </w:t>
        </w:r>
      </w:ins>
      <w:r>
        <w:t xml:space="preserve"> VM console use</w:t>
      </w:r>
      <w:ins w:id="851" w:author="Patrick Ames" w:date="2020-11-11T14:14:00Z">
        <w:r w:rsidR="00512FC9">
          <w:t xml:space="preserve"> the</w:t>
        </w:r>
      </w:ins>
      <w:r>
        <w:t xml:space="preserve"> </w:t>
      </w:r>
      <w:proofErr w:type="spellStart"/>
      <w:r>
        <w:rPr>
          <w:rStyle w:val="VerbatimChar"/>
        </w:rPr>
        <w:t>virsh</w:t>
      </w:r>
      <w:proofErr w:type="spellEnd"/>
      <w:r>
        <w:rPr>
          <w:rStyle w:val="VerbatimChar"/>
        </w:rPr>
        <w:t xml:space="preserve"> console</w:t>
      </w:r>
      <w:r>
        <w:t xml:space="preserve"> command from </w:t>
      </w:r>
      <w:proofErr w:type="spellStart"/>
      <w:r>
        <w:rPr>
          <w:rStyle w:val="VerbatimChar"/>
        </w:rPr>
        <w:t>nova_libvirt</w:t>
      </w:r>
      <w:proofErr w:type="spellEnd"/>
      <w:r>
        <w:t xml:space="preserve"> docker in the compute node:</w:t>
      </w:r>
    </w:p>
    <w:p w:rsidR="009B093B" w:rsidRDefault="007E59F7">
      <w:pPr>
        <w:pStyle w:val="SourceCode"/>
      </w:pPr>
      <w:r>
        <w:rPr>
          <w:rStyle w:val="VerbatimChar"/>
        </w:rPr>
        <w:t xml:space="preserve">[root@a7s3 ~]#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list</w:t>
      </w:r>
      <w:r>
        <w:br/>
      </w:r>
      <w:r>
        <w:rPr>
          <w:rStyle w:val="VerbatimChar"/>
        </w:rPr>
        <w:t xml:space="preserve"> Id    Name                           State</w:t>
      </w:r>
      <w:r>
        <w:br/>
      </w:r>
      <w:r>
        <w:rPr>
          <w:rStyle w:val="VerbatimChar"/>
        </w:rPr>
        <w:t>----------------------------------------------------</w:t>
      </w:r>
      <w:r>
        <w:br/>
      </w:r>
      <w:r>
        <w:rPr>
          <w:rStyle w:val="VerbatimChar"/>
        </w:rPr>
        <w:t xml:space="preserve"> 2     instance-00000041              running</w:t>
      </w:r>
    </w:p>
    <w:p w:rsidR="009B093B" w:rsidRDefault="007E59F7">
      <w:pPr>
        <w:pStyle w:val="SourceCode"/>
      </w:pPr>
      <w:r>
        <w:rPr>
          <w:rStyle w:val="VerbatimChar"/>
        </w:rPr>
        <w:t xml:space="preserve">[root@a7s3 ~]#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console 2</w:t>
      </w:r>
      <w:r>
        <w:br/>
      </w:r>
      <w:r>
        <w:rPr>
          <w:rStyle w:val="VerbatimChar"/>
        </w:rPr>
        <w:t>Connected to domain instance-00000041</w:t>
      </w:r>
      <w:r>
        <w:br/>
      </w:r>
      <w:r>
        <w:rPr>
          <w:rStyle w:val="VerbatimChar"/>
        </w:rPr>
        <w:t>Escape character is ^]</w:t>
      </w:r>
    </w:p>
    <w:p w:rsidR="009B093B" w:rsidRDefault="007E59F7">
      <w:pPr>
        <w:pStyle w:val="SourceCode"/>
      </w:pPr>
      <w:r>
        <w:rPr>
          <w:rStyle w:val="VerbatimChar"/>
        </w:rPr>
        <w:t>CentOS Linux 7 (Core)</w:t>
      </w:r>
      <w:r>
        <w:br/>
      </w:r>
      <w:r>
        <w:rPr>
          <w:rStyle w:val="VerbatimChar"/>
        </w:rPr>
        <w:t>Kernel 3.10.0-1062.18.1.el7.x86_64 on an x86_64</w:t>
      </w:r>
    </w:p>
    <w:p w:rsidR="009B093B" w:rsidRDefault="007E59F7">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[root@stack2-gen ~]#</w:t>
      </w:r>
    </w:p>
    <w:p w:rsidR="009B093B" w:rsidRDefault="007E59F7">
      <w:pPr>
        <w:pStyle w:val="FirstParagraph"/>
      </w:pPr>
      <w:r>
        <w:t xml:space="preserve">Comparing with </w:t>
      </w:r>
      <w:ins w:id="852" w:author="Patrick Ames" w:date="2020-11-11T14:14:00Z">
        <w:r w:rsidR="00512FC9">
          <w:t xml:space="preserve">the </w:t>
        </w:r>
      </w:ins>
      <w:r>
        <w:t xml:space="preserve">console, </w:t>
      </w:r>
      <w:proofErr w:type="spellStart"/>
      <w:r>
        <w:rPr>
          <w:rStyle w:val="VerbatimChar"/>
        </w:rPr>
        <w:t>ssh</w:t>
      </w:r>
      <w:proofErr w:type="spellEnd"/>
      <w:r>
        <w:t xml:space="preserve"> session is usually preferred. Let’s take a look at each VM’s allocated interface IPs with </w:t>
      </w:r>
      <w:proofErr w:type="spellStart"/>
      <w:r>
        <w:rPr>
          <w:rStyle w:val="VerbatimChar"/>
        </w:rPr>
        <w:t>openstack</w:t>
      </w:r>
      <w:proofErr w:type="spellEnd"/>
      <w:r>
        <w:rPr>
          <w:rStyle w:val="VerbatimChar"/>
        </w:rPr>
        <w:t xml:space="preserve"> server list</w:t>
      </w:r>
      <w:r>
        <w:t xml:space="preserve"> command:</w:t>
      </w:r>
    </w:p>
    <w:p w:rsidR="009B093B" w:rsidRDefault="007E59F7">
      <w:pPr>
        <w:pStyle w:val="CaptionedFigure"/>
      </w:pPr>
      <w:r>
        <w:rPr>
          <w:noProof/>
        </w:rPr>
        <w:drawing>
          <wp:inline distT="0" distB="0" distL="0" distR="0">
            <wp:extent cx="5334000" cy="429214"/>
            <wp:effectExtent l="0" t="0" r="0" b="0"/>
            <wp:docPr id="9"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4"/>
                    <a:stretch>
                      <a:fillRect/>
                    </a:stretch>
                  </pic:blipFill>
                  <pic:spPr bwMode="auto">
                    <a:xfrm>
                      <a:off x="0" y="0"/>
                      <a:ext cx="5334000" cy="429214"/>
                    </a:xfrm>
                    <a:prstGeom prst="rect">
                      <a:avLst/>
                    </a:prstGeom>
                    <a:noFill/>
                    <a:ln w="9525">
                      <a:noFill/>
                      <a:headEnd/>
                      <a:tailEnd/>
                    </a:ln>
                  </pic:spPr>
                </pic:pic>
              </a:graphicData>
            </a:graphic>
          </wp:inline>
        </w:drawing>
      </w:r>
    </w:p>
    <w:p w:rsidR="009B093B" w:rsidRDefault="00512FC9">
      <w:pPr>
        <w:pStyle w:val="ImageCaption"/>
      </w:pPr>
      <w:ins w:id="853" w:author="Patrick Ames" w:date="2020-11-11T14:14:00Z">
        <w:r>
          <w:t>Figure 5.9</w:t>
        </w:r>
        <w:r>
          <w:tab/>
        </w:r>
      </w:ins>
      <w:del w:id="854" w:author="Patrick Ames" w:date="2020-11-11T14:15:00Z">
        <w:r w:rsidR="007E59F7" w:rsidDel="00512FC9">
          <w:delText xml:space="preserve">openstack </w:delText>
        </w:r>
      </w:del>
      <w:ins w:id="855" w:author="Patrick Ames" w:date="2020-11-11T14:15:00Z">
        <w:r>
          <w:t xml:space="preserve">OpenStack </w:t>
        </w:r>
      </w:ins>
      <w:del w:id="856" w:author="Patrick Ames" w:date="2020-11-11T14:15:00Z">
        <w:r w:rsidR="007E59F7" w:rsidDel="00512FC9">
          <w:delText xml:space="preserve">server </w:delText>
        </w:r>
      </w:del>
      <w:ins w:id="857" w:author="Patrick Ames" w:date="2020-11-11T14:15:00Z">
        <w:r>
          <w:t xml:space="preserve">Server </w:t>
        </w:r>
      </w:ins>
      <w:del w:id="858" w:author="Patrick Ames" w:date="2020-11-11T14:15:00Z">
        <w:r w:rsidR="007E59F7" w:rsidDel="00512FC9">
          <w:delText>list</w:delText>
        </w:r>
      </w:del>
      <w:ins w:id="859" w:author="Patrick Ames" w:date="2020-11-11T14:15:00Z">
        <w:r>
          <w:t>List</w:t>
        </w:r>
      </w:ins>
    </w:p>
    <w:p w:rsidR="009B093B" w:rsidRPr="0000229C" w:rsidRDefault="007E59F7">
      <w:pPr>
        <w:pStyle w:val="BodyText"/>
      </w:pPr>
      <w:del w:id="860" w:author="Patrick Ames" w:date="2020-11-11T14:15:00Z">
        <w:r w:rsidRPr="0000229C" w:rsidDel="00512FC9">
          <w:delText xml:space="preserve">let’s </w:delText>
        </w:r>
      </w:del>
      <w:ins w:id="861" w:author="Patrick Ames" w:date="2020-11-11T14:15:00Z">
        <w:r w:rsidR="00512FC9" w:rsidRPr="0000229C">
          <w:t xml:space="preserve">Let’s </w:t>
        </w:r>
      </w:ins>
      <w:del w:id="862" w:author="Patrick Ames" w:date="2020-11-12T08:27:00Z">
        <w:r w:rsidRPr="0000229C" w:rsidDel="0000229C">
          <w:delText xml:space="preserve">take </w:delText>
        </w:r>
      </w:del>
      <w:ins w:id="863" w:author="Patrick Ames" w:date="2020-11-12T08:27:00Z">
        <w:r w:rsidR="0000229C">
          <w:t>examine</w:t>
        </w:r>
        <w:r w:rsidR="0000229C" w:rsidRPr="0000229C">
          <w:t xml:space="preserve"> </w:t>
        </w:r>
      </w:ins>
      <w:r w:rsidRPr="0000229C">
        <w:t xml:space="preserve">our </w:t>
      </w:r>
      <w:del w:id="864" w:author="Patrick Ames" w:date="2020-11-11T13:23:00Z">
        <w:r w:rsidRPr="0000229C" w:rsidDel="00601950">
          <w:delText>"</w:delText>
        </w:r>
      </w:del>
      <w:r w:rsidRPr="0000229C">
        <w:t>jump</w:t>
      </w:r>
      <w:del w:id="865" w:author="Patrick Ames" w:date="2020-11-11T13:23:00Z">
        <w:r w:rsidRPr="0000229C" w:rsidDel="00601950">
          <w:delText>"</w:delText>
        </w:r>
      </w:del>
      <w:r w:rsidRPr="0000229C">
        <w:t xml:space="preserve"> VM </w:t>
      </w:r>
      <w:r w:rsidRPr="0000229C">
        <w:rPr>
          <w:rStyle w:val="VerbatimChar"/>
        </w:rPr>
        <w:t>stack2-jump</w:t>
      </w:r>
      <w:r w:rsidRPr="0000229C">
        <w:t xml:space="preserve"> for </w:t>
      </w:r>
      <w:del w:id="866" w:author="Patrick Ames" w:date="2020-11-12T08:27:00Z">
        <w:r w:rsidRPr="0000229C" w:rsidDel="0000229C">
          <w:delText>instance</w:delText>
        </w:r>
      </w:del>
      <w:ins w:id="867" w:author="Patrick Ames" w:date="2020-11-12T08:27:00Z">
        <w:r w:rsidR="0000229C">
          <w:t>a moment</w:t>
        </w:r>
      </w:ins>
      <w:r w:rsidRPr="0000229C">
        <w:t xml:space="preserve">. </w:t>
      </w:r>
      <w:del w:id="868" w:author="Patrick Ames" w:date="2020-11-12T08:27:00Z">
        <w:r w:rsidRPr="0000229C" w:rsidDel="0000229C">
          <w:delText xml:space="preserve">Openstack </w:delText>
        </w:r>
      </w:del>
      <w:ins w:id="869" w:author="Patrick Ames" w:date="2020-11-12T08:27:00Z">
        <w:r w:rsidR="0000229C" w:rsidRPr="0000229C">
          <w:t>Open</w:t>
        </w:r>
        <w:r w:rsidR="0000229C">
          <w:t>S</w:t>
        </w:r>
        <w:r w:rsidR="0000229C" w:rsidRPr="0000229C">
          <w:t xml:space="preserve">tack </w:t>
        </w:r>
      </w:ins>
      <w:r w:rsidRPr="0000229C">
        <w:t xml:space="preserve">allocated an IP address </w:t>
      </w:r>
      <w:r w:rsidRPr="0000229C">
        <w:rPr>
          <w:rStyle w:val="VerbatimChar"/>
        </w:rPr>
        <w:t>192.168.0.106</w:t>
      </w:r>
      <w:r w:rsidRPr="0000229C">
        <w:t xml:space="preserve"> to it</w:t>
      </w:r>
      <w:del w:id="870" w:author="Patrick Ames" w:date="2020-11-12T08:28:00Z">
        <w:r w:rsidRPr="0000229C" w:rsidDel="0000229C">
          <w:delText>’</w:delText>
        </w:r>
      </w:del>
      <w:r w:rsidRPr="0000229C">
        <w:t xml:space="preserve">s tap interface from the </w:t>
      </w:r>
      <w:r w:rsidRPr="0000229C">
        <w:rPr>
          <w:rStyle w:val="VerbatimChar"/>
        </w:rPr>
        <w:t>stack2-control</w:t>
      </w:r>
      <w:r w:rsidRPr="0000229C">
        <w:t xml:space="preserve"> virtual-network. However, this IP addre</w:t>
      </w:r>
      <w:r w:rsidRPr="00FC493F">
        <w:t xml:space="preserve">ss is not directly reachable from the host. In order to </w:t>
      </w:r>
      <w:proofErr w:type="spellStart"/>
      <w:r w:rsidRPr="00FC493F">
        <w:t>ssh</w:t>
      </w:r>
      <w:proofErr w:type="spellEnd"/>
      <w:r w:rsidRPr="00FC493F">
        <w:t xml:space="preserve"> into the VM, </w:t>
      </w:r>
      <w:del w:id="871" w:author="Patrick Ames" w:date="2020-11-12T08:28:00Z">
        <w:r w:rsidRPr="0000229C" w:rsidDel="0000229C">
          <w:delText xml:space="preserve">we </w:delText>
        </w:r>
      </w:del>
      <w:ins w:id="872" w:author="Patrick Ames" w:date="2020-11-12T08:28:00Z">
        <w:r w:rsidR="0000229C">
          <w:t>you</w:t>
        </w:r>
        <w:r w:rsidR="0000229C" w:rsidRPr="0000229C">
          <w:t xml:space="preserve"> </w:t>
        </w:r>
      </w:ins>
      <w:r w:rsidRPr="0000229C">
        <w:t xml:space="preserve">need to first locate the </w:t>
      </w:r>
      <w:proofErr w:type="spellStart"/>
      <w:r w:rsidRPr="0000229C">
        <w:rPr>
          <w:rStyle w:val="VerbatimChar"/>
        </w:rPr>
        <w:t>meta_ip_address</w:t>
      </w:r>
      <w:proofErr w:type="spellEnd"/>
      <w:r w:rsidRPr="0000229C">
        <w:t xml:space="preserve"> allocated to the VM’s tap interface, or more specifically, the </w:t>
      </w:r>
      <w:proofErr w:type="spellStart"/>
      <w:r w:rsidRPr="0000229C">
        <w:rPr>
          <w:rStyle w:val="VerbatimChar"/>
        </w:rPr>
        <w:t>vif</w:t>
      </w:r>
      <w:proofErr w:type="spellEnd"/>
      <w:r w:rsidRPr="0000229C">
        <w:t xml:space="preserve"> interface in </w:t>
      </w:r>
      <w:ins w:id="873" w:author="Patrick Ames" w:date="2020-11-12T08:28:00Z">
        <w:r w:rsidR="0000229C">
          <w:t xml:space="preserve">the </w:t>
        </w:r>
      </w:ins>
      <w:r w:rsidRPr="0000229C">
        <w:t xml:space="preserve">vRouter. </w:t>
      </w:r>
      <w:del w:id="874" w:author="Patrick Ames" w:date="2020-11-12T08:28:00Z">
        <w:r w:rsidRPr="0000229C" w:rsidDel="0000229C">
          <w:delText xml:space="preserve">We </w:delText>
        </w:r>
      </w:del>
      <w:ins w:id="875" w:author="Patrick Ames" w:date="2020-11-12T08:28:00Z">
        <w:r w:rsidR="0000229C">
          <w:t>You</w:t>
        </w:r>
        <w:r w:rsidR="0000229C" w:rsidRPr="0000229C">
          <w:t xml:space="preserve"> </w:t>
        </w:r>
      </w:ins>
      <w:r w:rsidRPr="0000229C">
        <w:t xml:space="preserve">can use vRouter </w:t>
      </w:r>
      <w:proofErr w:type="spellStart"/>
      <w:r w:rsidRPr="0000229C">
        <w:rPr>
          <w:rStyle w:val="VerbatimChar"/>
        </w:rPr>
        <w:t>vif</w:t>
      </w:r>
      <w:proofErr w:type="spellEnd"/>
      <w:r w:rsidRPr="0000229C">
        <w:t xml:space="preserve"> command to confirm which </w:t>
      </w:r>
      <w:proofErr w:type="spellStart"/>
      <w:r w:rsidRPr="0000229C">
        <w:t>vif</w:t>
      </w:r>
      <w:proofErr w:type="spellEnd"/>
      <w:r w:rsidRPr="0000229C">
        <w:t xml:space="preserve"> interface has this IP</w:t>
      </w:r>
      <w:ins w:id="876" w:author="Patrick Ames" w:date="2020-11-12T08:28:00Z">
        <w:r w:rsidR="0000229C">
          <w:t>:</w:t>
        </w:r>
      </w:ins>
      <w:del w:id="877" w:author="Patrick Ames" w:date="2020-11-12T08:28:00Z">
        <w:r w:rsidRPr="0000229C" w:rsidDel="0000229C">
          <w:delText>.</w:delText>
        </w:r>
      </w:del>
    </w:p>
    <w:p w:rsidR="009B093B" w:rsidRDefault="007E59F7">
      <w:pPr>
        <w:pStyle w:val="SourceCode"/>
      </w:pPr>
      <w:r w:rsidRPr="0000229C">
        <w:rPr>
          <w:rStyle w:val="NormalTok"/>
        </w:rPr>
        <w:t>[</w:t>
      </w:r>
      <w:r w:rsidRPr="0000229C">
        <w:rPr>
          <w:rStyle w:val="ExtensionTok"/>
        </w:rPr>
        <w:t>root@a7s5-kiran</w:t>
      </w:r>
      <w:r w:rsidRPr="0000229C">
        <w:rPr>
          <w:rStyle w:val="NormalTok"/>
        </w:rPr>
        <w:t xml:space="preserve"> ~]# contrail-tools </w:t>
      </w:r>
      <w:proofErr w:type="spellStart"/>
      <w:r w:rsidRPr="0000229C">
        <w:rPr>
          <w:rStyle w:val="NormalTok"/>
        </w:rPr>
        <w:t>vif</w:t>
      </w:r>
      <w:proofErr w:type="spellEnd"/>
      <w:r w:rsidRPr="0000229C">
        <w:rPr>
          <w:rStyle w:val="NormalTok"/>
        </w:rPr>
        <w:t xml:space="preserve"> -l </w:t>
      </w:r>
      <w:r w:rsidRPr="0000229C">
        <w:rPr>
          <w:rStyle w:val="KeywordTok"/>
        </w:rPr>
        <w:t>|</w:t>
      </w:r>
      <w:r w:rsidRPr="0000229C">
        <w:rPr>
          <w:rStyle w:val="NormalTok"/>
        </w:rPr>
        <w:t xml:space="preserve"> </w:t>
      </w:r>
      <w:r w:rsidRPr="0000229C">
        <w:rPr>
          <w:rStyle w:val="FunctionTok"/>
        </w:rPr>
        <w:t>grep</w:t>
      </w:r>
      <w:r w:rsidRPr="0000229C">
        <w:rPr>
          <w:rStyle w:val="NormalTok"/>
        </w:rPr>
        <w:t xml:space="preserve"> -B2 -A6 192.168.0.106</w:t>
      </w:r>
      <w:r w:rsidRPr="0000229C">
        <w:br/>
      </w:r>
      <w:r w:rsidRPr="0000229C">
        <w:br/>
      </w:r>
      <w:r w:rsidRPr="0000229C">
        <w:rPr>
          <w:rStyle w:val="ExtensionTok"/>
        </w:rPr>
        <w:t>vif0/3</w:t>
      </w:r>
      <w:r w:rsidRPr="0000229C">
        <w:rPr>
          <w:rStyle w:val="NormalTok"/>
        </w:rPr>
        <w:t xml:space="preserve">      OS: tap0160123b-14</w:t>
      </w:r>
      <w:r>
        <w:rPr>
          <w:rStyle w:val="NormalTok"/>
        </w:rPr>
        <w:t xml:space="preserve"> NH: 28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IPaddr:192.168.0.106</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02:01:60:12:3b:14</w:t>
      </w:r>
      <w:r>
        <w:br/>
      </w:r>
      <w:r>
        <w:rPr>
          <w:rStyle w:val="NormalTok"/>
        </w:rPr>
        <w:t xml:space="preserve">            </w:t>
      </w:r>
      <w:r>
        <w:rPr>
          <w:rStyle w:val="ExtensionTok"/>
        </w:rPr>
        <w:t>Drops</w:t>
      </w:r>
      <w:r>
        <w:rPr>
          <w:rStyle w:val="NormalTok"/>
        </w:rPr>
        <w:t>:3553</w:t>
      </w:r>
    </w:p>
    <w:p w:rsidR="009B093B" w:rsidRDefault="007E59F7">
      <w:pPr>
        <w:pStyle w:val="FirstParagraph"/>
      </w:pPr>
      <w:r>
        <w:lastRenderedPageBreak/>
        <w:t>Good</w:t>
      </w:r>
      <w:ins w:id="878" w:author="Patrick Ames" w:date="2020-11-12T08:28:00Z">
        <w:r w:rsidR="0000229C">
          <w:t>,</w:t>
        </w:r>
      </w:ins>
      <w:del w:id="879" w:author="Patrick Ames" w:date="2020-11-12T08:28:00Z">
        <w:r w:rsidDel="0000229C">
          <w:delText>.</w:delText>
        </w:r>
      </w:del>
      <w:r>
        <w:t xml:space="preserve"> </w:t>
      </w:r>
      <w:r>
        <w:rPr>
          <w:rStyle w:val="VerbatimChar"/>
        </w:rPr>
        <w:t>vif0/3</w:t>
      </w:r>
      <w:r>
        <w:t xml:space="preserve"> has the IP, so this </w:t>
      </w:r>
      <w:proofErr w:type="spellStart"/>
      <w:r>
        <w:rPr>
          <w:rStyle w:val="VerbatimChar"/>
        </w:rPr>
        <w:t>vif</w:t>
      </w:r>
      <w:proofErr w:type="spellEnd"/>
      <w:r>
        <w:t xml:space="preserve"> connects to the tap interface of our jump VM. In </w:t>
      </w:r>
      <w:del w:id="880" w:author="Patrick Ames" w:date="2020-11-12T08:29:00Z">
        <w:r w:rsidDel="0000229C">
          <w:delText xml:space="preserve">contrail </w:delText>
        </w:r>
      </w:del>
      <w:ins w:id="881" w:author="Patrick Ames" w:date="2020-11-12T08:29:00Z">
        <w:r w:rsidR="0000229C">
          <w:t xml:space="preserve">Contrail </w:t>
        </w:r>
      </w:ins>
      <w:r>
        <w:t xml:space="preserve">vRouter, for each </w:t>
      </w:r>
      <w:proofErr w:type="spellStart"/>
      <w:r>
        <w:rPr>
          <w:rStyle w:val="VerbatimChar"/>
        </w:rPr>
        <w:t>vif</w:t>
      </w:r>
      <w:proofErr w:type="spellEnd"/>
      <w:r>
        <w:t xml:space="preserve"> there is also a </w:t>
      </w:r>
      <w:del w:id="882" w:author="Patrick Ames" w:date="2020-11-11T13:23:00Z">
        <w:r w:rsidDel="00601950">
          <w:delText>"</w:delText>
        </w:r>
      </w:del>
      <w:r>
        <w:t>hidden</w:t>
      </w:r>
      <w:del w:id="883" w:author="Patrick Ames" w:date="2020-11-11T13:23:00Z">
        <w:r w:rsidDel="00601950">
          <w:delText>"</w:delText>
        </w:r>
      </w:del>
      <w:r>
        <w:t xml:space="preserve"> </w:t>
      </w:r>
      <w:proofErr w:type="spellStart"/>
      <w:r>
        <w:rPr>
          <w:rStyle w:val="VerbatimChar"/>
        </w:rPr>
        <w:t>meta_data_ip</w:t>
      </w:r>
      <w:proofErr w:type="spellEnd"/>
      <w:r>
        <w:t xml:space="preserve"> of </w:t>
      </w:r>
      <w:del w:id="884" w:author="Patrick Ames" w:date="2020-11-11T13:23:00Z">
        <w:r w:rsidDel="00601950">
          <w:delText>"</w:delText>
        </w:r>
      </w:del>
      <w:r>
        <w:t>169.254.0.N</w:t>
      </w:r>
      <w:del w:id="885" w:author="Patrick Ames" w:date="2020-11-11T13:23:00Z">
        <w:r w:rsidDel="00601950">
          <w:delText>"</w:delText>
        </w:r>
      </w:del>
      <w:r>
        <w:t>, wher</w:t>
      </w:r>
      <w:del w:id="886" w:author="Patrick Ames" w:date="2020-11-12T08:29:00Z">
        <w:r w:rsidDel="0000229C">
          <w:delText>r</w:delText>
        </w:r>
      </w:del>
      <w:r>
        <w:t xml:space="preserve">e </w:t>
      </w:r>
      <w:r w:rsidRPr="0000229C">
        <w:rPr>
          <w:i/>
          <w:iCs/>
          <w:rPrChange w:id="887" w:author="Patrick Ames" w:date="2020-11-12T08:29:00Z">
            <w:rPr/>
          </w:rPrChange>
        </w:rPr>
        <w:t>N</w:t>
      </w:r>
      <w:r>
        <w:t xml:space="preserve"> is the same number as the number in the interface </w:t>
      </w:r>
      <w:r>
        <w:rPr>
          <w:rStyle w:val="VerbatimChar"/>
        </w:rPr>
        <w:t>vif0/N</w:t>
      </w:r>
      <w:r>
        <w:t>. Therefore in this case</w:t>
      </w:r>
      <w:ins w:id="888" w:author="Patrick Ames" w:date="2020-11-12T08:29:00Z">
        <w:r w:rsidR="0000229C">
          <w:t>,</w:t>
        </w:r>
      </w:ins>
      <w:r>
        <w:t xml:space="preserve"> </w:t>
      </w:r>
      <w:del w:id="889" w:author="Patrick Ames" w:date="2020-11-12T08:29:00Z">
        <w:r w:rsidDel="0000229C">
          <w:delText xml:space="preserve">our </w:delText>
        </w:r>
      </w:del>
      <w:ins w:id="890" w:author="Patrick Ames" w:date="2020-11-12T08:29:00Z">
        <w:r w:rsidR="0000229C">
          <w:t xml:space="preserve">the </w:t>
        </w:r>
      </w:ins>
      <w:proofErr w:type="spellStart"/>
      <w:r>
        <w:rPr>
          <w:rStyle w:val="VerbatimChar"/>
        </w:rPr>
        <w:t>meta_data_ip</w:t>
      </w:r>
      <w:proofErr w:type="spellEnd"/>
      <w:r>
        <w:t xml:space="preserve"> is </w:t>
      </w:r>
      <w:del w:id="891" w:author="Patrick Ames" w:date="2020-11-11T13:23:00Z">
        <w:r w:rsidDel="00601950">
          <w:delText>"</w:delText>
        </w:r>
      </w:del>
      <w:r>
        <w:t>169.254.0.3</w:t>
      </w:r>
      <w:del w:id="892" w:author="Patrick Ames" w:date="2020-11-11T13:23:00Z">
        <w:r w:rsidDel="00601950">
          <w:delText>"</w:delText>
        </w:r>
      </w:del>
      <w:r>
        <w:t xml:space="preserve">. Let’s try to start a </w:t>
      </w:r>
      <w:proofErr w:type="spellStart"/>
      <w:r>
        <w:t>ssh</w:t>
      </w:r>
      <w:proofErr w:type="spellEnd"/>
      <w:r>
        <w:t xml:space="preserve"> session into it:</w:t>
      </w:r>
    </w:p>
    <w:p w:rsidR="009B093B" w:rsidRDefault="007E59F7">
      <w:pPr>
        <w:pStyle w:val="SourceCode"/>
        <w:rPr>
          <w:ins w:id="893" w:author="Patrick Ames" w:date="2020-11-12T08:31:00Z"/>
          <w:rStyle w:val="VerbatimChar"/>
        </w:rPr>
      </w:pPr>
      <w:r>
        <w:rPr>
          <w:rStyle w:val="VerbatimChar"/>
        </w:rPr>
        <w:t xml:space="preserve">[root@a7s5-kiran ~]# </w:t>
      </w:r>
      <w:proofErr w:type="spellStart"/>
      <w:r>
        <w:rPr>
          <w:rStyle w:val="VerbatimChar"/>
        </w:rPr>
        <w:t>ssh</w:t>
      </w:r>
      <w:proofErr w:type="spellEnd"/>
      <w:r>
        <w:rPr>
          <w:rStyle w:val="VerbatimChar"/>
        </w:rPr>
        <w:t xml:space="preserve"> 169.254.0.3</w:t>
      </w:r>
      <w:r>
        <w:br/>
      </w:r>
      <w:r>
        <w:rPr>
          <w:rStyle w:val="VerbatimChar"/>
        </w:rPr>
        <w:t>Password:</w:t>
      </w:r>
      <w:r>
        <w:br/>
      </w:r>
      <w:r>
        <w:rPr>
          <w:rStyle w:val="VerbatimChar"/>
        </w:rPr>
        <w:t>Last login: Wed Sep 23 11:13:58 2020</w:t>
      </w:r>
      <w:r>
        <w:br/>
      </w:r>
      <w:r>
        <w:rPr>
          <w:rStyle w:val="VerbatimChar"/>
        </w:rPr>
        <w:t>[root@stack2-jump ~]#</w:t>
      </w:r>
    </w:p>
    <w:p w:rsidR="00FC493F" w:rsidRDefault="00FC493F">
      <w:pPr>
        <w:pStyle w:val="SourceCode"/>
      </w:pPr>
    </w:p>
    <w:p w:rsidR="009B093B" w:rsidRDefault="007E59F7">
      <w:pPr>
        <w:pStyle w:val="FirstParagraph"/>
      </w:pPr>
      <w:r>
        <w:t xml:space="preserve">It works. The benefit of this approach is that, not only the interaction with the VM is much faster, but </w:t>
      </w:r>
      <w:del w:id="894" w:author="Patrick Ames" w:date="2020-11-12T08:29:00Z">
        <w:r w:rsidDel="0000229C">
          <w:delText xml:space="preserve">also </w:delText>
        </w:r>
      </w:del>
      <w:r>
        <w:t xml:space="preserve">it </w:t>
      </w:r>
      <w:ins w:id="895" w:author="Patrick Ames" w:date="2020-11-12T08:29:00Z">
        <w:r w:rsidR="0000229C">
          <w:t xml:space="preserve">also </w:t>
        </w:r>
      </w:ins>
      <w:r>
        <w:t>supports file copies with</w:t>
      </w:r>
      <w:ins w:id="896" w:author="Patrick Ames" w:date="2020-11-12T08:29:00Z">
        <w:r w:rsidR="0000229C">
          <w:t xml:space="preserve"> the</w:t>
        </w:r>
      </w:ins>
      <w:r>
        <w:t xml:space="preserve"> </w:t>
      </w:r>
      <w:proofErr w:type="spellStart"/>
      <w:r>
        <w:rPr>
          <w:rStyle w:val="VerbatimChar"/>
        </w:rPr>
        <w:t>scp</w:t>
      </w:r>
      <w:proofErr w:type="spellEnd"/>
      <w:r>
        <w:t xml:space="preserve"> tool. Remember</w:t>
      </w:r>
      <w:ins w:id="897" w:author="Patrick Ames" w:date="2020-11-12T08:29:00Z">
        <w:r w:rsidR="0000229C">
          <w:t>,</w:t>
        </w:r>
      </w:ins>
      <w:r>
        <w:t xml:space="preserve"> in many cases the VM does not </w:t>
      </w:r>
      <w:del w:id="898" w:author="Patrick Ames" w:date="2020-11-12T08:29:00Z">
        <w:r w:rsidDel="0000229C">
          <w:delText xml:space="preserve">has </w:delText>
        </w:r>
      </w:del>
      <w:ins w:id="899" w:author="Patrick Ames" w:date="2020-11-12T08:29:00Z">
        <w:r w:rsidR="0000229C">
          <w:t xml:space="preserve">have </w:t>
        </w:r>
      </w:ins>
      <w:r>
        <w:t xml:space="preserve">any </w:t>
      </w:r>
      <w:del w:id="900" w:author="Patrick Ames" w:date="2020-11-12T08:30:00Z">
        <w:r w:rsidDel="0000229C">
          <w:delText xml:space="preserve">Internet </w:delText>
        </w:r>
      </w:del>
      <w:ins w:id="901" w:author="Patrick Ames" w:date="2020-11-12T08:30:00Z">
        <w:r w:rsidR="0000229C">
          <w:t xml:space="preserve">internet </w:t>
        </w:r>
      </w:ins>
      <w:r>
        <w:t xml:space="preserve">connection, so in case you need to copy files into (or out of) the VM, the </w:t>
      </w:r>
      <w:proofErr w:type="spellStart"/>
      <w:r>
        <w:rPr>
          <w:rStyle w:val="VerbatimChar"/>
        </w:rPr>
        <w:t>meta_data_ip</w:t>
      </w:r>
      <w:proofErr w:type="spellEnd"/>
      <w:r>
        <w:t xml:space="preserve"> method will be especially useful.</w:t>
      </w:r>
    </w:p>
    <w:p w:rsidR="009B093B" w:rsidRDefault="007E59F7">
      <w:pPr>
        <w:pStyle w:val="Heading2"/>
      </w:pPr>
      <w:bookmarkStart w:id="902" w:name="X8fea861a082fb80898076ff884c6112f8a5dc97"/>
      <w:del w:id="903" w:author="Patrick Ames" w:date="2020-11-12T08:30:00Z">
        <w:r w:rsidDel="0000229C">
          <w:delText xml:space="preserve">run </w:delText>
        </w:r>
      </w:del>
      <w:ins w:id="904" w:author="Patrick Ames" w:date="2020-11-12T08:30:00Z">
        <w:r w:rsidR="0000229C">
          <w:t xml:space="preserve">Run </w:t>
        </w:r>
      </w:ins>
      <w:del w:id="905" w:author="Patrick Ames" w:date="2020-11-12T08:30:00Z">
        <w:r w:rsidDel="0000229C">
          <w:delText xml:space="preserve">rapid </w:delText>
        </w:r>
      </w:del>
      <w:ins w:id="906" w:author="Patrick Ames" w:date="2020-11-12T08:30:00Z">
        <w:r w:rsidR="0000229C">
          <w:t xml:space="preserve">Rapid </w:t>
        </w:r>
      </w:ins>
      <w:del w:id="907" w:author="Patrick Ames" w:date="2020-11-12T08:30:00Z">
        <w:r w:rsidDel="0000229C">
          <w:delText>automation</w:delText>
        </w:r>
      </w:del>
      <w:ins w:id="908" w:author="Patrick Ames" w:date="2020-11-12T08:30:00Z">
        <w:r w:rsidR="0000229C">
          <w:t>Automation</w:t>
        </w:r>
      </w:ins>
      <w:r>
        <w:t>: runrapid.py</w:t>
      </w:r>
      <w:bookmarkEnd w:id="902"/>
    </w:p>
    <w:p w:rsidR="009B093B" w:rsidRDefault="007E59F7">
      <w:pPr>
        <w:pStyle w:val="FirstParagraph"/>
      </w:pPr>
      <w:r>
        <w:t xml:space="preserve">With the stack created and all VMs up and running, we </w:t>
      </w:r>
      <w:del w:id="909" w:author="Patrick Ames" w:date="2020-11-12T08:30:00Z">
        <w:r w:rsidDel="0000229C">
          <w:delText xml:space="preserve">now </w:delText>
        </w:r>
      </w:del>
      <w:r>
        <w:t xml:space="preserve">can </w:t>
      </w:r>
      <w:ins w:id="910" w:author="Patrick Ames" w:date="2020-11-12T08:30:00Z">
        <w:r w:rsidR="0000229C">
          <w:t xml:space="preserve">now </w:t>
        </w:r>
      </w:ins>
      <w:del w:id="911" w:author="Patrick Ames" w:date="2020-11-12T08:30:00Z">
        <w:r w:rsidDel="0000229C">
          <w:delText xml:space="preserve">introduce </w:delText>
        </w:r>
      </w:del>
      <w:ins w:id="912" w:author="Patrick Ames" w:date="2020-11-12T08:30:00Z">
        <w:r w:rsidR="0000229C">
          <w:t xml:space="preserve">talk about </w:t>
        </w:r>
      </w:ins>
      <w:r>
        <w:t xml:space="preserve">how to run </w:t>
      </w:r>
      <w:ins w:id="913" w:author="Patrick Ames" w:date="2020-11-12T08:30:00Z">
        <w:r w:rsidR="0000229C">
          <w:t xml:space="preserve">the </w:t>
        </w:r>
      </w:ins>
      <w:r>
        <w:t xml:space="preserve">test with rapid. Remember rapid is installed in the </w:t>
      </w:r>
      <w:del w:id="914" w:author="Patrick Ames" w:date="2020-11-11T13:23:00Z">
        <w:r w:rsidDel="00601950">
          <w:delText>"</w:delText>
        </w:r>
      </w:del>
      <w:r>
        <w:t>jump</w:t>
      </w:r>
      <w:del w:id="915" w:author="Patrick Ames" w:date="2020-11-11T13:23:00Z">
        <w:r w:rsidDel="00601950">
          <w:delText>"</w:delText>
        </w:r>
      </w:del>
      <w:r>
        <w:t xml:space="preserve"> VM, so we’ll need to execute the script from there.</w:t>
      </w:r>
    </w:p>
    <w:p w:rsidR="009B093B" w:rsidRDefault="007E59F7">
      <w:pPr>
        <w:pStyle w:val="BodyText"/>
      </w:pPr>
      <w:r>
        <w:t xml:space="preserve">On </w:t>
      </w:r>
      <w:del w:id="916" w:author="Patrick Ames" w:date="2020-11-12T08:30:00Z">
        <w:r w:rsidDel="0000229C">
          <w:delText xml:space="preserve">Jump </w:delText>
        </w:r>
      </w:del>
      <w:ins w:id="917" w:author="Patrick Ames" w:date="2020-11-12T08:30:00Z">
        <w:r w:rsidR="0000229C">
          <w:t xml:space="preserve">the jump </w:t>
        </w:r>
      </w:ins>
      <w:r>
        <w:t xml:space="preserve">VM, go to </w:t>
      </w:r>
      <w:r>
        <w:rPr>
          <w:rStyle w:val="VerbatimChar"/>
        </w:rPr>
        <w:t>/root/</w:t>
      </w:r>
      <w:proofErr w:type="spellStart"/>
      <w:r>
        <w:rPr>
          <w:rStyle w:val="VerbatimChar"/>
        </w:rPr>
        <w:t>prox</w:t>
      </w:r>
      <w:proofErr w:type="spellEnd"/>
      <w:r>
        <w:rPr>
          <w:rStyle w:val="VerbatimChar"/>
        </w:rPr>
        <w:t>/helper-scripts/rapid/</w:t>
      </w:r>
      <w:r>
        <w:t xml:space="preserve"> folder, where you can locate a python script named </w:t>
      </w:r>
      <w:del w:id="918" w:author="Patrick Ames" w:date="2020-11-11T13:23:00Z">
        <w:r w:rsidDel="00601950">
          <w:delText>"</w:delText>
        </w:r>
      </w:del>
      <w:r>
        <w:t>runrapid.py</w:t>
      </w:r>
      <w:del w:id="919" w:author="Patrick Ames" w:date="2020-11-11T13:23:00Z">
        <w:r w:rsidDel="00601950">
          <w:delText>"</w:delText>
        </w:r>
      </w:del>
      <w:r>
        <w:t xml:space="preserve">. To run </w:t>
      </w:r>
      <w:ins w:id="920" w:author="Patrick Ames" w:date="2020-11-12T08:31:00Z">
        <w:r w:rsidR="0000229C">
          <w:t xml:space="preserve">the </w:t>
        </w:r>
      </w:ins>
      <w:r>
        <w:t>test you can just run it without any other parameters:</w:t>
      </w:r>
    </w:p>
    <w:p w:rsidR="009B093B" w:rsidRDefault="007E59F7">
      <w:pPr>
        <w:pStyle w:val="SourceCode"/>
        <w:rPr>
          <w:ins w:id="921" w:author="Patrick Ames" w:date="2020-11-12T08:31:00Z"/>
          <w:rStyle w:val="VerbatimChar"/>
        </w:rPr>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w:t>
      </w:r>
    </w:p>
    <w:p w:rsidR="00FC493F" w:rsidRDefault="00FC493F">
      <w:pPr>
        <w:pStyle w:val="SourceCode"/>
      </w:pPr>
    </w:p>
    <w:p w:rsidR="009B093B" w:rsidRDefault="007E59F7">
      <w:pPr>
        <w:pStyle w:val="FirstParagraph"/>
      </w:pPr>
      <w:r>
        <w:t xml:space="preserve">This is </w:t>
      </w:r>
      <w:ins w:id="922" w:author="Patrick Ames" w:date="2020-11-12T08:31:00Z">
        <w:r w:rsidR="0000229C">
          <w:t xml:space="preserve">a </w:t>
        </w:r>
      </w:ins>
      <w:r>
        <w:t xml:space="preserve">symbolic link, by default this </w:t>
      </w:r>
      <w:r>
        <w:rPr>
          <w:rStyle w:val="VerbatimChar"/>
        </w:rPr>
        <w:t>rapid</w:t>
      </w:r>
      <w:r>
        <w:t xml:space="preserve"> folder links to: </w:t>
      </w:r>
      <w:r>
        <w:rPr>
          <w:rStyle w:val="VerbatimChar"/>
        </w:rPr>
        <w:t>/opt/openstackrapid/samplevnf/VNFs/DPPD-PROX/helper-scripts/rapid/</w:t>
      </w:r>
      <w:ins w:id="923" w:author="Patrick Ames" w:date="2020-11-12T08:31:00Z">
        <w:r w:rsidR="00FC493F">
          <w:rPr>
            <w:rStyle w:val="VerbatimChar"/>
          </w:rPr>
          <w:t>.</w:t>
        </w:r>
      </w:ins>
    </w:p>
    <w:p w:rsidR="009B093B" w:rsidRDefault="007E59F7">
      <w:pPr>
        <w:pStyle w:val="BodyText"/>
      </w:pPr>
      <w:r>
        <w:t xml:space="preserve">This will start rapid script and send traffic for </w:t>
      </w:r>
      <w:del w:id="924" w:author="Patrick Ames" w:date="2020-11-12T08:31:00Z">
        <w:r w:rsidDel="00FC493F">
          <w:delText xml:space="preserve">10 </w:delText>
        </w:r>
      </w:del>
      <w:ins w:id="925" w:author="Patrick Ames" w:date="2020-11-12T08:31:00Z">
        <w:r w:rsidR="00FC493F">
          <w:t xml:space="preserve">ten </w:t>
        </w:r>
      </w:ins>
      <w:r>
        <w:t>seconds by default. the period of time for sending traffic can be adjusted by</w:t>
      </w:r>
      <w:ins w:id="926" w:author="Patrick Ames" w:date="2020-11-12T08:31:00Z">
        <w:r w:rsidR="00FC493F">
          <w:t xml:space="preserve"> the</w:t>
        </w:r>
      </w:ins>
      <w:r>
        <w:t xml:space="preserve"> </w:t>
      </w:r>
      <w:r>
        <w:rPr>
          <w:rStyle w:val="VerbatimChar"/>
        </w:rPr>
        <w:t>--runtime</w:t>
      </w:r>
      <w:r>
        <w:t xml:space="preserve"> option:</w:t>
      </w:r>
    </w:p>
    <w:p w:rsidR="009B093B" w:rsidRDefault="007E59F7">
      <w:pPr>
        <w:pStyle w:val="SourceCode"/>
        <w:rPr>
          <w:ins w:id="927" w:author="Patrick Ames" w:date="2020-11-12T08:31:00Z"/>
          <w:rStyle w:val="VerbatimChar"/>
        </w:rPr>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 --runtime &lt;time&gt; # replace &lt;time&gt; with time per one execution in seconds</w:t>
      </w:r>
    </w:p>
    <w:p w:rsidR="00FC493F" w:rsidRDefault="00FC493F">
      <w:pPr>
        <w:pStyle w:val="SourceCode"/>
      </w:pPr>
    </w:p>
    <w:p w:rsidR="009B093B" w:rsidRDefault="007E59F7">
      <w:pPr>
        <w:pStyle w:val="FirstParagraph"/>
      </w:pPr>
      <w:r>
        <w:t xml:space="preserve">A few other command line options are supported, which can be listed by </w:t>
      </w:r>
      <w:r>
        <w:rPr>
          <w:rStyle w:val="VerbatimChar"/>
        </w:rPr>
        <w:t>-h</w:t>
      </w:r>
      <w:r>
        <w:t>:</w:t>
      </w:r>
    </w:p>
    <w:p w:rsidR="009B093B" w:rsidRDefault="007E59F7">
      <w:pPr>
        <w:pStyle w:val="SourceCode"/>
      </w:pPr>
      <w:r>
        <w:rPr>
          <w:rStyle w:val="VerbatimChar"/>
        </w:rPr>
        <w:t>[root@stack2-jump rapid]# ./runrapid.py -h</w:t>
      </w:r>
      <w:r>
        <w:br/>
      </w:r>
      <w:r>
        <w:rPr>
          <w:rStyle w:val="VerbatimChar"/>
        </w:rPr>
        <w:t xml:space="preserve">usage: </w:t>
      </w:r>
      <w:proofErr w:type="spellStart"/>
      <w:r>
        <w:rPr>
          <w:rStyle w:val="VerbatimChar"/>
        </w:rPr>
        <w:t>runrapid</w:t>
      </w:r>
      <w:proofErr w:type="spellEnd"/>
      <w:r>
        <w:rPr>
          <w:rStyle w:val="VerbatimChar"/>
        </w:rPr>
        <w:t xml:space="preserve">    [--version] [-v]</w:t>
      </w:r>
      <w:r>
        <w:br/>
      </w:r>
      <w:r>
        <w:rPr>
          <w:rStyle w:val="VerbatimChar"/>
        </w:rPr>
        <w:t xml:space="preserve">                   [--env ENVIRONMENT_NAME]</w:t>
      </w:r>
      <w:r>
        <w:br/>
      </w:r>
      <w:r>
        <w:rPr>
          <w:rStyle w:val="VerbatimChar"/>
        </w:rPr>
        <w:t xml:space="preserve">                   [--test TEST_NAME]</w:t>
      </w:r>
      <w:r>
        <w:br/>
      </w:r>
      <w:r>
        <w:rPr>
          <w:rStyle w:val="VerbatimChar"/>
        </w:rPr>
        <w:t xml:space="preserve">                   [--map MACHINE_MAP_FILE]</w:t>
      </w:r>
      <w:r>
        <w:br/>
      </w:r>
      <w:r>
        <w:rPr>
          <w:rStyle w:val="VerbatimChar"/>
        </w:rPr>
        <w:lastRenderedPageBreak/>
        <w:t xml:space="preserve">                   [--runtime TIME_FOR_TEST]</w:t>
      </w:r>
      <w:r>
        <w:br/>
      </w:r>
      <w:r>
        <w:rPr>
          <w:rStyle w:val="VerbatimChar"/>
        </w:rPr>
        <w:t xml:space="preserve">                   [--</w:t>
      </w:r>
      <w:proofErr w:type="spellStart"/>
      <w:r>
        <w:rPr>
          <w:rStyle w:val="VerbatimChar"/>
        </w:rPr>
        <w:t>configonly</w:t>
      </w:r>
      <w:proofErr w:type="spellEnd"/>
      <w:r>
        <w:rPr>
          <w:rStyle w:val="VerbatimChar"/>
        </w:rPr>
        <w:t xml:space="preserve"> </w:t>
      </w:r>
      <w:proofErr w:type="spellStart"/>
      <w:r>
        <w:rPr>
          <w:rStyle w:val="VerbatimChar"/>
        </w:rPr>
        <w:t>False|True</w:t>
      </w:r>
      <w:proofErr w:type="spellEnd"/>
      <w:r>
        <w:rPr>
          <w:rStyle w:val="VerbatimChar"/>
        </w:rPr>
        <w:t>]</w:t>
      </w:r>
      <w:r>
        <w:br/>
      </w:r>
      <w:r>
        <w:rPr>
          <w:rStyle w:val="VerbatimChar"/>
        </w:rPr>
        <w:t xml:space="preserve">                   [--log DEBUG|INFO|WARNING|ERROR|CRITICAL]</w:t>
      </w:r>
      <w:r>
        <w:br/>
      </w:r>
      <w:r>
        <w:rPr>
          <w:rStyle w:val="VerbatimChar"/>
        </w:rPr>
        <w:t xml:space="preserve">                   [-h] [--help]</w:t>
      </w:r>
    </w:p>
    <w:p w:rsidR="009B093B" w:rsidRDefault="007E59F7">
      <w:pPr>
        <w:pStyle w:val="SourceCode"/>
      </w:pPr>
      <w:r>
        <w:rPr>
          <w:rStyle w:val="VerbatimChar"/>
        </w:rPr>
        <w:t xml:space="preserve">Command-line interface to </w:t>
      </w:r>
      <w:proofErr w:type="spellStart"/>
      <w:r>
        <w:rPr>
          <w:rStyle w:val="VerbatimChar"/>
        </w:rPr>
        <w:t>runrapid</w:t>
      </w:r>
      <w:proofErr w:type="spellEnd"/>
    </w:p>
    <w:p w:rsidR="009B093B" w:rsidRDefault="007E59F7">
      <w:pPr>
        <w:pStyle w:val="SourceCode"/>
      </w:pPr>
      <w:r>
        <w:rPr>
          <w:rStyle w:val="VerbatimChar"/>
        </w:rPr>
        <w:t>optional arguments:</w:t>
      </w:r>
      <w:r>
        <w:br/>
      </w:r>
      <w:r>
        <w:rPr>
          <w:rStyle w:val="VerbatimChar"/>
        </w:rPr>
        <w:t xml:space="preserve">  -v,  --version                Show program's version number and exit</w:t>
      </w:r>
      <w:r>
        <w:br/>
      </w:r>
      <w:r>
        <w:rPr>
          <w:rStyle w:val="VerbatimChar"/>
        </w:rPr>
        <w:t xml:space="preserve">  --env ENVIRONMENT_NAME        Parameters will be read from ENVIRONMENT_NAME. Default is </w:t>
      </w:r>
      <w:proofErr w:type="spellStart"/>
      <w:r>
        <w:rPr>
          <w:rStyle w:val="VerbatimChar"/>
        </w:rPr>
        <w:t>rapid.env</w:t>
      </w:r>
      <w:proofErr w:type="spellEnd"/>
      <w:r>
        <w:rPr>
          <w:rStyle w:val="VerbatimChar"/>
        </w:rPr>
        <w:t>.</w:t>
      </w:r>
      <w:r>
        <w:br/>
      </w:r>
      <w:r>
        <w:rPr>
          <w:rStyle w:val="VerbatimChar"/>
        </w:rPr>
        <w:t xml:space="preserve">  --test TEST_NAME              Test cases will be read from TEST_NAME. Default is </w:t>
      </w:r>
      <w:proofErr w:type="spellStart"/>
      <w:r>
        <w:rPr>
          <w:rStyle w:val="VerbatimChar"/>
        </w:rPr>
        <w:t>basicrapid.test</w:t>
      </w:r>
      <w:proofErr w:type="spellEnd"/>
      <w:r>
        <w:rPr>
          <w:rStyle w:val="VerbatimChar"/>
        </w:rPr>
        <w:t>.</w:t>
      </w:r>
      <w:r>
        <w:br/>
      </w:r>
      <w:r>
        <w:rPr>
          <w:rStyle w:val="VerbatimChar"/>
        </w:rPr>
        <w:t xml:space="preserve">  --map MACHINE_MAP_FILE        Machine mapping will be read from MACHINE_MAP_FILE. Default is </w:t>
      </w:r>
      <w:proofErr w:type="spellStart"/>
      <w:r>
        <w:rPr>
          <w:rStyle w:val="VerbatimChar"/>
        </w:rPr>
        <w:t>machine.map</w:t>
      </w:r>
      <w:proofErr w:type="spellEnd"/>
      <w:r>
        <w:rPr>
          <w:rStyle w:val="VerbatimChar"/>
        </w:rPr>
        <w:t>.</w:t>
      </w:r>
      <w:r>
        <w:br/>
      </w:r>
      <w:r>
        <w:rPr>
          <w:rStyle w:val="VerbatimChar"/>
        </w:rPr>
        <w:t xml:space="preserve">  --runtime                     Specify time in seconds for 1 test run</w:t>
      </w:r>
      <w:r>
        <w:br/>
      </w:r>
      <w:r>
        <w:rPr>
          <w:rStyle w:val="VerbatimChar"/>
        </w:rPr>
        <w:t xml:space="preserve">  --</w:t>
      </w:r>
      <w:proofErr w:type="spellStart"/>
      <w:r>
        <w:rPr>
          <w:rStyle w:val="VerbatimChar"/>
        </w:rPr>
        <w:t>configonly</w:t>
      </w:r>
      <w:proofErr w:type="spellEnd"/>
      <w:r>
        <w:rPr>
          <w:rStyle w:val="VerbatimChar"/>
        </w:rPr>
        <w:t xml:space="preserve">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w:t>
      </w:r>
      <w:proofErr w:type="spellStart"/>
      <w:r>
        <w:rPr>
          <w:rStyle w:val="VerbatimChar"/>
        </w:rPr>
        <w:t>screenlog</w:t>
      </w:r>
      <w:proofErr w:type="spellEnd"/>
      <w:r>
        <w:rPr>
          <w:rStyle w:val="VerbatimChar"/>
        </w:rPr>
        <w:t xml:space="preserve">                   Specify logging level for screen output, default is INFO</w:t>
      </w:r>
      <w:r>
        <w:br/>
      </w:r>
      <w:r>
        <w:rPr>
          <w:rStyle w:val="VerbatimChar"/>
        </w:rPr>
        <w:t xml:space="preserve">  -h, --help                    Show help message and exit.</w:t>
      </w:r>
    </w:p>
    <w:p w:rsidR="009B093B" w:rsidRDefault="007E59F7">
      <w:pPr>
        <w:pStyle w:val="FirstParagraph"/>
      </w:pPr>
      <w:r>
        <w:t xml:space="preserve">A typical </w:t>
      </w:r>
      <w:r>
        <w:rPr>
          <w:rStyle w:val="VerbatimChar"/>
        </w:rPr>
        <w:t>runrapid.py</w:t>
      </w:r>
      <w:r>
        <w:t xml:space="preserve"> script execution looks like </w:t>
      </w:r>
      <w:del w:id="928" w:author="Patrick Ames" w:date="2020-11-12T08:32:00Z">
        <w:r w:rsidDel="00FC493F">
          <w:delText>this</w:delText>
        </w:r>
      </w:del>
      <w:ins w:id="929" w:author="Patrick Ames" w:date="2020-11-12T08:32:00Z">
        <w:r w:rsidR="00FC493F">
          <w:t>Figure 5.10.</w:t>
        </w:r>
      </w:ins>
      <w:del w:id="930" w:author="Patrick Ames" w:date="2020-11-12T08:32:00Z">
        <w:r w:rsidDel="00FC493F">
          <w:delText>:</w:delText>
        </w:r>
      </w:del>
    </w:p>
    <w:p w:rsidR="009B093B" w:rsidRDefault="007E59F7">
      <w:pPr>
        <w:pStyle w:val="CaptionedFigure"/>
      </w:pPr>
      <w:r>
        <w:rPr>
          <w:noProof/>
        </w:rPr>
        <w:drawing>
          <wp:inline distT="0" distB="0" distL="0" distR="0">
            <wp:extent cx="5334000" cy="2767055"/>
            <wp:effectExtent l="0" t="0" r="0" b="0"/>
            <wp:docPr id="10"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17"/>
                    <a:stretch>
                      <a:fillRect/>
                    </a:stretch>
                  </pic:blipFill>
                  <pic:spPr bwMode="auto">
                    <a:xfrm>
                      <a:off x="0" y="0"/>
                      <a:ext cx="5334000" cy="2767055"/>
                    </a:xfrm>
                    <a:prstGeom prst="rect">
                      <a:avLst/>
                    </a:prstGeom>
                    <a:noFill/>
                    <a:ln w="9525">
                      <a:noFill/>
                      <a:headEnd/>
                      <a:tailEnd/>
                    </a:ln>
                  </pic:spPr>
                </pic:pic>
              </a:graphicData>
            </a:graphic>
          </wp:inline>
        </w:drawing>
      </w:r>
    </w:p>
    <w:p w:rsidR="009B093B" w:rsidRDefault="00FC493F">
      <w:pPr>
        <w:pStyle w:val="ImageCaption"/>
      </w:pPr>
      <w:ins w:id="931" w:author="Patrick Ames" w:date="2020-11-12T08:32:00Z">
        <w:r>
          <w:t>Figure 5.10</w:t>
        </w:r>
        <w:r>
          <w:tab/>
        </w:r>
      </w:ins>
      <w:del w:id="932" w:author="Patrick Ames" w:date="2020-11-12T08:32:00Z">
        <w:r w:rsidR="007E59F7" w:rsidDel="00FC493F">
          <w:delText>runrapid</w:delText>
        </w:r>
      </w:del>
      <w:ins w:id="933" w:author="Patrick Ames" w:date="2020-11-12T08:32:00Z">
        <w:r>
          <w:t>Runrapid</w:t>
        </w:r>
      </w:ins>
      <w:r w:rsidR="007E59F7">
        <w:t xml:space="preserve">.py </w:t>
      </w:r>
      <w:del w:id="934" w:author="Patrick Ames" w:date="2020-11-12T08:33:00Z">
        <w:r w:rsidR="007E59F7" w:rsidDel="00FC493F">
          <w:delText>script</w:delText>
        </w:r>
      </w:del>
      <w:ins w:id="935" w:author="Patrick Ames" w:date="2020-11-12T08:33:00Z">
        <w:r>
          <w:t>Script Results</w:t>
        </w:r>
      </w:ins>
    </w:p>
    <w:p w:rsidR="009B093B" w:rsidRDefault="007E59F7">
      <w:pPr>
        <w:pStyle w:val="BodyText"/>
      </w:pPr>
      <w:r>
        <w:t xml:space="preserve">You can see that some preparation work </w:t>
      </w:r>
      <w:del w:id="936" w:author="Patrick Ames" w:date="2020-11-12T08:33:00Z">
        <w:r w:rsidDel="00FC493F">
          <w:delText xml:space="preserve">were </w:delText>
        </w:r>
      </w:del>
      <w:ins w:id="937" w:author="Patrick Ames" w:date="2020-11-12T08:33:00Z">
        <w:r w:rsidR="00FC493F">
          <w:t xml:space="preserve">was </w:t>
        </w:r>
      </w:ins>
      <w:r>
        <w:t xml:space="preserve">done before the actual test </w:t>
      </w:r>
      <w:del w:id="938" w:author="Patrick Ames" w:date="2020-11-12T08:33:00Z">
        <w:r w:rsidDel="00FC493F">
          <w:delText xml:space="preserve">are </w:delText>
        </w:r>
      </w:del>
      <w:ins w:id="939" w:author="Patrick Ames" w:date="2020-11-12T08:33:00Z">
        <w:r w:rsidR="00FC493F">
          <w:t xml:space="preserve">was </w:t>
        </w:r>
      </w:ins>
      <w:r>
        <w:t>started</w:t>
      </w:r>
      <w:del w:id="940" w:author="Patrick Ames" w:date="2020-11-12T08:33:00Z">
        <w:r w:rsidDel="00FC493F">
          <w:delText xml:space="preserve">: </w:delText>
        </w:r>
      </w:del>
      <w:ins w:id="941" w:author="Patrick Ames" w:date="2020-11-12T08:33:00Z">
        <w:r w:rsidR="00FC493F">
          <w:t xml:space="preserve">. </w:t>
        </w:r>
      </w:ins>
      <w:r>
        <w:t xml:space="preserve">. First, the script read </w:t>
      </w:r>
      <w:del w:id="942" w:author="Patrick Ames" w:date="2020-11-12T08:33:00Z">
        <w:r w:rsidDel="00FC493F">
          <w:delText xml:space="preserve">3 </w:delText>
        </w:r>
      </w:del>
      <w:ins w:id="943" w:author="Patrick Ames" w:date="2020-11-12T08:33:00Z">
        <w:r w:rsidR="00FC493F">
          <w:t xml:space="preserve">three </w:t>
        </w:r>
      </w:ins>
      <w:r>
        <w:t xml:space="preserve">files, </w:t>
      </w:r>
      <w:proofErr w:type="spellStart"/>
      <w:r>
        <w:rPr>
          <w:rStyle w:val="VerbatimChar"/>
        </w:rPr>
        <w:t>rapid.env</w:t>
      </w:r>
      <w:proofErr w:type="spellEnd"/>
      <w:r>
        <w:t xml:space="preserve">, </w:t>
      </w:r>
      <w:proofErr w:type="spellStart"/>
      <w:r>
        <w:rPr>
          <w:rStyle w:val="VerbatimChar"/>
        </w:rPr>
        <w:t>basicrapid.test</w:t>
      </w:r>
      <w:proofErr w:type="spellEnd"/>
      <w:ins w:id="944" w:author="Patrick Ames" w:date="2020-11-12T08:33:00Z">
        <w:r w:rsidR="00FC493F">
          <w:rPr>
            <w:rStyle w:val="VerbatimChar"/>
          </w:rPr>
          <w:t>,</w:t>
        </w:r>
      </w:ins>
      <w:r>
        <w:t xml:space="preserve"> and </w:t>
      </w:r>
      <w:proofErr w:type="spellStart"/>
      <w:r>
        <w:rPr>
          <w:rStyle w:val="VerbatimChar"/>
        </w:rPr>
        <w:t>machine.map</w:t>
      </w:r>
      <w:proofErr w:type="spellEnd"/>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rsidR="009B093B" w:rsidRDefault="00FC493F">
      <w:pPr>
        <w:pPrChange w:id="945" w:author="Patrick Ames" w:date="2020-11-12T08:33:00Z">
          <w:pPr>
            <w:numPr>
              <w:numId w:val="19"/>
            </w:numPr>
            <w:tabs>
              <w:tab w:val="num" w:pos="90"/>
            </w:tabs>
            <w:ind w:left="570" w:hanging="480"/>
          </w:pPr>
        </w:pPrChange>
      </w:pPr>
      <w:ins w:id="946" w:author="Patrick Ames" w:date="2020-11-12T08:33:00Z">
        <w:r>
          <w:lastRenderedPageBreak/>
          <w:t xml:space="preserve">1. </w:t>
        </w:r>
      </w:ins>
      <w:r w:rsidR="007E59F7">
        <w:t>Then, the script connects to both gen and swap VM.</w:t>
      </w:r>
    </w:p>
    <w:p w:rsidR="009B093B" w:rsidRDefault="00FC493F">
      <w:pPr>
        <w:pPrChange w:id="947" w:author="Patrick Ames" w:date="2020-11-12T08:33:00Z">
          <w:pPr>
            <w:numPr>
              <w:numId w:val="19"/>
            </w:numPr>
            <w:tabs>
              <w:tab w:val="num" w:pos="90"/>
            </w:tabs>
            <w:ind w:left="570" w:hanging="480"/>
          </w:pPr>
        </w:pPrChange>
      </w:pPr>
      <w:ins w:id="948" w:author="Patrick Ames" w:date="2020-11-12T08:33:00Z">
        <w:r>
          <w:t xml:space="preserve">2. </w:t>
        </w:r>
      </w:ins>
      <w:r w:rsidR="007E59F7">
        <w:t>The script start</w:t>
      </w:r>
      <w:ins w:id="949" w:author="Patrick Ames" w:date="2020-11-12T08:34:00Z">
        <w:r>
          <w:t>s</w:t>
        </w:r>
      </w:ins>
      <w:r w:rsidR="007E59F7">
        <w:t xml:space="preserve"> some small amount of traffic as </w:t>
      </w:r>
      <w:del w:id="950" w:author="Patrick Ames" w:date="2020-11-11T13:23:00Z">
        <w:r w:rsidR="007E59F7" w:rsidDel="00601950">
          <w:delText>"</w:delText>
        </w:r>
      </w:del>
      <w:r w:rsidR="007E59F7">
        <w:t>warmup</w:t>
      </w:r>
      <w:del w:id="951" w:author="Patrick Ames" w:date="2020-11-11T13:23:00Z">
        <w:r w:rsidR="007E59F7" w:rsidDel="00601950">
          <w:delText>"</w:delText>
        </w:r>
      </w:del>
      <w:del w:id="952" w:author="Patrick Ames" w:date="2020-11-12T08:34:00Z">
        <w:r w:rsidR="007E59F7" w:rsidDel="00FC493F">
          <w:delText>. This is</w:delText>
        </w:r>
      </w:del>
      <w:ins w:id="953" w:author="Patrick Ames" w:date="2020-11-12T08:34:00Z">
        <w:r>
          <w:t xml:space="preserve">, </w:t>
        </w:r>
      </w:ins>
      <w:r w:rsidR="007E59F7">
        <w:t xml:space="preserve"> to test </w:t>
      </w:r>
      <w:del w:id="954" w:author="Patrick Ames" w:date="2020-11-12T08:34:00Z">
        <w:r w:rsidR="007E59F7" w:rsidDel="00FC493F">
          <w:delText xml:space="preserve">The </w:delText>
        </w:r>
      </w:del>
      <w:ins w:id="955" w:author="Patrick Ames" w:date="2020-11-12T08:34:00Z">
        <w:r>
          <w:t xml:space="preserve">the </w:t>
        </w:r>
      </w:ins>
      <w:r w:rsidR="007E59F7">
        <w:t xml:space="preserve">reachability between the source and destination, and also populate </w:t>
      </w:r>
      <w:ins w:id="956" w:author="Patrick Ames" w:date="2020-11-12T08:34:00Z">
        <w:r>
          <w:t xml:space="preserve">the </w:t>
        </w:r>
      </w:ins>
      <w:r w:rsidR="007E59F7">
        <w:t>MAC table or ARP table in devices along the path.</w:t>
      </w:r>
    </w:p>
    <w:p w:rsidR="009B093B" w:rsidRDefault="00FC493F">
      <w:pPr>
        <w:pPrChange w:id="957" w:author="Patrick Ames" w:date="2020-11-12T08:33:00Z">
          <w:pPr>
            <w:numPr>
              <w:numId w:val="19"/>
            </w:numPr>
            <w:tabs>
              <w:tab w:val="num" w:pos="90"/>
            </w:tabs>
            <w:ind w:left="570" w:hanging="480"/>
          </w:pPr>
        </w:pPrChange>
      </w:pPr>
      <w:ins w:id="958" w:author="Patrick Ames" w:date="2020-11-12T08:34:00Z">
        <w:r>
          <w:t xml:space="preserve">3. </w:t>
        </w:r>
      </w:ins>
      <w:r w:rsidR="007E59F7">
        <w:t xml:space="preserve">When everything is ready, the script starts the </w:t>
      </w:r>
      <w:proofErr w:type="spellStart"/>
      <w:r w:rsidR="007E59F7">
        <w:t>traffic</w:t>
      </w:r>
      <w:del w:id="959" w:author="Patrick Ames" w:date="2020-11-12T08:34:00Z">
        <w:r w:rsidR="007E59F7" w:rsidDel="00FC493F">
          <w:delText xml:space="preserve"> in certain speed </w:delText>
        </w:r>
      </w:del>
      <w:r w:rsidR="007E59F7">
        <w:t>and</w:t>
      </w:r>
      <w:proofErr w:type="spellEnd"/>
      <w:r w:rsidR="007E59F7">
        <w:t xml:space="preserve"> at the same time monitor</w:t>
      </w:r>
      <w:ins w:id="960" w:author="Patrick Ames" w:date="2020-11-12T08:34:00Z">
        <w:r>
          <w:t>s</w:t>
        </w:r>
      </w:ins>
      <w:r w:rsidR="007E59F7">
        <w:t xml:space="preserve"> the traffic</w:t>
      </w:r>
      <w:ins w:id="961" w:author="Patrick Ames" w:date="2020-11-12T08:34:00Z">
        <w:r>
          <w:t>’s</w:t>
        </w:r>
      </w:ins>
      <w:r w:rsidR="007E59F7">
        <w:t xml:space="preserve"> receiving rate in real time. Any packet drop rate higher than the defined threshold indicates the current traffic rate is too high to the DUT, so it will drop the rate in the next iteration. By binary search, eventually, it finds the maximum throughput between </w:t>
      </w:r>
      <w:del w:id="962" w:author="Patrick Ames" w:date="2020-11-12T08:35:00Z">
        <w:r w:rsidR="007E59F7" w:rsidDel="00FC493F">
          <w:delText xml:space="preserve">2 </w:delText>
        </w:r>
      </w:del>
      <w:ins w:id="963" w:author="Patrick Ames" w:date="2020-11-12T08:35:00Z">
        <w:r>
          <w:t xml:space="preserve">the two </w:t>
        </w:r>
      </w:ins>
      <w:r w:rsidR="007E59F7">
        <w:t xml:space="preserve">systems within a given allowed packet loss and accuracy which are defined in the </w:t>
      </w:r>
      <w:r w:rsidR="007E59F7">
        <w:rPr>
          <w:rStyle w:val="VerbatimChar"/>
        </w:rPr>
        <w:t>*.test</w:t>
      </w:r>
      <w:r w:rsidR="007E59F7">
        <w:t xml:space="preserve"> files (</w:t>
      </w:r>
      <w:del w:id="964" w:author="Patrick Ames" w:date="2020-11-12T08:35:00Z">
        <w:r w:rsidR="007E59F7" w:rsidDel="00FC493F">
          <w:delText>e.g.</w:delText>
        </w:r>
      </w:del>
      <w:ins w:id="965" w:author="Patrick Ames" w:date="2020-11-12T08:35:00Z">
        <w:r>
          <w:t>for example,</w:t>
        </w:r>
      </w:ins>
      <w:r w:rsidR="007E59F7">
        <w:t xml:space="preserve"> the </w:t>
      </w:r>
      <w:proofErr w:type="spellStart"/>
      <w:r w:rsidR="007E59F7">
        <w:rPr>
          <w:rStyle w:val="VerbatimChar"/>
        </w:rPr>
        <w:t>basicrapid.test</w:t>
      </w:r>
      <w:proofErr w:type="spellEnd"/>
      <w:r w:rsidR="007E59F7">
        <w:t xml:space="preserve"> file for a simple test)</w:t>
      </w:r>
      <w:ins w:id="966" w:author="Patrick Ames" w:date="2020-11-12T08:35:00Z">
        <w:r>
          <w:t>.</w:t>
        </w:r>
      </w:ins>
    </w:p>
    <w:p w:rsidR="009B093B" w:rsidRDefault="007E59F7">
      <w:pPr>
        <w:pStyle w:val="FirstParagraph"/>
      </w:pPr>
      <w:r>
        <w:t xml:space="preserve">The script is highly configurable. </w:t>
      </w:r>
      <w:del w:id="967" w:author="Patrick Ames" w:date="2020-11-12T08:35:00Z">
        <w:r w:rsidDel="00FC493F">
          <w:delText xml:space="preserve">In </w:delText>
        </w:r>
      </w:del>
      <w:ins w:id="968" w:author="Patrick Ames" w:date="2020-11-12T08:35:00Z">
        <w:r w:rsidR="00FC493F">
          <w:t>The A</w:t>
        </w:r>
      </w:ins>
      <w:del w:id="969" w:author="Patrick Ames" w:date="2020-11-12T08:35:00Z">
        <w:r w:rsidDel="00FC493F">
          <w:delText>a</w:delText>
        </w:r>
      </w:del>
      <w:r>
        <w:t xml:space="preserve">ppendix </w:t>
      </w:r>
      <w:del w:id="970" w:author="Patrick Ames" w:date="2020-11-12T08:35:00Z">
        <w:r w:rsidDel="00FC493F">
          <w:delText xml:space="preserve">We </w:delText>
        </w:r>
      </w:del>
      <w:r>
        <w:t>provide</w:t>
      </w:r>
      <w:ins w:id="971" w:author="Patrick Ames" w:date="2020-11-12T08:35:00Z">
        <w:r w:rsidR="00FC493F">
          <w:t xml:space="preserve">s </w:t>
        </w:r>
      </w:ins>
      <w:del w:id="972" w:author="Patrick Ames" w:date="2020-11-12T08:35:00Z">
        <w:r w:rsidDel="00FC493F">
          <w:delText xml:space="preserve"> </w:delText>
        </w:r>
      </w:del>
      <w:r>
        <w:t xml:space="preserve">a sample </w:t>
      </w:r>
      <w:del w:id="973" w:author="Patrick Ames" w:date="2020-11-11T13:23:00Z">
        <w:r w:rsidDel="00601950">
          <w:delText>"</w:delText>
        </w:r>
      </w:del>
      <w:proofErr w:type="spellStart"/>
      <w:r>
        <w:t>basicrapid.test</w:t>
      </w:r>
      <w:proofErr w:type="spellEnd"/>
      <w:del w:id="974" w:author="Patrick Ames" w:date="2020-11-11T13:23:00Z">
        <w:r w:rsidDel="00601950">
          <w:delText>"</w:delText>
        </w:r>
      </w:del>
      <w:r>
        <w:t xml:space="preserve"> </w:t>
      </w:r>
      <w:del w:id="975" w:author="Patrick Ames" w:date="2020-11-12T08:35:00Z">
        <w:r w:rsidDel="00FC493F">
          <w:delText xml:space="preserve">that we </w:delText>
        </w:r>
      </w:del>
      <w:r>
        <w:t>use</w:t>
      </w:r>
      <w:ins w:id="976" w:author="Patrick Ames" w:date="2020-11-12T08:35:00Z">
        <w:r w:rsidR="00FC493F">
          <w:t>d</w:t>
        </w:r>
      </w:ins>
      <w:r>
        <w:t xml:space="preserve"> in our lab. You can start with it and fine tune based on your need</w:t>
      </w:r>
      <w:ins w:id="977" w:author="Patrick Ames" w:date="2020-11-12T08:36:00Z">
        <w:r w:rsidR="00FC493F">
          <w:t>s</w:t>
        </w:r>
      </w:ins>
      <w:r>
        <w:t xml:space="preserve">. For example, in section </w:t>
      </w:r>
      <w:r>
        <w:rPr>
          <w:rStyle w:val="VerbatimChar"/>
        </w:rPr>
        <w:t>[test2]</w:t>
      </w:r>
      <w:r>
        <w:t xml:space="preserve"> of the file you can change </w:t>
      </w:r>
      <w:del w:id="978" w:author="Patrick Ames" w:date="2020-11-12T08:36:00Z">
        <w:r w:rsidDel="00FC493F">
          <w:delText xml:space="preserve">number </w:delText>
        </w:r>
      </w:del>
      <w:ins w:id="979" w:author="Patrick Ames" w:date="2020-11-12T08:36:00Z">
        <w:r w:rsidR="00FC493F">
          <w:t xml:space="preserve">the rate </w:t>
        </w:r>
      </w:ins>
      <w:r>
        <w:t>of flow and packet size to define different test scenarios.</w:t>
      </w:r>
    </w:p>
    <w:p w:rsidR="009B093B" w:rsidRDefault="007E59F7">
      <w:pPr>
        <w:pStyle w:val="SourceCode"/>
        <w:rPr>
          <w:ins w:id="980" w:author="Patrick Ames" w:date="2020-11-12T08:36:00Z"/>
          <w:rStyle w:val="VerbatimChar"/>
        </w:rPr>
      </w:pPr>
      <w:r>
        <w:rPr>
          <w:rStyle w:val="VerbatimChar"/>
        </w:rPr>
        <w:t>[test2]</w:t>
      </w:r>
      <w:r>
        <w:br/>
      </w:r>
      <w:r>
        <w:rPr>
          <w:rStyle w:val="VerbatimChar"/>
        </w:rPr>
        <w:t>test=</w:t>
      </w:r>
      <w:proofErr w:type="spellStart"/>
      <w:r>
        <w:rPr>
          <w:rStyle w:val="VerbatimChar"/>
        </w:rPr>
        <w:t>flowsizetest</w:t>
      </w:r>
      <w:proofErr w:type="spellEnd"/>
      <w:r>
        <w:br/>
      </w:r>
      <w:proofErr w:type="spellStart"/>
      <w:r>
        <w:rPr>
          <w:rStyle w:val="VerbatimChar"/>
        </w:rPr>
        <w:t>packetsizes</w:t>
      </w:r>
      <w:proofErr w:type="spellEnd"/>
      <w:r>
        <w:rPr>
          <w:rStyle w:val="VerbatimChar"/>
        </w:rPr>
        <w:t>=[64,256,512,1024,1500]</w:t>
      </w:r>
      <w:r>
        <w:br/>
      </w:r>
      <w:r>
        <w:rPr>
          <w:rStyle w:val="VerbatimChar"/>
        </w:rPr>
        <w:t># the number of flows in the list need to be powers of 2, max 2^20</w:t>
      </w:r>
      <w:r>
        <w:br/>
      </w:r>
      <w:r>
        <w:rPr>
          <w:rStyle w:val="VerbatimChar"/>
        </w:rPr>
        <w:t># Select from following numbers: 1, 2, 4, 8, 16, 32, 64, 128, 256, 512, 1024, 2048, 4096, 8192, 16384, 32768, 65536, 131072, 262144, 524280, 1048576</w:t>
      </w:r>
      <w:r>
        <w:br/>
      </w:r>
      <w:r>
        <w:rPr>
          <w:rStyle w:val="VerbatimChar"/>
        </w:rPr>
        <w:t>flows=[16384, 65536]</w:t>
      </w:r>
    </w:p>
    <w:p w:rsidR="00FC493F" w:rsidRDefault="00FC493F">
      <w:pPr>
        <w:pStyle w:val="SourceCode"/>
      </w:pPr>
    </w:p>
    <w:p w:rsidR="009B093B" w:rsidRDefault="007E59F7">
      <w:pPr>
        <w:pStyle w:val="Heading2"/>
      </w:pPr>
      <w:bookmarkStart w:id="981" w:name="X50418944af8b6e71c4474d4653461d075c5cd1c"/>
      <w:del w:id="982" w:author="Patrick Ames" w:date="2020-11-12T08:36:00Z">
        <w:r w:rsidDel="00FC493F">
          <w:delText xml:space="preserve">run </w:delText>
        </w:r>
      </w:del>
      <w:ins w:id="983" w:author="Patrick Ames" w:date="2020-11-12T08:36:00Z">
        <w:r w:rsidR="00FC493F">
          <w:t xml:space="preserve">Run </w:t>
        </w:r>
      </w:ins>
      <w:r>
        <w:t xml:space="preserve">PROX </w:t>
      </w:r>
      <w:del w:id="984" w:author="Patrick Ames" w:date="2020-11-12T08:36:00Z">
        <w:r w:rsidDel="00FC493F">
          <w:delText>manually</w:delText>
        </w:r>
      </w:del>
      <w:bookmarkEnd w:id="981"/>
      <w:ins w:id="985" w:author="Patrick Ames" w:date="2020-11-12T08:36:00Z">
        <w:r w:rsidR="00FC493F">
          <w:t>Manually</w:t>
        </w:r>
      </w:ins>
    </w:p>
    <w:p w:rsidR="009B093B" w:rsidRDefault="007E59F7">
      <w:pPr>
        <w:pStyle w:val="FirstParagraph"/>
      </w:pPr>
      <w:del w:id="986" w:author="Patrick Ames" w:date="2020-11-12T08:36:00Z">
        <w:r w:rsidDel="00FC493F">
          <w:delText>OK.</w:delText>
        </w:r>
      </w:del>
      <w:ins w:id="987" w:author="Patrick Ames" w:date="2020-11-12T08:36:00Z">
        <w:r w:rsidR="00FC493F">
          <w:t>Okay</w:t>
        </w:r>
      </w:ins>
      <w:ins w:id="988" w:author="Patrick Ames" w:date="2020-11-12T08:37:00Z">
        <w:r w:rsidR="00FC493F">
          <w:t>,</w:t>
        </w:r>
      </w:ins>
      <w:r>
        <w:t xml:space="preserve"> </w:t>
      </w:r>
      <w:del w:id="989" w:author="Patrick Ames" w:date="2020-11-12T08:37:00Z">
        <w:r w:rsidDel="00FC493F">
          <w:delText xml:space="preserve">We </w:delText>
        </w:r>
      </w:del>
      <w:ins w:id="990" w:author="Patrick Ames" w:date="2020-11-12T08:37:00Z">
        <w:r w:rsidR="00FC493F">
          <w:t xml:space="preserve">we </w:t>
        </w:r>
      </w:ins>
      <w:r>
        <w:t>just introduced rapid. The script support</w:t>
      </w:r>
      <w:ins w:id="991" w:author="Patrick Ames" w:date="2020-11-12T08:37:00Z">
        <w:r w:rsidR="00FC493F">
          <w:t>s</w:t>
        </w:r>
      </w:ins>
      <w:r>
        <w:t xml:space="preserve"> very extensive options in the configuration files which </w:t>
      </w:r>
      <w:ins w:id="992" w:author="Patrick Ames" w:date="2020-11-12T08:37:00Z">
        <w:r w:rsidR="00FC493F">
          <w:t xml:space="preserve">are </w:t>
        </w:r>
      </w:ins>
      <w:r>
        <w:t xml:space="preserve">beyond the scope of this book, but </w:t>
      </w:r>
      <w:del w:id="993" w:author="Patrick Ames" w:date="2020-11-12T08:37:00Z">
        <w:r w:rsidDel="00FC493F">
          <w:delText>we’ve got</w:delText>
        </w:r>
      </w:del>
      <w:ins w:id="994" w:author="Patrick Ames" w:date="2020-11-12T08:37:00Z">
        <w:r w:rsidR="00FC493F">
          <w:t>you should have</w:t>
        </w:r>
      </w:ins>
      <w:r>
        <w:t xml:space="preserve"> the idea how it </w:t>
      </w:r>
      <w:ins w:id="995" w:author="Patrick Ames" w:date="2020-11-12T08:37:00Z">
        <w:r w:rsidR="00FC493F">
          <w:t xml:space="preserve">basically </w:t>
        </w:r>
      </w:ins>
      <w:r>
        <w:t>works</w:t>
      </w:r>
      <w:del w:id="996" w:author="Patrick Ames" w:date="2020-11-12T08:37:00Z">
        <w:r w:rsidDel="00FC493F">
          <w:delText xml:space="preserve"> basically</w:delText>
        </w:r>
      </w:del>
      <w:r>
        <w:t xml:space="preserve">. Please remember that </w:t>
      </w:r>
      <w:del w:id="997" w:author="Patrick Ames" w:date="2020-11-12T08:37:00Z">
        <w:r w:rsidDel="00FC493F">
          <w:delText xml:space="preserve">Rapid </w:delText>
        </w:r>
      </w:del>
      <w:ins w:id="998" w:author="Patrick Ames" w:date="2020-11-12T08:37:00Z">
        <w:r w:rsidR="00FC493F">
          <w:t xml:space="preserve">rapid </w:t>
        </w:r>
      </w:ins>
      <w:r>
        <w:t xml:space="preserve">and PROX and two different applications. </w:t>
      </w:r>
      <w:del w:id="999" w:author="Patrick Ames" w:date="2020-11-12T08:37:00Z">
        <w:r w:rsidDel="00FC493F">
          <w:delText xml:space="preserve">Rapid </w:delText>
        </w:r>
      </w:del>
      <w:ins w:id="1000" w:author="Patrick Ames" w:date="2020-11-12T08:37:00Z">
        <w:r w:rsidR="00FC493F">
          <w:t xml:space="preserve">A rapid </w:t>
        </w:r>
      </w:ins>
      <w:r>
        <w:t>script does all the magic</w:t>
      </w:r>
      <w:del w:id="1001" w:author="Patrick Ames" w:date="2020-11-12T08:37:00Z">
        <w:r w:rsidDel="00FC493F">
          <w:delText>s</w:delText>
        </w:r>
      </w:del>
      <w:r>
        <w:t xml:space="preserve"> and make your life easier through </w:t>
      </w:r>
      <w:del w:id="1002" w:author="Patrick Ames" w:date="2020-11-12T08:37:00Z">
        <w:r w:rsidDel="00FC493F">
          <w:delText xml:space="preserve">automation </w:delText>
        </w:r>
      </w:del>
      <w:ins w:id="1003" w:author="Patrick Ames" w:date="2020-11-12T08:37:00Z">
        <w:r w:rsidR="00FC493F">
          <w:t xml:space="preserve">the </w:t>
        </w:r>
        <w:proofErr w:type="spellStart"/>
        <w:r w:rsidR="00FC493F">
          <w:t>utomation</w:t>
        </w:r>
        <w:proofErr w:type="spellEnd"/>
        <w:r w:rsidR="00FC493F">
          <w:t xml:space="preserve"> </w:t>
        </w:r>
      </w:ins>
      <w:r>
        <w:t xml:space="preserve">of PROX, and PROX is the foundation application that does the </w:t>
      </w:r>
      <w:del w:id="1004" w:author="Patrick Ames" w:date="2020-11-11T13:23:00Z">
        <w:r w:rsidDel="00601950">
          <w:delText>"</w:delText>
        </w:r>
      </w:del>
      <w:r>
        <w:t>real</w:t>
      </w:r>
      <w:del w:id="1005" w:author="Patrick Ames" w:date="2020-11-11T13:23:00Z">
        <w:r w:rsidDel="00601950">
          <w:delText>"</w:delText>
        </w:r>
      </w:del>
      <w:r>
        <w:t xml:space="preserve"> work</w:t>
      </w:r>
      <w:del w:id="1006" w:author="Patrick Ames" w:date="2020-11-12T08:38:00Z">
        <w:r w:rsidDel="00FC493F">
          <w:delText>s</w:delText>
        </w:r>
      </w:del>
      <w:r>
        <w:t xml:space="preserve">. In fact, PROX can run tests just fine without </w:t>
      </w:r>
      <w:del w:id="1007" w:author="Patrick Ames" w:date="2020-11-12T08:38:00Z">
        <w:r w:rsidDel="00FC493F">
          <w:delText>Rapid</w:delText>
        </w:r>
      </w:del>
      <w:ins w:id="1008" w:author="Patrick Ames" w:date="2020-11-12T08:38:00Z">
        <w:r w:rsidR="00FC493F">
          <w:t>rapid</w:t>
        </w:r>
      </w:ins>
      <w:r>
        <w:t xml:space="preserve">. To launch PROX and start traffic, in the </w:t>
      </w:r>
      <w:del w:id="1009" w:author="Patrick Ames" w:date="2020-11-11T13:23:00Z">
        <w:r w:rsidDel="00601950">
          <w:delText>"</w:delText>
        </w:r>
      </w:del>
      <w:r>
        <w:t>gen</w:t>
      </w:r>
      <w:del w:id="1010" w:author="Patrick Ames" w:date="2020-11-11T13:23:00Z">
        <w:r w:rsidDel="00601950">
          <w:delText>"</w:delText>
        </w:r>
      </w:del>
      <w:r>
        <w:t xml:space="preserve"> VM’s home folder (</w:t>
      </w:r>
      <w:r>
        <w:rPr>
          <w:rStyle w:val="VerbatimChar"/>
        </w:rPr>
        <w:t>root</w:t>
      </w:r>
      <w:r>
        <w:t xml:space="preserve"> in our case) </w:t>
      </w:r>
      <w:del w:id="1011" w:author="Patrick Ames" w:date="2020-11-12T08:38:00Z">
        <w:r w:rsidDel="00FC493F">
          <w:delText xml:space="preserve">start </w:delText>
        </w:r>
      </w:del>
      <w:ins w:id="1012" w:author="Patrick Ames" w:date="2020-11-12T08:38:00Z">
        <w:r w:rsidR="00FC493F">
          <w:t xml:space="preserve">run </w:t>
        </w:r>
      </w:ins>
      <w:r>
        <w:t>this command:</w:t>
      </w:r>
    </w:p>
    <w:p w:rsidR="009B093B" w:rsidRDefault="007E59F7">
      <w:pPr>
        <w:pStyle w:val="SourceCode"/>
      </w:pPr>
      <w:r>
        <w:rPr>
          <w:rStyle w:val="VerbatimChar"/>
        </w:rPr>
        <w:t>[root@stack2-gen ~]# /root/</w:t>
      </w:r>
      <w:proofErr w:type="spellStart"/>
      <w:r>
        <w:rPr>
          <w:rStyle w:val="VerbatimChar"/>
        </w:rPr>
        <w:t>prox</w:t>
      </w:r>
      <w:proofErr w:type="spellEnd"/>
      <w:r>
        <w:rPr>
          <w:rStyle w:val="VerbatimChar"/>
        </w:rPr>
        <w:t>/build/</w:t>
      </w:r>
      <w:proofErr w:type="spellStart"/>
      <w:r>
        <w:rPr>
          <w:rStyle w:val="VerbatimChar"/>
        </w:rPr>
        <w:t>prox</w:t>
      </w:r>
      <w:proofErr w:type="spellEnd"/>
      <w:r>
        <w:rPr>
          <w:rStyle w:val="VerbatimChar"/>
        </w:rPr>
        <w:t xml:space="preserve"> -f /root/</w:t>
      </w:r>
      <w:proofErr w:type="spellStart"/>
      <w:r>
        <w:rPr>
          <w:rStyle w:val="VerbatimChar"/>
        </w:rPr>
        <w:t>gen.cfg</w:t>
      </w:r>
      <w:proofErr w:type="spellEnd"/>
    </w:p>
    <w:p w:rsidR="009B093B" w:rsidRDefault="007E59F7">
      <w:pPr>
        <w:pStyle w:val="FirstParagraph"/>
      </w:pPr>
      <w:r>
        <w:t xml:space="preserve">PROX will </w:t>
      </w:r>
      <w:proofErr w:type="spellStart"/>
      <w:r>
        <w:t>parse</w:t>
      </w:r>
      <w:proofErr w:type="spellEnd"/>
      <w:r>
        <w:t xml:space="preserve"> its configuration file </w:t>
      </w:r>
      <w:r>
        <w:rPr>
          <w:rStyle w:val="VerbatimChar"/>
        </w:rPr>
        <w:t>/root/</w:t>
      </w:r>
      <w:proofErr w:type="spellStart"/>
      <w:r>
        <w:rPr>
          <w:rStyle w:val="VerbatimChar"/>
        </w:rPr>
        <w:t>gen.cfg</w:t>
      </w:r>
      <w:proofErr w:type="spellEnd"/>
      <w:r>
        <w:t xml:space="preserve"> and start to boot. </w:t>
      </w:r>
      <w:ins w:id="1013" w:author="Patrick Ames" w:date="2020-11-12T08:38:00Z">
        <w:r w:rsidR="00FC493F">
          <w:t>F</w:t>
        </w:r>
      </w:ins>
      <w:del w:id="1014" w:author="Patrick Ames" w:date="2020-11-12T08:38:00Z">
        <w:r w:rsidDel="00FC493F">
          <w:delText>f</w:delText>
        </w:r>
      </w:del>
      <w:r>
        <w:t xml:space="preserve">rom the booting messages in the screen </w:t>
      </w:r>
      <w:del w:id="1015" w:author="Patrick Ames" w:date="2020-11-12T08:38:00Z">
        <w:r w:rsidDel="00FC493F">
          <w:delText xml:space="preserve">we </w:delText>
        </w:r>
      </w:del>
      <w:ins w:id="1016" w:author="Patrick Ames" w:date="2020-11-12T08:38:00Z">
        <w:r w:rsidR="00FC493F">
          <w:t xml:space="preserve">you </w:t>
        </w:r>
      </w:ins>
      <w:r>
        <w:t>can learn its booting sequences:</w:t>
      </w:r>
    </w:p>
    <w:p w:rsidR="009B093B" w:rsidRDefault="007E59F7">
      <w:pPr>
        <w:numPr>
          <w:ilvl w:val="0"/>
          <w:numId w:val="20"/>
        </w:numPr>
      </w:pPr>
      <w:r>
        <w:t>setup</w:t>
      </w:r>
      <w:del w:id="1017" w:author="Patrick Ames" w:date="2020-11-12T08:39:00Z">
        <w:r w:rsidDel="00FC493F">
          <w:delText>ing</w:delText>
        </w:r>
      </w:del>
      <w:r>
        <w:t xml:space="preserve"> the DPDK environment (RTE EAL)</w:t>
      </w:r>
    </w:p>
    <w:p w:rsidR="009B093B" w:rsidRDefault="007E59F7">
      <w:pPr>
        <w:numPr>
          <w:ilvl w:val="0"/>
          <w:numId w:val="20"/>
        </w:numPr>
      </w:pPr>
      <w:r>
        <w:t>initializing (</w:t>
      </w:r>
      <w:proofErr w:type="spellStart"/>
      <w:r>
        <w:t>rte</w:t>
      </w:r>
      <w:proofErr w:type="spellEnd"/>
      <w:r>
        <w:t>) devices</w:t>
      </w:r>
      <w:del w:id="1018" w:author="Patrick Ames" w:date="2020-11-12T08:39:00Z">
        <w:r w:rsidDel="00FC493F">
          <w:delText>,</w:delText>
        </w:r>
      </w:del>
    </w:p>
    <w:p w:rsidR="009B093B" w:rsidRDefault="007E59F7">
      <w:pPr>
        <w:numPr>
          <w:ilvl w:val="0"/>
          <w:numId w:val="20"/>
        </w:numPr>
      </w:pPr>
      <w:r>
        <w:t xml:space="preserve">initializing </w:t>
      </w:r>
      <w:proofErr w:type="spellStart"/>
      <w:r>
        <w:t>mempools</w:t>
      </w:r>
      <w:proofErr w:type="spellEnd"/>
      <w:r>
        <w:t>, port addresses, queue numbers</w:t>
      </w:r>
      <w:ins w:id="1019" w:author="Patrick Ames" w:date="2020-11-12T08:39:00Z">
        <w:r w:rsidR="00FC493F">
          <w:t>,</w:t>
        </w:r>
      </w:ins>
      <w:r>
        <w:t xml:space="preserve"> and rings on cores</w:t>
      </w:r>
    </w:p>
    <w:p w:rsidR="009B093B" w:rsidRDefault="007E59F7">
      <w:pPr>
        <w:numPr>
          <w:ilvl w:val="0"/>
          <w:numId w:val="20"/>
        </w:numPr>
      </w:pPr>
      <w:r>
        <w:lastRenderedPageBreak/>
        <w:t>initializing DPDK ports</w:t>
      </w:r>
    </w:p>
    <w:p w:rsidR="009B093B" w:rsidRDefault="007E59F7">
      <w:pPr>
        <w:numPr>
          <w:ilvl w:val="0"/>
          <w:numId w:val="20"/>
        </w:numPr>
      </w:pPr>
      <w:r>
        <w:t>initializing tasks</w:t>
      </w:r>
    </w:p>
    <w:p w:rsidR="009B093B" w:rsidRDefault="007E59F7">
      <w:pPr>
        <w:numPr>
          <w:ilvl w:val="0"/>
          <w:numId w:val="20"/>
        </w:numPr>
      </w:pPr>
      <w:r>
        <w:t xml:space="preserve">start the test and display a </w:t>
      </w:r>
      <w:proofErr w:type="spellStart"/>
      <w:r>
        <w:rPr>
          <w:rStyle w:val="VerbatimChar"/>
        </w:rPr>
        <w:t>ncurse</w:t>
      </w:r>
      <w:proofErr w:type="spellEnd"/>
      <w:r>
        <w:t xml:space="preserve"> based text UI</w:t>
      </w:r>
    </w:p>
    <w:p w:rsidR="009B093B" w:rsidRDefault="007E59F7">
      <w:pPr>
        <w:pStyle w:val="FirstParagraph"/>
      </w:pPr>
      <w:r>
        <w:t xml:space="preserve">You will end up with a </w:t>
      </w:r>
      <w:proofErr w:type="spellStart"/>
      <w:r>
        <w:rPr>
          <w:rStyle w:val="VerbatimChar"/>
        </w:rPr>
        <w:t>ncurse</w:t>
      </w:r>
      <w:proofErr w:type="spellEnd"/>
      <w:r>
        <w:t xml:space="preserve"> based UI like </w:t>
      </w:r>
      <w:del w:id="1020" w:author="Patrick Ames" w:date="2020-11-12T08:39:00Z">
        <w:r w:rsidDel="00FC493F">
          <w:delText>below</w:delText>
        </w:r>
      </w:del>
      <w:ins w:id="1021" w:author="Patrick Ames" w:date="2020-11-12T08:39:00Z">
        <w:r w:rsidR="00FC493F">
          <w:t>that shown in Figure 5.11.</w:t>
        </w:r>
      </w:ins>
      <w:del w:id="1022" w:author="Patrick Ames" w:date="2020-11-12T08:39:00Z">
        <w:r w:rsidDel="00FC493F">
          <w:delText>:</w:delText>
        </w:r>
      </w:del>
    </w:p>
    <w:p w:rsidR="009B093B" w:rsidRDefault="007E59F7">
      <w:pPr>
        <w:pStyle w:val="CaptionedFigure"/>
      </w:pPr>
      <w:r>
        <w:rPr>
          <w:noProof/>
        </w:rPr>
        <w:drawing>
          <wp:inline distT="0" distB="0" distL="0" distR="0">
            <wp:extent cx="5334000" cy="735294"/>
            <wp:effectExtent l="0" t="0" r="0" b="0"/>
            <wp:docPr id="11"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18"/>
                    <a:stretch>
                      <a:fillRect/>
                    </a:stretch>
                  </pic:blipFill>
                  <pic:spPr bwMode="auto">
                    <a:xfrm>
                      <a:off x="0" y="0"/>
                      <a:ext cx="5334000" cy="735294"/>
                    </a:xfrm>
                    <a:prstGeom prst="rect">
                      <a:avLst/>
                    </a:prstGeom>
                    <a:noFill/>
                    <a:ln w="9525">
                      <a:noFill/>
                      <a:headEnd/>
                      <a:tailEnd/>
                    </a:ln>
                  </pic:spPr>
                </pic:pic>
              </a:graphicData>
            </a:graphic>
          </wp:inline>
        </w:drawing>
      </w:r>
    </w:p>
    <w:p w:rsidR="009B093B" w:rsidRDefault="00FC493F">
      <w:pPr>
        <w:pStyle w:val="ImageCaption"/>
      </w:pPr>
      <w:ins w:id="1023" w:author="Patrick Ames" w:date="2020-11-12T08:39:00Z">
        <w:r>
          <w:t>Figure 5.11</w:t>
        </w:r>
        <w:r>
          <w:tab/>
        </w:r>
      </w:ins>
      <w:r w:rsidR="007E59F7">
        <w:t>gen running UI</w:t>
      </w:r>
    </w:p>
    <w:p w:rsidR="00FC493F" w:rsidRDefault="007E59F7">
      <w:pPr>
        <w:pStyle w:val="BodyText"/>
        <w:rPr>
          <w:ins w:id="1024" w:author="Patrick Ames" w:date="2020-11-12T08:40:00Z"/>
        </w:rPr>
      </w:pPr>
      <w:r>
        <w:t xml:space="preserve">The display shows per task statistics which </w:t>
      </w:r>
      <w:proofErr w:type="gramStart"/>
      <w:r>
        <w:t>include:</w:t>
      </w:r>
      <w:proofErr w:type="gramEnd"/>
      <w:r>
        <w:t xml:space="preserve"> estimated idleness, per second statistics for packets received, transmitted or dropped</w:t>
      </w:r>
      <w:del w:id="1025" w:author="Patrick Ames" w:date="2020-11-12T08:40:00Z">
        <w:r w:rsidDel="00FC493F">
          <w:delText xml:space="preserve">; </w:delText>
        </w:r>
      </w:del>
      <w:ins w:id="1026" w:author="Patrick Ames" w:date="2020-11-12T08:40:00Z">
        <w:r w:rsidR="00FC493F">
          <w:t xml:space="preserve">, </w:t>
        </w:r>
      </w:ins>
      <w:r>
        <w:t xml:space="preserve">per core cache occupancy, cycles per packet, etc. These statistics can help pinpoint bottlenecks in the system. This information can then be used to optimize the configuration. There are quite a few other features include debugging support, scripting, Open </w:t>
      </w:r>
      <w:proofErr w:type="spellStart"/>
      <w:r>
        <w:t>vSwitch</w:t>
      </w:r>
      <w:proofErr w:type="spellEnd"/>
      <w:r>
        <w:t xml:space="preserve"> support, </w:t>
      </w:r>
      <w:del w:id="1027" w:author="Patrick Ames" w:date="2020-11-12T08:40:00Z">
        <w:r w:rsidDel="00FC493F">
          <w:delText>etc</w:delText>
        </w:r>
      </w:del>
      <w:ins w:id="1028" w:author="Patrick Ames" w:date="2020-11-12T08:40:00Z">
        <w:r w:rsidR="00FC493F">
          <w:t>and more</w:t>
        </w:r>
      </w:ins>
      <w:r>
        <w:t xml:space="preserve">. Refer to </w:t>
      </w:r>
      <w:ins w:id="1029" w:author="Patrick Ames" w:date="2020-11-12T08:40:00Z">
        <w:r w:rsidR="00FC493F">
          <w:t xml:space="preserve">the </w:t>
        </w:r>
      </w:ins>
      <w:r>
        <w:t xml:space="preserve">PROX website for more details. For now, let’s look at how the traffic flows. </w:t>
      </w:r>
    </w:p>
    <w:p w:rsidR="009B093B" w:rsidRDefault="007E59F7">
      <w:pPr>
        <w:pStyle w:val="BodyText"/>
      </w:pPr>
      <w:r>
        <w:t xml:space="preserve">Right now from </w:t>
      </w:r>
      <w:del w:id="1030" w:author="Patrick Ames" w:date="2020-11-12T08:40:00Z">
        <w:r w:rsidDel="00FC493F">
          <w:delText>the screenshot above we</w:delText>
        </w:r>
      </w:del>
      <w:ins w:id="1031" w:author="Patrick Ames" w:date="2020-11-12T08:40:00Z">
        <w:r w:rsidR="00FC493F">
          <w:t>Figure 5.11 you can</w:t>
        </w:r>
      </w:ins>
      <w:r>
        <w:t xml:space="preserve"> only see traffic being sent, but nothing gets received yet. Reason is we are now running PROX manually and we only starting the </w:t>
      </w:r>
      <w:del w:id="1032" w:author="Patrick Ames" w:date="2020-11-11T13:23:00Z">
        <w:r w:rsidDel="00601950">
          <w:delText>"</w:delText>
        </w:r>
      </w:del>
      <w:r>
        <w:t>gen</w:t>
      </w:r>
      <w:del w:id="1033" w:author="Patrick Ames" w:date="2020-11-11T13:23:00Z">
        <w:r w:rsidDel="00601950">
          <w:delText>"</w:delText>
        </w:r>
      </w:del>
      <w:r>
        <w:t xml:space="preserve"> side, which is the traffic </w:t>
      </w:r>
      <w:del w:id="1034" w:author="Patrick Ames" w:date="2020-11-11T13:23:00Z">
        <w:r w:rsidDel="00601950">
          <w:delText>"</w:delText>
        </w:r>
      </w:del>
      <w:r>
        <w:t>sender</w:t>
      </w:r>
      <w:del w:id="1035" w:author="Patrick Ames" w:date="2020-11-11T13:23:00Z">
        <w:r w:rsidDel="00601950">
          <w:delText>"</w:delText>
        </w:r>
      </w:del>
      <w:r>
        <w:t xml:space="preserve"> only. </w:t>
      </w:r>
      <w:del w:id="1036" w:author="Patrick Ames" w:date="2020-11-12T08:41:00Z">
        <w:r w:rsidDel="00FC493F">
          <w:delText xml:space="preserve">We </w:delText>
        </w:r>
      </w:del>
      <w:ins w:id="1037" w:author="Patrick Ames" w:date="2020-11-12T08:41:00Z">
        <w:r w:rsidR="00FC493F">
          <w:t xml:space="preserve">You </w:t>
        </w:r>
      </w:ins>
      <w:r>
        <w:t xml:space="preserve">need to start the </w:t>
      </w:r>
      <w:del w:id="1038" w:author="Patrick Ames" w:date="2020-11-11T13:23:00Z">
        <w:r w:rsidDel="00601950">
          <w:delText>"</w:delText>
        </w:r>
      </w:del>
      <w:r>
        <w:t>swap</w:t>
      </w:r>
      <w:del w:id="1039" w:author="Patrick Ames" w:date="2020-11-11T13:23:00Z">
        <w:r w:rsidDel="00601950">
          <w:delText>"</w:delText>
        </w:r>
      </w:del>
      <w:r>
        <w:t xml:space="preserve"> VM as well as a </w:t>
      </w:r>
      <w:del w:id="1040" w:author="Patrick Ames" w:date="2020-11-11T13:23:00Z">
        <w:r w:rsidDel="00601950">
          <w:delText>"</w:delText>
        </w:r>
      </w:del>
      <w:r>
        <w:t>receiver</w:t>
      </w:r>
      <w:del w:id="1041" w:author="Patrick Ames" w:date="2020-11-11T13:23:00Z">
        <w:r w:rsidDel="00601950">
          <w:delText>"</w:delText>
        </w:r>
      </w:del>
      <w:r>
        <w:t xml:space="preserve">, </w:t>
      </w:r>
      <w:del w:id="1042" w:author="Patrick Ames" w:date="2020-11-12T08:41:00Z">
        <w:r w:rsidDel="00FC493F">
          <w:delText xml:space="preserve">who </w:delText>
        </w:r>
      </w:del>
      <w:ins w:id="1043" w:author="Patrick Ames" w:date="2020-11-12T08:41:00Z">
        <w:r w:rsidR="00FC493F">
          <w:t xml:space="preserve">which </w:t>
        </w:r>
      </w:ins>
      <w:r>
        <w:t xml:space="preserve">will also </w:t>
      </w:r>
      <w:del w:id="1044" w:author="Patrick Ames" w:date="2020-11-11T13:23:00Z">
        <w:r w:rsidDel="00601950">
          <w:delText>"</w:delText>
        </w:r>
      </w:del>
      <w:r>
        <w:t>loop</w:t>
      </w:r>
      <w:del w:id="1045" w:author="Patrick Ames" w:date="2020-11-11T13:23:00Z">
        <w:r w:rsidDel="00601950">
          <w:delText>"</w:delText>
        </w:r>
      </w:del>
      <w:r>
        <w:t xml:space="preserve"> the traffic back to the sender, so our first PROX application will see some </w:t>
      </w:r>
      <w:del w:id="1046" w:author="Patrick Ames" w:date="2020-11-11T13:23:00Z">
        <w:r w:rsidDel="00601950">
          <w:delText>"</w:delText>
        </w:r>
      </w:del>
      <w:r>
        <w:t>RX</w:t>
      </w:r>
      <w:del w:id="1047" w:author="Patrick Ames" w:date="2020-11-11T13:23:00Z">
        <w:r w:rsidDel="00601950">
          <w:delText>"</w:delText>
        </w:r>
      </w:del>
      <w:r>
        <w:t xml:space="preserve"> statistics. Let’s do that. On the compute where </w:t>
      </w:r>
      <w:ins w:id="1048" w:author="Patrick Ames" w:date="2020-11-12T08:41:00Z">
        <w:r w:rsidR="004159A6">
          <w:t xml:space="preserve">the </w:t>
        </w:r>
      </w:ins>
      <w:del w:id="1049" w:author="Patrick Ames" w:date="2020-11-11T13:23:00Z">
        <w:r w:rsidDel="00601950">
          <w:delText>"</w:delText>
        </w:r>
      </w:del>
      <w:r>
        <w:t>swap</w:t>
      </w:r>
      <w:del w:id="1050" w:author="Patrick Ames" w:date="2020-11-11T13:23:00Z">
        <w:r w:rsidDel="00601950">
          <w:delText>"</w:delText>
        </w:r>
      </w:del>
      <w:r>
        <w:t xml:space="preserve"> VM is installed, execute the same </w:t>
      </w:r>
      <w:proofErr w:type="spellStart"/>
      <w:r>
        <w:rPr>
          <w:rStyle w:val="VerbatimChar"/>
        </w:rPr>
        <w:t>prox</w:t>
      </w:r>
      <w:proofErr w:type="spellEnd"/>
      <w:r>
        <w:t xml:space="preserve"> command line, except this time </w:t>
      </w:r>
      <w:del w:id="1051" w:author="Patrick Ames" w:date="2020-11-12T08:41:00Z">
        <w:r w:rsidDel="004159A6">
          <w:delText xml:space="preserve">we </w:delText>
        </w:r>
      </w:del>
      <w:r>
        <w:t xml:space="preserve">pass a different configuration file named </w:t>
      </w:r>
      <w:proofErr w:type="spellStart"/>
      <w:r>
        <w:rPr>
          <w:rStyle w:val="VerbatimChar"/>
        </w:rPr>
        <w:t>swap.cfg</w:t>
      </w:r>
      <w:proofErr w:type="spellEnd"/>
      <w:ins w:id="1052" w:author="Patrick Ames" w:date="2020-11-12T08:42:00Z">
        <w:r w:rsidR="004159A6">
          <w:t>. See Figure 5.12.</w:t>
        </w:r>
      </w:ins>
      <w:del w:id="1053" w:author="Patrick Ames" w:date="2020-11-12T08:42:00Z">
        <w:r w:rsidDel="004159A6">
          <w:delText>:</w:delText>
        </w:r>
      </w:del>
    </w:p>
    <w:p w:rsidR="009B093B" w:rsidRDefault="007E59F7">
      <w:pPr>
        <w:pStyle w:val="CaptionedFigure"/>
      </w:pPr>
      <w:r>
        <w:rPr>
          <w:noProof/>
        </w:rPr>
        <w:drawing>
          <wp:inline distT="0" distB="0" distL="0" distR="0">
            <wp:extent cx="5334000" cy="598324"/>
            <wp:effectExtent l="0" t="0" r="0" b="0"/>
            <wp:docPr id="12"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19"/>
                    <a:stretch>
                      <a:fillRect/>
                    </a:stretch>
                  </pic:blipFill>
                  <pic:spPr bwMode="auto">
                    <a:xfrm>
                      <a:off x="0" y="0"/>
                      <a:ext cx="5334000" cy="598324"/>
                    </a:xfrm>
                    <a:prstGeom prst="rect">
                      <a:avLst/>
                    </a:prstGeom>
                    <a:noFill/>
                    <a:ln w="9525">
                      <a:noFill/>
                      <a:headEnd/>
                      <a:tailEnd/>
                    </a:ln>
                  </pic:spPr>
                </pic:pic>
              </a:graphicData>
            </a:graphic>
          </wp:inline>
        </w:drawing>
      </w:r>
    </w:p>
    <w:p w:rsidR="009B093B" w:rsidRDefault="004159A6">
      <w:pPr>
        <w:pStyle w:val="ImageCaption"/>
      </w:pPr>
      <w:ins w:id="1054" w:author="Patrick Ames" w:date="2020-11-12T08:42:00Z">
        <w:r>
          <w:t>Figure 5.12</w:t>
        </w:r>
        <w:r>
          <w:tab/>
        </w:r>
      </w:ins>
      <w:del w:id="1055" w:author="Patrick Ames" w:date="2020-11-12T08:42:00Z">
        <w:r w:rsidR="007E59F7" w:rsidDel="004159A6">
          <w:delText xml:space="preserve">swap </w:delText>
        </w:r>
      </w:del>
      <w:ins w:id="1056" w:author="Patrick Ames" w:date="2020-11-12T08:42:00Z">
        <w:r>
          <w:t xml:space="preserve">Swap </w:t>
        </w:r>
      </w:ins>
      <w:del w:id="1057" w:author="Patrick Ames" w:date="2020-11-12T08:42:00Z">
        <w:r w:rsidR="007E59F7" w:rsidDel="004159A6">
          <w:delText xml:space="preserve">running </w:delText>
        </w:r>
      </w:del>
      <w:ins w:id="1058" w:author="Patrick Ames" w:date="2020-11-12T08:42:00Z">
        <w:r>
          <w:t xml:space="preserve">Running </w:t>
        </w:r>
      </w:ins>
      <w:r w:rsidR="007E59F7">
        <w:t>UI</w:t>
      </w:r>
    </w:p>
    <w:p w:rsidR="009B093B" w:rsidRDefault="007E59F7">
      <w:pPr>
        <w:pStyle w:val="BodyText"/>
      </w:pPr>
      <w:del w:id="1059" w:author="Patrick Ames" w:date="2020-11-12T08:43:00Z">
        <w:r w:rsidDel="004159A6">
          <w:delText xml:space="preserve">Here </w:delText>
        </w:r>
      </w:del>
      <w:ins w:id="1060" w:author="Patrick Ames" w:date="2020-11-12T08:43:00Z">
        <w:r w:rsidR="004159A6">
          <w:t>Y</w:t>
        </w:r>
      </w:ins>
      <w:del w:id="1061" w:author="Patrick Ames" w:date="2020-11-12T08:43:00Z">
        <w:r w:rsidDel="004159A6">
          <w:delText>y</w:delText>
        </w:r>
      </w:del>
      <w:r>
        <w:t xml:space="preserve">ou will end up with a </w:t>
      </w:r>
      <w:del w:id="1062" w:author="Patrick Ames" w:date="2020-11-12T08:43:00Z">
        <w:r w:rsidDel="004159A6">
          <w:delText>similiar</w:delText>
        </w:r>
      </w:del>
      <w:ins w:id="1063" w:author="Patrick Ames" w:date="2020-11-12T08:43:00Z">
        <w:r w:rsidR="004159A6">
          <w:t>similar</w:t>
        </w:r>
      </w:ins>
      <w:r>
        <w:t xml:space="preserve"> </w:t>
      </w:r>
      <w:proofErr w:type="spellStart"/>
      <w:r>
        <w:t>ncurse</w:t>
      </w:r>
      <w:proofErr w:type="spellEnd"/>
      <w:ins w:id="1064" w:author="Patrick Ames" w:date="2020-11-12T08:43:00Z">
        <w:r w:rsidR="004159A6">
          <w:t>-</w:t>
        </w:r>
      </w:ins>
      <w:del w:id="1065" w:author="Patrick Ames" w:date="2020-11-12T08:43:00Z">
        <w:r w:rsidDel="004159A6">
          <w:delText xml:space="preserve"> </w:delText>
        </w:r>
      </w:del>
      <w:r>
        <w:t xml:space="preserve">based text UI, after </w:t>
      </w:r>
      <w:ins w:id="1066" w:author="Patrick Ames" w:date="2020-11-12T08:43:00Z">
        <w:r w:rsidR="004159A6">
          <w:t xml:space="preserve">a </w:t>
        </w:r>
      </w:ins>
      <w:r>
        <w:t>simil</w:t>
      </w:r>
      <w:del w:id="1067" w:author="Patrick Ames" w:date="2020-11-12T08:43:00Z">
        <w:r w:rsidDel="004159A6">
          <w:delText>i</w:delText>
        </w:r>
      </w:del>
      <w:r>
        <w:t xml:space="preserve">ar booting process </w:t>
      </w:r>
      <w:del w:id="1068" w:author="Patrick Ames" w:date="2020-11-12T08:43:00Z">
        <w:r w:rsidDel="004159A6">
          <w:delText xml:space="preserve">as </w:delText>
        </w:r>
      </w:del>
      <w:r>
        <w:t xml:space="preserve">of the sender. Once </w:t>
      </w:r>
      <w:del w:id="1069" w:author="Patrick Ames" w:date="2020-11-12T08:43:00Z">
        <w:r w:rsidDel="004159A6">
          <w:delText xml:space="preserve">our </w:delText>
        </w:r>
      </w:del>
      <w:ins w:id="1070" w:author="Patrick Ames" w:date="2020-11-12T08:43:00Z">
        <w:r w:rsidR="004159A6">
          <w:t xml:space="preserve">the </w:t>
        </w:r>
      </w:ins>
      <w:del w:id="1071" w:author="Patrick Ames" w:date="2020-11-11T13:23:00Z">
        <w:r w:rsidDel="00601950">
          <w:delText>"</w:delText>
        </w:r>
      </w:del>
      <w:r>
        <w:t>swap</w:t>
      </w:r>
      <w:del w:id="1072" w:author="Patrick Ames" w:date="2020-11-11T13:23:00Z">
        <w:r w:rsidDel="00601950">
          <w:delText>"</w:delText>
        </w:r>
      </w:del>
      <w:r>
        <w:t xml:space="preserve"> end of PROX is up and running, </w:t>
      </w:r>
      <w:del w:id="1073" w:author="Patrick Ames" w:date="2020-11-12T08:43:00Z">
        <w:r w:rsidDel="004159A6">
          <w:delText xml:space="preserve">immediately </w:delText>
        </w:r>
      </w:del>
      <w:r>
        <w:t xml:space="preserve">you will </w:t>
      </w:r>
      <w:ins w:id="1074" w:author="Patrick Ames" w:date="2020-11-12T08:43:00Z">
        <w:r w:rsidR="004159A6">
          <w:t xml:space="preserve">immediately </w:t>
        </w:r>
      </w:ins>
      <w:r>
        <w:t xml:space="preserve">see both </w:t>
      </w:r>
      <w:del w:id="1075" w:author="Patrick Ames" w:date="2020-11-11T13:23:00Z">
        <w:r w:rsidDel="00601950">
          <w:delText>"</w:delText>
        </w:r>
      </w:del>
      <w:r>
        <w:t>RX</w:t>
      </w:r>
      <w:del w:id="1076" w:author="Patrick Ames" w:date="2020-11-11T13:23:00Z">
        <w:r w:rsidDel="00601950">
          <w:delText>"</w:delText>
        </w:r>
      </w:del>
      <w:r>
        <w:t xml:space="preserve"> and </w:t>
      </w:r>
      <w:del w:id="1077" w:author="Patrick Ames" w:date="2020-11-11T13:23:00Z">
        <w:r w:rsidDel="00601950">
          <w:delText>"</w:delText>
        </w:r>
      </w:del>
      <w:r>
        <w:t>TX</w:t>
      </w:r>
      <w:del w:id="1078" w:author="Patrick Ames" w:date="2020-11-11T13:23:00Z">
        <w:r w:rsidDel="00601950">
          <w:delText>"</w:delText>
        </w:r>
      </w:del>
      <w:r>
        <w:t xml:space="preserve"> counters </w:t>
      </w:r>
      <w:ins w:id="1079" w:author="Patrick Ames" w:date="2020-11-12T08:43:00Z">
        <w:r w:rsidR="004159A6">
          <w:t>(Figure</w:t>
        </w:r>
      </w:ins>
      <w:ins w:id="1080" w:author="Patrick Ames" w:date="2020-11-12T08:44:00Z">
        <w:r w:rsidR="004159A6">
          <w:t xml:space="preserve"> 5.13) </w:t>
        </w:r>
      </w:ins>
      <w:r>
        <w:t>keep updating on both side</w:t>
      </w:r>
      <w:ins w:id="1081" w:author="Patrick Ames" w:date="2020-11-12T08:44:00Z">
        <w:r w:rsidR="004159A6">
          <w:t>s</w:t>
        </w:r>
      </w:ins>
      <w:r>
        <w:t xml:space="preserve"> of the traffic</w:t>
      </w:r>
      <w:ins w:id="1082" w:author="Patrick Ames" w:date="2020-11-12T08:44:00Z">
        <w:r w:rsidR="004159A6">
          <w:t>.</w:t>
        </w:r>
      </w:ins>
      <w:del w:id="1083" w:author="Patrick Ames" w:date="2020-11-12T08:44:00Z">
        <w:r w:rsidDel="004159A6">
          <w:delText>:</w:delText>
        </w:r>
      </w:del>
    </w:p>
    <w:p w:rsidR="009B093B" w:rsidRDefault="007E59F7">
      <w:pPr>
        <w:pStyle w:val="CaptionedFigure"/>
      </w:pPr>
      <w:r>
        <w:rPr>
          <w:noProof/>
        </w:rPr>
        <w:lastRenderedPageBreak/>
        <w:drawing>
          <wp:inline distT="0" distB="0" distL="0" distR="0">
            <wp:extent cx="5334000" cy="2189711"/>
            <wp:effectExtent l="0" t="0" r="0" b="0"/>
            <wp:docPr id="13"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934896-03e1a300-1d45-11eb-9d9a-d69b05ebefb0.png"/>
                    <pic:cNvPicPr>
                      <a:picLocks noChangeAspect="1" noChangeArrowheads="1"/>
                    </pic:cNvPicPr>
                  </pic:nvPicPr>
                  <pic:blipFill>
                    <a:blip r:embed="rId20"/>
                    <a:stretch>
                      <a:fillRect/>
                    </a:stretch>
                  </pic:blipFill>
                  <pic:spPr bwMode="auto">
                    <a:xfrm>
                      <a:off x="0" y="0"/>
                      <a:ext cx="5334000" cy="2189711"/>
                    </a:xfrm>
                    <a:prstGeom prst="rect">
                      <a:avLst/>
                    </a:prstGeom>
                    <a:noFill/>
                    <a:ln w="9525">
                      <a:noFill/>
                      <a:headEnd/>
                      <a:tailEnd/>
                    </a:ln>
                  </pic:spPr>
                </pic:pic>
              </a:graphicData>
            </a:graphic>
          </wp:inline>
        </w:drawing>
      </w:r>
    </w:p>
    <w:p w:rsidR="009B093B" w:rsidRDefault="002E256D">
      <w:pPr>
        <w:pStyle w:val="ImageCaption"/>
      </w:pPr>
      <w:ins w:id="1084" w:author="Patrick Ames" w:date="2020-11-12T08:44:00Z">
        <w:r>
          <w:t>Figure 5.13</w:t>
        </w:r>
        <w:r>
          <w:tab/>
        </w:r>
      </w:ins>
      <w:del w:id="1085" w:author="Patrick Ames" w:date="2020-11-12T08:44:00Z">
        <w:r w:rsidR="007E59F7" w:rsidDel="002E256D">
          <w:delText xml:space="preserve">gen </w:delText>
        </w:r>
      </w:del>
      <w:ins w:id="1086" w:author="Patrick Ames" w:date="2020-11-12T08:44:00Z">
        <w:r>
          <w:t xml:space="preserve">Gen </w:t>
        </w:r>
      </w:ins>
      <w:r w:rsidR="007E59F7">
        <w:t xml:space="preserve">and </w:t>
      </w:r>
      <w:del w:id="1087" w:author="Patrick Ames" w:date="2020-11-12T08:44:00Z">
        <w:r w:rsidR="007E59F7" w:rsidDel="002E256D">
          <w:delText xml:space="preserve">swap </w:delText>
        </w:r>
      </w:del>
      <w:ins w:id="1088" w:author="Patrick Ames" w:date="2020-11-12T08:44:00Z">
        <w:r>
          <w:t xml:space="preserve">Swap </w:t>
        </w:r>
      </w:ins>
      <w:r w:rsidR="007E59F7">
        <w:t>UI</w:t>
      </w:r>
    </w:p>
    <w:p w:rsidR="009B093B" w:rsidRDefault="007E59F7">
      <w:pPr>
        <w:pStyle w:val="BodyText"/>
      </w:pPr>
      <w:r>
        <w:t xml:space="preserve">That concludes our discussion of PROX and rapid as </w:t>
      </w:r>
      <w:del w:id="1089" w:author="Patrick Ames" w:date="2020-11-12T08:44:00Z">
        <w:r w:rsidDel="002E256D">
          <w:delText xml:space="preserve">our </w:delText>
        </w:r>
      </w:del>
      <w:r>
        <w:t>testing tools. We’ll use th</w:t>
      </w:r>
      <w:ins w:id="1090" w:author="Patrick Ames" w:date="2020-11-12T08:44:00Z">
        <w:r w:rsidR="002E256D">
          <w:t>ese</w:t>
        </w:r>
      </w:ins>
      <w:del w:id="1091" w:author="Patrick Ames" w:date="2020-11-12T08:44:00Z">
        <w:r w:rsidDel="002E256D">
          <w:delText>is</w:delText>
        </w:r>
      </w:del>
      <w:r>
        <w:t xml:space="preserve"> tools intensively in the rest of this chapter to generate different kinds of traffic in each test</w:t>
      </w:r>
      <w:del w:id="1092" w:author="Patrick Ames" w:date="2020-11-12T08:45:00Z">
        <w:r w:rsidDel="002E256D">
          <w:delText>s</w:delText>
        </w:r>
      </w:del>
      <w:r>
        <w:t xml:space="preserve">. With the traffic running, </w:t>
      </w:r>
      <w:del w:id="1093" w:author="Patrick Ames" w:date="2020-11-12T08:45:00Z">
        <w:r w:rsidDel="002E256D">
          <w:delText xml:space="preserve">we </w:delText>
        </w:r>
      </w:del>
      <w:ins w:id="1094" w:author="Patrick Ames" w:date="2020-11-12T08:45:00Z">
        <w:r w:rsidR="002E256D">
          <w:t xml:space="preserve">you </w:t>
        </w:r>
      </w:ins>
      <w:r>
        <w:t xml:space="preserve">can dig deeper to understand the rules </w:t>
      </w:r>
      <w:del w:id="1095" w:author="Patrick Ames" w:date="2020-11-12T08:45:00Z">
        <w:r w:rsidDel="002E256D">
          <w:delText xml:space="preserve">we’ve introduced </w:delText>
        </w:r>
      </w:del>
      <w:r>
        <w:t xml:space="preserve">about how vRouter works. </w:t>
      </w:r>
      <w:del w:id="1096" w:author="Patrick Ames" w:date="2020-11-12T08:45:00Z">
        <w:r w:rsidDel="002E256D">
          <w:delText>Next we’ll</w:delText>
        </w:r>
      </w:del>
      <w:ins w:id="1097" w:author="Patrick Ames" w:date="2020-11-12T08:45:00Z">
        <w:r w:rsidR="002E256D">
          <w:t>Now let’s</w:t>
        </w:r>
      </w:ins>
      <w:r>
        <w:t xml:space="preserve"> introduce some of the commonly used tools that are designed for, or especially useful for</w:t>
      </w:r>
      <w:ins w:id="1098" w:author="Patrick Ames" w:date="2020-11-12T08:45:00Z">
        <w:r w:rsidR="002E256D">
          <w:t>,</w:t>
        </w:r>
      </w:ins>
      <w:r>
        <w:t xml:space="preserve"> ver</w:t>
      </w:r>
      <w:ins w:id="1099" w:author="Patrick Ames" w:date="2020-11-12T08:45:00Z">
        <w:r w:rsidR="002E256D">
          <w:t>i</w:t>
        </w:r>
      </w:ins>
      <w:r>
        <w:t xml:space="preserve">fications in </w:t>
      </w:r>
      <w:ins w:id="1100" w:author="Patrick Ames" w:date="2020-11-12T08:45:00Z">
        <w:r w:rsidR="002E256D">
          <w:t xml:space="preserve">the </w:t>
        </w:r>
      </w:ins>
      <w:r>
        <w:t>DPDK vRouter environment.</w:t>
      </w:r>
    </w:p>
    <w:p w:rsidR="009B093B" w:rsidRDefault="007E59F7">
      <w:pPr>
        <w:pStyle w:val="Heading1"/>
      </w:pPr>
      <w:bookmarkStart w:id="1101" w:name="X710848601e23461bbd17136ac8ecd214043e403"/>
      <w:del w:id="1102" w:author="Patrick Ames" w:date="2020-11-12T08:45:00Z">
        <w:r w:rsidDel="002E256D">
          <w:delText xml:space="preserve">dpdk </w:delText>
        </w:r>
      </w:del>
      <w:ins w:id="1103" w:author="Patrick Ames" w:date="2020-11-12T08:45:00Z">
        <w:r w:rsidR="002E256D">
          <w:t xml:space="preserve">DPDK </w:t>
        </w:r>
      </w:ins>
      <w:r>
        <w:t xml:space="preserve">vRouter </w:t>
      </w:r>
      <w:del w:id="1104" w:author="Patrick Ames" w:date="2020-11-12T08:46:00Z">
        <w:r w:rsidDel="002E256D">
          <w:delText xml:space="preserve">tool </w:delText>
        </w:r>
      </w:del>
      <w:ins w:id="1105" w:author="Patrick Ames" w:date="2020-11-12T08:46:00Z">
        <w:r w:rsidR="002E256D">
          <w:t xml:space="preserve">Tool </w:t>
        </w:r>
      </w:ins>
      <w:del w:id="1106" w:author="Patrick Ames" w:date="2020-11-12T08:46:00Z">
        <w:r w:rsidDel="002E256D">
          <w:delText>box</w:delText>
        </w:r>
      </w:del>
      <w:bookmarkEnd w:id="1101"/>
      <w:ins w:id="1107" w:author="Patrick Ames" w:date="2020-11-12T08:46:00Z">
        <w:r w:rsidR="002E256D">
          <w:t>Box</w:t>
        </w:r>
      </w:ins>
    </w:p>
    <w:p w:rsidR="009B093B" w:rsidRDefault="007E59F7">
      <w:pPr>
        <w:pStyle w:val="FirstParagraph"/>
      </w:pPr>
      <w:del w:id="1108" w:author="Patrick Ames" w:date="2020-11-12T08:46:00Z">
        <w:r w:rsidDel="002E256D">
          <w:delText>In this book y</w:delText>
        </w:r>
      </w:del>
      <w:ins w:id="1109" w:author="Patrick Ames" w:date="2020-11-12T08:46:00Z">
        <w:r w:rsidR="002E256D">
          <w:t>Y</w:t>
        </w:r>
      </w:ins>
      <w:r>
        <w:t xml:space="preserve">ou’ve read a lot of details about DPDK and </w:t>
      </w:r>
      <w:del w:id="1110" w:author="Patrick Ames" w:date="2020-11-12T08:46:00Z">
        <w:r w:rsidDel="002E256D">
          <w:delText xml:space="preserve">contrail </w:delText>
        </w:r>
      </w:del>
      <w:ins w:id="1111" w:author="Patrick Ames" w:date="2020-11-12T08:46:00Z">
        <w:r w:rsidR="002E256D">
          <w:t xml:space="preserve">Contrail </w:t>
        </w:r>
      </w:ins>
      <w:r>
        <w:t xml:space="preserve">DPDK vRouter implementations. You should understand that performance boost is </w:t>
      </w:r>
      <w:del w:id="1112" w:author="Patrick Ames" w:date="2020-11-12T08:46:00Z">
        <w:r w:rsidDel="002E256D">
          <w:delText xml:space="preserve">the </w:delText>
        </w:r>
      </w:del>
      <w:ins w:id="1113" w:author="Patrick Ames" w:date="2020-11-12T08:46:00Z">
        <w:r w:rsidR="002E256D">
          <w:t xml:space="preserve">its </w:t>
        </w:r>
      </w:ins>
      <w:r>
        <w:t>main benefit</w:t>
      </w:r>
      <w:del w:id="1114" w:author="Patrick Ames" w:date="2020-11-12T08:46:00Z">
        <w:r w:rsidDel="002E256D">
          <w:delText xml:space="preserve"> it brings</w:delText>
        </w:r>
      </w:del>
      <w:del w:id="1115" w:author="Patrick Ames" w:date="2020-11-12T08:47:00Z">
        <w:r w:rsidDel="002E256D">
          <w:delText>. As with almost everything,</w:delText>
        </w:r>
      </w:del>
      <w:ins w:id="1116" w:author="Patrick Ames" w:date="2020-11-12T08:47:00Z">
        <w:r w:rsidR="002E256D">
          <w:t xml:space="preserve"> but</w:t>
        </w:r>
      </w:ins>
      <w:r>
        <w:t xml:space="preserve"> it has </w:t>
      </w:r>
      <w:del w:id="1117" w:author="Patrick Ames" w:date="2020-11-12T08:47:00Z">
        <w:r w:rsidDel="002E256D">
          <w:delText xml:space="preserve">both </w:delText>
        </w:r>
      </w:del>
      <w:r>
        <w:t xml:space="preserve">pros and cons. One problem </w:t>
      </w:r>
      <w:del w:id="1118" w:author="Patrick Ames" w:date="2020-11-12T08:47:00Z">
        <w:r w:rsidDel="002E256D">
          <w:delText xml:space="preserve">is that is </w:delText>
        </w:r>
      </w:del>
      <w:r>
        <w:t xml:space="preserve">commonly raised is the lack of tools during troubleshooting process, especially in the case of </w:t>
      </w:r>
      <w:del w:id="1119" w:author="Patrick Ames" w:date="2020-11-12T08:47:00Z">
        <w:r w:rsidDel="002E256D">
          <w:delText xml:space="preserve">a </w:delText>
        </w:r>
      </w:del>
      <w:r>
        <w:t xml:space="preserve">traffic loss problems. Within </w:t>
      </w:r>
      <w:ins w:id="1120" w:author="Patrick Ames" w:date="2020-11-12T08:47:00Z">
        <w:r w:rsidR="002E256D">
          <w:t xml:space="preserve">the </w:t>
        </w:r>
      </w:ins>
      <w:r>
        <w:t xml:space="preserve">traditional </w:t>
      </w:r>
      <w:del w:id="1121" w:author="Patrick Ames" w:date="2020-11-12T08:47:00Z">
        <w:r w:rsidDel="002E256D">
          <w:delText xml:space="preserve">linux </w:delText>
        </w:r>
      </w:del>
      <w:ins w:id="1122" w:author="Patrick Ames" w:date="2020-11-12T08:47:00Z">
        <w:r w:rsidR="002E256D">
          <w:t xml:space="preserve">Linux </w:t>
        </w:r>
      </w:ins>
      <w:r>
        <w:t xml:space="preserve">world, there are tons of well-known tools to trace the packet, from displaying packet statistics in and out of NIC, showing drop counters, to performing packet capture for deeper level packet decoding. Examples of these tools are </w:t>
      </w:r>
      <w:del w:id="1123" w:author="Patrick Ames" w:date="2020-11-12T08:47:00Z">
        <w:r w:rsidDel="002E256D">
          <w:delText xml:space="preserve">like </w:delText>
        </w:r>
      </w:del>
      <w:r>
        <w:t xml:space="preserve">ifconfig, </w:t>
      </w:r>
      <w:proofErr w:type="spellStart"/>
      <w:r>
        <w:t>ip</w:t>
      </w:r>
      <w:proofErr w:type="spellEnd"/>
      <w:r>
        <w:t xml:space="preserve">, </w:t>
      </w:r>
      <w:proofErr w:type="spellStart"/>
      <w:r>
        <w:t>bmon</w:t>
      </w:r>
      <w:proofErr w:type="spellEnd"/>
      <w:r>
        <w:t xml:space="preserve">, </w:t>
      </w:r>
      <w:proofErr w:type="spellStart"/>
      <w:r>
        <w:t>tcpdump</w:t>
      </w:r>
      <w:proofErr w:type="spellEnd"/>
      <w:r>
        <w:t xml:space="preserve">, </w:t>
      </w:r>
      <w:proofErr w:type="spellStart"/>
      <w:r>
        <w:t>tshark</w:t>
      </w:r>
      <w:proofErr w:type="spellEnd"/>
      <w:r>
        <w:t xml:space="preserve">, etc. With DPDK, however, none of the traditional tools can be used directly, and the reason is obvious: whichever interface bound to DPDK becomes invisible to the </w:t>
      </w:r>
      <w:del w:id="1124" w:author="Patrick Ames" w:date="2020-11-12T08:48:00Z">
        <w:r w:rsidDel="002E256D">
          <w:delText xml:space="preserve">linux </w:delText>
        </w:r>
      </w:del>
      <w:ins w:id="1125" w:author="Patrick Ames" w:date="2020-11-12T08:48:00Z">
        <w:r w:rsidR="002E256D">
          <w:t xml:space="preserve">Linux </w:t>
        </w:r>
      </w:ins>
      <w:r>
        <w:t xml:space="preserve">stack, hence </w:t>
      </w:r>
      <w:ins w:id="1126" w:author="Patrick Ames" w:date="2020-11-12T08:48:00Z">
        <w:r w:rsidR="002E256D">
          <w:t xml:space="preserve">they </w:t>
        </w:r>
      </w:ins>
      <w:r>
        <w:t>are also hidden from the perspective of these tools</w:t>
      </w:r>
      <w:del w:id="1127" w:author="Patrick Ames" w:date="2020-11-12T08:48:00Z">
        <w:r w:rsidDel="002E256D">
          <w:delText xml:space="preserve"> relying on it</w:delText>
        </w:r>
      </w:del>
      <w:r>
        <w:t xml:space="preserve">. In production, </w:t>
      </w:r>
      <w:del w:id="1128" w:author="Patrick Ames" w:date="2020-11-12T08:48:00Z">
        <w:r w:rsidDel="002E256D">
          <w:delText xml:space="preserve">we </w:delText>
        </w:r>
      </w:del>
      <w:ins w:id="1129" w:author="Patrick Ames" w:date="2020-11-12T08:48:00Z">
        <w:r w:rsidR="002E256D">
          <w:t xml:space="preserve">you </w:t>
        </w:r>
      </w:ins>
      <w:r>
        <w:t xml:space="preserve">need some new tools developed to fill this gap, so that </w:t>
      </w:r>
      <w:del w:id="1130" w:author="Patrick Ames" w:date="2020-11-12T08:48:00Z">
        <w:r w:rsidDel="002E256D">
          <w:delText xml:space="preserve">we </w:delText>
        </w:r>
      </w:del>
      <w:ins w:id="1131" w:author="Patrick Ames" w:date="2020-11-12T08:48:00Z">
        <w:r w:rsidR="002E256D">
          <w:t xml:space="preserve">you </w:t>
        </w:r>
      </w:ins>
      <w:r>
        <w:t>can narrow the packet loss related issues when the outage is ongoing. Fortunately, today</w:t>
      </w:r>
      <w:ins w:id="1132" w:author="Patrick Ames" w:date="2020-11-12T08:48:00Z">
        <w:r w:rsidR="002E256D">
          <w:t>’s</w:t>
        </w:r>
      </w:ins>
      <w:r>
        <w:t xml:space="preserve"> </w:t>
      </w:r>
      <w:del w:id="1133" w:author="Patrick Ames" w:date="2020-11-12T08:48:00Z">
        <w:r w:rsidDel="002E256D">
          <w:delText xml:space="preserve">contrail </w:delText>
        </w:r>
      </w:del>
      <w:ins w:id="1134" w:author="Patrick Ames" w:date="2020-11-12T08:48:00Z">
        <w:r w:rsidR="002E256D">
          <w:t xml:space="preserve">Contrail </w:t>
        </w:r>
      </w:ins>
      <w:del w:id="1135" w:author="Patrick Ames" w:date="2020-11-12T08:48:00Z">
        <w:r w:rsidDel="002E256D">
          <w:delText xml:space="preserve">dpdk </w:delText>
        </w:r>
      </w:del>
      <w:ins w:id="1136" w:author="Patrick Ames" w:date="2020-11-12T08:48:00Z">
        <w:r w:rsidR="002E256D">
          <w:t xml:space="preserve">DPDK </w:t>
        </w:r>
      </w:ins>
      <w:r>
        <w:t xml:space="preserve">vRouter </w:t>
      </w:r>
      <w:del w:id="1137" w:author="Patrick Ames" w:date="2020-11-12T08:48:00Z">
        <w:r w:rsidDel="002E256D">
          <w:delText xml:space="preserve">are </w:delText>
        </w:r>
      </w:del>
      <w:ins w:id="1138" w:author="Patrick Ames" w:date="2020-11-12T08:48:00Z">
        <w:r w:rsidR="002E256D">
          <w:t>i</w:t>
        </w:r>
      </w:ins>
      <w:ins w:id="1139" w:author="Patrick Ames" w:date="2020-11-12T08:49:00Z">
        <w:r w:rsidR="002E256D">
          <w:t>s</w:t>
        </w:r>
      </w:ins>
      <w:ins w:id="1140" w:author="Patrick Ames" w:date="2020-11-12T08:48:00Z">
        <w:r w:rsidR="002E256D">
          <w:t xml:space="preserve"> </w:t>
        </w:r>
      </w:ins>
      <w:r>
        <w:t>equip</w:t>
      </w:r>
      <w:ins w:id="1141" w:author="Patrick Ames" w:date="2020-11-12T08:48:00Z">
        <w:r w:rsidR="002E256D">
          <w:t>p</w:t>
        </w:r>
      </w:ins>
      <w:r>
        <w:t>ed with quite a few such tools. In this section we’ll look at some of them.</w:t>
      </w:r>
    </w:p>
    <w:p w:rsidR="009B093B" w:rsidRDefault="007E59F7">
      <w:pPr>
        <w:pStyle w:val="Heading2"/>
      </w:pPr>
      <w:bookmarkStart w:id="1142" w:name="X3f24cb2bcb0dde67fc60f42c6814f9da5619428"/>
      <w:del w:id="1143" w:author="Patrick Ames" w:date="2020-11-11T13:23:00Z">
        <w:r w:rsidDel="00601950">
          <w:delText>"</w:delText>
        </w:r>
      </w:del>
      <w:del w:id="1144" w:author="Patrick Ames" w:date="2020-11-12T08:49:00Z">
        <w:r w:rsidDel="002E256D">
          <w:delText>c</w:delText>
        </w:r>
      </w:del>
      <w:ins w:id="1145" w:author="Patrick Ames" w:date="2020-11-12T08:49:00Z">
        <w:r w:rsidR="002E256D">
          <w:t>C</w:t>
        </w:r>
      </w:ins>
      <w:r>
        <w:t>ontrail-tools</w:t>
      </w:r>
      <w:del w:id="1146" w:author="Patrick Ames" w:date="2020-11-11T13:23:00Z">
        <w:r w:rsidDel="00601950">
          <w:delText>"</w:delText>
        </w:r>
      </w:del>
      <w:r>
        <w:t xml:space="preserve"> </w:t>
      </w:r>
      <w:del w:id="1147" w:author="Patrick Ames" w:date="2020-11-12T08:49:00Z">
        <w:r w:rsidDel="002E256D">
          <w:delText>docker</w:delText>
        </w:r>
      </w:del>
      <w:ins w:id="1148" w:author="Patrick Ames" w:date="2020-11-12T08:49:00Z">
        <w:r w:rsidR="002E256D">
          <w:t>Docker</w:t>
        </w:r>
      </w:ins>
      <w:r>
        <w:t>: vRouter tools box</w:t>
      </w:r>
      <w:bookmarkEnd w:id="1142"/>
    </w:p>
    <w:p w:rsidR="009B093B" w:rsidRDefault="007E59F7">
      <w:pPr>
        <w:pStyle w:val="FirstParagraph"/>
      </w:pPr>
      <w:del w:id="1149" w:author="Patrick Ames" w:date="2020-11-11T13:23:00Z">
        <w:r w:rsidDel="00601950">
          <w:delText>"</w:delText>
        </w:r>
      </w:del>
      <w:del w:id="1150" w:author="Patrick Ames" w:date="2020-11-12T08:49:00Z">
        <w:r w:rsidDel="002E256D">
          <w:delText>c</w:delText>
        </w:r>
      </w:del>
      <w:ins w:id="1151" w:author="Patrick Ames" w:date="2020-11-12T08:49:00Z">
        <w:r w:rsidR="002E256D">
          <w:t>C</w:t>
        </w:r>
      </w:ins>
      <w:r>
        <w:t>ontrail-tools</w:t>
      </w:r>
      <w:del w:id="1152" w:author="Patrick Ames" w:date="2020-11-11T13:23:00Z">
        <w:r w:rsidDel="00601950">
          <w:delText>"</w:delText>
        </w:r>
      </w:del>
      <w:r>
        <w:t xml:space="preserve"> is a </w:t>
      </w:r>
      <w:del w:id="1153" w:author="Patrick Ames" w:date="2020-11-12T08:49:00Z">
        <w:r w:rsidDel="002E256D">
          <w:delText xml:space="preserve">docker </w:delText>
        </w:r>
      </w:del>
      <w:ins w:id="1154" w:author="Patrick Ames" w:date="2020-11-12T08:49:00Z">
        <w:r w:rsidR="002E256D">
          <w:t xml:space="preserve">Docker </w:t>
        </w:r>
      </w:ins>
      <w:r>
        <w:t>container located in the compute node, where all of the vRouter tools and utilities are available. Apparently, from the user perspective, this is more convenient than distributing tools in</w:t>
      </w:r>
      <w:del w:id="1155" w:author="Patrick Ames" w:date="2020-11-12T08:49:00Z">
        <w:r w:rsidDel="002E256D">
          <w:delText>to</w:delText>
        </w:r>
      </w:del>
      <w:r>
        <w:t xml:space="preserve"> multiple containers. This design was introduced a few releases before </w:t>
      </w:r>
      <w:del w:id="1156" w:author="Patrick Ames" w:date="2020-11-12T08:49:00Z">
        <w:r w:rsidDel="002E256D">
          <w:delText xml:space="preserve">contrail </w:delText>
        </w:r>
      </w:del>
      <w:ins w:id="1157" w:author="Patrick Ames" w:date="2020-11-12T08:49:00Z">
        <w:r w:rsidR="002E256D">
          <w:t xml:space="preserve">Contrail </w:t>
        </w:r>
      </w:ins>
      <w:r>
        <w:t xml:space="preserve">networking R2008. As more and more existing tools migrated into it and new tools added in, this container now really </w:t>
      </w:r>
      <w:r>
        <w:lastRenderedPageBreak/>
        <w:t xml:space="preserve">becomes a centralized </w:t>
      </w:r>
      <w:del w:id="1158" w:author="Patrick Ames" w:date="2020-11-11T13:23:00Z">
        <w:r w:rsidDel="00601950">
          <w:delText>"</w:delText>
        </w:r>
      </w:del>
      <w:proofErr w:type="gramStart"/>
      <w:r>
        <w:t>tool box</w:t>
      </w:r>
      <w:proofErr w:type="gramEnd"/>
      <w:del w:id="1159" w:author="Patrick Ames" w:date="2020-11-11T13:23:00Z">
        <w:r w:rsidDel="00601950">
          <w:delText>"</w:delText>
        </w:r>
      </w:del>
      <w:r>
        <w:t xml:space="preserve">, </w:t>
      </w:r>
      <w:del w:id="1160" w:author="Patrick Ames" w:date="2020-11-12T08:50:00Z">
        <w:r w:rsidDel="002E256D">
          <w:delText xml:space="preserve">which you’d like to open </w:delText>
        </w:r>
      </w:del>
      <w:r>
        <w:t>whenever you want to check any running states of the vRouter data</w:t>
      </w:r>
      <w:ins w:id="1161" w:author="Patrick Ames" w:date="2020-11-12T08:50:00Z">
        <w:r w:rsidR="002E256D">
          <w:t xml:space="preserve"> </w:t>
        </w:r>
      </w:ins>
      <w:r>
        <w:t xml:space="preserve">plane. Let’s first take a look at how to </w:t>
      </w:r>
      <w:del w:id="1162" w:author="Patrick Ames" w:date="2020-11-11T13:23:00Z">
        <w:r w:rsidDel="00601950">
          <w:delText>"</w:delText>
        </w:r>
      </w:del>
      <w:r>
        <w:t>open</w:t>
      </w:r>
      <w:del w:id="1163" w:author="Patrick Ames" w:date="2020-11-11T13:23:00Z">
        <w:r w:rsidDel="00601950">
          <w:delText>"</w:delText>
        </w:r>
      </w:del>
      <w:r>
        <w:t xml:space="preserve"> this </w:t>
      </w:r>
      <w:del w:id="1164" w:author="Patrick Ames" w:date="2020-11-11T13:23:00Z">
        <w:r w:rsidDel="00601950">
          <w:delText>"</w:delText>
        </w:r>
      </w:del>
      <w:r>
        <w:t>box</w:t>
      </w:r>
      <w:del w:id="1165" w:author="Patrick Ames" w:date="2020-11-11T13:23:00Z">
        <w:r w:rsidDel="00601950">
          <w:delText>"</w:delText>
        </w:r>
      </w:del>
      <w:r>
        <w:t>.</w:t>
      </w:r>
    </w:p>
    <w:p w:rsidR="009B093B" w:rsidRDefault="007E59F7">
      <w:pPr>
        <w:pStyle w:val="BodyText"/>
      </w:pPr>
      <w:r>
        <w:t>To enter the container, just run</w:t>
      </w:r>
      <w:ins w:id="1166" w:author="Patrick Ames" w:date="2020-11-12T08:50:00Z">
        <w:r w:rsidR="002E256D">
          <w:t xml:space="preserve"> the</w:t>
        </w:r>
      </w:ins>
      <w:r>
        <w:t xml:space="preserve"> </w:t>
      </w:r>
      <w:r>
        <w:rPr>
          <w:rStyle w:val="VerbatimChar"/>
        </w:rPr>
        <w:t>contrail-tools</w:t>
      </w:r>
      <w:r>
        <w:t xml:space="preserve"> script (same name as of the </w:t>
      </w:r>
      <w:ins w:id="1167" w:author="Patrick Ames" w:date="2020-11-12T08:50:00Z">
        <w:r w:rsidR="002E256D">
          <w:t>Docker</w:t>
        </w:r>
      </w:ins>
      <w:del w:id="1168" w:author="Patrick Ames" w:date="2020-11-12T08:50:00Z">
        <w:r w:rsidDel="002E256D">
          <w:delText>docker</w:delText>
        </w:r>
      </w:del>
      <w:r>
        <w:t>) in a compute node</w:t>
      </w:r>
      <w:ins w:id="1169" w:author="Patrick Ames" w:date="2020-11-12T08:50:00Z">
        <w:r w:rsidR="002E256D">
          <w:t>:</w:t>
        </w:r>
      </w:ins>
      <w:del w:id="1170" w:author="Patrick Ames" w:date="2020-11-12T08:50:00Z">
        <w:r w:rsidDel="002E256D">
          <w:delText>.</w:delText>
        </w:r>
      </w:del>
    </w:p>
    <w:p w:rsidR="002E256D" w:rsidRPr="002E256D" w:rsidRDefault="007E59F7">
      <w:pPr>
        <w:pStyle w:val="SourceCode"/>
        <w:rPr>
          <w:rFonts w:ascii="Consolas" w:hAnsi="Consolas"/>
          <w:sz w:val="22"/>
          <w:rPrChange w:id="1171" w:author="Patrick Ames" w:date="2020-11-12T08:50:00Z">
            <w:rPr/>
          </w:rPrChange>
        </w:rPr>
      </w:pPr>
      <w:r>
        <w:rPr>
          <w:rStyle w:val="VerbatimChar"/>
        </w:rPr>
        <w:t>[root@a7s3 ~]# contrail-tools</w:t>
      </w:r>
      <w:r>
        <w:br/>
      </w:r>
      <w:r>
        <w:rPr>
          <w:rStyle w:val="VerbatimChar"/>
        </w:rPr>
        <w:t>Unable to find image 'svl-artifactory.juniper.net/contrail-nightly/contrail-tools:2008.108'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t>2986115b3d27: Already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rsidR="009B093B" w:rsidRDefault="007E59F7">
      <w:pPr>
        <w:pStyle w:val="FirstParagraph"/>
      </w:pPr>
      <w:r>
        <w:t>Now you are inside of the container. From here you can test all of the old vRouter tools you may have been familiar with, for example, to print the packet dropping statistics:</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w:t>
      </w:r>
      <w:proofErr w:type="spellStart"/>
      <w:r>
        <w:rPr>
          <w:rStyle w:val="NormalTok"/>
        </w:rPr>
        <w:t>dropstats</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w:t>
      </w:r>
      <w:proofErr w:type="spellStart"/>
      <w:r>
        <w:rPr>
          <w:rStyle w:val="NormalTok"/>
        </w:rPr>
        <w:t>iEv</w:t>
      </w:r>
      <w:proofErr w:type="spellEnd"/>
      <w:r>
        <w:rPr>
          <w:rStyle w:val="NormalTok"/>
        </w:rPr>
        <w:t xml:space="preserve"> </w:t>
      </w:r>
      <w:del w:id="1172" w:author="Patrick Ames" w:date="2020-11-11T13:23:00Z">
        <w:r w:rsidDel="00601950">
          <w:rPr>
            <w:rStyle w:val="StringTok"/>
          </w:rPr>
          <w:delText>"</w:delText>
        </w:r>
      </w:del>
      <w:r>
        <w:rPr>
          <w:rStyle w:val="StringTok"/>
        </w:rPr>
        <w:t xml:space="preserve"> 0$|^$</w:t>
      </w:r>
      <w:del w:id="1173" w:author="Patrick Ames" w:date="2020-11-11T13:23:00Z">
        <w:r w:rsidDel="00601950">
          <w:rPr>
            <w:rStyle w:val="StringTok"/>
          </w:rPr>
          <w:delText>"</w:delText>
        </w:r>
      </w:del>
      <w:r>
        <w:br/>
      </w:r>
      <w:r>
        <w:rPr>
          <w:rStyle w:val="ExtensionTok"/>
        </w:rPr>
        <w:t>Flow</w:t>
      </w:r>
      <w:r>
        <w:rPr>
          <w:rStyle w:val="NormalTok"/>
        </w:rPr>
        <w:t xml:space="preserve"> Action Drop              1792</w:t>
      </w:r>
      <w:r>
        <w:br/>
      </w:r>
      <w:r>
        <w:rPr>
          <w:rStyle w:val="ExtensionTok"/>
        </w:rPr>
        <w:t>Flow</w:t>
      </w:r>
      <w:r>
        <w:rPr>
          <w:rStyle w:val="NormalTok"/>
        </w:rPr>
        <w:t xml:space="preserve"> Queue Limit Exceeded     305</w:t>
      </w:r>
      <w:r>
        <w:br/>
      </w:r>
      <w:r>
        <w:rPr>
          <w:rStyle w:val="ExtensionTok"/>
        </w:rPr>
        <w:t>Invalid</w:t>
      </w:r>
      <w:r>
        <w:rPr>
          <w:rStyle w:val="NormalTok"/>
        </w:rPr>
        <w:t xml:space="preserve"> NH                    12</w:t>
      </w:r>
      <w:r>
        <w:br/>
      </w:r>
      <w:r>
        <w:rPr>
          <w:rStyle w:val="ExtensionTok"/>
        </w:rPr>
        <w:t>No</w:t>
      </w:r>
      <w:r>
        <w:rPr>
          <w:rStyle w:val="NormalTok"/>
        </w:rPr>
        <w:t xml:space="preserve"> L2 Route                   1</w:t>
      </w:r>
    </w:p>
    <w:p w:rsidR="009B093B" w:rsidDel="00C92289" w:rsidRDefault="007E59F7">
      <w:pPr>
        <w:pStyle w:val="FirstParagraph"/>
        <w:rPr>
          <w:del w:id="1174" w:author="Patrick Ames" w:date="2020-11-12T08:51:00Z"/>
        </w:rPr>
      </w:pPr>
      <w:del w:id="1175" w:author="Patrick Ames" w:date="2020-11-12T08:51:00Z">
        <w:r w:rsidDel="002E256D">
          <w:delText xml:space="preserve">we </w:delText>
        </w:r>
      </w:del>
      <w:ins w:id="1176" w:author="Patrick Ames" w:date="2020-11-12T08:51:00Z">
        <w:r w:rsidR="002E256D">
          <w:t xml:space="preserve">We </w:t>
        </w:r>
      </w:ins>
      <w:r>
        <w:t>use grep to remove all counters with a zero value.</w:t>
      </w:r>
      <w:ins w:id="1177" w:author="Patrick Ames" w:date="2020-11-12T08:51:00Z">
        <w:r w:rsidR="00C92289">
          <w:t xml:space="preserve"> </w:t>
        </w:r>
      </w:ins>
    </w:p>
    <w:p w:rsidR="009B093B" w:rsidRDefault="007E59F7">
      <w:pPr>
        <w:pStyle w:val="FirstParagraph"/>
        <w:pPrChange w:id="1178" w:author="Patrick Ames" w:date="2020-11-12T08:51:00Z">
          <w:pPr>
            <w:pStyle w:val="BodyText"/>
          </w:pPr>
        </w:pPrChange>
      </w:pPr>
      <w:r>
        <w:t xml:space="preserve">When you are done, just exit the </w:t>
      </w:r>
      <w:ins w:id="1179" w:author="Patrick Ames" w:date="2020-11-12T08:51:00Z">
        <w:r w:rsidR="00C92289">
          <w:t xml:space="preserve">Docker </w:t>
        </w:r>
      </w:ins>
      <w:del w:id="1180" w:author="Patrick Ames" w:date="2020-11-12T08:51:00Z">
        <w:r w:rsidDel="00C92289">
          <w:delText xml:space="preserve">docker </w:delText>
        </w:r>
      </w:del>
      <w:r>
        <w:t>and it will be killed.</w:t>
      </w:r>
    </w:p>
    <w:p w:rsidR="009B093B" w:rsidRDefault="007E59F7">
      <w:pPr>
        <w:pStyle w:val="SourceCode"/>
      </w:pPr>
      <w:r>
        <w:rPr>
          <w:rStyle w:val="VerbatimChar"/>
        </w:rPr>
        <w:t>(contrail-tools)[root@a7s3 /]$ exit</w:t>
      </w:r>
      <w:r>
        <w:br/>
      </w:r>
      <w:proofErr w:type="spellStart"/>
      <w:r>
        <w:rPr>
          <w:rStyle w:val="VerbatimChar"/>
        </w:rPr>
        <w:t>exit</w:t>
      </w:r>
      <w:proofErr w:type="spellEnd"/>
      <w:r>
        <w:br/>
      </w:r>
      <w:r>
        <w:rPr>
          <w:rStyle w:val="VerbatimChar"/>
        </w:rPr>
        <w:t>[root@a7s3 ~]#</w:t>
      </w:r>
    </w:p>
    <w:p w:rsidR="009B093B" w:rsidRDefault="007E59F7">
      <w:pPr>
        <w:pStyle w:val="FirstParagraph"/>
      </w:pPr>
      <w:del w:id="1181" w:author="Patrick Ames" w:date="2020-11-12T08:51:00Z">
        <w:r w:rsidDel="00C92289">
          <w:delText xml:space="preserve">you </w:delText>
        </w:r>
      </w:del>
      <w:ins w:id="1182" w:author="Patrick Ames" w:date="2020-11-12T08:51:00Z">
        <w:r w:rsidR="00C92289">
          <w:t xml:space="preserve">You </w:t>
        </w:r>
      </w:ins>
      <w:r>
        <w:t xml:space="preserve">can also pass the tool command as parameters to the script, execute the command, get its output, </w:t>
      </w:r>
      <w:ins w:id="1183" w:author="Patrick Ames" w:date="2020-11-12T08:52:00Z">
        <w:r w:rsidR="00C92289">
          <w:t xml:space="preserve">and </w:t>
        </w:r>
      </w:ins>
      <w:r>
        <w:t xml:space="preserve">exit the </w:t>
      </w:r>
      <w:ins w:id="1184" w:author="Patrick Ames" w:date="2020-11-12T08:52:00Z">
        <w:r w:rsidR="00C92289">
          <w:t>Docker</w:t>
        </w:r>
      </w:ins>
      <w:del w:id="1185" w:author="Patrick Ames" w:date="2020-11-12T08:52:00Z">
        <w:r w:rsidDel="00C92289">
          <w:delText>docker,</w:delText>
        </w:r>
      </w:del>
      <w:r>
        <w:t xml:space="preserve"> all with one go.</w:t>
      </w:r>
    </w:p>
    <w:p w:rsidR="009B093B" w:rsidRDefault="007E59F7">
      <w:pPr>
        <w:pStyle w:val="SourceCode"/>
      </w:pPr>
      <w:r>
        <w:rPr>
          <w:rStyle w:val="VerbatimChar"/>
        </w:rPr>
        <w:t xml:space="preserve">[root@a7s3 ~]# contrail-tools </w:t>
      </w:r>
      <w:proofErr w:type="spellStart"/>
      <w:r>
        <w:rPr>
          <w:rStyle w:val="VerbatimChar"/>
        </w:rPr>
        <w:t>dropstats</w:t>
      </w:r>
      <w:proofErr w:type="spellEnd"/>
      <w:r>
        <w:rPr>
          <w:rStyle w:val="VerbatimChar"/>
        </w:rPr>
        <w:t xml:space="preserve"> | grep -</w:t>
      </w:r>
      <w:proofErr w:type="spellStart"/>
      <w:r>
        <w:rPr>
          <w:rStyle w:val="VerbatimChar"/>
        </w:rPr>
        <w:t>iE</w:t>
      </w:r>
      <w:proofErr w:type="spellEnd"/>
      <w:r>
        <w:rPr>
          <w:rStyle w:val="VerbatimChar"/>
        </w:rPr>
        <w:t xml:space="preserve"> route</w:t>
      </w:r>
      <w:r>
        <w:br/>
      </w:r>
      <w:r>
        <w:rPr>
          <w:rStyle w:val="VerbatimChar"/>
        </w:rPr>
        <w:t>No L2 Route                   68129939</w:t>
      </w:r>
      <w:r>
        <w:br/>
      </w:r>
      <w:r>
        <w:rPr>
          <w:rStyle w:val="VerbatimChar"/>
        </w:rPr>
        <w:t>[root@a7s3 ~]#</w:t>
      </w:r>
    </w:p>
    <w:p w:rsidR="009B093B" w:rsidRDefault="007E59F7">
      <w:pPr>
        <w:pStyle w:val="FirstParagraph"/>
      </w:pPr>
      <w:r>
        <w:t xml:space="preserve">As the time of the writing of this book, there are nearly </w:t>
      </w:r>
      <w:del w:id="1186" w:author="Patrick Ames" w:date="2020-11-12T08:52:00Z">
        <w:r w:rsidDel="00C92289">
          <w:delText xml:space="preserve">20 </w:delText>
        </w:r>
      </w:del>
      <w:ins w:id="1187" w:author="Patrick Ames" w:date="2020-11-12T08:52:00Z">
        <w:r w:rsidR="00C92289">
          <w:t xml:space="preserve">twenty </w:t>
        </w:r>
      </w:ins>
      <w:r>
        <w:t>tools available in this container. Let’s take a look at what’s in the package.</w:t>
      </w:r>
    </w:p>
    <w:p w:rsidR="009B093B" w:rsidRDefault="007E59F7">
      <w:pPr>
        <w:pStyle w:val="BodyText"/>
      </w:pPr>
      <w:r>
        <w:lastRenderedPageBreak/>
        <w:t>First, in the container</w:t>
      </w:r>
      <w:del w:id="1188" w:author="Patrick Ames" w:date="2020-11-12T08:52:00Z">
        <w:r w:rsidDel="00C92289">
          <w:delText xml:space="preserve"> we’ll</w:delText>
        </w:r>
      </w:del>
      <w:r>
        <w:t xml:space="preserve"> locate the package name:</w:t>
      </w:r>
    </w:p>
    <w:p w:rsidR="009B093B" w:rsidRDefault="007E59F7">
      <w:pPr>
        <w:pStyle w:val="SourceCode"/>
      </w:pPr>
      <w:r>
        <w:rPr>
          <w:rStyle w:val="VerbatimChar"/>
        </w:rPr>
        <w:t>[root@a7s3 ~]# contrail-tools</w:t>
      </w:r>
      <w:r>
        <w:br/>
      </w:r>
      <w:proofErr w:type="spellStart"/>
      <w:r>
        <w:rPr>
          <w:rStyle w:val="VerbatimChar"/>
        </w:rPr>
        <w:t>lcontrail</w:t>
      </w:r>
      <w:proofErr w:type="spellEnd"/>
      <w:r>
        <w:rPr>
          <w:rStyle w:val="VerbatimChar"/>
        </w:rPr>
        <w:t>-tools)[root@a7s3 /]$ rpm -</w:t>
      </w:r>
      <w:proofErr w:type="spellStart"/>
      <w:r>
        <w:rPr>
          <w:rStyle w:val="VerbatimChar"/>
        </w:rPr>
        <w:t>qa</w:t>
      </w:r>
      <w:proofErr w:type="spellEnd"/>
      <w:r>
        <w:rPr>
          <w:rStyle w:val="VerbatimChar"/>
        </w:rPr>
        <w:t xml:space="preserve"> | grep contrail-tool</w:t>
      </w:r>
      <w:r>
        <w:br/>
      </w:r>
      <w:r>
        <w:rPr>
          <w:rStyle w:val="VerbatimChar"/>
        </w:rPr>
        <w:t>contrail-tools-2008-108.el7.x86_64</w:t>
      </w:r>
    </w:p>
    <w:p w:rsidR="009B093B" w:rsidRDefault="007E59F7">
      <w:pPr>
        <w:pStyle w:val="FirstParagraph"/>
      </w:pPr>
      <w:r>
        <w:t xml:space="preserve">Then, based on the package name, </w:t>
      </w:r>
      <w:del w:id="1189" w:author="Patrick Ames" w:date="2020-11-12T08:53:00Z">
        <w:r w:rsidDel="00C92289">
          <w:delText xml:space="preserve">we </w:delText>
        </w:r>
      </w:del>
      <w:proofErr w:type="spellStart"/>
      <w:ins w:id="1190" w:author="Patrick Ames" w:date="2020-11-12T08:53:00Z">
        <w:r w:rsidR="00C92289">
          <w:t>youy</w:t>
        </w:r>
        <w:proofErr w:type="spellEnd"/>
        <w:r w:rsidR="00C92289">
          <w:t xml:space="preserve"> </w:t>
        </w:r>
      </w:ins>
      <w:r>
        <w:t>can list all available tools in it:</w:t>
      </w:r>
    </w:p>
    <w:p w:rsidR="009B093B" w:rsidRDefault="007E59F7">
      <w:pPr>
        <w:pStyle w:val="SourceCode"/>
      </w:pPr>
      <w:r>
        <w:rPr>
          <w:rStyle w:val="VerbatimChar"/>
        </w:rPr>
        <w:t xml:space="preserve">(contrail-tools)[root@a7s3 /]$ </w:t>
      </w:r>
      <w:proofErr w:type="spellStart"/>
      <w:r>
        <w:rPr>
          <w:rStyle w:val="VerbatimChar"/>
        </w:rPr>
        <w:t>repoquery</w:t>
      </w:r>
      <w:proofErr w:type="spellEnd"/>
      <w:r>
        <w:rPr>
          <w:rStyle w:val="VerbatimChar"/>
        </w:rPr>
        <w:t xml:space="preserve"> -l contrail-tools-2008-108.el7.x86_64 | grep bin</w:t>
      </w:r>
      <w:r>
        <w:br/>
      </w:r>
      <w:r>
        <w:rPr>
          <w:rStyle w:val="VerbatimChar"/>
        </w:rPr>
        <w:t>/</w:t>
      </w:r>
      <w:proofErr w:type="spellStart"/>
      <w:r>
        <w:rPr>
          <w:rStyle w:val="VerbatimChar"/>
        </w:rPr>
        <w:t>usr</w:t>
      </w:r>
      <w:proofErr w:type="spellEnd"/>
      <w:r>
        <w:rPr>
          <w:rStyle w:val="VerbatimChar"/>
        </w:rPr>
        <w:t>/bin/</w:t>
      </w:r>
      <w:proofErr w:type="spellStart"/>
      <w:r>
        <w:rPr>
          <w:rStyle w:val="VerbatimChar"/>
        </w:rPr>
        <w:t>dpdkinfo</w:t>
      </w:r>
      <w:proofErr w:type="spellEnd"/>
      <w:r>
        <w:br/>
      </w:r>
      <w:r>
        <w:rPr>
          <w:rStyle w:val="VerbatimChar"/>
        </w:rPr>
        <w:t>/usr/bin/dpdkvifstats.py</w:t>
      </w:r>
      <w:r>
        <w:br/>
      </w:r>
      <w:r>
        <w:rPr>
          <w:rStyle w:val="VerbatimChar"/>
        </w:rPr>
        <w:t>/</w:t>
      </w:r>
      <w:proofErr w:type="spellStart"/>
      <w:r>
        <w:rPr>
          <w:rStyle w:val="VerbatimChar"/>
        </w:rPr>
        <w:t>usr</w:t>
      </w:r>
      <w:proofErr w:type="spellEnd"/>
      <w:r>
        <w:rPr>
          <w:rStyle w:val="VerbatimChar"/>
        </w:rPr>
        <w:t>/bin/</w:t>
      </w:r>
      <w:proofErr w:type="spellStart"/>
      <w:r>
        <w:rPr>
          <w:rStyle w:val="VerbatimChar"/>
        </w:rPr>
        <w:t>dropstats</w:t>
      </w:r>
      <w:proofErr w:type="spellEnd"/>
      <w:r>
        <w:br/>
      </w:r>
      <w:r>
        <w:rPr>
          <w:rStyle w:val="VerbatimChar"/>
        </w:rPr>
        <w:t>/</w:t>
      </w:r>
      <w:proofErr w:type="spellStart"/>
      <w:r>
        <w:rPr>
          <w:rStyle w:val="VerbatimChar"/>
        </w:rPr>
        <w:t>usr</w:t>
      </w:r>
      <w:proofErr w:type="spellEnd"/>
      <w:r>
        <w:rPr>
          <w:rStyle w:val="VerbatimChar"/>
        </w:rPr>
        <w:t>/bin/flow</w:t>
      </w:r>
      <w:r>
        <w:br/>
      </w:r>
      <w:r>
        <w:rPr>
          <w:rStyle w:val="VerbatimChar"/>
        </w:rPr>
        <w:t>/</w:t>
      </w:r>
      <w:proofErr w:type="spellStart"/>
      <w:r>
        <w:rPr>
          <w:rStyle w:val="VerbatimChar"/>
        </w:rPr>
        <w:t>usr</w:t>
      </w:r>
      <w:proofErr w:type="spellEnd"/>
      <w:r>
        <w:rPr>
          <w:rStyle w:val="VerbatimChar"/>
        </w:rPr>
        <w:t>/bin/mirror</w:t>
      </w:r>
      <w:r>
        <w:br/>
      </w:r>
      <w:r>
        <w:rPr>
          <w:rStyle w:val="VerbatimChar"/>
        </w:rPr>
        <w:t>/</w:t>
      </w:r>
      <w:proofErr w:type="spellStart"/>
      <w:r>
        <w:rPr>
          <w:rStyle w:val="VerbatimChar"/>
        </w:rPr>
        <w:t>usr</w:t>
      </w:r>
      <w:proofErr w:type="spellEnd"/>
      <w:r>
        <w:rPr>
          <w:rStyle w:val="VerbatimChar"/>
        </w:rPr>
        <w:t>/bin/</w:t>
      </w:r>
      <w:proofErr w:type="spellStart"/>
      <w:r>
        <w:rPr>
          <w:rStyle w:val="VerbatimChar"/>
        </w:rPr>
        <w:t>mpls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nh</w:t>
      </w:r>
      <w:proofErr w:type="spellEnd"/>
      <w:r>
        <w:br/>
      </w:r>
      <w:r>
        <w:rPr>
          <w:rStyle w:val="VerbatimChar"/>
        </w:rPr>
        <w:t>/usr/bin/pkt_droplog.py</w:t>
      </w:r>
      <w:r>
        <w:br/>
      </w:r>
      <w:r>
        <w:rPr>
          <w:rStyle w:val="VerbatimChar"/>
        </w:rPr>
        <w:t>/</w:t>
      </w:r>
      <w:proofErr w:type="spellStart"/>
      <w:r>
        <w:rPr>
          <w:rStyle w:val="VerbatimChar"/>
        </w:rPr>
        <w:t>usr</w:t>
      </w:r>
      <w:proofErr w:type="spellEnd"/>
      <w:r>
        <w:rPr>
          <w:rStyle w:val="VerbatimChar"/>
        </w:rPr>
        <w:t>/bin/</w:t>
      </w:r>
      <w:proofErr w:type="spellStart"/>
      <w:r>
        <w:rPr>
          <w:rStyle w:val="VerbatimChar"/>
        </w:rPr>
        <w:t>qosmap</w:t>
      </w:r>
      <w:proofErr w:type="spellEnd"/>
      <w:r>
        <w:br/>
      </w:r>
      <w:r>
        <w:rPr>
          <w:rStyle w:val="VerbatimChar"/>
        </w:rPr>
        <w:t>/</w:t>
      </w:r>
      <w:proofErr w:type="spellStart"/>
      <w:r>
        <w:rPr>
          <w:rStyle w:val="VerbatimChar"/>
        </w:rPr>
        <w:t>usr</w:t>
      </w:r>
      <w:proofErr w:type="spellEnd"/>
      <w:r>
        <w:rPr>
          <w:rStyle w:val="VerbatimChar"/>
        </w:rPr>
        <w:t>/bin/rt</w:t>
      </w:r>
      <w:r>
        <w:br/>
      </w:r>
      <w:r>
        <w:rPr>
          <w:rStyle w:val="VerbatimChar"/>
        </w:rPr>
        <w:t>/</w:t>
      </w:r>
      <w:proofErr w:type="spellStart"/>
      <w:r>
        <w:rPr>
          <w:rStyle w:val="VerbatimChar"/>
        </w:rPr>
        <w:t>usr</w:t>
      </w:r>
      <w:proofErr w:type="spellEnd"/>
      <w:r>
        <w:rPr>
          <w:rStyle w:val="VerbatimChar"/>
        </w:rPr>
        <w:t>/bin/</w:t>
      </w:r>
      <w:proofErr w:type="spellStart"/>
      <w:r>
        <w:rPr>
          <w:rStyle w:val="VerbatimChar"/>
        </w:rPr>
        <w:t>sandump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vrftable</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vrinfo</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vrmemstats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vrouter</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vxlan</w:t>
      </w:r>
      <w:proofErr w:type="spellEnd"/>
    </w:p>
    <w:p w:rsidR="009B093B" w:rsidRDefault="007E59F7">
      <w:pPr>
        <w:pStyle w:val="FirstParagraph"/>
      </w:pPr>
      <w:r>
        <w:t xml:space="preserve">In previous chapters you’ve read </w:t>
      </w:r>
      <w:del w:id="1191" w:author="Patrick Ames" w:date="2020-11-12T08:53:00Z">
        <w:r w:rsidDel="00C92289">
          <w:delText>about</w:delText>
        </w:r>
      </w:del>
      <w:ins w:id="1192" w:author="Patrick Ames" w:date="2020-11-12T08:53:00Z">
        <w:r w:rsidR="00C92289">
          <w:t xml:space="preserve">about the </w:t>
        </w:r>
      </w:ins>
      <w:r>
        <w:t xml:space="preserve"> </w:t>
      </w:r>
      <w:r>
        <w:rPr>
          <w:rStyle w:val="VerbatimChar"/>
        </w:rPr>
        <w:t>dpdk_nic_bind.py</w:t>
      </w:r>
      <w:r>
        <w:t xml:space="preserve"> script, which is a tool to </w:t>
      </w:r>
      <w:del w:id="1193" w:author="Patrick Ames" w:date="2020-11-12T08:53:00Z">
        <w:r w:rsidDel="00C92289">
          <w:delText xml:space="preserve">tell </w:delText>
        </w:r>
      </w:del>
      <w:r>
        <w:t xml:space="preserve">bind a specific driver for a NIC. In the rest of this section, we’ll introduce some more tools that </w:t>
      </w:r>
      <w:del w:id="1194" w:author="Patrick Ames" w:date="2020-11-12T08:53:00Z">
        <w:r w:rsidDel="00C92289">
          <w:delText xml:space="preserve">is </w:delText>
        </w:r>
      </w:del>
      <w:ins w:id="1195" w:author="Patrick Ames" w:date="2020-11-12T08:53:00Z">
        <w:r w:rsidR="00C92289">
          <w:t xml:space="preserve">are </w:t>
        </w:r>
      </w:ins>
      <w:r>
        <w:t>especially useful in DPDK environment.</w:t>
      </w:r>
    </w:p>
    <w:p w:rsidR="009B093B" w:rsidRDefault="007E59F7">
      <w:pPr>
        <w:pStyle w:val="Heading2"/>
      </w:pPr>
      <w:bookmarkStart w:id="1196" w:name="X3c6de12f4985399b33370c900c808806e205775"/>
      <w:del w:id="1197" w:author="Patrick Ames" w:date="2020-11-12T08:53:00Z">
        <w:r w:rsidDel="00C92289">
          <w:delText xml:space="preserve">vif </w:delText>
        </w:r>
      </w:del>
      <w:proofErr w:type="spellStart"/>
      <w:ins w:id="1198" w:author="Patrick Ames" w:date="2020-11-12T08:53:00Z">
        <w:r w:rsidR="00C92289">
          <w:t>Vif</w:t>
        </w:r>
        <w:proofErr w:type="spellEnd"/>
        <w:r w:rsidR="00C92289">
          <w:t xml:space="preserve"> </w:t>
        </w:r>
      </w:ins>
      <w:del w:id="1199" w:author="Patrick Ames" w:date="2020-11-12T08:54:00Z">
        <w:r w:rsidDel="00C92289">
          <w:delText xml:space="preserve">command </w:delText>
        </w:r>
      </w:del>
      <w:ins w:id="1200" w:author="Patrick Ames" w:date="2020-11-12T08:54:00Z">
        <w:r w:rsidR="00C92289">
          <w:t xml:space="preserve">Command </w:t>
        </w:r>
      </w:ins>
      <w:r>
        <w:t xml:space="preserve">and </w:t>
      </w:r>
      <w:del w:id="1201" w:author="Patrick Ames" w:date="2020-11-12T08:54:00Z">
        <w:r w:rsidDel="00C92289">
          <w:delText>scripts</w:delText>
        </w:r>
      </w:del>
      <w:bookmarkEnd w:id="1196"/>
      <w:ins w:id="1202" w:author="Patrick Ames" w:date="2020-11-12T08:54:00Z">
        <w:r w:rsidR="00C92289">
          <w:t>Scripts</w:t>
        </w:r>
      </w:ins>
    </w:p>
    <w:p w:rsidR="009B093B" w:rsidRDefault="007E59F7">
      <w:pPr>
        <w:pStyle w:val="FirstParagraph"/>
      </w:pPr>
      <w:r>
        <w:t xml:space="preserve">The first one from our </w:t>
      </w:r>
      <w:del w:id="1203" w:author="Patrick Ames" w:date="2020-11-12T08:54:00Z">
        <w:r w:rsidDel="00C92289">
          <w:delText xml:space="preserve">contrail </w:delText>
        </w:r>
      </w:del>
      <w:ins w:id="1204" w:author="Patrick Ames" w:date="2020-11-12T08:54:00Z">
        <w:r w:rsidR="00C92289">
          <w:t xml:space="preserve">Contrail </w:t>
        </w:r>
      </w:ins>
      <w:r>
        <w:t xml:space="preserve">DPDK </w:t>
      </w:r>
      <w:del w:id="1205" w:author="Patrick Ames" w:date="2020-11-11T13:23:00Z">
        <w:r w:rsidDel="00601950">
          <w:delText>"</w:delText>
        </w:r>
      </w:del>
      <w:proofErr w:type="gramStart"/>
      <w:r>
        <w:t>tool box</w:t>
      </w:r>
      <w:proofErr w:type="gramEnd"/>
      <w:del w:id="1206" w:author="Patrick Ames" w:date="2020-11-11T13:23:00Z">
        <w:r w:rsidDel="00601950">
          <w:delText>"</w:delText>
        </w:r>
      </w:del>
      <w:r>
        <w:t xml:space="preserve"> is</w:t>
      </w:r>
      <w:ins w:id="1207" w:author="Patrick Ames" w:date="2020-11-12T08:54:00Z">
        <w:r w:rsidR="00C92289">
          <w:t xml:space="preserve"> THE</w:t>
        </w:r>
      </w:ins>
      <w:r>
        <w:t xml:space="preserve"> </w:t>
      </w:r>
      <w:proofErr w:type="spellStart"/>
      <w:r>
        <w:rPr>
          <w:rStyle w:val="VerbatimChar"/>
        </w:rPr>
        <w:t>vif</w:t>
      </w:r>
      <w:proofErr w:type="spellEnd"/>
      <w:r>
        <w:t xml:space="preserve"> command. Before talking about it, let’s see how </w:t>
      </w:r>
      <w:del w:id="1208" w:author="Patrick Ames" w:date="2020-11-12T08:54:00Z">
        <w:r w:rsidDel="00C92289">
          <w:delText>do we</w:delText>
        </w:r>
      </w:del>
      <w:ins w:id="1209" w:author="Patrick Ames" w:date="2020-11-12T08:54:00Z">
        <w:r w:rsidR="00C92289">
          <w:t>to</w:t>
        </w:r>
      </w:ins>
      <w:r>
        <w:t xml:space="preserve"> list all interfaces in the compute running DPDK vRouter. Let’s first try the </w:t>
      </w:r>
      <w:del w:id="1210" w:author="Patrick Ames" w:date="2020-11-12T08:54:00Z">
        <w:r w:rsidDel="00C92289">
          <w:delText xml:space="preserve">linux </w:delText>
        </w:r>
      </w:del>
      <w:ins w:id="1211" w:author="Patrick Ames" w:date="2020-11-12T08:54:00Z">
        <w:r w:rsidR="00C92289">
          <w:t xml:space="preserve">Linux </w:t>
        </w:r>
      </w:ins>
      <w:proofErr w:type="spellStart"/>
      <w:r>
        <w:rPr>
          <w:rStyle w:val="VerbatimChar"/>
        </w:rPr>
        <w:t>ip</w:t>
      </w:r>
      <w:proofErr w:type="spellEnd"/>
      <w:r>
        <w:t xml:space="preserve"> or </w:t>
      </w:r>
      <w:r>
        <w:rPr>
          <w:rStyle w:val="VerbatimChar"/>
        </w:rPr>
        <w:t>ifconfig</w:t>
      </w:r>
      <w:r>
        <w:t xml:space="preserve"> command in our DPDK compute running PROX gen VM:</w:t>
      </w:r>
    </w:p>
    <w:p w:rsidR="009B093B" w:rsidRDefault="007E59F7">
      <w:pPr>
        <w:pStyle w:val="SourceCode"/>
      </w:pPr>
      <w:r>
        <w:rPr>
          <w:rStyle w:val="NormalTok"/>
        </w:rPr>
        <w:t>[</w:t>
      </w:r>
      <w:r>
        <w:rPr>
          <w:rStyle w:val="ExtensionTok"/>
        </w:rPr>
        <w:t>root@a7s3</w:t>
      </w:r>
      <w:r>
        <w:rPr>
          <w:rStyle w:val="NormalTok"/>
        </w:rPr>
        <w:t xml:space="preserve"> ~]# </w:t>
      </w:r>
      <w:proofErr w:type="spellStart"/>
      <w:r>
        <w:rPr>
          <w:rStyle w:val="NormalTok"/>
        </w:rPr>
        <w:t>ip</w:t>
      </w:r>
      <w:proofErr w:type="spellEnd"/>
      <w:r>
        <w:rPr>
          <w:rStyle w:val="NormalTok"/>
        </w:rPr>
        <w:t xml:space="preserve">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w:t>
      </w:r>
      <w:proofErr w:type="spellStart"/>
      <w:r>
        <w:rPr>
          <w:rStyle w:val="NormalTok"/>
        </w:rPr>
        <w:t>mtu</w:t>
      </w:r>
      <w:proofErr w:type="spellEnd"/>
      <w:r>
        <w:rPr>
          <w:rStyle w:val="NormalTok"/>
        </w:rPr>
        <w:t xml:space="preserve"> 65536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link/loopback</w:t>
      </w:r>
      <w:r>
        <w:rPr>
          <w:rStyle w:val="NormalTok"/>
        </w:rPr>
        <w:t xml:space="preserve"> 00:00:00:00:00:00 </w:t>
      </w:r>
      <w:proofErr w:type="spellStart"/>
      <w:r>
        <w:rPr>
          <w:rStyle w:val="NormalTok"/>
        </w:rPr>
        <w:t>brd</w:t>
      </w:r>
      <w:proofErr w:type="spellEnd"/>
      <w:r>
        <w:rPr>
          <w:rStyle w:val="NormalTok"/>
        </w:rPr>
        <w:t xml:space="preserve">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0c:c4:7a:4c:16:c2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lastRenderedPageBreak/>
        <w:t xml:space="preserve">    </w:t>
      </w:r>
      <w:r>
        <w:rPr>
          <w:rStyle w:val="ExtensionTok"/>
        </w:rPr>
        <w:t>link/ether</w:t>
      </w:r>
      <w:r>
        <w:rPr>
          <w:rStyle w:val="NormalTok"/>
        </w:rPr>
        <w:t xml:space="preserve"> 0c:c4:7a:4c:16:c3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8</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DOWN mode DEFAULT group default</w:t>
      </w:r>
      <w:r>
        <w:br/>
      </w:r>
      <w:r>
        <w:rPr>
          <w:rStyle w:val="NormalTok"/>
        </w:rPr>
        <w:t xml:space="preserve">    </w:t>
      </w:r>
      <w:r>
        <w:rPr>
          <w:rStyle w:val="ExtensionTok"/>
        </w:rPr>
        <w:t>link/ether</w:t>
      </w:r>
      <w:r>
        <w:rPr>
          <w:rStyle w:val="NormalTok"/>
        </w:rPr>
        <w:t xml:space="preserve"> 02:42:56:4f:cc:6e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25</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90:e2:ba:c3:af:20 </w:t>
      </w:r>
      <w:proofErr w:type="spellStart"/>
      <w:r>
        <w:rPr>
          <w:rStyle w:val="NormalTok"/>
        </w:rPr>
        <w:t>brd</w:t>
      </w:r>
      <w:proofErr w:type="spellEnd"/>
      <w:r>
        <w:rPr>
          <w:rStyle w:val="NormalTok"/>
        </w:rPr>
        <w:t xml:space="preserve"> </w:t>
      </w:r>
      <w:proofErr w:type="spellStart"/>
      <w:r>
        <w:rPr>
          <w:rStyle w:val="NormalTok"/>
        </w:rPr>
        <w:t>ff:ff:ff:ff:ff:ff</w:t>
      </w:r>
      <w:proofErr w:type="spellEnd"/>
    </w:p>
    <w:p w:rsidR="009B093B" w:rsidRDefault="007E59F7">
      <w:pPr>
        <w:pStyle w:val="FirstParagraph"/>
      </w:pPr>
      <w:r>
        <w:t xml:space="preserve">Well, </w:t>
      </w:r>
      <w:del w:id="1212" w:author="Patrick Ames" w:date="2020-11-12T08:55:00Z">
        <w:r w:rsidDel="00C92289">
          <w:delText>we do</w:delText>
        </w:r>
      </w:del>
      <w:ins w:id="1213" w:author="Patrick Ames" w:date="2020-11-12T08:55:00Z">
        <w:r w:rsidR="00C92289">
          <w:t>you can</w:t>
        </w:r>
      </w:ins>
      <w:r>
        <w:t xml:space="preserve"> see some interfaces </w:t>
      </w:r>
      <w:del w:id="1214" w:author="Patrick Ames" w:date="2020-11-12T08:55:00Z">
        <w:r w:rsidDel="00C92289">
          <w:delText>got printed</w:delText>
        </w:r>
      </w:del>
      <w:ins w:id="1215" w:author="Patrick Ames" w:date="2020-11-12T08:55:00Z">
        <w:r w:rsidR="00C92289">
          <w:t>were output</w:t>
        </w:r>
      </w:ins>
      <w:r>
        <w:t>:</w:t>
      </w:r>
    </w:p>
    <w:p w:rsidR="009B093B" w:rsidRDefault="007E59F7">
      <w:pPr>
        <w:numPr>
          <w:ilvl w:val="0"/>
          <w:numId w:val="21"/>
        </w:numPr>
      </w:pPr>
      <w:r>
        <w:t>the loop interface (lo)</w:t>
      </w:r>
    </w:p>
    <w:p w:rsidR="009B093B" w:rsidRDefault="007E59F7">
      <w:pPr>
        <w:numPr>
          <w:ilvl w:val="0"/>
          <w:numId w:val="21"/>
        </w:numPr>
      </w:pPr>
      <w:proofErr w:type="spellStart"/>
      <w:r>
        <w:t>managment</w:t>
      </w:r>
      <w:proofErr w:type="spellEnd"/>
      <w:r>
        <w:t xml:space="preserve"> interface (eno1)</w:t>
      </w:r>
    </w:p>
    <w:p w:rsidR="009B093B" w:rsidRDefault="007E59F7">
      <w:pPr>
        <w:numPr>
          <w:ilvl w:val="0"/>
          <w:numId w:val="21"/>
        </w:numPr>
      </w:pPr>
      <w:r>
        <w:t>vhost0 interface</w:t>
      </w:r>
    </w:p>
    <w:p w:rsidR="009B093B" w:rsidRDefault="007E59F7">
      <w:pPr>
        <w:numPr>
          <w:ilvl w:val="0"/>
          <w:numId w:val="21"/>
        </w:numPr>
      </w:pPr>
      <w:r>
        <w:t>docker interface (docker0)</w:t>
      </w:r>
    </w:p>
    <w:p w:rsidR="009B093B" w:rsidRDefault="007E59F7">
      <w:pPr>
        <w:numPr>
          <w:ilvl w:val="0"/>
          <w:numId w:val="21"/>
        </w:numPr>
      </w:pPr>
      <w:r>
        <w:t>physical NIC which is not in use (eno2)</w:t>
      </w:r>
    </w:p>
    <w:p w:rsidR="009B093B" w:rsidRDefault="007E59F7">
      <w:pPr>
        <w:pStyle w:val="FirstParagraph"/>
      </w:pPr>
      <w:r>
        <w:t>However, some most important interfaces are not shown at all:</w:t>
      </w:r>
    </w:p>
    <w:p w:rsidR="009B093B" w:rsidRDefault="007E59F7">
      <w:pPr>
        <w:numPr>
          <w:ilvl w:val="0"/>
          <w:numId w:val="22"/>
        </w:numPr>
      </w:pPr>
      <w:r>
        <w:t xml:space="preserve">The physical fabric interface: the </w:t>
      </w:r>
      <w:del w:id="1216" w:author="Patrick Ames" w:date="2020-11-11T13:23:00Z">
        <w:r w:rsidDel="00601950">
          <w:delText>"</w:delText>
        </w:r>
      </w:del>
      <w:r>
        <w:t>bond</w:t>
      </w:r>
      <w:del w:id="1217" w:author="Patrick Ames" w:date="2020-11-11T13:23:00Z">
        <w:r w:rsidDel="00601950">
          <w:delText>"</w:delText>
        </w:r>
      </w:del>
      <w:r>
        <w:t xml:space="preserve"> interface in our setup</w:t>
      </w:r>
    </w:p>
    <w:p w:rsidR="009B093B" w:rsidRDefault="007E59F7">
      <w:pPr>
        <w:numPr>
          <w:ilvl w:val="0"/>
          <w:numId w:val="22"/>
        </w:numPr>
      </w:pPr>
      <w:r>
        <w:t xml:space="preserve">The VM virtual interfaces: the </w:t>
      </w:r>
      <w:del w:id="1218" w:author="Patrick Ames" w:date="2020-11-11T13:23:00Z">
        <w:r w:rsidDel="00601950">
          <w:delText>"</w:delText>
        </w:r>
      </w:del>
      <w:proofErr w:type="spellStart"/>
      <w:r>
        <w:t>tapxxx</w:t>
      </w:r>
      <w:proofErr w:type="spellEnd"/>
      <w:del w:id="1219" w:author="Patrick Ames" w:date="2020-11-11T13:23:00Z">
        <w:r w:rsidDel="00601950">
          <w:delText>"</w:delText>
        </w:r>
      </w:del>
      <w:r>
        <w:t xml:space="preserve"> interfaces</w:t>
      </w:r>
    </w:p>
    <w:p w:rsidR="009B093B" w:rsidRDefault="007E59F7">
      <w:pPr>
        <w:pStyle w:val="FirstParagraph"/>
      </w:pPr>
      <w:r>
        <w:t xml:space="preserve">If </w:t>
      </w:r>
      <w:del w:id="1220" w:author="Patrick Ames" w:date="2020-11-12T08:55:00Z">
        <w:r w:rsidDel="00C92289">
          <w:delText xml:space="preserve">we </w:delText>
        </w:r>
      </w:del>
      <w:ins w:id="1221" w:author="Patrick Ames" w:date="2020-11-12T08:55:00Z">
        <w:r w:rsidR="00C92289">
          <w:t xml:space="preserve">you </w:t>
        </w:r>
      </w:ins>
      <w:r>
        <w:t xml:space="preserve">compare </w:t>
      </w:r>
      <w:del w:id="1222" w:author="Patrick Ames" w:date="2020-11-12T08:55:00Z">
        <w:r w:rsidDel="00C92289">
          <w:delText xml:space="preserve">with </w:delText>
        </w:r>
      </w:del>
      <w:ins w:id="1223" w:author="Patrick Ames" w:date="2020-11-12T08:55:00Z">
        <w:r w:rsidR="00C92289">
          <w:t xml:space="preserve">this with </w:t>
        </w:r>
      </w:ins>
      <w:r>
        <w:t xml:space="preserve">what </w:t>
      </w:r>
      <w:del w:id="1224" w:author="Patrick Ames" w:date="2020-11-12T08:56:00Z">
        <w:r w:rsidDel="00C92289">
          <w:delText xml:space="preserve">we </w:delText>
        </w:r>
      </w:del>
      <w:ins w:id="1225" w:author="Patrick Ames" w:date="2020-11-12T08:56:00Z">
        <w:r w:rsidR="00C92289">
          <w:t xml:space="preserve">you’d </w:t>
        </w:r>
      </w:ins>
      <w:del w:id="1226" w:author="Patrick Ames" w:date="2020-11-12T08:56:00Z">
        <w:r w:rsidDel="00C92289">
          <w:delText xml:space="preserve">would </w:delText>
        </w:r>
      </w:del>
      <w:r>
        <w:t xml:space="preserve">see with the same </w:t>
      </w:r>
      <w:del w:id="1227" w:author="Patrick Ames" w:date="2020-11-12T08:56:00Z">
        <w:r w:rsidDel="00C92289">
          <w:delText xml:space="preserve">ip </w:delText>
        </w:r>
      </w:del>
      <w:ins w:id="1228" w:author="Patrick Ames" w:date="2020-11-12T08:56:00Z">
        <w:r w:rsidR="00C92289">
          <w:t xml:space="preserve">IP </w:t>
        </w:r>
      </w:ins>
      <w:r>
        <w:t xml:space="preserve">command in a kernel mode vRouter compute without DPDK, </w:t>
      </w:r>
      <w:del w:id="1229" w:author="Patrick Ames" w:date="2020-11-12T08:56:00Z">
        <w:r w:rsidDel="00C92289">
          <w:delText>we will see the</w:delText>
        </w:r>
      </w:del>
      <w:ins w:id="1230" w:author="Patrick Ames" w:date="2020-11-12T08:56:00Z">
        <w:r w:rsidR="00C92289">
          <w:t>there’s a</w:t>
        </w:r>
      </w:ins>
      <w:r>
        <w:t xml:space="preserve"> big difference</w:t>
      </w:r>
      <w:del w:id="1231" w:author="Patrick Ames" w:date="2020-11-12T08:56:00Z">
        <w:r w:rsidDel="00C92289">
          <w:delText>s</w:delText>
        </w:r>
      </w:del>
      <w:r>
        <w:t>:</w:t>
      </w:r>
    </w:p>
    <w:p w:rsidR="009B093B" w:rsidRDefault="007E59F7">
      <w:pPr>
        <w:pStyle w:val="SourceCode"/>
      </w:pPr>
      <w:r>
        <w:rPr>
          <w:rStyle w:val="NormalTok"/>
        </w:rPr>
        <w:t>[</w:t>
      </w:r>
      <w:r>
        <w:rPr>
          <w:rStyle w:val="ExtensionTok"/>
        </w:rPr>
        <w:t>root@a7s5-kiran</w:t>
      </w:r>
      <w:r>
        <w:rPr>
          <w:rStyle w:val="NormalTok"/>
        </w:rPr>
        <w:t xml:space="preserve"> ~]# </w:t>
      </w:r>
      <w:proofErr w:type="spellStart"/>
      <w:r>
        <w:rPr>
          <w:rStyle w:val="NormalTok"/>
        </w:rPr>
        <w:t>ip</w:t>
      </w:r>
      <w:proofErr w:type="spellEnd"/>
      <w:r>
        <w:rPr>
          <w:rStyle w:val="NormalTok"/>
        </w:rPr>
        <w:t xml:space="preserve">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w:t>
      </w:r>
      <w:proofErr w:type="spellStart"/>
      <w:r>
        <w:rPr>
          <w:rStyle w:val="NormalTok"/>
        </w:rPr>
        <w:t>mtu</w:t>
      </w:r>
      <w:proofErr w:type="spellEnd"/>
      <w:r>
        <w:rPr>
          <w:rStyle w:val="NormalTok"/>
        </w:rPr>
        <w:t xml:space="preserve"> 65536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link/loopback</w:t>
      </w:r>
      <w:r>
        <w:rPr>
          <w:rStyle w:val="NormalTok"/>
        </w:rPr>
        <w:t xml:space="preserve"> 00:00:00:00:00:00 </w:t>
      </w:r>
      <w:proofErr w:type="spellStart"/>
      <w:r>
        <w:rPr>
          <w:rStyle w:val="NormalTok"/>
        </w:rPr>
        <w:t>brd</w:t>
      </w:r>
      <w:proofErr w:type="spellEnd"/>
      <w:r>
        <w:rPr>
          <w:rStyle w:val="NormalTok"/>
        </w:rPr>
        <w:t xml:space="preserve">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0c:c4:7a:47:d7:b4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0c:c4:7a:47:d7:b5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w:t>
      </w:r>
      <w:r>
        <w:rPr>
          <w:rStyle w:val="NormalTok"/>
        </w:rPr>
        <w:t xml:space="preserve">: enp2s0f0: </w:t>
      </w:r>
      <w:r>
        <w:rPr>
          <w:rStyle w:val="OperatorTok"/>
        </w:rPr>
        <w:t>&lt;</w:t>
      </w:r>
      <w:r>
        <w:rPr>
          <w:rStyle w:val="NormalTok"/>
        </w:rPr>
        <w:t>BROADCAST,MULTICAST,SLAVE,UP,LOWER_UP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master bond0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5</w:t>
      </w:r>
      <w:r>
        <w:rPr>
          <w:rStyle w:val="NormalTok"/>
        </w:rPr>
        <w:t xml:space="preserve">: enp2s0f1: </w:t>
      </w:r>
      <w:r>
        <w:rPr>
          <w:rStyle w:val="OperatorTok"/>
        </w:rPr>
        <w:t>&lt;</w:t>
      </w:r>
      <w:r>
        <w:rPr>
          <w:rStyle w:val="NormalTok"/>
        </w:rPr>
        <w:t>BROADCAST,MULTICAST,SLAVE,UP,LOWER_UP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master bond0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6</w:t>
      </w:r>
      <w:r>
        <w:rPr>
          <w:rStyle w:val="NormalTok"/>
        </w:rPr>
        <w:t xml:space="preserve">: bond0: </w:t>
      </w:r>
      <w:r>
        <w:rPr>
          <w:rStyle w:val="OperatorTok"/>
        </w:rPr>
        <w:t>&lt;</w:t>
      </w:r>
      <w:r>
        <w:rPr>
          <w:rStyle w:val="NormalTok"/>
        </w:rPr>
        <w:t>BROADCAST,MULTICAST,MASTER,UP,LOWER_UP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12</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DOWN mode DEFAULT group default</w:t>
      </w:r>
      <w:r>
        <w:br/>
      </w:r>
      <w:r>
        <w:rPr>
          <w:rStyle w:val="NormalTok"/>
        </w:rPr>
        <w:t xml:space="preserve">    </w:t>
      </w:r>
      <w:r>
        <w:rPr>
          <w:rStyle w:val="ExtensionTok"/>
        </w:rPr>
        <w:t>link/ether</w:t>
      </w:r>
      <w:r>
        <w:rPr>
          <w:rStyle w:val="NormalTok"/>
        </w:rPr>
        <w:t xml:space="preserve"> 02:42:d6:c6:2c:12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lastRenderedPageBreak/>
        <w:t>41</w:t>
      </w:r>
      <w:r>
        <w:rPr>
          <w:rStyle w:val="NormalTok"/>
        </w:rPr>
        <w:t xml:space="preserve">: pkt1: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c2:6e:97:ef:cd:b2 </w:t>
      </w:r>
      <w:proofErr w:type="spellStart"/>
      <w:r>
        <w:rPr>
          <w:rStyle w:val="NormalTok"/>
        </w:rPr>
        <w:t>brd</w:t>
      </w:r>
      <w:proofErr w:type="spellEnd"/>
      <w:r>
        <w:rPr>
          <w:rStyle w:val="NormalTok"/>
        </w:rPr>
        <w:t xml:space="preserve"> 00:00:00:00:00:00</w:t>
      </w:r>
      <w:r>
        <w:br/>
      </w:r>
      <w:r>
        <w:rPr>
          <w:rStyle w:val="ExtensionTok"/>
        </w:rPr>
        <w:t>42</w:t>
      </w:r>
      <w:r>
        <w:rPr>
          <w:rStyle w:val="NormalTok"/>
        </w:rPr>
        <w:t xml:space="preserve">: pkt3: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8e:44:4e:2e:28:0c </w:t>
      </w:r>
      <w:proofErr w:type="spellStart"/>
      <w:r>
        <w:rPr>
          <w:rStyle w:val="NormalTok"/>
        </w:rPr>
        <w:t>brd</w:t>
      </w:r>
      <w:proofErr w:type="spellEnd"/>
      <w:r>
        <w:rPr>
          <w:rStyle w:val="NormalTok"/>
        </w:rPr>
        <w:t xml:space="preserve"> 00:00:00:00:00:00</w:t>
      </w:r>
      <w:r>
        <w:br/>
      </w:r>
      <w:r>
        <w:rPr>
          <w:rStyle w:val="ExtensionTok"/>
        </w:rPr>
        <w:t>43</w:t>
      </w:r>
      <w:r>
        <w:rPr>
          <w:rStyle w:val="NormalTok"/>
        </w:rPr>
        <w:t xml:space="preserve">: pkt2: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a6:2a:01:7c:db:65 </w:t>
      </w:r>
      <w:proofErr w:type="spellStart"/>
      <w:r>
        <w:rPr>
          <w:rStyle w:val="NormalTok"/>
        </w:rPr>
        <w:t>brd</w:t>
      </w:r>
      <w:proofErr w:type="spellEnd"/>
      <w:r>
        <w:rPr>
          <w:rStyle w:val="NormalTok"/>
        </w:rPr>
        <w:t xml:space="preserve"> 00:00:00:00:00:00</w:t>
      </w:r>
      <w:r>
        <w:br/>
      </w:r>
      <w:r>
        <w:rPr>
          <w:rStyle w:val="ExtensionTok"/>
        </w:rPr>
        <w:t>44</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45</w:t>
      </w:r>
      <w:r>
        <w:rPr>
          <w:rStyle w:val="NormalTok"/>
        </w:rPr>
        <w:t xml:space="preserve">: bond0.101@bond0: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46</w:t>
      </w:r>
      <w:r>
        <w:rPr>
          <w:rStyle w:val="NormalTok"/>
        </w:rPr>
        <w:t xml:space="preserve">: pkt0: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5e:a0:f8:77:25:97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49</w:t>
      </w:r>
      <w:r>
        <w:rPr>
          <w:rStyle w:val="NormalTok"/>
        </w:rPr>
        <w:t xml:space="preserve">: tap0160123b-14: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fe:01:60:12:3b:14 </w:t>
      </w:r>
      <w:proofErr w:type="spellStart"/>
      <w:r>
        <w:rPr>
          <w:rStyle w:val="NormalTok"/>
        </w:rPr>
        <w:t>brd</w:t>
      </w:r>
      <w:proofErr w:type="spellEnd"/>
      <w:r>
        <w:rPr>
          <w:rStyle w:val="NormalTok"/>
        </w:rPr>
        <w:t xml:space="preserve"> </w:t>
      </w:r>
      <w:proofErr w:type="spellStart"/>
      <w:r>
        <w:rPr>
          <w:rStyle w:val="NormalTok"/>
        </w:rPr>
        <w:t>ff:ff:ff:ff:ff:ff</w:t>
      </w:r>
      <w:proofErr w:type="spellEnd"/>
    </w:p>
    <w:p w:rsidR="009B093B" w:rsidRDefault="007E59F7">
      <w:pPr>
        <w:pStyle w:val="FirstParagraph"/>
      </w:pPr>
      <w:r>
        <w:t>Here except</w:t>
      </w:r>
      <w:ins w:id="1232" w:author="Patrick Ames" w:date="2020-11-12T08:56:00Z">
        <w:r w:rsidR="00C92289">
          <w:t xml:space="preserve"> for</w:t>
        </w:r>
      </w:ins>
      <w:r>
        <w:t xml:space="preserve"> lo, management interface</w:t>
      </w:r>
      <w:ins w:id="1233" w:author="Patrick Ames" w:date="2020-11-12T08:56:00Z">
        <w:r w:rsidR="00C92289">
          <w:t>,</w:t>
        </w:r>
      </w:ins>
      <w:r>
        <w:t xml:space="preserve"> and whatever we saw from the DPDK compute, </w:t>
      </w:r>
      <w:del w:id="1234" w:author="Patrick Ames" w:date="2020-11-12T08:57:00Z">
        <w:r w:rsidDel="00C92289">
          <w:delText xml:space="preserve">we </w:delText>
        </w:r>
      </w:del>
      <w:ins w:id="1235" w:author="Patrick Ames" w:date="2020-11-12T08:57:00Z">
        <w:r w:rsidR="00C92289">
          <w:t xml:space="preserve">you can </w:t>
        </w:r>
      </w:ins>
      <w:r>
        <w:t xml:space="preserve">also see these </w:t>
      </w:r>
      <w:del w:id="1236" w:author="Patrick Ames" w:date="2020-11-12T08:57:00Z">
        <w:r w:rsidDel="00C92289">
          <w:delText xml:space="preserve">all </w:delText>
        </w:r>
      </w:del>
      <w:r>
        <w:t>other important interfaces:</w:t>
      </w:r>
    </w:p>
    <w:p w:rsidR="009B093B" w:rsidRDefault="007E59F7">
      <w:pPr>
        <w:numPr>
          <w:ilvl w:val="0"/>
          <w:numId w:val="23"/>
        </w:numPr>
      </w:pPr>
      <w:r>
        <w:t xml:space="preserve">bond interface and it’s </w:t>
      </w:r>
      <w:proofErr w:type="spellStart"/>
      <w:r>
        <w:t>subinterface</w:t>
      </w:r>
      <w:proofErr w:type="spellEnd"/>
      <w:r>
        <w:t xml:space="preserve">: </w:t>
      </w:r>
      <w:r>
        <w:rPr>
          <w:rStyle w:val="VerbatimChar"/>
        </w:rPr>
        <w:t>bond0</w:t>
      </w:r>
      <w:r>
        <w:t xml:space="preserve">, </w:t>
      </w:r>
      <w:r>
        <w:rPr>
          <w:rStyle w:val="VerbatimChar"/>
        </w:rPr>
        <w:t>bond0.101</w:t>
      </w:r>
    </w:p>
    <w:p w:rsidR="009B093B" w:rsidRDefault="007E59F7">
      <w:pPr>
        <w:numPr>
          <w:ilvl w:val="0"/>
          <w:numId w:val="23"/>
        </w:numPr>
      </w:pPr>
      <w:r>
        <w:t xml:space="preserve">bond interface’s member interfaces: </w:t>
      </w:r>
      <w:r>
        <w:rPr>
          <w:rStyle w:val="VerbatimChar"/>
        </w:rPr>
        <w:t>enp2s0f0</w:t>
      </w:r>
      <w:r>
        <w:t xml:space="preserve">, </w:t>
      </w:r>
      <w:r>
        <w:rPr>
          <w:rStyle w:val="VerbatimChar"/>
        </w:rPr>
        <w:t>enp2s0f1</w:t>
      </w:r>
    </w:p>
    <w:p w:rsidR="009B093B" w:rsidRDefault="007E59F7">
      <w:pPr>
        <w:numPr>
          <w:ilvl w:val="0"/>
          <w:numId w:val="23"/>
        </w:numPr>
      </w:pPr>
      <w:r>
        <w:t xml:space="preserve">VM tap interface: </w:t>
      </w:r>
      <w:r>
        <w:rPr>
          <w:rStyle w:val="VerbatimChar"/>
        </w:rPr>
        <w:t>tap0160123b-14</w:t>
      </w:r>
    </w:p>
    <w:p w:rsidR="009B093B" w:rsidRDefault="007E59F7">
      <w:pPr>
        <w:numPr>
          <w:ilvl w:val="0"/>
          <w:numId w:val="23"/>
        </w:numPr>
      </w:pPr>
      <w:r>
        <w:rPr>
          <w:rStyle w:val="VerbatimChar"/>
        </w:rPr>
        <w:t>pkt0</w:t>
      </w:r>
      <w:r>
        <w:t xml:space="preserve"> interface</w:t>
      </w:r>
    </w:p>
    <w:p w:rsidR="009B093B" w:rsidRDefault="00C92289">
      <w:pPr>
        <w:pStyle w:val="FirstParagraph"/>
      </w:pPr>
      <w:ins w:id="1237" w:author="Patrick Ames" w:date="2020-11-12T08:57:00Z">
        <w:r>
          <w:t>NOTE</w:t>
        </w:r>
        <w:r>
          <w:tab/>
          <w:t xml:space="preserve">The </w:t>
        </w:r>
      </w:ins>
      <w:r w:rsidR="007E59F7">
        <w:t xml:space="preserve">pkt1, pkt2, pkt3 interfaces are created by vRouter but not used in </w:t>
      </w:r>
      <w:del w:id="1238" w:author="Patrick Ames" w:date="2020-11-12T08:57:00Z">
        <w:r w:rsidR="007E59F7" w:rsidDel="00C92289">
          <w:delText xml:space="preserve">dpdk </w:delText>
        </w:r>
      </w:del>
      <w:ins w:id="1239" w:author="Patrick Ames" w:date="2020-11-12T08:57:00Z">
        <w:r>
          <w:t xml:space="preserve">DPDK </w:t>
        </w:r>
      </w:ins>
      <w:r w:rsidR="007E59F7">
        <w:t>setup</w:t>
      </w:r>
      <w:ins w:id="1240" w:author="Patrick Ames" w:date="2020-11-12T08:57:00Z">
        <w:r>
          <w:t>.</w:t>
        </w:r>
      </w:ins>
    </w:p>
    <w:p w:rsidR="009B093B" w:rsidRDefault="007E59F7">
      <w:pPr>
        <w:pStyle w:val="BodyText"/>
      </w:pPr>
      <w:r>
        <w:t xml:space="preserve">The reason </w:t>
      </w:r>
      <w:del w:id="1241" w:author="Patrick Ames" w:date="2020-11-12T08:58:00Z">
        <w:r w:rsidDel="00C92289">
          <w:delText xml:space="preserve">we </w:delText>
        </w:r>
      </w:del>
      <w:ins w:id="1242" w:author="Patrick Ames" w:date="2020-11-12T08:58:00Z">
        <w:r w:rsidR="00C92289">
          <w:t xml:space="preserve">you can </w:t>
        </w:r>
      </w:ins>
      <w:r>
        <w:t>see these differences, as we’ve mentioned many times throughout this book, is that when DPDK is in charge of the NIC card</w:t>
      </w:r>
      <w:del w:id="1243" w:author="Patrick Ames" w:date="2020-11-12T08:58:00Z">
        <w:r w:rsidDel="00C92289">
          <w:delText xml:space="preserve">, </w:delText>
        </w:r>
      </w:del>
      <w:ins w:id="1244" w:author="Patrick Ames" w:date="2020-11-12T08:58:00Z">
        <w:r w:rsidR="00C92289">
          <w:t xml:space="preserve"> the </w:t>
        </w:r>
      </w:ins>
      <w:del w:id="1245" w:author="Patrick Ames" w:date="2020-11-12T08:58:00Z">
        <w:r w:rsidDel="00C92289">
          <w:delText xml:space="preserve">linux </w:delText>
        </w:r>
      </w:del>
      <w:ins w:id="1246" w:author="Patrick Ames" w:date="2020-11-12T08:58:00Z">
        <w:r w:rsidR="00C92289">
          <w:t xml:space="preserve">Linux </w:t>
        </w:r>
      </w:ins>
      <w:r>
        <w:t xml:space="preserve">kernel is mostly </w:t>
      </w:r>
      <w:del w:id="1247" w:author="Patrick Ames" w:date="2020-11-11T13:23:00Z">
        <w:r w:rsidDel="00601950">
          <w:delText>"</w:delText>
        </w:r>
      </w:del>
      <w:r>
        <w:t>bypassed</w:t>
      </w:r>
      <w:del w:id="1248" w:author="Patrick Ames" w:date="2020-11-11T13:23:00Z">
        <w:r w:rsidDel="00601950">
          <w:delText>"</w:delText>
        </w:r>
      </w:del>
      <w:r>
        <w:t xml:space="preserve">. The NIC card’s feature and functions are exposed by another special driver directly </w:t>
      </w:r>
      <w:ins w:id="1249" w:author="Patrick Ames" w:date="2020-11-12T08:58:00Z">
        <w:r w:rsidR="00C92289">
          <w:t xml:space="preserve">connected </w:t>
        </w:r>
      </w:ins>
      <w:r>
        <w:t xml:space="preserve">to the user space PMD driver running in </w:t>
      </w:r>
      <w:ins w:id="1250" w:author="Patrick Ames" w:date="2020-11-12T08:58:00Z">
        <w:r w:rsidR="00C92289">
          <w:t xml:space="preserve">the </w:t>
        </w:r>
      </w:ins>
      <w:r>
        <w:t>DPDK layer, so the traditional applications</w:t>
      </w:r>
      <w:del w:id="1251" w:author="Patrick Ames" w:date="2020-11-12T08:59:00Z">
        <w:r w:rsidDel="00C92289">
          <w:delText>,</w:delText>
        </w:r>
      </w:del>
      <w:r>
        <w:t xml:space="preserve"> </w:t>
      </w:r>
      <w:del w:id="1252" w:author="Patrick Ames" w:date="2020-11-12T08:59:00Z">
        <w:r w:rsidDel="00C92289">
          <w:delText xml:space="preserve">whichever </w:delText>
        </w:r>
      </w:del>
      <w:ins w:id="1253" w:author="Patrick Ames" w:date="2020-11-12T08:59:00Z">
        <w:r w:rsidR="00C92289">
          <w:t xml:space="preserve">that </w:t>
        </w:r>
      </w:ins>
      <w:del w:id="1254" w:author="Patrick Ames" w:date="2020-11-12T08:59:00Z">
        <w:r w:rsidDel="00C92289">
          <w:delText xml:space="preserve">relies </w:delText>
        </w:r>
      </w:del>
      <w:ins w:id="1255" w:author="Patrick Ames" w:date="2020-11-12T08:59:00Z">
        <w:r w:rsidR="00C92289">
          <w:t xml:space="preserve">rely </w:t>
        </w:r>
      </w:ins>
      <w:r>
        <w:t xml:space="preserve">on the interfaces sitting in </w:t>
      </w:r>
      <w:ins w:id="1256" w:author="Patrick Ames" w:date="2020-11-12T08:59:00Z">
        <w:r w:rsidR="00C92289">
          <w:t>the L</w:t>
        </w:r>
      </w:ins>
      <w:del w:id="1257" w:author="Patrick Ames" w:date="2020-11-12T08:59:00Z">
        <w:r w:rsidDel="00C92289">
          <w:delText>l</w:delText>
        </w:r>
      </w:del>
      <w:r>
        <w:t xml:space="preserve">inux kernel to do </w:t>
      </w:r>
      <w:del w:id="1258" w:author="Patrick Ames" w:date="2020-11-12T08:59:00Z">
        <w:r w:rsidDel="00C92289">
          <w:delText xml:space="preserve">its </w:delText>
        </w:r>
      </w:del>
      <w:ins w:id="1259" w:author="Patrick Ames" w:date="2020-11-12T08:59:00Z">
        <w:r w:rsidR="00C92289">
          <w:t xml:space="preserve">their </w:t>
        </w:r>
      </w:ins>
      <w:r>
        <w:t xml:space="preserve">job, are no </w:t>
      </w:r>
      <w:del w:id="1260" w:author="Patrick Ames" w:date="2020-11-12T08:59:00Z">
        <w:r w:rsidDel="00C92289">
          <w:delText xml:space="preserve">more </w:delText>
        </w:r>
      </w:del>
      <w:ins w:id="1261" w:author="Patrick Ames" w:date="2020-11-12T08:59:00Z">
        <w:r w:rsidR="00C92289">
          <w:t xml:space="preserve">longer </w:t>
        </w:r>
      </w:ins>
      <w:r>
        <w:t>useful.</w:t>
      </w:r>
    </w:p>
    <w:p w:rsidR="009B093B" w:rsidRDefault="007E59F7">
      <w:pPr>
        <w:pStyle w:val="BodyText"/>
      </w:pPr>
      <w:r>
        <w:t xml:space="preserve">We’ll talk more about this later. </w:t>
      </w:r>
      <w:del w:id="1262" w:author="Patrick Ames" w:date="2020-11-12T08:59:00Z">
        <w:r w:rsidDel="00C92289">
          <w:delText xml:space="preserve">for </w:delText>
        </w:r>
      </w:del>
      <w:ins w:id="1263" w:author="Patrick Ames" w:date="2020-11-12T08:59:00Z">
        <w:r w:rsidR="00C92289">
          <w:t xml:space="preserve">For </w:t>
        </w:r>
      </w:ins>
      <w:r>
        <w:t xml:space="preserve">now, let’s look at the </w:t>
      </w:r>
      <w:proofErr w:type="spellStart"/>
      <w:r>
        <w:rPr>
          <w:rStyle w:val="VerbatimChar"/>
        </w:rPr>
        <w:t>vif</w:t>
      </w:r>
      <w:proofErr w:type="spellEnd"/>
      <w:r>
        <w:t xml:space="preserve"> command with </w:t>
      </w:r>
      <w:r>
        <w:rPr>
          <w:rStyle w:val="VerbatimChar"/>
        </w:rPr>
        <w:t>-l|--list</w:t>
      </w:r>
      <w:r>
        <w:t xml:space="preserve"> and </w:t>
      </w:r>
      <w:r>
        <w:rPr>
          <w:rStyle w:val="VerbatimChar"/>
        </w:rPr>
        <w:t>--get</w:t>
      </w:r>
      <w:r>
        <w:t xml:space="preserve"> option. </w:t>
      </w:r>
      <w:ins w:id="1264" w:author="Patrick Ames" w:date="2020-11-12T08:59:00Z">
        <w:r w:rsidR="00C92289">
          <w:t xml:space="preserve">The </w:t>
        </w:r>
      </w:ins>
      <w:proofErr w:type="spellStart"/>
      <w:r>
        <w:rPr>
          <w:rStyle w:val="VerbatimChar"/>
        </w:rPr>
        <w:t>vif</w:t>
      </w:r>
      <w:proofErr w:type="spellEnd"/>
      <w:r>
        <w:rPr>
          <w:rStyle w:val="VerbatimChar"/>
        </w:rPr>
        <w:t xml:space="preserve"> --list</w:t>
      </w:r>
      <w:r>
        <w:t xml:space="preserve"> lists all interfaces located in the vRouter and </w:t>
      </w:r>
      <w:r>
        <w:rPr>
          <w:rStyle w:val="VerbatimChar"/>
        </w:rPr>
        <w:t>--get</w:t>
      </w:r>
      <w:r>
        <w:t xml:space="preserve"> just retrieves one of them. Here is the capture from the same DPDK compute:</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w:t>
      </w:r>
      <w:r>
        <w:br/>
      </w:r>
      <w:proofErr w:type="spellStart"/>
      <w:r>
        <w:rPr>
          <w:rStyle w:val="ExtensionTok"/>
        </w:rPr>
        <w:t>Vrouter</w:t>
      </w:r>
      <w:proofErr w:type="spellEnd"/>
      <w:r>
        <w:rPr>
          <w:rStyle w:val="NormalTok"/>
        </w:rPr>
        <w:t xml:space="preserve"> Interface Table</w:t>
      </w:r>
      <w:r>
        <w:br/>
      </w:r>
      <w:r>
        <w:lastRenderedPageBreak/>
        <w:br/>
      </w:r>
      <w:r>
        <w:rPr>
          <w:rStyle w:val="ExtensionTok"/>
        </w:rPr>
        <w:t>Flags</w:t>
      </w:r>
      <w:r>
        <w:rPr>
          <w:rStyle w:val="NormalTok"/>
        </w:rPr>
        <w:t xml:space="preserve">: P=Policy, X=Cross Connect, S=Service Chain, </w:t>
      </w:r>
      <w:proofErr w:type="spellStart"/>
      <w:r>
        <w:rPr>
          <w:rStyle w:val="NormalTok"/>
        </w:rPr>
        <w:t>Mr</w:t>
      </w:r>
      <w:proofErr w:type="spellEnd"/>
      <w:r>
        <w:rPr>
          <w:rStyle w:val="NormalTok"/>
        </w:rPr>
        <w:t>=Receive Mirror</w:t>
      </w:r>
      <w:r>
        <w:br/>
      </w:r>
      <w:r>
        <w:rPr>
          <w:rStyle w:val="NormalTok"/>
        </w:rPr>
        <w:t xml:space="preserve">       </w:t>
      </w:r>
      <w:r>
        <w:rPr>
          <w:rStyle w:val="VariableTok"/>
        </w:rPr>
        <w:t>Mt=</w:t>
      </w:r>
      <w:r>
        <w:rPr>
          <w:rStyle w:val="NormalTok"/>
        </w:rPr>
        <w:t xml:space="preserve">Transmit </w:t>
      </w:r>
      <w:r>
        <w:rPr>
          <w:rStyle w:val="ExtensionTok"/>
        </w:rPr>
        <w:t>Mirror</w:t>
      </w:r>
      <w:r>
        <w:rPr>
          <w:rStyle w:val="NormalTok"/>
        </w:rPr>
        <w:t>, Tc=Transmit Checksum Offload, L3=Layer 3, L2=Layer 2</w:t>
      </w:r>
      <w:r>
        <w:br/>
      </w:r>
      <w:r>
        <w:rPr>
          <w:rStyle w:val="NormalTok"/>
        </w:rPr>
        <w:t xml:space="preserve">       </w:t>
      </w:r>
      <w:r>
        <w:rPr>
          <w:rStyle w:val="VariableTok"/>
        </w:rPr>
        <w:t>D=</w:t>
      </w:r>
      <w:r>
        <w:rPr>
          <w:rStyle w:val="NormalTok"/>
        </w:rPr>
        <w:t xml:space="preserve">DHCP, </w:t>
      </w:r>
      <w:proofErr w:type="spellStart"/>
      <w:r>
        <w:rPr>
          <w:rStyle w:val="VariableTok"/>
        </w:rPr>
        <w:t>Vp</w:t>
      </w:r>
      <w:proofErr w:type="spellEnd"/>
      <w:r>
        <w:rPr>
          <w:rStyle w:val="VariableTok"/>
        </w:rPr>
        <w:t>=</w:t>
      </w:r>
      <w:proofErr w:type="spellStart"/>
      <w:r>
        <w:rPr>
          <w:rStyle w:val="NormalTok"/>
        </w:rPr>
        <w:t>Vhost</w:t>
      </w:r>
      <w:proofErr w:type="spellEnd"/>
      <w:r>
        <w:rPr>
          <w:rStyle w:val="NormalTok"/>
        </w:rPr>
        <w:t xml:space="preserve"> </w:t>
      </w:r>
      <w:r>
        <w:rPr>
          <w:rStyle w:val="ExtensionTok"/>
        </w:rPr>
        <w:t>Physical</w:t>
      </w:r>
      <w:r>
        <w:rPr>
          <w:rStyle w:val="NormalTok"/>
        </w:rPr>
        <w:t xml:space="preserve">, </w:t>
      </w:r>
      <w:proofErr w:type="spellStart"/>
      <w:r>
        <w:rPr>
          <w:rStyle w:val="NormalTok"/>
        </w:rPr>
        <w:t>Pr</w:t>
      </w:r>
      <w:proofErr w:type="spellEnd"/>
      <w:r>
        <w:rPr>
          <w:rStyle w:val="NormalTok"/>
        </w:rPr>
        <w:t xml:space="preserve">=Promiscuous, </w:t>
      </w:r>
      <w:proofErr w:type="spellStart"/>
      <w:r>
        <w:rPr>
          <w:rStyle w:val="NormalTok"/>
        </w:rPr>
        <w:t>Vnt</w:t>
      </w:r>
      <w:proofErr w:type="spellEnd"/>
      <w:r>
        <w:rPr>
          <w:rStyle w:val="NormalTok"/>
        </w:rPr>
        <w:t xml:space="preserve">=Native </w:t>
      </w:r>
      <w:proofErr w:type="spellStart"/>
      <w:r>
        <w:rPr>
          <w:rStyle w:val="NormalTok"/>
        </w:rPr>
        <w:t>Vlan</w:t>
      </w:r>
      <w:proofErr w:type="spellEnd"/>
      <w:r>
        <w:rPr>
          <w:rStyle w:val="NormalTok"/>
        </w:rPr>
        <w:t xml:space="preserve"> Tagged</w:t>
      </w:r>
      <w:r>
        <w:br/>
      </w:r>
      <w:r>
        <w:rPr>
          <w:rStyle w:val="NormalTok"/>
        </w:rPr>
        <w:t xml:space="preserve">       </w:t>
      </w:r>
      <w:proofErr w:type="spellStart"/>
      <w:r>
        <w:rPr>
          <w:rStyle w:val="VariableTok"/>
        </w:rPr>
        <w:t>Mnp</w:t>
      </w:r>
      <w:proofErr w:type="spellEnd"/>
      <w:r>
        <w:rPr>
          <w:rStyle w:val="VariableTok"/>
        </w:rPr>
        <w:t>=</w:t>
      </w:r>
      <w:r>
        <w:rPr>
          <w:rStyle w:val="NormalTok"/>
        </w:rPr>
        <w:t xml:space="preserve">No </w:t>
      </w:r>
      <w:r>
        <w:rPr>
          <w:rStyle w:val="ExtensionTok"/>
        </w:rPr>
        <w:t>MAC</w:t>
      </w:r>
      <w:r>
        <w:rPr>
          <w:rStyle w:val="NormalTok"/>
        </w:rPr>
        <w:t xml:space="preserve"> Proxy, </w:t>
      </w:r>
      <w:proofErr w:type="spellStart"/>
      <w:r>
        <w:rPr>
          <w:rStyle w:val="NormalTok"/>
        </w:rPr>
        <w:t>Dpdk</w:t>
      </w:r>
      <w:proofErr w:type="spellEnd"/>
      <w:r>
        <w:rPr>
          <w:rStyle w:val="NormalTok"/>
        </w:rPr>
        <w:t xml:space="preserve">=DPDK PMD Interface, </w:t>
      </w:r>
      <w:proofErr w:type="spellStart"/>
      <w:r>
        <w:rPr>
          <w:rStyle w:val="NormalTok"/>
        </w:rPr>
        <w:t>Rfl</w:t>
      </w:r>
      <w:proofErr w:type="spellEnd"/>
      <w:r>
        <w:rPr>
          <w:rStyle w:val="NormalTok"/>
        </w:rPr>
        <w:t>=Receive Filtering Offload, Mon=Interface is Monitored</w:t>
      </w:r>
      <w:r>
        <w:br/>
      </w:r>
      <w:r>
        <w:rPr>
          <w:rStyle w:val="NormalTok"/>
        </w:rPr>
        <w:t xml:space="preserve">       </w:t>
      </w:r>
      <w:proofErr w:type="spellStart"/>
      <w:r>
        <w:rPr>
          <w:rStyle w:val="VariableTok"/>
        </w:rPr>
        <w:t>Uuf</w:t>
      </w:r>
      <w:proofErr w:type="spellEnd"/>
      <w:r>
        <w:rPr>
          <w:rStyle w:val="VariableTok"/>
        </w:rPr>
        <w:t>=</w:t>
      </w:r>
      <w:r>
        <w:rPr>
          <w:rStyle w:val="NormalTok"/>
        </w:rPr>
        <w:t xml:space="preserve">Unknown </w:t>
      </w:r>
      <w:r>
        <w:rPr>
          <w:rStyle w:val="ExtensionTok"/>
        </w:rPr>
        <w:t>Unicast</w:t>
      </w:r>
      <w:r>
        <w:rPr>
          <w:rStyle w:val="NormalTok"/>
        </w:rPr>
        <w:t xml:space="preserve"> Flood, </w:t>
      </w:r>
      <w:proofErr w:type="spellStart"/>
      <w:r>
        <w:rPr>
          <w:rStyle w:val="NormalTok"/>
        </w:rPr>
        <w:t>Vof</w:t>
      </w:r>
      <w:proofErr w:type="spellEnd"/>
      <w:r>
        <w:rPr>
          <w:rStyle w:val="NormalTok"/>
        </w:rPr>
        <w:t>=VLAN insert/strip offload, Df=Drop New Flows, L=MAC Learning Enabled</w:t>
      </w:r>
      <w:r>
        <w:br/>
      </w:r>
      <w:r>
        <w:rPr>
          <w:rStyle w:val="NormalTok"/>
        </w:rPr>
        <w:t xml:space="preserve">       </w:t>
      </w:r>
      <w:r>
        <w:rPr>
          <w:rStyle w:val="VariableTok"/>
        </w:rPr>
        <w:t>Proxy=</w:t>
      </w:r>
      <w:r>
        <w:rPr>
          <w:rStyle w:val="NormalTok"/>
        </w:rPr>
        <w:t xml:space="preserve">MAC </w:t>
      </w:r>
      <w:r>
        <w:rPr>
          <w:rStyle w:val="ExtensionTok"/>
        </w:rPr>
        <w:t>Requests</w:t>
      </w:r>
      <w:r>
        <w:rPr>
          <w:rStyle w:val="NormalTok"/>
        </w:rPr>
        <w:t xml:space="preserve"> Proxied Always, Er=</w:t>
      </w:r>
      <w:proofErr w:type="spellStart"/>
      <w:r>
        <w:rPr>
          <w:rStyle w:val="NormalTok"/>
        </w:rPr>
        <w:t>Etree</w:t>
      </w:r>
      <w:proofErr w:type="spellEnd"/>
      <w:r>
        <w:rPr>
          <w:rStyle w:val="NormalTok"/>
        </w:rPr>
        <w:t xml:space="preserve"> Root, Mn=Mirror without </w:t>
      </w:r>
      <w:proofErr w:type="spellStart"/>
      <w:r>
        <w:rPr>
          <w:rStyle w:val="NormalTok"/>
        </w:rPr>
        <w:t>Vlan</w:t>
      </w:r>
      <w:proofErr w:type="spellEnd"/>
      <w:r>
        <w:rPr>
          <w:rStyle w:val="NormalTok"/>
        </w:rPr>
        <w:t xml:space="preserve"> Tag, </w:t>
      </w:r>
      <w:proofErr w:type="spellStart"/>
      <w:r>
        <w:rPr>
          <w:rStyle w:val="NormalTok"/>
        </w:rPr>
        <w:t>HbsL</w:t>
      </w:r>
      <w:proofErr w:type="spellEnd"/>
      <w:r>
        <w:rPr>
          <w:rStyle w:val="NormalTok"/>
        </w:rPr>
        <w:t xml:space="preserve">=HBS Left </w:t>
      </w:r>
      <w:proofErr w:type="spellStart"/>
      <w:r>
        <w:rPr>
          <w:rStyle w:val="NormalTok"/>
        </w:rPr>
        <w:t>Intf</w:t>
      </w:r>
      <w:proofErr w:type="spellEnd"/>
      <w:r>
        <w:br/>
      </w:r>
      <w:r>
        <w:rPr>
          <w:rStyle w:val="NormalTok"/>
        </w:rPr>
        <w:t xml:space="preserve">       </w:t>
      </w:r>
      <w:proofErr w:type="spellStart"/>
      <w:r>
        <w:rPr>
          <w:rStyle w:val="VariableTok"/>
        </w:rPr>
        <w:t>HbsR</w:t>
      </w:r>
      <w:proofErr w:type="spellEnd"/>
      <w:r>
        <w:rPr>
          <w:rStyle w:val="VariableTok"/>
        </w:rPr>
        <w:t>=</w:t>
      </w:r>
      <w:r>
        <w:rPr>
          <w:rStyle w:val="NormalTok"/>
        </w:rPr>
        <w:t xml:space="preserve">HBS </w:t>
      </w:r>
      <w:r>
        <w:rPr>
          <w:rStyle w:val="ExtensionTok"/>
        </w:rPr>
        <w:t>Right</w:t>
      </w:r>
      <w:r>
        <w:rPr>
          <w:rStyle w:val="NormalTok"/>
        </w:rPr>
        <w:t xml:space="preserve"> </w:t>
      </w:r>
      <w:proofErr w:type="spellStart"/>
      <w:r>
        <w:rPr>
          <w:rStyle w:val="NormalTok"/>
        </w:rPr>
        <w:t>Intf</w:t>
      </w:r>
      <w:proofErr w:type="spellEnd"/>
      <w:r>
        <w:rPr>
          <w:rStyle w:val="NormalTok"/>
        </w:rPr>
        <w:t>, Ig=</w:t>
      </w:r>
      <w:proofErr w:type="spellStart"/>
      <w:r>
        <w:rPr>
          <w:rStyle w:val="NormalTok"/>
        </w:rPr>
        <w:t>Igmp</w:t>
      </w:r>
      <w:proofErr w:type="spellEnd"/>
      <w:r>
        <w:rPr>
          <w:rStyle w:val="NormalTok"/>
        </w:rPr>
        <w:t xml:space="preserve"> Trap Enabled</w:t>
      </w:r>
      <w:r>
        <w:br/>
      </w:r>
      <w:r>
        <w:br/>
      </w:r>
      <w:r>
        <w:rPr>
          <w:rStyle w:val="ExtensionTok"/>
        </w:rPr>
        <w:t>vif0/3</w:t>
      </w:r>
      <w:r>
        <w:rPr>
          <w:rStyle w:val="NormalTok"/>
        </w:rPr>
        <w:t xml:space="preserve">      PMD: tap41a9ab05-64 NH: 32</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Flags:PL3L2DMonEr QOS:-1 Ref:12</w:t>
      </w:r>
      <w:r>
        <w:br/>
      </w:r>
      <w:r>
        <w:rPr>
          <w:rStyle w:val="NormalTok"/>
        </w:rPr>
        <w:t xml:space="preserve">            </w:t>
      </w:r>
      <w:r>
        <w:rPr>
          <w:rStyle w:val="ExtensionTok"/>
        </w:rPr>
        <w:t>RX</w:t>
      </w:r>
      <w:r>
        <w:rPr>
          <w:rStyle w:val="NormalTok"/>
        </w:rPr>
        <w:t xml:space="preserve"> queue  packets:2306654691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packets:2306869103  bytes:285898139558 errors:0</w:t>
      </w:r>
      <w:r>
        <w:br/>
      </w:r>
      <w:r>
        <w:rPr>
          <w:rStyle w:val="NormalTok"/>
        </w:rPr>
        <w:t xml:space="preserve">            </w:t>
      </w:r>
      <w:r>
        <w:rPr>
          <w:rStyle w:val="ExtensionTok"/>
        </w:rPr>
        <w:t>TX</w:t>
      </w:r>
      <w:r>
        <w:rPr>
          <w:rStyle w:val="NormalTok"/>
        </w:rPr>
        <w:t xml:space="preserve"> packets:47613036  bytes:5739655392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-l</w:t>
      </w:r>
      <w:r>
        <w:br/>
      </w:r>
      <w:proofErr w:type="spellStart"/>
      <w:r>
        <w:rPr>
          <w:rStyle w:val="ExtensionTok"/>
        </w:rPr>
        <w:t>Vrouter</w:t>
      </w:r>
      <w:proofErr w:type="spellEnd"/>
      <w:r>
        <w:rPr>
          <w:rStyle w:val="NormalTok"/>
        </w:rPr>
        <w:t xml:space="preserve"> Interface Table</w:t>
      </w:r>
      <w:r>
        <w:br/>
      </w:r>
      <w:r>
        <w:rPr>
          <w:rStyle w:val="ExtensionTok"/>
        </w:rPr>
        <w:t>......</w:t>
      </w:r>
      <w:r>
        <w:br/>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device packets:106218495224  bytes:12108991404264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RX</w:t>
      </w:r>
      <w:r>
        <w:rPr>
          <w:rStyle w:val="NormalTok"/>
        </w:rPr>
        <w:t xml:space="preserve"> packets:53109240518  bytes:5842056828972 errors:0</w:t>
      </w:r>
      <w:r>
        <w:br/>
      </w:r>
      <w:r>
        <w:rPr>
          <w:rStyle w:val="NormalTok"/>
        </w:rPr>
        <w:t xml:space="preserve">            </w:t>
      </w:r>
      <w:r>
        <w:rPr>
          <w:rStyle w:val="ExtensionTok"/>
        </w:rPr>
        <w:t>TX</w:t>
      </w:r>
      <w:r>
        <w:rPr>
          <w:rStyle w:val="NormalTok"/>
        </w:rPr>
        <w:t xml:space="preserve"> packets:53459418469  bytes:5880886194306 errors:0</w:t>
      </w:r>
      <w:r>
        <w:br/>
      </w:r>
      <w:r>
        <w:rPr>
          <w:rStyle w:val="NormalTok"/>
        </w:rPr>
        <w:t xml:space="preserve">            </w:t>
      </w:r>
      <w:r>
        <w:rPr>
          <w:rStyle w:val="ExtensionTok"/>
        </w:rPr>
        <w:t>Drops</w:t>
      </w:r>
      <w:r>
        <w:rPr>
          <w:rStyle w:val="NormalTok"/>
        </w:rPr>
        <w:t>:291</w:t>
      </w:r>
      <w:r>
        <w:br/>
      </w:r>
      <w:r>
        <w:rPr>
          <w:rStyle w:val="NormalTok"/>
        </w:rPr>
        <w:t xml:space="preserve">            </w:t>
      </w:r>
      <w:r>
        <w:rPr>
          <w:rStyle w:val="ExtensionTok"/>
        </w:rPr>
        <w:t>TX</w:t>
      </w:r>
      <w:r>
        <w:rPr>
          <w:rStyle w:val="NormalTok"/>
        </w:rPr>
        <w:t xml:space="preserve"> device packets:106919210258  bytes:12189494593618 errors:0</w:t>
      </w:r>
      <w:r>
        <w:br/>
      </w:r>
      <w:r>
        <w:br/>
      </w:r>
      <w:r>
        <w:rPr>
          <w:rStyle w:val="ExtensionTok"/>
        </w:rPr>
        <w:t>vif0/1</w:t>
      </w:r>
      <w:r>
        <w:rPr>
          <w:rStyle w:val="NormalTok"/>
        </w:rPr>
        <w:t xml:space="preserve">      PMD: vhost0 NH: 5</w:t>
      </w:r>
      <w:r>
        <w:br/>
      </w:r>
      <w:r>
        <w:rPr>
          <w:rStyle w:val="NormalTok"/>
        </w:rPr>
        <w:t xml:space="preserve">            </w:t>
      </w:r>
      <w:proofErr w:type="spellStart"/>
      <w:r>
        <w:rPr>
          <w:rStyle w:val="ExtensionTok"/>
        </w:rPr>
        <w:t>Type</w:t>
      </w:r>
      <w:r>
        <w:rPr>
          <w:rStyle w:val="NormalTok"/>
        </w:rPr>
        <w:t>:Host</w:t>
      </w:r>
      <w:proofErr w:type="spellEnd"/>
      <w:r>
        <w:rPr>
          <w:rStyle w:val="NormalTok"/>
        </w:rPr>
        <w:t xml:space="preserve"> HWaddr:90:e2:ba:c3:af:20 IPaddr:8.0.0.4</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Flags:L3DEr QOS:-1 Ref:13</w:t>
      </w:r>
      <w:r>
        <w:br/>
      </w:r>
      <w:r>
        <w:rPr>
          <w:rStyle w:val="NormalTok"/>
        </w:rPr>
        <w:lastRenderedPageBreak/>
        <w:t xml:space="preserve">            </w:t>
      </w:r>
      <w:r>
        <w:rPr>
          <w:rStyle w:val="ExtensionTok"/>
        </w:rPr>
        <w:t>RX</w:t>
      </w:r>
      <w:r>
        <w:rPr>
          <w:rStyle w:val="NormalTok"/>
        </w:rPr>
        <w:t xml:space="preserve"> device packets:436036  bytes:400358720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packets:436036  bytes:400358720 errors:0</w:t>
      </w:r>
      <w:r>
        <w:br/>
      </w:r>
      <w:r>
        <w:rPr>
          <w:rStyle w:val="NormalTok"/>
        </w:rPr>
        <w:t xml:space="preserve">            </w:t>
      </w:r>
      <w:r>
        <w:rPr>
          <w:rStyle w:val="ExtensionTok"/>
        </w:rPr>
        <w:t>TX</w:t>
      </w:r>
      <w:r>
        <w:rPr>
          <w:rStyle w:val="NormalTok"/>
        </w:rPr>
        <w:t xml:space="preserve"> packets:447092  bytes:88525732 errors:0</w:t>
      </w:r>
      <w:r>
        <w:br/>
      </w:r>
      <w:r>
        <w:rPr>
          <w:rStyle w:val="NormalTok"/>
        </w:rPr>
        <w:t xml:space="preserve">            </w:t>
      </w:r>
      <w:r>
        <w:rPr>
          <w:rStyle w:val="ExtensionTok"/>
        </w:rPr>
        <w:t>Drops</w:t>
      </w:r>
      <w:r>
        <w:rPr>
          <w:rStyle w:val="NormalTok"/>
        </w:rPr>
        <w:t>:3</w:t>
      </w:r>
      <w:r>
        <w:br/>
      </w:r>
      <w:r>
        <w:rPr>
          <w:rStyle w:val="NormalTok"/>
        </w:rPr>
        <w:t xml:space="preserve">            </w:t>
      </w:r>
      <w:r>
        <w:rPr>
          <w:rStyle w:val="ExtensionTok"/>
        </w:rPr>
        <w:t>TX</w:t>
      </w:r>
      <w:r>
        <w:rPr>
          <w:rStyle w:val="NormalTok"/>
        </w:rPr>
        <w:t xml:space="preserve"> device packets:447092  bytes:88518904 errors:0</w:t>
      </w:r>
      <w:r>
        <w:br/>
      </w:r>
      <w:r>
        <w:br/>
      </w:r>
      <w:r>
        <w:rPr>
          <w:rStyle w:val="ExtensionTok"/>
        </w:rPr>
        <w:t>vif0/2</w:t>
      </w:r>
      <w:r>
        <w:rPr>
          <w:rStyle w:val="NormalTok"/>
        </w:rPr>
        <w:t xml:space="preserve">      Socket: </w:t>
      </w:r>
      <w:proofErr w:type="spellStart"/>
      <w:r>
        <w:rPr>
          <w:rStyle w:val="NormalTok"/>
        </w:rPr>
        <w:t>unix</w:t>
      </w:r>
      <w:proofErr w:type="spellEnd"/>
      <w:r>
        <w:br/>
      </w:r>
      <w:r>
        <w:rPr>
          <w:rStyle w:val="NormalTok"/>
        </w:rPr>
        <w:t xml:space="preserve">            </w:t>
      </w:r>
      <w:proofErr w:type="spellStart"/>
      <w:r>
        <w:rPr>
          <w:rStyle w:val="ExtensionTok"/>
        </w:rPr>
        <w:t>Type</w:t>
      </w:r>
      <w:r>
        <w:rPr>
          <w:rStyle w:val="NormalTok"/>
        </w:rPr>
        <w:t>:Agent</w:t>
      </w:r>
      <w:proofErr w:type="spellEnd"/>
      <w:r>
        <w:rPr>
          <w:rStyle w:val="NormalTok"/>
        </w:rPr>
        <w:t xml:space="preserve"> HWaddr:00:00:5e:00:01:00 IPaddr:0.0.0.0</w:t>
      </w:r>
      <w:r>
        <w:br/>
      </w:r>
      <w:r>
        <w:rPr>
          <w:rStyle w:val="NormalTok"/>
        </w:rPr>
        <w:t xml:space="preserve">            </w:t>
      </w:r>
      <w:r>
        <w:rPr>
          <w:rStyle w:val="ExtensionTok"/>
        </w:rPr>
        <w:t>Vrf</w:t>
      </w:r>
      <w:r>
        <w:rPr>
          <w:rStyle w:val="NormalTok"/>
        </w:rPr>
        <w:t xml:space="preserve">:65535 </w:t>
      </w:r>
      <w:proofErr w:type="spellStart"/>
      <w:r>
        <w:rPr>
          <w:rStyle w:val="NormalTok"/>
        </w:rPr>
        <w:t>Mcast</w:t>
      </w:r>
      <w:proofErr w:type="spellEnd"/>
      <w:r>
        <w:rPr>
          <w:rStyle w:val="NormalTok"/>
        </w:rPr>
        <w:t xml:space="preserve"> Vrf:65535 Flags:L3Er QOS:-1 Ref:3</w:t>
      </w:r>
      <w:r>
        <w:br/>
      </w:r>
      <w:r>
        <w:rPr>
          <w:rStyle w:val="NormalTok"/>
        </w:rPr>
        <w:t xml:space="preserve">            </w:t>
      </w:r>
      <w:r>
        <w:rPr>
          <w:rStyle w:val="ExtensionTok"/>
        </w:rPr>
        <w:t>RX</w:t>
      </w:r>
      <w:r>
        <w:rPr>
          <w:rStyle w:val="NormalTok"/>
        </w:rPr>
        <w:t xml:space="preserve"> port   packets:71548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packets:71548  bytes:6153128 errors:0</w:t>
      </w:r>
      <w:r>
        <w:br/>
      </w:r>
      <w:r>
        <w:rPr>
          <w:rStyle w:val="NormalTok"/>
        </w:rPr>
        <w:t xml:space="preserve">            </w:t>
      </w:r>
      <w:r>
        <w:rPr>
          <w:rStyle w:val="ExtensionTok"/>
        </w:rPr>
        <w:t>TX</w:t>
      </w:r>
      <w:r>
        <w:rPr>
          <w:rStyle w:val="NormalTok"/>
        </w:rPr>
        <w:t xml:space="preserve"> packets:14936  bytes:1359697 errors:0</w:t>
      </w:r>
      <w:r>
        <w:br/>
      </w:r>
      <w:r>
        <w:rPr>
          <w:rStyle w:val="NormalTok"/>
        </w:rPr>
        <w:t xml:space="preserve">            </w:t>
      </w:r>
      <w:r>
        <w:rPr>
          <w:rStyle w:val="ExtensionTok"/>
        </w:rPr>
        <w:t>Drops</w:t>
      </w:r>
      <w:r>
        <w:rPr>
          <w:rStyle w:val="NormalTok"/>
        </w:rPr>
        <w:t>:0</w:t>
      </w:r>
      <w:r>
        <w:br/>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RX</w:t>
      </w:r>
      <w:r>
        <w:rPr>
          <w:rStyle w:val="NormalTok"/>
        </w:rPr>
        <w:t xml:space="preserve"> queue  packets:17708866065 errors:3874701360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0 0 0 0 0 0 0 0 0 0 3874691664 9696</w:t>
      </w:r>
      <w:r>
        <w:br/>
      </w:r>
      <w:r>
        <w:rPr>
          <w:rStyle w:val="NormalTok"/>
        </w:rPr>
        <w:t xml:space="preserve">            </w:t>
      </w:r>
      <w:r>
        <w:rPr>
          <w:rStyle w:val="ExtensionTok"/>
        </w:rPr>
        <w:t>RX</w:t>
      </w:r>
      <w:r>
        <w:rPr>
          <w:rStyle w:val="NormalTok"/>
        </w:rPr>
        <w:t xml:space="preserve"> packets:17708865121  bytes:1062531327800 errors:0</w:t>
      </w:r>
      <w:r>
        <w:br/>
      </w:r>
      <w:r>
        <w:rPr>
          <w:rStyle w:val="NormalTok"/>
        </w:rPr>
        <w:t xml:space="preserve">            </w:t>
      </w:r>
      <w:r>
        <w:rPr>
          <w:rStyle w:val="ExtensionTok"/>
        </w:rPr>
        <w:t>TX</w:t>
      </w:r>
      <w:r>
        <w:rPr>
          <w:rStyle w:val="NormalTok"/>
        </w:rPr>
        <w:t xml:space="preserve"> packets:17563478684  bytes:1053808124972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:3874701393</w:t>
      </w:r>
      <w:r>
        <w:br/>
      </w:r>
      <w:r>
        <w:br/>
      </w:r>
      <w:r>
        <w:rPr>
          <w:rStyle w:val="ExtensionTok"/>
        </w:rPr>
        <w:t>vif0/4</w:t>
      </w:r>
      <w:r>
        <w:rPr>
          <w:rStyle w:val="NormalTok"/>
        </w:rPr>
        <w:t xml:space="preserve">      PMD: tapd2d7bb67-c1 NH: 35</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IPaddr:192.168.0.104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Flags:PL3L2DEr QOS:-1 Ref:12</w:t>
      </w:r>
      <w:r>
        <w:br/>
      </w:r>
      <w:r>
        <w:rPr>
          <w:rStyle w:val="NormalTok"/>
        </w:rPr>
        <w:t xml:space="preserve">            </w:t>
      </w:r>
      <w:r>
        <w:rPr>
          <w:rStyle w:val="ExtensionTok"/>
        </w:rPr>
        <w:t>RX</w:t>
      </w:r>
      <w:r>
        <w:rPr>
          <w:rStyle w:val="NormalTok"/>
        </w:rPr>
        <w:t xml:space="preserve"> queue  packets:3060 errors:205</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0 0 0 0 0 0 0 0 0 0 205 0</w:t>
      </w:r>
      <w:r>
        <w:br/>
      </w:r>
      <w:r>
        <w:rPr>
          <w:rStyle w:val="NormalTok"/>
        </w:rPr>
        <w:t xml:space="preserve">            </w:t>
      </w:r>
      <w:r>
        <w:rPr>
          <w:rStyle w:val="ExtensionTok"/>
        </w:rPr>
        <w:t>RX</w:t>
      </w:r>
      <w:r>
        <w:rPr>
          <w:rStyle w:val="NormalTok"/>
        </w:rPr>
        <w:t xml:space="preserve"> packets:5478  bytes:528770 errors:0</w:t>
      </w:r>
      <w:r>
        <w:br/>
      </w:r>
      <w:r>
        <w:rPr>
          <w:rStyle w:val="NormalTok"/>
        </w:rPr>
        <w:t xml:space="preserve">            </w:t>
      </w:r>
      <w:r>
        <w:rPr>
          <w:rStyle w:val="ExtensionTok"/>
        </w:rPr>
        <w:t>TX</w:t>
      </w:r>
      <w:r>
        <w:rPr>
          <w:rStyle w:val="NormalTok"/>
        </w:rPr>
        <w:t xml:space="preserve"> packets:5402  bytes:423320 errors:0</w:t>
      </w:r>
      <w:r>
        <w:br/>
      </w:r>
      <w:r>
        <w:rPr>
          <w:rStyle w:val="NormalTok"/>
        </w:rPr>
        <w:t xml:space="preserve">            </w:t>
      </w:r>
      <w:r>
        <w:rPr>
          <w:rStyle w:val="ExtensionTok"/>
        </w:rPr>
        <w:t>Drops</w:t>
      </w:r>
      <w:r>
        <w:rPr>
          <w:rStyle w:val="NormalTok"/>
        </w:rPr>
        <w:t>:445</w:t>
      </w:r>
    </w:p>
    <w:p w:rsidR="009B093B" w:rsidRDefault="007E59F7">
      <w:pPr>
        <w:pStyle w:val="FirstParagraph"/>
      </w:pPr>
      <w:r>
        <w:t>Here</w:t>
      </w:r>
      <w:ins w:id="1265" w:author="Patrick Ames" w:date="2020-11-12T09:05:00Z">
        <w:r w:rsidR="00D05CA4">
          <w:t>,</w:t>
        </w:r>
      </w:ins>
      <w:r>
        <w:t xml:space="preserve"> the vRouter interfaces are:</w:t>
      </w:r>
    </w:p>
    <w:p w:rsidR="009B093B" w:rsidRDefault="007E59F7">
      <w:pPr>
        <w:numPr>
          <w:ilvl w:val="0"/>
          <w:numId w:val="24"/>
        </w:numPr>
      </w:pPr>
      <w:r>
        <w:t xml:space="preserve">vif0/0: this connects to the </w:t>
      </w:r>
      <w:r>
        <w:rPr>
          <w:rStyle w:val="VerbatimChar"/>
        </w:rPr>
        <w:t>bond</w:t>
      </w:r>
      <w:r>
        <w:t xml:space="preserve"> interface</w:t>
      </w:r>
    </w:p>
    <w:p w:rsidR="009B093B" w:rsidRDefault="007E59F7">
      <w:pPr>
        <w:numPr>
          <w:ilvl w:val="0"/>
          <w:numId w:val="24"/>
        </w:numPr>
      </w:pPr>
      <w:r>
        <w:t xml:space="preserve">vif0/1: this connects to </w:t>
      </w:r>
      <w:r>
        <w:rPr>
          <w:rStyle w:val="VerbatimChar"/>
        </w:rPr>
        <w:t>vhost0</w:t>
      </w:r>
      <w:r>
        <w:t xml:space="preserve">, the interface in </w:t>
      </w:r>
      <w:proofErr w:type="spellStart"/>
      <w:r>
        <w:t>linux</w:t>
      </w:r>
      <w:proofErr w:type="spellEnd"/>
      <w:r>
        <w:t xml:space="preserve"> kernel</w:t>
      </w:r>
    </w:p>
    <w:p w:rsidR="009B093B" w:rsidRDefault="007E59F7">
      <w:pPr>
        <w:numPr>
          <w:ilvl w:val="0"/>
          <w:numId w:val="24"/>
        </w:numPr>
      </w:pPr>
      <w:r>
        <w:t xml:space="preserve">vif0/2: this connects to the </w:t>
      </w:r>
      <w:r>
        <w:rPr>
          <w:rStyle w:val="VerbatimChar"/>
        </w:rPr>
        <w:t>pkt0</w:t>
      </w:r>
      <w:r>
        <w:t xml:space="preserve"> interface toward </w:t>
      </w:r>
      <w:proofErr w:type="spellStart"/>
      <w:r>
        <w:t>vrouter</w:t>
      </w:r>
      <w:proofErr w:type="spellEnd"/>
      <w:r>
        <w:t xml:space="preserve"> agent</w:t>
      </w:r>
    </w:p>
    <w:p w:rsidR="009B093B" w:rsidRDefault="007E59F7">
      <w:pPr>
        <w:numPr>
          <w:ilvl w:val="0"/>
          <w:numId w:val="24"/>
        </w:numPr>
      </w:pPr>
      <w:r>
        <w:t xml:space="preserve">vif0/3: this is the vRouter interface connecting the data interface of our PROX VM: </w:t>
      </w:r>
      <w:r>
        <w:rPr>
          <w:rStyle w:val="VerbatimChar"/>
        </w:rPr>
        <w:t>tap41a9ab05-64</w:t>
      </w:r>
    </w:p>
    <w:p w:rsidR="009B093B" w:rsidRDefault="007E59F7">
      <w:pPr>
        <w:numPr>
          <w:ilvl w:val="0"/>
          <w:numId w:val="24"/>
        </w:numPr>
      </w:pPr>
      <w:r>
        <w:t xml:space="preserve">vif0/4: this is the vRouter interface connecting the control and management interface of our PROX VM: </w:t>
      </w:r>
      <w:r>
        <w:rPr>
          <w:rStyle w:val="VerbatimChar"/>
        </w:rPr>
        <w:t>tapd2d7bb67-c1</w:t>
      </w:r>
    </w:p>
    <w:p w:rsidR="009B093B" w:rsidRDefault="007E59F7">
      <w:pPr>
        <w:pStyle w:val="FirstParagraph"/>
      </w:pPr>
      <w:r>
        <w:lastRenderedPageBreak/>
        <w:t>Now you should understand the importance of</w:t>
      </w:r>
      <w:ins w:id="1266" w:author="Patrick Ames" w:date="2020-11-12T09:05:00Z">
        <w:r w:rsidR="00153A51">
          <w:t xml:space="preserve"> the</w:t>
        </w:r>
      </w:ins>
      <w:r>
        <w:t xml:space="preserve"> </w:t>
      </w:r>
      <w:proofErr w:type="spellStart"/>
      <w:r>
        <w:rPr>
          <w:rStyle w:val="VerbatimChar"/>
        </w:rPr>
        <w:t>vif</w:t>
      </w:r>
      <w:proofErr w:type="spellEnd"/>
      <w:r>
        <w:t xml:space="preserve"> command, especially in </w:t>
      </w:r>
      <w:ins w:id="1267" w:author="Patrick Ames" w:date="2020-11-12T09:05:00Z">
        <w:r w:rsidR="00153A51">
          <w:t xml:space="preserve">the </w:t>
        </w:r>
      </w:ins>
      <w:r>
        <w:t xml:space="preserve">DPDK vRouter. It shows interfaces from </w:t>
      </w:r>
      <w:proofErr w:type="spellStart"/>
      <w:r>
        <w:t>vRouter’s</w:t>
      </w:r>
      <w:proofErr w:type="spellEnd"/>
      <w:r>
        <w:t xml:space="preserve"> </w:t>
      </w:r>
      <w:proofErr w:type="gramStart"/>
      <w:r>
        <w:t>perspective, and</w:t>
      </w:r>
      <w:proofErr w:type="gramEnd"/>
      <w:r>
        <w:t xml:space="preserve"> reveals the one</w:t>
      </w:r>
      <w:ins w:id="1268" w:author="Patrick Ames" w:date="2020-11-12T09:05:00Z">
        <w:r w:rsidR="00153A51">
          <w:t>-</w:t>
        </w:r>
      </w:ins>
      <w:del w:id="1269" w:author="Patrick Ames" w:date="2020-11-12T09:05:00Z">
        <w:r w:rsidDel="00153A51">
          <w:delText xml:space="preserve"> </w:delText>
        </w:r>
      </w:del>
      <w:r>
        <w:t>to</w:t>
      </w:r>
      <w:ins w:id="1270" w:author="Patrick Ames" w:date="2020-11-12T09:05:00Z">
        <w:r w:rsidR="00153A51">
          <w:t>-</w:t>
        </w:r>
      </w:ins>
      <w:del w:id="1271" w:author="Patrick Ames" w:date="2020-11-12T09:05:00Z">
        <w:r w:rsidDel="00153A51">
          <w:delText xml:space="preserve"> </w:delText>
        </w:r>
      </w:del>
      <w:r>
        <w:t xml:space="preserve">one connection mapping between vRouter and fabric or </w:t>
      </w:r>
      <w:ins w:id="1272" w:author="Patrick Ames" w:date="2020-11-12T09:05:00Z">
        <w:r w:rsidR="00153A51">
          <w:t xml:space="preserve">the </w:t>
        </w:r>
      </w:ins>
      <w:r>
        <w:t xml:space="preserve">VM tap interface. The latter would </w:t>
      </w:r>
      <w:ins w:id="1273" w:author="Patrick Ames" w:date="2020-11-12T09:06:00Z">
        <w:r w:rsidR="00153A51">
          <w:t xml:space="preserve">otherwise </w:t>
        </w:r>
      </w:ins>
      <w:r>
        <w:t xml:space="preserve">be </w:t>
      </w:r>
      <w:del w:id="1274" w:author="Patrick Ames" w:date="2020-11-11T13:23:00Z">
        <w:r w:rsidDel="00601950">
          <w:delText>"</w:delText>
        </w:r>
      </w:del>
      <w:r>
        <w:t>invisible</w:t>
      </w:r>
      <w:del w:id="1275" w:author="Patrick Ames" w:date="2020-11-11T13:23:00Z">
        <w:r w:rsidDel="00601950">
          <w:delText>"</w:delText>
        </w:r>
      </w:del>
      <w:del w:id="1276" w:author="Patrick Ames" w:date="2020-11-12T09:06:00Z">
        <w:r w:rsidDel="00153A51">
          <w:delText xml:space="preserve"> otherwise</w:delText>
        </w:r>
      </w:del>
      <w:r>
        <w:t>.</w:t>
      </w:r>
    </w:p>
    <w:p w:rsidR="009B093B" w:rsidRDefault="007E59F7">
      <w:pPr>
        <w:pStyle w:val="BodyText"/>
      </w:pPr>
      <w:r>
        <w:t xml:space="preserve">Besides that, it also </w:t>
      </w:r>
      <w:del w:id="1277" w:author="Patrick Ames" w:date="2020-11-12T09:06:00Z">
        <w:r w:rsidDel="00153A51">
          <w:delText xml:space="preserve">prints </w:delText>
        </w:r>
      </w:del>
      <w:ins w:id="1278" w:author="Patrick Ames" w:date="2020-11-12T09:06:00Z">
        <w:r w:rsidR="00153A51">
          <w:t xml:space="preserve">displays </w:t>
        </w:r>
      </w:ins>
      <w:del w:id="1279" w:author="Patrick Ames" w:date="2020-11-12T09:07:00Z">
        <w:r w:rsidDel="00153A51">
          <w:delText>other important</w:delText>
        </w:r>
      </w:del>
      <w:ins w:id="1280" w:author="Patrick Ames" w:date="2020-11-12T09:07:00Z">
        <w:r w:rsidR="00153A51">
          <w:t>key</w:t>
        </w:r>
      </w:ins>
      <w:r>
        <w:t xml:space="preserve"> information. The </w:t>
      </w:r>
      <w:proofErr w:type="spellStart"/>
      <w:r>
        <w:rPr>
          <w:rStyle w:val="VerbatimChar"/>
        </w:rPr>
        <w:t>Vrf</w:t>
      </w:r>
      <w:proofErr w:type="spellEnd"/>
      <w:r>
        <w:t xml:space="preserve"> numbers and packet counters are the most commonly used data points</w:t>
      </w:r>
      <w:del w:id="1281" w:author="Patrick Ames" w:date="2020-11-12T09:07:00Z">
        <w:r w:rsidDel="00153A51">
          <w:delText>. A</w:delText>
        </w:r>
      </w:del>
      <w:ins w:id="1282" w:author="Patrick Ames" w:date="2020-11-12T09:07:00Z">
        <w:r w:rsidR="00153A51">
          <w:t>, but a</w:t>
        </w:r>
      </w:ins>
      <w:r>
        <w:t xml:space="preserve">mong various counters, usually we focus on the </w:t>
      </w:r>
      <w:r>
        <w:rPr>
          <w:rStyle w:val="VerbatimChar"/>
        </w:rPr>
        <w:t>RX/TX</w:t>
      </w:r>
      <w:r>
        <w:t xml:space="preserve"> </w:t>
      </w:r>
      <w:r>
        <w:rPr>
          <w:rStyle w:val="VerbatimChar"/>
        </w:rPr>
        <w:t>packets/bytes</w:t>
      </w:r>
      <w:r>
        <w:t xml:space="preserve"> counters which displays data received or sent in packets or bytes. Depending on your environment, sometime</w:t>
      </w:r>
      <w:ins w:id="1283" w:author="Patrick Ames" w:date="2020-11-12T09:07:00Z">
        <w:r w:rsidR="00153A51">
          <w:t>s</w:t>
        </w:r>
      </w:ins>
      <w:r>
        <w:t xml:space="preserve"> you may also see non-zero numbers in </w:t>
      </w:r>
      <w:ins w:id="1284" w:author="Patrick Ames" w:date="2020-11-12T09:07:00Z">
        <w:r w:rsidR="00153A51">
          <w:t xml:space="preserve">the </w:t>
        </w:r>
      </w:ins>
      <w:r>
        <w:rPr>
          <w:rStyle w:val="VerbatimChar"/>
        </w:rPr>
        <w:t>RX/TX queue</w:t>
      </w:r>
      <w:ins w:id="1285" w:author="Patrick Ames" w:date="2020-11-12T09:06:00Z">
        <w:r w:rsidR="00153A51">
          <w:rPr>
            <w:rStyle w:val="VerbatimChar"/>
          </w:rPr>
          <w:t xml:space="preserve"> </w:t>
        </w:r>
      </w:ins>
      <w:del w:id="1286" w:author="Patrick Ames" w:date="2020-11-12T09:06:00Z">
        <w:r w:rsidDel="00153A51">
          <w:br/>
        </w:r>
      </w:del>
      <w:r>
        <w:rPr>
          <w:rStyle w:val="VerbatimChar"/>
        </w:rPr>
        <w:t>packets/errors</w:t>
      </w:r>
      <w:r>
        <w:t xml:space="preserve"> counter that gives inter</w:t>
      </w:r>
      <w:ins w:id="1287" w:author="Patrick Ames" w:date="2020-11-12T09:07:00Z">
        <w:r w:rsidR="00153A51">
          <w:t>-</w:t>
        </w:r>
      </w:ins>
      <w:proofErr w:type="spellStart"/>
      <w:del w:id="1288" w:author="Patrick Ames" w:date="2020-11-12T09:07:00Z">
        <w:r w:rsidDel="00153A51">
          <w:delText xml:space="preserve"> </w:delText>
        </w:r>
      </w:del>
      <w:r>
        <w:t>lcore</w:t>
      </w:r>
      <w:proofErr w:type="spellEnd"/>
      <w:r>
        <w:t xml:space="preserve"> packet statistics. </w:t>
      </w:r>
      <w:del w:id="1289" w:author="Patrick Ames" w:date="2020-11-12T09:07:00Z">
        <w:r w:rsidDel="00153A51">
          <w:delText xml:space="preserve">It </w:delText>
        </w:r>
      </w:del>
      <w:ins w:id="1290" w:author="Patrick Ames" w:date="2020-11-12T09:08:00Z">
        <w:r w:rsidR="00153A51">
          <w:t>T</w:t>
        </w:r>
      </w:ins>
      <w:ins w:id="1291" w:author="Patrick Ames" w:date="2020-11-12T09:07:00Z">
        <w:r w:rsidR="00153A51">
          <w:t xml:space="preserve">his </w:t>
        </w:r>
      </w:ins>
      <w:del w:id="1292" w:author="Patrick Ames" w:date="2020-11-12T09:08:00Z">
        <w:r w:rsidDel="00153A51">
          <w:delText xml:space="preserve">is </w:delText>
        </w:r>
      </w:del>
      <w:r>
        <w:t xml:space="preserve">usually happens when two </w:t>
      </w:r>
      <w:proofErr w:type="spellStart"/>
      <w:r>
        <w:t>lcores</w:t>
      </w:r>
      <w:proofErr w:type="spellEnd"/>
      <w:r>
        <w:t xml:space="preserve"> are involved in the packet forwarding path. </w:t>
      </w:r>
      <w:del w:id="1293" w:author="Patrick Ames" w:date="2020-11-12T09:08:00Z">
        <w:r w:rsidDel="00153A51">
          <w:delText xml:space="preserve">We’ll </w:delText>
        </w:r>
      </w:del>
      <w:ins w:id="1294" w:author="Patrick Ames" w:date="2020-11-12T09:08:00Z">
        <w:r w:rsidR="00153A51">
          <w:t xml:space="preserve">Let’s </w:t>
        </w:r>
      </w:ins>
      <w:r>
        <w:t>use this command intensively in the rest of this chapter</w:t>
      </w:r>
      <w:del w:id="1295" w:author="Patrick Ames" w:date="2020-11-12T09:08:00Z">
        <w:r w:rsidDel="00153A51">
          <w:delText>,</w:delText>
        </w:r>
      </w:del>
      <w:r>
        <w:t xml:space="preserve"> and </w:t>
      </w:r>
      <w:del w:id="1296" w:author="Patrick Ames" w:date="2020-11-12T09:08:00Z">
        <w:r w:rsidDel="00153A51">
          <w:delText xml:space="preserve">we’ll </w:delText>
        </w:r>
      </w:del>
      <w:r>
        <w:t xml:space="preserve">analyze </w:t>
      </w:r>
      <w:del w:id="1297" w:author="Patrick Ames" w:date="2020-11-12T09:08:00Z">
        <w:r w:rsidDel="00153A51">
          <w:delText>these counters</w:delText>
        </w:r>
      </w:del>
      <w:ins w:id="1298" w:author="Patrick Ames" w:date="2020-11-12T09:08:00Z">
        <w:r w:rsidR="00153A51">
          <w:t>them</w:t>
        </w:r>
      </w:ins>
      <w:r>
        <w:t xml:space="preserve"> </w:t>
      </w:r>
      <w:del w:id="1299" w:author="Patrick Ames" w:date="2020-11-12T09:08:00Z">
        <w:r w:rsidDel="00153A51">
          <w:delText xml:space="preserve">and use them </w:delText>
        </w:r>
      </w:del>
      <w:r>
        <w:t>to understand some of the important vRouter working mechanisms.</w:t>
      </w:r>
    </w:p>
    <w:p w:rsidR="009B093B" w:rsidRDefault="00153A51">
      <w:pPr>
        <w:pStyle w:val="BodyText"/>
      </w:pPr>
      <w:ins w:id="1300" w:author="Patrick Ames" w:date="2020-11-12T09:08:00Z">
        <w:r>
          <w:rPr>
            <w:rStyle w:val="VerbatimChar"/>
          </w:rPr>
          <w:t xml:space="preserve">The </w:t>
        </w:r>
      </w:ins>
      <w:proofErr w:type="spellStart"/>
      <w:r w:rsidR="007E59F7">
        <w:rPr>
          <w:rStyle w:val="VerbatimChar"/>
        </w:rPr>
        <w:t>vif</w:t>
      </w:r>
      <w:proofErr w:type="spellEnd"/>
      <w:r w:rsidR="007E59F7">
        <w:t xml:space="preserve"> tool also support</w:t>
      </w:r>
      <w:ins w:id="1301" w:author="Patrick Ames" w:date="2020-11-12T09:09:00Z">
        <w:r>
          <w:t>s</w:t>
        </w:r>
      </w:ins>
      <w:r w:rsidR="007E59F7">
        <w:t xml:space="preserve"> some other options</w:t>
      </w:r>
      <w:del w:id="1302" w:author="Patrick Ames" w:date="2020-11-12T09:09:00Z">
        <w:r w:rsidR="007E59F7" w:rsidDel="00153A51">
          <w:delText>, use</w:delText>
        </w:r>
      </w:del>
      <w:ins w:id="1303" w:author="Patrick Ames" w:date="2020-11-12T09:09:00Z">
        <w:r>
          <w:t xml:space="preserve"> such as</w:t>
        </w:r>
      </w:ins>
      <w:r w:rsidR="007E59F7">
        <w:t xml:space="preserve"> </w:t>
      </w:r>
      <w:r w:rsidR="007E59F7">
        <w:rPr>
          <w:rStyle w:val="VerbatimChar"/>
        </w:rPr>
        <w:t>--help</w:t>
      </w:r>
      <w:r w:rsidR="007E59F7">
        <w:t xml:space="preserve"> to </w:t>
      </w:r>
      <w:del w:id="1304" w:author="Patrick Ames" w:date="2020-11-12T09:09:00Z">
        <w:r w:rsidR="007E59F7" w:rsidDel="00153A51">
          <w:delText xml:space="preserve">print </w:delText>
        </w:r>
      </w:del>
      <w:ins w:id="1305" w:author="Patrick Ames" w:date="2020-11-12T09:09:00Z">
        <w:r>
          <w:t xml:space="preserve">display </w:t>
        </w:r>
      </w:ins>
      <w:r w:rsidR="007E59F7">
        <w:t>a brief list of all currently supported options</w:t>
      </w:r>
      <w:ins w:id="1306" w:author="Patrick Ames" w:date="2020-11-12T09:09:00Z">
        <w:r>
          <w:t>:</w:t>
        </w:r>
      </w:ins>
      <w:del w:id="1307" w:author="Patrick Ames" w:date="2020-11-12T09:09:00Z">
        <w:r w:rsidR="007E59F7" w:rsidDel="00153A51">
          <w:delText>.</w:delText>
        </w:r>
      </w:del>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--help</w:t>
      </w:r>
      <w:r>
        <w:br/>
      </w:r>
      <w:r>
        <w:rPr>
          <w:rStyle w:val="ExtensionTok"/>
        </w:rPr>
        <w:t>Usage</w:t>
      </w:r>
      <w:r>
        <w:rPr>
          <w:rStyle w:val="NormalTok"/>
        </w:rPr>
        <w:t xml:space="preserve">: </w:t>
      </w:r>
      <w:proofErr w:type="spellStart"/>
      <w:r>
        <w:rPr>
          <w:rStyle w:val="NormalTok"/>
        </w:rPr>
        <w:t>vif</w:t>
      </w:r>
      <w:proofErr w:type="spellEnd"/>
      <w:r>
        <w:rPr>
          <w:rStyle w:val="NormalTok"/>
        </w:rPr>
        <w:t xml:space="preserve"> [--create </w:t>
      </w:r>
      <w:r>
        <w:rPr>
          <w:rStyle w:val="OperatorTok"/>
        </w:rPr>
        <w:t>&lt;</w:t>
      </w:r>
      <w:proofErr w:type="spellStart"/>
      <w:r>
        <w:rPr>
          <w:rStyle w:val="NormalTok"/>
        </w:rPr>
        <w:t>intf_name</w:t>
      </w:r>
      <w:proofErr w:type="spellEnd"/>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w:t>
      </w:r>
      <w:r>
        <w:br/>
      </w:r>
      <w:r>
        <w:rPr>
          <w:rStyle w:val="NormalTok"/>
        </w:rPr>
        <w:t xml:space="preserve">           [</w:t>
      </w:r>
      <w:r>
        <w:rPr>
          <w:rStyle w:val="ExtensionTok"/>
        </w:rPr>
        <w:t>--add</w:t>
      </w:r>
      <w:r>
        <w:rPr>
          <w:rStyle w:val="NormalTok"/>
        </w:rPr>
        <w:t xml:space="preserve"> </w:t>
      </w:r>
      <w:r>
        <w:rPr>
          <w:rStyle w:val="OperatorTok"/>
        </w:rPr>
        <w:t>&lt;</w:t>
      </w:r>
      <w:proofErr w:type="spellStart"/>
      <w:r>
        <w:rPr>
          <w:rStyle w:val="NormalTok"/>
        </w:rPr>
        <w:t>intf_name</w:t>
      </w:r>
      <w:proofErr w:type="spellEnd"/>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 xml:space="preserve"> --</w:t>
      </w:r>
      <w:proofErr w:type="spellStart"/>
      <w:r>
        <w:rPr>
          <w:rStyle w:val="NormalTok"/>
        </w:rPr>
        <w:t>vrf</w:t>
      </w:r>
      <w:proofErr w:type="spellEnd"/>
      <w:r>
        <w:rPr>
          <w:rStyle w:val="NormalTok"/>
        </w:rPr>
        <w:t xml:space="preserve"> </w:t>
      </w:r>
      <w:r>
        <w:rPr>
          <w:rStyle w:val="OperatorTok"/>
        </w:rPr>
        <w:t>&lt;</w:t>
      </w:r>
      <w:proofErr w:type="spellStart"/>
      <w:r>
        <w:rPr>
          <w:rStyle w:val="NormalTok"/>
        </w:rPr>
        <w:t>vrf</w:t>
      </w:r>
      <w:proofErr w:type="spellEnd"/>
      <w:r>
        <w:rPr>
          <w:rStyle w:val="OperatorTok"/>
        </w:rPr>
        <w:t>&gt;</w:t>
      </w:r>
      <w:r>
        <w:br/>
      </w:r>
      <w:r>
        <w:rPr>
          <w:rStyle w:val="NormalTok"/>
        </w:rPr>
        <w:t xml:space="preserve">                </w:t>
      </w:r>
      <w:r>
        <w:rPr>
          <w:rStyle w:val="ExtensionTok"/>
        </w:rPr>
        <w:t>--type</w:t>
      </w:r>
      <w:r>
        <w:rPr>
          <w:rStyle w:val="NormalTok"/>
        </w:rPr>
        <w:t xml:space="preserve"> [</w:t>
      </w:r>
      <w:proofErr w:type="spellStart"/>
      <w:r>
        <w:rPr>
          <w:rStyle w:val="NormalTok"/>
        </w:rPr>
        <w:t>vhost</w:t>
      </w:r>
      <w:r>
        <w:rPr>
          <w:rStyle w:val="KeywordTok"/>
        </w:rPr>
        <w:t>|</w:t>
      </w:r>
      <w:r>
        <w:rPr>
          <w:rStyle w:val="ExtensionTok"/>
        </w:rPr>
        <w:t>agent</w:t>
      </w:r>
      <w:r>
        <w:rPr>
          <w:rStyle w:val="KeywordTok"/>
        </w:rPr>
        <w:t>|</w:t>
      </w:r>
      <w:r>
        <w:rPr>
          <w:rStyle w:val="ExtensionTok"/>
        </w:rPr>
        <w:t>physical</w:t>
      </w:r>
      <w:r>
        <w:rPr>
          <w:rStyle w:val="KeywordTok"/>
        </w:rPr>
        <w:t>|</w:t>
      </w:r>
      <w:r>
        <w:rPr>
          <w:rStyle w:val="ExtensionTok"/>
        </w:rPr>
        <w:t>virtual</w:t>
      </w:r>
      <w:r>
        <w:rPr>
          <w:rStyle w:val="KeywordTok"/>
        </w:rPr>
        <w:t>|</w:t>
      </w:r>
      <w:r>
        <w:rPr>
          <w:rStyle w:val="ExtensionTok"/>
        </w:rPr>
        <w:t>monitoring</w:t>
      </w:r>
      <w:proofErr w:type="spellEnd"/>
      <w:r>
        <w:rPr>
          <w:rStyle w:val="NormalTok"/>
        </w:rPr>
        <w:t>]</w:t>
      </w:r>
      <w:r>
        <w:br/>
      </w:r>
      <w:r>
        <w:rPr>
          <w:rStyle w:val="NormalTok"/>
        </w:rPr>
        <w:t xml:space="preserve">                </w:t>
      </w:r>
      <w:r>
        <w:rPr>
          <w:rStyle w:val="ExtensionTok"/>
        </w:rPr>
        <w:t>--transport</w:t>
      </w:r>
      <w:r>
        <w:rPr>
          <w:rStyle w:val="NormalTok"/>
        </w:rPr>
        <w:t xml:space="preserve"> [</w:t>
      </w:r>
      <w:proofErr w:type="spellStart"/>
      <w:r>
        <w:rPr>
          <w:rStyle w:val="NormalTok"/>
        </w:rPr>
        <w:t>eth</w:t>
      </w:r>
      <w:r>
        <w:rPr>
          <w:rStyle w:val="KeywordTok"/>
        </w:rPr>
        <w:t>|</w:t>
      </w:r>
      <w:r>
        <w:rPr>
          <w:rStyle w:val="ExtensionTok"/>
        </w:rPr>
        <w:t>pmd</w:t>
      </w:r>
      <w:r>
        <w:rPr>
          <w:rStyle w:val="KeywordTok"/>
        </w:rPr>
        <w:t>|</w:t>
      </w:r>
      <w:r>
        <w:rPr>
          <w:rStyle w:val="ExtensionTok"/>
        </w:rPr>
        <w:t>virtual</w:t>
      </w:r>
      <w:r>
        <w:rPr>
          <w:rStyle w:val="KeywordTok"/>
        </w:rPr>
        <w:t>|</w:t>
      </w:r>
      <w:r>
        <w:rPr>
          <w:rStyle w:val="ExtensionTok"/>
        </w:rPr>
        <w:t>socket</w:t>
      </w:r>
      <w:proofErr w:type="spellEnd"/>
      <w:r>
        <w:rPr>
          <w:rStyle w:val="NormalTok"/>
        </w:rPr>
        <w:t>]</w:t>
      </w:r>
      <w:r>
        <w:br/>
      </w:r>
      <w:r>
        <w:rPr>
          <w:rStyle w:val="NormalTok"/>
        </w:rPr>
        <w:t xml:space="preserve">                </w:t>
      </w:r>
      <w:r>
        <w:rPr>
          <w:rStyle w:val="ExtensionTok"/>
        </w:rPr>
        <w:t>--</w:t>
      </w:r>
      <w:proofErr w:type="spellStart"/>
      <w:r>
        <w:rPr>
          <w:rStyle w:val="ExtensionTok"/>
        </w:rPr>
        <w:t>xconnect</w:t>
      </w:r>
      <w:proofErr w:type="spellEnd"/>
      <w:r>
        <w:rPr>
          <w:rStyle w:val="NormalTok"/>
        </w:rPr>
        <w:t xml:space="preserve"> </w:t>
      </w:r>
      <w:r>
        <w:rPr>
          <w:rStyle w:val="OperatorTok"/>
        </w:rPr>
        <w:t>&lt;</w:t>
      </w:r>
      <w:r>
        <w:rPr>
          <w:rStyle w:val="NormalTok"/>
        </w:rPr>
        <w:t>physical interface name</w:t>
      </w:r>
      <w:r>
        <w:rPr>
          <w:rStyle w:val="OperatorTok"/>
        </w:rPr>
        <w:t>&gt;</w:t>
      </w:r>
      <w:r>
        <w:br/>
      </w:r>
      <w:r>
        <w:rPr>
          <w:rStyle w:val="NormalTok"/>
        </w:rPr>
        <w:t xml:space="preserve">                </w:t>
      </w:r>
      <w:r>
        <w:rPr>
          <w:rStyle w:val="ExtensionTok"/>
        </w:rPr>
        <w:t>--policy</w:t>
      </w:r>
      <w:r>
        <w:rPr>
          <w:rStyle w:val="NormalTok"/>
        </w:rPr>
        <w:t>, --</w:t>
      </w:r>
      <w:proofErr w:type="spellStart"/>
      <w:r>
        <w:rPr>
          <w:rStyle w:val="NormalTok"/>
        </w:rPr>
        <w:t>vhost-phys</w:t>
      </w:r>
      <w:proofErr w:type="spellEnd"/>
      <w:r>
        <w:rPr>
          <w:rStyle w:val="NormalTok"/>
        </w:rPr>
        <w:t>, --</w:t>
      </w:r>
      <w:proofErr w:type="spellStart"/>
      <w:r>
        <w:rPr>
          <w:rStyle w:val="NormalTok"/>
        </w:rPr>
        <w:t>dhcp</w:t>
      </w:r>
      <w:proofErr w:type="spellEnd"/>
      <w:r>
        <w:rPr>
          <w:rStyle w:val="NormalTok"/>
        </w:rPr>
        <w:t>-enable]</w:t>
      </w:r>
      <w:r>
        <w:br/>
      </w:r>
      <w:r>
        <w:rPr>
          <w:rStyle w:val="NormalTok"/>
        </w:rPr>
        <w:t xml:space="preserve">                </w:t>
      </w:r>
      <w:r>
        <w:rPr>
          <w:rStyle w:val="ExtensionTok"/>
        </w:rPr>
        <w:t>--</w:t>
      </w:r>
      <w:proofErr w:type="spellStart"/>
      <w:r>
        <w:rPr>
          <w:rStyle w:val="ExtensionTok"/>
        </w:rPr>
        <w:t>vif</w:t>
      </w:r>
      <w:proofErr w:type="spellEnd"/>
      <w:r>
        <w:rPr>
          <w:rStyle w:val="NormalTok"/>
        </w:rPr>
        <w:t xml:space="preserve"> </w:t>
      </w:r>
      <w:r>
        <w:rPr>
          <w:rStyle w:val="OperatorTok"/>
        </w:rPr>
        <w:t>&lt;</w:t>
      </w:r>
      <w:proofErr w:type="spellStart"/>
      <w:r>
        <w:rPr>
          <w:rStyle w:val="NormalTok"/>
        </w:rPr>
        <w:t>vif</w:t>
      </w:r>
      <w:proofErr w:type="spellEnd"/>
      <w:r>
        <w:rPr>
          <w:rStyle w:val="NormalTok"/>
        </w:rPr>
        <w:t xml:space="preserve"> ID</w:t>
      </w:r>
      <w:r>
        <w:rPr>
          <w:rStyle w:val="OperatorTok"/>
        </w:rPr>
        <w:t>&gt;</w:t>
      </w:r>
      <w:r>
        <w:rPr>
          <w:rStyle w:val="NormalTok"/>
        </w:rPr>
        <w:t xml:space="preserve"> --id </w:t>
      </w:r>
      <w:r>
        <w:rPr>
          <w:rStyle w:val="OperatorTok"/>
        </w:rPr>
        <w:t>&lt;</w:t>
      </w:r>
      <w:proofErr w:type="spellStart"/>
      <w:r>
        <w:rPr>
          <w:rStyle w:val="NormalTok"/>
        </w:rPr>
        <w:t>intf_id</w:t>
      </w:r>
      <w:proofErr w:type="spellEnd"/>
      <w:r>
        <w:rPr>
          <w:rStyle w:val="OperatorTok"/>
        </w:rPr>
        <w:t>&gt;</w:t>
      </w:r>
      <w:r>
        <w:rPr>
          <w:rStyle w:val="NormalTok"/>
        </w:rPr>
        <w:t xml:space="preserve"> --</w:t>
      </w:r>
      <w:proofErr w:type="spellStart"/>
      <w:r>
        <w:rPr>
          <w:rStyle w:val="NormalTok"/>
        </w:rPr>
        <w:t>pmd</w:t>
      </w:r>
      <w:proofErr w:type="spellEnd"/>
      <w:r>
        <w:rPr>
          <w:rStyle w:val="NormalTok"/>
        </w:rPr>
        <w:t xml:space="preserve"> --</w:t>
      </w:r>
      <w:proofErr w:type="spellStart"/>
      <w:r>
        <w:rPr>
          <w:rStyle w:val="NormalTok"/>
        </w:rPr>
        <w:t>pci</w:t>
      </w:r>
      <w:proofErr w:type="spellEnd"/>
      <w:r>
        <w:rPr>
          <w:rStyle w:val="NormalTok"/>
        </w:rPr>
        <w:t>]</w:t>
      </w:r>
      <w:r>
        <w:br/>
      </w:r>
      <w:r>
        <w:rPr>
          <w:rStyle w:val="NormalTok"/>
        </w:rPr>
        <w:t xml:space="preserve">           [</w:t>
      </w:r>
      <w:r>
        <w:rPr>
          <w:rStyle w:val="ExtensionTok"/>
        </w:rPr>
        <w:t>--delete</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KeywordTok"/>
        </w:rPr>
        <w:t>|</w:t>
      </w:r>
      <w:r>
        <w:rPr>
          <w:rStyle w:val="OperatorTok"/>
        </w:rPr>
        <w:t>&lt;</w:t>
      </w:r>
      <w:proofErr w:type="spellStart"/>
      <w:r>
        <w:rPr>
          <w:rStyle w:val="ExtensionTok"/>
        </w:rPr>
        <w:t>intf_name</w:t>
      </w:r>
      <w:proofErr w:type="spellEnd"/>
      <w:r>
        <w:rPr>
          <w:rStyle w:val="OperatorTok"/>
        </w:rPr>
        <w:t>&gt;</w:t>
      </w:r>
      <w:r>
        <w:rPr>
          <w:rStyle w:val="NormalTok"/>
        </w:rPr>
        <w:t>]</w:t>
      </w:r>
      <w:r>
        <w:br/>
      </w:r>
      <w:r>
        <w:rPr>
          <w:rStyle w:val="NormalTok"/>
        </w:rPr>
        <w:t xml:space="preserve">           [</w:t>
      </w:r>
      <w:r>
        <w:rPr>
          <w:rStyle w:val="ExtensionTok"/>
        </w:rPr>
        <w:t>--get</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NormalTok"/>
        </w:rPr>
        <w:t xml:space="preserve">][--kernel][--core </w:t>
      </w:r>
      <w:r>
        <w:rPr>
          <w:rStyle w:val="OperatorTok"/>
        </w:rPr>
        <w:t>&lt;</w:t>
      </w:r>
      <w:r>
        <w:rPr>
          <w:rStyle w:val="NormalTok"/>
        </w:rPr>
        <w:t>core number</w:t>
      </w:r>
      <w:r>
        <w:rPr>
          <w:rStyle w:val="OperatorTok"/>
        </w:rPr>
        <w:t>&gt;</w:t>
      </w:r>
      <w:r>
        <w:rPr>
          <w:rStyle w:val="NormalTok"/>
        </w:rPr>
        <w:t>][--rate] [--get-drop-stats]</w:t>
      </w:r>
      <w:r>
        <w:br/>
      </w:r>
      <w:r>
        <w:rPr>
          <w:rStyle w:val="NormalTok"/>
        </w:rPr>
        <w:t xml:space="preserve">           [</w:t>
      </w:r>
      <w:r>
        <w:rPr>
          <w:rStyle w:val="ExtensionTok"/>
        </w:rPr>
        <w:t>--set</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NormalTok"/>
        </w:rPr>
        <w:t xml:space="preserve"> --</w:t>
      </w:r>
      <w:proofErr w:type="spellStart"/>
      <w:r>
        <w:rPr>
          <w:rStyle w:val="NormalTok"/>
        </w:rPr>
        <w:t>vlan</w:t>
      </w:r>
      <w:proofErr w:type="spellEnd"/>
      <w:r>
        <w:rPr>
          <w:rStyle w:val="NormalTok"/>
        </w:rPr>
        <w:t xml:space="preserve"> </w:t>
      </w:r>
      <w:r>
        <w:rPr>
          <w:rStyle w:val="OperatorTok"/>
        </w:rPr>
        <w:t>&lt;</w:t>
      </w:r>
      <w:proofErr w:type="spellStart"/>
      <w:r>
        <w:rPr>
          <w:rStyle w:val="NormalTok"/>
        </w:rPr>
        <w:t>vlan_id</w:t>
      </w:r>
      <w:proofErr w:type="spellEnd"/>
      <w:r>
        <w:rPr>
          <w:rStyle w:val="OperatorTok"/>
        </w:rPr>
        <w:t>&gt;</w:t>
      </w:r>
      <w:r>
        <w:rPr>
          <w:rStyle w:val="NormalTok"/>
        </w:rPr>
        <w:t xml:space="preserve"> --</w:t>
      </w:r>
      <w:proofErr w:type="spellStart"/>
      <w:r>
        <w:rPr>
          <w:rStyle w:val="NormalTok"/>
        </w:rPr>
        <w:t>vrf</w:t>
      </w:r>
      <w:proofErr w:type="spellEnd"/>
      <w:r>
        <w:rPr>
          <w:rStyle w:val="NormalTok"/>
        </w:rPr>
        <w:t xml:space="preserve"> </w:t>
      </w:r>
      <w:r>
        <w:rPr>
          <w:rStyle w:val="OperatorTok"/>
        </w:rPr>
        <w:t>&lt;</w:t>
      </w:r>
      <w:proofErr w:type="spellStart"/>
      <w:r>
        <w:rPr>
          <w:rStyle w:val="NormalTok"/>
        </w:rPr>
        <w:t>vrf_id</w:t>
      </w:r>
      <w:proofErr w:type="spellEnd"/>
      <w:r>
        <w:rPr>
          <w:rStyle w:val="OperatorTok"/>
        </w:rPr>
        <w:t>&gt;</w:t>
      </w:r>
      <w:r>
        <w:rPr>
          <w:rStyle w:val="NormalTok"/>
        </w:rPr>
        <w:t>]</w:t>
      </w:r>
      <w:r>
        <w:br/>
      </w:r>
      <w:r>
        <w:rPr>
          <w:rStyle w:val="NormalTok"/>
        </w:rPr>
        <w:t xml:space="preserve">           [</w:t>
      </w:r>
      <w:r>
        <w:rPr>
          <w:rStyle w:val="ExtensionTok"/>
        </w:rPr>
        <w:t>--list</w:t>
      </w:r>
      <w:r>
        <w:rPr>
          <w:rStyle w:val="NormalTok"/>
        </w:rPr>
        <w:t xml:space="preserve">][--core </w:t>
      </w:r>
      <w:r>
        <w:rPr>
          <w:rStyle w:val="OperatorTok"/>
        </w:rPr>
        <w:t>&lt;</w:t>
      </w:r>
      <w:r>
        <w:rPr>
          <w:rStyle w:val="NormalTok"/>
        </w:rPr>
        <w:t>core number</w:t>
      </w:r>
      <w:r>
        <w:rPr>
          <w:rStyle w:val="OperatorTok"/>
        </w:rPr>
        <w:t>&gt;</w:t>
      </w:r>
      <w:r>
        <w:rPr>
          <w:rStyle w:val="NormalTok"/>
        </w:rPr>
        <w:t>][--rate]</w:t>
      </w:r>
      <w:r>
        <w:br/>
      </w:r>
      <w:r>
        <w:rPr>
          <w:rStyle w:val="NormalTok"/>
        </w:rPr>
        <w:t xml:space="preserve">           [</w:t>
      </w:r>
      <w:r>
        <w:rPr>
          <w:rStyle w:val="ExtensionTok"/>
        </w:rPr>
        <w:t>--sock-</w:t>
      </w:r>
      <w:proofErr w:type="spellStart"/>
      <w:r>
        <w:rPr>
          <w:rStyle w:val="ExtensionTok"/>
        </w:rPr>
        <w:t>dir</w:t>
      </w:r>
      <w:proofErr w:type="spellEnd"/>
      <w:r>
        <w:rPr>
          <w:rStyle w:val="NormalTok"/>
        </w:rPr>
        <w:t xml:space="preserve"> </w:t>
      </w:r>
      <w:r>
        <w:rPr>
          <w:rStyle w:val="OperatorTok"/>
        </w:rPr>
        <w:t>&lt;</w:t>
      </w:r>
      <w:r>
        <w:rPr>
          <w:rStyle w:val="NormalTok"/>
        </w:rPr>
        <w:t xml:space="preserve">sock </w:t>
      </w:r>
      <w:proofErr w:type="spellStart"/>
      <w:r>
        <w:rPr>
          <w:rStyle w:val="NormalTok"/>
        </w:rPr>
        <w:t>dir</w:t>
      </w:r>
      <w:proofErr w:type="spellEnd"/>
      <w:r>
        <w:rPr>
          <w:rStyle w:val="OperatorTok"/>
        </w:rPr>
        <w:t>&gt;</w:t>
      </w:r>
      <w:r>
        <w:rPr>
          <w:rStyle w:val="NormalTok"/>
        </w:rPr>
        <w:t>]</w:t>
      </w:r>
      <w:r>
        <w:br/>
      </w:r>
      <w:r>
        <w:rPr>
          <w:rStyle w:val="NormalTok"/>
        </w:rPr>
        <w:t xml:space="preserve">           [</w:t>
      </w:r>
      <w:r>
        <w:rPr>
          <w:rStyle w:val="ExtensionTok"/>
        </w:rPr>
        <w:t>--clear</w:t>
      </w:r>
      <w:r>
        <w:rPr>
          <w:rStyle w:val="NormalTok"/>
        </w:rPr>
        <w:t xml:space="preserve">][--id </w:t>
      </w:r>
      <w:r>
        <w:rPr>
          <w:rStyle w:val="OperatorTok"/>
        </w:rPr>
        <w:t>&lt;</w:t>
      </w:r>
      <w:proofErr w:type="spellStart"/>
      <w:r>
        <w:rPr>
          <w:rStyle w:val="NormalTok"/>
        </w:rPr>
        <w:t>intf_id</w:t>
      </w:r>
      <w:proofErr w:type="spellEnd"/>
      <w:r>
        <w:rPr>
          <w:rStyle w:val="OperatorTok"/>
        </w:rPr>
        <w:t>&gt;</w:t>
      </w:r>
      <w:r>
        <w:rPr>
          <w:rStyle w:val="NormalTok"/>
        </w:rPr>
        <w:t xml:space="preserve">][--core </w:t>
      </w:r>
      <w:r>
        <w:rPr>
          <w:rStyle w:val="OperatorTok"/>
        </w:rPr>
        <w:t>&lt;</w:t>
      </w:r>
      <w:proofErr w:type="spellStart"/>
      <w:r>
        <w:rPr>
          <w:rStyle w:val="NormalTok"/>
        </w:rPr>
        <w:t>core_number</w:t>
      </w:r>
      <w:proofErr w:type="spellEnd"/>
      <w:r>
        <w:rPr>
          <w:rStyle w:val="OperatorTok"/>
        </w:rPr>
        <w:t>&gt;</w:t>
      </w:r>
      <w:r>
        <w:rPr>
          <w:rStyle w:val="NormalTok"/>
        </w:rPr>
        <w:t>]</w:t>
      </w:r>
      <w:r>
        <w:br/>
      </w:r>
      <w:r>
        <w:rPr>
          <w:rStyle w:val="NormalTok"/>
        </w:rPr>
        <w:t xml:space="preserve">           [</w:t>
      </w:r>
      <w:r>
        <w:rPr>
          <w:rStyle w:val="ExtensionTok"/>
        </w:rPr>
        <w:t>--help</w:t>
      </w:r>
      <w:r>
        <w:rPr>
          <w:rStyle w:val="NormalTok"/>
        </w:rPr>
        <w:t>]</w:t>
      </w:r>
    </w:p>
    <w:p w:rsidR="009B093B" w:rsidRDefault="007E59F7">
      <w:pPr>
        <w:pStyle w:val="FirstParagraph"/>
      </w:pPr>
      <w:r>
        <w:t xml:space="preserve">We won’t </w:t>
      </w:r>
      <w:del w:id="1308" w:author="Patrick Ames" w:date="2020-11-12T09:10:00Z">
        <w:r w:rsidDel="00E301A5">
          <w:delText xml:space="preserve">talk </w:delText>
        </w:r>
      </w:del>
      <w:ins w:id="1309" w:author="Patrick Ames" w:date="2020-11-12T09:10:00Z">
        <w:r w:rsidR="00E301A5">
          <w:t xml:space="preserve">cover </w:t>
        </w:r>
      </w:ins>
      <w:del w:id="1310" w:author="Patrick Ames" w:date="2020-11-12T09:10:00Z">
        <w:r w:rsidDel="00E301A5">
          <w:delText xml:space="preserve">about each </w:delText>
        </w:r>
      </w:del>
      <w:r>
        <w:t>every option</w:t>
      </w:r>
      <w:del w:id="1311" w:author="Patrick Ames" w:date="2020-11-12T09:10:00Z">
        <w:r w:rsidDel="00E301A5">
          <w:delText>s</w:delText>
        </w:r>
      </w:del>
      <w:r>
        <w:t xml:space="preserve"> and </w:t>
      </w:r>
      <w:del w:id="1312" w:author="Patrick Ames" w:date="2020-11-12T09:10:00Z">
        <w:r w:rsidDel="00E301A5">
          <w:delText xml:space="preserve">their </w:delText>
        </w:r>
      </w:del>
      <w:ins w:id="1313" w:author="Patrick Ames" w:date="2020-11-12T09:10:00Z">
        <w:r w:rsidR="00E301A5">
          <w:t xml:space="preserve">its </w:t>
        </w:r>
      </w:ins>
      <w:r>
        <w:t>usage and usually you don’t need to know any</w:t>
      </w:r>
      <w:del w:id="1314" w:author="Patrick Ames" w:date="2020-11-12T09:10:00Z">
        <w:r w:rsidDel="00E301A5">
          <w:delText>thing</w:delText>
        </w:r>
      </w:del>
      <w:r>
        <w:t xml:space="preserve"> except </w:t>
      </w:r>
      <w:r>
        <w:rPr>
          <w:rStyle w:val="VerbatimChar"/>
        </w:rPr>
        <w:t>--get</w:t>
      </w:r>
      <w:r>
        <w:t xml:space="preserve"> and </w:t>
      </w:r>
      <w:r>
        <w:rPr>
          <w:rStyle w:val="VerbatimChar"/>
        </w:rPr>
        <w:t>-l|--list</w:t>
      </w:r>
      <w:r>
        <w:t xml:space="preserve">. </w:t>
      </w:r>
      <w:del w:id="1315" w:author="Patrick Ames" w:date="2020-11-12T09:10:00Z">
        <w:r w:rsidDel="00E301A5">
          <w:delText xml:space="preserve">There </w:delText>
        </w:r>
      </w:del>
      <w:ins w:id="1316" w:author="Patrick Ames" w:date="2020-11-12T09:10:00Z">
        <w:r w:rsidR="00E301A5">
          <w:t xml:space="preserve">But there </w:t>
        </w:r>
      </w:ins>
      <w:r>
        <w:t>is one more (</w:t>
      </w:r>
      <w:r>
        <w:rPr>
          <w:rStyle w:val="VerbatimChar"/>
        </w:rPr>
        <w:t>--add</w:t>
      </w:r>
      <w:r>
        <w:t xml:space="preserve">) which we’ll talk about shortly. The </w:t>
      </w:r>
      <w:r>
        <w:rPr>
          <w:rStyle w:val="VerbatimChar"/>
        </w:rPr>
        <w:t>--clear</w:t>
      </w:r>
      <w:r>
        <w:t xml:space="preserve"> option will reset all counters, </w:t>
      </w:r>
      <w:ins w:id="1317" w:author="Patrick Ames" w:date="2020-11-12T09:10:00Z">
        <w:r w:rsidR="00E301A5">
          <w:t xml:space="preserve">and </w:t>
        </w:r>
      </w:ins>
      <w:r>
        <w:t>this is handy to set a quick clean baseline for later observations, which we’ll give an example later. For others</w:t>
      </w:r>
      <w:ins w:id="1318" w:author="Patrick Ames" w:date="2020-11-12T09:10:00Z">
        <w:r w:rsidR="00E301A5">
          <w:t xml:space="preserve">, refer to </w:t>
        </w:r>
      </w:ins>
      <w:ins w:id="1319" w:author="Patrick Ames" w:date="2020-11-12T09:11:00Z">
        <w:r w:rsidR="00E301A5">
          <w:t xml:space="preserve">Juniper documentation at, </w:t>
        </w:r>
      </w:ins>
      <w:del w:id="1320" w:author="Patrick Ames" w:date="2020-11-12T09:10:00Z">
        <w:r w:rsidDel="00E301A5">
          <w:delText xml:space="preserve"> you can refer to </w:delText>
        </w:r>
      </w:del>
      <w:hyperlink r:id="rId21">
        <w:r>
          <w:rPr>
            <w:rStyle w:val="Hyperlink"/>
          </w:rPr>
          <w:t>https://www.juniper.net/documentation/en_US/contrail20/topics/task/configuration/vrouter-cli-utilities-vnc.html</w:t>
        </w:r>
      </w:hyperlink>
      <w:del w:id="1321" w:author="Patrick Ames" w:date="2020-11-12T09:11:00Z">
        <w:r w:rsidDel="00E301A5">
          <w:delText xml:space="preserve"> for more details</w:delText>
        </w:r>
      </w:del>
      <w:r>
        <w:t>.</w:t>
      </w:r>
    </w:p>
    <w:p w:rsidR="009B093B" w:rsidRDefault="007E59F7">
      <w:pPr>
        <w:pStyle w:val="BodyText"/>
      </w:pPr>
      <w:del w:id="1322" w:author="Patrick Ames" w:date="2020-11-12T09:11:00Z">
        <w:r w:rsidDel="00E301A5">
          <w:delText>Next,</w:delText>
        </w:r>
      </w:del>
      <w:ins w:id="1323" w:author="Patrick Ames" w:date="2020-11-12T09:11:00Z">
        <w:r w:rsidR="00E301A5">
          <w:t>Now</w:t>
        </w:r>
      </w:ins>
      <w:r>
        <w:t xml:space="preserve"> let’s look at two useful scripts that are developed based on</w:t>
      </w:r>
      <w:ins w:id="1324" w:author="Patrick Ames" w:date="2020-11-12T09:11:00Z">
        <w:r w:rsidR="00E301A5">
          <w:t xml:space="preserve"> the</w:t>
        </w:r>
      </w:ins>
      <w:r>
        <w:t xml:space="preserve"> </w:t>
      </w:r>
      <w:proofErr w:type="spellStart"/>
      <w:r>
        <w:rPr>
          <w:rStyle w:val="VerbatimChar"/>
        </w:rPr>
        <w:t>vif</w:t>
      </w:r>
      <w:proofErr w:type="spellEnd"/>
      <w:r>
        <w:t xml:space="preserve"> command: </w:t>
      </w:r>
      <w:r>
        <w:rPr>
          <w:rStyle w:val="VerbatimChar"/>
        </w:rPr>
        <w:t>dpdkvifstats.py</w:t>
      </w:r>
      <w:r>
        <w:t xml:space="preserve"> and </w:t>
      </w:r>
      <w:proofErr w:type="spellStart"/>
      <w:r>
        <w:rPr>
          <w:rStyle w:val="VerbatimChar"/>
        </w:rPr>
        <w:t>vifdump</w:t>
      </w:r>
      <w:proofErr w:type="spellEnd"/>
      <w:r>
        <w:t>.</w:t>
      </w:r>
    </w:p>
    <w:p w:rsidR="009B093B" w:rsidRDefault="007E59F7">
      <w:pPr>
        <w:pStyle w:val="Heading3"/>
      </w:pPr>
      <w:bookmarkStart w:id="1325" w:name="X794b7a7272fa2b50e40d20cd6bb148438e084d5"/>
      <w:r>
        <w:lastRenderedPageBreak/>
        <w:t>dpdkvifstats.py script</w:t>
      </w:r>
      <w:bookmarkEnd w:id="1325"/>
    </w:p>
    <w:p w:rsidR="009B093B" w:rsidRDefault="007E59F7">
      <w:pPr>
        <w:pStyle w:val="FirstParagraph"/>
      </w:pPr>
      <w:r>
        <w:t>We’ve seen</w:t>
      </w:r>
      <w:ins w:id="1326" w:author="Patrick Ames" w:date="2020-11-12T09:11:00Z">
        <w:r w:rsidR="00E301A5">
          <w:t xml:space="preserve"> that the</w:t>
        </w:r>
      </w:ins>
      <w:r>
        <w:t xml:space="preserve"> </w:t>
      </w:r>
      <w:proofErr w:type="spellStart"/>
      <w:r>
        <w:rPr>
          <w:rStyle w:val="VerbatimChar"/>
        </w:rPr>
        <w:t>vif</w:t>
      </w:r>
      <w:proofErr w:type="spellEnd"/>
      <w:r>
        <w:t xml:space="preserve"> command </w:t>
      </w:r>
      <w:del w:id="1327" w:author="Patrick Ames" w:date="2020-11-12T09:11:00Z">
        <w:r w:rsidDel="00E301A5">
          <w:delText xml:space="preserve">prints </w:delText>
        </w:r>
      </w:del>
      <w:ins w:id="1328" w:author="Patrick Ames" w:date="2020-11-12T09:11:00Z">
        <w:r w:rsidR="00E301A5">
          <w:t xml:space="preserve">displays </w:t>
        </w:r>
      </w:ins>
      <w:r>
        <w:t xml:space="preserve">all interfaces and </w:t>
      </w:r>
      <w:del w:id="1329" w:author="Patrick Ames" w:date="2020-11-12T09:11:00Z">
        <w:r w:rsidDel="00E301A5">
          <w:delText xml:space="preserve">its </w:delText>
        </w:r>
      </w:del>
      <w:ins w:id="1330" w:author="Patrick Ames" w:date="2020-11-12T09:11:00Z">
        <w:r w:rsidR="00E301A5">
          <w:t xml:space="preserve">their </w:t>
        </w:r>
      </w:ins>
      <w:r>
        <w:t>traffic statistics (RX/TX packets/bytes/errors, RX queue packets/errors, etc</w:t>
      </w:r>
      <w:ins w:id="1331" w:author="Patrick Ames" w:date="2020-11-12T09:12:00Z">
        <w:r w:rsidR="00E301A5">
          <w:t>.</w:t>
        </w:r>
      </w:ins>
      <w:r>
        <w:t xml:space="preserve">) in the form of a </w:t>
      </w:r>
      <w:del w:id="1332" w:author="Patrick Ames" w:date="2020-11-11T13:23:00Z">
        <w:r w:rsidDel="00601950">
          <w:delText>"</w:delText>
        </w:r>
      </w:del>
      <w:r>
        <w:t>list</w:t>
      </w:r>
      <w:del w:id="1333" w:author="Patrick Ames" w:date="2020-11-11T13:23:00Z">
        <w:r w:rsidDel="00601950">
          <w:delText>"</w:delText>
        </w:r>
      </w:del>
      <w:r>
        <w:t xml:space="preserve">. During testing or troubleshooting, </w:t>
      </w:r>
      <w:del w:id="1334" w:author="Patrick Ames" w:date="2020-11-12T09:12:00Z">
        <w:r w:rsidDel="00E301A5">
          <w:delText xml:space="preserve">we </w:delText>
        </w:r>
      </w:del>
      <w:ins w:id="1335" w:author="Patrick Ames" w:date="2020-11-12T09:12:00Z">
        <w:r w:rsidR="00E301A5">
          <w:t xml:space="preserve">you </w:t>
        </w:r>
      </w:ins>
      <w:r>
        <w:t xml:space="preserve">can collect </w:t>
      </w:r>
      <w:del w:id="1336" w:author="Patrick Ames" w:date="2020-11-12T09:12:00Z">
        <w:r w:rsidDel="00E301A5">
          <w:delText xml:space="preserve">these </w:delText>
        </w:r>
      </w:del>
      <w:ins w:id="1337" w:author="Patrick Ames" w:date="2020-11-12T09:12:00Z">
        <w:r w:rsidR="00E301A5">
          <w:t xml:space="preserve">this </w:t>
        </w:r>
      </w:ins>
      <w:r>
        <w:t xml:space="preserve">data to evaluate the </w:t>
      </w:r>
      <w:proofErr w:type="spellStart"/>
      <w:r>
        <w:t>vRouter</w:t>
      </w:r>
      <w:ins w:id="1338" w:author="Patrick Ames" w:date="2020-11-12T09:12:00Z">
        <w:r w:rsidR="00E301A5">
          <w:t>’s</w:t>
        </w:r>
      </w:ins>
      <w:proofErr w:type="spellEnd"/>
      <w:r>
        <w:t xml:space="preserve"> forwarding performance, its running status, is it losing packets or not, etc. In production, </w:t>
      </w:r>
      <w:del w:id="1339" w:author="Patrick Ames" w:date="2020-11-12T09:12:00Z">
        <w:r w:rsidDel="00E301A5">
          <w:delText xml:space="preserve">we </w:delText>
        </w:r>
      </w:del>
      <w:ins w:id="1340" w:author="Patrick Ames" w:date="2020-11-12T09:12:00Z">
        <w:r w:rsidR="00E301A5">
          <w:t xml:space="preserve">you </w:t>
        </w:r>
      </w:ins>
      <w:r>
        <w:t xml:space="preserve">always need to examine the traffic passing through a compute. Same thing in lab, once you start traffic from </w:t>
      </w:r>
      <w:ins w:id="1341" w:author="Patrick Ames" w:date="2020-11-12T09:12:00Z">
        <w:r w:rsidR="00E301A5">
          <w:t xml:space="preserve">the </w:t>
        </w:r>
      </w:ins>
      <w:r>
        <w:t>PROX or any other traffic generator</w:t>
      </w:r>
      <w:del w:id="1342" w:author="Patrick Ames" w:date="2020-11-12T09:12:00Z">
        <w:r w:rsidDel="00E301A5">
          <w:delText>s</w:delText>
        </w:r>
      </w:del>
      <w:r>
        <w:t xml:space="preserve">, the first thing you want to check is the traffic rate on </w:t>
      </w:r>
      <w:ins w:id="1343" w:author="Patrick Ames" w:date="2020-11-12T09:12:00Z">
        <w:r w:rsidR="00E301A5">
          <w:t xml:space="preserve">the </w:t>
        </w:r>
      </w:ins>
      <w:r>
        <w:t>interfaces. In fact there are at least two common tasks in practice:</w:t>
      </w:r>
    </w:p>
    <w:p w:rsidR="009B093B" w:rsidRDefault="007E59F7">
      <w:pPr>
        <w:numPr>
          <w:ilvl w:val="0"/>
          <w:numId w:val="25"/>
        </w:numPr>
      </w:pPr>
      <w:r>
        <w:t xml:space="preserve">monitor the traffic forwarding </w:t>
      </w:r>
      <w:del w:id="1344" w:author="Patrick Ames" w:date="2020-11-11T13:23:00Z">
        <w:r w:rsidDel="00601950">
          <w:delText>"</w:delText>
        </w:r>
      </w:del>
      <w:r>
        <w:t>rate</w:t>
      </w:r>
      <w:del w:id="1345" w:author="Patrick Ames" w:date="2020-11-11T13:23:00Z">
        <w:r w:rsidDel="00601950">
          <w:delText>"</w:delText>
        </w:r>
      </w:del>
      <w:r>
        <w:t xml:space="preserve"> (instead of only number of packets)</w:t>
      </w:r>
    </w:p>
    <w:p w:rsidR="009B093B" w:rsidRDefault="007E59F7">
      <w:pPr>
        <w:numPr>
          <w:ilvl w:val="0"/>
          <w:numId w:val="25"/>
        </w:numPr>
      </w:pPr>
      <w:r>
        <w:t xml:space="preserve">compare statistics between different </w:t>
      </w:r>
      <w:proofErr w:type="spellStart"/>
      <w:r>
        <w:t>vif</w:t>
      </w:r>
      <w:proofErr w:type="spellEnd"/>
      <w:r>
        <w:t xml:space="preserve"> interfaces</w:t>
      </w:r>
    </w:p>
    <w:p w:rsidR="009B093B" w:rsidRDefault="007E59F7">
      <w:pPr>
        <w:pStyle w:val="FirstParagraph"/>
      </w:pPr>
      <w:r>
        <w:t>Starting from R2008</w:t>
      </w:r>
      <w:ins w:id="1346" w:author="Patrick Ames" w:date="2020-11-12T09:12:00Z">
        <w:r w:rsidR="00E301A5">
          <w:t>,</w:t>
        </w:r>
      </w:ins>
      <w:r>
        <w:t xml:space="preserve"> a </w:t>
      </w:r>
      <w:del w:id="1347" w:author="Patrick Ames" w:date="2020-11-12T09:13:00Z">
        <w:r w:rsidDel="00E301A5">
          <w:delText xml:space="preserve">python </w:delText>
        </w:r>
      </w:del>
      <w:ins w:id="1348" w:author="Patrick Ames" w:date="2020-11-12T09:13:00Z">
        <w:r w:rsidR="00E301A5">
          <w:t xml:space="preserve">Python </w:t>
        </w:r>
      </w:ins>
      <w:r>
        <w:t xml:space="preserve">script named </w:t>
      </w:r>
      <w:r>
        <w:rPr>
          <w:rStyle w:val="VerbatimChar"/>
        </w:rPr>
        <w:t>dpdkvifstat.py</w:t>
      </w:r>
      <w:r>
        <w:t xml:space="preserve"> is provided, which collects the statistics from </w:t>
      </w:r>
      <w:proofErr w:type="spellStart"/>
      <w:r>
        <w:rPr>
          <w:rStyle w:val="VerbatimChar"/>
        </w:rPr>
        <w:t>vif</w:t>
      </w:r>
      <w:proofErr w:type="spellEnd"/>
      <w:r>
        <w:t xml:space="preserve"> output, </w:t>
      </w:r>
      <w:proofErr w:type="spellStart"/>
      <w:r>
        <w:t>calcuates</w:t>
      </w:r>
      <w:proofErr w:type="spellEnd"/>
      <w:r>
        <w:t xml:space="preserve"> the changing rate of all counters in </w:t>
      </w:r>
      <w:proofErr w:type="spellStart"/>
      <w:r>
        <w:rPr>
          <w:rStyle w:val="VerbatimChar"/>
        </w:rPr>
        <w:t>pps</w:t>
      </w:r>
      <w:proofErr w:type="spellEnd"/>
      <w:r>
        <w:t xml:space="preserve"> (packet per second) and </w:t>
      </w:r>
      <w:r>
        <w:rPr>
          <w:rStyle w:val="VerbatimChar"/>
        </w:rPr>
        <w:t>bps</w:t>
      </w:r>
      <w:r>
        <w:t xml:space="preserve"> (bit per second), based on both per-</w:t>
      </w:r>
      <w:proofErr w:type="spellStart"/>
      <w:r>
        <w:t>lcore</w:t>
      </w:r>
      <w:proofErr w:type="spellEnd"/>
      <w:r>
        <w:t xml:space="preserve"> and total statistics. It then </w:t>
      </w:r>
      <w:del w:id="1349" w:author="Patrick Ames" w:date="2020-11-12T09:13:00Z">
        <w:r w:rsidDel="00E301A5">
          <w:delText xml:space="preserve">prints </w:delText>
        </w:r>
      </w:del>
      <w:ins w:id="1350" w:author="Patrick Ames" w:date="2020-11-12T09:13:00Z">
        <w:r w:rsidR="00E301A5">
          <w:t xml:space="preserve">displays </w:t>
        </w:r>
      </w:ins>
      <w:r>
        <w:t xml:space="preserve">the result in a table format. This makes the output </w:t>
      </w:r>
      <w:del w:id="1351" w:author="Patrick Ames" w:date="2020-11-12T09:13:00Z">
        <w:r w:rsidDel="00E301A5">
          <w:delText xml:space="preserve">looks much </w:delText>
        </w:r>
      </w:del>
      <w:del w:id="1352" w:author="Patrick Ames" w:date="2020-11-11T13:23:00Z">
        <w:r w:rsidDel="00601950">
          <w:delText>"</w:delText>
        </w:r>
      </w:del>
      <w:r>
        <w:t>prettier</w:t>
      </w:r>
      <w:del w:id="1353" w:author="Patrick Ames" w:date="2020-11-11T13:23:00Z">
        <w:r w:rsidDel="00601950">
          <w:delText>"</w:delText>
        </w:r>
      </w:del>
      <w:del w:id="1354" w:author="Patrick Ames" w:date="2020-11-12T09:13:00Z">
        <w:r w:rsidDel="00E301A5">
          <w:delText>, and also</w:delText>
        </w:r>
      </w:del>
      <w:ins w:id="1355" w:author="Patrick Ames" w:date="2020-11-12T09:13:00Z">
        <w:r w:rsidR="00E301A5">
          <w:t xml:space="preserve"> and the</w:t>
        </w:r>
      </w:ins>
      <w:r>
        <w:t xml:space="preserve"> </w:t>
      </w:r>
      <w:del w:id="1356" w:author="Patrick Ames" w:date="2020-11-12T09:13:00Z">
        <w:r w:rsidDel="00E301A5">
          <w:delText xml:space="preserve">makes </w:delText>
        </w:r>
      </w:del>
      <w:r>
        <w:t>comparison a</w:t>
      </w:r>
      <w:del w:id="1357" w:author="Patrick Ames" w:date="2020-11-12T09:13:00Z">
        <w:r w:rsidDel="00E301A5">
          <w:delText>c</w:delText>
        </w:r>
      </w:del>
      <w:r>
        <w:t xml:space="preserve">cross </w:t>
      </w:r>
      <w:proofErr w:type="spellStart"/>
      <w:r>
        <w:t>vif</w:t>
      </w:r>
      <w:proofErr w:type="spellEnd"/>
      <w:r>
        <w:t xml:space="preserve"> interfaces much easier</w:t>
      </w:r>
      <w:ins w:id="1358" w:author="Patrick Ames" w:date="2020-11-12T09:13:00Z">
        <w:r w:rsidR="00E301A5">
          <w:t xml:space="preserve"> to read</w:t>
        </w:r>
      </w:ins>
      <w:r>
        <w:t>.</w:t>
      </w:r>
    </w:p>
    <w:p w:rsidR="009B093B" w:rsidRDefault="007E59F7">
      <w:pPr>
        <w:pStyle w:val="BodyText"/>
      </w:pPr>
      <w:r>
        <w:t xml:space="preserve">In fact </w:t>
      </w:r>
      <w:ins w:id="1359" w:author="Patrick Ames" w:date="2020-11-12T09:13:00Z">
        <w:r w:rsidR="00E301A5">
          <w:t xml:space="preserve">the </w:t>
        </w:r>
      </w:ins>
      <w:proofErr w:type="spellStart"/>
      <w:r>
        <w:rPr>
          <w:rStyle w:val="VerbatimChar"/>
        </w:rPr>
        <w:t>vif</w:t>
      </w:r>
      <w:proofErr w:type="spellEnd"/>
      <w:r>
        <w:t xml:space="preserve"> command also provides </w:t>
      </w:r>
      <w:r>
        <w:rPr>
          <w:rStyle w:val="VerbatimChar"/>
        </w:rPr>
        <w:t>--list --rate</w:t>
      </w:r>
      <w:r>
        <w:t xml:space="preserve"> options to </w:t>
      </w:r>
      <w:del w:id="1360" w:author="Patrick Ames" w:date="2020-11-12T09:13:00Z">
        <w:r w:rsidDel="00E301A5">
          <w:delText xml:space="preserve">print </w:delText>
        </w:r>
      </w:del>
      <w:ins w:id="1361" w:author="Patrick Ames" w:date="2020-11-12T09:13:00Z">
        <w:r w:rsidR="00E301A5">
          <w:t xml:space="preserve">display </w:t>
        </w:r>
      </w:ins>
      <w:r>
        <w:t>traffic rate</w:t>
      </w:r>
      <w:ins w:id="1362" w:author="Patrick Ames" w:date="2020-11-12T09:13:00Z">
        <w:r w:rsidR="00E301A5">
          <w:t>s</w:t>
        </w:r>
      </w:ins>
      <w:r>
        <w:t xml:space="preserve">. However, it is </w:t>
      </w:r>
      <w:proofErr w:type="gramStart"/>
      <w:r>
        <w:t>lacking of</w:t>
      </w:r>
      <w:proofErr w:type="gramEnd"/>
      <w:r>
        <w:t xml:space="preserve"> item</w:t>
      </w:r>
      <w:del w:id="1363" w:author="Patrick Ames" w:date="2020-11-12T09:14:00Z">
        <w:r w:rsidDel="00E301A5">
          <w:delText>l</w:delText>
        </w:r>
      </w:del>
      <w:r>
        <w:t>ized per-</w:t>
      </w:r>
      <w:proofErr w:type="spellStart"/>
      <w:r>
        <w:t>lcore</w:t>
      </w:r>
      <w:proofErr w:type="spellEnd"/>
      <w:r>
        <w:t xml:space="preserve"> statistics and the display is not easy to be collected in a file.</w:t>
      </w:r>
    </w:p>
    <w:p w:rsidR="009B093B" w:rsidRDefault="007E59F7">
      <w:pPr>
        <w:pStyle w:val="BodyText"/>
      </w:pPr>
      <w:r>
        <w:t>To demonstrate how the script works</w:t>
      </w:r>
      <w:ins w:id="1364" w:author="Patrick Ames" w:date="2020-11-12T09:15:00Z">
        <w:r w:rsidR="00E301A5">
          <w:t xml:space="preserve"> (see Figure 5.14)</w:t>
        </w:r>
      </w:ins>
      <w:r>
        <w:t xml:space="preserve">, in our testbed we have configured PROX to send traffic at a constant speed of 125000 </w:t>
      </w:r>
      <w:del w:id="1365" w:author="Patrick Ames" w:date="2020-11-12T09:14:00Z">
        <w:r w:rsidDel="00E301A5">
          <w:delText xml:space="preserve">Bytes </w:delText>
        </w:r>
      </w:del>
      <w:ins w:id="1366" w:author="Patrick Ames" w:date="2020-11-12T09:14:00Z">
        <w:r w:rsidR="00E301A5">
          <w:t xml:space="preserve">bytes </w:t>
        </w:r>
      </w:ins>
      <w:r>
        <w:t>per second (Bps) with minimum packet size of 60 bytes. That calculates to about 1.48K packet per second (PPS).</w:t>
      </w:r>
    </w:p>
    <w:p w:rsidR="009B093B" w:rsidRDefault="007E59F7">
      <w:pPr>
        <w:pStyle w:val="CaptionedFigure"/>
      </w:pPr>
      <w:r>
        <w:rPr>
          <w:noProof/>
        </w:rPr>
        <w:drawing>
          <wp:inline distT="0" distB="0" distL="0" distR="0">
            <wp:extent cx="5334000" cy="625522"/>
            <wp:effectExtent l="0" t="0" r="0" b="0"/>
            <wp:docPr id="14" name="Picture" descr="PROX gen sending traffic with a speed of 125000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69636-17053080-1b03-11eb-93d0-2a39301a0c73.png"/>
                    <pic:cNvPicPr>
                      <a:picLocks noChangeAspect="1" noChangeArrowheads="1"/>
                    </pic:cNvPicPr>
                  </pic:nvPicPr>
                  <pic:blipFill>
                    <a:blip r:embed="rId22"/>
                    <a:stretch>
                      <a:fillRect/>
                    </a:stretch>
                  </pic:blipFill>
                  <pic:spPr bwMode="auto">
                    <a:xfrm>
                      <a:off x="0" y="0"/>
                      <a:ext cx="5334000" cy="625522"/>
                    </a:xfrm>
                    <a:prstGeom prst="rect">
                      <a:avLst/>
                    </a:prstGeom>
                    <a:noFill/>
                    <a:ln w="9525">
                      <a:noFill/>
                      <a:headEnd/>
                      <a:tailEnd/>
                    </a:ln>
                  </pic:spPr>
                </pic:pic>
              </a:graphicData>
            </a:graphic>
          </wp:inline>
        </w:drawing>
      </w:r>
    </w:p>
    <w:p w:rsidR="009B093B" w:rsidRDefault="00E301A5">
      <w:pPr>
        <w:pStyle w:val="ImageCaption"/>
      </w:pPr>
      <w:ins w:id="1367" w:author="Patrick Ames" w:date="2020-11-12T09:14:00Z">
        <w:r>
          <w:t>Figure 5.14</w:t>
        </w:r>
        <w:r>
          <w:tab/>
        </w:r>
      </w:ins>
      <w:r w:rsidR="007E59F7">
        <w:t>PROX gen sending traffic with a speed of 125000 Bytes per second</w:t>
      </w:r>
    </w:p>
    <w:p w:rsidR="009B093B" w:rsidRDefault="007E59F7">
      <w:pPr>
        <w:pStyle w:val="BodyText"/>
      </w:pPr>
      <w:r>
        <w:t xml:space="preserve">Let’s take a look at the </w:t>
      </w:r>
      <w:r>
        <w:rPr>
          <w:rStyle w:val="VerbatimChar"/>
        </w:rPr>
        <w:t>dpdkvifstats.py</w:t>
      </w:r>
      <w:r>
        <w:t xml:space="preserve"> script </w:t>
      </w:r>
      <w:proofErr w:type="spellStart"/>
      <w:r>
        <w:t>output</w:t>
      </w:r>
      <w:del w:id="1368" w:author="Patrick Ames" w:date="2020-11-12T09:15:00Z">
        <w:r w:rsidDel="00E301A5">
          <w:delText>:</w:delText>
        </w:r>
      </w:del>
      <w:ins w:id="1369" w:author="Patrick Ames" w:date="2020-11-12T09:15:00Z">
        <w:r w:rsidR="00E301A5">
          <w:t>in</w:t>
        </w:r>
        <w:proofErr w:type="spellEnd"/>
        <w:r w:rsidR="00E301A5">
          <w:t xml:space="preserve"> Figure 5.15.</w:t>
        </w:r>
      </w:ins>
    </w:p>
    <w:p w:rsidR="009B093B" w:rsidRDefault="007E59F7">
      <w:pPr>
        <w:pStyle w:val="CaptionedFigure"/>
      </w:pPr>
      <w:r>
        <w:rPr>
          <w:noProof/>
        </w:rPr>
        <w:drawing>
          <wp:inline distT="0" distB="0" distL="0" distR="0">
            <wp:extent cx="5334000" cy="1505014"/>
            <wp:effectExtent l="0" t="0" r="0" b="0"/>
            <wp:docPr id="15"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71076-dd86f200-1b0f-11eb-924c-dfa707ff7532.png"/>
                    <pic:cNvPicPr>
                      <a:picLocks noChangeAspect="1" noChangeArrowheads="1"/>
                    </pic:cNvPicPr>
                  </pic:nvPicPr>
                  <pic:blipFill>
                    <a:blip r:embed="rId23"/>
                    <a:stretch>
                      <a:fillRect/>
                    </a:stretch>
                  </pic:blipFill>
                  <pic:spPr bwMode="auto">
                    <a:xfrm>
                      <a:off x="0" y="0"/>
                      <a:ext cx="5334000" cy="1505014"/>
                    </a:xfrm>
                    <a:prstGeom prst="rect">
                      <a:avLst/>
                    </a:prstGeom>
                    <a:noFill/>
                    <a:ln w="9525">
                      <a:noFill/>
                      <a:headEnd/>
                      <a:tailEnd/>
                    </a:ln>
                  </pic:spPr>
                </pic:pic>
              </a:graphicData>
            </a:graphic>
          </wp:inline>
        </w:drawing>
      </w:r>
    </w:p>
    <w:p w:rsidR="009B093B" w:rsidRDefault="00E301A5">
      <w:pPr>
        <w:pStyle w:val="ImageCaption"/>
      </w:pPr>
      <w:ins w:id="1370" w:author="Patrick Ames" w:date="2020-11-12T09:15:00Z">
        <w:r>
          <w:t>Figure 5.15</w:t>
        </w:r>
        <w:r>
          <w:tab/>
        </w:r>
      </w:ins>
      <w:r w:rsidR="007E59F7">
        <w:t>dpdkvifstats.py</w:t>
      </w:r>
    </w:p>
    <w:p w:rsidR="009B093B" w:rsidRDefault="007E59F7">
      <w:pPr>
        <w:pStyle w:val="BodyText"/>
      </w:pPr>
      <w:r>
        <w:lastRenderedPageBreak/>
        <w:t xml:space="preserve">We </w:t>
      </w:r>
      <w:ins w:id="1371" w:author="Patrick Ames" w:date="2020-11-12T09:15:00Z">
        <w:r w:rsidR="00496E79">
          <w:t xml:space="preserve">typically </w:t>
        </w:r>
      </w:ins>
      <w:r>
        <w:t xml:space="preserve">run the script two times. First, </w:t>
      </w:r>
      <w:del w:id="1372" w:author="Patrick Ames" w:date="2020-11-12T09:16:00Z">
        <w:r w:rsidDel="00496E79">
          <w:delText xml:space="preserve">we run the script </w:delText>
        </w:r>
      </w:del>
      <w:r>
        <w:t>to show traffic rate for vif0/3 (</w:t>
      </w:r>
      <w:r>
        <w:rPr>
          <w:rStyle w:val="VerbatimChar"/>
        </w:rPr>
        <w:t>-v</w:t>
      </w:r>
      <w:r>
        <w:t xml:space="preserve">), then </w:t>
      </w:r>
      <w:del w:id="1373" w:author="Patrick Ames" w:date="2020-11-12T09:16:00Z">
        <w:r w:rsidDel="00496E79">
          <w:delText xml:space="preserve">we execute it again </w:delText>
        </w:r>
      </w:del>
      <w:r>
        <w:t>to show traffic rate for all (</w:t>
      </w:r>
      <w:r>
        <w:rPr>
          <w:rStyle w:val="VerbatimChar"/>
        </w:rPr>
        <w:t>-a</w:t>
      </w:r>
      <w:r>
        <w:t xml:space="preserve">) </w:t>
      </w:r>
      <w:proofErr w:type="spellStart"/>
      <w:r>
        <w:t>vif</w:t>
      </w:r>
      <w:proofErr w:type="spellEnd"/>
      <w:r>
        <w:t xml:space="preserve"> interfaces for comparison purpose</w:t>
      </w:r>
      <w:ins w:id="1374" w:author="Patrick Ames" w:date="2020-11-12T09:16:00Z">
        <w:r w:rsidR="00496E79">
          <w:t>s</w:t>
        </w:r>
      </w:ins>
      <w:r>
        <w:t>. In both execution</w:t>
      </w:r>
      <w:ins w:id="1375" w:author="Patrick Ames" w:date="2020-11-12T09:16:00Z">
        <w:r w:rsidR="00496E79">
          <w:t>s</w:t>
        </w:r>
      </w:ins>
      <w:r>
        <w:t>, per-</w:t>
      </w:r>
      <w:proofErr w:type="spellStart"/>
      <w:r>
        <w:t>lcore</w:t>
      </w:r>
      <w:proofErr w:type="spellEnd"/>
      <w:r>
        <w:t xml:space="preserve"> statistics of a specific interface are given sep</w:t>
      </w:r>
      <w:ins w:id="1376" w:author="Patrick Ames" w:date="2020-11-12T09:16:00Z">
        <w:r w:rsidR="00496E79">
          <w:t>a</w:t>
        </w:r>
      </w:ins>
      <w:del w:id="1377" w:author="Patrick Ames" w:date="2020-11-12T09:16:00Z">
        <w:r w:rsidDel="00496E79">
          <w:delText>e</w:delText>
        </w:r>
      </w:del>
      <w:r>
        <w:t xml:space="preserve">rately. With </w:t>
      </w:r>
      <w:ins w:id="1378" w:author="Patrick Ames" w:date="2020-11-12T09:16:00Z">
        <w:r w:rsidR="00496E79">
          <w:t xml:space="preserve">the </w:t>
        </w:r>
      </w:ins>
      <w:r>
        <w:rPr>
          <w:rStyle w:val="VerbatimChar"/>
        </w:rPr>
        <w:t>-v</w:t>
      </w:r>
      <w:r>
        <w:t xml:space="preserve"> option, the </w:t>
      </w:r>
      <w:del w:id="1379" w:author="Patrick Ames" w:date="2020-11-11T13:23:00Z">
        <w:r w:rsidDel="00601950">
          <w:delText>"</w:delText>
        </w:r>
      </w:del>
      <w:r>
        <w:t>total</w:t>
      </w:r>
      <w:del w:id="1380" w:author="Patrick Ames" w:date="2020-11-11T13:23:00Z">
        <w:r w:rsidDel="00601950">
          <w:delText>"</w:delText>
        </w:r>
      </w:del>
      <w:r>
        <w:t xml:space="preserve"> value of the interface is also given, which is </w:t>
      </w:r>
      <w:del w:id="1381" w:author="Patrick Ames" w:date="2020-11-12T09:16:00Z">
        <w:r w:rsidDel="00496E79">
          <w:delText xml:space="preserve">the </w:delText>
        </w:r>
      </w:del>
      <w:ins w:id="1382" w:author="Patrick Ames" w:date="2020-11-12T09:16:00Z">
        <w:r w:rsidR="00496E79">
          <w:t xml:space="preserve">in </w:t>
        </w:r>
      </w:ins>
      <w:r>
        <w:t>addition of counters from all cores. This gives a per-interface statistic</w:t>
      </w:r>
      <w:del w:id="1383" w:author="Patrick Ames" w:date="2020-11-12T09:16:00Z">
        <w:r w:rsidDel="00496E79">
          <w:delText>s</w:delText>
        </w:r>
      </w:del>
      <w:r>
        <w:t xml:space="preserve">. With </w:t>
      </w:r>
      <w:r>
        <w:rPr>
          <w:rStyle w:val="VerbatimChar"/>
        </w:rPr>
        <w:t>-a</w:t>
      </w:r>
      <w:r>
        <w:t xml:space="preserve">, the script also calculates RX/TX/RX+TX traffic rate for each </w:t>
      </w:r>
      <w:proofErr w:type="spellStart"/>
      <w:r>
        <w:t>lcore</w:t>
      </w:r>
      <w:proofErr w:type="spellEnd"/>
      <w:r>
        <w:t xml:space="preserve"> across all interfaces in the end. This give</w:t>
      </w:r>
      <w:ins w:id="1384" w:author="Patrick Ames" w:date="2020-11-12T09:17:00Z">
        <w:r w:rsidR="00496E79">
          <w:t>s</w:t>
        </w:r>
      </w:ins>
      <w:r>
        <w:t xml:space="preserve"> the overall </w:t>
      </w:r>
      <w:proofErr w:type="spellStart"/>
      <w:r>
        <w:t>lcore</w:t>
      </w:r>
      <w:proofErr w:type="spellEnd"/>
      <w:r>
        <w:t xml:space="preserve"> forwarding load in the DPDK vRouter.</w:t>
      </w:r>
    </w:p>
    <w:p w:rsidR="009B093B" w:rsidRDefault="007E59F7">
      <w:pPr>
        <w:pStyle w:val="BodyText"/>
      </w:pPr>
      <w:r>
        <w:t xml:space="preserve">To understand the output, first let’s review the DPDK vRouter </w:t>
      </w:r>
      <w:del w:id="1385" w:author="Patrick Ames" w:date="2020-11-12T09:17:00Z">
        <w:r w:rsidDel="00496E79">
          <w:delText xml:space="preserve">cpu </w:delText>
        </w:r>
      </w:del>
      <w:ins w:id="1386" w:author="Patrick Ames" w:date="2020-11-12T09:17:00Z">
        <w:r w:rsidR="00496E79">
          <w:t xml:space="preserve">CPU </w:t>
        </w:r>
      </w:ins>
      <w:r>
        <w:t>cores allocation.</w:t>
      </w:r>
    </w:p>
    <w:p w:rsidR="009B093B" w:rsidRDefault="007E59F7">
      <w:pPr>
        <w:pStyle w:val="BodyText"/>
      </w:pPr>
      <w:r>
        <w:t xml:space="preserve">In </w:t>
      </w:r>
      <w:del w:id="1387" w:author="Patrick Ames" w:date="2020-11-12T09:18:00Z">
        <w:r w:rsidDel="004475A3">
          <w:delText xml:space="preserve">chapter </w:delText>
        </w:r>
      </w:del>
      <w:ins w:id="1388" w:author="Patrick Ames" w:date="2020-11-12T09:18:00Z">
        <w:r w:rsidR="004475A3">
          <w:t xml:space="preserve">Chapter </w:t>
        </w:r>
      </w:ins>
      <w:r>
        <w:t xml:space="preserve">3, you’ve learned about DPDK vRouter architectures and you know how the packet processing works. Basically, </w:t>
      </w:r>
      <w:r w:rsidRPr="004475A3">
        <w:rPr>
          <w:bCs/>
          <w:i/>
          <w:iCs/>
          <w:rPrChange w:id="1389" w:author="Patrick Ames" w:date="2020-11-12T09:18:00Z">
            <w:rPr>
              <w:b/>
            </w:rPr>
          </w:rPrChange>
        </w:rPr>
        <w:t xml:space="preserve">vRouter creates </w:t>
      </w:r>
      <w:ins w:id="1390" w:author="Patrick Ames" w:date="2020-11-12T09:18:00Z">
        <w:r w:rsidR="004475A3">
          <w:rPr>
            <w:bCs/>
            <w:i/>
            <w:iCs/>
          </w:rPr>
          <w:t xml:space="preserve">the </w:t>
        </w:r>
      </w:ins>
      <w:r w:rsidRPr="004475A3">
        <w:rPr>
          <w:bCs/>
          <w:i/>
          <w:iCs/>
          <w:rPrChange w:id="1391" w:author="Patrick Ames" w:date="2020-11-12T09:18:00Z">
            <w:rPr>
              <w:b/>
            </w:rPr>
          </w:rPrChange>
        </w:rPr>
        <w:t xml:space="preserve">same number of </w:t>
      </w:r>
      <w:proofErr w:type="spellStart"/>
      <w:r w:rsidRPr="004475A3">
        <w:rPr>
          <w:bCs/>
          <w:i/>
          <w:iCs/>
          <w:rPrChange w:id="1392" w:author="Patrick Ames" w:date="2020-11-12T09:18:00Z">
            <w:rPr>
              <w:b/>
            </w:rPr>
          </w:rPrChange>
        </w:rPr>
        <w:t>lcores</w:t>
      </w:r>
      <w:proofErr w:type="spellEnd"/>
      <w:r w:rsidRPr="004475A3">
        <w:rPr>
          <w:bCs/>
          <w:i/>
          <w:iCs/>
          <w:rPrChange w:id="1393" w:author="Patrick Ames" w:date="2020-11-12T09:18:00Z">
            <w:rPr>
              <w:b/>
            </w:rPr>
          </w:rPrChange>
        </w:rPr>
        <w:t xml:space="preserve"> and DPDK queues as the number of CPUs allocated to it</w:t>
      </w:r>
      <w:r>
        <w:t>. In this compute, for testing purpose</w:t>
      </w:r>
      <w:ins w:id="1394" w:author="Patrick Ames" w:date="2020-11-12T09:18:00Z">
        <w:r w:rsidR="004475A3">
          <w:t>s</w:t>
        </w:r>
      </w:ins>
      <w:r>
        <w:t xml:space="preserve">, we’ve allocated </w:t>
      </w:r>
      <w:del w:id="1395" w:author="Patrick Ames" w:date="2020-11-12T09:18:00Z">
        <w:r w:rsidDel="004475A3">
          <w:delText xml:space="preserve">2 </w:delText>
        </w:r>
      </w:del>
      <w:ins w:id="1396" w:author="Patrick Ames" w:date="2020-11-12T09:18:00Z">
        <w:r w:rsidR="004475A3">
          <w:t xml:space="preserve">two </w:t>
        </w:r>
      </w:ins>
      <w:r>
        <w:t xml:space="preserve">CPU cores to vRouter </w:t>
      </w:r>
      <w:del w:id="1397" w:author="Patrick Ames" w:date="2020-11-12T09:18:00Z">
        <w:r w:rsidDel="004475A3">
          <w:delText xml:space="preserve">dpdk </w:delText>
        </w:r>
      </w:del>
      <w:ins w:id="1398" w:author="Patrick Ames" w:date="2020-11-12T09:18:00Z">
        <w:r w:rsidR="004475A3">
          <w:t xml:space="preserve">DPDK </w:t>
        </w:r>
      </w:ins>
      <w:r>
        <w:t xml:space="preserve">forwarding </w:t>
      </w:r>
      <w:proofErr w:type="spellStart"/>
      <w:r>
        <w:t>lcores</w:t>
      </w:r>
      <w:proofErr w:type="spellEnd"/>
      <w:r>
        <w:t>. CPU allocatio</w:t>
      </w:r>
      <w:del w:id="1399" w:author="Patrick Ames" w:date="2020-11-12T09:18:00Z">
        <w:r w:rsidDel="004475A3">
          <w:delText>i</w:delText>
        </w:r>
      </w:del>
      <w:r>
        <w:t xml:space="preserve">n to DPDK vRouter forwarding </w:t>
      </w:r>
      <w:proofErr w:type="spellStart"/>
      <w:r>
        <w:t>lcores</w:t>
      </w:r>
      <w:proofErr w:type="spellEnd"/>
      <w:r>
        <w:t xml:space="preserve"> is configurable via vRouter configuration files. Refer to </w:t>
      </w:r>
      <w:del w:id="1400" w:author="Patrick Ames" w:date="2020-11-12T09:18:00Z">
        <w:r w:rsidDel="004475A3">
          <w:delText xml:space="preserve">chapter </w:delText>
        </w:r>
      </w:del>
      <w:ins w:id="1401" w:author="Patrick Ames" w:date="2020-11-12T09:18:00Z">
        <w:r w:rsidR="004475A3">
          <w:t xml:space="preserve">Chapter </w:t>
        </w:r>
      </w:ins>
      <w:r>
        <w:t xml:space="preserve">4 for CPU allocation details. For each vRouter interface, </w:t>
      </w:r>
      <w:del w:id="1402" w:author="Patrick Ames" w:date="2020-11-12T09:19:00Z">
        <w:r w:rsidDel="004475A3">
          <w:delText xml:space="preserve">2 </w:delText>
        </w:r>
      </w:del>
      <w:ins w:id="1403" w:author="Patrick Ames" w:date="2020-11-12T09:19:00Z">
        <w:r w:rsidR="004475A3">
          <w:t xml:space="preserve">two </w:t>
        </w:r>
      </w:ins>
      <w:r>
        <w:t xml:space="preserve">DPDK queues are created, each served by a forwarding </w:t>
      </w:r>
      <w:proofErr w:type="spellStart"/>
      <w:r>
        <w:t>lcore</w:t>
      </w:r>
      <w:proofErr w:type="spellEnd"/>
      <w:r>
        <w:t xml:space="preserve"> in DPDK process. That is why </w:t>
      </w:r>
      <w:del w:id="1404" w:author="Patrick Ames" w:date="2020-11-12T09:19:00Z">
        <w:r w:rsidDel="004475A3">
          <w:delText xml:space="preserve">that </w:delText>
        </w:r>
      </w:del>
      <w:r>
        <w:t xml:space="preserve">in the output for each </w:t>
      </w:r>
      <w:proofErr w:type="spellStart"/>
      <w:r>
        <w:t>vif</w:t>
      </w:r>
      <w:proofErr w:type="spellEnd"/>
      <w:r>
        <w:t xml:space="preserve"> interface there are </w:t>
      </w:r>
      <w:del w:id="1405" w:author="Patrick Ames" w:date="2020-11-12T09:19:00Z">
        <w:r w:rsidDel="004475A3">
          <w:delText xml:space="preserve">2 </w:delText>
        </w:r>
      </w:del>
      <w:ins w:id="1406" w:author="Patrick Ames" w:date="2020-11-12T09:19:00Z">
        <w:r w:rsidR="004475A3">
          <w:t xml:space="preserve">two </w:t>
        </w:r>
      </w:ins>
      <w:r>
        <w:t xml:space="preserve">lines statistics, for </w:t>
      </w:r>
      <w:del w:id="1407" w:author="Patrick Ames" w:date="2020-11-11T13:23:00Z">
        <w:r w:rsidDel="00601950">
          <w:delText>"</w:delText>
        </w:r>
      </w:del>
      <w:r>
        <w:t>Core 1</w:t>
      </w:r>
      <w:del w:id="1408" w:author="Patrick Ames" w:date="2020-11-11T13:23:00Z">
        <w:r w:rsidDel="00601950">
          <w:delText>"</w:delText>
        </w:r>
      </w:del>
      <w:r>
        <w:t xml:space="preserve"> and </w:t>
      </w:r>
      <w:del w:id="1409" w:author="Patrick Ames" w:date="2020-11-11T13:23:00Z">
        <w:r w:rsidDel="00601950">
          <w:delText>"</w:delText>
        </w:r>
      </w:del>
      <w:r>
        <w:t>Core 2</w:t>
      </w:r>
      <w:del w:id="1410" w:author="Patrick Ames" w:date="2020-11-11T13:23:00Z">
        <w:r w:rsidDel="00601950">
          <w:delText>"</w:delText>
        </w:r>
      </w:del>
      <w:r>
        <w:t xml:space="preserve"> respectively.</w:t>
      </w:r>
    </w:p>
    <w:p w:rsidR="009B093B" w:rsidRDefault="007E59F7">
      <w:pPr>
        <w:pStyle w:val="BodyText"/>
      </w:pPr>
      <w:r>
        <w:t xml:space="preserve">This capture shows vRouter interface </w:t>
      </w:r>
      <w:proofErr w:type="spellStart"/>
      <w:r>
        <w:rPr>
          <w:rStyle w:val="VerbatimChar"/>
        </w:rPr>
        <w:t>vif</w:t>
      </w:r>
      <w:proofErr w:type="spellEnd"/>
      <w:r>
        <w:rPr>
          <w:rStyle w:val="VerbatimChar"/>
        </w:rPr>
        <w:t xml:space="preserve"> 0/3</w:t>
      </w:r>
      <w:r>
        <w:t xml:space="preserve"> processed </w:t>
      </w:r>
      <w:r>
        <w:rPr>
          <w:rStyle w:val="VerbatimChar"/>
        </w:rPr>
        <w:t>1501</w:t>
      </w:r>
      <w:r>
        <w:t xml:space="preserve"> </w:t>
      </w:r>
      <w:proofErr w:type="spellStart"/>
      <w:r>
        <w:t>pps</w:t>
      </w:r>
      <w:proofErr w:type="spellEnd"/>
      <w:r>
        <w:t xml:space="preserve"> traffic in the first forwarding </w:t>
      </w:r>
      <w:proofErr w:type="spellStart"/>
      <w:r>
        <w:t>lcore</w:t>
      </w:r>
      <w:proofErr w:type="spellEnd"/>
      <w:r>
        <w:t xml:space="preserve">, that is </w:t>
      </w:r>
      <w:r>
        <w:rPr>
          <w:rStyle w:val="VerbatimChar"/>
        </w:rPr>
        <w:t>720640</w:t>
      </w:r>
      <w:r>
        <w:t xml:space="preserve"> bit</w:t>
      </w:r>
      <w:ins w:id="1411" w:author="Patrick Ames" w:date="2020-11-12T09:19:00Z">
        <w:r w:rsidR="004475A3">
          <w:t>s</w:t>
        </w:r>
      </w:ins>
      <w:r>
        <w:t xml:space="preserve"> per second for 60 </w:t>
      </w:r>
      <w:del w:id="1412" w:author="Patrick Ames" w:date="2020-11-12T09:20:00Z">
        <w:r w:rsidDel="004475A3">
          <w:delText xml:space="preserve">Bytes </w:delText>
        </w:r>
      </w:del>
      <w:ins w:id="1413" w:author="Patrick Ames" w:date="2020-11-12T09:20:00Z">
        <w:r w:rsidR="004475A3">
          <w:t xml:space="preserve">bytes </w:t>
        </w:r>
      </w:ins>
      <w:r>
        <w:t xml:space="preserve">packet size. These are the majority of the traffic forwarded out of fabric </w:t>
      </w:r>
      <w:proofErr w:type="spellStart"/>
      <w:r>
        <w:t>inerface</w:t>
      </w:r>
      <w:proofErr w:type="spellEnd"/>
      <w:r>
        <w:t xml:space="preserve"> </w:t>
      </w:r>
      <w:proofErr w:type="spellStart"/>
      <w:r>
        <w:rPr>
          <w:rStyle w:val="VerbatimChar"/>
        </w:rPr>
        <w:t>vif</w:t>
      </w:r>
      <w:proofErr w:type="spellEnd"/>
      <w:r>
        <w:rPr>
          <w:rStyle w:val="VerbatimChar"/>
        </w:rPr>
        <w:t xml:space="preserve"> 0/0</w:t>
      </w:r>
      <w:r>
        <w:t>, with a simil</w:t>
      </w:r>
      <w:del w:id="1414" w:author="Patrick Ames" w:date="2020-11-12T09:20:00Z">
        <w:r w:rsidDel="004475A3">
          <w:delText>i</w:delText>
        </w:r>
      </w:del>
      <w:r>
        <w:t xml:space="preserve">ar rate of </w:t>
      </w:r>
      <w:r>
        <w:rPr>
          <w:rStyle w:val="VerbatimChar"/>
        </w:rPr>
        <w:t>1512</w:t>
      </w:r>
      <w:r>
        <w:t xml:space="preserve"> </w:t>
      </w:r>
      <w:proofErr w:type="spellStart"/>
      <w:r>
        <w:t>pps</w:t>
      </w:r>
      <w:proofErr w:type="spellEnd"/>
      <w:r>
        <w:t xml:space="preserve">. These overlay packets received from the VM will be tunneled in extra underlay encapsulations, </w:t>
      </w:r>
      <w:proofErr w:type="spellStart"/>
      <w:r>
        <w:t>MPLSoUDP</w:t>
      </w:r>
      <w:proofErr w:type="spellEnd"/>
      <w:r>
        <w:t xml:space="preserve"> in this case, so</w:t>
      </w:r>
      <w:ins w:id="1415" w:author="Patrick Ames" w:date="2020-11-12T09:20:00Z">
        <w:r w:rsidR="004475A3">
          <w:t xml:space="preserve"> the</w:t>
        </w:r>
      </w:ins>
      <w:r>
        <w:t xml:space="preserve"> </w:t>
      </w:r>
      <w:proofErr w:type="spellStart"/>
      <w:r>
        <w:rPr>
          <w:rStyle w:val="VerbatimChar"/>
        </w:rPr>
        <w:t>vif</w:t>
      </w:r>
      <w:proofErr w:type="spellEnd"/>
      <w:r>
        <w:rPr>
          <w:rStyle w:val="VerbatimChar"/>
        </w:rPr>
        <w:t xml:space="preserve"> 0/0</w:t>
      </w:r>
      <w:r>
        <w:t xml:space="preserve"> </w:t>
      </w:r>
      <w:del w:id="1416" w:author="Patrick Ames" w:date="2020-11-12T09:20:00Z">
        <w:r w:rsidDel="004475A3">
          <w:delText xml:space="preserve">the </w:delText>
        </w:r>
      </w:del>
      <w:r>
        <w:rPr>
          <w:rStyle w:val="VerbatimChar"/>
        </w:rPr>
        <w:t>bps</w:t>
      </w:r>
      <w:r>
        <w:t xml:space="preserve"> number (</w:t>
      </w:r>
      <w:r>
        <w:rPr>
          <w:rStyle w:val="VerbatimChar"/>
        </w:rPr>
        <w:t>1282176</w:t>
      </w:r>
      <w:r>
        <w:t>) will be a little bit bigger comparing with the number on the VM interface.</w:t>
      </w:r>
    </w:p>
    <w:p w:rsidR="009B093B" w:rsidRDefault="007E59F7">
      <w:pPr>
        <w:pStyle w:val="BodyText"/>
      </w:pPr>
      <w:r>
        <w:t xml:space="preserve">This script </w:t>
      </w:r>
      <w:del w:id="1417" w:author="Patrick Ames" w:date="2020-11-12T09:20:00Z">
        <w:r w:rsidDel="004475A3">
          <w:delText xml:space="preserve">is </w:delText>
        </w:r>
      </w:del>
      <w:r>
        <w:t>convenient</w:t>
      </w:r>
      <w:ins w:id="1418" w:author="Patrick Ames" w:date="2020-11-12T09:21:00Z">
        <w:r w:rsidR="004475A3">
          <w:t xml:space="preserve">ly </w:t>
        </w:r>
      </w:ins>
      <w:del w:id="1419" w:author="Patrick Ames" w:date="2020-11-12T09:21:00Z">
        <w:r w:rsidDel="004475A3">
          <w:delText xml:space="preserve"> in that, it </w:delText>
        </w:r>
      </w:del>
      <w:r>
        <w:t xml:space="preserve">gives a straightforward overview about the current traffic profile from </w:t>
      </w:r>
      <w:proofErr w:type="spellStart"/>
      <w:r>
        <w:t>vRouter’s</w:t>
      </w:r>
      <w:proofErr w:type="spellEnd"/>
      <w:r>
        <w:t xml:space="preserve"> perspective. To </w:t>
      </w:r>
      <w:del w:id="1420" w:author="Patrick Ames" w:date="2020-11-12T09:21:00Z">
        <w:r w:rsidDel="004475A3">
          <w:delText xml:space="preserve">comparing </w:delText>
        </w:r>
      </w:del>
      <w:ins w:id="1421" w:author="Patrick Ames" w:date="2020-11-12T09:21:00Z">
        <w:r w:rsidR="004475A3">
          <w:t xml:space="preserve">compare </w:t>
        </w:r>
      </w:ins>
      <w:r>
        <w:t xml:space="preserve">with the original </w:t>
      </w:r>
      <w:proofErr w:type="spellStart"/>
      <w:r>
        <w:rPr>
          <w:rStyle w:val="VerbatimChar"/>
        </w:rPr>
        <w:t>vif</w:t>
      </w:r>
      <w:proofErr w:type="spellEnd"/>
      <w:r>
        <w:t xml:space="preserve"> output which the script is based on, let’s check what the </w:t>
      </w:r>
      <w:del w:id="1422" w:author="Patrick Ames" w:date="2020-11-11T13:23:00Z">
        <w:r w:rsidDel="00601950">
          <w:delText>"</w:delText>
        </w:r>
      </w:del>
      <w:r>
        <w:t>raw</w:t>
      </w:r>
      <w:del w:id="1423" w:author="Patrick Ames" w:date="2020-11-11T13:23:00Z">
        <w:r w:rsidDel="00601950">
          <w:delText>"</w:delText>
        </w:r>
      </w:del>
      <w:r>
        <w:t xml:space="preserve"> data looks like </w:t>
      </w:r>
      <w:del w:id="1424" w:author="Patrick Ames" w:date="2020-11-12T09:21:00Z">
        <w:r w:rsidDel="004475A3">
          <w:delText xml:space="preserve">if </w:delText>
        </w:r>
      </w:del>
      <w:r>
        <w:t xml:space="preserve">without </w:t>
      </w:r>
      <w:ins w:id="1425" w:author="Patrick Ames" w:date="2020-11-12T09:21:00Z">
        <w:r w:rsidR="004475A3">
          <w:t xml:space="preserve">the </w:t>
        </w:r>
      </w:ins>
      <w:r>
        <w:rPr>
          <w:rStyle w:val="VerbatimChar"/>
        </w:rPr>
        <w:t>dpdkvifstats.py</w:t>
      </w:r>
      <w:r>
        <w:t xml:space="preserve"> script:</w:t>
      </w:r>
    </w:p>
    <w:p w:rsidR="009B093B" w:rsidRDefault="007E59F7">
      <w:pPr>
        <w:pStyle w:val="SourceCode"/>
      </w:pPr>
      <w:r>
        <w:rPr>
          <w:rStyle w:val="NormalTok"/>
        </w:rPr>
        <w:t>[</w:t>
      </w:r>
      <w:r>
        <w:rPr>
          <w:rStyle w:val="ExtensionTok"/>
        </w:rPr>
        <w:t>root@a7s3</w:t>
      </w:r>
      <w:r>
        <w:rPr>
          <w:rStyle w:val="NormalTok"/>
        </w:rPr>
        <w:t xml:space="preserve"> ~]# </w:t>
      </w:r>
      <w:proofErr w:type="spellStart"/>
      <w:r>
        <w:rPr>
          <w:rStyle w:val="NormalTok"/>
        </w:rPr>
        <w:t>vif</w:t>
      </w:r>
      <w:proofErr w:type="spellEnd"/>
      <w:r>
        <w:rPr>
          <w:rStyle w:val="NormalTok"/>
        </w:rPr>
        <w:t xml:space="preserve"> --clear</w:t>
      </w:r>
      <w:r>
        <w:rPr>
          <w:rStyle w:val="KeywordTok"/>
        </w:rPr>
        <w:t>;</w:t>
      </w:r>
      <w:r>
        <w:rPr>
          <w:rStyle w:val="NormalTok"/>
        </w:rPr>
        <w:t xml:space="preserve"> </w:t>
      </w:r>
      <w:r>
        <w:rPr>
          <w:rStyle w:val="FunctionTok"/>
        </w:rPr>
        <w:t>sleep</w:t>
      </w:r>
      <w:r>
        <w:rPr>
          <w:rStyle w:val="NormalTok"/>
        </w:rPr>
        <w:t xml:space="preserve"> 1</w:t>
      </w:r>
      <w:r>
        <w:rPr>
          <w:rStyle w:val="KeywordTok"/>
        </w:rPr>
        <w:t>;</w:t>
      </w:r>
      <w:r>
        <w:rPr>
          <w:rStyle w:val="NormalTok"/>
        </w:rPr>
        <w:t xml:space="preserve"> </w:t>
      </w:r>
      <w:proofErr w:type="spellStart"/>
      <w:r>
        <w:rPr>
          <w:rStyle w:val="ExtensionTok"/>
        </w:rPr>
        <w:t>vif</w:t>
      </w:r>
      <w:proofErr w:type="spellEnd"/>
      <w:r>
        <w:rPr>
          <w:rStyle w:val="NormalTok"/>
        </w:rPr>
        <w:t xml:space="preserve"> --get 3 --core 10</w:t>
      </w:r>
      <w:r>
        <w:rPr>
          <w:rStyle w:val="KeywordTok"/>
        </w:rPr>
        <w:t>;</w:t>
      </w:r>
      <w:r>
        <w:rPr>
          <w:rStyle w:val="NormalTok"/>
        </w:rPr>
        <w:t xml:space="preserve"> </w:t>
      </w:r>
      <w:proofErr w:type="spellStart"/>
      <w:r>
        <w:rPr>
          <w:rStyle w:val="ExtensionTok"/>
        </w:rPr>
        <w:t>vif</w:t>
      </w:r>
      <w:proofErr w:type="spellEnd"/>
      <w:r>
        <w:rPr>
          <w:rStyle w:val="NormalTok"/>
        </w:rPr>
        <w:t xml:space="preserve"> --get 3 --core 11</w:t>
      </w:r>
      <w:r>
        <w:br/>
      </w:r>
      <w:r>
        <w:br/>
      </w:r>
      <w:proofErr w:type="spellStart"/>
      <w:r>
        <w:rPr>
          <w:rStyle w:val="ExtensionTok"/>
        </w:rPr>
        <w:t>Vif</w:t>
      </w:r>
      <w:proofErr w:type="spellEnd"/>
      <w:r>
        <w:rPr>
          <w:rStyle w:val="NormalTok"/>
        </w:rPr>
        <w:t xml:space="preserve"> stats cleared successfully on all cores for all interfaces</w:t>
      </w:r>
      <w:r>
        <w:br/>
      </w:r>
      <w:r>
        <w:rPr>
          <w:rStyle w:val="ExtensionTok"/>
        </w:rPr>
        <w:t>......</w:t>
      </w:r>
      <w:r>
        <w:br/>
      </w:r>
      <w:r>
        <w:br/>
      </w:r>
      <w:r>
        <w:rPr>
          <w:rStyle w:val="ExtensionTok"/>
        </w:rPr>
        <w:t>vif0/3</w:t>
      </w:r>
      <w:r>
        <w:rPr>
          <w:rStyle w:val="NormalTok"/>
        </w:rPr>
        <w:t xml:space="preserve">      PMD: tap41a9ab05-64 NH: 34</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Ref:12</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10 RX packets:1488  bytes:89280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:131</w:t>
      </w:r>
      <w:r>
        <w:br/>
      </w:r>
      <w:r>
        <w:br/>
      </w:r>
      <w:r>
        <w:rPr>
          <w:rStyle w:val="ExtensionTok"/>
        </w:rPr>
        <w:t>......</w:t>
      </w:r>
      <w:r>
        <w:br/>
      </w:r>
      <w:r>
        <w:rPr>
          <w:rStyle w:val="ExtensionTok"/>
        </w:rPr>
        <w:lastRenderedPageBreak/>
        <w:t>vif0/3</w:t>
      </w:r>
      <w:r>
        <w:rPr>
          <w:rStyle w:val="NormalTok"/>
        </w:rPr>
        <w:t xml:space="preserve">      PMD: tap41a9ab05-64 NH: 34</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Ref:12</w:t>
      </w:r>
      <w:r>
        <w:br/>
      </w:r>
      <w:r>
        <w:rPr>
          <w:rStyle w:val="NormalTok"/>
        </w:rPr>
        <w:t xml:space="preserve">            </w:t>
      </w:r>
      <w:r>
        <w:rPr>
          <w:rStyle w:val="ExtensionTok"/>
        </w:rPr>
        <w:t>Core</w:t>
      </w:r>
      <w:r>
        <w:rPr>
          <w:rStyle w:val="NormalTok"/>
        </w:rPr>
        <w:t xml:space="preserve"> 11 RX queue  packets:1496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11 RX packets:0  bytes:0 errors:0</w:t>
      </w:r>
      <w:r>
        <w:br/>
      </w:r>
      <w:r>
        <w:rPr>
          <w:rStyle w:val="NormalTok"/>
        </w:rPr>
        <w:t xml:space="preserve">            </w:t>
      </w:r>
      <w:r>
        <w:rPr>
          <w:rStyle w:val="ExtensionTok"/>
        </w:rPr>
        <w:t>Core</w:t>
      </w:r>
      <w:r>
        <w:rPr>
          <w:rStyle w:val="NormalTok"/>
        </w:rPr>
        <w:t xml:space="preserve"> 11 TX packets:0  bytes:0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:131</w:t>
      </w:r>
    </w:p>
    <w:p w:rsidR="009B093B" w:rsidRDefault="007E59F7">
      <w:pPr>
        <w:pStyle w:val="FirstParagraph"/>
      </w:pPr>
      <w:r>
        <w:t>We capture</w:t>
      </w:r>
      <w:ins w:id="1426" w:author="Patrick Ames" w:date="2020-11-12T09:21:00Z">
        <w:r w:rsidR="004475A3">
          <w:t>d</w:t>
        </w:r>
      </w:ins>
      <w:r>
        <w:t xml:space="preserve"> the interface data, wait</w:t>
      </w:r>
      <w:ins w:id="1427" w:author="Patrick Ames" w:date="2020-11-12T09:21:00Z">
        <w:r w:rsidR="004475A3">
          <w:t>ed</w:t>
        </w:r>
      </w:ins>
      <w:r>
        <w:t xml:space="preserve"> for </w:t>
      </w:r>
      <w:del w:id="1428" w:author="Patrick Ames" w:date="2020-11-12T09:21:00Z">
        <w:r w:rsidDel="004475A3">
          <w:delText xml:space="preserve">1 </w:delText>
        </w:r>
      </w:del>
      <w:ins w:id="1429" w:author="Patrick Ames" w:date="2020-11-12T09:21:00Z">
        <w:r w:rsidR="004475A3">
          <w:t xml:space="preserve">one </w:t>
        </w:r>
      </w:ins>
      <w:r>
        <w:t xml:space="preserve">second, and </w:t>
      </w:r>
      <w:ins w:id="1430" w:author="Patrick Ames" w:date="2020-11-12T09:21:00Z">
        <w:r w:rsidR="004475A3">
          <w:t xml:space="preserve">then </w:t>
        </w:r>
      </w:ins>
      <w:r>
        <w:t>capture</w:t>
      </w:r>
      <w:ins w:id="1431" w:author="Patrick Ames" w:date="2020-11-12T09:21:00Z">
        <w:r w:rsidR="004475A3">
          <w:t>d</w:t>
        </w:r>
      </w:ins>
      <w:r>
        <w:t xml:space="preserve"> it again. After that we can calculate the differences of all </w:t>
      </w:r>
      <w:ins w:id="1432" w:author="Patrick Ames" w:date="2020-11-12T09:22:00Z">
        <w:r w:rsidR="004475A3">
          <w:t xml:space="preserve">the </w:t>
        </w:r>
      </w:ins>
      <w:r>
        <w:t>counters between the two captures</w:t>
      </w:r>
      <w:del w:id="1433" w:author="Patrick Ames" w:date="2020-11-12T09:22:00Z">
        <w:r w:rsidDel="004475A3">
          <w:delText>. We then</w:delText>
        </w:r>
      </w:del>
      <w:ins w:id="1434" w:author="Patrick Ames" w:date="2020-11-12T09:22:00Z">
        <w:r w:rsidR="004475A3">
          <w:t xml:space="preserve"> and</w:t>
        </w:r>
      </w:ins>
      <w:r>
        <w:t xml:space="preserve"> divide each difference by 10 to get the increasing </w:t>
      </w:r>
      <w:del w:id="1435" w:author="Patrick Ames" w:date="2020-11-11T13:23:00Z">
        <w:r w:rsidDel="00601950">
          <w:delText>"</w:delText>
        </w:r>
      </w:del>
      <w:r>
        <w:t>rate</w:t>
      </w:r>
      <w:del w:id="1436" w:author="Patrick Ames" w:date="2020-11-11T13:23:00Z">
        <w:r w:rsidDel="00601950">
          <w:delText>"</w:delText>
        </w:r>
      </w:del>
      <w:r>
        <w:t xml:space="preserve"> of each counter</w:t>
      </w:r>
      <w:ins w:id="1437" w:author="Patrick Ames" w:date="2020-11-12T09:22:00Z">
        <w:r w:rsidR="004475A3">
          <w:t>:</w:t>
        </w:r>
      </w:ins>
      <w:del w:id="1438" w:author="Patrick Ames" w:date="2020-11-12T09:22:00Z">
        <w:r w:rsidDel="004475A3">
          <w:delText>.</w:delText>
        </w:r>
      </w:del>
    </w:p>
    <w:p w:rsidR="009B093B" w:rsidRDefault="007E59F7">
      <w:pPr>
        <w:numPr>
          <w:ilvl w:val="0"/>
          <w:numId w:val="26"/>
        </w:numPr>
      </w:pPr>
      <w:proofErr w:type="spellStart"/>
      <w:r>
        <w:t>pps</w:t>
      </w:r>
      <w:proofErr w:type="spellEnd"/>
      <w:r>
        <w:t xml:space="preserve"> - packets per second: 1488 </w:t>
      </w:r>
      <w:proofErr w:type="spellStart"/>
      <w:r>
        <w:t>pps</w:t>
      </w:r>
      <w:proofErr w:type="spellEnd"/>
    </w:p>
    <w:p w:rsidR="009B093B" w:rsidRDefault="007E59F7">
      <w:pPr>
        <w:numPr>
          <w:ilvl w:val="0"/>
          <w:numId w:val="26"/>
        </w:numPr>
      </w:pPr>
      <w:r>
        <w:t>Bps - bytes per second: 1488 * 60 = 89280 Bps</w:t>
      </w:r>
    </w:p>
    <w:p w:rsidR="009B093B" w:rsidRDefault="007E59F7">
      <w:pPr>
        <w:numPr>
          <w:ilvl w:val="0"/>
          <w:numId w:val="26"/>
        </w:numPr>
      </w:pPr>
      <w:r>
        <w:t>bps - bit per second: 89280 * 8 = 714240 bps</w:t>
      </w:r>
    </w:p>
    <w:p w:rsidR="009B093B" w:rsidRDefault="007E59F7">
      <w:pPr>
        <w:pStyle w:val="FirstParagraph"/>
      </w:pPr>
      <w:r>
        <w:t xml:space="preserve">These numbers </w:t>
      </w:r>
      <w:del w:id="1439" w:author="Patrick Ames" w:date="2020-11-12T09:22:00Z">
        <w:r w:rsidDel="00B74B9F">
          <w:delText xml:space="preserve">is </w:delText>
        </w:r>
      </w:del>
      <w:ins w:id="1440" w:author="Patrick Ames" w:date="2020-11-12T09:22:00Z">
        <w:r w:rsidR="00B74B9F">
          <w:t xml:space="preserve">are </w:t>
        </w:r>
      </w:ins>
      <w:r>
        <w:t>consistent with what is seen in</w:t>
      </w:r>
      <w:ins w:id="1441" w:author="Patrick Ames" w:date="2020-11-12T09:22:00Z">
        <w:r w:rsidR="00B74B9F">
          <w:t xml:space="preserve"> the</w:t>
        </w:r>
      </w:ins>
      <w:r>
        <w:t xml:space="preserve"> </w:t>
      </w:r>
      <w:r>
        <w:rPr>
          <w:rStyle w:val="VerbatimChar"/>
        </w:rPr>
        <w:t>dpdkvifstats.py</w:t>
      </w:r>
      <w:r>
        <w:t xml:space="preserve"> script. But to monitor multiple </w:t>
      </w:r>
      <w:proofErr w:type="spellStart"/>
      <w:r>
        <w:t>vif</w:t>
      </w:r>
      <w:proofErr w:type="spellEnd"/>
      <w:r>
        <w:t xml:space="preserve"> interfaces </w:t>
      </w:r>
      <w:del w:id="1442" w:author="Patrick Ames" w:date="2020-11-12T09:22:00Z">
        <w:r w:rsidDel="00B74B9F">
          <w:delText xml:space="preserve">we </w:delText>
        </w:r>
      </w:del>
      <w:ins w:id="1443" w:author="Patrick Ames" w:date="2020-11-12T09:22:00Z">
        <w:r w:rsidR="00B74B9F">
          <w:t xml:space="preserve">you </w:t>
        </w:r>
      </w:ins>
      <w:r>
        <w:t xml:space="preserve">have to repeat these steps multiple times. Compare </w:t>
      </w:r>
      <w:del w:id="1444" w:author="Patrick Ames" w:date="2020-11-12T09:23:00Z">
        <w:r w:rsidDel="00B74B9F">
          <w:delText>these manual works</w:delText>
        </w:r>
      </w:del>
      <w:ins w:id="1445" w:author="Patrick Ames" w:date="2020-11-12T09:23:00Z">
        <w:r w:rsidR="00B74B9F">
          <w:t>this</w:t>
        </w:r>
      </w:ins>
      <w:r>
        <w:t xml:space="preserve"> with having a handy script doing everything for you!</w:t>
      </w:r>
    </w:p>
    <w:p w:rsidR="00B74B9F" w:rsidRDefault="007E59F7">
      <w:pPr>
        <w:pStyle w:val="BodyText"/>
        <w:rPr>
          <w:ins w:id="1446" w:author="Patrick Ames" w:date="2020-11-12T09:24:00Z"/>
        </w:rPr>
      </w:pPr>
      <w:r>
        <w:t xml:space="preserve">As mentioned, </w:t>
      </w:r>
      <w:r>
        <w:rPr>
          <w:rStyle w:val="VerbatimChar"/>
        </w:rPr>
        <w:t>dpdkvifstats.py</w:t>
      </w:r>
      <w:r>
        <w:t xml:space="preserve"> script is useful to quickly retrieve a snapshot of current traffic profile</w:t>
      </w:r>
      <w:del w:id="1447" w:author="Patrick Ames" w:date="2020-11-12T09:23:00Z">
        <w:r w:rsidDel="00B74B9F">
          <w:delText xml:space="preserve"> at the moment, and basically that’s it</w:delText>
        </w:r>
      </w:del>
      <w:r>
        <w:t xml:space="preserve">. When everything goes well </w:t>
      </w:r>
      <w:del w:id="1448" w:author="Patrick Ames" w:date="2020-11-12T09:23:00Z">
        <w:r w:rsidDel="00B74B9F">
          <w:delText xml:space="preserve">that </w:delText>
        </w:r>
      </w:del>
      <w:ins w:id="1449" w:author="Patrick Ames" w:date="2020-11-12T09:23:00Z">
        <w:r w:rsidR="00B74B9F">
          <w:t xml:space="preserve">it </w:t>
        </w:r>
      </w:ins>
      <w:r>
        <w:t xml:space="preserve">is fine. In the case of traffic loss, </w:t>
      </w:r>
      <w:del w:id="1450" w:author="Patrick Ames" w:date="2020-11-12T09:23:00Z">
        <w:r w:rsidDel="00B74B9F">
          <w:delText xml:space="preserve">we </w:delText>
        </w:r>
      </w:del>
      <w:ins w:id="1451" w:author="Patrick Ames" w:date="2020-11-12T09:23:00Z">
        <w:r w:rsidR="00B74B9F">
          <w:t xml:space="preserve">you </w:t>
        </w:r>
      </w:ins>
      <w:r>
        <w:t xml:space="preserve">often need to first </w:t>
      </w:r>
      <w:del w:id="1452" w:author="Patrick Ames" w:date="2020-11-11T13:23:00Z">
        <w:r w:rsidDel="00601950">
          <w:delText>"</w:delText>
        </w:r>
      </w:del>
      <w:r>
        <w:t>capture</w:t>
      </w:r>
      <w:del w:id="1453" w:author="Patrick Ames" w:date="2020-11-11T13:23:00Z">
        <w:r w:rsidDel="00601950">
          <w:delText>"</w:delText>
        </w:r>
      </w:del>
      <w:r>
        <w:t xml:space="preserve"> the packets themselves, then from on</w:t>
      </w:r>
      <w:ins w:id="1454" w:author="Patrick Ames" w:date="2020-11-12T09:24:00Z">
        <w:r w:rsidR="00B74B9F">
          <w:t>e of</w:t>
        </w:r>
      </w:ins>
      <w:r>
        <w:t xml:space="preserve"> the packet capture</w:t>
      </w:r>
      <w:ins w:id="1455" w:author="Patrick Ames" w:date="2020-11-12T09:24:00Z">
        <w:r w:rsidR="00B74B9F">
          <w:t>s</w:t>
        </w:r>
      </w:ins>
      <w:r>
        <w:t xml:space="preserve"> </w:t>
      </w:r>
      <w:del w:id="1456" w:author="Patrick Ames" w:date="2020-11-12T09:23:00Z">
        <w:r w:rsidDel="00B74B9F">
          <w:delText xml:space="preserve">we </w:delText>
        </w:r>
      </w:del>
      <w:ins w:id="1457" w:author="Patrick Ames" w:date="2020-11-12T09:23:00Z">
        <w:r w:rsidR="00B74B9F">
          <w:t xml:space="preserve">you </w:t>
        </w:r>
      </w:ins>
      <w:r>
        <w:t>can decode the payload and take a deeper look to analyze the issue. Now</w:t>
      </w:r>
      <w:ins w:id="1458" w:author="Patrick Ames" w:date="2020-11-12T09:24:00Z">
        <w:r w:rsidR="00B74B9F">
          <w:t>,</w:t>
        </w:r>
      </w:ins>
      <w:r>
        <w:t xml:space="preserve"> you may say</w:t>
      </w:r>
      <w:del w:id="1459" w:author="Patrick Ames" w:date="2020-11-12T09:24:00Z">
        <w:r w:rsidDel="00B74B9F">
          <w:delText xml:space="preserve">: </w:delText>
        </w:r>
      </w:del>
      <w:ins w:id="1460" w:author="Patrick Ames" w:date="2020-11-12T09:24:00Z">
        <w:r w:rsidR="00B74B9F">
          <w:t xml:space="preserve">, </w:t>
        </w:r>
      </w:ins>
      <w:r>
        <w:t xml:space="preserve">oh you mean </w:t>
      </w:r>
      <w:del w:id="1461" w:author="Patrick Ames" w:date="2020-11-12T09:26:00Z">
        <w:r w:rsidDel="007C1F14">
          <w:delText xml:space="preserve">the </w:delText>
        </w:r>
      </w:del>
      <w:proofErr w:type="spellStart"/>
      <w:r>
        <w:rPr>
          <w:rStyle w:val="VerbatimChar"/>
        </w:rPr>
        <w:t>tcpdump</w:t>
      </w:r>
      <w:proofErr w:type="spellEnd"/>
      <w:r>
        <w:t xml:space="preserve">! Well, </w:t>
      </w:r>
      <w:del w:id="1462" w:author="Patrick Ames" w:date="2020-11-12T09:24:00Z">
        <w:r w:rsidDel="00B74B9F">
          <w:delText xml:space="preserve">Yes </w:delText>
        </w:r>
      </w:del>
      <w:ins w:id="1463" w:author="Patrick Ames" w:date="2020-11-12T09:24:00Z">
        <w:r w:rsidR="00B74B9F">
          <w:t xml:space="preserve">yes </w:t>
        </w:r>
      </w:ins>
      <w:r>
        <w:t xml:space="preserve">and no. Please remember the fact that we are in a setup where </w:t>
      </w:r>
      <w:ins w:id="1464" w:author="Patrick Ames" w:date="2020-11-12T09:24:00Z">
        <w:r w:rsidR="00B74B9F">
          <w:t xml:space="preserve">the </w:t>
        </w:r>
      </w:ins>
      <w:r>
        <w:t xml:space="preserve">NIC card is invisible to most of the </w:t>
      </w:r>
      <w:del w:id="1465" w:author="Patrick Ames" w:date="2020-11-12T09:24:00Z">
        <w:r w:rsidDel="00B74B9F">
          <w:delText xml:space="preserve">linux </w:delText>
        </w:r>
      </w:del>
      <w:ins w:id="1466" w:author="Patrick Ames" w:date="2020-11-12T09:24:00Z">
        <w:r w:rsidR="00B74B9F">
          <w:t xml:space="preserve">Linux </w:t>
        </w:r>
      </w:ins>
      <w:r>
        <w:t>application</w:t>
      </w:r>
      <w:ins w:id="1467" w:author="Patrick Ames" w:date="2020-11-12T09:24:00Z">
        <w:r w:rsidR="00B74B9F">
          <w:t xml:space="preserve">s, </w:t>
        </w:r>
      </w:ins>
      <w:del w:id="1468" w:author="Patrick Ames" w:date="2020-11-12T09:24:00Z">
        <w:r w:rsidDel="00B74B9F">
          <w:delText xml:space="preserve">s - </w:delText>
        </w:r>
      </w:del>
      <w:r>
        <w:t xml:space="preserve">including </w:t>
      </w:r>
      <w:proofErr w:type="spellStart"/>
      <w:r>
        <w:rPr>
          <w:rStyle w:val="VerbatimChar"/>
        </w:rPr>
        <w:t>tcpdump</w:t>
      </w:r>
      <w:proofErr w:type="spellEnd"/>
      <w:r>
        <w:t xml:space="preserve">! </w:t>
      </w:r>
    </w:p>
    <w:p w:rsidR="009B093B" w:rsidRDefault="007E59F7">
      <w:pPr>
        <w:pStyle w:val="BodyText"/>
      </w:pPr>
      <w:r>
        <w:t xml:space="preserve">Next let’s </w:t>
      </w:r>
      <w:del w:id="1469" w:author="Patrick Ames" w:date="2020-11-12T09:24:00Z">
        <w:r w:rsidDel="00B74B9F">
          <w:delText xml:space="preserve">briefly </w:delText>
        </w:r>
      </w:del>
      <w:r>
        <w:t xml:space="preserve">go over another DPDK vRouter packet capture script: </w:t>
      </w:r>
      <w:proofErr w:type="spellStart"/>
      <w:r>
        <w:rPr>
          <w:rStyle w:val="VerbatimChar"/>
        </w:rPr>
        <w:t>vifdump</w:t>
      </w:r>
      <w:proofErr w:type="spellEnd"/>
      <w:r>
        <w:t>.</w:t>
      </w:r>
    </w:p>
    <w:p w:rsidR="009B093B" w:rsidRPr="00BA04F2" w:rsidRDefault="007E59F7">
      <w:pPr>
        <w:pStyle w:val="Heading4"/>
      </w:pPr>
      <w:bookmarkStart w:id="1470" w:name="X4620a487008b59493f945ccbcc88e86d60b0454"/>
      <w:proofErr w:type="spellStart"/>
      <w:r w:rsidRPr="00BA04F2">
        <w:t>vifdump</w:t>
      </w:r>
      <w:proofErr w:type="spellEnd"/>
      <w:r w:rsidRPr="00BA04F2">
        <w:t xml:space="preserve"> script</w:t>
      </w:r>
      <w:bookmarkEnd w:id="1470"/>
    </w:p>
    <w:p w:rsidR="00BA04F2" w:rsidRDefault="007E59F7">
      <w:pPr>
        <w:pStyle w:val="FirstParagraph"/>
        <w:rPr>
          <w:ins w:id="1471" w:author="Patrick Ames" w:date="2020-11-12T12:22:00Z"/>
        </w:rPr>
      </w:pPr>
      <w:r w:rsidRPr="00BA04F2">
        <w:t xml:space="preserve">In many </w:t>
      </w:r>
      <w:del w:id="1472" w:author="Patrick Ames" w:date="2020-11-12T12:20:00Z">
        <w:r w:rsidRPr="00BA04F2" w:rsidDel="00BA04F2">
          <w:delText xml:space="preserve">linux </w:delText>
        </w:r>
      </w:del>
      <w:ins w:id="1473" w:author="Patrick Ames" w:date="2020-11-12T12:20:00Z">
        <w:r w:rsidR="00BA04F2" w:rsidRPr="00BA04F2">
          <w:rPr>
            <w:rPrChange w:id="1474" w:author="Patrick Ames" w:date="2020-11-12T12:20:00Z">
              <w:rPr>
                <w:highlight w:val="yellow"/>
              </w:rPr>
            </w:rPrChange>
          </w:rPr>
          <w:t>L</w:t>
        </w:r>
        <w:r w:rsidR="00BA04F2" w:rsidRPr="00BA04F2">
          <w:t xml:space="preserve">inux </w:t>
        </w:r>
      </w:ins>
      <w:r w:rsidRPr="00BA04F2">
        <w:t>machine</w:t>
      </w:r>
      <w:ins w:id="1475" w:author="Patrick Ames" w:date="2020-11-12T12:20:00Z">
        <w:r w:rsidR="00BA04F2" w:rsidRPr="00BA04F2">
          <w:rPr>
            <w:rPrChange w:id="1476" w:author="Patrick Ames" w:date="2020-11-12T12:20:00Z">
              <w:rPr>
                <w:highlight w:val="yellow"/>
              </w:rPr>
            </w:rPrChange>
          </w:rPr>
          <w:t>s</w:t>
        </w:r>
      </w:ins>
      <w:r w:rsidRPr="00BA04F2">
        <w:t xml:space="preserve">, </w:t>
      </w:r>
      <w:proofErr w:type="spellStart"/>
      <w:r w:rsidRPr="00BA04F2">
        <w:rPr>
          <w:rStyle w:val="VerbatimChar"/>
        </w:rPr>
        <w:t>tcpdump</w:t>
      </w:r>
      <w:proofErr w:type="spellEnd"/>
      <w:r w:rsidRPr="00BA04F2">
        <w:t xml:space="preserve"> comes with the OS as part of a standard </w:t>
      </w:r>
      <w:del w:id="1477" w:author="Patrick Ames" w:date="2020-11-12T12:21:00Z">
        <w:r w:rsidRPr="00BA04F2" w:rsidDel="00BA04F2">
          <w:delText>packets</w:delText>
        </w:r>
      </w:del>
      <w:ins w:id="1478" w:author="Patrick Ames" w:date="2020-11-12T12:21:00Z">
        <w:r w:rsidR="00BA04F2" w:rsidRPr="00BA04F2">
          <w:t>pack</w:t>
        </w:r>
        <w:r w:rsidR="00BA04F2">
          <w:t>age</w:t>
        </w:r>
      </w:ins>
      <w:r w:rsidRPr="00BA04F2">
        <w:t xml:space="preserve">. With </w:t>
      </w:r>
      <w:del w:id="1479" w:author="Patrick Ames" w:date="2020-11-12T12:21:00Z">
        <w:r w:rsidRPr="00BA04F2" w:rsidDel="00BA04F2">
          <w:delText xml:space="preserve">that </w:delText>
        </w:r>
      </w:del>
      <w:ins w:id="1480" w:author="Patrick Ames" w:date="2020-11-12T12:21:00Z">
        <w:r w:rsidR="00BA04F2">
          <w:t>it</w:t>
        </w:r>
        <w:r w:rsidR="00BA04F2" w:rsidRPr="00BA04F2">
          <w:t xml:space="preserve"> </w:t>
        </w:r>
      </w:ins>
      <w:r w:rsidRPr="00BA04F2">
        <w:t xml:space="preserve">you can capture whatever packets </w:t>
      </w:r>
      <w:r w:rsidRPr="00BA04F2">
        <w:rPr>
          <w:rStyle w:val="VerbatimChar"/>
        </w:rPr>
        <w:t>sensed</w:t>
      </w:r>
      <w:r w:rsidRPr="00BA04F2">
        <w:t xml:space="preserve"> by a NIC, which can be either physical NIC or virtual NIC</w:t>
      </w:r>
      <w:ins w:id="1481" w:author="Patrick Ames" w:date="2020-11-12T12:21:00Z">
        <w:r w:rsidR="00BA04F2">
          <w:t>,</w:t>
        </w:r>
      </w:ins>
      <w:r w:rsidRPr="00BA04F2">
        <w:t xml:space="preserve"> like a </w:t>
      </w:r>
      <w:proofErr w:type="spellStart"/>
      <w:r w:rsidRPr="00BA04F2">
        <w:rPr>
          <w:rStyle w:val="VerbatimChar"/>
        </w:rPr>
        <w:t>tuntap</w:t>
      </w:r>
      <w:proofErr w:type="spellEnd"/>
      <w:r w:rsidRPr="00BA04F2">
        <w:t xml:space="preserve"> interface</w:t>
      </w:r>
      <w:del w:id="1482" w:author="Patrick Ames" w:date="2020-11-12T12:21:00Z">
        <w:r w:rsidRPr="00BA04F2" w:rsidDel="00BA04F2">
          <w:delText>, b</w:delText>
        </w:r>
      </w:del>
      <w:ins w:id="1483" w:author="Patrick Ames" w:date="2020-11-12T12:21:00Z">
        <w:r w:rsidR="00BA04F2">
          <w:t>. B</w:t>
        </w:r>
      </w:ins>
      <w:r w:rsidRPr="00BA04F2">
        <w:t>oth NIC</w:t>
      </w:r>
      <w:ins w:id="1484" w:author="Patrick Ames" w:date="2020-11-12T12:21:00Z">
        <w:r w:rsidR="00BA04F2">
          <w:t>s</w:t>
        </w:r>
      </w:ins>
      <w:r w:rsidRPr="00BA04F2">
        <w:t xml:space="preserve"> are visible to the kernel. In DPDK environment</w:t>
      </w:r>
      <w:ins w:id="1485" w:author="Patrick Ames" w:date="2020-11-12T12:21:00Z">
        <w:r w:rsidR="00BA04F2">
          <w:t>s</w:t>
        </w:r>
      </w:ins>
      <w:r w:rsidRPr="00BA04F2">
        <w:t xml:space="preserve">, the difficulty of an interface not being visible to the kernel makes </w:t>
      </w:r>
      <w:proofErr w:type="spellStart"/>
      <w:r w:rsidRPr="00BA04F2">
        <w:rPr>
          <w:rStyle w:val="VerbatimChar"/>
        </w:rPr>
        <w:t>tcpdump</w:t>
      </w:r>
      <w:proofErr w:type="spellEnd"/>
      <w:r w:rsidRPr="00BA04F2">
        <w:t xml:space="preserve"> </w:t>
      </w:r>
      <w:del w:id="1486" w:author="Patrick Ames" w:date="2020-11-12T12:21:00Z">
        <w:r w:rsidRPr="00BA04F2" w:rsidDel="00BA04F2">
          <w:delText>not able to</w:delText>
        </w:r>
      </w:del>
      <w:ins w:id="1487" w:author="Patrick Ames" w:date="2020-11-12T12:21:00Z">
        <w:r w:rsidR="00BA04F2">
          <w:t>un</w:t>
        </w:r>
      </w:ins>
      <w:del w:id="1488" w:author="Patrick Ames" w:date="2020-11-12T12:21:00Z">
        <w:r w:rsidRPr="00BA04F2" w:rsidDel="00BA04F2">
          <w:delText xml:space="preserve"> </w:delText>
        </w:r>
      </w:del>
      <w:r w:rsidRPr="00BA04F2">
        <w:t>work</w:t>
      </w:r>
      <w:ins w:id="1489" w:author="Patrick Ames" w:date="2020-11-12T12:22:00Z">
        <w:r w:rsidR="00BA04F2">
          <w:t>able</w:t>
        </w:r>
      </w:ins>
      <w:r w:rsidRPr="00BA04F2">
        <w:t xml:space="preserve">, unless you just want it to read packets from a file. </w:t>
      </w:r>
    </w:p>
    <w:p w:rsidR="009B093B" w:rsidRDefault="007E59F7">
      <w:pPr>
        <w:pStyle w:val="FirstParagraph"/>
      </w:pPr>
      <w:r w:rsidRPr="00BA04F2">
        <w:t xml:space="preserve">Fortunately, we now know that each interface related to </w:t>
      </w:r>
      <w:ins w:id="1490" w:author="Patrick Ames" w:date="2020-11-12T12:22:00Z">
        <w:r w:rsidR="00BA04F2">
          <w:t xml:space="preserve">the </w:t>
        </w:r>
      </w:ins>
      <w:r w:rsidRPr="00BA04F2">
        <w:t>vRouter data</w:t>
      </w:r>
      <w:ins w:id="1491" w:author="Patrick Ames" w:date="2020-11-12T12:22:00Z">
        <w:r w:rsidR="00BA04F2">
          <w:t xml:space="preserve"> </w:t>
        </w:r>
      </w:ins>
      <w:r w:rsidRPr="00BA04F2">
        <w:t>plane connects to a unique vRouter interface (</w:t>
      </w:r>
      <w:proofErr w:type="spellStart"/>
      <w:r w:rsidRPr="00BA04F2">
        <w:rPr>
          <w:rStyle w:val="VerbatimChar"/>
        </w:rPr>
        <w:t>vif</w:t>
      </w:r>
      <w:proofErr w:type="spellEnd"/>
      <w:r w:rsidRPr="00065084">
        <w:t xml:space="preserve">). We can make use of this fact and create </w:t>
      </w:r>
      <w:del w:id="1492" w:author="Patrick Ames" w:date="2020-11-12T12:22:00Z">
        <w:r w:rsidRPr="00BA04F2" w:rsidDel="00065084">
          <w:delText xml:space="preserve">something </w:delText>
        </w:r>
      </w:del>
      <w:ins w:id="1493" w:author="Patrick Ames" w:date="2020-11-12T12:22:00Z">
        <w:r w:rsidR="00065084">
          <w:t>an</w:t>
        </w:r>
        <w:r w:rsidR="00065084" w:rsidRPr="00065084">
          <w:t xml:space="preserve"> </w:t>
        </w:r>
      </w:ins>
      <w:r w:rsidRPr="00065084">
        <w:t xml:space="preserve">alternative. </w:t>
      </w:r>
      <w:proofErr w:type="spellStart"/>
      <w:r w:rsidRPr="00065084">
        <w:rPr>
          <w:rStyle w:val="VerbatimChar"/>
        </w:rPr>
        <w:t>vifdump</w:t>
      </w:r>
      <w:proofErr w:type="spellEnd"/>
      <w:r w:rsidRPr="00065084">
        <w:t xml:space="preserve"> is a shell script</w:t>
      </w:r>
      <w:del w:id="1494" w:author="Patrick Ames" w:date="2020-11-12T12:22:00Z">
        <w:r w:rsidRPr="00065084" w:rsidDel="00065084">
          <w:delText xml:space="preserve">, </w:delText>
        </w:r>
      </w:del>
      <w:ins w:id="1495" w:author="Patrick Ames" w:date="2020-11-12T12:22:00Z">
        <w:r w:rsidR="00065084">
          <w:t xml:space="preserve"> and</w:t>
        </w:r>
        <w:r w:rsidR="00065084" w:rsidRPr="00065084">
          <w:t xml:space="preserve"> </w:t>
        </w:r>
      </w:ins>
      <w:r w:rsidRPr="00065084">
        <w:t>when invoked</w:t>
      </w:r>
      <w:del w:id="1496" w:author="Patrick Ames" w:date="2020-11-12T12:22:00Z">
        <w:r w:rsidRPr="00BA04F2" w:rsidDel="00065084">
          <w:delText>,</w:delText>
        </w:r>
      </w:del>
      <w:r w:rsidRPr="00BA04F2">
        <w:t xml:space="preserve"> it use</w:t>
      </w:r>
      <w:ins w:id="1497" w:author="Patrick Ames" w:date="2020-11-12T12:22:00Z">
        <w:r w:rsidR="00065084">
          <w:t>s the</w:t>
        </w:r>
      </w:ins>
      <w:r w:rsidRPr="00065084">
        <w:t xml:space="preserve"> </w:t>
      </w:r>
      <w:r w:rsidRPr="00065084">
        <w:rPr>
          <w:rStyle w:val="VerbatimChar"/>
        </w:rPr>
        <w:t>--add</w:t>
      </w:r>
      <w:r w:rsidRPr="00065084">
        <w:t xml:space="preserve"> option of </w:t>
      </w:r>
      <w:ins w:id="1498" w:author="Patrick Ames" w:date="2020-11-12T12:23:00Z">
        <w:r w:rsidR="00065084">
          <w:t xml:space="preserve">the </w:t>
        </w:r>
      </w:ins>
      <w:proofErr w:type="spellStart"/>
      <w:r w:rsidRPr="00065084">
        <w:rPr>
          <w:rStyle w:val="VerbatimChar"/>
        </w:rPr>
        <w:t>vif</w:t>
      </w:r>
      <w:proofErr w:type="spellEnd"/>
      <w:r w:rsidRPr="00065084">
        <w:t xml:space="preserve"> command to create</w:t>
      </w:r>
      <w:del w:id="1499" w:author="Patrick Ames" w:date="2020-11-12T12:23:00Z">
        <w:r w:rsidRPr="00065084" w:rsidDel="00065084">
          <w:delText>s</w:delText>
        </w:r>
      </w:del>
      <w:r w:rsidRPr="00065084">
        <w:t xml:space="preserve"> a </w:t>
      </w:r>
      <w:del w:id="1500" w:author="Patrick Ames" w:date="2020-11-11T13:23:00Z">
        <w:r w:rsidRPr="00BA04F2" w:rsidDel="00601950">
          <w:delText>"</w:delText>
        </w:r>
      </w:del>
      <w:r w:rsidRPr="00BA04F2">
        <w:t>monitoring</w:t>
      </w:r>
      <w:del w:id="1501" w:author="Patrick Ames" w:date="2020-11-11T13:23:00Z">
        <w:r w:rsidRPr="00BA04F2" w:rsidDel="00601950">
          <w:delText>"</w:delText>
        </w:r>
      </w:del>
      <w:r w:rsidRPr="00BA04F2">
        <w:t xml:space="preserve"> tun interface in </w:t>
      </w:r>
      <w:ins w:id="1502" w:author="Patrick Ames" w:date="2020-11-12T12:23:00Z">
        <w:r w:rsidR="00065084">
          <w:t>the L</w:t>
        </w:r>
      </w:ins>
      <w:del w:id="1503" w:author="Patrick Ames" w:date="2020-11-12T12:23:00Z">
        <w:r w:rsidRPr="00065084" w:rsidDel="00065084">
          <w:delText>l</w:delText>
        </w:r>
      </w:del>
      <w:r w:rsidRPr="00065084">
        <w:t>inux kernel, and internally</w:t>
      </w:r>
      <w:r>
        <w:t xml:space="preserve"> </w:t>
      </w:r>
      <w:ins w:id="1504" w:author="Patrick Ames" w:date="2020-11-12T12:23:00Z">
        <w:r w:rsidR="00065084">
          <w:t xml:space="preserve">the </w:t>
        </w:r>
      </w:ins>
      <w:r>
        <w:t>vRouter will clone</w:t>
      </w:r>
      <w:del w:id="1505" w:author="Patrick Ames" w:date="2020-11-12T12:23:00Z">
        <w:r w:rsidDel="00065084">
          <w:delText>s</w:delText>
        </w:r>
      </w:del>
      <w:r>
        <w:t xml:space="preserve"> all data </w:t>
      </w:r>
      <w:del w:id="1506" w:author="Patrick Ames" w:date="2020-11-12T12:23:00Z">
        <w:r w:rsidDel="00065084">
          <w:delText xml:space="preserve">to be </w:delText>
        </w:r>
      </w:del>
      <w:r>
        <w:t xml:space="preserve">passing through the </w:t>
      </w:r>
      <w:del w:id="1507" w:author="Patrick Ames" w:date="2020-11-11T13:23:00Z">
        <w:r w:rsidDel="00601950">
          <w:delText>"</w:delText>
        </w:r>
      </w:del>
      <w:r>
        <w:t>monitored</w:t>
      </w:r>
      <w:del w:id="1508" w:author="Patrick Ames" w:date="2020-11-11T13:23:00Z">
        <w:r w:rsidDel="00601950">
          <w:delText>"</w:delText>
        </w:r>
      </w:del>
      <w:r>
        <w:t xml:space="preserve"> </w:t>
      </w:r>
      <w:proofErr w:type="spellStart"/>
      <w:r>
        <w:t>vif</w:t>
      </w:r>
      <w:proofErr w:type="spellEnd"/>
      <w:r>
        <w:t xml:space="preserve"> interface to this kernel interface. </w:t>
      </w:r>
      <w:proofErr w:type="spellStart"/>
      <w:r>
        <w:rPr>
          <w:rStyle w:val="VerbatimChar"/>
        </w:rPr>
        <w:t>vifdump</w:t>
      </w:r>
      <w:proofErr w:type="spellEnd"/>
      <w:r>
        <w:t xml:space="preserve"> will then start up the </w:t>
      </w:r>
      <w:proofErr w:type="spellStart"/>
      <w:r>
        <w:rPr>
          <w:rStyle w:val="VerbatimChar"/>
        </w:rPr>
        <w:t>tcpdump</w:t>
      </w:r>
      <w:proofErr w:type="spellEnd"/>
      <w:r>
        <w:t xml:space="preserve"> program to </w:t>
      </w:r>
      <w:r>
        <w:lastRenderedPageBreak/>
        <w:t xml:space="preserve">capture the packets from the </w:t>
      </w:r>
      <w:del w:id="1509" w:author="Patrick Ames" w:date="2020-11-11T13:23:00Z">
        <w:r w:rsidDel="00601950">
          <w:delText>"</w:delText>
        </w:r>
      </w:del>
      <w:r>
        <w:t>monitoring</w:t>
      </w:r>
      <w:del w:id="1510" w:author="Patrick Ames" w:date="2020-11-11T13:23:00Z">
        <w:r w:rsidDel="00601950">
          <w:delText>"</w:delText>
        </w:r>
      </w:del>
      <w:r>
        <w:t xml:space="preserve"> tun interface. From a user’s perspective, the script works the same way as with </w:t>
      </w:r>
      <w:proofErr w:type="spellStart"/>
      <w:r>
        <w:rPr>
          <w:rStyle w:val="VerbatimChar"/>
        </w:rPr>
        <w:t>tcpdump</w:t>
      </w:r>
      <w:proofErr w:type="spellEnd"/>
      <w:r>
        <w:t xml:space="preserve">. Here are </w:t>
      </w:r>
      <w:del w:id="1511" w:author="Patrick Ames" w:date="2020-11-12T12:23:00Z">
        <w:r w:rsidDel="00065084">
          <w:delText xml:space="preserve">2 </w:delText>
        </w:r>
      </w:del>
      <w:ins w:id="1512" w:author="Patrick Ames" w:date="2020-11-12T12:23:00Z">
        <w:r w:rsidR="00065084">
          <w:t xml:space="preserve">two </w:t>
        </w:r>
      </w:ins>
      <w:r>
        <w:t xml:space="preserve">captures on </w:t>
      </w:r>
      <w:r>
        <w:rPr>
          <w:rStyle w:val="VerbatimChar"/>
        </w:rPr>
        <w:t>vif0/3</w:t>
      </w:r>
      <w:r>
        <w:t xml:space="preserve"> toward VM, </w:t>
      </w:r>
      <w:del w:id="1513" w:author="Patrick Ames" w:date="2020-11-12T12:23:00Z">
        <w:r w:rsidDel="00065084">
          <w:delText xml:space="preserve">that </w:delText>
        </w:r>
      </w:del>
      <w:ins w:id="1514" w:author="Patrick Ames" w:date="2020-11-12T12:23:00Z">
        <w:r w:rsidR="00065084">
          <w:t>w</w:t>
        </w:r>
      </w:ins>
      <w:ins w:id="1515" w:author="Patrick Ames" w:date="2020-11-12T12:24:00Z">
        <w:r w:rsidR="00065084">
          <w:t>hich</w:t>
        </w:r>
      </w:ins>
      <w:ins w:id="1516" w:author="Patrick Ames" w:date="2020-11-12T12:23:00Z">
        <w:r w:rsidR="00065084">
          <w:t xml:space="preserve"> </w:t>
        </w:r>
      </w:ins>
      <w:r>
        <w:t xml:space="preserve">is our PROX gen, and on </w:t>
      </w:r>
      <w:r>
        <w:rPr>
          <w:rStyle w:val="VerbatimChar"/>
        </w:rPr>
        <w:t>vif0/0</w:t>
      </w:r>
      <w:r>
        <w:t xml:space="preserve"> toward </w:t>
      </w:r>
      <w:ins w:id="1517" w:author="Patrick Ames" w:date="2020-11-12T12:24:00Z">
        <w:r w:rsidR="00065084">
          <w:t xml:space="preserve">the </w:t>
        </w:r>
      </w:ins>
      <w:r>
        <w:t>fabric interface:</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vifdump</w:t>
      </w:r>
      <w:proofErr w:type="spellEnd"/>
      <w:r>
        <w:rPr>
          <w:rStyle w:val="NormalTok"/>
        </w:rPr>
        <w:t xml:space="preserve"> -</w:t>
      </w:r>
      <w:proofErr w:type="spellStart"/>
      <w:r>
        <w:rPr>
          <w:rStyle w:val="NormalTok"/>
        </w:rPr>
        <w:t>i</w:t>
      </w:r>
      <w:proofErr w:type="spellEnd"/>
      <w:r>
        <w:rPr>
          <w:rStyle w:val="NormalTok"/>
        </w:rPr>
        <w:t xml:space="preserve"> 3 -n -c 3</w:t>
      </w:r>
      <w:r>
        <w:br/>
      </w:r>
      <w:r>
        <w:rPr>
          <w:rStyle w:val="ExtensionTok"/>
        </w:rPr>
        <w:t>vif0/3</w:t>
      </w:r>
      <w:r>
        <w:rPr>
          <w:rStyle w:val="NormalTok"/>
        </w:rPr>
        <w:t xml:space="preserve">      PMD: tap41a9ab05-64 NH: 32</w:t>
      </w:r>
      <w:r>
        <w:br/>
      </w:r>
      <w:proofErr w:type="spellStart"/>
      <w:r>
        <w:rPr>
          <w:rStyle w:val="ExtensionTok"/>
        </w:rPr>
        <w:t>tcpdump</w:t>
      </w:r>
      <w:proofErr w:type="spellEnd"/>
      <w:r>
        <w:rPr>
          <w:rStyle w:val="NormalTok"/>
        </w:rPr>
        <w:t>: verbose output suppressed, use -v or -</w:t>
      </w:r>
      <w:proofErr w:type="spellStart"/>
      <w:r>
        <w:rPr>
          <w:rStyle w:val="NormalTok"/>
        </w:rPr>
        <w:t>vv</w:t>
      </w:r>
      <w:proofErr w:type="spellEnd"/>
      <w:r>
        <w:rPr>
          <w:rStyle w:val="NormalTok"/>
        </w:rPr>
        <w:t xml:space="preserve"> for full protocol decode</w:t>
      </w:r>
      <w:r>
        <w:br/>
      </w:r>
      <w:r>
        <w:rPr>
          <w:rStyle w:val="ExtensionTok"/>
        </w:rPr>
        <w:t>listening</w:t>
      </w:r>
      <w:r>
        <w:rPr>
          <w:rStyle w:val="NormalTok"/>
        </w:rPr>
        <w:t xml:space="preserve"> on mon3, link-type EN10MB (Ethernet), </w:t>
      </w:r>
      <w:r>
        <w:rPr>
          <w:rStyle w:val="ExtensionTok"/>
        </w:rPr>
        <w:t>capture</w:t>
      </w:r>
      <w:r>
        <w:rPr>
          <w:rStyle w:val="NormalTok"/>
        </w:rPr>
        <w:t xml:space="preserve"> size 262144 bytes</w:t>
      </w:r>
      <w:r>
        <w:br/>
      </w:r>
      <w:r>
        <w:rPr>
          <w:rStyle w:val="ExtensionTok"/>
        </w:rPr>
        <w:t>13</w:t>
      </w:r>
      <w:r>
        <w:rPr>
          <w:rStyle w:val="NormalTok"/>
        </w:rPr>
        <w:t xml:space="preserve">:12:31.286528 IP 192.168.1.104.filenet-cm </w:t>
      </w:r>
      <w:r>
        <w:rPr>
          <w:rStyle w:val="OperatorTok"/>
        </w:rPr>
        <w:t>&gt;</w:t>
      </w:r>
      <w:r>
        <w:rPr>
          <w:rStyle w:val="NormalTok"/>
        </w:rPr>
        <w:t xml:space="preserve"> 192.168.1.105.filenet-nch: UDP, length 82</w:t>
      </w:r>
      <w:r>
        <w:br/>
      </w:r>
      <w:r>
        <w:rPr>
          <w:rStyle w:val="ExtensionTok"/>
        </w:rPr>
        <w:t>13</w:t>
      </w:r>
      <w:r>
        <w:rPr>
          <w:rStyle w:val="NormalTok"/>
        </w:rPr>
        <w:t xml:space="preserve">:12:31.286532 IP 192.168.1.104.filenet-rmi </w:t>
      </w:r>
      <w:r>
        <w:rPr>
          <w:rStyle w:val="OperatorTok"/>
        </w:rPr>
        <w:t>&gt;</w:t>
      </w:r>
      <w:r>
        <w:rPr>
          <w:rStyle w:val="NormalTok"/>
        </w:rPr>
        <w:t xml:space="preserve"> 192.168.1.105.filenet-pch: UDP, length 82</w:t>
      </w:r>
      <w:r>
        <w:br/>
      </w:r>
      <w:r>
        <w:rPr>
          <w:rStyle w:val="ExtensionTok"/>
        </w:rPr>
        <w:t>13</w:t>
      </w:r>
      <w:r>
        <w:rPr>
          <w:rStyle w:val="NormalTok"/>
        </w:rPr>
        <w:t xml:space="preserve">:12:31.286540 IP 192.168.1.104.filenet-rpc </w:t>
      </w:r>
      <w:r>
        <w:rPr>
          <w:rStyle w:val="OperatorTok"/>
        </w:rPr>
        <w:t>&gt;</w:t>
      </w:r>
      <w:r>
        <w:rPr>
          <w:rStyle w:val="NormalTok"/>
        </w:rPr>
        <w:t xml:space="preserve"> 192.168.1.105.filenet-pa: UDP, length 82</w:t>
      </w:r>
      <w:r>
        <w:br/>
      </w:r>
      <w:r>
        <w:rPr>
          <w:rStyle w:val="ExtensionTok"/>
        </w:rPr>
        <w:t>3</w:t>
      </w:r>
      <w:r>
        <w:rPr>
          <w:rStyle w:val="NormalTok"/>
        </w:rPr>
        <w:t xml:space="preserve"> packets captured</w:t>
      </w:r>
      <w:r>
        <w:br/>
      </w:r>
      <w:r>
        <w:rPr>
          <w:rStyle w:val="ExtensionTok"/>
        </w:rPr>
        <w:t>401</w:t>
      </w:r>
      <w:r>
        <w:rPr>
          <w:rStyle w:val="NormalTok"/>
        </w:rPr>
        <w:t xml:space="preserve"> packets received by filter</w:t>
      </w:r>
      <w:r>
        <w:br/>
      </w:r>
      <w:r>
        <w:rPr>
          <w:rStyle w:val="ExtensionTok"/>
        </w:rPr>
        <w:t>271</w:t>
      </w:r>
      <w:r>
        <w:rPr>
          <w:rStyle w:val="NormalTok"/>
        </w:rPr>
        <w:t xml:space="preserve"> packets dropped by kernel</w:t>
      </w:r>
      <w:r>
        <w:br/>
      </w:r>
      <w:proofErr w:type="spellStart"/>
      <w:r>
        <w:rPr>
          <w:rStyle w:val="ExtensionTok"/>
        </w:rPr>
        <w:t>vifdump</w:t>
      </w:r>
      <w:proofErr w:type="spellEnd"/>
      <w:r>
        <w:rPr>
          <w:rStyle w:val="NormalTok"/>
        </w:rPr>
        <w:t xml:space="preserve">: deleting </w:t>
      </w:r>
      <w:proofErr w:type="spellStart"/>
      <w:r>
        <w:rPr>
          <w:rStyle w:val="NormalTok"/>
        </w:rPr>
        <w:t>vif</w:t>
      </w:r>
      <w:proofErr w:type="spellEnd"/>
      <w:r>
        <w:rPr>
          <w:rStyle w:val="NormalTok"/>
        </w:rPr>
        <w:t xml:space="preserve"> 4348...</w:t>
      </w:r>
      <w:r>
        <w:br/>
      </w:r>
      <w:r>
        <w:br/>
      </w:r>
      <w:r>
        <w:rPr>
          <w:rStyle w:val="NormalTok"/>
        </w:rPr>
        <w:t>[</w:t>
      </w:r>
      <w:r>
        <w:rPr>
          <w:rStyle w:val="ExtensionTok"/>
        </w:rPr>
        <w:t>root@a7s3</w:t>
      </w:r>
      <w:r>
        <w:rPr>
          <w:rStyle w:val="NormalTok"/>
        </w:rPr>
        <w:t xml:space="preserve"> ~]# contrail-tools </w:t>
      </w:r>
      <w:proofErr w:type="spellStart"/>
      <w:r>
        <w:rPr>
          <w:rStyle w:val="NormalTok"/>
        </w:rPr>
        <w:t>vifdump</w:t>
      </w:r>
      <w:proofErr w:type="spellEnd"/>
      <w:r>
        <w:rPr>
          <w:rStyle w:val="NormalTok"/>
        </w:rPr>
        <w:t xml:space="preserve"> -</w:t>
      </w:r>
      <w:proofErr w:type="spellStart"/>
      <w:r>
        <w:rPr>
          <w:rStyle w:val="NormalTok"/>
        </w:rPr>
        <w:t>i</w:t>
      </w:r>
      <w:proofErr w:type="spellEnd"/>
      <w:r>
        <w:rPr>
          <w:rStyle w:val="NormalTok"/>
        </w:rPr>
        <w:t xml:space="preserve"> 0 -n -c 3</w:t>
      </w:r>
      <w:r>
        <w:br/>
      </w:r>
      <w:r>
        <w:rPr>
          <w:rStyle w:val="ExtensionTok"/>
        </w:rPr>
        <w:t>vif0/0</w:t>
      </w:r>
      <w:r>
        <w:rPr>
          <w:rStyle w:val="NormalTok"/>
        </w:rPr>
        <w:t xml:space="preserve">      PCI: 0000:00:00.0 (Speed 20000, Duplex 1) </w:t>
      </w:r>
      <w:r>
        <w:rPr>
          <w:rStyle w:val="ExtensionTok"/>
        </w:rPr>
        <w:t>NH</w:t>
      </w:r>
      <w:r>
        <w:rPr>
          <w:rStyle w:val="NormalTok"/>
        </w:rPr>
        <w:t>: 4</w:t>
      </w:r>
      <w:r>
        <w:br/>
      </w:r>
      <w:proofErr w:type="spellStart"/>
      <w:r>
        <w:rPr>
          <w:rStyle w:val="ExtensionTok"/>
        </w:rPr>
        <w:t>tcpdump</w:t>
      </w:r>
      <w:proofErr w:type="spellEnd"/>
      <w:r>
        <w:rPr>
          <w:rStyle w:val="NormalTok"/>
        </w:rPr>
        <w:t>: verbose output suppressed, use -v or -</w:t>
      </w:r>
      <w:proofErr w:type="spellStart"/>
      <w:r>
        <w:rPr>
          <w:rStyle w:val="NormalTok"/>
        </w:rPr>
        <w:t>vv</w:t>
      </w:r>
      <w:proofErr w:type="spellEnd"/>
      <w:r>
        <w:rPr>
          <w:rStyle w:val="NormalTok"/>
        </w:rPr>
        <w:t xml:space="preserve"> for full protocol decode</w:t>
      </w:r>
      <w:r>
        <w:br/>
      </w:r>
      <w:r>
        <w:rPr>
          <w:rStyle w:val="ExtensionTok"/>
        </w:rPr>
        <w:t>listening</w:t>
      </w:r>
      <w:r>
        <w:rPr>
          <w:rStyle w:val="NormalTok"/>
        </w:rPr>
        <w:t xml:space="preserve"> on mon0, link-type EN10MB (Ethernet), </w:t>
      </w:r>
      <w:r>
        <w:rPr>
          <w:rStyle w:val="ExtensionTok"/>
        </w:rPr>
        <w:t>capture</w:t>
      </w:r>
      <w:r>
        <w:rPr>
          <w:rStyle w:val="NormalTok"/>
        </w:rPr>
        <w:t xml:space="preserve"> size 262144 bytes</w:t>
      </w:r>
      <w:r>
        <w:br/>
      </w:r>
      <w:r>
        <w:rPr>
          <w:rStyle w:val="ExtensionTok"/>
        </w:rPr>
        <w:t>13</w:t>
      </w:r>
      <w:r>
        <w:rPr>
          <w:rStyle w:val="NormalTok"/>
        </w:rPr>
        <w:t xml:space="preserve">:12:23.796516 IP 8.0.0.4.55184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192.168.1.104.filenet-pa </w:t>
      </w:r>
      <w:r>
        <w:rPr>
          <w:rStyle w:val="OperatorTok"/>
        </w:rPr>
        <w:t>&gt;</w:t>
      </w:r>
      <w:r>
        <w:rPr>
          <w:rStyle w:val="NormalTok"/>
        </w:rPr>
        <w:t xml:space="preserve"> 192.168.1.105.filenet-nch: UDP, length 82</w:t>
      </w:r>
      <w:r>
        <w:br/>
      </w:r>
      <w:r>
        <w:rPr>
          <w:rStyle w:val="ExtensionTok"/>
        </w:rPr>
        <w:t>13</w:t>
      </w:r>
      <w:r>
        <w:rPr>
          <w:rStyle w:val="NormalTok"/>
        </w:rPr>
        <w:t xml:space="preserve">:12:23.796522 IP 8.0.0.4.54530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192.168.1.104.filenet-rmi </w:t>
      </w:r>
      <w:r>
        <w:rPr>
          <w:rStyle w:val="OperatorTok"/>
        </w:rPr>
        <w:t>&gt;</w:t>
      </w:r>
      <w:r>
        <w:rPr>
          <w:rStyle w:val="NormalTok"/>
        </w:rPr>
        <w:t xml:space="preserve"> 192.168.1.105.filenet-pa: UDP, length 82</w:t>
      </w:r>
      <w:r>
        <w:br/>
      </w:r>
      <w:r>
        <w:rPr>
          <w:rStyle w:val="ExtensionTok"/>
        </w:rPr>
        <w:t>13</w:t>
      </w:r>
      <w:r>
        <w:rPr>
          <w:rStyle w:val="NormalTok"/>
        </w:rPr>
        <w:t xml:space="preserve">:12:23.796531 IP 8.0.0.4.63363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192.168.1.104.filenet-nch </w:t>
      </w:r>
      <w:r>
        <w:rPr>
          <w:rStyle w:val="OperatorTok"/>
        </w:rPr>
        <w:t>&gt;</w:t>
      </w:r>
      <w:r>
        <w:rPr>
          <w:rStyle w:val="NormalTok"/>
        </w:rPr>
        <w:t xml:space="preserve"> 192.168.1.105.filenet-pch: UDP, length 82</w:t>
      </w:r>
      <w:r>
        <w:br/>
      </w:r>
      <w:r>
        <w:rPr>
          <w:rStyle w:val="ExtensionTok"/>
        </w:rPr>
        <w:t>3</w:t>
      </w:r>
      <w:r>
        <w:rPr>
          <w:rStyle w:val="NormalTok"/>
        </w:rPr>
        <w:t xml:space="preserve"> packets captured</w:t>
      </w:r>
      <w:r>
        <w:br/>
      </w:r>
      <w:r>
        <w:rPr>
          <w:rStyle w:val="ExtensionTok"/>
        </w:rPr>
        <w:t>334</w:t>
      </w:r>
      <w:r>
        <w:rPr>
          <w:rStyle w:val="NormalTok"/>
        </w:rPr>
        <w:t xml:space="preserve"> packets received by filter</w:t>
      </w:r>
      <w:r>
        <w:br/>
      </w:r>
      <w:r>
        <w:rPr>
          <w:rStyle w:val="ExtensionTok"/>
        </w:rPr>
        <w:t>271</w:t>
      </w:r>
      <w:r>
        <w:rPr>
          <w:rStyle w:val="NormalTok"/>
        </w:rPr>
        <w:t xml:space="preserve"> packets dropped by kernel</w:t>
      </w:r>
      <w:r>
        <w:br/>
      </w:r>
      <w:proofErr w:type="spellStart"/>
      <w:r>
        <w:rPr>
          <w:rStyle w:val="ExtensionTok"/>
        </w:rPr>
        <w:t>vifdump</w:t>
      </w:r>
      <w:proofErr w:type="spellEnd"/>
      <w:r>
        <w:rPr>
          <w:rStyle w:val="NormalTok"/>
        </w:rPr>
        <w:t xml:space="preserve">: deleting </w:t>
      </w:r>
      <w:proofErr w:type="spellStart"/>
      <w:r>
        <w:rPr>
          <w:rStyle w:val="NormalTok"/>
        </w:rPr>
        <w:t>vif</w:t>
      </w:r>
      <w:proofErr w:type="spellEnd"/>
      <w:r>
        <w:rPr>
          <w:rStyle w:val="NormalTok"/>
        </w:rPr>
        <w:t xml:space="preserve"> 4351...</w:t>
      </w:r>
      <w:r>
        <w:br/>
      </w:r>
      <w:r>
        <w:rPr>
          <w:rStyle w:val="NormalTok"/>
        </w:rPr>
        <w:t>[</w:t>
      </w:r>
      <w:r>
        <w:rPr>
          <w:rStyle w:val="ExtensionTok"/>
        </w:rPr>
        <w:t>root@a7s3</w:t>
      </w:r>
      <w:r>
        <w:rPr>
          <w:rStyle w:val="NormalTok"/>
        </w:rPr>
        <w:t xml:space="preserve"> ~]#</w:t>
      </w:r>
    </w:p>
    <w:p w:rsidR="009B093B" w:rsidRDefault="007E59F7">
      <w:pPr>
        <w:pStyle w:val="FirstParagraph"/>
      </w:pPr>
      <w:r>
        <w:t>The shell script also use</w:t>
      </w:r>
      <w:ins w:id="1518" w:author="Patrick Ames" w:date="2020-11-12T12:24:00Z">
        <w:r w:rsidR="00065084">
          <w:t>s</w:t>
        </w:r>
      </w:ins>
      <w:r>
        <w:t xml:space="preserve"> </w:t>
      </w:r>
      <w:del w:id="1519" w:author="Patrick Ames" w:date="2020-11-12T12:24:00Z">
        <w:r w:rsidDel="00065084">
          <w:delText xml:space="preserve">unix </w:delText>
        </w:r>
      </w:del>
      <w:ins w:id="1520" w:author="Patrick Ames" w:date="2020-11-12T12:24:00Z">
        <w:r w:rsidR="00065084">
          <w:t xml:space="preserve">UNIX </w:t>
        </w:r>
      </w:ins>
      <w:r>
        <w:rPr>
          <w:rStyle w:val="VerbatimChar"/>
        </w:rPr>
        <w:t>trap</w:t>
      </w:r>
      <w:r>
        <w:t xml:space="preserve"> to monitor signals</w:t>
      </w:r>
      <w:del w:id="1521" w:author="Patrick Ames" w:date="2020-11-12T12:24:00Z">
        <w:r w:rsidDel="00065084">
          <w:delText>,</w:delText>
        </w:r>
      </w:del>
      <w:r>
        <w:t xml:space="preserve"> and delete</w:t>
      </w:r>
      <w:ins w:id="1522" w:author="Patrick Ames" w:date="2020-11-12T12:24:00Z">
        <w:r w:rsidR="00065084">
          <w:t>s</w:t>
        </w:r>
      </w:ins>
      <w:r>
        <w:t xml:space="preserve"> the monitoring interface when the signals appear. The most</w:t>
      </w:r>
      <w:del w:id="1523" w:author="Patrick Ames" w:date="2020-11-12T12:24:00Z">
        <w:r w:rsidDel="00065084">
          <w:delText>ly</w:delText>
        </w:r>
      </w:del>
      <w:r>
        <w:t xml:space="preserve"> used signal is </w:t>
      </w:r>
      <w:r>
        <w:rPr>
          <w:rStyle w:val="VerbatimChar"/>
        </w:rPr>
        <w:t>SIGINT</w:t>
      </w:r>
      <w:r>
        <w:t xml:space="preserve"> triggered by </w:t>
      </w:r>
      <w:ins w:id="1524" w:author="Patrick Ames" w:date="2020-11-12T12:24:00Z">
        <w:r w:rsidR="00065084">
          <w:t xml:space="preserve">the </w:t>
        </w:r>
      </w:ins>
      <w:ins w:id="1525" w:author="Patrick Ames" w:date="2020-11-12T12:25:00Z">
        <w:r w:rsidR="00065084">
          <w:t xml:space="preserve">keyboard’s </w:t>
        </w:r>
      </w:ins>
      <w:r>
        <w:rPr>
          <w:rStyle w:val="VerbatimChar"/>
        </w:rPr>
        <w:t>ctrl-c</w:t>
      </w:r>
      <w:r>
        <w:t xml:space="preserve"> </w:t>
      </w:r>
      <w:del w:id="1526" w:author="Patrick Ames" w:date="2020-11-12T12:24:00Z">
        <w:r w:rsidDel="00065084">
          <w:delText xml:space="preserve">keystroke pressed by user from keyboard </w:delText>
        </w:r>
      </w:del>
      <w:r>
        <w:t xml:space="preserve">to stop the capture. That is why we see </w:t>
      </w:r>
      <w:ins w:id="1527" w:author="Patrick Ames" w:date="2020-11-12T12:25:00Z">
        <w:r w:rsidR="00065084">
          <w:t xml:space="preserve">the </w:t>
        </w:r>
      </w:ins>
      <w:proofErr w:type="spellStart"/>
      <w:r>
        <w:rPr>
          <w:rStyle w:val="VerbatimChar"/>
        </w:rPr>
        <w:t>vifdump</w:t>
      </w:r>
      <w:proofErr w:type="spellEnd"/>
      <w:r>
        <w:rPr>
          <w:rStyle w:val="VerbatimChar"/>
        </w:rPr>
        <w:t xml:space="preserve">: deleting </w:t>
      </w:r>
      <w:proofErr w:type="spellStart"/>
      <w:r>
        <w:rPr>
          <w:rStyle w:val="VerbatimChar"/>
        </w:rPr>
        <w:t>vif</w:t>
      </w:r>
      <w:proofErr w:type="spellEnd"/>
      <w:r>
        <w:rPr>
          <w:rStyle w:val="VerbatimChar"/>
        </w:rPr>
        <w:t xml:space="preserve"> 4351…</w:t>
      </w:r>
      <w:del w:id="1528" w:author="Patrick Ames" w:date="2020-11-12T12:25:00Z">
        <w:r w:rsidDel="00065084">
          <w:rPr>
            <w:rStyle w:val="VerbatimChar"/>
          </w:rPr>
          <w:delText>​</w:delText>
        </w:r>
      </w:del>
      <w:r>
        <w:t xml:space="preserve"> message </w:t>
      </w:r>
      <w:del w:id="1529" w:author="Patrick Ames" w:date="2020-11-12T12:25:00Z">
        <w:r w:rsidDel="00065084">
          <w:delText xml:space="preserve">in </w:delText>
        </w:r>
      </w:del>
      <w:ins w:id="1530" w:author="Patrick Ames" w:date="2020-11-12T12:25:00Z">
        <w:r w:rsidR="00065084">
          <w:t xml:space="preserve">at </w:t>
        </w:r>
      </w:ins>
      <w:r>
        <w:t>the end of each capture.</w:t>
      </w:r>
    </w:p>
    <w:p w:rsidR="009B093B" w:rsidRDefault="007E59F7">
      <w:pPr>
        <w:pStyle w:val="BodyText"/>
      </w:pPr>
      <w:r>
        <w:rPr>
          <w:rStyle w:val="VerbatimChar"/>
        </w:rPr>
        <w:lastRenderedPageBreak/>
        <w:t>dpdkvifstats.py</w:t>
      </w:r>
      <w:r>
        <w:t xml:space="preserve"> and </w:t>
      </w:r>
      <w:proofErr w:type="spellStart"/>
      <w:r>
        <w:rPr>
          <w:rStyle w:val="VerbatimChar"/>
        </w:rPr>
        <w:t>vifdump</w:t>
      </w:r>
      <w:proofErr w:type="spellEnd"/>
      <w:r>
        <w:t xml:space="preserve"> are two scripts developed based on</w:t>
      </w:r>
      <w:ins w:id="1531" w:author="Patrick Ames" w:date="2020-11-12T12:25:00Z">
        <w:r w:rsidR="00065084">
          <w:t xml:space="preserve"> the</w:t>
        </w:r>
      </w:ins>
      <w:r>
        <w:t xml:space="preserve"> </w:t>
      </w:r>
      <w:proofErr w:type="spellStart"/>
      <w:r>
        <w:rPr>
          <w:rStyle w:val="VerbatimChar"/>
        </w:rPr>
        <w:t>vif</w:t>
      </w:r>
      <w:proofErr w:type="spellEnd"/>
      <w:r>
        <w:t xml:space="preserve"> command. With these tools we can collect general packet RX/TX counters and packet</w:t>
      </w:r>
      <w:del w:id="1532" w:author="Patrick Ames" w:date="2020-11-12T12:25:00Z">
        <w:r w:rsidDel="00065084">
          <w:delText>s</w:delText>
        </w:r>
      </w:del>
      <w:r>
        <w:t xml:space="preserve"> contents.</w:t>
      </w:r>
    </w:p>
    <w:p w:rsidR="009B093B" w:rsidRDefault="007E59F7">
      <w:pPr>
        <w:pStyle w:val="BodyText"/>
      </w:pPr>
      <w:r>
        <w:t xml:space="preserve">In </w:t>
      </w:r>
      <w:ins w:id="1533" w:author="Patrick Ames" w:date="2020-11-12T12:27:00Z">
        <w:r w:rsidR="00065084">
          <w:t xml:space="preserve">the </w:t>
        </w:r>
      </w:ins>
      <w:r>
        <w:t xml:space="preserve">next section, we’ll take a look another powerful debug tool that is useful in </w:t>
      </w:r>
      <w:ins w:id="1534" w:author="Patrick Ames" w:date="2020-11-12T12:28:00Z">
        <w:r w:rsidR="00065084">
          <w:t xml:space="preserve">the </w:t>
        </w:r>
      </w:ins>
      <w:r>
        <w:t xml:space="preserve">DPDK environment: </w:t>
      </w:r>
      <w:proofErr w:type="spellStart"/>
      <w:r>
        <w:rPr>
          <w:rStyle w:val="VerbatimChar"/>
        </w:rPr>
        <w:t>dpdkinfo</w:t>
      </w:r>
      <w:proofErr w:type="spellEnd"/>
      <w:r>
        <w:t>.</w:t>
      </w:r>
    </w:p>
    <w:p w:rsidR="009B093B" w:rsidRDefault="007E59F7">
      <w:pPr>
        <w:pStyle w:val="Heading3"/>
      </w:pPr>
      <w:bookmarkStart w:id="1535" w:name="Xbfc56804b2b57993ae6a18d9dd8f4eeeb9468cc"/>
      <w:proofErr w:type="spellStart"/>
      <w:r>
        <w:t>dpdkinfo</w:t>
      </w:r>
      <w:proofErr w:type="spellEnd"/>
      <w:r>
        <w:t xml:space="preserve"> </w:t>
      </w:r>
      <w:del w:id="1536" w:author="Patrick Ames" w:date="2020-11-12T12:28:00Z">
        <w:r w:rsidDel="00065084">
          <w:delText>command</w:delText>
        </w:r>
      </w:del>
      <w:bookmarkEnd w:id="1535"/>
      <w:ins w:id="1537" w:author="Patrick Ames" w:date="2020-11-12T12:28:00Z">
        <w:r w:rsidR="00065084">
          <w:t>Command</w:t>
        </w:r>
      </w:ins>
    </w:p>
    <w:p w:rsidR="009B093B" w:rsidRDefault="007E59F7">
      <w:pPr>
        <w:pStyle w:val="FirstParagraph"/>
      </w:pPr>
      <w:r>
        <w:t xml:space="preserve">We’ve talked about </w:t>
      </w:r>
      <w:proofErr w:type="spellStart"/>
      <w:r>
        <w:rPr>
          <w:rStyle w:val="VerbatimChar"/>
        </w:rPr>
        <w:t>vif</w:t>
      </w:r>
      <w:proofErr w:type="spellEnd"/>
      <w:r>
        <w:t xml:space="preserve"> and </w:t>
      </w:r>
      <w:r>
        <w:rPr>
          <w:rStyle w:val="VerbatimChar"/>
        </w:rPr>
        <w:t>dpdkvifstats.py</w:t>
      </w:r>
      <w:r>
        <w:t xml:space="preserve"> tools. Now let’s introduce a relatively new tool that can be used to investigate lower level details of DPDK interfaces. </w:t>
      </w:r>
      <w:ins w:id="1538" w:author="Patrick Ames" w:date="2020-11-12T12:28:00Z">
        <w:r w:rsidR="00065084">
          <w:t xml:space="preserve">It’s </w:t>
        </w:r>
      </w:ins>
      <w:proofErr w:type="spellStart"/>
      <w:r>
        <w:rPr>
          <w:rStyle w:val="VerbatimChar"/>
        </w:rPr>
        <w:t>dpdkinfo</w:t>
      </w:r>
      <w:proofErr w:type="spellEnd"/>
      <w:r>
        <w:t xml:space="preserve"> </w:t>
      </w:r>
      <w:del w:id="1539" w:author="Patrick Ames" w:date="2020-11-12T12:28:00Z">
        <w:r w:rsidDel="00065084">
          <w:delText xml:space="preserve">is </w:delText>
        </w:r>
      </w:del>
      <w:ins w:id="1540" w:author="Patrick Ames" w:date="2020-11-12T12:28:00Z">
        <w:r w:rsidR="00065084">
          <w:t xml:space="preserve">and it was </w:t>
        </w:r>
      </w:ins>
      <w:r>
        <w:t xml:space="preserve">introduced </w:t>
      </w:r>
      <w:del w:id="1541" w:author="Patrick Ames" w:date="2020-11-12T12:28:00Z">
        <w:r w:rsidDel="00065084">
          <w:delText xml:space="preserve">since </w:delText>
        </w:r>
      </w:del>
      <w:ins w:id="1542" w:author="Patrick Ames" w:date="2020-11-12T12:28:00Z">
        <w:r w:rsidR="00065084">
          <w:t xml:space="preserve">in </w:t>
        </w:r>
      </w:ins>
      <w:r>
        <w:t xml:space="preserve">Contrail 20.08. </w:t>
      </w:r>
      <w:del w:id="1543" w:author="Patrick Ames" w:date="2020-11-12T12:28:00Z">
        <w:r w:rsidDel="00065084">
          <w:delText xml:space="preserve">Using this tool </w:delText>
        </w:r>
      </w:del>
      <w:ins w:id="1544" w:author="Patrick Ames" w:date="2020-11-12T12:28:00Z">
        <w:r w:rsidR="00065084">
          <w:t xml:space="preserve">With it, </w:t>
        </w:r>
      </w:ins>
      <w:r>
        <w:t>Contrail operators can collect more information about DPDK vRouter fabric interface internal status, connectivity (physical NIC bond), DPDK library information, and some other statistics.</w:t>
      </w:r>
    </w:p>
    <w:p w:rsidR="009B093B" w:rsidRDefault="007E59F7">
      <w:pPr>
        <w:pStyle w:val="BodyText"/>
      </w:pPr>
      <w:r>
        <w:t xml:space="preserve">Let’s first run the tool with </w:t>
      </w:r>
      <w:r>
        <w:rPr>
          <w:rStyle w:val="VerbatimChar"/>
        </w:rPr>
        <w:t>-h</w:t>
      </w:r>
      <w:r>
        <w:t xml:space="preserve"> to get a brief menu of it:</w:t>
      </w:r>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w:t>
      </w:r>
      <w:proofErr w:type="spellStart"/>
      <w:r>
        <w:rPr>
          <w:rStyle w:val="NormalTok"/>
        </w:rPr>
        <w:t>dpdkinfo</w:t>
      </w:r>
      <w:proofErr w:type="spellEnd"/>
      <w:r>
        <w:rPr>
          <w:rStyle w:val="NormalTok"/>
        </w:rPr>
        <w:t xml:space="preserve"> -h</w:t>
      </w:r>
      <w:r>
        <w:br/>
      </w:r>
      <w:r>
        <w:rPr>
          <w:rStyle w:val="ExtensionTok"/>
        </w:rPr>
        <w:t>Usage</w:t>
      </w:r>
      <w:r>
        <w:rPr>
          <w:rStyle w:val="NormalTok"/>
        </w:rPr>
        <w:t xml:space="preserve">: </w:t>
      </w:r>
      <w:proofErr w:type="spellStart"/>
      <w:r>
        <w:rPr>
          <w:rStyle w:val="NormalTok"/>
        </w:rPr>
        <w:t>dpdkinfo</w:t>
      </w:r>
      <w:proofErr w:type="spellEnd"/>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w:t>
      </w:r>
      <w:proofErr w:type="spellStart"/>
      <w:r>
        <w:rPr>
          <w:rStyle w:val="ExtensionTok"/>
        </w:rPr>
        <w:t>lacp</w:t>
      </w:r>
      <w:proofErr w:type="spellEnd"/>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t xml:space="preserve">       </w:t>
      </w:r>
      <w:r>
        <w:rPr>
          <w:rStyle w:val="ExtensionTok"/>
        </w:rPr>
        <w:t>--</w:t>
      </w:r>
      <w:proofErr w:type="spellStart"/>
      <w:r>
        <w:rPr>
          <w:rStyle w:val="ExtensionTok"/>
        </w:rPr>
        <w:t>mempool</w:t>
      </w:r>
      <w:proofErr w:type="spellEnd"/>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proofErr w:type="spellStart"/>
      <w:r>
        <w:rPr>
          <w:rStyle w:val="NormalTok"/>
        </w:rPr>
        <w:t>mempool</w:t>
      </w:r>
      <w:proofErr w:type="spellEnd"/>
      <w:r>
        <w:rPr>
          <w:rStyle w:val="NormalTok"/>
        </w:rPr>
        <w:t>-name</w:t>
      </w:r>
      <w:r>
        <w:rPr>
          <w:rStyle w:val="OperatorTok"/>
        </w:rPr>
        <w:t>&gt;&gt;</w:t>
      </w:r>
      <w:r>
        <w:rPr>
          <w:rStyle w:val="NormalTok"/>
        </w:rPr>
        <w:t xml:space="preserve">  Show </w:t>
      </w:r>
      <w:proofErr w:type="spellStart"/>
      <w:r>
        <w:rPr>
          <w:rStyle w:val="NormalTok"/>
        </w:rPr>
        <w:t>Mempool</w:t>
      </w:r>
      <w:proofErr w:type="spellEnd"/>
      <w:r>
        <w:rPr>
          <w:rStyle w:val="NormalTok"/>
        </w:rPr>
        <w:t xml:space="preserve">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w:t>
      </w:r>
      <w:proofErr w:type="spellStart"/>
      <w:r>
        <w:rPr>
          <w:rStyle w:val="ExtensionTok"/>
        </w:rPr>
        <w:t>xstats</w:t>
      </w:r>
      <w:proofErr w:type="spellEnd"/>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w:t>
      </w:r>
      <w:proofErr w:type="spellStart"/>
      <w:r>
        <w:rPr>
          <w:rStyle w:val="ExtensionTok"/>
        </w:rPr>
        <w:t>lcore</w:t>
      </w:r>
      <w:proofErr w:type="spellEnd"/>
      <w:r>
        <w:rPr>
          <w:rStyle w:val="KeywordTok"/>
        </w:rPr>
        <w:t>|</w:t>
      </w:r>
      <w:r>
        <w:rPr>
          <w:rStyle w:val="ExtensionTok"/>
        </w:rPr>
        <w:t>-c</w:t>
      </w:r>
      <w:r>
        <w:rPr>
          <w:rStyle w:val="NormalTok"/>
        </w:rPr>
        <w:t xml:space="preserve">                    Show </w:t>
      </w:r>
      <w:proofErr w:type="spellStart"/>
      <w:r>
        <w:rPr>
          <w:rStyle w:val="NormalTok"/>
        </w:rPr>
        <w:t>Lcore</w:t>
      </w:r>
      <w:proofErr w:type="spellEnd"/>
      <w:r>
        <w:rPr>
          <w:rStyle w:val="NormalTok"/>
        </w:rPr>
        <w:t xml:space="preserv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w:t>
      </w:r>
      <w:proofErr w:type="spellStart"/>
      <w:r>
        <w:rPr>
          <w:rStyle w:val="NormalTok"/>
        </w:rPr>
        <w:t>buffsz</w:t>
      </w:r>
      <w:proofErr w:type="spellEnd"/>
      <w:r>
        <w:rPr>
          <w:rStyle w:val="NormalTok"/>
        </w:rPr>
        <w:t xml:space="preserve">      </w:t>
      </w:r>
      <w:r>
        <w:rPr>
          <w:rStyle w:val="OperatorTok"/>
        </w:rPr>
        <w:t>&lt;</w:t>
      </w:r>
      <w:r>
        <w:rPr>
          <w:rStyle w:val="NormalTok"/>
        </w:rPr>
        <w:t>value</w:t>
      </w:r>
      <w:r>
        <w:rPr>
          <w:rStyle w:val="OperatorTok"/>
        </w:rPr>
        <w:t>&gt;</w:t>
      </w:r>
      <w:r>
        <w:rPr>
          <w:rStyle w:val="NormalTok"/>
        </w:rPr>
        <w:t xml:space="preserve">  Send output buffer size (less than 1000Mb)</w:t>
      </w:r>
    </w:p>
    <w:p w:rsidR="009B093B" w:rsidRDefault="007E59F7">
      <w:pPr>
        <w:pStyle w:val="FirstParagraph"/>
      </w:pPr>
      <w:r>
        <w:t xml:space="preserve">From this help information we can see it provides information about DPDK interface in multiple areas. In this rest of this section, let’s take a look at some of the </w:t>
      </w:r>
      <w:proofErr w:type="spellStart"/>
      <w:ins w:id="1545" w:author="Patrick Ames" w:date="2020-11-12T12:29:00Z">
        <w:r w:rsidR="00065084">
          <w:t>the</w:t>
        </w:r>
        <w:proofErr w:type="spellEnd"/>
        <w:r w:rsidR="00065084">
          <w:t xml:space="preserve"> </w:t>
        </w:r>
      </w:ins>
      <w:r>
        <w:t>most useful options</w:t>
      </w:r>
      <w:del w:id="1546" w:author="Patrick Ames" w:date="2020-11-12T12:29:00Z">
        <w:r w:rsidDel="00065084">
          <w:delText>, they are</w:delText>
        </w:r>
      </w:del>
      <w:r>
        <w:t>:</w:t>
      </w:r>
    </w:p>
    <w:p w:rsidR="009B093B" w:rsidRDefault="007E59F7">
      <w:pPr>
        <w:numPr>
          <w:ilvl w:val="0"/>
          <w:numId w:val="27"/>
        </w:numPr>
      </w:pPr>
      <w:r>
        <w:rPr>
          <w:rStyle w:val="VerbatimChar"/>
        </w:rPr>
        <w:t>--version|-v</w:t>
      </w:r>
    </w:p>
    <w:p w:rsidR="009B093B" w:rsidRDefault="007E59F7">
      <w:pPr>
        <w:numPr>
          <w:ilvl w:val="0"/>
          <w:numId w:val="27"/>
        </w:numPr>
      </w:pPr>
      <w:r>
        <w:rPr>
          <w:rStyle w:val="VerbatimChar"/>
        </w:rPr>
        <w:t>--bond|-b</w:t>
      </w:r>
    </w:p>
    <w:p w:rsidR="009B093B" w:rsidRDefault="007E59F7">
      <w:pPr>
        <w:numPr>
          <w:ilvl w:val="0"/>
          <w:numId w:val="27"/>
        </w:numPr>
      </w:pPr>
      <w:r>
        <w:rPr>
          <w:rStyle w:val="VerbatimChar"/>
        </w:rPr>
        <w:t>--</w:t>
      </w:r>
      <w:proofErr w:type="spellStart"/>
      <w:r>
        <w:rPr>
          <w:rStyle w:val="VerbatimChar"/>
        </w:rPr>
        <w:t>lacp</w:t>
      </w:r>
      <w:proofErr w:type="spellEnd"/>
      <w:r>
        <w:rPr>
          <w:rStyle w:val="VerbatimChar"/>
        </w:rPr>
        <w:t>|-l</w:t>
      </w:r>
    </w:p>
    <w:p w:rsidR="009B093B" w:rsidRDefault="007E59F7">
      <w:pPr>
        <w:numPr>
          <w:ilvl w:val="0"/>
          <w:numId w:val="27"/>
        </w:numPr>
      </w:pPr>
      <w:r>
        <w:rPr>
          <w:rStyle w:val="VerbatimChar"/>
        </w:rPr>
        <w:t>--stats|-n</w:t>
      </w:r>
    </w:p>
    <w:p w:rsidR="009B093B" w:rsidRDefault="007E59F7">
      <w:pPr>
        <w:numPr>
          <w:ilvl w:val="0"/>
          <w:numId w:val="27"/>
        </w:numPr>
      </w:pPr>
      <w:r>
        <w:rPr>
          <w:rStyle w:val="VerbatimChar"/>
        </w:rPr>
        <w:t>--</w:t>
      </w:r>
      <w:proofErr w:type="spellStart"/>
      <w:r>
        <w:rPr>
          <w:rStyle w:val="VerbatimChar"/>
        </w:rPr>
        <w:t>xstats</w:t>
      </w:r>
      <w:proofErr w:type="spellEnd"/>
      <w:r>
        <w:rPr>
          <w:rStyle w:val="VerbatimChar"/>
        </w:rPr>
        <w:t>|-x</w:t>
      </w:r>
    </w:p>
    <w:p w:rsidR="009B093B" w:rsidRDefault="007E59F7">
      <w:pPr>
        <w:numPr>
          <w:ilvl w:val="0"/>
          <w:numId w:val="27"/>
        </w:numPr>
      </w:pPr>
      <w:r>
        <w:rPr>
          <w:rStyle w:val="VerbatimChar"/>
        </w:rPr>
        <w:t>--</w:t>
      </w:r>
      <w:proofErr w:type="spellStart"/>
      <w:r>
        <w:rPr>
          <w:rStyle w:val="VerbatimChar"/>
        </w:rPr>
        <w:t>lcore</w:t>
      </w:r>
      <w:proofErr w:type="spellEnd"/>
      <w:r>
        <w:rPr>
          <w:rStyle w:val="VerbatimChar"/>
        </w:rPr>
        <w:t>|-c</w:t>
      </w:r>
    </w:p>
    <w:p w:rsidR="009B093B" w:rsidRDefault="007E59F7">
      <w:pPr>
        <w:pStyle w:val="FirstParagraph"/>
      </w:pPr>
      <w:r>
        <w:t xml:space="preserve">There are some other options like </w:t>
      </w:r>
      <w:r>
        <w:rPr>
          <w:rStyle w:val="VerbatimChar"/>
        </w:rPr>
        <w:t>--app|-a</w:t>
      </w:r>
      <w:r>
        <w:t xml:space="preserve">, </w:t>
      </w:r>
      <w:r>
        <w:rPr>
          <w:rStyle w:val="VerbatimChar"/>
        </w:rPr>
        <w:t>--</w:t>
      </w:r>
      <w:proofErr w:type="spellStart"/>
      <w:r>
        <w:rPr>
          <w:rStyle w:val="VerbatimChar"/>
        </w:rPr>
        <w:t>mempool</w:t>
      </w:r>
      <w:proofErr w:type="spellEnd"/>
      <w:r>
        <w:rPr>
          <w:rStyle w:val="VerbatimChar"/>
        </w:rPr>
        <w:t>|-m</w:t>
      </w:r>
      <w:ins w:id="1547" w:author="Patrick Ames" w:date="2020-11-12T12:29:00Z">
        <w:r w:rsidR="00065084">
          <w:rPr>
            <w:rStyle w:val="VerbatimChar"/>
          </w:rPr>
          <w:t xml:space="preserve"> that</w:t>
        </w:r>
      </w:ins>
      <w:r>
        <w:t xml:space="preserve"> we won’t introduce</w:t>
      </w:r>
      <w:del w:id="1548" w:author="Patrick Ames" w:date="2020-11-12T12:29:00Z">
        <w:r w:rsidDel="00065084">
          <w:delText>d</w:delText>
        </w:r>
      </w:del>
      <w:r>
        <w:t xml:space="preserve"> in this book, and the list of supported functions may grow in each future </w:t>
      </w:r>
      <w:r>
        <w:lastRenderedPageBreak/>
        <w:t xml:space="preserve">releases. But you will get the basic idea of its usage and you can refer </w:t>
      </w:r>
      <w:ins w:id="1549" w:author="Patrick Ames" w:date="2020-11-12T12:40:00Z">
        <w:r w:rsidR="00065084">
          <w:t xml:space="preserve">to </w:t>
        </w:r>
      </w:ins>
      <w:r>
        <w:t xml:space="preserve">the official documents for </w:t>
      </w:r>
      <w:del w:id="1550" w:author="Patrick Ames" w:date="2020-11-12T12:30:00Z">
        <w:r w:rsidDel="00065084">
          <w:delText>other usage</w:delText>
        </w:r>
      </w:del>
      <w:ins w:id="1551" w:author="Patrick Ames" w:date="2020-11-12T12:30:00Z">
        <w:r w:rsidR="00065084">
          <w:t>up to date</w:t>
        </w:r>
      </w:ins>
      <w:r>
        <w:t xml:space="preserve"> information</w:t>
      </w:r>
      <w:del w:id="1552" w:author="Patrick Ames" w:date="2020-11-12T12:30:00Z">
        <w:r w:rsidDel="00065084">
          <w:delText>s</w:delText>
        </w:r>
      </w:del>
      <w:r>
        <w:t>.</w:t>
      </w:r>
    </w:p>
    <w:p w:rsidR="009B093B" w:rsidRDefault="007E59F7">
      <w:pPr>
        <w:pStyle w:val="Heading4"/>
      </w:pPr>
      <w:bookmarkStart w:id="1553" w:name="Xbe84a4e4fc72b0fc9f958f069279ff01f30498d"/>
      <w:r>
        <w:t>version</w:t>
      </w:r>
      <w:bookmarkEnd w:id="1553"/>
    </w:p>
    <w:p w:rsidR="009B093B" w:rsidRDefault="007E59F7">
      <w:pPr>
        <w:pStyle w:val="FirstParagraph"/>
      </w:pPr>
      <w:r>
        <w:t xml:space="preserve">The </w:t>
      </w:r>
      <w:r>
        <w:rPr>
          <w:rStyle w:val="VerbatimChar"/>
        </w:rPr>
        <w:t>-v</w:t>
      </w:r>
      <w:r>
        <w:t xml:space="preserve"> or </w:t>
      </w:r>
      <w:r>
        <w:rPr>
          <w:rStyle w:val="VerbatimChar"/>
        </w:rPr>
        <w:t>--version</w:t>
      </w:r>
      <w:r>
        <w:t xml:space="preserve"> option reports the basic version information of </w:t>
      </w:r>
      <w:del w:id="1554" w:author="Patrick Ames" w:date="2020-11-12T12:41:00Z">
        <w:r w:rsidDel="006A724F">
          <w:delText xml:space="preserve">dpdk </w:delText>
        </w:r>
      </w:del>
      <w:ins w:id="1555" w:author="Patrick Ames" w:date="2020-11-12T12:41:00Z">
        <w:r w:rsidR="006A724F">
          <w:t xml:space="preserve">DPDK </w:t>
        </w:r>
      </w:ins>
      <w:r>
        <w:t>release in use</w:t>
      </w:r>
      <w:ins w:id="1556" w:author="Patrick Ames" w:date="2020-11-12T12:41:00Z">
        <w:r w:rsidR="006A724F">
          <w:t>:</w:t>
        </w:r>
      </w:ins>
      <w:del w:id="1557" w:author="Patrick Ames" w:date="2020-11-12T12:41:00Z">
        <w:r w:rsidDel="006A724F">
          <w:delText>.</w:delText>
        </w:r>
      </w:del>
    </w:p>
    <w:p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w:t>
      </w:r>
      <w:proofErr w:type="spellStart"/>
      <w:r>
        <w:rPr>
          <w:rStyle w:val="NormalTok"/>
        </w:rPr>
        <w:t>dpdkinfo</w:t>
      </w:r>
      <w:proofErr w:type="spellEnd"/>
      <w:r>
        <w:rPr>
          <w:rStyle w:val="NormalTok"/>
        </w:rPr>
        <w:t xml:space="preserve"> -v</w:t>
      </w:r>
      <w:r>
        <w:br/>
      </w:r>
      <w:r>
        <w:rPr>
          <w:rStyle w:val="ExtensionTok"/>
        </w:rPr>
        <w:t>DPDK</w:t>
      </w:r>
      <w:r>
        <w:rPr>
          <w:rStyle w:val="NormalTok"/>
        </w:rPr>
        <w:t xml:space="preserve"> Version: DPDK 19.11.0</w:t>
      </w:r>
      <w:r>
        <w:br/>
      </w:r>
      <w:r>
        <w:rPr>
          <w:rStyle w:val="ExtensionTok"/>
        </w:rPr>
        <w:t>vRouter</w:t>
      </w:r>
      <w:r>
        <w:rPr>
          <w:rStyle w:val="NormalTok"/>
        </w:rPr>
        <w:t xml:space="preserve"> version: {</w:t>
      </w:r>
      <w:del w:id="1558" w:author="Patrick Ames" w:date="2020-11-11T13:23:00Z">
        <w:r w:rsidDel="00601950">
          <w:rPr>
            <w:rStyle w:val="StringTok"/>
          </w:rPr>
          <w:delText>"</w:delText>
        </w:r>
      </w:del>
      <w:r>
        <w:rPr>
          <w:rStyle w:val="StringTok"/>
        </w:rPr>
        <w:t>build-info</w:t>
      </w:r>
      <w:del w:id="1559" w:author="Patrick Ames" w:date="2020-11-11T13:23:00Z">
        <w:r w:rsidDel="00601950">
          <w:rPr>
            <w:rStyle w:val="StringTok"/>
          </w:rPr>
          <w:delText>"</w:delText>
        </w:r>
      </w:del>
      <w:r>
        <w:rPr>
          <w:rStyle w:val="NormalTok"/>
        </w:rPr>
        <w:t>: [{</w:t>
      </w:r>
      <w:del w:id="1560" w:author="Patrick Ames" w:date="2020-11-11T13:23:00Z">
        <w:r w:rsidDel="00601950">
          <w:rPr>
            <w:rStyle w:val="StringTok"/>
          </w:rPr>
          <w:delText>"</w:delText>
        </w:r>
      </w:del>
      <w:r>
        <w:rPr>
          <w:rStyle w:val="StringTok"/>
        </w:rPr>
        <w:t>build-time</w:t>
      </w:r>
      <w:del w:id="1561" w:author="Patrick Ames" w:date="2020-11-11T13:23:00Z">
        <w:r w:rsidDel="00601950">
          <w:rPr>
            <w:rStyle w:val="StringTok"/>
          </w:rPr>
          <w:delText>"</w:delText>
        </w:r>
      </w:del>
      <w:r>
        <w:rPr>
          <w:rStyle w:val="NormalTok"/>
        </w:rPr>
        <w:t xml:space="preserve">: </w:t>
      </w:r>
      <w:del w:id="1562" w:author="Patrick Ames" w:date="2020-11-11T13:23:00Z">
        <w:r w:rsidDel="00601950">
          <w:rPr>
            <w:rStyle w:val="StringTok"/>
          </w:rPr>
          <w:delText>"</w:delText>
        </w:r>
      </w:del>
      <w:r>
        <w:rPr>
          <w:rStyle w:val="StringTok"/>
        </w:rPr>
        <w:t>2020-09-04 10:38:22.330666</w:t>
      </w:r>
      <w:del w:id="1563" w:author="Patrick Ames" w:date="2020-11-11T13:23:00Z">
        <w:r w:rsidDel="00601950">
          <w:rPr>
            <w:rStyle w:val="StringTok"/>
          </w:rPr>
          <w:delText>"</w:delText>
        </w:r>
      </w:del>
      <w:r>
        <w:rPr>
          <w:rStyle w:val="NormalTok"/>
        </w:rPr>
        <w:t xml:space="preserve">, </w:t>
      </w:r>
      <w:del w:id="1564" w:author="Patrick Ames" w:date="2020-11-11T13:23:00Z">
        <w:r w:rsidDel="00601950">
          <w:rPr>
            <w:rStyle w:val="StringTok"/>
          </w:rPr>
          <w:delText>"</w:delText>
        </w:r>
      </w:del>
      <w:r>
        <w:rPr>
          <w:rStyle w:val="StringTok"/>
        </w:rPr>
        <w:t>build-hostname</w:t>
      </w:r>
      <w:del w:id="1565" w:author="Patrick Ames" w:date="2020-11-11T13:23:00Z">
        <w:r w:rsidDel="00601950">
          <w:rPr>
            <w:rStyle w:val="StringTok"/>
          </w:rPr>
          <w:delText>"</w:delText>
        </w:r>
      </w:del>
      <w:r>
        <w:rPr>
          <w:rStyle w:val="NormalTok"/>
        </w:rPr>
        <w:t xml:space="preserve">: </w:t>
      </w:r>
      <w:del w:id="1566" w:author="Patrick Ames" w:date="2020-11-11T13:23:00Z">
        <w:r w:rsidDel="00601950">
          <w:rPr>
            <w:rStyle w:val="StringTok"/>
          </w:rPr>
          <w:delText>"</w:delText>
        </w:r>
      </w:del>
      <w:r>
        <w:rPr>
          <w:rStyle w:val="StringTok"/>
        </w:rPr>
        <w:t>6fb64a1f86b9</w:t>
      </w:r>
      <w:del w:id="1567" w:author="Patrick Ames" w:date="2020-11-11T13:23:00Z">
        <w:r w:rsidDel="00601950">
          <w:rPr>
            <w:rStyle w:val="StringTok"/>
          </w:rPr>
          <w:delText>"</w:delText>
        </w:r>
      </w:del>
      <w:r>
        <w:rPr>
          <w:rStyle w:val="NormalTok"/>
        </w:rPr>
        <w:t xml:space="preserve">, </w:t>
      </w:r>
      <w:del w:id="1568" w:author="Patrick Ames" w:date="2020-11-11T13:23:00Z">
        <w:r w:rsidDel="00601950">
          <w:rPr>
            <w:rStyle w:val="StringTok"/>
          </w:rPr>
          <w:delText>"</w:delText>
        </w:r>
      </w:del>
      <w:r>
        <w:rPr>
          <w:rStyle w:val="StringTok"/>
        </w:rPr>
        <w:t>build-user</w:t>
      </w:r>
      <w:del w:id="1569" w:author="Patrick Ames" w:date="2020-11-11T13:23:00Z">
        <w:r w:rsidDel="00601950">
          <w:rPr>
            <w:rStyle w:val="StringTok"/>
          </w:rPr>
          <w:delText>"</w:delText>
        </w:r>
      </w:del>
      <w:r>
        <w:rPr>
          <w:rStyle w:val="NormalTok"/>
        </w:rPr>
        <w:t xml:space="preserve">: </w:t>
      </w:r>
      <w:del w:id="1570" w:author="Patrick Ames" w:date="2020-11-11T13:23:00Z">
        <w:r w:rsidDel="00601950">
          <w:rPr>
            <w:rStyle w:val="StringTok"/>
          </w:rPr>
          <w:delText>"</w:delText>
        </w:r>
      </w:del>
      <w:r>
        <w:rPr>
          <w:rStyle w:val="StringTok"/>
        </w:rPr>
        <w:t>root</w:t>
      </w:r>
      <w:del w:id="1571" w:author="Patrick Ames" w:date="2020-11-11T13:23:00Z">
        <w:r w:rsidDel="00601950">
          <w:rPr>
            <w:rStyle w:val="StringTok"/>
          </w:rPr>
          <w:delText>"</w:delText>
        </w:r>
      </w:del>
      <w:r>
        <w:rPr>
          <w:rStyle w:val="NormalTok"/>
        </w:rPr>
        <w:t xml:space="preserve">, </w:t>
      </w:r>
      <w:del w:id="1572" w:author="Patrick Ames" w:date="2020-11-11T13:23:00Z">
        <w:r w:rsidDel="00601950">
          <w:rPr>
            <w:rStyle w:val="StringTok"/>
          </w:rPr>
          <w:delText>"</w:delText>
        </w:r>
      </w:del>
      <w:r>
        <w:rPr>
          <w:rStyle w:val="StringTok"/>
        </w:rPr>
        <w:t>build-version</w:t>
      </w:r>
      <w:del w:id="1573" w:author="Patrick Ames" w:date="2020-11-11T13:23:00Z">
        <w:r w:rsidDel="00601950">
          <w:rPr>
            <w:rStyle w:val="StringTok"/>
          </w:rPr>
          <w:delText>"</w:delText>
        </w:r>
      </w:del>
      <w:r>
        <w:rPr>
          <w:rStyle w:val="NormalTok"/>
        </w:rPr>
        <w:t xml:space="preserve">: </w:t>
      </w:r>
      <w:del w:id="1574" w:author="Patrick Ames" w:date="2020-11-11T13:23:00Z">
        <w:r w:rsidDel="00601950">
          <w:rPr>
            <w:rStyle w:val="StringTok"/>
          </w:rPr>
          <w:delText>"</w:delText>
        </w:r>
      </w:del>
      <w:r>
        <w:rPr>
          <w:rStyle w:val="StringTok"/>
        </w:rPr>
        <w:t>2004</w:t>
      </w:r>
      <w:del w:id="1575" w:author="Patrick Ames" w:date="2020-11-11T13:23:00Z">
        <w:r w:rsidDel="00601950">
          <w:rPr>
            <w:rStyle w:val="StringTok"/>
          </w:rPr>
          <w:delText>"</w:delText>
        </w:r>
      </w:del>
      <w:r>
        <w:rPr>
          <w:rStyle w:val="NormalTok"/>
        </w:rPr>
        <w:t>}]}</w:t>
      </w:r>
    </w:p>
    <w:p w:rsidR="009B093B" w:rsidRDefault="007E59F7">
      <w:pPr>
        <w:pStyle w:val="Heading4"/>
      </w:pPr>
      <w:bookmarkStart w:id="1576" w:name="Xf792fb4d821c69fdcc0ddb8f97d8ef297dd0858"/>
      <w:r>
        <w:t>bond and LACP status</w:t>
      </w:r>
      <w:bookmarkEnd w:id="1576"/>
    </w:p>
    <w:p w:rsidR="009B093B" w:rsidRDefault="006A724F">
      <w:pPr>
        <w:pStyle w:val="FirstParagraph"/>
      </w:pPr>
      <w:ins w:id="1577" w:author="Patrick Ames" w:date="2020-11-12T12:41:00Z">
        <w:r w:rsidRPr="006A724F">
          <w:rPr>
            <w:rStyle w:val="BodyTextChar"/>
            <w:rPrChange w:id="1578" w:author="Patrick Ames" w:date="2020-11-12T12:41:00Z">
              <w:rPr>
                <w:rStyle w:val="VerbatimChar"/>
              </w:rPr>
            </w:rPrChange>
          </w:rPr>
          <w:t xml:space="preserve">The </w:t>
        </w:r>
      </w:ins>
      <w:r w:rsidR="007E59F7">
        <w:rPr>
          <w:rStyle w:val="VerbatimChar"/>
        </w:rPr>
        <w:t>-b</w:t>
      </w:r>
      <w:r w:rsidR="007E59F7">
        <w:t xml:space="preserve"> or </w:t>
      </w:r>
      <w:r w:rsidR="007E59F7">
        <w:rPr>
          <w:rStyle w:val="VerbatimChar"/>
        </w:rPr>
        <w:t>--bond</w:t>
      </w:r>
      <w:r w:rsidR="007E59F7">
        <w:t xml:space="preserve"> option </w:t>
      </w:r>
      <w:del w:id="1579" w:author="Patrick Ames" w:date="2020-11-12T12:41:00Z">
        <w:r w:rsidR="007E59F7" w:rsidDel="006A724F">
          <w:delText>print</w:delText>
        </w:r>
      </w:del>
      <w:ins w:id="1580" w:author="Patrick Ames" w:date="2020-11-12T12:41:00Z">
        <w:r>
          <w:t>displays</w:t>
        </w:r>
      </w:ins>
      <w:del w:id="1581" w:author="Patrick Ames" w:date="2020-11-12T12:41:00Z">
        <w:r w:rsidR="007E59F7" w:rsidDel="006A724F">
          <w:delText xml:space="preserve"> </w:delText>
        </w:r>
      </w:del>
      <w:ins w:id="1582" w:author="Patrick Ames" w:date="2020-11-12T12:41:00Z">
        <w:r>
          <w:t xml:space="preserve"> </w:t>
        </w:r>
      </w:ins>
      <w:r w:rsidR="007E59F7">
        <w:t>detail</w:t>
      </w:r>
      <w:ins w:id="1583" w:author="Patrick Ames" w:date="2020-11-12T12:41:00Z">
        <w:r>
          <w:t>ed</w:t>
        </w:r>
      </w:ins>
      <w:r w:rsidR="007E59F7">
        <w:t xml:space="preserve"> information about the bond interface managed by DPDK. The output is organized in a simil</w:t>
      </w:r>
      <w:del w:id="1584" w:author="Patrick Ames" w:date="2020-11-12T12:41:00Z">
        <w:r w:rsidR="007E59F7" w:rsidDel="006A724F">
          <w:delText>i</w:delText>
        </w:r>
      </w:del>
      <w:r w:rsidR="007E59F7">
        <w:t xml:space="preserve">ar form as what you would see for the bond status managed by </w:t>
      </w:r>
      <w:del w:id="1585" w:author="Patrick Ames" w:date="2020-11-12T12:42:00Z">
        <w:r w:rsidR="007E59F7" w:rsidDel="006A724F">
          <w:delText xml:space="preserve">linux </w:delText>
        </w:r>
      </w:del>
      <w:ins w:id="1586" w:author="Patrick Ames" w:date="2020-11-12T12:42:00Z">
        <w:r>
          <w:t xml:space="preserve">Linux </w:t>
        </w:r>
      </w:ins>
      <w:r w:rsidR="007E59F7">
        <w:t xml:space="preserve">kernel. Compare </w:t>
      </w:r>
      <w:del w:id="1587" w:author="Patrick Ames" w:date="2020-11-12T12:42:00Z">
        <w:r w:rsidR="007E59F7" w:rsidDel="006A724F">
          <w:delText>this output below</w:delText>
        </w:r>
      </w:del>
      <w:ins w:id="1588" w:author="Patrick Ames" w:date="2020-11-12T12:42:00Z">
        <w:r>
          <w:t>the output in Figure 5.15</w:t>
        </w:r>
      </w:ins>
      <w:r w:rsidR="007E59F7">
        <w:t xml:space="preserve"> with </w:t>
      </w:r>
      <w:r w:rsidR="007E59F7">
        <w:rPr>
          <w:rStyle w:val="VerbatimChar"/>
        </w:rPr>
        <w:t>cat /proc/net/bonding/bond0</w:t>
      </w:r>
      <w:r w:rsidR="007E59F7">
        <w:t xml:space="preserve"> output from a compute running kernel mode vRouter</w:t>
      </w:r>
      <w:ins w:id="1589" w:author="Patrick Ames" w:date="2020-11-12T12:42:00Z">
        <w:r>
          <w:t>.</w:t>
        </w:r>
      </w:ins>
      <w:del w:id="1590" w:author="Patrick Ames" w:date="2020-11-12T12:42:00Z">
        <w:r w:rsidR="007E59F7" w:rsidDel="006A724F">
          <w:delText>:</w:delText>
        </w:r>
      </w:del>
    </w:p>
    <w:p w:rsidR="009B093B" w:rsidRDefault="007E59F7">
      <w:pPr>
        <w:pStyle w:val="CaptionedFigure"/>
      </w:pPr>
      <w:r>
        <w:rPr>
          <w:noProof/>
        </w:rPr>
        <w:drawing>
          <wp:inline distT="0" distB="0" distL="0" distR="0">
            <wp:extent cx="3883049" cy="3782291"/>
            <wp:effectExtent l="0" t="0" r="0" b="0"/>
            <wp:docPr id="16"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24"/>
                    <a:stretch>
                      <a:fillRect/>
                    </a:stretch>
                  </pic:blipFill>
                  <pic:spPr bwMode="auto">
                    <a:xfrm>
                      <a:off x="0" y="0"/>
                      <a:ext cx="3888457" cy="3787558"/>
                    </a:xfrm>
                    <a:prstGeom prst="rect">
                      <a:avLst/>
                    </a:prstGeom>
                    <a:noFill/>
                    <a:ln w="9525">
                      <a:noFill/>
                      <a:headEnd/>
                      <a:tailEnd/>
                    </a:ln>
                  </pic:spPr>
                </pic:pic>
              </a:graphicData>
            </a:graphic>
          </wp:inline>
        </w:drawing>
      </w:r>
    </w:p>
    <w:p w:rsidR="009B093B" w:rsidRPr="003579CC" w:rsidRDefault="006A724F" w:rsidP="003579CC">
      <w:pPr>
        <w:pStyle w:val="BodyText"/>
        <w:pPrChange w:id="1591" w:author="Patrick Ames" w:date="2020-11-13T09:00:00Z">
          <w:pPr>
            <w:pStyle w:val="ImageCaption"/>
          </w:pPr>
        </w:pPrChange>
      </w:pPr>
      <w:ins w:id="1592" w:author="Patrick Ames" w:date="2020-11-12T12:43:00Z">
        <w:r w:rsidRPr="003579CC">
          <w:rPr>
            <w:rPrChange w:id="1593" w:author="Patrick Ames" w:date="2020-11-13T09:00:00Z">
              <w:rPr>
                <w:rStyle w:val="VerbatimChar"/>
              </w:rPr>
            </w:rPrChange>
          </w:rPr>
          <w:t>Figure 5.15</w:t>
        </w:r>
        <w:r w:rsidRPr="003579CC">
          <w:rPr>
            <w:rPrChange w:id="1594" w:author="Patrick Ames" w:date="2020-11-13T09:00:00Z">
              <w:rPr>
                <w:rStyle w:val="VerbatimChar"/>
              </w:rPr>
            </w:rPrChange>
          </w:rPr>
          <w:tab/>
        </w:r>
      </w:ins>
      <w:del w:id="1595" w:author="Patrick Ames" w:date="2020-11-12T12:43:00Z">
        <w:r w:rsidR="007E59F7" w:rsidRPr="003579CC" w:rsidDel="006A724F">
          <w:rPr>
            <w:rPrChange w:id="1596" w:author="Patrick Ames" w:date="2020-11-13T09:00:00Z">
              <w:rPr>
                <w:rStyle w:val="VerbatimChar"/>
              </w:rPr>
            </w:rPrChange>
          </w:rPr>
          <w:delText xml:space="preserve">dpdkinfo </w:delText>
        </w:r>
      </w:del>
      <w:ins w:id="1597" w:author="Patrick Ames" w:date="2020-11-12T12:43:00Z">
        <w:r w:rsidRPr="003579CC">
          <w:rPr>
            <w:rPrChange w:id="1598" w:author="Patrick Ames" w:date="2020-11-13T09:00:00Z">
              <w:rPr>
                <w:rStyle w:val="VerbatimChar"/>
              </w:rPr>
            </w:rPrChange>
          </w:rPr>
          <w:t>DPDK Info )(</w:t>
        </w:r>
      </w:ins>
      <w:r w:rsidR="007E59F7" w:rsidRPr="003579CC">
        <w:rPr>
          <w:rPrChange w:id="1599" w:author="Patrick Ames" w:date="2020-11-13T09:00:00Z">
            <w:rPr>
              <w:rStyle w:val="VerbatimChar"/>
            </w:rPr>
          </w:rPrChange>
        </w:rPr>
        <w:t>-b</w:t>
      </w:r>
      <w:r w:rsidR="007E59F7" w:rsidRPr="003579CC">
        <w:t xml:space="preserve"> vs. </w:t>
      </w:r>
      <w:r w:rsidR="007E59F7" w:rsidRPr="003579CC">
        <w:rPr>
          <w:rPrChange w:id="1600" w:author="Patrick Ames" w:date="2020-11-13T09:00:00Z">
            <w:rPr>
              <w:rStyle w:val="VerbatimChar"/>
            </w:rPr>
          </w:rPrChange>
        </w:rPr>
        <w:t>cat /proc/net/bonding/bond0</w:t>
      </w:r>
      <w:ins w:id="1601" w:author="Patrick Ames" w:date="2020-11-12T12:43:00Z">
        <w:r w:rsidRPr="003579CC">
          <w:rPr>
            <w:rPrChange w:id="1602" w:author="Patrick Ames" w:date="2020-11-13T09:00:00Z">
              <w:rPr>
                <w:rStyle w:val="VerbatimChar"/>
              </w:rPr>
            </w:rPrChange>
          </w:rPr>
          <w:t>)</w:t>
        </w:r>
      </w:ins>
    </w:p>
    <w:p w:rsidR="009B093B" w:rsidRDefault="007E59F7">
      <w:pPr>
        <w:pStyle w:val="BodyText"/>
      </w:pPr>
      <w:r>
        <w:t xml:space="preserve">Basically </w:t>
      </w:r>
      <w:del w:id="1603" w:author="Patrick Ames" w:date="2020-11-12T12:44:00Z">
        <w:r w:rsidDel="006A724F">
          <w:delText xml:space="preserve">now </w:delText>
        </w:r>
      </w:del>
      <w:r>
        <w:t xml:space="preserve">you can have same information as </w:t>
      </w:r>
      <w:del w:id="1604" w:author="Patrick Ames" w:date="2020-11-12T12:44:00Z">
        <w:r w:rsidDel="006A724F">
          <w:delText xml:space="preserve">of </w:delText>
        </w:r>
      </w:del>
      <w:ins w:id="1605" w:author="Patrick Ames" w:date="2020-11-12T12:44:00Z">
        <w:r w:rsidR="006A724F">
          <w:t>a L</w:t>
        </w:r>
      </w:ins>
      <w:del w:id="1606" w:author="Patrick Ames" w:date="2020-11-12T12:44:00Z">
        <w:r w:rsidDel="006A724F">
          <w:delText>l</w:delText>
        </w:r>
      </w:del>
      <w:r>
        <w:t xml:space="preserve">inux kernel bond0, such as bonding mode, transmit hash policy, system MAC and aggregator information, etc. In this example the current bonding mode is </w:t>
      </w:r>
      <w:r>
        <w:rPr>
          <w:rStyle w:val="VerbatimChar"/>
        </w:rPr>
        <w:t>802.3AD dynamic link aggregation</w:t>
      </w:r>
      <w:r>
        <w:t xml:space="preserve">, </w:t>
      </w:r>
      <w:r>
        <w:lastRenderedPageBreak/>
        <w:t xml:space="preserve">indicating </w:t>
      </w:r>
      <w:ins w:id="1607" w:author="Patrick Ames" w:date="2020-11-12T12:44:00Z">
        <w:r w:rsidR="006A724F">
          <w:t xml:space="preserve">the </w:t>
        </w:r>
      </w:ins>
      <w:r>
        <w:t>LACP protocol is configured between compute and peer device</w:t>
      </w:r>
      <w:ins w:id="1608" w:author="Patrick Ames" w:date="2020-11-12T12:44:00Z">
        <w:r w:rsidR="006A724F">
          <w:t>s</w:t>
        </w:r>
      </w:ins>
      <w:r>
        <w:t xml:space="preserve"> (in our environment it’s a TOR switch). The </w:t>
      </w:r>
      <w:r>
        <w:rPr>
          <w:rStyle w:val="VerbatimChar"/>
        </w:rPr>
        <w:t>Transmit Hash Policy</w:t>
      </w:r>
      <w:r>
        <w:t xml:space="preserve"> shows </w:t>
      </w:r>
      <w:r>
        <w:rPr>
          <w:rStyle w:val="VerbatimChar"/>
        </w:rPr>
        <w:t>Layer 3+4 (</w:t>
      </w:r>
      <w:proofErr w:type="spellStart"/>
      <w:r>
        <w:rPr>
          <w:rStyle w:val="VerbatimChar"/>
        </w:rPr>
        <w:t>IP</w:t>
      </w:r>
      <w:del w:id="1609" w:author="Patrick Ames" w:date="2020-11-12T12:44:00Z">
        <w:r w:rsidDel="006A724F">
          <w:br/>
        </w:r>
      </w:del>
      <w:r>
        <w:rPr>
          <w:rStyle w:val="VerbatimChar"/>
        </w:rPr>
        <w:t>Addresses</w:t>
      </w:r>
      <w:proofErr w:type="spellEnd"/>
      <w:r>
        <w:rPr>
          <w:rStyle w:val="VerbatimChar"/>
        </w:rPr>
        <w:t xml:space="preserve"> + UDP Ports) transmit load balancing</w:t>
      </w:r>
      <w:r>
        <w:t xml:space="preserve">, which the bond allows for traffic to a particular network peer to span multiple </w:t>
      </w:r>
      <w:del w:id="1610" w:author="Patrick Ames" w:date="2020-11-12T12:44:00Z">
        <w:r w:rsidDel="006A724F">
          <w:delText xml:space="preserve">slaves </w:delText>
        </w:r>
      </w:del>
      <w:ins w:id="1611" w:author="Patrick Ames" w:date="2020-11-12T12:44:00Z">
        <w:r w:rsidR="006A724F">
          <w:t xml:space="preserve">clients </w:t>
        </w:r>
      </w:ins>
      <w:r>
        <w:t>for load balancing purpose. This is achieved by calculating a hash value for each packet from the IP addresses and UDP ports in the outer header of the packet, and then distributing the packet based on the hash value.</w:t>
      </w:r>
    </w:p>
    <w:p w:rsidR="009B093B" w:rsidRDefault="007E59F7">
      <w:pPr>
        <w:pStyle w:val="BodyText"/>
      </w:pPr>
      <w:r>
        <w:t>The com</w:t>
      </w:r>
      <w:del w:id="1612" w:author="Patrick Ames" w:date="2020-11-12T12:45:00Z">
        <w:r w:rsidDel="006A724F">
          <w:delText>m</w:delText>
        </w:r>
      </w:del>
      <w:r>
        <w:t xml:space="preserve">mand </w:t>
      </w:r>
      <w:proofErr w:type="spellStart"/>
      <w:r>
        <w:t>outupt</w:t>
      </w:r>
      <w:proofErr w:type="spellEnd"/>
      <w:r>
        <w:t xml:space="preserve"> also displays each member</w:t>
      </w:r>
      <w:del w:id="1613" w:author="Patrick Ames" w:date="2020-11-12T12:45:00Z">
        <w:r w:rsidDel="006A724F">
          <w:delText>(slave)</w:delText>
        </w:r>
      </w:del>
      <w:r>
        <w:t xml:space="preserve"> link’s information, its current driver, MAC address, up/down status, etc.</w:t>
      </w:r>
    </w:p>
    <w:p w:rsidR="009B093B" w:rsidRDefault="007E59F7">
      <w:pPr>
        <w:pStyle w:val="BodyText"/>
      </w:pPr>
      <w:r>
        <w:t xml:space="preserve">Since LACP is running, for each member link LACP parameters are displayed. Another way to show this information is with </w:t>
      </w:r>
      <w:r>
        <w:rPr>
          <w:rStyle w:val="VerbatimChar"/>
        </w:rPr>
        <w:t>-l|--</w:t>
      </w:r>
      <w:proofErr w:type="spellStart"/>
      <w:r>
        <w:rPr>
          <w:rStyle w:val="VerbatimChar"/>
        </w:rPr>
        <w:t>lacp</w:t>
      </w:r>
      <w:proofErr w:type="spellEnd"/>
      <w:r>
        <w:t xml:space="preserve"> option:</w:t>
      </w:r>
    </w:p>
    <w:p w:rsidR="009B093B" w:rsidRPr="008068C9" w:rsidRDefault="007E59F7">
      <w:pPr>
        <w:pStyle w:val="SourceCode"/>
        <w:rPr>
          <w:rPrChange w:id="1614" w:author="Patrick Ames" w:date="2020-11-13T08:26:00Z">
            <w:rPr/>
          </w:rPrChange>
        </w:rPr>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-l all</w:t>
      </w:r>
      <w:r>
        <w:br/>
      </w:r>
      <w:r>
        <w:rPr>
          <w:rStyle w:val="ExtensionTok"/>
        </w:rPr>
        <w:t>LACP</w:t>
      </w:r>
      <w:r>
        <w:rPr>
          <w:rStyle w:val="NormalTok"/>
        </w:rPr>
        <w:t xml:space="preserve"> Rate: slow</w:t>
      </w:r>
      <w:r>
        <w:br/>
      </w:r>
      <w:r>
        <w:br/>
      </w:r>
      <w:r>
        <w:rPr>
          <w:rStyle w:val="ExtensionTok"/>
        </w:rPr>
        <w:t>Fast</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900</w:t>
      </w:r>
      <w:r>
        <w:br/>
      </w:r>
      <w:r>
        <w:rPr>
          <w:rStyle w:val="ExtensionTok"/>
        </w:rPr>
        <w:t>Slow</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29000</w:t>
      </w:r>
      <w:r>
        <w:br/>
      </w:r>
      <w:r>
        <w:rPr>
          <w:rStyle w:val="ExtensionTok"/>
        </w:rPr>
        <w:t>Short</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3000</w:t>
      </w:r>
      <w:r>
        <w:br/>
      </w:r>
      <w:r>
        <w:rPr>
          <w:rStyle w:val="ExtensionTok"/>
        </w:rPr>
        <w:t>Long</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90000</w:t>
      </w:r>
      <w:r>
        <w:br/>
      </w:r>
      <w:r>
        <w:rPr>
          <w:rStyle w:val="ExtensionTok"/>
        </w:rPr>
        <w:t>Aggregate</w:t>
      </w:r>
      <w:r>
        <w:rPr>
          <w:rStyle w:val="NormalTok"/>
        </w:rPr>
        <w:t xml:space="preserve"> wait timeout (</w:t>
      </w:r>
      <w:proofErr w:type="spellStart"/>
      <w:r>
        <w:rPr>
          <w:rStyle w:val="NormalTok"/>
        </w:rPr>
        <w:t>ms</w:t>
      </w:r>
      <w:proofErr w:type="spellEnd"/>
      <w:r>
        <w:rPr>
          <w:rStyle w:val="NormalTok"/>
        </w:rPr>
        <w:t>)</w:t>
      </w:r>
      <w:r>
        <w:rPr>
          <w:rStyle w:val="BuiltInTok"/>
        </w:rPr>
        <w:t>:</w:t>
      </w:r>
      <w:r>
        <w:rPr>
          <w:rStyle w:val="NormalTok"/>
        </w:rPr>
        <w:t xml:space="preserve"> 2000</w:t>
      </w:r>
      <w:r>
        <w:br/>
      </w:r>
      <w:r>
        <w:rPr>
          <w:rStyle w:val="ExtensionTok"/>
        </w:rPr>
        <w:t>Tx</w:t>
      </w:r>
      <w:r>
        <w:rPr>
          <w:rStyle w:val="NormalTok"/>
        </w:rPr>
        <w:t xml:space="preserve"> period (</w:t>
      </w:r>
      <w:proofErr w:type="spellStart"/>
      <w:r>
        <w:rPr>
          <w:rStyle w:val="NormalTok"/>
        </w:rPr>
        <w:t>ms</w:t>
      </w:r>
      <w:proofErr w:type="spellEnd"/>
      <w:r>
        <w:rPr>
          <w:rStyle w:val="NormalTok"/>
        </w:rPr>
        <w:t>)</w:t>
      </w:r>
      <w:r>
        <w:rPr>
          <w:rStyle w:val="BuiltInTok"/>
        </w:rPr>
        <w:t>:</w:t>
      </w:r>
      <w:r>
        <w:rPr>
          <w:rStyle w:val="NormalTok"/>
        </w:rPr>
        <w:t xml:space="preserve"> 500</w:t>
      </w:r>
      <w:r>
        <w:br/>
      </w:r>
      <w:r>
        <w:rPr>
          <w:rStyle w:val="ExtensionTok"/>
        </w:rPr>
        <w:t>Update</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100</w:t>
      </w:r>
      <w:r>
        <w:br/>
      </w:r>
      <w:r>
        <w:rPr>
          <w:rStyle w:val="ExtensionTok"/>
        </w:rPr>
        <w:t>Rx</w:t>
      </w:r>
      <w:r>
        <w:rPr>
          <w:rStyle w:val="NormalTok"/>
        </w:rPr>
        <w:t xml:space="preserve"> marker period (</w:t>
      </w:r>
      <w:proofErr w:type="spellStart"/>
      <w:r>
        <w:rPr>
          <w:rStyle w:val="NormalTok"/>
        </w:rPr>
        <w:t>ms</w:t>
      </w:r>
      <w:proofErr w:type="spellEnd"/>
      <w:r>
        <w:rPr>
          <w:rStyle w:val="NormalTok"/>
        </w:rPr>
        <w:t>)</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pdu:</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pdu:</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pdu:</w:t>
      </w:r>
      <w:r>
        <w:br/>
      </w:r>
      <w:r>
        <w:rPr>
          <w:rStyle w:val="NormalTok"/>
        </w:rPr>
        <w:t xml:space="preserve">        </w:t>
      </w:r>
      <w:r>
        <w:rPr>
          <w:rStyle w:val="ExtensionTok"/>
        </w:rPr>
        <w:t>port</w:t>
      </w:r>
      <w:r>
        <w:rPr>
          <w:rStyle w:val="NormalTok"/>
        </w:rPr>
        <w:t xml:space="preserve"> state: 63 (ACT TIMEOUT AGG SYNC COL DIST )</w:t>
      </w:r>
      <w:r>
        <w:br/>
      </w:r>
      <w:r>
        <w:br/>
      </w:r>
      <w:r w:rsidRPr="008068C9">
        <w:rPr>
          <w:rStyle w:val="ExtensionTok"/>
        </w:rPr>
        <w:t>LACP</w:t>
      </w:r>
      <w:r w:rsidRPr="008068C9">
        <w:rPr>
          <w:rStyle w:val="NormalTok"/>
        </w:rPr>
        <w:t xml:space="preserve"> Packet Statistics:</w:t>
      </w:r>
      <w:r w:rsidRPr="008068C9">
        <w:br/>
      </w:r>
      <w:r w:rsidRPr="005C1C10">
        <w:rPr>
          <w:rStyle w:val="NormalTok"/>
        </w:rPr>
        <w:t xml:space="preserve">                 </w:t>
      </w:r>
      <w:r w:rsidRPr="003579CC">
        <w:rPr>
          <w:rStyle w:val="ExtensionTok"/>
        </w:rPr>
        <w:t>Tx</w:t>
      </w:r>
      <w:r w:rsidRPr="003579CC">
        <w:rPr>
          <w:rStyle w:val="NormalTok"/>
        </w:rPr>
        <w:t xml:space="preserve">      Rx</w:t>
      </w:r>
      <w:r w:rsidRPr="003579CC">
        <w:br/>
      </w:r>
      <w:r w:rsidRPr="00772695">
        <w:rPr>
          <w:rStyle w:val="ExtensionTok"/>
        </w:rPr>
        <w:t>0000</w:t>
      </w:r>
      <w:r w:rsidRPr="008068C9">
        <w:rPr>
          <w:rStyle w:val="NormalTok"/>
          <w:rPrChange w:id="1615" w:author="Patrick Ames" w:date="2020-11-13T08:26:00Z">
            <w:rPr>
              <w:rStyle w:val="NormalTok"/>
            </w:rPr>
          </w:rPrChange>
        </w:rPr>
        <w:t>:02:00.0    13414   413</w:t>
      </w:r>
      <w:r w:rsidRPr="008068C9">
        <w:rPr>
          <w:rPrChange w:id="1616" w:author="Patrick Ames" w:date="2020-11-13T08:26:00Z">
            <w:rPr/>
          </w:rPrChange>
        </w:rPr>
        <w:br/>
      </w:r>
      <w:r w:rsidRPr="008068C9">
        <w:rPr>
          <w:rStyle w:val="ExtensionTok"/>
          <w:rPrChange w:id="1617" w:author="Patrick Ames" w:date="2020-11-13T08:26:00Z">
            <w:rPr>
              <w:rStyle w:val="ExtensionTok"/>
            </w:rPr>
          </w:rPrChange>
        </w:rPr>
        <w:t>0000</w:t>
      </w:r>
      <w:r w:rsidRPr="008068C9">
        <w:rPr>
          <w:rStyle w:val="NormalTok"/>
          <w:rPrChange w:id="1618" w:author="Patrick Ames" w:date="2020-11-13T08:26:00Z">
            <w:rPr>
              <w:rStyle w:val="NormalTok"/>
            </w:rPr>
          </w:rPrChange>
        </w:rPr>
        <w:t>:02:00.1    13414   414</w:t>
      </w:r>
    </w:p>
    <w:p w:rsidR="009B093B" w:rsidRPr="008068C9" w:rsidRDefault="007E59F7">
      <w:pPr>
        <w:pStyle w:val="FirstParagraph"/>
      </w:pPr>
      <w:r w:rsidRPr="008068C9">
        <w:rPr>
          <w:rPrChange w:id="1619" w:author="Patrick Ames" w:date="2020-11-13T08:26:00Z">
            <w:rPr/>
          </w:rPrChange>
        </w:rPr>
        <w:t>Here, you can get more insight of LACP running stat</w:t>
      </w:r>
      <w:del w:id="1620" w:author="Patrick Ames" w:date="2020-11-13T08:26:00Z">
        <w:r w:rsidRPr="008068C9" w:rsidDel="008068C9">
          <w:rPr>
            <w:rPrChange w:id="1621" w:author="Patrick Ames" w:date="2020-11-13T08:26:00Z">
              <w:rPr/>
            </w:rPrChange>
          </w:rPr>
          <w:delText>u</w:delText>
        </w:r>
      </w:del>
      <w:r w:rsidRPr="008068C9">
        <w:rPr>
          <w:rPrChange w:id="1622" w:author="Patrick Ames" w:date="2020-11-13T08:26:00Z">
            <w:rPr/>
          </w:rPrChange>
        </w:rPr>
        <w:t>s, including all LACP timers and PDU statistics about number of packet</w:t>
      </w:r>
      <w:ins w:id="1623" w:author="Patrick Ames" w:date="2020-11-13T08:26:00Z">
        <w:r w:rsidR="008068C9">
          <w:t>s</w:t>
        </w:r>
      </w:ins>
      <w:r w:rsidRPr="008068C9">
        <w:t xml:space="preserve"> exchanged with the peer device. Of course, here the counters are LACP PDU only. If </w:t>
      </w:r>
      <w:del w:id="1624" w:author="Patrick Ames" w:date="2020-11-12T12:46:00Z">
        <w:r w:rsidRPr="008068C9" w:rsidDel="006A724F">
          <w:rPr>
            <w:rPrChange w:id="1625" w:author="Patrick Ames" w:date="2020-11-13T08:26:00Z">
              <w:rPr/>
            </w:rPrChange>
          </w:rPr>
          <w:delText xml:space="preserve">we </w:delText>
        </w:r>
      </w:del>
      <w:ins w:id="1626" w:author="Patrick Ames" w:date="2020-11-12T12:46:00Z">
        <w:r w:rsidR="006A724F" w:rsidRPr="008068C9">
          <w:rPr>
            <w:rPrChange w:id="1627" w:author="Patrick Ames" w:date="2020-11-13T08:26:00Z">
              <w:rPr/>
            </w:rPrChange>
          </w:rPr>
          <w:t xml:space="preserve">you </w:t>
        </w:r>
      </w:ins>
      <w:r w:rsidRPr="008068C9">
        <w:rPr>
          <w:rPrChange w:id="1628" w:author="Patrick Ames" w:date="2020-11-13T08:26:00Z">
            <w:rPr/>
          </w:rPrChange>
        </w:rPr>
        <w:t xml:space="preserve">need all packets received and sent through the bond interface, </w:t>
      </w:r>
      <w:del w:id="1629" w:author="Patrick Ames" w:date="2020-11-12T12:46:00Z">
        <w:r w:rsidRPr="008068C9" w:rsidDel="006A724F">
          <w:rPr>
            <w:rPrChange w:id="1630" w:author="Patrick Ames" w:date="2020-11-13T08:26:00Z">
              <w:rPr/>
            </w:rPrChange>
          </w:rPr>
          <w:delText xml:space="preserve">we </w:delText>
        </w:r>
      </w:del>
      <w:ins w:id="1631" w:author="Patrick Ames" w:date="2020-11-12T12:46:00Z">
        <w:r w:rsidR="006A724F" w:rsidRPr="008068C9">
          <w:rPr>
            <w:rPrChange w:id="1632" w:author="Patrick Ames" w:date="2020-11-13T08:26:00Z">
              <w:rPr/>
            </w:rPrChange>
          </w:rPr>
          <w:t xml:space="preserve">you </w:t>
        </w:r>
      </w:ins>
      <w:r w:rsidRPr="008068C9">
        <w:rPr>
          <w:rPrChange w:id="1633" w:author="Patrick Ames" w:date="2020-11-13T08:26:00Z">
            <w:rPr/>
          </w:rPrChange>
        </w:rPr>
        <w:t xml:space="preserve">can </w:t>
      </w:r>
      <w:proofErr w:type="spellStart"/>
      <w:r w:rsidRPr="008068C9">
        <w:rPr>
          <w:rPrChange w:id="1634" w:author="Patrick Ames" w:date="2020-11-13T08:26:00Z">
            <w:rPr/>
          </w:rPrChange>
        </w:rPr>
        <w:t>use</w:t>
      </w:r>
      <w:ins w:id="1635" w:author="Patrick Ames" w:date="2020-11-13T08:26:00Z">
        <w:r w:rsidR="008068C9">
          <w:t>the</w:t>
        </w:r>
        <w:proofErr w:type="spellEnd"/>
        <w:r w:rsidR="008068C9">
          <w:t xml:space="preserve"> </w:t>
        </w:r>
      </w:ins>
      <w:r w:rsidRPr="008068C9">
        <w:t xml:space="preserve"> </w:t>
      </w:r>
      <w:r w:rsidRPr="008068C9">
        <w:rPr>
          <w:rStyle w:val="VerbatimChar"/>
        </w:rPr>
        <w:t>-n|--stats</w:t>
      </w:r>
      <w:r w:rsidRPr="008068C9">
        <w:t xml:space="preserve"> option.</w:t>
      </w:r>
    </w:p>
    <w:p w:rsidR="009B093B" w:rsidRPr="008068C9" w:rsidRDefault="007E59F7">
      <w:pPr>
        <w:pStyle w:val="Heading4"/>
      </w:pPr>
      <w:bookmarkStart w:id="1636" w:name="X28c4b0b643577307dec4eaffd0c18887246ed12"/>
      <w:r w:rsidRPr="008068C9">
        <w:lastRenderedPageBreak/>
        <w:t>bond packet counters</w:t>
      </w:r>
      <w:bookmarkEnd w:id="1636"/>
    </w:p>
    <w:p w:rsidR="009B093B" w:rsidRPr="008068C9" w:rsidRDefault="008068C9">
      <w:pPr>
        <w:pStyle w:val="FirstParagraph"/>
      </w:pPr>
      <w:ins w:id="1637" w:author="Patrick Ames" w:date="2020-11-13T08:27:00Z">
        <w:r w:rsidRPr="008068C9">
          <w:rPr>
            <w:rPrChange w:id="1638" w:author="Patrick Ames" w:date="2020-11-13T08:27:00Z">
              <w:rPr>
                <w:rStyle w:val="VerbatimChar"/>
              </w:rPr>
            </w:rPrChange>
          </w:rPr>
          <w:t xml:space="preserve">The </w:t>
        </w:r>
      </w:ins>
      <w:r w:rsidR="007E59F7" w:rsidRPr="008068C9">
        <w:rPr>
          <w:rStyle w:val="VerbatimChar"/>
        </w:rPr>
        <w:t>-n|--stats</w:t>
      </w:r>
      <w:r w:rsidR="007E59F7" w:rsidRPr="008068C9">
        <w:t xml:space="preserve"> option is useful to look into </w:t>
      </w:r>
      <w:ins w:id="1639" w:author="Patrick Ames" w:date="2020-11-13T08:27:00Z">
        <w:r>
          <w:t xml:space="preserve">the </w:t>
        </w:r>
      </w:ins>
      <w:r w:rsidR="007E59F7" w:rsidRPr="008068C9">
        <w:t xml:space="preserve">packet statistics of </w:t>
      </w:r>
      <w:ins w:id="1640" w:author="Patrick Ames" w:date="2020-11-13T08:27:00Z">
        <w:r>
          <w:t xml:space="preserve">the </w:t>
        </w:r>
      </w:ins>
      <w:r w:rsidR="007E59F7" w:rsidRPr="008068C9">
        <w:t xml:space="preserve">bond interface. So far we’ve seen at least </w:t>
      </w:r>
      <w:del w:id="1641" w:author="Patrick Ames" w:date="2020-11-13T08:27:00Z">
        <w:r w:rsidR="007E59F7" w:rsidRPr="008068C9" w:rsidDel="008068C9">
          <w:delText xml:space="preserve">2 </w:delText>
        </w:r>
      </w:del>
      <w:ins w:id="1642" w:author="Patrick Ames" w:date="2020-11-13T08:27:00Z">
        <w:r>
          <w:t>two</w:t>
        </w:r>
        <w:r w:rsidRPr="008068C9">
          <w:t xml:space="preserve"> </w:t>
        </w:r>
      </w:ins>
      <w:r w:rsidR="007E59F7" w:rsidRPr="008068C9">
        <w:t xml:space="preserve">ways of </w:t>
      </w:r>
      <w:proofErr w:type="spellStart"/>
      <w:r w:rsidR="007E59F7" w:rsidRPr="008068C9">
        <w:t>retreiving</w:t>
      </w:r>
      <w:proofErr w:type="spellEnd"/>
      <w:r w:rsidR="007E59F7" w:rsidRPr="008068C9">
        <w:t xml:space="preserve"> packet counters from a </w:t>
      </w:r>
      <w:proofErr w:type="spellStart"/>
      <w:r w:rsidR="007E59F7" w:rsidRPr="008068C9">
        <w:t>vif</w:t>
      </w:r>
      <w:proofErr w:type="spellEnd"/>
      <w:r w:rsidR="007E59F7" w:rsidRPr="008068C9">
        <w:t xml:space="preserve"> interface:</w:t>
      </w:r>
    </w:p>
    <w:p w:rsidR="009B093B" w:rsidRPr="003579CC" w:rsidRDefault="007E59F7">
      <w:pPr>
        <w:numPr>
          <w:ilvl w:val="0"/>
          <w:numId w:val="28"/>
        </w:numPr>
      </w:pPr>
      <w:proofErr w:type="spellStart"/>
      <w:r w:rsidRPr="005C1C10">
        <w:rPr>
          <w:rStyle w:val="VerbatimChar"/>
        </w:rPr>
        <w:t>vif</w:t>
      </w:r>
      <w:proofErr w:type="spellEnd"/>
      <w:r w:rsidRPr="005C1C10">
        <w:rPr>
          <w:rStyle w:val="VerbatimChar"/>
        </w:rPr>
        <w:t xml:space="preserve"> --get X</w:t>
      </w:r>
    </w:p>
    <w:p w:rsidR="009B093B" w:rsidRPr="008068C9" w:rsidRDefault="007E59F7">
      <w:pPr>
        <w:numPr>
          <w:ilvl w:val="0"/>
          <w:numId w:val="28"/>
        </w:numPr>
        <w:rPr>
          <w:rPrChange w:id="1643" w:author="Patrick Ames" w:date="2020-11-13T08:26:00Z">
            <w:rPr/>
          </w:rPrChange>
        </w:rPr>
      </w:pPr>
      <w:r w:rsidRPr="00772695">
        <w:rPr>
          <w:rStyle w:val="VerbatimChar"/>
        </w:rPr>
        <w:t>dpdkvifstats.py -v X</w:t>
      </w:r>
    </w:p>
    <w:p w:rsidR="009B093B" w:rsidRDefault="008068C9">
      <w:pPr>
        <w:pStyle w:val="FirstParagraph"/>
      </w:pPr>
      <w:ins w:id="1644" w:author="Patrick Ames" w:date="2020-11-13T08:27:00Z">
        <w:r>
          <w:t xml:space="preserve">The </w:t>
        </w:r>
      </w:ins>
      <w:r w:rsidR="007E59F7" w:rsidRPr="008068C9">
        <w:t xml:space="preserve">DPDK bond interface is represented by </w:t>
      </w:r>
      <w:ins w:id="1645" w:author="Patrick Ames" w:date="2020-11-13T08:27:00Z">
        <w:r>
          <w:t xml:space="preserve">the </w:t>
        </w:r>
      </w:ins>
      <w:r w:rsidR="007E59F7" w:rsidRPr="008068C9">
        <w:t xml:space="preserve">vRouter interface </w:t>
      </w:r>
      <w:r w:rsidR="007E59F7" w:rsidRPr="008068C9">
        <w:rPr>
          <w:rStyle w:val="VerbatimChar"/>
        </w:rPr>
        <w:t>vif0/0</w:t>
      </w:r>
      <w:r w:rsidR="007E59F7" w:rsidRPr="008068C9">
        <w:t>, so you may think setting X to 0 in the above commands achieves the same effect. The problem is none of these tools print packet statistics for each member link of the bond. Let’s take a look at an example here:</w:t>
      </w:r>
    </w:p>
    <w:p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rsidR="009B093B" w:rsidRDefault="007E59F7">
      <w:pPr>
        <w:pStyle w:val="FirstParagraph"/>
      </w:pPr>
      <w:r>
        <w:lastRenderedPageBreak/>
        <w:t xml:space="preserve">With the </w:t>
      </w:r>
      <w:r>
        <w:rPr>
          <w:rStyle w:val="VerbatimChar"/>
        </w:rPr>
        <w:t>--stats eth</w:t>
      </w:r>
      <w:r>
        <w:t xml:space="preserve"> option, </w:t>
      </w:r>
      <w:proofErr w:type="spellStart"/>
      <w:r>
        <w:rPr>
          <w:rStyle w:val="VerbatimChar"/>
        </w:rPr>
        <w:t>dpdkinfo</w:t>
      </w:r>
      <w:proofErr w:type="spellEnd"/>
      <w:r>
        <w:t xml:space="preserve"> </w:t>
      </w:r>
      <w:del w:id="1646" w:author="Patrick Ames" w:date="2020-11-13T08:28:00Z">
        <w:r w:rsidDel="008068C9">
          <w:delText xml:space="preserve">prints </w:delText>
        </w:r>
      </w:del>
      <w:ins w:id="1647" w:author="Patrick Ames" w:date="2020-11-13T08:28:00Z">
        <w:r w:rsidR="008068C9">
          <w:t xml:space="preserve">displays </w:t>
        </w:r>
      </w:ins>
      <w:r>
        <w:t>traffic distribution among all member links of a DPDK bond interfaces. For example, in this example, we are seeing the first member link</w:t>
      </w:r>
      <w:ins w:id="1648" w:author="Patrick Ames" w:date="2020-11-13T08:28:00Z">
        <w:r w:rsidR="008068C9">
          <w:t xml:space="preserve"> </w:t>
        </w:r>
      </w:ins>
      <w:r>
        <w:t>(PCI bus 0000:02:00.0) receive</w:t>
      </w:r>
      <w:del w:id="1649" w:author="Patrick Ames" w:date="2020-11-13T08:28:00Z">
        <w:r w:rsidDel="008068C9">
          <w:delText>d</w:delText>
        </w:r>
      </w:del>
      <w:r>
        <w:t xml:space="preserve"> 1421 packets, while the second member link (PCI bus 0000:02:00.1) receive</w:t>
      </w:r>
      <w:del w:id="1650" w:author="Patrick Ames" w:date="2020-11-13T08:28:00Z">
        <w:r w:rsidDel="008068C9">
          <w:delText>d</w:delText>
        </w:r>
      </w:del>
      <w:r>
        <w:t xml:space="preserve"> 28359275 packets. It is obvious that the second member link carries most </w:t>
      </w:r>
      <w:del w:id="1651" w:author="Patrick Ames" w:date="2020-11-13T08:28:00Z">
        <w:r w:rsidDel="008068C9">
          <w:delText xml:space="preserve">part </w:delText>
        </w:r>
      </w:del>
      <w:r>
        <w:t>of the traffic. Maybe you are wondering why we end</w:t>
      </w:r>
      <w:ins w:id="1652" w:author="Patrick Ames" w:date="2020-11-13T08:28:00Z">
        <w:r w:rsidR="008068C9">
          <w:t>ed</w:t>
        </w:r>
      </w:ins>
      <w:r>
        <w:t xml:space="preserve"> up with imbalanced traffic distributions, because previously we’ve mentioned earlier that </w:t>
      </w:r>
      <w:r>
        <w:rPr>
          <w:rStyle w:val="VerbatimChar"/>
        </w:rPr>
        <w:t>Transmit Hash Policy</w:t>
      </w:r>
      <w:r>
        <w:t xml:space="preserve"> is set to load balancing across member links. The reason is </w:t>
      </w:r>
      <w:ins w:id="1653" w:author="Patrick Ames" w:date="2020-11-13T08:29:00Z">
        <w:r w:rsidR="008068C9">
          <w:t xml:space="preserve">that </w:t>
        </w:r>
      </w:ins>
      <w:r>
        <w:t>in this test environment we are sending just one UDP flow!</w:t>
      </w:r>
    </w:p>
    <w:p w:rsidR="009B093B" w:rsidRDefault="007E59F7">
      <w:pPr>
        <w:pStyle w:val="BodyText"/>
      </w:pPr>
      <w:r>
        <w:t xml:space="preserve">With more flows we’ll see the balance happens. let’s send </w:t>
      </w:r>
      <w:del w:id="1654" w:author="Patrick Ames" w:date="2020-11-13T08:29:00Z">
        <w:r w:rsidDel="008068C9">
          <w:delText xml:space="preserve">10 </w:delText>
        </w:r>
      </w:del>
      <w:ins w:id="1655" w:author="Patrick Ames" w:date="2020-11-13T08:29:00Z">
        <w:r w:rsidR="008068C9">
          <w:t xml:space="preserve">ten </w:t>
        </w:r>
      </w:ins>
      <w:r>
        <w:t xml:space="preserve">flows, but before that let’s clear the current counters to make our second </w:t>
      </w:r>
      <w:proofErr w:type="spellStart"/>
      <w:r>
        <w:t>camparison</w:t>
      </w:r>
      <w:proofErr w:type="spellEnd"/>
      <w:r>
        <w:t xml:space="preserve"> easier:</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p>
    <w:p w:rsidR="009B093B" w:rsidRDefault="007E59F7">
      <w:pPr>
        <w:pStyle w:val="FirstParagraph"/>
      </w:pPr>
      <w:r>
        <w:t>Now</w:t>
      </w:r>
      <w:ins w:id="1656" w:author="Patrick Ames" w:date="2020-11-13T08:29:00Z">
        <w:r w:rsidR="008068C9">
          <w:t>,</w:t>
        </w:r>
      </w:ins>
      <w:r>
        <w:t xml:space="preserve"> </w:t>
      </w:r>
      <w:del w:id="1657" w:author="Patrick Ames" w:date="2020-11-13T08:29:00Z">
        <w:r w:rsidDel="008068C9">
          <w:delText xml:space="preserve">we </w:delText>
        </w:r>
      </w:del>
      <w:r>
        <w:t xml:space="preserve">start </w:t>
      </w:r>
      <w:ins w:id="1658" w:author="Patrick Ames" w:date="2020-11-13T08:29:00Z">
        <w:r w:rsidR="008068C9">
          <w:t xml:space="preserve">the </w:t>
        </w:r>
      </w:ins>
      <w:r>
        <w:t xml:space="preserve">rapid script to send 64 flows, and check same </w:t>
      </w:r>
      <w:proofErr w:type="spellStart"/>
      <w:r>
        <w:rPr>
          <w:rStyle w:val="VerbatimChar"/>
        </w:rPr>
        <w:t>dpdkinfo</w:t>
      </w:r>
      <w:proofErr w:type="spellEnd"/>
      <w:r>
        <w:t xml:space="preserve"> command output again:</w:t>
      </w:r>
    </w:p>
    <w:p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lastRenderedPageBreak/>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rsidR="009B093B" w:rsidRDefault="007E59F7">
      <w:pPr>
        <w:pStyle w:val="FirstParagraph"/>
      </w:pPr>
      <w:r>
        <w:t xml:space="preserve">From the member link packet statistics, </w:t>
      </w:r>
      <w:del w:id="1659" w:author="Patrick Ames" w:date="2020-11-13T08:30:00Z">
        <w:r w:rsidDel="008068C9">
          <w:delText>we are sure</w:delText>
        </w:r>
      </w:del>
      <w:ins w:id="1660" w:author="Patrick Ames" w:date="2020-11-13T08:30:00Z">
        <w:r w:rsidR="008068C9">
          <w:t>you can see that</w:t>
        </w:r>
      </w:ins>
      <w:r>
        <w:t xml:space="preserve"> the traffic </w:t>
      </w:r>
      <w:del w:id="1661" w:author="Patrick Ames" w:date="2020-11-13T08:30:00Z">
        <w:r w:rsidDel="008068C9">
          <w:delText xml:space="preserve">get </w:delText>
        </w:r>
      </w:del>
      <w:ins w:id="1662" w:author="Patrick Ames" w:date="2020-11-13T08:30:00Z">
        <w:r w:rsidR="008068C9">
          <w:t xml:space="preserve">is </w:t>
        </w:r>
      </w:ins>
      <w:r>
        <w:t>balanced on both links.</w:t>
      </w:r>
    </w:p>
    <w:p w:rsidR="009B093B" w:rsidRDefault="007E59F7">
      <w:pPr>
        <w:pStyle w:val="BodyText"/>
      </w:pPr>
      <w:r>
        <w:t>Now</w:t>
      </w:r>
      <w:ins w:id="1663" w:author="Patrick Ames" w:date="2020-11-13T08:30:00Z">
        <w:r w:rsidR="008068C9">
          <w:t xml:space="preserve"> that</w:t>
        </w:r>
      </w:ins>
      <w:r>
        <w:t xml:space="preserve"> you understand </w:t>
      </w:r>
      <w:ins w:id="1664" w:author="Patrick Ames" w:date="2020-11-13T08:30:00Z">
        <w:r w:rsidR="008068C9">
          <w:t>tha</w:t>
        </w:r>
      </w:ins>
      <w:ins w:id="1665" w:author="Patrick Ames" w:date="2020-11-13T08:31:00Z">
        <w:r w:rsidR="008068C9">
          <w:t xml:space="preserve">t </w:t>
        </w:r>
      </w:ins>
      <w:r>
        <w:t xml:space="preserve">the </w:t>
      </w:r>
      <w:r>
        <w:rPr>
          <w:rStyle w:val="VerbatimChar"/>
        </w:rPr>
        <w:t>-stats|-n</w:t>
      </w:r>
      <w:r>
        <w:t xml:space="preserve"> option provides the insight of member link usage reflected by a few RX/TX counters. </w:t>
      </w:r>
      <w:proofErr w:type="spellStart"/>
      <w:r>
        <w:t>Base</w:t>
      </w:r>
      <w:proofErr w:type="spellEnd"/>
      <w:r>
        <w:t xml:space="preserve"> on </w:t>
      </w:r>
      <w:del w:id="1666" w:author="Patrick Ames" w:date="2020-11-13T08:31:00Z">
        <w:r w:rsidDel="008068C9">
          <w:delText xml:space="preserve">these </w:delText>
        </w:r>
      </w:del>
      <w:ins w:id="1667" w:author="Patrick Ames" w:date="2020-11-13T08:31:00Z">
        <w:r w:rsidR="008068C9">
          <w:t xml:space="preserve">this </w:t>
        </w:r>
      </w:ins>
      <w:r>
        <w:t xml:space="preserve">information </w:t>
      </w:r>
      <w:del w:id="1668" w:author="Patrick Ames" w:date="2020-11-13T08:31:00Z">
        <w:r w:rsidDel="008068C9">
          <w:delText xml:space="preserve">we </w:delText>
        </w:r>
      </w:del>
      <w:ins w:id="1669" w:author="Patrick Ames" w:date="2020-11-13T08:31:00Z">
        <w:r w:rsidR="008068C9">
          <w:t xml:space="preserve">you </w:t>
        </w:r>
      </w:ins>
      <w:r>
        <w:t>can determine the load balance status of a DPDK bond interface. So far</w:t>
      </w:r>
      <w:ins w:id="1670" w:author="Patrick Ames" w:date="2020-11-13T08:31:00Z">
        <w:r w:rsidR="008068C9">
          <w:t>,</w:t>
        </w:r>
      </w:ins>
      <w:r>
        <w:t xml:space="preserve"> all of the packet counters we’ve seen, no matter under master or members, are almost the same ones as what are provided by</w:t>
      </w:r>
      <w:ins w:id="1671" w:author="Patrick Ames" w:date="2020-11-13T08:31:00Z">
        <w:r w:rsidR="008068C9">
          <w:t xml:space="preserve"> the</w:t>
        </w:r>
      </w:ins>
      <w:r>
        <w:t xml:space="preserve"> </w:t>
      </w:r>
      <w:proofErr w:type="spellStart"/>
      <w:r>
        <w:rPr>
          <w:rStyle w:val="VerbatimChar"/>
        </w:rPr>
        <w:t>vif</w:t>
      </w:r>
      <w:proofErr w:type="spellEnd"/>
      <w:r>
        <w:t xml:space="preserve"> command. In practice, if you need to get more extensive statistics, there is another option</w:t>
      </w:r>
      <w:ins w:id="1672" w:author="Patrick Ames" w:date="2020-11-13T08:31:00Z">
        <w:r w:rsidR="008068C9">
          <w:t>:</w:t>
        </w:r>
      </w:ins>
      <w:r>
        <w:t xml:space="preserve"> </w:t>
      </w:r>
      <w:proofErr w:type="spellStart"/>
      <w:r>
        <w:rPr>
          <w:rStyle w:val="VerbatimChar"/>
        </w:rPr>
        <w:t>xstats</w:t>
      </w:r>
      <w:proofErr w:type="spellEnd"/>
      <w:r>
        <w:rPr>
          <w:rStyle w:val="VerbatimChar"/>
        </w:rPr>
        <w:t>|-x</w:t>
      </w:r>
      <w:r>
        <w:t xml:space="preserve">. Let’s </w:t>
      </w:r>
      <w:del w:id="1673" w:author="Patrick Ames" w:date="2020-11-13T08:31:00Z">
        <w:r w:rsidDel="008068C9">
          <w:delText xml:space="preserve">go </w:delText>
        </w:r>
      </w:del>
      <w:r>
        <w:t>check it out:</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del w:id="1674" w:author="Patrick Ames" w:date="2020-11-11T13:23:00Z">
        <w:r w:rsidDel="00601950">
          <w:rPr>
            <w:rStyle w:val="StringTok"/>
          </w:rPr>
          <w:delText>"</w:delText>
        </w:r>
      </w:del>
      <w:r>
        <w:rPr>
          <w:rStyle w:val="StringTok"/>
        </w:rPr>
        <w:t>: 0</w:t>
      </w:r>
      <w:del w:id="1675" w:author="Patrick Ames" w:date="2020-11-11T13:23:00Z">
        <w:r w:rsidDel="00601950">
          <w:rPr>
            <w:rStyle w:val="StringTok"/>
          </w:rPr>
          <w:delText>"</w:delText>
        </w:r>
      </w:del>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proofErr w:type="spellStart"/>
      <w:r>
        <w:rPr>
          <w:rStyle w:val="ExtensionTok"/>
        </w:rPr>
        <w:t>rx_good_packets</w:t>
      </w:r>
      <w:proofErr w:type="spellEnd"/>
      <w:r>
        <w:rPr>
          <w:rStyle w:val="NormalTok"/>
        </w:rPr>
        <w:t xml:space="preserve">: 852475379          </w:t>
      </w:r>
      <w:proofErr w:type="spellStart"/>
      <w:r>
        <w:rPr>
          <w:rStyle w:val="NormalTok"/>
        </w:rPr>
        <w:t>rx_good_bytes</w:t>
      </w:r>
      <w:proofErr w:type="spellEnd"/>
      <w:r>
        <w:rPr>
          <w:rStyle w:val="NormalTok"/>
        </w:rPr>
        <w:t>: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proofErr w:type="spellStart"/>
      <w:r>
        <w:rPr>
          <w:rStyle w:val="ExtensionTok"/>
        </w:rPr>
        <w:t>tx_good_packets</w:t>
      </w:r>
      <w:proofErr w:type="spellEnd"/>
      <w:r>
        <w:rPr>
          <w:rStyle w:val="NormalTok"/>
        </w:rPr>
        <w:t xml:space="preserve">: 852853117          </w:t>
      </w:r>
      <w:proofErr w:type="spellStart"/>
      <w:r>
        <w:rPr>
          <w:rStyle w:val="NormalTok"/>
        </w:rPr>
        <w:t>tx_good_bytes</w:t>
      </w:r>
      <w:proofErr w:type="spellEnd"/>
      <w:r>
        <w:rPr>
          <w:rStyle w:val="NormalTok"/>
        </w:rPr>
        <w:t>: 97253818091</w:t>
      </w:r>
      <w:r>
        <w:br/>
      </w:r>
      <w:r>
        <w:rPr>
          <w:rStyle w:val="NormalTok"/>
        </w:rPr>
        <w:t xml:space="preserve">    </w:t>
      </w:r>
      <w:r>
        <w:rPr>
          <w:rStyle w:val="ExtensionTok"/>
        </w:rPr>
        <w:t>tx_q0packets</w:t>
      </w:r>
      <w:r>
        <w:rPr>
          <w:rStyle w:val="NormalTok"/>
        </w:rPr>
        <w:t>: 852853127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412875343          </w:t>
      </w:r>
      <w:proofErr w:type="spellStart"/>
      <w:r>
        <w:rPr>
          <w:rStyle w:val="NormalTok"/>
        </w:rPr>
        <w:t>rx_good_packets</w:t>
      </w:r>
      <w:proofErr w:type="spellEnd"/>
      <w:r>
        <w:rPr>
          <w:rStyle w:val="NormalTok"/>
        </w:rPr>
        <w:t>: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Pr>
          <w:rStyle w:val="ExtensionTok"/>
        </w:rPr>
        <w:t>rx_size_65_to_127_packets</w:t>
      </w:r>
      <w:r>
        <w:rPr>
          <w:rStyle w:val="NormalTok"/>
        </w:rPr>
        <w:t>: 412869003 rx_size_65_to_127_packets: 439553375</w:t>
      </w:r>
      <w:r>
        <w:br/>
      </w:r>
      <w:r>
        <w:rPr>
          <w:rStyle w:val="NormalTok"/>
        </w:rPr>
        <w:t xml:space="preserve">  </w:t>
      </w:r>
      <w:r>
        <w:rPr>
          <w:rStyle w:val="ExtensionTok"/>
        </w:rPr>
        <w:t>rx_size_128_to_255_packets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proofErr w:type="spellStart"/>
      <w:r>
        <w:rPr>
          <w:rStyle w:val="ExtensionTok"/>
        </w:rPr>
        <w:t>rx_broadcast_packets</w:t>
      </w:r>
      <w:proofErr w:type="spellEnd"/>
      <w:r>
        <w:rPr>
          <w:rStyle w:val="NormalTok"/>
        </w:rPr>
        <w:t>: 5882          rx_size_512_to_1023_packets: 1242</w:t>
      </w:r>
      <w:r>
        <w:br/>
      </w:r>
      <w:r>
        <w:rPr>
          <w:rStyle w:val="NormalTok"/>
        </w:rPr>
        <w:t xml:space="preserve">  </w:t>
      </w:r>
      <w:proofErr w:type="spellStart"/>
      <w:r>
        <w:rPr>
          <w:rStyle w:val="ExtensionTok"/>
        </w:rPr>
        <w:t>rx_multicast_packets</w:t>
      </w:r>
      <w:proofErr w:type="spellEnd"/>
      <w:r>
        <w:rPr>
          <w:rStyle w:val="NormalTok"/>
        </w:rPr>
        <w:t>: 6124          rx_size_1024_to_max_packets: 1922</w:t>
      </w:r>
      <w:r>
        <w:br/>
      </w:r>
      <w:r>
        <w:rPr>
          <w:rStyle w:val="NormalTok"/>
        </w:rPr>
        <w:t xml:space="preserve">  </w:t>
      </w:r>
      <w:proofErr w:type="spellStart"/>
      <w:r>
        <w:rPr>
          <w:rStyle w:val="ExtensionTok"/>
        </w:rPr>
        <w:t>rx_total_packets</w:t>
      </w:r>
      <w:proofErr w:type="spellEnd"/>
      <w:r>
        <w:rPr>
          <w:rStyle w:val="NormalTok"/>
        </w:rPr>
        <w:t xml:space="preserve">: 412875340         </w:t>
      </w:r>
      <w:proofErr w:type="spellStart"/>
      <w:r>
        <w:rPr>
          <w:rStyle w:val="NormalTok"/>
        </w:rPr>
        <w:t>rx_multicast_packets</w:t>
      </w:r>
      <w:proofErr w:type="spellEnd"/>
      <w:r>
        <w:rPr>
          <w:rStyle w:val="NormalTok"/>
        </w:rPr>
        <w:t>: 396</w:t>
      </w:r>
      <w:r>
        <w:br/>
      </w:r>
      <w:r>
        <w:rPr>
          <w:rStyle w:val="ExtensionTok"/>
        </w:rPr>
        <w:t>Tx</w:t>
      </w:r>
      <w:r>
        <w:rPr>
          <w:rStyle w:val="NormalTok"/>
        </w:rPr>
        <w:t xml:space="preserve"> Packets:                           </w:t>
      </w:r>
      <w:proofErr w:type="spellStart"/>
      <w:r>
        <w:rPr>
          <w:rStyle w:val="NormalTok"/>
        </w:rPr>
        <w:t>rx_total_packets</w:t>
      </w:r>
      <w:proofErr w:type="spellEnd"/>
      <w:r>
        <w:rPr>
          <w:rStyle w:val="NormalTok"/>
        </w:rPr>
        <w:t>: 439600098</w:t>
      </w:r>
      <w:r>
        <w:br/>
      </w:r>
      <w:r>
        <w:rPr>
          <w:rStyle w:val="NormalTok"/>
        </w:rPr>
        <w:t xml:space="preserve">  </w:t>
      </w:r>
      <w:proofErr w:type="spellStart"/>
      <w:r>
        <w:rPr>
          <w:rStyle w:val="ExtensionTok"/>
        </w:rPr>
        <w:t>tx_good_packets</w:t>
      </w:r>
      <w:proofErr w:type="spellEnd"/>
      <w:r>
        <w:rPr>
          <w:rStyle w:val="NormalTok"/>
        </w:rPr>
        <w:t>: 399807799        Tx Packets:</w:t>
      </w:r>
      <w:r>
        <w:br/>
      </w:r>
      <w:r>
        <w:rPr>
          <w:rStyle w:val="NormalTok"/>
        </w:rPr>
        <w:t xml:space="preserve">  </w:t>
      </w:r>
      <w:r>
        <w:rPr>
          <w:rStyle w:val="ExtensionTok"/>
        </w:rPr>
        <w:t>tx_q0packets</w:t>
      </w:r>
      <w:r>
        <w:rPr>
          <w:rStyle w:val="NormalTok"/>
        </w:rPr>
        <w:t xml:space="preserve">: 399807802             </w:t>
      </w:r>
      <w:proofErr w:type="spellStart"/>
      <w:r>
        <w:rPr>
          <w:rStyle w:val="NormalTok"/>
        </w:rPr>
        <w:t>tx_good_packets</w:t>
      </w:r>
      <w:proofErr w:type="spellEnd"/>
      <w:r>
        <w:rPr>
          <w:rStyle w:val="NormalTok"/>
        </w:rPr>
        <w:t>: 453045397</w:t>
      </w:r>
      <w:r>
        <w:br/>
      </w:r>
      <w:r>
        <w:rPr>
          <w:rStyle w:val="NormalTok"/>
        </w:rPr>
        <w:t xml:space="preserve">  </w:t>
      </w:r>
      <w:proofErr w:type="spellStart"/>
      <w:r>
        <w:rPr>
          <w:rStyle w:val="ExtensionTok"/>
        </w:rPr>
        <w:t>tx_total_packets</w:t>
      </w:r>
      <w:proofErr w:type="spellEnd"/>
      <w:r>
        <w:rPr>
          <w:rStyle w:val="NormalTok"/>
        </w:rPr>
        <w:t>: 399807792         tx_q0packets: 453045399</w:t>
      </w:r>
      <w:r>
        <w:br/>
      </w:r>
      <w:r>
        <w:rPr>
          <w:rStyle w:val="NormalTok"/>
        </w:rPr>
        <w:t xml:space="preserve">  </w:t>
      </w:r>
      <w:r>
        <w:rPr>
          <w:rStyle w:val="ExtensionTok"/>
        </w:rPr>
        <w:t>tx_size_64_packets</w:t>
      </w:r>
      <w:r>
        <w:rPr>
          <w:rStyle w:val="NormalTok"/>
        </w:rPr>
        <w:t xml:space="preserve">: 3552            </w:t>
      </w:r>
      <w:proofErr w:type="spellStart"/>
      <w:r>
        <w:rPr>
          <w:rStyle w:val="NormalTok"/>
        </w:rPr>
        <w:t>tx_total_packets</w:t>
      </w:r>
      <w:proofErr w:type="spellEnd"/>
      <w:r>
        <w:rPr>
          <w:rStyle w:val="NormalTok"/>
        </w:rPr>
        <w:t>: 453045389</w:t>
      </w:r>
      <w:r>
        <w:br/>
      </w:r>
      <w:r>
        <w:rPr>
          <w:rStyle w:val="NormalTok"/>
        </w:rPr>
        <w:t xml:space="preserve">  </w:t>
      </w:r>
      <w:r>
        <w:rPr>
          <w:rStyle w:val="ExtensionTok"/>
        </w:rPr>
        <w:t>tx_size_65_to_127_packets</w:t>
      </w:r>
      <w:r>
        <w:rPr>
          <w:rStyle w:val="NormalTok"/>
        </w:rPr>
        <w:t>: 399717757 tx_size_65_to_127_packets: 453035768</w:t>
      </w:r>
      <w:r>
        <w:br/>
      </w:r>
      <w:r>
        <w:rPr>
          <w:rStyle w:val="NormalTok"/>
        </w:rPr>
        <w:t xml:space="preserve">  </w:t>
      </w:r>
      <w:r>
        <w:rPr>
          <w:rStyle w:val="ExtensionTok"/>
        </w:rPr>
        <w:t>tx_size_128_to_255_packets</w:t>
      </w:r>
      <w:r>
        <w:rPr>
          <w:rStyle w:val="NormalTok"/>
        </w:rPr>
        <w:t>: 59597   tx_size_128_to_255_packets: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lastRenderedPageBreak/>
        <w:t xml:space="preserve">  </w:t>
      </w:r>
      <w:proofErr w:type="spellStart"/>
      <w:r>
        <w:rPr>
          <w:rStyle w:val="ExtensionTok"/>
        </w:rPr>
        <w:t>tx_multicast_packets</w:t>
      </w:r>
      <w:proofErr w:type="spellEnd"/>
      <w:r>
        <w:rPr>
          <w:rStyle w:val="NormalTok"/>
        </w:rPr>
        <w:t xml:space="preserve">: 6365          </w:t>
      </w:r>
      <w:proofErr w:type="spellStart"/>
      <w:r>
        <w:rPr>
          <w:rStyle w:val="NormalTok"/>
        </w:rPr>
        <w:t>tx_multicast_packets</w:t>
      </w:r>
      <w:proofErr w:type="spellEnd"/>
      <w:r>
        <w:rPr>
          <w:rStyle w:val="NormalTok"/>
        </w:rPr>
        <w:t>: 6365</w:t>
      </w:r>
      <w:r>
        <w:br/>
      </w:r>
      <w:r>
        <w:rPr>
          <w:rStyle w:val="NormalTok"/>
        </w:rPr>
        <w:t xml:space="preserve">  </w:t>
      </w:r>
      <w:proofErr w:type="spellStart"/>
      <w:r>
        <w:rPr>
          <w:rStyle w:val="ExtensionTok"/>
        </w:rPr>
        <w:t>tx_broadcast_packets</w:t>
      </w:r>
      <w:proofErr w:type="spellEnd"/>
      <w:r>
        <w:rPr>
          <w:rStyle w:val="NormalTok"/>
        </w:rPr>
        <w:t>: 2941        Rx Bytes:</w:t>
      </w:r>
      <w:r>
        <w:br/>
      </w:r>
      <w:r>
        <w:rPr>
          <w:rStyle w:val="ExtensionTok"/>
        </w:rPr>
        <w:t>Rx</w:t>
      </w:r>
      <w:r>
        <w:rPr>
          <w:rStyle w:val="NormalTok"/>
        </w:rPr>
        <w:t xml:space="preserve"> Bytes:                              </w:t>
      </w:r>
      <w:proofErr w:type="spellStart"/>
      <w:r>
        <w:rPr>
          <w:rStyle w:val="NormalTok"/>
        </w:rPr>
        <w:t>rx_good_bytes</w:t>
      </w:r>
      <w:proofErr w:type="spellEnd"/>
      <w:r>
        <w:rPr>
          <w:rStyle w:val="NormalTok"/>
        </w:rPr>
        <w:t>: 50119065424</w:t>
      </w:r>
      <w:r>
        <w:br/>
      </w:r>
      <w:r>
        <w:rPr>
          <w:rStyle w:val="NormalTok"/>
        </w:rPr>
        <w:t xml:space="preserve">   </w:t>
      </w:r>
      <w:proofErr w:type="spellStart"/>
      <w:r>
        <w:rPr>
          <w:rStyle w:val="ExtensionTok"/>
        </w:rPr>
        <w:t>rx_good_bytes</w:t>
      </w:r>
      <w:proofErr w:type="spellEnd"/>
      <w:r>
        <w:rPr>
          <w:rStyle w:val="NormalTok"/>
        </w:rPr>
        <w:t>: 47066921976          rx_q0bytes: 50119065424</w:t>
      </w:r>
      <w:r>
        <w:br/>
      </w:r>
      <w:r>
        <w:rPr>
          <w:rStyle w:val="NormalTok"/>
        </w:rPr>
        <w:t xml:space="preserve">   </w:t>
      </w:r>
      <w:r>
        <w:rPr>
          <w:rStyle w:val="ExtensionTok"/>
        </w:rPr>
        <w:t>rx_q0bytes</w:t>
      </w:r>
      <w:r>
        <w:rPr>
          <w:rStyle w:val="NormalTok"/>
        </w:rPr>
        <w:t xml:space="preserve">: 47066921976             </w:t>
      </w:r>
      <w:proofErr w:type="spellStart"/>
      <w:r>
        <w:rPr>
          <w:rStyle w:val="NormalTok"/>
        </w:rPr>
        <w:t>rx_total_bytes</w:t>
      </w:r>
      <w:proofErr w:type="spellEnd"/>
      <w:r>
        <w:rPr>
          <w:rStyle w:val="NormalTok"/>
        </w:rPr>
        <w:t>: 50119064740</w:t>
      </w:r>
      <w:r>
        <w:br/>
      </w:r>
      <w:r>
        <w:rPr>
          <w:rStyle w:val="NormalTok"/>
        </w:rPr>
        <w:t xml:space="preserve">   </w:t>
      </w:r>
      <w:proofErr w:type="spellStart"/>
      <w:r>
        <w:rPr>
          <w:rStyle w:val="ExtensionTok"/>
        </w:rPr>
        <w:t>rx_total_bytes</w:t>
      </w:r>
      <w:proofErr w:type="spellEnd"/>
      <w:r>
        <w:rPr>
          <w:rStyle w:val="NormalTok"/>
        </w:rPr>
        <w:t>: 47066921752      Tx Bytes:</w:t>
      </w:r>
      <w:r>
        <w:br/>
      </w:r>
      <w:r>
        <w:rPr>
          <w:rStyle w:val="ExtensionTok"/>
        </w:rPr>
        <w:t>Tx</w:t>
      </w:r>
      <w:r>
        <w:rPr>
          <w:rStyle w:val="NormalTok"/>
        </w:rPr>
        <w:t xml:space="preserve"> Bytes:                              </w:t>
      </w:r>
      <w:proofErr w:type="spellStart"/>
      <w:r>
        <w:rPr>
          <w:rStyle w:val="NormalTok"/>
        </w:rPr>
        <w:t>tx_good_bytes</w:t>
      </w:r>
      <w:proofErr w:type="spellEnd"/>
      <w:r>
        <w:rPr>
          <w:rStyle w:val="NormalTok"/>
        </w:rPr>
        <w:t>: 51649995369</w:t>
      </w:r>
      <w:r>
        <w:br/>
      </w:r>
      <w:r>
        <w:rPr>
          <w:rStyle w:val="NormalTok"/>
        </w:rPr>
        <w:t xml:space="preserve">   </w:t>
      </w:r>
      <w:proofErr w:type="spellStart"/>
      <w:r>
        <w:rPr>
          <w:rStyle w:val="ExtensionTok"/>
        </w:rPr>
        <w:t>tx_good_bytes</w:t>
      </w:r>
      <w:proofErr w:type="spellEnd"/>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t xml:space="preserve">   </w:t>
      </w:r>
      <w:r>
        <w:rPr>
          <w:rStyle w:val="ExtensionTok"/>
        </w:rPr>
        <w:t>rx_l3_l4_xsum_error</w:t>
      </w:r>
      <w:r>
        <w:rPr>
          <w:rStyle w:val="NormalTok"/>
        </w:rPr>
        <w:t xml:space="preserve">: 412856784      </w:t>
      </w:r>
      <w:proofErr w:type="spellStart"/>
      <w:r>
        <w:rPr>
          <w:rStyle w:val="NormalTok"/>
        </w:rPr>
        <w:t>out_pkts_untagged</w:t>
      </w:r>
      <w:proofErr w:type="spellEnd"/>
      <w:r>
        <w:rPr>
          <w:rStyle w:val="NormalTok"/>
        </w:rPr>
        <w:t>: 474447816</w:t>
      </w:r>
      <w:r>
        <w:br/>
      </w:r>
      <w:r>
        <w:rPr>
          <w:rStyle w:val="NormalTok"/>
        </w:rPr>
        <w:t xml:space="preserve">   </w:t>
      </w:r>
      <w:proofErr w:type="spellStart"/>
      <w:r>
        <w:rPr>
          <w:rStyle w:val="ExtensionTok"/>
        </w:rPr>
        <w:t>out_pkts_untagged</w:t>
      </w:r>
      <w:proofErr w:type="spellEnd"/>
      <w:r>
        <w:rPr>
          <w:rStyle w:val="NormalTok"/>
        </w:rPr>
        <w:t>: 549754060</w:t>
      </w:r>
      <w:r>
        <w:br/>
      </w:r>
      <w:r>
        <w:rPr>
          <w:rStyle w:val="NormalTok"/>
        </w:rPr>
        <w:t xml:space="preserve"> </w:t>
      </w:r>
      <w:r>
        <w:rPr>
          <w:rStyle w:val="ExtensionTok"/>
        </w:rPr>
        <w:t>------------------------------------------------------------------</w:t>
      </w:r>
    </w:p>
    <w:p w:rsidR="009B093B" w:rsidRDefault="007E59F7">
      <w:pPr>
        <w:pStyle w:val="FirstParagraph"/>
      </w:pPr>
      <w:r>
        <w:t xml:space="preserve">As you can see, the output is </w:t>
      </w:r>
      <w:r w:rsidRPr="008068C9">
        <w:rPr>
          <w:bCs/>
          <w:i/>
          <w:iCs/>
          <w:rPrChange w:id="1676" w:author="Patrick Ames" w:date="2020-11-13T08:32:00Z">
            <w:rPr>
              <w:b/>
            </w:rPr>
          </w:rPrChange>
        </w:rPr>
        <w:t>very</w:t>
      </w:r>
      <w:r>
        <w:t xml:space="preserve"> extensive </w:t>
      </w:r>
      <w:del w:id="1677" w:author="Patrick Ames" w:date="2020-11-13T08:32:00Z">
        <w:r w:rsidDel="008068C9">
          <w:delText xml:space="preserve">- </w:delText>
        </w:r>
      </w:del>
      <w:ins w:id="1678" w:author="Patrick Ames" w:date="2020-11-13T08:32:00Z">
        <w:r w:rsidR="008068C9">
          <w:t xml:space="preserve">– </w:t>
        </w:r>
      </w:ins>
      <w:r>
        <w:t xml:space="preserve">perhaps ten times more than what </w:t>
      </w:r>
      <w:proofErr w:type="spellStart"/>
      <w:r>
        <w:rPr>
          <w:rStyle w:val="VerbatimChar"/>
        </w:rPr>
        <w:t>vif</w:t>
      </w:r>
      <w:proofErr w:type="spellEnd"/>
      <w:r>
        <w:t xml:space="preserve">, </w:t>
      </w:r>
      <w:r>
        <w:rPr>
          <w:rStyle w:val="VerbatimChar"/>
        </w:rPr>
        <w:t>dpdkvifstats.py</w:t>
      </w:r>
      <w:r>
        <w:t xml:space="preserve"> and </w:t>
      </w:r>
      <w:proofErr w:type="spellStart"/>
      <w:r>
        <w:rPr>
          <w:rStyle w:val="VerbatimChar"/>
        </w:rPr>
        <w:t>dpdkinfo</w:t>
      </w:r>
      <w:proofErr w:type="spellEnd"/>
      <w:r>
        <w:rPr>
          <w:rStyle w:val="VerbatimChar"/>
        </w:rPr>
        <w:t xml:space="preserve"> -n eth</w:t>
      </w:r>
      <w:r>
        <w:t xml:space="preserve"> </w:t>
      </w:r>
      <w:del w:id="1679" w:author="Patrick Ames" w:date="2020-11-13T08:32:00Z">
        <w:r w:rsidDel="008068C9">
          <w:delText>give</w:delText>
        </w:r>
      </w:del>
      <w:ins w:id="1680" w:author="Patrick Ames" w:date="2020-11-13T08:32:00Z">
        <w:r w:rsidR="008068C9">
          <w:t>provide</w:t>
        </w:r>
      </w:ins>
      <w:r>
        <w:t>. In fact</w:t>
      </w:r>
      <w:ins w:id="1681" w:author="Patrick Ames" w:date="2020-11-13T08:32:00Z">
        <w:r w:rsidR="008068C9">
          <w:t>,</w:t>
        </w:r>
      </w:ins>
      <w:r>
        <w:t xml:space="preserve"> to shorten the output, we’ve removed all counters with a zero value in </w:t>
      </w:r>
      <w:del w:id="1682" w:author="Patrick Ames" w:date="2020-11-13T08:32:00Z">
        <w:r w:rsidDel="008068C9">
          <w:delText>it</w:delText>
        </w:r>
      </w:del>
      <w:ins w:id="1683" w:author="Patrick Ames" w:date="2020-11-13T08:32:00Z">
        <w:r w:rsidR="008068C9">
          <w:t>them</w:t>
        </w:r>
      </w:ins>
      <w:r>
        <w:t>, and also edited the output format to compact all texts in</w:t>
      </w:r>
      <w:ins w:id="1684" w:author="Patrick Ames" w:date="2020-11-13T08:32:00Z">
        <w:r w:rsidR="008068C9">
          <w:t>to</w:t>
        </w:r>
      </w:ins>
      <w:r>
        <w:t xml:space="preserve"> two columns. </w:t>
      </w:r>
      <w:del w:id="1685" w:author="Patrick Ames" w:date="2020-11-13T08:32:00Z">
        <w:r w:rsidDel="008068C9">
          <w:delText xml:space="preserve">if </w:delText>
        </w:r>
      </w:del>
      <w:ins w:id="1686" w:author="Patrick Ames" w:date="2020-11-13T08:32:00Z">
        <w:r w:rsidR="008068C9">
          <w:t xml:space="preserve">If </w:t>
        </w:r>
      </w:ins>
      <w:r>
        <w:t>you go through it quickly, you will be able to tell the fact that the majority part of the traffic is composed of packets with size</w:t>
      </w:r>
      <w:ins w:id="1687" w:author="Patrick Ames" w:date="2020-11-13T08:32:00Z">
        <w:r w:rsidR="008068C9">
          <w:t>s</w:t>
        </w:r>
      </w:ins>
      <w:r>
        <w:t xml:space="preserve"> between 65 to 127 bytes, and that is what we are sending </w:t>
      </w:r>
      <w:del w:id="1688" w:author="Patrick Ames" w:date="2020-11-13T08:32:00Z">
        <w:r w:rsidDel="008068C9">
          <w:delText>from</w:delText>
        </w:r>
      </w:del>
      <w:ins w:id="1689" w:author="Patrick Ames" w:date="2020-11-13T08:32:00Z">
        <w:r w:rsidR="008068C9">
          <w:t>from the</w:t>
        </w:r>
      </w:ins>
      <w:r>
        <w:t xml:space="preserve"> rapid script. Increasing traffic packet size from rapid will end up with a different result:</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del w:id="1690" w:author="Patrick Ames" w:date="2020-11-11T13:23:00Z">
        <w:r w:rsidDel="00601950">
          <w:rPr>
            <w:rStyle w:val="StringTok"/>
          </w:rPr>
          <w:delText>"</w:delText>
        </w:r>
      </w:del>
      <w:r>
        <w:rPr>
          <w:rStyle w:val="StringTok"/>
        </w:rPr>
        <w:t>: 0</w:t>
      </w:r>
      <w:del w:id="1691" w:author="Patrick Ames" w:date="2020-11-11T13:23:00Z">
        <w:r w:rsidDel="00601950">
          <w:rPr>
            <w:rStyle w:val="StringTok"/>
          </w:rPr>
          <w:delText>"</w:delText>
        </w:r>
      </w:del>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7902180            </w:t>
      </w:r>
      <w:proofErr w:type="spellStart"/>
      <w:r>
        <w:rPr>
          <w:rStyle w:val="NormalTok"/>
        </w:rPr>
        <w:t>rx_good_packets</w:t>
      </w:r>
      <w:proofErr w:type="spellEnd"/>
      <w:r>
        <w:rPr>
          <w:rStyle w:val="NormalTok"/>
        </w:rPr>
        <w:t>: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Pr>
          <w:rStyle w:val="ExtensionTok"/>
        </w:rPr>
        <w:t>rx_size_128_to_255_packets</w:t>
      </w:r>
      <w:r>
        <w:rPr>
          <w:rStyle w:val="NormalTok"/>
        </w:rPr>
        <w:t>: 7900126 rx_size_128_to_255_packets: 7895820</w:t>
      </w:r>
      <w:r>
        <w:br/>
      </w:r>
      <w:r>
        <w:rPr>
          <w:rStyle w:val="NormalTok"/>
        </w:rPr>
        <w:t xml:space="preserve">    </w:t>
      </w:r>
      <w:r>
        <w:rPr>
          <w:rStyle w:val="ExtensionTok"/>
        </w:rPr>
        <w:t>rx_size_256_to_511_packets</w:t>
      </w:r>
      <w:r>
        <w:rPr>
          <w:rStyle w:val="NormalTok"/>
        </w:rPr>
        <w:t>: 15      rx_size_256_to_511_packets: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proofErr w:type="spellStart"/>
      <w:r>
        <w:rPr>
          <w:rStyle w:val="ExtensionTok"/>
        </w:rPr>
        <w:t>rx_broadcast_packets</w:t>
      </w:r>
      <w:proofErr w:type="spellEnd"/>
      <w:r>
        <w:rPr>
          <w:rStyle w:val="NormalTok"/>
        </w:rPr>
        <w:t xml:space="preserve">: 299           </w:t>
      </w:r>
      <w:proofErr w:type="spellStart"/>
      <w:r>
        <w:rPr>
          <w:rStyle w:val="NormalTok"/>
        </w:rPr>
        <w:t>rx_multicast_packets</w:t>
      </w:r>
      <w:proofErr w:type="spellEnd"/>
      <w:r>
        <w:rPr>
          <w:rStyle w:val="NormalTok"/>
        </w:rPr>
        <w:t>: 20</w:t>
      </w:r>
      <w:r>
        <w:br/>
      </w:r>
      <w:r>
        <w:rPr>
          <w:rStyle w:val="NormalTok"/>
        </w:rPr>
        <w:t xml:space="preserve">    </w:t>
      </w:r>
      <w:proofErr w:type="spellStart"/>
      <w:r>
        <w:rPr>
          <w:rStyle w:val="ExtensionTok"/>
        </w:rPr>
        <w:t>rx_multicast_packets</w:t>
      </w:r>
      <w:proofErr w:type="spellEnd"/>
      <w:r>
        <w:rPr>
          <w:rStyle w:val="NormalTok"/>
        </w:rPr>
        <w:t xml:space="preserve">: 312           </w:t>
      </w:r>
      <w:proofErr w:type="spellStart"/>
      <w:r>
        <w:rPr>
          <w:rStyle w:val="NormalTok"/>
        </w:rPr>
        <w:t>rx_total_packets</w:t>
      </w:r>
      <w:proofErr w:type="spellEnd"/>
      <w:r>
        <w:rPr>
          <w:rStyle w:val="NormalTok"/>
        </w:rPr>
        <w:t>: 7896450</w:t>
      </w:r>
      <w:r>
        <w:br/>
      </w:r>
      <w:r>
        <w:rPr>
          <w:rStyle w:val="NormalTok"/>
        </w:rPr>
        <w:t xml:space="preserve">    </w:t>
      </w:r>
      <w:proofErr w:type="spellStart"/>
      <w:r>
        <w:rPr>
          <w:rStyle w:val="ExtensionTok"/>
        </w:rPr>
        <w:t>rx_total_packets</w:t>
      </w:r>
      <w:proofErr w:type="spellEnd"/>
      <w:r>
        <w:rPr>
          <w:rStyle w:val="NormalTok"/>
        </w:rPr>
        <w:t>: 7902180           Tx Packets:</w:t>
      </w:r>
      <w:r>
        <w:br/>
      </w:r>
      <w:r>
        <w:rPr>
          <w:rStyle w:val="ExtensionTok"/>
        </w:rPr>
        <w:t>Tx</w:t>
      </w:r>
      <w:r>
        <w:rPr>
          <w:rStyle w:val="NormalTok"/>
        </w:rPr>
        <w:t xml:space="preserve"> Packets:                             </w:t>
      </w:r>
      <w:proofErr w:type="spellStart"/>
      <w:r>
        <w:rPr>
          <w:rStyle w:val="NormalTok"/>
        </w:rPr>
        <w:t>tx_good_packets</w:t>
      </w:r>
      <w:proofErr w:type="spellEnd"/>
      <w:r>
        <w:rPr>
          <w:rStyle w:val="NormalTok"/>
        </w:rPr>
        <w:t>: 8272747</w:t>
      </w:r>
      <w:r>
        <w:br/>
      </w:r>
      <w:r>
        <w:rPr>
          <w:rStyle w:val="NormalTok"/>
        </w:rPr>
        <w:t xml:space="preserve">    </w:t>
      </w:r>
      <w:proofErr w:type="spellStart"/>
      <w:r>
        <w:rPr>
          <w:rStyle w:val="ExtensionTok"/>
        </w:rPr>
        <w:t>tx_good_packets</w:t>
      </w:r>
      <w:proofErr w:type="spellEnd"/>
      <w:r>
        <w:rPr>
          <w:rStyle w:val="NormalTok"/>
        </w:rPr>
        <w:t>: 7536810            tx_q0packets: 8272747</w:t>
      </w:r>
      <w:r>
        <w:br/>
      </w:r>
      <w:r>
        <w:rPr>
          <w:rStyle w:val="NormalTok"/>
        </w:rPr>
        <w:t xml:space="preserve">    </w:t>
      </w:r>
      <w:r>
        <w:rPr>
          <w:rStyle w:val="ExtensionTok"/>
        </w:rPr>
        <w:t>tx_q0packets</w:t>
      </w:r>
      <w:r>
        <w:rPr>
          <w:rStyle w:val="NormalTok"/>
        </w:rPr>
        <w:t xml:space="preserve">: 7536810               </w:t>
      </w:r>
      <w:proofErr w:type="spellStart"/>
      <w:r>
        <w:rPr>
          <w:rStyle w:val="NormalTok"/>
        </w:rPr>
        <w:t>tx_total_packets</w:t>
      </w:r>
      <w:proofErr w:type="spellEnd"/>
      <w:r>
        <w:rPr>
          <w:rStyle w:val="NormalTok"/>
        </w:rPr>
        <w:t>: 8272747</w:t>
      </w:r>
      <w:r>
        <w:br/>
      </w:r>
      <w:r>
        <w:rPr>
          <w:rStyle w:val="NormalTok"/>
        </w:rPr>
        <w:t xml:space="preserve">    </w:t>
      </w:r>
      <w:proofErr w:type="spellStart"/>
      <w:r>
        <w:rPr>
          <w:rStyle w:val="ExtensionTok"/>
        </w:rPr>
        <w:t>tx_total_packets</w:t>
      </w:r>
      <w:proofErr w:type="spellEnd"/>
      <w:r>
        <w:rPr>
          <w:rStyle w:val="NormalTok"/>
        </w:rPr>
        <w:t>: 7536810           tx_size_65_to_127_packets: 179</w:t>
      </w:r>
      <w:r>
        <w:br/>
      </w:r>
      <w:r>
        <w:rPr>
          <w:rStyle w:val="NormalTok"/>
        </w:rPr>
        <w:t xml:space="preserve">    </w:t>
      </w:r>
      <w:r>
        <w:rPr>
          <w:rStyle w:val="ExtensionTok"/>
        </w:rPr>
        <w:t>tx_size_64_packets</w:t>
      </w:r>
      <w:r>
        <w:rPr>
          <w:rStyle w:val="NormalTok"/>
        </w:rPr>
        <w:t>: 181             tx_size_128_to_255_packets: 8272496</w:t>
      </w:r>
      <w:r>
        <w:br/>
      </w:r>
      <w:r>
        <w:rPr>
          <w:rStyle w:val="NormalTok"/>
        </w:rPr>
        <w:t xml:space="preserve">    </w:t>
      </w:r>
      <w:r>
        <w:rPr>
          <w:rStyle w:val="ExtensionTok"/>
        </w:rPr>
        <w:t>tx_size_65_to_127_packets</w:t>
      </w:r>
      <w:r>
        <w:rPr>
          <w:rStyle w:val="NormalTok"/>
        </w:rPr>
        <w:t>: 290      tx_size_256_to_511_packets: 17</w:t>
      </w:r>
      <w:r>
        <w:br/>
      </w:r>
      <w:r>
        <w:rPr>
          <w:rStyle w:val="NormalTok"/>
        </w:rPr>
        <w:t xml:space="preserve">    </w:t>
      </w:r>
      <w:r>
        <w:rPr>
          <w:rStyle w:val="ExtensionTok"/>
        </w:rPr>
        <w:t>tx_size_128_to_255_packets</w:t>
      </w:r>
      <w:r>
        <w:rPr>
          <w:rStyle w:val="NormalTok"/>
        </w:rPr>
        <w:t>: 7535143 tx_size_512_to_1023_packets: 53</w:t>
      </w:r>
      <w:r>
        <w:br/>
      </w:r>
      <w:r>
        <w:rPr>
          <w:rStyle w:val="NormalTok"/>
        </w:rPr>
        <w:lastRenderedPageBreak/>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xml:space="preserve">: 90     </w:t>
      </w:r>
      <w:proofErr w:type="spellStart"/>
      <w:r>
        <w:rPr>
          <w:rStyle w:val="NormalTok"/>
        </w:rPr>
        <w:t>tx_multicast_packets</w:t>
      </w:r>
      <w:proofErr w:type="spellEnd"/>
      <w:r>
        <w:rPr>
          <w:rStyle w:val="NormalTok"/>
        </w:rPr>
        <w:t>: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proofErr w:type="spellStart"/>
      <w:r>
        <w:rPr>
          <w:rStyle w:val="ExtensionTok"/>
        </w:rPr>
        <w:t>tx_multicast_packets</w:t>
      </w:r>
      <w:proofErr w:type="spellEnd"/>
      <w:r>
        <w:rPr>
          <w:rStyle w:val="NormalTok"/>
        </w:rPr>
        <w:t xml:space="preserve">: 323           </w:t>
      </w:r>
      <w:proofErr w:type="spellStart"/>
      <w:r>
        <w:rPr>
          <w:rStyle w:val="NormalTok"/>
        </w:rPr>
        <w:t>rx_good_bytes</w:t>
      </w:r>
      <w:proofErr w:type="spellEnd"/>
      <w:r>
        <w:rPr>
          <w:rStyle w:val="NormalTok"/>
        </w:rPr>
        <w:t>: 1405706413</w:t>
      </w:r>
      <w:r>
        <w:br/>
      </w:r>
      <w:r>
        <w:rPr>
          <w:rStyle w:val="NormalTok"/>
        </w:rPr>
        <w:t xml:space="preserve">    </w:t>
      </w:r>
      <w:proofErr w:type="spellStart"/>
      <w:r>
        <w:rPr>
          <w:rStyle w:val="ExtensionTok"/>
        </w:rPr>
        <w:t>tx_broadcast_packets</w:t>
      </w:r>
      <w:proofErr w:type="spellEnd"/>
      <w:r>
        <w:rPr>
          <w:rStyle w:val="NormalTok"/>
        </w:rPr>
        <w:t>: 150           rx_q0bytes: 1405706413</w:t>
      </w:r>
      <w:r>
        <w:br/>
      </w:r>
      <w:r>
        <w:rPr>
          <w:rStyle w:val="ExtensionTok"/>
        </w:rPr>
        <w:t>Rx</w:t>
      </w:r>
      <w:r>
        <w:rPr>
          <w:rStyle w:val="NormalTok"/>
        </w:rPr>
        <w:t xml:space="preserve"> Bytes:                               </w:t>
      </w:r>
      <w:proofErr w:type="spellStart"/>
      <w:r>
        <w:rPr>
          <w:rStyle w:val="NormalTok"/>
        </w:rPr>
        <w:t>rx_total_bytes</w:t>
      </w:r>
      <w:proofErr w:type="spellEnd"/>
      <w:r>
        <w:rPr>
          <w:rStyle w:val="NormalTok"/>
        </w:rPr>
        <w:t>: 1405706413</w:t>
      </w:r>
      <w:r>
        <w:br/>
      </w:r>
      <w:r>
        <w:rPr>
          <w:rStyle w:val="NormalTok"/>
        </w:rPr>
        <w:t xml:space="preserve">    </w:t>
      </w:r>
      <w:proofErr w:type="spellStart"/>
      <w:r>
        <w:rPr>
          <w:rStyle w:val="ExtensionTok"/>
        </w:rPr>
        <w:t>rx_good_bytes</w:t>
      </w:r>
      <w:proofErr w:type="spellEnd"/>
      <w:r>
        <w:rPr>
          <w:rStyle w:val="NormalTok"/>
        </w:rPr>
        <w:t>: 1406393359         Tx Bytes:</w:t>
      </w:r>
      <w:r>
        <w:br/>
      </w:r>
      <w:r>
        <w:rPr>
          <w:rStyle w:val="NormalTok"/>
        </w:rPr>
        <w:t xml:space="preserve">    </w:t>
      </w:r>
      <w:r>
        <w:rPr>
          <w:rStyle w:val="ExtensionTok"/>
        </w:rPr>
        <w:t>rx_q0bytes</w:t>
      </w:r>
      <w:r>
        <w:rPr>
          <w:rStyle w:val="NormalTok"/>
        </w:rPr>
        <w:t xml:space="preserve">: 1406393359               </w:t>
      </w:r>
      <w:proofErr w:type="spellStart"/>
      <w:r>
        <w:rPr>
          <w:rStyle w:val="NormalTok"/>
        </w:rPr>
        <w:t>tx_good_bytes</w:t>
      </w:r>
      <w:proofErr w:type="spellEnd"/>
      <w:r>
        <w:rPr>
          <w:rStyle w:val="NormalTok"/>
        </w:rPr>
        <w:t>: 1472542701</w:t>
      </w:r>
      <w:r>
        <w:br/>
      </w:r>
      <w:r>
        <w:rPr>
          <w:rStyle w:val="NormalTok"/>
        </w:rPr>
        <w:t xml:space="preserve">    </w:t>
      </w:r>
      <w:proofErr w:type="spellStart"/>
      <w:r>
        <w:rPr>
          <w:rStyle w:val="ExtensionTok"/>
        </w:rPr>
        <w:t>rx_total_bytes</w:t>
      </w:r>
      <w:proofErr w:type="spellEnd"/>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proofErr w:type="spellStart"/>
      <w:r>
        <w:rPr>
          <w:rStyle w:val="ExtensionTok"/>
        </w:rPr>
        <w:t>tx_good_bytes</w:t>
      </w:r>
      <w:proofErr w:type="spellEnd"/>
      <w:r>
        <w:rPr>
          <w:rStyle w:val="NormalTok"/>
        </w:rPr>
        <w:t>: 1342701308         Others:</w:t>
      </w:r>
      <w:r>
        <w:br/>
      </w:r>
      <w:r>
        <w:rPr>
          <w:rStyle w:val="NormalTok"/>
        </w:rPr>
        <w:t xml:space="preserve">    </w:t>
      </w:r>
      <w:r>
        <w:rPr>
          <w:rStyle w:val="ExtensionTok"/>
        </w:rPr>
        <w:t>tx_q0bytes</w:t>
      </w:r>
      <w:r>
        <w:rPr>
          <w:rStyle w:val="NormalTok"/>
        </w:rPr>
        <w:t>: 1342698774               rx_l3_l4_xsum_error: 7895846</w:t>
      </w:r>
      <w:r>
        <w:br/>
      </w:r>
      <w:r>
        <w:rPr>
          <w:rStyle w:val="ExtensionTok"/>
        </w:rPr>
        <w:t>Errors</w:t>
      </w:r>
      <w:r>
        <w:rPr>
          <w:rStyle w:val="NormalTok"/>
        </w:rPr>
        <w:t xml:space="preserve">:                                  </w:t>
      </w:r>
      <w:proofErr w:type="spellStart"/>
      <w:r>
        <w:rPr>
          <w:rStyle w:val="NormalTok"/>
        </w:rPr>
        <w:t>out_pkts_untagged</w:t>
      </w:r>
      <w:proofErr w:type="spellEnd"/>
      <w:r>
        <w:rPr>
          <w:rStyle w:val="NormalTok"/>
        </w:rPr>
        <w:t>: 3532820029</w:t>
      </w:r>
      <w:r>
        <w:br/>
      </w:r>
      <w:r>
        <w:rPr>
          <w:rStyle w:val="ExtensionTok"/>
        </w:rPr>
        <w:t>Others</w:t>
      </w:r>
      <w:r>
        <w:rPr>
          <w:rStyle w:val="NormalTok"/>
        </w:rPr>
        <w:t>:</w:t>
      </w:r>
      <w:r>
        <w:br/>
      </w:r>
      <w:r>
        <w:rPr>
          <w:rStyle w:val="NormalTok"/>
        </w:rPr>
        <w:t xml:space="preserve">    </w:t>
      </w:r>
      <w:r>
        <w:rPr>
          <w:rStyle w:val="ExtensionTok"/>
        </w:rPr>
        <w:t>rx_l3_l4_xsum_error</w:t>
      </w:r>
      <w:r>
        <w:rPr>
          <w:rStyle w:val="NormalTok"/>
        </w:rPr>
        <w:t>: 7901213</w:t>
      </w:r>
      <w:r>
        <w:br/>
      </w:r>
      <w:r>
        <w:rPr>
          <w:rStyle w:val="NormalTok"/>
        </w:rPr>
        <w:t xml:space="preserve">    </w:t>
      </w:r>
      <w:proofErr w:type="spellStart"/>
      <w:r>
        <w:rPr>
          <w:rStyle w:val="ExtensionTok"/>
        </w:rPr>
        <w:t>out_pkts_untagged</w:t>
      </w:r>
      <w:proofErr w:type="spellEnd"/>
      <w:r>
        <w:rPr>
          <w:rStyle w:val="NormalTok"/>
        </w:rPr>
        <w:t>: 3249154601</w:t>
      </w:r>
      <w:r>
        <w:br/>
      </w:r>
      <w:r>
        <w:rPr>
          <w:rStyle w:val="NormalTok"/>
        </w:rPr>
        <w:t xml:space="preserve"> </w:t>
      </w:r>
      <w:r>
        <w:rPr>
          <w:rStyle w:val="ExtensionTok"/>
        </w:rPr>
        <w:t>--------------------------------------------------------------------</w:t>
      </w:r>
    </w:p>
    <w:p w:rsidR="009B093B" w:rsidRDefault="007E59F7">
      <w:pPr>
        <w:pStyle w:val="FirstParagraph"/>
      </w:pPr>
      <w:r>
        <w:t xml:space="preserve">We won’t discuss all </w:t>
      </w:r>
      <w:ins w:id="1692" w:author="Patrick Ames" w:date="2020-11-13T08:33:00Z">
        <w:r w:rsidR="00E21662">
          <w:t xml:space="preserve">the </w:t>
        </w:r>
      </w:ins>
      <w:r>
        <w:t>counters listed in this output, for now</w:t>
      </w:r>
      <w:ins w:id="1693" w:author="Patrick Ames" w:date="2020-11-13T08:33:00Z">
        <w:r w:rsidR="00E21662">
          <w:t>,</w:t>
        </w:r>
      </w:ins>
      <w:r>
        <w:t xml:space="preserve"> just add </w:t>
      </w:r>
      <w:proofErr w:type="spellStart"/>
      <w:r>
        <w:rPr>
          <w:rStyle w:val="VerbatimChar"/>
        </w:rPr>
        <w:t>dpdkinfo</w:t>
      </w:r>
      <w:proofErr w:type="spellEnd"/>
      <w:r>
        <w:t xml:space="preserve"> with these two options </w:t>
      </w:r>
      <w:r>
        <w:rPr>
          <w:rStyle w:val="VerbatimChar"/>
        </w:rPr>
        <w:t>-</w:t>
      </w:r>
      <w:proofErr w:type="spellStart"/>
      <w:r>
        <w:rPr>
          <w:rStyle w:val="VerbatimChar"/>
        </w:rPr>
        <w:t>n|stats</w:t>
      </w:r>
      <w:proofErr w:type="spellEnd"/>
      <w:r>
        <w:t xml:space="preserve"> and </w:t>
      </w:r>
      <w:r>
        <w:rPr>
          <w:rStyle w:val="VerbatimChar"/>
        </w:rPr>
        <w:t>-</w:t>
      </w:r>
      <w:proofErr w:type="spellStart"/>
      <w:r>
        <w:rPr>
          <w:rStyle w:val="VerbatimChar"/>
        </w:rPr>
        <w:t>x|xstats</w:t>
      </w:r>
      <w:proofErr w:type="spellEnd"/>
      <w:r>
        <w:t xml:space="preserve"> in your DPDK vRouter troubleshooting toolkits. </w:t>
      </w:r>
      <w:proofErr w:type="spellStart"/>
      <w:r>
        <w:t>Consider</w:t>
      </w:r>
      <w:del w:id="1694" w:author="Patrick Ames" w:date="2020-11-13T08:33:00Z">
        <w:r w:rsidDel="00E21662">
          <w:delText xml:space="preserve"> to </w:delText>
        </w:r>
      </w:del>
      <w:r>
        <w:t>us</w:t>
      </w:r>
      <w:del w:id="1695" w:author="Patrick Ames" w:date="2020-11-13T08:33:00Z">
        <w:r w:rsidDel="00E21662">
          <w:delText>e</w:delText>
        </w:r>
      </w:del>
      <w:ins w:id="1696" w:author="Patrick Ames" w:date="2020-11-13T08:33:00Z">
        <w:r w:rsidR="00E21662">
          <w:t>ing</w:t>
        </w:r>
      </w:ins>
      <w:proofErr w:type="spellEnd"/>
      <w:r>
        <w:t xml:space="preserve"> them to collect information whenever you run into traffic loss issues during your lab test or production deployment.</w:t>
      </w:r>
    </w:p>
    <w:p w:rsidR="009B093B" w:rsidRDefault="007E59F7">
      <w:pPr>
        <w:pStyle w:val="BodyText"/>
      </w:pPr>
      <w:r>
        <w:t xml:space="preserve">Next we’ll explore another interesting option </w:t>
      </w:r>
      <w:r>
        <w:rPr>
          <w:rStyle w:val="VerbatimChar"/>
        </w:rPr>
        <w:t>-c|--</w:t>
      </w:r>
      <w:proofErr w:type="spellStart"/>
      <w:r>
        <w:rPr>
          <w:rStyle w:val="VerbatimChar"/>
        </w:rPr>
        <w:t>lcore</w:t>
      </w:r>
      <w:proofErr w:type="spellEnd"/>
      <w:r>
        <w:t>.</w:t>
      </w:r>
    </w:p>
    <w:p w:rsidR="009B093B" w:rsidRDefault="007E59F7">
      <w:pPr>
        <w:pStyle w:val="Heading4"/>
      </w:pPr>
      <w:bookmarkStart w:id="1697" w:name="X2f8d64922da7eb08cb557beff8b47128bd88767"/>
      <w:proofErr w:type="spellStart"/>
      <w:r>
        <w:t>lcore</w:t>
      </w:r>
      <w:bookmarkEnd w:id="1697"/>
      <w:proofErr w:type="spellEnd"/>
    </w:p>
    <w:p w:rsidR="009B093B" w:rsidRDefault="007E59F7" w:rsidP="00E21662">
      <w:pPr>
        <w:pStyle w:val="BodyText"/>
        <w:pPrChange w:id="1698" w:author="Patrick Ames" w:date="2020-11-13T08:36:00Z">
          <w:pPr>
            <w:pStyle w:val="FirstParagraph"/>
          </w:pPr>
        </w:pPrChange>
      </w:pPr>
      <w:r>
        <w:t xml:space="preserve">There are several key concepts we’ve been trying to illustrate in this book. Among others, at least four of them are often mentioned together: </w:t>
      </w:r>
      <w:proofErr w:type="spellStart"/>
      <w:r>
        <w:rPr>
          <w:rStyle w:val="VerbatimChar"/>
        </w:rPr>
        <w:t>lcore</w:t>
      </w:r>
      <w:proofErr w:type="spellEnd"/>
      <w:r>
        <w:t xml:space="preserve">, </w:t>
      </w:r>
      <w:r>
        <w:rPr>
          <w:rStyle w:val="VerbatimChar"/>
        </w:rPr>
        <w:t>interface</w:t>
      </w:r>
      <w:ins w:id="1699" w:author="Patrick Ames" w:date="2020-11-13T08:33:00Z">
        <w:r w:rsidR="00E21662">
          <w:rPr>
            <w:rStyle w:val="VerbatimChar"/>
          </w:rPr>
          <w:t>,</w:t>
        </w:r>
      </w:ins>
      <w:r>
        <w:t xml:space="preserve"> and </w:t>
      </w:r>
      <w:r>
        <w:rPr>
          <w:rStyle w:val="VerbatimChar"/>
        </w:rPr>
        <w:t>queue</w:t>
      </w:r>
      <w:del w:id="1700" w:author="Patrick Ames" w:date="2020-11-13T08:34:00Z">
        <w:r w:rsidDel="00E21662">
          <w:delText>. B</w:delText>
        </w:r>
      </w:del>
      <w:ins w:id="1701" w:author="Patrick Ames" w:date="2020-11-13T08:34:00Z">
        <w:r w:rsidR="00E21662">
          <w:t>, but b</w:t>
        </w:r>
      </w:ins>
      <w:r>
        <w:t>efore we start introducing</w:t>
      </w:r>
      <w:ins w:id="1702" w:author="Patrick Ames" w:date="2020-11-13T08:34:00Z">
        <w:r w:rsidR="00E21662">
          <w:t xml:space="preserve"> the fourth, the</w:t>
        </w:r>
      </w:ins>
      <w:r>
        <w:t xml:space="preserve"> </w:t>
      </w:r>
      <w:r>
        <w:rPr>
          <w:rStyle w:val="VerbatimChar"/>
        </w:rPr>
        <w:t>-c|--</w:t>
      </w:r>
      <w:proofErr w:type="spellStart"/>
      <w:r>
        <w:rPr>
          <w:rStyle w:val="VerbatimChar"/>
        </w:rPr>
        <w:t>lcore</w:t>
      </w:r>
      <w:proofErr w:type="spellEnd"/>
      <w:r>
        <w:t xml:space="preserve"> option, let’s briefly review these concepts.</w:t>
      </w:r>
    </w:p>
    <w:p w:rsidR="009B093B" w:rsidRPr="00E21662" w:rsidDel="00E21662" w:rsidRDefault="00E21662" w:rsidP="00E21662">
      <w:pPr>
        <w:pStyle w:val="BodyText"/>
        <w:rPr>
          <w:del w:id="1703" w:author="Patrick Ames" w:date="2020-11-13T08:34:00Z"/>
          <w:rPrChange w:id="1704" w:author="Patrick Ames" w:date="2020-11-13T08:34:00Z">
            <w:rPr>
              <w:del w:id="1705" w:author="Patrick Ames" w:date="2020-11-13T08:34:00Z"/>
            </w:rPr>
          </w:rPrChange>
        </w:rPr>
        <w:pPrChange w:id="1706" w:author="Patrick Ames" w:date="2020-11-13T08:36:00Z">
          <w:pPr>
            <w:pStyle w:val="DefinitionTerm"/>
          </w:pPr>
        </w:pPrChange>
      </w:pPr>
      <w:proofErr w:type="spellStart"/>
      <w:r w:rsidRPr="005C1C10">
        <w:rPr>
          <w:rStyle w:val="VerbatimChar"/>
          <w:bCs/>
        </w:rPr>
        <w:t>L</w:t>
      </w:r>
      <w:r w:rsidR="007E59F7" w:rsidRPr="00E21662">
        <w:rPr>
          <w:rStyle w:val="VerbatimChar"/>
          <w:bCs/>
        </w:rPr>
        <w:t>core</w:t>
      </w:r>
      <w:proofErr w:type="spellEnd"/>
      <w:ins w:id="1707" w:author="Patrick Ames" w:date="2020-11-13T08:34:00Z">
        <w:r w:rsidRPr="005C1C10">
          <w:rPr>
            <w:rStyle w:val="VerbatimChar"/>
            <w:bCs/>
          </w:rPr>
          <w:t>:</w:t>
        </w:r>
        <w:r w:rsidRPr="003579CC">
          <w:rPr>
            <w:rStyle w:val="VerbatimChar"/>
            <w:bCs/>
          </w:rPr>
          <w:t xml:space="preserve"> </w:t>
        </w:r>
      </w:ins>
    </w:p>
    <w:p w:rsidR="00E21662" w:rsidRDefault="007E59F7" w:rsidP="00E21662">
      <w:pPr>
        <w:pStyle w:val="BodyText"/>
        <w:rPr>
          <w:ins w:id="1708" w:author="Patrick Ames" w:date="2020-11-13T08:35:00Z"/>
        </w:rPr>
        <w:pPrChange w:id="1709" w:author="Patrick Ames" w:date="2020-11-13T08:36:00Z">
          <w:pPr>
            <w:pStyle w:val="FirstParagraph"/>
          </w:pPr>
        </w:pPrChange>
      </w:pPr>
      <w:proofErr w:type="spellStart"/>
      <w:r w:rsidRPr="00E21662">
        <w:rPr>
          <w:rPrChange w:id="1710" w:author="Patrick Ames" w:date="2020-11-13T08:34:00Z">
            <w:rPr>
              <w:bCs/>
            </w:rPr>
          </w:rPrChange>
        </w:rPr>
        <w:t>lcore</w:t>
      </w:r>
      <w:proofErr w:type="spellEnd"/>
      <w:r w:rsidRPr="00E21662">
        <w:rPr>
          <w:rPrChange w:id="1711" w:author="Patrick Ames" w:date="2020-11-13T08:34:00Z">
            <w:rPr>
              <w:bCs/>
            </w:rPr>
          </w:rPrChange>
        </w:rPr>
        <w:t xml:space="preserve"> is a thread in vRouter DPDK process running in user space</w:t>
      </w:r>
    </w:p>
    <w:p w:rsidR="009B093B" w:rsidRPr="00E21662" w:rsidDel="00E21662" w:rsidRDefault="009B093B" w:rsidP="00E21662">
      <w:pPr>
        <w:pStyle w:val="BodyText"/>
        <w:rPr>
          <w:del w:id="1712" w:author="Patrick Ames" w:date="2020-11-13T08:35:00Z"/>
          <w:rPrChange w:id="1713" w:author="Patrick Ames" w:date="2020-11-13T08:34:00Z">
            <w:rPr>
              <w:del w:id="1714" w:author="Patrick Ames" w:date="2020-11-13T08:35:00Z"/>
              <w:bCs/>
            </w:rPr>
          </w:rPrChange>
        </w:rPr>
        <w:pPrChange w:id="1715" w:author="Patrick Ames" w:date="2020-11-13T08:36:00Z">
          <w:pPr>
            <w:pStyle w:val="Definition"/>
          </w:pPr>
        </w:pPrChange>
      </w:pPr>
    </w:p>
    <w:p w:rsidR="009B093B" w:rsidRPr="00E21662" w:rsidDel="00E21662" w:rsidRDefault="007E59F7" w:rsidP="00E21662">
      <w:pPr>
        <w:pStyle w:val="BodyText"/>
        <w:rPr>
          <w:del w:id="1716" w:author="Patrick Ames" w:date="2020-11-13T08:34:00Z"/>
          <w:rPrChange w:id="1717" w:author="Patrick Ames" w:date="2020-11-13T08:35:00Z">
            <w:rPr>
              <w:del w:id="1718" w:author="Patrick Ames" w:date="2020-11-13T08:34:00Z"/>
            </w:rPr>
          </w:rPrChange>
        </w:rPr>
        <w:pPrChange w:id="1719" w:author="Patrick Ames" w:date="2020-11-13T08:36:00Z">
          <w:pPr>
            <w:pStyle w:val="DefinitionTerm"/>
          </w:pPr>
        </w:pPrChange>
      </w:pPr>
      <w:r w:rsidRPr="00E21662">
        <w:rPr>
          <w:rStyle w:val="VerbatimChar"/>
          <w:bCs/>
        </w:rPr>
        <w:t>interface</w:t>
      </w:r>
      <w:ins w:id="1720" w:author="Patrick Ames" w:date="2020-11-13T08:34:00Z">
        <w:r w:rsidR="00E21662" w:rsidRPr="005C1C10">
          <w:rPr>
            <w:rStyle w:val="VerbatimChar"/>
            <w:bCs/>
          </w:rPr>
          <w:t>:</w:t>
        </w:r>
        <w:r w:rsidR="00E21662">
          <w:rPr>
            <w:rStyle w:val="VerbatimChar"/>
            <w:b/>
            <w:bCs/>
          </w:rPr>
          <w:t xml:space="preserve"> </w:t>
        </w:r>
        <w:r w:rsidR="00E21662" w:rsidRPr="00E21662">
          <w:rPr>
            <w:rPrChange w:id="1721" w:author="Patrick Ames" w:date="2020-11-13T08:35:00Z">
              <w:rPr>
                <w:rStyle w:val="VerbatimChar"/>
                <w:b w:val="0"/>
                <w:bCs/>
              </w:rPr>
            </w:rPrChange>
          </w:rPr>
          <w:t xml:space="preserve">This </w:t>
        </w:r>
      </w:ins>
    </w:p>
    <w:p w:rsidR="009B093B" w:rsidRPr="00E21662" w:rsidRDefault="007E59F7" w:rsidP="00E21662">
      <w:pPr>
        <w:pStyle w:val="BodyText"/>
        <w:pPrChange w:id="1722" w:author="Patrick Ames" w:date="2020-11-13T08:36:00Z">
          <w:pPr>
            <w:pStyle w:val="Definition"/>
          </w:pPr>
        </w:pPrChange>
      </w:pPr>
      <w:r w:rsidRPr="00E21662">
        <w:rPr>
          <w:rPrChange w:id="1723" w:author="Patrick Ames" w:date="2020-11-13T08:35:00Z">
            <w:rPr/>
          </w:rPrChange>
        </w:rPr>
        <w:t>is</w:t>
      </w:r>
      <w:r w:rsidRPr="00E21662">
        <w:rPr>
          <w:rPrChange w:id="1724" w:author="Patrick Ames" w:date="2020-11-13T08:34:00Z">
            <w:rPr/>
          </w:rPrChange>
        </w:rPr>
        <w:t xml:space="preserve"> the endpoint</w:t>
      </w:r>
      <w:del w:id="1725" w:author="Patrick Ames" w:date="2020-11-13T08:35:00Z">
        <w:r w:rsidRPr="00E21662" w:rsidDel="00E21662">
          <w:rPr>
            <w:rPrChange w:id="1726" w:author="Patrick Ames" w:date="2020-11-13T08:34:00Z">
              <w:rPr/>
            </w:rPrChange>
          </w:rPr>
          <w:delText>s</w:delText>
        </w:r>
      </w:del>
      <w:r w:rsidRPr="00E21662">
        <w:rPr>
          <w:rPrChange w:id="1727" w:author="Patrick Ames" w:date="2020-11-13T08:34:00Z">
            <w:rPr/>
          </w:rPrChange>
        </w:rPr>
        <w:t xml:space="preserve"> of connections between </w:t>
      </w:r>
      <w:ins w:id="1728" w:author="Patrick Ames" w:date="2020-11-13T08:35:00Z">
        <w:r w:rsidR="00E21662">
          <w:t xml:space="preserve">the </w:t>
        </w:r>
      </w:ins>
      <w:r w:rsidRPr="00E21662">
        <w:t xml:space="preserve">vRouter and </w:t>
      </w:r>
      <w:ins w:id="1729" w:author="Patrick Ames" w:date="2020-11-13T08:35:00Z">
        <w:r w:rsidR="00E21662">
          <w:t xml:space="preserve">the </w:t>
        </w:r>
      </w:ins>
      <w:r w:rsidRPr="00E21662">
        <w:t xml:space="preserve">other VM, or between vRouter and the outside of the </w:t>
      </w:r>
      <w:proofErr w:type="gramStart"/>
      <w:r w:rsidRPr="00E21662">
        <w:t>compute.</w:t>
      </w:r>
      <w:proofErr w:type="gramEnd"/>
      <w:r w:rsidRPr="00E21662">
        <w:t xml:space="preserve"> At the vRouter and VM end, the interfaces are called </w:t>
      </w:r>
      <w:proofErr w:type="spellStart"/>
      <w:r w:rsidRPr="00E21662">
        <w:rPr>
          <w:rStyle w:val="VerbatimChar"/>
          <w:bCs/>
        </w:rPr>
        <w:t>vif</w:t>
      </w:r>
      <w:proofErr w:type="spellEnd"/>
      <w:r w:rsidRPr="00E21662">
        <w:t xml:space="preserve"> and </w:t>
      </w:r>
      <w:r w:rsidRPr="00E21662">
        <w:rPr>
          <w:rStyle w:val="VerbatimChar"/>
          <w:bCs/>
        </w:rPr>
        <w:t>tap</w:t>
      </w:r>
      <w:r w:rsidRPr="00E21662">
        <w:t xml:space="preserve"> interfaces respectively. There are also bond0 physical interface in DPDK user space and </w:t>
      </w:r>
      <w:r w:rsidRPr="00E21662">
        <w:rPr>
          <w:rStyle w:val="VerbatimChar"/>
          <w:bCs/>
        </w:rPr>
        <w:t>vhost0</w:t>
      </w:r>
      <w:r w:rsidRPr="00E21662">
        <w:t xml:space="preserve"> interface in </w:t>
      </w:r>
      <w:ins w:id="1730" w:author="Patrick Ames" w:date="2020-11-13T08:35:00Z">
        <w:r w:rsidR="00E21662">
          <w:t>L</w:t>
        </w:r>
      </w:ins>
      <w:del w:id="1731" w:author="Patrick Ames" w:date="2020-11-13T08:35:00Z">
        <w:r w:rsidRPr="00E21662" w:rsidDel="00E21662">
          <w:rPr>
            <w:rPrChange w:id="1732" w:author="Patrick Ames" w:date="2020-11-13T08:34:00Z">
              <w:rPr/>
            </w:rPrChange>
          </w:rPr>
          <w:delText>l</w:delText>
        </w:r>
      </w:del>
      <w:r w:rsidRPr="00E21662">
        <w:rPr>
          <w:rPrChange w:id="1733" w:author="Patrick Ames" w:date="2020-11-13T08:34:00Z">
            <w:rPr/>
          </w:rPrChange>
        </w:rPr>
        <w:t>inux kernel. The former is the physically NIC bundle connecting to the peer device, and the latter give</w:t>
      </w:r>
      <w:ins w:id="1734" w:author="Patrick Ames" w:date="2020-11-13T08:35:00Z">
        <w:r w:rsidR="00E21662">
          <w:t>s</w:t>
        </w:r>
      </w:ins>
      <w:r w:rsidRPr="00E21662">
        <w:t xml:space="preserve"> the host an IP address and through </w:t>
      </w:r>
      <w:del w:id="1735" w:author="Patrick Ames" w:date="2020-11-13T08:35:00Z">
        <w:r w:rsidRPr="00E21662" w:rsidDel="00E21662">
          <w:delText xml:space="preserve">with </w:delText>
        </w:r>
      </w:del>
      <w:ins w:id="1736" w:author="Patrick Ames" w:date="2020-11-13T08:35:00Z">
        <w:r w:rsidR="00E21662">
          <w:t>which</w:t>
        </w:r>
        <w:r w:rsidR="00E21662" w:rsidRPr="00E21662">
          <w:t xml:space="preserve"> </w:t>
        </w:r>
      </w:ins>
      <w:r w:rsidRPr="00E21662">
        <w:t>the vRouter agent can exchange control plane messages with the controller.</w:t>
      </w:r>
    </w:p>
    <w:p w:rsidR="009B093B" w:rsidRPr="00E21662" w:rsidDel="00E21662" w:rsidRDefault="00E21662" w:rsidP="00E21662">
      <w:pPr>
        <w:pStyle w:val="BodyText"/>
        <w:rPr>
          <w:del w:id="1737" w:author="Patrick Ames" w:date="2020-11-13T08:34:00Z"/>
          <w:rPrChange w:id="1738" w:author="Patrick Ames" w:date="2020-11-13T08:34:00Z">
            <w:rPr>
              <w:del w:id="1739" w:author="Patrick Ames" w:date="2020-11-13T08:34:00Z"/>
            </w:rPr>
          </w:rPrChange>
        </w:rPr>
        <w:pPrChange w:id="1740" w:author="Patrick Ames" w:date="2020-11-13T08:36:00Z">
          <w:pPr>
            <w:pStyle w:val="DefinitionTerm"/>
          </w:pPr>
        </w:pPrChange>
      </w:pPr>
      <w:r w:rsidRPr="005C1C10">
        <w:rPr>
          <w:rStyle w:val="VerbatimChar"/>
          <w:bCs/>
        </w:rPr>
        <w:t>Q</w:t>
      </w:r>
      <w:r w:rsidR="007E59F7" w:rsidRPr="00E21662">
        <w:rPr>
          <w:rStyle w:val="VerbatimChar"/>
          <w:bCs/>
        </w:rPr>
        <w:t>ueue</w:t>
      </w:r>
      <w:ins w:id="1741" w:author="Patrick Ames" w:date="2020-11-13T08:34:00Z">
        <w:r w:rsidRPr="005C1C10">
          <w:rPr>
            <w:rStyle w:val="VerbatimChar"/>
            <w:bCs/>
          </w:rPr>
          <w:t>:</w:t>
        </w:r>
      </w:ins>
    </w:p>
    <w:p w:rsidR="009B093B" w:rsidRPr="00E21662" w:rsidRDefault="007E59F7" w:rsidP="00E21662">
      <w:pPr>
        <w:pStyle w:val="BodyText"/>
        <w:pPrChange w:id="1742" w:author="Patrick Ames" w:date="2020-11-13T08:36:00Z">
          <w:pPr>
            <w:pStyle w:val="Definition"/>
          </w:pPr>
        </w:pPrChange>
      </w:pPr>
      <w:del w:id="1743" w:author="Patrick Ames" w:date="2020-11-13T08:36:00Z">
        <w:r w:rsidRPr="00E21662" w:rsidDel="00E21662">
          <w:rPr>
            <w:rPrChange w:id="1744" w:author="Patrick Ames" w:date="2020-11-13T08:34:00Z">
              <w:rPr/>
            </w:rPrChange>
          </w:rPr>
          <w:delText>f</w:delText>
        </w:r>
      </w:del>
      <w:ins w:id="1745" w:author="Patrick Ames" w:date="2020-11-13T08:36:00Z">
        <w:r w:rsidR="00E21662">
          <w:t xml:space="preserve"> F</w:t>
        </w:r>
      </w:ins>
      <w:r w:rsidRPr="00E21662">
        <w:t xml:space="preserve">or each interface there are some queues created. They are essentially </w:t>
      </w:r>
      <w:ins w:id="1746" w:author="Patrick Ames" w:date="2020-11-13T08:36:00Z">
        <w:r w:rsidR="00E21662" w:rsidRPr="00E21662">
          <w:t xml:space="preserve">allocated </w:t>
        </w:r>
      </w:ins>
      <w:del w:id="1747" w:author="Patrick Ames" w:date="2020-11-13T08:36:00Z">
        <w:r w:rsidRPr="00E21662" w:rsidDel="00E21662">
          <w:delText xml:space="preserve">some </w:delText>
        </w:r>
      </w:del>
      <w:r w:rsidRPr="00E21662">
        <w:t>memor</w:t>
      </w:r>
      <w:del w:id="1748" w:author="Patrick Ames" w:date="2020-11-13T08:36:00Z">
        <w:r w:rsidRPr="00E21662" w:rsidDel="00E21662">
          <w:delText>ies</w:delText>
        </w:r>
      </w:del>
      <w:ins w:id="1749" w:author="Patrick Ames" w:date="2020-11-13T08:36:00Z">
        <w:r w:rsidR="00E21662">
          <w:t>y</w:t>
        </w:r>
      </w:ins>
      <w:r w:rsidRPr="00E21662">
        <w:t xml:space="preserve"> </w:t>
      </w:r>
      <w:del w:id="1750" w:author="Patrick Ames" w:date="2020-11-13T08:36:00Z">
        <w:r w:rsidRPr="00E21662" w:rsidDel="00E21662">
          <w:delText xml:space="preserve">allocated </w:delText>
        </w:r>
      </w:del>
      <w:r w:rsidRPr="00E21662">
        <w:t>to hold the packets.</w:t>
      </w:r>
    </w:p>
    <w:p w:rsidR="009B093B" w:rsidRDefault="007E59F7" w:rsidP="00E21662">
      <w:pPr>
        <w:pStyle w:val="BodyText"/>
        <w:pPrChange w:id="1751" w:author="Patrick Ames" w:date="2020-11-13T08:36:00Z">
          <w:pPr>
            <w:pStyle w:val="FirstParagraph"/>
          </w:pPr>
        </w:pPrChange>
      </w:pPr>
      <w:r>
        <w:t xml:space="preserve">The CPU cores connect all these objects together. As of the writing of this book, the </w:t>
      </w:r>
      <w:proofErr w:type="spellStart"/>
      <w:r>
        <w:t>implemention</w:t>
      </w:r>
      <w:proofErr w:type="spellEnd"/>
      <w:r>
        <w:t xml:space="preserve"> is to have one</w:t>
      </w:r>
      <w:ins w:id="1752" w:author="Patrick Ames" w:date="2020-11-13T08:36:00Z">
        <w:r w:rsidR="00E21662">
          <w:t>-</w:t>
        </w:r>
      </w:ins>
      <w:del w:id="1753" w:author="Patrick Ames" w:date="2020-11-13T08:36:00Z">
        <w:r w:rsidDel="00E21662">
          <w:delText xml:space="preserve"> </w:delText>
        </w:r>
      </w:del>
      <w:r>
        <w:t>to</w:t>
      </w:r>
      <w:ins w:id="1754" w:author="Patrick Ames" w:date="2020-11-13T08:36:00Z">
        <w:r w:rsidR="00E21662">
          <w:t>-</w:t>
        </w:r>
      </w:ins>
      <w:del w:id="1755" w:author="Patrick Ames" w:date="2020-11-13T08:36:00Z">
        <w:r w:rsidDel="00E21662">
          <w:delText xml:space="preserve"> </w:delText>
        </w:r>
      </w:del>
      <w:r>
        <w:t xml:space="preserve">one mapping between the number of CPU cores allocated to vRouter and the number of interface queues. For example, if </w:t>
      </w:r>
      <w:del w:id="1756" w:author="Patrick Ames" w:date="2020-11-13T08:36:00Z">
        <w:r w:rsidDel="00E21662">
          <w:delText xml:space="preserve">4 </w:delText>
        </w:r>
      </w:del>
      <w:ins w:id="1757" w:author="Patrick Ames" w:date="2020-11-13T08:36:00Z">
        <w:r w:rsidR="00E21662">
          <w:t xml:space="preserve">four </w:t>
        </w:r>
      </w:ins>
      <w:r>
        <w:t xml:space="preserve">CPUs are allocated to </w:t>
      </w:r>
      <w:ins w:id="1758" w:author="Patrick Ames" w:date="2020-11-13T08:37:00Z">
        <w:r w:rsidR="00E21662">
          <w:t xml:space="preserve">the </w:t>
        </w:r>
      </w:ins>
      <w:r>
        <w:t xml:space="preserve">DPDK vRouter forwarding threads (the </w:t>
      </w:r>
      <w:proofErr w:type="spellStart"/>
      <w:r>
        <w:rPr>
          <w:rStyle w:val="VerbatimChar"/>
        </w:rPr>
        <w:t>lcores</w:t>
      </w:r>
      <w:proofErr w:type="spellEnd"/>
      <w:r>
        <w:t xml:space="preserve">), then </w:t>
      </w:r>
      <w:del w:id="1759" w:author="Patrick Ames" w:date="2020-11-13T08:37:00Z">
        <w:r w:rsidDel="00E21662">
          <w:delText xml:space="preserve">4 </w:delText>
        </w:r>
      </w:del>
      <w:ins w:id="1760" w:author="Patrick Ames" w:date="2020-11-13T08:37:00Z">
        <w:r w:rsidR="00E21662">
          <w:t xml:space="preserve">four </w:t>
        </w:r>
      </w:ins>
      <w:proofErr w:type="spellStart"/>
      <w:r>
        <w:t>lcores</w:t>
      </w:r>
      <w:proofErr w:type="spellEnd"/>
      <w:r>
        <w:t xml:space="preserve"> will be created, and </w:t>
      </w:r>
      <w:ins w:id="1761" w:author="Patrick Ames" w:date="2020-11-13T08:37:00Z">
        <w:r w:rsidR="00E21662">
          <w:t>four</w:t>
        </w:r>
      </w:ins>
      <w:del w:id="1762" w:author="Patrick Ames" w:date="2020-11-13T08:37:00Z">
        <w:r w:rsidDel="00E21662">
          <w:delText>4</w:delText>
        </w:r>
      </w:del>
      <w:r>
        <w:t xml:space="preserve"> DPDK interface queues will be created for each </w:t>
      </w:r>
      <w:proofErr w:type="spellStart"/>
      <w:r>
        <w:t>vif</w:t>
      </w:r>
      <w:proofErr w:type="spellEnd"/>
      <w:r>
        <w:t xml:space="preserve"> </w:t>
      </w:r>
      <w:r>
        <w:lastRenderedPageBreak/>
        <w:t xml:space="preserve">interface. </w:t>
      </w:r>
      <w:del w:id="1763" w:author="Patrick Ames" w:date="2020-11-13T08:37:00Z">
        <w:r w:rsidDel="00E21662">
          <w:delText xml:space="preserve">Same </w:delText>
        </w:r>
      </w:del>
      <w:ins w:id="1764" w:author="Patrick Ames" w:date="2020-11-13T08:37:00Z">
        <w:r w:rsidR="00E21662">
          <w:t xml:space="preserve">The same </w:t>
        </w:r>
      </w:ins>
      <w:r>
        <w:t>rule applies to the VM</w:t>
      </w:r>
      <w:ins w:id="1765" w:author="Patrick Ames" w:date="2020-11-13T08:37:00Z">
        <w:r w:rsidR="00E21662">
          <w:t>.</w:t>
        </w:r>
      </w:ins>
      <w:del w:id="1766" w:author="Patrick Ames" w:date="2020-11-13T08:37:00Z">
        <w:r w:rsidDel="00E21662">
          <w:delText xml:space="preserve"> -</w:delText>
        </w:r>
      </w:del>
      <w:r>
        <w:t xml:space="preserve"> You assign </w:t>
      </w:r>
      <w:del w:id="1767" w:author="Patrick Ames" w:date="2020-11-13T08:37:00Z">
        <w:r w:rsidDel="00E21662">
          <w:delText xml:space="preserve">4 </w:delText>
        </w:r>
      </w:del>
      <w:ins w:id="1768" w:author="Patrick Ames" w:date="2020-11-13T08:37:00Z">
        <w:r w:rsidR="00E21662">
          <w:t xml:space="preserve">four </w:t>
        </w:r>
      </w:ins>
      <w:r>
        <w:t xml:space="preserve">CPU cores to a VM, then by default, Nova will create </w:t>
      </w:r>
      <w:del w:id="1769" w:author="Patrick Ames" w:date="2020-11-13T08:37:00Z">
        <w:r w:rsidDel="00E21662">
          <w:delText xml:space="preserve">4 </w:delText>
        </w:r>
      </w:del>
      <w:ins w:id="1770" w:author="Patrick Ames" w:date="2020-11-13T08:37:00Z">
        <w:r w:rsidR="00E21662">
          <w:t xml:space="preserve">four </w:t>
        </w:r>
      </w:ins>
      <w:r>
        <w:t>(</w:t>
      </w:r>
      <w:proofErr w:type="spellStart"/>
      <w:del w:id="1771" w:author="Patrick Ames" w:date="2020-11-13T08:37:00Z">
        <w:r w:rsidDel="00E21662">
          <w:delText>virtio</w:delText>
        </w:r>
      </w:del>
      <w:ins w:id="1772" w:author="Patrick Ames" w:date="2020-11-13T08:37:00Z">
        <w:r w:rsidR="00E21662">
          <w:t>Virtio</w:t>
        </w:r>
      </w:ins>
      <w:proofErr w:type="spellEnd"/>
      <w:r w:rsidRPr="00E21662">
        <w:rPr>
          <w:highlight w:val="yellow"/>
          <w:rPrChange w:id="1773" w:author="Patrick Ames" w:date="2020-11-13T08:37:00Z">
            <w:rPr/>
          </w:rPrChange>
        </w:rPr>
        <w:t>??</w:t>
      </w:r>
      <w:r>
        <w:t xml:space="preserve">) queues for a tap interface in the VM. That said, of course, </w:t>
      </w:r>
      <w:r>
        <w:rPr>
          <w:rStyle w:val="VerbatimChar"/>
        </w:rPr>
        <w:t>multiple queue</w:t>
      </w:r>
      <w:r>
        <w:t xml:space="preserve"> as a feature needs to be turned on in Nova</w:t>
      </w:r>
      <w:del w:id="1774" w:author="Patrick Ames" w:date="2020-11-13T08:38:00Z">
        <w:r w:rsidDel="00E21662">
          <w:delText xml:space="preserve"> at the first place</w:delText>
        </w:r>
      </w:del>
      <w:r>
        <w:t xml:space="preserve">. We can illustrate </w:t>
      </w:r>
      <w:del w:id="1775" w:author="Patrick Ames" w:date="2020-11-13T08:38:00Z">
        <w:r w:rsidDel="00E21662">
          <w:delText>this with a table below</w:delText>
        </w:r>
      </w:del>
      <w:ins w:id="1776" w:author="Patrick Ames" w:date="2020-11-13T08:38:00Z">
        <w:r w:rsidR="00E21662">
          <w:t>with the following</w:t>
        </w:r>
      </w:ins>
      <w:r>
        <w:t>:</w:t>
      </w:r>
    </w:p>
    <w:tbl>
      <w:tblPr>
        <w:tblStyle w:val="Table"/>
        <w:tblW w:w="5000" w:type="pct"/>
        <w:tblLook w:val="07E0" w:firstRow="1" w:lastRow="1" w:firstColumn="1" w:lastColumn="1" w:noHBand="1" w:noVBand="1"/>
      </w:tblPr>
      <w:tblGrid>
        <w:gridCol w:w="1249"/>
        <w:gridCol w:w="1763"/>
        <w:gridCol w:w="1522"/>
        <w:gridCol w:w="1763"/>
        <w:gridCol w:w="2559"/>
      </w:tblGrid>
      <w:tr w:rsidR="009B093B">
        <w:tc>
          <w:tcPr>
            <w:tcW w:w="0" w:type="auto"/>
            <w:tcBorders>
              <w:bottom w:val="single" w:sz="0" w:space="0" w:color="auto"/>
            </w:tcBorders>
            <w:vAlign w:val="bottom"/>
          </w:tcPr>
          <w:p w:rsidR="009B093B" w:rsidRDefault="007E59F7">
            <w:pPr>
              <w:pStyle w:val="Compact"/>
            </w:pPr>
            <w:proofErr w:type="spellStart"/>
            <w:r>
              <w:t>vif</w:t>
            </w:r>
            <w:proofErr w:type="spellEnd"/>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proofErr w:type="spellStart"/>
            <w:r>
              <w:t>lcore</w:t>
            </w:r>
            <w:proofErr w:type="spellEnd"/>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w:t>
            </w:r>
            <w:proofErr w:type="spellStart"/>
            <w:r>
              <w:t>vNIC</w:t>
            </w:r>
            <w:proofErr w:type="spellEnd"/>
            <w:r>
              <w:t>)</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tap003</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2</w:t>
            </w:r>
          </w:p>
        </w:tc>
        <w:tc>
          <w:tcPr>
            <w:tcW w:w="0" w:type="auto"/>
          </w:tcPr>
          <w:p w:rsidR="009B093B" w:rsidRDefault="007E59F7">
            <w:r>
              <w:t>2</w:t>
            </w:r>
          </w:p>
        </w:tc>
        <w:tc>
          <w:tcPr>
            <w:tcW w:w="0" w:type="auto"/>
          </w:tcPr>
          <w:p w:rsidR="009B093B" w:rsidRDefault="007E59F7">
            <w:r>
              <w:t>2</w:t>
            </w:r>
          </w:p>
        </w:tc>
        <w:tc>
          <w:tcPr>
            <w:tcW w:w="0" w:type="auto"/>
          </w:tcPr>
          <w:p w:rsidR="009B093B" w:rsidRDefault="009B093B"/>
        </w:tc>
        <w:tc>
          <w:tcPr>
            <w:tcW w:w="0" w:type="auto"/>
          </w:tcPr>
          <w:p w:rsidR="009B093B" w:rsidRDefault="009B093B"/>
        </w:tc>
      </w:tr>
      <w:tr w:rsidR="009B093B">
        <w:tc>
          <w:tcPr>
            <w:tcW w:w="0" w:type="auto"/>
          </w:tcPr>
          <w:p w:rsidR="009B093B" w:rsidRDefault="007E59F7">
            <w:r>
              <w:t>3</w:t>
            </w:r>
          </w:p>
        </w:tc>
        <w:tc>
          <w:tcPr>
            <w:tcW w:w="0" w:type="auto"/>
          </w:tcPr>
          <w:p w:rsidR="009B093B" w:rsidRDefault="007E59F7">
            <w:r>
              <w:t>3</w:t>
            </w:r>
          </w:p>
        </w:tc>
        <w:tc>
          <w:tcPr>
            <w:tcW w:w="0" w:type="auto"/>
          </w:tcPr>
          <w:p w:rsidR="009B093B" w:rsidRDefault="007E59F7">
            <w:r>
              <w:t>3</w:t>
            </w:r>
          </w:p>
        </w:tc>
        <w:tc>
          <w:tcPr>
            <w:tcW w:w="0" w:type="auto"/>
          </w:tcPr>
          <w:p w:rsidR="009B093B" w:rsidRDefault="009B093B"/>
        </w:tc>
        <w:tc>
          <w:tcPr>
            <w:tcW w:w="0" w:type="auto"/>
          </w:tcPr>
          <w:p w:rsidR="009B093B" w:rsidRDefault="009B093B"/>
        </w:tc>
      </w:tr>
      <w:tr w:rsidR="009B093B">
        <w:tc>
          <w:tcPr>
            <w:tcW w:w="0" w:type="auto"/>
          </w:tcPr>
          <w:p w:rsidR="009B093B" w:rsidRDefault="007E59F7">
            <w:r>
              <w:t>0/4</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tap004</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2</w:t>
            </w:r>
          </w:p>
        </w:tc>
        <w:tc>
          <w:tcPr>
            <w:tcW w:w="0" w:type="auto"/>
          </w:tcPr>
          <w:p w:rsidR="009B093B" w:rsidRDefault="007E59F7">
            <w:r>
              <w:t>2</w:t>
            </w:r>
          </w:p>
        </w:tc>
        <w:tc>
          <w:tcPr>
            <w:tcW w:w="0" w:type="auto"/>
          </w:tcPr>
          <w:p w:rsidR="009B093B" w:rsidRDefault="007E59F7">
            <w:r>
              <w:t>2</w:t>
            </w:r>
          </w:p>
        </w:tc>
        <w:tc>
          <w:tcPr>
            <w:tcW w:w="0" w:type="auto"/>
          </w:tcPr>
          <w:p w:rsidR="009B093B" w:rsidRDefault="009B093B"/>
        </w:tc>
        <w:tc>
          <w:tcPr>
            <w:tcW w:w="0" w:type="auto"/>
          </w:tcPr>
          <w:p w:rsidR="009B093B" w:rsidRDefault="009B093B"/>
        </w:tc>
      </w:tr>
      <w:tr w:rsidR="009B093B">
        <w:tc>
          <w:tcPr>
            <w:tcW w:w="0" w:type="auto"/>
          </w:tcPr>
          <w:p w:rsidR="009B093B" w:rsidRDefault="007E59F7">
            <w:r>
              <w:t>3</w:t>
            </w:r>
          </w:p>
        </w:tc>
        <w:tc>
          <w:tcPr>
            <w:tcW w:w="0" w:type="auto"/>
          </w:tcPr>
          <w:p w:rsidR="009B093B" w:rsidRDefault="007E59F7">
            <w:r>
              <w:t>3</w:t>
            </w:r>
          </w:p>
        </w:tc>
        <w:tc>
          <w:tcPr>
            <w:tcW w:w="0" w:type="auto"/>
          </w:tcPr>
          <w:p w:rsidR="009B093B" w:rsidRDefault="007E59F7">
            <w:r>
              <w:t>3</w:t>
            </w:r>
          </w:p>
        </w:tc>
        <w:tc>
          <w:tcPr>
            <w:tcW w:w="0" w:type="auto"/>
          </w:tcPr>
          <w:p w:rsidR="009B093B" w:rsidRDefault="009B093B"/>
        </w:tc>
        <w:tc>
          <w:tcPr>
            <w:tcW w:w="0" w:type="auto"/>
          </w:tcPr>
          <w:p w:rsidR="009B093B" w:rsidRDefault="009B093B"/>
        </w:tc>
      </w:tr>
    </w:tbl>
    <w:p w:rsidR="009B093B" w:rsidRDefault="007E59F7">
      <w:pPr>
        <w:pStyle w:val="BodyText"/>
      </w:pPr>
      <w:r>
        <w:t xml:space="preserve">This is just a simple example. In production deployment there are a lot more conditions to consider, and a lot of </w:t>
      </w:r>
      <w:del w:id="1777" w:author="Patrick Ames" w:date="2020-11-13T08:38:00Z">
        <w:r w:rsidDel="00E21662">
          <w:delText xml:space="preserve">of </w:delText>
        </w:r>
      </w:del>
      <w:r>
        <w:t>confusions rise. Common questions are:</w:t>
      </w:r>
    </w:p>
    <w:p w:rsidR="009B093B" w:rsidRDefault="007E59F7">
      <w:pPr>
        <w:numPr>
          <w:ilvl w:val="0"/>
          <w:numId w:val="29"/>
        </w:numPr>
      </w:pPr>
      <w:r>
        <w:t xml:space="preserve">What if the tap interface queue number is different than the </w:t>
      </w:r>
      <w:proofErr w:type="spellStart"/>
      <w:r>
        <w:t>vif</w:t>
      </w:r>
      <w:proofErr w:type="spellEnd"/>
      <w:r>
        <w:t xml:space="preserve"> queue number? What will happen when </w:t>
      </w:r>
      <w:del w:id="1778" w:author="Patrick Ames" w:date="2020-11-13T08:38:00Z">
        <w:r w:rsidDel="00E21662">
          <w:delText>we have</w:delText>
        </w:r>
      </w:del>
      <w:ins w:id="1779" w:author="Patrick Ames" w:date="2020-11-13T08:38:00Z">
        <w:r w:rsidR="00E21662">
          <w:t>there are</w:t>
        </w:r>
      </w:ins>
      <w:r>
        <w:t xml:space="preserve"> </w:t>
      </w:r>
      <w:del w:id="1780" w:author="Patrick Ames" w:date="2020-11-13T08:38:00Z">
        <w:r w:rsidDel="00E21662">
          <w:delText xml:space="preserve">8 </w:delText>
        </w:r>
      </w:del>
      <w:ins w:id="1781" w:author="Patrick Ames" w:date="2020-11-13T08:38:00Z">
        <w:r w:rsidR="00E21662">
          <w:t xml:space="preserve">eight </w:t>
        </w:r>
      </w:ins>
      <w:proofErr w:type="spellStart"/>
      <w:r>
        <w:t>lcores</w:t>
      </w:r>
      <w:proofErr w:type="spellEnd"/>
      <w:del w:id="1782" w:author="Patrick Ames" w:date="2020-11-13T08:38:00Z">
        <w:r w:rsidDel="00E21662">
          <w:delText>,</w:delText>
        </w:r>
      </w:del>
      <w:r>
        <w:t xml:space="preserve"> but one of our VM</w:t>
      </w:r>
      <w:ins w:id="1783" w:author="Patrick Ames" w:date="2020-11-13T08:38:00Z">
        <w:r w:rsidR="00E21662">
          <w:t>s</w:t>
        </w:r>
      </w:ins>
      <w:r>
        <w:t xml:space="preserve"> </w:t>
      </w:r>
      <w:del w:id="1784" w:author="Patrick Ames" w:date="2020-11-13T08:38:00Z">
        <w:r w:rsidDel="00E21662">
          <w:delText xml:space="preserve">are </w:delText>
        </w:r>
      </w:del>
      <w:ins w:id="1785" w:author="Patrick Ames" w:date="2020-11-13T08:38:00Z">
        <w:r w:rsidR="00E21662">
          <w:t xml:space="preserve">is </w:t>
        </w:r>
      </w:ins>
      <w:r>
        <w:t xml:space="preserve">running </w:t>
      </w:r>
      <w:del w:id="1786" w:author="Patrick Ames" w:date="2020-11-13T08:38:00Z">
        <w:r w:rsidDel="00E21662">
          <w:delText xml:space="preserve">4 </w:delText>
        </w:r>
      </w:del>
      <w:ins w:id="1787" w:author="Patrick Ames" w:date="2020-11-13T08:38:00Z">
        <w:r w:rsidR="00E21662">
          <w:t xml:space="preserve">four </w:t>
        </w:r>
      </w:ins>
      <w:r>
        <w:t>queues in its tap interface?</w:t>
      </w:r>
    </w:p>
    <w:p w:rsidR="009B093B" w:rsidRDefault="007E59F7">
      <w:pPr>
        <w:numPr>
          <w:ilvl w:val="0"/>
          <w:numId w:val="29"/>
        </w:numPr>
      </w:pPr>
      <w:del w:id="1788" w:author="Patrick Ames" w:date="2020-11-13T08:38:00Z">
        <w:r w:rsidDel="00E21662">
          <w:delText xml:space="preserve">will </w:delText>
        </w:r>
      </w:del>
      <w:ins w:id="1789" w:author="Patrick Ames" w:date="2020-11-13T08:38:00Z">
        <w:r w:rsidR="00E21662">
          <w:t xml:space="preserve">Will </w:t>
        </w:r>
      </w:ins>
      <w:r>
        <w:t xml:space="preserve">vif0/3 queue0 always be served by lcore0, instead of other </w:t>
      </w:r>
      <w:proofErr w:type="spellStart"/>
      <w:r>
        <w:t>lcores</w:t>
      </w:r>
      <w:proofErr w:type="spellEnd"/>
      <w:r>
        <w:t xml:space="preserve">? </w:t>
      </w:r>
      <w:del w:id="1790" w:author="Patrick Ames" w:date="2020-11-13T08:39:00Z">
        <w:r w:rsidDel="00E21662">
          <w:delText xml:space="preserve">if </w:delText>
        </w:r>
      </w:del>
      <w:ins w:id="1791" w:author="Patrick Ames" w:date="2020-11-13T08:39:00Z">
        <w:r w:rsidR="00E21662">
          <w:t xml:space="preserve">If </w:t>
        </w:r>
      </w:ins>
      <w:r>
        <w:t xml:space="preserve">not, how to determine which </w:t>
      </w:r>
      <w:proofErr w:type="spellStart"/>
      <w:r>
        <w:t>vif</w:t>
      </w:r>
      <w:proofErr w:type="spellEnd"/>
      <w:r>
        <w:t xml:space="preserve"> queue goes to which </w:t>
      </w:r>
      <w:proofErr w:type="spellStart"/>
      <w:r>
        <w:t>lcore</w:t>
      </w:r>
      <w:proofErr w:type="spellEnd"/>
      <w:r>
        <w:t xml:space="preserve">? Is there a chance that imbalanced </w:t>
      </w:r>
      <w:proofErr w:type="spellStart"/>
      <w:r>
        <w:t>lcores</w:t>
      </w:r>
      <w:proofErr w:type="spellEnd"/>
      <w:r>
        <w:t xml:space="preserve"> to queue mapping happens, so that some </w:t>
      </w:r>
      <w:proofErr w:type="spellStart"/>
      <w:r>
        <w:t>lcores</w:t>
      </w:r>
      <w:proofErr w:type="spellEnd"/>
      <w:r>
        <w:t xml:space="preserve"> are overloaded and some </w:t>
      </w:r>
      <w:proofErr w:type="spellStart"/>
      <w:r>
        <w:t>lcores</w:t>
      </w:r>
      <w:proofErr w:type="spellEnd"/>
      <w:r>
        <w:t xml:space="preserve"> are relatively idle?</w:t>
      </w:r>
    </w:p>
    <w:p w:rsidR="009B093B" w:rsidRDefault="007E59F7">
      <w:pPr>
        <w:pStyle w:val="FirstParagraph"/>
      </w:pPr>
      <w:r>
        <w:t xml:space="preserve">To answer these questions, we need a tool to reveal the </w:t>
      </w:r>
      <w:del w:id="1792" w:author="Patrick Ames" w:date="2020-11-11T13:23:00Z">
        <w:r w:rsidDel="00601950">
          <w:delText>"</w:delText>
        </w:r>
      </w:del>
      <w:r>
        <w:t>secret</w:t>
      </w:r>
      <w:del w:id="1793" w:author="Patrick Ames" w:date="2020-11-11T13:23:00Z">
        <w:r w:rsidDel="00601950">
          <w:delText>"</w:delText>
        </w:r>
      </w:del>
      <w:r>
        <w:t xml:space="preserve"> of actual mapping between </w:t>
      </w:r>
      <w:proofErr w:type="spellStart"/>
      <w:r>
        <w:t>lcores</w:t>
      </w:r>
      <w:proofErr w:type="spellEnd"/>
      <w:r>
        <w:t xml:space="preserve"> and queues from different </w:t>
      </w:r>
      <w:proofErr w:type="spellStart"/>
      <w:r>
        <w:t>vif</w:t>
      </w:r>
      <w:proofErr w:type="spellEnd"/>
      <w:r>
        <w:t xml:space="preserve"> interfaces. This is the moment for </w:t>
      </w:r>
      <w:r>
        <w:rPr>
          <w:rStyle w:val="VerbatimChar"/>
        </w:rPr>
        <w:t>-c|--</w:t>
      </w:r>
      <w:proofErr w:type="spellStart"/>
      <w:r>
        <w:rPr>
          <w:rStyle w:val="VerbatimChar"/>
        </w:rPr>
        <w:t>lcore</w:t>
      </w:r>
      <w:proofErr w:type="spellEnd"/>
      <w:r>
        <w:t xml:space="preserve"> option of </w:t>
      </w:r>
      <w:proofErr w:type="spellStart"/>
      <w:r>
        <w:rPr>
          <w:rStyle w:val="VerbatimChar"/>
        </w:rPr>
        <w:t>dpdkinfo</w:t>
      </w:r>
      <w:proofErr w:type="spellEnd"/>
      <w:r>
        <w:t xml:space="preserve"> to show its power. Again, let’s start with an example:</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4</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lastRenderedPageBreak/>
        <w:t xml:space="preserve">Let’s start from the first line. In this example, we have allocated two CPU cores to DPDK vRouter forwarding </w:t>
      </w:r>
      <w:proofErr w:type="spellStart"/>
      <w:r>
        <w:t>lcores</w:t>
      </w:r>
      <w:proofErr w:type="spellEnd"/>
      <w:r>
        <w:t xml:space="preserve">, so we have </w:t>
      </w:r>
      <w:del w:id="1794" w:author="Patrick Ames" w:date="2020-11-13T08:40:00Z">
        <w:r w:rsidDel="00E21662">
          <w:delText xml:space="preserve">2 </w:delText>
        </w:r>
      </w:del>
      <w:ins w:id="1795" w:author="Patrick Ames" w:date="2020-11-13T08:40:00Z">
        <w:r w:rsidR="00E21662">
          <w:t xml:space="preserve">two </w:t>
        </w:r>
      </w:ins>
      <w:r>
        <w:t xml:space="preserve">forwarding </w:t>
      </w:r>
      <w:proofErr w:type="spellStart"/>
      <w:r>
        <w:t>lcores</w:t>
      </w:r>
      <w:proofErr w:type="spellEnd"/>
      <w:r>
        <w:t xml:space="preserve"> running in total.</w:t>
      </w:r>
    </w:p>
    <w:p w:rsidR="009B093B" w:rsidRDefault="007E59F7">
      <w:pPr>
        <w:pStyle w:val="BodyText"/>
      </w:pPr>
      <w:r>
        <w:t xml:space="preserve">Then, the second line </w:t>
      </w:r>
      <w:del w:id="1796" w:author="Patrick Ames" w:date="2020-11-13T08:40:00Z">
        <w:r w:rsidDel="00E21662">
          <w:delText xml:space="preserve">give </w:delText>
        </w:r>
      </w:del>
      <w:ins w:id="1797" w:author="Patrick Ames" w:date="2020-11-13T08:40:00Z">
        <w:r w:rsidR="00E21662">
          <w:t xml:space="preserve">provides the </w:t>
        </w:r>
      </w:ins>
      <w:r>
        <w:t xml:space="preserve">number of vRouter interfaces in the compute. We have </w:t>
      </w:r>
      <w:del w:id="1798" w:author="Patrick Ames" w:date="2020-11-13T08:40:00Z">
        <w:r w:rsidDel="00E21662">
          <w:delText xml:space="preserve">4 </w:delText>
        </w:r>
      </w:del>
      <w:ins w:id="1799" w:author="Patrick Ames" w:date="2020-11-13T08:40:00Z">
        <w:r w:rsidR="00E21662">
          <w:t xml:space="preserve">four </w:t>
        </w:r>
      </w:ins>
      <w:r>
        <w:t xml:space="preserve">of them in total. One vif0/4 connecting to VM tap interface </w:t>
      </w:r>
      <w:r>
        <w:rPr>
          <w:rStyle w:val="VerbatimChar"/>
        </w:rPr>
        <w:t>tap41a9ab05-64</w:t>
      </w:r>
      <w:r>
        <w:t xml:space="preserve">, </w:t>
      </w:r>
      <w:ins w:id="1800" w:author="Patrick Ames" w:date="2020-11-13T08:41:00Z">
        <w:r w:rsidR="00E21662">
          <w:t xml:space="preserve">and </w:t>
        </w:r>
      </w:ins>
      <w:r>
        <w:t>three mandatory</w:t>
      </w:r>
      <w:ins w:id="1801" w:author="Patrick Ames" w:date="2020-11-13T08:41:00Z">
        <w:r w:rsidR="00E21662">
          <w:t>,</w:t>
        </w:r>
      </w:ins>
      <w:r>
        <w:t xml:space="preserve"> vif0/0, vif0/1, vif0/2, connecting to bond, vhost0</w:t>
      </w:r>
      <w:ins w:id="1802" w:author="Patrick Ames" w:date="2020-11-13T08:41:00Z">
        <w:r w:rsidR="00E21662">
          <w:t>,</w:t>
        </w:r>
      </w:ins>
      <w:r>
        <w:t xml:space="preserve"> and pkt0 respectively. Here, we have created just one VM (actually this is nothing but the PROX gen VM we’ve created earlier) with only one tap interface.</w:t>
      </w:r>
    </w:p>
    <w:p w:rsidR="009B093B" w:rsidRDefault="00E21662">
      <w:pPr>
        <w:pStyle w:val="BodyText"/>
      </w:pPr>
      <w:ins w:id="1803" w:author="Patrick Ames" w:date="2020-11-13T08:41:00Z">
        <w:r>
          <w:t xml:space="preserve">Let’s focus on </w:t>
        </w:r>
      </w:ins>
      <w:del w:id="1804" w:author="Patrick Ames" w:date="2020-11-13T08:41:00Z">
        <w:r w:rsidR="007E59F7" w:rsidDel="00E21662">
          <w:delText xml:space="preserve">Starting from </w:delText>
        </w:r>
      </w:del>
      <w:r w:rsidR="007E59F7">
        <w:t>the third line onward</w:t>
      </w:r>
      <w:del w:id="1805" w:author="Patrick Ames" w:date="2020-11-13T08:41:00Z">
        <w:r w:rsidR="007E59F7" w:rsidDel="00E21662">
          <w:delText xml:space="preserve"> are what we’ll focus now</w:delText>
        </w:r>
      </w:del>
      <w:r w:rsidR="007E59F7">
        <w:t xml:space="preserve">. The output is listing all forwarding </w:t>
      </w:r>
      <w:proofErr w:type="spellStart"/>
      <w:r w:rsidR="007E59F7">
        <w:t>lcores</w:t>
      </w:r>
      <w:proofErr w:type="spellEnd"/>
      <w:r w:rsidR="007E59F7">
        <w:t xml:space="preserve"> that are currently configured in vRouter, and for each </w:t>
      </w:r>
      <w:proofErr w:type="spellStart"/>
      <w:r w:rsidR="007E59F7">
        <w:t>lcore</w:t>
      </w:r>
      <w:proofErr w:type="spellEnd"/>
      <w:r w:rsidR="007E59F7">
        <w:t xml:space="preserve"> it list</w:t>
      </w:r>
      <w:ins w:id="1806" w:author="Patrick Ames" w:date="2020-11-13T08:41:00Z">
        <w:r>
          <w:t>s</w:t>
        </w:r>
      </w:ins>
      <w:r w:rsidR="007E59F7">
        <w:t xml:space="preserve"> interfaces that </w:t>
      </w:r>
      <w:del w:id="1807" w:author="Patrick Ames" w:date="2020-11-13T08:42:00Z">
        <w:r w:rsidR="007E59F7" w:rsidDel="00E21662">
          <w:delText xml:space="preserve">this </w:delText>
        </w:r>
      </w:del>
      <w:proofErr w:type="spellStart"/>
      <w:ins w:id="1808" w:author="Patrick Ames" w:date="2020-11-13T08:42:00Z">
        <w:r>
          <w:t xml:space="preserve">each </w:t>
        </w:r>
      </w:ins>
      <w:r w:rsidR="007E59F7">
        <w:t>lcore</w:t>
      </w:r>
      <w:proofErr w:type="spellEnd"/>
      <w:r w:rsidR="007E59F7">
        <w:t xml:space="preserve"> is </w:t>
      </w:r>
      <w:proofErr w:type="spellStart"/>
      <w:r w:rsidR="007E59F7">
        <w:t>associcated</w:t>
      </w:r>
      <w:proofErr w:type="spellEnd"/>
      <w:r w:rsidR="007E59F7">
        <w:t xml:space="preserve"> with</w:t>
      </w:r>
      <w:ins w:id="1809" w:author="Patrick Ames" w:date="2020-11-13T08:42:00Z">
        <w:r>
          <w:t>,</w:t>
        </w:r>
      </w:ins>
      <w:del w:id="1810" w:author="Patrick Ames" w:date="2020-11-13T08:42:00Z">
        <w:r w:rsidR="007E59F7" w:rsidDel="00E21662">
          <w:delText xml:space="preserve"> -</w:delText>
        </w:r>
      </w:del>
      <w:r w:rsidR="007E59F7">
        <w:t xml:space="preserve"> in another word</w:t>
      </w:r>
      <w:ins w:id="1811" w:author="Patrick Ames" w:date="2020-11-13T08:42:00Z">
        <w:r>
          <w:t>s</w:t>
        </w:r>
      </w:ins>
      <w:r w:rsidR="007E59F7">
        <w:t xml:space="preserve">, interfaces this core is </w:t>
      </w:r>
      <w:del w:id="1812" w:author="Patrick Ames" w:date="2020-11-11T13:23:00Z">
        <w:r w:rsidR="007E59F7" w:rsidDel="00601950">
          <w:delText>"</w:delText>
        </w:r>
      </w:del>
      <w:r w:rsidR="007E59F7">
        <w:t>serving</w:t>
      </w:r>
      <w:del w:id="1813" w:author="Patrick Ames" w:date="2020-11-11T13:23:00Z">
        <w:r w:rsidR="007E59F7" w:rsidDel="00601950">
          <w:delText>"</w:delText>
        </w:r>
      </w:del>
      <w:r w:rsidR="007E59F7">
        <w:t>.</w:t>
      </w:r>
    </w:p>
    <w:p w:rsidR="009B093B" w:rsidRDefault="007E59F7">
      <w:pPr>
        <w:pStyle w:val="BodyText"/>
      </w:pPr>
      <w:r>
        <w:t>Please note that there are some inconsistencies in term</w:t>
      </w:r>
      <w:ins w:id="1814" w:author="Patrick Ames" w:date="2020-11-13T08:42:00Z">
        <w:r w:rsidR="00E21662">
          <w:t>s</w:t>
        </w:r>
      </w:ins>
      <w:r>
        <w:t xml:space="preserve"> of the </w:t>
      </w:r>
      <w:proofErr w:type="spellStart"/>
      <w:r>
        <w:t>lcore</w:t>
      </w:r>
      <w:proofErr w:type="spellEnd"/>
      <w:r>
        <w:t xml:space="preserve"> numbering in different tools. </w:t>
      </w:r>
      <w:r w:rsidRPr="00E21662">
        <w:rPr>
          <w:highlight w:val="yellow"/>
          <w:rPrChange w:id="1815" w:author="Patrick Ames" w:date="2020-11-13T08:42:00Z">
            <w:rPr/>
          </w:rPrChange>
        </w:rPr>
        <w:t>*</w:t>
      </w:r>
      <w:r>
        <w:t xml:space="preserve"> In </w:t>
      </w:r>
      <w:r>
        <w:rPr>
          <w:rStyle w:val="VerbatimChar"/>
        </w:rPr>
        <w:t>dpdkvifstats.py</w:t>
      </w:r>
      <w:r>
        <w:t xml:space="preserve"> script, </w:t>
      </w:r>
      <w:ins w:id="1816" w:author="Patrick Ames" w:date="2020-11-13T08:42:00Z">
        <w:r w:rsidR="00E21662">
          <w:t xml:space="preserve">the </w:t>
        </w:r>
      </w:ins>
      <w:r>
        <w:t xml:space="preserve">forwarding </w:t>
      </w:r>
      <w:proofErr w:type="spellStart"/>
      <w:r>
        <w:t>lcore</w:t>
      </w:r>
      <w:proofErr w:type="spellEnd"/>
      <w:r>
        <w:t xml:space="preserve"> number starts from </w:t>
      </w:r>
      <w:del w:id="1817" w:author="Patrick Ames" w:date="2020-11-11T13:23:00Z">
        <w:r w:rsidDel="00601950">
          <w:delText>"</w:delText>
        </w:r>
      </w:del>
      <w:del w:id="1818" w:author="Patrick Ames" w:date="2020-11-13T08:42:00Z">
        <w:r w:rsidDel="00E21662">
          <w:delText>1</w:delText>
        </w:r>
      </w:del>
      <w:ins w:id="1819" w:author="Patrick Ames" w:date="2020-11-13T08:42:00Z">
        <w:r w:rsidR="00E21662">
          <w:t>one</w:t>
        </w:r>
      </w:ins>
      <w:del w:id="1820" w:author="Patrick Ames" w:date="2020-11-11T13:23:00Z">
        <w:r w:rsidDel="00601950">
          <w:delText>"</w:delText>
        </w:r>
      </w:del>
      <w:r>
        <w:t xml:space="preserve">, so </w:t>
      </w:r>
      <w:del w:id="1821" w:author="Patrick Ames" w:date="2020-11-11T13:23:00Z">
        <w:r w:rsidDel="00601950">
          <w:delText>"</w:delText>
        </w:r>
      </w:del>
      <w:r>
        <w:t>Core 1</w:t>
      </w:r>
      <w:del w:id="1822" w:author="Patrick Ames" w:date="2020-11-11T13:23:00Z">
        <w:r w:rsidDel="00601950">
          <w:delText>"</w:delText>
        </w:r>
      </w:del>
      <w:r>
        <w:t xml:space="preserve"> refers to the first forwarding </w:t>
      </w:r>
      <w:proofErr w:type="spellStart"/>
      <w:r>
        <w:t>lcore</w:t>
      </w:r>
      <w:proofErr w:type="spellEnd"/>
      <w:r>
        <w:t xml:space="preserve">. * In </w:t>
      </w:r>
      <w:proofErr w:type="spellStart"/>
      <w:r>
        <w:rPr>
          <w:rStyle w:val="VerbatimChar"/>
        </w:rPr>
        <w:t>dpdkinnfo</w:t>
      </w:r>
      <w:proofErr w:type="spellEnd"/>
      <w:r>
        <w:rPr>
          <w:rStyle w:val="VerbatimChar"/>
        </w:rPr>
        <w:t xml:space="preserve"> -c</w:t>
      </w:r>
      <w:r>
        <w:t xml:space="preserve"> output, forwarding </w:t>
      </w:r>
      <w:proofErr w:type="spellStart"/>
      <w:r>
        <w:t>lcore</w:t>
      </w:r>
      <w:proofErr w:type="spellEnd"/>
      <w:r>
        <w:t xml:space="preserve"> number starts from </w:t>
      </w:r>
      <w:del w:id="1823" w:author="Patrick Ames" w:date="2020-11-11T13:23:00Z">
        <w:r w:rsidDel="00601950">
          <w:delText>"</w:delText>
        </w:r>
      </w:del>
      <w:del w:id="1824" w:author="Patrick Ames" w:date="2020-11-13T08:43:00Z">
        <w:r w:rsidDel="00E21662">
          <w:delText>0</w:delText>
        </w:r>
      </w:del>
      <w:ins w:id="1825" w:author="Patrick Ames" w:date="2020-11-13T08:43:00Z">
        <w:r w:rsidR="00E21662">
          <w:t>zero</w:t>
        </w:r>
      </w:ins>
      <w:del w:id="1826" w:author="Patrick Ames" w:date="2020-11-11T13:23:00Z">
        <w:r w:rsidDel="00601950">
          <w:delText>"</w:delText>
        </w:r>
      </w:del>
      <w:r>
        <w:t xml:space="preserve">, so </w:t>
      </w:r>
      <w:del w:id="1827" w:author="Patrick Ames" w:date="2020-11-11T13:23:00Z">
        <w:r w:rsidDel="00601950">
          <w:delText>"</w:delText>
        </w:r>
      </w:del>
      <w:proofErr w:type="spellStart"/>
      <w:r>
        <w:t>Lcore</w:t>
      </w:r>
      <w:proofErr w:type="spellEnd"/>
      <w:r>
        <w:t xml:space="preserve"> 0</w:t>
      </w:r>
      <w:del w:id="1828" w:author="Patrick Ames" w:date="2020-11-11T13:23:00Z">
        <w:r w:rsidDel="00601950">
          <w:delText>"</w:delText>
        </w:r>
      </w:del>
      <w:r>
        <w:t xml:space="preserve"> refers to the first forwarding </w:t>
      </w:r>
      <w:proofErr w:type="spellStart"/>
      <w:r>
        <w:t>lcore</w:t>
      </w:r>
      <w:proofErr w:type="spellEnd"/>
      <w:r>
        <w:t xml:space="preserve">. * In </w:t>
      </w:r>
      <w:proofErr w:type="spellStart"/>
      <w:r>
        <w:rPr>
          <w:rStyle w:val="VerbatimChar"/>
        </w:rPr>
        <w:t>vif</w:t>
      </w:r>
      <w:proofErr w:type="spellEnd"/>
      <w:r>
        <w:t xml:space="preserve"> output, forwarding </w:t>
      </w:r>
      <w:proofErr w:type="spellStart"/>
      <w:r>
        <w:t>lcore</w:t>
      </w:r>
      <w:proofErr w:type="spellEnd"/>
      <w:r>
        <w:t xml:space="preserve"> number starts from </w:t>
      </w:r>
      <w:del w:id="1829" w:author="Patrick Ames" w:date="2020-11-11T13:23:00Z">
        <w:r w:rsidDel="00601950">
          <w:delText>"</w:delText>
        </w:r>
      </w:del>
      <w:del w:id="1830" w:author="Patrick Ames" w:date="2020-11-13T08:43:00Z">
        <w:r w:rsidDel="005C1C10">
          <w:delText>10</w:delText>
        </w:r>
      </w:del>
      <w:ins w:id="1831" w:author="Patrick Ames" w:date="2020-11-13T08:43:00Z">
        <w:r w:rsidR="005C1C10">
          <w:t>ten</w:t>
        </w:r>
      </w:ins>
      <w:del w:id="1832" w:author="Patrick Ames" w:date="2020-11-11T13:23:00Z">
        <w:r w:rsidDel="00601950">
          <w:delText>"</w:delText>
        </w:r>
      </w:del>
      <w:r>
        <w:t xml:space="preserve">, so </w:t>
      </w:r>
      <w:del w:id="1833" w:author="Patrick Ames" w:date="2020-11-11T13:23:00Z">
        <w:r w:rsidDel="00601950">
          <w:delText>"</w:delText>
        </w:r>
      </w:del>
      <w:r>
        <w:t>--core 10</w:t>
      </w:r>
      <w:del w:id="1834" w:author="Patrick Ames" w:date="2020-11-11T13:23:00Z">
        <w:r w:rsidDel="00601950">
          <w:delText>"</w:delText>
        </w:r>
      </w:del>
      <w:r>
        <w:t xml:space="preserve"> refers to the first forwarding </w:t>
      </w:r>
      <w:proofErr w:type="spellStart"/>
      <w:r>
        <w:t>lcore</w:t>
      </w:r>
      <w:proofErr w:type="spellEnd"/>
      <w:r>
        <w:t>.</w:t>
      </w:r>
    </w:p>
    <w:p w:rsidR="009B093B" w:rsidRDefault="007E59F7">
      <w:pPr>
        <w:pStyle w:val="BodyText"/>
      </w:pPr>
      <w:r>
        <w:t xml:space="preserve">This </w:t>
      </w:r>
      <w:del w:id="1835" w:author="Patrick Ames" w:date="2020-11-13T08:43:00Z">
        <w:r w:rsidDel="005C1C10">
          <w:delText xml:space="preserve">may </w:delText>
        </w:r>
      </w:del>
      <w:ins w:id="1836" w:author="Patrick Ames" w:date="2020-11-13T08:43:00Z">
        <w:r w:rsidR="005C1C10">
          <w:t xml:space="preserve">can </w:t>
        </w:r>
      </w:ins>
      <w:r>
        <w:t xml:space="preserve">cause </w:t>
      </w:r>
      <w:del w:id="1837" w:author="Patrick Ames" w:date="2020-11-13T08:43:00Z">
        <w:r w:rsidDel="005C1C10">
          <w:delText xml:space="preserve">some </w:delText>
        </w:r>
      </w:del>
      <w:r>
        <w:t>confusion</w:t>
      </w:r>
      <w:del w:id="1838" w:author="Patrick Ames" w:date="2020-11-13T08:43:00Z">
        <w:r w:rsidDel="005C1C10">
          <w:delText>s</w:delText>
        </w:r>
      </w:del>
      <w:r>
        <w:t xml:space="preserve"> in our discussions. To make it consistent, in the rest of this chapter we’ll use </w:t>
      </w:r>
      <w:del w:id="1839" w:author="Patrick Ames" w:date="2020-11-11T13:23:00Z">
        <w:r w:rsidDel="00601950">
          <w:delText>"</w:delText>
        </w:r>
      </w:del>
      <w:r>
        <w:t xml:space="preserve">the first forwarding </w:t>
      </w:r>
      <w:proofErr w:type="spellStart"/>
      <w:r>
        <w:t>lcore</w:t>
      </w:r>
      <w:proofErr w:type="spellEnd"/>
      <w:del w:id="1840" w:author="Patrick Ames" w:date="2020-11-11T13:23:00Z">
        <w:r w:rsidDel="00601950">
          <w:delText>"</w:delText>
        </w:r>
      </w:del>
      <w:r>
        <w:t xml:space="preserve">, </w:t>
      </w:r>
      <w:proofErr w:type="spellStart"/>
      <w:r>
        <w:rPr>
          <w:rStyle w:val="VerbatimChar"/>
        </w:rPr>
        <w:t>fwd</w:t>
      </w:r>
      <w:proofErr w:type="spellEnd"/>
      <w:r>
        <w:rPr>
          <w:rStyle w:val="VerbatimChar"/>
        </w:rPr>
        <w:t xml:space="preserve"> lcore#10</w:t>
      </w:r>
      <w:r>
        <w:t xml:space="preserve">, or simply </w:t>
      </w:r>
      <w:r>
        <w:rPr>
          <w:rStyle w:val="VerbatimChar"/>
        </w:rPr>
        <w:t>lcore#10</w:t>
      </w:r>
      <w:r>
        <w:t xml:space="preserve">; </w:t>
      </w:r>
      <w:del w:id="1841" w:author="Patrick Ames" w:date="2020-11-11T13:23:00Z">
        <w:r w:rsidDel="00601950">
          <w:delText>"</w:delText>
        </w:r>
      </w:del>
      <w:r>
        <w:t xml:space="preserve">the second forwarding </w:t>
      </w:r>
      <w:proofErr w:type="spellStart"/>
      <w:r>
        <w:t>lcore</w:t>
      </w:r>
      <w:proofErr w:type="spellEnd"/>
      <w:del w:id="1842" w:author="Patrick Ames" w:date="2020-11-11T13:23:00Z">
        <w:r w:rsidDel="00601950">
          <w:delText>"</w:delText>
        </w:r>
      </w:del>
      <w:r>
        <w:t xml:space="preserve">, </w:t>
      </w:r>
      <w:proofErr w:type="spellStart"/>
      <w:r>
        <w:rPr>
          <w:rStyle w:val="VerbatimChar"/>
        </w:rPr>
        <w:t>fwd</w:t>
      </w:r>
      <w:proofErr w:type="spellEnd"/>
      <w:r>
        <w:rPr>
          <w:rStyle w:val="VerbatimChar"/>
        </w:rPr>
        <w:t xml:space="preserve"> lcore#11</w:t>
      </w:r>
      <w:r>
        <w:t xml:space="preserve">, or simply </w:t>
      </w:r>
      <w:r>
        <w:rPr>
          <w:rStyle w:val="VerbatimChar"/>
        </w:rPr>
        <w:t>lcore#11</w:t>
      </w:r>
      <w:r>
        <w:t xml:space="preserve">, and so on, to indicate </w:t>
      </w:r>
      <w:del w:id="1843" w:author="Patrick Ames" w:date="2020-11-11T13:23:00Z">
        <w:r w:rsidDel="00601950">
          <w:delText>"</w:delText>
        </w:r>
      </w:del>
      <w:proofErr w:type="spellStart"/>
      <w:r>
        <w:t>Lcore</w:t>
      </w:r>
      <w:proofErr w:type="spellEnd"/>
      <w:r>
        <w:t xml:space="preserve"> 0</w:t>
      </w:r>
      <w:del w:id="1844" w:author="Patrick Ames" w:date="2020-11-11T13:23:00Z">
        <w:r w:rsidDel="00601950">
          <w:delText>"</w:delText>
        </w:r>
      </w:del>
      <w:r>
        <w:t xml:space="preserve">, </w:t>
      </w:r>
      <w:del w:id="1845" w:author="Patrick Ames" w:date="2020-11-11T13:23:00Z">
        <w:r w:rsidDel="00601950">
          <w:delText>"</w:delText>
        </w:r>
      </w:del>
      <w:proofErr w:type="spellStart"/>
      <w:r>
        <w:t>Lcore</w:t>
      </w:r>
      <w:proofErr w:type="spellEnd"/>
      <w:r>
        <w:t xml:space="preserve"> 1</w:t>
      </w:r>
      <w:del w:id="1846" w:author="Patrick Ames" w:date="2020-11-11T13:23:00Z">
        <w:r w:rsidDel="00601950">
          <w:delText>"</w:delText>
        </w:r>
      </w:del>
      <w:r>
        <w:t xml:space="preserve"> in </w:t>
      </w:r>
      <w:proofErr w:type="spellStart"/>
      <w:r>
        <w:rPr>
          <w:rStyle w:val="VerbatimChar"/>
        </w:rPr>
        <w:t>dpdkinfo</w:t>
      </w:r>
      <w:proofErr w:type="spellEnd"/>
      <w:del w:id="1847" w:author="Patrick Ames" w:date="2020-11-13T08:43:00Z">
        <w:r w:rsidDel="005C1C10">
          <w:br/>
        </w:r>
      </w:del>
      <w:r>
        <w:rPr>
          <w:rStyle w:val="VerbatimChar"/>
        </w:rPr>
        <w:t>-c</w:t>
      </w:r>
      <w:r>
        <w:t xml:space="preserve"> output, </w:t>
      </w:r>
      <w:del w:id="1848" w:author="Patrick Ames" w:date="2020-11-11T13:23:00Z">
        <w:r w:rsidDel="00601950">
          <w:delText>"</w:delText>
        </w:r>
      </w:del>
      <w:r>
        <w:t>Core 1</w:t>
      </w:r>
      <w:del w:id="1849" w:author="Patrick Ames" w:date="2020-11-11T13:23:00Z">
        <w:r w:rsidDel="00601950">
          <w:delText>"</w:delText>
        </w:r>
      </w:del>
      <w:r>
        <w:t xml:space="preserve">, </w:t>
      </w:r>
      <w:del w:id="1850" w:author="Patrick Ames" w:date="2020-11-11T13:23:00Z">
        <w:r w:rsidDel="00601950">
          <w:delText>"</w:delText>
        </w:r>
      </w:del>
      <w:r>
        <w:t>Core 2</w:t>
      </w:r>
      <w:del w:id="1851" w:author="Patrick Ames" w:date="2020-11-11T13:23:00Z">
        <w:r w:rsidDel="00601950">
          <w:delText>"</w:delText>
        </w:r>
      </w:del>
      <w:r>
        <w:t xml:space="preserve"> in </w:t>
      </w:r>
      <w:r>
        <w:rPr>
          <w:rStyle w:val="VerbatimChar"/>
        </w:rPr>
        <w:t>dpdkvifstats.py</w:t>
      </w:r>
      <w:r>
        <w:t xml:space="preserve"> script output, and </w:t>
      </w:r>
      <w:del w:id="1852" w:author="Patrick Ames" w:date="2020-11-11T13:23:00Z">
        <w:r w:rsidDel="00601950">
          <w:delText>"</w:delText>
        </w:r>
      </w:del>
      <w:r>
        <w:t>Core 10</w:t>
      </w:r>
      <w:del w:id="1853" w:author="Patrick Ames" w:date="2020-11-11T13:23:00Z">
        <w:r w:rsidDel="00601950">
          <w:delText>"</w:delText>
        </w:r>
      </w:del>
      <w:r>
        <w:t xml:space="preserve">, </w:t>
      </w:r>
      <w:del w:id="1854" w:author="Patrick Ames" w:date="2020-11-11T13:23:00Z">
        <w:r w:rsidDel="00601950">
          <w:delText>"</w:delText>
        </w:r>
      </w:del>
      <w:r>
        <w:t>Core 11</w:t>
      </w:r>
      <w:del w:id="1855" w:author="Patrick Ames" w:date="2020-11-11T13:23:00Z">
        <w:r w:rsidDel="00601950">
          <w:delText>"</w:delText>
        </w:r>
      </w:del>
      <w:r>
        <w:t xml:space="preserve"> in </w:t>
      </w:r>
      <w:proofErr w:type="spellStart"/>
      <w:r>
        <w:rPr>
          <w:rStyle w:val="VerbatimChar"/>
        </w:rPr>
        <w:t>vif</w:t>
      </w:r>
      <w:proofErr w:type="spellEnd"/>
      <w:r>
        <w:t xml:space="preserve"> output, respectively.</w:t>
      </w:r>
      <w:ins w:id="1856" w:author="Patrick Ames" w:date="2020-11-13T08:44:00Z">
        <w:r w:rsidR="005C1C10">
          <w:t xml:space="preserve"> Here’s a better visualization.</w:t>
        </w:r>
      </w:ins>
    </w:p>
    <w:tbl>
      <w:tblPr>
        <w:tblStyle w:val="Table"/>
        <w:tblW w:w="5000" w:type="pct"/>
        <w:tblLook w:val="07E0" w:firstRow="1" w:lastRow="1" w:firstColumn="1" w:lastColumn="1" w:noHBand="1" w:noVBand="1"/>
      </w:tblPr>
      <w:tblGrid>
        <w:gridCol w:w="1201"/>
        <w:gridCol w:w="1748"/>
        <w:gridCol w:w="2025"/>
        <w:gridCol w:w="3882"/>
      </w:tblGrid>
      <w:tr w:rsidR="009B093B">
        <w:tc>
          <w:tcPr>
            <w:tcW w:w="0" w:type="auto"/>
            <w:tcBorders>
              <w:bottom w:val="single" w:sz="0" w:space="0" w:color="auto"/>
            </w:tcBorders>
            <w:vAlign w:val="bottom"/>
          </w:tcPr>
          <w:p w:rsidR="009B093B" w:rsidRDefault="007E59F7">
            <w:pPr>
              <w:pStyle w:val="Compact"/>
            </w:pPr>
            <w:proofErr w:type="spellStart"/>
            <w:r>
              <w:t>vif</w:t>
            </w:r>
            <w:proofErr w:type="spellEnd"/>
          </w:p>
        </w:tc>
        <w:tc>
          <w:tcPr>
            <w:tcW w:w="0" w:type="auto"/>
            <w:tcBorders>
              <w:bottom w:val="single" w:sz="0" w:space="0" w:color="auto"/>
            </w:tcBorders>
            <w:vAlign w:val="bottom"/>
          </w:tcPr>
          <w:p w:rsidR="009B093B" w:rsidRDefault="007E59F7">
            <w:pPr>
              <w:pStyle w:val="Compact"/>
            </w:pPr>
            <w:proofErr w:type="spellStart"/>
            <w:r>
              <w:rPr>
                <w:rStyle w:val="VerbatimChar"/>
              </w:rPr>
              <w:t>dpdkinfo</w:t>
            </w:r>
            <w:proofErr w:type="spellEnd"/>
            <w:r>
              <w:rPr>
                <w:rStyle w:val="VerbatimChar"/>
              </w:rPr>
              <w:t xml:space="preserve"> -c</w:t>
            </w:r>
          </w:p>
        </w:tc>
        <w:tc>
          <w:tcPr>
            <w:tcW w:w="0" w:type="auto"/>
            <w:tcBorders>
              <w:bottom w:val="single" w:sz="0" w:space="0" w:color="auto"/>
            </w:tcBorders>
            <w:vAlign w:val="bottom"/>
          </w:tcPr>
          <w:p w:rsidR="009B093B" w:rsidRDefault="007E59F7">
            <w:pPr>
              <w:pStyle w:val="Compact"/>
            </w:pPr>
            <w:r>
              <w:t>dpdkvifstats.py</w:t>
            </w:r>
          </w:p>
        </w:tc>
        <w:tc>
          <w:tcPr>
            <w:tcW w:w="0" w:type="auto"/>
            <w:tcBorders>
              <w:bottom w:val="single" w:sz="0" w:space="0" w:color="auto"/>
            </w:tcBorders>
            <w:vAlign w:val="bottom"/>
          </w:tcPr>
          <w:p w:rsidR="009B093B" w:rsidRDefault="007E59F7">
            <w:pPr>
              <w:pStyle w:val="Compact"/>
            </w:pPr>
            <w:r>
              <w:t>meaning</w:t>
            </w:r>
          </w:p>
        </w:tc>
      </w:tr>
      <w:tr w:rsidR="009B093B">
        <w:tc>
          <w:tcPr>
            <w:tcW w:w="0" w:type="auto"/>
          </w:tcPr>
          <w:p w:rsidR="009B093B" w:rsidRDefault="007E59F7">
            <w:r>
              <w:rPr>
                <w:rStyle w:val="VerbatimChar"/>
              </w:rPr>
              <w:t>Core 10</w:t>
            </w:r>
          </w:p>
        </w:tc>
        <w:tc>
          <w:tcPr>
            <w:tcW w:w="0" w:type="auto"/>
          </w:tcPr>
          <w:p w:rsidR="009B093B" w:rsidRDefault="007E59F7">
            <w:proofErr w:type="spellStart"/>
            <w:r>
              <w:t>Lcore</w:t>
            </w:r>
            <w:proofErr w:type="spellEnd"/>
            <w:r>
              <w:t xml:space="preserve"> 0</w:t>
            </w:r>
          </w:p>
        </w:tc>
        <w:tc>
          <w:tcPr>
            <w:tcW w:w="0" w:type="auto"/>
          </w:tcPr>
          <w:p w:rsidR="009B093B" w:rsidRDefault="007E59F7">
            <w:r>
              <w:t>Core 1</w:t>
            </w:r>
          </w:p>
        </w:tc>
        <w:tc>
          <w:tcPr>
            <w:tcW w:w="0" w:type="auto"/>
          </w:tcPr>
          <w:p w:rsidR="009B093B" w:rsidRDefault="007E59F7">
            <w:r>
              <w:t xml:space="preserve">1st forwarding </w:t>
            </w:r>
            <w:proofErr w:type="spellStart"/>
            <w:r>
              <w:t>lcore</w:t>
            </w:r>
            <w:proofErr w:type="spellEnd"/>
            <w:r>
              <w:t>: lcore#10</w:t>
            </w:r>
          </w:p>
        </w:tc>
      </w:tr>
      <w:tr w:rsidR="009B093B">
        <w:tc>
          <w:tcPr>
            <w:tcW w:w="0" w:type="auto"/>
          </w:tcPr>
          <w:p w:rsidR="009B093B" w:rsidRDefault="007E59F7">
            <w:r>
              <w:rPr>
                <w:rStyle w:val="VerbatimChar"/>
              </w:rPr>
              <w:t>Core 11</w:t>
            </w:r>
          </w:p>
        </w:tc>
        <w:tc>
          <w:tcPr>
            <w:tcW w:w="0" w:type="auto"/>
          </w:tcPr>
          <w:p w:rsidR="009B093B" w:rsidRDefault="007E59F7">
            <w:proofErr w:type="spellStart"/>
            <w:r>
              <w:t>Lcore</w:t>
            </w:r>
            <w:proofErr w:type="spellEnd"/>
            <w:r>
              <w:t xml:space="preserve"> 1</w:t>
            </w:r>
          </w:p>
        </w:tc>
        <w:tc>
          <w:tcPr>
            <w:tcW w:w="0" w:type="auto"/>
          </w:tcPr>
          <w:p w:rsidR="009B093B" w:rsidRDefault="007E59F7">
            <w:r>
              <w:t>Core 2</w:t>
            </w:r>
          </w:p>
        </w:tc>
        <w:tc>
          <w:tcPr>
            <w:tcW w:w="0" w:type="auto"/>
          </w:tcPr>
          <w:p w:rsidR="009B093B" w:rsidRDefault="007E59F7">
            <w:r>
              <w:t xml:space="preserve">2nd forwarding </w:t>
            </w:r>
            <w:proofErr w:type="spellStart"/>
            <w:r>
              <w:t>lcore</w:t>
            </w:r>
            <w:proofErr w:type="spellEnd"/>
            <w:r>
              <w:t>: lcore#11</w:t>
            </w:r>
          </w:p>
        </w:tc>
      </w:tr>
    </w:tbl>
    <w:p w:rsidR="009B093B" w:rsidRDefault="007E59F7">
      <w:pPr>
        <w:pStyle w:val="BodyText"/>
      </w:pPr>
      <w:del w:id="1857" w:author="Patrick Ames" w:date="2020-11-13T08:44:00Z">
        <w:r w:rsidDel="005C1C10">
          <w:delText>OK. A</w:delText>
        </w:r>
      </w:del>
      <w:ins w:id="1858" w:author="Patrick Ames" w:date="2020-11-13T08:44:00Z">
        <w:r w:rsidR="005C1C10">
          <w:t>Okay, a</w:t>
        </w:r>
      </w:ins>
      <w:r>
        <w:t xml:space="preserve">s you may have realized, in the VM interface we use just one queue, which means the </w:t>
      </w:r>
      <w:del w:id="1859" w:author="Patrick Ames" w:date="2020-11-11T13:23:00Z">
        <w:r w:rsidDel="00601950">
          <w:delText>"</w:delText>
        </w:r>
      </w:del>
      <w:r>
        <w:t>multiple queue</w:t>
      </w:r>
      <w:del w:id="1860" w:author="Patrick Ames" w:date="2020-11-11T13:23:00Z">
        <w:r w:rsidDel="00601950">
          <w:delText>"</w:delText>
        </w:r>
      </w:del>
      <w:r>
        <w:t xml:space="preserve"> feature on the VM interface is </w:t>
      </w:r>
      <w:r w:rsidRPr="005C1C10">
        <w:rPr>
          <w:bCs/>
          <w:i/>
          <w:iCs/>
          <w:rPrChange w:id="1861" w:author="Patrick Ames" w:date="2020-11-13T08:44:00Z">
            <w:rPr>
              <w:b/>
            </w:rPr>
          </w:rPrChange>
        </w:rPr>
        <w:t>not</w:t>
      </w:r>
      <w:r>
        <w:t xml:space="preserve"> enabled. Therefore the VM tap interface has only one queue connecting to its peering vRouter interface. Correspondingly, only one queue in </w:t>
      </w:r>
      <w:ins w:id="1862" w:author="Patrick Ames" w:date="2020-11-13T08:44:00Z">
        <w:r w:rsidR="005C1C10">
          <w:t xml:space="preserve">the </w:t>
        </w:r>
      </w:ins>
      <w:r>
        <w:t xml:space="preserve">vRouter interface is needed and only one </w:t>
      </w:r>
      <w:proofErr w:type="spellStart"/>
      <w:r>
        <w:t>lcore</w:t>
      </w:r>
      <w:proofErr w:type="spellEnd"/>
      <w:r>
        <w:t xml:space="preserve"> is required to serve the packet forwarding in the </w:t>
      </w:r>
      <w:proofErr w:type="spellStart"/>
      <w:r>
        <w:t>vif</w:t>
      </w:r>
      <w:proofErr w:type="spellEnd"/>
      <w:r>
        <w:t xml:space="preserve"> interface.</w:t>
      </w:r>
    </w:p>
    <w:p w:rsidR="009B093B" w:rsidRDefault="007E59F7">
      <w:pPr>
        <w:pStyle w:val="BodyText"/>
      </w:pPr>
      <w:r>
        <w:t xml:space="preserve">First, </w:t>
      </w:r>
      <w:del w:id="1863" w:author="Patrick Ames" w:date="2020-11-13T08:44:00Z">
        <w:r w:rsidDel="005C1C10">
          <w:delText xml:space="preserve">Let’s </w:delText>
        </w:r>
      </w:del>
      <w:ins w:id="1864" w:author="Patrick Ames" w:date="2020-11-13T08:44:00Z">
        <w:r w:rsidR="005C1C10">
          <w:t xml:space="preserve">let’s </w:t>
        </w:r>
      </w:ins>
      <w:r>
        <w:t xml:space="preserve">look at the </w:t>
      </w:r>
      <w:r>
        <w:rPr>
          <w:rStyle w:val="VerbatimChar"/>
        </w:rPr>
        <w:t>bond0</w:t>
      </w:r>
      <w:r>
        <w:t xml:space="preserve"> and </w:t>
      </w:r>
      <w:r>
        <w:rPr>
          <w:rStyle w:val="VerbatimChar"/>
        </w:rPr>
        <w:t>vhost0</w:t>
      </w:r>
      <w:r>
        <w:t xml:space="preserve"> interfaces. </w:t>
      </w:r>
      <w:ins w:id="1865" w:author="Patrick Ames" w:date="2020-11-13T08:44:00Z">
        <w:r w:rsidR="005C1C10">
          <w:t xml:space="preserve">The </w:t>
        </w:r>
      </w:ins>
      <w:r>
        <w:rPr>
          <w:rStyle w:val="VerbatimChar"/>
        </w:rPr>
        <w:t>bond0</w:t>
      </w:r>
      <w:r>
        <w:t xml:space="preserve"> are the physical interfaces, and it will always </w:t>
      </w:r>
      <w:del w:id="1866" w:author="Patrick Ames" w:date="2020-11-13T08:45:00Z">
        <w:r w:rsidDel="005C1C10">
          <w:delText xml:space="preserve">has </w:delText>
        </w:r>
      </w:del>
      <w:ins w:id="1867" w:author="Patrick Ames" w:date="2020-11-13T08:45:00Z">
        <w:r w:rsidR="005C1C10">
          <w:t xml:space="preserve">have </w:t>
        </w:r>
      </w:ins>
      <w:r>
        <w:rPr>
          <w:rStyle w:val="VerbatimChar"/>
        </w:rPr>
        <w:t>multiple queues</w:t>
      </w:r>
      <w:r>
        <w:t xml:space="preserve"> enabled, that is why it has two queues, and both </w:t>
      </w:r>
      <w:proofErr w:type="spellStart"/>
      <w:r>
        <w:t>lcores</w:t>
      </w:r>
      <w:proofErr w:type="spellEnd"/>
      <w:r>
        <w:t xml:space="preserve"> serve it. The </w:t>
      </w:r>
      <w:r>
        <w:rPr>
          <w:rStyle w:val="VerbatimChar"/>
        </w:rPr>
        <w:t>vhost0</w:t>
      </w:r>
      <w:r>
        <w:t xml:space="preserve"> interface is a control plane </w:t>
      </w:r>
      <w:del w:id="1868" w:author="Patrick Ames" w:date="2020-11-13T08:45:00Z">
        <w:r w:rsidDel="005C1C10">
          <w:delText xml:space="preserve">linux </w:delText>
        </w:r>
      </w:del>
      <w:ins w:id="1869" w:author="Patrick Ames" w:date="2020-11-13T08:45:00Z">
        <w:r w:rsidR="005C1C10">
          <w:t xml:space="preserve">Linux </w:t>
        </w:r>
      </w:ins>
      <w:r>
        <w:t xml:space="preserve">interface. As the time of writing of this book, the implementation is to hard-code vhost0 with one queue only. The first forwarding thread </w:t>
      </w:r>
      <w:r>
        <w:rPr>
          <w:rStyle w:val="VerbatimChar"/>
        </w:rPr>
        <w:t>lcore#10</w:t>
      </w:r>
      <w:r>
        <w:t xml:space="preserve"> got it. This is not the focus in this section but </w:t>
      </w:r>
      <w:del w:id="1870" w:author="Patrick Ames" w:date="2020-11-13T08:45:00Z">
        <w:r w:rsidDel="005C1C10">
          <w:delText>worth to</w:delText>
        </w:r>
      </w:del>
      <w:ins w:id="1871" w:author="Patrick Ames" w:date="2020-11-13T08:45:00Z">
        <w:r w:rsidR="005C1C10">
          <w:t>it’s good to</w:t>
        </w:r>
      </w:ins>
      <w:r>
        <w:t xml:space="preserve"> know to understand the whole output.</w:t>
      </w:r>
    </w:p>
    <w:p w:rsidR="009B093B" w:rsidRDefault="007E59F7">
      <w:pPr>
        <w:pStyle w:val="BodyText"/>
      </w:pPr>
      <w:r>
        <w:t xml:space="preserve">Finally, </w:t>
      </w:r>
      <w:del w:id="1872" w:author="Patrick Ames" w:date="2020-11-13T08:45:00Z">
        <w:r w:rsidDel="005C1C10">
          <w:delText xml:space="preserve">Let’s </w:delText>
        </w:r>
      </w:del>
      <w:ins w:id="1873" w:author="Patrick Ames" w:date="2020-11-13T08:45:00Z">
        <w:r w:rsidR="005C1C10">
          <w:t xml:space="preserve">let’s </w:t>
        </w:r>
      </w:ins>
      <w:r>
        <w:t>look at the last line</w:t>
      </w:r>
      <w:ins w:id="1874" w:author="Patrick Ames" w:date="2020-11-13T08:45:00Z">
        <w:r w:rsidR="005C1C10">
          <w:t xml:space="preserve">, </w:t>
        </w:r>
      </w:ins>
      <w:del w:id="1875" w:author="Patrick Ames" w:date="2020-11-13T08:45:00Z">
        <w:r w:rsidDel="005C1C10">
          <w:delText xml:space="preserve"> - </w:delText>
        </w:r>
      </w:del>
      <w:r>
        <w:t xml:space="preserve">the VM tap interface. From the output, </w:t>
      </w:r>
      <w:del w:id="1876" w:author="Patrick Ames" w:date="2020-11-13T08:46:00Z">
        <w:r w:rsidDel="005C1C10">
          <w:delText xml:space="preserve">we </w:delText>
        </w:r>
      </w:del>
      <w:ins w:id="1877" w:author="Patrick Ames" w:date="2020-11-13T08:46:00Z">
        <w:r w:rsidR="005C1C10">
          <w:t xml:space="preserve">you can </w:t>
        </w:r>
      </w:ins>
      <w:r>
        <w:t xml:space="preserve">see it is the second forwarding </w:t>
      </w:r>
      <w:proofErr w:type="spellStart"/>
      <w:r>
        <w:t>lcore</w:t>
      </w:r>
      <w:proofErr w:type="spellEnd"/>
      <w:r>
        <w:t xml:space="preserve"> (</w:t>
      </w:r>
      <w:r>
        <w:rPr>
          <w:rStyle w:val="VerbatimChar"/>
        </w:rPr>
        <w:t>lcore#11</w:t>
      </w:r>
      <w:r>
        <w:t xml:space="preserve">) being assigned to this VM interface. You probably wonder is it just randomly chosen out of the </w:t>
      </w:r>
      <w:del w:id="1878" w:author="Patrick Ames" w:date="2020-11-13T08:46:00Z">
        <w:r w:rsidDel="005C1C10">
          <w:delText xml:space="preserve">2 </w:delText>
        </w:r>
      </w:del>
      <w:ins w:id="1879" w:author="Patrick Ames" w:date="2020-11-13T08:46:00Z">
        <w:r w:rsidR="005C1C10">
          <w:t xml:space="preserve">two </w:t>
        </w:r>
      </w:ins>
      <w:proofErr w:type="spellStart"/>
      <w:r>
        <w:t>lcores</w:t>
      </w:r>
      <w:proofErr w:type="spellEnd"/>
      <w:r>
        <w:t xml:space="preserve"> or </w:t>
      </w:r>
      <w:ins w:id="1880" w:author="Patrick Ames" w:date="2020-11-13T08:46:00Z">
        <w:r w:rsidR="005C1C10">
          <w:t xml:space="preserve">is </w:t>
        </w:r>
      </w:ins>
      <w:r>
        <w:t xml:space="preserve">some </w:t>
      </w:r>
      <w:r>
        <w:lastRenderedPageBreak/>
        <w:t>algorithm</w:t>
      </w:r>
      <w:ins w:id="1881" w:author="Patrick Ames" w:date="2020-11-13T08:46:00Z">
        <w:r w:rsidR="005C1C10">
          <w:t xml:space="preserve"> </w:t>
        </w:r>
      </w:ins>
      <w:del w:id="1882" w:author="Patrick Ames" w:date="2020-11-13T08:46:00Z">
        <w:r w:rsidDel="005C1C10">
          <w:delText xml:space="preserve">s are </w:delText>
        </w:r>
      </w:del>
      <w:r>
        <w:t>used? It is not like that. Currently the allocation basically follows a simple method</w:t>
      </w:r>
      <w:del w:id="1883" w:author="Patrick Ames" w:date="2020-11-13T08:46:00Z">
        <w:r w:rsidDel="005C1C10">
          <w:delText xml:space="preserve">. </w:delText>
        </w:r>
        <w:r w:rsidDel="005C1C10">
          <w:rPr>
            <w:b/>
          </w:rPr>
          <w:delText>T</w:delText>
        </w:r>
      </w:del>
      <w:ins w:id="1884" w:author="Patrick Ames" w:date="2020-11-13T08:46:00Z">
        <w:r w:rsidR="005C1C10">
          <w:t>:</w:t>
        </w:r>
        <w:r w:rsidR="005C1C10" w:rsidRPr="005C1C10">
          <w:rPr>
            <w:i/>
            <w:iCs/>
            <w:rPrChange w:id="1885" w:author="Patrick Ames" w:date="2020-11-13T08:46:00Z">
              <w:rPr/>
            </w:rPrChange>
          </w:rPr>
          <w:t xml:space="preserve"> t</w:t>
        </w:r>
      </w:ins>
      <w:r w:rsidRPr="005C1C10">
        <w:rPr>
          <w:bCs/>
          <w:i/>
          <w:iCs/>
          <w:rPrChange w:id="1886" w:author="Patrick Ames" w:date="2020-11-13T08:46:00Z">
            <w:rPr>
              <w:b/>
            </w:rPr>
          </w:rPrChange>
        </w:rPr>
        <w:t xml:space="preserve">he least used </w:t>
      </w:r>
      <w:proofErr w:type="spellStart"/>
      <w:r w:rsidRPr="005C1C10">
        <w:rPr>
          <w:bCs/>
          <w:i/>
          <w:iCs/>
          <w:rPrChange w:id="1887" w:author="Patrick Ames" w:date="2020-11-13T08:46:00Z">
            <w:rPr>
              <w:b/>
            </w:rPr>
          </w:rPrChange>
        </w:rPr>
        <w:t>lcore</w:t>
      </w:r>
      <w:proofErr w:type="spellEnd"/>
      <w:r w:rsidRPr="005C1C10">
        <w:rPr>
          <w:bCs/>
          <w:i/>
          <w:iCs/>
          <w:rPrChange w:id="1888" w:author="Patrick Ames" w:date="2020-11-13T08:46:00Z">
            <w:rPr>
              <w:b/>
            </w:rPr>
          </w:rPrChange>
        </w:rPr>
        <w:t>, in term of number of interface queues it is serving, will be assigned to serve the next interface queue.</w:t>
      </w:r>
      <w:r w:rsidRPr="005C1C10">
        <w:rPr>
          <w:bCs/>
        </w:rPr>
        <w:t xml:space="preserve"> </w:t>
      </w:r>
      <w:r>
        <w:t xml:space="preserve">Based on what we just explained, </w:t>
      </w:r>
      <w:r>
        <w:rPr>
          <w:rStyle w:val="VerbatimChar"/>
        </w:rPr>
        <w:t>lcore#10</w:t>
      </w:r>
      <w:r>
        <w:t xml:space="preserve"> took two interfaces (</w:t>
      </w:r>
      <w:r>
        <w:rPr>
          <w:rStyle w:val="VerbatimChar"/>
        </w:rPr>
        <w:t>bond0.101</w:t>
      </w:r>
      <w:r>
        <w:t xml:space="preserve"> and </w:t>
      </w:r>
      <w:r>
        <w:rPr>
          <w:rStyle w:val="VerbatimChar"/>
        </w:rPr>
        <w:t>vhost0</w:t>
      </w:r>
      <w:r>
        <w:t xml:space="preserve">) while </w:t>
      </w:r>
      <w:r>
        <w:rPr>
          <w:rStyle w:val="VerbatimChar"/>
        </w:rPr>
        <w:t>lcore#11</w:t>
      </w:r>
      <w:r>
        <w:t xml:space="preserve"> took just one (</w:t>
      </w:r>
      <w:r>
        <w:rPr>
          <w:rStyle w:val="VerbatimChar"/>
        </w:rPr>
        <w:t>bond0.101</w:t>
      </w:r>
      <w:r>
        <w:t>), so it</w:t>
      </w:r>
      <w:ins w:id="1889" w:author="Patrick Ames" w:date="2020-11-13T08:47:00Z">
        <w:r w:rsidR="005C1C10">
          <w:t>’</w:t>
        </w:r>
      </w:ins>
      <w:del w:id="1890" w:author="Patrick Ames" w:date="2020-11-13T08:47:00Z">
        <w:r w:rsidDel="005C1C10">
          <w:delText xml:space="preserve"> i</w:delText>
        </w:r>
      </w:del>
      <w:r>
        <w:t xml:space="preserve">s </w:t>
      </w:r>
      <w:del w:id="1891" w:author="Patrick Ames" w:date="2020-11-13T08:47:00Z">
        <w:r w:rsidDel="005C1C10">
          <w:delText>`</w:delText>
        </w:r>
      </w:del>
      <w:r>
        <w:t>lcore#11’s turn to take the next interface and queue.</w:t>
      </w:r>
    </w:p>
    <w:p w:rsidR="009B093B" w:rsidRDefault="005C1C10">
      <w:pPr>
        <w:pStyle w:val="BodyText"/>
      </w:pPr>
      <w:ins w:id="1892" w:author="Patrick Ames" w:date="2020-11-13T08:47:00Z">
        <w:r>
          <w:t xml:space="preserve">The </w:t>
        </w:r>
      </w:ins>
      <w:proofErr w:type="spellStart"/>
      <w:r w:rsidR="007E59F7">
        <w:t>vNIC</w:t>
      </w:r>
      <w:proofErr w:type="spellEnd"/>
      <w:r w:rsidR="007E59F7">
        <w:t xml:space="preserve"> queues are assigned to logical cores in the following algorithm: </w:t>
      </w:r>
      <w:del w:id="1893" w:author="Patrick Ames" w:date="2020-11-13T08:47:00Z">
        <w:r w:rsidR="007E59F7" w:rsidDel="005C1C10">
          <w:delText xml:space="preserve">The </w:delText>
        </w:r>
      </w:del>
      <w:ins w:id="1894" w:author="Patrick Ames" w:date="2020-11-13T08:47:00Z">
        <w:r>
          <w:t xml:space="preserve">the </w:t>
        </w:r>
      </w:ins>
      <w:r w:rsidR="007E59F7">
        <w:t>forwarding core that is currently polling the least number of queues is selected, with a tie won by the core with the lowest number (the first forwarding core lcore#10).</w:t>
      </w:r>
    </w:p>
    <w:p w:rsidR="009B093B" w:rsidRDefault="007E59F7">
      <w:pPr>
        <w:pStyle w:val="BodyText"/>
      </w:pPr>
      <w:del w:id="1895" w:author="Patrick Ames" w:date="2020-11-13T08:47:00Z">
        <w:r w:rsidDel="005C1C10">
          <w:delText xml:space="preserve">We’ll </w:delText>
        </w:r>
      </w:del>
      <w:ins w:id="1896" w:author="Patrick Ames" w:date="2020-11-13T08:47:00Z">
        <w:r w:rsidR="005C1C10">
          <w:t xml:space="preserve">You’ll </w:t>
        </w:r>
      </w:ins>
      <w:r>
        <w:t xml:space="preserve">see more examples in later sections, </w:t>
      </w:r>
      <w:del w:id="1897" w:author="Patrick Ames" w:date="2020-11-13T08:47:00Z">
        <w:r w:rsidDel="005C1C10">
          <w:delText>in there</w:delText>
        </w:r>
      </w:del>
      <w:ins w:id="1898" w:author="Patrick Ames" w:date="2020-11-13T08:47:00Z">
        <w:r w:rsidR="005C1C10">
          <w:t>when</w:t>
        </w:r>
      </w:ins>
      <w:r>
        <w:t xml:space="preserve"> we’ll test out the </w:t>
      </w:r>
      <w:del w:id="1899" w:author="Patrick Ames" w:date="2020-11-11T13:23:00Z">
        <w:r w:rsidDel="00601950">
          <w:delText>"</w:delText>
        </w:r>
      </w:del>
      <w:r>
        <w:t>tie breaker</w:t>
      </w:r>
      <w:del w:id="1900" w:author="Patrick Ames" w:date="2020-11-11T13:23:00Z">
        <w:r w:rsidDel="00601950">
          <w:delText>"</w:delText>
        </w:r>
      </w:del>
      <w:r>
        <w:t xml:space="preserve"> and other things. </w:t>
      </w:r>
      <w:del w:id="1901" w:author="Patrick Ames" w:date="2020-11-13T08:47:00Z">
        <w:r w:rsidDel="005C1C10">
          <w:delText xml:space="preserve">We </w:delText>
        </w:r>
      </w:del>
      <w:ins w:id="1902" w:author="Patrick Ames" w:date="2020-11-13T08:47:00Z">
        <w:r w:rsidR="005C1C10">
          <w:t xml:space="preserve">For now </w:t>
        </w:r>
      </w:ins>
      <w:del w:id="1903" w:author="Patrick Ames" w:date="2020-11-13T08:48:00Z">
        <w:r w:rsidDel="005C1C10">
          <w:delText>can convert the above</w:delText>
        </w:r>
      </w:del>
      <w:ins w:id="1904" w:author="Patrick Ames" w:date="2020-11-13T08:48:00Z">
        <w:r w:rsidR="005C1C10">
          <w:t>this</w:t>
        </w:r>
      </w:ins>
      <w:r>
        <w:t xml:space="preserve"> mapping </w:t>
      </w:r>
      <w:del w:id="1905" w:author="Patrick Ames" w:date="2020-11-13T08:48:00Z">
        <w:r w:rsidDel="005C1C10">
          <w:delText xml:space="preserve">into </w:delText>
        </w:r>
      </w:del>
      <w:ins w:id="1906" w:author="Patrick Ames" w:date="2020-11-13T08:48:00Z">
        <w:r w:rsidR="005C1C10">
          <w:t xml:space="preserve">looks like </w:t>
        </w:r>
      </w:ins>
      <w:del w:id="1907" w:author="Patrick Ames" w:date="2020-11-13T08:48:00Z">
        <w:r w:rsidDel="005C1C10">
          <w:delText xml:space="preserve">a </w:delText>
        </w:r>
      </w:del>
      <w:proofErr w:type="spellStart"/>
      <w:ins w:id="1908" w:author="Patrick Ames" w:date="2020-11-13T08:48:00Z">
        <w:r w:rsidR="005C1C10">
          <w:t>thius</w:t>
        </w:r>
        <w:proofErr w:type="spellEnd"/>
        <w:r w:rsidR="005C1C10">
          <w:t xml:space="preserve"> matrix</w:t>
        </w:r>
      </w:ins>
      <w:del w:id="1909" w:author="Patrick Ames" w:date="2020-11-13T08:48:00Z">
        <w:r w:rsidDel="005C1C10">
          <w:delText>table like this</w:delText>
        </w:r>
      </w:del>
      <w:r>
        <w:t>:</w:t>
      </w:r>
    </w:p>
    <w:tbl>
      <w:tblPr>
        <w:tblStyle w:val="Table"/>
        <w:tblW w:w="5000" w:type="pct"/>
        <w:tblLook w:val="07E0" w:firstRow="1" w:lastRow="1" w:firstColumn="1" w:lastColumn="1" w:noHBand="1" w:noVBand="1"/>
      </w:tblPr>
      <w:tblGrid>
        <w:gridCol w:w="1073"/>
        <w:gridCol w:w="1516"/>
        <w:gridCol w:w="1308"/>
        <w:gridCol w:w="1516"/>
        <w:gridCol w:w="3443"/>
      </w:tblGrid>
      <w:tr w:rsidR="009B093B">
        <w:tc>
          <w:tcPr>
            <w:tcW w:w="0" w:type="auto"/>
            <w:tcBorders>
              <w:bottom w:val="single" w:sz="0" w:space="0" w:color="auto"/>
            </w:tcBorders>
            <w:vAlign w:val="bottom"/>
          </w:tcPr>
          <w:p w:rsidR="009B093B" w:rsidRDefault="007E59F7">
            <w:pPr>
              <w:pStyle w:val="Compact"/>
            </w:pPr>
            <w:proofErr w:type="spellStart"/>
            <w:r>
              <w:t>vif</w:t>
            </w:r>
            <w:proofErr w:type="spellEnd"/>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proofErr w:type="spellStart"/>
            <w:r>
              <w:t>lcore</w:t>
            </w:r>
            <w:proofErr w:type="spellEnd"/>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w:t>
            </w:r>
            <w:proofErr w:type="spellStart"/>
            <w:r>
              <w:t>vNIC</w:t>
            </w:r>
            <w:proofErr w:type="spellEnd"/>
            <w:r>
              <w:t>)</w:t>
            </w:r>
          </w:p>
        </w:tc>
      </w:tr>
      <w:tr w:rsidR="009B093B">
        <w:tc>
          <w:tcPr>
            <w:tcW w:w="0" w:type="auto"/>
          </w:tcPr>
          <w:p w:rsidR="009B093B" w:rsidRDefault="007E59F7">
            <w:r>
              <w:t>0/0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bond0</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0/1</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vhost0</w:t>
            </w:r>
          </w:p>
        </w:tc>
      </w:tr>
      <w:tr w:rsidR="009B093B">
        <w:tc>
          <w:tcPr>
            <w:tcW w:w="0" w:type="auto"/>
          </w:tcPr>
          <w:p w:rsidR="009B093B" w:rsidRDefault="007E59F7">
            <w:r>
              <w:t>0/3</w:t>
            </w:r>
          </w:p>
        </w:tc>
        <w:tc>
          <w:tcPr>
            <w:tcW w:w="0" w:type="auto"/>
          </w:tcPr>
          <w:p w:rsidR="009B093B" w:rsidRDefault="007E59F7">
            <w:r>
              <w:t>0</w:t>
            </w:r>
          </w:p>
        </w:tc>
        <w:tc>
          <w:tcPr>
            <w:tcW w:w="0" w:type="auto"/>
          </w:tcPr>
          <w:p w:rsidR="009B093B" w:rsidRDefault="007E59F7">
            <w:r>
              <w:t>1</w:t>
            </w:r>
          </w:p>
        </w:tc>
        <w:tc>
          <w:tcPr>
            <w:tcW w:w="0" w:type="auto"/>
          </w:tcPr>
          <w:p w:rsidR="009B093B" w:rsidRDefault="007E59F7">
            <w:r>
              <w:t>0</w:t>
            </w:r>
          </w:p>
        </w:tc>
        <w:tc>
          <w:tcPr>
            <w:tcW w:w="0" w:type="auto"/>
          </w:tcPr>
          <w:p w:rsidR="009B093B" w:rsidRDefault="007E59F7">
            <w:r>
              <w:t>tap41a9ab05-64</w:t>
            </w:r>
          </w:p>
        </w:tc>
      </w:tr>
    </w:tbl>
    <w:p w:rsidR="004A6A67" w:rsidRDefault="007E59F7">
      <w:pPr>
        <w:pStyle w:val="BodyText"/>
        <w:rPr>
          <w:ins w:id="1910" w:author="Patrick Ames" w:date="2020-11-13T08:50:00Z"/>
        </w:rPr>
      </w:pPr>
      <w:r>
        <w:t xml:space="preserve">Now </w:t>
      </w:r>
      <w:del w:id="1911" w:author="Patrick Ames" w:date="2020-11-13T08:48:00Z">
        <w:r w:rsidDel="004A6A67">
          <w:delText>we’ve went</w:delText>
        </w:r>
      </w:del>
      <w:ins w:id="1912" w:author="Patrick Ames" w:date="2020-11-13T08:48:00Z">
        <w:r w:rsidR="004A6A67">
          <w:t>that we’ve gone</w:t>
        </w:r>
      </w:ins>
      <w:r>
        <w:t xml:space="preserve"> through</w:t>
      </w:r>
      <w:ins w:id="1913" w:author="Patrick Ames" w:date="2020-11-13T08:48:00Z">
        <w:r w:rsidR="004A6A67">
          <w:t xml:space="preserve"> the</w:t>
        </w:r>
      </w:ins>
      <w:r>
        <w:t xml:space="preserve"> </w:t>
      </w:r>
      <w:proofErr w:type="spellStart"/>
      <w:r>
        <w:rPr>
          <w:rStyle w:val="VerbatimChar"/>
        </w:rPr>
        <w:t>dpdkinfo</w:t>
      </w:r>
      <w:proofErr w:type="spellEnd"/>
      <w:r>
        <w:t xml:space="preserve"> command and demonstrated some </w:t>
      </w:r>
      <w:ins w:id="1914" w:author="Patrick Ames" w:date="2020-11-13T08:48:00Z">
        <w:r w:rsidR="004A6A67">
          <w:t xml:space="preserve">of the </w:t>
        </w:r>
      </w:ins>
      <w:r>
        <w:t>most commonly used options</w:t>
      </w:r>
      <w:del w:id="1915" w:author="Patrick Ames" w:date="2020-11-13T08:49:00Z">
        <w:r w:rsidDel="004A6A67">
          <w:delText>. With this command</w:delText>
        </w:r>
      </w:del>
      <w:ins w:id="1916" w:author="Patrick Ames" w:date="2020-11-13T08:49:00Z">
        <w:r w:rsidR="004A6A67">
          <w:t>,</w:t>
        </w:r>
      </w:ins>
      <w:r>
        <w:t xml:space="preserve"> you can quickly </w:t>
      </w:r>
      <w:del w:id="1917" w:author="Patrick Ames" w:date="2020-11-13T08:49:00Z">
        <w:r w:rsidDel="004A6A67">
          <w:delText xml:space="preserve">print </w:delText>
        </w:r>
      </w:del>
      <w:ins w:id="1918" w:author="Patrick Ames" w:date="2020-11-13T08:49:00Z">
        <w:r w:rsidR="004A6A67">
          <w:t xml:space="preserve">display a </w:t>
        </w:r>
      </w:ins>
      <w:del w:id="1919" w:author="Patrick Ames" w:date="2020-11-13T08:49:00Z">
        <w:r w:rsidDel="004A6A67">
          <w:delText xml:space="preserve">out a </w:delText>
        </w:r>
      </w:del>
      <w:r>
        <w:t xml:space="preserve">lot of useful information about DPDK and DPDK vRouter running status. We’ll review this again later in our test case studies. </w:t>
      </w:r>
      <w:del w:id="1920" w:author="Patrick Ames" w:date="2020-11-13T08:49:00Z">
        <w:r w:rsidDel="004A6A67">
          <w:delText xml:space="preserve">These </w:delText>
        </w:r>
      </w:del>
      <w:ins w:id="1921" w:author="Patrick Ames" w:date="2020-11-13T08:49:00Z">
        <w:r w:rsidR="004A6A67">
          <w:t xml:space="preserve">The </w:t>
        </w:r>
      </w:ins>
      <w:r>
        <w:t xml:space="preserve">information is important </w:t>
      </w:r>
      <w:del w:id="1922" w:author="Patrick Ames" w:date="2020-11-13T08:49:00Z">
        <w:r w:rsidDel="004A6A67">
          <w:delText>to know before we</w:delText>
        </w:r>
      </w:del>
      <w:ins w:id="1923" w:author="Patrick Ames" w:date="2020-11-13T08:49:00Z">
        <w:r w:rsidR="004A6A67">
          <w:t>before</w:t>
        </w:r>
      </w:ins>
      <w:r>
        <w:t xml:space="preserve"> work</w:t>
      </w:r>
      <w:ins w:id="1924" w:author="Patrick Ames" w:date="2020-11-13T08:49:00Z">
        <w:r w:rsidR="004A6A67">
          <w:t>ing</w:t>
        </w:r>
      </w:ins>
      <w:r>
        <w:t xml:space="preserve"> on any deployment or troubleshooting task in the setup. However, when things go wrong, instead of just relying on the </w:t>
      </w:r>
      <w:del w:id="1925" w:author="Patrick Ames" w:date="2020-11-13T08:49:00Z">
        <w:r w:rsidDel="004A6A67">
          <w:delText xml:space="preserve">dpdk </w:delText>
        </w:r>
      </w:del>
      <w:ins w:id="1926" w:author="Patrick Ames" w:date="2020-11-13T08:49:00Z">
        <w:r w:rsidR="004A6A67">
          <w:t xml:space="preserve">DPDK </w:t>
        </w:r>
      </w:ins>
      <w:r>
        <w:t xml:space="preserve">commands output, you may also want to check into the log messages to verify the current running status is as what you’ve expected it to be. </w:t>
      </w:r>
    </w:p>
    <w:p w:rsidR="009B093B" w:rsidRDefault="007E59F7">
      <w:pPr>
        <w:pStyle w:val="BodyText"/>
      </w:pPr>
      <w:r>
        <w:t>Next we’ll take a look at DPDK vRouter log messages.</w:t>
      </w:r>
    </w:p>
    <w:p w:rsidR="009B093B" w:rsidRDefault="007E59F7">
      <w:pPr>
        <w:pStyle w:val="Heading3"/>
      </w:pPr>
      <w:bookmarkStart w:id="1927" w:name="Xa669fbe48364771bdf8faca56732ac5ee76e0fd"/>
      <w:del w:id="1928" w:author="Patrick Ames" w:date="2020-11-13T08:50:00Z">
        <w:r w:rsidDel="004A6A67">
          <w:delText xml:space="preserve">dpdk </w:delText>
        </w:r>
      </w:del>
      <w:ins w:id="1929" w:author="Patrick Ames" w:date="2020-11-13T08:50:00Z">
        <w:r w:rsidR="004A6A67">
          <w:t xml:space="preserve">DPDK </w:t>
        </w:r>
      </w:ins>
      <w:r>
        <w:t xml:space="preserve">vRouter </w:t>
      </w:r>
      <w:del w:id="1930" w:author="Patrick Ames" w:date="2020-11-13T08:50:00Z">
        <w:r w:rsidDel="004A6A67">
          <w:delText xml:space="preserve">log </w:delText>
        </w:r>
      </w:del>
      <w:ins w:id="1931" w:author="Patrick Ames" w:date="2020-11-13T08:50:00Z">
        <w:r w:rsidR="004A6A67">
          <w:t xml:space="preserve">Log </w:t>
        </w:r>
      </w:ins>
      <w:del w:id="1932" w:author="Patrick Ames" w:date="2020-11-13T08:50:00Z">
        <w:r w:rsidDel="004A6A67">
          <w:delText>files</w:delText>
        </w:r>
      </w:del>
      <w:bookmarkEnd w:id="1927"/>
      <w:ins w:id="1933" w:author="Patrick Ames" w:date="2020-11-13T08:50:00Z">
        <w:r w:rsidR="004A6A67">
          <w:t>Files</w:t>
        </w:r>
      </w:ins>
    </w:p>
    <w:p w:rsidR="009B093B" w:rsidRDefault="007E59F7">
      <w:pPr>
        <w:pStyle w:val="FirstParagraph"/>
      </w:pPr>
      <w:r>
        <w:t>Contrail</w:t>
      </w:r>
      <w:ins w:id="1934" w:author="Patrick Ames" w:date="2020-11-13T08:50:00Z">
        <w:r w:rsidR="004A6A67">
          <w:t>’</w:t>
        </w:r>
      </w:ins>
      <w:r>
        <w:t xml:space="preserve">s DPDK </w:t>
      </w:r>
      <w:proofErr w:type="spellStart"/>
      <w:r>
        <w:t>vrouter</w:t>
      </w:r>
      <w:proofErr w:type="spellEnd"/>
      <w:r>
        <w:t xml:space="preserve"> data</w:t>
      </w:r>
      <w:ins w:id="1935" w:author="Patrick Ames" w:date="2020-11-13T08:50:00Z">
        <w:r w:rsidR="004A6A67">
          <w:t xml:space="preserve"> </w:t>
        </w:r>
      </w:ins>
      <w:r>
        <w:t xml:space="preserve">plane log file is named </w:t>
      </w:r>
      <w:r>
        <w:rPr>
          <w:rStyle w:val="VerbatimChar"/>
        </w:rPr>
        <w:t>contrail-vrouter-dpdk.log</w:t>
      </w:r>
      <w:r>
        <w:t>. Depending on the version or installation methods, it can be located in different folders or even with a totally different name. For example:</w:t>
      </w:r>
    </w:p>
    <w:p w:rsidR="009B093B" w:rsidRDefault="004A6A67">
      <w:pPr>
        <w:numPr>
          <w:ilvl w:val="0"/>
          <w:numId w:val="30"/>
        </w:numPr>
      </w:pPr>
      <w:ins w:id="1936" w:author="Patrick Ames" w:date="2020-11-13T08:50:00Z">
        <w:r>
          <w:t>I</w:t>
        </w:r>
      </w:ins>
      <w:del w:id="1937" w:author="Patrick Ames" w:date="2020-11-13T08:50:00Z">
        <w:r w:rsidR="007E59F7" w:rsidDel="004A6A67">
          <w:delText>i</w:delText>
        </w:r>
      </w:del>
      <w:r w:rsidR="007E59F7">
        <w:t xml:space="preserve">n latest </w:t>
      </w:r>
      <w:proofErr w:type="spellStart"/>
      <w:r w:rsidR="007E59F7">
        <w:t>TripleO</w:t>
      </w:r>
      <w:proofErr w:type="spellEnd"/>
      <w:r w:rsidR="007E59F7">
        <w:t xml:space="preserve"> deployment: </w:t>
      </w:r>
      <w:r w:rsidR="007E59F7">
        <w:rPr>
          <w:rStyle w:val="VerbatimChar"/>
        </w:rPr>
        <w:t>/var/log/containers/contrail/</w:t>
      </w:r>
      <w:proofErr w:type="spellStart"/>
      <w:r w:rsidR="007E59F7">
        <w:rPr>
          <w:rStyle w:val="VerbatimChar"/>
        </w:rPr>
        <w:t>dpdk</w:t>
      </w:r>
      <w:proofErr w:type="spellEnd"/>
      <w:r w:rsidR="007E59F7">
        <w:rPr>
          <w:rStyle w:val="VerbatimChar"/>
        </w:rPr>
        <w:t>/contrail-vrouter-dpdk.log</w:t>
      </w:r>
    </w:p>
    <w:p w:rsidR="009B093B" w:rsidRDefault="004A6A67">
      <w:pPr>
        <w:numPr>
          <w:ilvl w:val="0"/>
          <w:numId w:val="30"/>
        </w:numPr>
      </w:pPr>
      <w:ins w:id="1938" w:author="Patrick Ames" w:date="2020-11-13T08:50:00Z">
        <w:r>
          <w:t>I</w:t>
        </w:r>
      </w:ins>
      <w:del w:id="1939" w:author="Patrick Ames" w:date="2020-11-13T08:50:00Z">
        <w:r w:rsidR="007E59F7" w:rsidDel="004A6A67">
          <w:delText>i</w:delText>
        </w:r>
      </w:del>
      <w:r w:rsidR="007E59F7">
        <w:t xml:space="preserve">n latest </w:t>
      </w:r>
      <w:del w:id="1940" w:author="Patrick Ames" w:date="2020-11-13T08:50:00Z">
        <w:r w:rsidR="007E59F7" w:rsidDel="004A6A67">
          <w:delText xml:space="preserve">ansible </w:delText>
        </w:r>
      </w:del>
      <w:ins w:id="1941" w:author="Patrick Ames" w:date="2020-11-13T08:50:00Z">
        <w:r>
          <w:t xml:space="preserve">Ansible </w:t>
        </w:r>
      </w:ins>
      <w:r w:rsidR="007E59F7">
        <w:t xml:space="preserve">deployment: </w:t>
      </w:r>
      <w:r w:rsidR="007E59F7">
        <w:rPr>
          <w:rStyle w:val="VerbatimChar"/>
        </w:rPr>
        <w:t>/var/log/contrail/contrail-vrouter-dpdk.log</w:t>
      </w:r>
    </w:p>
    <w:p w:rsidR="009B093B" w:rsidRDefault="004A6A67">
      <w:pPr>
        <w:numPr>
          <w:ilvl w:val="0"/>
          <w:numId w:val="30"/>
        </w:numPr>
      </w:pPr>
      <w:ins w:id="1942" w:author="Patrick Ames" w:date="2020-11-13T08:50:00Z">
        <w:r>
          <w:t>I</w:t>
        </w:r>
      </w:ins>
      <w:del w:id="1943" w:author="Patrick Ames" w:date="2020-11-13T08:50:00Z">
        <w:r w:rsidR="007E59F7" w:rsidDel="004A6A67">
          <w:delText>i</w:delText>
        </w:r>
      </w:del>
      <w:r w:rsidR="007E59F7">
        <w:t xml:space="preserve">n older 3.x </w:t>
      </w:r>
      <w:del w:id="1944" w:author="Patrick Ames" w:date="2020-11-13T08:50:00Z">
        <w:r w:rsidR="007E59F7" w:rsidDel="004A6A67">
          <w:delText xml:space="preserve">ubuntu </w:delText>
        </w:r>
      </w:del>
      <w:ins w:id="1945" w:author="Patrick Ames" w:date="2020-11-13T08:50:00Z">
        <w:r>
          <w:t xml:space="preserve">Ubuntu </w:t>
        </w:r>
      </w:ins>
      <w:proofErr w:type="spellStart"/>
      <w:r w:rsidR="007E59F7">
        <w:t>deployemnt</w:t>
      </w:r>
      <w:proofErr w:type="spellEnd"/>
      <w:r w:rsidR="007E59F7">
        <w:t xml:space="preserve">: </w:t>
      </w:r>
      <w:r w:rsidR="007E59F7">
        <w:rPr>
          <w:rStyle w:val="VerbatimChar"/>
        </w:rPr>
        <w:t>/var/log/contrail.log</w:t>
      </w:r>
    </w:p>
    <w:p w:rsidR="009B093B" w:rsidRDefault="007E59F7">
      <w:pPr>
        <w:pStyle w:val="FirstParagraph"/>
      </w:pPr>
      <w:r>
        <w:t xml:space="preserve">This log file contains lots of good information that is helpful to understand the current running status. </w:t>
      </w:r>
      <w:del w:id="1946" w:author="Patrick Ames" w:date="2020-11-13T08:51:00Z">
        <w:r w:rsidDel="004A6A67">
          <w:delText xml:space="preserve">Understanding </w:delText>
        </w:r>
      </w:del>
      <w:ins w:id="1947" w:author="Patrick Ames" w:date="2020-11-13T08:51:00Z">
        <w:r w:rsidR="004A6A67">
          <w:t xml:space="preserve">Of course, understanding </w:t>
        </w:r>
      </w:ins>
      <w:r>
        <w:t xml:space="preserve">the log messages </w:t>
      </w:r>
      <w:del w:id="1948" w:author="Patrick Ames" w:date="2020-11-13T08:51:00Z">
        <w:r w:rsidDel="004A6A67">
          <w:delText xml:space="preserve">are </w:delText>
        </w:r>
      </w:del>
      <w:ins w:id="1949" w:author="Patrick Ames" w:date="2020-11-13T08:51:00Z">
        <w:r w:rsidR="004A6A67">
          <w:t xml:space="preserve">is </w:t>
        </w:r>
      </w:ins>
      <w:r>
        <w:t xml:space="preserve">important during </w:t>
      </w:r>
      <w:ins w:id="1950" w:author="Patrick Ames" w:date="2020-11-13T08:51:00Z">
        <w:r w:rsidR="004A6A67">
          <w:t xml:space="preserve">a </w:t>
        </w:r>
      </w:ins>
      <w:r>
        <w:t>troubleshooting process.</w:t>
      </w:r>
    </w:p>
    <w:p w:rsidR="009B093B" w:rsidRDefault="007E59F7">
      <w:pPr>
        <w:pStyle w:val="Heading4"/>
      </w:pPr>
      <w:bookmarkStart w:id="1951" w:name="X19bd8c58d41de23c9004540682e1028645b6701"/>
      <w:r>
        <w:lastRenderedPageBreak/>
        <w:t xml:space="preserve">DPDK </w:t>
      </w:r>
      <w:proofErr w:type="spellStart"/>
      <w:r>
        <w:t>vrouter</w:t>
      </w:r>
      <w:proofErr w:type="spellEnd"/>
      <w:r>
        <w:t xml:space="preserve"> parameters</w:t>
      </w:r>
      <w:bookmarkEnd w:id="1951"/>
    </w:p>
    <w:p w:rsidR="009B093B" w:rsidDel="004A6A67" w:rsidRDefault="007E59F7">
      <w:pPr>
        <w:pStyle w:val="FirstParagraph"/>
        <w:rPr>
          <w:del w:id="1952" w:author="Patrick Ames" w:date="2020-11-13T08:51:00Z"/>
        </w:rPr>
      </w:pPr>
      <w:r>
        <w:t xml:space="preserve">Each time the </w:t>
      </w:r>
      <w:proofErr w:type="spellStart"/>
      <w:r>
        <w:t>vrouter</w:t>
      </w:r>
      <w:proofErr w:type="spellEnd"/>
      <w:r>
        <w:t xml:space="preserve"> is started, the main configuration parameters are listed in the log file during the </w:t>
      </w:r>
      <w:proofErr w:type="spellStart"/>
      <w:r>
        <w:t>vrouter</w:t>
      </w:r>
      <w:proofErr w:type="spellEnd"/>
      <w:r>
        <w:t xml:space="preserve"> initialization stage. </w:t>
      </w:r>
      <w:del w:id="1953" w:author="Patrick Ames" w:date="2020-11-13T08:51:00Z">
        <w:r w:rsidDel="004A6A67">
          <w:delText xml:space="preserve">We </w:delText>
        </w:r>
      </w:del>
      <w:ins w:id="1954" w:author="Patrick Ames" w:date="2020-11-13T08:51:00Z">
        <w:r w:rsidR="004A6A67">
          <w:t xml:space="preserve">You </w:t>
        </w:r>
      </w:ins>
      <w:r>
        <w:t>can see the DPDK library version that has be use</w:t>
      </w:r>
      <w:ins w:id="1955" w:author="Patrick Ames" w:date="2020-11-13T08:51:00Z">
        <w:r w:rsidR="004A6A67">
          <w:t>d</w:t>
        </w:r>
      </w:ins>
      <w:r>
        <w:t xml:space="preserve"> to build the DPDK </w:t>
      </w:r>
      <w:proofErr w:type="spellStart"/>
      <w:r>
        <w:t>vrouter</w:t>
      </w:r>
      <w:proofErr w:type="spellEnd"/>
      <w:r>
        <w:t xml:space="preserve"> binary program</w:t>
      </w:r>
      <w:del w:id="1956" w:author="Patrick Ames" w:date="2020-11-13T08:51:00Z">
        <w:r w:rsidDel="004A6A67">
          <w:delText>.</w:delText>
        </w:r>
      </w:del>
    </w:p>
    <w:p w:rsidR="009B093B" w:rsidRDefault="007E59F7" w:rsidP="004A6A67">
      <w:pPr>
        <w:pStyle w:val="FirstParagraph"/>
        <w:pPrChange w:id="1957" w:author="Patrick Ames" w:date="2020-11-13T08:51:00Z">
          <w:pPr>
            <w:pStyle w:val="BodyText"/>
          </w:pPr>
        </w:pPrChange>
      </w:pPr>
      <w:del w:id="1958" w:author="Patrick Ames" w:date="2020-11-13T08:51:00Z">
        <w:r w:rsidDel="004A6A67">
          <w:delText>Here is an example</w:delText>
        </w:r>
      </w:del>
      <w:r>
        <w:t>:</w:t>
      </w:r>
    </w:p>
    <w:p w:rsidR="009B093B" w:rsidRDefault="007E59F7">
      <w:pPr>
        <w:pStyle w:val="SourceCode"/>
      </w:pPr>
      <w:r>
        <w:rPr>
          <w:rStyle w:val="ExtensionTok"/>
        </w:rPr>
        <w:t>2020-09-15</w:t>
      </w:r>
      <w:r>
        <w:rPr>
          <w:rStyle w:val="NormalTok"/>
        </w:rPr>
        <w:t xml:space="preserve"> 20:27:22,381 VROUTER: vRouter version: {</w:t>
      </w:r>
      <w:del w:id="1959" w:author="Patrick Ames" w:date="2020-11-11T13:23:00Z">
        <w:r w:rsidDel="00601950">
          <w:rPr>
            <w:rStyle w:val="StringTok"/>
          </w:rPr>
          <w:delText>"</w:delText>
        </w:r>
      </w:del>
      <w:r>
        <w:rPr>
          <w:rStyle w:val="StringTok"/>
        </w:rPr>
        <w:t>build-info</w:t>
      </w:r>
      <w:del w:id="1960" w:author="Patrick Ames" w:date="2020-11-11T13:23:00Z">
        <w:r w:rsidDel="00601950">
          <w:rPr>
            <w:rStyle w:val="StringTok"/>
          </w:rPr>
          <w:delText>"</w:delText>
        </w:r>
      </w:del>
      <w:r>
        <w:rPr>
          <w:rStyle w:val="NormalTok"/>
        </w:rPr>
        <w:t>:</w:t>
      </w:r>
      <w:r>
        <w:br/>
      </w:r>
      <w:r>
        <w:rPr>
          <w:rStyle w:val="NormalTok"/>
        </w:rPr>
        <w:t>[{</w:t>
      </w:r>
      <w:del w:id="1961" w:author="Patrick Ames" w:date="2020-11-11T13:23:00Z">
        <w:r w:rsidDel="00601950">
          <w:rPr>
            <w:rStyle w:val="StringTok"/>
          </w:rPr>
          <w:delText>"</w:delText>
        </w:r>
      </w:del>
      <w:r>
        <w:rPr>
          <w:rStyle w:val="StringTok"/>
        </w:rPr>
        <w:t>build-time</w:t>
      </w:r>
      <w:del w:id="1962" w:author="Patrick Ames" w:date="2020-11-11T13:23:00Z">
        <w:r w:rsidDel="00601950">
          <w:rPr>
            <w:rStyle w:val="StringTok"/>
          </w:rPr>
          <w:delText>"</w:delText>
        </w:r>
      </w:del>
      <w:r>
        <w:rPr>
          <w:rStyle w:val="NormalTok"/>
        </w:rPr>
        <w:t xml:space="preserve">: </w:t>
      </w:r>
      <w:del w:id="1963" w:author="Patrick Ames" w:date="2020-11-11T13:23:00Z">
        <w:r w:rsidDel="00601950">
          <w:rPr>
            <w:rStyle w:val="StringTok"/>
          </w:rPr>
          <w:delText>"</w:delText>
        </w:r>
      </w:del>
      <w:r>
        <w:rPr>
          <w:rStyle w:val="StringTok"/>
        </w:rPr>
        <w:t>2020-09-15 01:07:25.101398</w:t>
      </w:r>
      <w:del w:id="1964" w:author="Patrick Ames" w:date="2020-11-11T13:23:00Z">
        <w:r w:rsidDel="00601950">
          <w:rPr>
            <w:rStyle w:val="StringTok"/>
          </w:rPr>
          <w:delText>"</w:delText>
        </w:r>
      </w:del>
      <w:r>
        <w:rPr>
          <w:rStyle w:val="NormalTok"/>
        </w:rPr>
        <w:t xml:space="preserve">, </w:t>
      </w:r>
      <w:del w:id="1965" w:author="Patrick Ames" w:date="2020-11-11T13:23:00Z">
        <w:r w:rsidDel="00601950">
          <w:rPr>
            <w:rStyle w:val="StringTok"/>
          </w:rPr>
          <w:delText>"</w:delText>
        </w:r>
      </w:del>
      <w:r>
        <w:rPr>
          <w:rStyle w:val="StringTok"/>
        </w:rPr>
        <w:t>build-hostname</w:t>
      </w:r>
      <w:del w:id="1966" w:author="Patrick Ames" w:date="2020-11-11T13:23:00Z">
        <w:r w:rsidDel="00601950">
          <w:rPr>
            <w:rStyle w:val="StringTok"/>
          </w:rPr>
          <w:delText>"</w:delText>
        </w:r>
      </w:del>
      <w:r>
        <w:rPr>
          <w:rStyle w:val="NormalTok"/>
        </w:rPr>
        <w:t>:</w:t>
      </w:r>
      <w:r>
        <w:br/>
      </w:r>
      <w:del w:id="1967" w:author="Patrick Ames" w:date="2020-11-11T13:23:00Z">
        <w:r w:rsidDel="00601950">
          <w:rPr>
            <w:rStyle w:val="StringTok"/>
          </w:rPr>
          <w:delText>"</w:delText>
        </w:r>
      </w:del>
      <w:r>
        <w:rPr>
          <w:rStyle w:val="StringTok"/>
        </w:rPr>
        <w:t>contrail-build-r2008-rhel-115-generic-20200914170527.novalocal</w:t>
      </w:r>
      <w:del w:id="1968" w:author="Patrick Ames" w:date="2020-11-11T13:23:00Z">
        <w:r w:rsidDel="00601950">
          <w:rPr>
            <w:rStyle w:val="StringTok"/>
          </w:rPr>
          <w:delText>"</w:delText>
        </w:r>
      </w:del>
      <w:r>
        <w:rPr>
          <w:rStyle w:val="NormalTok"/>
        </w:rPr>
        <w:t xml:space="preserve">, </w:t>
      </w:r>
      <w:del w:id="1969" w:author="Patrick Ames" w:date="2020-11-11T13:23:00Z">
        <w:r w:rsidDel="00601950">
          <w:rPr>
            <w:rStyle w:val="StringTok"/>
          </w:rPr>
          <w:delText>"</w:delText>
        </w:r>
      </w:del>
      <w:r>
        <w:rPr>
          <w:rStyle w:val="StringTok"/>
        </w:rPr>
        <w:t>build-user</w:t>
      </w:r>
      <w:del w:id="1970" w:author="Patrick Ames" w:date="2020-11-11T13:23:00Z">
        <w:r w:rsidDel="00601950">
          <w:rPr>
            <w:rStyle w:val="StringTok"/>
          </w:rPr>
          <w:delText>"</w:delText>
        </w:r>
      </w:del>
      <w:r>
        <w:rPr>
          <w:rStyle w:val="NormalTok"/>
        </w:rPr>
        <w:t>:</w:t>
      </w:r>
      <w:r>
        <w:br/>
      </w:r>
      <w:del w:id="1971" w:author="Patrick Ames" w:date="2020-11-11T13:23:00Z">
        <w:r w:rsidDel="00601950">
          <w:rPr>
            <w:rStyle w:val="StringTok"/>
          </w:rPr>
          <w:delText>"</w:delText>
        </w:r>
      </w:del>
      <w:r>
        <w:rPr>
          <w:rStyle w:val="StringTok"/>
        </w:rPr>
        <w:t>contrail-builder</w:t>
      </w:r>
      <w:del w:id="1972" w:author="Patrick Ames" w:date="2020-11-11T13:23:00Z">
        <w:r w:rsidDel="00601950">
          <w:rPr>
            <w:rStyle w:val="StringTok"/>
          </w:rPr>
          <w:delText>"</w:delText>
        </w:r>
      </w:del>
      <w:r>
        <w:rPr>
          <w:rStyle w:val="NormalTok"/>
        </w:rPr>
        <w:t xml:space="preserve">, </w:t>
      </w:r>
      <w:del w:id="1973" w:author="Patrick Ames" w:date="2020-11-11T13:23:00Z">
        <w:r w:rsidDel="00601950">
          <w:rPr>
            <w:rStyle w:val="StringTok"/>
          </w:rPr>
          <w:delText>"</w:delText>
        </w:r>
      </w:del>
      <w:r>
        <w:rPr>
          <w:rStyle w:val="StringTok"/>
        </w:rPr>
        <w:t>build-version</w:t>
      </w:r>
      <w:del w:id="1974" w:author="Patrick Ames" w:date="2020-11-11T13:23:00Z">
        <w:r w:rsidDel="00601950">
          <w:rPr>
            <w:rStyle w:val="StringTok"/>
          </w:rPr>
          <w:delText>"</w:delText>
        </w:r>
      </w:del>
      <w:r>
        <w:rPr>
          <w:rStyle w:val="NormalTok"/>
        </w:rPr>
        <w:t xml:space="preserve">: </w:t>
      </w:r>
      <w:del w:id="1975" w:author="Patrick Ames" w:date="2020-11-11T13:23:00Z">
        <w:r w:rsidDel="00601950">
          <w:rPr>
            <w:rStyle w:val="StringTok"/>
          </w:rPr>
          <w:delText>"</w:delText>
        </w:r>
      </w:del>
      <w:r>
        <w:rPr>
          <w:rStyle w:val="StringTok"/>
        </w:rPr>
        <w:t>2008</w:t>
      </w:r>
      <w:del w:id="1976" w:author="Patrick Ames" w:date="2020-11-11T13:23:00Z">
        <w:r w:rsidDel="00601950">
          <w:rPr>
            <w:rStyle w:val="StringTok"/>
          </w:rPr>
          <w:delText>"</w:delText>
        </w:r>
      </w:del>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w:t>
      </w:r>
      <w:proofErr w:type="spellStart"/>
      <w:r>
        <w:rPr>
          <w:rStyle w:val="NormalTok"/>
        </w:rPr>
        <w:t>Nexthops</w:t>
      </w:r>
      <w:proofErr w:type="spellEnd"/>
      <w:r>
        <w:rPr>
          <w:rStyle w:val="NormalTok"/>
        </w:rPr>
        <w:t xml:space="preserve">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t>2020-09-15</w:t>
      </w:r>
      <w:r>
        <w:rPr>
          <w:rStyle w:val="NormalTok"/>
        </w:rPr>
        <w:t xml:space="preserve"> 20:27:23,046 VROUTER: Unconditional Close Flow on TCP RST: 0</w:t>
      </w:r>
      <w:r>
        <w:br/>
      </w:r>
      <w:r>
        <w:rPr>
          <w:rStyle w:val="ExtensionTok"/>
        </w:rPr>
        <w:t>2020-09-15</w:t>
      </w:r>
      <w:r>
        <w:rPr>
          <w:rStyle w:val="NormalTok"/>
        </w:rPr>
        <w:t xml:space="preserve"> 20:27:23,046 VROUTER: EAL arguments:</w:t>
      </w:r>
      <w:r>
        <w:br/>
      </w:r>
      <w:r>
        <w:rPr>
          <w:rStyle w:val="ExtensionTok"/>
        </w:rPr>
        <w:t>2020-09-15</w:t>
      </w:r>
      <w:r>
        <w:rPr>
          <w:rStyle w:val="NormalTok"/>
        </w:rPr>
        <w:t xml:space="preserve"> 20:27:23,046 VROUTER:            -n  </w:t>
      </w:r>
      <w:del w:id="1977" w:author="Patrick Ames" w:date="2020-11-11T13:23:00Z">
        <w:r w:rsidDel="00601950">
          <w:rPr>
            <w:rStyle w:val="StringTok"/>
          </w:rPr>
          <w:delText>"</w:delText>
        </w:r>
      </w:del>
      <w:r>
        <w:rPr>
          <w:rStyle w:val="StringTok"/>
        </w:rPr>
        <w:t>4</w:t>
      </w:r>
      <w:del w:id="1978" w:author="Patrick Ames" w:date="2020-11-11T13:23:00Z">
        <w:r w:rsidDel="00601950">
          <w:rPr>
            <w:rStyle w:val="StringTok"/>
          </w:rPr>
          <w:delText>"</w:delText>
        </w:r>
      </w:del>
      <w:r>
        <w:br/>
      </w:r>
      <w:r>
        <w:rPr>
          <w:rStyle w:val="ExtensionTok"/>
        </w:rPr>
        <w:t>2020-09-15</w:t>
      </w:r>
      <w:r>
        <w:rPr>
          <w:rStyle w:val="NormalTok"/>
        </w:rPr>
        <w:t xml:space="preserve"> 20:27:23,046 VROUTER:  --socket-mem  </w:t>
      </w:r>
      <w:del w:id="1979" w:author="Patrick Ames" w:date="2020-11-11T13:23:00Z">
        <w:r w:rsidDel="00601950">
          <w:rPr>
            <w:rStyle w:val="StringTok"/>
          </w:rPr>
          <w:delText>"</w:delText>
        </w:r>
      </w:del>
      <w:r>
        <w:rPr>
          <w:rStyle w:val="StringTok"/>
        </w:rPr>
        <w:t>1024</w:t>
      </w:r>
      <w:del w:id="1980" w:author="Patrick Ames" w:date="2020-11-11T13:23:00Z">
        <w:r w:rsidDel="00601950">
          <w:rPr>
            <w:rStyle w:val="StringTok"/>
          </w:rPr>
          <w:delText>"</w:delText>
        </w:r>
      </w:del>
    </w:p>
    <w:p w:rsidR="009B093B" w:rsidRDefault="007E59F7">
      <w:pPr>
        <w:pStyle w:val="FirstParagraph"/>
      </w:pPr>
      <w:del w:id="1981" w:author="Patrick Ames" w:date="2020-11-13T08:52:00Z">
        <w:r w:rsidDel="004A6A67">
          <w:delText>Here we</w:delText>
        </w:r>
      </w:del>
      <w:ins w:id="1982" w:author="Patrick Ames" w:date="2020-11-13T08:52:00Z">
        <w:r w:rsidR="004A6A67">
          <w:t>You can</w:t>
        </w:r>
      </w:ins>
      <w:r>
        <w:t xml:space="preserve"> see </w:t>
      </w:r>
      <w:del w:id="1983" w:author="Patrick Ames" w:date="2020-11-13T08:52:00Z">
        <w:r w:rsidDel="004A6A67">
          <w:delText xml:space="preserve">a </w:delText>
        </w:r>
      </w:del>
      <w:ins w:id="1984" w:author="Patrick Ames" w:date="2020-11-13T08:52:00Z">
        <w:r w:rsidR="004A6A67">
          <w:t xml:space="preserve">the </w:t>
        </w:r>
      </w:ins>
      <w:r>
        <w:t xml:space="preserve">complete list of vRouter start up parameters </w:t>
      </w:r>
      <w:del w:id="1985" w:author="Patrick Ames" w:date="2020-11-13T08:52:00Z">
        <w:r w:rsidDel="004A6A67">
          <w:delText xml:space="preserve">of </w:delText>
        </w:r>
      </w:del>
      <w:ins w:id="1986" w:author="Patrick Ames" w:date="2020-11-13T08:52:00Z">
        <w:r w:rsidR="004A6A67">
          <w:t xml:space="preserve">on </w:t>
        </w:r>
      </w:ins>
      <w:r>
        <w:t>this Contrail vRouter, for example:</w:t>
      </w:r>
    </w:p>
    <w:p w:rsidR="009B093B" w:rsidRDefault="007E59F7">
      <w:pPr>
        <w:numPr>
          <w:ilvl w:val="0"/>
          <w:numId w:val="31"/>
        </w:numPr>
      </w:pPr>
      <w:r>
        <w:rPr>
          <w:rStyle w:val="VerbatimChar"/>
        </w:rPr>
        <w:t>build-version</w:t>
      </w:r>
      <w:r>
        <w:t xml:space="preserve"> </w:t>
      </w:r>
      <w:del w:id="1987" w:author="Patrick Ames" w:date="2020-11-11T13:23:00Z">
        <w:r w:rsidDel="00601950">
          <w:delText>"</w:delText>
        </w:r>
      </w:del>
      <w:r>
        <w:t>2008</w:t>
      </w:r>
      <w:del w:id="1988" w:author="Patrick Ames" w:date="2020-11-11T13:23:00Z">
        <w:r w:rsidDel="00601950">
          <w:delText>"</w:delText>
        </w:r>
      </w:del>
    </w:p>
    <w:p w:rsidR="009B093B" w:rsidRDefault="007E59F7">
      <w:pPr>
        <w:numPr>
          <w:ilvl w:val="0"/>
          <w:numId w:val="31"/>
        </w:numPr>
      </w:pPr>
      <w:r>
        <w:t>i</w:t>
      </w:r>
      <w:ins w:id="1989" w:author="Patrick Ames" w:date="2020-11-13T08:52:00Z">
        <w:r w:rsidR="004A6A67">
          <w:t>t’</w:t>
        </w:r>
      </w:ins>
      <w:r>
        <w:t xml:space="preserve">s running DPDK Version </w:t>
      </w:r>
      <w:r>
        <w:rPr>
          <w:rStyle w:val="VerbatimChar"/>
        </w:rPr>
        <w:t>19.11.0</w:t>
      </w:r>
      <w:del w:id="1990" w:author="Patrick Ames" w:date="2020-11-13T08:52:00Z">
        <w:r w:rsidDel="004A6A67">
          <w:delText>.</w:delText>
        </w:r>
      </w:del>
    </w:p>
    <w:p w:rsidR="009B093B" w:rsidRDefault="007E59F7">
      <w:pPr>
        <w:numPr>
          <w:ilvl w:val="0"/>
          <w:numId w:val="31"/>
        </w:numPr>
      </w:pPr>
      <w:proofErr w:type="spellStart"/>
      <w:r>
        <w:rPr>
          <w:rStyle w:val="VerbatimChar"/>
        </w:rPr>
        <w:t>Nexthops</w:t>
      </w:r>
      <w:proofErr w:type="spellEnd"/>
      <w:r>
        <w:rPr>
          <w:rStyle w:val="VerbatimChar"/>
        </w:rPr>
        <w:t xml:space="preserve"> limit</w:t>
      </w:r>
      <w:r>
        <w:t xml:space="preserve"> parameter is configured as 32768</w:t>
      </w:r>
      <w:ins w:id="1991" w:author="Patrick Ames" w:date="2020-11-13T08:52:00Z">
        <w:r w:rsidR="004A6A67">
          <w:t>,</w:t>
        </w:r>
      </w:ins>
      <w:del w:id="1992" w:author="Patrick Ames" w:date="2020-11-13T08:52:00Z">
        <w:r w:rsidDel="004A6A67">
          <w:delText xml:space="preserve"> -</w:delText>
        </w:r>
      </w:del>
      <w:r>
        <w:t xml:space="preserve"> decreased from the default value (65536)</w:t>
      </w:r>
      <w:del w:id="1993" w:author="Patrick Ames" w:date="2020-11-13T08:52:00Z">
        <w:r w:rsidDel="004A6A67">
          <w:delText>.</w:delText>
        </w:r>
      </w:del>
    </w:p>
    <w:p w:rsidR="009B093B" w:rsidRDefault="007E59F7">
      <w:pPr>
        <w:numPr>
          <w:ilvl w:val="0"/>
          <w:numId w:val="31"/>
        </w:numPr>
      </w:pPr>
      <w:r>
        <w:t>CPU core #4 is pinned to be used by control and service thread (</w:t>
      </w:r>
      <w:r>
        <w:rPr>
          <w:rStyle w:val="VerbatimChar"/>
        </w:rPr>
        <w:t>VR_SERVICE_CORE_MASK: 0x10</w:t>
      </w:r>
      <w:r>
        <w:t>)</w:t>
      </w:r>
    </w:p>
    <w:p w:rsidR="009B093B" w:rsidRDefault="007E59F7" w:rsidP="003579CC">
      <w:pPr>
        <w:pStyle w:val="BodyText"/>
        <w:pPrChange w:id="1994" w:author="Patrick Ames" w:date="2020-11-13T08:56:00Z">
          <w:pPr>
            <w:pStyle w:val="FirstParagraph"/>
          </w:pPr>
        </w:pPrChange>
      </w:pPr>
      <w:r>
        <w:lastRenderedPageBreak/>
        <w:t xml:space="preserve">We can compare </w:t>
      </w:r>
      <w:del w:id="1995" w:author="Patrick Ames" w:date="2020-11-13T08:52:00Z">
        <w:r w:rsidDel="004A6A67">
          <w:delText xml:space="preserve">these </w:delText>
        </w:r>
      </w:del>
      <w:ins w:id="1996" w:author="Patrick Ames" w:date="2020-11-13T08:52:00Z">
        <w:r w:rsidR="004A6A67">
          <w:t xml:space="preserve">this </w:t>
        </w:r>
      </w:ins>
      <w:r>
        <w:t xml:space="preserve">information with what we can </w:t>
      </w:r>
      <w:del w:id="1997" w:author="Patrick Ames" w:date="2020-11-13T08:52:00Z">
        <w:r w:rsidDel="004A6A67">
          <w:delText xml:space="preserve">print </w:delText>
        </w:r>
      </w:del>
      <w:ins w:id="1998" w:author="Patrick Ames" w:date="2020-11-13T08:52:00Z">
        <w:r w:rsidR="004A6A67">
          <w:t xml:space="preserve">display </w:t>
        </w:r>
      </w:ins>
      <w:r>
        <w:t>with these command line tools and see if they are consistent:</w:t>
      </w:r>
    </w:p>
    <w:p w:rsidR="009B093B" w:rsidRDefault="007E59F7">
      <w:pPr>
        <w:numPr>
          <w:ilvl w:val="0"/>
          <w:numId w:val="32"/>
        </w:numPr>
      </w:pPr>
      <w:r>
        <w:rPr>
          <w:rStyle w:val="VerbatimChar"/>
        </w:rPr>
        <w:t>contrail-version</w:t>
      </w:r>
    </w:p>
    <w:p w:rsidR="009B093B" w:rsidRDefault="007E59F7">
      <w:pPr>
        <w:numPr>
          <w:ilvl w:val="0"/>
          <w:numId w:val="32"/>
        </w:numPr>
      </w:pPr>
      <w:proofErr w:type="spellStart"/>
      <w:r>
        <w:rPr>
          <w:rStyle w:val="VerbatimChar"/>
        </w:rPr>
        <w:t>dpdkinfo</w:t>
      </w:r>
      <w:proofErr w:type="spellEnd"/>
      <w:r>
        <w:rPr>
          <w:rStyle w:val="VerbatimChar"/>
        </w:rPr>
        <w:t xml:space="preserve"> -v</w:t>
      </w:r>
    </w:p>
    <w:p w:rsidR="009B093B" w:rsidRDefault="007E59F7">
      <w:pPr>
        <w:numPr>
          <w:ilvl w:val="0"/>
          <w:numId w:val="32"/>
        </w:numPr>
      </w:pPr>
      <w:proofErr w:type="spellStart"/>
      <w:r>
        <w:rPr>
          <w:rStyle w:val="VerbatimChar"/>
        </w:rPr>
        <w:t>vrouter</w:t>
      </w:r>
      <w:proofErr w:type="spellEnd"/>
      <w:r>
        <w:rPr>
          <w:rStyle w:val="VerbatimChar"/>
        </w:rPr>
        <w:t xml:space="preserve"> --info</w:t>
      </w:r>
    </w:p>
    <w:p w:rsidR="009B093B" w:rsidRDefault="007E59F7">
      <w:pPr>
        <w:numPr>
          <w:ilvl w:val="0"/>
          <w:numId w:val="32"/>
        </w:numPr>
      </w:pPr>
      <w:r>
        <w:rPr>
          <w:rStyle w:val="VerbatimChar"/>
        </w:rPr>
        <w:t>taskset</w:t>
      </w:r>
    </w:p>
    <w:p w:rsidR="009B093B" w:rsidRDefault="007E59F7" w:rsidP="003579CC">
      <w:pPr>
        <w:pStyle w:val="BodyText"/>
        <w:pPrChange w:id="1999" w:author="Patrick Ames" w:date="2020-11-13T08:56:00Z">
          <w:pPr>
            <w:pStyle w:val="FirstParagraph"/>
          </w:pPr>
        </w:pPrChange>
      </w:pPr>
      <w:r>
        <w:t>Any inconsistency will provide a clue to proceed in that area.</w:t>
      </w:r>
    </w:p>
    <w:p w:rsidR="009B093B" w:rsidRDefault="007E59F7">
      <w:pPr>
        <w:pStyle w:val="Heading4"/>
      </w:pPr>
      <w:bookmarkStart w:id="2000" w:name="X61edae2f2223e374d715a906a36952454920614"/>
      <w:r>
        <w:t>Polling core allocation</w:t>
      </w:r>
      <w:bookmarkEnd w:id="2000"/>
    </w:p>
    <w:p w:rsidR="009B093B" w:rsidRDefault="007E59F7" w:rsidP="003579CC">
      <w:pPr>
        <w:pStyle w:val="BodyText"/>
        <w:pPrChange w:id="2001" w:author="Patrick Ames" w:date="2020-11-13T08:56:00Z">
          <w:pPr>
            <w:pStyle w:val="FirstParagraph"/>
          </w:pPr>
        </w:pPrChange>
      </w:pPr>
      <w:r>
        <w:t xml:space="preserve">In </w:t>
      </w:r>
      <w:del w:id="2002" w:author="Patrick Ames" w:date="2020-11-13T08:53:00Z">
        <w:r w:rsidDel="004A6A67">
          <w:delText xml:space="preserve">chapter </w:delText>
        </w:r>
      </w:del>
      <w:ins w:id="2003" w:author="Patrick Ames" w:date="2020-11-13T08:53:00Z">
        <w:r w:rsidR="004A6A67">
          <w:t xml:space="preserve">Chapter </w:t>
        </w:r>
      </w:ins>
      <w:r>
        <w:t>3 we</w:t>
      </w:r>
      <w:del w:id="2004" w:author="Patrick Ames" w:date="2020-11-13T08:53:00Z">
        <w:r w:rsidDel="004A6A67">
          <w:delText>’ve</w:delText>
        </w:r>
      </w:del>
      <w:r>
        <w:t xml:space="preserve"> introduced </w:t>
      </w:r>
      <w:del w:id="2005" w:author="Patrick Ames" w:date="2020-11-13T08:53:00Z">
        <w:r w:rsidDel="003579CC">
          <w:delText xml:space="preserve">that </w:delText>
        </w:r>
      </w:del>
      <w:ins w:id="2006" w:author="Patrick Ames" w:date="2020-11-13T08:53:00Z">
        <w:r w:rsidR="003579CC">
          <w:t xml:space="preserve">the </w:t>
        </w:r>
      </w:ins>
      <w:r>
        <w:t>DPDK vRouter process</w:t>
      </w:r>
      <w:ins w:id="2007" w:author="Patrick Ames" w:date="2020-11-13T08:53:00Z">
        <w:r w:rsidR="003579CC">
          <w:t>. It</w:t>
        </w:r>
      </w:ins>
      <w:r>
        <w:t xml:space="preserve"> is a multiple thread</w:t>
      </w:r>
      <w:del w:id="2008" w:author="Patrick Ames" w:date="2020-11-13T08:53:00Z">
        <w:r w:rsidDel="003579CC">
          <w:delText>s</w:delText>
        </w:r>
      </w:del>
      <w:r>
        <w:t xml:space="preserve"> application and the threads fall</w:t>
      </w:r>
      <w:del w:id="2009" w:author="Patrick Ames" w:date="2020-11-13T08:53:00Z">
        <w:r w:rsidDel="003579CC">
          <w:delText>s</w:delText>
        </w:r>
      </w:del>
      <w:r>
        <w:t xml:space="preserve"> into different categories based on their roles. This is also reflected by some log entries. Before </w:t>
      </w:r>
      <w:del w:id="2010" w:author="Patrick Ames" w:date="2020-11-13T08:54:00Z">
        <w:r w:rsidDel="003579CC">
          <w:delText xml:space="preserve">we </w:delText>
        </w:r>
      </w:del>
      <w:r>
        <w:t>div</w:t>
      </w:r>
      <w:del w:id="2011" w:author="Patrick Ames" w:date="2020-11-13T08:54:00Z">
        <w:r w:rsidDel="003579CC">
          <w:delText>e</w:delText>
        </w:r>
      </w:del>
      <w:ins w:id="2012" w:author="Patrick Ames" w:date="2020-11-13T08:54:00Z">
        <w:r w:rsidR="003579CC">
          <w:t>ing</w:t>
        </w:r>
      </w:ins>
      <w:r>
        <w:t xml:space="preserve"> into the logs, </w:t>
      </w:r>
      <w:del w:id="2013" w:author="Patrick Ames" w:date="2020-11-13T08:54:00Z">
        <w:r w:rsidDel="003579CC">
          <w:delText xml:space="preserve">Let’s </w:delText>
        </w:r>
      </w:del>
      <w:proofErr w:type="spellStart"/>
      <w:ins w:id="2014" w:author="Patrick Ames" w:date="2020-11-13T08:54:00Z">
        <w:r w:rsidR="003579CC">
          <w:t>let’s</w:t>
        </w:r>
        <w:proofErr w:type="spellEnd"/>
        <w:r w:rsidR="003579CC">
          <w:t xml:space="preserve"> </w:t>
        </w:r>
      </w:ins>
      <w:r>
        <w:t>do a quick review of the three thread categories:</w:t>
      </w:r>
    </w:p>
    <w:p w:rsidR="009B093B" w:rsidRPr="003579CC" w:rsidDel="003579CC" w:rsidRDefault="007E59F7">
      <w:pPr>
        <w:pStyle w:val="DefinitionTerm"/>
        <w:rPr>
          <w:del w:id="2015" w:author="Patrick Ames" w:date="2020-11-13T08:54:00Z"/>
          <w:b w:val="0"/>
          <w:bCs/>
          <w:rPrChange w:id="2016" w:author="Patrick Ames" w:date="2020-11-13T08:54:00Z">
            <w:rPr>
              <w:del w:id="2017" w:author="Patrick Ames" w:date="2020-11-13T08:54:00Z"/>
            </w:rPr>
          </w:rPrChange>
        </w:rPr>
      </w:pPr>
      <w:r w:rsidRPr="003579CC">
        <w:rPr>
          <w:b w:val="0"/>
          <w:bCs/>
        </w:rPr>
        <w:t>Control threads</w:t>
      </w:r>
      <w:ins w:id="2018" w:author="Patrick Ames" w:date="2020-11-13T08:54:00Z">
        <w:r w:rsidR="003579CC">
          <w:rPr>
            <w:b w:val="0"/>
            <w:bCs/>
          </w:rPr>
          <w:t xml:space="preserve">: </w:t>
        </w:r>
      </w:ins>
    </w:p>
    <w:p w:rsidR="003579CC" w:rsidRDefault="007E59F7" w:rsidP="003579CC">
      <w:pPr>
        <w:numPr>
          <w:ilvl w:val="0"/>
          <w:numId w:val="32"/>
        </w:numPr>
        <w:rPr>
          <w:ins w:id="2019" w:author="Patrick Ames" w:date="2020-11-13T08:54:00Z"/>
        </w:rPr>
      </w:pPr>
      <w:r w:rsidRPr="003579CC">
        <w:t>The</w:t>
      </w:r>
      <w:del w:id="2020" w:author="Patrick Ames" w:date="2020-11-13T08:55:00Z">
        <w:r w:rsidRPr="003579CC" w:rsidDel="003579CC">
          <w:delText>y</w:delText>
        </w:r>
      </w:del>
      <w:ins w:id="2021" w:author="Patrick Ames" w:date="2020-11-13T08:55:00Z">
        <w:r w:rsidR="003579CC">
          <w:t>se</w:t>
        </w:r>
      </w:ins>
      <w:r w:rsidRPr="003579CC">
        <w:t xml:space="preserve"> are generated by DPDK libraries and are used during Contrail vRouter startup for DPDK initialization. </w:t>
      </w:r>
      <w:del w:id="2022" w:author="Patrick Ames" w:date="2020-11-13T08:55:00Z">
        <w:r w:rsidRPr="003579CC" w:rsidDel="003579CC">
          <w:delText xml:space="preserve">control </w:delText>
        </w:r>
      </w:del>
      <w:ins w:id="2023" w:author="Patrick Ames" w:date="2020-11-13T08:55:00Z">
        <w:r w:rsidR="003579CC">
          <w:t>C</w:t>
        </w:r>
        <w:r w:rsidR="003579CC" w:rsidRPr="003579CC">
          <w:t xml:space="preserve">ontrol </w:t>
        </w:r>
      </w:ins>
      <w:r w:rsidRPr="003579CC">
        <w:t>threads are not our focus in this book.</w:t>
      </w:r>
    </w:p>
    <w:p w:rsidR="009B093B" w:rsidRPr="003579CC" w:rsidDel="003579CC" w:rsidRDefault="009B093B" w:rsidP="003579CC">
      <w:pPr>
        <w:pStyle w:val="DefinitionTerm"/>
        <w:rPr>
          <w:del w:id="2024" w:author="Patrick Ames" w:date="2020-11-13T08:54:00Z"/>
        </w:rPr>
        <w:pPrChange w:id="2025" w:author="Patrick Ames" w:date="2020-11-13T08:54:00Z">
          <w:pPr>
            <w:pStyle w:val="Definition"/>
          </w:pPr>
        </w:pPrChange>
      </w:pPr>
    </w:p>
    <w:p w:rsidR="009B093B" w:rsidRPr="003579CC" w:rsidDel="003579CC" w:rsidRDefault="007E59F7">
      <w:pPr>
        <w:pStyle w:val="DefinitionTerm"/>
        <w:rPr>
          <w:del w:id="2026" w:author="Patrick Ames" w:date="2020-11-13T08:54:00Z"/>
          <w:b w:val="0"/>
          <w:bCs/>
          <w:rPrChange w:id="2027" w:author="Patrick Ames" w:date="2020-11-13T08:54:00Z">
            <w:rPr>
              <w:del w:id="2028" w:author="Patrick Ames" w:date="2020-11-13T08:54:00Z"/>
            </w:rPr>
          </w:rPrChange>
        </w:rPr>
      </w:pPr>
      <w:r w:rsidRPr="003579CC">
        <w:rPr>
          <w:b w:val="0"/>
          <w:bCs/>
        </w:rPr>
        <w:t>Service threads</w:t>
      </w:r>
      <w:ins w:id="2029" w:author="Patrick Ames" w:date="2020-11-13T08:54:00Z">
        <w:r w:rsidR="003579CC">
          <w:rPr>
            <w:b w:val="0"/>
            <w:bCs/>
          </w:rPr>
          <w:t xml:space="preserve">: </w:t>
        </w:r>
      </w:ins>
    </w:p>
    <w:p w:rsidR="003579CC" w:rsidRDefault="007E59F7" w:rsidP="003579CC">
      <w:pPr>
        <w:numPr>
          <w:ilvl w:val="0"/>
          <w:numId w:val="32"/>
        </w:numPr>
        <w:rPr>
          <w:ins w:id="2030" w:author="Patrick Ames" w:date="2020-11-13T08:54:00Z"/>
        </w:rPr>
      </w:pPr>
      <w:r w:rsidRPr="003579CC">
        <w:t>The</w:t>
      </w:r>
      <w:del w:id="2031" w:author="Patrick Ames" w:date="2020-11-13T08:55:00Z">
        <w:r w:rsidRPr="003579CC" w:rsidDel="003579CC">
          <w:delText>r</w:delText>
        </w:r>
      </w:del>
      <w:ins w:id="2032" w:author="Patrick Ames" w:date="2020-11-13T08:55:00Z">
        <w:r w:rsidR="003579CC">
          <w:t>s</w:t>
        </w:r>
      </w:ins>
      <w:r w:rsidRPr="003579CC">
        <w:t xml:space="preserve">e </w:t>
      </w:r>
      <w:ins w:id="2033" w:author="Patrick Ames" w:date="2020-11-13T08:55:00Z">
        <w:r w:rsidR="003579CC" w:rsidRPr="003579CC">
          <w:t xml:space="preserve">two service threads </w:t>
        </w:r>
      </w:ins>
      <w:r w:rsidRPr="003579CC">
        <w:t xml:space="preserve">are totally hard-coded </w:t>
      </w:r>
      <w:del w:id="2034" w:author="Patrick Ames" w:date="2020-11-13T08:55:00Z">
        <w:r w:rsidRPr="003579CC" w:rsidDel="003579CC">
          <w:delText xml:space="preserve">two service threads </w:delText>
        </w:r>
      </w:del>
      <w:r w:rsidRPr="003579CC">
        <w:t xml:space="preserve">named </w:t>
      </w:r>
      <w:r w:rsidRPr="003579CC">
        <w:rPr>
          <w:rStyle w:val="VerbatimChar"/>
          <w:bCs/>
        </w:rPr>
        <w:t>lcore0</w:t>
      </w:r>
      <w:r w:rsidRPr="003579CC">
        <w:t xml:space="preserve"> through </w:t>
      </w:r>
      <w:r w:rsidRPr="003579CC">
        <w:rPr>
          <w:rStyle w:val="VerbatimChar"/>
          <w:bCs/>
        </w:rPr>
        <w:t>lcore9</w:t>
      </w:r>
      <w:r w:rsidRPr="003579CC">
        <w:t xml:space="preserve">. Each </w:t>
      </w:r>
      <w:proofErr w:type="spellStart"/>
      <w:r w:rsidRPr="003579CC">
        <w:t>lcore</w:t>
      </w:r>
      <w:proofErr w:type="spellEnd"/>
      <w:r w:rsidRPr="003579CC">
        <w:t xml:space="preserve"> has its own role. For example</w:t>
      </w:r>
      <w:ins w:id="2035" w:author="Patrick Ames" w:date="2020-11-13T08:55:00Z">
        <w:r w:rsidR="003579CC">
          <w:t>,</w:t>
        </w:r>
      </w:ins>
      <w:r w:rsidRPr="003579CC">
        <w:t xml:space="preserve"> </w:t>
      </w:r>
      <w:r w:rsidRPr="003579CC">
        <w:rPr>
          <w:rStyle w:val="VerbatimChar"/>
          <w:bCs/>
        </w:rPr>
        <w:t>lcore9</w:t>
      </w:r>
      <w:r w:rsidRPr="003579CC">
        <w:t xml:space="preserve"> serves </w:t>
      </w:r>
      <w:proofErr w:type="spellStart"/>
      <w:r w:rsidRPr="003579CC">
        <w:rPr>
          <w:rStyle w:val="VerbatimChar"/>
          <w:bCs/>
        </w:rPr>
        <w:t>netlink</w:t>
      </w:r>
      <w:proofErr w:type="spellEnd"/>
      <w:r w:rsidRPr="003579CC">
        <w:t xml:space="preserve"> connection</w:t>
      </w:r>
      <w:ins w:id="2036" w:author="Patrick Ames" w:date="2020-11-13T08:55:00Z">
        <w:r w:rsidR="003579CC">
          <w:t>s</w:t>
        </w:r>
      </w:ins>
      <w:r w:rsidRPr="003579CC">
        <w:t xml:space="preserve"> between agent and vRouter data plane. Details of each </w:t>
      </w:r>
      <w:proofErr w:type="spellStart"/>
      <w:r w:rsidRPr="003579CC">
        <w:t>lcore’s</w:t>
      </w:r>
      <w:proofErr w:type="spellEnd"/>
      <w:r w:rsidRPr="003579CC">
        <w:t xml:space="preserve"> rule is out of this book’s scope. </w:t>
      </w:r>
      <w:del w:id="2037" w:author="Patrick Ames" w:date="2020-11-13T08:55:00Z">
        <w:r w:rsidRPr="003579CC" w:rsidDel="003579CC">
          <w:delText xml:space="preserve">We </w:delText>
        </w:r>
      </w:del>
      <w:ins w:id="2038" w:author="Patrick Ames" w:date="2020-11-13T08:55:00Z">
        <w:r w:rsidR="003579CC">
          <w:t>You</w:t>
        </w:r>
        <w:r w:rsidR="003579CC" w:rsidRPr="003579CC">
          <w:t xml:space="preserve"> </w:t>
        </w:r>
      </w:ins>
      <w:r w:rsidRPr="003579CC">
        <w:t xml:space="preserve">just need to know </w:t>
      </w:r>
      <w:ins w:id="2039" w:author="Patrick Ames" w:date="2020-11-13T08:55:00Z">
        <w:r w:rsidR="003579CC">
          <w:t xml:space="preserve">that </w:t>
        </w:r>
      </w:ins>
      <w:r w:rsidRPr="003579CC">
        <w:t xml:space="preserve">they are used to serve communication between </w:t>
      </w:r>
      <w:ins w:id="2040" w:author="Patrick Ames" w:date="2020-11-13T08:56:00Z">
        <w:r w:rsidR="003579CC">
          <w:t xml:space="preserve">the </w:t>
        </w:r>
      </w:ins>
      <w:proofErr w:type="spellStart"/>
      <w:r w:rsidRPr="003579CC">
        <w:t>vrouter</w:t>
      </w:r>
      <w:proofErr w:type="spellEnd"/>
      <w:r w:rsidRPr="003579CC">
        <w:t xml:space="preserve"> agent and </w:t>
      </w:r>
      <w:proofErr w:type="spellStart"/>
      <w:r w:rsidRPr="003579CC">
        <w:t>vrouter</w:t>
      </w:r>
      <w:proofErr w:type="spellEnd"/>
      <w:r w:rsidRPr="003579CC">
        <w:t xml:space="preserve"> forwarding plane.</w:t>
      </w:r>
    </w:p>
    <w:p w:rsidR="009B093B" w:rsidRPr="003579CC" w:rsidDel="003579CC" w:rsidRDefault="009B093B" w:rsidP="003579CC">
      <w:pPr>
        <w:pStyle w:val="DefinitionTerm"/>
        <w:rPr>
          <w:del w:id="2041" w:author="Patrick Ames" w:date="2020-11-13T08:54:00Z"/>
          <w:rPrChange w:id="2042" w:author="Patrick Ames" w:date="2020-11-13T08:54:00Z">
            <w:rPr>
              <w:del w:id="2043" w:author="Patrick Ames" w:date="2020-11-13T08:54:00Z"/>
            </w:rPr>
          </w:rPrChange>
        </w:rPr>
        <w:pPrChange w:id="2044" w:author="Patrick Ames" w:date="2020-11-13T08:54:00Z">
          <w:pPr>
            <w:pStyle w:val="Definition"/>
          </w:pPr>
        </w:pPrChange>
      </w:pPr>
    </w:p>
    <w:p w:rsidR="009B093B" w:rsidRPr="003579CC" w:rsidDel="003579CC" w:rsidRDefault="007E59F7">
      <w:pPr>
        <w:pStyle w:val="DefinitionTerm"/>
        <w:rPr>
          <w:del w:id="2045" w:author="Patrick Ames" w:date="2020-11-13T08:54:00Z"/>
          <w:b w:val="0"/>
          <w:bCs/>
          <w:rPrChange w:id="2046" w:author="Patrick Ames" w:date="2020-11-13T08:54:00Z">
            <w:rPr>
              <w:del w:id="2047" w:author="Patrick Ames" w:date="2020-11-13T08:54:00Z"/>
            </w:rPr>
          </w:rPrChange>
        </w:rPr>
      </w:pPr>
      <w:r w:rsidRPr="003579CC">
        <w:rPr>
          <w:b w:val="0"/>
          <w:bCs/>
          <w:rPrChange w:id="2048" w:author="Patrick Ames" w:date="2020-11-13T08:54:00Z">
            <w:rPr/>
          </w:rPrChange>
        </w:rPr>
        <w:t xml:space="preserve">Forwarding </w:t>
      </w:r>
      <w:proofErr w:type="spellStart"/>
      <w:r w:rsidRPr="003579CC">
        <w:rPr>
          <w:b w:val="0"/>
          <w:bCs/>
          <w:rPrChange w:id="2049" w:author="Patrick Ames" w:date="2020-11-13T08:54:00Z">
            <w:rPr/>
          </w:rPrChange>
        </w:rPr>
        <w:t>threads</w:t>
      </w:r>
      <w:ins w:id="2050" w:author="Patrick Ames" w:date="2020-11-13T08:54:00Z">
        <w:r w:rsidR="003579CC">
          <w:rPr>
            <w:b w:val="0"/>
            <w:bCs/>
          </w:rPr>
          <w:t xml:space="preserve">: </w:t>
        </w:r>
      </w:ins>
    </w:p>
    <w:p w:rsidR="003579CC" w:rsidRDefault="007E59F7" w:rsidP="003579CC">
      <w:pPr>
        <w:numPr>
          <w:ilvl w:val="0"/>
          <w:numId w:val="32"/>
        </w:numPr>
        <w:rPr>
          <w:ins w:id="2051" w:author="Patrick Ames" w:date="2020-11-13T08:54:00Z"/>
        </w:rPr>
      </w:pPr>
      <w:r w:rsidRPr="003579CC">
        <w:rPr>
          <w:bCs/>
        </w:rPr>
        <w:t>After</w:t>
      </w:r>
      <w:proofErr w:type="spellEnd"/>
      <w:r w:rsidRPr="003579CC">
        <w:rPr>
          <w:bCs/>
        </w:rPr>
        <w:t xml:space="preserve"> service threads, from </w:t>
      </w:r>
      <w:r w:rsidRPr="003579CC">
        <w:rPr>
          <w:rStyle w:val="VerbatimChar"/>
          <w:bCs/>
        </w:rPr>
        <w:t>lcore10</w:t>
      </w:r>
      <w:r w:rsidRPr="003579CC">
        <w:rPr>
          <w:bCs/>
        </w:rPr>
        <w:t xml:space="preserve"> and onward, the forwarding threads are the </w:t>
      </w:r>
      <w:del w:id="2052" w:author="Patrick Ames" w:date="2020-11-13T08:56:00Z">
        <w:r w:rsidRPr="003579CC" w:rsidDel="003579CC">
          <w:rPr>
            <w:bCs/>
          </w:rPr>
          <w:delText xml:space="preserve">main </w:delText>
        </w:r>
      </w:del>
      <w:r w:rsidRPr="003579CC">
        <w:rPr>
          <w:bCs/>
        </w:rPr>
        <w:t>horse</w:t>
      </w:r>
      <w:del w:id="2053" w:author="Patrick Ames" w:date="2020-11-13T08:56:00Z">
        <w:r w:rsidRPr="003579CC" w:rsidDel="003579CC">
          <w:rPr>
            <w:bCs/>
          </w:rPr>
          <w:delText xml:space="preserve"> </w:delText>
        </w:r>
      </w:del>
      <w:r w:rsidRPr="003579CC">
        <w:rPr>
          <w:bCs/>
        </w:rPr>
        <w:t>power that performs</w:t>
      </w:r>
      <w:r>
        <w:t xml:space="preserve"> the packet forwarding tasks and determines the performance of </w:t>
      </w:r>
      <w:ins w:id="2054" w:author="Patrick Ames" w:date="2020-11-13T08:56:00Z">
        <w:r w:rsidR="003579CC">
          <w:t xml:space="preserve">the </w:t>
        </w:r>
      </w:ins>
      <w:r>
        <w:t xml:space="preserve">DPDK vRouter. </w:t>
      </w:r>
      <w:r w:rsidRPr="003579CC">
        <w:rPr>
          <w:i/>
          <w:iCs/>
          <w:rPrChange w:id="2055" w:author="Patrick Ames" w:date="2020-11-13T08:56:00Z">
            <w:rPr/>
          </w:rPrChange>
        </w:rPr>
        <w:t>This is the main focus of our book.</w:t>
      </w:r>
    </w:p>
    <w:p w:rsidR="009B093B" w:rsidRPr="003579CC" w:rsidDel="003579CC" w:rsidRDefault="003579CC" w:rsidP="003579CC">
      <w:pPr>
        <w:pStyle w:val="BodyText"/>
        <w:rPr>
          <w:del w:id="2056" w:author="Patrick Ames" w:date="2020-11-13T08:54:00Z"/>
          <w:rPrChange w:id="2057" w:author="Patrick Ames" w:date="2020-11-13T08:56:00Z">
            <w:rPr>
              <w:del w:id="2058" w:author="Patrick Ames" w:date="2020-11-13T08:54:00Z"/>
            </w:rPr>
          </w:rPrChange>
        </w:rPr>
        <w:pPrChange w:id="2059" w:author="Patrick Ames" w:date="2020-11-13T08:56:00Z">
          <w:pPr>
            <w:pStyle w:val="Definition"/>
          </w:pPr>
        </w:pPrChange>
      </w:pPr>
      <w:ins w:id="2060" w:author="Patrick Ames" w:date="2020-11-13T08:57:00Z">
        <w:r>
          <w:t>NOTE</w:t>
        </w:r>
        <w:r>
          <w:tab/>
        </w:r>
      </w:ins>
    </w:p>
    <w:p w:rsidR="009B093B" w:rsidRPr="003579CC" w:rsidRDefault="007E59F7" w:rsidP="003579CC">
      <w:pPr>
        <w:pStyle w:val="BodyText"/>
        <w:pPrChange w:id="2061" w:author="Patrick Ames" w:date="2020-11-13T08:56:00Z">
          <w:pPr>
            <w:pStyle w:val="DefinitionTerm"/>
          </w:pPr>
        </w:pPrChange>
      </w:pPr>
      <w:r w:rsidRPr="003579CC">
        <w:rPr>
          <w:rPrChange w:id="2062" w:author="Patrick Ames" w:date="2020-11-13T08:56:00Z">
            <w:rPr/>
          </w:rPrChange>
        </w:rPr>
        <w:t xml:space="preserve">In service threads, </w:t>
      </w:r>
      <w:r w:rsidRPr="003579CC">
        <w:rPr>
          <w:rStyle w:val="VerbatimChar"/>
          <w:rFonts w:asciiTheme="minorHAnsi" w:hAnsiTheme="minorHAnsi"/>
          <w:sz w:val="24"/>
          <w:rPrChange w:id="2063" w:author="Patrick Ames" w:date="2020-11-13T08:56:00Z">
            <w:rPr>
              <w:rStyle w:val="VerbatimChar"/>
            </w:rPr>
          </w:rPrChange>
        </w:rPr>
        <w:t>lcore3</w:t>
      </w:r>
      <w:r w:rsidRPr="003579CC">
        <w:rPr>
          <w:rPrChange w:id="2064" w:author="Patrick Ames" w:date="2020-11-13T08:56:00Z">
            <w:rPr/>
          </w:rPrChange>
        </w:rPr>
        <w:t xml:space="preserve"> to </w:t>
      </w:r>
      <w:r w:rsidRPr="003579CC">
        <w:rPr>
          <w:rStyle w:val="VerbatimChar"/>
          <w:rFonts w:asciiTheme="minorHAnsi" w:hAnsiTheme="minorHAnsi"/>
          <w:sz w:val="24"/>
          <w:rPrChange w:id="2065" w:author="Patrick Ames" w:date="2020-11-13T08:56:00Z">
            <w:rPr>
              <w:rStyle w:val="VerbatimChar"/>
            </w:rPr>
          </w:rPrChange>
        </w:rPr>
        <w:t>lcore7</w:t>
      </w:r>
      <w:r w:rsidRPr="003579CC">
        <w:rPr>
          <w:rPrChange w:id="2066" w:author="Patrick Ames" w:date="2020-11-13T08:56:00Z">
            <w:rPr/>
          </w:rPrChange>
        </w:rPr>
        <w:t xml:space="preserve"> are never used in </w:t>
      </w:r>
      <w:del w:id="2067" w:author="Patrick Ames" w:date="2020-11-13T08:57:00Z">
        <w:r w:rsidRPr="003579CC" w:rsidDel="003579CC">
          <w:rPr>
            <w:rPrChange w:id="2068" w:author="Patrick Ames" w:date="2020-11-13T08:56:00Z">
              <w:rPr/>
            </w:rPrChange>
          </w:rPr>
          <w:delText xml:space="preserve">contrail </w:delText>
        </w:r>
      </w:del>
      <w:ins w:id="2069" w:author="Patrick Ames" w:date="2020-11-13T08:57:00Z">
        <w:r w:rsidR="003579CC">
          <w:t>C</w:t>
        </w:r>
        <w:r w:rsidR="003579CC" w:rsidRPr="003579CC">
          <w:t xml:space="preserve">ontrail </w:t>
        </w:r>
      </w:ins>
      <w:r w:rsidRPr="003579CC">
        <w:t>DPDK vRouter.</w:t>
      </w:r>
    </w:p>
    <w:p w:rsidR="009B093B" w:rsidRDefault="007E59F7" w:rsidP="003579CC">
      <w:pPr>
        <w:pStyle w:val="BodyText"/>
        <w:pPrChange w:id="2070" w:author="Patrick Ames" w:date="2020-11-13T08:56:00Z">
          <w:pPr>
            <w:pStyle w:val="BodyText"/>
          </w:pPr>
        </w:pPrChange>
      </w:pPr>
      <w:r>
        <w:t>O</w:t>
      </w:r>
      <w:del w:id="2071" w:author="Patrick Ames" w:date="2020-11-13T08:57:00Z">
        <w:r w:rsidDel="003579CC">
          <w:delText>K. N</w:delText>
        </w:r>
      </w:del>
      <w:ins w:id="2072" w:author="Patrick Ames" w:date="2020-11-13T08:57:00Z">
        <w:r w:rsidR="003579CC">
          <w:t>kay, n</w:t>
        </w:r>
      </w:ins>
      <w:r>
        <w:t>ow let’s take a look at a</w:t>
      </w:r>
      <w:ins w:id="2073" w:author="Patrick Ames" w:date="2020-11-13T08:57:00Z">
        <w:r w:rsidR="003579CC">
          <w:t>n</w:t>
        </w:r>
      </w:ins>
      <w:r>
        <w:t xml:space="preserve"> interesting log entry:</w:t>
      </w:r>
    </w:p>
    <w:p w:rsidR="009B093B" w:rsidRDefault="007E59F7">
      <w:pPr>
        <w:pStyle w:val="SourceCode"/>
      </w:pPr>
      <w:r>
        <w:rPr>
          <w:rStyle w:val="VerbatimChar"/>
        </w:rPr>
        <w:t>2020-09-16 09:06:50,886 VROUTER: --</w:t>
      </w:r>
      <w:proofErr w:type="spellStart"/>
      <w:r>
        <w:rPr>
          <w:rStyle w:val="VerbatimChar"/>
        </w:rPr>
        <w:t>lcores</w:t>
      </w:r>
      <w:proofErr w:type="spellEnd"/>
      <w:r>
        <w:rPr>
          <w:rStyle w:val="VerbatimChar"/>
        </w:rPr>
        <w:t xml:space="preserve">  </w:t>
      </w:r>
      <w:del w:id="2074" w:author="Patrick Ames" w:date="2020-11-11T13:23:00Z">
        <w:r w:rsidDel="00601950">
          <w:rPr>
            <w:rStyle w:val="VerbatimChar"/>
          </w:rPr>
          <w:delText>"</w:delText>
        </w:r>
      </w:del>
      <w:r>
        <w:rPr>
          <w:rStyle w:val="VerbatimChar"/>
        </w:rPr>
        <w:t>(0-2)@(10,34),(8-9)@(10,34),*10@2,11@4,12@6,13@8*</w:t>
      </w:r>
    </w:p>
    <w:p w:rsidR="009B093B" w:rsidRDefault="007E59F7">
      <w:pPr>
        <w:pStyle w:val="FirstParagraph"/>
      </w:pPr>
      <w:r>
        <w:t xml:space="preserve">Here, we </w:t>
      </w:r>
      <w:r w:rsidRPr="003579CC">
        <w:rPr>
          <w:rStyle w:val="BodyTextChar"/>
          <w:rPrChange w:id="2075" w:author="Patrick Ames" w:date="2020-11-13T08:56:00Z">
            <w:rPr/>
          </w:rPrChange>
        </w:rPr>
        <w:t xml:space="preserve">understand </w:t>
      </w:r>
      <w:ins w:id="2076" w:author="Patrick Ames" w:date="2020-11-13T08:57:00Z">
        <w:r w:rsidR="003579CC">
          <w:rPr>
            <w:rStyle w:val="BodyTextChar"/>
          </w:rPr>
          <w:t xml:space="preserve">that </w:t>
        </w:r>
      </w:ins>
      <w:r w:rsidRPr="003579CC">
        <w:rPr>
          <w:rStyle w:val="BodyTextChar"/>
          <w:rPrChange w:id="2077" w:author="Patrick Ames" w:date="2020-11-13T08:56:00Z">
            <w:rPr/>
          </w:rPrChange>
        </w:rPr>
        <w:t xml:space="preserve">the string </w:t>
      </w:r>
      <w:r w:rsidRPr="003579CC">
        <w:rPr>
          <w:rStyle w:val="BodyTextChar"/>
          <w:rPrChange w:id="2078" w:author="Patrick Ames" w:date="2020-11-13T08:56:00Z">
            <w:rPr>
              <w:rStyle w:val="VerbatimChar"/>
            </w:rPr>
          </w:rPrChange>
        </w:rPr>
        <w:t>--</w:t>
      </w:r>
      <w:proofErr w:type="spellStart"/>
      <w:r w:rsidRPr="003579CC">
        <w:rPr>
          <w:rStyle w:val="BodyTextChar"/>
          <w:rPrChange w:id="2079" w:author="Patrick Ames" w:date="2020-11-13T08:56:00Z">
            <w:rPr>
              <w:rStyle w:val="VerbatimChar"/>
            </w:rPr>
          </w:rPrChange>
        </w:rPr>
        <w:t>lcores</w:t>
      </w:r>
      <w:proofErr w:type="spellEnd"/>
      <w:r w:rsidRPr="003579CC">
        <w:rPr>
          <w:rStyle w:val="BodyTextChar"/>
          <w:rPrChange w:id="2080" w:author="Patrick Ames" w:date="2020-11-13T08:56:00Z">
            <w:rPr/>
          </w:rPrChange>
        </w:rPr>
        <w:t xml:space="preserve"> means a service thread, or a forwarding thread. Following this string is a few coupled numbers connected by </w:t>
      </w:r>
      <w:r w:rsidRPr="003579CC">
        <w:rPr>
          <w:rStyle w:val="BodyTextChar"/>
          <w:rPrChange w:id="2081" w:author="Patrick Ames" w:date="2020-11-13T08:56:00Z">
            <w:rPr>
              <w:rStyle w:val="VerbatimChar"/>
            </w:rPr>
          </w:rPrChange>
        </w:rPr>
        <w:t>@</w:t>
      </w:r>
      <w:r w:rsidRPr="003579CC">
        <w:rPr>
          <w:rStyle w:val="BodyTextChar"/>
          <w:rPrChange w:id="2082" w:author="Patrick Ames" w:date="2020-11-13T08:56:00Z">
            <w:rPr/>
          </w:rPrChange>
        </w:rPr>
        <w:t xml:space="preserve"> - </w:t>
      </w:r>
      <w:del w:id="2083" w:author="Patrick Ames" w:date="2020-11-11T13:23:00Z">
        <w:r w:rsidRPr="003579CC" w:rsidDel="00601950">
          <w:rPr>
            <w:rStyle w:val="BodyTextChar"/>
            <w:rPrChange w:id="2084" w:author="Patrick Ames" w:date="2020-11-13T08:56:00Z">
              <w:rPr/>
            </w:rPrChange>
          </w:rPr>
          <w:delText>"</w:delText>
        </w:r>
      </w:del>
      <w:r w:rsidRPr="003579CC">
        <w:rPr>
          <w:rStyle w:val="BodyTextChar"/>
          <w:rPrChange w:id="2085" w:author="Patrick Ames" w:date="2020-11-13T08:56:00Z">
            <w:rPr/>
          </w:rPrChange>
        </w:rPr>
        <w:t>NUMBER@NUMBER</w:t>
      </w:r>
      <w:del w:id="2086" w:author="Patrick Ames" w:date="2020-11-11T13:23:00Z">
        <w:r w:rsidRPr="003579CC" w:rsidDel="00601950">
          <w:rPr>
            <w:rStyle w:val="BodyTextChar"/>
            <w:rPrChange w:id="2087" w:author="Patrick Ames" w:date="2020-11-13T08:56:00Z">
              <w:rPr/>
            </w:rPrChange>
          </w:rPr>
          <w:delText>"</w:delText>
        </w:r>
      </w:del>
      <w:ins w:id="2088" w:author="Patrick Ames" w:date="2020-11-13T08:57:00Z">
        <w:r w:rsidR="003579CC">
          <w:rPr>
            <w:rStyle w:val="BodyTextChar"/>
          </w:rPr>
          <w:t xml:space="preserve">, </w:t>
        </w:r>
      </w:ins>
      <w:del w:id="2089" w:author="Patrick Ames" w:date="2020-11-13T08:57:00Z">
        <w:r w:rsidRPr="003579CC" w:rsidDel="003579CC">
          <w:rPr>
            <w:rStyle w:val="BodyTextChar"/>
            <w:rPrChange w:id="2090" w:author="Patrick Ames" w:date="2020-11-13T08:56:00Z">
              <w:rPr/>
            </w:rPrChange>
          </w:rPr>
          <w:delText xml:space="preserve"> - </w:delText>
        </w:r>
      </w:del>
      <w:r w:rsidRPr="003579CC">
        <w:rPr>
          <w:rStyle w:val="BodyTextChar"/>
          <w:rPrChange w:id="2091" w:author="Patrick Ames" w:date="2020-11-13T08:56:00Z">
            <w:rPr/>
          </w:rPrChange>
        </w:rPr>
        <w:t xml:space="preserve">which are </w:t>
      </w:r>
      <w:proofErr w:type="spellStart"/>
      <w:r w:rsidRPr="003579CC">
        <w:rPr>
          <w:rStyle w:val="BodyTextChar"/>
          <w:rPrChange w:id="2092" w:author="Patrick Ames" w:date="2020-11-13T08:56:00Z">
            <w:rPr/>
          </w:rPrChange>
        </w:rPr>
        <w:t>seperated</w:t>
      </w:r>
      <w:proofErr w:type="spellEnd"/>
      <w:r w:rsidRPr="003579CC">
        <w:rPr>
          <w:rStyle w:val="BodyTextChar"/>
          <w:rPrChange w:id="2093" w:author="Patrick Ames" w:date="2020-11-13T08:56:00Z">
            <w:rPr/>
          </w:rPrChange>
        </w:rPr>
        <w:t xml:space="preserve"> by commas. How to decode these? Well, to understand this </w:t>
      </w:r>
      <w:del w:id="2094" w:author="Patrick Ames" w:date="2020-11-13T08:57:00Z">
        <w:r w:rsidRPr="003579CC" w:rsidDel="003579CC">
          <w:rPr>
            <w:rStyle w:val="BodyTextChar"/>
            <w:rPrChange w:id="2095" w:author="Patrick Ames" w:date="2020-11-13T08:56:00Z">
              <w:rPr/>
            </w:rPrChange>
          </w:rPr>
          <w:delText xml:space="preserve">we </w:delText>
        </w:r>
      </w:del>
      <w:ins w:id="2096" w:author="Patrick Ames" w:date="2020-11-13T08:57:00Z">
        <w:r w:rsidR="003579CC">
          <w:rPr>
            <w:rStyle w:val="BodyTextChar"/>
          </w:rPr>
          <w:t>you</w:t>
        </w:r>
        <w:r w:rsidR="003579CC" w:rsidRPr="003579CC">
          <w:rPr>
            <w:rStyle w:val="BodyTextChar"/>
            <w:rPrChange w:id="2097" w:author="Patrick Ames" w:date="2020-11-13T08:56:00Z">
              <w:rPr/>
            </w:rPrChange>
          </w:rPr>
          <w:t xml:space="preserve"> </w:t>
        </w:r>
      </w:ins>
      <w:r w:rsidRPr="003579CC">
        <w:rPr>
          <w:rStyle w:val="BodyTextChar"/>
          <w:rPrChange w:id="2098" w:author="Patrick Ames" w:date="2020-11-13T08:56:00Z">
            <w:rPr/>
          </w:rPrChange>
        </w:rPr>
        <w:t>need</w:t>
      </w:r>
      <w:r>
        <w:t xml:space="preserve"> to understand CPU pinning. To achieve maximum performance we’re pinning </w:t>
      </w:r>
      <w:ins w:id="2099" w:author="Patrick Ames" w:date="2020-11-13T08:58:00Z">
        <w:r w:rsidR="003579CC">
          <w:t xml:space="preserve">each of </w:t>
        </w:r>
      </w:ins>
      <w:r>
        <w:t>the service and forwarding threads</w:t>
      </w:r>
      <w:ins w:id="2100" w:author="Patrick Ames" w:date="2020-11-13T08:58:00Z">
        <w:r w:rsidR="003579CC">
          <w:t xml:space="preserve"> </w:t>
        </w:r>
      </w:ins>
      <w:r>
        <w:t xml:space="preserve">(or </w:t>
      </w:r>
      <w:proofErr w:type="spellStart"/>
      <w:r>
        <w:rPr>
          <w:rStyle w:val="VerbatimChar"/>
        </w:rPr>
        <w:t>lcores</w:t>
      </w:r>
      <w:proofErr w:type="spellEnd"/>
      <w:r>
        <w:t xml:space="preserve">) </w:t>
      </w:r>
      <w:del w:id="2101" w:author="Patrick Ames" w:date="2020-11-13T08:58:00Z">
        <w:r w:rsidDel="003579CC">
          <w:delText xml:space="preserve">each </w:delText>
        </w:r>
      </w:del>
      <w:r>
        <w:t>with a few specific CPU cores, so each thread will be served by dedicated CPUs that are isolated from any other system tasks. So this log reads:</w:t>
      </w:r>
    </w:p>
    <w:p w:rsidR="009B093B" w:rsidRDefault="007E59F7">
      <w:pPr>
        <w:numPr>
          <w:ilvl w:val="0"/>
          <w:numId w:val="33"/>
        </w:numPr>
      </w:pPr>
      <w:r>
        <w:lastRenderedPageBreak/>
        <w:t>Service threads, that is lcore0 to lcore2</w:t>
      </w:r>
      <w:ins w:id="2102" w:author="Patrick Ames" w:date="2020-11-13T08:58:00Z">
        <w:r w:rsidR="003579CC">
          <w:t>,</w:t>
        </w:r>
      </w:ins>
      <w:r>
        <w:t xml:space="preserve"> and lcore8-lcore9 in the message, are all pinned to two CPU cores: core#10 and CPU core#34. The pinning is configured by the </w:t>
      </w:r>
      <w:r>
        <w:rPr>
          <w:rStyle w:val="VerbatimChar"/>
        </w:rPr>
        <w:t>SERVICE_CORE_MASK</w:t>
      </w:r>
      <w:r>
        <w:t xml:space="preserve"> parameter.</w:t>
      </w:r>
    </w:p>
    <w:p w:rsidR="009B093B" w:rsidRDefault="007E59F7">
      <w:pPr>
        <w:numPr>
          <w:ilvl w:val="0"/>
          <w:numId w:val="33"/>
        </w:numPr>
      </w:pPr>
      <w:r>
        <w:t xml:space="preserve">Forwarding threads, lcore10 to lcore13, are allocated </w:t>
      </w:r>
      <w:ins w:id="2103" w:author="Patrick Ames" w:date="2020-11-13T08:58:00Z">
        <w:r w:rsidR="003579CC">
          <w:t xml:space="preserve">and </w:t>
        </w:r>
      </w:ins>
      <w:r>
        <w:t xml:space="preserve">are pinned to CPU core#2, core#4, core#6 and core#8, respectively. This is configured from the </w:t>
      </w:r>
      <w:r>
        <w:rPr>
          <w:rStyle w:val="VerbatimChar"/>
        </w:rPr>
        <w:t>CPU_LIST</w:t>
      </w:r>
      <w:r>
        <w:t xml:space="preserve"> parameter.</w:t>
      </w:r>
    </w:p>
    <w:p w:rsidR="009B093B" w:rsidRDefault="007E59F7">
      <w:pPr>
        <w:pStyle w:val="Heading4"/>
      </w:pPr>
      <w:bookmarkStart w:id="2104" w:name="X3a8c08f3cc1481e0391af2ba3664da1710824ed"/>
      <w:r>
        <w:t>Internal Load Balancing</w:t>
      </w:r>
      <w:bookmarkEnd w:id="2104"/>
    </w:p>
    <w:p w:rsidR="009B093B" w:rsidRDefault="007E59F7">
      <w:pPr>
        <w:pStyle w:val="FirstParagraph"/>
      </w:pPr>
      <w:r>
        <w:t>In some situation</w:t>
      </w:r>
      <w:ins w:id="2105" w:author="Patrick Ames" w:date="2020-11-13T08:58:00Z">
        <w:r w:rsidR="003579CC">
          <w:t>s</w:t>
        </w:r>
      </w:ins>
      <w:r>
        <w:t xml:space="preserve"> the polling core performs a new hash calculation to distribute the polled packets to another processing core. This is a DPDK </w:t>
      </w:r>
      <w:del w:id="2106" w:author="Patrick Ames" w:date="2020-11-11T13:23:00Z">
        <w:r w:rsidDel="00601950">
          <w:delText>"</w:delText>
        </w:r>
      </w:del>
      <w:r>
        <w:t>pipeline model</w:t>
      </w:r>
      <w:del w:id="2107" w:author="Patrick Ames" w:date="2020-11-11T13:23:00Z">
        <w:r w:rsidDel="00601950">
          <w:delText>"</w:delText>
        </w:r>
      </w:del>
      <w:r>
        <w:t xml:space="preserve"> implemented in the </w:t>
      </w:r>
      <w:proofErr w:type="spellStart"/>
      <w:r>
        <w:t>vrouter</w:t>
      </w:r>
      <w:proofErr w:type="spellEnd"/>
      <w:r>
        <w:t>.</w:t>
      </w:r>
    </w:p>
    <w:p w:rsidR="009B093B" w:rsidRDefault="007E59F7">
      <w:pPr>
        <w:pStyle w:val="BodyText"/>
      </w:pPr>
      <w:r>
        <w:t>This distribution behavior can be observed in the following messages in DPDK log file:</w:t>
      </w:r>
    </w:p>
    <w:p w:rsidR="009B093B" w:rsidRDefault="007E59F7">
      <w:pPr>
        <w:pStyle w:val="SourceCode"/>
      </w:pPr>
      <w:r>
        <w:rPr>
          <w:rStyle w:val="VerbatimChar"/>
        </w:rPr>
        <w:t xml:space="preserve">2020-01-07 13:08:01,403 VROUTER: </w:t>
      </w:r>
      <w:proofErr w:type="spellStart"/>
      <w:r>
        <w:rPr>
          <w:rStyle w:val="VerbatimChar"/>
        </w:rPr>
        <w:t>Lcore</w:t>
      </w:r>
      <w:proofErr w:type="spellEnd"/>
      <w:r>
        <w:rPr>
          <w:rStyle w:val="VerbatimChar"/>
        </w:rPr>
        <w:t xml:space="preserve"> 10: distributing </w:t>
      </w:r>
      <w:proofErr w:type="spellStart"/>
      <w:r>
        <w:rPr>
          <w:rStyle w:val="VerbatimChar"/>
        </w:rPr>
        <w:t>MPLSoGRE</w:t>
      </w:r>
      <w:proofErr w:type="spellEnd"/>
      <w:r>
        <w:rPr>
          <w:rStyle w:val="VerbatimChar"/>
        </w:rPr>
        <w:t xml:space="preserve"> packets to [11,12,13]</w:t>
      </w:r>
      <w:r>
        <w:br/>
      </w:r>
      <w:r>
        <w:rPr>
          <w:rStyle w:val="VerbatimChar"/>
        </w:rPr>
        <w:t xml:space="preserve">2020-01-07 13:08:01,403 VROUTER: </w:t>
      </w:r>
      <w:proofErr w:type="spellStart"/>
      <w:r>
        <w:rPr>
          <w:rStyle w:val="VerbatimChar"/>
        </w:rPr>
        <w:t>Lcore</w:t>
      </w:r>
      <w:proofErr w:type="spellEnd"/>
      <w:r>
        <w:rPr>
          <w:rStyle w:val="VerbatimChar"/>
        </w:rPr>
        <w:t xml:space="preserve"> 11: distributing </w:t>
      </w:r>
      <w:proofErr w:type="spellStart"/>
      <w:r>
        <w:rPr>
          <w:rStyle w:val="VerbatimChar"/>
        </w:rPr>
        <w:t>MPLSoGRE</w:t>
      </w:r>
      <w:proofErr w:type="spellEnd"/>
      <w:r>
        <w:rPr>
          <w:rStyle w:val="VerbatimChar"/>
        </w:rPr>
        <w:t xml:space="preserve"> packets to [10,12,13]</w:t>
      </w:r>
      <w:r>
        <w:br/>
      </w:r>
      <w:r>
        <w:rPr>
          <w:rStyle w:val="VerbatimChar"/>
        </w:rPr>
        <w:t xml:space="preserve">2020-01-07 13:08:01,403 VROUTER: </w:t>
      </w:r>
      <w:proofErr w:type="spellStart"/>
      <w:r>
        <w:rPr>
          <w:rStyle w:val="VerbatimChar"/>
        </w:rPr>
        <w:t>Lcore</w:t>
      </w:r>
      <w:proofErr w:type="spellEnd"/>
      <w:r>
        <w:rPr>
          <w:rStyle w:val="VerbatimChar"/>
        </w:rPr>
        <w:t xml:space="preserve"> 12: distributing </w:t>
      </w:r>
      <w:proofErr w:type="spellStart"/>
      <w:r>
        <w:rPr>
          <w:rStyle w:val="VerbatimChar"/>
        </w:rPr>
        <w:t>MPLSoGRE</w:t>
      </w:r>
      <w:proofErr w:type="spellEnd"/>
      <w:r>
        <w:rPr>
          <w:rStyle w:val="VerbatimChar"/>
        </w:rPr>
        <w:t xml:space="preserve"> packets to [10,11,13]</w:t>
      </w:r>
      <w:r>
        <w:br/>
      </w:r>
      <w:r>
        <w:rPr>
          <w:rStyle w:val="VerbatimChar"/>
        </w:rPr>
        <w:t xml:space="preserve">2020-01-07 13:08:01,404 VROUTER: </w:t>
      </w:r>
      <w:proofErr w:type="spellStart"/>
      <w:r>
        <w:rPr>
          <w:rStyle w:val="VerbatimChar"/>
        </w:rPr>
        <w:t>Lcore</w:t>
      </w:r>
      <w:proofErr w:type="spellEnd"/>
      <w:r>
        <w:rPr>
          <w:rStyle w:val="VerbatimChar"/>
        </w:rPr>
        <w:t xml:space="preserve"> 13: distributing </w:t>
      </w:r>
      <w:proofErr w:type="spellStart"/>
      <w:r>
        <w:rPr>
          <w:rStyle w:val="VerbatimChar"/>
        </w:rPr>
        <w:t>MPLSoGRE</w:t>
      </w:r>
      <w:proofErr w:type="spellEnd"/>
      <w:r>
        <w:rPr>
          <w:rStyle w:val="VerbatimChar"/>
        </w:rPr>
        <w:t xml:space="preserve"> packets to [10,11,12]</w:t>
      </w:r>
    </w:p>
    <w:p w:rsidR="009B093B" w:rsidRDefault="007E59F7">
      <w:pPr>
        <w:pStyle w:val="FirstParagraph"/>
      </w:pPr>
      <w:r>
        <w:t xml:space="preserve">Here the logs show </w:t>
      </w:r>
      <w:proofErr w:type="spellStart"/>
      <w:r>
        <w:rPr>
          <w:rStyle w:val="VerbatimChar"/>
        </w:rPr>
        <w:t>MPLSoGRE</w:t>
      </w:r>
      <w:proofErr w:type="spellEnd"/>
      <w:r>
        <w:t xml:space="preserve">, but it actually applies to both </w:t>
      </w:r>
      <w:proofErr w:type="spellStart"/>
      <w:r>
        <w:t>MPLSoGRE</w:t>
      </w:r>
      <w:proofErr w:type="spellEnd"/>
      <w:r>
        <w:t xml:space="preserve"> </w:t>
      </w:r>
      <w:proofErr w:type="gramStart"/>
      <w:r>
        <w:t>or</w:t>
      </w:r>
      <w:proofErr w:type="gramEnd"/>
      <w:r>
        <w:t xml:space="preserve"> </w:t>
      </w:r>
      <w:proofErr w:type="spellStart"/>
      <w:r>
        <w:rPr>
          <w:rStyle w:val="VerbatimChar"/>
        </w:rPr>
        <w:t>VxLAN</w:t>
      </w:r>
      <w:proofErr w:type="spellEnd"/>
      <w:r>
        <w:t xml:space="preserve"> packets. </w:t>
      </w:r>
      <w:del w:id="2108" w:author="Patrick Ames" w:date="2020-11-13T09:00:00Z">
        <w:r w:rsidDel="003579CC">
          <w:delText xml:space="preserve">this </w:delText>
        </w:r>
      </w:del>
      <w:ins w:id="2109" w:author="Patrick Ames" w:date="2020-11-13T09:00:00Z">
        <w:r w:rsidR="003579CC">
          <w:t xml:space="preserve">This </w:t>
        </w:r>
      </w:ins>
      <w:r>
        <w:t xml:space="preserve">is </w:t>
      </w:r>
      <w:ins w:id="2110" w:author="Patrick Ames" w:date="2020-11-13T09:00:00Z">
        <w:r w:rsidR="003579CC">
          <w:t xml:space="preserve">historically </w:t>
        </w:r>
      </w:ins>
      <w:r>
        <w:t xml:space="preserve">due to </w:t>
      </w:r>
      <w:ins w:id="2111" w:author="Patrick Ames" w:date="2020-11-13T09:00:00Z">
        <w:r w:rsidR="003579CC">
          <w:t xml:space="preserve">when </w:t>
        </w:r>
      </w:ins>
      <w:del w:id="2112" w:author="Patrick Ames" w:date="2020-11-13T09:00:00Z">
        <w:r w:rsidDel="003579CC">
          <w:delText xml:space="preserve">historically </w:delText>
        </w:r>
      </w:del>
      <w:r>
        <w:t xml:space="preserve">only MPLS GRE was supported. So, it remains like that in the software code. Here </w:t>
      </w:r>
      <w:del w:id="2113" w:author="Patrick Ames" w:date="2020-11-13T09:00:00Z">
        <w:r w:rsidDel="003579CC">
          <w:delText xml:space="preserve">is </w:delText>
        </w:r>
      </w:del>
      <w:ins w:id="2114" w:author="Patrick Ames" w:date="2020-11-13T09:00:00Z">
        <w:r w:rsidR="003579CC">
          <w:t xml:space="preserve">it </w:t>
        </w:r>
      </w:ins>
      <w:r>
        <w:t xml:space="preserve">means both </w:t>
      </w:r>
      <w:proofErr w:type="spellStart"/>
      <w:r>
        <w:t>MPLSoGRE</w:t>
      </w:r>
      <w:proofErr w:type="spellEnd"/>
      <w:r>
        <w:t xml:space="preserve"> and </w:t>
      </w:r>
      <w:proofErr w:type="spellStart"/>
      <w:r>
        <w:t>VxLAN</w:t>
      </w:r>
      <w:proofErr w:type="spellEnd"/>
      <w:r>
        <w:t xml:space="preserve"> packet</w:t>
      </w:r>
      <w:ins w:id="2115" w:author="Patrick Ames" w:date="2020-11-13T09:00:00Z">
        <w:r w:rsidR="003579CC">
          <w:t>s</w:t>
        </w:r>
      </w:ins>
      <w:r>
        <w:t xml:space="preserve"> will be distributed via hashing by the polling core.</w:t>
      </w:r>
      <w:ins w:id="2116" w:author="Patrick Ames" w:date="2020-11-13T09:01:00Z">
        <w:r w:rsidR="003579CC">
          <w:t xml:space="preserve"> See Figure 5.16.</w:t>
        </w:r>
      </w:ins>
    </w:p>
    <w:p w:rsidR="009B093B" w:rsidRDefault="007E59F7">
      <w:pPr>
        <w:pStyle w:val="BodyText"/>
        <w:rPr>
          <w:ins w:id="2117" w:author="Patrick Ames" w:date="2020-11-13T09:01:00Z"/>
        </w:rPr>
      </w:pPr>
      <w:r>
        <w:rPr>
          <w:noProof/>
        </w:rPr>
        <w:drawing>
          <wp:inline distT="0" distB="0" distL="0" distR="0">
            <wp:extent cx="3889612" cy="2405110"/>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25"/>
                    <a:stretch>
                      <a:fillRect/>
                    </a:stretch>
                  </pic:blipFill>
                  <pic:spPr bwMode="auto">
                    <a:xfrm>
                      <a:off x="0" y="0"/>
                      <a:ext cx="3897277" cy="2409850"/>
                    </a:xfrm>
                    <a:prstGeom prst="rect">
                      <a:avLst/>
                    </a:prstGeom>
                    <a:noFill/>
                    <a:ln w="9525">
                      <a:noFill/>
                      <a:headEnd/>
                      <a:tailEnd/>
                    </a:ln>
                  </pic:spPr>
                </pic:pic>
              </a:graphicData>
            </a:graphic>
          </wp:inline>
        </w:drawing>
      </w:r>
    </w:p>
    <w:p w:rsidR="003579CC" w:rsidRPr="003579CC" w:rsidDel="003579CC" w:rsidRDefault="003579CC" w:rsidP="003579CC">
      <w:pPr>
        <w:pStyle w:val="BodyText"/>
        <w:rPr>
          <w:del w:id="2118" w:author="Patrick Ames" w:date="2020-11-13T09:01:00Z"/>
          <w:rPrChange w:id="2119" w:author="Patrick Ames" w:date="2020-11-13T09:01:00Z">
            <w:rPr>
              <w:del w:id="2120" w:author="Patrick Ames" w:date="2020-11-13T09:01:00Z"/>
            </w:rPr>
          </w:rPrChange>
        </w:rPr>
        <w:pPrChange w:id="2121" w:author="Patrick Ames" w:date="2020-11-13T09:01:00Z">
          <w:pPr>
            <w:pStyle w:val="BodyText"/>
          </w:pPr>
        </w:pPrChange>
      </w:pPr>
    </w:p>
    <w:p w:rsidR="009B093B" w:rsidRPr="003579CC" w:rsidRDefault="003579CC" w:rsidP="003579CC">
      <w:pPr>
        <w:pStyle w:val="BodyText"/>
        <w:rPr>
          <w:rPrChange w:id="2122" w:author="Patrick Ames" w:date="2020-11-13T09:01:00Z">
            <w:rPr/>
          </w:rPrChange>
        </w:rPr>
        <w:pPrChange w:id="2123" w:author="Patrick Ames" w:date="2020-11-13T09:01:00Z">
          <w:pPr>
            <w:pStyle w:val="Heading4"/>
          </w:pPr>
        </w:pPrChange>
      </w:pPr>
      <w:bookmarkStart w:id="2124" w:name="Xb7245f9586f4a90331e46031006b55dc72e6ccc"/>
      <w:ins w:id="2125" w:author="Patrick Ames" w:date="2020-11-13T09:01:00Z">
        <w:r w:rsidRPr="003579CC">
          <w:rPr>
            <w:rPrChange w:id="2126" w:author="Patrick Ames" w:date="2020-11-13T09:01:00Z">
              <w:rPr/>
            </w:rPrChange>
          </w:rPr>
          <w:t>Figure 5.16</w:t>
        </w:r>
        <w:r w:rsidRPr="003579CC">
          <w:rPr>
            <w:rPrChange w:id="2127" w:author="Patrick Ames" w:date="2020-11-13T09:01:00Z">
              <w:rPr/>
            </w:rPrChange>
          </w:rPr>
          <w:tab/>
        </w:r>
      </w:ins>
      <w:r w:rsidR="007E59F7" w:rsidRPr="003579CC">
        <w:rPr>
          <w:rPrChange w:id="2128" w:author="Patrick Ames" w:date="2020-11-13T09:01:00Z">
            <w:rPr/>
          </w:rPrChange>
        </w:rPr>
        <w:t>Virtual Interface queues</w:t>
      </w:r>
      <w:bookmarkEnd w:id="2124"/>
    </w:p>
    <w:p w:rsidR="009B093B" w:rsidRDefault="007E59F7">
      <w:pPr>
        <w:pStyle w:val="FirstParagraph"/>
      </w:pPr>
      <w:r>
        <w:t xml:space="preserve">Each time a new virtual interface is connected to the </w:t>
      </w:r>
      <w:proofErr w:type="spellStart"/>
      <w:r>
        <w:t>vrouter</w:t>
      </w:r>
      <w:proofErr w:type="spellEnd"/>
      <w:r>
        <w:t xml:space="preserve">, a </w:t>
      </w:r>
      <w:proofErr w:type="spellStart"/>
      <w:r>
        <w:t>vif</w:t>
      </w:r>
      <w:proofErr w:type="spellEnd"/>
      <w:r>
        <w:t xml:space="preserve"> port is created on the </w:t>
      </w:r>
      <w:proofErr w:type="spellStart"/>
      <w:r>
        <w:t>vrouter</w:t>
      </w:r>
      <w:proofErr w:type="spellEnd"/>
      <w:r>
        <w:t xml:space="preserve"> with the same number of queues as the number of polling CPU</w:t>
      </w:r>
      <w:ins w:id="2129" w:author="Patrick Ames" w:date="2020-11-13T09:02:00Z">
        <w:r w:rsidR="003579CC">
          <w:t>s</w:t>
        </w:r>
      </w:ins>
      <w:r>
        <w:t xml:space="preserve"> </w:t>
      </w:r>
      <w:r>
        <w:lastRenderedPageBreak/>
        <w:t xml:space="preserve">(specified in </w:t>
      </w:r>
      <w:r>
        <w:rPr>
          <w:rStyle w:val="VerbatimChar"/>
        </w:rPr>
        <w:t>CPU_LIST</w:t>
      </w:r>
      <w:r>
        <w:t xml:space="preserve"> parameter). Each queue </w:t>
      </w:r>
      <w:del w:id="2130" w:author="Patrick Ames" w:date="2020-11-13T09:02:00Z">
        <w:r w:rsidDel="003579CC">
          <w:delText xml:space="preserve">created </w:delText>
        </w:r>
      </w:del>
      <w:r>
        <w:t xml:space="preserve">is </w:t>
      </w:r>
      <w:ins w:id="2131" w:author="Patrick Ames" w:date="2020-11-13T09:02:00Z">
        <w:r w:rsidR="003579CC">
          <w:t xml:space="preserve">created and </w:t>
        </w:r>
      </w:ins>
      <w:r>
        <w:t xml:space="preserve">handled by only one of the </w:t>
      </w:r>
      <w:proofErr w:type="spellStart"/>
      <w:r>
        <w:t>vrouter</w:t>
      </w:r>
      <w:proofErr w:type="spellEnd"/>
      <w:r>
        <w:t xml:space="preserve"> polling core</w:t>
      </w:r>
      <w:ins w:id="2132" w:author="Patrick Ames" w:date="2020-11-13T09:02:00Z">
        <w:r w:rsidR="003579CC">
          <w:t>s</w:t>
        </w:r>
      </w:ins>
      <w:r>
        <w:t xml:space="preserve">. So, for each </w:t>
      </w:r>
      <w:proofErr w:type="spellStart"/>
      <w:r>
        <w:t>vif</w:t>
      </w:r>
      <w:proofErr w:type="spellEnd"/>
      <w:r>
        <w:t>, we have a one</w:t>
      </w:r>
      <w:ins w:id="2133" w:author="Patrick Ames" w:date="2020-11-13T09:02:00Z">
        <w:r w:rsidR="003579CC">
          <w:t>-</w:t>
        </w:r>
      </w:ins>
      <w:del w:id="2134" w:author="Patrick Ames" w:date="2020-11-13T09:02:00Z">
        <w:r w:rsidDel="003579CC">
          <w:delText xml:space="preserve"> </w:delText>
        </w:r>
      </w:del>
      <w:r>
        <w:t>to</w:t>
      </w:r>
      <w:ins w:id="2135" w:author="Patrick Ames" w:date="2020-11-13T09:02:00Z">
        <w:r w:rsidR="003579CC">
          <w:t>-</w:t>
        </w:r>
      </w:ins>
      <w:del w:id="2136" w:author="Patrick Ames" w:date="2020-11-13T09:02:00Z">
        <w:r w:rsidDel="003579CC">
          <w:delText xml:space="preserve"> </w:delText>
        </w:r>
      </w:del>
      <w:r>
        <w:t xml:space="preserve">one mapping between </w:t>
      </w:r>
      <w:proofErr w:type="spellStart"/>
      <w:r>
        <w:t>vrouter</w:t>
      </w:r>
      <w:proofErr w:type="spellEnd"/>
      <w:r>
        <w:t xml:space="preserve"> polling cores and RX queues. This mapping can be seen from </w:t>
      </w:r>
      <w:proofErr w:type="spellStart"/>
      <w:r>
        <w:rPr>
          <w:rStyle w:val="VerbatimChar"/>
        </w:rPr>
        <w:t>dpdkinfo</w:t>
      </w:r>
      <w:proofErr w:type="spellEnd"/>
      <w:r>
        <w:rPr>
          <w:rStyle w:val="VerbatimChar"/>
        </w:rPr>
        <w:t xml:space="preserve"> -c</w:t>
      </w:r>
      <w:r>
        <w:t xml:space="preserve"> command output which we’ve introduced. The same can be observed in </w:t>
      </w:r>
      <w:ins w:id="2137" w:author="Patrick Ames" w:date="2020-11-13T09:03:00Z">
        <w:r w:rsidR="003579CC">
          <w:t xml:space="preserve">the </w:t>
        </w:r>
      </w:ins>
      <w:r>
        <w:t xml:space="preserve">DPDK </w:t>
      </w:r>
      <w:proofErr w:type="spellStart"/>
      <w:r>
        <w:t>vrouter</w:t>
      </w:r>
      <w:proofErr w:type="spellEnd"/>
      <w:r>
        <w:t xml:space="preserve"> logs:</w:t>
      </w:r>
    </w:p>
    <w:p w:rsidR="009B093B" w:rsidRDefault="007E59F7">
      <w:pPr>
        <w:pStyle w:val="SourceCode"/>
      </w:pPr>
      <w:r>
        <w:rPr>
          <w:rStyle w:val="VerbatimChar"/>
        </w:rPr>
        <w:t xml:space="preserve">2019-09-24 16:36:50,011 VROUTER: Adding </w:t>
      </w:r>
      <w:proofErr w:type="spellStart"/>
      <w:r>
        <w:rPr>
          <w:rStyle w:val="VerbatimChar"/>
        </w:rPr>
        <w:t>vif</w:t>
      </w:r>
      <w:proofErr w:type="spellEnd"/>
      <w:r>
        <w:rPr>
          <w:rStyle w:val="VerbatimChar"/>
        </w:rPr>
        <w:t xml:space="preserve"> 8 (gen. 37) virtual device tap66e68bc1-a9</w:t>
      </w:r>
      <w:r>
        <w:br/>
      </w:r>
      <w:r>
        <w:rPr>
          <w:rStyle w:val="VerbatimChar"/>
        </w:rPr>
        <w:t>....</w:t>
      </w:r>
      <w:r>
        <w:br/>
      </w:r>
      <w:r>
        <w:rPr>
          <w:rStyle w:val="VerbatimChar"/>
        </w:rPr>
        <w:t xml:space="preserve">2019-09-24 16:36:50,012 VROUTER: </w:t>
      </w:r>
      <w:proofErr w:type="spellStart"/>
      <w:r>
        <w:rPr>
          <w:rStyle w:val="VerbatimChar"/>
        </w:rPr>
        <w:t>lcore</w:t>
      </w:r>
      <w:proofErr w:type="spellEnd"/>
      <w:r>
        <w:rPr>
          <w:rStyle w:val="VerbatimChar"/>
        </w:rPr>
        <w:t xml:space="preserve"> 12 RX from HW queue 0</w:t>
      </w:r>
      <w:r>
        <w:br/>
      </w:r>
      <w:r>
        <w:rPr>
          <w:rStyle w:val="VerbatimChar"/>
        </w:rPr>
        <w:t xml:space="preserve">2019-09-24 16:36:50,012 VROUTER: </w:t>
      </w:r>
      <w:proofErr w:type="spellStart"/>
      <w:r>
        <w:rPr>
          <w:rStyle w:val="VerbatimChar"/>
        </w:rPr>
        <w:t>lcore</w:t>
      </w:r>
      <w:proofErr w:type="spellEnd"/>
      <w:r>
        <w:rPr>
          <w:rStyle w:val="VerbatimChar"/>
        </w:rPr>
        <w:t xml:space="preserve"> 13 RX from HW queue 1</w:t>
      </w:r>
      <w:r>
        <w:br/>
      </w:r>
      <w:r>
        <w:rPr>
          <w:rStyle w:val="VerbatimChar"/>
        </w:rPr>
        <w:t xml:space="preserve">2019-09-24 16:36:50,012 VROUTER: </w:t>
      </w:r>
      <w:proofErr w:type="spellStart"/>
      <w:r>
        <w:rPr>
          <w:rStyle w:val="VerbatimChar"/>
        </w:rPr>
        <w:t>lcore</w:t>
      </w:r>
      <w:proofErr w:type="spellEnd"/>
      <w:r>
        <w:rPr>
          <w:rStyle w:val="VerbatimChar"/>
        </w:rPr>
        <w:t xml:space="preserve"> 10 RX from HW queue 2</w:t>
      </w:r>
      <w:r>
        <w:br/>
      </w:r>
      <w:r>
        <w:rPr>
          <w:rStyle w:val="VerbatimChar"/>
        </w:rPr>
        <w:t xml:space="preserve">2019-09-24 16:36:50,012 VROUTER: </w:t>
      </w:r>
      <w:proofErr w:type="spellStart"/>
      <w:r>
        <w:rPr>
          <w:rStyle w:val="VerbatimChar"/>
        </w:rPr>
        <w:t>lcore</w:t>
      </w:r>
      <w:proofErr w:type="spellEnd"/>
      <w:r>
        <w:rPr>
          <w:rStyle w:val="VerbatimChar"/>
        </w:rPr>
        <w:t xml:space="preserve"> 11 RX from HW queue 3</w:t>
      </w:r>
    </w:p>
    <w:p w:rsidR="009B093B" w:rsidRDefault="007E59F7">
      <w:pPr>
        <w:pStyle w:val="FirstParagraph"/>
      </w:pPr>
      <w:r>
        <w:t>Here</w:t>
      </w:r>
      <w:ins w:id="2138" w:author="Patrick Ames" w:date="2020-11-13T09:03:00Z">
        <w:r w:rsidR="003579CC">
          <w:t>,</w:t>
        </w:r>
      </w:ins>
      <w:r>
        <w:t xml:space="preserve"> the </w:t>
      </w:r>
      <w:proofErr w:type="spellStart"/>
      <w:r>
        <w:t>vif</w:t>
      </w:r>
      <w:proofErr w:type="spellEnd"/>
      <w:r>
        <w:t xml:space="preserve"> interface 0/8 is created in order to connect the virtual NIC tap66e68bc1-a9 to the </w:t>
      </w:r>
      <w:proofErr w:type="spellStart"/>
      <w:r>
        <w:t>vrouter</w:t>
      </w:r>
      <w:proofErr w:type="spellEnd"/>
      <w:r>
        <w:t xml:space="preserve">. Because </w:t>
      </w:r>
      <w:del w:id="2139" w:author="Patrick Ames" w:date="2020-11-13T09:03:00Z">
        <w:r w:rsidDel="003579CC">
          <w:delText xml:space="preserve">4 </w:delText>
        </w:r>
      </w:del>
      <w:ins w:id="2140" w:author="Patrick Ames" w:date="2020-11-13T09:03:00Z">
        <w:r w:rsidR="003579CC">
          <w:t xml:space="preserve">four </w:t>
        </w:r>
      </w:ins>
      <w:r>
        <w:t xml:space="preserve">forwarding </w:t>
      </w:r>
      <w:proofErr w:type="spellStart"/>
      <w:r>
        <w:t>lcores</w:t>
      </w:r>
      <w:proofErr w:type="spellEnd"/>
      <w:r>
        <w:t xml:space="preserve"> are configured, this </w:t>
      </w:r>
      <w:proofErr w:type="spellStart"/>
      <w:r>
        <w:t>vif</w:t>
      </w:r>
      <w:proofErr w:type="spellEnd"/>
      <w:r>
        <w:t xml:space="preserve"> is created with 4 queues, namely q0 to q3, which are respectively handled by polling cores 12,13,10</w:t>
      </w:r>
      <w:ins w:id="2141" w:author="Patrick Ames" w:date="2020-11-13T09:03:00Z">
        <w:r w:rsidR="003579CC">
          <w:t>,</w:t>
        </w:r>
      </w:ins>
      <w:r>
        <w:t xml:space="preserve"> and 11.</w:t>
      </w:r>
    </w:p>
    <w:p w:rsidR="009B093B" w:rsidRDefault="007E59F7">
      <w:pPr>
        <w:pStyle w:val="BodyText"/>
      </w:pPr>
      <w:r>
        <w:t xml:space="preserve">When a polling queue is enabled on the </w:t>
      </w:r>
      <w:proofErr w:type="spellStart"/>
      <w:r>
        <w:t>vrouter</w:t>
      </w:r>
      <w:proofErr w:type="spellEnd"/>
      <w:r>
        <w:t>, a ring activation message is generated in the Contrail DPDK log file.</w:t>
      </w:r>
    </w:p>
    <w:p w:rsidR="009B093B" w:rsidRDefault="007E59F7">
      <w:pPr>
        <w:pStyle w:val="BodyText"/>
      </w:pPr>
      <w:r>
        <w:t xml:space="preserve">The </w:t>
      </w:r>
      <w:proofErr w:type="spellStart"/>
      <w:r>
        <w:t>vrings</w:t>
      </w:r>
      <w:proofErr w:type="spellEnd"/>
      <w:r>
        <w:t xml:space="preserve"> correspond to both transmit and receive queues:</w:t>
      </w:r>
    </w:p>
    <w:p w:rsidR="009B093B" w:rsidRDefault="007E59F7">
      <w:pPr>
        <w:numPr>
          <w:ilvl w:val="0"/>
          <w:numId w:val="34"/>
        </w:numPr>
      </w:pPr>
      <w:del w:id="2142" w:author="Patrick Ames" w:date="2020-11-13T09:04:00Z">
        <w:r w:rsidDel="00E40C24">
          <w:delText xml:space="preserve">the </w:delText>
        </w:r>
      </w:del>
      <w:ins w:id="2143" w:author="Patrick Ames" w:date="2020-11-13T09:04:00Z">
        <w:r w:rsidR="00E40C24">
          <w:t xml:space="preserve">The </w:t>
        </w:r>
      </w:ins>
      <w:r>
        <w:t xml:space="preserve">transmit queues are the even numbers. Divide them by </w:t>
      </w:r>
      <w:del w:id="2144" w:author="Patrick Ames" w:date="2020-11-13T09:03:00Z">
        <w:r w:rsidDel="00E40C24">
          <w:delText xml:space="preserve">2 </w:delText>
        </w:r>
      </w:del>
      <w:ins w:id="2145" w:author="Patrick Ames" w:date="2020-11-13T09:03:00Z">
        <w:r w:rsidR="00E40C24">
          <w:t xml:space="preserve">two </w:t>
        </w:r>
      </w:ins>
      <w:r>
        <w:t>to get the queue number</w:t>
      </w:r>
      <w:del w:id="2146" w:author="Patrick Ames" w:date="2020-11-13T09:03:00Z">
        <w:r w:rsidDel="00E40C24">
          <w:delText>. i.e.</w:delText>
        </w:r>
      </w:del>
      <w:ins w:id="2147" w:author="Patrick Ames" w:date="2020-11-13T09:03:00Z">
        <w:r w:rsidR="00E40C24">
          <w:t>:</w:t>
        </w:r>
      </w:ins>
      <w:r>
        <w:t xml:space="preserve"> v</w:t>
      </w:r>
      <w:proofErr w:type="spellStart"/>
      <w:r>
        <w:t>ring</w:t>
      </w:r>
      <w:proofErr w:type="spellEnd"/>
      <w:r>
        <w:t xml:space="preserve"> 0 is TX queue 0, </w:t>
      </w:r>
      <w:proofErr w:type="spellStart"/>
      <w:r>
        <w:t>vring</w:t>
      </w:r>
      <w:proofErr w:type="spellEnd"/>
      <w:r>
        <w:t xml:space="preserve"> 2 is TX queue 1, …</w:t>
      </w:r>
      <w:ins w:id="2148" w:author="Patrick Ames" w:date="2020-11-13T09:03:00Z">
        <w:r w:rsidR="00E40C24">
          <w:t xml:space="preserve"> a</w:t>
        </w:r>
      </w:ins>
      <w:ins w:id="2149" w:author="Patrick Ames" w:date="2020-11-13T09:04:00Z">
        <w:r w:rsidR="00E40C24">
          <w:t>nd so on.</w:t>
        </w:r>
      </w:ins>
    </w:p>
    <w:p w:rsidR="009B093B" w:rsidRDefault="007E59F7">
      <w:pPr>
        <w:numPr>
          <w:ilvl w:val="0"/>
          <w:numId w:val="34"/>
        </w:numPr>
      </w:pPr>
      <w:del w:id="2150" w:author="Patrick Ames" w:date="2020-11-13T09:04:00Z">
        <w:r w:rsidDel="00E40C24">
          <w:delText xml:space="preserve">the </w:delText>
        </w:r>
      </w:del>
      <w:ins w:id="2151" w:author="Patrick Ames" w:date="2020-11-13T09:04:00Z">
        <w:r w:rsidR="00E40C24">
          <w:t xml:space="preserve">The </w:t>
        </w:r>
      </w:ins>
      <w:r>
        <w:t xml:space="preserve">receive queues are the odd numbers. Divide them by </w:t>
      </w:r>
      <w:del w:id="2152" w:author="Patrick Ames" w:date="2020-11-13T09:04:00Z">
        <w:r w:rsidDel="00E40C24">
          <w:delText xml:space="preserve">2 </w:delText>
        </w:r>
      </w:del>
      <w:ins w:id="2153" w:author="Patrick Ames" w:date="2020-11-13T09:04:00Z">
        <w:r w:rsidR="00E40C24">
          <w:t xml:space="preserve">two </w:t>
        </w:r>
      </w:ins>
      <w:r>
        <w:t>(discard the remainder) to get the queue number</w:t>
      </w:r>
      <w:del w:id="2154" w:author="Patrick Ames" w:date="2020-11-13T09:04:00Z">
        <w:r w:rsidDel="00E40C24">
          <w:delText>. i.e.</w:delText>
        </w:r>
      </w:del>
      <w:ins w:id="2155" w:author="Patrick Ames" w:date="2020-11-13T09:04:00Z">
        <w:r w:rsidR="00E40C24">
          <w:t>:</w:t>
        </w:r>
      </w:ins>
      <w:r>
        <w:t xml:space="preserve"> vr</w:t>
      </w:r>
      <w:proofErr w:type="spellStart"/>
      <w:r>
        <w:t>ing</w:t>
      </w:r>
      <w:proofErr w:type="spellEnd"/>
      <w:r>
        <w:t xml:space="preserve"> 1 is RX queue 0, </w:t>
      </w:r>
      <w:proofErr w:type="spellStart"/>
      <w:r>
        <w:t>vring</w:t>
      </w:r>
      <w:proofErr w:type="spellEnd"/>
      <w:r>
        <w:t xml:space="preserve"> 3 is RX queue 1,</w:t>
      </w:r>
      <w:ins w:id="2156" w:author="Patrick Ames" w:date="2020-11-13T09:04:00Z">
        <w:r w:rsidR="00E40C24">
          <w:t xml:space="preserve"> … and so on.</w:t>
        </w:r>
      </w:ins>
    </w:p>
    <w:p w:rsidR="009B093B" w:rsidRDefault="007E59F7">
      <w:pPr>
        <w:numPr>
          <w:ilvl w:val="0"/>
          <w:numId w:val="34"/>
        </w:numPr>
      </w:pPr>
      <w:del w:id="2157" w:author="Patrick Ames" w:date="2020-11-13T09:04:00Z">
        <w:r w:rsidDel="00E40C24">
          <w:delText xml:space="preserve">ready </w:delText>
        </w:r>
      </w:del>
      <w:ins w:id="2158" w:author="Patrick Ames" w:date="2020-11-13T09:04:00Z">
        <w:r w:rsidR="00E40C24">
          <w:t xml:space="preserve">Ready </w:t>
        </w:r>
      </w:ins>
      <w:r>
        <w:t>state 1 = enabled</w:t>
      </w:r>
      <w:del w:id="2159" w:author="Patrick Ames" w:date="2020-11-13T09:04:00Z">
        <w:r w:rsidDel="00E40C24">
          <w:delText xml:space="preserve">. </w:delText>
        </w:r>
      </w:del>
      <w:ins w:id="2160" w:author="Patrick Ames" w:date="2020-11-13T09:04:00Z">
        <w:r w:rsidR="00E40C24">
          <w:t xml:space="preserve">, </w:t>
        </w:r>
      </w:ins>
      <w:r>
        <w:t>ready state 0 = disabled</w:t>
      </w:r>
      <w:ins w:id="2161" w:author="Patrick Ames" w:date="2020-11-13T09:04:00Z">
        <w:r w:rsidR="00E40C24">
          <w:t>.</w:t>
        </w:r>
      </w:ins>
    </w:p>
    <w:p w:rsidR="009B093B" w:rsidRDefault="007E59F7">
      <w:pPr>
        <w:pStyle w:val="FirstParagraph"/>
        <w:rPr>
          <w:ins w:id="2162" w:author="Patrick Ames" w:date="2020-11-13T09:04:00Z"/>
        </w:rPr>
      </w:pPr>
      <w:r>
        <w:rPr>
          <w:noProof/>
        </w:rPr>
        <w:drawing>
          <wp:inline distT="0" distB="0" distL="0" distR="0">
            <wp:extent cx="3744036" cy="26476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26"/>
                    <a:stretch>
                      <a:fillRect/>
                    </a:stretch>
                  </pic:blipFill>
                  <pic:spPr bwMode="auto">
                    <a:xfrm>
                      <a:off x="0" y="0"/>
                      <a:ext cx="3748743" cy="2650994"/>
                    </a:xfrm>
                    <a:prstGeom prst="rect">
                      <a:avLst/>
                    </a:prstGeom>
                    <a:noFill/>
                    <a:ln w="9525">
                      <a:noFill/>
                      <a:headEnd/>
                      <a:tailEnd/>
                    </a:ln>
                  </pic:spPr>
                </pic:pic>
              </a:graphicData>
            </a:graphic>
          </wp:inline>
        </w:drawing>
      </w:r>
    </w:p>
    <w:p w:rsidR="00E40C24" w:rsidRPr="00E40C24" w:rsidRDefault="00E40C24" w:rsidP="00E40C24">
      <w:pPr>
        <w:pStyle w:val="BodyText"/>
        <w:pPrChange w:id="2163" w:author="Patrick Ames" w:date="2020-11-13T09:04:00Z">
          <w:pPr>
            <w:pStyle w:val="FirstParagraph"/>
          </w:pPr>
        </w:pPrChange>
      </w:pPr>
      <w:ins w:id="2164" w:author="Patrick Ames" w:date="2020-11-13T09:04:00Z">
        <w:r>
          <w:lastRenderedPageBreak/>
          <w:t>Figure 5.1</w:t>
        </w:r>
      </w:ins>
      <w:ins w:id="2165" w:author="Patrick Ames" w:date="2020-11-13T09:05:00Z">
        <w:r>
          <w:t>7</w:t>
        </w:r>
        <w:r>
          <w:tab/>
        </w:r>
        <w:proofErr w:type="spellStart"/>
        <w:r>
          <w:t>Vrings</w:t>
        </w:r>
        <w:proofErr w:type="spellEnd"/>
        <w:r>
          <w:t xml:space="preserve"> Correspond to Both Transmit and Receive Queues</w:t>
        </w:r>
      </w:ins>
    </w:p>
    <w:p w:rsidR="009B093B" w:rsidRDefault="007E59F7">
      <w:pPr>
        <w:pStyle w:val="BodyText"/>
      </w:pPr>
      <w:r>
        <w:t xml:space="preserve">In </w:t>
      </w:r>
      <w:del w:id="2166" w:author="Patrick Ames" w:date="2020-11-13T09:05:00Z">
        <w:r w:rsidDel="00E40C24">
          <w:delText xml:space="preserve">the </w:delText>
        </w:r>
      </w:del>
      <w:ins w:id="2167" w:author="Patrick Ames" w:date="2020-11-13T09:05:00Z">
        <w:r w:rsidR="00E40C24">
          <w:t xml:space="preserve">this next </w:t>
        </w:r>
      </w:ins>
      <w:r>
        <w:t>example</w:t>
      </w:r>
      <w:del w:id="2168" w:author="Patrick Ames" w:date="2020-11-13T09:05:00Z">
        <w:r w:rsidDel="00E40C24">
          <w:delText xml:space="preserve"> below</w:delText>
        </w:r>
      </w:del>
      <w:r>
        <w:t xml:space="preserve">, only 1 RX (and TX) queue is enabled on the </w:t>
      </w:r>
      <w:proofErr w:type="spellStart"/>
      <w:r>
        <w:t>vrouter</w:t>
      </w:r>
      <w:proofErr w:type="spellEnd"/>
      <w:r>
        <w:t xml:space="preserve"> </w:t>
      </w:r>
      <w:proofErr w:type="spellStart"/>
      <w:r>
        <w:t>vif</w:t>
      </w:r>
      <w:proofErr w:type="spellEnd"/>
      <w:r>
        <w:t xml:space="preserve"> interface. A single queue virtual machine interface is connected to the </w:t>
      </w:r>
      <w:proofErr w:type="spellStart"/>
      <w:r>
        <w:t>vrouter</w:t>
      </w:r>
      <w:proofErr w:type="spellEnd"/>
      <w:r>
        <w:t xml:space="preserve"> port:</w:t>
      </w:r>
    </w:p>
    <w:p w:rsidR="009B093B" w:rsidRDefault="007E59F7">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3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0</w:t>
      </w:r>
    </w:p>
    <w:p w:rsidR="009B093B" w:rsidRDefault="007E59F7">
      <w:pPr>
        <w:pStyle w:val="FirstParagraph"/>
      </w:pPr>
      <w:del w:id="2169" w:author="Patrick Ames" w:date="2020-11-13T09:06:00Z">
        <w:r w:rsidDel="00E40C24">
          <w:delText xml:space="preserve">In </w:delText>
        </w:r>
      </w:del>
      <w:ins w:id="2170" w:author="Patrick Ames" w:date="2020-11-13T09:06:00Z">
        <w:r w:rsidR="00E40C24">
          <w:t xml:space="preserve">And in </w:t>
        </w:r>
      </w:ins>
      <w:r>
        <w:t>the</w:t>
      </w:r>
      <w:ins w:id="2171" w:author="Patrick Ames" w:date="2020-11-13T09:06:00Z">
        <w:r w:rsidR="00E40C24">
          <w:t xml:space="preserve"> next</w:t>
        </w:r>
      </w:ins>
      <w:r>
        <w:t xml:space="preserve"> example</w:t>
      </w:r>
      <w:del w:id="2172" w:author="Patrick Ames" w:date="2020-11-13T09:06:00Z">
        <w:r w:rsidDel="00E40C24">
          <w:delText xml:space="preserve"> hereafter</w:delText>
        </w:r>
      </w:del>
      <w:r>
        <w:t xml:space="preserve">, </w:t>
      </w:r>
      <w:del w:id="2173" w:author="Patrick Ames" w:date="2020-11-13T09:06:00Z">
        <w:r w:rsidDel="00E40C24">
          <w:delText xml:space="preserve">4 </w:delText>
        </w:r>
      </w:del>
      <w:ins w:id="2174" w:author="Patrick Ames" w:date="2020-11-13T09:06:00Z">
        <w:r w:rsidR="00E40C24">
          <w:t xml:space="preserve">four </w:t>
        </w:r>
      </w:ins>
      <w:r>
        <w:t xml:space="preserve">RX (and TX) queues are enabled on the </w:t>
      </w:r>
      <w:proofErr w:type="spellStart"/>
      <w:r>
        <w:t>vrouter</w:t>
      </w:r>
      <w:proofErr w:type="spellEnd"/>
      <w:r>
        <w:t xml:space="preserve"> </w:t>
      </w:r>
      <w:proofErr w:type="spellStart"/>
      <w:r>
        <w:t>vif</w:t>
      </w:r>
      <w:proofErr w:type="spellEnd"/>
      <w:r>
        <w:t xml:space="preserve"> interface</w:t>
      </w:r>
      <w:del w:id="2175" w:author="Patrick Ames" w:date="2020-11-13T09:06:00Z">
        <w:r w:rsidDel="00E40C24">
          <w:delText>. B</w:delText>
        </w:r>
      </w:del>
      <w:ins w:id="2176" w:author="Patrick Ames" w:date="2020-11-13T09:06:00Z">
        <w:r w:rsidR="00E40C24">
          <w:t>, b</w:t>
        </w:r>
      </w:ins>
      <w:r>
        <w:t xml:space="preserve">ut a virtual machine interface having more than </w:t>
      </w:r>
      <w:ins w:id="2177" w:author="Patrick Ames" w:date="2020-11-13T09:06:00Z">
        <w:r w:rsidR="00E40C24">
          <w:t>four</w:t>
        </w:r>
      </w:ins>
      <w:del w:id="2178" w:author="Patrick Ames" w:date="2020-11-13T09:06:00Z">
        <w:r w:rsidDel="00E40C24">
          <w:delText>4</w:delText>
        </w:r>
      </w:del>
      <w:r>
        <w:t xml:space="preserve"> queues is connected to the </w:t>
      </w:r>
      <w:proofErr w:type="spellStart"/>
      <w:r>
        <w:t>vrouter</w:t>
      </w:r>
      <w:proofErr w:type="spellEnd"/>
      <w:r>
        <w:t xml:space="preserve"> port:</w:t>
      </w:r>
    </w:p>
    <w:p w:rsidR="009B093B" w:rsidRDefault="007E59F7">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3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1</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TX queue 4 (only 4 queues)</w:t>
      </w:r>
      <w:r>
        <w:br/>
      </w:r>
      <w:r>
        <w:rPr>
          <w:rStyle w:val="VerbatimChar"/>
        </w:rPr>
        <w:t>2019-09-24 16:37:46,693 UVHOST: Client _tap66e68bc1-a9: handling message 18</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RX queue 4 (only 4 queues)</w:t>
      </w:r>
    </w:p>
    <w:p w:rsidR="009B093B" w:rsidRDefault="007E59F7">
      <w:pPr>
        <w:pStyle w:val="FirstParagraph"/>
      </w:pPr>
      <w:r>
        <w:lastRenderedPageBreak/>
        <w:t xml:space="preserve">As there are more than </w:t>
      </w:r>
      <w:del w:id="2179" w:author="Patrick Ames" w:date="2020-11-13T09:06:00Z">
        <w:r w:rsidDel="00E40C24">
          <w:delText xml:space="preserve">4 </w:delText>
        </w:r>
      </w:del>
      <w:ins w:id="2180" w:author="Patrick Ames" w:date="2020-11-13T09:06:00Z">
        <w:r w:rsidR="00E40C24">
          <w:t xml:space="preserve">four </w:t>
        </w:r>
      </w:ins>
      <w:r>
        <w:t>queues on the virtual machine interface, some queues must not be enabled on the virtual machine NIC. Unfortunately, these queues can ’t be disabled on the virtual machine. Therefore, this setup is faulty.</w:t>
      </w:r>
    </w:p>
    <w:p w:rsidR="009B093B" w:rsidRDefault="007E59F7">
      <w:pPr>
        <w:pStyle w:val="BodyText"/>
        <w:rPr>
          <w:ins w:id="2181" w:author="Patrick Ames" w:date="2020-11-13T09:07:00Z"/>
        </w:rPr>
      </w:pPr>
      <w:r>
        <w:rPr>
          <w:noProof/>
        </w:rPr>
        <w:drawing>
          <wp:inline distT="0" distB="0" distL="0" distR="0">
            <wp:extent cx="4675761" cy="3676918"/>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27"/>
                    <a:stretch>
                      <a:fillRect/>
                    </a:stretch>
                  </pic:blipFill>
                  <pic:spPr bwMode="auto">
                    <a:xfrm>
                      <a:off x="0" y="0"/>
                      <a:ext cx="4675761" cy="3676918"/>
                    </a:xfrm>
                    <a:prstGeom prst="rect">
                      <a:avLst/>
                    </a:prstGeom>
                    <a:noFill/>
                    <a:ln w="9525">
                      <a:noFill/>
                      <a:headEnd/>
                      <a:tailEnd/>
                    </a:ln>
                  </pic:spPr>
                </pic:pic>
              </a:graphicData>
            </a:graphic>
          </wp:inline>
        </w:drawing>
      </w:r>
    </w:p>
    <w:p w:rsidR="00E40C24" w:rsidRDefault="00E40C24">
      <w:pPr>
        <w:pStyle w:val="BodyText"/>
      </w:pPr>
      <w:ins w:id="2182" w:author="Patrick Ames" w:date="2020-11-13T09:07:00Z">
        <w:r>
          <w:t>Figure 5.18</w:t>
        </w:r>
        <w:r>
          <w:tab/>
        </w:r>
        <w:proofErr w:type="spellStart"/>
        <w:r>
          <w:t>xxxx</w:t>
        </w:r>
        <w:proofErr w:type="spellEnd"/>
        <w:r>
          <w:t xml:space="preserve"> </w:t>
        </w:r>
        <w:proofErr w:type="spellStart"/>
        <w:r>
          <w:t>xxxxxxx</w:t>
        </w:r>
        <w:proofErr w:type="spellEnd"/>
        <w:r>
          <w:t xml:space="preserve"> x xxx x </w:t>
        </w:r>
        <w:proofErr w:type="spellStart"/>
        <w:r>
          <w:t>x</w:t>
        </w:r>
        <w:proofErr w:type="spellEnd"/>
        <w:r>
          <w:t xml:space="preserve"> </w:t>
        </w:r>
        <w:proofErr w:type="spellStart"/>
        <w:r>
          <w:t>xxxs</w:t>
        </w:r>
        <w:proofErr w:type="spellEnd"/>
        <w:r>
          <w:t xml:space="preserve"> x </w:t>
        </w:r>
        <w:proofErr w:type="spellStart"/>
        <w:r>
          <w:t>x</w:t>
        </w:r>
        <w:proofErr w:type="spellEnd"/>
        <w:r>
          <w:t xml:space="preserve"> </w:t>
        </w:r>
      </w:ins>
    </w:p>
    <w:p w:rsidR="009B093B" w:rsidRDefault="007E59F7">
      <w:pPr>
        <w:pStyle w:val="Heading2"/>
      </w:pPr>
      <w:bookmarkStart w:id="2183" w:name="Xc486eac511591c37071c0ee62c45e3c30344d37"/>
      <w:del w:id="2184" w:author="Patrick Ames" w:date="2020-11-13T09:07:00Z">
        <w:r w:rsidDel="00E40C24">
          <w:delText xml:space="preserve">dpdk </w:delText>
        </w:r>
      </w:del>
      <w:ins w:id="2185" w:author="Patrick Ames" w:date="2020-11-13T09:07:00Z">
        <w:r w:rsidR="00E40C24">
          <w:t xml:space="preserve">DPDK </w:t>
        </w:r>
      </w:ins>
      <w:r>
        <w:t xml:space="preserve">vRouter </w:t>
      </w:r>
      <w:del w:id="2186" w:author="Patrick Ames" w:date="2020-11-13T09:07:00Z">
        <w:r w:rsidDel="00E40C24">
          <w:delText xml:space="preserve">case </w:delText>
        </w:r>
      </w:del>
      <w:ins w:id="2187" w:author="Patrick Ames" w:date="2020-11-13T09:07:00Z">
        <w:r w:rsidR="00E40C24">
          <w:t xml:space="preserve">Case </w:t>
        </w:r>
      </w:ins>
      <w:del w:id="2188" w:author="Patrick Ames" w:date="2020-11-13T09:07:00Z">
        <w:r w:rsidDel="00E40C24">
          <w:delText>studies</w:delText>
        </w:r>
      </w:del>
      <w:bookmarkEnd w:id="2183"/>
      <w:ins w:id="2189" w:author="Patrick Ames" w:date="2020-11-13T09:07:00Z">
        <w:r w:rsidR="00E40C24">
          <w:t>Studies</w:t>
        </w:r>
      </w:ins>
    </w:p>
    <w:p w:rsidR="009B093B" w:rsidRDefault="007E59F7">
      <w:pPr>
        <w:pStyle w:val="FirstParagraph"/>
      </w:pPr>
      <w:r>
        <w:t xml:space="preserve">In previous sections, we’ve introduced some </w:t>
      </w:r>
      <w:ins w:id="2190" w:author="Patrick Ames" w:date="2020-11-13T09:07:00Z">
        <w:r w:rsidR="00E40C24">
          <w:t xml:space="preserve">DPDK </w:t>
        </w:r>
      </w:ins>
      <w:del w:id="2191" w:author="Patrick Ames" w:date="2020-11-13T09:07:00Z">
        <w:r w:rsidDel="00E40C24">
          <w:delText xml:space="preserve">dpdk </w:delText>
        </w:r>
      </w:del>
      <w:r>
        <w:t>tools and explained some important log entries</w:t>
      </w:r>
      <w:del w:id="2192" w:author="Patrick Ames" w:date="2020-11-13T09:07:00Z">
        <w:r w:rsidDel="00E40C24">
          <w:delText>.</w:delText>
        </w:r>
      </w:del>
      <w:r>
        <w:t xml:space="preserve"> to help collect</w:t>
      </w:r>
      <w:del w:id="2193" w:author="Patrick Ames" w:date="2020-11-13T09:07:00Z">
        <w:r w:rsidDel="00E40C24">
          <w:delText>ing</w:delText>
        </w:r>
      </w:del>
      <w:r>
        <w:t xml:space="preserve"> DPDK vRouter running status.</w:t>
      </w:r>
      <w:ins w:id="2194" w:author="Patrick Ames" w:date="2020-11-13T09:08:00Z">
        <w:r w:rsidR="00E40C24">
          <w:t xml:space="preserve"> Let’s drill down into these tools.</w:t>
        </w:r>
      </w:ins>
    </w:p>
    <w:p w:rsidR="009B093B" w:rsidRDefault="007E59F7">
      <w:pPr>
        <w:pStyle w:val="Heading3"/>
      </w:pPr>
      <w:bookmarkStart w:id="2195" w:name="Xc94385def3f5262d0be78c91212dbc127520f3f"/>
      <w:del w:id="2196" w:author="Patrick Ames" w:date="2020-11-13T09:07:00Z">
        <w:r w:rsidDel="00E40C24">
          <w:delText xml:space="preserve">single </w:delText>
        </w:r>
      </w:del>
      <w:ins w:id="2197" w:author="Patrick Ames" w:date="2020-11-13T09:07:00Z">
        <w:r w:rsidR="00E40C24">
          <w:t xml:space="preserve">Single </w:t>
        </w:r>
      </w:ins>
      <w:del w:id="2198" w:author="Patrick Ames" w:date="2020-11-13T09:07:00Z">
        <w:r w:rsidDel="00E40C24">
          <w:delText>queue</w:delText>
        </w:r>
      </w:del>
      <w:bookmarkEnd w:id="2195"/>
      <w:ins w:id="2199" w:author="Patrick Ames" w:date="2020-11-13T09:07:00Z">
        <w:r w:rsidR="00E40C24">
          <w:t>Queue</w:t>
        </w:r>
      </w:ins>
    </w:p>
    <w:p w:rsidR="009B093B" w:rsidRDefault="007E59F7">
      <w:pPr>
        <w:pStyle w:val="FirstParagraph"/>
      </w:pPr>
      <w:r>
        <w:t xml:space="preserve">Having understood the </w:t>
      </w:r>
      <w:proofErr w:type="spellStart"/>
      <w:r>
        <w:t>lcore</w:t>
      </w:r>
      <w:proofErr w:type="spellEnd"/>
      <w:r>
        <w:t xml:space="preserve"> mapping basics, let’s </w:t>
      </w:r>
      <w:del w:id="2200" w:author="Patrick Ames" w:date="2020-11-13T09:08:00Z">
        <w:r w:rsidDel="00E40C24">
          <w:delText xml:space="preserve">start a </w:delText>
        </w:r>
      </w:del>
      <w:r>
        <w:t xml:space="preserve">test </w:t>
      </w:r>
      <w:del w:id="2201" w:author="Patrick Ames" w:date="2020-11-13T09:08:00Z">
        <w:r w:rsidDel="00E40C24">
          <w:delText xml:space="preserve">with </w:delText>
        </w:r>
      </w:del>
      <w:r>
        <w:t>some traffic</w:t>
      </w:r>
      <w:del w:id="2202" w:author="Patrick Ames" w:date="2020-11-13T09:08:00Z">
        <w:r w:rsidDel="00E40C24">
          <w:delText xml:space="preserve"> flowing</w:delText>
        </w:r>
      </w:del>
      <w:r>
        <w:t>.</w:t>
      </w:r>
    </w:p>
    <w:p w:rsidR="009B093B" w:rsidRDefault="007E59F7">
      <w:pPr>
        <w:pStyle w:val="Heading4"/>
      </w:pPr>
      <w:bookmarkStart w:id="2203" w:name="X9eb8ccf1b8e1061f5c902c77bd13c9423793ba1"/>
      <w:del w:id="2204" w:author="Patrick Ames" w:date="2020-11-13T09:08:00Z">
        <w:r w:rsidDel="00E40C24">
          <w:delText xml:space="preserve">one </w:delText>
        </w:r>
      </w:del>
      <w:ins w:id="2205" w:author="Patrick Ames" w:date="2020-11-13T09:08:00Z">
        <w:r w:rsidR="00E40C24">
          <w:t xml:space="preserve">One </w:t>
        </w:r>
      </w:ins>
      <w:r>
        <w:t>way single flow: VM to fabric</w:t>
      </w:r>
      <w:bookmarkEnd w:id="2203"/>
    </w:p>
    <w:p w:rsidR="009B093B" w:rsidRDefault="007E59F7">
      <w:pPr>
        <w:pStyle w:val="FirstParagraph"/>
      </w:pPr>
      <w:r>
        <w:t xml:space="preserve">To make it very simple, we are sending single </w:t>
      </w:r>
      <w:proofErr w:type="spellStart"/>
      <w:r>
        <w:t>uni</w:t>
      </w:r>
      <w:proofErr w:type="spellEnd"/>
      <w:r>
        <w:t xml:space="preserve">-directional UDP flow from the PROX gen VM. </w:t>
      </w:r>
      <w:del w:id="2206" w:author="Patrick Ames" w:date="2020-11-13T09:08:00Z">
        <w:r w:rsidDel="00E40C24">
          <w:delText xml:space="preserve">We </w:delText>
        </w:r>
      </w:del>
      <w:ins w:id="2207" w:author="Patrick Ames" w:date="2020-11-13T09:08:00Z">
        <w:r w:rsidR="00E40C24">
          <w:t xml:space="preserve">You </w:t>
        </w:r>
      </w:ins>
      <w:r>
        <w:t xml:space="preserve">can list current flows </w:t>
      </w:r>
      <w:del w:id="2208" w:author="Patrick Ames" w:date="2020-11-13T09:08:00Z">
        <w:r w:rsidDel="00E40C24">
          <w:delText xml:space="preserve">we </w:delText>
        </w:r>
      </w:del>
      <w:ins w:id="2209" w:author="Patrick Ames" w:date="2020-11-13T09:08:00Z">
        <w:r w:rsidR="00E40C24">
          <w:t xml:space="preserve">you </w:t>
        </w:r>
      </w:ins>
      <w:r>
        <w:t>have in vRouter to confirm</w:t>
      </w:r>
      <w:del w:id="2210" w:author="Patrick Ames" w:date="2020-11-13T09:08:00Z">
        <w:r w:rsidDel="00E40C24">
          <w:delText xml:space="preserve"> this</w:delText>
        </w:r>
      </w:del>
      <w:ins w:id="2211" w:author="Patrick Ames" w:date="2020-11-13T09:08:00Z">
        <w:r w:rsidR="00E40C24">
          <w:t>:</w:t>
        </w:r>
      </w:ins>
      <w:del w:id="2212" w:author="Patrick Ames" w:date="2020-11-13T09:08:00Z">
        <w:r w:rsidDel="00E40C24">
          <w:delText>.</w:delText>
        </w:r>
      </w:del>
    </w:p>
    <w:p w:rsidR="009B093B" w:rsidRDefault="007E59F7">
      <w:pPr>
        <w:pStyle w:val="SourceCode"/>
      </w:pPr>
      <w:r>
        <w:rPr>
          <w:rStyle w:val="NormalTok"/>
        </w:rPr>
        <w:t xml:space="preserve"> [</w:t>
      </w:r>
      <w:r>
        <w:rPr>
          <w:rStyle w:val="ExtensionTok"/>
        </w:rPr>
        <w:t>root@a7s3</w:t>
      </w:r>
      <w:r>
        <w:rPr>
          <w:rStyle w:val="NormalTok"/>
        </w:rPr>
        <w:t xml:space="preserve"> ~]# contrail-tools flow -l</w:t>
      </w:r>
      <w:r>
        <w:br/>
      </w:r>
      <w:r>
        <w:rPr>
          <w:rStyle w:val="NormalTok"/>
        </w:rPr>
        <w:t xml:space="preserve"> </w:t>
      </w:r>
      <w:r>
        <w:rPr>
          <w:rStyle w:val="ExtensionTok"/>
        </w:rPr>
        <w:t>Flow</w:t>
      </w:r>
      <w:r>
        <w:rPr>
          <w:rStyle w:val="NormalTok"/>
        </w:rPr>
        <w:t xml:space="preserve"> table(size 161218560, entries 629760)</w:t>
      </w:r>
      <w:r>
        <w:br/>
      </w:r>
      <w:r>
        <w:br/>
      </w:r>
      <w:r>
        <w:rPr>
          <w:rStyle w:val="NormalTok"/>
        </w:rPr>
        <w:t xml:space="preserve"> </w:t>
      </w:r>
      <w:r>
        <w:rPr>
          <w:rStyle w:val="ExtensionTok"/>
        </w:rPr>
        <w:t>......</w:t>
      </w:r>
      <w:r>
        <w:br/>
      </w:r>
      <w:r>
        <w:rPr>
          <w:rStyle w:val="NormalTok"/>
        </w:rPr>
        <w:t xml:space="preserve">     </w:t>
      </w:r>
      <w:r>
        <w:rPr>
          <w:rStyle w:val="ExtensionTok"/>
        </w:rPr>
        <w:t>Index</w:t>
      </w:r>
      <w:r>
        <w:rPr>
          <w:rStyle w:val="NormalTok"/>
        </w:rPr>
        <w:t xml:space="preserve">                </w:t>
      </w:r>
      <w:proofErr w:type="spellStart"/>
      <w:r>
        <w:rPr>
          <w:rStyle w:val="NormalTok"/>
        </w:rPr>
        <w:t>Source:Port</w:t>
      </w:r>
      <w:proofErr w:type="spellEnd"/>
      <w:r>
        <w:rPr>
          <w:rStyle w:val="NormalTok"/>
        </w:rPr>
        <w:t>/</w:t>
      </w:r>
      <w:proofErr w:type="spellStart"/>
      <w:r>
        <w:rPr>
          <w:rStyle w:val="NormalTok"/>
        </w:rPr>
        <w:t>Destination:Port</w:t>
      </w:r>
      <w:proofErr w:type="spellEnd"/>
      <w:r>
        <w:rPr>
          <w:rStyle w:val="NormalTok"/>
        </w:rPr>
        <w:t xml:space="preserve">                      Proto(V)</w:t>
      </w:r>
      <w:r>
        <w:br/>
      </w:r>
      <w:r>
        <w:rPr>
          <w:rStyle w:val="NormalTok"/>
        </w:rPr>
        <w:lastRenderedPageBreak/>
        <w:t xml:space="preserve"> </w:t>
      </w:r>
      <w:r>
        <w:rPr>
          <w:rStyle w:val="ExtensionTok"/>
        </w:rPr>
        <w:t>-----------------------------------------------------------------------------------</w:t>
      </w:r>
      <w:r>
        <w:br/>
      </w:r>
      <w:r>
        <w:rPr>
          <w:rStyle w:val="NormalTok"/>
        </w:rPr>
        <w:t xml:space="preserve">     </w:t>
      </w:r>
      <w:r>
        <w:rPr>
          <w:rStyle w:val="OperatorTok"/>
        </w:rPr>
        <w:t>40196&lt;</w:t>
      </w:r>
      <w:r>
        <w:rPr>
          <w:rStyle w:val="NormalTok"/>
        </w:rPr>
        <w:t>=</w:t>
      </w:r>
      <w:r>
        <w:rPr>
          <w:rStyle w:val="OperatorTok"/>
        </w:rPr>
        <w:t>&gt;</w:t>
      </w:r>
      <w:r>
        <w:rPr>
          <w:rStyle w:val="ExtensionTok"/>
        </w:rPr>
        <w:t>436016</w:t>
      </w:r>
      <w:r>
        <w:rPr>
          <w:rStyle w:val="NormalTok"/>
        </w:rPr>
        <w:t xml:space="preserve">       192.168.0.106:59514                                 6 (3)</w:t>
      </w:r>
      <w:r>
        <w:br/>
      </w:r>
      <w:r>
        <w:rPr>
          <w:rStyle w:val="NormalTok"/>
        </w:rPr>
        <w:t xml:space="preserve">                          </w:t>
      </w:r>
      <w:r>
        <w:rPr>
          <w:rStyle w:val="ExtensionTok"/>
        </w:rPr>
        <w:t>192.168.0.104</w:t>
      </w:r>
      <w:r>
        <w:rPr>
          <w:rStyle w:val="NormalTok"/>
        </w:rPr>
        <w:t>:22</w:t>
      </w:r>
      <w:r>
        <w:br/>
      </w:r>
      <w:r>
        <w:rPr>
          <w:rStyle w:val="NormalTok"/>
        </w:rPr>
        <w:t xml:space="preserve"> </w:t>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36</w:t>
      </w:r>
      <w:r>
        <w:rPr>
          <w:rStyle w:val="NormalTok"/>
        </w:rPr>
        <w:t>,  Stats:503/35823,</w:t>
      </w:r>
      <w:r>
        <w:br/>
      </w:r>
      <w:r>
        <w:rPr>
          <w:rStyle w:val="NormalTok"/>
        </w:rPr>
        <w:t xml:space="preserve">  </w:t>
      </w:r>
      <w:proofErr w:type="spellStart"/>
      <w:r>
        <w:rPr>
          <w:rStyle w:val="ExtensionTok"/>
        </w:rPr>
        <w:t>SPort</w:t>
      </w:r>
      <w:proofErr w:type="spellEnd"/>
      <w:r>
        <w:rPr>
          <w:rStyle w:val="NormalTok"/>
        </w:rPr>
        <w:t xml:space="preserve"> 56703, TTL 0, </w:t>
      </w:r>
      <w:proofErr w:type="spellStart"/>
      <w:r>
        <w:rPr>
          <w:rStyle w:val="NormalTok"/>
        </w:rPr>
        <w:t>Sinfo</w:t>
      </w:r>
      <w:proofErr w:type="spellEnd"/>
      <w:r>
        <w:rPr>
          <w:rStyle w:val="NormalTok"/>
        </w:rPr>
        <w:t xml:space="preserve"> 8.0.0.3)</w:t>
      </w:r>
      <w:r>
        <w:br/>
      </w:r>
      <w:r>
        <w:br/>
      </w:r>
      <w:r>
        <w:rPr>
          <w:rStyle w:val="NormalTok"/>
        </w:rPr>
        <w:t xml:space="preserve">    </w:t>
      </w:r>
      <w:r>
        <w:rPr>
          <w:rStyle w:val="OperatorTok"/>
        </w:rPr>
        <w:t>436016&lt;</w:t>
      </w:r>
      <w:r>
        <w:rPr>
          <w:rStyle w:val="NormalTok"/>
        </w:rPr>
        <w:t>=</w:t>
      </w:r>
      <w:r>
        <w:rPr>
          <w:rStyle w:val="OperatorTok"/>
        </w:rPr>
        <w:t>&gt;</w:t>
      </w:r>
      <w:r>
        <w:rPr>
          <w:rStyle w:val="ExtensionTok"/>
        </w:rPr>
        <w:t>40196</w:t>
      </w:r>
      <w:r>
        <w:rPr>
          <w:rStyle w:val="NormalTok"/>
        </w:rPr>
        <w:t xml:space="preserve">        192.168.0.104:22                                    6 (3)</w:t>
      </w:r>
      <w:r>
        <w:br/>
      </w:r>
      <w:r>
        <w:rPr>
          <w:rStyle w:val="NormalTok"/>
        </w:rPr>
        <w:t xml:space="preserve">                          </w:t>
      </w:r>
      <w:r>
        <w:rPr>
          <w:rStyle w:val="ExtensionTok"/>
        </w:rPr>
        <w:t>192.168.0.106</w:t>
      </w:r>
      <w:r>
        <w:rPr>
          <w:rStyle w:val="NormalTok"/>
        </w:rPr>
        <w:t>:59514</w:t>
      </w:r>
      <w:r>
        <w:br/>
      </w:r>
      <w:r>
        <w:rPr>
          <w:rStyle w:val="NormalTok"/>
        </w:rPr>
        <w:t xml:space="preserve"> </w:t>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27</w:t>
      </w:r>
      <w:r>
        <w:rPr>
          <w:rStyle w:val="NormalTok"/>
        </w:rPr>
        <w:t>,  Stats:511/71619,</w:t>
      </w:r>
      <w:r>
        <w:br/>
      </w:r>
      <w:r>
        <w:rPr>
          <w:rStyle w:val="NormalTok"/>
        </w:rPr>
        <w:t xml:space="preserve">  </w:t>
      </w:r>
      <w:proofErr w:type="spellStart"/>
      <w:r>
        <w:rPr>
          <w:rStyle w:val="ExtensionTok"/>
        </w:rPr>
        <w:t>SPort</w:t>
      </w:r>
      <w:proofErr w:type="spellEnd"/>
      <w:r>
        <w:rPr>
          <w:rStyle w:val="NormalTok"/>
        </w:rPr>
        <w:t xml:space="preserve"> 49812, TTL 0, </w:t>
      </w:r>
      <w:proofErr w:type="spellStart"/>
      <w:r>
        <w:rPr>
          <w:rStyle w:val="NormalTok"/>
        </w:rPr>
        <w:t>Sinfo</w:t>
      </w:r>
      <w:proofErr w:type="spellEnd"/>
      <w:r>
        <w:rPr>
          <w:rStyle w:val="NormalTok"/>
        </w:rPr>
        <w:t xml:space="preserve"> 4.0.0.0)</w:t>
      </w:r>
      <w:r>
        <w:br/>
      </w:r>
      <w:r>
        <w:br/>
      </w:r>
      <w:r>
        <w:rPr>
          <w:rStyle w:val="NormalTok"/>
        </w:rPr>
        <w:t xml:space="preserve">    </w:t>
      </w:r>
      <w:r>
        <w:rPr>
          <w:rStyle w:val="OperatorTok"/>
        </w:rPr>
        <w:t>62792&lt;</w:t>
      </w:r>
      <w:r>
        <w:rPr>
          <w:rStyle w:val="NormalTok"/>
        </w:rPr>
        <w:t>=</w:t>
      </w:r>
      <w:r>
        <w:rPr>
          <w:rStyle w:val="OperatorTok"/>
        </w:rPr>
        <w:t>&gt;</w:t>
      </w:r>
      <w:r>
        <w:rPr>
          <w:rStyle w:val="ExtensionTok"/>
        </w:rPr>
        <w:t>172020</w:t>
      </w:r>
      <w:r>
        <w:rPr>
          <w:rStyle w:val="NormalTok"/>
        </w:rPr>
        <w:t xml:space="preserve">       192.168.0.106:48664                                 6 (3)</w:t>
      </w:r>
      <w:r>
        <w:br/>
      </w:r>
      <w:r>
        <w:rPr>
          <w:rStyle w:val="NormalTok"/>
        </w:rPr>
        <w:t xml:space="preserve">                         </w:t>
      </w:r>
      <w:r>
        <w:rPr>
          <w:rStyle w:val="ExtensionTok"/>
        </w:rPr>
        <w:t>192.168.0.104</w:t>
      </w:r>
      <w:r>
        <w:rPr>
          <w:rStyle w:val="NormalTok"/>
        </w:rPr>
        <w:t>:8474</w:t>
      </w:r>
      <w:r>
        <w:br/>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36</w:t>
      </w:r>
      <w:r>
        <w:rPr>
          <w:rStyle w:val="NormalTok"/>
        </w:rPr>
        <w:t>,  Stats:3828/296117,</w:t>
      </w:r>
      <w:r>
        <w:br/>
      </w:r>
      <w:r>
        <w:rPr>
          <w:rStyle w:val="NormalTok"/>
        </w:rPr>
        <w:t xml:space="preserve"> </w:t>
      </w:r>
      <w:proofErr w:type="spellStart"/>
      <w:r>
        <w:rPr>
          <w:rStyle w:val="ExtensionTok"/>
        </w:rPr>
        <w:t>SPort</w:t>
      </w:r>
      <w:proofErr w:type="spellEnd"/>
      <w:r>
        <w:rPr>
          <w:rStyle w:val="NormalTok"/>
        </w:rPr>
        <w:t xml:space="preserve"> 63470, TTL 0, </w:t>
      </w:r>
      <w:proofErr w:type="spellStart"/>
      <w:r>
        <w:rPr>
          <w:rStyle w:val="NormalTok"/>
        </w:rPr>
        <w:t>Sinfo</w:t>
      </w:r>
      <w:proofErr w:type="spellEnd"/>
      <w:r>
        <w:rPr>
          <w:rStyle w:val="NormalTok"/>
        </w:rPr>
        <w:t xml:space="preserve"> 8.0.0.3)</w:t>
      </w:r>
      <w:r>
        <w:br/>
      </w:r>
      <w:r>
        <w:br/>
      </w:r>
      <w:r>
        <w:rPr>
          <w:rStyle w:val="NormalTok"/>
        </w:rPr>
        <w:t xml:space="preserve">   </w:t>
      </w:r>
      <w:r>
        <w:rPr>
          <w:rStyle w:val="OperatorTok"/>
        </w:rPr>
        <w:t>172020&lt;</w:t>
      </w:r>
      <w:r>
        <w:rPr>
          <w:rStyle w:val="NormalTok"/>
        </w:rPr>
        <w:t>=</w:t>
      </w:r>
      <w:r>
        <w:rPr>
          <w:rStyle w:val="OperatorTok"/>
        </w:rPr>
        <w:t>&gt;</w:t>
      </w:r>
      <w:r>
        <w:rPr>
          <w:rStyle w:val="ExtensionTok"/>
        </w:rPr>
        <w:t>62792</w:t>
      </w:r>
      <w:r>
        <w:rPr>
          <w:rStyle w:val="NormalTok"/>
        </w:rPr>
        <w:t xml:space="preserve">        192.168.0.104:8474                                  6 (3)</w:t>
      </w:r>
      <w:r>
        <w:br/>
      </w:r>
      <w:r>
        <w:rPr>
          <w:rStyle w:val="NormalTok"/>
        </w:rPr>
        <w:t xml:space="preserve">                         </w:t>
      </w:r>
      <w:r>
        <w:rPr>
          <w:rStyle w:val="ExtensionTok"/>
        </w:rPr>
        <w:t>192.168.0.106</w:t>
      </w:r>
      <w:r>
        <w:rPr>
          <w:rStyle w:val="NormalTok"/>
        </w:rPr>
        <w:t>:48664</w:t>
      </w:r>
      <w:r>
        <w:br/>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27</w:t>
      </w:r>
      <w:r>
        <w:rPr>
          <w:rStyle w:val="NormalTok"/>
        </w:rPr>
        <w:t>,  Stats:2739/274615,</w:t>
      </w:r>
      <w:r>
        <w:br/>
      </w:r>
      <w:r>
        <w:rPr>
          <w:rStyle w:val="NormalTok"/>
        </w:rPr>
        <w:t xml:space="preserve"> </w:t>
      </w:r>
      <w:proofErr w:type="spellStart"/>
      <w:r>
        <w:rPr>
          <w:rStyle w:val="ExtensionTok"/>
        </w:rPr>
        <w:t>SPort</w:t>
      </w:r>
      <w:proofErr w:type="spellEnd"/>
      <w:r>
        <w:rPr>
          <w:rStyle w:val="NormalTok"/>
        </w:rPr>
        <w:t xml:space="preserve"> 52648, TTL 0, </w:t>
      </w:r>
      <w:proofErr w:type="spellStart"/>
      <w:r>
        <w:rPr>
          <w:rStyle w:val="NormalTok"/>
        </w:rPr>
        <w:t>Sinfo</w:t>
      </w:r>
      <w:proofErr w:type="spellEnd"/>
      <w:r>
        <w:rPr>
          <w:rStyle w:val="NormalTok"/>
        </w:rPr>
        <w:t xml:space="preserve"> 4.0.0.0)</w:t>
      </w:r>
      <w:r>
        <w:br/>
      </w:r>
      <w:r>
        <w:br/>
      </w:r>
      <w:r>
        <w:rPr>
          <w:rStyle w:val="NormalTok"/>
        </w:rPr>
        <w:t xml:space="preserve">     </w:t>
      </w:r>
      <w:r>
        <w:rPr>
          <w:rStyle w:val="OperatorTok"/>
        </w:rPr>
        <w:t>38232&lt;</w:t>
      </w:r>
      <w:r>
        <w:rPr>
          <w:rStyle w:val="NormalTok"/>
        </w:rPr>
        <w:t>=</w:t>
      </w:r>
      <w:r>
        <w:rPr>
          <w:rStyle w:val="OperatorTok"/>
        </w:rPr>
        <w:t>&gt;</w:t>
      </w:r>
      <w:r>
        <w:rPr>
          <w:rStyle w:val="ExtensionTok"/>
        </w:rPr>
        <w:t>257372</w:t>
      </w:r>
      <w:r>
        <w:rPr>
          <w:rStyle w:val="NormalTok"/>
        </w:rPr>
        <w:t xml:space="preserve">       192.168.1.105:32768                                17 (2)</w:t>
      </w:r>
      <w:r>
        <w:br/>
      </w:r>
      <w:r>
        <w:rPr>
          <w:rStyle w:val="NormalTok"/>
        </w:rPr>
        <w:t xml:space="preserve">                          </w:t>
      </w:r>
      <w:r>
        <w:rPr>
          <w:rStyle w:val="ExtensionTok"/>
        </w:rPr>
        <w:t>192.168.1.104</w:t>
      </w:r>
      <w:r>
        <w:rPr>
          <w:rStyle w:val="NormalTok"/>
        </w:rPr>
        <w:t>:32770</w:t>
      </w:r>
      <w:r>
        <w:br/>
      </w:r>
      <w:r>
        <w:rPr>
          <w:rStyle w:val="NormalTok"/>
        </w:rPr>
        <w:t xml:space="preserve"> </w:t>
      </w:r>
      <w:r>
        <w:rPr>
          <w:rStyle w:val="KeywordTok"/>
        </w:rPr>
        <w:t>(</w:t>
      </w:r>
      <w:r>
        <w:rPr>
          <w:rStyle w:val="ExtensionTok"/>
        </w:rPr>
        <w:t>Gen</w:t>
      </w:r>
      <w:r>
        <w:rPr>
          <w:rStyle w:val="NormalTok"/>
        </w:rPr>
        <w:t>: 5, K(</w:t>
      </w:r>
      <w:proofErr w:type="spellStart"/>
      <w:r>
        <w:rPr>
          <w:rStyle w:val="NormalTok"/>
        </w:rPr>
        <w:t>nh</w:t>
      </w:r>
      <w:proofErr w:type="spellEnd"/>
      <w:r>
        <w:rPr>
          <w:rStyle w:val="KeywordTok"/>
        </w:rPr>
        <w:t>)</w:t>
      </w:r>
      <w:r>
        <w:rPr>
          <w:rStyle w:val="NormalTok"/>
        </w:rPr>
        <w:t>:</w:t>
      </w:r>
      <w:r>
        <w:rPr>
          <w:rStyle w:val="ExtensionTok"/>
        </w:rPr>
        <w:t>30</w:t>
      </w:r>
      <w:r>
        <w:rPr>
          <w:rStyle w:val="NormalTok"/>
        </w:rPr>
        <w:t xml:space="preserve">, </w:t>
      </w:r>
      <w:proofErr w:type="spellStart"/>
      <w:r>
        <w:rPr>
          <w:rStyle w:val="NormalTok"/>
        </w:rPr>
        <w:t>Action:F</w:t>
      </w:r>
      <w:proofErr w:type="spellEnd"/>
      <w:r>
        <w:rPr>
          <w:rStyle w:val="NormalTok"/>
        </w:rPr>
        <w:t>, Flags:, QOS:-1, S(</w:t>
      </w:r>
      <w:proofErr w:type="spellStart"/>
      <w:r>
        <w:rPr>
          <w:rStyle w:val="NormalTok"/>
        </w:rPr>
        <w:t>nh</w:t>
      </w:r>
      <w:proofErr w:type="spellEnd"/>
      <w:r>
        <w:rPr>
          <w:rStyle w:val="NormalTok"/>
        </w:rPr>
        <w:t>):</w:t>
      </w:r>
      <w:r>
        <w:rPr>
          <w:rStyle w:val="ExtensionTok"/>
        </w:rPr>
        <w:t>37</w:t>
      </w:r>
      <w:r>
        <w:rPr>
          <w:rStyle w:val="NormalTok"/>
        </w:rPr>
        <w:t xml:space="preserve">,  Stats:0/0,  </w:t>
      </w:r>
      <w:proofErr w:type="spellStart"/>
      <w:r>
        <w:rPr>
          <w:rStyle w:val="NormalTok"/>
        </w:rPr>
        <w:t>SPort</w:t>
      </w:r>
      <w:proofErr w:type="spellEnd"/>
      <w:r>
        <w:rPr>
          <w:rStyle w:val="NormalTok"/>
        </w:rPr>
        <w:t xml:space="preserve"> 61739,</w:t>
      </w:r>
      <w:r>
        <w:br/>
      </w:r>
      <w:r>
        <w:rPr>
          <w:rStyle w:val="NormalTok"/>
        </w:rPr>
        <w:t xml:space="preserve">  </w:t>
      </w:r>
      <w:r>
        <w:rPr>
          <w:rStyle w:val="ExtensionTok"/>
        </w:rPr>
        <w:t>TTL</w:t>
      </w:r>
      <w:r>
        <w:rPr>
          <w:rStyle w:val="NormalTok"/>
        </w:rPr>
        <w:t xml:space="preserve"> 0, </w:t>
      </w:r>
      <w:proofErr w:type="spellStart"/>
      <w:r>
        <w:rPr>
          <w:rStyle w:val="NormalTok"/>
        </w:rPr>
        <w:t>Sinfo</w:t>
      </w:r>
      <w:proofErr w:type="spellEnd"/>
      <w:r>
        <w:rPr>
          <w:rStyle w:val="NormalTok"/>
        </w:rPr>
        <w:t xml:space="preserve"> 0.0.0.0)</w:t>
      </w:r>
      <w:r>
        <w:br/>
      </w:r>
      <w:r>
        <w:br/>
      </w:r>
      <w:r>
        <w:rPr>
          <w:rStyle w:val="NormalTok"/>
        </w:rPr>
        <w:t xml:space="preserve">    </w:t>
      </w:r>
      <w:r>
        <w:rPr>
          <w:rStyle w:val="OperatorTok"/>
        </w:rPr>
        <w:t>257372&lt;</w:t>
      </w:r>
      <w:r>
        <w:rPr>
          <w:rStyle w:val="NormalTok"/>
        </w:rPr>
        <w:t>=</w:t>
      </w:r>
      <w:r>
        <w:rPr>
          <w:rStyle w:val="OperatorTok"/>
        </w:rPr>
        <w:t>&gt;</w:t>
      </w:r>
      <w:r>
        <w:rPr>
          <w:rStyle w:val="ExtensionTok"/>
        </w:rPr>
        <w:t>38232</w:t>
      </w:r>
      <w:r>
        <w:rPr>
          <w:rStyle w:val="NormalTok"/>
        </w:rPr>
        <w:t xml:space="preserve">        192.168.1.104:32770                                17 (2)</w:t>
      </w:r>
      <w:r>
        <w:br/>
      </w:r>
      <w:r>
        <w:rPr>
          <w:rStyle w:val="NormalTok"/>
        </w:rPr>
        <w:t xml:space="preserve">                          </w:t>
      </w:r>
      <w:r>
        <w:rPr>
          <w:rStyle w:val="ExtensionTok"/>
        </w:rPr>
        <w:t>192.168.1.105</w:t>
      </w:r>
      <w:r>
        <w:rPr>
          <w:rStyle w:val="NormalTok"/>
        </w:rPr>
        <w:t>:32768</w:t>
      </w:r>
      <w:r>
        <w:br/>
      </w:r>
      <w:r>
        <w:rPr>
          <w:rStyle w:val="NormalTok"/>
        </w:rPr>
        <w:t xml:space="preserve"> </w:t>
      </w:r>
      <w:r>
        <w:rPr>
          <w:rStyle w:val="KeywordTok"/>
        </w:rPr>
        <w:t>(</w:t>
      </w:r>
      <w:r>
        <w:rPr>
          <w:rStyle w:val="ExtensionTok"/>
        </w:rPr>
        <w:t>Gen</w:t>
      </w:r>
      <w:r>
        <w:rPr>
          <w:rStyle w:val="NormalTok"/>
        </w:rPr>
        <w:t>: 5, K(</w:t>
      </w:r>
      <w:proofErr w:type="spellStart"/>
      <w:r>
        <w:rPr>
          <w:rStyle w:val="NormalTok"/>
        </w:rPr>
        <w:t>nh</w:t>
      </w:r>
      <w:proofErr w:type="spellEnd"/>
      <w:r>
        <w:rPr>
          <w:rStyle w:val="KeywordTok"/>
        </w:rPr>
        <w:t>)</w:t>
      </w:r>
      <w:r>
        <w:rPr>
          <w:rStyle w:val="NormalTok"/>
        </w:rPr>
        <w:t>:</w:t>
      </w:r>
      <w:r>
        <w:rPr>
          <w:rStyle w:val="ExtensionTok"/>
        </w:rPr>
        <w:t>30</w:t>
      </w:r>
      <w:r>
        <w:rPr>
          <w:rStyle w:val="NormalTok"/>
        </w:rPr>
        <w:t xml:space="preserve">, </w:t>
      </w:r>
      <w:proofErr w:type="spellStart"/>
      <w:r>
        <w:rPr>
          <w:rStyle w:val="NormalTok"/>
        </w:rPr>
        <w:t>Action:F</w:t>
      </w:r>
      <w:proofErr w:type="spellEnd"/>
      <w:r>
        <w:rPr>
          <w:rStyle w:val="NormalTok"/>
        </w:rPr>
        <w:t>, Flags:, QOS:-1, S(</w:t>
      </w:r>
      <w:proofErr w:type="spellStart"/>
      <w:r>
        <w:rPr>
          <w:rStyle w:val="NormalTok"/>
        </w:rPr>
        <w:t>nh</w:t>
      </w:r>
      <w:proofErr w:type="spellEnd"/>
      <w:r>
        <w:rPr>
          <w:rStyle w:val="NormalTok"/>
        </w:rPr>
        <w:t>):</w:t>
      </w:r>
      <w:r>
        <w:rPr>
          <w:rStyle w:val="ExtensionTok"/>
        </w:rPr>
        <w:t>30</w:t>
      </w:r>
      <w:r>
        <w:rPr>
          <w:rStyle w:val="NormalTok"/>
        </w:rPr>
        <w:t>,  Stats:390003/48360372,</w:t>
      </w:r>
      <w:r>
        <w:br/>
      </w:r>
      <w:r>
        <w:rPr>
          <w:rStyle w:val="NormalTok"/>
        </w:rPr>
        <w:t xml:space="preserve">  </w:t>
      </w:r>
      <w:proofErr w:type="spellStart"/>
      <w:r>
        <w:rPr>
          <w:rStyle w:val="ExtensionTok"/>
        </w:rPr>
        <w:t>SPort</w:t>
      </w:r>
      <w:proofErr w:type="spellEnd"/>
      <w:r>
        <w:rPr>
          <w:rStyle w:val="NormalTok"/>
        </w:rPr>
        <w:t xml:space="preserve"> 62464, TTL 0, </w:t>
      </w:r>
      <w:proofErr w:type="spellStart"/>
      <w:r>
        <w:rPr>
          <w:rStyle w:val="NormalTok"/>
        </w:rPr>
        <w:t>Sinfo</w:t>
      </w:r>
      <w:proofErr w:type="spellEnd"/>
      <w:r>
        <w:rPr>
          <w:rStyle w:val="NormalTok"/>
        </w:rPr>
        <w:t xml:space="preserve"> 3.0.0.0)</w:t>
      </w:r>
    </w:p>
    <w:p w:rsidR="009B093B" w:rsidRDefault="007E59F7">
      <w:pPr>
        <w:pStyle w:val="FirstParagraph"/>
      </w:pPr>
      <w:r>
        <w:t xml:space="preserve">Here, </w:t>
      </w:r>
      <w:del w:id="2213" w:author="Patrick Ames" w:date="2020-11-13T09:09:00Z">
        <w:r w:rsidDel="00E40C24">
          <w:delText xml:space="preserve">we </w:delText>
        </w:r>
      </w:del>
      <w:ins w:id="2214" w:author="Patrick Ames" w:date="2020-11-13T09:09:00Z">
        <w:r w:rsidR="00E40C24">
          <w:t xml:space="preserve">you can </w:t>
        </w:r>
      </w:ins>
      <w:r>
        <w:t xml:space="preserve">see </w:t>
      </w:r>
      <w:del w:id="2215" w:author="Patrick Ames" w:date="2020-11-13T09:09:00Z">
        <w:r w:rsidDel="00E40C24">
          <w:delText xml:space="preserve">6 </w:delText>
        </w:r>
      </w:del>
      <w:ins w:id="2216" w:author="Patrick Ames" w:date="2020-11-13T09:09:00Z">
        <w:r w:rsidR="00E40C24">
          <w:t xml:space="preserve">six </w:t>
        </w:r>
      </w:ins>
      <w:r>
        <w:t xml:space="preserve">vRouter flows, which are in fact </w:t>
      </w:r>
      <w:del w:id="2217" w:author="Patrick Ames" w:date="2020-11-13T09:09:00Z">
        <w:r w:rsidDel="00E40C24">
          <w:delText xml:space="preserve">3 </w:delText>
        </w:r>
      </w:del>
      <w:ins w:id="2218" w:author="Patrick Ames" w:date="2020-11-13T09:09:00Z">
        <w:r w:rsidR="00E40C24">
          <w:t xml:space="preserve">three </w:t>
        </w:r>
      </w:ins>
      <w:r>
        <w:t xml:space="preserve">groups. The first </w:t>
      </w:r>
      <w:del w:id="2219" w:author="Patrick Ames" w:date="2020-11-13T09:09:00Z">
        <w:r w:rsidDel="00E40C24">
          <w:delText xml:space="preserve">2 </w:delText>
        </w:r>
      </w:del>
      <w:ins w:id="2220" w:author="Patrick Ames" w:date="2020-11-13T09:09:00Z">
        <w:r w:rsidR="00E40C24">
          <w:t xml:space="preserve">two </w:t>
        </w:r>
      </w:ins>
      <w:r>
        <w:t xml:space="preserve">groups with index pairs </w:t>
      </w:r>
      <w:r>
        <w:rPr>
          <w:rStyle w:val="VerbatimChar"/>
        </w:rPr>
        <w:t>40196</w:t>
      </w:r>
      <w:r>
        <w:t>/</w:t>
      </w:r>
      <w:r>
        <w:rPr>
          <w:rStyle w:val="VerbatimChar"/>
        </w:rPr>
        <w:t>436016</w:t>
      </w:r>
      <w:r>
        <w:t xml:space="preserve"> and </w:t>
      </w:r>
      <w:r>
        <w:rPr>
          <w:rStyle w:val="VerbatimChar"/>
        </w:rPr>
        <w:t>62792</w:t>
      </w:r>
      <w:r>
        <w:t>/</w:t>
      </w:r>
      <w:r>
        <w:rPr>
          <w:rStyle w:val="VerbatimChar"/>
        </w:rPr>
        <w:t>172020</w:t>
      </w:r>
      <w:ins w:id="2221" w:author="Patrick Ames" w:date="2020-11-13T09:09:00Z">
        <w:r w:rsidR="00E40C24">
          <w:rPr>
            <w:rStyle w:val="VerbatimChar"/>
          </w:rPr>
          <w:t>,</w:t>
        </w:r>
      </w:ins>
      <w:r>
        <w:t xml:space="preserve"> are generated by the control messages from</w:t>
      </w:r>
      <w:ins w:id="2222" w:author="Patrick Ames" w:date="2020-11-13T09:09:00Z">
        <w:r w:rsidR="00E40C24">
          <w:t xml:space="preserve"> the</w:t>
        </w:r>
      </w:ins>
      <w:r>
        <w:t xml:space="preserve"> rapid </w:t>
      </w:r>
      <w:del w:id="2223" w:author="Patrick Ames" w:date="2020-11-11T13:23:00Z">
        <w:r w:rsidDel="00601950">
          <w:delText>"</w:delText>
        </w:r>
      </w:del>
      <w:r>
        <w:t>jump</w:t>
      </w:r>
      <w:del w:id="2224" w:author="Patrick Ames" w:date="2020-11-11T13:23:00Z">
        <w:r w:rsidDel="00601950">
          <w:delText>"</w:delText>
        </w:r>
      </w:del>
      <w:r>
        <w:t xml:space="preserve"> VM into the PROX gen VM. The last group of flows with index pairs </w:t>
      </w:r>
      <w:r>
        <w:rPr>
          <w:rStyle w:val="VerbatimChar"/>
        </w:rPr>
        <w:t>38232</w:t>
      </w:r>
      <w:r>
        <w:t>/</w:t>
      </w:r>
      <w:r>
        <w:rPr>
          <w:rStyle w:val="VerbatimChar"/>
        </w:rPr>
        <w:t>257372</w:t>
      </w:r>
      <w:r>
        <w:t xml:space="preserve"> is our single flow test traffic. The </w:t>
      </w:r>
      <w:r>
        <w:rPr>
          <w:rStyle w:val="VerbatimChar"/>
        </w:rPr>
        <w:t>stats</w:t>
      </w:r>
      <w:r>
        <w:t xml:space="preserve"> </w:t>
      </w:r>
      <w:r>
        <w:rPr>
          <w:rStyle w:val="VerbatimChar"/>
        </w:rPr>
        <w:lastRenderedPageBreak/>
        <w:t>39003/48360372</w:t>
      </w:r>
      <w:r>
        <w:t xml:space="preserve"> </w:t>
      </w:r>
      <w:del w:id="2225" w:author="Patrick Ames" w:date="2020-11-13T09:09:00Z">
        <w:r w:rsidDel="00E40C24">
          <w:delText xml:space="preserve">shows </w:delText>
        </w:r>
      </w:del>
      <w:ins w:id="2226" w:author="Patrick Ames" w:date="2020-11-13T09:09:00Z">
        <w:r w:rsidR="00E40C24">
          <w:t xml:space="preserve">show  </w:t>
        </w:r>
      </w:ins>
      <w:r>
        <w:t>the traffic flow is sent from gen VM (</w:t>
      </w:r>
      <w:r>
        <w:rPr>
          <w:rStyle w:val="VerbatimChar"/>
        </w:rPr>
        <w:t>192.168.1.104:32770</w:t>
      </w:r>
      <w:r>
        <w:t>) to swap VM (</w:t>
      </w:r>
      <w:r>
        <w:rPr>
          <w:rStyle w:val="VerbatimChar"/>
        </w:rPr>
        <w:t>192.168.1.105:32768</w:t>
      </w:r>
      <w:r>
        <w:t>).</w:t>
      </w:r>
    </w:p>
    <w:p w:rsidR="009B093B" w:rsidRDefault="007E59F7">
      <w:pPr>
        <w:pStyle w:val="BodyText"/>
      </w:pPr>
      <w:r>
        <w:t xml:space="preserve">In </w:t>
      </w:r>
      <w:del w:id="2227" w:author="Patrick Ames" w:date="2020-11-13T09:09:00Z">
        <w:r w:rsidDel="00E40C24">
          <w:delText xml:space="preserve">contrail </w:delText>
        </w:r>
      </w:del>
      <w:ins w:id="2228" w:author="Patrick Ames" w:date="2020-11-13T09:09:00Z">
        <w:r w:rsidR="00E40C24">
          <w:t xml:space="preserve">Contrail </w:t>
        </w:r>
      </w:ins>
      <w:r>
        <w:t xml:space="preserve">vRouter, flows are generated in pairs. For any traffic, even if it is one direction only, vRouter will generate a </w:t>
      </w:r>
      <w:del w:id="2229" w:author="Patrick Ames" w:date="2020-11-11T13:23:00Z">
        <w:r w:rsidDel="00601950">
          <w:delText>"</w:delText>
        </w:r>
      </w:del>
      <w:r>
        <w:t>reverse flow</w:t>
      </w:r>
      <w:del w:id="2230" w:author="Patrick Ames" w:date="2020-11-11T13:23:00Z">
        <w:r w:rsidDel="00601950">
          <w:delText>"</w:delText>
        </w:r>
      </w:del>
      <w:r>
        <w:t xml:space="preserve"> for it. This is because in </w:t>
      </w:r>
      <w:ins w:id="2231" w:author="Patrick Ames" w:date="2020-11-13T09:13:00Z">
        <w:r w:rsidR="00E40C24">
          <w:t xml:space="preserve">the </w:t>
        </w:r>
      </w:ins>
      <w:r>
        <w:t xml:space="preserve">real world most of the traffic </w:t>
      </w:r>
      <w:del w:id="2232" w:author="Patrick Ames" w:date="2020-11-13T09:13:00Z">
        <w:r w:rsidDel="00E40C24">
          <w:delText xml:space="preserve">are </w:delText>
        </w:r>
      </w:del>
      <w:ins w:id="2233" w:author="Patrick Ames" w:date="2020-11-13T09:13:00Z">
        <w:r w:rsidR="00E40C24">
          <w:t xml:space="preserve">is </w:t>
        </w:r>
      </w:ins>
      <w:r>
        <w:t>bidirectional, so having a</w:t>
      </w:r>
      <w:del w:id="2234" w:author="Patrick Ames" w:date="2020-11-13T09:13:00Z">
        <w:r w:rsidDel="00E40C24">
          <w:delText>n</w:delText>
        </w:r>
      </w:del>
      <w:r>
        <w:t xml:space="preserve"> sep</w:t>
      </w:r>
      <w:ins w:id="2235" w:author="Patrick Ames" w:date="2020-11-13T09:13:00Z">
        <w:r w:rsidR="00E40C24">
          <w:t>a</w:t>
        </w:r>
      </w:ins>
      <w:del w:id="2236" w:author="Patrick Ames" w:date="2020-11-13T09:13:00Z">
        <w:r w:rsidDel="00E40C24">
          <w:delText>e</w:delText>
        </w:r>
      </w:del>
      <w:r>
        <w:t xml:space="preserve">rate entry built for each direction is required. In </w:t>
      </w:r>
      <w:del w:id="2237" w:author="Patrick Ames" w:date="2020-11-13T09:14:00Z">
        <w:r w:rsidDel="00E40C24">
          <w:delText xml:space="preserve">our </w:delText>
        </w:r>
      </w:del>
      <w:ins w:id="2238" w:author="Patrick Ames" w:date="2020-11-13T09:14:00Z">
        <w:r w:rsidR="00E40C24">
          <w:t xml:space="preserve">this </w:t>
        </w:r>
      </w:ins>
      <w:r>
        <w:t>case, from PROX</w:t>
      </w:r>
      <w:ins w:id="2239" w:author="Patrick Ames" w:date="2020-11-13T09:14:00Z">
        <w:r w:rsidR="00E40C24">
          <w:t>,</w:t>
        </w:r>
      </w:ins>
      <w:r>
        <w:t xml:space="preserve"> we are generating </w:t>
      </w:r>
      <w:proofErr w:type="spellStart"/>
      <w:r>
        <w:t>uni</w:t>
      </w:r>
      <w:proofErr w:type="spellEnd"/>
      <w:r>
        <w:t>-directional traffic</w:t>
      </w:r>
      <w:del w:id="2240" w:author="Patrick Ames" w:date="2020-11-13T09:14:00Z">
        <w:r w:rsidDel="00E40C24">
          <w:delText>,</w:delText>
        </w:r>
      </w:del>
      <w:r>
        <w:t xml:space="preserve"> so only </w:t>
      </w:r>
      <w:ins w:id="2241" w:author="Patrick Ames" w:date="2020-11-13T09:14:00Z">
        <w:r w:rsidR="00E40C24">
          <w:t xml:space="preserve">the </w:t>
        </w:r>
      </w:ins>
      <w:r>
        <w:t>flow of that direction has packet stat</w:t>
      </w:r>
      <w:del w:id="2242" w:author="Patrick Ames" w:date="2020-11-13T09:14:00Z">
        <w:r w:rsidDel="00E40C24">
          <w:delText>istic</w:delText>
        </w:r>
      </w:del>
      <w:r>
        <w:t xml:space="preserve">s. </w:t>
      </w:r>
      <w:del w:id="2243" w:author="Patrick Ames" w:date="2020-11-13T09:14:00Z">
        <w:r w:rsidDel="00E40C24">
          <w:delText xml:space="preserve">it’s </w:delText>
        </w:r>
      </w:del>
      <w:ins w:id="2244" w:author="Patrick Ames" w:date="2020-11-13T09:14:00Z">
        <w:r w:rsidR="00C42873">
          <w:t>The</w:t>
        </w:r>
        <w:r w:rsidR="00E40C24">
          <w:t xml:space="preserve"> </w:t>
        </w:r>
      </w:ins>
      <w:r>
        <w:t>pairing flow entry is generated as well, but packet statistics show</w:t>
      </w:r>
      <w:del w:id="2245" w:author="Patrick Ames" w:date="2020-11-13T09:14:00Z">
        <w:r w:rsidDel="00C42873">
          <w:delText>s</w:delText>
        </w:r>
      </w:del>
      <w:r>
        <w:t xml:space="preserve"> nothing.</w:t>
      </w:r>
    </w:p>
    <w:p w:rsidR="009B093B" w:rsidRDefault="007E59F7">
      <w:pPr>
        <w:pStyle w:val="BodyText"/>
      </w:pPr>
      <w:r>
        <w:t xml:space="preserve">Let’s clear </w:t>
      </w:r>
      <w:ins w:id="2246" w:author="Patrick Ames" w:date="2020-11-13T09:14:00Z">
        <w:r w:rsidR="00C42873">
          <w:t xml:space="preserve">the </w:t>
        </w:r>
      </w:ins>
      <w:proofErr w:type="spellStart"/>
      <w:r>
        <w:t>vif</w:t>
      </w:r>
      <w:proofErr w:type="spellEnd"/>
      <w:r>
        <w:t xml:space="preserve"> counters</w:t>
      </w:r>
      <w:del w:id="2247" w:author="Patrick Ames" w:date="2020-11-13T09:14:00Z">
        <w:r w:rsidDel="00C42873">
          <w:delText>,</w:delText>
        </w:r>
      </w:del>
      <w:r>
        <w:t xml:space="preserve"> and collect the statistics using </w:t>
      </w:r>
      <w:r>
        <w:rPr>
          <w:rStyle w:val="VerbatimChar"/>
        </w:rPr>
        <w:t>dpdkvifstats.py</w:t>
      </w:r>
      <w:r>
        <w:t xml:space="preserve"> tool:</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1512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w:t>
      </w:r>
      <w:r>
        <w:br/>
      </w:r>
      <w:r>
        <w:rPr>
          <w:rStyle w:val="NormalTok"/>
        </w:rPr>
        <w:t xml:space="preserve"> </w:t>
      </w:r>
      <w:r>
        <w:rPr>
          <w:rStyle w:val="ExtensionTok"/>
        </w:rPr>
        <w:t>--------------------------------------------------------------------</w:t>
      </w:r>
    </w:p>
    <w:p w:rsidR="009B093B" w:rsidRDefault="007E59F7">
      <w:pPr>
        <w:pStyle w:val="FirstParagraph"/>
      </w:pPr>
      <w:r>
        <w:t xml:space="preserve">From </w:t>
      </w:r>
      <w:del w:id="2248" w:author="Patrick Ames" w:date="2020-11-13T09:15:00Z">
        <w:r w:rsidDel="00C42873">
          <w:delText xml:space="preserve">The </w:delText>
        </w:r>
      </w:del>
      <w:ins w:id="2249" w:author="Patrick Ames" w:date="2020-11-13T09:15:00Z">
        <w:r w:rsidR="00C42873">
          <w:t xml:space="preserve">the </w:t>
        </w:r>
      </w:ins>
      <w:r>
        <w:t>first capture on the vRouter interface connecting to the PROX gen VM tap interface (</w:t>
      </w:r>
      <w:r>
        <w:rPr>
          <w:rStyle w:val="VerbatimChar"/>
        </w:rPr>
        <w:t>-v 3</w:t>
      </w:r>
      <w:r>
        <w:t xml:space="preserve">), we are seeing </w:t>
      </w:r>
      <w:ins w:id="2250" w:author="Patrick Ames" w:date="2020-11-13T09:18:00Z">
        <w:r w:rsidR="00C42873">
          <w:t xml:space="preserve">that </w:t>
        </w:r>
      </w:ins>
      <w:del w:id="2251" w:author="Patrick Ames" w:date="2020-11-11T13:23:00Z">
        <w:r w:rsidDel="00601950">
          <w:delText>"</w:delText>
        </w:r>
      </w:del>
      <w:r>
        <w:t>lcore#10</w:t>
      </w:r>
      <w:del w:id="2252" w:author="Patrick Ames" w:date="2020-11-11T13:23:00Z">
        <w:r w:rsidDel="00601950">
          <w:delText>"</w:delText>
        </w:r>
      </w:del>
      <w:r>
        <w:t xml:space="preserve"> received the traffic </w:t>
      </w:r>
      <w:del w:id="2253" w:author="Patrick Ames" w:date="2020-11-13T09:18:00Z">
        <w:r w:rsidDel="00C42873">
          <w:delText xml:space="preserve">- </w:delText>
        </w:r>
      </w:del>
      <w:ins w:id="2254" w:author="Patrick Ames" w:date="2020-11-13T09:18:00Z">
        <w:r w:rsidR="00C42873">
          <w:t xml:space="preserve">– </w:t>
        </w:r>
      </w:ins>
      <w:del w:id="2255" w:author="Patrick Ames" w:date="2020-11-13T09:18:00Z">
        <w:r w:rsidDel="00C42873">
          <w:delText xml:space="preserve">we </w:delText>
        </w:r>
      </w:del>
      <w:ins w:id="2256" w:author="Patrick Ames" w:date="2020-11-13T09:18:00Z">
        <w:r w:rsidR="00C42873">
          <w:t xml:space="preserve">you </w:t>
        </w:r>
      </w:ins>
      <w:r>
        <w:t xml:space="preserve">can tell from the RX speed </w:t>
      </w:r>
      <w:r>
        <w:rPr>
          <w:rStyle w:val="VerbatimChar"/>
        </w:rPr>
        <w:t xml:space="preserve">1504 </w:t>
      </w:r>
      <w:proofErr w:type="spellStart"/>
      <w:r>
        <w:rPr>
          <w:rStyle w:val="VerbatimChar"/>
        </w:rPr>
        <w:t>pps</w:t>
      </w:r>
      <w:proofErr w:type="spellEnd"/>
      <w:r>
        <w:t xml:space="preserve"> showing in </w:t>
      </w:r>
      <w:del w:id="2257" w:author="Patrick Ames" w:date="2020-11-11T13:23:00Z">
        <w:r w:rsidDel="00601950">
          <w:delText>"</w:delText>
        </w:r>
      </w:del>
      <w:r>
        <w:t>Core 1</w:t>
      </w:r>
      <w:del w:id="2258" w:author="Patrick Ames" w:date="2020-11-11T13:23:00Z">
        <w:r w:rsidDel="00601950">
          <w:delText>"</w:delText>
        </w:r>
      </w:del>
      <w:r>
        <w:t xml:space="preserve"> only. The second capture on the vRouter interface toward </w:t>
      </w:r>
      <w:ins w:id="2259" w:author="Patrick Ames" w:date="2020-11-13T09:19:00Z">
        <w:r w:rsidR="00C42873">
          <w:t xml:space="preserve">the </w:t>
        </w:r>
      </w:ins>
      <w:r>
        <w:t>bond interface (</w:t>
      </w:r>
      <w:r>
        <w:rPr>
          <w:rStyle w:val="VerbatimChar"/>
        </w:rPr>
        <w:t>-v 0</w:t>
      </w:r>
      <w:r>
        <w:t xml:space="preserve">) </w:t>
      </w:r>
      <w:del w:id="2260" w:author="Patrick Ames" w:date="2020-11-13T09:19:00Z">
        <w:r w:rsidDel="00C42873">
          <w:delText xml:space="preserve">confirmed </w:delText>
        </w:r>
      </w:del>
      <w:ins w:id="2261" w:author="Patrick Ames" w:date="2020-11-13T09:19:00Z">
        <w:r w:rsidR="00C42873">
          <w:t xml:space="preserve">confirms </w:t>
        </w:r>
      </w:ins>
      <w:r>
        <w:t xml:space="preserve">the same </w:t>
      </w:r>
      <w:del w:id="2262" w:author="Patrick Ames" w:date="2020-11-13T09:19:00Z">
        <w:r w:rsidDel="00C42873">
          <w:delText xml:space="preserve">- </w:delText>
        </w:r>
      </w:del>
      <w:ins w:id="2263" w:author="Patrick Ames" w:date="2020-11-13T09:19:00Z">
        <w:r w:rsidR="00C42873">
          <w:t xml:space="preserve">– </w:t>
        </w:r>
      </w:ins>
      <w:r>
        <w:t xml:space="preserve">it is the same </w:t>
      </w:r>
      <w:r>
        <w:rPr>
          <w:rStyle w:val="VerbatimChar"/>
        </w:rPr>
        <w:t>lcore#10</w:t>
      </w:r>
      <w:r>
        <w:t xml:space="preserve"> (</w:t>
      </w:r>
      <w:del w:id="2264" w:author="Patrick Ames" w:date="2020-11-11T13:23:00Z">
        <w:r w:rsidDel="00601950">
          <w:delText>"</w:delText>
        </w:r>
      </w:del>
      <w:r>
        <w:t>Core 1</w:t>
      </w:r>
      <w:del w:id="2265" w:author="Patrick Ames" w:date="2020-11-11T13:23:00Z">
        <w:r w:rsidDel="00601950">
          <w:delText>"</w:delText>
        </w:r>
      </w:del>
      <w:r>
        <w:t xml:space="preserve"> here) that is sending the traffic to the bond interface, at speed</w:t>
      </w:r>
      <w:ins w:id="2266" w:author="Patrick Ames" w:date="2020-11-13T09:19:00Z">
        <w:r w:rsidR="00C42873">
          <w:t>s</w:t>
        </w:r>
      </w:ins>
      <w:r>
        <w:t xml:space="preserve"> of 1512 </w:t>
      </w:r>
      <w:proofErr w:type="spellStart"/>
      <w:r>
        <w:t>pps</w:t>
      </w:r>
      <w:proofErr w:type="spellEnd"/>
      <w:r>
        <w:t xml:space="preserve">, almost the same as the speed it received the traffic from </w:t>
      </w:r>
      <w:ins w:id="2267" w:author="Patrick Ames" w:date="2020-11-13T09:19:00Z">
        <w:r w:rsidR="00C42873">
          <w:t xml:space="preserve">the </w:t>
        </w:r>
      </w:ins>
      <w:r>
        <w:t xml:space="preserve">VM tap interface. </w:t>
      </w:r>
      <w:del w:id="2268" w:author="Patrick Ames" w:date="2020-11-13T09:19:00Z">
        <w:r w:rsidDel="00C42873">
          <w:delText xml:space="preserve">This </w:delText>
        </w:r>
      </w:del>
      <w:ins w:id="2269" w:author="Patrick Ames" w:date="2020-11-13T09:19:00Z">
        <w:r w:rsidR="00C42873">
          <w:t xml:space="preserve">The </w:t>
        </w:r>
      </w:ins>
      <w:r>
        <w:t>flow is illustrated here:</w:t>
      </w:r>
    </w:p>
    <w:p w:rsidR="009B093B" w:rsidRDefault="007E59F7">
      <w:pPr>
        <w:pStyle w:val="SourceCode"/>
      </w:pPr>
      <w:r>
        <w:rPr>
          <w:rStyle w:val="VerbatimChar"/>
        </w:rPr>
        <w:t>VM: tap41a9ab05-64 =&gt; vif0/3 =&gt; lcore#10 =&gt; vif0/0 =&gt; bond0</w:t>
      </w:r>
    </w:p>
    <w:p w:rsidR="009B093B" w:rsidRDefault="007E59F7">
      <w:pPr>
        <w:pStyle w:val="FirstParagraph"/>
      </w:pPr>
      <w:r>
        <w:t xml:space="preserve">This seems to be </w:t>
      </w:r>
      <w:del w:id="2270" w:author="Patrick Ames" w:date="2020-11-11T13:23:00Z">
        <w:r w:rsidDel="00601950">
          <w:delText>"</w:delText>
        </w:r>
      </w:del>
      <w:r>
        <w:t>weird</w:t>
      </w:r>
      <w:del w:id="2271" w:author="Patrick Ames" w:date="2020-11-11T13:23:00Z">
        <w:r w:rsidDel="00601950">
          <w:delText>"</w:delText>
        </w:r>
      </w:del>
      <w:r>
        <w:t>, does</w:t>
      </w:r>
      <w:ins w:id="2272" w:author="Patrick Ames" w:date="2020-11-13T09:19:00Z">
        <w:r w:rsidR="00C42873">
          <w:t>n’t</w:t>
        </w:r>
      </w:ins>
      <w:r>
        <w:t xml:space="preserve"> it? Remember</w:t>
      </w:r>
      <w:ins w:id="2273" w:author="Patrick Ames" w:date="2020-11-13T09:20:00Z">
        <w:r w:rsidR="00C42873">
          <w:t>,</w:t>
        </w:r>
      </w:ins>
      <w:r>
        <w:t xml:space="preserve"> previously based on the core-interface mapping given by </w:t>
      </w:r>
      <w:proofErr w:type="spellStart"/>
      <w:r>
        <w:rPr>
          <w:rStyle w:val="VerbatimChar"/>
        </w:rPr>
        <w:t>dpdkinfo</w:t>
      </w:r>
      <w:proofErr w:type="spellEnd"/>
      <w:r>
        <w:rPr>
          <w:rStyle w:val="VerbatimChar"/>
        </w:rPr>
        <w:t xml:space="preserve"> -c</w:t>
      </w:r>
      <w:ins w:id="2274" w:author="Patrick Ames" w:date="2020-11-13T09:20:00Z">
        <w:r w:rsidR="00C42873">
          <w:rPr>
            <w:rStyle w:val="VerbatimChar"/>
          </w:rPr>
          <w:t>,</w:t>
        </w:r>
      </w:ins>
      <w:r>
        <w:t xml:space="preserve"> </w:t>
      </w:r>
      <w:del w:id="2275" w:author="Patrick Ames" w:date="2020-11-13T09:20:00Z">
        <w:r w:rsidDel="00C42873">
          <w:delText xml:space="preserve">We </w:delText>
        </w:r>
      </w:del>
      <w:ins w:id="2276" w:author="Patrick Ames" w:date="2020-11-13T09:20:00Z">
        <w:r w:rsidR="00C42873">
          <w:t xml:space="preserve">we </w:t>
        </w:r>
      </w:ins>
      <w:r>
        <w:t xml:space="preserve">already </w:t>
      </w:r>
      <w:del w:id="2277" w:author="Patrick Ames" w:date="2020-11-13T09:21:00Z">
        <w:r w:rsidDel="00C42873">
          <w:delText xml:space="preserve">knew </w:delText>
        </w:r>
      </w:del>
      <w:ins w:id="2278" w:author="Patrick Ames" w:date="2020-11-13T09:21:00Z">
        <w:r w:rsidR="00C42873">
          <w:t xml:space="preserve">know </w:t>
        </w:r>
      </w:ins>
      <w:r>
        <w:t xml:space="preserve">it was the </w:t>
      </w:r>
      <w:r>
        <w:rPr>
          <w:rStyle w:val="VerbatimChar"/>
        </w:rPr>
        <w:t>lcore#11</w:t>
      </w:r>
      <w:r>
        <w:t xml:space="preserve"> serving our VM interface, not the other one. Accordingly, in</w:t>
      </w:r>
      <w:ins w:id="2279" w:author="Patrick Ames" w:date="2020-11-13T09:20:00Z">
        <w:r w:rsidR="00C42873">
          <w:t xml:space="preserve"> the</w:t>
        </w:r>
      </w:ins>
      <w:r>
        <w:t xml:space="preserve"> </w:t>
      </w:r>
      <w:r>
        <w:rPr>
          <w:rStyle w:val="VerbatimChar"/>
        </w:rPr>
        <w:t>dpdkvifstats.py</w:t>
      </w:r>
      <w:r>
        <w:t xml:space="preserve"> output, that should be </w:t>
      </w:r>
      <w:del w:id="2280" w:author="Patrick Ames" w:date="2020-11-11T13:23:00Z">
        <w:r w:rsidDel="00601950">
          <w:delText>"</w:delText>
        </w:r>
      </w:del>
      <w:r>
        <w:t>Core 2</w:t>
      </w:r>
      <w:del w:id="2281" w:author="Patrick Ames" w:date="2020-11-11T13:23:00Z">
        <w:r w:rsidDel="00601950">
          <w:delText>"</w:delText>
        </w:r>
      </w:del>
      <w:r>
        <w:t xml:space="preserve"> instead of </w:t>
      </w:r>
      <w:del w:id="2282" w:author="Patrick Ames" w:date="2020-11-11T13:23:00Z">
        <w:r w:rsidDel="00601950">
          <w:delText>"</w:delText>
        </w:r>
      </w:del>
      <w:r>
        <w:t>Core 1</w:t>
      </w:r>
      <w:del w:id="2283" w:author="Patrick Ames" w:date="2020-11-11T13:23:00Z">
        <w:r w:rsidDel="00601950">
          <w:delText>"</w:delText>
        </w:r>
      </w:del>
      <w:r>
        <w:t>. Let’s revisit the mapping:</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4</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lastRenderedPageBreak/>
        <w:t xml:space="preserve">        </w:t>
      </w:r>
      <w:r>
        <w:rPr>
          <w:rStyle w:val="ExtensionTok"/>
        </w:rPr>
        <w:t>Interface</w:t>
      </w:r>
      <w:r>
        <w:rPr>
          <w:rStyle w:val="NormalTok"/>
        </w:rPr>
        <w:t>: vhost0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t xml:space="preserve">So we are right. The flow that is </w:t>
      </w:r>
      <w:del w:id="2284" w:author="Patrick Ames" w:date="2020-11-11T13:23:00Z">
        <w:r w:rsidDel="00601950">
          <w:delText>"</w:delText>
        </w:r>
      </w:del>
      <w:r>
        <w:t>expected</w:t>
      </w:r>
      <w:del w:id="2285" w:author="Patrick Ames" w:date="2020-11-11T13:23:00Z">
        <w:r w:rsidDel="00601950">
          <w:delText>"</w:delText>
        </w:r>
      </w:del>
      <w:r>
        <w:t xml:space="preserve"> should be something like this:</w:t>
      </w:r>
    </w:p>
    <w:p w:rsidR="009B093B" w:rsidRDefault="007E59F7">
      <w:pPr>
        <w:pStyle w:val="SourceCode"/>
      </w:pPr>
      <w:r>
        <w:rPr>
          <w:rStyle w:val="VerbatimChar"/>
        </w:rPr>
        <w:t>VM: tap41a9ab05-64 =&gt; vif0/3 =&gt; lcore#11 =&gt; vif0/0 =&gt; bond0</w:t>
      </w:r>
    </w:p>
    <w:p w:rsidR="009B093B" w:rsidRDefault="007E59F7">
      <w:pPr>
        <w:pStyle w:val="FirstParagraph"/>
      </w:pPr>
      <w:r>
        <w:t xml:space="preserve">Well, if you remember what you’ve read in </w:t>
      </w:r>
      <w:del w:id="2286" w:author="Patrick Ames" w:date="2020-11-13T09:21:00Z">
        <w:r w:rsidDel="00C42873">
          <w:delText xml:space="preserve">chapter </w:delText>
        </w:r>
      </w:del>
      <w:ins w:id="2287" w:author="Patrick Ames" w:date="2020-11-13T09:21:00Z">
        <w:r w:rsidR="00C42873">
          <w:t xml:space="preserve">Chapter </w:t>
        </w:r>
      </w:ins>
      <w:r>
        <w:t xml:space="preserve">3, you probably will know the answer. When a packet flows from </w:t>
      </w:r>
      <w:del w:id="2288" w:author="Patrick Ames" w:date="2020-11-13T09:21:00Z">
        <w:r w:rsidDel="00C42873">
          <w:delText xml:space="preserve">our </w:delText>
        </w:r>
      </w:del>
      <w:ins w:id="2289" w:author="Patrick Ames" w:date="2020-11-13T09:21:00Z">
        <w:r w:rsidR="00C42873">
          <w:t xml:space="preserve">the </w:t>
        </w:r>
      </w:ins>
      <w:r>
        <w:t xml:space="preserve">PROX gen VM to the bond, vRouter uses a </w:t>
      </w:r>
      <w:r>
        <w:rPr>
          <w:rStyle w:val="VerbatimChar"/>
        </w:rPr>
        <w:t>pipeline model</w:t>
      </w:r>
      <w:r>
        <w:t xml:space="preserve"> to process the packet. What that really means is, the interface’s serving </w:t>
      </w:r>
      <w:proofErr w:type="spellStart"/>
      <w:r>
        <w:t>lcore</w:t>
      </w:r>
      <w:proofErr w:type="spellEnd"/>
      <w:r>
        <w:t xml:space="preserve">, that is the second forwarding </w:t>
      </w:r>
      <w:proofErr w:type="spellStart"/>
      <w:r>
        <w:t>lcore</w:t>
      </w:r>
      <w:proofErr w:type="spellEnd"/>
      <w:ins w:id="2290" w:author="Patrick Ames" w:date="2020-11-13T09:21:00Z">
        <w:r w:rsidR="00C42873">
          <w:t>,</w:t>
        </w:r>
      </w:ins>
      <w:r>
        <w:t xml:space="preserve"> in our case based on </w:t>
      </w:r>
      <w:proofErr w:type="spellStart"/>
      <w:r>
        <w:rPr>
          <w:rStyle w:val="VerbatimChar"/>
        </w:rPr>
        <w:t>dpdkinfo</w:t>
      </w:r>
      <w:proofErr w:type="spellEnd"/>
      <w:r>
        <w:rPr>
          <w:rStyle w:val="VerbatimChar"/>
        </w:rPr>
        <w:t xml:space="preserve"> -c</w:t>
      </w:r>
      <w:r>
        <w:t xml:space="preserve"> output, will </w:t>
      </w:r>
      <w:proofErr w:type="spellStart"/>
      <w:r>
        <w:t>poll</w:t>
      </w:r>
      <w:proofErr w:type="spellEnd"/>
      <w:r>
        <w:t xml:space="preserve"> it out of the </w:t>
      </w:r>
      <w:proofErr w:type="spellStart"/>
      <w:r>
        <w:t>vif</w:t>
      </w:r>
      <w:proofErr w:type="spellEnd"/>
      <w:r>
        <w:t xml:space="preserve"> interface. In </w:t>
      </w:r>
      <w:del w:id="2291" w:author="Patrick Ames" w:date="2020-11-13T09:21:00Z">
        <w:r w:rsidDel="00C42873">
          <w:delText xml:space="preserve">chapter </w:delText>
        </w:r>
      </w:del>
      <w:ins w:id="2292" w:author="Patrick Ames" w:date="2020-11-13T09:21:00Z">
        <w:r w:rsidR="00C42873">
          <w:t xml:space="preserve">Chapter </w:t>
        </w:r>
      </w:ins>
      <w:r>
        <w:t xml:space="preserve">3, when we introduce the vRouter packet forwarding process, we’ve mentioned </w:t>
      </w:r>
      <w:del w:id="2293" w:author="Patrick Ames" w:date="2020-11-13T09:21:00Z">
        <w:r w:rsidDel="00C42873">
          <w:delText xml:space="preserve">the </w:delText>
        </w:r>
      </w:del>
      <w:ins w:id="2294" w:author="Patrick Ames" w:date="2020-11-13T09:21:00Z">
        <w:r w:rsidR="00C42873">
          <w:t xml:space="preserve">that </w:t>
        </w:r>
      </w:ins>
      <w:r>
        <w:t xml:space="preserve">when traffic flows from </w:t>
      </w:r>
      <w:ins w:id="2295" w:author="Patrick Ames" w:date="2020-11-13T09:22:00Z">
        <w:r w:rsidR="00C42873">
          <w:t xml:space="preserve">the </w:t>
        </w:r>
      </w:ins>
      <w:proofErr w:type="spellStart"/>
      <w:r>
        <w:t>vif</w:t>
      </w:r>
      <w:proofErr w:type="spellEnd"/>
      <w:r>
        <w:t xml:space="preserve"> connecting VM tap interface to vif0/0, all packets will be distributed by the </w:t>
      </w:r>
      <w:del w:id="2296" w:author="Patrick Ames" w:date="2020-11-11T13:23:00Z">
        <w:r w:rsidDel="00601950">
          <w:delText>"</w:delText>
        </w:r>
      </w:del>
      <w:r>
        <w:t xml:space="preserve">polling </w:t>
      </w:r>
      <w:proofErr w:type="spellStart"/>
      <w:r>
        <w:t>lcore</w:t>
      </w:r>
      <w:proofErr w:type="spellEnd"/>
      <w:del w:id="2297" w:author="Patrick Ames" w:date="2020-11-11T13:23:00Z">
        <w:r w:rsidDel="00601950">
          <w:delText>"</w:delText>
        </w:r>
      </w:del>
      <w:r>
        <w:t xml:space="preserve"> to other </w:t>
      </w:r>
      <w:proofErr w:type="spellStart"/>
      <w:r>
        <w:t>lcores</w:t>
      </w:r>
      <w:proofErr w:type="spellEnd"/>
      <w:r>
        <w:t xml:space="preserve"> for processing. The distribution is calculated based on the hash of the packet header.</w:t>
      </w:r>
    </w:p>
    <w:p w:rsidR="009B093B" w:rsidRDefault="007E59F7">
      <w:pPr>
        <w:pStyle w:val="BodyText"/>
      </w:pPr>
      <w:r>
        <w:t xml:space="preserve">Apparently, </w:t>
      </w:r>
      <w:del w:id="2298" w:author="Patrick Ames" w:date="2020-11-13T09:22:00Z">
        <w:r w:rsidDel="00C42873">
          <w:delText xml:space="preserve">Here </w:delText>
        </w:r>
      </w:del>
      <w:ins w:id="2299" w:author="Patrick Ames" w:date="2020-11-13T09:22:00Z">
        <w:r w:rsidR="00C42873">
          <w:t xml:space="preserve">here </w:t>
        </w:r>
      </w:ins>
      <w:r>
        <w:t xml:space="preserve">the </w:t>
      </w:r>
      <w:del w:id="2300" w:author="Patrick Ames" w:date="2020-11-11T13:23:00Z">
        <w:r w:rsidDel="00601950">
          <w:delText>"</w:delText>
        </w:r>
      </w:del>
      <w:r>
        <w:t>polling</w:t>
      </w:r>
      <w:del w:id="2301" w:author="Patrick Ames" w:date="2020-11-11T13:23:00Z">
        <w:r w:rsidDel="00601950">
          <w:delText>"</w:delText>
        </w:r>
      </w:del>
      <w:r>
        <w:t xml:space="preserve"> core, based on the mapping above, is </w:t>
      </w:r>
      <w:r>
        <w:rPr>
          <w:rStyle w:val="VerbatimChar"/>
        </w:rPr>
        <w:t>lcore#11</w:t>
      </w:r>
      <w:r>
        <w:t xml:space="preserve">, and the only </w:t>
      </w:r>
      <w:del w:id="2302" w:author="Patrick Ames" w:date="2020-11-11T13:23:00Z">
        <w:r w:rsidDel="00601950">
          <w:delText>"</w:delText>
        </w:r>
      </w:del>
      <w:r>
        <w:t>other</w:t>
      </w:r>
      <w:del w:id="2303" w:author="Patrick Ames" w:date="2020-11-11T13:23:00Z">
        <w:r w:rsidDel="00601950">
          <w:delText>"</w:delText>
        </w:r>
      </w:del>
      <w:r>
        <w:t xml:space="preserve"> </w:t>
      </w:r>
      <w:proofErr w:type="spellStart"/>
      <w:r>
        <w:t>lcore</w:t>
      </w:r>
      <w:proofErr w:type="spellEnd"/>
      <w:r>
        <w:t xml:space="preserve"> is the first forwarding </w:t>
      </w:r>
      <w:proofErr w:type="spellStart"/>
      <w:r>
        <w:t>lcore</w:t>
      </w:r>
      <w:proofErr w:type="spellEnd"/>
      <w:r>
        <w:t xml:space="preserve"> </w:t>
      </w:r>
      <w:r>
        <w:rPr>
          <w:rStyle w:val="VerbatimChar"/>
        </w:rPr>
        <w:t>lcore#10</w:t>
      </w:r>
      <w:r>
        <w:t xml:space="preserve">. So packets from VM got polled by the </w:t>
      </w:r>
      <w:r>
        <w:rPr>
          <w:rStyle w:val="VerbatimChar"/>
        </w:rPr>
        <w:t>lcore#11</w:t>
      </w:r>
      <w:r>
        <w:t xml:space="preserve"> and then distributed to the </w:t>
      </w:r>
      <w:r>
        <w:rPr>
          <w:rStyle w:val="VerbatimChar"/>
        </w:rPr>
        <w:t>lcore#10</w:t>
      </w:r>
      <w:r>
        <w:t xml:space="preserve">, which then forwarded to the fabric interface vif0/0. Currently </w:t>
      </w:r>
      <w:r>
        <w:rPr>
          <w:rStyle w:val="VerbatimChar"/>
        </w:rPr>
        <w:t>dpdkvifstats.py</w:t>
      </w:r>
      <w:r>
        <w:t xml:space="preserve"> does not tell </w:t>
      </w:r>
      <w:ins w:id="2304" w:author="Patrick Ames" w:date="2020-11-13T09:22:00Z">
        <w:r w:rsidR="00C42873">
          <w:t xml:space="preserve">us </w:t>
        </w:r>
      </w:ins>
      <w:r>
        <w:t xml:space="preserve">much about these details, but if you collect </w:t>
      </w:r>
      <w:proofErr w:type="spellStart"/>
      <w:r>
        <w:rPr>
          <w:rStyle w:val="VerbatimChar"/>
        </w:rPr>
        <w:t>vif</w:t>
      </w:r>
      <w:proofErr w:type="spellEnd"/>
      <w:r>
        <w:t xml:space="preserve"> output, you</w:t>
      </w:r>
      <w:ins w:id="2305" w:author="Patrick Ames" w:date="2020-11-13T09:22:00Z">
        <w:r w:rsidR="00C42873">
          <w:t>’</w:t>
        </w:r>
      </w:ins>
      <w:del w:id="2306" w:author="Patrick Ames" w:date="2020-11-13T09:22:00Z">
        <w:r w:rsidDel="00C42873">
          <w:delText xml:space="preserve"> wi</w:delText>
        </w:r>
      </w:del>
      <w:r>
        <w:t xml:space="preserve">ll see </w:t>
      </w:r>
      <w:del w:id="2307" w:author="Patrick Ames" w:date="2020-11-13T09:22:00Z">
        <w:r w:rsidDel="00C42873">
          <w:delText>some more</w:delText>
        </w:r>
      </w:del>
      <w:ins w:id="2308" w:author="Patrick Ames" w:date="2020-11-13T09:22:00Z">
        <w:r w:rsidR="00C42873">
          <w:t>additional</w:t>
        </w:r>
      </w:ins>
      <w:r>
        <w:t xml:space="preserve"> clues:</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10 RX packets:31272  bytes:1876320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Drops</w:t>
      </w:r>
      <w:r>
        <w:rPr>
          <w:rStyle w:val="NormalTok"/>
        </w:rPr>
        <w:t>:18660668</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Core</w:t>
      </w:r>
      <w:r>
        <w:rPr>
          <w:rStyle w:val="NormalTok"/>
        </w:rPr>
        <w:t xml:space="preserve"> 11 RX queue  packets:35384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11 RX packets:26  bytes:1092 errors:0</w:t>
      </w:r>
      <w:r>
        <w:br/>
      </w:r>
      <w:r>
        <w:rPr>
          <w:rStyle w:val="NormalTok"/>
        </w:rPr>
        <w:lastRenderedPageBreak/>
        <w:t xml:space="preserve">            </w:t>
      </w:r>
      <w:r>
        <w:rPr>
          <w:rStyle w:val="ExtensionTok"/>
        </w:rPr>
        <w:t>Core</w:t>
      </w:r>
      <w:r>
        <w:rPr>
          <w:rStyle w:val="NormalTok"/>
        </w:rPr>
        <w:t xml:space="preserve"> 11 TX packets:24  bytes:1008 errors:0</w:t>
      </w:r>
      <w:r>
        <w:br/>
      </w:r>
      <w:r>
        <w:rPr>
          <w:rStyle w:val="NormalTok"/>
        </w:rPr>
        <w:t xml:space="preserve">            </w:t>
      </w:r>
      <w:r>
        <w:rPr>
          <w:rStyle w:val="ExtensionTok"/>
        </w:rPr>
        <w:t>Drops</w:t>
      </w:r>
      <w:r>
        <w:rPr>
          <w:rStyle w:val="NormalTok"/>
        </w:rPr>
        <w:t>:18660668</w:t>
      </w:r>
    </w:p>
    <w:p w:rsidR="009B093B" w:rsidRDefault="007E59F7">
      <w:pPr>
        <w:pStyle w:val="FirstParagraph"/>
      </w:pPr>
      <w:r>
        <w:t>There is a</w:t>
      </w:r>
      <w:ins w:id="2309" w:author="Patrick Ames" w:date="2020-11-13T09:22:00Z">
        <w:r w:rsidR="00C42873">
          <w:t>n</w:t>
        </w:r>
      </w:ins>
      <w:r>
        <w:t xml:space="preserve"> </w:t>
      </w:r>
      <w:del w:id="2310" w:author="Patrick Ames" w:date="2020-11-11T13:23:00Z">
        <w:r w:rsidDel="00601950">
          <w:delText>"</w:delText>
        </w:r>
      </w:del>
      <w:r>
        <w:t>RX queue</w:t>
      </w:r>
      <w:del w:id="2311" w:author="Patrick Ames" w:date="2020-11-11T13:23:00Z">
        <w:r w:rsidDel="00601950">
          <w:delText>"</w:delText>
        </w:r>
      </w:del>
      <w:r>
        <w:t xml:space="preserve"> counter</w:t>
      </w:r>
      <w:ins w:id="2312" w:author="Patrick Ames" w:date="2020-11-13T09:23:00Z">
        <w:r w:rsidR="00C42873">
          <w:t>,</w:t>
        </w:r>
      </w:ins>
      <w:r>
        <w:t xml:space="preserve"> </w:t>
      </w:r>
      <w:r>
        <w:rPr>
          <w:rStyle w:val="VerbatimChar"/>
        </w:rPr>
        <w:t>Core 11 RX queue  packets:35384</w:t>
      </w:r>
      <w:ins w:id="2313" w:author="Patrick Ames" w:date="2020-11-13T09:23:00Z">
        <w:r w:rsidR="00C42873" w:rsidRPr="00C42873">
          <w:rPr>
            <w:rStyle w:val="BodyTextChar"/>
            <w:rPrChange w:id="2314" w:author="Patrick Ames" w:date="2020-11-13T09:23:00Z">
              <w:rPr>
                <w:rStyle w:val="VerbatimChar"/>
              </w:rPr>
            </w:rPrChange>
          </w:rPr>
          <w:t>, that</w:t>
        </w:r>
      </w:ins>
      <w:r>
        <w:t xml:space="preserve"> gives a little bit </w:t>
      </w:r>
      <w:ins w:id="2315" w:author="Patrick Ames" w:date="2020-11-13T09:23:00Z">
        <w:r w:rsidR="00C42873">
          <w:t xml:space="preserve">of a </w:t>
        </w:r>
      </w:ins>
      <w:r>
        <w:t xml:space="preserve">clue about this inter-core distribution. </w:t>
      </w:r>
      <w:r>
        <w:rPr>
          <w:rStyle w:val="VerbatimChar"/>
        </w:rPr>
        <w:t>Core 11</w:t>
      </w:r>
      <w:r>
        <w:t xml:space="preserve">, our second forwarding </w:t>
      </w:r>
      <w:proofErr w:type="spellStart"/>
      <w:r>
        <w:t>lcore</w:t>
      </w:r>
      <w:proofErr w:type="spellEnd"/>
      <w:r>
        <w:t xml:space="preserve">, polled the packet first from vif0/3 into its RX queue. Instead of </w:t>
      </w:r>
      <w:del w:id="2316" w:author="Patrick Ames" w:date="2020-11-11T13:23:00Z">
        <w:r w:rsidDel="00601950">
          <w:delText>"</w:delText>
        </w:r>
      </w:del>
      <w:r>
        <w:t>processing</w:t>
      </w:r>
      <w:del w:id="2317" w:author="Patrick Ames" w:date="2020-11-11T13:23:00Z">
        <w:r w:rsidDel="00601950">
          <w:delText>"</w:delText>
        </w:r>
      </w:del>
      <w:r>
        <w:t xml:space="preserve"> the packet, it distributed </w:t>
      </w:r>
      <w:ins w:id="2318" w:author="Patrick Ames" w:date="2020-11-13T09:24:00Z">
        <w:r w:rsidR="00C42873">
          <w:t xml:space="preserve">the packets </w:t>
        </w:r>
      </w:ins>
      <w:r>
        <w:t>o</w:t>
      </w:r>
      <w:ins w:id="2319" w:author="Patrick Ames" w:date="2020-11-13T09:23:00Z">
        <w:r w:rsidR="00C42873">
          <w:t>n</w:t>
        </w:r>
      </w:ins>
      <w:r>
        <w:t xml:space="preserve">to the first forwarding </w:t>
      </w:r>
      <w:proofErr w:type="spellStart"/>
      <w:r>
        <w:t>lcore</w:t>
      </w:r>
      <w:proofErr w:type="spellEnd"/>
      <w:r>
        <w:t xml:space="preserve">, </w:t>
      </w:r>
      <w:r>
        <w:rPr>
          <w:rStyle w:val="VerbatimChar"/>
        </w:rPr>
        <w:t>Core</w:t>
      </w:r>
      <w:del w:id="2320" w:author="Patrick Ames" w:date="2020-11-13T09:23:00Z">
        <w:r w:rsidDel="00C42873">
          <w:br/>
        </w:r>
      </w:del>
      <w:r>
        <w:rPr>
          <w:rStyle w:val="VerbatimChar"/>
        </w:rPr>
        <w:t>10</w:t>
      </w:r>
      <w:r>
        <w:t xml:space="preserve">, which, then </w:t>
      </w:r>
      <w:del w:id="2321" w:author="Patrick Ames" w:date="2020-11-11T13:23:00Z">
        <w:r w:rsidDel="00601950">
          <w:delText>"</w:delText>
        </w:r>
      </w:del>
      <w:r>
        <w:t>processed</w:t>
      </w:r>
      <w:del w:id="2322" w:author="Patrick Ames" w:date="2020-11-11T13:23:00Z">
        <w:r w:rsidDel="00601950">
          <w:delText>"</w:delText>
        </w:r>
      </w:del>
      <w:r>
        <w:t xml:space="preserve"> them. That is why same amount of packets are counted as </w:t>
      </w:r>
      <w:r>
        <w:rPr>
          <w:rStyle w:val="VerbatimChar"/>
        </w:rPr>
        <w:t>RX packets</w:t>
      </w:r>
      <w:r>
        <w:t xml:space="preserve"> in </w:t>
      </w:r>
      <w:r>
        <w:rPr>
          <w:rStyle w:val="VerbatimChar"/>
        </w:rPr>
        <w:t>Core 10</w:t>
      </w:r>
      <w:r>
        <w:t>. Therefore the full story is a flow like this:</w:t>
      </w:r>
    </w:p>
    <w:p w:rsidR="009B093B" w:rsidRDefault="007E59F7">
      <w:pPr>
        <w:pStyle w:val="SourceCode"/>
      </w:pPr>
      <w:r>
        <w:rPr>
          <w:rStyle w:val="VerbatimChar"/>
        </w:rPr>
        <w:t xml:space="preserve">                            (polling </w:t>
      </w:r>
      <w:proofErr w:type="spellStart"/>
      <w:r>
        <w:rPr>
          <w:rStyle w:val="VerbatimChar"/>
        </w:rPr>
        <w:t>lcore</w:t>
      </w:r>
      <w:proofErr w:type="spellEnd"/>
      <w:r>
        <w:rPr>
          <w:rStyle w:val="VerbatimChar"/>
        </w:rPr>
        <w:t xml:space="preserve">) (processing </w:t>
      </w:r>
      <w:proofErr w:type="spellStart"/>
      <w:r>
        <w:rPr>
          <w:rStyle w:val="VerbatimChar"/>
        </w:rPr>
        <w:t>lcore</w:t>
      </w:r>
      <w:proofErr w:type="spellEnd"/>
      <w:r>
        <w:rPr>
          <w:rStyle w:val="VerbatimChar"/>
        </w:rPr>
        <w:t>)</w:t>
      </w:r>
      <w:r>
        <w:br/>
      </w:r>
      <w:r>
        <w:rPr>
          <w:rStyle w:val="VerbatimChar"/>
        </w:rPr>
        <w:t>VM: tap41a9ab05-64 =&gt; vif0/3 =&gt; lcore#11 =&gt; lcore#10 =&gt; vif0/0 =&gt; bond0</w:t>
      </w:r>
    </w:p>
    <w:p w:rsidR="009B093B" w:rsidRDefault="007E59F7" w:rsidP="00C42873">
      <w:pPr>
        <w:pStyle w:val="BodyText"/>
        <w:pPrChange w:id="2323" w:author="Patrick Ames" w:date="2020-11-13T09:23:00Z">
          <w:pPr>
            <w:pStyle w:val="FirstParagraph"/>
          </w:pPr>
        </w:pPrChange>
      </w:pPr>
      <w:r>
        <w:t xml:space="preserve">For the sake of completeness, we also captured </w:t>
      </w:r>
      <w:r w:rsidRPr="00C42873">
        <w:t>the</w:t>
      </w:r>
      <w:r>
        <w:t xml:space="preserve"> </w:t>
      </w:r>
      <w:proofErr w:type="spellStart"/>
      <w:r>
        <w:t>vif</w:t>
      </w:r>
      <w:proofErr w:type="spellEnd"/>
      <w:r>
        <w:t xml:space="preserve"> command on fabric interface vif0/0:</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Core</w:t>
      </w:r>
      <w:r>
        <w:rPr>
          <w:rStyle w:val="NormalTok"/>
        </w:rPr>
        <w:t xml:space="preserve"> 10 RX device packets:199  bytes:49057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10 RX packets:131  bytes:37595 errors:0</w:t>
      </w:r>
      <w:r>
        <w:br/>
      </w:r>
      <w:r>
        <w:rPr>
          <w:rStyle w:val="NormalTok"/>
        </w:rPr>
        <w:t xml:space="preserve">            </w:t>
      </w:r>
      <w:r>
        <w:rPr>
          <w:rStyle w:val="ExtensionTok"/>
        </w:rPr>
        <w:t>Core</w:t>
      </w:r>
      <w:r>
        <w:rPr>
          <w:rStyle w:val="NormalTok"/>
        </w:rPr>
        <w:t xml:space="preserve"> 10 TX packets:48756  bytes:5362888 errors:0</w:t>
      </w:r>
      <w:r>
        <w:br/>
      </w:r>
      <w:r>
        <w:rPr>
          <w:rStyle w:val="NormalTok"/>
        </w:rPr>
        <w:t xml:space="preserve">            </w:t>
      </w:r>
      <w:r>
        <w:rPr>
          <w:rStyle w:val="ExtensionTok"/>
        </w:rPr>
        <w:t>Drops</w:t>
      </w:r>
      <w:r>
        <w:rPr>
          <w:rStyle w:val="NormalTok"/>
        </w:rPr>
        <w:t>:0</w:t>
      </w:r>
      <w:r>
        <w:br/>
      </w:r>
      <w:r>
        <w:rPr>
          <w:rStyle w:val="NormalTok"/>
        </w:rPr>
        <w:t xml:space="preserve">            </w:t>
      </w:r>
      <w:r>
        <w:rPr>
          <w:rStyle w:val="ExtensionTok"/>
        </w:rPr>
        <w:t>Core</w:t>
      </w:r>
      <w:r>
        <w:rPr>
          <w:rStyle w:val="NormalTok"/>
        </w:rPr>
        <w:t xml:space="preserve"> 10 TX device packets:49024  bytes:5730372 errors:0</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lastRenderedPageBreak/>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11 RX packets:67  bytes:9860 errors:0</w:t>
      </w:r>
      <w:r>
        <w:br/>
      </w:r>
      <w:r>
        <w:rPr>
          <w:rStyle w:val="NormalTok"/>
        </w:rPr>
        <w:t xml:space="preserve">            </w:t>
      </w:r>
      <w:r>
        <w:rPr>
          <w:rStyle w:val="ExtensionTok"/>
        </w:rPr>
        <w:t>Core</w:t>
      </w:r>
      <w:r>
        <w:rPr>
          <w:rStyle w:val="NormalTok"/>
        </w:rPr>
        <w:t xml:space="preserve"> 11 TX packets:181  bytes:162062 errors:0</w:t>
      </w:r>
      <w:r>
        <w:br/>
      </w:r>
      <w:r>
        <w:rPr>
          <w:rStyle w:val="NormalTok"/>
        </w:rPr>
        <w:t xml:space="preserve">            </w:t>
      </w:r>
      <w:r>
        <w:rPr>
          <w:rStyle w:val="ExtensionTok"/>
        </w:rPr>
        <w:t>Drops</w:t>
      </w:r>
      <w:r>
        <w:rPr>
          <w:rStyle w:val="NormalTok"/>
        </w:rPr>
        <w:t>:0</w:t>
      </w:r>
    </w:p>
    <w:p w:rsidR="009B093B" w:rsidRDefault="007E59F7">
      <w:pPr>
        <w:pStyle w:val="FirstParagraph"/>
      </w:pPr>
      <w:r>
        <w:t xml:space="preserve">Here after the first forwarding </w:t>
      </w:r>
      <w:proofErr w:type="spellStart"/>
      <w:r>
        <w:t>lcore</w:t>
      </w:r>
      <w:proofErr w:type="spellEnd"/>
      <w:r>
        <w:t xml:space="preserve"> processed the packets from vif0/0, it sent them out of vif0/0, which is reflected as </w:t>
      </w:r>
      <w:r>
        <w:rPr>
          <w:rStyle w:val="VerbatimChar"/>
        </w:rPr>
        <w:t>TX packets</w:t>
      </w:r>
      <w:r>
        <w:t xml:space="preserve"> and </w:t>
      </w:r>
      <w:r>
        <w:rPr>
          <w:rStyle w:val="VerbatimChar"/>
        </w:rPr>
        <w:t>TX device</w:t>
      </w:r>
      <w:ins w:id="2324" w:author="Patrick Ames" w:date="2020-11-13T09:24:00Z">
        <w:r w:rsidR="003A7713">
          <w:rPr>
            <w:rStyle w:val="VerbatimChar"/>
          </w:rPr>
          <w:t xml:space="preserve"> </w:t>
        </w:r>
      </w:ins>
      <w:del w:id="2325" w:author="Patrick Ames" w:date="2020-11-13T09:24:00Z">
        <w:r w:rsidDel="003A7713">
          <w:br/>
        </w:r>
      </w:del>
      <w:r>
        <w:rPr>
          <w:rStyle w:val="VerbatimChar"/>
        </w:rPr>
        <w:t>packets</w:t>
      </w:r>
      <w:r>
        <w:t>.</w:t>
      </w:r>
    </w:p>
    <w:p w:rsidR="009B093B" w:rsidRDefault="007E59F7">
      <w:pPr>
        <w:pStyle w:val="BodyText"/>
      </w:pPr>
      <w:r>
        <w:t>What we’ve tested and demonstrated</w:t>
      </w:r>
      <w:ins w:id="2326" w:author="Patrick Ames" w:date="2020-11-13T09:24:00Z">
        <w:r w:rsidR="003A7713">
          <w:t xml:space="preserve"> here</w:t>
        </w:r>
      </w:ins>
      <w:r>
        <w:t xml:space="preserve"> is the DPDK </w:t>
      </w:r>
      <w:proofErr w:type="spellStart"/>
      <w:r>
        <w:t>vRouter</w:t>
      </w:r>
      <w:ins w:id="2327" w:author="Patrick Ames" w:date="2020-11-13T09:25:00Z">
        <w:r w:rsidR="003A7713">
          <w:t>’s</w:t>
        </w:r>
      </w:ins>
      <w:proofErr w:type="spellEnd"/>
      <w:r>
        <w:t xml:space="preserve"> default behavior with the current parameters</w:t>
      </w:r>
      <w:del w:id="2328" w:author="Patrick Ames" w:date="2020-11-13T09:25:00Z">
        <w:r w:rsidDel="003A7713">
          <w:delText xml:space="preserve"> it current takes</w:delText>
        </w:r>
      </w:del>
      <w:r>
        <w:t xml:space="preserve">. Please keep in mind that vRouter is configurable. There is one vRouter configuration option introduced in release R2008 which will change this default </w:t>
      </w:r>
      <w:r>
        <w:rPr>
          <w:rStyle w:val="VerbatimChar"/>
        </w:rPr>
        <w:t>pipeline model</w:t>
      </w:r>
      <w:r>
        <w:t xml:space="preserve"> behavior. This option is </w:t>
      </w:r>
      <w:r>
        <w:rPr>
          <w:rStyle w:val="VerbatimChar"/>
        </w:rPr>
        <w:t>--</w:t>
      </w:r>
      <w:proofErr w:type="spellStart"/>
      <w:r>
        <w:rPr>
          <w:rStyle w:val="VerbatimChar"/>
        </w:rPr>
        <w:t>vr_no_load_balance</w:t>
      </w:r>
      <w:proofErr w:type="spellEnd"/>
      <w:r>
        <w:t xml:space="preserve">, and </w:t>
      </w:r>
      <w:del w:id="2329" w:author="Patrick Ames" w:date="2020-11-13T09:25:00Z">
        <w:r w:rsidDel="003A7713">
          <w:delText xml:space="preserve">we </w:delText>
        </w:r>
      </w:del>
      <w:ins w:id="2330" w:author="Patrick Ames" w:date="2020-11-13T09:25:00Z">
        <w:r w:rsidR="003A7713">
          <w:t xml:space="preserve">you </w:t>
        </w:r>
      </w:ins>
      <w:r>
        <w:t xml:space="preserve">can verify the </w:t>
      </w:r>
      <w:proofErr w:type="spellStart"/>
      <w:r>
        <w:t>vrouter-dpdk</w:t>
      </w:r>
      <w:proofErr w:type="spellEnd"/>
      <w:r>
        <w:t xml:space="preserve"> process running command line in </w:t>
      </w:r>
      <w:ins w:id="2331" w:author="Patrick Ames" w:date="2020-11-13T09:25:00Z">
        <w:r w:rsidR="003A7713">
          <w:t>y</w:t>
        </w:r>
      </w:ins>
      <w:r>
        <w:t xml:space="preserve">our setup with </w:t>
      </w:r>
      <w:proofErr w:type="spellStart"/>
      <w:r>
        <w:rPr>
          <w:rStyle w:val="VerbatimChar"/>
        </w:rPr>
        <w:t>ps</w:t>
      </w:r>
      <w:proofErr w:type="spellEnd"/>
      <w:r>
        <w:t xml:space="preserve"> command. With that configured, vRouter will change to the so-called </w:t>
      </w:r>
      <w:r>
        <w:rPr>
          <w:rStyle w:val="VerbatimChar"/>
        </w:rPr>
        <w:t>run to complete model</w:t>
      </w:r>
      <w:r>
        <w:t xml:space="preserve">, which means </w:t>
      </w:r>
      <w:ins w:id="2332" w:author="Patrick Ames" w:date="2020-11-13T09:25:00Z">
        <w:r w:rsidR="003A7713">
          <w:t xml:space="preserve">that the </w:t>
        </w:r>
      </w:ins>
      <w:r>
        <w:t xml:space="preserve">same </w:t>
      </w:r>
      <w:proofErr w:type="spellStart"/>
      <w:r>
        <w:t>lcore</w:t>
      </w:r>
      <w:proofErr w:type="spellEnd"/>
      <w:r>
        <w:t xml:space="preserve"> </w:t>
      </w:r>
      <w:del w:id="2333" w:author="Patrick Ames" w:date="2020-11-13T09:26:00Z">
        <w:r w:rsidDel="003A7713">
          <w:delText xml:space="preserve">whichever </w:delText>
        </w:r>
      </w:del>
      <w:ins w:id="2334" w:author="Patrick Ames" w:date="2020-11-13T09:26:00Z">
        <w:r w:rsidR="003A7713">
          <w:t xml:space="preserve">that </w:t>
        </w:r>
      </w:ins>
      <w:r>
        <w:t xml:space="preserve">polled the packet will continue to process/forward it. This requires reboot of DPDK vRouter, and </w:t>
      </w:r>
      <w:del w:id="2335" w:author="Patrick Ames" w:date="2020-11-13T09:26:00Z">
        <w:r w:rsidDel="003A7713">
          <w:delText xml:space="preserve">We </w:delText>
        </w:r>
      </w:del>
      <w:ins w:id="2336" w:author="Patrick Ames" w:date="2020-11-13T09:26:00Z">
        <w:r w:rsidR="003A7713">
          <w:t xml:space="preserve">we’ll let you </w:t>
        </w:r>
      </w:ins>
      <w:del w:id="2337" w:author="Patrick Ames" w:date="2020-11-13T09:26:00Z">
        <w:r w:rsidDel="003A7713">
          <w:delText xml:space="preserve">won’t </w:delText>
        </w:r>
      </w:del>
      <w:r>
        <w:t xml:space="preserve">test </w:t>
      </w:r>
      <w:del w:id="2338" w:author="Patrick Ames" w:date="2020-11-13T09:26:00Z">
        <w:r w:rsidDel="003A7713">
          <w:delText xml:space="preserve">this </w:delText>
        </w:r>
      </w:del>
      <w:ins w:id="2339" w:author="Patrick Ames" w:date="2020-11-13T09:26:00Z">
        <w:r w:rsidR="003A7713">
          <w:t xml:space="preserve">the </w:t>
        </w:r>
      </w:ins>
      <w:r>
        <w:t>scenarios</w:t>
      </w:r>
      <w:del w:id="2340" w:author="Patrick Ames" w:date="2020-11-13T09:26:00Z">
        <w:r w:rsidDel="003A7713">
          <w:delText xml:space="preserve"> </w:delText>
        </w:r>
      </w:del>
      <w:ins w:id="2341" w:author="Patrick Ames" w:date="2020-11-13T09:26:00Z">
        <w:r w:rsidR="003A7713">
          <w:t xml:space="preserve"> in your own lab</w:t>
        </w:r>
      </w:ins>
      <w:del w:id="2342" w:author="Patrick Ames" w:date="2020-11-13T09:26:00Z">
        <w:r w:rsidDel="003A7713">
          <w:delText>in this book</w:delText>
        </w:r>
      </w:del>
      <w:r>
        <w:t>.</w:t>
      </w:r>
    </w:p>
    <w:p w:rsidR="009B093B" w:rsidRDefault="007E59F7">
      <w:pPr>
        <w:pStyle w:val="BodyText"/>
      </w:pPr>
      <w:r>
        <w:t xml:space="preserve">This concludes the analysis of traffic forwarding in the direction of </w:t>
      </w:r>
      <w:ins w:id="2343" w:author="Patrick Ames" w:date="2020-11-13T09:26:00Z">
        <w:r w:rsidR="003A7713">
          <w:t xml:space="preserve">the </w:t>
        </w:r>
      </w:ins>
      <w:r>
        <w:t>VM to fabric. Next let’s take a look at the returning direction: from fabric (vif0/0) to VM (vif0/3).</w:t>
      </w:r>
    </w:p>
    <w:p w:rsidR="009B093B" w:rsidRDefault="007E59F7">
      <w:pPr>
        <w:pStyle w:val="Heading4"/>
      </w:pPr>
      <w:bookmarkStart w:id="2344" w:name="X202f14a89510890bf576f9adbd3500ffbee965e"/>
      <w:del w:id="2345" w:author="Patrick Ames" w:date="2020-11-13T09:26:00Z">
        <w:r w:rsidDel="003A7713">
          <w:delText xml:space="preserve">returning </w:delText>
        </w:r>
      </w:del>
      <w:ins w:id="2346" w:author="Patrick Ames" w:date="2020-11-13T09:26:00Z">
        <w:r w:rsidR="003A7713">
          <w:t xml:space="preserve">Returning </w:t>
        </w:r>
      </w:ins>
      <w:del w:id="2347" w:author="Patrick Ames" w:date="2020-11-13T09:26:00Z">
        <w:r w:rsidDel="003A7713">
          <w:delText>traffic</w:delText>
        </w:r>
      </w:del>
      <w:ins w:id="2348" w:author="Patrick Ames" w:date="2020-11-13T09:26:00Z">
        <w:r w:rsidR="003A7713">
          <w:t>Traffic</w:t>
        </w:r>
      </w:ins>
      <w:r>
        <w:t>: fabric to VM</w:t>
      </w:r>
      <w:bookmarkEnd w:id="2344"/>
    </w:p>
    <w:p w:rsidR="009B093B" w:rsidRDefault="007E59F7">
      <w:pPr>
        <w:pStyle w:val="FirstParagraph"/>
      </w:pPr>
      <w:r>
        <w:t xml:space="preserve">Now </w:t>
      </w:r>
      <w:del w:id="2349" w:author="Patrick Ames" w:date="2020-11-13T09:27:00Z">
        <w:r w:rsidDel="003A7713">
          <w:delText xml:space="preserve">we </w:delText>
        </w:r>
      </w:del>
      <w:ins w:id="2350" w:author="Patrick Ames" w:date="2020-11-13T09:27:00Z">
        <w:r w:rsidR="003A7713">
          <w:t xml:space="preserve">let’s </w:t>
        </w:r>
      </w:ins>
      <w:del w:id="2351" w:author="Patrick Ames" w:date="2020-11-13T09:27:00Z">
        <w:r w:rsidDel="003A7713">
          <w:delText xml:space="preserve">add </w:delText>
        </w:r>
      </w:del>
      <w:ins w:id="2352" w:author="Patrick Ames" w:date="2020-11-13T09:27:00Z">
        <w:r w:rsidR="003A7713">
          <w:t xml:space="preserve">do the </w:t>
        </w:r>
      </w:ins>
      <w:r>
        <w:t xml:space="preserve">returning traffic. We configure the swap VM in such a way that it loops whatever it </w:t>
      </w:r>
      <w:del w:id="2353" w:author="Patrick Ames" w:date="2020-11-13T09:27:00Z">
        <w:r w:rsidDel="003A7713">
          <w:delText xml:space="preserve">received </w:delText>
        </w:r>
      </w:del>
      <w:ins w:id="2354" w:author="Patrick Ames" w:date="2020-11-13T09:27:00Z">
        <w:r w:rsidR="003A7713">
          <w:t xml:space="preserve">receives </w:t>
        </w:r>
      </w:ins>
      <w:r>
        <w:t>back to the sender. Here is the capture:</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10574058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85278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10574431 </w:t>
      </w:r>
      <w:r>
        <w:rPr>
          <w:rStyle w:val="KeywordTok"/>
        </w:rPr>
        <w:t>|</w:t>
      </w:r>
      <w:r>
        <w:rPr>
          <w:rStyle w:val="NormalTok"/>
        </w:rPr>
        <w:t xml:space="preserve"> </w:t>
      </w:r>
      <w:r>
        <w:rPr>
          <w:rStyle w:val="ExtensionTok"/>
        </w:rPr>
        <w:t>RX</w:t>
      </w:r>
      <w:r>
        <w:rPr>
          <w:rStyle w:val="NormalTok"/>
        </w:rPr>
        <w:t xml:space="preserve"> bps: 56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85278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85275 </w:t>
      </w:r>
      <w:r>
        <w:rPr>
          <w:rStyle w:val="KeywordTok"/>
        </w:rPr>
        <w:t>|</w:t>
      </w:r>
      <w:r>
        <w:rPr>
          <w:rStyle w:val="NormalTok"/>
        </w:rPr>
        <w:t xml:space="preserve"> </w:t>
      </w:r>
      <w:r>
        <w:rPr>
          <w:rStyle w:val="ExtensionTok"/>
        </w:rPr>
        <w:t>TX</w:t>
      </w:r>
      <w:r>
        <w:rPr>
          <w:rStyle w:val="NormalTok"/>
        </w:rPr>
        <w:t xml:space="preserve"> bps: 84595448 </w:t>
      </w:r>
      <w:r>
        <w:rPr>
          <w:rStyle w:val="KeywordTok"/>
        </w:rPr>
        <w:t>|</w:t>
      </w:r>
      <w:r>
        <w:rPr>
          <w:rStyle w:val="NormalTok"/>
        </w:rPr>
        <w:t xml:space="preserve"> </w:t>
      </w:r>
      <w:r>
        <w:rPr>
          <w:rStyle w:val="ExtensionTok"/>
        </w:rPr>
        <w:t>RX</w:t>
      </w:r>
      <w:r>
        <w:rPr>
          <w:rStyle w:val="NormalTok"/>
        </w:rPr>
        <w:t xml:space="preserve"> bps: 84592912 ..</w:t>
      </w:r>
      <w:r>
        <w:br/>
      </w:r>
      <w:r>
        <w:rPr>
          <w:rStyle w:val="NormalTok"/>
        </w:rPr>
        <w:t xml:space="preserve"> </w:t>
      </w:r>
      <w:r>
        <w:rPr>
          <w:rStyle w:val="ExtensionTok"/>
        </w:rPr>
        <w:t>---------------------------------------------------------------------------------</w:t>
      </w:r>
      <w:r>
        <w:br/>
      </w:r>
      <w:r>
        <w:br/>
      </w:r>
      <w:r>
        <w:rPr>
          <w:rStyle w:val="NormalTok"/>
        </w:rPr>
        <w:t xml:space="preserve"> [</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85844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16    </w:t>
      </w:r>
      <w:r>
        <w:rPr>
          <w:rStyle w:val="KeywordTok"/>
        </w:rPr>
        <w:t>|</w:t>
      </w:r>
      <w:r>
        <w:rPr>
          <w:rStyle w:val="NormalTok"/>
        </w:rPr>
        <w:t xml:space="preserve"> </w:t>
      </w:r>
      <w:r>
        <w:rPr>
          <w:rStyle w:val="ExtensionTok"/>
        </w:rPr>
        <w:t>TX</w:t>
      </w:r>
      <w:r>
        <w:rPr>
          <w:rStyle w:val="NormalTok"/>
        </w:rPr>
        <w:t xml:space="preserve"> bps: 14936710  </w:t>
      </w:r>
      <w:r>
        <w:rPr>
          <w:rStyle w:val="KeywordTok"/>
        </w:rPr>
        <w:t>|</w:t>
      </w:r>
      <w:r>
        <w:rPr>
          <w:rStyle w:val="NormalTok"/>
        </w:rPr>
        <w:t xml:space="preserve"> </w:t>
      </w:r>
      <w:r>
        <w:rPr>
          <w:rStyle w:val="ExtensionTok"/>
        </w:rPr>
        <w:t>RX</w:t>
      </w:r>
      <w:r>
        <w:rPr>
          <w:rStyle w:val="NormalTok"/>
        </w:rPr>
        <w:t xml:space="preserve"> bps: 1940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85846 </w:t>
      </w:r>
      <w:r>
        <w:rPr>
          <w:rStyle w:val="KeywordTok"/>
        </w:rPr>
        <w:t>|</w:t>
      </w:r>
      <w:r>
        <w:rPr>
          <w:rStyle w:val="NormalTok"/>
        </w:rPr>
        <w:t xml:space="preserve"> </w:t>
      </w:r>
      <w:r>
        <w:rPr>
          <w:rStyle w:val="ExtensionTok"/>
        </w:rPr>
        <w:t>TX</w:t>
      </w:r>
      <w:r>
        <w:rPr>
          <w:rStyle w:val="NormalTok"/>
        </w:rPr>
        <w:t xml:space="preserve"> bps: 88        </w:t>
      </w:r>
      <w:r>
        <w:rPr>
          <w:rStyle w:val="KeywordTok"/>
        </w:rPr>
        <w:t>|</w:t>
      </w:r>
      <w:r>
        <w:rPr>
          <w:rStyle w:val="NormalTok"/>
        </w:rPr>
        <w:t xml:space="preserve"> </w:t>
      </w:r>
      <w:r>
        <w:rPr>
          <w:rStyle w:val="ExtensionTok"/>
        </w:rPr>
        <w:t>RX</w:t>
      </w:r>
      <w:r>
        <w:rPr>
          <w:rStyle w:val="NormalTok"/>
        </w:rPr>
        <w:t xml:space="preserve"> bps: 14937132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85862 </w:t>
      </w:r>
      <w:r>
        <w:rPr>
          <w:rStyle w:val="KeywordTok"/>
        </w:rPr>
        <w:t>|</w:t>
      </w:r>
      <w:r>
        <w:rPr>
          <w:rStyle w:val="NormalTok"/>
        </w:rPr>
        <w:t xml:space="preserve"> </w:t>
      </w:r>
      <w:r>
        <w:rPr>
          <w:rStyle w:val="ExtensionTok"/>
        </w:rPr>
        <w:t>TX</w:t>
      </w:r>
      <w:r>
        <w:rPr>
          <w:rStyle w:val="NormalTok"/>
        </w:rPr>
        <w:t xml:space="preserve"> bps: 119494384 </w:t>
      </w:r>
      <w:r>
        <w:rPr>
          <w:rStyle w:val="KeywordTok"/>
        </w:rPr>
        <w:t>|</w:t>
      </w:r>
      <w:r>
        <w:rPr>
          <w:rStyle w:val="NormalTok"/>
        </w:rPr>
        <w:t xml:space="preserve"> </w:t>
      </w:r>
      <w:r>
        <w:rPr>
          <w:rStyle w:val="ExtensionTok"/>
        </w:rPr>
        <w:t>RX</w:t>
      </w:r>
      <w:r>
        <w:rPr>
          <w:rStyle w:val="NormalTok"/>
        </w:rPr>
        <w:t xml:space="preserve"> bps: 119512576..</w:t>
      </w:r>
      <w:r>
        <w:br/>
      </w:r>
      <w:r>
        <w:rPr>
          <w:rStyle w:val="NormalTok"/>
        </w:rPr>
        <w:t xml:space="preserve"> </w:t>
      </w:r>
      <w:r>
        <w:rPr>
          <w:rStyle w:val="ExtensionTok"/>
        </w:rPr>
        <w:t>---------------------------------------------------------------------------------</w:t>
      </w:r>
    </w:p>
    <w:p w:rsidR="009B093B" w:rsidRDefault="007E59F7">
      <w:pPr>
        <w:pStyle w:val="FirstParagraph"/>
      </w:pPr>
      <w:r>
        <w:lastRenderedPageBreak/>
        <w:t xml:space="preserve">Here, we are looking at the returning traffic from fabric back to </w:t>
      </w:r>
      <w:del w:id="2355" w:author="Patrick Ames" w:date="2020-11-13T09:27:00Z">
        <w:r w:rsidDel="003A7713">
          <w:delText xml:space="preserve">our </w:delText>
        </w:r>
      </w:del>
      <w:ins w:id="2356" w:author="Patrick Ames" w:date="2020-11-13T09:27:00Z">
        <w:r w:rsidR="003A7713">
          <w:t xml:space="preserve">the </w:t>
        </w:r>
      </w:ins>
      <w:r>
        <w:t>PROX gen VM:</w:t>
      </w:r>
    </w:p>
    <w:p w:rsidR="009B093B" w:rsidRDefault="007E59F7">
      <w:pPr>
        <w:pStyle w:val="SourceCode"/>
      </w:pPr>
      <w:r>
        <w:rPr>
          <w:rStyle w:val="VerbatimChar"/>
        </w:rPr>
        <w:t xml:space="preserve">              RX                            TX</w:t>
      </w:r>
      <w:r>
        <w:br/>
      </w:r>
      <w:r>
        <w:rPr>
          <w:rStyle w:val="VerbatimChar"/>
        </w:rPr>
        <w:t xml:space="preserve">fabric: bond0 =&gt; vif0/0 =&gt; </w:t>
      </w:r>
      <w:proofErr w:type="spellStart"/>
      <w:r>
        <w:rPr>
          <w:rStyle w:val="VerbatimChar"/>
        </w:rPr>
        <w:t>lcore</w:t>
      </w:r>
      <w:proofErr w:type="spellEnd"/>
      <w:r>
        <w:rPr>
          <w:rStyle w:val="VerbatimChar"/>
        </w:rPr>
        <w:t>#? =&gt; vif0/3 =&gt; tap41a9ab05-64 =&gt; VM</w:t>
      </w:r>
    </w:p>
    <w:p w:rsidR="009B093B" w:rsidRDefault="007E59F7">
      <w:pPr>
        <w:pStyle w:val="FirstParagraph"/>
      </w:pPr>
      <w:del w:id="2357" w:author="Patrick Ames" w:date="2020-11-13T09:27:00Z">
        <w:r w:rsidDel="003A7713">
          <w:delText>So we</w:delText>
        </w:r>
      </w:del>
      <w:ins w:id="2358" w:author="Patrick Ames" w:date="2020-11-13T09:27:00Z">
        <w:r w:rsidR="003A7713">
          <w:t>Let’s</w:t>
        </w:r>
      </w:ins>
      <w:r>
        <w:t xml:space="preserve"> focus on seeing the </w:t>
      </w:r>
      <w:r>
        <w:rPr>
          <w:rStyle w:val="VerbatimChar"/>
        </w:rPr>
        <w:t>RX</w:t>
      </w:r>
      <w:r>
        <w:t xml:space="preserve"> in </w:t>
      </w:r>
      <w:proofErr w:type="spellStart"/>
      <w:r>
        <w:t>vif</w:t>
      </w:r>
      <w:proofErr w:type="spellEnd"/>
      <w:r>
        <w:t xml:space="preserve"> 0/0 and </w:t>
      </w:r>
      <w:r>
        <w:rPr>
          <w:rStyle w:val="VerbatimChar"/>
        </w:rPr>
        <w:t>TX</w:t>
      </w:r>
      <w:r>
        <w:t xml:space="preserve"> in vif0/3, and the data shows </w:t>
      </w:r>
      <w:r>
        <w:rPr>
          <w:rStyle w:val="VerbatimChar"/>
        </w:rPr>
        <w:t>lcore#11</w:t>
      </w:r>
      <w:r>
        <w:t xml:space="preserve"> received the packets from vif0/0 and forwarded </w:t>
      </w:r>
      <w:ins w:id="2359" w:author="Patrick Ames" w:date="2020-11-13T09:27:00Z">
        <w:r w:rsidR="003A7713">
          <w:t xml:space="preserve">them </w:t>
        </w:r>
      </w:ins>
      <w:r>
        <w:t xml:space="preserve">out of vif0/3. To confirm if this </w:t>
      </w:r>
      <w:proofErr w:type="spellStart"/>
      <w:r>
        <w:t>lcore</w:t>
      </w:r>
      <w:proofErr w:type="spellEnd"/>
      <w:r>
        <w:t xml:space="preserve"> is also the polling </w:t>
      </w:r>
      <w:proofErr w:type="spellStart"/>
      <w:r>
        <w:t>lcore</w:t>
      </w:r>
      <w:proofErr w:type="spellEnd"/>
      <w:r>
        <w:t xml:space="preserve">, we’ll need to look at the </w:t>
      </w:r>
      <w:proofErr w:type="spellStart"/>
      <w:r>
        <w:rPr>
          <w:rStyle w:val="VerbatimChar"/>
        </w:rPr>
        <w:t>vif</w:t>
      </w:r>
      <w:proofErr w:type="spellEnd"/>
      <w:r>
        <w:t xml:space="preserve"> capture:</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10 RX packets:676  bytes:106243 errors:0</w:t>
      </w:r>
      <w:r>
        <w:br/>
      </w:r>
      <w:r>
        <w:rPr>
          <w:rStyle w:val="NormalTok"/>
        </w:rPr>
        <w:t xml:space="preserve">            </w:t>
      </w:r>
      <w:r>
        <w:rPr>
          <w:rStyle w:val="ExtensionTok"/>
        </w:rPr>
        <w:t>Core</w:t>
      </w:r>
      <w:r>
        <w:rPr>
          <w:rStyle w:val="NormalTok"/>
        </w:rPr>
        <w:t xml:space="preserve"> 10 TX packets:3482241  bytes:605899226 errors:0</w:t>
      </w:r>
      <w:r>
        <w:br/>
      </w:r>
      <w:r>
        <w:rPr>
          <w:rStyle w:val="NormalTok"/>
        </w:rPr>
        <w:t xml:space="preserve">            </w:t>
      </w:r>
      <w:r>
        <w:rPr>
          <w:rStyle w:val="ExtensionTok"/>
        </w:rPr>
        <w:t>Drops</w:t>
      </w:r>
      <w:r>
        <w:rPr>
          <w:rStyle w:val="NormalTok"/>
        </w:rPr>
        <w:t>:99</w:t>
      </w:r>
      <w:r>
        <w:br/>
      </w:r>
      <w:r>
        <w:rPr>
          <w:rStyle w:val="NormalTok"/>
        </w:rPr>
        <w:t xml:space="preserve">            </w:t>
      </w:r>
      <w:r>
        <w:rPr>
          <w:rStyle w:val="ExtensionTok"/>
        </w:rPr>
        <w:t>Core</w:t>
      </w:r>
      <w:r>
        <w:rPr>
          <w:rStyle w:val="NormalTok"/>
        </w:rPr>
        <w:t xml:space="preserve"> 10 TX device packets:3482474  bytes:619966089 errors:0</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11 RX packets:3594939  bytes:625517508 errors:0</w:t>
      </w:r>
      <w:r>
        <w:br/>
      </w:r>
      <w:r>
        <w:rPr>
          <w:rStyle w:val="NormalTok"/>
        </w:rPr>
        <w:t xml:space="preserve">            </w:t>
      </w:r>
      <w:r>
        <w:rPr>
          <w:rStyle w:val="ExtensionTok"/>
        </w:rPr>
        <w:t>Core</w:t>
      </w:r>
      <w:r>
        <w:rPr>
          <w:rStyle w:val="NormalTok"/>
        </w:rPr>
        <w:t xml:space="preserve"> 11 TX packets:166  bytes:133391 errors:0</w:t>
      </w:r>
      <w:r>
        <w:br/>
      </w:r>
      <w:r>
        <w:rPr>
          <w:rStyle w:val="NormalTok"/>
        </w:rPr>
        <w:t xml:space="preserve">            </w:t>
      </w:r>
      <w:r>
        <w:rPr>
          <w:rStyle w:val="ExtensionTok"/>
        </w:rPr>
        <w:t>Drops</w:t>
      </w:r>
      <w:r>
        <w:rPr>
          <w:rStyle w:val="NormalTok"/>
        </w:rPr>
        <w:t>:99</w:t>
      </w:r>
    </w:p>
    <w:p w:rsidR="009B093B" w:rsidRDefault="007E59F7">
      <w:pPr>
        <w:pStyle w:val="FirstParagraph"/>
      </w:pPr>
      <w:del w:id="2360" w:author="Patrick Ames" w:date="2020-11-13T09:28:00Z">
        <w:r w:rsidDel="003A7713">
          <w:delText>We do not see</w:delText>
        </w:r>
      </w:del>
      <w:ins w:id="2361" w:author="Patrick Ames" w:date="2020-11-13T09:28:00Z">
        <w:r w:rsidR="003A7713">
          <w:t>There aren’t</w:t>
        </w:r>
      </w:ins>
      <w:r>
        <w:t xml:space="preserve"> any </w:t>
      </w:r>
      <w:r>
        <w:rPr>
          <w:rStyle w:val="VerbatimChar"/>
        </w:rPr>
        <w:t>RX queue</w:t>
      </w:r>
      <w:r>
        <w:t xml:space="preserve"> packets </w:t>
      </w:r>
      <w:del w:id="2362" w:author="Patrick Ames" w:date="2020-11-13T09:28:00Z">
        <w:r w:rsidDel="003A7713">
          <w:delText>as what we’ve</w:delText>
        </w:r>
      </w:del>
      <w:ins w:id="2363" w:author="Patrick Ames" w:date="2020-11-13T09:28:00Z">
        <w:r w:rsidR="003A7713">
          <w:t>that we can</w:t>
        </w:r>
      </w:ins>
      <w:r>
        <w:t xml:space="preserve"> </w:t>
      </w:r>
      <w:proofErr w:type="spellStart"/>
      <w:r>
        <w:t>seen</w:t>
      </w:r>
      <w:proofErr w:type="spellEnd"/>
      <w:r>
        <w:t xml:space="preserve"> in the data </w:t>
      </w:r>
      <w:del w:id="2364" w:author="Patrick Ames" w:date="2020-11-13T09:28:00Z">
        <w:r w:rsidDel="003A7713">
          <w:delText xml:space="preserve">we </w:delText>
        </w:r>
      </w:del>
      <w:r>
        <w:t>collected on the VM to fabric direction. Therefore in this direction</w:t>
      </w:r>
      <w:ins w:id="2365" w:author="Patrick Ames" w:date="2020-11-13T09:28:00Z">
        <w:r w:rsidR="003A7713">
          <w:t>,</w:t>
        </w:r>
      </w:ins>
      <w:r>
        <w:t xml:space="preserve"> we don’t see any inter-core load </w:t>
      </w:r>
      <w:r>
        <w:lastRenderedPageBreak/>
        <w:t xml:space="preserve">balancing behavior as we’ve elaborated before. The reason is in this test vRouter is using </w:t>
      </w:r>
      <w:proofErr w:type="spellStart"/>
      <w:r>
        <w:t>VxLAN</w:t>
      </w:r>
      <w:proofErr w:type="spellEnd"/>
      <w:r>
        <w:t xml:space="preserve"> encapsulations for the fabric interface, which follows the </w:t>
      </w:r>
      <w:del w:id="2366" w:author="Patrick Ames" w:date="2020-11-11T13:23:00Z">
        <w:r w:rsidDel="00601950">
          <w:delText>"</w:delText>
        </w:r>
      </w:del>
      <w:del w:id="2367" w:author="Patrick Ames" w:date="2020-11-13T09:28:00Z">
        <w:r w:rsidDel="003A7713">
          <w:delText>R</w:delText>
        </w:r>
      </w:del>
      <w:ins w:id="2368" w:author="Patrick Ames" w:date="2020-11-13T09:28:00Z">
        <w:r w:rsidR="003A7713">
          <w:t>r</w:t>
        </w:r>
      </w:ins>
      <w:r>
        <w:t>un-to-completion model</w:t>
      </w:r>
      <w:del w:id="2369" w:author="Patrick Ames" w:date="2020-11-11T13:23:00Z">
        <w:r w:rsidDel="00601950">
          <w:delText>"</w:delText>
        </w:r>
      </w:del>
      <w:r>
        <w:t xml:space="preserve"> </w:t>
      </w:r>
      <w:del w:id="2370" w:author="Patrick Ames" w:date="2020-11-13T09:29:00Z">
        <w:r w:rsidDel="003A7713">
          <w:delText xml:space="preserve">that we’ve </w:delText>
        </w:r>
      </w:del>
      <w:r>
        <w:t xml:space="preserve">explained in </w:t>
      </w:r>
      <w:del w:id="2371" w:author="Patrick Ames" w:date="2020-11-13T09:29:00Z">
        <w:r w:rsidDel="003A7713">
          <w:delText xml:space="preserve">chapter </w:delText>
        </w:r>
      </w:del>
      <w:ins w:id="2372" w:author="Patrick Ames" w:date="2020-11-13T09:29:00Z">
        <w:r w:rsidR="003A7713">
          <w:t xml:space="preserve">Chapter </w:t>
        </w:r>
      </w:ins>
      <w:r>
        <w:t xml:space="preserve">3, </w:t>
      </w:r>
      <w:del w:id="2373" w:author="Patrick Ames" w:date="2020-11-13T09:29:00Z">
        <w:r w:rsidDel="003A7713">
          <w:delText>i.e.</w:delText>
        </w:r>
      </w:del>
      <w:ins w:id="2374" w:author="Patrick Ames" w:date="2020-11-13T09:29:00Z">
        <w:r w:rsidR="003A7713">
          <w:t>therefore,</w:t>
        </w:r>
      </w:ins>
      <w:r>
        <w:t xml:space="preserve"> one forwarding </w:t>
      </w:r>
      <w:proofErr w:type="spellStart"/>
      <w:r>
        <w:t>lcore</w:t>
      </w:r>
      <w:proofErr w:type="spellEnd"/>
      <w:r>
        <w:t xml:space="preserve"> polls for packets, make</w:t>
      </w:r>
      <w:ins w:id="2375" w:author="Patrick Ames" w:date="2020-11-13T09:29:00Z">
        <w:r w:rsidR="003A7713">
          <w:t>s</w:t>
        </w:r>
      </w:ins>
      <w:r>
        <w:t xml:space="preserve"> forwarding decision, and forward</w:t>
      </w:r>
      <w:ins w:id="2376" w:author="Patrick Ames" w:date="2020-11-13T09:29:00Z">
        <w:r w:rsidR="003A7713">
          <w:t>s</w:t>
        </w:r>
      </w:ins>
      <w:r>
        <w:t xml:space="preserve"> the packet out of the other interface.</w:t>
      </w:r>
    </w:p>
    <w:p w:rsidR="009B093B" w:rsidRDefault="007E59F7">
      <w:pPr>
        <w:pStyle w:val="BodyText"/>
      </w:pPr>
      <w:r>
        <w:t xml:space="preserve">This concludes our analysis to the bidirectional single flow traffic. As you can see, one benefit </w:t>
      </w:r>
      <w:del w:id="2377" w:author="Patrick Ames" w:date="2020-11-13T09:29:00Z">
        <w:r w:rsidDel="003A7713">
          <w:delText xml:space="preserve">to </w:delText>
        </w:r>
      </w:del>
      <w:ins w:id="2378" w:author="Patrick Ames" w:date="2020-11-13T09:29:00Z">
        <w:r w:rsidR="003A7713">
          <w:t xml:space="preserve">of </w:t>
        </w:r>
      </w:ins>
      <w:del w:id="2379" w:author="Patrick Ames" w:date="2020-11-13T09:29:00Z">
        <w:r w:rsidDel="003A7713">
          <w:delText xml:space="preserve">have </w:delText>
        </w:r>
      </w:del>
      <w:ins w:id="2380" w:author="Patrick Ames" w:date="2020-11-13T09:29:00Z">
        <w:r w:rsidR="003A7713">
          <w:t xml:space="preserve">having </w:t>
        </w:r>
      </w:ins>
      <w:r>
        <w:t>traffic generator/swapper built in</w:t>
      </w:r>
      <w:ins w:id="2381" w:author="Patrick Ames" w:date="2020-11-13T09:29:00Z">
        <w:r w:rsidR="003A7713">
          <w:t>to</w:t>
        </w:r>
      </w:ins>
      <w:r>
        <w:t xml:space="preserve"> lab environment is</w:t>
      </w:r>
      <w:ins w:id="2382" w:author="Patrick Ames" w:date="2020-11-13T09:29:00Z">
        <w:r w:rsidR="003A7713">
          <w:t xml:space="preserve"> that</w:t>
        </w:r>
      </w:ins>
      <w:del w:id="2383" w:author="Patrick Ames" w:date="2020-11-13T09:29:00Z">
        <w:r w:rsidDel="003A7713">
          <w:delText>,</w:delText>
        </w:r>
      </w:del>
      <w:r>
        <w:t xml:space="preserve"> </w:t>
      </w:r>
      <w:del w:id="2384" w:author="Patrick Ames" w:date="2020-11-13T09:29:00Z">
        <w:r w:rsidDel="003A7713">
          <w:delText xml:space="preserve">we </w:delText>
        </w:r>
      </w:del>
      <w:ins w:id="2385" w:author="Patrick Ames" w:date="2020-11-13T09:29:00Z">
        <w:r w:rsidR="003A7713">
          <w:t xml:space="preserve">you </w:t>
        </w:r>
      </w:ins>
      <w:r>
        <w:t xml:space="preserve">can fine tune the generator to send traffic in a very specific pattern, so that </w:t>
      </w:r>
      <w:del w:id="2386" w:author="Patrick Ames" w:date="2020-11-13T09:29:00Z">
        <w:r w:rsidDel="003A7713">
          <w:delText xml:space="preserve">we </w:delText>
        </w:r>
      </w:del>
      <w:ins w:id="2387" w:author="Patrick Ames" w:date="2020-11-13T09:29:00Z">
        <w:r w:rsidR="003A7713">
          <w:t xml:space="preserve">you </w:t>
        </w:r>
      </w:ins>
      <w:r>
        <w:t>can take a deep look at the counters and analyze the vRouter traffic forwarding behavior. This is very helpful for learning purpose</w:t>
      </w:r>
      <w:del w:id="2388" w:author="Patrick Ames" w:date="2020-11-13T09:30:00Z">
        <w:r w:rsidDel="003A7713">
          <w:delText>. I</w:delText>
        </w:r>
      </w:del>
      <w:ins w:id="2389" w:author="Patrick Ames" w:date="2020-11-13T09:30:00Z">
        <w:r w:rsidR="003A7713">
          <w:t>, but i</w:t>
        </w:r>
      </w:ins>
      <w:r>
        <w:t xml:space="preserve">n production, you probably never expect to </w:t>
      </w:r>
      <w:del w:id="2390" w:author="Patrick Ames" w:date="2020-11-13T09:30:00Z">
        <w:r w:rsidDel="003A7713">
          <w:delText xml:space="preserve">has </w:delText>
        </w:r>
      </w:del>
      <w:ins w:id="2391" w:author="Patrick Ames" w:date="2020-11-13T09:30:00Z">
        <w:r w:rsidR="003A7713">
          <w:t xml:space="preserve">have </w:t>
        </w:r>
      </w:ins>
      <w:r>
        <w:t xml:space="preserve">such a </w:t>
      </w:r>
      <w:del w:id="2392" w:author="Patrick Ames" w:date="2020-11-11T13:23:00Z">
        <w:r w:rsidDel="00601950">
          <w:delText>"</w:delText>
        </w:r>
      </w:del>
      <w:r>
        <w:t>luxury</w:t>
      </w:r>
      <w:del w:id="2393" w:author="Patrick Ames" w:date="2020-11-11T13:23:00Z">
        <w:r w:rsidDel="00601950">
          <w:delText>"</w:delText>
        </w:r>
      </w:del>
      <w:r>
        <w:t xml:space="preserve"> since the traffic pattern in the </w:t>
      </w:r>
      <w:del w:id="2394" w:author="Patrick Ames" w:date="2020-11-11T13:23:00Z">
        <w:r w:rsidDel="00601950">
          <w:delText>"</w:delText>
        </w:r>
      </w:del>
      <w:r>
        <w:t>field</w:t>
      </w:r>
      <w:del w:id="2395" w:author="Patrick Ames" w:date="2020-11-11T13:23:00Z">
        <w:r w:rsidDel="00601950">
          <w:delText>"</w:delText>
        </w:r>
      </w:del>
      <w:r>
        <w:t xml:space="preserve"> is usually much more complex. But don’t worry, </w:t>
      </w:r>
      <w:del w:id="2396" w:author="Patrick Ames" w:date="2020-11-13T09:30:00Z">
        <w:r w:rsidDel="003A7713">
          <w:delText xml:space="preserve">we </w:delText>
        </w:r>
      </w:del>
      <w:ins w:id="2397" w:author="Patrick Ames" w:date="2020-11-13T09:30:00Z">
        <w:r w:rsidR="003A7713">
          <w:t xml:space="preserve">you </w:t>
        </w:r>
      </w:ins>
      <w:r>
        <w:t>can add more and more complexities to our traffic pattern so eventually you will see something close to what you would see in real life.</w:t>
      </w:r>
    </w:p>
    <w:p w:rsidR="009B093B" w:rsidRDefault="007E59F7">
      <w:pPr>
        <w:pStyle w:val="BodyText"/>
      </w:pPr>
      <w:r>
        <w:t xml:space="preserve">Next, </w:t>
      </w:r>
      <w:del w:id="2398" w:author="Patrick Ames" w:date="2020-11-13T09:30:00Z">
        <w:r w:rsidDel="003A7713">
          <w:delText xml:space="preserve">we’ll </w:delText>
        </w:r>
      </w:del>
      <w:ins w:id="2399" w:author="Patrick Ames" w:date="2020-11-13T09:30:00Z">
        <w:r w:rsidR="003A7713">
          <w:t xml:space="preserve">let’s </w:t>
        </w:r>
      </w:ins>
      <w:r>
        <w:t xml:space="preserve">add more flows in our testbed and check </w:t>
      </w:r>
      <w:ins w:id="2400" w:author="Patrick Ames" w:date="2020-11-13T09:30:00Z">
        <w:r w:rsidR="003A7713">
          <w:t xml:space="preserve">out </w:t>
        </w:r>
      </w:ins>
      <w:r>
        <w:t>the result</w:t>
      </w:r>
      <w:ins w:id="2401" w:author="Patrick Ames" w:date="2020-11-13T09:30:00Z">
        <w:r w:rsidR="003A7713">
          <w:t>s</w:t>
        </w:r>
      </w:ins>
      <w:r>
        <w:t>.</w:t>
      </w:r>
    </w:p>
    <w:p w:rsidR="009B093B" w:rsidRDefault="007E59F7">
      <w:pPr>
        <w:pStyle w:val="Heading4"/>
      </w:pPr>
      <w:bookmarkStart w:id="2402" w:name="Xa93d5ded8f4292c97747f493813487bbdaa3206"/>
      <w:del w:id="2403" w:author="Patrick Ames" w:date="2020-11-13T09:30:00Z">
        <w:r w:rsidDel="003A7713">
          <w:delText xml:space="preserve">multiple </w:delText>
        </w:r>
      </w:del>
      <w:ins w:id="2404" w:author="Patrick Ames" w:date="2020-11-13T09:30:00Z">
        <w:r w:rsidR="003A7713">
          <w:t xml:space="preserve">Multiple </w:t>
        </w:r>
      </w:ins>
      <w:del w:id="2405" w:author="Patrick Ames" w:date="2020-11-13T09:30:00Z">
        <w:r w:rsidDel="003A7713">
          <w:delText>flows</w:delText>
        </w:r>
      </w:del>
      <w:bookmarkEnd w:id="2402"/>
      <w:ins w:id="2406" w:author="Patrick Ames" w:date="2020-11-13T09:30:00Z">
        <w:r w:rsidR="003A7713">
          <w:t>Flows</w:t>
        </w:r>
      </w:ins>
    </w:p>
    <w:p w:rsidR="009B093B" w:rsidRDefault="007E59F7">
      <w:pPr>
        <w:pStyle w:val="FirstParagraph"/>
      </w:pPr>
      <w:del w:id="2407" w:author="Patrick Ames" w:date="2020-11-13T09:30:00Z">
        <w:r w:rsidDel="003A7713">
          <w:delText>Here</w:delText>
        </w:r>
      </w:del>
      <w:ins w:id="2408" w:author="Patrick Ames" w:date="2020-11-13T09:30:00Z">
        <w:r w:rsidR="003A7713">
          <w:t>Now</w:t>
        </w:r>
      </w:ins>
      <w:del w:id="2409" w:author="Patrick Ames" w:date="2020-11-13T09:31:00Z">
        <w:r w:rsidDel="003A7713">
          <w:delText>,</w:delText>
        </w:r>
      </w:del>
      <w:r>
        <w:t xml:space="preserve"> we are sending 64 flows from PROX gen VM. To confirm the flow numbers </w:t>
      </w:r>
      <w:del w:id="2410" w:author="Patrick Ames" w:date="2020-11-13T09:31:00Z">
        <w:r w:rsidDel="003A7713">
          <w:delText>we use</w:delText>
        </w:r>
      </w:del>
      <w:ins w:id="2411" w:author="Patrick Ames" w:date="2020-11-13T09:31:00Z">
        <w:r w:rsidR="003A7713">
          <w:t>let’s use the</w:t>
        </w:r>
      </w:ins>
      <w:r>
        <w:t xml:space="preserve"> </w:t>
      </w:r>
      <w:r>
        <w:rPr>
          <w:rStyle w:val="VerbatimChar"/>
        </w:rPr>
        <w:t>flow -s</w:t>
      </w:r>
      <w:r>
        <w:t xml:space="preserve"> command in </w:t>
      </w:r>
      <w:r>
        <w:rPr>
          <w:rStyle w:val="VerbatimChar"/>
        </w:rPr>
        <w:t>contrail-tools</w:t>
      </w:r>
      <w:r>
        <w:t>:</w:t>
      </w:r>
    </w:p>
    <w:p w:rsidR="009B093B" w:rsidRDefault="007E59F7">
      <w:pPr>
        <w:pStyle w:val="SourceCode"/>
      </w:pPr>
      <w:r>
        <w:rPr>
          <w:rStyle w:val="NormalTok"/>
        </w:rPr>
        <w:t xml:space="preserve"> [</w:t>
      </w:r>
      <w:r>
        <w:rPr>
          <w:rStyle w:val="ExtensionTok"/>
        </w:rPr>
        <w:t>root@a7s3</w:t>
      </w:r>
      <w:r>
        <w:rPr>
          <w:rStyle w:val="NormalTok"/>
        </w:rPr>
        <w:t xml:space="preserve"> ~]# contrail-tools flow -s</w:t>
      </w:r>
      <w:r>
        <w:br/>
      </w:r>
      <w:r>
        <w:rPr>
          <w:rStyle w:val="NormalTok"/>
        </w:rPr>
        <w:t xml:space="preserve"> </w:t>
      </w:r>
      <w:r>
        <w:rPr>
          <w:rStyle w:val="ExtensionTok"/>
        </w:rPr>
        <w:t>Flow</w:t>
      </w:r>
      <w:r>
        <w:rPr>
          <w:rStyle w:val="NormalTok"/>
        </w:rPr>
        <w:t xml:space="preserve"> Statistics</w:t>
      </w:r>
      <w:r>
        <w:br/>
      </w:r>
      <w:r>
        <w:rPr>
          <w:rStyle w:val="NormalTok"/>
        </w:rPr>
        <w:t xml:space="preserve"> </w:t>
      </w:r>
      <w:r>
        <w:rPr>
          <w:rStyle w:val="ExtensionTok"/>
        </w:rPr>
        <w:t>---------------</w:t>
      </w:r>
      <w:r>
        <w:br/>
      </w:r>
      <w:r>
        <w:rPr>
          <w:rStyle w:val="NormalTok"/>
        </w:rPr>
        <w:t xml:space="preserve">     </w:t>
      </w:r>
      <w:r>
        <w:rPr>
          <w:rStyle w:val="ExtensionTok"/>
        </w:rPr>
        <w:t>Total</w:t>
      </w:r>
      <w:r>
        <w:rPr>
          <w:rStyle w:val="NormalTok"/>
        </w:rPr>
        <w:t xml:space="preserve">  Entries  --- Total =     132, new =       0</w:t>
      </w:r>
      <w:r>
        <w:br/>
      </w:r>
      <w:r>
        <w:rPr>
          <w:rStyle w:val="NormalTok"/>
        </w:rPr>
        <w:t xml:space="preserve">     </w:t>
      </w:r>
      <w:r>
        <w:rPr>
          <w:rStyle w:val="ExtensionTok"/>
        </w:rPr>
        <w:t>Active</w:t>
      </w:r>
      <w:r>
        <w:rPr>
          <w:rStyle w:val="NormalTok"/>
        </w:rPr>
        <w:t xml:space="preserve"> Entries  --- Total =     132, new =       0</w:t>
      </w:r>
      <w:r>
        <w:br/>
      </w:r>
      <w:r>
        <w:rPr>
          <w:rStyle w:val="NormalTok"/>
        </w:rPr>
        <w:t xml:space="preserve">     </w:t>
      </w:r>
      <w:r>
        <w:rPr>
          <w:rStyle w:val="ExtensionTok"/>
        </w:rPr>
        <w:t>Hold</w:t>
      </w:r>
      <w:r>
        <w:rPr>
          <w:rStyle w:val="NormalTok"/>
        </w:rPr>
        <w:t xml:space="preserve">   Entries  --- Total =       0, new =       0</w:t>
      </w:r>
      <w:r>
        <w:br/>
      </w:r>
      <w:r>
        <w:rPr>
          <w:rStyle w:val="NormalTok"/>
        </w:rPr>
        <w:t xml:space="preserve">     </w:t>
      </w:r>
      <w:proofErr w:type="spellStart"/>
      <w:r>
        <w:rPr>
          <w:rStyle w:val="ExtensionTok"/>
        </w:rPr>
        <w:t>Fwd</w:t>
      </w:r>
      <w:proofErr w:type="spellEnd"/>
      <w:r>
        <w:rPr>
          <w:rStyle w:val="NormalTok"/>
        </w:rPr>
        <w:t xml:space="preserve"> flow Entries  - Total =     132</w:t>
      </w:r>
      <w:r>
        <w:br/>
      </w:r>
      <w:r>
        <w:rPr>
          <w:rStyle w:val="NormalTok"/>
        </w:rPr>
        <w:t xml:space="preserve">     </w:t>
      </w:r>
      <w:r>
        <w:rPr>
          <w:rStyle w:val="ExtensionTok"/>
        </w:rPr>
        <w:t>drop</w:t>
      </w:r>
      <w:r>
        <w:rPr>
          <w:rStyle w:val="NormalTok"/>
        </w:rPr>
        <w:t xml:space="preserve"> flow Entries - Total =       0</w:t>
      </w:r>
      <w:r>
        <w:br/>
      </w:r>
      <w:r>
        <w:rPr>
          <w:rStyle w:val="NormalTok"/>
        </w:rPr>
        <w:t xml:space="preserve">     </w:t>
      </w:r>
      <w:r>
        <w:rPr>
          <w:rStyle w:val="ExtensionTok"/>
        </w:rPr>
        <w:t>NAT</w:t>
      </w:r>
      <w:r>
        <w:rPr>
          <w:rStyle w:val="NormalTok"/>
        </w:rPr>
        <w:t xml:space="preserve"> flow Entries  - Total =       0</w:t>
      </w:r>
      <w:r>
        <w:br/>
      </w:r>
      <w:r>
        <w:br/>
      </w:r>
      <w:r>
        <w:rPr>
          <w:rStyle w:val="NormalTok"/>
        </w:rPr>
        <w:t xml:space="preserve">     </w:t>
      </w:r>
      <w:r>
        <w:rPr>
          <w:rStyle w:val="ExtensionTok"/>
        </w:rPr>
        <w:t>Rate</w:t>
      </w:r>
      <w:r>
        <w:rPr>
          <w:rStyle w:val="NormalTok"/>
        </w:rPr>
        <w:t xml:space="preserve"> of change of Active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r>
        <w:br/>
      </w:r>
      <w:r>
        <w:rPr>
          <w:rStyle w:val="NormalTok"/>
        </w:rPr>
        <w:t xml:space="preserve">         </w:t>
      </w:r>
      <w:r>
        <w:rPr>
          <w:rStyle w:val="ExtensionTok"/>
        </w:rPr>
        <w:t>Avg</w:t>
      </w:r>
      <w:r>
        <w:rPr>
          <w:rStyle w:val="NormalTok"/>
        </w:rPr>
        <w:t xml:space="preserve"> setup rate    =        0</w:t>
      </w:r>
      <w:r>
        <w:br/>
      </w:r>
      <w:r>
        <w:rPr>
          <w:rStyle w:val="NormalTok"/>
        </w:rPr>
        <w:t xml:space="preserve">         </w:t>
      </w:r>
      <w:r>
        <w:rPr>
          <w:rStyle w:val="ExtensionTok"/>
        </w:rPr>
        <w:t>Avg</w:t>
      </w:r>
      <w:r>
        <w:rPr>
          <w:rStyle w:val="NormalTok"/>
        </w:rPr>
        <w:t xml:space="preserve"> teardown rate =        0</w:t>
      </w:r>
      <w:r>
        <w:br/>
      </w:r>
      <w:r>
        <w:rPr>
          <w:rStyle w:val="NormalTok"/>
        </w:rPr>
        <w:t xml:space="preserve">     </w:t>
      </w:r>
      <w:r>
        <w:rPr>
          <w:rStyle w:val="ExtensionTok"/>
        </w:rPr>
        <w:t>Rate</w:t>
      </w:r>
      <w:r>
        <w:rPr>
          <w:rStyle w:val="NormalTok"/>
        </w:rPr>
        <w:t xml:space="preserve"> of change of Flow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p>
    <w:p w:rsidR="009B093B" w:rsidRDefault="003A7713">
      <w:pPr>
        <w:pStyle w:val="FirstParagraph"/>
      </w:pPr>
      <w:ins w:id="2412" w:author="Patrick Ames" w:date="2020-11-13T09:31:00Z">
        <w:r>
          <w:t xml:space="preserve">You can see </w:t>
        </w:r>
      </w:ins>
      <w:r w:rsidR="007E59F7">
        <w:t xml:space="preserve">132 flows entries means 66 groups of flows in our test. The additional </w:t>
      </w:r>
      <w:del w:id="2413" w:author="Patrick Ames" w:date="2020-11-13T09:31:00Z">
        <w:r w:rsidR="007E59F7" w:rsidDel="003A7713">
          <w:delText xml:space="preserve">2 </w:delText>
        </w:r>
      </w:del>
      <w:ins w:id="2414" w:author="Patrick Ames" w:date="2020-11-13T09:31:00Z">
        <w:r>
          <w:t xml:space="preserve">two </w:t>
        </w:r>
      </w:ins>
      <w:r w:rsidR="007E59F7">
        <w:t>groups of flows are the control flows between</w:t>
      </w:r>
      <w:ins w:id="2415" w:author="Patrick Ames" w:date="2020-11-13T09:31:00Z">
        <w:r>
          <w:t xml:space="preserve"> the</w:t>
        </w:r>
      </w:ins>
      <w:r w:rsidR="007E59F7">
        <w:t xml:space="preserve"> jump VM and gen VM. Good, let’s collect the traffic statistics</w:t>
      </w:r>
      <w:ins w:id="2416" w:author="Patrick Ames" w:date="2020-11-13T09:31:00Z">
        <w:r>
          <w:t>:</w:t>
        </w:r>
      </w:ins>
      <w:del w:id="2417" w:author="Patrick Ames" w:date="2020-11-13T09:31:00Z">
        <w:r w:rsidR="007E59F7" w:rsidDel="003A7713">
          <w:delText>.</w:delText>
        </w:r>
      </w:del>
    </w:p>
    <w:p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--clear</w:t>
      </w:r>
      <w:r>
        <w:br/>
      </w:r>
      <w:r>
        <w:br/>
      </w:r>
      <w:r>
        <w:rPr>
          <w:rStyle w:val="NormalTok"/>
        </w:rPr>
        <w:t xml:space="preserve"> </w:t>
      </w:r>
      <w:proofErr w:type="spellStart"/>
      <w:r>
        <w:rPr>
          <w:rStyle w:val="ExtensionTok"/>
        </w:rPr>
        <w:t>Vif</w:t>
      </w:r>
      <w:proofErr w:type="spellEnd"/>
      <w:r>
        <w:rPr>
          <w:rStyle w:val="NormalTok"/>
        </w:rPr>
        <w:t xml:space="preserve"> stats cleared successfully on all cores for all interfaces</w:t>
      </w:r>
      <w:r>
        <w:br/>
      </w:r>
      <w:r>
        <w:lastRenderedPageBreak/>
        <w:br/>
      </w: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85248 </w:t>
      </w:r>
      <w:r>
        <w:rPr>
          <w:rStyle w:val="KeywordTok"/>
        </w:rPr>
        <w:t>|</w:t>
      </w:r>
      <w:r>
        <w:rPr>
          <w:rStyle w:val="NormalTok"/>
        </w:rPr>
        <w:t xml:space="preserve"> </w:t>
      </w:r>
      <w:r>
        <w:rPr>
          <w:rStyle w:val="ExtensionTok"/>
        </w:rPr>
        <w:t>TX</w:t>
      </w:r>
      <w:r>
        <w:rPr>
          <w:rStyle w:val="NormalTok"/>
        </w:rPr>
        <w:t xml:space="preserve"> bps: 448       </w:t>
      </w:r>
      <w:r>
        <w:rPr>
          <w:rStyle w:val="KeywordTok"/>
        </w:rPr>
        <w:t>|</w:t>
      </w:r>
      <w:r>
        <w:rPr>
          <w:rStyle w:val="NormalTok"/>
        </w:rPr>
        <w:t xml:space="preserve"> </w:t>
      </w:r>
      <w:r>
        <w:rPr>
          <w:rStyle w:val="ExtensionTok"/>
        </w:rPr>
        <w:t>RX</w:t>
      </w:r>
      <w:r>
        <w:rPr>
          <w:rStyle w:val="NormalTok"/>
        </w:rPr>
        <w:t xml:space="preserve"> bps: 84566016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560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85842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    </w:t>
      </w:r>
      <w:r>
        <w:rPr>
          <w:rStyle w:val="KeywordTok"/>
        </w:rPr>
        <w:t>|</w:t>
      </w:r>
      <w:r>
        <w:rPr>
          <w:rStyle w:val="NormalTok"/>
        </w:rPr>
        <w:t xml:space="preserve"> </w:t>
      </w:r>
      <w:r>
        <w:rPr>
          <w:rStyle w:val="ExtensionTok"/>
        </w:rPr>
        <w:t>TX</w:t>
      </w:r>
      <w:r>
        <w:rPr>
          <w:rStyle w:val="NormalTok"/>
        </w:rPr>
        <w:t xml:space="preserve"> bps: 119490528 </w:t>
      </w:r>
      <w:r>
        <w:rPr>
          <w:rStyle w:val="KeywordTok"/>
        </w:rPr>
        <w:t>|</w:t>
      </w:r>
      <w:r>
        <w:rPr>
          <w:rStyle w:val="NormalTok"/>
        </w:rPr>
        <w:t xml:space="preserve"> </w:t>
      </w:r>
      <w:r>
        <w:rPr>
          <w:rStyle w:val="ExtensionTok"/>
        </w:rPr>
        <w:t>RX</w:t>
      </w:r>
      <w:r>
        <w:rPr>
          <w:rStyle w:val="NormalTok"/>
        </w:rPr>
        <w:t xml:space="preserve"> bps: 14744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0</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171133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85858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85275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171135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85859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85276     </w:t>
      </w:r>
      <w:r>
        <w:rPr>
          <w:rStyle w:val="KeywordTok"/>
        </w:rPr>
        <w:t>|</w:t>
      </w:r>
      <w:r>
        <w:br/>
      </w:r>
      <w:r>
        <w:rPr>
          <w:rStyle w:val="NormalTok"/>
        </w:rPr>
        <w:t xml:space="preserve"> </w:t>
      </w:r>
      <w:r>
        <w:rPr>
          <w:rStyle w:val="ExtensionTok"/>
        </w:rPr>
        <w:t>------------------------------------------------------------------------</w:t>
      </w:r>
    </w:p>
    <w:p w:rsidR="009B093B" w:rsidRDefault="007E59F7">
      <w:pPr>
        <w:pStyle w:val="FirstParagraph"/>
      </w:pPr>
      <w:r>
        <w:t xml:space="preserve">Still, the </w:t>
      </w:r>
      <w:r>
        <w:rPr>
          <w:rStyle w:val="VerbatimChar"/>
        </w:rPr>
        <w:t>lcore#10</w:t>
      </w:r>
      <w:r>
        <w:t xml:space="preserve"> processed the packets and forwarded </w:t>
      </w:r>
      <w:del w:id="2418" w:author="Patrick Ames" w:date="2020-11-13T09:32:00Z">
        <w:r w:rsidDel="003A7713">
          <w:delText xml:space="preserve">to </w:delText>
        </w:r>
      </w:del>
      <w:ins w:id="2419" w:author="Patrick Ames" w:date="2020-11-13T09:32:00Z">
        <w:r w:rsidR="003A7713">
          <w:t xml:space="preserve">them </w:t>
        </w:r>
      </w:ins>
      <w:r>
        <w:t xml:space="preserve">out of vif0/0. If you compare this result with our first test, where we have just one </w:t>
      </w:r>
      <w:proofErr w:type="spellStart"/>
      <w:r>
        <w:t>uni</w:t>
      </w:r>
      <w:proofErr w:type="spellEnd"/>
      <w:r>
        <w:t xml:space="preserve">-directional flow, there is simply no difference. Shouldn’t we expect to see some load balance between </w:t>
      </w:r>
      <w:proofErr w:type="spellStart"/>
      <w:r>
        <w:t>lcores</w:t>
      </w:r>
      <w:proofErr w:type="spellEnd"/>
      <w:r>
        <w:t xml:space="preserve"> since we have more flows now? We should, but that is only when the VM tap interface has </w:t>
      </w:r>
      <w:del w:id="2420" w:author="Patrick Ames" w:date="2020-11-11T13:23:00Z">
        <w:r w:rsidDel="00601950">
          <w:delText>"</w:delText>
        </w:r>
      </w:del>
      <w:r>
        <w:t>multiple queues</w:t>
      </w:r>
      <w:del w:id="2421" w:author="Patrick Ames" w:date="2020-11-11T13:23:00Z">
        <w:r w:rsidDel="00601950">
          <w:delText>"</w:delText>
        </w:r>
      </w:del>
      <w:r>
        <w:t xml:space="preserve">. With just one queue, the mapping between our tap interface and </w:t>
      </w:r>
      <w:proofErr w:type="spellStart"/>
      <w:r>
        <w:t>lcores</w:t>
      </w:r>
      <w:proofErr w:type="spellEnd"/>
      <w:r>
        <w:t xml:space="preserve"> never changes. In </w:t>
      </w:r>
      <w:del w:id="2422" w:author="Patrick Ames" w:date="2020-11-13T09:32:00Z">
        <w:r w:rsidDel="003A7713">
          <w:delText xml:space="preserve">our </w:delText>
        </w:r>
      </w:del>
      <w:ins w:id="2423" w:author="Patrick Ames" w:date="2020-11-13T09:32:00Z">
        <w:r w:rsidR="003A7713">
          <w:t xml:space="preserve">this </w:t>
        </w:r>
      </w:ins>
      <w:r>
        <w:t xml:space="preserve">case it’s always lcore#11 polling the traffic and distributing to </w:t>
      </w:r>
      <w:r>
        <w:rPr>
          <w:rStyle w:val="VerbatimChar"/>
        </w:rPr>
        <w:t>lcore#</w:t>
      </w:r>
      <w:proofErr w:type="gramStart"/>
      <w:r>
        <w:rPr>
          <w:rStyle w:val="VerbatimChar"/>
        </w:rPr>
        <w:t>10</w:t>
      </w:r>
      <w:r>
        <w:t>,</w:t>
      </w:r>
      <w:proofErr w:type="gramEnd"/>
      <w:r>
        <w:t xml:space="preserve"> hence we’ll always see packet being forwarded by </w:t>
      </w:r>
      <w:r>
        <w:rPr>
          <w:rStyle w:val="VerbatimChar"/>
        </w:rPr>
        <w:t>lcore#10</w:t>
      </w:r>
      <w:r>
        <w:t xml:space="preserve"> instead of </w:t>
      </w:r>
      <w:r>
        <w:rPr>
          <w:rStyle w:val="VerbatimChar"/>
        </w:rPr>
        <w:t>lcore#11</w:t>
      </w:r>
      <w:r>
        <w:t>, regardless of number of flows and traffic volumes.</w:t>
      </w:r>
    </w:p>
    <w:p w:rsidR="009B093B" w:rsidRDefault="007E59F7">
      <w:pPr>
        <w:pStyle w:val="BodyText"/>
      </w:pPr>
      <w:r>
        <w:t xml:space="preserve">On the other direction, if we enable the returning traffic, we’ll see on </w:t>
      </w:r>
      <w:r>
        <w:rPr>
          <w:rStyle w:val="VerbatimChar"/>
        </w:rPr>
        <w:t>VIF</w:t>
      </w:r>
      <w:r>
        <w:br/>
      </w:r>
      <w:r>
        <w:rPr>
          <w:rStyle w:val="VerbatimChar"/>
        </w:rPr>
        <w:t>0</w:t>
      </w:r>
      <w:r>
        <w:t xml:space="preserve"> (vif0/0) the two </w:t>
      </w:r>
      <w:proofErr w:type="spellStart"/>
      <w:r>
        <w:t>lcores</w:t>
      </w:r>
      <w:proofErr w:type="spellEnd"/>
      <w:ins w:id="2424" w:author="Patrick Ames" w:date="2020-11-13T09:32:00Z">
        <w:r w:rsidR="003A7713">
          <w:t>’</w:t>
        </w:r>
      </w:ins>
      <w:del w:id="2425" w:author="Patrick Ames" w:date="2020-11-13T09:32:00Z">
        <w:r w:rsidDel="003A7713">
          <w:delText>'</w:delText>
        </w:r>
      </w:del>
      <w:r>
        <w:t xml:space="preserve"> traffic are </w:t>
      </w:r>
      <w:r>
        <w:rPr>
          <w:rStyle w:val="VerbatimChar"/>
        </w:rPr>
        <w:t xml:space="preserve">RX </w:t>
      </w:r>
      <w:proofErr w:type="spellStart"/>
      <w:r>
        <w:rPr>
          <w:rStyle w:val="VerbatimChar"/>
        </w:rPr>
        <w:t>pps</w:t>
      </w:r>
      <w:proofErr w:type="spellEnd"/>
      <w:r>
        <w:rPr>
          <w:rStyle w:val="VerbatimChar"/>
        </w:rPr>
        <w:t>: 41547</w:t>
      </w:r>
      <w:ins w:id="2426" w:author="Patrick Ames" w:date="2020-11-13T09:32:00Z">
        <w:r w:rsidR="003A7713">
          <w:rPr>
            <w:rStyle w:val="VerbatimChar"/>
          </w:rPr>
          <w:t>,</w:t>
        </w:r>
      </w:ins>
      <w:r>
        <w:t xml:space="preserve"> and </w:t>
      </w:r>
      <w:r>
        <w:rPr>
          <w:rStyle w:val="VerbatimChar"/>
        </w:rPr>
        <w:t xml:space="preserve">RX </w:t>
      </w:r>
      <w:proofErr w:type="spellStart"/>
      <w:r>
        <w:rPr>
          <w:rStyle w:val="VerbatimChar"/>
        </w:rPr>
        <w:t>pps</w:t>
      </w:r>
      <w:proofErr w:type="spellEnd"/>
      <w:r>
        <w:rPr>
          <w:rStyle w:val="VerbatimChar"/>
        </w:rPr>
        <w:t>: 44257</w:t>
      </w:r>
      <w:r>
        <w:t xml:space="preserve">, which is well balanced </w:t>
      </w:r>
      <w:del w:id="2427" w:author="Patrick Ames" w:date="2020-11-13T09:33:00Z">
        <w:r w:rsidDel="003A7713">
          <w:delText xml:space="preserve">- </w:delText>
        </w:r>
      </w:del>
      <w:r>
        <w:t>because we have two queues enabled on the vif0/0</w:t>
      </w:r>
      <w:ins w:id="2428" w:author="Patrick Ames" w:date="2020-11-13T09:33:00Z">
        <w:r w:rsidR="003A7713">
          <w:t>:</w:t>
        </w:r>
      </w:ins>
      <w:del w:id="2429" w:author="Patrick Ames" w:date="2020-11-13T09:33:00Z">
        <w:r w:rsidDel="003A7713">
          <w:delText>.</w:delText>
        </w:r>
      </w:del>
    </w:p>
    <w:p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41249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85182 </w:t>
      </w:r>
      <w:r>
        <w:rPr>
          <w:rStyle w:val="KeywordTok"/>
        </w:rPr>
        <w:t>|</w:t>
      </w:r>
      <w:r>
        <w:rPr>
          <w:rStyle w:val="NormalTok"/>
        </w:rPr>
        <w:t xml:space="preserve"> </w:t>
      </w:r>
      <w:r>
        <w:rPr>
          <w:rStyle w:val="ExtensionTok"/>
        </w:rPr>
        <w:t>TX</w:t>
      </w:r>
      <w:r>
        <w:rPr>
          <w:rStyle w:val="NormalTok"/>
        </w:rPr>
        <w:t xml:space="preserve"> bps: 40919336  </w:t>
      </w:r>
      <w:r>
        <w:rPr>
          <w:rStyle w:val="KeywordTok"/>
        </w:rPr>
        <w:t>|</w:t>
      </w:r>
      <w:r>
        <w:rPr>
          <w:rStyle w:val="NormalTok"/>
        </w:rPr>
        <w:t xml:space="preserve"> </w:t>
      </w:r>
      <w:r>
        <w:rPr>
          <w:rStyle w:val="ExtensionTok"/>
        </w:rPr>
        <w:t>RX</w:t>
      </w:r>
      <w:r>
        <w:rPr>
          <w:rStyle w:val="NormalTok"/>
        </w:rPr>
        <w:t xml:space="preserve"> bps: 84500544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43936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43584072  </w:t>
      </w:r>
      <w:r>
        <w:rPr>
          <w:rStyle w:val="KeywordTok"/>
        </w:rPr>
        <w:t>|</w:t>
      </w:r>
      <w:r>
        <w:rPr>
          <w:rStyle w:val="NormalTok"/>
        </w:rPr>
        <w:t xml:space="preserve"> </w:t>
      </w:r>
      <w:r>
        <w:rPr>
          <w:rStyle w:val="ExtensionTok"/>
        </w:rPr>
        <w:t>RX</w:t>
      </w:r>
      <w:r>
        <w:rPr>
          <w:rStyle w:val="NormalTok"/>
        </w:rPr>
        <w:t xml:space="preserve"> bps: 336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85765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41547 </w:t>
      </w:r>
      <w:r>
        <w:rPr>
          <w:rStyle w:val="KeywordTok"/>
        </w:rPr>
        <w:t>|</w:t>
      </w:r>
      <w:r>
        <w:rPr>
          <w:rStyle w:val="NormalTok"/>
        </w:rPr>
        <w:t xml:space="preserve"> </w:t>
      </w:r>
      <w:r>
        <w:rPr>
          <w:rStyle w:val="ExtensionTok"/>
        </w:rPr>
        <w:t>TX</w:t>
      </w:r>
      <w:r>
        <w:rPr>
          <w:rStyle w:val="NormalTok"/>
        </w:rPr>
        <w:t xml:space="preserve"> bps: 119382912 </w:t>
      </w:r>
      <w:r>
        <w:rPr>
          <w:rStyle w:val="KeywordTok"/>
        </w:rPr>
        <w:t>|</w:t>
      </w:r>
      <w:r>
        <w:rPr>
          <w:rStyle w:val="NormalTok"/>
        </w:rPr>
        <w:t xml:space="preserve"> </w:t>
      </w:r>
      <w:r>
        <w:rPr>
          <w:rStyle w:val="ExtensionTok"/>
        </w:rPr>
        <w:t>RX</w:t>
      </w:r>
      <w:r>
        <w:rPr>
          <w:rStyle w:val="NormalTok"/>
        </w:rPr>
        <w:t xml:space="preserve"> bps: 57825008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44257 </w:t>
      </w:r>
      <w:r>
        <w:rPr>
          <w:rStyle w:val="KeywordTok"/>
        </w:rPr>
        <w:t>|</w:t>
      </w:r>
      <w:r>
        <w:rPr>
          <w:rStyle w:val="NormalTok"/>
        </w:rPr>
        <w:t xml:space="preserve"> </w:t>
      </w:r>
      <w:r>
        <w:rPr>
          <w:rStyle w:val="ExtensionTok"/>
        </w:rPr>
        <w:t>TX</w:t>
      </w:r>
      <w:r>
        <w:rPr>
          <w:rStyle w:val="NormalTok"/>
        </w:rPr>
        <w:t xml:space="preserve"> bps: 18216     </w:t>
      </w:r>
      <w:r>
        <w:rPr>
          <w:rStyle w:val="KeywordTok"/>
        </w:rPr>
        <w:t>|</w:t>
      </w:r>
      <w:r>
        <w:rPr>
          <w:rStyle w:val="NormalTok"/>
        </w:rPr>
        <w:t xml:space="preserve"> </w:t>
      </w:r>
      <w:r>
        <w:rPr>
          <w:rStyle w:val="ExtensionTok"/>
        </w:rPr>
        <w:t>RX</w:t>
      </w:r>
      <w:r>
        <w:rPr>
          <w:rStyle w:val="NormalTok"/>
        </w:rPr>
        <w:t xml:space="preserve"> bps: 61604304</w:t>
      </w:r>
      <w:r>
        <w:br/>
      </w:r>
      <w:r>
        <w:rPr>
          <w:rStyle w:val="NormalTok"/>
        </w:rPr>
        <w:lastRenderedPageBreak/>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253763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127025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126738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88197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43939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44258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341960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170964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170996    </w:t>
      </w:r>
      <w:r>
        <w:rPr>
          <w:rStyle w:val="KeywordTok"/>
        </w:rPr>
        <w:t>|</w:t>
      </w:r>
      <w:r>
        <w:br/>
      </w:r>
      <w:r>
        <w:rPr>
          <w:rStyle w:val="NormalTok"/>
        </w:rPr>
        <w:t xml:space="preserve"> </w:t>
      </w:r>
      <w:r>
        <w:rPr>
          <w:rStyle w:val="ExtensionTok"/>
        </w:rPr>
        <w:t>------------------------------------------------------------------------</w:t>
      </w:r>
    </w:p>
    <w:p w:rsidR="009B093B" w:rsidRDefault="007E59F7">
      <w:pPr>
        <w:pStyle w:val="FirstParagraph"/>
      </w:pPr>
      <w:r>
        <w:t xml:space="preserve">With </w:t>
      </w:r>
      <w:ins w:id="2430" w:author="Patrick Ames" w:date="2020-11-13T09:33:00Z">
        <w:r w:rsidR="00C941F5">
          <w:t xml:space="preserve">a </w:t>
        </w:r>
      </w:ins>
      <w:r>
        <w:t xml:space="preserve">single queue in </w:t>
      </w:r>
      <w:ins w:id="2431" w:author="Patrick Ames" w:date="2020-11-13T09:33:00Z">
        <w:r w:rsidR="00C941F5">
          <w:t xml:space="preserve">the </w:t>
        </w:r>
      </w:ins>
      <w:r>
        <w:t xml:space="preserve">VM tap interface, it’s hard to achieve good load balance between </w:t>
      </w:r>
      <w:proofErr w:type="spellStart"/>
      <w:r>
        <w:t>lcores</w:t>
      </w:r>
      <w:proofErr w:type="spellEnd"/>
      <w:r>
        <w:t xml:space="preserve"> on the vRouter interface facing the </w:t>
      </w:r>
      <w:del w:id="2432" w:author="Patrick Ames" w:date="2020-11-13T09:33:00Z">
        <w:r w:rsidDel="00C941F5">
          <w:delText>Virtual Machine</w:delText>
        </w:r>
      </w:del>
      <w:ins w:id="2433" w:author="Patrick Ames" w:date="2020-11-13T09:33:00Z">
        <w:r w:rsidR="00C941F5">
          <w:t>VM</w:t>
        </w:r>
      </w:ins>
      <w:r>
        <w:t>. Sometime</w:t>
      </w:r>
      <w:ins w:id="2434" w:author="Patrick Ames" w:date="2020-11-13T09:33:00Z">
        <w:r w:rsidR="00C941F5">
          <w:t>s</w:t>
        </w:r>
      </w:ins>
      <w:r>
        <w:t xml:space="preserve"> </w:t>
      </w:r>
      <w:del w:id="2435" w:author="Patrick Ames" w:date="2020-11-13T09:33:00Z">
        <w:r w:rsidDel="00C941F5">
          <w:delText xml:space="preserve">we </w:delText>
        </w:r>
      </w:del>
      <w:ins w:id="2436" w:author="Patrick Ames" w:date="2020-11-13T09:33:00Z">
        <w:r w:rsidR="00C941F5">
          <w:t xml:space="preserve">you </w:t>
        </w:r>
      </w:ins>
      <w:r>
        <w:t xml:space="preserve">need to enable </w:t>
      </w:r>
      <w:del w:id="2437" w:author="Patrick Ames" w:date="2020-11-11T13:23:00Z">
        <w:r w:rsidDel="00601950">
          <w:delText>"</w:delText>
        </w:r>
      </w:del>
      <w:r>
        <w:t>multiple queue</w:t>
      </w:r>
      <w:ins w:id="2438" w:author="Patrick Ames" w:date="2020-11-13T09:33:00Z">
        <w:r w:rsidR="00C941F5">
          <w:t>s</w:t>
        </w:r>
      </w:ins>
      <w:del w:id="2439" w:author="Patrick Ames" w:date="2020-11-11T13:23:00Z">
        <w:r w:rsidDel="00601950">
          <w:delText>"</w:delText>
        </w:r>
      </w:del>
      <w:r>
        <w:t xml:space="preserve"> to make better use of all </w:t>
      </w:r>
      <w:ins w:id="2440" w:author="Patrick Ames" w:date="2020-11-13T09:33:00Z">
        <w:r w:rsidR="00C941F5">
          <w:t>y</w:t>
        </w:r>
      </w:ins>
      <w:r>
        <w:t xml:space="preserve">our DPDK forwarding </w:t>
      </w:r>
      <w:proofErr w:type="spellStart"/>
      <w:r>
        <w:t>lcores</w:t>
      </w:r>
      <w:proofErr w:type="spellEnd"/>
      <w:r>
        <w:t>.</w:t>
      </w:r>
    </w:p>
    <w:p w:rsidR="009B093B" w:rsidRDefault="007E59F7">
      <w:pPr>
        <w:pStyle w:val="BodyText"/>
      </w:pPr>
      <w:r>
        <w:t xml:space="preserve">This concludes our analysis on one single queue test, and we’ll go ahead to test </w:t>
      </w:r>
      <w:del w:id="2441" w:author="Patrick Ames" w:date="2020-11-11T13:23:00Z">
        <w:r w:rsidDel="00601950">
          <w:delText>"</w:delText>
        </w:r>
      </w:del>
      <w:r>
        <w:t>multiple queues</w:t>
      </w:r>
      <w:del w:id="2442" w:author="Patrick Ames" w:date="2020-11-11T13:23:00Z">
        <w:r w:rsidDel="00601950">
          <w:delText>"</w:delText>
        </w:r>
      </w:del>
      <w:r>
        <w:t>.</w:t>
      </w:r>
    </w:p>
    <w:p w:rsidR="009B093B" w:rsidRDefault="007E59F7">
      <w:pPr>
        <w:pStyle w:val="Heading3"/>
      </w:pPr>
      <w:bookmarkStart w:id="2443" w:name="X3c2bdba31fca27d8a642956ed9f1899e6d0976a"/>
      <w:del w:id="2444" w:author="Patrick Ames" w:date="2020-11-13T09:33:00Z">
        <w:r w:rsidDel="00C941F5">
          <w:delText xml:space="preserve">multiple </w:delText>
        </w:r>
      </w:del>
      <w:ins w:id="2445" w:author="Patrick Ames" w:date="2020-11-13T09:33:00Z">
        <w:r w:rsidR="00C941F5">
          <w:t xml:space="preserve">Multiple </w:t>
        </w:r>
      </w:ins>
      <w:del w:id="2446" w:author="Patrick Ames" w:date="2020-11-13T09:33:00Z">
        <w:r w:rsidDel="00C941F5">
          <w:delText>queues</w:delText>
        </w:r>
      </w:del>
      <w:bookmarkEnd w:id="2443"/>
      <w:ins w:id="2447" w:author="Patrick Ames" w:date="2020-11-13T09:33:00Z">
        <w:r w:rsidR="00C941F5">
          <w:t>Queues</w:t>
        </w:r>
      </w:ins>
    </w:p>
    <w:p w:rsidR="009B093B" w:rsidDel="00C941F5" w:rsidRDefault="00C941F5">
      <w:pPr>
        <w:pStyle w:val="FirstParagraph"/>
        <w:rPr>
          <w:del w:id="2448" w:author="Patrick Ames" w:date="2020-11-13T09:33:00Z"/>
        </w:rPr>
      </w:pPr>
      <w:ins w:id="2449" w:author="Patrick Ames" w:date="2020-11-13T09:33:00Z">
        <w:r>
          <w:t>Finally, l</w:t>
        </w:r>
      </w:ins>
      <w:del w:id="2450" w:author="Patrick Ames" w:date="2020-11-13T09:33:00Z">
        <w:r w:rsidR="007E59F7" w:rsidDel="00C941F5">
          <w:delText>L</w:delText>
        </w:r>
      </w:del>
      <w:r w:rsidR="007E59F7">
        <w:t>et’s look at a multiple queue example.</w:t>
      </w:r>
      <w:ins w:id="2451" w:author="Patrick Ames" w:date="2020-11-13T09:33:00Z">
        <w:r>
          <w:t xml:space="preserve"> </w:t>
        </w:r>
      </w:ins>
    </w:p>
    <w:p w:rsidR="009B093B" w:rsidRDefault="007E59F7" w:rsidP="00C941F5">
      <w:pPr>
        <w:pStyle w:val="FirstParagraph"/>
        <w:pPrChange w:id="2452" w:author="Patrick Ames" w:date="2020-11-13T09:33:00Z">
          <w:pPr>
            <w:pStyle w:val="BodyText"/>
          </w:pPr>
        </w:pPrChange>
      </w:pPr>
      <w:r>
        <w:t xml:space="preserve">Based on the previous setup, this time we added one more queue in </w:t>
      </w:r>
      <w:ins w:id="2453" w:author="Patrick Ames" w:date="2020-11-13T09:34:00Z">
        <w:r w:rsidR="00C941F5">
          <w:t xml:space="preserve">the </w:t>
        </w:r>
      </w:ins>
      <w:r>
        <w:t>tap interface of VM gen and then collect the core interface mapping:</w:t>
      </w:r>
    </w:p>
    <w:p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5</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t xml:space="preserve">        </w:t>
      </w:r>
      <w:r>
        <w:rPr>
          <w:rStyle w:val="ExtensionTok"/>
        </w:rPr>
        <w:t>Interface</w:t>
      </w:r>
      <w:r>
        <w:rPr>
          <w:rStyle w:val="NormalTok"/>
        </w:rPr>
        <w:t>: tap41a9ab05-64      Queue ID: 1</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rsidR="009B093B" w:rsidRDefault="007E59F7">
      <w:pPr>
        <w:pStyle w:val="FirstParagraph"/>
      </w:pPr>
      <w:r>
        <w:t>Here is the table view of these mapping</w:t>
      </w:r>
      <w:ins w:id="2454" w:author="Patrick Ames" w:date="2020-11-13T09:34:00Z">
        <w:r w:rsidR="00C941F5">
          <w:t>s</w:t>
        </w:r>
      </w:ins>
      <w:r>
        <w:t>:</w:t>
      </w:r>
    </w:p>
    <w:tbl>
      <w:tblPr>
        <w:tblStyle w:val="Table"/>
        <w:tblW w:w="5000" w:type="pct"/>
        <w:tblLook w:val="07E0" w:firstRow="1" w:lastRow="1" w:firstColumn="1" w:lastColumn="1" w:noHBand="1" w:noVBand="1"/>
      </w:tblPr>
      <w:tblGrid>
        <w:gridCol w:w="1073"/>
        <w:gridCol w:w="1516"/>
        <w:gridCol w:w="1308"/>
        <w:gridCol w:w="1516"/>
        <w:gridCol w:w="3443"/>
      </w:tblGrid>
      <w:tr w:rsidR="009B093B">
        <w:tc>
          <w:tcPr>
            <w:tcW w:w="0" w:type="auto"/>
            <w:tcBorders>
              <w:bottom w:val="single" w:sz="0" w:space="0" w:color="auto"/>
            </w:tcBorders>
            <w:vAlign w:val="bottom"/>
          </w:tcPr>
          <w:p w:rsidR="009B093B" w:rsidRDefault="007E59F7">
            <w:pPr>
              <w:pStyle w:val="Compact"/>
            </w:pPr>
            <w:proofErr w:type="spellStart"/>
            <w:r>
              <w:t>vif</w:t>
            </w:r>
            <w:proofErr w:type="spellEnd"/>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proofErr w:type="spellStart"/>
            <w:r>
              <w:t>lcore</w:t>
            </w:r>
            <w:proofErr w:type="spellEnd"/>
          </w:p>
        </w:tc>
        <w:tc>
          <w:tcPr>
            <w:tcW w:w="0" w:type="auto"/>
            <w:tcBorders>
              <w:bottom w:val="single" w:sz="0" w:space="0" w:color="auto"/>
            </w:tcBorders>
            <w:vAlign w:val="bottom"/>
          </w:tcPr>
          <w:p w:rsidR="009B093B" w:rsidRDefault="007E59F7">
            <w:pPr>
              <w:pStyle w:val="Compact"/>
            </w:pPr>
            <w:r>
              <w:t>queue</w:t>
            </w:r>
          </w:p>
        </w:tc>
        <w:tc>
          <w:tcPr>
            <w:tcW w:w="0" w:type="auto"/>
            <w:tcBorders>
              <w:bottom w:val="single" w:sz="0" w:space="0" w:color="auto"/>
            </w:tcBorders>
            <w:vAlign w:val="bottom"/>
          </w:tcPr>
          <w:p w:rsidR="009B093B" w:rsidRDefault="007E59F7">
            <w:pPr>
              <w:pStyle w:val="Compact"/>
            </w:pPr>
            <w:r>
              <w:t>tap(</w:t>
            </w:r>
            <w:proofErr w:type="spellStart"/>
            <w:r>
              <w:t>vNIC</w:t>
            </w:r>
            <w:proofErr w:type="spellEnd"/>
            <w:r>
              <w:t>)</w:t>
            </w:r>
          </w:p>
        </w:tc>
      </w:tr>
      <w:tr w:rsidR="009B093B">
        <w:tc>
          <w:tcPr>
            <w:tcW w:w="0" w:type="auto"/>
          </w:tcPr>
          <w:p w:rsidR="009B093B" w:rsidRDefault="007E59F7">
            <w:r>
              <w:t>0/0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bond0</w:t>
            </w:r>
          </w:p>
        </w:tc>
      </w:tr>
      <w:tr w:rsidR="009B093B">
        <w:tc>
          <w:tcPr>
            <w:tcW w:w="0" w:type="auto"/>
          </w:tcPr>
          <w:p w:rsidR="009B093B" w:rsidRDefault="007E59F7">
            <w:r>
              <w:t>1</w:t>
            </w:r>
          </w:p>
        </w:tc>
        <w:tc>
          <w:tcPr>
            <w:tcW w:w="0" w:type="auto"/>
          </w:tcPr>
          <w:p w:rsidR="009B093B" w:rsidRDefault="007E59F7">
            <w:r>
              <w:t>1</w:t>
            </w:r>
          </w:p>
        </w:tc>
        <w:tc>
          <w:tcPr>
            <w:tcW w:w="0" w:type="auto"/>
          </w:tcPr>
          <w:p w:rsidR="009B093B" w:rsidRDefault="007E59F7">
            <w:r>
              <w:t>1</w:t>
            </w:r>
          </w:p>
        </w:tc>
        <w:tc>
          <w:tcPr>
            <w:tcW w:w="0" w:type="auto"/>
          </w:tcPr>
          <w:p w:rsidR="009B093B" w:rsidRDefault="009B093B"/>
        </w:tc>
        <w:tc>
          <w:tcPr>
            <w:tcW w:w="0" w:type="auto"/>
          </w:tcPr>
          <w:p w:rsidR="009B093B" w:rsidRDefault="009B093B"/>
        </w:tc>
      </w:tr>
      <w:tr w:rsidR="009B093B">
        <w:tc>
          <w:tcPr>
            <w:tcW w:w="0" w:type="auto"/>
          </w:tcPr>
          <w:p w:rsidR="009B093B" w:rsidRDefault="007E59F7">
            <w:r>
              <w:t>0/1</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0</w:t>
            </w:r>
          </w:p>
        </w:tc>
        <w:tc>
          <w:tcPr>
            <w:tcW w:w="0" w:type="auto"/>
          </w:tcPr>
          <w:p w:rsidR="009B093B" w:rsidRDefault="007E59F7">
            <w:r>
              <w:t>vhost0</w:t>
            </w:r>
          </w:p>
        </w:tc>
      </w:tr>
      <w:tr w:rsidR="009B093B">
        <w:tc>
          <w:tcPr>
            <w:tcW w:w="0" w:type="auto"/>
          </w:tcPr>
          <w:p w:rsidR="009B093B" w:rsidRDefault="007E59F7">
            <w:r>
              <w:lastRenderedPageBreak/>
              <w:t>0/3</w:t>
            </w:r>
          </w:p>
        </w:tc>
        <w:tc>
          <w:tcPr>
            <w:tcW w:w="0" w:type="auto"/>
          </w:tcPr>
          <w:p w:rsidR="009B093B" w:rsidRDefault="007E59F7">
            <w:r>
              <w:t>0</w:t>
            </w:r>
          </w:p>
        </w:tc>
        <w:tc>
          <w:tcPr>
            <w:tcW w:w="0" w:type="auto"/>
          </w:tcPr>
          <w:p w:rsidR="009B093B" w:rsidRDefault="007E59F7">
            <w:r>
              <w:t>1</w:t>
            </w:r>
          </w:p>
        </w:tc>
        <w:tc>
          <w:tcPr>
            <w:tcW w:w="0" w:type="auto"/>
          </w:tcPr>
          <w:p w:rsidR="009B093B" w:rsidRDefault="007E59F7">
            <w:r>
              <w:t>0</w:t>
            </w:r>
          </w:p>
        </w:tc>
        <w:tc>
          <w:tcPr>
            <w:tcW w:w="0" w:type="auto"/>
          </w:tcPr>
          <w:p w:rsidR="009B093B" w:rsidRDefault="007E59F7">
            <w:r>
              <w:t>tap41a9ab05-64</w:t>
            </w:r>
          </w:p>
        </w:tc>
      </w:tr>
      <w:tr w:rsidR="009B093B">
        <w:tc>
          <w:tcPr>
            <w:tcW w:w="0" w:type="auto"/>
          </w:tcPr>
          <w:p w:rsidR="009B093B" w:rsidRDefault="007E59F7">
            <w:r>
              <w:t>1</w:t>
            </w:r>
          </w:p>
        </w:tc>
        <w:tc>
          <w:tcPr>
            <w:tcW w:w="0" w:type="auto"/>
          </w:tcPr>
          <w:p w:rsidR="009B093B" w:rsidRDefault="007E59F7">
            <w:r>
              <w:t>0</w:t>
            </w:r>
          </w:p>
        </w:tc>
        <w:tc>
          <w:tcPr>
            <w:tcW w:w="0" w:type="auto"/>
          </w:tcPr>
          <w:p w:rsidR="009B093B" w:rsidRDefault="007E59F7">
            <w:r>
              <w:t>1</w:t>
            </w:r>
          </w:p>
        </w:tc>
        <w:tc>
          <w:tcPr>
            <w:tcW w:w="0" w:type="auto"/>
          </w:tcPr>
          <w:p w:rsidR="009B093B" w:rsidRDefault="009B093B"/>
        </w:tc>
        <w:tc>
          <w:tcPr>
            <w:tcW w:w="0" w:type="auto"/>
          </w:tcPr>
          <w:p w:rsidR="009B093B" w:rsidRDefault="009B093B"/>
        </w:tc>
      </w:tr>
    </w:tbl>
    <w:p w:rsidR="009B093B" w:rsidRDefault="007E59F7">
      <w:pPr>
        <w:pStyle w:val="BodyText"/>
      </w:pPr>
      <w:r>
        <w:t>So most items remain</w:t>
      </w:r>
      <w:del w:id="2455" w:author="Patrick Ames" w:date="2020-11-13T09:34:00Z">
        <w:r w:rsidDel="00C941F5">
          <w:delText>s</w:delText>
        </w:r>
      </w:del>
      <w:r>
        <w:t xml:space="preserve"> the same, except we have one more que</w:t>
      </w:r>
      <w:del w:id="2456" w:author="Patrick Ames" w:date="2020-11-13T09:34:00Z">
        <w:r w:rsidDel="00C941F5">
          <w:delText>q</w:delText>
        </w:r>
      </w:del>
      <w:r>
        <w:t xml:space="preserve">ue added on tap and the vRouter interface to which it attaches, correspondingly, one core is allocated to serve this new queue. Before this new queue was created we already </w:t>
      </w:r>
      <w:del w:id="2457" w:author="Patrick Ames" w:date="2020-11-13T09:34:00Z">
        <w:r w:rsidDel="00772695">
          <w:delText xml:space="preserve">know </w:delText>
        </w:r>
      </w:del>
      <w:ins w:id="2458" w:author="Patrick Ames" w:date="2020-11-13T09:34:00Z">
        <w:r w:rsidR="00772695">
          <w:t>kn</w:t>
        </w:r>
        <w:r w:rsidR="00772695">
          <w:t>e</w:t>
        </w:r>
        <w:r w:rsidR="00772695">
          <w:t xml:space="preserve">w </w:t>
        </w:r>
      </w:ins>
      <w:r>
        <w:t xml:space="preserve">that each of our </w:t>
      </w:r>
      <w:proofErr w:type="spellStart"/>
      <w:r>
        <w:t>lcores</w:t>
      </w:r>
      <w:proofErr w:type="spellEnd"/>
      <w:r>
        <w:t xml:space="preserve"> is serving </w:t>
      </w:r>
      <w:ins w:id="2459" w:author="Patrick Ames" w:date="2020-11-13T09:34:00Z">
        <w:r w:rsidR="00772695">
          <w:t xml:space="preserve">the </w:t>
        </w:r>
      </w:ins>
      <w:r>
        <w:t xml:space="preserve">same amount of queues, therefore as a </w:t>
      </w:r>
      <w:del w:id="2460" w:author="Patrick Ames" w:date="2020-11-11T13:23:00Z">
        <w:r w:rsidDel="00601950">
          <w:delText>"</w:delText>
        </w:r>
      </w:del>
      <w:r>
        <w:t>tie breaker</w:t>
      </w:r>
      <w:del w:id="2461" w:author="Patrick Ames" w:date="2020-11-11T13:23:00Z">
        <w:r w:rsidDel="00601950">
          <w:delText>"</w:delText>
        </w:r>
      </w:del>
      <w:r>
        <w:t>, which we’ve mentioned when we introduce</w:t>
      </w:r>
      <w:ins w:id="2462" w:author="Patrick Ames" w:date="2020-11-13T09:35:00Z">
        <w:r w:rsidR="00772695">
          <w:t>d</w:t>
        </w:r>
      </w:ins>
      <w:r>
        <w:t xml:space="preserve"> </w:t>
      </w:r>
      <w:proofErr w:type="spellStart"/>
      <w:r>
        <w:rPr>
          <w:rStyle w:val="VerbatimChar"/>
        </w:rPr>
        <w:t>dpdkinfo</w:t>
      </w:r>
      <w:proofErr w:type="spellEnd"/>
      <w:r>
        <w:rPr>
          <w:rStyle w:val="VerbatimChar"/>
        </w:rPr>
        <w:t xml:space="preserve"> -c</w:t>
      </w:r>
      <w:r>
        <w:t xml:space="preserve"> previously, the first forwarding </w:t>
      </w:r>
      <w:proofErr w:type="spellStart"/>
      <w:r>
        <w:t>lcore</w:t>
      </w:r>
      <w:proofErr w:type="spellEnd"/>
      <w:r>
        <w:t xml:space="preserve">, </w:t>
      </w:r>
      <w:r>
        <w:rPr>
          <w:rStyle w:val="VerbatimChar"/>
        </w:rPr>
        <w:t>lcore#10</w:t>
      </w:r>
      <w:r>
        <w:t xml:space="preserve"> with our notation, is allocated for the new queue.</w:t>
      </w:r>
    </w:p>
    <w:p w:rsidR="009B093B" w:rsidRDefault="007E59F7">
      <w:pPr>
        <w:pStyle w:val="BodyText"/>
      </w:pPr>
      <w:r>
        <w:t xml:space="preserve">Let’s check the traffic distribution between </w:t>
      </w:r>
      <w:proofErr w:type="spellStart"/>
      <w:r>
        <w:t>lcores</w:t>
      </w:r>
      <w:proofErr w:type="spellEnd"/>
      <w:r>
        <w:t xml:space="preserve"> with multiple queues on VM tap interface:</w:t>
      </w:r>
    </w:p>
    <w:p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41319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42606 </w:t>
      </w:r>
      <w:r>
        <w:rPr>
          <w:rStyle w:val="KeywordTok"/>
        </w:rPr>
        <w:t>|</w:t>
      </w:r>
      <w:r>
        <w:rPr>
          <w:rStyle w:val="NormalTok"/>
        </w:rPr>
        <w:t xml:space="preserve"> </w:t>
      </w:r>
      <w:r>
        <w:rPr>
          <w:rStyle w:val="ExtensionTok"/>
        </w:rPr>
        <w:t>TX</w:t>
      </w:r>
      <w:r>
        <w:rPr>
          <w:rStyle w:val="NormalTok"/>
        </w:rPr>
        <w:t xml:space="preserve"> bps: 40988672 </w:t>
      </w:r>
      <w:r>
        <w:rPr>
          <w:rStyle w:val="KeywordTok"/>
        </w:rPr>
        <w:t>|</w:t>
      </w:r>
      <w:r>
        <w:rPr>
          <w:rStyle w:val="NormalTok"/>
        </w:rPr>
        <w:t xml:space="preserve"> </w:t>
      </w:r>
      <w:r>
        <w:rPr>
          <w:rStyle w:val="ExtensionTok"/>
        </w:rPr>
        <w:t>RX</w:t>
      </w:r>
      <w:r>
        <w:rPr>
          <w:rStyle w:val="NormalTok"/>
        </w:rPr>
        <w:t xml:space="preserve"> bps: 42264712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43889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42604 </w:t>
      </w:r>
      <w:r>
        <w:rPr>
          <w:rStyle w:val="KeywordTok"/>
        </w:rPr>
        <w:t>|</w:t>
      </w:r>
      <w:r>
        <w:rPr>
          <w:rStyle w:val="NormalTok"/>
        </w:rPr>
        <w:t xml:space="preserve"> </w:t>
      </w:r>
      <w:r>
        <w:rPr>
          <w:rStyle w:val="ExtensionTok"/>
        </w:rPr>
        <w:t>TX</w:t>
      </w:r>
      <w:r>
        <w:rPr>
          <w:rStyle w:val="NormalTok"/>
        </w:rPr>
        <w:t xml:space="preserve"> bps: 43537008 </w:t>
      </w:r>
      <w:r>
        <w:rPr>
          <w:rStyle w:val="KeywordTok"/>
        </w:rPr>
        <w:t>|</w:t>
      </w:r>
      <w:r>
        <w:rPr>
          <w:rStyle w:val="NormalTok"/>
        </w:rPr>
        <w:t xml:space="preserve"> </w:t>
      </w:r>
      <w:r>
        <w:rPr>
          <w:rStyle w:val="ExtensionTok"/>
        </w:rPr>
        <w:t>RX</w:t>
      </w:r>
      <w:r>
        <w:rPr>
          <w:rStyle w:val="NormalTok"/>
        </w:rPr>
        <w:t xml:space="preserve"> bps: 42262288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42923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41540 </w:t>
      </w:r>
      <w:r>
        <w:rPr>
          <w:rStyle w:val="KeywordTok"/>
        </w:rPr>
        <w:t>|</w:t>
      </w:r>
      <w:r>
        <w:rPr>
          <w:rStyle w:val="NormalTok"/>
        </w:rPr>
        <w:t xml:space="preserve"> </w:t>
      </w:r>
      <w:r>
        <w:rPr>
          <w:rStyle w:val="ExtensionTok"/>
        </w:rPr>
        <w:t>TX</w:t>
      </w:r>
      <w:r>
        <w:rPr>
          <w:rStyle w:val="NormalTok"/>
        </w:rPr>
        <w:t xml:space="preserve"> bps: 59748824 </w:t>
      </w:r>
      <w:r>
        <w:rPr>
          <w:rStyle w:val="KeywordTok"/>
        </w:rPr>
        <w:t>|</w:t>
      </w:r>
      <w:r>
        <w:rPr>
          <w:rStyle w:val="NormalTok"/>
        </w:rPr>
        <w:t xml:space="preserve"> </w:t>
      </w:r>
      <w:r>
        <w:rPr>
          <w:rStyle w:val="ExtensionTok"/>
        </w:rPr>
        <w:t>RX</w:t>
      </w:r>
      <w:r>
        <w:rPr>
          <w:rStyle w:val="NormalTok"/>
        </w:rPr>
        <w:t xml:space="preserve"> bps: 57815160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42918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44320 </w:t>
      </w:r>
      <w:r>
        <w:rPr>
          <w:rStyle w:val="KeywordTok"/>
        </w:rPr>
        <w:t>|</w:t>
      </w:r>
      <w:r>
        <w:rPr>
          <w:rStyle w:val="NormalTok"/>
        </w:rPr>
        <w:t xml:space="preserve"> </w:t>
      </w:r>
      <w:r>
        <w:rPr>
          <w:rStyle w:val="ExtensionTok"/>
        </w:rPr>
        <w:t>TX</w:t>
      </w:r>
      <w:r>
        <w:rPr>
          <w:rStyle w:val="NormalTok"/>
        </w:rPr>
        <w:t xml:space="preserve"> bps: 59741640 </w:t>
      </w:r>
      <w:r>
        <w:rPr>
          <w:rStyle w:val="KeywordTok"/>
        </w:rPr>
        <w:t>|</w:t>
      </w:r>
      <w:r>
        <w:rPr>
          <w:rStyle w:val="NormalTok"/>
        </w:rPr>
        <w:t xml:space="preserve"> </w:t>
      </w:r>
      <w:r>
        <w:rPr>
          <w:rStyle w:val="ExtensionTok"/>
        </w:rPr>
        <w:t>RX</w:t>
      </w:r>
      <w:r>
        <w:rPr>
          <w:rStyle w:val="NormalTok"/>
        </w:rPr>
        <w:t xml:space="preserve"> bps: 61693328</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168416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84258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84158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173731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86807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86924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342147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171065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171082    </w:t>
      </w:r>
      <w:r>
        <w:rPr>
          <w:rStyle w:val="KeywordTok"/>
        </w:rPr>
        <w:t>|</w:t>
      </w:r>
      <w:r>
        <w:br/>
      </w:r>
      <w:r>
        <w:rPr>
          <w:rStyle w:val="NormalTok"/>
        </w:rPr>
        <w:t xml:space="preserve"> </w:t>
      </w:r>
      <w:r>
        <w:rPr>
          <w:rStyle w:val="ExtensionTok"/>
        </w:rPr>
        <w:t>------------------------------------------------------------------------</w:t>
      </w:r>
    </w:p>
    <w:p w:rsidR="009B093B" w:rsidRDefault="007E59F7">
      <w:pPr>
        <w:pStyle w:val="FirstParagraph"/>
      </w:pPr>
      <w:r>
        <w:t>Now</w:t>
      </w:r>
      <w:del w:id="2463" w:author="Patrick Ames" w:date="2020-11-13T09:35:00Z">
        <w:r w:rsidDel="00772695">
          <w:delText xml:space="preserve">, since </w:delText>
        </w:r>
      </w:del>
      <w:ins w:id="2464" w:author="Patrick Ames" w:date="2020-11-13T09:35:00Z">
        <w:r w:rsidR="00772695">
          <w:t xml:space="preserve"> </w:t>
        </w:r>
      </w:ins>
      <w:r>
        <w:t xml:space="preserve">we have multiple queues on both </w:t>
      </w:r>
      <w:ins w:id="2465" w:author="Patrick Ames" w:date="2020-11-13T09:35:00Z">
        <w:r w:rsidR="00772695">
          <w:t xml:space="preserve">the </w:t>
        </w:r>
      </w:ins>
      <w:r>
        <w:t xml:space="preserve">VM tap interface and the fabric interface. Traffic on all </w:t>
      </w:r>
      <w:proofErr w:type="spellStart"/>
      <w:r>
        <w:t>lcores</w:t>
      </w:r>
      <w:proofErr w:type="spellEnd"/>
      <w:r>
        <w:t xml:space="preserve"> </w:t>
      </w:r>
      <w:proofErr w:type="gramStart"/>
      <w:r>
        <w:t>are</w:t>
      </w:r>
      <w:proofErr w:type="gramEnd"/>
      <w:r>
        <w:t xml:space="preserve"> </w:t>
      </w:r>
      <w:del w:id="2466" w:author="Patrick Ames" w:date="2020-11-13T09:35:00Z">
        <w:r w:rsidDel="00772695">
          <w:delText xml:space="preserve">very </w:delText>
        </w:r>
      </w:del>
      <w:r>
        <w:t xml:space="preserve">well balanced. Please keep this in mind as an </w:t>
      </w:r>
      <w:del w:id="2467" w:author="Patrick Ames" w:date="2020-11-11T13:23:00Z">
        <w:r w:rsidDel="00601950">
          <w:delText>"</w:delText>
        </w:r>
      </w:del>
      <w:r>
        <w:t>ideal</w:t>
      </w:r>
      <w:del w:id="2468" w:author="Patrick Ames" w:date="2020-11-11T13:23:00Z">
        <w:r w:rsidDel="00601950">
          <w:delText>"</w:delText>
        </w:r>
      </w:del>
      <w:r>
        <w:t xml:space="preserve"> traffic profile that we are expecting the vRouter to </w:t>
      </w:r>
      <w:del w:id="2469" w:author="Patrick Ames" w:date="2020-11-13T09:36:00Z">
        <w:r w:rsidDel="00772695">
          <w:delText>has</w:delText>
        </w:r>
      </w:del>
      <w:ins w:id="2470" w:author="Patrick Ames" w:date="2020-11-13T09:36:00Z">
        <w:r w:rsidR="00772695">
          <w:t>ha</w:t>
        </w:r>
        <w:r w:rsidR="00772695">
          <w:t>ve</w:t>
        </w:r>
      </w:ins>
      <w:r>
        <w:t xml:space="preserve">. In production, we usually deal with more complicated vRouter </w:t>
      </w:r>
      <w:proofErr w:type="spellStart"/>
      <w:r>
        <w:t>lcore</w:t>
      </w:r>
      <w:proofErr w:type="spellEnd"/>
      <w:r>
        <w:t xml:space="preserve"> configurations and traffic profiles, so the </w:t>
      </w:r>
      <w:proofErr w:type="spellStart"/>
      <w:r>
        <w:t>lcore</w:t>
      </w:r>
      <w:proofErr w:type="spellEnd"/>
      <w:r>
        <w:t xml:space="preserve"> balancing may be appear as perfect as what we are seeing in lab environment, but at least you have a good baseline in your mind and know</w:t>
      </w:r>
      <w:del w:id="2471" w:author="Patrick Ames" w:date="2020-11-13T09:36:00Z">
        <w:r w:rsidDel="00772695">
          <w:delText>s</w:delText>
        </w:r>
      </w:del>
      <w:r>
        <w:t xml:space="preserve"> what to look </w:t>
      </w:r>
      <w:proofErr w:type="spellStart"/>
      <w:ins w:id="2472" w:author="Patrick Ames" w:date="2020-11-13T09:36:00Z">
        <w:r w:rsidR="00772695">
          <w:t xml:space="preserve">for </w:t>
        </w:r>
      </w:ins>
      <w:r>
        <w:t>w</w:t>
      </w:r>
      <w:proofErr w:type="spellEnd"/>
      <w:r>
        <w:t>hen the result is far worse than expected.</w:t>
      </w:r>
    </w:p>
    <w:sectPr w:rsidR="009B093B">
      <w:footerReference w:type="default" r:id="rId2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31672" w:rsidRDefault="00731672">
      <w:pPr>
        <w:spacing w:after="0"/>
      </w:pPr>
      <w:r>
        <w:separator/>
      </w:r>
    </w:p>
  </w:endnote>
  <w:endnote w:type="continuationSeparator" w:id="0">
    <w:p w:rsidR="00731672" w:rsidRDefault="0073167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941F5" w:rsidRDefault="00731672">
    <w:pPr>
      <w:pStyle w:val="Footer"/>
    </w:pPr>
    <w:del w:id="2473" w:author="Patrick Ames" w:date="2020-11-11T14:07:00Z">
      <w:r>
        <w:rPr>
          <w:noProof/>
        </w:rPr>
        <w:pict>
          <v:shapetype id="_x0000_t202" coordsize="21600,21600" o:spt="202" path="m,l,21600r21600,l21600,xe">
            <v:stroke joinstyle="miter"/>
            <v:path gradientshapeok="t" o:connecttype="rect"/>
          </v:shapetype>
          <v:shape id="MSIPCM19f64902a37c9f655a628f45" o:spid="_x0000_s2049" type="#_x0000_t202" alt="{&quot;HashCode&quot;:817091896,&quot;Height&quot;:792.0,&quot;Width&quot;:612.0,&quot;Placement&quot;:&quot;Footer&quot;,&quot;Index&quot;:&quot;Primary&quot;,&quot;Section&quot;:1,&quot;Top&quot;:0.0,&quot;Left&quot;:0.0}" style="position:absolute;margin-left:0;margin-top:755.45pt;width:612pt;height:21.55pt;z-index:251658240;mso-wrap-style:square;mso-wrap-edited:f;mso-width-percent:0;mso-height-percent:0;mso-position-horizontal:absolute;mso-position-horizontal-relative:page;mso-position-vertical:absolute;mso-position-vertical-relative:page;mso-width-percent:0;mso-height-percent:0;v-text-anchor:bottom" o:allowincell="f" filled="f" stroked="f">
            <v:textbox inset=",0,,0">
              <w:txbxContent>
                <w:p w:rsidR="00C941F5" w:rsidRPr="001C0BA2" w:rsidRDefault="00C941F5" w:rsidP="001C0BA2">
                  <w:pPr>
                    <w:spacing w:after="0"/>
                    <w:jc w:val="center"/>
                    <w:rPr>
                      <w:rFonts w:ascii="Calibri" w:hAnsi="Calibri" w:cs="Calibri"/>
                      <w:color w:val="000000"/>
                      <w:sz w:val="14"/>
                    </w:rPr>
                  </w:pPr>
                  <w:r w:rsidRPr="001C0BA2">
                    <w:rPr>
                      <w:rFonts w:ascii="Calibri" w:hAnsi="Calibri" w:cs="Calibri"/>
                      <w:color w:val="000000"/>
                      <w:sz w:val="14"/>
                    </w:rPr>
                    <w:t>Juniper Business Use Only</w:t>
                  </w:r>
                </w:p>
              </w:txbxContent>
            </v:textbox>
            <w10:wrap anchorx="page" anchory="page"/>
          </v:shape>
        </w:pict>
      </w:r>
    </w:del>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31672" w:rsidRDefault="00731672">
      <w:r>
        <w:separator/>
      </w:r>
    </w:p>
  </w:footnote>
  <w:footnote w:type="continuationSeparator" w:id="0">
    <w:p w:rsidR="00731672" w:rsidRDefault="00731672">
      <w:r>
        <w:continuationSeparator/>
      </w:r>
    </w:p>
  </w:footnote>
  <w:footnote w:id="1">
    <w:p w:rsidR="00C941F5" w:rsidRDefault="00C941F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2F45C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6B0D35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2560FD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1A038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B62BBA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0C0291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39CBD6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FA07D9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98CD36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724089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C20D1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A690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C4543B90"/>
    <w:lvl w:ilvl="0">
      <w:start w:val="1"/>
      <w:numFmt w:val="decimal"/>
      <w:lvlText w:val="%1."/>
      <w:lvlJc w:val="left"/>
      <w:pPr>
        <w:tabs>
          <w:tab w:val="num" w:pos="90"/>
        </w:tabs>
        <w:ind w:left="570" w:hanging="480"/>
      </w:pPr>
    </w:lvl>
    <w:lvl w:ilvl="1">
      <w:start w:val="1"/>
      <w:numFmt w:val="decimal"/>
      <w:lvlText w:val="%2."/>
      <w:lvlJc w:val="left"/>
      <w:pPr>
        <w:tabs>
          <w:tab w:val="num" w:pos="810"/>
        </w:tabs>
        <w:ind w:left="1290" w:hanging="480"/>
      </w:pPr>
    </w:lvl>
    <w:lvl w:ilvl="2">
      <w:start w:val="1"/>
      <w:numFmt w:val="decimal"/>
      <w:lvlText w:val="%3."/>
      <w:lvlJc w:val="left"/>
      <w:pPr>
        <w:tabs>
          <w:tab w:val="num" w:pos="1530"/>
        </w:tabs>
        <w:ind w:left="2010" w:hanging="480"/>
      </w:pPr>
    </w:lvl>
    <w:lvl w:ilvl="3">
      <w:start w:val="1"/>
      <w:numFmt w:val="decimal"/>
      <w:lvlText w:val="%4."/>
      <w:lvlJc w:val="left"/>
      <w:pPr>
        <w:tabs>
          <w:tab w:val="num" w:pos="2250"/>
        </w:tabs>
        <w:ind w:left="2730" w:hanging="480"/>
      </w:pPr>
    </w:lvl>
    <w:lvl w:ilvl="4">
      <w:start w:val="1"/>
      <w:numFmt w:val="decimal"/>
      <w:lvlText w:val="%5."/>
      <w:lvlJc w:val="left"/>
      <w:pPr>
        <w:tabs>
          <w:tab w:val="num" w:pos="2970"/>
        </w:tabs>
        <w:ind w:left="3450" w:hanging="480"/>
      </w:pPr>
    </w:lvl>
    <w:lvl w:ilvl="5">
      <w:start w:val="1"/>
      <w:numFmt w:val="decimal"/>
      <w:lvlText w:val="%6."/>
      <w:lvlJc w:val="left"/>
      <w:pPr>
        <w:tabs>
          <w:tab w:val="num" w:pos="3690"/>
        </w:tabs>
        <w:ind w:left="4170" w:hanging="480"/>
      </w:pPr>
    </w:lvl>
    <w:lvl w:ilvl="6">
      <w:start w:val="1"/>
      <w:numFmt w:val="decimal"/>
      <w:lvlText w:val="%7."/>
      <w:lvlJc w:val="left"/>
      <w:pPr>
        <w:tabs>
          <w:tab w:val="num" w:pos="4410"/>
        </w:tabs>
        <w:ind w:left="4890" w:hanging="480"/>
      </w:pPr>
    </w:lvl>
    <w:lvl w:ilvl="7">
      <w:start w:val="1"/>
      <w:numFmt w:val="decimal"/>
      <w:lvlText w:val="%8."/>
      <w:lvlJc w:val="left"/>
      <w:pPr>
        <w:tabs>
          <w:tab w:val="num" w:pos="5130"/>
        </w:tabs>
        <w:ind w:left="5610" w:hanging="480"/>
      </w:pPr>
    </w:lvl>
    <w:lvl w:ilvl="8">
      <w:start w:val="1"/>
      <w:numFmt w:val="decimal"/>
      <w:lvlText w:val="%9."/>
      <w:lvlJc w:val="left"/>
      <w:pPr>
        <w:tabs>
          <w:tab w:val="num" w:pos="5850"/>
        </w:tabs>
        <w:ind w:left="6330" w:hanging="480"/>
      </w:pPr>
    </w:lvl>
  </w:abstractNum>
  <w:num w:numId="1">
    <w:abstractNumId w:val="11"/>
  </w:num>
  <w:num w:numId="2">
    <w:abstractNumId w:val="0"/>
  </w:num>
  <w:num w:numId="3">
    <w:abstractNumId w:val="0"/>
  </w:num>
  <w:num w:numId="4">
    <w:abstractNumId w:val="0"/>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
  </w:num>
  <w:num w:numId="36">
    <w:abstractNumId w:val="2"/>
  </w:num>
  <w:num w:numId="37">
    <w:abstractNumId w:val="3"/>
  </w:num>
  <w:num w:numId="38">
    <w:abstractNumId w:val="4"/>
  </w:num>
  <w:num w:numId="39">
    <w:abstractNumId w:val="9"/>
  </w:num>
  <w:num w:numId="40">
    <w:abstractNumId w:val="5"/>
  </w:num>
  <w:num w:numId="41">
    <w:abstractNumId w:val="6"/>
  </w:num>
  <w:num w:numId="42">
    <w:abstractNumId w:val="7"/>
  </w:num>
  <w:num w:numId="43">
    <w:abstractNumId w:val="8"/>
  </w:num>
  <w:num w:numId="4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rick Ames">
    <w15:presenceInfo w15:providerId="AD" w15:userId="S::pames@juniper.net::0e7475c6-43cd-47b7-b73b-71b0ddee85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229C"/>
    <w:rsid w:val="00011C8B"/>
    <w:rsid w:val="00065084"/>
    <w:rsid w:val="000E5890"/>
    <w:rsid w:val="000F2F6C"/>
    <w:rsid w:val="00116954"/>
    <w:rsid w:val="00153A51"/>
    <w:rsid w:val="001620AD"/>
    <w:rsid w:val="001941BA"/>
    <w:rsid w:val="001B3CE7"/>
    <w:rsid w:val="001C0BA2"/>
    <w:rsid w:val="00267E16"/>
    <w:rsid w:val="00294C40"/>
    <w:rsid w:val="002C3F70"/>
    <w:rsid w:val="002C7BB2"/>
    <w:rsid w:val="002E256D"/>
    <w:rsid w:val="003579CC"/>
    <w:rsid w:val="003961B8"/>
    <w:rsid w:val="003A7713"/>
    <w:rsid w:val="004159A6"/>
    <w:rsid w:val="004475A3"/>
    <w:rsid w:val="004965EC"/>
    <w:rsid w:val="00496E79"/>
    <w:rsid w:val="004A6A67"/>
    <w:rsid w:val="004A7FE5"/>
    <w:rsid w:val="004E29B3"/>
    <w:rsid w:val="00512FC9"/>
    <w:rsid w:val="00590D07"/>
    <w:rsid w:val="005A7A8C"/>
    <w:rsid w:val="005C1C10"/>
    <w:rsid w:val="00601950"/>
    <w:rsid w:val="006A724F"/>
    <w:rsid w:val="00731672"/>
    <w:rsid w:val="00772695"/>
    <w:rsid w:val="00784D58"/>
    <w:rsid w:val="007C1F14"/>
    <w:rsid w:val="007E59F7"/>
    <w:rsid w:val="008068C9"/>
    <w:rsid w:val="008277BA"/>
    <w:rsid w:val="008D6863"/>
    <w:rsid w:val="009750A9"/>
    <w:rsid w:val="009B093B"/>
    <w:rsid w:val="009D1D23"/>
    <w:rsid w:val="009D76D7"/>
    <w:rsid w:val="00AD7DA8"/>
    <w:rsid w:val="00B74B9F"/>
    <w:rsid w:val="00B86B75"/>
    <w:rsid w:val="00BA04F2"/>
    <w:rsid w:val="00BC48D5"/>
    <w:rsid w:val="00C36279"/>
    <w:rsid w:val="00C42873"/>
    <w:rsid w:val="00C92289"/>
    <w:rsid w:val="00C941F5"/>
    <w:rsid w:val="00CD06C9"/>
    <w:rsid w:val="00CF531D"/>
    <w:rsid w:val="00D05CA4"/>
    <w:rsid w:val="00DF2631"/>
    <w:rsid w:val="00E21662"/>
    <w:rsid w:val="00E301A5"/>
    <w:rsid w:val="00E315A3"/>
    <w:rsid w:val="00E40C24"/>
    <w:rsid w:val="00E80BFE"/>
    <w:rsid w:val="00F54A8E"/>
    <w:rsid w:val="00FC493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0D6BF8B"/>
  <w15:docId w15:val="{F915D52C-ED0A-4B87-A454-A27E7EE9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1C0BA2"/>
    <w:pPr>
      <w:tabs>
        <w:tab w:val="center" w:pos="4320"/>
        <w:tab w:val="right" w:pos="8640"/>
      </w:tabs>
      <w:spacing w:after="0"/>
    </w:pPr>
  </w:style>
  <w:style w:type="character" w:customStyle="1" w:styleId="HeaderChar">
    <w:name w:val="Header Char"/>
    <w:basedOn w:val="DefaultParagraphFont"/>
    <w:link w:val="Header"/>
    <w:rsid w:val="001C0BA2"/>
  </w:style>
  <w:style w:type="paragraph" w:styleId="Footer">
    <w:name w:val="footer"/>
    <w:basedOn w:val="Normal"/>
    <w:link w:val="FooterChar"/>
    <w:unhideWhenUsed/>
    <w:rsid w:val="001C0BA2"/>
    <w:pPr>
      <w:tabs>
        <w:tab w:val="center" w:pos="4320"/>
        <w:tab w:val="right" w:pos="8640"/>
      </w:tabs>
      <w:spacing w:after="0"/>
    </w:pPr>
  </w:style>
  <w:style w:type="character" w:customStyle="1" w:styleId="FooterChar">
    <w:name w:val="Footer Char"/>
    <w:basedOn w:val="DefaultParagraphFont"/>
    <w:link w:val="Footer"/>
    <w:rsid w:val="001C0BA2"/>
  </w:style>
  <w:style w:type="paragraph" w:styleId="Revision">
    <w:name w:val="Revision"/>
    <w:hidden/>
    <w:semiHidden/>
    <w:rsid w:val="00294C40"/>
    <w:pPr>
      <w:spacing w:after="0"/>
    </w:pPr>
  </w:style>
  <w:style w:type="paragraph" w:styleId="BalloonText">
    <w:name w:val="Balloon Text"/>
    <w:basedOn w:val="Normal"/>
    <w:link w:val="BalloonTextChar"/>
    <w:semiHidden/>
    <w:unhideWhenUsed/>
    <w:rsid w:val="00294C4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94C40"/>
    <w:rPr>
      <w:rFonts w:ascii="Times New Roman" w:hAnsi="Times New Roman" w:cs="Times New Roman"/>
      <w:sz w:val="18"/>
      <w:szCs w:val="18"/>
    </w:rPr>
  </w:style>
  <w:style w:type="character" w:customStyle="1" w:styleId="BodyTextChar">
    <w:name w:val="Body Text Char"/>
    <w:basedOn w:val="DefaultParagraphFont"/>
    <w:link w:val="BodyText"/>
    <w:rsid w:val="00F54A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opnfv/samplevnf/tree/master/VNFs/DPPD-PROX/helper-scripts/rapid" TargetMode="External"/><Relationship Id="rId18" Type="http://schemas.openxmlformats.org/officeDocument/2006/relationships/image" Target="media/image9.png"/><Relationship Id="rId26"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hyperlink" Target="https://www.juniper.net/documentation/en_US/contrail20/topics/task/configuration/vrouter-cli-utilities-vnc.html" TargetMode="External"/><Relationship Id="rId7" Type="http://schemas.openxmlformats.org/officeDocument/2006/relationships/endnotes" Target="endnotes.xml"/><Relationship Id="rId12" Type="http://schemas.openxmlformats.org/officeDocument/2006/relationships/hyperlink" Target="https://wiki.opnfv.org/display/SAM/PROX+installation" TargetMode="External"/><Relationship Id="rId17" Type="http://schemas.openxmlformats.org/officeDocument/2006/relationships/image" Target="media/image8.png"/><Relationship Id="rId25" Type="http://schemas.openxmlformats.org/officeDocument/2006/relationships/image" Target="media/image15.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8DEEC-3EBC-3049-8DD5-AC29C2615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63</Pages>
  <Words>18355</Words>
  <Characters>104629</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chapter 4</vt:lpstr>
    </vt:vector>
  </TitlesOfParts>
  <Company/>
  <LinksUpToDate>false</LinksUpToDate>
  <CharactersWithSpaces>122739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creator/>
  <cp:keywords/>
  <cp:lastModifiedBy>Patrick Ames</cp:lastModifiedBy>
  <cp:revision>32</cp:revision>
  <dcterms:created xsi:type="dcterms:W3CDTF">2020-11-03T00:54:00Z</dcterms:created>
  <dcterms:modified xsi:type="dcterms:W3CDTF">2020-11-13T17:36:00Z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contrail networking and test tools installation</vt:lpwstr>
  </property>
  <property fmtid="{D5CDD505-2E9C-101B-9397-08002B2CF9AE}" pid="4" name="MSIP_Label_0633b888-ae0d-4341-a75f-06e04137d755_Enabled">
    <vt:lpwstr>true</vt:lpwstr>
  </property>
  <property fmtid="{D5CDD505-2E9C-101B-9397-08002B2CF9AE}" pid="5" name="MSIP_Label_0633b888-ae0d-4341-a75f-06e04137d755_SetDate">
    <vt:lpwstr>2020-11-03T00:57:29Z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cfa52467-cfb2-409a-85d1-85ce68321328</vt:lpwstr>
  </property>
  <property fmtid="{D5CDD505-2E9C-101B-9397-08002B2CF9AE}" pid="10" name="MSIP_Label_0633b888-ae0d-4341-a75f-06e04137d755_ContentBits">
    <vt:lpwstr>2</vt:lpwstr>
  </property>
</Properties>
</file>