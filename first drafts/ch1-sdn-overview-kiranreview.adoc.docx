
<file path=[Content_Types].xml><?xml version="1.0" encoding="utf-8"?>
<Types xmlns="http://schemas.openxmlformats.org/package/2006/content-types">
  <Default Extension="emf" ContentType="image/emf;base64"/>
  <Default Extension="jpeg" ContentType="image/jpg;base64"/>
  <Default Extension="png" ContentType="image/png;base64"/>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media/image11.png" ContentType="image/png"/>
  <Override PartName="/word/media/image18.png" ContentType="image/png"/>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7136A9" w14:textId="77777777" w:rsidR="00ED131E" w:rsidRDefault="009E21D8">
      <w:pPr>
        <w:pStyle w:val="Title"/>
      </w:pPr>
      <w:r>
        <w:t>chapter 1</w:t>
      </w:r>
    </w:p>
    <w:p w14:paraId="444AD43A" w14:textId="77777777" w:rsidR="00ED131E" w:rsidRDefault="009E21D8">
      <w:pPr>
        <w:pStyle w:val="Subtitle"/>
      </w:pPr>
      <w:r>
        <w:t>SDN overview&lt;/phrase&gt;&lt;/emphasis&gt;</w:t>
      </w:r>
    </w:p>
    <w:p w14:paraId="05BC7EF4" w14:textId="77777777" w:rsidR="00ED131E" w:rsidRDefault="009E21D8">
      <w:pPr>
        <w:pStyle w:val="Date"/>
      </w:pPr>
      <w:r>
        <w:t>2020-09-18</w:t>
      </w:r>
    </w:p>
    <w:p w14:paraId="2B5F0DDD" w14:textId="77777777" w:rsidR="00ED131E" w:rsidRDefault="009E21D8">
      <w:pPr>
        <w:pStyle w:val="Heading1"/>
      </w:pPr>
      <w:bookmarkStart w:id="0" w:name="X3c1aa6a763c38e2fe6312d35be915840fbbd736"/>
      <w:r>
        <w:t>chapter 1: SDN overview</w:t>
      </w:r>
      <w:bookmarkEnd w:id="0"/>
    </w:p>
    <w:p w14:paraId="78A3AC1A" w14:textId="77777777" w:rsidR="00ED131E" w:rsidRDefault="009E21D8">
      <w:pPr>
        <w:pStyle w:val="Heading2"/>
      </w:pPr>
      <w:bookmarkStart w:id="1" w:name="X48d2b86ca3a626561953a264904fc59dfdd78a0"/>
      <w:r>
        <w:t>what is SDN - the history</w:t>
      </w:r>
      <w:bookmarkEnd w:id="1"/>
    </w:p>
    <w:p w14:paraId="3A0E52F6" w14:textId="77777777" w:rsidR="00ED131E" w:rsidRDefault="009E21D8">
      <w:pPr>
        <w:pStyle w:val="Heading3"/>
      </w:pPr>
      <w:bookmarkStart w:id="2" w:name="Xa47819b7c63e7792dcd2290b34127df5ddf96bb"/>
      <w:r>
        <w:t>Network device evolution</w:t>
      </w:r>
      <w:bookmarkEnd w:id="2"/>
    </w:p>
    <w:p w14:paraId="52918866" w14:textId="45D62DF0" w:rsidR="00ED131E" w:rsidRDefault="009E21D8">
      <w:pPr>
        <w:pStyle w:val="FirstParagraph"/>
      </w:pPr>
      <w:r>
        <w:t xml:space="preserve">Since </w:t>
      </w:r>
      <w:ins w:id="3" w:author="Kiran KN" w:date="2020-09-22T09:19:00Z">
        <w:r w:rsidR="00F44ED3">
          <w:t xml:space="preserve">the </w:t>
        </w:r>
      </w:ins>
      <w:r>
        <w:t>early 1990</w:t>
      </w:r>
      <w:ins w:id="4" w:author="Kiran KN" w:date="2020-09-22T09:19:00Z">
        <w:r w:rsidR="00F44ED3">
          <w:t>s,</w:t>
        </w:r>
      </w:ins>
      <w:r>
        <w:t xml:space="preserve"> network device manufacturer</w:t>
      </w:r>
      <w:ins w:id="5" w:author="Kiran KN" w:date="2020-09-22T09:17:00Z">
        <w:r w:rsidR="00F44ED3">
          <w:t>s</w:t>
        </w:r>
      </w:ins>
      <w:ins w:id="6" w:author="Kiran KN" w:date="2020-09-22T09:18:00Z">
        <w:r w:rsidR="00F44ED3">
          <w:t xml:space="preserve"> have</w:t>
        </w:r>
      </w:ins>
      <w:r>
        <w:t xml:space="preserve"> made a lot of innovation in order to increase router speeds. They started from a router node in which everything was computed into the central CPU to reach a situation where the central CPU is </w:t>
      </w:r>
      <w:ins w:id="7" w:author="Kiran KN" w:date="2020-09-22T09:20:00Z">
        <w:r w:rsidR="00F44ED3">
          <w:t xml:space="preserve">used </w:t>
        </w:r>
      </w:ins>
      <w:r>
        <w:t>less</w:t>
      </w:r>
      <w:ins w:id="8" w:author="Kiran KN" w:date="2020-09-22T09:20:00Z">
        <w:r w:rsidR="00F44ED3">
          <w:t>er</w:t>
        </w:r>
      </w:ins>
      <w:r>
        <w:t xml:space="preserve"> and less</w:t>
      </w:r>
      <w:ins w:id="9" w:author="Kiran KN" w:date="2020-09-22T09:20:00Z">
        <w:r w:rsidR="00F44ED3">
          <w:t>er</w:t>
        </w:r>
      </w:ins>
      <w:r>
        <w:t xml:space="preserve"> used due to a distributed architecture in which lots of action</w:t>
      </w:r>
      <w:ins w:id="10" w:author="Kiran KN" w:date="2020-09-22T09:20:00Z">
        <w:r w:rsidR="00F44ED3">
          <w:t>s</w:t>
        </w:r>
      </w:ins>
      <w:r>
        <w:t xml:space="preserve"> are done in </w:t>
      </w:r>
      <w:ins w:id="11" w:author="Kiran KN" w:date="2020-09-22T09:20:00Z">
        <w:r w:rsidR="00F44ED3">
          <w:t xml:space="preserve">the so called </w:t>
        </w:r>
      </w:ins>
      <w:r>
        <w:t>“line cards”.</w:t>
      </w:r>
    </w:p>
    <w:p w14:paraId="342A9383" w14:textId="77777777" w:rsidR="00ED131E" w:rsidRDefault="009E21D8">
      <w:pPr>
        <w:pStyle w:val="BodyText"/>
      </w:pPr>
      <w:r>
        <w:rPr>
          <w:noProof/>
        </w:rPr>
        <w:drawing>
          <wp:inline distT="0" distB="0" distL="0" distR="0" wp14:anchorId="6FD264F0" wp14:editId="75772FBD">
            <wp:extent cx="5334000" cy="1960867"/>
            <wp:effectExtent l="0" t="0" r="0" b="0"/>
            <wp:docPr id="1"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oHDWUQpGu1DCEAAAjwAAAAwAAAAAhDA2wAAAACOAAAAAAAAAKuqKjwCAAAAAgAAAAIAAAAAAAAAAhDA2wAAAAAAAAD/CEABA0gAAAA8AAAAAhDA2wUAAAAAAAAAAAAAAAAAAADv9/s/AAAAAO/3+z8mk8m+AAAAACaTyb4AAAAAAAAAAAABAQGB0tL/FUABABAAAAAEAAAAAAAAACQAAAAkAAAAAACAPQAAAAAAAAAAAACAPQAAAAAAAAAAAgAAAF8AAAA4AAAAAgAAADgAAAAAAAAAOAAAAAAAAAAAAAEAFAAAAAAAAAAAAAAAAAAAAAAAAAAAAAAAJQAAAAwAAAACAAAAJQAAAAwAAAAFAACAVgAAADAAAABkAwAAqAEAAFUEAADcAQAABQAAAGk2nB0tRZwdLUWoGmk2qBppNpwd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3vHVElErkQwRAAAAMAAAAAAAAACEAAAAIAAAAHAAAAAgAAABLAAAAQAAAADAAAAAFAAAAIAAAAAEAAAABAAAAEAAAAAAAAAAAAAAA8AUAADQCAAAAAAAAAAAAAPAFAAA0AgAAJAAAACQAAAAAAIA/AAAAAAAAAAAAAIA/t7x1RJRK5E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XRHdElErkQwRAAAAMAAAAAAAAACEAAAAIAAAAHAAAAAgAAABLAAAAQAAAADAAAAAFAAAAIAAAAAEAAAABAAAAEAAAAAAAAAAAAAAA8AUAADQCAAAAAAAAAAAAAPAFAAA0AgAAJAAAACQAAAAAAIA/AAAAAAAAAAAAAIA/l0R3RJRK5E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0ZXhElErkQwRAAAAMAAAAAAAAACEAAAAIAAAAHAAAAAgAAABLAAAAQAAAADAAAAAFAAAAIAAAAAEAAAABAAAAEAAAAAAAAAAAAAAA8AUAADQCAAAAAAAAAAAAAPAFAAA0AgAAJAAAACQAAAAAAIA/AAAAAAAAAAAAAIA/9GV4RJRK5E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cNZRD0kykMKQACAJAAAABgAAADf8ev/AQAAAAAAAAAmk8m+7/f7PyaTyT4hAAAACAAAAGIAAAAMAAAAAQAAACQAAAAkAAAAAACAPQAAAAAAAAAAAACAPQAAAAAAAAAAAgAAACUAAAAMAAAAAQAAACUAAAAMAAAACAAAgFYAAAAwAAAAZgMAAGQBAABTBAAAlAEAAAUAAABpNkkWaTY9GS1FPRktRUkWaTZJF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Bw1lEPSTKQwhAAAI8AAAAMAAAAAIQwNsAAAAAjgAAAAAAAACrqio8AgAAAAIAAAACAAAAAAAAAAIQwNsAAAAAAAAA/whAAQNIAAAAPAAAAAIQwNsFAAAAAAAAAAAAAAAAAAAA7/f7PwAAAADv9/s/JpPJvgAAAAAmk8m+AAAAAAAAAAAAAQEBgdLS/xVAAQAQAAAABAAAAAAAAAAkAAAAJAAAAAAAgD0AAAAAAAAAAAAAgD0AAAAAAAAAAAIAAABfAAAAOAAAAAIAAAA4AAAAAAAAADgAAAAAAAAAAAABABQAAAAAAAAAAAAAAAAAAAAAAAAAAAAAACUAAAAMAAAAAgAAACUAAAAMAAAABQAAgFYAAAAwAAAAZAMAAGIBAABVBAAAlgEAAAUAAABpNj0ZLUU9GS1FSRZpNkkWaTY9G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MfmJEqFTBQwRAAAAMAAAAAAAAACEAAAAIAAAAHAAAAAgAAABLAAAAQAAAADAAAAAFAAAAIAAAAAEAAAABAAAAEAAAAAAAAAAAAAAA8AUAADQCAAAAAAAAAAAAAPAFAAA0AgAAJAAAACQAAAAAAIA/AAAAAAAAAAAAAIA/zH5iRKhUwU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CUhyRKhUwUMEQAAADAAAAAAAAAAhAAAACAAAABwAAAAIAAAASwAAAEAAAAAwAAAABQAAACAAAAABAAAAAQAAABAAAAAAAAAAAAAAAPAFAAA0AgAAAAAAAAAAAADwBQAANAIAACQAAAAkAAAAAACAPwAAAAAAAAAAAACAPwlIckSoVMF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6c9zRKhUwUMEQAAADAAAAAAAAAAhAAAACAAAABwAAAAIAAAASwAAAEAAAAAwAAAABQAAACAAAAABAAAAAQAAABAAAAAAAAAAAAAAAPAFAAA0AgAAAAAAAAAAAADwBQAANAIAACQAAAAkAAAAAACAPwAAAAAAAAAAAACAP+nPc0SoVMF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R/F0RKhUwUMEQAAADAAAAAAAAAAhAAAACAAAABwAAAAIAAAASwAAAEAAAAAwAAAABQAAACAAAAABAAAAAQAAABAAAAAAAAAAAAAAAPAFAAA0AgAAAAAAAAAAAADwBQAANAIAACQAAAAkAAAAAACAPwAAAAAAAAAAAACAP0fxdESoVMF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HDWURSLqdDCkAAgCQAAAAYAAAA3/Hr/wEAAAAAAAAAJpPJvu/3+z8mk8k+IQAAAAgAAABiAAAADAAAAAEAAAAkAAAAJAAAAAAAgD0AAAAAAAAAAAAAgD0AAAAAAAAAAAIAAAAlAAAADAAAAAEAAAAlAAAADAAAAAgAAIBWAAAAMAAAAGYDAAAeAQAAUwQAAE4BAAAFAAAAaTbqEWk23hQtRd4ULUXqEWk26h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cNZRFIup0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GQDAAAdAQAAVQQAAFABAAAFAAAAaTbeFC1F3hQtReoRaTbqEWk23hQ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Ti1mRLxenkMEQAAADAAAAAAAAAAhAAAACAAAABwAAAAIAAAASwAAAEAAAAAwAAAABQAAACAAAAABAAAAAQAAABAAAAAAAAAAAAAAAPAFAAA0AgAAAAAAAAAAAADwBQAANAIAACQAAAAkAAAAAACAPwAAAAAAAAAAAACAP04tZkS8Xp5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z2dUS8Xp5DBEAAAAwAAAAAAAAAIQAAAAgAAAAcAAAACAAAAEsAAABAAAAAMAAAAAUAAAAgAAAAAQAAAAEAAAAQAAAAAAAAAAAAAADwBQAANAIAAAAAAAAAAAAA8AUAADQCAAAkAAAAJAAAAAAAgD8AAAAAAAAAAAAAgD+M9nVEvF6e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x+d0S8Xp5DBEAAAAwAAAAAAAAAIQAAAAgAAAAcAAAACAAAAEsAAABAAAAAMAAAAAUAAAAgAAAAAQAAAAEAAAAQAAAAAAAAAAAAAADwBQAANAIAAAAAAAAAAAAA8AUAADQCAAAkAAAAJAAAAAAAgD8AAAAAAAAAAAAAgD9sfndEvF6e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mfeES8Xp5DBEAAAAwAAAAAAAAAIQAAAAgAAAAcAAAACAAAAEsAAABAAAAAMAAAAAUAAAAgAAAAAQAAAAEAAAAQAAAAAAAAAAAAAADwBQAANAIAAAAAAAAAAAAA8AUAADQCAAAkAAAAJAAAAAAAgD8AAAAAAAAAAAAAgD/Jn3hEvF6e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HDWURmOIRDCkAAgCQAAAAYAAAA3/Hr/wEAAAAAAAAAJpPJvu/3+z8mk8k+IQAAAAgAAABiAAAADAAAAAEAAAAkAAAAJAAAAAAAgD0AAAAAAAAAAAAAgD0AAAAAAAAAAAIAAAAlAAAADAAAAAEAAAAlAAAADAAAAAgAAIBWAAAAMAAAAGYDAADYAAAAUwQAAAgBAAAFAAAAaTaMDWk2gBAtRYAQLUWMDWk2jA0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cNZRGY4hE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GQDAADXAAAAVQQAAAoBAAAFAAAAaTaAEC1FgBAtRYwNaTaMDWk2gB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SFZhRKHRdkMEQAAADAAAAAAAAAAhAAAACAAAABwAAAAIAAAASwAAAEAAAAAwAAAABQAAACAAAAABAAAAAQAAABAAAAAAAAAAAAAAAPAFAAA0AgAAAAAAAAAAAADwBQAANAIAACQAAAAkAAAAAACAPwAAAAAAAAAAAACAP0hWYUSh0XZ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YfcUSh0XZDBEAAAAwAAAAAAAAAIQAAAAgAAAAcAAAACAAAAEsAAABAAAAAMAAAAAUAAAAgAAAAAQAAAAEAAAAQAAAAAAAAAAAAAADwBQAANAIAAAAAAAAAAAAA8AUAADQCAAAkAAAAJAAAAAAAgD8AAAAAAAAAAAAAgD+GH3FEodF2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adc0Sh0XZDBEAAAAwAAAAAAAAAIQAAAAgAAAAcAAAACAAAAEsAAABAAAAAMAAAAAUAAAAgAAAAAQAAAAEAAAAQAAAAAAAAAAAAAADwBQAANAIAAAAAAAAAAAAA8AUAADQCAAAkAAAAJAAAAAAAgD8AAAAAAAAAAAAAgD8GnXNEodF2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Y750RKHRdkMEQAAADAAAAAAAAAAhAAAACAAAABwAAAAIAAAASwAAAEAAAAAwAAAABQAAACAAAAABAAAAAQAAABAAAAAAAAAAAAAAAPAFAAA0AgAAAAAAAAAAAADwBQAANAIAACQAAAAkAAAAAACAPwAAAAAAAAAAAACAP2O+dESh0XZ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cNZRPWEQkMKQACAJAAAABgAAADa3PL/AQAAAAAAAABoNJq/7/f7P2g0mj8oAAAADAAAAAEAAAAhAAAACAAAAGIAAAAMAAAAAQAAACQAAAAkAAAAAACAPQAAAAAAAAAAAACAPQAAAAAAAAAAAgAAACcAAAAYAAAAAQAAAAAAAADy3NoAAAAAACUAAAAMAAAAAQAAACUAAAAMAAAACAAAgFYAAAAwAAAAZgMAADEAAABTBAAAwwAAAAUAAABpNhgDaTYhDC1FIQwtRRgDaTYYA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Bw1lE9YRCQwhAAAI8AAAAMAAAAAIQwNsAAAAAjgAAAAAAAACrqio8AgAAAAIAAAACAAAAAAAAAAIQwNsAAAAAAAAA/whAAQNIAAAAPAAAAAIQwNsFAAAAAAAAAAAAAAAAAAAA7/f7PwAAAADv9/s/aDSavwAAAABoNJq/AAAAAAAAAAAAAQEBgdLS/xVAAQAQAAAABAAAAAAAAAAkAAAAJAAAAAAAgD0AAAAAAAAAAAAAgD0AAAAAAAAAAAIAAABfAAAAOAAAAAIAAAA4AAAAAAAAADgAAAAAAAAAAAABABQAAAAAAAAAAAAAAAAAAAAAAAAAAAAAACUAAAAMAAAAAgAAACUAAAAMAAAABQAAgFYAAAAwAAAAZAMAAC8AAABVBAAAxAAAAAUAAABpNiEMLUUhDC1FGANpNhgDaTYhD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iFBREG5PtQwpAAIAkAAAAGAAAAN/x6/8BAAAAAAAAACaTyb7v9/s/JpPJPigAAAAMAAAAAQAAACEAAAAIAAAAYgAAAAwAAAABAAAAJAAAACQAAAAAAIA9AAAAAAAAAAAAAIA9AAAAAAAAAAACAAAAJwAAABgAAAABAAAAAAAAAOvx3wAAAAAAJQAAAAwAAAABAAAAJQAAAAwAAAAIAACAVgAAADAAAABPAgAAqwEAAD0DAADbAQAABQAAAP4ktxr+JKsdwTOrHcEztxr+JLc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iIUFEQbk+1DCEAAAjwAAAAwAAAAAhDA2wAAAACOAAAAAAAAAKuqKjwCAAAAAgAAAAIAAAAAAAAAAhDA2wAAAAAAAAD/CEABA0gAAAA8AAAAAhDA2wUAAAAAAAAAAAAAAAAAAADv9/s/AAAAAO/3+z8mk8m+AAAAACaTyb4AAAAAAAAAAAABAQGB0tL/FUABABAAAAAEAAAAAAAAACQAAAAkAAAAAACAPQAAAAAAAAAAAACAPQAAAAAAAAAAAgAAAF8AAAA4AAAAAgAAADgAAAAAAAAAOAAAAAAAAAAAAAEAFAAAAAAAAAAAAAAAAAAAAAAAAAAAAAAAJQAAAAwAAAACAAAAJQAAAAwAAAAFAACAVgAAADAAAABOAgAAqQEAAD4DAADdAQAABQAAAP4kqx3BM6sdwTO3Gv4ktxr+JKsd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YDTBEhsPkQwRAAAAMAAAAAAAAACEAAAAIAAAAHAAAAAgAAABLAAAAQAAAADAAAAAFAAAAIAAAAAEAAAABAAAAEAAAAAAAAAAAAAAA8AUAADQCAAAAAAAAAAAAAPAFAAA0AgAAJAAAACQAAAAAAIA/AAAAAAAAAAAAAIA/WA0wRIbD5E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4lTFEhsPkQwRAAAAMAAAAAAAAACEAAAAIAAAAHAAAAAgAAABLAAAAQAAAADAAAAAFAAAAIAAAAAEAAAABAAAAEAAAAAAAAAAAAAAA8AUAADQCAAAAAAAAAAAAAPAFAAA0AgAAJAAAACQAAAAAAIA/AAAAAAAAAAAAAIA/OJUxRIbD5E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WtjJEhsPkQwRAAAAMAAAAAAAAACEAAAAIAAAAHAAAAAgAAABLAAAAQAAAADAAAAAFAAAAIAAAAAEAAAABAAAAEAAAAAAAAAAAAAAA8AUAADQCAAAAAAAAAAAAAPAFAAA0AgAAJAAAACQAAAAAAIA/AAAAAAAAAAAAAIA/lrYyRIbD5E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IhQURDCdykMKQACAJAAAABgAAADf8ev/AQAAAAAAAAAmk8m+7/f7PyaTyT4hAAAACAAAAGIAAAAMAAAAAQAAACQAAAAkAAAAAACAPQAAAAAAAAAAAACAPQAAAAAAAAAAAgAAACUAAAAMAAAAAQAAACUAAAAMAAAACAAAgFYAAAAwAAAATwIAAGUBAAA9AwAAlQEAAAUAAAD+JFgW/iRMGcEzTBnBM1gW/iRYF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IiFBREMJ3KQwhAAAI8AAAAMAAAAAIQwNsAAAAAjgAAAAAAAACrqio8AgAAAAIAAAACAAAAAAAAAAIQwNsAAAAAAAAA/whAAQNIAAAAPAAAAAIQwNsFAAAAAAAAAAAAAAAAAAAA7/f7PwAAAADv9/s/JpPJvgAAAAAmk8m+AAAAAAAAAAAAAQEBgdLS/xVAAQAQAAAABAAAAAAAAAAkAAAAJAAAAAAAgD0AAAAAAAAAAAAAgD0AAAAAAAAAAAIAAABfAAAAOAAAAAIAAAA4AAAAAAAAADgAAAAAAAAAAAABABQAAAAAAAAAAAAAAAAAAAAAAAAAAAAAACUAAAAMAAAAAgAAACUAAAAMAAAABQAAgFYAAAAwAAAATgIAAGMBAAA+AwAAlwEAAAUAAAD+JEwZwTNMGcEzWBb+JFgW/iRMG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uzxxEms3BQwRAAAAMAAAAAAAAACEAAAAIAAAAHAAAAAgAAABLAAAAQAAAADAAAAAFAAAAIAAAAAEAAAABAAAAEAAAAAAAAAAAAAAA8AUAADQCAAAAAAAAAAAAAPAFAAA0AgAAJAAAACQAAAAAAIA/AAAAAAAAAAAAAIA/bs8cRJrNwU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q5gsRJrNwUMEQAAADAAAAAAAAAAhAAAACAAAABwAAAAIAAAASwAAAEAAAAAwAAAABQAAACAAAAABAAAAAQAAABAAAAAAAAAAAAAAAPAFAAA0AgAAAAAAAAAAAADwBQAANAIAACQAAAAkAAAAAACAPwAAAAAAAAAAAACAP6uYLESazcF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yAuRJrNwUMEQAAADAAAAAAAAAAhAAAACAAAABwAAAAIAAAASwAAAEAAAAAwAAAABQAAACAAAAABAAAAAQAAABAAAAAAAAAAAAAAAPAFAAA0AgAAAAAAAAAAAADwBQAANAIAACQAAAAkAAAAAACAPwAAAAAAAAAAAACAP4sgLkSazcF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6EEvRJrNwUMEQAAADAAAAAAAAAAhAAAACAAAABwAAAAIAAAASwAAAEAAAAAwAAAABQAAACAAAAABAAAAAQAAABAAAAAAAAAAAAAAAPAFAAA0AgAAAAAAAAAAAADwBQAANAIAACQAAAAkAAAAAACAPwAAAAAAAAAAAACAP+hBL0SazcF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iIUFEREp6dDCkAAgCQAAAAYAAAA3/Hr/wEAAAAAAAAAJpPJvu/3+z8mk8k+IQAAAAgAAABiAAAADAAAAAEAAAAkAAAAJAAAAAAAgD0AAAAAAAAAAAAAgD0AAAAAAAAAAAIAAAAlAAAADAAAAAEAAAAlAAAADAAAAAgAAIBWAAAAMAAAAE8CAAAfAQAAPQMAAE8BAAAFAAAA/iT5Ef4k7RTBM+0UwTP5Ef4k+R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IhQURESnp0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E4CAAAdAQAAPgMAAFEBAAAFAAAA/iTtFMEz7RTBM/kR/iT5Ef4k7RQ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8H0gRK7XnkMEQAAADAAAAAAAAAAhAAAACAAAABwAAAAIAAAASwAAAEAAAAAwAAAABQAAACAAAAABAAAAAQAAABAAAAAAAAAAAAAAAPAFAAA0AgAAAAAAAAAAAADwBQAANAIAACQAAAAkAAAAAACAPwAAAAAAAAAAAACAP/B9IESu155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iIUFERmOIRDCkAAgCQAAAAYAAAA2tzy/wEAAAAAAAAAj8fjv+/3+z+Px+M/KAAAAAwAAAABAAAAIQAAAAgAAABiAAAADAAAAAEAAAAkAAAAJAAAAAAAgD0AAAAAAAAAAAAAgD0AAAAAAAAAAAIAAAAnAAAAGAAAAAEAAAAAAAAA8tzaAAAAAAAlAAAADAAAAAEAAAAlAAAADAAAAAgAAIBWAAAAMAAAAE8CAAAyAAAAPQMAAAgBAAAFAAAA/iQnA/4kgBDBM4AQwTMnA/4kJwM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IhQURGY4hEMIQAACPAAAADAAAAACEMDbAAAAAI4AAAAAAAAAq6oqPAIAAAACAAAAAgAAAAAAAAACEMDbAAAAAAAAAP8IQAEDSAAAADwAAAACEMDbBQAAAAAAAAAAAAAAAAAAAO/3+z8AAAAA7/f7P4/H478AAAAAj8fjvwAAAAAAAAAAAAEBAYHS0v8VQAEAEAAAAAQAAAAAAAAAJAAAACQAAAAAAIA9AAAAAAAAAAAAAIA9AAAAAAAAAAACAAAAXwAAADgAAAACAAAAOAAAAAAAAAA4AAAAAAAAAAAAAQAUAAAAAAAAAAAAAAAAAAAAAAAAAAAAAAAlAAAADAAAAAIAAAAlAAAADAAAAAUAAIBWAAAAMAAAAE4CAAAwAAAAPgMAAAoBAAAFAAAA/iSAEMEzgBDBMycD/iQnA/4kgB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s9smkMbk+1DCkAAgCQAAAAYAAAA3/Hr/wEAAAAAAAAAJpPJvu/3+z8mk8k+KAAAAAwAAAABAAAAIQAAAAgAAABiAAAADAAAAAEAAAAkAAAAJAAAAAAAgD0AAAAAAAAAAAAAgD0AAAAAAAAAAAIAAAAnAAAAGAAAAAEAAAAAAAAA6/HfAAAAAAAlAAAADAAAAAEAAAAlAAAADAAAAAgAAIBWAAAAMAAAADQBAACrAQAAIQIAANsBAAAFAAAARhO3GkYTqx0KIqsdCiK3GkYTtx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z2yaQxuT7U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DIBAACpAQAAIwIAAN0BAAAFAAAARhOrHQoiqx0KIrcaRhO3GkYTqx0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tf0kOGw+RDBEAAAAwAAAAAAAAAIQAAAAgAAAAcAAAACAAAAEsAAABAAAAAMAAAAAUAAAAgAAAAAQAAAAEAAAAQAAAAAAAAAAAAAADwBQAANAIAAAAAAAAAAAAA8AUAADQCAAAkAAAAJAAAAAAAgD8AAAAAAAAAAAAAgD87X9JDhsPk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tu1UOGw+RDBEAAAAwAAAAAAAAAIQAAAAgAAAAcAAAACAAAAEsAAABAAAAAMAAAAAUAAAAgAAAAAQAAAAEAAAAQAAAAAAAAAAAAAADwBQAANAIAAAAAAAAAAAAA8AUAADQCAAAkAAAAJAAAAAAAgD8AAAAAAAAAAAAAgD/7btVDhsPk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ax10OGw+RDBEAAAAwAAAAAAAAAIQAAAAgAAAAcAAAACAAAAEsAAABAAAAAMAAAAAUAAAAgAAAAAQAAAAEAAAAQAAAAAAAAAAAAAADwBQAANAIAAAAAAAAAAAAA8AUAADQCAAAkAAAAJAAAAAAAgD8AAAAAAAAAAAAAgD+2sddDhsPk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PbJpDMJ3KQwpAAIAkAAAAGAAAAN/x6/8BAAAAAAAAACaTyb7v9/s/JpPJPiEAAAAIAAAAYgAAAAwAAAABAAAAJAAAACQAAAAAAIA9AAAAAAAAAAAAAIA9AAAAAAAAAAACAAAAJQAAAAwAAAABAAAAJQAAAAwAAAAIAACAVgAAADAAAAA0AQAAZQEAACECAACVAQAABQAAAEYTWBZGE0wZCiJMGQoiWBZGE1gW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s9smkMwncpDCEAAAjwAAAAwAAAAAhDA2wAAAACOAAAAAAAAAKuqKjwCAAAAAgAAAAIAAAAAAAAAAhDA2wAAAAAAAAD/CEABA0gAAAA8AAAAAhDA2wUAAAAAAAAAAAAAAAAAAADv9/s/AAAAAO/3+z8mk8m+AAAAACaTyb4AAAAAAAAAAAABAQGB0tL/FUABABAAAAAEAAAAAAAAACQAAAAkAAAAAACAPQAAAAAAAAAAAACAPQAAAAAAAAAAAgAAAF8AAAA4AAAAAgAAADgAAAAAAAAAOAAAAAAAAAAAAAEAFAAAAAAAAAAAAAAAAAAAAAAAAAAAAAAAJQAAAAwAAAACAAAAJQAAAAwAAAAFAACAVgAAADAAAAAyAQAAYwEAACMCAACXAQAABQAAAEYTTBkKIkwZCiJYFkYTWBZGE0wZ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2Xjq0OazcFDBEAAAAwAAAAAAAAAIQAAAAgAAAAcAAAACAAAAEsAAABAAAAAMAAAAAUAAAAgAAAAAQAAAAEAAAAQAAAAAAAAAAAAAADwBQAANAIAAAAAAAAAAAAA8AUAADQCAAAkAAAAJAAAAAAAgD8AAAAAAAAAAAAAgD9l46tDms3B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z2yaQ0Snp0MKQACAJAAAABgAAADa3PL/AQAAAAAAAABerxfA7/f7P16vF0AoAAAADAAAAAEAAAAhAAAACAAAAGIAAAAMAAAAAQAAACQAAAAkAAAAAACAPQAAAAAAAAAAAACAPQAAAAAAAAAAAgAAACcAAAAYAAAAAQAAAAAAAADy3NoAAAAAACUAAAAMAAAAAQAAACUAAAAMAAAACAAAgFYAAAAwAAAANAEAADIAAAAhAgAATwEAAAUAAABGEycDRhPtFAoi7RQKIicDRhMnA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LPbJpDRKenQwhAAAI8AAAAMAAAAAIQwNsAAAAAjgAAAAAAAACrqio8AgAAAAIAAAACAAAAAAAAAAIQwNsAAAAAAAAA/whAAQNIAAAAPAAAAAIQwNsFAAAAAAAAAAAAAAAAAAAA7/f7PwAAAADv9/s/Xq8XwAAAAABerxfAAAAAAAAAAAAAAQEBgdLS/xVAAQAQAAAABAAAAAAAAAAkAAAAJAAAAAAAgD0AAAAAAAAAAAAAgD0AAAAAAAAAAAIAAABfAAAAOAAAAAIAAAA4AAAAAAAAADgAAAAAAAAAAAABABQAAAAAAAAAAAAAAAAAAAAAAAAAAAAAACUAAAAMAAAAAgAAACUAAAAMAAAABQAAgFYAAAAwAAAAMgEAADAAAAAjAgAAUQEAAAUAAABGE+0UCiLtFAoiJwNGEycDRhPtF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5bLFQz4aX0MEQAAADAAAAAAAAAAhAAAACAAAABwAAAAIAAAASwAAAEAAAAAwAAAABQAAACAAAAABAAAAAQAAABAAAAAAAAAAAAAAAPAFAAA0AgAAAAAAAAAAAADwBQAANAIAACQAAAAkAAAAAACAPwAAAAAAAAAAAACAP+WyxUM+Gl9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BXLQaJW7UMKQACAJAAAABgAAADf8ev/AQAAAAAAAAAmk8m+7/f7PyaTyT4oAAAADAAAAAEAAAAhAAAACAAAAGIAAAAMAAAAAQAAACQAAAAkAAAAAACAPQAAAAAAAAAAAACAPQAAAAAAAAAAAgAAACcAAAAYAAAAAQAAAAAAAADr8d8AAAAAACUAAAAMAAAAAQAAACUAAAAMAAAACAAAgFYAAAAwAAAAGAAAAKoBAAAGAQAA2wEAAAUAAACPAa8ajwGjHVIQox1SEK8ajwGvG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AFctBolbtQwhAAAI8AAAAMAAAAAIQwNsAAAAAjgAAAAAAAACrqio8AgAAAAIAAAACAAAAAAAAAAIQwNsAAAAAAAAA/whAAQNIAAAAPAAAAAIQwNsFAAAAAAAAAAAAAAAAAAAA7/f7PwAAAADv9/s/JpPJvgAAAAAmk8m+AAAAAAAAAAAAAQEBgdLS/xVAAQAQAAAABAAAAAAAAAAkAAAAJAAAAAAAgD0AAAAAAAAAAAAAgD0AAAAAAAAAAAIAAABfAAAAOAAAAAIAAAA4AAAAAAAAADgAAAAAAAAAAAABABQAAAAAAAAAAAAAAAAAAAAAAAAAAAAAACUAAAAMAAAAAgAAACUAAAAMAAAABQAAgFYAAAAwAAAAFwAAAKkBAAAHAQAA3AEAAAUAAACPAaMdUhCjHVIQrxqPAa8ajwGjH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EcJQw2H5EMEQAAADAAAAAAAAAAhAAAACAAAABwAAAAIAAAASwAAAEAAAAAwAAAABQAAACAAAAABAAAAAQAAABAAAAAAAAAAAAAAAPAFAAA0AgAAAAAAAAAAAADwBQAANAIAACQAAAAkAAAAAACAPwAAAAAAAAAAAACAP4hHCUMNh+R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CGcPQw2H5EMEQAAADAAAAAAAAAAhAAAACAAAABwAAAAIAAAASwAAAEAAAAAwAAAABQAAACAAAAABAAAAAQAAABAAAAAAAAAAAAAAAPAFAAA0AgAAAAAAAAAAAADwBQAANAIAACQAAAAkAAAAAACAPwAAAAAAAAAAAACAPwhnD0MNh+R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fuwTQw2H5EMEQAAADAAAAAAAAAAhAAAACAAAABwAAAAIAAAASwAAAEAAAAAwAAAABQAAACAAAAABAAAAAQAAABAAAAAAAAAAAAAAAPAFAAA0AgAAAAAAAAAAAADwBQAANAIAACQAAAAkAAAAAACAPwAAAAAAAAAAAACAP37sE0MNh+R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AVy0EwncpDCkAAgCQAAAAYAAAA2tzy/wEAAAAAAAAAdTo9wO/3+z91Oj1AKAAAAAwAAAABAAAAIQAAAAgAAABiAAAADAAAAAEAAAAkAAAAJAAAAAAAgD0AAAAAAAAAAAAAgD0AAAAAAAAAAAIAAAAnAAAAGAAAAAEAAAAAAAAA8tzaAAAAAAAlAAAADAAAAAEAAAAlAAAADAAAAAgAAIBWAAAAMAAAABgAAAAxAAAABgEAAJUBAAAFAAAAjwEfA48BTBlSEEwZUhAfA48BHwM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BXLQTCdykMIQAACPAAAADAAAAACEMDbAAAAAI4AAAAAAAAAq6oqPAIAAAACAAAAAgAAAAAAAAACEMDbAAAAAAAAAP8IQAEDSAAAADwAAAACEMDbBQAAAAAAAAAAAAAAAAAAAO/3+z8AAAAA7/f7P3U6PcAAAAAAdTo9wAAAAAAAAAAAAAEBAYHS0v8VQAEAEAAAAAQAAAAAAAAAJAAAACQAAAAAAIA9AAAAAAAAAAAAAIA9AAAAAAAAAAACAAAAXwAAADgAAAACAAAAOAAAAAAAAAA4AAAAAAAAAAAAAQAUAAAAAAAAAAAAAAAAAAAAAAAAAAAAAAAlAAAADAAAAAIAAAAlAAAADAAAAAUAAIBWAAAAMAAAABcAAAAwAAAABwEAAJcBAAAFAAAAjwFMGVIQTBlSEB8DjwEfA48BTBk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MaA5E73zmQwhAAQOQAAAAhAAAAAIQwNsNAAAAAAAAABaLxT6r1Sq/FovFPo6XhL9dUpk+q9WqvxaLRT6r1aq/5eKwPavVqr8AAACkjpeEvwAAAKSr1Sq/AADApHb4mL7l4rA9AACAJRaLRT4AAIAlXVKZPgAAwCUWi8U+dviYvhaLxT6r1Sq/AAMDAwMDAwMDAwMDg9LS/xRAAYAQAAAABAAAAAAA//8hAAAACAAAAGIAAAAMAAAAAQAAACQAAAAkAAAAAACAPQAAAAAAAAAAAACAPQAAAAAAAAAAAgAAACUAAAAMAAAAAQAAABMAAAAMAAAAAQAAADsAAAAIAAAAVQAAAFAAAAAAAAAAAAAAAP//////////DQAAAHcmxxd3JgMV0iXGEgUlxhI4JMYSkyMDFZMjxxeTI4oaOCTIHAUlyBzSJcgcdyaKGncmxxc8AAAACAAAAD4AAAAYAAAAOQIAACwBAABoAgAAzQE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MJ2OQ2I260MIQAEDkAAAAIQAAAACEMDbDQAAAAAAAAAWi8U+drvdvhaLxT6HGCy/XVKZPna7Xb8Wi0U+drtdv+XisD12u12/AAAApIcYLL8AAACkdrvdvgAAwKS8i0a+5eKwPQAAACUWi0U+AAAAJV1SmT4AAIAlFovFPryLRr4Wi8U+drvdvgADAwMDAwMDAwMDA4PS0v8UQAGAEAAAAAQAAAAAAP//IQAAAAgAAABiAAAADAAAAAEAAAAkAAAAJAAAAAAAgD0AAAAAAAAAAAAAgD0AAAAAAAAAAAIAAAAlAAAADAAAAAEAAAATAAAADAAAAAEAAAA7AAAACAAAAFUAAABQAAAAAAAAAAAAAAD//////////w0AAACxFCAasRRVGAsU4BY/E+AWchLgFswRVRjMESAazBHrG3ISXx0/E18dCxRfHbEU6xuxFCAaPAAAAAgAAAA+AAAAGAAAABwBAABuAQAATAEAANY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iJxSRE4slkMIQAEDUAAAAEQAAAACEMDbBgAAAAAAAADkOI4+XC6Xv11uPz4mXpG/SBJOPvwGlb9IEk4+vVWZv11uPz6T/py/5DiOPlwul78AAQMDA4EDAxRAAYAQAAAABAAAAAAAAP8kAAAAJAAAAAAAgD0AAAAAAAAAAAAAgD0AAAAAAAAAAAIAAAAlAAAADAAAAAIAAAATAAAADAAAAAEAAAA7AAAACAAAABsAAAAQAAAAtTYAAOIJAAA2AAAAEAAAAAc2AAA5CgAAWAAAACgAAAAAAAAAAAAAAP//////////AwAAACI2AwoiNsIJBzaLCTYAAAAQAAAAtTYAAOIJAAA9AAAACAAAADwAAAAIAAAAPgAAABgAAABgAwAAmAAAAGwDAACk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ZAoMRC4cpEMIQAIDUAAAAEQAAAACEMDbBgAAAAAAAADkOI4+XC6Xv11uPz4mXpG/SBJOPvwGlb9IEk4+vVWZv11uPz6T/py/5DiOPlwul78AAQMDA4EAABRAAoAQAAAABAAAAAAAAP8kAAAAJAAAAAAAgD0AAAAAAAAAAAAAgD0AAAAAAAAAAAIAAAAlAAAADAAAAAIAAAATAAAADAAAAAEAAAA7AAAACAAAABsAAAAQAAAAECUAAKALAAA2AAAAEAAAAGIkAAD3CwAAWAAAACgAAAAAAAAAAAAAAP//////////AwAAAH0kwQt9JIALYiRJCzYAAAAQAAAAECUAAKALAAA9AAAACAAAADwAAAAIAAAAPgAAABgAAABGAgAAtAAAAFECAADA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JMKJQzCdykMIQAMDUAAAAEQAAAACEMDbBgAAAAAAAADkOI4+XC6Xv11uPz4mXpG/SBJOPvwGlb9IEk4+vVWZv11uPz6T/py/5DiOPlwul78AAQMDA4EAABRAA4AQAAAABAAAAAAAAP8kAAAAJAAAAAAAgD0AAAAAAAAAAAAAgD0AAAAAAAAAAAIAAAAlAAAADAAAAAIAAAATAAAADAAAAAEAAAA7AAAACAAAABsAAAAQAAAARhMAAHAQAAA2AAAAEAAAAJgSAADIEAAAWAAAACgAAAAAAAAAAAAAAP//////////AwAAALMSkRCzElAQmBIZEDYAAAAQAAAARhMAAHAQAAA9AAAACAAAADwAAAAIAAAAPgAAABgAAAApAQAAAQEAADUBAAAN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iTCiUMwncpDCEAEA1AAAABEAAAAAhDA2wYAAAAAAAAAEH0SPgAAAACa5lU91AY6PSI7iD0W2Ik8IjuIPRXYibya5lU90wY6vRB9Ej4AAAAAAAEDAwOBAwMUQASAEAAAAAQAAAAAAAD/JAAAACQAAAAAAIA9AAAAAAAAAAAAAIA9AAAAAAAAAAACAAAAJQAAAAwAAAACAAAAEwAAAAwAAAABAAAAOwAAAAgAAAAbAAAAEAAAAEMSAABMGQAANgAAABAAAACVEQAAoxkAAFgAAAAoAAAAAAAAAAAAAAD//////////wMAAACwEWwZsBEsGZUR9Rg2AAAAEAAAAEMSAABMGQAAPQAAAAgAAAA8AAAACAAAAD4AAAAYAAAAGQEAAI8BAAAlAQAAmwE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suqbRKJW7UMKQACAJAAAABgAAADf8ev/AQAAAAAAAAAmk8m+7/f7PyaTyT4oAAAADAAAAAIAAAAhAAAACAAAAGIAAAAMAAAAAQAAACQAAAAkAAAAAACAPQAAAAAAAAAAAACAPQAAAAAAAAAAAgAAACcAAAAYAAAAAgAAAAAAAADr8d8AAAAAACUAAAAMAAAAAgAAACUAAAAMAAAACAAAgFYAAAAwAAAA3gQAAKoBAADMBQAA2wEAAAUAAADuTa8a7k2jHbFcox2xXK8a7k2vG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y6ptEolbtQwhAAAI8AAAAMAAAAAIQwNsAAAAAjgAAAAAAAACrqio8AgAAAAIAAAACAAAAAAAAAAIQwNsAAAAAAAAA/whABANIAAAAPAAAAAIQwNsFAAAAAAAAAAAAAAAAAAAA7/f7PwAAAADv9/s/JpPJvgAAAAAmk8m+AAAAAAAAAAAAAQEBgYEDAxVABAAQAAAABAAAAAAAAAAkAAAAJAAAAAAAgD0AAAAAAAAAAAAAgD0AAAAAAAAAAAIAAABfAAAAOAAAAAEAAAA4AAAAAAAAADgAAAAAAAAAAAABABQAAAAAAAAAAAAAAAAAAAAAAAAAAAAAACUAAAAMAAAAAQAAACUAAAAMAAAABQAAgFYAAAAwAAAA3QQAAKkBAADNBQAA3AEAAAUAAADuTaMdsVyjHbFcrxruTa8a7k2jHS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TeepRA2H5EMEQAAADAAAAAAAAAAhAAAACAAAABwAAAAIAAAASwAAAEAAAAAwAAAABQAAACAAAAABAAAAAQAAABAAAAAAAAAAAAAAAPAFAAA0AgAAAAAAAAAAAADwBQAANAIAACQAAAAkAAAAAACAPwAAAAAAAAAAAACAP03nqUQNh+R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PauqRA2H5EMEQAAADAAAAAAAAAAhAAAACAAAABwAAAAIAAAASwAAAEAAAAAwAAAABQAAACAAAAABAAAAAQAAABAAAAAAAAAAAAAAAPAFAAA0AgAAAAAAAAAAAADwBQAANAIAACQAAAAkAAAAAACAPwAAAAAAAAAAAACAPz2rqkQNh+R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7DurRA2H5EMEQAAADAAAAAAAAAAhAAAACAAAABwAAAAIAAAASwAAAEAAAAAwAAAABQAAACAAAAABAAAAAQAAABAAAAAAAAAAAAAAAPAFAAA0AgAAAAAAAAAAAADwBQAANAIAACQAAAAkAAAAAACAPwAAAAAAAAAAAACAP+w7q0QNh+R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Lqm0S2YMpDCkAAgCQAAAAYAAAA3/Hr/wEAAAAAAAAAJpPJvu/3+z8mk8k+IQAAAAgAAABiAAAADAAAAAEAAAAkAAAAJAAAAAAAgD0AAAAAAAAAAAAAgD0AAAAAAAAAAAIAAAAlAAAADAAAAAIAAAAlAAAADAAAAAgAAIBWAAAAMAAAAN4EAABlAQAAzAUAAJUBAAAFAAAA7k1RFu5NRRmxXEUZsVxRFu5NUR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uqbRLZgykMIQAACPAAAADAAAAACEMDbAAAAAI4AAAAAAAAAq6oqPAIAAAACAAAAAgAAAAAAAAACEMDbAAAAAAAAAP8IQAQDSAAAADwAAAACEMDbBQAAAAAAAAAAAAAAAAAAAO/3+z8AAAAA7/f7PyaTyb4AAAAAJpPJvgAAAAAAAAAAAAEBAYGBAwMVQAQAEAAAAAQAAAAAAAAAJAAAACQAAAAAAIA9AAAAAAAAAAAAAIA9AAAAAAAAAAACAAAAXwAAADgAAAABAAAAOAAAAAAAAAA4AAAAAAAAAAAAAQAUAAAAAAAAAAAAAAAAAAAAAAAAAAAAAAAlAAAADAAAAAEAAAAlAAAADAAAAAUAAIBWAAAAMAAAAN0EAABjAQAAzQUAAJYBAAAFAAAA7k1FGbFcRRmxXFEW7k1RFu5NRR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WEigRCGRwUMEQAAADAAAAAAAAAAhAAAACAAAABwAAAAIAAAASwAAAEAAAAAwAAAABQAAACAAAAABAAAAAQAAABAAAAAAAAAAAAAAAPAFAAA0AgAAAAAAAAAAAADwBQAANAIAACQAAAAkAAAAAACAPwAAAAAAAAAAAACAP1hIoEQhkcF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y6ptE5/1CQwpAAIAkAAAAGAAAANrc8v8BAAAAAAAAAGg0mr/v9/s/aDSaPygAAAAMAAAAAgAAACEAAAAIAAAAYgAAAAwAAAABAAAAJAAAACQAAAAAAIA9AAAAAAAAAAAAAIA9AAAAAAAAAAACAAAAJwAAABgAAAACAAAAAAAAAPLc2gAAAAAAJQAAAAwAAAACAAAAJQAAAAwAAAAIAACAVgAAADAAAADeBAAAMQAAAMwFAADDAAAABQAAAO5NHwPuTSgMsVwoDLFcHwPuTR8D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rLqm0Tn/UJDCEAAAjwAAAAwAAAAAhDA2wAAAACOAAAAAAAAAKuqKjwCAAAAAgAAAAIAAAAAAAAAAhDA2wAAAAAAAAD/CEAEA0gAAAA8AAAAAhDA2wUAAAAAAAAAAAAAAAAAAADv9/s/AAAAAO/3+z9oNJq/AAAAAGg0mr8AAAAAAAAAAAABAQGBgQMDFUAEABAAAAAEAAAAAAAAACQAAAAkAAAAAACAPQAAAAAAAAAAAACAPQAAAAAAAAAAAgAAAF8AAAA4AAAAAQAAADgAAAAAAAAAOAAAAAAAAAAAAAEAFAAAAAAAAAAAAAAAAAAAAAAAAAAAAAAAJQAAAAwAAAABAAAAJQAAAAwAAAAFAACAVgAAADAAAADdBAAAMAAAAM0FAADFAAAABQAAAO5NKAyxXCgMsVwfA+5NHwPuTSgM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Lqm0TLaqdDCkAAgCQAAAAYAAAA2tzy/wEAAAAAAAAAJpPJvu/3+z8mk8k+KAAAAAwAAAABAAAAIQAAAAgAAABiAAAADAAAAAEAAAAkAAAAJAAAAAAAgD0AAAAAAAAAAAAAgD0AAAAAAAAAAAIAAAAnAAAAGAAAAAEAAAAAAAAA8tzaAAAAAAAlAAAADAAAAAEAAAAlAAAADAAAAAgAAIBWAAAAMAAAAN4EAAAfAQAAzAUAAE8BAAAFAAAA7k3yEe5N5hSxXOYUsVzyEe5N8h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uqbRMtqp0MIQAACPAAAADAAAAACEMDbAAAAAI4AAAAAAAAAq6oqPAIAAAACAAAAAgAAAAAAAAACEMDbAAAAAAAAAP8IQAUDSAAAADwAAAACEMDbBQAAAAAAAAAAAAAAAAAAAO/3+z8AAAAA7/f7PyaTyb4AAAAAJpPJvgAAAAAAAAAAAAEBAYGBAAAVQAUAEAAAAAQAAAAAAAAAJAAAACQAAAAAAIA9AAAAAAAAAAAAAIA9AAAAAAAAAAACAAAAXwAAADgAAAACAAAAOAAAAAAAAAA4AAAAAAAAAAAAAQAUAAAAAAAAAAAAAAAAAAAAAAAAAAAAAAAlAAAADAAAAAIAAAAlAAAADAAAAAUAAIBWAAAAMAAAAN0EAAAdAQAAzQUAAFABAAAFAAAA7k3mFLFc5hSxXPIR7k3yEe5N5hQ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pHiXRNXvlUMIQAUDUAAAAEQAAAACEMDbBgAAAAAAAADkOI4+XC6Xv11uPz4mXpG/SBJOPvwGlb9IEk4+vVWZv11uPz6T/py/5DiOPlwul78AAQMDA4EAABRABYAQAAAABAAAAAAAAP8kAAAAJAAAAAAAgD0AAAAAAAAAAAAAgD0AAAAAAAAAAAIAAAAlAAAADAAAAAIAAAATAAAADAAAAAEAAAA7AAAACAAAABsAAAAQAAAAyk0AANsJAAA2AAAAEAAAABxNAAAyCgAAWAAAACgAAAAAAAAAAAAAAP//////////AwAAADdN+wk3TboJHE2ECTYAAAAQAAAAyk0AANsJAAA9AAAACAAAADwAAAAIAAAAPgAAABgAAADRBAAAmAAAAN0EAACk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RM6ORNdwgEMKQACAJAAAABgAAADa3PL/AQAAAAAAAAByudy/5DiOPnK53D8oAAAADAAAAAEAAAAhAAAACAAAAGIAAAAMAAAAAQAAACQAAAAkAAAAAACAPQAAAAAAAAAAAACAPQAAAAAAAAAAAgAAACcAAAAYAAAAAQAAAAAAAADy3NoAAAAAACUAAAAMAAAAAQAAACUAAAAMAAAACAAAgFYAAAAwAAAAdgQAADEAAACYBAAAAQEAAAUAAABgRxgDYEcHEHVJBxB1SRgDYEcYA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JEzo5E13CAQwhAAAI8AAAAMAAAAAIQwNsAAAAAjgAAAAAAAACrqio8AgAAAAIAAAACAAAAAAAAAAIQwNsAAAAAAAAA/whABgNIAAAAPAAAAAIQwNsFAAAAAAAAAAAAAAAAAAAA5DiOPgAAAADkOI4+crncvwAAAAByudy/AAAAAAAAAAAAAQEBgYEAABVABgAQAAAABAAAAAAAAAAkAAAAJAAAAAAAgD0AAAAAAAAAAAAAgD0AAAAAAAAAAAIAAABfAAAAOAAAAAIAAAA4AAAAAAAAADgAAAAAAAAAAAABABQAAAAAAAAAAAAAAAAAAAAAAAAAAAAAACUAAAAMAAAAAgAAACUAAAAMAAAABQAAgFYAAAAwAAAAdAQAAC8AAACZBAAAAwEAAAUAAABgRwcQdUkHEHVJGANgRxgDYEcHE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6D5BER9XGQgRAAAAMAAAAAAAAACEAAAAIAAAAHAAAAAgAAABLAAAAQAAAADAAAAAFAAAAIAAAAAEAAAABAAAAEAAAAAAAAAAAAAAA8AUAADQCAAAAAAAAAAAAAPAFAAA0AgAAJAAAACQAAAAAAIA/AAAAAAAAAAAAAIA/ug+QREfVxkI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TUJBEU9X2QgRAAAAMAAAAAAAAACEAAAAIAAAAHAAAAAgAAABLAAAAQAAAADAAAAAFAAAAIAAAAAEAAAABAAAAEAAAAAAAAAAAAAAA8AUAADQCAAAAAAAAAAAAAPAFAAA0AgAAJAAAACQAAAAAAIA/AAAAAAAAAAAAAIA/k1CQRFPV9kI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rR5BEr2oTQwRAAAAMAAAAAAAAACEAAAAIAAAAHAAAAAgAAABLAAAAQAAAADAAAAAFAAAAIAAAAAEAAAABAAAAEAAAAAAAAAAAAAAA8AUAADQCAAAAAAAAAAAAAPAFAAA0AgAAJAAAACQAAAAAAIA/AAAAAAAAAAAAAIA/q0eQRK9qE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pxo9EtWorQwRAAAAMAAAAAAAAACEAAAAIAAAAHAAAAAgAAABLAAAAQAAAADAAAAAFAAAAIAAAAAEAAAABAAAAEAAAAAAAAAAAAAAA8AUAADQCAAAAAAAAAAAAAPAFAAA0AgAAJAAAACQAAAAAAIA/AAAAAAAAAAAAAIA/6caPRLVqK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yKpBE2WpDQwRAAAAMAAAAAAAAACEAAAAIAAAAHAAAAAgAAABLAAAAQAAAADAAAAAFAAAAIAAAAAEAAAABAAAAEAAAAAAAAAAAAAAA8AUAADQCAAAAAAAAAAAAAPAFAAA0AgAAJAAAACQAAAAAAIA/AAAAAAAAAAAAAIA/ciqQRNlqQ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bNZBE32pbQwRAAAAMAAAAAAAAACEAAAAIAAAAHAAAAAgAAABLAAAAQAAAADAAAAAFAAAAIAAAAAEAAAABAAAAEAAAAAAAAAAAAAAA8AUAADQCAAAAAAAAAAAAAPAFAAA0AgAAJAAAACQAAAAAAIA/AAAAAAAAAAAAAIA/2zWQRN9qW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cR5BE5WpzQwRAAAAMAAAAAAAAACEAAAAIAAAAHAAAAAgAAABLAAAAQAAAADAAAAAFAAAAIAAAAAEAAAABAAAAEAAAAAAAAAAAAAAA8AUAADQCAAAAAAAAAAAAAPAFAAA0AgAAJAAAACQAAAAAAIA/AAAAAAAAAAAAAIA/XEeQROVqc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Ezo5EG5PtQwpAAIAkAAAAGAAAAN/x6/8BAAAAAAAAAHK53L/kOI4+crncPygAAAAMAAAAAQAAACEAAAAIAAAAYgAAAAwAAAABAAAAJAAAACQAAAAAAIA9AAAAAAAAAAAAAIA9AAAAAAAAAAACAAAAJwAAABgAAAABAAAAAAAAAOvx3wAAAAAAJQAAAAwAAAABAAAAJQAAAAwAAAAIAACAVgAAADAAAAB2BAAACwEAAJgEAADbAQAABQAAAGBHvBBgR6sddUmrHXVJvBBgR7wQ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kTOjkQbk+1DCEAAAjwAAAAwAAAAAhDA2wAAAACOAAAAAAAAAKuqKjwCAAAAAgAAAAIAAAAAAAAAAhDA2wAAAAAAAAD/CEAGA0gAAAA8AAAAAhDA2wUAAAAAAAAAAAAAAAAAAADkOI4+AAAAAOQ4jj5yudy/AAAAAHK53L8AAAAAAAAAAAABAQGBgQAAFUAGABAAAAAEAAAAAAAAACQAAAAkAAAAAACAPQAAAAAAAAAAAACAPQAAAAAAAAAAAgAAAF8AAAA4AAAAAgAAADgAAAAAAAAAOAAAAAAAAAAAAAEAFAAAAAAAAAAAAAAAAAAAAAAAAAAAAAAAJQAAAAwAAAACAAAAJQAAAAwAAAAFAACAVgAAADAAAAB0BAAACgEAAJkEAADdAQAABQAAAGBHqx11SasddUm8EGBHvBBgR6sd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IqkESW155DBEAAAAwAAAAAAAAAIQAAAAgAAAAcAAAACAAAAEsAAABAAAAAMAAAAAUAAAAgAAAAAQAAAAEAAAAQAAAAAAAAAAAAAADwBQAANAIAAAAAAAAAAAAA8AUAADQCAAAkAAAAJAAAAAAAgD8AAAAAAAAAAAAAgD9yKpBEltee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s1kESZ16pDBEAAAAwAAAAAAAAAIQAAAAgAAAAcAAAACAAAAEsAAABAAAAAMAAAAAUAAAAgAAAAAQAAAAEAAAAQAAAAAAAAAAAAAADwBQAANAIAAAAAAAAAAAAA8AUAADQCAAAkAAAAJAAAAAAAgD8AAAAAAAAAAAAAgD/bNZBEmdeq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oekESc17ZDBEAAAAwAAAAAAAAAIQAAAAgAAAAcAAAACAAAAEsAAABAAAAAMAAAAAUAAAAgAAAAAQAAAAEAAAAQAAAAAAAAAAAAAADwBQAANAIAAAAAAAAAAAAA8AUAADQCAAAkAAAAJAAAAAAAgD8AAAAAAAAAAAAAgD+6HpBEnNe2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nGj0Sf18JDBEAAAAwAAAAAAAAAIQAAAAgAAAAcAAAACAAAAEsAAABAAAAAMAAAAAUAAAAgAAAAAQAAAAEAAAAQAAAAAAAAAAAAAADwBQAANAIAAAAAAAAAAAAA8AUAADQCAAAkAAAAJAAAAAAAgD8AAAAAAAAAAAAAgD/pxo9En9fC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IqkESx185DBEAAAAwAAAAAAAAAIQAAAAgAAAAcAAAACAAAAEsAAABAAAAAMAAAAAUAAAAgAAAAAQAAAAEAAAAQAAAAAAAAAAAAAADwBQAANAIAAAAAAAAAAAAA8AUAADQCAAAkAAAAJAAAAAAAgD8AAAAAAAAAAAAAgD9yKpBEsdfO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s1kES019pDBEAAAAwAAAAAAAAAIQAAAAgAAAAcAAAACAAAAEsAAABAAAAAMAAAAAUAAAAgAAAAAQAAAAEAAAAQAAAAAAAAAAAAAADwBQAANAIAAAAAAAAAAAAA8AUAADQCAAAkAAAAJAAAAAAAgD8AAAAAAAAAAAAAgD/bNZBEtNfa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xHkES31+ZDBEAAAAwAAAAAAAAAIQAAAAgAAAAcAAAACAAAAEsAAABAAAAAMAAAAAUAAAAgAAAAAQAAAAEAAAAQAAAAAAAAAAAAAADwBQAANAIAAAAAAAAAAAAA8AUAADQCAAAkAAAAJAAAAAAAgD8AAAAAAAAAAAAAgD9cR5BEt9fm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"/>
                    <pic:cNvPicPr>
                      <a:picLocks noChangeAspect="1" noChangeArrowheads="1"/>
                    </pic:cNvPicPr>
                  </pic:nvPicPr>
                  <pic:blipFill>
                    <a:blip r:embed="rId7"/>
                    <a:stretch>
                      <a:fillRect/>
                    </a:stretch>
                  </pic:blipFill>
                  <pic:spPr bwMode="auto">
                    <a:xfrm>
                      <a:off x="0" y="0"/>
                      <a:ext cx="5334000" cy="1960867"/>
                    </a:xfrm>
                    <a:prstGeom prst="rect">
                      <a:avLst/>
                    </a:prstGeom>
                    <a:noFill/>
                    <a:ln w="9525">
                      <a:noFill/>
                      <a:headEnd/>
                      <a:tailEnd/>
                    </a:ln>
                  </pic:spPr>
                </pic:pic>
              </a:graphicData>
            </a:graphic>
          </wp:inline>
        </w:drawing>
      </w:r>
    </w:p>
    <w:p w14:paraId="6069D5FD" w14:textId="77777777" w:rsidR="00ED131E" w:rsidRDefault="009E21D8">
      <w:pPr>
        <w:pStyle w:val="BodyText"/>
      </w:pPr>
      <w:r>
        <w:t>These progresses have been made thanks to the use of proprietary TCAM (Ternary Content-Addressable Memory) and ASICs (Application-Specific Integrated Circuit) which have been designed to perform table look up and data packets forwarding at high speed.</w:t>
      </w:r>
    </w:p>
    <w:p w14:paraId="57433D1A" w14:textId="77777777" w:rsidR="00ED131E" w:rsidRDefault="009E21D8">
      <w:pPr>
        <w:pStyle w:val="BodyText"/>
      </w:pPr>
      <w:r>
        <w:t xml:space="preserve">In early 2000, the Virtualization for x86 computers support has led to lots of innovation into systems domain. Compute virtualization and High-Speed network devices evolution have enabled the </w:t>
      </w:r>
      <w:r>
        <w:rPr>
          <w:b/>
        </w:rPr>
        <w:t>Cloud</w:t>
      </w:r>
      <w:r>
        <w:t xml:space="preserve"> creation.</w:t>
      </w:r>
    </w:p>
    <w:p w14:paraId="498BE164" w14:textId="600FD89E" w:rsidR="00ED131E" w:rsidRDefault="009E21D8">
      <w:pPr>
        <w:pStyle w:val="BodyText"/>
      </w:pPr>
      <w:r>
        <w:t xml:space="preserve">Later, It appears it was not convenient to manage several isolated network devices each having their own configuration language. </w:t>
      </w:r>
      <w:ins w:id="12" w:author="Kiran KN" w:date="2020-09-22T13:24:00Z">
        <w:r w:rsidR="008D6D39">
          <w:t xml:space="preserve">The </w:t>
        </w:r>
      </w:ins>
      <w:ins w:id="13" w:author="Kiran KN" w:date="2020-09-22T19:14:00Z">
        <w:r w:rsidR="00120694">
          <w:t>f</w:t>
        </w:r>
      </w:ins>
      <w:del w:id="14" w:author="Kiran KN" w:date="2020-09-22T19:14:00Z">
        <w:r w:rsidDel="00120694">
          <w:delText>F</w:delText>
        </w:r>
      </w:del>
      <w:r>
        <w:t xml:space="preserve">ollowing needs </w:t>
      </w:r>
      <w:del w:id="15" w:author="Kiran KN" w:date="2020-09-22T19:14:00Z">
        <w:r w:rsidDel="000830FF">
          <w:delText xml:space="preserve">have </w:delText>
        </w:r>
      </w:del>
      <w:r>
        <w:t>emerged:</w:t>
      </w:r>
    </w:p>
    <w:p w14:paraId="16529618" w14:textId="77777777" w:rsidR="00ED131E" w:rsidRDefault="009E21D8">
      <w:pPr>
        <w:numPr>
          <w:ilvl w:val="0"/>
          <w:numId w:val="2"/>
        </w:numPr>
      </w:pPr>
      <w:r>
        <w:t>Single point of configuration</w:t>
      </w:r>
    </w:p>
    <w:p w14:paraId="7954C53F" w14:textId="77777777" w:rsidR="00ED131E" w:rsidRDefault="009E21D8">
      <w:pPr>
        <w:numPr>
          <w:ilvl w:val="0"/>
          <w:numId w:val="2"/>
        </w:numPr>
      </w:pPr>
      <w:r>
        <w:t>Configuration protocol standardization</w:t>
      </w:r>
    </w:p>
    <w:p w14:paraId="441FFA5F" w14:textId="77777777" w:rsidR="00ED131E" w:rsidRDefault="009E21D8">
      <w:pPr>
        <w:numPr>
          <w:ilvl w:val="0"/>
          <w:numId w:val="2"/>
        </w:numPr>
      </w:pPr>
      <w:r>
        <w:lastRenderedPageBreak/>
        <w:t>Network feature support on x86 servers</w:t>
      </w:r>
    </w:p>
    <w:p w14:paraId="19D4EB5A" w14:textId="5500D1F8" w:rsidR="00ED131E" w:rsidRDefault="009E21D8">
      <w:pPr>
        <w:numPr>
          <w:ilvl w:val="0"/>
          <w:numId w:val="2"/>
        </w:numPr>
        <w:rPr>
          <w:ins w:id="16" w:author="Kiran KN" w:date="2020-09-22T19:15:00Z"/>
        </w:rPr>
      </w:pPr>
      <w:r>
        <w:t>Extensibility and ability to scale</w:t>
      </w:r>
    </w:p>
    <w:p w14:paraId="1B83EE76" w14:textId="0D8E849D" w:rsidR="00E03F7E" w:rsidRDefault="00E03F7E">
      <w:pPr>
        <w:numPr>
          <w:ilvl w:val="0"/>
          <w:numId w:val="2"/>
        </w:numPr>
      </w:pPr>
      <w:ins w:id="17" w:author="Kiran KN" w:date="2020-09-22T19:15:00Z">
        <w:r>
          <w:t>Good performance</w:t>
        </w:r>
      </w:ins>
    </w:p>
    <w:p w14:paraId="18559132" w14:textId="77777777" w:rsidR="00ED131E" w:rsidRDefault="009E21D8">
      <w:pPr>
        <w:pStyle w:val="FirstParagraph"/>
      </w:pPr>
      <w:r>
        <w:t>And these desires called for the cloud and SDN technology development.</w:t>
      </w:r>
    </w:p>
    <w:p w14:paraId="25AFF92B" w14:textId="77777777" w:rsidR="00ED131E" w:rsidRDefault="009E21D8">
      <w:pPr>
        <w:pStyle w:val="Heading3"/>
      </w:pPr>
      <w:bookmarkStart w:id="18" w:name="X347ccdb78083a8a65ab1a5060c8293cdadc151a"/>
      <w:r>
        <w:t>Early age of SDN</w:t>
      </w:r>
      <w:bookmarkEnd w:id="18"/>
    </w:p>
    <w:p w14:paraId="6AF69D77" w14:textId="77777777" w:rsidR="00ED131E" w:rsidRDefault="009E21D8">
      <w:pPr>
        <w:pStyle w:val="FirstParagraph"/>
      </w:pPr>
      <w:r>
        <w:t xml:space="preserve">In Stanford University (US - CA), Clean Slate Research Projects program has been initiated in order to think about how to improve the Internet network architecture. "ETHANE" project was part of this </w:t>
      </w:r>
      <w:commentRangeStart w:id="19"/>
      <w:r>
        <w:t>program</w:t>
      </w:r>
      <w:commentRangeEnd w:id="19"/>
      <w:r w:rsidR="00203FBA">
        <w:rPr>
          <w:rStyle w:val="CommentReference"/>
        </w:rPr>
        <w:commentReference w:id="19"/>
      </w:r>
      <w:r>
        <w:t>. Its purpose was to "</w:t>
      </w:r>
      <w:del w:id="20" w:author="Kiran KN" w:date="2020-09-22T19:15:00Z">
        <w:r w:rsidDel="00203FBA">
          <w:delText xml:space="preserve"> </w:delText>
        </w:r>
      </w:del>
      <w:r>
        <w:t>Design network where connectivity is governed by high-level, global policy". This project is generally known as the first implementation of SDN.</w:t>
      </w:r>
    </w:p>
    <w:p w14:paraId="1203DCF0" w14:textId="5F2B2191" w:rsidR="00ED131E" w:rsidRDefault="009E21D8">
      <w:pPr>
        <w:pStyle w:val="BodyText"/>
      </w:pPr>
      <w:r>
        <w:t xml:space="preserve">In 2008, a white paper </w:t>
      </w:r>
      <w:del w:id="21" w:author="Kiran KN" w:date="2020-09-22T19:16:00Z">
        <w:r w:rsidDel="00203FBA">
          <w:delText xml:space="preserve">has </w:delText>
        </w:r>
      </w:del>
      <w:ins w:id="22" w:author="Kiran KN" w:date="2020-09-22T19:16:00Z">
        <w:r w:rsidR="00203FBA">
          <w:t xml:space="preserve">was </w:t>
        </w:r>
      </w:ins>
      <w:del w:id="23" w:author="Kiran KN" w:date="2020-09-22T19:16:00Z">
        <w:r w:rsidDel="00203FBA">
          <w:delText xml:space="preserve">been </w:delText>
        </w:r>
      </w:del>
      <w:r>
        <w:t>proposed by ACM (Association for Computing Machinery) to design a new protocol (OpenFlow) that can program network devices from a network controller.</w:t>
      </w:r>
    </w:p>
    <w:p w14:paraId="393F9CA9" w14:textId="1390326A" w:rsidR="00ED131E" w:rsidRDefault="009E21D8">
      <w:pPr>
        <w:pStyle w:val="BodyText"/>
      </w:pPr>
      <w:r>
        <w:t xml:space="preserve">In 2011, ONF (Open Networking Foundation) </w:t>
      </w:r>
      <w:del w:id="24" w:author="Kiran KN" w:date="2020-09-22T19:16:00Z">
        <w:r w:rsidDel="00203FBA">
          <w:delText>has been</w:delText>
        </w:r>
      </w:del>
      <w:ins w:id="25" w:author="Kiran KN" w:date="2020-09-22T19:16:00Z">
        <w:r w:rsidR="00203FBA">
          <w:t>was</w:t>
        </w:r>
      </w:ins>
      <w:r>
        <w:t xml:space="preserve"> created to promote SDN Architecture and OpenFlow protocols.</w:t>
      </w:r>
    </w:p>
    <w:p w14:paraId="5869BF15" w14:textId="77777777" w:rsidR="00ED131E" w:rsidRDefault="009E21D8">
      <w:pPr>
        <w:pStyle w:val="Heading3"/>
      </w:pPr>
      <w:bookmarkStart w:id="26" w:name="X6f4871aa3ff2183b0aad6631140857572e750af"/>
      <w:r>
        <w:t>SDN startups acquired by major networks or virtualization vendors</w:t>
      </w:r>
      <w:bookmarkEnd w:id="26"/>
    </w:p>
    <w:p w14:paraId="6BD4719A" w14:textId="06144AB5" w:rsidR="00ED131E" w:rsidRDefault="009E21D8">
      <w:pPr>
        <w:pStyle w:val="FirstParagraph"/>
      </w:pPr>
      <w:r>
        <w:t xml:space="preserve">First companies </w:t>
      </w:r>
      <w:del w:id="27" w:author="Kiran KN" w:date="2020-09-22T19:17:00Z">
        <w:r w:rsidDel="00203FBA">
          <w:delText xml:space="preserve">working </w:delText>
        </w:r>
      </w:del>
      <w:ins w:id="28" w:author="Kiran KN" w:date="2020-09-22T19:17:00Z">
        <w:r w:rsidR="00203FBA">
          <w:t xml:space="preserve">focusing </w:t>
        </w:r>
      </w:ins>
      <w:r>
        <w:t xml:space="preserve">on SDN </w:t>
      </w:r>
      <w:del w:id="29" w:author="Kiran KN" w:date="2020-09-22T19:17:00Z">
        <w:r w:rsidDel="00203FBA">
          <w:delText>have been</w:delText>
        </w:r>
      </w:del>
      <w:ins w:id="30" w:author="Kiran KN" w:date="2020-09-22T19:17:00Z">
        <w:r w:rsidR="00203FBA">
          <w:t>were</w:t>
        </w:r>
      </w:ins>
      <w:r>
        <w:t xml:space="preserve"> founded around 2010. (Most of them have now been acquired by main networks or virtualization solution vendors.) In 2007, Martin Casado, who was working on Ethane project </w:t>
      </w:r>
      <w:del w:id="31" w:author="Kiran KN" w:date="2020-09-22T19:17:00Z">
        <w:r w:rsidDel="00203FBA">
          <w:delText xml:space="preserve">has </w:delText>
        </w:r>
      </w:del>
      <w:r>
        <w:t xml:space="preserve">founded </w:t>
      </w:r>
      <w:proofErr w:type="spellStart"/>
      <w:r>
        <w:t>Nicira</w:t>
      </w:r>
      <w:proofErr w:type="spellEnd"/>
      <w:r>
        <w:t xml:space="preserve"> to provide solutions for network virtualization with SDN concept. </w:t>
      </w:r>
      <w:proofErr w:type="spellStart"/>
      <w:r>
        <w:t>Nicira</w:t>
      </w:r>
      <w:proofErr w:type="spellEnd"/>
      <w:r>
        <w:t xml:space="preserve"> </w:t>
      </w:r>
      <w:del w:id="32" w:author="Kiran KN" w:date="2020-09-22T19:17:00Z">
        <w:r w:rsidDel="00203FBA">
          <w:delText>has been</w:delText>
        </w:r>
      </w:del>
      <w:ins w:id="33" w:author="Kiran KN" w:date="2020-09-22T19:17:00Z">
        <w:r w:rsidR="00203FBA">
          <w:t>was</w:t>
        </w:r>
      </w:ins>
      <w:r>
        <w:t xml:space="preserve"> </w:t>
      </w:r>
      <w:proofErr w:type="spellStart"/>
      <w:r>
        <w:t>aquired</w:t>
      </w:r>
      <w:proofErr w:type="spellEnd"/>
      <w:r>
        <w:t xml:space="preserve"> by </w:t>
      </w:r>
      <w:proofErr w:type="spellStart"/>
      <w:r>
        <w:t>vMware</w:t>
      </w:r>
      <w:proofErr w:type="spellEnd"/>
      <w:r>
        <w:t xml:space="preserve"> in 2012 to develop VM</w:t>
      </w:r>
      <w:ins w:id="34" w:author="Kiran KN" w:date="2020-09-22T19:17:00Z">
        <w:r w:rsidR="00203FBA">
          <w:t>W</w:t>
        </w:r>
      </w:ins>
      <w:r>
        <w:t xml:space="preserve">are NSX. In 2016, VMWare also bought </w:t>
      </w:r>
      <w:proofErr w:type="spellStart"/>
      <w:r>
        <w:t>PLUMGrid</w:t>
      </w:r>
      <w:proofErr w:type="spellEnd"/>
      <w:ins w:id="35" w:author="Kiran KN" w:date="2020-09-22T19:18:00Z">
        <w:r w:rsidR="00203FBA">
          <w:t>,</w:t>
        </w:r>
      </w:ins>
      <w:r>
        <w:t xml:space="preserve"> </w:t>
      </w:r>
      <w:proofErr w:type="gramStart"/>
      <w:r>
        <w:t>a</w:t>
      </w:r>
      <w:proofErr w:type="gramEnd"/>
      <w:r>
        <w:t xml:space="preserve"> SDN startup founded in 2013. In 2010, </w:t>
      </w:r>
      <w:proofErr w:type="spellStart"/>
      <w:r>
        <w:t>BigSwitch</w:t>
      </w:r>
      <w:proofErr w:type="spellEnd"/>
      <w:r>
        <w:t xml:space="preserve"> networks</w:t>
      </w:r>
      <w:ins w:id="36" w:author="Kiran KN" w:date="2020-09-22T19:22:00Z">
        <w:r w:rsidR="00203FBA">
          <w:t>, which was proposing an SDN solution</w:t>
        </w:r>
      </w:ins>
      <w:r>
        <w:t xml:space="preserve"> </w:t>
      </w:r>
      <w:del w:id="37" w:author="Kiran KN" w:date="2020-09-22T19:18:00Z">
        <w:r w:rsidDel="00203FBA">
          <w:delText>has been</w:delText>
        </w:r>
      </w:del>
      <w:ins w:id="38" w:author="Kiran KN" w:date="2020-09-22T19:18:00Z">
        <w:r w:rsidR="00203FBA">
          <w:t>was</w:t>
        </w:r>
      </w:ins>
      <w:r>
        <w:t xml:space="preserve"> founded</w:t>
      </w:r>
      <w:del w:id="39" w:author="Kiran KN" w:date="2020-09-22T19:22:00Z">
        <w:r w:rsidDel="00203FBA">
          <w:delText>: BigSwitch is proposing a SDN solution</w:delText>
        </w:r>
      </w:del>
      <w:r>
        <w:t xml:space="preserve">. In early 2020, </w:t>
      </w:r>
      <w:proofErr w:type="spellStart"/>
      <w:r>
        <w:t>BigSwitch</w:t>
      </w:r>
      <w:proofErr w:type="spellEnd"/>
      <w:ins w:id="40" w:author="Kiran KN" w:date="2020-09-22T19:23:00Z">
        <w:r w:rsidR="00203FBA">
          <w:t xml:space="preserve"> was</w:t>
        </w:r>
      </w:ins>
      <w:del w:id="41" w:author="Kiran KN" w:date="2020-09-22T19:23:00Z">
        <w:r w:rsidDel="00203FBA">
          <w:delText xml:space="preserve"> has been</w:delText>
        </w:r>
      </w:del>
      <w:r>
        <w:t xml:space="preserve"> acquired by Arista Networks. In 2012, Cisco </w:t>
      </w:r>
      <w:del w:id="42" w:author="Kiran KN" w:date="2020-09-22T19:23:00Z">
        <w:r w:rsidDel="00203FBA">
          <w:delText xml:space="preserve">has </w:delText>
        </w:r>
      </w:del>
      <w:r>
        <w:t>created Insieme Networks, a spin-</w:t>
      </w:r>
      <w:ins w:id="43" w:author="Kiran KN" w:date="2020-09-22T19:23:00Z">
        <w:r w:rsidR="00203FBA">
          <w:t>off</w:t>
        </w:r>
      </w:ins>
      <w:del w:id="44" w:author="Kiran KN" w:date="2020-09-22T19:23:00Z">
        <w:r w:rsidDel="00203FBA">
          <w:delText>in</w:delText>
        </w:r>
      </w:del>
      <w:r>
        <w:t xml:space="preserve"> start-up company working on SDN. In 2013, Cisco t</w:t>
      </w:r>
      <w:ins w:id="45" w:author="Kiran KN" w:date="2020-09-22T19:24:00Z">
        <w:r w:rsidR="00203FBA">
          <w:t>ook</w:t>
        </w:r>
      </w:ins>
      <w:del w:id="46" w:author="Kiran KN" w:date="2020-09-22T19:24:00Z">
        <w:r w:rsidDel="00203FBA">
          <w:delText>ake</w:delText>
        </w:r>
      </w:del>
      <w:r>
        <w:t xml:space="preserve"> back control o</w:t>
      </w:r>
      <w:ins w:id="47" w:author="Kiran KN" w:date="2020-09-22T19:24:00Z">
        <w:r w:rsidR="00203FBA">
          <w:t>f</w:t>
        </w:r>
      </w:ins>
      <w:del w:id="48" w:author="Kiran KN" w:date="2020-09-22T19:24:00Z">
        <w:r w:rsidDel="00203FBA">
          <w:delText>n</w:delText>
        </w:r>
      </w:del>
      <w:r>
        <w:t xml:space="preserve"> </w:t>
      </w:r>
      <w:proofErr w:type="spellStart"/>
      <w:r>
        <w:t>Insieme</w:t>
      </w:r>
      <w:proofErr w:type="spellEnd"/>
      <w:r>
        <w:t xml:space="preserve"> in order to develop its own SDN solution called ACI (Application Centric Infrastructure). In early 2012, Contrail Systems Inc</w:t>
      </w:r>
      <w:ins w:id="49" w:author="Kiran KN" w:date="2020-09-22T19:24:00Z">
        <w:r w:rsidR="00203FBA">
          <w:t xml:space="preserve"> was</w:t>
        </w:r>
      </w:ins>
      <w:del w:id="50" w:author="Kiran KN" w:date="2020-09-22T19:24:00Z">
        <w:r w:rsidDel="00203FBA">
          <w:delText xml:space="preserve"> has been</w:delText>
        </w:r>
      </w:del>
      <w:r>
        <w:t xml:space="preserve"> created and aquired at the end of the year by Juniper Networks. In 2013, Alcatel Lucent </w:t>
      </w:r>
      <w:del w:id="51" w:author="Kiran KN" w:date="2020-09-22T19:24:00Z">
        <w:r w:rsidDel="00203FBA">
          <w:delText xml:space="preserve">has </w:delText>
        </w:r>
      </w:del>
      <w:r>
        <w:t xml:space="preserve">created </w:t>
      </w:r>
      <w:proofErr w:type="spellStart"/>
      <w:r>
        <w:t>Nuage</w:t>
      </w:r>
      <w:proofErr w:type="spellEnd"/>
      <w:r>
        <w:t xml:space="preserve"> Networks, a spin-</w:t>
      </w:r>
      <w:ins w:id="52" w:author="Kiran KN" w:date="2020-09-22T19:24:00Z">
        <w:r w:rsidR="00203FBA">
          <w:t>off</w:t>
        </w:r>
      </w:ins>
      <w:del w:id="53" w:author="Kiran KN" w:date="2020-09-22T19:24:00Z">
        <w:r w:rsidDel="00203FBA">
          <w:delText>in</w:delText>
        </w:r>
      </w:del>
      <w:r>
        <w:t xml:space="preserve"> start-up company working on SDN. Nuage Networks is now an affiliate of Nokia.</w:t>
      </w:r>
    </w:p>
    <w:p w14:paraId="50170D24" w14:textId="77777777" w:rsidR="00ED131E" w:rsidRDefault="009E21D8">
      <w:pPr>
        <w:pStyle w:val="BodyText"/>
      </w:pPr>
      <w:r>
        <w:t xml:space="preserve">The road of SDN development and its history is never straighforward and looks more nuanced than a single storyline might suggest. It’s actually far more complex to be described in a short section. This diagram from </w:t>
      </w:r>
      <w:hyperlink w:anchor="sdn-history">
        <w:r>
          <w:rPr>
            <w:rStyle w:val="Hyperlink"/>
          </w:rPr>
          <w:t>[sdn-history]</w:t>
        </w:r>
      </w:hyperlink>
      <w:r>
        <w:t xml:space="preserve"> shows developments in programmable networking over the past 20 years, and their chronological relationship to advances in network virtualization.</w:t>
      </w:r>
    </w:p>
    <w:p w14:paraId="1F600302" w14:textId="77777777" w:rsidR="00ED131E" w:rsidRDefault="009E21D8">
      <w:pPr>
        <w:pStyle w:val="BodyText"/>
      </w:pPr>
      <w:r>
        <w:rPr>
          <w:noProof/>
        </w:rPr>
        <w:lastRenderedPageBreak/>
        <w:drawing>
          <wp:inline distT="0" distB="0" distL="0" distR="0" wp14:anchorId="786F5CDE" wp14:editId="634AB08D">
            <wp:extent cx="5334000" cy="2624099"/>
            <wp:effectExtent l="0" t="0" r="0" b="0"/>
            <wp:docPr id="2" name="Picture" descr="sdn-history"/>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"/>
                    <pic:cNvPicPr>
                      <a:picLocks noChangeAspect="1" noChangeArrowheads="1"/>
                    </pic:cNvPicPr>
                  </pic:nvPicPr>
                  <pic:blipFill>
                    <a:blip r:embed="rId12"/>
                    <a:stretch>
                      <a:fillRect/>
                    </a:stretch>
                  </pic:blipFill>
                  <pic:spPr bwMode="auto">
                    <a:xfrm>
                      <a:off x="0" y="0"/>
                      <a:ext cx="5334000" cy="2624099"/>
                    </a:xfrm>
                    <a:prstGeom prst="rect">
                      <a:avLst/>
                    </a:prstGeom>
                    <a:noFill/>
                    <a:ln w="9525">
                      <a:noFill/>
                      <a:headEnd/>
                      <a:tailEnd/>
                    </a:ln>
                  </pic:spPr>
                </pic:pic>
              </a:graphicData>
            </a:graphic>
          </wp:inline>
        </w:drawing>
      </w:r>
    </w:p>
    <w:p w14:paraId="416030E7" w14:textId="77777777" w:rsidR="00ED131E" w:rsidRDefault="009E21D8">
      <w:pPr>
        <w:pStyle w:val="Heading2"/>
      </w:pPr>
      <w:bookmarkStart w:id="54" w:name="X7c72bf765c8ccb9f65c20c5f58a432f93afa567"/>
      <w:r>
        <w:t>SDN definition</w:t>
      </w:r>
      <w:bookmarkEnd w:id="54"/>
    </w:p>
    <w:p w14:paraId="2240EB35" w14:textId="77777777" w:rsidR="00ED131E" w:rsidRDefault="009E21D8">
      <w:pPr>
        <w:pStyle w:val="Heading3"/>
      </w:pPr>
      <w:bookmarkStart w:id="55" w:name="Xc2b34e8eb12b259ed43b3246438910d4c5ae65b"/>
      <w:r>
        <w:t>What is SDN?</w:t>
      </w:r>
      <w:bookmarkEnd w:id="55"/>
    </w:p>
    <w:p w14:paraId="2F8C0933" w14:textId="77777777" w:rsidR="00ED131E" w:rsidRDefault="009E21D8">
      <w:pPr>
        <w:pStyle w:val="FirstParagraph"/>
      </w:pPr>
      <w:r>
        <w:t xml:space="preserve">The concept of </w:t>
      </w:r>
      <w:r>
        <w:rPr>
          <w:rStyle w:val="VerbatimChar"/>
        </w:rPr>
        <w:t>SDN</w:t>
      </w:r>
      <w:r>
        <w:t xml:space="preserve">, and the term itself, are both very broad and often confusing. There is no real accurate definition of SDN, and vendors usually take it very differently. Initially it was used </w:t>
      </w:r>
      <w:del w:id="56" w:author="Kiran KN" w:date="2020-09-22T19:26:00Z">
        <w:r w:rsidDel="0046750D">
          <w:delText xml:space="preserve">to </w:delText>
        </w:r>
      </w:del>
      <w:r>
        <w:t>in Stanford’s OpenFlow project, and later it has been extended to include a much wider area of technologies. Discussion about each vendor’s exact SDN definition is beyond the scope of this book. But we generally consider that a SDN solution has to provide one to several of following characteristics:</w:t>
      </w:r>
    </w:p>
    <w:p w14:paraId="2A49C52B" w14:textId="58B93E41" w:rsidR="00ED131E" w:rsidRDefault="00200DE2">
      <w:pPr>
        <w:numPr>
          <w:ilvl w:val="0"/>
          <w:numId w:val="3"/>
        </w:numPr>
      </w:pPr>
      <w:ins w:id="57" w:author="Kiran KN" w:date="2020-09-22T19:27:00Z">
        <w:r>
          <w:t>A</w:t>
        </w:r>
      </w:ins>
      <w:del w:id="58" w:author="Kiran KN" w:date="2020-09-22T19:27:00Z">
        <w:r w:rsidR="009E21D8" w:rsidDel="00200DE2">
          <w:delText>a</w:delText>
        </w:r>
      </w:del>
      <w:r w:rsidR="009E21D8">
        <w:t xml:space="preserve"> network control and configuration plane split from the network dataplane.</w:t>
      </w:r>
    </w:p>
    <w:p w14:paraId="6B1DBBB7" w14:textId="55963727" w:rsidR="00ED131E" w:rsidRDefault="00200DE2">
      <w:pPr>
        <w:numPr>
          <w:ilvl w:val="0"/>
          <w:numId w:val="3"/>
        </w:numPr>
      </w:pPr>
      <w:ins w:id="59" w:author="Kiran KN" w:date="2020-09-22T19:28:00Z">
        <w:r>
          <w:t>A</w:t>
        </w:r>
      </w:ins>
      <w:del w:id="60" w:author="Kiran KN" w:date="2020-09-22T19:28:00Z">
        <w:r w:rsidR="009E21D8" w:rsidDel="00200DE2">
          <w:delText>a</w:delText>
        </w:r>
      </w:del>
      <w:r w:rsidR="009E21D8">
        <w:t xml:space="preserve"> centralized configuration and control plane (SDN controller)</w:t>
      </w:r>
    </w:p>
    <w:p w14:paraId="6EB7450D" w14:textId="7ECEB073" w:rsidR="00ED131E" w:rsidRDefault="00200DE2">
      <w:pPr>
        <w:numPr>
          <w:ilvl w:val="0"/>
          <w:numId w:val="3"/>
        </w:numPr>
      </w:pPr>
      <w:ins w:id="61" w:author="Kiran KN" w:date="2020-09-22T19:28:00Z">
        <w:r>
          <w:t>A</w:t>
        </w:r>
      </w:ins>
      <w:del w:id="62" w:author="Kiran KN" w:date="2020-09-22T19:28:00Z">
        <w:r w:rsidR="009E21D8" w:rsidDel="00200DE2">
          <w:delText>a</w:delText>
        </w:r>
      </w:del>
      <w:r w:rsidR="009E21D8">
        <w:t xml:space="preserve"> simplified network node</w:t>
      </w:r>
    </w:p>
    <w:p w14:paraId="07E10162" w14:textId="5A543173" w:rsidR="00ED131E" w:rsidRDefault="00200DE2">
      <w:pPr>
        <w:numPr>
          <w:ilvl w:val="0"/>
          <w:numId w:val="3"/>
        </w:numPr>
      </w:pPr>
      <w:ins w:id="63" w:author="Kiran KN" w:date="2020-09-22T19:28:00Z">
        <w:r>
          <w:t>N</w:t>
        </w:r>
      </w:ins>
      <w:del w:id="64" w:author="Kiran KN" w:date="2020-09-22T19:28:00Z">
        <w:r w:rsidR="009E21D8" w:rsidDel="00200DE2">
          <w:delText>n</w:delText>
        </w:r>
      </w:del>
      <w:r w:rsidR="009E21D8">
        <w:t>etwork programmability to provide network automation</w:t>
      </w:r>
    </w:p>
    <w:p w14:paraId="5DFEB13D" w14:textId="6AF9E46A" w:rsidR="00ED131E" w:rsidRDefault="00200DE2">
      <w:pPr>
        <w:numPr>
          <w:ilvl w:val="0"/>
          <w:numId w:val="3"/>
        </w:numPr>
      </w:pPr>
      <w:ins w:id="65" w:author="Kiran KN" w:date="2020-09-22T19:28:00Z">
        <w:r>
          <w:t>A</w:t>
        </w:r>
      </w:ins>
      <w:del w:id="66" w:author="Kiran KN" w:date="2020-09-22T19:28:00Z">
        <w:r w:rsidR="009E21D8" w:rsidDel="00200DE2">
          <w:delText>a</w:delText>
        </w:r>
      </w:del>
      <w:r w:rsidR="009E21D8">
        <w:t>utomatic provisioning (ZTP zero touch provisioning) of network nodes</w:t>
      </w:r>
    </w:p>
    <w:p w14:paraId="0EE26A8C" w14:textId="0FBC95F8" w:rsidR="00ED131E" w:rsidRDefault="00200DE2">
      <w:pPr>
        <w:numPr>
          <w:ilvl w:val="0"/>
          <w:numId w:val="3"/>
        </w:numPr>
      </w:pPr>
      <w:ins w:id="67" w:author="Kiran KN" w:date="2020-09-22T19:28:00Z">
        <w:r>
          <w:t>V</w:t>
        </w:r>
      </w:ins>
      <w:del w:id="68" w:author="Kiran KN" w:date="2020-09-22T19:28:00Z">
        <w:r w:rsidR="009E21D8" w:rsidDel="00200DE2">
          <w:delText>v</w:delText>
        </w:r>
      </w:del>
      <w:r w:rsidR="009E21D8">
        <w:t>irtualization support and openness</w:t>
      </w:r>
    </w:p>
    <w:p w14:paraId="1F1E3A3A" w14:textId="77777777" w:rsidR="00ED131E" w:rsidRDefault="009E21D8">
      <w:pPr>
        <w:pStyle w:val="FirstParagraph"/>
      </w:pPr>
      <w:r>
        <w:t xml:space="preserve">According to </w:t>
      </w:r>
      <w:hyperlink w:anchor="onf-sdn-definition">
        <w:r>
          <w:rPr>
            <w:rStyle w:val="Hyperlink"/>
          </w:rPr>
          <w:t>[onf-sdn-definition]</w:t>
        </w:r>
      </w:hyperlink>
      <w:r>
        <w:t xml:space="preserve">, </w:t>
      </w:r>
      <w:r>
        <w:rPr>
          <w:b/>
        </w:rPr>
        <w:t>Software-Defined Networking (SDN)</w:t>
      </w:r>
      <w:r>
        <w:t xml:space="preserve"> is:</w:t>
      </w:r>
    </w:p>
    <w:p w14:paraId="65AC93D7" w14:textId="77777777" w:rsidR="00ED131E" w:rsidRDefault="009E21D8">
      <w:pPr>
        <w:pStyle w:val="BlockText"/>
      </w:pPr>
      <w:r>
        <w:t>The physical separation of the network control plane from the forwarding plane, and where a control plane controls several devices</w:t>
      </w:r>
    </w:p>
    <w:p w14:paraId="28B097F7" w14:textId="77777777" w:rsidR="00ED131E" w:rsidRDefault="009E21D8">
      <w:pPr>
        <w:pStyle w:val="FirstParagraph"/>
      </w:pPr>
      <w:r>
        <w:rPr>
          <w:b/>
        </w:rPr>
        <w:t>SDN layer</w:t>
      </w:r>
      <w:hyperlink w:anchor="onf-sdn-definition">
        <w:r>
          <w:rPr>
            <w:rStyle w:val="Hyperlink"/>
            <w:b/>
            <w:vertAlign w:val="superscript"/>
          </w:rPr>
          <w:t>[onf-sdn-definition]</w:t>
        </w:r>
      </w:hyperlink>
      <w:r>
        <w:rPr>
          <w:b/>
        </w:rPr>
        <w:t>.</w:t>
      </w:r>
    </w:p>
    <w:p w14:paraId="19C2B80C" w14:textId="77777777" w:rsidR="00ED131E" w:rsidRDefault="009E21D8">
      <w:pPr>
        <w:pStyle w:val="BodyText"/>
      </w:pPr>
      <w:r>
        <w:rPr>
          <w:noProof/>
        </w:rPr>
        <w:lastRenderedPageBreak/>
        <w:drawing>
          <wp:inline distT="0" distB="0" distL="0" distR="0" wp14:anchorId="4363ED76" wp14:editId="6B999258">
            <wp:extent cx="5334000" cy="6902823"/>
            <wp:effectExtent l="0" t="0" r="0" b="0"/>
            <wp:docPr id="3"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"/>
                    <pic:cNvPicPr>
                      <a:picLocks noChangeAspect="1" noChangeArrowheads="1"/>
                    </pic:cNvPicPr>
                  </pic:nvPicPr>
                  <pic:blipFill>
                    <a:blip r:embed="rId13"/>
                    <a:stretch>
                      <a:fillRect/>
                    </a:stretch>
                  </pic:blipFill>
                  <pic:spPr bwMode="auto">
                    <a:xfrm>
                      <a:off x="0" y="0"/>
                      <a:ext cx="5334000" cy="6902823"/>
                    </a:xfrm>
                    <a:prstGeom prst="rect">
                      <a:avLst/>
                    </a:prstGeom>
                    <a:noFill/>
                    <a:ln w="9525">
                      <a:noFill/>
                      <a:headEnd/>
                      <a:tailEnd/>
                    </a:ln>
                  </pic:spPr>
                </pic:pic>
              </a:graphicData>
            </a:graphic>
          </wp:inline>
        </w:drawing>
      </w:r>
    </w:p>
    <w:p w14:paraId="5E1B6B9D" w14:textId="77777777" w:rsidR="00ED131E" w:rsidRDefault="009E21D8">
      <w:pPr>
        <w:pStyle w:val="BodyText"/>
      </w:pPr>
      <w:r>
        <w:t xml:space="preserve">In this diagram, you can see that SDN allows simple high-level policies in the "application layer" to modify the network, because the device level dependency is eliminated to some extent. The network administrator can operate the different vendor-specific devices in the "infrastructure layer" from a single software console - the "control layer". The "controller" in control layer is designed with such a way that it can view the whole network globally. This controller design helps a lot to introduce functionalities or programs as </w:t>
      </w:r>
      <w:commentRangeStart w:id="69"/>
      <w:r>
        <w:t xml:space="preserve">they </w:t>
      </w:r>
      <w:commentRangeEnd w:id="69"/>
      <w:r w:rsidR="005B0E48">
        <w:rPr>
          <w:rStyle w:val="CommentReference"/>
        </w:rPr>
        <w:commentReference w:id="69"/>
      </w:r>
      <w:r>
        <w:t xml:space="preserve">just </w:t>
      </w:r>
      <w:r>
        <w:lastRenderedPageBreak/>
        <w:t>needs to talk to the centralized controller, without the need to know all details communicating with each individual device. These details are hidden by the controller from the applications.</w:t>
      </w:r>
    </w:p>
    <w:p w14:paraId="5CFC5C45" w14:textId="77777777" w:rsidR="00ED131E" w:rsidRDefault="009E21D8">
      <w:pPr>
        <w:pStyle w:val="BodyText"/>
      </w:pPr>
      <w:r>
        <w:t>Several expectations are behind this new model:</w:t>
      </w:r>
    </w:p>
    <w:p w14:paraId="586CB508" w14:textId="19A88682" w:rsidR="00ED131E" w:rsidRDefault="00D42E9B">
      <w:pPr>
        <w:numPr>
          <w:ilvl w:val="0"/>
          <w:numId w:val="4"/>
        </w:numPr>
      </w:pPr>
      <w:ins w:id="70" w:author="Kiran KN" w:date="2020-09-22T19:36:00Z">
        <w:r>
          <w:rPr>
            <w:b/>
          </w:rPr>
          <w:t>O</w:t>
        </w:r>
      </w:ins>
      <w:del w:id="71" w:author="Kiran KN" w:date="2020-09-22T19:36:00Z">
        <w:r w:rsidR="009E21D8" w:rsidDel="00D42E9B">
          <w:rPr>
            <w:b/>
          </w:rPr>
          <w:delText>o</w:delText>
        </w:r>
      </w:del>
      <w:r w:rsidR="009E21D8">
        <w:rPr>
          <w:b/>
        </w:rPr>
        <w:t>penness</w:t>
      </w:r>
      <w:r w:rsidR="009E21D8">
        <w:t xml:space="preserve">: </w:t>
      </w:r>
      <w:ins w:id="72" w:author="Kiran KN" w:date="2020-09-22T19:36:00Z">
        <w:r>
          <w:t>C</w:t>
        </w:r>
      </w:ins>
      <w:del w:id="73" w:author="Kiran KN" w:date="2020-09-22T19:36:00Z">
        <w:r w:rsidR="009E21D8" w:rsidDel="00D42E9B">
          <w:delText>c</w:delText>
        </w:r>
      </w:del>
      <w:r w:rsidR="009E21D8">
        <w:t xml:space="preserve">ommunication between controller and network device uses standardized protocols like REST, OpenFlow, XMPP, </w:t>
      </w:r>
      <w:proofErr w:type="spellStart"/>
      <w:r w:rsidR="009E21D8">
        <w:t>NetConf</w:t>
      </w:r>
      <w:proofErr w:type="spellEnd"/>
      <w:r w:rsidR="009E21D8">
        <w:t xml:space="preserve">, </w:t>
      </w:r>
      <w:proofErr w:type="spellStart"/>
      <w:ins w:id="74" w:author="Kiran KN" w:date="2020-09-22T19:35:00Z">
        <w:r w:rsidR="005B0E48">
          <w:t>gRPC</w:t>
        </w:r>
        <w:proofErr w:type="spellEnd"/>
        <w:r w:rsidR="005B0E48">
          <w:t xml:space="preserve"> </w:t>
        </w:r>
      </w:ins>
      <w:r w:rsidR="009E21D8">
        <w:t>etc. This eliminates traditional vendor lock-in, giving you freedom of choice in networking.</w:t>
      </w:r>
    </w:p>
    <w:p w14:paraId="5D69D84F" w14:textId="71A97D81" w:rsidR="00ED131E" w:rsidRDefault="00D42E9B">
      <w:pPr>
        <w:numPr>
          <w:ilvl w:val="0"/>
          <w:numId w:val="4"/>
        </w:numPr>
      </w:pPr>
      <w:ins w:id="75" w:author="Kiran KN" w:date="2020-09-22T19:36:00Z">
        <w:r>
          <w:rPr>
            <w:b/>
          </w:rPr>
          <w:t>C</w:t>
        </w:r>
      </w:ins>
      <w:del w:id="76" w:author="Kiran KN" w:date="2020-09-22T19:36:00Z">
        <w:r w:rsidR="009E21D8" w:rsidDel="00D42E9B">
          <w:rPr>
            <w:b/>
          </w:rPr>
          <w:delText>c</w:delText>
        </w:r>
      </w:del>
      <w:r w:rsidR="009E21D8">
        <w:rPr>
          <w:b/>
        </w:rPr>
        <w:t>ost reduction</w:t>
      </w:r>
      <w:r w:rsidR="009E21D8">
        <w:t xml:space="preserve">: </w:t>
      </w:r>
      <w:ins w:id="77" w:author="Kiran KN" w:date="2020-09-22T19:36:00Z">
        <w:r>
          <w:t>Due</w:t>
        </w:r>
      </w:ins>
      <w:del w:id="78" w:author="Kiran KN" w:date="2020-09-22T19:36:00Z">
        <w:r w:rsidR="009E21D8" w:rsidDel="00D42E9B">
          <w:delText>because</w:delText>
        </w:r>
      </w:del>
      <w:r w:rsidR="009E21D8">
        <w:t xml:space="preserve"> </w:t>
      </w:r>
      <w:ins w:id="79" w:author="Kiran KN" w:date="2020-09-22T19:36:00Z">
        <w:r>
          <w:t>to</w:t>
        </w:r>
      </w:ins>
      <w:del w:id="80" w:author="Kiran KN" w:date="2020-09-22T19:36:00Z">
        <w:r w:rsidR="009E21D8" w:rsidDel="00D42E9B">
          <w:delText>of</w:delText>
        </w:r>
      </w:del>
      <w:r w:rsidR="009E21D8">
        <w:t xml:space="preserve"> the openness</w:t>
      </w:r>
      <w:ins w:id="81" w:author="Kiran KN" w:date="2020-09-22T19:37:00Z">
        <w:r>
          <w:t xml:space="preserve"> model</w:t>
        </w:r>
      </w:ins>
      <w:r w:rsidR="009E21D8">
        <w:t xml:space="preserve">, </w:t>
      </w:r>
      <w:del w:id="82" w:author="Kiran KN" w:date="2020-09-22T19:38:00Z">
        <w:r w:rsidR="009E21D8" w:rsidDel="00D42E9B">
          <w:delText xml:space="preserve">you </w:delText>
        </w:r>
      </w:del>
      <w:ins w:id="83" w:author="Kiran KN" w:date="2020-09-22T19:38:00Z">
        <w:r>
          <w:t xml:space="preserve">users </w:t>
        </w:r>
      </w:ins>
      <w:r w:rsidR="009E21D8">
        <w:t>can pick</w:t>
      </w:r>
      <w:ins w:id="84" w:author="Kiran KN" w:date="2020-09-22T19:37:00Z">
        <w:r>
          <w:t xml:space="preserve"> any</w:t>
        </w:r>
      </w:ins>
      <w:del w:id="85" w:author="Kiran KN" w:date="2020-09-22T19:37:00Z">
        <w:r w:rsidR="009E21D8" w:rsidDel="00D42E9B">
          <w:delText xml:space="preserve"> which ever</w:delText>
        </w:r>
      </w:del>
      <w:r w:rsidR="009E21D8">
        <w:t xml:space="preserve"> low-cost vendor for </w:t>
      </w:r>
      <w:ins w:id="86" w:author="Kiran KN" w:date="2020-09-22T19:38:00Z">
        <w:r>
          <w:t>their</w:t>
        </w:r>
      </w:ins>
      <w:del w:id="87" w:author="Kiran KN" w:date="2020-09-22T19:38:00Z">
        <w:r w:rsidR="009E21D8" w:rsidDel="00D42E9B">
          <w:delText>your</w:delText>
        </w:r>
      </w:del>
      <w:r w:rsidR="009E21D8">
        <w:t xml:space="preserve"> infrastructure (hardware).</w:t>
      </w:r>
    </w:p>
    <w:p w14:paraId="409C37D3" w14:textId="11D016FB" w:rsidR="00ED131E" w:rsidRDefault="00D42E9B">
      <w:pPr>
        <w:numPr>
          <w:ilvl w:val="0"/>
          <w:numId w:val="4"/>
        </w:numPr>
      </w:pPr>
      <w:ins w:id="88" w:author="Kiran KN" w:date="2020-09-22T19:36:00Z">
        <w:r>
          <w:rPr>
            <w:b/>
          </w:rPr>
          <w:t>A</w:t>
        </w:r>
      </w:ins>
      <w:del w:id="89" w:author="Kiran KN" w:date="2020-09-22T19:36:00Z">
        <w:r w:rsidR="009E21D8" w:rsidDel="00D42E9B">
          <w:rPr>
            <w:b/>
          </w:rPr>
          <w:delText>a</w:delText>
        </w:r>
      </w:del>
      <w:r w:rsidR="009E21D8">
        <w:rPr>
          <w:b/>
        </w:rPr>
        <w:t>utomation</w:t>
      </w:r>
      <w:r w:rsidR="009E21D8">
        <w:t xml:space="preserve">: </w:t>
      </w:r>
      <w:ins w:id="90" w:author="Kiran KN" w:date="2020-09-22T19:36:00Z">
        <w:r>
          <w:t>T</w:t>
        </w:r>
      </w:ins>
      <w:del w:id="91" w:author="Kiran KN" w:date="2020-09-22T19:36:00Z">
        <w:r w:rsidR="009E21D8" w:rsidDel="00D42E9B">
          <w:delText>t</w:delText>
        </w:r>
      </w:del>
      <w:r w:rsidR="009E21D8">
        <w:t xml:space="preserve">he controller layer has a global view of whole network. </w:t>
      </w:r>
      <w:ins w:id="92" w:author="Kiran KN" w:date="2020-09-22T19:38:00Z">
        <w:r>
          <w:t>W</w:t>
        </w:r>
      </w:ins>
      <w:del w:id="93" w:author="Kiran KN" w:date="2020-09-22T19:38:00Z">
        <w:r w:rsidR="009E21D8" w:rsidDel="00D42E9B">
          <w:delText>w</w:delText>
        </w:r>
      </w:del>
      <w:r w:rsidR="009E21D8">
        <w:t>ith the API</w:t>
      </w:r>
      <w:ins w:id="94" w:author="Kiran KN" w:date="2020-09-22T19:38:00Z">
        <w:r>
          <w:t>s</w:t>
        </w:r>
      </w:ins>
      <w:r w:rsidR="009E21D8">
        <w:t xml:space="preserve"> exposed by the control layer, </w:t>
      </w:r>
      <w:ins w:id="95" w:author="Kiran KN" w:date="2020-09-22T19:38:00Z">
        <w:r>
          <w:t xml:space="preserve">automation </w:t>
        </w:r>
      </w:ins>
      <w:ins w:id="96" w:author="Kiran KN" w:date="2020-09-22T19:39:00Z">
        <w:r>
          <w:t xml:space="preserve">of applications </w:t>
        </w:r>
      </w:ins>
      <w:ins w:id="97" w:author="Kiran KN" w:date="2020-09-22T19:38:00Z">
        <w:r>
          <w:t>becomes much e</w:t>
        </w:r>
      </w:ins>
      <w:ins w:id="98" w:author="Kiran KN" w:date="2020-09-22T19:39:00Z">
        <w:r>
          <w:t>asier</w:t>
        </w:r>
      </w:ins>
      <w:del w:id="99" w:author="Kiran KN" w:date="2020-09-22T19:39:00Z">
        <w:r w:rsidR="009E21D8" w:rsidDel="00D42E9B">
          <w:delText>from the application perspective it’s much easier to automate network devices application</w:delText>
        </w:r>
      </w:del>
      <w:r w:rsidR="009E21D8">
        <w:t>.</w:t>
      </w:r>
    </w:p>
    <w:p w14:paraId="44166D6C" w14:textId="5BD81825" w:rsidR="00ED131E" w:rsidRDefault="003B7B3B">
      <w:pPr>
        <w:pStyle w:val="FirstParagraph"/>
      </w:pPr>
      <w:ins w:id="100" w:author="Kiran KN" w:date="2020-09-22T19:39:00Z">
        <w:r>
          <w:t>I</w:t>
        </w:r>
      </w:ins>
      <w:del w:id="101" w:author="Kiran KN" w:date="2020-09-22T19:39:00Z">
        <w:r w:rsidR="009E21D8" w:rsidDel="003B7B3B">
          <w:delText>i</w:delText>
        </w:r>
      </w:del>
      <w:r w:rsidR="009E21D8">
        <w:t xml:space="preserve">n this diagram, "openflow" is marked as the protocol between control layer and infrastructure layer. This is </w:t>
      </w:r>
      <w:ins w:id="102" w:author="Kiran KN" w:date="2020-09-22T19:40:00Z">
        <w:r>
          <w:t xml:space="preserve">just as an example showing the use of </w:t>
        </w:r>
      </w:ins>
      <w:del w:id="103" w:author="Kiran KN" w:date="2020-09-22T19:40:00Z">
        <w:r w:rsidR="009E21D8" w:rsidDel="003B7B3B">
          <w:delText xml:space="preserve">to give an example about the </w:delText>
        </w:r>
      </w:del>
      <w:r w:rsidR="009E21D8">
        <w:t xml:space="preserve">standard communication protocols. As of </w:t>
      </w:r>
      <w:proofErr w:type="gramStart"/>
      <w:r w:rsidR="009E21D8">
        <w:t>today</w:t>
      </w:r>
      <w:proofErr w:type="gramEnd"/>
      <w:r w:rsidR="009E21D8">
        <w:t xml:space="preserve"> more choices </w:t>
      </w:r>
      <w:ins w:id="104" w:author="Kiran KN" w:date="2020-09-22T19:40:00Z">
        <w:r>
          <w:t xml:space="preserve">of </w:t>
        </w:r>
      </w:ins>
      <w:ins w:id="105" w:author="Kiran KN" w:date="2020-09-22T19:41:00Z">
        <w:r>
          <w:t xml:space="preserve">communication protocols </w:t>
        </w:r>
      </w:ins>
      <w:r w:rsidR="009E21D8">
        <w:t>are available and standardized in the SDN industry, which will be covered later in this chapter.</w:t>
      </w:r>
    </w:p>
    <w:p w14:paraId="2B70A4EC" w14:textId="77777777" w:rsidR="00ED131E" w:rsidRDefault="009E21D8">
      <w:pPr>
        <w:pStyle w:val="Heading3"/>
      </w:pPr>
      <w:bookmarkStart w:id="106" w:name="X952292c15e2fb9959bd8a0890e5edf3cdc65f5c"/>
      <w:r>
        <w:t>Traditional Network Planes and SDN layer</w:t>
      </w:r>
      <w:bookmarkEnd w:id="106"/>
    </w:p>
    <w:p w14:paraId="1B73BFAA" w14:textId="0C233B2E" w:rsidR="00ED131E" w:rsidRDefault="003B7B3B">
      <w:pPr>
        <w:pStyle w:val="FirstParagraph"/>
      </w:pPr>
      <w:ins w:id="107" w:author="Kiran KN" w:date="2020-09-22T19:41:00Z">
        <w:r>
          <w:rPr>
            <w:b/>
          </w:rPr>
          <w:t>T</w:t>
        </w:r>
      </w:ins>
      <w:del w:id="108" w:author="Kiran KN" w:date="2020-09-22T19:41:00Z">
        <w:r w:rsidR="009E21D8" w:rsidDel="003B7B3B">
          <w:rPr>
            <w:b/>
          </w:rPr>
          <w:delText>t</w:delText>
        </w:r>
      </w:del>
      <w:r w:rsidR="009E21D8">
        <w:rPr>
          <w:b/>
        </w:rPr>
        <w:t>raditional network device planes.</w:t>
      </w:r>
    </w:p>
    <w:p w14:paraId="428C8CA3" w14:textId="28060EE9" w:rsidR="00ED131E" w:rsidDel="003B7B3B" w:rsidRDefault="003B7B3B">
      <w:pPr>
        <w:pStyle w:val="BodyText"/>
        <w:rPr>
          <w:del w:id="109" w:author="Kiran KN" w:date="2020-09-22T19:43:00Z"/>
        </w:rPr>
      </w:pPr>
      <w:ins w:id="110" w:author="Kiran KN" w:date="2020-09-22T19:41:00Z">
        <w:r>
          <w:t>T</w:t>
        </w:r>
      </w:ins>
      <w:del w:id="111" w:author="Kiran KN" w:date="2020-09-22T19:41:00Z">
        <w:r w:rsidR="009E21D8" w:rsidDel="003B7B3B">
          <w:delText>t</w:delText>
        </w:r>
      </w:del>
      <w:r w:rsidR="009E21D8">
        <w:t xml:space="preserve">raditionally, </w:t>
      </w:r>
      <w:ins w:id="112" w:author="Kiran KN" w:date="2020-09-22T19:41:00Z">
        <w:r>
          <w:t>a</w:t>
        </w:r>
      </w:ins>
      <w:del w:id="113" w:author="Kiran KN" w:date="2020-09-22T19:41:00Z">
        <w:r w:rsidR="009E21D8" w:rsidDel="003B7B3B">
          <w:delText>A</w:delText>
        </w:r>
      </w:del>
      <w:r w:rsidR="009E21D8">
        <w:t xml:space="preserve"> typical network device (</w:t>
      </w:r>
      <w:ins w:id="114" w:author="Kiran KN" w:date="2020-09-22T19:42:00Z">
        <w:r>
          <w:t>E</w:t>
        </w:r>
      </w:ins>
      <w:del w:id="115" w:author="Kiran KN" w:date="2020-09-22T19:42:00Z">
        <w:r w:rsidR="009E21D8" w:rsidDel="003B7B3B">
          <w:delText>e</w:delText>
        </w:r>
      </w:del>
      <w:r w:rsidR="009E21D8">
        <w:t xml:space="preserve">.g. </w:t>
      </w:r>
      <w:del w:id="116" w:author="Kiran KN" w:date="2020-09-22T19:42:00Z">
        <w:r w:rsidR="009E21D8" w:rsidDel="003B7B3B">
          <w:delText xml:space="preserve">a </w:delText>
        </w:r>
      </w:del>
      <w:r w:rsidR="009E21D8">
        <w:t>router) has following planes:</w:t>
      </w:r>
    </w:p>
    <w:p w14:paraId="24FC25AE" w14:textId="1B55694E" w:rsidR="00ED131E" w:rsidRDefault="009E21D8" w:rsidP="003B7B3B">
      <w:pPr>
        <w:pStyle w:val="BodyText"/>
      </w:pPr>
      <w:del w:id="117" w:author="Kiran KN" w:date="2020-09-22T19:42:00Z">
        <w:r w:rsidDel="003B7B3B">
          <w:rPr>
            <w:b/>
          </w:rPr>
          <w:delText>traditional network device planes.</w:delText>
        </w:r>
      </w:del>
    </w:p>
    <w:p w14:paraId="783E3D3A" w14:textId="77777777" w:rsidR="00ED131E" w:rsidRDefault="009E21D8">
      <w:pPr>
        <w:pStyle w:val="BodyText"/>
      </w:pPr>
      <w:r>
        <w:rPr>
          <w:noProof/>
        </w:rPr>
        <w:lastRenderedPageBreak/>
        <w:drawing>
          <wp:inline distT="0" distB="0" distL="0" distR="0" wp14:anchorId="7D9028EF" wp14:editId="1E7F597A">
            <wp:extent cx="4565514" cy="4681470"/>
            <wp:effectExtent l="0" t="0" r="0" b="0"/>
            <wp:docPr id="4"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xYQUQ4AGAUQIQAECPAAAADAAAAACEMDbAAAAAI4AAAAAAAAAAACAPQIAAAACAAAAAgAAAAAAAAACEMDbAAAAAD8/P/8IQAADLAAAACAAAAACEMDbAgAAAAAAAAAAAAAAAAAAAC6XSz8AAAAAAAEDAxVAAAAQAAAABAAAAAEAAAAkAAAAJAAAAAAAgD0AAAAAAAAAAAAAgD0AAAAAAAAAAAIAAABfAAAAOAAAAAIAAAA4AAAAAAAAADgAAAAAAAAAAAABAHgAAAAAAAAAPz8/AAAAAAAAAAAAAAAAACUAAAAMAAAAAgAAACUAAAAMAAAABQAAgFcAAAAkAAAAjwAAAP4BAACZAAAAaAIAAAIAAABBCTogQQkxJi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Ako69DBq6wQwhAAQI8AAAAMAAAAAIQwNsAAAAAjgAAAAAAAAAAAIA9AgAAAAIAAAACAAAAAAAAAAIQwNsAAAAAPz8//whAAAMsAAAAIAAAAAIQwNsCAAAAAAAAAAAAAAAAAAAALpdLPwAAAAAAAQMDFUAAABAAAAAEAAAAAQAAACQAAAAkAAAAAACAPQAAAAAAAAAAAACAPQAAAAAAAAAAAgAAAF8AAAA4AAAAAgAAADgAAAAAAAAAOAAAAAAAAAAAAAEAeAAAAAAAAAA/Pz8AAAAAAAAAAAAAAAAAJQAAAAwAAAACAAAAJQAAAAwAAAAFAACAVwAAACQAAABaAQAAXAEAAGQBAADGAQAAAgAAAO0VDhbtFQUcJQAAAAwAAAAHAACAJQAAAAwAAAAA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jthQUKLwChECkAAgCQAAAAYAAAA8+7b/wEAAAAAAAAARqLYvo8KNz9Gotg+KAAAAAwAAAACAAAAJAAAACQAAAAAAIA9AAAAAAAAAAAAAIA9AAAAAAAAAAACAAAAJwAAABgAAAACAAAAAAAAANvu8wAAAAAAJQAAAAwAAAACAAAAJQAAAAwAAAAIAACAVgAAADAAAAAvAAAAbwIAAIYAAACjAgAABQAAAP4C/Cb+AikqWwgpKlsI/Cb+Avwm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jthQUKLwChECEABAjwAAAAwAAAAAhDA2wAAAACOAAAAAAAAAKuqKjwCAAAAAgAAAAIAAAAAAAAAAhDA2wAAAAAAAAD/CEACA0gAAAA8AAAAAhDA2wUAAAAAAAAAAAAAAAAAAACPCjc/AAAAAI8KNz9Goti+AAAAAEai2L4AAAAAAAAAAAABAQGBAQMDFUACABAAAAAEAAAAAQAAACQAAAAkAAAAAACAPQAAAAAAAAAAAACAPQAAAAAAAAAAAgAAAF8AAAA4AAAAAQAAADgAAAAAAAAAOAAAAAAAAAAAAAEAFAAAAAAAAAAAAAAAAAAAAAAAAAAAAAAAJQAAAAwAAAABAAAAJQAAAAwAAAAFAACAVgAAADAAAAAuAAAAbgIAAIgAAAClAgAABQAAAP4CKSpbCCkqWwj8Jv4C/Cb+Aikq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wX0hCBUk0RCtAAAAMAAAAAAAAAB5ABgAMAAAAAAAAACFABQAMAAAAAAAAAB5ACQAMAAAAAAAAACpAAAAkAAAAGAAAAMCbCTkAAAAAAAAAAMCbCTmwX0hCBUk0RCFABwAMAAAAAAAAAAhAAgM8AAAAMAAAAAIQwNsEAAAAAAAAAAAAAAAAAAAAAMJiSAAAAAAAwmJIAA5iyAAA4boADmLIAAEBgTNAAgEMAAAAAAAAACRABAAMAAAAAAAAACpAAAAkAAAAGAAAAB3WUj8AAAAAAAAAAONJUj+vX0hC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MgAAALMCAABR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AEhCAMAsRCQAAAAkAAAAVFVVPwAAAAAAAAAAQFROPwAASEIAwCxEBAAAAHMAAAAMAAAAAAAAAA0AAAAQAAAAMgAAALMCAABSAAAAcAEAAAEAAAAUAAAACQAAAAAAAAAAAAAAvAIAAAAAAAAHAgIiUwB5AHMAdABlAG0AAAAAAAAAAAAAAAAAAAAAAAAAAAAAAAAAAAAAAAAAAAAAAAAAAAAAAAAAAAAAAAAAAAAAAAAAAAAg1+5+NAIAAAEAAAACAAAAGQMAAAQAAAAAAAAAAAAAAMAM7340AgAAcNfufjQCAADQtnljnQAAAEsAAAAAAAAA0LZ5Y50AAACOAAAAAAAAAEBNpjX+fwAAMVBhSQAAAAAwAO9+NAIAAAQAAAABAAAAAAAAAAQAAAAAAAAAAAAAAEsAAEv/////AAAAAP////8HCwAMNAIAAAAAAAAAAAAAsF9GQgUpNES7IaBC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YAAAALMCAAB/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AMBCAMAsRCQAAAAkAAAAVFVVPwAAAAAAAAAAQFROPwAAwEIAwCxEBAAAAHMAAAAMAAAAAAAAAA0AAAAQAAAAYAAAALMCAABSAAAAcAEAAAEAAAAUAAAACQAAAAAAAAAAAAAAvAIAAAAAAAAHAgIiUwB5AHMAdABlAG0AAAAAAAAAAAAAAAAAAAAAAAAAAAAAAAAAAAAAAAAAAAAAAAAAAAAAAAAAAAAAAAAAAAAAAAAAAAAg1+5+NAIAAAEAAAACAAAA/QUAAAQAAAAAAAAAAAAAAMAM7340AgAAcNfufjQCAADQtnljnQAAAEsAAAAAAAAA0LZ5Y50AAACOAAAAAAAAAEBNpjX+fwAAMVBhSQAAAAAw/e5+NAIAAAQAAAABAAAAAAAAAAQAAAAAAAAAAAAAAEsAAEv/////AAAAAP////8HPgA5NAIAAAAAAAAAAAAApZa/QgUpNESIiPxC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kQAAALMCAACv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EBUTj8AABFDAMAsRCQAAAAkAAAA4zhOPwAAAAAAAAAAQFROPwAAEUMAwCxEBAAAAHMAAAAMAAAAAAAAAA0AAAAQAAAAkQAAALMCAABSAAAAcAEAAAEAAAAUAAAACQAAAAAAAAAAAAAAvAIAAAAAAAAHAgIiUwB5AHMAdABlAG0AAAAAAAAAAAAAAAAAAAAAAAAAAAAAAAAAAAAAAAAAAAAAAAAAAAAAAAAAAAAAAAAAAAAAAAAAAAAg1+5+NAIAAAEAAAACAAAAAQkAAAQAAAAAAAAAAAAAAMAM7340AgAAcNfufjQCAADQtnljnQAAAEsAAAAAAAAA0LZ5Y50AAACOAAAAAAAAAEBNpjX+fwAAMVBhSQAAAACw++5+NAIAAAQAAAABAAAAAAAAAAQAAAAAAAAAAAAAAEsAAEv/////AAAAAP////8HPgA5NAIAAAAAAAAAAAAA5RQQQwUpNETWjS5D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1wAAALMCAAD2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AFdDAMAsRCQAAAAkAAAAVFVVPwAAAAAAAAAAQFROPwAAV0MAwCxEBAAAAHMAAAAMAAAAAAAAAA0AAAAQAAAA1wAAALMCAABSAAAAcAEAAAEAAAAUAAAACQAAAAAAAAAAAAAAvAIAAAAAAAAHAgIiUwB5AHMAdABlAG0AAAAAAAAAAAAAAAAAAAAAAAAAAAAAAAAAAAAAAAAAAAAAAAAAAAAAAAAAAAAAAAAAAAAAAAAAAAAg1+5+NAIAAAEAAAACAAAAcA0AAAQAAAAAAAAAAAAAAMAM7340AgAAcNfufjQCAADQtnljnQAAAEsAAAAAAAAA0LZ5Y50AAACOAAAAAAAAAEBNpjX+fwAAMVBhSQAAAAAw+u5+NAIAAAQAAAABAAAAAAAAAAQAAAAAAAAAAAAAAEsAAEv/////AAAAAP////8HPgA5NAIAAAAAAAAAAAAAtfxWQwUpNESmdXVD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n7MEM2tU1DCEABAjwAAAAwAAAAAhDA2wAAAACOAAAAAAAAAKuqKjwCAAAAAgAAAAIAAAAAAAAAAhDA2wAAAACgMHD/FUACABAAAAAEAAAAAQAAACQAAAAkAAAAAACAPQAAAAAAAAAAAACAPQAAAAAAAAAAAgAAAF8AAAA4AAAAAQAAADgAAAAAAAAAOAAAAAAAAAAAAAEAFAAAAAAAAABwMKAAAAAAAAAAAAAAAAAAJQAAAAwAAAABAAAAJQAAAAwAAAAFAACAVQAAAFAAAACuAAAAmAAAAA0BAADPAAAADQAAALAQPguwEF0KbA+nCdwNpwlMDKcJCAtdCggLPgsICx4MTAzUDNwN1AxsD9QMsBAeDLAQPgs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hI2UQzKJTUMIQAIDkAAAAIQAAAACEMDbDQAAAAAAAADRE0E/RqJYvtETQT+EI6i+BtsVP0ai2L7RE8E+RqLYvi3jLD5Goti+AAAAAIQjqL4AAAAARqJYvgAAAAAI+8G9LeMsPgAAACTRE8E+AACAJAbbFT8AAMAk0RNBPwj7wb3RE0E/RqJYvgADAwMDAwMDAwMDA4MBAwMUQAKAEAAAAAQAAAD/////IQAAAAgAAABiAAAADAAAAAEAAAAkAAAAJAAAAAAAgD0AAAAAAAAAAAAAgD0AAAAAAAAAAAIAAAAlAAAADAAAAAIAAAATAAAADAAAAAEAAAA7AAAACAAAAFUAAABQAAAAAAAAAAAAAAD//////////w0AAAAyGDsLMhhbCu4WpQleFaUJzhOlCYoSWwqKEjsLihIbDM4T0QxeFdEM7hbRDDIYGwwyGDsLPAAAAAgAAAA+AAAAGAAAACgBAACaAAAAhAEAAM4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hI2UQzKJTUMIQAECPAAAADAAAAACEMDbAAAAAI4AAAAAAAAAq6oqPAIAAAACAAAAAgAAAAAAAAACEMDbAAAAAKAwcP8VQAIAEAAAAAQAAAABAAAAJAAAACQAAAAAAIA9AAAAAAAAAAAAAIA9AAAAAAAAAAACAAAAXwAAADgAAAABAAAAOAAAAAAAAAA4AAAAAAAAAAAAAQAUAAAAAAAAAHAwoAAAAAAAAAAAAAAAAAAlAAAADAAAAAEAAAAlAAAADAAAAAUAAIBVAAAAUAAAACcBAACYAAAAhQEAAM8AAAANAAAAMhg7CzIYWwruFqUJXhWlCc4TpQmKElsKihI7C4oSGwzOE9EMXhXRDO4W0QwyGBsMMhg7Cy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xWTTQ9wtTUMIQAIDkAAAAIQAAAACEMDbDQAAAAAAAADRE0E/RqJYvtETQT+EI6i+BtsVP0ai2L7RE8E+RqLYvi3jLD5Goti+AAAAAIQjqL4AAAAARqJYvgAAAAAI+8G9LeMsPgAAACTRE8E+AACAJAbbFT8AAMAk0RNBPwj7wb3RE0E/RqJYvgADAwMDAwMDAwMDA4MBAwMUQAKAEAAAAAQAAAD/////IQAAAAgAAABiAAAADAAAAAEAAAAkAAAAJAAAAAAAgD0AAAAAAAAAAAAAgD0AAAAAAAAAAAIAAAAlAAAADAAAAAIAAAATAAAADAAAAAEAAAA7AAAACAAAAFUAAABQAAAAAAAAAAAAAAD//////////w0AAAANIDULDSBVCskenwk5HZ8JqRufCWUaVQplGjULZRoVDKkbyww5HcsMyR7LDA0gFQwNIDULPAAAAAgAAAA+AAAAGAAAAKYBAACZAAAAAQIAAM0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xWTTQ9wtTUMIQAECPAAAADAAAAACEMDbAAAAAI4AAAAAAAAAq6oqPAIAAAACAAAAAgAAAAAAAAACEMDbAAAAAKAwcP8VQAIAEAAAAAQAAAABAAAAJAAAACQAAAAAAIA9AAAAAAAAAAAAAIA9AAAAAAAAAAACAAAAXwAAADgAAAABAAAAOAAAAAAAAAA4AAAAAAAAAAAAAQAUAAAAAAAAAHAwoAAAAAAAAAAAAAAAAAAlAAAADAAAAAEAAAAlAAAADAAAAAUAAIBVAAAAUAAAAKQBAACYAAAAAwIAAM8AAAANAAAADSA1Cw0gVQrJHp8JOR2fCakbnwllGlUKZRo1C2UaFQypG8sMOR3LDMkeywwNIBUMDSA1Cy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6GChQtw2oUMIQAECPAAAADAAAAACEMDbAAAAAI4AAAAAAAAAq6oqPAIAAAACAAAAAgAAAAAAAAACEMDbAAAAAAAA//8VQAIAEAAAAAQAAAABAAAAJAAAACQAAAAAAIA9AAAAAAAAAAAAAIA9AAAAAAAAAAACAAAAXwAAADgAAAACAAAAOAAAAAAAAAA4AAAAAAAAAAAAAQAUAAAAAAAAAP8AAAAAAAAAAAAAAAAAAAAlAAAADAAAAAIAAAAlAAAADAAAAAUAAIBVAAAAUAAAAE4AAAAQAQAAtAAAAEQBAAANAAAAJAuiEiQL0BHFCSURFAglEWMGJREDBdARAwWiEgMFdRNjBh8UFAgfFMUJHxQkC3UTJAuiEi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ufQ/Q9w2oUMIQAIDkAAAAIQAAAACEMDbDQAAAAAAAABWE1E/2U9LvlYTUT+KzJ2+u0UiP9lPy75WE9E+2U/Lvm02Oz7ZT8u+AAAApYrMnb4AAACl2U9LvgAAAKU7Dba9bTY7PgAAwCRWE9E+AAAAJbtFIj8AAEAlVhNRPzsNtr1WE1E/2U9LvgADAwMDAwMDAwMDA4MBAwMUQAKAEAAAAAQAAAD/////IQAAAAgAAABiAAAADAAAAAEAAAAkAAAAJAAAAAAAgD0AAAAAAAAAAAAAgD0AAAAAAAAAAAIAAAAlAAAADAAAAAEAAAATAAAADAAAAAEAAAA7AAAACAAAAFUAAABQAAAAAAAAAAAAAAD//////////w0AAAAYEqISGBLQEbkQJREIDyURVw0lEfgL0BH4C6IS+At1E1cNHxQIDx8UuRAfFBgSdRMYEqISPAAAAAgAAAA+AAAAGAAAAL8AAAASAQAAIgE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ufQ/Q9w2oUMIQAECPAAAADAAAAACEMDbAAAAAI4AAAAAAAAAq6oqPAIAAAACAAAAAgAAAAAAAAACEMDbAAAAAAAA//8VQAIAEAAAAAQAAAABAAAAJAAAACQAAAAAAIA9AAAAAAAAAAAAAIA9AAAAAAAAAAACAAAAXwAAADgAAAACAAAAOAAAAAAAAAA4AAAAAAAAAAAAAQAUAAAAAAAAAP8AAAAAAAAAAAAAAAAAAAAlAAAADAAAAAIAAAAlAAAADAAAAAUAAIBVAAAAUAAAAL0AAAAQAQAAJAEAAEQBAAANAAAAGBKiEhgS0BG5ECURCA8lEVcNJRH4C9AR+AuiEvgLdRNXDR8UCA8fFLkQHxQYEnUTGBKiEi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f5yXQ9w2oUMIQAIDkAAAAIQAAAACEMDbDQAAAAAAAABWE1E/2U9LvlYTUT+KzJ2+u0UiP9lPy75WE9E+2U/Lvm02Oz7ZT8u+AAAApYrMnb4AAACl2U9LvgAAAKU7Dba9bTY7PgAAwCRWE9E+AAAAJbtFIj8AAEAlVhNRPzsNtr1WE1E/2U9LvgADAwMDAwMDAwMDA4MBAwMUQAKAEAAAAAQAAAD/////IQAAAAgAAABiAAAADAAAAAEAAAAkAAAAJAAAAAAAgD0AAAAAAAAAAAAAgD0AAAAAAAAAAAIAAAAlAAAADAAAAAEAAAATAAAADAAAAAEAAAA7AAAACAAAAFUAAABQAAAAAAAAAAAAAAD//////////w0AAAAMGaISDBnQEa0XJRH8FSURSxQlEewS0BHsEqIS7BJ1E0sUHxT8FR8UrRcfFAwZdRMMGaISPAAAAAgAAAA+AAAAGAAAAC4BAAASAQAAkQE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f5yXQ9w2oUMIQAECPAAAADAAAAACEMDbAAAAAI4AAAAAAAAAq6oqPAIAAAACAAAAAgAAAAAAAAACEMDbAAAAAAAA//8VQAIAEAAAAAQAAAABAAAAJAAAACQAAAAAAIA9AAAAAAAAAAAAAIA9AAAAAAAAAAACAAAAXwAAADgAAAACAAAAOAAAAAAAAAA4AAAAAAAAAAAAAQAUAAAAAAAAAP8AAAAAAAAAAAAAAAAAAAAlAAAADAAAAAIAAAAlAAAADAAAAAUAAIBVAAAAUAAAAC0BAAAQAQAAkwEAAEQBAAANAAAADBmiEgwZ0BGtFyUR/BUlEUsUJRHsEtAR7BKiEuwSdRNLFB8U/BUfFK0XHxQMGXUTDBmiEi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hPs9D3DahQwhAAgOQAAAAhAAAAAIQwNsNAAAAAAAAAFYTUT/ZT0u+VhNRP4rMnb67RSI/2U/LvlYT0T7ZT8u+bTY7PtlPy74AAAClisydvgAAAKXZT0u+AAAApTsNtr1tNjs+AADAJFYT0T4AAAAlu0UiPwAAQCVWE1E/Ow22vVYTUT/ZT0u+AAMDAwMDAwMDAwMDgwEDAxRAAoAQAAAABAAAAP////8hAAAACAAAAGIAAAAMAAAAAQAAACQAAAAkAAAAAACAPQAAAAAAAAAAAACAPQAAAAAAAAAAAgAAACUAAAAMAAAAAQAAABMAAAAMAAAAAQAAADsAAAAIAAAAVQAAAFAAAAAAAAAAAAAAAP//////////DQAAAAAgohIAINARoR4lEfAcJRE/GyUR4BnQEeAZohLgGXUTPxsfFPAcHxShHh8UACB1EwAgohI8AAAACAAAAD4AAAAYAAAAngEAABIBAAAAAgAAQg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hPs9D3DahQwhAAQI8AAAAMAAAAAIQwNsAAAAAjgAAAAAAAACrqio8AgAAAAIAAAACAAAAAAAAAAIQwNsAAAAAAAD//xVAAgAQAAAABAAAAAEAAAAkAAAAJAAAAAAAgD0AAAAAAAAAAAAAgD0AAAAAAAAAAAIAAABfAAAAOAAAAAIAAAA4AAAAAAAAADgAAAAAAAAAAAABABQAAAAAAAAA/wAAAAAAAAAAAAAAAAAAACUAAAAMAAAAAgAAACUAAAAMAAAABQAAgFUAAABQAAAAnAEAABABAAACAgAARAEAAA0AAAAAIKISACDQEaEeJRHwHCURPxslEeAZ0BHgGaIS4Bl1Ez8bHxTwHB8UoR4fFAAgdRMAIKIS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FwA0TcNqFDCEACA5AAAACEAAAAAhDA2w0AAAAAAAAAVhNRP9lPS75WE1E/isydvrtFIj/ZT8u+VhPRPtlPy75tNjs+2U/LvgAAAKWKzJ2+AAAApdlPS74AAAClOw22vW02Oz4AAMAkVhPRPgAAACW7RSI/AABAJVYTUT87Dba9VhNRP9lPS74AAwMDAwMDAwMDAwODAQMDFEACgBAAAAAEAAAA/////yEAAAAIAAAAYgAAAAwAAAABAAAAJAAAACQAAAAAAIA9AAAAAAAAAAAAAIA9AAAAAAAAAAACAAAAJQAAAAwAAAABAAAAEwAAAAwAAAABAAAAOwAAAAgAAABVAAAAUAAAAAAAAAAAAAAA//////////8NAAAA9SaiEvUm0BGWJSUR5SMlETQiJRHVINAR1SCiEtUgdRM0Ih8U5SMfFJYlHxT1JnUT9SaiEjwAAAAIAAAAPgAAABgAAAANAgAAEgEAAHACAABC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FwA0TcNqFDCEABAjwAAAAwAAAAAhDA2wAAAACOAAAAAAAAAKuqKjwCAAAAAgAAAAIAAAAAAAAAAhDA2wAAAAAAAP//FUACABAAAAAEAAAAAQAAACQAAAAkAAAAAACAPQAAAAAAAAAAAACAPQAAAAAAAAAAAgAAAF8AAAA4AAAAAgAAADgAAAAAAAAAOAAAAAAAAAAAAAEAFAAAAAAAAAD/AAAAAAAAAAAAAAAAAAAAJQAAAAwAAAACAAAAJQAAAAwAAAAFAACAVQAAAFAAAAALAgAAEAEAAHECAABEAQAADQAAAPUmohL1JtARliUlEeUjJRE0IiUR1SDQEdUgohLVIHUTNCIfFOUjHxSWJR8U9SZ1E/UmohI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l67R9D0n8rRCtAAAAMAAAAAAAAAB5ABgAMAAAAAAAAACFABQAMAAAAAAAAAB5ACQAMAAAAAAAAACpAAAAkAAAAGAAAAMCbCTkAAAAAAAAAAMCbCTl67R9D0n8rRCFABwAMAAAAAAAAAAhAAgM8AAAAMAAAAAIQwNsEAAAAAAAAAAAAAAAAAAAAkVYXSQAAAACRVhdJ0qXxyP3EZ7zSpfHIAAEBgTNAAgEMAAAAAAAAACRABAAMAAAAAAAAACpAAAAkAAAAGAAAAEf9tT0AAAAAAAAAAHkqlj157R9DOUMbRAhABw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MACpXk0AgAA4MF5Y50AAAAGAAAAAAAAAHZkxkL+fwAADgAAAAAAAABy7dNE/n8AAAAAAAAAAAAAv8TVRP5/AABgAAAAAAAAACAAAAAAAAAAUOt+bjQCAABcodhE/n8AAAEAAAAAAAAA2jd+bjQCAAAAAAAA6AQAAHODnDUAAAAASywAZwAAAAAAAOl+NAIAAAIAAAIAAAAAXYacNf5/AADeGiG//////wEAAAAAAAAA4MB5Y50AAAAlhZw1AAAAAAAAAAAAAAAASAAAAAAAAAAAAAAAAAAAAAAAAAAAAAAABQAAAAAAAABQAAAAAAAAAAAAfm40AgAAu7rVRG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HAEAAAAA0AAAAAwAAAAIAAAAAAAAAAAAAACrdZESscF1EAwAAAAAAAAAAAAAAKt1kRAAAAAAAAAAArHBdRCEAAAAIAAAAYgAAAAwAAAABAAAAIQAAAAgAAAAeAAAAGAAAAKAAAABtAgAA8QAAAK4C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t716EOvXSlECkAAgCQAAAAYAAAA8+7b/wEAAAAAAAAARqLYvo8KNz9Gotg+KAAAAAwAAAABAAAAJAAAACQAAAAAAIA9AAAAAAAAAAAAAIA9AAAAAAAAAAACAAAAJwAAABgAAAABAAAAAAAAANvu8wAAAAAAJQAAAAwAAAABAAAAJQAAAAwAAAAIAACAVgAAADAAAADRAQAAcgIAACgCAAClAgAABQAAABcdJCcXHVAqdCJQKnQiJCcXHSQn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716EOvXSlECEABAjwAAAAwAAAAAhDA2wAAAACOAAAAAAAAAKuqKjwCAAAAAgAAAAIAAAAAAAAAAhDA2wAAAAAAAAD/CEACA0gAAAA8AAAAAhDA2wUAAAAAAAAAAAAAAAAAAACPCjc/AAAAAI8KNz9Goti+AAAAAEai2L4AAAAAAAAAAAABAQGBAQMDFUACABAAAAAEAAAAAQAAACQAAAAkAAAAAACAPQAAAAAAAAAAAACAPQAAAAAAAAAAAgAAAF8AAAA4AAAAAgAAADgAAAAAAAAAOAAAAAAAAAAAAAEAFAAAAAAAAAAAAAAAAAAAAAAAAAAAAAAAJQAAAAwAAAACAAAAJQAAAAwAAAAFAACAVgAAADAAAADPAQAAcAIAACkCAACnAgAABQAAABcdUCp0IlAqdCIkJxcdJCcXHVAq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t1elDKeY0RCtAAAAMAAAAAAAAAB5ABgAMAAAAAAAAACFABQAMAAAAAAAAAB5ACQAMAAAAAAAAACpAAAAkAAAAGAAAAMCbCTkAAAAAAAAAAMCbCTmt1elDKeY0RCFABwAMAAAAAAAAAAhAAgM8AAAAMAAAAAIQwNsEAAAAAAAAAAAAAAAAAAAAAMJiSAAAAAAAwmJIAA5iyAAA4boADmLIAAEBgTNAAgEMAAAAAAAAACRABAAMAAAAAAAAACpAAAAkAAAAGAAAAB3WUj8AAAAAAAAAAONJUj+s1elD+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1AEAALUCAADyAQ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AOpDAEAtRCQAAAAkAAAA4zhOPwAAAAAAAAAAo3FVPwAA6kMAQC1EBAAAAHMAAAAMAAAAAAAAAA0AAAAQAAAA1AEAALUCAABSAAAAcAEAAAIAAAAUAAAACQAAAAAAAAAAAAAAvAIAAAAAAAAHAgIiUwB5AHMAdABlAG0AAAAAAAAAAAAAAAAAAAAAAAAAAAAAAAAAAAAAAAAAAAAAAAAAAAAAAAAAAAAAAAAAAAAAAAAAAAAg1+5+NAIAAAEAAAACAAAAMx0AAAQAAAAAAAAAAAAAAMAM7340AgAAcNfufjQCAADQtnljnQAAAEkAAAAAAAAA0LZ5Y50AAACOAAAAAAAAAEBNpjX+fwAAMVBhSQAAAAAw+u5+NAIAAAQAAAABAAAAAAAAAAQAAAAAAAAAAAAAAEkAAEn/////AAAAAP////8HfQB6NAIAAAAAAAAAAAAArZXpQynGNEQl0vhD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AgIAALUCAAAgAg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gABEAEAtRCQAAAAkAAAA4zhOPwAAAAAAAAAAo3FVPwCAAEQAQC1EBAAAAHMAAAAMAAAAAAAAAA0AAAAQAAAAAgIAALUCAABSAAAAcAEAAAIAAAAUAAAACQAAAAAAAAAAAAAAvAIAAAAAAAAHAgIiUwB5AHMAdABlAG0AAAAAAAAAAAAAAAAAAAAAAAAAAAAAAAAAAAAAAAAAAAAAAAAAAAAAAAAAAAAAAAAAAAAAAAAAAAAg1+5+NAIAAAEAAAACAAAAFiAAAAQAAAAAAAAAAAAAAMAM7340AgAAcNfufjQCAADQtnljnQAAAEkAAAAAAAAA0LZ5Y50AAACOAAAAAAAAAEBNpjX+fwAAMVBhSQAAAAAwAO9+NAIAAAQAAAABAAAAAAAAAAQAAAAAAAAAAAAAAEkAAEn/////AAAAAP////8HfQB6NAIAAAAAAAAAAAAAsFcARCnGNETs9QdE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MgIAALUCAABRAg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KNxVT8AgAxEAEAtRCQAAAAkAAAAVFVVPwAAAAAAAAAAo3FVPwCADEQAQC1EBAAAAHMAAAAMAAAAAAAAAA0AAAAQAAAAMgIAALUCAABSAAAAcAEAAAIAAAAUAAAACQAAAAAAAAAAAAAAvAIAAAAAAAAHAgIiUwB5AHMAdABlAG0AAAAAAAAAAAAAAAAAAAAAAAAAAAAAAAAAAAAAAAAAAAAAAAAAAAAAAAAAAAAAAAAAAAAAAAAAAAAg1+5+NAIAAAEAAAACAAAAGyMAAAQAAAAAAAAAAAAAAMAM7340AgAAcNfufjQCAADQtnljnQAAAEkAAAAAAAAA0LZ5Y50AAACOAAAAAAAAAEBNpjX+fwAAMVBhSQAAAAAw/e5+NAIAAAQAAAABAAAAAAAAAAQAAAAAAAAAAAAAAEkAAEn/////AAAAAP////8HfQB6NAIAAAAAAAAAAAAAFWoMRCnGNERRCBRE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eQIAALUCAACYAg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KNxVT8AQB5EAEAtRCQAAAAkAAAAVFVVPwAAAAAAAAAAo3FVPwBAHkQAQC1EBAAAAHMAAAAMAAAAAAAAAA0AAAAQAAAAeQIAALUCAABSAAAAcAEAAAIAAAAUAAAACQAAAAAAAAAAAAAAvAIAAAAAAAAHAgIiUwB5AHMAdABlAG0AAAAAAAAAAAAAAAAAAAAAAAAAAAAAAAAAAAAAAAAAAAAAAAAAAAAAAAAAAAAAAAAAAAAAAAAAAAAg1+5+NAIAAAEAAAACAAAAiScAAAQAAAAAAAAAAAAAAMAM7340AgAAcNfufjQCAADQtnljnQAAAEkAAAAAAAAA0LZ5Y50AAACOAAAAAAAAAEBNpjX+fwAAMVBhSQAAAACw++5+NAIAAAQAAAABAAAAAAAAAAQAAAAAAAAAAAAAAEkAAEn/////AAAAAP////8HfQB6NAIAAAAAAAAAAAAACCQeRCnGNEREwiVE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k6YBBE9hwsRCtAAAAMAAAAAAAAAB5ABgAMAAAAAAAAACFABQAMAAAAAAAAAB5ACQAMAAAAAAAAACpAAAAkAAAAGAAAAMCbCTkAAAAAAAAAAMCbCTk6YBBE9hwsRCFABwAMAAAAAAAAAAhAAgM8AAAAMAAAAAIQwNsEAAAAAAAAAAAAAAAAAAAAkVYXSQAAAACRVhdJ0qXxyP3EZ7zSpfHIAAEBgTNAAgEMAAAAAAAAACRABAAMAAAAAAAAACpAAAAkAAAAGAAAAEf9tT0AAAAAAAAAAHkqlj06YBBEXeAbRAhABw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AIAAAAAAAAA4MF5Y50AAAAHAAAAAAAAAHZkxkL+fwAADgAAAAAAAABy7dNE/n8AAAAAAAAAAAAAv8TVRP5/AABQAAAAAAAAACAAAAAAAAAAUOt+bjQCAABcodhE/n8AAAIAAAAAAAAA2jd+bjQCAAACAAAC6AQAAHODnDUAAAAA9bwIQQAAAAAAAOl+NAIAAAIAAAIAAAAAXYacNf5/AACAISGv/////wEAAAAAAAAA4MB5Y50AAAAlhZw1AAAAAAAAAAAAAAAASAAAAAAAAAAAAAAAAAAAAAAAAAAAAAAABQAAAAAAAABQAAAAAAAAAAAAfm40AgAAu7rVRG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LCCQAAAAYAAAAAhDA2wEAAAAEAAAAAAAAAAAAAAAAAAAAG0AHAEAAAAA0AAAACwAAAAIAAAAAAAAAAAAAACrdZESscF1EAwAAAAAAAAAAAAAAKt1kRAAAAAAAAAAArHBdRCEAAAAIAAAAYgAAAAwAAAABAAAAIQAAAAgAAAAeAAAAGAAAAEECAABvAgAAkwIAALAC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"/>
                    <pic:cNvPicPr>
                      <a:picLocks noChangeAspect="1" noChangeArrowheads="1"/>
                    </pic:cNvPicPr>
                  </pic:nvPicPr>
                  <pic:blipFill>
                    <a:blip r:embed="rId14"/>
                    <a:stretch>
                      <a:fillRect/>
                    </a:stretch>
                  </pic:blipFill>
                  <pic:spPr bwMode="auto">
                    <a:xfrm>
                      <a:off x="0" y="0"/>
                      <a:ext cx="4565514" cy="4681470"/>
                    </a:xfrm>
                    <a:prstGeom prst="rect">
                      <a:avLst/>
                    </a:prstGeom>
                    <a:noFill/>
                    <a:ln w="9525">
                      <a:noFill/>
                      <a:headEnd/>
                      <a:tailEnd/>
                    </a:ln>
                  </pic:spPr>
                </pic:pic>
              </a:graphicData>
            </a:graphic>
          </wp:inline>
        </w:drawing>
      </w:r>
    </w:p>
    <w:p w14:paraId="06BFE30B" w14:textId="2E03AA40" w:rsidR="00ED131E" w:rsidRDefault="009E21D8">
      <w:pPr>
        <w:numPr>
          <w:ilvl w:val="0"/>
          <w:numId w:val="5"/>
        </w:numPr>
      </w:pPr>
      <w:r>
        <w:rPr>
          <w:b/>
        </w:rPr>
        <w:t>Configuration</w:t>
      </w:r>
      <w:r>
        <w:t xml:space="preserve"> (and management) </w:t>
      </w:r>
      <w:r>
        <w:rPr>
          <w:b/>
        </w:rPr>
        <w:t>plane</w:t>
      </w:r>
      <w:r>
        <w:t xml:space="preserve">: </w:t>
      </w:r>
      <w:ins w:id="118" w:author="Kiran KN" w:date="2020-09-22T19:43:00Z">
        <w:r w:rsidR="00277335">
          <w:t xml:space="preserve">This is </w:t>
        </w:r>
      </w:ins>
      <w:r>
        <w:t>used for network node configuration and supervision. Examples of widely use protocols are CLI (Command Line Interface), SNMP (Simple Network Management Protocol) and NetConf.</w:t>
      </w:r>
    </w:p>
    <w:p w14:paraId="0A75D1F9" w14:textId="301560BA" w:rsidR="00ED131E" w:rsidRDefault="009E21D8">
      <w:pPr>
        <w:numPr>
          <w:ilvl w:val="0"/>
          <w:numId w:val="5"/>
        </w:numPr>
      </w:pPr>
      <w:r>
        <w:rPr>
          <w:b/>
        </w:rPr>
        <w:t>Control plane</w:t>
      </w:r>
      <w:r>
        <w:t xml:space="preserve">: </w:t>
      </w:r>
      <w:ins w:id="119" w:author="Kiran KN" w:date="2020-09-22T19:43:00Z">
        <w:r w:rsidR="00277335">
          <w:t>This is u</w:t>
        </w:r>
      </w:ins>
      <w:del w:id="120" w:author="Kiran KN" w:date="2020-09-22T19:43:00Z">
        <w:r w:rsidDel="00277335">
          <w:delText>u</w:delText>
        </w:r>
      </w:del>
      <w:r>
        <w:t>sed by network nodes to make packet forwarding decision</w:t>
      </w:r>
      <w:ins w:id="121" w:author="Kiran KN" w:date="2020-09-22T19:44:00Z">
        <w:r w:rsidR="00277335">
          <w:t>s</w:t>
        </w:r>
      </w:ins>
      <w:r>
        <w:t>. In traditional networks</w:t>
      </w:r>
      <w:ins w:id="122" w:author="Kiran KN" w:date="2020-09-22T19:44:00Z">
        <w:r w:rsidR="00277335">
          <w:t>,</w:t>
        </w:r>
      </w:ins>
      <w:r>
        <w:t xml:space="preserve"> there have been a wide range of various different network control protocols running in the networks. Common examples are OSPF, ISIS, BGP, LDP, RSVP-TE, etc.</w:t>
      </w:r>
    </w:p>
    <w:p w14:paraId="6505010A" w14:textId="3F2C7A17" w:rsidR="00ED131E" w:rsidRDefault="009E21D8">
      <w:pPr>
        <w:numPr>
          <w:ilvl w:val="0"/>
          <w:numId w:val="5"/>
        </w:numPr>
      </w:pPr>
      <w:r>
        <w:rPr>
          <w:b/>
        </w:rPr>
        <w:t>Forwarding</w:t>
      </w:r>
      <w:r>
        <w:t xml:space="preserve"> (or data</w:t>
      </w:r>
      <w:del w:id="123" w:author="Kiran KN" w:date="2020-09-22T19:44:00Z">
        <w:r w:rsidDel="00277335">
          <w:delText xml:space="preserve"> or user</w:delText>
        </w:r>
      </w:del>
      <w:r>
        <w:t xml:space="preserve">) </w:t>
      </w:r>
      <w:r>
        <w:rPr>
          <w:b/>
        </w:rPr>
        <w:t>plane</w:t>
      </w:r>
      <w:r>
        <w:t>: This plane is responsible to perform data packet processing and forwarding. This forwarding plane is made of proprietary protocols and is specific to each network equipment vendor.</w:t>
      </w:r>
    </w:p>
    <w:p w14:paraId="0C05D6B2" w14:textId="0C8C9464" w:rsidR="00ED131E" w:rsidRDefault="00277335">
      <w:pPr>
        <w:pStyle w:val="FirstParagraph"/>
      </w:pPr>
      <w:ins w:id="124" w:author="Kiran KN" w:date="2020-09-22T19:45:00Z">
        <w:r>
          <w:t>C</w:t>
        </w:r>
      </w:ins>
      <w:del w:id="125" w:author="Kiran KN" w:date="2020-09-22T19:45:00Z">
        <w:r w:rsidR="009E21D8" w:rsidDel="00277335">
          <w:delText>c</w:delText>
        </w:r>
      </w:del>
      <w:r w:rsidR="009E21D8">
        <w:t xml:space="preserve">onfiguration and </w:t>
      </w:r>
      <w:ins w:id="126" w:author="Kiran KN" w:date="2020-09-22T19:45:00Z">
        <w:r>
          <w:t>C</w:t>
        </w:r>
      </w:ins>
      <w:del w:id="127" w:author="Kiran KN" w:date="2020-09-22T19:45:00Z">
        <w:r w:rsidR="009E21D8" w:rsidDel="00277335">
          <w:delText>c</w:delText>
        </w:r>
      </w:del>
      <w:r w:rsidR="009E21D8">
        <w:t>ontrol plane</w:t>
      </w:r>
      <w:ins w:id="128" w:author="Kiran KN" w:date="2020-09-22T19:45:00Z">
        <w:r>
          <w:t>s</w:t>
        </w:r>
      </w:ins>
      <w:r w:rsidR="009E21D8">
        <w:t xml:space="preserve"> are located in </w:t>
      </w:r>
      <w:ins w:id="129" w:author="Kiran KN" w:date="2020-09-22T19:45:00Z">
        <w:r>
          <w:t xml:space="preserve">the </w:t>
        </w:r>
      </w:ins>
      <w:r w:rsidR="009E21D8">
        <w:t>device’s main processor card, often</w:t>
      </w:r>
      <w:del w:id="130" w:author="Kiran KN" w:date="2020-09-22T19:45:00Z">
        <w:r w:rsidR="009E21D8" w:rsidDel="00277335">
          <w:delText>ly</w:delText>
        </w:r>
      </w:del>
      <w:r w:rsidR="009E21D8">
        <w:t xml:space="preserve"> called </w:t>
      </w:r>
      <w:ins w:id="131" w:author="Kiran KN" w:date="2020-09-22T19:45:00Z">
        <w:r>
          <w:t xml:space="preserve">the </w:t>
        </w:r>
      </w:ins>
      <w:r w:rsidR="009E21D8">
        <w:t>"routing engine", or "routing switching engine". The forwarding plane is located in the device’s packet forwarding card, often</w:t>
      </w:r>
      <w:del w:id="132" w:author="Kiran KN" w:date="2020-09-22T19:45:00Z">
        <w:r w:rsidR="009E21D8" w:rsidDel="00277335">
          <w:delText>ly</w:delText>
        </w:r>
      </w:del>
      <w:r w:rsidR="009E21D8">
        <w:t xml:space="preserve"> called "line card".</w:t>
      </w:r>
    </w:p>
    <w:p w14:paraId="570A1A05" w14:textId="77777777" w:rsidR="00ED131E" w:rsidRDefault="009E21D8">
      <w:pPr>
        <w:pStyle w:val="BodyText"/>
      </w:pPr>
      <w:r>
        <w:rPr>
          <w:b/>
        </w:rPr>
        <w:t>SDN layer.</w:t>
      </w:r>
    </w:p>
    <w:p w14:paraId="399503DD" w14:textId="02F55A87" w:rsidR="00ED131E" w:rsidRDefault="009E21D8">
      <w:pPr>
        <w:pStyle w:val="BodyText"/>
      </w:pPr>
      <w:r>
        <w:t xml:space="preserve">SDN architecture </w:t>
      </w:r>
      <w:ins w:id="133" w:author="Kiran KN" w:date="2020-09-22T19:46:00Z">
        <w:r w:rsidR="00BF342F">
          <w:t>typically has</w:t>
        </w:r>
      </w:ins>
      <w:del w:id="134" w:author="Kiran KN" w:date="2020-09-22T19:46:00Z">
        <w:r w:rsidDel="00BF342F">
          <w:delText>is built with</w:delText>
        </w:r>
      </w:del>
      <w:r>
        <w:t xml:space="preserve"> 3 layers:</w:t>
      </w:r>
    </w:p>
    <w:p w14:paraId="24C20B28" w14:textId="77777777" w:rsidR="00ED131E" w:rsidRDefault="009E21D8">
      <w:pPr>
        <w:pStyle w:val="BodyText"/>
      </w:pPr>
      <w:r>
        <w:rPr>
          <w:b/>
        </w:rPr>
        <w:lastRenderedPageBreak/>
        <w:t>SDN architecture.</w:t>
      </w:r>
    </w:p>
    <w:p w14:paraId="4332B727" w14:textId="77777777" w:rsidR="00ED131E" w:rsidRDefault="009E21D8">
      <w:pPr>
        <w:pStyle w:val="BodyText"/>
      </w:pPr>
      <w:r>
        <w:rPr>
          <w:noProof/>
        </w:rPr>
        <w:drawing>
          <wp:inline distT="0" distB="0" distL="0" distR="0" wp14:anchorId="16987284" wp14:editId="716DF995">
            <wp:extent cx="5334000" cy="6143426"/>
            <wp:effectExtent l="0" t="0" r="0" b="0"/>
            <wp:docPr id="5"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jWu2UMO+dlDCEABA5AAAACEAAAAAhDA2w0AAAAAAAAA0RNBP0aiWL7RE0E/hCOovgbbFT9Goti+0RPBPkai2L4t4yw+RqLYvgAAAACEI6i+AAAAAEaiWL4AAAAACPvBvS3jLD4AAAAk0RPBPgAAgCQG2xU/AADAJNETQT8I+8G90RNBP0aiWL4AAwMDAwMDAwMDAwODAQMDFEABgBAAAAAEAAAA/////yEAAAAIAAAAYgAAAAwAAAABAAAAJAAAACQAAAAAAIA9AAAAAAAAAAAAAIA9AAAAAAAAAAACAAAAJQAAAAwAAAACAAAAEwAAAAwAAAABAAAAOwAAAAgAAABVAAAAUAAAAAAAAAAAAAAA//////////8NAAAA1iChGdYgwRiSHwsYAh4LGHIcCxguG8EYLhuhGS4bghpyHDgbAh44G5IfOBvWIIIa1iChGTwAAAAIAAAAPgAAABgAAACyAQAAgAEAAA4CAAC0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jWu2UMO+dlDCEAAAjwAAAAwAAAAAhDA2wAAAACOAAAAAAAAAKuqKjwCAAAAAgAAAAIAAAAAAAAAAhDA2wAAAACgMHD/FUABABAAAAAEAAAAAAAAACQAAAAkAAAAAACAPQAAAAAAAAAAAACAPQAAAAAAAAAAAgAAAF8AAAA4AAAAAQAAADgAAAAAAAAAOAAAAAAAAAAAAAEAFAAAAAAAAABwMKAAAAAAAAAAAAAAAAAAJQAAAAwAAAABAAAAJQAAAAwAAAAFAACAVQAAAFAAAACxAQAAfwEAAA8CAAC2AQAADQAAANYgoRnWIMEYkh8LGAIeCxhyHAsYLhvBGC4boRkuG4Iachw4GwIeOBuSHzgb1iCCGtYgoR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PfCkQM49lDCEABA5AAAACEAAAAAhDA2w0AAAAAAAAA0RNBP0aiWL7RE0E/hCOovgbbFT9Goti+0RPBPkai2L4t4yw+RqLYvgAAAACEI6i+AAAAAEaiWL4AAAAACPvBvS3jLD4AAAAk0RPBPgAAgCQG2xU/AADAJNETQT8I+8G90RNBP0aiWL4AAwMDAwMDAwMDAwODAQMDFEABgBAAAAAEAAAA/////yEAAAAIAAAAYgAAAAwAAAABAAAAJAAAACQAAAAAAIA9AAAAAAAAAAAAAIA9AAAAAAAAAAACAAAAJQAAAAwAAAACAAAAEwAAAAwAAAABAAAAOwAAAAgAAABVAAAAUAAAAAAAAAAAAAAA//////////8NAAAAWCifGVgovhgUJwgYhCUIGPQjCBiwIr4YsCKfGbAifxr0IzUbhCU1GxQnNRtYKH8aWCifGTwAAAAIAAAAPgAAABgAAAArAgAAgAEAAIYCAAC0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gPfCkQM49lDCEAAAjwAAAAwAAAAAhDA2wAAAACOAAAAAAAAAKuqKjwCAAAAAgAAAAIAAAAAAAAAAhDA2wAAAACgMHD/FUABABAAAAAEAAAAAAAAACQAAAAkAAAAAACAPQAAAAAAAAAAAACAPQAAAAAAAAAAAgAAAF8AAAA4AAAAAQAAADgAAAAAAAAAOAAAAAAAAAAAAAEAFAAAAAAAAABwMKAAAAAAAAAAAAAAAAAAJQAAAAwAAAABAAAAJQAAAAwAAAAFAACAVQAAAFAAAAApAgAAfgEAAIgCAAC1AQAADQAAAFgonxlYKL4YFCcIGIQlCBj0IwgYsCK+GLAinxmwIn8a9CM1G4QlNRsUJzUbWCh/Glgonx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qNKKkRhtdlDCEABA5AAAACEAAAAAhDA2w0AAAAAAAAA0RNBP0aiWL7RE0E/hCOovgbbFT9Goti+0RPBPkai2L4t4yw+RqLYvgAAAACEI6i+AAAAAEaiWL4AAAAACPvBvS3jLD4AAAAk0RPBPgAAgCQG2xU/AADAJNETQT8I+8G90RNBP0aiWL4AAwMDAwMDAwMDAwODAQMDFEABgBAAAAAEAAAA/////yEAAAAIAAAAYgAAAAwAAAABAAAAJAAAACQAAAAAAIA9AAAAAAAAAAAAAIA9AAAAAAAAAAACAAAAJQAAAAwAAAACAAAAEwAAAAwAAAABAAAAOwAAAAgAAABVAAAAUAAAAAAAAAAAAAAA//////////8NAAAAMzCZGTMwuRjvLgMYXy0DGM8rAxiLKrkYiyqZGYsqeRrPKy8bXy0vG+8uLxszMHkaMzCZGTwAAAAIAAAAPgAAABgAAACoAgAAgAEAAAQDAACz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qNKKkRhtdlDCEAAAjwAAAAwAAAAAhDA2wAAAACOAAAAAAAAAKuqKjwCAAAAAgAAAAIAAAAAAAAAAhDA2wAAAACgMHD/FUABABAAAAAEAAAAAAAAACQAAAAkAAAAAACAPQAAAAAAAAAAAACAPQAAAAAAAAAAAgAAAF8AAAA4AAAAAQAAADgAAAAAAAAAOAAAAAAAAAAAAAEAFAAAAAAAAABwMKAAAAAAAAAAAAAAAAAAJQAAAAwAAAABAAAAJQAAAAwAAAAFAACAVQAAAFAAAACnAgAAfgEAAAUDAAC1AQAADQAAADMwmRkzMLkY7y4DGF8tAxjPKwMYiyq5GIsqmRmLKnkazysvG18tLxvvLi8bMzB5GjMwmR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7iKlD2rgdRAhAAAI8AAAAMAAAAAIQwNsAAAAAjgAAAAAAAACrqio8AgAAAAIAAAACAAAAAAAAAAIQwNsAAAAAAAD//xVAAQAQAAAABAAAAAAAAAAkAAAAJAAAAAAAgD0AAAAAAAAAAAAAgD0AAAAAAAAAAAIAAABfAAAAOAAAAAIAAAA4AAAAAAAAADgAAAAAAAAAAAABABQAAAAAAAAA/wAAAAAAAAAAAAAAAAAAACUAAAAMAAAAAgAAACUAAAAMAAAABQAAgFUAAABQAAAAUQEAAEUCAAC3AQAAeQIAAA0AAABKG+klShsXJesZbCQ6GGwkiRZsJCoVFyUqFeklKhW8JokWZyc6GGcn6xlnJ0obvCZKG+kl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t0q4UPauB1ECEABA5AAAACEAAAAAhDA2w0AAAAAAAAAVhNRP9lPS75WE1E/isydvrtFIj/ZT8u+VhPRPtlPy75tNjs+2U/LvgAAAKWKzJ2+AAAApdlPS74AAAClOw22vW02Oz4AAMAkVhPRPgAAACW7RSI/AABAJVYTUT87Dba9VhNRP9lPS74AAwMDAwMDAwMDAwODAQMDFEABgBAAAAAEAAAA/////yEAAAAIAAAAYgAAAAwAAAABAAAAJAAAACQAAAAAAIA9AAAAAAAAAAAAAIA9AAAAAAAAAAACAAAAJQAAAAwAAAABAAAAEwAAAAwAAAABAAAAOwAAAAgAAABVAAAAUAAAAAAAAAAAAAAA//////////8NAAAAPiLpJT4iFyXfIGwkLh9sJH0dbCQeHBclHhzpJR4cvCZ9HWcnLh9nJ98gZyc+IrwmPiLpJTwAAAAIAAAAPgAAABgAAADBAQAARgIAACQCAAB3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t0q4UPauB1ECEAAAjwAAAAwAAAAAhDA2wAAAACOAAAAAAAAAKuqKjwCAAAAAgAAAAIAAAAAAAAAAhDA2wAAAAAAAP//FUABABAAAAAEAAAAAAAAACQAAAAkAAAAAACAPQAAAAAAAAAAAACAPQAAAAAAAAAAAgAAAF8AAAA4AAAAAgAAADgAAAAAAAAAOAAAAAAAAAAAAAEAFAAAAAAAAAD/AAAAAAAAAAAAAAAAAAAAJQAAAAwAAAACAAAAJQAAAAwAAAAFAACAVQAAAFAAAADAAQAARQIAACYCAAB5AgAADQAAAD4i6SU+Ihcl3yBsJC4fbCR9HWwkHhwXJR4c6SUeHLwmfR1nJy4fZyffIGcnPiK8Jj4i6SU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BmDETauB1ECEABA5AAAACEAAAAAhDA2w0AAAAAAAAAVhNRP9lPS75WE1E/isydvrtFIj/ZT8u+VhPRPtlPy75tNjs+2U/LvgAAAKWKzJ2+AAAApdlPS74AAAClOw22vW02Oz4AAMAkVhPRPgAAACW7RSI/AABAJVYTUT87Dba9VhNRP9lPS74AAwMDAwMDAwMDAwODAQMDFEABgBAAAAAEAAAA/////yEAAAAIAAAAYgAAAAwAAAABAAAAJAAAACQAAAAAAIA9AAAAAAAAAAAAAIA9AAAAAAAAAAACAAAAJQAAAAwAAAABAAAAEwAAAAwAAAABAAAAOwAAAAgAAABVAAAAUAAAAAAAAAAAAAAA//////////8NAAAAMinpJTIpFyXTJ2wkIiZsJHEkbCQSIxclEiPpJRIjvCZxJGcnIiZnJ9MnZycyKbwmMinpJTwAAAAIAAAAPgAAABgAAAAxAgAARgIAAJQCAAB3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oBmDETauB1ECEAAAjwAAAAwAAAAAhDA2wAAAACOAAAAAAAAAKuqKjwCAAAAAgAAAAIAAAAAAAAAAhDA2wAAAAAAAP//FUABABAAAAAEAAAAAAAAACQAAAAkAAAAAACAPQAAAAAAAAAAAACAPQAAAAAAAAAAAgAAAF8AAAA4AAAAAgAAADgAAAAAAAAAOAAAAAAAAAAAAAEAFAAAAAAAAAD/AAAAAAAAAAAAAAAAAAAAJQAAAAwAAAACAAAAJQAAAAwAAAAFAACAVQAAAFAAAAAvAgAARQIAAJUCAAB5AgAADQAAADIp6SUyKRcl0ydsJCImbCRxJGwkEiMXJRIj6SUSI7wmcSRnJyImZyfTJ2cnMim8JjIp6SU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kTcoRNq4HUQIQAEDkAAAAIQAAAACEMDbDQAAAAAAAABWE1E/2U9LvlYTUT+KzJ2+u0UiP9lPy75WE9E+2U/Lvm02Oz7ZT8u+AAAApYrMnb4AAACl2U9LvgAAAKU7Dba9bTY7PgAAwCRWE9E+AAAAJbtFIj8AAEAlVhNRPzsNtr1WE1E/2U9LvgADAwMDAwMDAwMDA4MBAwMUQAGAEAAAAAQAAAD/////IQAAAAgAAABiAAAADAAAAAEAAAAkAAAAJAAAAAAAgD0AAAAAAAAAAAAAgD0AAAAAAAAAAAIAAAAlAAAADAAAAAEAAAATAAAADAAAAAEAAAA7AAAACAAAAFUAAABQAAAAAAAAAAAAAAD//////////w0AAAAmMOklJjAXJccubCQWLWwkZStsJAYqFyUGKuklBiq8JmUrZycWLWcnxy5nJyYwvCYmMOklPAAAAAgAAAA+AAAAGAAAAKACAABGAgAAAwMAAHc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kTcoRNq4HUQIQAACPAAAADAAAAACEMDbAAAAAI4AAAAAAAAAq6oqPAIAAAACAAAAAgAAAAAAAAACEMDbAAAAAAAA//8VQAEAEAAAAAQAAAAAAAAAJAAAACQAAAAAAIA9AAAAAAAAAAAAAIA9AAAAAAAAAAACAAAAXwAAADgAAAACAAAAOAAAAAAAAAA4AAAAAAAAAAAAAQAUAAAAAAAAAP8AAAAAAAAAAAAAAAAAAAAlAAAADAAAAAIAAAAlAAAADAAAAAUAAIBVAAAAUAAAAJ4CAABFAgAABAMAAHkCAAANAAAAJjDpJSYwFyXHLmwkFi1sJGUrbCQGKhclBirpJQYqvCZlK2cnFi1nJ8cuZycmMLwmJjDpJ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jCERE2rgdRAhAAQOQAAAAhAAAAAIQwNsNAAAAAAAAAFYTUT/ZT0u+VhNRP4rMnb67RSI/2U/LvlYT0T7ZT8u+bTY7PtlPy74AAAClisydvgAAAKXZT0u+AAAApTsNtr1tNjs+AADAJFYT0T4AAAAlu0UiPwAAQCVWE1E/Ow22vVYTUT/ZT0u+AAMDAwMDAwMDAwMDgwEDAxRAAYAQAAAABAAAAP////8hAAAACAAAAGIAAAAMAAAAAQAAACQAAAAkAAAAAACAPQAAAAAAAAAAAACAPQAAAAAAAAAAAgAAACUAAAAMAAAAAQAAABMAAAAMAAAAAQAAADsAAAAIAAAAVQAAAFAAAAAAAAAAAAAAAP//////////DQAAABs36SUbNxclvDVsJAs0bCRaMmwk+zAXJfsw6SX7MLwmWjJnJws0Zye8NWcnGze8Jhs36SU8AAAACAAAAD4AAAAYAAAADwMAAEYCAAByAwAAdw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jCERE2rgdRAhAAAI8AAAAMAAAAAIQwNsAAAAAjgAAAAAAAACrqio8AgAAAAIAAAACAAAAAAAAAAIQwNsAAAAAAAD//xVAAQAQAAAABAAAAAAAAAAkAAAAJAAAAAAAgD0AAAAAAAAAAAAAgD0AAAAAAAAAAAIAAABfAAAAOAAAAAIAAAA4AAAAAAAAADgAAAAAAAAAAAABABQAAAAAAAAA/wAAAAAAAAAAAAAAAAAAACUAAAAMAAAAAgAAACUAAAAMAAAABQAAgFUAAABQAAAADgMAAEUCAAB0AwAAeQIAAA0AAAAbN+klGzcXJbw1bCQLNGwkWjJsJPswFyX7MOkl+zC8JloyZycLNGcnvDVnJxs3vCYbN+kl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GFjgQ+G9B0QrQAAADAAAAAAAAAAeQAYADAAAAAAAAAAhQAUADAAAAAAAAAAeQAkADAAAAAAAAAAqQAAAJAAAABgAAADAmwk5AAAAAAAAAADAmwk5GFjgQ+G9B0QhQAcADAAAAAAAAAAIQAEDPAAAADAAAAACEMDbBAAAAAAAAAAAAAAAAAAAAG5bw0gAAAAAblvDSGUlmMhO3uO7ZSWYyAABAYEzQAEBDAAAAAAAAAAkQAQADAAAAAAAAAAqQAAAJAAAABgAAAB57Go9AAAAAAAAAADIPmo9F1jgQ50J+0MIQAIFUGEAAERhAAACEMDbAgAAAAQAAAA0YQAAAQAAAGwAAAAAAAAAAAAAAJEDAADJAgAAAAAAAAAAAAAAQAAA2DEAACBFTUYAAAEANGE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tGVdPT09PT09PT09PT09PT09PT09POxY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QAAAAAAAAAAAAAAAAAAAAAAAAAAAAAAAAEBIz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gkRAAAAAAAAAAAAAAAAAAAAAAAAAAAAAAAAAAAADyU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e1YSAAAAAAAAAAAAAAAAAAAAAAAAAAAAAAAAAAAAAAAde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oKAAAAAAAAAAAAAAAAAAAAAAAAAAAAAAAAAAAAAAAAAFN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oAAAAAAAAAAAAAAAAAAAAAAAAAAAAAAAAAAAAAAAAAAAAC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3CgAAAAAAAAAAAAAAAAAAAAAAAAAAAAAAAAAAAAAAAAAAADJ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R0AAAAAAAAAAAAAAAAAAAAAAAAAAAAAAAAAAAAAAAAAAAB4T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oPAAAAAAAAAAAAAAAAAAAAAAAAAAAAAAAAAAAAAAAAAAAAHV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EAAAAAAAAAAAAAAAAAAAAAAAAAAAAAAAAAAAAAAAAAAAABE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AAAAAAAAAAAAAAAAAAAAAAAAAAAAAAAAAAAAAAAAAAAAA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AAAAAAAAAAAAAAAAAAAAAAAAAAAAAAAAAAAAAAAAAAAAA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EAAAAAAAAAAAAAAAAAAAAAAAAAAAAAAAAAAAAAAAAAAAAAAAAA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AAAAAAAAAAAAAAAAAAAAAAAAAAAAAAAAAAAAAAAAAAAAAAAAAD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RwAAAAAAAAAAAAAAAAAAAAAAAAAAAAAAAAAAAAAAAAAAAAAAAAA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sAAAAAAAAAAAAAAAAAAAAAAAAAAAAAAAAAAAAAAAAAAAAAAAAAE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9AAAAAAAAAAAAAAAAAAAAAAAAAAAAAAAAAAAAAAAAAAAAAAAAAE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EQAAAAAAAAAAAAAAAAAAAAAAAAAAAAAAAAAAAAAAAAAAAAAAAAAAW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ZwAAAAAAAAAAAAAAAAAAAAAAAAAAAAAAAAAAAAAAAAAAAAAAAAAAAG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QAAAAAAAAAAAAAAAAAAAAAAAAAAAAAAAAAAAAAAAAAAAAAAAAAAAA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eAAAAAAAAAAAAAAAAAAAAAAAAAAAAAAAAAAAAAAAAAAAAAAAAAAAA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AAAAAAAAAAAAAAAAAAAAAAAAAAAAAAAAAAAAAAAAAAAAAAAAAAAG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ZlAAAAAAAAAAAAAAAAAAAAAAAAAAAAAAAAAAAAAAAAAAAAAAAAAAAAA9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VRtAQEBAQEBAQEBAQEBAQEBAQEBAQEBAQEBAQEBAQEBAQEBAQEBAQEBAQEBAQVAAAAAAAAAAAAAAAAAAAAAAAAAAAAAAAAAAAAAAAAAAAAAAAAAAAAAEk8BAQEBAQEBAQEBAQEBAQEBAQEBAQEBAQEBAQEBAQEBAQEBAQEBAQEBAX5HQmsLXW8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JeRQkcCVs5KgEBAQEBAQEBAQEBAQEBAQEBAQEBAQEBAQEBAQEBAQEBAQEBAQEBAQFdEAAAAAAAAAAAAAAAAAAAAAAAAAAAAAAAAAAAAAAAAAAAAAAAAAAAAABzAQEBAQEBAQEBAQEBAQEBAQEBAQEBAQEBAQEBAQEBAQEBAQEBAQEBAStgHQAAAAA9bgc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9BAAAAAAAAETIFAQEBAQEBAQEBAQEBAQEBAQEBAQEBAQEBAQEBAQEBAQEBAQEBAQFyCQAAAAAAAAAAAAAAAAAAAAAAAAAAAAAAAAAAAAAAAAAAAAAAAAAAAAAAJncBAQEBAQEBAQEBAQEBAQEBAQEBAQEBAQEBAQEBAQEBAQEBAQEBNkUAAAAAAAAAABBjI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smAAAAAAAAAAAAEAtmAQEBAQEBAQEBAQEBAQEBAQEBAQEBAQEBAQEBAQEBAQEBAQEBHBAAAAAAAAAAAAAAAAAAAAAAAAAAAAAAAAAAAAAAAAAAAAAAAAAAAAAAAAAmNQEBAQEBAQEBAQEBAQEBAQEBAQEBAQEBAQEBAQEBAQEBAQEBKzIAAAAAAAAAAAAAACZw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Y6AAAAAAAAAAAAAAAQJiABAQEBAQEBAQEBAQEBAQEBAQEBAQEBAQEBAQEBAQEBAQFRQBAAAAAAAAAAAAAAAAAAAAAAAAAAAAAAAAAAAAAAAAAAAAAAAAAAAAAAAAAAEBI3AQEBAQEBAQEBAQEBAQEBAQEBAQEBAQEBAQEBAQEBAQFmYhIAAAAAAAAAAAAAAAAADwI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dTEAAAAAAAAAAAAAAAAA8oegEBAQEBAQEBAQEBAQEBAQEBAQEBAQEBAQEBAQEBAQErYREAAAAAAAAAAAAAAAAAAAAAAAAAAAAAAAAAAAAAAAAAAAAAAAAAAAAAAAAAAAAAYk0CAQEBAQEBAQEBAQEBAQEBAQEBAQEBAQEBAQEBAQEFKQ8AAAAAAAAAAAAAAAAAAAAJbA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k9AAAAAAAAAAAAAAAAAAAAAA9rfgEBAQEBAQEBAQEBAQEBAQEBAQEBAQEBAQEBZUYfRAAAAAAAAAAAAAAAAAAAAAAAAAAAAAAAAAAAAAAAAAAAAAAAAAAAAAAAAAAAAAAAAAAdKUc3AQEBAQEBAQEBAQEBAQEBAQEBAQEBAQEBAQFfYgAAAAAAAAAAAAAAAAAAAAAAAGMM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iAAAAAAAAAAAAAAAAAAAAAAAAAA4NAQEBAQEBAQEBAQEBAQEBAQEBAQEBAQFnLhwRAAAAAAAAAAAAAAAAAAAAAAAAAAAAAAAAAAAAAAAAAAAAAAAAAAAAAAAAAAAAAAAAAAAAAAAAECk5FQEBAQEBAQEBAQEBAQEBAQEBAQEBAXtSJwAAAAAAAAAAAAAAAAAAAAAAAAAALWk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smAAAAAAAAAAAAAAAAAAAAAAAAAAAALEoBAQEBAQEBAQEBAQEBAQEBAQEBeVpEAAAAAAAAAAAAAAAAAAAAAAAAAAAAAAAAAAAAAAAAAAAAAAAAAAAAAAAAAAAAAAAAAAAAAAAAAAAAAAAAABI9DQEBAQEBAQEBAQEBAQEBAQEBAXUnAAAAAAAAAAAAAAAAAAAAAAAAAAAAAAAmI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Y6AAAAAAAAAAAAAAAAAAAAAAAAAAAAAAAQD08BAQEBAQEBAQEBAQEBAQEXHA8QAAAAAAAAAAAAAAAAAAAAAAAAAAAAAAAAAAAAAAAAAAAAAAAAAAAAAAAAAAAAAAAAAAAAAAAAAAAAAAAAAAAAABEPHxoBAQEBAQEBAQEBAQEBAYARAAAAAAAAAAAAAAAAAAAAAAAAAAAAAAAAAA8C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dTEAAAAAAAAAAAAAAAAAAAAAAAAAAAAAAAAAAmTXsBAQEBAQEBAQEBAWo+Jg8AAAAAAAAAAAAAAAAAAAAAAAAAAAAAAAAAAAAAAAAAAAAAAAAAAAAAAAAAAAAAAAAAAAAAAAAAAAAAAAAAAAAAAAAAADoJSSMBAQEBAQEBAQEBCCUnAAAAAAAAAAAAAAAAAAAAAAAAAAAAAAAAAAAACWw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9AAAAAAAAAAAAAAAAAAAAAAAAAAAAAAAAAAAAADpQNAEBAQEBAQEHRls6EAAAAAAAAAAAAAAAAAAAAAAAAAAAAAAAAAAAAAAAAAAAAAAAAAAAAAAAAAAAAAAAAAAAAAAAAAAAAAAAAAAAAAAAAAAAAAAAABEcaBYiAQEBAQEMbhwRAAAAAAAAAAAAAAAAAAAAAAAAAAAAAAAAAAAAAABjfg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NiAAAAAAAAAAAAAAAAAAAAAAAAAAAAAAAAAAAAAAAAABI+F2dlKhR9CRAAAAAAAAAAAAAAAAAAAAAAAAAAAAAAAAAAAAAAAAAAAAAAAAAAAAAAAAAAAAAAAAAAAAAAAAAAAAAAAAAAAAAAAAAAAAAAAAAAAAAAAAAPDk1fcW5OOhAAAAAAAAAAAAAAAAAAAAAAAAAAAAAAAAAAAAAAAAAAAEps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EmAAAAAAAAAAAAAAAAAAAAAAAAAAAAAAAAAAAAAAAAAAAAAAAAAAAAAAAAAAAAAAAAAAAAAAAAAAAAAAAAAAAAAAAAAAAAAAAAAAAAAAAAAAAAAAAAAAAAAAAAAAAAAAAAAAAAAAAAAAAAAAAAAAAAAAAAAAAAAAAAAAAAAAAAAAAAAAAAAAAAAAAAAAAAAAAAAAAAAAAAAAAAAAAAAAAAAAAAJmw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Q6AAAAAAAAAAAAAAAAAAAAAAAAAAAAAAAAAAAAAAAAAAAAAAAAAAAAAAAAAAAAAAAAAAAAAAAAAAAAAAAAAAAAAAAAAAAAAAAAAAAAAAAAAAAAAAAAAAAAAAAAAAAAAAAAAAAAAAAAAAAAAAAAAAAAAAAAAAAAAAAAAAAAAAAAAAAAAAAAAAAAAAAAAAAAAAAAAAAAAAAAAAAAAAAAAAAAAAAAAAARDA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tTEAAAAAAAAAAAAAAAAAAAAAAAAAAAAAAAAAAAAAAAAAAAAAAAAAAAAAAAAAAAAAAAAAAAAAAAAAAAAAAAAAAAAAAAAAAAAAAAAAAAAAAAAAAAAAAAAAAAAAAAAAAAAAAAAAAAAAAAAAAAAAAAAAAAAAAAAAAAAAAAAAAAAAAAAAAAAAAAAAAAAAAAAAAAAAAAAAAAAAAAAAAAAAAAAAAAAAAAAAAAAB5p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k9AAAAAAAAAAAAAAAAAAAAAAAAAAAAAAAAAAAAAAAAAAAAAAAAAAAAAAAAAAAAAAAAAAAAAAAAAAAAAAAAAAAAAAAAAAAAAAAAAAAAAAAAAAAAAAAAAAAAAAAAAAAAAAAAAAAAAAAAAAAAAAAAAAAAAAAAAAAAAAAAAAAAAAAAAAAAAAAAAAAAAAAAAAAAAAAAAAAAAAAAAAAAAAAAAAAAAAAAAAAAAAAAJWw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AAAAAAAAAAAAAAAAAAAAAAAAAAAAAAAAAAAAAAAAAAAAAAAAAAAAAAAAAAAAAAAAAAAAAAAAAAAAAAAAAAAAAAAAAAAAAAAAAAAAAAAAAAAAAAAAAAAAAAAAAAAAAAAAAAAAAAAAAAAAAAAAAAAAAAAAAAAAAAAAAAAAAAAAAAAAAAAAAAAAAAAAAAAAAAAAAAAAAAAAAAAAAAAAAAAAAAAAAAAAAAAAAABON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1gAAAAAAAAAAAAAAAAAAAAAAAAAAAAAAAAAAAAAAAAAAAAAAAAAAAAAAAAAAAAAAAAAAAAAAAAAAAAAAAAAAAAAAAAAAAAAAAAAAAAAAAAAAAAAAAAAAAAAAAAAAAAAAAAAAAAAAAAAAAAAAAAAAAAAAAAAAAAAAAAAAAAAAAAAAAAAAAAAAAAAAAAAAAAAAAAAAAAAAAAAAAAAAAAAAAAAAAAAAAAAAAAAAAAECU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4EAAAAAAAAAAAAAAAAAAAAAAAAAAAAAAAAAAAAAAAAAAAAAAAAAAAAAAAAAAAAAAAAAAAAAAAAAAAAAAAAAAAAAAAAAAAAAAAAAAAAAAAAAAAAAAAAAAAAAAAAAAAAAAAAAAAAAAAAAAAAAAAAAAAAAAAAAAAAAAAAAAAAAAAAAAAAAAAAAAAAAAAAAAAAAAAAAAAAAAAAAAAAAAAAAAAAAAAAAAAAAAAAAAAAABTG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7KAAAAAAAAAAAAAAAAAAAAAAAAAAAAAAAAAAAAAAAAAAAAAAAAAAAAAAAAAAAAAAAAAAAAAAAAAAAAAAAAAAAAAAAAAAAAAAAAAAAAAAAAAAAAAAAAAAAAAAAAAAAAAAAAAAAAAAAAAAAAAAAAAAAAAAAAAAAAAAAAAAAAAAAAAAAAAAAAAAAAAAAAAAAAAAAAAAAAAAAAAAAAAAAAAAAAAAAAAAAAAAAAAAAAAAAEm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oAAAAAAAAAAAAAAAAAAAAAAAAAAAAAAAAAAAAAAAAAAAAAAAAAAAAAAAAAAAAAAAAAAAAAAAAAAAAAAAAAAAAAAAAAAAAAAAAAAAAAAAAAAAAAAAAAAAAAAAAAAAAAAAAAAAAAAAAAAAAAAAAAAAAAAAAAAAAAAAAAAAAAAAAAAAAAAAAAAAAAAAAAAAAAAAAAAAAAAAAAAAAAAAAAAAAAAAAAAAAAAAAAAAAAABAS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0dAAAAAAAAAAAAAAAAAAAAAAAAAAAAAAAAAAAAAAAAAAAAAAAAAAAAAAAAAAAAAAAAAAAAAAAAAAAAAAAAAAAAAAAAAAAAAAAAAAAAAAAAAAAAAAAAAAAAAAAAAAAAAAAA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0HQAAAAAAAAAAAAAAAAAAAAAAAAAAAAAAAAAAAAAAAAAAAAAAAAAAAAAAAAAAAAAAAAAAAAAAAAAAAAAAAAAAAAAAAAAAAAAAAAAAAAAAAAAAAAAAAAAAAAAAAAAAAAAAAAAAAAAAAAAAAAAAAAAAAAAAAAAAAAAAAAAAAAAAAAAAAAAAAAAAAAAAAAAAAAAAAAAAAAAAAAAAAAAAAAAAAAAAAAAAAAAAAAAAAAAAEBI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XzoAAAAAAAAAAAAAAAAAAAAAAAAAAAAAAAAAAAAAAAAAAAAAAAAAAAAAAAAAAAAAAAAAAAAAAAAAAAAAAAAAAAAAAAAAAAAAAAAAAAAAAAAAAAAAAAAAAAAAAAAAAAAAAAAAAAAAAAAAAAAAAAAAAAAAAAAAAAAAAAAAAAAAAAAAAAAAAAAAAAAAAAAAAAAAAAAAAAAAAAAAAAAAAAAAAAAAAAAAAAAAAAAAAAAAABIJ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UoAAAAAAAAAAAAAAAAAAAAAAAAAAAAAAAAAAAAAAAAAAAAAAAAAAAAAAAAAAAAAAAAAAAAAAAAAAAAAAAAAAAAAAAAAAAAAAAAAAAAAAAAAAAAAAAAAAAAAAAAAAAAAAAAAAAAAAAAAAAAAAAAAAAAAAAAAAAAAAAAAAAAAAAAAAAAAAAAAAAAAAAAAAAAAAAAAAAAAAAAAAAAAAAAAAAAAAAAAAAAAAAAAAAAAAAoSw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hIAAAAAAAAAAAAAAAAAAAAAAAAAAAAAAAAAAAAAAAAAAAAAAAAAAAAAAAAAAAAAAAAAAAAAAAAAAAAAAAAAAAAAAAAAAAAAAAAAAAAAAAAAAAAAAAAAAAAAAAAAAAAAAAAAAAAAAAAAAAAAAAAAAAAAAAAAAAAAAAAAAAAAAAAAAAAAAAAAAAAAAAAAAAAAAAAAAAAAAAAAAAAAAAAAAAAAAAAAAAAAAAAAAAAsHw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RgAAAAAAAAAAAAAAAAAAAAAAAAAAAAAAAAAAAAAAAAAAAAAAAAAAAAAAAAAAAAAAAAAAAAAAAAAAAAAAAAAAAAAAAAAAAAAAAAAAAAAAAAAAAAAAAAAAAAAAAAAAAAAAAAAAAAAAAAAAAAAAAAAAAAAAAAAAAAAAAAAAAAAAAAAAAAAAAAAAAAAAAAAAAAAAAAAAAAAAAAAAAAAAAAAAAAAAAAAAAAAAAAAAAAQS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3gAAAAAAAAAAAAAAAAAAAAAAAAAAAAAAAAAAAAAAAAAAAAAAAAAAAAAAAAAAAAAAAAAAAAAAAAAAAAAAAAAAAAAAAAAAAAAAAAAAAAAAAAAAAAAAAAAAAAAAAAAAAAAAAAAAAAAAAAAAAAAAAAAAAAAAAAAAAAAAAAAAAAAAAAAAAAAAAAAAAAAAAAAAAAAAAAAAAAAAAAAAAAAAAAAAAAAAAAAAAAAAAAAREM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dAAAAAAAAAAAAAAAAAAAAAAAAAAAAAAAAAAAAAAAAAAAAAAAAAAAAAAAAAAAAAAAAAAAAAAAAAAAAAAAAAAAAAAAAAAAAAAAAAAAAAAAAAAAAAAAAAAAAAAAAAAAAAAAAAAAAAAAAAAAAAAAAAAAAAAAAAAAAAAAAAAAAAAAAAAAAAAAAAAAAAAAAAAAAAAAAAAAAAAAAAAAAAAAAAAAAAAAAAAAAAAAAAH0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AAAAAAAAAAAAAAAAAAAAAAAAAAAAAAAAAAAAAAAAAAAAAAAAAAAAAAAAAAAAAAAAAAAAAAAAAAAAAAAAAAAAAAAAAAAAAAAAAAAAAAAAAAAAAAAAAAAAAAAAAAAAAAAAAAAAAAAAAAAAAAAAAAAAAAAAAAAAAAAAAAAAAAAAAAAAAAAAAAAAAAAAAAAAAAAAAAAAAAAAAAAAAAAAAAAAAAAAAAAAAAAGA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LBAAAAAAAAAAAAAAAAAAAAAAAAAAAAAAAAAAAAAAAAAAAAAAAAAAAAAAAAAAAAAAAAAAAAAAAAAAAAAAAAAAAAAAAAAAAAAAAAAAAAAAAAAAAAAAAAAAAAAAAAAAAAAAAAAAAAAAAAAAAAAAAAAAAAAAAAAAAAAAAAAAAAAAAAAAAAAAAAAAAAAAAAAAAAAAAAAAAAAAAAAAAAAAAAAAAAAAAAAAEBJn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sdAAAAAAAAAAAAAAAAAAAAAAAAAAAAAAAAAAAAAAAAAAAAAAAAAAAAAAAAAAAAAAAAAAAAAAAAAAAAAAAAAAAAAAAAAAAAAAAAAAAAAAAAAAAAAAAAAAAAAAAAAAAAAAAAAAAAAAAAAAAAAAAAAAAAAAAAAAAAAAAAAAAAAAAAAAAAAAAAAAAAAAAAAAAAAAAAAAAAAAAAAAAAAAAAAAAAAAAAADpu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IAAAAAAAAAAAAAAAAAAAAAAAAAAAAAAAAAAAAAAAAAAAAAAAAAAAAAAAAAAAAAAAAAAAAAAAAAAAAAAAAAAAAAAAAAAAAAAAAAAAAAAAAAAAAAAAAAAAAAAAAAAAAAAAAAAAAAAAAAAAAAAAAAAAAAAAAAAAAAAAAAAAAAAAAAAAAAAAAAAAAAAAAAAAAAAAAAAAAAAAAAAAAAAAAAAAAAACwT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JAAAAAAAAAAAAAAAAAAAAAAAAAAAAAAAAAAAAAAAAAAAAAAAAAAAAAAAAAAAAAAAAAAAAAAAAAAAAAAAAAAAAAAAAAAAAAAAAAAAAAAAAAAAAAAAAAAAAAAAAAAAAAAAAAAAAAAAAAAAAAAAAAAAAAAAAAAAAAAAAAAAAAAAAAAAAAAAAAAAAAAAAAAAAAAAAAAAAAAAAAAAAAAAAAAAAAAA4Lw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XgAAAAAAAAAAAAAAAAAAAAAAAAAAAAAAAAAAAAAAAAAAAAAAAAAAAAAAAAAAAAAAAAAAAAAAAAAAAAAAAAAAAAAAAAAAAAAAAAAAAAAAAAAAAAAAAAAAAAAAAAAAAAAAAAAAAAAAAAAAAAAAAAAAAAAAAAAAAAAAAAAAAAAAAAAAAAAAAAAAAAAAAAAAAAAAAAAAAAAAAAAAAAAAAAAAAAKOw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2EAAAAAAAAAAAAAAAAAAAAAAAAAAAAAAAAAAAAAAAAAAAAAAAAAAAAAAAAAAAAAAAAAAAAAAAAAAAAAAAAAAAAAAAAAAAAAAAAAAAAAAAAAAAAAAAAAAAAAAAAAAAAAAAAAAAAAAAAAAAAAAAAAAAAAAAAAAAAAAAAAAAAAAAAAAAAAAAAAAAAAAAAAAAAAAAAAAAAAAAAAAAAAAAAAAAf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4AAAAAAAAAAAAAAAAAAAAAAAAAAAAAAAAAAAAAAAAAAAAAAAAAAAAAAAAAAAAAAAAAAAAAAAAAAAAAAAAAAAAAAAAAAAAAAAAAAAAAAAAAAAAAAAAAAAAAAAAAAAAAAAAAAAAAAAAAAAAAAAAAAAAAAAAAAAAAAAAAAAAAAAAAAAAAAAAAAAAAAAAAAAAAAAAAAAAAAAAAAAAAAAAASg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MChAAAAAAAAAAAAAAAAAAAAAAAAAAAAAAAAAAAAAAAAAAAAAAAAAAAAAAAAAAAAAAAAAAAAAAAAAAAAAAAAAAAAAAAAAAAAAAAAAAAAAAAAAAAAAAAAAAAAAAAAAAAAAAAAAAAAAAAAAAAAAAAAAAAAAAAAAAAAAAAAAAAAAAAAAAAAAAAAAAAAAAAAAAAAAAAAAAAAAAAAAAAAAQJxQ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ksAAAAAAAAAAAAAAAAAAAAAAAAAAAAAAAAAAAAAAAAAAAAAAAAAAAAAAAAAAAAAAAAAAAAAAAAAAAAAAAAAAAAAAAAAAAAAAAAAAAAAAAAAAAAAAAAAAAAAAAAAAAAAAAAAAAAAAAAAAAAAAAAAAAAAAAAAAAAAAAAAAAAAAAAAAAAAAAAAAAAAAAAAAAAAAAAAAAAAAAAAAAALFA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hAAAAAAAAAAAAAAAAAAAAAAAAAAAAAAAAAAAAAAAAAAAAAAAAAAAAAAAAAAAAAAAAAAAAAAAAAAAAAAAAAAAAAAAAAAAAAAAAAAAAAAAAAAAAAAAAAAAAAAAAAAAAAAAAAAAAAAAAAAAAAAAAAAAAAAAAAAAAAAAAAAAAAAAAAAAAAAAAAAAAAAAAAAAAAAAAAAAAAAAAAAAGI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cAAAAAAAAAAAAAAAAAAAAAAAAAAAAAAAAAAAAAAAAAAAAAAAAAAAAAAAAAAAAAAAAAAAAAAAAAAAAAAAAAAAAAAAAAAAAAAAAAAAAAAAAAAAAAAAAAAAAAAAAAAAAAAAAAAAAAAAAAAAAAAAAAAAAAAAAAAAAAAAAAAAAAAAAAAAAAAAAAAAAAAAAAAAAAAAAAAAAAAAAACd6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AAAAAAAAAAAAAAAAAAAAAAAAAAAAAAAAAAAAAAAAAAAAAAAAAAAAAAAAAAAAAAAAAAAAAAAAAAAAAAAAAAAAAAEjJjCxs5TwgjFktyNAQ7d3Z0UAkKEAAAAAAAAAAAAAAAAAAAAAAAAAAAAAAAAAAAAAAAAAAAAAAAAAAAAAAAAAAAAAAAAAAAAAAAAAAAAAAAAAAAAAA9BA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UAAAAAAAAAAAAAAAAAAAAAAAAAAAAAAAAAAAAAAAAAAAAAAAAAAAAAAAAAAAAAAAAAAAAAAAAAAAAAAAAQHTFKWxsINQEBAQEBAQEBAQEBAQEBASJ8OXNOCUAPAAAAAAAAAAAAAAAAAAAAAAAAAAAAAAAAAAAAAAAAAAAAAAAAAAAAAAAAAAAAAAAAAAAAAAAAAAAAAAAAYzU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xAAAAAAAAAAAAAAAAAAAAAAAAAAAAAAAAAAAAAAAAAAAAAAAAAAAAAAAAAAAAAAAAAAAAAAAAAAAAAAAAEiUDAQEBAQEBAQEBAQEBAQEBAQEBAQEBAQEBARVNMgAAAAAAAAAAAAAAAAAAAAAAAAAAAAAAAAAAAAAAAAAAAAAAAAAAAAAAAAAAAAAAAAAAAAAAAAAAAAAAAFs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XgAAAAAAAAAAAAAAAAAAAAAAAAAAAAAAAAAAAAAAAAAAAAAAAAAAAAAAAAAAAAAAAAAAAAAAAAAAACdoPwEBAQEBAQEBAQEBAQEBAQEBAQEBAQEBAQEBAQEBAQEBDT0SAAAAAAAAAAAAAAAAAAAAAAAAAAAAAAAAAAAAAAAAAAAAAAAAAAAAAAAAAAAAAAAAAAAAAAAAAACATA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8AAAAAAAAAAAAAAAAAAAAAAAAAAAAAAAAAAAAAAAAAAAAAAAAAAAAAAAAAAAAAAAAAAAAAAAAPY0MBAQEBAQEBAQEBAQEBAQEBAQEBAQEBAQEBAQEBAQEBAQEBAQEBfnp4AAAAAAAAAAAAAAAAAAAAAAAAAAAAAAAAAAAAAAAAAAAAAAAAAAAAAAAAAAAAAAAAAAAAAAAAOHw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uAAAAAAAAAAAAAAAAAAAAAAAAAAAAAAAAAAAAAAAAAAAAAAAAAAAAAAAAAAAAAAAAAAAAACyARgEBAQEBAQEBAQEBAQEBAQEBAQEBAQEBAQEBAQEBAQEBAQEBAQEBAQEBfGhEEQAAAAAAAAAAAAAAAAAAAAAAAAAAAAAAAAAAAAAAAAAAAAAAAAAAAAAAAAAAAAAAAAAAAEAu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AAAAAAAAAAAAAAAAAAAAAAAAAAAAAAAAAAAAAAAAAAAAAAAAAAAAAAAAAAAAAAAAAAHQ48UQEBAQEBAQEBAQEBAQEBAQEBAQEBAQEBAQEBAQEBAQEBAQEBAQEBAQEBAQEBd2N4AAAAAAAAAAAAAAAAAAAAAAAAAAAAAAAAAAAAAAAAAAAAAAAAAAAAAAAAAAAAAAAAAAAAK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yYAAAAAAAAAAAAAAAAAAAAAAAAAAAAAAAAAAAAAAAAAAAAAAAAAAAAAAAAAAAAAAAAAAEFpAQEBAQEBAQEBAQEBAQEBAQEBAQEBAQEBAQEBAQEBAQEBAQEBAQEBAQEBAQEBAQEBdBEAAAAAAAAAAAAAAAAAAAAAAAAAAAAAAAAAAAAAAAAAAAAAAAAAAAAAAAAAAAAAAAAAADJ+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UPAAAAAAAAAAAAAAAAAAAAAAAAAAAAAAAAAAAAAAAAAAAAAAAAAAAAAAAAAAAAAAAAEkYBAQEBAQEBAQEBAQEBAQEBAQEBAQEBAQEBAQEBAQEBAQEBAQEBAQEBAQEBAQEBAQEBAQE1OBEAAAAAAAAAAAAAAAAAAAAAAAAAAAAAAAAAAAAAAAAAAAAAAAAAAAAAAAAAAAAAAAASQ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VTAAAAAAAAAAAAAAAAAAAAAAAAAAAAAAAAAAAAAAAAAAAAAAAAAAAAAAAAAAAAAAAdJVgBAQEBAQEBAQEBAQEBAQEBAQEBAQEBAQEBAQEBAQEBAQEBAQEBAQEBAQEBAQEBAQEBAQEBAQEuKAAAAAAAAAAAAAAAAAAAAAAAAAAAAAAAAAAAAAAAAAAAAAAAAAAAAAAAAAAAAAAAEBI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LLAAAAAAAAAAAAAAAAAAAAAAAAAAAAAAAAAAAAAAAAAAAAAAAAAAAAAAAAAAAAAAoGwEBAQEBAQEBAQEBAQEBAQEBAQEBAQEBAQEBAQEBAQEBAQEBAQEBAQEBAQEBAQEBAQEBAQEBAQEBARktEAAAAAAAAAAAAAAAAAAAAAAAAAAAAAAAAAAAAAAAAAAAAAAAAAAAAAAAAAAAAAAAZA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EAAAAAAAAAAAAAAAAAAAAAAAAAAAAAAAAAAAAAAAAAAAAAAAAAAAAAAAAAAAAAAoMwEBAQEBAQEBAQEBAQEBAQEBAQEBAQEBAQEBAQEBAQEBAQEBAQEBAQEBAQEBAQEBAQEBAQEBAQEBAQEBfGAQAAAAAAAAAAAAAAAAAAAAAAAAAAAAAAAAAAAAAAAAAAAAAAAAAAAAAAAAAAAAAEA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QAAAAAAAAAAAAAAAAAAAAAAAAAAAAAAAAAAAAAAAAAAAAAAAAAAAAAAAAAAAAAAKwEBAQEBAQEBAQEBAQEBAQEBAQEBAQEBAQEBAQEBAQEBAQEBAQEBAQEBAQEBAQEBAQEBAQEBAQEBAQEBAQFIJxAAAAAAAAAAAAAAAAAAAAAAAAAAAAAAAAAAAAAAAAAAAAAAAAAAAAAAAAAAAAAARg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IAAAAAAAAAAAAAAAAAAAAAAAAAAAAAAAAAAAAAAAAAAAAAAAAAAAAAAAAAAABAVAEBAQEBAQEBAQEBAQEBAQEBAQEBAQEBAQEBAQEBAQEBAQEBAQEBAQEBAQEBAQEBAQEBAQEBAQEBAQEBAQEBAQFiDwAAAAAAAAAAAAAAAAAAAAAAAAAAAAAAAAAAAAAAAAAAAAAAAAAAAAAAAAAAABM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cPAAAAAAAAAAAAAAAAAAAAAAAAAAAAAAAAAAAAAAAAAAAAAAAAAAAAAAAAAAAOQwEBAQEBAQEBAQEBAQEBAQEBAQEBAQEBAQEBAQEBAQEBAQEBAQEBAQEBAQEBAQEBAQEBAQEBAQEBAQEBAQEBAQEBAVARAAAAAAAAAAAAAAAAAAAAAAAAAAAAAAAAAAAAAAAAAAAAAAAAAAAAAAAAAAAKFg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uAAAAAAAAAAAAAAAAAAAAAAAAAAAAAAAAAAAAAAAAAAAAAAAAAAAAAAAAAAA9OwEBAQEBAQEBAQEBAQEBAQEBAQEBAQEBAQEBAQEBAQEBAQEBAQEBAQEBAQEBAQEBAQEBAQEBAQEBAQEBAQEBAQEBAQEqgBAAAAAAAAAAAAAAAAAAAAAAAAAAAAAAAAAAAAAAAAAAAAAAAAAAAAAAAAAAAG4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CQAAAAAAAAAAAAAAAAAAAAAAAAAAAAAAAAAAAAAAAAAAAAAAAAAAAAAAAAB4cQEBAQEBAQEBAQEBAQEBAQEBAQEBAQEBAQEBAQEBAQEBAQEBAQEBAQEBAQEBAQEBAQEBAQEBAQEBAQEBAQEBAQEBAQEBAWwOAAAAAAAAAAAAAAAAAAAAAAAAAAAAAAAAAAAAAAAAAAAAAAAAAAAAAAAAAAAlKg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ORAAAAAAAAAAAAAAAAAAAAAAAAAAAAAAAAAAAAAAAAAAAAAAAAAAAAAAAAAAdAEBAQEBAQEBAQEBAQEBAQEBAQEBAQEBAQEBAQEBAQEBAQEBAQEBAQEBAQEBAQEBAQEBAQEBAQEBAQEBAQEBAQEBAQEBAQEBNxAAAAAAAAAAAAAAAAAAAAAAAAAAAAAAAAAAAAAAAAAAAAAAAAAAAAAAAAAAHTw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AAAAAAAAAAAAAAAAAAAAAAAAAAAAAAAAAAAAAAAAAAAAAAAAAAAAAAAARMQEBAQEBAQEBAQEBAQEBAQEBAQEBAQEBAQEBAQEBAQEBAQEBAQEBAQEBAQEBAQEBAQEBAQEBAQEBAQEBAQEBAQEBAQEBAQEBAQFkLAAAAAAAAAAAAAAAAAAAAAAAAAAAAAAAAAAAAAAAAAAAAAAAAAAAAAAAABB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MeAAAAAAAAAAAAAAAAAAAAAAAAAAAAAAAAAAAAAAAAAAAAAAAAAAAAAAAQMhUBAQEBAQEBAQEBAQEBAQEBAQEBAQEBAQEBAQEBAQEBAQEBAQEBAQEBAQEBAQEBAQEBAQEBAQEBAQEBAQEBAQEBAQEBAQEBAQEBASUsAAAAAAAAAAAAAAAAAAAAAAAAAAAAAAAAAAAAAAAAAAAAAAAAAAAAAAAAKHI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HQAAAAAAAAAAAAAAAAAAAAAAAAAAAAAAAAAAAAAAAAAAAAAAAAAAAAAAJnEBAQEBAQEBAQEBAQEBAQEBAQEBAQEBAQEBAQEBAQEBAQEBAQEBAQEBAQEBAQEBAQEBAQEBAQEBAQEBAQEBAQEBAQEBAQEBAQEBAQE/LRAAAAAAAAAAAAAAAAAAAAAAAAAAAAAAAAAAAAAAAAAAAAAAAAAAAAAAABJ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AAAAAAAAAAAAAAAAAAAAAAAAAAAAAAAAAAAAAAAAAAAAAAAAAAAAAAEjwBAQEBAQEBAQEBAQEBAQEBAQEBAQEBAQEBAQEBAQEBAQEBAQEBAQEBAQEBAQEBAQEBAQEBAQEBAQEBAQEBAQEBAQEBAQEBAQEBAQEBARdEAAAAAAAAAAAAAAAAAAAAAAAAAAAAAAAAAAAAAAAAAAAAAAAAAAAAAAAAABQ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ywAAAAAAAAAAAAAAAAAAAAAAAAAAAAAAAAAAAAAAAAAAAAAAAAAAAAAADFtAQEBAQEBAQEBAQEBAQEBAQEBAQEBAQEBAQEBAQEBAQEBAQEBAQEBAQEBAQEBAQEBAQEBAQEBAQEBAQEBAQEBAQEBAQEBAQEBAQEBAQEBPAAAAAAAAAAAAAAAAAAAAAAAAAAAAAAAAAAAAAAAAAAAAAAAAAAAAAAAAAAnPw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goQAAAAAAAAAAAAAAAAAAAAAAAAAAAAAAAAAAAAAAAAAAAAAAAAAAAAAABXAQEBAQEBAQEBAQEBAQEBAQEBAQEBAQEBAQEBAQEBAQEBAQEBAQEBAQEBAQEBAQEBAQEBAQEBAQEBAQEBAQEBAQEBAQEBAQEBAQEBAQEBASF4AAAAAAAAAAAAAAAAAAAAAAAAAAAAAAAAAAAAAAAAAAAAAAAAAAAAAAAAEDgI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2AAAAAAAAAAAAAAAAAAAAAAAAAAAAAAAAAAAAAAAAAAAAAAAAAAAAAAAABjAQEBAQEBAQEBAQEBAQEBAQEBAQEBAQEBAQEBAQEBAQEBAQEBAQEBAQEBAQEBAQEBAQEBAQEBAQEBAQEBAQEBAQEBAQEBAQEBAQEBAQEBAQEBIAAAAAAAAAAAAAAAAAAAAAAAAAAAAAAAAAAAAAAAAAAAAAAAAAAAAAAAAAAQPX1p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DEAAAAAAAAAAAAAAAAAAAAAAAAAAAAAAAAAAAAAAAAAAAAAAAAAAAAAAAAAFgEBAQEBAQEBAQEBAQEBAQEBAQEBAQEBAQEBAQEBAQEBAQEBAQEBAQEBAQEBAQEBAQEBAQEBAQEBAQEBAQEBAQEBAQEBAQEBAQEBAQEBAQEBAQFAEAAAAAAAAAAAAAAAAAAAAAAAAAAAAAAAAAAAAAAAAAAAAAAAAAAAAAAAAAAQJx85A3A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FRzHQAAAAAAAAAAAAAAAAAAAAAAAAAAAAAAAAAAAAAAAAAAAAAAAAAAAAAAAAAQRAEBAQEBAQEBAQEBAQEBAQEBAQEBAQEBAQEBAQEBAQEBAQEBAQEBAQEBAQEBAQEBAQEBAQEBAQEBAQEBAQEBAQEBAQEBAQEBAQEBAQEBAQEBAQEBQhIAAAAAAAAAAAAAAAAAAAAAAAAAAAAAAAAAAAAAAAAAAAAAAAAAAAAAAAAAAAAAAAAAACw4dA1pZg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dDIRAAAAAAAAAAAAAAAAAAAAAAAAAAAAAAAAAAAAAAAAAAAAAAAAAAAAAAAAAAAAAAAAJy4BAQEBAQEBAQEBAQEBAQEBAQEBAQEBAQEBAQEBAQEBAQEBAQEBAQEBAQEBAQEBAQEBAQEBAQEBAQEBAQEBAQEBAQEBAQEBAQEBAQEBAQEBAQEBAUx4AAAAAAAAAAAAAAAAAAAAAAAAAAAAAAAAAAAAAAAAAAAAAAAAAAAAAAAAAAAAAAAAAAAAAAAAAAAAEDqAOWk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lFmRzPkoJJgoPAAAAAAAAAAAAAAAAAAAAAAAAAAAAAAAAAAAAAAAAAAAAAAAAAAAAAAAAAAAAAAAAADEBAQEBAQEBAQEBAQEBAQEBAQEBAQEBAQEBAQEBAQEBAQEBAQEBAQEBAQEBAQEBAQEBAQEBAQEBAQEBAQEBAQEBAQEBAQEBAQEBAQEBAQEBAQEBAQEBLRIAAAAAAAAAAAAAAAAAAAAAAAAAAAAAAAAAAAAAAAAAAAAAAAAAAAAAAAAAAAAAAAAAAAAAAAAAAAARJ1M9LQtv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wRnZCTj0nAAAAAAAAAAAAAAAAAAAAAAAAAAAAAAAAAAAAAAAAAAAAAAAAAAAAAAAAAAAAAAAAAAAAAAAAAB1FAQEBAQEBAQEBAQEBAQEBAQEBAQEBAQEBAQEBAQEBAQEBAQEBAQEBAQEBAQEBAQEBAQEBAQEBAQEBAQEBAQEBAQEBAQEBAQEBAQEBAQEBAQEBAQEBARYOAAAAAAAAAAAAAAAAAAAAAAAAAAAAAAAAAAAAAAAAAAAAAAAAAAAAAAAAAAAAAAAAAAAAAAAAAAAAAAAAAAAPDk8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VMhAAAAAAAAAAAAAAAAAAAAAAAAAAAAAAAAAAAAAAAAAAAAAAAAAAAAAAAAAAAAAAAAAAAAAAAAAAAAAAAAAOFgEBAQEBAQEBAQEBAQEBAQEBAQEBAQEBAQEBAQEBAQEBAQEBAQEBAQEBAQEBAQEBAQEBAQEBAQEBAQEBAQEBAQEBAQEBAQEBAQEBAQEBAQEBAQEBAQEBRQAAAAAAAAAAAAAAAAAAAAAAAAAAAAAAAAAAAAAAAAAAAAAAAAAAAAAAAAAAAAAAAAAAAAAAAAAAAAAAAAAAAAA6Qw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JTEQAAAAAAAAAAAAAAAAAAAAAAAAAAAAAAAAAAAAAAAAAAAAAAAAAAAAAAAAAAAAAAAAAAAAAAAAAAAAAAAAAAawEBAQEBAQEBAQEBAQEBAQEBAQEBAQEBAQEBAQEBAQEBAQEBAQEBAQEBAQEBAQEBAQEBAQEBAQEBAQEBAQEBAQEBAQEBAQEBAQEBAQEBAQEBAQEBAQEBAUcPAAAAAAAAAAAAAAAAAAAAAAAAAAAAAAAAAAAAAAAAAAAAAAAAAAAAAAAAAAAAAAAAAAAAAAAAAAAAAAAAAAAAABwM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OAAAAAAAAAAAAAAAAAAAAAAAAAAAAAAAAAAAAAAAAAAAAAAAAAAAAAAAAAAAAAAAAAAAAAAAAAAAAAAAAAAAAAGoBAQEBAQEBAQEBAQEBAQEBAQEBAQEBAQEBAQEBAQEBAQEBAQEBAQEBAQEBAQEBAQEBAQEBAQEBAQEBAQEBAQEBAQEBAQEBAQEBAQEBAQEBAQEBAQEBAQEvJgAAAAAAAAAAAAAAAAAAAAAAAAAAAAAAAAAAAAAAAAAAAAAAAAAAAAAAAAAAAAAAAAAAAAAAAAAAAAAAAAAAAAAAbg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1EgAAAAAAAAAAAAAAAAAAAAAAAAAAAAAAAAAAAAAAAAAAAAAAAAAAAAAAAAAAAAAAAAAAAAAAAAAAAAAAAAAAACYGAQEBAQEBAQEBAQEBAQEBAQEBAQEBAQEBAQEBAQEBAQEBAQEBAQEBAQEBAQEBAQEBAQEBAQEBAQEBAQEBAQEBAQEBAQEBAQEBAQEBAQEBAQEBAQEBAQEBAXoAAAAAAAAAAAAAAAAAAAAAAAAAAAAAAAAAAAAAAAAAAAAAAAAAAAAAAAAAAAAAAAAAAAAAAAAAAAAAAAAAAAAAAFBM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wAAAAAAAAAAAAAAAAAAAAAAAAAAAAAAAAAAAAAAAAAAAAAAAAAAAAAAAAAAAAAAAAAAAAAAAAAAAAAAAAAAAABbAQEBAQEBAQEBAQEBAQEBAQEBAQEBAQEBAQEBAQEBAQEBAQEBAQEBAQEBAQEBAQEBAQEBAQEBAQEBAQEBAQEBAQEBAQEBAQEBAQEBAQEBAQEBAQEBAQEBAQEXAAAAAAAAAAAAAAAAAAAAAAAAAAAAAAAAAAAAAAAAAAAAAAAAAAAAAAAAAAAAAAAAAAAAAAAAAAAAAAAAAAAAAAA4f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gAAAAAAAAAAAAAAAAAAAAAAAAAAAAAAAAAAAAAAAAAAAAAAAAAAAAAAAAAAAAAAAAAAAAAAAAAAAAAAAAAAAAAagEBAQEBAQEBAQEBAQEBAQEBAQEBAQEBAQEBAQEBAQEBAQEBAQEBAQEBAQEBAQEBAQEBAQEBAQEBAQEBAQEBAQEBAQEBAQEBAQEBAQEBAQEBAQEBAQEBAQEBFBAAAAAAAAAAAAAAAAAAAAAAAAAAAAAAAAAAAAAAAAAAAAAAAAAAAAAAAAAAAAAAAAAAAAAAAAAAAAAAAAAAAAAAPQU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MRAAAAAAAAAAAAAAAAAAAAAAAAAAAAAAAAAAAAAAAAAAAAAAAAAAAAAAAAAAAAAAAAAAAAAAAAAAAAAAAAAAAAAEsBAQEBAQEBAQEBAQEBAQEBAQEBAQEBAQEBAQEBAQEBAQEBAQEBAQEBAQEBAQEBAQEBAQEBAQEBAQEBAQEBAQEBAQEBAQEBAQEBAQEBAQEBAQEBAQEBAQEBASJ4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ABIAQEBAQEBAQEBAQEBAQEBAQEBAQEBAQEBAQEBAQEBAQEBAQEBAQEBAQEBAQEBAQEBAQEBAQEBAQEBAQEBAQEBAQEBAQEBAQEBAQEBAQEBAQEBAQEBAQEBAQEBgA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4AQEBAQEBAQEBAQEBAQEBAQEBAQEBAQEBAQEBAQEBAQEBAQEBAQEBAQEBAQEBAQEBAQEBAQEBAQEBAQEBAQEBAQEBAQEBAQEBAQEBAQEBAQEBAQEBAQEBAQEBAUc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SgEBAQEBAQEBAQEBAQEBAQEBAQEBAQEBAQEBAQEBAQEBAQEBAQEBAQEBAQEBAQEBAQEBAQEBAQEBAQEBAQEBAQEBAQEBAQEBAQEBAQEBAQEBAQEBAQEBAQEBAQEZ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F0BAQEBAQEBAQEBAQEBAQEBAQEBAQEBAQEBAQEBAQEBAQEBAQEBAQEBAQEBAQEBAQEBAQEBAQEBAQEBAQEBAQEBAQEBAQEBAQEBAQEBAQEBAQEBAQEBAQEBAQEBDA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YAQEBAQEBAQEBAQEBAQEBAQEBAQEBAQEBAQEBAQEBAQEBAQEBAQEBAQEBAQEBAQEBAQEBAQEBAQEBAQEBAQEBAQEBAQEBAQEBAQEBAQEBAQEBAQEBAQEBAQEBAQc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NA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8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s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Ng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k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2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Ag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Gk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L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Ow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0BAQEBAQEBAQEBAQEBAQEBAQEBAQEBAQEBAQEBAQEBAQEBAQEBAQEBAQEBAQEBAQEBAQEBAQEBAQEBAQEBAQEBAQEBAQEBAQEBAQEBAQEBAQEBAQEBAQEBAQEBKg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fAQEBAQEBAQEBAQEBAQEBAQEBAQEBAQEBAQEBAQEBAQEBAQEBAQEBAQEBAQEBAQEBAQEBAQEBAQEBAQEBAQEBAQEBAQEBAQEBAQEBAQEBAQEBAQEBAQEBAQEBAUs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PQEBAQEBAQEBAQEBAQEBAQEBAQEBAQEBAQEBAQEBAQEBAQEBAQEBAQEBAQEBAQEBAQEBAQEBAQEBAQEBAQEBAQEBAQEBAQEBAQEBAQEBAQEBAQEBAQEBAQEBAQF3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B0iAQEBAQEBAQEBAQEBAQEBAQEBAQEBAQEBAQEBAQEBAQEBAQEBAQEBAQEBAQEBAQEBAQEBAQEBAQEBAQEBAQEBAQEBAQEBAQEBAQEBAQEBAQEBAQEBAQEBAQEBdAAAAAAAAAAAAAAAAAAAAAAAAAAAAAAAAAAAAAAAAAAAAAAAAAAAAAAAAAAAAAAAAAAAAAAAAAAAAAAAAAAAAABiIw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AbQEBAQEBAQEBAQEBAQEBAQEBAQEBAQEBAQEBAQEBAQEBAQEBAQEBAQEBAQEBAQEBAQEBAQEBAQEBAQEBAQEBAQEBAQEBAQEBAQEBAQEBAQEBAQEBAQEBAQEBATgAAAAAAAAAAAAAAAAAAAAAAAAAAAAAAAAAAAAAAAAAAAAAAAAAAAAAAAAAAAAAAAAAAAAAAAAAAAAAAAAAAAAAYB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cAAAAAAAAAAAAAAAAAAAAAAAAAAAAAAAAAAAAAAAAAAAAAAAAAAAAAAAAAAAAAAAAAAAAAAAAAAAAAAAAAAAAAAE8BAQEBAQEBAQEBAQEBAQEBAQEBAQEBAQEBAQEBAQEBAQEBAQEBAQEBAQEBAQEBAQEBAQEBAQEBAQEBAQEBAQEBAQEBAQEBAQEBAQEBAQEBAQEBAQEBAQEBATYQAAAAAAAAAAAAAAAAAAAAAAAAAAAAAAAAAAAAAAAAAAAAAAAAAAAAAAAAAAAAAAAAAAAAAAAAAAAAAAAAAAAAAFYBAQEBAQEBAQEBAQEBAQEBAQEBAQEBAQEBAQEBAQEBAQEBAQEBAQEBAQEBAQEBAQF5GSRhHQAAAAAL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ZEgAAAAAAAAAAAAAAAAAAAAAAAAAAAAAAAAAAAAAAAAAAAAAAAAAAAAAAAAAAAAAAAAAAAAAAAAAAAAAAAAAAAABdAQEBAQEBAQEBAQEBAQEBAQEBAQEBAQEBAQEBAQEBAQEBAQEBAQEBAQEBAQEBAQEBAQEBAQEBAQEBAQEBAQEBAQEBAQEBAQEBAQEBAQEBAQEBAQEBAQEBAQEjAAAAAAAAAAAAAAAAAAAAAAAAAAAAAAAAAAAAAAAAAAAAAAAAAAAAAAAAAAAAAAAAAAAAAAAAAAAAAAAAAAAAAAB2AQEBAQEBAQEBAQEBAQEBAQEBAQEBAQEBAQEBAQEBAQEBAQEBAQEBAQFsRhtFgEpgYjJ4EhAAAAAAOj5c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NjgAAAAAAAAAAAAAAAAAAAAAAAAAAAAAAAAAAAAAAAAAAAAAAAAAAAAAAAAAAAAAAAAAAAAAAAAAAAAAAAAAAAAAYFgBAQEBAQEBAQEBAQEBAQEBAQEBAQEBAQEBAQEBAQEBAQEBAQEBAQEBAQEBAQEBAQEBAQEBAQEBAQEBAQEBAQEBAQEBAQEBAQEBAQEBAQEBAQEBAQEBAQEBZAAAAAAAAAAAAAAAAAAAAAAAAAAAAAAAAAAAAAAAAAAAAAAAAAAAAAAAAAAAAAAAAAAAAAAAAAAAAAAAAAAAAAAOAgEBAQEBAQEBAQEBAQEBAQEBAQEBAQEBAQEBAQEBAQEBAQEBAQEBGmRbKSYdEAAAAAAAAAAAAAAAAAAsZA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VAAAAAAAAAAAAAAAAAAAAAAAAAAAAAAAAAAAAAAAAAAAAAAAAAAAAAAAAAAAAAAAAAAAAAAAAAAAAAAAAAAAAACc7AQEBAQEBAQEBAQEBAQEBAQEBAQEBAQEBAQEBAQEBAQEBAQEBAQEBAQEBAQEBAQEBAQEBAQEBAQEBAQEBAQEBAQEBAQEBAQEBAQEBAQEBAQEBAQEBAQEBB04AAAAAAAAAAAAAAAAAAAAAAAAAAAAAAAAAAAAAAAAAAAAAAAAAAAAAAAAAAAAAAAAAAAAAAAAAAAAAAAAAAAA6VwEBAQEBAQEBAQEBAQEBAQEBAQEBAQEBAQEBAQEBAQEBAQEBAQEBBQkAAAAAAAAAAAAAAAAAAAAAAAAAAGAG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SgAAAAAAAAAAAAAAAAAAAAAAAAAAAAAAAAAAAAAAAAAAAAAAAAAAAAAAAAAAAAAAAAAAAAAAAAAAAAAAAAAAAAAXQEBAQEBAQEBAQEBAQEBAQEBAQEBAQEBAQEBAQEBAQEBAQEBAQEBAQEBAQEBAQEBAQEBAQEBAQEBAQEBAQEBAQEBAQEBAQEBAQEBAQEBAQEBAQEBAQEBATsKAAAAAAAAAAAAAAAAAAAAAAAAAAAAAAAAAAAAAAAAAAAAAAAAAAAAAAAAAAAAAAAAAAAAAAAAAAAAAAAAABFEJAEBAQEBAQEBAQEBAQEBAQEBAQEBAQEBAQEBAQEBAQEBAQEBAQEBFB4AAAAAAAAAAAAAAAAAAAAAAAAAAAASQg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zDwAAAAAAAAAAAAAAAAAAAAAAAAAAAAAAAAAAAAAAAAAAAAAAAAAAAAAAAAAAAAAAAAAAAAAAAAAAAAAAAAAAAEo1AQEBAQEBAQEBAQEBAQEBAQEBAQEBAQEBAQEBAQEBAQEBAQEBAQEBAQEBAQEBAQEBAQEBAQEBAQEBAQEBAQEBAQEBAQEBAQEBAQEBAQEBAQEBAQEBAQF0AAAAAAAAAAAAAAAAAAAAAAAAAAAAAAAAAAAAAAAAAAAAAAAAAAAAAAAAAAAAAAAAAAAAAAAAAAAAAAAQDxIobgEBAQEBAQEBAQEBAQEBAQEBAQEBAQEBAQEBAQEBAQEBAQEBAQEBATIQAAAAAAAAAAAAAAAAAAAAAAAAAAAAAEo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k6AAAAAAAAAAAAAAAAAAAAAAAAAAAAAAAAAAAAAAAAAAAAAAAAAAAAAAAAAAAAAAAAAAAAAAAAAAAAAAAAAAB4GwEBAQEBAQEBAQEBAQEBAQEBAQEBAQEBAQEBAQEBAQEBAQEBAQEBAQEBAQEBAQEBAQEBAQEBAQEBAQEBAQEBAQEBAQEBAQEBAQEBAQEBAQEBAQEBAQFRQQAAAAAAAAAAAAAAAAAAAAAAAAAAAAAAAAAAAAAAAAAAAAAAAAAAAAAAAAAAAAAAAAAAAAAAAAAAABAKUF9wAQEBAQEBAQEBAQEBAQEBAQEBAQEBAQEBAQEBAQEBAQEBAQEBAQEBAQEKAAAAAAAAAAAAAAAAAAAAAAAAAAAAAAA9cA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HclOgAAAAAAAAAAAAAAAAAAAAAAAAAAAAAAAAAAAAAAAAAAAAAAAAAAAAAAAAAAAAAAAAAAAAAAAAAAAAAAEWEBAQEBAQEBAQEBAQEBAQEBAQEBAQEBAQEBAQEBAQEBAQEBAQEBAQEBAQEBAQEBAQEBAQEBAQEBAQEBAQEBAQEBAQEBAQEBAQEBAQEBAQEBAQEBAQEBJEAAAAAAAAAAAAAAAAAAAAAAAAAAAAAAAAAAAAAAAAAAAAAAAAAAAAAAAAAAAAAAAAAAABFTEyQ7bXsBAQEBAQEBAQEBAQEBAQEBAQEBAQEBAQEBAQEBAQEBAQEBAQEBAQEBAQEBAQEBJwAAAAAAAAAAAAAAAAAAAAAAAAAAAAAAOkI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UUGXEbRSlTDwAAAAAAAAAAAAAAAAAAAAAAAAAAAAAAAAAAAAAAAAAAAAAAAAAAAAAAAAAAAAAAAAAAAABAcgEBAQEBAQEBAQEBAQEBAQEBAQEBAQEBAQEBAQEBAQEBAQEBAQEBAQEBAQEBAQEBAQEBAQEBAQEBAQEBAQEBAQEBAQEBAQEBAQEBAQEBAQEBAQEBATERAAAAAAAAAAAAAAAAAAAAAAAAAAAAAAAAAAAAAAAAAAAAAAAAAAAAAAAAAAAdCVJuGBZ+BwEBAQEBAQEBAQEBAQEBAQEBAQEBAQEBAQEBAQEBAQEBAQEBAQEBAQEBAQEBAQEBAQEBAScAAAAAAAAAAAAAAAAAAAAAAAAAAAAAABFA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Ec8c1AtDlMsAAAAAAAAAAAAAAAAAAAAAAAAAAAAAAAAAAAAAAAAAAAAAAAAAAAAAAAAAAAAD2EBAQEBAQEBAQEBAQEBAQEBAQEBAQEBAQEBAQEBAQEBAQEBAQEBAQEBAQEBAQEBAQEBAQEBAQEBAQEBAQEBAQEBAQEBAQEBAQEBAQEBAQEBAQEBARknAAAAAAAAAAAAAAAAAAAAAAAAAAAAAAAAAAAAAAAAAAAAAAAAAAAAAAAADzJFam0BAQEBAQEBAQEBAQEBAQEBAQEBAQEBAQEBAQEBAQEBAQEBAQEBAQEBAQEBAQEBAQEBAQEBAQEBAQEnAAAAAAAAAAAAAAAAAAAAAAAAAAAAAAAAAA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KWYBAQEBAQEBAQEBAQEBAQEBAQEBAQEBAQEBAQEBAQEBAQEBAQEBAQEBAQEBAQEBAQEBAQEBAQEBAQEBAQEBAQEBAQEBAQEBAQEBAQEBAQEBAQEBAQEBTgAAAAAAAAAAAAAAAAAAAAAAAAAAAAAAAAAAAAAAAAAAAAB4AQEBAQEBAQEBAQEBAQEBAQEBAQEBAQEBAQEBAQEBAQEBAQEBAQEBAQEBAQEBAQEBAQEBAQEBAQEBAQEBAQEBAQEBAQEBAQEBAQEBGQAAAAAAAAAAAAAAAAAAAAAAAAAAAAAAAAAAAAAAAAAAAAAAAAAAAAAAAAAAAAB4dgEBAQEBAQEBAQEBAQEBAQEBAQEBAQEBAQEBAQEBAQEBAQEBAQEBAQEBAQEBAQEBAQEBAQEBAT0PAAAAAAAAAAAAAAAAAAAAAAAAAAAAAAAAAAAATgEBAQEBAQEBAQEBAQEBAQEBAQEBAQEBAQABAQEBAQEBAQEBAQEBAQEBAQEBAQEBAQEBAQEBARZ4AAAAAAAAAAAAAAAAAAAAAAAAAAAQCX0GAQEBAQEBAQEBAQEBAQEBAQEBAQEBAQEBAQFV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9BAQEBAQEBAQEBAQEBAQEBAQEBAQEBAQEBAQEBAQEBAQEBAQEBAQEBAQEBAQEBAQEBAQEBAQEBAQEBAQEBAQEBAQEBAQEBAQEBAQEBAQEBAQEBAQEBAXMAAAAAAAAAAAAAAAAAAAAAAAAAAAAAAAAAAAAAAAAAAAAAYwEBAQEBAQEBAQEBAQEBAQEBAQEBAQEBAQEBAQEBAQEBAQEBAQEBAQEBAQEBAQEBAQEBAQEBAQEBAQEBAQEBAQEBAQEBAQEBAQEBAWkPAAAAAAAAAAAAAAAAAAAAAAAAAAAAAAAAAAAAAAAAAAAAAAAAAAAAAAAAAAAAAA8iAQEBAQEBAQEBAQEBAQEBAQEBAQEBAQEBAQEBAQEBAQEBAQEBAQEBAQEBAQEBAQEBAQEBAWoRAAAAAAAAAAAAAAAAAAAAAAAAAAAAAAAAAAAAD3QBAQEBAQEBAQEBAQEBAQEBAQEBAQEBAQEAAQEBAQEBAQEBAQEBAQEBAQEBAQEBAQEBAQEBASMKAAAAAAAAAAAAAAAAAAAAAAAAAAAAAAAAABAsc0sBAQEBAQEBAQEBAQEBAQEBAQEBAQFz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8BAQEBAQEBAQEBAQEBAQEBAQEBAQEBAQEBAQEBAQEBAQEBAQEBAQEBAQEBAQEBAQEBAQEBAQEBAQEBAQEBAQEBAQEBAQEBAQEBAQEBAQEBAQEBAQFVEAAAAAAAAAAAAAAAAAAAAAAAAAAAAAAAAAAAAAAAAAAAAGoBAQEBAQEBAQEBAQEBAQEBAQEBAQEBAQEBAQEBAQEBAQEBAQEBAQEBAQEBAQEBAQEBAQEBAQEBAQEBAQEBAQEBAQEBAQEBAQEBAQEwJgAAAAAAAAAAAAAAAAAAAAAAAAAAAAAAAAAAAAAAAAAAAAAAAAAAAAAAAAAAAAAAYwEBAQEBAQEBAQEBAQEBAQEBAQEBAQEBAQEBAQEBAQEBAQEBAQEBAQEBAQEBAQEBAQEBAXAQAAAAAAAAAAAAAAAAAAAAAAAAAAAAAAAAAAAAAChXAQEBAQEBAQEBAQEBAQEBAQEBAQEBAQEBAAEBAQEBAQEBAQEBAQEBAQEBAQEBAQEBAQEBAQwpEAAAAAAAAAAAAAAAAAAAAAAAAAAAAAAAAAAAEB1EMSlFNAEBAQEBAQEBAQEBAQEBAXVh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bgEBAQEBAQEBAQEBAQEBAQEBAQEBAQEBAQEBAQEBAQEBAQEBAQEBAQEBAQEBAQEBAQEBAQEBAQEBAQEBAQEBAQEBAQEBAQEBAQEBAQEBAQEBAQEBNEQAAAAAAAAAAAAAAAAAAAAAAAAAAAAAAAAAAAAAAAAAAABRAQEBAQEBAQEBAQEBAQEBAQEBAQEBAQEBAQEBAQEBAQEBAQEBAQEBAQEBAQEBAQEBAQEBAQEBAQEBAQEBAQEBAQEBAQEBAQEBAQEBASAAAAAAAAAAAAAAAAAAAAAAAAAAAAAAAAAAAAAAAAAAAAAAAAAAAAAAAAAAAAAAABJHAQEBAQEBAQEBAQEBAQEBAQEBAQEBAQEBAQEBAQEBAQEBAQEBAQEBAQEBAQEBAQEBAQdhAAAAAAAAAAAAAAAAAAAAAAAAAAAAAAAAAAAAAAAlWAEBAQEBAQEBAQEBAQEBAQEBAQEBAQEBAQABAQEBAQEBAQEBAQEBAQEBAQEBAQEBAQEBAQFCHQAAAAAAAAAAAAAAAAAAAAAAAAAAAAAAAAAAAAAAAAAQEg5WJA1tAQEBAQEBAQFcQ1o9D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h3AQEBAQEBAQEBAQEBAQEBAQEBAQEBAQEBAQEBAQEBAQEBAQEBAQEBAQEBAQEBAQEBAQEBAQEBAQEBAQEBAQEBAQEBAQEBAQEBAQEBAQEBAQEBAQEuAAAAAAAAAAAAAAAAAAAAAAAAAAAAAAAAAAAAAAAAAB1FAQEBAQEBAQEBAQEBAQEBAQEBAQEBAQEBAQEBAQEBAQEBAQEBAQEBAQEBAQEBAQEBAQEBAQEBAQEBAQEBAQEBAQEBAQEBAQEBAQEBAQEBUBEAAAAAAAAAAAAAAAAAAAAAAAAAAAAAAAAAAAAAAAAAAAAAAAAAAAAAAAAAAAAAJkYBAQEBAQEBAQEBAQEBAQEBAQEBAQEBAQEBAQEBAQEBAQEBAQEBAQEBAQEBAQEBAQFCLAAAAAAAAAAAAAAAAAAAAAAAAAAAAAAAAAAAAAAAVgEBAQEBAQEBAQEBAQEBAQEBAQEBAQEBAQEAAQEBAQEBAQEBAQEBAQEBAQEBAQEBAQEBAQEGMQAAAAAAAAAAAAAAAAAAAAAAAAAAAAAAAAAAAAAAAAAAAAAAAAAPKFIgBC9/S3UuExI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hkBAQEBAQEBAQEBAQEBAQEBAQEBAQEBAQEBAQEBAQEBAQEBAQEBAQEBAQEBAQEBAQEBAQEBAQEBAQEBAQEBAQEBAQEBAQEBAQEBAQEBAQEBAQEBAWsAAAAAAAAAAAAAAAAAAAAAAAAAAAAAAAAAAAAAACc+AQEBAQEBAQEBAQEBAQEBAQEBAQEBAQEBAQEBAQEBAQEBAQEBAQEBAQEBAQEBAQEBAQEBAQEBAQEBAQEBAQEBAQEBAQEBAQEBAQEBAQEBAQE7QikcJiZ4OicSAAAAAAAAAAAAAAAAAAAAAAAAAAAAAAAAAAAAAAAAAAAAAAAAAAA4NAEBAQEBAQEBAQEBAQEBAQEBAQEBAQEBAQEBAQEBAQEBAQEBAQEBAQEBAQEBAQFdCgAAAAAAAAAAAAAAAAAAAAAAAAAAAAAAAAAAAAAAABNRAQEBAQEBAQEBAQEBAQEBAQEBAQEBAQEBAAEBAQEBAQEBAQEBAQEBAQEBAQEBAQEBAQEBYS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HgBAQEBAQEBAQEBAQEBAQEBAQEBAQEBAQEBAQEBAQEBAQEBAQEBAQEBAQEBAQEBAQEBAQEBAQEBAQEBAQEBAQEBAQEBAQEBAQEBAQEBAQEBAQEBAQE7TjEmMjIyMjIyMjIyMjIyMjIyMjIyMjIyHC0IAQEBAQEBAQEBAQEBAQEBAQEBAQEBAQEBAQEBAQEBAQEBAQEBAQEBAQEBAQEBAQEBAQEBAQEBAQEBAQEBAQEBAQEBAQEBAQEBAQEBAQEBAQEBAQEBAQEBAQEBAQEBAQEBAQFVJhEAAAAAAAAAAAAAAAAAAAAAAAAAAAAAAAAAAAAAAAAAAEMBAQEBAQEBAQEBAQEBAQEBAQEBAQEBAQEBAQEBAQEBAQEBAQEBAQEBAQEfEAAAAAAAAAAAAAAAAAAAAAAAAAAAAAAAAAAAAAAAAAAAEXMBAQEBAQEBAQEBAQEBAQEBAQEBAQEBAQEAAQEBAQEBAQEBAQEBAQEBAQEBAQEBAQEBAW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wEBAQEBAQEBAQEBAQEBAQEBAQEBAQEBAQEBAQEBAQEBAQEBAXJ9TmAOPTFiCR87AQEBAQEBAQEBAQEBAQEBAQEBAQEBAQEBAQEBAQEBAQEBAQEBAQEBAQEBAQEBAQEBAQEBAQEBAQEBAQEBAQEBAQEBAQEBAQEBAQEBAQEBAQEBAQEBAQEBAQEBAQEBAQEBAQEBAQEBAQEBAQEBAQEBAQEBAQEBAQEBAQEBAQEBAQEBAQEBAQEBAQEBAQEBAQEBAQEBAQEBAQEBAQEBAQEBAQEBAQwxAAAAAAAAAAAAAAAAAAAAAAAAAAAAAAAAAAAAAAAAAAB4dgEBAQEBAQEBAQEBAQEBAQEBAQEBAQEBAQEBAQEBAQEBAQEBAQEBAVlQLAAAAAAAAAAAAAAAAAAAAAAAAAAAAAAAAAAAAAAAAAAAAAAmQwEBAQEBAQEBAQEBAQEBAQEBAQEBAQEBAAEBAQEBAQEBAQEBAQEBAQEBAQEBAQEBAQF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zWQEBAQEBAQEBAQEBAQEBAQEBAQEBAQEBAQEBAQEVb3d9QoAJQBEAAAAAAAASHEUYAQEBAQEBAQEBAQEBAQEBAQEBAQEBAQEBAQEBAQEBAQEBAQEBAQEBAQEBAQEBAQEBAQEBAQEBAQEBAQEBAQEBAQEBAQEBAQEBAQEBAQEBAQEBAQEBAQEBAQEBAQEBAQEBAQEBAQEBAQEBAQEBAQEBAQEBAQEBAQEBAQEBAQEBAQEBAQEBAQEBAQEBAQEBAQEBAQEBAQEBAQEBAQEBAQEBAQEBchAAAAAAAAAAAAAAAAAAAAAAAAAAAAAAAAAAAAAAAAAAAChaeQEBAQEBAQEBAQEBAQEBAQEBAQEBAQEBAQEBAQEBAQEBAQEBAXKAHQAAAAAAAAAAAAAAAAAAAAAAAAAAAAAAAAAAAAAAAAAAAAAAEmI2AQEBAQEBAQEBAQEBAQEBAQEBAQEBAQABAQEBAQEBAQEBAQEBAQEBAQEBAQEBAQF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FACAQEBAQEBAQEBAQEBAQEBAQEBAQEBAWYCI2pJYXgAAAAAAAAAAAAAAAAAAAAAEl0HAQEBAQEBAQEBAQEBAQEBAQEBAQEBAQEBAQEBAQEBAQEBAQEBAQEBAQEBAQEBAQEBAQEBAQEBAQEBAQEBAQEBAQEBAQEBAQEBAQEBAQEBAQEBAQEBAQEBAQEBAQEBAQEBAQEBAQEBAQEBAQEBAQEBAQEBAQEBAQEBAQEBAQEBAQEBAQEBAQEBAQEBAQEBAQEBAQEBAQEBAQEBAQEBAQEBAQFWEQAAAAAAAAAAAAAAAAAAAAAAAAAAAAAAAAAAAAAAAAAAHUE3AQEBAQEBAQEBAQEBAQEBAQEBAQEBAQEBAQEBAQEBAQEBAQ09EQAAAAAAAAAAAAAAAAAAAAAAAAAAAAAAAAAAAAAAAAAAAAAAAAAAEwcBAQEBAQEBAQEBAQEBAQEBAQEBAQEAAQEBAQEBAQEBAQEBAQEBAQEBAQEBAQEwY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jkBAQEBAQEBAQEBAQEBAQEBAWxXdB4dAAAAAAAAAAAAAAAAAAAAAAAAAAAAAAAAQQwBAQEBAQEBAQEBAQEBAQEBAQEBAQEBAQEBAQEBAQEBAQEBAQEBAQEBAQEBAQEBAQEBAQEBAQEBAQEBAQEBAQEBAQEBAQEBAQEBAQEBAQEBAQEBAQEBAQEBAQEBAQEBAQEBAQEBAQEBAQEBAQEBAQEBAQEBAQEBAQEBAQEBAQEBAQEBAQEBAQEBAQEBAQEBAQEBAQEBAQEBAQEBAQEBAQEBPzoQAAAAAAAAAAAAAAAAAAAAAAAAAAAAAAAAAAAAAAAAAAAAEGgiAQEBAQEBAQEBAQEBAQEBAQEBAQEBAQEBAQEBAQEBDEEQAAAAAAAAAAAAAAAAAAAAAAAAAAAAAAAAAAAAAAAAAAAAAAAAAAAAAABbIgEBAQEBAQEBAQEBAQEBAQEBAQEBAAEBAQEBAQEBAQEBAQEBAQEBAQEBAQEBO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UAQEBAQEBAQF5RmtAEQAAAAAAAAAAAAAAAAAAAAAAAAAAAAAAAAAAAAAAAAAJSwEBAQEBAQEBAQEBAQEBAQEBAQEBAQEBAQEBAQEBAQEBAQEBAQEBAQEBAQEBAQEBAQEBAQEBAQEBAQEBAQEBAQEBAQEBAQEBAQEBAQEBAQEBAQEBAQEBAQEBAQEBAQEBAQEBAQEBAQEBAQEBAQEBAQEBAQEBAQEBAQEBAQEBAQEBAQEBAQEBAQEBAQEBAQEBAQEBAQEBAQEBAQEBAQEBAQEtEgAAAAAAAAAAAAAAAAAAAAAAAAAAAAAAAAAAAAAAAAAAAAAALHMHAQEBAQEBAQEBAQEBAQEBAQEBAQEBAQEBAQFvLQAAAAAAAAAAAAAAAAAAAAAAAAAAAAAAAAAAAAAAAAAAAAAAAAAAAAAAAAAAAD5cAQEBAQEBAQEBAQEBAQEBAQEBAQABAQEBAQEBAQEBAQEBAQEBAQEBAQEBAV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sRDEJYSkpYB4xKAosEAAAAAAAAAAAAAAAAAAAAAAAAAAAAAAAAAAAAAAAAAAAD2ABAQEBAQEBAQEBAQEBAQEBAQEBAQEBAQEBAQEBAQEBAQEBAQEBAQEBAQEBAQEBAQEBAQEBAQEBAQEBAQEBAQEBAQEBAQEBAQEBAQEBAQEBAQEBAQEBAQEBAQEBAQEBAQEBAQEBAQEBAQEBAQEBAQEBAQEBAQEBAQEBAQEBAQEBAQEBAQEBAQEBAQEBAQEBAQEBAQEBAQEBAQEBAQEBAQEBeWEAAAAAAAAAAAAAAAAAAAAAAAAAAAAAAAAAAAAAAAAAAAAAABAsMilDAQEBAQEBAQEBAQEBAQEBAQEBAQEBWVUJQA8AAAAAAAAAAAAAAAAAAAAAAAAAAAAAAAAAAAAAAAAAAAAAAAAAAAAAAAAAAAASEwEBAQEBAQEBAQEBAQEBAQEBAQEAAQEBAQEBAQEBAQEBAQEBAQEBAQEBARg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WgEBAQEBAQEBAQEBAQEBAQEBAQEBAQEBAQEBAQEBAQEBAQEBAQEBAQEBAQEBAQEBAQEBAQEBAQEBAQEBAQEBAQEBAQEBAQEBAQEBAQEBAQEBAQEBAQEBAQEBAQEBAQEBAQEBAQEBAQEBAQEBAQEBAQEBAQEBAQEBAQEBAQEBAQEBAQEBAQEBAQEBAQEBAQEBAQEBAQEBAQEBAQEBAQEBAQEgCgAAAAAAAAAAAAAAAAAAAAAAAAAAAAAAAAAAAAAAAAAAAAAAAAAQPR8uBHkBAQEBAQEBAQEBAQEBAX4XaGNAAAAAAAAAAAAAAAAAAAAAAAAAAAAAAAAAAAAAAAAAAAAAAAAAAAAAAAAAAAAAAAAAACdQAQEBAQEBAQEBAQEBAQEBAQEBAAEBAQEBAQEBAQEBAQEBAQEBAQEBAQFQ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cBAQEBAQEBAQEBAQEBAQEBAQEBAQEBAQEBAQEBAQEBAQEBAQEBAQEBAQEBAQEBAQEBAQEBAQEBAQEBAQEBAQEBAQEBAQEBAQEBAQEBAQEBAQEBAQEBAQEBAQEBAQEBAQEBAQEBAQEBAQEBAQEBAQEBAQEBAQEBAQEBAQEBAQEBAQEBAQEBAQEBAQEBAQEBAQEBAQEBAQEBAQEBAQEBAQEBAUIAAAAAAAAAAAAAAAAAAAAAAAAAAAAAAAAAAAAAAAAAAAAAAAAAAAAAEB1hdCsFfCFYKio2fi9GZFIxEgAAAAAAAAAAAAAAAAAAAAAAAAAAAAAAAAAAAAAAAAAAAAAAAAAAAAAAAAAAAAAAAAAAAAAAAGgBAQEBAQEBAQEBAQEBAQEBAQABAQEBAQEBAQEBAQEBAQEBAQEBAQEW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gEBAQEBAQEBAQEBAQEBAQEBAQEBAQEBAQEBAQEBAQEBAQEBAQEBAQEBAQEBAQEBAQEBAQEBAQEBAQEBAQEBAQEBAQEBAQEBAQEBAQEBAQEBAQEBAQEBAQEBAQEBAQEBAQEBAQEBAQEBAQEBAQEBAQEBAQEBAQEBAQEBAQEBAQEBAQEBAQEBAQEBAQEBAQEBAQEBAQEBAQEBAQEBAQEBAQEhPQAAAAAAAAAAAAAAAAAAAAAAAAAAAAAAAAAAAAAAAAAAAAAAAAAAAAAAAAAAAAAAAAAAAAAAAAAAAAAAAAAAAAAAAAAAAAAAAAAAAAAAAAAAAAAAAAAAAAAAAAAAAAAAAAAAAAAAAAAAAAAAAAAAAAAAdgEBAQEBAQEBAQEBAQEBAQEAAQEBAQEBAQEBAQEBAQEBAQEBAQEBKA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BAQEBAQEBAQEBAQEBAQEBAQEBAQEBAQEBAQEBAQEBAQEBAQEBAQEBAQEBAQEBAQEBAQEBAQEBAQEBAQEBAQEBAQEBAQEBAQEBAQEBAQEBAQEBAQEBAQEBAQEBAQEBAQEBAQEBAQEBAQEBAQEBAQEBAQEBAQEBAQEBAQEBAQEBAQEBAQEBAQEBAQEBAQEBAQEBAQEBAQEBAQEBAQEBAQEBARgRAAAAAAAAAAAAAAAAAAAAAAAAAAAAAAAAAAAAAAAAAAAAAAAAAAAAAAAAAAAAAAAAAAAAAAAAAAAAAAAAAAAAAAAAAAAAAAAAAAAAAAAAAAAAAAAAAAAAAAAAAAAAAAAAAAAAAAAAAAAAAAAAAAAAABBeAQEBAQEBAQEBAQEBAQEBAAEBAQEBAQEBAQEBAQEBAQEBAQEBUR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fgEBAQEBAQEBAQEBAQEBAQEBAQEBAQEBAQEBAQEBAQEBAQEBAQEBAQEBAQEBAQEBAQEBAQEBAQEBAQEBAQEBAQEBAQEBAQEBAQEBAQEBAQEBAQEBAQEBAQEBAQEBAQEBAQEBAQEBAQEBAQEBAQEBAQEBAQEBAQEBAQEBAQEBAQEBAQEBAQEBAQEBAQEBAQEBAQEBAQEBAQEBAQEBAQEBAQEBPRAAAAAAAAAAAAAAAAAAAAAAAAAAAAAAAAAAAAAAAAAAAAAAAAAAAAAAAAAAAAAAAAAAAAAAAAAAAAAAAAAAAAAAAAAAAAAAAAAAAAAAAAAAAAAAAAAAAAAAAAAAAAAAAAAAAAAAAAAAAAAAAAAAAAAAJSoBAQEBAQEBAQEBAQEBAQABAQEBAQEBAQEBAQEBAQEBAQEBAV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ABAQEBAQEBAQEBAQEBAQEBAQEBAQEBAQEBAQEBAQEBAQEBAQEBAQEBAQEBAQEBAQEBAQEBAQEBAQEBAQEBAQEBAQEBAQEBAQEBAQEBAQEBAQEBAQEBAQEBAQEBAQEBAQEBAQEBAQEBAQEBAQEBAQEBAQEBAQEBAQEBAQEBAQEBAQEBAQEBAQEBAQEBAQEBAQEBAQEBAQEBAQEBAQEBAQEBAS8sAAAAAAAAAAAAAAAAAAAAAAAAAAAAAAAAAAAAAAAAAAAAAAAAAAAAAAAAAAAAAAAAAAAAAAAAAAAAAAAAAAAAAAAAAAAAAAAAAAAAAAAAAAAAAAAAAAAAAAAAAAAAAAAAAAAAAAAAAAAAAAAAAAAAAEArAQEBAQEBAQEBAQEBAQEAAQEBAQEBAQEBAQEBAQEBAQEBATBEAAAAAAAAAAAAAAAAAAAAAAAAAAAAAAAAAAAAAAAAAAAAAAAAAAAAAAAAAAAAAAAAAAAAAAAAAAAAAAAAAAAAAAAAAAAAAAAAAAAAAAAAAAAAAAAAAAAAAAAAAAAAAAAAAAAAAAAAAAAAAAAAAAAAAAAAAAAAAAAAAAAAAAAAAAAAAAAAAAAAAAAAAAAAAAAAAAAAAAAAAAAAAAAAAAAAAAAAABASOngyHDJACiwRAAAAAAAAAAAAAAAAAAAAAAAAAAAAAAAAAAAAAAAAAAAAAAAAAAAAAAAAAAAAAAAAAAAAAAAAAAAAAAAAAAAAAAAAAAAAAAAAAAAAAAAAAAAAAAAAAAAAAAAAAAAAAAAAAAAAAAAAAAAAAAAAAAAAAAAAAAAAAAAAAAAAAAAAAAAAAAAAAAAAAAAAAAAAAAAAAAAAAAAAAAAAAAAAAAAAAAAAAABKZQEBAQEBAQEBAQEBAQEBAQEBAQEBAQEBAQEBAQEBAQEBAQEBAQEBAQEBAQEBAQEBAQEBAQEBAQEBAQEBAQEBAQEBAQEBAQEBAQEBAQEBAQEBAQEBAQEBAQEBAQEBAQEBAQEBAQEBAQEBAQEBAQEBAQEBAQEBAQEBAQEBAQEBAQEBAQEBAQEBAQEBAQEBAQEBAQEBAQEBAQEBAQEBAQEBAQEBCgAAAAAAAAAAAAAAAAAAAAAAAAAAAAAAAAAAAAAAAAAAAAAAAAAAAAAAAAAAAAAAAAAAAAAAAAAAAAAAAAAAAAAAAAAAAAAAAAAAAAAAAAAAAAAAAAAAAAAAAAAAAAAAAAAAAAAAAAAAAAAAAAAAAAASGwEBAQEBAQEBAQEBAQEBAAEBAQEBAQEBAQEBAQEBAQEBAQEXAAAAAAAAAAAAAAAAAAAAAAAAAAAAAAAAAAAAAAAAAAAAAAAAAAAAAAAAAAAAAAAAAAAAAAAAAAAAAAAAAAAAAAAAAAAAAAAAAAAAAAAAAAAAAAAAAAAAAAAAAAAAAAAAAAAAAAAAAAAAAAAAAAAAAAAAAAAAAAAAAAAAAAAAAAAAAAAAAAAAAAAAAAAAAAAAAAAAAAAAAAAAABEnHCk+C11VIHENdTRUfxR8AzQIDTl2TUJFE2EyLAAAAAAAAAAAAAAAAAAAAAAAAAAAAAAAAAAAAAAAAAAAAAAAAAAAAAAAAAAAAAAAAAAAAAAAAAAAAAAAAAAAAAAAAAAAAAAAAAAAAAAAAAAAAAAAAAAAAAAAAAAAAAAAAAAAAAAAAAAAAAAAAAAAAAAAAAAAAAAAAAAAAAAAAAAAAAAAAAAAAAAAAAAAAAAAAAAAAAAAAAAAAAAALE8BAQEBAQEBAQEBAQEBAQEBAQEBAQEBAQEBAQEBAQEBAQEBAQEBAQEBAQEBAQEBAQEBAQEBAQEBAQEBAQEBAQEBAQEBAQEBAQEBAQEBAQEBAQEBAQEBAQEBAQEBAQEBAQEBAQEBAQEBAQEBAQEBAQEBAQEBAQEBAQEBAQEBAQEBAQEBAQEBAQEBAQEBAQEBAQEBAQEBAQEBAQEBAQEBAQEBAUAAAAAAAAAAAAAAAAAAAAAAAAAAAAAAAAAAAAAAAAAAAAAAAAAAAAAAAAAAAAAAAAAAAAAAAAAAAAAAAAAAAAAAAAAAAAAAAAAAAAAAAAAAAAAAAAAAAAAAAAAAAAAAAAAAAAAAAAAAAAAAAAAAAAAAQHEBAQEBAQEBAQEBAQEBAQABAQEBAQEBAQEBAQEBAQEBAQFZOAAAAAAAAAAAAAAAAAAAAAAAAAAAAAAAAAAAAAAAAAAAAAAAAAAAAAAAAAAAAAAAAAAAAAAAAAAAAAAAAAAAAAAAAAAAAAAAAAAAAAAAAAAAAAAAAAAAAAAAAAAAAAAAAAAAAAAAAAAAAAAAAAAAAAAAAAAAAAAAAAAAAAAAAAAAAAAAAAAAAAAAAAAAAAAAAAAAAAAAESx4KDEtSU8hAQEBAQEBAQEBAQEBAQEBAQEBAQEBAQFncVYeHFMKLBAAAAAAAAAAAAAAAAAAAAAAAAAAAAAAAAAAAAAAAAAAAAAAAAAAAAAAAAAAAAAAAAAAAAAAAAAAAAAAAAAAAAAAAAAAAAAAAAAAAAAAAAAAAAAAAAAAAAAAAAAAAAAAAAAAAAAAAAAAAAAAAAAAAAAAAAAAAAAAAAAAAAAAAAAAAAAAAAAAAAAAAAAAAAAAAAAAAAAAAAB0AQEBAQEBAQEBAQEBAQEBAQEBAQEBAQEBAQEBAQEBAQEBAQEBAQEBAQEBAQEBAQEBAQEBAQEBAQEBAQEBAQEBAQEBAQEBAQEBAQEBAQEBAQEBAQEBAQEBAQEBAQEBAQEBAQEBAQEBAQEBAQEBAQEBAQEBAQEBAQEBAQEBAQEBAQEBAQEBAQEBAQEBAQEBAQEBAQEBAQEBAQEBAQEBAQEBAQFAAAAAAAAAAAAAAAAAAAAAAAAAAAAAAAAAAAAAAAAAAAAAAAAAAAAAAAAAAAAAAAAAAAAAAAAAAAAAAAAAAAAAAAAAAAAAAAAAAAAAAAAAAAAAAAAAAAAAAAAAAAAAAAAAAAAAAAAAAAAAAAAAAAAAACUqAQEBAQEBAQEBAQEBAQEAAQEBAQEBAQEBAQEBAQEBAQEBTw8AAAAAAAAAAAAAAAAAAAAAAAAAAAAAAAAAAAAAAAAAAAAAAAAAAAAAAAAAAAAAAAAAAAAAAAAAAAAAAAAAAAAAAAAAAAAAAAAAAAAAAAAAAAAAAAAAAAAAAAAAAAAAAAAAAAAAAAAAAAAAAAAAAAAAAAAAAAAAAAAAAAAAAAAAAAAAAAAAAAAAAAAAAAAAAAAAAAAAACZ0fwEBAQEBAQEBAQEBAQEBAQEBAQEBAQEBAQEBAQEBAQEBAQEiBXMoAAAAAAAAAAAAAAAAAAAAAAAAAAAAAAAAAAAAAAAAAAAAAAAAAAAAAAAAAAAAAAAAAAAAAAAAAAAAAAAAAAAAAAAAAAAAAAAAAAAAAAAAAAAAAAAAAAAAAAAAAAAAAAAAAAAAAAAAAAAAAAAAAAAAAAAAAAAAAAAAAAAAAAAAAAAAAAAAAAAAAAAAAAAAAAAAAAAAAAAAYQwBAQEBAQEBAQEBAQEBAQEBAQ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AAAAAAAAAAAAAAAAAAAAAAAAAAAAAAAAAAAAAAAAAAAAAAAAAAAAAAAAAAABB3AQEBAQEBAQEBAQEBAQEBAAEBAQEBAQEBAQEBAQEBAQEBAR8AAAAAAAAAAAAAAAAAAAAAAAAAAAAAAAAAAAAAAAAAAAAAAAAAAAAAAAAAAAAAAAAAAAAAAAAAAAAAAAAAAAAAAAAAAAAAAAAAAAAAAAAAAAAAAAAAAAAAAAAAAAAAAAAAAAAAAAAAAAAAAAAAAAAAAAAAAAAAAAAAAAAAAAAAAAAAAAAAAAAAAAAAAAAAAAAAERwkFAEBAQEBAQEBAQEBAQEBAQEBAQEBAQEBAQEBAQEBAQEBAQEBAQEBAQEBAQEFRUAAAAAAAAAAAAAAAAAAAAAAAAAAAAAAAAAAAAAAAAAAAAAAAAAAAAAAAAAAAAAAAAAAAAAAAAAAAAAAAAAAAAAAAAAAAAAAAAAAAAAAAAAAAAAAAAAAAAAAAAAAAAAAAAAAAAAAAAAAAAAAAAAAAAAAAAAAAAAAAAAAAAAAAAAAAAAAAAAAAAAAAAAAAAAAAAAAADp6AQEBAQEBAQEBAQEBAQEBAQEBAQEBAQEBAQEBAQEBAQEBAQEBAQEBAQEBAQEBAQEBAQEBAQEBAQEBAQEBAQEBAQEBAQEBAQEBAQEBAQEBAQEBAQEBAQEBAQEBAQEBAQEBAQEBAQEBAQEBAQEBAQEBAQEBAQEBAQEBAQEBAQEBAQEBAQEBAQEBAQEBAQEBAQEBAQEBAQEBAQEBAQEBAQEBIicAAAAAAAAAAAAAAAAAAAAAAAAAAAAAAAAAAAAAAAAAAAAAAAAAAAAAAAAAAAAAAAAAAAAAAAAAAAAAAAAAAAAAAAAAAAAAAAAAAAAAAAAAAAAAAAAAAAAAAAAAAAAAAAAAAAAAAAAAAAAAAAAAAABaAQEBAQEBAQEBAQEBAQEBAQABAQEBAQEBAQEBAQEBAQEBAStTAAAAAAAAAAAAAAAAAAAAAAAAAAAAAAAAAAAAAAAAAAAAAAAAAAAAAAAAAAAAAAAAAAAAAAAAAAAAAAAAAAAAAAAAAAAAAAAAAAAAAAAAAAAAAAAAAAAAAAAAAAAAAAAAAAAAAAAAAAAAAAAAAAAAAAAAAAAAAAAAAAAAAAAAAAAAAAAAAAAAAAAAAAAAAA9KIG0BAQEBAQEBAQEBAQEBAQEBAQEBAQEBAQEBAQEBAQEBAQEBAQEBAQEBAQEBAQEBAQFcci44DwAAAAAAAAAAAAAAAAAAAAAAAAAAAAAAAAAAAAAAAAAAAAAAAAAAAAAAAAAAAAAAAAAAAAAAAAAAAAAAAAAAAAAAAAAAAAAAAAAAAAAAAAAAAAAAAAAAAAAAAAAAAAAAAAAAAAAAAAAAAAAAAAAAAAAAAAAAAAAAAAAAAAAAAAAAAAAAAAAAAAAAAAAAAAAQHgEBAQEBAQEBAQEBAQEBAQEBAQEBAQEBAQEBAQEBAQEBAQEBAQEBAQEBAQEBAQEBAQEBAQEBAQEBAQEBAQEBAQEBAQEBAQEBAQEBAQEBAQEBAQEBAQEBAQEBAQEBAQEBAQEBAQEBAQEBAQEBAQEBAQEBAQEBAQEBAQEBAQEBAQEBAQEBAQEBAQEBAQEBAQEBAQEBAQEBAQEBAQEBAQEBASQPAAAAAAAAAAAAAAAAAAAAAAAAAAAAAAAAAAAAAAAAAAAAAAAAAAAAAAAAAAAAAAAAAAAAAAAAAAAAAAAAAAAAAAAAAAAAAAAAAAAAAAAAAAAAAAAAAAAAAAAAAAAAAAAAAAAAAAAAAAAAAAAAAAA4BwEBAQEBAQEBAQEBAQEBAQEAAQEBAQEBAQEBAQEBAQEBAQElAAAAAAAAAAAAAAAAAAAAAAAAAAAAAAAAAAAAAAAAAAAAAAAAAAAAAAAAAAAAAAAAAAAAAAAAAAAAAAAAAAAAAAAAAAAAAAAAAAAAAAAAAAAAAAAAAAAAAAAAAAAAAAAAAAAAAAAAAAAAAAAAAAAAAAAAAAAAAAAAAAAAAAAAAAAAAAAAAAAAAAAAAAAsDkl3SAEBAQEBAQEBAQEBAQEBAQEBAQEBAQEBAQEBAQEBAQEBAQEBAQEBAQEBAQEBAQEBAQEBAQEBcDkfJhEAAAAAAAAAAAAAAAAAAAAAAAAAAAAAAAAAAAAAAAAAAAAAAAAAAAAAAAAAAAAAAAAAAAAAAAAAAAAAAAAAAAAAAAAAAAAAAAAAAAAAAAAAAAAAAAAAAAAAAAAAAAAAAAAAAAAAAAAAAAAAAAAAAAAAAAAAAAAAAAAAAAAAAAAAAAAAAAAAAAAAAAAAAEQMAQEBAQEBAQEBAQEBAQEBAQEBAQEBAQEBAQEBAQEBAQEBAQEBAQEBAQEBAQEBAQEBAQEBAQEBAQEBAQEBAQEBAQEBAQEBAQEBAQEBAQEBAQEBAQEBAQEBAQEBAQEBAQEBAQEBAQEBAQEBAQEBAQEBAQEBAQEBAQEBAQEBAQEBAQEBAQEBAQEBAQEBAQEBAQEBAQEBAQEBAQEBAQEBAQE6AAAAAAAAAAAAAAAAAAAAAAAAAAAAAAAAAAAAAAAAAAAAAAAAAAAAAAAAAAAAAAAAAAAAAAAAAAAAAAAAAAAAAAAAAAAAAAAAAAAAAAAAAAAAAAAAAAAAAAAAAAAAAAAAAAAAAAAAAAAAAAAAABAsNAEBAQEBAQEBAQEBAQEBAQEBAAEBAQEBAQEBAQEBAQEBAQE7KAAAAAAAAAAAAAAAAAAAAAAAAAAAAAAAAAAAAAAAAAAAAAAAAAAAAAAAAAAAAAAAAAAAAAAAAAAAAAAAAAAAAAAAAAAAAAAAAAAAAAAAAAAAAAAAAAAAAAAAAAAAAAAAAAAAAAAAAAAAAAAAAAAAAAAAAAAAAAAAAAAAAAAAAAAAAAAAAAAAAAAAECwoUAMBAQEBAQEBAQEBAQEBAQEBAQEBAQEBAQEBAQEBAQEBAQEBAQEBAQEBAQEBAQEBAQEBAQEBAQEBAQEBARhhUywQAAAAAAAAAAAAAAAAAAAAAAAAAAAAAAAAAAAAAAAAAAAAAAAAAAAAAAAAAAAAAAAAAAAAAAAAAAAAAAAAAAAAAAAAAAAAAAAAAAAAAAAAAAAAAAAAAAAAAAAAAAAAAAAAAAAAAAAAAAAAAAAAAAAAAAAAAAAAAAAAAAAAAAAAAAAAAAAAAAAAAAAsVgEBAQEBAQEBAQEBAQEBAQEBAQEBAQEBAQEBAQEBAQEBAQEBAQEBAQEBAQEBAQEBAQEBAQEBAQEBAQEBAQEBAQEBAQEBAQEBAQEBAQEBAQEBAQEBAQEBAQEBAQEBAQEBAQEBAQEBAQEBAQEBAQEBAQEBAQEBAQEBAQEBAQEBAQEBAQEBAQEBAQEBAQEBAQEBAQEBAQEBAQEBAQEBAQFfAAAAAAAAAAAAAAAAAAAAAAAAAAAAAAAAAAAAAAAAAAAAAAAAAAAAAAAAAAAAAAAAAAAAAAAAAAAAAAAAAAAAAAAAAAAAAAAAAAAAAAAAAAAAAAAAAAAAAAAAAAAAAAAAAAAAAAAAAAAAAAAAAAAdTgEBAQEBAQEBAQEBAQEBAQEBAQABAQEBAQEBAQEBAQEBAQEBQBEAAAAAAAAAAAAAAAAAAAAAAAAAAAAAAAAAAAAAAAAAAAAAAAAAAAAAAAAAAAAAAAAAAAAAAAAAAAAAAAAAAAAAAAAAAAAAAAAAAAAAAAAAAAAAAAAAAAAAAAAAAAAAAAAAAAAAAAAAAAAAAAAAAAAAAAAAAAAAAAAAAAAAAAAAAAAAAAAAAAAAAEB0AQEBAQEBAQEBAQEBAQEBAQEBAQEBAQEBAQEBAQEBAQEBAQEBAQEBAQEBAQEBAQEBAQEBAQEBAQEBAQEBAQEBAUhSeAAAAAAAAAAAAAAAAAAAAAAAAAAAAAAAAAAAAAAAAAAAAAAAAAAAAAAAAAAAAAAAAAAAAAAAAAAAAAAAAAAAAAAAAAAAAAAAAAAAAAAAAAAAAAAAAAAAAAAAAAAAAAAAAAAAAAAAAAAAAAAAAAAAAAAAAAAAAAAAAAAAAAAAAAAAAAAAAAAAAAAAEBIBAQEBAQEBAQEBAQEBAQEBAQEBAQEBAQEBAQEBAQEBAQEBAQEBAQEBAQEBAQEBAQEBAQEBAQEBAQEBAQEBAQEBAQEBAQEBAQEBAQEBAQEBAQEBAQEBAQEBAQEBAQEBAQEBAQEBAQEBAQEBAQEBAQEBAQEBAQEBAQEBAQEBAQEBAQEBAQEBAQEBAQEBAQEBAQEBAQEBAQEBAQEBAQE1UwAAAAAAAAAAAAAAAAAAAAAAAAAAAAAAAAAAAAAAAAAAAAAAAAAAAAAAAAAAAAAAAAAAAAAAAAAAAAAAAAAAAAAAAAAAAAAAAAAAAAAAAAAAAAAAAAAAAAAAAAAAAAAAAAAAAAAAAAAAAAAAAAAASgEBAQEBAQEBAQEBAQEBAQEBAQEAAQEBAQEBAQEBAQEBAQEBWBAAAAAAAAAAAAAAAAAAAAAAAAAAAAAAAAAAAAAAAAAAAAAAAAAAAAAAAAAAAAAAAAAAAAAAAAAAAAAAAAAAAAAAAAAAAAAAAAAAAAAAAAAAAAAAAAAAAAAAAAAAAAAAAAAAAAAAAAAAAAAAAAAAAAAAAAAAAAAAAAAAAAAAAAAAAAAAAAAAAAAAYncBAQEBAQEBAQEBAQEBAQEBAQEBAQEBAQEBAQEBAQEBAQEBAQEBAQEBAQEBAQEBAQEBAQEBAQEBAQEBAQEBAQEBAQEBAQEgUwAAAAAAAAAAAAAAAAAAAAAAAAAAAAAAAAAAAAAAAAAAAAAAAAAAAAAAAAAAAAAAAAAAAAAAAAAAAAAAAAAAAAAAAA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EBAQEBahEAAAAAAAAAAAAAAAAAAAAAAAAAAAAAAAAAAAAAAAAAAAAAAAAAAAAAAAAAAAAAAAAAAAAAAAAAAAAAAAAAAAAAAAAAAAAAAAAAAAAAAAAAAAAAAAAAAAAAAAAAAAAAAAAAAAAAAAAAAAAAAAAATlgBAQEBAQEBAQEBAQEBAQEBAQEBAAEBAQEBAQEBAQEBAQEBAUIAAAAAAAAAAAAAAAAAAAAAAAAAAAAAAAAAAAAAAAAAAAAAAAAAAAAAAAAAAAAAAAAAAAAAAAAAAAAAAAAAAAAAAAAAAAAAAAAAAAAAAAAAAAAAAAAAAAAAAAAAAAAAAAAAAAAAAAAAAAAAAAAAAAAAAAAAAAAAAAAAAAAAAAAAAAAAAAAAABJiFzABAQEBAQEBAQEBAQEBAQEBAQEBAQEBAQEBAQEBAQEBAQEBAQEBAQEBAQEBAQEBAQEBAQEBAQEBAQEBAQEBAQEBAQEBAQEBATV2MhEAAAAAAAAAAAAAAAAAAAAAAAAAAAAAAAAAAAAAAAAAAAAAAAAAAAAAAAAAAAAAAAAAAAAAAAAAAAAAAAAAAAAAAAAAAAAAAAAAAAAAAAAAAAAAAAAAAAAAAAAAAAAAAAAAAAAAAAAAAAAAAAAAAAAAAAAAAAAAAAAAAAAAAAAAAAAAAAAAAHQBAQEBAQEBAQEBAQEBAQEBAQEBAQEBAQEBAQEBAQEBAQEBAQEBAQEBAQEBAQEBAQEBAQEBAQEBAQEBAQEBAQEBAQEBAQEBAQEBAQEBAQEBAQEBAQEBAQEBAQEBAQEBAQEBAQEBAQEBAQEBAQEBAQEBAQEBAQEBAQEBAQEBAQEBAQEBAQEBAQEBAQEBAQEBAQEBAQEBAQEBAQEBDGEAAAAAAAAAAAAAAAAAAAAAAAAAAAAAAAAAAAAAAAAAAAAAAAAAAAAAAAAAAAAAAAAAAAAAAAAAAAAAAAAAAAAAAAAAAAAAAAAAAAAAAAAAAAAAAAAAEB0JCXgQAAAAAAAAAAAAAAAAAAAAAAAAMQMBAQEBAQEBAQEBAQEBAQEBAQEBAQABAQEBAQEBAQEBAQEBASIdAAAAAAAAAAAAAAAAAAAAAAAAAAAAAAAAAAAAAAAAAAAAAAAAAAAAAAAAAAAAAAAAAAAAAAAAAAAAAAAAAAAAAAAAAAAAAAAAAAAAAAAAAAAAAAAAAAAAAAAAAAAAAAAAAAAAAAAAAAAAAAAAAAAAAAAAAAAAAAAAAAAAAAAAAAAAAAAADw4kfgEBAQEBAQEBAQEBAQEBAQEBAQEBAQEBAQEBAQEBAQEBAQEBAQEBAQEBAQEBAQEBAQEBAQEBAQEBAQEBAQEBAQEBAQEBAQEBAQEBAUt0MRAAAAAAAAAAAAAAAAAAAAAAAAAAAAAAAAAAAAAAAAAAAAAAAAAAAAAAAAAAAAAAAAAAAAAAAAAAAAAAAAAAAAAAAAAAAAAAAAAAAAAAAAAAAAAAAAAAAAAAAAAAAAAAAAAAAAAAAAAAAAAAAAAAAAAAAAAAAAAAAAAAAAAAAAAAAAAAAABEZgEBAQEBAQEBAQEBAQEBAQEBAQEBAQEBAQEBAQEBAQEBAQEBAQEBAQEBAQEBAQEBAQEBAQEBAQEBAQEBAQEBAQEBAQEBAQEBAQEBAQEBAQEBAQEBAQEBAQEBAQEBAQEBAQEBAQEBAQEBAQEBAQEBAQEBAQEBAQEBAQEBAQEBAQEBAQEBAQEBAQEBAQEBAQEBAQEBAQEBAQEBAVoRAAAAAAAAAAAAAAAAAAAAAAAAAAAAAAAAAAAAAAAAAAAAAAAAAAAAAAAAAAAAAAAAAAAAAAAAAAAAAAAAAAAAAAAAAAAAAAAAAAAAAAAAAAAAAAAPOGgIISE0fWMsEAAAAAAAAAAAAAAAAAAALDkBAQEBAQEBAQEBAQEBAQEBAQEBAQEAAQEBAQEBAQEBAQEBAQErAAAAAAAAAAAAAAAAAAAAAAAAAAAAAAAAAAAAAAAAAAAAAAAAAAAAAAAAAAAAAAAAAAAAAAAAAAAAAAAAAAAAAAAAAAAAAAAAAAAAAAAAAAAAAAAAAAAAAAAAAAAAAAAAAAAAAAAAAAAAAAAAAAAAAAAAAAAAAAAAAAAAAAAAAAAAAAAAHWAjAQEBAQEBAQEBAQEBAQEBAQEBAQEBAQEBAQEBAQEBAQEBAQEBAQEBAQEBAQEBAQEBAQEBAQEBAQEBAQEBAQEBAQEBAQEBAQEBAQEBAQEBAVc9LBAAAAAAAAAAAAAAAAAAAAAAAAAAAAAAAAAAAAAAAAAAAAAAAAAAAAAAAAAAAAAAAAAAAAAAAAAAAAAAAAAAAAAAAAAAAAAAAAAAAAAAAAAAAAAAAAAAAAAAAAAAAAAAAAAAAAAAAAAAAAAAAAAAAAAAAAAAAAAAAAAAAAAAAAAAAAAAABYBAQEBAQEBAQEBAQEBAQEBAQEBAQEBAQEBAQEBAQEBAQEBAQEBAQEBAQEBAQEBAQEBAQEBAQEBAQEBAQEBAQEBAQEBAQEBAQEBAQEBAQEBAQEBAQEBAQEBAQEBAQEBAQEBAQEBAQEBAQEBAQEBAQEBAQEBAQEBAQEBAQEBAQEBAQEBAQEBAQEBAQEBAQEBAQEBAQEBAQEBARQeAAAAAAAAAAAAAAAAAAAAAAAAAAAAAAAAAAAAAAAAAAAAAAAAAAAAAAAAAAAAAAAAAAAAAAAAAAAAAAAAAAAAAAAAAAAAAAAAAAAAAAAAAAAAABAdYXwBAQEBAQFZVjEdEAAAAAAAAAAAAAAAAEEBAQEBAQEBAQEBAQEBAQEBAQEBAQEBAAEBAQEBAQEBAQEBAQFIYgAAAAAAAAAAAAAAAAAAAAAAAAAAAAAAAAAAAAAAAAAAAAAAAAAAAAAAAAAAAAAAAAAAAAAAAAAAAAAAAAAAAAAAAAAAAAAAAAAAAAAAAAAAAAAAAAAAAAAAAAAAAAAAAAAAAAAAAAAAAAAAAAAAAAAAAAAAAAAAAAAAAAAAAAAAAAAAD24BAQEBAQEBAQEBAQEBAQEBAQEBAQEBAQEBAQEBAQEBAQEBAQEBAQEBAQEBAQEBAQEBAQEBAQEBAQEBAQEBAQEBAQEBAQEBAQEBAQEBAQEBAQEBAVssAAAAAAAAAAAAAAAAAAAAAAAAAAAAAAAAAAAAAAAAAAAAAAAAAAAAAAAAAAAAAAAAAAAAAAAAAAAAAAAAAAAAAAAAAAAAAAAAAAAAAAAAAAAAAAAAAAAAAAAAAAAAAAAAAAAAAAAAAAAAAAAAAAAAAAAAAAAAAAAAAAAAAAAAAAAAAABaAQEBAQEBAQEBAQEBAQEBAQEBAQEBAQEBAQEBAQEBAQEBAQEBAQEBAQEBAQEBAQEBAQEBAQEBAQEBAQEBAQEBAQEBAQEBAQEBAQEBAQEBAQEBAQEBAQEBAQEBAQEBAQEBAQEBAQEBAQEBAQEBAQEBAQEBAQEBAQEBAQEBAQEBAQEBAQEBAQEBAQEBAQEBAQEBAQEBAQEBAQFhEgAAAAAAAAAAAAAAAAAAAAAAAAAAAAAAAAAAAAAAAAAAAAAAAAAAAAAAAAAAAAAAAAAAAAAAAAAAAAAAAAAAAAAAAAAAAAAAAAAAAAAAAAAAAAB4TQEBAQEBAQEBAQEBJCcAAAAAAAAAAAAAABAwAQEBAQEBAQEBAQEBAQEBAQEBAQEBAQABAQEBAQEBAQEBAQEBDRIAAAAAAAAAAAAAAAAAAAAAAAAAAAAAAAAAAAAAAAAAAAAAAAAAAAAAAAAAAAAAAAAAAAAAAAAAAAAAAAAAAAAAAAAAAAAAAAAAAAAAAAAAAAAAAAAAAAAAAAAAAAAAAAAAAAAAAAAAAAAAAAAAAAAAAAAAAAAAAAAAAAAAAAAAAAAsVlkBAQEBAQEBAQEBAQEBAQEBAQEBAQEBAQEBAQEBAQEBAQEBAQEBAQEBAQEBAQEBAQEBAQEBAQEBAQEBAQEBAQEBAQEBAQEBAQEBAQEBAQEBAQEBAQEBfEEQAAAAAAAAAAAAAAAAAAAAAAAAAAAAAAAAAAAAAAAAAAAAAAAAAAAAAAAAAAAAAAAAAAAAAAAAAAAAAAAAAAAAAAAAAAAAAAAAAAAAAAAAAAAAAAAAAAAAAAAAAAAAAAAAAAAAAAAAAAAAAAAAAAAAAAAAAAAAAAAAAAAAAAAAAAAAHBQBAQEBAQEBAQEBAQEBAQEBAQEBAQEBAQEBAQEBAQEBAQEBAQEBAQEBAQEBAQEBAQEBAQEBAQEBAQEBAQEBAQEBAQEBAQEBAQEBAQEBAQEBAQEBAQEBAQEBAQEBAQEBAQEBAQEBAQEBAQEBAQEBAQEBAQEBAQEBAQEBAQEBAQEBAQEBAQEBAQEBAQEBAQEBAQEBAQEBAQEwCgAAAAAAAAAAAAAAAAAAAAAAAAAAAAAAAAAAAAAAAAAAAAAAAAAAAAAAAAAAAAAAAAAAAAAAAAAAAAAAAAAAAAAAAAAAAAAAAAAAAAAAAAAAAB1CIgEBAQEBAQEBAQEBAQEBMycQAAAAAAAAACYEAQEBAQEBAQEBAQEBAQEBAQEBAQEBAQEAAQEBAQEBAQEBAQEBXFAAAAAAAAAAAAAAAAAAAAAAAAAAAAAAAAAAAAAAAAAAAAAAAAAAAAAAAAAAAAAAAAAAAAAAAAAAAAAAAAAAAAAAAAAAAAAAAAAAAAAAAAAAAAAAAAAAAAAAAAAAAAAAAAAAAAAAAAAAAAAAAAAAAAAAAAAAAAAAAAAAAAAAAAAAAAAOXgEBAQEBAQEBAQEBAQEBAQEBAQEBAQEBAQEBAQEBAQEBAQEBAQEBAQEBAQEBAQEBAQEBAQEBAQEBAQEBAQEBAQEBAQEBAQEBAQEBAQEBAQEBAQEBAQEBAQEBMyYAAAAAAAAAAAAAAAAAAAAAAAAAAAAAAAAAAAAAAAAAAAAAAAAAAAAAAAAAAAAAAAAAAAAAAAAAAAAAAAAAAAAAAAAAAAAAAAAAAAAAAAAAAAAAAAAAAAAAAAAAAAAAAAAAAAAAAAAAAAAAAAAAAAAAAAAAAAAAAAAAAAAAAAAAABEgAQEBAQEBAQEBAQEBAQEBAQEBAQEBAQEBAQEBAQEBAQEBAQEBAQEBAQEBAQEBAQEBAQEBAQEBAQEBAQEBAQEBAQEBAQEBAQEBAQEBAQEBAQEBAQEBAQEBAQEBAQEBAQEBAQEBAQEBAQEBAQEBAQEBAQEBAQEBAQEBAQEBAQEBAQEBAQEBAQEBAQEBAQEBAQEBAQEBAQEBdxIAAAAAAAAAAAAAAAAAAAAAAAAAAAAAAAAAAAAAAAAAAAAAAAAAAAAAAAAAAAAAAAAAAAAAAAAAAAAAAAAAAAAAAAAAAAAAAAAAAAAAAAAAEFtyAQEBAQEBAQEBAQEBAQEBAQFRajgRAAAAABxxAQEBAQEBAQEBAQEBAQEBAQEBAQEBAQEBAAEBAQEBAQEBAQEBATN4AAAAAAAAAAAAAAAAAAAAAAAAAAAAAAAAAAAAAAAAAAAAAAAAAAAAAAAAAAAAAAAAAAAAAAAAAAAAAAAAAAAAAAAAAAAAAAAAAAAAAAAAAAAAAAAAAAAAAAAAAAAAAAAAAAAAAAAAAAAAAAAAAAAAAAAAAAAAAAAAAAAAAAAAABFjSwEBAQEBAQEBAQEBAQEBAQEBAQEBAQEBAQEBAQEBAQEBAQEBAQEBAQEBAQEBAQEBAQEBAQEBAQEBAQEBAQEBAQEBAQEBAQEBAQEBAQEBAQEBAQEBAQEBAQEBAQEEYA8AAAAAAAAAAAAAAAAAAAAAAAAAAAAAAAAAAAAAAAAAAAAAAAAAAAAAAAAAAAAAAAAAAAAAAAAAAAAAAAAAAAAAAAAAAAAAAAAAAAAAAAAAAAAAAAAAAAAAAAAAAAAAAAAAAAAAAAAAAAAAAAAAAAAAAAAAAAAAAAAAAAAAAAAAHwEBAQEBAQEBAQEBAQEBAQEBAQEBAQEBAQEBAQEBAQEBAQEBAQEBAQEBAQEBAQEBAQEBAQEBAQEBAQEBAQEBAQEBAQEBAQEBAQEBAQEBAQEBAQEBAQEBAQEBAQEBAQEBAQEBAQEBAQEBAQEBAQEBAQEBAQEBAQEBAQEBAQEBAQEBAQEBAQEBAQEBAQEBAQEBAQEBAQEBAVsRAAAAAAAAAAAAAAAAAAAAAAAAAAAAAAAAAAAAAAAAAAAAAAAAAAAAAAAAAAAAAAAAAAAAAAAAAAAAAAAAAAAAAAAAAAAAAAAAAAAAAAAnKTMBAQEBAQEBAQEBAQEBAQEBAQEBAQFndkUlY0JUAQEBAQEBAQEBAQEBAQEBAQEBAQEBAQEBAQABAQEBAQEBAQEBAQFjAAAAAAAAAAAAAAAAAAAAAAAAAAAAAAAAAAAAAAAAAAAAAAAAAAAAAAAAAAAAAAAAAAAAAAAAAAAAAAAAAAAAAAAAAAAAAAAAAAAAAAAAAAAAAAAAAAAAAAAAAAAAAAAAAAAAAAAAAAAAAAAAAAAAAAAAAAAAAAAAAAAAAAAAACw4WQEBAQEBAQEBAQEBAQEBAQEBAQEBAQEBAQEBAQEBAQEBAQEBAQEBAQEBAQEBAQEBAQEBAQEBAQEBAQEBAQEBAQEBAQEBAQEBAQEBAQEBAQEBAQEBAQEBAQEBAQEBAW1gLAAAAAAAAAAAAAAAAAAAAAAAAAAAAAAAAAAAAAAAAAAAAAAAAAAAAAAAAAAAAAAAAAAAAAAAAAAAAAAAAAAAAAAAAAAAAAAAAAAAAAAAAAAAAAAAAAAAAAAAAAAAAAAAAAAAAAAAAAAAAAAAAAAAAAAAAAAAAAAAAAAAAAAAABxPAQEBAQEBAQEBAQEBAQEBAQEBAQEBAQEBAQEBAQEBAQEBAQEBAQEBAQEBAQEBAQEBAQEBAQEBAQEBAQEBAQEBAQEBAQEBAQEBAQEBAQEBAQEBAQEBAQEBAQEBAQEBAQEBAQEBAQEBAQEBAQEBAQEBAQEBAQEBAQEBAQEBAQEBAQEBAQEBAQEBAQEBAQEBAQEBAQEBAQFbEQAAAAAAAAAAAAAAAAAAAAAAAAAAAAAAAAAAAAAAAAAAAAAAAAAAAAAAAAAAAAAAAAAAAAAAAAAAAAAAAAAAAAAAAAAAAAAAAAAAAAA6RQIBAQEBAQEBAQEBAQEBAQEBAQEBAQEBAQEBZXsBAQEBAQEBAQEBAQEBAQEBAQEBAQEBAQEBAQEAAQEBAQEBAQEBAQF8PQAAAAAAAAAAAAAAAAAAAAAAAAAAAAAAAAAAAAAAAAAAAAAAAAAAAAAAAAAAAAAAAAAAAAAAAAAAAAAAAAAAAAAAAAAAAAAAAAAAAAAAAAAAAAAAAAAAAAAAAAAAAAAAAAAAAAAAAAAAAAAAAAAAAAAAAAAAAAAAAAAAAAAAABJzAQEBAQEBAQEBAQEBAQEBAQEBAQEBAQEBAQEBAQEBAQEBAQEBAQEBAQEBAQEBAQEBAQEBAQEBAQEBAQEBAQEBAQEBAQEBAQEBAQEBAQEBAQEBAQEBAQEBAQEBAQEBAQEBAVIQAAAAAAAAAAAAAAAAAAAAAAAAAAAAAAAAAAAAAAAAAAAAAAAAAAAAAAAAAAAAAAAAAAAAAAAAAAAAAAAAAAAAAAAAAAAAAAAAAAAAAAAAAAAAAAAAAAAAAAAAAAAAAAAAAAAAAAAAAAAAAAAAAAAAAAAAAAAAAAAAAAAAAAARJQEBAQEBAQEBAQEBAQEBAQEBAQEBAQEBAQEBAQEBAQEBAQEBAQEBAQEBAQEBAQEBAQEBAQEBAQEBAQEBAQEBAQEBAQEBAQEBAQEBAQEBAQEBAQEBAQEBAQEBAQEBAQEBAQEBAQEBAQEBAQEBAQEBAQEBAQEBAQEBAQEBAQEBAQEBAQEBAQEBAQEBAQEBAQEBAQEBAQEBdxIAAAAAAAAAAAAAAAAAAAAAAAAAAAAAAAAAAAAAAAAAAAAAAAAAAAAAAAAAAAAAAAAAAAAAAAAAAAAAAAAAAAAAAAAAAAAAAAAAAAAAGAEBAQEBAQEBAQEBAQEBAQEBAQEBAQEBAQEBAQEBAQEBAQEBAQEBAQEBAQEBAQEBAQEBAQEBAQEBAAEBAQEBAQEBAQEBCwoAAAAAAAAAAAAAAAAAAAAAAAAAAAAAAAAAAAAAAAAAAAAAAAAAAAAAAAAAAAAAAAAAAAAAAAAAAAAAAAAAAAAAAAAAAAAAAAAAAAAAAAAAAAAAAAAAAAAAAAAAAAAAAAAAAAAAAAAAAAAAAAAAAAAAAAAAAAAAAAAAAAAAAEQXAQEBAQEBAQEBAQEBAQEBAQEBAQEBAQEBAQEBAQEBAQEBAQEBAQEBAQEBAQEBAQEBAQEBAQEBAQEBAQEBAQEBAQEBAQEBAQEBAQEBAQEBAQEBAQEBAQEBAQEBAQEBAQEBAQEBGDoAAAAAAAAAAAAAAAAAAAAAAAAAAAAAAAAAAAAAAAAAAAAAAAAAAAAAAAAAAAAAAAAAAAAAAAAAAAAAAAAAAAAAAAAAAAAAAAAAAAAAAAAAAAAAAAAAAAAAAAAAAAAAAAAAAAAAAAAAAAAAAAAAAAAAAAAAAAAAAAAAAAAAABwBAQEBAQEBAQEBAQEBAQEBAQEBAQEBAQEBAQEBAQEBAQEBAQEBAQEBAQEBAQEBAQEBAQEBAQEBAQEBAQEBAQEBAQEBAQEBAQEBAQEBAQEBAQEBAQEBAQEBAQEBAQEBAQEBAQEBAQEBAQEBAQEBAQEBAQEBAQEBAQEBAQEBAQEBAQEBAQEBAQEBAQEBAQEBAQEBAQEBAQF4EAAAAAAAAAAAAAAAAAAAAAAAAAAAAAAAAAAAAAAAAAAAAAAAAAAAAAAAAAAAAAAAAAAAAAAAAAAAAAAAAAAAAAAAAAAAAAAAAAAATQEBAQEBAQEBAQEBAQEBAQEBAQEBAQEBAQEBAQEBAQEBAQEBAQEBAQEBAQEBAQEBAQEBAQEBAQEBAQABAQEBAQEBAQEBAVMPAAAAAAAAAAAAAAAAAAAAAAAAAAAAAAAAAAAAAAAAAAAAAAAAAAAAAAAAAAAAAAAAAAAAAAAAAAAAAAAAAAAAAAAAAAAAAAAAAAAAAAAAAAAAAAAAAAAAAAAAAAAAAAAAAAAAAAAAAAAAAAAAAAAAAAAAAAAAAAAAAAAAEAlyAQEBAQEBAQEBAQEBAQEBAQEBAQEBAQEBAQEBAQEBAQEBAQEBAQEBAQEBAQEBAQEBAQEBAQEBAQEBAQEBAQEBAQEBAQEBAQEBAQEBAQEBAQEBAQEBAQEBAQEBAQEBAQEBAQEBAQEDHBEAAAAAAAAAAAAAAAAAAAAAAAAAAAAAAAAAAAAAAAAAAAAAAAAAAAAAAAAAAAAAAAAAAAAAAAAAAAAAAAAAAAAAAAAAAAAAAAAAAAAAAAAAAAAAAAAAAAAAAAAAAAAAAAAAAAAAAAAAAAAAAAAAAAAAAAAAAAAAAAAAAAAKDQEBAQEBAQEBAQEBAQEBAQEBAQEBAQEBAQEBAQEBAQEBAQEBAQEBAQEBAQEBAQEBAQEBAQEBAQEBAQEBAQEBAQEBAQEBAQEBAQEBAQEBAQEBAQEBAQEBAQEBAQEBAQEBAQEBAQEBAQEBAQEBAQEBAQEBAQEBAQEBAQEBAQEBAQEBAQEBAQEBAQEBAQEBAQEBAQEBAQEBb2ARAAAAAAAAAAAAAAAAAAAAAAAAAAAAAAAAHRNDKiJIbRdJMRIAAAAAAAAAAAAAAAAAAAAAAAAAAAAAAAAAAAAAAAAAAAAAAAAAACIBAQEBAQEBAQEBAQEBAQEBAQEBAQEBAQEBAQEBAQEBAQEBAQEBAQEBAQEBAQEBAQEBAQEBAQEBAQEAAQEBAQEBAQEBAQEAAAAAAAAAAAAAAAAAAAAAAAAAAAAAAAAAAAAAAAAAAAAAAAAAAAAAAAAAAAAAAAAAAAAAAAAAAAAAAAAAAAAAAAAAAAAAAAAAAAAAAAAAAAAAAAAAAAAAAAAAAAAAAAAAAAAAAAAAAAAAAAAAAAAAAAAAAAAAAAAAAAAALAl8AQEBAQEBAQEBAQEBAQEBAQEBAQEBAQEBAQEBAQEBAQEBAQEBAQEBAQEBAQEBAQEBAQEBAQEBAQEBAQEBAQEBAQEBAQEBAQEBAQEBAQEBAQEBAQEBAQEBAQEBAQEBAQEBAQEBAQEBAQM4EgAAAAAAAAAAAAAAAAAAAAAAAAAAAAAAAAAAAAAAAAAAAAAAAAAAAAAAAAAAAAAAAAAAAAAAAAAAAAAAAAAAAAAAAAAAAAAAAAAAAAAAAAAAAAAAAAAAAAAAAAAAAAAAAAAAAAAAAAAAAAAAAAAAAAAAAAAAAAAAAAAADx4BAQEBAQEBAQEBAQEBAQEBAQEBAQEBAQEBAQEBAQEBAQEBAQEBAQEBAQEBAQEBAQEBAQEBAQEBAQEBAQEBAQEBAQEBAQEBAQEBAQEBAQEBAQEBAQEBAQEBAQEBAQEBAQEBAQEBAQEBAQEBAQEBAQEBAQEBAQEBAQEBAQEBAQEBAQEBAQEBAQEBAQEBAQEBAQEBAQEBAQFpHzoAAAAAAAAAAAAAAAAAAAAAAAAAAAAAeGhRAQEBAQEBAQwNJFJBJh0AAAAAAAAAAAAAAAAAAAAAAAAAAAAAAAAAAAAAAAAAAA8BAQEBAQEBAQEBAQEBAQEBAQEBAQEBAQEBAQEBAQEBAQEBAQEBAQEBAQEBAQEBAQEBAQEBAQEBAQEBAAEBAQEBAQEBAQEBAAAAAAAAAAAAAAAAAAAAAAAAAAAAAAAAAAAAAAAAAAAAAAAAAAAAAAAAAAAAAAAAAAAAAAAAAAAAAAAAAAAAAAAAAAAAAAAAAAAAAAAAAAAAAAAAAAAAAAAAAAAAAAAAAAAAAAAAAAAAAAAAAAAAAAAAAAAAAAAAAAAAD2A0AQEBAQEBAQEBAQEBAQEBAQEBAQEBAQEBAQEBAQEBAQEBAQEBAQEBAQEBAQEBAQEBAQEBAQEBAQEBAQEBAQEBAQEBAQEBAQEBAQEBAQEBAQEBAQEBAQEBAQEBAQEBAQEBAQEBAQEBAQEBGQkRAAAAAAAAAAAAAAAAAAAAAAAAAAAAAAAAAAAAAAAAAAAAAAAAAAAAAAAAAAAAAAAAAAAAAA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IDIPAAAAAAAAAAAAAAAAAAAAAAAAAAAAAAAAAAAAAAAAAAAAAAAAAAAAAAAAAAAAAAAAAAAAAAAAAAAAAAAAAAAAAAAAAAAAAAAAAAAAAAAAAAAAAAAAAAAQYwEBAQEBAQEBAQEBAQEBAQEBAQEBAQEBAQEBAQEBAQEBAQEBAQEBAQEBAQEBAQEBAQEBAQEBAQEBAQEBAQEBAQEBAQEBAQEBAQEBAQEBAQEBAQEBAQEBAQEBAQEBAQEBAQEBAQEBAQEBAQEBAQEBAQEBAQEBAQEBAQEBAQEBAQEBAQEBAQEBAQEBUhAAAAAAAAAAAAAAAAAAAAAAAAAAAAAAAAAAAAAAAAAAAAAAAAAAAAAAAAAAAAAAAAAAAAAAAAAAAAAAAAAAAAAAAAAAAAAAAAAAAAAAAAAAAAAAAAAAAAAAAAAAAAAAAAAAAAAAAAAAAAAAEER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HKREAAAAAAAAAAAAAAAAAAAAAAAAAAAAAAAAAAAAAAAAAAAAAAAAAAAAAAAAAAAAAAAAAAAAAAAAAAAAAAAAAAAAAAAAAAAAAAAAAAAAAAAAAAAAAAAAAHTMBAQEBAQEBAQEBAQEBAQEBAQEBAQEBAQEBAQEBAQEBAQEBAQEBAQEBAQEBAQEBAQEBAQEBAQEBAQEBAQEBAQEBAQEBAQEBAQEBAQEBAQEBAQEBAQEBAQEBAQEBAQEBAQEBAQEBAQEBAQEBAQEBAQEBAQEBAQEBAQEBAQEBAQEBAQEBAQEBAQEBATssAAAAAAAAAAAAAAAAAAAAAAAAAAAAAAAAAAAAAAAAAAAAAAAAAAAAAAAAAAAAAAAAAAAAAAAAAAAAAAAAAAAAAAAAAAAAAAAAAAAAAAAAAAAAAAAAAAAAAAAAAAAAAAAAAAAAAAAAAAAAAE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F1DgAAAAAAAAAAAAAAAAAAAAAAAAAAAAAAAAAAAAAAAAAAAAAAAAAAAAAAAAAAAAAAAAAAAAAAAAAAAAAAAAAAAAAAAAAAAAAAAAAAAAAAAAAAAAAAAGsBAQEBAQEBAQEBAQEBAQEBAQEBAQEBAQEBAQEBAQEBAQEBAQEBAQEBAQEBAQEBAQEBAQEBAQEBAQEBAQEBAQEBAQEBAQEBAQEBAQEBAQEBAQEBAQEBAQEBAQEBAQEBAQEBAQEBAQEBAQEBAQEBAQEBAQEBAQEBAQEBAQEBAQEBAQEBAQEBAQEBAQEBSQAAAAAAAAAAAAAAAAAAAAAAAAAAAAAAAAAAAAAAAAAAAAAAAAAAAAAAAAAAAAAAAAAAAAAAAAAAAAAAAAAAAAAAAAAAAAAAAAAAAAAAAAAAAAAAAAAAAAAAAAAAAAAAAAAAAAAAAAAAHVJ7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TVaEQAAAAAAAAAAAAAAAAAAAAAAAAAAAAAAAAAAAAAAAAAAAAAAAAAAAAAAAAAAAAAAAAAAAAAAAAAAAAAAAAAAAAAAAAAAAAAAAAAAAAAAAAAAABIjAQEBAQEBAQEBAQEBAQEBAQEBAQEBAQEBAQEBAQEBAQEBAQEBAQEBAQEBAQEBAQEBAQEBAQEBAQEBAQEBAQEBAQEBAQEBAQEBAQEBAQEBAQEBAQEBAQEBAQEBAQEBAQEBAQEBAQEBAQEBAQEBAQEBAQEBAQEBAQEBAQEBAQEBAQEBAQEBAQEBAQEBAS8PAAAAAAAAAAAAAAAAAAAAAAAAAAAAAAAAAAAAAAAAAAAAAAAAAAAAAAAAAAAAAAAAAAAAAAAAAAAAAAAAAAAAAAAAAAAAAAAAAAAAAAAAAAAAAAAAAAAAAAAAAAAAAAAAAAAAAAAAgF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WoJLAAAAAAAAAAAAAAAAAAAAAAAAAAAAAAAAAAAAAAAAAAAAAAAAAAAAAAAAAAAAAAAAAAAAAAAAAAAAAAAAAAAAAAAAAAAAAAAAAAAAAAAAAApAQEBAQEBAQEBAQEBAQEBAQEBAQEBAQEBAQEBAQEBAQEBAQEBAQEBAQEBAQEBAQEBAQEBAQEBAQEBAQEBAQEBAQEBAQEBAQEBAQEBAQEBAQEBAQEBAQEBAQEBAQEBAQEBAQEBAQEBAQEBAQEBAQEBAQEBAQEBAQEBAQEBAQEBAQEBAQEBAQEBAQEBAQEBKQAAAAAAAAAAAAAAAAAAAAAAAAAAAAAAAAAAAAAAAAAAAAAAAAAAAAAAAAAAAAAAAAAAAAAAAAAAAAAAAAAAAAAAAAAAAAAAAAAAAAAAAAAAAAAAAAAAAAAAAAAAAAAAAAAAACweLn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b2MnAAAAAAAAAAAAAAAAAAAAAAAAAAAAAAAAAAAAAAAAAAAAAAAAAAAAAAAAAAAAAAAAAAAAAAAAAAAAAAAAAAAAAAAAAAAAAAAAAAAAAAAATwEBAQEBAQEBAQEBAQEBAQEBAQEBAQEBAQEBAQEBAQEBAQEBAQEBAQEBAQEBAQEBAQEBAQEBAQEBAQEBAQEBAQEBAQEBAQEBAQEBAQEBAQEBAQEBAQEBAQEBAQEBAQEBAQEBAQEBAQEBAQEBAQEBAQEBAQEBAQEBAQEBAQEBAQEBAQEBAQEBAQEBAQEBAQgAAAAAAAAAAAAAAAAAAAAAAAAAAAAAAAAAAAAAAAAAAAAAAAAAAAAAAAAAAAAAAAAAAAAAAAAAAAAAAAAAAAAAAAAAAAAAAAAAAAAAAAAAAAAAAAAAAAAAAAAAAAAAAAAAEUQ+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AAAAAAAAAAAAAAAAAAAAAAAAAAAAAAAAAAAAAAABw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7AAAAAAAAAAAAAAAAAAAAAAAAAAAAAAAAAAAAAAAAAAAAAAAAAAAAAAAAAAAAAAAAAAAAAAAAAAAAAAAAAAAAAAAAAAAAAAAAAAAAEVYBAQEBAQEBAQEBAQEBAQEBAQEBAQEBAQEBAQEBAQEBAQEBAQEBAQEBAQEBAQEBAQEBAQEBAQEBAQEBAQEBAQEBAQEBAQEBAQEBAQEBAQEBAQEBAQEBAQEBAQEBAQEBAQEBAQEBAQEBAQEBAQEBAQEBAQEBAQEBAQEBAQEBAQEBAQEBAQEBAQEBAQEBAQEBAWsdAAAAAAAAAAAAAAAAAAAAAAAAAAAAAAAAAAAAAAAAAAAAAAAAAAAAAAAAAAAAAAAAAAAAAAAAAAAAAAAAAAAAAAAAAAAAAAAAAAAAAAAAAAAAAAAAAAAAAAAAAAARMn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XZAAAAAAAAAAAAAAAAAAAAAAAAAAAAAAAAAAAAAAAAAAAAAAAAAAAAAAAAAAAAAAAAAAAAAAAAAAAAAAAAAAAAAAAAAAAAAAAAAACxtAQEBAQEBAQEBAQEBAQEBAQEBAQEBAQEBAQEBAQEBAQEBAQEBAQEBAQEBAQEBAQEBAQEBAQEBAQEBAQEBAQEBAQEBAQEBAQEBAQEBAQEBAQEBAQEBAQEBAQEBAQEBAQEBAQEBAQEBAQEBAQEBAQEBAQEBAQEBAQEBAQEBAQEBAQEBAQEBAQEBAQEBAQEBAQEaKAAAAAAAAAAAAAAAAAAAAAAAAAAAAAAAAAAAAAAAAAAAAAAAAAAAAAAAAAAAAAAAAAAAAAAAAAAAAAAAAAAAAAAAAAAAAAAAAAAAAAAAAAAAAAAAAAAAAAAAAAAeaj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cycAAAAAAAAAAAAAAAAAAAAAAAAAAAAAAAAAAAAAAAAAAAAAAAAAAAAAAAAAAAAAAAAAAAAAAAAAAAAAAAAAAAAAAAAAAAAAABEmAQEBAQEBAQEBAQEBAQEBAQEBAQEBAQEBAQEBAQEBAQEBAQEBAQEBAQEBAQEBAQEBAQEBAQEBAQEBAQEBAQEBAQEBAQEBAQEBAQEBAQEBAQEBAQEBAQEBAQEBAQEBAQEBAQEBAQEBAQEBAQEBAQEBAQEBAQEBAQEBAQEBAQEBAQEBAQEBAQEBAQEBAQEBAQEBASkRAAAAAAAAAAAAAAAAAAAAAAAAAAAAAAAAAAAAAAAAAAAAAAAAAAAAAAAAAAAAAAAAAAAAAAAAAAAAAAAAAAAAAAAAAAAAAAAAAAAAAAAAAAAAAAAAAAAAEVN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ItAAAAAAAAAAAAAAAAAAAAAAAAAAAAAAAAAAAAAAAAAAAAAAAAAAAAAAAAAAAAAAAAAAAAAAAAAAAAAAAAAAAAAAAAAAAAAAA6awEBAQEBAQEBAQEBAQEBAQEBAQEBAQEBAQEBAQEBAQEBAQEBAQEBAQEBAQEBAQEBAQEBAQEBAQEBAQEBAQEBAQEBAQEBAQEBAQEBAQEBAQEBAQEBAQEBAQEBAQEBAQEBAQEBAQEBAQEBAQEBAQEBAQEBAQEBAQEBAQEBAQEBAQEBAQEBAQEBAQEBAQEBAQEBAQFoOgAAAAAAAAAAAAAAAAAAAAAAAAAAAAAAAAAAAAAAAAAAAAAAAAAAAAAAAAAAAAAAAAAAAAAAAAAAAAAAAAAAAAAAAAAAAAAAAAAAAAAAAAAAAAAAAAAQJwk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XhAAAAAAAAAAAAAAAAAAAAAAAAAAAAAAAAAAAAAAAAAAAAAAAAAAAAAAAAAAAAAAAAAAAAAAAAAAAAAAAAAAAAAAAAAAAAAACX4BAQEBAQEBAQEBAQEBAQEBAQEBAQEBAQEBAQEBAQEBAQEBAQEBAQEBAQEBAQEBAQEBAQEBAQEBAQEBAQEBAQEBAQEBAQEBAQEBAQEBAQEBAQEBAQEBAQEBAQEBAQEBAQEBAQEBAQEBAQEBAQEBAQEBAQEBAQEBAQEBAQEBAQEBAQEBAQEBAQEBAQEBAQEBAQEBP0EAAAAAAAAAAAAAAAAAAAAAAAAAAAAAAAAAAAAAAAAAAAAAAAAAAAAAAAAAAAAAAAAAAAAAAAAAAAAAAAAAAAAAAAAAAAAAAAAAAAAAAAAAAAAAAAAAOj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VFhAAAAAAAAAAAAAAAAAAAAAAAAAAAAAAAAAAAAAAAAAAAAAAAAAAAAAAAAAAAAAAAAAAAAAAAAAAAAAAAAAAAAAAAAAAAAAB8BAQEBAQEBAQEBAQEBAQEBAQEBAQEBAQEBAQEBAQEBAQEBAQEBAQEBAQEBAQEBAQEBAQEBAQEBAQEBAQEBAQEBAQEBAQEBAQEBAQEBAQEBAQEBAQEBAQEBAQEBAQEBAQEBAQEBAQEBAQEBAQEBAQEBAQEBAQEBAQEBAQEBAQEBAQEBAQEBAQEBAQEBAQEBAQEBAQF0AAAAAAAAAAAAAAAAAAAAAAAAAAAAAAAAAAAAAAAAAAAAAAAAAAAAAAAAAAAAAAAAAAAAAAAAAAAAAAAAAAAAAAAAAAAAAAAAAAAAAAAAAAAAAAAPaE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RwAAAAAAAAAAAAAAAAAAAAAAAAAAAAAAAAAAAAAAAAAAAAAAAAAAAAAAAAAAAAAAAAAAAAAAAAAAAAAAAAAAAAAAAAAAAA9uAQEBAQEBAQEBAQEBAQEBAQEBAQEBAQEBAQEBAQEBAQEBAQEBAQEBAQEBAQEBAQEBAQEBAQEBAQEBAQEBAQEBAQEBAQEBAQEBAQEBAQEBAQEBAQEBAQEBAQEBAQEBAQEBAQEBAQEBAQEBAQEBAQEBAQEBAQEBAQEBAQEBAQEBAQEBAQEBAQEBAQEBAQEBAQEBAQEBGBIAAAAAAAAAAAAAAAAAAAAAAAAAAAAAAAAAAAAAAAAAAAAAAAAAAAAAAAAAAAAAAAAAAAAAAAAAAAAAAAAAAAAAAAAAAAAAAAAAAAAAAAAAAEBz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RQAAAAAAAAAAAAAAAAAAAAAAAAAAAAAAAAAAAAAAAAAAAAAAAAAAAAAAAAAAAAAAAAAAAAAAAAAAAAAAAAAAAAAAAAAAAAyNAEBAQEBAQEBAQEBAQEBAQEBAQEBAQEBAQEBAQEBAQEBAQEBAQEBAQEBAQEBAQEBAQEBAQEBAQEBAQEBAQEBAQEBAQEBAQEBAQEBAQEBAQEBAQEBAQEBAQEBAQEBAQEBAQEBAQEBAQEBAQEBAQEBAQEBAQEBAQEBAQEBAQEBAQEBAQEBAQEBAQEBAQEBAQEBAQEBAWc9AAAAAAAAAAAAAAAAAAAAAAAAAAAAAAAAAAAAAAAAAAAAAAAAAAAAAAAAAAAAAAAAAAAAAAAAAAAAAAAAAAAAAAAAAAAAAAAAAAAAAAAAJy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mAAAAAAAAAAAAAAAAAAAAAAAAAAAAAAAAAAAAAAAAAAAAAAAAAAAAAAAAAAAAAAAAAAAAAAAAAAAAAAAAAAAAAAAAAAAARQEBAQEBAQEBAQEBAQEBAQEBAQEBAQEBAQEBAQEBAQEBAQEBAQEBAQEBAQEBAQEBAQEBAQEBAQEBAQEBAQEBAQEBAQEBAQEBAQEBAQEBAQEBAQEBAQEBAQEBAQEBAQEBAQEBAQEBAQEBAQEBAQEBAQEBAQEBAQEBAQEBAQEBAQEBAQEBAQEBAQEBAQEBAQEBAQEBAQEBQgAAAAAAAAAAAAAAAAAAAAAAAAAAAAAAAAAAAAAAAAAAAAAAAAAAAAAAAAAAAAAAAAAAAAAAAAAAAAAAAAAAAAAAAAAAAAAAAAAAAAAPMgs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RAAAAAAAAAAAAAAAAAAAAAAAAAAAAAAAAAAAAAAAAAAAAAAAAAAAAAAAAAAAAAAAAAAAAAAAAAAAAAAAAAAAAAAAAAAACs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AAAAAAAAAAAAAAARPT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F4AAAAAAAAAAAAAAAAAAAAAAAAAAAAAAAAAAAAAAAAAAAAAAAAAAAAAAAAAAAAAAAAAAAAAAAAAAAAAAAAAAAAAAAAAAAvAQEBAQEBAQEBAQEBAQEBAQEBAQEBAQEBAQEBAQEBAQEBAQEBAQEBAQEBAQEBAQEBAQEBAQEBAQEBAQEBAQEBAQEBAQEBAQEBAQEBAQEBAQEBAQEBAQEBAQEBAQEBAQEBAQEBAQEBAQEBAQEBAQEBAQEBAQEBAQEBAQEBAQEBAQEBAQEBAQEBAQEBAQEBAQEBAQEBAQFsAAAAAAAAAAAAAAAAAAAAAAAAAAAAAAAAAAAAAAAAAAAAAAAAAAAAAAAAAAAAAAAAAAAAAAAAAAAAAAAAAAAAAAAAAAAAAAAAAABE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QAAAAAAAAAAAAAAAAAAAAAAAAAAAAAAAAAAAAAAAAAAAAAAAAAAAAAAAAAAAAAAAAAAAAAAAAAAAAAAAAAAAAAAAAAB4SAEBAQEBAQEBAQEBAQEBAQEBAQEBAQEBAQEBAQEBAQEBAQEBAQEBAQEBAQEBAQEBAQEBAQEBAQEBAQEBAQEBAQEBAQEBAQEBAQEBAQEBAQEBAQEBAQEBAQEBAQEBAQEBAQEBAQEBAQEBAQEBAQEBAQEBAQEBAQEBAQEBAQEBAQEBAQEBAQEBAQEBAQEBAQEBAQEBAQEBAUAAAAAAAAAAAAAAAAAAAAAAAAAAAAAAAAAAAAAAAAAAAAAAAAAAAAAAAAAAAAAAAAAAAAAAAAAAAAAAAAAAAAAAAAAAAAAAAABTO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R0AAAAAAAAAAAAAAAAAAAAAAAAAAAAAAAAAAAAAAAAAAAAAAAAAAAAAAAAAAAAAAAAAAAAAAAAAAAAAAAAAAAAAAAAAJQEBAQEBAQEBAQEBAQEBAQEBAQEBAQEBAQEBAQEBAQEBAQEBAQEBAQEBAQEBAQEBAQEBAQEBAQEBAQEBAQEBAQEBAQEBAQEBAQEBAQEBAQEBAQEBAQEBAQEBAQEBAQEBAQEBAQEBAQEBAQEBAQEBAQEBAQEBAQEBAQEBAQEBAQEBAQEBAQEBAQEBAQEBAQEBAQEBAQEBAQFOAAAAAAAAAAAAAAAAAAAAAAAAAAAAAAAAAAAAAAAAAAAAAAAAAAAAAAAAAAAAAAAAAAAAAAAAAAAAAAAAAAAAAAAAAAAAAAASO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QAAAAAAAAAAAAAAAAAAAAAAAAAAAAAAAAAAAAAAAAAAAAAAAAAAAAAAAAAAAAAAAAAAAAAAAAAAAAAAAAAAAAAAAAAFUBAQEBAQEBAQEBAQEBAQEBAQEBAQEBAQEBAQEBAQEBAQEBAQEBAQEBAQEBAQEBAQEBAQEBAQEBAQEBAQEBAQEBAQEBAQEBAQEBAQEBAQEBAQEBAQEBAQEBAQEBAQEBAQEBAQEBAQEBAQEBAQEBAQEBAQEBAQEBAQEBAQEBAQEBAQEBAQEBAQEBAQEBAQEBAQEBAQEBAQEBIAAAAAAAAAAAAAAAAAAAAAAAAAAAAAAAAAAAAAAAAAAAAAAAAAAAAAAAAAAAAAAAAAAAAAAAAAAAAAAAAAAAAAAAAAAAAAAPY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AAAAAAAAAAAAAAAAAAAAAAAAAAAAAAAAAAAAAAAAAAAAAAAAAAAAAAAAAAAAAAAAAAAAAAAAAAAAAAAAAAAAAAAAAAFAQEBAQEBAQEBAQEBAQEBAQEBAQEBAQEBAQEBAQEBAQEBAQEBAQEBAQEBAQEBAQEBAQEBAQEBAQEBAQEBAQEBAQEBAQEBAQEBAQEBAQEBAQEBAQEBAQEBAQEBAQEBAQEBAQEBAQEBAQEBAQEBAQEBAQEBAQEBAQEBAQEBAQEBAQEBAQEBAQEBAQEBAQEBAQEBAQEBAQEBAX8AAAAAAAAAAAAAAAAAAAAAAAAAAAAAAAAAAAAAAAAAAAAAAAAAAAAAAAAAAAAAAAAAAAAAAAAAAAAAAAAAAAAAAAAAAAAAU2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UQAAAAAAAAAAAAAAAAAAAAAAAAAAAAAAAAAAAAAAAAAAAAAAAAAAAAAAAAAAAAAAAAAAAAAAAAAAAAAAAAAAAAAAAAAAKgEBAQEBAQEBAQEBAQEBAQEBAQEBAQEBAQEBAQEBAQEBAQEBAQEBAQEBAQEBAQEBAQEBAQEBAQEBAQEBAQEBAQEBAQEBAQEBAQEBAQEBAQEBAQEBAQEBAQEBAQEBAQEBAQEBAQEBAQEBAQEBAQEBAQEBAQEBAQEBAQEBAQEBAQEBAQEBAQEBAQEBAQEBAQEBAQEBAQEBAQFMAAAAAAAAAAAAAAAAAAAAAAAAAAAAAAAAAAAAAAAAAAAAAAAAAAAAAAAAAAAAAAAAAAAAAAAAAAAAAAAAAAAAAAAAAAAAHV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RoAAAAAAAAAAAAAAAAAAAAAAAAAAAAAAAAAAAAAAAAAAAAAAAAAAAAAAAAAAAAAAAAAAAAAAAAAAAAAAAAAAAAAAAAAEAEBAQEBAQEBAQEBAQEBAQEBAQEBAQEBAQEBAQEBAQEBAQEBAQEBAQEBAQEBAQEBAQEBAQEBAQEBAQEBAQEBAQEBAQEBAQEBAQEBAQEBAQEBAQEBAQEBAQEBAQEBAQEBAQEBAQEBAQEBAQEBAQEBAQEBAQEBAQEBAQEBAQEBAQEBAQEBAQEBAQEBAQEBAQEBAQEBAQEBAQEBAQAAAAAAAAAAAAAAAAAAAAAAAAAAAAAAAAAAAAAAAAAAAAAAAAAAAAAAAAAAAAAAAAAAAAAAAAAAAAAAAAAAAAAAAAAAADg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AAAAAAAAAAAAAAAAAAAAAAAAAAAAAAAAAAAAAAAAAAAAAAAAAAAAAAAAAAAAAAAAAAAAAAAAAAAAAAAAAAAAAAAAAAoBAQEBAQEBAQEBAQEBAQEBAQEBAQEBAQEBAQEBAQEBAQEBAQEBAQEBAQEBAQEBAQEBAQEBAQEBAQEBAQEBAQEBAQEBAQEBAQEBAQEBAQEBAQEBAQEBAQEBAQEBAQEBAQEBAQEBAQEBAQEBAQEBAQEBAQEBAQEBAQEBAQEBAQEBAQEBAQEBAQEBAQEBAQEBAQEBAQEBAQEBAQEsEAAAAAAAAAAAAAAAAAAAAAAAAAAAAAAAAAAAAAAAAAAAAAAAAAAAAAAAAAAAAAAAAAAAAAAAAAAAAAAAAAAAAAAAAAB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BQAAAAAAAAAAAAAAAAAAAAAAAAAAAAAAAAAAAAAAAAAAAAAAAAAAAAAAAAAAAAAAAAAAAAAAAAAAAAAAAAAAAAAAABApAQEBAQEBAQEBAQEBAQEBAQEBAQEBAQEBAQEBAQEBAQEBAQEBAQEBAQEBAQEBAQEBAQEBAQEBAQEBAQEBAQEBAQEBAQEBAQEBAQEBAQEBAQEBAQEBAQEBAQEBAQEBAQEBAQEBAQEBAQEBAQEBAQEBAQEBAQEBAQEBAQEBAQEBAQEBAQEBAQEBAQEBAQEBAQEBAQEBAQEBAQEBDg8AAAAAAAAAAAAAAAAAAAAAAAAAAAAAAAAAAAAAAAAAAAAAAAAAAAAAAAAAAAAAAAAAAAAAAAAAAAAAAAAAAAAAAAAQI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U8AAAAAAAAAAAAAAAAAAAAAAAAAAAAAAAAAAAAAAAAAAAAAAAAAAAAAAAAAAAAAAAAAAAAAAAAAAAAAAAAAAAAAAAARCwEBAQEBAQEBAQEBAQEBAQEBAQEBAQEBAQEBAQEBAQEBAQEBAQEBAQEBAQEBAQEBAQEBAQEBAQEBAQEBAQEBAQEBAQEBAQEBAQEBAQEBAQEBAQEBAQEBAQEBAQEBAQEBAQEBAQEBAQEBAQEBAQEBAQEBAQEBAQEBAQEBAQEBAQEBAQEBAQEBAQEBAQEBAQEBAQEBAQEBAQEBAXQdAAAAAAAAAAAAAAAAAAAAAAAAAAAAAAAAAAAAAAAAAAAAAAAAAAAAAAAAAAAAAAAAAAAAAAAAAAAAAAAAAAAAAAAAEk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xAAAAAAAAAAAAAAAAAAAAAAAAAAAAAAAAAAAAAAAAAAAAAAAAAAAAAAAAAAAAAAAAAAAAAAAAAAAAAAAAAAAAAAAADzMBAQEBAQEBAQEBAQEBAQEBAQEBAQEBAQEBAQEBAQEBAQEBAQEBAQEBAQEBAQEBAQEBAQEBAQEBAQEBAQEBAQEBAQEBAQEBAQEBAQEBAQEBAQEBAQEBAQEBAQEBAQEBAQEBAQEBAQEBAQEBAQEBAQEBAQEBAQEBAQEBAQEBAQEBAQEBAQEBAQEBAQEBAQEBAQEBAQEBAQEBAQF3CgAAAAAAAAAAAAAAAAAAAAAAAAAAAAAAAAAAAAAAAAAAAAAAAAAAAAAAAAAAAAAAAAAAAAAAAAAAAAAAAAAAAAAAACY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RwAAAAAAAAAAAAAAAAAAAAAAAAAAAAAAAAAAAAAAAAAAAAAAAAAAAAAAAAAAAAAAAAAAAAAAAAAAAAAAAAAAAAAAABIEAQEBAQEBAQEBAQEBAQEBAQEBAQEBAQEBAQEBAQEBAQEBAQEBAQEBAQEBAQEBAQEBAQEBAQEBAQEBAQEBAQEBAQEBAQEBAQEBAQEBAQEBAQEBAQEBAQEBAQEBAQEBAQEBAQEBAQEBAQEBAQEBAQEBAQEBAQEBAQEBAQEBAQEBAQEBAQEBAQEBAQEBAQEBAQEBAQEBAQEBAQEBS0QAAAAAAAAAAAAAAAAAAAAAAAAAAAAAAAAAAAAAAAAAAAAAAAAAAAAAAAAAAAAAAAAAAAAAAAAAAAAAAAAAAAAAAAAJ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W4AAAAAAAAAAAAAAAAAAAAAAAAAAAAAAAAAAAAAAAAAAAAAAAAAAAAAAAAAAAAAAAAAAAAAAAAAAAAAAAAAAAAAAAAsaQEBAQEBAQEBAQEBAQEBAQEBAQEBAQEBAQEBAQEBAQEBAQEBAQEBAQEBAQEBAQEBAQEBAQEBAQEBAQEBAQEBAQEBAQEBAQEBAQEBAQEBAQEBAQEBAQEBAQEBAQEBAQEBAQEBAQEBAQEBAQEBAQEBAQEBAQEBAQEBAQEBAQEBAQEBAQEBAQEBAQEBAQEBAQEBAQEBAQEBAQEBATYoAAAAAAAAAAAAAAAAAAAAAAAAAAAAAAAAAAAAAAAAAAAAAAAAAAAAAAAAAAAAAAAAAAAAAAAAAAAAAAAAAAAAAAAAY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8AAAAAAAAAAAAAAAAAAAAAAAAAAAAAAAAAAAAAAAAAAAAAAAAAAAAAAAAAAAAAAAAAAAAAAAAAAAAAAAAAAAAAAAAHVkBAQEBAQEBAQEBAQEBAQEBAQEBAQEBAQEBAQEBAQEBAQEBAQEBAQEBAQEBAQEBAQEBAQEBAQEBAQEBAQEBAQEBAQEBAQEBAQEBAQEBAQEBAQEBAQEBAQEBAQEBAQEBAQEBAQEBAQEBAQEBAQEBAQEBAQEBAQEBAQEBAQEBAQEBAQEBAQEBAQEBAQEBAQEBAQEBAQEBAQEBAQEBJgAAAAAAAAAAAAAAAAAAAAAAAAAAAAAAAAAAAAAAAAAAAAAAAAAAAAAAAAAAAAAAAAAAAAAAAAAAAAAAAAAAAAAAAD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CwAAAAAAAAAAAAAAAAAAAAAAAAAAAAAAAAAAAAAAAAAAAAAAAAAAAAAAAAAAAAAAAAAAAAAAAAAAAAAAAAAAAAAAACcBAQEBAQEBAQEBAQEBAQEBAQEBAQEBAQEBAQEBAQEBAQEBAQEBAQEBAQEBAQEBAQEBAQEBAQEBAQEBAQEBAQEBAQEBAQEBAQEBAQEBAQEBAQEBAQEBAQEBAQEBAQEBAQEBAQEBAQEBAQEBAQEBAQEBAQEBAQEBAQEBAQEBAQEBAQEBAQEBAQEBAQEBAQEBAQEBAQEBAQEBAQEBATEAAAAAAAAAAAAAAAAAAAAAAAAAAAAAAAAAAAAAAAAAAAAAAAAAAAAAAAAAAAAAAAAAAAAAAAAAAAAAAAAAAAAAAAAO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VIAAAAAAAAAAAAAAAAAAAAAAAAAAAAAAAAAAAAAAAAAAAAAAAAAAAAAAAAAAAAAAAAAAAAAAAAAAAAAAAAAAAAAAAA6AQEBAQEBAQEBAQEBAQEBAQEBAQEBAQEBAQEBAQEBAQEBAQEBAQEBAQEBAQEBAQEBAQEBAQEBAQEBAQEBAQEBAQEBAQEBAQEBAQEBAQEBAQEBAQEBAQEBAQEBAQEBAQEBAQEBAQEBAQEBAQEBAQEBAQEBAQEBAQEBAQEBAQEBAQEBAQEBAQEBAQEBAQEBAQEBAQEBAQEBAQEBAQE9AAAAAAAAAAAAAAAAAAAAAAAAAAAAAAAAAAAAAAAAAAAAAAAAAAAAAAAAAAAAAAAAAAAAAAAAAAAAAAAAAAAAAAAAPQ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bAAAAAAAAAAAAAAAAAAAAAAAAAAAAAAAAAAAAAAAAAAAAAAAAAAAAAAAAAAAAAAAAAAAAAAAAAAAAAAAAAAAAAAAAOgEBAQEBAQEBAQEBAQEBAQEBAQEBAQEBAQEBAQEBAQEBAQEBAQEBAQEBAQEBAQEBAQEBAQEBAQEBAQEBAQEBAQEBAQEBAQEBAQEBAQEBAQEBAQEBAQEBAQEBAQEBAQEBAQEBAQEBAQEBAQEBAQEBAQEBAQEBAQEBAQEBAQEBAQEBAQEBAQEBAQEBAQEBAQEBAQEBAQEBAQEBAQEBDgAAAAAAAAAAAAAAAAAAAAAAAAAAAAAAAAAAAAAAAAAAAAAAAAAAAAAAAAAAAAAAAAAAAAAAAAAAAAAAAAAAAAAAADI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HwAAAAAAAAAAAAAAAAAAAAAAAAAAAAAAAAAAAAAAAAAAAAAAAAAAAAAAAAAAAAAAAAAAAAAAAAAAAAAAAAAAAAAAADoBAQEBAQEBAQEBAQEBAQEBAQEBAQEBAQEBAQEBAQEBAQEBAQEBAQEBAQEBAQEBAQEBAQEBAQEBAQEBAQEBAQEBAQEBAQEBAQEBAQEBAQEBAQEBAQEBAQEBAQEBAQEBAQEBAQEBAQEBAQEBAQEBAQEBAQEBAQEBAQEBAQEBAQEBAQEBAQEBAQEBAQEBAQEBAQEBAQEBAQEBAQEBAQ4AAAAAAAAAAAAAAAAAAAAAAAAAAAAAAAAAAAAAAAAAAAAAAAAAAAAAAAAAAAAAAAAAAAAAAAAAAAAAAAAAAAAAAABE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T4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EOAAAAAAAAAAAAAAAAAAAAAAAAAAAAAAAAAAAAAAAAAAAAAAAAAAAAAAAAAAAAAAAAAAAAAAAAAAAAAAAAAAAAAAAAeG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GAAAAAAAAAAAAAAAAAAAAAAAAAAAAAAAAAAAAAAAAAAAAAAAAAAAAAAAAAAAAAAAAAAAAAAAAAAAAAAAAAAAAAAAAACgEBAQEBAQEBAQEBAQEBAQEBAQEBAQEBAQEBAQEBAQEBAQEBAQEBAQEBAQEBAQEBAQEBAQEBAQEBAQEBAQEBAQEBAQEBAQEBAQEBAQEBAQEBAQEBAQEBAQEBAQEBAQEBAQEBAQEBAQEBAQEBAQEBAQEBAQEBAQEBAQEBAQEBAQEBAQEBAQEBAQEBAQEBAQEBAQEBAQEBAQEBAQEBDgAAAAAAAAAAAAAAAAAAAAAAAAAAAAAAAAAAAAAAAAAAAAAAAAAAAAAAAAAAAAAAAAAAAAAAAAAAAAAAAAAAAAAAAH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gAAAAAAAAAAAAAAAAAAAAAAAAAAAAAAAAAAAAAAAAAAAAAAAAAAAAAAAAAAAAAAAAAAAAAAAAAAAAAAAAAAAAAAAAAoBAQEBAQEBAQEBAQEBAQEBAQEBAQEBAQEBAQEBAQEBAQEBAQEBAQEBAQEBAQEBAQEBAQEBAQEBAQEBAQEBAQEBAQEBAQEBAQEBAQEBAQEBAQEBAQEBAQEBAQEBAQEBAQEBAQEBAQEBAQEBAQEBAQEBAQEBAQEBAQEBAQEBAQEBAQEBAQEBAQEBAQEBAQEBAQEBAQEBAQEBAQEBAWIAAAAAAAAAAAAAAAAAAAAAAAAAAAAAAAAAAAAAAAAAAAAAAAAAAAAAAAAAAAAAAAAAAAAAAAAAAAAAAAAAAAAAAAB4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T4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FiAAAAAAAAAAAAAAAAAAAAAAAAAAAAAAAAAAAAAAAAAAAAAAAAAAAAAAAAAAAAAAAAAAAAAAAAAAAAAAAAAAAAAAAAQH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FAAAAAAAAAAAAAAAAAAAAAAAAAAAAAAAAAAAAAAAAAAAAAAAAAAAAAAAAAAAAAAAAAAAAAAAAAAAAAAAAAAAAAAAAOgEBAQEBAQEBAQEBAQEBAQEBAQEBAQEBAQEBAQEBAQEBAQEBAQEBAQEBAQEBAQEBAQEBAQEBAQEBAQEBAQEBAQEBAQEBAQEBAQEBAQEBAQEBAQEBAQEBAQEBAQEBAQEBAQEBAQEBAQEBAQEBAQEBAQEBAQEBAQEBAQEBAQEBAQEBAQEBAQEBAQEBAQEBAQEBAQEBAQEBAQEBAQEBYgAAAAAAAAAAAAAAAAAAAAAAAAAAAAAAAAAAAAAAAAAAAAAAAAAAAAAAAAAAAAAAAAAAAAAAAAAAAAAAAAAAAAAAAFM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CwAAAAAAAAAAAAAAAAAAAAAAAAAAAAAAAAAAAAAAAAAAAAAAAAAAAAAAAAAAAAAAAAAAAAAAAAAAAAAAAAAAAAAAADoBAQEBAQEBAQEBAQEBAQEBAQEBAQEBAQEBAQEBAQEBAQEBAQEBAQEBAQEBAQEBAQEBAQEBAQEBAQEBAQEBAQEBAQEBAQEBAQEBAQEBAQEBAQEBAQEBAQEBAQEBAQEBAQEBAQEBAQEBAQEBAQEBAQEBAQEBAQEBAQEBAQEBAQEBAQEBAQEBAQEBAQEBAQEBAQEBAQEBAQEBAQEBAWIAAAAAAAAAAAAAAAAAAAAAAAAAAAAAAAAAAAAAAAAAAAAAAAAAAAAAAAAAAAAAAAAAAAAAAAAAAAAAAAAAAAAAAAAo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XoAAAAAAAAAAAAAAAAAAAAAAAAAAAAAAAAAAAAAAAAAAAAAAAAAAAAAAAAAAAAAAAAAAAAAAAAAAAAAAAAAAAAAAAAnAQEBAQEBAQEBAQEBAQEBAQEBAQEBAQEBAQEBAQEBAQEBAQEBAQEBAQEBAQEBAQEBAQEBAQEBAQEBAQEBAQEBAQEBAQEBAQEBAQEBAQEBAQEBAQEBAQEBAQEBAQEBAQEBAQEBAQEBAQEBAQEBAQEBAQEBAQEBAQEBAQEBAQEBAQEBAQEBAQEBAQEBAQEBAQEBAQEBAQEBAQEBAQE9AAAAAAAAAAAAAAAAAAAAAAAAAAAAAAAAAAAAAAAAAAAAAAAAAAAAAAAAAAAAAAAAAAAAAAAAAAAAAAAAAAAAAAAAMg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dAAAAAAAAAAAAAAAAAAAAAAAAAAAAAAAAAAAAAAAAAAAAAAAAAAAAAAAAAAAAAAAAAAAAAAAAAAAAAAAAAAAAAAAAJwEBAQEBAQEBAQEBAQEBAQEBAQEBAQEBAQEBAQEBAQEBAQEBAQEBAQEBAQEBAQEBAQEBAQEBAQEBAQEBAQEBAQEBAQEBAQEBAQEBAQEBAQEBAQEBAQEBAQEBAQEBAQEBAQEBAQEBAQEBAQEBAQEBAQEBAQEBAQEBAQEBAQEBAQEBAQEBAQEBAQEBAQEBAQEBAQEBAQEBAQEBAQEwJgAAAAAAAAAAAAAAAAAAAAAAAAAAAAAAAAAAAAAAAAAAAAAAAAAAAAAAAAAAAAAAAAAAAAAAAAAAAAAAAAAAAAAAAD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TQAAAAAAAAAAAAAAAAAAAAAAAAAAAAAAAAAAAAAAAAAAAAAAAAAAAAAAAAAAAAAAAAAAAAAAAAAAAAAAAAAAAAAAAB0HAQEBAQEBAQEBAQEBAQEBAQEBAQEBAQEBAQEBAQEBAQEBAQEBAQEBAQEBAQEBAQEBAQEBAQEBAQEBAQEBAQEBAQEBAQEBAQEBAQEBAQEBAQEBAQEBAQEBAQEBAQEBAQEBAQEBAQEBAQEBAQEBAQEBAQEBAQEBAQEBAQEBAQEBAQEBAQEBAQEBAQEBAQEBAQEBAQEBAQEBAQEBGigAAAAAAAAAAAAAAAAAAAAAAAAAAAAAAAAAAAAAAAAAAAAAAAAAAAAAAAAAAAAAAAAAAAAAAAAAAAAAAAAAAAAAAAA4P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V0AAAAAAAAAAAAAAAAAAAAAAAAAAAAAAAAAAAAAAAAAAAAAAAAAAAAAAAAAAAAAAAAAAAAAAAAAAAAAAAAAAAAAAAAsfgEBAQEBAQEBAQEBAQEBAQEBAQEBAQEBAQEBAQEBAQEBAQEBAQEBAQEBAQEBAQEBAQEBAQEBAQEBAQEBAQEBAQEBAQEBAQEBAQEBAQEBAQEBAQEBAQEBAQEBAQEBAQEBAQEBAQEBAQEBAQEBAQEBAQEBAQEBAQEBAQEBAQEBAQEBAQEBAQEBAQEBAQEBAQEBAQEBAQEBAQEBATRAAAAAAAAAAAAAAAAAAAAAAAAAAAAAAAAAAAAAAAAAAAAAAAAAAAAAAAAAAAAAAAAAAAAAAAAAAAAAAAAAAAAAAAAAQU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JAAAAAAAAAAAAAAAAAAAAAAAAAAAAAAAAAAAAAAAAAAAAAAAAAAAAAAAAAAAAAAAAAAAAAAAAAAAAAAAAAAAAAAAAEhkBAQEBAQEBAQEBAQEBAQEBAQEBAQEBAQEBAQEBAQEBAQEBAQEBAQEBAQEBAQEBAQEBAQEBAQEBAQEBAQEBAQEBAQEBAQEBAQEBAQEBAQEBAQEBAQEBAQEBAQEBAQEBAQEBAQEBAQEBAQEBAQEBAQEBAQEBAQEBAQEBAQEBAQEBAQEBAQEBAQEBAQEBAQEBAQEBAQEBAQEBAQFqOgAAAAAAAAAAAAAAAAAAAAAAAAAAAAAAAAAAAAAAAAAAAAAAAAAAAAAAAAAAAAAAAAAAAAAAAAAAAAAAAAAAAAAAABN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JQAAAAAAAAAAAAAAAAAAAAAAAAAAAAAAAAAAAAAAAAAAAAAAAAAAAAAAAAAAAAAAAAAAAAAAAAAAAAAAAAAAAAAAAA8gAQEBAQEBAQEBAQEBAQEBAQEBAQEBAQEBAQEBAQEBAQEBAQEBAQEBAQEBAQEBAQEBAQEBAQEBAQEBAQEBAQEBAQEBAQEBAQEBAQEBAQEBAQEBAQEBAQEBAQEBAQEBAQEBAQEBAQEBAQEBAQEBAQEBAQEBAQEBAQEBAQEBAQEBAQEBAQEBAQEBAQEBAQEBAQEBAQEBAQEBAQEBSR0AAAAAAAAAAAAAAAAAAAAAAAAAAAAAAAAAAAAAAAAAAAAAAAAAAAAAAAAAAAAAAAAAAAAAAAAAAAAAAAAAAAAAAAA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kAAAAAAAAAAAAAAAAAAAAAAAAAAAAAAAAAAAAAAAAAAAAAAAAAAAAAAAAAAAAAAAAAAAAAAAAAAAAAAAAAAAAAAAAARRQEBAQEBAQEBAQEBAQEBAQEBAQEBAQEBAQEBAQEBAQEBAQEBAQEBAQEBAQEBAQEBAQEBAQEBAQEBAQEBAQEBAQEBAQEBAQEBAQEBAQEBAQEBAQEBAQEBAQEBAQEBAQEBAQEBAQEBAQEBAQEBAQEBAQEBAQEBAQEBAQEBAQEBAQEBAQEBAQEBAQEBAQEBAQEBAQEBAQEBAQEBAWAPAAAAAAAAAAAAAAAAAAAAAAAAAAAAAAAAAAAAAAAAAAAAAAAAAAAAAAAAAAAAAAAAAAAAAAAAAAAAAAAAAAAAAAAAC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UMRAAAAAAAAAAAAAAAAAAAAAAAAAAAAAAAAAAAAAAAAAAAAAAAAAAAAAAAAAAAAAAAAAAAAAAAAAAAAAAAAAAAAAAAAEDEBAQEBAQEBAQEBAQEBAQEBAQEBAQEBAQEBAQEBAQEBAQEBAQEBAQEBAQEBAQEBAQEBAQEBAQEBAQEBAQEBAQEBAQEBAQEBAQEBAQEBAQEBAQEBAQEBAQEBAQEBAQEBAQEBAQEBAQEBAQEBAQEBAQEBAQEBAQEBAQEBAQEBAQEBAQEBAQEBAQEBAQEBAQEBAQEBAQEBAQEBAQEKEA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FdAAAAAAAAAAAAAAAAAAAAAAAAAAAAAAAAAAAAAAAAAAAAAAAAAAAAAAAAAAAAAAAAAAAAAAAAAAAAAAAAAAAAAAAAAAAPAQEBAQEBAQEBAQ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B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FLHg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AAAAAAAAAAAAAAAAAAAAAAAAAAAAAAAAAAAAAAAAAAAAAAAAAAAAAAAAAAAAAAAAAAAAAAAAAAAAAAAAAAAAAAAAAAd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Ph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YAAAAAAAAAAAAAAAAAAAAAAAAAAAAAAAAAAAAAAAAAAAAAAAAAAAAAAAAAAAAAAAAAAAAAAAAAAAAAAAAAAAAAAAAAAH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d1MAAAAAAAAAAAAAAAAAAAAAAAAAAAAAAAAAAAAAAAAAAAAAAAAAAAAAAAAAAAAAAAAAAAAAAAAAAAAAAAAAAAAAAAAAAAAARgEBAQEBAQEBAQEBAQEBAQEBAQEBAQEBAQEBAQEBAQEBAQEBAQEBAQEBAQEBAQEBAQEBAQEBAQEBAQEBAQEBAQEBAQEBAQEBAQEBAQEBAQEBAQEBAQEBAQEBAQEBAQEBAQEBAQEBAQEBAQEBAQEBAQEBAQEBAQEBAQEBAQEBAQEBAQEBAQEBAQEBAQEBAQEBAQEBAQEBAQFfAAAAAAAAAAAAAAAAAAAAAAAAAAAAAAAAAAAAAAAAAAAAAAAAAAAAAAAAAAAAAAAAAAAAAAAAAAAAAAAAAAAAAAAAAAA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eTIP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PgAAAAAAAAAAAAAAAAAAAAAAAAAAAAAAAAAAAAAAAAAAAAAAAAAAAAAAAAAAAAAAAAAAAAAAAAAAAAAAAAAAAAAAAAAA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B2MAAAAAAAAAAAAAAAAAAAAAAAAAAAAAAAAAAAAAAAAAAAAAAAAAAAAAAAAAAAAAAAAAAAAAAAAAAAAAAAAAAAAAAAAAAAAAAAAJAQEBAQEBAQEBAQEBAQEBAQEBAQEBAQEBAQEBAQEBAQEBAQEBAQEBAQEBAQEBAQEBAQEBAQEBAQEBAQEBAQEBAQEBAQEBAQEBAQEBAQEBAQEBAQEBAQEBAQEBAQEBAQEBAQEBAQEBAQEBAQEBAQEBAQEBAQEBAQEBAQEBAQEBAQEBAQEBAQEBAQEBAQEBAQEBAQEBAQEBAVM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bCkAAAAAAAAAAAAAAAAAAAAAAAAAAAAAAAAAAAAAAAAAAAAAAAAAAAAAAAAAAAAAAAAAAAAAAAAAAAAAAAAAAAAAAAAAAAAAAAAADwIBAQEBAQEBAQEBAQEBAQEBAQEBAQEBAQEBAQEBAQEBAQEBAQEBAQEBAQEBAQEBAQEBAQEBAQEBAQEBAQEBAQEBAQEBAQEBAQEBAQEBAQEBAQEBAQEBAQEBAQEBAQEBAQEBAQEBAQEBAQEBAQEBAQEBAQEBAQEBAQEBAQEBAQEBAQEBAQEBAQEBAQEBAQEBAQEBAQEBAXkAAAAAAAAAAAAAAAAAAAAAAAAAAAAAAAAAAAAAAAAAAAAAAAAAAAAAAAAAAAAAAAAAAAAAAAAAAAAAAAAAAAAAAAAAAAB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PEQRAAAAAA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0AAAAAAAAAAAAAAAAAAAAAAAAAAAAAAAAAAAAAAAAAAAAAAAAAAAAAAAAAAAAAAAAAAAAAAAAAAAAAAAAAAAAAAAAAAAA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FvVngRAAAAAAAAAAAAAAAAAAAAAAAAAAAAAAAAAAAAAAAAAAAAAAAAAAAAAAAAAAAAAAAAAAAAAAAAAAAAAAAAAAAAAAAAAAAAAAAAAAAAbgEBAQEBAQEBAQEBAQEBAQEBAQEBAQEBAQEBAQEBAQEBAQEBAQEBAQEBAQEBAQEBAQEBAQEBAQEBAQEBAQEBAQEBAQEBAQEBAQEBAQEBAQEBAQEBAQEBAQEBAQEBAQEBAQEBAQEBAQEBAQEBAQEBAQEBAQEBAQEBAQEBAQEBAQEBAQEBAQEBAQEBAQEBAQEBAQEBAQEBJAAAAAAAAAAAAAAAAAAAAAAAAAAAAAAAAAAAAAAAAAAAAAAAAAAAAAAAAAAAAAAAAAAAAAAAAAAAAAAAAAAAAAAAAAAAAD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VkzYgAAAAAAAAAAAAAAAAAAAAAAAAAAAAAAAAAAAAAAAAAAAAAAAAAAAAAAAAAAAAAAAAAAAAAAAAAAAAAAAAAAAAAAAAAAAAAAAAAAAAAAACUVAQEBAQEBAQEBAQEBAQEBAQEBAQEBAQEBAQEBAQEBAQEBAQEBAQEBAQEBAQEBAQEBAQEBAQEBAQEBAQEBAQEBAQEBAQEBAQEBAQEBAQEBAQEBAQEBAQEBAQEBAQEBAQEBAQEBAQEBAQEBAQEBAQEBAQEBAQEBAQEBAQEBAQEBAQEBAQEBAQEBAQEBAQEBAQEBAQEBNjgAAAA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RcJAAAAAAAAAAAAAAAAAAAAAAAAAAAAAAAAAAAAAAAAAAAAAAAAAAAAAAAAAAAAAAAAAAAAAAAAAAAAAAAAAAAAAAAAAAAAAAAAAAAAAAAAAABATwEBAQEBAQEBAQEBAQEBAQEBAQEBAQEBAQEBAQEBAQEBAQEBAQEBAQEBAQEBAQEBAQEBAQEBAQEBAQEBAQEBAQEBAQEBAQEBAQEBAQEBAQEBAQEBAQEBAQEBAQEBAQEBAQEBAQEBAQEBAQEBAQEBAQEBAQEBAQEBAQEBAQEBAQEBAQEBAQEBAQEBAQEBAQEBAQEBAVcSAAAAAAAAAAAAAAAAAAAAAAAAAAAAAAAAAAAAAAAAAAAAAAAAAAAAAAAAAAAAAAAAAAAAAAAAAAAAAAAAAAAAAAAAAAAAL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FjoRAAAAAAAAAAAAAAAAAAAAAAAAAAAAAAAAAAAAAAAAAAAAAAAAAAAAAAAAAAAAAAAAAAAAAAAAAAAAAAAAAAAAAAAAAAAAAAAAAAAAAAAAAAAAAHoBAQEBAQEBAQEBAQEBAQEBAQEBAQEBAQEBAQEBAQEBAQEBAQEBAQEBAQEBAQEBAQEBAQEBAQEBAQEBAQEBAQEBAQEBAQEBAQEBAQEBAQEBAQEBAQEBAQEBAQEBAQEBAQEBAQEBAQEBAQEBAQEBAQEBAQEBAQEBAQEBAQEBAQEBAQEBAQEBAQEBAQEBAQEBAQEBAQFNAAAAAAAAAAAAAAAAAAAAAAAAAAAAAAAAAAAAAAAAAAAAAAAAAAAAAAAAAAAAAAAAAAAAAAAAAAAAAAAAAAAAAAAAAAAAAA9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F8LSwAAAAAAAAAAAAAAAAAAAAAAAAAAAAAAAAAAAAAAAAAAAAAAAAAAAAAAAAAAAAAAAAAAAAAAAAAAAAAAAAAAAAAAAAAAAAAAAAAAAAAAAAAAAAAAABjAQEBAQEBAQEBAQEBAQEBAQEBAQEBAQEBAQEBAQEBAQEBAQEBAQEBAQEBAQEBAQEBAQEBAQEBAQEBAQEBAQEBAQEBAQEBAQEBAQEBAQEBAQEBAQEBAQEBAQEBAQEBAQEBAQEBAQEBAQEBAQEBAQEBAQEBAQEBAQEBAQEBAQEBAQEBAQEBAQEBAQEBAQEBAQEBAQFcEwAAAAAAAAAAAAAAAAAAAAAAAAAAAAAAAAAAAAAAAAAAAAAAAAAAAAAAAAAAAAAAAAAAAAAAAAAAAAAAAAAAAAAAAAAAAAAAH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XBuHiwAAAAAAAAAAAAAAAAAAAAAAAAAAAAAAAAAAAAAAAAAAAAAAAAAAAAAAAAAAAAAAAAAAAAAAAAAAAAAAAAAAAAAAAAAAAAAAAAAAAAAAAAAAAAAAAAAMl8BAQEBAQEBAQEBAQEBAQEBAQEBAQEBAQEBAQEBAQEBAQEBAQEBAQEBAQEBAQEBAQEBAQEBAQEBAQEBAQEBAQEBAQEBAQEBAQEBAQEBAQEBAQEBAQEBAQEBAQEBAQEBAQEBAQEBAQEBAQEBAQEBAQEBAQEBAQEBAQEBAQEBAQEBAQEBAQEBAQEBAQEBAQEBAQEBKygAAAAAAAAAAAAAAAAAAAAAAAAAAAAAAAAAAAAAAAAAAAAAAAAAAAAAAAAAAAAAAAAAAAAAAAAAAAAAAAAAAAAAAAAAAAAAAER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XUpLAAAAAAAAAAAAAAAAAAAAAAAAAAAAAAAAAAAAAAAAAAAAAAAAAAAAAAAAAAAAAAAAAAAAAAAAAAAAAAAAAAAAAAAAAAAAAAAAAAAAAAAAAAAAAAAAAAAABJhAQEBAQEBAQEBAQEBAQEBAQEBAQEBAQEBAQEBAQEBAQEBAQEBAQEBAQEBAQEBAQEBAQEBAQEBAQEBAQEBAQEBAQEBAQEBAQEBAQEBAQEBAQEBAQEBAQEBAQEBAQEBAQEBAQEBAQEBAQEBAQEBAQEBAQEBAQEBAQEBAQEBAQEBAQEBAQEBAQEBAQEBAQEBAQEBAYASAAAAAAAAAAAAAAAAAAAAAAAAAAAAAAAAAAAAAAAAAAAAAAAAAAAAAAAAAAAAAAAAAAAAAAAAAAAAAAAAAAAAAAAAAAAAAAAQH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R8RAAAAAAAAAAAAAAAAAAAAAAAAAAAAAAAAAAAAAAAAAAAAAAAAAAAAAAAAAAAAAAAAAAAAAAAAAAAAAAAAAAAAAAAAAAAAAAAAAAAAAAAAAAAAAAAAAAAAAAAAJwEBAQEBAQEBAQEBAQEBAQEBAQEBAQEBAQEBAQEBAQEBAQEBAQEBAQEBAQEBAQEBAQEBAQEBAQEBAQEBAQEBAQEBAQEBAQEBAQEBAQEBAQEBAQEBAQEBAQEBAQEBAQEBAQEBAQEBAQEBAQEBAQEBAQEBAQEBAQEBAQEBAQEBAQEBAQEBAQEBAQEBAQEBAQEBAQEmAAAAAAAAAAAAAAAAAAAAAAAAAAAAAAAAAAAAAAAAAAAAAAAAAAAAAAAAAAAAAAAAAAAAAAAAAAAAAAAAAAAAAAAAAAAAAAAAAA8t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FlTiwAAAAAAAAAAAAAAAAAAAAAAAAAAAAAAAAAAAAAAAAAAAAAAAAAAAAAAAAAAAAAAAAAAAAAAAAAAAAAAAAAAAAAAAAAAAAAAAAAAAAAAAAAAAAAAAAAAAAAAAAAABIYAQEBAQEBAQEBAQEBAQEBAQEBAQEBAQEBAQEBAQEBAQEBAQEBAQEBAQEBAQEBAQEBAQEBAQEBAQEBAQEBAQEBAQEBAQEBAQEBAQEBAQEBAQEBAQEBAQEBAQEBAQEBAQEBAQEBAQEBAQEBAQEBAQEBAQEBAQEBAQEBAQEBAQEBAQEBAQEBAQEBAQEBAQEBAQEkJwAAAAAAAAAAAAAAAAAAAAAAAAAAAAAAAAAAAAAAAAAAAAAAAAAAAAAAAAAAAAAAAAAAAAAAAAAAAAAAAAAAAAAAAAAAAAAAAAAAAI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FbJxEAAAAAAAAAAAAAAAAAAAAAAAAAAAAAAAAAAAAAAAAAAAAAAAAAAAAAAAAAAAAAAAAAAAAAAAAAAAAAAAAAAAAAAAAAAAAAAAAAAAAAAAAAAAAAAAAAAAAAAAAAAAAQKAEBAQEBAQEBAQEBAQEBAQEBAQEBAQEBAQEBAQEBAQEBAQEBAQEBAQEBAQEBAQEBAQEBAQEBAQEBAQEBAQEBAQEBAQEBAQEBAQEBAQEBAQEBAQEBAQEBAQEBAQEBAQEBAQEBAQEBAQEBAQEBAQEBAQEBAQEBAQEBAQEBAQEBAQEBAQEBAQEBAQEBAQEBAQEBEgAAAAAAAAAAAAAAAAAAAAAAAAAAAAAAAAAAAAAAAAAAAAAAAAAAAAAAAAAAAAAAAAAAAAAAAAAAAAAAAAAAAAAAAAAAAAAAAAAAAAARC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U9KOgAAAAAAAAAAAAAAAAAAAAAAAAAAAAAAAAAAAAAAAAAAAAAAAAAAAAAAAAAAAAAAAAAAAAAAAAAAAAAAAAAAAAAAAAAAAAAAAAAAAAAAAAAAAAAAAAAAAAAAAAAAAAAAAA8hAQEBAQEBAQEBAQEBAQEBAQEBAQEBAQEBAQEBAQEBAQEBAQEBAQEBAQEBAQEBAQEBAQEBAQEBAQEBAQEBAQEBAQEBAQEBAQEBAQEBAQEBAQEBAQEBAQEBAQEBAQEBAQEBAQEBAQEBAQEBAQEBAQEBAQEBAQEBAQEBAQEBAQEBAQEBAQEBAQEBAQEBAQEBFAAAAAAAAAAAAAAAAAAAAAAAAAAAAAAAAAAAAAAAAAAAAAAAAAAAAAAAAAAAAAAAAAAAAAAAAAAAAAAAAAAAAAAAAAAAAAAAAAAAAAAAABIe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bXQoAAAAAAAAAAAAAAAAAAAAAAAAAAAAAAAAAAAAAAAAAAAAAAAAAAAAAAAAAAAAAAAAAAAAAAAAAAAAAAAAAAAAAAAAAAAAAAAAAAAAAAAAAAAAAAAAAAAAAAAAAAAAAAAAAAAAXQEBAQEBAQEBAQEBAQEBAQEBAQEBAQEBAQEBAQEBAQEBAQEBAQEBAQEBAQEBAQEBAQEBAQEBAQEBAQEBAQEBAQEBAQEBAQEBAQEBAQEBAQEBAQEBAQEBAQEBAQEBAQEBAQEBAQEBAQEBAQEBAQEBAQEBAQEBAQEBAQEBAQEBAQEBAQEBAQEBAQEBAQEBAWsAAAAAAAAAAAAAAAAAAAAAAAAAAAAAAAAAAAAAAAAAAAAAAAAAAAAAAAAAAAAAAAAAAAAAAAAAAAAAAAAAAAAAAAAAAAAAAAAAAAAAAAAAECd6N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IBIQAAAAAAAAAAAAAAAAAAAAAAAAAAAAAAAAAAAAAAAAAAAAAAAAAAAAAAAAAAAAAAAAAAAAAAAAAAAAAAAAAAAAAAAAAAAAAAAAAAAAAAAAAAAAAAAAAAAAAAAAAAAAAAAAAAAAAFMhAQEBAQEBAQEBAQEBAQEBAQEBAQEBAQEBAQEBAQEBAQEBAQEBAQEBAQEBAQEBAQEBAQEBAQEBAQEBAQEBAQEBAQEBAQEBAQEBAQEBAQEBAQEBAQEBAQEBAQEBAQEBAQEBAQEBAQEBAQEBAQEBAQEBAQEBAQEBAQEBAQEBAQEBAQEBAQEBAQEBAQEBAXk6AAAAAAAAAAAAAAAAAAAAAAAAAAAAAAAAAAAAAAAAAAAAAAAAAAAAAAAAAAAAAAAAAAAAAAAAAAAAAAAAAAAAAAAAAAAAAAAAAAAAAAAAAAAAAGI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FeRAAAAAAAAAAAAAAAAAAAAAAAAAAAAAAAAAAAAAAAAAAAAAAAAAAAAAAAAAAAAAAAAAAAAAAAAAAAAAAAAAAAAAAAAAAAAAAAAAAAAAAAAAAAAAAAAAAAAAAAAAAAAAAAAAAAAAAAAAAARwEBAQEBAQEBAQEBAQEBAQEBAQEBAQEBAQEBAQEBAQEBAQEBAQEBAQEBAQEBAQEBAQEBAQEBAQEBAQEBAQEBAQEBAQEBAQEBAQEBAQEBAQEBAQEBAQEBAQEBAQEBAQEBAQEBAQEBAQEBAQEBAQEBAQEBAQEBAQEBAQEBAQEBAQEBAQEBAQEBAQEBAQEzAAAAAAAAAAAAAAAAAAAAAAAAAAAAAAAAAAAAAAAAAAAAAAAAAAAAAAAAAAAAAAAAAAAAAAAAAAAAAAAAAAAAAAAAAAAAAAAAAAAAAAAAAAAAAAAADx9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FjEhAAAAAAAAAAAAAAAAAAAAAAAAAAAAAAAAAAAAAAAAAAAAAAAAAAAAAAAAAAAAAAAAAAAAAAAAAAAAAAAAAAAAAAAAAAAAAAAAAAAAAAAAAAAAAAAAAAAAAAAAAAAAAAAAAAAAAAAAAAAD0vAQEBAQEBAQEBAQEBAQEBAQEBAQEBAQEBAQEBAQEBAQEBAQEBAQEBAQEBAQEBAQEBAQEBAQEBAQEBAQEBAQEBAQEBAQEBAQEBAQEBAQEBAQEBAQEBAQEBAQEBAQEBAQEBAQEBAQEBAQEBAQEBAQEBAQEBAQEBAQEBAQEBAQEBAQEBAQEBAQEBAQE3UwAAAAAAAAAAAAAAAAAAAAAAAAAAAAAAAAAAAAAAAAAAAAAAAAAAAAAAAAAAAAAAAAAAAAAAAAAAAAAAAAAAAAAAAAAAAAAAAAAAAAAAAAAAAAAAAAARRH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lHQAAAAAAAAAAAAAAAAAAAAAAAAAAAAAAAAAAAAAAAAAAAAAAAAAAAAAAAAAAAAAAAAAAAAAAAAAAAAAAAAAAAAAAAAAAAAAAAAAAAAAAAAAAAAAAAAAAAAAAAAAAAAAAAAAAAAAAAAAAAAASPAEBAQEBAQEBAQEBAQEBAQEBAQEBAQEBAQEBAQEBAQEBAQEBAQEBAQEBAQEBAQEBAQEBAQEBAQEBAQEBAQEBAQEBAQEBAQEBAQEBAQEBAQEBAQEBAQEBAQEBAQEBAQEBAQEBAQEBAQEBAQEBAQEBAQEBAQEBAQEBAQEBAQEBAQEBAQEBAQEBAQEBXQ8AAAAAAAAAAAAAAAAAAAAAAAAAAAAAAAAAAAAAAAAAAAAAAAAAAAAAAAAAAAAAAAAAAAAAAAAAAAAAAAAAAAAAAAAAAAAAAAAAAAAAAAAAAAAAAAAAABBEST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F0AAAAAAAAAAAAAAAAAAAAAAAAAAAAAAAAAAAAAAAAAAAAAAAAAAAAAAAAAAAAAAAAAAAAAAAAAAAAAAAAAAAAAAAAAAAAAAAAAAAAAAAAAAAAAAAAAAAAAAAAAAAAAAAAAAAAAAAAAAAAAAAAAA4vAQEBAQEBAQEBAQEBAQEBAQEBAQEBAQEBAQEBAQEBAQEBAQEBAQEBAQEBAQEBAQEBAQEBAQEBAQEBAQEBAQEBAQEBAQEBAQEBAQEBAQEBAQEBAQEBAQEBAQEBAQEBAQEBAQEBAQEBAQEBAQEBAQEBAQEBAQEBAQEBAQEBAQEBAQEBAQEBAQEBBGIAAAAAAAAAAAAAAAAAAAAAAAAAAAAAAAAAAAAAAAAAAAAAAAAAAAAAAAAAAAAAAAAAAAAAAAAAAAAAAAAAAAAAAAAAAAAAAAAAAAAAAAAAAAAAAAAAAAAAAA8TF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WDwAAAAAAAAAAAAAAAAAAAAAAAAAAAAAAAAAAAAAAAAAAAAAAAAAAAAAAAAAAAAAAAAAAAAAAAAAAAAAAAAAAAAAAAAAAAAAAAAAAAAAAAAAAAAAAAAAAAAAAAAAAAAAAAAAAAAAAAAAAAAAAAAAsKQEBAQEBAQEBAQEBAQEBAQEBAQEBAQEBAQEBAQEBAQEBAQEBAQEBAQEBAQEBAQEBAQEBAQEBAQEBAQEBAQEBAQEBAQEBAQEBAQEBAQEBAQEBAQEBAQEBAQEBAQEBAQEBAQEBAQEBAQEBAQEBAQEBAQEBAQEBAQEBAQEBAQEBAQEBAQEBAQEBAUEPAAAAAAAAAAAAAAAAAAAAAAAAAAAAAAAAAAAAAAAAAAAAAAAAAAAAAAAAAAAAAAAAAAAAAAAAAAAAAAAAAAAAAAAAAAAAAAAAAAAAAAAAAAAAAAAAAAAAAAAAAER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HYAAAAAAAAAAAAAAAAAAAAAAAAAAAAAAAAAAAAAAAAAAAAAAAAAAAAAAAAAAAAAAAAAAAAAAAAAAAAAAAAAAAAAAAAAAAAAAAAAAAAAAAAAAAAAAAAAAAAAAAAAAAAAAAAAAAAAAAAAAAAAAAAAAAACw3AQEBAQEBAQEBAQEBAQEBAQEBAQEBAQEBAQEBAQEBAQEBAQEBAQEBAQEBAQEBAQEBAQEBAQEBAQEBAQEBAQEBAQEBAQEBAQEBAQEBAQEBAQEBAQEBAQEBAQEBAQEBAQEBAQEBAQEBAQEBAQEBAQEBAQEBAQEBAQEBAQEBAQEBAQEBAQEBAUN4AAAAAAAAAAAAAAAAAAAAAAAAAAAAAAAAAAAAAAAAAAAAAAAAAAAAAAAAAAAAAAAAAAAAAAAAAAAAAAAAAAAAAAAAAAAAAAAAAAAAAAAAAAAAAAAAAAAAAAAAAAAAEHg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FxAAAAAAAAAAAAAAAAAAAAAAAAAAAAAAAAAAAAAAAAAAAAAAAAAAAAAAAAAAAAAAAAAAAAAAAAAAAAAAAAAAAAAAAAAAAAAAAAAAAAAAAAAAAAAAAAAAAAAAAAAAAAAAAAAAAAAAAAAAAAAAAAAAAAAQKAEBAQEBAQEBAQEBAQEBAQEBAQEBAQEBAQEBAQEBAQEBAQEBAQEBAQEBAQEBAQEBAQEBAQEBAQEBAQEBAQEBAQEBAQEBAQEBAQEBAQEBAQEBAQEBAQEBAQEBAQEBAQEBAQEBAQEBAQEBAQEBAQEBAQEBAQEBAQEBAQEBAQEBAQEBAQEBAQE6EAAAAAAAAAAAAAAAAAAAAAAAAAAAAAAAAAAAAAAAAAAAAAAAAAAAAAAAAAAAAAAAAAAAAAAAAAAAAAAAAAAAAAAAAAAAAAAAAAAAAAAAAAAAAAAAAAAAAAAAAAAAAAAQLHN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ZnQAAAAAAAAAAAAAAAAAAAAAAAAAAAAAAAAAAAAAAAAAAAAAAAAAAAAAAAAAAAAAAAAAAAAAAAAAAAAAAAAAAAAAAAAAAAAAAAAAAAAAAAAAAAAAAAAAAAAAAAAAAAAAAAAAAAAAAAAAAAAAAAAAAAAAABENAQEBAQEBAQEBAQEBAQEBAQEBAQEBAQEBAQEBAQEBAQEBAQEBAQEBAQEBAQEBAQEBAQEBAQEBAQEBAQEBAQEBAQEBAQEBAQEBAQEBAQEBAQEBAQEBAQEBAQEBAQEBAQEBAQEBAQEBAQEBAQEBAQEBAQEBAQEBAQEBAQEBAQEBAQEBAQFqEAAAAAAAAAAAAAAAAAAAAAAAAAAAAAAAAAAAAAAAAAAAAAAAAAAAAAAAAAAAAAAAAAAAAAAAAAAAAAAAAAAAAAAAAAAAAAAAAAAAAAAAAAAAAAAAAAAAAAAAAAAAAAAAAAAKTk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XctAAAAAAAAAAAAAAAAAAAAAAAAAAAAAAAAAAAAAAAAAAAAAAAAAAAAAAAAAAAAAAAAAAAAAAAAAAAAAAAAAAAAAAAAAAAAAAAAAAAAAAAAAAAAAAAAAAAAAAAAAAAAAAAAAAAAAAAAAAAAAAAAAAAAAAAAHlgBAQEBAQEBAQEBAQEBAQEBAQEBAQEBAQEBAQEBAQEBAQEBAQEBAQEBAQEBAQEBAQEBAQEBAQEBAQEBAQEBAQEBAQEBAQEBAQEBAQEBAQEBAQEBAQEBAQEBAQEBAQEBAQEBAQEBAQEBAQEBAQEBAQEBAQEBAQEBAQEBAQEBAQEBAQEaHAAAAAAAAAAAAAAAAAAAAAAAAAAAAAAAAAAAAAAAAAAAAAAAAAAAAAAAAAAAAAAAAAAAAAAAAAAAAAAAAAAAAAAAAAAAAAAAAAAAAAAAAAAAAAAAAAAAAAAAAAAAAAAAAAAAABFT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TUwAAAAAAAAAAAAAAAAAAAAAAAAAAAAAAAAAAAAAAAAAAAAAAAAAAAAAAAAAAAAAAAAAAAAAAAAAAAAAAAAAAAAAAAAAAAAAAAAAAAAAAAAAAAAAAAAAAAAAAAAAAAAAAAAAAAAAAAAAAAAAAAAAAAAAAAABNAQEBAQEBAQEBAQEBAQEBAQEBAQEBAQEBAQEBAQEBAQEBAQEBAQEBAQEBAQEBAQEBAQEBAQEBAQEBAQEBAQEBAQEBAQEBAQEBAQEBAQEBAQEBAQEBAQEBAQEBAQEBAQEBAQEBAQEBAQEBAQEBAQEBAQEBAQEBAQEBAQEBAQEBAQEBSQAAAAAAAAAAAAAAAAAAAAAAAAAAAAAAAAAAAAAAAAAAAAAAAAAAAAAAAAAAAAAAAAAAAAAAAAAAAAAAAAAAAAAAAAAAAAAAAAAAAAAAAAAAAAAAAAAAAAAAAAAAAAAAAAAAAAAAAABQZ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Mh0AAAAAAAAAAAAAAAAAAAAAAAAAAAAAAAAAAAAAAAAAAAAAAAAAAAAAAAAAAAAAAAAAAAAAAAAAAAAAAAAAAAAAAAAAAAAAAAAAAAAAAAAAAAAAAAAAAAAAAAAAAAAAAAAAAAAAAAAAAAAAAAAAAAAAAAAACl8BAQEBAQEBAQEBAQEBAQEBAQEBAQEBAQEBAQEBAQEBAQEBAQEBAQEBAQEBAQEBAQEBAQEBAQEBAQEBAQEBAQEBAQEBAQEBAQEBAQEBAQEBAQEBAQEBAQEBAQEBAQEBAQEBAQEBAQEBAQEBAQEBAQEBAQEBAQEBAQEBAQEBAQEBMw8AAAAAAAAAAAAAAAAAAAAAAAAAAAAAAAAAAAAAAAAAAAAAAAAAAAAAAAAAAAAAAAAAAAAAAAAAAAAAAAAAAAAAAAAAAAAAAAAAAAAAAAAAAAAAAAAAAAAAAAAAAAAAAAAAAAAAAAAAAAp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SwRAAAAAAAAAAAAAAAAAAAAAAAAAAAAAAAAAAAAAAAAAAAAAAAAAAAAAAAAAAAAAAAAAAAAAAAAAAAAAAAAAAAAAAAAAAAAAAAAAAAAAAAAAAAAAAAAAAAAAAAAAAAAAAAAAAAAAAAAAAAAAAAAAAAAAAAAAAAecgEBAQEBAQEBAQEBAQEBAQEBAQEBAQEBAQEBAQEBAQEBAQEBAQEBAQEBAQEBAQEBAQEBAQEBAQEBAQEBAQEBAQEBAQEBAQEBAQEBAQEBAQEBAQEBAQEBAQEBAQEBAQEBAQEBAQEBAQEBAQEBAQEBAQEBAQEBAQEBAQEBAQEBCD0AAAAAAAAAAAAAAAAAAAAAAAAAAAAAAAAAAAAAAAAAAAAAAAAAAAAAAAAAAAAAAAAAAAAAAAAAAAAAAAAAAAAAAAAAAAAAAAAAAAAAAAAAAAAAAAAAAAAAAAAAAAAAAAAAAAAAAAAAAAAADxw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eOgAAAAAAAAAAAAAAAAAAAAAAAAAAAAAAAAAAAAAAAAAAAAAAAAAAAAAAAAAAAAAAAAAAAAAAAAAAAAAAAAAAAAAAAAAAAAAAAAAAAAAAAAAAAAAAAAAAAAAAAAAAAAAAAAAAAAAAAAAAAAAAAAAAAAAAAAAALGEBAQEBAQEBAQEBAQEBAQEBAQEBAQEBAQEBAQEBAQEBAQEBAQEBAQEBAQEBAQEBAQEBAQEBAQEBAQEBAQEBAQEBAQEBAQEBAQEBAQEBAQEBAQEBAQEBAQEBAQEBAQEBAQEBAQEBAQEBAQEBAQEBAQEBAQEBAQEBAQEBAQEBAUoSAAAAAAAAAAAAAAAAAAAAAAAAAAAAAAAAAAAAAAAAAAAAAAAAAAAAAAAAAAAAAAAAAAAAAAAAAAAAAAAAAAAAAAAAAAAAAAAAAAAAAAAAAAAAAAAAAAAAAAAAAAAAAAAAAAAAAAAAAAAAAAARYn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ej0AAAAAAAAAAAAAAAAAAAAAAAAAAAAAAAAAAAAAAAAAAAAAAAAAAAAAAAAAAAAAAAAAAAAAAAAAAAAAAAAAAAAAAAAAAAAAAAAAAAAAAAAAAAAAAAAAAAAAAAAAAAAAAAAAAAAAAAAAAAAAAAAAAAAAAAAAAAAPfQEBAQEBAQEBAQEBAQEBAQEBAQEBAQEBAQEBAQEBAQEBAQEBAQEBAQEBAQEBAQEBAQEBAQEBAQEBAQEBAQEBAQEBAQEBAQEBAQEBAQEBAQEBAQEBAQEBAQEBAQEBAQEBAQEBAQEBAQEBAQEBAQEBAQEBAQEBAQEBAQEBATwnAAAAAAAAAAAAAAAAAAAAAAAAAAAAAAAAAAAAAAAAAAAAAAAAAAAAAAAAAAAAAAAAAAAAAAAAAAAAAAAAAAAAAAAAAAAAAAAAAAAAAAAAAAAAAAAAAAAAAAAAAAAAAAAAAAAAAAAAAAAAAAAAAABTX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W+AAAAAAAAAAAAAAAAAAAAAAAAAAAAAAAAAAAAAAAAAAAAAAAAAAAAAAAAAAAAAAAAAAAAAAAAAAAAAAAAAAAAAAAAAAAAAAAAAAAAAAAAAAAAAAAAAAAAAAAAAAAAAAAAAAAAAAAAAAAAAAAAAAAAAAAAAAAAAAA8jAQEBAQEBAQEBAQEBAQEBAQEBAQEBAQEBAQEBAQEBAQEBAQEBAQEBAQEBAQEBAQEBAQEBAQEBAQEBAQEBAQEBAQEBAQEBAQEBAQEBAQEBAQEBAQEBAQEBAQEBAQEBAQEBAQEBAQEBAQEBAQEBAQEBAQEBAQEBAQEBAQgQAAAAAAAAAAAAAAAAAAAAAAAAAAAAAAAAAAAAAAAAAAAAAAAAAAAAAAAAAAAAAAAAAAAAAAAAAAAAAAAAAAAAAAAAAAAAAAAAAAAAAAAAAAAAAAAAAAAAAAAAAAAAAAAAAAAAAAAAAAAAAAAAAAAAAEA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VQAAAAAAAAAAAAAAAAAAAAAAAAAAAAAAAAAAAAAAAAAAAAAAAAAAAAAAAAAAAAAAAAAAAAAAAAAAAAAAAAAAAAAAAAAAAAAAAAAAAAAAAAAAAAAAAAAAAAAAAAAAAAAAAAAAAAAAAAAAAAAAAAAAAAAAAAAAAAAAQH8BAQEBAQEBAQEBAQEBAQEBAQEBAQEBAQEBAQEBAQEBAQEBAQEBAQEBAQEBAQEBAQEBAQEBAQEBAQEBAQEBAQEBAQEBAQEBAQEBAQEBAQEBAQEBAQEBAQEBAQEBAQEBAQEBAQEBAQEBAQEBAQEBAQEBAQEBAQEBAQYnAAAAAAAAAAAAAAAAAAAAAAAAAAAAAAAAAAAAAAAAAAAAAAAAAAAAAAAAAAAAAAAAAAAAAAAAAAAAAAAAAAAAAAAAAAAAAAAAAAAAAAAAAAAAAAAAAAAAAAAAAAAAAAAAAAAAAAAAAAAAAAAAAAAAAAAAHB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QAAAAAAAAAAAAAAAAAAAAAAAAAAAAAAAAAAAAAAAAAAAAAAAAAAAAAAAAAAAAAAAAAAAAAAAAAAAAAAAAAAAAAAAAAAAAAAAAAAAAAAAAAAAAAAAAAAAAAAAAAAAAAAAAAAAAAAAAAAAAAAAAAAAAAAAAAAAAAAAAJBgEBAQEBAQEBAQEBAQEBAQEBAQEBAQEBAQEBAQEBAQEBAQEBAQEBAQEBAQEBAQEBAQEBAQEBAQEBAQEBAQEBAQEBAQEBAQEBAQEBAQEBAQEBAQEBAQEBAQEBAQEBAQEBAQEBAQEBAQEBAQEBAQEBAQEBAQEBAWliAAAAAAAAAAAAAAAAAAAAAAAAAAAAAAAAAAAAAAAAAAAAAAAAAAAAAAAAAAAAAAAAAAAAAAAAAAAAAAAAAAAAAAAAAAAAAAAAAAAAAAAAAAAAAAAAAAAAAAAAAAAAAAAAAAAAAAAAAAAAAAAAAAAAAAAAABA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HYAAAAAAAAAAAAAAAAAAAAAAAAAAAAAAAAAAAAAAAAAAAAAAAAAAAAAAAAAAAAAAAAAAAAAAAAAAAAAAAAAAAAAAAAAAAAAAAAAAAAAAAAAAAAAAAAAAAAAAAAAAAAAAAAAAAAAAAAAAAAAAAAAAAAAAAAAAAAAAALFB7AQEBAQEBAQEBAQEBAQEBAQEBAQEBAQEBAQEBAQEBAQEBAQEBAQEBAQEBAQEBAQEBAQEBAQEBAQEBAQEBAQEBAQEBAQEBAQEBAQEBAQEBAQEBAQEBAQEBAQEBAQEBAQEBAQEBAQEBAQEBAQEBAQEBAQEBAXtWEgAAAAAAAAAAAAAAAAAAAAAAAAAAAAAAAAAAAAAAAAAAAAAAAAAAAAAAAAAAAAAAAAAAAAAAAAAAAAAAAAAAAAAAAAAAAAAAAAAAAAAAAAAAAAAAAAAAAAAAAAAAAAAAAAAAAAAAAAAAAAAAAAAAAAAAAAAAOn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TMAAAAAAAAAAAAAAAAAAAAAAAAAAAAAAAAAAAAAAAAAAAAAAAAAAAAAAAAAAAAAAAAAAAAAAAAAAAAAAAAAAAAAAAAAAAAAAAAAAAAAAAAAAAAAAAAAAAAAAAAAAAAAAAAAAAAAAAAAAAAAAAAAAAAAAAAAAAAAAAA6WwEBAQEBAQEBAQEBAQEBAQEBAQEBAQEBAQEBAQEBAQEBAQEBAQEBAQEBAQEBAQEBAQEBAQEBAQEBAQEBAQEBAQEBAQEBAQEBAQEBAQEBAQEBAQEBAQEBAQEBAQEBAQEBAQEBAQEBAQEBAQEBAQEBAQEBAQFrCgAAAAAAAAAAAAAAAAAAAAAAAAAAAAAAAAAAAAAAAAAAAAAAAAAAAAAAAAAAAAAAAAAAAAAAAAAAAAAAAAAAAAAAAAAAAAAAAAAAAAAAAAAAAAAAAAAAAAAAAAAAAAAAAAAAAAAAAAAAAAAAAAAAAAAAAAAAABE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hEQAAAAAAAAAAAAAAAAAAAAAAAAAAAAAAAAAAAAAAAAAAAAAAAAAAAAAAAAAAAAAAAAAAAAAAAAAAAAAAAAAAAAAAAAAAAAAAAAAAAAAAAAAAAAAAAAAAAAAAAAAAAAAAAAAAAAAAAAAAAAAAAAAAAAAAAAAAAAAAAA9uAQEBAQEBAQEBAQEBAQEBAQEBAQEBAQEBAQEBAQEBAQEBAQEBAQEBAQEBAQEBAQEBAQEBAQEBAQEBAQEBAQEBAQEBAQEBAQEBAQEBAQEBAQEBAQEBAQEBAQEBAQEBAQEBAQEBAQEBAQEBAQEBAQEBAQF0HQAAAAAAAAAAAAAAAAAAAAAAAAAAAAAAAAAAAAAAAAAAAAAAAAAAAAAA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SYAAAAAAAAAAAAAAAAAAAAAAAAAAAAAAAAAAAAAAAAAAAAAAAAAAAAAAAAAAAAAAAAAAAAAAAAAAAAAAAAAAAAAAAAAAAAAAAAAAAAAAAAAAAAAAAAAAAAAAAAAAAAAAAAAAAAAAAAAAAAAAAAAAAAAAAAAAAAAAAAAACQBAQEBAQEBAQEBAQEBAQEBAQEBAQEBAQEBAQEBAQEBAQEBAQEBAQEBAQEBAQEBAQEBAQEBAQEBAQEBAQEBAQEBAQEBAQEBAQEBAQEBAQEBAQEBAQEBAQEBAQEBAQEBAQEBAQEBAQEBAQEBAQEBAQFNAAAAAAAAAAAAAAAAAAAAAAAAAAAAAAAAAAAAAAAAAAAAAAAAAAAAAAAAAAAAAAAAAAAAAAAAAAAAAAAAAAAAAAAAAAAAAAAAAAAAAAAAAAAAAAAAAAAAAAAAAAAAAAAAAAAAAAAAAAAAAAAAAAAAAAAAAAAAAAAAAAB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FHAAAAAAAAAAAAAAAAAAAAAAAAAAAAAAAAAAAAAAAAAAAAAAAAAAAAAAAAAAAAAAAAAAAAAAAAAAAAAAAAAAAAAAAAAAAAAAAAAAAAAAAAAAAAAAAAAAAAAAAAAAAAAAAAAAAAAAAAAAAAAAAAAAAAAAAAAAAAAAAAAAARPAEBAQEBAQEBAQEBAQEBAQEBAQEBAQEBAQEBAQEBAQEBAQEBAQEBAQEBAQEBAQEBAQEBAQEBAQEBAQEBAQEBAQEBAQEBAQEBAQEBAQEBAQEBAQEBAQEBAQEBAQEBAQEBAQEBAQEBAQEBAQEBAQF0EQAAAAAAAAAAAAAAAAAAAAAAAAAAAAAAAAAAAAAAAAAAAAAAAAAAAAAAAAAAAAAAAAAAAAAAAAAAAAAAAAAAAAAAAAAAAAAAAAAAAAAAAAAAAAAAAAAAAAAAAAAAAAAAAAAAAAAAAAAAAAAAAAAAAAAAAAAAAAAAAAAAd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BwAAAAAAAAAAAAAAAAAAAAAAAAAAAAAAAAAAAAAAAAAAAAAAAAAAAAAAAAAAAAAAAAAAAAAAAAAAAAAAAAAAAAAAAAAAAAAAAAAAAAAAAAAAAAAAAAAAAAAAAAAAAAAAAAAAAAAAAAAAAAAAAAAAAAAAAAAAAAAAAAAAAEBdAQEBAQEBAQEBAQEBAQEBAQEBAQEBAQEBAQEBAQEBAQEBAQEBAQEBAQEBAQEBAQEBAQEBAQEBAQEBAQEBAQEBAQEBAQEBAQEBAQEBAQEBAQEBAQEBAQEBAQEBAQEBAQEBAQEBAQEBAQEBAQEkeAAAAAAAAAAAAAAAAAAAAAAAAAAAAAAAAAAAAAAAAAAAAAAAAAAAAAAAAAAAAAAAAAAAAAAAAAAAAAAAAAAAAAAAAAAAAAAAAAAAAAAAAAAAAAAAAAAAAAAAAAAAAAAAAAAAAAAAAAAAAAAAAAAAAAAAAAAAAAAAAAAAAA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FEEQAAAAAAAAAAAAAAAAAAAAAAAAAAAAAAAAAAAAAAAAAAAAAAAAAAAAAAAAAAAAAAAAAAAAAAAAAAAAAAAAAAAAAAAAAAAAAAAAAAAAAAAAAAAAAAAAAAAAAAAAAAAAAAAAAAAAAAAAAAAAAAAAAAAAAAAAAAAAAAAAAAQHQBAQEBAQEBAQEBAQEBAQEBAQEBAQEBAQEBAQEBAQEBAQEBAQEBAQEBAQEBAQEBAQEBAQEBAQEBAQEBAQEBAQEBAQEBAQEBAQEBAQEBAQEBAQEBAQEBAQEBAQEBAQEBAQEBAQEBAQEBAQFNUwAAAAAAAAAAAAAAAAAAAAAAAAAAAAAAAAAAAAAAAAAAAAAAAAAAAAAAAAAAAAAAAAAAAAAAAAAAAAAAAAAAAAAAAAAAAAAAAAAAAAAAAAAAAAAAAAAAAAAAAAAAAAAAAAAAAAAAAAAAAAAAAAAAAAAAAAAAAAAAAAAAAAA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XXgAAAAAAAAAAAAAAAAAAAAAAAAAAAAAAAAAAAAAAAAAAAAAAAAAAAAAAAAAAAAAAAAAAAAAAAAAAAAAAAAAAAAAAAAAAAAAAAAAAAAAAAAAAAAAAAAAAAAAAAAAAAAAAAAAAAAAAAAAAAAAAAAAAAAAAAAAAAAAAAAAAAAPaAEBAQEBAQEBAQEBAQEBAQEBAQEBAQEBAQEBAQEBAQEBAQEBAQEBAQEBAQEBAQEBAQEBAQEBAQEBAQEBAQEBAQEBAQEBAQEBAQEBAQEBAQEBAQEBAQEBAQEBAQEBAQEBAQEBAQEBAQFJHQAAAAAAAAAAAAAAAAAAAAAAAAAAAAAAAAAAAAAAAAAAAAAAAAAAAAAAAAAAAAAAAAAAAAAAAAAAAAAAAAAAAAAAAAAAAAAAAAAAAAAAAAAAAAAAAAAAAAAAAAAAAAAAAAAAAAAAAAAAAAAAAAAAAAAAAAAAAAAAAAAAAAAAN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SIJAAAAAAAAAAAAAAAAAAAAAAAAAAAAAAAAAAAAAAAAAAAAAAAAAAAAAAAAAAAAAAAAAAAAAAAAAAAAAAAAAAAAAAAAAAAAAAAAAAAAAAAAAAAAAAAAAAAAAAAAAAAAAAAAAAAAAAAAAAAAAAAAAAAAAAAAAAAAAAAAAAAAAABjSAEBAQEBAQEBAQEBAQEBAQEBAQEBAQEBAQEBAQEBAQEBAQEBAQEBAQEBAQEBAQEBAQEBAQEBAQEBAQEBAQEBAQEBAQEBAQEBAQEBAQEBAQEBAQEBAQEBAQEBAQEBAQEBAQEBAQclAAAAAAAAAAAAAAAAAAAAAAAAAAAAAAAAAAAAAAAAAAAAAAAAAAAAAAAAAAAAAAAAAAAAAAAAAAAAAAAAAAAAAAAAAAAAAAAAAAAAAAAAAAAAAAAAAAAAAAAAAAAAAAAAAAAAAAAAAAAAAAAAAAAAAAAAAAAAAAAAAAAAAAAAA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VgAAAAAAAAAAAAAAAAAAAAAAAAAAAAAAAAAAAAAAAAAAAAAAAAAAAAAAAAAAAAAAAAAAAAAAAAAAAAAAAAAAAAAAAAAAAAAAAAAAAAAAAAAAAAAAAAAAAAAAAAAAAAAAAAAAAAAAAAAAAAAAAAAAAAAAAAAAAAAAAAAAAAAAEDF1AQEBAQEBAQEBAQEBAQEBAQEBAQEBAQEBAQEBAQEBAQEBAQEBAQEBAQEBAQEBAQEBAQEBAQEBAQEBAQEBAQEBAQEBAQEBAQEBAQEBAQEBAQEBAQEBAQEBAQEBAQEBAQEBAQQmEAAAAAAAAAAAAAAAAAAAAAAAAAAAAAAAAAAAAAAAAAAAAAAAAAAAAAAAAAAAAAAAAAAAAAAAAAAAAAAAAAAAAAAAAAAAAAAAAAAAAAAAAAAAAAAAAAAAAAAAAAAAAAAAAAAAAAAAAAAAAAAAAAAAAAAAAAAAAAAAAAAAAAAA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V5TAAAAAAAAAAAAAAAAAAAAAAAAAAAAAAAAAAAAAAAAAAAAAAAAAAAAAAAAAAAAAAAAAAAAAAAAAAAAAAAAAAAAAAAAAAAAAAAAAAAAAAAAAAAAAAAAAAAAAAAAAAAAAAAAAAAAAAAAAAAAAAAAAAAAAAAAAAAAAAAAAAAAAAAPPUcBAQEBAQEBAQEBAQEBAQEBAQEBAQEBAQEBAQEBAQEBAQEBAQEBAQEBAQEBAQEBAQEBAQEBAQEBAQEBAQEBAQEBAQEBAQEBAQEBAQEBAQEBAQEBAQEBAQEBAQEBAQEBAWpiDwAAAAAAAAAAAAAAAAAAAAAAAAAAAAAAAAAAAAAAAAAAAAAAAAAAAAAAAAAAAAAAAAAAAAAAAAAAAAAAAAAAAAAAAAAAAAAAAAAAAAAAAAAAAAAAAAAAAAAAAAAAAAAAAAAAAAAAAAAAAAAAAAAAAAAAAAAAAAAAAAAAAAAAAA9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FmPgAAAAAAAAAAAAAAAAAAAAAAAAAAAAAAAAAAAAAAAAAAAAAAAAAAAAAAAAAAAAAAAAAAAAAAAAAAAAAAAAAAAAAAAAAAAAAAAAAAAAAAAAAAAAAAAAAAAAAAAAAAAAAAAAAAAAAAAAAAAAAAAAAAAAAAAAAAAAAAAAAAAAAAABA6RwEBAQEBAQEBAQEBAQEBAQEBAQEBAQEBAQEBAQEBAQEBAQEBAQEBAQEBAQEBAQEBAQEBAQEBAQEBAQEBAQEBAQEBAQEBAQEBAQEBAQEBAQEBAQEBAQEBAQEBAQEBAUdAEAAAAAAAAAAAAAAAAAAAAAAAAAAAAAAAAAAAAAAAAAAAAAAAAAAAAAAAAAAAAAAAAAAAAAAAAAAAAAAAAAAAAAAAAAAAAAAAAAAAAAAAAAAAAAAAAAAAAAAAAAAAAAAAAAAAAAAAAAAAAAAAAAAAAAAAAAAAAAAAAAAAAAAAAAB4N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WoAAAAAAAAAAAAAAAAAAAAAAAAAAAAAAAAAAAAAAAAAAAAAAAAAAAAAAAAAAAAAAAAAAAAAAAAAAAAAAAAAAAAAAAAAAAAAAAAAAAAAAAAAAAAAAAAAAAAAAAAAAAAAAAAAAAAAAAAAAAAAAAAAAAAAAAAAAAAAAAAAAAAAAAAAABALeQEBAQEBAQEBAQEBAQEBAQEBAQEBAQEBAQEBAQEBAQEBAQEBAQEBAQEBAQEBAQEBAQEBAQEBAQEBAQEBAQEBAQEBAQEBAQEBAQEBAQEBAQEBAQEBAQEBAQEBNQsAAAAAAAAAAAAAAAAAAAAAAAAAAAAAAAAAAAAAAAAAAAAAAAAAAAAAAAAAAAAAAAAAAAAAAAAAAAAAAAAAAAAAAAAAAAAAAAAAAAAAAAAAAAAAAAAAAAAAAAAAAAAAAAAAAAAAAAAAAAAAAAAAAAAAAAAAAAAAAAAAAAAAAAAAAAARO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GOgAAAAAAAAAAAAAAAAAAAAAAAAAAAAAAAAAAAAAAAAAAAAAAAAAAAAAAAAAAAAAAAAAAAAAAAAAAAAAAAAAAAAAAAAAAAAAAAAAAAAAAAAAAAAAAAAAAAAAAAAAAAAAAAAAAAAAAAAAAAAAAAAAAAAAAAAAAAAAAAAAAAAAAAAAAAChHAQEBAQEBAQEBAQEBAQEBAQEBAQEBAQEBAQEBAQEBAQEBAQEBAQEBAQEBAQEBAQEBAQEBAQEBAQEBAQEBAQEBAQEBAQEBAQEBAQEBAQEBAQEBAQEBAQEBDSYAAAAAAAAAAAAAAAAAAAAAAAAAAAAAAAAAAAAAAAAAAAAAAAAAAAAAAAAAAAAAAAAAAAAAAAAAAAAAAAAAAAAAAAAAAAAAAAAAAAAAAAAAAAAAAAAAAAAAAAAAAAAAAAAAAAAAAAAAAAAAAAAAAAAAAAAAAAAAAAAAAAAAAAAAAAAAeB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R8AAAAAAAAAAAAAAAAAAAAAAAAAAAAAAAAAAAAAAAAAAAAAAAAAAAAAAAAAAAAAAAAAAAAAAAAAAAAAAAAAAAAAAAAAAAAAAAAAAAAAAAAAAAAAAAAAAAAAAAAAAAAAAAAAAAAAAAAAAAAAAAAAAAAAAAAAAAAAAAAAAAAAAAAAAAAAEUBvAQEBAQEBAQEBAQEBAQEBAQEBAQEBAQEBAQEBAQEBAQEBAQEBAQEBAQEBAQEBAQEBAQEBAQEBAQEBAQEBAQEBAQEBAQEBAQEBAQEBAQEBAQEBAQF5CQ8QAAAAAAAAAAAAAAAAAAAAAAAAAAAAAAAAAAAAAAAAAAAAAAAAAAAAAAAAAAAAAAAAAAAAAAAAAAAAAAAAAAAAAAAAAAAAAAAAAAAAAAAAAAAAAAAAAAAAAAAAAAAAAAAAAAAAAAAAAAAAAAAAAAAAAAAAAAAAAAAAAAAAAAAAAAAAAF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IAAAAAAAAAAAAAAAAAAAAAAAAAAAAAAAAAAAAAAAAAAAAAAAAAAAAAAAAAAAAAAAAAAAAAAAAAAAAAAAAAAAAAAAAAAAAAAAAAAAAAAAAAAAAAAAAAAAAAAAAAAAAAAAAAAAAAAAAAAAAAAAAAAAAAAAAAAAAAAAAAAAAAAAAAAAAAAAQYkcBAQEBAQEBAQEBAQEBAQEBAQEBAQEBAQEBAQEBAQEBAQEBAQEBAQEBAQEBAQEBAQEBAQEBAQEBAQEBAQEBAQEBAQEBAQEBAQEBAQEBAQEBAQEgYBIAAAAAAAAAAAAAAAAAAAAAAAAAAAAAAAAAAAAAAAAAAAAAAAAAAAAAAAAAAAAAAAAAAAAAAAAAAAAAAAAAAAAAAAAAAAAAAAAAAAAAAAAAAAAAAAAAAAAAAAAAAAAAAAAAAAAAAAAAAAAAAAAAAAAAAAAAAAAAAAAAAAAAAAAAAAAAABE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Zh0AAAAAAAAAAAAAAAAAAAAAAAAAAAAAAAAAAAAAAAAAAAAAAAAAAAAAAAAAAAAAAAAAAAAAAAAAAAAAAAAAAAAAAAAAAAAAAAAAAAAAAAAAAAAAAAAAAAAAAAAAAAAAAAAAAAAAAAAAAAAAAAAAAAAAAAAAAAAAAAAAAAAAAAAAAAAAAAB4czcBAQEBAQEBAQEBAQEBAQEBAQEBAQEBAQEBAQEBAQEBAQEBAQEBAQEBAQEBAQEBAQEBAQEBAQEBAQEBAQEBAQEBAQEBAQEBAQEBAQEBAXwLCgAAAAAAAAAAAAAAAAAAAAAAAAAAAAAAAAAAAAAAAAAAAAAAAAAAAAAAAAAAAAAAAAAAAAAAAAAAAAAAAAAAAAAAAAAAAAAAAAAAAAAAAAAAAAAAAAAAAAAAAAAAAAAAAAAAAAAAAAAAAAAAAAAAAAAAAAAAAAAAAAAAAAAAAAAAAAAAAABK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TAAAAAAAAAAAAAAAAAAAAAAAAAAAAAAAAAAAAAAAAAAAAAAAAAAAAAAAAAAAAAAAAAAAAAAAAAAAAAAAAAAAAAAAAAAAAAAAAAAAAAAAAAAAAAAAAAAAAAAAAAAAAAAAAAAAAAAAAAAAAAAAAAAAAAAAAAAAAAAAAAAAAAAAAAAAAAAAAAAAKRXABAQEBAQEBAQEBAQEBAQEBAQEBAQEBAQEBAQEBAQEBAQEBAQEBAQEBAQEBAQEBAQEBAQEBAQEBAQEBAQEBAQEBAQEBAQEBAQEBIjxTAAAAAAAAAAAAAAAAAAAAAAAAAAAAAAAAAAAAAAAAAAAAAAAAAAAAAAAAAAAAAAAAAAAAAAAAAAAAAAAAAAAAAAAAAAAAAAAAAAAAAAAAAAAAAAAAAAAAAAAAAAAAAAAAAAAAAAAAAAAAAAAAAAAAAAAAAAAAAAAAAAAAAAAAAAAAAAAAAAAAX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FgAAAAAAAAAAAAAAAAAAAAAAAAAAAAAAAAAAAAAAAAAAAAAAAAAAAAAAAAAAAAAAAAAAAAAAAAAAAAAAAAAAAAAAAAAAAAAAAAAAAAAAAAAAAAAAAAAAAAAAAAAAAAAAAAAAAAAAAAAAAAAAAAAAAAAAAAAAAAAAAAAAAAAAAAAAAAAAAAAAAAAAPnABAQEBAQEBAQEBAQEBAQEBAQEBAQEBAQEBAQEBAQEBAQEBAQEBAQEBAQEBAQEBAQEBAQEBAQEBAQEBAQEBAQEBAQEBAQEBGxEAAAAAAAAAAAAAAAAAAAAAAAAAAAAAAAAAAAAAAAAAAAAAAAAAAAAAAAAAAAAAAAAAAAAAAAAAAAAAAAAAAAAAAAAAAAAAAAAAAAAAAAAAAAAAAAAAAAAAAAAAAAAAAAAAAAAAAAAAAAAAAAAAAAAAAAAAAAAAAAAAAAAAAAAAAAAAAAAAAAAAeF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AAAAAAAAAAAAAAAAAAAAAAAAAAAAAAAAAAAAAAAAAAAAAAAAAAAAAAAAAAAAAAAAAAAAAAAAAAAAAAAAAAAAAAAAAAAAAAAAAAAAAAAAAAAAAAAAAAAAAAAAAAAAAAAAAAAAAAAAAAAAAAAAAAAAAAAAAAAAAAAAAAAAAAAAAAAAAAAAAAAAAABAsYwIBAQEBAQEBAQEBAQEBAQEBAQEBAQEBAQEBAQEBAQEBAQEBAQEBAQEBAQEBAQEBAQEBAQEBAQEBAQEBAQEBAQEBAQwTLBEAAAAAAAAAAAAAAAAAAAAAAAAAAAAAAAAAAAAAAAAAAAAAAAAAAAAAAAAAAAAAAAAAAAAAAAAAAAAAAAAAAAAAAAAAAAAAAA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CRIAAAAAAAAAAAAAAAAAAAAAAAAAAAAAAAAAAAAAAAAAAAAAAAAAAAAAAAAAAAAAAAAAAAAAAAAAAAAAAAAAAAAAAAAAAAAAAAAAAAAAAAAAAAAAAAAAAAAAAAAAAAAAAAAAAAAAAAAAAAAAAAAAAAAAAAAAAAAAAAAAAAAAAAAAAAAAAAAAAAAAAB0JUggBAQEBAQEBAQEBAQEBAQEBAQEBAQEBAQEBAQEBAQEBAQEBAQEBAQEBAQEBAQEBAQEBAQEBAQEBAQEBAQEBI2seHQAAAAAAAAAAAAAAAAAAAAAAAAAAAAAAAAAAAAAAAAAAAAAAAAAAAAAAAAAAAAAAAAAAAAAAAAAAAAAAAAAAAAAAAAAAAAAAAAAAAAAAAAAAAAAAAAAAAAAAAAAAAAAAAAAAAAAAAAAAAAAAAAAAAAAAAAAAAAAAAAAAAAAAAAAAAAAAAAAAAAAAAAB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UMyAAAAAAAAAAAAAAAAAAAAAAAAAAAAAAAAAAAAAAAAAAAAAAAAAAAAAAAAAAAAAAAAAAAAAAAAAAAAAAAAAAAAAAAAAAAAAAAAAAAAAAAAAAAAAAAAAAAAAAAAAAAAAAAAAAAAAAAAAAAAAAAAAAAAAAAAAAAAAAAAAAAAAAAAAAAAAAAAAAAAAAAAAAAmC0MHAQEBAQEBAQEBAQEBAQEBAQEBAQEBAQEBAQEBAQEBAQEBAQEBAQEBAQEBAQEBAQEBAQEBAQEBAXsFdDEAAAAAAAAAAAAAAAAAAAAAAAAAAAAAAAAAAAAAAAAAAAAAAAAAAAAAAAAAAAAAAAAAAAAAAAAAAAAAAAAAAAAAAAAAAAAAAAAAAAAAAAAAAAAAAAAAAAAAAAAAAAAAAAAAAAAAAAAAAAAAAAAAAAAAAAAAAAAAAAAAAAAAAAAAAAAAAAAAAAAAAAAAAA8t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QQAAAAAAAAAAAAAAAAAAAAAAAAAAAAAAAAAAAAAAAAAAAAAAAAAAAAAAAAAAAAAAAAAAAAAAAAAAAAAAAAAAAAAAAAAAAAAAAAAAAAAAAAAAAAAAAAAAAAAAAAAAAAAAAAAAAAAAAAAAAAAAAAAAAAAAAAAAAAAAAAAAAAAAAAAAAAAAAAAAAAAAAAAAAAAPHDlYAQEBAQEBAQEBAQEBAQEBAQEBAQEBAQEBAQEBAQEBAQEBAQEBAQEBAQEBAQEBAQEBAQEBP0cxEgAAAAAAAAAAAAAAAAAAAAAAAAAAAAAAAAAAAAAAAAAAAAAAAAAAAAAAAAAAAAAAAAAAAAAAAAAAAAAAAAAAAAAAAAAAAAAAAAAAAAAAAAAAAAAAAAAAAAAAAAAAAAAAAAAAAAAAAAAAAAAAAAAAAAAAAAAAAAAAAAAAAAAAAAAAAAAAAAAAAAAAAAAAAABA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XQSAAAAAAAAAAAAAAAAAAAAAAAAAAAAAAAAAAAAAAAAAAAAAAAAAAAAAAAAAAAAAAAAAAAAAAAAAAAAAAAAAAAAAAAAAAAAAAAAAAAAAAAAAAAAAAAAAAAAAAAAAAAAAAAAAAAAAAAAAAAAAAAAAAAAAAAAAAAAAAAAAAAAAAAAAAAAAAAAAAAAAAAAAAAAAAAAAFMLBgEBAQEBAQEBAQEBAQEBAQEBAQEBAQEBAQEBAQEBAQEBAQEBAQEBAQEBAQEBAWx0KAAAAAAAAAAAAAAAAAAAAAAAAAAAAAAAAAAAAAAAAAAAAAAAAAAAAAAAAAAAAAAAAAAAAAAAAAAAAAAAAAAAAAAAAAAAAAAAAAAAAAAAAAAAAAAAAAAAAAAAAAAAAAAAAAAAAAAAAAAAAAAAAAAAAAAAAAAAAAAAAAAAAAAAAAAAAAAAAAAAAAAAAAAAAAAAAAARY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DYgAAAAAAAAAAAAAAAAAAAAAAAAAAAAAAAAAAAAAAAAAAAAAAAAAAAAAAAAAAAAAAAAAAAAAAAAAAAAAAAAAAAAAAAAAAAAAAAAAAAAAAAAAAAAAAAAAAAAAAAAAAAAAAAAAAAAAAAAAAAAAAAAAAAAAAAAAAAAAAAAAAAAAAAAAAAAAAAAAAAAAAAAAAAAAAAAAAEA8SMVU2AQEBAQEBAQEBAQEBAQEBAQEBAQEBAQEBAQEBAQEBAQEBAQEBARokJhIPEAAAAAAAAAAAAAAAAAAAAAAAAAAAAAAAAAAAAAAAAAAAAAAAAAAAAAAAAAAAAAAAAAAAAAAAAAAAAAAAAAAAAAAAAAAAAAAAAAAAAAAAAAAAAAAAAAAAAAAAAAAAAAAAAAAAAAAAAAAAAAAAAAAAAAAAAAAAAAAAAAAAAAAAAAAAAAAAAAAAAAAAAAAAAAAAAAAAQH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XQAAAAAAAAAAAAAAAAAAAAAAAAAAAAAAAAAAAAAAAAAAAAAAAAAAAAAAAAAAAAAAAAAAAAAAAAAAAAAAAAAAAAAAAAAAAAAAAAAAAAAAAAAAAAAAAAAAAAAAAAAAAAAAAAAAAAAAAAAAAAAAAAAAAAAAAAAAAAAAAAAAAAAAAAAAAAAAAAAAAAAAAAAAAAAAAAAAAAAAA9EOBNrJFdwAQEBAQEBAQEBAQEBAQEBAQEBAQEBAQEBAQEBFQV9C4AJQBEAAAAAAAAAAAAAAAAAAAAAAAAAAAAAAAAAAAAAAAAAAAAAAAAAAAAAAAAAAAAAAAAAAAAAAAAAAAAAAAAAAAAAAAAAAAAAAAAAAAAAAAAAAAAAAAAAAAAAAAAAAAAAAAAAAAAAAAAAAAAAAAAAAAAAAAAAAAAAAAAAAAAAAAAAAAAAAAAAAAAAAAAAAAAAAAAAAAAAAF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7EQAAAAAAAAAAAAAAAAAAAAAAAAAAAAAAAAAAAAAAAAAAAAAAAAAAAAAAAAAAAAAAAAAAAAAAAAAAAAAAAAAAAAAAAAAAAAAAAAAAAAAAAAAAAAAAAAAAAAAAAAAAAAAAAAAAAAAAAAAAAAAAAAAAAAAAAAAAAAAAAAAAAAAAAAAAAAAAAAAAAAAAAAAAAAAAAAAAAAAAAAAAABFELUlkXghLaTYiAQEBAQEBAQEBAQEBWQJ/Iw12SWMmDwAAAAAAAAAAAAAAAAAAAAAAAAAAAAAAAAAAAAAAAAAAAAAAAAAAAAAAAAAAAAAAAAAAAAAAAAAAAAAAAAAAAAAAAAAAAAAAAAAAAAAAAAAAAAAAAAAAAAAAAAAAAAAAAAAAAAAAAAAAAAAAAAAAAAAAAAAAAAAAAAAAAAAAAAAAAAAAAAAAAAAAAAAAAAAAAAAAAAAAAAAAAB1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eWIAAAAAAAAAAAAAAAAAAAAAAAAAAAAAAAAAAAAAAAAAAAAAAAAAAAAAAAAAAAAAAAAAAAAAAAAAAAAAAAAAAAAAAAAAAAAAAAAAAAAAAAAAAAAAAAAAAAAAAAAAAAAAAAAAAAAAAAAAAAAAAAAAAAAAAAAAAAAAAAAAAAAAAAAAAAAAAAAAAAAAAAAAAAAAAAAAAAAAAAAAAAAAAAAAAAAAAAAsHEofa3RdaGhdC1ZKHlMRAAAAAAAAAAAAAAAAAAAAAAAAAAAAAAAAAAAAAAAAAAAAAAAAAAAAAAAAAAAAAAAAAAAAAAAAAAAAAAAAAAAAAAAAAAAAAAAAAAAAAAAAAAAAAAAAAAAAAAAAAAAAAAAAAAAAAAAAAAAAAAAAAAAAAAAAAAAAAAAAAAAAAAAAAAAAAAAAAAAAAAAAAAAAAAAAAAAAAAAAAAAAAAAAAAAAAAAlW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F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F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H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WYs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J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VicAAAAAAAAAAAAAAAAAAAAAAAAAAAAAAAAAAAAAAAAAAAAAAAAAEBEnCjod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B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pAAAAAAAAAAAAAAAAAAAAAAAAAAAAAAAAAAAAAAAAAAAAAAAAAA9TPkILShI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GkoAAAAAAAAAAAAAAAAAAAAAAAAAAAAAAAAAAAAAAAAKQS5vewEBAQEBAQEBAXBdJ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l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qVgAAAAAAAAAAAAAAAAAAAAAAAAAAAAAARGMkO2lMAQEBAQEBAQEBAQEBAQEBAUx9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WZuQBEAAAAAAAAAAAAAAAAAEVMta1UNVHABAQEBAQEBAQEBAQEBAQEBAQEBAQEBASNBD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XFWYgoRAAAAAA8KHDhjW3QXAgEBAQEBAQEBAQEBAQEBAQEBAQEBAQEBAQEBAQEBDC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SF0eAAAAA8ydFQBAQEBAQEBAQEBAQEBAQEBAQEBAQEBAQEBAQEBAQEBAQEBAQEVO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SE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F1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F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ilaOVcECE8gdEFAEAAAAAAAAAAAAAAAAAAAAAAAAAAAAAAAAAAAAAAAAAAAAAAAED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Xo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F4Si5nAQEBAQEBAQFwK1JKPQoRAAAAAAAAAAAAAAAAAAAAAAAAAAAAAAAAAAAAAAAAACx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FZK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JAEBAQEBAQEBAQEBAQEBAQxJRAAAAAAAAAAAAAAAAAAAAAAAAAAAAAAAAAAAAAAAAAA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VE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JZgEBAQEBAQEBAQEBAQEBAQEBAQEBflViDwAAAAAAAAAAAAAAAAAAAAAAAAAAAAAAAABi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cH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HAQEBAQEBAQEBAQEBAQEBAQEBAQEBAQEBAWZyfWEnAAAAAAAAAAAAAAAAAAAAAAAAAAAO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FM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1NAQEBAQEBAQEBAQEBAQEBAQEBAQEBAQEBAQEBAQEwfF5aLToRAAAAAAAAAAAAAAAAABET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Ssm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pbAQEBAQEBAQEBAQEBAQEBAQEBAQEBAQEBAQEBAQEBAQEBARoza0o9OhAAAAAAAAAROh5z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Xw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AQEBAQEBAQEBAQEBAQEBAQEBAQEBAQEBAQEBAQEBAQEBAQEBAQEBBnMdAAAAAAAAOlI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7EQAAAAAAAAAAAAAAAAAAAAAAAAAAAAAAAAAAAAAAAAAAAAAAAAAAAAAAAAAAAAAAAAAAAAAAAAAAAAAAAAAAAAAAAAAAAAAAAAAAAAAAAAAAAAAAAAAAAAAAAAAAAAAAAAAAAAAAAAAAAAAAAAAAAAAAAAAAAAAAAAAAAAAAAAAAAAAAAAAAAAAAAAAAAAAAAAAAAAAAAAAAAAAAAAAAAAAAAAAAAAAAAAAAAAAAAAAAAAAAAAAAAAAAAAAAAAAAAAAAAAAAAAAAAAAAAAAAAAB6AQEBAQEBAQEBAQEBAQEBAQEBAQEBAQEBAQEBAQEBAQEBAQEBAQEBAQEBAQEBIn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RcQAAAAAAAAAAAAAAAAAAAAAAAAAAAAAAAAAAAAAAAAAAAAAAAAAAAAAAAAAAAAAAAAAAAAAAAAAAAAAAAAAAAAAAAAAAAAAAAAAAAAAAAAAAAAAAAAAAAAAAAAAAAAAAAAAAAAAAAAAAAAAAAAAAAAAAAAAAAAAAAAAAAAAAAAAAAAAAAAAAAAAAAAAAAAAAAAAAAAAAAAAAAAAAAAAAAAAAAAAAAAAAAAAAAAAAAAAAAAAAAAAAAAAAAAAAAAAAAAAAAAAAAAAAAAAAAAAAB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dkAAAAAAAAAAAAAAAAAAAAAAAAAAAAAAAAAAAAAAAAAAAAAAAAAAAAAAAAAAAAAAAAAAAAAAAAAAAAAAAAAAAAAAAAAAAAAAAAAAAAAAAAAAAAAAAAAAAAAAAAAAAAAAAAAAAAAAAAAAAAAAAAAAAAAAAAAAAAAAAAAAAAAAAAAAAAAAAAAAAAAAAAAAAAAAAAAAAAAAAAAAAAAAAAAAAAAAAAAAAAAAAAAAAAAAAAAAAAAAAAAAAAAAAAAAAAAAAAAAAAAAAAAAAAAAABJ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FuUxAAAAAAAAAAAAAAAAAAAAAAAAAAAAAAAAAAAAAAAAAAAAAAAAAAAAAAAAAAAAAAAAAAAAAAAAAAAAAAAAAAAAAAAAAAAAAAAAAAAAAAAAAAAAAAAAAAAAAAAAAAAAAAAAAAAAAAAAAAAAAAAAAAAAAAAAAAAAAAAAAAAAAAAAAAAAAAAAAAAAAAAAAAAAAAAAAAAAAAAAAAAAAAAAAAAAAAAAAAAAAAAAAAAAAAAAAAAAAAAAAAAAAAAAAAAAAAAAAAAAAAAAAAACd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UcPAAAAAAAAAAAAAAAAAAAAAAAAAAAAAAAAAAAAAAAAAAAAAAAAAAAAAAAAAAAAAAAAAAAAAAAAAAAAAAAAAAAAAAAAAAAAAAAAAAAAAAAAAAAAAAAAAAAAAAAAAAAAAAAAAAAAAAAAAAAAAAAAAAAAAAAAAAAAAAAAAAAAAAAAAAAAAAAAAAAAAAAAAAAAAAAAAAAAAAAAAAAAAAAAAAAAAAAAAAAAAAAAAAAAAAAAAAAAAAAAAAAAAAAAAAAAAAAAAAAAAAAAAAB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CBIAAAAAAAAAAAAAAAAAAAAAAAAAAAAAAAAAAAAAAAAAAAAAAAAAAAAAAAAAAAAAAAAAAAAAAAAAAAAAAAAAAAAAAAAAAAAAAAAAAAAAAAAAAAAAAAAAAAAAAAAAAAAAAAAAAAAAAAAAAAAAAAAAAAAAAAAAAAAAAAAAAAAAAAAAAAAAAAAAAAAAAAAAAAAAAAAAAAAAAAAAAAAAAAAAAAAAAAAAAAAAAAAAAAAAAAAAAAAAAAAAAAAAAAAAAAAAAAAAAAAAAAB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UHRAAAAAAAAAAAAAAAAAAAAAAAAAAAAAAAAAAAAAAAAAAAAAAAAAAAAAAAAAAAAAAAAAAAAAAAAAAAAAAAAAAAAAAAAAAAAAAAAAAAAAAAAAAAAAAAAAAAAAAAAAAAAAAAAAAAAAAAAAAAAAAAAAAAAAAAAAAAAAAAAAAAAAAAAAAAAAAAAAAAAAAAAAAAAAAAAAAAAAAAAAAAAAAAAAAAAAAAAAAAAAAAAAAAAAAAAAAAAAAAAAAAAAAAAAAAAAAAAAAABA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gxEQAAAAAAAAAAAAAAAAAAAAAAAAAAAAAAAAAAAAAAAAAAAAAAAAAAAAAAAAAAAAAAAAAAAAAAAAAAAAAAAAAAAAAAAAAAAAAAAAAAAAAAAAAAAAAAAAAAAAAAAAAAAAAAAAAAAAAAAAAAAAAAAAAAAAAAAAAAAAAAAAAAAAAAAAAAAAAAAAAAAAAAAAAAAAAAAAAAAAAAAAAAAAAAAAAAAAAAAAAAAAAAAAAAAAAAAAAAAAAAAAAAAAAAAAAAAAAAACd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cSYAAAAAAAAAAAAAAAAAAAAAAAAAAAAAAAAAAAAAAAAAAAAAAAAAAAAAAAAAAAAAAAAAAAAAAAAAAAAAAAAAAAAAAAAAAAAAAAAAAAAAAAAAAAAAAAAAAAAAAAAAAAAAAAAAAAAAAAAAAAAAAAAAAAAAAAAAAAAAAAAAAAAAAAAAAAAAAAAAAAAAAAAAAAAAAAAAAAAAAAAAAAAAAAAAAAAAAAAAAAAAAAAAAAAAAAAAAAAAAAAAAAAAAAAAAAAAEFN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FkAAAAAAAAAAAAAAAAAAAAAAAAAAAAAAAAAAAAAAAAAAAAAAAAAAAAAAAAAAAAAAAAAAAAAAAAAAAAAAAAAAAAAAAAAAAAAAAAAAAAAAAAAAAAAAAAAAAAAAAAAAAAAAAAAAAAAAAAAAAAAAAAAAAAAAAAAAAAAAAAAAAAAAAAAAAAAAAAAAAAAAAAAAAAAAAAAAAAAAAAAAAAAAAAAAAAAAAAAAAAAAAAAAAAAAAAAAAAAAAAAAAAAAAAAAAAAB12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WsAAAAAAAAAAAAAAAAAAAAAAAAAAAAAAAAAAAAAAAAAAAAAAAAAAAAAAAAAAAAAAAAAAAAAAAAAAAAAAAAAAAAAAAAAAAAAAAAAAAAAAAAAAAAAAAAAAAAAAAAAAAAAAAAAAAAAAAAAAAAAAAAAAAAAAAAAAAAAAAAAAAAAAAAAAAAAAAAAAAAAAAAAAAAAAAAAAAAAAAAAAAAAAAAAAAAAAAAAAAAAAAAAAAAAAAAAAAAAAAAAAAAAAAAAACY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FtEgAAAAAAAAAAAAAAAAAAAAAAAAAAAAAAAAAAAAAAAAAAAAAAAAAAAAAAAAAAAAAAAAAAAAAAAAAAAAAAAAAAAAAAAAAAAAAAAAAAAAAAAAAAAAAAAAAAAAAAAAAAAAAAAAAAAAAAAAAAAAAAAAAAAAAAAAAAAAAAAAAAAAAAAAAAAAAAAAAAAAAAAAAAAAAAAAAAAAAAAAAAAAAAAAAAAAAAAAAAAAAAAAAAAAAAAAAAAAAAAAAAAAAAD0p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SUAAAAAAAAAAAAAAAAAAAAAAAAAAAAAAAAAAAAAAAAAAAAAAAAAAAAAAAAAAAAAAAAAAAAAAAAAAAAAAAAAAAAAAAAAAAAAAAAAAAAAAAAAAAAAAAAAAAAAAAAAAAAAAAAAAAAAAAAAAAAAAAAAAAAAAAAAAAAAAAAAAAAAAAAAAAAAAAAAAAAAAAAAAAAAAAAAAAAAAAAAAAAAAAAAAAAAAAAAAAAAAAAAAAAAAAAAAAAAAAAAAAAAeHM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FDAAAAAAAAAAAAAAAAAAAAAAAAAAAAAAAAAAAAAAAAAAAAAAAAAAAAAAAAAAAAAAAAAAAAAAAAAAAAAAAAAAAAAAAAAAAAAAAAAAAAAAAAAAAAAAAAAAAAAAAAAAAAAAAAAAAAAAAAAAAAAAAAAAAAAAAAAAAAAAAAAAAAAAAAAAAAAAAAAAAAAAAAAAAAAAAAAAAAAAAAAAAAAAAAAAAAAAAAAAAAAAAAAAAAAAAAAAAAAAAAAAAAQ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AAAAAAAAAAAAAAAAAAAAAAAAAAAAAAAAAAAAAAAAAAAAAAAAAAAAAAAAAAAAAAAAAAAAAAAAAAAAAAAAAAAAAAAAAAAAAAAAAAAAAAAAAAAAAAAAAAAAAAAAAAAAAAAAAAAAAAAAAAAAAAAAAAAAAAAAAAAAAAAAAAAAAAAAAAAAAAAAAAAAAAAAAAAAAAAAAAAAAAAAAAAAAAAAAAAAAAAAAAAAAAAAAAAAAAAAAAAAAAAAAAAE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AAAAAAAAAAAAAAAAAAAAAAAAAAAAAAAAAAAAAAAAAAAAAAAAAAAAAAAAAAAAAAAAAAAAAAAAAAAAAAAAAAAAAAAAAAAAAAAAAAAAAAAAAAAAAAAAAAAAAAAAAAAAAAAAAAAAAAAAAAAAAAAAAAAAA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DxAAAAAAAAAAAAAAAAAAAAAAAAAAAAAAAAAAAAAAAAAAAAAAAAAAAAAAAAAAAAAAAAAAAAAAAAAAAAAAAAAAAAAAAAAAAAAAAAAAAAAAAAAAAAAAAAAAAAAAAAAAAAAAAAAAAAAAAAAAAAAAAAAAAAAAAAAAAAAAAAAAAAAAAAAAAAAAAAAAAAAAAAAAAAAAAAAAAAAAAAAAAAAAAAAAAAAAAAAAAAAAAAAAAAAAAAAAAAAAET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XgRAAAAAAAAAAAAAAAAAAAAAAAAAAAAAAAAAAAAAAAAAAAAAAAAAAAAAAAAAAAAAAAAAAAAAAAAAAAAAAAAAAAAAAAAAAAAAAAAAAAAAAAAAAAAAAAAAAAAAAAAAAAAAAAAAAAAAAAAAAAAAAAAAAAAAAAAAAAAAAAAAAAAAAAAAAAAAAAAAAAAAAAAAAAAAAAAAAAAAAAAAAAAAAAAAAAAAAAAAAAAAAAAAAAAAAAAAAAAADo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FTEQAAAAAAAAAAAAAAAAAAAAAAAAAAAAAAAAAAAAAAAAAAAAAAAAAAAAAAAAAAAAAAAAAAAAAAAAAAAAAAAAAAAAAAAAAAAAAAAAAAAAAAAAAAAAAAAAAAAAAAAAAAAAAAAAAAAAAAAAAAAAAAAAAAAAAAAAAAAAAAAAAAAAAAAAAAAAAAAAAAAAAAAAAAAAAAAAAAAAAAAAAAAAAAAAAAAAAAAAAAAAAAAAAAAAAAAAAAAA9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EhAAAAAAAAAAAAAAAAAAAAAAAAAAAAAAAAAAAAAAAAAAAAAAAAAAAAAAAAAAAAAAAAAAAAAAAAAAAAAAAAAAAAAAAAAAAAAAAAAAAAAAAAAAAAAAAAAAAAAAAAAAAAAAAAAAAAAAAAAAAAAAAAAAAAAAAAAAAAAAAAAAAAAAAAAAAAAAAAAAAAAAAAAAAAAAAAAAAAAAAAAAAAAAAAAAAAAAAAAAAAAAAAAAAAAAAAAAAABT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RAAAAAAAAAAAAAAAAAAAAAAAAAAAAAAAAAAAAAAAAAAAAAAAAAAAAAAAAAAAAAAAAAAAAAAAAAAAAAAAAAAAAAAAAAAAAAAAAAAAAAAAAAAAAAAAAAAAAAAAAAAAAAAAAAAAAAAAAAAAAAAAAAAAAAAAAAAAAAAAAAAAAAAAAAAAAAAAAAAAAAAAAAAAAAAAAAAAAAAAAAAAAAAAAAAAAAAAAAAAAAAAAAAAAAAAAAAAAAAT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AAAAAAAAAAAAAAAAAAAAAAAAAAAAAAAAAAAAAAAAAAAAAAAAAAAAAAAAAAAAAAAAAAAAAAAAAAAAAAAAAAAAAAAAAAAAAAAAAAAAAAAAAAAAAAAAAAAAAAAAAAAAAAAAAAAAAAAAAAAAAAAAA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CAAAAAAAAAAAAAAAAAAAAAAAAAAAAAAAAAAAAAAAAAAAAAAAAAAAAAAAAAAAAAAAAAAAAAAAAAAAAAAAAAAAAAAAAAAAAAAAAAAAAAAAAAAAAAAAAAAAAAAAAAAAAAAAAAAAAAAAAAAAAAAAAAAAAAAAAAAAAAAAAAAAAAAAAAAAAAAAAAAAAAAAAAAAAAAAAAAAAAAAAAAAAAAAAAAAAAAAAAAAAAAAAAAAAAAAAAAAAAAB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IAAAAAAAAAAAAAAAAAAAAAAAAAAAAAAAAAAAAAAAAAAAAAAAAAAAAAAAAAAAAAAAAAAAAAAAAAAAAAAAAAAAAAAAAAAAAAAAAAAAAAAAAAAAAAAAAAAAAAAAAAAAAAAAAAAAAAAAAAAAAAAAAAAAAAAAAAAAAAAAAAAAAAAAAAAAAAAAAAAAAAAAAAAAAAAAAAAAAAAAAAAAAAAAAAAAAAAAAAAAAAAAAAAAAAAAAAAAAAAQd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TgAAAAAAAAAAAAAAAAAAAAAAAAAAAAAAAAAAAAAAAAAAAAAAAAAAAAAAAAAAAAAAAAAAAAAAAAAAAAAAAAAAAAAAAAAAAAAAAAAAAAAAAAAAAAAAAAAAAAAAAAAAAAAAAAAAAAAAAAAAAAAAAAAAAAAAAAAAAAAAAAAAAAAAAAAAAAAAAAAAAAAAAAAAAAAAAAAAAAAAAAAAAAAAAAAAAAAAAAAAAAAAAAAAAAAAAAAAAAAD1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sAAAAAAAAAAAAAAAAAAAAAAAAAAAAAAAAAAAAAAAAAAAAAAAAAAAAAAAAAAAAAAAAAAAAAAAAAAAAAAAAAAAAAAAAAAAAAAAAAAAAAAAAAAAAAAAAAAAAAAAAAAAAAAAAAAAAAAAAAAAAAAAAAAAAAAAAAAAAAAAAAAAAAAAAAAAAAAAAAAAAAAAAAAAAAAAAAAAAAAAAAAAAAAAAAAAAAAAAAAAAAAAAAAAAAAAAAAAAAA9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UAAAAAAAAAAAAAAAAAAAAAAAAAAAAAAAAAAAAAAAAAAAAAAAAAAAAAAAAAAAAAAAAAAAAAAAAAAAAAAAAAAAAAAAAAAAAAAAAAAAAAAAAAAAAAAAAAAAAAAAAAAAAAAAAAAAAAAAAAAAAAAAAAAAAAAAAAAAAAAAAAAAAAAAAAAAAAAAAAAAAAAAAAAAAAAAAAAAAAAAAAAAAAAAAAAAAAAAAAAAAAAAAAAAAAAAAAAAAAAAQc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XwAAAAAAAAAAAAAAAAAAAAAAAAAAAAAAAAAAAAAAAAAAAAAAAAAAAAAAAAAAAAAAAAAAAAAAAAAAAAAAAAAAAAAAAAAAAAAAAAAAAAAAAAAAAAAAAAAAAAAAAAAAAAAAAAAAAAAAAAAAAAAAAAAAAAAAAAAAAAAAAAAAAAAAAAAAAAAAAAAAAAAAAAAAAAAAAAAAAAAAAAAAAAAAAAAAAAAAAAAAAAAAAAAAAAAAAAAAAAAAAH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VYAAAAAAAAAAAAAAAAAAAAAAAAAAAAAAAAAAAAAAAAAAAAAAAAAAAAAAAAAAAAAAAAAAAAAAAAAAAAAAAAAAAAAAAAAAAAAAAAAAAAAAAAAAAAAAAAAAAAAAAAAAAAAAAAAAAAAAAAAAAAAAAAAAA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wKAAAAAAAAAAAAAAAAAAAAAAAAAAAAAAAAAAAAAAAAAAAAAAAAAAAAAAAAAAAAAAAAAAAAAAAAAAAAAAAAAAAAAAAAAAAAAAAAAAAAAAAAAAAAAAAAAAAAAAAAAAAAAAAAAAAAAAAAAAAAAAAAAAAAAAAAAAAAAAAAAAAAAAAAAAAAAAAAAAAAAAAAAAAAAAAAAAAAAAAAAAAAAAAAAAAAAAAAAAAAAAAAAAAAAAAAAAAAAAAAR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7EQAAAAAAAAAAAAAAAAAAAAAAAAAAAAAAAAAAAAAAAAAAAAAAAAAAAAAAAAAAAAAAAAAAAAAAAAAAAAAAAAAAAAAAAAAAAAAAAAAAAAAAAAAAAAAAAAAAAAAAAAAAAAAAAAAAAAAAAAAAAAAAAAAAAAAAAAAAAAAAAAAAAAAAAAAAAAAAAAAAAAAAAAAAAAAAAAAAAAAAAAAAAAAAAAAAAAAAAAAAAAAAAAAAAAAAAAAAAAAAAEE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bgAAAAAAAAAAAAAAAAAAAAAAAAAAAAAAAAAAAAAAAAAAAAAAAAAAAAAAAAAAAAAAAAAAAAAAAAAAAAAAAAAAAAAAAAAAAAAAAAAAAAAAAAAAAAAAAAAAAAAAAAAAAAAAAAAAAAAAAAAAAAAAAAAAAAAAAAAAAAAAAAAAAAAAAAAAAAAAAAAAAAAAAAAAAAAAAAAAAAAAAAAAAAAAAAAAAAAAAAAAAAAAAAAAAAAAAAAAAAAAAAAxQ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Zj4AAAAAAAAAAAAAAAAAAAAAAAAAAAAAAAAAAAAAAAAAAAAAAAAAAAAAAAAAAAAAAAAAAAAAAAAAAAAAAAAAAAAAAAAAAAAAAAAAAAAAAAAAAAAAAAAAAAAAAAAAAAAAAAAAAAAAAAAAAAAAAAAAAAAAAAAAAAAAAAAAAAAAAAAAAAAAAAAAAAAAAAAAAAAAAAAAAAAAAAAAAAAAAAAAAAAAAAAAAAAAAAAAAAAAAAAAAAAAAAAAOk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QxAAAAAAAAAAAAAAAAAAAAAAAAAAAAAAAAAAAAAAAAAAAAAAAAAAAAAAAAAAAAAAAAAAAAAAAAAAAAAAAAAAAAAAAAAAAAAAAAAAAAAAAAAAAAAAAAAAAAAAAAAAAAAAAAAAAAAAAAAAAAAAAAAAAAAAAAAAAAAAAAAAAAAAAAAAAAAAAAAAAAAAAAAAAAAAAAAAAAAAAAAAAAAAAAAAAAAAAAAAAAAAAAAAAAAAAAAAAAAAAAABA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LEQAAAAAAAAAAAAAAAAAAAAAAAAAAAAAAAAAAAAAAAAAAAAAAAAAAAAAAAAAAAAAAAAAAAAAAAAAAAAAAAAAAAAAAAAAAAAAAAAAAAAAAAAAAAAAAAAAAAAAAAAAAAAAAAAAAAAAAAAAAAAAAAAAAAAAAAAAAAAAAAAAAAAAAAAAAAAAAAAAAAAAAAAAAAAAAAAAAAAAAAAAAAAAAAAAAAAAAAAAAAAAAAAAAAAAAAAAAAAAAAAAAH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YwAAAAAAAAAAAAAAAAAAAAAAAAAAAAAAAAAAAAAAAAAAAAAAAAAAAAAAAAAAAAAAAAAAAAAAAAAAAAAAAAAAAAAAAAAAAAAAAAAAAAAAAAAAAAAAAAAAAAAAAAAAAAAAAAAAAAAAAAAAAAAAAAAAAAAAAAAAAAAAAAAAAAAAAAAAAAAAAAAAAAAAAAAAAAAAAAAAAAAAAAAAAAAAAAAAAAAAAAAAAAAAAAAAAAAAAAAAAAAAAAAAAC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kAAAAAAAAAAAAAAAAAAAAAAAAAAAAAAAAAAAAAAAAAAAAAAAAAAAAAAAAAAAAAAAAAAAAAAAAAAAAAAAAAAAAAAAAAAAAAAAAAAAAAAAAAAAAAAAAAAAAAAAAAAAAAAAAAAAAAAAAAAAAAAAAAAAAAAAAAAAAAAAAAAAAAAAAAAAAAAAAAAAAAAAAAAAAAAAAAAAAAAAAAAAAAAAAAAAAAAAAAAAAAAAAAAAAAAAAAAAAAAAAAAABAP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XUoAAAAAAAAAAAAAAAAAAAAAAAAAAAAAAAAAAAAAAAAAAAAAAAAAAAAAAAAAAAAAAAAAAAAAAAAAAAAAAAAAAAAAAAAAAAAAAAAAAAAAAAAAAAAAAAAAAAAAAAAAAAAAAAAAAAAAAAAAAAAAAAAAAAAAAAAAAAAAAAAAAAAAAAAAAAAAAAAAAAAAAAAAAAAAAAAAAAAAAAAAAAAAAAAAAAAAAAAAAAAAAAAAAAAAAAAAAAAAAAAAAAAJ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FOHQAAAAAAAAAAAAAAAAAAAAAAAAAAAAAAAAAAAAAAAAAAAAAAAAAAAAAAAAAAAAAAAAAAAAAAAAAAAAAAAAAAAAAAAAAAAAAAAAAAAAAAAAAAAAAAAAAAAAAAAAAAAAAAAAAAAAAAAAAAAAAAAAAAAAAAAAAAAAAAAAAAAAAAAAAAAAAAAAAAAAAAAAAAAAAAAAAAAAAAAAAAAAAAAAAAAAAAAAAAAAAAAAAAAAAAAAAAAAAAAAAAABJ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EAAAAAAAAAAAAAAAAAAAAAAAAAAAAAAAAAAAAAAAAAAAAAAAAAAAAAAAAAAAAAAAAAAAAAAAAAAAAAAAAAAAAAAAAAAAAAAAAAAAAAAAAAAAAAAAAAAAAAAAAAAAAAAAAAAAAAAAAAAAAAAAAAAAAAAAAAAAAAAAAAAAAAAAAAAAAAAAAAAAAAAAAAAAAAAAAAAAAAAAAAAAAAAAAAAAAAAAAAAAAAAAAAAAAAAAAAAAAAAAAAAAAAAQ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AAAAAAAAAAAAAAAAAAAAAAAAAAAAAAAAAAAAAAAAAAAAAAAAAAAAAAAAAAAAAAAAAAAAAAAAAAAAAAAAAAAAAAAAAAAAAAAAAAAAAAAAAAAAAAAAAAAAAAAAAAAAAAAAAAAAAAAAAAAAAAAAAAAAAAAAAAAAAAAAAAAAAAAAAAAAAAAAAAAAAAAAAAAAAAAAAAAAAAAAAAAAAAAAAAAAAAAAAAAAAAAAAAAAAAAAAAAAAAAAAAAAAAAB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W8AAAAAAAAAAAAAAAAAAAAAAAAAAAAAAAAAAAAAAAAAAAAAAAAAAAAAAAAAAAAAAAAAAAAAAAAAAAAAAAAAAAAAAAAAAAAAAAAAAAAAAAAAAAAAAAAAAAAAAAAAAAAAAAAAAAAAAAAAAAAAAAAAAAAAAAAAAAAAAAAAAAAAAAAAAAAAAAAAAAAAAAAAAAAAAAAAAAAAAAAAAAAAAAAAAAAAAAAAAAAAAAAAAAAAAAAAAAAAAAAAAAAAAAAAM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0AAAAAAAAAAAAAAAAAAAAAAAAAAAAAAAAAAAAAAAAAAAAAAAAAAAAAAAAAAAAAAAAAAAAAAAAAAAAAAAAAAAAAAAAAAAAAAAAAAAAAAAAAAAAAAAAAAAAAAAAAAAAAAAAAAAAAAAAAAAAAAAAAAAAAAAAAAAAAAA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MgAAAAAAAAAAAAAAAAAAAAAAAAAAAAAAAAAAAAAAAAAAAAAAAAAAAAAAAAAAAAAAAAAAAAAAAAAAAAAAAAAAAAAAAAAAAAAAAAAAAAAAEgpEQAosEQAAAAAAAAAAAAAAAAAAAAAAAAAAAAAAAAAAAAAAAAAAAAAAAAAAAAAAAAAAAAAAAAAAAAAAAAAAAAAAAAAAAAAAAAAAAAAAAAAAAAAAAAAAAAAAAAAAAAAAAAAAAAAAAAAAAAAAAAA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UQAAAAAAAAAAAAAAAAAAAAAAAAAAAAAAAAAAAAAAAAAAAAAAAAAAAAAAAAAAAAAAAAAAAAAAAAAAAAAAAAAAAAAAAAAAAAAAAAAAEBEPEjhzbhtCLUQSDw8PEREREREREBAQEBAQEBEREREREREREBAAAAAAAAAAAAAAAAAAAAAAAAAAAAAAAAAAAAAAAAAAAAAAAAAAAAAAAAAAAAAAAAAAAAAAAAAAAAAAAAAAAAAAAAAAAAAAAAAAAAAA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RYAAAAAAAAAAAAAAAAAAAAAAAAAAAAAAAAAAAAAAAAAAAAAAAAAAAAAAAAAAAAAAAAAAAAAAAAAAAAAAAAAAAAAAAAAAAAAAAAAEC1DAQEBAQEBAQEBAQEBATBlcBQWQ08rKysrcRgIVC9pPzYhcjljLAAAAAAAAAAAAAAAAAAAAAAAAAAAAAAAAAAAAAAAAAAAAAAAAAAAAAAAAAAAAAAAAAAAAAAAAAAAAAAAAAAAAAAAAAAAAAAAAAAAAD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FuAAAAAAAAAAAAAAAAAAAAAAAAAAAAAAAAAAAAAAAAAAAAAAAAAAAAAAAAAAAAAAAAAAAAAAAAAAAAAAAAAAAAAAAAAAAAAAARQTcBAQEBAQEBAQEBAQEBAQEBAQEBAQEBAQEBAQEBAQEBAQEBAQEBAQFvWywAAAAAAAAAAAAAAAAAAAAAAAAAAAAAAAAAAAAAAAAAAAAAAAAAAAAAAAAAAAAAAAAAAAAAAAAAAAAAAAAAAAAAAAAAAAAAAAAsU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wJQAAAAAAAAAAAAAAAAAAAAAAAAAAAAAAAAAAAAAAAAAAAAAAAAAAAAAAAAAAAAAAAAAAAAAAAAAAAAAAAAAAAAAAAAAAAABEPCIBAQEBAQEBAQEBAQEBAQEBAQEBAQEBAQEBAQEBAQEBAQEBAQEBAQEBAQFGYBIAAAA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bEAAAAAAAAAAAAAAAAAAAAAAAAAAAAAAAAAAAAAAAAAAAAAAAAAAAAAAAAAAAAAAAAAAAAAAAAAAAAAAAAAAAAAAAAAAAABEGwEBAQEBAQEBAQEBAQEBAQEBAQEBAQEBAQEBAQEBAQEBAQEBAQEBAQEBAQEBAW0TJw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TQAAAAAAAAAAAAAAAAAAAAAAAAAAAAAAAAAAAAAAAAAAAAAAAAAAAAAAAAAAAAAAAAAAAAAAAAAAAAAAAAAAAAAAAAAAAAQGwEBAQEBAQEBAQEBAQEBAQEBAQEBAQEBAQEBAQEBAQEBAQEBAQEBAQEBAQEBAQEBTFAQAAAAAAAAAAAAAAAAAAAAAAAAAAAAAAAAAAAAAAAAAAAAAAAAAAAAAAAAAAAAAAAAAAAAAAAAAAAAAAAAAAAAAAAAAAAA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FAAAAAAAAAAAAAAAAAAAAAAAAAAAAAAAAAAAAAAAAAAAAAAAAAAAAAAAAAAAAAAAAAAAAAAAAAAAAAAAAAAAAAAAAAAAARQEBAQEBAQEBAQEBAQEBAQEBAQEBAQEBAQEBAQEBAQEBAQEBAQEBAQEBAQEBAQEBAQFmRQAAAAAAAAAAAAAAAAAAAAAAAAAAAAAAAAAAAAAAAAAAAAAAAAAAAAAAAAAAAAAAAAAAAAAAAAAAAAAAAAAAAAAAAAAAAG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BQAAAAAAAAAAAAAAAAAAAAAAAAAAAAAAAAAAAAAAAAAAAAAAAAAAAAAAAAAAAAAAAAAAAAAAAAAAAAAAAAAAAAAAAAAQQGUBAQEBAQEBAQEBAQEBAQEBAQEBAQEBAQEBAQEBAQEBAQEBAQEBAQEBAQEBAQEBAQEBAVg9AAAAAAAAAAAAAAAAAAAAAAAAAAAAAAAAAAAAAAAAAAAAAAAAAAAAAAAAAAAAAAAAAAAAAAAAAAAAAAAAAAAAAAAAAAA4I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S8SAAAAAAAAAAAAAAAAAAAAAAAAAAAAAAAAAAAAAAAAAAAAAAAAAAAAAAAAAAAAAAAAAAAAAAAAAAAAAAAAAAAAAAAALF4BAQEBAQEBAQEBAQEBAQEBAQEBAQEBAQEBAQEBAQEBAQEBAQEBAQEBAQEBAQEBAQEBAQEBOwAAAAAAAAAAAAAAAAAAAAAAAAAAAAAAAAAAAAAAAAAAAAAAAAAAAAAAAAAAAAAAAAAAAAAAAAAAAAAAAAAAAAAAAAAAOh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2HAAAAAAAAAAAAAAAAAAAAAAAAAAAAAAAAAAAAAAAAAAAAAAAAAAAAAAAAAAAAAAAAAAAAAAAAAAAAAAAAAAAAAAALEEBAQEBAQEBAQEBAQEBAQEBAQEBAQEBAQEBAQEBAQEBAQEBAQEBAQEBAQEBAQEBAQEBAQEBAQE9DwAAAAAAAAAAAAAAAAAAAAAAAAAAAAAAAAAAAAAAAAAAAAAAAAAAAAAAAAAAAAAAAAAAAAAAAAAAAAAAAAAAAAAAAAB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UUAAAAAAAAAAAAAAAAAAAAAAAAAAAAAAAAAAAAAAAAAAAAAAAAAAAAAAAAAAAAAAAAAAAAAAAAAAAAAAAAAAAAAADhpAQEBAQEBAQEBAQEBAQEBAQEBAQEBAQEBAQEBAQEBAQEBAQEBAQEBAQEBAQEBAQEBAQEBAQEBI0QAAAAAAAAAAAAAAAAAAAAAAAAAAAAAAAAAAAAAAAAAAAAAAAAAAAAAAAAAAAAAAAAAAAAAAAAAAAAAAAAAAAAAAAAAV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FDAAAAAAAAAAAAAAAAAAAAAAAAAAAAAAAAAAAAAAAAAAAAAAAAAAAAAAAAAAAAAAAAAAAAAAAAAAAAAAAAAAAAAAorAQEBAQEBAQEBAQEBAQEBAQEBAQEBAQEBAQEBAQEBAQEBAQEBAQEBAQEBAQEBAQEBAQEBAQEBAQETDw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ZkAAAAAAAAAAAAAAAAAAAAAAAAAAAAAAAAAAAAAAAAAAAAAAAAAAAAAAAAAAAAAAAAAAAAAAAAAAAAAAAAAAAAAkAQEBAQEBAQEBAQEBAQEBAQEBAQEBAQEBAQEBAQEBAQEBAQEBAQEBAQEBAQEBAQEBAQEBAQEBAQEBZy0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kAAAAAAAAAAAAAAAAAAAAAAAAAAAAAAAAAAAAAAAAAAAAAAAAAAAAAAAAAAAAAAAAAAAAAAAAAAAAAAAAAABhZQEBAQEBAQEBAQEBAQEBAQEBAQEBAQEBAQEBAQEBAQEBAQEBAQEBAQEBAQEBAQEBAQEBAQEBAQEBAQFfJwAAAAAAAAAAAAAAAAAAAAAAAAAAAAAAAAAAAAAAAAAAAAAAAAAAAAAAAAAAAAAAAAAAAAAAAAAAAAAAAAAAAAAAJ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WIPAAAAAAAAAAAAAAAAAAAAAAAAAAAAAAAAAAAAAAAAAAAAAAAAAAAAAAAAAAAAAAAAAAAAAAAAAAAAAAAsBQEBAQEBAQEBAQEBAQEBAQEBAQEBAQEBAQEBAQEBAQEBAQEBAQEBAQEBAQEBAQEBAQEBAQEBAQEBAQEBImMAAAAAAAAAAAAAAAAAAAAAAAAAAAAAAAAAAAAAAAAAAAAAAAAAAAAAAAAAAAAAAAAAAAAAAAAAAAAAAAAAAAAAE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vMRAAAAAAAAAAAAAAAAAAAAAAAAAAAAAAAAAAAAAAAAAAAAAAAAAAAAAAAAAAAAAAAAAAAAAAAAAAAAARYQEBAQEBAQEBAQEBAQEBAQEBAQEBAQEBAQEBAQEBAQEBAQEBAQEBAQEBAQEBAQEBAQEBAQEBAQEBAQEBAQEDEAAAAAAAAAAAAAAAAAAAAAAAAAAAAAAAAAAAAAAAAAAAAAAAAAAAAAAAAAAAAAAAAAAAAAAAAAAAAAAAAAAAACw7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TdgAAAAAAAAAAAAAAAAAAAAAAAAAAAAAAAAAAAAAAAAAAAAAAAAAAAAAAAAAAAAAAAAAAAAAAAAAAAACgEBAQEBAQEBAQEBAQEBAQEBAQEBAQEBAQEBAQEBAQEBAQEBAQEBAQEBAQEBAQEBAQEBAQEBAQEBAQEBAQEBAVAAAAAAAAAAAAAAAAAAAAAAAAAAAAAAAAAAAAAAAAAAAAAAAAAAAAAAAAAAAAAAAAAAAAAAAAAAAAAAAAAAAABK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XF0dAAAAAAAAAAAAAAAAAAAAAAAAAAAAAAAAAAAAAAAAAAAAAAAAAAAAAAAAAAAAAAAAAAAAAAAAJl4BAQEBAQEBAQEBAQEBAQEBAQEBAQEBAQEBAQEBAQEBAQEBAQEBAQEBAQEBAQEBAQEBAQEBAQEBAQEBAQEBAQE/EAAAAAAAAAAAAAAAAAAAAAAAAAAAAAAAAAAAAAAAAAAAAAAAAAAAAAAAAAAAAAAAAAAAAAAAAAAAAAAAAAAAX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S0lEEQAAAAAAAAAAAAAAAAAAAAAAAAAAAAAAAAAAAAAAAAAAAAAAAAAAAAAAAAAAAAAAAAAAHVoBAQEBAQEBAQEBAQEBAQEBAQEBAQEBAQEBAQEBAQEBAQEBAQEBAQEBAQEBAQEBAQEBAQEBAQEBAQEBAQEBAQEBAVsdAAAAAAAAAAAAAAAAAAAAAAAAAAAAAAAAAAAAAAAAAAAAAAAAAAAAAAAAAAAAAAAAAAAAAAAAAAAAAAAAJh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V1I9EgAAAAAAAAAAAAAAAAAAAAAAAAAAAAAAAAAAAAAAAAAAAAAAAAAAAAAAAAAAAAAAACVYAQEBAQEBAQEBAQEBAQEBAQEBAQEBAQEBAQEBAQEBAQEBAQEBAQEBAQEBAQEBAQEBAQEBAQEBAQEBAQEBAQEBAQFZPRAAAAAAAAAAAAAAAAAAAAAAAAAAAAAAAAAAAAAAAAAAAAAAAAAAAAAAAAAAAAAAAAAAAAAAAAAAAAAAET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zgSEQAAAAAAAAAAAAAAAAAAAAAAAAAAAAAAAAAAAAAAAAAAAAAAAAAAAAAAAAAAAA9UAQEBAQEBAQEBAQEBAQEBAQEBAQEBAQEBAQEBAQEBAQEBAQEBAQEBAQEBAQEBAQEBAQEBAQEBAQEBAQEBAQEBAQEBAQsdAAAAAAAAAAAAAAAAAAAAAAAAAAAAAAAAAAAAAAAAAAAAAAAAAAAAAAAAAAAAAAAAAAAAAAAAAAAAES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TxTAAAAAAAAAAAAAAAAAAAAAAAAAAAAAAAAAAAAAAAAAAAAAAAAAAAAAAAAAABVAQEBAQEBAQEBAQEBAQEBAQEBAQEBAQEBAQEBAQEBAQEBAQEBAQEBAQEBAQEBAQEBAQEBAQEBAQEBAQEBAQEBAQEBAQEBVgAAAAAAAAAAAAAAAAAAAAAAAAAAAAAAAAAAAAAAAAAAAAAAAAAAAAAAAAAAAAAAAAAAAAAAAAAAED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TstAAAAAAAAAAAAAAAAAAAAAAAAAAAAAAAAAAAAAAAAAAAAAAAAAAAAABA9AQEBAQEBAQEBAQEBAQEBAQEBAQEBAQEBAQEBAQEBAQEBAQEBAQEBAQEBAQEBAQEBAQEBAQEBAQEBAQEBAQEBAQEBAQEBAQREAAAAAAAAAAAAAAAAAAAAAAAAAAAAAAAAAAAAAAAAAAAAAAAAAAAAAAAAAAAAAAAAAAAAAAAAOk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RSUwAAAAAAAAAAAAAAAAAAAAAAAAAAAAAAAAAAAAAAAAAAAAAAAAAdVAEBAQEBAQEBAQEBAQEBAQEBAQEBAQEBAQEBAQEBAQEBAQEBAQEBAQEBAQEBAQEBAQEBAQEBAQEBAQEBAQEBAQEBAQEBAQEBPAAAAAAAAAAAAAAAAAAAAAAAAAAAAAAAAAAAAAAAAAAAAAAAAAAAAAAAAAAAAAAAAAAAAAASE0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U8fMREAAAAAAAAAAAAAAAAAAAAAAAAAAAAAAAAAAAAAAAAAAAAnPgEBAQEBAQEBAQEBAQEBAQEBAQEBAQEBAQEBAQEBAQEBAQEBAQEBAQEBAQEBAQEBAQEBAQEBAQEBAQEBAQEBAQEBAQEBAQEBATZEAAAAAAAAAAAAAAAAAAAAAAAAAAAAAAAAAAAAAAAAAAAAAAAAAAAAAAAAAAAAAAAAHT1QLl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UyHREAAAAAAAAAAAAAAAAAAAAAAAAAAAAAAAAAAAAAAAAQSkwBAQEBAQEBAQEBAQEBAQEBAQEBAQEBAQEBAQEBAQEBAQEBAQEBAQEBAQEBAQEBAQEBAQEBAQEBAQEBAQEBAQEBAQEBAQEBAQEBTQAAAAAAAAAAAAAAAAAAAAAAAAAAAAAAAAAAAAAAAAAAAAAAAAAAAAAAAAAAABAPHU4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UhJOgAAAAAAAAAAAAAAAAAAAAAAAAAAAAAAAAAAAAAAMkMBAQEBAQEBAQEBAQEBAQEBAQEBAQEBAQEBAQEBAQEBAQEBAQEBAQEBAQEBAQEBAQEBAQEBAQEBAQEBAQEBAQEBAQEBAQEBAQEBAQEPAAAAAAAAAAAAAAAAAAAAAAAAAAAAAAAAAAAAAAAAAAAAAAAAAAAAAAAAACdKS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GHhIAAAAAAAAAAAAAAAAAAAAAAAAAAAAAAAAAEEcBAQEBAQEBAQEBAQEBAQEBAQEBAQEBAQEBAQEBAQEBAQEBAQEBAQEBAQEBAQEBAQEBAQEBAQEBAQEBAQEBAQEBAQEBAQEBAQEBAQEBMwoAAAAAAAAAAAAAAAAAAAAAAAAAAAAAAAAAAAAAAAAAAAAAAAAAAAAsHw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TBDH0QAAAAAAAAAAAAAAAAAAAAAAAAAAAAAAD4BAQEBAQEBAQEBAQEBAQEBAQEBAQEBAQEBAQEBAQEBAQEBAQEBAQEBAQEBAQEBAQEBAQEBAQEBAQEBAQEBAQEBAQEBAQEBAQEBAQEBAQEtDwAAAAAAAAAAAAAAAAAAAAAAAAAAAAAAAAAAAAAAAAAAAAAQMkUN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NPiYPAAAAAAAAAAAAAAAAAAAAAAAAEBw/AQEBAQEBAQEBAQEBAQEBAQEBAQEBAQEBAQEBAQEBAQEBAQEBAQEBAQEBAQEBAQEBAQEBAQEBAQEBAQEBAQEBAQEBAQEBAQEBAQEBAQEBGCYAAAAAAAAAAAAAAAAAAAAAAAAAAAAAAAAAAAAAAAAAD0BBQ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NMSwRAAAAAAAAAAAAAAAAAAAAEDo7AQEBAQEBAQEBAQEBAQEBAQEBAQEBAQEBAQEBAQEBAQEBAQEBAQEBAQEBAQEBAQEBAQEBAQEBAQEBAQEBAQEBAQEBAQEBAQEBAQEBAQEBAQE8EAAAAAAAAAAAAAAAAAAAAAAAAAAAAAAAAAAAABAPLD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2Cw8AAAAAAAAAAAAAAAAAAB43AQEBAQEBAQEBAQEBAQEBAQEBAQEBAQEBAQEBAQEBAQEBAQEBAQEBAQEBAQEBAQEBAQEBAQEBAQEBAQEBAQEBAQEBAQEBAQEBAQEBAQEBAQEBGjgAAAAAAAAAAAAAAAAAAAAAAAAAAAAAAAAAABAyO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wKzEPAAAAAAAAAAAAMjMBAQEBAQEBAQEBAQEBAQEBAQEBAQEBAQEBAQEBAQEBAQEBAQEBAQEBAQEBAQEBAQEBAQEBAQEBAQEBAQEBAQEBAQEBAQEBAQEBAQEBAQEBAQEBAQE0HQAAAAAAAAAAAAAAAAAAAAAAAAAAAAAPKSs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iIyQlJgonKCkLFyoBAQEBAQEBAQEBAQEBAQEBAQEBAQEBAQEBAQEBAQEBAQEBAQEBAQEBAQEBAQEBAQEBAQEBAQEBAQEBAQEBAQEBAQEBAQEBAQEBAQEBAQEBAQEBAQEBASssEAAAAAAAAAAAAAAAAAAAAAAAJy0u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FRYXGBkaAQEBAQEBAQEBAQEBAQEBAQEBAQEBAQEBAQEBAQEBAQEBAQEBAQEBAQEBAQEBAQEBAQEBAQEBAQEBAQEBAQEBAQEBAQEBAQEBAQEBAQEBAQEBAQEBAQEBAQEBGxwSAAAAAAAAAAAAAAAAEB0eHyA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NDg8QAAAAAAAAAAAREgoTF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CQAAAAAAAAAKCw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gMEBQY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vrvUEQPKH1ECkAAgCQAAAAYAAAA8+7b/wEAAAAAAAAARqLYvo8KNz9Gotg+KAAAAAwAAAACAAAAJAAAACQAAAAAAIA9AAAAAAAAAAAAAIA9AAAAAAAAAAACAAAAJwAAABgAAAACAAAAAAAAANvu8wAAAAAAJQAAAAwAAAACAAAAJQAAAAwAAAAIAACAVgAAADAAAABDAwAAwQMAAJoDAAD1AwAABQAAADQ0Fjw0NEI/kTlCP5E5Fjw0NBY8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vrvUEQPKH1ECEAAAjwAAAAwAAAAAhDA2wAAAACOAAAAAAAAAKuqKjwCAAAAAgAAAAIAAAAAAAAAAhDA2wAAAAAAAAD/CEAHA0gAAAA8AAAAAhDA2wUAAAAAAAAAAAAAAAAAAACPCjc/AAAAAI8KNz9Goti+AAAAAEai2L4AAAAAAAAAAAABAQGBAQMDFUAHABAAAAAEAAAAAAAAACQAAAAkAAAAAACAPQAAAAAAAAAAAACAPQAAAAAAAAAAAgAAAF8AAAA4AAAAAQAAADgAAAAAAAAAOAAAAAAAAAAAAAEAFAAAAAAAAAAAAAAAAAAAAAAAAAAAAAAAJQAAAAwAAAABAAAAJQAAAAwAAAAFAACAVgAAADAAAABBAwAAvwMAAJsDAAD2AwAABQAAADQ0Qj+ROUI/kTkWPDQ0Fjw0NEI/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chrNUTMtopEK0AAAAwAAAAAAAAAHkAGAAwAAAAAAAAAIUAFAAwAAAAAAAAAHkAJAAwAAAAAAAAAKkAAACQAAAAYAAAAwJsJOQAAAAAAAAAAwJsJOchrNUTMtopEIUAHAAwAAAAAAAAACEAHAzwAAAAwAAAAAhDA2wQAAAAAAAAAAAAAAAAAAAAAwmJIAAAAAADCYkgADmLIAADhugAOYsgAAQGBM0AHAQwAAAAAAAAAJEAEAAwAAAAAAAAAKkAAACQAAAAYAAAAHdZSPwAAAAAAAAAA40lSP8hrNUSz6oZECEAC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AgBAAAAANAAAAAgAAAACAAAAAAAAAAAAAAD+/xNC5ewTQgMAAAAAAAAAAAAAAP7/E0IAAAAAAAAAAOXsE0IhAAAACAAAAGIAAAAMAAAAAQAAACEAAAAIAAAAHgAAABgAAADWAgAANwQAAPQC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4zhOPwAAAAAAAAAAo3FVPwCANUQA4IZEJAAAACQAAADjOE4/AAAAAAAAAACjcVU/AIA1RADghkQEAAAAcwAAAAwAAAAAAAAADQAAABAAAADWAgAANwQAAFIAAABwAQAAAQAAABQAAAAJAAAAAAAAAAAAAAC8AgAAAAAAAAcCAiJTAHkAcwB0AGUAbQAAAAAAAAAAAAAAAAAAAAAAAAAAAAAAAAAAAAAAAAAAAAAAAAAAAAAAAAAAAAAAAAAAAAAAAAAAADBi8gu9AQAAAQAAAAIAAABTLQAABAAAAAAAAAAAAAAAAOX/GL0BAACAYvILvQEAAPC0HCYtAAAAnAAAAAAAAADwtBwmLQAAAOEAAAAAAAAAQE2mNf5/AAAxUGFJAAAAADAGABm9AQAABAAAAAEAAAAAAAAABAAAAAAAAAAAAAAAnAAAnP////8AAAAA/////8QRANW9AQAAAAAAAAAAAADISzVEzKaKRATqPE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CgBAAAAANAAAAAgAAAACAAAAAAAAAAAAAAD+/xNC5ewTQgMAAAAAAAAAAAAAAP7/E0IAAAAAAAAAAOXsE0IhAAAACAAAAGIAAAAMAAAAAQAAACEAAAAIAAAAHgAAABgAAAAEAwAANwQAACID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4zhOPwAAAAAAAAAAo3FVPwAAQUQA4IZEJAAAACQAAADjOE4/AAAAAAAAAACjcVU/AABBRADghkQEAAAAcwAAAAwAAAAAAAAADQAAABAAAAAEAwAANwQAAFIAAABwAQAAAQAAABQAAAAJAAAAAAAAAAAAAAC8AgAAAAAAAAcCAiJTAHkAcwB0AGUAbQAAAAAAAAAAAAAAAAAAAAAAAAAAAAAAAAAAAAAAAAAAAAAAAAAAAAAAAAAAAAAAAAAAAAAAAAAAADBi8gu9AQAAAQAAAAIAAAA2MAAABAAAAAAAAAAAAAAAAOX/GL0BAACAYvILvQEAAPC0HCYtAAAAnAAAAAAAAADwtBwmLQAAAOEAAAAAAAAAQE2mNf5/AAAxUGFJAAAAALAKABm9AQAABAAAAAEAAAAAAAAABAAAAAAAAAAAAAAAnAAAnP////8AAAAA/////8QRANW9AQAAAAAAAAAAAACi2EBEzKaKRN52SE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DABAAAAANAAAAAgAAAACAAAAAAAAAAAAAAD+/xNC5ewTQgMAAAAAAAAAAAAAAP7/E0IAAAAAAAAAAOXsE0IhAAAACAAAAGIAAAAMAAAAAQAAACEAAAAIAAAAHgAAABgAAAA0AwAANwQAAFMD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TUQA4IZEJAAAACQAAABUVVU/AAAAAAAAAACjcVU/AABNRADghkQEAAAAcwAAAAwAAAAAAAAADQAAABAAAAA0AwAANwQAAFIAAABwAQAAAQAAABQAAAAJAAAAAAAAAAAAAAC8AgAAAAAAAAcCAiJTAHkAcwB0AGUAbQAAAAAAAAAAAAAAAAAAAAAAAAAAAAAAAAAAAAAAAAAAAAAAAAAAAAAAAAAAAAAAAAAAAAAAAAAAADBi8gu9AQAAAQAAAAIAAAA7MwAABAAAAAAAAAAAAAAAAOX/GL0BAACAYvILvQEAAPC0HCYtAAAAnAAAAAAAAADwtBwmLQAAAOEAAAAAAAAAQE2mNf5/AAAxUGFJAAAAADAGABm9AQAABAAAAAEAAAAAAAAABAAAAAAAAAAAAAAAnAAAnP////8AAAAA/////8QRANW9AQAAAAAAAAAAAAAG60xEzKaKREKJVE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DgBAAAAANAAAAAgAAAACAAAAAAAAAAAAAAD+/xNC5ewTQgMAAAAAAAAAAAAAAP7/E0IAAAAAAAAAAOXsE0IhAAAACAAAAGIAAAAMAAAAAQAAACEAAAAIAAAAHgAAABgAAAB7AwAANwQAAJoD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DAXkQA4IZEJAAAACQAAABUVVU/AAAAAAAAAACjcVU/AMBeRADghkQEAAAAcwAAAAwAAAAAAAAADQAAABAAAAB7AwAANwQAAFIAAABwAQAAAQAAABQAAAAJAAAAAAAAAAAAAAC8AgAAAAAAAAcCAiJTAHkAcwB0AGUAbQAAAAAAAAAAAAAAAAAAAAAAAAAAAAAAAAAAAAAAAAAAAAAAAAAAAAAAAAAAAAAAAAAAAAAAAAAAADBi8gu9AQAAAQAAAAIAAACpNwAABAAAAAAAAAAAAAAAAOX/GL0BAACAYvILvQEAAPC0HCYtAAAAnAAAAAAAAADwtBwmLQAAAOEAAAAAAAAAQE2mNf5/AAAxUGFJAAAAADAAABm9AQAABAAAAAEAAAAAAAAABAAAAAAAAAAAAAAAnAAAnP////8AAAAA/////8QRANW9AQAAAAAAAAAAAAD6pF5EzKaKRDZDZk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I/sNBDnQV9RAhAAAI8AAAAMAAAAAIQwNsAAAAAjgAAAAAAAACrqio8AgAAAAIAAAACAAAAAAAAAAIQwNsAAAAAAAAA/whADwNIAAAAPAAAAAIQwNsFAAAAAAAAAAAAAAAAAAAAjwo3PwAAAACPCjc/RqLYvgAAAABGoti+AAAAAAAAAAAAAQEBgQEDAxVADwAQAAAABAAAAAAAAAAkAAAAJAAAAAAAgD0AAAAAAAAAAAAAgD0AAAAAAAAAAAIAAABfAAAAOAAAAAEAAAA4AAAAAAAAADgAAAAAAAAAAAABABQAAAAAAAAAAAAAAAAAAAAAAAAAAAAAACUAAAAMAAAAAQAAACUAAAAMAAAABQAAgFYAAAAwAAAAnwEAAL8DAAD5AQAA9gMAAAUAAAAOGjo/ax86P2sfDTwOGg08Dho6Py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nbp5lDkqWKRCtAAAAMAAAAAAAAAB5ABgAMAAAAAAAAACFABQAMAAAAAAAAAB5ACQAMAAAAAAAAACpAAAAkAAAAGAAAAMCbCTkAAAAAAAAAAMCbCTnbp5lDkqWKRCFABwAMAAAAAAAAAAhADwM8AAAAMAAAAAIQwNsEAAAAAAAAAAAAAAAAAAAAAMJiSAAAAAAAwmJIAA5iyAAA4boADmLIAAEBgTNADwEMAAAAAAAAACRABAAMAAAAAAAAACpAAAAkAAAAGAAAAB3WUj8AAAAAAAAAAONJUj/bp5lDetmGRAhAE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AAQAAAADQAAAAIAAAAAgAAAAAAAAAAAAAA/v8TQuXsE0IDAAAAAAAAAAAAAAD+/xNCAAAAAAAAAADl7BNCIQAAAAgAAABiAAAADAAAAAEAAAAhAAAACAAAAB4AAAAYAAAAMwEAADcEAABS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IAQAAAADQAAAAIAAAAAgAAAAAAAAAAAAAA/v8TQuXsE0IDAAAAAAAAAAAAAAD+/xNCAAAAAAAAAADl7BNCIQAAAAgAAABiAAAADAAAAAEAAAAhAAAACAAAAB4AAAAYAAAAYQEAADcEAACA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QAQAAAADQAAAAIAAAAAgAAAAAAAAAAAAAA/v8TQuXsE0IDAAAAAAAAAAAAAAD+/xNCAAAAAAAAAADl7BNCIQAAAAgAAABiAAAADAAAAAEAAAAhAAAACAAAAB4AAAAYAAAAkgEAADcEAACw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IAQAAAADQAAAAIAAAAAgAAAAAAAAAAAAAA/v8TQuXsE0IDAAAAAAAAAAAAAAD+/xNCAAAAAAAAAADl7BNCIQAAAAgAAABiAAAADAAAAAEAAAAhAAAACAAAAB4AAAAYAAAA2QEAADcEAAD3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HrpJqx66SSsAAPBCzUrCQ28Ld0QIQBcDUAAAAEQAAAACEMDbBgAAAAAAAADj8GQ+AAAAAHntBz7UBjo9ZJEWPhbYiTxkkRY+FdiJvHntBz7TBjq94/BkPgAAAAAAAQMDA4EAABRAF4AQAAAABAAAAAAAAP8oAAAADAAAAAIAAAAkAAAAJAAAAAAAgD0AAAAAAAAAAAAAgD0AAAAAAAAAAAIAAAAnAAAAGAAAAAIAAAAAAAAAAAAAAAAAAAAlAAAADAAAAAIAAAATAAAADAAAAAEAAAA7AAAACAAAABsAAAAQAAAA7xkAALs9AAA2AAAAEAAAAEEZAAATPgAAWAAAACgAAAAAAAAAAAAAAP//////////AwAAAFwZ3D1cGZs9QRlkPTYAAAAQAAAA7xkAALs9AAA9AAAACAAAADwAAAAIAAAAPgAAABgAAACUAQAA1gMAAJ8BAADiAw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HncUkQ0CzJCCEAYAzwAAAAwAAAAAhDA2wQAAAAAAAAA5XusPmoDnb06HxE/AAAAAOV7rD5qA5095XusPmoDnb0AAQGBFEAYgBAAAAAEAAAAPz8//yQAAAAkAAAAAACAPQAAAAAAAAAAAACAPQAAAAAAAAAAAgAAACUAAAAMAAAAAQAAABMAAAAMAAAAAQAAACUAAAAMAAAACAAAgFYAAAAsAAAAQQMAAFQAAABVAwAAcQAAAAQAAABDNUcFsDQBBxw0RwVDNUcFJQAAAAwAAAAHAAC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DBdbpDXi4hQghAAAI8AAAAMAAAAAIQwNsAAAAAjgAAAAAAAACrqio9AgAAAAIAAAACAAAAAAAAAAIQwNsAAAAAPz8//whAGAMsAAAAIAAAAAIQwNsCAAAAAAAAAAAAAAAAAAAAG0y2PgAAAAAAAQGBFUAYABAAAAAEAAAAAAAAACEAAAAIAAAAYgAAAAwAAAABAAAAJAAAACQAAAAAAIA9AAAAAAAAAAAAAIA9AAAAAAAAAAACAAAAXwAAADgAAAACAAAAOAAAAAAAAAA4AAAAAAAAAAAAAQBQAAAAAAAAAD8/PwAAAAAAAAAAAAAAAAAlAAAADAAAAAIAAAAlAAAADAAAAAUAAIBXAAAAJAAAAHABAAAkAAAAeAEAAFcAAAACAAAARxd9AkcXKQUlAAAADAAAAAcAAIAlAAAADAAAAAA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AAAAADwQgAA8MIAAAAAwXW6Q14uIUIIQBcDPAAAADAAAAACEMDbBAAAAAAAAADle6w+agOdvTofET8AAAAA5XusPmoDnT3le6w+agOdvQABAYEUQBeAEAAAAAQAAAA/Pz//JAAAACQAAAAAAIA9AAAAAAAAAAAAAIA9AAAAAAAAAAACAAAAJQAAAAwAAAABAAAAEwAAAAwAAAABAAAAJQAAAAwAAAAIAACAVgAAACwAAABrAQAAUAAAAH4BAABsAAAABAAAANoXBAVHF74GtBYEBdoXBAUlAAAADAAAAAcAAI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F3OF0TTBIBDCEAYAzwAAAAwAAAAAhDA2wQAAAAAAAAA5yDpPWoDnb3JCrA+AAAAAOcg6T1qA5095yDpPWoDnb0AAQGBFEAYgBAAAAAEAAAAoDBw/ygAAAAMAAAAAQAAACQAAAAkAAAAAACAPQAAAAAAAAAAAACAPQAAAAAAAAAAAgAAACcAAAAYAAAAAQAAAAAAAABwMKAAAAAAACUAAAAMAAAAAQAAABMAAAAMAAAAAQAAACUAAAAMAAAACAAAgFYAAAAsAAAAVQIAAA0BAABoAgAAKQEAAAQAAAB/JtQQ7CWNElkl1BB/JtQQJQAAAAwAAAAHAAC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XZZDrT2ERApAAIAkAAAAGAAAAN/x6/8BAAAAAAAAAH09pr5isdg/fT2mPigAAAAMAAAAAQAAACEAAAAIAAAAYgAAAAwAAAABAAAAJAAAACQAAAAAAIA9AAAAAAAAAAAAAIA9AAAAAAAAAAACAAAAJwAAABgAAAABAAAAAAAAAOvx3wAAAAAAJQAAAAwAAAABAAAAJQAAAAwAAAAIAACAVgAAADAAAAAsAQAA+gMAAPgBAAAiBAAABQAAAMQSqD/EEhdCdx8XQncfqD/EEqg/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j5dlkOtPYRECEAAAjwAAAAwAAAAAhDA2wAAAACOAAAAAAAAAKuqKjwCAAAAAgAAAAIAAAAAAAAAAhDA2wAAAAAAAAD/CEAYA0gAAAA8AAAAAhDA2wUAAAAAAAAAAAAAAAAAAABisdg/AAAAAGKx2D99Paa+AAAAAH09pr4AAAAAAAAAAAABAQGBAQEBFUAYABAAAAAEAAAAAAAAACQAAAAkAAAAAACAPQAAAAAAAAAAAACAPQAAAAAAAAAAAgAAAF8AAAA4AAAAAgAAADgAAAAAAAAAOAAAAAAAAAAAAAEAFAAAAAAAAAAAAAAAAAAAAAAAAAAAAAAAJQAAAAwAAAACAAAAJQAAAAwAAAAFAACAVgAAADAAAAAqAQAA+AMAAPoBAAAkBAAABQAAAMQSF0J3HxdCdx+oP8QSqD/EEhdC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kMBNEStPYRECkAAgCQAAAAYAAAA3/Hr/wEAAAAAAAAAfT2mvmKx2D99PaY+IQAAAAgAAABiAAAADAAAAAEAAAAkAAAAJAAAAAAAgD0AAAAAAAAAAAAAgD0AAAAAAAAAAAIAAAAlAAAADAAAAAEAAAAlAAAADAAAAAgAAIBWAAAAMAAAAM8CAAD6AwAAmwMAACIEAAAFAAAA+SyoP/ksF0KrORdCqzmoP/ksqD8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QwE0RK09hEQIQAACPAAAADAAAAACEMDbAAAAAI4AAAAAAAAAq6oqPAIAAAACAAAAAgAAAAAAAAACEMDbAAAAAAAAAP8IQBgDSAAAADwAAAACEMDbBQAAAAAAAAAAAAAAAAAAAGKx2D8AAAAAYrHYP309pr4AAAAAfT2mvgAAAAAAAAAAAAEBAYEBAQEVQBgAEAAAAAQAAAAAAAAAJAAAACQAAAAAAIA9AAAAAAAAAAAAAIA9AAAAAAAAAAACAAAAXwAAADgAAAACAAAAOAAAAAAAAAA4AAAAAAAAAAAAAQAUAAAAAAAAAAAAAAAAAAAAAAAAAAAAAAAlAAAADAAAAAIAAAAlAAAADAAAAAUAAIBWAAAAMAAAAM0CAAD4AwAAnQMAACQEAAAFAAAA+SwXQqs5F0KrOag/+SyoP/ksF0I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"/>
                    <pic:cNvPicPr>
                      <a:picLocks noChangeAspect="1" noChangeArrowheads="1"/>
                    </pic:cNvPicPr>
                  </pic:nvPicPr>
                  <pic:blipFill>
                    <a:blip r:embed="rId15"/>
                    <a:stretch>
                      <a:fillRect/>
                    </a:stretch>
                  </pic:blipFill>
                  <pic:spPr bwMode="auto">
                    <a:xfrm>
                      <a:off x="0" y="0"/>
                      <a:ext cx="5334000" cy="6143426"/>
                    </a:xfrm>
                    <a:prstGeom prst="rect">
                      <a:avLst/>
                    </a:prstGeom>
                    <a:noFill/>
                    <a:ln w="9525">
                      <a:noFill/>
                      <a:headEnd/>
                      <a:tailEnd/>
                    </a:ln>
                  </pic:spPr>
                </pic:pic>
              </a:graphicData>
            </a:graphic>
          </wp:inline>
        </w:drawing>
      </w:r>
    </w:p>
    <w:p w14:paraId="0BA920CC" w14:textId="22D34943" w:rsidR="00ED131E" w:rsidRDefault="009E21D8">
      <w:pPr>
        <w:numPr>
          <w:ilvl w:val="0"/>
          <w:numId w:val="6"/>
        </w:numPr>
      </w:pPr>
      <w:r>
        <w:rPr>
          <w:b/>
        </w:rPr>
        <w:t>Application Layer</w:t>
      </w:r>
      <w:r>
        <w:t xml:space="preserve">: </w:t>
      </w:r>
      <w:ins w:id="135" w:author="Kiran KN" w:date="2020-09-22T19:46:00Z">
        <w:r w:rsidR="00DB6FD0">
          <w:t xml:space="preserve">This layer </w:t>
        </w:r>
      </w:ins>
      <w:r>
        <w:t>contain</w:t>
      </w:r>
      <w:ins w:id="136" w:author="Kiran KN" w:date="2020-09-22T19:46:00Z">
        <w:r w:rsidR="00DB6FD0">
          <w:t>s</w:t>
        </w:r>
      </w:ins>
      <w:del w:id="137" w:author="Kiran KN" w:date="2020-09-22T19:46:00Z">
        <w:r w:rsidDel="00DB6FD0">
          <w:delText>ing</w:delText>
        </w:r>
      </w:del>
      <w:r>
        <w:t xml:space="preserve"> all the application</w:t>
      </w:r>
      <w:ins w:id="138" w:author="Kiran KN" w:date="2020-09-22T19:47:00Z">
        <w:r w:rsidR="00DB6FD0">
          <w:t>s</w:t>
        </w:r>
      </w:ins>
      <w:r>
        <w:t xml:space="preserve"> provided by the SDN solution. Generally a Web GUI dashboard is the first application provided to SDN users. Other common applications are Network infrastructure interconnection interfaces allowing the SDN solution to be plugged to a Cloud Infrastructure or a Container orchestrator.</w:t>
      </w:r>
    </w:p>
    <w:p w14:paraId="725BEC7A" w14:textId="6F543C2A" w:rsidR="00ED131E" w:rsidRDefault="009E21D8">
      <w:pPr>
        <w:numPr>
          <w:ilvl w:val="0"/>
          <w:numId w:val="6"/>
        </w:numPr>
      </w:pPr>
      <w:r>
        <w:rPr>
          <w:b/>
        </w:rPr>
        <w:t>Control Layer</w:t>
      </w:r>
      <w:r>
        <w:t xml:space="preserve">: </w:t>
      </w:r>
      <w:ins w:id="139" w:author="Kiran KN" w:date="2020-09-22T19:47:00Z">
        <w:r w:rsidR="00DB6FD0">
          <w:t xml:space="preserve">The layer </w:t>
        </w:r>
      </w:ins>
      <w:r>
        <w:t>contain</w:t>
      </w:r>
      <w:ins w:id="140" w:author="Kiran KN" w:date="2020-09-22T19:47:00Z">
        <w:r w:rsidR="00DB6FD0">
          <w:t>s</w:t>
        </w:r>
      </w:ins>
      <w:del w:id="141" w:author="Kiran KN" w:date="2020-09-22T19:47:00Z">
        <w:r w:rsidDel="00DB6FD0">
          <w:delText>ing</w:delText>
        </w:r>
      </w:del>
      <w:r>
        <w:t xml:space="preserve"> the SDN controller. This is the most intelligent part of </w:t>
      </w:r>
      <w:proofErr w:type="gramStart"/>
      <w:r>
        <w:t>a</w:t>
      </w:r>
      <w:proofErr w:type="gramEnd"/>
      <w:r>
        <w:t xml:space="preserve"> SDN solution</w:t>
      </w:r>
      <w:ins w:id="142" w:author="Kiran KN" w:date="2020-09-22T19:47:00Z">
        <w:r w:rsidR="00DB6FD0">
          <w:t xml:space="preserve"> and has the global view of the whole network</w:t>
        </w:r>
      </w:ins>
      <w:r>
        <w:t>. The SDN controller is made up of:</w:t>
      </w:r>
    </w:p>
    <w:p w14:paraId="4B8BF144" w14:textId="002805BA" w:rsidR="00ED131E" w:rsidRDefault="009E21D8">
      <w:pPr>
        <w:numPr>
          <w:ilvl w:val="1"/>
          <w:numId w:val="7"/>
        </w:numPr>
      </w:pPr>
      <w:r>
        <w:lastRenderedPageBreak/>
        <w:t xml:space="preserve">the SDN engine, </w:t>
      </w:r>
      <w:ins w:id="143" w:author="Kiran KN" w:date="2020-09-22T19:48:00Z">
        <w:r w:rsidR="00DB6FD0">
          <w:t xml:space="preserve">which contains </w:t>
        </w:r>
      </w:ins>
      <w:del w:id="144" w:author="Kiran KN" w:date="2020-09-22T19:48:00Z">
        <w:r w:rsidDel="00DB6FD0">
          <w:delText xml:space="preserve">made up of </w:delText>
        </w:r>
      </w:del>
      <w:r>
        <w:t>SDN Control Logic and databases</w:t>
      </w:r>
      <w:ins w:id="145" w:author="Kiran KN" w:date="2020-09-22T19:48:00Z">
        <w:r w:rsidR="00DB6FD0">
          <w:t xml:space="preserve"> to store the state and config of the network</w:t>
        </w:r>
      </w:ins>
      <w:r>
        <w:t>.</w:t>
      </w:r>
    </w:p>
    <w:p w14:paraId="52B39BBD" w14:textId="5847C485" w:rsidR="00ED131E" w:rsidRDefault="009E21D8">
      <w:pPr>
        <w:numPr>
          <w:ilvl w:val="1"/>
          <w:numId w:val="7"/>
        </w:numPr>
      </w:pPr>
      <w:r>
        <w:t>"Southbound" interfaces</w:t>
      </w:r>
      <w:ins w:id="146" w:author="Kiran KN" w:date="2020-09-22T19:48:00Z">
        <w:r w:rsidR="00DB6FD0">
          <w:t>,</w:t>
        </w:r>
      </w:ins>
      <w:r>
        <w:t xml:space="preserve"> </w:t>
      </w:r>
      <w:ins w:id="147" w:author="Kiran KN" w:date="2020-09-22T19:49:00Z">
        <w:r w:rsidR="00DB6FD0">
          <w:t>which</w:t>
        </w:r>
      </w:ins>
      <w:del w:id="148" w:author="Kiran KN" w:date="2020-09-22T19:49:00Z">
        <w:r w:rsidDel="00DB6FD0">
          <w:delText>tha</w:delText>
        </w:r>
      </w:del>
      <w:del w:id="149" w:author="Kiran KN" w:date="2020-09-22T19:48:00Z">
        <w:r w:rsidDel="00DB6FD0">
          <w:delText>t</w:delText>
        </w:r>
      </w:del>
      <w:r>
        <w:t xml:space="preserve"> are used to co</w:t>
      </w:r>
      <w:ins w:id="150" w:author="Kiran KN" w:date="2020-09-22T19:49:00Z">
        <w:r w:rsidR="00DB6FD0">
          <w:t>mmunicate with the</w:t>
        </w:r>
      </w:ins>
      <w:del w:id="151" w:author="Kiran KN" w:date="2020-09-22T19:49:00Z">
        <w:r w:rsidDel="00DB6FD0">
          <w:delText>ntrol</w:delText>
        </w:r>
      </w:del>
      <w:r>
        <w:t xml:space="preserve"> SDN network nodes. </w:t>
      </w:r>
      <w:ins w:id="152" w:author="Kiran KN" w:date="2020-09-22T19:49:00Z">
        <w:r w:rsidR="00DB6FD0">
          <w:t>Some of the m</w:t>
        </w:r>
      </w:ins>
      <w:del w:id="153" w:author="Kiran KN" w:date="2020-09-22T19:49:00Z">
        <w:r w:rsidDel="00DB6FD0">
          <w:delText>M</w:delText>
        </w:r>
      </w:del>
      <w:r>
        <w:t>ost commonly used southbound interface protocols are OpenFlow, XMPP and OVSDB.</w:t>
      </w:r>
    </w:p>
    <w:p w14:paraId="4F6A79ED" w14:textId="7AF9C01D" w:rsidR="00ED131E" w:rsidRDefault="009E21D8">
      <w:pPr>
        <w:numPr>
          <w:ilvl w:val="1"/>
          <w:numId w:val="7"/>
        </w:numPr>
      </w:pPr>
      <w:r>
        <w:t>"Northbound" interfaces</w:t>
      </w:r>
      <w:ins w:id="154" w:author="Kiran KN" w:date="2020-09-22T19:52:00Z">
        <w:r w:rsidR="00EE7293">
          <w:t>,</w:t>
        </w:r>
      </w:ins>
      <w:r>
        <w:t xml:space="preserve"> </w:t>
      </w:r>
      <w:ins w:id="155" w:author="Kiran KN" w:date="2020-09-22T19:52:00Z">
        <w:r w:rsidR="00EE7293">
          <w:t>which</w:t>
        </w:r>
      </w:ins>
      <w:del w:id="156" w:author="Kiran KN" w:date="2020-09-22T19:52:00Z">
        <w:r w:rsidDel="00EE7293">
          <w:delText>that</w:delText>
        </w:r>
      </w:del>
      <w:r>
        <w:t xml:space="preserve"> are used to expose services provided by the infrastructure layer "upward</w:t>
      </w:r>
      <w:ins w:id="157" w:author="Kiran KN" w:date="2020-09-22T23:13:00Z">
        <w:r w:rsidR="00343DCA">
          <w:t>s</w:t>
        </w:r>
      </w:ins>
      <w:r>
        <w:t>" to the SDN applications. The most commonly used northbound interface protocol is HTTP/REST.</w:t>
      </w:r>
    </w:p>
    <w:p w14:paraId="42D451E3" w14:textId="108109A0" w:rsidR="00ED131E" w:rsidRDefault="009E21D8">
      <w:pPr>
        <w:numPr>
          <w:ilvl w:val="0"/>
          <w:numId w:val="6"/>
        </w:numPr>
      </w:pPr>
      <w:r>
        <w:rPr>
          <w:b/>
        </w:rPr>
        <w:t>Infrastructure Layer</w:t>
      </w:r>
      <w:r>
        <w:t xml:space="preserve">: </w:t>
      </w:r>
      <w:ins w:id="158" w:author="Kiran KN" w:date="2020-09-22T23:13:00Z">
        <w:r w:rsidR="00343DCA">
          <w:t xml:space="preserve">This layer </w:t>
        </w:r>
      </w:ins>
      <w:r>
        <w:t>co</w:t>
      </w:r>
      <w:ins w:id="159" w:author="Kiran KN" w:date="2020-09-22T23:13:00Z">
        <w:r w:rsidR="00343DCA">
          <w:t>nsists of</w:t>
        </w:r>
      </w:ins>
      <w:del w:id="160" w:author="Kiran KN" w:date="2020-09-22T23:13:00Z">
        <w:r w:rsidDel="00343DCA">
          <w:delText>ntaining</w:delText>
        </w:r>
      </w:del>
      <w:r>
        <w:t xml:space="preserve"> the SDN network nodes. This is the work load of a SDN solution. SDN network nodes can be either physical or virtual nodes. Typically, on each SDN node, the</w:t>
      </w:r>
      <w:ins w:id="161" w:author="Kiran KN" w:date="2020-09-22T23:14:00Z">
        <w:r w:rsidR="00343DCA">
          <w:t xml:space="preserve"> following components exists</w:t>
        </w:r>
      </w:ins>
      <w:del w:id="162" w:author="Kiran KN" w:date="2020-09-22T23:14:00Z">
        <w:r w:rsidDel="00343DCA">
          <w:delText>re are</w:delText>
        </w:r>
      </w:del>
      <w:r>
        <w:t>:</w:t>
      </w:r>
    </w:p>
    <w:p w14:paraId="665654AB" w14:textId="415AFD3E" w:rsidR="00ED131E" w:rsidRDefault="00343DCA">
      <w:pPr>
        <w:numPr>
          <w:ilvl w:val="1"/>
          <w:numId w:val="8"/>
        </w:numPr>
      </w:pPr>
      <w:ins w:id="163" w:author="Kiran KN" w:date="2020-09-22T23:14:00Z">
        <w:r>
          <w:t>A</w:t>
        </w:r>
      </w:ins>
      <w:del w:id="164" w:author="Kiran KN" w:date="2020-09-22T23:14:00Z">
        <w:r w:rsidR="009E21D8" w:rsidDel="00343DCA">
          <w:delText>a</w:delText>
        </w:r>
      </w:del>
      <w:r w:rsidR="009E21D8">
        <w:t xml:space="preserve"> SDN agent: which is handling the communication between each SDN network node and the SDN controller.</w:t>
      </w:r>
    </w:p>
    <w:p w14:paraId="18FB10D8" w14:textId="77777777" w:rsidR="00ED131E" w:rsidRDefault="009E21D8">
      <w:pPr>
        <w:numPr>
          <w:ilvl w:val="1"/>
          <w:numId w:val="8"/>
        </w:numPr>
      </w:pPr>
      <w:r>
        <w:t>A flow/routing table built by the SDN Agent.</w:t>
      </w:r>
    </w:p>
    <w:p w14:paraId="72C1F772" w14:textId="77777777" w:rsidR="00ED131E" w:rsidRDefault="009E21D8">
      <w:pPr>
        <w:numPr>
          <w:ilvl w:val="1"/>
          <w:numId w:val="8"/>
        </w:numPr>
      </w:pPr>
      <w:r>
        <w:t>A forwarding plane engine</w:t>
      </w:r>
    </w:p>
    <w:p w14:paraId="163ECD79" w14:textId="77777777" w:rsidR="00ED131E" w:rsidRDefault="009E21D8">
      <w:pPr>
        <w:pStyle w:val="Heading3"/>
      </w:pPr>
      <w:bookmarkStart w:id="165" w:name="X9b4b5938f061079dc44ff206bc80be65a21a310"/>
      <w:r>
        <w:t>the primary changes between SDN and traditional networking</w:t>
      </w:r>
      <w:bookmarkEnd w:id="165"/>
    </w:p>
    <w:p w14:paraId="025D5495" w14:textId="4DF651FC" w:rsidR="00ED131E" w:rsidRDefault="009E21D8">
      <w:pPr>
        <w:pStyle w:val="FirstParagraph"/>
      </w:pPr>
      <w:r>
        <w:t xml:space="preserve">In a traditional infrastructure, the route calculation is made on each individual router. </w:t>
      </w:r>
      <w:ins w:id="166" w:author="Kiran KN" w:date="2020-09-23T00:05:00Z">
        <w:r w:rsidR="009F1E65">
          <w:t>E</w:t>
        </w:r>
      </w:ins>
      <w:del w:id="167" w:author="Kiran KN" w:date="2020-09-23T00:05:00Z">
        <w:r w:rsidDel="009F1E65">
          <w:delText>e</w:delText>
        </w:r>
      </w:del>
      <w:r>
        <w:t>ach router needs to run one or several routing protocols, through which it exchanges routes with the rest routers in the network, and eventually, based on the route information learned, each router assumes it gains enough knowledge about the network in order to make the forwarding decision. From the network perspective, the control plane is distributed in each individual router, and the end to end routing path is the result of all decisions made by the control plane located on each router.</w:t>
      </w:r>
    </w:p>
    <w:p w14:paraId="51827F64" w14:textId="77777777" w:rsidR="00ED131E" w:rsidRDefault="009E21D8">
      <w:pPr>
        <w:pStyle w:val="BodyText"/>
      </w:pPr>
      <w:r>
        <w:t>The control plane on one router may look like this:</w:t>
      </w:r>
    </w:p>
    <w:p w14:paraId="165E0011" w14:textId="77777777" w:rsidR="00ED131E" w:rsidRDefault="009E21D8">
      <w:pPr>
        <w:pStyle w:val="BodyText"/>
      </w:pPr>
      <w:r>
        <w:rPr>
          <w:b/>
        </w:rPr>
        <w:t>Component in a traditional router.</w:t>
      </w:r>
    </w:p>
    <w:p w14:paraId="2F354366" w14:textId="77777777" w:rsidR="00ED131E" w:rsidRDefault="009E21D8">
      <w:pPr>
        <w:pStyle w:val="BodyText"/>
      </w:pPr>
      <w:r>
        <w:rPr>
          <w:noProof/>
        </w:rPr>
        <w:lastRenderedPageBreak/>
        <w:drawing>
          <wp:inline distT="0" distB="0" distL="0" distR="0" wp14:anchorId="230CBBD9" wp14:editId="3A8F2AE8">
            <wp:extent cx="4565514" cy="6593983"/>
            <wp:effectExtent l="0" t="0" r="0" b="0"/>
            <wp:docPr id="6"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DYtA1EwDQ8RAhAAQI8AAAAMAAAAAIQwNsAAAAAjgAAAAAAAAAAAIA9AgAAAAIAAAACAAAAAAAAAAIQwNsAAAAAPz8//whAAAMsAAAAIAAAAAIQwNsCAAAAAAAAAAAAAAAAAAAALpdLPwAAAAAAAQMDFUAAABAAAAAEAAAAAQAAACQAAAAkAAAAAACAPQAAAAAAAAAAAACAPQAAAAAAAAAAAgAAAF8AAAA4AAAAAgAAADgAAAAAAAAAOAAAAAAAAAAAAAEAeAAAAAAAAAA/Pz8AAAAAAAAAAAAAAAAAJQAAAAwAAAACAAAAJQAAAAwAAAAFAACAVwAAACQAAAAxAgAA6wIAADwCAABVAwAAAgAAAGYjBi9mI/00JQAAAAwAAAAHAACAJQAAAAwAAAAA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97+dDXwRmRAhAAQI8AAAAMAAAAAIQwNsAAAAAjgAAAAAAAACrqio8AgAAAAIAAAACAAAAAAAAAAIQwNsAAAAAAAAA/whAAANIAAAAPAAAAAIQwNsFAAAAAAAAAAAAAAAAAAAAjwo3PwAAAACPCjc/RqLYvgAAAABGoti+AAAAAAAAAAAAAQEBgQEDAxVAAAAQAAAABAAAAAEAAAAkAAAAJAAAAAAAgD0AAAAAAAAAAAAAgD0AAAAAAAAAAAIAAABfAAAAOAAAAAIAAAA4AAAAAAAAADgAAAAAAAAAAAABABQAAAAAAAAAAAAAAAAAAAAAAAAAAAAAACUAAAAMAAAAAgAAACUAAAAMAAAABQAAgFYAAAAwAAAAzQEAAGMDAAAnAgAAmgMAAAUAAAD2HHo5UyJ6OVMiTTb2HE029hx6O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UnRBENi9mRApAAIAkAAAAGAAAAPPu2/8BAAAAAAAAAEai2L6PCjc/RqLYPiEAAAAIAAAAYgAAAAwAAAABAAAAJAAAACQAAAAAAIA9AAAAAAAAAAAAAIA9AAAAAAAAAAACAAAAJQAAAAwAAAABAAAAJQAAAAwAAAAIAACAVgAAADAAAABCAgAAZQMAAJgCAACZAwAABQAAACAkWDYgJIQ5fSmEOX0pWDYgJFg2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SdEEQ2L2ZECEABAjwAAAAwAAAAAhDA2wAAAACOAAAAAAAAAKuqKjwCAAAAAgAAAAIAAAAAAAAAAhDA2wAAAAAAAAD/CEAAA0gAAAA8AAAAAhDA2wUAAAAAAAAAAAAAAAAAAACPCjc/AAAAAI8KNz9Goti+AAAAAEai2L4AAAAAAAAAAAABAQGBAQMDFUAAABAAAAAEAAAAAQAAACQAAAAkAAAAAACAPQAAAAAAAAAAAACAPQAAAAAAAAAAAgAAAF8AAAA4AAAAAgAAADgAAAAAAAAAOAAAAAAAAAAAAAEAFAAAAAAAAAAAAAAAAAAAAAAAAAAAAAAAJQAAAAwAAAACAAAAJQAAAAwAAAAFAACAVgAAADAAAABAAgAAYwMAAJoCAACaAwAABQAAACAkhDl9KYQ5fSlYNiAkWDYgJIQ5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lEM+pDRXdvRCtAAAAMAAAAAAAAAB5ABgAMAAAAAAAAACFABQAMAAAAAAAAAB5ACQAMAAAAAAAAACpAAAAkAAAAGAAAAMCbCTkAAAAAAAAAAMCbCTlEM+pDRXdvRCFABwAMAAAAAAAAAAhAAAM8AAAAMAAAAAIQwNsEAAAAAAAAAAAAAAAAAAAAAMJiSAAAAAAAwmJIAA5iyAAA4boADmLIAAEBgTNAAAEMAAAAAAAAACRABAAMAAAAAAAAACpAAAAkAAAAGAAAAB3WUj8AAAAAAAAAAONJUj9EM+pD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1AEAAJ8DAADzAQ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I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AwIAAJ8DAAAhAg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MwIAAJ8DAABRAg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egIAAJ8DAACYAg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DFhBRDrCo8RAhAAQI8AAAAMAAAAAIQwNsAAAAAjgAAAAAAAAAAAIA9AgAAAAIAAAACAAAAAAAAAAIQwNsAAAAAPz8//whAAAMsAAAAIAAAAAIQwNsCAAAAAAAAAAAAAAAAAAAALpdLPwAAAAAAAQGBFUAAABAAAAAEAAAAAQAAACEAAAAIAAAAYgAAAAwAAAABAAAAJAAAACQAAAAAAIA9AAAAAAAAAAAAAIA9AAAAAAAAAAACAAAAXwAAADgAAAACAAAAOAAAAAAAAAA4AAAAAAAAAAAAAQB4AAAAAAAAAD8/PwAAAAAAAAAAAAAAAAAlAAAADAAAAAIAAAAlAAAADAAAAAUAAIBXAAAAJAAAAI8AAADrAgAAmQAAAFUDAAACAAAAQQkDL0EJ+jQ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ChbSQ2Y9zEMIQAECPAAAADAAAAACEMDbAAAAAI4AAAAAAAAAq6oqPAIAAAACAAAAAgAAAAAAAAACEMDbAAAAAAAAAP8IQAADSAAAADwAAAACEMDbBQAAAAAAAAAAAAAAAAAAAO/3ez8AAAAA7/d7P5yNCr8AAAAAnI0KvwAAAAAAAAAAAAEBAYEBAwMVQAAAEAAAAAQAAAABAAAAIQAAAAgAAABiAAAADAAAAAEAAAAkAAAAJAAAAAAAgD0AAAAAAAAAAAAAgD0AAAAAAAAAAAIAAABfAAAAOAAAAAIAAAA4AAAAAAAAADgAAAAAAAAAAAABABQAAAAAAAAAAAAAAAAAAAAAAAAAAAAAACUAAAAMAAAAAgAAACUAAAAMAAAABQAAgFYAAAAwAAAAogEAAFUBAAAcAgAAmgEAAAUAAAA7GoAZnSGAGZ0hcRU7GnEVOxqAG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AYne9DZj3MQwhAAQI8AAAAMAAAAAIQwNsAAAAAjgAAAAAAAACrqio8AgAAAAIAAAACAAAAAAAAAAIQwNsAAAAAAAAA/whAAAMsAAAAIAAAAAIQwNsCAAAAAAAAAAAAAAAAAAAAIFSZPgAAAAAAAQEBFUAAABAAAAAEAAAAAQAAACEAAAAIAAAAYgAAAAwAAAABAAAAJAAAACQAAAAAAIA9AAAAAAAAAAAAAIA9AAAAAAAAAAACAAAAXwAAADgAAAACAAAAOAAAAAAAAAA4AAAAAAAAAAAAAQAUAAAAAAAAAAAAAAAAAAAAAAAAAAAAAAAlAAAADAAAAAIAAAAlAAAADAAAAAUAAIBXAAAAJAAAAN0BAACWAQAA4QEAAL4BAAACAAAA7B2AGewdvxs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GJ3vQ2Y9zEMIQAgDUAAAAEQAAAACEMDbBgAAAAAAAAAmiLw+AAAAAHEGjj7UBjo9ZliVPhbYiTxmWJU+FdiJvHEGjj7TBjq9Joi8PgAAAAAAAQMDA4FWABRACIAQAAAABAAAAAAAAP8oAAAADAAAAAEAAAAkAAAAJAAAAAAAgD0AAAAAAAAAAAAAgD0AAAAAAAAAAAIAAAAnAAAAGAAAAAEAAAAAAAAAAAAAAAAAAAAlAAAADAAAAAEAAAATAAAADAAAAAEAAAA7AAAACAAAABsAAAAQAAAA7B0AAEMcAAA2AAAAEAAAAJUdAACVGwAAWAAAACgAAAAAAAAAAAAAAP//////////AwAAAMwdsBsMHrAbQx6VGzYAAAAQAAAA7B0AAEMcAAA9AAAACAAAADwAAAAIAAAAPgAAABgAAADZAQAAuQEAAOUBAADF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NqOaUNmPcxDCEABAjwAAAAwAAAAAhDA2wAAAACOAAAAAAAAAKuqKjwCAAAAAgAAAAIAAAAAAAAAAhDA2wAAAAAAAAD/CEAIAywAAAAgAAAAAhDA2wIAAAAAAAAAAAAAAAAAAAAgVJk+AAAAAAABAwMVQAgAEAAAAAQAAAABAAAAJAAAACQAAAAAAIA9AAAAAAAAAAAAAIA9AAAAAAAAAAACAAAAXwAAADgAAAACAAAAOAAAAAAAAAA4AAAAAAAAAAAAAQAUAAAAAAAAAAAAAAAAAAAAAAAAAAAAAAAlAAAADAAAAAIAAAAlAAAADAAAAAUAAIBXAAAAJAAAAOcAAACWAQAA6wAAAL4BAAACAAAAkQ6AGZEOvxs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2o5pQ2Y9zEMIQAkDUAAAAEQAAAACEMDbBgAAAAAAAAAmiLw+AAAAAHEGjj7UBjo9ZliVPhbYiTxmWJU+FdiJvHEGjj7TBjq9Joi8PgAAAAAAAQMDA4EDAxRACYAQAAAABAAAAAAAAP8kAAAAJAAAAAAAgD0AAAAAAAAAAAAAgD0AAAAAAAAAAAIAAAAlAAAADAAAAAEAAAATAAAADAAAAAEAAAA7AAAACAAAABsAAAAQAAAAkQ4AAEMcAAA2AAAAEAAAADoOAACVGwAAWAAAACgAAAAAAAAAAAAAAP//////////AwAAAHEOsBuyDrAb6Q6VGzYAAAAQAAAAkQ4AAEMcAAA9AAAACAAAADwAAAAIAAAAPgAAABgAAADjAAAAuQEAAO8AAADF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M7y70Pimo1DCEABAjwAAAAwAAAAAhDA2wAAAACOAAAAAAAAAKuqKjwCAAAAAgAAAAIAAAAAAAAAAhDA2wAAAAAAAAD/CEAJAywAAAAgAAAAAhDA2wIAAAAAAAAAAAAAAAAAAAC0X+I+AAAAAAABAwMVQAkAEAAAAAQAAAABAAAAJAAAACQAAAAAAIA9AAAAAAAAAAAAAIA9AAAAAAAAAAACAAAAXwAAADgAAAACAAAAOAAAAAAAAAA4AAAAAAAAAAAAAQAUAAAAAAAAAAAAAAAAAAAAAAAAAAAAAAAlAAAADAAAAAIAAAAlAAAADAAAAAUAAIBXAAAAJAAAAN0BAAAZAQAA4gEAAFIBAAACAAAA9x2sEfcd/RQ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zvLvQ+KajUMIQAoDUAAAAEQAAAACEMDbBgAAAAAAAADdyQI/AAAAAAUS1z7UBjo9+mPePhbYiTz6Y94+FdiJvAUS1z7TBjq93ckCPwAAAAAAAQMDA4FWABRACoAQAAAABAAAAAAAAP8kAAAAJAAAAAAAgD0AAAAAAAAAAAAAgD0AAAAAAAAAAAIAAAAlAAAADAAAAAEAAAATAAAADAAAAAEAAAA7AAAACAAAABsAAAAQAAAA9x0AAIEVAAA2AAAAEAAAAKAdAADSFAAAWAAAACgAAAAAAAAAAAAAAP//////////AwAAANcd7hQXHu4UTh7SFDYAAAAQAAAA9x0AAIEVAAA9AAAACAAAADwAAAAIAAAAPgAAABgAAADaAQAATQEAAOUBAABZ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wqS0qUKktKnCpLSpwg25EkTimo1DCEABAjwAAAAwAAAAAhDA2wAAAACOAAAAAAAAAKuqKjwCAAAAAgAAAAIAAAAAAAAAAhDA2wAAAAAAAAD/CEAKAywAAAAgAAAAAhDA2wIAAAAAAAAAAAAAAAAAAABZryQ/AAAAAAABAwMVQAoAEAAAAAQAAAABAAAAJAAAACQAAAAAAIA9AAAAAAAAAAAAAIA9AAAAAAAAAAACAAAAXwAAADgAAAACAAAAOAAAAAAAAAA4AAAAAAAAAAAAAQAUAAAAAAAAAAAAAAAAAAAAAAAAAAAAAAAlAAAADAAAAAIAAAAlAAAADAAAAAUAAIBXAAAAJAAAABICAAAZAQAATQIAAFMBAAACAAAApySsET0h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nCpLSpQqS0qcKktKnCDbkSROKajUMIQAkDUAAAAEQAAAACEMDbBgAAAAAAAABcSTY/AAAAAIIIHz/UBjo9fbEiPxbYiTx9sSI/FdiJvIIIHz/TBjq9XEk2PwAAAAAAAQMDA4EDAxRACYAQAAAABAAAAAAAAP8kAAAAJAAAAAAAgD0AAAAAAAAAAAAAgD0AAAAAAAAAAAIAAAAlAAAADAAAAAEAAAATAAAADAAAAAEAAAA7AAAACAAAABsAAAAQAAAA4CAAAHMVAAA2AAAAEAAAAB4hAAC6FAAAWAAAACgAAAAAAAAAAAAAAP//////////AwAAADEh9BRfISEVmSE1FTYAAAAQAAAA4CAAAHMVAAA9AAAACAAAADwAAAAIAAAAPgAAABgAAAAOAgAASwEAABoC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QqS0qUKktKlCpLSpwqnmu0Pimo1DCEABAjwAAAAwAAAAAhDA2wAAAACOAAAAAAAAAKuqKjwCAAAAAgAAAAIAAAAAAAAAAhDA2wAAAAAAAAD/CEAJAywAAAAgAAAAAhDA2wIAAAAAAAAAAAAAAAAAAABZryQ/AAAAAAABAwMVQAkAEAAAAAQAAAABAAAAJAAAACQAAAAAAIA9AAAAAAAAAAAAAIA9AAAAAAAAAAACAAAAXwAAADgAAAACAAAAOAAAAAAAAAA4AAAAAAAAAAAAAQAUAAAAAAAAAAAAAAAAAAAAAAAAAAAAAAAlAAAADAAAAAIAAAAlAAAADAAAAAUAAIBXAAAAJAAAAHUBAAAZAQAAsAEAAFMBAAACAAAAdResEd8a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lCpLSpQqS0qUKktKnCqea7Q+KajUMIQAsDUAAAAEQAAAACEMDbBgAAAAAAAABcSTY/AAAAAIIIHz/UBjo9fbEiPxbYiTx9sSI/FdiJvIIIHz/TBjq9XEk2PwAAAAAAAQMDA4EAABRAC4AQAAAABAAAAAAAAP8kAAAAJAAAAAAAgD0AAAAAAAAAAAAAgD0AAAAAAAAAAAIAAAAlAAAADAAAAAEAAAATAAAADAAAAAEAAAA7AAAACAAAABsAAAAQAAAAPBsAAHMVAAA2AAAAEAAAAP4aAAC6FAAAWAAAACgAAAAAAAAAAAAAAP//////////AwAAAOsa9BS9GiEVgxo1FTYAAAAQAAAAPBsAAHMVAAA9AAAACAAAADwAAAAIAAAAPgAAABgAAACoAQAASwEAALQB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CKAZkPimo1DCEABAjwAAAAwAAAAAhDA2wAAAACOAAAAAAAAAKuqKjwCAAAAAgAAAAIAAAAAAAAAAhDA2wAAAAAAAAD/CEALAywAAAAgAAAAAhDA2wIAAAAAAAAAAAAAAAAAAAC0X+I+AAAAAAABAwMVQAsAEAAAAAQAAAABAAAAJAAAACQAAAAAAIA9AAAAAAAAAAAAAIA9AAAAAAAAAAACAAAAXwAAADgAAAACAAAAOAAAAAAAAAA4AAAAAAAAAAAAAQAUAAAAAAAAAAAAAAAAAAAAAAAAAAAAAAAlAAAADAAAAAIAAAAlAAAADAAAAAUAAIBXAAAAJAAAAOQAAAAZAQAA6AAAAFIBAAACAAAAYA6sEWAO/RQ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IoBmQ+KajUMIQAgDUAAAAEQAAAACEMDbBgAAAAAAAADdyQI/AAAAAAUS1z7UBjo9+mPePhbYiTz6Y94+FdiJvAUS1z7TBjq93ckCPwAAAAAAAQMDA4FWABRACIAQAAAABAAAAAAAAP8kAAAAJAAAAAAAgD0AAAAAAAAAAAAAgD0AAAAAAAAAAAIAAAAlAAAADAAAAAEAAAATAAAADAAAAAEAAAA7AAAACAAAABsAAAAQAAAAYA4AAIEVAAA2AAAAEAAAAAkOAADSFAAAWAAAACgAAAAAAAAAAAAAAP//////////AwAAAEAO7hSBDu4UuA7SFDYAAAAQAAAAYA4AAIEVAAA9AAAACAAAADwAAAAIAAAAPgAAABgAAADgAAAATQEAAOwAAABZ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wqS0qUKktKnCpLSpwl2/qEPimo1DCEABAjwAAAAwAAAAAhDA2wAAAACOAAAAAAAAAKuqKjwCAAAAAgAAAAIAAAAAAAAAAhDA2wAAAAAAAAD/CEAIAywAAAAgAAAAAhDA2wIAAAAAAAAAAAAAAAAAAABZryQ/AAAAAAABAwMVQAgAEAAAAAQAAAABAAAAJAAAACQAAAAAAIA9AAAAAAAAAAAAAIA9AAAAAAAAAAACAAAAXwAAADgAAAACAAAAOAAAAAAAAAA4AAAAAAAAAAAAAQAUAAAAAAAAAAAAAAAAAAAAAAAAAAAAAAAlAAAADAAAAAIAAAAlAAAADAAAAAUAAIBXAAAAJAAAABgBAAAZAQAAUwEAAFMBAAACAAAAEBWsEacR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nCpLSpQqS0qcKktKnCXb+oQ+KajUMIQAsDUAAAAEQAAAACEMDbBgAAAAAAAABcSTY/AAAAAIIIHz/UBjo9fbEiPxbYiTx9sSI/FdiJvIIIHz/TBjq9XEk2PwAAAAAAAQMDA4EAABRAC4AQAAAABAAAAAAAAP8kAAAAJAAAAAAAgD0AAAAAAAAAAAAAgD0AAAAAAAAAAAIAAAAlAAAADAAAAAEAAAATAAAADAAAAAEAAAA7AAAACAAAABsAAAAQAAAAShEAAHMVAAA2AAAAEAAAAIcRAAC6FAAAWAAAACgAAAAAAAAAAAAAAP//////////AwAAAJsR9BTIESEVAxI1FTYAAAAQAAAAShEAAHMVAAA9AAAACAAAADwAAAAIAAAAPgAAABgAAAAUAQAASwEAACEB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QqS0qUKktKlCpLSpwq/P/ELimo1DCEABAjwAAAAwAAAAAhDA2wAAAACOAAAAAAAAAKuqKjwCAAAAAgAAAAIAAAAAAAAAAhDA2wAAAAAAAAD/CEALAywAAAAgAAAAAhDA2wIAAAAAAAAAAAAAAAAAAABZryQ/AAAAAAABAwMVQAsAEAAAAAQAAAABAAAAJAAAACQAAAAAAIA9AAAAAAAAAAAAAIA9AAAAAAAAAAACAAAAXwAAADgAAAACAAAAOAAAAAAAAAA4AAAAAAAAAAAAAQAUAAAAAAAAAAAAAAAAAAAAAAAAAAAAAAAlAAAADAAAAAIAAAAlAAAADAAAAAUAAIBXAAAAJAAAAHwAAAAZAQAAtwAAAFMBAAACAAAA3wesEUgL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lCpLSpQqS0qUKktKnCr8/8QuKajUMIQAkDUAAAAEQAAAACEMDbBgAAAAAAAABcSTY/AAAAAIIIHz/UBjo9fbEiPxbYiTx9sSI/FdiJvIIIHz/TBjq9XEk2PwAAAAAAAQMDA4EDAxRACYAQAAAABAAAAAAAAP8kAAAAJAAAAAAAgD0AAAAAAAAAAAAAgD0AAAAAAAAAAAIAAAAlAAAADAAAAAEAAAATAAAADAAAAAEAAAA7AAAACAAAABsAAAAQAAAApgsAAHMVAAA2AAAAEAAAAGgLAAC6FAAAWAAAACgAAAAAAAAAAAAAAP//////////AwAAAFUL9BQnCyEV7Qo1FTYAAAAQAAAApgsAAHMVAAA9AAAACAAAADwAAAAIAAAAPgAAABgAAACuAAAASwEAALsAAABY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Lh9YQig9jkMIQAECPAAAADAAAAACEMDbAAAAAI4AAAAAAAAAq6oqPAIAAAACAAAAAgAAAAAAAAACEMDbAAAAAAAA//8VQAkAEAAAAAQAAAABAAAAJAAAACQAAAAAAIA9AAAAAAAAAAAAAIA9AAAAAAAAAAACAAAAXwAAADgAAAACAAAAOAAAAAAAAAA4AAAAAAAAAAAAAQAUAAAAAAAAAP8AAAAAAAAAAAAAAAAAAAAlAAAADAAAAAIAAAAlAAAADAAAAAUAAIBVAAAAUAAAADMAAADTAAAApAAAAB4BAAANAAAAJAqJDyQKUA6eCFINvgZSDd4EUg1ZA1AOWQOJD1kDwhDeBMARvgbAEZ4IwBEkCsIQJAqJDy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hmUxQyg9jkMIQAkDkAAAAIQAAAACEMDbDQAAAAAAAACfz2c/XC6Xvp/PZz8Vreq+GeszP1wuF7+fz+c+XC4XvxeSTz5cLhe/AACApBWt6r4AAICkXC6XvgAAQKVGXwe+F5JPPgAAgCSfz+c+AAAAJRnrMz8AAEAln89nP0ZfB76fz2c/XC6XvgADAwMDAwMDAwMDA4MBVgAUQAmAEAAAAAQAAAD/////IQAAAAgAAABiAAAADAAAAAEAAAAkAAAAJAAAAAAAgD0AAAAAAAAAAAAAgD0AAAAAAAAAAAIAAAAlAAAADAAAAAEAAAATAAAADAAAAAEAAAA7AAAACAAAAFUAAABQAAAAAAAAAAAAAAD//////////w0AAADZEYkP2RFQDlQQUg10DlINlAxSDQ8LUA4PC4kPDwvCEJQMwBF0DsARVBDAEdkRwhDZEYkPPAAAAAgAAAA+AAAAGAAAALAAAADVAAAAHgE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hmUxQyg9jkMIQAECPAAAADAAAAACEMDbAAAAAI4AAAAAAAAAq6oqPAIAAAACAAAAAgAAAAAAAAACEMDbAAAAAAAA//8VQAkAEAAAAAQAAAABAAAAJAAAACQAAAAAAIA9AAAAAAAAAAAAAIA9AAAAAAAAAAACAAAAXwAAADgAAAACAAAAOAAAAAAAAAA4AAAAAAAAAAAAAQAUAAAAAAAAAP8AAAAAAAAAAAAAAAAAAAAlAAAADAAAAAIAAAAlAAAADAAAAAUAAIBVAAAAUAAAAK8AAADTAAAAIAEAAB4BAAANAAAA2RGJD9kRUA5UEFINdA5SDZQMUg0PC1AODwuJDw8LwhCUDMARdA7AEVQQwBHZEcIQ2RGJDy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oWGWQyg9jkMIQAkDkAAAAIQAAAACEMDbDQAAAAAAAACfz2c/XC6Xvp/PZz8Vreq+GeszP1wuF7+fz+c+XC4XvxeSTz5cLhe/AACApBWt6r4AAICkXC6XvgAAQKVGXwe+F5JPPgAAgCSfz+c+AAAAJRnrMz8AAEAln89nP0ZfB76fz2c/XC6XvgADAwMDAwMDAwMDA4MBVgAUQAmAEAAAAAQAAAD/////IQAAAAgAAABiAAAADAAAAAEAAAAkAAAAJAAAAAAAgD0AAAAAAAAAAAAAgD0AAAAAAAAAAAIAAAAlAAAADAAAAAEAAAATAAAADAAAAAEAAAA7AAAACAAAAFUAAABQAAAAAAAAAAAAAAD//////////w0AAACPGYkPjxlQDgoYUg0qFlINShRSDcUSUA7FEokPxRLCEEoUwBEqFsARChjAEY8ZwhCPGYkPPAAAAAgAAAA+AAAAGAAAACwBAADVAAAAmQE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oWGWQyg9jkMIQAECPAAAADAAAAACEMDbAAAAAI4AAAAAAAAAq6oqPAIAAAACAAAAAgAAAAAAAAACEMDbAAAAAAAA//8VQAkAEAAAAAQAAAABAAAAJAAAACQAAAAAAIA9AAAAAAAAAAAAAIA9AAAAAAAAAAACAAAAXwAAADgAAAACAAAAOAAAAAAAAAA4AAAAAAAAAAAAAQAUAAAAAAAAAP8AAAAAAAAAAAAAAAAAAAAlAAAADAAAAAIAAAAlAAAADAAAAAUAAIBVAAAAUAAAACoBAADTAAAAmwEAAB4BAAANAAAAjxmJD48ZUA4KGFINKhZSDUoUUg3FElAOxRKJD8USwhBKFMARKhbAEQoYwBGPGcIQjxmJDy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ENRDKD2OQwhACQOQAAAAhAAAAAIQwNsNAAAAAAAAAJ/PZz9cLpe+n89nPxWt6r4Z6zM/XC4Xv5/P5z5cLhe/F5JPPlwuF78AAICkFa3qvgAAgKRcLpe+AABApUZfB74Xkk8+AACAJJ/P5z4AAAAlGeszPwAAQCWfz2c/Rl8Hvp/PZz9cLpe+AAMDAwMDAwMDAwMDgwFWABRACYAQAAAABAAAAP////8hAAAACAAAAGIAAAAMAAAAAQAAACQAAAAkAAAAAACAPQAAAAAAAAAAAACAPQAAAAAAAAAAAgAAACUAAAAMAAAAAQAAABMAAAAMAAAAAQAAADsAAAAIAAAAVQAAAFAAAAAAAAAAAAAAAP//////////DQAAAEUhiQ9FIVAOwB9SDeAdUg0AHFINexpQDnsaiQ97GsIQABzAEeAdwBHAH8ARRSHCEEUhiQ88AAAACAAAAD4AAAAYAAAApwEAANUAAAAVAgAAHA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ENRDKD2OQwhAAQI8AAAAMAAAAAIQwNsAAAAAjgAAAAAAAACrqio8AgAAAAIAAAACAAAAAAAAAAIQwNsAAAAAAAD//xVACQAQAAAABAAAAAEAAAAkAAAAJAAAAAAAgD0AAAAAAAAAAAAAgD0AAAAAAAAAAAIAAABfAAAAOAAAAAIAAAA4AAAAAAAAADgAAAAAAAAAAAABABQAAAAAAAAA/wAAAAAAAAAAAAAAAAAAACUAAAAMAAAAAgAAACUAAAAMAAAABQAAgFUAAABQAAAApgEAANMAAAAWAgAAHgEAAA0AAABFIYkPRSFQDsAfUg3gHVINABxSDXsaUA57GokPexrCEAAcwBHgHcARwB/AEUUhwhBFIYkP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q7fCEQoPY5DCEAJA5AAAACEAAAAAhDA2w0AAAAAAAAAn89nP1wul76fz2c/Fa3qvhnrMz9cLhe/n8/nPlwuF78Xkk8+XC4XvwAAgKQVreq+AACApFwul74AAEClRl8HvheSTz4AAIAkn8/nPgAAACUZ6zM/AABAJZ/PZz9GXwe+n89nP1wul74AAwMDAwMDAwMDAwODAVYAFEAJgBAAAAAEAAAA/////yEAAAAIAAAAYgAAAAwAAAABAAAAJAAAACQAAAAAAIA9AAAAAAAAAAAAAIA9AAAAAAAAAAACAAAAJQAAAAwAAAABAAAAEwAAAAwAAAABAAAAOwAAAAgAAABVAAAAUAAAAAAAAAAAAAAA//////////8NAAAA+yiJD/soUA52J1INliVSDbYjUg0wIlAOMCKJDzAiwhC2I8ARliXAEXYnwBH7KMIQ+yiJDzwAAAAIAAAAPgAAABgAAAAjAgAA1QAAAJACAAAc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q7fCEQoPY5DCEABAjwAAAAwAAAAAhDA2wAAAACOAAAAAAAAAKuqKjwCAAAAAgAAAAIAAAAAAAAAAhDA2wAAAAAAAP//FUAJABAAAAAEAAAAAQAAACQAAAAkAAAAAACAPQAAAAAAAAAAAACAPQAAAAAAAAAAAgAAAF8AAAA4AAAAAgAAADgAAAAAAAAAOAAAAAAAAAAAAAEAFAAAAAAAAAD/AAAAAAAAAAAAAAAAAAAAJQAAAAwAAAACAAAAJQAAAAwAAAAFAACAVQAAAFAAAAAhAgAA0wAAAJICAAAeAQAADQAAAPsoiQ/7KFAOdidSDZYlUg22I1INMCJQDjAiiQ8wIsIQtiPAEZYlwBF2J8AR+yjCEPsoiQ8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ndDNkJL+mVECkAAgCQAAAAYAAAA8+7b/wEAAAAAAAAARqLYvo8KNz9Gotg+KAAAAAwAAAABAAAAJAAAACQAAAAAAIA9AAAAAAAAAAAAAIA9AAAAAAAAAAACAAAAJwAAABgAAAABAAAAAAAAANvu8wAAAAAAJQAAAAwAAAABAAAAJQAAAAwAAAAIAACAVgAAADAAAAAtAAAAZAMAAIMAAACYAwAABQAAANICSzbSAnc5Lgh3OS4ISzbSAks2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ndDNkJL+mVECEABAjwAAAAwAAAAAhDA2wAAAACOAAAAAAAAAKuqKjwCAAAAAgAAAAIAAAAAAAAAAhDA2wAAAAAAAAD/CEAJA0gAAAA8AAAAAhDA2wUAAAAAAAAAAAAAAAAAAACPCjc/AAAAAI8KNz9Goti+AAAAAEai2L4AAAAAAAAAAAABAQGBAQMDFUAJABAAAAAEAAAAAQAAACQAAAAkAAAAAACAPQAAAAAAAAAAAACAPQAAAAAAAAAAAgAAAF8AAAA4AAAAAgAAADgAAAAAAAAAOAAAAAAAAAAAAAEAFAAAAAAAAAAAAAAAAAAAAAAAAAAAAAAAJQAAAAwAAAACAAAAJQAAAAwAAAAFAACAVgAAADAAAAArAAAAYwMAAIUAAACaAwAABQAAANICdzkuCHc5LghLNtICSzbSAnc5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QoIEMiJWZECkAAgCQAAAAYAAAA8+7b/wEAAAAAAAAARqLYvo8KNz9Gotg+IQAAAAgAAABiAAAADAAAAAEAAAAkAAAAJAAAAAAAgD0AAAAAAAAAAAAAgD0AAAAAAAAAAAIAAAAlAAAADAAAAAEAAAAlAAAADAAAAAgAAIBWAAAAMAAAAJ8AAABlAwAA9gAAAJkDAAAFAAAA+wlVNvsJgjlYD4I5WA9VNvsJVT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tCggQyIlZkQIQAECPAAAADAAAAACEMDbAAAAAI4AAAAAAAAAq6oqPAIAAAACAAAAAgAAAAAAAAACEMDbAAAAAAAAAP8IQAkDSAAAADwAAAACEMDbBQAAAAAAAAAAAAAAAAAAAI8KNz8AAAAAjwo3P0ai2L4AAAAARqLYvgAAAAAAAAAAAAEBAYEBAwMVQAkAEAAAAAQAAAABAAAAJAAAACQAAAAAAIA9AAAAAAAAAAAAAIA9AAAAAAAAAAACAAAAXwAAADgAAAACAAAAOAAAAAAAAAA4AAAAAAAAAAAAAQAUAAAAAAAAAAAAAAAAAAAAAAAAAAAAAAAlAAAADAAAAAIAAAAlAAAADAAAAAUAAIBWAAAAMAAAAJ4AAABjAwAA+AAAAJoDAAAFAAAA+wmCOVgPgjlYD1U2+wlVNvsJgjk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bBfSEIxbW9EK0AAAAwAAAAAAAAAHkAGAAwAAAAAAAAAIUAFAAwAAAAAAAAAHkAJAAwAAAAAAAAAKkAAACQAAAAYAAAAwJsJOQAAAAAAAAAAwJsJObBfSEIxbW9EIUAHAAwAAAAAAAAACEAJAzwAAAAwAAAAAhDA2wQAAAAAAAAAAAAAAAAAAAAAwmJIAAAAAADCYkgADmLIAADhugAOYsgAAQGBM0AJAQwAAAAAAAAAJEAEAAwAAAAAAAAAKkAAACQAAAAYAAAAHdZSPwAAAAAAAAAA40lSP69fSEI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AyAAAAnwMAAFE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SEIAwGdEJAAAACQAAABUVVU/AAAAAAAAAACjcVU/AABIQgDAZ0QEAAAAcwAAAAwAAAAAAAAADQAAABAAAAAyAAAAnwMAAFIAAABwAQAAAgAAABQAAAAJAAAAAAAAAAAAAAC8AgAAAAAAAAcCAiJTAHkAcwB0AGUAbQAAAAAAAAAAAAAAAAAAAAAAAAAAAAAAAAAAAAAAAAAAAAAAAAAAAAAAAAAAAAAAAAAAAAAAAAAAAHAugRFUAgAAAQAAAAIAAAAZAwAABAAAAAAAAAAAAAAAwBKAEVQCAADALoERVAIAAGC1T8L1AAAAaQAAAAAAAABgtU/C9QAAAK4AAAAAAAAAQE2mNf5/AAAxUGFJAAAAADADgBFUAgAABAAAAAEAAAAAAAAABAAAAAAAAAAAAAAAaQAAaf////8AAAAA/////xMBABJUAgAAAAAAAAAAAACwX0ZCMU1vRLshoEI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BgAAAAnwMAAH8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wEIAwGdEJAAAACQAAABUVVU/AAAAAAAAAACjcVU/AADAQgDAZ0QEAAAAcwAAAAwAAAAAAAAADQAAABAAAABgAAAAnwMAAFIAAABwAQAAAgAAABQAAAAJAAAAAAAAAAAAAAC8AgAAAAAAAAcCAiJTAHkAcwB0AGUAbQAAAAAAAAAAAAAAAAAAAAAAAAAAAAAAAAAAAAAAAAAAAAAAAAAAAAAAAAAAAAAAAAAAAAAAAAAAAHAugRFUAgAAAQAAAAIAAAD9BQAABAAAAAAAAAAAAAAAwBKAEVQCAADALoERVAIAAGC1T8L1AAAAaQAAAAAAAABgtU/C9QAAAK4AAAAAAAAAQE2mNf5/AAAxUGFJAAAAADADgBFUAgAABAAAAAEAAAAAAAAABAAAAAAAAAAAAAAAaQAAaf////8AAAAA/////xMBABJUAgAAAAAAAAAAAACllr9CMU1vRIiI/EI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CRAAAAnwMAAK8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4zhOPwAAAAAAAAAAo3FVPwAAEUMAwGdEJAAAACQAAADjOE4/AAAAAAAAAACjcVU/AAARQwDAZ0QEAAAAcwAAAAwAAAAAAAAADQAAABAAAACRAAAAnwMAAFIAAABwAQAAAgAAABQAAAAJAAAAAAAAAAAAAAC8AgAAAAAAAAcCAiJTAHkAcwB0AGUAbQAAAAAAAAAAAAAAAAAAAAAAAAAAAAAAAAAAAAAAAAAAAAAAAAAAAAAAAAAAAAAAAAAAAAAAAAAAAHAugRFUAgAAAQAAAAIAAAABCQAABAAAAAAAAAAAAAAAwBKAEVQCAADALoERVAIAAGC1T8L1AAAAaQAAAAAAAABgtU/C9QAAAK4AAAAAAAAAQE2mNf5/AAAxUGFJAAAAADAAgBFUAgAABAAAAAEAAAAAAAAABAAAAAAAAAAAAAAAaQAAaf////8AAAAA/////xMBABJUAgAAAAAAAAAAAADlFBBDMU1vRNaNLkM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DXAAAAnwMAAPY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V0MAwGdEJAAAACQAAABUVVU/AAAAAAAAAACjcVU/AABXQwDAZ0QEAAAAcwAAAAwAAAAAAAAADQAAABAAAADXAAAAnwMAAFIAAABwAQAAAgAAABQAAAAJAAAAAAAAAAAAAAC8AgAAAAAAAAcCAiJTAHkAcwB0AGUAbQAAAAAAAAAAAAAAAAAAAAAAAAAAAAAAAAAAAAAAAAAAAAAAAAAAAAAAAAAAAAAAAAAAAAAAAAAAAHAugRFUAgAAAQAAAAIAAABwDQAABAAAAAAAAAAAAAAAwBKAEVQCAADALoERVAIAAGC1T8L1AAAAaQAAAAAAAABgtU/C9QAAAK4AAAAAAAAAQE2mNf5/AAAxUGFJAAAAADADgBFUAgAABAAAAAEAAAAAAAAABAAAAAAAAAAAAAAAaQAAaf////8AAAAA/////xMBABJUAgAAAAAAAAAAAAC1/FZDMU1vRKZ1dUM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DP0CLCgMXhQoDF4cLP0CLCIDJnQ0RvAUQIQAkDPAAAADAAAAACEMDbBAAAAAAAAABz5UFAF70HvnVHTEAAAAAm9uE+QFqmDrxz5UFAF70HvgABAYEUQAmAEAAAAAQAAADwsAD/JAAAACQAAAAAAIA9AAAAAAAAAAAAAIA9AAAAAAAAAAACAAAAJQAAAAwAAAACAAAAEwAAAAwAAAABAAAAJQAAAAwAAAAIAACAVgAAACwAAABkAAAAVgMAAHsAAABuAwAABAAAAKYHCzZNBtk25QZlNaYHCzY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r2ALkNEbwFECEABAjwAAAAwAAAAAhDA2wAAAACOAAAAAAAAAKuqKjwCAAAAAgAAAAIAAAAAAAAAAhDA2wAAAAAAAAD/CEAJA0gAAAA8AAAAAhDA2wUAAAAAAAAAAAAAAAAAAADv93s/AAAAAO/3ez+cjQq/AAAAAJyNCr8AAAAAAAAAAAABAQGBAQMDFUAJABAAAAAEAAAAAQAAACQAAAAkAAAAAACAPQAAAAAAAAAAAACAPQAAAAAAAAAAAgAAAF8AAAA4AAAAAQAAADgAAAAAAAAAOAAAAAAAAAAAAAEAFAAAAAAAAAAAAAAAAAAAAAAAAAAAAAAAJQAAAAwAAAABAAAAJQAAAAwAAAAFAACAVgAAADAAAACsAAAAwgEAACYBAAAHAgAABQAAAOEKVCBCElQgQhJFHOEKRRzhClQg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oW0kNEbwFECkAAgCQAAAAYAAAA8+7b/wEAAAAAAAAAnI0Kv+/3ez+cjQo/IQAAAAgAAABiAAAADAAAAAEAAAAkAAAAJAAAAAAAgD0AAAAAAAAAAAAAgD0AAAAAAAAAAAIAAAAlAAAADAAAAAIAAAAlAAAADAAAAAgAAIBWAAAAMAAAAKMBAADEAQAAGgIAAAYCAAAFAAAAOxpFHDsaVCCdIVQgnSFFHDsaRRw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ChbSQ0RvAUQIQAECPAAAADAAAAACEMDbAAAAAI4AAAAAAAAAq6oqPAIAAAACAAAAAgAAAAAAAAACEMDbAAAAAAAAAP8IQAkDSAAAADwAAAACEMDbBQAAAAAAAAAAAAAAAAAAAO/3ez8AAAAA7/d7P5yNCr8AAAAAnI0KvwAAAAAAAAAAAAEBAYEBAwMVQAkAEAAAAAQAAAABAAAAJAAAACQAAAAAAIA9AAAAAAAAAAAAAIA9AAAAAAAAAAACAAAAXwAAADgAAAABAAAAOAAAAAAAAAA4AAAAAAAAAAAAAQAUAAAAAAAAAAAAAAAAAAAAAAAAAAAAAAAlAAAADAAAAAEAAAAlAAAADAAAAAUAAIBWAAAAMAAAAKIBAADCAQAAHAIAAAcCAAAFAAAAOxpUIJ0hVCCdIUUcOxpFHDsaVCA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bb5vQidoeUQIQAkDPAAAADAAAAACEMDbBAAAAAAAAAA9lpg9GYFIvgAAAAAAgAGmQBJtvfMtTr49lpg9GYFIvgABAYEUQAmAEAAAAAQAAABQsAD/JAAAACQAAAAAAIA9AAAAAAAAAAAAAIA9AAAAAAAAAAACAAAAJQAAAAwAAAABAAAAEwAAAAwAAAABAAAAJQAAAAwAAAAIAACAVgAAACwAAAA0AAAAzQMAAEUAAADmAwAABAAAAEYE2zy3A1M+SAPQPEYE2zw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LKiA5Di5l4RAhACQM8AAAAMAAAAAIQwNsEAAAAAAAAAFZiZD+D4lK+copaPwAAAKFhyEI/8VRAvlZiZD+D4lK+AAEBgRRACYAQAAAABAAAAFCwAP8kAAAAJAAAAAAAgD0AAAAAAAAAAAAAgD0AAAAAAAAAAAIAAAAlAAAADAAAAAEAAAATAAAADAAAAAEAAAAlAAAADAAAAAgAAIBWAAAALAAAAOkAAADJAwAA+gAAAOIDAAAEAAAAkg+TPEgPHz6WDrY8kg+TPCUAAAAMAAAABwAAg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JBImEIQTQ5CCEABAjwAAAAwAAAAAhDA2wAAAACOAAAAAAAAAAAAAD0CAAAAAgAAAAIAAAAAAAAAAhDA2wAAAACgMHD/CEAJAywAAAAgAAAAAhDA2wIAAAAAAAAAAAAAAAAAAADtTkQ/AAAAAAABAYEVQAkAEAAAAAQAAAABAAAAIQAAAAgAAABiAAAADAAAAAEAAAAkAAAAJAAAAAAAgD0AAAAAAAAAAAAAgD0AAAAAAAAAAAIAAABfAAAAOAAAAAIAAAA4AAAAAAAAADgAAAAAAAAAAAABADwAAAAAAAAAcDCgAAAAAAAAAAAAAAAAACUAAAAMAAAAAgAAACUAAAAMAAAABQAAgFcAAAAkAAAASAAAACAAAABPAAAAggAAAAIAAAC7BDICuwTyBy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cCsXDRAQEBAQEBAQEBAQEBAQEBAQEBAQEBAQEBAQEBAQEBAQEBAQEBAQEBAQEBAQEBAQEBAQEBAQEBAQEBAQEBAQEBAQEBAQEBAQEBAQEBAQEBAQEBAQEBAQEBAQEBAQEBAQEBAQEBAQEBAQEBAQEBAQEBAQEBAQEBAQEBAQEBAQEBAQEBAQEBAQEBAQEBAQEBAQEBAQEBAQEBAQEBAQEBAQEBAQEBAQEBAQEBAQEBAQEBAQEBAQEBAQEBAQEBAQEBAQEBAQEA0XK3ABA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EQM3DCAQEBAQEBAQEBAQEBAQEBAQEBAQTBxNTlMDAQEBAQEBAQEBAQEBAQEBAQEBAQEBAQEBAQEBAQEBAQEBAQEBAQEBAQEBAQEBAQEBAQEBAQEBAQEBAQEBAQEBAQEBAQEBAQEBAQEBAQEBAQEBAQEBAQEBAQEBAQEBAQEBAQEBAQEBAQEBAQEBAQEBAQEBAQEBAQEBAQEBAQEBAQEBAQEBAQEBAQEBAQEBAQEBAQEBAQEBAQEBAQEBAQEBAQEDU05NHEwQEBAQEBAQEBAQEBAQEBAQEBAQIAw3AxEB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NBAQEBAQEBAQEBAQEBAODn0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WVVFxAQEBAQEBAQEBAQEBAQEBAQEBAQEBAQEBAQEBAQEBAQEBAQEBAQEBAQEBAQEBAQEBAQEBAQEBAQEBAQEBAQEBAQEBAQEBAQEBAQEBAQEBAQEBAQEBAQEBAQEBAQEBAQEBAQEBAQEBAQEBAQEBAQEBAQEBAQEBAQEBAQEBAQEBAQEBAQEBAQEBAQF1Vl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RRY4EBAQEBAQEBAQEBAQEBAQEBAQEBAQEBAQEBAQEBAQEBAQEBAQEBAQEBAQEBAQEBAQEBAQEBAQEBAQEBAQEBAQEBAQEBAQEBAQEBAQEBAQEBAQEBAQEBAQEBAQEBAQEBAQEBAQEBAQEBAQEBAQEBAQEBAQEBAQEBAQEBAQEBAQEBAQEBAQEBAQEBA4FkUBAQEBAQEBAQEBAQEBAQEBAQEBAQEBAQEEgzYQEBAQEBAQEBAQEBAQEBAQAAAAEBAQEBAQEBAQEBAQEBAQEDaDBAEBAQEBAQEBAQEBAQEBAQEBAQEBAQEBAU+eCRAQEBAQEBAQEBAQEBAQEBAQEBAQEBAQEBAQEBAQEBAQEBAQEBAQEBAQEBAQEBAQEBAQEBAQEBAQEBAQEBAQEBAQEBAQEBAQEBAQEBAQEBAQEBAQEBAQEBAQEBAQEBAQEBAQEBAQEBAQEBAQEBAQEBAQEBAQEBAQEBAQEBAQEBAQEBAQEBAQEBAQCZ5PAQEBAQEBAQEBAQEBAQEBAQEBAQEBAQEBBIM2EBAQEBAQEBAQEBAQEBAQEAAAABAQEBAQEBAQEBAQEBAQEBA2gwQBAQEBAQEBAQEBAQEBAQEBAQEBAQEBAQFUnTkQEBAQEBAQEBAQEBAQEBAQEBAQEBAQEBAQEBAQEBAQEBAQEBAQEBAQEBAQEBAQEBAQEBAQEBAQEBAQEBAQEBAQEBAQEBAQEBAQEBAQEBAQEBAQEBAQEBAQEBAQEBAQEBAQEBAQEBAQEBAQEBAQEBAQEBAQEBAQEBAQEBAQEBAQEBAQEBAQEBAQEDmdVAEBAQEBAQEBAQEBAQEBAQEBAQEBAQEBAQSDNhAQEBAQEBAQEBAQEBAQEBAAAAAQEBAQEBAQEBAQEBAQEBAQNoMEAQEBAQEBAQEBAQEBAQEBAQEBAQEBAQEBAhmcDRAQEBAQEBAQEBAQEBAQEBAQEBAQEBAQEBAQEBAQEBAQEBAQEBAQEBAQEBAQEBAQEBAQEBAQEBAQEBAQEBAQEBAQEBAQEBAQEBAQEBAQEBAQEBAQEBAQEBAQEBAQEBAQEBAQEBAQEBAQEBAQEBAQEBAQEBAQEBAQEBAQEBAQEBAQEBAQEBAQEA2cGQIBAQEBAQEBAQEBAQEBAQEBAQEBAQEBAQEEgzYQEBAQEBAQEBAQEBAQEBAQAAAAEBAQEBAQEBAQEBAQEBAQEDaDBAEBAQEBAQEBAQEBAQEBAQEBAQEBAQEBARFPm3IOEBAQEBAQEBAQEBAQEBAQEBAQEBAQEBAQEBAQEBAQEBAQEBAQEBAQEBAQEBAQEBAQEBAQEBAQEBAQEBAQEBAQEBAQEBAQEBAQEBAQEBAQEBAQEBAQEBAQEBAQEBAQEBAQEBAQEBAQEBAQEBAQEBAQEBAQEBAQEBAQEBAQEBAQEBAQEBAQEA5ym08RAQEBAQEBAQEBAQEBAQEBAQEBAQEBAQEBBIM2EBAQEBAQEBAQEBAQEBAQEAAAABAQEBAQEBAQEBAQEBAQEBA2gwQBAQEBAQEBAQEBAQEBAQEBAQEBAQEBAQEBUGhtCw4OEBAQEBAQEBAQEBAQEBAQEBAQEBAQEBAQEBAQEBAQEBAQEBAQEBAQEBAQEBAQEBAQEBAQEBAQEBAQEBAQEBAQEBAQEBAQEBAQEBAQEBAQEBAQEBAQEBAQEBAQEBAQEBAQEBAQEBAQEBAQEBAQEBAQEBAQEBAQEBAQEBAQEBAQEBAQDg4LbWhQAQEBAQEBAQEBAQEBAQEBAQEBAQEBAQEBAQSDNhAQEBAQEBAQEBAQEBAQEBAAAAAQEBAQEBAQEBAQEBAQEBAQNoMEAQEBAQEBAQEBAQEBAQEBAQEBAQEBAQEBAREYBhAcDA4ODhAQEBAQEBAQEBAQEBAQEBAQEBAQEBAQEBAQEBAQEBAQEBAQEBAQEBAQEBAQEBAQEBAQEBAQEBAQEBAQEBAQEBAQEBAQEBAQEBAQEBAQEBAQEBAQEBAQEBAQEBAQEBAQEBAQEBAQEBAQEBAQEBAQEBAQEBAQEBAQEBAQEA4ODgwcEAYYEQEBAQEBAQEBAQEBAQEBAQEBAQEBAQEBAQEEgzYQEBAQEBAQEBAQEBAQEBAQAAAAEBAQEBAQEBAQEBAQEBAQEDaDBAEBAQEBAQEBAQEBAQEBAQEBAQEBAQEBAQEBEWKZmhcNIA0NDQ0NDQ0NDQ0NDQ0NDQ0NDQ0NDQ0NDQ0NDQ0NDQ0NDQ0NDg4QEBAQEBAQEBAQEBAQEBAQEBAQEBAQEBAQEBAQEBAQEBAQEBAQEBAQEBAQEBAQEBAQEBAODg0NDQ0NDQ0NDQ0NDQ0NDQ0NDQ0NDQ0NDQ0NDQ0NDQ0NDQ0NIA0XmpliEQEBAQEBAQEBAQEBAQEBAQEBAQEBAQEBAQEBBIM2EBAQEBAQEBAQEBAQEBAQEAAAABAQEBAQEBAQEBAQEBAQEBA2gwQBAQEBAQEBAQEBAQEBAQEBAQEBAQEBAQEBAQERAlRZkn2YWlpaWlpaWlpaWlpaWlpaWlpaWlpaWlpaWlpaWlpaWlpaWlp4DRAQEBAQEBAQEBAQEBAQEBAQEBAQEBAQEBAQEBAQEBAQEBAQEBAQEBAQEBAQEBAQEBANeFpaWlpaWlpaWlpaWlpaWlpaWlpaWlpaWlpaWlpaWlpaWlpamH2SWVQCEQEBAQEBAQEBAQEBAQEBAQEBAQEBAQEBAQEBAQSDNhAQEBAQEBAQEBAQEBAQEBAAAAAQEBAQEBAQEBAQEBAQEBAQNoMEAQEBAQEBAQEBAQEBAQEBAQEBAQEBAQEBAQEBAQERUFiXU2ZmZmZmZmZmZmZmZmZmZmZmZmZmZmZmZmZmZmZmZmZmZk8qeTIQEBAQEBAQEBAQEBAQEBAQEBAQEBAQEBAQEBAQEBAQEBAQEBAQEBAQEBAQEBAQEBAQMnkqT2ZmZmZmZmZmZmZmZmZmZmZmZmZmZmZmZmZmZmZmZmZmZlOXWFARAQEBAQEBAQEBAQEBAQEBAQEBAQEBAQEBAQEBAQEEgzYQEBAQEBAQEBAQEBAQEBAQAAAAEBAQEBAQEBAQEBAQEBAQEDaDBAEBAQEBAQEBAQEBAQEBAQEBAQEBAQEBAQEBAQEBAQERERERERERERERERERERERERERERERERERERERERERERERERERk5RKEBAQEBAQEBAQEBAQEBAQEBAQEBAQEBAQEBAQEBAQEBAQEBAQEBAQEBAQEBAQEBAQEEqUkxERERERERERERERERERERERERERERERERERERERERERERERER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k5RKEBAQEBAQEBAQEBAQEBAQEBAQEBAQEBAQEBAQEBAQEBAQEBAQEBAQEBAQEBAQEBAQEEqUkwEBAQEBAQEBAQEBAQEBAQEBAQEBAQEBAQEBAQEBAQEBAQEBAQEBAQEBAQEBAQEBAQEBAQEBAQEBAQEBAQEBAQEBAQEBBIM2EBAQEBAQEBAQEBAQEBAQEAAAABAQEBAQEBAQEBAQEBAQEBA2gwQBAQEBAQEBAQEBAQEBAQEBAQEBAQEBAQEBAQEBAQEBAQEBAQEBAQEBAQEBAQEBAQEBAQEBAQEBAQEBAQEBAQEBAQEBAWaSaxAQEBAQEBAQEBAQEBAQEBAQEBAQEBAQEBAQEBAQEBAQEBAQEBAQEBAQEBAQEBAQEBBrkmYBAQEBAQEBAQEBAQEBAQEBAQEBAQEBAQEBAQEBAQEBAQEBAQEBAQEBAQEBAQEBAQEBAQEBAQEBAQEBAQEBAQEBAQEBAQSDNhAQEBAQEBAQEBAQEBAQEBAAAAAQEBAQEBAQEBAQEBAQEBAQNoMEAQEBAQEBAQEBAQEBAQEBAQEBAQEBAQEBAQEBAQEBAQEBAQEBAQEBAQEBAQEBAQEBAQEBAQEBAQEBAQEBAQEBAQEBAQGRTTkQEBAQEBAQEBAQEBAQEBAQEBAQEBAQEBAQEBAQEBAQEBAQEBAQEBAQEBAQEBAQEBAQOU2RAQEBAQEBAQEBAQEBAQEBAQEBAQEBAQEBAQEBAQEBAQEBAQEBAQEBAQEBAQEBAQEBAQEBAQEBAQEBAQEBAQEBAQEBAQEEgzYQEBAQEBAQEBAQEBAQEBAQAAAAEBAQEBAQEBAQEBAQEBAQEDaDBAEBAQEBAQEBAQEBAQEBAQEBAQEBAQEBAQEBAQEBAQEBAQEBAQEBAQEBAQEBAQEBAQEBAQEBAQEBAQEBAQEBAQEBAQEBR4+QEBAQEBAQEBAQEBAQEBAQEBAQEBAQEBAQEBAQEBAQEBAQEBAQEBAQEBAQEBAQEBAQEJCPRwEBAQEBAQEBAQEBAQEBAQEBAQEBAQEBAQEBAQEBAQEBAQEBAQEBAQEBAQEBAQEBAQEBAQEBAQEBAQEBAQEBAQEBAQEBBIM2EBAQEBAQEBAQEBAQEBAQEAAAABAQEBAQEBAQEBAQEBAQEBA2gwQBAQEBAQEBAQEBAQEBAQEBAQEBAQEBAQEBAQEBAQEBAQEBAQEBAQEBAQEBAQEBAQEBAQEBAQEBAQEBAQEBAQEBAQEBAQKOOCAQEBAQEBAQEBAQEBAQEBAQEBAQEBAQEBAQEBAQEBAQEBAQEBAQEBAQEBAQEBAQECA4jgIBAQEBAQEBAQEBAQEBAQEBAQEBAQEBAQEBAQEBAQEBAQEBAQEBAQEBAQEBAQEBAQEBAQEBAQEBAQEBAQEBAQEBAQEBAQSDNhAQEBAQEBAQEBAQEBAQEBAAAAAQEBAQEBAQEBAQEBAQEBAQNoMEAQEBAQEBAQEBAQEBAQEBAQEBAQEBAQEBAQEBAQEBAQEBAQEBAQEBAQEBAQEBAQEBAQEBAQEBAQEBAQEBAQEBAQEBAQEBao05EBAQEBAQEBAQEBAQEBAQEBAQEBAQEBAQEBAQEBAQEBAQEBAQEBAQEBAQEBAQEBA5jWoBAQEBAQEBAQEBAQEBAQEBAQEBAQEBAQEBAQEBAQEBAQEBAQEBAQEBAQEBAQEBAQEBAQEBAQEBAQEBAQEBAQEBAQEBAQEEgzYQEBAQEBAQEBAQEBAQEBAQAAAAEBAQEBAQEBAQEBAQEBAQEDaDBAEBAQEBAQEBAQEBAQEBAQEBAQEBAQEBAQEBAQEBAQEBAQEBAQEBAQEBAQEBAQEBAQEBAQEBAQEBAQEBAQEBAQEBAQEBAWKMKQoQEBAQEBAQEBAQEBAQEBAQEBAQEBAQEBAQEBAQEBAQEBAQEBAQEBAQEBAQEBAKKYxiAQEBAQEBAQEBAQEBAQEBAQEBAQEBAQEBAQEBAQEBAQEBAQEBAQEBAQEBAQEBAQEBAQEBAQEBAQEBAQEBAQEBAQEBAQEBBIM2EBAQEBAQEBAQEBAQEBAQEAAAABAQEBAQEBAQEBAQEBAQEBA2gwQBAQEBAQEBAQEBAQEBAQEBAQEBAQEBAQEBAQEBAQEBAQEBAQEBAQEBAQEBAQEBAQEBAQEBAQEBAQEBAQEBAQEBAQEBAQEBVIsNchAQEBAQEBAQEBAQEBAQEBAQEBAQEBAQEBAQEBAQEBAQEBAQEBAQEBAQEBByDYtUAQEBAQEBAQEBAQEBAQEBAQEBAQEBAQEBAQEBAQEBAQEBAQEBAQEBAQEBAQEBAQEBAQEBAQEBAQEBAQEBAQEBAQEBAQEBAQSDNhAQEBAQEBAQEBAQEBAQEBAAAAAQEBAQEBAQEBAQEBAQEBAQNoMEAQEBAQEBAQEBAQEBAQEBAQEBAQEBAQEBAQEBAQEBAQEBAQEBAQEBAQEBAQEBAQEBAQEBAQEBAQEBAQEBAQEBAQEBAQEBAQFkiYo5OCAQEBAQEBAQEBAQEBAQEBAQEBAQEBAQEBAQEBAQEBAQEBAQEBAQIDg0iolkAQEBAQEBAQEBAQEBAQEBAQEBAQEBAQEBAQEBAQEBAQEBAQEBAQEBAQEBAQEBAQEBAQEBAQEBAQEBAQEBAQEBAQEBAQEBAQEEgzYQEBAQEBAQEBAQEBAQEBAQAAAAEBAQEBAQEBAQEBAQEBAQEDaDBAEBAQEBAQEBAQEBAQEBAQEBAQEBAQEBAQEBAQEBAQEBAQEBAQEBAQEBAQEBAQEBAQEBAQEBAQEBAQEBAQEBAQEBAQEBAQEBAUeGh4gkCTMzMzMzMzMzMzMzMzMzMzMzMzMzMzMzMzMzMzMzMzMzMzMzCSSIh4ZHAQEBAQEBAQEBAQEBAQEBAQEBAQEBAQEBAQEBAQEBAQEBAQEBAQEBAQEBAQEBAQEBAQEBAQEBAQEBAQEBAQEBAQEBAQEBAQEBBIM2EBAQEBAQEBAQEBAQEBAQEAAAABAQEBAQEBAQEBAQEBAQEBA2gwQBAQEBAQEBAQEBAQEBAQEBAQEBAQEBAQEBAQEBAQEBAQEBAQEBAQEBAQEBAQEBAQEBAQEBAQEBAQEBAQEBAQEBAQEBAQEBAQEBEUZqLx6EhYWFhYWFhYWFhYWFhYWFhYWFhYWFhYWFhYWFhYWFhYWFhB4vakYR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NBAQEBAQEBAQEBAQEBAODn0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AREDNwwgEBAQEBAQEBAQEBAQEBAQEBAQEEwcTU5PUAEBAQEBAQEBAQEBAQEBAQEBAQEBAQEBAQEBAQEBAQEBAQEBAQEBAQEBAQEBAQEBAQEBAQEBAQEBAQEBAQEBAQEBAQEBAQEBAQEBAQEBAQEBAQEBAQEBAQEBAQEBAQEBAQEBAQEBAQEBAQEBAQEBAQEBAQEBAQEBAQEBAQEBAQEBAQEBAQEBAQEBAQEBAQEBAQEBAQEBAQEBAQEBAQEBAQEBUE9OTRxMEBAQEBAQEBAQEBAQEBAQEBAQECAMNwMR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BAQYrFw0QEBAQEBAQEBAQEBAQEBAQEBAQEBAQEBAQEBAQEBAQEBAQEBAQEBAQEBAQEBAQEBAQEBAQEBAQEBAQEBAQEBAQEBAQEBAQEBAQEBAQEBAQEBAQEBAQEBAQEBAQEBAQEBAQEBAQEBAQEBAQEBAQEBAQEBAQEBAQEBAQEBAQEBAQEBAQEBAQEBAQEBAQEBAQEBAQEBAQEBAQEBAQEBAQEBAQEBAQEBAQEBAQEBAQEBAQEBAQEBAQEBAQEBAQEBAQEBAQEBANFysG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HYxmEH/9uxC//bswnYxmEGLDqdDWrqEQwhACwM8AAAAMAAAAAIQwNsEAAAAAAAAAGv7v0B3F9e+g6vGQH6lz75dCsFAL2aVvmv7v0B3F9e+AAEBgRRAC4AQAAAABAAAAAAA//8kAAAAJAAAAAAAgD0AAAAAAAAAAAAAgD0AAAAAAAAAAAIAAAAlAAAADAAAAAIAAAATAAAADAAAAAEAAAAlAAAADAAAAAgAAIBWAAAALAAAAOMBAADHAwAA9AEAAOEDAAAEAAAAGR99PD0fDj4wHuM8GR99PCUAAAAMAAAABwAAg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"/>
                    <pic:cNvPicPr>
                      <a:picLocks noChangeAspect="1" noChangeArrowheads="1"/>
                    </pic:cNvPicPr>
                  </pic:nvPicPr>
                  <pic:blipFill>
                    <a:blip r:embed="rId16"/>
                    <a:stretch>
                      <a:fillRect/>
                    </a:stretch>
                  </pic:blipFill>
                  <pic:spPr bwMode="auto">
                    <a:xfrm>
                      <a:off x="0" y="0"/>
                      <a:ext cx="4565514" cy="6593983"/>
                    </a:xfrm>
                    <a:prstGeom prst="rect">
                      <a:avLst/>
                    </a:prstGeom>
                    <a:noFill/>
                    <a:ln w="9525">
                      <a:noFill/>
                      <a:headEnd/>
                      <a:tailEnd/>
                    </a:ln>
                  </pic:spPr>
                </pic:pic>
              </a:graphicData>
            </a:graphic>
          </wp:inline>
        </w:drawing>
      </w:r>
    </w:p>
    <w:p w14:paraId="296774E0" w14:textId="77777777" w:rsidR="00ED131E" w:rsidRDefault="009E21D8">
      <w:pPr>
        <w:pStyle w:val="BodyText"/>
      </w:pPr>
      <w:r>
        <w:t>In reality, for example, a simplified Juniper MX control plane typical looks like this:</w:t>
      </w:r>
    </w:p>
    <w:p w14:paraId="00FB8088" w14:textId="77777777" w:rsidR="00ED131E" w:rsidRDefault="009E21D8">
      <w:pPr>
        <w:pStyle w:val="BodyText"/>
      </w:pPr>
      <w:r>
        <w:rPr>
          <w:noProof/>
        </w:rPr>
        <w:lastRenderedPageBreak/>
        <w:drawing>
          <wp:inline distT="0" distB="0" distL="0" distR="0" wp14:anchorId="216DCD2A" wp14:editId="0C6497A8">
            <wp:extent cx="2801305" cy="2110153"/>
            <wp:effectExtent l="0" t="0" r="0" b="0"/>
            <wp:docPr id="7"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"/>
                    <pic:cNvPicPr>
                      <a:picLocks noChangeAspect="1" noChangeArrowheads="1"/>
                    </pic:cNvPicPr>
                  </pic:nvPicPr>
                  <pic:blipFill>
                    <a:blip r:embed="rId17"/>
                    <a:stretch>
                      <a:fillRect/>
                    </a:stretch>
                  </pic:blipFill>
                  <pic:spPr bwMode="auto">
                    <a:xfrm>
                      <a:off x="0" y="0"/>
                      <a:ext cx="2801305" cy="2110153"/>
                    </a:xfrm>
                    <a:prstGeom prst="rect">
                      <a:avLst/>
                    </a:prstGeom>
                    <a:noFill/>
                    <a:ln w="9525">
                      <a:noFill/>
                      <a:headEnd/>
                      <a:tailEnd/>
                    </a:ln>
                  </pic:spPr>
                </pic:pic>
              </a:graphicData>
            </a:graphic>
          </wp:inline>
        </w:drawing>
      </w:r>
    </w:p>
    <w:p w14:paraId="4B7E9C00" w14:textId="77777777" w:rsidR="00ED131E" w:rsidRDefault="009E21D8">
      <w:pPr>
        <w:pStyle w:val="BodyText"/>
      </w:pPr>
      <w:r>
        <w:t>Running a control plane on each router make it very hard to manage, because each individual network device needs to be carefully configured. It requires extensive, vendor-specific experiences and skills to configure the device. The high number of configuration points often make it very challenging to build a robust network. Flexibility is also a recurring hurdle for traditional networks since most routers run proprietary hardware and software.</w:t>
      </w:r>
    </w:p>
    <w:p w14:paraId="5333877D" w14:textId="77777777" w:rsidR="00ED131E" w:rsidRDefault="009E21D8">
      <w:pPr>
        <w:pStyle w:val="BodyText"/>
      </w:pPr>
      <w:r>
        <w:t>In contrast, in SDN networking, Control and Configuration functions are gathered into a "SDN controller" which is controlling Network devices. The new architecture intends to provide a completely new way to configure the network. This new Cloud infrastructure brings:</w:t>
      </w:r>
    </w:p>
    <w:p w14:paraId="7AE1A365" w14:textId="77777777" w:rsidR="00ED131E" w:rsidRDefault="009E21D8">
      <w:pPr>
        <w:numPr>
          <w:ilvl w:val="0"/>
          <w:numId w:val="9"/>
        </w:numPr>
      </w:pPr>
      <w:r>
        <w:t>simplified routers, without complex control plane in each router.</w:t>
      </w:r>
    </w:p>
    <w:p w14:paraId="3D46437E" w14:textId="77777777" w:rsidR="00ED131E" w:rsidRDefault="009E21D8">
      <w:pPr>
        <w:numPr>
          <w:ilvl w:val="0"/>
          <w:numId w:val="9"/>
        </w:numPr>
      </w:pPr>
      <w:r>
        <w:t>a centralized control plane, which is a single configuration point</w:t>
      </w:r>
    </w:p>
    <w:p w14:paraId="4B97FE88" w14:textId="77777777" w:rsidR="00ED131E" w:rsidRDefault="009E21D8">
      <w:pPr>
        <w:pStyle w:val="FirstParagraph"/>
      </w:pPr>
      <w:r>
        <w:t>Let’s compare the two architectures:</w:t>
      </w:r>
    </w:p>
    <w:p w14:paraId="210C855E" w14:textId="77777777" w:rsidR="00ED131E" w:rsidRDefault="009E21D8">
      <w:pPr>
        <w:pStyle w:val="BodyText"/>
      </w:pPr>
      <w:r>
        <w:rPr>
          <w:b/>
        </w:rPr>
        <w:t>Comparison between tradition network devices and SDN devices.</w:t>
      </w:r>
    </w:p>
    <w:p w14:paraId="78653871" w14:textId="77777777" w:rsidR="00ED131E" w:rsidRDefault="009E21D8">
      <w:pPr>
        <w:pStyle w:val="BodyText"/>
      </w:pPr>
      <w:r>
        <w:rPr>
          <w:noProof/>
        </w:rPr>
        <w:drawing>
          <wp:inline distT="0" distB="0" distL="0" distR="0" wp14:anchorId="0A1AC1E1" wp14:editId="3F8C90E8">
            <wp:extent cx="5334000" cy="2521233"/>
            <wp:effectExtent l="0" t="0" r="0" b="0"/>
            <wp:docPr id="8"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Wui2UKNHt5DCEAD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1vWXQhpp0kMIQAEDYAAAAFQAAAACEMDbCAAAAAAAAACFGVc+ADGIvUpA4T0AAACkSkDhPfjFOL0AAAAA+MU4vQAAAAAZ9LO9SkDhPRn0s71KQOE93f8HvoUZVz4AMYi9AAEBAQEBAYEUQAGAEAAAAAQAAAD/////JAAAACQAAAAAAIA9AAAAAAAAAAAAAIA9AAAAAAAAAAACAAAAJQAAAAwAAAAAAACAEwAAAAwAAAABAAAAJQAAAAwAAAAIAACAVgAAADwAAAAyAAAAlAEAAEwAAAClAQAACAAAACUDxhnlA0Ya5QPvGbgE7xm4BJ0Z5QOdGeUDRxklA8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jMypUIg795DCEABA2AAAABUAAAAAhDA2wgAAAAAAAAA+h5XPuw7iL1KQOE9AAAAAEpA4T34xTi9AAAAAPjFOL0AAAAAGfSzvUpA4T0Z9LO9SkDhPVMFCL76Hlc+7DuIvQABAQEBAQGBFEABgBAAAAAEAAAA/////yQAAAAkAAAAAACAPQAAAAAAAAAAAACAPQAAAAAAAAAAAgAAACUAAAAMAAAAAAAAgBMAAAAMAAAAAQAAACUAAAAMAAAACAAAgFYAAAA8AAAAOAAAAK0BAABTAAAAvgEAAAgAAACPA1cbTwTWG08EgBsiBYAbIgUuG08ELhtPBNcajwNXG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JoT9dCLTHlQwhAAQNgAAAAVAAAAAIQwNsIAAAAAAAAAAAAAAC7zoe9lwjNPfL0B76XCM09v5yzvXAkVz6/nLO9cCRXPhotOL2XCM09Gi04vZcIzT0AAICjAAAAALvOh70AAQEBAQEBgRRAAYAQAAAABAAAAP////8kAAAAJAAAAAAAgD0AAAAAAAAAAAAAgD0AAAAAAAAAAAIAAAAlAAAADAAAAAAAAIATAAAADAAAAAEAAAAlAAAADAAAAAgAAIBWAAAAPAAAAFIAAAC6AQAAbAAAAMoBAAAIAAAAswYfHPMFoBvzBfYbIAX2GyAFSBzzBUgc8wWfHLMG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wxHKQh2s2EMIQAEDYAAAAFQAAAACEMDbCAAAAAAAAAAAAAAAptmHvav9zD1o+ge+q/3MPb+cs71wJFc+v5yzvXAkVz4aLTi9q/3MPRotOL2r/cw9AAAApAAAAACm2Ye9AAEBAQEBAYEUQAGAEAAAAAQAAAD/////JAAAACQAAAAAAIA9AAAAAAAAAAAAAIA9AAAAAAAAAAACAAAAJQAAAAwAAAAAAACAEwAAAAwAAAABAAAAJQAAAAwAAAAIAACAVgAAADwAAABLAAAAoAEAAGUAAACxAQAACAAAAEkGjxqJBQ8aiQVmGrYEZhq2BLgaiQW4GokFDhtJBo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v7P30JKQOhDCEAB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CAAAAAAAAAGDFT9v4AAAABwAAAAAAAAB2ZMZC/n8AAA4AAAAAAAAAcu3TRP5/AAAAAAAAAAAAAL/E1UT+fwAAUAAAAAAAAAAgAAAAAAAAANA6JK4AAgAAXKHYRP5/AAACAAAAAAAAAEpovKcAAgAAAgAAAugEAABzg5w1AAAAAMwDAM8AAAAAAAAergACAAACAAACAAAAAF2GnDX+fwAAriUhbQAAAAABAAAAAAAAAGDET9v4AAAAJYWcNQAAAAAAAAAAAAAAAEgAAAAAAAAAAAAAAAAAAAAAAAAAAAAAAAUAAAAAAAAAUAAAAAAAAAAAALynAAIAALu61UR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QgkAAAAGAAAAAIQwNsBAAAABAAAAAAAAAAAAAAAAAAAABtABABAAAAANAAAAAUAAAACAAAAAAAAAAAAAAAq3WRErHBdRAMAAAAAAAAAAAAAACrdZEQAAAAAAAAAAKxwXUQiAAAADAAAAP////8hAAAACAAAAGIAAAAMAAAAAQAAACEAAAAIAAAAHgAAABgAAAAaAAAA7wAAAIQAAABV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CQSnkJwnKxDCEAAAjwAAAAwAAAAAhDA2wAAAACOAAAAAAAAAKuqKjwCAAAAAgAAAAIAAAAAAAAAAhDA2wAAAAAAAAD/CEABAywAAAAgAAAAAhDA2wIAAAAAAAAAGdCMPQAAAABUKpg+AAAAAAABAYEVQAEAEAAAAAQAAAAAAAAAIQAAAAgAAABiAAAADAAAAAEAAAAkAAAAJAAAAAAAgD0AAAAAAAAAAAAAgD0AAAAAAAAAAAIAAABfAAAAOAAAAAIAAAA4AAAAAAAAADgAAAAAAAAAAAABABQAAAAAAAAAAAAAAAAAAAAAAAAAAAAAACUAAAAMAAAAAgAAACUAAAAMAAAABQAAgFcAAAAkAAAATAAAAF8BAABRAAAAfwEAAAIAAADpBBAW6QTHFy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AAAAAPBCAADwwgAAAAAkEp5CcJysQwhABwNQAAAARAAAAAIQwNsGAAAAAAAAAAAAAAAAAAAA1Aa6PdQGOr3/vpw9FtiJvP++nD0V2Ik81Aa6PdMGOj0AAAAAAAAAAAABAwMDgQGBFEAHgBAAAAAEAAAAAAAA/ygAAAAMAAAAAQAAACQAAAAkAAAAAACAPQAAAAAAAAAAAACAPQAAAAAAAAAAAgAAACcAAAAYAAAAAQAAAAAAAAAAAAAAAAAAACUAAAAMAAAAAQAAABMAAAAMAAAAAQAAADsAAAAIAAAAGwAAABAAAADpBAAAjBUAADYAAAAQAAAAQAUAADoWAABYAAAAKAAAAAAAAAAAAAAA//////////8DAAAACQUfFskEHxaSBDoWNgAAABAAAADpBAAAjBUAAD0AAAAIAAAAPAAAAAgAAAA+AAAAGAAAAEkAAABYAQAAVAAAAGQ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AAAAAAAADwQgAA8MIAAAAAJBKeQnCcrEMIQAgDUAAAAEQAAAACEMDbBgAAAAAAAABaXrs+AAAAAKXcjD7UBjo9mi6UPhbYiTyaLpQ+FdiJvKXcjD7TBjq9Wl67PgAAAAAAAQMDA4EDAxRACIAQAAAABAAAAAAAAP8kAAAAJAAAAAAAgD0AAAAAAAAAAAAAgD0AAAAAAAAAAAIAAAAlAAAADAAAAAEAAAATAAAADAAAAAEAAAA7AAAACAAAABsAAAAQAAAA6QQAAEsYAAA2AAAAEAAAAJIEAACcFwAAWAAAACgAAAAAAAAAAAAAAP//////////AwAAAMkEuBcJBbgXQAWcFzYAAAAQAAAA6QQAAEsYAAA9AAAACAAAADwAAAAIAAAAPgAAABgAAABJAAAAeQEAAFQAAACF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9Hk/Qyjm+EMKQACAJAAAABgAAAD/////AQAAAAAAAACZTCbAe72eP5lMJkAoAAAADAAAAAEAAAAhAAAACAAAAGIAAAAMAAAAAQAAACQAAAAkAAAAAACAPQAAAAAAAAAAAACAPQAAAAAAAAAAAgAAACcAAAAYAAAAAQAAAAAAAAD///8AAAAAACUAAAAMAAAAAQAAACUAAAAMAAAACAAAgFYAAAAwAAAAvwAAALkAAABUAQAA8gEAAAUAAADwC5gL8AsVHz0VFR89FZgL8AuYC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KHyYdDOI3eQwhACANgAAAAVAAAAAIQwNsIAAAAAAAAAPoeVz7sO4i9SkDhPQAAAABKQOE9+MU4vQAAAAD4xTi9AAAAABn0s71KQOE9GfSzvUpA4T1TBQi++h5XPuw7iL0AAQEBAQEBgRRACIAQAAAABAAAAP////8kAAAAJAAAAAAAgD0AAAAAAAAAAAAAgD0AAAAAAAAAAAIAAAAlAAAADAAAAAEAAAATAAAADAAAAAEAAAAlAAAADAAAAAgAAIBWAAAAPAAAAPUAAACsAQAAEAEAAL0BAAAIAAAAXg9KGx4QyhseEHQb8hB0G/IQIRseECEbHhDLGl4PShs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1FCUQ0XP5EMIQAgDYAAAAFQAAAACEMDbCAAAAAAAAAAAAAAAu86HvZcIzT3y9Ae+lwjNPb+cs71wJFc+v5yzvXAkVz4aLTi9lwjNPRotOL2XCM09AACAowAAAAC7zoe9AAEBAQEBAYEUQAiAEAAAAAQAAAD/////JAAAACQAAAAAAIA9AAAAAAAAAAAAAIA9AAAAAAAAAAACAAAAJQAAAAwAAAABAAAAEwAAAAwAAAABAAAAJQAAAAwAAAAIAACAVgAAADwAAAAOAQAAuQEAACkBAADKAQAACAAAAIMSExzCEZMbwhHqG+8Q6hvvEDwcwhE8HMIRkhyDEhMc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AgAAAAAAAABgxU/b+AAAAAcAAAAAAAAAdmTGQv5/AAAOAAAAAAAAAHLt00T+fwAAAAAAAAAAAAC/xNVE/n8AAFAAAAAAAAAAIAAAAAAAAADQOiSuAAIAAFyh2ET+fwAAAwAAAAAAAABKaLynAAIAAAIAAALoBAAAc4OcNQAAAAD1vAhBAAAAAAAAHq4AAgAAAgAAAgAAAABdhpw1/n8AADIYIY//////AQAAAAAAAABgxE/b+AAAACWFnDUAAAAAAAAAAAAAAABIAAAAAAAAAAAAAAAAAAAAAAAAAAAAAAAFAAAAAAAAAFAAAAAAAAAAAAC8pwACAAC7utVE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oIJAAAABgAAAACEMDbAQAAAAQAAAAAAAAAAAAAAAAAAAAbQAkAQAAAADQAAAAKAAAAAgAAAAAAAAAAAAAAKt1kRKxwXUQDAAAAAAAAAAAAAAAq3WREAAAAAAAAAACscF1EIgAAAAwAAAD/////IQAAAAgAAABiAAAADAAAAAEAAAAhAAAACAAAAB4AAAAYAAAA1wAAAO4AAABBAQAAV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CDAYZDhzqsQwhAAAI8AAAAMAAAAAIQwNsAAAAAjgAAAAAAAACrqio8AgAAAAIAAAACAAAAAAAAAAIQwNsAAAAAAAAA/whACAMsAAAAIAAAAAIQwNsCAAAAAAAAABnQjD0AAAAAVCqYPgAAAAAAAQGBFUAIABAAAAAEAAAAAAAAACEAAAAIAAAAYgAAAAwAAAABAAAAJAAAACQAAAAAAIA9AAAAAAAAAAAAAIA9AAAAAAAAAAACAAAAXwAAADgAAAACAAAAOAAAAAAAAAA4AAAAAAAAAAAAAQAUAAAAAAAAAAAAAAAAAAAAAAAAAAAAAAAlAAAADAAAAAIAAAAlAAAADAAAAAUAAIBXAAAAJAAAAAkBAABeAQAADgEAAH4BAAACAAAAuRAEFrkQuhc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gwGGQ4c6rEMIQAwDUAAAAEQAAAACEMDbBgAAAAAAAAAAAAAAAAAAANQGuj3UBjq9/76cPRbYibz/vpw9FdiJPNQGuj3TBjo9AAAAAAAAAAAAAQMDA4EBgRRADIAQAAAABAAAAAAAAP8oAAAADAAAAAEAAAAkAAAAJAAAAAAAgD0AAAAAAAAAAAAAgD0AAAAAAAAAAAIAAAAnAAAAGAAAAAEAAAAAAAAAAAAAAAAAAAAlAAAADAAAAAEAAAATAAAADAAAAAEAAAA7AAAACAAAABsAAAAQAAAAuRAAAIAVAAA2AAAAEAAAABARAAAuFgAAWAAAACgAAAAAAAAAAAAAAP//////////AwAAANkQExaYEBMWYRAuFjYAAAAQAAAAuRAAAIAVAAA9AAAACAAAADwAAAAIAAAAPgAAABgAAAAGAQAAWAEAABEBAABj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errpDEEj5QwpAAIAkAAAAGAAAAP////8BAAAAAAAAAJlMJsB7vZ4/mUwmQCgAAAAMAAAAAQAAACEAAAAIAAAAYgAAAAwAAAABAAAAJAAAACQAAAAAAIA9AAAAAAAAAAAAAIA9AAAAAAAAAAACAAAAJwAAABgAAAABAAAAAAAAAP///wAAAAAAJQAAAAwAAAABAAAAJQAAAAwAAAAIAACAVgAAADAAAAB0AQAAugAAAAoCAADzAQAABQAAAE4XpQtOFyEfmyAhH5sgpQtOF6UL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6uukMQSPlDCEAAAjwAAAAwAAAAAhDA2wAAAACOAAAAAAAAAKuqKjwCAAAAAgAAAAIAAAAAAAAAAhDA2wAAAAAAAAD/CEANA0gAAAA8AAAAAhDA2wUAAAAAAAAAAAAAAAAAAAB7vZ4/AAAAAHu9nj+ZTCbAAAAAAJlMJsAAAAAAAAAAAAABAQGBgQAAFUANABAAAAAEAAAAAAAAACQAAAAkAAAAAACAPQAAAAAAAAAAAACAPQAAAAAAAAAAAgAAAF8AAAA4AAAAAgAAADgAAAAAAAAAOAAAAAAAAAAAAAEAFAAAAAAAAAAAAAAAAAAAAAAAAAAAAAAAJQAAAAwAAAACAAAAJQAAAAwAAAAFAACAVgAAADAAAABzAQAAuAAAAAwCAAD0AQAABQAAAE4XIR+bICEfmyClC04XpQtOFyEf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fHx8EOvz+dDCEAC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XnX70ONHt5DCEAD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U2zfQxpp0kMIQA0DYAAAAFQAAAACEMDbCAAAAAAAAACFGVc+ADGIvUpA4T0AAACkSkDhPfjFOL0AAAAA+MU4vQAAAAAZ9LO9SkDhPRn0s71KQOE93f8HvoUZVz4AMYi9AAEBAQEBAYEUQA2AEAAAAAQAAAD/////JAAAACQAAAAAAIA9AAAAAAAAAAAAAIA9AAAAAAAAAAACAAAAJQAAAAwAAAABAAAAEwAAAAwAAAABAAAAJQAAAAwAAAAIAACAVgAAADwAAAClAQAAlAEAAL8BAAClAQAACAAAAFMaxhkTG0YaExvvGeYb7xnmG50ZExudGRMbRxlTGs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mq74kMg795DCEANA2AAAABUAAAAAhDA2wgAAAAAAAAA+h5XPuw7iL1KQOE9AAAAAEpA4T34xTi9AAAAAPjFOL0AAAAAGfSzvUpA4T0Z9LO9SkDhPVMFCL76Hlc+7DuIvQABAQEBAQGBFEANgBAAAAAEAAAA/////yQAAAAkAAAAAACAPQAAAAAAAAAAAACAPQAAAAAAAAAAAgAAACUAAAAMAAAAAQAAABMAAAAMAAAAAQAAACUAAAAMAAAACAAAgFYAAAA8AAAAqwEAAK0BAADFAQAAvgEAAAgAAAC9GlcbfRvWG30bgBtQHIAbUBwuG30bLht9G9cavRpXG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K3Qu9DLTHlQwhADQNgAAAAVAAAAAIQwNsIAAAAAAAAAAAAAAC7zoe9lwjNPfL0B76XCM09v5yzvXAkVz6/nLO9cCRXPhotOL2XCM09Gi04vZcIzT0AAICjAAAAALvOh70AAQEBAQEBgRRADYAQAAAABAAAAP////8kAAAAJAAAAAAAgD0AAAAAAAAAAAAAgD0AAAAAAAAAAAIAAAAlAAAADAAAAAEAAAATAAAADAAAAAEAAAAlAAAADAAAAAgAAIBWAAAAPAAAAMQBAAC6AQAA3wEAAMoBAAAIAAAA4R0fHCEdoBshHfYbTRz2G00cSBwhHUgcIR2fHOEd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T/PrQx2s2EMIQA0DYAAAAFQAAAACEMDbCAAAAAAAAAAAAAAAptmHvav9zD1o+ge+q/3MPb+cs71wJFc+v5yzvXAkVz4aLTi9q/3MPRotOL2r/cw9AAAApAAAAACm2Ye9AAEBAQEBAYEUQA2AEAAAAAQAAAD/////JAAAACQAAAAAAIA9AAAAAAAAAAAAAIA9AAAAAAAAAAACAAAAJQAAAAwAAAABAAAAEwAAAAwAAAABAAAAJQAAAAwAAAAIAACAVgAAADwAAAC+AQAAoAEAANgBAACxAQAACAAAAHcdjxq3HA8atxxmGuMbZhrjG7gatxy4GrccDht3HY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t5i8UNKQOhDCEAN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CAAAAAAAAAGDFT9v4AAAABwAAAAAAAAB2ZMZC/n8AAA4AAAAAAAAAcu3TRP5/AAAAAAAAAAAAAL/E1UT+fwAAUAAAAAAAAAAgAAAAAAAAANA6JK4AAgAAXKHYRP5/AAADAAAAAAAAAEpovKcAAgAAAgAAAugEAABzg5w1AAAAAPW8CEEAAAAAAAAergACAAACAAACAAAAAF2GnDX+fwAAciAhy/////8BAAAAAAAAAGDET9v4AAAAJYWcNQAAAAAAAAAAAAAAAEgAAAAAAAAAAAAAAAAAAAAAAAAAAAAAAAUAAAAAAAAAUAAAAAAAAAAAALynAAIAALu61UR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QgkAAAAGAAAAAIQwNsBAAAABAAAAAAAAAAAAAAAAAAAABtACQBAAAAANAAAAAUAAAACAAAAAAAAAAAAAAAq3WRErHBdRAMAAAAAAAAAAAAAACrdZEQAAAAAAAAAAKxwXUQiAAAADAAAAP////8hAAAACAAAAGIAAAAMAAAAAQAAACEAAAAIAAAAHgAAABgAAACNAQAA7wAAAPcBAABV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Gfz4ENwnKxDCEAAAjwAAAAwAAAAAhDA2wAAAACOAAAAAAAAAKuqKjwCAAAAAgAAAAIAAAAAAAAAAhDA2wAAAAAAAAD/CEANAywAAAAgAAAAAhDA2wIAAAAAAAAAGdCMPQAAAABUKpg+AAAAAAABAYEVQA0AEAAAAAQAAAAAAAAAIQAAAAgAAABiAAAADAAAAAEAAAAkAAAAJAAAAAAAgD0AAAAAAAAAAAAAgD0AAAAAAAAAAAIAAABfAAAAOAAAAAIAAAA4AAAAAAAAADgAAAAAAAAAAAABABQAAAAAAAAAAAAAAAAAAAAAAAAAAAAAACUAAAAMAAAAAgAAACUAAAAMAAAABQAAgFcAAAAkAAAAvwEAAF8BAADEAQAAfwEAAAIAAAAXHBAWFxzHFy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AAAAAPBCAADwwgAAAABn8+BDcJysQwhABwNQAAAARAAAAAIQwNsGAAAAAAAAAAAAAAAAAAAA1Aa6PdQGOr3/vpw9FtiJvP++nD0V2Ik81Aa6PdMGOj0AAAAAAAAAAAABAwMDgQAAFEAHgBAAAAAEAAAAAAAA/ygAAAAMAAAAAQAAACQAAAAkAAAAAACAPQAAAAAAAAAAAACAPQAAAAAAAAAAAgAAACcAAAAYAAAAAQAAAAAAAAAAAAAAAAAAACUAAAAMAAAAAQAAABMAAAAMAAAAAQAAADsAAAAIAAAAGwAAABAAAAAXHAAAjBUAADYAAAAQAAAAbhwAADoWAABYAAAAKAAAAAAAAAAAAAAA//////////8DAAAANxwfFvcbHxbAGzoWNgAAABAAAAAXHAAAjBUAAD0AAAAIAAAAPAAAAAgAAAA+AAAAGAAAALwBAABYAQAAxwEAAGQ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AAAAAAAADwQgAA8MIAAAAAZ/PgQ3CcrEMIQA8DUAAAAEQAAAACEMDbBgAAAAAAAABaXrs+AAAAAKXcjD7UBjo9mi6UPhbYiTyaLpQ+FdiJvKXcjD7TBjq9Wl67PgAAAAAAAQMDA4EAABRAD4AQAAAABAAAAAAAAP8kAAAAJAAAAAAAgD0AAAAAAAAAAAAAgD0AAAAAAAAAAAIAAAAlAAAADAAAAAEAAAATAAAADAAAAAEAAAA7AAAACAAAABsAAAAQAAAAFxwAAEsYAAA2AAAAEAAAAMAbAACcFwAAWAAAACgAAAAAAAAAAAAAAP//////////AwAAAPcbuBc3HLgXbhycFzYAAAAQAAAAFxwAAEsYAAA9AAAACAAAADwAAAAIAAAAPgAAABgAAAC8AQAAeQEAAMcBAACF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s6GSEQDnYZDCkAAgCQAAAAYAAAA/////wEAAAAAAAAAjxa/v3u9nj+PFr8/KAAAAAwAAAABAAAAIQAAAAgAAABiAAAADAAAAAEAAAAkAAAAJAAAAAAAgD0AAAAAAAAAAAAAgD0AAAAAAAAAAAIAAAAnAAAAGAAAAAEAAAAAAAAA////AAAAAAAlAAAADAAAAAEAAAAlAAAADAAAAAgAAIBWAAAAMAAAACEDAABZAAAAtwMAAA0BAAAFAAAAGjKaBRoyzBBnO8wQZzuaBRoymgU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CgCWyuAAIAAGDFT9v4AAAABgAAAAAAAAB2ZMZC/n8AAA4AAAAAAAAAcu3TRP5/AAAAAAAAAAAAAL/E1UT+fwAAYAAAAAAAAAAgAAAAAAAAANA6JK4AAgAAXKHYRP5/AAABAAAAAAAAAEpovKcAAgAAAAAAAOgEAABzg5w1AAAAAPW8CEEAAAAAAAAergACAAACAAACAAAAAF2GnDX+fwAA2Rgh1/////8BAAAAAAAAAGDET9v4AAAAJYWcNQAAAAAAAAAAAAAAAEgAAAAAAAAAAAAAAAAAAAAAAAAAAAAAAAUAAAAAAAAAUAAAAAAAAAAAALynAAIAALu61UR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QgkAAAAGAAAAAIQwNsBAAAABAAAAAAAAAAAAAAAAAAAABtACQBAAAAANAAAAAUAAAACAAAAAAAAAAAAAAAq3WRErHBdRAMAAAAAAAAAAAAAACrdZEQAAAAAAAAAAKxwXUQiAAAADAAAAP////8hAAAACAAAAGIAAAAMAAAAAQAAACEAAAAIAAAAHgAAABgAAAA6AwAAjgAAAKQDAAD0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LbFzsKQrnNCkK5zwrbFzsIzOVVEA52GQwhACANQAAAARAAAAAIQwNsGAAAAAAAAAAAAAAAAAAAA4f6cPexqiL3iOI89xNUQvbJjoD0FXjW73VTLPcv7rjwAAAAAAAAAAAABAwMDgQGBFEAIgBAAAAAEAAAAAAAA/ygAAAAMAAAAAQAAACQAAAAkAAAAAACAPQAAAAAAAAAAAACAPQAAAAAAAAAAAgAAACcAAAAYAAAAAQAAAAAAAAAAAAAAAAAAACUAAAAMAAAAAQAAABMAAAAMAAAAAQAAADsAAAAIAAAAGwAAABAAAABHNQAAzBAAADYAAAAQAAAACTUAAIURAABYAAAAKAAAAAAAAAAAAAAA//////////8DAAAA9jRLEcg0HRGONAoRNgAAABAAAABHNQAAzBAAAD0AAAAIAAAAPAAAAAgAAAA+AAAAGAAAAEgDAAAMAQAAVQMAABk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C2xc7CkK5zQpCuc8K2xc7CMzlVRAOdhkMIQAcDUAAAAEQAAAACEMDbBgAAAAAAAACsuMw/AAAAAF4DwD/N+648cbLCP/ddNbsexcM/w9UQvb7owj/saoi9rLjMPwAAAAAAAQMDA4EAABRAB4AQAAAABAAAAAAAAP8kAAAAJAAAAAAAgD0AAAAAAAAAAAAAgD0AAAAAAAAAAAIAAAAlAAAADAAAAAEAAAATAAAADAAAAAEAAAA7AAAACAAAABsAAAAQAAAA8SoAAOMWAAA2AAAAEAAAAIErAABfFgAAWAAAACgAAAAAAAAAAAAAAP//////////AwAAAHUrmxaHK9kWsSsHFzYAAAAQAAAA8SoAAOMWAAA9AAAACAAAADwAAAAIAAAAPgAAABgAAACvAgAAZQEAALwCAABx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RSBlEEEj5QwpAAIAkAAAAGAAAAP////8BAAAAAAAAAMWxjL97vZ4/xbGMPygAAAAMAAAAAQAAACEAAAAIAAAAYgAAAAwAAAABAAAAJAAAACQAAAAAAIA9AAAAAAAAAAAAAIA9AAAAAAAAAAACAAAAJwAAABgAAAABAAAAAAAAAP///wAAAAAAJQAAAAwAAAABAAAAJQAAAAwAAAAIAACAVgAAADAAAABkAgAAbgEAAPoCAADzAQAABQAAAEsm4xZLJiEfmC8hH5gv4xZLJuMW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lFIGUQQSPlDCEAAAjwAAAAwAAAAAhDA2wAAAACOAAAAAAAAAKuqKjwCAAAAAgAAAAIAAAAAAAAAAhDA2wAAAAAAAAD/CEAHA0gAAAA8AAAAAhDA2wUAAAAAAAAAAAAAAAAAAAB7vZ4/AAAAAHu9nj/FsYy/AAAAAMWxjL8AAAAAAAAAAAABAQGBgQAAFUAHABAAAAAEAAAAAAAAACQAAAAkAAAAAACAPQAAAAAAAAAAAACAPQAAAAAAAAAAAgAAAF8AAAA4AAAAAgAAADgAAAAAAAAAOAAAAAAAAAAAAAEAFAAAAAAAAAAAAAAAAAAAAAAAAAAAAAAAJQAAAAwAAAACAAAAJQAAAAwAAAAFAACAVgAAADAAAABjAgAAbAEAAPwCAAD0AQAABQAAAEsmIR+YLyEfmC/jFksm4xZLJiEf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dppNESvz+dDCEAC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Z7cM0SNHt5DCEAD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DKcrRBpp0kMIQAcDYAAAAFQAAAACEMDbCAAAAAAAAACFGVc+ADGIvUpA4T0AAACkSkDhPfjFOL0AAAAA+MU4vQAAAAAZ9LO9SkDhPRn0s71KQOE93f8HvoUZVz4AMYi9AAEBAQEBAYEUQAeAEAAAAAQAAAD/////JAAAACQAAAAAAIA9AAAAAAAAAAAAAIA9AAAAAAAAAAACAAAAJQAAAAwAAAABAAAAEwAAAAwAAAABAAAAJQAAAAwAAAAIAACAVgAAADwAAACUAgAAlAEAAK8CAAClAQAACAAAAE8pxhkPKkYaDyrvGeIq7xniKp0ZDyqdGQ8qRxlPKc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pdOLUQg795DCEAHA2AAAABUAAAAAhDA2wgAAAAAAAAA+h5XPuw7iL1KQOE9AAAAAEpA4T34xTi9AAAAAPjFOL0AAAAAGfSzvUpA4T0Z9LO9SkDhPVMFCL76Hlc+7DuIvQABAQEBAQGBFEAHgBAAAAAEAAAA/////yQAAAAkAAAAAACAPQAAAAAAAAAAAACAPQAAAAAAAAAAAgAAACUAAAAMAAAAAQAAABMAAAAMAAAAAQAAACUAAAAMAAAACAAAgFYAAAA8AAAAmwIAAK0BAAC1AgAAvgEAAAgAAAC5KVcbeSrWG3kqgBtMK4AbTCsuG3kqLht5KtcauSlXG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9kjNELTHlQwhABwNgAAAAVAAAAAIQwNsIAAAAAAAAAAAAAAC7zoe9lwjNPfL0B76XCM09v5yzvXAkVz6/nLO9cCRXPhotOL2XCM09Gi04vZcIzT0AAICjAAAAALvOh70AAQEBAQEBgRRAB4AQAAAABAAAAP////8kAAAAJAAAAAAAgD0AAAAAAAAAAAAAgD0AAAAAAAAAAAIAAAAlAAAADAAAAAEAAAATAAAADAAAAAEAAAAlAAAADAAAAAgAAIBWAAAAPAAAALQCAAC6AQAAzgIAAMoBAAAIAAAA3SwfHB0soBsdLPYbSiv2G0orSBwdLEgcHSyfHN0s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ieoxRB2s2EMIQAcDYAAAAFQAAAACEMDbCAAAAAAAAAAAAAAAptmHvav9zD1o+ge+q/3MPb+cs71wJFc+v5yzvXAkVz4aLTi9q/3MPRotOL2r/cw9AAAApAAAAACm2Ye9AAEBAQEBAYEUQAeAEAAAAAQAAAD/////JAAAACQAAAAAAIA9AAAAAAAAAAAAAIA9AAAAAAAAAAACAAAAJQAAAAwAAAABAAAAEwAAAAwAAAABAAAAJQAAAAwAAAAIAACAVgAAADwAAACuAgAAoAEAAMgCAACxAQAACAAAAHMsjxqzKw8asytmGuAqZhrgKrgasyu4GrMrDhtzLI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lGiNERKQOhDCEAH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k2lJRBBI+UMKQACAJAAAABgAAAD/////AQAAAAAAAADFsYy/e72eP8WxjD8oAAAADAAAAAEAAAAhAAAACAAAAGIAAAAMAAAAAQAAACQAAAAkAAAAAACAPQAAAAAAAAAAAACAPQAAAAAAAAAAAgAAACcAAAAYAAAAAQAAAAAAAAD///8AAAAAACUAAAAMAAAAAQAAACUAAAAMAAAACAAAgFYAAAAwAAAAJQMAAG4BAAC6AwAA8wEAAAUAAABTMuMWUzIhH6A7IR+gO+MWUzLjF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LZb11EIO/eQwhABwNgAAAAVAAAAAIQwNsIAAAAAAAAAPoeVz7sO4i9SkDhPQAAAABKQOE9+MU4vQAAAAD4xTi9AAAAABn0s71KQOE9GfSzvUpA4T1TBQi++h5XPuw7iL0AAQEBAQEBgRRAB4AQAAAABAAAAP////8kAAAAJAAAAAAAgD0AAAAAAAAAAAAAgD0AAAAAAAAAAAIAAAAlAAAADAAAAAEAAAATAAAADAAAAAEAAAAlAAAADAAAAAgAAIBWAAAAPAAAAFwDAACtAQAAdgMAAL4BAAAIAAAAwTVXG4E21huBNoAbVDeAG1Q3LhuBNi4bgTbXGsE1Vxs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gLNjRC0x5UMIQAcDYAAAAFQAAAACEMDbCAAAAAAAAAAAAAAAu86HvZcIzT3y9Ae+lwjNPb+cs71wJFc+v5yzvXAkVz4aLTi9lwjNPRotOL2XCM09AACAowAAAAC7zoe9AAEBAQEBAYEUQAeAEAAAAAQAAAD/////JAAAACQAAAAAAIA9AAAAAAAAAAAAAIA9AAAAAAAAAAACAAAAJQAAAAwAAAABAAAAEwAAAAwAAAABAAAAJQAAAAwAAAAIAACAVgAAADwAAAB1AwAAugEAAI8DAADKAQAACAAAAOU4HxwlOKAbJTj2G1I39htSN0gcJThIHCU4nxzlOB8c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kvFd0QQSPlDCkAAgCQAAAAYAAAA/////wEAAAAAAAAAxbGMv3u9nj/FsYw/KAAAAAwAAAABAAAAIQAAAAgAAABiAAAADAAAAAEAAAAkAAAAJAAAAAAAgD0AAAAAAAAAAAAAgD0AAAAAAAAAAAIAAAAnAAAAGAAAAAEAAAAAAAAA////AAAAAAAlAAAADAAAAAEAAAAlAAAADAAAAAgAAIBWAAAAMAAAAN4DAABuAQAAdAQAAPMBAAAFAAAA6j3jFuo9IR83RyEfN0fjFuo94x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yOWFRCDv3kMIQAcDYAAAAFQAAAACEMDbCAAAAAAAAAD6Hlc+7DuIvUpA4T0AAAAASkDhPfjFOL0AAAAA+MU4vQAAAAAZ9LO9SkDhPRn0s71KQOE9UwUIvvoeVz7sO4i9AAEBAQEBAYEUQAeAEAAAAAQAAAD/////JAAAACQAAAAAAIA9AAAAAAAAAAAAAIA9AAAAAAAAAAACAAAAJQAAAAwAAAABAAAAEwAAAAwAAAABAAAAJQAAAAwAAAAIAACAVgAAADwAAAAVBAAArQEAAC8EAAC+AQAACAAAAFhBVxsYQtYbGEKAG+tCgBvrQi4bGEIuGxhC1xpYQVcb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pwHiUQtMeVDCEAHA2AAAABUAAAAAhDA2wgAAAAAAAAAAAAAALvOh72XCM098vQHvpcIzT2/nLO9cCRXPr+cs71wJFc+Gi04vZcIzT0aLTi9lwjNPQAAgKMAAAAAu86HvQABAQEBAQGBFEAHgBAAAAAEAAAA/////yQAAAAkAAAAAACAPQAAAAAAAAAAAACAPQAAAAAAAAAAAgAAACUAAAAMAAAAAQAAABMAAAAMAAAAAQAAACUAAAAMAAAACAAAgFYAAAA8AAAALgQAALoBAABIBAAAygEAAAgAAAB8RB8cvEOgG7xD9hvpQvYb6UJIHLxDSBy8Q58cfEQfHC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LCM4hEHazYQwhABwNgAAAAVAAAAAIQwNsIAAAAAAAAAAAAAACm2Ye9q/3MPWj6B76r/cw9v5yzvXAkVz6/nLO9cCRXPhotOL2r/cw9Gi04vav9zD0AAACkAAAAAKbZh70AAQEBAQEBgRRAB4AQAAAABAAAAP////8kAAAAJAAAAAAAgD0AAAAAAAAAAAAAgD0AAAAAAAAAAAIAAAAlAAAADAAAAAEAAAATAAAADAAAAAEAAAAlAAAADAAAAAgAAIBWAAAAPAAAACcEAACgAQAAQgQAALEBAAAIAAAAEkSPGlJDDxpSQ2Yaf0JmGn9CuBpSQ7gaUkMOGxJEjxo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ACIVtEA52GQwhAAAI8AAAAMAAAAAIQwNsAAAAAjgAAAAAAAACrqio8AgAAAAIAAAACAAAAAAAAAAIQwNsAAAAAAAAA/whABwMsAAAAIAAAAAIQwNsCAAAAAAAAABnQjD0AAAAAq0I+PwAAAAAAAQMDFUAHABAAAAAEAAAAAAAAACEAAAAIAAAAYgAAAAwAAAABAAAAJAAAACQAAAAAAIA9AAAAAAAAAAAAAIA9AAAAAAAAAAACAAAAXwAAADgAAAACAAAAOAAAAAAAAAA4AAAAAAAAAAAAAQAUAAAAAAAAAAAAAAAAAAAAAAAAAAAAAAAlAAAADAAAAAIAAAAlAAAADAAAAAUAAIBXAAAAJAAAAGoDAAATAQAAbgMAAGgBAAACAAAAwTZQEcE2XxY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AiFbRAOdhkMIQBEDUAAAAEQAAAACEMDbBgAAAAAAAAAAAAAAAAAAANQGuj3UBjq9/76cPRbYibz/vpw9FdiJPNQGuj3TBjo9AAAAAAAAAAAAAQMDA4EBgRRAEYAQAAAABAAAAAAAAP8oAAAADAAAAAEAAAAkAAAAJAAAAAAAgD0AAAAAAAAAAAAAgD0AAAAAAAAAAAIAAAAnAAAAGAAAAAEAAAAAAAAAAAAAAAAAAAAlAAAADAAAAAEAAAATAAAADAAAAAEAAAA7AAAACAAAABsAAAAQAAAAwTYAAMwQAAA2AAAAEAAAABg3AAB6EQAAWAAAACgAAAAAAAAAAAAAAP//////////AwAAAOE2XxGgNl8RajZ6ETYAAAAQAAAAwTYAAMwQAAA9AAAACAAAADwAAAAIAAAAPgAAABgAAABmAwAADAEAAHIDAAAY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C2/u9CxPFGv8TxRj+2/u9CWy/eQoHAOkMIQA0DPAAAADAAAAACEMDbBAAAAAAAAABriBU+ckDLvQAAgKQAAIAkZppqPTsFK75riBU+ckDLvQABAYEUQA2AEAAAAAQAAAAAAAD/JAAAACQAAAAAAIA9AAAAAAAAAAAAAIA9AAAAAAAAAAACAAAAJQAAAAwAAAABAAAAEwAAAAwAAAABAAAAJQAAAAwAAAAIAACAVgAAACwAAABuAAAApgAAAIEAAAC7AAAABAAAAAEI5ArqBqULVgdjCgEI5Ao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C2/u9CxPFGv8TxRj+2/u9CWy/eQoHAOkMIQBMDPAAAADAAAAACEMDbBAAAAAAAAACkT20/OwUrvkr5ez8AAIAkMJdWP3JAy72kT20/OwUrvgABAYEUQBOAEAAAAAQAAAAAAAD/JAAAACQAAAAAAIA9AAAAAAAAAAAAAIA9AAAAAAAAAAACAAAAJQAAAAwAAAABAAAAEwAAAAwAAAABAAAAJQAAAAwAAAAIAACAVgAAACwAAADTAAAApQAAAOUAAAC6AAAABAAAANwNWApMDpgLMg3cCtwNWAo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tv7vQsTxRr/E8UY/tv7vQqTyjkOx/DlDCEATAzwAAAAwAAAAAhDA2wQAAAAAAAAAa4gVPnJAy70AAICkAACAJGaaaj07BSu+a4gVPnJAy70AAQGBFEATgBAAAAAEAAAAAAAA/yQAAAAkAAAAAACAPQAAAAAAAAAAAACAPQAAAAAAAAAAAgAAACUAAAAMAAAAAQAAABMAAAAMAAAAAQAAACUAAAAMAAAACAAAgFYAAAAsAAAAHQEAAKUAAAAvAQAAugAAAAQAAADuEtgK1xGYC0MSVwruEtgK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tv7vQsTxRr/E8UY/tv7vQqTyjkOx/DlDCEAPAzwAAAAwAAAAAhDA2wQAAAAAAAAApE9tPzsFK75K+Xs/AACAJDCXVj9yQMu9pE9tPzsFK74AAQGBFEAPgBAAAAAEAAAAAAAA/yQAAAAkAAAAAACAPQAAAAAAAAAAAACAPQAAAAAAAAAAAgAAACUAAAAMAAAAAQAAABMAAAAMAAAAAQAAACUAAAAMAAAACAAAgFYAAAAsAAAAgQEAAKQAAACUAQAAuQAAAAQAAADJGEwKORmMCx8YzwrJGEwKJQAAAAwAAAAHAAC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wmR/QoHAOkMIQA8DPAAAADAAAAACEMDbBAAAAAAAAAAvdBI+qgfUvQAAgKUAAAAlYjdWPS2vLL4vdBI+qgfUvQABAYEUQA+AEAAAAAQAAAAAAAD/JAAAACQAAAAAAIA9AAAAAAAAAAAAAIA9AAAAAAAAAAACAAAAJQAAAAwAAAABAAAAEwAAAAwAAAABAAAAJQAAAAwAAAAIAACAVgAAACwAAAA/AAAApgAAAFEAAAC7AAAABAAAAAkF3gr2A6ULWgRhCgkF3go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"/>
                    <pic:cNvPicPr>
                      <a:picLocks noChangeAspect="1" noChangeArrowheads="1"/>
                    </pic:cNvPicPr>
                  </pic:nvPicPr>
                  <pic:blipFill>
                    <a:blip r:embed="rId18"/>
                    <a:stretch>
                      <a:fillRect/>
                    </a:stretch>
                  </pic:blipFill>
                  <pic:spPr bwMode="auto">
                    <a:xfrm>
                      <a:off x="0" y="0"/>
                      <a:ext cx="5334000" cy="2521233"/>
                    </a:xfrm>
                    <a:prstGeom prst="rect">
                      <a:avLst/>
                    </a:prstGeom>
                    <a:noFill/>
                    <a:ln w="9525">
                      <a:noFill/>
                      <a:headEnd/>
                      <a:tailEnd/>
                    </a:ln>
                  </pic:spPr>
                </pic:pic>
              </a:graphicData>
            </a:graphic>
          </wp:inline>
        </w:drawing>
      </w:r>
    </w:p>
    <w:p w14:paraId="5E334A53" w14:textId="7DB400B7" w:rsidR="00ED131E" w:rsidRDefault="009E21D8">
      <w:pPr>
        <w:pStyle w:val="BodyText"/>
      </w:pPr>
      <w:r>
        <w:lastRenderedPageBreak/>
        <w:t xml:space="preserve">This SDN infrastructure uses a centralized configuration and control point. </w:t>
      </w:r>
      <w:ins w:id="168" w:author="Kiran KN" w:date="2020-09-23T00:07:00Z">
        <w:r w:rsidR="009F1E65">
          <w:t>R</w:t>
        </w:r>
      </w:ins>
      <w:del w:id="169" w:author="Kiran KN" w:date="2020-09-23T00:07:00Z">
        <w:r w:rsidDel="009F1E65">
          <w:delText>r</w:delText>
        </w:r>
      </w:del>
      <w:r>
        <w:t xml:space="preserve">oute calculation is done centrally in the controller and distributed into each SDN network node. Well the idea looks good and </w:t>
      </w:r>
      <w:proofErr w:type="gramStart"/>
      <w:r>
        <w:t>simple</w:t>
      </w:r>
      <w:proofErr w:type="gramEnd"/>
      <w:r>
        <w:t>, it requires a few f</w:t>
      </w:r>
      <w:del w:id="170" w:author="Kiran KN" w:date="2020-09-23T00:08:00Z">
        <w:r w:rsidDel="009F1E65">
          <w:delText>o</w:delText>
        </w:r>
      </w:del>
      <w:r>
        <w:t>undamental protocols and infrastructures to be implemented before this model can work:</w:t>
      </w:r>
    </w:p>
    <w:p w14:paraId="70B734FB" w14:textId="22FADC5F" w:rsidR="00ED131E" w:rsidRDefault="009E21D8">
      <w:pPr>
        <w:numPr>
          <w:ilvl w:val="0"/>
          <w:numId w:val="10"/>
        </w:numPr>
      </w:pPr>
      <w:r>
        <w:t xml:space="preserve">a southbound network protocol: </w:t>
      </w:r>
      <w:ins w:id="171" w:author="Kiran KN" w:date="2020-09-23T00:09:00Z">
        <w:r w:rsidR="00FF2B57">
          <w:t xml:space="preserve">This </w:t>
        </w:r>
      </w:ins>
      <w:r>
        <w:t>is needed to allow routing information being exchanged between the SDN controller and each controlled element.</w:t>
      </w:r>
    </w:p>
    <w:p w14:paraId="3F78716D" w14:textId="47C79277" w:rsidR="00ED131E" w:rsidRDefault="009E21D8">
      <w:pPr>
        <w:numPr>
          <w:ilvl w:val="0"/>
          <w:numId w:val="10"/>
        </w:numPr>
      </w:pPr>
      <w:proofErr w:type="gramStart"/>
      <w:r>
        <w:t>A</w:t>
      </w:r>
      <w:proofErr w:type="gramEnd"/>
      <w:r>
        <w:t xml:space="preserve"> "underlay" network: </w:t>
      </w:r>
      <w:ins w:id="172" w:author="Kiran KN" w:date="2020-09-23T00:09:00Z">
        <w:r w:rsidR="00FF2B57">
          <w:t>Thi</w:t>
        </w:r>
      </w:ins>
      <w:ins w:id="173" w:author="Kiran KN" w:date="2020-09-23T00:10:00Z">
        <w:r w:rsidR="00FF2B57">
          <w:t>s is a</w:t>
        </w:r>
      </w:ins>
      <w:del w:id="174" w:author="Kiran KN" w:date="2020-09-23T00:10:00Z">
        <w:r w:rsidDel="00FF2B57">
          <w:delText>A</w:delText>
        </w:r>
      </w:del>
      <w:r>
        <w:t xml:space="preserve"> network infrastructure </w:t>
      </w:r>
      <w:ins w:id="175" w:author="Kiran KN" w:date="2020-09-23T00:10:00Z">
        <w:r w:rsidR="00FF2B57">
          <w:t>which</w:t>
        </w:r>
      </w:ins>
      <w:del w:id="176" w:author="Kiran KN" w:date="2020-09-23T00:10:00Z">
        <w:r w:rsidDel="00FF2B57">
          <w:delText>is</w:delText>
        </w:r>
      </w:del>
      <w:r>
        <w:t xml:space="preserve"> allow</w:t>
      </w:r>
      <w:ins w:id="177" w:author="Kiran KN" w:date="2020-09-23T00:10:00Z">
        <w:r w:rsidR="00FF2B57">
          <w:t>s</w:t>
        </w:r>
      </w:ins>
      <w:del w:id="178" w:author="Kiran KN" w:date="2020-09-23T00:10:00Z">
        <w:r w:rsidDel="00FF2B57">
          <w:delText>ing</w:delText>
        </w:r>
      </w:del>
      <w:r>
        <w:t xml:space="preserve"> the communication between SDN controller </w:t>
      </w:r>
      <w:ins w:id="179" w:author="Kiran KN" w:date="2020-09-23T00:11:00Z">
        <w:r w:rsidR="008D145E">
          <w:t>&amp;</w:t>
        </w:r>
      </w:ins>
      <w:del w:id="180" w:author="Kiran KN" w:date="2020-09-23T00:11:00Z">
        <w:r w:rsidDel="008D145E">
          <w:delText>and</w:delText>
        </w:r>
      </w:del>
      <w:r>
        <w:t xml:space="preserve"> SDN network nodes, and </w:t>
      </w:r>
      <w:ins w:id="181" w:author="Kiran KN" w:date="2020-09-23T00:11:00Z">
        <w:r w:rsidR="008D145E">
          <w:t>also the communication</w:t>
        </w:r>
      </w:ins>
      <w:del w:id="182" w:author="Kiran KN" w:date="2020-09-23T00:11:00Z">
        <w:r w:rsidDel="008D145E">
          <w:delText>data packet transfer</w:delText>
        </w:r>
      </w:del>
      <w:r>
        <w:t xml:space="preserve"> between SDN nodes</w:t>
      </w:r>
      <w:ins w:id="183" w:author="Kiran KN" w:date="2020-09-23T00:12:00Z">
        <w:r w:rsidR="008D145E">
          <w:t xml:space="preserve"> themselves</w:t>
        </w:r>
      </w:ins>
      <w:r>
        <w:t>.</w:t>
      </w:r>
    </w:p>
    <w:p w14:paraId="0AA44056" w14:textId="31C96171" w:rsidR="00ED131E" w:rsidRDefault="009E21D8">
      <w:pPr>
        <w:pStyle w:val="FirstParagraph"/>
      </w:pPr>
      <w:r>
        <w:t xml:space="preserve">This underlay network infrastructure is playing the same role that the local switch fabric is doing inside a standalone router between the control processor card and lines cards. Based on it, </w:t>
      </w:r>
      <w:ins w:id="184" w:author="Kiran KN" w:date="2020-09-23T00:12:00Z">
        <w:r w:rsidR="006B7F21">
          <w:t>an</w:t>
        </w:r>
      </w:ins>
      <w:del w:id="185" w:author="Kiran KN" w:date="2020-09-23T00:12:00Z">
        <w:r w:rsidDel="006B7F21">
          <w:delText>A</w:delText>
        </w:r>
      </w:del>
      <w:r>
        <w:t xml:space="preserve"> "overlay" network can be built by the controller, which basically hides underlay network infrastructure details from the applications so they will focus on the </w:t>
      </w:r>
      <w:proofErr w:type="gramStart"/>
      <w:r>
        <w:t>high level</w:t>
      </w:r>
      <w:proofErr w:type="gramEnd"/>
      <w:r>
        <w:t xml:space="preserve"> service implementations. we’ll talk more about "underlay" and "overlay" in the next section.</w:t>
      </w:r>
    </w:p>
    <w:p w14:paraId="5A44DFA2" w14:textId="266BD56D" w:rsidR="00ED131E" w:rsidRDefault="006B7F21">
      <w:pPr>
        <w:pStyle w:val="BodyText"/>
      </w:pPr>
      <w:ins w:id="186" w:author="Kiran KN" w:date="2020-09-23T00:13:00Z">
        <w:r>
          <w:t>T</w:t>
        </w:r>
      </w:ins>
      <w:del w:id="187" w:author="Kiran KN" w:date="2020-09-23T00:13:00Z">
        <w:r w:rsidR="009E21D8" w:rsidDel="006B7F21">
          <w:delText>convenient as it is, t</w:delText>
        </w:r>
      </w:del>
      <w:r w:rsidR="009E21D8">
        <w:t xml:space="preserve">his </w:t>
      </w:r>
      <w:ins w:id="188" w:author="Kiran KN" w:date="2020-09-23T00:13:00Z">
        <w:r>
          <w:t xml:space="preserve">model also </w:t>
        </w:r>
      </w:ins>
      <w:r w:rsidR="009E21D8">
        <w:t>makes the controller the weakest point</w:t>
      </w:r>
      <w:del w:id="189" w:author="Kiran KN" w:date="2020-09-23T00:13:00Z">
        <w:r w:rsidR="009E21D8" w:rsidDel="006B7F21">
          <w:delText xml:space="preserve"> in the whole model</w:delText>
        </w:r>
      </w:del>
      <w:r w:rsidR="009E21D8">
        <w:t>. Think of what will happen if this SDN controller, serving as the "brain", stops working. Everything will be frozen and nothing works as expected, or even worse, some part of the infrastructure continues to run but in an unexpected way, which will very likely trigger bigger issues to other part of the network.</w:t>
      </w:r>
    </w:p>
    <w:p w14:paraId="1F443321" w14:textId="0685978C" w:rsidR="00ED131E" w:rsidRDefault="009E21D8">
      <w:pPr>
        <w:pStyle w:val="BodyText"/>
      </w:pPr>
      <w:r>
        <w:t xml:space="preserve">Lots of efforts are done by each SDN solution supplier to solve this weakness. A common and efficient practice is to use clustered architecture to build a highly resilient controller cluster. e.g 3 SDN controllers can load balance and/or backup each other. </w:t>
      </w:r>
      <w:ins w:id="190" w:author="Kiran KN" w:date="2020-09-23T00:14:00Z">
        <w:r w:rsidR="00DB68EE">
          <w:t>O</w:t>
        </w:r>
      </w:ins>
      <w:del w:id="191" w:author="Kiran KN" w:date="2020-09-23T00:14:00Z">
        <w:r w:rsidDel="00DB68EE">
          <w:delText>o</w:delText>
        </w:r>
      </w:del>
      <w:r>
        <w:t>n failure of one or two, the other one can still make the whole cluster survive, giving the operator longer maintanence windows to fix the problem.</w:t>
      </w:r>
    </w:p>
    <w:p w14:paraId="166A3456" w14:textId="40AE837B" w:rsidR="00ED131E" w:rsidRDefault="00E35544">
      <w:pPr>
        <w:pStyle w:val="Heading3"/>
      </w:pPr>
      <w:bookmarkStart w:id="192" w:name="Xa01034003a6c66e83995433e5c31c56903e89ce"/>
      <w:ins w:id="193" w:author="Kiran KN" w:date="2020-09-23T08:05:00Z">
        <w:r>
          <w:t>U</w:t>
        </w:r>
      </w:ins>
      <w:del w:id="194" w:author="Kiran KN" w:date="2020-09-23T08:05:00Z">
        <w:r w:rsidR="009E21D8" w:rsidDel="00E35544">
          <w:delText>u</w:delText>
        </w:r>
      </w:del>
      <w:r w:rsidR="009E21D8">
        <w:t>nderlay vs overlay</w:t>
      </w:r>
      <w:bookmarkEnd w:id="192"/>
    </w:p>
    <w:p w14:paraId="03667554" w14:textId="77777777" w:rsidR="00ED131E" w:rsidRDefault="009E21D8">
      <w:pPr>
        <w:pStyle w:val="FirstParagraph"/>
      </w:pPr>
      <w:r>
        <w:rPr>
          <w:b/>
        </w:rPr>
        <w:t>underlay network.</w:t>
      </w:r>
    </w:p>
    <w:p w14:paraId="0CAFBFD5" w14:textId="75635908" w:rsidR="00ED131E" w:rsidRDefault="009E21D8">
      <w:pPr>
        <w:pStyle w:val="BodyText"/>
      </w:pPr>
      <w:r>
        <w:t xml:space="preserve">In SDN architecture, each network node is connected to a physical network infrastructure. This physical network which is providing basic connectivity between network nodes is called the "underlay" network infrastructure. </w:t>
      </w:r>
      <w:ins w:id="195" w:author="Kiran KN" w:date="2020-09-23T00:15:00Z">
        <w:r w:rsidR="00422B90">
          <w:t>S</w:t>
        </w:r>
      </w:ins>
      <w:del w:id="196" w:author="Kiran KN" w:date="2020-09-23T00:15:00Z">
        <w:r w:rsidDel="00422B90">
          <w:delText>s</w:delText>
        </w:r>
      </w:del>
      <w:r>
        <w:t>ometimes it is also called "fabric", and typically it’s a plane L3 IP network.</w:t>
      </w:r>
    </w:p>
    <w:p w14:paraId="4D5EF737" w14:textId="77777777" w:rsidR="00ED131E" w:rsidRDefault="009E21D8">
      <w:pPr>
        <w:pStyle w:val="BodyText"/>
      </w:pPr>
      <w:r>
        <w:rPr>
          <w:b/>
        </w:rPr>
        <w:t>overlay network.</w:t>
      </w:r>
    </w:p>
    <w:p w14:paraId="4F3ED298" w14:textId="231EB363" w:rsidR="00ED131E" w:rsidRDefault="00422B90">
      <w:pPr>
        <w:pStyle w:val="BodyText"/>
      </w:pPr>
      <w:ins w:id="197" w:author="Kiran KN" w:date="2020-09-23T00:15:00Z">
        <w:r>
          <w:t>V</w:t>
        </w:r>
      </w:ins>
      <w:del w:id="198" w:author="Kiran KN" w:date="2020-09-23T00:15:00Z">
        <w:r w:rsidR="009E21D8" w:rsidDel="00422B90">
          <w:delText>v</w:delText>
        </w:r>
      </w:del>
      <w:r w:rsidR="009E21D8">
        <w:t>ery often</w:t>
      </w:r>
      <w:ins w:id="199" w:author="Kiran KN" w:date="2020-09-23T00:15:00Z">
        <w:r>
          <w:t>,</w:t>
        </w:r>
      </w:ins>
      <w:r w:rsidR="009E21D8">
        <w:t xml:space="preserve"> </w:t>
      </w:r>
      <w:ins w:id="200" w:author="Kiran KN" w:date="2020-09-23T00:15:00Z">
        <w:r>
          <w:t>t</w:t>
        </w:r>
      </w:ins>
      <w:del w:id="201" w:author="Kiran KN" w:date="2020-09-23T00:15:00Z">
        <w:r w:rsidR="009E21D8" w:rsidDel="00422B90">
          <w:delText>T</w:delText>
        </w:r>
      </w:del>
      <w:r w:rsidR="009E21D8">
        <w:t>he underlay needs to separate between different administrative domains (often called "tenants"), switch within the same L2 broadcast domain, route between L2 broadcast domains, provide IP separation via VRFs</w:t>
      </w:r>
      <w:del w:id="202" w:author="Kiran KN" w:date="2020-09-23T00:16:00Z">
        <w:r w:rsidR="009E21D8" w:rsidDel="00422B90">
          <w:delText>,</w:delText>
        </w:r>
      </w:del>
      <w:r w:rsidR="009E21D8">
        <w:t xml:space="preserve"> </w:t>
      </w:r>
      <w:del w:id="203" w:author="Kiran KN" w:date="2020-09-23T00:16:00Z">
        <w:r w:rsidR="009E21D8" w:rsidDel="00422B90">
          <w:delText xml:space="preserve">and </w:delText>
        </w:r>
      </w:del>
      <w:r w:rsidR="009E21D8">
        <w:t>etc. This is implemented in the form of "overlay" networks. The overlay network is a logical network that runs on top of the underlay network. The overlay is formed of tunnels to carry the traffic across the L3 fabric.</w:t>
      </w:r>
    </w:p>
    <w:p w14:paraId="3821F45A" w14:textId="352BD559" w:rsidR="00ED131E" w:rsidRDefault="009E21D8">
      <w:pPr>
        <w:pStyle w:val="BodyText"/>
      </w:pPr>
      <w:r>
        <w:rPr>
          <w:b/>
        </w:rPr>
        <w:t xml:space="preserve">why do we need overlay </w:t>
      </w:r>
      <w:proofErr w:type="gramStart"/>
      <w:r>
        <w:rPr>
          <w:b/>
        </w:rPr>
        <w:t>network</w:t>
      </w:r>
      <w:ins w:id="204" w:author="Kiran KN" w:date="2020-09-23T00:16:00Z">
        <w:r w:rsidR="00F6127B">
          <w:rPr>
            <w:b/>
          </w:rPr>
          <w:t>s</w:t>
        </w:r>
      </w:ins>
      <w:r>
        <w:rPr>
          <w:b/>
        </w:rPr>
        <w:t>?.</w:t>
      </w:r>
      <w:proofErr w:type="gramEnd"/>
    </w:p>
    <w:p w14:paraId="09A7E017" w14:textId="0FBD4ADC" w:rsidR="00ED131E" w:rsidRDefault="009E21D8">
      <w:pPr>
        <w:pStyle w:val="BodyText"/>
      </w:pPr>
      <w:r>
        <w:lastRenderedPageBreak/>
        <w:t xml:space="preserve">Today the industry </w:t>
      </w:r>
      <w:ins w:id="205" w:author="Kiran KN" w:date="2020-09-23T00:17:00Z">
        <w:r w:rsidR="00F6127B">
          <w:t xml:space="preserve">is </w:t>
        </w:r>
      </w:ins>
      <w:del w:id="206" w:author="Kiran KN" w:date="2020-09-23T00:17:00Z">
        <w:r w:rsidDel="00F6127B">
          <w:delText xml:space="preserve">began to </w:delText>
        </w:r>
      </w:del>
      <w:ins w:id="207" w:author="Kiran KN" w:date="2020-09-23T07:56:00Z">
        <w:r w:rsidR="00EC0147">
          <w:t>moving</w:t>
        </w:r>
      </w:ins>
      <w:del w:id="208" w:author="Kiran KN" w:date="2020-09-23T07:56:00Z">
        <w:r w:rsidDel="00EC0147">
          <w:delText>shift</w:delText>
        </w:r>
      </w:del>
      <w:r>
        <w:t xml:space="preserve"> in the direction of building L3 data centers and L3 infrastructures, mostly due to the rich features coming from L3 technologies, e.g, ECMP load balancing, flooding control, etc. But the L2 traffic does not disappear and most likely it never will. There are always the desire that a group of network users need to reside in the same L2 network - typically a VLAN. However, In today’s virtualization environment, a user’s VM can be spawned in any compute located anywhere in the L3 cluster. Even if 2 VMs are spawned in the same server, there is often a need to move them around between different servers without changing their networking attributes. These requirements to make a VM always belonging to the "same VLAN" calls for an overlay model over the L3 network. In other words, we need a new mechanism to allow us to tunnel L2 Ethernet domains with different encapsulations over an L3 network.</w:t>
      </w:r>
    </w:p>
    <w:p w14:paraId="084C7919" w14:textId="3ECF0526" w:rsidR="00ED131E" w:rsidRDefault="009E21D8">
      <w:pPr>
        <w:pStyle w:val="BodyText"/>
      </w:pPr>
      <w:r>
        <w:t xml:space="preserve">For example, in SDN node1 we </w:t>
      </w:r>
      <w:commentRangeStart w:id="209"/>
      <w:r>
        <w:t>were running VM11 and VM12</w:t>
      </w:r>
      <w:commentRangeEnd w:id="209"/>
      <w:r w:rsidR="00895716">
        <w:rPr>
          <w:rStyle w:val="CommentReference"/>
        </w:rPr>
        <w:commentReference w:id="209"/>
      </w:r>
      <w:r>
        <w:t xml:space="preserve">, they were both serving same sales department and so they were located in same VLAN. </w:t>
      </w:r>
      <w:ins w:id="210" w:author="Kiran KN" w:date="2020-09-23T07:58:00Z">
        <w:r w:rsidR="00895716">
          <w:t>B</w:t>
        </w:r>
      </w:ins>
      <w:del w:id="211" w:author="Kiran KN" w:date="2020-09-23T07:58:00Z">
        <w:r w:rsidDel="00895716">
          <w:delText>b</w:delText>
        </w:r>
      </w:del>
      <w:r>
        <w:t>ecause of some administrative requirement, VM12 needs to be moved to another physical SDN node2 which, may be physically located in another rack that is a few router "hops" away. Now we need to ensure not only data packet from VM11 in SDN node1 to be able to reach VM12 in SDN node2, but also they are talking to each other as if they are still in the same VLAN, exactly the same way as before just as if VM12 has never moved. This ability to make the "local" (in same VLAN) traffic to traverse transparently across underlay network infrastructure calls for a packet encapsulation, or "tunneling" mechanism in SDN networks.</w:t>
      </w:r>
    </w:p>
    <w:p w14:paraId="78CE6408" w14:textId="525D1103" w:rsidR="00ED131E" w:rsidRDefault="00170058">
      <w:pPr>
        <w:pStyle w:val="BodyText"/>
      </w:pPr>
      <w:ins w:id="212" w:author="Kiran KN" w:date="2020-09-23T08:05:00Z">
        <w:r>
          <w:rPr>
            <w:b/>
          </w:rPr>
          <w:t>O</w:t>
        </w:r>
      </w:ins>
      <w:del w:id="213" w:author="Kiran KN" w:date="2020-09-23T08:05:00Z">
        <w:r w:rsidR="009E21D8" w:rsidDel="00170058">
          <w:rPr>
            <w:b/>
          </w:rPr>
          <w:delText>o</w:delText>
        </w:r>
      </w:del>
      <w:r w:rsidR="009E21D8">
        <w:rPr>
          <w:b/>
        </w:rPr>
        <w:t>verlay tunnels and encapsulations.</w:t>
      </w:r>
    </w:p>
    <w:p w14:paraId="20E090B4" w14:textId="77777777" w:rsidR="00ED131E" w:rsidRDefault="009E21D8">
      <w:pPr>
        <w:pStyle w:val="BodyText"/>
      </w:pPr>
      <w:r>
        <w:rPr>
          <w:noProof/>
        </w:rPr>
        <w:drawing>
          <wp:inline distT="0" distB="0" distL="0" distR="0" wp14:anchorId="0E9FE8A7" wp14:editId="27AD1660">
            <wp:extent cx="5334000" cy="2191930"/>
            <wp:effectExtent l="0" t="0" r="0" b="0"/>
            <wp:docPr id="9"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DCY2QyAHDkMIQAE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HCQkNS++dCCEACAVgIAABMCAAAAhDA2wQAAACKAAAAAwAAAAAAAAAAAADEAACARAAAgET/////7c2e///////tzZ7/osTcQwAAAAAAAAAAosTcQwAAAADHTTb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SQZmQ+1JDUMqQAAAJAAAABgAAADAmwk5AAAAAAAAAADAmwk5SQZmQ+1JDUMIQAMBaAgAAFwIAAACEMDbAwAAAIkAAAADAAAAXKbR/wAAAAAjS7nIAQAAAK7T6P8wAAAAAhDA2wQAAAAAAAAAAAAAACNLuch8jIdII0u5yHyMh0jzR7O7AIj1O/NHs7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I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Yh9NkOiCA5DCEAGAVgIAABMCAAAAhDA2wQAAACKAAAAAwAAAAAAAAAAAADEAACARAAAgERcptH/rtPo/1ym0f+u0+j/cDQcRAAAAAAAAAAAcDQcRJOmEL/DAtL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cSc2Q0QHDkMIQAACPAAAADAAAAACEMDbAAAAAI4AAAAAAAAAq6oqPAIAAAACAAAAAgAAAAAAAAACEMDbAAAAAAAAAP8IQAU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XM9TU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JZIMB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9Js5C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IdLdx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BM+p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JtOfh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tHwND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MIAAAAAAAAAAAAA8EISbFtEQ/ZqQwhABwNgAAAAVAAAAAIQwNsIAAAAAAAAAAAAAADmcjm9AAAAAH0+H75lhEM+fT4fvlNu5j2Hw+G90OiJPoVCobyz53A+AAAAAHiaoD3mcrm9AAAAAOZyOb0AAQEBAQEBgRRAB4AQAAAABAAAAAAA//8oAAAADAAAAAIAAAAkAAAAJAAAAAAAgD0AAAAAAAAAAAAAgD0AAAAAAAAAAAIAAAAnAAAAGAAAAAIAAAAAAAAA/wAAAAAAAAAlAAAADAAAAAIAAAATAAAADAAAAAEAAAAlAAAADAAAAAgAAIBWAAAAPAAAAEwDAADXAAAAbgMAAOsAAAAIAAAA0zZRDtM2fQ1lNX0N+zXUDc40gg4QNagOPTb6DdM2UQ4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DCAAAAAAAAAAAAAPBCEmxbREP2akMIQAACPAAAADAAAAACEMDbAAAAAI4AAAAAAAAADnRaOwIAAAACAAAAAgAAAAAAAAACEMDbAAAAAAAAAP8VQAcAEAAAAAQAAAAAAAAAJAAAACQAAAAAAIA9AAAAAAAAAAAAAIA9AAAAAAAAAAACAAAAXwAAADgAAAABAAAAOAAAAAAAAAA4AAAAAAAAAAAAAQAGAAAAAAAAAAAAAAAAAAAAAAAAAAAAAAAlAAAADAAAAAEAAAAlAAAADAAAAAUAAIBWAAAAPAAAAEsDAADWAAAAbwMAAOwAAAAIAAAA0zZRDtM2fQ1lNX0N+zXUDc40gg4QNagOPTb6DdM2UQ4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BC3L9KREP2akMIQAcDYAAAAFQAAAACEMDbCAAAAAAAAABMo5I+h8PhvdDoiT6FQiG8ZYTDPQAAAABuDzI+5nI5vQAAAABVKhW+tqcLPaVSKb5c+VQ+FAqFvUyjkj6Hw+G9AAEBAQEBAYEUQAeAEAAAAAQAAAAAAP//JAAAACQAAAAAAIA9AAAAAAAAAAAAAIA9AAAAAAAAAAACAAAAJQAAAAwAAAACAAAAEwAAAAwAAAABAAAAJQAAAAwAAAAIAACAVgAAADwAAAAqAwAA1gAAAE0DAADrAAAACAAAAM401A2uNJUOYDOoDvYzUQ6oMpAN6jJqDTg0Kw7ONNQN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ty/SkRD9mpDCEAAAjwAAAAwAAAAAhDA2wAAAACOAAAAAAAAAA50WjsCAAAAAgAAAAIAAAAAAAAAAhDA2wAAAAAAAAD/FUAHABAAAAAEAAAAAAAAACQAAAAkAAAAAACAPQAAAAAAAAAAAACAPQAAAAAAAAAAAgAAAF8AAAA4AAAAAQAAADgAAAAAAAAAOAAAAAAAAAAAAAEABgAAAAAAAAAAAAAAAAAAAAAAAAAAAAAAJQAAAAwAAAABAAAAJQAAAAwAAAAFAACAVgAAADwAAAApAwAA1QAAAE8DAADsAAAACAAAAM401A2uNJUOYDOoDvYzUQ6oMpAN6jJqDTg0Kw7ONNQN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Qm5XU0TxzX5DCEAHA2AAAABUAAAAAhDA2wgAAAAAAAAAAAAAAIfDYb22p4s8fT4fvmWEQz6lUim+U27mPdjr9b1Mo5I+hUKhvFUugT4AAAAAeJqgPTabzb0AAAAAh8NhvQABAQEBAQGBFEAHgBAAAAAEAAAAAAD//yQAAAAkAAAAAACAPQAAAAAAAAAAAACAPQAAAAAAAAAAAgAAACUAAAAMAAAAAgAAABMAAAAMAAAAAQAAACUAAAAMAAAACAAAgFYAAAA8AAAATAMAAOoAAABwAwAA/wAAAAgAAADONHwP7zS7Dj02qA6mNf8O9DbAD7M25Q9lNSUPzjR8Dy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uV1NE8c1+QwhAAAI8AAAAMAAAAAIQwNsAAAAAjgAAAAAAAAAOdFo7AgAAAAIAAAACAAAAAAAAAAIQwNsAAAAAAAAA/xVABwAQAAAABAAAAAAAAAAkAAAAJAAAAAAAgD0AAAAAAAAAAAAAgD0AAAAAAAAAAAIAAABfAAAAOAAAAAEAAAA4AAAAAAAAADgAAAAAAAAAAAABAAYAAAAAAAAAAAAAAAAAAAAAAAAAAAAAACUAAAAMAAAAAQAAACUAAAAMAAAABQAAgFYAAAA8AAAASwMAAOkAAABxAwAAAAEAAAgAAADONHwP7zS7Dj02qA6mNf8O9DbAD7M25Q9lNSUPzjR8Dy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EIAAAAAAAAAAAAA8MLKQktEQ/ZqQwhABwNgAAAAVAAAAAIQwNsIAAAAAAAAAAAAAADmcjm9AAAAAH0+H75lhEM+fT4fvlNu5j2Hw+G90OiJPoVCobyz53A+AAAAAHiaoD3mcrm9AAAAAOZyOb0AAQEBAQEBgRRAB4AQAAAABAAAAAAA//8kAAAAJAAAAAAAgD0AAAAAAAAAAAAAgD0AAAAAAAAAAAIAAAAlAAAADAAAAAIAAAATAAAADAAAAAEAAAAlAAAADAAAAAgAAIBWAAAAPAAAACwDAADqAAAATQMAAP4AAAAIAAAAyTL/Dsky0g84NNIPoTN8D840zg6NNKgOYDNWD8ky/w4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wgAAAAAAAAAAAADwQirKJERD9mpDCEAHA2AAAABUAAAAAhDA2wgAAAAAAAAAAAAAAOZyOb0AAAAAfT4fvmWEQz59Ph++U27mPYfD4b3Q6Ik+hUKhvLPncD4AAAAAeJqgPeZyub0AAAAA5nI5vQABAQEBAQGBFEAHgBAAAAAEAAAAAAD//yQAAAAkAAAAAACAPQAAAAAAAAAAAACAPQAAAAAAAAAAAgAAACUAAAAMAAAAAgAAABMAAAAMAAAAAQAAACUAAAAMAAAACAAAgFYAAAA8AAAAcgIAANcAAACTAgAA6wAAAAgAAAArKVEOKyl9DbwnfQ1TKNQNJieCDmcnqA6UKPoNKylRDi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MIAAAAAAAAAAAAA8EIqyiREQ/ZqQwhAAAI8AAAAMAAAAAIQwNsAAAAAjgAAAAAAAAAOdFo7AgAAAAIAAAACAAAAAAAAAAIQwNsAAAAAAAAA/xVABwAQAAAABAAAAAAAAAAkAAAAJAAAAAAAgD0AAAAAAAAAAAAAgD0AAAAAAAAAAAIAAABfAAAAOAAAAAEAAAA4AAAAAAAAADgAAAAAAAAAAAABAAYAAAAAAAAAAAAAAAAAAAAAAAAAAAAAACUAAAAMAAAAAQAAACUAAAAMAAAABQAAgFYAAAA8AAAAcQIAANYAAACUAgAA7AAAAAgAAAArKVEOKyl9DbwnfQ1TKNQNJieCDmcnqA6UKPoNKylRDi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EIAAAAAAAAAAAAA8EL0HRREQ/ZqQwhABwNgAAAAVAAAAAIQwNsIAAAAAAAAAEyjkj6Hw+G90OiJPoVCIbxlhMM9AAAAAG4PMj7mcjm9AAAAAFUqFb62pws9pVIpvlz5VD4UCoW9TKOSPofD4b0AAQEBAQEBgRRAB4AQAAAABAAAAAAA//8kAAAAJAAAAAAAgD0AAAAAAAAAAAAAgD0AAAAAAAAAAAIAAAAlAAAADAAAAAIAAAATAAAADAAAAAEAAAAlAAAADAAAAAgAAIBWAAAAPAAAAFACAADWAAAAcwIAAOsAAAAIAAAAJifUDQUnlQ63JagOTiZRDgAlkA1BJWoNjyYrDiYn1A0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9B0UREP2akMIQAACPAAAADAAAAACEMDbAAAAAI4AAAAAAAAADnRaOwIAAAACAAAAAgAAAAAAAAACEMDbAAAAAAAAAP8VQAcAEAAAAAQAAAAAAAAAJAAAACQAAAAAAIA9AAAAAAAAAAAAAIA9AAAAAAAAAAACAAAAXwAAADgAAAABAAAAOAAAAAAAAAA4AAAAAAAAAAAAAQAGAAAAAAAAAAAAAAAAAAAAAAAAAAAAAAAlAAAADAAAAAEAAAAlAAAADAAAAAUAAIBWAAAAPAAAAE4CAADVAAAAdAIAAOwAAAAIAAAAJifUDQUnlQ63JagOTiZRDgAlkA1BJWoNjyYrDiYn1A0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BChrUcRPHNfkMIQAcDYAAAAFQAAAACEMDbCAAAAAAAAAAAAAAAh8Nhvbanizx9Ph++ZYRDPqVSKb5TbuY92Ov1vUyjkj6FQqG8VS6BPgAAAAB4mqA9NpvNvQAAAACHw2G9AAEBAQEBAYEUQAeAEAAAAAQAAAAAAP//JAAAACQAAAAAAIA9AAAAAAAAAAAAAIA9AAAAAAAAAAACAAAAJQAAAAwAAAACAAAAEwAAAAwAAAABAAAAJQAAAAwAAAAIAACAVgAAADwAAAByAgAA6gAAAJUCAAD/AAAACAAAACYnfA9HJ7sOlCioDv4n/w5MKcAPCinlD7wnJQ8mJ3wP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oa1HETxzX5DCEAAAjwAAAAwAAAAAhDA2wAAAACOAAAAAAAAAA50WjsCAAAAAgAAAAIAAAAAAAAAAhDA2wAAAAAAAAD/FUAHABAAAAAEAAAAAAAAACQAAAAkAAAAAACAPQAAAAAAAAAAAACAPQAAAAAAAAAAAgAAAF8AAAA4AAAAAQAAADgAAAAAAAAAOAAAAAAAAAAAAAEABgAAAAAAAAAAAAAAAAAAAAAAAAAAAAAAJQAAAAwAAAABAAAAJQAAAAwAAAAFAACAVgAAADwAAABxAgAA6QAAAJYCAAAAAQAACAAAACYnfA9HJ7sOlCioDv4n/w5MKcAPCinlD7wnJQ8mJ3wP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wuGgFERD9mpDCEAHA2AAAABUAAAAAhDA2wgAAAAAAAAAAAAAAOZyOb0AAAAAfT4fvmWEQz59Ph++U27mPYfD4b3Q6Ik+hUKhvLPncD4AAAAAeJqgPeZyub0AAAAA5nI5vQABAQEBAQGBFEAHgBAAAAAEAAAAAAD//yQAAAAkAAAAAACAPQAAAAAAAAAAAACAPQAAAAAAAAAAAgAAACUAAAAMAAAAAgAAABMAAAAMAAAAAQAAACUAAAAMAAAACAAAgFYAAAA8AAAAUgIAAOoAAABzAgAA/gAAAAgAAAAhJf8OISXSD48m0g/5JXwPJifODuQmqA63JVYPISX/Di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DCAAAAAAAAAAAAAPBCG3jTQ0P2akMIQAcDYAAAAFQAAAACEMDbCAAAAAAAAAAAAAAA5nI5vQAAAAB9Ph++ZYRDPn0+H75TbuY9h8PhvdDoiT6FQqG8s+dwPgAAAAB4mqA95nK5vQAAAADmcjm9AAEBAQEBAYEUQAeAEAAAAAQAAAAAAP//JAAAACQAAAAAAIA9AAAAAAAAAAAAAIA9AAAAAAAAAAACAAAAJQAAAAwAAAACAAAAEwAAAAwAAAABAAAAJQAAAAwAAAAIAACAVgAAADwAAACGAQAA1wAAAKcBAADrAAAACAAAAGcaUQ5nGn0N+Rh9DY8Z1A1iGIIOpBioDtEZ+g1nGlEO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wgAAAAAAAAAAAADwQht400ND9mpDCEAAAjwAAAAwAAAAAhDA2wAAAACOAAAAAAAAAA50WjsCAAAAAgAAAAIAAAAAAAAAAhDA2wAAAAAAAAD/FUAHABAAAAAEAAAAAAAAACQAAAAkAAAAAACAPQAAAAAAAAAAAACAPQAAAAAAAAAAAgAAAF8AAAA4AAAAAQAAADgAAAAAAAAAOAAAAAAAAAAAAAEABgAAAAAAAAAAAAAAAAAAAAAAAAAAAAAAJQAAAAwAAAABAAAAJQAAAAwAAAAFAACAVgAAADwAAACEAQAA1gAAAKgBAADsAAAACAAAAGcaUQ5nGn0N+Rh9DY8Z1A1iGIIOpBioDtEZ+g1nGlEO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Qq8fskND9mpDCEAHA2AAAABUAAAAAhDA2wgAAAAAAAAATKOSPofD4b3Q6Ik+hUIhvGWEwz0AAAAAbg8yPuZyOb0AAAAAVSoVvranCz2lUim+XPlUPhQKhb1Mo5I+h8PhvQABAQEBAQGBFEAHgBAAAAAEAAAAAAD//yQAAAAkAAAAAACAPQAAAAAAAAAAAACAPQAAAAAAAAAAAgAAACUAAAAMAAAAAgAAABMAAAAMAAAAAQAAACUAAAAMAAAACAAAgFYAAAA8AAAAYwEAANYAAACHAQAA6wAAAAgAAABiGNQNQhiVDvQWqA6KF1EOPBaQDX4Wag3MFysOYhjUDS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vH7JDQ/ZqQwhAAAI8AAAAMAAAAAIQwNsAAAAAjgAAAAAAAAAOdFo7AgAAAAIAAAACAAAAAAAAAAIQwNsAAAAAAAAA/xVABwAQAAAABAAAAAAAAAAkAAAAJAAAAAAAgD0AAAAAAAAAAAAAgD0AAAAAAAAAAAIAAABfAAAAOAAAAAEAAAA4AAAAAAAAADgAAAAAAAAAAAABAAYAAAAAAAAAAAAAAAAAAAAAAAAAAAAAACUAAAAMAAAAAQAAACUAAAAMAAAABQAAgFYAAAA8AAAAYgEAANUAAACIAQAA7AAAAAgAAABiGNQNQhiVDvQWqA6KF1EOPBaQDX4Wag3MFysOYhjUDS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EIAAAAAAAAAAAAA8ELTTsND8c1+QwhABwNgAAAAVAAAAAIQwNsIAAAAAAAAAAAAAACHw2G9tqeLPH0+H75lhEM+pVIpvlNu5j3Y6/W9TKOSPoVCobxVLoE+AAAAAHiaoD02m829AAAAAIfDYb0AAQEBAQEBgRRAB4AQAAAABAAAAAAA//8kAAAAJAAAAAAAgD0AAAAAAAAAAAAAgD0AAAAAAAAAAAIAAAAlAAAADAAAAAIAAAATAAAADAAAAAEAAAAlAAAADAAAAAgAAIBWAAAAPAAAAIYBAADqAAAAqQEAAP8AAAAIAAAAYhh8D4MYuw7RGagOOhn/DogawA9HGuUP+RglD2IYfA8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007DQ/HNfkMIQAACPAAAADAAAAACEMDbAAAAAI4AAAAAAAAADnRaOwIAAAACAAAAAgAAAAAAAAACEMDbAAAAAAAAAP8VQAcAEAAAAAQAAAAAAAAAJAAAACQAAAAAAIA9AAAAAAAAAAAAAIA9AAAAAAAAAAACAAAAXwAAADgAAAABAAAAOAAAAAAAAAA4AAAAAAAAAAAAAQAGAAAAAAAAAAAAAAAAAAAAAAAAAAAAAAAlAAAADAAAAAEAAAAlAAAADAAAAAUAAIBWAAAAPAAAAIQBAADpAAAAqgEAAAABAAAIAAAAYhh8D4MYuw7RGagOOhn/DogawA9HGuUP+RglD2IYfA8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DCiiWzQ0P2akMIQAcDYAAAAFQAAAACEMDbCAAAAAAAAAAAAAAA5nI5vQAAAAB9Ph++ZYRDPn0+H75TbuY9h8PhvdDoiT6FQqG8s+dwPgAAAAB4mqA95nK5vQAAAADmcjm9AAEBAQEBAYEUQAeAEAAAAAQAAAAAAP//JAAAACQAAAAAAIA9AAAAAAAAAAAAAIA9AAAAAAAAAAACAAAAJQAAAAwAAAACAAAAEwAAAAwAAAABAAAAJQAAAAwAAAAIAACAVgAAADwAAABlAQAA6gAAAIcBAAD+AAAACAAAAF0W/w5dFtIPzBfSDzUXfA9iGM4OIRioDvQWVg9dFv8O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BsRCz6EkMIQAc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gHcERq4fFCCEACAVgIAABMCAAAAhDA2wQAAACKAAAAAwAAAAAAAAAAAADEAACARAAAgET/////7c2e///////tzZ7/osTcQwAAAAAAAAAAosTcQwAAAADHTTb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P9h4RPk8EkMqQAAAJAAAABgAAADAmwk5AAAAAAAAAADAmwk5P9h4RPk8EkMIQAsBaAgAAFwIAAACEMDbAwAAAIkAAAADAAAAXKbR/wAAAAAjS7nIAQAAAK7T6P8wAAAAAhDA2wQAAAAAAAAAAAAAACNLuch8jIdII0u5yHyMh0jzR7O7AIj1O/NHs7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I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Yh9NkPJT9xDCEAGAVgIAABMCAAAAhDA2wQAAACKAAAAAwAAAAAAAAAAAADEAACARAAAgERcptH/rtPo/1ym0f+u0+j/cDQcRAAAAAAAAAAAcDQcRJOmEL/DAtL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cSc2QxlP3EMIQAACPAAAADAAAAACEMDbAAAAAI4AAAAAAAAAq6oqPAIAAAACAAAAAgAAAAAAAAACEMDbAAAAAAAAAP8IQBI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BsRMFg3EMIQBI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gHcEQFXM9DCEAOAVgIAABMCAAAAhDA2wQAAACKAAAAAwAAAAAAAAAAAADEAACARAAAgET/////k/8m//////+T/yb/osTcQwAAAAAAAAAAosTcQwAAAADHTTb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P9h4RCcC3EMqQAAAJAAAABgAAADAmwk5AAAAAAAAAADAmwk5P9h4RCcC3EMIQA8BaAgAAFwIAAACEMDbAwAAAIkAAAADAAAAXKbR/wAAAAAjS7nIAQAAAK7T6P8wAAAAAhDA2wQAAAAAAAAAAAAAACNLuch8jIdII0u5yHyMh0jzR7O7AIj1O/NHs7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Q72bESCYdxDCEAGAVgIAABMCAAAAhDA2wQAAACKAAAAAwAAAAAAAAAAAADEAACARAAAgERcptH/rtPo/1ym0f+u0+j/cDQcRAAAAAAAAAAAcDQcRJOmEL/DAtL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iOBsRNNg3EMIQAACPAAAADAAAAACEMDbAAAAAI4AAAAAAAAAq6oqPAIAAAACAAAAAgAAAAAAAAACEMDbAAAAAAAAAP8IQBQ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AABIQB3rO0MIQBQDdAAAAGgAAAACEMDbCgAAAAAAAADiANs+AAAApAAAAAAAAACkAAAAAND6oL7iANs+0PqgvuIA2z4AAAAAYxahPGTDrLx879A+ZMOsvHzv0D58Npa+YxahPHw2lr5jFqE8ZMOsvAABAQGBAAEBAYGDABRAFIAQAAAABAAAAMBwAP8kAAAAJAAAAAAAgD0AAAAAAAAAAAAAgD0AAAAAAAAAAAIAAAAlAAAADAAAAAEAAAATAAAADAAAAAEAAAAlAAAADAAAAAgAAIBbAAAAVAAAAAIAAACVAAAANgAAALwAAAACAAAACwAAAAYAAAAFAAAAYAO3CyoAtwsqAFsJYANbCWADtwtgA7cLUACPCzoDjws6A4QJUACECVAAjws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kTz4lAs5m5QwhAFQFYCAAATAgAAAIQwNsEAAAAigAAAAMAAAAAAAAAAAAAxAAAgEQAAIBEauwA/1CwAP9q7AD/ULAA/zcztkMAAAAAAAAAADcztkMAAAAAZ/oC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kTz4lA2sGlQwhAFQFYCAAATAgAAAIQwNsEAAAAigAAAAMAAAAAAAAAAAAAxAAAgEQAAIBEauwA/1CwAP9q7AD/ULAA/wAwtkMAAAAAAAAAAAAwtkMAAAAAt2Se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kTz4lAb2zBQwhAFQFYCAAATAgAAAIQwNsEAAAAigAAAAMAAAAAAAAAAAAAxAAAgEQAAIBEauwA/1CwAP9q7AD/ULAA/zcztkMAAAAAAAAAADcztkMAAAAAeZkb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kTz4lA23nJQwhAFQFYCAAATAgAAAIQwNsEAAAAigAAAAMAAAAAAAAAAAAAxAAAgEQAAIBEauwA/1CwAP9q7AD/ULAA/zcztkMAAAAAAAAAADcztkMAAAAA5BUp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AABIQLUNwkMIQBQDdAAAAGgAAAACEMDbCgAAAAAAAADiANs+AAAAAAAAAAAAAAAAAAAAAJSP3b3iANs+lI/dveIA2z4AAAAAYxahPDVFrLx879A+NUWsvHzv0D71TrK9YxahPPVOsr1jFqE8NUWsvAABAQGBAAEBAYGBABRAFIAQAAAABAAAAFCwAP8kAAAAJAAAAAAAgD0AAAAAAAAAAAAAgD0AAAAAAAAAAAIAAAAlAAAADAAAAAEAAAATAAAADAAAAAEAAAAlAAAADAAAAAgAAIBbAAAAUAAAAAIAAAB2AQAANgAAAIQBAAACAAAACgAAAAUAAAAFAAAAYAM6GCoAOhgqAGoXYANqF2ADOhhQABIYOgMSGDoDkxdQAJMXUAASGC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AAEBAAEBAAEBAAEAAQEAAQABAAEBAAEAAQABAAEAAQABAAEAAQABAAEAAQABAAEAAQABAAEAAQABAAEAAQABAAEAAQABAAEAAQABAAEAAQABAAEAAQABAAEAAQABAAEAAQABAAEAAQABAAEAAQABAAEAAQABAAEAAQABAAEAAQABAAEAAQAAABVAFAAQAAAABAAAAAAAAAAkAAAAJAAAAAAAgD0AAAAAAAAAAAAAgD0AAAAAAAAAAAIAAABfAAAAOAAAAAIAAAA4AAAAAAAAADgAAAAAAAAAAAABABQAAAAAAAAAAAAAAAAAAAAAAAAAAAAAACUAAAAMAAAAAgAAACUAAAAMAAAABQAAgFoAAAA0AwAAAwEAAK4AAAB0AwAAtgAAAEAAAACFAAAAAwAAAAMAAAADAAAAAgAAAAMAAAACAAAAAg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FUQEwtVEAgLuiUIC70UJwu9FAgLuiUICxo3JwsaNwgLuiUIC7olQwu6JQgLQjNDC0IzCAu6JQgLoxsIC7olCAsBMQgLuiUIC9AhJwvQIQ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r4lQ/RmiEMIQBQDYAAAAFQAAAACEMDbCAAAAAAAAAAfvIs+R/ywvaRQEj4AAAAApFASPk4LcL0AAAAATgtwvQAAAABZyOm9pFASPlnI6b2kUBI+WrUwvh+8iz5H/LC9AAEBAQEBAYEUQBSAEAAAAAQAAAD/////JAAAACQAAAAAAIA9AAAAAAAAAAAAAIA9AAAAAAAAAAACAAAAJQAAAAwAAAABAAAAEwAAAAwAAAABAAAAJQAAAAwAAAAIAACAVgAAADwAAACEAAAA+wAAAKYAAAARAQAACAAAAEgIXxBCCQURQgmVEFQKlRBUCioQQgkqEEIJug9ICF8Q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hJMRkM5iJBDCEAUA2AAAABUAAAAAhDA2wgAAAAAAAAAAAAAAG1usL2xLgU+E6AwvrEuBT7eVum9q7+LPt5W6b2rv4s+tURvvbEuBT61RG+9sS4FPgAAgKMAAAAAbW6wvQABAQEBAQGBFEAUgBAAAAAEAAAA/////yQAAAAkAAAAAACAPQAAAAAAAAAAAACAPQAAAAAAAAAAAgAAACUAAAAMAAAAAQAAABMAAAAMAAAAAQAAACUAAAAMAAAACAAAgFYAAAA8AAAApQAAAAsBAADGAAAAIQEAAAgAAABdDGQRZAu+EGQLLxFRCi8RUQqZEWQLmRFkCwkSXQxkE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JHsj1DcESAQwhAFANgAAAAVAAAAAIQwNsIAAAAAAAAAAAAAACcfLC9micFPiunML6aJwU+3lbpvau/iz7eVum9q7+LPrVEb72aJwU+tURvvZonBT4AAACkAAAAAJx8sL0AAQEBAQEBgRRAFIAQAAAABAAAAP////8kAAAAJAAAAAAAgD0AAAAAAAAAAAAAgD0AAAAAAAAAAAIAAAAlAAAADAAAAAEAAAATAAAADAAAAAEAAAAlAAAADAAAAAgAAIBWAAAAPAAAAJwAAADrAAAAvgAAAAEBAAAIAAAA1AtcD9oKtg7aCiYPyAkmD8gJkQ/aCpEP2goBENQLXA8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0AAQEAAQEAAQEAAQABAQABAAEAAQEAAQABAAEAAQABAAEAAQABAAEAAQABAAEAAQABAAEAAQABAAEAAQABAAEAAQABAAEAAQABAAEAAQABAAEAAQABAAEAAQABAAEAAQABAAEAAQABAAEAAQABAAEAAQABAAEAAQABAAEAAQABAAEAAQABAAAAFUAUABAAAAAEAAAAAAAAACQAAAAkAAAAAACAPQAAAAAAAAAAAACAPQAAAAAAAAAAAgAAAF8AAAA4AAAAAgAAADgAAAAAAAAAOAAAAAAAAAAAAAEAFAAAAAAAAAAAAAAAAAAAAAAAAAAAAAAAJQAAAAwAAAACAAAAJQAAAAwAAAAFAACAWgAAADQDAAAHAQAAUwEAAHgDAABbAQAAQAAAAIUAAAADAAAAAwAAAAMAAAACAAAAAwAAAAIAAAACAAAAAw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kxBXFZMQTBX4JUwV+xRrFfsUTBX4JUwVWDdrFVg3TBX4JUwV+CWHFfglTBWAM4cVgDNMFfglTBXhG0wV+CVMFT8xTBX4JUwVDiJrFQ4i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aIfkUT6mPxCCEASAVgIAABMCAAAAhDA2wQAAACKAAAAAwAAAAAAAAAAAADEAACARAAAgET7kQD/wHAA//uRAP/AcAD/ADC2QwAAAAAAAAAAADC2QwAAAAC3ZJ7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aIfkUSpoTVDCEASAVgIAABMCAAAAhDA2wQAAACKAAAAAwAAAAAAAAAAAADEAACARAAAgET7kQD/wHAA//uRAP/AcAD/NzO2QwAAAAAAAAAANzO2QwAAAAB5mRv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aIfkUSAvEVDCEASAVgIAABMCAAAAhDA2wQAAACKAAAAAwAAAAAAAAAAAADEAACARAAAgET7kQD/wHAA//uRAP/AcAD/NzO2QwAAAAAAAAAANzO2QwAAAADkFSn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LT+ZBENOQ2QwhAFAN0AAAAaAAAAAIQwNsKAAAAAAAAAOIA2z4AAAAAAAAAAAAAAAAAAAAAlI/dveIA2z6Uj9294gDbPgAAAABjFqE8NUWsvHzv0D41Ray8fO/QPvVOsr1jFqE89U6yvWMWoTw1Ray8AAEBAYEAAQEBgYEAFEAUgBAAAAAEAAAAwHAA/yQAAAAkAAAAAACAPQAAAAAAAAAAAACAPQAAAAAAAAAAAgAAACUAAAAMAAAAAgAAABMAAAAMAAAAAQAAACUAAAAMAAAACAAAgFsAAABQAAAAhwQAAKkAAAC7BAAAtwAAAAIAAAAKAAAABQAAAAUAAACrS2cLdUhnC3VIlwqrS5cKq0tnC5tIPguFSz4LhUvACptIwAqbSD4L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tP5kESVQCdDCEAUA3QAAABoAAAAAhDA2woAAAAAAAAA4gDbPgAAAKQAAAAAAAAApAAAAADQ+qC+4gDbPtD6oL7iANs+AAAAAGMWoTxkw6y8fO/QPmTDrLx879A+fDaWvmMWoTx8Npa+YxahPGTDrLwAAQEBgQABAQGBgwAUQBSAEAAAAAQAAADAcAD/JAAAACQAAAAAAIA9AAAAAAAAAAAAAIA9AAAAAAAAAAACAAAAJQAAAAwAAAACAAAAEwAAAAwAAAABAAAAJQAAAAwAAAAIAACAWwAAAFQAAACHBAAAgQAAALsEAACnAAAAAgAAAAsAAAAGAAAABQAAAKtLbQp1SG0KdUgRCKtLEQirS20Kq0ttCptIRAqFS0QKhUs5CJtIOQibSEQK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0/mQRKLmr0MIQBQDdAAAAGgAAAACEMDbCgAAAAAAAADiANs+AAAApAAAAAAAAACkAAAAAND6oL7iANs+0PqgvuIA2z4AAAAAYxahPGTDrLx879A+ZMOsvHzv0D58Npa+YxahPHw2lr5jFqE8ZMOsvAABAQGBAAEBAYGDABRAFIAQAAAABAAAAFCwAP8kAAAAJAAAAAAAgD0AAAAAAAAAAAAAgD0AAAAAAAAAAAIAAAAlAAAADAAAAAIAAAATAAAADAAAAAEAAAAlAAAADAAAAAgAAIBbAAAAVAAAAIcEAAA5AQAAuwQAAGABAAACAAAACwAAAAYAAAAFAAAAq0v1FXVI9RV1SJoTq0uaE6tL9RWrS/UVm0jNFYVLzRWFS8ITm0jCE5tIzRU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dnFh0RpQYVDCEAXAVgIAABMCAAAAhDA2wQAAACKAAAAAwAAAAAAAAAAAADEAACARAAAgETs6+v/dGlZ/+zr6/90aVn/KwPhKBH9y0MR/cvDKwPhKJD0j0gR/cv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vnCCRK4WbEMIQBQDYAAAAFQAAAACEMDbCAAAAAAAAACTuIs+GO6wvaRQEj4AAACkpFASPk4LcL0AAAAATgtwvQAAAABZyOm9pFASPlnI6b2kUBI+Qq4wvpO4iz4Y7rC9AAEBAQEBAYEUQBSAEAAAAAQAAAD/////KAAAAAwAAAABAAAAJAAAACQAAAAAAIA9AAAAAAAAAAAAAIA9AAAAAAAAAAACAAAAJwAAABgAAAABAAAAAAAAAP///wAAAAAAJQAAAAwAAAABAAAAEwAAAAwAAAABAAAAJQAAAAwAAAAIAACAVgAAADwAAADyAwAA1gAAABQEAADsAAAACAAAACU/FA4eQLoOHkBJDjFBSQ4xQd8NHkDfDR5Abw0lPxQO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t2Dg0RfUIZDCEAUA2AAAABUAAAAAhDA2wgAAAAAAAAAH7yLPkf8sL2kUBI+AAAAAKRQEj5OC3C9AAAAAE4LcL0AAAAAWcjpvaRQEj5ZyOm9pFASPlq1ML4fvIs+R/ywvQABAQEBAQGBFEAUgBAAAAAEAAAA/////yQAAAAkAAAAAACAPQAAAAAAAAAAAACAPQAAAAAAAAAAAgAAACUAAAAMAAAAAQAAABMAAAAMAAAAAQAAACUAAAAMAAAACAAAgFYAAAA8AAAA+gMAAPcAAAAcBAAADQEAAAgAAACuPx0QqEDDEKhAUhC6QVIQukHnD6hA5w+oQHcPrj8dEC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KJlYdEpXGOQwhAFANgAAAAVAAAAAIQwNsIAAAAAAAAAAAAAABtbrC9sS4FPhOgML6xLgU+3lbpvau/iz7eVum9q7+LPrVEb72xLgU+tURvvbEuBT4AAICjAAAAAG1usL0AAQEBAQEBgRRAFIAQAAAABAAAAP////8kAAAAJAAAAAAAgD0AAAAAAAAAAAAAgD0AAAAAAAAAAAIAAAAlAAAADAAAAAEAAAATAAAADAAAAAEAAAAlAAAADAAAAAgAAIBWAAAAPAAAABsEAAAHAQAAPQQAAB0BAAAIAAAAw0MhEcpCfBDKQuwQt0HsELdBVxHKQlcRykLHEcNDIRE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UIKGRLdbfEMIQBQDYAAAAFQAAAACEMDbCAAAAAAAAAAAAAAAnHywvZonBT4rpzC+micFPt5W6b2rv4s+3lbpvau/iz61RG+9micFPrVEb72aJwU+AAAApAAAAACcfLC9AAEBAQEBAYEUQBSAEAAAAAQAAAD/////JAAAACQAAAAAAIA9AAAAAAAAAAAAAIA9AAAAAAAAAAACAAAAJQAAAAwAAAABAAAAEwAAAAwAAAABAAAAJQAAAAwAAAAIAACAVgAAADwAAAASBAAA5wAAADQEAAD8AAAACAAAADpDGQ9AQnMOQELjDi5B4w4uQU4PQEJOD0BCvg86QxkP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XM9TU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Q+LsJ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SiNNBC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QGO95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RmQex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RSR/p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SfJgRD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I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cz1N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m5Gxk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gbIyU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p9JzU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jfL0E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rJM1E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i3O10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cz1N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JgxxU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DCzyE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Mk0zE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GK2z0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N0300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Fi51k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DCAAAAAAAAAAAAAPDCARSURJXswUMIQBsDPAAAADAAAAACEMDbBAAAAAAAAABTPpU+AGJNvuIA2z5L4B6+Uz6VPiy94L1TPpU+AGJNvgABAYEUQBuAEAAAAAQAAABQsAD/JAAAACQAAAAAAIA9AAAAAAAAAAAAAIA9AAAAAAAAAAACAAAAJQAAAAwAAAACAAAAEwAAAAwAAAABAAAAJQAAAAwAAAAIAACAVgAAACwAAABsBAAAkAEAAH4EAACcAQAABAAAANNHtxnNRmAZ00cJGdNHtxk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BCAAAAAAAAAAAAAPBCQuHiQrwGSEIIQBsDUAAAAEQAAAACEMDbBgAAAAAAAAAmk0k/AAAAAIOkLz85rOy7poU2P5f5yLzH6To/HBVbvaV+Oz9Y1669JpNJPwAAAAAAAQMDA4EBgRRAG4AQAAAABAAAAAAz//8kAAAAJAAAAAAAgD0AAAAAAAAAAAAAgD0AAAAAAAAAAAIAAAAlAAAADAAAAAEAAAATAAAADAAAAAEAAAA7AAAACAAAABsAAAAQAAAA9wwAABkDAAA2AAAAEAAAADUMAAALAwAAWAAAACgAAAAAAAAAAAAAAP//////////AwAAAGgM6QKJDLICjgx1AjYAAAAQAAAA9wwAABkDAAA9AAAACAAAADwAAAAIAAAAPgAAABgAAADDAAAAJwAAANAAAAAyAA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8EIAAAAAAAAAAAAA8ELvv3dEtkFPQghAGwNQAAAARAAAAAIQwNsGAAAAAAAAACaTST8AAAAAg6QvPzms7LumhTY/l/nIvMfpOj8cFVu9pX47P1jXrr0mk0k/AAAAAAABAwMDgQGBFEAbgBAAAAAEAAAAADP//yQAAAAkAAAAAACAPQAAAAAAAAAAAACAPQAAAAAAAAAAAgAAACUAAAAMAAAAAQAAABMAAAAMAAAAAQAAADsAAAAIAAAAGwAAABAAAADQQwAANQMAADYAAAAQAAAADkMAACgDAABYAAAAKAAAAAAAAAAAAAAA//////////8DAAAAQUMGA2JDzwJnQ5ICNgAAABAAAADQQwAANQMAAD0AAAAIAAAAPAAAAAgAAAA+AAAAGAAAADAEAAApAAAAPQQAADQA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DCAAAAAAAAAAAAAPDCND6HREA140MIQBsDUAAAAEQAAAACEMDbBgAAAAAAAABijzw/AAAAABuwIj99gyO8f68pPz+D2bzqRi4/l2RhvakULz9u2LG9Yo88PwAAAAAAAQMDA4EBgRRAG4AQAAAABAAAAAAz//8kAAAAJAAAAAAAgD0AAAAAAAAAAAAAgD0AAAAAAAAAAAIAAAAlAAAADAAAAAEAAAATAAAADAAAAAEAAAA7AAAACAAAABsAAAAQAAAAET4AAF8cAAA2AAAAEAAAANM+AAByHAAAWAAAACgAAAAAAAAAAAAAAP//////////AwAAAJ8+khx8Pskcdj4GHTYAAAAQAAAAET4AAF8cAAA9AAAACAAAADwAAAAIAAAAPgAAABgAAADhAwAAxQEAAO4DAADR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"/>
                    <pic:cNvPicPr>
                      <a:picLocks noChangeAspect="1" noChangeArrowheads="1"/>
                    </pic:cNvPicPr>
                  </pic:nvPicPr>
                  <pic:blipFill>
                    <a:blip r:embed="rId19"/>
                    <a:stretch>
                      <a:fillRect/>
                    </a:stretch>
                  </pic:blipFill>
                  <pic:spPr bwMode="auto">
                    <a:xfrm>
                      <a:off x="0" y="0"/>
                      <a:ext cx="5334000" cy="2191930"/>
                    </a:xfrm>
                    <a:prstGeom prst="rect">
                      <a:avLst/>
                    </a:prstGeom>
                    <a:noFill/>
                    <a:ln w="9525">
                      <a:noFill/>
                      <a:headEnd/>
                      <a:tailEnd/>
                    </a:ln>
                  </pic:spPr>
                </pic:pic>
              </a:graphicData>
            </a:graphic>
          </wp:inline>
        </w:drawing>
      </w:r>
    </w:p>
    <w:p w14:paraId="621BFE5D" w14:textId="77777777" w:rsidR="00ED131E" w:rsidRDefault="009E21D8">
      <w:pPr>
        <w:pStyle w:val="BodyText"/>
      </w:pPr>
      <w:r>
        <w:t>Indeed, without such an encapsulation mechanism, traditional segmentation solutions (VLAN, VRF) would have to be provided by the physical infrastructure and implemented up to each SDN node, in order to provide an isolated transportation channel for each customer network connected to the SDN infrastructure.</w:t>
      </w:r>
    </w:p>
    <w:p w14:paraId="66FA1FBB" w14:textId="0DBC2A23" w:rsidR="00ED131E" w:rsidRDefault="009E21D8">
      <w:pPr>
        <w:pStyle w:val="BodyText"/>
      </w:pPr>
      <w:r>
        <w:t>Encapsulation protocols used in SDN networks have to provide</w:t>
      </w:r>
      <w:ins w:id="214" w:author="Kiran KN" w:date="2020-09-23T08:00:00Z">
        <w:r w:rsidR="00EC1A2A">
          <w:t xml:space="preserve"> </w:t>
        </w:r>
        <w:proofErr w:type="spellStart"/>
        <w:r w:rsidR="00EC1A2A">
          <w:t>atleast</w:t>
        </w:r>
        <w:proofErr w:type="spellEnd"/>
        <w:r w:rsidR="00EC1A2A">
          <w:t xml:space="preserve"> the following capabilities</w:t>
        </w:r>
      </w:ins>
      <w:r>
        <w:t>:</w:t>
      </w:r>
    </w:p>
    <w:p w14:paraId="24A042FE" w14:textId="2229E62F" w:rsidR="00ED131E" w:rsidRDefault="009E21D8">
      <w:pPr>
        <w:numPr>
          <w:ilvl w:val="0"/>
          <w:numId w:val="11"/>
        </w:numPr>
      </w:pPr>
      <w:del w:id="215" w:author="Kiran KN" w:date="2020-09-23T08:01:00Z">
        <w:r w:rsidDel="00EC1A2A">
          <w:delText xml:space="preserve">network segmentation: </w:delText>
        </w:r>
      </w:del>
      <w:ins w:id="216" w:author="Kiran KN" w:date="2020-09-23T08:00:00Z">
        <w:r w:rsidR="00EC1A2A">
          <w:t>Th</w:t>
        </w:r>
      </w:ins>
      <w:ins w:id="217" w:author="Kiran KN" w:date="2020-09-23T08:02:00Z">
        <w:r w:rsidR="00EC1A2A">
          <w:t>e</w:t>
        </w:r>
      </w:ins>
      <w:ins w:id="218" w:author="Kiran KN" w:date="2020-09-23T08:01:00Z">
        <w:r w:rsidR="00EC1A2A">
          <w:t xml:space="preserve"> </w:t>
        </w:r>
      </w:ins>
      <w:r>
        <w:t xml:space="preserve">ability to build several different network </w:t>
      </w:r>
      <w:proofErr w:type="spellStart"/>
      <w:r>
        <w:t>connectivit</w:t>
      </w:r>
      <w:ins w:id="219" w:author="Kiran KN" w:date="2020-09-23T08:01:00Z">
        <w:r w:rsidR="00EC1A2A">
          <w:t>ies</w:t>
        </w:r>
      </w:ins>
      <w:proofErr w:type="spellEnd"/>
      <w:del w:id="220" w:author="Kiran KN" w:date="2020-09-23T08:01:00Z">
        <w:r w:rsidDel="00EC1A2A">
          <w:delText>y</w:delText>
        </w:r>
      </w:del>
      <w:r>
        <w:t xml:space="preserve"> between 2 SDN network nodes.</w:t>
      </w:r>
      <w:ins w:id="221" w:author="Kiran KN" w:date="2020-09-23T08:01:00Z">
        <w:r w:rsidR="00EC1A2A">
          <w:t xml:space="preserve"> This is called network segmentation.</w:t>
        </w:r>
      </w:ins>
    </w:p>
    <w:p w14:paraId="3336DFFE" w14:textId="3C92C669" w:rsidR="00ED131E" w:rsidRDefault="00EC1A2A">
      <w:pPr>
        <w:numPr>
          <w:ilvl w:val="0"/>
          <w:numId w:val="11"/>
        </w:numPr>
      </w:pPr>
      <w:ins w:id="222" w:author="Kiran KN" w:date="2020-09-23T08:02:00Z">
        <w:r>
          <w:lastRenderedPageBreak/>
          <w:t>The a</w:t>
        </w:r>
      </w:ins>
      <w:del w:id="223" w:author="Kiran KN" w:date="2020-09-23T08:02:00Z">
        <w:r w:rsidR="009E21D8" w:rsidDel="00EC1A2A">
          <w:delText>a</w:delText>
        </w:r>
      </w:del>
      <w:r w:rsidR="009E21D8">
        <w:t>bility to carry transparently</w:t>
      </w:r>
      <w:ins w:id="224" w:author="Kiran KN" w:date="2020-09-23T08:02:00Z">
        <w:r>
          <w:t>,</w:t>
        </w:r>
      </w:ins>
      <w:r w:rsidR="009E21D8">
        <w:t xml:space="preserve"> Ethernet frames and IP packets</w:t>
      </w:r>
    </w:p>
    <w:p w14:paraId="5B3BE552" w14:textId="659B8F27" w:rsidR="00ED131E" w:rsidRDefault="00EC1A2A">
      <w:pPr>
        <w:numPr>
          <w:ilvl w:val="0"/>
          <w:numId w:val="11"/>
        </w:numPr>
      </w:pPr>
      <w:ins w:id="225" w:author="Kiran KN" w:date="2020-09-23T08:02:00Z">
        <w:r>
          <w:t xml:space="preserve">The </w:t>
        </w:r>
      </w:ins>
      <w:r w:rsidR="009E21D8">
        <w:t>ability to be carried over an IP connectivity</w:t>
      </w:r>
    </w:p>
    <w:p w14:paraId="23D950A9" w14:textId="03E28D4E" w:rsidR="00ED131E" w:rsidRDefault="00281900">
      <w:pPr>
        <w:pStyle w:val="FirstParagraph"/>
      </w:pPr>
      <w:ins w:id="226" w:author="Kiran KN" w:date="2020-09-23T08:02:00Z">
        <w:r>
          <w:t>Today, s</w:t>
        </w:r>
      </w:ins>
      <w:del w:id="227" w:author="Kiran KN" w:date="2020-09-23T08:02:00Z">
        <w:r w:rsidR="009E21D8" w:rsidDel="00281900">
          <w:delText>S</w:delText>
        </w:r>
      </w:del>
      <w:r w:rsidR="009E21D8">
        <w:t>everal encapsulation protocols are used in</w:t>
      </w:r>
      <w:del w:id="228" w:author="Kiran KN" w:date="2020-09-23T08:02:00Z">
        <w:r w:rsidR="009E21D8" w:rsidDel="00281900">
          <w:delText>to</w:delText>
        </w:r>
      </w:del>
      <w:r w:rsidR="009E21D8">
        <w:t xml:space="preserve"> SDN networks:</w:t>
      </w:r>
    </w:p>
    <w:p w14:paraId="62F81D03" w14:textId="77777777" w:rsidR="00ED131E" w:rsidRDefault="009E21D8">
      <w:pPr>
        <w:numPr>
          <w:ilvl w:val="0"/>
          <w:numId w:val="12"/>
        </w:numPr>
      </w:pPr>
      <w:r>
        <w:t>VxLAN</w:t>
      </w:r>
    </w:p>
    <w:p w14:paraId="637DF014" w14:textId="77777777" w:rsidR="00ED131E" w:rsidRDefault="009E21D8">
      <w:pPr>
        <w:numPr>
          <w:ilvl w:val="0"/>
          <w:numId w:val="12"/>
        </w:numPr>
      </w:pPr>
      <w:r>
        <w:t>MPLS over GRE</w:t>
      </w:r>
    </w:p>
    <w:p w14:paraId="71700FFF" w14:textId="77777777" w:rsidR="00ED131E" w:rsidRDefault="009E21D8">
      <w:pPr>
        <w:numPr>
          <w:ilvl w:val="0"/>
          <w:numId w:val="12"/>
        </w:numPr>
      </w:pPr>
      <w:r>
        <w:t>MPLS over UDP</w:t>
      </w:r>
    </w:p>
    <w:p w14:paraId="73229694" w14:textId="77777777" w:rsidR="00ED131E" w:rsidRDefault="009E21D8">
      <w:pPr>
        <w:numPr>
          <w:ilvl w:val="0"/>
          <w:numId w:val="12"/>
        </w:numPr>
      </w:pPr>
      <w:r>
        <w:t>NVGRE</w:t>
      </w:r>
    </w:p>
    <w:p w14:paraId="10F7B02B" w14:textId="77777777" w:rsidR="00ED131E" w:rsidRDefault="009E21D8">
      <w:pPr>
        <w:numPr>
          <w:ilvl w:val="0"/>
          <w:numId w:val="12"/>
        </w:numPr>
      </w:pPr>
      <w:r>
        <w:t>Geneve</w:t>
      </w:r>
    </w:p>
    <w:p w14:paraId="092E139A" w14:textId="77777777" w:rsidR="00ED131E" w:rsidRDefault="009E21D8">
      <w:pPr>
        <w:numPr>
          <w:ilvl w:val="0"/>
          <w:numId w:val="12"/>
        </w:numPr>
      </w:pPr>
      <w:r>
        <w:t>STT</w:t>
      </w:r>
    </w:p>
    <w:p w14:paraId="47B2B457" w14:textId="77777777" w:rsidR="00ED131E" w:rsidRDefault="009E21D8">
      <w:pPr>
        <w:pStyle w:val="FirstParagraph"/>
      </w:pPr>
      <w:r>
        <w:rPr>
          <w:noProof/>
        </w:rPr>
        <w:drawing>
          <wp:inline distT="0" distB="0" distL="0" distR="0" wp14:anchorId="36403432" wp14:editId="581F3B67">
            <wp:extent cx="3469531" cy="4140557"/>
            <wp:effectExtent l="0" t="0" r="0" b="0"/>
            <wp:docPr id="10"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mRzRUMlpTVDCkAAgCQAAAAYAAAA/////wEAAAAAAAAAjxa/v3u9nj+PFr8/JAAAACQAAAAAAIA9AAAAAAAAAAAAAIA9AAAAAAAAAAACAAAAJQAAAAwAAAAAAACAJQAAAAwAAAAIAACAVgAAADAAAADFAAAAAgAAAFoBAAC2AAAABQAAAFAMIABQDFMLnRVTC50VIABQDCA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AgAAAAAAAAAgxNnOOgAAAAcAAAAAAAAAdmTGQv5/AAAOAAAAAAAAAHLt00T+fwAAAAAAAAAAAAC/xNVE/n8AAFAAAAAAAAAAIAAAAAAAAABQ6x1frQEAAFyh2ET+fwAAAgAAAAAAAADaNx1frQEAAAIAAALoBAAAc4OcNQAAAAA6AAA6AAAAAAAAU2qtAQAAAgAAAgAAAABdhpw1/n8AAAsrISEAAAAAAQAAAAAAAAAgw9nOOgAAACWFnDUAAAAAAAAAAAAAAABIAAAAAAAAAAAAAAAAAAAAAAAAAAAAAAAFAAAAAAAAAFAAAAAAAAAAAAAdX60BAAC7utVE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IAQAAAADQAAAADAAAAAgAAAAAAAAAAAAAAKt1kRKxwXUQDAAAAAAAAAAAAAAAq3WREAAAAAAAAAACscF1EIgAAAAwAAAD/////IQAAAAgAAABiAAAADAAAAAEAAAAhAAAACAAAAB4AAAAYAAAA3QAAADYAAABHAQAAn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AAEBAAEBAAEBAAEAAQEAAQABAAEBAAEAAQABAAEAAQABAAEAAQABAAEAAQABAAEAAQABAAEAAQABAAEAAQABAAEAAQABAAEAAQABAAEAAQABAAEAAQABAAEAAQABAAEAAQABAAEAAQABAAEAAQABAAEAAQABAAEAAQABAAEAAQABAAEAATkAvhVAAQAQAAAABAAAAAAAAAAkAAAAJAAAAAAAgD0AAAAAAAAAAAAAgD0AAAAAAAAAAAIAAABfAAAAOAAAAAIAAAA4AAAAAAAAADgAAAAAAAAAAAABABQAAAAAAAAAAAAAAAAAAAAAAAAAAAAAACUAAAAMAAAAAgAAACUAAAAMAAAABQAAgFoAAAA0AwAAMQEAAFYBAACvAQAAYwEAAEAAAACFAAAAAwAAAAMAAAADAAAAAgAAAAMAAAACAAAAAg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HgTehV4E9sV+RbbFTQT9RU0E9sV+RbbFdMa9RXTGtsV+RbbFfkWDBb5FtsV+RkMFvkZ2xX5FtsVvBTbFfkW2xV5GdsV+RbbFRoW9RUaFt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0AAQEAAQEAAQEAAQABAQABAAEAAQEAAQABAAEAAQABAAEAAQABAAEAAQABAAEAAQABAAEAAQABAAEAAQABAAEAAQABAAEAAQABAAEAAQABAAEAAQABAAEAAQABAAEAAQABAAEAAQABAAEAAQABAAEAAQABAAEAAQABAAEAAQABAAEAAQABOQC+FUABABAAAAAEAAAAAAAAACQAAAAkAAAAAACAPQAAAAAAAAAAAACAPQAAAAAAAAAAAgAAAF8AAAA4AAAAAgAAADgAAAAAAAAAOAAAAAAAAAAAAAEAFAAAAAAAAAAAAAAAAAAAAAAAAAAAAAAAJQAAAAwAAAACAAAAJQAAAAwAAAAFAACAWgAAADQDAACCAAAAIwEAAJ8BAAAwAQAAQAAAAIUAAAADAAAAAwAAAAMAAAACAAAAAwAAAAIAAAACAAAAAw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5ghLEuYIrBL1EKwSSAjGEkgIrBL1EKwS1BnGEtQZrBL1EKwS9RDeEvUQrBLeF94S3hesEvUQrBLOC6wS9RCsErcWrBL1EKwS9Q7GEvUO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QABAQABAQABAQABAAEBAAEAAQABAQABAAEAAQABAAEAAQABAAEAAQABAAEAAQABAAEAAQABAAEAAQABAAEAAQABAAEAAQABAAEAAQABAAEAAQABAAEAAQABAAEAAQABAAEAAQABAAEAAQABAAEAAQABAAEAAQABAAEAAQABAAEAAQABAAE5AL4VQAEAEAAAAAQAAAAAAAAAJAAAACQAAAAAAIA9AAAAAAAAAAAAAIA9AAAAAAAAAAACAAAAXwAAADgAAAACAAAAOAAAAAAAAAA4AAAAAAAAAAAAAQAUAAAAAAAAAAAAAAAAAAAAAAAAAAAAAAAlAAAADAAAAAIAAAAlAAAADAAAAAUAAIBaAAAANAMAAHoAAABWAQAA9QAAAGMBAABAAAAAhQAAAAMAAAADAAAAAwAAAAIAAAADAAAAAgAAAAIAAAAD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ICHoVCAjbFXIL2xXFB/UVxQfbFXIL2xUzD/UVMw/bFXIL2xVyCwwWcgvbFV8ODBZfDtsVcgvbFUMJ2xVyC9sV4g3bFXIL2xWZCvUVmQr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4lgdBCqgHRApAAIAkAAAAGAAAAP////8BAAAAAAAAAFa0aL97vZ4/VrRoPygAAAAMAAAAAQAAACEAAAAIAAAAYgAAAAwAAAABAAAAJAAAACQAAAAAAIA9AAAAAAAAAAAAAIA9AAAAAAAAAAACAAAAJwAAABgAAAABAAAAAAAAAP///wAAAAAAJQAAAAwAAAABAAAAJQAAAAwAAAAIAACAVgAAADAAAAAIAAAAsQEAAJ0AAAAfAgAABQAAAIAAERuAAOIhzQniIc0JERuAA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viWB0EKqAdECEAAAjwAAAAwAAAAAhDA2wAAAACOAAAAAAAAAKuqKjwCAAAAAgAAAAIAAAAAAAAAAhDA2wAAAAAAAAD/CEABA0gAAAA8AAAAAhDA2wUAAAAAAAAAAAAAAAAAAAB7vZ4/AAAAAHu9nj9WtGi/AAAAAFa0aL8AAAAAAAAAAAABAQGBAwMDFUABABAAAAAEAAAAAAAAACQAAAAkAAAAAACAPQAAAAAAAAAAAACAPQAAAAAAAAAAAgAAAF8AAAA4AAAAAgAAADgAAAAAAAAAOAAAAAAAAAAAAAEAFAAAAAAAAAAAAAAAAAAAAAAAAAAAAAAAJQAAAAwAAAACAAAAJQAAAAwAAAAFAACAVgAAADAAAAAGAAAArwEAAJ8AAAAgAgAABQAAAIAA4iHNCeIhzQkRG4AAERuAAOIh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6/khDCqgHRApAAIAkAAAAGAAAAP////8BAAAAAAAAAFa0aL97vZ4/VrRoPyEAAAAIAAAAYgAAAAwAAAABAAAAJAAAACQAAAAAAIA9AAAAAAAAAAAAAIA9AAAAAAAAAAACAAAAJQAAAAwAAAABAAAAJQAAAAwAAAAIAACAVgAAADAAAADIAAAAsQEAAF4BAAAfAgAABQAAAIgMERuIDOIh1RXiIdUVERuID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nr+SEMKqAdECEAAAjwAAAAwAAAAAhDA2wAAAACOAAAAAAAAAKuqKjwCAAAAAgAAAAIAAAAAAAAAAhDA2wAAAAAAAAD/CEABA0gAAAA8AAAAAhDA2wUAAAAAAAAAAAAAAAAAAAB7vZ4/AAAAAHu9nj9WtGi/AAAAAFa0aL8AAAAAAAAAAAABAQGBAwMDFUABABAAAAAEAAAAAAAAACQAAAAkAAAAAACAPQAAAAAAAAAAAACAPQAAAAAAAAAAAgAAAF8AAAA4AAAAAgAAADgAAAAAAAAAOAAAAAAAAAAAAAEAFAAAAAAAAAAAAAAAAAAAAAAAAAAAAAAAJQAAAAwAAAACAAAAJQAAAAwAAAAFAACAVgAAADAAAADGAAAArwEAAF8BAAAgAgAABQAAAIgM4iHVFeIh1RURG4gMERuIDOIh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qw2wUMKqAdECkAAgCQAAAAYAAAA/////wEAAAAAAAAAVrRov3u9nj9WtGg/JAAAACQAAAAAAIA9AAAAAAAAAAAAAIA9AAAAAAAAAAACAAAAJQAAAAwAAAABAAAAJQAAAAwAAAAIAACAVgAAADAAAACBAQAAsQEAABcCAAAfAgAABQAAAB8YERsfGOIhbCHiIWwhERsfG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nAYLNCdFgaRAhACAFYCAAATAgAAAIQwNsEAAAAigAAAAMAAAAAAAAAAAAAxAAAgEQAAIBE+5EA/8BwAP/7kQD/wHAA/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cBgs0INNhNECEAIAVgIAABMCAAAAhDA2wQAAACKAAAAAwAAAAAAAAAAAADEAACARAAAgET7kQD/wHAA//uRAP/AcAD/vwGDQwAAAAAAAAAAvwGDQwAAAABJy2P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cBgs0KDKB1ECEAIAVgIAABMCAAAAhDA2wQAAACKAAAAAwAAAAAAAAAAAADEAACARAAAgET7kQD/wHAA//uRAP/AcAD/DwSDQwAAAAAAAAAADwSDQwAAAACoxt/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cBgs0KsDSBECEAIAVgIAABMCAAAAhDA2wQAAACKAAAAAwAAAAAAAAAAAADEAACARAAAgET7kQD/wHAA//uRAP/AcAD/DwSDQwAAAAAAAAAADwSDQwAAAADEK/P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LArbFCf2IdRAhAAQN0AAAAaAAAAAIQwNsKAAAAAAAAAPZ6nT4AAAAAAAAAAAAAAAAAAAAAvFGfvfZ6nT68UZ+99nqdPgAAAAAjq2c8UcB3vJ09lj5RwHe8nT2WPqw3gL0jq2c8rDeAvSOrZzxRwHe8AAEBAYEAAQEBgYEAFEABgBAAAAAEAAAAwHAA/yQAAAAkAAAAAACAPQAAAAAAAAAAAACAPQAAAAAAAAAAAgAAACUAAAAMAAAAAQAAABMAAAAMAAAAAQAAACUAAAAMAAAACAAAgFsAAABQAAAAWAAAAGsCAAB+AAAAdgIAAAIAAAAKAAAABQAAAAUAAADUB1EnhgVRJ4YFvCbUB7wm1AdRJ6EFNCe5BzQnuQfZJqEF2SahBTQ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sCtsULFkhpECEABA3QAAABoAAAAAhDA2woAAAAAAAAA9nqdPgAAAKQAAAAAAAAApAAAAAB7g2e+9nqdPnuDZ772ep0+AAAApCOrZzzJdXi8nT2WPsl1eLydPZY+dgdYviOrZzx2B1i+I6tnPMl1eLwAAQEBgQABAQGBgwAUQAGAEAAAAAQAAADAcAD/JAAAACQAAAAAAIA9AAAAAAAAAAAAAIA9AAAAAAAAAAACAAAAJQAAAAwAAAABAAAAEwAAAAwAAAABAAAAJQAAAAwAAAAIAACAWwAAAFAAAABYAAAATgIAAH4AAABqAgAAAgAAAAoAAAAFAAAABQAAANQHnSaGBZ0mhgXrJNQH6yTUB50moQWAJrkHgCa5BwgloQUIJaEFgC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m88zhCdFgaRAhACQFYCAAATAgAAAIQwNsEAAAAigAAAAMAAAAAAAAAAAAAxAAAgEQAAIBEauwA/1CwAP9q7AD/ULAA/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m88zhCDTYTRAhACQFYCAAATAgAAAIQwNsEAAAAigAAAAMAAAAAAAAAAAAAxAAAgEQAAIBEauwA/1CwAP9q7AD/ULAA/78Bg0MAAAAAAAAAAL8Bg0MAAAAASctj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m88zhCgygdRAhACQFYCAAATAgAAAIQwNsEAAAAigAAAAMAAAAAAAAAAAAAxAAAgEQAAIBEauwA/1CwAP9q7AD/ULAA/w8Eg0MAAAAAAAAAAA8Eg0MAAAAAqMbf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m88zhCrA0gRAhACQFYCAAATAgAAAIQwNsEAAAAigAAAAMAAAAAAAAAAAAAxAAAgEQAAIBEauwA/1CwAP9q7AD/ULAA/w8Eg0MAAAAAAAAAAA8Eg0MAAAAAxCvz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vY01Qn9iHUQIQAEDdAAAAGgAAAACEMDbCgAAAAAAAAD2ep0+AAAAAAAAAAAAAAAAAAAAALxRn732ep0+vFGfvfZ6nT4AAAAAI6tnPFHAd7ydPZY+UcB3vJ09lj6sN4C9I6tnPKw3gL0jq2c8UcB3vAABAQGBAAEBAYGBABRAAYAQAAAABAAAAFCwAP8kAAAAJAAAAAAAgD0AAAAAAAAAAAAAgD0AAAAAAAAAAAIAAAAlAAAADAAAAAEAAAATAAAADAAAAAEAAAAlAAAADAAAAAgAAIBbAAAAUAAAACwAAABrAgAAUgAAAHYCAAACAAAACgAAAAUAAAAFAAAAHQVRJ88CUSfPArwmHQW8Jh0FUSfqAjQnAgU0JwIF2SbqAtkm6gI0Jy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K9jTVCxZIaRAhAAQN0AAAAaAAAAAIQwNsKAAAAAAAAAPZ6nT4AAACkAAAAAAAAAKQAAAAAe4NnvvZ6nT57g2e+9nqdPgAAAKQjq2c8yXV4vJ09lj7JdXi8nT2WPnYHWL4jq2c8dgdYviOrZzzJdXi8AAEBAYEAAQEBgYMAFEABgBAAAAAEAAAAULAA/yQAAAAkAAAAAACAPQAAAAAAAAAAAACAPQAAAAAAAAAAAgAAACUAAAAMAAAAAQAAABMAAAAMAAAAAQAAACUAAAAMAAAACAAAgFsAAABQAAAALAAAAE4CAABSAAAAagIAAAIAAAAKAAAABQAAAAUAAAAdBZ0mzwKdJs8C6yQdBeskHQWdJuoCgCYCBYAmAgUIJeoCCCXqAoA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YF9/QjxsBEQIQAACPAAAADAAAAACEMDbAAAAAI4AAAAAAAAAq6qqPAIAAAACAAAAAgAAAAAAAAACEMDbAAAAAFCwAP8IQAEDLAAAACAAAAACEMDbAgAAAAAAAAAAAAAAAAAAAOoPsT4AAAAAAAEDAxVAAQAQAAAABAAAAAAAAAAkAAAAJAAAAAAAgD0AAAAAAAAAAAAAgD0AAAAAAAAAAAIAAABfAAAAOAAAAAIAAAA4AAAAAAAAADgAAAAAAAAAAAABACgAAAAAAAAAALBQAAAAAAAAAAAAAAAAACUAAAAMAAAAAgAAACUAAAAMAAAABQAAgFcAAAAkAAAAPQAAAA8CAABCAAAAPQIAAAIAAAD2AxQh9gOsIy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WtRjEMlPxNECEAKAVgIAABMCAAAAhDA2wQAAACKAAAAAwAAAAAAAAAAAADEAACARAAAgEQ8PP//AAD//zw8//8AAP//vwGDQwAAAAAAAAAAvwGDQwAAAABJy2P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WtRjEObMR1ECEAKAVgIAABMCAAAAhDA2wQAAACKAAAAAwAAAAAAAAAAAADEAACARAAAgEQ8PP//AAD//zw8//8AAP//DwSDQwAAAAAAAAAADwSDQwAAAACoxt/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WtRjEPEFiBECEAKAVgIAABMCAAAAhDA2wQAAACKAAAAAwAAAAAAAAAAAADEAACARAAAgEQ8PP//AAD//zw8//8AAP//DwSDQwAAAAAAAAAADwSDQwAAAADEK/P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Kr5ItDl2sdRAhAAQN0AAAAaAAAAAIQwNsKAAAAAAAAAPZ6nT4AAAAAAAAAAAAAAAAAAAAAvFGfvfZ6nT68UZ+99nqdPgAAAAAjq2c8UcB3vJ09lj5RwHe8nT2WPqw3gL0jq2c8rDeAvSOrZzxRwHe8AAEBAYEAAQEBgYEAFEABgBAAAAAEAAAAAAD//yQAAAAkAAAAAACAPQAAAAAAAAAAAACAPQAAAAAAAAAAAgAAACUAAAAMAAAAAQAAABMAAAAMAAAAAQAAACUAAAAMAAAACAAAgFsAAABQAAAAFwEAAGsCAAA9AQAAdgIAAAIAAAAKAAAABQAAAAUAAADEE1MndRFTJ3URvibEE74mxBNTJ5ARNieoEzYnqBPbJpAR2yaQETY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qvki0PcmxpECEABA3QAAABoAAAAAhDA2woAAAAAAAAA9nqdPgAAAKQAAAAAAAAApAAAAAB7g2e+9nqdPnuDZ772ep0+AAAApCOrZzzJdXi8nT2WPsl1eLydPZY+dgdYviOrZzx2B1i+I6tnPMl1eLwAAQEBgQABAQGBgwAUQAGAEAAAAAQAAAAAAP//JAAAACQAAAAAAIA9AAAAAAAAAAAAAIA9AAAAAAAAAAACAAAAJQAAAAwAAAABAAAAEwAAAAwAAAABAAAAJQAAAAwAAAAIAACAWwAAAFAAAAAXAQAATgIAAD0BAABqAgAAAgAAAAoAAAAFAAAABQAAAMQTnyZ1EZ8mdRHtJMQT7STEE58mkBGCJqgTgiaoEwolkBEKJZARgi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lmL21DjGEaRAhACAFYCAAATAgAAAIQwNsEAAAAigAAAAMAAAAAAAAAAAAAxAAAgEQAAIBE+5EA/8BwAP/7kQD/wHAA/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lmL21DJT8TRAhACAFYCAAATAgAAAIQwNsEAAAAigAAAAMAAAAAAAAAAAAAxAAAgEQAAIBE+5EA/8BwAP/7kQD/wHAA/78Bg0MAAAAAAAAAAL8Bg0MAAAAASctj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lmL21DmzEdRAhACAFYCAAATAgAAAIQwNsEAAAAigAAAAMAAAAAAAAAAAAAxAAAgEQAAIBE+5EA/8BwAP/7kQD/wHAA/w8Eg0MAAAAAAAAAAA8Eg0MAAAAAqMbf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lmL21DxBYgRAhACAFYCAAATAgAAAIQwNsEAAAAigAAAAMAAAAAAAAAAAAAxAAAgEQAAIBE+5EA/8BwAP/7kQD/wHAA/w8Eg0MAAAAAAAAAAA8Eg0MAAAAAxCvz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5lVsQ5drHUQIQAEDdAAAAGgAAAACEMDbCgAAAAAAAAD2ep0+AAAAAAAAAAAAAAAAAAAAALxRn732ep0+vFGfvfZ6nT4AAAAAI6tnPFHAd7ydPZY+UcB3vJ09lj6sN4C9I6tnPKw3gL0jq2c8UcB3vAABAQGBAAEBAYGBABRAAYAQAAAABAAAAMBwAP8kAAAAJAAAAAAAgD0AAAAAAAAAAAAAgD0AAAAAAAAAAAIAAAAlAAAADAAAAAEAAAATAAAADAAAAAEAAAAlAAAADAAAAAgAAIBbAAAAUAAAAOsAAABrAgAAEQEAAHYCAAACAAAACgAAAAUAAAAFAAAADBFTJ74OUye+Dr4mDBG+JgwRUyfZDjYn8RA2J/EQ2ybZDtsm2Q42Jy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LmVWxD3JsaRAhAAQN0AAAAaAAAAAIQwNsKAAAAAAAAAPZ6nT4AAACkAAAAAAAAAKQAAAAAe4NnvvZ6nT57g2e+9nqdPgAAAKQjq2c8yXV4vJ09lj7JdXi8nT2WPnYHWL4jq2c8dgdYviOrZzzJdXi8AAEBAYEAAQEBgYMAFEABgBAAAAAEAAAAwHAA/yQAAAAkAAAAAACAPQAAAAAAAAAAAACAPQAAAAAAAAAAAgAAACUAAAAMAAAAAQAAABMAAAAMAAAAAQAAACUAAAAMAAAACAAAgFsAAABQAAAA6wAAAE4CAAARAQAAagIAAAIAAAAKAAAABQAAAAUAAAAMEZ8mvg6fJr4O7SQMEe0kDBGfJtkOgibxEIIm8RAKJdkOCiXZDoI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Tsp+Q1R1BEQIQAACPAAAADAAAAACEMDbAAAAAI4AAAAAAAAAq6qqPAIAAAACAAAAAgAAAAAAAAACEMDbAAAAAMBwAP8IQAEDLAAAACAAAAACEMDbAgAAAAAAAAAAAAAAAAAAAOoPsT4AAAAAAAEDAxVAAQAQAAAABAAAAAAAAAAkAAAAJAAAAAAAgD0AAAAAAAAAAAAAgD0AAAAAAAAAAAIAAABfAAAAOAAAAAIAAAA4AAAAAAAAADgAAAAAAAAAAAABACgAAAAAAAAAAHDAAAAAAAAAAAAAAAAAACUAAAAMAAAAAgAAACUAAAAMAAAABQAAgFcAAAAkAAAA/AAAAA8CAAABAQAAPgIAAAIAAADlDxYh5Q+uIy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Sn66UN2dhJECEAJAVgIAABMCAAAAhDA2wQAAACKAAAAAwAAAAAAAAAAAADEAACARAAAgERq7AD/ULAA/2rsAP9QsAD/vwGDQwAAAAAAAAAAvwGDQwAAAABJy2P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Sn66UPtaBxECEAJAVgIAABMCAAAAhDA2wQAAACKAAAAAwAAAAAAAAAAAADEAACARAAAgERq7AD/ULAA/2rsAP9QsAD/DwSDQwAAAAAAAAAADwSDQwAAAACoxt/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Sn66UMWTh9ECEAJAVgIAABMCAAAAhDA2wQAAACKAAAAAwAAAAAAAAAAAADEAACARAAAgERq7AD/ULAA/2rsAP9QsAD/DwSDQwAAAAAAAAAADwSDQwAAAADEK/P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JpjelD6KIcRAhAAQN0AAAAaAAAAAIQwNsKAAAAAAAAAPZ6nT4AAAAAAAAAAAAAAAAAAAAAvFGfvfZ6nT68UZ+99nqdPgAAAAAjq2c8UcB3vJ09lj5RwHe8nT2WPqw3gL0jq2c8rDeAvSOrZzxRwHe8AAEBAYEAAQEBgYEAFEABgBAAAAAEAAAAULAA/yQAAAAkAAAAAACAPQAAAAAAAAAAAACAPQAAAAAAAAAAAgAAACUAAAAMAAAAAQAAABMAAAAMAAAAAQAAACUAAAAMAAAACAAAgFsAAABQAAAA0gEAAGgCAAD4AQAAcwIAAAIAAAAKAAAABQAAAAUAAAB5HyEnKh0hJyodjCZ5H4wmeR8hJ0UdBCdeHwQnXh+pJkUdqSZFHQQ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mmN6UMu0xlECEABA3QAAABoAAAAAhDA2woAAAAAAAAA9nqdPgAAAKQAAAAAAAAApAAAAAB7g2e+9nqdPnuDZ772ep0+AAAApCOrZzzJdXi8nT2WPsl1eLydPZY+dgdYviOrZzx2B1i+I6tnPMl1eLwAAQEBgQABAQGBgwAUQAGAEAAAAAQAAABQsAD/JAAAACQAAAAAAIA9AAAAAAAAAAAAAIA9AAAAAAAAAAACAAAAJQAAAAwAAAABAAAAEwAAAAwAAAABAAAAJQAAAAwAAAAIAACAWwAAAFAAAADSAQAASwIAAPgBAABnAgAAAgAAAAoAAAAFAAAABQAAAHkfbSYqHW0mKh27JHkfuyR5H20mRR1QJl4fUCZeH9gkRR3YJEUdUC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lwQNRD3ZgZRAhACgFYCAAATAgAAAIQwNsEAAAAigAAAAMAAAAAAAAAAAAAxAAAgEQAAIBEPDz//wAA//88PP//AAD//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lwQNRDdnYSRAhACgFYCAAATAgAAAIQwNsEAAAAigAAAAMAAAAAAAAAAAAAxAAAgEQAAIBEPDz//wAA//88PP//AAD//78Bg0MAAAAAAAAAAL8Bg0MAAAAASctj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lwQNRD7WgcRAhACgFYCAAATAgAAAIQwNsEAAAAigAAAAMAAAAAAAAAAAAAxAAAgEQAAIBEPDz//wAA//88PP//AAD//w8Eg0MAAAAAAAAAAA8Eg0MAAAAAqMbf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lwQNRDFk4fRAhACgFYCAAATAgAAAIQwNsEAAAAigAAAAMAAAAAAAAAAAAAxAAAgEQAAIBEPDz//wAA//88PP//AAD//w8Eg0MAAAAAAAAAAA8Eg0MAAAAAxCvz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sNPTQ+iiHEQIQAEDdAAAAGgAAAACEMDbCgAAAAAAAAD2ep0+AAAAAAAAAAAAAAAAAAAAALxRn732ep0+vFGfvfZ6nT4AAAAAI6tnPFHAd7ydPZY+UcB3vJ09lj6sN4C9I6tnPKw3gL0jq2c8UcB3vAABAQGBAAEBAYGBABRAAYAQAAAABAAAAAAA//8kAAAAJAAAAAAAgD0AAAAAAAAAAAAAgD0AAAAAAAAAAAIAAAAlAAAADAAAAAEAAAATAAAADAAAAAEAAAAlAAAADAAAAAgAAIBbAAAAUAAAAKcBAABoAgAAzQEAAHMCAAACAAAACgAAAAUAAAAFAAAAwRwhJ3MaISdzGowmwRyMJsEcISeOGgQnphwEJ6YcqSaOGqkmjhoEJy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Kw09NDLtMZRAhAAQN0AAAAaAAAAAIQwNsKAAAAAAAAAPZ6nT4AAACkAAAAAAAAAKQAAAAAe4NnvvZ6nT57g2e+9nqdPgAAAKQjq2c8yXV4vJ09lj7JdXi8nT2WPnYHWL4jq2c8dgdYviOrZzzJdXi8AAEBAYEAAQEBgYMAFEABgBAAAAAEAAAAAAD//yQAAAAkAAAAAACAPQAAAAAAAAAAAACAPQAAAAAAAAAAAgAAACUAAAAMAAAAAQAAABMAAAAMAAAAAQAAACUAAAAMAAAACAAAgFsAAABQAAAApwEAAEsCAADNAQAAZwIAAAIAAAAKAAAABQAAAAUAAADBHG0mcxptJnMauyTBHLskwRxtJo4aUCamHFAmphzYJI4a2CSOGlA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5Q3dQ6asA0QIQAACPAAAADAAAAACEMDbAAAAAI4AAAAAAAAAq6qqPAIAAAACAAAAAgAAAAAAAAACEMDbAAAAAAAz//8IQAEDLAAAACAAAAACEMDbAgAAAAAAAAAAAAAAAAAAAOoPsT4AAAAAAAEDAxVAAQAQAAAABAAAAAAAAAAkAAAAJAAAAAAAgD0AAAAAAAAAAAAAgD0AAAAAAAAAAAIAAABfAAAAOAAAAAIAAAA4AAAAAAAAADgAAAAAAAAAAAABACgAAAAAAAAA/zMAAAAAAAAAAAAAAAAAACUAAAAMAAAAAgAAACUAAAAMAAAABQAAgFcAAAAkAAAAtwEAAAwCAAC8AQAAOgIAAAIAAACaG+Qgmht8Iy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Cdx/JDjvEDRAhAAAI8AAAAMAAAAAIQwNsAAAAAjgAAAAAAAACrqqo8AgAAAAIAAAACAAAAAAAAAAIQwNsAAAAAULAA/whAAQMsAAAAIAAAAAIQwNsCAAAAAAAAAAAAAAAAAAAA6g+xPgAAAAAAAQMDFUABABAAAAAEAAAAAAAAACQAAAAkAAAAAACAPQAAAAAAAAAAAACAPQAAAAAAAAAAAgAAAF8AAAA4AAAAAgAAADgAAAAAAAAAOAAAAAAAAAAAAAEAKAAAAAAAAAAAsFAAAAAAAAAAAAAAAAAAJQAAAAwAAAACAAAAJQAAAAwAAAAFAACAVwAAACQAAADiAQAADQIAAOgBAAA8AgAAAgAAAFEe9SBRHo0j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VDCmkNioARECEAL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denmUOij/9DCEAM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sjyJQy/a80MIQAEDYAAAAFQAAAACEMDbCAAAAAAAAACFGVc+ADGIvUpA4T0AAACkSkDhPfjFOL0AAAAA+MU4vQAAAAAZ9LO9SkDhPRn0s71KQOE93f8HvoUZVz4AMYi9AAEBAQEBAYEUQAGAEAAAAAQAAAD/////KAAAAAwAAAABAAAAJAAAACQAAAAAAIA9AAAAAAAAAAAAAIA9AAAAAAAAAAACAAAAJwAAABgAAAABAAAAAAAAAP///wAAAAAAJQAAAAwAAAABAAAAEwAAAAwAAAABAAAAJQAAAAwAAAAIAACAVgAAADwAAAD4AAAA1wEAABIBAADoAQAACAAAAI0P9B1NEHQeTRAdHiARHR4gEcsdTRDLHU0QdR2ND/Qd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sqLjEMaMABECEABA2AAAABUAAAAAhDA2wgAAAAAAAAA+h5XPuw7iL1KQOE9AAAAAEpA4T34xTi9AAAAAPjFOL0AAAAAGfSzvUpA4T0Z9LO9SkDhPVMFCL76Hlc+7DuIvQABAQEBAQGBFEABgBAAAAAEAAAA/////yQAAAAkAAAAAACAPQAAAAAAAAAAAACAPQAAAAAAAAAAAgAAACUAAAAMAAAAAQAAABMAAAAMAAAAAQAAACUAAAAMAAAACAAAgFYAAAA8AAAA/wAAAPABAAAZAQAAAQIAAAgAAAD3D4UftxAEILcQrh+KEa4fihFcH7cQXB+3EAUf9w+FH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XE5lDIVEDRAhAAQNgAAAAVAAAAAIQwNsIAAAAAAAAAAAAAAC7zoe9lwjNPfL0B76XCM09v5yzvXAkVz6/nLO9cCRXPhotOL2XCM09Gi04vZcIzT0AAICjAAAAALvOh70AAQEBAQEBgRRAAYAQAAAABAAAAP////8kAAAAJAAAAAAAgD0AAAAAAAAAAAAAgD0AAAAAAAAAAAIAAAAlAAAADAAAAAEAAAATAAAADAAAAAEAAAAlAAAADAAAAAgAAIBWAAAAPAAAABgBAAD8AQAAMgEAAA0CAAAIAAAAGxNNIFsSzh9bEiQghxEkIIcRdiBbEnYgWxLNIBsTTSA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sOVQzId+kMIQAEDYAAAAFQAAAACEMDbCAAAAAAAAAAAAAAAptmHvav9zD1o+ge+q/3MPb+cs71wJFc+v5yzvXAkVz4aLTi9q/3MPRotOL2r/cw9AAAApAAAAACm2Ye9AAEBAQEBAYEUQAGAEAAAAAQAAAD/////JAAAACQAAAAAAIA9AAAAAAAAAAAAAIA9AAAAAAAAAAACAAAAJQAAAAwAAAABAAAAEwAAAAwAAAABAAAAJQAAAAwAAAAIAACAVgAAADwAAAARAQAA4wEAACwBAAD0AQAACAAAALESvR7xET0e8RGUHh4RlB4eEeYe8RHmHvERPB+xEr0e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jwzm0Ov2ARECEAB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OEPpQxowAEQIQAEDYAAAAFQAAAACEMDbCAAAAAAAAAD6Hlc+7DuIvUpA4T0AAAAASkDhPfjFOL0AAAAA+MU4vQAAAAAZ9LO9SkDhPRn0s71KQOE9UwUIvvoeVz7sO4i9AAEBAQEBAYEUQAGAEAAAAAQAAAD/////JAAAACQAAAAAAIA9AAAAAAAAAAAAAIA9AAAAAAAAAAACAAAAJQAAAAwAAAABAAAAEwAAAAwAAAABAAAAJQAAAAwAAAAIAACAVgAAADwAAAC4AQAA8AEAANMBAAABAgAACAAAAI4bhR9OHAQgThyuHyEdrh8hHVwfThxcH04cBR+OG4Uf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obK9UMhUQNECEABA2AAAABUAAAAAhDA2wgAAAAAAAAAAAAAALvOh72XCM098vQHvpcIzT2/nLO9cCRXPr+cs71wJFc+Gi04vZcIzT0aLTi9lwjNPQAAgKMAAAAAu86HvQABAQEBAQGBFEABgBAAAAAEAAAA/////yQAAAAkAAAAAACAPQAAAAAAAAAAAACAPQAAAAAAAAAAAgAAACUAAAAMAAAAAQAAABMAAAAMAAAAAQAAACUAAAAMAAAACAAAgFYAAAA8AAAA0QEAAPwBAADsAQAADQIAAAgAAACyHk0g8h3OH/IdJCAeHSQgHh12IPIddiDyHc0gsh5NIC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de/JDMh36QwhAAQNgAAAAVAAAAAIQwNsIAAAAAAAAAAAAAACm2Ye9q/3MPWj6B76r/cw9v5yzvXAkVz6/nLO9cCRXPhotOL2r/cw9Gi04vav9zD0AAACkAAAAAKbZh70AAQEBAQEBgRRAAYAQAAAABAAAAP////8kAAAAJAAAAAAAgD0AAAAAAAAAAAAAgD0AAAAAAAAAAAIAAAAlAAAADAAAAAEAAAATAAAADAAAAAEAAAAlAAAADAAAAAgAAIBWAAAAPAAAAMsBAADjAQAA5QEAAPQBAAAIAAAASB69HogdPR6IHZQetByUHrQc5h6IHeYeiB08H0gevR4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SJbFCGjAARAhAAQNgAAAAVAAAAAIQwNsIAAAAAAAAAPoeVz7sO4i9SkDhPQAAAABKQOE9+MU4vQAAAAD4xTi9AAAAABn0s71KQOE9GfSzvUpA4T1TBQi++h5XPuw7iL0AAQEBAQEBgRRAAYAQAAAABAAAAP////8kAAAAJAAAAAAAgD0AAAAAAAAAAAAAgD0AAAAAAAAAAAIAAAAlAAAADAAAAAEAAAATAAAADAAAAAEAAAAlAAAADAAAAAgAAIBWAAAAPAAAAD4AAADwAQAAWQAAAAECAAAIAAAA7gOFH64EBCCuBK4fggWuH4IFXB+uBFwfrgQFH+4DhR8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0LjQiFRA0QIQAEDYAAAAFQAAAACEMDbCAAAAAAAAAAAAAAAu86HvZcIzT3y9Ae+lwjNPb+cs71wJFc+v5yzvXAkVz4aLTi9lwjNPRotOL2XCM09AACAowAAAAC7zoe9AAEBAQEBAYEUQAGAEAAAAAQAAAD/////JAAAACQAAAAAAIA9AAAAAAAAAAAAAIA9AAAAAAAAAAACAAAAJQAAAAwAAAABAAAAEwAAAAwAAAABAAAAJQAAAAwAAAAIAACAVgAAADwAAABXAAAA/AEAAHIAAAANAgAACAAAABMHTSBSBs4fUgYkIH8FJCB/BXYgUgZ2IFIGzSATB00g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"/>
                    <pic:cNvPicPr>
                      <a:picLocks noChangeAspect="1" noChangeArrowheads="1"/>
                    </pic:cNvPicPr>
                  </pic:nvPicPr>
                  <pic:blipFill>
                    <a:blip r:embed="rId20"/>
                    <a:stretch>
                      <a:fillRect/>
                    </a:stretch>
                  </pic:blipFill>
                  <pic:spPr bwMode="auto">
                    <a:xfrm>
                      <a:off x="0" y="0"/>
                      <a:ext cx="3469531" cy="4140557"/>
                    </a:xfrm>
                    <a:prstGeom prst="rect">
                      <a:avLst/>
                    </a:prstGeom>
                    <a:noFill/>
                    <a:ln w="9525">
                      <a:noFill/>
                      <a:headEnd/>
                      <a:tailEnd/>
                    </a:ln>
                  </pic:spPr>
                </pic:pic>
              </a:graphicData>
            </a:graphic>
          </wp:inline>
        </w:drawing>
      </w:r>
    </w:p>
    <w:p w14:paraId="2DBD4CB1" w14:textId="4EDD9848" w:rsidR="00ED131E" w:rsidRDefault="009E21D8">
      <w:pPr>
        <w:pStyle w:val="BodyText"/>
      </w:pPr>
      <w:r>
        <w:t>These encapsulation protocols are providing Overlay connectivity which is required between customer</w:t>
      </w:r>
      <w:del w:id="229" w:author="Kiran KN" w:date="2020-09-23T08:03:00Z">
        <w:r w:rsidDel="002D469E">
          <w:delText>s</w:delText>
        </w:r>
      </w:del>
      <w:r>
        <w:t xml:space="preserve"> workload</w:t>
      </w:r>
      <w:ins w:id="230" w:author="Kiran KN" w:date="2020-09-23T08:03:00Z">
        <w:r w:rsidR="002D469E">
          <w:t>s</w:t>
        </w:r>
      </w:ins>
      <w:r>
        <w:t xml:space="preserve"> connected to the SDN infrastructure. </w:t>
      </w:r>
      <w:commentRangeStart w:id="231"/>
      <w:r>
        <w:t>Each SDN node is call</w:t>
      </w:r>
      <w:ins w:id="232" w:author="Kiran KN" w:date="2020-09-23T08:04:00Z">
        <w:r w:rsidR="002D469E">
          <w:t>ed</w:t>
        </w:r>
      </w:ins>
      <w:r>
        <w:t xml:space="preserve"> a VTEP (Virtual Tunnel End Point) as it is starting and terminating the overlay tunnels</w:t>
      </w:r>
      <w:commentRangeEnd w:id="231"/>
      <w:r w:rsidR="00043126">
        <w:rPr>
          <w:rStyle w:val="CommentReference"/>
        </w:rPr>
        <w:commentReference w:id="231"/>
      </w:r>
      <w:r>
        <w:t>.</w:t>
      </w:r>
    </w:p>
    <w:p w14:paraId="5233E908" w14:textId="4D0129D4" w:rsidR="00ED131E" w:rsidRDefault="00E35544">
      <w:pPr>
        <w:pStyle w:val="Heading3"/>
      </w:pPr>
      <w:bookmarkStart w:id="233" w:name="Xe1a580b5f41d5fac33559b9bb459eba1ef69262"/>
      <w:ins w:id="234" w:author="Kiran KN" w:date="2020-09-23T08:05:00Z">
        <w:r>
          <w:lastRenderedPageBreak/>
          <w:t>I</w:t>
        </w:r>
      </w:ins>
      <w:del w:id="235" w:author="Kiran KN" w:date="2020-09-23T08:05:00Z">
        <w:r w:rsidR="009E21D8" w:rsidDel="00E35544">
          <w:delText>i</w:delText>
        </w:r>
      </w:del>
      <w:r w:rsidR="009E21D8">
        <w:t>nterfaces between layers</w:t>
      </w:r>
      <w:bookmarkEnd w:id="233"/>
    </w:p>
    <w:p w14:paraId="2C7FC3BB" w14:textId="0D8FD32F" w:rsidR="00ED131E" w:rsidRDefault="009E21D8">
      <w:pPr>
        <w:pStyle w:val="FirstParagraph"/>
      </w:pPr>
      <w:commentRangeStart w:id="236"/>
      <w:r>
        <w:t xml:space="preserve">We’ve seen "openflow" marked as one of the possible interfaces in the "SDN layer" section. </w:t>
      </w:r>
      <w:commentRangeEnd w:id="236"/>
      <w:r w:rsidR="0039685C">
        <w:rPr>
          <w:rStyle w:val="CommentReference"/>
        </w:rPr>
        <w:commentReference w:id="236"/>
      </w:r>
      <w:r>
        <w:t>Now we’ll introduce the concept of "southbound" and "northbound" interface</w:t>
      </w:r>
      <w:ins w:id="237" w:author="Kiran KN" w:date="2020-09-23T08:06:00Z">
        <w:r w:rsidR="00DB5E15">
          <w:t>s</w:t>
        </w:r>
      </w:ins>
      <w:r>
        <w:t xml:space="preserve"> and other available choices in today’s industry.</w:t>
      </w:r>
    </w:p>
    <w:p w14:paraId="3C849F05" w14:textId="61A57B94" w:rsidR="00ED131E" w:rsidRDefault="00DB5E15">
      <w:pPr>
        <w:pStyle w:val="BodyText"/>
      </w:pPr>
      <w:ins w:id="238" w:author="Kiran KN" w:date="2020-09-23T08:06:00Z">
        <w:r>
          <w:rPr>
            <w:b/>
          </w:rPr>
          <w:t>S</w:t>
        </w:r>
      </w:ins>
      <w:del w:id="239" w:author="Kiran KN" w:date="2020-09-23T08:06:00Z">
        <w:r w:rsidR="009E21D8" w:rsidDel="00DB5E15">
          <w:rPr>
            <w:b/>
          </w:rPr>
          <w:delText>s</w:delText>
        </w:r>
      </w:del>
      <w:r w:rsidR="009E21D8">
        <w:rPr>
          <w:b/>
        </w:rPr>
        <w:t>outhbound interface</w:t>
      </w:r>
      <w:del w:id="240" w:author="Kiran KN" w:date="2020-09-23T08:06:00Z">
        <w:r w:rsidR="009E21D8" w:rsidDel="00DB5E15">
          <w:rPr>
            <w:b/>
          </w:rPr>
          <w:delText>.</w:delText>
        </w:r>
      </w:del>
    </w:p>
    <w:p w14:paraId="46D56499" w14:textId="7E8670EF" w:rsidR="00ED131E" w:rsidRDefault="009E21D8">
      <w:pPr>
        <w:pStyle w:val="BodyText"/>
      </w:pPr>
      <w:r>
        <w:t xml:space="preserve">The "southbound" interface resides between the controller in "control layer" and network devices in "infrastructure layer". Basically what it does is to provide a means of communication between the 2 layers. Based on the demands and needs, a SDN Controller will dynamically changes the configuration or routing information of network devices. For example, a new VM will advertise a new subnet or host routes when it is spawned in a server, this advertisement will be delivered to SDN controller via a southbound protocol. Accordingly, SDN controller collects all routing updates from the whole SDN cluster through the southbound interfaces, and decides the most current and best route entries, then, it may "reflect" these information to all other network devices or VMs. This ensures all devices having the most uptodate routing information in real time. Among others, examples of the most well-known southbound interfaces in the industry are </w:t>
      </w:r>
      <w:proofErr w:type="spellStart"/>
      <w:r>
        <w:rPr>
          <w:rStyle w:val="VerbatimChar"/>
        </w:rPr>
        <w:t>openflow</w:t>
      </w:r>
      <w:proofErr w:type="spellEnd"/>
      <w:r>
        <w:t xml:space="preserve">, </w:t>
      </w:r>
      <w:r>
        <w:rPr>
          <w:rStyle w:val="VerbatimChar"/>
        </w:rPr>
        <w:t>OVSDB</w:t>
      </w:r>
      <w:ins w:id="241" w:author="Kiran KN" w:date="2020-09-23T08:08:00Z">
        <w:r w:rsidR="00FE0753">
          <w:rPr>
            <w:rStyle w:val="VerbatimChar"/>
          </w:rPr>
          <w:t xml:space="preserve">, </w:t>
        </w:r>
        <w:proofErr w:type="spellStart"/>
        <w:r w:rsidR="00FE0753">
          <w:rPr>
            <w:rStyle w:val="VerbatimChar"/>
          </w:rPr>
          <w:t>gRPC</w:t>
        </w:r>
      </w:ins>
      <w:proofErr w:type="spellEnd"/>
      <w:r>
        <w:t xml:space="preserve"> and </w:t>
      </w:r>
      <w:r>
        <w:rPr>
          <w:rStyle w:val="VerbatimChar"/>
        </w:rPr>
        <w:t>XMPP</w:t>
      </w:r>
      <w:r>
        <w:t>.</w:t>
      </w:r>
    </w:p>
    <w:p w14:paraId="03811D00" w14:textId="77777777" w:rsidR="00ED131E" w:rsidRDefault="009E21D8">
      <w:pPr>
        <w:pStyle w:val="BodyText"/>
      </w:pPr>
      <w:commentRangeStart w:id="242"/>
      <w:proofErr w:type="spellStart"/>
      <w:r>
        <w:rPr>
          <w:b/>
        </w:rPr>
        <w:t>openflow</w:t>
      </w:r>
      <w:proofErr w:type="spellEnd"/>
      <w:del w:id="243" w:author="Kiran KN" w:date="2020-09-23T08:06:00Z">
        <w:r w:rsidDel="00DB5E15">
          <w:rPr>
            <w:b/>
          </w:rPr>
          <w:delText>.</w:delText>
        </w:r>
      </w:del>
    </w:p>
    <w:p w14:paraId="0B422D32" w14:textId="77777777" w:rsidR="00ED131E" w:rsidRDefault="009E21D8">
      <w:pPr>
        <w:pStyle w:val="BodyText"/>
      </w:pPr>
      <w:r>
        <w:t>openflow is a protocol that sends flow information into the virtual switch so the switch can forward the packets between the different ports. Flows are defined based on different criteria such as traffic between a source MAC address and a destination MAC address, source and destination IP addresses, TCP ports, VLANs, tunnels, and so on.</w:t>
      </w:r>
    </w:p>
    <w:p w14:paraId="04CC8061" w14:textId="77777777" w:rsidR="00ED131E" w:rsidRDefault="009E21D8">
      <w:pPr>
        <w:pStyle w:val="BodyText"/>
      </w:pPr>
      <w:r>
        <w:t>OpenFlow is one of the most widely deployed southbound standard from open source community. It first made its appearance in 2008 by Martin Casado at Stanford University. The appearance of OpenFlow was one of the main factors which gave birth to Software Defined Networking.</w:t>
      </w:r>
    </w:p>
    <w:p w14:paraId="3465B8F8" w14:textId="77777777" w:rsidR="00ED131E" w:rsidRDefault="009E21D8">
      <w:pPr>
        <w:pStyle w:val="BodyText"/>
      </w:pPr>
      <w:r>
        <w:t>OpenFlow provides various information for the Controller. It generates the event-based messages in case of port or link changes. The protocol generates a flow based statistic for the forwarding network device and passes it to the controller.</w:t>
      </w:r>
    </w:p>
    <w:p w14:paraId="3D75D09E" w14:textId="77777777" w:rsidR="00ED131E" w:rsidRDefault="009E21D8">
      <w:pPr>
        <w:pStyle w:val="BodyText"/>
      </w:pPr>
      <w:r>
        <w:t>OpenFlow also provides a rich set of protocol specifications for effective communication at the controller and switching element side. Open Flow provides an open source platform for Research Community.</w:t>
      </w:r>
    </w:p>
    <w:p w14:paraId="6BD12506" w14:textId="77777777" w:rsidR="00ED131E" w:rsidRDefault="009E21D8">
      <w:pPr>
        <w:pStyle w:val="BodyText"/>
      </w:pPr>
      <w:r>
        <w:t xml:space="preserve">Every physical or virtual OpenFlow-enabled network (data plane) devices in the SDN domain needs to first register with the OpenFlow controller. The registration process is completed via an OpenFlow </w:t>
      </w:r>
      <w:r>
        <w:rPr>
          <w:rStyle w:val="VerbatimChar"/>
        </w:rPr>
        <w:t>HELLO</w:t>
      </w:r>
      <w:r>
        <w:t xml:space="preserve"> packet originating from the OpenFlow device to the SDN controller.</w:t>
      </w:r>
    </w:p>
    <w:p w14:paraId="51863909" w14:textId="77777777" w:rsidR="00ED131E" w:rsidRDefault="009E21D8">
      <w:pPr>
        <w:pStyle w:val="BodyText"/>
      </w:pPr>
      <w:r>
        <w:rPr>
          <w:b/>
        </w:rPr>
        <w:t>OVSDB.</w:t>
      </w:r>
    </w:p>
    <w:p w14:paraId="2546F0CD" w14:textId="77777777" w:rsidR="00ED131E" w:rsidRDefault="009E21D8">
      <w:pPr>
        <w:pStyle w:val="BodyText"/>
      </w:pPr>
      <w:r>
        <w:lastRenderedPageBreak/>
        <w:t xml:space="preserve">abbreviation for "Open vSwitch Database". unlike openflow, OVSDB is a southbound API designed to provide additional </w:t>
      </w:r>
      <w:r>
        <w:rPr>
          <w:b/>
        </w:rPr>
        <w:t>management</w:t>
      </w:r>
      <w:r>
        <w:t xml:space="preserve"> or </w:t>
      </w:r>
      <w:r>
        <w:rPr>
          <w:b/>
        </w:rPr>
        <w:t>configuration</w:t>
      </w:r>
      <w:r>
        <w:t xml:space="preserve"> capabilities like networking functions. With OVSDB we can create the virtual switch instances, set the interfaces and connect them to the switches. We can also provide the QoS policy for the interfaces. OVSDB is a protocol written in the JavaScript Object Notation (JSON) that basically sends and receives commands via JSON RPCs.</w:t>
      </w:r>
      <w:commentRangeEnd w:id="242"/>
      <w:r w:rsidR="00337580">
        <w:rPr>
          <w:rStyle w:val="CommentReference"/>
        </w:rPr>
        <w:commentReference w:id="242"/>
      </w:r>
    </w:p>
    <w:p w14:paraId="2D90BCD8" w14:textId="1AA3C21D" w:rsidR="00ED131E" w:rsidRDefault="000B057C">
      <w:pPr>
        <w:pStyle w:val="BodyText"/>
      </w:pPr>
      <w:ins w:id="244" w:author="Kiran KN" w:date="2020-09-23T08:10:00Z">
        <w:r>
          <w:rPr>
            <w:b/>
          </w:rPr>
          <w:t>N</w:t>
        </w:r>
      </w:ins>
      <w:del w:id="245" w:author="Kiran KN" w:date="2020-09-23T08:10:00Z">
        <w:r w:rsidR="009E21D8" w:rsidDel="000B057C">
          <w:rPr>
            <w:b/>
          </w:rPr>
          <w:delText>n</w:delText>
        </w:r>
      </w:del>
      <w:r w:rsidR="009E21D8">
        <w:rPr>
          <w:b/>
        </w:rPr>
        <w:t>orthbound interface.</w:t>
      </w:r>
    </w:p>
    <w:p w14:paraId="24A9722D" w14:textId="4B41719F" w:rsidR="00ED131E" w:rsidRDefault="009E21D8">
      <w:pPr>
        <w:pStyle w:val="BodyText"/>
      </w:pPr>
      <w:r>
        <w:t xml:space="preserve">The northbound interface provides connectivity between the controller and the network applications running in management plane. As we already discussed that southbound interface has </w:t>
      </w:r>
      <w:ins w:id="246" w:author="Kiran KN" w:date="2020-09-23T08:10:00Z">
        <w:r w:rsidR="002E4AF9">
          <w:t>different protocols</w:t>
        </w:r>
      </w:ins>
      <w:del w:id="247" w:author="Kiran KN" w:date="2020-09-23T08:10:00Z">
        <w:r w:rsidDel="002E4AF9">
          <w:delText>OpenFlow as open source protocol</w:delText>
        </w:r>
      </w:del>
      <w:r>
        <w:t xml:space="preserve">, northbound lacks such type of protocol standards. </w:t>
      </w:r>
      <w:proofErr w:type="gramStart"/>
      <w:r>
        <w:t>However</w:t>
      </w:r>
      <w:proofErr w:type="gramEnd"/>
      <w:r>
        <w:t xml:space="preserve"> with the advancement of technology</w:t>
      </w:r>
      <w:ins w:id="248" w:author="Kiran KN" w:date="2020-09-23T08:10:00Z">
        <w:r w:rsidR="00AE5FE9">
          <w:t>,</w:t>
        </w:r>
      </w:ins>
      <w:r>
        <w:t xml:space="preserve"> now we have a wide range of northbound API support like ad-hoc API’s, RESTful APIs etc. The selection of northbound interface usually depends on the programming language used in application development.</w:t>
      </w:r>
    </w:p>
    <w:p w14:paraId="138DFBAC" w14:textId="587A3BB5" w:rsidR="00ED131E" w:rsidRDefault="00727038">
      <w:pPr>
        <w:pStyle w:val="Heading3"/>
      </w:pPr>
      <w:bookmarkStart w:id="249" w:name="Xd96378014e2de32b1245a95ce24398f75e9b119"/>
      <w:ins w:id="250" w:author="Kiran KN" w:date="2020-09-23T08:11:00Z">
        <w:r>
          <w:t>M</w:t>
        </w:r>
      </w:ins>
      <w:del w:id="251" w:author="Kiran KN" w:date="2020-09-23T08:11:00Z">
        <w:r w:rsidR="009E21D8" w:rsidDel="00727038">
          <w:delText>m</w:delText>
        </w:r>
      </w:del>
      <w:r w:rsidR="009E21D8">
        <w:t>ore alphabet soup of terms</w:t>
      </w:r>
      <w:bookmarkEnd w:id="249"/>
    </w:p>
    <w:p w14:paraId="48FCA85C" w14:textId="504F2A25" w:rsidR="00ED131E" w:rsidRDefault="00727038">
      <w:pPr>
        <w:pStyle w:val="FirstParagraph"/>
      </w:pPr>
      <w:ins w:id="252" w:author="Kiran KN" w:date="2020-09-23T08:11:00Z">
        <w:r>
          <w:t>W</w:t>
        </w:r>
      </w:ins>
      <w:del w:id="253" w:author="Kiran KN" w:date="2020-09-23T08:11:00Z">
        <w:r w:rsidR="009E21D8" w:rsidDel="00727038">
          <w:delText>w</w:delText>
        </w:r>
      </w:del>
      <w:r w:rsidR="009E21D8">
        <w:t xml:space="preserve">ith the development of virtualization, SDN technologies and their ecology in recent years, more and more terms and changing of these terms </w:t>
      </w:r>
      <w:ins w:id="254" w:author="Kiran KN" w:date="2020-09-23T08:11:00Z">
        <w:r w:rsidR="00A159FF">
          <w:t xml:space="preserve">are </w:t>
        </w:r>
      </w:ins>
      <w:r w:rsidR="009E21D8">
        <w:t>emerg</w:t>
      </w:r>
      <w:ins w:id="255" w:author="Kiran KN" w:date="2020-09-23T08:11:00Z">
        <w:r w:rsidR="00A159FF">
          <w:t>ing</w:t>
        </w:r>
      </w:ins>
      <w:del w:id="256" w:author="Kiran KN" w:date="2020-09-23T08:11:00Z">
        <w:r w:rsidR="009E21D8" w:rsidDel="00A159FF">
          <w:delText>e</w:delText>
        </w:r>
      </w:del>
      <w:r w:rsidR="009E21D8">
        <w:t xml:space="preserve"> in the networking industry. </w:t>
      </w:r>
      <w:ins w:id="257" w:author="Kiran KN" w:date="2020-09-23T08:11:00Z">
        <w:r w:rsidR="00A159FF">
          <w:t>A</w:t>
        </w:r>
      </w:ins>
      <w:del w:id="258" w:author="Kiran KN" w:date="2020-09-23T08:11:00Z">
        <w:r w:rsidR="009E21D8" w:rsidDel="00A159FF">
          <w:delText>a</w:delText>
        </w:r>
      </w:del>
      <w:r w:rsidR="009E21D8">
        <w:t xml:space="preserve"> lot of confusions </w:t>
      </w:r>
      <w:ins w:id="259" w:author="Kiran KN" w:date="2020-09-23T08:12:00Z">
        <w:r w:rsidR="00A159FF">
          <w:t>arise due to the context in which these terms are used.</w:t>
        </w:r>
      </w:ins>
      <w:del w:id="260" w:author="Kiran KN" w:date="2020-09-23T08:12:00Z">
        <w:r w:rsidR="009E21D8" w:rsidDel="00A159FF">
          <w:delText>have rised, often because of terms are referring different things when they are used in different context.</w:delText>
        </w:r>
      </w:del>
      <w:r w:rsidR="009E21D8">
        <w:t xml:space="preserve"> Sometimes the latest term the industry uses is a particular technology such as VNF or a concept such as NFV. Terms rise and fall out of favor as the industry evolves. In recent years the terms such as openstack, NVF/VNF ha</w:t>
      </w:r>
      <w:ins w:id="261" w:author="Kiran KN" w:date="2020-09-23T08:13:00Z">
        <w:r w:rsidR="009306F8">
          <w:t>ve</w:t>
        </w:r>
      </w:ins>
      <w:del w:id="262" w:author="Kiran KN" w:date="2020-09-23T08:13:00Z">
        <w:r w:rsidR="009E21D8" w:rsidDel="009306F8">
          <w:delText>s</w:delText>
        </w:r>
      </w:del>
      <w:r w:rsidR="009E21D8">
        <w:t xml:space="preserve"> become the industry’s favorite buzzword. This raises the question - </w:t>
      </w:r>
      <w:ins w:id="263" w:author="Kiran KN" w:date="2020-09-23T08:13:00Z">
        <w:r w:rsidR="005F6334">
          <w:t>J</w:t>
        </w:r>
      </w:ins>
      <w:del w:id="264" w:author="Kiran KN" w:date="2020-09-23T08:13:00Z">
        <w:r w:rsidR="009E21D8" w:rsidDel="005F6334">
          <w:delText>j</w:delText>
        </w:r>
      </w:del>
      <w:r w:rsidR="009E21D8">
        <w:t xml:space="preserve">ust what is openstack, NVF/VNF and what </w:t>
      </w:r>
      <w:ins w:id="265" w:author="Kiran KN" w:date="2020-09-23T08:13:00Z">
        <w:r w:rsidR="005F6334">
          <w:t>is</w:t>
        </w:r>
      </w:ins>
      <w:del w:id="266" w:author="Kiran KN" w:date="2020-09-23T08:13:00Z">
        <w:r w:rsidR="009E21D8" w:rsidDel="005F6334">
          <w:delText>are</w:delText>
        </w:r>
      </w:del>
      <w:r w:rsidR="009E21D8">
        <w:t xml:space="preserve"> the relationship</w:t>
      </w:r>
      <w:del w:id="267" w:author="Kiran KN" w:date="2020-09-23T08:13:00Z">
        <w:r w:rsidR="009E21D8" w:rsidDel="005F6334">
          <w:delText>s</w:delText>
        </w:r>
      </w:del>
      <w:r w:rsidR="009E21D8">
        <w:t xml:space="preserve"> </w:t>
      </w:r>
      <w:ins w:id="268" w:author="Kiran KN" w:date="2020-09-23T08:13:00Z">
        <w:r w:rsidR="005F6334">
          <w:t xml:space="preserve">of these </w:t>
        </w:r>
      </w:ins>
      <w:r w:rsidR="009E21D8">
        <w:t>with SDN?</w:t>
      </w:r>
    </w:p>
    <w:p w14:paraId="1FD3B813" w14:textId="77777777" w:rsidR="00ED131E" w:rsidRDefault="009E21D8">
      <w:pPr>
        <w:pStyle w:val="BodyText"/>
      </w:pPr>
      <w:r>
        <w:rPr>
          <w:b/>
        </w:rPr>
        <w:t>NFV: Networking Function Virtualization.</w:t>
      </w:r>
    </w:p>
    <w:p w14:paraId="184984E6" w14:textId="77777777" w:rsidR="00ED131E" w:rsidRDefault="009E21D8">
      <w:pPr>
        <w:pStyle w:val="BodyText"/>
      </w:pPr>
      <w:r>
        <w:rPr>
          <w:rStyle w:val="VerbatimChar"/>
        </w:rPr>
        <w:t>NFV</w:t>
      </w:r>
      <w:r>
        <w:t>/</w:t>
      </w:r>
      <w:r>
        <w:rPr>
          <w:rStyle w:val="VerbatimChar"/>
        </w:rPr>
        <w:t>VNF</w:t>
      </w:r>
      <w:r>
        <w:t xml:space="preserve"> sounds like new buzzwords, but those technologies have been around for years. according to ETSI:</w:t>
      </w:r>
    </w:p>
    <w:p w14:paraId="577C36C8" w14:textId="77777777" w:rsidR="00ED131E" w:rsidRDefault="009E21D8">
      <w:pPr>
        <w:pStyle w:val="BodyText"/>
      </w:pPr>
      <w:r>
        <w:rPr>
          <w:b/>
        </w:rPr>
        <w:t>VNF/VNFI (contrail/NFX) vs NFV (vsrx) vs NMO (cso):.</w:t>
      </w:r>
    </w:p>
    <w:p w14:paraId="534E7E95" w14:textId="77777777" w:rsidR="00ED131E" w:rsidRDefault="009E21D8">
      <w:pPr>
        <w:pStyle w:val="BodyText"/>
      </w:pPr>
      <w:r>
        <w:rPr>
          <w:noProof/>
        </w:rPr>
        <w:lastRenderedPageBreak/>
        <w:drawing>
          <wp:inline distT="0" distB="0" distL="0" distR="0" wp14:anchorId="4136C512" wp14:editId="6D331788">
            <wp:extent cx="5334000" cy="3508676"/>
            <wp:effectExtent l="0" t="0" r="0" b="0"/>
            <wp:docPr id="11" name="Picture" descr="57194252 c9f6cd00 6f12 11e9 8ae0 dbc96830f428"/>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57194252-c9f6cd00-6f12-11e9-8ae0-dbc96830f428.png"/>
                    <pic:cNvPicPr>
                      <a:picLocks noChangeAspect="1" noChangeArrowheads="1"/>
                    </pic:cNvPicPr>
                  </pic:nvPicPr>
                  <pic:blipFill>
                    <a:blip r:embed="rId21"/>
                    <a:stretch>
                      <a:fillRect/>
                    </a:stretch>
                  </pic:blipFill>
                  <pic:spPr bwMode="auto">
                    <a:xfrm>
                      <a:off x="0" y="0"/>
                      <a:ext cx="5334000" cy="3508676"/>
                    </a:xfrm>
                    <a:prstGeom prst="rect">
                      <a:avLst/>
                    </a:prstGeom>
                    <a:noFill/>
                    <a:ln w="9525">
                      <a:noFill/>
                      <a:headEnd/>
                      <a:tailEnd/>
                    </a:ln>
                  </pic:spPr>
                </pic:pic>
              </a:graphicData>
            </a:graphic>
          </wp:inline>
        </w:drawing>
      </w:r>
    </w:p>
    <w:p w14:paraId="055AF180" w14:textId="77777777" w:rsidR="00ED131E" w:rsidRDefault="009E21D8">
      <w:pPr>
        <w:pStyle w:val="BodyText"/>
      </w:pPr>
      <w:r>
        <w:rPr>
          <w:rStyle w:val="VerbatimChar"/>
        </w:rPr>
        <w:t>NFV</w:t>
      </w:r>
      <w:r>
        <w:t xml:space="preserve"> means "network function virtualization", it stands for an "operation framework for orchestrating and automating VNFs". And </w:t>
      </w:r>
      <w:r>
        <w:rPr>
          <w:rStyle w:val="VerbatimChar"/>
        </w:rPr>
        <w:t>VNF</w:t>
      </w:r>
      <w:r>
        <w:t xml:space="preserve"> means "virtualized network function", such as virtualized routers, firewalls, load balancers, traffic optimizers, IDS or IPS, web application protectors, and so on.</w:t>
      </w:r>
    </w:p>
    <w:p w14:paraId="0CEF6709" w14:textId="2F1F0480" w:rsidR="00ED131E" w:rsidRDefault="00AD750F">
      <w:pPr>
        <w:pStyle w:val="BodyText"/>
      </w:pPr>
      <w:ins w:id="269" w:author="Kiran KN" w:date="2020-09-23T08:14:00Z">
        <w:r>
          <w:t>I</w:t>
        </w:r>
      </w:ins>
      <w:del w:id="270" w:author="Kiran KN" w:date="2020-09-23T08:14:00Z">
        <w:r w:rsidR="009E21D8" w:rsidDel="00AD750F">
          <w:delText>i</w:delText>
        </w:r>
      </w:del>
      <w:r w:rsidR="009E21D8">
        <w:t xml:space="preserve">n a </w:t>
      </w:r>
      <w:proofErr w:type="gramStart"/>
      <w:r w:rsidR="009E21D8">
        <w:t>nut shell</w:t>
      </w:r>
      <w:proofErr w:type="gramEnd"/>
      <w:ins w:id="271" w:author="Kiran KN" w:date="2020-09-23T08:14:00Z">
        <w:r>
          <w:t>,</w:t>
        </w:r>
      </w:ins>
      <w:r w:rsidR="009E21D8">
        <w:t xml:space="preserve"> you can think of NVF as a "concept", or "framework" to virtualize certain network functions, while VNF is the implementations of each individual network functions. Among others, firewalls and load balancers are the two most common </w:t>
      </w:r>
      <w:r w:rsidR="009E21D8">
        <w:rPr>
          <w:rStyle w:val="VerbatimChar"/>
        </w:rPr>
        <w:t>VNFs</w:t>
      </w:r>
      <w:r w:rsidR="009E21D8">
        <w:t xml:space="preserve"> in the industry, especially for deployments inside data centers. When you read today’s documents about virtualization technology, you will see the terms in such a pattern like "</w:t>
      </w:r>
      <w:proofErr w:type="spellStart"/>
      <w:r w:rsidR="009E21D8">
        <w:t>vXX</w:t>
      </w:r>
      <w:ins w:id="272" w:author="Kiran KN" w:date="2020-09-23T08:15:00Z">
        <w:r>
          <w:t>X</w:t>
        </w:r>
      </w:ins>
      <w:proofErr w:type="spellEnd"/>
      <w:r w:rsidR="009E21D8">
        <w:t xml:space="preserve">" (e.g. </w:t>
      </w:r>
      <w:proofErr w:type="spellStart"/>
      <w:r w:rsidR="009E21D8">
        <w:t>vSRX</w:t>
      </w:r>
      <w:proofErr w:type="spellEnd"/>
      <w:r w:rsidR="009E21D8">
        <w:t xml:space="preserve">, </w:t>
      </w:r>
      <w:proofErr w:type="spellStart"/>
      <w:r w:rsidR="009E21D8">
        <w:t>vMX</w:t>
      </w:r>
      <w:proofErr w:type="spellEnd"/>
      <w:r w:rsidR="009E21D8">
        <w:t>), or "</w:t>
      </w:r>
      <w:proofErr w:type="spellStart"/>
      <w:r w:rsidR="009E21D8">
        <w:t>cXX</w:t>
      </w:r>
      <w:ins w:id="273" w:author="Kiran KN" w:date="2020-09-23T08:15:00Z">
        <w:r>
          <w:t>X</w:t>
        </w:r>
      </w:ins>
      <w:proofErr w:type="spellEnd"/>
      <w:r w:rsidR="009E21D8">
        <w:t xml:space="preserve">" (e.g. cSRX) very often. that letter </w:t>
      </w:r>
      <w:r w:rsidR="009E21D8">
        <w:rPr>
          <w:rStyle w:val="VerbatimChar"/>
        </w:rPr>
        <w:t>v</w:t>
      </w:r>
      <w:r w:rsidR="009E21D8">
        <w:t xml:space="preserve"> indicates it is a "virtualized" product, while letter </w:t>
      </w:r>
      <w:r w:rsidR="009E21D8">
        <w:rPr>
          <w:rStyle w:val="VerbatimChar"/>
        </w:rPr>
        <w:t>c</w:t>
      </w:r>
      <w:r w:rsidR="009E21D8">
        <w:t xml:space="preserve"> - "containerized" is its container version.</w:t>
      </w:r>
    </w:p>
    <w:p w14:paraId="57508C33" w14:textId="3BB1D368" w:rsidR="00ED131E" w:rsidRDefault="00C0226C">
      <w:pPr>
        <w:pStyle w:val="BodyText"/>
      </w:pPr>
      <w:proofErr w:type="spellStart"/>
      <w:ins w:id="274" w:author="Kiran KN" w:date="2020-09-23T08:15:00Z">
        <w:r>
          <w:rPr>
            <w:b/>
          </w:rPr>
          <w:t>O</w:t>
        </w:r>
      </w:ins>
      <w:del w:id="275" w:author="Kiran KN" w:date="2020-09-23T08:15:00Z">
        <w:r w:rsidR="009E21D8" w:rsidDel="00C0226C">
          <w:rPr>
            <w:b/>
          </w:rPr>
          <w:delText>o</w:delText>
        </w:r>
      </w:del>
      <w:r w:rsidR="009E21D8">
        <w:rPr>
          <w:b/>
        </w:rPr>
        <w:t>penstack</w:t>
      </w:r>
      <w:proofErr w:type="spellEnd"/>
      <w:del w:id="276" w:author="Kiran KN" w:date="2020-09-23T08:15:00Z">
        <w:r w:rsidR="009E21D8" w:rsidDel="00C0226C">
          <w:rPr>
            <w:b/>
          </w:rPr>
          <w:delText>.</w:delText>
        </w:r>
      </w:del>
    </w:p>
    <w:p w14:paraId="481F68C1" w14:textId="2D42533D" w:rsidR="00ED131E" w:rsidRDefault="009E21D8">
      <w:pPr>
        <w:pStyle w:val="BodyText"/>
      </w:pPr>
      <w:r>
        <w:t>Jointly launched by NASA and Rackspace in 201</w:t>
      </w:r>
      <w:ins w:id="277" w:author="Kiran KN" w:date="2020-09-23T08:16:00Z">
        <w:r w:rsidR="0032264A">
          <w:t>0</w:t>
        </w:r>
      </w:ins>
      <w:del w:id="278" w:author="Kiran KN" w:date="2020-09-23T08:16:00Z">
        <w:r w:rsidDel="0032264A">
          <w:delText>2</w:delText>
        </w:r>
      </w:del>
      <w:r>
        <w:t xml:space="preserve">, </w:t>
      </w:r>
      <w:proofErr w:type="spellStart"/>
      <w:r>
        <w:t>Openstack</w:t>
      </w:r>
      <w:proofErr w:type="spellEnd"/>
      <w:r>
        <w:t xml:space="preserve"> has rapidly gained popularity in many enterprise data centres. It is one of the most used open source cloud computing platform to support software development and Big Data analytics. OpenStack comprises a set of software modules, e.g, compute, storage &amp; networking modules, which works together to provide an open source choice for building private &amp; public cloud environments. As an IaaS (Infrastructure As A Service) open source implementation ,it provides a wide range of services, from basic service like computing service, storage service, networking service, etc, to advanced services like database, container orchestration and others.</w:t>
      </w:r>
    </w:p>
    <w:p w14:paraId="780280FD" w14:textId="5B188C7B" w:rsidR="00ED131E" w:rsidRDefault="009E21D8">
      <w:pPr>
        <w:pStyle w:val="BodyText"/>
      </w:pPr>
      <w:r>
        <w:t xml:space="preserve">You can think of Openstack as an abstraction layer providing a cloud environment on your promise. </w:t>
      </w:r>
      <w:ins w:id="279" w:author="Kiran KN" w:date="2020-09-23T08:17:00Z">
        <w:r w:rsidR="00B4156B">
          <w:t>W</w:t>
        </w:r>
      </w:ins>
      <w:del w:id="280" w:author="Kiran KN" w:date="2020-09-23T08:17:00Z">
        <w:r w:rsidDel="00B4156B">
          <w:delText>w</w:delText>
        </w:r>
      </w:del>
      <w:r>
        <w:t xml:space="preserve">ith openstack installed in your servers, </w:t>
      </w:r>
      <w:del w:id="281" w:author="Kiran KN" w:date="2020-09-23T08:17:00Z">
        <w:r w:rsidDel="00B4156B">
          <w:delText>,</w:delText>
        </w:r>
      </w:del>
      <w:r>
        <w:t xml:space="preserve">you can spawn a VM, consume and </w:t>
      </w:r>
      <w:r>
        <w:lastRenderedPageBreak/>
        <w:t xml:space="preserve">recycle it when you are done, all in seconds. </w:t>
      </w:r>
      <w:ins w:id="282" w:author="Kiran KN" w:date="2020-09-23T08:17:00Z">
        <w:r w:rsidR="00032860">
          <w:t>U</w:t>
        </w:r>
      </w:ins>
      <w:del w:id="283" w:author="Kiran KN" w:date="2020-09-23T08:17:00Z">
        <w:r w:rsidDel="00032860">
          <w:delText>u</w:delText>
        </w:r>
      </w:del>
      <w:r>
        <w:t xml:space="preserve">nder that abstraction layer, Openstack hides most complexities of automation and orchestration of diverse underlying resources like compute, storage and networking. </w:t>
      </w:r>
      <w:ins w:id="284" w:author="Kiran KN" w:date="2020-09-23T08:17:00Z">
        <w:r w:rsidR="00032860">
          <w:t>Y</w:t>
        </w:r>
      </w:ins>
      <w:del w:id="285" w:author="Kiran KN" w:date="2020-09-23T08:17:00Z">
        <w:r w:rsidDel="00032860">
          <w:delText>y</w:delText>
        </w:r>
      </w:del>
      <w:r>
        <w:t>ou could choose Servers, storage, networking devices from your favorite vendors to build the underlying infrastructure, and openstack will "consume" all of them and expose to the user as a pool of common "resources"</w:t>
      </w:r>
      <w:ins w:id="286" w:author="Kiran KN" w:date="2020-09-23T08:17:00Z">
        <w:r w:rsidR="00032860">
          <w:t xml:space="preserve"> like</w:t>
        </w:r>
      </w:ins>
      <w:del w:id="287" w:author="Kiran KN" w:date="2020-09-23T08:17:00Z">
        <w:r w:rsidDel="00032860">
          <w:delText>:</w:delText>
        </w:r>
      </w:del>
      <w:r>
        <w:t xml:space="preserve"> number of CPUs, RAMs, hard disk spaces, IP addresses, etc. The user does not (need to) care about vendor and brand details.</w:t>
      </w:r>
    </w:p>
    <w:p w14:paraId="131B51B0" w14:textId="77777777" w:rsidR="00ED131E" w:rsidRDefault="009E21D8">
      <w:pPr>
        <w:pStyle w:val="BodyText"/>
      </w:pPr>
      <w:r>
        <w:rPr>
          <w:noProof/>
        </w:rPr>
        <w:drawing>
          <wp:inline distT="0" distB="0" distL="0" distR="0" wp14:anchorId="5C1AADFF" wp14:editId="0691F791">
            <wp:extent cx="5334000" cy="2548502"/>
            <wp:effectExtent l="0" t="0" r="0" b="0"/>
            <wp:docPr id="12"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"/>
                    <pic:cNvPicPr>
                      <a:picLocks noChangeAspect="1" noChangeArrowheads="1"/>
                    </pic:cNvPicPr>
                  </pic:nvPicPr>
                  <pic:blipFill>
                    <a:blip r:embed="rId22"/>
                    <a:stretch>
                      <a:fillRect/>
                    </a:stretch>
                  </pic:blipFill>
                  <pic:spPr bwMode="auto">
                    <a:xfrm>
                      <a:off x="0" y="0"/>
                      <a:ext cx="5334000" cy="2548502"/>
                    </a:xfrm>
                    <a:prstGeom prst="rect">
                      <a:avLst/>
                    </a:prstGeom>
                    <a:noFill/>
                    <a:ln w="9525">
                      <a:noFill/>
                      <a:headEnd/>
                      <a:tailEnd/>
                    </a:ln>
                  </pic:spPr>
                </pic:pic>
              </a:graphicData>
            </a:graphic>
          </wp:inline>
        </w:drawing>
      </w:r>
    </w:p>
    <w:p w14:paraId="1A199672" w14:textId="422544CE" w:rsidR="00ED131E" w:rsidRDefault="009E21D8">
      <w:pPr>
        <w:pStyle w:val="BodyText"/>
      </w:pPr>
      <w:r>
        <w:t xml:space="preserve">If we compare openstack with SDN, it’s not hard to see that the two model shares some common features. Both models provide certain level of abstractions, hide the low level hardware details and expose to upper level user applications. </w:t>
      </w:r>
      <w:ins w:id="288" w:author="Kiran KN" w:date="2020-09-23T08:18:00Z">
        <w:r w:rsidR="001421D0">
          <w:t>T</w:t>
        </w:r>
      </w:ins>
      <w:del w:id="289" w:author="Kiran KN" w:date="2020-09-23T08:18:00Z">
        <w:r w:rsidDel="001421D0">
          <w:delText>t</w:delText>
        </w:r>
      </w:del>
      <w:proofErr w:type="gramStart"/>
      <w:r>
        <w:t>he</w:t>
      </w:r>
      <w:proofErr w:type="gramEnd"/>
      <w:r>
        <w:t xml:space="preserve"> differences are somewhat subtle to describe in just a few words. First off, although there are various distributions from different vendors, they share common core components that is managed by the OpenStack Foundation. SDN is more of a "framework" or an "approach" to manage the network dynamically, which can be implemented with totally different software techniques. Secondly, From the perspective of technical ecological coverage, the ecological aspects of OpenStack are much wider, because networking is just one of its services that is implemented by its </w:t>
      </w:r>
      <w:ins w:id="290" w:author="Kiran KN" w:date="2020-09-23T08:18:00Z">
        <w:r w:rsidR="0041564F">
          <w:t>“</w:t>
        </w:r>
      </w:ins>
      <w:r>
        <w:rPr>
          <w:rStyle w:val="VerbatimChar"/>
        </w:rPr>
        <w:t>Neutron</w:t>
      </w:r>
      <w:ins w:id="291" w:author="Kiran KN" w:date="2020-09-23T08:19:00Z">
        <w:r w:rsidR="0041564F">
          <w:rPr>
            <w:rStyle w:val="VerbatimChar"/>
          </w:rPr>
          <w:t>”</w:t>
        </w:r>
      </w:ins>
      <w:r>
        <w:t xml:space="preserve"> component among it</w:t>
      </w:r>
      <w:del w:id="292" w:author="Kiran KN" w:date="2020-09-23T08:27:00Z">
        <w:r w:rsidDel="0041564F">
          <w:delText>’</w:delText>
        </w:r>
      </w:del>
      <w:r>
        <w:t>s other various plugins. SDN, and its ecology, in contrast, mainly focus on the networking. There are also difference</w:t>
      </w:r>
      <w:ins w:id="293" w:author="Kiran KN" w:date="2020-09-23T08:19:00Z">
        <w:r w:rsidR="0041564F">
          <w:t>s</w:t>
        </w:r>
      </w:ins>
      <w:r>
        <w:t xml:space="preserve"> in the way that Neutron works comparing with how a typical SDN controller works. OpenStack Neutron focuses on providing network services for virtual machines, containers, physical servers, etc, and provides a unified </w:t>
      </w:r>
      <w:r>
        <w:rPr>
          <w:b/>
        </w:rPr>
        <w:t>northbound</w:t>
      </w:r>
      <w:r>
        <w:t xml:space="preserve"> REST API to users, SDN focuses on configuration and management of forwarding control toward the underlaying network device, it not only provides user-oriented northbound API, but also provides standard </w:t>
      </w:r>
      <w:r>
        <w:rPr>
          <w:b/>
        </w:rPr>
        <w:t>southbound</w:t>
      </w:r>
      <w:r>
        <w:t xml:space="preserve"> API to communicating with various hardware devices.</w:t>
      </w:r>
    </w:p>
    <w:p w14:paraId="62AD4E28" w14:textId="0D6B3CAA" w:rsidR="00ED131E" w:rsidRDefault="009E21D8">
      <w:pPr>
        <w:pStyle w:val="BodyText"/>
      </w:pPr>
      <w:r>
        <w:t xml:space="preserve">The comparison between openstack and SDN here are more of conceptual. In reality these two models can, and in fact often, coupled with each other in some way, loosely or tightly. </w:t>
      </w:r>
      <w:ins w:id="294" w:author="Kiran KN" w:date="2020-09-23T08:28:00Z">
        <w:r w:rsidR="0041564F">
          <w:t>O</w:t>
        </w:r>
      </w:ins>
      <w:del w:id="295" w:author="Kiran KN" w:date="2020-09-23T08:28:00Z">
        <w:r w:rsidDel="0041564F">
          <w:delText>o</w:delText>
        </w:r>
      </w:del>
      <w:r>
        <w:t xml:space="preserve">ne example is </w:t>
      </w:r>
      <w:ins w:id="296" w:author="Kiran KN" w:date="2020-09-23T08:28:00Z">
        <w:r w:rsidR="0041564F">
          <w:t>Tungsten Fabric (</w:t>
        </w:r>
      </w:ins>
      <w:r>
        <w:t>TF</w:t>
      </w:r>
      <w:ins w:id="297" w:author="Kiran KN" w:date="2020-09-23T08:29:00Z">
        <w:r w:rsidR="0041564F">
          <w:t>)</w:t>
        </w:r>
      </w:ins>
      <w:r>
        <w:t>, which we’ll talk about later in this chapter.</w:t>
      </w:r>
    </w:p>
    <w:p w14:paraId="2D9C3DF5" w14:textId="73E4E44B" w:rsidR="00ED131E" w:rsidDel="00652FF5" w:rsidRDefault="00652FF5">
      <w:pPr>
        <w:pStyle w:val="Heading2"/>
        <w:rPr>
          <w:del w:id="298" w:author="Kiran KN" w:date="2020-09-23T08:29:00Z"/>
        </w:rPr>
      </w:pPr>
      <w:bookmarkStart w:id="299" w:name="X95177006eb9894f889d194f0cc1b65a139a913e"/>
      <w:ins w:id="300" w:author="Kiran KN" w:date="2020-09-23T08:29:00Z">
        <w:r>
          <w:lastRenderedPageBreak/>
          <w:t xml:space="preserve">Overview of different </w:t>
        </w:r>
      </w:ins>
      <w:r w:rsidR="009E21D8">
        <w:t>SDN solutions</w:t>
      </w:r>
      <w:bookmarkEnd w:id="299"/>
    </w:p>
    <w:p w14:paraId="5E01A948" w14:textId="47797579" w:rsidR="00ED131E" w:rsidRDefault="009E21D8" w:rsidP="00652FF5">
      <w:pPr>
        <w:pStyle w:val="Heading2"/>
        <w:pPrChange w:id="301" w:author="Kiran KN" w:date="2020-09-23T08:29:00Z">
          <w:pPr>
            <w:pStyle w:val="Heading3"/>
          </w:pPr>
        </w:pPrChange>
      </w:pPr>
      <w:bookmarkStart w:id="302" w:name="X33d3619f9f77be54eb5bedf73d239310665862f"/>
      <w:del w:id="303" w:author="Kiran KN" w:date="2020-09-23T08:29:00Z">
        <w:r w:rsidDel="00652FF5">
          <w:delText>controllers</w:delText>
        </w:r>
      </w:del>
      <w:bookmarkEnd w:id="302"/>
    </w:p>
    <w:p w14:paraId="00C821BA" w14:textId="6F085494" w:rsidR="00ED131E" w:rsidRDefault="009E21D8">
      <w:pPr>
        <w:pStyle w:val="FirstParagraph"/>
      </w:pPr>
      <w:r>
        <w:t xml:space="preserve">As we’ve mentioned in previous sections, SDN is a networking </w:t>
      </w:r>
      <w:del w:id="304" w:author="Kiran KN" w:date="2020-09-23T10:40:00Z">
        <w:r w:rsidDel="00C72882">
          <w:delText xml:space="preserve">scenario </w:delText>
        </w:r>
      </w:del>
      <w:ins w:id="305" w:author="Kiran KN" w:date="2020-09-23T10:40:00Z">
        <w:r w:rsidR="00C72882">
          <w:t>solution</w:t>
        </w:r>
        <w:r w:rsidR="00C72882">
          <w:t xml:space="preserve"> </w:t>
        </w:r>
      </w:ins>
      <w:r>
        <w:t>which changes the traditional network architecture by bringing all control functionalities to a single location and making centralized decisions. SDN controllers are the brain of SDN architecture, which perform the control decision tasks while routing the packets. Centralized decision capability for routing enhances the network performance. As a result, SDN controller is the core components of any SDN solution</w:t>
      </w:r>
      <w:del w:id="306" w:author="Kiran KN" w:date="2020-09-23T10:41:00Z">
        <w:r w:rsidDel="00C72882">
          <w:delText>s</w:delText>
        </w:r>
      </w:del>
      <w:r>
        <w:t>.</w:t>
      </w:r>
    </w:p>
    <w:p w14:paraId="18C285A2" w14:textId="77777777" w:rsidR="00ED131E" w:rsidRDefault="009E21D8">
      <w:pPr>
        <w:pStyle w:val="BodyText"/>
      </w:pPr>
      <w:r>
        <w:t>While working with SDN architecture, one of the major point of concerns is which controller and solution should be selected for deployment. There are quite a few SDN controller and solution</w:t>
      </w:r>
      <w:del w:id="307" w:author="Kiran KN" w:date="2020-09-23T10:41:00Z">
        <w:r w:rsidDel="00C72882">
          <w:delText>s</w:delText>
        </w:r>
      </w:del>
      <w:r>
        <w:t xml:space="preserve"> implementations from various vendors, and every solution has its own pros and cons along with its working domain. In this section we’ll review some of the popular SDN controllers in the market, and the corresponding SDN solutions.</w:t>
      </w:r>
    </w:p>
    <w:p w14:paraId="798D6001" w14:textId="2DA1B711" w:rsidR="00ED131E" w:rsidRDefault="00C72882">
      <w:pPr>
        <w:pStyle w:val="Heading3"/>
      </w:pPr>
      <w:bookmarkStart w:id="308" w:name="X136ac85c789f315ebcb74bde6af5c6e2018d576"/>
      <w:proofErr w:type="spellStart"/>
      <w:ins w:id="309" w:author="Kiran KN" w:date="2020-09-23T10:41:00Z">
        <w:r>
          <w:t>O</w:t>
        </w:r>
      </w:ins>
      <w:del w:id="310" w:author="Kiran KN" w:date="2020-09-23T10:41:00Z">
        <w:r w:rsidR="009E21D8" w:rsidDel="00C72882">
          <w:delText>o</w:delText>
        </w:r>
      </w:del>
      <w:r w:rsidR="009E21D8">
        <w:t>pendaylight</w:t>
      </w:r>
      <w:proofErr w:type="spellEnd"/>
      <w:r w:rsidR="009E21D8">
        <w:t xml:space="preserve"> (ODL)</w:t>
      </w:r>
      <w:bookmarkEnd w:id="308"/>
    </w:p>
    <w:p w14:paraId="3FA90EFF" w14:textId="517D9F6B" w:rsidR="00ED131E" w:rsidRDefault="009E21D8">
      <w:pPr>
        <w:pStyle w:val="FirstParagraph"/>
      </w:pPr>
      <w:r>
        <w:t xml:space="preserve">OpenDaylight, aften abbreviated as ODL, is a Java based open source project started from 2013, it was originally led by IBM and Cisco but later hosted under the Linux Foundation. </w:t>
      </w:r>
      <w:ins w:id="311" w:author="Kiran KN" w:date="2020-09-23T10:42:00Z">
        <w:r w:rsidR="00C72882">
          <w:t>I</w:t>
        </w:r>
      </w:ins>
      <w:del w:id="312" w:author="Kiran KN" w:date="2020-09-23T10:42:00Z">
        <w:r w:rsidDel="00C72882">
          <w:delText>i</w:delText>
        </w:r>
      </w:del>
      <w:r>
        <w:t xml:space="preserve">t was the first open source Controller that </w:t>
      </w:r>
      <w:del w:id="313" w:author="Kiran KN" w:date="2020-09-23T10:42:00Z">
        <w:r w:rsidDel="00C72882">
          <w:delText xml:space="preserve">can </w:delText>
        </w:r>
      </w:del>
      <w:ins w:id="314" w:author="Kiran KN" w:date="2020-09-23T10:42:00Z">
        <w:r w:rsidR="00C72882">
          <w:t>could</w:t>
        </w:r>
        <w:r w:rsidR="00C72882">
          <w:t xml:space="preserve"> </w:t>
        </w:r>
      </w:ins>
      <w:r>
        <w:t xml:space="preserve">support non-OpenFlow southbound protocols, which </w:t>
      </w:r>
      <w:ins w:id="315" w:author="Kiran KN" w:date="2020-09-23T10:42:00Z">
        <w:r w:rsidR="00C72882">
          <w:t>made</w:t>
        </w:r>
      </w:ins>
      <w:del w:id="316" w:author="Kiran KN" w:date="2020-09-23T10:42:00Z">
        <w:r w:rsidDel="00C72882">
          <w:delText>can make</w:delText>
        </w:r>
      </w:del>
      <w:r>
        <w:t xml:space="preserve"> it much easier to be integrated with multiple vendors.</w:t>
      </w:r>
    </w:p>
    <w:p w14:paraId="53B11BD6" w14:textId="77777777" w:rsidR="00ED131E" w:rsidRDefault="009E21D8">
      <w:pPr>
        <w:pStyle w:val="BodyText"/>
      </w:pPr>
      <w:r>
        <w:t>ODL is a modular platform for SDN. It is not a single piece of software. It is a modular platform for integrating multiple plugins and modules under one umbrella There are many plugins and modules built for OpenDaylight. Some are in production, while some are still under development.</w:t>
      </w:r>
    </w:p>
    <w:p w14:paraId="4C85BA5B" w14:textId="77777777" w:rsidR="00ED131E" w:rsidRDefault="009E21D8">
      <w:pPr>
        <w:pStyle w:val="BodyText"/>
      </w:pPr>
      <w:r>
        <w:rPr>
          <w:b/>
        </w:rPr>
        <w:t>opendaylight "Boron".</w:t>
      </w:r>
    </w:p>
    <w:p w14:paraId="414B1830" w14:textId="77777777" w:rsidR="00ED131E" w:rsidRDefault="009E21D8">
      <w:pPr>
        <w:pStyle w:val="BodyText"/>
      </w:pPr>
      <w:r>
        <w:rPr>
          <w:noProof/>
        </w:rPr>
        <w:drawing>
          <wp:inline distT="0" distB="0" distL="0" distR="0" wp14:anchorId="28D326AE" wp14:editId="477FB31C">
            <wp:extent cx="5334000" cy="3001264"/>
            <wp:effectExtent l="0" t="0" r="0" b="0"/>
            <wp:docPr id="13" name="Picture" descr="BoronDiagrams final"/>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"/>
                    <pic:cNvPicPr>
                      <a:picLocks noChangeAspect="1" noChangeArrowheads="1"/>
                    </pic:cNvPicPr>
                  </pic:nvPicPr>
                  <pic:blipFill>
                    <a:blip r:embed="rId23"/>
                    <a:stretch>
                      <a:fillRect/>
                    </a:stretch>
                  </pic:blipFill>
                  <pic:spPr bwMode="auto">
                    <a:xfrm>
                      <a:off x="0" y="0"/>
                      <a:ext cx="5334000" cy="3001264"/>
                    </a:xfrm>
                    <a:prstGeom prst="rect">
                      <a:avLst/>
                    </a:prstGeom>
                    <a:noFill/>
                    <a:ln w="9525">
                      <a:noFill/>
                      <a:headEnd/>
                      <a:tailEnd/>
                    </a:ln>
                  </pic:spPr>
                </pic:pic>
              </a:graphicData>
            </a:graphic>
          </wp:inline>
        </w:drawing>
      </w:r>
    </w:p>
    <w:p w14:paraId="78EBCF30" w14:textId="5B59BB23" w:rsidR="00ED131E" w:rsidRDefault="009E21D8">
      <w:pPr>
        <w:pStyle w:val="BodyText"/>
      </w:pPr>
      <w:r>
        <w:lastRenderedPageBreak/>
        <w:t xml:space="preserve">Some of the initial SDN controllers had their southbound APIs tightly bound to OpenFlow, </w:t>
      </w:r>
      <w:ins w:id="317" w:author="Kiran KN" w:date="2020-09-23T10:43:00Z">
        <w:r w:rsidR="00C72882">
          <w:t>b</w:t>
        </w:r>
      </w:ins>
      <w:del w:id="318" w:author="Kiran KN" w:date="2020-09-23T10:43:00Z">
        <w:r w:rsidDel="00C72882">
          <w:delText>B</w:delText>
        </w:r>
      </w:del>
      <w:r>
        <w:t>ut as we can see from the diagram, besides openflow, many other southbound protocols that are available in today’s market are also supported. Examples are NETCONF, OVSDB, SNMP, BGP, etc. Support of these protocols are done in a modular method in the form of different plugins, which are linked dynamically to a central component named "Service Abstraction Layer (SAL)". SAL does translations between the SDN application and the underlaying network equipments. for instance, when it receives a service request from a SDN application, typically via high level API calls (northbound), it understands the API call and translates the request to a language that the underlying network equipments can also understand. That language is one of the southbound protocols.</w:t>
      </w:r>
    </w:p>
    <w:p w14:paraId="097857E8" w14:textId="40885235" w:rsidR="00ED131E" w:rsidRDefault="009E21D8">
      <w:pPr>
        <w:pStyle w:val="BodyText"/>
      </w:pPr>
      <w:r>
        <w:t xml:space="preserve">While this "translation" is transparent to the SDN application, ODL itself needs to know all the details about how to talk to each one of the network devices it supports, their features, capabilities etc. </w:t>
      </w:r>
      <w:ins w:id="319" w:author="Kiran KN" w:date="2020-09-23T10:44:00Z">
        <w:r w:rsidR="00C72882">
          <w:t>A</w:t>
        </w:r>
      </w:ins>
      <w:del w:id="320" w:author="Kiran KN" w:date="2020-09-23T10:44:00Z">
        <w:r w:rsidDel="00C72882">
          <w:delText>a</w:delText>
        </w:r>
      </w:del>
      <w:r>
        <w:t xml:space="preserve"> </w:t>
      </w:r>
      <w:ins w:id="321" w:author="Kiran KN" w:date="2020-09-23T10:44:00Z">
        <w:r w:rsidR="00C72882">
          <w:t>“</w:t>
        </w:r>
      </w:ins>
      <w:r>
        <w:rPr>
          <w:rStyle w:val="VerbatimChar"/>
        </w:rPr>
        <w:t>topology manager</w:t>
      </w:r>
      <w:ins w:id="322" w:author="Kiran KN" w:date="2020-09-23T10:44:00Z">
        <w:r w:rsidR="00C72882">
          <w:rPr>
            <w:rStyle w:val="VerbatimChar"/>
          </w:rPr>
          <w:t>”</w:t>
        </w:r>
      </w:ins>
      <w:r>
        <w:t xml:space="preserve"> module in </w:t>
      </w:r>
      <w:del w:id="323" w:author="Kiran KN" w:date="2020-09-23T10:53:00Z">
        <w:r w:rsidDel="00D944F1">
          <w:delText xml:space="preserve">OLD </w:delText>
        </w:r>
      </w:del>
      <w:ins w:id="324" w:author="Kiran KN" w:date="2020-09-23T10:53:00Z">
        <w:r w:rsidR="00D944F1">
          <w:t>ODL</w:t>
        </w:r>
        <w:r w:rsidR="00D944F1">
          <w:t xml:space="preserve"> </w:t>
        </w:r>
      </w:ins>
      <w:r>
        <w:t xml:space="preserve">manages this type of information. </w:t>
      </w:r>
      <w:del w:id="325" w:author="Kiran KN" w:date="2020-09-23T10:45:00Z">
        <w:r w:rsidDel="00C72882">
          <w:delText xml:space="preserve">What </w:delText>
        </w:r>
        <w:r w:rsidDel="00C72882">
          <w:rPr>
            <w:rStyle w:val="VerbatimChar"/>
          </w:rPr>
          <w:delText>topology manager</w:delText>
        </w:r>
        <w:r w:rsidDel="00C72882">
          <w:delText xml:space="preserve"> does is t</w:delText>
        </w:r>
      </w:del>
      <w:ins w:id="326" w:author="Kiran KN" w:date="2020-09-23T10:45:00Z">
        <w:r w:rsidR="00C72882">
          <w:t>It</w:t>
        </w:r>
      </w:ins>
      <w:del w:id="327" w:author="Kiran KN" w:date="2020-09-23T10:45:00Z">
        <w:r w:rsidDel="00C72882">
          <w:delText>o</w:delText>
        </w:r>
      </w:del>
      <w:r>
        <w:t xml:space="preserve"> collect</w:t>
      </w:r>
      <w:ins w:id="328" w:author="Kiran KN" w:date="2020-09-23T10:45:00Z">
        <w:r w:rsidR="00C72882">
          <w:t>s</w:t>
        </w:r>
      </w:ins>
      <w:r>
        <w:t xml:space="preserve"> topology related information from various modules and protocols, such as ARP, host tracker, device manager, switch manager, OpenFlow, etc, and based on </w:t>
      </w:r>
      <w:del w:id="329" w:author="Kiran KN" w:date="2020-09-23T10:55:00Z">
        <w:r w:rsidDel="006B1ACF">
          <w:delText>these info</w:delText>
        </w:r>
      </w:del>
      <w:ins w:id="330" w:author="Kiran KN" w:date="2020-09-23T10:55:00Z">
        <w:r w:rsidR="006B1ACF">
          <w:t>this information</w:t>
        </w:r>
      </w:ins>
      <w:r>
        <w:t>, it visualize</w:t>
      </w:r>
      <w:ins w:id="331" w:author="Kiran KN" w:date="2020-09-23T10:45:00Z">
        <w:r w:rsidR="00C72882">
          <w:t>s</w:t>
        </w:r>
      </w:ins>
      <w:r>
        <w:t xml:space="preserve"> the network topology by drawing a diagram dynamically</w:t>
      </w:r>
      <w:ins w:id="332" w:author="Kiran KN" w:date="2020-09-23T10:54:00Z">
        <w:r w:rsidR="006B1ACF">
          <w:t xml:space="preserve">. It </w:t>
        </w:r>
      </w:ins>
      <w:ins w:id="333" w:author="Kiran KN" w:date="2020-09-23T10:55:00Z">
        <w:r w:rsidR="006B1ACF">
          <w:t>shows</w:t>
        </w:r>
      </w:ins>
      <w:del w:id="334" w:author="Kiran KN" w:date="2020-09-23T10:54:00Z">
        <w:r w:rsidDel="006B1ACF">
          <w:delText>,</w:delText>
        </w:r>
      </w:del>
      <w:r>
        <w:t xml:space="preserve"> all the managed devices and how they are connected together</w:t>
      </w:r>
      <w:del w:id="335" w:author="Kiran KN" w:date="2020-09-23T10:55:00Z">
        <w:r w:rsidDel="006B1ACF">
          <w:delText xml:space="preserve"> will be showed in it</w:delText>
        </w:r>
      </w:del>
      <w:r>
        <w:t>.</w:t>
      </w:r>
    </w:p>
    <w:p w14:paraId="68D10F4F" w14:textId="77777777" w:rsidR="00ED131E" w:rsidRDefault="009E21D8">
      <w:pPr>
        <w:pStyle w:val="BodyText"/>
      </w:pPr>
      <w:r>
        <w:rPr>
          <w:b/>
        </w:rPr>
        <w:t>ODL topology</w:t>
      </w:r>
      <w:del w:id="336" w:author="Kiran KN" w:date="2020-09-23T10:57:00Z">
        <w:r w:rsidDel="000D6C07">
          <w:rPr>
            <w:b/>
          </w:rPr>
          <w:delText>.</w:delText>
        </w:r>
      </w:del>
    </w:p>
    <w:p w14:paraId="37453419" w14:textId="77777777" w:rsidR="00ED131E" w:rsidRDefault="009E21D8">
      <w:pPr>
        <w:pStyle w:val="BodyText"/>
      </w:pPr>
      <w:r>
        <w:rPr>
          <w:noProof/>
        </w:rPr>
        <w:drawing>
          <wp:inline distT="0" distB="0" distL="0" distR="0" wp14:anchorId="0907011B" wp14:editId="6CC22AAB">
            <wp:extent cx="5334000" cy="2927630"/>
            <wp:effectExtent l="0" t="0" r="0" b="0"/>
            <wp:docPr id="14" name="Picture" descr="odl topo1"/>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ig+npfAADw/eFtb337630JAAAA8D3BiXUAAAAAAChAWAcAAAAAgAKEdQAAAAAAKEBYBwAAAACAAoR1AAAAAAAoQFgHAAAAAIAChHUAAAAAACjg/wMV/yXeaiKyMgAAAABJRU5ErkJggg=="/>
                    <pic:cNvPicPr>
                      <a:picLocks noChangeAspect="1" noChangeArrowheads="1"/>
                    </pic:cNvPicPr>
                  </pic:nvPicPr>
                  <pic:blipFill>
                    <a:blip r:embed="rId24"/>
                    <a:stretch>
                      <a:fillRect/>
                    </a:stretch>
                  </pic:blipFill>
                  <pic:spPr bwMode="auto">
                    <a:xfrm>
                      <a:off x="0" y="0"/>
                      <a:ext cx="5334000" cy="2927630"/>
                    </a:xfrm>
                    <a:prstGeom prst="rect">
                      <a:avLst/>
                    </a:prstGeom>
                    <a:noFill/>
                    <a:ln w="9525">
                      <a:noFill/>
                      <a:headEnd/>
                      <a:tailEnd/>
                    </a:ln>
                  </pic:spPr>
                </pic:pic>
              </a:graphicData>
            </a:graphic>
          </wp:inline>
        </w:drawing>
      </w:r>
    </w:p>
    <w:p w14:paraId="74EC7A39" w14:textId="1054D6A3" w:rsidR="00ED131E" w:rsidRDefault="000D6C07">
      <w:pPr>
        <w:pStyle w:val="BodyText"/>
      </w:pPr>
      <w:ins w:id="337" w:author="Kiran KN" w:date="2020-09-23T10:57:00Z">
        <w:r>
          <w:t>A</w:t>
        </w:r>
      </w:ins>
      <w:del w:id="338" w:author="Kiran KN" w:date="2020-09-23T10:57:00Z">
        <w:r w:rsidR="009E21D8" w:rsidDel="000D6C07">
          <w:delText>a</w:delText>
        </w:r>
      </w:del>
      <w:r w:rsidR="009E21D8">
        <w:t>ny topology changes, such as adding new devices, will be updated in the database and reflected immediately in the diagram.</w:t>
      </w:r>
    </w:p>
    <w:p w14:paraId="2F19C010" w14:textId="77777777" w:rsidR="00ED131E" w:rsidRDefault="009E21D8">
      <w:pPr>
        <w:pStyle w:val="BodyText"/>
      </w:pPr>
      <w:r>
        <w:rPr>
          <w:b/>
        </w:rPr>
        <w:t>ODL topology update</w:t>
      </w:r>
      <w:del w:id="339" w:author="Kiran KN" w:date="2020-09-23T10:57:00Z">
        <w:r w:rsidDel="000D6C07">
          <w:rPr>
            <w:b/>
          </w:rPr>
          <w:delText>.</w:delText>
        </w:r>
      </w:del>
    </w:p>
    <w:p w14:paraId="09E9FA43" w14:textId="77777777" w:rsidR="00ED131E" w:rsidRDefault="009E21D8">
      <w:pPr>
        <w:pStyle w:val="BodyText"/>
      </w:pPr>
      <w:r>
        <w:rPr>
          <w:noProof/>
        </w:rPr>
        <w:lastRenderedPageBreak/>
        <w:drawing>
          <wp:inline distT="0" distB="0" distL="0" distR="0" wp14:anchorId="6FEBD55C" wp14:editId="45651259">
            <wp:extent cx="5334000" cy="2689945"/>
            <wp:effectExtent l="0" t="0" r="0" b="0"/>
            <wp:docPr id="15" name="Picture" descr="odl topo2"/>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"/>
                    <pic:cNvPicPr>
                      <a:picLocks noChangeAspect="1" noChangeArrowheads="1"/>
                    </pic:cNvPicPr>
                  </pic:nvPicPr>
                  <pic:blipFill>
                    <a:blip r:embed="rId25"/>
                    <a:stretch>
                      <a:fillRect/>
                    </a:stretch>
                  </pic:blipFill>
                  <pic:spPr bwMode="auto">
                    <a:xfrm>
                      <a:off x="0" y="0"/>
                      <a:ext cx="5334000" cy="2689945"/>
                    </a:xfrm>
                    <a:prstGeom prst="rect">
                      <a:avLst/>
                    </a:prstGeom>
                    <a:noFill/>
                    <a:ln w="9525">
                      <a:noFill/>
                      <a:headEnd/>
                      <a:tailEnd/>
                    </a:ln>
                  </pic:spPr>
                </pic:pic>
              </a:graphicData>
            </a:graphic>
          </wp:inline>
        </w:drawing>
      </w:r>
    </w:p>
    <w:p w14:paraId="703284A6" w14:textId="21BAF146" w:rsidR="00ED131E" w:rsidRDefault="009E21D8">
      <w:pPr>
        <w:pStyle w:val="BodyText"/>
      </w:pPr>
      <w:del w:id="340" w:author="Kiran KN" w:date="2020-09-23T10:58:00Z">
        <w:r w:rsidDel="000D6C07">
          <w:delText xml:space="preserve">Remember earlier we mentioned that an SDN controller has "global view" of the whole SDN network. In that sense </w:delText>
        </w:r>
      </w:del>
      <w:r>
        <w:t>ODL has all necessary visibility and knowledge of the network that can be used to draw the network diagram in realtime.</w:t>
      </w:r>
    </w:p>
    <w:p w14:paraId="5D17C9DE" w14:textId="77777777" w:rsidR="00ED131E" w:rsidRDefault="009E21D8">
      <w:pPr>
        <w:pStyle w:val="Heading2"/>
      </w:pPr>
      <w:bookmarkStart w:id="341" w:name="Xbfc7a03ef2acb6994228e6253e892bd5dbe4c18"/>
      <w:r>
        <w:t>OVS</w:t>
      </w:r>
      <w:hyperlink w:anchor="ovs">
        <w:r>
          <w:rPr>
            <w:rStyle w:val="Hyperlink"/>
            <w:vertAlign w:val="superscript"/>
          </w:rPr>
          <w:t>[ovs]</w:t>
        </w:r>
      </w:hyperlink>
      <w:bookmarkEnd w:id="341"/>
    </w:p>
    <w:p w14:paraId="74A82356" w14:textId="77777777" w:rsidR="00ED131E" w:rsidRDefault="009E21D8">
      <w:pPr>
        <w:pStyle w:val="Heading3"/>
      </w:pPr>
      <w:bookmarkStart w:id="342" w:name="Xb90ab67d8d53ee9d0f26998692c3b3bdb5c162f"/>
      <w:r>
        <w:t>Open vSwitch (OVS) introduction</w:t>
      </w:r>
      <w:bookmarkEnd w:id="342"/>
    </w:p>
    <w:p w14:paraId="71608457" w14:textId="77777777" w:rsidR="00ED131E" w:rsidRDefault="009E21D8">
      <w:pPr>
        <w:pStyle w:val="FirstParagraph"/>
      </w:pPr>
      <w:r>
        <w:t>OVS is one of the most popular and "production quality" open source implementation of a multilayer virtual switch. OVS was created by Nicira back in 2009, which was acquired by VMware. It is licensed under the Apache 2.0 license and provided by Linux Foundation.The virtual switch basically does most of the jobs you could expect a physical switch does, but in a software method. OVS is typically running with linux hypervisors like KVM and can be loaded on a Linux kernel. OVS supports most features supported in tradtional physical switches, such as:</w:t>
      </w:r>
    </w:p>
    <w:p w14:paraId="1EC1DF3D" w14:textId="77777777" w:rsidR="00ED131E" w:rsidRDefault="009E21D8">
      <w:pPr>
        <w:numPr>
          <w:ilvl w:val="0"/>
          <w:numId w:val="13"/>
        </w:numPr>
      </w:pPr>
      <w:r>
        <w:t>802.1Q and VLAN</w:t>
      </w:r>
    </w:p>
    <w:p w14:paraId="0E9DF4B7" w14:textId="77777777" w:rsidR="00ED131E" w:rsidRDefault="009E21D8">
      <w:pPr>
        <w:numPr>
          <w:ilvl w:val="0"/>
          <w:numId w:val="13"/>
        </w:numPr>
      </w:pPr>
      <w:r>
        <w:t>BFD</w:t>
      </w:r>
    </w:p>
    <w:p w14:paraId="5CC1C3E1" w14:textId="77777777" w:rsidR="00ED131E" w:rsidRDefault="009E21D8">
      <w:pPr>
        <w:numPr>
          <w:ilvl w:val="0"/>
          <w:numId w:val="13"/>
        </w:numPr>
      </w:pPr>
      <w:r>
        <w:t>NetFlow/sFlow</w:t>
      </w:r>
    </w:p>
    <w:p w14:paraId="10847FCF" w14:textId="77777777" w:rsidR="00ED131E" w:rsidRDefault="009E21D8">
      <w:pPr>
        <w:numPr>
          <w:ilvl w:val="0"/>
          <w:numId w:val="13"/>
        </w:numPr>
      </w:pPr>
      <w:r>
        <w:t>port mirroring</w:t>
      </w:r>
    </w:p>
    <w:p w14:paraId="4627DF59" w14:textId="77777777" w:rsidR="00ED131E" w:rsidRDefault="009E21D8">
      <w:pPr>
        <w:numPr>
          <w:ilvl w:val="0"/>
          <w:numId w:val="13"/>
        </w:numPr>
      </w:pPr>
      <w:r>
        <w:t>LACP</w:t>
      </w:r>
    </w:p>
    <w:p w14:paraId="02B02730" w14:textId="77777777" w:rsidR="00ED131E" w:rsidRDefault="009E21D8">
      <w:pPr>
        <w:numPr>
          <w:ilvl w:val="0"/>
          <w:numId w:val="13"/>
        </w:numPr>
      </w:pPr>
      <w:r>
        <w:t>VXLAN</w:t>
      </w:r>
    </w:p>
    <w:p w14:paraId="3ADC0559" w14:textId="77777777" w:rsidR="00ED131E" w:rsidRDefault="009E21D8">
      <w:pPr>
        <w:numPr>
          <w:ilvl w:val="0"/>
          <w:numId w:val="13"/>
        </w:numPr>
      </w:pPr>
      <w:r>
        <w:t>GENEVE GRE Overlays</w:t>
      </w:r>
    </w:p>
    <w:p w14:paraId="25C607EB" w14:textId="77777777" w:rsidR="00ED131E" w:rsidRDefault="009E21D8">
      <w:pPr>
        <w:numPr>
          <w:ilvl w:val="0"/>
          <w:numId w:val="13"/>
        </w:numPr>
      </w:pPr>
      <w:r>
        <w:t>STP</w:t>
      </w:r>
    </w:p>
    <w:p w14:paraId="392A9205" w14:textId="77777777" w:rsidR="00ED131E" w:rsidRDefault="009E21D8">
      <w:pPr>
        <w:numPr>
          <w:ilvl w:val="0"/>
          <w:numId w:val="13"/>
        </w:numPr>
      </w:pPr>
      <w:r>
        <w:t>IPv6</w:t>
      </w:r>
    </w:p>
    <w:p w14:paraId="3130A6E1" w14:textId="485AED83" w:rsidR="00ED131E" w:rsidRDefault="009E21D8">
      <w:pPr>
        <w:pStyle w:val="FirstParagraph"/>
      </w:pPr>
      <w:r>
        <w:lastRenderedPageBreak/>
        <w:t>Beside</w:t>
      </w:r>
      <w:ins w:id="343" w:author="Kiran KN" w:date="2020-09-23T10:59:00Z">
        <w:r w:rsidR="000D6C07">
          <w:t>s</w:t>
        </w:r>
      </w:ins>
      <w:r>
        <w:t xml:space="preserve"> </w:t>
      </w:r>
      <w:ins w:id="344" w:author="Kiran KN" w:date="2020-09-23T10:59:00Z">
        <w:r w:rsidR="000D6C07">
          <w:t xml:space="preserve">providing </w:t>
        </w:r>
      </w:ins>
      <w:r>
        <w:t>function</w:t>
      </w:r>
      <w:ins w:id="345" w:author="Kiran KN" w:date="2020-09-23T10:59:00Z">
        <w:r w:rsidR="000D6C07">
          <w:t>ality</w:t>
        </w:r>
      </w:ins>
      <w:del w:id="346" w:author="Kiran KN" w:date="2020-09-23T10:59:00Z">
        <w:r w:rsidDel="000D6C07">
          <w:delText>s</w:delText>
        </w:r>
      </w:del>
      <w:r>
        <w:t xml:space="preserve"> of traditional switches, the bigger advantage of OVS is that it also has native support to SDN solution via </w:t>
      </w:r>
      <w:r>
        <w:rPr>
          <w:rStyle w:val="VerbatimChar"/>
        </w:rPr>
        <w:t>OVSDB</w:t>
      </w:r>
      <w:r>
        <w:t xml:space="preserve"> and </w:t>
      </w:r>
      <w:r>
        <w:rPr>
          <w:rStyle w:val="VerbatimChar"/>
        </w:rPr>
        <w:t>OpenFlow</w:t>
      </w:r>
      <w:r>
        <w:t xml:space="preserve"> protocols. That means any SDN controller can integrate OVS via these 2 open standard protocols. Therefore OVS can work either as a standalone L2 switch within a hypervisor host, or it can be managed and programmed via an SDN controller, such as ODL. that is why it is used in so many open source and commercial virtualization projects.</w:t>
      </w:r>
    </w:p>
    <w:p w14:paraId="327ED025" w14:textId="77777777" w:rsidR="00ED131E" w:rsidRDefault="009E21D8">
      <w:pPr>
        <w:pStyle w:val="Heading3"/>
      </w:pPr>
      <w:bookmarkStart w:id="347" w:name="X23f016ba259a6d5612f0276dc1bcd8842d348ea"/>
      <w:r>
        <w:t>The OVS archetecture</w:t>
      </w:r>
      <w:bookmarkEnd w:id="347"/>
    </w:p>
    <w:p w14:paraId="4603DD14" w14:textId="77777777" w:rsidR="00ED131E" w:rsidRDefault="009E21D8">
      <w:pPr>
        <w:pStyle w:val="FirstParagraph"/>
      </w:pPr>
      <w:r>
        <w:t xml:space="preserve">Open vSwitch introduced an architecture that comprises an SDN controller that configures and manages virtual switches via the </w:t>
      </w:r>
      <w:r>
        <w:rPr>
          <w:rStyle w:val="VerbatimChar"/>
        </w:rPr>
        <w:t>OVSDB</w:t>
      </w:r>
      <w:r>
        <w:t xml:space="preserve"> protocol and pushes flows inside the switches via the </w:t>
      </w:r>
      <w:r>
        <w:rPr>
          <w:rStyle w:val="VerbatimChar"/>
        </w:rPr>
        <w:t>OpenFlow</w:t>
      </w:r>
      <w:r>
        <w:t xml:space="preserve"> protocol. In general the OVS comprises the following components:</w:t>
      </w:r>
    </w:p>
    <w:p w14:paraId="1D45269A" w14:textId="6356940D" w:rsidR="00ED131E" w:rsidRDefault="000D6C07">
      <w:pPr>
        <w:numPr>
          <w:ilvl w:val="0"/>
          <w:numId w:val="14"/>
        </w:numPr>
      </w:pPr>
      <w:ins w:id="348" w:author="Kiran KN" w:date="2020-09-23T11:00:00Z">
        <w:r>
          <w:t>A</w:t>
        </w:r>
      </w:ins>
      <w:del w:id="349" w:author="Kiran KN" w:date="2020-09-23T11:00:00Z">
        <w:r w:rsidR="009E21D8" w:rsidDel="000D6C07">
          <w:delText>a</w:delText>
        </w:r>
      </w:del>
      <w:r w:rsidR="009E21D8">
        <w:t xml:space="preserve">n </w:t>
      </w:r>
      <w:proofErr w:type="spellStart"/>
      <w:r w:rsidR="009E21D8">
        <w:t>ovsdb</w:t>
      </w:r>
      <w:proofErr w:type="spellEnd"/>
      <w:r w:rsidR="009E21D8">
        <w:t>-server database</w:t>
      </w:r>
    </w:p>
    <w:p w14:paraId="00E6AFBA" w14:textId="0B7AB248" w:rsidR="00ED131E" w:rsidRDefault="000D6C07">
      <w:pPr>
        <w:numPr>
          <w:ilvl w:val="0"/>
          <w:numId w:val="14"/>
        </w:numPr>
      </w:pPr>
      <w:ins w:id="350" w:author="Kiran KN" w:date="2020-09-23T11:00:00Z">
        <w:r>
          <w:t>A</w:t>
        </w:r>
      </w:ins>
      <w:del w:id="351" w:author="Kiran KN" w:date="2020-09-23T11:00:00Z">
        <w:r w:rsidR="009E21D8" w:rsidDel="000D6C07">
          <w:delText>a</w:delText>
        </w:r>
      </w:del>
      <w:r w:rsidR="009E21D8">
        <w:t xml:space="preserve">n </w:t>
      </w:r>
      <w:proofErr w:type="spellStart"/>
      <w:r w:rsidR="009E21D8">
        <w:t>ovsdb-vswitchd</w:t>
      </w:r>
      <w:proofErr w:type="spellEnd"/>
      <w:r w:rsidR="009E21D8">
        <w:t xml:space="preserve"> daemon</w:t>
      </w:r>
    </w:p>
    <w:p w14:paraId="2CF01484" w14:textId="18D63C05" w:rsidR="00ED131E" w:rsidRDefault="000D6C07">
      <w:pPr>
        <w:numPr>
          <w:ilvl w:val="0"/>
          <w:numId w:val="14"/>
        </w:numPr>
      </w:pPr>
      <w:ins w:id="352" w:author="Kiran KN" w:date="2020-09-23T11:00:00Z">
        <w:r>
          <w:t>A</w:t>
        </w:r>
      </w:ins>
      <w:del w:id="353" w:author="Kiran KN" w:date="2020-09-23T11:00:00Z">
        <w:r w:rsidR="009E21D8" w:rsidDel="000D6C07">
          <w:delText>a</w:delText>
        </w:r>
      </w:del>
      <w:r w:rsidR="009E21D8">
        <w:t xml:space="preserve"> kernel</w:t>
      </w:r>
      <w:ins w:id="354" w:author="Kiran KN" w:date="2020-09-23T11:00:00Z">
        <w:r>
          <w:t>/DPDK</w:t>
        </w:r>
      </w:ins>
      <w:r w:rsidR="009E21D8">
        <w:t xml:space="preserve"> module</w:t>
      </w:r>
    </w:p>
    <w:p w14:paraId="114FCA4C" w14:textId="77777777" w:rsidR="00ED131E" w:rsidRDefault="009E21D8">
      <w:pPr>
        <w:pStyle w:val="FirstParagraph"/>
      </w:pPr>
      <w:r>
        <w:t>The architecture is described in this figure:</w:t>
      </w:r>
    </w:p>
    <w:p w14:paraId="3D108962" w14:textId="77777777" w:rsidR="00ED131E" w:rsidRDefault="009E21D8">
      <w:pPr>
        <w:pStyle w:val="BodyText"/>
      </w:pPr>
      <w:r>
        <w:rPr>
          <w:noProof/>
        </w:rPr>
        <w:drawing>
          <wp:inline distT="0" distB="0" distL="0" distR="0" wp14:anchorId="517DB7C6" wp14:editId="5EFFFFCB">
            <wp:extent cx="5334000" cy="2327974"/>
            <wp:effectExtent l="0" t="0" r="0" b="0"/>
            <wp:docPr id="16"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jpg;base64,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EeD3danOcSWNSvN2o+52vigZBTbl84+o10WtmnHbyZNk3MuAnmn2SP8bTpu6ozWy4kz3dSPQzMuRRjW2ncd6qNKmqnSp5MvL6Gxs/5Ps0To1U1xTVy5OT08rKtkcYtn3bQY86VZ9wQ7hiJTHuuiw46HUQpyS0cQRGslkgzIzRvkR6bD2kMewbNVtdvSpqpiYnCYnliWxvHedvYbkUV0VTExjFUYTTVHoXd2nLO9krs6inpBu+EXdanO5/EljUrzdqnacs72SuzqKek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q9pyz/AGSuzqCekDwi7rU5ziTZ9SvN2rVvLjFsa0qK9PO0bklVeSSmbcokhhDJzphlo21sWa93eMt40JMyL5dBo7ds07Hb0qqomccIiJxmqW/u/edG3XNCiiuIiMZmYiIpjnnKw3hS9aTa9cuHLWV6Jcl0ZtvZSkz6kzTy8zotP5G6dTkrURtkSSIlmRFs8Eu6avezbjvfzrqp0p9PJ6GLaPyjZsZt0U1zTE8uHL6fVzJHdpyzvZK7C/8AoU9INvwi7rU52rxJY1K83a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"/>
                    <pic:cNvPicPr>
                      <a:picLocks noChangeAspect="1" noChangeArrowheads="1"/>
                    </pic:cNvPicPr>
                  </pic:nvPicPr>
                  <pic:blipFill>
                    <a:blip r:embed="rId26"/>
                    <a:stretch>
                      <a:fillRect/>
                    </a:stretch>
                  </pic:blipFill>
                  <pic:spPr bwMode="auto">
                    <a:xfrm>
                      <a:off x="0" y="0"/>
                      <a:ext cx="5334000" cy="2327974"/>
                    </a:xfrm>
                    <a:prstGeom prst="rect">
                      <a:avLst/>
                    </a:prstGeom>
                    <a:noFill/>
                    <a:ln w="9525">
                      <a:noFill/>
                      <a:headEnd/>
                      <a:tailEnd/>
                    </a:ln>
                  </pic:spPr>
                </pic:pic>
              </a:graphicData>
            </a:graphic>
          </wp:inline>
        </w:drawing>
      </w:r>
    </w:p>
    <w:p w14:paraId="3E734689" w14:textId="77777777" w:rsidR="00ED131E" w:rsidRDefault="009E21D8">
      <w:pPr>
        <w:pStyle w:val="BodyText"/>
      </w:pPr>
      <w:r>
        <w:rPr>
          <w:b/>
        </w:rPr>
        <w:t>Ovsdb-server.</w:t>
      </w:r>
    </w:p>
    <w:p w14:paraId="6765D454" w14:textId="297FF39F" w:rsidR="00ED131E" w:rsidRDefault="009E21D8">
      <w:pPr>
        <w:pStyle w:val="BodyText"/>
      </w:pPr>
      <w:r>
        <w:t xml:space="preserve">This is a configuration database that controls and stores the switch-level configuration. It contains information on creating bridges, attaching interfaces, attaching tunnels, and so on. </w:t>
      </w:r>
      <w:ins w:id="355" w:author="Kiran KN" w:date="2020-09-23T11:01:00Z">
        <w:r w:rsidR="00CB5543">
          <w:t>T</w:t>
        </w:r>
      </w:ins>
      <w:del w:id="356" w:author="Kiran KN" w:date="2020-09-23T11:01:00Z">
        <w:r w:rsidDel="00CB5543">
          <w:delText>t</w:delText>
        </w:r>
      </w:del>
      <w:r>
        <w:t>hese objects are organized in the form of a set of different tables that points to each other in a certain sequence:</w:t>
      </w:r>
    </w:p>
    <w:p w14:paraId="488F7D32" w14:textId="77777777" w:rsidR="00ED131E" w:rsidRDefault="009E21D8">
      <w:pPr>
        <w:numPr>
          <w:ilvl w:val="0"/>
          <w:numId w:val="15"/>
        </w:numPr>
      </w:pPr>
      <w:r>
        <w:t>OVS table</w:t>
      </w:r>
    </w:p>
    <w:p w14:paraId="43C2C978" w14:textId="7D5C43A5" w:rsidR="00ED131E" w:rsidRDefault="00CB5543">
      <w:pPr>
        <w:numPr>
          <w:ilvl w:val="0"/>
          <w:numId w:val="15"/>
        </w:numPr>
      </w:pPr>
      <w:ins w:id="357" w:author="Kiran KN" w:date="2020-09-23T11:01:00Z">
        <w:r>
          <w:t>B</w:t>
        </w:r>
      </w:ins>
      <w:del w:id="358" w:author="Kiran KN" w:date="2020-09-23T11:01:00Z">
        <w:r w:rsidR="009E21D8" w:rsidDel="00CB5543">
          <w:delText>b</w:delText>
        </w:r>
      </w:del>
      <w:r w:rsidR="009E21D8">
        <w:t>ridge table</w:t>
      </w:r>
    </w:p>
    <w:p w14:paraId="22B7E66C" w14:textId="579BFF29" w:rsidR="00ED131E" w:rsidRDefault="00CB5543">
      <w:pPr>
        <w:numPr>
          <w:ilvl w:val="0"/>
          <w:numId w:val="15"/>
        </w:numPr>
      </w:pPr>
      <w:ins w:id="359" w:author="Kiran KN" w:date="2020-09-23T11:01:00Z">
        <w:r>
          <w:t>P</w:t>
        </w:r>
      </w:ins>
      <w:del w:id="360" w:author="Kiran KN" w:date="2020-09-23T11:01:00Z">
        <w:r w:rsidR="009E21D8" w:rsidDel="00CB5543">
          <w:delText>p</w:delText>
        </w:r>
      </w:del>
      <w:r w:rsidR="009E21D8">
        <w:t>ort table</w:t>
      </w:r>
    </w:p>
    <w:p w14:paraId="040F914F" w14:textId="1698A93B" w:rsidR="00ED131E" w:rsidRDefault="00CB5543">
      <w:pPr>
        <w:numPr>
          <w:ilvl w:val="0"/>
          <w:numId w:val="15"/>
        </w:numPr>
      </w:pPr>
      <w:ins w:id="361" w:author="Kiran KN" w:date="2020-09-23T11:01:00Z">
        <w:r>
          <w:t>I</w:t>
        </w:r>
      </w:ins>
      <w:del w:id="362" w:author="Kiran KN" w:date="2020-09-23T11:01:00Z">
        <w:r w:rsidR="009E21D8" w:rsidDel="00CB5543">
          <w:delText>i</w:delText>
        </w:r>
      </w:del>
      <w:r w:rsidR="009E21D8">
        <w:t>nterface table</w:t>
      </w:r>
    </w:p>
    <w:p w14:paraId="64462F88" w14:textId="57552D3A" w:rsidR="00ED131E" w:rsidRDefault="009E21D8">
      <w:pPr>
        <w:pStyle w:val="FirstParagraph"/>
      </w:pPr>
      <w:r>
        <w:lastRenderedPageBreak/>
        <w:t xml:space="preserve">For example, an entry in the top level OVS table points to a brige table, which has items pointing to a port table, which in turn, points to a interface table. </w:t>
      </w:r>
      <w:del w:id="363" w:author="Kiran KN" w:date="2020-09-23T11:01:00Z">
        <w:r w:rsidDel="00C83A63">
          <w:delText xml:space="preserve">The </w:delText>
        </w:r>
      </w:del>
      <w:ins w:id="364" w:author="Kiran KN" w:date="2020-09-23T11:01:00Z">
        <w:r w:rsidR="00C83A63">
          <w:t>A</w:t>
        </w:r>
        <w:r w:rsidR="00C83A63">
          <w:t xml:space="preserve"> </w:t>
        </w:r>
      </w:ins>
      <w:r>
        <w:t>stateful database make</w:t>
      </w:r>
      <w:ins w:id="365" w:author="Kiran KN" w:date="2020-09-23T11:02:00Z">
        <w:r w:rsidR="00C83A63">
          <w:t>s</w:t>
        </w:r>
      </w:ins>
      <w:r>
        <w:t xml:space="preserve"> sure the system can recover back to the exact status it was in case it rebooted. The ovsdb-server database talks to the outside controller via the </w:t>
      </w:r>
      <w:r>
        <w:rPr>
          <w:rStyle w:val="VerbatimChar"/>
        </w:rPr>
        <w:t>OVSDB</w:t>
      </w:r>
      <w:r>
        <w:t xml:space="preserve"> protocol.</w:t>
      </w:r>
    </w:p>
    <w:p w14:paraId="739A5835" w14:textId="77777777" w:rsidR="00ED131E" w:rsidRDefault="009E21D8">
      <w:pPr>
        <w:pStyle w:val="BodyText"/>
      </w:pPr>
      <w:r>
        <w:rPr>
          <w:b/>
        </w:rPr>
        <w:t>Ovsdb-vswitchd.</w:t>
      </w:r>
    </w:p>
    <w:p w14:paraId="0336E75D" w14:textId="77777777" w:rsidR="00ED131E" w:rsidRDefault="009E21D8">
      <w:pPr>
        <w:pStyle w:val="BodyText"/>
      </w:pPr>
      <w:r>
        <w:t xml:space="preserve">This is the heart of OVS and where flow processing happens. </w:t>
      </w:r>
      <w:r>
        <w:rPr>
          <w:rStyle w:val="VerbatimChar"/>
        </w:rPr>
        <w:t>ovsdb-vswitchd</w:t>
      </w:r>
      <w:r>
        <w:t xml:space="preserve"> has all the information (e.g. bridges, flow tables, etc) needed to forward packets. It has different interfaces to other components. Inside of the hypervisor, it connects to ovsdb-server via the OVSDB protocol, and to the kernel module via a Linux Netlink interface. To outside controller, it runs OpenFlow protocol to exchange flow information.</w:t>
      </w:r>
    </w:p>
    <w:p w14:paraId="6C5682DF" w14:textId="77777777" w:rsidR="00ED131E" w:rsidRDefault="009E21D8">
      <w:pPr>
        <w:pStyle w:val="Heading3"/>
      </w:pPr>
      <w:bookmarkStart w:id="366" w:name="X126fd4f99c0bfedde2c1214a1efb85914345a5b"/>
      <w:r>
        <w:t>OVS workflow</w:t>
      </w:r>
      <w:bookmarkEnd w:id="366"/>
    </w:p>
    <w:p w14:paraId="4DE785AC" w14:textId="77777777" w:rsidR="00ED131E" w:rsidRDefault="009E21D8">
      <w:pPr>
        <w:pStyle w:val="FirstParagraph"/>
      </w:pPr>
      <w:r>
        <w:rPr>
          <w:rStyle w:val="VerbatimChar"/>
        </w:rPr>
        <w:t>Ovsdb-vswitchd</w:t>
      </w:r>
      <w:r>
        <w:t xml:space="preserve"> pushes the flows to the kernel module for fast forwarding. When the first packet arrives, it goes through the kernel module, where the headers are hashed to find a flow entry. If the flow entry is not found, the packet goes to ovsdb-vswitchd for normal processing. </w:t>
      </w:r>
      <w:r>
        <w:rPr>
          <w:rStyle w:val="VerbatimChar"/>
        </w:rPr>
        <w:t>Ovsdb-vswitchd</w:t>
      </w:r>
      <w:r>
        <w:t xml:space="preserve"> then pushes the flow to be cached inside the module kernel. If a similar flow comes in, it is forwarded via the fast path inside the kernel module. The kernel module does not contain any of the OpenFlow tables that are known to ovsdb-vswitchd; rather, it contains the result of the different lookups in the flow tables. The kernel module also handles the tunneling of packets via protocols such as GRE, VXLAN, and others.</w:t>
      </w:r>
    </w:p>
    <w:p w14:paraId="45FFEE2D" w14:textId="429B5DAC" w:rsidR="00ED131E" w:rsidRDefault="00C30263">
      <w:pPr>
        <w:pStyle w:val="Heading2"/>
      </w:pPr>
      <w:bookmarkStart w:id="367" w:name="Xf5d24a483247c913e0bb9307fc972b04c75cb6f"/>
      <w:ins w:id="368" w:author="Kiran KN" w:date="2020-09-23T11:08:00Z">
        <w:r>
          <w:t>C</w:t>
        </w:r>
      </w:ins>
      <w:del w:id="369" w:author="Kiran KN" w:date="2020-09-23T11:08:00Z">
        <w:r w:rsidR="009E21D8" w:rsidDel="00C30263">
          <w:delText>c</w:delText>
        </w:r>
      </w:del>
      <w:r w:rsidR="009E21D8">
        <w:t>alico</w:t>
      </w:r>
      <w:bookmarkEnd w:id="367"/>
    </w:p>
    <w:p w14:paraId="06611442" w14:textId="5D655CBC" w:rsidR="00ED131E" w:rsidRDefault="00C30263">
      <w:pPr>
        <w:pStyle w:val="Heading3"/>
      </w:pPr>
      <w:bookmarkStart w:id="370" w:name="X1a237d3a1210895d9372b638d729cc5f41bd51d"/>
      <w:ins w:id="371" w:author="Kiran KN" w:date="2020-09-23T11:08:00Z">
        <w:r>
          <w:t>C</w:t>
        </w:r>
      </w:ins>
      <w:del w:id="372" w:author="Kiran KN" w:date="2020-09-23T11:08:00Z">
        <w:r w:rsidR="009E21D8" w:rsidDel="00C30263">
          <w:delText>c</w:delText>
        </w:r>
      </w:del>
      <w:r w:rsidR="009E21D8">
        <w:t>alico introduction</w:t>
      </w:r>
      <w:bookmarkEnd w:id="370"/>
    </w:p>
    <w:p w14:paraId="5552EEA2" w14:textId="14A37C8E" w:rsidR="00ED131E" w:rsidRDefault="00C30263">
      <w:pPr>
        <w:pStyle w:val="FirstParagraph"/>
      </w:pPr>
      <w:ins w:id="373" w:author="Kiran KN" w:date="2020-09-23T11:08:00Z">
        <w:r>
          <w:t>Q</w:t>
        </w:r>
      </w:ins>
      <w:del w:id="374" w:author="Kiran KN" w:date="2020-09-23T11:08:00Z">
        <w:r w:rsidR="009E21D8" w:rsidDel="00C30263">
          <w:delText>q</w:delText>
        </w:r>
      </w:del>
      <w:r w:rsidR="009E21D8">
        <w:t>uote from calico official website:</w:t>
      </w:r>
    </w:p>
    <w:p w14:paraId="6999A1B4" w14:textId="77777777" w:rsidR="00ED131E" w:rsidRDefault="009E21D8">
      <w:pPr>
        <w:pStyle w:val="BlockText"/>
      </w:pPr>
      <w:r>
        <w:t>Calico is an open source networking and network security solution for containers, virtual machines, and native host-based workloads. Calico supports a broad range of platforms including Kubernetes, OpenShift, Docker EE, OpenStack, and bare metal services.</w:t>
      </w:r>
    </w:p>
    <w:p w14:paraId="45DD62F6" w14:textId="502FB5E7" w:rsidR="00ED131E" w:rsidRDefault="009E21D8">
      <w:pPr>
        <w:pStyle w:val="FirstParagraph"/>
      </w:pPr>
      <w:r>
        <w:t>Calico has been an open-source project from day one. It was originally designed for today’s modern cloud-native world and runs on both public and private clouds. Its reputation mostly comes from it</w:t>
      </w:r>
      <w:del w:id="375" w:author="Kiran KN" w:date="2020-09-23T11:09:00Z">
        <w:r w:rsidDel="00C532F8">
          <w:delText>’</w:delText>
        </w:r>
      </w:del>
      <w:r>
        <w:t>s depl</w:t>
      </w:r>
      <w:ins w:id="376" w:author="Kiran KN" w:date="2020-09-23T11:07:00Z">
        <w:r w:rsidR="00C30263">
          <w:t>o</w:t>
        </w:r>
      </w:ins>
      <w:del w:id="377" w:author="Kiran KN" w:date="2020-09-23T11:07:00Z">
        <w:r w:rsidDel="00C30263">
          <w:delText>a</w:delText>
        </w:r>
      </w:del>
      <w:r>
        <w:t xml:space="preserve">yment in Kubernetes and its ecosystem environments. Today Calico has become one of the most popularly used </w:t>
      </w:r>
      <w:proofErr w:type="spellStart"/>
      <w:r>
        <w:t>kubernetes</w:t>
      </w:r>
      <w:proofErr w:type="spellEnd"/>
      <w:r>
        <w:t xml:space="preserve"> </w:t>
      </w:r>
      <w:ins w:id="378" w:author="Kiran KN" w:date="2020-09-23T11:08:00Z">
        <w:r w:rsidR="00C30263">
          <w:t>Container Network Interfaces (</w:t>
        </w:r>
      </w:ins>
      <w:r>
        <w:t>CNI</w:t>
      </w:r>
      <w:ins w:id="379" w:author="Kiran KN" w:date="2020-09-23T11:08:00Z">
        <w:r w:rsidR="00C30263">
          <w:t>)</w:t>
        </w:r>
      </w:ins>
      <w:del w:id="380" w:author="Kiran KN" w:date="2020-09-23T11:08:00Z">
        <w:r w:rsidDel="00C30263">
          <w:delText>es</w:delText>
        </w:r>
      </w:del>
      <w:r>
        <w:t xml:space="preserve"> and many enterprises </w:t>
      </w:r>
      <w:ins w:id="381" w:author="Kiran KN" w:date="2020-09-23T11:09:00Z">
        <w:r w:rsidR="000246CB">
          <w:t xml:space="preserve">are </w:t>
        </w:r>
      </w:ins>
      <w:r>
        <w:t>using it at scale.</w:t>
      </w:r>
    </w:p>
    <w:p w14:paraId="592A58C6" w14:textId="3100C988" w:rsidR="00ED131E" w:rsidRDefault="009E21D8">
      <w:pPr>
        <w:pStyle w:val="BodyText"/>
      </w:pPr>
      <w:r>
        <w:t xml:space="preserve">Comparing with other overlay network SDN solutions, Calico is special in the sense that it does not use any overlay networking design or tunneling protocols, nor does it require NAT. Instead it uses a plain IP networking fabric to enables host to host and pod to pod networking. The basic idea is to provides Layer 3 networking capabilities and associates a virtual router with each node, so that each node is behaving like a traditional router, or a "virtual router". We know that a typical Internet router relies on routing protocols like OSPF, BGP to learn and advertise the routing information, and </w:t>
      </w:r>
      <w:ins w:id="382" w:author="Kiran KN" w:date="2020-09-23T11:10:00Z">
        <w:r w:rsidR="00D82FD1">
          <w:t>t</w:t>
        </w:r>
      </w:ins>
      <w:del w:id="383" w:author="Kiran KN" w:date="2020-09-23T11:10:00Z">
        <w:r w:rsidDel="00D82FD1">
          <w:delText>T</w:delText>
        </w:r>
      </w:del>
      <w:r>
        <w:t xml:space="preserve">hat is the way a node in </w:t>
      </w:r>
      <w:r>
        <w:lastRenderedPageBreak/>
        <w:t>calico networking works. It chooses BGP</w:t>
      </w:r>
      <w:ins w:id="384" w:author="Kiran KN" w:date="2020-09-23T11:10:00Z">
        <w:r w:rsidR="00D82FD1">
          <w:t xml:space="preserve"> as its routing protocol</w:t>
        </w:r>
      </w:ins>
      <w:r>
        <w:t xml:space="preserve">, because of </w:t>
      </w:r>
      <w:proofErr w:type="spellStart"/>
      <w:proofErr w:type="gramStart"/>
      <w:r>
        <w:t>it’s</w:t>
      </w:r>
      <w:proofErr w:type="spellEnd"/>
      <w:proofErr w:type="gramEnd"/>
      <w:r>
        <w:t xml:space="preserve"> simple, industry’s current best practice, and the only protocol that sufficiently scale.</w:t>
      </w:r>
    </w:p>
    <w:p w14:paraId="489C82DD" w14:textId="6EB184F7" w:rsidR="00ED131E" w:rsidRDefault="00424E10">
      <w:pPr>
        <w:pStyle w:val="BodyText"/>
      </w:pPr>
      <w:ins w:id="385" w:author="Kiran KN" w:date="2020-09-23T11:10:00Z">
        <w:r>
          <w:t>C</w:t>
        </w:r>
      </w:ins>
      <w:del w:id="386" w:author="Kiran KN" w:date="2020-09-23T11:10:00Z">
        <w:r w:rsidR="009E21D8" w:rsidDel="00424E10">
          <w:delText>c</w:delText>
        </w:r>
      </w:del>
      <w:r w:rsidR="009E21D8">
        <w:t>alico uses a policy engine to deliver high-level network policy management.</w:t>
      </w:r>
    </w:p>
    <w:p w14:paraId="37553772" w14:textId="2B46E521" w:rsidR="00ED131E" w:rsidRDefault="00424E10">
      <w:pPr>
        <w:pStyle w:val="Heading3"/>
      </w:pPr>
      <w:bookmarkStart w:id="387" w:name="X1317f12f07baf3f562d8467b77dda3b545c2c8f"/>
      <w:ins w:id="388" w:author="Kiran KN" w:date="2020-09-23T11:10:00Z">
        <w:r>
          <w:t>C</w:t>
        </w:r>
      </w:ins>
      <w:del w:id="389" w:author="Kiran KN" w:date="2020-09-23T11:10:00Z">
        <w:r w:rsidR="009E21D8" w:rsidDel="00424E10">
          <w:delText>c</w:delText>
        </w:r>
      </w:del>
      <w:r w:rsidR="009E21D8">
        <w:t xml:space="preserve">alico </w:t>
      </w:r>
      <w:proofErr w:type="spellStart"/>
      <w:r w:rsidR="009E21D8">
        <w:t>archetecture</w:t>
      </w:r>
      <w:bookmarkEnd w:id="387"/>
      <w:proofErr w:type="spellEnd"/>
    </w:p>
    <w:p w14:paraId="5B3CDE1D" w14:textId="77777777" w:rsidR="00ED131E" w:rsidRDefault="009E21D8">
      <w:pPr>
        <w:pStyle w:val="FirstParagraph"/>
      </w:pPr>
      <w:r>
        <w:rPr>
          <w:noProof/>
        </w:rPr>
        <w:drawing>
          <wp:inline distT="0" distB="0" distL="0" distR="0" wp14:anchorId="1E04F8EC" wp14:editId="3FCE37F9">
            <wp:extent cx="5334000" cy="5028326"/>
            <wp:effectExtent l="0" t="0" r="0" b="0"/>
            <wp:docPr id="17"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"/>
                    <pic:cNvPicPr>
                      <a:picLocks noChangeAspect="1" noChangeArrowheads="1"/>
                    </pic:cNvPicPr>
                  </pic:nvPicPr>
                  <pic:blipFill>
                    <a:blip r:embed="rId27"/>
                    <a:stretch>
                      <a:fillRect/>
                    </a:stretch>
                  </pic:blipFill>
                  <pic:spPr bwMode="auto">
                    <a:xfrm>
                      <a:off x="0" y="0"/>
                      <a:ext cx="5334000" cy="5028326"/>
                    </a:xfrm>
                    <a:prstGeom prst="rect">
                      <a:avLst/>
                    </a:prstGeom>
                    <a:noFill/>
                    <a:ln w="9525">
                      <a:noFill/>
                      <a:headEnd/>
                      <a:tailEnd/>
                    </a:ln>
                  </pic:spPr>
                </pic:pic>
              </a:graphicData>
            </a:graphic>
          </wp:inline>
        </w:drawing>
      </w:r>
    </w:p>
    <w:p w14:paraId="4921E63C" w14:textId="77777777" w:rsidR="00ED131E" w:rsidRDefault="009E21D8">
      <w:pPr>
        <w:pStyle w:val="BodyText"/>
      </w:pPr>
      <w:r>
        <w:t>Calico is made up of the following components:</w:t>
      </w:r>
    </w:p>
    <w:p w14:paraId="348A749F" w14:textId="1AE185DE" w:rsidR="00ED131E" w:rsidRDefault="009E21D8">
      <w:pPr>
        <w:numPr>
          <w:ilvl w:val="0"/>
          <w:numId w:val="16"/>
        </w:numPr>
      </w:pPr>
      <w:r>
        <w:t xml:space="preserve">Felix: </w:t>
      </w:r>
      <w:ins w:id="390" w:author="Kiran KN" w:date="2020-09-23T11:11:00Z">
        <w:r w:rsidR="00535866">
          <w:t xml:space="preserve">This is </w:t>
        </w:r>
      </w:ins>
      <w:r>
        <w:t>the primary Calico agent that runs on each machine that hosts endpoints</w:t>
      </w:r>
      <w:ins w:id="391" w:author="Kiran KN" w:date="2020-09-23T11:11:00Z">
        <w:r w:rsidR="00535866">
          <w:t xml:space="preserve"> or workloads</w:t>
        </w:r>
      </w:ins>
      <w:r>
        <w:t>.</w:t>
      </w:r>
    </w:p>
    <w:p w14:paraId="3EA8D606" w14:textId="31B5538E" w:rsidR="00ED131E" w:rsidRDefault="009E21D8">
      <w:pPr>
        <w:numPr>
          <w:ilvl w:val="0"/>
          <w:numId w:val="16"/>
        </w:numPr>
      </w:pPr>
      <w:commentRangeStart w:id="392"/>
      <w:r>
        <w:t>The Orchestrator plugin</w:t>
      </w:r>
      <w:commentRangeEnd w:id="392"/>
      <w:r w:rsidR="007679E0">
        <w:rPr>
          <w:rStyle w:val="CommentReference"/>
        </w:rPr>
        <w:commentReference w:id="392"/>
      </w:r>
      <w:r>
        <w:t xml:space="preserve">: </w:t>
      </w:r>
      <w:ins w:id="393" w:author="Kiran KN" w:date="2020-09-23T11:12:00Z">
        <w:r w:rsidR="007679E0">
          <w:t xml:space="preserve">This is </w:t>
        </w:r>
      </w:ins>
      <w:r>
        <w:t>orchestrator-specific code that tightly integrates Calico into that orchestrator.</w:t>
      </w:r>
    </w:p>
    <w:p w14:paraId="6E276AFC" w14:textId="69783D55" w:rsidR="00ED131E" w:rsidRDefault="009E21D8">
      <w:pPr>
        <w:numPr>
          <w:ilvl w:val="0"/>
          <w:numId w:val="16"/>
        </w:numPr>
      </w:pPr>
      <w:r>
        <w:t xml:space="preserve">BIRD: </w:t>
      </w:r>
      <w:ins w:id="394" w:author="Kiran KN" w:date="2020-09-23T11:12:00Z">
        <w:r w:rsidR="007679E0">
          <w:t>This is an opensource</w:t>
        </w:r>
      </w:ins>
      <w:del w:id="395" w:author="Kiran KN" w:date="2020-09-23T11:12:00Z">
        <w:r w:rsidDel="007679E0">
          <w:delText>a</w:delText>
        </w:r>
      </w:del>
      <w:r>
        <w:t xml:space="preserve"> BGP speaker</w:t>
      </w:r>
      <w:ins w:id="396" w:author="Kiran KN" w:date="2020-09-23T11:12:00Z">
        <w:r w:rsidR="007679E0">
          <w:t xml:space="preserve"> module</w:t>
        </w:r>
      </w:ins>
      <w:r>
        <w:t xml:space="preserve"> that advertise</w:t>
      </w:r>
      <w:ins w:id="397" w:author="Kiran KN" w:date="2020-09-23T11:12:00Z">
        <w:r w:rsidR="007679E0">
          <w:t>s</w:t>
        </w:r>
      </w:ins>
      <w:r>
        <w:t xml:space="preserve"> and install</w:t>
      </w:r>
      <w:ins w:id="398" w:author="Kiran KN" w:date="2020-09-23T11:12:00Z">
        <w:r w:rsidR="007679E0">
          <w:t>s</w:t>
        </w:r>
      </w:ins>
      <w:r>
        <w:t xml:space="preserve"> routing information.</w:t>
      </w:r>
    </w:p>
    <w:p w14:paraId="79403855" w14:textId="24BC7070" w:rsidR="00ED131E" w:rsidRDefault="009E21D8">
      <w:pPr>
        <w:numPr>
          <w:ilvl w:val="0"/>
          <w:numId w:val="16"/>
        </w:numPr>
      </w:pPr>
      <w:r>
        <w:t>BGP Route Reflector</w:t>
      </w:r>
      <w:del w:id="399" w:author="Kiran KN" w:date="2020-09-23T11:13:00Z">
        <w:r w:rsidDel="007679E0">
          <w:delText xml:space="preserve"> (BIRD)</w:delText>
        </w:r>
      </w:del>
      <w:r>
        <w:t xml:space="preserve">: </w:t>
      </w:r>
      <w:ins w:id="400" w:author="Kiran KN" w:date="2020-09-23T11:13:00Z">
        <w:r w:rsidR="007679E0">
          <w:t xml:space="preserve">This is </w:t>
        </w:r>
      </w:ins>
      <w:r>
        <w:t xml:space="preserve">an optional BGP route reflector for </w:t>
      </w:r>
      <w:ins w:id="401" w:author="Kiran KN" w:date="2020-09-23T11:13:00Z">
        <w:r w:rsidR="007679E0">
          <w:t xml:space="preserve">achieving </w:t>
        </w:r>
      </w:ins>
      <w:r>
        <w:t>higher scale.</w:t>
      </w:r>
    </w:p>
    <w:p w14:paraId="2FBE1F93" w14:textId="1C8E22BC" w:rsidR="00ED131E" w:rsidRDefault="00004B5E">
      <w:pPr>
        <w:numPr>
          <w:ilvl w:val="0"/>
          <w:numId w:val="16"/>
        </w:numPr>
      </w:pPr>
      <w:ins w:id="402" w:author="Kiran KN" w:date="2020-09-23T11:13:00Z">
        <w:r>
          <w:lastRenderedPageBreak/>
          <w:t>C</w:t>
        </w:r>
      </w:ins>
      <w:del w:id="403" w:author="Kiran KN" w:date="2020-09-23T11:13:00Z">
        <w:r w:rsidR="009E21D8" w:rsidDel="00004B5E">
          <w:delText>c</w:delText>
        </w:r>
      </w:del>
      <w:r w:rsidR="009E21D8">
        <w:t xml:space="preserve">alico CNI plugin: </w:t>
      </w:r>
      <w:ins w:id="404" w:author="Kiran KN" w:date="2020-09-23T11:13:00Z">
        <w:r>
          <w:t xml:space="preserve">This plugin </w:t>
        </w:r>
      </w:ins>
      <w:r w:rsidR="009E21D8">
        <w:t>connect</w:t>
      </w:r>
      <w:ins w:id="405" w:author="Kiran KN" w:date="2020-09-23T11:13:00Z">
        <w:r>
          <w:t>s</w:t>
        </w:r>
      </w:ins>
      <w:r w:rsidR="009E21D8">
        <w:t xml:space="preserve"> the containers with the host</w:t>
      </w:r>
    </w:p>
    <w:p w14:paraId="2BCE0646" w14:textId="033377E3" w:rsidR="00ED131E" w:rsidRDefault="009E21D8">
      <w:pPr>
        <w:numPr>
          <w:ilvl w:val="0"/>
          <w:numId w:val="16"/>
        </w:numPr>
      </w:pPr>
      <w:r>
        <w:t xml:space="preserve">IPAM: </w:t>
      </w:r>
      <w:ins w:id="406" w:author="Kiran KN" w:date="2020-09-23T11:13:00Z">
        <w:r w:rsidR="00004B5E">
          <w:t xml:space="preserve">This module is needed </w:t>
        </w:r>
      </w:ins>
      <w:r>
        <w:t>for IP address allocation management</w:t>
      </w:r>
    </w:p>
    <w:p w14:paraId="19D363EE" w14:textId="53DBAAF1" w:rsidR="00ED131E" w:rsidRDefault="009E21D8">
      <w:pPr>
        <w:numPr>
          <w:ilvl w:val="0"/>
          <w:numId w:val="16"/>
        </w:numPr>
      </w:pPr>
      <w:proofErr w:type="spellStart"/>
      <w:r>
        <w:t>etcd</w:t>
      </w:r>
      <w:proofErr w:type="spellEnd"/>
      <w:r>
        <w:t xml:space="preserve">: </w:t>
      </w:r>
      <w:ins w:id="407" w:author="Kiran KN" w:date="2020-09-23T11:13:00Z">
        <w:r w:rsidR="0058127F">
          <w:t>This is a</w:t>
        </w:r>
      </w:ins>
      <w:del w:id="408" w:author="Kiran KN" w:date="2020-09-23T11:14:00Z">
        <w:r w:rsidDel="003F07B1">
          <w:delText>the</w:delText>
        </w:r>
      </w:del>
      <w:r>
        <w:t xml:space="preserve"> data store</w:t>
      </w:r>
      <w:del w:id="409" w:author="Kiran KN" w:date="2020-09-23T11:14:00Z">
        <w:r w:rsidDel="0058127F">
          <w:delText>.</w:delText>
        </w:r>
      </w:del>
    </w:p>
    <w:p w14:paraId="5DAD5349" w14:textId="77777777" w:rsidR="00ED131E" w:rsidRDefault="009E21D8">
      <w:pPr>
        <w:pStyle w:val="FirstParagraph"/>
      </w:pPr>
      <w:commentRangeStart w:id="410"/>
      <w:r>
        <w:rPr>
          <w:b/>
        </w:rPr>
        <w:t>felix (policy).</w:t>
      </w:r>
    </w:p>
    <w:p w14:paraId="5D610FB4" w14:textId="77777777" w:rsidR="00ED131E" w:rsidRDefault="009E21D8">
      <w:pPr>
        <w:pStyle w:val="BodyText"/>
      </w:pPr>
      <w:r>
        <w:t>This is calico "agent" - a daemon that runs on every workload, for example on nodes that host containers or VMs. it is the one that performs most of the "magics" in the calico stack. It is responsible for programming routes and ACLs, and anything else required on the host, in order to provide the desired connectivity for the endpoints on that host.</w:t>
      </w:r>
    </w:p>
    <w:p w14:paraId="6FA453B7" w14:textId="77777777" w:rsidR="00ED131E" w:rsidRDefault="009E21D8">
      <w:pPr>
        <w:pStyle w:val="BodyText"/>
      </w:pPr>
      <w:r>
        <w:t>Depending on the specific orchestrator environment, Felix is responsible for the following tasks:</w:t>
      </w:r>
    </w:p>
    <w:p w14:paraId="0E2C7FD5" w14:textId="77777777" w:rsidR="00ED131E" w:rsidRDefault="009E21D8">
      <w:pPr>
        <w:numPr>
          <w:ilvl w:val="0"/>
          <w:numId w:val="17"/>
        </w:numPr>
      </w:pPr>
      <w:r>
        <w:t>Interface management (ARP response)</w:t>
      </w:r>
    </w:p>
    <w:p w14:paraId="5C30B4AA" w14:textId="77777777" w:rsidR="00ED131E" w:rsidRDefault="009E21D8">
      <w:pPr>
        <w:numPr>
          <w:ilvl w:val="0"/>
          <w:numId w:val="17"/>
        </w:numPr>
      </w:pPr>
      <w:r>
        <w:t>Route programming (linux kernel FIB)</w:t>
      </w:r>
    </w:p>
    <w:p w14:paraId="538FD6FE" w14:textId="77777777" w:rsidR="00ED131E" w:rsidRDefault="009E21D8">
      <w:pPr>
        <w:numPr>
          <w:ilvl w:val="0"/>
          <w:numId w:val="17"/>
        </w:numPr>
      </w:pPr>
      <w:r>
        <w:t>ACL programming (host IPtables)</w:t>
      </w:r>
    </w:p>
    <w:p w14:paraId="5037A411" w14:textId="77777777" w:rsidR="00ED131E" w:rsidRDefault="009E21D8">
      <w:pPr>
        <w:numPr>
          <w:ilvl w:val="0"/>
          <w:numId w:val="17"/>
        </w:numPr>
      </w:pPr>
      <w:r>
        <w:t>State reporting (health check)</w:t>
      </w:r>
    </w:p>
    <w:p w14:paraId="019DF932" w14:textId="77777777" w:rsidR="00ED131E" w:rsidRDefault="009E21D8">
      <w:pPr>
        <w:pStyle w:val="FirstParagraph"/>
      </w:pPr>
      <w:r>
        <w:t xml:space="preserve">It does all this by connecting to etcd and reading information from there. It runs inside the calico/node DaemonSet along with </w:t>
      </w:r>
      <w:r>
        <w:rPr>
          <w:rStyle w:val="VerbatimChar"/>
        </w:rPr>
        <w:t>confd</w:t>
      </w:r>
      <w:r>
        <w:t xml:space="preserve"> and </w:t>
      </w:r>
      <w:r>
        <w:rPr>
          <w:rStyle w:val="VerbatimChar"/>
        </w:rPr>
        <w:t>BIRD</w:t>
      </w:r>
      <w:r>
        <w:t>.</w:t>
      </w:r>
    </w:p>
    <w:p w14:paraId="246D9E8D" w14:textId="77777777" w:rsidR="00ED131E" w:rsidRDefault="009E21D8">
      <w:pPr>
        <w:pStyle w:val="BodyText"/>
      </w:pPr>
      <w:r>
        <w:rPr>
          <w:b/>
        </w:rPr>
        <w:t>Orchestrator plugin.</w:t>
      </w:r>
    </w:p>
    <w:p w14:paraId="1C684139" w14:textId="77777777" w:rsidR="00ED131E" w:rsidRDefault="009E21D8">
      <w:pPr>
        <w:pStyle w:val="BodyText"/>
      </w:pPr>
      <w:r>
        <w:t>The orchestrator plugins are essentially responsible for API translations. Calico has a separate plugin for each major cloud orchestration platforms (e.g. OpenStack, Kubernetes).</w:t>
      </w:r>
    </w:p>
    <w:p w14:paraId="669AD6F3" w14:textId="77777777" w:rsidR="00ED131E" w:rsidRDefault="009E21D8">
      <w:pPr>
        <w:pStyle w:val="BodyText"/>
      </w:pPr>
      <w:r>
        <w:t>For example in openstack environment, a Calico Neutron ML2 driver integrates with Neutron’s ML2 plugin to allows users to configure the Calico network simply by making Neutron API calls. This provides seamless integration with Neutron.</w:t>
      </w:r>
    </w:p>
    <w:p w14:paraId="5D35030D" w14:textId="77777777" w:rsidR="00ED131E" w:rsidRDefault="009E21D8">
      <w:pPr>
        <w:pStyle w:val="BodyText"/>
      </w:pPr>
      <w:r>
        <w:rPr>
          <w:b/>
        </w:rPr>
        <w:t>Etcd (database).</w:t>
      </w:r>
    </w:p>
    <w:p w14:paraId="55C2F8EA" w14:textId="77777777" w:rsidR="00ED131E" w:rsidRDefault="009E21D8">
      <w:pPr>
        <w:pStyle w:val="BodyText"/>
      </w:pPr>
      <w:r>
        <w:t xml:space="preserve">the backend data store for all the information Calico needs. it can be the same of different etcd that kubernetes use. it has at least, but not limited to the following information: * list of all workloads (endpoints) * BGP configuration * policys from user (e.g. defined via the </w:t>
      </w:r>
      <w:r>
        <w:rPr>
          <w:rStyle w:val="VerbatimChar"/>
        </w:rPr>
        <w:t>calicoctl</w:t>
      </w:r>
      <w:r>
        <w:t xml:space="preserve"> tool) * information about each container (pod name, IP, etc), received from calico CNI</w:t>
      </w:r>
    </w:p>
    <w:p w14:paraId="33D41821" w14:textId="77777777" w:rsidR="00ED131E" w:rsidRDefault="009E21D8">
      <w:pPr>
        <w:pStyle w:val="BodyText"/>
      </w:pPr>
      <w:r>
        <w:rPr>
          <w:b/>
        </w:rPr>
        <w:t>BIRD (BGP).</w:t>
      </w:r>
    </w:p>
    <w:p w14:paraId="6AAE6BC6" w14:textId="77777777" w:rsidR="00ED131E" w:rsidRDefault="009E21D8">
      <w:pPr>
        <w:pStyle w:val="BodyText"/>
      </w:pPr>
      <w:r>
        <w:t xml:space="preserve">Calico makes uses of BGP to propagate routes between hosts. And the BGP "speaker" in calico is BIRD - a routing daemon that runs on every host that also hosts Felix module in the Kubernetes cluster, usually as a </w:t>
      </w:r>
      <w:r>
        <w:rPr>
          <w:rStyle w:val="VerbatimChar"/>
        </w:rPr>
        <w:t>DaemonSet</w:t>
      </w:r>
      <w:r>
        <w:t xml:space="preserve">. It ’s included in the calico/node container. it’s role is to read routing state that Felix programs into the kernel and distribute it around the data center. comparing with what Felix does, one of the main differences is that Felix </w:t>
      </w:r>
      <w:r>
        <w:lastRenderedPageBreak/>
        <w:t>"insert" routes into the linux kernel FIB and BIRD "distribute" them to all other nodes in the deployment, this turns each host to a virtual Internet BGP router ("vRouter"), and ensures that traffic is efficiently routed around the deployment.</w:t>
      </w:r>
    </w:p>
    <w:p w14:paraId="40697734" w14:textId="77777777" w:rsidR="00ED131E" w:rsidRDefault="009E21D8">
      <w:pPr>
        <w:pStyle w:val="BodyText"/>
      </w:pPr>
      <w:r>
        <w:rPr>
          <w:b/>
        </w:rPr>
        <w:t>Confd.</w:t>
      </w:r>
    </w:p>
    <w:p w14:paraId="290ECB6D" w14:textId="77777777" w:rsidR="00ED131E" w:rsidRDefault="009E21D8">
      <w:pPr>
        <w:pStyle w:val="BodyText"/>
      </w:pPr>
      <w:r>
        <w:t>confd is a simple configuration management tool. In Calico, BIRD does not deal with etcd directly, it is another module "confd" that reads the BGP configuration from etcd and feed to BIRD in the form of configurations files in disk.</w:t>
      </w:r>
    </w:p>
    <w:p w14:paraId="379EDDA7" w14:textId="77777777" w:rsidR="00ED131E" w:rsidRDefault="009E21D8">
      <w:pPr>
        <w:pStyle w:val="BodyText"/>
      </w:pPr>
      <w:r>
        <w:rPr>
          <w:b/>
        </w:rPr>
        <w:t>CNI plugin.</w:t>
      </w:r>
    </w:p>
    <w:p w14:paraId="64AA2D54" w14:textId="77777777" w:rsidR="00ED131E" w:rsidRDefault="009E21D8">
      <w:pPr>
        <w:pStyle w:val="BodyText"/>
      </w:pPr>
      <w:r>
        <w:t xml:space="preserve">configure IP, routes </w:t>
      </w:r>
      <w:r>
        <w:rPr>
          <w:rStyle w:val="VerbatimChar"/>
        </w:rPr>
        <w:t>CNI</w:t>
      </w:r>
      <w:r>
        <w:t xml:space="preserve"> stands for "container networking interface".</w:t>
      </w:r>
    </w:p>
    <w:p w14:paraId="6F99CB4D" w14:textId="77777777" w:rsidR="00ED131E" w:rsidRDefault="009E21D8">
      <w:pPr>
        <w:pStyle w:val="BodyText"/>
      </w:pPr>
      <w:r>
        <w:t>There’s an interface for each pod, When the container spun up, calico (via CNI) created an interface for us and assigned it to the pod.</w:t>
      </w:r>
    </w:p>
    <w:p w14:paraId="7A19365D" w14:textId="77777777" w:rsidR="00ED131E" w:rsidRDefault="009E21D8">
      <w:pPr>
        <w:pStyle w:val="BodyText"/>
      </w:pPr>
      <w:r>
        <w:t>when a new pod starts up, Calico will: - query the kubernetes API to determine the pod exists and that it’s on this node - assigns the pod an IP address from within its IPAM - create an interface on the host so that the container can get an address - tell the kubernetes API about this new IP</w:t>
      </w:r>
    </w:p>
    <w:p w14:paraId="3447957B" w14:textId="77777777" w:rsidR="00ED131E" w:rsidRDefault="009E21D8">
      <w:pPr>
        <w:pStyle w:val="BodyText"/>
      </w:pPr>
      <w:r>
        <w:rPr>
          <w:b/>
        </w:rPr>
        <w:t>IPAM plugin.</w:t>
      </w:r>
    </w:p>
    <w:p w14:paraId="393E67BA" w14:textId="77777777" w:rsidR="00ED131E" w:rsidRDefault="009E21D8">
      <w:pPr>
        <w:pStyle w:val="BodyText"/>
      </w:pPr>
      <w:r>
        <w:t>as the name indicated already, Calico’s IPAM plugin is responsible for "IP address management". when a new container is spawn, calico IPAM plugin reads information from etcd database to decide which IP is available to be allocated to the container. the IP address by default will be allocated in the unit of /26 "block". a block is essentially a subnet which aggregate the routes to save routing table spaces.</w:t>
      </w:r>
      <w:commentRangeEnd w:id="410"/>
      <w:r w:rsidR="00E846EE">
        <w:rPr>
          <w:rStyle w:val="CommentReference"/>
        </w:rPr>
        <w:commentReference w:id="410"/>
      </w:r>
    </w:p>
    <w:p w14:paraId="2A1E0E75" w14:textId="0D168F38" w:rsidR="00ED131E" w:rsidRDefault="00140E3E">
      <w:pPr>
        <w:pStyle w:val="Heading3"/>
      </w:pPr>
      <w:bookmarkStart w:id="411" w:name="X560d05e2b200a9ea094ac5dcecf352b5187b465"/>
      <w:commentRangeStart w:id="412"/>
      <w:ins w:id="413" w:author="Kiran KN" w:date="2020-09-23T11:15:00Z">
        <w:r>
          <w:t>C</w:t>
        </w:r>
      </w:ins>
      <w:del w:id="414" w:author="Kiran KN" w:date="2020-09-23T11:15:00Z">
        <w:r w:rsidR="009E21D8" w:rsidDel="00140E3E">
          <w:delText>c</w:delText>
        </w:r>
      </w:del>
      <w:r w:rsidR="009E21D8">
        <w:t>alico workflow</w:t>
      </w:r>
      <w:bookmarkEnd w:id="411"/>
      <w:commentRangeEnd w:id="412"/>
      <w:r w:rsidR="002602DA">
        <w:rPr>
          <w:rStyle w:val="CommentReference"/>
          <w:rFonts w:asciiTheme="minorHAnsi" w:eastAsiaTheme="minorHAnsi" w:hAnsiTheme="minorHAnsi" w:cstheme="minorBidi"/>
          <w:b w:val="0"/>
          <w:bCs w:val="0"/>
          <w:color w:val="auto"/>
        </w:rPr>
        <w:commentReference w:id="412"/>
      </w:r>
    </w:p>
    <w:p w14:paraId="5E1D67B5" w14:textId="0A596855" w:rsidR="00ED131E" w:rsidRDefault="009E21D8">
      <w:pPr>
        <w:numPr>
          <w:ilvl w:val="0"/>
          <w:numId w:val="18"/>
        </w:numPr>
      </w:pPr>
      <w:r>
        <w:t xml:space="preserve">A </w:t>
      </w:r>
      <w:ins w:id="415" w:author="Kiran KN" w:date="2020-09-23T11:15:00Z">
        <w:r w:rsidR="00140E3E">
          <w:t>pod/</w:t>
        </w:r>
      </w:ins>
      <w:r>
        <w:t>container is spawned</w:t>
      </w:r>
      <w:ins w:id="416" w:author="Kiran KN" w:date="2020-09-23T11:15:00Z">
        <w:r w:rsidR="00140E3E">
          <w:t xml:space="preserve"> using an orchestrator like </w:t>
        </w:r>
        <w:proofErr w:type="spellStart"/>
        <w:r w:rsidR="00140E3E">
          <w:t>kubernetes</w:t>
        </w:r>
      </w:ins>
      <w:proofErr w:type="spellEnd"/>
    </w:p>
    <w:p w14:paraId="2920765A" w14:textId="13843B57" w:rsidR="00ED131E" w:rsidRDefault="00140E3E">
      <w:pPr>
        <w:numPr>
          <w:ilvl w:val="0"/>
          <w:numId w:val="18"/>
        </w:numPr>
      </w:pPr>
      <w:ins w:id="417" w:author="Kiran KN" w:date="2020-09-23T11:15:00Z">
        <w:r>
          <w:t>C</w:t>
        </w:r>
      </w:ins>
      <w:del w:id="418" w:author="Kiran KN" w:date="2020-09-23T11:15:00Z">
        <w:r w:rsidR="009E21D8" w:rsidDel="00140E3E">
          <w:delText>c</w:delText>
        </w:r>
      </w:del>
      <w:r w:rsidR="009E21D8">
        <w:t>alico IPAM plugin assign</w:t>
      </w:r>
      <w:ins w:id="419" w:author="Kiran KN" w:date="2020-09-23T11:15:00Z">
        <w:r>
          <w:t>s</w:t>
        </w:r>
      </w:ins>
      <w:r w:rsidR="009E21D8">
        <w:t xml:space="preserve"> an IP address from an IP block (by default /26). </w:t>
      </w:r>
      <w:ins w:id="420" w:author="Kiran KN" w:date="2020-09-23T11:15:00Z">
        <w:r>
          <w:t>I</w:t>
        </w:r>
      </w:ins>
      <w:del w:id="421" w:author="Kiran KN" w:date="2020-09-23T11:15:00Z">
        <w:r w:rsidR="009E21D8" w:rsidDel="00140E3E">
          <w:delText>i</w:delText>
        </w:r>
      </w:del>
      <w:r w:rsidR="009E21D8">
        <w:t>t then records this in etcd.</w:t>
      </w:r>
    </w:p>
    <w:p w14:paraId="5D692E3D" w14:textId="08BAEE64" w:rsidR="00ED131E" w:rsidRDefault="00140E3E">
      <w:pPr>
        <w:numPr>
          <w:ilvl w:val="0"/>
          <w:numId w:val="18"/>
        </w:numPr>
      </w:pPr>
      <w:ins w:id="422" w:author="Kiran KN" w:date="2020-09-23T11:15:00Z">
        <w:r>
          <w:t>C</w:t>
        </w:r>
      </w:ins>
      <w:del w:id="423" w:author="Kiran KN" w:date="2020-09-23T11:15:00Z">
        <w:r w:rsidR="009E21D8" w:rsidDel="00140E3E">
          <w:delText>c</w:delText>
        </w:r>
      </w:del>
      <w:r w:rsidR="009E21D8">
        <w:t>alico CNI appl</w:t>
      </w:r>
      <w:ins w:id="424" w:author="Kiran KN" w:date="2020-09-23T11:15:00Z">
        <w:r>
          <w:t>ies</w:t>
        </w:r>
      </w:ins>
      <w:del w:id="425" w:author="Kiran KN" w:date="2020-09-23T11:15:00Z">
        <w:r w:rsidR="009E21D8" w:rsidDel="00140E3E">
          <w:delText>y</w:delText>
        </w:r>
      </w:del>
      <w:r w:rsidR="009E21D8">
        <w:t xml:space="preserve"> the network configuration to the container so it has a default route pointing to the host. </w:t>
      </w:r>
      <w:ins w:id="426" w:author="Kiran KN" w:date="2020-09-23T11:16:00Z">
        <w:r>
          <w:t xml:space="preserve">The </w:t>
        </w:r>
      </w:ins>
      <w:r w:rsidR="009E21D8">
        <w:t>CNI also save th</w:t>
      </w:r>
      <w:ins w:id="427" w:author="Kiran KN" w:date="2020-09-23T11:16:00Z">
        <w:r>
          <w:t>is</w:t>
        </w:r>
      </w:ins>
      <w:del w:id="428" w:author="Kiran KN" w:date="2020-09-23T11:16:00Z">
        <w:r w:rsidR="009E21D8" w:rsidDel="00140E3E">
          <w:delText>ese</w:delText>
        </w:r>
      </w:del>
      <w:r w:rsidR="009E21D8">
        <w:t xml:space="preserve"> information </w:t>
      </w:r>
      <w:ins w:id="429" w:author="Kiran KN" w:date="2020-09-23T11:16:00Z">
        <w:r>
          <w:t>in</w:t>
        </w:r>
      </w:ins>
      <w:del w:id="430" w:author="Kiran KN" w:date="2020-09-23T11:16:00Z">
        <w:r w:rsidR="009E21D8" w:rsidDel="00140E3E">
          <w:delText>to</w:delText>
        </w:r>
      </w:del>
      <w:r w:rsidR="009E21D8">
        <w:t xml:space="preserve"> </w:t>
      </w:r>
      <w:proofErr w:type="spellStart"/>
      <w:r w:rsidR="009E21D8">
        <w:t>etcd</w:t>
      </w:r>
      <w:proofErr w:type="spellEnd"/>
      <w:r w:rsidR="009E21D8">
        <w:t>.</w:t>
      </w:r>
    </w:p>
    <w:p w14:paraId="271FC84E" w14:textId="0B199B79" w:rsidR="00ED131E" w:rsidRDefault="00140E3E">
      <w:pPr>
        <w:numPr>
          <w:ilvl w:val="0"/>
          <w:numId w:val="18"/>
        </w:numPr>
      </w:pPr>
      <w:ins w:id="431" w:author="Kiran KN" w:date="2020-09-23T11:16:00Z">
        <w:r>
          <w:t>C</w:t>
        </w:r>
      </w:ins>
      <w:del w:id="432" w:author="Kiran KN" w:date="2020-09-23T11:16:00Z">
        <w:r w:rsidR="009E21D8" w:rsidDel="00140E3E">
          <w:delText>c</w:delText>
        </w:r>
      </w:del>
      <w:r w:rsidR="009E21D8">
        <w:t>alico felix app</w:t>
      </w:r>
      <w:ins w:id="433" w:author="Kiran KN" w:date="2020-09-23T11:16:00Z">
        <w:r>
          <w:t>lies</w:t>
        </w:r>
      </w:ins>
      <w:del w:id="434" w:author="Kiran KN" w:date="2020-09-23T11:16:00Z">
        <w:r w:rsidR="009E21D8" w:rsidDel="00140E3E">
          <w:delText>y</w:delText>
        </w:r>
      </w:del>
      <w:r w:rsidR="009E21D8">
        <w:t xml:space="preserve"> the network configuration to the host, so it is aware of the new container, and be ready to receive packets from it.</w:t>
      </w:r>
    </w:p>
    <w:p w14:paraId="095432A1" w14:textId="56BAB4C3" w:rsidR="00ED131E" w:rsidRDefault="009E21D8">
      <w:pPr>
        <w:numPr>
          <w:ilvl w:val="0"/>
          <w:numId w:val="18"/>
        </w:numPr>
      </w:pPr>
      <w:proofErr w:type="spellStart"/>
      <w:r>
        <w:t>confd</w:t>
      </w:r>
      <w:proofErr w:type="spellEnd"/>
      <w:r>
        <w:t xml:space="preserve"> read</w:t>
      </w:r>
      <w:ins w:id="435" w:author="Kiran KN" w:date="2020-09-23T11:16:00Z">
        <w:r w:rsidR="007A228D">
          <w:t>s</w:t>
        </w:r>
      </w:ins>
      <w:r>
        <w:t xml:space="preserve"> the data from </w:t>
      </w:r>
      <w:proofErr w:type="spellStart"/>
      <w:r>
        <w:t>etcd</w:t>
      </w:r>
      <w:proofErr w:type="spellEnd"/>
      <w:r>
        <w:t xml:space="preserve"> and generate</w:t>
      </w:r>
      <w:ins w:id="436" w:author="Kiran KN" w:date="2020-09-23T11:16:00Z">
        <w:r w:rsidR="007A228D">
          <w:t>s</w:t>
        </w:r>
      </w:ins>
      <w:r>
        <w:t xml:space="preserve"> the routing configuration</w:t>
      </w:r>
      <w:ins w:id="437" w:author="Kiran KN" w:date="2020-09-23T11:16:00Z">
        <w:r w:rsidR="007A228D">
          <w:t>.</w:t>
        </w:r>
      </w:ins>
      <w:del w:id="438" w:author="Kiran KN" w:date="2020-09-23T11:16:00Z">
        <w:r w:rsidDel="007A228D">
          <w:delText>,</w:delText>
        </w:r>
      </w:del>
      <w:r>
        <w:t xml:space="preserve"> BIRD use</w:t>
      </w:r>
      <w:ins w:id="439" w:author="Kiran KN" w:date="2020-09-23T11:16:00Z">
        <w:r w:rsidR="007A228D">
          <w:t>s</w:t>
        </w:r>
      </w:ins>
      <w:r>
        <w:t xml:space="preserve"> th</w:t>
      </w:r>
      <w:ins w:id="440" w:author="Kiran KN" w:date="2020-09-23T11:17:00Z">
        <w:r w:rsidR="007A228D">
          <w:t>is</w:t>
        </w:r>
      </w:ins>
      <w:del w:id="441" w:author="Kiran KN" w:date="2020-09-23T11:17:00Z">
        <w:r w:rsidDel="007A228D">
          <w:delText>e</w:delText>
        </w:r>
      </w:del>
      <w:del w:id="442" w:author="Kiran KN" w:date="2020-09-23T11:16:00Z">
        <w:r w:rsidDel="007A228D">
          <w:delText>se</w:delText>
        </w:r>
      </w:del>
      <w:r>
        <w:t xml:space="preserve"> configurat</w:t>
      </w:r>
      <w:del w:id="443" w:author="Kiran KN" w:date="2020-09-23T11:17:00Z">
        <w:r w:rsidDel="007A228D">
          <w:delText>io</w:delText>
        </w:r>
      </w:del>
      <w:r>
        <w:t>i</w:t>
      </w:r>
      <w:ins w:id="444" w:author="Kiran KN" w:date="2020-09-23T11:17:00Z">
        <w:r w:rsidR="007A228D">
          <w:t>o</w:t>
        </w:r>
      </w:ins>
      <w:r>
        <w:t xml:space="preserve">n to establish BGP neighborship with other nodes. </w:t>
      </w:r>
      <w:ins w:id="445" w:author="Kiran KN" w:date="2020-09-23T11:17:00Z">
        <w:r w:rsidR="001B7DA1">
          <w:t>I</w:t>
        </w:r>
      </w:ins>
      <w:del w:id="446" w:author="Kiran KN" w:date="2020-09-23T11:17:00Z">
        <w:r w:rsidDel="001B7DA1">
          <w:delText>i</w:delText>
        </w:r>
      </w:del>
      <w:r>
        <w:t>t then advertises the container subnet to the rest of the cluster via BGP</w:t>
      </w:r>
    </w:p>
    <w:p w14:paraId="7E26F93D" w14:textId="53B56E96" w:rsidR="00ED131E" w:rsidRDefault="001B7DA1">
      <w:pPr>
        <w:numPr>
          <w:ilvl w:val="0"/>
          <w:numId w:val="18"/>
        </w:numPr>
      </w:pPr>
      <w:ins w:id="447" w:author="Kiran KN" w:date="2020-09-23T11:17:00Z">
        <w:r>
          <w:t>A</w:t>
        </w:r>
      </w:ins>
      <w:del w:id="448" w:author="Kiran KN" w:date="2020-09-23T11:17:00Z">
        <w:r w:rsidR="009E21D8" w:rsidDel="001B7DA1">
          <w:delText>a</w:delText>
        </w:r>
      </w:del>
      <w:r w:rsidR="009E21D8">
        <w:t>ll other hosts in the same cluster will learn this subnet via BGP and install the route into its local routing table, now the new container is reachable from anywhere in the cluster.</w:t>
      </w:r>
    </w:p>
    <w:p w14:paraId="3834A68D" w14:textId="43CEA91D" w:rsidR="00ED131E" w:rsidRDefault="0026143B">
      <w:pPr>
        <w:numPr>
          <w:ilvl w:val="0"/>
          <w:numId w:val="18"/>
        </w:numPr>
      </w:pPr>
      <w:ins w:id="449" w:author="Kiran KN" w:date="2020-09-23T11:17:00Z">
        <w:r>
          <w:lastRenderedPageBreak/>
          <w:t>U</w:t>
        </w:r>
      </w:ins>
      <w:del w:id="450" w:author="Kiran KN" w:date="2020-09-23T11:17:00Z">
        <w:r w:rsidR="009E21D8" w:rsidDel="0026143B">
          <w:delText>u</w:delText>
        </w:r>
      </w:del>
      <w:r w:rsidR="009E21D8">
        <w:t xml:space="preserve">ser may configure a routing policy, e.g. via the </w:t>
      </w:r>
      <w:r w:rsidR="009E21D8">
        <w:rPr>
          <w:rStyle w:val="VerbatimChar"/>
        </w:rPr>
        <w:t>calicoctl</w:t>
      </w:r>
      <w:r w:rsidR="009E21D8">
        <w:t xml:space="preserve"> commands. </w:t>
      </w:r>
      <w:ins w:id="451" w:author="Kiran KN" w:date="2020-09-23T11:18:00Z">
        <w:r>
          <w:t>T</w:t>
        </w:r>
      </w:ins>
      <w:del w:id="452" w:author="Kiran KN" w:date="2020-09-23T11:18:00Z">
        <w:r w:rsidR="009E21D8" w:rsidDel="0026143B">
          <w:delText>t</w:delText>
        </w:r>
      </w:del>
      <w:proofErr w:type="gramStart"/>
      <w:r w:rsidR="009E21D8">
        <w:t>he</w:t>
      </w:r>
      <w:proofErr w:type="gramEnd"/>
      <w:r w:rsidR="009E21D8">
        <w:t xml:space="preserve"> policy will be save in etcd database. </w:t>
      </w:r>
      <w:ins w:id="453" w:author="Kiran KN" w:date="2020-09-23T11:18:00Z">
        <w:r>
          <w:t>F</w:t>
        </w:r>
      </w:ins>
      <w:del w:id="454" w:author="Kiran KN" w:date="2020-09-23T11:18:00Z">
        <w:r w:rsidR="009E21D8" w:rsidDel="0026143B">
          <w:delText>f</w:delText>
        </w:r>
      </w:del>
      <w:r w:rsidR="009E21D8">
        <w:t>elix read</w:t>
      </w:r>
      <w:ins w:id="455" w:author="Kiran KN" w:date="2020-09-23T11:18:00Z">
        <w:r>
          <w:t>s</w:t>
        </w:r>
      </w:ins>
      <w:r w:rsidR="009E21D8">
        <w:t xml:space="preserve"> this policy and applies it to the firewall configurations.</w:t>
      </w:r>
    </w:p>
    <w:p w14:paraId="56E63FC5" w14:textId="77777777" w:rsidR="00ED131E" w:rsidRDefault="00AC7B6A">
      <w:pPr>
        <w:numPr>
          <w:ilvl w:val="0"/>
          <w:numId w:val="19"/>
        </w:numPr>
      </w:pPr>
      <w:hyperlink r:id="rId28">
        <w:r w:rsidR="009E21D8">
          <w:rPr>
            <w:rStyle w:val="Hyperlink"/>
          </w:rPr>
          <w:t>https://www.projectcalico.org</w:t>
        </w:r>
      </w:hyperlink>
    </w:p>
    <w:p w14:paraId="5A294C85" w14:textId="77777777" w:rsidR="00ED131E" w:rsidRDefault="00AC7B6A">
      <w:pPr>
        <w:numPr>
          <w:ilvl w:val="0"/>
          <w:numId w:val="19"/>
        </w:numPr>
      </w:pPr>
      <w:hyperlink r:id="rId29">
        <w:r w:rsidR="009E21D8">
          <w:rPr>
            <w:rStyle w:val="Hyperlink"/>
          </w:rPr>
          <w:t>https://www.projectcalico.org/why-bgp/</w:t>
        </w:r>
      </w:hyperlink>
    </w:p>
    <w:p w14:paraId="7D696FFE" w14:textId="06101F72" w:rsidR="00ED131E" w:rsidRDefault="009E21D8">
      <w:pPr>
        <w:pStyle w:val="Heading2"/>
      </w:pPr>
      <w:bookmarkStart w:id="456" w:name="X9231109a22c03f03747ff873176634148c60345"/>
      <w:r>
        <w:t>VCP</w:t>
      </w:r>
      <w:ins w:id="457" w:author="Kiran KN" w:date="2020-09-23T11:20:00Z">
        <w:r w:rsidR="00961BD4">
          <w:t xml:space="preserve"> </w:t>
        </w:r>
      </w:ins>
      <w:r>
        <w:t>(</w:t>
      </w:r>
      <w:proofErr w:type="spellStart"/>
      <w:ins w:id="458" w:author="Kiran KN" w:date="2020-09-23T11:21:00Z">
        <w:r w:rsidR="00961BD4">
          <w:t>N</w:t>
        </w:r>
      </w:ins>
      <w:del w:id="459" w:author="Kiran KN" w:date="2020-09-23T11:21:00Z">
        <w:r w:rsidDel="00961BD4">
          <w:delText>n</w:delText>
        </w:r>
      </w:del>
      <w:r>
        <w:t>uage</w:t>
      </w:r>
      <w:proofErr w:type="spellEnd"/>
      <w:r>
        <w:t>)</w:t>
      </w:r>
      <w:bookmarkEnd w:id="456"/>
    </w:p>
    <w:p w14:paraId="50FA4FC5" w14:textId="77777777" w:rsidR="00ED131E" w:rsidRDefault="009E21D8">
      <w:pPr>
        <w:pStyle w:val="Heading3"/>
      </w:pPr>
      <w:bookmarkStart w:id="460" w:name="X07a830c15a18c9db84cac8d94123fcda154a4ab"/>
      <w:r>
        <w:t>VCP introduction</w:t>
      </w:r>
      <w:bookmarkEnd w:id="460"/>
    </w:p>
    <w:p w14:paraId="2DD31302" w14:textId="61819A48" w:rsidR="00ED131E" w:rsidRDefault="009E21D8">
      <w:pPr>
        <w:pStyle w:val="FirstParagraph"/>
      </w:pPr>
      <w:r>
        <w:t xml:space="preserve">The </w:t>
      </w:r>
      <w:ins w:id="461" w:author="Kiran KN" w:date="2020-09-23T11:20:00Z">
        <w:r w:rsidR="00961BD4">
          <w:t xml:space="preserve">SDN platform offered by </w:t>
        </w:r>
        <w:proofErr w:type="spellStart"/>
        <w:r w:rsidR="00961BD4">
          <w:t>Nuage</w:t>
        </w:r>
      </w:ins>
      <w:proofErr w:type="spellEnd"/>
      <w:ins w:id="462" w:author="Kiran KN" w:date="2020-09-23T11:27:00Z">
        <w:r w:rsidR="00AD0386">
          <w:t xml:space="preserve"> Networks (Now Nokia)</w:t>
        </w:r>
      </w:ins>
      <w:ins w:id="463" w:author="Kiran KN" w:date="2020-09-23T11:20:00Z">
        <w:r w:rsidR="00961BD4">
          <w:t xml:space="preserve"> is called “</w:t>
        </w:r>
      </w:ins>
      <w:r>
        <w:t>Virtualized Cloud Platform</w:t>
      </w:r>
      <w:ins w:id="464" w:author="Kiran KN" w:date="2020-09-23T11:20:00Z">
        <w:r w:rsidR="00961BD4">
          <w:t>”</w:t>
        </w:r>
      </w:ins>
      <w:r>
        <w:t xml:space="preserve"> (VCP)</w:t>
      </w:r>
      <w:del w:id="465" w:author="Kiran KN" w:date="2020-09-23T11:20:00Z">
        <w:r w:rsidDel="00961BD4">
          <w:delText xml:space="preserve"> is created by Nuage networks</w:delText>
        </w:r>
      </w:del>
      <w:r>
        <w:t xml:space="preserve">. It provides a "policy-based" SDN platform that has a data plane built on top of the open source OVS, and a </w:t>
      </w:r>
      <w:ins w:id="466" w:author="Kiran KN" w:date="2020-09-23T11:21:00Z">
        <w:r w:rsidR="00787C2E">
          <w:t xml:space="preserve">closed source </w:t>
        </w:r>
      </w:ins>
      <w:r>
        <w:t>SDN controller</w:t>
      </w:r>
      <w:del w:id="467" w:author="Kiran KN" w:date="2020-09-23T11:21:00Z">
        <w:r w:rsidDel="00787C2E">
          <w:delText xml:space="preserve"> built on open standards</w:delText>
        </w:r>
      </w:del>
      <w:r>
        <w:t>.</w:t>
      </w:r>
    </w:p>
    <w:p w14:paraId="158CF06C" w14:textId="255BF62A" w:rsidR="00ED131E" w:rsidRDefault="009E21D8">
      <w:pPr>
        <w:pStyle w:val="BodyText"/>
      </w:pPr>
      <w:r>
        <w:t>The Nuage platform uses overlays to provide policy-based networking between different cloud</w:t>
      </w:r>
      <w:del w:id="468" w:author="Kiran KN" w:date="2020-09-23T11:22:00Z">
        <w:r w:rsidDel="00A267A6">
          <w:delText>ing</w:delText>
        </w:r>
      </w:del>
      <w:r>
        <w:t xml:space="preserve"> environment (Kubernetes Pods or non-Kubernetes environments such as VMs and bare metal servers). </w:t>
      </w:r>
      <w:ins w:id="469" w:author="Kiran KN" w:date="2020-09-23T11:22:00Z">
        <w:r w:rsidR="00A267A6">
          <w:t>I</w:t>
        </w:r>
      </w:ins>
      <w:del w:id="470" w:author="Kiran KN" w:date="2020-09-23T11:22:00Z">
        <w:r w:rsidDel="00A267A6">
          <w:delText>i</w:delText>
        </w:r>
      </w:del>
      <w:r>
        <w:t>t also has a real-time analytics engine to monitor Kubernetes applications.</w:t>
      </w:r>
    </w:p>
    <w:p w14:paraId="5AF017A7" w14:textId="77777777" w:rsidR="00ED131E" w:rsidRDefault="009E21D8">
      <w:pPr>
        <w:pStyle w:val="BodyText"/>
      </w:pPr>
      <w:r>
        <w:t>All components can be installed in containers. There are no special hardware requirements.</w:t>
      </w:r>
    </w:p>
    <w:p w14:paraId="47C85941" w14:textId="53FF79CE" w:rsidR="00ED131E" w:rsidRDefault="009E21D8">
      <w:pPr>
        <w:pStyle w:val="Heading3"/>
        <w:rPr>
          <w:ins w:id="471" w:author="Kiran KN" w:date="2020-09-23T11:23:00Z"/>
        </w:rPr>
      </w:pPr>
      <w:bookmarkStart w:id="472" w:name="X71d8325c49e70b531a9c8fada3e830b6c15e96b"/>
      <w:r>
        <w:t>VCP architecture</w:t>
      </w:r>
      <w:bookmarkEnd w:id="472"/>
    </w:p>
    <w:p w14:paraId="393A79F2" w14:textId="5258EC71" w:rsidR="00A267A6" w:rsidRPr="00A267A6" w:rsidRDefault="00A267A6" w:rsidP="00A267A6">
      <w:pPr>
        <w:pStyle w:val="BodyText"/>
        <w:pPrChange w:id="473" w:author="Kiran KN" w:date="2020-09-23T11:23:00Z">
          <w:pPr>
            <w:pStyle w:val="Heading3"/>
          </w:pPr>
        </w:pPrChange>
      </w:pPr>
      <w:ins w:id="474" w:author="Kiran KN" w:date="2020-09-23T11:23:00Z">
        <w:r>
          <w:t>VCP consists of -</w:t>
        </w:r>
      </w:ins>
    </w:p>
    <w:p w14:paraId="6C14E88E" w14:textId="387387BD" w:rsidR="00ED131E" w:rsidRDefault="00A267A6">
      <w:pPr>
        <w:numPr>
          <w:ilvl w:val="0"/>
          <w:numId w:val="20"/>
        </w:numPr>
      </w:pPr>
      <w:ins w:id="475" w:author="Kiran KN" w:date="2020-09-23T11:23:00Z">
        <w:r>
          <w:t>V</w:t>
        </w:r>
      </w:ins>
      <w:del w:id="476" w:author="Kiran KN" w:date="2020-09-23T11:23:00Z">
        <w:r w:rsidR="009E21D8" w:rsidDel="00A267A6">
          <w:delText>v</w:delText>
        </w:r>
      </w:del>
      <w:r w:rsidR="009E21D8">
        <w:t>irtualized services directory (VSD)</w:t>
      </w:r>
    </w:p>
    <w:p w14:paraId="792A7689" w14:textId="432B2B96" w:rsidR="00ED131E" w:rsidRDefault="00A267A6">
      <w:pPr>
        <w:numPr>
          <w:ilvl w:val="0"/>
          <w:numId w:val="20"/>
        </w:numPr>
      </w:pPr>
      <w:ins w:id="477" w:author="Kiran KN" w:date="2020-09-23T11:23:00Z">
        <w:r>
          <w:t>V</w:t>
        </w:r>
      </w:ins>
      <w:del w:id="478" w:author="Kiran KN" w:date="2020-09-23T11:23:00Z">
        <w:r w:rsidR="009E21D8" w:rsidDel="00A267A6">
          <w:delText>v</w:delText>
        </w:r>
      </w:del>
      <w:r w:rsidR="009E21D8">
        <w:t>irtualized services controller (VSC)</w:t>
      </w:r>
    </w:p>
    <w:p w14:paraId="6D1255C9" w14:textId="6A33EFBB" w:rsidR="00ED131E" w:rsidRDefault="00A267A6">
      <w:pPr>
        <w:numPr>
          <w:ilvl w:val="0"/>
          <w:numId w:val="20"/>
        </w:numPr>
      </w:pPr>
      <w:ins w:id="479" w:author="Kiran KN" w:date="2020-09-23T11:23:00Z">
        <w:r>
          <w:t>V</w:t>
        </w:r>
      </w:ins>
      <w:del w:id="480" w:author="Kiran KN" w:date="2020-09-23T11:23:00Z">
        <w:r w:rsidR="009E21D8" w:rsidDel="00A267A6">
          <w:delText>v</w:delText>
        </w:r>
      </w:del>
      <w:r w:rsidR="009E21D8">
        <w:t>irtualized routing and switching (VRS)</w:t>
      </w:r>
    </w:p>
    <w:p w14:paraId="7371EF23" w14:textId="77777777" w:rsidR="00ED131E" w:rsidRDefault="009E21D8">
      <w:pPr>
        <w:pStyle w:val="FirstParagraph"/>
      </w:pPr>
      <w:proofErr w:type="spellStart"/>
      <w:r>
        <w:rPr>
          <w:b/>
        </w:rPr>
        <w:t>Nuage</w:t>
      </w:r>
      <w:proofErr w:type="spellEnd"/>
      <w:r>
        <w:rPr>
          <w:b/>
        </w:rPr>
        <w:t xml:space="preserve"> architecture</w:t>
      </w:r>
      <w:del w:id="481" w:author="Kiran KN" w:date="2020-09-23T11:23:00Z">
        <w:r w:rsidDel="001E6937">
          <w:rPr>
            <w:b/>
          </w:rPr>
          <w:delText>.</w:delText>
        </w:r>
      </w:del>
    </w:p>
    <w:p w14:paraId="74EFF9F0" w14:textId="77777777" w:rsidR="00ED131E" w:rsidRDefault="009E21D8">
      <w:pPr>
        <w:pStyle w:val="BodyText"/>
      </w:pPr>
      <w:r>
        <w:rPr>
          <w:noProof/>
        </w:rPr>
        <w:lastRenderedPageBreak/>
        <w:drawing>
          <wp:inline distT="0" distB="0" distL="0" distR="0" wp14:anchorId="654614CF" wp14:editId="4C9942BC">
            <wp:extent cx="5334000" cy="3363976"/>
            <wp:effectExtent l="0" t="0" r="0" b="0"/>
            <wp:docPr id="18" name="Picture" descr="imag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78465427-93e24000-76c3-11ea-92ee-39a45a259e74.png"/>
                    <pic:cNvPicPr>
                      <a:picLocks noChangeAspect="1" noChangeArrowheads="1"/>
                    </pic:cNvPicPr>
                  </pic:nvPicPr>
                  <pic:blipFill>
                    <a:blip r:embed="rId30"/>
                    <a:stretch>
                      <a:fillRect/>
                    </a:stretch>
                  </pic:blipFill>
                  <pic:spPr bwMode="auto">
                    <a:xfrm>
                      <a:off x="0" y="0"/>
                      <a:ext cx="5334000" cy="3363976"/>
                    </a:xfrm>
                    <a:prstGeom prst="rect">
                      <a:avLst/>
                    </a:prstGeom>
                    <a:noFill/>
                    <a:ln w="9525">
                      <a:noFill/>
                      <a:headEnd/>
                      <a:tailEnd/>
                    </a:ln>
                  </pic:spPr>
                </pic:pic>
              </a:graphicData>
            </a:graphic>
          </wp:inline>
        </w:drawing>
      </w:r>
    </w:p>
    <w:p w14:paraId="35545F81" w14:textId="77777777" w:rsidR="00ED131E" w:rsidRDefault="009E21D8">
      <w:pPr>
        <w:pStyle w:val="BodyText"/>
      </w:pPr>
      <w:r>
        <w:rPr>
          <w:b/>
        </w:rPr>
        <w:t>VSD</w:t>
      </w:r>
      <w:del w:id="482" w:author="Kiran KN" w:date="2020-09-23T11:24:00Z">
        <w:r w:rsidDel="001E6937">
          <w:rPr>
            <w:b/>
          </w:rPr>
          <w:delText>.</w:delText>
        </w:r>
      </w:del>
    </w:p>
    <w:p w14:paraId="00E0A053" w14:textId="77777777" w:rsidR="00ED131E" w:rsidRDefault="009E21D8">
      <w:pPr>
        <w:pStyle w:val="BodyText"/>
      </w:pPr>
      <w:r>
        <w:t>In Nuage VCP, The Virtualised Services Directory (VSD) is a policy engine, business logic and analytics engine that supports the abstract definition of network services. Through RESTful APIs to VSD, administrators can define and refine service designs and incorporate enterprise policies.</w:t>
      </w:r>
    </w:p>
    <w:p w14:paraId="44733611" w14:textId="77777777" w:rsidR="00ED131E" w:rsidRDefault="009E21D8">
      <w:pPr>
        <w:pStyle w:val="BodyText"/>
      </w:pPr>
      <w:r>
        <w:t>It is a web-based, graphical console that connects to all of the VRS nodes in the network to manage their deployment and configuration.</w:t>
      </w:r>
    </w:p>
    <w:p w14:paraId="12EE0093" w14:textId="77777777" w:rsidR="00ED131E" w:rsidRDefault="009E21D8">
      <w:pPr>
        <w:pStyle w:val="BodyText"/>
      </w:pPr>
      <w:r>
        <w:t>The VSD policy &amp; analytics engine presents a unified web interface where configuration and monitoring data is presented. The VSD is API-enabled for integration with other orchestration tools. Alternatively, you can develop your apps. Either way, the VSD is based on tools from the service provider world, and therefore scaling potential looks very good. It integrates multiple data centre networks by linking VSDs together and exchanging policy data.</w:t>
      </w:r>
    </w:p>
    <w:p w14:paraId="4F98B08A" w14:textId="77777777" w:rsidR="00ED131E" w:rsidRDefault="009E21D8">
      <w:pPr>
        <w:pStyle w:val="BodyText"/>
      </w:pPr>
      <w:r>
        <w:rPr>
          <w:b/>
        </w:rPr>
        <w:t>VSC</w:t>
      </w:r>
      <w:del w:id="483" w:author="Kiran KN" w:date="2020-09-23T11:25:00Z">
        <w:r w:rsidDel="001E6937">
          <w:rPr>
            <w:b/>
          </w:rPr>
          <w:delText>.</w:delText>
        </w:r>
      </w:del>
    </w:p>
    <w:p w14:paraId="2FB96D42" w14:textId="77777777" w:rsidR="00ED131E" w:rsidRDefault="009E21D8">
      <w:pPr>
        <w:pStyle w:val="BodyText"/>
      </w:pPr>
      <w:r>
        <w:t>Nuage Virtual Services Controllers (VSC) works between VSD and VRS. policies from VSD is distributed through a number of VSC to all of the VRS nodes in the network to manage their deployment and configuration.</w:t>
      </w:r>
    </w:p>
    <w:p w14:paraId="77A14F9F" w14:textId="77777777" w:rsidR="00ED131E" w:rsidRDefault="009E21D8">
      <w:pPr>
        <w:pStyle w:val="BodyText"/>
      </w:pPr>
      <w:r>
        <w:t>VSC is SDN controller in Nuage VCP architecture. it provides a robust control plane for the datacenter network, maintaining a full per-tenant view of network and service topologies. Through network APIs that use southbound interfaces (e.g. OpenFlow), VSC programs the datacenter network independent of different hardwares.</w:t>
      </w:r>
    </w:p>
    <w:p w14:paraId="02786E04" w14:textId="77777777" w:rsidR="00ED131E" w:rsidRDefault="009E21D8">
      <w:pPr>
        <w:pStyle w:val="BodyText"/>
      </w:pPr>
      <w:r>
        <w:lastRenderedPageBreak/>
        <w:t>The VSC implements an OSPF, IS-IS or BGP listener to monitor the state of the physical network. Therefore, if routes starts flapping, the VSC is able to incorporate those events into the decision tree.</w:t>
      </w:r>
    </w:p>
    <w:p w14:paraId="61214E9E" w14:textId="77777777" w:rsidR="00ED131E" w:rsidRDefault="009E21D8">
      <w:pPr>
        <w:pStyle w:val="BodyText"/>
      </w:pPr>
      <w:r>
        <w:t>while scalability in a single data center can be achieved by setting up multiple VSC, each handling a certain group of VRS devices, scalability between multiple data centres can be achieved by connecting VSC controllers horizontally at the top of the hierarchy.</w:t>
      </w:r>
    </w:p>
    <w:p w14:paraId="55D1E1F6" w14:textId="77777777" w:rsidR="00ED131E" w:rsidRDefault="009E21D8">
      <w:pPr>
        <w:pStyle w:val="BodyText"/>
      </w:pPr>
      <w:r>
        <w:rPr>
          <w:b/>
        </w:rPr>
        <w:t>Nuage VSC MP-BGP.</w:t>
      </w:r>
    </w:p>
    <w:p w14:paraId="6FD66DAF" w14:textId="77777777" w:rsidR="00ED131E" w:rsidRDefault="009E21D8">
      <w:pPr>
        <w:pStyle w:val="BodyText"/>
      </w:pPr>
      <w:r>
        <w:rPr>
          <w:noProof/>
        </w:rPr>
        <w:drawing>
          <wp:inline distT="0" distB="0" distL="0" distR="0" wp14:anchorId="2EA1F19A" wp14:editId="15BE697B">
            <wp:extent cx="5334000" cy="4673366"/>
            <wp:effectExtent l="0" t="0" r="0" b="0"/>
            <wp:docPr id="19" name="Picture" descr="nuage mpbgp"/>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"/>
                    <pic:cNvPicPr>
                      <a:picLocks noChangeAspect="1" noChangeArrowheads="1"/>
                    </pic:cNvPicPr>
                  </pic:nvPicPr>
                  <pic:blipFill>
                    <a:blip r:embed="rId31"/>
                    <a:stretch>
                      <a:fillRect/>
                    </a:stretch>
                  </pic:blipFill>
                  <pic:spPr bwMode="auto">
                    <a:xfrm>
                      <a:off x="0" y="0"/>
                      <a:ext cx="5334000" cy="4673366"/>
                    </a:xfrm>
                    <a:prstGeom prst="rect">
                      <a:avLst/>
                    </a:prstGeom>
                    <a:noFill/>
                    <a:ln w="9525">
                      <a:noFill/>
                      <a:headEnd/>
                      <a:tailEnd/>
                    </a:ln>
                  </pic:spPr>
                </pic:pic>
              </a:graphicData>
            </a:graphic>
          </wp:inline>
        </w:drawing>
      </w:r>
    </w:p>
    <w:p w14:paraId="103AD22E" w14:textId="77777777" w:rsidR="00ED131E" w:rsidRDefault="009E21D8">
      <w:pPr>
        <w:pStyle w:val="BodyText"/>
      </w:pPr>
      <w:r>
        <w:t>As shown in the diagram above, VSC controllers are synchronised using MP-BGP. A BGP connection peers with PE routers at the WAN edge, and then the VSC controller uses MP-BGP to synchronise controller state &amp; configuration with VSCs in other data centres. This is vital for end-to-end network stability.</w:t>
      </w:r>
    </w:p>
    <w:p w14:paraId="3B9DEF13" w14:textId="77777777" w:rsidR="00ED131E" w:rsidRDefault="009E21D8">
      <w:pPr>
        <w:pStyle w:val="BodyText"/>
      </w:pPr>
      <w:r>
        <w:t>When dVRS devices are communicating to non-local dVRS devices, data is tunnelled in MPLS-over-GRE to the PE router.</w:t>
      </w:r>
    </w:p>
    <w:p w14:paraId="34E986DE" w14:textId="77777777" w:rsidR="00ED131E" w:rsidRDefault="009E21D8">
      <w:pPr>
        <w:pStyle w:val="BodyText"/>
      </w:pPr>
      <w:r>
        <w:rPr>
          <w:b/>
        </w:rPr>
        <w:t>VRS.</w:t>
      </w:r>
    </w:p>
    <w:p w14:paraId="7DE7B9C0" w14:textId="77777777" w:rsidR="00ED131E" w:rsidRDefault="009E21D8">
      <w:pPr>
        <w:pStyle w:val="BodyText"/>
      </w:pPr>
      <w:r>
        <w:lastRenderedPageBreak/>
        <w:t>The VRS module serves as a virtual endpoint for network services. It detects changes in the compute environment as they occur and instantaneously triggers policy-based responses to ensure that the network connectivity needs of applications are met.</w:t>
      </w:r>
    </w:p>
    <w:p w14:paraId="3DCE096A" w14:textId="77777777" w:rsidR="00ED131E" w:rsidRDefault="009E21D8">
      <w:pPr>
        <w:pStyle w:val="BodyText"/>
      </w:pPr>
      <w:r>
        <w:t>configuration of the VRS is derived from a series of templates.</w:t>
      </w:r>
    </w:p>
    <w:p w14:paraId="244BFB5B" w14:textId="77777777" w:rsidR="00ED131E" w:rsidRDefault="009E21D8">
      <w:pPr>
        <w:pStyle w:val="BodyText"/>
      </w:pPr>
      <w:r>
        <w:t>Each VRS routes traffic into the network according to its flow table. Therefore, the entire VRS system performs routing at the edge of the network.</w:t>
      </w:r>
    </w:p>
    <w:p w14:paraId="11F68F5A" w14:textId="77777777" w:rsidR="00ED131E" w:rsidRDefault="009E21D8">
      <w:pPr>
        <w:pStyle w:val="BodyText"/>
      </w:pPr>
      <w:r>
        <w:t>A VRS can’t make a forwarding decision in a vacuum, as events in the underlying physical network must be considered. Nuage Networks has extensively considered how to provide the VSC controller with all the information required to have a complete model of the network.</w:t>
      </w:r>
    </w:p>
    <w:p w14:paraId="3AE63980" w14:textId="77777777" w:rsidR="00ED131E" w:rsidRDefault="009E21D8">
      <w:pPr>
        <w:pStyle w:val="Heading3"/>
      </w:pPr>
      <w:bookmarkStart w:id="484" w:name="X00d52e8e8062db82bf192586c6d8f27f1bedaea"/>
      <w:commentRangeStart w:id="485"/>
      <w:r>
        <w:t>VCP workflow</w:t>
      </w:r>
      <w:bookmarkEnd w:id="484"/>
      <w:commentRangeEnd w:id="485"/>
      <w:r w:rsidR="001E6937">
        <w:rPr>
          <w:rStyle w:val="CommentReference"/>
          <w:rFonts w:asciiTheme="minorHAnsi" w:eastAsiaTheme="minorHAnsi" w:hAnsiTheme="minorHAnsi" w:cstheme="minorBidi"/>
          <w:b w:val="0"/>
          <w:bCs w:val="0"/>
          <w:color w:val="auto"/>
        </w:rPr>
        <w:commentReference w:id="485"/>
      </w:r>
    </w:p>
    <w:p w14:paraId="2D38BA1E" w14:textId="77777777" w:rsidR="00ED131E" w:rsidRDefault="009E21D8">
      <w:pPr>
        <w:pStyle w:val="Heading2"/>
      </w:pPr>
      <w:bookmarkStart w:id="486" w:name="X2e082d5f7979465410637dea1aa2d3fc8dff051"/>
      <w:del w:id="487" w:author="Kiran KN" w:date="2020-09-23T11:28:00Z">
        <w:r w:rsidDel="00BB5435">
          <w:delText xml:space="preserve">Overview of </w:delText>
        </w:r>
      </w:del>
      <w:r>
        <w:t>Tungsten Fabric (TF)</w:t>
      </w:r>
      <w:bookmarkEnd w:id="486"/>
    </w:p>
    <w:p w14:paraId="7448E9D6" w14:textId="77777777" w:rsidR="00ED131E" w:rsidRDefault="009E21D8">
      <w:pPr>
        <w:pStyle w:val="Heading3"/>
      </w:pPr>
      <w:bookmarkStart w:id="488" w:name="X8f93677720f4b4b2c745e91320a8bf67df00324"/>
      <w:r>
        <w:t>TF introduction</w:t>
      </w:r>
      <w:bookmarkEnd w:id="488"/>
    </w:p>
    <w:p w14:paraId="2C3FA7E3" w14:textId="377E675C" w:rsidR="00ED131E" w:rsidRDefault="009E21D8">
      <w:pPr>
        <w:pStyle w:val="FirstParagraph"/>
      </w:pPr>
      <w:r>
        <w:t xml:space="preserve">The Tungsten Fabric (TF), is an open-standard based, proactive overlay SDN solution. </w:t>
      </w:r>
      <w:ins w:id="489" w:author="Kiran KN" w:date="2020-09-23T11:28:00Z">
        <w:r w:rsidR="00BB5435">
          <w:t>This was e</w:t>
        </w:r>
      </w:ins>
      <w:ins w:id="490" w:author="Kiran KN" w:date="2020-09-23T11:29:00Z">
        <w:r w:rsidR="00BB5435">
          <w:t xml:space="preserve">arlier known as </w:t>
        </w:r>
        <w:proofErr w:type="spellStart"/>
        <w:r w:rsidR="00BB5435">
          <w:t>opencontrail</w:t>
        </w:r>
        <w:proofErr w:type="spellEnd"/>
        <w:r w:rsidR="00BB5435">
          <w:t xml:space="preserve"> which was acquired by Juniper Networks. In 2018, </w:t>
        </w:r>
      </w:ins>
      <w:proofErr w:type="spellStart"/>
      <w:ins w:id="491" w:author="Kiran KN" w:date="2020-09-23T11:30:00Z">
        <w:r w:rsidR="00BB5435">
          <w:t>opencontrail</w:t>
        </w:r>
        <w:proofErr w:type="spellEnd"/>
        <w:r w:rsidR="00BB5435">
          <w:t xml:space="preserve"> was renamed as Tungsten Fabric. </w:t>
        </w:r>
      </w:ins>
      <w:ins w:id="492" w:author="Kiran KN" w:date="2020-09-23T11:32:00Z">
        <w:r w:rsidR="007012C5">
          <w:t xml:space="preserve">The commercial version is </w:t>
        </w:r>
      </w:ins>
      <w:ins w:id="493" w:author="Kiran KN" w:date="2020-09-23T11:33:00Z">
        <w:r w:rsidR="007012C5">
          <w:t xml:space="preserve">called Contrail which is owned by Juniper. </w:t>
        </w:r>
      </w:ins>
      <w:r>
        <w:t>It works with existing physical network devices and help</w:t>
      </w:r>
      <w:ins w:id="494" w:author="Kiran KN" w:date="2020-09-23T11:33:00Z">
        <w:r w:rsidR="00037372">
          <w:t>s</w:t>
        </w:r>
      </w:ins>
      <w:r>
        <w:t xml:space="preserve"> address the networking challenges for self-service, automated, and vertically integrated cloud architecture. It also improves scalability through a proactive overlay virtual network technique.</w:t>
      </w:r>
    </w:p>
    <w:p w14:paraId="21186DBC" w14:textId="77777777" w:rsidR="00ED131E" w:rsidRDefault="009E21D8">
      <w:pPr>
        <w:pStyle w:val="BodyText"/>
      </w:pPr>
      <w:r>
        <w:t>TF controller integrates with most of the popular cloud management systems such as OpenStack, vmware, and Kubernetes. TF’s focus is to provide networking connectivity and functionalities, and enforce user-defined network and security policies to the various of workloads based on different platforms and orchestrators.</w:t>
      </w:r>
    </w:p>
    <w:p w14:paraId="4136769A" w14:textId="19A2EFF5" w:rsidR="00ED131E" w:rsidRDefault="009E21D8">
      <w:pPr>
        <w:pStyle w:val="BodyText"/>
      </w:pPr>
      <w:r>
        <w:t>Tungsten Fabric’s primary claim to fame is that it is diligently multi-cloud</w:t>
      </w:r>
      <w:ins w:id="495" w:author="Kiran KN" w:date="2020-09-23T11:34:00Z">
        <w:r w:rsidR="0087765A">
          <w:t xml:space="preserve">, </w:t>
        </w:r>
      </w:ins>
      <w:del w:id="496" w:author="Kiran KN" w:date="2020-09-23T11:34:00Z">
        <w:r w:rsidDel="0087765A">
          <w:delText xml:space="preserve"> and </w:delText>
        </w:r>
      </w:del>
      <w:r>
        <w:t>multi-stack</w:t>
      </w:r>
      <w:ins w:id="497" w:author="Kiran KN" w:date="2020-09-23T11:34:00Z">
        <w:r w:rsidR="0087765A">
          <w:t xml:space="preserve"> and made up of open standards for easier interoperability with other networking hardware like routers or switches</w:t>
        </w:r>
      </w:ins>
      <w:r>
        <w:t>. Today it supports:</w:t>
      </w:r>
    </w:p>
    <w:p w14:paraId="6170B95A" w14:textId="144E1138" w:rsidR="00ED131E" w:rsidRDefault="009E21D8">
      <w:pPr>
        <w:numPr>
          <w:ilvl w:val="0"/>
          <w:numId w:val="21"/>
        </w:numPr>
      </w:pPr>
      <w:r>
        <w:t>Multiple compute types</w:t>
      </w:r>
      <w:ins w:id="498" w:author="Kiran KN" w:date="2020-09-23T11:35:00Z">
        <w:r w:rsidR="00D6309F">
          <w:t xml:space="preserve"> -</w:t>
        </w:r>
      </w:ins>
      <w:del w:id="499" w:author="Kiran KN" w:date="2020-09-23T11:35:00Z">
        <w:r w:rsidDel="00D6309F">
          <w:delText>:</w:delText>
        </w:r>
      </w:del>
      <w:r>
        <w:t xml:space="preserve"> </w:t>
      </w:r>
      <w:proofErr w:type="spellStart"/>
      <w:ins w:id="500" w:author="Kiran KN" w:date="2020-09-23T11:35:00Z">
        <w:r w:rsidR="00D6309F">
          <w:t>B</w:t>
        </w:r>
      </w:ins>
      <w:del w:id="501" w:author="Kiran KN" w:date="2020-09-23T11:35:00Z">
        <w:r w:rsidDel="00D6309F">
          <w:delText>b</w:delText>
        </w:r>
      </w:del>
      <w:r>
        <w:t>aremetal</w:t>
      </w:r>
      <w:proofErr w:type="spellEnd"/>
      <w:r>
        <w:t>, VMs and containers</w:t>
      </w:r>
    </w:p>
    <w:p w14:paraId="3C838F82" w14:textId="5B743625" w:rsidR="00ED131E" w:rsidRDefault="009E21D8">
      <w:pPr>
        <w:numPr>
          <w:ilvl w:val="0"/>
          <w:numId w:val="21"/>
        </w:numPr>
      </w:pPr>
      <w:r>
        <w:t>Multiple cloud stack types</w:t>
      </w:r>
      <w:ins w:id="502" w:author="Kiran KN" w:date="2020-09-23T11:35:00Z">
        <w:r w:rsidR="00D6309F">
          <w:t xml:space="preserve"> -</w:t>
        </w:r>
      </w:ins>
      <w:del w:id="503" w:author="Kiran KN" w:date="2020-09-23T11:35:00Z">
        <w:r w:rsidDel="00D6309F">
          <w:delText>:</w:delText>
        </w:r>
      </w:del>
      <w:r>
        <w:t xml:space="preserve"> VMware, OpenStack, Kubernetes (via CNI), OpenShift</w:t>
      </w:r>
    </w:p>
    <w:p w14:paraId="1E253197" w14:textId="280DD1B9" w:rsidR="00ED131E" w:rsidRDefault="009E21D8">
      <w:pPr>
        <w:numPr>
          <w:ilvl w:val="0"/>
          <w:numId w:val="21"/>
        </w:numPr>
      </w:pPr>
      <w:r>
        <w:t>Multiple performance modes</w:t>
      </w:r>
      <w:ins w:id="504" w:author="Kiran KN" w:date="2020-09-23T11:36:00Z">
        <w:r w:rsidR="00D6309F">
          <w:t xml:space="preserve"> -</w:t>
        </w:r>
      </w:ins>
      <w:del w:id="505" w:author="Kiran KN" w:date="2020-09-23T11:36:00Z">
        <w:r w:rsidDel="00D6309F">
          <w:delText>:</w:delText>
        </w:r>
      </w:del>
      <w:r>
        <w:t xml:space="preserve"> </w:t>
      </w:r>
      <w:ins w:id="506" w:author="Kiran KN" w:date="2020-09-23T11:36:00Z">
        <w:r w:rsidR="00D6309F">
          <w:t>K</w:t>
        </w:r>
      </w:ins>
      <w:del w:id="507" w:author="Kiran KN" w:date="2020-09-23T11:36:00Z">
        <w:r w:rsidDel="00D6309F">
          <w:delText>k</w:delText>
        </w:r>
      </w:del>
      <w:r>
        <w:t>ernel native, DPDK accelerated, and several different SmartNICs</w:t>
      </w:r>
    </w:p>
    <w:p w14:paraId="13EC2CA6" w14:textId="3C07BFD3" w:rsidR="00ED131E" w:rsidRDefault="009E21D8">
      <w:pPr>
        <w:numPr>
          <w:ilvl w:val="0"/>
          <w:numId w:val="21"/>
        </w:numPr>
      </w:pPr>
      <w:r>
        <w:t>Multiple overlay models</w:t>
      </w:r>
      <w:ins w:id="508" w:author="Kiran KN" w:date="2020-09-23T11:36:00Z">
        <w:r w:rsidR="00D6309F">
          <w:t xml:space="preserve"> –</w:t>
        </w:r>
      </w:ins>
      <w:del w:id="509" w:author="Kiran KN" w:date="2020-09-23T11:36:00Z">
        <w:r w:rsidDel="00D6309F">
          <w:delText>:</w:delText>
        </w:r>
      </w:del>
      <w:r>
        <w:t xml:space="preserve"> </w:t>
      </w:r>
      <w:ins w:id="510" w:author="Kiran KN" w:date="2020-09-23T11:36:00Z">
        <w:r w:rsidR="00D6309F">
          <w:t xml:space="preserve">VXLAN, </w:t>
        </w:r>
      </w:ins>
      <w:proofErr w:type="spellStart"/>
      <w:r>
        <w:t>MPLS</w:t>
      </w:r>
      <w:ins w:id="511" w:author="Kiran KN" w:date="2020-09-23T11:36:00Z">
        <w:r w:rsidR="00D6309F">
          <w:t>oUDP</w:t>
        </w:r>
        <w:proofErr w:type="spellEnd"/>
        <w:r w:rsidR="00D6309F">
          <w:t xml:space="preserve">, </w:t>
        </w:r>
        <w:proofErr w:type="spellStart"/>
        <w:r w:rsidR="00D6309F">
          <w:t>MPLSoGRE</w:t>
        </w:r>
      </w:ins>
      <w:proofErr w:type="spellEnd"/>
      <w:r>
        <w:t xml:space="preserve"> tunnels or direct, non-overlay mode (no tunneling)</w:t>
      </w:r>
    </w:p>
    <w:p w14:paraId="66799805" w14:textId="7A93F5A4" w:rsidR="00ED131E" w:rsidRDefault="009E21D8">
      <w:pPr>
        <w:pStyle w:val="FirstParagraph"/>
      </w:pPr>
      <w:r>
        <w:t xml:space="preserve">TF fits seamlessly into </w:t>
      </w:r>
      <w:del w:id="512" w:author="Kiran KN" w:date="2020-09-23T11:37:00Z">
        <w:r w:rsidDel="00691B4B">
          <w:delText>LFN (</w:delText>
        </w:r>
      </w:del>
      <w:r>
        <w:t>Linux Foundation Networking</w:t>
      </w:r>
      <w:ins w:id="513" w:author="Kiran KN" w:date="2020-09-23T11:37:00Z">
        <w:r w:rsidR="00691B4B">
          <w:t xml:space="preserve"> (LFN)</w:t>
        </w:r>
      </w:ins>
      <w:del w:id="514" w:author="Kiran KN" w:date="2020-09-23T11:37:00Z">
        <w:r w:rsidDel="00691B4B">
          <w:delText>)</w:delText>
        </w:r>
      </w:del>
      <w:r>
        <w:t xml:space="preserve"> mission to foster open source innovation in the networking space.</w:t>
      </w:r>
    </w:p>
    <w:p w14:paraId="61C9EF1A" w14:textId="77777777" w:rsidR="00ED131E" w:rsidRDefault="009E21D8">
      <w:pPr>
        <w:pStyle w:val="BodyText"/>
      </w:pPr>
      <w:r>
        <w:lastRenderedPageBreak/>
        <w:t>The TF system is implemented as a set of nodes running on general-purpose x86 servers. Each node can be implemented as a separate physical server, or VM.</w:t>
      </w:r>
    </w:p>
    <w:p w14:paraId="1AE698E1" w14:textId="4E7E095F" w:rsidR="00ED131E" w:rsidRDefault="00E555BC">
      <w:pPr>
        <w:pStyle w:val="BodyText"/>
      </w:pPr>
      <w:ins w:id="515" w:author="Kiran KN" w:date="2020-09-23T11:39:00Z">
        <w:r>
          <w:rPr>
            <w:b/>
          </w:rPr>
          <w:t>O</w:t>
        </w:r>
      </w:ins>
      <w:del w:id="516" w:author="Kiran KN" w:date="2020-09-23T11:39:00Z">
        <w:r w:rsidR="009E21D8" w:rsidDel="00E555BC">
          <w:rPr>
            <w:b/>
          </w:rPr>
          <w:delText>o</w:delText>
        </w:r>
      </w:del>
      <w:r w:rsidR="009E21D8">
        <w:rPr>
          <w:b/>
        </w:rPr>
        <w:t>pen source version.</w:t>
      </w:r>
    </w:p>
    <w:p w14:paraId="1B83C0D0" w14:textId="103EA649" w:rsidR="00ED131E" w:rsidRDefault="009E21D8">
      <w:pPr>
        <w:pStyle w:val="BodyText"/>
      </w:pPr>
      <w:r>
        <w:t>Initially, "Contrail" was a product of a startup company "Contrail system</w:t>
      </w:r>
      <w:ins w:id="517" w:author="Kiran KN" w:date="2020-09-23T11:38:00Z">
        <w:r w:rsidR="00E555BC">
          <w:t>s</w:t>
        </w:r>
      </w:ins>
      <w:r>
        <w:t xml:space="preserve">", which was acquired by Juniper Networks in Dec. 2012. It was open sourced in 2013 with a new name "OpenContrail" under the Apache 2.0 license, which means that anyone can use and modify the code of "Opencontrail" system without any obligation to publish or release the modifications. In early 2018, it was rebranded to "Tungsten Fabric" (abbreviated as "TF") as it transitioned into a fully-fledged Linux Foundation project. </w:t>
      </w:r>
      <w:ins w:id="518" w:author="Kiran KN" w:date="2020-09-23T11:39:00Z">
        <w:r w:rsidR="00E555BC">
          <w:t>C</w:t>
        </w:r>
      </w:ins>
      <w:del w:id="519" w:author="Kiran KN" w:date="2020-09-23T11:39:00Z">
        <w:r w:rsidDel="00E555BC">
          <w:delText>c</w:delText>
        </w:r>
      </w:del>
      <w:r>
        <w:t>urrently TF is still managed by the Linux Foundation.</w:t>
      </w:r>
    </w:p>
    <w:p w14:paraId="2888B392" w14:textId="543A6CF5" w:rsidR="00ED131E" w:rsidRDefault="00E555BC">
      <w:pPr>
        <w:pStyle w:val="BodyText"/>
      </w:pPr>
      <w:ins w:id="520" w:author="Kiran KN" w:date="2020-09-23T11:39:00Z">
        <w:r>
          <w:rPr>
            <w:b/>
          </w:rPr>
          <w:t>C</w:t>
        </w:r>
      </w:ins>
      <w:del w:id="521" w:author="Kiran KN" w:date="2020-09-23T11:39:00Z">
        <w:r w:rsidR="009E21D8" w:rsidDel="00E555BC">
          <w:rPr>
            <w:b/>
          </w:rPr>
          <w:delText>c</w:delText>
        </w:r>
      </w:del>
      <w:r w:rsidR="009E21D8">
        <w:rPr>
          <w:b/>
        </w:rPr>
        <w:t>ommercial version.</w:t>
      </w:r>
    </w:p>
    <w:p w14:paraId="1F5DB0DF" w14:textId="45F7E0F4" w:rsidR="00ED131E" w:rsidRDefault="009E21D8">
      <w:pPr>
        <w:pStyle w:val="BodyText"/>
      </w:pPr>
      <w:r>
        <w:t xml:space="preserve">Juniper also maintains a commercial version of the Contrail </w:t>
      </w:r>
      <w:proofErr w:type="gramStart"/>
      <w:r>
        <w:t>system, and</w:t>
      </w:r>
      <w:proofErr w:type="gramEnd"/>
      <w:r>
        <w:t xml:space="preserve"> provides commercial support to </w:t>
      </w:r>
      <w:del w:id="522" w:author="Kiran KN" w:date="2020-09-23T11:39:00Z">
        <w:r w:rsidDel="00742226">
          <w:delText xml:space="preserve">the </w:delText>
        </w:r>
      </w:del>
      <w:r>
        <w:t xml:space="preserve">payed users. Both </w:t>
      </w:r>
      <w:ins w:id="523" w:author="Kiran KN" w:date="2020-09-23T11:39:00Z">
        <w:r w:rsidR="00742226">
          <w:t>t</w:t>
        </w:r>
      </w:ins>
      <w:del w:id="524" w:author="Kiran KN" w:date="2020-09-23T11:39:00Z">
        <w:r w:rsidDel="00742226">
          <w:delText>T</w:delText>
        </w:r>
      </w:del>
      <w:r>
        <w:t xml:space="preserve">he open-source version and commerical version of </w:t>
      </w:r>
      <w:del w:id="525" w:author="Kiran KN" w:date="2020-09-23T11:39:00Z">
        <w:r w:rsidDel="00742226">
          <w:delText xml:space="preserve">the </w:delText>
        </w:r>
      </w:del>
      <w:r>
        <w:t>Contrail</w:t>
      </w:r>
      <w:del w:id="526" w:author="Kiran KN" w:date="2020-09-23T11:39:00Z">
        <w:r w:rsidDel="00742226">
          <w:delText xml:space="preserve"> system</w:delText>
        </w:r>
      </w:del>
      <w:r>
        <w:t xml:space="preserve"> provide</w:t>
      </w:r>
      <w:ins w:id="527" w:author="Kiran KN" w:date="2020-09-23T11:39:00Z">
        <w:r w:rsidR="00742226">
          <w:t>s</w:t>
        </w:r>
      </w:ins>
      <w:r>
        <w:t xml:space="preserve"> the same full functionalities, features and performance</w:t>
      </w:r>
      <w:del w:id="528" w:author="Kiran KN" w:date="2020-09-23T11:40:00Z">
        <w:r w:rsidDel="00742226">
          <w:delText>s</w:delText>
        </w:r>
      </w:del>
      <w:r>
        <w:t>.</w:t>
      </w:r>
    </w:p>
    <w:p w14:paraId="685723C4" w14:textId="481BD016" w:rsidR="00ED131E" w:rsidRDefault="009E21D8">
      <w:pPr>
        <w:pStyle w:val="BodyText"/>
      </w:pPr>
      <w:r>
        <w:t>Throughout this book, we use these terms "</w:t>
      </w:r>
      <w:ins w:id="529" w:author="Kiran KN" w:date="2020-09-23T11:40:00Z">
        <w:r w:rsidR="00804965">
          <w:t>C</w:t>
        </w:r>
      </w:ins>
      <w:del w:id="530" w:author="Kiran KN" w:date="2020-09-23T11:40:00Z">
        <w:r w:rsidDel="00804965">
          <w:delText>c</w:delText>
        </w:r>
      </w:del>
      <w:r>
        <w:t>ontrail", "</w:t>
      </w:r>
      <w:proofErr w:type="spellStart"/>
      <w:ins w:id="531" w:author="Kiran KN" w:date="2020-09-23T11:40:00Z">
        <w:r w:rsidR="00804965">
          <w:t>O</w:t>
        </w:r>
      </w:ins>
      <w:del w:id="532" w:author="Kiran KN" w:date="2020-09-23T11:40:00Z">
        <w:r w:rsidDel="00804965">
          <w:delText>o</w:delText>
        </w:r>
      </w:del>
      <w:r>
        <w:t>pencontrail</w:t>
      </w:r>
      <w:proofErr w:type="spellEnd"/>
      <w:r>
        <w:t>", "Tungsten Fabric" and "TF" interchangeably.</w:t>
      </w:r>
    </w:p>
    <w:p w14:paraId="7203FE5A" w14:textId="77777777" w:rsidR="00ED131E" w:rsidRDefault="009E21D8">
      <w:pPr>
        <w:pStyle w:val="Heading3"/>
      </w:pPr>
      <w:bookmarkStart w:id="533" w:name="Xa2fa4dde935253100b9f00824da0d4b9ba5b224"/>
      <w:r>
        <w:t>TF architecture</w:t>
      </w:r>
      <w:bookmarkEnd w:id="533"/>
    </w:p>
    <w:p w14:paraId="1E41AEF8" w14:textId="77777777" w:rsidR="00ED131E" w:rsidRDefault="009E21D8">
      <w:pPr>
        <w:pStyle w:val="FirstParagraph"/>
      </w:pPr>
      <w:r>
        <w:t>TF consists of two main components:</w:t>
      </w:r>
    </w:p>
    <w:p w14:paraId="58E225B3" w14:textId="32B0AC94" w:rsidR="00ED131E" w:rsidRDefault="009E21D8">
      <w:pPr>
        <w:numPr>
          <w:ilvl w:val="0"/>
          <w:numId w:val="22"/>
        </w:numPr>
      </w:pPr>
      <w:r>
        <w:t xml:space="preserve">Tungsten Fabric Controller: </w:t>
      </w:r>
      <w:ins w:id="534" w:author="Kiran KN" w:date="2020-09-23T11:40:00Z">
        <w:r w:rsidR="00246D06">
          <w:t xml:space="preserve">This is </w:t>
        </w:r>
      </w:ins>
      <w:r>
        <w:t>the SDN controller in the SDN architecture.</w:t>
      </w:r>
    </w:p>
    <w:p w14:paraId="76CD3A69" w14:textId="554F77F7" w:rsidR="00ED131E" w:rsidRDefault="009E21D8">
      <w:pPr>
        <w:numPr>
          <w:ilvl w:val="0"/>
          <w:numId w:val="23"/>
        </w:numPr>
      </w:pPr>
      <w:r>
        <w:t xml:space="preserve">Tungsten Fabric </w:t>
      </w:r>
      <w:proofErr w:type="spellStart"/>
      <w:r>
        <w:t>vRouter</w:t>
      </w:r>
      <w:proofErr w:type="spellEnd"/>
      <w:r>
        <w:t xml:space="preserve">: </w:t>
      </w:r>
      <w:ins w:id="535" w:author="Kiran KN" w:date="2020-09-23T11:40:00Z">
        <w:r w:rsidR="00246D06">
          <w:t>This is the</w:t>
        </w:r>
      </w:ins>
      <w:del w:id="536" w:author="Kiran KN" w:date="2020-09-23T11:40:00Z">
        <w:r w:rsidDel="00246D06">
          <w:delText>a</w:delText>
        </w:r>
      </w:del>
      <w:r>
        <w:t xml:space="preserve"> forwarding plane that runs in each compute node performing</w:t>
      </w:r>
      <w:del w:id="537" w:author="Kiran KN" w:date="2020-09-23T11:41:00Z">
        <w:r w:rsidDel="00DE4746">
          <w:delText>s</w:delText>
        </w:r>
      </w:del>
      <w:r>
        <w:t xml:space="preserve"> packet forwarding and enforces network and security policies.</w:t>
      </w:r>
    </w:p>
    <w:p w14:paraId="3A46CE0C" w14:textId="77777777" w:rsidR="00ED131E" w:rsidRDefault="009E21D8">
      <w:pPr>
        <w:pStyle w:val="FirstParagraph"/>
      </w:pPr>
      <w:r>
        <w:t>The communication between the controller and vRouters is via XMPP, which is a widely used messaging protocol.</w:t>
      </w:r>
    </w:p>
    <w:p w14:paraId="495B7E99" w14:textId="77777777" w:rsidR="00ED131E" w:rsidRDefault="009E21D8">
      <w:pPr>
        <w:pStyle w:val="BodyText"/>
      </w:pPr>
      <w:r>
        <w:t>A high level Tungsten Fabric architecture is shown below:</w:t>
      </w:r>
    </w:p>
    <w:p w14:paraId="56147E0F" w14:textId="77777777" w:rsidR="00ED131E" w:rsidRDefault="009E21D8">
      <w:pPr>
        <w:pStyle w:val="BodyText"/>
      </w:pPr>
      <w:r>
        <w:rPr>
          <w:b/>
        </w:rPr>
        <w:t>TF architecture</w:t>
      </w:r>
      <w:del w:id="538" w:author="Kiran KN" w:date="2020-09-23T11:41:00Z">
        <w:r w:rsidDel="00B414FC">
          <w:rPr>
            <w:b/>
          </w:rPr>
          <w:delText>.</w:delText>
        </w:r>
      </w:del>
    </w:p>
    <w:p w14:paraId="6B34F46A" w14:textId="77777777" w:rsidR="00ED131E" w:rsidRDefault="009E21D8">
      <w:pPr>
        <w:pStyle w:val="BodyText"/>
      </w:pPr>
      <w:r>
        <w:rPr>
          <w:noProof/>
        </w:rPr>
        <w:lastRenderedPageBreak/>
        <w:drawing>
          <wp:inline distT="0" distB="0" distL="0" distR="0" wp14:anchorId="44E14091" wp14:editId="1076CCF3">
            <wp:extent cx="5334000" cy="3180338"/>
            <wp:effectExtent l="0" t="0" r="0" b="0"/>
            <wp:docPr id="20" name="Picture" descr="TF arch"/>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gAAIgAAIgAAIgAAIgAAIgAAIgAAIRAjAgRhhgRAIgAAIgAAIgAAIgAAIgAAIgAAIgAAIgAAIgAAIgAAIgAAIgAAIVHgCcCBW+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"/>
                    <pic:cNvPicPr>
                      <a:picLocks noChangeAspect="1" noChangeArrowheads="1"/>
                    </pic:cNvPicPr>
                  </pic:nvPicPr>
                  <pic:blipFill>
                    <a:blip r:embed="rId32"/>
                    <a:stretch>
                      <a:fillRect/>
                    </a:stretch>
                  </pic:blipFill>
                  <pic:spPr bwMode="auto">
                    <a:xfrm>
                      <a:off x="0" y="0"/>
                      <a:ext cx="5334000" cy="3180338"/>
                    </a:xfrm>
                    <a:prstGeom prst="rect">
                      <a:avLst/>
                    </a:prstGeom>
                    <a:noFill/>
                    <a:ln w="9525">
                      <a:noFill/>
                      <a:headEnd/>
                      <a:tailEnd/>
                    </a:ln>
                  </pic:spPr>
                </pic:pic>
              </a:graphicData>
            </a:graphic>
          </wp:inline>
        </w:drawing>
      </w:r>
    </w:p>
    <w:p w14:paraId="69918715" w14:textId="77777777" w:rsidR="00ED131E" w:rsidRDefault="009E21D8">
      <w:pPr>
        <w:pStyle w:val="Heading4"/>
      </w:pPr>
      <w:bookmarkStart w:id="539" w:name="X35a0f34ac3cff1d6e1b930533b0a8a0c2eed03d"/>
      <w:r>
        <w:t>The TF SDN controller node</w:t>
      </w:r>
      <w:bookmarkEnd w:id="539"/>
    </w:p>
    <w:p w14:paraId="0EF82525" w14:textId="77777777" w:rsidR="00ED131E" w:rsidRDefault="009E21D8">
      <w:pPr>
        <w:pStyle w:val="FirstParagraph"/>
      </w:pPr>
      <w:r>
        <w:t>The TF SDN controller integrates with an orchestrator’s networking module in the form of a "plugin"</w:t>
      </w:r>
      <w:del w:id="540" w:author="Kiran KN" w:date="2020-09-23T11:43:00Z">
        <w:r w:rsidDel="00823579">
          <w:delText>, for instance</w:delText>
        </w:r>
      </w:del>
      <w:r>
        <w:t>:</w:t>
      </w:r>
    </w:p>
    <w:p w14:paraId="60B5C139" w14:textId="189FE21A" w:rsidR="00ED131E" w:rsidRDefault="00823579">
      <w:pPr>
        <w:numPr>
          <w:ilvl w:val="0"/>
          <w:numId w:val="24"/>
        </w:numPr>
      </w:pPr>
      <w:ins w:id="541" w:author="Kiran KN" w:date="2020-09-23T11:42:00Z">
        <w:r>
          <w:t>I</w:t>
        </w:r>
      </w:ins>
      <w:del w:id="542" w:author="Kiran KN" w:date="2020-09-23T11:42:00Z">
        <w:r w:rsidR="009E21D8" w:rsidDel="00823579">
          <w:delText>i</w:delText>
        </w:r>
      </w:del>
      <w:r w:rsidR="009E21D8">
        <w:t>n OpenStack environment, TF interfaces with the Neutron server as a neutron plugin</w:t>
      </w:r>
    </w:p>
    <w:p w14:paraId="37C29E2B" w14:textId="2FE1C6A0" w:rsidR="00ED131E" w:rsidRDefault="00364498">
      <w:pPr>
        <w:numPr>
          <w:ilvl w:val="0"/>
          <w:numId w:val="24"/>
        </w:numPr>
      </w:pPr>
      <w:ins w:id="543" w:author="Kiran KN" w:date="2020-09-23T11:45:00Z">
        <w:r>
          <w:t>I</w:t>
        </w:r>
      </w:ins>
      <w:del w:id="544" w:author="Kiran KN" w:date="2020-09-23T11:45:00Z">
        <w:r w:rsidR="009E21D8" w:rsidDel="00364498">
          <w:delText>i</w:delText>
        </w:r>
      </w:del>
      <w:r w:rsidR="009E21D8">
        <w:t xml:space="preserve">n kubernetes environment, TF interfaces with k8s API server as a </w:t>
      </w:r>
      <w:r w:rsidR="009E21D8">
        <w:rPr>
          <w:rStyle w:val="VerbatimChar"/>
        </w:rPr>
        <w:t>kube-network-manager</w:t>
      </w:r>
      <w:r w:rsidR="009E21D8">
        <w:t xml:space="preserve"> process and a </w:t>
      </w:r>
      <w:r w:rsidR="009E21D8">
        <w:rPr>
          <w:rStyle w:val="VerbatimChar"/>
        </w:rPr>
        <w:t>CNI</w:t>
      </w:r>
      <w:r w:rsidR="009E21D8">
        <w:t xml:space="preserve"> plugin that is watching the events from the k8s API.</w:t>
      </w:r>
    </w:p>
    <w:p w14:paraId="403AB821" w14:textId="7124A232" w:rsidR="00ED131E" w:rsidRDefault="009E21D8">
      <w:pPr>
        <w:pStyle w:val="FirstParagraph"/>
      </w:pPr>
      <w:r>
        <w:t>TF SDN Controller is a so-called "logically centralized" but "physically distributed" SDN controller. It is "physically distributed" because same exact controllers can be running in multiple (typicall three) nodes in a cluster</w:t>
      </w:r>
      <w:ins w:id="545" w:author="Kiran KN" w:date="2020-09-23T11:46:00Z">
        <w:r w:rsidR="00364498">
          <w:t xml:space="preserve"> for high availability (HA) purposes</w:t>
        </w:r>
      </w:ins>
      <w:r>
        <w:t>. However, all controllers work together to behaves consistently as a single logical unit that is responsible for providing the management, control, and analytics functions of the whole cluster.</w:t>
      </w:r>
    </w:p>
    <w:p w14:paraId="27B6A208" w14:textId="51765ACD" w:rsidR="00ED131E" w:rsidRDefault="009E21D8">
      <w:pPr>
        <w:pStyle w:val="BodyText"/>
      </w:pPr>
      <w:r>
        <w:t xml:space="preserve">This "physically distributed" nature of the Contrail SDN Controller is a distinguishing feature. Because there can be multiple redundant instances of the controller, operating in an "active/active" mode (as opposed to an "active-standby" mode). When everything works, two controllers can share the workload and load balance the control tasks. When a node becomes overloaded, additional instances of that node type can be instantiated after which the load is automatically redistributed. </w:t>
      </w:r>
      <w:ins w:id="546" w:author="Kiran KN" w:date="2020-09-23T11:47:00Z">
        <w:r w:rsidR="008B1B16">
          <w:t>O</w:t>
        </w:r>
      </w:ins>
      <w:del w:id="547" w:author="Kiran KN" w:date="2020-09-23T11:47:00Z">
        <w:r w:rsidDel="008B1B16">
          <w:delText>o</w:delText>
        </w:r>
      </w:del>
      <w:r>
        <w:t>n the failure of any active node, the system as a whole can continue to operate without any interruption. This prevents any single node from becoming a bottleneck and allows the system to manage a very large-scale system. In production, a typical High-Availability (HA) deployment is to run three controller nodes in an active-active mode, single point failure is eliminated.</w:t>
      </w:r>
    </w:p>
    <w:p w14:paraId="2472D0CB" w14:textId="6F4A211F" w:rsidR="00ED131E" w:rsidRDefault="009E21D8">
      <w:pPr>
        <w:pStyle w:val="BodyText"/>
      </w:pPr>
      <w:r>
        <w:lastRenderedPageBreak/>
        <w:t xml:space="preserve">As any SDN controller, </w:t>
      </w:r>
      <w:ins w:id="548" w:author="Kiran KN" w:date="2020-09-23T11:48:00Z">
        <w:r w:rsidR="008B1B16">
          <w:t>t</w:t>
        </w:r>
      </w:ins>
      <w:del w:id="549" w:author="Kiran KN" w:date="2020-09-23T11:48:00Z">
        <w:r w:rsidDel="008B1B16">
          <w:delText>T</w:delText>
        </w:r>
      </w:del>
      <w:r>
        <w:t xml:space="preserve">he TF controller has a "global view" of all routes in the cluster. it implements this by collecting the route information from all computes (where the TF </w:t>
      </w:r>
      <w:proofErr w:type="spellStart"/>
      <w:ins w:id="550" w:author="Kiran KN" w:date="2020-09-23T11:48:00Z">
        <w:r w:rsidR="008B1B16">
          <w:t>v</w:t>
        </w:r>
      </w:ins>
      <w:del w:id="551" w:author="Kiran KN" w:date="2020-09-23T11:48:00Z">
        <w:r w:rsidDel="008B1B16">
          <w:delText>V</w:delText>
        </w:r>
      </w:del>
      <w:ins w:id="552" w:author="Kiran KN" w:date="2020-09-23T11:48:00Z">
        <w:r w:rsidR="008B1B16">
          <w:t>R</w:t>
        </w:r>
      </w:ins>
      <w:del w:id="553" w:author="Kiran KN" w:date="2020-09-23T11:48:00Z">
        <w:r w:rsidDel="008B1B16">
          <w:delText>r</w:delText>
        </w:r>
      </w:del>
      <w:r>
        <w:t>outers</w:t>
      </w:r>
      <w:proofErr w:type="spellEnd"/>
      <w:r>
        <w:t xml:space="preserve"> reside</w:t>
      </w:r>
      <w:del w:id="554" w:author="Kiran KN" w:date="2020-09-23T11:48:00Z">
        <w:r w:rsidDel="008B1B16">
          <w:delText>s</w:delText>
        </w:r>
      </w:del>
      <w:r>
        <w:t>) and distributes th</w:t>
      </w:r>
      <w:ins w:id="555" w:author="Kiran KN" w:date="2020-09-23T11:48:00Z">
        <w:r w:rsidR="008B1B16">
          <w:t>is</w:t>
        </w:r>
      </w:ins>
      <w:del w:id="556" w:author="Kiran KN" w:date="2020-09-23T11:48:00Z">
        <w:r w:rsidDel="008B1B16">
          <w:delText>ese</w:delText>
        </w:r>
      </w:del>
      <w:r>
        <w:t xml:space="preserve"> information throughout the cluster.</w:t>
      </w:r>
    </w:p>
    <w:p w14:paraId="63C0C4F3" w14:textId="77777777" w:rsidR="00ED131E" w:rsidRDefault="009E21D8">
      <w:pPr>
        <w:pStyle w:val="Heading4"/>
      </w:pPr>
      <w:bookmarkStart w:id="557" w:name="X90f6c7331d0d9d8775cf8b7d303fe6d6b3758e2"/>
      <w:r>
        <w:t>TF vRouter: compute node</w:t>
      </w:r>
      <w:bookmarkEnd w:id="557"/>
    </w:p>
    <w:p w14:paraId="755089DF" w14:textId="77777777" w:rsidR="00ED131E" w:rsidRDefault="009E21D8">
      <w:pPr>
        <w:pStyle w:val="FirstParagraph"/>
      </w:pPr>
      <w:r>
        <w:t>Compute nodes are general-purpose virtualized servers that host VMs. These VMs can be tenants running general applications, or service VMs running network services such as a virtual load balancer or virtual firewall. Each compute node contains a TF vRouter that implements the forwarding plane.</w:t>
      </w:r>
    </w:p>
    <w:p w14:paraId="2DC629EC" w14:textId="469D33BF" w:rsidR="00ED131E" w:rsidRDefault="009E21D8">
      <w:pPr>
        <w:pStyle w:val="BodyText"/>
      </w:pPr>
      <w:r>
        <w:t xml:space="preserve">The TF vRouter is conceptually similar to other existing virtualized switches such as the Open vSwitch (OVS), but it also provides routing and higher layer services. It replaces traditional Linux bridge and IP tables, or Open vSwitch networking on the compute hosts. Configured by TF controller, TF vRouter implement the desired networking and security policies. </w:t>
      </w:r>
      <w:ins w:id="558" w:author="Kiran KN" w:date="2020-09-23T11:49:00Z">
        <w:r w:rsidR="00326B94">
          <w:t>W</w:t>
        </w:r>
      </w:ins>
      <w:del w:id="559" w:author="Kiran KN" w:date="2020-09-23T11:49:00Z">
        <w:r w:rsidDel="00326B94">
          <w:delText>w</w:delText>
        </w:r>
      </w:del>
      <w:r>
        <w:t xml:space="preserve">hile workloads in same network can communicate with each other "by default", </w:t>
      </w:r>
      <w:proofErr w:type="gramStart"/>
      <w:r>
        <w:t>a</w:t>
      </w:r>
      <w:proofErr w:type="gramEnd"/>
      <w:r>
        <w:t xml:space="preserve"> explicit network policy is required to communicate with VMs in different networks.</w:t>
      </w:r>
    </w:p>
    <w:p w14:paraId="26430A98" w14:textId="65ACFE51" w:rsidR="00ED131E" w:rsidRDefault="009E21D8">
      <w:pPr>
        <w:pStyle w:val="BodyText"/>
      </w:pPr>
      <w:r>
        <w:t xml:space="preserve">As other overlay SDN solutions, TF vRouter extends the network from the physical routers and switches in a data center into a virtual overlay network hosted in the virtualized servers. Overlay tunnels are established between all computes, communication between VMs on different nodes are carried in these tunnels and behaves as if they are on the same compute. Currently </w:t>
      </w:r>
      <w:ins w:id="560" w:author="Kiran KN" w:date="2020-09-23T11:50:00Z">
        <w:r w:rsidR="00326B94">
          <w:t>V</w:t>
        </w:r>
      </w:ins>
      <w:del w:id="561" w:author="Kiran KN" w:date="2020-09-23T11:50:00Z">
        <w:r w:rsidDel="00326B94">
          <w:delText>v</w:delText>
        </w:r>
      </w:del>
      <w:r>
        <w:t xml:space="preserve">XLAN, </w:t>
      </w:r>
      <w:proofErr w:type="spellStart"/>
      <w:r>
        <w:t>MPLSoUDP</w:t>
      </w:r>
      <w:proofErr w:type="spellEnd"/>
      <w:r>
        <w:t xml:space="preserve"> and </w:t>
      </w:r>
      <w:proofErr w:type="spellStart"/>
      <w:r>
        <w:t>MPLSoGRE</w:t>
      </w:r>
      <w:proofErr w:type="spellEnd"/>
      <w:r>
        <w:t xml:space="preserve"> tunnels are supported.</w:t>
      </w:r>
    </w:p>
    <w:p w14:paraId="74FA241C" w14:textId="77777777" w:rsidR="00ED131E" w:rsidRDefault="009E21D8">
      <w:pPr>
        <w:pStyle w:val="Heading4"/>
      </w:pPr>
      <w:bookmarkStart w:id="562" w:name="Xc7f2f82c9f75cb198f2263e34a7f1ca4cec2ece"/>
      <w:r>
        <w:t>TF controller components</w:t>
      </w:r>
      <w:bookmarkEnd w:id="562"/>
    </w:p>
    <w:p w14:paraId="3B483D89" w14:textId="77777777" w:rsidR="00ED131E" w:rsidRDefault="009E21D8">
      <w:pPr>
        <w:pStyle w:val="FirstParagraph"/>
      </w:pPr>
      <w:r>
        <w:t>In each TF SDN Controller there are three main components:</w:t>
      </w:r>
    </w:p>
    <w:p w14:paraId="5D6D71E1" w14:textId="77777777" w:rsidR="00ED131E" w:rsidRDefault="009E21D8">
      <w:pPr>
        <w:pStyle w:val="BodyText"/>
      </w:pPr>
      <w:r>
        <w:rPr>
          <w:noProof/>
        </w:rPr>
        <w:lastRenderedPageBreak/>
        <w:drawing>
          <wp:inline distT="0" distB="0" distL="0" distR="0" wp14:anchorId="38A14AB0" wp14:editId="1EBB158F">
            <wp:extent cx="5334000" cy="4962417"/>
            <wp:effectExtent l="0" t="0" r="0" b="0"/>
            <wp:docPr id="21" name="Picture" descr="contrail arch"/>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"/>
                    <pic:cNvPicPr>
                      <a:picLocks noChangeAspect="1" noChangeArrowheads="1"/>
                    </pic:cNvPicPr>
                  </pic:nvPicPr>
                  <pic:blipFill>
                    <a:blip r:embed="rId33"/>
                    <a:stretch>
                      <a:fillRect/>
                    </a:stretch>
                  </pic:blipFill>
                  <pic:spPr bwMode="auto">
                    <a:xfrm>
                      <a:off x="0" y="0"/>
                      <a:ext cx="5334000" cy="4962417"/>
                    </a:xfrm>
                    <a:prstGeom prst="rect">
                      <a:avLst/>
                    </a:prstGeom>
                    <a:noFill/>
                    <a:ln w="9525">
                      <a:noFill/>
                      <a:headEnd/>
                      <a:tailEnd/>
                    </a:ln>
                  </pic:spPr>
                </pic:pic>
              </a:graphicData>
            </a:graphic>
          </wp:inline>
        </w:drawing>
      </w:r>
    </w:p>
    <w:p w14:paraId="4AB6BF05" w14:textId="4BB33FA7" w:rsidR="00ED131E" w:rsidRDefault="009E21D8">
      <w:pPr>
        <w:numPr>
          <w:ilvl w:val="0"/>
          <w:numId w:val="25"/>
        </w:numPr>
      </w:pPr>
      <w:r>
        <w:t xml:space="preserve">Configuration nodes </w:t>
      </w:r>
      <w:ins w:id="563" w:author="Kiran KN" w:date="2020-09-23T11:50:00Z">
        <w:r w:rsidR="00326B94">
          <w:t xml:space="preserve">– These </w:t>
        </w:r>
      </w:ins>
      <w:ins w:id="564" w:author="Kiran KN" w:date="2020-09-23T11:51:00Z">
        <w:r w:rsidR="00326B94">
          <w:t xml:space="preserve">nodes </w:t>
        </w:r>
      </w:ins>
      <w:r>
        <w:t xml:space="preserve">keep a persistent copy of the intended configuration states and store them in cassandra database. </w:t>
      </w:r>
      <w:ins w:id="565" w:author="Kiran KN" w:date="2020-09-23T11:51:00Z">
        <w:r w:rsidR="00326B94">
          <w:t>T</w:t>
        </w:r>
      </w:ins>
      <w:del w:id="566" w:author="Kiran KN" w:date="2020-09-23T11:51:00Z">
        <w:r w:rsidDel="00326B94">
          <w:delText>t</w:delText>
        </w:r>
      </w:del>
      <w:r>
        <w:t>hey are also responsible for translating the high-level data model into a lower-level form suitable for interacting with control nodes.</w:t>
      </w:r>
    </w:p>
    <w:p w14:paraId="5FCB0D70" w14:textId="6E796FC5" w:rsidR="00ED131E" w:rsidRDefault="009E21D8">
      <w:pPr>
        <w:numPr>
          <w:ilvl w:val="0"/>
          <w:numId w:val="25"/>
        </w:numPr>
      </w:pPr>
      <w:r>
        <w:t xml:space="preserve">Control nodes </w:t>
      </w:r>
      <w:ins w:id="567" w:author="Kiran KN" w:date="2020-09-23T11:51:00Z">
        <w:r w:rsidR="00326B94">
          <w:t xml:space="preserve">– These nodes </w:t>
        </w:r>
      </w:ins>
      <w:r>
        <w:t xml:space="preserve">are responsible for propagating the low-level state data it received from configuration node to the network devices and peer systems in an eventually consistent way. They implements a logically centralized control plane that is responsible for maintaining network state. </w:t>
      </w:r>
      <w:ins w:id="568" w:author="Kiran KN" w:date="2020-09-23T11:52:00Z">
        <w:r w:rsidR="00C70413">
          <w:t>C</w:t>
        </w:r>
      </w:ins>
      <w:del w:id="569" w:author="Kiran KN" w:date="2020-09-23T11:52:00Z">
        <w:r w:rsidDel="00C70413">
          <w:delText>c</w:delText>
        </w:r>
      </w:del>
      <w:r>
        <w:t xml:space="preserve">ontrol nodes run XMPP with network </w:t>
      </w:r>
      <w:proofErr w:type="gramStart"/>
      <w:r>
        <w:t>devices, and</w:t>
      </w:r>
      <w:proofErr w:type="gramEnd"/>
      <w:r>
        <w:t xml:space="preserve"> run BGP with each other.</w:t>
      </w:r>
    </w:p>
    <w:p w14:paraId="0BCF6DBD" w14:textId="09274916" w:rsidR="00ED131E" w:rsidRDefault="009E21D8">
      <w:pPr>
        <w:numPr>
          <w:ilvl w:val="0"/>
          <w:numId w:val="25"/>
        </w:numPr>
      </w:pPr>
      <w:r>
        <w:t xml:space="preserve">Analytics nodes </w:t>
      </w:r>
      <w:ins w:id="570" w:author="Kiran KN" w:date="2020-09-23T11:52:00Z">
        <w:r w:rsidR="00C70413">
          <w:t xml:space="preserve">– These nodes </w:t>
        </w:r>
      </w:ins>
      <w:r>
        <w:t xml:space="preserve">are mostly about statistics and logging. They are responsible for capturing real-time data from network elements, abstracting it, and presenting it in a form suitable for applications to consume. </w:t>
      </w:r>
      <w:ins w:id="571" w:author="Kiran KN" w:date="2020-09-23T11:52:00Z">
        <w:r w:rsidR="00C70413">
          <w:t>I</w:t>
        </w:r>
      </w:ins>
      <w:del w:id="572" w:author="Kiran KN" w:date="2020-09-23T11:52:00Z">
        <w:r w:rsidDel="00C70413">
          <w:delText>i</w:delText>
        </w:r>
      </w:del>
      <w:r>
        <w:t>t collect</w:t>
      </w:r>
      <w:ins w:id="573" w:author="Kiran KN" w:date="2020-09-23T11:52:00Z">
        <w:r w:rsidR="00C70413">
          <w:t>s</w:t>
        </w:r>
      </w:ins>
      <w:r>
        <w:t>, store</w:t>
      </w:r>
      <w:ins w:id="574" w:author="Kiran KN" w:date="2020-09-23T11:52:00Z">
        <w:r w:rsidR="00C70413">
          <w:t>s</w:t>
        </w:r>
      </w:ins>
      <w:r>
        <w:t>, correlate</w:t>
      </w:r>
      <w:ins w:id="575" w:author="Kiran KN" w:date="2020-09-23T11:52:00Z">
        <w:r w:rsidR="00C70413">
          <w:t>s</w:t>
        </w:r>
      </w:ins>
      <w:r>
        <w:t>, and analyze</w:t>
      </w:r>
      <w:ins w:id="576" w:author="Kiran KN" w:date="2020-09-23T11:52:00Z">
        <w:r w:rsidR="00C70413">
          <w:t>s</w:t>
        </w:r>
      </w:ins>
      <w:r>
        <w:t xml:space="preserve"> information from network elements.</w:t>
      </w:r>
    </w:p>
    <w:p w14:paraId="2FB19C4A" w14:textId="77777777" w:rsidR="00ED131E" w:rsidRDefault="009E21D8">
      <w:pPr>
        <w:pStyle w:val="Heading4"/>
      </w:pPr>
      <w:bookmarkStart w:id="577" w:name="Xafd20ea4fc022f5354eda04d938161463748cd5"/>
      <w:r>
        <w:lastRenderedPageBreak/>
        <w:t>TF vRouter components</w:t>
      </w:r>
      <w:bookmarkEnd w:id="577"/>
    </w:p>
    <w:p w14:paraId="4BC5984D" w14:textId="24E6AC40" w:rsidR="00ED131E" w:rsidRDefault="009E21D8">
      <w:pPr>
        <w:pStyle w:val="FirstParagraph"/>
      </w:pPr>
      <w:r>
        <w:t xml:space="preserve">TF </w:t>
      </w:r>
      <w:proofErr w:type="spellStart"/>
      <w:r>
        <w:t>vRouter</w:t>
      </w:r>
      <w:proofErr w:type="spellEnd"/>
      <w:r>
        <w:t xml:space="preserve"> is </w:t>
      </w:r>
      <w:ins w:id="578" w:author="Kiran KN" w:date="2020-09-23T11:53:00Z">
        <w:r w:rsidR="00D4606F">
          <w:t xml:space="preserve">the main forwarding module </w:t>
        </w:r>
      </w:ins>
      <w:r>
        <w:t>running in each compute node. The compute node is a general-purpose x86 server that hosts tenant VMs running customer applications.</w:t>
      </w:r>
    </w:p>
    <w:p w14:paraId="76709E82" w14:textId="77777777" w:rsidR="00ED131E" w:rsidRDefault="009E21D8">
      <w:pPr>
        <w:pStyle w:val="BodyText"/>
      </w:pPr>
      <w:r>
        <w:t>TF vRouter consists two components:</w:t>
      </w:r>
    </w:p>
    <w:p w14:paraId="597DC794" w14:textId="04837CAE" w:rsidR="00ED131E" w:rsidRDefault="004977D5">
      <w:pPr>
        <w:numPr>
          <w:ilvl w:val="0"/>
          <w:numId w:val="26"/>
        </w:numPr>
      </w:pPr>
      <w:ins w:id="579" w:author="Kiran KN" w:date="2020-09-23T12:09:00Z">
        <w:r>
          <w:t>T</w:t>
        </w:r>
      </w:ins>
      <w:del w:id="580" w:author="Kiran KN" w:date="2020-09-23T12:09:00Z">
        <w:r w:rsidR="009E21D8" w:rsidDel="004977D5">
          <w:delText>t</w:delText>
        </w:r>
      </w:del>
      <w:r w:rsidR="009E21D8">
        <w:t xml:space="preserve">he </w:t>
      </w:r>
      <w:proofErr w:type="spellStart"/>
      <w:r w:rsidR="009E21D8">
        <w:t>vRouter</w:t>
      </w:r>
      <w:proofErr w:type="spellEnd"/>
      <w:r w:rsidR="009E21D8">
        <w:t xml:space="preserve"> agent</w:t>
      </w:r>
      <w:ins w:id="581" w:author="Kiran KN" w:date="2020-09-23T11:53:00Z">
        <w:r w:rsidR="00D4606F">
          <w:t>, which is</w:t>
        </w:r>
      </w:ins>
      <w:del w:id="582" w:author="Kiran KN" w:date="2020-09-23T11:53:00Z">
        <w:r w:rsidR="009E21D8" w:rsidDel="00D4606F">
          <w:delText>:</w:delText>
        </w:r>
      </w:del>
      <w:r w:rsidR="009E21D8">
        <w:t xml:space="preserve"> the local control plane.</w:t>
      </w:r>
    </w:p>
    <w:p w14:paraId="495E5766" w14:textId="4352E15F" w:rsidR="00ED131E" w:rsidRDefault="004977D5">
      <w:pPr>
        <w:numPr>
          <w:ilvl w:val="0"/>
          <w:numId w:val="26"/>
        </w:numPr>
      </w:pPr>
      <w:ins w:id="583" w:author="Kiran KN" w:date="2020-09-23T12:09:00Z">
        <w:r>
          <w:t>T</w:t>
        </w:r>
      </w:ins>
      <w:del w:id="584" w:author="Kiran KN" w:date="2020-09-23T12:09:00Z">
        <w:r w:rsidR="009E21D8" w:rsidDel="004977D5">
          <w:delText>t</w:delText>
        </w:r>
      </w:del>
      <w:r w:rsidR="009E21D8">
        <w:t>he vRouter forwarding plane</w:t>
      </w:r>
    </w:p>
    <w:p w14:paraId="434BCDB4" w14:textId="339CF130" w:rsidR="00ED131E" w:rsidRDefault="009E21D8">
      <w:pPr>
        <w:pStyle w:val="FirstParagraph"/>
      </w:pPr>
      <w:r>
        <w:t xml:space="preserve">In the typical configuration, Linux is the host OS and KVM is the hypervisor. The Contrail vRouter forwarding plane can sits either in the Linux kernel space, or in the user space in </w:t>
      </w:r>
      <w:del w:id="585" w:author="Kiran KN" w:date="2020-09-23T11:53:00Z">
        <w:r w:rsidDel="00D4606F">
          <w:delText xml:space="preserve">dpdk </w:delText>
        </w:r>
      </w:del>
      <w:ins w:id="586" w:author="Kiran KN" w:date="2020-09-23T11:53:00Z">
        <w:r w:rsidR="00D4606F">
          <w:t>DPDK</w:t>
        </w:r>
        <w:r w:rsidR="00D4606F">
          <w:t xml:space="preserve"> </w:t>
        </w:r>
      </w:ins>
      <w:r>
        <w:t xml:space="preserve">mode. </w:t>
      </w:r>
      <w:ins w:id="587" w:author="Kiran KN" w:date="2020-09-23T11:54:00Z">
        <w:r w:rsidR="00A31219">
          <w:t>M</w:t>
        </w:r>
      </w:ins>
      <w:del w:id="588" w:author="Kiran KN" w:date="2020-09-23T11:54:00Z">
        <w:r w:rsidDel="00A31219">
          <w:delText>m</w:delText>
        </w:r>
      </w:del>
      <w:r>
        <w:t xml:space="preserve">ore details </w:t>
      </w:r>
      <w:ins w:id="589" w:author="Kiran KN" w:date="2020-09-23T11:54:00Z">
        <w:r w:rsidR="00A31219">
          <w:t xml:space="preserve">about this </w:t>
        </w:r>
      </w:ins>
      <w:r>
        <w:t>will be covered in later chapters.</w:t>
      </w:r>
    </w:p>
    <w:p w14:paraId="4E1F5093" w14:textId="77777777" w:rsidR="00ED131E" w:rsidRDefault="009E21D8">
      <w:pPr>
        <w:pStyle w:val="BodyText"/>
      </w:pPr>
      <w:r>
        <w:rPr>
          <w:b/>
        </w:rPr>
        <w:t>vRouter Agent.</w:t>
      </w:r>
    </w:p>
    <w:p w14:paraId="2262FD9B" w14:textId="77777777" w:rsidR="00ED131E" w:rsidRDefault="009E21D8">
      <w:pPr>
        <w:pStyle w:val="BodyText"/>
      </w:pPr>
      <w:r>
        <w:rPr>
          <w:noProof/>
        </w:rPr>
        <w:drawing>
          <wp:inline distT="0" distB="0" distL="0" distR="0" wp14:anchorId="0A36DDB4" wp14:editId="75E3F231">
            <wp:extent cx="5334000" cy="3276882"/>
            <wp:effectExtent l="0" t="0" r="0" b="0"/>
            <wp:docPr id="22" name="Picture" descr="contrail vrouter1"/>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"/>
                    <pic:cNvPicPr>
                      <a:picLocks noChangeAspect="1" noChangeArrowheads="1"/>
                    </pic:cNvPicPr>
                  </pic:nvPicPr>
                  <pic:blipFill>
                    <a:blip r:embed="rId34"/>
                    <a:stretch>
                      <a:fillRect/>
                    </a:stretch>
                  </pic:blipFill>
                  <pic:spPr bwMode="auto">
                    <a:xfrm>
                      <a:off x="0" y="0"/>
                      <a:ext cx="5334000" cy="3276882"/>
                    </a:xfrm>
                    <a:prstGeom prst="rect">
                      <a:avLst/>
                    </a:prstGeom>
                    <a:noFill/>
                    <a:ln w="9525">
                      <a:noFill/>
                      <a:headEnd/>
                      <a:tailEnd/>
                    </a:ln>
                  </pic:spPr>
                </pic:pic>
              </a:graphicData>
            </a:graphic>
          </wp:inline>
        </w:drawing>
      </w:r>
    </w:p>
    <w:p w14:paraId="4AA7F3DB" w14:textId="203A95F0" w:rsidR="00ED131E" w:rsidRDefault="009E21D8">
      <w:pPr>
        <w:pStyle w:val="BodyText"/>
      </w:pPr>
      <w:r>
        <w:t>The vRouter agent is a user space process running inside Linux. It acts as the local, lightweight control plane in the compute, in a way similar to what "routing engine" does in a pysical router. For example, vRouter agent establish XMPP neighborships with two controller nodes, then exchances the routing information with them. vRouter agent also dynamically generate</w:t>
      </w:r>
      <w:ins w:id="590" w:author="Kiran KN" w:date="2020-09-23T11:54:00Z">
        <w:r w:rsidR="00160221">
          <w:t>s</w:t>
        </w:r>
      </w:ins>
      <w:r>
        <w:t xml:space="preserve"> flow entries and inject</w:t>
      </w:r>
      <w:ins w:id="591" w:author="Kiran KN" w:date="2020-09-23T11:54:00Z">
        <w:r w:rsidR="00160221">
          <w:t>s</w:t>
        </w:r>
      </w:ins>
      <w:r>
        <w:t xml:space="preserve"> them into the </w:t>
      </w:r>
      <w:proofErr w:type="spellStart"/>
      <w:r>
        <w:t>vRouter</w:t>
      </w:r>
      <w:proofErr w:type="spellEnd"/>
      <w:r>
        <w:t xml:space="preserve"> forwarding plane</w:t>
      </w:r>
      <w:ins w:id="592" w:author="Kiran KN" w:date="2020-09-23T11:55:00Z">
        <w:r w:rsidR="00160221">
          <w:t>.</w:t>
        </w:r>
      </w:ins>
      <w:del w:id="593" w:author="Kiran KN" w:date="2020-09-23T11:55:00Z">
        <w:r w:rsidDel="00160221">
          <w:delText>,</w:delText>
        </w:r>
      </w:del>
      <w:r>
        <w:t xml:space="preserve"> </w:t>
      </w:r>
      <w:ins w:id="594" w:author="Kiran KN" w:date="2020-09-23T11:55:00Z">
        <w:r w:rsidR="00160221">
          <w:t>T</w:t>
        </w:r>
      </w:ins>
      <w:del w:id="595" w:author="Kiran KN" w:date="2020-09-23T11:55:00Z">
        <w:r w:rsidDel="00160221">
          <w:delText>t</w:delText>
        </w:r>
      </w:del>
      <w:r>
        <w:t>his gives instructions to the vRouter about how to forward packets.</w:t>
      </w:r>
    </w:p>
    <w:p w14:paraId="2842FC84" w14:textId="77777777" w:rsidR="00ED131E" w:rsidRDefault="009E21D8">
      <w:pPr>
        <w:pStyle w:val="BodyText"/>
      </w:pPr>
      <w:r>
        <w:rPr>
          <w:b/>
        </w:rPr>
        <w:t>vRouter Forwarding Plane.</w:t>
      </w:r>
    </w:p>
    <w:p w14:paraId="2CDE1345" w14:textId="77777777" w:rsidR="00ED131E" w:rsidRDefault="009E21D8">
      <w:pPr>
        <w:pStyle w:val="BodyText"/>
      </w:pPr>
      <w:r>
        <w:rPr>
          <w:noProof/>
        </w:rPr>
        <w:lastRenderedPageBreak/>
        <w:drawing>
          <wp:inline distT="0" distB="0" distL="0" distR="0" wp14:anchorId="44CF3DA8" wp14:editId="5D7D399C">
            <wp:extent cx="5334000" cy="2891462"/>
            <wp:effectExtent l="0" t="0" r="0" b="0"/>
            <wp:docPr id="23" name="Picture" descr="contrail vrouter2"/>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"/>
                    <pic:cNvPicPr>
                      <a:picLocks noChangeAspect="1" noChangeArrowheads="1"/>
                    </pic:cNvPicPr>
                  </pic:nvPicPr>
                  <pic:blipFill>
                    <a:blip r:embed="rId35"/>
                    <a:stretch>
                      <a:fillRect/>
                    </a:stretch>
                  </pic:blipFill>
                  <pic:spPr bwMode="auto">
                    <a:xfrm>
                      <a:off x="0" y="0"/>
                      <a:ext cx="5334000" cy="2891462"/>
                    </a:xfrm>
                    <a:prstGeom prst="rect">
                      <a:avLst/>
                    </a:prstGeom>
                    <a:noFill/>
                    <a:ln w="9525">
                      <a:noFill/>
                      <a:headEnd/>
                      <a:tailEnd/>
                    </a:ln>
                  </pic:spPr>
                </pic:pic>
              </a:graphicData>
            </a:graphic>
          </wp:inline>
        </w:drawing>
      </w:r>
    </w:p>
    <w:p w14:paraId="5E960433" w14:textId="4AF01033" w:rsidR="00ED131E" w:rsidRDefault="009E21D8">
      <w:pPr>
        <w:pStyle w:val="BodyText"/>
      </w:pPr>
      <w:r>
        <w:t xml:space="preserve">The vRouter forwarding plane works like a "line card" of a traditional router. </w:t>
      </w:r>
      <w:ins w:id="596" w:author="Kiran KN" w:date="2020-09-23T11:56:00Z">
        <w:r w:rsidR="0085562A">
          <w:t>I</w:t>
        </w:r>
      </w:ins>
      <w:del w:id="597" w:author="Kiran KN" w:date="2020-09-23T11:56:00Z">
        <w:r w:rsidDel="0085562A">
          <w:delText>i</w:delText>
        </w:r>
      </w:del>
      <w:r>
        <w:t xml:space="preserve">t looks up its local FIB and determines the </w:t>
      </w:r>
      <w:proofErr w:type="spellStart"/>
      <w:r>
        <w:t>next</w:t>
      </w:r>
      <w:del w:id="598" w:author="Kiran KN" w:date="2020-09-23T11:56:00Z">
        <w:r w:rsidDel="0085562A">
          <w:delText xml:space="preserve"> </w:delText>
        </w:r>
      </w:del>
      <w:r>
        <w:t>hop</w:t>
      </w:r>
      <w:proofErr w:type="spellEnd"/>
      <w:r>
        <w:t xml:space="preserve"> of a packet. It also encapsulates packets properly before sending them to the </w:t>
      </w:r>
      <w:del w:id="599" w:author="Kiran KN" w:date="2020-09-23T11:56:00Z">
        <w:r w:rsidDel="0085562A">
          <w:delText xml:space="preserve">overlay </w:delText>
        </w:r>
      </w:del>
      <w:ins w:id="600" w:author="Kiran KN" w:date="2020-09-23T11:56:00Z">
        <w:r w:rsidR="0085562A">
          <w:t>underlay</w:t>
        </w:r>
        <w:r w:rsidR="0085562A">
          <w:t xml:space="preserve"> </w:t>
        </w:r>
      </w:ins>
      <w:r>
        <w:t xml:space="preserve">network and decapsulates packets </w:t>
      </w:r>
      <w:ins w:id="601" w:author="Kiran KN" w:date="2020-09-23T11:56:00Z">
        <w:r w:rsidR="0085562A">
          <w:t>when it is</w:t>
        </w:r>
      </w:ins>
      <w:del w:id="602" w:author="Kiran KN" w:date="2020-09-23T11:56:00Z">
        <w:r w:rsidDel="0085562A">
          <w:delText>to be</w:delText>
        </w:r>
      </w:del>
      <w:r>
        <w:t xml:space="preserve"> received from the </w:t>
      </w:r>
      <w:del w:id="603" w:author="Kiran KN" w:date="2020-09-23T11:56:00Z">
        <w:r w:rsidDel="0085562A">
          <w:delText xml:space="preserve">overlay </w:delText>
        </w:r>
      </w:del>
      <w:ins w:id="604" w:author="Kiran KN" w:date="2020-09-23T11:56:00Z">
        <w:r w:rsidR="0085562A">
          <w:t>underlay</w:t>
        </w:r>
        <w:r w:rsidR="0085562A">
          <w:t xml:space="preserve"> </w:t>
        </w:r>
      </w:ins>
      <w:r>
        <w:t>network.</w:t>
      </w:r>
    </w:p>
    <w:p w14:paraId="3C2BF2F7" w14:textId="77777777" w:rsidR="00ED131E" w:rsidRDefault="009E21D8">
      <w:pPr>
        <w:pStyle w:val="BodyText"/>
      </w:pPr>
      <w:r>
        <w:t>We’ll cover more details of TF vrouter in the later chapters.</w:t>
      </w:r>
    </w:p>
    <w:p w14:paraId="7D14D0C8" w14:textId="77777777" w:rsidR="00ED131E" w:rsidRDefault="009E21D8">
      <w:pPr>
        <w:pStyle w:val="Heading3"/>
      </w:pPr>
      <w:bookmarkStart w:id="605" w:name="X05b14a71062b27eb4aa7ce71ee4d805acef242f"/>
      <w:r>
        <w:t>TF workflow</w:t>
      </w:r>
      <w:bookmarkEnd w:id="605"/>
    </w:p>
    <w:p w14:paraId="229A8DCE" w14:textId="77777777" w:rsidR="00ED131E" w:rsidRDefault="009E21D8">
      <w:pPr>
        <w:pStyle w:val="Heading2"/>
      </w:pPr>
      <w:bookmarkStart w:id="606" w:name="X7dc5ec89ace04afa0dfcc5c2c63a457bc733b57"/>
      <w:r>
        <w:t>References</w:t>
      </w:r>
      <w:bookmarkEnd w:id="606"/>
    </w:p>
    <w:p w14:paraId="1E3EE923" w14:textId="77777777" w:rsidR="00ED131E" w:rsidRDefault="00AC7B6A">
      <w:pPr>
        <w:numPr>
          <w:ilvl w:val="0"/>
          <w:numId w:val="27"/>
        </w:numPr>
      </w:pPr>
      <w:hyperlink r:id="rId36">
        <w:r w:rsidR="009E21D8">
          <w:rPr>
            <w:rStyle w:val="Hyperlink"/>
          </w:rPr>
          <w:t>https://www.cs.princeton.edu/courses/archive/fall13/cos597E/papers/sdnhistory.pdf</w:t>
        </w:r>
      </w:hyperlink>
    </w:p>
    <w:p w14:paraId="6E829A43" w14:textId="77777777" w:rsidR="00ED131E" w:rsidRDefault="00AC7B6A">
      <w:pPr>
        <w:numPr>
          <w:ilvl w:val="0"/>
          <w:numId w:val="27"/>
        </w:numPr>
      </w:pPr>
      <w:hyperlink r:id="rId37">
        <w:r w:rsidR="009E21D8">
          <w:rPr>
            <w:rStyle w:val="Hyperlink"/>
          </w:rPr>
          <w:t>https://www.opennetworking.org/sdn-definition/</w:t>
        </w:r>
      </w:hyperlink>
    </w:p>
    <w:p w14:paraId="2364DF2C" w14:textId="77777777" w:rsidR="00ED131E" w:rsidRDefault="00AC7B6A">
      <w:pPr>
        <w:numPr>
          <w:ilvl w:val="0"/>
          <w:numId w:val="27"/>
        </w:numPr>
      </w:pPr>
      <w:hyperlink r:id="rId38">
        <w:r w:rsidR="009E21D8">
          <w:rPr>
            <w:rStyle w:val="Hyperlink"/>
          </w:rPr>
          <w:t>https://www.openvswitch.org/</w:t>
        </w:r>
      </w:hyperlink>
    </w:p>
    <w:sectPr w:rsidR="00ED131E">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9" w:author="Kiran KN" w:date="2020-09-22T19:16:00Z" w:initials="KK">
    <w:p w14:paraId="3FA1EB45" w14:textId="1E2CDF6B" w:rsidR="00203FBA" w:rsidRDefault="00203FBA">
      <w:pPr>
        <w:pStyle w:val="CommentText"/>
      </w:pPr>
      <w:r>
        <w:rPr>
          <w:rStyle w:val="CommentReference"/>
        </w:rPr>
        <w:annotationRef/>
      </w:r>
      <w:r>
        <w:t>Can we put the year?</w:t>
      </w:r>
    </w:p>
  </w:comment>
  <w:comment w:id="69" w:author="Kiran KN" w:date="2020-09-22T19:33:00Z" w:initials="KK">
    <w:p w14:paraId="167C480C" w14:textId="1EAD3414" w:rsidR="005B0E48" w:rsidRDefault="005B0E48">
      <w:pPr>
        <w:pStyle w:val="CommentText"/>
      </w:pPr>
      <w:r>
        <w:rPr>
          <w:rStyle w:val="CommentReference"/>
        </w:rPr>
        <w:annotationRef/>
      </w:r>
      <w:r>
        <w:t>Could you pl elaborate? “they” means app layer?</w:t>
      </w:r>
    </w:p>
  </w:comment>
  <w:comment w:id="209" w:author="Kiran KN" w:date="2020-09-23T07:59:00Z" w:initials="KK">
    <w:p w14:paraId="27055EBE" w14:textId="6CB9164C" w:rsidR="00895716" w:rsidRDefault="00895716">
      <w:pPr>
        <w:pStyle w:val="CommentText"/>
      </w:pPr>
      <w:r>
        <w:rPr>
          <w:rStyle w:val="CommentReference"/>
        </w:rPr>
        <w:annotationRef/>
      </w:r>
      <w:r>
        <w:t>In the picture there is no VM11 and VM12</w:t>
      </w:r>
    </w:p>
  </w:comment>
  <w:comment w:id="231" w:author="Kiran KN" w:date="2020-09-23T08:04:00Z" w:initials="KK">
    <w:p w14:paraId="6DFB8449" w14:textId="77777777" w:rsidR="00043126" w:rsidRDefault="00043126">
      <w:pPr>
        <w:pStyle w:val="CommentText"/>
      </w:pPr>
      <w:r>
        <w:rPr>
          <w:rStyle w:val="CommentReference"/>
        </w:rPr>
        <w:annotationRef/>
      </w:r>
      <w:r>
        <w:t>VTEP is a term used in context of VXLAN only rite?</w:t>
      </w:r>
    </w:p>
    <w:p w14:paraId="32D221DC" w14:textId="0244F0AD" w:rsidR="00043126" w:rsidRDefault="00043126">
      <w:pPr>
        <w:pStyle w:val="CommentText"/>
      </w:pPr>
      <w:r>
        <w:t>Can it be used in all cases?</w:t>
      </w:r>
    </w:p>
  </w:comment>
  <w:comment w:id="236" w:author="Kiran KN" w:date="2020-09-23T08:06:00Z" w:initials="KK">
    <w:p w14:paraId="5FBEEA63" w14:textId="42175375" w:rsidR="0039685C" w:rsidRDefault="0039685C">
      <w:pPr>
        <w:pStyle w:val="CommentText"/>
      </w:pPr>
      <w:r>
        <w:rPr>
          <w:rStyle w:val="CommentReference"/>
        </w:rPr>
        <w:annotationRef/>
      </w:r>
      <w:r>
        <w:t>Didn’t understand this?</w:t>
      </w:r>
    </w:p>
  </w:comment>
  <w:comment w:id="242" w:author="Kiran KN" w:date="2020-09-23T08:09:00Z" w:initials="KK">
    <w:p w14:paraId="73F59C00" w14:textId="748BA4AA" w:rsidR="00337580" w:rsidRDefault="00337580">
      <w:pPr>
        <w:pStyle w:val="CommentText"/>
      </w:pPr>
      <w:r>
        <w:rPr>
          <w:rStyle w:val="CommentReference"/>
        </w:rPr>
        <w:annotationRef/>
      </w:r>
      <w:r>
        <w:t xml:space="preserve">This is only specific to </w:t>
      </w:r>
      <w:proofErr w:type="spellStart"/>
      <w:r>
        <w:t>Nuage</w:t>
      </w:r>
      <w:proofErr w:type="spellEnd"/>
      <w:r>
        <w:t>/OVS case. Maybe we can delete this or re-work on this using general terms?</w:t>
      </w:r>
    </w:p>
  </w:comment>
  <w:comment w:id="392" w:author="Kiran KN" w:date="2020-09-23T11:12:00Z" w:initials="KK">
    <w:p w14:paraId="1453485A" w14:textId="7F53A859" w:rsidR="007679E0" w:rsidRDefault="007679E0">
      <w:pPr>
        <w:pStyle w:val="CommentText"/>
      </w:pPr>
      <w:r>
        <w:rPr>
          <w:rStyle w:val="CommentReference"/>
        </w:rPr>
        <w:annotationRef/>
      </w:r>
      <w:r>
        <w:t xml:space="preserve">This is not showing in the </w:t>
      </w:r>
      <w:proofErr w:type="gramStart"/>
      <w:r>
        <w:t>diagram?</w:t>
      </w:r>
      <w:proofErr w:type="gramEnd"/>
    </w:p>
  </w:comment>
  <w:comment w:id="410" w:author="Kiran KN" w:date="2020-09-23T11:15:00Z" w:initials="KK">
    <w:p w14:paraId="6AF99B19" w14:textId="78C7AE20" w:rsidR="00E846EE" w:rsidRDefault="00E846EE">
      <w:pPr>
        <w:pStyle w:val="CommentText"/>
      </w:pPr>
      <w:r>
        <w:rPr>
          <w:rStyle w:val="CommentReference"/>
        </w:rPr>
        <w:annotationRef/>
      </w:r>
      <w:r>
        <w:t>This is not needed IMO</w:t>
      </w:r>
    </w:p>
  </w:comment>
  <w:comment w:id="412" w:author="Kiran KN" w:date="2020-09-23T11:18:00Z" w:initials="KK">
    <w:p w14:paraId="06A52D5D" w14:textId="6C19B5B6" w:rsidR="002602DA" w:rsidRDefault="002602DA">
      <w:pPr>
        <w:pStyle w:val="CommentText"/>
      </w:pPr>
      <w:r>
        <w:rPr>
          <w:rStyle w:val="CommentReference"/>
        </w:rPr>
        <w:annotationRef/>
      </w:r>
      <w:r>
        <w:t>Pl see if this section is needed or not?</w:t>
      </w:r>
    </w:p>
  </w:comment>
  <w:comment w:id="485" w:author="Kiran KN" w:date="2020-09-23T11:27:00Z" w:initials="KK">
    <w:p w14:paraId="016C8069" w14:textId="76811AD9" w:rsidR="001E6937" w:rsidRDefault="001E6937">
      <w:pPr>
        <w:pStyle w:val="CommentText"/>
      </w:pPr>
      <w:r>
        <w:rPr>
          <w:rStyle w:val="CommentReference"/>
        </w:rPr>
        <w:annotationRef/>
      </w:r>
      <w:r>
        <w:t>This is empty, is it needed?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FA1EB45" w15:done="0"/>
  <w15:commentEx w15:paraId="167C480C" w15:done="0"/>
  <w15:commentEx w15:paraId="27055EBE" w15:done="0"/>
  <w15:commentEx w15:paraId="32D221DC" w15:done="0"/>
  <w15:commentEx w15:paraId="5FBEEA63" w15:done="0"/>
  <w15:commentEx w15:paraId="73F59C00" w15:done="0"/>
  <w15:commentEx w15:paraId="1453485A" w15:done="0"/>
  <w15:commentEx w15:paraId="6AF99B19" w15:done="0"/>
  <w15:commentEx w15:paraId="06A52D5D" w15:done="0"/>
  <w15:commentEx w15:paraId="016C80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4CBFA" w16cex:dateUtc="2020-09-22T13:46:00Z"/>
  <w16cex:commentExtensible w16cex:durableId="2314D019" w16cex:dateUtc="2020-09-22T14:03:00Z"/>
  <w16cex:commentExtensible w16cex:durableId="23157ECE" w16cex:dateUtc="2020-09-23T02:29:00Z"/>
  <w16cex:commentExtensible w16cex:durableId="23158017" w16cex:dateUtc="2020-09-23T02:34:00Z"/>
  <w16cex:commentExtensible w16cex:durableId="23158079" w16cex:dateUtc="2020-09-23T02:36:00Z"/>
  <w16cex:commentExtensible w16cex:durableId="23158132" w16cex:dateUtc="2020-09-23T02:39:00Z"/>
  <w16cex:commentExtensible w16cex:durableId="2315AC22" w16cex:dateUtc="2020-09-23T05:42:00Z"/>
  <w16cex:commentExtensible w16cex:durableId="2315ACB9" w16cex:dateUtc="2020-09-23T05:45:00Z"/>
  <w16cex:commentExtensible w16cex:durableId="2315AD82" w16cex:dateUtc="2020-09-23T05:48:00Z"/>
  <w16cex:commentExtensible w16cex:durableId="2315AF8C" w16cex:dateUtc="2020-09-23T05: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FA1EB45" w16cid:durableId="2314CBFA"/>
  <w16cid:commentId w16cid:paraId="167C480C" w16cid:durableId="2314D019"/>
  <w16cid:commentId w16cid:paraId="27055EBE" w16cid:durableId="23157ECE"/>
  <w16cid:commentId w16cid:paraId="32D221DC" w16cid:durableId="23158017"/>
  <w16cid:commentId w16cid:paraId="5FBEEA63" w16cid:durableId="23158079"/>
  <w16cid:commentId w16cid:paraId="73F59C00" w16cid:durableId="23158132"/>
  <w16cid:commentId w16cid:paraId="1453485A" w16cid:durableId="2315AC22"/>
  <w16cid:commentId w16cid:paraId="6AF99B19" w16cid:durableId="2315ACB9"/>
  <w16cid:commentId w16cid:paraId="06A52D5D" w16cid:durableId="2315AD82"/>
  <w16cid:commentId w16cid:paraId="016C8069" w16cid:durableId="2315AF8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350303" w14:textId="77777777" w:rsidR="00AC7B6A" w:rsidRDefault="00AC7B6A">
      <w:pPr>
        <w:spacing w:after="0"/>
      </w:pPr>
      <w:r>
        <w:separator/>
      </w:r>
    </w:p>
  </w:endnote>
  <w:endnote w:type="continuationSeparator" w:id="0">
    <w:p w14:paraId="5576785D" w14:textId="77777777" w:rsidR="00AC7B6A" w:rsidRDefault="00AC7B6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C02AC5" w14:textId="77777777" w:rsidR="00AC7B6A" w:rsidRDefault="00AC7B6A">
      <w:r>
        <w:separator/>
      </w:r>
    </w:p>
  </w:footnote>
  <w:footnote w:type="continuationSeparator" w:id="0">
    <w:p w14:paraId="708041DE" w14:textId="77777777" w:rsidR="00AC7B6A" w:rsidRDefault="00AC7B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7D6726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FA61851"/>
    <w:multiLevelType w:val="hybridMultilevel"/>
    <w:tmpl w:val="6A0AA328"/>
    <w:lvl w:ilvl="0" w:tplc="5CAA418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1AE401"/>
    <w:multiLevelType w:val="multilevel"/>
    <w:tmpl w:val="CAE42BA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an KN">
    <w15:presenceInfo w15:providerId="AD" w15:userId="S::kirankn@juniper.net::0e1b7554-6c9c-4085-83b2-976b09f73f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4B5E"/>
    <w:rsid w:val="00011C8B"/>
    <w:rsid w:val="000246CB"/>
    <w:rsid w:val="00032860"/>
    <w:rsid w:val="00037372"/>
    <w:rsid w:val="00043126"/>
    <w:rsid w:val="000830FF"/>
    <w:rsid w:val="000B057C"/>
    <w:rsid w:val="000D6C07"/>
    <w:rsid w:val="00120694"/>
    <w:rsid w:val="00140E3E"/>
    <w:rsid w:val="001421D0"/>
    <w:rsid w:val="00160221"/>
    <w:rsid w:val="00170058"/>
    <w:rsid w:val="001A4B36"/>
    <w:rsid w:val="001B7DA1"/>
    <w:rsid w:val="001E6937"/>
    <w:rsid w:val="00200DE2"/>
    <w:rsid w:val="00203FBA"/>
    <w:rsid w:val="00246D06"/>
    <w:rsid w:val="002602DA"/>
    <w:rsid w:val="0026143B"/>
    <w:rsid w:val="00277335"/>
    <w:rsid w:val="00281900"/>
    <w:rsid w:val="002D469E"/>
    <w:rsid w:val="002E4AF9"/>
    <w:rsid w:val="0032264A"/>
    <w:rsid w:val="00326B94"/>
    <w:rsid w:val="00337580"/>
    <w:rsid w:val="00343DCA"/>
    <w:rsid w:val="00364498"/>
    <w:rsid w:val="00392834"/>
    <w:rsid w:val="0039685C"/>
    <w:rsid w:val="003B7B3B"/>
    <w:rsid w:val="003F07B1"/>
    <w:rsid w:val="0041564F"/>
    <w:rsid w:val="00422B90"/>
    <w:rsid w:val="00424E10"/>
    <w:rsid w:val="0046750D"/>
    <w:rsid w:val="004977D5"/>
    <w:rsid w:val="004E29B3"/>
    <w:rsid w:val="00535866"/>
    <w:rsid w:val="0058127F"/>
    <w:rsid w:val="00590D07"/>
    <w:rsid w:val="005B0E48"/>
    <w:rsid w:val="005F6334"/>
    <w:rsid w:val="00652FF5"/>
    <w:rsid w:val="00691B4B"/>
    <w:rsid w:val="006B1ACF"/>
    <w:rsid w:val="006B7F21"/>
    <w:rsid w:val="007012C5"/>
    <w:rsid w:val="00727038"/>
    <w:rsid w:val="00742226"/>
    <w:rsid w:val="007679E0"/>
    <w:rsid w:val="00784D58"/>
    <w:rsid w:val="00787C2E"/>
    <w:rsid w:val="007A228D"/>
    <w:rsid w:val="00804965"/>
    <w:rsid w:val="00823579"/>
    <w:rsid w:val="0085562A"/>
    <w:rsid w:val="0087765A"/>
    <w:rsid w:val="00895716"/>
    <w:rsid w:val="008B1B16"/>
    <w:rsid w:val="008D145E"/>
    <w:rsid w:val="008D6863"/>
    <w:rsid w:val="008D6D39"/>
    <w:rsid w:val="009306F8"/>
    <w:rsid w:val="00961BD4"/>
    <w:rsid w:val="009E21D8"/>
    <w:rsid w:val="009F1E65"/>
    <w:rsid w:val="00A159FF"/>
    <w:rsid w:val="00A267A6"/>
    <w:rsid w:val="00A31219"/>
    <w:rsid w:val="00A90F3B"/>
    <w:rsid w:val="00AC7B6A"/>
    <w:rsid w:val="00AD0386"/>
    <w:rsid w:val="00AD750F"/>
    <w:rsid w:val="00AE5FE9"/>
    <w:rsid w:val="00B414FC"/>
    <w:rsid w:val="00B4156B"/>
    <w:rsid w:val="00B86B75"/>
    <w:rsid w:val="00BB5435"/>
    <w:rsid w:val="00BC48D5"/>
    <w:rsid w:val="00BF342F"/>
    <w:rsid w:val="00C0226C"/>
    <w:rsid w:val="00C30263"/>
    <w:rsid w:val="00C36279"/>
    <w:rsid w:val="00C532F8"/>
    <w:rsid w:val="00C70413"/>
    <w:rsid w:val="00C72882"/>
    <w:rsid w:val="00C83A63"/>
    <w:rsid w:val="00CB5543"/>
    <w:rsid w:val="00D42E9B"/>
    <w:rsid w:val="00D4606F"/>
    <w:rsid w:val="00D6309F"/>
    <w:rsid w:val="00D82FD1"/>
    <w:rsid w:val="00D944F1"/>
    <w:rsid w:val="00DB5E15"/>
    <w:rsid w:val="00DB68EE"/>
    <w:rsid w:val="00DB6FD0"/>
    <w:rsid w:val="00DE4746"/>
    <w:rsid w:val="00E03F7E"/>
    <w:rsid w:val="00E315A3"/>
    <w:rsid w:val="00E35544"/>
    <w:rsid w:val="00E555BC"/>
    <w:rsid w:val="00E730C8"/>
    <w:rsid w:val="00E846EE"/>
    <w:rsid w:val="00EC0147"/>
    <w:rsid w:val="00EC0BB7"/>
    <w:rsid w:val="00EC1A2A"/>
    <w:rsid w:val="00ED131E"/>
    <w:rsid w:val="00EE7293"/>
    <w:rsid w:val="00F44ED3"/>
    <w:rsid w:val="00F6127B"/>
    <w:rsid w:val="00FE0753"/>
    <w:rsid w:val="00FF2B5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966D1C"/>
  <w15:docId w15:val="{B804ED8E-6AC0-AD48-8DD5-187334E8B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semiHidden/>
    <w:unhideWhenUsed/>
    <w:rsid w:val="00120694"/>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120694"/>
    <w:rPr>
      <w:rFonts w:ascii="Times New Roman" w:hAnsi="Times New Roman" w:cs="Times New Roman"/>
      <w:sz w:val="18"/>
      <w:szCs w:val="18"/>
    </w:rPr>
  </w:style>
  <w:style w:type="character" w:styleId="CommentReference">
    <w:name w:val="annotation reference"/>
    <w:basedOn w:val="DefaultParagraphFont"/>
    <w:semiHidden/>
    <w:unhideWhenUsed/>
    <w:rsid w:val="00203FBA"/>
    <w:rPr>
      <w:sz w:val="16"/>
      <w:szCs w:val="16"/>
    </w:rPr>
  </w:style>
  <w:style w:type="paragraph" w:styleId="CommentText">
    <w:name w:val="annotation text"/>
    <w:basedOn w:val="Normal"/>
    <w:link w:val="CommentTextChar"/>
    <w:semiHidden/>
    <w:unhideWhenUsed/>
    <w:rsid w:val="00203FBA"/>
    <w:rPr>
      <w:sz w:val="20"/>
      <w:szCs w:val="20"/>
    </w:rPr>
  </w:style>
  <w:style w:type="character" w:customStyle="1" w:styleId="CommentTextChar">
    <w:name w:val="Comment Text Char"/>
    <w:basedOn w:val="DefaultParagraphFont"/>
    <w:link w:val="CommentText"/>
    <w:semiHidden/>
    <w:rsid w:val="00203FBA"/>
    <w:rPr>
      <w:sz w:val="20"/>
      <w:szCs w:val="20"/>
    </w:rPr>
  </w:style>
  <w:style w:type="paragraph" w:styleId="CommentSubject">
    <w:name w:val="annotation subject"/>
    <w:basedOn w:val="CommentText"/>
    <w:next w:val="CommentText"/>
    <w:link w:val="CommentSubjectChar"/>
    <w:semiHidden/>
    <w:unhideWhenUsed/>
    <w:rsid w:val="00203FBA"/>
    <w:rPr>
      <w:b/>
      <w:bCs/>
    </w:rPr>
  </w:style>
  <w:style w:type="character" w:customStyle="1" w:styleId="CommentSubjectChar">
    <w:name w:val="Comment Subject Char"/>
    <w:basedOn w:val="CommentTextChar"/>
    <w:link w:val="CommentSubject"/>
    <w:semiHidden/>
    <w:rsid w:val="00203FB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image" Target="media/image16.jpe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2.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10.emf"/><Relationship Id="rId29" Type="http://schemas.openxmlformats.org/officeDocument/2006/relationships/hyperlink" Target="https://www.projectcalico.org/why-bgp/"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hyperlink" Target="https://www.opennetworking.org/sdn-definition/" TargetMode="External"/><Relationship Id="rId40"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hyperlink" Target="https://www.projectcalico.org" TargetMode="External"/><Relationship Id="rId36" Type="http://schemas.openxmlformats.org/officeDocument/2006/relationships/hyperlink" Target="https://www.cs.princeton.edu/courses/archive/fall13/cos597E/papers/sdnhistory.pdf" TargetMode="External"/><Relationship Id="rId10" Type="http://schemas.microsoft.com/office/2016/09/relationships/commentsIds" Target="commentsIds.xml"/><Relationship Id="rId19" Type="http://schemas.openxmlformats.org/officeDocument/2006/relationships/image" Target="media/image9.emf"/><Relationship Id="rId31" Type="http://schemas.openxmlformats.org/officeDocument/2006/relationships/image" Target="media/image19.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comments" Target="comments.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hyperlink" Target="https://www.openvswitch.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207</TotalTime>
  <Pages>35</Pages>
  <Words>7862</Words>
  <Characters>44819</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chapter 1</vt:lpstr>
    </vt:vector>
  </TitlesOfParts>
  <Company/>
  <LinksUpToDate>false</LinksUpToDate>
  <CharactersWithSpaces>52576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dc:title>
  <dc:creator/>
  <cp:keywords/>
  <cp:lastModifiedBy>Kiran KN</cp:lastModifiedBy>
  <cp:revision>105</cp:revision>
  <dcterms:created xsi:type="dcterms:W3CDTF">2020-09-18T18:35:00Z</dcterms:created>
  <dcterms:modified xsi:type="dcterms:W3CDTF">2020-09-23T06:39:00Z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2020-09-18</vt:lpwstr>
  </property>
  <property fmtid="{D5CDD505-2E9C-101B-9397-08002B2CF9AE}" pid="3" name="subtitle">
    <vt:lpwstr>SDN overview&lt;/phrase&gt;&lt;/emphasis&gt;</vt:lpwstr>
  </property>
</Properties>
</file>