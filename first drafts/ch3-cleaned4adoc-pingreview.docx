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25521CD" w14:textId="77777777" w:rsidR="00FC2D59" w:rsidRPr="00872E0C" w:rsidRDefault="00FC2D59" w:rsidP="00FC2D59">
      <w:pPr>
        <w:pStyle w:val="Heading1"/>
        <w:rPr>
          <w:lang w:val="fr-FR"/>
        </w:rPr>
      </w:pPr>
      <w:bookmarkStart w:id="0" w:name="X30e37127b5cd1c8f5c76a4b0861929747ab063d"/>
      <w:bookmarkStart w:id="1" w:name="_Toc51017275"/>
      <w:proofErr w:type="spellStart"/>
      <w:proofErr w:type="gramStart"/>
      <w:r w:rsidRPr="00872E0C">
        <w:rPr>
          <w:lang w:val="fr-FR"/>
        </w:rPr>
        <w:t>chapter</w:t>
      </w:r>
      <w:proofErr w:type="spellEnd"/>
      <w:proofErr w:type="gramEnd"/>
      <w:r w:rsidRPr="00872E0C">
        <w:rPr>
          <w:lang w:val="fr-FR"/>
        </w:rPr>
        <w:t xml:space="preserve"> 3: </w:t>
      </w:r>
      <w:bookmarkEnd w:id="0"/>
      <w:r w:rsidRPr="00872E0C">
        <w:rPr>
          <w:lang w:val="fr-FR"/>
        </w:rPr>
        <w:t xml:space="preserve">Contrail DPDK </w:t>
      </w:r>
      <w:proofErr w:type="spellStart"/>
      <w:r w:rsidRPr="00872E0C">
        <w:rPr>
          <w:lang w:val="fr-FR"/>
        </w:rPr>
        <w:t>vrouter</w:t>
      </w:r>
      <w:bookmarkEnd w:id="1"/>
      <w:proofErr w:type="spellEnd"/>
    </w:p>
    <w:p w14:paraId="16FE6A86" w14:textId="77777777" w:rsidR="00FC2D59" w:rsidRPr="00532586" w:rsidRDefault="00FC2D59" w:rsidP="00FC2D59">
      <w:pPr>
        <w:pStyle w:val="Heading2"/>
        <w:rPr>
          <w:lang w:val="fr-FR"/>
        </w:rPr>
      </w:pPr>
      <w:bookmarkStart w:id="2" w:name="_Toc51017276"/>
      <w:proofErr w:type="spellStart"/>
      <w:proofErr w:type="gramStart"/>
      <w:r w:rsidRPr="00532586">
        <w:rPr>
          <w:lang w:val="fr-FR"/>
        </w:rPr>
        <w:t>vrouter</w:t>
      </w:r>
      <w:proofErr w:type="spellEnd"/>
      <w:proofErr w:type="gramEnd"/>
      <w:r w:rsidRPr="00532586">
        <w:rPr>
          <w:lang w:val="fr-FR"/>
        </w:rPr>
        <w:t xml:space="preserve"> architecture</w:t>
      </w:r>
      <w:bookmarkEnd w:id="2"/>
    </w:p>
    <w:p w14:paraId="3949613D" w14:textId="77777777" w:rsidR="00FC2D59" w:rsidRDefault="00FC2D59" w:rsidP="00FC2D59">
      <w:pPr>
        <w:pStyle w:val="BodyText"/>
        <w:spacing w:before="0" w:after="0"/>
        <w:rPr>
          <w:lang w:val="en-GB"/>
        </w:rPr>
      </w:pPr>
      <w:r w:rsidRPr="00872E0C">
        <w:rPr>
          <w:lang w:val="en-GB"/>
        </w:rPr>
        <w:t xml:space="preserve">Contrail </w:t>
      </w:r>
      <w:proofErr w:type="spellStart"/>
      <w:r w:rsidRPr="00872E0C">
        <w:rPr>
          <w:lang w:val="en-GB"/>
        </w:rPr>
        <w:t>vrouter</w:t>
      </w:r>
      <w:proofErr w:type="spellEnd"/>
      <w:r w:rsidRPr="00872E0C">
        <w:rPr>
          <w:lang w:val="en-GB"/>
        </w:rPr>
        <w:t xml:space="preserve"> is made u</w:t>
      </w:r>
      <w:r>
        <w:rPr>
          <w:lang w:val="en-GB"/>
        </w:rPr>
        <w:t>p of two parts:</w:t>
      </w:r>
    </w:p>
    <w:p w14:paraId="4F242160" w14:textId="77777777" w:rsidR="00FC2D59" w:rsidRDefault="00FC2D59" w:rsidP="00FC2D59">
      <w:pPr>
        <w:pStyle w:val="BodyText"/>
        <w:numPr>
          <w:ilvl w:val="0"/>
          <w:numId w:val="1"/>
        </w:numPr>
        <w:spacing w:before="0" w:after="0"/>
        <w:rPr>
          <w:lang w:val="en-GB"/>
        </w:rPr>
      </w:pPr>
      <w:proofErr w:type="spellStart"/>
      <w:r w:rsidRPr="00FB58AA">
        <w:rPr>
          <w:b/>
          <w:bCs/>
          <w:lang w:val="en-GB"/>
        </w:rPr>
        <w:t>vRouter</w:t>
      </w:r>
      <w:proofErr w:type="spellEnd"/>
      <w:r w:rsidRPr="00FB58AA">
        <w:rPr>
          <w:b/>
          <w:bCs/>
          <w:lang w:val="en-GB"/>
        </w:rPr>
        <w:t xml:space="preserve"> agent</w:t>
      </w:r>
      <w:r>
        <w:rPr>
          <w:lang w:val="en-GB"/>
        </w:rPr>
        <w:t xml:space="preserve">: this piece is interconnecting the </w:t>
      </w:r>
      <w:proofErr w:type="spellStart"/>
      <w:r>
        <w:rPr>
          <w:lang w:val="en-GB"/>
        </w:rPr>
        <w:t>vRouter</w:t>
      </w:r>
      <w:proofErr w:type="spellEnd"/>
      <w:r>
        <w:rPr>
          <w:lang w:val="en-GB"/>
        </w:rPr>
        <w:t xml:space="preserve"> with the Contrail control nodes using XMPP protocol. This is the control plane local relay for the </w:t>
      </w:r>
      <w:proofErr w:type="spellStart"/>
      <w:r>
        <w:rPr>
          <w:lang w:val="en-GB"/>
        </w:rPr>
        <w:t>vrouter</w:t>
      </w:r>
      <w:proofErr w:type="spellEnd"/>
      <w:r>
        <w:rPr>
          <w:lang w:val="en-GB"/>
        </w:rPr>
        <w:t xml:space="preserve">. The actual control plane is located on Contrail control nodes and is shared between all </w:t>
      </w:r>
      <w:proofErr w:type="spellStart"/>
      <w:r>
        <w:rPr>
          <w:lang w:val="en-GB"/>
        </w:rPr>
        <w:t>vrouters</w:t>
      </w:r>
      <w:proofErr w:type="spellEnd"/>
      <w:r>
        <w:rPr>
          <w:lang w:val="en-GB"/>
        </w:rPr>
        <w:t xml:space="preserve"> of the virtual infrastructure.</w:t>
      </w:r>
    </w:p>
    <w:p w14:paraId="38212CE7" w14:textId="77777777" w:rsidR="00FC2D59" w:rsidRDefault="00FC2D59" w:rsidP="00FC2D59">
      <w:pPr>
        <w:pStyle w:val="BodyText"/>
        <w:numPr>
          <w:ilvl w:val="0"/>
          <w:numId w:val="1"/>
        </w:numPr>
        <w:spacing w:before="0" w:after="0"/>
        <w:rPr>
          <w:lang w:val="en-GB"/>
        </w:rPr>
      </w:pPr>
      <w:proofErr w:type="spellStart"/>
      <w:r w:rsidRPr="00FB58AA">
        <w:rPr>
          <w:b/>
          <w:bCs/>
          <w:lang w:val="en-GB"/>
        </w:rPr>
        <w:t>vRouter</w:t>
      </w:r>
      <w:proofErr w:type="spellEnd"/>
      <w:r w:rsidRPr="00FB58AA">
        <w:rPr>
          <w:b/>
          <w:bCs/>
          <w:lang w:val="en-GB"/>
        </w:rPr>
        <w:t xml:space="preserve"> </w:t>
      </w:r>
      <w:proofErr w:type="spellStart"/>
      <w:r w:rsidRPr="00FB58AA">
        <w:rPr>
          <w:b/>
          <w:bCs/>
          <w:lang w:val="en-GB"/>
        </w:rPr>
        <w:t>dataplane</w:t>
      </w:r>
      <w:proofErr w:type="spellEnd"/>
      <w:r>
        <w:rPr>
          <w:lang w:val="en-GB"/>
        </w:rPr>
        <w:t xml:space="preserve">: this piece is performing </w:t>
      </w:r>
      <w:proofErr w:type="spellStart"/>
      <w:r>
        <w:rPr>
          <w:lang w:val="en-GB"/>
        </w:rPr>
        <w:t>vrouter</w:t>
      </w:r>
      <w:proofErr w:type="spellEnd"/>
      <w:r>
        <w:rPr>
          <w:lang w:val="en-GB"/>
        </w:rPr>
        <w:t xml:space="preserve"> network packet processing.</w:t>
      </w:r>
    </w:p>
    <w:p w14:paraId="6BC46944" w14:textId="77777777" w:rsidR="00FC2D59" w:rsidRPr="00872E0C" w:rsidRDefault="00FC2D59" w:rsidP="00FC2D59">
      <w:pPr>
        <w:pStyle w:val="BodyText"/>
        <w:spacing w:before="0" w:after="0"/>
        <w:ind w:left="360"/>
        <w:rPr>
          <w:lang w:val="en-GB"/>
        </w:rPr>
      </w:pPr>
    </w:p>
    <w:p w14:paraId="69073D40" w14:textId="77777777" w:rsidR="00FC2D59" w:rsidRDefault="00FC2D59" w:rsidP="00FC2D59">
      <w:pPr>
        <w:pStyle w:val="BodyText"/>
        <w:spacing w:before="0" w:after="0"/>
        <w:rPr>
          <w:lang w:val="fr-FR"/>
        </w:rPr>
      </w:pPr>
      <w:r w:rsidRPr="00872E0C">
        <w:rPr>
          <w:noProof/>
        </w:rPr>
        <w:drawing>
          <wp:inline distT="0" distB="0" distL="0" distR="0" wp14:anchorId="2BFEED9D" wp14:editId="6DEE5AB4">
            <wp:extent cx="5750123" cy="3123084"/>
            <wp:effectExtent l="0" t="0" r="3175" b="1270"/>
            <wp:docPr id="2050" name="Picture 2" descr="Figure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Figure04"/>
                    <pic:cNvPicPr>
                      <a:picLocks noChangeAspect="1" noChangeArrowheads="1"/>
                    </pic:cNvPicPr>
                  </pic:nvPicPr>
                  <pic:blipFill rotWithShape="1">
                    <a:blip r:embed="rId7">
                      <a:extLst>
                        <a:ext uri="{28A0092B-C50C-407E-A947-70E740481C1C}">
                          <a14:useLocalDpi xmlns:a14="http://schemas.microsoft.com/office/drawing/2010/main" val="0"/>
                        </a:ext>
                      </a:extLst>
                    </a:blip>
                    <a:srcRect l="6260" b="8667"/>
                    <a:stretch/>
                  </pic:blipFill>
                  <pic:spPr bwMode="auto">
                    <a:xfrm>
                      <a:off x="0" y="0"/>
                      <a:ext cx="5750123" cy="3123084"/>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55C5C1A6" w14:textId="77777777" w:rsidR="00FC2D59" w:rsidRDefault="00FC2D59" w:rsidP="00FC2D59">
      <w:pPr>
        <w:pStyle w:val="BodyText"/>
        <w:spacing w:before="0" w:after="0"/>
        <w:rPr>
          <w:lang w:val="fr-FR"/>
        </w:rPr>
      </w:pPr>
    </w:p>
    <w:p w14:paraId="1EA2F1BF" w14:textId="77777777" w:rsidR="00FC2D59" w:rsidRDefault="00FC2D59" w:rsidP="00FC2D59">
      <w:pPr>
        <w:pStyle w:val="BodyText"/>
        <w:spacing w:before="0" w:after="0"/>
        <w:rPr>
          <w:lang w:val="fr-FR"/>
        </w:rPr>
      </w:pPr>
    </w:p>
    <w:p w14:paraId="6C20EA33" w14:textId="77777777" w:rsidR="00FC2D59" w:rsidRDefault="00FC2D59" w:rsidP="00FC2D59">
      <w:pPr>
        <w:pStyle w:val="BodyText"/>
        <w:spacing w:before="0" w:after="0"/>
        <w:rPr>
          <w:lang w:val="fr-FR"/>
        </w:rPr>
      </w:pPr>
    </w:p>
    <w:p w14:paraId="45C5A11C" w14:textId="77777777" w:rsidR="00FC2D59" w:rsidRDefault="00FC2D59" w:rsidP="00FC2D59">
      <w:pPr>
        <w:spacing w:after="160" w:line="259" w:lineRule="auto"/>
        <w:rPr>
          <w:rFonts w:asciiTheme="majorHAnsi" w:eastAsiaTheme="majorEastAsia" w:hAnsiTheme="majorHAnsi" w:cstheme="majorBidi"/>
          <w:b/>
          <w:bCs/>
          <w:color w:val="4472C4" w:themeColor="accent1"/>
          <w:sz w:val="28"/>
          <w:szCs w:val="28"/>
        </w:rPr>
      </w:pPr>
      <w:r>
        <w:br w:type="page"/>
      </w:r>
    </w:p>
    <w:p w14:paraId="49C28F4E" w14:textId="77777777" w:rsidR="00FC2D59" w:rsidRPr="006E3CD0" w:rsidRDefault="00FC2D59" w:rsidP="00FC2D59">
      <w:pPr>
        <w:pStyle w:val="Heading2"/>
      </w:pPr>
      <w:bookmarkStart w:id="3" w:name="_Toc51017277"/>
      <w:proofErr w:type="spellStart"/>
      <w:r w:rsidRPr="006E3CD0">
        <w:lastRenderedPageBreak/>
        <w:t>vrouter</w:t>
      </w:r>
      <w:proofErr w:type="spellEnd"/>
      <w:r w:rsidRPr="006E3CD0">
        <w:t xml:space="preserve"> </w:t>
      </w:r>
      <w:r>
        <w:t xml:space="preserve">agent with </w:t>
      </w:r>
      <w:proofErr w:type="spellStart"/>
      <w:r>
        <w:t>vrouter</w:t>
      </w:r>
      <w:proofErr w:type="spellEnd"/>
      <w:r>
        <w:t xml:space="preserve"> </w:t>
      </w:r>
      <w:proofErr w:type="spellStart"/>
      <w:r>
        <w:t>dataplane</w:t>
      </w:r>
      <w:proofErr w:type="spellEnd"/>
      <w:r>
        <w:t xml:space="preserve"> and contrail control nodes interconnexion</w:t>
      </w:r>
      <w:bookmarkEnd w:id="3"/>
    </w:p>
    <w:p w14:paraId="48007EE6" w14:textId="77777777" w:rsidR="00FC2D59" w:rsidRDefault="00FC2D59" w:rsidP="00FC2D59">
      <w:pPr>
        <w:pStyle w:val="BodyText"/>
        <w:spacing w:before="0" w:after="0"/>
        <w:rPr>
          <w:lang w:val="fr-FR"/>
        </w:rPr>
      </w:pPr>
    </w:p>
    <w:p w14:paraId="5611160B" w14:textId="77777777" w:rsidR="00FC2D59" w:rsidRDefault="00FC2D59" w:rsidP="00FC2D59">
      <w:pPr>
        <w:pStyle w:val="BodyText"/>
        <w:spacing w:before="0" w:after="0"/>
        <w:rPr>
          <w:lang w:val="fr-FR"/>
        </w:rPr>
      </w:pPr>
      <w:r>
        <w:rPr>
          <w:lang w:val="fr-FR"/>
        </w:rPr>
        <w:t xml:space="preserve">Contrail </w:t>
      </w:r>
      <w:proofErr w:type="spellStart"/>
      <w:r>
        <w:rPr>
          <w:lang w:val="fr-FR"/>
        </w:rPr>
        <w:t>vRouter</w:t>
      </w:r>
      <w:proofErr w:type="spellEnd"/>
      <w:r>
        <w:rPr>
          <w:lang w:val="fr-FR"/>
        </w:rPr>
        <w:t xml:space="preserve"> agent </w:t>
      </w:r>
      <w:proofErr w:type="spellStart"/>
      <w:r>
        <w:rPr>
          <w:lang w:val="fr-FR"/>
        </w:rPr>
        <w:t>is</w:t>
      </w:r>
      <w:proofErr w:type="spellEnd"/>
      <w:r>
        <w:rPr>
          <w:lang w:val="fr-FR"/>
        </w:rPr>
        <w:t xml:space="preserve"> </w:t>
      </w:r>
      <w:proofErr w:type="spellStart"/>
      <w:r>
        <w:rPr>
          <w:lang w:val="fr-FR"/>
        </w:rPr>
        <w:t>interconnected</w:t>
      </w:r>
      <w:proofErr w:type="spellEnd"/>
      <w:r>
        <w:rPr>
          <w:lang w:val="fr-FR"/>
        </w:rPr>
        <w:t xml:space="preserve"> to :</w:t>
      </w:r>
    </w:p>
    <w:p w14:paraId="688791B0" w14:textId="77777777" w:rsidR="00FC2D59" w:rsidRPr="00532586" w:rsidRDefault="00FC2D59" w:rsidP="00FC2D59">
      <w:pPr>
        <w:pStyle w:val="BodyText"/>
        <w:numPr>
          <w:ilvl w:val="0"/>
          <w:numId w:val="1"/>
        </w:numPr>
        <w:spacing w:before="0" w:after="0"/>
        <w:rPr>
          <w:lang w:val="en-GB"/>
        </w:rPr>
      </w:pPr>
      <w:r w:rsidRPr="00532586">
        <w:rPr>
          <w:b/>
          <w:bCs/>
          <w:lang w:val="en-GB"/>
        </w:rPr>
        <w:t xml:space="preserve">Contrail Control </w:t>
      </w:r>
      <w:proofErr w:type="gramStart"/>
      <w:r w:rsidRPr="00532586">
        <w:rPr>
          <w:b/>
          <w:bCs/>
          <w:lang w:val="en-GB"/>
        </w:rPr>
        <w:t>node</w:t>
      </w:r>
      <w:r w:rsidRPr="00532586">
        <w:rPr>
          <w:lang w:val="en-GB"/>
        </w:rPr>
        <w:t> :</w:t>
      </w:r>
      <w:proofErr w:type="gramEnd"/>
      <w:r w:rsidRPr="00532586">
        <w:rPr>
          <w:lang w:val="en-GB"/>
        </w:rPr>
        <w:t xml:space="preserve"> using vhost0 network interface. XMPP packets are exchange between Contrail </w:t>
      </w:r>
      <w:proofErr w:type="spellStart"/>
      <w:r w:rsidRPr="00532586">
        <w:rPr>
          <w:lang w:val="en-GB"/>
        </w:rPr>
        <w:t>vRouter</w:t>
      </w:r>
      <w:proofErr w:type="spellEnd"/>
      <w:r w:rsidRPr="00532586">
        <w:rPr>
          <w:lang w:val="en-GB"/>
        </w:rPr>
        <w:t xml:space="preserve"> agent and Contrail Control nodes through vhost0 interface.</w:t>
      </w:r>
    </w:p>
    <w:p w14:paraId="33ED0A25" w14:textId="77777777" w:rsidR="00FC2D59" w:rsidRPr="00532586" w:rsidRDefault="00FC2D59" w:rsidP="00FC2D59">
      <w:pPr>
        <w:pStyle w:val="BodyText"/>
        <w:spacing w:before="0" w:after="0"/>
        <w:ind w:left="720"/>
        <w:rPr>
          <w:lang w:val="en-GB"/>
        </w:rPr>
      </w:pPr>
    </w:p>
    <w:p w14:paraId="27AAF4ED" w14:textId="77777777" w:rsidR="00FC2D59" w:rsidRPr="00532586" w:rsidRDefault="00FC2D59" w:rsidP="00FC2D59">
      <w:pPr>
        <w:pStyle w:val="BodyText"/>
        <w:numPr>
          <w:ilvl w:val="0"/>
          <w:numId w:val="1"/>
        </w:numPr>
        <w:spacing w:before="0" w:after="0"/>
        <w:rPr>
          <w:lang w:val="en-GB"/>
        </w:rPr>
      </w:pPr>
      <w:r w:rsidRPr="00532586">
        <w:rPr>
          <w:b/>
          <w:bCs/>
          <w:lang w:val="en-GB"/>
        </w:rPr>
        <w:t xml:space="preserve">Contrail </w:t>
      </w:r>
      <w:proofErr w:type="spellStart"/>
      <w:r w:rsidRPr="00532586">
        <w:rPr>
          <w:b/>
          <w:bCs/>
          <w:lang w:val="en-GB"/>
        </w:rPr>
        <w:t>vRouter</w:t>
      </w:r>
      <w:proofErr w:type="spellEnd"/>
      <w:r w:rsidRPr="00532586">
        <w:rPr>
          <w:b/>
          <w:bCs/>
          <w:lang w:val="en-GB"/>
        </w:rPr>
        <w:t xml:space="preserve"> </w:t>
      </w:r>
      <w:proofErr w:type="spellStart"/>
      <w:proofErr w:type="gramStart"/>
      <w:r w:rsidRPr="00532586">
        <w:rPr>
          <w:b/>
          <w:bCs/>
          <w:lang w:val="en-GB"/>
        </w:rPr>
        <w:t>dataplane</w:t>
      </w:r>
      <w:proofErr w:type="spellEnd"/>
      <w:r w:rsidRPr="00532586">
        <w:rPr>
          <w:lang w:val="en-GB"/>
        </w:rPr>
        <w:t> :</w:t>
      </w:r>
      <w:proofErr w:type="gramEnd"/>
      <w:r w:rsidRPr="00532586">
        <w:rPr>
          <w:lang w:val="en-GB"/>
        </w:rPr>
        <w:t xml:space="preserve"> using pkt0 network interface. Flow and forwarding </w:t>
      </w:r>
      <w:proofErr w:type="spellStart"/>
      <w:r w:rsidRPr="00532586">
        <w:rPr>
          <w:lang w:val="en-GB"/>
        </w:rPr>
        <w:t>infromation</w:t>
      </w:r>
      <w:proofErr w:type="spellEnd"/>
      <w:r w:rsidRPr="00532586">
        <w:rPr>
          <w:lang w:val="en-GB"/>
        </w:rPr>
        <w:t xml:space="preserve"> are </w:t>
      </w:r>
      <w:proofErr w:type="spellStart"/>
      <w:r w:rsidRPr="00532586">
        <w:rPr>
          <w:lang w:val="en-GB"/>
        </w:rPr>
        <w:t>exhanged</w:t>
      </w:r>
      <w:proofErr w:type="spellEnd"/>
      <w:r w:rsidRPr="00532586">
        <w:rPr>
          <w:lang w:val="en-GB"/>
        </w:rPr>
        <w:t xml:space="preserve"> between </w:t>
      </w:r>
      <w:proofErr w:type="spellStart"/>
      <w:r w:rsidRPr="00532586">
        <w:rPr>
          <w:lang w:val="en-GB"/>
        </w:rPr>
        <w:t>vrouter</w:t>
      </w:r>
      <w:proofErr w:type="spellEnd"/>
      <w:r w:rsidRPr="00532586">
        <w:rPr>
          <w:lang w:val="en-GB"/>
        </w:rPr>
        <w:t xml:space="preserve"> agent and </w:t>
      </w:r>
      <w:proofErr w:type="spellStart"/>
      <w:r w:rsidRPr="00532586">
        <w:rPr>
          <w:lang w:val="en-GB"/>
        </w:rPr>
        <w:t>vrouter</w:t>
      </w:r>
      <w:proofErr w:type="spellEnd"/>
      <w:r w:rsidRPr="00532586">
        <w:rPr>
          <w:lang w:val="en-GB"/>
        </w:rPr>
        <w:t xml:space="preserve"> </w:t>
      </w:r>
      <w:proofErr w:type="spellStart"/>
      <w:r w:rsidRPr="00532586">
        <w:rPr>
          <w:lang w:val="en-GB"/>
        </w:rPr>
        <w:t>dataplane</w:t>
      </w:r>
      <w:proofErr w:type="spellEnd"/>
      <w:r w:rsidRPr="00532586">
        <w:rPr>
          <w:lang w:val="en-GB"/>
        </w:rPr>
        <w:t xml:space="preserve"> through pkt0 interface. </w:t>
      </w:r>
    </w:p>
    <w:p w14:paraId="6482E683" w14:textId="77777777" w:rsidR="00FC2D59" w:rsidRPr="00532586" w:rsidRDefault="00FC2D59" w:rsidP="00FC2D59">
      <w:pPr>
        <w:pStyle w:val="BodyText"/>
        <w:spacing w:before="0" w:after="0"/>
        <w:rPr>
          <w:lang w:val="en-GB"/>
        </w:rPr>
      </w:pPr>
    </w:p>
    <w:p w14:paraId="0CD21532" w14:textId="77777777" w:rsidR="00FC2D59" w:rsidRDefault="00FC2D59" w:rsidP="00FC2D59">
      <w:pPr>
        <w:pStyle w:val="BodyText"/>
        <w:spacing w:before="0" w:after="0"/>
        <w:rPr>
          <w:lang w:val="fr-FR"/>
        </w:rPr>
      </w:pPr>
      <w:r>
        <w:rPr>
          <w:noProof/>
          <w:lang w:val="fr-FR"/>
        </w:rPr>
        <w:drawing>
          <wp:inline distT="0" distB="0" distL="0" distR="0" wp14:anchorId="6C1A8DD8" wp14:editId="51C08B62">
            <wp:extent cx="5236845" cy="4340860"/>
            <wp:effectExtent l="0" t="0" r="0" b="254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36845" cy="4340860"/>
                    </a:xfrm>
                    <a:prstGeom prst="rect">
                      <a:avLst/>
                    </a:prstGeom>
                    <a:noFill/>
                  </pic:spPr>
                </pic:pic>
              </a:graphicData>
            </a:graphic>
          </wp:inline>
        </w:drawing>
      </w:r>
    </w:p>
    <w:p w14:paraId="7283DE53" w14:textId="77777777" w:rsidR="00FC2D59" w:rsidRDefault="00FC2D59" w:rsidP="00FC2D59">
      <w:pPr>
        <w:pStyle w:val="BodyText"/>
        <w:spacing w:before="0" w:after="0"/>
        <w:rPr>
          <w:lang w:val="fr-FR"/>
        </w:rPr>
      </w:pPr>
    </w:p>
    <w:p w14:paraId="47F51B13" w14:textId="77777777" w:rsidR="00FC2D59" w:rsidRDefault="00FC2D59" w:rsidP="00FC2D59">
      <w:pPr>
        <w:pStyle w:val="BodyText"/>
        <w:spacing w:before="0" w:after="0"/>
        <w:rPr>
          <w:lang w:val="fr-FR"/>
        </w:rPr>
      </w:pPr>
    </w:p>
    <w:p w14:paraId="211C8ABC" w14:textId="77777777" w:rsidR="00FC2D59" w:rsidRPr="00532586" w:rsidRDefault="00FC2D59" w:rsidP="00FC2D59">
      <w:pPr>
        <w:pStyle w:val="Heading2"/>
        <w:rPr>
          <w:lang w:val="en-GB"/>
        </w:rPr>
      </w:pPr>
      <w:bookmarkStart w:id="4" w:name="_Toc51017278"/>
      <w:proofErr w:type="spellStart"/>
      <w:r w:rsidRPr="00532586">
        <w:rPr>
          <w:lang w:val="en-GB"/>
        </w:rPr>
        <w:t>vrouter</w:t>
      </w:r>
      <w:proofErr w:type="spellEnd"/>
      <w:r w:rsidRPr="00532586">
        <w:rPr>
          <w:lang w:val="en-GB"/>
        </w:rPr>
        <w:t xml:space="preserve"> </w:t>
      </w:r>
      <w:proofErr w:type="spellStart"/>
      <w:r w:rsidRPr="00532586">
        <w:rPr>
          <w:lang w:val="en-GB"/>
        </w:rPr>
        <w:t>dataplanes</w:t>
      </w:r>
      <w:bookmarkEnd w:id="4"/>
      <w:proofErr w:type="spellEnd"/>
    </w:p>
    <w:p w14:paraId="5F03182D" w14:textId="77777777" w:rsidR="00FC2D59" w:rsidRDefault="00FC2D59" w:rsidP="00FC2D59">
      <w:pPr>
        <w:rPr>
          <w:lang w:val="en-GB"/>
        </w:rPr>
      </w:pPr>
      <w:r w:rsidRPr="00872E0C">
        <w:rPr>
          <w:lang w:val="en-GB"/>
        </w:rPr>
        <w:t xml:space="preserve">3 kind of </w:t>
      </w:r>
      <w:proofErr w:type="spellStart"/>
      <w:r w:rsidRPr="00872E0C">
        <w:rPr>
          <w:lang w:val="en-GB"/>
        </w:rPr>
        <w:t>vrouter</w:t>
      </w:r>
      <w:proofErr w:type="spellEnd"/>
      <w:r w:rsidRPr="00872E0C">
        <w:rPr>
          <w:lang w:val="en-GB"/>
        </w:rPr>
        <w:t xml:space="preserve"> </w:t>
      </w:r>
      <w:proofErr w:type="spellStart"/>
      <w:r w:rsidRPr="00872E0C">
        <w:rPr>
          <w:lang w:val="en-GB"/>
        </w:rPr>
        <w:t>dataplanes</w:t>
      </w:r>
      <w:proofErr w:type="spellEnd"/>
      <w:r w:rsidRPr="00872E0C">
        <w:rPr>
          <w:lang w:val="en-GB"/>
        </w:rPr>
        <w:t xml:space="preserve"> a</w:t>
      </w:r>
      <w:r>
        <w:rPr>
          <w:lang w:val="en-GB"/>
        </w:rPr>
        <w:t>re supported:</w:t>
      </w:r>
    </w:p>
    <w:p w14:paraId="14C353F0" w14:textId="77777777" w:rsidR="00FC2D59" w:rsidRDefault="00FC2D59" w:rsidP="00FC2D59">
      <w:pPr>
        <w:pStyle w:val="BodyText"/>
        <w:numPr>
          <w:ilvl w:val="0"/>
          <w:numId w:val="1"/>
        </w:numPr>
        <w:spacing w:before="0" w:after="0"/>
        <w:rPr>
          <w:lang w:val="en-GB"/>
        </w:rPr>
      </w:pPr>
      <w:r w:rsidRPr="002C2160">
        <w:rPr>
          <w:b/>
          <w:bCs/>
          <w:lang w:val="en-GB"/>
        </w:rPr>
        <w:t xml:space="preserve">Linux </w:t>
      </w:r>
      <w:proofErr w:type="gramStart"/>
      <w:r w:rsidRPr="002C2160">
        <w:rPr>
          <w:b/>
          <w:bCs/>
          <w:lang w:val="en-GB"/>
        </w:rPr>
        <w:t>Kernel</w:t>
      </w:r>
      <w:r>
        <w:rPr>
          <w:lang w:val="en-GB"/>
        </w:rPr>
        <w:t xml:space="preserve"> :</w:t>
      </w:r>
      <w:proofErr w:type="gramEnd"/>
      <w:r>
        <w:rPr>
          <w:lang w:val="en-GB"/>
        </w:rPr>
        <w:t xml:space="preserve"> </w:t>
      </w:r>
      <w:proofErr w:type="spellStart"/>
      <w:r>
        <w:rPr>
          <w:lang w:val="en-GB"/>
        </w:rPr>
        <w:t>vrouter</w:t>
      </w:r>
      <w:proofErr w:type="spellEnd"/>
      <w:r>
        <w:rPr>
          <w:lang w:val="en-GB"/>
        </w:rPr>
        <w:t xml:space="preserve"> </w:t>
      </w:r>
      <w:proofErr w:type="spellStart"/>
      <w:r>
        <w:rPr>
          <w:lang w:val="en-GB"/>
        </w:rPr>
        <w:t>dataplane</w:t>
      </w:r>
      <w:proofErr w:type="spellEnd"/>
      <w:r>
        <w:rPr>
          <w:lang w:val="en-GB"/>
        </w:rPr>
        <w:t xml:space="preserve"> is a Linux kernel module (</w:t>
      </w:r>
      <w:proofErr w:type="spellStart"/>
      <w:r>
        <w:rPr>
          <w:lang w:val="en-GB"/>
        </w:rPr>
        <w:t>vrouter.ko</w:t>
      </w:r>
      <w:proofErr w:type="spellEnd"/>
      <w:r>
        <w:rPr>
          <w:lang w:val="en-GB"/>
        </w:rPr>
        <w:t xml:space="preserve">). Using this module, Contrail </w:t>
      </w:r>
      <w:proofErr w:type="spellStart"/>
      <w:r>
        <w:rPr>
          <w:lang w:val="en-GB"/>
        </w:rPr>
        <w:t>vRouter</w:t>
      </w:r>
      <w:proofErr w:type="spellEnd"/>
      <w:r>
        <w:rPr>
          <w:lang w:val="en-GB"/>
        </w:rPr>
        <w:t xml:space="preserve"> can access to Linux Network Interface Card (NIC). Packet forwarding is made by the regular Linux TCP/IP stack. Contrail </w:t>
      </w:r>
      <w:proofErr w:type="spellStart"/>
      <w:r>
        <w:rPr>
          <w:lang w:val="en-GB"/>
        </w:rPr>
        <w:t>vRouter</w:t>
      </w:r>
      <w:proofErr w:type="spellEnd"/>
      <w:r>
        <w:rPr>
          <w:lang w:val="en-GB"/>
        </w:rPr>
        <w:t xml:space="preserve"> </w:t>
      </w:r>
      <w:proofErr w:type="spellStart"/>
      <w:r>
        <w:rPr>
          <w:lang w:val="en-GB"/>
        </w:rPr>
        <w:t>dataplane</w:t>
      </w:r>
      <w:proofErr w:type="spellEnd"/>
      <w:r>
        <w:rPr>
          <w:lang w:val="en-GB"/>
        </w:rPr>
        <w:t xml:space="preserve"> is only taking care to fulfil </w:t>
      </w:r>
      <w:proofErr w:type="spellStart"/>
      <w:r>
        <w:rPr>
          <w:lang w:val="en-GB"/>
        </w:rPr>
        <w:t>dataplane</w:t>
      </w:r>
      <w:proofErr w:type="spellEnd"/>
      <w:r>
        <w:rPr>
          <w:lang w:val="en-GB"/>
        </w:rPr>
        <w:t xml:space="preserve"> forwarding decision information (MAC, IP and flow table information). Linux TCP/IP stack is working in interrupt mode. Consequently, packet processing performance tuning has to be done at Linux Operating System level.</w:t>
      </w:r>
    </w:p>
    <w:p w14:paraId="2477CCA5" w14:textId="77777777" w:rsidR="00FC2D59" w:rsidRDefault="00FC2D59" w:rsidP="00FC2D59">
      <w:pPr>
        <w:pStyle w:val="BodyText"/>
        <w:spacing w:before="0" w:after="0"/>
        <w:ind w:left="360"/>
        <w:rPr>
          <w:lang w:val="en-GB"/>
        </w:rPr>
      </w:pPr>
    </w:p>
    <w:p w14:paraId="22F2A119" w14:textId="77777777" w:rsidR="00FC2D59" w:rsidRDefault="007846EC" w:rsidP="00FC2D59">
      <w:pPr>
        <w:pStyle w:val="BodyText"/>
        <w:spacing w:before="0" w:after="0"/>
        <w:ind w:left="720"/>
      </w:pPr>
      <w:r>
        <w:lastRenderedPageBreak/>
        <w:pict w14:anchorId="62B0087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34.25pt;height:246.1pt">
            <v:imagedata r:id="rId9" o:title=""/>
          </v:shape>
        </w:pict>
      </w:r>
    </w:p>
    <w:p w14:paraId="511AF6AD" w14:textId="77777777" w:rsidR="00FC2D59" w:rsidRDefault="00FC2D59" w:rsidP="00FC2D59">
      <w:pPr>
        <w:pStyle w:val="BodyText"/>
        <w:spacing w:before="0" w:after="0"/>
        <w:rPr>
          <w:lang w:val="en-GB"/>
        </w:rPr>
      </w:pPr>
    </w:p>
    <w:p w14:paraId="12762657" w14:textId="79F0FA6D" w:rsidR="00FC2D59" w:rsidRDefault="00FC2D59" w:rsidP="00FC2D59">
      <w:pPr>
        <w:pStyle w:val="BodyText"/>
        <w:numPr>
          <w:ilvl w:val="0"/>
          <w:numId w:val="1"/>
        </w:numPr>
        <w:spacing w:before="0" w:after="0"/>
        <w:rPr>
          <w:lang w:val="en-GB"/>
        </w:rPr>
      </w:pPr>
      <w:proofErr w:type="gramStart"/>
      <w:r w:rsidRPr="00A2669A">
        <w:rPr>
          <w:b/>
          <w:bCs/>
          <w:lang w:val="en-GB"/>
        </w:rPr>
        <w:t>DPDK</w:t>
      </w:r>
      <w:r>
        <w:rPr>
          <w:lang w:val="en-GB"/>
        </w:rPr>
        <w:t xml:space="preserve"> :</w:t>
      </w:r>
      <w:proofErr w:type="gramEnd"/>
      <w:r>
        <w:rPr>
          <w:lang w:val="en-GB"/>
        </w:rPr>
        <w:t xml:space="preserve"> vrouter dataplane is a specific packet processing application using DPDK library. NIC cards used by Contrail DPDK vrouter application are removed from the Linux operating system (they are no more visible as an available NIC into the host OS) and bound to the vrouter. Contrail DPDK vrouter is managing both dataplane forwarding decision information (MAC, IP and flow table information) and packet processing. Contrail DPDK application is working in poll mode. Consequently, packet processing performance tuning has mainly to be done at Contrail </w:t>
      </w:r>
      <w:proofErr w:type="spellStart"/>
      <w:r>
        <w:rPr>
          <w:lang w:val="en-GB"/>
        </w:rPr>
        <w:t>vrouter</w:t>
      </w:r>
      <w:proofErr w:type="spellEnd"/>
      <w:r>
        <w:rPr>
          <w:lang w:val="en-GB"/>
        </w:rPr>
        <w:t xml:space="preserve"> application level.</w:t>
      </w:r>
      <w:ins w:id="5" w:author="Ping Song" w:date="2020-09-15T23:02:00Z">
        <w:r w:rsidR="007846EC">
          <w:rPr>
            <w:lang w:val="en-GB"/>
          </w:rPr>
          <w:t xml:space="preserve"> </w:t>
        </w:r>
      </w:ins>
      <w:ins w:id="6" w:author="Ping Song" w:date="2020-09-15T23:03:00Z">
        <w:r w:rsidR="007846EC">
          <w:rPr>
            <w:lang w:val="en-GB"/>
          </w:rPr>
          <w:t xml:space="preserve">In this chapter we’ll </w:t>
        </w:r>
      </w:ins>
      <w:ins w:id="7" w:author="Ping Song" w:date="2020-09-15T23:07:00Z">
        <w:r w:rsidR="007846EC">
          <w:rPr>
            <w:lang w:val="en-GB"/>
          </w:rPr>
          <w:t xml:space="preserve">mainly </w:t>
        </w:r>
      </w:ins>
      <w:ins w:id="8" w:author="Ping Song" w:date="2020-09-15T23:03:00Z">
        <w:r w:rsidR="007846EC">
          <w:rPr>
            <w:lang w:val="en-GB"/>
          </w:rPr>
          <w:t>focus</w:t>
        </w:r>
      </w:ins>
      <w:ins w:id="9" w:author="Ping Song" w:date="2020-09-15T23:04:00Z">
        <w:r w:rsidR="007846EC">
          <w:rPr>
            <w:lang w:val="en-GB"/>
          </w:rPr>
          <w:t xml:space="preserve"> on DPDK </w:t>
        </w:r>
        <w:proofErr w:type="spellStart"/>
        <w:r w:rsidR="007846EC">
          <w:rPr>
            <w:lang w:val="en-GB"/>
          </w:rPr>
          <w:t>vrouter</w:t>
        </w:r>
        <w:proofErr w:type="spellEnd"/>
        <w:r w:rsidR="007846EC">
          <w:rPr>
            <w:lang w:val="en-GB"/>
          </w:rPr>
          <w:t>.</w:t>
        </w:r>
      </w:ins>
    </w:p>
    <w:p w14:paraId="59A982C3" w14:textId="77777777" w:rsidR="00FC2D59" w:rsidRDefault="00FC2D59" w:rsidP="00FC2D59">
      <w:pPr>
        <w:pStyle w:val="BodyText"/>
        <w:spacing w:before="0" w:after="0"/>
        <w:rPr>
          <w:lang w:val="en-GB"/>
        </w:rPr>
      </w:pPr>
    </w:p>
    <w:p w14:paraId="570A64A8" w14:textId="77777777" w:rsidR="00FC2D59" w:rsidRDefault="007846EC" w:rsidP="00FC2D59">
      <w:pPr>
        <w:pStyle w:val="BodyText"/>
        <w:spacing w:before="0" w:after="0"/>
        <w:ind w:left="360"/>
        <w:rPr>
          <w:lang w:val="en-GB"/>
        </w:rPr>
      </w:pPr>
      <w:r>
        <w:pict w14:anchorId="1640A8BA">
          <v:shape id="_x0000_i1026" type="#_x0000_t75" style="width:244.5pt;height:257.9pt">
            <v:imagedata r:id="rId10" o:title=""/>
          </v:shape>
        </w:pict>
      </w:r>
    </w:p>
    <w:p w14:paraId="44C45780" w14:textId="77777777" w:rsidR="00FC2D59" w:rsidRPr="00C72237" w:rsidRDefault="00FC2D59" w:rsidP="00FC2D59">
      <w:pPr>
        <w:pStyle w:val="BodyText"/>
        <w:spacing w:before="0" w:after="0"/>
        <w:rPr>
          <w:lang w:val="en-GB"/>
        </w:rPr>
      </w:pPr>
    </w:p>
    <w:p w14:paraId="3B5D9481" w14:textId="77777777" w:rsidR="00FC2D59" w:rsidRDefault="00FC2D59" w:rsidP="00FC2D59">
      <w:pPr>
        <w:pStyle w:val="BodyText"/>
        <w:numPr>
          <w:ilvl w:val="0"/>
          <w:numId w:val="1"/>
        </w:numPr>
        <w:rPr>
          <w:lang w:val="en-GB"/>
        </w:rPr>
      </w:pPr>
      <w:proofErr w:type="gramStart"/>
      <w:r w:rsidRPr="00C72237">
        <w:rPr>
          <w:b/>
          <w:bCs/>
          <w:lang w:val="en-GB"/>
        </w:rPr>
        <w:lastRenderedPageBreak/>
        <w:t>SmartNIC</w:t>
      </w:r>
      <w:r>
        <w:rPr>
          <w:lang w:val="en-GB"/>
        </w:rPr>
        <w:t xml:space="preserve"> :</w:t>
      </w:r>
      <w:proofErr w:type="gramEnd"/>
      <w:r>
        <w:rPr>
          <w:lang w:val="en-GB"/>
        </w:rPr>
        <w:t xml:space="preserve"> when SmartNIC is used, Contrail vRouter dataplane is running onto the SmartNIC itself. It means Host resources are not involved in packet processing. It allows to save the high number of CPU resources that can be used for vrouter packet processing in the two previous modes.</w:t>
      </w:r>
    </w:p>
    <w:p w14:paraId="1016EBE3" w14:textId="77777777" w:rsidR="00FC2D59" w:rsidRPr="00872E0C" w:rsidRDefault="00FC2D59" w:rsidP="00FC2D59">
      <w:pPr>
        <w:pStyle w:val="BodyText"/>
        <w:spacing w:before="0" w:after="0"/>
        <w:rPr>
          <w:lang w:val="en-GB"/>
        </w:rPr>
      </w:pPr>
    </w:p>
    <w:p w14:paraId="5A6420D4" w14:textId="77777777" w:rsidR="00FC2D59" w:rsidRDefault="007846EC" w:rsidP="00FC2D59">
      <w:pPr>
        <w:pStyle w:val="BodyText"/>
        <w:spacing w:before="0" w:after="0"/>
        <w:ind w:left="360"/>
        <w:rPr>
          <w:lang w:val="en-GB"/>
        </w:rPr>
      </w:pPr>
      <w:r>
        <w:pict w14:anchorId="49959A99">
          <v:shape id="_x0000_i1027" type="#_x0000_t75" style="width:238.55pt;height:251.45pt">
            <v:imagedata r:id="rId11" o:title=""/>
          </v:shape>
        </w:pict>
      </w:r>
    </w:p>
    <w:p w14:paraId="4E4C5C27" w14:textId="77777777" w:rsidR="00FC2D59" w:rsidRDefault="00FC2D59" w:rsidP="00FC2D59">
      <w:pPr>
        <w:pStyle w:val="BodyText"/>
        <w:spacing w:before="0" w:after="0"/>
        <w:rPr>
          <w:lang w:val="en-GB"/>
        </w:rPr>
      </w:pPr>
    </w:p>
    <w:p w14:paraId="627816AA" w14:textId="77777777" w:rsidR="00FC2D59" w:rsidRDefault="00FC2D59" w:rsidP="00FC2D59">
      <w:pPr>
        <w:pStyle w:val="BodyText"/>
        <w:spacing w:before="0" w:after="0"/>
        <w:rPr>
          <w:lang w:val="en-GB"/>
        </w:rPr>
      </w:pPr>
    </w:p>
    <w:p w14:paraId="340A5113" w14:textId="77777777" w:rsidR="00FC2D59" w:rsidRDefault="00FC2D59" w:rsidP="00FC2D59">
      <w:pPr>
        <w:spacing w:after="160" w:line="259" w:lineRule="auto"/>
        <w:rPr>
          <w:lang w:val="en-GB"/>
        </w:rPr>
      </w:pPr>
      <w:r>
        <w:rPr>
          <w:lang w:val="en-GB"/>
        </w:rPr>
        <w:br w:type="page"/>
      </w:r>
    </w:p>
    <w:p w14:paraId="0AD50D2A" w14:textId="77777777" w:rsidR="00FC2D59" w:rsidRDefault="00FC2D59" w:rsidP="00FC2D59">
      <w:pPr>
        <w:pStyle w:val="Heading3"/>
        <w:rPr>
          <w:lang w:val="en-GB"/>
        </w:rPr>
      </w:pPr>
      <w:bookmarkStart w:id="10" w:name="_Toc51017279"/>
      <w:r>
        <w:rPr>
          <w:lang w:val="en-GB"/>
        </w:rPr>
        <w:lastRenderedPageBreak/>
        <w:t>Kernel vrouter</w:t>
      </w:r>
      <w:bookmarkEnd w:id="10"/>
    </w:p>
    <w:p w14:paraId="2A66ADC5" w14:textId="77777777" w:rsidR="00FC2D59" w:rsidRDefault="00FC2D59" w:rsidP="00FC2D59">
      <w:pPr>
        <w:pStyle w:val="BodyText"/>
        <w:spacing w:before="0" w:after="0"/>
        <w:rPr>
          <w:lang w:val="en-GB"/>
        </w:rPr>
      </w:pPr>
    </w:p>
    <w:p w14:paraId="40252A2B" w14:textId="77777777" w:rsidR="00FC2D59" w:rsidRDefault="00FC2D59" w:rsidP="00FC2D59">
      <w:pPr>
        <w:pStyle w:val="BodyText"/>
        <w:spacing w:before="0" w:after="0"/>
        <w:rPr>
          <w:lang w:val="en-GB"/>
        </w:rPr>
      </w:pPr>
      <w:r>
        <w:rPr>
          <w:lang w:val="en-GB"/>
        </w:rPr>
        <w:t>vRouter agent is fitted with two interfaces:</w:t>
      </w:r>
    </w:p>
    <w:p w14:paraId="6CCF9806" w14:textId="77777777" w:rsidR="00FC2D59" w:rsidRDefault="00FC2D59" w:rsidP="00FC2D59">
      <w:pPr>
        <w:pStyle w:val="BodyText"/>
        <w:numPr>
          <w:ilvl w:val="0"/>
          <w:numId w:val="1"/>
        </w:numPr>
        <w:spacing w:before="0" w:after="0"/>
        <w:rPr>
          <w:lang w:val="en-GB"/>
        </w:rPr>
      </w:pPr>
      <w:r>
        <w:rPr>
          <w:lang w:val="en-GB"/>
        </w:rPr>
        <w:t xml:space="preserve">Vhost0: used to communicated with Contrail controllers and to exchange XMPP packets </w:t>
      </w:r>
    </w:p>
    <w:p w14:paraId="7308074D" w14:textId="6AD6F435" w:rsidR="00FC2D59" w:rsidRDefault="00FC2D59" w:rsidP="00FC2D59">
      <w:pPr>
        <w:pStyle w:val="BodyText"/>
        <w:numPr>
          <w:ilvl w:val="0"/>
          <w:numId w:val="1"/>
        </w:numPr>
        <w:spacing w:before="0" w:after="0"/>
        <w:rPr>
          <w:lang w:val="en-GB"/>
        </w:rPr>
      </w:pPr>
      <w:r>
        <w:rPr>
          <w:lang w:val="en-GB"/>
        </w:rPr>
        <w:t xml:space="preserve">Pkt0: used to communicate with the vrouter dataplane. The vrouter dataplane is using this interface to forward </w:t>
      </w:r>
      <w:ins w:id="11" w:author="Ping Song" w:date="2020-09-15T23:05:00Z">
        <w:r w:rsidR="007846EC">
          <w:rPr>
            <w:lang w:val="en-GB"/>
          </w:rPr>
          <w:t xml:space="preserve">to </w:t>
        </w:r>
        <w:proofErr w:type="spellStart"/>
        <w:r w:rsidR="007846EC">
          <w:rPr>
            <w:lang w:val="en-GB"/>
          </w:rPr>
          <w:t>vRouter</w:t>
        </w:r>
        <w:proofErr w:type="spellEnd"/>
        <w:r w:rsidR="007846EC">
          <w:rPr>
            <w:lang w:val="en-GB"/>
          </w:rPr>
          <w:t xml:space="preserve"> agent </w:t>
        </w:r>
      </w:ins>
      <w:r>
        <w:rPr>
          <w:lang w:val="en-GB"/>
        </w:rPr>
        <w:t>a copy of any incoming packets for which no processing and forwarding rules is known.</w:t>
      </w:r>
    </w:p>
    <w:p w14:paraId="160D0F2F" w14:textId="77777777" w:rsidR="00FC2D59" w:rsidRDefault="00FC2D59" w:rsidP="00FC2D59">
      <w:pPr>
        <w:pStyle w:val="BodyText"/>
        <w:spacing w:before="0" w:after="0"/>
        <w:rPr>
          <w:lang w:val="en-GB"/>
        </w:rPr>
      </w:pPr>
    </w:p>
    <w:p w14:paraId="0E0C3B72" w14:textId="77777777" w:rsidR="00FC2D59" w:rsidRDefault="00FC2D59" w:rsidP="00FC2D59">
      <w:pPr>
        <w:pStyle w:val="BodyText"/>
        <w:spacing w:before="0" w:after="0"/>
        <w:rPr>
          <w:lang w:val="en-GB"/>
        </w:rPr>
      </w:pPr>
      <w:r>
        <w:rPr>
          <w:lang w:val="en-GB"/>
        </w:rPr>
        <w:t>Both vrouter agent interfaces are connected to vif0/1 and vif0/2 vrouter interface.</w:t>
      </w:r>
    </w:p>
    <w:p w14:paraId="06512ED4" w14:textId="77777777" w:rsidR="00FC2D59" w:rsidRDefault="00FC2D59" w:rsidP="00FC2D59">
      <w:pPr>
        <w:pStyle w:val="BodyText"/>
        <w:spacing w:before="0" w:after="0"/>
        <w:rPr>
          <w:lang w:val="en-GB"/>
        </w:rPr>
      </w:pPr>
    </w:p>
    <w:p w14:paraId="737E2725" w14:textId="77777777" w:rsidR="00FC2D59" w:rsidRDefault="007846EC" w:rsidP="00FC2D59">
      <w:pPr>
        <w:pStyle w:val="BodyText"/>
        <w:spacing w:before="0" w:after="0"/>
        <w:rPr>
          <w:lang w:val="en-GB"/>
        </w:rPr>
      </w:pPr>
      <w:r>
        <w:pict w14:anchorId="0B58ADD0">
          <v:shape id="_x0000_i1028" type="#_x0000_t75" style="width:452.95pt;height:394.95pt">
            <v:imagedata r:id="rId12" o:title=""/>
          </v:shape>
        </w:pict>
      </w:r>
    </w:p>
    <w:p w14:paraId="49B0B61E" w14:textId="77777777" w:rsidR="00FC2D59" w:rsidRDefault="00FC2D59" w:rsidP="00FC2D59">
      <w:pPr>
        <w:pStyle w:val="BodyText"/>
        <w:spacing w:before="0" w:after="0"/>
        <w:rPr>
          <w:lang w:val="en-GB"/>
        </w:rPr>
      </w:pPr>
    </w:p>
    <w:p w14:paraId="1B478A85" w14:textId="46C780F2" w:rsidR="00FC2D59" w:rsidRDefault="00FC2D59" w:rsidP="00FC2D59">
      <w:pPr>
        <w:pStyle w:val="BodyText"/>
        <w:spacing w:before="0" w:after="0"/>
        <w:rPr>
          <w:lang w:val="en-GB"/>
        </w:rPr>
      </w:pPr>
      <w:r>
        <w:rPr>
          <w:lang w:val="en-GB"/>
        </w:rPr>
        <w:t xml:space="preserve">Only a single physical interface can be connected onto the vrouter. This interface is connected onto vif0/0 vrouter interface. For redundancy purpose, we are generally connecting a Linux </w:t>
      </w:r>
      <w:ins w:id="12" w:author="Ping Song" w:date="2020-09-15T23:08:00Z">
        <w:r w:rsidR="007846EC">
          <w:rPr>
            <w:lang w:val="en-GB"/>
          </w:rPr>
          <w:t>“</w:t>
        </w:r>
      </w:ins>
      <w:r>
        <w:rPr>
          <w:lang w:val="en-GB"/>
        </w:rPr>
        <w:t>bond</w:t>
      </w:r>
      <w:ins w:id="13" w:author="Ping Song" w:date="2020-09-15T23:08:00Z">
        <w:r w:rsidR="007846EC">
          <w:rPr>
            <w:lang w:val="en-GB"/>
          </w:rPr>
          <w:t>”</w:t>
        </w:r>
      </w:ins>
      <w:ins w:id="14" w:author="Ping Song" w:date="2020-09-15T23:07:00Z">
        <w:r w:rsidR="007846EC">
          <w:rPr>
            <w:lang w:val="en-GB"/>
          </w:rPr>
          <w:t xml:space="preserve"> interface</w:t>
        </w:r>
      </w:ins>
      <w:r>
        <w:rPr>
          <w:lang w:val="en-GB"/>
        </w:rPr>
        <w:t xml:space="preserve"> to vif0/0</w:t>
      </w:r>
      <w:ins w:id="15" w:author="Ping Song" w:date="2020-09-15T23:08:00Z">
        <w:r w:rsidR="007846EC">
          <w:rPr>
            <w:lang w:val="en-GB"/>
          </w:rPr>
          <w:t>, and the “bond”</w:t>
        </w:r>
      </w:ins>
      <w:ins w:id="16" w:author="Ping Song" w:date="2020-09-15T23:09:00Z">
        <w:r w:rsidR="007846EC">
          <w:rPr>
            <w:lang w:val="en-GB"/>
          </w:rPr>
          <w:t xml:space="preserve"> </w:t>
        </w:r>
      </w:ins>
      <w:ins w:id="17" w:author="Ping Song" w:date="2020-09-15T23:08:00Z">
        <w:r w:rsidR="007846EC">
          <w:rPr>
            <w:lang w:val="en-GB"/>
          </w:rPr>
          <w:t>interface</w:t>
        </w:r>
      </w:ins>
      <w:ins w:id="18" w:author="Ping Song" w:date="2020-09-15T23:09:00Z">
        <w:r w:rsidR="007846EC">
          <w:rPr>
            <w:lang w:val="en-GB"/>
          </w:rPr>
          <w:t xml:space="preserve"> typically has two member interfaces in it.</w:t>
        </w:r>
      </w:ins>
      <w:del w:id="19" w:author="Ping Song" w:date="2020-09-15T23:08:00Z">
        <w:r w:rsidDel="007846EC">
          <w:rPr>
            <w:lang w:val="en-GB"/>
          </w:rPr>
          <w:delText>.</w:delText>
        </w:r>
      </w:del>
    </w:p>
    <w:p w14:paraId="2299E031" w14:textId="77777777" w:rsidR="00FC2D59" w:rsidRDefault="00FC2D59" w:rsidP="00FC2D59">
      <w:pPr>
        <w:pStyle w:val="BodyText"/>
        <w:spacing w:before="0" w:after="0"/>
        <w:rPr>
          <w:lang w:val="en-GB"/>
        </w:rPr>
      </w:pPr>
    </w:p>
    <w:p w14:paraId="043A8368" w14:textId="4EF4D260" w:rsidR="00FC2D59" w:rsidRDefault="00FC2D59" w:rsidP="00FC2D59">
      <w:pPr>
        <w:pStyle w:val="BodyText"/>
        <w:spacing w:before="0" w:after="0"/>
        <w:rPr>
          <w:lang w:val="en-GB"/>
        </w:rPr>
      </w:pPr>
      <w:r>
        <w:rPr>
          <w:lang w:val="en-GB"/>
        </w:rPr>
        <w:t xml:space="preserve">Virtual Machine Network interfaces (VNIC) are VirtIO interfaces. Each VNIC is connected to a distinct </w:t>
      </w:r>
      <w:proofErr w:type="spellStart"/>
      <w:r>
        <w:rPr>
          <w:lang w:val="en-GB"/>
        </w:rPr>
        <w:t>vif</w:t>
      </w:r>
      <w:proofErr w:type="spellEnd"/>
      <w:r>
        <w:rPr>
          <w:lang w:val="en-GB"/>
        </w:rPr>
        <w:t xml:space="preserve"> </w:t>
      </w:r>
      <w:ins w:id="20" w:author="Ping Song" w:date="2020-09-15T23:10:00Z">
        <w:r w:rsidR="007846EC">
          <w:rPr>
            <w:lang w:val="en-GB"/>
          </w:rPr>
          <w:t xml:space="preserve">interface </w:t>
        </w:r>
      </w:ins>
      <w:r>
        <w:rPr>
          <w:lang w:val="en-GB"/>
        </w:rPr>
        <w:t>on</w:t>
      </w:r>
      <w:del w:id="21" w:author="Ping Song" w:date="2020-09-15T23:10:00Z">
        <w:r w:rsidDel="007846EC">
          <w:rPr>
            <w:lang w:val="en-GB"/>
          </w:rPr>
          <w:delText>to</w:delText>
        </w:r>
      </w:del>
      <w:r>
        <w:rPr>
          <w:lang w:val="en-GB"/>
        </w:rPr>
        <w:t xml:space="preserve"> the </w:t>
      </w:r>
      <w:proofErr w:type="spellStart"/>
      <w:r>
        <w:rPr>
          <w:lang w:val="en-GB"/>
        </w:rPr>
        <w:t>vrouter</w:t>
      </w:r>
      <w:proofErr w:type="spellEnd"/>
      <w:r>
        <w:rPr>
          <w:lang w:val="en-GB"/>
        </w:rPr>
        <w:t xml:space="preserve"> </w:t>
      </w:r>
      <w:proofErr w:type="spellStart"/>
      <w:r>
        <w:rPr>
          <w:lang w:val="en-GB"/>
        </w:rPr>
        <w:t>dataplane</w:t>
      </w:r>
      <w:proofErr w:type="spellEnd"/>
      <w:r>
        <w:rPr>
          <w:lang w:val="en-GB"/>
        </w:rPr>
        <w:t xml:space="preserve"> (vif0/</w:t>
      </w:r>
      <w:ins w:id="22" w:author="Ping Song" w:date="2020-09-15T23:10:00Z">
        <w:r w:rsidR="007846EC">
          <w:rPr>
            <w:lang w:val="en-GB"/>
          </w:rPr>
          <w:t>N</w:t>
        </w:r>
      </w:ins>
      <w:del w:id="23" w:author="Ping Song" w:date="2020-09-15T23:10:00Z">
        <w:r w:rsidDel="007846EC">
          <w:rPr>
            <w:lang w:val="en-GB"/>
          </w:rPr>
          <w:delText>3</w:delText>
        </w:r>
      </w:del>
      <w:r>
        <w:rPr>
          <w:lang w:val="en-GB"/>
        </w:rPr>
        <w:t xml:space="preserve"> </w:t>
      </w:r>
      <w:proofErr w:type="spellStart"/>
      <w:ins w:id="24" w:author="Ping Song" w:date="2020-09-15T23:10:00Z">
        <w:r w:rsidR="007846EC">
          <w:rPr>
            <w:lang w:val="en-GB"/>
          </w:rPr>
          <w:t>N</w:t>
        </w:r>
        <w:proofErr w:type="spellEnd"/>
        <w:r w:rsidR="007846EC">
          <w:rPr>
            <w:lang w:val="en-GB"/>
          </w:rPr>
          <w:t xml:space="preserve"> is 3 </w:t>
        </w:r>
      </w:ins>
      <w:r>
        <w:rPr>
          <w:lang w:val="en-GB"/>
        </w:rPr>
        <w:t>and higher).</w:t>
      </w:r>
    </w:p>
    <w:p w14:paraId="53CFEAD2" w14:textId="77777777" w:rsidR="00FC2D59" w:rsidRDefault="00FC2D59" w:rsidP="00FC2D59">
      <w:pPr>
        <w:pStyle w:val="BodyText"/>
        <w:spacing w:before="0" w:after="0"/>
        <w:rPr>
          <w:lang w:val="en-GB"/>
        </w:rPr>
      </w:pPr>
    </w:p>
    <w:p w14:paraId="6A706369" w14:textId="77777777" w:rsidR="00FC2D59" w:rsidRDefault="00FC2D59" w:rsidP="00FC2D59">
      <w:pPr>
        <w:pStyle w:val="BodyText"/>
        <w:spacing w:before="0" w:after="0"/>
        <w:rPr>
          <w:lang w:val="en-GB"/>
        </w:rPr>
      </w:pPr>
      <w:r>
        <w:rPr>
          <w:lang w:val="en-GB"/>
        </w:rPr>
        <w:lastRenderedPageBreak/>
        <w:t xml:space="preserve">A specific Kernel Module is loaded by the vrouter dataplane. This specific Kernel module is allowing the vrouter to get access to Linux TCP/IP stack. </w:t>
      </w:r>
    </w:p>
    <w:p w14:paraId="74A2AD46" w14:textId="77777777" w:rsidR="00FC2D59" w:rsidRDefault="00FC2D59" w:rsidP="00FC2D59">
      <w:pPr>
        <w:pStyle w:val="BodyText"/>
        <w:spacing w:before="0" w:after="0"/>
        <w:rPr>
          <w:lang w:val="en-GB"/>
        </w:rPr>
      </w:pPr>
    </w:p>
    <w:p w14:paraId="1FDE597B" w14:textId="77777777" w:rsidR="00FC2D59" w:rsidRDefault="00FC2D59" w:rsidP="00FC2D59">
      <w:pPr>
        <w:pStyle w:val="BodyText"/>
        <w:spacing w:before="0" w:after="0"/>
        <w:rPr>
          <w:lang w:val="en-GB"/>
        </w:rPr>
      </w:pPr>
      <w:r>
        <w:rPr>
          <w:lang w:val="en-GB"/>
        </w:rPr>
        <w:t xml:space="preserve">In this architecture, an important part of the packet processing is performed by the Linux TCP/IP stack. NIC queues (either physical or virtual) are handled by Linux Operating system. </w:t>
      </w:r>
    </w:p>
    <w:p w14:paraId="301B91AF" w14:textId="77777777" w:rsidR="00FC2D59" w:rsidRDefault="00FC2D59" w:rsidP="00FC2D59">
      <w:pPr>
        <w:pStyle w:val="BodyText"/>
        <w:spacing w:before="0" w:after="0"/>
        <w:rPr>
          <w:lang w:val="en-GB"/>
        </w:rPr>
      </w:pPr>
    </w:p>
    <w:p w14:paraId="2CB0C3C9" w14:textId="04065374" w:rsidR="00FC2D59" w:rsidRDefault="00FC2D59" w:rsidP="00FC2D59">
      <w:pPr>
        <w:pStyle w:val="BodyText"/>
        <w:spacing w:before="0" w:after="0"/>
        <w:rPr>
          <w:lang w:val="en-GB"/>
        </w:rPr>
      </w:pPr>
      <w:r>
        <w:rPr>
          <w:lang w:val="en-GB"/>
        </w:rPr>
        <w:t>For each packet received by a NIC in a RX queue, an interrupt is generated and sent to the vrouter dapaplane in order to get the packet processed by the vrouter. Once a packet has been processed by the vrouter dataplane, it is sent into a TX queue. Then another interrupt is generated for each packet received into the TX queue i</w:t>
      </w:r>
      <w:ins w:id="25" w:author="Ping Song" w:date="2020-09-15T23:13:00Z">
        <w:r w:rsidR="0003439C">
          <w:rPr>
            <w:lang w:val="en-GB"/>
          </w:rPr>
          <w:t>n</w:t>
        </w:r>
      </w:ins>
      <w:del w:id="26" w:author="Ping Song" w:date="2020-09-15T23:13:00Z">
        <w:r w:rsidDel="0003439C">
          <w:rPr>
            <w:lang w:val="en-GB"/>
          </w:rPr>
          <w:delText>s</w:delText>
        </w:r>
      </w:del>
      <w:r>
        <w:rPr>
          <w:lang w:val="en-GB"/>
        </w:rPr>
        <w:t xml:space="preserve"> order to warn either a virtual machine a packet has been received on one of its virtual NIC or to warn the compute operating system that a packet has to be sent to the underlay network.</w:t>
      </w:r>
    </w:p>
    <w:p w14:paraId="1453CE5D" w14:textId="77777777" w:rsidR="00FC2D59" w:rsidRDefault="00FC2D59" w:rsidP="00FC2D59">
      <w:pPr>
        <w:pStyle w:val="BodyText"/>
        <w:spacing w:before="0" w:after="0"/>
        <w:rPr>
          <w:lang w:val="en-GB"/>
        </w:rPr>
      </w:pPr>
    </w:p>
    <w:p w14:paraId="6E207F2E" w14:textId="77777777" w:rsidR="00FC2D59" w:rsidRDefault="00FC2D59" w:rsidP="00FC2D59">
      <w:pPr>
        <w:pStyle w:val="BodyText"/>
        <w:spacing w:before="0" w:after="0"/>
        <w:rPr>
          <w:lang w:val="en-GB"/>
        </w:rPr>
      </w:pPr>
      <w:r>
        <w:rPr>
          <w:lang w:val="en-GB"/>
        </w:rPr>
        <w:t>Kernel mode vrouter packet processing is working in interrupt mode. This mode is generating lots of context switching between Linux TCP stack and vrouter application.</w:t>
      </w:r>
    </w:p>
    <w:p w14:paraId="6FBBE6CB" w14:textId="77777777" w:rsidR="00FC2D59" w:rsidRDefault="00FC2D59" w:rsidP="00FC2D59">
      <w:pPr>
        <w:pStyle w:val="BodyText"/>
        <w:spacing w:before="0" w:after="0"/>
        <w:rPr>
          <w:lang w:val="en-GB"/>
        </w:rPr>
      </w:pPr>
      <w:r>
        <w:rPr>
          <w:lang w:val="en-GB"/>
        </w:rPr>
        <w:t>When the packet flow rate is low this is working well. But as soon as the network packets rate is rising the system is overwhelmed with the number of interrupts generated.</w:t>
      </w:r>
    </w:p>
    <w:p w14:paraId="1691E6EB" w14:textId="77777777" w:rsidR="00FC2D59" w:rsidRDefault="00FC2D59" w:rsidP="00FC2D59">
      <w:pPr>
        <w:pStyle w:val="BodyText"/>
        <w:spacing w:before="0" w:after="0"/>
        <w:rPr>
          <w:lang w:val="en-GB"/>
        </w:rPr>
      </w:pPr>
    </w:p>
    <w:p w14:paraId="765491DF" w14:textId="77777777" w:rsidR="00FC2D59" w:rsidRDefault="00FC2D59" w:rsidP="00FC2D59">
      <w:pPr>
        <w:pStyle w:val="BodyText"/>
        <w:spacing w:before="0" w:after="0"/>
        <w:rPr>
          <w:lang w:val="en-GB"/>
        </w:rPr>
      </w:pPr>
    </w:p>
    <w:p w14:paraId="256D0350" w14:textId="77777777" w:rsidR="00FC2D59" w:rsidRDefault="00FC2D59" w:rsidP="00FC2D59">
      <w:pPr>
        <w:pStyle w:val="Heading3"/>
        <w:rPr>
          <w:lang w:val="en-GB"/>
        </w:rPr>
      </w:pPr>
      <w:bookmarkStart w:id="27" w:name="_Toc51017280"/>
      <w:r>
        <w:rPr>
          <w:lang w:val="en-GB"/>
        </w:rPr>
        <w:t>DPDK vrouter</w:t>
      </w:r>
      <w:bookmarkEnd w:id="27"/>
    </w:p>
    <w:p w14:paraId="6224CBBC" w14:textId="77777777" w:rsidR="00FC2D59" w:rsidRDefault="00FC2D59" w:rsidP="00FC2D59">
      <w:pPr>
        <w:pStyle w:val="BodyText"/>
        <w:spacing w:before="0" w:after="0"/>
        <w:rPr>
          <w:lang w:val="en-GB"/>
        </w:rPr>
      </w:pPr>
    </w:p>
    <w:p w14:paraId="38A8C390" w14:textId="77777777" w:rsidR="00FC2D59" w:rsidRDefault="00FC2D59" w:rsidP="00FC2D59">
      <w:pPr>
        <w:pStyle w:val="BodyText"/>
        <w:spacing w:before="0" w:after="0"/>
        <w:rPr>
          <w:lang w:val="en-GB"/>
        </w:rPr>
      </w:pPr>
      <w:r>
        <w:rPr>
          <w:lang w:val="en-GB"/>
        </w:rPr>
        <w:t xml:space="preserve">Vrouter interface numbering is the same as for Kernel mode. </w:t>
      </w:r>
    </w:p>
    <w:p w14:paraId="3D63441A" w14:textId="77777777" w:rsidR="00FC2D59" w:rsidRDefault="00FC2D59" w:rsidP="00FC2D59">
      <w:pPr>
        <w:pStyle w:val="BodyText"/>
        <w:spacing w:before="0" w:after="0"/>
        <w:rPr>
          <w:lang w:val="en-GB"/>
        </w:rPr>
      </w:pPr>
    </w:p>
    <w:p w14:paraId="24387CA7" w14:textId="77777777" w:rsidR="00FC2D59" w:rsidRDefault="00FC2D59" w:rsidP="00FC2D59">
      <w:pPr>
        <w:pStyle w:val="BodyText"/>
        <w:spacing w:before="0" w:after="0"/>
      </w:pPr>
      <w:proofErr w:type="spellStart"/>
      <w:r>
        <w:rPr>
          <w:lang w:val="en-GB"/>
        </w:rPr>
        <w:t>Vrouter</w:t>
      </w:r>
      <w:proofErr w:type="spellEnd"/>
      <w:r>
        <w:rPr>
          <w:lang w:val="en-GB"/>
        </w:rPr>
        <w:t xml:space="preserve"> vif0/0 is used to connect the underlay NIC card (usually a Linux bond interface).</w:t>
      </w:r>
    </w:p>
    <w:p w14:paraId="2612D907" w14:textId="77777777" w:rsidR="00FC2D59" w:rsidRDefault="00FC2D59" w:rsidP="00FC2D59">
      <w:pPr>
        <w:pStyle w:val="BodyText"/>
        <w:spacing w:before="0" w:after="0"/>
      </w:pPr>
      <w:r>
        <w:t>Vif0/1 and vif0/2 are used to connect vrouter agent vhost0 and pkt0 interfaces.</w:t>
      </w:r>
    </w:p>
    <w:p w14:paraId="3C1CAA86" w14:textId="77777777" w:rsidR="00FC2D59" w:rsidRDefault="00FC2D59" w:rsidP="00FC2D59">
      <w:pPr>
        <w:pStyle w:val="BodyText"/>
        <w:spacing w:before="0" w:after="0"/>
      </w:pPr>
      <w:r>
        <w:t xml:space="preserve">Vif0/3 and higher are used to connect </w:t>
      </w:r>
      <w:r>
        <w:rPr>
          <w:lang w:val="en-GB"/>
        </w:rPr>
        <w:t>Virtual Machine Network interfaces (VNIC).</w:t>
      </w:r>
    </w:p>
    <w:p w14:paraId="32C6AD5F" w14:textId="77777777" w:rsidR="00FC2D59" w:rsidRDefault="00FC2D59" w:rsidP="00FC2D59">
      <w:pPr>
        <w:pStyle w:val="BodyText"/>
        <w:spacing w:before="0" w:after="0"/>
        <w:rPr>
          <w:lang w:val="en-GB"/>
        </w:rPr>
      </w:pPr>
    </w:p>
    <w:p w14:paraId="0AF5F56C" w14:textId="367BB14A" w:rsidR="00FC2D59" w:rsidRDefault="00FC2D59" w:rsidP="00FC2D59">
      <w:pPr>
        <w:pStyle w:val="BodyText"/>
        <w:spacing w:before="0" w:after="0"/>
        <w:rPr>
          <w:lang w:val="en-GB"/>
        </w:rPr>
      </w:pPr>
      <w:r>
        <w:rPr>
          <w:lang w:val="en-GB"/>
        </w:rPr>
        <w:t>But when DPDK is used</w:t>
      </w:r>
      <w:ins w:id="28" w:author="Ping Song" w:date="2020-09-15T23:15:00Z">
        <w:r w:rsidR="0003439C">
          <w:rPr>
            <w:lang w:val="en-GB"/>
          </w:rPr>
          <w:t>,</w:t>
        </w:r>
      </w:ins>
      <w:del w:id="29" w:author="Ping Song" w:date="2020-09-15T23:15:00Z">
        <w:r w:rsidDel="0003439C">
          <w:rPr>
            <w:lang w:val="en-GB"/>
          </w:rPr>
          <w:delText>;</w:delText>
        </w:r>
      </w:del>
      <w:r>
        <w:rPr>
          <w:lang w:val="en-GB"/>
        </w:rPr>
        <w:t xml:space="preserve"> the </w:t>
      </w:r>
      <w:proofErr w:type="spellStart"/>
      <w:r>
        <w:rPr>
          <w:lang w:val="en-GB"/>
        </w:rPr>
        <w:t>vrouter</w:t>
      </w:r>
      <w:proofErr w:type="spellEnd"/>
      <w:r>
        <w:rPr>
          <w:lang w:val="en-GB"/>
        </w:rPr>
        <w:t xml:space="preserve"> </w:t>
      </w:r>
      <w:proofErr w:type="spellStart"/>
      <w:r>
        <w:rPr>
          <w:lang w:val="en-GB"/>
        </w:rPr>
        <w:t>dataplane</w:t>
      </w:r>
      <w:proofErr w:type="spellEnd"/>
      <w:r>
        <w:rPr>
          <w:lang w:val="en-GB"/>
        </w:rPr>
        <w:t xml:space="preserve"> is fully running in</w:t>
      </w:r>
      <w:del w:id="30" w:author="Ping Song" w:date="2020-09-15T23:15:00Z">
        <w:r w:rsidDel="0003439C">
          <w:rPr>
            <w:lang w:val="en-GB"/>
          </w:rPr>
          <w:delText>to</w:delText>
        </w:r>
      </w:del>
      <w:r>
        <w:rPr>
          <w:lang w:val="en-GB"/>
        </w:rPr>
        <w:t xml:space="preserve"> user space. There are no more vrouter dataplane piece of code running in</w:t>
      </w:r>
      <w:del w:id="31" w:author="Ping Song" w:date="2020-09-15T23:15:00Z">
        <w:r w:rsidDel="0003439C">
          <w:rPr>
            <w:lang w:val="en-GB"/>
          </w:rPr>
          <w:delText>to</w:delText>
        </w:r>
      </w:del>
      <w:r>
        <w:rPr>
          <w:lang w:val="en-GB"/>
        </w:rPr>
        <w:t xml:space="preserve"> kernel space. DPDK Poll Mode Drivers (PMD) are used to manage network interfaces configuration in user space. A Linux device user space enabler (usually vfio or uio) is used to expose network interfaces registers into user space to make them reachable by DPDK PMD.</w:t>
      </w:r>
    </w:p>
    <w:p w14:paraId="18D4F6E5" w14:textId="77777777" w:rsidR="00FC2D59" w:rsidRDefault="00FC2D59" w:rsidP="00FC2D59">
      <w:pPr>
        <w:pStyle w:val="BodyText"/>
        <w:spacing w:before="0" w:after="0"/>
        <w:rPr>
          <w:lang w:val="en-GB"/>
        </w:rPr>
      </w:pPr>
    </w:p>
    <w:p w14:paraId="3D106DAF" w14:textId="4D5DE631" w:rsidR="00FC2D59" w:rsidDel="0003439C" w:rsidRDefault="00FC2D59" w:rsidP="00FC2D59">
      <w:pPr>
        <w:pStyle w:val="BodyText"/>
        <w:spacing w:before="0" w:after="0"/>
        <w:rPr>
          <w:del w:id="32" w:author="Ping Song" w:date="2020-09-15T23:20:00Z"/>
          <w:lang w:val="en-GB"/>
        </w:rPr>
      </w:pPr>
      <w:r>
        <w:rPr>
          <w:lang w:val="en-GB"/>
        </w:rPr>
        <w:t xml:space="preserve">All NICs connected to the </w:t>
      </w:r>
      <w:proofErr w:type="spellStart"/>
      <w:r>
        <w:rPr>
          <w:lang w:val="en-GB"/>
        </w:rPr>
        <w:t>vrouter</w:t>
      </w:r>
      <w:proofErr w:type="spellEnd"/>
      <w:r>
        <w:rPr>
          <w:lang w:val="en-GB"/>
        </w:rPr>
        <w:t xml:space="preserve"> are </w:t>
      </w:r>
      <w:del w:id="33" w:author="Ping Song" w:date="2020-09-15T23:17:00Z">
        <w:r w:rsidDel="0003439C">
          <w:rPr>
            <w:lang w:val="en-GB"/>
          </w:rPr>
          <w:delText xml:space="preserve">so </w:delText>
        </w:r>
      </w:del>
      <w:r>
        <w:rPr>
          <w:lang w:val="en-GB"/>
        </w:rPr>
        <w:t xml:space="preserve">moved from Linux kernel space to user space and </w:t>
      </w:r>
      <w:ins w:id="34" w:author="Ping Song" w:date="2020-09-15T23:17:00Z">
        <w:r w:rsidR="0003439C">
          <w:rPr>
            <w:lang w:val="en-GB"/>
          </w:rPr>
          <w:t>therefore</w:t>
        </w:r>
      </w:ins>
      <w:del w:id="35" w:author="Ping Song" w:date="2020-09-15T23:17:00Z">
        <w:r w:rsidDel="0003439C">
          <w:rPr>
            <w:lang w:val="en-GB"/>
          </w:rPr>
          <w:delText>are</w:delText>
        </w:r>
      </w:del>
      <w:r>
        <w:rPr>
          <w:lang w:val="en-GB"/>
        </w:rPr>
        <w:t xml:space="preserve"> no more manage</w:t>
      </w:r>
      <w:ins w:id="36" w:author="Ping Song" w:date="2020-09-15T23:17:00Z">
        <w:r w:rsidR="0003439C">
          <w:rPr>
            <w:lang w:val="en-GB"/>
          </w:rPr>
          <w:t>d</w:t>
        </w:r>
      </w:ins>
      <w:r>
        <w:rPr>
          <w:lang w:val="en-GB"/>
        </w:rPr>
        <w:t xml:space="preserve"> nor visible by the operating system. Consequently, </w:t>
      </w:r>
      <w:del w:id="37" w:author="Ping Song" w:date="2020-09-15T23:18:00Z">
        <w:r w:rsidDel="0003439C">
          <w:rPr>
            <w:lang w:val="en-GB"/>
          </w:rPr>
          <w:delText xml:space="preserve">this </w:delText>
        </w:r>
      </w:del>
      <w:ins w:id="38" w:author="Ping Song" w:date="2020-09-15T23:18:00Z">
        <w:r w:rsidR="0003439C">
          <w:rPr>
            <w:lang w:val="en-GB"/>
          </w:rPr>
          <w:t>It</w:t>
        </w:r>
        <w:r w:rsidR="0003439C">
          <w:rPr>
            <w:lang w:val="en-GB"/>
          </w:rPr>
          <w:t xml:space="preserve"> </w:t>
        </w:r>
      </w:ins>
      <w:r>
        <w:rPr>
          <w:lang w:val="en-GB"/>
        </w:rPr>
        <w:t>is the DPDK application</w:t>
      </w:r>
      <w:ins w:id="39" w:author="Ping Song" w:date="2020-09-15T23:18:00Z">
        <w:r w:rsidR="0003439C">
          <w:rPr>
            <w:lang w:val="en-GB"/>
          </w:rPr>
          <w:t xml:space="preserve"> - </w:t>
        </w:r>
      </w:ins>
      <w:del w:id="40" w:author="Ping Song" w:date="2020-09-15T23:18:00Z">
        <w:r w:rsidDel="0003439C">
          <w:rPr>
            <w:lang w:val="en-GB"/>
          </w:rPr>
          <w:delText xml:space="preserve">, </w:delText>
        </w:r>
      </w:del>
      <w:r>
        <w:rPr>
          <w:lang w:val="en-GB"/>
        </w:rPr>
        <w:t xml:space="preserve">here the </w:t>
      </w:r>
      <w:proofErr w:type="spellStart"/>
      <w:r>
        <w:rPr>
          <w:lang w:val="en-GB"/>
        </w:rPr>
        <w:t>vrouter</w:t>
      </w:r>
      <w:proofErr w:type="spellEnd"/>
      <w:ins w:id="41" w:author="Ping Song" w:date="2020-09-15T23:18:00Z">
        <w:r w:rsidR="0003439C">
          <w:rPr>
            <w:lang w:val="en-GB"/>
          </w:rPr>
          <w:t xml:space="preserve"> - </w:t>
        </w:r>
      </w:ins>
      <w:del w:id="42" w:author="Ping Song" w:date="2020-09-15T23:18:00Z">
        <w:r w:rsidDel="0003439C">
          <w:rPr>
            <w:lang w:val="en-GB"/>
          </w:rPr>
          <w:delText>, which</w:delText>
        </w:r>
      </w:del>
      <w:ins w:id="43" w:author="Ping Song" w:date="2020-09-15T23:18:00Z">
        <w:r w:rsidR="0003439C">
          <w:rPr>
            <w:lang w:val="en-GB"/>
          </w:rPr>
          <w:t>that</w:t>
        </w:r>
      </w:ins>
      <w:r>
        <w:rPr>
          <w:lang w:val="en-GB"/>
        </w:rPr>
        <w:t xml:space="preserve"> is fully processing the network packet</w:t>
      </w:r>
      <w:ins w:id="44" w:author="Ping Song" w:date="2020-09-15T23:20:00Z">
        <w:r w:rsidR="0003439C">
          <w:rPr>
            <w:lang w:val="en-GB"/>
          </w:rPr>
          <w:t xml:space="preserve">s. This includes </w:t>
        </w:r>
      </w:ins>
      <w:del w:id="45" w:author="Ping Song" w:date="2020-09-15T23:20:00Z">
        <w:r w:rsidDel="0003439C">
          <w:rPr>
            <w:lang w:val="en-GB"/>
          </w:rPr>
          <w:delText>s</w:delText>
        </w:r>
      </w:del>
      <w:del w:id="46" w:author="Ping Song" w:date="2020-09-15T23:19:00Z">
        <w:r w:rsidDel="0003439C">
          <w:rPr>
            <w:lang w:val="en-GB"/>
          </w:rPr>
          <w:delText xml:space="preserve">. Vrouter DPDK dataplane is responsible for </w:delText>
        </w:r>
      </w:del>
      <w:r>
        <w:rPr>
          <w:lang w:val="en-GB"/>
        </w:rPr>
        <w:t>packets polling, packets processing and packets forwarding</w:t>
      </w:r>
      <w:ins w:id="47" w:author="Ping Song" w:date="2020-09-15T23:20:00Z">
        <w:r w:rsidR="0003439C">
          <w:rPr>
            <w:lang w:val="en-GB"/>
          </w:rPr>
          <w:t>.</w:t>
        </w:r>
      </w:ins>
      <w:del w:id="48" w:author="Ping Song" w:date="2020-09-15T23:19:00Z">
        <w:r w:rsidDel="0003439C">
          <w:rPr>
            <w:lang w:val="en-GB"/>
          </w:rPr>
          <w:delText xml:space="preserve">. </w:delText>
        </w:r>
      </w:del>
      <w:ins w:id="49" w:author="Ping Song" w:date="2020-09-15T23:20:00Z">
        <w:r w:rsidR="0003439C">
          <w:rPr>
            <w:lang w:val="en-GB"/>
          </w:rPr>
          <w:t xml:space="preserve"> </w:t>
        </w:r>
      </w:ins>
    </w:p>
    <w:p w14:paraId="3A4C98C8" w14:textId="77777777" w:rsidR="00FC2D59" w:rsidDel="0003439C" w:rsidRDefault="00FC2D59" w:rsidP="00FC2D59">
      <w:pPr>
        <w:pStyle w:val="BodyText"/>
        <w:spacing w:before="0" w:after="0"/>
        <w:rPr>
          <w:del w:id="50" w:author="Ping Song" w:date="2020-09-15T23:20:00Z"/>
          <w:lang w:val="en-GB"/>
        </w:rPr>
      </w:pPr>
    </w:p>
    <w:p w14:paraId="278E1211" w14:textId="1E9EAD5A" w:rsidR="00FC2D59" w:rsidRDefault="00FC2D59" w:rsidP="00FC2D59">
      <w:pPr>
        <w:pStyle w:val="BodyText"/>
        <w:spacing w:before="0" w:after="0"/>
        <w:rPr>
          <w:lang w:val="en-GB"/>
        </w:rPr>
      </w:pPr>
      <w:r>
        <w:rPr>
          <w:lang w:val="en-GB"/>
        </w:rPr>
        <w:t>No more action is taken in charge by the operating system</w:t>
      </w:r>
      <w:ins w:id="51" w:author="Ping Song" w:date="2020-09-15T23:21:00Z">
        <w:r w:rsidR="0003439C">
          <w:rPr>
            <w:lang w:val="en-GB"/>
          </w:rPr>
          <w:t xml:space="preserve">, </w:t>
        </w:r>
      </w:ins>
      <w:del w:id="52" w:author="Ping Song" w:date="2020-09-15T23:21:00Z">
        <w:r w:rsidDel="0003439C">
          <w:rPr>
            <w:lang w:val="en-GB"/>
          </w:rPr>
          <w:delText xml:space="preserve">. </w:delText>
        </w:r>
      </w:del>
      <w:r>
        <w:rPr>
          <w:lang w:val="en-GB"/>
        </w:rPr>
        <w:t>All user packet</w:t>
      </w:r>
      <w:del w:id="53" w:author="Ping Song" w:date="2020-09-15T23:20:00Z">
        <w:r w:rsidDel="0003439C">
          <w:rPr>
            <w:lang w:val="en-GB"/>
          </w:rPr>
          <w:delText xml:space="preserve"> life</w:delText>
        </w:r>
      </w:del>
      <w:r>
        <w:rPr>
          <w:lang w:val="en-GB"/>
        </w:rPr>
        <w:t xml:space="preserve"> processing steps are performed by the vrouter DPDK dataplane. </w:t>
      </w:r>
    </w:p>
    <w:p w14:paraId="1057CEC0" w14:textId="77777777" w:rsidR="00FC2D59" w:rsidRDefault="00FC2D59" w:rsidP="00FC2D59">
      <w:pPr>
        <w:pStyle w:val="BodyText"/>
        <w:spacing w:before="0" w:after="0"/>
        <w:rPr>
          <w:lang w:val="en-GB"/>
        </w:rPr>
      </w:pPr>
    </w:p>
    <w:p w14:paraId="13A3548C" w14:textId="77777777" w:rsidR="00FC2D59" w:rsidRDefault="007846EC" w:rsidP="00FC2D59">
      <w:pPr>
        <w:pStyle w:val="BodyText"/>
        <w:spacing w:before="0" w:after="0"/>
      </w:pPr>
      <w:r>
        <w:lastRenderedPageBreak/>
        <w:pict w14:anchorId="6410A9F3">
          <v:shape id="_x0000_i1029" type="#_x0000_t75" style="width:452.95pt;height:414.8pt">
            <v:imagedata r:id="rId13" o:title=""/>
          </v:shape>
        </w:pict>
      </w:r>
    </w:p>
    <w:p w14:paraId="7BEF4C8F" w14:textId="77777777" w:rsidR="00FC2D59" w:rsidRDefault="00FC2D59" w:rsidP="00FC2D59">
      <w:pPr>
        <w:pStyle w:val="BodyText"/>
        <w:spacing w:before="0" w:after="0"/>
        <w:rPr>
          <w:lang w:val="en-GB"/>
        </w:rPr>
      </w:pPr>
    </w:p>
    <w:p w14:paraId="2658F1A7" w14:textId="5A41BFEF" w:rsidR="00FC2D59" w:rsidRDefault="0003439C" w:rsidP="00FC2D59">
      <w:pPr>
        <w:pStyle w:val="BodyText"/>
        <w:spacing w:before="0" w:after="0"/>
        <w:rPr>
          <w:lang w:val="en-GB"/>
        </w:rPr>
      </w:pPr>
      <w:ins w:id="54" w:author="Ping Song" w:date="2020-09-15T23:22:00Z">
        <w:r>
          <w:rPr>
            <w:lang w:val="en-GB"/>
          </w:rPr>
          <w:t>The nature of “polling mode” makes t</w:t>
        </w:r>
      </w:ins>
      <w:del w:id="55" w:author="Ping Song" w:date="2020-09-15T23:22:00Z">
        <w:r w:rsidR="00FC2D59" w:rsidDel="0003439C">
          <w:rPr>
            <w:lang w:val="en-GB"/>
          </w:rPr>
          <w:delText>T</w:delText>
        </w:r>
      </w:del>
      <w:r w:rsidR="00FC2D59">
        <w:rPr>
          <w:lang w:val="en-GB"/>
        </w:rPr>
        <w:t xml:space="preserve">he </w:t>
      </w:r>
      <w:proofErr w:type="spellStart"/>
      <w:r w:rsidR="00FC2D59">
        <w:rPr>
          <w:lang w:val="en-GB"/>
        </w:rPr>
        <w:t>vrouter</w:t>
      </w:r>
      <w:proofErr w:type="spellEnd"/>
      <w:r w:rsidR="00FC2D59">
        <w:rPr>
          <w:lang w:val="en-GB"/>
        </w:rPr>
        <w:t xml:space="preserve"> DPDK </w:t>
      </w:r>
      <w:proofErr w:type="spellStart"/>
      <w:r w:rsidR="00FC2D59">
        <w:rPr>
          <w:lang w:val="en-GB"/>
        </w:rPr>
        <w:t>dataplane</w:t>
      </w:r>
      <w:proofErr w:type="spellEnd"/>
      <w:r w:rsidR="00FC2D59">
        <w:rPr>
          <w:lang w:val="en-GB"/>
        </w:rPr>
        <w:t xml:space="preserve"> </w:t>
      </w:r>
      <w:ins w:id="56" w:author="Ping Song" w:date="2020-09-15T23:23:00Z">
        <w:r w:rsidR="00AD38F9">
          <w:rPr>
            <w:lang w:val="en-GB"/>
          </w:rPr>
          <w:t xml:space="preserve">processing packet forwarding much more efficiently as comparing with </w:t>
        </w:r>
      </w:ins>
      <w:del w:id="57" w:author="Ping Song" w:date="2020-09-15T23:22:00Z">
        <w:r w:rsidR="00FC2D59" w:rsidDel="0003439C">
          <w:rPr>
            <w:lang w:val="en-GB"/>
          </w:rPr>
          <w:delText xml:space="preserve">is working into polling mode and no more in </w:delText>
        </w:r>
      </w:del>
      <w:r w:rsidR="00FC2D59">
        <w:rPr>
          <w:lang w:val="en-GB"/>
        </w:rPr>
        <w:t>interrupt mode</w:t>
      </w:r>
      <w:del w:id="58" w:author="Ping Song" w:date="2020-09-15T23:23:00Z">
        <w:r w:rsidR="00FC2D59" w:rsidDel="00AD38F9">
          <w:rPr>
            <w:lang w:val="en-GB"/>
          </w:rPr>
          <w:delText>. This is very efficient when the network packet rate is high</w:delText>
        </w:r>
      </w:del>
      <w:ins w:id="59" w:author="Ping Song" w:date="2020-09-15T23:23:00Z">
        <w:r w:rsidR="00AD38F9">
          <w:rPr>
            <w:lang w:val="en-GB"/>
          </w:rPr>
          <w:t xml:space="preserve"> when packet rate is </w:t>
        </w:r>
        <w:proofErr w:type="spellStart"/>
        <w:r w:rsidR="00AD38F9">
          <w:rPr>
            <w:lang w:val="en-GB"/>
          </w:rPr>
          <w:t>high.</w:t>
        </w:r>
      </w:ins>
      <w:del w:id="60" w:author="Ping Song" w:date="2020-09-15T23:23:00Z">
        <w:r w:rsidR="00FC2D59" w:rsidDel="00AD38F9">
          <w:rPr>
            <w:lang w:val="en-GB"/>
          </w:rPr>
          <w:delText xml:space="preserve">. </w:delText>
        </w:r>
      </w:del>
      <w:r w:rsidR="00FC2D59">
        <w:rPr>
          <w:lang w:val="en-GB"/>
        </w:rPr>
        <w:t>There</w:t>
      </w:r>
      <w:proofErr w:type="spellEnd"/>
      <w:r w:rsidR="00FC2D59">
        <w:rPr>
          <w:lang w:val="en-GB"/>
        </w:rPr>
        <w:t xml:space="preserve"> are no more </w:t>
      </w:r>
      <w:ins w:id="61" w:author="Ping Song" w:date="2020-09-15T23:24:00Z">
        <w:r w:rsidR="00AD38F9">
          <w:rPr>
            <w:lang w:val="en-GB"/>
          </w:rPr>
          <w:t xml:space="preserve">interruptions and </w:t>
        </w:r>
      </w:ins>
      <w:r w:rsidR="00FC2D59">
        <w:rPr>
          <w:lang w:val="en-GB"/>
        </w:rPr>
        <w:t xml:space="preserve">context switching between Linux Kernel and </w:t>
      </w:r>
      <w:proofErr w:type="spellStart"/>
      <w:r w:rsidR="00FC2D59">
        <w:rPr>
          <w:lang w:val="en-GB"/>
        </w:rPr>
        <w:t>vrouter</w:t>
      </w:r>
      <w:proofErr w:type="spellEnd"/>
      <w:r w:rsidR="00FC2D59">
        <w:rPr>
          <w:lang w:val="en-GB"/>
        </w:rPr>
        <w:t xml:space="preserve"> </w:t>
      </w:r>
      <w:proofErr w:type="spellStart"/>
      <w:r w:rsidR="00FC2D59">
        <w:rPr>
          <w:lang w:val="en-GB"/>
        </w:rPr>
        <w:t>dataplane</w:t>
      </w:r>
      <w:proofErr w:type="spellEnd"/>
      <w:r w:rsidR="00FC2D59">
        <w:rPr>
          <w:lang w:val="en-GB"/>
        </w:rPr>
        <w:t xml:space="preserve"> application</w:t>
      </w:r>
      <w:del w:id="62" w:author="Ping Song" w:date="2020-09-15T23:24:00Z">
        <w:r w:rsidR="00FC2D59" w:rsidDel="00AD38F9">
          <w:rPr>
            <w:lang w:val="en-GB"/>
          </w:rPr>
          <w:delText xml:space="preserve">, </w:delText>
        </w:r>
      </w:del>
      <w:del w:id="63" w:author="Ping Song" w:date="2020-09-15T23:23:00Z">
        <w:r w:rsidR="00FC2D59" w:rsidDel="00AD38F9">
          <w:rPr>
            <w:lang w:val="en-GB"/>
          </w:rPr>
          <w:delText xml:space="preserve">there are </w:delText>
        </w:r>
      </w:del>
      <w:del w:id="64" w:author="Ping Song" w:date="2020-09-15T23:24:00Z">
        <w:r w:rsidR="00FC2D59" w:rsidDel="00AD38F9">
          <w:rPr>
            <w:lang w:val="en-GB"/>
          </w:rPr>
          <w:delText>no more interrupt generated</w:delText>
        </w:r>
      </w:del>
      <w:r w:rsidR="00FC2D59">
        <w:rPr>
          <w:lang w:val="en-GB"/>
        </w:rPr>
        <w:t>.</w:t>
      </w:r>
    </w:p>
    <w:p w14:paraId="3D3B5621" w14:textId="77777777" w:rsidR="00FC2D59" w:rsidRDefault="00FC2D59" w:rsidP="00FC2D59">
      <w:pPr>
        <w:pStyle w:val="BodyText"/>
        <w:spacing w:before="0" w:after="0"/>
        <w:rPr>
          <w:lang w:val="en-GB"/>
        </w:rPr>
      </w:pPr>
    </w:p>
    <w:p w14:paraId="28640E40" w14:textId="65DB1A07" w:rsidR="00FC2D59" w:rsidRDefault="00AD38F9" w:rsidP="00FC2D59">
      <w:pPr>
        <w:pStyle w:val="BodyText"/>
        <w:spacing w:before="0" w:after="0"/>
        <w:rPr>
          <w:lang w:val="en-GB"/>
        </w:rPr>
      </w:pPr>
      <w:ins w:id="65" w:author="Ping Song" w:date="2020-09-15T23:25:00Z">
        <w:r>
          <w:rPr>
            <w:lang w:val="en-GB"/>
          </w:rPr>
          <w:t xml:space="preserve">NOTE: </w:t>
        </w:r>
        <w:r>
          <w:rPr>
            <w:rFonts w:asciiTheme="minorEastAsia" w:eastAsiaTheme="minorEastAsia" w:hAnsiTheme="minorEastAsia"/>
            <w:lang w:val="en-GB" w:eastAsia="zh-CN"/>
          </w:rPr>
          <w:t>W</w:t>
        </w:r>
        <w:r>
          <w:rPr>
            <w:rFonts w:asciiTheme="minorEastAsia" w:eastAsiaTheme="minorEastAsia" w:hAnsiTheme="minorEastAsia" w:hint="eastAsia"/>
            <w:lang w:val="en-GB" w:eastAsia="zh-CN"/>
          </w:rPr>
          <w:t>hen</w:t>
        </w:r>
        <w:r>
          <w:rPr>
            <w:lang w:val="en-GB"/>
          </w:rPr>
          <w:t xml:space="preserve"> </w:t>
        </w:r>
      </w:ins>
      <w:del w:id="66" w:author="Ping Song" w:date="2020-09-15T23:25:00Z">
        <w:r w:rsidR="00FC2D59" w:rsidDel="00AD38F9">
          <w:rPr>
            <w:lang w:val="en-GB"/>
          </w:rPr>
          <w:delText xml:space="preserve">But </w:delText>
        </w:r>
      </w:del>
      <w:r w:rsidR="00FC2D59">
        <w:rPr>
          <w:lang w:val="en-GB"/>
        </w:rPr>
        <w:t xml:space="preserve">the network packet rate is low, this way of working could be less efficient than the regular Kernel mode. Indeed, for DPDK mode we are booking a set of </w:t>
      </w:r>
      <w:proofErr w:type="gramStart"/>
      <w:r w:rsidR="00FC2D59">
        <w:rPr>
          <w:lang w:val="en-GB"/>
        </w:rPr>
        <w:t>CPU</w:t>
      </w:r>
      <w:proofErr w:type="gramEnd"/>
      <w:r w:rsidR="00FC2D59">
        <w:rPr>
          <w:lang w:val="en-GB"/>
        </w:rPr>
        <w:t xml:space="preserve"> </w:t>
      </w:r>
      <w:del w:id="67" w:author="Ping Song" w:date="2020-09-15T23:25:00Z">
        <w:r w:rsidR="00FC2D59" w:rsidDel="00AD38F9">
          <w:rPr>
            <w:lang w:val="en-GB"/>
          </w:rPr>
          <w:delText xml:space="preserve">only </w:delText>
        </w:r>
      </w:del>
      <w:ins w:id="68" w:author="Ping Song" w:date="2020-09-15T23:25:00Z">
        <w:r>
          <w:rPr>
            <w:lang w:val="en-GB"/>
          </w:rPr>
          <w:t>de</w:t>
        </w:r>
      </w:ins>
      <w:ins w:id="69" w:author="Ping Song" w:date="2020-09-15T23:26:00Z">
        <w:r>
          <w:rPr>
            <w:lang w:val="en-GB"/>
          </w:rPr>
          <w:t>dicated</w:t>
        </w:r>
      </w:ins>
      <w:ins w:id="70" w:author="Ping Song" w:date="2020-09-15T23:25:00Z">
        <w:r>
          <w:rPr>
            <w:lang w:val="en-GB"/>
          </w:rPr>
          <w:t xml:space="preserve"> </w:t>
        </w:r>
      </w:ins>
      <w:r w:rsidR="00FC2D59">
        <w:rPr>
          <w:lang w:val="en-GB"/>
        </w:rPr>
        <w:t>for packet processing purpose. If the network packets rate is too low, lots of CPU cycle are unused and wasted.</w:t>
      </w:r>
    </w:p>
    <w:p w14:paraId="2183740F" w14:textId="77777777" w:rsidR="00FC2D59" w:rsidRPr="00532586" w:rsidRDefault="00FC2D59" w:rsidP="00FC2D59">
      <w:pPr>
        <w:pStyle w:val="BodyText"/>
        <w:spacing w:before="0" w:after="0"/>
        <w:rPr>
          <w:lang w:val="en-GB"/>
        </w:rPr>
      </w:pPr>
    </w:p>
    <w:p w14:paraId="4B082FE0" w14:textId="77777777" w:rsidR="00FC2D59" w:rsidRPr="00532586" w:rsidRDefault="00FC2D59" w:rsidP="00FC2D59">
      <w:pPr>
        <w:spacing w:after="160" w:line="259" w:lineRule="auto"/>
        <w:rPr>
          <w:lang w:val="en-GB"/>
        </w:rPr>
      </w:pPr>
      <w:r w:rsidRPr="00532586">
        <w:rPr>
          <w:lang w:val="en-GB"/>
        </w:rPr>
        <w:br w:type="page"/>
      </w:r>
    </w:p>
    <w:p w14:paraId="142188B5" w14:textId="7A2C17C2" w:rsidR="00FC2D59" w:rsidRPr="00C54595" w:rsidRDefault="00FC2D59" w:rsidP="00FC2D59">
      <w:pPr>
        <w:pStyle w:val="Heading2"/>
        <w:rPr>
          <w:lang w:val="en-GB"/>
        </w:rPr>
      </w:pPr>
      <w:bookmarkStart w:id="71" w:name="_Toc51017281"/>
      <w:r w:rsidRPr="00C54595">
        <w:rPr>
          <w:lang w:val="en-GB"/>
        </w:rPr>
        <w:lastRenderedPageBreak/>
        <w:t xml:space="preserve">DPDK </w:t>
      </w:r>
      <w:del w:id="72" w:author="Ping Song" w:date="2020-09-15T23:40:00Z">
        <w:r w:rsidRPr="00C54595" w:rsidDel="00293E6A">
          <w:rPr>
            <w:lang w:val="en-GB"/>
          </w:rPr>
          <w:delText xml:space="preserve">dataplane </w:delText>
        </w:r>
      </w:del>
      <w:proofErr w:type="spellStart"/>
      <w:r w:rsidRPr="00C54595">
        <w:rPr>
          <w:lang w:val="en-GB"/>
        </w:rPr>
        <w:t>vrouter</w:t>
      </w:r>
      <w:proofErr w:type="spellEnd"/>
      <w:r w:rsidRPr="00C54595">
        <w:rPr>
          <w:lang w:val="en-GB"/>
        </w:rPr>
        <w:t xml:space="preserve"> </w:t>
      </w:r>
      <w:proofErr w:type="spellStart"/>
      <w:ins w:id="73" w:author="Ping Song" w:date="2020-09-15T23:40:00Z">
        <w:r w:rsidR="00293E6A" w:rsidRPr="00C54595">
          <w:rPr>
            <w:lang w:val="en-GB"/>
          </w:rPr>
          <w:t>dataplane</w:t>
        </w:r>
        <w:proofErr w:type="spellEnd"/>
        <w:r w:rsidR="00293E6A" w:rsidRPr="00C54595">
          <w:rPr>
            <w:lang w:val="en-GB"/>
          </w:rPr>
          <w:t xml:space="preserve"> </w:t>
        </w:r>
      </w:ins>
      <w:r w:rsidRPr="00C54595">
        <w:rPr>
          <w:lang w:val="en-GB"/>
        </w:rPr>
        <w:t>software architecture</w:t>
      </w:r>
      <w:bookmarkEnd w:id="71"/>
    </w:p>
    <w:p w14:paraId="6586438B" w14:textId="77777777" w:rsidR="00FC2D59" w:rsidRPr="00C54595" w:rsidRDefault="00FC2D59" w:rsidP="00FC2D59">
      <w:pPr>
        <w:pStyle w:val="BodyText"/>
        <w:spacing w:before="0" w:after="0"/>
        <w:rPr>
          <w:lang w:val="en-GB"/>
        </w:rPr>
      </w:pPr>
    </w:p>
    <w:p w14:paraId="6ADA29BF" w14:textId="51165CB2" w:rsidR="00FC2D59" w:rsidRPr="00C54595" w:rsidRDefault="00FC2D59" w:rsidP="00FC2D59">
      <w:pPr>
        <w:pStyle w:val="BodyText"/>
        <w:spacing w:before="0" w:after="0"/>
        <w:rPr>
          <w:lang w:val="en-GB"/>
        </w:rPr>
      </w:pPr>
      <w:r w:rsidRPr="00C54595">
        <w:rPr>
          <w:lang w:val="en-GB"/>
        </w:rPr>
        <w:t xml:space="preserve">Contrail </w:t>
      </w:r>
      <w:proofErr w:type="spellStart"/>
      <w:ins w:id="74" w:author="Ping Song" w:date="2020-09-15T23:39:00Z">
        <w:r w:rsidR="00293E6A">
          <w:rPr>
            <w:lang w:val="en-GB"/>
          </w:rPr>
          <w:t>vrouter</w:t>
        </w:r>
        <w:proofErr w:type="spellEnd"/>
        <w:r w:rsidR="00293E6A">
          <w:rPr>
            <w:lang w:val="en-GB"/>
          </w:rPr>
          <w:t xml:space="preserve"> </w:t>
        </w:r>
      </w:ins>
      <w:r w:rsidRPr="00C54595">
        <w:rPr>
          <w:lang w:val="en-GB"/>
        </w:rPr>
        <w:t xml:space="preserve">DPDK </w:t>
      </w:r>
      <w:proofErr w:type="spellStart"/>
      <w:r w:rsidRPr="00C54595">
        <w:rPr>
          <w:lang w:val="en-GB"/>
        </w:rPr>
        <w:t>dataplane</w:t>
      </w:r>
      <w:proofErr w:type="spellEnd"/>
      <w:r w:rsidRPr="00C54595">
        <w:rPr>
          <w:lang w:val="en-GB"/>
        </w:rPr>
        <w:t xml:space="preserve"> </w:t>
      </w:r>
      <w:del w:id="75" w:author="Ping Song" w:date="2020-09-15T23:39:00Z">
        <w:r w:rsidRPr="00C54595" w:rsidDel="00293E6A">
          <w:rPr>
            <w:lang w:val="en-GB"/>
          </w:rPr>
          <w:delText xml:space="preserve">vrouter </w:delText>
        </w:r>
      </w:del>
      <w:r w:rsidRPr="00C54595">
        <w:rPr>
          <w:lang w:val="en-GB"/>
        </w:rPr>
        <w:t xml:space="preserve">is </w:t>
      </w:r>
      <w:r>
        <w:rPr>
          <w:lang w:val="en-GB"/>
        </w:rPr>
        <w:t>built with two software</w:t>
      </w:r>
      <w:r w:rsidRPr="00C54595">
        <w:rPr>
          <w:lang w:val="en-GB"/>
        </w:rPr>
        <w:t xml:space="preserve"> </w:t>
      </w:r>
      <w:r>
        <w:rPr>
          <w:lang w:val="en-GB"/>
        </w:rPr>
        <w:t>components</w:t>
      </w:r>
      <w:del w:id="76" w:author="Ping Song" w:date="2020-09-15T23:26:00Z">
        <w:r w:rsidRPr="00C54595" w:rsidDel="00AD38F9">
          <w:rPr>
            <w:lang w:val="en-GB"/>
          </w:rPr>
          <w:delText> </w:delText>
        </w:r>
      </w:del>
      <w:r w:rsidRPr="00C54595">
        <w:rPr>
          <w:lang w:val="en-GB"/>
        </w:rPr>
        <w:t>:</w:t>
      </w:r>
    </w:p>
    <w:p w14:paraId="4E808710" w14:textId="77777777" w:rsidR="00FC2D59" w:rsidRDefault="00FC2D59" w:rsidP="00FC2D59">
      <w:pPr>
        <w:pStyle w:val="BodyText"/>
        <w:numPr>
          <w:ilvl w:val="0"/>
          <w:numId w:val="1"/>
        </w:numPr>
        <w:spacing w:before="0" w:after="0"/>
        <w:rPr>
          <w:lang w:val="en-GB"/>
        </w:rPr>
      </w:pPr>
      <w:r>
        <w:rPr>
          <w:lang w:val="en-GB"/>
        </w:rPr>
        <w:t>DPDK library</w:t>
      </w:r>
    </w:p>
    <w:p w14:paraId="33CA4243" w14:textId="77777777" w:rsidR="00FC2D59" w:rsidRDefault="00FC2D59" w:rsidP="00FC2D59">
      <w:pPr>
        <w:pStyle w:val="BodyText"/>
        <w:numPr>
          <w:ilvl w:val="0"/>
          <w:numId w:val="1"/>
        </w:numPr>
        <w:spacing w:before="0" w:after="0"/>
        <w:rPr>
          <w:lang w:val="en-GB"/>
        </w:rPr>
      </w:pPr>
      <w:r>
        <w:rPr>
          <w:lang w:val="en-GB"/>
        </w:rPr>
        <w:t>VirtIO</w:t>
      </w:r>
      <w:r w:rsidRPr="00C54595">
        <w:rPr>
          <w:lang w:val="en-GB"/>
        </w:rPr>
        <w:t xml:space="preserve"> </w:t>
      </w:r>
      <w:r>
        <w:rPr>
          <w:lang w:val="en-GB"/>
        </w:rPr>
        <w:t>library</w:t>
      </w:r>
    </w:p>
    <w:p w14:paraId="715CC8D2" w14:textId="77777777" w:rsidR="00FC2D59" w:rsidRPr="00C54595" w:rsidRDefault="00FC2D59" w:rsidP="00FC2D59">
      <w:pPr>
        <w:pStyle w:val="BodyText"/>
        <w:spacing w:before="0" w:after="0"/>
        <w:rPr>
          <w:lang w:val="en-GB"/>
        </w:rPr>
      </w:pPr>
    </w:p>
    <w:p w14:paraId="0F91213E" w14:textId="088AF022" w:rsidR="00FC2D59" w:rsidRDefault="00FC2D59" w:rsidP="00FC2D59">
      <w:pPr>
        <w:pStyle w:val="BodyText"/>
        <w:spacing w:before="0" w:after="0"/>
        <w:rPr>
          <w:lang w:val="en-GB"/>
        </w:rPr>
      </w:pPr>
      <w:r>
        <w:rPr>
          <w:lang w:val="en-GB"/>
        </w:rPr>
        <w:t xml:space="preserve">DPDK library is allowing to connect one physical NIC to the Contrail vRouter. This NIC is named vif0. This is the </w:t>
      </w:r>
      <w:proofErr w:type="spellStart"/>
      <w:r>
        <w:rPr>
          <w:lang w:val="en-GB"/>
        </w:rPr>
        <w:t>vrouter</w:t>
      </w:r>
      <w:proofErr w:type="spellEnd"/>
      <w:r>
        <w:rPr>
          <w:lang w:val="en-GB"/>
        </w:rPr>
        <w:t xml:space="preserve"> network interface </w:t>
      </w:r>
      <w:del w:id="77" w:author="Ping Song" w:date="2020-09-15T23:26:00Z">
        <w:r w:rsidDel="00AD38F9">
          <w:rPr>
            <w:lang w:val="en-GB"/>
          </w:rPr>
          <w:delText xml:space="preserve">with </w:delText>
        </w:r>
      </w:del>
      <w:ins w:id="78" w:author="Ping Song" w:date="2020-09-15T23:26:00Z">
        <w:r w:rsidR="00AD38F9">
          <w:rPr>
            <w:lang w:val="en-GB"/>
          </w:rPr>
          <w:t>toward</w:t>
        </w:r>
        <w:r w:rsidR="00AD38F9">
          <w:rPr>
            <w:lang w:val="en-GB"/>
          </w:rPr>
          <w:t xml:space="preserve"> </w:t>
        </w:r>
      </w:ins>
      <w:r>
        <w:rPr>
          <w:lang w:val="en-GB"/>
        </w:rPr>
        <w:t>the physical infrastructure (underlay network infrastructure). This library is also used to manage packet forwarding:</w:t>
      </w:r>
    </w:p>
    <w:p w14:paraId="4DB5123A" w14:textId="1D13A6D8" w:rsidR="00FC2D59" w:rsidRDefault="00FC2D59" w:rsidP="00FC2D59">
      <w:pPr>
        <w:pStyle w:val="BodyText"/>
        <w:numPr>
          <w:ilvl w:val="0"/>
          <w:numId w:val="2"/>
        </w:numPr>
        <w:spacing w:before="0" w:after="0"/>
        <w:rPr>
          <w:lang w:val="en-GB"/>
        </w:rPr>
      </w:pPr>
      <w:r>
        <w:rPr>
          <w:lang w:val="en-GB"/>
        </w:rPr>
        <w:t xml:space="preserve">between vrouter physical interface and virtual interfaces </w:t>
      </w:r>
      <w:del w:id="79" w:author="Ping Song" w:date="2020-09-15T23:27:00Z">
        <w:r w:rsidDel="00AD38F9">
          <w:rPr>
            <w:lang w:val="en-GB"/>
          </w:rPr>
          <w:delText xml:space="preserve">belonging </w:delText>
        </w:r>
      </w:del>
      <w:ins w:id="80" w:author="Ping Song" w:date="2020-09-15T23:27:00Z">
        <w:r w:rsidR="00AD38F9">
          <w:rPr>
            <w:lang w:val="en-GB"/>
          </w:rPr>
          <w:t>of</w:t>
        </w:r>
        <w:r w:rsidR="00AD38F9">
          <w:rPr>
            <w:lang w:val="en-GB"/>
          </w:rPr>
          <w:t xml:space="preserve"> </w:t>
        </w:r>
        <w:r w:rsidR="00AD38F9">
          <w:rPr>
            <w:lang w:val="en-GB"/>
          </w:rPr>
          <w:t>the</w:t>
        </w:r>
      </w:ins>
      <w:del w:id="81" w:author="Ping Song" w:date="2020-09-15T23:27:00Z">
        <w:r w:rsidDel="00AD38F9">
          <w:rPr>
            <w:lang w:val="en-GB"/>
          </w:rPr>
          <w:delText>to</w:delText>
        </w:r>
      </w:del>
      <w:r>
        <w:rPr>
          <w:lang w:val="en-GB"/>
        </w:rPr>
        <w:t xml:space="preserve"> Virtual machines. This is the traffic pattern exchanged between local Virtual Machines and remote ones or external networks.</w:t>
      </w:r>
    </w:p>
    <w:p w14:paraId="36891895" w14:textId="6D9F7B1E" w:rsidR="00FC2D59" w:rsidRPr="00C54595" w:rsidRDefault="00FC2D59" w:rsidP="00FC2D59">
      <w:pPr>
        <w:pStyle w:val="BodyText"/>
        <w:numPr>
          <w:ilvl w:val="0"/>
          <w:numId w:val="2"/>
        </w:numPr>
        <w:spacing w:before="0" w:after="0"/>
        <w:rPr>
          <w:lang w:val="en-GB"/>
        </w:rPr>
      </w:pPr>
      <w:r>
        <w:rPr>
          <w:lang w:val="en-GB"/>
        </w:rPr>
        <w:t xml:space="preserve">between </w:t>
      </w:r>
      <w:del w:id="82" w:author="Ping Song" w:date="2020-09-15T23:29:00Z">
        <w:r w:rsidDel="00AD38F9">
          <w:rPr>
            <w:lang w:val="en-GB"/>
          </w:rPr>
          <w:delText xml:space="preserve">vrouter </w:delText>
        </w:r>
      </w:del>
      <w:r>
        <w:rPr>
          <w:lang w:val="en-GB"/>
        </w:rPr>
        <w:t xml:space="preserve">virtual interfaces </w:t>
      </w:r>
      <w:del w:id="83" w:author="Ping Song" w:date="2020-09-15T23:29:00Z">
        <w:r w:rsidDel="00AD38F9">
          <w:rPr>
            <w:lang w:val="en-GB"/>
          </w:rPr>
          <w:delText>belonging to</w:delText>
        </w:r>
      </w:del>
      <w:ins w:id="84" w:author="Ping Song" w:date="2020-09-15T23:29:00Z">
        <w:r w:rsidR="00AD38F9">
          <w:rPr>
            <w:lang w:val="en-GB"/>
          </w:rPr>
          <w:t>of local</w:t>
        </w:r>
      </w:ins>
      <w:r>
        <w:rPr>
          <w:lang w:val="en-GB"/>
        </w:rPr>
        <w:t xml:space="preserve"> Virtual machines</w:t>
      </w:r>
      <w:del w:id="85" w:author="Ping Song" w:date="2020-09-15T23:29:00Z">
        <w:r w:rsidDel="00AD38F9">
          <w:rPr>
            <w:lang w:val="en-GB"/>
          </w:rPr>
          <w:delText xml:space="preserve"> that are connected to the vrouter</w:delText>
        </w:r>
      </w:del>
      <w:r>
        <w:rPr>
          <w:lang w:val="en-GB"/>
        </w:rPr>
        <w:t>. This is pure local virtual network traffic.</w:t>
      </w:r>
    </w:p>
    <w:p w14:paraId="4480D9FB" w14:textId="77777777" w:rsidR="00FC2D59" w:rsidRDefault="00FC2D59" w:rsidP="00FC2D59">
      <w:pPr>
        <w:pStyle w:val="BodyText"/>
        <w:spacing w:before="0" w:after="0"/>
        <w:rPr>
          <w:lang w:val="en-GB"/>
        </w:rPr>
      </w:pPr>
    </w:p>
    <w:p w14:paraId="1E374176" w14:textId="6E5B0C83" w:rsidR="00FC2D59" w:rsidRDefault="00FC2D59" w:rsidP="00FC2D59">
      <w:pPr>
        <w:pStyle w:val="BodyText"/>
        <w:spacing w:before="0" w:after="0"/>
        <w:rPr>
          <w:lang w:val="en-GB"/>
        </w:rPr>
      </w:pPr>
      <w:r>
        <w:rPr>
          <w:lang w:val="en-GB"/>
        </w:rPr>
        <w:t xml:space="preserve">In addition to DPDK, a Linux user space device enabler is required in order </w:t>
      </w:r>
      <w:ins w:id="86" w:author="Ping Song" w:date="2020-09-15T23:30:00Z">
        <w:r w:rsidR="00AD38F9">
          <w:rPr>
            <w:lang w:val="en-GB"/>
          </w:rPr>
          <w:t xml:space="preserve">for </w:t>
        </w:r>
      </w:ins>
      <w:r>
        <w:rPr>
          <w:lang w:val="en-GB"/>
        </w:rPr>
        <w:t xml:space="preserve">the DPDK </w:t>
      </w:r>
      <w:proofErr w:type="spellStart"/>
      <w:r>
        <w:rPr>
          <w:lang w:val="en-GB"/>
        </w:rPr>
        <w:t>vRouter</w:t>
      </w:r>
      <w:proofErr w:type="spellEnd"/>
      <w:r>
        <w:rPr>
          <w:lang w:val="en-GB"/>
        </w:rPr>
        <w:t xml:space="preserve"> to be able to configure physical NIC from user space. VFIO or UIO can be used with Contrail vrouter.</w:t>
      </w:r>
    </w:p>
    <w:p w14:paraId="48D70616" w14:textId="77777777" w:rsidR="00FC2D59" w:rsidRPr="00C54595" w:rsidRDefault="00FC2D59" w:rsidP="00FC2D59">
      <w:pPr>
        <w:pStyle w:val="BodyText"/>
        <w:spacing w:before="0" w:after="0"/>
        <w:rPr>
          <w:lang w:val="en-GB"/>
        </w:rPr>
      </w:pPr>
    </w:p>
    <w:p w14:paraId="7C1158FF" w14:textId="77777777" w:rsidR="00FC2D59" w:rsidRDefault="007846EC" w:rsidP="00FC2D59">
      <w:pPr>
        <w:pStyle w:val="BodyText"/>
        <w:spacing w:before="0" w:after="0"/>
      </w:pPr>
      <w:commentRangeStart w:id="87"/>
      <w:r>
        <w:pict w14:anchorId="6E54C19E">
          <v:shape id="_x0000_i1030" type="#_x0000_t75" style="width:453.5pt;height:322.95pt">
            <v:imagedata r:id="rId14" o:title=""/>
          </v:shape>
        </w:pict>
      </w:r>
      <w:commentRangeEnd w:id="87"/>
      <w:r w:rsidR="00293E6A">
        <w:rPr>
          <w:rStyle w:val="CommentReference"/>
        </w:rPr>
        <w:commentReference w:id="87"/>
      </w:r>
    </w:p>
    <w:p w14:paraId="40903B21" w14:textId="77777777" w:rsidR="00FC2D59" w:rsidRDefault="00FC2D59" w:rsidP="00FC2D59">
      <w:pPr>
        <w:pStyle w:val="BodyText"/>
        <w:spacing w:before="0" w:after="0"/>
      </w:pPr>
    </w:p>
    <w:p w14:paraId="78392AA4" w14:textId="77777777" w:rsidR="00FC2D59" w:rsidRDefault="00FC2D59" w:rsidP="00FC2D59">
      <w:pPr>
        <w:pStyle w:val="BodyText"/>
        <w:spacing w:before="0" w:after="0"/>
      </w:pPr>
      <w:r>
        <w:t>VirtIO library is allowing to interconnect the virtual NICs of virtual machines to the vrouter using vHost user protocol.</w:t>
      </w:r>
    </w:p>
    <w:p w14:paraId="4425C49F" w14:textId="77777777" w:rsidR="00FC2D59" w:rsidRDefault="00FC2D59" w:rsidP="00FC2D59">
      <w:pPr>
        <w:pStyle w:val="BodyText"/>
        <w:spacing w:before="0" w:after="0"/>
      </w:pPr>
    </w:p>
    <w:p w14:paraId="77F4E917" w14:textId="77777777" w:rsidR="00FC2D59" w:rsidRDefault="00FC2D59" w:rsidP="00FC2D59">
      <w:pPr>
        <w:pStyle w:val="BodyText"/>
        <w:spacing w:before="0" w:after="0"/>
      </w:pPr>
    </w:p>
    <w:p w14:paraId="099F15B0" w14:textId="77777777" w:rsidR="00FC2D59" w:rsidRDefault="00FC2D59" w:rsidP="00FC2D59">
      <w:pPr>
        <w:pStyle w:val="BodyText"/>
        <w:spacing w:before="0" w:after="0"/>
      </w:pPr>
    </w:p>
    <w:p w14:paraId="370FBE01" w14:textId="77777777" w:rsidR="00FC2D59" w:rsidRDefault="00FC2D59" w:rsidP="00FC2D59">
      <w:pPr>
        <w:pStyle w:val="Heading2"/>
      </w:pPr>
      <w:bookmarkStart w:id="88" w:name="_Toc51017282"/>
      <w:r>
        <w:rPr>
          <w:lang w:val="en-GB"/>
        </w:rPr>
        <w:lastRenderedPageBreak/>
        <w:t>v</w:t>
      </w:r>
      <w:r w:rsidRPr="00C54595">
        <w:rPr>
          <w:lang w:val="en-GB"/>
        </w:rPr>
        <w:t>router</w:t>
      </w:r>
      <w:r>
        <w:rPr>
          <w:lang w:val="en-GB"/>
        </w:rPr>
        <w:t xml:space="preserve"> DPDK dataplane</w:t>
      </w:r>
      <w:r w:rsidRPr="00C54595">
        <w:rPr>
          <w:lang w:val="en-GB"/>
        </w:rPr>
        <w:t xml:space="preserve"> </w:t>
      </w:r>
      <w:r>
        <w:rPr>
          <w:lang w:val="en-GB"/>
        </w:rPr>
        <w:t>internal</w:t>
      </w:r>
      <w:r w:rsidRPr="00C54595">
        <w:rPr>
          <w:lang w:val="en-GB"/>
        </w:rPr>
        <w:t xml:space="preserve"> architecture</w:t>
      </w:r>
      <w:bookmarkEnd w:id="88"/>
    </w:p>
    <w:p w14:paraId="71F907A0" w14:textId="77777777" w:rsidR="00FC2D59" w:rsidRDefault="00FC2D59" w:rsidP="00FC2D59">
      <w:pPr>
        <w:pStyle w:val="BodyText"/>
        <w:spacing w:before="0" w:after="0"/>
      </w:pPr>
    </w:p>
    <w:p w14:paraId="79A6681A" w14:textId="221BF831" w:rsidR="00FC2D59" w:rsidRDefault="00FC2D59" w:rsidP="00FC2D59">
      <w:pPr>
        <w:pStyle w:val="BodyText"/>
        <w:spacing w:before="0" w:after="0"/>
        <w:rPr>
          <w:lang w:val="en-GB"/>
        </w:rPr>
      </w:pPr>
      <w:r w:rsidRPr="00C54595">
        <w:rPr>
          <w:lang w:val="en-GB"/>
        </w:rPr>
        <w:t xml:space="preserve">Contrail </w:t>
      </w:r>
      <w:del w:id="89" w:author="Ping Song" w:date="2020-09-15T23:40:00Z">
        <w:r w:rsidDel="00293E6A">
          <w:delText xml:space="preserve">vrouter </w:delText>
        </w:r>
      </w:del>
      <w:r>
        <w:t xml:space="preserve">DPDK </w:t>
      </w:r>
      <w:proofErr w:type="spellStart"/>
      <w:ins w:id="90" w:author="Ping Song" w:date="2020-09-15T23:40:00Z">
        <w:r w:rsidR="00293E6A">
          <w:t>vrouter</w:t>
        </w:r>
        <w:proofErr w:type="spellEnd"/>
        <w:r w:rsidR="00293E6A">
          <w:t xml:space="preserve"> </w:t>
        </w:r>
      </w:ins>
      <w:proofErr w:type="spellStart"/>
      <w:r>
        <w:t>dataplane</w:t>
      </w:r>
      <w:proofErr w:type="spellEnd"/>
      <w:r>
        <w:rPr>
          <w:lang w:val="en-GB"/>
        </w:rPr>
        <w:t xml:space="preserve"> is made up of several building blocks.</w:t>
      </w:r>
    </w:p>
    <w:p w14:paraId="7FF4ABB2" w14:textId="77777777" w:rsidR="00FC2D59" w:rsidRPr="00C3136F" w:rsidRDefault="00FC2D59" w:rsidP="00FC2D59">
      <w:pPr>
        <w:pStyle w:val="BodyText"/>
        <w:numPr>
          <w:ilvl w:val="0"/>
          <w:numId w:val="2"/>
        </w:numPr>
        <w:spacing w:before="0" w:after="0"/>
      </w:pPr>
      <w:r>
        <w:rPr>
          <w:lang w:val="en-GB"/>
        </w:rPr>
        <w:t>User packets processing</w:t>
      </w:r>
    </w:p>
    <w:p w14:paraId="686BCE69" w14:textId="77777777" w:rsidR="00FC2D59" w:rsidRDefault="00FC2D59" w:rsidP="00FC2D59">
      <w:pPr>
        <w:pStyle w:val="BodyText"/>
        <w:numPr>
          <w:ilvl w:val="0"/>
          <w:numId w:val="2"/>
        </w:numPr>
        <w:spacing w:before="0" w:after="0"/>
      </w:pPr>
      <w:r>
        <w:t>Control packets processing</w:t>
      </w:r>
    </w:p>
    <w:p w14:paraId="0ADA9100" w14:textId="77777777" w:rsidR="00FC2D59" w:rsidRDefault="00FC2D59" w:rsidP="00FC2D59">
      <w:pPr>
        <w:pStyle w:val="BodyText"/>
        <w:numPr>
          <w:ilvl w:val="0"/>
          <w:numId w:val="2"/>
        </w:numPr>
        <w:spacing w:before="0" w:after="0"/>
      </w:pPr>
      <w:r>
        <w:t>vrouter DPDK dataplane configuration and control</w:t>
      </w:r>
    </w:p>
    <w:p w14:paraId="7DF97454" w14:textId="77777777" w:rsidR="00FC2D59" w:rsidRDefault="00FC2D59" w:rsidP="00FC2D59">
      <w:pPr>
        <w:pStyle w:val="BodyText"/>
        <w:spacing w:before="0" w:after="0"/>
      </w:pPr>
    </w:p>
    <w:p w14:paraId="65F0B7B8" w14:textId="77777777" w:rsidR="00FC2D59" w:rsidRDefault="00FC2D59" w:rsidP="00FC2D59">
      <w:pPr>
        <w:pStyle w:val="Heading3"/>
      </w:pPr>
      <w:bookmarkStart w:id="91" w:name="_Toc51017283"/>
      <w:r>
        <w:rPr>
          <w:lang w:val="en-GB"/>
        </w:rPr>
        <w:t>User packets processing</w:t>
      </w:r>
      <w:bookmarkEnd w:id="91"/>
    </w:p>
    <w:p w14:paraId="5EC4FBC3" w14:textId="77777777" w:rsidR="00FC2D59" w:rsidRDefault="00FC2D59" w:rsidP="00FC2D59">
      <w:pPr>
        <w:pStyle w:val="BodyText"/>
        <w:spacing w:before="0" w:after="0"/>
      </w:pPr>
      <w:r>
        <w:t>User packets processing is consisting to forward network packets between user Virtual Machines located inside the Cloud infrastructure or between these machines and external networks.</w:t>
      </w:r>
    </w:p>
    <w:p w14:paraId="45FB5396" w14:textId="77777777" w:rsidR="00FC2D59" w:rsidRDefault="00FC2D59" w:rsidP="00FC2D59">
      <w:pPr>
        <w:pStyle w:val="BodyText"/>
        <w:spacing w:before="0" w:after="0"/>
      </w:pPr>
    </w:p>
    <w:p w14:paraId="55C282F9" w14:textId="77777777" w:rsidR="00FC2D59" w:rsidRDefault="00FC2D59" w:rsidP="00FC2D59">
      <w:pPr>
        <w:pStyle w:val="BodyText"/>
        <w:spacing w:before="0" w:after="0"/>
      </w:pPr>
      <w:r>
        <w:t>In order to do so, each vrouter DPDK dataplane is built with:</w:t>
      </w:r>
    </w:p>
    <w:p w14:paraId="2227705D" w14:textId="77777777" w:rsidR="00FC2D59" w:rsidRDefault="00FC2D59" w:rsidP="00FC2D59">
      <w:pPr>
        <w:pStyle w:val="BodyText"/>
        <w:numPr>
          <w:ilvl w:val="0"/>
          <w:numId w:val="2"/>
        </w:numPr>
        <w:spacing w:before="0" w:after="0"/>
      </w:pPr>
      <w:r>
        <w:t>a vif0/0 network interface which is used to interconnect the vRouter with the physical network</w:t>
      </w:r>
    </w:p>
    <w:p w14:paraId="5E0E5475" w14:textId="77777777" w:rsidR="00FC2D59" w:rsidRDefault="00FC2D59" w:rsidP="00FC2D59">
      <w:pPr>
        <w:pStyle w:val="BodyText"/>
        <w:numPr>
          <w:ilvl w:val="0"/>
          <w:numId w:val="2"/>
        </w:numPr>
        <w:spacing w:before="0" w:after="0"/>
      </w:pPr>
      <w:r>
        <w:t>one to several Virtual NIC belonging to the virtual machines spawn onto the compute node. These virtual NIC are vif0/N on the vrouter (N &gt; 2).</w:t>
      </w:r>
    </w:p>
    <w:p w14:paraId="66CB00F1" w14:textId="77777777" w:rsidR="00FC2D59" w:rsidRDefault="00FC2D59" w:rsidP="00FC2D59">
      <w:pPr>
        <w:pStyle w:val="BodyText"/>
        <w:spacing w:before="0" w:after="0"/>
      </w:pPr>
    </w:p>
    <w:p w14:paraId="14F001BC" w14:textId="77777777" w:rsidR="00FC2D59" w:rsidRDefault="007846EC" w:rsidP="00FC2D59">
      <w:pPr>
        <w:pStyle w:val="BodyText"/>
        <w:spacing w:before="0" w:after="0"/>
      </w:pPr>
      <w:r>
        <w:pict w14:anchorId="4494AB48">
          <v:shape id="_x0000_i1031" type="#_x0000_t75" style="width:456.7pt;height:142.4pt">
            <v:imagedata r:id="rId18" o:title=""/>
          </v:shape>
        </w:pict>
      </w:r>
    </w:p>
    <w:p w14:paraId="567F3727" w14:textId="77777777" w:rsidR="00FC2D59" w:rsidRDefault="00FC2D59" w:rsidP="00FC2D59">
      <w:pPr>
        <w:pStyle w:val="BodyText"/>
        <w:spacing w:before="0" w:after="0"/>
        <w:rPr>
          <w:lang w:val="en-GB"/>
        </w:rPr>
      </w:pPr>
    </w:p>
    <w:p w14:paraId="6973B34C" w14:textId="77777777" w:rsidR="00FC2D59" w:rsidRDefault="00FC2D59" w:rsidP="00FC2D59">
      <w:pPr>
        <w:pStyle w:val="BodyText"/>
        <w:spacing w:before="0" w:after="0"/>
        <w:rPr>
          <w:lang w:val="en-GB"/>
        </w:rPr>
      </w:pPr>
      <w:r>
        <w:rPr>
          <w:lang w:val="en-GB"/>
        </w:rPr>
        <w:t>The main task of the vrouter consist to forward packets between vif0/0 and other vif 0/N. In order to do so; polling and processing tasks are pinned on vrouter dedicated CPU (polling and processing cores). These polling and processing tasks are reading or writing network packets from vif queues using DPDK functions. These network queues are DPDK rings build with DPDK poll mode driver on the physical NIC connected to vif0/0 or with virtio for virtual machines virtual NIC.</w:t>
      </w:r>
    </w:p>
    <w:p w14:paraId="16B26C8A" w14:textId="77777777" w:rsidR="00FC2D59" w:rsidRDefault="00FC2D59" w:rsidP="00FC2D59">
      <w:pPr>
        <w:pStyle w:val="BodyText"/>
        <w:spacing w:before="0" w:after="0"/>
        <w:rPr>
          <w:lang w:val="en-GB"/>
        </w:rPr>
      </w:pPr>
      <w:r>
        <w:rPr>
          <w:lang w:val="en-GB"/>
        </w:rPr>
        <w:t>These polling and processing tasks are performed by lcore 10, lcore 11, lcore 12, lcore 13 and higher Linux threads.</w:t>
      </w:r>
    </w:p>
    <w:p w14:paraId="55FA9C42" w14:textId="77777777" w:rsidR="00FC2D59" w:rsidRDefault="00FC2D59" w:rsidP="00FC2D59">
      <w:pPr>
        <w:pStyle w:val="BodyText"/>
        <w:spacing w:before="0" w:after="0"/>
        <w:rPr>
          <w:lang w:val="en-GB"/>
        </w:rPr>
      </w:pPr>
    </w:p>
    <w:p w14:paraId="0A497DAD" w14:textId="77777777" w:rsidR="00FC2D59" w:rsidRDefault="00FC2D59" w:rsidP="00FC2D59">
      <w:pPr>
        <w:pStyle w:val="BodyText"/>
        <w:spacing w:before="0" w:after="0"/>
        <w:rPr>
          <w:lang w:val="en-GB"/>
        </w:rPr>
      </w:pPr>
    </w:p>
    <w:p w14:paraId="40670654" w14:textId="77777777" w:rsidR="00FC2D59" w:rsidRDefault="00FC2D59" w:rsidP="00FC2D59">
      <w:pPr>
        <w:pStyle w:val="Heading3"/>
        <w:rPr>
          <w:lang w:val="en-GB"/>
        </w:rPr>
      </w:pPr>
      <w:bookmarkStart w:id="92" w:name="_Toc51017284"/>
      <w:r>
        <w:t>Control packets processing</w:t>
      </w:r>
      <w:bookmarkEnd w:id="92"/>
    </w:p>
    <w:p w14:paraId="4B6A8BFF" w14:textId="2F1AA4F7" w:rsidR="00FC2D59" w:rsidRDefault="00FC2D59" w:rsidP="00FC2D59">
      <w:pPr>
        <w:pStyle w:val="BodyText"/>
        <w:spacing w:before="0" w:after="0"/>
        <w:rPr>
          <w:lang w:val="en-GB"/>
        </w:rPr>
      </w:pPr>
      <w:r>
        <w:rPr>
          <w:lang w:val="en-GB"/>
        </w:rPr>
        <w:t xml:space="preserve">One other role of the </w:t>
      </w:r>
      <w:r>
        <w:t>vrouter DPDK dataplane</w:t>
      </w:r>
      <w:r>
        <w:rPr>
          <w:lang w:val="en-GB"/>
        </w:rPr>
        <w:t xml:space="preserve"> is to provide the network connectivity between vrouter agent started locally on the compute node and the Contrail Control nodes</w:t>
      </w:r>
      <w:ins w:id="93" w:author="Ping Song" w:date="2020-09-15T23:44:00Z">
        <w:r w:rsidR="00F66081">
          <w:rPr>
            <w:lang w:val="en-GB"/>
          </w:rPr>
          <w:t>.</w:t>
        </w:r>
      </w:ins>
      <w:del w:id="94" w:author="Ping Song" w:date="2020-09-15T23:43:00Z">
        <w:r w:rsidDel="00F66081">
          <w:rPr>
            <w:lang w:val="en-GB"/>
          </w:rPr>
          <w:delText xml:space="preserve"> which are located onto some distinct computes.</w:delText>
        </w:r>
      </w:del>
    </w:p>
    <w:p w14:paraId="51899A6A" w14:textId="77777777" w:rsidR="00FC2D59" w:rsidDel="00F66081" w:rsidRDefault="00FC2D59" w:rsidP="00FC2D59">
      <w:pPr>
        <w:pStyle w:val="BodyText"/>
        <w:spacing w:before="0" w:after="0"/>
        <w:rPr>
          <w:del w:id="95" w:author="Ping Song" w:date="2020-09-15T23:44:00Z"/>
          <w:lang w:val="en-GB"/>
        </w:rPr>
      </w:pPr>
    </w:p>
    <w:p w14:paraId="26F5BA1D" w14:textId="77777777" w:rsidR="00FC2D59" w:rsidRDefault="00FC2D59" w:rsidP="00FC2D59">
      <w:pPr>
        <w:pStyle w:val="BodyText"/>
        <w:spacing w:before="0" w:after="0"/>
        <w:rPr>
          <w:lang w:val="en-GB"/>
        </w:rPr>
      </w:pPr>
      <w:r>
        <w:rPr>
          <w:lang w:val="en-GB"/>
        </w:rPr>
        <w:t>Contrail vHost0 interface is the logical network interface used by the vrouter agent to send (or receive) XMPP to (from) the Contrail Control nodes.</w:t>
      </w:r>
    </w:p>
    <w:p w14:paraId="3BF1A9B3" w14:textId="77777777" w:rsidR="00FC2D59" w:rsidRDefault="00FC2D59" w:rsidP="00FC2D59">
      <w:pPr>
        <w:pStyle w:val="BodyText"/>
        <w:spacing w:before="0" w:after="0"/>
        <w:rPr>
          <w:lang w:val="en-GB"/>
        </w:rPr>
      </w:pPr>
    </w:p>
    <w:p w14:paraId="41081696" w14:textId="77777777" w:rsidR="00FC2D59" w:rsidRDefault="00FC2D59" w:rsidP="00FC2D59">
      <w:pPr>
        <w:pStyle w:val="BodyText"/>
        <w:spacing w:before="0" w:after="0"/>
        <w:rPr>
          <w:lang w:val="en-GB"/>
        </w:rPr>
      </w:pPr>
      <w:r>
        <w:rPr>
          <w:lang w:val="en-GB"/>
        </w:rPr>
        <w:t>vHost0 vrouter agent interface is connected on</w:t>
      </w:r>
      <w:del w:id="96" w:author="Ping Song" w:date="2020-09-15T23:44:00Z">
        <w:r w:rsidDel="00F66081">
          <w:rPr>
            <w:lang w:val="en-GB"/>
          </w:rPr>
          <w:delText>to</w:delText>
        </w:r>
      </w:del>
      <w:r>
        <w:rPr>
          <w:lang w:val="en-GB"/>
        </w:rPr>
        <w:t xml:space="preserve"> vif0/1 on the </w:t>
      </w:r>
      <w:r>
        <w:t>vrouter DPDK dataplane.</w:t>
      </w:r>
    </w:p>
    <w:p w14:paraId="6E575B2C" w14:textId="77777777" w:rsidR="00FC2D59" w:rsidRDefault="00FC2D59" w:rsidP="00FC2D59">
      <w:pPr>
        <w:pStyle w:val="BodyText"/>
        <w:spacing w:before="0" w:after="0"/>
        <w:rPr>
          <w:lang w:val="en-GB"/>
        </w:rPr>
      </w:pPr>
    </w:p>
    <w:p w14:paraId="2851894B" w14:textId="77777777" w:rsidR="00FC2D59" w:rsidRDefault="007846EC" w:rsidP="00FC2D59">
      <w:pPr>
        <w:pStyle w:val="BodyText"/>
        <w:spacing w:before="0" w:after="0"/>
      </w:pPr>
      <w:r>
        <w:pict w14:anchorId="167BBDC1">
          <v:shape id="_x0000_i1032" type="#_x0000_t75" style="width:451.35pt;height:206.35pt">
            <v:imagedata r:id="rId19" o:title=""/>
          </v:shape>
        </w:pict>
      </w:r>
    </w:p>
    <w:p w14:paraId="5B0CC1B6" w14:textId="77777777" w:rsidR="00FC2D59" w:rsidRDefault="00FC2D59" w:rsidP="00FC2D59">
      <w:pPr>
        <w:pStyle w:val="BodyText"/>
        <w:spacing w:before="0" w:after="0"/>
      </w:pPr>
    </w:p>
    <w:p w14:paraId="13703731" w14:textId="62AB86A3" w:rsidR="00FC2D59" w:rsidRDefault="00FC2D59" w:rsidP="00FC2D59">
      <w:pPr>
        <w:pStyle w:val="BodyText"/>
        <w:spacing w:before="0" w:after="0"/>
      </w:pPr>
      <w:r>
        <w:t>vrouter DPDK dataplane polling and processing cores are used to forward XMPP packets between vif0/1 (vrouter agent vhost0 listening interface) and vif0/0 (connecti</w:t>
      </w:r>
      <w:ins w:id="97" w:author="Ping Song" w:date="2020-09-15T23:45:00Z">
        <w:r w:rsidR="00F66081">
          <w:t>ng</w:t>
        </w:r>
      </w:ins>
      <w:del w:id="98" w:author="Ping Song" w:date="2020-09-15T23:45:00Z">
        <w:r w:rsidDel="00F66081">
          <w:delText>vity</w:delText>
        </w:r>
      </w:del>
      <w:r>
        <w:t xml:space="preserve"> to the underlay infrastructure on which Contrail Control nodes are plugged).</w:t>
      </w:r>
    </w:p>
    <w:p w14:paraId="5301FEA2" w14:textId="77777777" w:rsidR="00FC2D59" w:rsidRDefault="00FC2D59" w:rsidP="00FC2D59">
      <w:pPr>
        <w:pStyle w:val="BodyText"/>
        <w:spacing w:before="0" w:after="0"/>
      </w:pPr>
    </w:p>
    <w:p w14:paraId="0E9270A9" w14:textId="77777777" w:rsidR="00FC2D59" w:rsidRDefault="00FC2D59" w:rsidP="00FC2D59">
      <w:pPr>
        <w:pStyle w:val="Heading3"/>
      </w:pPr>
      <w:bookmarkStart w:id="99" w:name="_Toc51017285"/>
      <w:r>
        <w:t>vrouter DPDK dataplane configuration and control</w:t>
      </w:r>
      <w:bookmarkEnd w:id="99"/>
    </w:p>
    <w:p w14:paraId="22F8B4C6" w14:textId="77777777" w:rsidR="00FC2D59" w:rsidRDefault="00FC2D59" w:rsidP="00FC2D59">
      <w:pPr>
        <w:pStyle w:val="BodyText"/>
        <w:spacing w:before="0" w:after="0"/>
        <w:rPr>
          <w:lang w:val="en-GB"/>
        </w:rPr>
      </w:pPr>
      <w:r>
        <w:rPr>
          <w:lang w:val="en-GB"/>
        </w:rPr>
        <w:t xml:space="preserve">One last role of the </w:t>
      </w:r>
      <w:r>
        <w:t>vrouter DPDK dataplane</w:t>
      </w:r>
      <w:r>
        <w:rPr>
          <w:lang w:val="en-GB"/>
        </w:rPr>
        <w:t xml:space="preserve"> is to provide a network connectivity channel with the vrouter agent. This network channel is used for two main purpose:</w:t>
      </w:r>
    </w:p>
    <w:p w14:paraId="3A3BDE4E" w14:textId="77777777" w:rsidR="00FC2D59" w:rsidRDefault="00FC2D59" w:rsidP="00FC2D59">
      <w:pPr>
        <w:pStyle w:val="BodyText"/>
        <w:numPr>
          <w:ilvl w:val="0"/>
          <w:numId w:val="2"/>
        </w:numPr>
        <w:spacing w:before="0" w:after="0"/>
        <w:rPr>
          <w:lang w:val="en-GB"/>
        </w:rPr>
      </w:pPr>
      <w:r>
        <w:rPr>
          <w:lang w:val="en-GB"/>
        </w:rPr>
        <w:t>DPDK setup (number of polling and processing cores, DPDK ring size, …) and vrouter dataplane configuration (add/remove virtual NICs to the vrouter)</w:t>
      </w:r>
    </w:p>
    <w:p w14:paraId="25CC3007" w14:textId="77777777" w:rsidR="00FC2D59" w:rsidRDefault="00FC2D59" w:rsidP="00FC2D59">
      <w:pPr>
        <w:pStyle w:val="BodyText"/>
        <w:numPr>
          <w:ilvl w:val="0"/>
          <w:numId w:val="2"/>
        </w:numPr>
        <w:spacing w:before="0" w:after="0"/>
        <w:rPr>
          <w:lang w:val="en-GB"/>
        </w:rPr>
      </w:pPr>
      <w:r>
        <w:rPr>
          <w:lang w:val="en-GB"/>
        </w:rPr>
        <w:t>Transfer network control information (IP routes, MAC and flow tables) from the vrouter agent to the vrouter dataplane</w:t>
      </w:r>
    </w:p>
    <w:p w14:paraId="255B4048" w14:textId="77777777" w:rsidR="00FC2D59" w:rsidRDefault="00FC2D59" w:rsidP="00FC2D59">
      <w:pPr>
        <w:pStyle w:val="BodyText"/>
        <w:spacing w:before="0" w:after="0"/>
        <w:rPr>
          <w:lang w:val="en-GB"/>
        </w:rPr>
      </w:pPr>
    </w:p>
    <w:p w14:paraId="38BDC56D" w14:textId="77777777" w:rsidR="00FC2D59" w:rsidRDefault="00FC2D59" w:rsidP="00FC2D59">
      <w:pPr>
        <w:pStyle w:val="BodyText"/>
        <w:spacing w:before="0" w:after="0"/>
        <w:rPr>
          <w:lang w:val="en-GB"/>
        </w:rPr>
      </w:pPr>
      <w:r>
        <w:rPr>
          <w:lang w:val="en-GB"/>
        </w:rPr>
        <w:t>Two network channels are used:</w:t>
      </w:r>
    </w:p>
    <w:p w14:paraId="634BB412" w14:textId="7A4F86FB" w:rsidR="00FC2D59" w:rsidRDefault="00FC2D59" w:rsidP="00FC2D59">
      <w:pPr>
        <w:pStyle w:val="BodyText"/>
        <w:numPr>
          <w:ilvl w:val="0"/>
          <w:numId w:val="2"/>
        </w:numPr>
        <w:spacing w:before="0" w:after="0"/>
        <w:rPr>
          <w:lang w:val="en-GB"/>
        </w:rPr>
      </w:pPr>
      <w:proofErr w:type="spellStart"/>
      <w:r>
        <w:rPr>
          <w:lang w:val="en-GB"/>
        </w:rPr>
        <w:t>vif</w:t>
      </w:r>
      <w:proofErr w:type="spellEnd"/>
      <w:r>
        <w:rPr>
          <w:lang w:val="en-GB"/>
        </w:rPr>
        <w:t xml:space="preserve"> 0/1 </w:t>
      </w:r>
      <w:del w:id="100" w:author="Ping Song" w:date="2020-09-16T10:03:00Z">
        <w:r w:rsidDel="009F4AB2">
          <w:rPr>
            <w:lang w:val="en-GB"/>
          </w:rPr>
          <w:delText xml:space="preserve">which </w:delText>
        </w:r>
      </w:del>
      <w:r>
        <w:rPr>
          <w:lang w:val="en-GB"/>
        </w:rPr>
        <w:t xml:space="preserve">is bound to pkt0 vrouter agent interface. This network connectivity is used to send a copy of any user incoming packet to the </w:t>
      </w:r>
      <w:del w:id="101" w:author="Ping Song" w:date="2020-09-16T10:03:00Z">
        <w:r w:rsidDel="009F4AB2">
          <w:rPr>
            <w:lang w:val="en-GB"/>
          </w:rPr>
          <w:delText xml:space="preserve">the </w:delText>
        </w:r>
      </w:del>
      <w:proofErr w:type="spellStart"/>
      <w:r>
        <w:rPr>
          <w:lang w:val="en-GB"/>
        </w:rPr>
        <w:t>vrouter</w:t>
      </w:r>
      <w:proofErr w:type="spellEnd"/>
      <w:r>
        <w:rPr>
          <w:lang w:val="en-GB"/>
        </w:rPr>
        <w:t xml:space="preserve"> agent for which no network processing rules is known by the vrouter dataplane. Then the </w:t>
      </w:r>
      <w:proofErr w:type="spellStart"/>
      <w:r>
        <w:rPr>
          <w:lang w:val="en-GB"/>
        </w:rPr>
        <w:t>vrouter</w:t>
      </w:r>
      <w:proofErr w:type="spellEnd"/>
      <w:r>
        <w:rPr>
          <w:lang w:val="en-GB"/>
        </w:rPr>
        <w:t xml:space="preserve"> agent can </w:t>
      </w:r>
      <w:del w:id="102" w:author="Ping Song" w:date="2020-09-16T10:04:00Z">
        <w:r w:rsidDel="009F4AB2">
          <w:rPr>
            <w:lang w:val="en-GB"/>
          </w:rPr>
          <w:delText xml:space="preserve">take </w:delText>
        </w:r>
      </w:del>
      <w:ins w:id="103" w:author="Ping Song" w:date="2020-09-16T10:04:00Z">
        <w:r w:rsidR="009F4AB2">
          <w:rPr>
            <w:lang w:val="en-GB"/>
          </w:rPr>
          <w:t>make</w:t>
        </w:r>
        <w:r w:rsidR="009F4AB2">
          <w:rPr>
            <w:lang w:val="en-GB"/>
          </w:rPr>
          <w:t xml:space="preserve"> </w:t>
        </w:r>
      </w:ins>
      <w:r>
        <w:rPr>
          <w:lang w:val="en-GB"/>
        </w:rPr>
        <w:t>a decision (drop or forward) for this new incoming flow.</w:t>
      </w:r>
    </w:p>
    <w:p w14:paraId="6A480FB2" w14:textId="15844398" w:rsidR="00FC2D59" w:rsidRDefault="00FC2D59" w:rsidP="00FC2D59">
      <w:pPr>
        <w:pStyle w:val="BodyText"/>
        <w:numPr>
          <w:ilvl w:val="0"/>
          <w:numId w:val="2"/>
        </w:numPr>
        <w:spacing w:before="0" w:after="0"/>
        <w:rPr>
          <w:lang w:val="en-GB"/>
        </w:rPr>
      </w:pPr>
      <w:proofErr w:type="spellStart"/>
      <w:r>
        <w:rPr>
          <w:lang w:val="en-GB"/>
        </w:rPr>
        <w:t>Netlink</w:t>
      </w:r>
      <w:proofErr w:type="spellEnd"/>
      <w:r>
        <w:rPr>
          <w:lang w:val="en-GB"/>
        </w:rPr>
        <w:t xml:space="preserve"> Unix Socket </w:t>
      </w:r>
      <w:del w:id="104" w:author="Ping Song" w:date="2020-09-16T10:04:00Z">
        <w:r w:rsidDel="009F4AB2">
          <w:rPr>
            <w:lang w:val="en-GB"/>
          </w:rPr>
          <w:delText xml:space="preserve">which </w:delText>
        </w:r>
      </w:del>
      <w:r>
        <w:rPr>
          <w:lang w:val="en-GB"/>
        </w:rPr>
        <w:t xml:space="preserve">is used by the vrouter agent to push network control information (IP routes, MAC and flow tables) to the vrouter dataplane. </w:t>
      </w:r>
      <w:proofErr w:type="gramStart"/>
      <w:r>
        <w:rPr>
          <w:lang w:val="en-GB"/>
        </w:rPr>
        <w:t>These information</w:t>
      </w:r>
      <w:proofErr w:type="gramEnd"/>
      <w:r>
        <w:rPr>
          <w:lang w:val="en-GB"/>
        </w:rPr>
        <w:t xml:space="preserve"> are</w:t>
      </w:r>
      <w:del w:id="105" w:author="Ping Song" w:date="2020-09-16T10:06:00Z">
        <w:r w:rsidDel="009F4AB2">
          <w:rPr>
            <w:lang w:val="en-GB"/>
          </w:rPr>
          <w:delText xml:space="preserve"> either</w:delText>
        </w:r>
      </w:del>
      <w:r>
        <w:rPr>
          <w:lang w:val="en-GB"/>
        </w:rPr>
        <w:t xml:space="preserve"> pushed </w:t>
      </w:r>
      <w:ins w:id="106" w:author="Ping Song" w:date="2020-09-16T10:07:00Z">
        <w:r w:rsidR="009F4AB2">
          <w:rPr>
            <w:lang w:val="en-GB"/>
          </w:rPr>
          <w:t>from agent in one of these modes</w:t>
        </w:r>
      </w:ins>
      <w:r>
        <w:rPr>
          <w:lang w:val="en-GB"/>
        </w:rPr>
        <w:t>:</w:t>
      </w:r>
    </w:p>
    <w:p w14:paraId="698F14DA" w14:textId="351D20D1" w:rsidR="00FC2D59" w:rsidRDefault="00FC2D59" w:rsidP="00FC2D59">
      <w:pPr>
        <w:pStyle w:val="BodyText"/>
        <w:numPr>
          <w:ilvl w:val="1"/>
          <w:numId w:val="2"/>
        </w:numPr>
        <w:spacing w:before="0" w:after="0"/>
        <w:rPr>
          <w:lang w:val="en-GB"/>
        </w:rPr>
      </w:pPr>
      <w:r>
        <w:rPr>
          <w:lang w:val="en-GB"/>
        </w:rPr>
        <w:t xml:space="preserve">In a </w:t>
      </w:r>
      <w:r w:rsidRPr="00770175">
        <w:rPr>
          <w:lang w:val="en-GB"/>
        </w:rPr>
        <w:t>proact</w:t>
      </w:r>
      <w:r>
        <w:rPr>
          <w:lang w:val="en-GB"/>
        </w:rPr>
        <w:t>ive mode</w:t>
      </w:r>
      <w:r w:rsidRPr="00770175">
        <w:rPr>
          <w:lang w:val="en-GB"/>
        </w:rPr>
        <w:t xml:space="preserve"> thanks to </w:t>
      </w:r>
      <w:del w:id="107" w:author="Ping Song" w:date="2020-09-16T10:05:00Z">
        <w:r w:rsidRPr="00770175" w:rsidDel="009F4AB2">
          <w:rPr>
            <w:lang w:val="en-GB"/>
          </w:rPr>
          <w:delText xml:space="preserve">network information </w:delText>
        </w:r>
      </w:del>
      <w:r w:rsidRPr="00770175">
        <w:rPr>
          <w:lang w:val="en-GB"/>
        </w:rPr>
        <w:t>rules provided by Contrail Control node</w:t>
      </w:r>
      <w:r>
        <w:rPr>
          <w:lang w:val="en-GB"/>
        </w:rPr>
        <w:t>s</w:t>
      </w:r>
    </w:p>
    <w:p w14:paraId="311FCC55" w14:textId="77777777" w:rsidR="00FC2D59" w:rsidRPr="00770175" w:rsidRDefault="00FC2D59" w:rsidP="00FC2D59">
      <w:pPr>
        <w:pStyle w:val="BodyText"/>
        <w:numPr>
          <w:ilvl w:val="1"/>
          <w:numId w:val="2"/>
        </w:numPr>
        <w:spacing w:before="0" w:after="0"/>
        <w:rPr>
          <w:lang w:val="en-GB"/>
        </w:rPr>
      </w:pPr>
      <w:r w:rsidRPr="00770175">
        <w:rPr>
          <w:lang w:val="en-GB"/>
        </w:rPr>
        <w:t xml:space="preserve">in a reactive mode in response to a new incoming packet received </w:t>
      </w:r>
      <w:r>
        <w:rPr>
          <w:lang w:val="en-GB"/>
        </w:rPr>
        <w:t>on</w:t>
      </w:r>
      <w:r w:rsidRPr="00770175">
        <w:rPr>
          <w:lang w:val="en-GB"/>
        </w:rPr>
        <w:t xml:space="preserve"> </w:t>
      </w:r>
      <w:r>
        <w:rPr>
          <w:lang w:val="en-GB"/>
        </w:rPr>
        <w:t xml:space="preserve">vrouter agent </w:t>
      </w:r>
      <w:r w:rsidRPr="00770175">
        <w:rPr>
          <w:lang w:val="en-GB"/>
        </w:rPr>
        <w:t>pkt0 interface</w:t>
      </w:r>
    </w:p>
    <w:p w14:paraId="2BEEAA41" w14:textId="77777777" w:rsidR="00FC2D59" w:rsidRPr="00904427" w:rsidRDefault="007846EC" w:rsidP="00FC2D59">
      <w:pPr>
        <w:pStyle w:val="BodyText"/>
        <w:spacing w:before="0" w:after="0"/>
        <w:rPr>
          <w:lang w:val="en-GB"/>
        </w:rPr>
      </w:pPr>
      <w:commentRangeStart w:id="108"/>
      <w:r>
        <w:lastRenderedPageBreak/>
        <w:pict w14:anchorId="242B4B5D">
          <v:shape id="_x0000_i1033" type="#_x0000_t75" style="width:452.95pt;height:257.9pt">
            <v:imagedata r:id="rId20" o:title=""/>
          </v:shape>
        </w:pict>
      </w:r>
      <w:commentRangeEnd w:id="108"/>
      <w:r w:rsidR="009F4AB2">
        <w:rPr>
          <w:rStyle w:val="CommentReference"/>
        </w:rPr>
        <w:commentReference w:id="108"/>
      </w:r>
    </w:p>
    <w:p w14:paraId="7E063D20" w14:textId="77777777" w:rsidR="00FC2D59" w:rsidRDefault="00FC2D59" w:rsidP="00FC2D59">
      <w:pPr>
        <w:pStyle w:val="BodyText"/>
        <w:spacing w:before="0" w:after="0"/>
      </w:pPr>
    </w:p>
    <w:p w14:paraId="5063F9B2" w14:textId="77777777" w:rsidR="00FC2D59" w:rsidRDefault="00FC2D59" w:rsidP="00FC2D59">
      <w:pPr>
        <w:pStyle w:val="BodyText"/>
        <w:spacing w:before="0" w:after="0"/>
      </w:pPr>
      <w:r>
        <w:t>vrouter DPDK dataplane control and configuration task are handled by two kind of threads:</w:t>
      </w:r>
    </w:p>
    <w:p w14:paraId="266F1248" w14:textId="77777777" w:rsidR="00FC2D59" w:rsidRDefault="00FC2D59" w:rsidP="00FC2D59">
      <w:pPr>
        <w:pStyle w:val="BodyText"/>
        <w:numPr>
          <w:ilvl w:val="0"/>
          <w:numId w:val="2"/>
        </w:numPr>
        <w:spacing w:before="0" w:after="0"/>
      </w:pPr>
      <w:r>
        <w:t>DPDK control threads for DPDK setup</w:t>
      </w:r>
    </w:p>
    <w:p w14:paraId="0E1D2E39" w14:textId="77777777" w:rsidR="00FC2D59" w:rsidRDefault="00FC2D59" w:rsidP="00FC2D59">
      <w:pPr>
        <w:pStyle w:val="BodyText"/>
        <w:numPr>
          <w:ilvl w:val="0"/>
          <w:numId w:val="2"/>
        </w:numPr>
        <w:spacing w:before="0" w:after="0"/>
      </w:pPr>
      <w:r>
        <w:t>vRouter Service threads for vRouter dataplane setup and vrouter control information processing</w:t>
      </w:r>
    </w:p>
    <w:p w14:paraId="108300EC" w14:textId="77777777" w:rsidR="00FC2D59" w:rsidRDefault="00FC2D59" w:rsidP="00FC2D59">
      <w:pPr>
        <w:pStyle w:val="BodyText"/>
        <w:spacing w:before="0" w:after="0"/>
      </w:pPr>
    </w:p>
    <w:p w14:paraId="0CC72AC4" w14:textId="77777777" w:rsidR="00FC2D59" w:rsidRDefault="00FC2D59" w:rsidP="00FC2D59">
      <w:pPr>
        <w:spacing w:after="160" w:line="259" w:lineRule="auto"/>
      </w:pPr>
      <w:r>
        <w:br w:type="page"/>
      </w:r>
    </w:p>
    <w:p w14:paraId="4FC04A30" w14:textId="77777777" w:rsidR="00FC2D59" w:rsidRDefault="00FC2D59" w:rsidP="00FC2D59">
      <w:pPr>
        <w:pStyle w:val="Heading3"/>
      </w:pPr>
      <w:bookmarkStart w:id="109" w:name="_Toc51017286"/>
      <w:r>
        <w:lastRenderedPageBreak/>
        <w:t>DPDK vrouter internal architecture overview</w:t>
      </w:r>
      <w:bookmarkEnd w:id="109"/>
    </w:p>
    <w:p w14:paraId="1EEAFAFE" w14:textId="77777777" w:rsidR="00FC2D59" w:rsidRDefault="00FC2D59" w:rsidP="00FC2D59">
      <w:pPr>
        <w:pStyle w:val="BodyText"/>
        <w:spacing w:before="0" w:after="0"/>
      </w:pPr>
    </w:p>
    <w:p w14:paraId="37AB96CD" w14:textId="77777777" w:rsidR="00FC2D59" w:rsidRDefault="00FC2D59" w:rsidP="00FC2D59">
      <w:pPr>
        <w:pStyle w:val="BodyText"/>
        <w:spacing w:before="0" w:after="0"/>
      </w:pPr>
      <w:r>
        <w:t>All different building blocks of Contrail DPDK vrouter are gathered in a single diagram shown below:</w:t>
      </w:r>
    </w:p>
    <w:p w14:paraId="4CC4F69C" w14:textId="77777777" w:rsidR="00FC2D59" w:rsidRDefault="00FC2D59" w:rsidP="00FC2D59">
      <w:pPr>
        <w:pStyle w:val="BodyText"/>
        <w:spacing w:before="0" w:after="0"/>
      </w:pPr>
    </w:p>
    <w:p w14:paraId="3B35AB18" w14:textId="77777777" w:rsidR="00FC2D59" w:rsidRDefault="007846EC" w:rsidP="00FC2D59">
      <w:pPr>
        <w:pStyle w:val="BodyText"/>
        <w:spacing w:before="0" w:after="0"/>
      </w:pPr>
      <w:r>
        <w:pict w14:anchorId="2BF6F5BE">
          <v:shape id="_x0000_i1034" type="#_x0000_t75" style="width:456.7pt;height:318.65pt">
            <v:imagedata r:id="rId21" o:title=""/>
          </v:shape>
        </w:pict>
      </w:r>
    </w:p>
    <w:p w14:paraId="14F18B31" w14:textId="77777777" w:rsidR="00FC2D59" w:rsidRDefault="00FC2D59" w:rsidP="00FC2D59">
      <w:pPr>
        <w:pStyle w:val="BodyText"/>
        <w:spacing w:before="0" w:after="0"/>
      </w:pPr>
    </w:p>
    <w:p w14:paraId="1175979E" w14:textId="77777777" w:rsidR="00FC2D59" w:rsidRDefault="00FC2D59" w:rsidP="00FC2D59">
      <w:pPr>
        <w:pStyle w:val="BodyText"/>
        <w:spacing w:before="0" w:after="0"/>
      </w:pPr>
    </w:p>
    <w:p w14:paraId="67464071" w14:textId="77777777" w:rsidR="00FC2D59" w:rsidRDefault="00FC2D59" w:rsidP="00FC2D59">
      <w:pPr>
        <w:spacing w:after="160" w:line="259" w:lineRule="auto"/>
      </w:pPr>
      <w:r>
        <w:br w:type="page"/>
      </w:r>
    </w:p>
    <w:p w14:paraId="0D232A29" w14:textId="77777777" w:rsidR="00FC2D59" w:rsidRDefault="00FC2D59" w:rsidP="00FC2D59">
      <w:pPr>
        <w:pStyle w:val="Heading2"/>
      </w:pPr>
      <w:bookmarkStart w:id="110" w:name="_Toc51017287"/>
      <w:r>
        <w:lastRenderedPageBreak/>
        <w:t>Contrail DPDK vrouter packets processing</w:t>
      </w:r>
      <w:bookmarkEnd w:id="110"/>
    </w:p>
    <w:p w14:paraId="19152B15" w14:textId="77777777" w:rsidR="00FC2D59" w:rsidRDefault="00FC2D59" w:rsidP="00FC2D59">
      <w:pPr>
        <w:pStyle w:val="Heading3"/>
      </w:pPr>
      <w:bookmarkStart w:id="111" w:name="_Toc51017288"/>
      <w:r>
        <w:t>Packets polling and processing</w:t>
      </w:r>
      <w:bookmarkEnd w:id="111"/>
    </w:p>
    <w:p w14:paraId="5C228358" w14:textId="77777777" w:rsidR="00FC2D59" w:rsidRDefault="00FC2D59" w:rsidP="00FC2D59">
      <w:pPr>
        <w:pStyle w:val="BodyText"/>
        <w:spacing w:before="0" w:after="0"/>
      </w:pPr>
      <w:r>
        <w:t>Incoming packets are placed into each vif (vrouter interface) queue per each network interface card. A vif queue is made up of two DPDK rings:</w:t>
      </w:r>
    </w:p>
    <w:p w14:paraId="3315A215" w14:textId="77777777" w:rsidR="00FC2D59" w:rsidRDefault="00FC2D59" w:rsidP="00FC2D59">
      <w:pPr>
        <w:pStyle w:val="BodyText"/>
        <w:numPr>
          <w:ilvl w:val="0"/>
          <w:numId w:val="2"/>
        </w:numPr>
        <w:spacing w:before="0" w:after="0"/>
      </w:pPr>
      <w:r>
        <w:t>one RX ring: in which are stored packets received from a NIC to be processed by the vrouter</w:t>
      </w:r>
    </w:p>
    <w:p w14:paraId="5FF7D4AC" w14:textId="77777777" w:rsidR="00FC2D59" w:rsidRDefault="00FC2D59" w:rsidP="00FC2D59">
      <w:pPr>
        <w:pStyle w:val="BodyText"/>
        <w:numPr>
          <w:ilvl w:val="0"/>
          <w:numId w:val="2"/>
        </w:numPr>
        <w:spacing w:before="0" w:after="0"/>
      </w:pPr>
      <w:r>
        <w:t>one TX ring: in which are stored packets to be sent by the vrouter to a NIC</w:t>
      </w:r>
    </w:p>
    <w:p w14:paraId="41A6AA8B" w14:textId="77777777" w:rsidR="00FC2D59" w:rsidRDefault="00FC2D59" w:rsidP="00FC2D59">
      <w:pPr>
        <w:pStyle w:val="BodyText"/>
        <w:spacing w:before="0" w:after="0"/>
      </w:pPr>
    </w:p>
    <w:p w14:paraId="31E96B17" w14:textId="77777777" w:rsidR="00FC2D59" w:rsidRDefault="007846EC" w:rsidP="00FC2D59">
      <w:pPr>
        <w:pStyle w:val="BodyText"/>
        <w:spacing w:before="0" w:after="0"/>
      </w:pPr>
      <w:r>
        <w:pict w14:anchorId="3C3E5463">
          <v:shape id="_x0000_i1035" type="#_x0000_t75" style="width:452.95pt;height:439pt">
            <v:imagedata r:id="rId22" o:title=""/>
          </v:shape>
        </w:pict>
      </w:r>
    </w:p>
    <w:p w14:paraId="62BE2DF7" w14:textId="77777777" w:rsidR="00FC2D59" w:rsidRDefault="00FC2D59" w:rsidP="00FC2D59">
      <w:pPr>
        <w:pStyle w:val="BodyText"/>
        <w:spacing w:before="0" w:after="0"/>
      </w:pPr>
    </w:p>
    <w:p w14:paraId="34F64A0D" w14:textId="77777777" w:rsidR="00FC2D59" w:rsidRDefault="00FC2D59" w:rsidP="00FC2D59">
      <w:pPr>
        <w:pStyle w:val="BodyText"/>
        <w:spacing w:before="0" w:after="0"/>
      </w:pPr>
      <w:r>
        <w:t>Packets stored in vif RX rings are polled by a polling task. Then the polled packets are processed by a processing task and put into a target vif TX rings.</w:t>
      </w:r>
    </w:p>
    <w:p w14:paraId="6783AF16" w14:textId="77777777" w:rsidR="00FC2D59" w:rsidRDefault="00FC2D59" w:rsidP="00FC2D59">
      <w:pPr>
        <w:pStyle w:val="BodyText"/>
        <w:spacing w:before="0" w:after="0"/>
      </w:pPr>
    </w:p>
    <w:p w14:paraId="41E0BB14" w14:textId="165FC9B7" w:rsidR="00FC2D59" w:rsidRDefault="00FC2D59" w:rsidP="00FC2D59">
      <w:pPr>
        <w:pStyle w:val="BodyText"/>
        <w:spacing w:before="0" w:after="0"/>
      </w:pPr>
      <w:r>
        <w:t xml:space="preserve">Polling and processing tasks are performed </w:t>
      </w:r>
      <w:ins w:id="112" w:author="Ping Song" w:date="2020-09-16T11:17:00Z">
        <w:r w:rsidR="00DC7FED">
          <w:t>by</w:t>
        </w:r>
      </w:ins>
      <w:del w:id="113" w:author="Ping Song" w:date="2020-09-16T11:17:00Z">
        <w:r w:rsidDel="00DC7FED">
          <w:delText>into</w:delText>
        </w:r>
      </w:del>
      <w:r>
        <w:t xml:space="preserve"> Linux threads. These threads are</w:t>
      </w:r>
      <w:del w:id="114" w:author="Ping Song" w:date="2020-09-16T11:17:00Z">
        <w:r w:rsidDel="00DC7FED">
          <w:delText xml:space="preserve"> are</w:delText>
        </w:r>
      </w:del>
      <w:r>
        <w:t xml:space="preserve"> automatically spawned by the </w:t>
      </w:r>
      <w:proofErr w:type="spellStart"/>
      <w:r>
        <w:t>vrouter</w:t>
      </w:r>
      <w:proofErr w:type="spellEnd"/>
      <w:r>
        <w:t xml:space="preserve"> </w:t>
      </w:r>
      <w:ins w:id="115" w:author="Ping Song" w:date="2020-09-16T11:17:00Z">
        <w:r w:rsidR="00DC7FED">
          <w:t>with</w:t>
        </w:r>
      </w:ins>
      <w:del w:id="116" w:author="Ping Song" w:date="2020-09-16T11:17:00Z">
        <w:r w:rsidDel="00DC7FED">
          <w:delText>onto</w:delText>
        </w:r>
      </w:del>
      <w:r>
        <w:t xml:space="preserve"> a well-defined CPU list. The vrouter is running as many as polling and processing threads as the number of polling and processing CPU allocated to the vrouter (defined in CPU_LIST DPDK vrouter variable).</w:t>
      </w:r>
    </w:p>
    <w:p w14:paraId="6575D12B" w14:textId="77777777" w:rsidR="00FC2D59" w:rsidRDefault="00FC2D59" w:rsidP="00FC2D59">
      <w:pPr>
        <w:pStyle w:val="BodyText"/>
        <w:spacing w:before="0" w:after="0"/>
      </w:pPr>
    </w:p>
    <w:p w14:paraId="73E655D4" w14:textId="77777777" w:rsidR="00FC2D59" w:rsidRDefault="00FC2D59" w:rsidP="00FC2D59">
      <w:pPr>
        <w:pStyle w:val="BodyText"/>
        <w:spacing w:before="0" w:after="0"/>
      </w:pPr>
      <w:r>
        <w:t>The first polling and processing threads is named lcore10, the next one is named lcore11, and so on. Hence if a DPDK vrouter has been configured with 4 polling and processing CPU into its CPU list, 4 threads will be launched: lcore10, lcore11, lcore12 and lcore13.</w:t>
      </w:r>
    </w:p>
    <w:p w14:paraId="6677A5D7" w14:textId="77777777" w:rsidR="00FC2D59" w:rsidRDefault="00FC2D59" w:rsidP="00FC2D59">
      <w:pPr>
        <w:pStyle w:val="BodyText"/>
        <w:spacing w:before="0" w:after="0"/>
      </w:pPr>
    </w:p>
    <w:p w14:paraId="172224D1" w14:textId="77777777" w:rsidR="00FC2D59" w:rsidRDefault="007846EC" w:rsidP="00FC2D59">
      <w:pPr>
        <w:pStyle w:val="BodyText"/>
        <w:spacing w:before="0" w:after="0"/>
      </w:pPr>
      <w:r>
        <w:pict w14:anchorId="3E38360D">
          <v:shape id="_x0000_i1036" type="#_x0000_t75" style="width:452.95pt;height:217.6pt">
            <v:imagedata r:id="rId23" o:title=""/>
          </v:shape>
        </w:pict>
      </w:r>
    </w:p>
    <w:p w14:paraId="13EB1522" w14:textId="77777777" w:rsidR="00FC2D59" w:rsidRDefault="00FC2D59" w:rsidP="00FC2D59">
      <w:pPr>
        <w:pStyle w:val="BodyText"/>
        <w:spacing w:before="0" w:after="0"/>
      </w:pPr>
    </w:p>
    <w:p w14:paraId="3C967D76" w14:textId="28A761BA" w:rsidR="00FC2D59" w:rsidRDefault="00FC2D59" w:rsidP="00FC2D59">
      <w:pPr>
        <w:pStyle w:val="BodyText"/>
        <w:spacing w:before="0" w:after="0"/>
      </w:pPr>
      <w:r>
        <w:t xml:space="preserve">Each lcore10 and higher started by a DPDK vrouter is a polling a processing thread. They are running onto a single CPU listed </w:t>
      </w:r>
      <w:del w:id="117" w:author="Ping Song" w:date="2020-09-16T11:23:00Z">
        <w:r w:rsidDel="00DC7FED">
          <w:delText xml:space="preserve">into </w:delText>
        </w:r>
      </w:del>
      <w:ins w:id="118" w:author="Ping Song" w:date="2020-09-16T11:23:00Z">
        <w:r w:rsidR="00DC7FED">
          <w:t>defined by</w:t>
        </w:r>
        <w:r w:rsidR="00DC7FED">
          <w:t xml:space="preserve"> </w:t>
        </w:r>
      </w:ins>
      <w:r>
        <w:t xml:space="preserve">CPU_LIST variable. We will use </w:t>
      </w:r>
      <w:del w:id="119" w:author="Ping Song" w:date="2020-09-16T11:23:00Z">
        <w:r w:rsidDel="00DC7FED">
          <w:delText xml:space="preserve">indifferently </w:delText>
        </w:r>
      </w:del>
      <w:ins w:id="120" w:author="Ping Song" w:date="2020-09-16T11:23:00Z">
        <w:r w:rsidR="00DC7FED">
          <w:t>interchang</w:t>
        </w:r>
      </w:ins>
      <w:ins w:id="121" w:author="Ping Song" w:date="2020-09-16T11:24:00Z">
        <w:r w:rsidR="00DC7FED">
          <w:t>e</w:t>
        </w:r>
      </w:ins>
      <w:ins w:id="122" w:author="Ping Song" w:date="2020-09-16T11:23:00Z">
        <w:r w:rsidR="00DC7FED">
          <w:t>ably</w:t>
        </w:r>
        <w:r w:rsidR="00DC7FED">
          <w:t xml:space="preserve"> </w:t>
        </w:r>
      </w:ins>
      <w:r>
        <w:t xml:space="preserve">in the next sections the term </w:t>
      </w:r>
      <w:r w:rsidRPr="00DC7FED">
        <w:rPr>
          <w:b/>
          <w:bCs/>
          <w:rPrChange w:id="123" w:author="Ping Song" w:date="2020-09-16T11:24:00Z">
            <w:rPr/>
          </w:rPrChange>
        </w:rPr>
        <w:t>lcore</w:t>
      </w:r>
      <w:r>
        <w:t xml:space="preserve"> or </w:t>
      </w:r>
      <w:r w:rsidRPr="00DC7FED">
        <w:rPr>
          <w:b/>
          <w:bCs/>
          <w:rPrChange w:id="124" w:author="Ping Song" w:date="2020-09-16T11:24:00Z">
            <w:rPr/>
          </w:rPrChange>
        </w:rPr>
        <w:t>thread</w:t>
      </w:r>
      <w:r>
        <w:t xml:space="preserve"> to speak about a vrouter thread pinned to a single CPU.</w:t>
      </w:r>
    </w:p>
    <w:p w14:paraId="7457F5F9" w14:textId="77777777" w:rsidR="00FC2D59" w:rsidRDefault="00FC2D59" w:rsidP="00FC2D59">
      <w:pPr>
        <w:pStyle w:val="BodyText"/>
        <w:spacing w:before="0" w:after="0"/>
      </w:pPr>
    </w:p>
    <w:p w14:paraId="6D84570D" w14:textId="77777777" w:rsidR="00FC2D59" w:rsidRPr="00C82C58" w:rsidRDefault="00FC2D59" w:rsidP="00FC2D59">
      <w:pPr>
        <w:pStyle w:val="Heading3"/>
        <w:rPr>
          <w:lang w:val="fr-FR"/>
        </w:rPr>
      </w:pPr>
      <w:bookmarkStart w:id="125" w:name="_Toc51017289"/>
      <w:r w:rsidRPr="00C82C58">
        <w:rPr>
          <w:lang w:val="fr-FR"/>
        </w:rPr>
        <w:t>Single Queue versus Multi-Queue NIC</w:t>
      </w:r>
      <w:bookmarkEnd w:id="125"/>
    </w:p>
    <w:p w14:paraId="090C88D5" w14:textId="77777777" w:rsidR="00FC2D59" w:rsidRDefault="00FC2D59" w:rsidP="00FC2D59">
      <w:pPr>
        <w:pStyle w:val="BodyText"/>
        <w:spacing w:before="0" w:after="0"/>
        <w:rPr>
          <w:lang w:val="en-GB"/>
        </w:rPr>
      </w:pPr>
      <w:bookmarkStart w:id="126" w:name="_Hlk51189936"/>
      <w:bookmarkStart w:id="127" w:name="OLE_LINK1"/>
      <w:r w:rsidRPr="00C82C58">
        <w:rPr>
          <w:lang w:val="en-GB"/>
        </w:rPr>
        <w:t>NIC connected to vrouter (e</w:t>
      </w:r>
      <w:r>
        <w:rPr>
          <w:lang w:val="en-GB"/>
        </w:rPr>
        <w:t>ither physical or virtual) can be configured to several queues</w:t>
      </w:r>
      <w:bookmarkEnd w:id="126"/>
      <w:bookmarkEnd w:id="127"/>
      <w:r>
        <w:rPr>
          <w:lang w:val="en-GB"/>
        </w:rPr>
        <w:t>.</w:t>
      </w:r>
    </w:p>
    <w:p w14:paraId="40EA17A4" w14:textId="77777777" w:rsidR="00FC2D59" w:rsidRDefault="00FC2D59" w:rsidP="00FC2D59">
      <w:pPr>
        <w:pStyle w:val="BodyText"/>
        <w:spacing w:before="0" w:after="0"/>
        <w:rPr>
          <w:lang w:val="en-GB"/>
        </w:rPr>
      </w:pPr>
      <w:r>
        <w:rPr>
          <w:lang w:val="en-GB"/>
        </w:rPr>
        <w:t xml:space="preserve">Each NIC queue is automatically pinned to a single vrouter polling and processing thread (lcore10 and higher). Consequently, when a NIC is configured with only a single Q, all incoming and outgoing packets are processed by a single vrouter polling and processing threads. </w:t>
      </w:r>
    </w:p>
    <w:p w14:paraId="6F99B442" w14:textId="77777777" w:rsidR="00FC2D59" w:rsidRDefault="00FC2D59" w:rsidP="00FC2D59">
      <w:pPr>
        <w:pStyle w:val="BodyText"/>
        <w:spacing w:before="0" w:after="0"/>
        <w:rPr>
          <w:lang w:val="en-GB"/>
        </w:rPr>
      </w:pPr>
    </w:p>
    <w:p w14:paraId="76A54554" w14:textId="61A24919" w:rsidR="00FC2D59" w:rsidRPr="00C82C58" w:rsidRDefault="00FC2D59" w:rsidP="00FC2D59">
      <w:pPr>
        <w:pStyle w:val="BodyText"/>
        <w:spacing w:before="0" w:after="0"/>
        <w:rPr>
          <w:lang w:val="en-GB"/>
        </w:rPr>
      </w:pPr>
      <w:r>
        <w:rPr>
          <w:lang w:val="en-GB"/>
        </w:rPr>
        <w:t xml:space="preserve">In order to avoid </w:t>
      </w:r>
      <w:proofErr w:type="gramStart"/>
      <w:r>
        <w:rPr>
          <w:lang w:val="en-GB"/>
        </w:rPr>
        <w:t>to bind</w:t>
      </w:r>
      <w:proofErr w:type="gramEnd"/>
      <w:r>
        <w:rPr>
          <w:lang w:val="en-GB"/>
        </w:rPr>
        <w:t xml:space="preserve"> all single queue interfaces on the same polling and processing thread; each interface queue is pinned to a distinct vrouter lcore into a round robin manner when each interface is created. Single queue vif0/</w:t>
      </w:r>
      <w:ins w:id="128" w:author="Ping Song" w:date="2020-09-16T11:26:00Z">
        <w:r w:rsidR="00DC7FED">
          <w:rPr>
            <w:lang w:val="en-GB"/>
          </w:rPr>
          <w:t>3</w:t>
        </w:r>
      </w:ins>
      <w:del w:id="129" w:author="Ping Song" w:date="2020-09-16T11:26:00Z">
        <w:r w:rsidDel="00DC7FED">
          <w:rPr>
            <w:lang w:val="en-GB"/>
          </w:rPr>
          <w:delText>1</w:delText>
        </w:r>
      </w:del>
      <w:r>
        <w:rPr>
          <w:lang w:val="en-GB"/>
        </w:rPr>
        <w:t xml:space="preserve"> is automatically pinned to lcore 10, single queue vif0/</w:t>
      </w:r>
      <w:ins w:id="130" w:author="Ping Song" w:date="2020-09-16T11:26:00Z">
        <w:r w:rsidR="00DC7FED">
          <w:rPr>
            <w:lang w:val="en-GB"/>
          </w:rPr>
          <w:t>4</w:t>
        </w:r>
      </w:ins>
      <w:del w:id="131" w:author="Ping Song" w:date="2020-09-16T11:26:00Z">
        <w:r w:rsidDel="00DC7FED">
          <w:rPr>
            <w:lang w:val="en-GB"/>
          </w:rPr>
          <w:delText>2</w:delText>
        </w:r>
      </w:del>
      <w:r>
        <w:rPr>
          <w:lang w:val="en-GB"/>
        </w:rPr>
        <w:t xml:space="preserve"> is automatically pinned to lcore 11, and so on.</w:t>
      </w:r>
    </w:p>
    <w:p w14:paraId="3D61A35F" w14:textId="77777777" w:rsidR="00FC2D59" w:rsidRPr="00C82C58" w:rsidRDefault="00FC2D59" w:rsidP="00FC2D59">
      <w:pPr>
        <w:pStyle w:val="BodyText"/>
        <w:spacing w:before="0" w:after="0"/>
        <w:rPr>
          <w:lang w:val="en-GB"/>
        </w:rPr>
      </w:pPr>
      <w:r>
        <w:rPr>
          <w:lang w:val="en-GB"/>
        </w:rPr>
        <w:t>Hence the vRouter whole CPU power is automatically distributed among all the single queue interfaces. This distribution is automatically defined for each interface and is kept unchanged during all the interface life duration.</w:t>
      </w:r>
    </w:p>
    <w:p w14:paraId="65C55717" w14:textId="77777777" w:rsidR="00FC2D59" w:rsidRDefault="00FC2D59" w:rsidP="00FC2D59">
      <w:pPr>
        <w:pStyle w:val="BodyText"/>
        <w:spacing w:before="0" w:after="0"/>
        <w:rPr>
          <w:lang w:val="en-GB"/>
        </w:rPr>
      </w:pPr>
    </w:p>
    <w:p w14:paraId="5EAAF68E" w14:textId="77777777" w:rsidR="00FC2D59" w:rsidRDefault="00FC2D59" w:rsidP="00FC2D59">
      <w:pPr>
        <w:pStyle w:val="BodyText"/>
        <w:spacing w:before="0" w:after="0"/>
        <w:rPr>
          <w:lang w:val="en-GB"/>
        </w:rPr>
      </w:pPr>
      <w:r>
        <w:rPr>
          <w:lang w:val="en-GB"/>
        </w:rPr>
        <w:t>When a NIC is configured with several queues, each single Q is bound to a distinct polling and processing thread (lcore). Hence the vRouter whole CPU power is automatically distributed among all the queues of a each multi queue interface.</w:t>
      </w:r>
    </w:p>
    <w:p w14:paraId="5FC18053" w14:textId="77777777" w:rsidR="00FC2D59" w:rsidRDefault="00FC2D59" w:rsidP="00FC2D59">
      <w:pPr>
        <w:pStyle w:val="BodyText"/>
        <w:spacing w:before="0" w:after="0"/>
        <w:rPr>
          <w:lang w:val="en-GB"/>
        </w:rPr>
      </w:pPr>
    </w:p>
    <w:p w14:paraId="1D64C8B8" w14:textId="77777777" w:rsidR="00FC2D59" w:rsidRDefault="00FC2D59" w:rsidP="00FC2D59">
      <w:pPr>
        <w:pStyle w:val="BodyText"/>
        <w:spacing w:before="0" w:after="0"/>
        <w:rPr>
          <w:lang w:val="en-GB"/>
        </w:rPr>
      </w:pPr>
      <w:r>
        <w:rPr>
          <w:lang w:val="en-GB"/>
        </w:rPr>
        <w:t xml:space="preserve">Even if there is no hard rule that prevent a user to configure a different number of queue on a NIC as the number of lcores (polling and processing threads) configured on the vrouter; the </w:t>
      </w:r>
      <w:r>
        <w:rPr>
          <w:lang w:val="en-GB"/>
        </w:rPr>
        <w:lastRenderedPageBreak/>
        <w:t>best scenario is to configure each multi queue NIC with a same number of queue as the number of configured polling and processing threads on the vrouter.</w:t>
      </w:r>
    </w:p>
    <w:p w14:paraId="3E750925" w14:textId="77777777" w:rsidR="00FC2D59" w:rsidRPr="00C82C58" w:rsidRDefault="00FC2D59" w:rsidP="00FC2D59">
      <w:pPr>
        <w:pStyle w:val="BodyText"/>
        <w:spacing w:before="0" w:after="0"/>
        <w:rPr>
          <w:lang w:val="en-GB"/>
        </w:rPr>
      </w:pPr>
    </w:p>
    <w:p w14:paraId="2AECA32A" w14:textId="77777777" w:rsidR="00FC2D59" w:rsidRDefault="007846EC" w:rsidP="00FC2D59">
      <w:pPr>
        <w:pStyle w:val="BodyText"/>
        <w:spacing w:before="0" w:after="0"/>
      </w:pPr>
      <w:r>
        <w:pict w14:anchorId="0D7E73A2">
          <v:shape id="_x0000_i1037" type="#_x0000_t75" style="width:452.95pt;height:414.8pt">
            <v:imagedata r:id="rId24" o:title=""/>
          </v:shape>
        </w:pict>
      </w:r>
    </w:p>
    <w:p w14:paraId="533C4A1D" w14:textId="77777777" w:rsidR="00FC2D59" w:rsidRDefault="00FC2D59" w:rsidP="00FC2D59">
      <w:pPr>
        <w:pStyle w:val="BodyText"/>
        <w:spacing w:before="0" w:after="0"/>
      </w:pPr>
    </w:p>
    <w:p w14:paraId="4AF41BCB" w14:textId="5A631C4A" w:rsidR="00FC2D59" w:rsidRDefault="00795CCE" w:rsidP="00FC2D59">
      <w:pPr>
        <w:pStyle w:val="BodyText"/>
        <w:spacing w:before="0" w:after="0"/>
      </w:pPr>
      <w:ins w:id="132" w:author="Ping Song" w:date="2020-09-16T23:07:00Z">
        <w:r>
          <w:t xml:space="preserve">NOTE: </w:t>
        </w:r>
      </w:ins>
      <w:r w:rsidR="00FC2D59">
        <w:t xml:space="preserve">We also have to take into consideration that currently the DPDK vrouter is unable to process correctly a multi queue NIC which is configured with more queues than the number of </w:t>
      </w:r>
      <w:r w:rsidR="00FC2D59">
        <w:rPr>
          <w:lang w:val="en-GB"/>
        </w:rPr>
        <w:t>polling and processing</w:t>
      </w:r>
      <w:r w:rsidR="00FC2D59">
        <w:t xml:space="preserve"> threads configured on the vrouter.</w:t>
      </w:r>
    </w:p>
    <w:p w14:paraId="11DB0BBF" w14:textId="77777777" w:rsidR="00FC2D59" w:rsidRDefault="00FC2D59" w:rsidP="00FC2D59">
      <w:pPr>
        <w:pStyle w:val="BodyText"/>
        <w:spacing w:before="0" w:after="0"/>
      </w:pPr>
    </w:p>
    <w:p w14:paraId="1B5E5F6D" w14:textId="77777777" w:rsidR="00FC2D59" w:rsidRDefault="00FC2D59" w:rsidP="00FC2D59">
      <w:pPr>
        <w:spacing w:after="160" w:line="259" w:lineRule="auto"/>
      </w:pPr>
      <w:r>
        <w:br w:type="page"/>
      </w:r>
    </w:p>
    <w:p w14:paraId="0E7FA58D" w14:textId="77777777" w:rsidR="00FC2D59" w:rsidRDefault="00FC2D59" w:rsidP="00FC2D59">
      <w:pPr>
        <w:pStyle w:val="Heading3"/>
      </w:pPr>
      <w:bookmarkStart w:id="133" w:name="_Toc51017290"/>
      <w:r>
        <w:lastRenderedPageBreak/>
        <w:t>MPLS over GRE overlay</w:t>
      </w:r>
      <w:bookmarkEnd w:id="133"/>
    </w:p>
    <w:p w14:paraId="51FEDA9A" w14:textId="77777777" w:rsidR="00FC2D59" w:rsidRDefault="00FC2D59" w:rsidP="00FC2D59">
      <w:pPr>
        <w:pStyle w:val="BodyText"/>
        <w:spacing w:before="0" w:after="0"/>
      </w:pPr>
    </w:p>
    <w:p w14:paraId="3915319E" w14:textId="77777777" w:rsidR="00FC2D59" w:rsidRDefault="00FC2D59" w:rsidP="00FC2D59">
      <w:pPr>
        <w:pStyle w:val="BodyText"/>
        <w:spacing w:before="0" w:after="0"/>
      </w:pPr>
      <w:r>
        <w:t>Incoming overlay encapsulated packets are received on the Compute physical Network Interface Card, usually a Bond made up of 2 NICs, used for user packets transport.</w:t>
      </w:r>
    </w:p>
    <w:p w14:paraId="7D1D54E9" w14:textId="77777777" w:rsidR="00FC2D59" w:rsidRDefault="00FC2D59" w:rsidP="00FC2D59">
      <w:pPr>
        <w:pStyle w:val="BodyText"/>
        <w:spacing w:before="0" w:after="0"/>
      </w:pPr>
    </w:p>
    <w:p w14:paraId="694F58AA" w14:textId="77777777" w:rsidR="00FC2D59" w:rsidRDefault="00FC2D59" w:rsidP="00FC2D59">
      <w:pPr>
        <w:pStyle w:val="BodyText"/>
        <w:spacing w:before="0" w:after="0"/>
      </w:pPr>
      <w:r>
        <w:t xml:space="preserve">Incoming Overlay packets are placed into Physical NIC queues using DPDK RSS (Received Side Scaling) hashing algorithm. A vrouter startup are created (with the help of the physical NIC PMD) as many </w:t>
      </w:r>
      <w:commentRangeStart w:id="134"/>
      <w:r>
        <w:t xml:space="preserve">DPDK queues </w:t>
      </w:r>
      <w:commentRangeEnd w:id="134"/>
      <w:r w:rsidR="009C227A">
        <w:rPr>
          <w:rStyle w:val="CommentReference"/>
        </w:rPr>
        <w:commentReference w:id="134"/>
      </w:r>
      <w:r>
        <w:t>(both RX and TX rings) as the number of vrouter allocated polling and processing cores.</w:t>
      </w:r>
      <w:bookmarkStart w:id="135" w:name="_GoBack"/>
      <w:bookmarkEnd w:id="135"/>
    </w:p>
    <w:p w14:paraId="240972DC" w14:textId="77777777" w:rsidR="00FC2D59" w:rsidRDefault="00FC2D59" w:rsidP="00FC2D59">
      <w:pPr>
        <w:pStyle w:val="BodyText"/>
        <w:spacing w:before="0" w:after="0"/>
      </w:pPr>
    </w:p>
    <w:p w14:paraId="19883A7D" w14:textId="707EE36D" w:rsidR="00FC2D59" w:rsidRDefault="00FC2D59" w:rsidP="00FC2D59">
      <w:pPr>
        <w:pStyle w:val="BodyText"/>
        <w:spacing w:before="0" w:after="0"/>
      </w:pPr>
      <w:r>
        <w:t xml:space="preserve">The hashing algorithm </w:t>
      </w:r>
      <w:ins w:id="136" w:author="Ping Song" w:date="2020-09-16T23:20:00Z">
        <w:r w:rsidR="00FE2732">
          <w:t xml:space="preserve">for </w:t>
        </w:r>
        <w:proofErr w:type="spellStart"/>
        <w:r w:rsidR="00FE2732">
          <w:t>MPLSoGRE</w:t>
        </w:r>
        <w:proofErr w:type="spellEnd"/>
        <w:r w:rsidR="00FE2732">
          <w:t xml:space="preserve"> packet </w:t>
        </w:r>
      </w:ins>
      <w:ins w:id="137" w:author="Ping Song" w:date="2020-09-16T23:21:00Z">
        <w:r w:rsidR="00FE2732">
          <w:t>only use</w:t>
        </w:r>
      </w:ins>
      <w:del w:id="138" w:author="Ping Song" w:date="2020-09-16T23:21:00Z">
        <w:r w:rsidDel="00FE2732">
          <w:delText>is used</w:delText>
        </w:r>
      </w:del>
      <w:r>
        <w:t xml:space="preserve"> 4 tuple values: IP source, IP destination, source port and destination port. Unfortunately, the entropy of these 4 values is low when GRE is used.</w:t>
      </w:r>
    </w:p>
    <w:p w14:paraId="1A389BB6" w14:textId="77777777" w:rsidR="00FC2D59" w:rsidRDefault="00FC2D59" w:rsidP="00FC2D59">
      <w:pPr>
        <w:pStyle w:val="BodyText"/>
        <w:spacing w:before="0" w:after="0"/>
      </w:pPr>
      <w:r>
        <w:t>Indeed, the 4 tuple values is kept the same between 2 different compute nodes.</w:t>
      </w:r>
    </w:p>
    <w:p w14:paraId="08BA67D7" w14:textId="77777777" w:rsidR="00FC2D59" w:rsidRDefault="00FC2D59" w:rsidP="00FC2D59">
      <w:pPr>
        <w:pStyle w:val="BodyText"/>
        <w:spacing w:before="0" w:after="0"/>
      </w:pPr>
      <w:r>
        <w:t>All packets coming from different Virtual Machines located on a same compute node will be bound to the same 4 tuple value. Hence, the hashing algorithm will provide an identical value for all network flows coming from each single compute.</w:t>
      </w:r>
    </w:p>
    <w:p w14:paraId="722E6AF5" w14:textId="77777777" w:rsidR="00FC2D59" w:rsidRDefault="00FC2D59" w:rsidP="00FC2D59">
      <w:pPr>
        <w:pStyle w:val="BodyText"/>
        <w:spacing w:before="0" w:after="0"/>
      </w:pPr>
    </w:p>
    <w:p w14:paraId="79CA409F" w14:textId="77777777" w:rsidR="00FC2D59" w:rsidRDefault="007846EC" w:rsidP="00FC2D59">
      <w:pPr>
        <w:pStyle w:val="BodyText"/>
        <w:spacing w:before="0" w:after="0"/>
      </w:pPr>
      <w:r>
        <w:pict w14:anchorId="4726B856">
          <v:shape id="_x0000_i1038" type="#_x0000_t75" style="width:452.95pt;height:168.7pt">
            <v:imagedata r:id="rId25" o:title=""/>
          </v:shape>
        </w:pict>
      </w:r>
    </w:p>
    <w:p w14:paraId="5F1E0B45" w14:textId="77777777" w:rsidR="00FC2D59" w:rsidRDefault="00FC2D59" w:rsidP="00FC2D59">
      <w:pPr>
        <w:pStyle w:val="BodyText"/>
        <w:spacing w:before="0" w:after="0"/>
      </w:pPr>
    </w:p>
    <w:p w14:paraId="1EA34B7B" w14:textId="77777777" w:rsidR="00FC2D59" w:rsidRDefault="00FC2D59" w:rsidP="00FC2D59">
      <w:pPr>
        <w:pStyle w:val="BodyText"/>
        <w:spacing w:before="0" w:after="0"/>
      </w:pPr>
      <w:r>
        <w:t>Consequently, all packets coming from Virtual Machines located on a same compute will be received only in one DPDK RX ring of the vif0/0 interface (vrouter interface connected to the underlay network).</w:t>
      </w:r>
    </w:p>
    <w:p w14:paraId="7993795C" w14:textId="77777777" w:rsidR="00FC2D59" w:rsidRDefault="00FC2D59" w:rsidP="00FC2D59">
      <w:pPr>
        <w:pStyle w:val="BodyText"/>
        <w:spacing w:before="0" w:after="0"/>
      </w:pPr>
    </w:p>
    <w:p w14:paraId="29A3A9CC" w14:textId="4EE7D318" w:rsidR="00FC2D59" w:rsidRDefault="00FC2D59" w:rsidP="00FC2D59">
      <w:pPr>
        <w:pStyle w:val="BodyText"/>
        <w:spacing w:before="0" w:after="0"/>
      </w:pPr>
      <w:r>
        <w:t xml:space="preserve">So, incoming MPLS GRE overlay packets are not well balanced onto the different polling and processing threads (lcores) the vrouter is fitted with. </w:t>
      </w:r>
      <w:proofErr w:type="gramStart"/>
      <w:r>
        <w:t>Therefore</w:t>
      </w:r>
      <w:proofErr w:type="gramEnd"/>
      <w:r>
        <w:t xml:space="preserve"> when MPLS GRE overlay is used</w:t>
      </w:r>
      <w:ins w:id="139" w:author="Ping Song" w:date="2020-09-16T23:21:00Z">
        <w:r w:rsidR="00FE2732">
          <w:t>,</w:t>
        </w:r>
      </w:ins>
      <w:del w:id="140" w:author="Ping Song" w:date="2020-09-16T23:21:00Z">
        <w:r w:rsidDel="00FE2732">
          <w:delText>;</w:delText>
        </w:r>
      </w:del>
      <w:r>
        <w:t xml:space="preserve"> it has been chosen to perform the packet processing (packet transformation and delivery in a vif TX ring) onto a different lcore than those used for the packet polling (retrieve a packet from a vif0/0 RX ring).</w:t>
      </w:r>
    </w:p>
    <w:p w14:paraId="06B5B5D4" w14:textId="77777777" w:rsidR="00FC2D59" w:rsidRDefault="00FC2D59" w:rsidP="00FC2D59">
      <w:pPr>
        <w:pStyle w:val="BodyText"/>
        <w:spacing w:before="0" w:after="0"/>
      </w:pPr>
    </w:p>
    <w:p w14:paraId="040D3AC5" w14:textId="77777777" w:rsidR="00FC2D59" w:rsidRDefault="00FC2D59" w:rsidP="00FC2D59">
      <w:pPr>
        <w:pStyle w:val="BodyText"/>
        <w:spacing w:before="0" w:after="0"/>
      </w:pPr>
      <w:r>
        <w:t>A DPDK pipeline model is then used. A first lcore is only performing packet polling, a second one is performing the packet processing. Some internal queues are setup in order to store packets that have been polled by the polling lcore thread and that are waiting to be processed by the processing lcore thread.</w:t>
      </w:r>
    </w:p>
    <w:p w14:paraId="0A944640" w14:textId="77777777" w:rsidR="00FC2D59" w:rsidRDefault="00FC2D59" w:rsidP="00FC2D59">
      <w:pPr>
        <w:pStyle w:val="BodyText"/>
        <w:spacing w:before="0" w:after="0"/>
      </w:pPr>
    </w:p>
    <w:p w14:paraId="7557BEF1" w14:textId="77777777" w:rsidR="00FC2D59" w:rsidRDefault="00FC2D59" w:rsidP="00FC2D59">
      <w:pPr>
        <w:pStyle w:val="BodyText"/>
        <w:spacing w:before="0" w:after="0"/>
      </w:pPr>
      <w:r>
        <w:t>A hash algorithm is applied onto the decapsulated packet (inner packet) in order to select one of the internal queues that are each handled by a single processing lcore thread.</w:t>
      </w:r>
    </w:p>
    <w:p w14:paraId="42451E82" w14:textId="77777777" w:rsidR="00FC2D59" w:rsidRDefault="00FC2D59" w:rsidP="00FC2D59">
      <w:pPr>
        <w:pStyle w:val="BodyText"/>
        <w:spacing w:before="0" w:after="0"/>
      </w:pPr>
    </w:p>
    <w:p w14:paraId="70B03DE9" w14:textId="77777777" w:rsidR="00FC2D59" w:rsidRDefault="00FC2D59" w:rsidP="00FC2D59">
      <w:pPr>
        <w:pStyle w:val="BodyText"/>
        <w:spacing w:before="0" w:after="0"/>
      </w:pPr>
      <w:r>
        <w:t>Thanks to this mechanism, even if few compute nodes are used into the physical infrastructure and user packets carried with MPLS over GRE overlay protocol, all vRouter allocated CPU are used.</w:t>
      </w:r>
    </w:p>
    <w:p w14:paraId="344407EF" w14:textId="77777777" w:rsidR="00FC2D59" w:rsidRDefault="00FC2D59" w:rsidP="00FC2D59">
      <w:pPr>
        <w:pStyle w:val="BodyText"/>
        <w:spacing w:before="0" w:after="0"/>
      </w:pPr>
    </w:p>
    <w:p w14:paraId="30F13211" w14:textId="77777777" w:rsidR="00FC2D59" w:rsidRDefault="00FC2D59" w:rsidP="00FC2D59">
      <w:pPr>
        <w:pStyle w:val="Heading3"/>
      </w:pPr>
      <w:bookmarkStart w:id="141" w:name="_Toc51017291"/>
      <w:r>
        <w:t>UDP overlay (VxLAN or MPLS over UDP)</w:t>
      </w:r>
      <w:bookmarkEnd w:id="141"/>
    </w:p>
    <w:p w14:paraId="301A92A3" w14:textId="77777777" w:rsidR="00FC2D59" w:rsidRDefault="00FC2D59" w:rsidP="00FC2D59">
      <w:pPr>
        <w:pStyle w:val="BodyText"/>
        <w:spacing w:before="0" w:after="0"/>
      </w:pPr>
    </w:p>
    <w:p w14:paraId="0678569A" w14:textId="77777777" w:rsidR="00FC2D59" w:rsidRDefault="00FC2D59" w:rsidP="00FC2D59">
      <w:pPr>
        <w:pStyle w:val="BodyText"/>
        <w:spacing w:before="0" w:after="0"/>
      </w:pPr>
      <w:r>
        <w:t>When an UDP overlay protocol is used (MPLS over GRE or VxLAN) we have a better entropy. Indeed, even if few computes are used, the sending compute can create diversity using some distinct values in the UDP source port of overlay packet.</w:t>
      </w:r>
    </w:p>
    <w:p w14:paraId="519F0E30" w14:textId="77777777" w:rsidR="00FC2D59" w:rsidRDefault="00FC2D59" w:rsidP="00FC2D59">
      <w:pPr>
        <w:pStyle w:val="BodyText"/>
        <w:spacing w:before="0" w:after="0"/>
      </w:pPr>
    </w:p>
    <w:p w14:paraId="5DF022C6" w14:textId="77777777" w:rsidR="00FC2D59" w:rsidRDefault="00FC2D59" w:rsidP="00FC2D59">
      <w:pPr>
        <w:pStyle w:val="BodyText"/>
        <w:spacing w:before="0" w:after="0"/>
      </w:pPr>
      <w:r>
        <w:t>Different network flows coming from a same virtual remote machine will generate different RSS hash results.</w:t>
      </w:r>
    </w:p>
    <w:p w14:paraId="6072EFE0" w14:textId="77777777" w:rsidR="00FC2D59" w:rsidRDefault="00FC2D59" w:rsidP="00FC2D59">
      <w:pPr>
        <w:pStyle w:val="BodyText"/>
        <w:spacing w:before="0" w:after="0"/>
      </w:pPr>
    </w:p>
    <w:p w14:paraId="34695E6F" w14:textId="77777777" w:rsidR="00FC2D59" w:rsidRDefault="007846EC" w:rsidP="00FC2D59">
      <w:pPr>
        <w:pStyle w:val="BodyText"/>
        <w:spacing w:before="0" w:after="0"/>
      </w:pPr>
      <w:r>
        <w:pict w14:anchorId="337A94B5">
          <v:shape id="_x0000_i1039" type="#_x0000_t75" style="width:453.5pt;height:170.35pt">
            <v:imagedata r:id="rId26" o:title=""/>
          </v:shape>
        </w:pict>
      </w:r>
    </w:p>
    <w:p w14:paraId="49589E0B" w14:textId="77777777" w:rsidR="00FC2D59" w:rsidRDefault="00FC2D59" w:rsidP="00FC2D59">
      <w:pPr>
        <w:pStyle w:val="BodyText"/>
        <w:spacing w:before="0" w:after="0"/>
      </w:pPr>
    </w:p>
    <w:p w14:paraId="67B3DE0A" w14:textId="2E9A1B5C" w:rsidR="00FC2D59" w:rsidRDefault="00FC2D59" w:rsidP="00FC2D59">
      <w:pPr>
        <w:pStyle w:val="BodyText"/>
        <w:spacing w:before="0" w:after="0"/>
      </w:pPr>
      <w:r>
        <w:t xml:space="preserve">Consequently, incoming overlay packets are balanced onto all the DPDK RX rings configured for the physical interface. It is useless to split polling and processing steps. </w:t>
      </w:r>
      <w:proofErr w:type="gramStart"/>
      <w:r>
        <w:t>Therefore</w:t>
      </w:r>
      <w:proofErr w:type="gramEnd"/>
      <w:r>
        <w:t xml:space="preserve"> when an UDP overly protocol is used to transport user packets between compute nodes</w:t>
      </w:r>
      <w:ins w:id="142" w:author="Ping Song" w:date="2020-09-16T23:24:00Z">
        <w:r w:rsidR="00FE2732">
          <w:t>,</w:t>
        </w:r>
      </w:ins>
      <w:del w:id="143" w:author="Ping Song" w:date="2020-09-16T23:23:00Z">
        <w:r w:rsidDel="00FE2732">
          <w:delText>;</w:delText>
        </w:r>
      </w:del>
      <w:r>
        <w:t xml:space="preserve"> the </w:t>
      </w:r>
      <w:proofErr w:type="spellStart"/>
      <w:r>
        <w:t>vrouter</w:t>
      </w:r>
      <w:proofErr w:type="spellEnd"/>
      <w:r>
        <w:t xml:space="preserve"> is using the same lcore for both polling and processing steps of each packet.</w:t>
      </w:r>
    </w:p>
    <w:p w14:paraId="7A5A21DC" w14:textId="77777777" w:rsidR="00FC2D59" w:rsidRDefault="00FC2D59" w:rsidP="00FC2D59">
      <w:pPr>
        <w:pStyle w:val="BodyText"/>
        <w:spacing w:before="0" w:after="0"/>
      </w:pPr>
    </w:p>
    <w:p w14:paraId="6ED1FB44" w14:textId="77777777" w:rsidR="00FC2D59" w:rsidRDefault="00FC2D59" w:rsidP="00FC2D59">
      <w:pPr>
        <w:pStyle w:val="BodyText"/>
        <w:spacing w:before="0" w:after="0"/>
      </w:pPr>
      <w:r>
        <w:t>It is more efficient to use UDP overlay protocols. Performance reached with a same DPDK vrouter configuration is higher when an UDP overlay protocol is chosen instead of MPLS over GRE.</w:t>
      </w:r>
    </w:p>
    <w:p w14:paraId="08A153C5" w14:textId="77777777" w:rsidR="00FC2D59" w:rsidRDefault="00FC2D59" w:rsidP="00FC2D59">
      <w:pPr>
        <w:pStyle w:val="BodyText"/>
        <w:spacing w:before="0" w:after="0"/>
      </w:pPr>
    </w:p>
    <w:p w14:paraId="30176DFB" w14:textId="77777777" w:rsidR="00FC2D59" w:rsidRDefault="00FC2D59" w:rsidP="00FC2D59">
      <w:pPr>
        <w:spacing w:after="160" w:line="259" w:lineRule="auto"/>
        <w:rPr>
          <w:rFonts w:asciiTheme="majorHAnsi" w:eastAsiaTheme="majorEastAsia" w:hAnsiTheme="majorHAnsi" w:cstheme="majorBidi"/>
          <w:b/>
          <w:bCs/>
          <w:color w:val="4472C4" w:themeColor="accent1"/>
          <w:sz w:val="28"/>
          <w:szCs w:val="28"/>
        </w:rPr>
      </w:pPr>
      <w:r>
        <w:br w:type="page"/>
      </w:r>
    </w:p>
    <w:p w14:paraId="0DE2FF9E" w14:textId="77777777" w:rsidR="00FC2D59" w:rsidRDefault="00FC2D59" w:rsidP="00FC2D59">
      <w:pPr>
        <w:pStyle w:val="Heading2"/>
      </w:pPr>
      <w:bookmarkStart w:id="144" w:name="_Toc51017292"/>
      <w:r>
        <w:lastRenderedPageBreak/>
        <w:t>Supported scenarios</w:t>
      </w:r>
      <w:bookmarkEnd w:id="144"/>
    </w:p>
    <w:p w14:paraId="5875042C" w14:textId="77777777" w:rsidR="00FC2D59" w:rsidRDefault="00FC2D59" w:rsidP="00FC2D59">
      <w:pPr>
        <w:pStyle w:val="BodyText"/>
        <w:spacing w:before="0" w:after="0"/>
      </w:pPr>
    </w:p>
    <w:p w14:paraId="1C2DF988" w14:textId="77777777" w:rsidR="00FC2D59" w:rsidRDefault="00FC2D59" w:rsidP="00FC2D59">
      <w:pPr>
        <w:pStyle w:val="BodyText"/>
        <w:spacing w:before="0" w:after="0"/>
        <w:rPr>
          <w:lang w:val="en-GB"/>
        </w:rPr>
      </w:pPr>
      <w:r w:rsidRPr="001B23EC">
        <w:rPr>
          <w:lang w:val="en-GB"/>
        </w:rPr>
        <w:t xml:space="preserve">A contrail DPDK vrouter </w:t>
      </w:r>
      <w:r>
        <w:rPr>
          <w:lang w:val="en-GB"/>
        </w:rPr>
        <w:t>is able to collect DPDK virtual machines as well as Linux Kernel packet processing virtual machines. Likewise, a contrail Kernel vrouter is also able to collect both DPDK and non DPDK virtual machines.</w:t>
      </w:r>
    </w:p>
    <w:p w14:paraId="2ACA9F50" w14:textId="77777777" w:rsidR="00FC2D59" w:rsidRDefault="00FC2D59" w:rsidP="00FC2D59">
      <w:pPr>
        <w:pStyle w:val="BodyText"/>
        <w:spacing w:before="0" w:after="0"/>
        <w:rPr>
          <w:lang w:val="en-GB"/>
        </w:rPr>
      </w:pPr>
    </w:p>
    <w:p w14:paraId="3A4E8FC9" w14:textId="77777777" w:rsidR="00FC2D59" w:rsidRDefault="007846EC" w:rsidP="00FC2D59">
      <w:pPr>
        <w:pStyle w:val="BodyText"/>
        <w:spacing w:before="0" w:after="0"/>
      </w:pPr>
      <w:r>
        <w:pict w14:anchorId="00A7B8F4">
          <v:shape id="_x0000_i1040" type="#_x0000_t75" style="width:452.95pt;height:377.2pt">
            <v:imagedata r:id="rId27" o:title=""/>
          </v:shape>
        </w:pict>
      </w:r>
    </w:p>
    <w:p w14:paraId="72EEF60C" w14:textId="77777777" w:rsidR="00FC2D59" w:rsidRDefault="00FC2D59" w:rsidP="00FC2D59">
      <w:pPr>
        <w:pStyle w:val="BodyText"/>
        <w:spacing w:before="0" w:after="0"/>
      </w:pPr>
    </w:p>
    <w:p w14:paraId="54621701" w14:textId="77777777" w:rsidR="00FC2D59" w:rsidRDefault="00FC2D59" w:rsidP="00FC2D59">
      <w:pPr>
        <w:pStyle w:val="BodyText"/>
        <w:spacing w:before="0" w:after="0"/>
      </w:pPr>
      <w:r>
        <w:t>But only two scenarios are really making sense:</w:t>
      </w:r>
    </w:p>
    <w:p w14:paraId="521969E3" w14:textId="77777777" w:rsidR="00FC2D59" w:rsidRDefault="00FC2D59" w:rsidP="00FC2D59">
      <w:pPr>
        <w:pStyle w:val="BodyText"/>
        <w:numPr>
          <w:ilvl w:val="0"/>
          <w:numId w:val="2"/>
        </w:numPr>
        <w:spacing w:before="0" w:after="0"/>
        <w:rPr>
          <w:lang w:val="fr-FR"/>
        </w:rPr>
      </w:pPr>
      <w:r w:rsidRPr="001B23EC">
        <w:rPr>
          <w:lang w:val="fr-FR"/>
        </w:rPr>
        <w:t>Kernel mode vrouter collecting K</w:t>
      </w:r>
      <w:r>
        <w:rPr>
          <w:lang w:val="fr-FR"/>
        </w:rPr>
        <w:t>ernel mode virtual machines</w:t>
      </w:r>
    </w:p>
    <w:p w14:paraId="34001237" w14:textId="77777777" w:rsidR="00FC2D59" w:rsidRPr="001B23EC" w:rsidRDefault="00FC2D59" w:rsidP="00FC2D59">
      <w:pPr>
        <w:pStyle w:val="BodyText"/>
        <w:numPr>
          <w:ilvl w:val="0"/>
          <w:numId w:val="2"/>
        </w:numPr>
        <w:spacing w:before="0" w:after="0"/>
        <w:rPr>
          <w:lang w:val="en-GB"/>
        </w:rPr>
      </w:pPr>
      <w:r w:rsidRPr="001B23EC">
        <w:rPr>
          <w:lang w:val="en-GB"/>
        </w:rPr>
        <w:t>DPDK vrouter collecting DPDK virtual machines</w:t>
      </w:r>
    </w:p>
    <w:p w14:paraId="01C79F47" w14:textId="77777777" w:rsidR="00FC2D59" w:rsidRDefault="00FC2D59" w:rsidP="00FC2D59">
      <w:pPr>
        <w:pStyle w:val="BodyText"/>
        <w:spacing w:before="0" w:after="0"/>
        <w:rPr>
          <w:lang w:val="en-GB"/>
        </w:rPr>
      </w:pPr>
    </w:p>
    <w:p w14:paraId="62360B5B" w14:textId="77777777" w:rsidR="00FC2D59" w:rsidRDefault="00FC2D59" w:rsidP="00FC2D59">
      <w:pPr>
        <w:pStyle w:val="BodyText"/>
        <w:spacing w:before="0" w:after="0"/>
        <w:rPr>
          <w:lang w:val="en-GB"/>
        </w:rPr>
      </w:pPr>
    </w:p>
    <w:p w14:paraId="4E5E947A" w14:textId="77777777" w:rsidR="00FC2D59" w:rsidRDefault="00FC2D59" w:rsidP="00FC2D59">
      <w:pPr>
        <w:pStyle w:val="BodyText"/>
        <w:spacing w:before="0" w:after="0"/>
        <w:rPr>
          <w:lang w:val="en-GB"/>
        </w:rPr>
      </w:pPr>
      <w:r>
        <w:rPr>
          <w:lang w:val="en-GB"/>
        </w:rPr>
        <w:t xml:space="preserve">In the Kernel scenario, both Virtual Machines and Contrail vRouter are working with a regular Linux TCP/IP stack using interrupt mode packet processing. They are both suffering of same limitation (packet processing does not scale due to interrupt mode) and the same advantages (it does not require to book lots of CPU for packet processing). </w:t>
      </w:r>
      <w:proofErr w:type="gramStart"/>
      <w:r>
        <w:rPr>
          <w:lang w:val="en-GB"/>
        </w:rPr>
        <w:t>So</w:t>
      </w:r>
      <w:proofErr w:type="gramEnd"/>
      <w:r>
        <w:rPr>
          <w:lang w:val="en-GB"/>
        </w:rPr>
        <w:t xml:space="preserve"> this scenario is the best to be used when the collected virtual machines are not expecting a high network connectivity performance.</w:t>
      </w:r>
    </w:p>
    <w:p w14:paraId="1D72E4D0" w14:textId="77777777" w:rsidR="00FC2D59" w:rsidRDefault="00FC2D59" w:rsidP="00FC2D59">
      <w:pPr>
        <w:pStyle w:val="BodyText"/>
        <w:spacing w:before="0" w:after="0"/>
        <w:rPr>
          <w:lang w:val="en-GB"/>
        </w:rPr>
      </w:pPr>
    </w:p>
    <w:p w14:paraId="5BC0C6E5" w14:textId="77777777" w:rsidR="00FC2D59" w:rsidRDefault="00FC2D59" w:rsidP="00FC2D59">
      <w:pPr>
        <w:pStyle w:val="BodyText"/>
        <w:spacing w:before="0" w:after="0"/>
        <w:rPr>
          <w:lang w:val="en-GB"/>
        </w:rPr>
      </w:pPr>
      <w:r>
        <w:rPr>
          <w:lang w:val="en-GB"/>
        </w:rPr>
        <w:t xml:space="preserve">In the DPDK scenario, both Virtual Machines and Contrail vRouter are working with a DPDK library using poll mode packet processing. They are both suffering of same limitation (poll </w:t>
      </w:r>
      <w:r>
        <w:rPr>
          <w:lang w:val="en-GB"/>
        </w:rPr>
        <w:lastRenderedPageBreak/>
        <w:t xml:space="preserve">mode requires to book some CPUs for packet processing) and the same advantages (it </w:t>
      </w:r>
      <w:proofErr w:type="gramStart"/>
      <w:r>
        <w:rPr>
          <w:lang w:val="en-GB"/>
        </w:rPr>
        <w:t>allow</w:t>
      </w:r>
      <w:proofErr w:type="gramEnd"/>
      <w:r>
        <w:rPr>
          <w:lang w:val="en-GB"/>
        </w:rPr>
        <w:t xml:space="preserve"> to reach line rate packet processing). </w:t>
      </w:r>
      <w:proofErr w:type="gramStart"/>
      <w:r>
        <w:rPr>
          <w:lang w:val="en-GB"/>
        </w:rPr>
        <w:t>So</w:t>
      </w:r>
      <w:proofErr w:type="gramEnd"/>
      <w:r>
        <w:rPr>
          <w:lang w:val="en-GB"/>
        </w:rPr>
        <w:t xml:space="preserve"> this scenario is the best to be used when the collected virtual machines are requiring a high network connectivity performance. </w:t>
      </w:r>
      <w:proofErr w:type="gramStart"/>
      <w:r>
        <w:rPr>
          <w:lang w:val="en-GB"/>
        </w:rPr>
        <w:t>Typically</w:t>
      </w:r>
      <w:proofErr w:type="gramEnd"/>
      <w:r>
        <w:rPr>
          <w:lang w:val="en-GB"/>
        </w:rPr>
        <w:t xml:space="preserve"> Virtual Network Functions (VNF).</w:t>
      </w:r>
    </w:p>
    <w:p w14:paraId="0D9B1609" w14:textId="77777777" w:rsidR="00FC2D59" w:rsidRDefault="00FC2D59" w:rsidP="00FC2D59">
      <w:pPr>
        <w:pStyle w:val="BodyText"/>
        <w:spacing w:before="0" w:after="0"/>
        <w:rPr>
          <w:lang w:val="en-GB"/>
        </w:rPr>
      </w:pPr>
    </w:p>
    <w:p w14:paraId="11A91EC1" w14:textId="77777777" w:rsidR="00FC2D59" w:rsidRDefault="00FC2D59" w:rsidP="00FC2D59">
      <w:pPr>
        <w:pStyle w:val="BodyText"/>
        <w:spacing w:before="0" w:after="0"/>
        <w:rPr>
          <w:lang w:val="en-GB"/>
        </w:rPr>
      </w:pPr>
      <w:r>
        <w:rPr>
          <w:lang w:val="en-GB"/>
        </w:rPr>
        <w:t xml:space="preserve">Hybrid cases are unsuitable. When a Kernel mode Virtual Machine is plugged onto a Contrail DPDK vrouter, it impacts very badly the whole Contrail vRouter performance. </w:t>
      </w:r>
      <w:proofErr w:type="gramStart"/>
      <w:r>
        <w:rPr>
          <w:lang w:val="en-GB"/>
        </w:rPr>
        <w:t>Indeed</w:t>
      </w:r>
      <w:proofErr w:type="gramEnd"/>
      <w:r>
        <w:rPr>
          <w:lang w:val="en-GB"/>
        </w:rPr>
        <w:t xml:space="preserve"> Contrail DPDK vRouter has to emulate interrupt mode using KVM features in order to kick the Virtual machine. It takes lots of DPDK vRouter resources that are no more available to perform DPDK packet polling and processing. This is not only impacting the Kernel Mode VM but all the other DPDK ones.</w:t>
      </w:r>
    </w:p>
    <w:p w14:paraId="200D9088" w14:textId="77777777" w:rsidR="00FC2D59" w:rsidRDefault="00FC2D59" w:rsidP="00FC2D59">
      <w:pPr>
        <w:pStyle w:val="BodyText"/>
        <w:spacing w:before="0" w:after="0"/>
        <w:rPr>
          <w:lang w:val="en-GB"/>
        </w:rPr>
      </w:pPr>
    </w:p>
    <w:p w14:paraId="436E70A5" w14:textId="77777777" w:rsidR="00FC2D59" w:rsidRDefault="00FC2D59" w:rsidP="00FC2D59">
      <w:pPr>
        <w:pStyle w:val="BodyText"/>
        <w:spacing w:before="0" w:after="0"/>
        <w:rPr>
          <w:lang w:val="en-GB"/>
        </w:rPr>
      </w:pPr>
      <w:r>
        <w:rPr>
          <w:lang w:val="en-GB"/>
        </w:rPr>
        <w:t>A DPDK Virtual machine plugged onto a Contrail Kernel mode vRouter is also very inefficient. Even if the Virtual machine is able to process its network packets at a very high speed, Linux Kernel packet processing used by Kernel mode vRouter does not scale well. So, at the end lots of packets generated by a high speed VNF plugged on a Contrail Kernel mode vRouter could by lost.</w:t>
      </w:r>
    </w:p>
    <w:p w14:paraId="7EE44F77" w14:textId="77777777" w:rsidR="00FC2D59" w:rsidRDefault="00FC2D59" w:rsidP="00FC2D59">
      <w:pPr>
        <w:pStyle w:val="BodyText"/>
        <w:spacing w:before="0" w:after="0"/>
        <w:rPr>
          <w:lang w:val="en-GB"/>
        </w:rPr>
      </w:pPr>
    </w:p>
    <w:p w14:paraId="17C98D28" w14:textId="77777777" w:rsidR="00FC2D59" w:rsidRDefault="00FC2D59" w:rsidP="00FC2D59">
      <w:pPr>
        <w:pStyle w:val="BodyText"/>
        <w:spacing w:before="0" w:after="0"/>
        <w:rPr>
          <w:lang w:val="en-GB"/>
        </w:rPr>
      </w:pPr>
      <w:r>
        <w:rPr>
          <w:lang w:val="en-GB"/>
        </w:rPr>
        <w:t xml:space="preserve">This is why Contrail users have to be consistent and to plug DPDK Virtual machines onto DPDK dataplane vrouter and Kernel mode Virtual machines onto Kernel mode dataplane vrouter. </w:t>
      </w:r>
    </w:p>
    <w:p w14:paraId="2A38F400" w14:textId="77777777" w:rsidR="00FC2D59" w:rsidRDefault="00FC2D59" w:rsidP="00FC2D59">
      <w:pPr>
        <w:pStyle w:val="BodyText"/>
        <w:spacing w:before="0" w:after="0"/>
        <w:rPr>
          <w:lang w:val="en-GB"/>
        </w:rPr>
      </w:pPr>
    </w:p>
    <w:p w14:paraId="65F56DE1" w14:textId="77777777" w:rsidR="00FC2D59" w:rsidRDefault="00FC2D59" w:rsidP="00FC2D59">
      <w:pPr>
        <w:pStyle w:val="BodyText"/>
        <w:spacing w:before="0" w:after="0"/>
        <w:rPr>
          <w:lang w:val="en-GB"/>
        </w:rPr>
      </w:pPr>
      <w:r>
        <w:rPr>
          <w:lang w:val="en-GB"/>
        </w:rPr>
        <w:t>When an virtual infrastructure is made up of several kinds of virtual machines (both DPDK and not DPDK ones), placement strategy have to be defined in order to spawn DPDK VM onto computes fitted with Contrail DPDK vrouter and to spawn non DPDK VM onto computes fitted with Contrail Kernel mode vrouter.</w:t>
      </w:r>
    </w:p>
    <w:p w14:paraId="13852E54" w14:textId="77777777" w:rsidR="00FC2D59" w:rsidRPr="001B23EC" w:rsidRDefault="00FC2D59" w:rsidP="00FC2D59">
      <w:pPr>
        <w:pStyle w:val="BodyText"/>
        <w:spacing w:before="0" w:after="0"/>
        <w:rPr>
          <w:lang w:val="en-GB"/>
        </w:rPr>
      </w:pPr>
    </w:p>
    <w:p w14:paraId="774EFAF8" w14:textId="77777777" w:rsidR="00662162" w:rsidRPr="00FC2D59" w:rsidRDefault="003462C6">
      <w:pPr>
        <w:rPr>
          <w:lang w:val="en-GB"/>
        </w:rPr>
      </w:pPr>
    </w:p>
    <w:sectPr w:rsidR="00662162" w:rsidRPr="00FC2D59" w:rsidSect="00236B60">
      <w:headerReference w:type="even" r:id="rId28"/>
      <w:headerReference w:type="default" r:id="rId29"/>
      <w:footerReference w:type="even" r:id="rId30"/>
      <w:footerReference w:type="default" r:id="rId31"/>
      <w:headerReference w:type="first" r:id="rId32"/>
      <w:footerReference w:type="first" r:id="rId33"/>
      <w:pgSz w:w="11906" w:h="16838"/>
      <w:pgMar w:top="1417" w:right="1417" w:bottom="1417" w:left="1417"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87" w:author="Ping Song" w:date="2020-09-15T23:33:00Z" w:initials="PS">
    <w:p w14:paraId="79717887" w14:textId="112865C0" w:rsidR="00293E6A" w:rsidRDefault="00293E6A">
      <w:pPr>
        <w:pStyle w:val="CommentText"/>
      </w:pPr>
      <w:r>
        <w:rPr>
          <w:rStyle w:val="CommentReference"/>
        </w:rPr>
        <w:annotationRef/>
      </w:r>
      <w:r>
        <w:t xml:space="preserve">I’m thinking this diagram contains too much info. Maybe we remove some deep level details (like ring size, “TBD”, que size, </w:t>
      </w:r>
      <w:proofErr w:type="spellStart"/>
      <w:proofErr w:type="gramStart"/>
      <w:r>
        <w:t>etc</w:t>
      </w:r>
      <w:proofErr w:type="spellEnd"/>
      <w:r>
        <w:t>)and</w:t>
      </w:r>
      <w:proofErr w:type="gramEnd"/>
      <w:r>
        <w:t xml:space="preserve"> just keep the simple things</w:t>
      </w:r>
    </w:p>
  </w:comment>
  <w:comment w:id="108" w:author="Ping Song" w:date="2020-09-16T10:08:00Z" w:initials="PS">
    <w:p w14:paraId="0E21DB4A" w14:textId="5E27FF20" w:rsidR="009F4AB2" w:rsidRDefault="009F4AB2">
      <w:pPr>
        <w:pStyle w:val="CommentText"/>
      </w:pPr>
      <w:r>
        <w:rPr>
          <w:rStyle w:val="CommentReference"/>
        </w:rPr>
        <w:annotationRef/>
      </w:r>
      <w:r>
        <w:t>“</w:t>
      </w:r>
      <w:proofErr w:type="spellStart"/>
      <w:r>
        <w:t>vrouter</w:t>
      </w:r>
      <w:proofErr w:type="spellEnd"/>
      <w:r>
        <w:t xml:space="preserve"> </w:t>
      </w:r>
      <w:proofErr w:type="spellStart"/>
      <w:r>
        <w:t>dataplane</w:t>
      </w:r>
      <w:proofErr w:type="spellEnd"/>
      <w:r>
        <w:t>” better indicates all 3 boxes in the left sides. Maybe solid lines on edge and dotted lines between 3 blocks.</w:t>
      </w:r>
    </w:p>
  </w:comment>
  <w:comment w:id="134" w:author="Ping Song" w:date="2020-09-16T23:30:00Z" w:initials="PS">
    <w:p w14:paraId="3D5744E7" w14:textId="4AA6D6DE" w:rsidR="009C227A" w:rsidRDefault="009C227A">
      <w:pPr>
        <w:pStyle w:val="CommentText"/>
      </w:pPr>
      <w:r>
        <w:rPr>
          <w:rStyle w:val="CommentReference"/>
        </w:rPr>
        <w:annotationRef/>
      </w:r>
      <w:r>
        <w:t xml:space="preserve">Here we mentioned both </w:t>
      </w:r>
      <w:proofErr w:type="spellStart"/>
      <w:r>
        <w:t>pNIC</w:t>
      </w:r>
      <w:proofErr w:type="spellEnd"/>
      <w:r>
        <w:t xml:space="preserve"> queue (inside NIC) and DPDK queues (inside host memory). But these are 2 different things “connected” by DMA deep copy. I guess we need to add a little paragraph to clarify. See </w:t>
      </w:r>
      <w:hyperlink r:id="rId1" w:history="1">
        <w:r w:rsidRPr="00E4792A">
          <w:rPr>
            <w:rStyle w:val="Hyperlink"/>
          </w:rPr>
          <w:t>https://github.com/pinggit/dpdk-contrail-book/issues/2#issuecomment-635467314</w:t>
        </w:r>
      </w:hyperlink>
      <w:r>
        <w:t xml:space="preserve">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79717887" w15:done="0"/>
  <w15:commentEx w15:paraId="0E21DB4A" w15:done="0"/>
  <w15:commentEx w15:paraId="3D5744E7"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79717887" w16cid:durableId="230BCDC9"/>
  <w16cid:commentId w16cid:paraId="0E21DB4A" w16cid:durableId="230C62A8"/>
  <w16cid:commentId w16cid:paraId="3D5744E7" w16cid:durableId="230D1E8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63261E2" w14:textId="77777777" w:rsidR="003462C6" w:rsidRDefault="003462C6" w:rsidP="00FC2D59">
      <w:pPr>
        <w:spacing w:after="0"/>
      </w:pPr>
      <w:r>
        <w:separator/>
      </w:r>
    </w:p>
  </w:endnote>
  <w:endnote w:type="continuationSeparator" w:id="0">
    <w:p w14:paraId="4BE2AC3E" w14:textId="77777777" w:rsidR="003462C6" w:rsidRDefault="003462C6" w:rsidP="00FC2D59">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等线 Light">
    <w:panose1 w:val="00000000000000000000"/>
    <w:charset w:val="86"/>
    <w:family w:val="roman"/>
    <w:notTrueType/>
    <w:pitch w:val="default"/>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CA9D4ED" w14:textId="77777777" w:rsidR="00F66081" w:rsidRDefault="00F6608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1209E4C" w14:textId="77777777" w:rsidR="005E01B2" w:rsidRDefault="005E01B2">
    <w:pPr>
      <w:pStyle w:val="Footer"/>
    </w:pPr>
    <w:r>
      <w:rPr>
        <w:noProof/>
      </w:rPr>
      <mc:AlternateContent>
        <mc:Choice Requires="wps">
          <w:drawing>
            <wp:anchor distT="0" distB="0" distL="114300" distR="114300" simplePos="0" relativeHeight="251659264" behindDoc="0" locked="0" layoutInCell="0" allowOverlap="1" wp14:anchorId="145E1355" wp14:editId="78185D92">
              <wp:simplePos x="0" y="0"/>
              <wp:positionH relativeFrom="page">
                <wp:posOffset>0</wp:posOffset>
              </wp:positionH>
              <wp:positionV relativeFrom="page">
                <wp:posOffset>10227945</wp:posOffset>
              </wp:positionV>
              <wp:extent cx="7560310" cy="273050"/>
              <wp:effectExtent l="0" t="0" r="0" b="12700"/>
              <wp:wrapNone/>
              <wp:docPr id="3" name="MSIPCMa2804affac31fb19219fa31f" descr="{&quot;HashCode&quot;:817091896,&quot;Height&quot;:841.0,&quot;Width&quot;:595.0,&quot;Placement&quot;:&quot;Footer&quot;,&quot;Index&quot;:&quot;Primary&quot;,&quot;Section&quot;:1,&quot;Top&quot;:0.0,&quot;Left&quot;:0.0}"/>
              <wp:cNvGraphicFramePr/>
              <a:graphic xmlns:a="http://schemas.openxmlformats.org/drawingml/2006/main">
                <a:graphicData uri="http://schemas.microsoft.com/office/word/2010/wordprocessingShape">
                  <wps:wsp>
                    <wps:cNvSpPr txBox="1"/>
                    <wps:spPr>
                      <a:xfrm>
                        <a:off x="0" y="0"/>
                        <a:ext cx="7560310" cy="273050"/>
                      </a:xfrm>
                      <a:prstGeom prst="rect">
                        <a:avLst/>
                      </a:prstGeom>
                      <a:noFill/>
                      <a:ln w="6350">
                        <a:noFill/>
                      </a:ln>
                      <a:extLst>
                        <a:ext uri="{91240B29-F687-4F45-9708-019B960494DF}">
                          <a14:hiddenLine xmlns:a14="http://schemas.microsoft.com/office/drawing/2010/main" w="6350">
                            <a:solidFill>
                              <a:prstClr val="black"/>
                            </a:solidFill>
                          </a14:hiddenLine>
                        </a:ext>
                      </a:extLst>
                    </wps:spPr>
                    <wps:txbx>
                      <w:txbxContent>
                        <w:p w14:paraId="59CAA4FF" w14:textId="77777777" w:rsidR="005E01B2" w:rsidRPr="005E01B2" w:rsidRDefault="005E01B2" w:rsidP="005E01B2">
                          <w:pPr>
                            <w:spacing w:after="0"/>
                            <w:jc w:val="center"/>
                            <w:rPr>
                              <w:rFonts w:ascii="Calibri" w:hAnsi="Calibri" w:cs="Calibri"/>
                              <w:color w:val="000000"/>
                              <w:sz w:val="14"/>
                            </w:rPr>
                          </w:pPr>
                          <w:r w:rsidRPr="005E01B2">
                            <w:rPr>
                              <w:rFonts w:ascii="Calibri" w:hAnsi="Calibri" w:cs="Calibri"/>
                              <w:color w:val="000000"/>
                              <w:sz w:val="14"/>
                            </w:rPr>
                            <w:t>Juniper Business Use Only</w:t>
                          </w:r>
                        </w:p>
                      </w:txbxContent>
                    </wps:txbx>
                    <wps:bodyPr rot="0" spcFirstLastPara="0" vertOverflow="overflow" horzOverflow="overflow" vert="horz" wrap="square" lIns="91440" tIns="0" rIns="91440" bIns="0" numCol="1" spcCol="0" rtlCol="0" fromWordArt="0" anchor="b" anchorCtr="0" forceAA="0" compatLnSpc="1">
                      <a:prstTxWarp prst="textNoShape">
                        <a:avLst/>
                      </a:prstTxWarp>
                      <a:noAutofit/>
                    </wps:bodyPr>
                  </wps:wsp>
                </a:graphicData>
              </a:graphic>
            </wp:anchor>
          </w:drawing>
        </mc:Choice>
        <mc:Fallback>
          <w:pict>
            <v:shapetype w14:anchorId="145E1355" id="_x0000_t202" coordsize="21600,21600" o:spt="202" path="m,l,21600r21600,l21600,xe">
              <v:stroke joinstyle="miter"/>
              <v:path gradientshapeok="t" o:connecttype="rect"/>
            </v:shapetype>
            <v:shape id="MSIPCMa2804affac31fb19219fa31f" o:spid="_x0000_s1026" type="#_x0000_t202" alt="{&quot;HashCode&quot;:817091896,&quot;Height&quot;:841.0,&quot;Width&quot;:595.0,&quot;Placement&quot;:&quot;Footer&quot;,&quot;Index&quot;:&quot;Primary&quot;,&quot;Section&quot;:1,&quot;Top&quot;:0.0,&quot;Left&quot;:0.0}" style="position:absolute;margin-left:0;margin-top:805.35pt;width:595.3pt;height:21.5pt;z-index:251659264;visibility:visible;mso-wrap-style:square;mso-wrap-distance-left:9pt;mso-wrap-distance-top:0;mso-wrap-distance-right:9pt;mso-wrap-distance-bottom:0;mso-position-horizontal:absolute;mso-position-horizontal-relative:page;mso-position-vertical:absolute;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" o:allowincell="f" filled="f" stroked="f" strokeweight=".5pt">
              <v:textbox inset=",0,,0">
                <w:txbxContent>
                  <w:p w14:paraId="59CAA4FF" w14:textId="77777777" w:rsidR="005E01B2" w:rsidRPr="005E01B2" w:rsidRDefault="005E01B2" w:rsidP="005E01B2">
                    <w:pPr>
                      <w:spacing w:after="0"/>
                      <w:jc w:val="center"/>
                      <w:rPr>
                        <w:rFonts w:ascii="Calibri" w:hAnsi="Calibri" w:cs="Calibri"/>
                        <w:color w:val="000000"/>
                        <w:sz w:val="14"/>
                      </w:rPr>
                    </w:pPr>
                    <w:r w:rsidRPr="005E01B2">
                      <w:rPr>
                        <w:rFonts w:ascii="Calibri" w:hAnsi="Calibri" w:cs="Calibri"/>
                        <w:color w:val="000000"/>
                        <w:sz w:val="14"/>
                      </w:rPr>
                      <w:t>Juniper Business Use Only</w:t>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22D79AE" w14:textId="77777777" w:rsidR="00F66081" w:rsidRDefault="00F6608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49732BA" w14:textId="77777777" w:rsidR="003462C6" w:rsidRDefault="003462C6" w:rsidP="00FC2D59">
      <w:pPr>
        <w:spacing w:after="0"/>
      </w:pPr>
      <w:r>
        <w:separator/>
      </w:r>
    </w:p>
  </w:footnote>
  <w:footnote w:type="continuationSeparator" w:id="0">
    <w:p w14:paraId="06A30E05" w14:textId="77777777" w:rsidR="003462C6" w:rsidRDefault="003462C6" w:rsidP="00FC2D59">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E569DA" w14:textId="77777777" w:rsidR="00F66081" w:rsidRDefault="00F6608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E2841E5" w14:textId="77777777" w:rsidR="00F66081" w:rsidRDefault="00F66081">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51A47E" w14:textId="77777777" w:rsidR="00F66081" w:rsidRDefault="00F6608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760F88"/>
    <w:multiLevelType w:val="hybridMultilevel"/>
    <w:tmpl w:val="F264929C"/>
    <w:lvl w:ilvl="0" w:tplc="DD0E2698">
      <w:numFmt w:val="bullet"/>
      <w:lvlText w:val="-"/>
      <w:lvlJc w:val="left"/>
      <w:pPr>
        <w:ind w:left="780" w:hanging="360"/>
      </w:pPr>
      <w:rPr>
        <w:rFonts w:ascii="Calibri" w:eastAsiaTheme="minorHAnsi" w:hAnsi="Calibri" w:cs="Calibri" w:hint="default"/>
      </w:rPr>
    </w:lvl>
    <w:lvl w:ilvl="1" w:tplc="08090003">
      <w:start w:val="1"/>
      <w:numFmt w:val="bullet"/>
      <w:lvlText w:val="o"/>
      <w:lvlJc w:val="left"/>
      <w:pPr>
        <w:ind w:left="1500" w:hanging="360"/>
      </w:pPr>
      <w:rPr>
        <w:rFonts w:ascii="Courier New" w:hAnsi="Courier New" w:cs="Courier New" w:hint="default"/>
      </w:rPr>
    </w:lvl>
    <w:lvl w:ilvl="2" w:tplc="08090005" w:tentative="1">
      <w:start w:val="1"/>
      <w:numFmt w:val="bullet"/>
      <w:lvlText w:val=""/>
      <w:lvlJc w:val="left"/>
      <w:pPr>
        <w:ind w:left="2220" w:hanging="360"/>
      </w:pPr>
      <w:rPr>
        <w:rFonts w:ascii="Wingdings" w:hAnsi="Wingdings" w:hint="default"/>
      </w:rPr>
    </w:lvl>
    <w:lvl w:ilvl="3" w:tplc="08090001" w:tentative="1">
      <w:start w:val="1"/>
      <w:numFmt w:val="bullet"/>
      <w:lvlText w:val=""/>
      <w:lvlJc w:val="left"/>
      <w:pPr>
        <w:ind w:left="2940" w:hanging="360"/>
      </w:pPr>
      <w:rPr>
        <w:rFonts w:ascii="Symbol" w:hAnsi="Symbol" w:hint="default"/>
      </w:rPr>
    </w:lvl>
    <w:lvl w:ilvl="4" w:tplc="08090003" w:tentative="1">
      <w:start w:val="1"/>
      <w:numFmt w:val="bullet"/>
      <w:lvlText w:val="o"/>
      <w:lvlJc w:val="left"/>
      <w:pPr>
        <w:ind w:left="3660" w:hanging="360"/>
      </w:pPr>
      <w:rPr>
        <w:rFonts w:ascii="Courier New" w:hAnsi="Courier New" w:cs="Courier New" w:hint="default"/>
      </w:rPr>
    </w:lvl>
    <w:lvl w:ilvl="5" w:tplc="08090005" w:tentative="1">
      <w:start w:val="1"/>
      <w:numFmt w:val="bullet"/>
      <w:lvlText w:val=""/>
      <w:lvlJc w:val="left"/>
      <w:pPr>
        <w:ind w:left="4380" w:hanging="360"/>
      </w:pPr>
      <w:rPr>
        <w:rFonts w:ascii="Wingdings" w:hAnsi="Wingdings" w:hint="default"/>
      </w:rPr>
    </w:lvl>
    <w:lvl w:ilvl="6" w:tplc="08090001" w:tentative="1">
      <w:start w:val="1"/>
      <w:numFmt w:val="bullet"/>
      <w:lvlText w:val=""/>
      <w:lvlJc w:val="left"/>
      <w:pPr>
        <w:ind w:left="5100" w:hanging="360"/>
      </w:pPr>
      <w:rPr>
        <w:rFonts w:ascii="Symbol" w:hAnsi="Symbol" w:hint="default"/>
      </w:rPr>
    </w:lvl>
    <w:lvl w:ilvl="7" w:tplc="08090003" w:tentative="1">
      <w:start w:val="1"/>
      <w:numFmt w:val="bullet"/>
      <w:lvlText w:val="o"/>
      <w:lvlJc w:val="left"/>
      <w:pPr>
        <w:ind w:left="5820" w:hanging="360"/>
      </w:pPr>
      <w:rPr>
        <w:rFonts w:ascii="Courier New" w:hAnsi="Courier New" w:cs="Courier New" w:hint="default"/>
      </w:rPr>
    </w:lvl>
    <w:lvl w:ilvl="8" w:tplc="08090005" w:tentative="1">
      <w:start w:val="1"/>
      <w:numFmt w:val="bullet"/>
      <w:lvlText w:val=""/>
      <w:lvlJc w:val="left"/>
      <w:pPr>
        <w:ind w:left="6540" w:hanging="360"/>
      </w:pPr>
      <w:rPr>
        <w:rFonts w:ascii="Wingdings" w:hAnsi="Wingdings" w:hint="default"/>
      </w:rPr>
    </w:lvl>
  </w:abstractNum>
  <w:abstractNum w:abstractNumId="1" w15:restartNumberingAfterBreak="0">
    <w:nsid w:val="49174C13"/>
    <w:multiLevelType w:val="hybridMultilevel"/>
    <w:tmpl w:val="E3049DD0"/>
    <w:lvl w:ilvl="0" w:tplc="DD0E2698">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Ping Song">
    <w15:presenceInfo w15:providerId="AD" w15:userId="S::pings@juniper.net::39a4b0a8-19cf-4625-92f1-55c5cbb30c2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spelling="clean" w:grammar="clean"/>
  <w:trackRevisions/>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C2D59"/>
    <w:rsid w:val="0003439C"/>
    <w:rsid w:val="00293E6A"/>
    <w:rsid w:val="003462C6"/>
    <w:rsid w:val="00360B5A"/>
    <w:rsid w:val="005E01B2"/>
    <w:rsid w:val="0060294B"/>
    <w:rsid w:val="0066051F"/>
    <w:rsid w:val="006B5290"/>
    <w:rsid w:val="007846EC"/>
    <w:rsid w:val="00795CCE"/>
    <w:rsid w:val="009C227A"/>
    <w:rsid w:val="009F4AB2"/>
    <w:rsid w:val="00AD38F9"/>
    <w:rsid w:val="00DB66F2"/>
    <w:rsid w:val="00DC7FED"/>
    <w:rsid w:val="00F4189D"/>
    <w:rsid w:val="00F66081"/>
    <w:rsid w:val="00FC2D59"/>
    <w:rsid w:val="00FE273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359A9B0"/>
  <w15:chartTrackingRefBased/>
  <w15:docId w15:val="{D592A66E-9B91-4140-BD0F-3D0EA2EC6B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FC2D59"/>
    <w:pPr>
      <w:spacing w:after="200" w:line="240" w:lineRule="auto"/>
    </w:pPr>
    <w:rPr>
      <w:rFonts w:eastAsiaTheme="minorHAnsi"/>
      <w:sz w:val="24"/>
      <w:szCs w:val="24"/>
      <w:lang w:eastAsia="en-US"/>
    </w:rPr>
  </w:style>
  <w:style w:type="paragraph" w:styleId="Heading1">
    <w:name w:val="heading 1"/>
    <w:basedOn w:val="Normal"/>
    <w:next w:val="BodyText"/>
    <w:link w:val="Heading1Char"/>
    <w:uiPriority w:val="9"/>
    <w:qFormat/>
    <w:rsid w:val="00FC2D59"/>
    <w:pPr>
      <w:keepNext/>
      <w:keepLines/>
      <w:spacing w:before="480" w:after="0"/>
      <w:outlineLvl w:val="0"/>
    </w:pPr>
    <w:rPr>
      <w:rFonts w:asciiTheme="majorHAnsi" w:eastAsiaTheme="majorEastAsia" w:hAnsiTheme="majorHAnsi" w:cstheme="majorBidi"/>
      <w:b/>
      <w:bCs/>
      <w:color w:val="4472C4" w:themeColor="accent1"/>
      <w:sz w:val="32"/>
      <w:szCs w:val="32"/>
    </w:rPr>
  </w:style>
  <w:style w:type="paragraph" w:styleId="Heading2">
    <w:name w:val="heading 2"/>
    <w:basedOn w:val="Normal"/>
    <w:next w:val="BodyText"/>
    <w:link w:val="Heading2Char"/>
    <w:uiPriority w:val="9"/>
    <w:unhideWhenUsed/>
    <w:qFormat/>
    <w:rsid w:val="00FC2D59"/>
    <w:pPr>
      <w:keepNext/>
      <w:keepLines/>
      <w:spacing w:before="200" w:after="0"/>
      <w:outlineLvl w:val="1"/>
    </w:pPr>
    <w:rPr>
      <w:rFonts w:asciiTheme="majorHAnsi" w:eastAsiaTheme="majorEastAsia" w:hAnsiTheme="majorHAnsi" w:cstheme="majorBidi"/>
      <w:b/>
      <w:bCs/>
      <w:color w:val="4472C4" w:themeColor="accent1"/>
      <w:sz w:val="28"/>
      <w:szCs w:val="28"/>
    </w:rPr>
  </w:style>
  <w:style w:type="paragraph" w:styleId="Heading3">
    <w:name w:val="heading 3"/>
    <w:basedOn w:val="Normal"/>
    <w:next w:val="BodyText"/>
    <w:link w:val="Heading3Char"/>
    <w:uiPriority w:val="9"/>
    <w:unhideWhenUsed/>
    <w:qFormat/>
    <w:rsid w:val="00FC2D59"/>
    <w:pPr>
      <w:keepNext/>
      <w:keepLines/>
      <w:spacing w:before="200" w:after="0"/>
      <w:outlineLvl w:val="2"/>
    </w:pPr>
    <w:rPr>
      <w:rFonts w:asciiTheme="majorHAnsi" w:eastAsiaTheme="majorEastAsia" w:hAnsiTheme="majorHAnsi" w:cstheme="majorBidi"/>
      <w:b/>
      <w:bCs/>
      <w:color w:val="4472C4"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C2D59"/>
    <w:rPr>
      <w:rFonts w:asciiTheme="majorHAnsi" w:eastAsiaTheme="majorEastAsia" w:hAnsiTheme="majorHAnsi" w:cstheme="majorBidi"/>
      <w:b/>
      <w:bCs/>
      <w:color w:val="4472C4" w:themeColor="accent1"/>
      <w:sz w:val="32"/>
      <w:szCs w:val="32"/>
      <w:lang w:eastAsia="en-US"/>
    </w:rPr>
  </w:style>
  <w:style w:type="character" w:customStyle="1" w:styleId="Heading2Char">
    <w:name w:val="Heading 2 Char"/>
    <w:basedOn w:val="DefaultParagraphFont"/>
    <w:link w:val="Heading2"/>
    <w:uiPriority w:val="9"/>
    <w:rsid w:val="00FC2D59"/>
    <w:rPr>
      <w:rFonts w:asciiTheme="majorHAnsi" w:eastAsiaTheme="majorEastAsia" w:hAnsiTheme="majorHAnsi" w:cstheme="majorBidi"/>
      <w:b/>
      <w:bCs/>
      <w:color w:val="4472C4" w:themeColor="accent1"/>
      <w:sz w:val="28"/>
      <w:szCs w:val="28"/>
      <w:lang w:eastAsia="en-US"/>
    </w:rPr>
  </w:style>
  <w:style w:type="character" w:customStyle="1" w:styleId="Heading3Char">
    <w:name w:val="Heading 3 Char"/>
    <w:basedOn w:val="DefaultParagraphFont"/>
    <w:link w:val="Heading3"/>
    <w:uiPriority w:val="9"/>
    <w:rsid w:val="00FC2D59"/>
    <w:rPr>
      <w:rFonts w:asciiTheme="majorHAnsi" w:eastAsiaTheme="majorEastAsia" w:hAnsiTheme="majorHAnsi" w:cstheme="majorBidi"/>
      <w:b/>
      <w:bCs/>
      <w:color w:val="4472C4" w:themeColor="accent1"/>
      <w:sz w:val="24"/>
      <w:szCs w:val="24"/>
      <w:lang w:eastAsia="en-US"/>
    </w:rPr>
  </w:style>
  <w:style w:type="paragraph" w:styleId="BodyText">
    <w:name w:val="Body Text"/>
    <w:basedOn w:val="Normal"/>
    <w:link w:val="BodyTextChar"/>
    <w:unhideWhenUsed/>
    <w:qFormat/>
    <w:rsid w:val="00FC2D59"/>
    <w:pPr>
      <w:spacing w:before="180" w:after="180"/>
    </w:pPr>
  </w:style>
  <w:style w:type="character" w:customStyle="1" w:styleId="BodyTextChar">
    <w:name w:val="Body Text Char"/>
    <w:basedOn w:val="DefaultParagraphFont"/>
    <w:link w:val="BodyText"/>
    <w:rsid w:val="00FC2D59"/>
    <w:rPr>
      <w:rFonts w:eastAsiaTheme="minorHAnsi"/>
      <w:sz w:val="24"/>
      <w:szCs w:val="24"/>
      <w:lang w:eastAsia="en-US"/>
    </w:rPr>
  </w:style>
  <w:style w:type="paragraph" w:styleId="Header">
    <w:name w:val="header"/>
    <w:basedOn w:val="Normal"/>
    <w:link w:val="HeaderChar"/>
    <w:uiPriority w:val="99"/>
    <w:unhideWhenUsed/>
    <w:rsid w:val="00FC2D59"/>
    <w:pPr>
      <w:tabs>
        <w:tab w:val="center" w:pos="4513"/>
        <w:tab w:val="right" w:pos="9026"/>
      </w:tabs>
      <w:spacing w:after="0"/>
    </w:pPr>
  </w:style>
  <w:style w:type="character" w:customStyle="1" w:styleId="HeaderChar">
    <w:name w:val="Header Char"/>
    <w:basedOn w:val="DefaultParagraphFont"/>
    <w:link w:val="Header"/>
    <w:uiPriority w:val="99"/>
    <w:rsid w:val="00FC2D59"/>
    <w:rPr>
      <w:rFonts w:eastAsiaTheme="minorHAnsi"/>
      <w:sz w:val="24"/>
      <w:szCs w:val="24"/>
      <w:lang w:eastAsia="en-US"/>
    </w:rPr>
  </w:style>
  <w:style w:type="paragraph" w:styleId="Footer">
    <w:name w:val="footer"/>
    <w:basedOn w:val="Normal"/>
    <w:link w:val="FooterChar"/>
    <w:uiPriority w:val="99"/>
    <w:unhideWhenUsed/>
    <w:rsid w:val="00FC2D59"/>
    <w:pPr>
      <w:tabs>
        <w:tab w:val="center" w:pos="4513"/>
        <w:tab w:val="right" w:pos="9026"/>
      </w:tabs>
      <w:spacing w:after="0"/>
    </w:pPr>
  </w:style>
  <w:style w:type="character" w:customStyle="1" w:styleId="FooterChar">
    <w:name w:val="Footer Char"/>
    <w:basedOn w:val="DefaultParagraphFont"/>
    <w:link w:val="Footer"/>
    <w:uiPriority w:val="99"/>
    <w:rsid w:val="00FC2D59"/>
    <w:rPr>
      <w:rFonts w:eastAsiaTheme="minorHAnsi"/>
      <w:sz w:val="24"/>
      <w:szCs w:val="24"/>
      <w:lang w:eastAsia="en-US"/>
    </w:rPr>
  </w:style>
  <w:style w:type="paragraph" w:styleId="BalloonText">
    <w:name w:val="Balloon Text"/>
    <w:basedOn w:val="Normal"/>
    <w:link w:val="BalloonTextChar"/>
    <w:uiPriority w:val="99"/>
    <w:semiHidden/>
    <w:unhideWhenUsed/>
    <w:rsid w:val="007846EC"/>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846EC"/>
    <w:rPr>
      <w:rFonts w:ascii="Segoe UI" w:eastAsiaTheme="minorHAnsi" w:hAnsi="Segoe UI" w:cs="Segoe UI"/>
      <w:sz w:val="18"/>
      <w:szCs w:val="18"/>
      <w:lang w:eastAsia="en-US"/>
    </w:rPr>
  </w:style>
  <w:style w:type="character" w:styleId="CommentReference">
    <w:name w:val="annotation reference"/>
    <w:basedOn w:val="DefaultParagraphFont"/>
    <w:uiPriority w:val="99"/>
    <w:semiHidden/>
    <w:unhideWhenUsed/>
    <w:rsid w:val="00293E6A"/>
    <w:rPr>
      <w:sz w:val="16"/>
      <w:szCs w:val="16"/>
    </w:rPr>
  </w:style>
  <w:style w:type="paragraph" w:styleId="CommentText">
    <w:name w:val="annotation text"/>
    <w:basedOn w:val="Normal"/>
    <w:link w:val="CommentTextChar"/>
    <w:uiPriority w:val="99"/>
    <w:semiHidden/>
    <w:unhideWhenUsed/>
    <w:rsid w:val="00293E6A"/>
    <w:rPr>
      <w:sz w:val="20"/>
      <w:szCs w:val="20"/>
    </w:rPr>
  </w:style>
  <w:style w:type="character" w:customStyle="1" w:styleId="CommentTextChar">
    <w:name w:val="Comment Text Char"/>
    <w:basedOn w:val="DefaultParagraphFont"/>
    <w:link w:val="CommentText"/>
    <w:uiPriority w:val="99"/>
    <w:semiHidden/>
    <w:rsid w:val="00293E6A"/>
    <w:rPr>
      <w:rFonts w:eastAsiaTheme="minorHAnsi"/>
      <w:sz w:val="20"/>
      <w:szCs w:val="20"/>
      <w:lang w:eastAsia="en-US"/>
    </w:rPr>
  </w:style>
  <w:style w:type="paragraph" w:styleId="CommentSubject">
    <w:name w:val="annotation subject"/>
    <w:basedOn w:val="CommentText"/>
    <w:next w:val="CommentText"/>
    <w:link w:val="CommentSubjectChar"/>
    <w:uiPriority w:val="99"/>
    <w:semiHidden/>
    <w:unhideWhenUsed/>
    <w:rsid w:val="00293E6A"/>
    <w:rPr>
      <w:b/>
      <w:bCs/>
    </w:rPr>
  </w:style>
  <w:style w:type="character" w:customStyle="1" w:styleId="CommentSubjectChar">
    <w:name w:val="Comment Subject Char"/>
    <w:basedOn w:val="CommentTextChar"/>
    <w:link w:val="CommentSubject"/>
    <w:uiPriority w:val="99"/>
    <w:semiHidden/>
    <w:rsid w:val="00293E6A"/>
    <w:rPr>
      <w:rFonts w:eastAsiaTheme="minorHAnsi"/>
      <w:b/>
      <w:bCs/>
      <w:sz w:val="20"/>
      <w:szCs w:val="20"/>
      <w:lang w:eastAsia="en-US"/>
    </w:rPr>
  </w:style>
  <w:style w:type="character" w:styleId="Hyperlink">
    <w:name w:val="Hyperlink"/>
    <w:basedOn w:val="DefaultParagraphFont"/>
    <w:uiPriority w:val="99"/>
    <w:unhideWhenUsed/>
    <w:rsid w:val="009C227A"/>
    <w:rPr>
      <w:color w:val="0563C1" w:themeColor="hyperlink"/>
      <w:u w:val="single"/>
    </w:rPr>
  </w:style>
  <w:style w:type="character" w:styleId="UnresolvedMention">
    <w:name w:val="Unresolved Mention"/>
    <w:basedOn w:val="DefaultParagraphFont"/>
    <w:uiPriority w:val="99"/>
    <w:semiHidden/>
    <w:unhideWhenUsed/>
    <w:rsid w:val="009C227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comments.xml.rels><?xml version="1.0" encoding="UTF-8" standalone="yes"?>
<Relationships xmlns="http://schemas.openxmlformats.org/package/2006/relationships"><Relationship Id="rId1" Type="http://schemas.openxmlformats.org/officeDocument/2006/relationships/hyperlink" Target="https://github.com/pinggit/dpdk-contrail-book/issues/2#issuecomment-635467314" TargetMode="External"/></Relationships>
</file>

<file path=word/_rels/document.xml.rels><?xml version="1.0" encoding="UTF-8" standalone="yes"?>
<Relationships xmlns="http://schemas.openxmlformats.org/package/2006/relationships"><Relationship Id="rId13" Type="http://schemas.openxmlformats.org/officeDocument/2006/relationships/image" Target="media/image7.emf"/><Relationship Id="rId18" Type="http://schemas.openxmlformats.org/officeDocument/2006/relationships/image" Target="media/image9.emf"/><Relationship Id="rId26" Type="http://schemas.openxmlformats.org/officeDocument/2006/relationships/image" Target="media/image17.emf"/><Relationship Id="rId3" Type="http://schemas.openxmlformats.org/officeDocument/2006/relationships/settings" Target="settings.xml"/><Relationship Id="rId21" Type="http://schemas.openxmlformats.org/officeDocument/2006/relationships/image" Target="media/image12.emf"/><Relationship Id="rId34"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emf"/><Relationship Id="rId17" Type="http://schemas.microsoft.com/office/2016/09/relationships/commentsIds" Target="commentsIds.xml"/><Relationship Id="rId25" Type="http://schemas.openxmlformats.org/officeDocument/2006/relationships/image" Target="media/image16.emf"/><Relationship Id="rId33" Type="http://schemas.openxmlformats.org/officeDocument/2006/relationships/footer" Target="footer3.xml"/><Relationship Id="rId2" Type="http://schemas.openxmlformats.org/officeDocument/2006/relationships/styles" Target="styles.xml"/><Relationship Id="rId16" Type="http://schemas.microsoft.com/office/2011/relationships/commentsExtended" Target="commentsExtended.xml"/><Relationship Id="rId20" Type="http://schemas.openxmlformats.org/officeDocument/2006/relationships/image" Target="media/image11.emf"/><Relationship Id="rId29" Type="http://schemas.openxmlformats.org/officeDocument/2006/relationships/header" Target="header2.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emf"/><Relationship Id="rId24" Type="http://schemas.openxmlformats.org/officeDocument/2006/relationships/image" Target="media/image15.emf"/><Relationship Id="rId32" Type="http://schemas.openxmlformats.org/officeDocument/2006/relationships/header" Target="header3.xml"/><Relationship Id="rId5" Type="http://schemas.openxmlformats.org/officeDocument/2006/relationships/footnotes" Target="footnotes.xml"/><Relationship Id="rId15" Type="http://schemas.openxmlformats.org/officeDocument/2006/relationships/comments" Target="comments.xml"/><Relationship Id="rId23" Type="http://schemas.openxmlformats.org/officeDocument/2006/relationships/image" Target="media/image14.emf"/><Relationship Id="rId28" Type="http://schemas.openxmlformats.org/officeDocument/2006/relationships/header" Target="header1.xml"/><Relationship Id="rId36" Type="http://schemas.openxmlformats.org/officeDocument/2006/relationships/theme" Target="theme/theme1.xml"/><Relationship Id="rId10" Type="http://schemas.openxmlformats.org/officeDocument/2006/relationships/image" Target="media/image4.emf"/><Relationship Id="rId19" Type="http://schemas.openxmlformats.org/officeDocument/2006/relationships/image" Target="media/image10.emf"/><Relationship Id="rId31"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image" Target="media/image3.emf"/><Relationship Id="rId14" Type="http://schemas.openxmlformats.org/officeDocument/2006/relationships/image" Target="media/image8.emf"/><Relationship Id="rId22" Type="http://schemas.openxmlformats.org/officeDocument/2006/relationships/image" Target="media/image13.emf"/><Relationship Id="rId27" Type="http://schemas.openxmlformats.org/officeDocument/2006/relationships/image" Target="media/image18.emf"/><Relationship Id="rId30" Type="http://schemas.openxmlformats.org/officeDocument/2006/relationships/footer" Target="footer1.xml"/><Relationship Id="rId35" Type="http://schemas.microsoft.com/office/2011/relationships/people" Target="people.xml"/><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1430</TotalTime>
  <Pages>19</Pages>
  <Words>3072</Words>
  <Characters>17513</Characters>
  <Application>Microsoft Office Word</Application>
  <DocSecurity>0</DocSecurity>
  <Lines>145</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20544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Ping Song</dc:creator>
  <cp:keywords/>
  <dc:description/>
  <cp:lastModifiedBy>Ping Song</cp:lastModifiedBy>
  <cp:revision>3</cp:revision>
  <dcterms:created xsi:type="dcterms:W3CDTF">2020-09-16T03:47:00Z</dcterms:created>
  <dcterms:modified xsi:type="dcterms:W3CDTF">2020-09-17T03:33:00Z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0633b888-ae0d-4341-a75f-06e04137d755_Enabled">
    <vt:lpwstr>true</vt:lpwstr>
  </property>
  <property fmtid="{D5CDD505-2E9C-101B-9397-08002B2CF9AE}" pid="3" name="MSIP_Label_0633b888-ae0d-4341-a75f-06e04137d755_SetDate">
    <vt:lpwstr>2020-09-15T20:35:36Z</vt:lpwstr>
  </property>
  <property fmtid="{D5CDD505-2E9C-101B-9397-08002B2CF9AE}" pid="4" name="MSIP_Label_0633b888-ae0d-4341-a75f-06e04137d755_Method">
    <vt:lpwstr>Standard</vt:lpwstr>
  </property>
  <property fmtid="{D5CDD505-2E9C-101B-9397-08002B2CF9AE}" pid="5" name="MSIP_Label_0633b888-ae0d-4341-a75f-06e04137d755_Name">
    <vt:lpwstr>0633b888-ae0d-4341-a75f-06e04137d755</vt:lpwstr>
  </property>
  <property fmtid="{D5CDD505-2E9C-101B-9397-08002B2CF9AE}" pid="6" name="MSIP_Label_0633b888-ae0d-4341-a75f-06e04137d755_SiteId">
    <vt:lpwstr>bea78b3c-4cdb-4130-854a-1d193232e5f4</vt:lpwstr>
  </property>
  <property fmtid="{D5CDD505-2E9C-101B-9397-08002B2CF9AE}" pid="7" name="MSIP_Label_0633b888-ae0d-4341-a75f-06e04137d755_ActionId">
    <vt:lpwstr>79739da9-92b3-4d5b-a337-9c4efc4f8c1b</vt:lpwstr>
  </property>
  <property fmtid="{D5CDD505-2E9C-101B-9397-08002B2CF9AE}" pid="8" name="MSIP_Label_0633b888-ae0d-4341-a75f-06e04137d755_ContentBits">
    <vt:lpwstr>2</vt:lpwstr>
  </property>
</Properties>
</file>