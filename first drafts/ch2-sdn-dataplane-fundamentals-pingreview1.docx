
<file path=[Content_Types].xml><?xml version="1.0" encoding="utf-8"?>
<Types xmlns="http://schemas.openxmlformats.org/package/2006/content-types">
  <Default Extension="emf" ContentType="image/x-emf"/>
  <Default Extension="png" ContentType="image/png;base64"/>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35.png" ContentType="image/png"/>
  <Override PartName="/word/media/image47.png" ContentType="image/png"/>
  <Override PartName="/word/media/image48.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56.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X749457e8e2fb2f611c7c4b9f59f9b1143b11c90" w:displacedByCustomXml="next"/>
    <w:sdt>
      <w:sdtPr>
        <w:rPr>
          <w:rFonts w:asciiTheme="minorHAnsi" w:eastAsiaTheme="minorHAnsi" w:hAnsiTheme="minorHAnsi" w:cstheme="minorBidi"/>
          <w:color w:val="auto"/>
          <w:sz w:val="24"/>
          <w:szCs w:val="24"/>
          <w:lang w:val="fr-FR"/>
        </w:rPr>
        <w:id w:val="-185369462"/>
        <w:docPartObj>
          <w:docPartGallery w:val="Table of Contents"/>
          <w:docPartUnique/>
        </w:docPartObj>
      </w:sdtPr>
      <w:sdtEndPr>
        <w:rPr>
          <w:rFonts w:eastAsia="宋体"/>
          <w:b/>
          <w:bCs/>
        </w:rPr>
      </w:sdtEndPr>
      <w:sdtContent>
        <w:p w14:paraId="46C8AEEB" w14:textId="7B49D506" w:rsidR="00237AC9" w:rsidRDefault="00237AC9">
          <w:pPr>
            <w:pStyle w:val="TOCHeading"/>
          </w:pPr>
          <w:r>
            <w:rPr>
              <w:lang w:val="fr-FR"/>
            </w:rPr>
            <w:t>Table des matières</w:t>
          </w:r>
        </w:p>
        <w:p w14:paraId="6D03C645" w14:textId="28446568" w:rsidR="00CE30B9" w:rsidRDefault="00237AC9">
          <w:pPr>
            <w:pStyle w:val="TOC1"/>
            <w:tabs>
              <w:tab w:val="right" w:leader="dot" w:pos="9062"/>
            </w:tabs>
            <w:rPr>
              <w:rFonts w:eastAsiaTheme="minorEastAsia"/>
              <w:noProof/>
              <w:sz w:val="22"/>
              <w:szCs w:val="22"/>
              <w:lang w:val="en-GB" w:eastAsia="en-GB"/>
            </w:rPr>
          </w:pPr>
          <w:r>
            <w:fldChar w:fldCharType="begin"/>
          </w:r>
          <w:r>
            <w:instrText xml:space="preserve"> TOC \o "1-3" \h \z \u </w:instrText>
          </w:r>
          <w:r>
            <w:fldChar w:fldCharType="separate"/>
          </w:r>
          <w:hyperlink w:anchor="_Toc42974231" w:history="1">
            <w:r w:rsidR="00CE30B9" w:rsidRPr="00BA1B26">
              <w:rPr>
                <w:rStyle w:val="Hyperlink"/>
                <w:noProof/>
              </w:rPr>
              <w:t>chapter 2: SDN dataplane fundamentals</w:t>
            </w:r>
            <w:r w:rsidR="00CE30B9">
              <w:rPr>
                <w:noProof/>
                <w:webHidden/>
              </w:rPr>
              <w:tab/>
            </w:r>
            <w:r w:rsidR="00CE30B9">
              <w:rPr>
                <w:noProof/>
                <w:webHidden/>
              </w:rPr>
              <w:fldChar w:fldCharType="begin"/>
            </w:r>
            <w:r w:rsidR="00CE30B9">
              <w:rPr>
                <w:noProof/>
                <w:webHidden/>
              </w:rPr>
              <w:instrText xml:space="preserve"> PAGEREF _Toc42974231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44DA3635" w14:textId="2DF300C7" w:rsidR="00CE30B9" w:rsidRDefault="00493744">
          <w:pPr>
            <w:pStyle w:val="TOC2"/>
            <w:tabs>
              <w:tab w:val="right" w:leader="dot" w:pos="9062"/>
            </w:tabs>
            <w:rPr>
              <w:rFonts w:eastAsiaTheme="minorEastAsia"/>
              <w:noProof/>
              <w:sz w:val="22"/>
              <w:szCs w:val="22"/>
              <w:lang w:val="en-GB" w:eastAsia="en-GB"/>
            </w:rPr>
          </w:pPr>
          <w:hyperlink w:anchor="_Toc42974232" w:history="1">
            <w:r w:rsidR="00CE30B9" w:rsidRPr="00BA1B26">
              <w:rPr>
                <w:rStyle w:val="Hyperlink"/>
                <w:noProof/>
              </w:rPr>
              <w:t>Virtualization concepts</w:t>
            </w:r>
            <w:r w:rsidR="00CE30B9">
              <w:rPr>
                <w:noProof/>
                <w:webHidden/>
              </w:rPr>
              <w:tab/>
            </w:r>
            <w:r w:rsidR="00CE30B9">
              <w:rPr>
                <w:noProof/>
                <w:webHidden/>
              </w:rPr>
              <w:fldChar w:fldCharType="begin"/>
            </w:r>
            <w:r w:rsidR="00CE30B9">
              <w:rPr>
                <w:noProof/>
                <w:webHidden/>
              </w:rPr>
              <w:instrText xml:space="preserve"> PAGEREF _Toc42974232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025E73E3" w14:textId="7687E93E" w:rsidR="00CE30B9" w:rsidRDefault="00493744">
          <w:pPr>
            <w:pStyle w:val="TOC3"/>
            <w:tabs>
              <w:tab w:val="right" w:leader="dot" w:pos="9062"/>
            </w:tabs>
            <w:rPr>
              <w:rFonts w:eastAsiaTheme="minorEastAsia"/>
              <w:noProof/>
              <w:sz w:val="22"/>
              <w:szCs w:val="22"/>
              <w:lang w:val="en-GB" w:eastAsia="en-GB"/>
            </w:rPr>
          </w:pPr>
          <w:hyperlink w:anchor="_Toc42974233" w:history="1">
            <w:r w:rsidR="00CE30B9" w:rsidRPr="00BA1B26">
              <w:rPr>
                <w:rStyle w:val="Hyperlink"/>
                <w:noProof/>
              </w:rPr>
              <w:t>Server virtualization</w:t>
            </w:r>
            <w:r w:rsidR="00CE30B9">
              <w:rPr>
                <w:noProof/>
                <w:webHidden/>
              </w:rPr>
              <w:tab/>
            </w:r>
            <w:r w:rsidR="00CE30B9">
              <w:rPr>
                <w:noProof/>
                <w:webHidden/>
              </w:rPr>
              <w:fldChar w:fldCharType="begin"/>
            </w:r>
            <w:r w:rsidR="00CE30B9">
              <w:rPr>
                <w:noProof/>
                <w:webHidden/>
              </w:rPr>
              <w:instrText xml:space="preserve"> PAGEREF _Toc42974233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7C907CC4" w14:textId="66BE75E8" w:rsidR="00CE30B9" w:rsidRDefault="00493744">
          <w:pPr>
            <w:pStyle w:val="TOC3"/>
            <w:tabs>
              <w:tab w:val="right" w:leader="dot" w:pos="9062"/>
            </w:tabs>
            <w:rPr>
              <w:rFonts w:eastAsiaTheme="minorEastAsia"/>
              <w:noProof/>
              <w:sz w:val="22"/>
              <w:szCs w:val="22"/>
              <w:lang w:val="en-GB" w:eastAsia="en-GB"/>
            </w:rPr>
          </w:pPr>
          <w:hyperlink w:anchor="_Toc42974234" w:history="1">
            <w:r w:rsidR="00CE30B9" w:rsidRPr="00BA1B26">
              <w:rPr>
                <w:rStyle w:val="Hyperlink"/>
                <w:noProof/>
              </w:rPr>
              <w:t>Inter Process Communication</w:t>
            </w:r>
            <w:r w:rsidR="00CE30B9">
              <w:rPr>
                <w:noProof/>
                <w:webHidden/>
              </w:rPr>
              <w:tab/>
            </w:r>
            <w:r w:rsidR="00CE30B9">
              <w:rPr>
                <w:noProof/>
                <w:webHidden/>
              </w:rPr>
              <w:fldChar w:fldCharType="begin"/>
            </w:r>
            <w:r w:rsidR="00CE30B9">
              <w:rPr>
                <w:noProof/>
                <w:webHidden/>
              </w:rPr>
              <w:instrText xml:space="preserve"> PAGEREF _Toc42974234 \h </w:instrText>
            </w:r>
            <w:r w:rsidR="00CE30B9">
              <w:rPr>
                <w:noProof/>
                <w:webHidden/>
              </w:rPr>
            </w:r>
            <w:r w:rsidR="00CE30B9">
              <w:rPr>
                <w:noProof/>
                <w:webHidden/>
              </w:rPr>
              <w:fldChar w:fldCharType="separate"/>
            </w:r>
            <w:r w:rsidR="00CE30B9">
              <w:rPr>
                <w:noProof/>
                <w:webHidden/>
              </w:rPr>
              <w:t>4</w:t>
            </w:r>
            <w:r w:rsidR="00CE30B9">
              <w:rPr>
                <w:noProof/>
                <w:webHidden/>
              </w:rPr>
              <w:fldChar w:fldCharType="end"/>
            </w:r>
          </w:hyperlink>
        </w:p>
        <w:p w14:paraId="4E0F58FA" w14:textId="38722354" w:rsidR="00CE30B9" w:rsidRDefault="00493744">
          <w:pPr>
            <w:pStyle w:val="TOC3"/>
            <w:tabs>
              <w:tab w:val="right" w:leader="dot" w:pos="9062"/>
            </w:tabs>
            <w:rPr>
              <w:rFonts w:eastAsiaTheme="minorEastAsia"/>
              <w:noProof/>
              <w:sz w:val="22"/>
              <w:szCs w:val="22"/>
              <w:lang w:val="en-GB" w:eastAsia="en-GB"/>
            </w:rPr>
          </w:pPr>
          <w:hyperlink w:anchor="_Toc42974235" w:history="1">
            <w:r w:rsidR="00CE30B9" w:rsidRPr="00BA1B26">
              <w:rPr>
                <w:rStyle w:val="Hyperlink"/>
                <w:noProof/>
              </w:rPr>
              <w:t>Network device Architecture and concepts</w:t>
            </w:r>
            <w:r w:rsidR="00CE30B9">
              <w:rPr>
                <w:noProof/>
                <w:webHidden/>
              </w:rPr>
              <w:tab/>
            </w:r>
            <w:r w:rsidR="00CE30B9">
              <w:rPr>
                <w:noProof/>
                <w:webHidden/>
              </w:rPr>
              <w:fldChar w:fldCharType="begin"/>
            </w:r>
            <w:r w:rsidR="00CE30B9">
              <w:rPr>
                <w:noProof/>
                <w:webHidden/>
              </w:rPr>
              <w:instrText xml:space="preserve"> PAGEREF _Toc42974235 \h </w:instrText>
            </w:r>
            <w:r w:rsidR="00CE30B9">
              <w:rPr>
                <w:noProof/>
                <w:webHidden/>
              </w:rPr>
            </w:r>
            <w:r w:rsidR="00CE30B9">
              <w:rPr>
                <w:noProof/>
                <w:webHidden/>
              </w:rPr>
              <w:fldChar w:fldCharType="separate"/>
            </w:r>
            <w:r w:rsidR="00CE30B9">
              <w:rPr>
                <w:noProof/>
                <w:webHidden/>
              </w:rPr>
              <w:t>6</w:t>
            </w:r>
            <w:r w:rsidR="00CE30B9">
              <w:rPr>
                <w:noProof/>
                <w:webHidden/>
              </w:rPr>
              <w:fldChar w:fldCharType="end"/>
            </w:r>
          </w:hyperlink>
        </w:p>
        <w:p w14:paraId="3DD53D45" w14:textId="1AD8E373" w:rsidR="00CE30B9" w:rsidRDefault="00493744">
          <w:pPr>
            <w:pStyle w:val="TOC3"/>
            <w:tabs>
              <w:tab w:val="right" w:leader="dot" w:pos="9062"/>
            </w:tabs>
            <w:rPr>
              <w:rFonts w:eastAsiaTheme="minorEastAsia"/>
              <w:noProof/>
              <w:sz w:val="22"/>
              <w:szCs w:val="22"/>
              <w:lang w:val="en-GB" w:eastAsia="en-GB"/>
            </w:rPr>
          </w:pPr>
          <w:hyperlink w:anchor="_Toc42974236" w:history="1">
            <w:r w:rsidR="00CE30B9" w:rsidRPr="00BA1B26">
              <w:rPr>
                <w:rStyle w:val="Hyperlink"/>
                <w:noProof/>
              </w:rPr>
              <w:t>Network devices virtualization</w:t>
            </w:r>
            <w:r w:rsidR="00CE30B9">
              <w:rPr>
                <w:noProof/>
                <w:webHidden/>
              </w:rPr>
              <w:tab/>
            </w:r>
            <w:r w:rsidR="00CE30B9">
              <w:rPr>
                <w:noProof/>
                <w:webHidden/>
              </w:rPr>
              <w:fldChar w:fldCharType="begin"/>
            </w:r>
            <w:r w:rsidR="00CE30B9">
              <w:rPr>
                <w:noProof/>
                <w:webHidden/>
              </w:rPr>
              <w:instrText xml:space="preserve"> PAGEREF _Toc42974236 \h </w:instrText>
            </w:r>
            <w:r w:rsidR="00CE30B9">
              <w:rPr>
                <w:noProof/>
                <w:webHidden/>
              </w:rPr>
            </w:r>
            <w:r w:rsidR="00CE30B9">
              <w:rPr>
                <w:noProof/>
                <w:webHidden/>
              </w:rPr>
              <w:fldChar w:fldCharType="separate"/>
            </w:r>
            <w:r w:rsidR="00CE30B9">
              <w:rPr>
                <w:noProof/>
                <w:webHidden/>
              </w:rPr>
              <w:t>8</w:t>
            </w:r>
            <w:r w:rsidR="00CE30B9">
              <w:rPr>
                <w:noProof/>
                <w:webHidden/>
              </w:rPr>
              <w:fldChar w:fldCharType="end"/>
            </w:r>
          </w:hyperlink>
        </w:p>
        <w:p w14:paraId="389C60BA" w14:textId="455D1B6E" w:rsidR="00CE30B9" w:rsidRDefault="00493744">
          <w:pPr>
            <w:pStyle w:val="TOC3"/>
            <w:tabs>
              <w:tab w:val="right" w:leader="dot" w:pos="9062"/>
            </w:tabs>
            <w:rPr>
              <w:rFonts w:eastAsiaTheme="minorEastAsia"/>
              <w:noProof/>
              <w:sz w:val="22"/>
              <w:szCs w:val="22"/>
              <w:lang w:val="en-GB" w:eastAsia="en-GB"/>
            </w:rPr>
          </w:pPr>
          <w:hyperlink w:anchor="_Toc42974237" w:history="1">
            <w:r w:rsidR="00CE30B9" w:rsidRPr="00BA1B26">
              <w:rPr>
                <w:rStyle w:val="Hyperlink"/>
                <w:noProof/>
              </w:rPr>
              <w:t>Emulated network devices</w:t>
            </w:r>
            <w:r w:rsidR="00CE30B9">
              <w:rPr>
                <w:noProof/>
                <w:webHidden/>
              </w:rPr>
              <w:tab/>
            </w:r>
            <w:r w:rsidR="00CE30B9">
              <w:rPr>
                <w:noProof/>
                <w:webHidden/>
              </w:rPr>
              <w:fldChar w:fldCharType="begin"/>
            </w:r>
            <w:r w:rsidR="00CE30B9">
              <w:rPr>
                <w:noProof/>
                <w:webHidden/>
              </w:rPr>
              <w:instrText xml:space="preserve"> PAGEREF _Toc42974237 \h </w:instrText>
            </w:r>
            <w:r w:rsidR="00CE30B9">
              <w:rPr>
                <w:noProof/>
                <w:webHidden/>
              </w:rPr>
            </w:r>
            <w:r w:rsidR="00CE30B9">
              <w:rPr>
                <w:noProof/>
                <w:webHidden/>
              </w:rPr>
              <w:fldChar w:fldCharType="separate"/>
            </w:r>
            <w:r w:rsidR="00CE30B9">
              <w:rPr>
                <w:noProof/>
                <w:webHidden/>
              </w:rPr>
              <w:t>9</w:t>
            </w:r>
            <w:r w:rsidR="00CE30B9">
              <w:rPr>
                <w:noProof/>
                <w:webHidden/>
              </w:rPr>
              <w:fldChar w:fldCharType="end"/>
            </w:r>
          </w:hyperlink>
        </w:p>
        <w:p w14:paraId="62377F2F" w14:textId="09F7F163" w:rsidR="00CE30B9" w:rsidRDefault="00493744">
          <w:pPr>
            <w:pStyle w:val="TOC3"/>
            <w:tabs>
              <w:tab w:val="right" w:leader="dot" w:pos="9062"/>
            </w:tabs>
            <w:rPr>
              <w:rFonts w:eastAsiaTheme="minorEastAsia"/>
              <w:noProof/>
              <w:sz w:val="22"/>
              <w:szCs w:val="22"/>
              <w:lang w:val="en-GB" w:eastAsia="en-GB"/>
            </w:rPr>
          </w:pPr>
          <w:hyperlink w:anchor="_Toc42974238" w:history="1">
            <w:r w:rsidR="00CE30B9" w:rsidRPr="00BA1B26">
              <w:rPr>
                <w:rStyle w:val="Hyperlink"/>
                <w:noProof/>
              </w:rPr>
              <w:t>Paravirtualized network device</w:t>
            </w:r>
            <w:r w:rsidR="00CE30B9">
              <w:rPr>
                <w:noProof/>
                <w:webHidden/>
              </w:rPr>
              <w:tab/>
            </w:r>
            <w:r w:rsidR="00CE30B9">
              <w:rPr>
                <w:noProof/>
                <w:webHidden/>
              </w:rPr>
              <w:fldChar w:fldCharType="begin"/>
            </w:r>
            <w:r w:rsidR="00CE30B9">
              <w:rPr>
                <w:noProof/>
                <w:webHidden/>
              </w:rPr>
              <w:instrText xml:space="preserve"> PAGEREF _Toc42974238 \h </w:instrText>
            </w:r>
            <w:r w:rsidR="00CE30B9">
              <w:rPr>
                <w:noProof/>
                <w:webHidden/>
              </w:rPr>
            </w:r>
            <w:r w:rsidR="00CE30B9">
              <w:rPr>
                <w:noProof/>
                <w:webHidden/>
              </w:rPr>
              <w:fldChar w:fldCharType="separate"/>
            </w:r>
            <w:r w:rsidR="00CE30B9">
              <w:rPr>
                <w:noProof/>
                <w:webHidden/>
              </w:rPr>
              <w:t>9</w:t>
            </w:r>
            <w:r w:rsidR="00CE30B9">
              <w:rPr>
                <w:noProof/>
                <w:webHidden/>
              </w:rPr>
              <w:fldChar w:fldCharType="end"/>
            </w:r>
          </w:hyperlink>
        </w:p>
        <w:p w14:paraId="06171016" w14:textId="2375A162" w:rsidR="00CE30B9" w:rsidRDefault="00493744">
          <w:pPr>
            <w:pStyle w:val="TOC3"/>
            <w:tabs>
              <w:tab w:val="right" w:leader="dot" w:pos="9062"/>
            </w:tabs>
            <w:rPr>
              <w:rFonts w:eastAsiaTheme="minorEastAsia"/>
              <w:noProof/>
              <w:sz w:val="22"/>
              <w:szCs w:val="22"/>
              <w:lang w:val="en-GB" w:eastAsia="en-GB"/>
            </w:rPr>
          </w:pPr>
          <w:hyperlink w:anchor="_Toc42974239" w:history="1">
            <w:r w:rsidR="00CE30B9" w:rsidRPr="00BA1B26">
              <w:rPr>
                <w:rStyle w:val="Hyperlink"/>
                <w:noProof/>
              </w:rPr>
              <w:t>Physical network device Direct I/O Assignment</w:t>
            </w:r>
            <w:r w:rsidR="00CE30B9">
              <w:rPr>
                <w:noProof/>
                <w:webHidden/>
              </w:rPr>
              <w:tab/>
            </w:r>
            <w:r w:rsidR="00CE30B9">
              <w:rPr>
                <w:noProof/>
                <w:webHidden/>
              </w:rPr>
              <w:fldChar w:fldCharType="begin"/>
            </w:r>
            <w:r w:rsidR="00CE30B9">
              <w:rPr>
                <w:noProof/>
                <w:webHidden/>
              </w:rPr>
              <w:instrText xml:space="preserve"> PAGEREF _Toc42974239 \h </w:instrText>
            </w:r>
            <w:r w:rsidR="00CE30B9">
              <w:rPr>
                <w:noProof/>
                <w:webHidden/>
              </w:rPr>
            </w:r>
            <w:r w:rsidR="00CE30B9">
              <w:rPr>
                <w:noProof/>
                <w:webHidden/>
              </w:rPr>
              <w:fldChar w:fldCharType="separate"/>
            </w:r>
            <w:r w:rsidR="00CE30B9">
              <w:rPr>
                <w:noProof/>
                <w:webHidden/>
              </w:rPr>
              <w:t>14</w:t>
            </w:r>
            <w:r w:rsidR="00CE30B9">
              <w:rPr>
                <w:noProof/>
                <w:webHidden/>
              </w:rPr>
              <w:fldChar w:fldCharType="end"/>
            </w:r>
          </w:hyperlink>
        </w:p>
        <w:p w14:paraId="3DD0BF95" w14:textId="71E55130" w:rsidR="00CE30B9" w:rsidRDefault="00493744">
          <w:pPr>
            <w:pStyle w:val="TOC3"/>
            <w:tabs>
              <w:tab w:val="right" w:leader="dot" w:pos="9062"/>
            </w:tabs>
            <w:rPr>
              <w:rFonts w:eastAsiaTheme="minorEastAsia"/>
              <w:noProof/>
              <w:sz w:val="22"/>
              <w:szCs w:val="22"/>
              <w:lang w:val="en-GB" w:eastAsia="en-GB"/>
            </w:rPr>
          </w:pPr>
          <w:hyperlink w:anchor="_Toc42974240" w:history="1">
            <w:r w:rsidR="00CE30B9" w:rsidRPr="00BA1B26">
              <w:rPr>
                <w:rStyle w:val="Hyperlink"/>
                <w:noProof/>
              </w:rPr>
              <w:t>SR-IOV</w:t>
            </w:r>
            <w:r w:rsidR="00CE30B9">
              <w:rPr>
                <w:noProof/>
                <w:webHidden/>
              </w:rPr>
              <w:tab/>
            </w:r>
            <w:r w:rsidR="00CE30B9">
              <w:rPr>
                <w:noProof/>
                <w:webHidden/>
              </w:rPr>
              <w:fldChar w:fldCharType="begin"/>
            </w:r>
            <w:r w:rsidR="00CE30B9">
              <w:rPr>
                <w:noProof/>
                <w:webHidden/>
              </w:rPr>
              <w:instrText xml:space="preserve"> PAGEREF _Toc42974240 \h </w:instrText>
            </w:r>
            <w:r w:rsidR="00CE30B9">
              <w:rPr>
                <w:noProof/>
                <w:webHidden/>
              </w:rPr>
            </w:r>
            <w:r w:rsidR="00CE30B9">
              <w:rPr>
                <w:noProof/>
                <w:webHidden/>
              </w:rPr>
              <w:fldChar w:fldCharType="separate"/>
            </w:r>
            <w:r w:rsidR="00CE30B9">
              <w:rPr>
                <w:noProof/>
                <w:webHidden/>
              </w:rPr>
              <w:t>16</w:t>
            </w:r>
            <w:r w:rsidR="00CE30B9">
              <w:rPr>
                <w:noProof/>
                <w:webHidden/>
              </w:rPr>
              <w:fldChar w:fldCharType="end"/>
            </w:r>
          </w:hyperlink>
        </w:p>
        <w:p w14:paraId="0C529BB0" w14:textId="57BC5197" w:rsidR="00CE30B9" w:rsidRDefault="00493744">
          <w:pPr>
            <w:pStyle w:val="TOC3"/>
            <w:tabs>
              <w:tab w:val="right" w:leader="dot" w:pos="9062"/>
            </w:tabs>
            <w:rPr>
              <w:rFonts w:eastAsiaTheme="minorEastAsia"/>
              <w:noProof/>
              <w:sz w:val="22"/>
              <w:szCs w:val="22"/>
              <w:lang w:val="en-GB" w:eastAsia="en-GB"/>
            </w:rPr>
          </w:pPr>
          <w:hyperlink w:anchor="_Toc42974241" w:history="1">
            <w:r w:rsidR="00CE30B9" w:rsidRPr="00BA1B26">
              <w:rPr>
                <w:rStyle w:val="Hyperlink"/>
                <w:noProof/>
              </w:rPr>
              <w:t>VirtIO SR-IOV and SDN</w:t>
            </w:r>
            <w:r w:rsidR="00CE30B9">
              <w:rPr>
                <w:noProof/>
                <w:webHidden/>
              </w:rPr>
              <w:tab/>
            </w:r>
            <w:r w:rsidR="00CE30B9">
              <w:rPr>
                <w:noProof/>
                <w:webHidden/>
              </w:rPr>
              <w:fldChar w:fldCharType="begin"/>
            </w:r>
            <w:r w:rsidR="00CE30B9">
              <w:rPr>
                <w:noProof/>
                <w:webHidden/>
              </w:rPr>
              <w:instrText xml:space="preserve"> PAGEREF _Toc42974241 \h </w:instrText>
            </w:r>
            <w:r w:rsidR="00CE30B9">
              <w:rPr>
                <w:noProof/>
                <w:webHidden/>
              </w:rPr>
            </w:r>
            <w:r w:rsidR="00CE30B9">
              <w:rPr>
                <w:noProof/>
                <w:webHidden/>
              </w:rPr>
              <w:fldChar w:fldCharType="separate"/>
            </w:r>
            <w:r w:rsidR="00CE30B9">
              <w:rPr>
                <w:noProof/>
                <w:webHidden/>
              </w:rPr>
              <w:t>18</w:t>
            </w:r>
            <w:r w:rsidR="00CE30B9">
              <w:rPr>
                <w:noProof/>
                <w:webHidden/>
              </w:rPr>
              <w:fldChar w:fldCharType="end"/>
            </w:r>
          </w:hyperlink>
        </w:p>
        <w:p w14:paraId="582B5945" w14:textId="7C5D19A7" w:rsidR="00CE30B9" w:rsidRDefault="00493744">
          <w:pPr>
            <w:pStyle w:val="TOC2"/>
            <w:tabs>
              <w:tab w:val="right" w:leader="dot" w:pos="9062"/>
            </w:tabs>
            <w:rPr>
              <w:rFonts w:eastAsiaTheme="minorEastAsia"/>
              <w:noProof/>
              <w:sz w:val="22"/>
              <w:szCs w:val="22"/>
              <w:lang w:val="en-GB" w:eastAsia="en-GB"/>
            </w:rPr>
          </w:pPr>
          <w:hyperlink w:anchor="_Toc42974242" w:history="1">
            <w:r w:rsidR="00CE30B9" w:rsidRPr="00BA1B26">
              <w:rPr>
                <w:rStyle w:val="Hyperlink"/>
                <w:noProof/>
              </w:rPr>
              <w:t>Network Packer processing performance requirements</w:t>
            </w:r>
            <w:r w:rsidR="00CE30B9">
              <w:rPr>
                <w:noProof/>
                <w:webHidden/>
              </w:rPr>
              <w:tab/>
            </w:r>
            <w:r w:rsidR="00CE30B9">
              <w:rPr>
                <w:noProof/>
                <w:webHidden/>
              </w:rPr>
              <w:fldChar w:fldCharType="begin"/>
            </w:r>
            <w:r w:rsidR="00CE30B9">
              <w:rPr>
                <w:noProof/>
                <w:webHidden/>
              </w:rPr>
              <w:instrText xml:space="preserve"> PAGEREF _Toc42974242 \h </w:instrText>
            </w:r>
            <w:r w:rsidR="00CE30B9">
              <w:rPr>
                <w:noProof/>
                <w:webHidden/>
              </w:rPr>
            </w:r>
            <w:r w:rsidR="00CE30B9">
              <w:rPr>
                <w:noProof/>
                <w:webHidden/>
              </w:rPr>
              <w:fldChar w:fldCharType="separate"/>
            </w:r>
            <w:r w:rsidR="00CE30B9">
              <w:rPr>
                <w:noProof/>
                <w:webHidden/>
              </w:rPr>
              <w:t>20</w:t>
            </w:r>
            <w:r w:rsidR="00CE30B9">
              <w:rPr>
                <w:noProof/>
                <w:webHidden/>
              </w:rPr>
              <w:fldChar w:fldCharType="end"/>
            </w:r>
          </w:hyperlink>
        </w:p>
        <w:p w14:paraId="120C9DF6" w14:textId="344BABD9" w:rsidR="00CE30B9" w:rsidRDefault="00493744">
          <w:pPr>
            <w:pStyle w:val="TOC2"/>
            <w:tabs>
              <w:tab w:val="right" w:leader="dot" w:pos="9062"/>
            </w:tabs>
            <w:rPr>
              <w:rFonts w:eastAsiaTheme="minorEastAsia"/>
              <w:noProof/>
              <w:sz w:val="22"/>
              <w:szCs w:val="22"/>
              <w:lang w:val="en-GB" w:eastAsia="en-GB"/>
            </w:rPr>
          </w:pPr>
          <w:hyperlink w:anchor="_Toc42974243" w:history="1">
            <w:r w:rsidR="00CE30B9" w:rsidRPr="00BA1B26">
              <w:rPr>
                <w:rStyle w:val="Hyperlink"/>
                <w:noProof/>
              </w:rPr>
              <w:t>DPDK and Network applications</w:t>
            </w:r>
            <w:r w:rsidR="00CE30B9">
              <w:rPr>
                <w:noProof/>
                <w:webHidden/>
              </w:rPr>
              <w:tab/>
            </w:r>
            <w:r w:rsidR="00CE30B9">
              <w:rPr>
                <w:noProof/>
                <w:webHidden/>
              </w:rPr>
              <w:fldChar w:fldCharType="begin"/>
            </w:r>
            <w:r w:rsidR="00CE30B9">
              <w:rPr>
                <w:noProof/>
                <w:webHidden/>
              </w:rPr>
              <w:instrText xml:space="preserve"> PAGEREF _Toc42974243 \h </w:instrText>
            </w:r>
            <w:r w:rsidR="00CE30B9">
              <w:rPr>
                <w:noProof/>
                <w:webHidden/>
              </w:rPr>
            </w:r>
            <w:r w:rsidR="00CE30B9">
              <w:rPr>
                <w:noProof/>
                <w:webHidden/>
              </w:rPr>
              <w:fldChar w:fldCharType="separate"/>
            </w:r>
            <w:r w:rsidR="00CE30B9">
              <w:rPr>
                <w:noProof/>
                <w:webHidden/>
              </w:rPr>
              <w:t>21</w:t>
            </w:r>
            <w:r w:rsidR="00CE30B9">
              <w:rPr>
                <w:noProof/>
                <w:webHidden/>
              </w:rPr>
              <w:fldChar w:fldCharType="end"/>
            </w:r>
          </w:hyperlink>
        </w:p>
        <w:p w14:paraId="09149D71" w14:textId="2B574BFE" w:rsidR="00CE30B9" w:rsidRDefault="00493744">
          <w:pPr>
            <w:pStyle w:val="TOC3"/>
            <w:tabs>
              <w:tab w:val="right" w:leader="dot" w:pos="9062"/>
            </w:tabs>
            <w:rPr>
              <w:rFonts w:eastAsiaTheme="minorEastAsia"/>
              <w:noProof/>
              <w:sz w:val="22"/>
              <w:szCs w:val="22"/>
              <w:lang w:val="en-GB" w:eastAsia="en-GB"/>
            </w:rPr>
          </w:pPr>
          <w:hyperlink w:anchor="_Toc42974244" w:history="1">
            <w:r w:rsidR="00CE30B9" w:rsidRPr="00BA1B26">
              <w:rPr>
                <w:rStyle w:val="Hyperlink"/>
                <w:noProof/>
              </w:rPr>
              <w:t>DPDK application working principle</w:t>
            </w:r>
            <w:r w:rsidR="00CE30B9">
              <w:rPr>
                <w:noProof/>
                <w:webHidden/>
              </w:rPr>
              <w:tab/>
            </w:r>
            <w:r w:rsidR="00CE30B9">
              <w:rPr>
                <w:noProof/>
                <w:webHidden/>
              </w:rPr>
              <w:fldChar w:fldCharType="begin"/>
            </w:r>
            <w:r w:rsidR="00CE30B9">
              <w:rPr>
                <w:noProof/>
                <w:webHidden/>
              </w:rPr>
              <w:instrText xml:space="preserve"> PAGEREF _Toc42974244 \h </w:instrText>
            </w:r>
            <w:r w:rsidR="00CE30B9">
              <w:rPr>
                <w:noProof/>
                <w:webHidden/>
              </w:rPr>
            </w:r>
            <w:r w:rsidR="00CE30B9">
              <w:rPr>
                <w:noProof/>
                <w:webHidden/>
              </w:rPr>
              <w:fldChar w:fldCharType="separate"/>
            </w:r>
            <w:r w:rsidR="00CE30B9">
              <w:rPr>
                <w:noProof/>
                <w:webHidden/>
              </w:rPr>
              <w:t>21</w:t>
            </w:r>
            <w:r w:rsidR="00CE30B9">
              <w:rPr>
                <w:noProof/>
                <w:webHidden/>
              </w:rPr>
              <w:fldChar w:fldCharType="end"/>
            </w:r>
          </w:hyperlink>
        </w:p>
        <w:p w14:paraId="76E8BEEE" w14:textId="271B6C82" w:rsidR="00CE30B9" w:rsidRDefault="00493744">
          <w:pPr>
            <w:pStyle w:val="TOC3"/>
            <w:tabs>
              <w:tab w:val="right" w:leader="dot" w:pos="9062"/>
            </w:tabs>
            <w:rPr>
              <w:rFonts w:eastAsiaTheme="minorEastAsia"/>
              <w:noProof/>
              <w:sz w:val="22"/>
              <w:szCs w:val="22"/>
              <w:lang w:val="en-GB" w:eastAsia="en-GB"/>
            </w:rPr>
          </w:pPr>
          <w:hyperlink w:anchor="_Toc42974245" w:history="1">
            <w:r w:rsidR="00CE30B9" w:rsidRPr="00BA1B26">
              <w:rPr>
                <w:rStyle w:val="Hyperlink"/>
                <w:noProof/>
              </w:rPr>
              <w:t>DPDK overview</w:t>
            </w:r>
            <w:r w:rsidR="00CE30B9">
              <w:rPr>
                <w:noProof/>
                <w:webHidden/>
              </w:rPr>
              <w:tab/>
            </w:r>
            <w:r w:rsidR="00CE30B9">
              <w:rPr>
                <w:noProof/>
                <w:webHidden/>
              </w:rPr>
              <w:fldChar w:fldCharType="begin"/>
            </w:r>
            <w:r w:rsidR="00CE30B9">
              <w:rPr>
                <w:noProof/>
                <w:webHidden/>
              </w:rPr>
              <w:instrText xml:space="preserve"> PAGEREF _Toc42974245 \h </w:instrText>
            </w:r>
            <w:r w:rsidR="00CE30B9">
              <w:rPr>
                <w:noProof/>
                <w:webHidden/>
              </w:rPr>
            </w:r>
            <w:r w:rsidR="00CE30B9">
              <w:rPr>
                <w:noProof/>
                <w:webHidden/>
              </w:rPr>
              <w:fldChar w:fldCharType="separate"/>
            </w:r>
            <w:r w:rsidR="00CE30B9">
              <w:rPr>
                <w:noProof/>
                <w:webHidden/>
              </w:rPr>
              <w:t>22</w:t>
            </w:r>
            <w:r w:rsidR="00CE30B9">
              <w:rPr>
                <w:noProof/>
                <w:webHidden/>
              </w:rPr>
              <w:fldChar w:fldCharType="end"/>
            </w:r>
          </w:hyperlink>
        </w:p>
        <w:p w14:paraId="59F1AA38" w14:textId="021AF54E" w:rsidR="00CE30B9" w:rsidRDefault="00493744">
          <w:pPr>
            <w:pStyle w:val="TOC3"/>
            <w:tabs>
              <w:tab w:val="right" w:leader="dot" w:pos="9062"/>
            </w:tabs>
            <w:rPr>
              <w:rFonts w:eastAsiaTheme="minorEastAsia"/>
              <w:noProof/>
              <w:sz w:val="22"/>
              <w:szCs w:val="22"/>
              <w:lang w:val="en-GB" w:eastAsia="en-GB"/>
            </w:rPr>
          </w:pPr>
          <w:hyperlink w:anchor="_Toc42974246" w:history="1">
            <w:r w:rsidR="00CE30B9" w:rsidRPr="00BA1B26">
              <w:rPr>
                <w:rStyle w:val="Hyperlink"/>
                <w:noProof/>
              </w:rPr>
              <w:t>DPDK software architecture</w:t>
            </w:r>
            <w:r w:rsidR="00CE30B9">
              <w:rPr>
                <w:noProof/>
                <w:webHidden/>
              </w:rPr>
              <w:tab/>
            </w:r>
            <w:r w:rsidR="00CE30B9">
              <w:rPr>
                <w:noProof/>
                <w:webHidden/>
              </w:rPr>
              <w:fldChar w:fldCharType="begin"/>
            </w:r>
            <w:r w:rsidR="00CE30B9">
              <w:rPr>
                <w:noProof/>
                <w:webHidden/>
              </w:rPr>
              <w:instrText xml:space="preserve"> PAGEREF _Toc42974246 \h </w:instrText>
            </w:r>
            <w:r w:rsidR="00CE30B9">
              <w:rPr>
                <w:noProof/>
                <w:webHidden/>
              </w:rPr>
            </w:r>
            <w:r w:rsidR="00CE30B9">
              <w:rPr>
                <w:noProof/>
                <w:webHidden/>
              </w:rPr>
              <w:fldChar w:fldCharType="separate"/>
            </w:r>
            <w:r w:rsidR="00CE30B9">
              <w:rPr>
                <w:noProof/>
                <w:webHidden/>
              </w:rPr>
              <w:t>23</w:t>
            </w:r>
            <w:r w:rsidR="00CE30B9">
              <w:rPr>
                <w:noProof/>
                <w:webHidden/>
              </w:rPr>
              <w:fldChar w:fldCharType="end"/>
            </w:r>
          </w:hyperlink>
        </w:p>
        <w:p w14:paraId="271C06A1" w14:textId="39F52D4C" w:rsidR="00CE30B9" w:rsidRDefault="00493744">
          <w:pPr>
            <w:pStyle w:val="TOC3"/>
            <w:tabs>
              <w:tab w:val="right" w:leader="dot" w:pos="9062"/>
            </w:tabs>
            <w:rPr>
              <w:rFonts w:eastAsiaTheme="minorEastAsia"/>
              <w:noProof/>
              <w:sz w:val="22"/>
              <w:szCs w:val="22"/>
              <w:lang w:val="en-GB" w:eastAsia="en-GB"/>
            </w:rPr>
          </w:pPr>
          <w:hyperlink w:anchor="_Toc42974247" w:history="1">
            <w:r w:rsidR="00CE30B9" w:rsidRPr="00BA1B26">
              <w:rPr>
                <w:rStyle w:val="Hyperlink"/>
                <w:noProof/>
                <w:lang w:val="en-GB"/>
              </w:rPr>
              <w:t>DPDK Environment Abstraction Layer</w:t>
            </w:r>
            <w:r w:rsidR="00CE30B9">
              <w:rPr>
                <w:noProof/>
                <w:webHidden/>
              </w:rPr>
              <w:tab/>
            </w:r>
            <w:r w:rsidR="00CE30B9">
              <w:rPr>
                <w:noProof/>
                <w:webHidden/>
              </w:rPr>
              <w:fldChar w:fldCharType="begin"/>
            </w:r>
            <w:r w:rsidR="00CE30B9">
              <w:rPr>
                <w:noProof/>
                <w:webHidden/>
              </w:rPr>
              <w:instrText xml:space="preserve"> PAGEREF _Toc42974247 \h </w:instrText>
            </w:r>
            <w:r w:rsidR="00CE30B9">
              <w:rPr>
                <w:noProof/>
                <w:webHidden/>
              </w:rPr>
            </w:r>
            <w:r w:rsidR="00CE30B9">
              <w:rPr>
                <w:noProof/>
                <w:webHidden/>
              </w:rPr>
              <w:fldChar w:fldCharType="separate"/>
            </w:r>
            <w:r w:rsidR="00CE30B9">
              <w:rPr>
                <w:noProof/>
                <w:webHidden/>
              </w:rPr>
              <w:t>25</w:t>
            </w:r>
            <w:r w:rsidR="00CE30B9">
              <w:rPr>
                <w:noProof/>
                <w:webHidden/>
              </w:rPr>
              <w:fldChar w:fldCharType="end"/>
            </w:r>
          </w:hyperlink>
        </w:p>
        <w:p w14:paraId="7937119F" w14:textId="4197A4A8" w:rsidR="00CE30B9" w:rsidRDefault="00493744">
          <w:pPr>
            <w:pStyle w:val="TOC2"/>
            <w:tabs>
              <w:tab w:val="right" w:leader="dot" w:pos="9062"/>
            </w:tabs>
            <w:rPr>
              <w:rFonts w:eastAsiaTheme="minorEastAsia"/>
              <w:noProof/>
              <w:sz w:val="22"/>
              <w:szCs w:val="22"/>
              <w:lang w:val="en-GB" w:eastAsia="en-GB"/>
            </w:rPr>
          </w:pPr>
          <w:hyperlink w:anchor="_Toc42974248" w:history="1">
            <w:r w:rsidR="00CE30B9" w:rsidRPr="00BA1B26">
              <w:rPr>
                <w:rStyle w:val="Hyperlink"/>
                <w:noProof/>
              </w:rPr>
              <w:t>DPDK memory management</w:t>
            </w:r>
            <w:r w:rsidR="00CE30B9">
              <w:rPr>
                <w:noProof/>
                <w:webHidden/>
              </w:rPr>
              <w:tab/>
            </w:r>
            <w:r w:rsidR="00CE30B9">
              <w:rPr>
                <w:noProof/>
                <w:webHidden/>
              </w:rPr>
              <w:fldChar w:fldCharType="begin"/>
            </w:r>
            <w:r w:rsidR="00CE30B9">
              <w:rPr>
                <w:noProof/>
                <w:webHidden/>
              </w:rPr>
              <w:instrText xml:space="preserve"> PAGEREF _Toc42974248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50ABF75F" w14:textId="7BF07321" w:rsidR="00CE30B9" w:rsidRDefault="00493744">
          <w:pPr>
            <w:pStyle w:val="TOC3"/>
            <w:tabs>
              <w:tab w:val="right" w:leader="dot" w:pos="9062"/>
            </w:tabs>
            <w:rPr>
              <w:rFonts w:eastAsiaTheme="minorEastAsia"/>
              <w:noProof/>
              <w:sz w:val="22"/>
              <w:szCs w:val="22"/>
              <w:lang w:val="en-GB" w:eastAsia="en-GB"/>
            </w:rPr>
          </w:pPr>
          <w:hyperlink w:anchor="_Toc42974249" w:history="1">
            <w:r w:rsidR="00CE30B9" w:rsidRPr="00BA1B26">
              <w:rPr>
                <w:rStyle w:val="Hyperlink"/>
                <w:noProof/>
              </w:rPr>
              <w:t>mbufs and mempools</w:t>
            </w:r>
            <w:r w:rsidR="00CE30B9">
              <w:rPr>
                <w:noProof/>
                <w:webHidden/>
              </w:rPr>
              <w:tab/>
            </w:r>
            <w:r w:rsidR="00CE30B9">
              <w:rPr>
                <w:noProof/>
                <w:webHidden/>
              </w:rPr>
              <w:fldChar w:fldCharType="begin"/>
            </w:r>
            <w:r w:rsidR="00CE30B9">
              <w:rPr>
                <w:noProof/>
                <w:webHidden/>
              </w:rPr>
              <w:instrText xml:space="preserve"> PAGEREF _Toc42974249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703DE607" w14:textId="2E49172E" w:rsidR="00CE30B9" w:rsidRDefault="00493744">
          <w:pPr>
            <w:pStyle w:val="TOC3"/>
            <w:tabs>
              <w:tab w:val="right" w:leader="dot" w:pos="9062"/>
            </w:tabs>
            <w:rPr>
              <w:rFonts w:eastAsiaTheme="minorEastAsia"/>
              <w:noProof/>
              <w:sz w:val="22"/>
              <w:szCs w:val="22"/>
              <w:lang w:val="en-GB" w:eastAsia="en-GB"/>
            </w:rPr>
          </w:pPr>
          <w:hyperlink w:anchor="_Toc42974250" w:history="1">
            <w:r w:rsidR="00CE30B9" w:rsidRPr="00BA1B26">
              <w:rPr>
                <w:rStyle w:val="Hyperlink"/>
                <w:noProof/>
              </w:rPr>
              <w:t>Packet descriptors</w:t>
            </w:r>
            <w:r w:rsidR="00CE30B9">
              <w:rPr>
                <w:noProof/>
                <w:webHidden/>
              </w:rPr>
              <w:tab/>
            </w:r>
            <w:r w:rsidR="00CE30B9">
              <w:rPr>
                <w:noProof/>
                <w:webHidden/>
              </w:rPr>
              <w:fldChar w:fldCharType="begin"/>
            </w:r>
            <w:r w:rsidR="00CE30B9">
              <w:rPr>
                <w:noProof/>
                <w:webHidden/>
              </w:rPr>
              <w:instrText xml:space="preserve"> PAGEREF _Toc42974250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11AE97AD" w14:textId="4D20269F" w:rsidR="00CE30B9" w:rsidRDefault="00493744">
          <w:pPr>
            <w:pStyle w:val="TOC3"/>
            <w:tabs>
              <w:tab w:val="right" w:leader="dot" w:pos="9062"/>
            </w:tabs>
            <w:rPr>
              <w:rFonts w:eastAsiaTheme="minorEastAsia"/>
              <w:noProof/>
              <w:sz w:val="22"/>
              <w:szCs w:val="22"/>
              <w:lang w:val="en-GB" w:eastAsia="en-GB"/>
            </w:rPr>
          </w:pPr>
          <w:hyperlink w:anchor="_Toc42974251" w:history="1">
            <w:r w:rsidR="00CE30B9" w:rsidRPr="00BA1B26">
              <w:rPr>
                <w:rStyle w:val="Hyperlink"/>
                <w:noProof/>
              </w:rPr>
              <w:t>DPDK rings</w:t>
            </w:r>
            <w:r w:rsidR="00CE30B9">
              <w:rPr>
                <w:noProof/>
                <w:webHidden/>
              </w:rPr>
              <w:tab/>
            </w:r>
            <w:r w:rsidR="00CE30B9">
              <w:rPr>
                <w:noProof/>
                <w:webHidden/>
              </w:rPr>
              <w:fldChar w:fldCharType="begin"/>
            </w:r>
            <w:r w:rsidR="00CE30B9">
              <w:rPr>
                <w:noProof/>
                <w:webHidden/>
              </w:rPr>
              <w:instrText xml:space="preserve"> PAGEREF _Toc42974251 \h </w:instrText>
            </w:r>
            <w:r w:rsidR="00CE30B9">
              <w:rPr>
                <w:noProof/>
                <w:webHidden/>
              </w:rPr>
            </w:r>
            <w:r w:rsidR="00CE30B9">
              <w:rPr>
                <w:noProof/>
                <w:webHidden/>
              </w:rPr>
              <w:fldChar w:fldCharType="separate"/>
            </w:r>
            <w:r w:rsidR="00CE30B9">
              <w:rPr>
                <w:noProof/>
                <w:webHidden/>
              </w:rPr>
              <w:t>27</w:t>
            </w:r>
            <w:r w:rsidR="00CE30B9">
              <w:rPr>
                <w:noProof/>
                <w:webHidden/>
              </w:rPr>
              <w:fldChar w:fldCharType="end"/>
            </w:r>
          </w:hyperlink>
        </w:p>
        <w:p w14:paraId="71FD8882" w14:textId="5ADEFDCD" w:rsidR="00CE30B9" w:rsidRDefault="00493744">
          <w:pPr>
            <w:pStyle w:val="TOC3"/>
            <w:tabs>
              <w:tab w:val="right" w:leader="dot" w:pos="9062"/>
            </w:tabs>
            <w:rPr>
              <w:rFonts w:eastAsiaTheme="minorEastAsia"/>
              <w:noProof/>
              <w:sz w:val="22"/>
              <w:szCs w:val="22"/>
              <w:lang w:val="en-GB" w:eastAsia="en-GB"/>
            </w:rPr>
          </w:pPr>
          <w:hyperlink w:anchor="_Toc42974252" w:history="1">
            <w:r w:rsidR="00CE30B9" w:rsidRPr="00BA1B26">
              <w:rPr>
                <w:rStyle w:val="Hyperlink"/>
                <w:noProof/>
              </w:rPr>
              <w:t>Data Transfer between host NIC and memory</w:t>
            </w:r>
            <w:r w:rsidR="00CE30B9">
              <w:rPr>
                <w:noProof/>
                <w:webHidden/>
              </w:rPr>
              <w:tab/>
            </w:r>
            <w:r w:rsidR="00CE30B9">
              <w:rPr>
                <w:noProof/>
                <w:webHidden/>
              </w:rPr>
              <w:fldChar w:fldCharType="begin"/>
            </w:r>
            <w:r w:rsidR="00CE30B9">
              <w:rPr>
                <w:noProof/>
                <w:webHidden/>
              </w:rPr>
              <w:instrText xml:space="preserve"> PAGEREF _Toc42974252 \h </w:instrText>
            </w:r>
            <w:r w:rsidR="00CE30B9">
              <w:rPr>
                <w:noProof/>
                <w:webHidden/>
              </w:rPr>
            </w:r>
            <w:r w:rsidR="00CE30B9">
              <w:rPr>
                <w:noProof/>
                <w:webHidden/>
              </w:rPr>
              <w:fldChar w:fldCharType="separate"/>
            </w:r>
            <w:r w:rsidR="00CE30B9">
              <w:rPr>
                <w:noProof/>
                <w:webHidden/>
              </w:rPr>
              <w:t>28</w:t>
            </w:r>
            <w:r w:rsidR="00CE30B9">
              <w:rPr>
                <w:noProof/>
                <w:webHidden/>
              </w:rPr>
              <w:fldChar w:fldCharType="end"/>
            </w:r>
          </w:hyperlink>
        </w:p>
        <w:p w14:paraId="266ADA11" w14:textId="22538D38" w:rsidR="00CE30B9" w:rsidRDefault="00493744">
          <w:pPr>
            <w:pStyle w:val="TOC2"/>
            <w:tabs>
              <w:tab w:val="right" w:leader="dot" w:pos="9062"/>
            </w:tabs>
            <w:rPr>
              <w:rFonts w:eastAsiaTheme="minorEastAsia"/>
              <w:noProof/>
              <w:sz w:val="22"/>
              <w:szCs w:val="22"/>
              <w:lang w:val="en-GB" w:eastAsia="en-GB"/>
            </w:rPr>
          </w:pPr>
          <w:hyperlink w:anchor="_Toc42974253" w:history="1">
            <w:r w:rsidR="00CE30B9" w:rsidRPr="00BA1B26">
              <w:rPr>
                <w:rStyle w:val="Hyperlink"/>
                <w:noProof/>
              </w:rPr>
              <w:t>DPDK and packet processing</w:t>
            </w:r>
            <w:r w:rsidR="00CE30B9">
              <w:rPr>
                <w:noProof/>
                <w:webHidden/>
              </w:rPr>
              <w:tab/>
            </w:r>
            <w:r w:rsidR="00CE30B9">
              <w:rPr>
                <w:noProof/>
                <w:webHidden/>
              </w:rPr>
              <w:fldChar w:fldCharType="begin"/>
            </w:r>
            <w:r w:rsidR="00CE30B9">
              <w:rPr>
                <w:noProof/>
                <w:webHidden/>
              </w:rPr>
              <w:instrText xml:space="preserve"> PAGEREF _Toc42974253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6C3C74F2" w14:textId="1BFC6F5A" w:rsidR="00CE30B9" w:rsidRDefault="00493744">
          <w:pPr>
            <w:pStyle w:val="TOC3"/>
            <w:tabs>
              <w:tab w:val="right" w:leader="dot" w:pos="9062"/>
            </w:tabs>
            <w:rPr>
              <w:rFonts w:eastAsiaTheme="minorEastAsia"/>
              <w:noProof/>
              <w:sz w:val="22"/>
              <w:szCs w:val="22"/>
              <w:lang w:val="en-GB" w:eastAsia="en-GB"/>
            </w:rPr>
          </w:pPr>
          <w:hyperlink w:anchor="_Toc42974254" w:history="1">
            <w:r w:rsidR="00CE30B9" w:rsidRPr="00BA1B26">
              <w:rPr>
                <w:rStyle w:val="Hyperlink"/>
                <w:rFonts w:eastAsia="Malgun Gothic"/>
                <w:noProof/>
              </w:rPr>
              <w:t>Linux pthreads</w:t>
            </w:r>
            <w:r w:rsidR="00CE30B9">
              <w:rPr>
                <w:noProof/>
                <w:webHidden/>
              </w:rPr>
              <w:tab/>
            </w:r>
            <w:r w:rsidR="00CE30B9">
              <w:rPr>
                <w:noProof/>
                <w:webHidden/>
              </w:rPr>
              <w:fldChar w:fldCharType="begin"/>
            </w:r>
            <w:r w:rsidR="00CE30B9">
              <w:rPr>
                <w:noProof/>
                <w:webHidden/>
              </w:rPr>
              <w:instrText xml:space="preserve"> PAGEREF _Toc42974254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665F5FA6" w14:textId="001A875C" w:rsidR="00CE30B9" w:rsidRDefault="00493744">
          <w:pPr>
            <w:pStyle w:val="TOC3"/>
            <w:tabs>
              <w:tab w:val="right" w:leader="dot" w:pos="9062"/>
            </w:tabs>
            <w:rPr>
              <w:rFonts w:eastAsiaTheme="minorEastAsia"/>
              <w:noProof/>
              <w:sz w:val="22"/>
              <w:szCs w:val="22"/>
              <w:lang w:val="en-GB" w:eastAsia="en-GB"/>
            </w:rPr>
          </w:pPr>
          <w:hyperlink w:anchor="_Toc42974255" w:history="1">
            <w:r w:rsidR="00CE30B9" w:rsidRPr="00BA1B26">
              <w:rPr>
                <w:rStyle w:val="Hyperlink"/>
                <w:rFonts w:eastAsia="Malgun Gothic"/>
                <w:noProof/>
              </w:rPr>
              <w:t>DPDK lcores</w:t>
            </w:r>
            <w:r w:rsidR="00CE30B9">
              <w:rPr>
                <w:noProof/>
                <w:webHidden/>
              </w:rPr>
              <w:tab/>
            </w:r>
            <w:r w:rsidR="00CE30B9">
              <w:rPr>
                <w:noProof/>
                <w:webHidden/>
              </w:rPr>
              <w:fldChar w:fldCharType="begin"/>
            </w:r>
            <w:r w:rsidR="00CE30B9">
              <w:rPr>
                <w:noProof/>
                <w:webHidden/>
              </w:rPr>
              <w:instrText xml:space="preserve"> PAGEREF _Toc42974255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73E54755" w14:textId="69524307" w:rsidR="00CE30B9" w:rsidRDefault="00493744">
          <w:pPr>
            <w:pStyle w:val="TOC3"/>
            <w:tabs>
              <w:tab w:val="right" w:leader="dot" w:pos="9062"/>
            </w:tabs>
            <w:rPr>
              <w:rFonts w:eastAsiaTheme="minorEastAsia"/>
              <w:noProof/>
              <w:sz w:val="22"/>
              <w:szCs w:val="22"/>
              <w:lang w:val="en-GB" w:eastAsia="en-GB"/>
            </w:rPr>
          </w:pPr>
          <w:hyperlink w:anchor="_Toc42974256" w:history="1">
            <w:r w:rsidR="00CE30B9" w:rsidRPr="00BA1B26">
              <w:rPr>
                <w:rStyle w:val="Hyperlink"/>
                <w:noProof/>
              </w:rPr>
              <w:t>Multicore Scaling - Pipeline model</w:t>
            </w:r>
            <w:r w:rsidR="00CE30B9">
              <w:rPr>
                <w:noProof/>
                <w:webHidden/>
              </w:rPr>
              <w:tab/>
            </w:r>
            <w:r w:rsidR="00CE30B9">
              <w:rPr>
                <w:noProof/>
                <w:webHidden/>
              </w:rPr>
              <w:fldChar w:fldCharType="begin"/>
            </w:r>
            <w:r w:rsidR="00CE30B9">
              <w:rPr>
                <w:noProof/>
                <w:webHidden/>
              </w:rPr>
              <w:instrText xml:space="preserve"> PAGEREF _Toc42974256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3DEE7487" w14:textId="1647823A" w:rsidR="00CE30B9" w:rsidRDefault="00493744">
          <w:pPr>
            <w:pStyle w:val="TOC3"/>
            <w:tabs>
              <w:tab w:val="right" w:leader="dot" w:pos="9062"/>
            </w:tabs>
            <w:rPr>
              <w:rFonts w:eastAsiaTheme="minorEastAsia"/>
              <w:noProof/>
              <w:sz w:val="22"/>
              <w:szCs w:val="22"/>
              <w:lang w:val="en-GB" w:eastAsia="en-GB"/>
            </w:rPr>
          </w:pPr>
          <w:hyperlink w:anchor="_Toc42974257" w:history="1">
            <w:r w:rsidR="00CE30B9" w:rsidRPr="00BA1B26">
              <w:rPr>
                <w:rStyle w:val="Hyperlink"/>
                <w:noProof/>
              </w:rPr>
              <w:t>Control Threads</w:t>
            </w:r>
            <w:r w:rsidR="00CE30B9">
              <w:rPr>
                <w:noProof/>
                <w:webHidden/>
              </w:rPr>
              <w:tab/>
            </w:r>
            <w:r w:rsidR="00CE30B9">
              <w:rPr>
                <w:noProof/>
                <w:webHidden/>
              </w:rPr>
              <w:fldChar w:fldCharType="begin"/>
            </w:r>
            <w:r w:rsidR="00CE30B9">
              <w:rPr>
                <w:noProof/>
                <w:webHidden/>
              </w:rPr>
              <w:instrText xml:space="preserve"> PAGEREF _Toc42974257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7FF92133" w14:textId="1A64580C" w:rsidR="00CE30B9" w:rsidRDefault="00493744">
          <w:pPr>
            <w:pStyle w:val="TOC3"/>
            <w:tabs>
              <w:tab w:val="right" w:leader="dot" w:pos="9062"/>
            </w:tabs>
            <w:rPr>
              <w:rFonts w:eastAsiaTheme="minorEastAsia"/>
              <w:noProof/>
              <w:sz w:val="22"/>
              <w:szCs w:val="22"/>
              <w:lang w:val="en-GB" w:eastAsia="en-GB"/>
            </w:rPr>
          </w:pPr>
          <w:hyperlink w:anchor="_Toc42974258" w:history="1">
            <w:r w:rsidR="00CE30B9" w:rsidRPr="00BA1B26">
              <w:rPr>
                <w:rStyle w:val="Hyperlink"/>
                <w:noProof/>
              </w:rPr>
              <w:t>Service Core</w:t>
            </w:r>
            <w:r w:rsidR="00CE30B9">
              <w:rPr>
                <w:noProof/>
                <w:webHidden/>
              </w:rPr>
              <w:tab/>
            </w:r>
            <w:r w:rsidR="00CE30B9">
              <w:rPr>
                <w:noProof/>
                <w:webHidden/>
              </w:rPr>
              <w:fldChar w:fldCharType="begin"/>
            </w:r>
            <w:r w:rsidR="00CE30B9">
              <w:rPr>
                <w:noProof/>
                <w:webHidden/>
              </w:rPr>
              <w:instrText xml:space="preserve"> PAGEREF _Toc42974258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137BB0A5" w14:textId="17237B3C" w:rsidR="00CE30B9" w:rsidRDefault="00493744">
          <w:pPr>
            <w:pStyle w:val="TOC2"/>
            <w:tabs>
              <w:tab w:val="right" w:leader="dot" w:pos="9062"/>
            </w:tabs>
            <w:rPr>
              <w:rFonts w:eastAsiaTheme="minorEastAsia"/>
              <w:noProof/>
              <w:sz w:val="22"/>
              <w:szCs w:val="22"/>
              <w:lang w:val="en-GB" w:eastAsia="en-GB"/>
            </w:rPr>
          </w:pPr>
          <w:hyperlink w:anchor="_Toc42974259" w:history="1">
            <w:r w:rsidR="00CE30B9" w:rsidRPr="00BA1B26">
              <w:rPr>
                <w:rStyle w:val="Hyperlink"/>
                <w:noProof/>
              </w:rPr>
              <w:t>DPDK and Poll Mode Drivers (PMD)</w:t>
            </w:r>
            <w:r w:rsidR="00CE30B9">
              <w:rPr>
                <w:noProof/>
                <w:webHidden/>
              </w:rPr>
              <w:tab/>
            </w:r>
            <w:r w:rsidR="00CE30B9">
              <w:rPr>
                <w:noProof/>
                <w:webHidden/>
              </w:rPr>
              <w:fldChar w:fldCharType="begin"/>
            </w:r>
            <w:r w:rsidR="00CE30B9">
              <w:rPr>
                <w:noProof/>
                <w:webHidden/>
              </w:rPr>
              <w:instrText xml:space="preserve"> PAGEREF _Toc42974259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0B345B06" w14:textId="38268CA1" w:rsidR="00CE30B9" w:rsidRDefault="00493744">
          <w:pPr>
            <w:pStyle w:val="TOC3"/>
            <w:tabs>
              <w:tab w:val="right" w:leader="dot" w:pos="9062"/>
            </w:tabs>
            <w:rPr>
              <w:rFonts w:eastAsiaTheme="minorEastAsia"/>
              <w:noProof/>
              <w:sz w:val="22"/>
              <w:szCs w:val="22"/>
              <w:lang w:val="en-GB" w:eastAsia="en-GB"/>
            </w:rPr>
          </w:pPr>
          <w:hyperlink w:anchor="_Toc42974260" w:history="1">
            <w:r w:rsidR="00CE30B9" w:rsidRPr="00BA1B26">
              <w:rPr>
                <w:rStyle w:val="Hyperlink"/>
                <w:noProof/>
              </w:rPr>
              <w:t>Physical NIC and BAR registers</w:t>
            </w:r>
            <w:r w:rsidR="00CE30B9">
              <w:rPr>
                <w:noProof/>
                <w:webHidden/>
              </w:rPr>
              <w:tab/>
            </w:r>
            <w:r w:rsidR="00CE30B9">
              <w:rPr>
                <w:noProof/>
                <w:webHidden/>
              </w:rPr>
              <w:fldChar w:fldCharType="begin"/>
            </w:r>
            <w:r w:rsidR="00CE30B9">
              <w:rPr>
                <w:noProof/>
                <w:webHidden/>
              </w:rPr>
              <w:instrText xml:space="preserve"> PAGEREF _Toc42974260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7294A7AE" w14:textId="4346FD2B" w:rsidR="00CE30B9" w:rsidRDefault="00493744">
          <w:pPr>
            <w:pStyle w:val="TOC3"/>
            <w:tabs>
              <w:tab w:val="right" w:leader="dot" w:pos="9062"/>
            </w:tabs>
            <w:rPr>
              <w:rFonts w:eastAsiaTheme="minorEastAsia"/>
              <w:noProof/>
              <w:sz w:val="22"/>
              <w:szCs w:val="22"/>
              <w:lang w:val="en-GB" w:eastAsia="en-GB"/>
            </w:rPr>
          </w:pPr>
          <w:hyperlink w:anchor="_Toc42974261" w:history="1">
            <w:r w:rsidR="00CE30B9" w:rsidRPr="00BA1B26">
              <w:rPr>
                <w:rStyle w:val="Hyperlink"/>
                <w:noProof/>
              </w:rPr>
              <w:t>Linux NIC drivers</w:t>
            </w:r>
            <w:r w:rsidR="00CE30B9">
              <w:rPr>
                <w:noProof/>
                <w:webHidden/>
              </w:rPr>
              <w:tab/>
            </w:r>
            <w:r w:rsidR="00CE30B9">
              <w:rPr>
                <w:noProof/>
                <w:webHidden/>
              </w:rPr>
              <w:fldChar w:fldCharType="begin"/>
            </w:r>
            <w:r w:rsidR="00CE30B9">
              <w:rPr>
                <w:noProof/>
                <w:webHidden/>
              </w:rPr>
              <w:instrText xml:space="preserve"> PAGEREF _Toc42974261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4BF1A862" w14:textId="444DDAD8" w:rsidR="00CE30B9" w:rsidRDefault="00493744">
          <w:pPr>
            <w:pStyle w:val="TOC3"/>
            <w:tabs>
              <w:tab w:val="right" w:leader="dot" w:pos="9062"/>
            </w:tabs>
            <w:rPr>
              <w:rFonts w:eastAsiaTheme="minorEastAsia"/>
              <w:noProof/>
              <w:sz w:val="22"/>
              <w:szCs w:val="22"/>
              <w:lang w:val="en-GB" w:eastAsia="en-GB"/>
            </w:rPr>
          </w:pPr>
          <w:hyperlink w:anchor="_Toc42974262" w:history="1">
            <w:r w:rsidR="00CE30B9" w:rsidRPr="00BA1B26">
              <w:rPr>
                <w:rStyle w:val="Hyperlink"/>
                <w:noProof/>
              </w:rPr>
              <w:t>Poll Mode Drivers</w:t>
            </w:r>
            <w:r w:rsidR="00CE30B9">
              <w:rPr>
                <w:noProof/>
                <w:webHidden/>
              </w:rPr>
              <w:tab/>
            </w:r>
            <w:r w:rsidR="00CE30B9">
              <w:rPr>
                <w:noProof/>
                <w:webHidden/>
              </w:rPr>
              <w:fldChar w:fldCharType="begin"/>
            </w:r>
            <w:r w:rsidR="00CE30B9">
              <w:rPr>
                <w:noProof/>
                <w:webHidden/>
              </w:rPr>
              <w:instrText xml:space="preserve"> PAGEREF _Toc42974262 \h </w:instrText>
            </w:r>
            <w:r w:rsidR="00CE30B9">
              <w:rPr>
                <w:noProof/>
                <w:webHidden/>
              </w:rPr>
            </w:r>
            <w:r w:rsidR="00CE30B9">
              <w:rPr>
                <w:noProof/>
                <w:webHidden/>
              </w:rPr>
              <w:fldChar w:fldCharType="separate"/>
            </w:r>
            <w:r w:rsidR="00CE30B9">
              <w:rPr>
                <w:noProof/>
                <w:webHidden/>
              </w:rPr>
              <w:t>34</w:t>
            </w:r>
            <w:r w:rsidR="00CE30B9">
              <w:rPr>
                <w:noProof/>
                <w:webHidden/>
              </w:rPr>
              <w:fldChar w:fldCharType="end"/>
            </w:r>
          </w:hyperlink>
        </w:p>
        <w:p w14:paraId="10D5A048" w14:textId="5739CE47" w:rsidR="00CE30B9" w:rsidRDefault="00493744">
          <w:pPr>
            <w:pStyle w:val="TOC3"/>
            <w:tabs>
              <w:tab w:val="right" w:leader="dot" w:pos="9062"/>
            </w:tabs>
            <w:rPr>
              <w:rFonts w:eastAsiaTheme="minorEastAsia"/>
              <w:noProof/>
              <w:sz w:val="22"/>
              <w:szCs w:val="22"/>
              <w:lang w:val="en-GB" w:eastAsia="en-GB"/>
            </w:rPr>
          </w:pPr>
          <w:hyperlink w:anchor="_Toc42974263" w:history="1">
            <w:r w:rsidR="00CE30B9" w:rsidRPr="00BA1B26">
              <w:rPr>
                <w:rStyle w:val="Hyperlink"/>
                <w:noProof/>
              </w:rPr>
              <w:t>Direct Memory Access</w:t>
            </w:r>
            <w:r w:rsidR="00CE30B9">
              <w:rPr>
                <w:noProof/>
                <w:webHidden/>
              </w:rPr>
              <w:tab/>
            </w:r>
            <w:r w:rsidR="00CE30B9">
              <w:rPr>
                <w:noProof/>
                <w:webHidden/>
              </w:rPr>
              <w:fldChar w:fldCharType="begin"/>
            </w:r>
            <w:r w:rsidR="00CE30B9">
              <w:rPr>
                <w:noProof/>
                <w:webHidden/>
              </w:rPr>
              <w:instrText xml:space="preserve"> PAGEREF _Toc42974263 \h </w:instrText>
            </w:r>
            <w:r w:rsidR="00CE30B9">
              <w:rPr>
                <w:noProof/>
                <w:webHidden/>
              </w:rPr>
            </w:r>
            <w:r w:rsidR="00CE30B9">
              <w:rPr>
                <w:noProof/>
                <w:webHidden/>
              </w:rPr>
              <w:fldChar w:fldCharType="separate"/>
            </w:r>
            <w:r w:rsidR="00CE30B9">
              <w:rPr>
                <w:noProof/>
                <w:webHidden/>
              </w:rPr>
              <w:t>35</w:t>
            </w:r>
            <w:r w:rsidR="00CE30B9">
              <w:rPr>
                <w:noProof/>
                <w:webHidden/>
              </w:rPr>
              <w:fldChar w:fldCharType="end"/>
            </w:r>
          </w:hyperlink>
        </w:p>
        <w:p w14:paraId="6E72941D" w14:textId="365EB042" w:rsidR="00CE30B9" w:rsidRDefault="00493744">
          <w:pPr>
            <w:pStyle w:val="TOC3"/>
            <w:tabs>
              <w:tab w:val="right" w:leader="dot" w:pos="9062"/>
            </w:tabs>
            <w:rPr>
              <w:rFonts w:eastAsiaTheme="minorEastAsia"/>
              <w:noProof/>
              <w:sz w:val="22"/>
              <w:szCs w:val="22"/>
              <w:lang w:val="en-GB" w:eastAsia="en-GB"/>
            </w:rPr>
          </w:pPr>
          <w:hyperlink w:anchor="_Toc42974264" w:history="1">
            <w:r w:rsidR="00CE30B9" w:rsidRPr="00BA1B26">
              <w:rPr>
                <w:rStyle w:val="Hyperlink"/>
                <w:noProof/>
              </w:rPr>
              <w:t>IOMMU</w:t>
            </w:r>
            <w:r w:rsidR="00CE30B9">
              <w:rPr>
                <w:noProof/>
                <w:webHidden/>
              </w:rPr>
              <w:tab/>
            </w:r>
            <w:r w:rsidR="00CE30B9">
              <w:rPr>
                <w:noProof/>
                <w:webHidden/>
              </w:rPr>
              <w:fldChar w:fldCharType="begin"/>
            </w:r>
            <w:r w:rsidR="00CE30B9">
              <w:rPr>
                <w:noProof/>
                <w:webHidden/>
              </w:rPr>
              <w:instrText xml:space="preserve"> PAGEREF _Toc42974264 \h </w:instrText>
            </w:r>
            <w:r w:rsidR="00CE30B9">
              <w:rPr>
                <w:noProof/>
                <w:webHidden/>
              </w:rPr>
            </w:r>
            <w:r w:rsidR="00CE30B9">
              <w:rPr>
                <w:noProof/>
                <w:webHidden/>
              </w:rPr>
              <w:fldChar w:fldCharType="separate"/>
            </w:r>
            <w:r w:rsidR="00CE30B9">
              <w:rPr>
                <w:noProof/>
                <w:webHidden/>
              </w:rPr>
              <w:t>35</w:t>
            </w:r>
            <w:r w:rsidR="00CE30B9">
              <w:rPr>
                <w:noProof/>
                <w:webHidden/>
              </w:rPr>
              <w:fldChar w:fldCharType="end"/>
            </w:r>
          </w:hyperlink>
        </w:p>
        <w:p w14:paraId="3CA911F3" w14:textId="238C8DE5" w:rsidR="00CE30B9" w:rsidRDefault="00493744">
          <w:pPr>
            <w:pStyle w:val="TOC3"/>
            <w:tabs>
              <w:tab w:val="right" w:leader="dot" w:pos="9062"/>
            </w:tabs>
            <w:rPr>
              <w:rFonts w:eastAsiaTheme="minorEastAsia"/>
              <w:noProof/>
              <w:sz w:val="22"/>
              <w:szCs w:val="22"/>
              <w:lang w:val="en-GB" w:eastAsia="en-GB"/>
            </w:rPr>
          </w:pPr>
          <w:hyperlink w:anchor="_Toc42974265" w:history="1">
            <w:r w:rsidR="00CE30B9" w:rsidRPr="00BA1B26">
              <w:rPr>
                <w:rStyle w:val="Hyperlink"/>
                <w:noProof/>
                <w:lang w:val="en-GB"/>
              </w:rPr>
              <w:t>DPDK supported NICs</w:t>
            </w:r>
            <w:r w:rsidR="00CE30B9">
              <w:rPr>
                <w:noProof/>
                <w:webHidden/>
              </w:rPr>
              <w:tab/>
            </w:r>
            <w:r w:rsidR="00CE30B9">
              <w:rPr>
                <w:noProof/>
                <w:webHidden/>
              </w:rPr>
              <w:fldChar w:fldCharType="begin"/>
            </w:r>
            <w:r w:rsidR="00CE30B9">
              <w:rPr>
                <w:noProof/>
                <w:webHidden/>
              </w:rPr>
              <w:instrText xml:space="preserve"> PAGEREF _Toc42974265 \h </w:instrText>
            </w:r>
            <w:r w:rsidR="00CE30B9">
              <w:rPr>
                <w:noProof/>
                <w:webHidden/>
              </w:rPr>
            </w:r>
            <w:r w:rsidR="00CE30B9">
              <w:rPr>
                <w:noProof/>
                <w:webHidden/>
              </w:rPr>
              <w:fldChar w:fldCharType="separate"/>
            </w:r>
            <w:r w:rsidR="00CE30B9">
              <w:rPr>
                <w:noProof/>
                <w:webHidden/>
              </w:rPr>
              <w:t>36</w:t>
            </w:r>
            <w:r w:rsidR="00CE30B9">
              <w:rPr>
                <w:noProof/>
                <w:webHidden/>
              </w:rPr>
              <w:fldChar w:fldCharType="end"/>
            </w:r>
          </w:hyperlink>
        </w:p>
        <w:p w14:paraId="3D226308" w14:textId="08D1710F" w:rsidR="00CE30B9" w:rsidRDefault="00493744">
          <w:pPr>
            <w:pStyle w:val="TOC2"/>
            <w:tabs>
              <w:tab w:val="right" w:leader="dot" w:pos="9062"/>
            </w:tabs>
            <w:rPr>
              <w:rFonts w:eastAsiaTheme="minorEastAsia"/>
              <w:noProof/>
              <w:sz w:val="22"/>
              <w:szCs w:val="22"/>
              <w:lang w:val="en-GB" w:eastAsia="en-GB"/>
            </w:rPr>
          </w:pPr>
          <w:hyperlink w:anchor="_Toc42974266" w:history="1">
            <w:r w:rsidR="00CE30B9" w:rsidRPr="00BA1B26">
              <w:rPr>
                <w:rStyle w:val="Hyperlink"/>
                <w:noProof/>
                <w:lang w:val="en-GB"/>
              </w:rPr>
              <w:t>Linux user space device enablers</w:t>
            </w:r>
            <w:r w:rsidR="00CE30B9">
              <w:rPr>
                <w:noProof/>
                <w:webHidden/>
              </w:rPr>
              <w:tab/>
            </w:r>
            <w:r w:rsidR="00CE30B9">
              <w:rPr>
                <w:noProof/>
                <w:webHidden/>
              </w:rPr>
              <w:fldChar w:fldCharType="begin"/>
            </w:r>
            <w:r w:rsidR="00CE30B9">
              <w:rPr>
                <w:noProof/>
                <w:webHidden/>
              </w:rPr>
              <w:instrText xml:space="preserve"> PAGEREF _Toc42974266 \h </w:instrText>
            </w:r>
            <w:r w:rsidR="00CE30B9">
              <w:rPr>
                <w:noProof/>
                <w:webHidden/>
              </w:rPr>
            </w:r>
            <w:r w:rsidR="00CE30B9">
              <w:rPr>
                <w:noProof/>
                <w:webHidden/>
              </w:rPr>
              <w:fldChar w:fldCharType="separate"/>
            </w:r>
            <w:r w:rsidR="00CE30B9">
              <w:rPr>
                <w:noProof/>
                <w:webHidden/>
              </w:rPr>
              <w:t>38</w:t>
            </w:r>
            <w:r w:rsidR="00CE30B9">
              <w:rPr>
                <w:noProof/>
                <w:webHidden/>
              </w:rPr>
              <w:fldChar w:fldCharType="end"/>
            </w:r>
          </w:hyperlink>
        </w:p>
        <w:p w14:paraId="6B3DF5E2" w14:textId="7E85330F" w:rsidR="00CE30B9" w:rsidRDefault="00493744">
          <w:pPr>
            <w:pStyle w:val="TOC3"/>
            <w:tabs>
              <w:tab w:val="right" w:leader="dot" w:pos="9062"/>
            </w:tabs>
            <w:rPr>
              <w:rFonts w:eastAsiaTheme="minorEastAsia"/>
              <w:noProof/>
              <w:sz w:val="22"/>
              <w:szCs w:val="22"/>
              <w:lang w:val="en-GB" w:eastAsia="en-GB"/>
            </w:rPr>
          </w:pPr>
          <w:hyperlink w:anchor="_Toc42974267" w:history="1">
            <w:r w:rsidR="00CE30B9" w:rsidRPr="00BA1B26">
              <w:rPr>
                <w:rStyle w:val="Hyperlink"/>
                <w:noProof/>
              </w:rPr>
              <w:t>UIO - User Space IO</w:t>
            </w:r>
            <w:r w:rsidR="00CE30B9">
              <w:rPr>
                <w:noProof/>
                <w:webHidden/>
              </w:rPr>
              <w:tab/>
            </w:r>
            <w:r w:rsidR="00CE30B9">
              <w:rPr>
                <w:noProof/>
                <w:webHidden/>
              </w:rPr>
              <w:fldChar w:fldCharType="begin"/>
            </w:r>
            <w:r w:rsidR="00CE30B9">
              <w:rPr>
                <w:noProof/>
                <w:webHidden/>
              </w:rPr>
              <w:instrText xml:space="preserve"> PAGEREF _Toc42974267 \h </w:instrText>
            </w:r>
            <w:r w:rsidR="00CE30B9">
              <w:rPr>
                <w:noProof/>
                <w:webHidden/>
              </w:rPr>
            </w:r>
            <w:r w:rsidR="00CE30B9">
              <w:rPr>
                <w:noProof/>
                <w:webHidden/>
              </w:rPr>
              <w:fldChar w:fldCharType="separate"/>
            </w:r>
            <w:r w:rsidR="00CE30B9">
              <w:rPr>
                <w:noProof/>
                <w:webHidden/>
              </w:rPr>
              <w:t>38</w:t>
            </w:r>
            <w:r w:rsidR="00CE30B9">
              <w:rPr>
                <w:noProof/>
                <w:webHidden/>
              </w:rPr>
              <w:fldChar w:fldCharType="end"/>
            </w:r>
          </w:hyperlink>
        </w:p>
        <w:p w14:paraId="430EBFFC" w14:textId="4E1CA7C1" w:rsidR="00CE30B9" w:rsidRDefault="00493744">
          <w:pPr>
            <w:pStyle w:val="TOC3"/>
            <w:tabs>
              <w:tab w:val="right" w:leader="dot" w:pos="9062"/>
            </w:tabs>
            <w:rPr>
              <w:rFonts w:eastAsiaTheme="minorEastAsia"/>
              <w:noProof/>
              <w:sz w:val="22"/>
              <w:szCs w:val="22"/>
              <w:lang w:val="en-GB" w:eastAsia="en-GB"/>
            </w:rPr>
          </w:pPr>
          <w:hyperlink w:anchor="_Toc42974268" w:history="1">
            <w:r w:rsidR="00CE30B9" w:rsidRPr="00BA1B26">
              <w:rPr>
                <w:rStyle w:val="Hyperlink"/>
                <w:noProof/>
              </w:rPr>
              <w:t>VFIO – Virtual Function I/O</w:t>
            </w:r>
            <w:r w:rsidR="00CE30B9">
              <w:rPr>
                <w:noProof/>
                <w:webHidden/>
              </w:rPr>
              <w:tab/>
            </w:r>
            <w:r w:rsidR="00CE30B9">
              <w:rPr>
                <w:noProof/>
                <w:webHidden/>
              </w:rPr>
              <w:fldChar w:fldCharType="begin"/>
            </w:r>
            <w:r w:rsidR="00CE30B9">
              <w:rPr>
                <w:noProof/>
                <w:webHidden/>
              </w:rPr>
              <w:instrText xml:space="preserve"> PAGEREF _Toc42974268 \h </w:instrText>
            </w:r>
            <w:r w:rsidR="00CE30B9">
              <w:rPr>
                <w:noProof/>
                <w:webHidden/>
              </w:rPr>
            </w:r>
            <w:r w:rsidR="00CE30B9">
              <w:rPr>
                <w:noProof/>
                <w:webHidden/>
              </w:rPr>
              <w:fldChar w:fldCharType="separate"/>
            </w:r>
            <w:r w:rsidR="00CE30B9">
              <w:rPr>
                <w:noProof/>
                <w:webHidden/>
              </w:rPr>
              <w:t>39</w:t>
            </w:r>
            <w:r w:rsidR="00CE30B9">
              <w:rPr>
                <w:noProof/>
                <w:webHidden/>
              </w:rPr>
              <w:fldChar w:fldCharType="end"/>
            </w:r>
          </w:hyperlink>
        </w:p>
        <w:p w14:paraId="27E7FB25" w14:textId="2E053CFC" w:rsidR="00CE30B9" w:rsidRDefault="00493744">
          <w:pPr>
            <w:pStyle w:val="TOC3"/>
            <w:tabs>
              <w:tab w:val="right" w:leader="dot" w:pos="9062"/>
            </w:tabs>
            <w:rPr>
              <w:rFonts w:eastAsiaTheme="minorEastAsia"/>
              <w:noProof/>
              <w:sz w:val="22"/>
              <w:szCs w:val="22"/>
              <w:lang w:val="en-GB" w:eastAsia="en-GB"/>
            </w:rPr>
          </w:pPr>
          <w:hyperlink w:anchor="_Toc42974269" w:history="1">
            <w:r w:rsidR="00CE30B9" w:rsidRPr="00BA1B26">
              <w:rPr>
                <w:rStyle w:val="Hyperlink"/>
                <w:noProof/>
                <w:lang w:val="en-GB"/>
              </w:rPr>
              <w:t>Linux user space device enablers to be used</w:t>
            </w:r>
            <w:r w:rsidR="00CE30B9">
              <w:rPr>
                <w:noProof/>
                <w:webHidden/>
              </w:rPr>
              <w:tab/>
            </w:r>
            <w:r w:rsidR="00CE30B9">
              <w:rPr>
                <w:noProof/>
                <w:webHidden/>
              </w:rPr>
              <w:fldChar w:fldCharType="begin"/>
            </w:r>
            <w:r w:rsidR="00CE30B9">
              <w:rPr>
                <w:noProof/>
                <w:webHidden/>
              </w:rPr>
              <w:instrText xml:space="preserve"> PAGEREF _Toc42974269 \h </w:instrText>
            </w:r>
            <w:r w:rsidR="00CE30B9">
              <w:rPr>
                <w:noProof/>
                <w:webHidden/>
              </w:rPr>
            </w:r>
            <w:r w:rsidR="00CE30B9">
              <w:rPr>
                <w:noProof/>
                <w:webHidden/>
              </w:rPr>
              <w:fldChar w:fldCharType="separate"/>
            </w:r>
            <w:r w:rsidR="00CE30B9">
              <w:rPr>
                <w:noProof/>
                <w:webHidden/>
              </w:rPr>
              <w:t>40</w:t>
            </w:r>
            <w:r w:rsidR="00CE30B9">
              <w:rPr>
                <w:noProof/>
                <w:webHidden/>
              </w:rPr>
              <w:fldChar w:fldCharType="end"/>
            </w:r>
          </w:hyperlink>
        </w:p>
        <w:p w14:paraId="099A70B1" w14:textId="7E6EDC03" w:rsidR="00CE30B9" w:rsidRDefault="00493744">
          <w:pPr>
            <w:pStyle w:val="TOC2"/>
            <w:tabs>
              <w:tab w:val="right" w:leader="dot" w:pos="9062"/>
            </w:tabs>
            <w:rPr>
              <w:rFonts w:eastAsiaTheme="minorEastAsia"/>
              <w:noProof/>
              <w:sz w:val="22"/>
              <w:szCs w:val="22"/>
              <w:lang w:val="en-GB" w:eastAsia="en-GB"/>
            </w:rPr>
          </w:pPr>
          <w:hyperlink w:anchor="_Toc42974270" w:history="1">
            <w:r w:rsidR="00CE30B9" w:rsidRPr="00BA1B26">
              <w:rPr>
                <w:rStyle w:val="Hyperlink"/>
                <w:noProof/>
              </w:rPr>
              <w:t>DPDK and Host Hardware architecture</w:t>
            </w:r>
            <w:r w:rsidR="00CE30B9">
              <w:rPr>
                <w:noProof/>
                <w:webHidden/>
              </w:rPr>
              <w:tab/>
            </w:r>
            <w:r w:rsidR="00CE30B9">
              <w:rPr>
                <w:noProof/>
                <w:webHidden/>
              </w:rPr>
              <w:fldChar w:fldCharType="begin"/>
            </w:r>
            <w:r w:rsidR="00CE30B9">
              <w:rPr>
                <w:noProof/>
                <w:webHidden/>
              </w:rPr>
              <w:instrText xml:space="preserve"> PAGEREF _Toc42974270 \h </w:instrText>
            </w:r>
            <w:r w:rsidR="00CE30B9">
              <w:rPr>
                <w:noProof/>
                <w:webHidden/>
              </w:rPr>
            </w:r>
            <w:r w:rsidR="00CE30B9">
              <w:rPr>
                <w:noProof/>
                <w:webHidden/>
              </w:rPr>
              <w:fldChar w:fldCharType="separate"/>
            </w:r>
            <w:r w:rsidR="00CE30B9">
              <w:rPr>
                <w:noProof/>
                <w:webHidden/>
              </w:rPr>
              <w:t>41</w:t>
            </w:r>
            <w:r w:rsidR="00CE30B9">
              <w:rPr>
                <w:noProof/>
                <w:webHidden/>
              </w:rPr>
              <w:fldChar w:fldCharType="end"/>
            </w:r>
          </w:hyperlink>
        </w:p>
        <w:p w14:paraId="04E1FD43" w14:textId="3A15931C" w:rsidR="00CE30B9" w:rsidRDefault="00493744">
          <w:pPr>
            <w:pStyle w:val="TOC3"/>
            <w:tabs>
              <w:tab w:val="right" w:leader="dot" w:pos="9062"/>
            </w:tabs>
            <w:rPr>
              <w:rFonts w:eastAsiaTheme="minorEastAsia"/>
              <w:noProof/>
              <w:sz w:val="22"/>
              <w:szCs w:val="22"/>
              <w:lang w:val="en-GB" w:eastAsia="en-GB"/>
            </w:rPr>
          </w:pPr>
          <w:hyperlink w:anchor="_Toc42974271" w:history="1">
            <w:r w:rsidR="00CE30B9" w:rsidRPr="00BA1B26">
              <w:rPr>
                <w:rStyle w:val="Hyperlink"/>
                <w:noProof/>
              </w:rPr>
              <w:t>NUMA</w:t>
            </w:r>
            <w:r w:rsidR="00CE30B9">
              <w:rPr>
                <w:noProof/>
                <w:webHidden/>
              </w:rPr>
              <w:tab/>
            </w:r>
            <w:r w:rsidR="00CE30B9">
              <w:rPr>
                <w:noProof/>
                <w:webHidden/>
              </w:rPr>
              <w:fldChar w:fldCharType="begin"/>
            </w:r>
            <w:r w:rsidR="00CE30B9">
              <w:rPr>
                <w:noProof/>
                <w:webHidden/>
              </w:rPr>
              <w:instrText xml:space="preserve"> PAGEREF _Toc42974271 \h </w:instrText>
            </w:r>
            <w:r w:rsidR="00CE30B9">
              <w:rPr>
                <w:noProof/>
                <w:webHidden/>
              </w:rPr>
            </w:r>
            <w:r w:rsidR="00CE30B9">
              <w:rPr>
                <w:noProof/>
                <w:webHidden/>
              </w:rPr>
              <w:fldChar w:fldCharType="separate"/>
            </w:r>
            <w:r w:rsidR="00CE30B9">
              <w:rPr>
                <w:noProof/>
                <w:webHidden/>
              </w:rPr>
              <w:t>41</w:t>
            </w:r>
            <w:r w:rsidR="00CE30B9">
              <w:rPr>
                <w:noProof/>
                <w:webHidden/>
              </w:rPr>
              <w:fldChar w:fldCharType="end"/>
            </w:r>
          </w:hyperlink>
        </w:p>
        <w:p w14:paraId="6CBDA756" w14:textId="3C9B8D9E" w:rsidR="00CE30B9" w:rsidRDefault="00493744">
          <w:pPr>
            <w:pStyle w:val="TOC3"/>
            <w:tabs>
              <w:tab w:val="right" w:leader="dot" w:pos="9062"/>
            </w:tabs>
            <w:rPr>
              <w:rFonts w:eastAsiaTheme="minorEastAsia"/>
              <w:noProof/>
              <w:sz w:val="22"/>
              <w:szCs w:val="22"/>
              <w:lang w:val="en-GB" w:eastAsia="en-GB"/>
            </w:rPr>
          </w:pPr>
          <w:hyperlink w:anchor="_Toc42974272" w:history="1">
            <w:r w:rsidR="00CE30B9" w:rsidRPr="00BA1B26">
              <w:rPr>
                <w:rStyle w:val="Hyperlink"/>
                <w:noProof/>
              </w:rPr>
              <w:t>Hyper-threading (HT)</w:t>
            </w:r>
            <w:r w:rsidR="00CE30B9">
              <w:rPr>
                <w:noProof/>
                <w:webHidden/>
              </w:rPr>
              <w:tab/>
            </w:r>
            <w:r w:rsidR="00CE30B9">
              <w:rPr>
                <w:noProof/>
                <w:webHidden/>
              </w:rPr>
              <w:fldChar w:fldCharType="begin"/>
            </w:r>
            <w:r w:rsidR="00CE30B9">
              <w:rPr>
                <w:noProof/>
                <w:webHidden/>
              </w:rPr>
              <w:instrText xml:space="preserve"> PAGEREF _Toc42974272 \h </w:instrText>
            </w:r>
            <w:r w:rsidR="00CE30B9">
              <w:rPr>
                <w:noProof/>
                <w:webHidden/>
              </w:rPr>
            </w:r>
            <w:r w:rsidR="00CE30B9">
              <w:rPr>
                <w:noProof/>
                <w:webHidden/>
              </w:rPr>
              <w:fldChar w:fldCharType="separate"/>
            </w:r>
            <w:r w:rsidR="00CE30B9">
              <w:rPr>
                <w:noProof/>
                <w:webHidden/>
              </w:rPr>
              <w:t>42</w:t>
            </w:r>
            <w:r w:rsidR="00CE30B9">
              <w:rPr>
                <w:noProof/>
                <w:webHidden/>
              </w:rPr>
              <w:fldChar w:fldCharType="end"/>
            </w:r>
          </w:hyperlink>
        </w:p>
        <w:p w14:paraId="42C990B1" w14:textId="461996BA" w:rsidR="00CE30B9" w:rsidRDefault="00493744">
          <w:pPr>
            <w:pStyle w:val="TOC3"/>
            <w:tabs>
              <w:tab w:val="right" w:leader="dot" w:pos="9062"/>
            </w:tabs>
            <w:rPr>
              <w:rFonts w:eastAsiaTheme="minorEastAsia"/>
              <w:noProof/>
              <w:sz w:val="22"/>
              <w:szCs w:val="22"/>
              <w:lang w:val="en-GB" w:eastAsia="en-GB"/>
            </w:rPr>
          </w:pPr>
          <w:hyperlink w:anchor="_Toc42974273" w:history="1">
            <w:r w:rsidR="00CE30B9" w:rsidRPr="00BA1B26">
              <w:rPr>
                <w:rStyle w:val="Hyperlink"/>
                <w:noProof/>
              </w:rPr>
              <w:t>Huge pages</w:t>
            </w:r>
            <w:r w:rsidR="00CE30B9">
              <w:rPr>
                <w:noProof/>
                <w:webHidden/>
              </w:rPr>
              <w:tab/>
            </w:r>
            <w:r w:rsidR="00CE30B9">
              <w:rPr>
                <w:noProof/>
                <w:webHidden/>
              </w:rPr>
              <w:fldChar w:fldCharType="begin"/>
            </w:r>
            <w:r w:rsidR="00CE30B9">
              <w:rPr>
                <w:noProof/>
                <w:webHidden/>
              </w:rPr>
              <w:instrText xml:space="preserve"> PAGEREF _Toc42974273 \h </w:instrText>
            </w:r>
            <w:r w:rsidR="00CE30B9">
              <w:rPr>
                <w:noProof/>
                <w:webHidden/>
              </w:rPr>
            </w:r>
            <w:r w:rsidR="00CE30B9">
              <w:rPr>
                <w:noProof/>
                <w:webHidden/>
              </w:rPr>
              <w:fldChar w:fldCharType="separate"/>
            </w:r>
            <w:r w:rsidR="00CE30B9">
              <w:rPr>
                <w:noProof/>
                <w:webHidden/>
              </w:rPr>
              <w:t>42</w:t>
            </w:r>
            <w:r w:rsidR="00CE30B9">
              <w:rPr>
                <w:noProof/>
                <w:webHidden/>
              </w:rPr>
              <w:fldChar w:fldCharType="end"/>
            </w:r>
          </w:hyperlink>
        </w:p>
        <w:p w14:paraId="49C0B948" w14:textId="415EAEFE" w:rsidR="00CE30B9" w:rsidRDefault="00493744">
          <w:pPr>
            <w:pStyle w:val="TOC3"/>
            <w:tabs>
              <w:tab w:val="right" w:leader="dot" w:pos="9062"/>
            </w:tabs>
            <w:rPr>
              <w:rFonts w:eastAsiaTheme="minorEastAsia"/>
              <w:noProof/>
              <w:sz w:val="22"/>
              <w:szCs w:val="22"/>
              <w:lang w:val="en-GB" w:eastAsia="en-GB"/>
            </w:rPr>
          </w:pPr>
          <w:hyperlink w:anchor="_Toc42974274" w:history="1">
            <w:r w:rsidR="00CE30B9" w:rsidRPr="00BA1B26">
              <w:rPr>
                <w:rStyle w:val="Hyperlink"/>
                <w:noProof/>
              </w:rPr>
              <w:t>CPU isolation and pining</w:t>
            </w:r>
            <w:r w:rsidR="00CE30B9">
              <w:rPr>
                <w:noProof/>
                <w:webHidden/>
              </w:rPr>
              <w:tab/>
            </w:r>
            <w:r w:rsidR="00CE30B9">
              <w:rPr>
                <w:noProof/>
                <w:webHidden/>
              </w:rPr>
              <w:fldChar w:fldCharType="begin"/>
            </w:r>
            <w:r w:rsidR="00CE30B9">
              <w:rPr>
                <w:noProof/>
                <w:webHidden/>
              </w:rPr>
              <w:instrText xml:space="preserve"> PAGEREF _Toc42974274 \h </w:instrText>
            </w:r>
            <w:r w:rsidR="00CE30B9">
              <w:rPr>
                <w:noProof/>
                <w:webHidden/>
              </w:rPr>
            </w:r>
            <w:r w:rsidR="00CE30B9">
              <w:rPr>
                <w:noProof/>
                <w:webHidden/>
              </w:rPr>
              <w:fldChar w:fldCharType="separate"/>
            </w:r>
            <w:r w:rsidR="00CE30B9">
              <w:rPr>
                <w:noProof/>
                <w:webHidden/>
              </w:rPr>
              <w:t>43</w:t>
            </w:r>
            <w:r w:rsidR="00CE30B9">
              <w:rPr>
                <w:noProof/>
                <w:webHidden/>
              </w:rPr>
              <w:fldChar w:fldCharType="end"/>
            </w:r>
          </w:hyperlink>
        </w:p>
        <w:p w14:paraId="0190D6FA" w14:textId="679A9A39" w:rsidR="00CE30B9" w:rsidRDefault="00493744">
          <w:pPr>
            <w:pStyle w:val="TOC3"/>
            <w:tabs>
              <w:tab w:val="right" w:leader="dot" w:pos="9062"/>
            </w:tabs>
            <w:rPr>
              <w:rFonts w:eastAsiaTheme="minorEastAsia"/>
              <w:noProof/>
              <w:sz w:val="22"/>
              <w:szCs w:val="22"/>
              <w:lang w:val="en-GB" w:eastAsia="en-GB"/>
            </w:rPr>
          </w:pPr>
          <w:hyperlink w:anchor="_Toc42974275" w:history="1">
            <w:r w:rsidR="00CE30B9" w:rsidRPr="00BA1B26">
              <w:rPr>
                <w:rStyle w:val="Hyperlink"/>
                <w:rFonts w:eastAsia="Malgun Gothic"/>
                <w:noProof/>
              </w:rPr>
              <w:t>CPU isolation mechanisms</w:t>
            </w:r>
            <w:r w:rsidR="00CE30B9">
              <w:rPr>
                <w:noProof/>
                <w:webHidden/>
              </w:rPr>
              <w:tab/>
            </w:r>
            <w:r w:rsidR="00CE30B9">
              <w:rPr>
                <w:noProof/>
                <w:webHidden/>
              </w:rPr>
              <w:fldChar w:fldCharType="begin"/>
            </w:r>
            <w:r w:rsidR="00CE30B9">
              <w:rPr>
                <w:noProof/>
                <w:webHidden/>
              </w:rPr>
              <w:instrText xml:space="preserve"> PAGEREF _Toc42974275 \h </w:instrText>
            </w:r>
            <w:r w:rsidR="00CE30B9">
              <w:rPr>
                <w:noProof/>
                <w:webHidden/>
              </w:rPr>
            </w:r>
            <w:r w:rsidR="00CE30B9">
              <w:rPr>
                <w:noProof/>
                <w:webHidden/>
              </w:rPr>
              <w:fldChar w:fldCharType="separate"/>
            </w:r>
            <w:r w:rsidR="00CE30B9">
              <w:rPr>
                <w:noProof/>
                <w:webHidden/>
              </w:rPr>
              <w:t>44</w:t>
            </w:r>
            <w:r w:rsidR="00CE30B9">
              <w:rPr>
                <w:noProof/>
                <w:webHidden/>
              </w:rPr>
              <w:fldChar w:fldCharType="end"/>
            </w:r>
          </w:hyperlink>
        </w:p>
        <w:p w14:paraId="2C93E3CD" w14:textId="74FF7599" w:rsidR="00CE30B9" w:rsidRDefault="00493744">
          <w:pPr>
            <w:pStyle w:val="TOC3"/>
            <w:tabs>
              <w:tab w:val="right" w:leader="dot" w:pos="9062"/>
            </w:tabs>
            <w:rPr>
              <w:rFonts w:eastAsiaTheme="minorEastAsia"/>
              <w:noProof/>
              <w:sz w:val="22"/>
              <w:szCs w:val="22"/>
              <w:lang w:val="en-GB" w:eastAsia="en-GB"/>
            </w:rPr>
          </w:pPr>
          <w:hyperlink w:anchor="_Toc42974276" w:history="1">
            <w:r w:rsidR="00CE30B9" w:rsidRPr="00BA1B26">
              <w:rPr>
                <w:rStyle w:val="Hyperlink"/>
                <w:rFonts w:eastAsia="Malgun Gothic"/>
                <w:noProof/>
              </w:rPr>
              <w:t>Linux systemd - System task CPU affinity</w:t>
            </w:r>
            <w:r w:rsidR="00CE30B9">
              <w:rPr>
                <w:noProof/>
                <w:webHidden/>
              </w:rPr>
              <w:tab/>
            </w:r>
            <w:r w:rsidR="00CE30B9">
              <w:rPr>
                <w:noProof/>
                <w:webHidden/>
              </w:rPr>
              <w:fldChar w:fldCharType="begin"/>
            </w:r>
            <w:r w:rsidR="00CE30B9">
              <w:rPr>
                <w:noProof/>
                <w:webHidden/>
              </w:rPr>
              <w:instrText xml:space="preserve"> PAGEREF _Toc42974276 \h </w:instrText>
            </w:r>
            <w:r w:rsidR="00CE30B9">
              <w:rPr>
                <w:noProof/>
                <w:webHidden/>
              </w:rPr>
            </w:r>
            <w:r w:rsidR="00CE30B9">
              <w:rPr>
                <w:noProof/>
                <w:webHidden/>
              </w:rPr>
              <w:fldChar w:fldCharType="separate"/>
            </w:r>
            <w:r w:rsidR="00CE30B9">
              <w:rPr>
                <w:noProof/>
                <w:webHidden/>
              </w:rPr>
              <w:t>45</w:t>
            </w:r>
            <w:r w:rsidR="00CE30B9">
              <w:rPr>
                <w:noProof/>
                <w:webHidden/>
              </w:rPr>
              <w:fldChar w:fldCharType="end"/>
            </w:r>
          </w:hyperlink>
        </w:p>
        <w:p w14:paraId="4097050B" w14:textId="2909CA72" w:rsidR="00CE30B9" w:rsidRDefault="00493744">
          <w:pPr>
            <w:pStyle w:val="TOC3"/>
            <w:tabs>
              <w:tab w:val="right" w:leader="dot" w:pos="9062"/>
            </w:tabs>
            <w:rPr>
              <w:rFonts w:eastAsiaTheme="minorEastAsia"/>
              <w:noProof/>
              <w:sz w:val="22"/>
              <w:szCs w:val="22"/>
              <w:lang w:val="en-GB" w:eastAsia="en-GB"/>
            </w:rPr>
          </w:pPr>
          <w:hyperlink w:anchor="_Toc42974277" w:history="1">
            <w:r w:rsidR="00CE30B9" w:rsidRPr="00BA1B26">
              <w:rPr>
                <w:rStyle w:val="Hyperlink"/>
                <w:rFonts w:eastAsia="Malgun Gothic"/>
                <w:noProof/>
              </w:rPr>
              <w:t>CPU assignment for user processes (taskset)</w:t>
            </w:r>
            <w:r w:rsidR="00CE30B9">
              <w:rPr>
                <w:noProof/>
                <w:webHidden/>
              </w:rPr>
              <w:tab/>
            </w:r>
            <w:r w:rsidR="00CE30B9">
              <w:rPr>
                <w:noProof/>
                <w:webHidden/>
              </w:rPr>
              <w:fldChar w:fldCharType="begin"/>
            </w:r>
            <w:r w:rsidR="00CE30B9">
              <w:rPr>
                <w:noProof/>
                <w:webHidden/>
              </w:rPr>
              <w:instrText xml:space="preserve"> PAGEREF _Toc42974277 \h </w:instrText>
            </w:r>
            <w:r w:rsidR="00CE30B9">
              <w:rPr>
                <w:noProof/>
                <w:webHidden/>
              </w:rPr>
            </w:r>
            <w:r w:rsidR="00CE30B9">
              <w:rPr>
                <w:noProof/>
                <w:webHidden/>
              </w:rPr>
              <w:fldChar w:fldCharType="separate"/>
            </w:r>
            <w:r w:rsidR="00CE30B9">
              <w:rPr>
                <w:noProof/>
                <w:webHidden/>
              </w:rPr>
              <w:t>45</w:t>
            </w:r>
            <w:r w:rsidR="00CE30B9">
              <w:rPr>
                <w:noProof/>
                <w:webHidden/>
              </w:rPr>
              <w:fldChar w:fldCharType="end"/>
            </w:r>
          </w:hyperlink>
        </w:p>
        <w:p w14:paraId="7CA9469B" w14:textId="0149AF0F" w:rsidR="00CE30B9" w:rsidRDefault="00493744">
          <w:pPr>
            <w:pStyle w:val="TOC2"/>
            <w:tabs>
              <w:tab w:val="right" w:leader="dot" w:pos="9062"/>
            </w:tabs>
            <w:rPr>
              <w:rFonts w:eastAsiaTheme="minorEastAsia"/>
              <w:noProof/>
              <w:sz w:val="22"/>
              <w:szCs w:val="22"/>
              <w:lang w:val="en-GB" w:eastAsia="en-GB"/>
            </w:rPr>
          </w:pPr>
          <w:hyperlink w:anchor="_Toc42974278" w:history="1">
            <w:r w:rsidR="00CE30B9" w:rsidRPr="00BA1B26">
              <w:rPr>
                <w:rStyle w:val="Hyperlink"/>
                <w:noProof/>
              </w:rPr>
              <w:t>Bind a virtual NIC to DPDK</w:t>
            </w:r>
            <w:r w:rsidR="00CE30B9">
              <w:rPr>
                <w:noProof/>
                <w:webHidden/>
              </w:rPr>
              <w:tab/>
            </w:r>
            <w:r w:rsidR="00CE30B9">
              <w:rPr>
                <w:noProof/>
                <w:webHidden/>
              </w:rPr>
              <w:fldChar w:fldCharType="begin"/>
            </w:r>
            <w:r w:rsidR="00CE30B9">
              <w:rPr>
                <w:noProof/>
                <w:webHidden/>
              </w:rPr>
              <w:instrText xml:space="preserve"> PAGEREF _Toc42974278 \h </w:instrText>
            </w:r>
            <w:r w:rsidR="00CE30B9">
              <w:rPr>
                <w:noProof/>
                <w:webHidden/>
              </w:rPr>
            </w:r>
            <w:r w:rsidR="00CE30B9">
              <w:rPr>
                <w:noProof/>
                <w:webHidden/>
              </w:rPr>
              <w:fldChar w:fldCharType="separate"/>
            </w:r>
            <w:r w:rsidR="00CE30B9">
              <w:rPr>
                <w:noProof/>
                <w:webHidden/>
              </w:rPr>
              <w:t>46</w:t>
            </w:r>
            <w:r w:rsidR="00CE30B9">
              <w:rPr>
                <w:noProof/>
                <w:webHidden/>
              </w:rPr>
              <w:fldChar w:fldCharType="end"/>
            </w:r>
          </w:hyperlink>
        </w:p>
        <w:p w14:paraId="0506951C" w14:textId="482B42EE" w:rsidR="00CE30B9" w:rsidRDefault="00493744">
          <w:pPr>
            <w:pStyle w:val="TOC2"/>
            <w:tabs>
              <w:tab w:val="right" w:leader="dot" w:pos="9062"/>
            </w:tabs>
            <w:rPr>
              <w:rFonts w:eastAsiaTheme="minorEastAsia"/>
              <w:noProof/>
              <w:sz w:val="22"/>
              <w:szCs w:val="22"/>
              <w:lang w:val="en-GB" w:eastAsia="en-GB"/>
            </w:rPr>
          </w:pPr>
          <w:hyperlink w:anchor="_Toc42974279" w:history="1">
            <w:r w:rsidR="00CE30B9" w:rsidRPr="00BA1B26">
              <w:rPr>
                <w:rStyle w:val="Hyperlink"/>
                <w:noProof/>
              </w:rPr>
              <w:t>Run DPDK in a guest VM</w:t>
            </w:r>
            <w:r w:rsidR="00CE30B9">
              <w:rPr>
                <w:noProof/>
                <w:webHidden/>
              </w:rPr>
              <w:tab/>
            </w:r>
            <w:r w:rsidR="00CE30B9">
              <w:rPr>
                <w:noProof/>
                <w:webHidden/>
              </w:rPr>
              <w:fldChar w:fldCharType="begin"/>
            </w:r>
            <w:r w:rsidR="00CE30B9">
              <w:rPr>
                <w:noProof/>
                <w:webHidden/>
              </w:rPr>
              <w:instrText xml:space="preserve"> PAGEREF _Toc42974279 \h </w:instrText>
            </w:r>
            <w:r w:rsidR="00CE30B9">
              <w:rPr>
                <w:noProof/>
                <w:webHidden/>
              </w:rPr>
            </w:r>
            <w:r w:rsidR="00CE30B9">
              <w:rPr>
                <w:noProof/>
                <w:webHidden/>
              </w:rPr>
              <w:fldChar w:fldCharType="separate"/>
            </w:r>
            <w:r w:rsidR="00CE30B9">
              <w:rPr>
                <w:noProof/>
                <w:webHidden/>
              </w:rPr>
              <w:t>47</w:t>
            </w:r>
            <w:r w:rsidR="00CE30B9">
              <w:rPr>
                <w:noProof/>
                <w:webHidden/>
              </w:rPr>
              <w:fldChar w:fldCharType="end"/>
            </w:r>
          </w:hyperlink>
        </w:p>
        <w:p w14:paraId="6892FCC1" w14:textId="52F4ADE3" w:rsidR="00CE30B9" w:rsidRDefault="00493744">
          <w:pPr>
            <w:pStyle w:val="TOC3"/>
            <w:tabs>
              <w:tab w:val="right" w:leader="dot" w:pos="9062"/>
            </w:tabs>
            <w:rPr>
              <w:rFonts w:eastAsiaTheme="minorEastAsia"/>
              <w:noProof/>
              <w:sz w:val="22"/>
              <w:szCs w:val="22"/>
              <w:lang w:val="en-GB" w:eastAsia="en-GB"/>
            </w:rPr>
          </w:pPr>
          <w:hyperlink w:anchor="_Toc42974280" w:history="1">
            <w:r w:rsidR="00CE30B9" w:rsidRPr="00BA1B26">
              <w:rPr>
                <w:rStyle w:val="Hyperlink"/>
                <w:noProof/>
              </w:rPr>
              <w:t>Virtual IOMMU</w:t>
            </w:r>
            <w:r w:rsidR="00CE30B9">
              <w:rPr>
                <w:noProof/>
                <w:webHidden/>
              </w:rPr>
              <w:tab/>
            </w:r>
            <w:r w:rsidR="00CE30B9">
              <w:rPr>
                <w:noProof/>
                <w:webHidden/>
              </w:rPr>
              <w:fldChar w:fldCharType="begin"/>
            </w:r>
            <w:r w:rsidR="00CE30B9">
              <w:rPr>
                <w:noProof/>
                <w:webHidden/>
              </w:rPr>
              <w:instrText xml:space="preserve"> PAGEREF _Toc42974280 \h </w:instrText>
            </w:r>
            <w:r w:rsidR="00CE30B9">
              <w:rPr>
                <w:noProof/>
                <w:webHidden/>
              </w:rPr>
            </w:r>
            <w:r w:rsidR="00CE30B9">
              <w:rPr>
                <w:noProof/>
                <w:webHidden/>
              </w:rPr>
              <w:fldChar w:fldCharType="separate"/>
            </w:r>
            <w:r w:rsidR="00CE30B9">
              <w:rPr>
                <w:noProof/>
                <w:webHidden/>
              </w:rPr>
              <w:t>47</w:t>
            </w:r>
            <w:r w:rsidR="00CE30B9">
              <w:rPr>
                <w:noProof/>
                <w:webHidden/>
              </w:rPr>
              <w:fldChar w:fldCharType="end"/>
            </w:r>
          </w:hyperlink>
        </w:p>
        <w:p w14:paraId="69F7710C" w14:textId="7AC883FF" w:rsidR="00CE30B9" w:rsidRDefault="00493744">
          <w:pPr>
            <w:pStyle w:val="TOC3"/>
            <w:tabs>
              <w:tab w:val="right" w:leader="dot" w:pos="9062"/>
            </w:tabs>
            <w:rPr>
              <w:rFonts w:eastAsiaTheme="minorEastAsia"/>
              <w:noProof/>
              <w:sz w:val="22"/>
              <w:szCs w:val="22"/>
              <w:lang w:val="en-GB" w:eastAsia="en-GB"/>
            </w:rPr>
          </w:pPr>
          <w:hyperlink w:anchor="_Toc42974281" w:history="1">
            <w:r w:rsidR="00CE30B9" w:rsidRPr="00BA1B26">
              <w:rPr>
                <w:rStyle w:val="Hyperlink"/>
                <w:noProof/>
                <w:lang w:val="en-GB"/>
              </w:rPr>
              <w:t>Virtio Poll Mode Driver</w:t>
            </w:r>
            <w:r w:rsidR="00CE30B9">
              <w:rPr>
                <w:noProof/>
                <w:webHidden/>
              </w:rPr>
              <w:tab/>
            </w:r>
            <w:r w:rsidR="00CE30B9">
              <w:rPr>
                <w:noProof/>
                <w:webHidden/>
              </w:rPr>
              <w:fldChar w:fldCharType="begin"/>
            </w:r>
            <w:r w:rsidR="00CE30B9">
              <w:rPr>
                <w:noProof/>
                <w:webHidden/>
              </w:rPr>
              <w:instrText xml:space="preserve"> PAGEREF _Toc42974281 \h </w:instrText>
            </w:r>
            <w:r w:rsidR="00CE30B9">
              <w:rPr>
                <w:noProof/>
                <w:webHidden/>
              </w:rPr>
            </w:r>
            <w:r w:rsidR="00CE30B9">
              <w:rPr>
                <w:noProof/>
                <w:webHidden/>
              </w:rPr>
              <w:fldChar w:fldCharType="separate"/>
            </w:r>
            <w:r w:rsidR="00CE30B9">
              <w:rPr>
                <w:noProof/>
                <w:webHidden/>
              </w:rPr>
              <w:t>48</w:t>
            </w:r>
            <w:r w:rsidR="00CE30B9">
              <w:rPr>
                <w:noProof/>
                <w:webHidden/>
              </w:rPr>
              <w:fldChar w:fldCharType="end"/>
            </w:r>
          </w:hyperlink>
        </w:p>
        <w:p w14:paraId="54B8B9A4" w14:textId="141E368E" w:rsidR="00CE30B9" w:rsidRDefault="00493744">
          <w:pPr>
            <w:pStyle w:val="TOC3"/>
            <w:tabs>
              <w:tab w:val="right" w:leader="dot" w:pos="9062"/>
            </w:tabs>
            <w:rPr>
              <w:rFonts w:eastAsiaTheme="minorEastAsia"/>
              <w:noProof/>
              <w:sz w:val="22"/>
              <w:szCs w:val="22"/>
              <w:lang w:val="en-GB" w:eastAsia="en-GB"/>
            </w:rPr>
          </w:pPr>
          <w:hyperlink w:anchor="_Toc42974282" w:history="1">
            <w:r w:rsidR="00CE30B9" w:rsidRPr="00BA1B26">
              <w:rPr>
                <w:rStyle w:val="Hyperlink"/>
                <w:noProof/>
                <w:lang w:val="en-GB"/>
              </w:rPr>
              <w:t>Physical Network Device Assignment (VFIO) and PCI passthrough</w:t>
            </w:r>
            <w:r w:rsidR="00CE30B9">
              <w:rPr>
                <w:noProof/>
                <w:webHidden/>
              </w:rPr>
              <w:tab/>
            </w:r>
            <w:r w:rsidR="00CE30B9">
              <w:rPr>
                <w:noProof/>
                <w:webHidden/>
              </w:rPr>
              <w:fldChar w:fldCharType="begin"/>
            </w:r>
            <w:r w:rsidR="00CE30B9">
              <w:rPr>
                <w:noProof/>
                <w:webHidden/>
              </w:rPr>
              <w:instrText xml:space="preserve"> PAGEREF _Toc42974282 \h </w:instrText>
            </w:r>
            <w:r w:rsidR="00CE30B9">
              <w:rPr>
                <w:noProof/>
                <w:webHidden/>
              </w:rPr>
            </w:r>
            <w:r w:rsidR="00CE30B9">
              <w:rPr>
                <w:noProof/>
                <w:webHidden/>
              </w:rPr>
              <w:fldChar w:fldCharType="separate"/>
            </w:r>
            <w:r w:rsidR="00CE30B9">
              <w:rPr>
                <w:noProof/>
                <w:webHidden/>
              </w:rPr>
              <w:t>48</w:t>
            </w:r>
            <w:r w:rsidR="00CE30B9">
              <w:rPr>
                <w:noProof/>
                <w:webHidden/>
              </w:rPr>
              <w:fldChar w:fldCharType="end"/>
            </w:r>
          </w:hyperlink>
        </w:p>
        <w:p w14:paraId="4DB6B214" w14:textId="4760C48B" w:rsidR="00CE30B9" w:rsidRDefault="00493744">
          <w:pPr>
            <w:pStyle w:val="TOC3"/>
            <w:tabs>
              <w:tab w:val="right" w:leader="dot" w:pos="9062"/>
            </w:tabs>
            <w:rPr>
              <w:rFonts w:eastAsiaTheme="minorEastAsia"/>
              <w:noProof/>
              <w:sz w:val="22"/>
              <w:szCs w:val="22"/>
              <w:lang w:val="en-GB" w:eastAsia="en-GB"/>
            </w:rPr>
          </w:pPr>
          <w:hyperlink w:anchor="_Toc42974283" w:history="1">
            <w:r w:rsidR="00CE30B9" w:rsidRPr="00BA1B26">
              <w:rPr>
                <w:rStyle w:val="Hyperlink"/>
                <w:noProof/>
              </w:rPr>
              <w:t>SRIOV and DPDK in Guest VM</w:t>
            </w:r>
            <w:r w:rsidR="00CE30B9">
              <w:rPr>
                <w:noProof/>
                <w:webHidden/>
              </w:rPr>
              <w:tab/>
            </w:r>
            <w:r w:rsidR="00CE30B9">
              <w:rPr>
                <w:noProof/>
                <w:webHidden/>
              </w:rPr>
              <w:fldChar w:fldCharType="begin"/>
            </w:r>
            <w:r w:rsidR="00CE30B9">
              <w:rPr>
                <w:noProof/>
                <w:webHidden/>
              </w:rPr>
              <w:instrText xml:space="preserve"> PAGEREF _Toc42974283 \h </w:instrText>
            </w:r>
            <w:r w:rsidR="00CE30B9">
              <w:rPr>
                <w:noProof/>
                <w:webHidden/>
              </w:rPr>
            </w:r>
            <w:r w:rsidR="00CE30B9">
              <w:rPr>
                <w:noProof/>
                <w:webHidden/>
              </w:rPr>
              <w:fldChar w:fldCharType="separate"/>
            </w:r>
            <w:r w:rsidR="00CE30B9">
              <w:rPr>
                <w:noProof/>
                <w:webHidden/>
              </w:rPr>
              <w:t>50</w:t>
            </w:r>
            <w:r w:rsidR="00CE30B9">
              <w:rPr>
                <w:noProof/>
                <w:webHidden/>
              </w:rPr>
              <w:fldChar w:fldCharType="end"/>
            </w:r>
          </w:hyperlink>
        </w:p>
        <w:p w14:paraId="74DA7983" w14:textId="0E2BCE51" w:rsidR="00CE30B9" w:rsidRDefault="00493744">
          <w:pPr>
            <w:pStyle w:val="TOC2"/>
            <w:tabs>
              <w:tab w:val="right" w:leader="dot" w:pos="9062"/>
            </w:tabs>
            <w:rPr>
              <w:rFonts w:eastAsiaTheme="minorEastAsia"/>
              <w:noProof/>
              <w:sz w:val="22"/>
              <w:szCs w:val="22"/>
              <w:lang w:val="en-GB" w:eastAsia="en-GB"/>
            </w:rPr>
          </w:pPr>
          <w:hyperlink w:anchor="_Toc42974284" w:history="1">
            <w:r w:rsidR="00CE30B9" w:rsidRPr="00BA1B26">
              <w:rPr>
                <w:rStyle w:val="Hyperlink"/>
                <w:noProof/>
              </w:rPr>
              <w:t>VirtIO assisted Hardware acceleration</w:t>
            </w:r>
            <w:r w:rsidR="00CE30B9">
              <w:rPr>
                <w:noProof/>
                <w:webHidden/>
              </w:rPr>
              <w:tab/>
            </w:r>
            <w:r w:rsidR="00CE30B9">
              <w:rPr>
                <w:noProof/>
                <w:webHidden/>
              </w:rPr>
              <w:fldChar w:fldCharType="begin"/>
            </w:r>
            <w:r w:rsidR="00CE30B9">
              <w:rPr>
                <w:noProof/>
                <w:webHidden/>
              </w:rPr>
              <w:instrText xml:space="preserve"> PAGEREF _Toc42974284 \h </w:instrText>
            </w:r>
            <w:r w:rsidR="00CE30B9">
              <w:rPr>
                <w:noProof/>
                <w:webHidden/>
              </w:rPr>
            </w:r>
            <w:r w:rsidR="00CE30B9">
              <w:rPr>
                <w:noProof/>
                <w:webHidden/>
              </w:rPr>
              <w:fldChar w:fldCharType="separate"/>
            </w:r>
            <w:r w:rsidR="00CE30B9">
              <w:rPr>
                <w:noProof/>
                <w:webHidden/>
              </w:rPr>
              <w:t>51</w:t>
            </w:r>
            <w:r w:rsidR="00CE30B9">
              <w:rPr>
                <w:noProof/>
                <w:webHidden/>
              </w:rPr>
              <w:fldChar w:fldCharType="end"/>
            </w:r>
          </w:hyperlink>
        </w:p>
        <w:p w14:paraId="7C748508" w14:textId="235C9925" w:rsidR="00CE30B9" w:rsidRDefault="00493744">
          <w:pPr>
            <w:pStyle w:val="TOC3"/>
            <w:tabs>
              <w:tab w:val="right" w:leader="dot" w:pos="9062"/>
            </w:tabs>
            <w:rPr>
              <w:rFonts w:eastAsiaTheme="minorEastAsia"/>
              <w:noProof/>
              <w:sz w:val="22"/>
              <w:szCs w:val="22"/>
              <w:lang w:val="en-GB" w:eastAsia="en-GB"/>
            </w:rPr>
          </w:pPr>
          <w:hyperlink w:anchor="_Toc42974285" w:history="1">
            <w:r w:rsidR="00CE30B9" w:rsidRPr="00BA1B26">
              <w:rPr>
                <w:rStyle w:val="Hyperlink"/>
                <w:noProof/>
              </w:rPr>
              <w:t>Virtio full offloading</w:t>
            </w:r>
            <w:r w:rsidR="00CE30B9">
              <w:rPr>
                <w:noProof/>
                <w:webHidden/>
              </w:rPr>
              <w:tab/>
            </w:r>
            <w:r w:rsidR="00CE30B9">
              <w:rPr>
                <w:noProof/>
                <w:webHidden/>
              </w:rPr>
              <w:fldChar w:fldCharType="begin"/>
            </w:r>
            <w:r w:rsidR="00CE30B9">
              <w:rPr>
                <w:noProof/>
                <w:webHidden/>
              </w:rPr>
              <w:instrText xml:space="preserve"> PAGEREF _Toc42974285 \h </w:instrText>
            </w:r>
            <w:r w:rsidR="00CE30B9">
              <w:rPr>
                <w:noProof/>
                <w:webHidden/>
              </w:rPr>
            </w:r>
            <w:r w:rsidR="00CE30B9">
              <w:rPr>
                <w:noProof/>
                <w:webHidden/>
              </w:rPr>
              <w:fldChar w:fldCharType="separate"/>
            </w:r>
            <w:r w:rsidR="00CE30B9">
              <w:rPr>
                <w:noProof/>
                <w:webHidden/>
              </w:rPr>
              <w:t>51</w:t>
            </w:r>
            <w:r w:rsidR="00CE30B9">
              <w:rPr>
                <w:noProof/>
                <w:webHidden/>
              </w:rPr>
              <w:fldChar w:fldCharType="end"/>
            </w:r>
          </w:hyperlink>
        </w:p>
        <w:p w14:paraId="1D207A38" w14:textId="18C5CC1F" w:rsidR="00CE30B9" w:rsidRDefault="00493744">
          <w:pPr>
            <w:pStyle w:val="TOC3"/>
            <w:tabs>
              <w:tab w:val="right" w:leader="dot" w:pos="9062"/>
            </w:tabs>
            <w:rPr>
              <w:rFonts w:eastAsiaTheme="minorEastAsia"/>
              <w:noProof/>
              <w:sz w:val="22"/>
              <w:szCs w:val="22"/>
              <w:lang w:val="en-GB" w:eastAsia="en-GB"/>
            </w:rPr>
          </w:pPr>
          <w:hyperlink w:anchor="_Toc42974286" w:history="1">
            <w:r w:rsidR="00CE30B9" w:rsidRPr="00BA1B26">
              <w:rPr>
                <w:rStyle w:val="Hyperlink"/>
                <w:noProof/>
              </w:rPr>
              <w:t>Virtio Datapath Acceleration</w:t>
            </w:r>
            <w:r w:rsidR="00CE30B9">
              <w:rPr>
                <w:noProof/>
                <w:webHidden/>
              </w:rPr>
              <w:tab/>
            </w:r>
            <w:r w:rsidR="00CE30B9">
              <w:rPr>
                <w:noProof/>
                <w:webHidden/>
              </w:rPr>
              <w:fldChar w:fldCharType="begin"/>
            </w:r>
            <w:r w:rsidR="00CE30B9">
              <w:rPr>
                <w:noProof/>
                <w:webHidden/>
              </w:rPr>
              <w:instrText xml:space="preserve"> PAGEREF _Toc42974286 \h </w:instrText>
            </w:r>
            <w:r w:rsidR="00CE30B9">
              <w:rPr>
                <w:noProof/>
                <w:webHidden/>
              </w:rPr>
            </w:r>
            <w:r w:rsidR="00CE30B9">
              <w:rPr>
                <w:noProof/>
                <w:webHidden/>
              </w:rPr>
              <w:fldChar w:fldCharType="separate"/>
            </w:r>
            <w:r w:rsidR="00CE30B9">
              <w:rPr>
                <w:noProof/>
                <w:webHidden/>
              </w:rPr>
              <w:t>54</w:t>
            </w:r>
            <w:r w:rsidR="00CE30B9">
              <w:rPr>
                <w:noProof/>
                <w:webHidden/>
              </w:rPr>
              <w:fldChar w:fldCharType="end"/>
            </w:r>
          </w:hyperlink>
        </w:p>
        <w:p w14:paraId="01FD88FE" w14:textId="5245A110" w:rsidR="00CE30B9" w:rsidRDefault="00493744">
          <w:pPr>
            <w:pStyle w:val="TOC3"/>
            <w:tabs>
              <w:tab w:val="right" w:leader="dot" w:pos="9062"/>
            </w:tabs>
            <w:rPr>
              <w:rFonts w:eastAsiaTheme="minorEastAsia"/>
              <w:noProof/>
              <w:sz w:val="22"/>
              <w:szCs w:val="22"/>
              <w:lang w:val="en-GB" w:eastAsia="en-GB"/>
            </w:rPr>
          </w:pPr>
          <w:hyperlink w:anchor="_Toc42974287" w:history="1">
            <w:r w:rsidR="00CE30B9" w:rsidRPr="00BA1B26">
              <w:rPr>
                <w:rStyle w:val="Hyperlink"/>
                <w:noProof/>
              </w:rPr>
              <w:t>Smart NIC</w:t>
            </w:r>
            <w:r w:rsidR="00CE30B9">
              <w:rPr>
                <w:noProof/>
                <w:webHidden/>
              </w:rPr>
              <w:tab/>
            </w:r>
            <w:r w:rsidR="00CE30B9">
              <w:rPr>
                <w:noProof/>
                <w:webHidden/>
              </w:rPr>
              <w:fldChar w:fldCharType="begin"/>
            </w:r>
            <w:r w:rsidR="00CE30B9">
              <w:rPr>
                <w:noProof/>
                <w:webHidden/>
              </w:rPr>
              <w:instrText xml:space="preserve"> PAGEREF _Toc42974287 \h </w:instrText>
            </w:r>
            <w:r w:rsidR="00CE30B9">
              <w:rPr>
                <w:noProof/>
                <w:webHidden/>
              </w:rPr>
            </w:r>
            <w:r w:rsidR="00CE30B9">
              <w:rPr>
                <w:noProof/>
                <w:webHidden/>
              </w:rPr>
              <w:fldChar w:fldCharType="separate"/>
            </w:r>
            <w:r w:rsidR="00CE30B9">
              <w:rPr>
                <w:noProof/>
                <w:webHidden/>
              </w:rPr>
              <w:t>56</w:t>
            </w:r>
            <w:r w:rsidR="00CE30B9">
              <w:rPr>
                <w:noProof/>
                <w:webHidden/>
              </w:rPr>
              <w:fldChar w:fldCharType="end"/>
            </w:r>
          </w:hyperlink>
        </w:p>
        <w:p w14:paraId="767D3929" w14:textId="01797115" w:rsidR="00CE30B9" w:rsidRDefault="00493744">
          <w:pPr>
            <w:pStyle w:val="TOC3"/>
            <w:tabs>
              <w:tab w:val="right" w:leader="dot" w:pos="9062"/>
            </w:tabs>
            <w:rPr>
              <w:rFonts w:eastAsiaTheme="minorEastAsia"/>
              <w:noProof/>
              <w:sz w:val="22"/>
              <w:szCs w:val="22"/>
              <w:lang w:val="en-GB" w:eastAsia="en-GB"/>
            </w:rPr>
          </w:pPr>
          <w:hyperlink w:anchor="_Toc42974288" w:history="1">
            <w:r w:rsidR="00CE30B9" w:rsidRPr="00BA1B26">
              <w:rPr>
                <w:rStyle w:val="Hyperlink"/>
                <w:noProof/>
              </w:rPr>
              <w:t>eBPF and XDP</w:t>
            </w:r>
            <w:r w:rsidR="00CE30B9">
              <w:rPr>
                <w:noProof/>
                <w:webHidden/>
              </w:rPr>
              <w:tab/>
            </w:r>
            <w:r w:rsidR="00CE30B9">
              <w:rPr>
                <w:noProof/>
                <w:webHidden/>
              </w:rPr>
              <w:fldChar w:fldCharType="begin"/>
            </w:r>
            <w:r w:rsidR="00CE30B9">
              <w:rPr>
                <w:noProof/>
                <w:webHidden/>
              </w:rPr>
              <w:instrText xml:space="preserve"> PAGEREF _Toc42974288 \h </w:instrText>
            </w:r>
            <w:r w:rsidR="00CE30B9">
              <w:rPr>
                <w:noProof/>
                <w:webHidden/>
              </w:rPr>
            </w:r>
            <w:r w:rsidR="00CE30B9">
              <w:rPr>
                <w:noProof/>
                <w:webHidden/>
              </w:rPr>
              <w:fldChar w:fldCharType="separate"/>
            </w:r>
            <w:r w:rsidR="00CE30B9">
              <w:rPr>
                <w:noProof/>
                <w:webHidden/>
              </w:rPr>
              <w:t>58</w:t>
            </w:r>
            <w:r w:rsidR="00CE30B9">
              <w:rPr>
                <w:noProof/>
                <w:webHidden/>
              </w:rPr>
              <w:fldChar w:fldCharType="end"/>
            </w:r>
          </w:hyperlink>
        </w:p>
        <w:p w14:paraId="3D06BF46" w14:textId="43559136" w:rsidR="00CE30B9" w:rsidRDefault="00493744">
          <w:pPr>
            <w:pStyle w:val="TOC2"/>
            <w:tabs>
              <w:tab w:val="right" w:leader="dot" w:pos="9062"/>
            </w:tabs>
            <w:rPr>
              <w:rFonts w:eastAsiaTheme="minorEastAsia"/>
              <w:noProof/>
              <w:sz w:val="22"/>
              <w:szCs w:val="22"/>
              <w:lang w:val="en-GB" w:eastAsia="en-GB"/>
            </w:rPr>
          </w:pPr>
          <w:hyperlink w:anchor="_Toc42974289" w:history="1">
            <w:r w:rsidR="00CE30B9" w:rsidRPr="00BA1B26">
              <w:rPr>
                <w:rStyle w:val="Hyperlink"/>
                <w:noProof/>
              </w:rPr>
              <w:t>NIC virtualization solutions summary</w:t>
            </w:r>
            <w:r w:rsidR="00CE30B9">
              <w:rPr>
                <w:noProof/>
                <w:webHidden/>
              </w:rPr>
              <w:tab/>
            </w:r>
            <w:r w:rsidR="00CE30B9">
              <w:rPr>
                <w:noProof/>
                <w:webHidden/>
              </w:rPr>
              <w:fldChar w:fldCharType="begin"/>
            </w:r>
            <w:r w:rsidR="00CE30B9">
              <w:rPr>
                <w:noProof/>
                <w:webHidden/>
              </w:rPr>
              <w:instrText xml:space="preserve"> PAGEREF _Toc42974289 \h </w:instrText>
            </w:r>
            <w:r w:rsidR="00CE30B9">
              <w:rPr>
                <w:noProof/>
                <w:webHidden/>
              </w:rPr>
            </w:r>
            <w:r w:rsidR="00CE30B9">
              <w:rPr>
                <w:noProof/>
                <w:webHidden/>
              </w:rPr>
              <w:fldChar w:fldCharType="separate"/>
            </w:r>
            <w:r w:rsidR="00CE30B9">
              <w:rPr>
                <w:noProof/>
                <w:webHidden/>
              </w:rPr>
              <w:t>61</w:t>
            </w:r>
            <w:r w:rsidR="00CE30B9">
              <w:rPr>
                <w:noProof/>
                <w:webHidden/>
              </w:rPr>
              <w:fldChar w:fldCharType="end"/>
            </w:r>
          </w:hyperlink>
        </w:p>
        <w:p w14:paraId="46E4C80E" w14:textId="31D10F7E" w:rsidR="00CE30B9" w:rsidRDefault="00493744">
          <w:pPr>
            <w:pStyle w:val="TOC2"/>
            <w:tabs>
              <w:tab w:val="right" w:leader="dot" w:pos="9062"/>
            </w:tabs>
            <w:rPr>
              <w:rFonts w:eastAsiaTheme="minorEastAsia"/>
              <w:noProof/>
              <w:sz w:val="22"/>
              <w:szCs w:val="22"/>
              <w:lang w:val="en-GB" w:eastAsia="en-GB"/>
            </w:rPr>
          </w:pPr>
          <w:hyperlink w:anchor="_Toc42974290" w:history="1">
            <w:r w:rsidR="00CE30B9" w:rsidRPr="00BA1B26">
              <w:rPr>
                <w:rStyle w:val="Hyperlink"/>
                <w:noProof/>
                <w:lang w:val="fr-FR"/>
              </w:rPr>
              <w:t>Contrail DPDK vrouter application - supported models</w:t>
            </w:r>
            <w:r w:rsidR="00CE30B9">
              <w:rPr>
                <w:noProof/>
                <w:webHidden/>
              </w:rPr>
              <w:tab/>
            </w:r>
            <w:r w:rsidR="00CE30B9">
              <w:rPr>
                <w:noProof/>
                <w:webHidden/>
              </w:rPr>
              <w:fldChar w:fldCharType="begin"/>
            </w:r>
            <w:r w:rsidR="00CE30B9">
              <w:rPr>
                <w:noProof/>
                <w:webHidden/>
              </w:rPr>
              <w:instrText xml:space="preserve"> PAGEREF _Toc42974290 \h </w:instrText>
            </w:r>
            <w:r w:rsidR="00CE30B9">
              <w:rPr>
                <w:noProof/>
                <w:webHidden/>
              </w:rPr>
            </w:r>
            <w:r w:rsidR="00CE30B9">
              <w:rPr>
                <w:noProof/>
                <w:webHidden/>
              </w:rPr>
              <w:fldChar w:fldCharType="separate"/>
            </w:r>
            <w:r w:rsidR="00CE30B9">
              <w:rPr>
                <w:noProof/>
                <w:webHidden/>
              </w:rPr>
              <w:t>63</w:t>
            </w:r>
            <w:r w:rsidR="00CE30B9">
              <w:rPr>
                <w:noProof/>
                <w:webHidden/>
              </w:rPr>
              <w:fldChar w:fldCharType="end"/>
            </w:r>
          </w:hyperlink>
        </w:p>
        <w:p w14:paraId="1BEB59A5" w14:textId="51DBA2F1" w:rsidR="00237AC9" w:rsidRDefault="00237AC9">
          <w:r>
            <w:rPr>
              <w:b/>
              <w:bCs/>
              <w:lang w:val="fr-FR"/>
            </w:rPr>
            <w:fldChar w:fldCharType="end"/>
          </w:r>
        </w:p>
      </w:sdtContent>
    </w:sdt>
    <w:p w14:paraId="7AD271AE" w14:textId="77777777" w:rsidR="00237AC9" w:rsidRDefault="00237AC9">
      <w:pPr>
        <w:spacing w:after="160" w:line="259" w:lineRule="auto"/>
      </w:pPr>
    </w:p>
    <w:p w14:paraId="227D7E3E" w14:textId="4F729BDE" w:rsidR="00237AC9" w:rsidRDefault="00237AC9">
      <w:pPr>
        <w:spacing w:after="160" w:line="259" w:lineRule="auto"/>
        <w:rPr>
          <w:rFonts w:asciiTheme="majorHAnsi" w:eastAsiaTheme="majorEastAsia" w:hAnsiTheme="majorHAnsi" w:cstheme="majorBidi"/>
          <w:b/>
          <w:bCs/>
          <w:color w:val="4472C4" w:themeColor="accent1"/>
          <w:sz w:val="28"/>
          <w:szCs w:val="28"/>
        </w:rPr>
      </w:pPr>
      <w:r>
        <w:br w:type="page"/>
      </w:r>
    </w:p>
    <w:p w14:paraId="2D42C552" w14:textId="43E21C46" w:rsidR="0067303F" w:rsidRDefault="0067303F" w:rsidP="0067303F">
      <w:pPr>
        <w:pStyle w:val="Heading1"/>
      </w:pPr>
      <w:bookmarkStart w:id="1" w:name="X30e37127b5cd1c8f5c76a4b0861929747ab063d"/>
      <w:bookmarkStart w:id="2" w:name="_Toc42974231"/>
      <w:r>
        <w:lastRenderedPageBreak/>
        <w:t xml:space="preserve">chapter 2: SDN </w:t>
      </w:r>
      <w:proofErr w:type="spellStart"/>
      <w:r>
        <w:t>dataplane</w:t>
      </w:r>
      <w:proofErr w:type="spellEnd"/>
      <w:r>
        <w:t xml:space="preserve"> fundamentals</w:t>
      </w:r>
      <w:bookmarkEnd w:id="1"/>
      <w:bookmarkEnd w:id="2"/>
    </w:p>
    <w:p w14:paraId="18DC4BFB" w14:textId="0183AED8" w:rsidR="009D78FC" w:rsidRDefault="009D78FC" w:rsidP="009D78FC">
      <w:pPr>
        <w:pStyle w:val="Heading2"/>
      </w:pPr>
      <w:bookmarkStart w:id="3" w:name="_Toc42974232"/>
      <w:r>
        <w:t>Virtualization concepts</w:t>
      </w:r>
      <w:bookmarkEnd w:id="3"/>
    </w:p>
    <w:p w14:paraId="565BA995" w14:textId="11A9933D" w:rsidR="009D78FC" w:rsidRDefault="009D78FC" w:rsidP="009D78FC">
      <w:pPr>
        <w:pStyle w:val="Heading3"/>
      </w:pPr>
      <w:bookmarkStart w:id="4" w:name="_Toc42974233"/>
      <w:r>
        <w:t>Server virtualization</w:t>
      </w:r>
      <w:bookmarkEnd w:id="4"/>
    </w:p>
    <w:p w14:paraId="1585AB53" w14:textId="77777777" w:rsidR="009D78FC" w:rsidRPr="002659FB" w:rsidRDefault="009D78FC" w:rsidP="009D78FC">
      <w:pPr>
        <w:pStyle w:val="FirstParagraph"/>
        <w:rPr>
          <w:iCs/>
        </w:rPr>
      </w:pPr>
      <w:r w:rsidRPr="002659FB">
        <w:rPr>
          <w:i/>
        </w:rPr>
        <w:t>Kernel-based Virtual Machine</w:t>
      </w:r>
      <w:r w:rsidRPr="002659FB">
        <w:rPr>
          <w:iCs/>
        </w:rPr>
        <w:t xml:space="preserve"> (KVM) is an open source virtualization technology built into Linux. It provides hardware assist to the virtualization software, using built-in CPU virtualization technology to reduce virtualization overheads (cache, I/O, memory) and improving security.</w:t>
      </w:r>
    </w:p>
    <w:p w14:paraId="440A3BBC" w14:textId="77777777" w:rsidR="009D78FC" w:rsidRPr="002659FB" w:rsidRDefault="009D78FC" w:rsidP="009D78FC">
      <w:pPr>
        <w:pStyle w:val="BodyText"/>
        <w:rPr>
          <w:iCs/>
        </w:rPr>
      </w:pPr>
      <w:r w:rsidRPr="002659FB">
        <w:rPr>
          <w:i/>
        </w:rPr>
        <w:t>QEMU</w:t>
      </w:r>
      <w:r w:rsidRPr="002659FB">
        <w:rPr>
          <w:iCs/>
        </w:rPr>
        <w:t xml:space="preserve"> is a hosted virtual machine emulator that provides a set of different hardware and device models for the guest machine. For the host, </w:t>
      </w:r>
      <w:r w:rsidRPr="002659FB">
        <w:rPr>
          <w:i/>
        </w:rPr>
        <w:t>QEMU</w:t>
      </w:r>
      <w:r w:rsidRPr="002659FB">
        <w:rPr>
          <w:iCs/>
        </w:rPr>
        <w:t xml:space="preserve"> appears as a regular process scheduled by the standard Linux scheduler, with its own process memory. In the process, QEMU allocates a memory region that the guest sees as physical and executes the virtual machine’s CPU instructions.</w:t>
      </w:r>
    </w:p>
    <w:p w14:paraId="57A2780F" w14:textId="77777777" w:rsidR="009D78FC" w:rsidRDefault="009D78FC" w:rsidP="009D78FC">
      <w:pPr>
        <w:pStyle w:val="BodyText"/>
        <w:rPr>
          <w:iCs/>
        </w:rPr>
      </w:pPr>
      <w:r w:rsidRPr="002659FB">
        <w:rPr>
          <w:iCs/>
        </w:rPr>
        <w:t>With KVM, QEMU can just create a virtual machine with virtual CPUs (vCPUs) that the processor is aware of, that runs native-speed instructions. When a special instruction is reached by KVM, like the ones that interacts with the devices or to special memory regions, vCPU pauses and informs QEMU of the cause of pause, allowing hypervisor to react to that event.</w:t>
      </w:r>
    </w:p>
    <w:p w14:paraId="0EE4AC59" w14:textId="77777777" w:rsidR="009D78FC" w:rsidRDefault="009D78FC" w:rsidP="009D78FC">
      <w:pPr>
        <w:pStyle w:val="BodyText"/>
        <w:rPr>
          <w:iCs/>
        </w:rPr>
      </w:pPr>
      <w:proofErr w:type="spellStart"/>
      <w:r w:rsidRPr="00CB0BC4">
        <w:rPr>
          <w:i/>
        </w:rPr>
        <w:t>LibVirt</w:t>
      </w:r>
      <w:proofErr w:type="spellEnd"/>
      <w:r w:rsidRPr="00CB0BC4">
        <w:rPr>
          <w:iCs/>
        </w:rPr>
        <w:t xml:space="preserve"> is an Open Source toolkit to manage virtualization platforms. </w:t>
      </w:r>
      <w:proofErr w:type="spellStart"/>
      <w:r w:rsidRPr="00CB0BC4">
        <w:rPr>
          <w:iCs/>
        </w:rPr>
        <w:t>Libvirt</w:t>
      </w:r>
      <w:proofErr w:type="spellEnd"/>
      <w:r w:rsidRPr="00CB0BC4">
        <w:rPr>
          <w:iCs/>
        </w:rPr>
        <w:t xml:space="preserve"> is collection of </w:t>
      </w:r>
      <w:proofErr w:type="spellStart"/>
      <w:r w:rsidRPr="00CB0BC4">
        <w:rPr>
          <w:iCs/>
        </w:rPr>
        <w:t>softwares</w:t>
      </w:r>
      <w:proofErr w:type="spellEnd"/>
      <w:r w:rsidRPr="00CB0BC4">
        <w:rPr>
          <w:iCs/>
        </w:rPr>
        <w:t xml:space="preserve"> which allow to manage virtual machines and other virtualization functionality, such as storage and network interface management. </w:t>
      </w:r>
      <w:proofErr w:type="spellStart"/>
      <w:r w:rsidRPr="00CB0BC4">
        <w:rPr>
          <w:i/>
        </w:rPr>
        <w:t>LibVirt</w:t>
      </w:r>
      <w:proofErr w:type="spellEnd"/>
      <w:r>
        <w:rPr>
          <w:iCs/>
        </w:rPr>
        <w:t xml:space="preserve"> is proposing to define virtual components in </w:t>
      </w:r>
      <w:proofErr w:type="gramStart"/>
      <w:r>
        <w:rPr>
          <w:iCs/>
        </w:rPr>
        <w:t>a</w:t>
      </w:r>
      <w:proofErr w:type="gramEnd"/>
      <w:r w:rsidRPr="00CB0BC4">
        <w:rPr>
          <w:iCs/>
        </w:rPr>
        <w:t xml:space="preserve"> XML-formatted configurations</w:t>
      </w:r>
      <w:r>
        <w:rPr>
          <w:iCs/>
        </w:rPr>
        <w:t>, that are able to be translated in</w:t>
      </w:r>
      <w:r w:rsidRPr="00CB0BC4">
        <w:rPr>
          <w:iCs/>
        </w:rPr>
        <w:t>to QEMU command line.</w:t>
      </w:r>
    </w:p>
    <w:p w14:paraId="28561532" w14:textId="2E8D7065" w:rsidR="009D78FC" w:rsidRDefault="009D78FC" w:rsidP="006A5E57">
      <w:pPr>
        <w:pStyle w:val="BodyText"/>
      </w:pPr>
      <w:r>
        <w:object w:dxaOrig="14473" w:dyaOrig="15516" w14:anchorId="40027D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9pt;height:300.1pt" o:ole="">
            <v:imagedata r:id="rId8" o:title=""/>
          </v:shape>
          <o:OLEObject Type="Embed" ProgID="Visio.Drawing.15" ShapeID="_x0000_i1025" DrawAspect="Content" ObjectID="_1656444120" r:id="rId9"/>
        </w:object>
      </w:r>
    </w:p>
    <w:p w14:paraId="031D91DC" w14:textId="77777777" w:rsidR="006A5E57" w:rsidRDefault="006A5E57" w:rsidP="006A5E57">
      <w:pPr>
        <w:pStyle w:val="BodyText"/>
      </w:pPr>
    </w:p>
    <w:p w14:paraId="0977D4BE" w14:textId="77777777" w:rsidR="009D78FC" w:rsidRPr="002F6ACD" w:rsidRDefault="009D78FC" w:rsidP="009D78FC">
      <w:pPr>
        <w:pStyle w:val="Heading3"/>
      </w:pPr>
      <w:bookmarkStart w:id="5" w:name="_Toc42974234"/>
      <w:r w:rsidRPr="002F6ACD">
        <w:t>Inter Process Communication</w:t>
      </w:r>
      <w:bookmarkEnd w:id="5"/>
    </w:p>
    <w:p w14:paraId="55292BA1" w14:textId="77777777" w:rsidR="009D78FC" w:rsidRDefault="009D78FC" w:rsidP="009D78FC">
      <w:pPr>
        <w:pStyle w:val="BodyText"/>
        <w:spacing w:after="0"/>
        <w:rPr>
          <w:iCs/>
        </w:rPr>
      </w:pPr>
      <w:r w:rsidRPr="002F6ACD">
        <w:rPr>
          <w:iCs/>
        </w:rPr>
        <w:t xml:space="preserve">Inter process communication (IPC) is a mechanism which allows processes to communicate with each other and synchronize their actions. The communication between these processes can be </w:t>
      </w:r>
      <w:r>
        <w:rPr>
          <w:iCs/>
        </w:rPr>
        <w:t>considered</w:t>
      </w:r>
      <w:r w:rsidRPr="002F6ACD">
        <w:rPr>
          <w:iCs/>
        </w:rPr>
        <w:t xml:space="preserve"> as a method of cooperation between them.</w:t>
      </w:r>
    </w:p>
    <w:p w14:paraId="277B9894" w14:textId="77777777" w:rsidR="009D78FC" w:rsidRDefault="009D78FC" w:rsidP="009D78FC">
      <w:pPr>
        <w:pStyle w:val="BodyText"/>
        <w:spacing w:before="0" w:after="0"/>
        <w:rPr>
          <w:iCs/>
        </w:rPr>
      </w:pPr>
    </w:p>
    <w:p w14:paraId="4B993E7B" w14:textId="77777777" w:rsidR="009D78FC" w:rsidRPr="002F6ACD" w:rsidRDefault="009D78FC" w:rsidP="009D78FC">
      <w:pPr>
        <w:pStyle w:val="BodyText"/>
        <w:spacing w:before="0" w:after="0"/>
        <w:rPr>
          <w:iCs/>
        </w:rPr>
      </w:pPr>
      <w:r>
        <w:rPr>
          <w:iCs/>
        </w:rPr>
        <w:t>IPC is used in network virtualization in order to be able to exchange data between different distributed processes of a same application (</w:t>
      </w:r>
      <w:proofErr w:type="spellStart"/>
      <w:r>
        <w:rPr>
          <w:iCs/>
        </w:rPr>
        <w:t>virtio</w:t>
      </w:r>
      <w:proofErr w:type="spellEnd"/>
      <w:r>
        <w:rPr>
          <w:iCs/>
        </w:rPr>
        <w:t xml:space="preserve"> frontend and backend, contrail </w:t>
      </w:r>
      <w:proofErr w:type="spellStart"/>
      <w:r>
        <w:rPr>
          <w:iCs/>
        </w:rPr>
        <w:t>vrouter</w:t>
      </w:r>
      <w:proofErr w:type="spellEnd"/>
      <w:r>
        <w:rPr>
          <w:iCs/>
        </w:rPr>
        <w:t xml:space="preserve"> agent and </w:t>
      </w:r>
      <w:proofErr w:type="spellStart"/>
      <w:r>
        <w:rPr>
          <w:iCs/>
        </w:rPr>
        <w:t>dataplane</w:t>
      </w:r>
      <w:proofErr w:type="spellEnd"/>
      <w:r>
        <w:rPr>
          <w:iCs/>
        </w:rPr>
        <w:t xml:space="preserve">) or between processes of distinct applications (contrail </w:t>
      </w:r>
      <w:proofErr w:type="spellStart"/>
      <w:r>
        <w:rPr>
          <w:iCs/>
        </w:rPr>
        <w:t>vrouter</w:t>
      </w:r>
      <w:proofErr w:type="spellEnd"/>
      <w:r>
        <w:rPr>
          <w:iCs/>
        </w:rPr>
        <w:t xml:space="preserve"> and QEMU </w:t>
      </w:r>
      <w:proofErr w:type="spellStart"/>
      <w:r>
        <w:rPr>
          <w:iCs/>
        </w:rPr>
        <w:t>virtio</w:t>
      </w:r>
      <w:proofErr w:type="spellEnd"/>
      <w:r>
        <w:rPr>
          <w:iCs/>
        </w:rPr>
        <w:t xml:space="preserve">, </w:t>
      </w:r>
      <w:proofErr w:type="spellStart"/>
      <w:r>
        <w:rPr>
          <w:iCs/>
        </w:rPr>
        <w:t>virtio</w:t>
      </w:r>
      <w:proofErr w:type="spellEnd"/>
      <w:r>
        <w:rPr>
          <w:iCs/>
        </w:rPr>
        <w:t xml:space="preserve"> and VFIO)</w:t>
      </w:r>
    </w:p>
    <w:p w14:paraId="50FED0EB" w14:textId="77777777" w:rsidR="009D78FC" w:rsidRPr="002F6ACD" w:rsidRDefault="009D78FC" w:rsidP="009D78FC">
      <w:pPr>
        <w:pStyle w:val="BodyText"/>
        <w:spacing w:after="0"/>
        <w:rPr>
          <w:iCs/>
        </w:rPr>
      </w:pPr>
      <w:r>
        <w:rPr>
          <w:iCs/>
        </w:rPr>
        <w:t>T</w:t>
      </w:r>
      <w:r w:rsidRPr="002F6ACD">
        <w:rPr>
          <w:iCs/>
        </w:rPr>
        <w:t>wo different modes of communication</w:t>
      </w:r>
      <w:r>
        <w:rPr>
          <w:iCs/>
        </w:rPr>
        <w:t xml:space="preserve"> are used for IPC</w:t>
      </w:r>
      <w:r w:rsidRPr="002F6ACD">
        <w:rPr>
          <w:iCs/>
        </w:rPr>
        <w:t>:</w:t>
      </w:r>
    </w:p>
    <w:p w14:paraId="5AA1B836" w14:textId="77777777" w:rsidR="009D78FC" w:rsidRPr="002F6ACD" w:rsidRDefault="009D78FC" w:rsidP="009D78FC">
      <w:pPr>
        <w:pStyle w:val="BodyText"/>
        <w:numPr>
          <w:ilvl w:val="0"/>
          <w:numId w:val="39"/>
        </w:numPr>
        <w:spacing w:before="0" w:after="0"/>
        <w:ind w:left="714" w:hanging="357"/>
        <w:rPr>
          <w:iCs/>
        </w:rPr>
      </w:pPr>
      <w:r w:rsidRPr="002F6ACD">
        <w:rPr>
          <w:b/>
          <w:bCs/>
          <w:iCs/>
        </w:rPr>
        <w:t>Shared Memory</w:t>
      </w:r>
      <w:r w:rsidRPr="002F6ACD">
        <w:rPr>
          <w:iCs/>
        </w:rPr>
        <w:t>: processes are reading and writing information into shared memory region.</w:t>
      </w:r>
    </w:p>
    <w:p w14:paraId="0924DE97" w14:textId="77777777" w:rsidR="009D78FC" w:rsidRDefault="009D78FC" w:rsidP="009D78FC">
      <w:pPr>
        <w:pStyle w:val="BodyText"/>
        <w:numPr>
          <w:ilvl w:val="0"/>
          <w:numId w:val="39"/>
        </w:numPr>
        <w:spacing w:before="0" w:after="0"/>
        <w:ind w:left="714" w:hanging="357"/>
        <w:rPr>
          <w:iCs/>
        </w:rPr>
      </w:pPr>
      <w:r w:rsidRPr="002F6ACD">
        <w:rPr>
          <w:b/>
          <w:bCs/>
          <w:iCs/>
        </w:rPr>
        <w:t>Message Passing</w:t>
      </w:r>
      <w:r w:rsidRPr="002F6ACD">
        <w:rPr>
          <w:iCs/>
        </w:rPr>
        <w:t>: processes are establishing a communication link which will be used to exchange messages.</w:t>
      </w:r>
    </w:p>
    <w:p w14:paraId="667BFAB4" w14:textId="77777777" w:rsidR="009D78FC" w:rsidRDefault="009D78FC" w:rsidP="009D78FC">
      <w:pPr>
        <w:pStyle w:val="BodyText"/>
        <w:spacing w:before="0" w:after="0"/>
        <w:rPr>
          <w:iCs/>
        </w:rPr>
      </w:pPr>
    </w:p>
    <w:p w14:paraId="3D4DBFE8" w14:textId="77777777" w:rsidR="009D78FC" w:rsidRDefault="009D78FC" w:rsidP="009D78FC">
      <w:pPr>
        <w:pStyle w:val="Heading4"/>
      </w:pPr>
      <w:r>
        <w:t>Shared Memory</w:t>
      </w:r>
    </w:p>
    <w:p w14:paraId="6AC7EC10" w14:textId="77777777" w:rsidR="009D78FC" w:rsidRDefault="009D78FC" w:rsidP="009D78FC">
      <w:pPr>
        <w:pStyle w:val="BodyText"/>
        <w:spacing w:before="0" w:after="0"/>
        <w:rPr>
          <w:iCs/>
        </w:rPr>
      </w:pPr>
      <w:r>
        <w:rPr>
          <w:iCs/>
        </w:rPr>
        <w:t>Following scenario is used when shared memory is used for IPC:</w:t>
      </w:r>
    </w:p>
    <w:p w14:paraId="12B81847" w14:textId="77777777" w:rsidR="009D78FC" w:rsidRPr="005A32C6" w:rsidRDefault="009D78FC" w:rsidP="009D78FC">
      <w:pPr>
        <w:pStyle w:val="BodyText"/>
        <w:numPr>
          <w:ilvl w:val="0"/>
          <w:numId w:val="41"/>
        </w:numPr>
        <w:spacing w:before="0" w:after="0"/>
        <w:rPr>
          <w:iCs/>
        </w:rPr>
      </w:pPr>
      <w:r w:rsidRPr="005A32C6">
        <w:rPr>
          <w:iCs/>
        </w:rPr>
        <w:t>First, a shared memory area is defined (</w:t>
      </w:r>
      <w:proofErr w:type="spellStart"/>
      <w:r w:rsidRPr="00D045CB">
        <w:rPr>
          <w:i/>
        </w:rPr>
        <w:t>shmget</w:t>
      </w:r>
      <w:proofErr w:type="spellEnd"/>
      <w:r w:rsidRPr="005A32C6">
        <w:rPr>
          <w:iCs/>
        </w:rPr>
        <w:t>) with a key identifier known by processes involved into the communication.</w:t>
      </w:r>
    </w:p>
    <w:p w14:paraId="3B881603" w14:textId="77777777" w:rsidR="009D78FC" w:rsidRPr="005A32C6" w:rsidRDefault="009D78FC" w:rsidP="009D78FC">
      <w:pPr>
        <w:pStyle w:val="BodyText"/>
        <w:numPr>
          <w:ilvl w:val="0"/>
          <w:numId w:val="41"/>
        </w:numPr>
        <w:spacing w:before="0" w:after="0"/>
        <w:rPr>
          <w:iCs/>
        </w:rPr>
      </w:pPr>
      <w:r w:rsidRPr="005A32C6">
        <w:rPr>
          <w:iCs/>
        </w:rPr>
        <w:t>Second, processes are attaching (</w:t>
      </w:r>
      <w:proofErr w:type="spellStart"/>
      <w:r w:rsidRPr="00D045CB">
        <w:rPr>
          <w:i/>
        </w:rPr>
        <w:t>shmat</w:t>
      </w:r>
      <w:proofErr w:type="spellEnd"/>
      <w:r w:rsidRPr="005A32C6">
        <w:rPr>
          <w:iCs/>
        </w:rPr>
        <w:t>) to the shared memory and are retrieving a memory pointer.</w:t>
      </w:r>
    </w:p>
    <w:p w14:paraId="6EC15019" w14:textId="77777777" w:rsidR="009D78FC" w:rsidRPr="005A32C6" w:rsidRDefault="009D78FC" w:rsidP="009D78FC">
      <w:pPr>
        <w:pStyle w:val="BodyText"/>
        <w:numPr>
          <w:ilvl w:val="0"/>
          <w:numId w:val="41"/>
        </w:numPr>
        <w:spacing w:before="0" w:after="0"/>
        <w:rPr>
          <w:iCs/>
        </w:rPr>
      </w:pPr>
      <w:r w:rsidRPr="005A32C6">
        <w:rPr>
          <w:iCs/>
        </w:rPr>
        <w:t>Then, processes are reading or writing information in the shared memory using the shared memory pointer (read/write operation).</w:t>
      </w:r>
    </w:p>
    <w:p w14:paraId="092AB537" w14:textId="77777777" w:rsidR="009D78FC" w:rsidRPr="005A32C6" w:rsidRDefault="009D78FC" w:rsidP="009D78FC">
      <w:pPr>
        <w:pStyle w:val="BodyText"/>
        <w:numPr>
          <w:ilvl w:val="0"/>
          <w:numId w:val="41"/>
        </w:numPr>
        <w:spacing w:before="0" w:after="0"/>
        <w:rPr>
          <w:iCs/>
        </w:rPr>
      </w:pPr>
      <w:r w:rsidRPr="005A32C6">
        <w:rPr>
          <w:iCs/>
        </w:rPr>
        <w:t>Next, processes are detaching from the shared memory (</w:t>
      </w:r>
      <w:proofErr w:type="spellStart"/>
      <w:r w:rsidRPr="00D045CB">
        <w:rPr>
          <w:i/>
        </w:rPr>
        <w:t>shmdt</w:t>
      </w:r>
      <w:proofErr w:type="spellEnd"/>
      <w:r w:rsidRPr="005A32C6">
        <w:rPr>
          <w:iCs/>
        </w:rPr>
        <w:t>)</w:t>
      </w:r>
    </w:p>
    <w:p w14:paraId="4676A246" w14:textId="77777777" w:rsidR="009D78FC" w:rsidRDefault="009D78FC" w:rsidP="009D78FC">
      <w:pPr>
        <w:pStyle w:val="BodyText"/>
        <w:numPr>
          <w:ilvl w:val="0"/>
          <w:numId w:val="41"/>
        </w:numPr>
        <w:spacing w:before="0" w:after="0"/>
        <w:rPr>
          <w:iCs/>
        </w:rPr>
      </w:pPr>
      <w:r w:rsidRPr="005A32C6">
        <w:rPr>
          <w:iCs/>
        </w:rPr>
        <w:t>Last, the shared memory area is freed (</w:t>
      </w:r>
      <w:proofErr w:type="spellStart"/>
      <w:r w:rsidRPr="00D045CB">
        <w:rPr>
          <w:i/>
        </w:rPr>
        <w:t>shmctl</w:t>
      </w:r>
      <w:proofErr w:type="spellEnd"/>
      <w:r w:rsidRPr="005A32C6">
        <w:rPr>
          <w:iCs/>
        </w:rPr>
        <w:t>)</w:t>
      </w:r>
    </w:p>
    <w:p w14:paraId="503C201C" w14:textId="77777777" w:rsidR="009D78FC" w:rsidRDefault="009D78FC" w:rsidP="009D78FC">
      <w:pPr>
        <w:pStyle w:val="BodyText"/>
        <w:spacing w:before="0" w:after="0"/>
        <w:rPr>
          <w:iCs/>
        </w:rPr>
      </w:pPr>
    </w:p>
    <w:p w14:paraId="2DA8B35B" w14:textId="77777777" w:rsidR="009D78FC" w:rsidRPr="005A32C6" w:rsidRDefault="009D78FC" w:rsidP="009D78FC">
      <w:pPr>
        <w:pStyle w:val="BodyText"/>
        <w:spacing w:before="0" w:after="0"/>
        <w:rPr>
          <w:iCs/>
        </w:rPr>
      </w:pPr>
      <w:r>
        <w:rPr>
          <w:iCs/>
        </w:rPr>
        <w:t>Following</w:t>
      </w:r>
      <w:r w:rsidRPr="005A32C6">
        <w:rPr>
          <w:iCs/>
        </w:rPr>
        <w:t xml:space="preserve"> system calls are used in shared memory IPC:</w:t>
      </w:r>
    </w:p>
    <w:p w14:paraId="3BF57417" w14:textId="77777777" w:rsidR="009D78FC" w:rsidRPr="005A32C6" w:rsidRDefault="009D78FC" w:rsidP="009D78FC">
      <w:pPr>
        <w:pStyle w:val="BodyText"/>
        <w:numPr>
          <w:ilvl w:val="0"/>
          <w:numId w:val="40"/>
        </w:numPr>
        <w:spacing w:before="0" w:after="0"/>
        <w:rPr>
          <w:iCs/>
        </w:rPr>
      </w:pPr>
      <w:proofErr w:type="spellStart"/>
      <w:r w:rsidRPr="00D045CB">
        <w:rPr>
          <w:b/>
          <w:bCs/>
          <w:iCs/>
        </w:rPr>
        <w:t>shmget</w:t>
      </w:r>
      <w:proofErr w:type="spellEnd"/>
      <w:r w:rsidRPr="005A32C6">
        <w:rPr>
          <w:iCs/>
        </w:rPr>
        <w:t>: create the shared memory segment or use an already created shared memory segment.</w:t>
      </w:r>
    </w:p>
    <w:p w14:paraId="52735B83" w14:textId="77777777" w:rsidR="009D78FC" w:rsidRPr="005A32C6" w:rsidRDefault="009D78FC" w:rsidP="009D78FC">
      <w:pPr>
        <w:pStyle w:val="BodyText"/>
        <w:numPr>
          <w:ilvl w:val="0"/>
          <w:numId w:val="40"/>
        </w:numPr>
        <w:spacing w:before="0" w:after="0"/>
        <w:rPr>
          <w:iCs/>
        </w:rPr>
      </w:pPr>
      <w:proofErr w:type="spellStart"/>
      <w:r w:rsidRPr="00D045CB">
        <w:rPr>
          <w:b/>
          <w:bCs/>
          <w:iCs/>
        </w:rPr>
        <w:t>shmat</w:t>
      </w:r>
      <w:proofErr w:type="spellEnd"/>
      <w:r w:rsidRPr="005A32C6">
        <w:rPr>
          <w:iCs/>
        </w:rPr>
        <w:t>: attach the process to the already created shared memory segment.</w:t>
      </w:r>
    </w:p>
    <w:p w14:paraId="2E8AA388" w14:textId="77777777" w:rsidR="009D78FC" w:rsidRPr="005A32C6" w:rsidRDefault="009D78FC" w:rsidP="009D78FC">
      <w:pPr>
        <w:pStyle w:val="BodyText"/>
        <w:numPr>
          <w:ilvl w:val="0"/>
          <w:numId w:val="40"/>
        </w:numPr>
        <w:spacing w:before="0" w:after="0"/>
        <w:rPr>
          <w:iCs/>
        </w:rPr>
      </w:pPr>
      <w:proofErr w:type="spellStart"/>
      <w:r w:rsidRPr="00D045CB">
        <w:rPr>
          <w:b/>
          <w:bCs/>
          <w:iCs/>
        </w:rPr>
        <w:t>shmdt</w:t>
      </w:r>
      <w:proofErr w:type="spellEnd"/>
      <w:r w:rsidRPr="005A32C6">
        <w:rPr>
          <w:iCs/>
        </w:rPr>
        <w:t>: detach the process from the already attached shared memory segment.</w:t>
      </w:r>
    </w:p>
    <w:p w14:paraId="17B06450" w14:textId="77777777" w:rsidR="009D78FC" w:rsidRPr="005A32C6" w:rsidRDefault="009D78FC" w:rsidP="009D78FC">
      <w:pPr>
        <w:pStyle w:val="BodyText"/>
        <w:numPr>
          <w:ilvl w:val="0"/>
          <w:numId w:val="40"/>
        </w:numPr>
        <w:spacing w:before="0" w:after="0"/>
        <w:rPr>
          <w:iCs/>
        </w:rPr>
      </w:pPr>
      <w:proofErr w:type="spellStart"/>
      <w:r w:rsidRPr="00D045CB">
        <w:rPr>
          <w:b/>
          <w:bCs/>
          <w:iCs/>
        </w:rPr>
        <w:t>shmctl</w:t>
      </w:r>
      <w:proofErr w:type="spellEnd"/>
      <w:r w:rsidRPr="005A32C6">
        <w:rPr>
          <w:iCs/>
        </w:rPr>
        <w:t xml:space="preserve">: control operations on the shared memory segment (set permissions, collect information). </w:t>
      </w:r>
    </w:p>
    <w:p w14:paraId="6505049C" w14:textId="77777777" w:rsidR="009D78FC" w:rsidRPr="005A32C6" w:rsidRDefault="009D78FC" w:rsidP="009D78FC">
      <w:pPr>
        <w:pStyle w:val="BodyText"/>
        <w:spacing w:before="0" w:after="0"/>
        <w:rPr>
          <w:iCs/>
        </w:rPr>
      </w:pPr>
    </w:p>
    <w:p w14:paraId="0C8ED3AE" w14:textId="77777777" w:rsidR="009D78FC" w:rsidRDefault="009D78FC" w:rsidP="009D78FC">
      <w:pPr>
        <w:pStyle w:val="Heading4"/>
      </w:pPr>
      <w:r>
        <w:t>Message passing</w:t>
      </w:r>
    </w:p>
    <w:p w14:paraId="5E5B691D" w14:textId="77777777" w:rsidR="009D78FC" w:rsidRDefault="009D78FC" w:rsidP="009D78FC">
      <w:pPr>
        <w:pStyle w:val="BodyText"/>
        <w:spacing w:after="0"/>
        <w:rPr>
          <w:iCs/>
        </w:rPr>
      </w:pPr>
      <w:r>
        <w:rPr>
          <w:iCs/>
        </w:rPr>
        <w:t>Several message passing methods are available to exchange data information between processes:</w:t>
      </w:r>
    </w:p>
    <w:p w14:paraId="73DC727F" w14:textId="77777777" w:rsidR="009D78FC" w:rsidRDefault="009D78FC" w:rsidP="009D78FC">
      <w:pPr>
        <w:pStyle w:val="BodyText"/>
        <w:numPr>
          <w:ilvl w:val="0"/>
          <w:numId w:val="42"/>
        </w:numPr>
        <w:spacing w:after="0"/>
        <w:rPr>
          <w:iCs/>
        </w:rPr>
      </w:pPr>
      <w:proofErr w:type="spellStart"/>
      <w:r w:rsidRPr="00A410E6">
        <w:rPr>
          <w:b/>
          <w:bCs/>
          <w:iCs/>
        </w:rPr>
        <w:t>eventfd</w:t>
      </w:r>
      <w:proofErr w:type="spellEnd"/>
      <w:r>
        <w:rPr>
          <w:b/>
          <w:bCs/>
          <w:iCs/>
        </w:rPr>
        <w:t>:</w:t>
      </w:r>
      <w:r w:rsidRPr="00A410E6">
        <w:rPr>
          <w:iCs/>
        </w:rPr>
        <w:t xml:space="preserve"> </w:t>
      </w:r>
      <w:r>
        <w:rPr>
          <w:iCs/>
        </w:rPr>
        <w:t xml:space="preserve">is a </w:t>
      </w:r>
      <w:r w:rsidRPr="00A410E6">
        <w:rPr>
          <w:iCs/>
        </w:rPr>
        <w:t xml:space="preserve">system call </w:t>
      </w:r>
      <w:r>
        <w:rPr>
          <w:iCs/>
        </w:rPr>
        <w:t xml:space="preserve">that </w:t>
      </w:r>
      <w:r w:rsidRPr="00A410E6">
        <w:rPr>
          <w:iCs/>
        </w:rPr>
        <w:t>creates an "</w:t>
      </w:r>
      <w:proofErr w:type="spellStart"/>
      <w:r w:rsidRPr="00A410E6">
        <w:rPr>
          <w:iCs/>
        </w:rPr>
        <w:t>eventfd</w:t>
      </w:r>
      <w:proofErr w:type="spellEnd"/>
      <w:r w:rsidRPr="00A410E6">
        <w:rPr>
          <w:iCs/>
        </w:rPr>
        <w:t xml:space="preserve"> object" (64-bit integer)</w:t>
      </w:r>
      <w:r>
        <w:rPr>
          <w:iCs/>
        </w:rPr>
        <w:t>.</w:t>
      </w:r>
      <w:r w:rsidRPr="00A410E6">
        <w:rPr>
          <w:iCs/>
        </w:rPr>
        <w:t xml:space="preserve"> </w:t>
      </w:r>
      <w:r>
        <w:rPr>
          <w:iCs/>
        </w:rPr>
        <w:t>It</w:t>
      </w:r>
      <w:r w:rsidRPr="00A410E6">
        <w:rPr>
          <w:iCs/>
        </w:rPr>
        <w:t xml:space="preserve"> can be used as an event wait/notify mechanism by user-space applications, and by the kernel to notify user-space applications of events.</w:t>
      </w:r>
    </w:p>
    <w:p w14:paraId="6B2160BB" w14:textId="77777777" w:rsidR="009D78FC" w:rsidRDefault="009D78FC" w:rsidP="009D78FC">
      <w:pPr>
        <w:pStyle w:val="BodyText"/>
        <w:numPr>
          <w:ilvl w:val="0"/>
          <w:numId w:val="42"/>
        </w:numPr>
        <w:spacing w:after="0"/>
        <w:rPr>
          <w:iCs/>
        </w:rPr>
      </w:pPr>
      <w:r w:rsidRPr="00A410E6">
        <w:rPr>
          <w:b/>
          <w:bCs/>
          <w:iCs/>
        </w:rPr>
        <w:lastRenderedPageBreak/>
        <w:t>pipe (and named pipe)</w:t>
      </w:r>
      <w:r w:rsidRPr="00A410E6">
        <w:rPr>
          <w:iCs/>
        </w:rPr>
        <w:t xml:space="preserve"> are unidirectional data channel. Data written to the write-end of the pipe is buffered by the operating system until it is read from the read-end of the pipe.</w:t>
      </w:r>
    </w:p>
    <w:p w14:paraId="7A88C3AA" w14:textId="77777777" w:rsidR="009D78FC" w:rsidRDefault="009D78FC" w:rsidP="009D78FC">
      <w:pPr>
        <w:pStyle w:val="BodyText"/>
        <w:numPr>
          <w:ilvl w:val="0"/>
          <w:numId w:val="42"/>
        </w:numPr>
        <w:spacing w:after="0"/>
        <w:rPr>
          <w:iCs/>
        </w:rPr>
      </w:pPr>
      <w:r w:rsidRPr="00E468CB">
        <w:rPr>
          <w:b/>
          <w:bCs/>
          <w:iCs/>
        </w:rPr>
        <w:t>Unix Domain Socket</w:t>
      </w:r>
      <w:r w:rsidRPr="00E468CB">
        <w:rPr>
          <w:iCs/>
        </w:rPr>
        <w:t xml:space="preserve">: </w:t>
      </w:r>
      <w:r>
        <w:rPr>
          <w:iCs/>
        </w:rPr>
        <w:t>d</w:t>
      </w:r>
      <w:r w:rsidRPr="00E468CB">
        <w:rPr>
          <w:iCs/>
        </w:rPr>
        <w:t xml:space="preserve">omain sockets use the file system as their address space. Processes reference a domain socket as an </w:t>
      </w:r>
      <w:proofErr w:type="spellStart"/>
      <w:r w:rsidRPr="00E468CB">
        <w:rPr>
          <w:iCs/>
        </w:rPr>
        <w:t>inode</w:t>
      </w:r>
      <w:proofErr w:type="spellEnd"/>
      <w:r w:rsidRPr="00E468CB">
        <w:rPr>
          <w:iCs/>
        </w:rPr>
        <w:t>, and multiple processes can communicate</w:t>
      </w:r>
      <w:r>
        <w:rPr>
          <w:iCs/>
        </w:rPr>
        <w:t xml:space="preserve"> using a same socket. T</w:t>
      </w:r>
      <w:r w:rsidRPr="002F6ACD">
        <w:rPr>
          <w:iCs/>
        </w:rPr>
        <w:t>he server of the communication binds a Unix socket to a path in the file system, so a client can connect to it using that path.</w:t>
      </w:r>
    </w:p>
    <w:p w14:paraId="6BC759F3" w14:textId="77777777" w:rsidR="009D78FC" w:rsidRDefault="009D78FC" w:rsidP="009D78FC">
      <w:pPr>
        <w:pStyle w:val="BodyText"/>
        <w:spacing w:after="0"/>
        <w:rPr>
          <w:iCs/>
        </w:rPr>
      </w:pPr>
      <w:r w:rsidRPr="00E4015F">
        <w:rPr>
          <w:iCs/>
        </w:rPr>
        <w:t>There are some other mechanisms that can be used by processes to exchange messages</w:t>
      </w:r>
      <w:r>
        <w:rPr>
          <w:iCs/>
        </w:rPr>
        <w:t xml:space="preserve"> (s</w:t>
      </w:r>
      <w:r w:rsidRPr="00E4015F">
        <w:rPr>
          <w:iCs/>
        </w:rPr>
        <w:t xml:space="preserve">hared file, </w:t>
      </w:r>
      <w:r>
        <w:rPr>
          <w:iCs/>
        </w:rPr>
        <w:t>m</w:t>
      </w:r>
      <w:r w:rsidRPr="00E4015F">
        <w:rPr>
          <w:iCs/>
        </w:rPr>
        <w:t xml:space="preserve">essage queues, </w:t>
      </w:r>
      <w:r>
        <w:rPr>
          <w:iCs/>
        </w:rPr>
        <w:t>n</w:t>
      </w:r>
      <w:r w:rsidRPr="00E4015F">
        <w:rPr>
          <w:iCs/>
        </w:rPr>
        <w:t xml:space="preserve">etwork </w:t>
      </w:r>
      <w:r>
        <w:rPr>
          <w:iCs/>
        </w:rPr>
        <w:t>s</w:t>
      </w:r>
      <w:r w:rsidRPr="00E4015F">
        <w:rPr>
          <w:iCs/>
        </w:rPr>
        <w:t>ockets,</w:t>
      </w:r>
      <w:r>
        <w:rPr>
          <w:iCs/>
        </w:rPr>
        <w:t xml:space="preserve"> and s</w:t>
      </w:r>
      <w:r w:rsidRPr="00E4015F">
        <w:rPr>
          <w:iCs/>
        </w:rPr>
        <w:t>ignals system calls</w:t>
      </w:r>
      <w:r>
        <w:rPr>
          <w:iCs/>
        </w:rPr>
        <w:t>) and are not described in this document</w:t>
      </w:r>
      <w:r w:rsidRPr="00E4015F">
        <w:rPr>
          <w:iCs/>
        </w:rPr>
        <w:t>.</w:t>
      </w:r>
    </w:p>
    <w:p w14:paraId="59D2AF98" w14:textId="17180FE1" w:rsidR="009D78FC" w:rsidRDefault="009D78FC">
      <w:pPr>
        <w:spacing w:after="160" w:line="259" w:lineRule="auto"/>
        <w:rPr>
          <w:iCs/>
        </w:rPr>
      </w:pPr>
      <w:r>
        <w:rPr>
          <w:iCs/>
        </w:rPr>
        <w:br w:type="page"/>
      </w:r>
    </w:p>
    <w:p w14:paraId="1125F55F" w14:textId="24BB1DFC" w:rsidR="009D78FC" w:rsidRDefault="009D78FC" w:rsidP="009D78FC">
      <w:pPr>
        <w:pStyle w:val="Heading3"/>
      </w:pPr>
      <w:bookmarkStart w:id="6" w:name="_Toc42974235"/>
      <w:r>
        <w:lastRenderedPageBreak/>
        <w:t>Network device Arc</w:t>
      </w:r>
      <w:r w:rsidR="00023D41">
        <w:t>h</w:t>
      </w:r>
      <w:r>
        <w:t>itecture</w:t>
      </w:r>
      <w:r w:rsidR="006A5E57">
        <w:t xml:space="preserve"> and concepts</w:t>
      </w:r>
      <w:bookmarkEnd w:id="6"/>
    </w:p>
    <w:p w14:paraId="3AA57146" w14:textId="7EBA54C8" w:rsidR="009D78FC" w:rsidRDefault="00702750" w:rsidP="00702750">
      <w:pPr>
        <w:pStyle w:val="Heading4"/>
      </w:pPr>
      <w:r>
        <w:t>Control and Data path</w:t>
      </w:r>
      <w:r w:rsidR="00A70244">
        <w:t>s</w:t>
      </w:r>
    </w:p>
    <w:p w14:paraId="1DE8B098" w14:textId="77777777" w:rsidR="00702750" w:rsidRPr="00702750" w:rsidRDefault="00702750" w:rsidP="00702750">
      <w:pPr>
        <w:pStyle w:val="BodyText"/>
        <w:spacing w:before="0" w:after="0"/>
      </w:pPr>
    </w:p>
    <w:p w14:paraId="662DD40B" w14:textId="698EE1DD" w:rsidR="00DB7227" w:rsidRDefault="00DB7227" w:rsidP="00DB7227">
      <w:pPr>
        <w:pStyle w:val="BodyText"/>
        <w:spacing w:before="0" w:after="0"/>
      </w:pPr>
      <w:r>
        <w:t xml:space="preserve">Two different </w:t>
      </w:r>
      <w:r w:rsidR="00674DED">
        <w:t>flows</w:t>
      </w:r>
      <w:r>
        <w:t xml:space="preserve"> are used by a network application using a NIC device:</w:t>
      </w:r>
    </w:p>
    <w:p w14:paraId="7B6A0E6B" w14:textId="77777777" w:rsidR="00674DED" w:rsidRDefault="00674DED" w:rsidP="00DB7227">
      <w:pPr>
        <w:pStyle w:val="BodyText"/>
        <w:spacing w:before="0" w:after="0"/>
      </w:pPr>
    </w:p>
    <w:p w14:paraId="11110401" w14:textId="2A65F4DF" w:rsidR="005148FA" w:rsidRPr="005148FA" w:rsidRDefault="005148FA" w:rsidP="00654330">
      <w:pPr>
        <w:pStyle w:val="BodyText"/>
        <w:numPr>
          <w:ilvl w:val="0"/>
          <w:numId w:val="44"/>
        </w:numPr>
        <w:spacing w:before="0" w:after="0"/>
        <w:rPr>
          <w:iCs/>
        </w:rPr>
      </w:pPr>
      <w:r w:rsidRPr="00DB7227">
        <w:rPr>
          <w:b/>
          <w:bCs/>
          <w:iCs/>
        </w:rPr>
        <w:t>Control</w:t>
      </w:r>
      <w:r w:rsidR="009E51F4">
        <w:rPr>
          <w:iCs/>
        </w:rPr>
        <w:t>:</w:t>
      </w:r>
      <w:r w:rsidRPr="005148FA">
        <w:rPr>
          <w:iCs/>
        </w:rPr>
        <w:t xml:space="preserve"> </w:t>
      </w:r>
      <w:r w:rsidR="009E51F4">
        <w:rPr>
          <w:iCs/>
        </w:rPr>
        <w:t>manages</w:t>
      </w:r>
      <w:r w:rsidRPr="005148FA">
        <w:rPr>
          <w:iCs/>
        </w:rPr>
        <w:t xml:space="preserve"> configuration changes</w:t>
      </w:r>
      <w:r w:rsidR="009E51F4">
        <w:rPr>
          <w:iCs/>
        </w:rPr>
        <w:t xml:space="preserve"> (activation/deactivation)</w:t>
      </w:r>
      <w:r w:rsidRPr="005148FA">
        <w:rPr>
          <w:iCs/>
        </w:rPr>
        <w:t xml:space="preserve"> and capability negotiation</w:t>
      </w:r>
      <w:r w:rsidR="00DB7227">
        <w:rPr>
          <w:iCs/>
        </w:rPr>
        <w:t xml:space="preserve"> (speed, duplex, buffer size)</w:t>
      </w:r>
      <w:r w:rsidRPr="005148FA">
        <w:rPr>
          <w:iCs/>
        </w:rPr>
        <w:t xml:space="preserve"> between the NIC and </w:t>
      </w:r>
      <w:r w:rsidR="009E51F4">
        <w:rPr>
          <w:iCs/>
        </w:rPr>
        <w:t>network application</w:t>
      </w:r>
      <w:r w:rsidRPr="005148FA">
        <w:rPr>
          <w:iCs/>
        </w:rPr>
        <w:t xml:space="preserve"> for establishing and terminating the data</w:t>
      </w:r>
      <w:r w:rsidR="009E51F4">
        <w:rPr>
          <w:iCs/>
        </w:rPr>
        <w:t xml:space="preserve"> path</w:t>
      </w:r>
      <w:r w:rsidR="00DB7227">
        <w:rPr>
          <w:iCs/>
        </w:rPr>
        <w:t xml:space="preserve"> on which data packets will be transferred</w:t>
      </w:r>
      <w:r w:rsidRPr="005148FA">
        <w:rPr>
          <w:iCs/>
        </w:rPr>
        <w:t>.</w:t>
      </w:r>
    </w:p>
    <w:p w14:paraId="1296C6FB" w14:textId="650740BB" w:rsidR="005148FA" w:rsidRDefault="005148FA" w:rsidP="00654330">
      <w:pPr>
        <w:pStyle w:val="BodyText"/>
        <w:numPr>
          <w:ilvl w:val="0"/>
          <w:numId w:val="43"/>
        </w:numPr>
        <w:spacing w:before="0" w:after="0"/>
        <w:rPr>
          <w:iCs/>
        </w:rPr>
      </w:pPr>
      <w:r w:rsidRPr="00DB7227">
        <w:rPr>
          <w:b/>
          <w:bCs/>
          <w:iCs/>
        </w:rPr>
        <w:t>Data</w:t>
      </w:r>
      <w:r w:rsidR="009E51F4">
        <w:rPr>
          <w:iCs/>
        </w:rPr>
        <w:t xml:space="preserve">: </w:t>
      </w:r>
      <w:r w:rsidR="00674DED">
        <w:rPr>
          <w:iCs/>
        </w:rPr>
        <w:t xml:space="preserve">performs </w:t>
      </w:r>
      <w:r w:rsidR="009E51F4">
        <w:rPr>
          <w:iCs/>
        </w:rPr>
        <w:t>data packets transfer between NIC and network application</w:t>
      </w:r>
      <w:r w:rsidR="00DB7227">
        <w:rPr>
          <w:iCs/>
        </w:rPr>
        <w:t xml:space="preserve">. Packet are transferred from </w:t>
      </w:r>
      <w:r w:rsidR="001F2E7E">
        <w:rPr>
          <w:iCs/>
        </w:rPr>
        <w:t>NIC internal buffer to a host memory area which is reachable by the network application.</w:t>
      </w:r>
    </w:p>
    <w:p w14:paraId="45B8182E" w14:textId="6E0CD92B" w:rsidR="00DB7227" w:rsidRDefault="00DB7227" w:rsidP="00DB7227">
      <w:pPr>
        <w:pStyle w:val="BodyText"/>
        <w:spacing w:before="0" w:after="0"/>
        <w:rPr>
          <w:iCs/>
        </w:rPr>
      </w:pPr>
    </w:p>
    <w:p w14:paraId="1EFFA2DF" w14:textId="4EC68004" w:rsidR="00DB7227" w:rsidRDefault="00DB7227" w:rsidP="00DB7227">
      <w:pPr>
        <w:pStyle w:val="BodyText"/>
        <w:spacing w:before="0" w:after="0"/>
        <w:rPr>
          <w:iCs/>
        </w:rPr>
      </w:pPr>
      <w:r>
        <w:object w:dxaOrig="8172" w:dyaOrig="8125" w14:anchorId="1A572A47">
          <v:shape id="_x0000_i1026" type="#_x0000_t75" style="width:314.5pt;height:312.2pt" o:ole="">
            <v:imagedata r:id="rId10" o:title=""/>
          </v:shape>
          <o:OLEObject Type="Embed" ProgID="Visio.Drawing.15" ShapeID="_x0000_i1026" DrawAspect="Content" ObjectID="_1656444121" r:id="rId11"/>
        </w:object>
      </w:r>
    </w:p>
    <w:p w14:paraId="4309408E" w14:textId="54FE6A31" w:rsidR="00DB7227" w:rsidRDefault="00DB7227" w:rsidP="00DB7227">
      <w:pPr>
        <w:pStyle w:val="BodyText"/>
        <w:spacing w:before="0" w:after="0"/>
        <w:rPr>
          <w:iCs/>
        </w:rPr>
      </w:pPr>
    </w:p>
    <w:p w14:paraId="3F3CB524" w14:textId="24FF1E97" w:rsidR="00DB7227" w:rsidRDefault="00DB7227" w:rsidP="00DB7227">
      <w:pPr>
        <w:pStyle w:val="BodyText"/>
        <w:spacing w:before="0" w:after="0"/>
        <w:rPr>
          <w:iCs/>
        </w:rPr>
      </w:pPr>
      <w:r>
        <w:rPr>
          <w:iCs/>
        </w:rPr>
        <w:t xml:space="preserve">Each flow is using a </w:t>
      </w:r>
      <w:r w:rsidR="001F2E7E">
        <w:rPr>
          <w:iCs/>
        </w:rPr>
        <w:t>well-defined</w:t>
      </w:r>
      <w:r>
        <w:rPr>
          <w:iCs/>
        </w:rPr>
        <w:t xml:space="preserve"> path:</w:t>
      </w:r>
    </w:p>
    <w:p w14:paraId="387FCBE7" w14:textId="511BEEDF" w:rsidR="00DB7227" w:rsidRDefault="00702750" w:rsidP="00654330">
      <w:pPr>
        <w:pStyle w:val="BodyText"/>
        <w:numPr>
          <w:ilvl w:val="0"/>
          <w:numId w:val="45"/>
        </w:numPr>
        <w:spacing w:before="0" w:after="0"/>
        <w:rPr>
          <w:iCs/>
        </w:rPr>
      </w:pPr>
      <w:r>
        <w:rPr>
          <w:iCs/>
        </w:rPr>
        <w:t>c</w:t>
      </w:r>
      <w:r w:rsidR="00DB7227">
        <w:rPr>
          <w:iCs/>
        </w:rPr>
        <w:t>ontrol path</w:t>
      </w:r>
    </w:p>
    <w:p w14:paraId="3875183B" w14:textId="37E08408" w:rsidR="00DB7227" w:rsidRDefault="00702750" w:rsidP="00654330">
      <w:pPr>
        <w:pStyle w:val="BodyText"/>
        <w:numPr>
          <w:ilvl w:val="0"/>
          <w:numId w:val="45"/>
        </w:numPr>
        <w:spacing w:before="0" w:after="0"/>
        <w:rPr>
          <w:iCs/>
        </w:rPr>
      </w:pPr>
      <w:r>
        <w:rPr>
          <w:iCs/>
        </w:rPr>
        <w:t>d</w:t>
      </w:r>
      <w:r w:rsidR="00DB7227">
        <w:rPr>
          <w:iCs/>
        </w:rPr>
        <w:t>ata pat</w:t>
      </w:r>
      <w:r w:rsidR="001F2E7E">
        <w:rPr>
          <w:iCs/>
        </w:rPr>
        <w:t>h</w:t>
      </w:r>
    </w:p>
    <w:p w14:paraId="058DA688" w14:textId="263A74CB" w:rsidR="00702750" w:rsidRDefault="00702750" w:rsidP="00702750">
      <w:pPr>
        <w:pStyle w:val="BodyText"/>
        <w:spacing w:before="0" w:after="0"/>
        <w:rPr>
          <w:iCs/>
        </w:rPr>
      </w:pPr>
    </w:p>
    <w:p w14:paraId="2B9F4ADE" w14:textId="52759FB3" w:rsidR="00702750" w:rsidRDefault="00702750">
      <w:pPr>
        <w:spacing w:after="160" w:line="259" w:lineRule="auto"/>
        <w:rPr>
          <w:iCs/>
        </w:rPr>
      </w:pPr>
      <w:r>
        <w:rPr>
          <w:iCs/>
        </w:rPr>
        <w:br w:type="page"/>
      </w:r>
    </w:p>
    <w:p w14:paraId="108098F9" w14:textId="333B0EDB" w:rsidR="00702750" w:rsidRDefault="00A70244" w:rsidP="00702750">
      <w:pPr>
        <w:pStyle w:val="Heading4"/>
      </w:pPr>
      <w:r>
        <w:lastRenderedPageBreak/>
        <w:t>Event versus polling based packet processing</w:t>
      </w:r>
    </w:p>
    <w:p w14:paraId="4D941F07" w14:textId="05DEE868" w:rsidR="00F04A91" w:rsidRDefault="00F14D3A" w:rsidP="00F04A91">
      <w:pPr>
        <w:pStyle w:val="BodyText"/>
        <w:spacing w:before="0" w:after="0"/>
        <w:rPr>
          <w:iCs/>
        </w:rPr>
      </w:pPr>
      <w:r>
        <w:rPr>
          <w:iCs/>
        </w:rPr>
        <w:t>Linux network stack is using an</w:t>
      </w:r>
      <w:r w:rsidR="00A70244">
        <w:rPr>
          <w:iCs/>
        </w:rPr>
        <w:t xml:space="preserve"> </w:t>
      </w:r>
      <w:r w:rsidR="00A70244" w:rsidRPr="006A5E57">
        <w:rPr>
          <w:i/>
        </w:rPr>
        <w:t>event-based packet processing</w:t>
      </w:r>
      <w:r>
        <w:rPr>
          <w:iCs/>
        </w:rPr>
        <w:t xml:space="preserve"> method. In such a method </w:t>
      </w:r>
      <w:r w:rsidR="00A70244">
        <w:rPr>
          <w:iCs/>
        </w:rPr>
        <w:t>every incoming packet hitting the NIC</w:t>
      </w:r>
      <w:r w:rsidR="00F04A91">
        <w:rPr>
          <w:iCs/>
        </w:rPr>
        <w:t>:</w:t>
      </w:r>
    </w:p>
    <w:p w14:paraId="0B59A14E" w14:textId="75EDFDB4" w:rsidR="00F04A91" w:rsidRDefault="00A70244" w:rsidP="00654330">
      <w:pPr>
        <w:pStyle w:val="BodyText"/>
        <w:numPr>
          <w:ilvl w:val="0"/>
          <w:numId w:val="46"/>
        </w:numPr>
        <w:spacing w:before="0" w:after="0"/>
        <w:rPr>
          <w:iCs/>
        </w:rPr>
      </w:pPr>
      <w:r>
        <w:rPr>
          <w:iCs/>
        </w:rPr>
        <w:t>is</w:t>
      </w:r>
      <w:r w:rsidR="00F04A91">
        <w:rPr>
          <w:iCs/>
        </w:rPr>
        <w:t xml:space="preserve"> copied in host memory via DMA</w:t>
      </w:r>
    </w:p>
    <w:p w14:paraId="31C4B399" w14:textId="1E2CC332" w:rsidR="00242B6A" w:rsidRDefault="00242B6A" w:rsidP="00654330">
      <w:pPr>
        <w:pStyle w:val="BodyText"/>
        <w:numPr>
          <w:ilvl w:val="0"/>
          <w:numId w:val="46"/>
        </w:numPr>
        <w:spacing w:before="0" w:after="0"/>
        <w:rPr>
          <w:iCs/>
        </w:rPr>
      </w:pPr>
      <w:r>
        <w:rPr>
          <w:iCs/>
        </w:rPr>
        <w:t>t</w:t>
      </w:r>
      <w:r w:rsidR="00F04A91">
        <w:rPr>
          <w:iCs/>
        </w:rPr>
        <w:t>hen the NIC</w:t>
      </w:r>
      <w:r w:rsidR="00A70244">
        <w:rPr>
          <w:iCs/>
        </w:rPr>
        <w:t xml:space="preserve"> generat</w:t>
      </w:r>
      <w:r w:rsidR="00F04A91">
        <w:rPr>
          <w:iCs/>
        </w:rPr>
        <w:t>es</w:t>
      </w:r>
      <w:r w:rsidR="00A70244">
        <w:rPr>
          <w:iCs/>
        </w:rPr>
        <w:t xml:space="preserve"> an interrupt.</w:t>
      </w:r>
    </w:p>
    <w:p w14:paraId="3243CCBB" w14:textId="77777777" w:rsidR="00242B6A" w:rsidRDefault="00242B6A" w:rsidP="00654330">
      <w:pPr>
        <w:pStyle w:val="BodyText"/>
        <w:numPr>
          <w:ilvl w:val="0"/>
          <w:numId w:val="46"/>
        </w:numPr>
        <w:spacing w:before="0" w:after="0"/>
        <w:rPr>
          <w:iCs/>
        </w:rPr>
      </w:pPr>
      <w:r>
        <w:rPr>
          <w:iCs/>
        </w:rPr>
        <w:t>t</w:t>
      </w:r>
      <w:r w:rsidR="00A70244">
        <w:rPr>
          <w:iCs/>
        </w:rPr>
        <w:t xml:space="preserve">hen a </w:t>
      </w:r>
      <w:r w:rsidR="00F04A91">
        <w:rPr>
          <w:iCs/>
        </w:rPr>
        <w:t xml:space="preserve">Kernel module is </w:t>
      </w:r>
      <w:r>
        <w:rPr>
          <w:iCs/>
        </w:rPr>
        <w:t>placing the packet into a “socket buffer”</w:t>
      </w:r>
    </w:p>
    <w:p w14:paraId="137D1D31" w14:textId="0BCDDBC1" w:rsidR="00A70244" w:rsidRDefault="00242B6A" w:rsidP="00654330">
      <w:pPr>
        <w:pStyle w:val="BodyText"/>
        <w:numPr>
          <w:ilvl w:val="0"/>
          <w:numId w:val="46"/>
        </w:numPr>
        <w:spacing w:before="0" w:after="0"/>
        <w:rPr>
          <w:iCs/>
        </w:rPr>
      </w:pPr>
      <w:r>
        <w:rPr>
          <w:iCs/>
        </w:rPr>
        <w:t>application runs a “read” system call</w:t>
      </w:r>
    </w:p>
    <w:p w14:paraId="346C4D46" w14:textId="63DF90B9" w:rsidR="00F04A91" w:rsidRDefault="00F04A91" w:rsidP="00702750">
      <w:pPr>
        <w:pStyle w:val="BodyText"/>
        <w:spacing w:before="0" w:after="0"/>
        <w:rPr>
          <w:iCs/>
        </w:rPr>
      </w:pPr>
    </w:p>
    <w:p w14:paraId="12BFF75B" w14:textId="553EFA05" w:rsidR="00242B6A" w:rsidRDefault="00F14D3A" w:rsidP="00702750">
      <w:pPr>
        <w:pStyle w:val="BodyText"/>
        <w:spacing w:before="0" w:after="0"/>
        <w:rPr>
          <w:iCs/>
        </w:rPr>
      </w:pPr>
      <w:r>
        <w:rPr>
          <w:iCs/>
        </w:rPr>
        <w:t xml:space="preserve">for </w:t>
      </w:r>
      <w:r w:rsidR="00242B6A">
        <w:rPr>
          <w:iCs/>
        </w:rPr>
        <w:t>every egress packet generated by the network application:</w:t>
      </w:r>
    </w:p>
    <w:p w14:paraId="5ED1993C" w14:textId="3D7466D1" w:rsidR="00242B6A" w:rsidRPr="00242B6A" w:rsidRDefault="00F14D3A" w:rsidP="00654330">
      <w:pPr>
        <w:pStyle w:val="BodyText"/>
        <w:numPr>
          <w:ilvl w:val="0"/>
          <w:numId w:val="47"/>
        </w:numPr>
        <w:spacing w:before="0" w:after="0"/>
        <w:ind w:left="714" w:hanging="357"/>
        <w:rPr>
          <w:iCs/>
        </w:rPr>
      </w:pPr>
      <w:r>
        <w:rPr>
          <w:iCs/>
        </w:rPr>
        <w:t>a</w:t>
      </w:r>
      <w:r w:rsidR="00242B6A" w:rsidRPr="00242B6A">
        <w:rPr>
          <w:iCs/>
        </w:rPr>
        <w:t>pplication performs a write call on the socket in order to copy the generated packet from the applications user space</w:t>
      </w:r>
      <w:r w:rsidR="00493744">
        <w:rPr>
          <w:iCs/>
        </w:rPr>
        <w:t xml:space="preserve"> to</w:t>
      </w:r>
      <w:r w:rsidR="00242B6A" w:rsidRPr="00242B6A">
        <w:rPr>
          <w:iCs/>
        </w:rPr>
        <w:t xml:space="preserve"> </w:t>
      </w:r>
      <w:r w:rsidR="00242B6A">
        <w:rPr>
          <w:iCs/>
        </w:rPr>
        <w:t>a</w:t>
      </w:r>
      <w:r w:rsidR="00242B6A" w:rsidRPr="00242B6A">
        <w:rPr>
          <w:iCs/>
        </w:rPr>
        <w:t xml:space="preserve"> socket buffer</w:t>
      </w:r>
    </w:p>
    <w:p w14:paraId="29F08CB5" w14:textId="77777777" w:rsidR="00242B6A" w:rsidRPr="00242B6A" w:rsidRDefault="00242B6A" w:rsidP="00654330">
      <w:pPr>
        <w:pStyle w:val="BodyText"/>
        <w:numPr>
          <w:ilvl w:val="0"/>
          <w:numId w:val="47"/>
        </w:numPr>
        <w:spacing w:before="0" w:after="0"/>
        <w:ind w:left="714" w:hanging="357"/>
        <w:rPr>
          <w:iCs/>
        </w:rPr>
      </w:pPr>
      <w:r w:rsidRPr="00242B6A">
        <w:rPr>
          <w:iCs/>
        </w:rPr>
        <w:t>Kernel device driver invokes the NIC DMA engine to transmit the frame onto the wire.</w:t>
      </w:r>
    </w:p>
    <w:p w14:paraId="394B9257" w14:textId="0C52C38A" w:rsidR="00242B6A" w:rsidRDefault="00242B6A" w:rsidP="00654330">
      <w:pPr>
        <w:pStyle w:val="BodyText"/>
        <w:numPr>
          <w:ilvl w:val="0"/>
          <w:numId w:val="47"/>
        </w:numPr>
        <w:spacing w:before="0" w:after="0"/>
        <w:ind w:left="714" w:hanging="357"/>
        <w:rPr>
          <w:iCs/>
        </w:rPr>
      </w:pPr>
      <w:r w:rsidRPr="00242B6A">
        <w:rPr>
          <w:iCs/>
        </w:rPr>
        <w:t>Once transmission is complete, the NIC raises an interrupt to signal transmit completion in order to get socket buffer memory freed.</w:t>
      </w:r>
    </w:p>
    <w:p w14:paraId="364220ED" w14:textId="53869AB2" w:rsidR="00A70244" w:rsidRDefault="00A70244" w:rsidP="00702750">
      <w:pPr>
        <w:pStyle w:val="BodyText"/>
        <w:spacing w:before="0" w:after="0"/>
        <w:rPr>
          <w:iCs/>
        </w:rPr>
      </w:pPr>
    </w:p>
    <w:p w14:paraId="6DE9925A" w14:textId="23EBAE4D" w:rsidR="00F14D3A" w:rsidRDefault="00F14D3A" w:rsidP="00702750">
      <w:pPr>
        <w:pStyle w:val="BodyText"/>
        <w:spacing w:before="0" w:after="0"/>
        <w:rPr>
          <w:iCs/>
        </w:rPr>
      </w:pPr>
      <w:r>
        <w:rPr>
          <w:iCs/>
        </w:rPr>
        <w:t>This method is not efficient when packets are hitting the NIC at a high packet rate. Lots of interrupts are generated, creating lots of context switching (kernel to user and vice-versa)</w:t>
      </w:r>
      <w:r w:rsidR="007A74A4">
        <w:rPr>
          <w:iCs/>
        </w:rPr>
        <w:t>.</w:t>
      </w:r>
    </w:p>
    <w:p w14:paraId="0A3F1B84" w14:textId="77777777" w:rsidR="00F14D3A" w:rsidRDefault="00F14D3A" w:rsidP="00702750">
      <w:pPr>
        <w:pStyle w:val="BodyText"/>
        <w:spacing w:before="0" w:after="0"/>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A70244" w14:paraId="355F4173" w14:textId="77777777" w:rsidTr="00F04A91">
        <w:tc>
          <w:tcPr>
            <w:tcW w:w="4531" w:type="dxa"/>
          </w:tcPr>
          <w:p w14:paraId="00249F22" w14:textId="479F8EA1" w:rsidR="00A70244" w:rsidRDefault="00F14D3A" w:rsidP="00702750">
            <w:pPr>
              <w:pStyle w:val="BodyText"/>
              <w:spacing w:before="0" w:after="0"/>
            </w:pPr>
            <w:r>
              <w:object w:dxaOrig="8172" w:dyaOrig="8160" w14:anchorId="4200F4E5">
                <v:shape id="_x0000_i1027" type="#_x0000_t75" style="width:221.75pt;height:221.75pt" o:ole="">
                  <v:imagedata r:id="rId12" o:title=""/>
                </v:shape>
                <o:OLEObject Type="Embed" ProgID="Visio.Drawing.15" ShapeID="_x0000_i1027" DrawAspect="Content" ObjectID="_1656444122" r:id="rId13"/>
              </w:object>
            </w:r>
          </w:p>
          <w:p w14:paraId="2EBC2177" w14:textId="627C7421" w:rsidR="00F04A91" w:rsidRPr="00F04A91" w:rsidRDefault="00F04A91" w:rsidP="00F04A91">
            <w:pPr>
              <w:pStyle w:val="BodyText"/>
              <w:spacing w:before="0" w:after="0"/>
              <w:jc w:val="center"/>
              <w:rPr>
                <w:i/>
                <w:iCs/>
              </w:rPr>
            </w:pPr>
            <w:r w:rsidRPr="00F04A91">
              <w:rPr>
                <w:i/>
                <w:iCs/>
              </w:rPr>
              <w:t>Event based packet processing</w:t>
            </w:r>
          </w:p>
        </w:tc>
        <w:tc>
          <w:tcPr>
            <w:tcW w:w="4531" w:type="dxa"/>
          </w:tcPr>
          <w:p w14:paraId="0CFFF825" w14:textId="77777777" w:rsidR="00F04A91" w:rsidRDefault="00F04A91" w:rsidP="00702750">
            <w:pPr>
              <w:pStyle w:val="BodyText"/>
              <w:spacing w:before="0" w:after="0"/>
            </w:pPr>
            <w:r>
              <w:object w:dxaOrig="8172" w:dyaOrig="8160" w14:anchorId="094159DA">
                <v:shape id="_x0000_i1028" type="#_x0000_t75" style="width:220.6pt;height:220.6pt" o:ole="">
                  <v:imagedata r:id="rId14" o:title=""/>
                </v:shape>
                <o:OLEObject Type="Embed" ProgID="Visio.Drawing.15" ShapeID="_x0000_i1028" DrawAspect="Content" ObjectID="_1656444123" r:id="rId15"/>
              </w:object>
            </w:r>
          </w:p>
          <w:p w14:paraId="025C98D1" w14:textId="3B9B2C68" w:rsidR="00A70244" w:rsidRDefault="00F04A91" w:rsidP="00F04A91">
            <w:pPr>
              <w:pStyle w:val="BodyText"/>
              <w:spacing w:before="0" w:after="0"/>
              <w:jc w:val="center"/>
              <w:rPr>
                <w:iCs/>
              </w:rPr>
            </w:pPr>
            <w:r>
              <w:rPr>
                <w:i/>
                <w:iCs/>
              </w:rPr>
              <w:t>polling</w:t>
            </w:r>
            <w:r w:rsidRPr="00F04A91">
              <w:rPr>
                <w:i/>
                <w:iCs/>
              </w:rPr>
              <w:t xml:space="preserve"> based packet processing</w:t>
            </w:r>
          </w:p>
        </w:tc>
      </w:tr>
    </w:tbl>
    <w:p w14:paraId="71E596D8" w14:textId="09193EA3" w:rsidR="00A70244" w:rsidRDefault="00A70244" w:rsidP="00702750">
      <w:pPr>
        <w:pStyle w:val="BodyText"/>
        <w:spacing w:before="0" w:after="0"/>
        <w:rPr>
          <w:iCs/>
        </w:rPr>
      </w:pPr>
    </w:p>
    <w:p w14:paraId="2884A485" w14:textId="4F787E7E" w:rsidR="00F14D3A" w:rsidRDefault="006A5E57" w:rsidP="00702750">
      <w:pPr>
        <w:pStyle w:val="BodyText"/>
        <w:spacing w:before="0" w:after="0"/>
        <w:rPr>
          <w:iCs/>
        </w:rPr>
      </w:pPr>
      <w:r w:rsidRPr="006A5E57">
        <w:rPr>
          <w:i/>
        </w:rPr>
        <w:t>P</w:t>
      </w:r>
      <w:r w:rsidR="00F14D3A" w:rsidRPr="006A5E57">
        <w:rPr>
          <w:i/>
        </w:rPr>
        <w:t>olling based pack</w:t>
      </w:r>
      <w:r w:rsidRPr="006A5E57">
        <w:rPr>
          <w:i/>
        </w:rPr>
        <w:t>et</w:t>
      </w:r>
      <w:r w:rsidR="00F14D3A" w:rsidRPr="006A5E57">
        <w:rPr>
          <w:i/>
        </w:rPr>
        <w:t xml:space="preserve"> processing</w:t>
      </w:r>
      <w:r>
        <w:rPr>
          <w:iCs/>
        </w:rPr>
        <w:t xml:space="preserve"> is </w:t>
      </w:r>
      <w:r w:rsidR="007A74A4">
        <w:rPr>
          <w:iCs/>
        </w:rPr>
        <w:t xml:space="preserve">an alternate method (it is used by </w:t>
      </w:r>
      <w:r>
        <w:rPr>
          <w:iCs/>
        </w:rPr>
        <w:t>DPDK</w:t>
      </w:r>
      <w:r w:rsidR="007A74A4">
        <w:rPr>
          <w:iCs/>
        </w:rPr>
        <w:t>)</w:t>
      </w:r>
      <w:r>
        <w:rPr>
          <w:iCs/>
        </w:rPr>
        <w:t>.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0BED1760" w14:textId="61DD4F42" w:rsidR="00A70244" w:rsidRDefault="006A5E57" w:rsidP="00702750">
      <w:pPr>
        <w:pStyle w:val="BodyText"/>
        <w:spacing w:before="0" w:after="0"/>
        <w:rPr>
          <w:iCs/>
        </w:rPr>
      </w:pPr>
      <w:r>
        <w:rPr>
          <w:iCs/>
        </w:rPr>
        <w:t xml:space="preserve">On the opposing direction, the network application is writing packet into the shared memory area region. </w:t>
      </w:r>
      <w:r w:rsidR="007A74A4">
        <w:rPr>
          <w:iCs/>
        </w:rPr>
        <w:t>A</w:t>
      </w:r>
      <w:r>
        <w:rPr>
          <w:iCs/>
        </w:rPr>
        <w:t xml:space="preserve"> DMA transfer is triggered to copy the packet from the host memory to the NIC card buffers.</w:t>
      </w:r>
    </w:p>
    <w:p w14:paraId="5974DAED" w14:textId="3E3A75BF" w:rsidR="006A5E57" w:rsidRDefault="007A74A4" w:rsidP="007A74A4">
      <w:pPr>
        <w:pStyle w:val="BodyText"/>
        <w:spacing w:before="0" w:after="0"/>
        <w:rPr>
          <w:rFonts w:asciiTheme="majorHAnsi" w:eastAsiaTheme="majorEastAsia" w:hAnsiTheme="majorHAnsi" w:cstheme="majorBidi"/>
          <w:b/>
          <w:bCs/>
          <w:color w:val="4472C4" w:themeColor="accent1"/>
        </w:rPr>
      </w:pPr>
      <w:r>
        <w:rPr>
          <w:iCs/>
        </w:rP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r w:rsidR="006A5E57">
        <w:br w:type="page"/>
      </w:r>
    </w:p>
    <w:p w14:paraId="02A73EDA" w14:textId="7C3D5F10" w:rsidR="009D78FC" w:rsidRDefault="009D78FC" w:rsidP="009D78FC">
      <w:pPr>
        <w:pStyle w:val="Heading3"/>
      </w:pPr>
      <w:bookmarkStart w:id="7" w:name="_Toc42974236"/>
      <w:r>
        <w:lastRenderedPageBreak/>
        <w:t>Network devices virtualization</w:t>
      </w:r>
      <w:bookmarkEnd w:id="7"/>
    </w:p>
    <w:p w14:paraId="6522E27F" w14:textId="77777777" w:rsidR="009D78FC" w:rsidRDefault="009D78FC" w:rsidP="009D78FC">
      <w:pPr>
        <w:pStyle w:val="BodyText"/>
        <w:spacing w:before="0" w:after="0"/>
        <w:rPr>
          <w:iCs/>
        </w:rPr>
      </w:pPr>
      <w:r>
        <w:rPr>
          <w:iCs/>
        </w:rPr>
        <w:t>Like CPU virtualization, two kinds of methods are used to virtualize network devices:</w:t>
      </w:r>
    </w:p>
    <w:p w14:paraId="06580FEA" w14:textId="77777777" w:rsidR="009D78FC" w:rsidRPr="00042075" w:rsidRDefault="009D78FC" w:rsidP="009D78FC">
      <w:pPr>
        <w:pStyle w:val="BodyText"/>
        <w:numPr>
          <w:ilvl w:val="0"/>
          <w:numId w:val="25"/>
        </w:numPr>
        <w:spacing w:before="0" w:after="0"/>
        <w:rPr>
          <w:iCs/>
        </w:rPr>
      </w:pPr>
      <w:r w:rsidRPr="00042075">
        <w:rPr>
          <w:iCs/>
        </w:rPr>
        <w:t>Software-Based Emulation.</w:t>
      </w:r>
    </w:p>
    <w:p w14:paraId="7B672C17" w14:textId="77777777" w:rsidR="009D78FC" w:rsidRPr="00042075" w:rsidRDefault="009D78FC" w:rsidP="009D78FC">
      <w:pPr>
        <w:pStyle w:val="BodyText"/>
        <w:numPr>
          <w:ilvl w:val="0"/>
          <w:numId w:val="25"/>
        </w:numPr>
        <w:spacing w:before="0" w:after="0"/>
        <w:rPr>
          <w:iCs/>
        </w:rPr>
      </w:pPr>
      <w:r w:rsidRPr="00042075">
        <w:rPr>
          <w:iCs/>
        </w:rPr>
        <w:t>Hardware-assisted Emulation.</w:t>
      </w:r>
    </w:p>
    <w:p w14:paraId="40137560" w14:textId="77777777" w:rsidR="009D78FC" w:rsidRDefault="009D78FC" w:rsidP="009D78FC">
      <w:pPr>
        <w:pStyle w:val="BodyText"/>
        <w:spacing w:before="0" w:after="0"/>
        <w:rPr>
          <w:iCs/>
        </w:rPr>
      </w:pPr>
    </w:p>
    <w:p w14:paraId="458ACA01" w14:textId="77777777" w:rsidR="009D78FC" w:rsidRDefault="009D78FC" w:rsidP="009D78FC">
      <w:pPr>
        <w:pStyle w:val="BodyText"/>
        <w:spacing w:before="0" w:after="0"/>
        <w:rPr>
          <w:iCs/>
        </w:rPr>
      </w:pPr>
      <w:r>
        <w:rPr>
          <w:iCs/>
        </w:rPr>
        <w:t>Software Based Emulation are widely supported but can suffer of poor performance. Hardware assisted Emulation if providing good performance thanks to hardware acceleration, but it requires to use a hardware that supports some specific features.</w:t>
      </w:r>
    </w:p>
    <w:p w14:paraId="787451F1" w14:textId="77777777" w:rsidR="009D78FC" w:rsidRDefault="009D78FC" w:rsidP="009D78FC">
      <w:pPr>
        <w:pStyle w:val="BodyText"/>
        <w:spacing w:before="0" w:after="0"/>
        <w:rPr>
          <w:iCs/>
        </w:rPr>
      </w:pPr>
    </w:p>
    <w:p w14:paraId="217872A1" w14:textId="77777777" w:rsidR="009D78FC" w:rsidRPr="00042075" w:rsidRDefault="009D78FC" w:rsidP="009D78FC">
      <w:pPr>
        <w:pStyle w:val="Heading4"/>
      </w:pPr>
      <w:r w:rsidRPr="00042075">
        <w:t>Software-Based Emulation.</w:t>
      </w:r>
    </w:p>
    <w:p w14:paraId="24D24981" w14:textId="77777777" w:rsidR="009D78FC" w:rsidRDefault="009D78FC" w:rsidP="009D78FC">
      <w:pPr>
        <w:pStyle w:val="BodyText"/>
        <w:spacing w:before="0" w:after="0"/>
        <w:rPr>
          <w:iCs/>
        </w:rPr>
      </w:pPr>
      <w:r>
        <w:rPr>
          <w:iCs/>
        </w:rPr>
        <w:t>Two solutions are proposed for device virtualization with software:</w:t>
      </w:r>
    </w:p>
    <w:p w14:paraId="325AAA7D" w14:textId="77777777" w:rsidR="009D78FC" w:rsidRPr="00042075" w:rsidRDefault="009D78FC" w:rsidP="009D78FC">
      <w:pPr>
        <w:pStyle w:val="BodyText"/>
        <w:numPr>
          <w:ilvl w:val="0"/>
          <w:numId w:val="26"/>
        </w:numPr>
        <w:spacing w:before="0" w:after="0"/>
        <w:rPr>
          <w:iCs/>
        </w:rPr>
      </w:pPr>
      <w:r w:rsidRPr="00EB110C">
        <w:rPr>
          <w:b/>
          <w:bCs/>
          <w:iCs/>
        </w:rPr>
        <w:t>Traditional Device Emulation</w:t>
      </w:r>
      <w:r>
        <w:rPr>
          <w:iCs/>
        </w:rPr>
        <w:t xml:space="preserve"> (Binary Translation)</w:t>
      </w:r>
      <w:r w:rsidRPr="00042075">
        <w:rPr>
          <w:iCs/>
        </w:rPr>
        <w:t>:</w:t>
      </w:r>
      <w:r>
        <w:rPr>
          <w:iCs/>
        </w:rPr>
        <w:t xml:space="preserve"> </w:t>
      </w:r>
      <w:r w:rsidRPr="00042075">
        <w:rPr>
          <w:iCs/>
        </w:rPr>
        <w:t xml:space="preserve"> the guest device drivers are not aware of the virtualization environment. During runtime, the </w:t>
      </w:r>
      <w:r w:rsidRPr="00EB110C">
        <w:rPr>
          <w:i/>
        </w:rPr>
        <w:t>Virtual Machine M</w:t>
      </w:r>
      <w:r>
        <w:rPr>
          <w:i/>
        </w:rPr>
        <w:t>anage</w:t>
      </w:r>
      <w:r w:rsidRPr="00EB110C">
        <w:rPr>
          <w:i/>
        </w:rPr>
        <w:t>r</w:t>
      </w:r>
      <w:r w:rsidRPr="00042075">
        <w:rPr>
          <w:iCs/>
        </w:rPr>
        <w:t xml:space="preserve"> (</w:t>
      </w:r>
      <w:r>
        <w:rPr>
          <w:iCs/>
        </w:rPr>
        <w:t xml:space="preserve">VMM), usually </w:t>
      </w:r>
      <w:r w:rsidRPr="00042075">
        <w:rPr>
          <w:iCs/>
        </w:rPr>
        <w:t>QEMU/KVM</w:t>
      </w:r>
      <w:r>
        <w:rPr>
          <w:iCs/>
        </w:rPr>
        <w:t>,</w:t>
      </w:r>
      <w:r w:rsidRPr="00042075">
        <w:rPr>
          <w:iCs/>
        </w:rPr>
        <w:t xml:space="preserve"> will trap all the IO and</w:t>
      </w:r>
      <w:r>
        <w:rPr>
          <w:iCs/>
        </w:rPr>
        <w:t xml:space="preserve"> </w:t>
      </w:r>
      <w:r w:rsidRPr="00F8684F">
        <w:rPr>
          <w:iCs/>
        </w:rPr>
        <w:t>Memory-mapped I/O</w:t>
      </w:r>
      <w:r w:rsidRPr="00042075">
        <w:rPr>
          <w:iCs/>
        </w:rPr>
        <w:t xml:space="preserve"> </w:t>
      </w:r>
      <w:r>
        <w:rPr>
          <w:iCs/>
        </w:rPr>
        <w:t>(</w:t>
      </w:r>
      <w:r w:rsidRPr="00042075">
        <w:rPr>
          <w:iCs/>
        </w:rPr>
        <w:t>MMIO</w:t>
      </w:r>
      <w:r>
        <w:rPr>
          <w:iCs/>
        </w:rPr>
        <w:t>)</w:t>
      </w:r>
      <w:r w:rsidRPr="00042075">
        <w:rPr>
          <w:iCs/>
        </w:rPr>
        <w:t xml:space="preserve"> access</w:t>
      </w:r>
      <w:r>
        <w:rPr>
          <w:iCs/>
        </w:rPr>
        <w:t>es</w:t>
      </w:r>
      <w:r w:rsidRPr="00042075">
        <w:rPr>
          <w:iCs/>
        </w:rPr>
        <w:t xml:space="preserve"> and emulate the device behavior (trap and emulate mechanism).</w:t>
      </w:r>
      <w:r>
        <w:rPr>
          <w:iCs/>
        </w:rPr>
        <w:br/>
      </w:r>
      <w:r w:rsidRPr="00042075">
        <w:rPr>
          <w:iCs/>
        </w:rPr>
        <w:t xml:space="preserve">The </w:t>
      </w:r>
      <w:r w:rsidRPr="00EB110C">
        <w:rPr>
          <w:i/>
        </w:rPr>
        <w:t>Virtual Machine M</w:t>
      </w:r>
      <w:r>
        <w:rPr>
          <w:i/>
        </w:rPr>
        <w:t>anager</w:t>
      </w:r>
      <w:r>
        <w:rPr>
          <w:iCs/>
        </w:rPr>
        <w:t xml:space="preserve"> (</w:t>
      </w:r>
      <w:r w:rsidRPr="00042075">
        <w:rPr>
          <w:iCs/>
        </w:rPr>
        <w:t>VMM</w:t>
      </w:r>
      <w:r>
        <w:rPr>
          <w:iCs/>
        </w:rPr>
        <w:t>)</w:t>
      </w:r>
      <w:r w:rsidRPr="00042075">
        <w:rPr>
          <w:iCs/>
        </w:rPr>
        <w:t xml:space="preserve"> emulates the I/O device to ensure compatibility and then processes I/O operations before passing them on to the physical device (which may be different). </w:t>
      </w:r>
      <w:r>
        <w:rPr>
          <w:iCs/>
        </w:rPr>
        <w:t>Lots of VMEXIT (context switching) are generated with this method. It provides poor performance.</w:t>
      </w:r>
    </w:p>
    <w:p w14:paraId="5B4B41F8" w14:textId="77777777" w:rsidR="009D78FC" w:rsidRPr="00042075" w:rsidRDefault="009D78FC" w:rsidP="009D78FC">
      <w:pPr>
        <w:pStyle w:val="BodyText"/>
        <w:spacing w:before="0" w:after="0"/>
        <w:rPr>
          <w:iCs/>
        </w:rPr>
      </w:pPr>
    </w:p>
    <w:p w14:paraId="712EA8A6" w14:textId="77777777" w:rsidR="009D78FC" w:rsidRPr="00042075" w:rsidRDefault="009D78FC" w:rsidP="009D78FC">
      <w:pPr>
        <w:pStyle w:val="BodyText"/>
        <w:numPr>
          <w:ilvl w:val="0"/>
          <w:numId w:val="26"/>
        </w:numPr>
        <w:spacing w:before="0" w:after="0"/>
        <w:rPr>
          <w:iCs/>
        </w:rPr>
      </w:pPr>
      <w:proofErr w:type="spellStart"/>
      <w:r w:rsidRPr="00EB110C">
        <w:rPr>
          <w:b/>
          <w:bCs/>
          <w:iCs/>
        </w:rPr>
        <w:t>Paravirtualized</w:t>
      </w:r>
      <w:proofErr w:type="spellEnd"/>
      <w:r w:rsidRPr="00EB110C">
        <w:rPr>
          <w:b/>
          <w:bCs/>
          <w:iCs/>
        </w:rPr>
        <w:t xml:space="preserve"> Device Emulation</w:t>
      </w:r>
      <w:r w:rsidRPr="00042075">
        <w:rPr>
          <w:iCs/>
        </w:rPr>
        <w:t xml:space="preserve"> </w:t>
      </w:r>
      <w:r>
        <w:rPr>
          <w:iCs/>
        </w:rPr>
        <w:t>(</w:t>
      </w:r>
      <w:proofErr w:type="spellStart"/>
      <w:r w:rsidRPr="00042075">
        <w:rPr>
          <w:iCs/>
        </w:rPr>
        <w:t>virtio</w:t>
      </w:r>
      <w:proofErr w:type="spellEnd"/>
      <w:r>
        <w:rPr>
          <w:iCs/>
        </w:rPr>
        <w:t>):</w:t>
      </w:r>
      <w:r w:rsidRPr="00042075">
        <w:rPr>
          <w:iCs/>
        </w:rPr>
        <w:t xml:space="preserve"> the guest device drivers are aware of the virtualization environment. </w:t>
      </w:r>
      <w:r>
        <w:rPr>
          <w:iCs/>
        </w:rPr>
        <w:t>This solution</w:t>
      </w:r>
      <w:r w:rsidRPr="00042075">
        <w:rPr>
          <w:iCs/>
        </w:rPr>
        <w:t xml:space="preserve"> uses a front-end driver in the guest that works in concert with a back-end driver in the </w:t>
      </w:r>
      <w:r w:rsidRPr="00EB110C">
        <w:rPr>
          <w:i/>
        </w:rPr>
        <w:t>Virtual Machine M</w:t>
      </w:r>
      <w:r>
        <w:rPr>
          <w:i/>
        </w:rPr>
        <w:t>anage</w:t>
      </w:r>
      <w:r w:rsidRPr="00EB110C">
        <w:rPr>
          <w:i/>
        </w:rPr>
        <w:t>r</w:t>
      </w:r>
      <w:r>
        <w:rPr>
          <w:iCs/>
        </w:rPr>
        <w:t xml:space="preserve"> (</w:t>
      </w:r>
      <w:r w:rsidRPr="00042075">
        <w:rPr>
          <w:iCs/>
        </w:rPr>
        <w:t>VMM</w:t>
      </w:r>
      <w:r>
        <w:rPr>
          <w:iCs/>
        </w:rPr>
        <w:t>)</w:t>
      </w:r>
      <w:r w:rsidRPr="00042075">
        <w:rPr>
          <w:iCs/>
        </w:rPr>
        <w:t xml:space="preserve">. These drivers are optimized for sharing and have the benefit of not needing to emulate an entire device. The back-end driver communicates with the physical device.  </w:t>
      </w:r>
      <w:r>
        <w:rPr>
          <w:iCs/>
        </w:rPr>
        <w:t xml:space="preserve">Performance are much better than with </w:t>
      </w:r>
      <w:r w:rsidRPr="00500C0C">
        <w:rPr>
          <w:i/>
        </w:rPr>
        <w:t>Traditional Device Emulation</w:t>
      </w:r>
      <w:r w:rsidRPr="00042075">
        <w:rPr>
          <w:iCs/>
        </w:rPr>
        <w:t>.</w:t>
      </w:r>
    </w:p>
    <w:p w14:paraId="2608D52D" w14:textId="77777777" w:rsidR="009D78FC" w:rsidRPr="00042075" w:rsidRDefault="009D78FC" w:rsidP="009D78FC">
      <w:pPr>
        <w:pStyle w:val="BodyText"/>
        <w:spacing w:before="0" w:after="0"/>
        <w:rPr>
          <w:iCs/>
        </w:rPr>
      </w:pPr>
      <w:r w:rsidRPr="00F8684F">
        <w:rPr>
          <w:iCs/>
        </w:rPr>
        <w:t>Software emulated devices can be completely virtual with no physical counterpart or physical ones exposing a compatible interface.</w:t>
      </w:r>
    </w:p>
    <w:p w14:paraId="3BE6F657" w14:textId="77777777" w:rsidR="009D78FC" w:rsidRPr="00042075" w:rsidRDefault="009D78FC" w:rsidP="009D78FC">
      <w:pPr>
        <w:pStyle w:val="Heading4"/>
      </w:pPr>
      <w:r w:rsidRPr="00042075">
        <w:t>Hardware-assisted Emulation.</w:t>
      </w:r>
    </w:p>
    <w:p w14:paraId="26853D07" w14:textId="77777777" w:rsidR="009D78FC" w:rsidRDefault="009D78FC" w:rsidP="009D78FC">
      <w:pPr>
        <w:pStyle w:val="BodyText"/>
        <w:spacing w:before="0" w:after="0"/>
        <w:rPr>
          <w:iCs/>
        </w:rPr>
      </w:pPr>
      <w:r>
        <w:rPr>
          <w:iCs/>
        </w:rPr>
        <w:t>Two solutions are proposed for device virtualization assisted with hardware:</w:t>
      </w:r>
    </w:p>
    <w:p w14:paraId="6082EBB7" w14:textId="77777777" w:rsidR="009D78FC" w:rsidRDefault="009D78FC" w:rsidP="009D78FC">
      <w:pPr>
        <w:pStyle w:val="BodyText"/>
        <w:numPr>
          <w:ilvl w:val="0"/>
          <w:numId w:val="27"/>
        </w:numPr>
        <w:spacing w:before="0" w:after="0"/>
        <w:rPr>
          <w:iCs/>
        </w:rPr>
      </w:pPr>
      <w:r w:rsidRPr="00500C0C">
        <w:rPr>
          <w:b/>
          <w:bCs/>
          <w:iCs/>
        </w:rPr>
        <w:t>Direct Assignment</w:t>
      </w:r>
      <w:r>
        <w:rPr>
          <w:iCs/>
        </w:rPr>
        <w:t>:</w:t>
      </w:r>
      <w:r w:rsidRPr="00042075">
        <w:rPr>
          <w:iCs/>
        </w:rPr>
        <w:t xml:space="preserve"> </w:t>
      </w:r>
      <w:r>
        <w:rPr>
          <w:iCs/>
        </w:rPr>
        <w:t>allows</w:t>
      </w:r>
      <w:r w:rsidRPr="00042075">
        <w:rPr>
          <w:iCs/>
        </w:rPr>
        <w:t xml:space="preserve"> a VM </w:t>
      </w:r>
      <w:r>
        <w:rPr>
          <w:iCs/>
        </w:rPr>
        <w:t xml:space="preserve">to access </w:t>
      </w:r>
      <w:r w:rsidRPr="00042075">
        <w:rPr>
          <w:iCs/>
        </w:rPr>
        <w:t>directly to</w:t>
      </w:r>
      <w:r>
        <w:rPr>
          <w:iCs/>
        </w:rPr>
        <w:t xml:space="preserve"> a network</w:t>
      </w:r>
      <w:r w:rsidRPr="00042075">
        <w:rPr>
          <w:iCs/>
        </w:rPr>
        <w:t xml:space="preserve"> device. </w:t>
      </w:r>
      <w:proofErr w:type="gramStart"/>
      <w:r w:rsidRPr="00042075">
        <w:rPr>
          <w:iCs/>
        </w:rPr>
        <w:t>Thus</w:t>
      </w:r>
      <w:proofErr w:type="gramEnd"/>
      <w:r w:rsidRPr="00042075">
        <w:rPr>
          <w:iCs/>
        </w:rPr>
        <w:t xml:space="preserve"> the guest device drivers can directly access the device configuration space to, e.g., launch a DMA operation</w:t>
      </w:r>
      <w:r>
        <w:rPr>
          <w:iCs/>
        </w:rPr>
        <w:t xml:space="preserve"> </w:t>
      </w:r>
      <w:r w:rsidRPr="00042075">
        <w:rPr>
          <w:iCs/>
        </w:rPr>
        <w:t>in a safe manner, via IOMMU.</w:t>
      </w:r>
      <w:r>
        <w:rPr>
          <w:iCs/>
        </w:rPr>
        <w:br/>
      </w:r>
      <w:r w:rsidRPr="00500C0C">
        <w:rPr>
          <w:iCs/>
          <w:u w:val="single"/>
        </w:rPr>
        <w:t>Drawbacks</w:t>
      </w:r>
      <w:r w:rsidRPr="00042075">
        <w:rPr>
          <w:iCs/>
        </w:rPr>
        <w:t xml:space="preserve">: </w:t>
      </w:r>
    </w:p>
    <w:p w14:paraId="1999B1D6" w14:textId="77777777" w:rsidR="009D78FC" w:rsidRDefault="009D78FC" w:rsidP="009D78FC">
      <w:pPr>
        <w:pStyle w:val="BodyText"/>
        <w:numPr>
          <w:ilvl w:val="0"/>
          <w:numId w:val="28"/>
        </w:numPr>
        <w:spacing w:before="0" w:after="0"/>
        <w:rPr>
          <w:iCs/>
        </w:rPr>
      </w:pPr>
      <w:r w:rsidRPr="00042075">
        <w:rPr>
          <w:iCs/>
        </w:rPr>
        <w:t>direct assignment has limited scalability</w:t>
      </w:r>
      <w:r>
        <w:rPr>
          <w:iCs/>
        </w:rPr>
        <w:t>.</w:t>
      </w:r>
      <w:r w:rsidRPr="00042075">
        <w:rPr>
          <w:iCs/>
        </w:rPr>
        <w:t xml:space="preserve"> </w:t>
      </w:r>
      <w:r>
        <w:rPr>
          <w:iCs/>
        </w:rPr>
        <w:t>A</w:t>
      </w:r>
      <w:r w:rsidRPr="00042075">
        <w:rPr>
          <w:iCs/>
        </w:rPr>
        <w:t xml:space="preserve"> physical device can only be assigned to one</w:t>
      </w:r>
      <w:r>
        <w:rPr>
          <w:iCs/>
        </w:rPr>
        <w:t xml:space="preserve"> single</w:t>
      </w:r>
      <w:r w:rsidRPr="00042075">
        <w:rPr>
          <w:iCs/>
        </w:rPr>
        <w:t xml:space="preserve"> VM.</w:t>
      </w:r>
    </w:p>
    <w:p w14:paraId="384816DD" w14:textId="77777777" w:rsidR="009D78FC" w:rsidRPr="00B51AA3" w:rsidRDefault="009D78FC" w:rsidP="009D78FC">
      <w:pPr>
        <w:pStyle w:val="BodyText"/>
        <w:numPr>
          <w:ilvl w:val="0"/>
          <w:numId w:val="28"/>
        </w:numPr>
        <w:spacing w:before="0" w:after="0"/>
        <w:rPr>
          <w:rFonts w:cstheme="minorHAnsi"/>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40A1F7FF" w14:textId="77777777" w:rsidR="009D78FC" w:rsidRPr="00B51AA3" w:rsidRDefault="009D78FC" w:rsidP="009D78FC">
      <w:pPr>
        <w:pStyle w:val="BodyText"/>
        <w:spacing w:before="0" w:after="0"/>
        <w:rPr>
          <w:rFonts w:cstheme="minorHAnsi"/>
          <w:iCs/>
        </w:rPr>
      </w:pPr>
    </w:p>
    <w:p w14:paraId="20B3D811" w14:textId="72FFA883" w:rsidR="009D78FC" w:rsidRDefault="009D78FC" w:rsidP="009D78FC">
      <w:pPr>
        <w:pStyle w:val="BodyText"/>
        <w:numPr>
          <w:ilvl w:val="0"/>
          <w:numId w:val="27"/>
        </w:numPr>
        <w:spacing w:before="0" w:after="0"/>
        <w:rPr>
          <w:iCs/>
        </w:rPr>
      </w:pPr>
      <w:r w:rsidRPr="00500C0C">
        <w:rPr>
          <w:b/>
          <w:bCs/>
          <w:iCs/>
        </w:rPr>
        <w:t>SR-IOV</w:t>
      </w:r>
      <w:r>
        <w:rPr>
          <w:iCs/>
        </w:rPr>
        <w:t>:</w:t>
      </w:r>
      <w:r w:rsidRPr="00042075">
        <w:rPr>
          <w:iCs/>
        </w:rPr>
        <w:t xml:space="preserve"> </w:t>
      </w:r>
      <w:r>
        <w:rPr>
          <w:iCs/>
        </w:rPr>
        <w:t>w</w:t>
      </w:r>
      <w:r w:rsidRPr="00042075">
        <w:rPr>
          <w:iCs/>
        </w:rPr>
        <w:t>ith SR-IOV, each physical device</w:t>
      </w:r>
      <w:r>
        <w:rPr>
          <w:iCs/>
        </w:rPr>
        <w:t xml:space="preserve"> (</w:t>
      </w:r>
      <w:r w:rsidRPr="00500C0C">
        <w:rPr>
          <w:i/>
        </w:rPr>
        <w:t>physical function</w:t>
      </w:r>
      <w:r>
        <w:rPr>
          <w:iCs/>
        </w:rPr>
        <w:t>)</w:t>
      </w:r>
      <w:r w:rsidRPr="00042075">
        <w:rPr>
          <w:iCs/>
        </w:rPr>
        <w:t xml:space="preserve"> can appear as multiple virtual ones</w:t>
      </w:r>
      <w:r>
        <w:rPr>
          <w:iCs/>
        </w:rPr>
        <w:t xml:space="preserve"> (aka </w:t>
      </w:r>
      <w:r w:rsidRPr="00500C0C">
        <w:rPr>
          <w:i/>
        </w:rPr>
        <w:t>virtual function</w:t>
      </w:r>
      <w:r>
        <w:rPr>
          <w:iCs/>
        </w:rPr>
        <w:t>)</w:t>
      </w:r>
      <w:r w:rsidRPr="00042075">
        <w:rPr>
          <w:iCs/>
        </w:rPr>
        <w:t xml:space="preserve">. Each </w:t>
      </w:r>
      <w:r w:rsidRPr="00500C0C">
        <w:rPr>
          <w:i/>
        </w:rPr>
        <w:t>virtual function</w:t>
      </w:r>
      <w:r w:rsidRPr="00042075">
        <w:rPr>
          <w:iCs/>
        </w:rPr>
        <w:t xml:space="preserve"> can be directly assigned to one VM, and this direct assignment is using the </w:t>
      </w:r>
      <w:proofErr w:type="spellStart"/>
      <w:r w:rsidRPr="00042075">
        <w:rPr>
          <w:iCs/>
        </w:rPr>
        <w:t>vt</w:t>
      </w:r>
      <w:proofErr w:type="spellEnd"/>
      <w:r w:rsidRPr="00042075">
        <w:rPr>
          <w:iCs/>
        </w:rPr>
        <w:t>-d/IOMMU feature.</w:t>
      </w:r>
    </w:p>
    <w:p w14:paraId="2E74C344" w14:textId="77777777" w:rsidR="009D78FC" w:rsidRDefault="009D78FC" w:rsidP="009D78FC">
      <w:pPr>
        <w:pStyle w:val="BodyText"/>
        <w:numPr>
          <w:ilvl w:val="0"/>
          <w:numId w:val="27"/>
        </w:numPr>
        <w:spacing w:before="0" w:after="0"/>
        <w:rPr>
          <w:iCs/>
        </w:rPr>
      </w:pPr>
      <w:r w:rsidRPr="00500C0C">
        <w:rPr>
          <w:iCs/>
          <w:u w:val="single"/>
        </w:rPr>
        <w:t>Drawbacks</w:t>
      </w:r>
      <w:r w:rsidRPr="00042075">
        <w:rPr>
          <w:iCs/>
        </w:rPr>
        <w:t xml:space="preserve">: </w:t>
      </w:r>
    </w:p>
    <w:p w14:paraId="5073DF4B" w14:textId="77777777" w:rsidR="009D78FC" w:rsidRPr="007909C3" w:rsidRDefault="009D78FC" w:rsidP="009D78FC">
      <w:pPr>
        <w:pStyle w:val="BodyText"/>
        <w:numPr>
          <w:ilvl w:val="0"/>
          <w:numId w:val="28"/>
        </w:numPr>
        <w:spacing w:before="0" w:after="0"/>
        <w:rPr>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084A270D" w14:textId="77777777" w:rsidR="009D78FC" w:rsidRPr="00A27C4B" w:rsidRDefault="009D78FC" w:rsidP="009D78FC">
      <w:pPr>
        <w:pStyle w:val="BodyText"/>
        <w:numPr>
          <w:ilvl w:val="0"/>
          <w:numId w:val="28"/>
        </w:numPr>
        <w:spacing w:before="0" w:after="0"/>
        <w:rPr>
          <w:iCs/>
        </w:rPr>
      </w:pPr>
      <w:r>
        <w:rPr>
          <w:rFonts w:cstheme="minorHAnsi"/>
          <w:iCs/>
        </w:rPr>
        <w:t>SR-IOV must be supported by the NIC device (but also by the BIOS and the host OS).</w:t>
      </w:r>
    </w:p>
    <w:p w14:paraId="1FC8D94B" w14:textId="77777777" w:rsidR="009D78FC" w:rsidRDefault="009D78FC" w:rsidP="009D78FC">
      <w:pPr>
        <w:pStyle w:val="BodyText"/>
        <w:spacing w:before="0" w:after="0"/>
        <w:rPr>
          <w:rFonts w:cstheme="minorHAnsi"/>
          <w:iCs/>
        </w:rPr>
      </w:pPr>
    </w:p>
    <w:p w14:paraId="7744D53B" w14:textId="77777777" w:rsidR="009D78FC" w:rsidRPr="00A27C4B" w:rsidRDefault="009D78FC" w:rsidP="009D78FC">
      <w:pPr>
        <w:pStyle w:val="Heading3"/>
      </w:pPr>
      <w:bookmarkStart w:id="8" w:name="_Toc42974237"/>
      <w:r w:rsidRPr="00A27C4B">
        <w:lastRenderedPageBreak/>
        <w:t>Emulated network devices</w:t>
      </w:r>
      <w:bookmarkEnd w:id="8"/>
    </w:p>
    <w:p w14:paraId="26B5211C" w14:textId="77777777" w:rsidR="009D78FC" w:rsidRPr="00A27C4B" w:rsidRDefault="009D78FC" w:rsidP="009D78FC">
      <w:pPr>
        <w:pStyle w:val="BodyText"/>
        <w:spacing w:before="0" w:after="0"/>
        <w:rPr>
          <w:rFonts w:cstheme="minorHAnsi"/>
          <w:iCs/>
        </w:rPr>
      </w:pPr>
      <w:r w:rsidRPr="00A27C4B">
        <w:rPr>
          <w:rFonts w:cstheme="minorHAnsi"/>
          <w:iCs/>
        </w:rPr>
        <w:t>The following two emulated network devices are provided with QEMU/KVM:</w:t>
      </w:r>
    </w:p>
    <w:p w14:paraId="0DC3FF93" w14:textId="77777777" w:rsidR="009D78FC" w:rsidRPr="00A27C4B" w:rsidRDefault="009D78FC" w:rsidP="009D78FC">
      <w:pPr>
        <w:pStyle w:val="BodyText"/>
        <w:numPr>
          <w:ilvl w:val="0"/>
          <w:numId w:val="29"/>
        </w:numPr>
        <w:spacing w:before="0" w:after="0"/>
        <w:rPr>
          <w:rFonts w:cstheme="minorHAnsi"/>
          <w:iCs/>
        </w:rPr>
      </w:pPr>
      <w:r w:rsidRPr="00A27C4B">
        <w:rPr>
          <w:rFonts w:cstheme="minorHAnsi"/>
          <w:b/>
          <w:bCs/>
          <w:iCs/>
        </w:rPr>
        <w:t>e1000</w:t>
      </w:r>
      <w:r w:rsidRPr="00A27C4B">
        <w:rPr>
          <w:rFonts w:cstheme="minorHAnsi"/>
          <w:iCs/>
        </w:rPr>
        <w:t xml:space="preserve"> </w:t>
      </w:r>
      <w:proofErr w:type="gramStart"/>
      <w:r w:rsidRPr="00A27C4B">
        <w:rPr>
          <w:rFonts w:cstheme="minorHAnsi"/>
          <w:iCs/>
        </w:rPr>
        <w:t>device</w:t>
      </w:r>
      <w:r>
        <w:rPr>
          <w:rFonts w:cstheme="minorHAnsi"/>
          <w:iCs/>
        </w:rPr>
        <w:t>:</w:t>
      </w:r>
      <w:proofErr w:type="gramEnd"/>
      <w:r w:rsidRPr="00A27C4B">
        <w:rPr>
          <w:rFonts w:cstheme="minorHAnsi"/>
          <w:iCs/>
        </w:rPr>
        <w:t xml:space="preserve"> emulates an Intel E1000 network adapter (Intel 82540EM, 82573L, 82544GC).</w:t>
      </w:r>
    </w:p>
    <w:p w14:paraId="33305A0F" w14:textId="77777777" w:rsidR="009D78FC" w:rsidRDefault="009D78FC" w:rsidP="009D78FC">
      <w:pPr>
        <w:pStyle w:val="BodyText"/>
        <w:numPr>
          <w:ilvl w:val="0"/>
          <w:numId w:val="29"/>
        </w:numPr>
        <w:spacing w:before="0" w:after="0"/>
        <w:rPr>
          <w:rFonts w:cstheme="minorHAnsi"/>
          <w:iCs/>
        </w:rPr>
      </w:pPr>
      <w:r w:rsidRPr="00A27C4B">
        <w:rPr>
          <w:rFonts w:cstheme="minorHAnsi"/>
          <w:b/>
          <w:bCs/>
          <w:iCs/>
        </w:rPr>
        <w:t>rtl8139</w:t>
      </w:r>
      <w:r w:rsidRPr="00A27C4B">
        <w:rPr>
          <w:rFonts w:cstheme="minorHAnsi"/>
          <w:iCs/>
        </w:rPr>
        <w:t xml:space="preserve"> </w:t>
      </w:r>
      <w:proofErr w:type="gramStart"/>
      <w:r w:rsidRPr="00A27C4B">
        <w:rPr>
          <w:rFonts w:cstheme="minorHAnsi"/>
          <w:iCs/>
        </w:rPr>
        <w:t>device</w:t>
      </w:r>
      <w:r>
        <w:rPr>
          <w:rFonts w:cstheme="minorHAnsi"/>
          <w:iCs/>
        </w:rPr>
        <w:t>:</w:t>
      </w:r>
      <w:proofErr w:type="gramEnd"/>
      <w:r w:rsidRPr="00A27C4B">
        <w:rPr>
          <w:rFonts w:cstheme="minorHAnsi"/>
          <w:iCs/>
        </w:rPr>
        <w:t xml:space="preserve"> emulates a Realtek 8139 network adapter.</w:t>
      </w:r>
    </w:p>
    <w:p w14:paraId="60FBB901" w14:textId="77777777" w:rsidR="009D78FC" w:rsidRPr="00B51AA3" w:rsidRDefault="009D78FC" w:rsidP="009D78FC">
      <w:pPr>
        <w:pStyle w:val="BodyText"/>
        <w:spacing w:before="0" w:after="0"/>
        <w:rPr>
          <w:iCs/>
        </w:rPr>
      </w:pPr>
    </w:p>
    <w:p w14:paraId="33F5471C" w14:textId="77777777" w:rsidR="009D78FC" w:rsidRDefault="009D78FC" w:rsidP="009D78FC">
      <w:pPr>
        <w:pStyle w:val="Heading3"/>
      </w:pPr>
      <w:bookmarkStart w:id="9" w:name="_Toc42974238"/>
      <w:proofErr w:type="spellStart"/>
      <w:r>
        <w:t>Paravirtualized</w:t>
      </w:r>
      <w:proofErr w:type="spellEnd"/>
      <w:r>
        <w:t xml:space="preserve"> network device</w:t>
      </w:r>
      <w:bookmarkEnd w:id="9"/>
    </w:p>
    <w:p w14:paraId="63B5DEA7" w14:textId="77777777" w:rsidR="009D78FC" w:rsidRPr="002659FB" w:rsidRDefault="009D78FC" w:rsidP="009D78FC">
      <w:pPr>
        <w:pStyle w:val="FirstParagraph"/>
        <w:rPr>
          <w:iCs/>
        </w:rPr>
      </w:pPr>
      <w:proofErr w:type="spellStart"/>
      <w:r w:rsidRPr="002659FB">
        <w:rPr>
          <w:iCs/>
        </w:rPr>
        <w:t>Virtio</w:t>
      </w:r>
      <w:proofErr w:type="spellEnd"/>
      <w:r w:rsidRPr="002659FB">
        <w:rPr>
          <w:iCs/>
        </w:rPr>
        <w:t xml:space="preserve">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532B9292" w14:textId="77777777" w:rsidR="009D78FC" w:rsidRDefault="009D78FC" w:rsidP="009D78FC">
      <w:pPr>
        <w:pStyle w:val="BodyText"/>
      </w:pPr>
      <w:proofErr w:type="spellStart"/>
      <w:r>
        <w:t>Virtio</w:t>
      </w:r>
      <w:proofErr w:type="spellEnd"/>
      <w:r>
        <w:t xml:space="preserve"> was developed as a standardized open interface for virtual machines (VMs) to access simplified devices such as block devices and network adaptors.</w:t>
      </w:r>
    </w:p>
    <w:p w14:paraId="49A2C614" w14:textId="77777777" w:rsidR="009D78FC" w:rsidRDefault="009D78FC" w:rsidP="009D78FC">
      <w:pPr>
        <w:pStyle w:val="Heading4"/>
      </w:pPr>
      <w:proofErr w:type="spellStart"/>
      <w:r>
        <w:t>Virtio</w:t>
      </w:r>
      <w:proofErr w:type="spellEnd"/>
      <w:r>
        <w:t xml:space="preserve"> frontend and backend</w:t>
      </w:r>
    </w:p>
    <w:p w14:paraId="0495BB58" w14:textId="77777777" w:rsidR="009D78FC" w:rsidRDefault="009D78FC" w:rsidP="009D78FC">
      <w:pPr>
        <w:pStyle w:val="BodyText"/>
        <w:spacing w:after="0"/>
      </w:pPr>
      <w:proofErr w:type="spellStart"/>
      <w:r>
        <w:t>VirtIO</w:t>
      </w:r>
      <w:proofErr w:type="spellEnd"/>
      <w:r>
        <w:t xml:space="preserve"> interface is made of backend component and a frontend component:</w:t>
      </w:r>
    </w:p>
    <w:p w14:paraId="7F40DCC8" w14:textId="77777777" w:rsidR="009D78FC" w:rsidRDefault="009D78FC" w:rsidP="009D78FC">
      <w:pPr>
        <w:pStyle w:val="BodyText"/>
        <w:numPr>
          <w:ilvl w:val="0"/>
          <w:numId w:val="32"/>
        </w:numPr>
        <w:spacing w:before="0" w:after="0"/>
      </w:pPr>
      <w:r>
        <w:t xml:space="preserve">The frontend component is the guest side of the </w:t>
      </w:r>
      <w:proofErr w:type="spellStart"/>
      <w:r>
        <w:t>virtio</w:t>
      </w:r>
      <w:proofErr w:type="spellEnd"/>
      <w:r>
        <w:t xml:space="preserve"> interface</w:t>
      </w:r>
    </w:p>
    <w:p w14:paraId="7662DF3C" w14:textId="77777777" w:rsidR="009D78FC" w:rsidRDefault="009D78FC" w:rsidP="009D78FC">
      <w:pPr>
        <w:pStyle w:val="BodyText"/>
        <w:numPr>
          <w:ilvl w:val="0"/>
          <w:numId w:val="32"/>
        </w:numPr>
        <w:spacing w:before="0" w:after="0"/>
      </w:pPr>
      <w:r>
        <w:t xml:space="preserve">The backend component is the host side of the </w:t>
      </w:r>
      <w:proofErr w:type="spellStart"/>
      <w:r>
        <w:t>virtio</w:t>
      </w:r>
      <w:proofErr w:type="spellEnd"/>
      <w:r>
        <w:t xml:space="preserve"> interface</w:t>
      </w:r>
    </w:p>
    <w:p w14:paraId="4A1B074B" w14:textId="77777777" w:rsidR="009D78FC" w:rsidRPr="00CD6773" w:rsidRDefault="009D78FC" w:rsidP="009D78FC">
      <w:pPr>
        <w:pStyle w:val="BodyText"/>
        <w:spacing w:before="0" w:after="0"/>
      </w:pPr>
    </w:p>
    <w:p w14:paraId="09F3A3E3" w14:textId="77777777" w:rsidR="009D78FC" w:rsidRDefault="009D78FC" w:rsidP="009D78FC">
      <w:pPr>
        <w:pStyle w:val="BodyText"/>
        <w:spacing w:before="0" w:after="0"/>
      </w:pPr>
      <w:r>
        <w:object w:dxaOrig="7656" w:dyaOrig="5281" w14:anchorId="3AA06169">
          <v:shape id="_x0000_i1029" type="#_x0000_t75" style="width:4in;height:198.15pt" o:ole="">
            <v:imagedata r:id="rId16" o:title=""/>
          </v:shape>
          <o:OLEObject Type="Embed" ProgID="Visio.Drawing.15" ShapeID="_x0000_i1029" DrawAspect="Content" ObjectID="_1656444124" r:id="rId17"/>
        </w:object>
      </w:r>
    </w:p>
    <w:p w14:paraId="62E2F48F" w14:textId="77777777" w:rsidR="009D78FC" w:rsidRDefault="009D78FC" w:rsidP="009D78FC">
      <w:pPr>
        <w:pStyle w:val="BodyText"/>
        <w:spacing w:before="0" w:after="0"/>
      </w:pPr>
    </w:p>
    <w:p w14:paraId="37CCFB86" w14:textId="77777777" w:rsidR="009D78FC" w:rsidRDefault="009D78FC" w:rsidP="009D78FC">
      <w:pPr>
        <w:pStyle w:val="Heading4"/>
      </w:pPr>
      <w:proofErr w:type="spellStart"/>
      <w:r>
        <w:t>Virtio</w:t>
      </w:r>
      <w:proofErr w:type="spellEnd"/>
      <w:r>
        <w:t xml:space="preserve"> transport protocol</w:t>
      </w:r>
    </w:p>
    <w:p w14:paraId="4DDA1AE5" w14:textId="77777777" w:rsidR="009D78FC" w:rsidRDefault="009D78FC" w:rsidP="009D78FC">
      <w:pPr>
        <w:pStyle w:val="BodyText"/>
        <w:spacing w:before="0" w:after="0"/>
      </w:pPr>
    </w:p>
    <w:p w14:paraId="4346AD84" w14:textId="77777777" w:rsidR="009D78FC" w:rsidRDefault="009D78FC" w:rsidP="009D78FC">
      <w:pPr>
        <w:pStyle w:val="BodyText"/>
        <w:spacing w:before="0" w:after="0"/>
      </w:pPr>
      <w:proofErr w:type="spellStart"/>
      <w:r>
        <w:t>virtio</w:t>
      </w:r>
      <w:proofErr w:type="spellEnd"/>
      <w:r>
        <w:t xml:space="preserve"> network driver is the </w:t>
      </w:r>
      <w:proofErr w:type="spellStart"/>
      <w:r>
        <w:t>VirtIO</w:t>
      </w:r>
      <w:proofErr w:type="spellEnd"/>
      <w:r>
        <w:t xml:space="preserve"> frontend component exposed into the guest VM</w:t>
      </w:r>
    </w:p>
    <w:p w14:paraId="097B7121" w14:textId="77777777" w:rsidR="009D78FC" w:rsidRDefault="009D78FC" w:rsidP="009D78FC">
      <w:pPr>
        <w:pStyle w:val="BodyText"/>
        <w:spacing w:before="0" w:after="0"/>
      </w:pPr>
      <w:proofErr w:type="spellStart"/>
      <w:r>
        <w:t>virtio</w:t>
      </w:r>
      <w:proofErr w:type="spellEnd"/>
      <w:r>
        <w:t xml:space="preserve"> network device is the </w:t>
      </w:r>
      <w:proofErr w:type="spellStart"/>
      <w:r>
        <w:t>VirtIO</w:t>
      </w:r>
      <w:proofErr w:type="spellEnd"/>
      <w:r>
        <w:t xml:space="preserve"> backend component exposed by the hypervisor.</w:t>
      </w:r>
    </w:p>
    <w:p w14:paraId="5FAFC019" w14:textId="77777777" w:rsidR="009D78FC" w:rsidRDefault="009D78FC" w:rsidP="009D78FC">
      <w:pPr>
        <w:pStyle w:val="BodyText"/>
        <w:spacing w:before="0" w:after="0"/>
      </w:pPr>
    </w:p>
    <w:p w14:paraId="7469795D" w14:textId="77777777" w:rsidR="009D78FC" w:rsidRDefault="009D78FC" w:rsidP="009D78FC">
      <w:pPr>
        <w:pStyle w:val="BodyText"/>
        <w:spacing w:before="0" w:after="0"/>
      </w:pPr>
      <w:r>
        <w:t>Virtual Network frontend and backends are interconnected with a transport protocol (usually PCI/PCIe).</w:t>
      </w:r>
    </w:p>
    <w:p w14:paraId="0D61CF69" w14:textId="77777777" w:rsidR="009D78FC" w:rsidRDefault="009D78FC" w:rsidP="009D78FC">
      <w:pPr>
        <w:pStyle w:val="BodyText"/>
        <w:spacing w:before="0" w:after="0"/>
      </w:pPr>
    </w:p>
    <w:p w14:paraId="7C5EB4E6" w14:textId="77777777" w:rsidR="009D78FC" w:rsidRDefault="009D78FC" w:rsidP="009D78FC">
      <w:pPr>
        <w:pStyle w:val="BodyText"/>
        <w:spacing w:before="0" w:after="0"/>
      </w:pPr>
      <w:r>
        <w:t xml:space="preserve">The </w:t>
      </w:r>
      <w:proofErr w:type="spellStart"/>
      <w:r>
        <w:t>virtio</w:t>
      </w:r>
      <w:proofErr w:type="spellEnd"/>
      <w:r>
        <w:t xml:space="preserve"> drivers must be able to allocate memory regions that both the hypervisor and the devices can access for reading and writing, via memory sharing. Two different domains have to be considered for a network device:</w:t>
      </w:r>
    </w:p>
    <w:p w14:paraId="584EDFE0" w14:textId="77777777" w:rsidR="009D78FC" w:rsidRDefault="009D78FC" w:rsidP="009D78FC">
      <w:pPr>
        <w:pStyle w:val="BodyText"/>
        <w:numPr>
          <w:ilvl w:val="0"/>
          <w:numId w:val="31"/>
        </w:numPr>
        <w:spacing w:before="0" w:after="0"/>
      </w:pPr>
      <w:proofErr w:type="spellStart"/>
      <w:r>
        <w:lastRenderedPageBreak/>
        <w:t>virtio</w:t>
      </w:r>
      <w:proofErr w:type="spellEnd"/>
      <w:r>
        <w:t xml:space="preserve"> device initialization, activation or shutdown (control plane)</w:t>
      </w:r>
    </w:p>
    <w:p w14:paraId="64EF8C2F" w14:textId="77777777" w:rsidR="009D78FC" w:rsidRDefault="009D78FC" w:rsidP="009D78FC">
      <w:pPr>
        <w:pStyle w:val="BodyText"/>
        <w:numPr>
          <w:ilvl w:val="0"/>
          <w:numId w:val="31"/>
        </w:numPr>
        <w:spacing w:before="0" w:after="0"/>
      </w:pPr>
      <w:r>
        <w:t xml:space="preserve">network packets transfer through the </w:t>
      </w:r>
      <w:proofErr w:type="spellStart"/>
      <w:r>
        <w:t>virtio</w:t>
      </w:r>
      <w:proofErr w:type="spellEnd"/>
      <w:r>
        <w:t xml:space="preserve"> device (data plane)</w:t>
      </w:r>
    </w:p>
    <w:p w14:paraId="54E1D1EC" w14:textId="77777777" w:rsidR="009D78FC" w:rsidRDefault="009D78FC" w:rsidP="009D78FC">
      <w:pPr>
        <w:pStyle w:val="BodyText"/>
        <w:spacing w:before="0" w:after="0"/>
      </w:pPr>
    </w:p>
    <w:p w14:paraId="763F2552" w14:textId="77777777" w:rsidR="009D78FC" w:rsidRDefault="009D78FC" w:rsidP="009D78FC">
      <w:pPr>
        <w:pStyle w:val="BodyText"/>
        <w:spacing w:before="0" w:after="0"/>
      </w:pPr>
      <w:r>
        <w:object w:dxaOrig="8376" w:dyaOrig="9276" w14:anchorId="35C5C75F">
          <v:shape id="_x0000_i1030" type="#_x0000_t75" style="width:263.25pt;height:293.75pt" o:ole="">
            <v:imagedata r:id="rId18" o:title=""/>
          </v:shape>
          <o:OLEObject Type="Embed" ProgID="Visio.Drawing.15" ShapeID="_x0000_i1030" DrawAspect="Content" ObjectID="_1656444125" r:id="rId19"/>
        </w:object>
      </w:r>
    </w:p>
    <w:p w14:paraId="6F87ABC7" w14:textId="77777777" w:rsidR="009D78FC" w:rsidRDefault="009D78FC" w:rsidP="009D78FC">
      <w:pPr>
        <w:pStyle w:val="BodyText"/>
        <w:spacing w:before="0" w:after="0"/>
      </w:pPr>
    </w:p>
    <w:p w14:paraId="42D5EE33" w14:textId="77777777" w:rsidR="009D78FC" w:rsidRDefault="009D78FC" w:rsidP="009D78FC">
      <w:pPr>
        <w:pStyle w:val="BodyText"/>
        <w:spacing w:before="0" w:after="0"/>
      </w:pPr>
      <w:r w:rsidRPr="00F91E34">
        <w:rPr>
          <w:i/>
          <w:iCs/>
        </w:rPr>
        <w:t>Control plane</w:t>
      </w:r>
      <w:r>
        <w:t xml:space="preserve"> is used for capability exchange negotiation between the host and guest both for establishing and terminating the data plane. </w:t>
      </w:r>
      <w:r w:rsidRPr="00F91E34">
        <w:rPr>
          <w:i/>
          <w:iCs/>
        </w:rPr>
        <w:t>Data plane</w:t>
      </w:r>
      <w:r>
        <w:t xml:space="preserve"> is used for transferring the actual packets between host and guest. </w:t>
      </w:r>
    </w:p>
    <w:p w14:paraId="241FEC93" w14:textId="77777777" w:rsidR="009D78FC" w:rsidRDefault="009D78FC" w:rsidP="009D78FC">
      <w:pPr>
        <w:pStyle w:val="BodyText"/>
        <w:spacing w:before="0" w:after="0"/>
      </w:pPr>
    </w:p>
    <w:p w14:paraId="77C39944" w14:textId="77777777" w:rsidR="009D78FC" w:rsidRDefault="009D78FC" w:rsidP="009D78FC">
      <w:pPr>
        <w:pStyle w:val="BodyText"/>
        <w:spacing w:before="0" w:after="0"/>
      </w:pPr>
      <w:proofErr w:type="spellStart"/>
      <w:r w:rsidRPr="00AE1BDC">
        <w:rPr>
          <w:i/>
          <w:iCs/>
        </w:rPr>
        <w:t>Virtqueues</w:t>
      </w:r>
      <w:proofErr w:type="spellEnd"/>
      <w:r w:rsidRPr="00F91E34">
        <w:t xml:space="preserve"> are the mechanism for bulk data transport on </w:t>
      </w:r>
      <w:proofErr w:type="spellStart"/>
      <w:r w:rsidRPr="00F91E34">
        <w:t>virtio</w:t>
      </w:r>
      <w:proofErr w:type="spellEnd"/>
      <w:r w:rsidRPr="00F91E34">
        <w:t xml:space="preserve"> devices.</w:t>
      </w:r>
      <w:r>
        <w:t xml:space="preserve"> They are</w:t>
      </w:r>
      <w:r w:rsidRPr="00F91E34">
        <w:t xml:space="preserve"> composed of</w:t>
      </w:r>
      <w:r>
        <w:t xml:space="preserve">: </w:t>
      </w:r>
    </w:p>
    <w:p w14:paraId="25DBCC0D" w14:textId="77777777" w:rsidR="009D78FC" w:rsidRDefault="009D78FC" w:rsidP="009D78FC">
      <w:pPr>
        <w:pStyle w:val="BodyText"/>
        <w:numPr>
          <w:ilvl w:val="0"/>
          <w:numId w:val="33"/>
        </w:numPr>
        <w:spacing w:before="0" w:after="0"/>
        <w:ind w:left="357" w:hanging="357"/>
      </w:pPr>
      <w:r>
        <w:t>guest-allocated buffers that the host interacts with (read/write packets)</w:t>
      </w:r>
    </w:p>
    <w:p w14:paraId="7C2FDC6C" w14:textId="77777777" w:rsidR="009D78FC" w:rsidRDefault="009D78FC" w:rsidP="009D78FC">
      <w:pPr>
        <w:pStyle w:val="BodyText"/>
        <w:numPr>
          <w:ilvl w:val="0"/>
          <w:numId w:val="33"/>
        </w:numPr>
        <w:spacing w:before="0" w:after="0"/>
        <w:ind w:left="357" w:hanging="357"/>
      </w:pPr>
      <w:r>
        <w:t>descriptor rings</w:t>
      </w:r>
    </w:p>
    <w:p w14:paraId="532802EF" w14:textId="77777777" w:rsidR="009D78FC" w:rsidRDefault="009D78FC" w:rsidP="009D78FC">
      <w:pPr>
        <w:pStyle w:val="BodyText"/>
        <w:spacing w:before="0" w:after="0"/>
      </w:pPr>
    </w:p>
    <w:p w14:paraId="410573A6" w14:textId="77777777" w:rsidR="009D78FC" w:rsidRDefault="009D78FC" w:rsidP="009D78FC">
      <w:pPr>
        <w:pStyle w:val="BodyText"/>
        <w:spacing w:before="0" w:after="0"/>
      </w:pPr>
      <w:proofErr w:type="spellStart"/>
      <w:r>
        <w:t>Virqueues</w:t>
      </w:r>
      <w:proofErr w:type="spellEnd"/>
      <w:r>
        <w:t xml:space="preserve"> are controlled with I/O Registers notification messages:</w:t>
      </w:r>
    </w:p>
    <w:p w14:paraId="09328591" w14:textId="77777777" w:rsidR="009D78FC" w:rsidRDefault="009D78FC" w:rsidP="009D78FC">
      <w:pPr>
        <w:pStyle w:val="BodyText"/>
        <w:numPr>
          <w:ilvl w:val="0"/>
          <w:numId w:val="34"/>
        </w:numPr>
        <w:spacing w:before="0" w:after="0"/>
      </w:pPr>
      <w:r w:rsidRPr="00A10E9A">
        <w:rPr>
          <w:i/>
          <w:iCs/>
        </w:rPr>
        <w:t>Available Buffer Notification</w:t>
      </w:r>
      <w:r>
        <w:t xml:space="preserve">: </w:t>
      </w:r>
      <w:proofErr w:type="spellStart"/>
      <w:r>
        <w:t>virtio</w:t>
      </w:r>
      <w:proofErr w:type="spellEnd"/>
      <w:r>
        <w:t xml:space="preserve"> driver notifies there are buffers that are ready to be processed by the device.</w:t>
      </w:r>
    </w:p>
    <w:p w14:paraId="723AD27B" w14:textId="77777777" w:rsidR="009D78FC" w:rsidRDefault="009D78FC" w:rsidP="009D78FC">
      <w:pPr>
        <w:pStyle w:val="BodyText"/>
        <w:numPr>
          <w:ilvl w:val="0"/>
          <w:numId w:val="34"/>
        </w:numPr>
        <w:spacing w:before="0" w:after="0"/>
      </w:pPr>
      <w:r w:rsidRPr="00A10E9A">
        <w:rPr>
          <w:i/>
          <w:iCs/>
        </w:rPr>
        <w:t>Used Buffer Notification</w:t>
      </w:r>
      <w:r>
        <w:t xml:space="preserve">: </w:t>
      </w:r>
      <w:proofErr w:type="spellStart"/>
      <w:r>
        <w:t>virtio</w:t>
      </w:r>
      <w:proofErr w:type="spellEnd"/>
      <w:r>
        <w:t xml:space="preserve"> device notifies it has finished processing some buffers.</w:t>
      </w:r>
    </w:p>
    <w:p w14:paraId="55A9AB79" w14:textId="77777777" w:rsidR="009D78FC" w:rsidRDefault="009D78FC" w:rsidP="009D78FC">
      <w:pPr>
        <w:pStyle w:val="BodyText"/>
        <w:spacing w:before="0" w:after="0"/>
      </w:pPr>
    </w:p>
    <w:p w14:paraId="69242549" w14:textId="77777777" w:rsidR="009D78FC" w:rsidRDefault="009D78FC" w:rsidP="009D78FC">
      <w:pPr>
        <w:pStyle w:val="Heading4"/>
      </w:pPr>
      <w:proofErr w:type="spellStart"/>
      <w:r>
        <w:t>Virtio</w:t>
      </w:r>
      <w:proofErr w:type="spellEnd"/>
      <w:r>
        <w:t xml:space="preserve"> device network backend</w:t>
      </w:r>
    </w:p>
    <w:p w14:paraId="2AB743AD" w14:textId="77777777" w:rsidR="009D78FC" w:rsidRDefault="009D78FC" w:rsidP="009D78FC">
      <w:pPr>
        <w:spacing w:after="0"/>
      </w:pPr>
      <w:r>
        <w:t xml:space="preserve">The network backend that interacts with the emulated NIC and which is exposed on the host side. Usually network backend is a </w:t>
      </w:r>
      <w:r w:rsidRPr="000D27D2">
        <w:rPr>
          <w:i/>
          <w:iCs/>
        </w:rPr>
        <w:t>tap</w:t>
      </w:r>
      <w:r>
        <w:t xml:space="preserve"> device. But other backends are proposed with </w:t>
      </w:r>
      <w:proofErr w:type="spellStart"/>
      <w:r>
        <w:t>VirtIO</w:t>
      </w:r>
      <w:proofErr w:type="spellEnd"/>
      <w:r>
        <w:t xml:space="preserve"> (SLIRP, VDE, Socket)</w:t>
      </w:r>
    </w:p>
    <w:p w14:paraId="53AC1BBD" w14:textId="77777777" w:rsidR="009D78FC" w:rsidRDefault="009D78FC" w:rsidP="009D78FC">
      <w:pPr>
        <w:pStyle w:val="BodyText"/>
        <w:spacing w:after="0"/>
      </w:pPr>
      <w:r>
        <w:t xml:space="preserve">tap devices are virtual point-to-point network devices that the </w:t>
      </w:r>
      <w:proofErr w:type="spellStart"/>
      <w:r>
        <w:t>userspace</w:t>
      </w:r>
      <w:proofErr w:type="spellEnd"/>
      <w:r>
        <w:t xml:space="preserve"> applications can use to exchange L2 packets. Tap devices are requiring tun kernel module to be loaded. Tun kernel modules create a kind of device in /dev/net system directory tree (/dev/net/tun). </w:t>
      </w:r>
    </w:p>
    <w:p w14:paraId="0CB0FDFA" w14:textId="77777777" w:rsidR="009D78FC" w:rsidRDefault="009D78FC" w:rsidP="009D78FC">
      <w:pPr>
        <w:pStyle w:val="BodyText"/>
        <w:spacing w:after="0"/>
      </w:pPr>
      <w:r>
        <w:lastRenderedPageBreak/>
        <w:t>Each new tap device has a name in the /dev/net/tree filesystem.</w:t>
      </w:r>
    </w:p>
    <w:p w14:paraId="7D0C0AE7" w14:textId="77777777" w:rsidR="009D78FC" w:rsidRDefault="009D78FC" w:rsidP="009D78FC">
      <w:pPr>
        <w:pStyle w:val="Heading4"/>
      </w:pPr>
      <w:proofErr w:type="spellStart"/>
      <w:r>
        <w:t>Virtio</w:t>
      </w:r>
      <w:proofErr w:type="spellEnd"/>
      <w:r>
        <w:t xml:space="preserve"> net backend drawbacks</w:t>
      </w:r>
    </w:p>
    <w:p w14:paraId="520B2AC4" w14:textId="77777777" w:rsidR="009D78FC" w:rsidRDefault="009D78FC" w:rsidP="009D78FC">
      <w:pPr>
        <w:pStyle w:val="BodyText"/>
        <w:spacing w:before="0" w:after="0"/>
      </w:pPr>
      <w:r>
        <w:t xml:space="preserve">The usual transport backend used by </w:t>
      </w:r>
      <w:proofErr w:type="spellStart"/>
      <w:r>
        <w:t>virtio</w:t>
      </w:r>
      <w:proofErr w:type="spellEnd"/>
      <w:r>
        <w:t xml:space="preserve"> net device is presenting some inefficiencies:</w:t>
      </w:r>
    </w:p>
    <w:p w14:paraId="11747BF2" w14:textId="77777777" w:rsidR="009D78FC" w:rsidRDefault="009D78FC" w:rsidP="009D78FC">
      <w:pPr>
        <w:pStyle w:val="BodyText"/>
        <w:numPr>
          <w:ilvl w:val="0"/>
          <w:numId w:val="35"/>
        </w:numPr>
        <w:spacing w:before="0" w:after="0"/>
      </w:pPr>
      <w:proofErr w:type="spellStart"/>
      <w:r>
        <w:t>syscall</w:t>
      </w:r>
      <w:proofErr w:type="spellEnd"/>
      <w:r>
        <w:t xml:space="preserve"> and data copy are required for each packet to send or receive through the tap interface (no bulk transfer mode).</w:t>
      </w:r>
    </w:p>
    <w:p w14:paraId="3CC3A51E" w14:textId="77777777" w:rsidR="009D78FC" w:rsidRDefault="009D78FC" w:rsidP="009D78FC">
      <w:pPr>
        <w:pStyle w:val="BodyText"/>
        <w:numPr>
          <w:ilvl w:val="0"/>
          <w:numId w:val="35"/>
        </w:numPr>
        <w:spacing w:before="0" w:after="0"/>
      </w:pPr>
      <w:proofErr w:type="spellStart"/>
      <w:r>
        <w:t>virtio</w:t>
      </w:r>
      <w:proofErr w:type="spellEnd"/>
      <w:r>
        <w:t xml:space="preserve"> driver (front end) notifies there are one available packet for the </w:t>
      </w:r>
      <w:proofErr w:type="spellStart"/>
      <w:r>
        <w:t>virtio</w:t>
      </w:r>
      <w:proofErr w:type="spellEnd"/>
      <w:r>
        <w:t xml:space="preserve"> device (backend) with an interrupt messages (IOCTL)</w:t>
      </w:r>
    </w:p>
    <w:p w14:paraId="38A23E33" w14:textId="77777777" w:rsidR="009D78FC" w:rsidRDefault="009D78FC" w:rsidP="009D78FC">
      <w:pPr>
        <w:pStyle w:val="BodyText"/>
        <w:numPr>
          <w:ilvl w:val="0"/>
          <w:numId w:val="35"/>
        </w:numPr>
        <w:spacing w:before="0" w:after="0"/>
      </w:pPr>
      <w:r>
        <w:t>each interrupt message stops vCPU execution and generate a context switch (</w:t>
      </w:r>
      <w:proofErr w:type="spellStart"/>
      <w:r>
        <w:t>vmexit</w:t>
      </w:r>
      <w:proofErr w:type="spellEnd"/>
      <w:r>
        <w:t>). Then the host processes the available packet and resume (</w:t>
      </w:r>
      <w:proofErr w:type="spellStart"/>
      <w:r>
        <w:t>vmexit</w:t>
      </w:r>
      <w:proofErr w:type="spellEnd"/>
      <w:r>
        <w:t xml:space="preserve">) the VM execution using a </w:t>
      </w:r>
      <w:proofErr w:type="spellStart"/>
      <w:r>
        <w:t>syscall</w:t>
      </w:r>
      <w:proofErr w:type="spellEnd"/>
      <w:r>
        <w:t>.</w:t>
      </w:r>
    </w:p>
    <w:p w14:paraId="4338FD40" w14:textId="77777777" w:rsidR="009D78FC" w:rsidRDefault="009D78FC" w:rsidP="009D78FC">
      <w:pPr>
        <w:pStyle w:val="BodyText"/>
        <w:spacing w:before="0" w:after="0"/>
      </w:pPr>
    </w:p>
    <w:p w14:paraId="7C58481A" w14:textId="77777777" w:rsidR="009D78FC" w:rsidRDefault="009D78FC" w:rsidP="009D78FC">
      <w:pPr>
        <w:pStyle w:val="BodyText"/>
        <w:spacing w:before="0" w:after="0"/>
      </w:pPr>
      <w:r>
        <w:t>Each time a packet is sent, the VM stops to work to get the available packet processed.</w:t>
      </w:r>
    </w:p>
    <w:p w14:paraId="61D31510" w14:textId="77777777" w:rsidR="009D78FC" w:rsidRDefault="009D78FC" w:rsidP="009D78FC">
      <w:pPr>
        <w:pStyle w:val="BodyText"/>
        <w:spacing w:before="0" w:after="0"/>
      </w:pPr>
    </w:p>
    <w:p w14:paraId="79DBFE52" w14:textId="77777777" w:rsidR="009D78FC" w:rsidRDefault="009D78FC" w:rsidP="009D78FC">
      <w:pPr>
        <w:pStyle w:val="BodyText"/>
        <w:spacing w:before="0" w:after="0"/>
      </w:pPr>
      <w:r>
        <w:object w:dxaOrig="10873" w:dyaOrig="12048" w14:anchorId="7F7E5343">
          <v:shape id="_x0000_i1031" type="#_x0000_t75" style="width:377.85pt;height:419.9pt" o:ole="">
            <v:imagedata r:id="rId20" o:title=""/>
          </v:shape>
          <o:OLEObject Type="Embed" ProgID="Visio.Drawing.15" ShapeID="_x0000_i1031" DrawAspect="Content" ObjectID="_1656444126" r:id="rId21"/>
        </w:object>
      </w:r>
    </w:p>
    <w:p w14:paraId="07B88521" w14:textId="77777777" w:rsidR="009D78FC" w:rsidRDefault="009D78FC" w:rsidP="009D78FC">
      <w:pPr>
        <w:pStyle w:val="BodyText"/>
        <w:spacing w:before="0" w:after="0"/>
      </w:pPr>
    </w:p>
    <w:p w14:paraId="4CD807D9" w14:textId="0D9D933C" w:rsidR="009D78FC" w:rsidRDefault="009D78FC" w:rsidP="009D78FC">
      <w:pPr>
        <w:pStyle w:val="BodyText"/>
        <w:spacing w:before="0" w:after="0"/>
      </w:pPr>
      <w:r>
        <w:t xml:space="preserve">Hypervisor is involved in both </w:t>
      </w:r>
      <w:proofErr w:type="spellStart"/>
      <w:r>
        <w:t>virtio</w:t>
      </w:r>
      <w:proofErr w:type="spellEnd"/>
      <w:r>
        <w:t xml:space="preserve"> control plane and da</w:t>
      </w:r>
      <w:r w:rsidR="00674DED">
        <w:t>t</w:t>
      </w:r>
      <w:r>
        <w:t>a plane.</w:t>
      </w:r>
    </w:p>
    <w:p w14:paraId="16B1E6E7" w14:textId="77777777" w:rsidR="009D78FC" w:rsidRDefault="009D78FC" w:rsidP="009D78FC">
      <w:pPr>
        <w:pStyle w:val="BodyText"/>
        <w:spacing w:before="0" w:after="0"/>
      </w:pPr>
    </w:p>
    <w:p w14:paraId="41F3E1F1" w14:textId="77777777" w:rsidR="009D78FC" w:rsidRDefault="009D78FC" w:rsidP="009D78FC">
      <w:pPr>
        <w:pStyle w:val="Heading4"/>
      </w:pPr>
      <w:proofErr w:type="spellStart"/>
      <w:r>
        <w:lastRenderedPageBreak/>
        <w:t>vhost</w:t>
      </w:r>
      <w:proofErr w:type="spellEnd"/>
      <w:r>
        <w:t xml:space="preserve"> protocol</w:t>
      </w:r>
    </w:p>
    <w:p w14:paraId="442FB2F7" w14:textId="5EBD18BF" w:rsidR="009D78FC" w:rsidRDefault="009D78FC" w:rsidP="009D78FC">
      <w:pPr>
        <w:pStyle w:val="BodyText"/>
        <w:spacing w:before="0" w:after="0"/>
      </w:pPr>
      <w:proofErr w:type="spellStart"/>
      <w:r>
        <w:t>vhost</w:t>
      </w:r>
      <w:proofErr w:type="spellEnd"/>
      <w:r>
        <w:t xml:space="preserve"> protocol was designed in order to address </w:t>
      </w:r>
      <w:proofErr w:type="spellStart"/>
      <w:r>
        <w:t>virtio</w:t>
      </w:r>
      <w:proofErr w:type="spellEnd"/>
      <w:r>
        <w:t xml:space="preserve"> device usual transport backend limitations. It's a </w:t>
      </w:r>
      <w:r w:rsidR="00674DED">
        <w:t>message-based</w:t>
      </w:r>
      <w:r>
        <w:t xml:space="preserve"> protocol which allows the hypervisor to offload the data plane to a handler. The handler is a component which manage </w:t>
      </w:r>
      <w:proofErr w:type="spellStart"/>
      <w:r>
        <w:t>virtio</w:t>
      </w:r>
      <w:proofErr w:type="spellEnd"/>
      <w:r>
        <w:t xml:space="preserve"> data forwarding. The host hypervisor is no longer process packets.</w:t>
      </w:r>
    </w:p>
    <w:p w14:paraId="74F19474" w14:textId="318FD744" w:rsidR="009D78FC" w:rsidRDefault="009D78FC" w:rsidP="009D78FC">
      <w:pPr>
        <w:pStyle w:val="BodyText"/>
        <w:spacing w:before="0" w:after="0"/>
      </w:pPr>
      <w:r>
        <w:t xml:space="preserve">The </w:t>
      </w:r>
      <w:proofErr w:type="spellStart"/>
      <w:r>
        <w:t>dataplane</w:t>
      </w:r>
      <w:proofErr w:type="spellEnd"/>
      <w:r>
        <w:t xml:space="preserve"> is fully offloaded to the handler that reads or writes packets to/from the </w:t>
      </w:r>
      <w:proofErr w:type="spellStart"/>
      <w:r>
        <w:t>virtqueues</w:t>
      </w:r>
      <w:proofErr w:type="spellEnd"/>
      <w:r>
        <w:t xml:space="preserve">. </w:t>
      </w:r>
      <w:proofErr w:type="spellStart"/>
      <w:r>
        <w:t>vhost</w:t>
      </w:r>
      <w:proofErr w:type="spellEnd"/>
      <w:r>
        <w:t xml:space="preserve"> handler direct</w:t>
      </w:r>
      <w:r w:rsidR="00BA4CEC">
        <w:t>l</w:t>
      </w:r>
      <w:r>
        <w:t xml:space="preserve">y access the </w:t>
      </w:r>
      <w:proofErr w:type="spellStart"/>
      <w:r>
        <w:t>virtqueues</w:t>
      </w:r>
      <w:proofErr w:type="spellEnd"/>
      <w:r>
        <w:t xml:space="preserve"> memory region as well as send and receive notification messages.</w:t>
      </w:r>
    </w:p>
    <w:p w14:paraId="72D92777" w14:textId="77777777" w:rsidR="009D78FC" w:rsidRDefault="009D78FC" w:rsidP="009D78FC">
      <w:pPr>
        <w:pStyle w:val="BodyText"/>
        <w:spacing w:before="0" w:after="0"/>
      </w:pPr>
    </w:p>
    <w:p w14:paraId="0FCBEDDB" w14:textId="77777777" w:rsidR="009D78FC" w:rsidRDefault="009D78FC" w:rsidP="009D78FC">
      <w:pPr>
        <w:pStyle w:val="BodyText"/>
        <w:spacing w:before="0" w:after="0"/>
      </w:pPr>
      <w:proofErr w:type="spellStart"/>
      <w:r>
        <w:t>vhost</w:t>
      </w:r>
      <w:proofErr w:type="spellEnd"/>
      <w:r>
        <w:t xml:space="preserve"> handler is made up of two parts:</w:t>
      </w:r>
    </w:p>
    <w:p w14:paraId="1D709425" w14:textId="77777777" w:rsidR="009D78FC" w:rsidRPr="00D53BF9" w:rsidRDefault="009D78FC" w:rsidP="009D78FC">
      <w:pPr>
        <w:pStyle w:val="BodyText"/>
        <w:numPr>
          <w:ilvl w:val="0"/>
          <w:numId w:val="36"/>
        </w:numPr>
        <w:spacing w:before="0" w:after="0"/>
        <w:rPr>
          <w:i/>
          <w:iCs/>
        </w:rPr>
      </w:pPr>
      <w:proofErr w:type="spellStart"/>
      <w:r w:rsidRPr="00D53BF9">
        <w:rPr>
          <w:i/>
          <w:iCs/>
        </w:rPr>
        <w:t>vhost</w:t>
      </w:r>
      <w:proofErr w:type="spellEnd"/>
      <w:r w:rsidRPr="00D53BF9">
        <w:rPr>
          <w:i/>
          <w:iCs/>
        </w:rPr>
        <w:t>-net</w:t>
      </w:r>
    </w:p>
    <w:p w14:paraId="02F02204" w14:textId="77777777" w:rsidR="009D78FC" w:rsidRDefault="009D78FC" w:rsidP="009D78FC">
      <w:pPr>
        <w:pStyle w:val="BodyText"/>
        <w:numPr>
          <w:ilvl w:val="0"/>
          <w:numId w:val="37"/>
        </w:numPr>
        <w:spacing w:before="0" w:after="0"/>
      </w:pPr>
      <w:r>
        <w:t>a kernel driver</w:t>
      </w:r>
    </w:p>
    <w:p w14:paraId="5155AD5F" w14:textId="77777777" w:rsidR="009D78FC" w:rsidRDefault="009D78FC" w:rsidP="009D78FC">
      <w:pPr>
        <w:pStyle w:val="BodyText"/>
        <w:numPr>
          <w:ilvl w:val="0"/>
          <w:numId w:val="37"/>
        </w:numPr>
        <w:spacing w:before="0" w:after="0"/>
      </w:pPr>
      <w:r w:rsidRPr="006801BB">
        <w:t>it exposes a character device on /dev/</w:t>
      </w:r>
      <w:proofErr w:type="spellStart"/>
      <w:r w:rsidRPr="006801BB">
        <w:t>vhost</w:t>
      </w:r>
      <w:proofErr w:type="spellEnd"/>
      <w:r w:rsidRPr="006801BB">
        <w:t>-net</w:t>
      </w:r>
    </w:p>
    <w:p w14:paraId="5EE8FF03" w14:textId="77777777" w:rsidR="009D78FC" w:rsidRDefault="009D78FC" w:rsidP="009D78FC">
      <w:pPr>
        <w:pStyle w:val="BodyText"/>
        <w:numPr>
          <w:ilvl w:val="0"/>
          <w:numId w:val="37"/>
        </w:numPr>
        <w:spacing w:before="0" w:after="0"/>
      </w:pPr>
      <w:r>
        <w:t xml:space="preserve">uses </w:t>
      </w:r>
      <w:proofErr w:type="spellStart"/>
      <w:r>
        <w:t>ioctls</w:t>
      </w:r>
      <w:proofErr w:type="spellEnd"/>
      <w:r>
        <w:t xml:space="preserve"> to exchange </w:t>
      </w:r>
      <w:proofErr w:type="spellStart"/>
      <w:r>
        <w:t>vhost</w:t>
      </w:r>
      <w:proofErr w:type="spellEnd"/>
      <w:r>
        <w:t xml:space="preserve"> messages (</w:t>
      </w:r>
      <w:proofErr w:type="spellStart"/>
      <w:r>
        <w:t>vhost</w:t>
      </w:r>
      <w:proofErr w:type="spellEnd"/>
      <w:r>
        <w:t xml:space="preserve"> protocol control plane), </w:t>
      </w:r>
    </w:p>
    <w:p w14:paraId="2B8BFD58" w14:textId="77777777" w:rsidR="009D78FC" w:rsidRDefault="009D78FC" w:rsidP="009D78FC">
      <w:pPr>
        <w:pStyle w:val="BodyText"/>
        <w:numPr>
          <w:ilvl w:val="0"/>
          <w:numId w:val="37"/>
        </w:numPr>
        <w:spacing w:before="0" w:after="0"/>
      </w:pPr>
      <w:r>
        <w:t xml:space="preserve">uses </w:t>
      </w:r>
      <w:proofErr w:type="spellStart"/>
      <w:r>
        <w:t>irqfd</w:t>
      </w:r>
      <w:proofErr w:type="spellEnd"/>
      <w:r>
        <w:t xml:space="preserve"> and </w:t>
      </w:r>
      <w:proofErr w:type="spellStart"/>
      <w:r>
        <w:t>ioeventfd</w:t>
      </w:r>
      <w:proofErr w:type="spellEnd"/>
      <w:r>
        <w:t xml:space="preserve"> file descriptor to exchange notifications with the guest.</w:t>
      </w:r>
    </w:p>
    <w:p w14:paraId="3482D7FC" w14:textId="77777777" w:rsidR="009D78FC" w:rsidRDefault="009D78FC" w:rsidP="009D78FC">
      <w:pPr>
        <w:pStyle w:val="BodyText"/>
        <w:numPr>
          <w:ilvl w:val="0"/>
          <w:numId w:val="37"/>
        </w:numPr>
        <w:spacing w:before="0" w:after="0"/>
      </w:pPr>
      <w:r>
        <w:t xml:space="preserve">spawns a </w:t>
      </w:r>
      <w:proofErr w:type="spellStart"/>
      <w:r>
        <w:t>vhost</w:t>
      </w:r>
      <w:proofErr w:type="spellEnd"/>
      <w:r>
        <w:t xml:space="preserve"> worker thread</w:t>
      </w:r>
    </w:p>
    <w:p w14:paraId="1AA4AF2C" w14:textId="77777777" w:rsidR="009D78FC" w:rsidRDefault="009D78FC" w:rsidP="009D78FC">
      <w:pPr>
        <w:pStyle w:val="BodyText"/>
        <w:spacing w:before="0" w:after="0"/>
        <w:ind w:left="720"/>
      </w:pPr>
    </w:p>
    <w:p w14:paraId="3AE0EF8B" w14:textId="77777777" w:rsidR="009D78FC" w:rsidRPr="00D53BF9" w:rsidRDefault="009D78FC" w:rsidP="009D78FC">
      <w:pPr>
        <w:pStyle w:val="BodyText"/>
        <w:numPr>
          <w:ilvl w:val="0"/>
          <w:numId w:val="36"/>
        </w:numPr>
        <w:spacing w:before="0" w:after="0"/>
        <w:rPr>
          <w:i/>
          <w:iCs/>
        </w:rPr>
      </w:pPr>
      <w:proofErr w:type="spellStart"/>
      <w:r w:rsidRPr="00D53BF9">
        <w:rPr>
          <w:i/>
          <w:iCs/>
        </w:rPr>
        <w:t>vhost</w:t>
      </w:r>
      <w:proofErr w:type="spellEnd"/>
      <w:r w:rsidRPr="00D53BF9">
        <w:rPr>
          <w:i/>
          <w:iCs/>
        </w:rPr>
        <w:t xml:space="preserve"> worker</w:t>
      </w:r>
    </w:p>
    <w:p w14:paraId="6252890D" w14:textId="77777777" w:rsidR="009D78FC" w:rsidRDefault="009D78FC" w:rsidP="009D78FC">
      <w:pPr>
        <w:pStyle w:val="BodyText"/>
        <w:numPr>
          <w:ilvl w:val="0"/>
          <w:numId w:val="37"/>
        </w:numPr>
        <w:spacing w:before="0" w:after="0"/>
      </w:pPr>
      <w:r>
        <w:t xml:space="preserve">a </w:t>
      </w:r>
      <w:proofErr w:type="spellStart"/>
      <w:r>
        <w:t>linux</w:t>
      </w:r>
      <w:proofErr w:type="spellEnd"/>
      <w:r>
        <w:t xml:space="preserve"> thread named </w:t>
      </w:r>
      <w:proofErr w:type="spellStart"/>
      <w:r w:rsidRPr="00D53BF9">
        <w:rPr>
          <w:i/>
          <w:iCs/>
        </w:rPr>
        <w:t>vhost</w:t>
      </w:r>
      <w:proofErr w:type="spellEnd"/>
      <w:r w:rsidRPr="00D53BF9">
        <w:rPr>
          <w:i/>
          <w:iCs/>
        </w:rPr>
        <w:t>-</w:t>
      </w:r>
      <w:r w:rsidRPr="00D53BF9">
        <w:rPr>
          <w:i/>
          <w:iCs/>
          <w:color w:val="FF0000"/>
        </w:rPr>
        <w:t>&lt;</w:t>
      </w:r>
      <w:proofErr w:type="spellStart"/>
      <w:r w:rsidRPr="00D53BF9">
        <w:rPr>
          <w:i/>
          <w:iCs/>
          <w:color w:val="FF0000"/>
        </w:rPr>
        <w:t>pid</w:t>
      </w:r>
      <w:proofErr w:type="spellEnd"/>
      <w:r w:rsidRPr="00D53BF9">
        <w:rPr>
          <w:i/>
          <w:iCs/>
          <w:color w:val="FF0000"/>
        </w:rPr>
        <w:t>&gt;</w:t>
      </w:r>
      <w:r>
        <w:t xml:space="preserve"> (</w:t>
      </w:r>
      <w:r w:rsidRPr="00D53BF9">
        <w:rPr>
          <w:color w:val="FF0000"/>
        </w:rPr>
        <w:t>&lt;</w:t>
      </w:r>
      <w:proofErr w:type="spellStart"/>
      <w:r w:rsidRPr="00D53BF9">
        <w:rPr>
          <w:color w:val="FF0000"/>
        </w:rPr>
        <w:t>pid</w:t>
      </w:r>
      <w:proofErr w:type="spellEnd"/>
      <w:r w:rsidRPr="00D53BF9">
        <w:rPr>
          <w:color w:val="FF0000"/>
        </w:rPr>
        <w:t>&gt;</w:t>
      </w:r>
      <w:r>
        <w:t xml:space="preserve"> is the hypervisor process ID)</w:t>
      </w:r>
    </w:p>
    <w:p w14:paraId="1360A499" w14:textId="77777777" w:rsidR="009D78FC" w:rsidRDefault="009D78FC" w:rsidP="009D78FC">
      <w:pPr>
        <w:pStyle w:val="BodyText"/>
        <w:numPr>
          <w:ilvl w:val="0"/>
          <w:numId w:val="37"/>
        </w:numPr>
        <w:spacing w:before="0" w:after="0"/>
      </w:pPr>
      <w:r>
        <w:t xml:space="preserve">handles the I/O events (generated by </w:t>
      </w:r>
      <w:proofErr w:type="spellStart"/>
      <w:r>
        <w:t>virtio</w:t>
      </w:r>
      <w:proofErr w:type="spellEnd"/>
      <w:r>
        <w:t xml:space="preserve"> driver or tap device)</w:t>
      </w:r>
    </w:p>
    <w:p w14:paraId="7D973222" w14:textId="77777777" w:rsidR="009D78FC" w:rsidRDefault="009D78FC" w:rsidP="009D78FC">
      <w:pPr>
        <w:pStyle w:val="BodyText"/>
        <w:numPr>
          <w:ilvl w:val="0"/>
          <w:numId w:val="37"/>
        </w:numPr>
        <w:spacing w:before="0" w:after="0"/>
      </w:pPr>
      <w:r>
        <w:t>forwards packets (copy operations)</w:t>
      </w:r>
    </w:p>
    <w:p w14:paraId="2C6B372B" w14:textId="77777777" w:rsidR="009D78FC" w:rsidRDefault="009D78FC" w:rsidP="009D78FC">
      <w:pPr>
        <w:pStyle w:val="BodyText"/>
        <w:spacing w:before="0" w:after="0"/>
      </w:pPr>
    </w:p>
    <w:p w14:paraId="283026FE" w14:textId="77777777" w:rsidR="009D78FC" w:rsidRDefault="009D78FC" w:rsidP="009D78FC">
      <w:pPr>
        <w:pStyle w:val="BodyText"/>
        <w:spacing w:before="0" w:after="0"/>
      </w:pPr>
      <w:r>
        <w:t xml:space="preserve">A tap device is still used to communicate the guest instance with the host, but the </w:t>
      </w:r>
      <w:proofErr w:type="spellStart"/>
      <w:r>
        <w:t>virtio</w:t>
      </w:r>
      <w:proofErr w:type="spellEnd"/>
      <w:r>
        <w:t xml:space="preserve"> </w:t>
      </w:r>
      <w:proofErr w:type="spellStart"/>
      <w:r>
        <w:t>dataplane</w:t>
      </w:r>
      <w:proofErr w:type="spellEnd"/>
      <w:r>
        <w:t xml:space="preserve"> is managed by </w:t>
      </w:r>
      <w:proofErr w:type="spellStart"/>
      <w:r>
        <w:t>vhost</w:t>
      </w:r>
      <w:proofErr w:type="spellEnd"/>
      <w:r>
        <w:t xml:space="preserve"> handler and is no more processed by the hypervisor.</w:t>
      </w:r>
    </w:p>
    <w:p w14:paraId="5A54A4DB" w14:textId="77777777" w:rsidR="009D78FC" w:rsidRDefault="009D78FC" w:rsidP="009D78FC">
      <w:pPr>
        <w:pStyle w:val="BodyText"/>
        <w:spacing w:before="0" w:after="0"/>
      </w:pPr>
      <w:r>
        <w:t xml:space="preserve">Guest instances is no more stopped (context switch with a VMEXIT) at each </w:t>
      </w:r>
      <w:proofErr w:type="spellStart"/>
      <w:r>
        <w:t>VirtIO</w:t>
      </w:r>
      <w:proofErr w:type="spellEnd"/>
      <w:r>
        <w:t xml:space="preserve"> packet transfer.</w:t>
      </w:r>
    </w:p>
    <w:p w14:paraId="7C454371" w14:textId="77777777" w:rsidR="009D78FC" w:rsidRDefault="009D78FC" w:rsidP="009D78FC">
      <w:pPr>
        <w:pStyle w:val="BodyText"/>
        <w:spacing w:before="0" w:after="0"/>
      </w:pPr>
    </w:p>
    <w:p w14:paraId="083936BF" w14:textId="77777777" w:rsidR="009D78FC" w:rsidRDefault="009D78FC" w:rsidP="009D78FC">
      <w:pPr>
        <w:pStyle w:val="BodyText"/>
        <w:spacing w:before="0" w:after="0"/>
      </w:pPr>
      <w:r>
        <w:t xml:space="preserve">New </w:t>
      </w:r>
      <w:proofErr w:type="spellStart"/>
      <w:r>
        <w:t>v</w:t>
      </w:r>
      <w:r w:rsidRPr="006801BB">
        <w:t>irtio</w:t>
      </w:r>
      <w:proofErr w:type="spellEnd"/>
      <w:r w:rsidRPr="006801BB">
        <w:t xml:space="preserve"> </w:t>
      </w:r>
      <w:proofErr w:type="spellStart"/>
      <w:r w:rsidRPr="006801BB">
        <w:rPr>
          <w:i/>
          <w:iCs/>
        </w:rPr>
        <w:t>vhost</w:t>
      </w:r>
      <w:proofErr w:type="spellEnd"/>
      <w:r w:rsidRPr="006801BB">
        <w:rPr>
          <w:i/>
          <w:iCs/>
        </w:rPr>
        <w:t>-net</w:t>
      </w:r>
      <w:r w:rsidRPr="006801BB">
        <w:t xml:space="preserve"> packet processing backend </w:t>
      </w:r>
      <w:r>
        <w:t xml:space="preserve">use </w:t>
      </w:r>
      <w:r w:rsidRPr="006801BB">
        <w:t xml:space="preserve">is completely transparent to the guest who still uses the standard </w:t>
      </w:r>
      <w:proofErr w:type="spellStart"/>
      <w:r w:rsidRPr="006801BB">
        <w:t>virtio</w:t>
      </w:r>
      <w:proofErr w:type="spellEnd"/>
      <w:r w:rsidRPr="006801BB">
        <w:t xml:space="preserve"> interface.</w:t>
      </w:r>
    </w:p>
    <w:p w14:paraId="15F5F80F" w14:textId="77777777" w:rsidR="009D78FC" w:rsidRDefault="009D78FC" w:rsidP="009D78FC">
      <w:pPr>
        <w:pStyle w:val="BodyText"/>
        <w:spacing w:before="0" w:after="0"/>
      </w:pPr>
    </w:p>
    <w:p w14:paraId="183A138B" w14:textId="77777777" w:rsidR="009D78FC" w:rsidRDefault="009D78FC" w:rsidP="009D78FC">
      <w:pPr>
        <w:pStyle w:val="BodyText"/>
        <w:spacing w:before="0" w:after="0"/>
      </w:pPr>
      <w:r>
        <w:object w:dxaOrig="10873" w:dyaOrig="14508" w14:anchorId="2C4D23AF">
          <v:shape id="_x0000_i1032" type="#_x0000_t75" style="width:347.9pt;height:461.95pt" o:ole="">
            <v:imagedata r:id="rId22" o:title=""/>
          </v:shape>
          <o:OLEObject Type="Embed" ProgID="Visio.Drawing.15" ShapeID="_x0000_i1032" DrawAspect="Content" ObjectID="_1656444127" r:id="rId23"/>
        </w:object>
      </w:r>
    </w:p>
    <w:p w14:paraId="070C88E7" w14:textId="77777777" w:rsidR="009D78FC" w:rsidRDefault="009D78FC" w:rsidP="009D78FC">
      <w:pPr>
        <w:pStyle w:val="BodyText"/>
        <w:spacing w:before="0" w:after="0"/>
      </w:pPr>
    </w:p>
    <w:p w14:paraId="06ECAB63" w14:textId="77777777" w:rsidR="009D78FC" w:rsidRPr="009A7BCA" w:rsidRDefault="009D78FC" w:rsidP="009D78FC">
      <w:pPr>
        <w:pStyle w:val="BodyText"/>
        <w:spacing w:before="0" w:after="0"/>
      </w:pPr>
    </w:p>
    <w:p w14:paraId="4077A18C"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487D549F" w14:textId="7503852F" w:rsidR="009D78FC" w:rsidRPr="009A7BCA" w:rsidRDefault="009D78FC" w:rsidP="009D78FC">
      <w:pPr>
        <w:pStyle w:val="Heading3"/>
      </w:pPr>
      <w:bookmarkStart w:id="10" w:name="_Toc42974239"/>
      <w:r>
        <w:lastRenderedPageBreak/>
        <w:t>Physical network device Direct</w:t>
      </w:r>
      <w:r w:rsidR="00847CBE">
        <w:t xml:space="preserve"> I/O</w:t>
      </w:r>
      <w:r>
        <w:t xml:space="preserve"> Assignment</w:t>
      </w:r>
      <w:bookmarkEnd w:id="10"/>
    </w:p>
    <w:p w14:paraId="0B242CA9" w14:textId="77777777" w:rsidR="009D78FC" w:rsidRDefault="009D78FC" w:rsidP="009D78FC">
      <w:pPr>
        <w:pStyle w:val="BodyText"/>
        <w:spacing w:before="0" w:after="0"/>
        <w:rPr>
          <w:lang w:val="en-GB"/>
        </w:rPr>
      </w:pPr>
      <w:r w:rsidRPr="002343A7">
        <w:rPr>
          <w:lang w:val="en-GB"/>
        </w:rPr>
        <w:t xml:space="preserve">KVM guests usually have access to </w:t>
      </w:r>
      <w:r>
        <w:rPr>
          <w:lang w:val="en-GB"/>
        </w:rPr>
        <w:t>software based emulated NIC device (</w:t>
      </w:r>
      <w:r w:rsidRPr="002343A7">
        <w:rPr>
          <w:lang w:val="en-GB"/>
        </w:rPr>
        <w:t xml:space="preserve">either </w:t>
      </w:r>
      <w:r>
        <w:rPr>
          <w:lang w:val="en-GB"/>
        </w:rPr>
        <w:t>p</w:t>
      </w:r>
      <w:r w:rsidRPr="002343A7">
        <w:rPr>
          <w:lang w:val="en-GB"/>
        </w:rPr>
        <w:t>ara</w:t>
      </w:r>
      <w:r>
        <w:rPr>
          <w:lang w:val="en-GB"/>
        </w:rPr>
        <w:t>-</w:t>
      </w:r>
      <w:r w:rsidRPr="002343A7">
        <w:rPr>
          <w:lang w:val="en-GB"/>
        </w:rPr>
        <w:t xml:space="preserve">virtualized devices </w:t>
      </w:r>
      <w:r>
        <w:rPr>
          <w:lang w:val="en-GB"/>
        </w:rPr>
        <w:t xml:space="preserve">with </w:t>
      </w:r>
      <w:proofErr w:type="spellStart"/>
      <w:r w:rsidRPr="002343A7">
        <w:rPr>
          <w:lang w:val="en-GB"/>
        </w:rPr>
        <w:t>virtio</w:t>
      </w:r>
      <w:proofErr w:type="spellEnd"/>
      <w:r w:rsidRPr="002343A7">
        <w:rPr>
          <w:lang w:val="en-GB"/>
        </w:rPr>
        <w:t xml:space="preserve"> or</w:t>
      </w:r>
      <w:r>
        <w:rPr>
          <w:lang w:val="en-GB"/>
        </w:rPr>
        <w:t xml:space="preserve"> traditional</w:t>
      </w:r>
      <w:r w:rsidRPr="002343A7">
        <w:rPr>
          <w:lang w:val="en-GB"/>
        </w:rPr>
        <w:t xml:space="preserve"> emulated devices</w:t>
      </w:r>
      <w:r>
        <w:rPr>
          <w:lang w:val="en-GB"/>
        </w:rPr>
        <w:t>)</w:t>
      </w:r>
      <w:r w:rsidRPr="002343A7">
        <w:rPr>
          <w:lang w:val="en-GB"/>
        </w:rPr>
        <w:t>.</w:t>
      </w:r>
      <w:r>
        <w:rPr>
          <w:lang w:val="en-GB"/>
        </w:rPr>
        <w:t xml:space="preserve"> </w:t>
      </w:r>
      <w:r w:rsidRPr="002343A7">
        <w:rPr>
          <w:lang w:val="en-GB"/>
        </w:rPr>
        <w:t>On host machines which have Intel VT-d or AMD IOMMU hardware support, another option is possible. PCI devices may be assigned directly to the guest, allowing the device to be used with minimal performance overhead.</w:t>
      </w:r>
    </w:p>
    <w:p w14:paraId="05D1FB28" w14:textId="77777777" w:rsidR="009D78FC" w:rsidRDefault="009D78FC" w:rsidP="009D78FC">
      <w:pPr>
        <w:pStyle w:val="BodyText"/>
        <w:spacing w:after="0"/>
      </w:pPr>
      <w:r w:rsidRPr="00FA22B1">
        <w:t xml:space="preserve">Assigned devices are physical devices that are exposed to the virtual machine. This method is also known as </w:t>
      </w:r>
      <w:r w:rsidRPr="00FA22B1">
        <w:rPr>
          <w:i/>
          <w:iCs/>
        </w:rPr>
        <w:t>passthrough</w:t>
      </w:r>
      <w:r w:rsidRPr="00FA22B1">
        <w:t>.</w:t>
      </w:r>
    </w:p>
    <w:p w14:paraId="639CE401" w14:textId="77777777" w:rsidR="009D78FC" w:rsidRDefault="009D78FC" w:rsidP="009D78FC">
      <w:pPr>
        <w:pStyle w:val="BodyText"/>
        <w:spacing w:after="0"/>
      </w:pPr>
      <w:r w:rsidRPr="0022630E">
        <w:t xml:space="preserve">The VT-d or AMD IOMMU extensions must be enabled in BIOS in order to be able to </w:t>
      </w:r>
      <w:r>
        <w:t>perform for device Direct Assignment:</w:t>
      </w:r>
    </w:p>
    <w:p w14:paraId="14E3D63A" w14:textId="77777777" w:rsidR="009D78FC" w:rsidRDefault="009D78FC" w:rsidP="009D78FC">
      <w:pPr>
        <w:pStyle w:val="BodyText"/>
        <w:spacing w:after="0"/>
      </w:pPr>
      <w:r>
        <w:t>Two methods are supported:</w:t>
      </w:r>
    </w:p>
    <w:p w14:paraId="039E3D13" w14:textId="77777777" w:rsidR="009D78FC" w:rsidRDefault="009D78FC" w:rsidP="009D78FC">
      <w:pPr>
        <w:pStyle w:val="BodyText"/>
        <w:numPr>
          <w:ilvl w:val="0"/>
          <w:numId w:val="30"/>
        </w:numPr>
        <w:spacing w:after="0"/>
      </w:pPr>
      <w:r w:rsidRPr="0022630E">
        <w:rPr>
          <w:b/>
          <w:bCs/>
        </w:rPr>
        <w:t>PCI passthrough</w:t>
      </w:r>
      <w:r>
        <w:t>: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6899B8BF" w14:textId="77777777" w:rsidR="009D78FC" w:rsidRDefault="009D78FC" w:rsidP="009D78FC">
      <w:pPr>
        <w:pStyle w:val="BodyText"/>
        <w:numPr>
          <w:ilvl w:val="0"/>
          <w:numId w:val="30"/>
        </w:numPr>
        <w:spacing w:after="0"/>
      </w:pPr>
      <w:r w:rsidRPr="0022630E">
        <w:rPr>
          <w:b/>
          <w:bCs/>
        </w:rPr>
        <w:t xml:space="preserve">VFIO </w:t>
      </w:r>
      <w:r>
        <w:rPr>
          <w:b/>
          <w:bCs/>
        </w:rPr>
        <w:t>device assignment</w:t>
      </w:r>
      <w:r>
        <w:t>: VFIO improves on previous PCI device assignment architecture by moving device assignment out of the KVM hypervisor and enforcing device isolation at the kernel level.</w:t>
      </w:r>
    </w:p>
    <w:p w14:paraId="6C517617" w14:textId="77777777" w:rsidR="009D78FC" w:rsidRDefault="009D78FC" w:rsidP="009D78FC">
      <w:pPr>
        <w:pStyle w:val="BodyText"/>
        <w:spacing w:before="0" w:after="0"/>
      </w:pPr>
    </w:p>
    <w:p w14:paraId="0C2C301E" w14:textId="77777777" w:rsidR="009D78FC" w:rsidRDefault="009D78FC" w:rsidP="009D78FC">
      <w:pPr>
        <w:spacing w:after="160" w:line="259" w:lineRule="auto"/>
      </w:pPr>
      <w:r>
        <w:br w:type="page"/>
      </w:r>
    </w:p>
    <w:p w14:paraId="163EA7C6" w14:textId="77777777" w:rsidR="009D78FC" w:rsidRDefault="009D78FC" w:rsidP="009D78FC">
      <w:pPr>
        <w:pStyle w:val="BodyText"/>
        <w:spacing w:before="0" w:after="0"/>
      </w:pPr>
      <w:r>
        <w:lastRenderedPageBreak/>
        <w:t>When VFIO the Physical device is exposed to the host user space memory and is made visible from the guest VM it has been assigned.</w:t>
      </w:r>
    </w:p>
    <w:p w14:paraId="7CB7053B" w14:textId="77777777" w:rsidR="009D78FC" w:rsidRDefault="009D78FC" w:rsidP="009D78FC">
      <w:pPr>
        <w:pStyle w:val="BodyText"/>
        <w:spacing w:before="0" w:after="0"/>
        <w:rPr>
          <w:lang w:val="en-GB"/>
        </w:rPr>
      </w:pPr>
    </w:p>
    <w:p w14:paraId="1450B261" w14:textId="77777777" w:rsidR="009D78FC" w:rsidRPr="008F038D" w:rsidRDefault="009D78FC" w:rsidP="009D78FC">
      <w:pPr>
        <w:pStyle w:val="BodyText"/>
        <w:spacing w:before="0" w:after="0"/>
        <w:rPr>
          <w:lang w:val="en-GB"/>
        </w:rPr>
      </w:pPr>
      <w:r>
        <w:object w:dxaOrig="14473" w:dyaOrig="14388" w14:anchorId="265EAB3F">
          <v:shape id="_x0000_i1033" type="#_x0000_t75" style="width:455.6pt;height:450.45pt" o:ole="">
            <v:imagedata r:id="rId24" o:title=""/>
          </v:shape>
          <o:OLEObject Type="Embed" ProgID="Visio.Drawing.15" ShapeID="_x0000_i1033" DrawAspect="Content" ObjectID="_1656444128" r:id="rId25"/>
        </w:object>
      </w:r>
    </w:p>
    <w:p w14:paraId="76D7F625"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560AF183" w14:textId="77777777" w:rsidR="009D78FC" w:rsidRDefault="009D78FC" w:rsidP="009D78FC">
      <w:pPr>
        <w:pStyle w:val="Heading3"/>
      </w:pPr>
      <w:bookmarkStart w:id="11" w:name="_Toc42974240"/>
      <w:r>
        <w:lastRenderedPageBreak/>
        <w:t>SR-IOV</w:t>
      </w:r>
      <w:bookmarkEnd w:id="11"/>
    </w:p>
    <w:p w14:paraId="23CFF8EC" w14:textId="486B701B" w:rsidR="005E38D3" w:rsidRDefault="009D78FC" w:rsidP="008F4FA5">
      <w:pPr>
        <w:pStyle w:val="BodyText"/>
        <w:spacing w:before="0" w:after="0"/>
      </w:pPr>
      <w:r w:rsidRPr="00286049">
        <w:t xml:space="preserve">Single Root I/O Virtualization (SR-IOV) specification is defined by the PCI-SIG (PCI Special Interest Group). This is a </w:t>
      </w:r>
      <w:r w:rsidR="005E38D3">
        <w:t xml:space="preserve">PCI Express (PCI-e) </w:t>
      </w:r>
      <w:r>
        <w:t>that extends a single physical PCI function to share its PCI resources as separate virtual functions (VFs).</w:t>
      </w:r>
      <w:r w:rsidR="005649CE">
        <w:t xml:space="preserve"> </w:t>
      </w:r>
    </w:p>
    <w:p w14:paraId="5CB8A23C" w14:textId="77777777" w:rsidR="008F4FA5" w:rsidRDefault="008F4FA5" w:rsidP="008F4FA5">
      <w:pPr>
        <w:pStyle w:val="BodyText"/>
        <w:spacing w:before="0" w:after="0"/>
      </w:pPr>
    </w:p>
    <w:p w14:paraId="6675E4B0" w14:textId="6863C421" w:rsidR="005E38D3" w:rsidRDefault="005649CE" w:rsidP="008F4FA5">
      <w:pPr>
        <w:pStyle w:val="BodyText"/>
        <w:spacing w:before="0" w:after="0"/>
      </w:pPr>
      <w:r>
        <w:t>The physical function contains the SR-IOV capability structure and manages the SR-IOV functionality</w:t>
      </w:r>
      <w:r w:rsidR="005E38D3">
        <w:t xml:space="preserve"> (it c</w:t>
      </w:r>
      <w:r w:rsidR="005E38D3" w:rsidRPr="005E38D3">
        <w:t>an be used to configure and control a PCIe device</w:t>
      </w:r>
      <w:r w:rsidR="005E38D3">
        <w:t>).</w:t>
      </w:r>
    </w:p>
    <w:p w14:paraId="004C9F69" w14:textId="77777777" w:rsidR="008F4FA5" w:rsidRDefault="009D78FC" w:rsidP="008F4FA5">
      <w:pPr>
        <w:pStyle w:val="BodyText"/>
        <w:spacing w:before="0" w:after="0"/>
      </w:pPr>
      <w:r>
        <w:t>A single physical port (root port) presents multiple, separate virtual devices as unique PCI device functions</w:t>
      </w:r>
      <w:r w:rsidR="005E38D3">
        <w:t xml:space="preserve"> (</w:t>
      </w:r>
      <w:r w:rsidR="005E38D3" w:rsidRPr="005E38D3">
        <w:t>up to 256 virtual functions</w:t>
      </w:r>
      <w:r w:rsidR="005E38D3">
        <w:t xml:space="preserve"> – depends on device </w:t>
      </w:r>
      <w:r w:rsidR="008F4FA5">
        <w:t>capabilities</w:t>
      </w:r>
      <w:r w:rsidR="005E38D3">
        <w:t>)</w:t>
      </w:r>
      <w:r>
        <w:t>.</w:t>
      </w:r>
    </w:p>
    <w:p w14:paraId="1A11BFDD" w14:textId="77777777" w:rsidR="008F4FA5" w:rsidRDefault="008F4FA5" w:rsidP="008F4FA5">
      <w:pPr>
        <w:pStyle w:val="BodyText"/>
        <w:spacing w:before="0" w:after="0"/>
      </w:pPr>
    </w:p>
    <w:p w14:paraId="67142FEF" w14:textId="77777777" w:rsidR="008F4FA5" w:rsidRDefault="009D78FC" w:rsidP="008F4FA5">
      <w:pPr>
        <w:pStyle w:val="BodyText"/>
        <w:spacing w:before="0" w:after="0"/>
      </w:pPr>
      <w:r>
        <w:t>Each virtual device may have its own unique PCI configuration space, memory-mapped registers, and individual MSI-based interrupts.</w:t>
      </w:r>
      <w:r w:rsidR="005649CE">
        <w:t xml:space="preserve"> </w:t>
      </w:r>
      <w:r w:rsidR="005E38D3" w:rsidRPr="005649CE">
        <w:t>Unlike a physical function, a virtual function can only configure its own behavior.</w:t>
      </w:r>
      <w:r w:rsidR="008F4FA5">
        <w:t xml:space="preserve"> </w:t>
      </w:r>
      <w:r>
        <w:t xml:space="preserve">Each virtual function </w:t>
      </w:r>
      <w:r w:rsidRPr="00286049">
        <w:t>can be directly connected</w:t>
      </w:r>
      <w:r>
        <w:t xml:space="preserve"> to a virtual machine via PCI device assignment </w:t>
      </w:r>
      <w:r w:rsidRPr="00286049">
        <w:t>(passthrough</w:t>
      </w:r>
      <w:r>
        <w:t xml:space="preserve"> mode</w:t>
      </w:r>
      <w:r w:rsidRPr="00286049">
        <w:t>)</w:t>
      </w:r>
      <w:r>
        <w:t xml:space="preserve">. </w:t>
      </w:r>
    </w:p>
    <w:p w14:paraId="1C344D94" w14:textId="77777777" w:rsidR="008F4FA5" w:rsidRDefault="008F4FA5" w:rsidP="008F4FA5">
      <w:pPr>
        <w:pStyle w:val="BodyText"/>
        <w:spacing w:before="0" w:after="0"/>
      </w:pPr>
    </w:p>
    <w:p w14:paraId="5D5473DD" w14:textId="116456F5" w:rsidR="005E38D3" w:rsidRDefault="008F4FA5" w:rsidP="008F4FA5">
      <w:pPr>
        <w:pStyle w:val="BodyText"/>
        <w:spacing w:before="0" w:after="0"/>
      </w:pPr>
      <w:r>
        <w:t>SR-IOV</w:t>
      </w:r>
      <w:r w:rsidR="009D78FC">
        <w:t xml:space="preserve"> </w:t>
      </w:r>
      <w:r w:rsidR="009D78FC" w:rsidRPr="00286049">
        <w:t xml:space="preserve">improves </w:t>
      </w:r>
      <w:r w:rsidR="009D78FC">
        <w:t xml:space="preserve">network </w:t>
      </w:r>
      <w:r w:rsidR="009D78FC" w:rsidRPr="00286049">
        <w:t>device performance for</w:t>
      </w:r>
      <w:r>
        <w:t xml:space="preserve"> each</w:t>
      </w:r>
      <w:r w:rsidR="009D78FC" w:rsidRPr="00286049">
        <w:t xml:space="preserve"> virtual machine</w:t>
      </w:r>
      <w:r>
        <w:t xml:space="preserve"> as it </w:t>
      </w:r>
      <w:r w:rsidR="005E38D3" w:rsidRPr="00286049">
        <w:t xml:space="preserve">can share a single </w:t>
      </w:r>
      <w:r w:rsidR="005E38D3">
        <w:t xml:space="preserve">physical </w:t>
      </w:r>
      <w:r w:rsidR="005E38D3" w:rsidRPr="00286049">
        <w:t>device</w:t>
      </w:r>
      <w:r w:rsidR="005E38D3">
        <w:t xml:space="preserve"> between several</w:t>
      </w:r>
      <w:r w:rsidR="005E38D3" w:rsidRPr="00286049">
        <w:t xml:space="preserve"> virtual machines</w:t>
      </w:r>
      <w:r w:rsidR="005E38D3">
        <w:t xml:space="preserve"> </w:t>
      </w:r>
      <w:r>
        <w:t>using device direct I/O assignment method.</w:t>
      </w:r>
    </w:p>
    <w:p w14:paraId="10D88434" w14:textId="77777777" w:rsidR="005E38D3" w:rsidRDefault="005E38D3" w:rsidP="009D78FC">
      <w:pPr>
        <w:pStyle w:val="BodyText"/>
        <w:spacing w:before="0" w:after="0"/>
      </w:pPr>
    </w:p>
    <w:p w14:paraId="5D21BE79" w14:textId="55B74B1E" w:rsidR="009D78FC" w:rsidRDefault="00BA346B" w:rsidP="009D78FC">
      <w:pPr>
        <w:pStyle w:val="BodyText"/>
        <w:spacing w:before="0" w:after="0"/>
      </w:pPr>
      <w:r>
        <w:object w:dxaOrig="10236" w:dyaOrig="10404" w14:anchorId="6FF0DFB0">
          <v:shape id="_x0000_i1034" type="#_x0000_t75" style="width:339.85pt;height:344.45pt" o:ole="">
            <v:imagedata r:id="rId26" o:title=""/>
          </v:shape>
          <o:OLEObject Type="Embed" ProgID="Visio.Drawing.15" ShapeID="_x0000_i1034" DrawAspect="Content" ObjectID="_1656444129" r:id="rId27"/>
        </w:object>
      </w:r>
    </w:p>
    <w:p w14:paraId="72951DAB" w14:textId="73C99124" w:rsidR="009D78FC" w:rsidRDefault="009D78FC" w:rsidP="009D78FC">
      <w:pPr>
        <w:pStyle w:val="BodyText"/>
        <w:spacing w:before="0" w:after="0"/>
      </w:pPr>
    </w:p>
    <w:p w14:paraId="16D20AB7" w14:textId="4DBBA543" w:rsidR="00BA346B" w:rsidRDefault="00BA346B" w:rsidP="009D78FC">
      <w:pPr>
        <w:pStyle w:val="BodyText"/>
        <w:spacing w:before="0" w:after="0"/>
      </w:pPr>
      <w:r>
        <w:t xml:space="preserve">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have a direct </w:t>
      </w:r>
      <w:r>
        <w:lastRenderedPageBreak/>
        <w:t xml:space="preserve">access to the physical network and are not connected to any intermediate virtual network </w:t>
      </w:r>
      <w:r w:rsidR="00B31A64">
        <w:t>switch or router.</w:t>
      </w:r>
    </w:p>
    <w:p w14:paraId="348CFD70" w14:textId="77777777" w:rsidR="00F404FE" w:rsidRDefault="00F404FE" w:rsidP="009D78FC">
      <w:pPr>
        <w:pStyle w:val="BodyText"/>
        <w:spacing w:before="0" w:after="0"/>
      </w:pPr>
    </w:p>
    <w:p w14:paraId="312D7C2A" w14:textId="6C65603C" w:rsidR="00F544AA" w:rsidRDefault="00F544AA" w:rsidP="009D78FC">
      <w:pPr>
        <w:pStyle w:val="BodyText"/>
        <w:spacing w:before="0" w:after="0"/>
      </w:pPr>
      <w:r>
        <w:object w:dxaOrig="10441" w:dyaOrig="8376" w14:anchorId="0C7E2881">
          <v:shape id="_x0000_i1035" type="#_x0000_t75" style="width:381.9pt;height:305.85pt" o:ole="">
            <v:imagedata r:id="rId28" o:title=""/>
          </v:shape>
          <o:OLEObject Type="Embed" ProgID="Visio.Drawing.15" ShapeID="_x0000_i1035" DrawAspect="Content" ObjectID="_1656444130" r:id="rId29"/>
        </w:object>
      </w:r>
    </w:p>
    <w:p w14:paraId="5DA010AC" w14:textId="7211E0C0" w:rsidR="009D78FC" w:rsidRDefault="009D78FC" w:rsidP="009D78FC">
      <w:pPr>
        <w:pStyle w:val="BodyText"/>
        <w:spacing w:before="0" w:after="0"/>
      </w:pPr>
    </w:p>
    <w:p w14:paraId="0E699A60" w14:textId="77777777" w:rsidR="00926708" w:rsidRDefault="00926708" w:rsidP="00926708">
      <w:pPr>
        <w:pStyle w:val="BodyText"/>
        <w:spacing w:after="0"/>
      </w:pPr>
      <w:r>
        <w:t>Following command can be used to check whether SR-IOV is supported or not on a physical NIC card:</w:t>
      </w:r>
    </w:p>
    <w:p w14:paraId="0454073B" w14:textId="77777777" w:rsidR="00926708" w:rsidRPr="00442283" w:rsidRDefault="00926708" w:rsidP="00926708">
      <w:pPr>
        <w:pStyle w:val="BodyText"/>
        <w:spacing w:before="0" w:after="0"/>
        <w:rPr>
          <w:rFonts w:ascii="Courier New" w:hAnsi="Courier New" w:cs="Courier New"/>
        </w:rPr>
      </w:pPr>
      <w:r w:rsidRPr="00442283">
        <w:rPr>
          <w:rFonts w:ascii="Courier New" w:hAnsi="Courier New" w:cs="Courier New"/>
          <w:sz w:val="20"/>
          <w:szCs w:val="20"/>
        </w:rPr>
        <w:t xml:space="preserve">$ </w:t>
      </w:r>
      <w:proofErr w:type="spellStart"/>
      <w:r w:rsidRPr="00442283">
        <w:rPr>
          <w:rFonts w:ascii="Courier New" w:hAnsi="Courier New" w:cs="Courier New"/>
          <w:sz w:val="20"/>
          <w:szCs w:val="20"/>
        </w:rPr>
        <w:t>lspci</w:t>
      </w:r>
      <w:proofErr w:type="spellEnd"/>
      <w:r w:rsidRPr="00442283">
        <w:rPr>
          <w:rFonts w:ascii="Courier New" w:hAnsi="Courier New" w:cs="Courier New"/>
          <w:sz w:val="20"/>
          <w:szCs w:val="20"/>
        </w:rPr>
        <w:t xml:space="preserve"> -s &lt;NIC_BDF&gt; -</w:t>
      </w:r>
      <w:proofErr w:type="spellStart"/>
      <w:r w:rsidRPr="00442283">
        <w:rPr>
          <w:rFonts w:ascii="Courier New" w:hAnsi="Courier New" w:cs="Courier New"/>
          <w:sz w:val="20"/>
          <w:szCs w:val="20"/>
        </w:rPr>
        <w:t>vvv</w:t>
      </w:r>
      <w:proofErr w:type="spellEnd"/>
      <w:r w:rsidRPr="00442283">
        <w:rPr>
          <w:rFonts w:ascii="Courier New" w:hAnsi="Courier New" w:cs="Courier New"/>
          <w:sz w:val="20"/>
          <w:szCs w:val="20"/>
        </w:rPr>
        <w:t xml:space="preserve"> | grep -i "Single Root I/O Virtualization"</w:t>
      </w:r>
    </w:p>
    <w:p w14:paraId="26A6184F" w14:textId="77777777" w:rsidR="00926708" w:rsidRPr="007D0CF1" w:rsidRDefault="00926708" w:rsidP="00926708">
      <w:pPr>
        <w:pStyle w:val="BodyText"/>
        <w:spacing w:before="0" w:after="0"/>
      </w:pPr>
    </w:p>
    <w:p w14:paraId="32E821E8" w14:textId="77777777" w:rsidR="00926708" w:rsidRDefault="00926708" w:rsidP="009D78FC">
      <w:pPr>
        <w:pStyle w:val="BodyText"/>
        <w:spacing w:before="0" w:after="0"/>
      </w:pPr>
    </w:p>
    <w:p w14:paraId="60AC7185" w14:textId="353A2A01" w:rsidR="00F404FE" w:rsidRDefault="00F404FE">
      <w:pPr>
        <w:spacing w:after="160" w:line="259" w:lineRule="auto"/>
      </w:pPr>
      <w:r>
        <w:br w:type="page"/>
      </w:r>
    </w:p>
    <w:p w14:paraId="46389ECD" w14:textId="3DA01CA5" w:rsidR="00F404FE" w:rsidRDefault="00F404FE" w:rsidP="00F404FE">
      <w:pPr>
        <w:pStyle w:val="Heading3"/>
      </w:pPr>
      <w:bookmarkStart w:id="12" w:name="_Toc42974241"/>
      <w:proofErr w:type="spellStart"/>
      <w:r>
        <w:lastRenderedPageBreak/>
        <w:t>VirtIO</w:t>
      </w:r>
      <w:proofErr w:type="spellEnd"/>
      <w:r>
        <w:t xml:space="preserve"> SR-IOV and SDN</w:t>
      </w:r>
      <w:bookmarkEnd w:id="12"/>
    </w:p>
    <w:p w14:paraId="136A2C8D" w14:textId="33530FE2" w:rsidR="009D78FC" w:rsidRDefault="009D78FC" w:rsidP="009D78FC">
      <w:pPr>
        <w:pStyle w:val="BodyText"/>
        <w:spacing w:before="0" w:after="0"/>
      </w:pPr>
    </w:p>
    <w:p w14:paraId="5CD784D7" w14:textId="2E2D5591" w:rsidR="00F404FE" w:rsidRDefault="00F404FE" w:rsidP="009D78FC">
      <w:pPr>
        <w:pStyle w:val="BodyText"/>
        <w:spacing w:before="0" w:after="0"/>
      </w:pPr>
      <w:proofErr w:type="spellStart"/>
      <w:r>
        <w:t>VirtIO</w:t>
      </w:r>
      <w:proofErr w:type="spellEnd"/>
      <w:r>
        <w:t xml:space="preserve"> is bringing lots of flexibility. </w:t>
      </w:r>
      <w:proofErr w:type="spellStart"/>
      <w:r>
        <w:t>VirtIO</w:t>
      </w:r>
      <w:proofErr w:type="spellEnd"/>
      <w:r>
        <w:t xml:space="preserve"> is offering a standardized driver which is fully independent of the hardware used on the physical platform hosting VM instances.</w:t>
      </w:r>
    </w:p>
    <w:p w14:paraId="7D1335CB" w14:textId="77777777" w:rsidR="007A2C7E" w:rsidRDefault="00F404FE" w:rsidP="009D78FC">
      <w:pPr>
        <w:pStyle w:val="BodyText"/>
        <w:spacing w:before="0" w:after="0"/>
      </w:pPr>
      <w:r>
        <w:t xml:space="preserve">When </w:t>
      </w:r>
      <w:proofErr w:type="spellStart"/>
      <w:r>
        <w:t>virtio</w:t>
      </w:r>
      <w:proofErr w:type="spellEnd"/>
      <w:r>
        <w:t xml:space="preserve"> connectivity is used VM can be easily migrated from one host to another using “live migration” feature.</w:t>
      </w:r>
      <w:r w:rsidR="007A2C7E">
        <w:t xml:space="preserve"> When SRIOV is use, this live migration is not an easy task and is not really possible to achieve. </w:t>
      </w:r>
    </w:p>
    <w:p w14:paraId="566B3657" w14:textId="77777777" w:rsidR="007A2C7E" w:rsidRDefault="007A2C7E" w:rsidP="009D78FC">
      <w:pPr>
        <w:pStyle w:val="BodyText"/>
        <w:spacing w:before="0" w:after="0"/>
      </w:pPr>
    </w:p>
    <w:p w14:paraId="00053681" w14:textId="427926B1" w:rsidR="00F404FE" w:rsidRDefault="007A2C7E" w:rsidP="009D78FC">
      <w:pPr>
        <w:pStyle w:val="BodyText"/>
        <w:spacing w:before="0" w:after="0"/>
      </w:pPr>
      <w:r>
        <w:t xml:space="preserve">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w:t>
      </w:r>
      <w:proofErr w:type="spellStart"/>
      <w:r>
        <w:t>VirtIO</w:t>
      </w:r>
      <w:proofErr w:type="spellEnd"/>
      <w:r>
        <w:t>, performance could be poor.</w:t>
      </w:r>
    </w:p>
    <w:p w14:paraId="3CCE34E2" w14:textId="4DCFA11C" w:rsidR="007A2C7E" w:rsidRDefault="007A2C7E" w:rsidP="009D78FC">
      <w:pPr>
        <w:pStyle w:val="BodyText"/>
        <w:spacing w:before="0" w:after="0"/>
      </w:pPr>
    </w:p>
    <w:p w14:paraId="3164954D" w14:textId="0B9A9545" w:rsidR="007A2C7E" w:rsidRDefault="007A2C7E" w:rsidP="009D78FC">
      <w:pPr>
        <w:pStyle w:val="BodyText"/>
        <w:spacing w:before="0" w:after="0"/>
      </w:pPr>
      <w:r>
        <w:t>Also, SRIOV, providing a direct access to the physical NIC is making host virtual network nodes (virtual router/switch)</w:t>
      </w:r>
      <w:r w:rsidR="00EE6C12">
        <w:t xml:space="preserve"> used by SDN solution</w:t>
      </w:r>
      <w:r>
        <w:t xml:space="preserve"> totally blind about VM using s</w:t>
      </w:r>
      <w:r w:rsidR="00EE6C12">
        <w:t>uch connectivity.</w:t>
      </w:r>
      <w:r w:rsidR="00CC3C98">
        <w:t xml:space="preserve"> Local traffic switching between VM connected on a same SRIOV physical card is achieve by the Virtual Ethernet bridge proposed by SRIOV. Communication between VM connected onto distinct SRIOV physical ports must rely on physical network.</w:t>
      </w:r>
    </w:p>
    <w:p w14:paraId="5DBA7BA9" w14:textId="3C27C72F" w:rsidR="00EE6C12" w:rsidRDefault="00EE6C12" w:rsidP="009D78FC">
      <w:pPr>
        <w:pStyle w:val="BodyText"/>
        <w:spacing w:before="0" w:after="0"/>
      </w:pPr>
    </w:p>
    <w:p w14:paraId="5BE16FF7" w14:textId="49BE8328" w:rsidR="008C1BC7" w:rsidRDefault="00EE6C12" w:rsidP="009D78FC">
      <w:pPr>
        <w:pStyle w:val="BodyText"/>
        <w:spacing w:before="0" w:after="0"/>
      </w:pPr>
      <w:r>
        <w:t xml:space="preserve">SDN </w:t>
      </w:r>
      <w:proofErr w:type="spellStart"/>
      <w:r w:rsidR="00CF39EE">
        <w:t>vswitch</w:t>
      </w:r>
      <w:proofErr w:type="spellEnd"/>
      <w:r w:rsidR="00CF39EE">
        <w:t>/</w:t>
      </w:r>
      <w:proofErr w:type="spellStart"/>
      <w:r w:rsidR="00CF39EE">
        <w:t>vrouter</w:t>
      </w:r>
      <w:proofErr w:type="spellEnd"/>
      <w:r w:rsidR="00CF39EE">
        <w:t xml:space="preserve"> usage is very limited</w:t>
      </w:r>
      <w:r>
        <w:t xml:space="preserve"> when SRIOV is used</w:t>
      </w:r>
      <w:r w:rsidR="008C1BC7">
        <w:t>. Indeed,</w:t>
      </w:r>
      <w:r w:rsidR="00CF39EE">
        <w:t xml:space="preserve"> packet switching between VM</w:t>
      </w:r>
      <w:r w:rsidR="008C1BC7">
        <w:t>s which are using VFs of a same SR-IOV physical port are using the physical Virtual Ethernet Bridge hosted in the physical NIC</w:t>
      </w:r>
      <w:r w:rsidR="00CF39EE">
        <w:t>.</w:t>
      </w:r>
    </w:p>
    <w:p w14:paraId="2CBA66FB" w14:textId="77777777" w:rsidR="008C1BC7" w:rsidRDefault="008C1BC7" w:rsidP="009D78FC">
      <w:pPr>
        <w:pStyle w:val="BodyText"/>
        <w:spacing w:before="0" w:after="0"/>
      </w:pPr>
    </w:p>
    <w:p w14:paraId="15849600" w14:textId="60028627" w:rsidR="00EE6C12" w:rsidRDefault="00CF39EE" w:rsidP="009D78FC">
      <w:pPr>
        <w:pStyle w:val="BodyText"/>
        <w:spacing w:before="0" w:after="0"/>
      </w:pPr>
      <w:r>
        <w:t>O</w:t>
      </w:r>
      <w:r w:rsidR="00EE6C12">
        <w:t>nly some few use case</w:t>
      </w:r>
      <w:r w:rsidR="00CC3C98">
        <w:t>s</w:t>
      </w:r>
      <w:r w:rsidR="00EE6C12">
        <w:t xml:space="preserve"> are </w:t>
      </w:r>
      <w:r>
        <w:t>relevant</w:t>
      </w:r>
      <w:r w:rsidR="00CC3C98">
        <w:t>, which are:</w:t>
      </w:r>
    </w:p>
    <w:p w14:paraId="4E7400C3" w14:textId="46CF722E" w:rsidR="00CC3C98" w:rsidRDefault="00CC3C98" w:rsidP="00CC3C98">
      <w:pPr>
        <w:pStyle w:val="BodyText"/>
        <w:numPr>
          <w:ilvl w:val="0"/>
          <w:numId w:val="48"/>
        </w:numPr>
        <w:spacing w:before="0" w:after="0"/>
      </w:pPr>
      <w:r>
        <w:t>Provide internal connectivity between VM using distinct SR</w:t>
      </w:r>
      <w:r w:rsidR="00CF39EE">
        <w:t>-</w:t>
      </w:r>
      <w:r>
        <w:t xml:space="preserve">IOV physical ports (it avoids </w:t>
      </w:r>
      <w:proofErr w:type="gramStart"/>
      <w:r>
        <w:t>to send</w:t>
      </w:r>
      <w:proofErr w:type="gramEnd"/>
      <w:r>
        <w:t xml:space="preserve"> the traffic out of the server to be processed by the physical network)</w:t>
      </w:r>
    </w:p>
    <w:p w14:paraId="0E20887D" w14:textId="77777777" w:rsidR="00CC3C98" w:rsidRDefault="00CC3C98" w:rsidP="009D78FC">
      <w:pPr>
        <w:pStyle w:val="BodyText"/>
        <w:spacing w:before="0" w:after="0"/>
      </w:pPr>
    </w:p>
    <w:p w14:paraId="444A28BF" w14:textId="45AEAB1B" w:rsidR="00F404FE" w:rsidRDefault="00926708" w:rsidP="009D78FC">
      <w:pPr>
        <w:pStyle w:val="BodyText"/>
        <w:spacing w:before="0" w:after="0"/>
      </w:pPr>
      <w:r>
        <w:object w:dxaOrig="10441" w:dyaOrig="7561" w14:anchorId="0EB5E647">
          <v:shape id="_x0000_i1036" type="#_x0000_t75" style="width:368.05pt;height:266.7pt" o:ole="">
            <v:imagedata r:id="rId30" o:title=""/>
          </v:shape>
          <o:OLEObject Type="Embed" ProgID="Visio.Drawing.15" ShapeID="_x0000_i1036" DrawAspect="Content" ObjectID="_1656444131" r:id="rId31"/>
        </w:object>
      </w:r>
    </w:p>
    <w:p w14:paraId="4196538A" w14:textId="65172127" w:rsidR="00F404FE" w:rsidRDefault="00F404FE" w:rsidP="009D78FC">
      <w:pPr>
        <w:pStyle w:val="BodyText"/>
        <w:spacing w:before="0" w:after="0"/>
      </w:pPr>
    </w:p>
    <w:p w14:paraId="435FCE07" w14:textId="5286AE2E" w:rsidR="00926708" w:rsidRDefault="00926708" w:rsidP="00926708">
      <w:pPr>
        <w:pStyle w:val="BodyText"/>
        <w:numPr>
          <w:ilvl w:val="0"/>
          <w:numId w:val="48"/>
        </w:numPr>
        <w:spacing w:before="0" w:after="0"/>
      </w:pPr>
      <w:r>
        <w:lastRenderedPageBreak/>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13D4EA96" w14:textId="77777777" w:rsidR="00926708" w:rsidRDefault="00926708" w:rsidP="009D78FC">
      <w:pPr>
        <w:pStyle w:val="BodyText"/>
        <w:spacing w:before="0" w:after="0"/>
      </w:pPr>
    </w:p>
    <w:p w14:paraId="5D79A34A" w14:textId="558D9116" w:rsidR="009D78FC" w:rsidRDefault="00F404FE" w:rsidP="009D78FC">
      <w:pPr>
        <w:pStyle w:val="BodyText"/>
        <w:spacing w:before="0" w:after="0"/>
      </w:pPr>
      <w:r>
        <w:object w:dxaOrig="6457" w:dyaOrig="7849" w14:anchorId="10EB1FEB">
          <v:shape id="_x0000_i1037" type="#_x0000_t75" style="width:280.5pt;height:340.4pt" o:ole="">
            <v:imagedata r:id="rId32" o:title=""/>
          </v:shape>
          <o:OLEObject Type="Embed" ProgID="Visio.Drawing.15" ShapeID="_x0000_i1037" DrawAspect="Content" ObjectID="_1656444132" r:id="rId33"/>
        </w:object>
      </w:r>
    </w:p>
    <w:p w14:paraId="7271614C" w14:textId="77777777" w:rsidR="00F404FE" w:rsidRDefault="00F404FE" w:rsidP="009D78FC">
      <w:pPr>
        <w:pStyle w:val="BodyText"/>
        <w:spacing w:before="0" w:after="0"/>
      </w:pPr>
    </w:p>
    <w:p w14:paraId="54639447" w14:textId="0BA14B91" w:rsidR="009D78FC" w:rsidRDefault="00926708" w:rsidP="00926708">
      <w:pPr>
        <w:pStyle w:val="BodyText"/>
        <w:spacing w:before="0" w:after="0"/>
      </w:pPr>
      <w:r>
        <w:t xml:space="preserve">With SRIOV we are getting high performance but with poor flexibility and no network virtualization features. With </w:t>
      </w:r>
      <w:proofErr w:type="spellStart"/>
      <w:r>
        <w:t>VirtIO</w:t>
      </w:r>
      <w:proofErr w:type="spellEnd"/>
      <w:r>
        <w:t xml:space="preserve"> we are getting a high level of network virtualization suitable for SDN, which is very flexible with poor performances.</w:t>
      </w:r>
    </w:p>
    <w:p w14:paraId="4FC36081" w14:textId="77777777" w:rsidR="00C6755C" w:rsidRDefault="00C6755C" w:rsidP="00926708">
      <w:pPr>
        <w:pStyle w:val="BodyText"/>
        <w:spacing w:before="0" w:after="0"/>
      </w:pPr>
    </w:p>
    <w:p w14:paraId="78F7134F" w14:textId="77777777" w:rsidR="008C1BC7" w:rsidRDefault="008C1BC7" w:rsidP="00C6755C">
      <w:pPr>
        <w:pStyle w:val="BodyText"/>
        <w:spacing w:before="0" w:after="0"/>
      </w:pPr>
      <w:r>
        <w:t>F</w:t>
      </w:r>
      <w:r w:rsidR="00926708">
        <w:t>or SDN</w:t>
      </w:r>
      <w:r>
        <w:t xml:space="preserve"> use cases</w:t>
      </w:r>
      <w:r w:rsidR="00926708">
        <w:t>, we need network virtualization features and performance. DPDK will bring both.</w:t>
      </w:r>
      <w:bookmarkStart w:id="13" w:name="X2443a12be61020cd63cacd31adafefc744297fc"/>
    </w:p>
    <w:p w14:paraId="15CBEBE1" w14:textId="003B2B41" w:rsidR="00B31A64" w:rsidRDefault="00B31A64" w:rsidP="00C6755C">
      <w:pPr>
        <w:pStyle w:val="BodyText"/>
        <w:spacing w:before="0" w:after="0"/>
        <w:rPr>
          <w:rFonts w:asciiTheme="majorHAnsi" w:eastAsiaTheme="majorEastAsia" w:hAnsiTheme="majorHAnsi" w:cstheme="majorBidi"/>
          <w:b/>
          <w:bCs/>
          <w:color w:val="4472C4" w:themeColor="accent1"/>
          <w:sz w:val="28"/>
          <w:szCs w:val="28"/>
        </w:rPr>
      </w:pPr>
      <w:r>
        <w:br w:type="page"/>
      </w:r>
    </w:p>
    <w:p w14:paraId="7598B141" w14:textId="75E37585" w:rsidR="0067303F" w:rsidRDefault="008C1BC7" w:rsidP="0067303F">
      <w:pPr>
        <w:pStyle w:val="Heading2"/>
      </w:pPr>
      <w:bookmarkStart w:id="14" w:name="_Toc42974242"/>
      <w:r>
        <w:lastRenderedPageBreak/>
        <w:t>Network Packer processing p</w:t>
      </w:r>
      <w:r w:rsidR="0067303F">
        <w:t>erformance requirements</w:t>
      </w:r>
      <w:bookmarkEnd w:id="13"/>
      <w:bookmarkEnd w:id="14"/>
    </w:p>
    <w:p w14:paraId="7DD4FBFA" w14:textId="77777777" w:rsidR="0067303F" w:rsidRDefault="0067303F" w:rsidP="0067303F">
      <w:pPr>
        <w:pStyle w:val="FirstParagraph"/>
      </w:pPr>
      <w:r>
        <w:t>Ethernet minimum frame size is 64 Bytes. When Ethernet frames are sent onto the wire, Inter Frame Gap and Preamble bits are added. Minimum size of Ethernet frames on the physical layer is 84 Bytes (672 bits).</w:t>
      </w:r>
    </w:p>
    <w:p w14:paraId="6ED39F47" w14:textId="77777777" w:rsidR="0067303F" w:rsidRDefault="0067303F" w:rsidP="0067303F">
      <w:pPr>
        <w:pStyle w:val="BodyText"/>
      </w:pPr>
      <w:r>
        <w:rPr>
          <w:noProof/>
        </w:rPr>
        <w:drawing>
          <wp:inline distT="0" distB="0" distL="0" distR="0" wp14:anchorId="5CCCE178" wp14:editId="3AF2A58A">
            <wp:extent cx="5334000" cy="2080700"/>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pic:cNvPicPr>
                      <a:picLocks noChangeAspect="1" noChangeArrowheads="1"/>
                    </pic:cNvPicPr>
                  </pic:nvPicPr>
                  <pic:blipFill>
                    <a:blip r:embed="rId34"/>
                    <a:stretch>
                      <a:fillRect/>
                    </a:stretch>
                  </pic:blipFill>
                  <pic:spPr bwMode="auto">
                    <a:xfrm>
                      <a:off x="0" y="0"/>
                      <a:ext cx="5334000" cy="2080700"/>
                    </a:xfrm>
                    <a:prstGeom prst="rect">
                      <a:avLst/>
                    </a:prstGeom>
                    <a:noFill/>
                    <a:ln w="9525">
                      <a:noFill/>
                      <a:headEnd/>
                      <a:tailEnd/>
                    </a:ln>
                  </pic:spPr>
                </pic:pic>
              </a:graphicData>
            </a:graphic>
          </wp:inline>
        </w:drawing>
      </w:r>
    </w:p>
    <w:p w14:paraId="47925191" w14:textId="77777777" w:rsidR="0067303F" w:rsidRDefault="0067303F" w:rsidP="0067303F">
      <w:pPr>
        <w:pStyle w:val="BodyText"/>
      </w:pPr>
      <w:r>
        <w:t xml:space="preserve">For a 10 Gbit/s interface, the number of frames per seconds can reach up to 14.88 </w:t>
      </w:r>
      <w:proofErr w:type="spellStart"/>
      <w:r>
        <w:t>Mpps</w:t>
      </w:r>
      <w:proofErr w:type="spellEnd"/>
      <w:r>
        <w:t xml:space="preserve"> for traffic using the smallest Ethernet frame size. It means a new frame will have to be forwarded each 67 ns.</w:t>
      </w:r>
    </w:p>
    <w:p w14:paraId="534FFB5F" w14:textId="77777777" w:rsidR="0067303F" w:rsidRDefault="0067303F" w:rsidP="0067303F">
      <w:pPr>
        <w:pStyle w:val="BodyText"/>
      </w:pPr>
      <w:r>
        <w:t>A CPU running at 2Ghz has a 0.5 ns cycle. Such a CPU has a budget of only 134 cycles per packet to be able to process a flow of 10 Gb/s.</w:t>
      </w:r>
    </w:p>
    <w:p w14:paraId="33B2467B" w14:textId="14AF0E84" w:rsidR="0067303F" w:rsidRDefault="0067303F" w:rsidP="00273339">
      <w:pPr>
        <w:pStyle w:val="BodyText"/>
        <w:spacing w:before="0" w:after="0"/>
      </w:pPr>
      <w:r>
        <w:t>Generic Linux Ethernet drivers are not performant enough to be able to process such a 10Gb/s packet flow.</w:t>
      </w:r>
      <w:r w:rsidR="00273339">
        <w:t xml:space="preserve"> </w:t>
      </w:r>
      <w:r>
        <w:t>Indeed</w:t>
      </w:r>
      <w:r w:rsidR="006517A1">
        <w:t>, with regular Linux NIC drivers</w:t>
      </w:r>
      <w:r>
        <w:t xml:space="preserve"> lots of times are required to:</w:t>
      </w:r>
    </w:p>
    <w:p w14:paraId="5946B28D" w14:textId="77777777" w:rsidR="0067303F" w:rsidRDefault="0067303F" w:rsidP="00273339">
      <w:pPr>
        <w:numPr>
          <w:ilvl w:val="0"/>
          <w:numId w:val="1"/>
        </w:numPr>
        <w:spacing w:after="0"/>
      </w:pPr>
      <w:r>
        <w:t>perform packet processing in Linux Kernel using interrupt mechanism,</w:t>
      </w:r>
    </w:p>
    <w:p w14:paraId="083CAB36" w14:textId="77777777" w:rsidR="0067303F" w:rsidRDefault="0067303F" w:rsidP="00273339">
      <w:pPr>
        <w:numPr>
          <w:ilvl w:val="0"/>
          <w:numId w:val="1"/>
        </w:numPr>
        <w:spacing w:after="0"/>
      </w:pPr>
      <w:r>
        <w:t>transfer application data from host memory to Network Interface card</w:t>
      </w:r>
    </w:p>
    <w:p w14:paraId="714611CD" w14:textId="77777777" w:rsidR="006517A1" w:rsidRDefault="006517A1" w:rsidP="006517A1">
      <w:pPr>
        <w:pStyle w:val="FirstParagraph"/>
        <w:spacing w:before="0" w:after="0"/>
      </w:pPr>
    </w:p>
    <w:p w14:paraId="06FC6EA5" w14:textId="32FDA721" w:rsidR="006517A1" w:rsidRDefault="006517A1" w:rsidP="006517A1">
      <w:pPr>
        <w:pStyle w:val="FirstParagraph"/>
        <w:spacing w:before="0" w:after="0"/>
      </w:pPr>
      <w:r>
        <w:t xml:space="preserve">DPDK is one of the most used solution </w:t>
      </w:r>
      <w:r w:rsidR="00273339">
        <w:t>available allowing</w:t>
      </w:r>
      <w:r>
        <w:t xml:space="preserve"> to build a network application using high-speed NICs</w:t>
      </w:r>
      <w:r w:rsidR="009D4ED9">
        <w:t xml:space="preserve"> and working at wire speed</w:t>
      </w:r>
      <w:r>
        <w:t>.</w:t>
      </w:r>
      <w:r w:rsidR="00273339">
        <w:t xml:space="preserve"> Therefore, Contrail is proposing DPDK as one of the solutions to be used for the physical compute connectivity.</w:t>
      </w:r>
    </w:p>
    <w:p w14:paraId="380930D8" w14:textId="53A3A396" w:rsidR="0067303F" w:rsidRDefault="0067303F" w:rsidP="007D0CF1">
      <w:pPr>
        <w:pStyle w:val="BodyText"/>
        <w:spacing w:before="0" w:after="0"/>
      </w:pPr>
    </w:p>
    <w:p w14:paraId="47C79885" w14:textId="705BD02F" w:rsidR="007D0CF1" w:rsidRDefault="007D0CF1">
      <w:pPr>
        <w:spacing w:after="160" w:line="259" w:lineRule="auto"/>
      </w:pPr>
      <w:r>
        <w:br w:type="page"/>
      </w:r>
    </w:p>
    <w:p w14:paraId="74394853" w14:textId="7853DE2B" w:rsidR="007D0CF1" w:rsidRDefault="007D0CF1" w:rsidP="007D0CF1">
      <w:pPr>
        <w:pStyle w:val="Heading2"/>
      </w:pPr>
      <w:bookmarkStart w:id="15" w:name="Xee01acb4897d689981b63b1de4d9029721302ae"/>
      <w:bookmarkStart w:id="16" w:name="_Toc42974243"/>
      <w:r>
        <w:lastRenderedPageBreak/>
        <w:t>DPDK</w:t>
      </w:r>
      <w:bookmarkEnd w:id="15"/>
      <w:r>
        <w:t xml:space="preserve"> and Network applications</w:t>
      </w:r>
      <w:bookmarkEnd w:id="16"/>
    </w:p>
    <w:p w14:paraId="6DBE89D6" w14:textId="5F246D12" w:rsidR="007605B9" w:rsidRDefault="007605B9" w:rsidP="007605B9">
      <w:pPr>
        <w:pStyle w:val="Heading3"/>
      </w:pPr>
      <w:bookmarkStart w:id="17" w:name="_Toc42974244"/>
      <w:r>
        <w:t>DPDK</w:t>
      </w:r>
      <w:r w:rsidR="00322C97">
        <w:t xml:space="preserve"> </w:t>
      </w:r>
      <w:r w:rsidR="00676850">
        <w:t xml:space="preserve">application </w:t>
      </w:r>
      <w:r w:rsidR="00674DA7">
        <w:t xml:space="preserve">working </w:t>
      </w:r>
      <w:r w:rsidR="00676850">
        <w:t>principle</w:t>
      </w:r>
      <w:bookmarkEnd w:id="17"/>
    </w:p>
    <w:p w14:paraId="661F510E" w14:textId="46906E09" w:rsidR="004E1C77" w:rsidRDefault="00674DA7" w:rsidP="007D0CF1">
      <w:pPr>
        <w:pStyle w:val="BodyText"/>
        <w:spacing w:before="0" w:after="0"/>
      </w:pPr>
      <w:r>
        <w:t xml:space="preserve">DPDK is dedicating one (or more) CPU to one (or more) thread that are continuously polling a one (or more) DPDK NIC RX queue. CPU on which a DPDK polling thread is started will be loaded at 100% </w:t>
      </w:r>
      <w:r w:rsidR="004F0F5A">
        <w:t xml:space="preserve">regardless of whether </w:t>
      </w:r>
      <w:r>
        <w:t>there</w:t>
      </w:r>
      <w:r w:rsidR="004F0F5A">
        <w:t xml:space="preserve"> are</w:t>
      </w:r>
      <w:r>
        <w:t xml:space="preserve"> some packet</w:t>
      </w:r>
      <w:r w:rsidR="004D0E72">
        <w:t>s</w:t>
      </w:r>
      <w:r>
        <w:t xml:space="preserve"> to process or not</w:t>
      </w:r>
      <w:r w:rsidR="004D0E72">
        <w:t>, as no interrupt mechanism is used in DPDK to warn the DPDK application that a packet has been received</w:t>
      </w:r>
      <w:r>
        <w:t>.</w:t>
      </w:r>
    </w:p>
    <w:p w14:paraId="2C694E9E" w14:textId="5EF9D18C" w:rsidR="004D0E72" w:rsidRDefault="004D0E72" w:rsidP="007D0CF1">
      <w:pPr>
        <w:pStyle w:val="BodyText"/>
        <w:spacing w:before="0" w:after="0"/>
      </w:pPr>
    </w:p>
    <w:p w14:paraId="30E8D302" w14:textId="3CD6400B" w:rsidR="004D0E72" w:rsidRDefault="004D0E72" w:rsidP="007D0CF1">
      <w:pPr>
        <w:pStyle w:val="BodyText"/>
        <w:spacing w:before="0" w:after="0"/>
      </w:pPr>
      <w:r>
        <w:object w:dxaOrig="3972" w:dyaOrig="5461" w14:anchorId="669D079F">
          <v:shape id="_x0000_i1038" type="#_x0000_t75" style="width:138.25pt;height:191.8pt" o:ole="">
            <v:imagedata r:id="rId35" o:title=""/>
          </v:shape>
          <o:OLEObject Type="Embed" ProgID="Visio.Drawing.15" ShapeID="_x0000_i1038" DrawAspect="Content" ObjectID="_1656444133" r:id="rId36"/>
        </w:object>
      </w:r>
    </w:p>
    <w:p w14:paraId="18AC562A" w14:textId="271B8ED8" w:rsidR="004D0E72" w:rsidRDefault="004D0E72" w:rsidP="007D0CF1">
      <w:pPr>
        <w:pStyle w:val="BodyText"/>
        <w:spacing w:before="0" w:after="0"/>
      </w:pPr>
    </w:p>
    <w:p w14:paraId="71C73A69" w14:textId="322056A5" w:rsidR="00747120" w:rsidRDefault="004D0E72" w:rsidP="004D0E72">
      <w:pPr>
        <w:pStyle w:val="BodyText"/>
        <w:spacing w:before="0" w:after="0"/>
      </w:pPr>
      <w:r>
        <w:t xml:space="preserve">Using DPDK library API, physical NIC packets will be made available into user space memory in which the DPDK application is running. So, when DPDK is used there is no user space to kernel space context switching and it saves lots of CPU cycles. </w:t>
      </w:r>
      <w:r w:rsidR="00747120">
        <w:t>Also, the host memory is using large continuous memory area</w:t>
      </w:r>
      <w:r w:rsidR="006517A1">
        <w:t>, the huge pages, which allow large data transfers and avoid high data fragmentation in memory which would require a higher memory management effort at the application level. Such a fragmentation would also cost some precious CPU cycles.</w:t>
      </w:r>
    </w:p>
    <w:p w14:paraId="66A8E0FF" w14:textId="77777777" w:rsidR="00747120" w:rsidRDefault="00747120" w:rsidP="004D0E72">
      <w:pPr>
        <w:pStyle w:val="BodyText"/>
        <w:spacing w:before="0" w:after="0"/>
      </w:pPr>
    </w:p>
    <w:p w14:paraId="2CB67C3F" w14:textId="268A3BC9" w:rsidR="004D0E72" w:rsidRDefault="00747120" w:rsidP="004D0E72">
      <w:pPr>
        <w:pStyle w:val="BodyText"/>
        <w:spacing w:before="0" w:after="0"/>
      </w:pPr>
      <w:r>
        <w:t>Hence, m</w:t>
      </w:r>
      <w:r w:rsidR="004D0E72">
        <w:t xml:space="preserve">ost of </w:t>
      </w:r>
      <w:r>
        <w:t>the CPU</w:t>
      </w:r>
      <w:r w:rsidR="004D0E72">
        <w:t xml:space="preserve"> cycles of DPDK pinned CPU are used for </w:t>
      </w:r>
      <w:r>
        <w:t>polling and</w:t>
      </w:r>
      <w:r w:rsidR="004D0E72">
        <w:t xml:space="preserve"> processing </w:t>
      </w:r>
      <w:r>
        <w:t>p</w:t>
      </w:r>
      <w:r w:rsidR="004D0E72">
        <w:t>acket</w:t>
      </w:r>
      <w:r>
        <w:t>s</w:t>
      </w:r>
      <w:r w:rsidR="004D0E72">
        <w:t xml:space="preserve"> delivered by the physical NIC in DPDK </w:t>
      </w:r>
      <w:r>
        <w:t>queues can be processed at a very high speed. If one CPU is not powerful enough to manage incoming packets that are hitting the physical NIC at a very high rate</w:t>
      </w:r>
      <w:r w:rsidR="004F0F5A">
        <w:t>,</w:t>
      </w:r>
      <w:r>
        <w:t xml:space="preserve"> we can allocate an additional one to the DPDK application in order to increase it packet processing capacity.</w:t>
      </w:r>
    </w:p>
    <w:p w14:paraId="4801DC04" w14:textId="1E028F1E" w:rsidR="004D0E72" w:rsidRDefault="004D0E72" w:rsidP="007D0CF1">
      <w:pPr>
        <w:pStyle w:val="BodyText"/>
        <w:spacing w:before="0" w:after="0"/>
      </w:pPr>
    </w:p>
    <w:p w14:paraId="5C2B8C01" w14:textId="25640E99" w:rsidR="00676850" w:rsidRDefault="00676850" w:rsidP="007D0CF1">
      <w:pPr>
        <w:pStyle w:val="BodyText"/>
        <w:spacing w:before="0" w:after="0"/>
      </w:pPr>
      <w:r>
        <w:t>A DPDK application is a multi-thread program that is using DPDK library to process network data.</w:t>
      </w:r>
      <w:r w:rsidR="00747120">
        <w:t xml:space="preserve"> In order to scale, we can start several packet polling and processing threads (each one pinned on a dedicated CPU) that are running in parallel.</w:t>
      </w:r>
    </w:p>
    <w:p w14:paraId="595CBA64" w14:textId="77777777" w:rsidR="00676850" w:rsidRDefault="00676850" w:rsidP="007D0CF1">
      <w:pPr>
        <w:pStyle w:val="BodyText"/>
        <w:spacing w:before="0" w:after="0"/>
      </w:pPr>
    </w:p>
    <w:p w14:paraId="118F0F38" w14:textId="20683D26" w:rsidR="00676850" w:rsidRDefault="00676850" w:rsidP="007D0CF1">
      <w:pPr>
        <w:pStyle w:val="BodyText"/>
        <w:spacing w:before="0" w:after="0"/>
      </w:pPr>
      <w:r>
        <w:t>3 main components are involved into a DPDK application:</w:t>
      </w:r>
    </w:p>
    <w:p w14:paraId="42BFEA8B" w14:textId="47E9BE47" w:rsidR="00676850" w:rsidRPr="00674DA7" w:rsidRDefault="00676850" w:rsidP="009F6AD6">
      <w:pPr>
        <w:pStyle w:val="BodyText"/>
        <w:numPr>
          <w:ilvl w:val="0"/>
          <w:numId w:val="22"/>
        </w:numPr>
        <w:spacing w:before="0" w:after="0"/>
        <w:rPr>
          <w:b/>
          <w:bCs/>
        </w:rPr>
      </w:pPr>
      <w:r w:rsidRPr="00674DA7">
        <w:rPr>
          <w:b/>
          <w:bCs/>
        </w:rPr>
        <w:t>Physical NIC</w:t>
      </w:r>
    </w:p>
    <w:p w14:paraId="6D3583B4" w14:textId="2B27A8E0" w:rsidR="00676850" w:rsidRDefault="00676850" w:rsidP="009F6AD6">
      <w:pPr>
        <w:pStyle w:val="BodyText"/>
        <w:numPr>
          <w:ilvl w:val="1"/>
          <w:numId w:val="22"/>
        </w:numPr>
        <w:spacing w:before="0" w:after="0"/>
      </w:pPr>
      <w:r>
        <w:t>buffering packets in physical queues</w:t>
      </w:r>
    </w:p>
    <w:p w14:paraId="0E96788B" w14:textId="15571BBA" w:rsidR="00676850" w:rsidRDefault="00674DA7" w:rsidP="009F6AD6">
      <w:pPr>
        <w:pStyle w:val="BodyText"/>
        <w:numPr>
          <w:ilvl w:val="1"/>
          <w:numId w:val="22"/>
        </w:numPr>
        <w:spacing w:before="0" w:after="0"/>
      </w:pPr>
      <w:r>
        <w:t>using DMA to transfer packets in host memory</w:t>
      </w:r>
    </w:p>
    <w:p w14:paraId="49CF6E8F" w14:textId="77777777" w:rsidR="00674DA7" w:rsidRDefault="00674DA7" w:rsidP="00674DA7">
      <w:pPr>
        <w:pStyle w:val="BodyText"/>
        <w:spacing w:before="0" w:after="0"/>
      </w:pPr>
    </w:p>
    <w:p w14:paraId="166A70FA" w14:textId="59699130" w:rsidR="00676850" w:rsidRDefault="00676850" w:rsidP="009F6AD6">
      <w:pPr>
        <w:pStyle w:val="BodyText"/>
        <w:numPr>
          <w:ilvl w:val="0"/>
          <w:numId w:val="22"/>
        </w:numPr>
        <w:spacing w:before="0" w:after="0"/>
      </w:pPr>
      <w:r w:rsidRPr="00674DA7">
        <w:rPr>
          <w:b/>
          <w:bCs/>
        </w:rPr>
        <w:t>DPDK NIC abstraction</w:t>
      </w:r>
      <w:r>
        <w:t xml:space="preserve"> with its queue representation in huge pages host memory:</w:t>
      </w:r>
    </w:p>
    <w:p w14:paraId="7F621C9C" w14:textId="53C764A1" w:rsidR="00676850" w:rsidRDefault="00676850" w:rsidP="009F6AD6">
      <w:pPr>
        <w:pStyle w:val="BodyText"/>
        <w:numPr>
          <w:ilvl w:val="1"/>
          <w:numId w:val="21"/>
        </w:numPr>
        <w:spacing w:before="0" w:after="0"/>
      </w:pPr>
      <w:r>
        <w:lastRenderedPageBreak/>
        <w:t>descriptor rings</w:t>
      </w:r>
    </w:p>
    <w:p w14:paraId="6C786A1A" w14:textId="35D1426F" w:rsidR="00676850" w:rsidRDefault="00676850" w:rsidP="009F6AD6">
      <w:pPr>
        <w:pStyle w:val="BodyText"/>
        <w:numPr>
          <w:ilvl w:val="1"/>
          <w:numId w:val="21"/>
        </w:numPr>
        <w:spacing w:before="0" w:after="0"/>
      </w:pPr>
      <w:proofErr w:type="spellStart"/>
      <w:r>
        <w:t>mbuf</w:t>
      </w:r>
      <w:proofErr w:type="spellEnd"/>
      <w:r>
        <w:t xml:space="preserve"> </w:t>
      </w:r>
      <w:r w:rsidR="00674DA7">
        <w:t>(to store packets)</w:t>
      </w:r>
    </w:p>
    <w:p w14:paraId="37EE780A" w14:textId="77777777" w:rsidR="00674DA7" w:rsidRDefault="00674DA7" w:rsidP="00674DA7">
      <w:pPr>
        <w:pStyle w:val="BodyText"/>
        <w:spacing w:before="0" w:after="0"/>
      </w:pPr>
    </w:p>
    <w:p w14:paraId="402D8935" w14:textId="3ACAE8F0" w:rsidR="00674DA7" w:rsidRDefault="00674DA7" w:rsidP="009F6AD6">
      <w:pPr>
        <w:pStyle w:val="BodyText"/>
        <w:numPr>
          <w:ilvl w:val="0"/>
          <w:numId w:val="22"/>
        </w:numPr>
        <w:spacing w:before="0" w:after="0"/>
      </w:pPr>
      <w:r w:rsidRPr="00674DA7">
        <w:rPr>
          <w:b/>
          <w:bCs/>
        </w:rPr>
        <w:t xml:space="preserve">Linux </w:t>
      </w:r>
      <w:proofErr w:type="spellStart"/>
      <w:r w:rsidRPr="00674DA7">
        <w:rPr>
          <w:b/>
          <w:bCs/>
        </w:rPr>
        <w:t>pThread</w:t>
      </w:r>
      <w:proofErr w:type="spellEnd"/>
      <w:r>
        <w:t xml:space="preserve"> use to poll and process packets received in DPDK NIC queues.</w:t>
      </w:r>
    </w:p>
    <w:p w14:paraId="104EA071" w14:textId="2DF58322" w:rsidR="00674DA7" w:rsidRDefault="00674DA7" w:rsidP="00674DA7">
      <w:pPr>
        <w:pStyle w:val="BodyText"/>
        <w:spacing w:before="0" w:after="0"/>
      </w:pPr>
    </w:p>
    <w:p w14:paraId="68EFDF17" w14:textId="554E5231" w:rsidR="004E1C77" w:rsidRDefault="004E1C77" w:rsidP="007D0CF1">
      <w:pPr>
        <w:pStyle w:val="BodyText"/>
        <w:spacing w:before="0" w:after="0"/>
      </w:pPr>
    </w:p>
    <w:p w14:paraId="38B3FDAA" w14:textId="4900EB46" w:rsidR="004E1C77" w:rsidRDefault="00676850" w:rsidP="007D0CF1">
      <w:pPr>
        <w:pStyle w:val="BodyText"/>
        <w:spacing w:before="0" w:after="0"/>
      </w:pPr>
      <w:r>
        <w:object w:dxaOrig="12504" w:dyaOrig="4367" w14:anchorId="478F0624">
          <v:shape id="_x0000_i1039" type="#_x0000_t75" style="width:455.6pt;height:155.5pt" o:ole="">
            <v:imagedata r:id="rId37" o:title=""/>
          </v:shape>
          <o:OLEObject Type="Embed" ProgID="Visio.Drawing.15" ShapeID="_x0000_i1039" DrawAspect="Content" ObjectID="_1656444134" r:id="rId38"/>
        </w:object>
      </w:r>
    </w:p>
    <w:p w14:paraId="6DE7E496" w14:textId="5B817C92" w:rsidR="007D0CF1" w:rsidRDefault="007D0CF1" w:rsidP="007D0CF1">
      <w:pPr>
        <w:pStyle w:val="BodyText"/>
        <w:spacing w:before="0" w:after="0"/>
      </w:pPr>
    </w:p>
    <w:p w14:paraId="28358056" w14:textId="563A1E0F" w:rsidR="00747120" w:rsidRDefault="00747120" w:rsidP="00747120">
      <w:pPr>
        <w:pStyle w:val="Heading3"/>
      </w:pPr>
      <w:bookmarkStart w:id="18" w:name="_Toc42974245"/>
      <w:r>
        <w:t>DPDK overview</w:t>
      </w:r>
      <w:bookmarkEnd w:id="18"/>
    </w:p>
    <w:p w14:paraId="27893178" w14:textId="77777777" w:rsidR="00747120" w:rsidRDefault="00747120" w:rsidP="00747120">
      <w:pPr>
        <w:pStyle w:val="FirstParagraph"/>
      </w:pPr>
      <w:r>
        <w:t>Data Plane Development Kit (DPDK) is a set of data plane libraries and network interface controller drivers for fast packet processing, currently managed as an open-source project under the Linux Foundation.</w:t>
      </w:r>
    </w:p>
    <w:p w14:paraId="553B9458" w14:textId="77777777" w:rsidR="00747120" w:rsidRDefault="00747120" w:rsidP="00747120">
      <w:pPr>
        <w:pStyle w:val="BodyText"/>
      </w:pPr>
      <w:r>
        <w:t>The main goal of the DPDK is to provide a simple, complete framework for fast packet processing in data plane applications.</w:t>
      </w:r>
    </w:p>
    <w:p w14:paraId="69B6E64F" w14:textId="77777777" w:rsidR="00747120" w:rsidRDefault="00747120" w:rsidP="00747120">
      <w:pPr>
        <w:pStyle w:val="BodyText"/>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28AE4595" w14:textId="77777777" w:rsidR="00747120" w:rsidRDefault="00747120" w:rsidP="00747120">
      <w:pPr>
        <w:pStyle w:val="BodyText"/>
      </w:pPr>
      <w:r>
        <w:t>These environments are created through the use of make files and configuration files. Once the EAL library is created, the user may link with the library to create their own applications.</w:t>
      </w:r>
    </w:p>
    <w:p w14:paraId="40B039A6" w14:textId="77777777" w:rsidR="00747120" w:rsidRDefault="00747120" w:rsidP="00747120">
      <w:pPr>
        <w:pStyle w:val="BodyText"/>
      </w:pPr>
      <w:r>
        <w:t>The DPDK implements a "run to completion model" for packet processing, where all resources must be allocated prior to calling Data Plane applications, running as execution units on logical processing cores.</w:t>
      </w:r>
    </w:p>
    <w:p w14:paraId="43A06AF3" w14:textId="77777777" w:rsidR="00747120" w:rsidRDefault="00747120" w:rsidP="00747120">
      <w:pPr>
        <w:pStyle w:val="BodyText"/>
      </w:pPr>
      <w:r>
        <w:t>The model does not support a scheduler and all devices are accessed by polling. The primary reason for not using interrupts is the performance overhead imposed by interrupt processing.</w:t>
      </w:r>
    </w:p>
    <w:p w14:paraId="7C33B75A" w14:textId="77777777" w:rsidR="00747120" w:rsidRDefault="00747120" w:rsidP="00747120">
      <w:pPr>
        <w:pStyle w:val="BodyText"/>
      </w:pPr>
      <w:r>
        <w:t xml:space="preserve">For more information please refer to dpdk.org documents </w:t>
      </w:r>
      <w:hyperlink r:id="rId39">
        <w:r>
          <w:rPr>
            <w:rStyle w:val="Hyperlink"/>
          </w:rPr>
          <w:t>http://dpdk.org/doc/guides/prog_guide/index.html</w:t>
        </w:r>
      </w:hyperlink>
    </w:p>
    <w:p w14:paraId="670DF80C" w14:textId="77777777" w:rsidR="00747120" w:rsidRDefault="00747120" w:rsidP="00747120">
      <w:pPr>
        <w:pStyle w:val="BodyText"/>
        <w:spacing w:before="0" w:after="0"/>
      </w:pPr>
    </w:p>
    <w:p w14:paraId="1DF1C40C" w14:textId="77777777" w:rsidR="00747120" w:rsidRDefault="00747120" w:rsidP="00747120">
      <w:pPr>
        <w:pStyle w:val="BodyText"/>
        <w:spacing w:before="0" w:after="0"/>
      </w:pPr>
    </w:p>
    <w:p w14:paraId="1194DC2A" w14:textId="5EFAB21C" w:rsidR="004D0E72" w:rsidRPr="0067303F" w:rsidRDefault="00747120" w:rsidP="00747120">
      <w:pPr>
        <w:pStyle w:val="BodyText"/>
        <w:spacing w:before="0" w:after="0"/>
      </w:pPr>
      <w:r>
        <w:br w:type="page"/>
      </w:r>
    </w:p>
    <w:p w14:paraId="08E4D919" w14:textId="36F9AD96" w:rsidR="001E4D25" w:rsidRDefault="007D0CF1" w:rsidP="007D0CF1">
      <w:pPr>
        <w:pStyle w:val="Heading3"/>
      </w:pPr>
      <w:bookmarkStart w:id="19" w:name="_Toc42974246"/>
      <w:r>
        <w:lastRenderedPageBreak/>
        <w:t>DPDK software architecture</w:t>
      </w:r>
      <w:bookmarkEnd w:id="19"/>
    </w:p>
    <w:p w14:paraId="543EDAAF" w14:textId="0A58590C" w:rsidR="001E4D25" w:rsidRDefault="001E4D25" w:rsidP="001E4D25">
      <w:pPr>
        <w:pStyle w:val="BodyText"/>
        <w:spacing w:before="0" w:after="0"/>
      </w:pPr>
    </w:p>
    <w:p w14:paraId="71CB2C5F" w14:textId="7B90BB44" w:rsidR="001E4D25" w:rsidRDefault="001E4D25" w:rsidP="001E4D25">
      <w:pPr>
        <w:pStyle w:val="BodyText"/>
        <w:spacing w:before="0" w:after="0"/>
      </w:pPr>
      <w:r>
        <w:t>DPDK is a set of programing libraries that can be used to create an application that needs to process network packets at a high speed. DPDK is proposing following functions:</w:t>
      </w:r>
    </w:p>
    <w:p w14:paraId="1A723100" w14:textId="77777777" w:rsidR="001E4D25" w:rsidRDefault="001E4D25" w:rsidP="009F6AD6">
      <w:pPr>
        <w:pStyle w:val="BodyText"/>
        <w:numPr>
          <w:ilvl w:val="0"/>
          <w:numId w:val="4"/>
        </w:numPr>
        <w:spacing w:before="0" w:after="0"/>
      </w:pPr>
      <w:r>
        <w:t>A queue manager implements lockless queues</w:t>
      </w:r>
    </w:p>
    <w:p w14:paraId="29CE8379" w14:textId="77777777" w:rsidR="001E4D25" w:rsidRDefault="001E4D25" w:rsidP="009F6AD6">
      <w:pPr>
        <w:pStyle w:val="BodyText"/>
        <w:numPr>
          <w:ilvl w:val="0"/>
          <w:numId w:val="4"/>
        </w:numPr>
        <w:spacing w:before="0" w:after="0"/>
      </w:pPr>
      <w:r>
        <w:t>A buffer manager pre-allocates fixed size buffers</w:t>
      </w:r>
    </w:p>
    <w:p w14:paraId="729694D1" w14:textId="77777777" w:rsidR="001E4D25" w:rsidRDefault="001E4D25" w:rsidP="009F6AD6">
      <w:pPr>
        <w:pStyle w:val="BodyText"/>
        <w:numPr>
          <w:ilvl w:val="0"/>
          <w:numId w:val="4"/>
        </w:numPr>
        <w:spacing w:before="0" w:after="0"/>
      </w:pPr>
      <w:r>
        <w:t>A memory manager allocates pools of objects in memory and uses a ring to store free objects</w:t>
      </w:r>
    </w:p>
    <w:p w14:paraId="15D80A4B" w14:textId="77777777" w:rsidR="001E4D25" w:rsidRDefault="001E4D25" w:rsidP="009F6AD6">
      <w:pPr>
        <w:pStyle w:val="BodyText"/>
        <w:numPr>
          <w:ilvl w:val="0"/>
          <w:numId w:val="4"/>
        </w:numPr>
        <w:spacing w:before="0" w:after="0"/>
      </w:pPr>
      <w:r>
        <w:t>Poll mode drivers (PMD) are designed to work without asynchronous notifications, reducing overhead</w:t>
      </w:r>
    </w:p>
    <w:p w14:paraId="7A5CE34B" w14:textId="1C0F962C" w:rsidR="001E4D25" w:rsidRDefault="001E4D25" w:rsidP="009F6AD6">
      <w:pPr>
        <w:pStyle w:val="BodyText"/>
        <w:numPr>
          <w:ilvl w:val="0"/>
          <w:numId w:val="4"/>
        </w:numPr>
        <w:spacing w:before="0" w:after="0"/>
      </w:pPr>
      <w:r>
        <w:t>A packet framework made up of a set of libraries that are helpers to develop packet processing</w:t>
      </w:r>
    </w:p>
    <w:p w14:paraId="0E997BE0" w14:textId="7A863E17" w:rsidR="001E4D25" w:rsidRDefault="001E4D25" w:rsidP="001E4D25">
      <w:pPr>
        <w:pStyle w:val="BodyText"/>
        <w:spacing w:before="0" w:after="0"/>
      </w:pPr>
    </w:p>
    <w:p w14:paraId="0B08E0A9" w14:textId="01F8B1AA" w:rsidR="001E4D25" w:rsidRDefault="001E4D25" w:rsidP="001E4D25">
      <w:pPr>
        <w:pStyle w:val="BodyText"/>
        <w:spacing w:before="0" w:after="0"/>
      </w:pPr>
      <w:r>
        <w:t>In order to reduce Linux user to kernel space context switching</w:t>
      </w:r>
      <w:ins w:id="20" w:author="Ping Song" w:date="2020-07-01T19:35:00Z">
        <w:r w:rsidR="00EE23E4">
          <w:t>,</w:t>
        </w:r>
      </w:ins>
      <w:r>
        <w:t xml:space="preserve"> all these functions are made available by DPDK into the user space </w:t>
      </w:r>
      <w:ins w:id="21" w:author="Ping Song" w:date="2020-07-01T19:36:00Z">
        <w:r w:rsidR="00EE23E4">
          <w:t xml:space="preserve">where </w:t>
        </w:r>
      </w:ins>
      <w:r>
        <w:t>application</w:t>
      </w:r>
      <w:r w:rsidR="00114DC4">
        <w:t>s</w:t>
      </w:r>
      <w:r>
        <w:t xml:space="preserve"> </w:t>
      </w:r>
      <w:r w:rsidR="00114DC4">
        <w:t>are</w:t>
      </w:r>
      <w:r>
        <w:t xml:space="preserve"> running.</w:t>
      </w:r>
      <w:r w:rsidR="00114DC4">
        <w:t xml:space="preserve"> User applications using DPDK libraries have a direct access to the NIC cards, without passing through a NIC Kernel driver as it is required when DPDK is not used.</w:t>
      </w:r>
    </w:p>
    <w:p w14:paraId="76C9AD32" w14:textId="1AEAF725" w:rsidR="001E4D25" w:rsidRDefault="001E4D25" w:rsidP="001E4D25">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14DC4" w14:paraId="069025E5" w14:textId="77777777" w:rsidTr="00114DC4">
        <w:tc>
          <w:tcPr>
            <w:tcW w:w="4531" w:type="dxa"/>
          </w:tcPr>
          <w:p w14:paraId="57C93C8F" w14:textId="77777777" w:rsidR="00114DC4" w:rsidRPr="00114DC4" w:rsidRDefault="00114DC4" w:rsidP="00114DC4">
            <w:pPr>
              <w:pStyle w:val="BodyText"/>
              <w:spacing w:before="0" w:after="0"/>
              <w:jc w:val="center"/>
              <w:rPr>
                <w:i/>
                <w:iCs/>
              </w:rPr>
            </w:pPr>
            <w:r w:rsidRPr="00114DC4">
              <w:rPr>
                <w:i/>
                <w:iCs/>
              </w:rPr>
              <w:t>Regular Network Application</w:t>
            </w:r>
          </w:p>
          <w:p w14:paraId="30F1CA24" w14:textId="46E49D05" w:rsidR="00114DC4" w:rsidRDefault="00114DC4" w:rsidP="001E4D25">
            <w:pPr>
              <w:pStyle w:val="BodyText"/>
              <w:spacing w:before="0" w:after="0"/>
            </w:pPr>
          </w:p>
          <w:p w14:paraId="4B68AFC4" w14:textId="3952BD6C" w:rsidR="00114DC4" w:rsidRDefault="00114DC4" w:rsidP="001E4D25">
            <w:pPr>
              <w:pStyle w:val="BodyText"/>
              <w:spacing w:before="0" w:after="0"/>
            </w:pPr>
            <w:r>
              <w:object w:dxaOrig="8172" w:dyaOrig="7873" w14:anchorId="23C8A428">
                <v:shape id="_x0000_i1084" type="#_x0000_t75" style="width:198.15pt;height:192.4pt" o:ole="">
                  <v:imagedata r:id="rId40" o:title=""/>
                </v:shape>
                <o:OLEObject Type="Embed" ProgID="Visio.Drawing.15" ShapeID="_x0000_i1084" DrawAspect="Content" ObjectID="_1656444135" r:id="rId41"/>
              </w:object>
            </w:r>
          </w:p>
          <w:p w14:paraId="0AE8F0B7" w14:textId="736626F7" w:rsidR="00114DC4" w:rsidRDefault="00114DC4" w:rsidP="001E4D25">
            <w:pPr>
              <w:pStyle w:val="BodyText"/>
              <w:spacing w:before="0" w:after="0"/>
            </w:pPr>
          </w:p>
        </w:tc>
        <w:tc>
          <w:tcPr>
            <w:tcW w:w="4531" w:type="dxa"/>
          </w:tcPr>
          <w:p w14:paraId="1F44D29B" w14:textId="2468FF12" w:rsidR="00114DC4" w:rsidRPr="00114DC4" w:rsidRDefault="00114DC4" w:rsidP="00114DC4">
            <w:pPr>
              <w:pStyle w:val="BodyText"/>
              <w:spacing w:before="0" w:after="0"/>
              <w:jc w:val="center"/>
              <w:rPr>
                <w:i/>
                <w:iCs/>
              </w:rPr>
            </w:pPr>
            <w:r w:rsidRPr="00114DC4">
              <w:rPr>
                <w:i/>
                <w:iCs/>
              </w:rPr>
              <w:t>Network Application with DPDK</w:t>
            </w:r>
          </w:p>
          <w:p w14:paraId="047EAC6C" w14:textId="0AA958A5" w:rsidR="00114DC4" w:rsidRDefault="00114DC4" w:rsidP="00114DC4">
            <w:pPr>
              <w:pStyle w:val="BodyText"/>
              <w:spacing w:before="0" w:after="0"/>
            </w:pPr>
          </w:p>
          <w:p w14:paraId="1DBA6844" w14:textId="360EDE17" w:rsidR="00114DC4" w:rsidRDefault="00114DC4" w:rsidP="00114DC4">
            <w:pPr>
              <w:pStyle w:val="BodyText"/>
              <w:spacing w:before="0" w:after="0"/>
            </w:pPr>
            <w:r>
              <w:object w:dxaOrig="8172" w:dyaOrig="7873" w14:anchorId="69E54EF2">
                <v:shape id="_x0000_i1085" type="#_x0000_t75" style="width:198.15pt;height:192.4pt" o:ole="">
                  <v:imagedata r:id="rId42" o:title=""/>
                </v:shape>
                <o:OLEObject Type="Embed" ProgID="Visio.Drawing.15" ShapeID="_x0000_i1085" DrawAspect="Content" ObjectID="_1656444136" r:id="rId43"/>
              </w:object>
            </w:r>
          </w:p>
          <w:p w14:paraId="25674A0A" w14:textId="6346695C" w:rsidR="00114DC4" w:rsidRDefault="00114DC4" w:rsidP="001E4D25">
            <w:pPr>
              <w:pStyle w:val="BodyText"/>
              <w:spacing w:before="0" w:after="0"/>
            </w:pPr>
          </w:p>
        </w:tc>
      </w:tr>
    </w:tbl>
    <w:p w14:paraId="7A2CA6BE" w14:textId="26936D64" w:rsidR="00114DC4" w:rsidRDefault="00647FD7" w:rsidP="00647FD7">
      <w:pPr>
        <w:pStyle w:val="FirstParagraph"/>
        <w:spacing w:before="0" w:after="0"/>
      </w:pPr>
      <w:r>
        <w:t>DPDK is allowing to build user-space multi-thread network application</w:t>
      </w:r>
      <w:r w:rsidR="0048638C" w:rsidRPr="0048638C">
        <w:t xml:space="preserve"> using the POSIX thread (</w:t>
      </w:r>
      <w:proofErr w:type="spellStart"/>
      <w:r w:rsidR="0048638C" w:rsidRPr="0048638C">
        <w:t>pthread</w:t>
      </w:r>
      <w:proofErr w:type="spellEnd"/>
      <w:r w:rsidR="0048638C" w:rsidRPr="0048638C">
        <w:t>) library.</w:t>
      </w:r>
    </w:p>
    <w:p w14:paraId="1E05B10D" w14:textId="5323F4F2" w:rsidR="00114DC4" w:rsidRPr="006E16F6" w:rsidRDefault="00114DC4" w:rsidP="00114DC4">
      <w:pPr>
        <w:pStyle w:val="BodyText"/>
        <w:spacing w:before="0" w:after="0"/>
        <w:rPr>
          <w:lang w:val="en-GB"/>
        </w:rPr>
      </w:pPr>
      <w:r>
        <w:t>DPDK is</w:t>
      </w:r>
      <w:r w:rsidR="006E16F6">
        <w:t xml:space="preserve"> a framework which is made of several </w:t>
      </w:r>
      <w:r w:rsidR="001107B1">
        <w:t>libraries</w:t>
      </w:r>
      <w:r w:rsidRPr="006E16F6">
        <w:rPr>
          <w:lang w:val="en-GB"/>
        </w:rPr>
        <w:t>:</w:t>
      </w:r>
    </w:p>
    <w:p w14:paraId="5B65F419" w14:textId="2A93F2F6" w:rsidR="00114DC4" w:rsidRDefault="00114DC4" w:rsidP="009F6AD6">
      <w:pPr>
        <w:pStyle w:val="BodyText"/>
        <w:numPr>
          <w:ilvl w:val="0"/>
          <w:numId w:val="6"/>
        </w:numPr>
        <w:spacing w:before="0" w:after="0"/>
        <w:rPr>
          <w:lang w:val="fr-FR"/>
        </w:rPr>
      </w:pPr>
      <w:proofErr w:type="spellStart"/>
      <w:r w:rsidRPr="00114DC4">
        <w:rPr>
          <w:lang w:val="fr-FR"/>
        </w:rPr>
        <w:t>Environment</w:t>
      </w:r>
      <w:proofErr w:type="spellEnd"/>
      <w:r w:rsidRPr="00114DC4">
        <w:rPr>
          <w:lang w:val="fr-FR"/>
        </w:rPr>
        <w:t xml:space="preserve"> Abstraction Layer</w:t>
      </w:r>
      <w:r w:rsidR="006E16F6">
        <w:rPr>
          <w:lang w:val="fr-FR"/>
        </w:rPr>
        <w:t xml:space="preserve"> (EAL)</w:t>
      </w:r>
    </w:p>
    <w:p w14:paraId="08DC94EC" w14:textId="1149D523" w:rsidR="00647FD7" w:rsidRPr="00114DC4" w:rsidRDefault="00647FD7" w:rsidP="009F6AD6">
      <w:pPr>
        <w:pStyle w:val="BodyText"/>
        <w:numPr>
          <w:ilvl w:val="0"/>
          <w:numId w:val="6"/>
        </w:numPr>
        <w:spacing w:before="0" w:after="0"/>
        <w:rPr>
          <w:lang w:val="fr-FR"/>
        </w:rPr>
      </w:pPr>
      <w:r>
        <w:t>Ethernet Devices Abstraction (</w:t>
      </w:r>
      <w:proofErr w:type="spellStart"/>
      <w:r>
        <w:t>ethdev</w:t>
      </w:r>
      <w:proofErr w:type="spellEnd"/>
      <w:r>
        <w:t>)</w:t>
      </w:r>
    </w:p>
    <w:p w14:paraId="71523BA5" w14:textId="7EBCEF96" w:rsidR="00114DC4" w:rsidRPr="00114DC4" w:rsidRDefault="00114DC4" w:rsidP="009F6AD6">
      <w:pPr>
        <w:pStyle w:val="BodyText"/>
        <w:numPr>
          <w:ilvl w:val="0"/>
          <w:numId w:val="6"/>
        </w:numPr>
        <w:spacing w:before="0" w:after="0"/>
        <w:rPr>
          <w:lang w:val="fr-FR"/>
        </w:rPr>
      </w:pPr>
      <w:r w:rsidRPr="00114DC4">
        <w:rPr>
          <w:lang w:val="fr-FR"/>
        </w:rPr>
        <w:t>Queue Management (</w:t>
      </w:r>
      <w:proofErr w:type="spellStart"/>
      <w:r w:rsidRPr="00114DC4">
        <w:rPr>
          <w:lang w:val="fr-FR"/>
        </w:rPr>
        <w:t>rte_ring</w:t>
      </w:r>
      <w:proofErr w:type="spellEnd"/>
      <w:r w:rsidRPr="00114DC4">
        <w:rPr>
          <w:lang w:val="fr-FR"/>
        </w:rPr>
        <w:t>)</w:t>
      </w:r>
    </w:p>
    <w:p w14:paraId="6C2AAC0D" w14:textId="5B2ED2E6" w:rsidR="006E16F6" w:rsidRDefault="00114DC4" w:rsidP="009F6AD6">
      <w:pPr>
        <w:pStyle w:val="BodyText"/>
        <w:numPr>
          <w:ilvl w:val="0"/>
          <w:numId w:val="6"/>
        </w:numPr>
        <w:spacing w:before="0" w:after="0"/>
      </w:pPr>
      <w:r>
        <w:t>Memory</w:t>
      </w:r>
      <w:r w:rsidR="006E16F6">
        <w:t xml:space="preserve"> Pool</w:t>
      </w:r>
      <w:r>
        <w:t xml:space="preserve"> Management (</w:t>
      </w:r>
      <w:proofErr w:type="spellStart"/>
      <w:r>
        <w:t>rte_mempool</w:t>
      </w:r>
      <w:proofErr w:type="spellEnd"/>
      <w:r>
        <w:t>)</w:t>
      </w:r>
    </w:p>
    <w:p w14:paraId="06E03C5E" w14:textId="770A16F5" w:rsidR="00114DC4" w:rsidRDefault="00114DC4" w:rsidP="009F6AD6">
      <w:pPr>
        <w:pStyle w:val="BodyText"/>
        <w:numPr>
          <w:ilvl w:val="0"/>
          <w:numId w:val="6"/>
        </w:numPr>
        <w:spacing w:before="0" w:after="0"/>
      </w:pPr>
      <w:r>
        <w:t>Buffer Management (</w:t>
      </w:r>
      <w:proofErr w:type="spellStart"/>
      <w:r>
        <w:t>rte_mbuf</w:t>
      </w:r>
      <w:proofErr w:type="spellEnd"/>
      <w:r>
        <w:t>)</w:t>
      </w:r>
    </w:p>
    <w:p w14:paraId="591FAEC3" w14:textId="5E0181EC" w:rsidR="006E16F6" w:rsidRDefault="006E16F6" w:rsidP="009F6AD6">
      <w:pPr>
        <w:pStyle w:val="BodyText"/>
        <w:numPr>
          <w:ilvl w:val="0"/>
          <w:numId w:val="6"/>
        </w:numPr>
        <w:spacing w:before="0" w:after="0"/>
      </w:pPr>
      <w:r w:rsidRPr="006E16F6">
        <w:t>Timer Manager (</w:t>
      </w:r>
      <w:proofErr w:type="spellStart"/>
      <w:r w:rsidRPr="006E16F6">
        <w:t>librte_timer</w:t>
      </w:r>
      <w:proofErr w:type="spellEnd"/>
      <w:r w:rsidRPr="006E16F6">
        <w:t>)</w:t>
      </w:r>
    </w:p>
    <w:p w14:paraId="7AE22953" w14:textId="2C1978A1" w:rsidR="006E16F6" w:rsidRDefault="006E16F6" w:rsidP="009F6AD6">
      <w:pPr>
        <w:pStyle w:val="BodyText"/>
        <w:numPr>
          <w:ilvl w:val="0"/>
          <w:numId w:val="6"/>
        </w:numPr>
        <w:spacing w:before="0" w:after="0"/>
      </w:pPr>
      <w:r w:rsidRPr="006E16F6">
        <w:t>Ethernet Poll Mode Driver (PMD)</w:t>
      </w:r>
    </w:p>
    <w:p w14:paraId="68358EF4" w14:textId="3E42E918" w:rsidR="001107B1" w:rsidRDefault="001107B1" w:rsidP="009F6AD6">
      <w:pPr>
        <w:pStyle w:val="BodyText"/>
        <w:numPr>
          <w:ilvl w:val="0"/>
          <w:numId w:val="6"/>
        </w:numPr>
        <w:spacing w:before="0" w:after="0"/>
      </w:pPr>
      <w:r w:rsidRPr="001107B1">
        <w:t>Packet Forwarding Algorithm made up of Hash (</w:t>
      </w:r>
      <w:proofErr w:type="spellStart"/>
      <w:r w:rsidRPr="001107B1">
        <w:t>librte_hash</w:t>
      </w:r>
      <w:proofErr w:type="spellEnd"/>
      <w:r w:rsidRPr="001107B1">
        <w:t>) and Longest Prefix Match (</w:t>
      </w:r>
      <w:proofErr w:type="spellStart"/>
      <w:proofErr w:type="gramStart"/>
      <w:r w:rsidRPr="001107B1">
        <w:t>LPM,librte</w:t>
      </w:r>
      <w:proofErr w:type="gramEnd"/>
      <w:r w:rsidRPr="001107B1">
        <w:t>_lpm</w:t>
      </w:r>
      <w:proofErr w:type="spellEnd"/>
      <w:r w:rsidRPr="001107B1">
        <w:t>) libraries</w:t>
      </w:r>
    </w:p>
    <w:p w14:paraId="41A6FA51" w14:textId="70E7DD60" w:rsidR="001107B1" w:rsidRDefault="001107B1" w:rsidP="009F6AD6">
      <w:pPr>
        <w:pStyle w:val="BodyText"/>
        <w:numPr>
          <w:ilvl w:val="0"/>
          <w:numId w:val="6"/>
        </w:numPr>
        <w:spacing w:before="0" w:after="0"/>
      </w:pPr>
      <w:r w:rsidRPr="001107B1">
        <w:t>IP protocol fun</w:t>
      </w:r>
      <w:r>
        <w:t>c</w:t>
      </w:r>
      <w:r w:rsidRPr="001107B1">
        <w:t xml:space="preserve">tions </w:t>
      </w:r>
      <w:r>
        <w:t>(</w:t>
      </w:r>
      <w:proofErr w:type="spellStart"/>
      <w:r w:rsidRPr="001107B1">
        <w:t>librte_net</w:t>
      </w:r>
      <w:proofErr w:type="spellEnd"/>
      <w:r>
        <w:t>)</w:t>
      </w:r>
    </w:p>
    <w:p w14:paraId="383B39A2" w14:textId="77777777" w:rsidR="00647FD7" w:rsidRDefault="00647FD7" w:rsidP="001E4D25">
      <w:pPr>
        <w:pStyle w:val="BodyText"/>
        <w:spacing w:before="0" w:after="0"/>
      </w:pPr>
    </w:p>
    <w:p w14:paraId="302A6C70" w14:textId="303A3191" w:rsidR="004E7BA8" w:rsidRDefault="004E7BA8" w:rsidP="004E7BA8">
      <w:pPr>
        <w:pStyle w:val="BodyText"/>
        <w:spacing w:before="0" w:after="0"/>
      </w:pPr>
      <w:proofErr w:type="spellStart"/>
      <w:r w:rsidRPr="004E7BA8">
        <w:t>E</w:t>
      </w:r>
      <w:r>
        <w:t>thdev</w:t>
      </w:r>
      <w:proofErr w:type="spellEnd"/>
      <w:r w:rsidRPr="004E7BA8">
        <w:t xml:space="preserve"> </w:t>
      </w:r>
      <w:r>
        <w:t>library</w:t>
      </w:r>
      <w:r w:rsidRPr="004E7BA8">
        <w:t xml:space="preserve"> exposes API</w:t>
      </w:r>
      <w:r>
        <w:t>s</w:t>
      </w:r>
      <w:r w:rsidRPr="004E7BA8">
        <w:t xml:space="preserve"> to use the networking functions of</w:t>
      </w:r>
      <w:r>
        <w:t xml:space="preserve"> DPDK</w:t>
      </w:r>
      <w:r w:rsidRPr="004E7BA8">
        <w:t xml:space="preserve"> NIC devices. The bottom half part of </w:t>
      </w:r>
      <w:proofErr w:type="spellStart"/>
      <w:r w:rsidRPr="004E7BA8">
        <w:t>ethdev</w:t>
      </w:r>
      <w:proofErr w:type="spellEnd"/>
      <w:r w:rsidRPr="004E7BA8">
        <w:t xml:space="preserve"> is implemented by NIC PMD drivers.</w:t>
      </w:r>
      <w:r>
        <w:t xml:space="preserve"> </w:t>
      </w:r>
      <w:proofErr w:type="gramStart"/>
      <w:r w:rsidRPr="004E7BA8">
        <w:t>Thus</w:t>
      </w:r>
      <w:proofErr w:type="gramEnd"/>
      <w:r w:rsidRPr="004E7BA8">
        <w:t xml:space="preserve"> some features may not be </w:t>
      </w:r>
      <w:commentRangeStart w:id="22"/>
      <w:r w:rsidRPr="004E7BA8">
        <w:t>implemented</w:t>
      </w:r>
      <w:commentRangeEnd w:id="22"/>
      <w:r w:rsidR="009D632E">
        <w:rPr>
          <w:rStyle w:val="CommentReference"/>
        </w:rPr>
        <w:commentReference w:id="22"/>
      </w:r>
      <w:r w:rsidRPr="004E7BA8">
        <w:t>.</w:t>
      </w:r>
    </w:p>
    <w:p w14:paraId="3417CDB7" w14:textId="77777777" w:rsidR="004E7BA8" w:rsidRDefault="004E7BA8" w:rsidP="004E7BA8">
      <w:pPr>
        <w:pStyle w:val="BodyText"/>
        <w:spacing w:before="0" w:after="0"/>
      </w:pPr>
    </w:p>
    <w:p w14:paraId="7CA0B5DC" w14:textId="65BBD0EE" w:rsidR="004B77F6" w:rsidRDefault="001107B1" w:rsidP="001107B1">
      <w:pPr>
        <w:pStyle w:val="BodyText"/>
        <w:spacing w:before="0" w:after="0"/>
        <w:rPr>
          <w:lang w:eastAsia="zh-CN"/>
        </w:rPr>
      </w:pPr>
      <w:r>
        <w:t xml:space="preserve">Poll Mode </w:t>
      </w:r>
      <w:r w:rsidR="00911AFA">
        <w:t>e</w:t>
      </w:r>
      <w:r>
        <w:t xml:space="preserve">thernet </w:t>
      </w:r>
      <w:r w:rsidR="00911AFA">
        <w:t>D</w:t>
      </w:r>
      <w:r>
        <w:t xml:space="preserve">rivers (PMDs) are a key component for DPDK. These PMDs by-pass the kernel </w:t>
      </w:r>
      <w:r w:rsidR="00911AFA">
        <w:t>and are providing a direct access to the Network Interface Card</w:t>
      </w:r>
      <w:r w:rsidR="004B77F6">
        <w:t>s</w:t>
      </w:r>
      <w:r w:rsidR="00911AFA">
        <w:t xml:space="preserve"> (NIC)</w:t>
      </w:r>
      <w:r w:rsidR="004B77F6">
        <w:t xml:space="preserve"> used with </w:t>
      </w:r>
      <w:commentRangeStart w:id="23"/>
      <w:r w:rsidR="004B77F6">
        <w:t>DPDK</w:t>
      </w:r>
      <w:commentRangeEnd w:id="23"/>
      <w:r w:rsidR="00082509">
        <w:rPr>
          <w:rStyle w:val="CommentReference"/>
        </w:rPr>
        <w:commentReference w:id="23"/>
      </w:r>
      <w:r>
        <w:t>.</w:t>
      </w:r>
    </w:p>
    <w:p w14:paraId="5A74BA93" w14:textId="1956306D" w:rsidR="004B77F6" w:rsidRDefault="004B77F6" w:rsidP="001107B1">
      <w:pPr>
        <w:pStyle w:val="BodyText"/>
        <w:spacing w:before="0" w:after="0"/>
      </w:pPr>
    </w:p>
    <w:p w14:paraId="2690170A" w14:textId="61405277" w:rsidR="004B77F6" w:rsidRDefault="004B77F6" w:rsidP="004B77F6">
      <w:pPr>
        <w:pStyle w:val="BodyText"/>
        <w:spacing w:before="0" w:after="0"/>
      </w:pPr>
      <w:r w:rsidRPr="00F75942">
        <w:t>Linux user space device enablers (UIO or VFIO)</w:t>
      </w:r>
      <w:r w:rsidRPr="004B77F6">
        <w:t xml:space="preserve"> </w:t>
      </w:r>
      <w:r>
        <w:t xml:space="preserve">are provided by Linux Kernel and are required to run DPDK. They are allowing to discover and expose PCI devices information and address space through the </w:t>
      </w:r>
      <w:r>
        <w:rPr>
          <w:rStyle w:val="VerbatimChar"/>
        </w:rPr>
        <w:t>/sys</w:t>
      </w:r>
      <w:r>
        <w:t xml:space="preserve"> directory tree.</w:t>
      </w:r>
    </w:p>
    <w:p w14:paraId="7C355F25" w14:textId="77777777" w:rsidR="004B77F6" w:rsidRDefault="004B77F6" w:rsidP="001107B1">
      <w:pPr>
        <w:pStyle w:val="BodyText"/>
        <w:spacing w:before="0" w:after="0"/>
      </w:pPr>
    </w:p>
    <w:p w14:paraId="164B6DEC" w14:textId="747BF020" w:rsidR="004B77F6" w:rsidRDefault="001107B1" w:rsidP="001107B1">
      <w:pPr>
        <w:pStyle w:val="BodyText"/>
        <w:spacing w:before="0" w:after="0"/>
      </w:pPr>
      <w:r>
        <w:t xml:space="preserve">DPDK </w:t>
      </w:r>
      <w:r w:rsidR="004B77F6">
        <w:t>l</w:t>
      </w:r>
      <w:r>
        <w:t>ibraries</w:t>
      </w:r>
      <w:r w:rsidR="004B77F6">
        <w:t xml:space="preserve"> are</w:t>
      </w:r>
      <w:r>
        <w:t xml:space="preserve"> </w:t>
      </w:r>
      <w:r w:rsidR="004B77F6">
        <w:t>allowing</w:t>
      </w:r>
      <w:r>
        <w:t xml:space="preserve"> kernel-bypass application development</w:t>
      </w:r>
      <w:r w:rsidR="004B77F6">
        <w:t>:</w:t>
      </w:r>
    </w:p>
    <w:p w14:paraId="3BA7B5FD" w14:textId="77777777" w:rsidR="004B77F6" w:rsidRDefault="001107B1" w:rsidP="009F6AD6">
      <w:pPr>
        <w:pStyle w:val="BodyText"/>
        <w:numPr>
          <w:ilvl w:val="0"/>
          <w:numId w:val="8"/>
        </w:numPr>
        <w:spacing w:before="0" w:after="0"/>
      </w:pPr>
      <w:r>
        <w:t xml:space="preserve">probing for PCI devices (attached via </w:t>
      </w:r>
      <w:r w:rsidR="00F75942">
        <w:t>a Linux user space device enabler</w:t>
      </w:r>
      <w:r>
        <w:t xml:space="preserve">), </w:t>
      </w:r>
    </w:p>
    <w:p w14:paraId="0DABFAD3" w14:textId="77777777" w:rsidR="004B77F6" w:rsidRDefault="001107B1" w:rsidP="009F6AD6">
      <w:pPr>
        <w:pStyle w:val="BodyText"/>
        <w:numPr>
          <w:ilvl w:val="0"/>
          <w:numId w:val="8"/>
        </w:numPr>
        <w:spacing w:before="0" w:after="0"/>
      </w:pPr>
      <w:r>
        <w:t>huge-page memory</w:t>
      </w:r>
      <w:r w:rsidR="004B77F6">
        <w:t xml:space="preserve"> allocation</w:t>
      </w:r>
      <w:r>
        <w:t xml:space="preserve">, </w:t>
      </w:r>
    </w:p>
    <w:p w14:paraId="10E192D5" w14:textId="714B2994" w:rsidR="004B77F6" w:rsidRDefault="001107B1" w:rsidP="009F6AD6">
      <w:pPr>
        <w:pStyle w:val="BodyText"/>
        <w:numPr>
          <w:ilvl w:val="0"/>
          <w:numId w:val="8"/>
        </w:numPr>
        <w:spacing w:before="0" w:after="0"/>
      </w:pPr>
      <w:r>
        <w:t>data structures geared toward polled-mode message-passing applications</w:t>
      </w:r>
      <w:r w:rsidR="004B77F6">
        <w:t>:</w:t>
      </w:r>
    </w:p>
    <w:p w14:paraId="6F4DCE43" w14:textId="77777777" w:rsidR="004B77F6" w:rsidRDefault="001107B1" w:rsidP="009F6AD6">
      <w:pPr>
        <w:pStyle w:val="BodyText"/>
        <w:numPr>
          <w:ilvl w:val="1"/>
          <w:numId w:val="8"/>
        </w:numPr>
        <w:spacing w:before="0" w:after="0"/>
      </w:pPr>
      <w:r>
        <w:t xml:space="preserve"> such as lockless rings</w:t>
      </w:r>
    </w:p>
    <w:p w14:paraId="632F3062" w14:textId="0199408B" w:rsidR="001107B1" w:rsidRDefault="001107B1" w:rsidP="009F6AD6">
      <w:pPr>
        <w:pStyle w:val="BodyText"/>
        <w:numPr>
          <w:ilvl w:val="1"/>
          <w:numId w:val="8"/>
        </w:numPr>
        <w:spacing w:before="0" w:after="0"/>
      </w:pPr>
      <w:r>
        <w:t>memory buffer pools with per-core caches.</w:t>
      </w:r>
    </w:p>
    <w:p w14:paraId="0A252E9C" w14:textId="20AFF601" w:rsidR="004B77F6" w:rsidRDefault="004B77F6" w:rsidP="004B77F6">
      <w:pPr>
        <w:pStyle w:val="BodyText"/>
        <w:spacing w:before="0" w:after="0"/>
      </w:pPr>
    </w:p>
    <w:p w14:paraId="197D592F" w14:textId="27D74D3F" w:rsidR="00647FD7" w:rsidRDefault="00647FD7" w:rsidP="004B77F6">
      <w:pPr>
        <w:pStyle w:val="BodyText"/>
        <w:spacing w:before="0" w:after="0"/>
      </w:pPr>
      <w:r>
        <w:t>The diagram below is providing an overview of DPDK libraries.</w:t>
      </w:r>
    </w:p>
    <w:p w14:paraId="09BB3EC9" w14:textId="77777777" w:rsidR="00647FD7" w:rsidRDefault="00647FD7" w:rsidP="004B77F6">
      <w:pPr>
        <w:pStyle w:val="BodyText"/>
        <w:spacing w:before="0" w:after="0"/>
      </w:pPr>
    </w:p>
    <w:p w14:paraId="48F7E233" w14:textId="5F8B50E9" w:rsidR="00647FD7" w:rsidRDefault="006C258C" w:rsidP="00647FD7">
      <w:pPr>
        <w:pStyle w:val="BodyText"/>
        <w:spacing w:before="0" w:after="0"/>
        <w:jc w:val="center"/>
      </w:pPr>
      <w:r>
        <w:object w:dxaOrig="15732" w:dyaOrig="13944" w14:anchorId="20802EF3">
          <v:shape id="_x0000_i1086" type="#_x0000_t75" style="width:347.9pt;height:305.85pt" o:ole="">
            <v:imagedata r:id="rId47" o:title=""/>
          </v:shape>
          <o:OLEObject Type="Embed" ProgID="Visio.Drawing.15" ShapeID="_x0000_i1086" DrawAspect="Content" ObjectID="_1656444137" r:id="rId48"/>
        </w:object>
      </w:r>
    </w:p>
    <w:p w14:paraId="66FD3CD8" w14:textId="77777777" w:rsidR="00647FD7" w:rsidRPr="004B77F6" w:rsidRDefault="00647FD7" w:rsidP="004B77F6">
      <w:pPr>
        <w:pStyle w:val="BodyText"/>
        <w:spacing w:before="0" w:after="0"/>
      </w:pPr>
    </w:p>
    <w:p w14:paraId="5A254234" w14:textId="6C58BD5E" w:rsidR="00F75942" w:rsidRPr="00647FD7" w:rsidRDefault="00647FD7" w:rsidP="004B77F6">
      <w:pPr>
        <w:pStyle w:val="BodyText"/>
        <w:spacing w:before="0" w:after="0"/>
        <w:rPr>
          <w:lang w:val="en-GB"/>
        </w:rPr>
      </w:pPr>
      <w:r w:rsidRPr="00647FD7">
        <w:rPr>
          <w:lang w:val="en-GB"/>
        </w:rPr>
        <w:t xml:space="preserve">Only </w:t>
      </w:r>
      <w:r>
        <w:rPr>
          <w:lang w:val="en-GB"/>
        </w:rPr>
        <w:t>few libraries have been described in this diagram:</w:t>
      </w:r>
      <w:r w:rsidR="006C258C">
        <w:rPr>
          <w:lang w:val="en-GB"/>
        </w:rPr>
        <w:t xml:space="preserve"> Set of libraries is enriched at each new DPDK release (</w:t>
      </w:r>
      <w:proofErr w:type="spellStart"/>
      <w:r w:rsidR="006C258C">
        <w:rPr>
          <w:lang w:val="en-GB"/>
        </w:rPr>
        <w:t>cf</w:t>
      </w:r>
      <w:proofErr w:type="spellEnd"/>
      <w:r w:rsidR="006C258C">
        <w:rPr>
          <w:lang w:val="en-GB"/>
        </w:rPr>
        <w:t xml:space="preserve">: </w:t>
      </w:r>
      <w:r w:rsidR="006C258C" w:rsidRPr="006C258C">
        <w:rPr>
          <w:lang w:val="en-GB"/>
        </w:rPr>
        <w:t>https://www.dpdk.org/</w:t>
      </w:r>
      <w:r w:rsidR="006C258C">
        <w:rPr>
          <w:lang w:val="en-GB"/>
        </w:rPr>
        <w:t>).</w:t>
      </w:r>
    </w:p>
    <w:p w14:paraId="012F4770" w14:textId="77777777" w:rsidR="00114DC4" w:rsidRPr="00647FD7" w:rsidRDefault="00114DC4" w:rsidP="007D0CF1">
      <w:pPr>
        <w:pStyle w:val="Heading3"/>
        <w:rPr>
          <w:lang w:val="en-GB"/>
        </w:rPr>
      </w:pPr>
      <w:bookmarkStart w:id="24" w:name="_Toc42974247"/>
      <w:r w:rsidRPr="00647FD7">
        <w:rPr>
          <w:lang w:val="en-GB"/>
        </w:rPr>
        <w:lastRenderedPageBreak/>
        <w:t>DPDK Environment Abstraction Layer</w:t>
      </w:r>
      <w:bookmarkEnd w:id="24"/>
    </w:p>
    <w:p w14:paraId="0DD446F1" w14:textId="77777777" w:rsidR="00114DC4" w:rsidRDefault="00114DC4" w:rsidP="00114DC4">
      <w:pPr>
        <w:spacing w:after="0"/>
      </w:pPr>
      <w:r>
        <w:t xml:space="preserve">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w:t>
      </w:r>
      <w:proofErr w:type="spellStart"/>
      <w:proofErr w:type="gramStart"/>
      <w:r w:rsidRPr="00114DC4">
        <w:rPr>
          <w:i/>
          <w:iCs/>
        </w:rPr>
        <w:t>mmap</w:t>
      </w:r>
      <w:proofErr w:type="spellEnd"/>
      <w:r w:rsidRPr="00114DC4">
        <w:rPr>
          <w:i/>
          <w:iCs/>
        </w:rPr>
        <w:t>(</w:t>
      </w:r>
      <w:proofErr w:type="gramEnd"/>
      <w:r w:rsidRPr="00114DC4">
        <w:rPr>
          <w:i/>
          <w:iCs/>
        </w:rPr>
        <w:t>)</w:t>
      </w:r>
      <w:r>
        <w:t xml:space="preserve"> in </w:t>
      </w:r>
      <w:proofErr w:type="spellStart"/>
      <w:r w:rsidRPr="00114DC4">
        <w:rPr>
          <w:i/>
          <w:iCs/>
        </w:rPr>
        <w:t>hugetlbfs</w:t>
      </w:r>
      <w:proofErr w:type="spellEnd"/>
      <w:r>
        <w:t xml:space="preserve"> (using huge page sizes to increase performance).</w:t>
      </w:r>
    </w:p>
    <w:p w14:paraId="23B24852" w14:textId="77777777" w:rsidR="00114DC4" w:rsidRDefault="00114DC4" w:rsidP="00114DC4">
      <w:pPr>
        <w:spacing w:after="0"/>
      </w:pPr>
    </w:p>
    <w:p w14:paraId="098D3CAF" w14:textId="77777777" w:rsidR="00114DC4" w:rsidRDefault="00114DC4" w:rsidP="00114DC4">
      <w:pPr>
        <w:spacing w:after="0"/>
      </w:pPr>
      <w:r>
        <w:t>Provided services by EAL are:</w:t>
      </w:r>
    </w:p>
    <w:p w14:paraId="0A5DBAF7" w14:textId="77777777" w:rsidR="00114DC4" w:rsidRDefault="00114DC4" w:rsidP="009F6AD6">
      <w:pPr>
        <w:pStyle w:val="ListParagraph"/>
        <w:numPr>
          <w:ilvl w:val="0"/>
          <w:numId w:val="5"/>
        </w:numPr>
        <w:spacing w:after="0"/>
      </w:pPr>
      <w:r>
        <w:t>DPDK loading and launching</w:t>
      </w:r>
    </w:p>
    <w:p w14:paraId="48DA4619" w14:textId="77777777" w:rsidR="00114DC4" w:rsidRDefault="00114DC4" w:rsidP="009F6AD6">
      <w:pPr>
        <w:pStyle w:val="ListParagraph"/>
        <w:numPr>
          <w:ilvl w:val="0"/>
          <w:numId w:val="5"/>
        </w:numPr>
        <w:spacing w:after="0"/>
      </w:pPr>
      <w:r>
        <w:t>Support for multi-process and multi-thread execution types</w:t>
      </w:r>
    </w:p>
    <w:p w14:paraId="78BFFD4A" w14:textId="77777777" w:rsidR="00114DC4" w:rsidRDefault="00114DC4" w:rsidP="009F6AD6">
      <w:pPr>
        <w:pStyle w:val="ListParagraph"/>
        <w:numPr>
          <w:ilvl w:val="0"/>
          <w:numId w:val="5"/>
        </w:numPr>
        <w:spacing w:after="0"/>
      </w:pPr>
      <w:r>
        <w:t>Core affinity/assignment procedures</w:t>
      </w:r>
    </w:p>
    <w:p w14:paraId="7864FE0F" w14:textId="77777777" w:rsidR="00114DC4" w:rsidRDefault="00114DC4" w:rsidP="009F6AD6">
      <w:pPr>
        <w:pStyle w:val="ListParagraph"/>
        <w:numPr>
          <w:ilvl w:val="0"/>
          <w:numId w:val="5"/>
        </w:numPr>
        <w:spacing w:after="0"/>
      </w:pPr>
      <w:r>
        <w:t>System memory allocation/de-allocation</w:t>
      </w:r>
    </w:p>
    <w:p w14:paraId="55738128" w14:textId="77777777" w:rsidR="00114DC4" w:rsidRDefault="00114DC4" w:rsidP="009F6AD6">
      <w:pPr>
        <w:pStyle w:val="ListParagraph"/>
        <w:numPr>
          <w:ilvl w:val="0"/>
          <w:numId w:val="5"/>
        </w:numPr>
        <w:spacing w:after="0"/>
      </w:pPr>
      <w:r>
        <w:t>Atomic/lock operations</w:t>
      </w:r>
    </w:p>
    <w:p w14:paraId="4B2EB12D" w14:textId="77777777" w:rsidR="00114DC4" w:rsidRDefault="00114DC4" w:rsidP="009F6AD6">
      <w:pPr>
        <w:pStyle w:val="ListParagraph"/>
        <w:numPr>
          <w:ilvl w:val="0"/>
          <w:numId w:val="5"/>
        </w:numPr>
        <w:spacing w:after="0"/>
      </w:pPr>
      <w:r>
        <w:t>Time reference</w:t>
      </w:r>
    </w:p>
    <w:p w14:paraId="594FD66D" w14:textId="77777777" w:rsidR="00114DC4" w:rsidRDefault="00114DC4" w:rsidP="009F6AD6">
      <w:pPr>
        <w:pStyle w:val="ListParagraph"/>
        <w:numPr>
          <w:ilvl w:val="0"/>
          <w:numId w:val="5"/>
        </w:numPr>
        <w:spacing w:after="0"/>
      </w:pPr>
      <w:r>
        <w:t>PCI bus access</w:t>
      </w:r>
    </w:p>
    <w:p w14:paraId="66E1ED96" w14:textId="77777777" w:rsidR="00114DC4" w:rsidRDefault="00114DC4" w:rsidP="009F6AD6">
      <w:pPr>
        <w:pStyle w:val="ListParagraph"/>
        <w:numPr>
          <w:ilvl w:val="0"/>
          <w:numId w:val="5"/>
        </w:numPr>
        <w:spacing w:after="0"/>
      </w:pPr>
      <w:r>
        <w:t>Trace and debug functions</w:t>
      </w:r>
    </w:p>
    <w:p w14:paraId="0464731B" w14:textId="77777777" w:rsidR="00114DC4" w:rsidRDefault="00114DC4" w:rsidP="009F6AD6">
      <w:pPr>
        <w:pStyle w:val="ListParagraph"/>
        <w:numPr>
          <w:ilvl w:val="0"/>
          <w:numId w:val="5"/>
        </w:numPr>
        <w:spacing w:after="0"/>
      </w:pPr>
      <w:r>
        <w:t>CPU feature identification</w:t>
      </w:r>
    </w:p>
    <w:p w14:paraId="1CA07D98" w14:textId="77777777" w:rsidR="00114DC4" w:rsidRDefault="00114DC4" w:rsidP="009F6AD6">
      <w:pPr>
        <w:pStyle w:val="ListParagraph"/>
        <w:numPr>
          <w:ilvl w:val="0"/>
          <w:numId w:val="5"/>
        </w:numPr>
        <w:spacing w:after="0"/>
      </w:pPr>
      <w:r>
        <w:t>Interrupt handling</w:t>
      </w:r>
    </w:p>
    <w:p w14:paraId="53FEFF31" w14:textId="77777777" w:rsidR="00114DC4" w:rsidRDefault="00114DC4" w:rsidP="009F6AD6">
      <w:pPr>
        <w:pStyle w:val="ListParagraph"/>
        <w:numPr>
          <w:ilvl w:val="0"/>
          <w:numId w:val="5"/>
        </w:numPr>
        <w:spacing w:after="0"/>
      </w:pPr>
      <w:r>
        <w:t>Alarm operations</w:t>
      </w:r>
    </w:p>
    <w:p w14:paraId="7890E5DF" w14:textId="77777777" w:rsidR="00114DC4" w:rsidRDefault="00114DC4" w:rsidP="009F6AD6">
      <w:pPr>
        <w:pStyle w:val="ListParagraph"/>
        <w:numPr>
          <w:ilvl w:val="0"/>
          <w:numId w:val="5"/>
        </w:numPr>
        <w:spacing w:after="0"/>
      </w:pPr>
      <w:r>
        <w:t>Memory management (malloc)</w:t>
      </w:r>
    </w:p>
    <w:p w14:paraId="0B4F027D" w14:textId="750E621D" w:rsidR="00114DC4" w:rsidRDefault="00114DC4" w:rsidP="001E4D25">
      <w:pPr>
        <w:pStyle w:val="BodyText"/>
        <w:spacing w:before="0" w:after="0"/>
      </w:pPr>
    </w:p>
    <w:commentRangeStart w:id="25"/>
    <w:p w14:paraId="43D6E70C" w14:textId="25276A9D" w:rsidR="005148FA" w:rsidRDefault="000672EA" w:rsidP="001E4D25">
      <w:pPr>
        <w:pStyle w:val="BodyText"/>
        <w:spacing w:before="0" w:after="0"/>
      </w:pPr>
      <w:r>
        <w:object w:dxaOrig="4332" w:dyaOrig="6060" w14:anchorId="645ED53D">
          <v:shape id="_x0000_i1043" type="#_x0000_t75" style="width:216.6pt;height:303pt" o:ole="">
            <v:imagedata r:id="rId49" o:title=""/>
          </v:shape>
          <o:OLEObject Type="Embed" ProgID="Visio.Drawing.15" ShapeID="_x0000_i1043" DrawAspect="Content" ObjectID="_1656444138" r:id="rId50"/>
        </w:object>
      </w:r>
      <w:commentRangeEnd w:id="25"/>
      <w:r w:rsidR="00082509">
        <w:rPr>
          <w:rStyle w:val="CommentReference"/>
        </w:rPr>
        <w:commentReference w:id="25"/>
      </w:r>
    </w:p>
    <w:p w14:paraId="1EEE5F8B" w14:textId="77777777" w:rsidR="00CF2809" w:rsidRDefault="00CF2809">
      <w:pPr>
        <w:spacing w:after="160" w:line="259" w:lineRule="auto"/>
        <w:rPr>
          <w:rFonts w:asciiTheme="majorHAnsi" w:eastAsiaTheme="majorEastAsia" w:hAnsiTheme="majorHAnsi" w:cstheme="majorBidi"/>
          <w:b/>
          <w:bCs/>
          <w:color w:val="4472C4" w:themeColor="accent1"/>
          <w:sz w:val="28"/>
          <w:szCs w:val="28"/>
        </w:rPr>
      </w:pPr>
      <w:bookmarkStart w:id="26" w:name="Xba8d23eb19ed63474f1fb153637d7e456f2efbc"/>
      <w:r>
        <w:br w:type="page"/>
      </w:r>
    </w:p>
    <w:p w14:paraId="2B4CB620" w14:textId="7109C599" w:rsidR="00BF00AA" w:rsidRDefault="00BF00AA" w:rsidP="00CF2809">
      <w:pPr>
        <w:pStyle w:val="Heading2"/>
      </w:pPr>
      <w:bookmarkStart w:id="27" w:name="_Toc42974248"/>
      <w:r>
        <w:lastRenderedPageBreak/>
        <w:t>DPDK memory management</w:t>
      </w:r>
      <w:bookmarkEnd w:id="26"/>
      <w:bookmarkEnd w:id="27"/>
    </w:p>
    <w:p w14:paraId="22D108F1" w14:textId="1791756D" w:rsidR="00CF2809" w:rsidRDefault="00CF2809" w:rsidP="00CF2809">
      <w:pPr>
        <w:pStyle w:val="Heading3"/>
      </w:pPr>
      <w:bookmarkStart w:id="28" w:name="_Toc42974249"/>
      <w:proofErr w:type="spellStart"/>
      <w:r>
        <w:t>mbufs</w:t>
      </w:r>
      <w:proofErr w:type="spellEnd"/>
      <w:r>
        <w:t xml:space="preserve"> and </w:t>
      </w:r>
      <w:proofErr w:type="spellStart"/>
      <w:r>
        <w:t>mempools</w:t>
      </w:r>
      <w:bookmarkEnd w:id="28"/>
      <w:proofErr w:type="spellEnd"/>
    </w:p>
    <w:p w14:paraId="7034D570" w14:textId="101B94A9" w:rsidR="00B105AB" w:rsidRDefault="00B105AB" w:rsidP="00BF00AA">
      <w:pPr>
        <w:pStyle w:val="BodyText"/>
      </w:pPr>
      <w:r>
        <w:t xml:space="preserve">Network </w:t>
      </w:r>
      <w:r w:rsidRPr="00B105AB">
        <w:t>Data are stored in compute central memory (in huge page area).</w:t>
      </w:r>
    </w:p>
    <w:p w14:paraId="7DF7E746" w14:textId="2D4FF9F4" w:rsidR="00BF00AA" w:rsidRPr="00CF2809" w:rsidRDefault="00BF00AA" w:rsidP="00BF00AA">
      <w:pPr>
        <w:pStyle w:val="BodyText"/>
      </w:pPr>
      <w:r w:rsidRPr="00CF2809">
        <w:t xml:space="preserve">DPDK uses message buffers known as </w:t>
      </w:r>
      <w:proofErr w:type="spellStart"/>
      <w:r w:rsidRPr="00CF2809">
        <w:rPr>
          <w:rStyle w:val="VerbatimChar"/>
        </w:rPr>
        <w:t>mbufs</w:t>
      </w:r>
      <w:proofErr w:type="spellEnd"/>
      <w:r w:rsidRPr="00CF2809">
        <w:t xml:space="preserve"> to store packet data into the host memory. These </w:t>
      </w:r>
      <w:proofErr w:type="spellStart"/>
      <w:r w:rsidRPr="00CF2809">
        <w:rPr>
          <w:rStyle w:val="VerbatimChar"/>
        </w:rPr>
        <w:t>mbufs</w:t>
      </w:r>
      <w:proofErr w:type="spellEnd"/>
      <w:r w:rsidRPr="00CF2809">
        <w:t xml:space="preserve"> are stored in memory pools known as </w:t>
      </w:r>
      <w:proofErr w:type="spellStart"/>
      <w:proofErr w:type="gramStart"/>
      <w:r w:rsidRPr="00CF2809">
        <w:rPr>
          <w:rStyle w:val="VerbatimChar"/>
        </w:rPr>
        <w:t>mempools</w:t>
      </w:r>
      <w:proofErr w:type="spellEnd"/>
      <w:r w:rsidRPr="00CF2809">
        <w:t>..</w:t>
      </w:r>
      <w:proofErr w:type="gramEnd"/>
    </w:p>
    <w:p w14:paraId="2A706E54" w14:textId="43C16E6B" w:rsidR="00BF00AA" w:rsidRDefault="00CF2809" w:rsidP="00BF00AA">
      <w:pPr>
        <w:pStyle w:val="BodyText"/>
      </w:pPr>
      <w:r w:rsidRPr="00CF2809">
        <w:object w:dxaOrig="19344" w:dyaOrig="8868" w14:anchorId="34F3178B">
          <v:shape id="_x0000_i1044" type="#_x0000_t75" style="width:449.85pt;height:210.25pt" o:ole="">
            <v:imagedata r:id="rId51" o:title=""/>
          </v:shape>
          <o:OLEObject Type="Embed" ProgID="Visio.Drawing.15" ShapeID="_x0000_i1044" DrawAspect="Content" ObjectID="_1656444139" r:id="rId52"/>
        </w:object>
      </w:r>
    </w:p>
    <w:p w14:paraId="6EB5E0BA" w14:textId="4C5ABE7C" w:rsidR="00CF2809" w:rsidRDefault="00CF2809" w:rsidP="00CF2809">
      <w:pPr>
        <w:pStyle w:val="BodyText"/>
        <w:spacing w:before="0" w:after="0"/>
      </w:pPr>
    </w:p>
    <w:p w14:paraId="504A7137" w14:textId="23147D5E" w:rsidR="00CF2809" w:rsidRDefault="00CF2809" w:rsidP="00CF2809">
      <w:pPr>
        <w:pStyle w:val="BodyText"/>
        <w:spacing w:before="0" w:after="0"/>
      </w:pPr>
      <w:proofErr w:type="spellStart"/>
      <w:r>
        <w:t>mbufs</w:t>
      </w:r>
      <w:proofErr w:type="spellEnd"/>
      <w:r>
        <w:t xml:space="preserve"> are storing DPDK NIC incoming and outgoing packets which have to be processed by the DPDK application.</w:t>
      </w:r>
    </w:p>
    <w:p w14:paraId="58D25426" w14:textId="17F30CB9" w:rsidR="00CF2809" w:rsidRDefault="00CF2809" w:rsidP="00CF2809">
      <w:pPr>
        <w:pStyle w:val="BodyText"/>
        <w:spacing w:before="0" w:after="0"/>
      </w:pPr>
    </w:p>
    <w:p w14:paraId="623BE3A8" w14:textId="2CAB0BD1" w:rsidR="00CF2809" w:rsidRPr="00CF2809" w:rsidRDefault="00B105AB" w:rsidP="00CF2809">
      <w:pPr>
        <w:pStyle w:val="Heading3"/>
      </w:pPr>
      <w:bookmarkStart w:id="29" w:name="_Toc42974250"/>
      <w:r>
        <w:t>Packet descriptors</w:t>
      </w:r>
      <w:bookmarkEnd w:id="29"/>
    </w:p>
    <w:p w14:paraId="239B882A" w14:textId="0C5A4CD7" w:rsidR="00CF2809" w:rsidRDefault="00B105AB" w:rsidP="00B105AB">
      <w:pPr>
        <w:spacing w:after="0"/>
        <w:rPr>
          <w:rStyle w:val="VerbatimChar"/>
          <w:rFonts w:asciiTheme="minorHAnsi" w:hAnsiTheme="minorHAnsi" w:cstheme="minorHAnsi"/>
          <w:i w:val="0"/>
          <w:iCs/>
        </w:rPr>
      </w:pPr>
      <w:r w:rsidRPr="00B105AB">
        <w:rPr>
          <w:rStyle w:val="VerbatimChar"/>
          <w:rFonts w:asciiTheme="minorHAnsi" w:hAnsiTheme="minorHAnsi" w:cstheme="minorHAnsi"/>
          <w:i w:val="0"/>
          <w:iCs/>
        </w:rPr>
        <w:t>DPDK queues are not storing the packets but a pointer onto the real packet. It avoids performing a data transfer that would be needed when packets have to be forward from a DPDK NIC to another.</w:t>
      </w:r>
    </w:p>
    <w:p w14:paraId="7F428DDF" w14:textId="60AE6C23" w:rsidR="00B105AB" w:rsidRDefault="00B105AB" w:rsidP="00B105AB">
      <w:pPr>
        <w:spacing w:after="0"/>
        <w:rPr>
          <w:rStyle w:val="VerbatimChar"/>
          <w:rFonts w:asciiTheme="minorHAnsi" w:hAnsiTheme="minorHAnsi" w:cstheme="minorHAnsi"/>
          <w:i w:val="0"/>
          <w:iCs/>
        </w:rPr>
      </w:pPr>
    </w:p>
    <w:p w14:paraId="1E77730D" w14:textId="3538948B" w:rsidR="00224455" w:rsidRDefault="0042747E" w:rsidP="00B105AB">
      <w:pPr>
        <w:spacing w:after="0"/>
        <w:rPr>
          <w:rStyle w:val="VerbatimChar"/>
          <w:rFonts w:asciiTheme="minorHAnsi" w:hAnsiTheme="minorHAnsi" w:cstheme="minorHAnsi"/>
          <w:i w:val="0"/>
          <w:iCs/>
        </w:rPr>
      </w:pPr>
      <w:r>
        <w:object w:dxaOrig="10081" w:dyaOrig="7020" w14:anchorId="7849C716">
          <v:shape id="_x0000_i1045" type="#_x0000_t75" style="width:324.3pt;height:228.1pt" o:ole="">
            <v:imagedata r:id="rId53" o:title=""/>
          </v:shape>
          <o:OLEObject Type="Embed" ProgID="Visio.Drawing.15" ShapeID="_x0000_i1045" DrawAspect="Content" ObjectID="_1656444140" r:id="rId54"/>
        </w:object>
      </w:r>
    </w:p>
    <w:p w14:paraId="1F6FC0D4" w14:textId="77777777" w:rsidR="00B105AB" w:rsidRDefault="00B105AB" w:rsidP="00B105AB">
      <w:pPr>
        <w:spacing w:after="0"/>
        <w:rPr>
          <w:rStyle w:val="VerbatimChar"/>
          <w:rFonts w:asciiTheme="minorHAnsi" w:hAnsiTheme="minorHAnsi" w:cstheme="minorHAnsi"/>
          <w:i w:val="0"/>
          <w:iCs/>
        </w:rPr>
      </w:pPr>
    </w:p>
    <w:p w14:paraId="19FBDB03" w14:textId="25ADF773" w:rsidR="00B105AB" w:rsidRPr="0042747E" w:rsidRDefault="00B105AB" w:rsidP="00B105AB">
      <w:pPr>
        <w:pStyle w:val="BodyText"/>
        <w:spacing w:before="0" w:after="0"/>
      </w:pPr>
      <w:r w:rsidRPr="0042747E">
        <w:t>Packets are not moved from one queue to another, but these are descriptors (pointers) that are moving from one queue to another.</w:t>
      </w:r>
    </w:p>
    <w:p w14:paraId="1DFABEDC" w14:textId="77777777" w:rsidR="0042747E" w:rsidRPr="0042747E" w:rsidRDefault="0042747E" w:rsidP="00B105AB">
      <w:pPr>
        <w:pStyle w:val="BodyText"/>
        <w:spacing w:before="0" w:after="0"/>
      </w:pPr>
    </w:p>
    <w:p w14:paraId="2D0AFF96" w14:textId="3DC5A064" w:rsidR="00B105AB" w:rsidRDefault="0042747E" w:rsidP="00B105AB">
      <w:pPr>
        <w:spacing w:after="0"/>
        <w:rPr>
          <w:rStyle w:val="VerbatimChar"/>
          <w:rFonts w:asciiTheme="minorHAnsi" w:hAnsiTheme="minorHAnsi" w:cstheme="minorHAnsi"/>
          <w:i w:val="0"/>
          <w:iCs/>
        </w:rPr>
      </w:pPr>
      <w:r>
        <w:object w:dxaOrig="10081" w:dyaOrig="7020" w14:anchorId="65FD4B6C">
          <v:shape id="_x0000_i1046" type="#_x0000_t75" style="width:353.65pt;height:245.95pt" o:ole="">
            <v:imagedata r:id="rId55" o:title=""/>
          </v:shape>
          <o:OLEObject Type="Embed" ProgID="Visio.Drawing.15" ShapeID="_x0000_i1046" DrawAspect="Content" ObjectID="_1656444141" r:id="rId56"/>
        </w:object>
      </w:r>
    </w:p>
    <w:p w14:paraId="2DEBF5B9" w14:textId="6F8E96E5" w:rsidR="00B105AB" w:rsidRPr="00CF2809" w:rsidRDefault="00B105AB" w:rsidP="00B105AB">
      <w:pPr>
        <w:pStyle w:val="Heading3"/>
      </w:pPr>
      <w:bookmarkStart w:id="30" w:name="_Toc42974251"/>
      <w:r>
        <w:t>DPDK rings</w:t>
      </w:r>
      <w:bookmarkEnd w:id="30"/>
    </w:p>
    <w:p w14:paraId="4A785DBC" w14:textId="4C2626B2" w:rsidR="0042747E" w:rsidRDefault="0042747E" w:rsidP="0042747E">
      <w:r w:rsidRPr="0042747E">
        <w:rPr>
          <w:rStyle w:val="VerbatimChar"/>
        </w:rPr>
        <w:t>Descriptors</w:t>
      </w:r>
      <w:r w:rsidR="00CF2809" w:rsidRPr="0042747E">
        <w:t xml:space="preserve"> are set up as a </w:t>
      </w:r>
      <w:r w:rsidR="00CF2809" w:rsidRPr="0042747E">
        <w:rPr>
          <w:rStyle w:val="VerbatimChar"/>
        </w:rPr>
        <w:t>ring</w:t>
      </w:r>
      <w:r w:rsidR="001A75C1">
        <w:t>.</w:t>
      </w:r>
      <w:r w:rsidR="00CF2809" w:rsidRPr="0042747E">
        <w:t xml:space="preserve"> </w:t>
      </w:r>
      <w:r w:rsidR="001A75C1" w:rsidRPr="001A75C1">
        <w:t xml:space="preserve">A ring is a circular array of </w:t>
      </w:r>
      <w:r w:rsidR="001A75C1" w:rsidRPr="001A75C1">
        <w:rPr>
          <w:rStyle w:val="VerbatimChar"/>
        </w:rPr>
        <w:t>descriptors</w:t>
      </w:r>
      <w:r w:rsidR="001A75C1">
        <w:rPr>
          <w:rStyle w:val="VerbatimChar"/>
        </w:rPr>
        <w:t>.</w:t>
      </w:r>
      <w:r w:rsidR="001A75C1">
        <w:t xml:space="preserve"> Each </w:t>
      </w:r>
      <w:r w:rsidR="001A75C1" w:rsidRPr="0042747E">
        <w:rPr>
          <w:rStyle w:val="VerbatimChar"/>
        </w:rPr>
        <w:t>ring</w:t>
      </w:r>
      <w:r w:rsidR="00CF2809" w:rsidRPr="0042747E">
        <w:t xml:space="preserve"> </w:t>
      </w:r>
      <w:r w:rsidRPr="0042747E">
        <w:t>describe</w:t>
      </w:r>
      <w:r w:rsidR="00CF2809" w:rsidRPr="0042747E">
        <w:t>s</w:t>
      </w:r>
      <w:r w:rsidRPr="0042747E">
        <w:t xml:space="preserve"> a single direction DPDK NIC queue. Each DPDK NIC queue is made up of 2 rings </w:t>
      </w:r>
      <w:r w:rsidR="001A75C1" w:rsidRPr="001A75C1">
        <w:t>(1 per direction: 1 RX ring, 1 TX ring).</w:t>
      </w:r>
    </w:p>
    <w:p w14:paraId="4E421AA3" w14:textId="77777777" w:rsidR="0042747E" w:rsidRPr="0042747E" w:rsidRDefault="0042747E" w:rsidP="0042747E"/>
    <w:p w14:paraId="1D1E9DA2" w14:textId="24C042B7" w:rsidR="00BF00AA" w:rsidRPr="0042747E" w:rsidRDefault="0042747E" w:rsidP="00BF00AA">
      <w:pPr>
        <w:pStyle w:val="BodyText"/>
      </w:pPr>
      <w:r w:rsidRPr="0042747E">
        <w:object w:dxaOrig="19332" w:dyaOrig="7849" w14:anchorId="244324CF">
          <v:shape id="_x0000_i1047" type="#_x0000_t75" style="width:486.15pt;height:198.15pt" o:ole="">
            <v:imagedata r:id="rId57" o:title=""/>
          </v:shape>
          <o:OLEObject Type="Embed" ProgID="Visio.Drawing.15" ShapeID="_x0000_i1047" DrawAspect="Content" ObjectID="_1656444142" r:id="rId58"/>
        </w:object>
      </w:r>
    </w:p>
    <w:p w14:paraId="54DD5247" w14:textId="6EA753FA" w:rsidR="001A75C1" w:rsidRPr="001A75C1" w:rsidRDefault="001A75C1" w:rsidP="001A75C1">
      <w:pPr>
        <w:pStyle w:val="BodyText"/>
      </w:pPr>
      <w:r w:rsidRPr="001A75C1">
        <w:t xml:space="preserve">Each </w:t>
      </w:r>
      <w:r w:rsidRPr="001A75C1">
        <w:rPr>
          <w:rStyle w:val="VerbatimChar"/>
        </w:rPr>
        <w:t>descriptor</w:t>
      </w:r>
      <w:r w:rsidRPr="001A75C1">
        <w:t xml:space="preserve"> </w:t>
      </w:r>
      <w:r>
        <w:t>points onto a</w:t>
      </w:r>
      <w:r w:rsidRPr="001A75C1">
        <w:t xml:space="preserve"> packet that has been received </w:t>
      </w:r>
      <w:r>
        <w:t xml:space="preserve">(RX ring) </w:t>
      </w:r>
      <w:r w:rsidRPr="001A75C1">
        <w:t>or that is going to be transmitted</w:t>
      </w:r>
      <w:r>
        <w:t xml:space="preserve"> (TX ring)</w:t>
      </w:r>
      <w:r w:rsidRPr="001A75C1">
        <w:t>.</w:t>
      </w:r>
    </w:p>
    <w:p w14:paraId="24970504" w14:textId="40E58861" w:rsidR="0042747E" w:rsidRPr="001A75C1" w:rsidRDefault="0042747E" w:rsidP="001A75C1">
      <w:r w:rsidRPr="0042747E">
        <w:t xml:space="preserve">The more descriptors RX/TX rings are containing, the more memory size will be required in each </w:t>
      </w:r>
      <w:proofErr w:type="spellStart"/>
      <w:r w:rsidRPr="0042747E">
        <w:t>mempool</w:t>
      </w:r>
      <w:proofErr w:type="spellEnd"/>
      <w:r w:rsidRPr="0042747E">
        <w:t xml:space="preserve"> (number of </w:t>
      </w:r>
      <w:proofErr w:type="spellStart"/>
      <w:r w:rsidRPr="0042747E">
        <w:t>mbufs</w:t>
      </w:r>
      <w:proofErr w:type="spellEnd"/>
      <w:r w:rsidRPr="0042747E">
        <w:t>) to store data.</w:t>
      </w:r>
    </w:p>
    <w:p w14:paraId="1CE4659C" w14:textId="40ADC5C2" w:rsidR="0042747E" w:rsidRPr="001A75C1" w:rsidRDefault="001A75C1" w:rsidP="001A75C1">
      <w:pPr>
        <w:pStyle w:val="Heading3"/>
      </w:pPr>
      <w:bookmarkStart w:id="31" w:name="_Toc42974252"/>
      <w:r w:rsidRPr="001A75C1">
        <w:t>Data Transfer between host NIC and memory</w:t>
      </w:r>
      <w:bookmarkEnd w:id="31"/>
    </w:p>
    <w:p w14:paraId="7CAAE1B9" w14:textId="3F60F3F4" w:rsidR="0042747E" w:rsidRPr="001A75C1" w:rsidRDefault="001A75C1" w:rsidP="00BF00AA">
      <w:pPr>
        <w:pStyle w:val="BodyText"/>
      </w:pPr>
      <w:r>
        <w:t>DPDK application is only processing packets that are exposed in user space host OS memory.</w:t>
      </w:r>
      <w:r>
        <w:br/>
        <w:t xml:space="preserve">DPDK rings are an abstraction of the real NIC queues: DPDK is using DMA to keep </w:t>
      </w:r>
      <w:r w:rsidR="004F6CC7">
        <w:t>synchronized at any</w:t>
      </w:r>
      <w:ins w:id="32" w:author="Ping Song" w:date="2020-07-02T13:40:00Z">
        <w:r w:rsidR="00082509">
          <w:t xml:space="preserve"> </w:t>
        </w:r>
      </w:ins>
      <w:r w:rsidR="004F6CC7">
        <w:t>time</w:t>
      </w:r>
      <w:ins w:id="33" w:author="Ping Song" w:date="2020-07-02T13:41:00Z">
        <w:r w:rsidR="00082509">
          <w:t xml:space="preserve"> between</w:t>
        </w:r>
      </w:ins>
      <w:r w:rsidR="004F6CC7">
        <w:t xml:space="preserve"> the NIC hardware queues and its DPDK representation in the host memory.</w:t>
      </w:r>
    </w:p>
    <w:p w14:paraId="6C8A2EB5" w14:textId="07FCE175" w:rsidR="00BF00AA" w:rsidRPr="001A75C1" w:rsidRDefault="004F6CC7" w:rsidP="004F6CC7">
      <w:pPr>
        <w:pStyle w:val="Heading4"/>
      </w:pPr>
      <w:r>
        <w:t>Physical NIC incoming packets</w:t>
      </w:r>
    </w:p>
    <w:p w14:paraId="49C4E95C" w14:textId="2E36FFCE" w:rsidR="00BF00AA" w:rsidRDefault="004F6CC7" w:rsidP="00BF00AA">
      <w:pPr>
        <w:pStyle w:val="BodyText"/>
      </w:pPr>
      <w:r>
        <w:t xml:space="preserve">When an incoming packet is reaching the physical NIC interface, it is stored in NIC </w:t>
      </w:r>
      <w:r w:rsidR="00AB6330">
        <w:t xml:space="preserve">physical queue </w:t>
      </w:r>
      <w:r>
        <w:t>memory.</w:t>
      </w:r>
      <w:r w:rsidR="00F23379">
        <w:t xml:space="preserve"> R</w:t>
      </w:r>
      <w:r w:rsidR="00F23379" w:rsidRPr="001A75C1">
        <w:t xml:space="preserve">X ring is managing </w:t>
      </w:r>
      <w:r w:rsidR="00F23379">
        <w:t>packets that have to be processed by a DPDK application.</w:t>
      </w:r>
    </w:p>
    <w:p w14:paraId="12664685" w14:textId="7D4280C4" w:rsidR="00AB6330" w:rsidRPr="001A75C1" w:rsidRDefault="00AB6330" w:rsidP="00AB6330">
      <w:pPr>
        <w:pStyle w:val="BodyText"/>
      </w:pPr>
      <w:r w:rsidRPr="001A75C1">
        <w:t xml:space="preserve">Synchronization between the host OS and the NIC happens through two registers, whose content is interpreted as an index in the </w:t>
      </w:r>
      <w:r>
        <w:t>R</w:t>
      </w:r>
      <w:r w:rsidRPr="001A75C1">
        <w:t>X ring:</w:t>
      </w:r>
    </w:p>
    <w:p w14:paraId="5D2A874E" w14:textId="77777777" w:rsidR="004F6CC7" w:rsidRPr="001A75C1" w:rsidRDefault="004F6CC7" w:rsidP="004F6CC7">
      <w:pPr>
        <w:numPr>
          <w:ilvl w:val="0"/>
          <w:numId w:val="1"/>
        </w:numPr>
      </w:pPr>
      <w:r w:rsidRPr="001A75C1">
        <w:t>Receive Descriptor Head (RDH): indicates the first descriptor prepared by the OS that can be used by the NIC to store the next incoming packet.</w:t>
      </w:r>
    </w:p>
    <w:p w14:paraId="4395AC7A" w14:textId="77777777" w:rsidR="004F6CC7" w:rsidRPr="001A75C1" w:rsidRDefault="004F6CC7" w:rsidP="004F6CC7">
      <w:pPr>
        <w:numPr>
          <w:ilvl w:val="0"/>
          <w:numId w:val="1"/>
        </w:numPr>
      </w:pPr>
      <w:r w:rsidRPr="001A75C1">
        <w:t>Receive Descriptor Tail (RDT): indicates the position to stop reception, i.e. the first descriptor that is not ready to be used by the NIC.</w:t>
      </w:r>
    </w:p>
    <w:p w14:paraId="208D05F7" w14:textId="77777777" w:rsidR="004F6CC7" w:rsidRPr="001A75C1" w:rsidRDefault="004F6CC7" w:rsidP="00BF00AA">
      <w:pPr>
        <w:pStyle w:val="BodyText"/>
      </w:pPr>
    </w:p>
    <w:p w14:paraId="22393EAC" w14:textId="64C09BCE" w:rsidR="00BF00AA" w:rsidRPr="001A75C1" w:rsidRDefault="00F23379" w:rsidP="00BF00AA">
      <w:pPr>
        <w:pStyle w:val="BodyText"/>
      </w:pPr>
      <w:r>
        <w:object w:dxaOrig="10369" w:dyaOrig="6013" w14:anchorId="7A854C2A">
          <v:shape id="_x0000_i1048" type="#_x0000_t75" style="width:456.2pt;height:263.8pt" o:ole="">
            <v:imagedata r:id="rId59" o:title=""/>
          </v:shape>
          <o:OLEObject Type="Embed" ProgID="Visio.Drawing.15" ShapeID="_x0000_i1048" DrawAspect="Content" ObjectID="_1656444143" r:id="rId60"/>
        </w:object>
      </w:r>
    </w:p>
    <w:p w14:paraId="1AADE02A" w14:textId="33BC014E" w:rsidR="00F55703" w:rsidRDefault="00F55703" w:rsidP="00F55703">
      <w:pPr>
        <w:pStyle w:val="BodyText"/>
      </w:pPr>
      <w:r>
        <w:t>DMA transfer is copy</w:t>
      </w:r>
      <w:r w:rsidR="00AB6330">
        <w:t>ing</w:t>
      </w:r>
      <w:r>
        <w:t xml:space="preserve"> transparently packet</w:t>
      </w:r>
      <w:r w:rsidR="00AB6330">
        <w:t>s</w:t>
      </w:r>
      <w:r>
        <w:t xml:space="preserve"> from physical NIC memory to the host central memory. DMA is using </w:t>
      </w:r>
      <w:r w:rsidR="00AB6330">
        <w:t>RDT</w:t>
      </w:r>
      <w:r>
        <w:t xml:space="preserve"> descriptor as destination memory address for the data </w:t>
      </w:r>
      <w:r w:rsidR="00AB6330">
        <w:t xml:space="preserve">to be </w:t>
      </w:r>
      <w:r>
        <w:t>transfer</w:t>
      </w:r>
      <w:r w:rsidR="00AB6330">
        <w:t>red</w:t>
      </w:r>
      <w:r>
        <w:t xml:space="preserve">. </w:t>
      </w:r>
    </w:p>
    <w:p w14:paraId="45F27E8D" w14:textId="718C5D05" w:rsidR="00F55703" w:rsidRDefault="00F55703" w:rsidP="00F55703">
      <w:pPr>
        <w:pStyle w:val="BodyText"/>
      </w:pPr>
      <w:r>
        <w:t xml:space="preserve">Once packets have been transferred into host memory </w:t>
      </w:r>
      <w:r w:rsidR="00AB6330">
        <w:t>both RX rings a</w:t>
      </w:r>
      <w:ins w:id="34" w:author="Ping Song" w:date="2020-07-02T13:52:00Z">
        <w:r w:rsidR="007F4719">
          <w:t>nd</w:t>
        </w:r>
      </w:ins>
      <w:del w:id="35" w:author="Ping Song" w:date="2020-07-02T13:52:00Z">
        <w:r w:rsidR="00AB6330" w:rsidDel="007F4719">
          <w:delText>re</w:delText>
        </w:r>
      </w:del>
      <w:r w:rsidR="00AB6330">
        <w:t xml:space="preserve"> RDT</w:t>
      </w:r>
      <w:r>
        <w:t xml:space="preserve"> are updated.</w:t>
      </w:r>
    </w:p>
    <w:p w14:paraId="0B6B6ED8" w14:textId="33881DFA" w:rsidR="00AB6330" w:rsidRDefault="00AB6330" w:rsidP="00F55703">
      <w:pPr>
        <w:pStyle w:val="BodyText"/>
      </w:pPr>
    </w:p>
    <w:p w14:paraId="07F2C612" w14:textId="07A54BE4" w:rsidR="00AB6330" w:rsidRDefault="00AB6330">
      <w:pPr>
        <w:spacing w:after="160" w:line="259" w:lineRule="auto"/>
      </w:pPr>
      <w:r>
        <w:br w:type="page"/>
      </w:r>
    </w:p>
    <w:p w14:paraId="6BCE96E0" w14:textId="2AF5ACED" w:rsidR="00AB6330" w:rsidRPr="001A75C1" w:rsidRDefault="00AB6330" w:rsidP="00AB6330">
      <w:pPr>
        <w:pStyle w:val="Heading4"/>
      </w:pPr>
      <w:r>
        <w:lastRenderedPageBreak/>
        <w:t>Physical NIC outgoing packets</w:t>
      </w:r>
    </w:p>
    <w:p w14:paraId="0ADD9B03" w14:textId="6B66FA09" w:rsidR="00BF00AA" w:rsidRPr="001A75C1" w:rsidRDefault="00AB6330" w:rsidP="00BF00AA">
      <w:pPr>
        <w:pStyle w:val="BodyText"/>
      </w:pPr>
      <w:r>
        <w:t xml:space="preserve">When a packet has to be sent from host memory to the physical NIC interface, it is referenced in NIC TX ring by the DPDK application. </w:t>
      </w:r>
      <w:r w:rsidR="00BF00AA" w:rsidRPr="001A75C1">
        <w:t xml:space="preserve">TX ring is managing </w:t>
      </w:r>
      <w:r w:rsidR="00F23379">
        <w:t>packets that have to be transferred onto a NIC card</w:t>
      </w:r>
      <w:r>
        <w:t>.</w:t>
      </w:r>
    </w:p>
    <w:p w14:paraId="72907304" w14:textId="4A76AE96" w:rsidR="00BF00AA" w:rsidRPr="001A75C1" w:rsidRDefault="00F23379" w:rsidP="00BF00AA">
      <w:pPr>
        <w:pStyle w:val="BodyText"/>
      </w:pPr>
      <w:r>
        <w:object w:dxaOrig="10369" w:dyaOrig="6013" w14:anchorId="6D6596F5">
          <v:shape id="_x0000_i1049" type="#_x0000_t75" style="width:456.2pt;height:263.8pt" o:ole="">
            <v:imagedata r:id="rId61" o:title=""/>
          </v:shape>
          <o:OLEObject Type="Embed" ProgID="Visio.Drawing.15" ShapeID="_x0000_i1049" DrawAspect="Content" ObjectID="_1656444144" r:id="rId62"/>
        </w:object>
      </w:r>
    </w:p>
    <w:p w14:paraId="2A9951BF" w14:textId="77777777" w:rsidR="00BF00AA" w:rsidRPr="001A75C1" w:rsidRDefault="00BF00AA" w:rsidP="00BF00AA">
      <w:pPr>
        <w:pStyle w:val="BodyText"/>
      </w:pPr>
      <w:r w:rsidRPr="001A75C1">
        <w:t>Synchronization between the host OS and the NIC happens through two registers, whose content is interpreted as an index in the TX ring:</w:t>
      </w:r>
    </w:p>
    <w:p w14:paraId="56E1D870" w14:textId="77777777" w:rsidR="00BF00AA" w:rsidRPr="001A75C1" w:rsidRDefault="00BF00AA" w:rsidP="00BF00AA">
      <w:pPr>
        <w:numPr>
          <w:ilvl w:val="0"/>
          <w:numId w:val="1"/>
        </w:numPr>
      </w:pPr>
      <w:r w:rsidRPr="001A75C1">
        <w:t>Transmit Descriptor Head (TDH): indicates the first descriptor that has been prepared by the OS and has to be transmitted on the wire.</w:t>
      </w:r>
    </w:p>
    <w:p w14:paraId="3139288A" w14:textId="77777777" w:rsidR="00BF00AA" w:rsidRPr="001A75C1" w:rsidRDefault="00BF00AA" w:rsidP="00BF00AA">
      <w:pPr>
        <w:numPr>
          <w:ilvl w:val="0"/>
          <w:numId w:val="1"/>
        </w:numPr>
      </w:pPr>
      <w:r w:rsidRPr="001A75C1">
        <w:t>Transmit Descriptor Tail (TDT): indicates the position to stop transmission, i.e. the first descriptor that is not ready to be transmitted, and that will be the next to be prepared.</w:t>
      </w:r>
    </w:p>
    <w:p w14:paraId="554AA90C" w14:textId="77777777" w:rsidR="00F23379" w:rsidRDefault="00F23379">
      <w:pPr>
        <w:spacing w:after="160" w:line="259" w:lineRule="auto"/>
        <w:rPr>
          <w:rFonts w:asciiTheme="majorHAnsi" w:eastAsiaTheme="majorEastAsia" w:hAnsiTheme="majorHAnsi" w:cstheme="majorBidi"/>
          <w:b/>
          <w:bCs/>
          <w:color w:val="4472C4" w:themeColor="accent1"/>
        </w:rPr>
      </w:pPr>
      <w:r>
        <w:br w:type="page"/>
      </w:r>
    </w:p>
    <w:p w14:paraId="4546328C" w14:textId="132AB0B4" w:rsidR="00CF2809" w:rsidRDefault="00CF2809" w:rsidP="00CE13E1">
      <w:pPr>
        <w:pStyle w:val="Heading2"/>
      </w:pPr>
      <w:bookmarkStart w:id="36" w:name="_Toc42974253"/>
      <w:r>
        <w:lastRenderedPageBreak/>
        <w:t>DPDK and packet processing</w:t>
      </w:r>
      <w:bookmarkEnd w:id="36"/>
    </w:p>
    <w:p w14:paraId="3826AFF7" w14:textId="2295777C" w:rsidR="00273339" w:rsidRDefault="00273339" w:rsidP="000C0D4B">
      <w:pPr>
        <w:pStyle w:val="Heading3"/>
        <w:spacing w:before="0"/>
        <w:rPr>
          <w:rFonts w:eastAsia="Malgun Gothic"/>
        </w:rPr>
      </w:pPr>
      <w:bookmarkStart w:id="37" w:name="_Toc42974254"/>
      <w:r>
        <w:rPr>
          <w:rFonts w:eastAsia="Malgun Gothic"/>
        </w:rPr>
        <w:t xml:space="preserve">Linux </w:t>
      </w:r>
      <w:proofErr w:type="spellStart"/>
      <w:r>
        <w:rPr>
          <w:rFonts w:eastAsia="Malgun Gothic"/>
        </w:rPr>
        <w:t>pthreads</w:t>
      </w:r>
      <w:bookmarkEnd w:id="37"/>
      <w:proofErr w:type="spellEnd"/>
    </w:p>
    <w:p w14:paraId="2BBC0A5D" w14:textId="742AD2AD" w:rsidR="000C0D4B" w:rsidRDefault="000C0D4B" w:rsidP="000C0D4B">
      <w:pPr>
        <w:pStyle w:val="BodyText"/>
        <w:spacing w:before="0" w:after="0"/>
      </w:pPr>
      <w:r>
        <w:t xml:space="preserve">Multithreading is the ability of a CPU (single core in a multi-core processor </w:t>
      </w:r>
      <w:r w:rsidR="00412CFE">
        <w:t>architecture</w:t>
      </w:r>
      <w:r>
        <w:t xml:space="preserve">) to </w:t>
      </w:r>
      <w:del w:id="38" w:author="Ping Song" w:date="2020-07-02T13:53:00Z">
        <w:r w:rsidDel="007B7172">
          <w:delText>provi</w:delText>
        </w:r>
        <w:r w:rsidR="0049465A" w:rsidDel="007B7172">
          <w:delText>gi</w:delText>
        </w:r>
        <w:r w:rsidDel="007B7172">
          <w:delText>de</w:delText>
        </w:r>
      </w:del>
      <w:ins w:id="39" w:author="Ping Song" w:date="2020-07-02T13:53:00Z">
        <w:r w:rsidR="007B7172">
          <w:t>provide</w:t>
        </w:r>
      </w:ins>
      <w:r>
        <w:t xml:space="preserve"> multiple threads of execution </w:t>
      </w:r>
      <w:bookmarkStart w:id="40" w:name="OLE_LINK1"/>
      <w:bookmarkStart w:id="41" w:name="OLE_LINK2"/>
      <w:r>
        <w:t>concurrent</w:t>
      </w:r>
      <w:bookmarkEnd w:id="40"/>
      <w:bookmarkEnd w:id="41"/>
      <w:r>
        <w:t xml:space="preserve">. In a multithreaded application, the threads share </w:t>
      </w:r>
      <w:r w:rsidR="00412CFE">
        <w:t>some</w:t>
      </w:r>
      <w:r>
        <w:t xml:space="preserve"> </w:t>
      </w:r>
      <w:r w:rsidR="00412CFE">
        <w:t xml:space="preserve">CPU </w:t>
      </w:r>
      <w:r>
        <w:t>resources</w:t>
      </w:r>
      <w:r w:rsidR="00412CFE">
        <w:t xml:space="preserve"> memory</w:t>
      </w:r>
      <w:r>
        <w:t>:</w:t>
      </w:r>
    </w:p>
    <w:p w14:paraId="67E64B7A" w14:textId="507BA17E" w:rsidR="000C0D4B" w:rsidRDefault="000C0D4B" w:rsidP="009F6AD6">
      <w:pPr>
        <w:pStyle w:val="BodyText"/>
        <w:numPr>
          <w:ilvl w:val="0"/>
          <w:numId w:val="23"/>
        </w:numPr>
        <w:spacing w:before="0" w:after="0"/>
      </w:pPr>
      <w:r>
        <w:t>CPU caches</w:t>
      </w:r>
    </w:p>
    <w:p w14:paraId="08EA8248" w14:textId="404A9CFE" w:rsidR="000C0D4B" w:rsidRDefault="000C0D4B" w:rsidP="009F6AD6">
      <w:pPr>
        <w:pStyle w:val="BodyText"/>
        <w:numPr>
          <w:ilvl w:val="0"/>
          <w:numId w:val="23"/>
        </w:numPr>
        <w:spacing w:before="0" w:after="0"/>
      </w:pPr>
      <w:r>
        <w:t>translation lookaside buffer (TLB)</w:t>
      </w:r>
    </w:p>
    <w:p w14:paraId="2794BA68" w14:textId="77777777" w:rsidR="000C0D4B" w:rsidRDefault="000C0D4B" w:rsidP="000C0D4B">
      <w:pPr>
        <w:pStyle w:val="BodyText"/>
        <w:spacing w:before="0" w:after="0"/>
      </w:pPr>
    </w:p>
    <w:p w14:paraId="0FBFEEBE" w14:textId="30B11E79" w:rsidR="000C0D4B" w:rsidRDefault="000C0D4B" w:rsidP="000C0D4B">
      <w:pPr>
        <w:pStyle w:val="BodyText"/>
        <w:spacing w:before="0" w:after="0"/>
      </w:pPr>
      <w:r>
        <w:t>A single Linux process can contain multiple threads, all of which are executing the same program. These threads share the same global memory (data and heap segments), but each thread has its own stack</w:t>
      </w:r>
      <w:r w:rsidR="00412CFE">
        <w:t xml:space="preserve"> (local variables)</w:t>
      </w:r>
      <w:r>
        <w:t>.</w:t>
      </w:r>
    </w:p>
    <w:p w14:paraId="61A63818" w14:textId="40C2DE6A" w:rsidR="00412CFE" w:rsidRDefault="00412CFE" w:rsidP="000C0D4B">
      <w:pPr>
        <w:pStyle w:val="BodyText"/>
        <w:spacing w:before="0" w:after="0"/>
      </w:pPr>
    </w:p>
    <w:p w14:paraId="10E5C72E" w14:textId="64E79F82" w:rsidR="00412CFE" w:rsidRDefault="00412CFE" w:rsidP="00412CFE">
      <w:pPr>
        <w:pStyle w:val="BodyText"/>
        <w:spacing w:before="0" w:after="0"/>
      </w:pPr>
      <w:r>
        <w:t xml:space="preserve">Linux </w:t>
      </w:r>
      <w:proofErr w:type="spellStart"/>
      <w:r>
        <w:t>pThreads</w:t>
      </w:r>
      <w:proofErr w:type="spellEnd"/>
      <w:r>
        <w:t xml:space="preserve"> (POSIX threads) is a C library which contains a set functions that are allowing to manage threads into an application. DPDK is using Linux </w:t>
      </w:r>
      <w:proofErr w:type="spellStart"/>
      <w:r>
        <w:t>pThreads</w:t>
      </w:r>
      <w:proofErr w:type="spellEnd"/>
      <w:r>
        <w:t xml:space="preserve"> library.</w:t>
      </w:r>
    </w:p>
    <w:p w14:paraId="0EDB5F5A" w14:textId="0697CB35" w:rsidR="00412CFE" w:rsidRDefault="00412CFE" w:rsidP="000C0D4B">
      <w:pPr>
        <w:pStyle w:val="BodyText"/>
        <w:spacing w:before="0" w:after="0"/>
      </w:pPr>
    </w:p>
    <w:p w14:paraId="085B5499" w14:textId="32C928BB" w:rsidR="0049465A" w:rsidRDefault="0049465A" w:rsidP="000C0D4B">
      <w:pPr>
        <w:pStyle w:val="BodyText"/>
        <w:spacing w:before="0" w:after="0"/>
      </w:pPr>
    </w:p>
    <w:p w14:paraId="42C9FD4B" w14:textId="2E5872B5" w:rsidR="0049465A" w:rsidRDefault="0049465A" w:rsidP="0049465A">
      <w:pPr>
        <w:pStyle w:val="Heading3"/>
        <w:spacing w:before="0"/>
        <w:rPr>
          <w:rFonts w:eastAsia="Malgun Gothic"/>
        </w:rPr>
      </w:pPr>
      <w:bookmarkStart w:id="42" w:name="_Toc42974255"/>
      <w:r>
        <w:rPr>
          <w:rFonts w:eastAsia="Malgun Gothic"/>
        </w:rPr>
        <w:t xml:space="preserve">DPDK </w:t>
      </w:r>
      <w:proofErr w:type="spellStart"/>
      <w:r>
        <w:rPr>
          <w:rFonts w:eastAsia="Malgun Gothic"/>
        </w:rPr>
        <w:t>lcores</w:t>
      </w:r>
      <w:bookmarkEnd w:id="42"/>
      <w:proofErr w:type="spellEnd"/>
    </w:p>
    <w:p w14:paraId="5B159EA5" w14:textId="5F53B063" w:rsidR="00273339" w:rsidRDefault="0049465A" w:rsidP="001B1540">
      <w:pPr>
        <w:pStyle w:val="BodyText"/>
        <w:spacing w:before="0" w:after="0"/>
      </w:pPr>
      <w:r>
        <w:t>DPDK is using threads that are designed as “</w:t>
      </w:r>
      <w:proofErr w:type="spellStart"/>
      <w:r>
        <w:t>lcore</w:t>
      </w:r>
      <w:proofErr w:type="spellEnd"/>
      <w:r>
        <w:t>”. A “</w:t>
      </w:r>
      <w:proofErr w:type="spellStart"/>
      <w:r w:rsidR="00412CFE" w:rsidRPr="00412CFE">
        <w:t>lcore</w:t>
      </w:r>
      <w:proofErr w:type="spellEnd"/>
      <w:r w:rsidR="00412CFE" w:rsidRPr="00412CFE">
        <w:t>” refers to an EAL thread, which is really a Linux</w:t>
      </w:r>
      <w:r>
        <w:t xml:space="preserve"> </w:t>
      </w:r>
      <w:proofErr w:type="spellStart"/>
      <w:r w:rsidR="00412CFE" w:rsidRPr="00412CFE">
        <w:t>pthread</w:t>
      </w:r>
      <w:proofErr w:type="spellEnd"/>
      <w:r w:rsidR="00E16D92">
        <w:t xml:space="preserve">, which is running onto a </w:t>
      </w:r>
      <w:r w:rsidR="00E16D92" w:rsidRPr="00B2404B">
        <w:rPr>
          <w:b/>
          <w:bCs/>
        </w:rPr>
        <w:t>single processor execution unit</w:t>
      </w:r>
      <w:r w:rsidR="00412CFE" w:rsidRPr="00412CFE">
        <w:t>.</w:t>
      </w:r>
    </w:p>
    <w:p w14:paraId="578A7E9D" w14:textId="05730B95" w:rsidR="001B1540" w:rsidRDefault="001B1540" w:rsidP="009F6AD6">
      <w:pPr>
        <w:pStyle w:val="BodyText"/>
        <w:numPr>
          <w:ilvl w:val="0"/>
          <w:numId w:val="21"/>
        </w:numPr>
        <w:spacing w:before="0" w:after="0"/>
      </w:pPr>
      <w:r>
        <w:t>first</w:t>
      </w:r>
      <w:r w:rsidR="00E16D92">
        <w:t xml:space="preserve"> </w:t>
      </w:r>
      <w:proofErr w:type="spellStart"/>
      <w:r w:rsidR="00E16D92">
        <w:t>lcore</w:t>
      </w:r>
      <w:proofErr w:type="spellEnd"/>
      <w:r>
        <w:t xml:space="preserve">: </w:t>
      </w:r>
      <w:r w:rsidR="00E16D92">
        <w:t xml:space="preserve"> that executes the </w:t>
      </w:r>
      <w:proofErr w:type="gramStart"/>
      <w:r w:rsidR="00E16D92">
        <w:t>main(</w:t>
      </w:r>
      <w:proofErr w:type="gramEnd"/>
      <w:r w:rsidR="00E16D92">
        <w:t xml:space="preserve">) function and that launches other </w:t>
      </w:r>
      <w:proofErr w:type="spellStart"/>
      <w:r w:rsidR="00E16D92">
        <w:t>lcores</w:t>
      </w:r>
      <w:proofErr w:type="spellEnd"/>
      <w:r w:rsidR="00E16D92">
        <w:t xml:space="preserve"> is named master </w:t>
      </w:r>
      <w:proofErr w:type="spellStart"/>
      <w:r w:rsidR="00E16D92">
        <w:t>lcore</w:t>
      </w:r>
      <w:proofErr w:type="spellEnd"/>
      <w:r w:rsidR="00E16D92">
        <w:t>.</w:t>
      </w:r>
    </w:p>
    <w:p w14:paraId="74E3BFBE" w14:textId="647A69F9" w:rsidR="00E16D92" w:rsidRDefault="001B1540" w:rsidP="009F6AD6">
      <w:pPr>
        <w:pStyle w:val="BodyText"/>
        <w:numPr>
          <w:ilvl w:val="0"/>
          <w:numId w:val="21"/>
        </w:numPr>
        <w:spacing w:before="0" w:after="0"/>
      </w:pPr>
      <w:r>
        <w:t>a</w:t>
      </w:r>
      <w:r w:rsidR="00E16D92">
        <w:t xml:space="preserve">ny </w:t>
      </w:r>
      <w:proofErr w:type="spellStart"/>
      <w:r w:rsidR="00E16D92">
        <w:t>lcore</w:t>
      </w:r>
      <w:proofErr w:type="spellEnd"/>
      <w:r>
        <w:t>:</w:t>
      </w:r>
      <w:r w:rsidR="00E16D92">
        <w:t xml:space="preserve"> that is not the master </w:t>
      </w:r>
      <w:proofErr w:type="spellStart"/>
      <w:r w:rsidR="00E16D92">
        <w:t>lcore</w:t>
      </w:r>
      <w:proofErr w:type="spellEnd"/>
      <w:r w:rsidR="00E16D92">
        <w:t xml:space="preserve"> is a slave </w:t>
      </w:r>
      <w:proofErr w:type="spellStart"/>
      <w:r w:rsidR="00E16D92">
        <w:t>lcore</w:t>
      </w:r>
      <w:proofErr w:type="spellEnd"/>
      <w:r>
        <w:t>.</w:t>
      </w:r>
    </w:p>
    <w:p w14:paraId="4D16BE2B" w14:textId="0F38B67A" w:rsidR="001B1540" w:rsidRDefault="001B1540" w:rsidP="001B1540">
      <w:pPr>
        <w:pStyle w:val="BodyText"/>
        <w:spacing w:before="0" w:after="0"/>
      </w:pPr>
    </w:p>
    <w:p w14:paraId="3683AD4E" w14:textId="58C7B903" w:rsidR="001B1540" w:rsidRDefault="00B2404B" w:rsidP="001B1540">
      <w:pPr>
        <w:pStyle w:val="BodyText"/>
        <w:spacing w:before="0" w:after="0"/>
      </w:pPr>
      <w:proofErr w:type="spellStart"/>
      <w:r>
        <w:t>Lcores</w:t>
      </w:r>
      <w:proofErr w:type="spellEnd"/>
      <w:r>
        <w:t xml:space="preserve"> are not sha</w:t>
      </w:r>
      <w:ins w:id="43" w:author="Ping Song" w:date="2020-07-03T12:16:00Z">
        <w:r w:rsidR="00AD17DB">
          <w:rPr>
            <w:rFonts w:hint="eastAsia"/>
            <w:lang w:eastAsia="zh-CN"/>
          </w:rPr>
          <w:t>r</w:t>
        </w:r>
      </w:ins>
      <w:del w:id="44" w:author="Ping Song" w:date="2020-07-03T12:16:00Z">
        <w:r w:rsidDel="00AD17DB">
          <w:delText>t</w:delText>
        </w:r>
      </w:del>
      <w:r>
        <w:t xml:space="preserve">ing CPU units. </w:t>
      </w:r>
      <w:r w:rsidR="000672EA">
        <w:t>Nevertheless,</w:t>
      </w:r>
      <w:r>
        <w:t xml:space="preserve"> i</w:t>
      </w:r>
      <w:r w:rsidR="00E16D92">
        <w:t xml:space="preserve">f the host processor supports hyperthreading, a core may include several </w:t>
      </w:r>
      <w:proofErr w:type="spellStart"/>
      <w:r w:rsidR="00E16D92">
        <w:t>lcores</w:t>
      </w:r>
      <w:proofErr w:type="spellEnd"/>
      <w:r w:rsidR="00E16D92">
        <w:t xml:space="preserve"> or threads.</w:t>
      </w:r>
    </w:p>
    <w:p w14:paraId="38B46CBB" w14:textId="77777777" w:rsidR="0035535C" w:rsidRDefault="0035535C" w:rsidP="001B1540">
      <w:pPr>
        <w:pStyle w:val="BodyText"/>
        <w:spacing w:before="0" w:after="0"/>
      </w:pPr>
    </w:p>
    <w:p w14:paraId="0356B50E" w14:textId="01C1CF22" w:rsidR="001B514C" w:rsidRDefault="001B1540" w:rsidP="001B1540">
      <w:pPr>
        <w:pStyle w:val="BodyText"/>
        <w:spacing w:before="0" w:after="0"/>
      </w:pPr>
      <w:proofErr w:type="spellStart"/>
      <w:r>
        <w:t>lcores</w:t>
      </w:r>
      <w:proofErr w:type="spellEnd"/>
      <w:r>
        <w:t xml:space="preserve"> are used to run DPDK application packet processing threads</w:t>
      </w:r>
      <w:r w:rsidR="0035535C">
        <w:t>. Several packet processing models are proposed by DPDK.</w:t>
      </w:r>
      <w:r w:rsidR="001B514C">
        <w:t xml:space="preserve"> The simplest one is the Run-To-Completion model.</w:t>
      </w:r>
    </w:p>
    <w:p w14:paraId="4E184F26" w14:textId="22DF44F2" w:rsidR="001B514C" w:rsidRDefault="001B514C" w:rsidP="001B1540">
      <w:pPr>
        <w:pStyle w:val="BodyText"/>
        <w:spacing w:before="0" w:after="0"/>
      </w:pPr>
    </w:p>
    <w:p w14:paraId="6A64BFEB" w14:textId="1DFB6B48" w:rsidR="001B514C" w:rsidRDefault="001B514C" w:rsidP="001B1540">
      <w:pPr>
        <w:pStyle w:val="BodyText"/>
        <w:spacing w:before="0" w:after="0"/>
      </w:pPr>
      <w:r>
        <w:object w:dxaOrig="10992" w:dyaOrig="2209" w14:anchorId="36238991">
          <v:shape id="_x0000_i1050" type="#_x0000_t75" style="width:456.2pt;height:89.85pt" o:ole="">
            <v:imagedata r:id="rId63" o:title=""/>
          </v:shape>
          <o:OLEObject Type="Embed" ProgID="Visio.Drawing.15" ShapeID="_x0000_i1050" DrawAspect="Content" ObjectID="_1656444145" r:id="rId64"/>
        </w:object>
      </w:r>
    </w:p>
    <w:p w14:paraId="5212AF55" w14:textId="77777777" w:rsidR="001B514C" w:rsidRDefault="001B514C" w:rsidP="001B1540">
      <w:pPr>
        <w:pStyle w:val="BodyText"/>
        <w:spacing w:before="0" w:after="0"/>
      </w:pPr>
    </w:p>
    <w:p w14:paraId="7065D721" w14:textId="29D7ACF3" w:rsidR="0035535C" w:rsidRDefault="0035535C" w:rsidP="001B1540">
      <w:pPr>
        <w:pStyle w:val="BodyText"/>
        <w:spacing w:before="0" w:after="0"/>
      </w:pPr>
      <w:r>
        <w:t>Run-to-Completion, is using</w:t>
      </w:r>
      <w:r w:rsidRPr="0035535C">
        <w:t xml:space="preserve"> a single thread (</w:t>
      </w:r>
      <w:proofErr w:type="spellStart"/>
      <w:r w:rsidRPr="0035535C">
        <w:t>lcore</w:t>
      </w:r>
      <w:proofErr w:type="spellEnd"/>
      <w:r w:rsidRPr="0035535C">
        <w:t xml:space="preserve">) </w:t>
      </w:r>
      <w:r>
        <w:t>for</w:t>
      </w:r>
      <w:r w:rsidRPr="0035535C">
        <w:t xml:space="preserve"> end to end packet </w:t>
      </w:r>
      <w:r>
        <w:t>pr</w:t>
      </w:r>
      <w:r w:rsidRPr="0035535C">
        <w:t>ocessing (polling, processing and forwarding)</w:t>
      </w:r>
      <w:r>
        <w:t>:</w:t>
      </w:r>
    </w:p>
    <w:p w14:paraId="23D7B52B" w14:textId="4E6F676B" w:rsidR="0035535C" w:rsidRDefault="0035535C" w:rsidP="001B1540">
      <w:pPr>
        <w:pStyle w:val="BodyText"/>
        <w:spacing w:before="0" w:after="0"/>
      </w:pPr>
    </w:p>
    <w:p w14:paraId="6B74CF0B" w14:textId="7B37BA53" w:rsidR="0035535C" w:rsidRDefault="0035535C" w:rsidP="001B1540">
      <w:pPr>
        <w:pStyle w:val="BodyText"/>
        <w:spacing w:before="0" w:after="0"/>
      </w:pPr>
    </w:p>
    <w:p w14:paraId="23F4008F" w14:textId="24F99477" w:rsidR="001B514C" w:rsidRDefault="001B514C">
      <w:pPr>
        <w:spacing w:after="160" w:line="259" w:lineRule="auto"/>
      </w:pPr>
      <w:r>
        <w:br w:type="page"/>
      </w:r>
    </w:p>
    <w:p w14:paraId="6B02B208" w14:textId="77777777" w:rsidR="001B514C" w:rsidRDefault="001B514C" w:rsidP="001B514C">
      <w:pPr>
        <w:pStyle w:val="Heading3"/>
      </w:pPr>
      <w:bookmarkStart w:id="45" w:name="_Toc42974256"/>
      <w:r>
        <w:lastRenderedPageBreak/>
        <w:t>Multicore Scaling - Pipeline model</w:t>
      </w:r>
      <w:bookmarkEnd w:id="45"/>
    </w:p>
    <w:p w14:paraId="6174D9A9" w14:textId="77777777" w:rsidR="001B514C" w:rsidRDefault="001B514C" w:rsidP="001B514C">
      <w:pPr>
        <w:pStyle w:val="BodyText"/>
        <w:spacing w:before="0" w:after="0"/>
      </w:pPr>
      <w:r>
        <w:t>A complex application is typically split across multiple cores, with cores communicating through Software queues.</w:t>
      </w:r>
    </w:p>
    <w:p w14:paraId="5ACF12DE" w14:textId="77777777" w:rsidR="001B514C" w:rsidRDefault="001B514C" w:rsidP="001B514C">
      <w:pPr>
        <w:pStyle w:val="BodyText"/>
        <w:spacing w:before="0" w:after="0"/>
      </w:pPr>
      <w:r>
        <w:t xml:space="preserve">Packet Framework facilitates the creation of pipelines. Each </w:t>
      </w:r>
      <w:proofErr w:type="spellStart"/>
      <w:r>
        <w:t>pipeling</w:t>
      </w:r>
      <w:proofErr w:type="spellEnd"/>
      <w:r>
        <w:t xml:space="preserve"> thread is assigned to a CPU and is using like output or/and input </w:t>
      </w:r>
      <w:commentRangeStart w:id="46"/>
      <w:r>
        <w:t>ports</w:t>
      </w:r>
      <w:commentRangeEnd w:id="46"/>
      <w:r w:rsidR="007F1E30">
        <w:rPr>
          <w:rStyle w:val="CommentReference"/>
        </w:rPr>
        <w:commentReference w:id="46"/>
      </w:r>
      <w:r>
        <w:t>.</w:t>
      </w:r>
    </w:p>
    <w:p w14:paraId="15C16F07" w14:textId="4D92762D" w:rsidR="0035535C" w:rsidRDefault="0035535C" w:rsidP="001B514C">
      <w:pPr>
        <w:pStyle w:val="BodyText"/>
        <w:spacing w:before="0" w:after="0"/>
      </w:pPr>
    </w:p>
    <w:p w14:paraId="687587D1" w14:textId="270BEF8B" w:rsidR="0035535C" w:rsidRDefault="00B2404B" w:rsidP="001B1540">
      <w:pPr>
        <w:pStyle w:val="BodyText"/>
        <w:spacing w:before="0" w:after="0"/>
      </w:pPr>
      <w:r>
        <w:object w:dxaOrig="12097" w:dyaOrig="4441" w14:anchorId="2D234388">
          <v:shape id="_x0000_i1091" type="#_x0000_t75" style="width:456.2pt;height:168.2pt" o:ole="">
            <v:imagedata r:id="rId65" o:title=""/>
          </v:shape>
          <o:OLEObject Type="Embed" ProgID="Visio.Drawing.15" ShapeID="_x0000_i1091" DrawAspect="Content" ObjectID="_1656444146" r:id="rId66"/>
        </w:object>
      </w:r>
    </w:p>
    <w:p w14:paraId="0FF177E6" w14:textId="3D916236" w:rsidR="001B514C" w:rsidRDefault="001B514C" w:rsidP="001B1540">
      <w:pPr>
        <w:pStyle w:val="BodyText"/>
        <w:spacing w:before="0" w:after="0"/>
      </w:pPr>
    </w:p>
    <w:p w14:paraId="0D71792D" w14:textId="307FBA36" w:rsidR="001B514C" w:rsidRDefault="001B514C" w:rsidP="001B1540">
      <w:pPr>
        <w:pStyle w:val="BodyText"/>
        <w:spacing w:before="0" w:after="0"/>
      </w:pPr>
      <w:r>
        <w:t xml:space="preserve">For </w:t>
      </w:r>
      <w:proofErr w:type="gramStart"/>
      <w:r>
        <w:t>instance;</w:t>
      </w:r>
      <w:proofErr w:type="gramEnd"/>
      <w:r>
        <w:t xml:space="preserve"> Contrail DPDK </w:t>
      </w:r>
      <w:proofErr w:type="spellStart"/>
      <w:r>
        <w:t>vRouter</w:t>
      </w:r>
      <w:proofErr w:type="spellEnd"/>
      <w:r>
        <w:t xml:space="preserve"> is using such a model for GRE encapsulated packet processing.</w:t>
      </w:r>
    </w:p>
    <w:p w14:paraId="0C94F757" w14:textId="77777777" w:rsidR="0035535C" w:rsidRDefault="0035535C" w:rsidP="001B1540">
      <w:pPr>
        <w:pStyle w:val="BodyText"/>
        <w:spacing w:before="0" w:after="0"/>
      </w:pPr>
    </w:p>
    <w:p w14:paraId="77D2B160" w14:textId="77777777" w:rsidR="001B1540" w:rsidRDefault="001B1540" w:rsidP="001B1540">
      <w:pPr>
        <w:pStyle w:val="Heading3"/>
      </w:pPr>
      <w:bookmarkStart w:id="47" w:name="_Toc42974257"/>
      <w:r>
        <w:t>Control Threads</w:t>
      </w:r>
      <w:bookmarkEnd w:id="47"/>
    </w:p>
    <w:p w14:paraId="68EBA3C9" w14:textId="77777777" w:rsidR="001B1540" w:rsidRDefault="001B1540" w:rsidP="001B1540">
      <w:pPr>
        <w:pStyle w:val="BodyText"/>
        <w:spacing w:before="0" w:after="0"/>
      </w:pPr>
      <w:r>
        <w:t>It is possible to create Control Threads. Those threads can be used for management/infrastructure tasks and are used internally by DPDK for multi process support and interrupt handling.</w:t>
      </w:r>
    </w:p>
    <w:p w14:paraId="32F75639" w14:textId="77777777" w:rsidR="001B1540" w:rsidRDefault="001B1540" w:rsidP="001B1540">
      <w:pPr>
        <w:pStyle w:val="BodyText"/>
        <w:spacing w:before="0" w:after="0"/>
      </w:pPr>
    </w:p>
    <w:p w14:paraId="55B39A61" w14:textId="77777777" w:rsidR="001B1540" w:rsidRDefault="001B1540" w:rsidP="001B1540">
      <w:pPr>
        <w:pStyle w:val="Heading3"/>
      </w:pPr>
      <w:bookmarkStart w:id="48" w:name="_Toc42974258"/>
      <w:r>
        <w:t>Service Core</w:t>
      </w:r>
      <w:bookmarkEnd w:id="48"/>
    </w:p>
    <w:p w14:paraId="480024AC" w14:textId="663654A0" w:rsidR="00273339" w:rsidRDefault="001B1540" w:rsidP="001B1540">
      <w:pPr>
        <w:pStyle w:val="BodyText"/>
        <w:spacing w:before="0" w:after="0"/>
      </w:pPr>
      <w:r>
        <w:t xml:space="preserve">DPDK service cores enables a dynamic way of performing work on DPDK </w:t>
      </w:r>
      <w:proofErr w:type="spellStart"/>
      <w:r>
        <w:t>lcores</w:t>
      </w:r>
      <w:proofErr w:type="spellEnd"/>
      <w:r>
        <w:t xml:space="preserve">. Service core support is built into the EAL, and an API is provided to optionally allow applications to control how the service </w:t>
      </w:r>
      <w:proofErr w:type="spellStart"/>
      <w:r>
        <w:t>cores</w:t>
      </w:r>
      <w:proofErr w:type="spellEnd"/>
      <w:r>
        <w:t xml:space="preserve"> are used at </w:t>
      </w:r>
      <w:commentRangeStart w:id="49"/>
      <w:r>
        <w:t>runtime</w:t>
      </w:r>
      <w:commentRangeEnd w:id="49"/>
      <w:r w:rsidR="007F1E30">
        <w:rPr>
          <w:rStyle w:val="CommentReference"/>
        </w:rPr>
        <w:commentReference w:id="49"/>
      </w:r>
      <w:r>
        <w:t>.</w:t>
      </w:r>
    </w:p>
    <w:p w14:paraId="3A5B5CCB" w14:textId="77777777" w:rsidR="001B514C" w:rsidRDefault="001B514C">
      <w:pPr>
        <w:spacing w:after="160" w:line="259" w:lineRule="auto"/>
        <w:rPr>
          <w:rFonts w:asciiTheme="majorHAnsi" w:eastAsiaTheme="majorEastAsia" w:hAnsiTheme="majorHAnsi" w:cstheme="majorBidi"/>
          <w:b/>
          <w:bCs/>
          <w:color w:val="4472C4" w:themeColor="accent1"/>
          <w:sz w:val="28"/>
          <w:szCs w:val="28"/>
        </w:rPr>
      </w:pPr>
      <w:r>
        <w:br w:type="page"/>
      </w:r>
    </w:p>
    <w:p w14:paraId="1CF44866" w14:textId="1A689CFD" w:rsidR="00FE5719" w:rsidRDefault="00FE5719" w:rsidP="00FE5719">
      <w:pPr>
        <w:pStyle w:val="Heading2"/>
      </w:pPr>
      <w:bookmarkStart w:id="50" w:name="_Toc42974259"/>
      <w:r>
        <w:lastRenderedPageBreak/>
        <w:t>DPDK and Poll Mode Drivers (PMD)</w:t>
      </w:r>
      <w:bookmarkEnd w:id="50"/>
      <w:bookmarkEnd w:id="0"/>
    </w:p>
    <w:p w14:paraId="628A2FFE" w14:textId="113853CE" w:rsidR="00FE5719" w:rsidRDefault="00FE5719" w:rsidP="00FE5719">
      <w:pPr>
        <w:pStyle w:val="FirstParagraph"/>
        <w:spacing w:before="0" w:after="0"/>
      </w:pPr>
      <w:r>
        <w:t xml:space="preserve">When DPDK is used, Network interfaces are no more managed in Kernel space. </w:t>
      </w:r>
      <w:r w:rsidR="009276D9">
        <w:t>Regular Linux</w:t>
      </w:r>
      <w:r>
        <w:t xml:space="preserve"> NIC driver which is usually used to manage the NIC has to be replaced by a new driver which is able to run into user space. This new drive, called </w:t>
      </w:r>
      <w:r>
        <w:rPr>
          <w:b/>
        </w:rPr>
        <w:t>Poll Mode Driver (PMD)</w:t>
      </w:r>
      <w:r>
        <w:t xml:space="preserve"> will be used to manage the network interface into user space with the DPDK library.</w:t>
      </w:r>
    </w:p>
    <w:p w14:paraId="647B001E" w14:textId="53BA2418" w:rsidR="001A57D6" w:rsidRDefault="001A57D6" w:rsidP="00FE5719">
      <w:pPr>
        <w:pStyle w:val="BodyText"/>
        <w:spacing w:before="0" w:after="0"/>
      </w:pPr>
    </w:p>
    <w:p w14:paraId="0FD96B07" w14:textId="10DCE967" w:rsidR="001A57D6" w:rsidRDefault="001A57D6" w:rsidP="001A57D6">
      <w:pPr>
        <w:pStyle w:val="Heading3"/>
      </w:pPr>
      <w:bookmarkStart w:id="51" w:name="_Toc42974260"/>
      <w:r>
        <w:t>Physical NIC and BAR registers</w:t>
      </w:r>
      <w:bookmarkEnd w:id="51"/>
    </w:p>
    <w:p w14:paraId="22EBAA1C" w14:textId="77777777" w:rsidR="001A57D6" w:rsidRDefault="001A57D6" w:rsidP="001A57D6">
      <w:pPr>
        <w:pStyle w:val="BodyText"/>
        <w:spacing w:before="0" w:after="0"/>
      </w:pPr>
      <w:r>
        <w:t>PCI devices have a set of registers referred to as configuration space for devices. These configuration space registers are mapped to host memory locations.</w:t>
      </w:r>
    </w:p>
    <w:p w14:paraId="45E9C159" w14:textId="0AC6C619" w:rsidR="001A57D6" w:rsidRDefault="001A57D6" w:rsidP="001A57D6">
      <w:pPr>
        <w:pStyle w:val="BodyText"/>
        <w:spacing w:before="0" w:after="0"/>
      </w:pPr>
      <w:r>
        <w:t>When a PCI device is enabled</w:t>
      </w:r>
      <w:ins w:id="52" w:author="Ping Song" w:date="2020-07-03T12:31:00Z">
        <w:r w:rsidR="007F1E30">
          <w:t>,</w:t>
        </w:r>
      </w:ins>
      <w:r>
        <w:t xml:space="preserve"> the system's device drivers (by writing configuration commands to the PCI controller)</w:t>
      </w:r>
      <w:ins w:id="53" w:author="Ping Song" w:date="2020-07-03T12:31:00Z">
        <w:r w:rsidR="007F1E30">
          <w:t xml:space="preserve"> </w:t>
        </w:r>
      </w:ins>
      <w:del w:id="54" w:author="Ping Song" w:date="2020-07-03T12:31:00Z">
        <w:r w:rsidDel="007F1E30">
          <w:delText xml:space="preserve">, </w:delText>
        </w:r>
      </w:del>
      <w:r>
        <w:t xml:space="preserve">programs the </w:t>
      </w:r>
      <w:r w:rsidRPr="001A57D6">
        <w:rPr>
          <w:i/>
          <w:iCs/>
        </w:rPr>
        <w:t>Base Address Registers</w:t>
      </w:r>
      <w:r>
        <w:t xml:space="preserve"> (BAR) to inform the PCI device of its address mapping. Next, the host operating system is able to address a PCI </w:t>
      </w:r>
      <w:commentRangeStart w:id="55"/>
      <w:r>
        <w:t>device</w:t>
      </w:r>
      <w:commentRangeEnd w:id="55"/>
      <w:r w:rsidR="007F1E30">
        <w:rPr>
          <w:rStyle w:val="CommentReference"/>
        </w:rPr>
        <w:commentReference w:id="55"/>
      </w:r>
      <w:r>
        <w:t>.</w:t>
      </w:r>
    </w:p>
    <w:p w14:paraId="7E9C7825" w14:textId="77777777" w:rsidR="001A57D6" w:rsidRDefault="001A57D6" w:rsidP="00FE5719">
      <w:pPr>
        <w:pStyle w:val="BodyText"/>
        <w:spacing w:before="0" w:after="0"/>
      </w:pPr>
    </w:p>
    <w:p w14:paraId="481AF7BD" w14:textId="33602F72" w:rsidR="006C258C" w:rsidRDefault="006C258C" w:rsidP="006C258C">
      <w:pPr>
        <w:pStyle w:val="Heading3"/>
        <w:spacing w:before="0"/>
      </w:pPr>
      <w:bookmarkStart w:id="56" w:name="_Toc42974261"/>
      <w:r>
        <w:t>Linux NIC drivers</w:t>
      </w:r>
      <w:bookmarkEnd w:id="56"/>
    </w:p>
    <w:p w14:paraId="645A9B83" w14:textId="4609B6CF" w:rsidR="00EF1CCF" w:rsidRDefault="00F96F90" w:rsidP="00FE5719">
      <w:pPr>
        <w:pStyle w:val="BodyText"/>
        <w:spacing w:before="0" w:after="0"/>
      </w:pPr>
      <w:r w:rsidRPr="00F96F90">
        <w:t>With usual Linux NIC Kernel, both NIC configuration and Packet processing is done in Kernel Space.</w:t>
      </w:r>
      <w:r w:rsidR="00EF1CCF">
        <w:t xml:space="preserve"> </w:t>
      </w:r>
      <w:r w:rsidR="00EF1CCF" w:rsidRPr="00EF1CCF">
        <w:t xml:space="preserve">User applications which have to establish a TCP connection or send a UDP packet is using the sockets API, exposed by </w:t>
      </w:r>
      <w:proofErr w:type="spellStart"/>
      <w:r w:rsidR="00EF1CCF" w:rsidRPr="00EF1CCF">
        <w:t>libc</w:t>
      </w:r>
      <w:proofErr w:type="spellEnd"/>
      <w:r w:rsidR="00EF1CCF">
        <w:t xml:space="preserve"> library.</w:t>
      </w:r>
    </w:p>
    <w:p w14:paraId="5CA6B6D3" w14:textId="77777777" w:rsidR="00C61D43" w:rsidRDefault="00C61D43" w:rsidP="00FE5719">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61D43" w14:paraId="60829CAA" w14:textId="77777777" w:rsidTr="00193F73">
        <w:tc>
          <w:tcPr>
            <w:tcW w:w="4531" w:type="dxa"/>
          </w:tcPr>
          <w:p w14:paraId="3AE4B3F2" w14:textId="59D4104C" w:rsidR="00C61D43" w:rsidRDefault="00193F73" w:rsidP="00FE5719">
            <w:pPr>
              <w:pStyle w:val="BodyText"/>
              <w:spacing w:before="0" w:after="0"/>
            </w:pPr>
            <w:r>
              <w:object w:dxaOrig="8172" w:dyaOrig="11161" w14:anchorId="064E833B">
                <v:shape id="_x0000_i1052" type="#_x0000_t75" style="width:203.9pt;height:276.5pt" o:ole="">
                  <v:imagedata r:id="rId67" o:title=""/>
                </v:shape>
                <o:OLEObject Type="Embed" ProgID="Visio.Drawing.15" ShapeID="_x0000_i1052" DrawAspect="Content" ObjectID="_1656444147" r:id="rId68"/>
              </w:object>
            </w:r>
          </w:p>
          <w:p w14:paraId="46726434" w14:textId="096D446C" w:rsidR="00193F73" w:rsidRPr="00193F73" w:rsidRDefault="00193F73" w:rsidP="00193F73">
            <w:pPr>
              <w:pStyle w:val="BodyText"/>
              <w:spacing w:before="0" w:after="0"/>
              <w:jc w:val="center"/>
              <w:rPr>
                <w:i/>
                <w:iCs/>
              </w:rPr>
            </w:pPr>
            <w:r w:rsidRPr="00193F73">
              <w:rPr>
                <w:i/>
                <w:iCs/>
              </w:rPr>
              <w:t>NIC configuration</w:t>
            </w:r>
          </w:p>
        </w:tc>
        <w:tc>
          <w:tcPr>
            <w:tcW w:w="4531" w:type="dxa"/>
          </w:tcPr>
          <w:p w14:paraId="7945E829" w14:textId="77777777" w:rsidR="00651882" w:rsidRDefault="00651882" w:rsidP="00FE5719">
            <w:pPr>
              <w:pStyle w:val="BodyText"/>
              <w:spacing w:before="0" w:after="0"/>
            </w:pPr>
          </w:p>
          <w:p w14:paraId="587AAC11" w14:textId="264DF66E" w:rsidR="00C61D43" w:rsidRDefault="00651882" w:rsidP="00FE5719">
            <w:pPr>
              <w:pStyle w:val="BodyText"/>
              <w:spacing w:before="0" w:after="0"/>
            </w:pPr>
            <w:r>
              <w:object w:dxaOrig="8172" w:dyaOrig="9444" w14:anchorId="733DD62A">
                <v:shape id="_x0000_i1053" type="#_x0000_t75" style="width:210.25pt;height:245.95pt" o:ole="">
                  <v:imagedata r:id="rId69" o:title=""/>
                </v:shape>
                <o:OLEObject Type="Embed" ProgID="Visio.Drawing.15" ShapeID="_x0000_i1053" DrawAspect="Content" ObjectID="_1656444148" r:id="rId70"/>
              </w:object>
            </w:r>
          </w:p>
          <w:p w14:paraId="354F2296" w14:textId="77777777" w:rsidR="00651882" w:rsidRDefault="00651882" w:rsidP="00193F73">
            <w:pPr>
              <w:pStyle w:val="BodyText"/>
              <w:spacing w:before="0" w:after="0"/>
              <w:jc w:val="center"/>
              <w:rPr>
                <w:i/>
                <w:iCs/>
              </w:rPr>
            </w:pPr>
          </w:p>
          <w:p w14:paraId="0F1074AF" w14:textId="09E8714C" w:rsidR="00193F73" w:rsidRPr="00193F73" w:rsidRDefault="00193F73" w:rsidP="00193F73">
            <w:pPr>
              <w:pStyle w:val="BodyText"/>
              <w:spacing w:before="0" w:after="0"/>
              <w:jc w:val="center"/>
              <w:rPr>
                <w:i/>
                <w:iCs/>
              </w:rPr>
            </w:pPr>
            <w:r w:rsidRPr="00193F73">
              <w:rPr>
                <w:i/>
                <w:iCs/>
              </w:rPr>
              <w:t>NIC packet processing</w:t>
            </w:r>
          </w:p>
          <w:p w14:paraId="2D7AF12A" w14:textId="29A92199" w:rsidR="00193F73" w:rsidRDefault="00193F73" w:rsidP="00FE5719">
            <w:pPr>
              <w:pStyle w:val="BodyText"/>
              <w:spacing w:before="0" w:after="0"/>
            </w:pPr>
          </w:p>
        </w:tc>
      </w:tr>
    </w:tbl>
    <w:p w14:paraId="3D9AEBFC" w14:textId="77777777" w:rsidR="00651882" w:rsidRDefault="00651882" w:rsidP="00FE5719">
      <w:pPr>
        <w:pStyle w:val="BodyText"/>
        <w:spacing w:before="0" w:after="0"/>
      </w:pPr>
    </w:p>
    <w:p w14:paraId="43847152" w14:textId="290E48F6" w:rsidR="00F96F90" w:rsidRDefault="00EF1CCF" w:rsidP="00F96F90">
      <w:pPr>
        <w:pStyle w:val="BodyText"/>
        <w:spacing w:before="0" w:after="0"/>
      </w:pPr>
      <w:r>
        <w:t>Linux Packet Processing with sockets API is</w:t>
      </w:r>
      <w:r w:rsidR="00F96F90">
        <w:t xml:space="preserve"> requir</w:t>
      </w:r>
      <w:r>
        <w:t>ing following</w:t>
      </w:r>
      <w:r w:rsidR="00F96F90">
        <w:t xml:space="preserve"> operations</w:t>
      </w:r>
      <w:r>
        <w:t xml:space="preserve"> which</w:t>
      </w:r>
      <w:r w:rsidR="00F96F90">
        <w:t xml:space="preserve"> are costly:</w:t>
      </w:r>
    </w:p>
    <w:p w14:paraId="7A6DB5F2" w14:textId="1C1325F1" w:rsidR="00F96F90" w:rsidRDefault="00EF1CCF" w:rsidP="00F96F90">
      <w:pPr>
        <w:pStyle w:val="BodyText"/>
        <w:numPr>
          <w:ilvl w:val="0"/>
          <w:numId w:val="3"/>
        </w:numPr>
        <w:spacing w:before="0" w:after="0"/>
      </w:pPr>
      <w:r>
        <w:t xml:space="preserve">Kernel </w:t>
      </w:r>
      <w:r w:rsidR="00F96F90">
        <w:t>Linux System calls</w:t>
      </w:r>
    </w:p>
    <w:p w14:paraId="5DEA0C75" w14:textId="7B110093" w:rsidR="00F96F90" w:rsidRDefault="009836BE" w:rsidP="00F96F90">
      <w:pPr>
        <w:pStyle w:val="BodyText"/>
        <w:numPr>
          <w:ilvl w:val="0"/>
          <w:numId w:val="3"/>
        </w:numPr>
        <w:spacing w:before="0" w:after="0"/>
      </w:pPr>
      <w:r>
        <w:t>Multitask c</w:t>
      </w:r>
      <w:r w:rsidR="00F96F90">
        <w:t>ontext switching on blocking I/O</w:t>
      </w:r>
    </w:p>
    <w:p w14:paraId="76ECD4F8" w14:textId="009CE752" w:rsidR="00F96F90" w:rsidRDefault="00F96F90" w:rsidP="00F96F90">
      <w:pPr>
        <w:pStyle w:val="BodyText"/>
        <w:numPr>
          <w:ilvl w:val="0"/>
          <w:numId w:val="3"/>
        </w:numPr>
        <w:spacing w:before="0" w:after="0"/>
      </w:pPr>
      <w:r>
        <w:t xml:space="preserve">Data copying from kernel (ring buffers) to user space </w:t>
      </w:r>
    </w:p>
    <w:p w14:paraId="40E24F8C" w14:textId="76B32095" w:rsidR="00F96F90" w:rsidRDefault="00F96F90" w:rsidP="00F96F90">
      <w:pPr>
        <w:pStyle w:val="BodyText"/>
        <w:numPr>
          <w:ilvl w:val="0"/>
          <w:numId w:val="3"/>
        </w:numPr>
        <w:spacing w:before="0" w:after="0"/>
      </w:pPr>
      <w:r>
        <w:t>Interrupt handling in kernel</w:t>
      </w:r>
    </w:p>
    <w:p w14:paraId="4A692510" w14:textId="0F097E09" w:rsidR="00F96F90" w:rsidRDefault="00F96F90" w:rsidP="00FE5719">
      <w:pPr>
        <w:pStyle w:val="BodyText"/>
        <w:spacing w:before="0" w:after="0"/>
      </w:pPr>
    </w:p>
    <w:p w14:paraId="7A34E46D" w14:textId="71470490" w:rsidR="0073301D" w:rsidRDefault="0073301D" w:rsidP="00FE5719">
      <w:pPr>
        <w:pStyle w:val="BodyText"/>
        <w:spacing w:before="0" w:after="0"/>
        <w:rPr>
          <w:rFonts w:hint="eastAsia"/>
          <w:lang w:eastAsia="zh-CN"/>
        </w:rPr>
      </w:pPr>
      <w:r>
        <w:t>With usual Linux Drivers most of operations are occurring in Kernel modes and are requiring lots of user space to kernel space context switching and interruption mechanisms. The heavy context switching usage is costing lots of CPU cycle</w:t>
      </w:r>
      <w:r w:rsidR="00BB7C10">
        <w:t>s</w:t>
      </w:r>
      <w:r>
        <w:t xml:space="preserve"> and is a limiting the numbers of packets that a CPU is able to process. Such drivers are not able to perform packet processing at </w:t>
      </w:r>
      <w:r w:rsidR="00BB7C10">
        <w:t>expected high</w:t>
      </w:r>
      <w:r>
        <w:t xml:space="preserve"> speed</w:t>
      </w:r>
      <w:r w:rsidR="00BB7C10">
        <w:t>, e</w:t>
      </w:r>
      <w:ins w:id="57" w:author="Ping Song" w:date="2020-07-03T12:35:00Z">
        <w:r w:rsidR="007F1E30">
          <w:t>s</w:t>
        </w:r>
      </w:ins>
      <w:del w:id="58" w:author="Ping Song" w:date="2020-07-03T12:35:00Z">
        <w:r w:rsidR="00BB7C10" w:rsidDel="007F1E30">
          <w:delText>x</w:delText>
        </w:r>
      </w:del>
      <w:r w:rsidR="00BB7C10">
        <w:t>pecially</w:t>
      </w:r>
      <w:r>
        <w:t xml:space="preserve"> </w:t>
      </w:r>
      <w:r w:rsidR="00BB7C10">
        <w:t>when</w:t>
      </w:r>
      <w:r>
        <w:t xml:space="preserve"> 10/40/100G Ethernet generation cards</w:t>
      </w:r>
      <w:r w:rsidR="00BB7C10">
        <w:t xml:space="preserve"> are used on a Linux System</w:t>
      </w:r>
      <w:r>
        <w:t>.</w:t>
      </w:r>
      <w:ins w:id="59" w:author="Ping Song" w:date="2020-07-03T12:36:00Z">
        <w:r w:rsidR="007F1E30">
          <w:t xml:space="preserve"> </w:t>
        </w:r>
      </w:ins>
    </w:p>
    <w:p w14:paraId="59DD745E" w14:textId="05F2D695" w:rsidR="00EF1CCF" w:rsidRDefault="00EF1CCF">
      <w:pPr>
        <w:spacing w:after="160" w:line="259" w:lineRule="auto"/>
      </w:pPr>
    </w:p>
    <w:p w14:paraId="71CC0461" w14:textId="50A39732" w:rsidR="00FE5719" w:rsidRPr="009276D9" w:rsidRDefault="009276D9" w:rsidP="006C258C">
      <w:pPr>
        <w:pStyle w:val="Heading3"/>
      </w:pPr>
      <w:bookmarkStart w:id="60" w:name="_Toc42974262"/>
      <w:r w:rsidRPr="009276D9">
        <w:t>Poll Mode Driver</w:t>
      </w:r>
      <w:r w:rsidR="0073301D">
        <w:t>s</w:t>
      </w:r>
      <w:bookmarkEnd w:id="60"/>
    </w:p>
    <w:p w14:paraId="6A60134A" w14:textId="5BDB82B2" w:rsidR="00FE5719" w:rsidRDefault="00FE5719" w:rsidP="00FE5719">
      <w:pPr>
        <w:pStyle w:val="BodyText"/>
        <w:spacing w:before="0" w:after="0"/>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60BC5E4" w14:textId="620BF772" w:rsidR="0048638C" w:rsidRDefault="0048638C" w:rsidP="0048638C">
      <w:pPr>
        <w:pStyle w:val="BodyText"/>
        <w:spacing w:before="0" w:after="0"/>
      </w:pPr>
    </w:p>
    <w:p w14:paraId="001F1211" w14:textId="71A365B9" w:rsidR="0048638C" w:rsidRDefault="0048638C" w:rsidP="0048638C">
      <w:pPr>
        <w:pStyle w:val="BodyText"/>
        <w:spacing w:before="0" w:after="0"/>
      </w:pPr>
      <w:r>
        <w:t>Poll Mode drivers are involved in NIC configuration</w:t>
      </w:r>
      <w:ins w:id="61" w:author="Ping Song" w:date="2020-07-04T12:38:00Z">
        <w:r w:rsidR="00D74EF2">
          <w:rPr>
            <w:rFonts w:hint="eastAsia"/>
            <w:lang w:eastAsia="zh-CN"/>
          </w:rPr>
          <w:t>.</w:t>
        </w:r>
      </w:ins>
      <w:r>
        <w:t xml:space="preserve"> They are exposing NIC configuration registers into host memory area which is directly reachable from user space.</w:t>
      </w:r>
    </w:p>
    <w:p w14:paraId="0020A9CF" w14:textId="77777777" w:rsidR="0048638C" w:rsidRDefault="0048638C" w:rsidP="0048638C">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0418E" w14:paraId="123D69F1" w14:textId="77777777" w:rsidTr="00A021F3">
        <w:tc>
          <w:tcPr>
            <w:tcW w:w="4531" w:type="dxa"/>
          </w:tcPr>
          <w:p w14:paraId="633ADBE6" w14:textId="77777777" w:rsidR="0030418E" w:rsidRDefault="0030418E" w:rsidP="00A021F3">
            <w:pPr>
              <w:pStyle w:val="BodyText"/>
              <w:spacing w:before="0" w:after="0"/>
            </w:pPr>
          </w:p>
          <w:p w14:paraId="6412FE70" w14:textId="15C5B582" w:rsidR="0030418E" w:rsidRDefault="00DB2081" w:rsidP="00A021F3">
            <w:pPr>
              <w:pStyle w:val="BodyText"/>
              <w:spacing w:before="0" w:after="0"/>
            </w:pPr>
            <w:r>
              <w:object w:dxaOrig="8172" w:dyaOrig="10860" w14:anchorId="3AD68E1A">
                <v:shape id="_x0000_i1054" type="#_x0000_t75" style="width:210.25pt;height:281.65pt" o:ole="">
                  <v:imagedata r:id="rId71" o:title=""/>
                </v:shape>
                <o:OLEObject Type="Embed" ProgID="Visio.Drawing.15" ShapeID="_x0000_i1054" DrawAspect="Content" ObjectID="_1656444149" r:id="rId72"/>
              </w:object>
            </w:r>
          </w:p>
          <w:p w14:paraId="47B80081" w14:textId="77777777" w:rsidR="0030418E" w:rsidRPr="00193F73" w:rsidRDefault="0030418E" w:rsidP="00A021F3">
            <w:pPr>
              <w:pStyle w:val="BodyText"/>
              <w:spacing w:before="0" w:after="0"/>
              <w:jc w:val="center"/>
              <w:rPr>
                <w:i/>
                <w:iCs/>
              </w:rPr>
            </w:pPr>
            <w:r w:rsidRPr="00193F73">
              <w:rPr>
                <w:i/>
                <w:iCs/>
              </w:rPr>
              <w:t>NIC configuration</w:t>
            </w:r>
          </w:p>
        </w:tc>
        <w:tc>
          <w:tcPr>
            <w:tcW w:w="4531" w:type="dxa"/>
          </w:tcPr>
          <w:p w14:paraId="78F82B54" w14:textId="7EBC5699" w:rsidR="0030418E" w:rsidRDefault="0030418E" w:rsidP="00A021F3">
            <w:pPr>
              <w:pStyle w:val="BodyText"/>
              <w:spacing w:before="0" w:after="0"/>
            </w:pPr>
          </w:p>
          <w:p w14:paraId="1A53293D" w14:textId="77777777" w:rsidR="00DB2081" w:rsidRDefault="00DB2081" w:rsidP="00A021F3">
            <w:pPr>
              <w:pStyle w:val="BodyText"/>
              <w:spacing w:before="0" w:after="0"/>
            </w:pPr>
          </w:p>
          <w:p w14:paraId="63A326E1" w14:textId="297E5357" w:rsidR="0030418E" w:rsidRDefault="00437436" w:rsidP="00A021F3">
            <w:pPr>
              <w:pStyle w:val="BodyText"/>
              <w:spacing w:before="0" w:after="0"/>
            </w:pPr>
            <w:r>
              <w:object w:dxaOrig="8172" w:dyaOrig="9444" w14:anchorId="4D3F0547">
                <v:shape id="_x0000_i1055" type="#_x0000_t75" style="width:210.25pt;height:239.6pt" o:ole="">
                  <v:imagedata r:id="rId73" o:title=""/>
                </v:shape>
                <o:OLEObject Type="Embed" ProgID="Visio.Drawing.15" ShapeID="_x0000_i1055" DrawAspect="Content" ObjectID="_1656444150" r:id="rId74"/>
              </w:object>
            </w:r>
          </w:p>
          <w:p w14:paraId="05177F33" w14:textId="77777777" w:rsidR="0030418E" w:rsidRPr="00193F73" w:rsidRDefault="0030418E" w:rsidP="00A021F3">
            <w:pPr>
              <w:pStyle w:val="BodyText"/>
              <w:spacing w:before="0" w:after="0"/>
              <w:jc w:val="center"/>
              <w:rPr>
                <w:i/>
                <w:iCs/>
              </w:rPr>
            </w:pPr>
            <w:r w:rsidRPr="00193F73">
              <w:rPr>
                <w:i/>
                <w:iCs/>
              </w:rPr>
              <w:t>NIC packet processing</w:t>
            </w:r>
          </w:p>
          <w:p w14:paraId="71778BDC" w14:textId="77777777" w:rsidR="0030418E" w:rsidRDefault="0030418E" w:rsidP="00A021F3">
            <w:pPr>
              <w:pStyle w:val="BodyText"/>
              <w:spacing w:before="0" w:after="0"/>
            </w:pPr>
          </w:p>
        </w:tc>
      </w:tr>
    </w:tbl>
    <w:p w14:paraId="5915EF22" w14:textId="77777777" w:rsidR="0030418E" w:rsidRDefault="0030418E" w:rsidP="0030418E">
      <w:pPr>
        <w:pStyle w:val="BodyText"/>
        <w:spacing w:before="0" w:after="0"/>
      </w:pPr>
    </w:p>
    <w:p w14:paraId="3C93BA38" w14:textId="64630C0A" w:rsidR="0048638C" w:rsidRDefault="0048638C" w:rsidP="0048638C">
      <w:pPr>
        <w:pStyle w:val="BodyText"/>
        <w:spacing w:before="0" w:after="0"/>
      </w:pPr>
      <w:r>
        <w:t xml:space="preserve">In </w:t>
      </w:r>
      <w:del w:id="62" w:author="Ping Song" w:date="2020-07-04T12:41:00Z">
        <w:r w:rsidDel="00D74EF2">
          <w:delText xml:space="preserve">a </w:delText>
        </w:r>
      </w:del>
      <w:r>
        <w:t xml:space="preserve">short, Poll Mode Drivers are user space </w:t>
      </w:r>
      <w:proofErr w:type="spellStart"/>
      <w:r>
        <w:t>pthreads</w:t>
      </w:r>
      <w:proofErr w:type="spellEnd"/>
      <w:r>
        <w:t xml:space="preserve"> which:</w:t>
      </w:r>
    </w:p>
    <w:p w14:paraId="0A5BDA87" w14:textId="77777777" w:rsidR="0048638C" w:rsidRDefault="0048638C" w:rsidP="009F6AD6">
      <w:pPr>
        <w:pStyle w:val="BodyText"/>
        <w:numPr>
          <w:ilvl w:val="0"/>
          <w:numId w:val="12"/>
        </w:numPr>
        <w:spacing w:before="0" w:after="0"/>
      </w:pPr>
      <w:r>
        <w:t>call specific EAL functions</w:t>
      </w:r>
    </w:p>
    <w:p w14:paraId="00DB1AE7" w14:textId="77777777" w:rsidR="0048638C" w:rsidRDefault="0048638C" w:rsidP="009F6AD6">
      <w:pPr>
        <w:pStyle w:val="BodyText"/>
        <w:numPr>
          <w:ilvl w:val="0"/>
          <w:numId w:val="12"/>
        </w:numPr>
        <w:spacing w:before="0" w:after="0"/>
      </w:pPr>
      <w:r>
        <w:t>have a per NIC implementation</w:t>
      </w:r>
    </w:p>
    <w:p w14:paraId="43BCD316" w14:textId="17B83D68" w:rsidR="0048638C" w:rsidRDefault="00D74EF2" w:rsidP="009F6AD6">
      <w:pPr>
        <w:pStyle w:val="BodyText"/>
        <w:numPr>
          <w:ilvl w:val="0"/>
          <w:numId w:val="12"/>
        </w:numPr>
        <w:spacing w:before="0" w:after="0"/>
      </w:pPr>
      <w:ins w:id="63" w:author="Ping Song" w:date="2020-07-04T12:41:00Z">
        <w:r>
          <w:t xml:space="preserve">have direct </w:t>
        </w:r>
      </w:ins>
      <w:r w:rsidR="0048638C">
        <w:t xml:space="preserve">access to RX/TX descriptors </w:t>
      </w:r>
      <w:del w:id="64" w:author="Ping Song" w:date="2020-07-04T12:41:00Z">
        <w:r w:rsidR="0048638C" w:rsidDel="00D74EF2">
          <w:delText>is direct</w:delText>
        </w:r>
      </w:del>
      <w:r w:rsidR="0048638C">
        <w:t>.</w:t>
      </w:r>
    </w:p>
    <w:p w14:paraId="46721BF2" w14:textId="5B22E2C8" w:rsidR="0048638C" w:rsidRDefault="0048638C" w:rsidP="009F6AD6">
      <w:pPr>
        <w:pStyle w:val="BodyText"/>
        <w:numPr>
          <w:ilvl w:val="0"/>
          <w:numId w:val="12"/>
        </w:numPr>
        <w:spacing w:before="0" w:after="0"/>
      </w:pPr>
      <w:r>
        <w:t>use Linux user space device enablers (UIO or VFIO) driver for specific control changes (interrupts configuration)</w:t>
      </w:r>
    </w:p>
    <w:p w14:paraId="7856FF79" w14:textId="77777777" w:rsidR="0048638C" w:rsidRDefault="0048638C" w:rsidP="00FE5719">
      <w:pPr>
        <w:pStyle w:val="BodyText"/>
        <w:spacing w:before="0" w:after="0"/>
      </w:pPr>
    </w:p>
    <w:p w14:paraId="46C6C3D6" w14:textId="1C8ABEAF" w:rsidR="002E7A94" w:rsidRDefault="004F1C64" w:rsidP="00FE5719">
      <w:pPr>
        <w:pStyle w:val="BodyText"/>
        <w:spacing w:before="0" w:after="0"/>
      </w:pPr>
      <w:r>
        <w:lastRenderedPageBreak/>
        <w:t xml:space="preserve">Hence user applications can configure directly </w:t>
      </w:r>
      <w:ins w:id="65" w:author="Ping Song" w:date="2020-07-04T12:45:00Z">
        <w:r w:rsidR="00D74EF2">
          <w:t>the NIC cards they are using</w:t>
        </w:r>
      </w:ins>
      <w:del w:id="66" w:author="Ping Song" w:date="2020-07-04T12:45:00Z">
        <w:r w:rsidR="0048638C" w:rsidDel="00D74EF2">
          <w:delText>-</w:delText>
        </w:r>
      </w:del>
      <w:r w:rsidR="0048638C">
        <w:t xml:space="preserve"> </w:t>
      </w:r>
      <w:r>
        <w:t>from Linux user space where they are running</w:t>
      </w:r>
      <w:del w:id="67" w:author="Ping Song" w:date="2020-07-04T12:45:00Z">
        <w:r w:rsidDel="00D74EF2">
          <w:delText xml:space="preserve"> </w:delText>
        </w:r>
        <w:r w:rsidR="0048638C" w:rsidDel="00D74EF2">
          <w:delText xml:space="preserve">- </w:delText>
        </w:r>
        <w:r w:rsidDel="00D74EF2">
          <w:delText>the NIC cards they are using</w:delText>
        </w:r>
      </w:del>
      <w:r>
        <w:t xml:space="preserve">. </w:t>
      </w:r>
    </w:p>
    <w:p w14:paraId="7311B7A7" w14:textId="77777777" w:rsidR="002E7A94" w:rsidRDefault="002E7A94" w:rsidP="00FE5719">
      <w:pPr>
        <w:pStyle w:val="BodyText"/>
        <w:spacing w:before="0" w:after="0"/>
      </w:pPr>
    </w:p>
    <w:p w14:paraId="1A6A29DC" w14:textId="1E5EA608" w:rsidR="00BF00AA" w:rsidRDefault="004F1C64" w:rsidP="00BF00AA">
      <w:pPr>
        <w:pStyle w:val="BodyText"/>
        <w:spacing w:before="0" w:after="0"/>
      </w:pPr>
      <w:r>
        <w:t xml:space="preserve">A first configuration phase is using Poll Mode Drivers and DPDK library to configure DPDK rings buffers into Linux user space. </w:t>
      </w:r>
      <w:r w:rsidR="002E7A94">
        <w:t>Next, i</w:t>
      </w:r>
      <w:r>
        <w:t xml:space="preserve">ncoming packets will be automatically transferred with DMA </w:t>
      </w:r>
      <w:r w:rsidR="00BF00AA">
        <w:t xml:space="preserve">(Direct Memory Access) </w:t>
      </w:r>
      <w:r>
        <w:t>mechanism from NIC physical RX queues in NIC memory to DPDK RX rings buffer in host memory.</w:t>
      </w:r>
      <w:r w:rsidR="00BF00AA">
        <w:t xml:space="preserve"> DMA </w:t>
      </w:r>
      <w:bookmarkStart w:id="68" w:name="_Hlk42081919"/>
      <w:r w:rsidR="00BF00AA">
        <w:t>(Direct Memory Access)</w:t>
      </w:r>
      <w:bookmarkEnd w:id="68"/>
      <w:r w:rsidR="00BF00AA">
        <w:t xml:space="preserve"> is also used to transfer outgoing packets from DPDK TX rings buffer in host memory to NIC physical TX queues in NIC memory. DMA offloads expensive memory operations, such as large copies or scatter-gather operations, from the CPU.</w:t>
      </w:r>
    </w:p>
    <w:p w14:paraId="0C56DB22" w14:textId="5BC32B06" w:rsidR="002E7A94" w:rsidRDefault="002E7A94" w:rsidP="00FE5719">
      <w:pPr>
        <w:pStyle w:val="BodyText"/>
        <w:spacing w:before="0" w:after="0"/>
      </w:pPr>
    </w:p>
    <w:p w14:paraId="69567DAA" w14:textId="4AA12292" w:rsidR="002E7A94" w:rsidRDefault="002E7A94" w:rsidP="002E7A94">
      <w:pPr>
        <w:pStyle w:val="Heading3"/>
      </w:pPr>
      <w:bookmarkStart w:id="69" w:name="_Toc42974263"/>
      <w:r>
        <w:t>Direct Memory Access</w:t>
      </w:r>
      <w:bookmarkEnd w:id="69"/>
      <w:ins w:id="70" w:author="Ping Song" w:date="2020-07-05T18:52:00Z">
        <w:r w:rsidR="005A27A8">
          <w:t xml:space="preserve"> (DMA)</w:t>
        </w:r>
      </w:ins>
    </w:p>
    <w:p w14:paraId="1D8DDFF3" w14:textId="1908C148" w:rsidR="00BF00AA" w:rsidRDefault="00BF00AA" w:rsidP="00BF00AA">
      <w:pPr>
        <w:pStyle w:val="BodyText"/>
        <w:spacing w:before="0" w:after="0"/>
      </w:pPr>
      <w:r>
        <w:t>Direct Memory Access (DMA) allows PCI devices to read (write) data from (to) memory without CPU intervention. This is a fundamental requirement for high performance devices.</w:t>
      </w:r>
    </w:p>
    <w:p w14:paraId="0B1E1976" w14:textId="77777777" w:rsidR="002E7A94" w:rsidRDefault="002E7A94" w:rsidP="00BF00AA">
      <w:pPr>
        <w:pStyle w:val="BodyText"/>
        <w:spacing w:before="0" w:after="0"/>
      </w:pPr>
    </w:p>
    <w:p w14:paraId="53F9A4A9" w14:textId="482BDD5A" w:rsidR="00D56787" w:rsidRDefault="00D56787" w:rsidP="00BF00AA">
      <w:pPr>
        <w:pStyle w:val="BodyText"/>
        <w:spacing w:before="0" w:after="0"/>
      </w:pPr>
      <w:r>
        <w:t>DMA is a mechanism that is using a specific hardware controller to manage read and write operation into the main system memory (RAM: Random Access Memory). This mechanism which is totally independent of the central processing unit (CPU) and does not consume any CPU resource. A DMA transfer is used to manage data transfer. DMA transfer</w:t>
      </w:r>
      <w:ins w:id="71" w:author="Ping Song" w:date="2020-07-04T12:49:00Z">
        <w:r w:rsidR="00AA4289">
          <w:t xml:space="preserve"> is</w:t>
        </w:r>
      </w:ins>
      <w:r>
        <w:t xml:space="preserve"> triggered by the CPU and is working in background using the specific hardware resource (DMA controller).</w:t>
      </w:r>
    </w:p>
    <w:p w14:paraId="2906E0A6" w14:textId="07E50D43" w:rsidR="00D56787" w:rsidRDefault="00D56787" w:rsidP="00D56787">
      <w:pPr>
        <w:pStyle w:val="BodyText"/>
        <w:spacing w:before="0" w:after="0"/>
      </w:pPr>
    </w:p>
    <w:p w14:paraId="793A655B" w14:textId="18322683" w:rsidR="00D56787" w:rsidRDefault="00D56787" w:rsidP="00D56787">
      <w:pPr>
        <w:pStyle w:val="BodyText"/>
        <w:spacing w:before="0" w:after="0"/>
      </w:pPr>
      <w:r>
        <w:t>DPDK rings and NIC buffers are synchronized with DMA. DPDK application can access transparently to NIC packets in user space reading or writing data in DPDK rings.</w:t>
      </w:r>
    </w:p>
    <w:p w14:paraId="140E33E5" w14:textId="5DE9AFDF" w:rsidR="007B2AEC" w:rsidRDefault="007B2AEC" w:rsidP="007B2AEC">
      <w:pPr>
        <w:spacing w:after="0"/>
      </w:pPr>
      <w:bookmarkStart w:id="72" w:name="X7154fe4efb72be43fa5bafed68ba2f0275b0b8a"/>
    </w:p>
    <w:p w14:paraId="5FD79AE7" w14:textId="77777777" w:rsidR="009A1CD3" w:rsidRDefault="009A1CD3" w:rsidP="009A1CD3">
      <w:pPr>
        <w:pStyle w:val="Heading3"/>
      </w:pPr>
      <w:bookmarkStart w:id="73" w:name="_Toc42974264"/>
      <w:r>
        <w:t>IOMMU</w:t>
      </w:r>
      <w:bookmarkEnd w:id="73"/>
    </w:p>
    <w:p w14:paraId="6D5E7658" w14:textId="77777777" w:rsidR="009A1CD3" w:rsidRDefault="009A1CD3" w:rsidP="009A1CD3">
      <w:pPr>
        <w:pStyle w:val="FirstParagraph"/>
        <w:spacing w:before="0" w:after="0"/>
      </w:pPr>
      <w:r w:rsidRPr="00EA7B4F">
        <w:rPr>
          <w:i/>
          <w:iCs/>
        </w:rPr>
        <w:t>Input–Output Memory Management Unit</w:t>
      </w:r>
      <w:r>
        <w:t xml:space="preserve"> (IOMMU) is a memory management unit (MMU) that connects a Direct Memory Access (DMA) capable I/O bus to the main memory.</w:t>
      </w:r>
    </w:p>
    <w:p w14:paraId="5BEEF36C" w14:textId="77777777" w:rsidR="009A1CD3" w:rsidRDefault="009A1CD3" w:rsidP="009A1CD3">
      <w:pPr>
        <w:pStyle w:val="BodyText"/>
        <w:spacing w:before="0" w:after="0"/>
      </w:pPr>
    </w:p>
    <w:p w14:paraId="78FD4DF9" w14:textId="77777777" w:rsidR="009A1CD3" w:rsidRDefault="009A1CD3" w:rsidP="009A1CD3">
      <w:pPr>
        <w:pStyle w:val="BodyText"/>
        <w:spacing w:before="0" w:after="0"/>
      </w:pPr>
      <w:r>
        <w:t xml:space="preserve">In Virtualization, an IOMMU is re-mapping the addresses accessed by the hardware into a similar translation table that is used to map </w:t>
      </w:r>
      <w:commentRangeStart w:id="74"/>
      <w:r>
        <w:t>guest</w:t>
      </w:r>
      <w:commentRangeEnd w:id="74"/>
      <w:r w:rsidR="005A27A8">
        <w:rPr>
          <w:rStyle w:val="CommentReference"/>
        </w:rPr>
        <w:commentReference w:id="74"/>
      </w:r>
      <w:r>
        <w:t>-physical address to host-physical addresses.</w:t>
      </w:r>
    </w:p>
    <w:p w14:paraId="28A53E32" w14:textId="77777777" w:rsidR="009A1CD3" w:rsidRDefault="009A1CD3" w:rsidP="009A1CD3">
      <w:pPr>
        <w:pStyle w:val="BodyText"/>
        <w:spacing w:before="0" w:after="0"/>
        <w:rPr>
          <w:noProof/>
        </w:rPr>
      </w:pPr>
    </w:p>
    <w:p w14:paraId="664FDE00" w14:textId="77777777" w:rsidR="009A1CD3" w:rsidRDefault="009A1CD3" w:rsidP="009A1CD3">
      <w:pPr>
        <w:pStyle w:val="BodyText"/>
        <w:spacing w:before="0" w:after="0"/>
      </w:pPr>
      <w:r>
        <w:object w:dxaOrig="14340" w:dyaOrig="11628" w14:anchorId="4A2746E5">
          <v:shape id="_x0000_i1056" type="#_x0000_t75" style="width:293.75pt;height:240.2pt" o:ole="">
            <v:imagedata r:id="rId75" o:title=""/>
          </v:shape>
          <o:OLEObject Type="Embed" ProgID="Visio.Drawing.15" ShapeID="_x0000_i1056" DrawAspect="Content" ObjectID="_1656444151" r:id="rId76"/>
        </w:object>
      </w:r>
    </w:p>
    <w:p w14:paraId="21049E0A" w14:textId="77777777" w:rsidR="009A1CD3" w:rsidRDefault="009A1CD3" w:rsidP="009A1CD3">
      <w:pPr>
        <w:pStyle w:val="BodyText"/>
        <w:spacing w:before="0" w:after="0"/>
      </w:pPr>
    </w:p>
    <w:p w14:paraId="492F98A9" w14:textId="77777777" w:rsidR="009A1CD3" w:rsidRDefault="009A1CD3" w:rsidP="009A1CD3">
      <w:pPr>
        <w:pStyle w:val="BodyText"/>
        <w:spacing w:before="0" w:after="0"/>
      </w:pPr>
      <w:r>
        <w:t xml:space="preserve">IOMMU provides a short path for the guest to get access to the physical device memory. </w:t>
      </w:r>
      <w:r w:rsidRPr="00EA7B4F">
        <w:t>IOMMU helps to prevent DMA attacks that could be origin</w:t>
      </w:r>
      <w:r>
        <w:t>a</w:t>
      </w:r>
      <w:r w:rsidRPr="00EA7B4F">
        <w:t>ted by malicious devices.</w:t>
      </w:r>
      <w:r>
        <w:t xml:space="preserve"> IOMMU provides DMA and interrupt remapping facilities to ensure I/O devices behave within the boundaries they've been allotted.</w:t>
      </w:r>
    </w:p>
    <w:p w14:paraId="4200599F" w14:textId="77777777" w:rsidR="009A1CD3" w:rsidRDefault="009A1CD3" w:rsidP="009A1CD3">
      <w:pPr>
        <w:pStyle w:val="BodyText"/>
        <w:spacing w:before="0" w:after="0"/>
      </w:pPr>
    </w:p>
    <w:p w14:paraId="227AF484" w14:textId="77777777" w:rsidR="009A1CD3" w:rsidRDefault="009A1CD3" w:rsidP="009A1CD3">
      <w:pPr>
        <w:pStyle w:val="BodyText"/>
        <w:spacing w:before="0" w:after="0"/>
      </w:pPr>
      <w:r>
        <w:t xml:space="preserve">Intel has published a specification for IOMMU technology as </w:t>
      </w:r>
      <w:r>
        <w:rPr>
          <w:b/>
        </w:rPr>
        <w:t>Virtualization Technology for Directed I/O</w:t>
      </w:r>
      <w:r>
        <w:t xml:space="preserve">, abbreviated as </w:t>
      </w:r>
      <w:r>
        <w:rPr>
          <w:b/>
        </w:rPr>
        <w:t>VT-d</w:t>
      </w:r>
      <w:r>
        <w:t>.</w:t>
      </w:r>
    </w:p>
    <w:p w14:paraId="620337EE" w14:textId="77777777" w:rsidR="009A1CD3" w:rsidRDefault="009A1CD3" w:rsidP="009A1CD3">
      <w:pPr>
        <w:pStyle w:val="BodyText"/>
        <w:spacing w:before="0" w:after="0"/>
      </w:pPr>
    </w:p>
    <w:p w14:paraId="30858658" w14:textId="77777777" w:rsidR="009A1CD3" w:rsidRDefault="009A1CD3" w:rsidP="009A1CD3">
      <w:pPr>
        <w:pStyle w:val="BodyText"/>
        <w:spacing w:before="0" w:after="0"/>
      </w:pPr>
      <w:r>
        <w:t>In order to get IOMMU enabled:</w:t>
      </w:r>
    </w:p>
    <w:p w14:paraId="0D7FB27E" w14:textId="77777777" w:rsidR="009A1CD3" w:rsidRDefault="009A1CD3" w:rsidP="009A1CD3">
      <w:pPr>
        <w:numPr>
          <w:ilvl w:val="0"/>
          <w:numId w:val="2"/>
        </w:numPr>
        <w:spacing w:after="0"/>
      </w:pPr>
      <w:r>
        <w:t>both kernel and BIOS must support and be configured to use IO virtualization (such as Intel® VT-d).</w:t>
      </w:r>
    </w:p>
    <w:p w14:paraId="76EF3B0D" w14:textId="77777777" w:rsidR="009A1CD3" w:rsidRDefault="009A1CD3" w:rsidP="009A1CD3">
      <w:pPr>
        <w:numPr>
          <w:ilvl w:val="0"/>
          <w:numId w:val="2"/>
        </w:numPr>
        <w:spacing w:after="0"/>
      </w:pPr>
      <w:r>
        <w:t xml:space="preserve">IOMMU must be enabled into Linux Kernel parameters in </w:t>
      </w:r>
      <w:r>
        <w:rPr>
          <w:rStyle w:val="VerbatimChar"/>
        </w:rPr>
        <w:t>/</w:t>
      </w:r>
      <w:proofErr w:type="spellStart"/>
      <w:r>
        <w:rPr>
          <w:rStyle w:val="VerbatimChar"/>
        </w:rPr>
        <w:t>etc</w:t>
      </w:r>
      <w:proofErr w:type="spellEnd"/>
      <w:r>
        <w:rPr>
          <w:rStyle w:val="VerbatimChar"/>
        </w:rPr>
        <w:t>/default/grub</w:t>
      </w:r>
      <w:r>
        <w:t xml:space="preserve"> and run </w:t>
      </w:r>
      <w:r>
        <w:rPr>
          <w:rStyle w:val="VerbatimChar"/>
        </w:rPr>
        <w:t>update-grub</w:t>
      </w:r>
      <w:r>
        <w:t xml:space="preserve"> command.</w:t>
      </w:r>
    </w:p>
    <w:p w14:paraId="52B9532A" w14:textId="77777777" w:rsidR="009A1CD3" w:rsidRDefault="009A1CD3" w:rsidP="009A1CD3">
      <w:pPr>
        <w:pStyle w:val="FirstParagraph"/>
        <w:spacing w:before="0" w:after="0"/>
      </w:pPr>
    </w:p>
    <w:p w14:paraId="2AB84C66" w14:textId="77777777" w:rsidR="009A1CD3" w:rsidRDefault="009A1CD3" w:rsidP="009A1CD3">
      <w:pPr>
        <w:pStyle w:val="FirstParagraph"/>
        <w:spacing w:before="0" w:after="0"/>
      </w:pPr>
      <w:r>
        <w:t>GRUB configuration example with IOMMU Passthrough enabled:</w:t>
      </w:r>
    </w:p>
    <w:tbl>
      <w:tblPr>
        <w:tblStyle w:val="Table"/>
        <w:tblW w:w="5000" w:type="pct"/>
        <w:tblInd w:w="0" w:type="dxa"/>
        <w:tblLook w:val="07C0" w:firstRow="0" w:lastRow="1" w:firstColumn="1" w:lastColumn="1" w:noHBand="1" w:noVBand="1"/>
      </w:tblPr>
      <w:tblGrid>
        <w:gridCol w:w="9072"/>
      </w:tblGrid>
      <w:tr w:rsidR="009A1CD3" w14:paraId="6D776910" w14:textId="77777777" w:rsidTr="00357C9B">
        <w:tc>
          <w:tcPr>
            <w:tcW w:w="0" w:type="auto"/>
            <w:hideMark/>
          </w:tcPr>
          <w:p w14:paraId="7B57AC3C" w14:textId="77777777" w:rsidR="009A1CD3" w:rsidRPr="00D53855" w:rsidRDefault="009A1CD3" w:rsidP="00357C9B">
            <w:pPr>
              <w:spacing w:after="0"/>
              <w:rPr>
                <w:rFonts w:ascii="Courier New" w:hAnsi="Courier New" w:cs="Courier New"/>
              </w:rPr>
            </w:pPr>
            <w:r w:rsidRPr="00D53855">
              <w:rPr>
                <w:rFonts w:ascii="Courier New" w:hAnsi="Courier New" w:cs="Courier New"/>
                <w:sz w:val="22"/>
                <w:szCs w:val="22"/>
              </w:rPr>
              <w:t>GRUB_CMDLINE_LINUX_DEFAULT="</w:t>
            </w:r>
            <w:proofErr w:type="spellStart"/>
            <w:r w:rsidRPr="00D53855">
              <w:rPr>
                <w:rFonts w:ascii="Courier New" w:hAnsi="Courier New" w:cs="Courier New"/>
                <w:b/>
                <w:sz w:val="22"/>
                <w:szCs w:val="22"/>
              </w:rPr>
              <w:t>iommu</w:t>
            </w:r>
            <w:proofErr w:type="spellEnd"/>
            <w:r w:rsidRPr="00D53855">
              <w:rPr>
                <w:rFonts w:ascii="Courier New" w:hAnsi="Courier New" w:cs="Courier New"/>
                <w:b/>
                <w:sz w:val="22"/>
                <w:szCs w:val="22"/>
              </w:rPr>
              <w:t>=</w:t>
            </w:r>
            <w:proofErr w:type="spellStart"/>
            <w:r w:rsidRPr="00D53855">
              <w:rPr>
                <w:rFonts w:ascii="Courier New" w:hAnsi="Courier New" w:cs="Courier New"/>
                <w:b/>
                <w:sz w:val="22"/>
                <w:szCs w:val="22"/>
              </w:rPr>
              <w:t>pt</w:t>
            </w:r>
            <w:proofErr w:type="spellEnd"/>
            <w:r w:rsidRPr="00D53855">
              <w:rPr>
                <w:rFonts w:ascii="Courier New" w:hAnsi="Courier New" w:cs="Courier New"/>
                <w:b/>
                <w:sz w:val="22"/>
                <w:szCs w:val="22"/>
              </w:rPr>
              <w:t xml:space="preserve"> </w:t>
            </w:r>
            <w:proofErr w:type="spellStart"/>
            <w:r w:rsidRPr="00D53855">
              <w:rPr>
                <w:rFonts w:ascii="Courier New" w:hAnsi="Courier New" w:cs="Courier New"/>
                <w:b/>
                <w:sz w:val="22"/>
                <w:szCs w:val="22"/>
              </w:rPr>
              <w:t>intel_iommu</w:t>
            </w:r>
            <w:proofErr w:type="spellEnd"/>
            <w:r w:rsidRPr="00D53855">
              <w:rPr>
                <w:rFonts w:ascii="Courier New" w:hAnsi="Courier New" w:cs="Courier New"/>
                <w:b/>
                <w:sz w:val="22"/>
                <w:szCs w:val="22"/>
              </w:rPr>
              <w:t>=on</w:t>
            </w:r>
            <w:r w:rsidRPr="00D53855">
              <w:rPr>
                <w:rFonts w:ascii="Courier New" w:hAnsi="Courier New" w:cs="Courier New"/>
                <w:sz w:val="22"/>
                <w:szCs w:val="22"/>
              </w:rPr>
              <w:t>"</w:t>
            </w:r>
          </w:p>
        </w:tc>
      </w:tr>
    </w:tbl>
    <w:p w14:paraId="690CD36E" w14:textId="77777777" w:rsidR="009A1CD3" w:rsidRDefault="009A1CD3" w:rsidP="007B2AEC">
      <w:pPr>
        <w:spacing w:after="0"/>
      </w:pPr>
    </w:p>
    <w:p w14:paraId="0CBDFC0C" w14:textId="60223229" w:rsidR="00FE5719" w:rsidRPr="003C1B13" w:rsidRDefault="0072021D" w:rsidP="003C1B13">
      <w:pPr>
        <w:pStyle w:val="Heading3"/>
        <w:rPr>
          <w:lang w:val="en-GB"/>
        </w:rPr>
      </w:pPr>
      <w:bookmarkStart w:id="75" w:name="_Toc42974265"/>
      <w:bookmarkEnd w:id="72"/>
      <w:r>
        <w:rPr>
          <w:lang w:val="en-GB"/>
        </w:rPr>
        <w:t>DPDK s</w:t>
      </w:r>
      <w:r w:rsidR="003C1B13">
        <w:rPr>
          <w:lang w:val="en-GB"/>
        </w:rPr>
        <w:t>upported NICs</w:t>
      </w:r>
      <w:bookmarkEnd w:id="75"/>
    </w:p>
    <w:p w14:paraId="73F1577B" w14:textId="371F081C" w:rsidR="007B2AEC" w:rsidRDefault="007B2AEC" w:rsidP="00BB7C10">
      <w:pPr>
        <w:pStyle w:val="FirstParagraph"/>
        <w:spacing w:before="0" w:after="0"/>
      </w:pPr>
      <w:r w:rsidRPr="007B2AEC">
        <w:t>DPDK</w:t>
      </w:r>
      <w:r w:rsidR="001A57D6">
        <w:t xml:space="preserve"> Library</w:t>
      </w:r>
      <w:r w:rsidRPr="007B2AEC">
        <w:t xml:space="preserve"> includes Poll Mode Drivers (PMDs) for </w:t>
      </w:r>
      <w:r>
        <w:t>physical and</w:t>
      </w:r>
      <w:r w:rsidRPr="007B2AEC">
        <w:t xml:space="preserve"> </w:t>
      </w:r>
      <w:r w:rsidR="001A57D6">
        <w:t>emulated</w:t>
      </w:r>
      <w:r w:rsidRPr="007B2AEC">
        <w:t xml:space="preserve"> Ethernet controllers which are designed to work without asynchronous, interrupt-based signaling mechanisms.</w:t>
      </w:r>
      <w:r w:rsidR="001A57D6">
        <w:t xml:space="preserve"> </w:t>
      </w:r>
    </w:p>
    <w:p w14:paraId="66D35100" w14:textId="1CB68FCC" w:rsidR="0073301D" w:rsidRDefault="0073301D" w:rsidP="00FE5719">
      <w:pPr>
        <w:pStyle w:val="FirstParagraph"/>
        <w:spacing w:before="0" w:after="0"/>
      </w:pPr>
    </w:p>
    <w:p w14:paraId="74C97F5E" w14:textId="3607E048" w:rsidR="0073301D" w:rsidRDefault="007B2AEC" w:rsidP="0073301D">
      <w:pPr>
        <w:numPr>
          <w:ilvl w:val="0"/>
          <w:numId w:val="2"/>
        </w:numPr>
        <w:spacing w:after="0"/>
      </w:pPr>
      <w:r>
        <w:t xml:space="preserve">Available DPDK </w:t>
      </w:r>
      <w:r w:rsidR="0073301D">
        <w:t>PMD</w:t>
      </w:r>
      <w:r>
        <w:t xml:space="preserve"> for</w:t>
      </w:r>
      <w:r w:rsidR="0073301D">
        <w:t xml:space="preserve"> physical </w:t>
      </w:r>
      <w:r>
        <w:t>NIC</w:t>
      </w:r>
      <w:r w:rsidR="0073301D">
        <w:t>:</w:t>
      </w:r>
    </w:p>
    <w:p w14:paraId="71282AF6" w14:textId="77777777" w:rsidR="0073301D" w:rsidRDefault="0073301D" w:rsidP="0073301D">
      <w:pPr>
        <w:numPr>
          <w:ilvl w:val="1"/>
          <w:numId w:val="2"/>
        </w:numPr>
        <w:spacing w:after="0"/>
      </w:pPr>
      <w:r>
        <w:t xml:space="preserve">I40e PMD for Intel X710/XL710/X722 10/40 Gbps family of adapters </w:t>
      </w:r>
      <w:hyperlink r:id="rId77" w:history="1">
        <w:r>
          <w:rPr>
            <w:rStyle w:val="Hyperlink"/>
          </w:rPr>
          <w:t>http://dpdk.org/doc/guides/nics/i40e.html</w:t>
        </w:r>
      </w:hyperlink>
    </w:p>
    <w:p w14:paraId="2D051C46" w14:textId="77777777" w:rsidR="0073301D" w:rsidRDefault="0073301D" w:rsidP="0073301D">
      <w:pPr>
        <w:numPr>
          <w:ilvl w:val="1"/>
          <w:numId w:val="2"/>
        </w:numPr>
        <w:spacing w:after="0"/>
      </w:pPr>
      <w:r>
        <w:t xml:space="preserve">IXGBE PMD </w:t>
      </w:r>
      <w:hyperlink r:id="rId78" w:history="1">
        <w:r>
          <w:rPr>
            <w:rStyle w:val="Hyperlink"/>
          </w:rPr>
          <w:t>http://dpdk.org/doc/guides/nics/ixgbe.html</w:t>
        </w:r>
      </w:hyperlink>
    </w:p>
    <w:p w14:paraId="381A7B7A" w14:textId="64D97CEE" w:rsidR="0073301D" w:rsidRDefault="0073301D" w:rsidP="0073301D">
      <w:pPr>
        <w:numPr>
          <w:ilvl w:val="1"/>
          <w:numId w:val="2"/>
        </w:numPr>
        <w:spacing w:after="0"/>
      </w:pPr>
      <w:r>
        <w:t xml:space="preserve">Linux bonding PMD </w:t>
      </w:r>
      <w:hyperlink r:id="rId79" w:history="1">
        <w:r>
          <w:rPr>
            <w:rStyle w:val="Hyperlink"/>
          </w:rPr>
          <w:t>http://dpdk.org/doc/guides/prog_guide/link_bonding_poll_mode_drv_lib.html</w:t>
        </w:r>
      </w:hyperlink>
    </w:p>
    <w:p w14:paraId="069AA01D" w14:textId="77777777" w:rsidR="00BB7C10" w:rsidRDefault="00BB7C10" w:rsidP="00BB7C10">
      <w:pPr>
        <w:spacing w:after="0"/>
      </w:pPr>
    </w:p>
    <w:p w14:paraId="6AFFCD30" w14:textId="06CE7AFC" w:rsidR="0073301D" w:rsidRDefault="007B2AEC" w:rsidP="0073301D">
      <w:pPr>
        <w:numPr>
          <w:ilvl w:val="0"/>
          <w:numId w:val="2"/>
        </w:numPr>
        <w:spacing w:after="0"/>
      </w:pPr>
      <w:r>
        <w:lastRenderedPageBreak/>
        <w:t>Available DPDK PMD for Emulated NIC</w:t>
      </w:r>
      <w:r w:rsidR="0073301D">
        <w:t>:</w:t>
      </w:r>
    </w:p>
    <w:p w14:paraId="2865118F" w14:textId="3CB7C74E" w:rsidR="00420DD2" w:rsidRDefault="00420DD2" w:rsidP="00420DD2">
      <w:pPr>
        <w:pStyle w:val="ListParagraph"/>
        <w:numPr>
          <w:ilvl w:val="1"/>
          <w:numId w:val="2"/>
        </w:numPr>
        <w:spacing w:after="0"/>
      </w:pPr>
      <w:r w:rsidRPr="00420DD2">
        <w:t>DPDK EM poll mode driver supports emulated Intel 82540EM Gigabit Ethernet Controller (</w:t>
      </w:r>
      <w:proofErr w:type="spellStart"/>
      <w:r w:rsidRPr="00420DD2">
        <w:t>qemu</w:t>
      </w:r>
      <w:proofErr w:type="spellEnd"/>
      <w:r w:rsidRPr="00420DD2">
        <w:t xml:space="preserve"> e1000 device)</w:t>
      </w:r>
      <w:r>
        <w:t>:</w:t>
      </w:r>
      <w:r>
        <w:br/>
      </w:r>
      <w:hyperlink r:id="rId80" w:history="1">
        <w:r>
          <w:rPr>
            <w:rStyle w:val="Hyperlink"/>
          </w:rPr>
          <w:t>http://doc.dpdk.org/guides/nics/e1000em.html</w:t>
        </w:r>
      </w:hyperlink>
    </w:p>
    <w:p w14:paraId="726F8A6B" w14:textId="41BB617E" w:rsidR="0073301D" w:rsidRPr="004A5E30" w:rsidRDefault="0073301D" w:rsidP="0073301D">
      <w:pPr>
        <w:numPr>
          <w:ilvl w:val="1"/>
          <w:numId w:val="2"/>
        </w:numPr>
        <w:spacing w:after="0"/>
        <w:rPr>
          <w:lang w:val="en-GB"/>
        </w:rPr>
      </w:pPr>
      <w:proofErr w:type="spellStart"/>
      <w:r w:rsidRPr="004A5E30">
        <w:rPr>
          <w:lang w:val="en-GB"/>
        </w:rPr>
        <w:t>Virtio</w:t>
      </w:r>
      <w:proofErr w:type="spellEnd"/>
      <w:r w:rsidRPr="004A5E30">
        <w:rPr>
          <w:lang w:val="en-GB"/>
        </w:rPr>
        <w:t xml:space="preserve"> </w:t>
      </w:r>
      <w:r w:rsidR="004A5E30" w:rsidRPr="004A5E30">
        <w:rPr>
          <w:lang w:val="en-GB"/>
        </w:rPr>
        <w:t>Poll Mode drive</w:t>
      </w:r>
      <w:r w:rsidR="004A5E30">
        <w:rPr>
          <w:lang w:val="en-GB"/>
        </w:rPr>
        <w:t xml:space="preserve">r for emulated </w:t>
      </w:r>
      <w:proofErr w:type="spellStart"/>
      <w:r w:rsidR="004A5E30">
        <w:rPr>
          <w:lang w:val="en-GB"/>
        </w:rPr>
        <w:t>VirtIO</w:t>
      </w:r>
      <w:proofErr w:type="spellEnd"/>
      <w:r w:rsidR="004A5E30">
        <w:rPr>
          <w:lang w:val="en-GB"/>
        </w:rPr>
        <w:t xml:space="preserve"> NIC</w:t>
      </w:r>
      <w:r w:rsidR="004A5E30">
        <w:rPr>
          <w:lang w:val="en-GB"/>
        </w:rPr>
        <w:br/>
      </w:r>
      <w:hyperlink r:id="rId81" w:history="1">
        <w:r w:rsidR="004A5E30" w:rsidRPr="0069331C">
          <w:rPr>
            <w:rStyle w:val="Hyperlink"/>
            <w:lang w:val="en-GB"/>
          </w:rPr>
          <w:t>http://dpdk.org/doc/guides/nics/virtio.html</w:t>
        </w:r>
      </w:hyperlink>
    </w:p>
    <w:p w14:paraId="05553151" w14:textId="61F3F2BD" w:rsidR="0073301D" w:rsidRDefault="001A57D6" w:rsidP="001A57D6">
      <w:pPr>
        <w:pStyle w:val="FirstParagraph"/>
        <w:numPr>
          <w:ilvl w:val="1"/>
          <w:numId w:val="2"/>
        </w:numPr>
        <w:spacing w:before="0" w:after="0"/>
        <w:rPr>
          <w:lang w:val="en-GB"/>
        </w:rPr>
      </w:pPr>
      <w:r w:rsidRPr="001A57D6">
        <w:rPr>
          <w:lang w:val="en-GB"/>
        </w:rPr>
        <w:t>VMXNET3 NIC when VMWare hypervisors are used</w:t>
      </w:r>
      <w:r>
        <w:rPr>
          <w:lang w:val="en-GB"/>
        </w:rPr>
        <w:t>:</w:t>
      </w:r>
      <w:r w:rsidR="003C1B13">
        <w:rPr>
          <w:lang w:val="en-GB"/>
        </w:rPr>
        <w:br/>
      </w:r>
      <w:hyperlink r:id="rId82" w:history="1">
        <w:r w:rsidR="003C1B13">
          <w:rPr>
            <w:rStyle w:val="Hyperlink"/>
          </w:rPr>
          <w:t>http://doc.dpdk.org/guides/nics/vmxnet3.html</w:t>
        </w:r>
      </w:hyperlink>
    </w:p>
    <w:p w14:paraId="2ABF2516" w14:textId="118E7AD7" w:rsidR="001A57D6" w:rsidRDefault="001A57D6" w:rsidP="003C1B13">
      <w:pPr>
        <w:pStyle w:val="BodyText"/>
        <w:spacing w:before="0" w:after="0"/>
        <w:rPr>
          <w:lang w:val="en-GB"/>
        </w:rPr>
      </w:pPr>
    </w:p>
    <w:p w14:paraId="239136F3" w14:textId="77777777" w:rsidR="00D53855" w:rsidRPr="001A57D6" w:rsidRDefault="00D53855" w:rsidP="00D53855">
      <w:pPr>
        <w:pStyle w:val="BodyText"/>
        <w:spacing w:before="0" w:after="0"/>
        <w:rPr>
          <w:lang w:val="en-GB"/>
        </w:rPr>
      </w:pPr>
      <w:r>
        <w:rPr>
          <w:lang w:val="en-GB"/>
        </w:rPr>
        <w:t>Lots of other NIC are supported by DPDK (</w:t>
      </w:r>
      <w:proofErr w:type="spellStart"/>
      <w:r>
        <w:rPr>
          <w:lang w:val="en-GB"/>
        </w:rPr>
        <w:t>cf</w:t>
      </w:r>
      <w:proofErr w:type="spellEnd"/>
      <w:r>
        <w:rPr>
          <w:lang w:val="en-GB"/>
        </w:rPr>
        <w:t xml:space="preserve"> </w:t>
      </w:r>
      <w:hyperlink r:id="rId83" w:history="1">
        <w:r>
          <w:rPr>
            <w:rStyle w:val="Hyperlink"/>
          </w:rPr>
          <w:t>http://doc.dpdk.org/guides/nics/overview.html</w:t>
        </w:r>
      </w:hyperlink>
      <w:r>
        <w:t>)</w:t>
      </w:r>
      <w:r>
        <w:rPr>
          <w:lang w:val="en-GB"/>
        </w:rPr>
        <w:t xml:space="preserve">. </w:t>
      </w:r>
    </w:p>
    <w:p w14:paraId="220B38DD" w14:textId="77777777" w:rsidR="00D53855" w:rsidRDefault="00D53855" w:rsidP="003C1B13">
      <w:pPr>
        <w:pStyle w:val="BodyText"/>
        <w:spacing w:before="0" w:after="0"/>
        <w:rPr>
          <w:lang w:val="en-GB"/>
        </w:rPr>
      </w:pPr>
    </w:p>
    <w:p w14:paraId="3F964544" w14:textId="77777777" w:rsidR="00D53855" w:rsidRDefault="00D53855" w:rsidP="00D53855">
      <w:pPr>
        <w:pStyle w:val="FirstParagraph"/>
        <w:spacing w:before="0" w:after="0"/>
      </w:pPr>
      <w:r>
        <w:t>Different PMDs may require different kernel drivers in order to work properly (</w:t>
      </w:r>
      <w:proofErr w:type="spellStart"/>
      <w:r>
        <w:t>cf</w:t>
      </w:r>
      <w:proofErr w:type="spellEnd"/>
      <w:r>
        <w:t xml:space="preserve"> Linux User space device enablers). Depending on the PMD being used, a corresponding kernel driver should be loaded and bound to the network ports. </w:t>
      </w:r>
    </w:p>
    <w:p w14:paraId="2C24CFB1" w14:textId="5DBF53A7" w:rsidR="00D53855" w:rsidRDefault="00D53855" w:rsidP="00D53855">
      <w:pPr>
        <w:pStyle w:val="FirstParagraph"/>
        <w:spacing w:before="0" w:after="0"/>
      </w:pPr>
      <w:r>
        <w:t>This is also preferable that each NIC has been flashed with the latest version of NVM/firmware.</w:t>
      </w:r>
    </w:p>
    <w:p w14:paraId="4FA7278D" w14:textId="77777777" w:rsidR="00D53855" w:rsidRDefault="00D53855">
      <w:pPr>
        <w:spacing w:after="160" w:line="259" w:lineRule="auto"/>
        <w:rPr>
          <w:lang w:val="en-GB"/>
        </w:rPr>
      </w:pPr>
    </w:p>
    <w:p w14:paraId="7CD997E2" w14:textId="77777777" w:rsidR="00437436" w:rsidRDefault="00437436">
      <w:pPr>
        <w:spacing w:after="160" w:line="259" w:lineRule="auto"/>
        <w:rPr>
          <w:rFonts w:asciiTheme="majorHAnsi" w:eastAsiaTheme="majorEastAsia" w:hAnsiTheme="majorHAnsi" w:cstheme="majorBidi"/>
          <w:b/>
          <w:bCs/>
          <w:color w:val="4472C4" w:themeColor="accent1"/>
          <w:sz w:val="28"/>
          <w:szCs w:val="28"/>
          <w:lang w:val="en-GB"/>
        </w:rPr>
      </w:pPr>
      <w:r>
        <w:rPr>
          <w:lang w:val="en-GB"/>
        </w:rPr>
        <w:br w:type="page"/>
      </w:r>
    </w:p>
    <w:p w14:paraId="33919F44" w14:textId="6C922FB5" w:rsidR="00911AFA" w:rsidRDefault="00911AFA" w:rsidP="00911AFA">
      <w:pPr>
        <w:pStyle w:val="Heading2"/>
        <w:rPr>
          <w:lang w:val="en-GB"/>
        </w:rPr>
      </w:pPr>
      <w:bookmarkStart w:id="76" w:name="_Toc42974266"/>
      <w:r w:rsidRPr="00911AFA">
        <w:rPr>
          <w:lang w:val="en-GB"/>
        </w:rPr>
        <w:lastRenderedPageBreak/>
        <w:t>Linux user space device enablers</w:t>
      </w:r>
      <w:bookmarkEnd w:id="76"/>
    </w:p>
    <w:p w14:paraId="3F3D2A0A" w14:textId="1A610F9B" w:rsidR="00437436" w:rsidRDefault="00437436" w:rsidP="00437436">
      <w:pPr>
        <w:pStyle w:val="BodyText"/>
        <w:spacing w:before="0" w:after="0"/>
        <w:rPr>
          <w:lang w:val="en-GB"/>
        </w:rPr>
      </w:pPr>
      <w:r>
        <w:rPr>
          <w:lang w:val="en-GB"/>
        </w:rPr>
        <w:t>Most of PMD are using generic user space device enablers to expose physical NIC registers in user space into the host memory. Two space device enablers are widely used by DPDK PMD they are UIO and VFIO.</w:t>
      </w:r>
    </w:p>
    <w:p w14:paraId="49AB8A73" w14:textId="77777777" w:rsidR="00437436" w:rsidRPr="00437436" w:rsidRDefault="00437436" w:rsidP="00437436">
      <w:pPr>
        <w:pStyle w:val="BodyText"/>
        <w:spacing w:before="0" w:after="0"/>
        <w:rPr>
          <w:lang w:val="en-GB"/>
        </w:rPr>
      </w:pPr>
    </w:p>
    <w:p w14:paraId="497695D4" w14:textId="77777777" w:rsidR="00090C19" w:rsidRDefault="001A57D6" w:rsidP="00090C19">
      <w:pPr>
        <w:pStyle w:val="Heading3"/>
        <w:spacing w:before="0"/>
      </w:pPr>
      <w:bookmarkStart w:id="77" w:name="X52d00871a9aed0746ead93a9b30dd01378df5ae"/>
      <w:bookmarkStart w:id="78" w:name="_Toc42974267"/>
      <w:r>
        <w:t xml:space="preserve">UIO - </w:t>
      </w:r>
      <w:r w:rsidR="00090C19">
        <w:t>User Space IO</w:t>
      </w:r>
      <w:bookmarkEnd w:id="77"/>
      <w:bookmarkEnd w:id="78"/>
    </w:p>
    <w:p w14:paraId="1F885C77" w14:textId="4E3B4BBF" w:rsidR="00F75942" w:rsidRDefault="00911AFA" w:rsidP="00911AFA">
      <w:pPr>
        <w:pStyle w:val="FirstParagraph"/>
        <w:spacing w:before="0" w:after="0"/>
        <w:rPr>
          <w:lang w:val="en-GB"/>
        </w:rPr>
      </w:pPr>
      <w:r w:rsidRPr="00911AFA">
        <w:rPr>
          <w:lang w:val="en-GB"/>
        </w:rPr>
        <w:t xml:space="preserve">Linux kernel version 2.6 introduced the </w:t>
      </w:r>
      <w:r w:rsidRPr="00F75942">
        <w:rPr>
          <w:i/>
          <w:iCs/>
          <w:lang w:val="en-GB"/>
        </w:rPr>
        <w:t>User Space IO</w:t>
      </w:r>
      <w:r w:rsidRPr="00911AFA">
        <w:rPr>
          <w:lang w:val="en-GB"/>
        </w:rPr>
        <w:t xml:space="preserve"> (UIO) loadable module. UIO is a kernel-bypass mechanism which provides an API that enables user space handling of legacy interrupts (</w:t>
      </w:r>
      <w:proofErr w:type="spellStart"/>
      <w:r w:rsidRPr="00911AFA">
        <w:rPr>
          <w:lang w:val="en-GB"/>
        </w:rPr>
        <w:t>INTx</w:t>
      </w:r>
      <w:proofErr w:type="spellEnd"/>
      <w:r w:rsidRPr="00911AFA">
        <w:rPr>
          <w:lang w:val="en-GB"/>
        </w:rPr>
        <w:t>)</w:t>
      </w:r>
      <w:r w:rsidR="00F75942">
        <w:rPr>
          <w:lang w:val="en-GB"/>
        </w:rPr>
        <w:t>.</w:t>
      </w:r>
    </w:p>
    <w:p w14:paraId="0FBC11CF" w14:textId="77777777" w:rsidR="00F75942" w:rsidRDefault="00F75942" w:rsidP="00911AFA">
      <w:pPr>
        <w:pStyle w:val="FirstParagraph"/>
        <w:spacing w:before="0" w:after="0"/>
        <w:rPr>
          <w:lang w:val="en-GB"/>
        </w:rPr>
      </w:pPr>
    </w:p>
    <w:p w14:paraId="52D12648" w14:textId="77777777" w:rsidR="00F75942" w:rsidRDefault="00F75942" w:rsidP="00911AFA">
      <w:pPr>
        <w:pStyle w:val="FirstParagraph"/>
        <w:spacing w:before="0" w:after="0"/>
        <w:rPr>
          <w:lang w:val="en-GB"/>
        </w:rPr>
      </w:pPr>
      <w:r>
        <w:rPr>
          <w:lang w:val="en-GB"/>
        </w:rPr>
        <w:t>UIO has some limitations:</w:t>
      </w:r>
    </w:p>
    <w:p w14:paraId="24E81C9A" w14:textId="77777777" w:rsidR="00F75942" w:rsidRDefault="00F75942" w:rsidP="009F6AD6">
      <w:pPr>
        <w:pStyle w:val="FirstParagraph"/>
        <w:numPr>
          <w:ilvl w:val="0"/>
          <w:numId w:val="7"/>
        </w:numPr>
        <w:spacing w:before="0" w:after="0"/>
        <w:rPr>
          <w:lang w:val="en-GB"/>
        </w:rPr>
      </w:pPr>
      <w:r>
        <w:rPr>
          <w:lang w:val="en-GB"/>
        </w:rPr>
        <w:t>UIO does not manage</w:t>
      </w:r>
      <w:r w:rsidR="00911AFA" w:rsidRPr="00911AFA">
        <w:rPr>
          <w:lang w:val="en-GB"/>
        </w:rPr>
        <w:t xml:space="preserve"> message-</w:t>
      </w:r>
      <w:proofErr w:type="spellStart"/>
      <w:r w:rsidR="00911AFA" w:rsidRPr="00911AFA">
        <w:rPr>
          <w:lang w:val="en-GB"/>
        </w:rPr>
        <w:t>signaled</w:t>
      </w:r>
      <w:proofErr w:type="spellEnd"/>
      <w:r w:rsidR="00911AFA" w:rsidRPr="00911AFA">
        <w:rPr>
          <w:lang w:val="en-GB"/>
        </w:rPr>
        <w:t xml:space="preserve"> interrupts (MSI or MSI-X).</w:t>
      </w:r>
    </w:p>
    <w:p w14:paraId="66F0A3F7" w14:textId="75D24C3E" w:rsidR="00F75942" w:rsidRDefault="00911AFA" w:rsidP="009F6AD6">
      <w:pPr>
        <w:pStyle w:val="FirstParagraph"/>
        <w:numPr>
          <w:ilvl w:val="0"/>
          <w:numId w:val="7"/>
        </w:numPr>
        <w:spacing w:before="0" w:after="0"/>
        <w:rPr>
          <w:lang w:val="en-GB"/>
        </w:rPr>
      </w:pPr>
      <w:r w:rsidRPr="00F75942">
        <w:rPr>
          <w:lang w:val="en-GB"/>
        </w:rPr>
        <w:t>UIO also does not support DMA isolation through IOMMU.</w:t>
      </w:r>
    </w:p>
    <w:p w14:paraId="28C0F3D4" w14:textId="77777777" w:rsidR="00D6794E" w:rsidRDefault="00D6794E" w:rsidP="00D6794E">
      <w:pPr>
        <w:pStyle w:val="FirstParagraph"/>
        <w:spacing w:before="0" w:after="0"/>
        <w:rPr>
          <w:lang w:val="en-GB"/>
        </w:rPr>
      </w:pPr>
    </w:p>
    <w:p w14:paraId="7FC463A0" w14:textId="0BAF516A" w:rsidR="00F75942" w:rsidRDefault="00D6794E" w:rsidP="00D6794E">
      <w:pPr>
        <w:pStyle w:val="FirstParagraph"/>
        <w:spacing w:before="0" w:after="0"/>
        <w:rPr>
          <w:lang w:val="en-GB"/>
        </w:rPr>
      </w:pPr>
      <w:r>
        <w:rPr>
          <w:lang w:val="en-GB"/>
        </w:rPr>
        <w:t>UIO</w:t>
      </w:r>
      <w:r w:rsidRPr="00D6794E">
        <w:rPr>
          <w:lang w:val="en-GB"/>
        </w:rPr>
        <w:t xml:space="preserve"> only supports legacy interrupts so it is not usable with SR-IOV and virtual hosts which require MSI/MSI-X interrupts.</w:t>
      </w:r>
    </w:p>
    <w:p w14:paraId="216502B3" w14:textId="77777777" w:rsidR="00D6794E" w:rsidRPr="00D6794E" w:rsidRDefault="00D6794E" w:rsidP="00D6794E">
      <w:pPr>
        <w:pStyle w:val="BodyText"/>
        <w:spacing w:before="0" w:after="0"/>
        <w:rPr>
          <w:lang w:val="en-GB"/>
        </w:rPr>
      </w:pPr>
    </w:p>
    <w:p w14:paraId="6609BAC5" w14:textId="2C9F90F2" w:rsidR="00F75942" w:rsidRDefault="00911AFA" w:rsidP="00A85F17">
      <w:pPr>
        <w:pStyle w:val="FirstParagraph"/>
        <w:spacing w:before="0" w:after="0"/>
        <w:rPr>
          <w:lang w:val="en-GB"/>
        </w:rPr>
      </w:pPr>
      <w:r w:rsidRPr="00F75942">
        <w:rPr>
          <w:lang w:val="en-GB"/>
        </w:rPr>
        <w:t>Despite these limitations, UIO is well suited for use in virtual machines, where direct IOMMU access is not available.</w:t>
      </w:r>
      <w:r w:rsidR="00F75942" w:rsidRPr="00F75942">
        <w:rPr>
          <w:lang w:val="en-GB"/>
        </w:rPr>
        <w:t xml:space="preserve"> </w:t>
      </w:r>
      <w:r w:rsidRPr="00F75942">
        <w:rPr>
          <w:lang w:val="en-GB"/>
        </w:rPr>
        <w:t>In such a situation, a guest instance user space process is not isolated from other processes in the same instance. But the hypervisor can isolate any guest instance from others or hypervisor host processes using IOMMU.</w:t>
      </w:r>
    </w:p>
    <w:p w14:paraId="00885F12" w14:textId="77777777" w:rsidR="00A85F17" w:rsidRPr="00A85F17" w:rsidRDefault="00A85F17" w:rsidP="00A85F17">
      <w:pPr>
        <w:pStyle w:val="BodyText"/>
        <w:spacing w:before="0" w:after="0"/>
        <w:rPr>
          <w:lang w:val="en-GB"/>
        </w:rPr>
      </w:pPr>
    </w:p>
    <w:p w14:paraId="1ECCB065" w14:textId="34C696F3" w:rsidR="00A85F17" w:rsidRPr="00A85F17" w:rsidRDefault="00A85F17" w:rsidP="00A85F17">
      <w:pPr>
        <w:pStyle w:val="BodyText"/>
        <w:spacing w:before="0" w:after="0"/>
        <w:rPr>
          <w:lang w:val="en-GB"/>
        </w:rPr>
      </w:pPr>
      <w:r>
        <w:rPr>
          <w:lang w:val="en-GB"/>
        </w:rPr>
        <w:t>Currently, two UIO modules are supported by DPDK:</w:t>
      </w:r>
    </w:p>
    <w:p w14:paraId="2D97DC92" w14:textId="650D04F5" w:rsidR="00A85F17" w:rsidRPr="00A85F17" w:rsidRDefault="00A85F17" w:rsidP="009F6AD6">
      <w:pPr>
        <w:pStyle w:val="BodyText"/>
        <w:numPr>
          <w:ilvl w:val="0"/>
          <w:numId w:val="10"/>
        </w:numPr>
        <w:spacing w:before="0" w:after="0"/>
        <w:rPr>
          <w:lang w:val="en-GB"/>
        </w:rPr>
      </w:pPr>
      <w:r>
        <w:rPr>
          <w:lang w:val="en-GB"/>
        </w:rPr>
        <w:t xml:space="preserve">Linux Generic </w:t>
      </w:r>
      <w:r w:rsidRPr="00A85F17">
        <w:rPr>
          <w:lang w:val="en-GB"/>
        </w:rPr>
        <w:t>(</w:t>
      </w:r>
      <w:proofErr w:type="spellStart"/>
      <w:r w:rsidRPr="00A85F17">
        <w:rPr>
          <w:i/>
          <w:iCs/>
          <w:lang w:val="en-GB"/>
        </w:rPr>
        <w:t>uio_pci_generic</w:t>
      </w:r>
      <w:proofErr w:type="spellEnd"/>
      <w:r w:rsidRPr="00A85F17">
        <w:rPr>
          <w:lang w:val="en-GB"/>
        </w:rPr>
        <w:t>)</w:t>
      </w:r>
      <w:r>
        <w:rPr>
          <w:lang w:val="en-GB"/>
        </w:rPr>
        <w:t xml:space="preserve">, which is the standard proposed </w:t>
      </w:r>
      <w:r w:rsidRPr="00A85F17">
        <w:rPr>
          <w:lang w:val="en-GB"/>
        </w:rPr>
        <w:t>UIO module included in the Linux kernel</w:t>
      </w:r>
      <w:r w:rsidR="00D84A07">
        <w:rPr>
          <w:lang w:val="en-GB"/>
        </w:rPr>
        <w:t>.</w:t>
      </w:r>
    </w:p>
    <w:p w14:paraId="245AA86B" w14:textId="4B0B2867" w:rsidR="00A85F17" w:rsidRDefault="00A85F17" w:rsidP="009F6AD6">
      <w:pPr>
        <w:pStyle w:val="BodyText"/>
        <w:numPr>
          <w:ilvl w:val="0"/>
          <w:numId w:val="10"/>
        </w:numPr>
        <w:spacing w:before="0" w:after="0"/>
        <w:rPr>
          <w:lang w:val="en-GB"/>
        </w:rPr>
      </w:pPr>
      <w:r w:rsidRPr="00A85F17">
        <w:rPr>
          <w:lang w:val="en-GB"/>
        </w:rPr>
        <w:t>DPDK</w:t>
      </w:r>
      <w:r>
        <w:rPr>
          <w:lang w:val="en-GB"/>
        </w:rPr>
        <w:t xml:space="preserve"> specific</w:t>
      </w:r>
      <w:r w:rsidRPr="00A85F17">
        <w:rPr>
          <w:lang w:val="en-GB"/>
        </w:rPr>
        <w:t xml:space="preserve"> (</w:t>
      </w:r>
      <w:proofErr w:type="spellStart"/>
      <w:r w:rsidRPr="00A85F17">
        <w:rPr>
          <w:i/>
          <w:iCs/>
          <w:lang w:val="en-GB"/>
        </w:rPr>
        <w:t>igb_uio</w:t>
      </w:r>
      <w:proofErr w:type="spellEnd"/>
      <w:r w:rsidRPr="00A85F17">
        <w:rPr>
          <w:lang w:val="en-GB"/>
        </w:rPr>
        <w:t>)</w:t>
      </w:r>
      <w:r>
        <w:rPr>
          <w:lang w:val="en-GB"/>
        </w:rPr>
        <w:t xml:space="preserve"> </w:t>
      </w:r>
      <w:r w:rsidRPr="00A85F17">
        <w:rPr>
          <w:lang w:val="en-GB"/>
        </w:rPr>
        <w:t>which must be compiled with the same kernel as the one running on the target</w:t>
      </w:r>
      <w:r w:rsidR="00D84A07">
        <w:rPr>
          <w:lang w:val="en-GB"/>
        </w:rPr>
        <w:t>.</w:t>
      </w:r>
    </w:p>
    <w:p w14:paraId="0E2356E9" w14:textId="74EC0DB9" w:rsidR="00A85F17" w:rsidRDefault="00A85F17" w:rsidP="00A85F17">
      <w:pPr>
        <w:pStyle w:val="BodyText"/>
        <w:spacing w:before="0" w:after="0"/>
        <w:rPr>
          <w:lang w:val="en-GB"/>
        </w:rPr>
      </w:pPr>
    </w:p>
    <w:p w14:paraId="07E84FFA" w14:textId="7D1975D5" w:rsidR="00D84A07" w:rsidRPr="00D84A07" w:rsidRDefault="00D84A07" w:rsidP="00D84A07">
      <w:pPr>
        <w:pStyle w:val="BodyText"/>
        <w:spacing w:before="0" w:after="0"/>
        <w:rPr>
          <w:lang w:val="en-GB"/>
        </w:rPr>
      </w:pPr>
      <w:r>
        <w:rPr>
          <w:lang w:val="en-GB"/>
        </w:rPr>
        <w:t>DPDK specific UIO Kernel</w:t>
      </w:r>
      <w:r w:rsidRPr="00D84A07">
        <w:rPr>
          <w:lang w:val="en-GB"/>
        </w:rPr>
        <w:t xml:space="preserve"> module </w:t>
      </w:r>
      <w:r>
        <w:rPr>
          <w:lang w:val="en-GB"/>
        </w:rPr>
        <w:t>is</w:t>
      </w:r>
      <w:r w:rsidRPr="00D84A07">
        <w:rPr>
          <w:lang w:val="en-GB"/>
        </w:rPr>
        <w:t xml:space="preserve"> loaded with </w:t>
      </w:r>
      <w:proofErr w:type="spellStart"/>
      <w:r w:rsidRPr="00D84A07">
        <w:rPr>
          <w:lang w:val="en-GB"/>
        </w:rPr>
        <w:t>insmod</w:t>
      </w:r>
      <w:proofErr w:type="spellEnd"/>
      <w:r w:rsidRPr="00D84A07">
        <w:rPr>
          <w:lang w:val="en-GB"/>
        </w:rPr>
        <w:t xml:space="preserve"> command</w:t>
      </w:r>
      <w:r>
        <w:rPr>
          <w:lang w:val="en-GB"/>
        </w:rPr>
        <w:t xml:space="preserve"> after UIO module has been loaded</w:t>
      </w:r>
      <w:r w:rsidRPr="00D84A07">
        <w:rPr>
          <w:lang w:val="en-GB"/>
        </w:rPr>
        <w:t>:</w:t>
      </w:r>
    </w:p>
    <w:p w14:paraId="7650D3A1" w14:textId="508AE849"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uio</w:t>
      </w:r>
      <w:proofErr w:type="spellEnd"/>
    </w:p>
    <w:p w14:paraId="2DA9C148" w14:textId="177426A3"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insmod</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kmod</w:t>
      </w:r>
      <w:proofErr w:type="spellEnd"/>
      <w:r w:rsidRPr="00D84A07">
        <w:rPr>
          <w:rFonts w:ascii="Courier New" w:hAnsi="Courier New" w:cs="Courier New"/>
          <w:sz w:val="22"/>
          <w:szCs w:val="22"/>
          <w:lang w:val="en-GB"/>
        </w:rPr>
        <w:t>/</w:t>
      </w:r>
      <w:proofErr w:type="spellStart"/>
      <w:r w:rsidRPr="00D84A07">
        <w:rPr>
          <w:rFonts w:ascii="Courier New" w:hAnsi="Courier New" w:cs="Courier New"/>
          <w:sz w:val="22"/>
          <w:szCs w:val="22"/>
          <w:lang w:val="en-GB"/>
        </w:rPr>
        <w:t>igb_</w:t>
      </w:r>
      <w:proofErr w:type="gramStart"/>
      <w:r w:rsidRPr="00D84A07">
        <w:rPr>
          <w:rFonts w:ascii="Courier New" w:hAnsi="Courier New" w:cs="Courier New"/>
          <w:sz w:val="22"/>
          <w:szCs w:val="22"/>
          <w:lang w:val="en-GB"/>
        </w:rPr>
        <w:t>uio.ko</w:t>
      </w:r>
      <w:proofErr w:type="spellEnd"/>
      <w:proofErr w:type="gramEnd"/>
    </w:p>
    <w:p w14:paraId="5DFAFA9A" w14:textId="006CD96A" w:rsidR="00D84A07" w:rsidRDefault="00D84A07" w:rsidP="00D84A07">
      <w:pPr>
        <w:pStyle w:val="BodyText"/>
        <w:spacing w:before="0" w:after="0"/>
        <w:rPr>
          <w:lang w:val="en-GB"/>
        </w:rPr>
      </w:pPr>
    </w:p>
    <w:p w14:paraId="5D6F2400" w14:textId="18729153" w:rsidR="00D84A07" w:rsidRDefault="00D84A07" w:rsidP="00D84A07">
      <w:pPr>
        <w:pStyle w:val="BodyText"/>
        <w:spacing w:before="0" w:after="0"/>
        <w:rPr>
          <w:lang w:val="en-GB"/>
        </w:rPr>
      </w:pPr>
      <w:r>
        <w:rPr>
          <w:lang w:val="en-GB"/>
        </w:rPr>
        <w:t>While a single command is needed to load Linux Generic UIO module:</w:t>
      </w:r>
    </w:p>
    <w:p w14:paraId="0BC4EF7E" w14:textId="3EB66E02"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uio_pci_generic</w:t>
      </w:r>
      <w:proofErr w:type="spellEnd"/>
    </w:p>
    <w:p w14:paraId="6ADD6776" w14:textId="6E42766D" w:rsidR="00D84A07" w:rsidRDefault="00D84A07" w:rsidP="00D84A07">
      <w:pPr>
        <w:pStyle w:val="BodyText"/>
        <w:spacing w:before="0" w:after="0"/>
        <w:rPr>
          <w:lang w:val="en-GB"/>
        </w:rPr>
      </w:pPr>
    </w:p>
    <w:p w14:paraId="06C613F6" w14:textId="36A82F8A" w:rsidR="00D84A07" w:rsidRDefault="00D84A07" w:rsidP="00D84A07">
      <w:pPr>
        <w:pStyle w:val="BodyText"/>
        <w:spacing w:before="0" w:after="0"/>
        <w:rPr>
          <w:lang w:val="en-GB"/>
        </w:rPr>
      </w:pPr>
      <w:r>
        <w:rPr>
          <w:lang w:val="en-GB"/>
        </w:rPr>
        <w:t>DPDK specific UIO module could be preferred in some situation to Linux Generic UIO module (</w:t>
      </w:r>
      <w:proofErr w:type="spellStart"/>
      <w:r>
        <w:rPr>
          <w:lang w:val="en-GB"/>
        </w:rPr>
        <w:t>cf</w:t>
      </w:r>
      <w:proofErr w:type="spellEnd"/>
      <w:r>
        <w:rPr>
          <w:lang w:val="en-GB"/>
        </w:rPr>
        <w:t xml:space="preserve">: </w:t>
      </w:r>
      <w:hyperlink r:id="rId84" w:history="1">
        <w:r>
          <w:rPr>
            <w:rStyle w:val="Hyperlink"/>
          </w:rPr>
          <w:t>https://doc.dpdk.org/guides/linux_gsg/linux_drivers.html</w:t>
        </w:r>
      </w:hyperlink>
      <w:r>
        <w:t>)</w:t>
      </w:r>
    </w:p>
    <w:p w14:paraId="0FC4860B" w14:textId="77777777" w:rsidR="00D84A07" w:rsidRPr="00D84A07" w:rsidRDefault="00D84A07" w:rsidP="00D84A07">
      <w:pPr>
        <w:pStyle w:val="BodyText"/>
        <w:spacing w:before="0" w:after="0"/>
        <w:rPr>
          <w:lang w:val="en-GB"/>
        </w:rPr>
      </w:pPr>
    </w:p>
    <w:p w14:paraId="00F671F2" w14:textId="77777777" w:rsidR="009276D9" w:rsidRPr="009276D9" w:rsidRDefault="009276D9" w:rsidP="009276D9">
      <w:pPr>
        <w:pStyle w:val="BodyText"/>
        <w:spacing w:before="0" w:after="0"/>
      </w:pPr>
      <w:bookmarkStart w:id="79" w:name="X63fb1e15dd592c308da7d090c353de5ad34a11d"/>
    </w:p>
    <w:p w14:paraId="5B433244" w14:textId="77777777" w:rsidR="00326F9A" w:rsidRDefault="00326F9A">
      <w:pPr>
        <w:spacing w:after="160" w:line="259" w:lineRule="auto"/>
        <w:rPr>
          <w:rFonts w:asciiTheme="majorHAnsi" w:eastAsiaTheme="majorEastAsia" w:hAnsiTheme="majorHAnsi" w:cstheme="majorBidi"/>
          <w:b/>
          <w:bCs/>
          <w:color w:val="4472C4" w:themeColor="accent1"/>
        </w:rPr>
      </w:pPr>
      <w:r>
        <w:br w:type="page"/>
      </w:r>
    </w:p>
    <w:p w14:paraId="5B6E04EA" w14:textId="48435C92" w:rsidR="00FE5719" w:rsidRDefault="00FE5719" w:rsidP="00FE5719">
      <w:pPr>
        <w:pStyle w:val="Heading3"/>
        <w:spacing w:before="0"/>
      </w:pPr>
      <w:bookmarkStart w:id="80" w:name="_Toc42974268"/>
      <w:r>
        <w:lastRenderedPageBreak/>
        <w:t>VFIO</w:t>
      </w:r>
      <w:bookmarkEnd w:id="79"/>
      <w:r w:rsidR="00090C19">
        <w:t xml:space="preserve"> – Virtual Function I/O</w:t>
      </w:r>
      <w:bookmarkEnd w:id="80"/>
    </w:p>
    <w:p w14:paraId="61733DB9" w14:textId="1E746CBC" w:rsidR="009A1CD3" w:rsidRDefault="009A1CD3" w:rsidP="00090C19">
      <w:pPr>
        <w:pStyle w:val="FirstParagraph"/>
        <w:spacing w:before="0" w:after="0"/>
      </w:pPr>
      <w:r w:rsidRPr="009A1CD3">
        <w:t>Virtual Function I/O (VFIO) kernel infrastructure was introduced in Linux version 3.6.</w:t>
      </w:r>
    </w:p>
    <w:p w14:paraId="67942ACA" w14:textId="4F1B2734" w:rsidR="00FC079C" w:rsidRDefault="00FC079C" w:rsidP="0067303F">
      <w:pPr>
        <w:pStyle w:val="FirstParagraph"/>
        <w:spacing w:before="0" w:after="0"/>
      </w:pPr>
      <w:r w:rsidRPr="00FC079C">
        <w:t>VFIO provides a user</w:t>
      </w:r>
      <w:r>
        <w:t xml:space="preserve"> </w:t>
      </w:r>
      <w:r w:rsidRPr="00FC079C">
        <w:t>space driver development framework allowing user</w:t>
      </w:r>
      <w:ins w:id="81" w:author="Ping Song" w:date="2020-07-04T13:06:00Z">
        <w:r w:rsidR="00600FAC">
          <w:t xml:space="preserve"> </w:t>
        </w:r>
      </w:ins>
      <w:r w:rsidRPr="00FC079C">
        <w:t>space applications to interact directly with hardware devices by mapping the I/O space directly to the application’s memory.</w:t>
      </w:r>
    </w:p>
    <w:p w14:paraId="5E523D0F" w14:textId="77777777" w:rsidR="0067303F" w:rsidRPr="0067303F" w:rsidRDefault="0067303F" w:rsidP="0067303F">
      <w:pPr>
        <w:pStyle w:val="BodyText"/>
        <w:spacing w:before="0" w:after="0"/>
      </w:pPr>
    </w:p>
    <w:p w14:paraId="5E729525" w14:textId="5FBBDE6A" w:rsidR="00090C19" w:rsidRDefault="00090C19" w:rsidP="0067303F">
      <w:pPr>
        <w:pStyle w:val="FirstParagraph"/>
        <w:spacing w:before="0" w:after="0"/>
      </w:pPr>
      <w:r>
        <w:t>VFIO is a framework for building user</w:t>
      </w:r>
      <w:ins w:id="82" w:author="Ping Song" w:date="2020-07-04T13:06:00Z">
        <w:r w:rsidR="00600FAC">
          <w:t xml:space="preserve"> </w:t>
        </w:r>
      </w:ins>
      <w:r>
        <w:t>space drivers that provides:</w:t>
      </w:r>
    </w:p>
    <w:p w14:paraId="6CD094AA" w14:textId="382FBBD9" w:rsidR="00090C19" w:rsidRDefault="00090C19" w:rsidP="009F6AD6">
      <w:pPr>
        <w:pStyle w:val="FirstParagraph"/>
        <w:numPr>
          <w:ilvl w:val="0"/>
          <w:numId w:val="11"/>
        </w:numPr>
        <w:spacing w:before="0" w:after="0"/>
      </w:pPr>
      <w:r>
        <w:t>Mapping of device’s configuration and I/O memory regions to user memory</w:t>
      </w:r>
    </w:p>
    <w:p w14:paraId="18E43100" w14:textId="219F64D1" w:rsidR="00090C19" w:rsidRDefault="00090C19" w:rsidP="009F6AD6">
      <w:pPr>
        <w:pStyle w:val="FirstParagraph"/>
        <w:numPr>
          <w:ilvl w:val="0"/>
          <w:numId w:val="11"/>
        </w:numPr>
        <w:spacing w:before="0" w:after="0"/>
      </w:pPr>
      <w:r>
        <w:t>DMA and interrupt remapping and isolation based on IOMMU groups.</w:t>
      </w:r>
    </w:p>
    <w:p w14:paraId="05388E91" w14:textId="35B9E916" w:rsidR="00090C19" w:rsidRDefault="00090C19" w:rsidP="009F6AD6">
      <w:pPr>
        <w:pStyle w:val="FirstParagraph"/>
        <w:numPr>
          <w:ilvl w:val="0"/>
          <w:numId w:val="11"/>
        </w:numPr>
        <w:spacing w:before="0" w:after="0"/>
      </w:pPr>
      <w:proofErr w:type="spellStart"/>
      <w:r>
        <w:t>Eventfd</w:t>
      </w:r>
      <w:proofErr w:type="spellEnd"/>
      <w:r>
        <w:t xml:space="preserve"> and </w:t>
      </w:r>
      <w:proofErr w:type="spellStart"/>
      <w:r>
        <w:t>irqfd</w:t>
      </w:r>
      <w:proofErr w:type="spellEnd"/>
      <w:r>
        <w:t xml:space="preserve"> based signal</w:t>
      </w:r>
      <w:del w:id="83" w:author="Ping Song" w:date="2020-07-04T13:06:00Z">
        <w:r w:rsidDel="00600FAC">
          <w:delText>l</w:delText>
        </w:r>
      </w:del>
      <w:r>
        <w:t xml:space="preserve">ing mechanism to support events and interrupts from and to the </w:t>
      </w:r>
      <w:proofErr w:type="spellStart"/>
      <w:r>
        <w:t>userspace</w:t>
      </w:r>
      <w:proofErr w:type="spellEnd"/>
      <w:r>
        <w:t xml:space="preserve"> application.</w:t>
      </w:r>
    </w:p>
    <w:p w14:paraId="65C201AD" w14:textId="77777777" w:rsidR="00090C19" w:rsidRDefault="00090C19" w:rsidP="00E077A5">
      <w:pPr>
        <w:pStyle w:val="FirstParagraph"/>
        <w:spacing w:before="0" w:after="0"/>
      </w:pPr>
    </w:p>
    <w:p w14:paraId="5EC7421B" w14:textId="22C3D4BF" w:rsidR="00090C19" w:rsidRDefault="00090C19" w:rsidP="00E077A5">
      <w:pPr>
        <w:pStyle w:val="FirstParagraph"/>
        <w:spacing w:before="0" w:after="0"/>
      </w:pPr>
      <w:r>
        <w:t>VFIO exposes API</w:t>
      </w:r>
      <w:r w:rsidR="001A57D6">
        <w:t>s</w:t>
      </w:r>
      <w:r>
        <w:t xml:space="preserve"> which allow to:</w:t>
      </w:r>
    </w:p>
    <w:p w14:paraId="1D3FF41B" w14:textId="17B12EDB" w:rsidR="00090C19" w:rsidRDefault="00090C19" w:rsidP="009F6AD6">
      <w:pPr>
        <w:pStyle w:val="FirstParagraph"/>
        <w:numPr>
          <w:ilvl w:val="0"/>
          <w:numId w:val="9"/>
        </w:numPr>
        <w:spacing w:before="0" w:after="0"/>
      </w:pPr>
      <w:r>
        <w:t>create character devices (in /dev/</w:t>
      </w:r>
      <w:proofErr w:type="spellStart"/>
      <w:r>
        <w:t>vfio</w:t>
      </w:r>
      <w:proofErr w:type="spellEnd"/>
      <w:r>
        <w:t>/)</w:t>
      </w:r>
    </w:p>
    <w:p w14:paraId="398471AC" w14:textId="705205C0" w:rsidR="00090C19" w:rsidRDefault="00090C19" w:rsidP="009F6AD6">
      <w:pPr>
        <w:pStyle w:val="FirstParagraph"/>
        <w:numPr>
          <w:ilvl w:val="0"/>
          <w:numId w:val="9"/>
        </w:numPr>
        <w:spacing w:before="0" w:after="0"/>
      </w:pPr>
      <w:r>
        <w:t xml:space="preserve">support </w:t>
      </w:r>
      <w:proofErr w:type="spellStart"/>
      <w:r>
        <w:t>ioctl</w:t>
      </w:r>
      <w:proofErr w:type="spellEnd"/>
      <w:r>
        <w:t xml:space="preserve"> calls </w:t>
      </w:r>
    </w:p>
    <w:p w14:paraId="2909A05D" w14:textId="72C107A0" w:rsidR="00090C19" w:rsidRDefault="00090C19" w:rsidP="009F6AD6">
      <w:pPr>
        <w:pStyle w:val="FirstParagraph"/>
        <w:numPr>
          <w:ilvl w:val="0"/>
          <w:numId w:val="9"/>
        </w:numPr>
        <w:spacing w:before="0" w:after="0"/>
      </w:pPr>
      <w:r>
        <w:t>support mechanisms for describing and registering interrupt notification.</w:t>
      </w:r>
    </w:p>
    <w:p w14:paraId="7EEBA3F6" w14:textId="77777777" w:rsidR="00E077A5" w:rsidRDefault="00E077A5" w:rsidP="00E077A5">
      <w:pPr>
        <w:pStyle w:val="FirstParagraph"/>
        <w:spacing w:before="0" w:after="0"/>
      </w:pPr>
    </w:p>
    <w:p w14:paraId="6A644591" w14:textId="1C8272B3" w:rsidR="00E077A5" w:rsidRDefault="00A70E7C" w:rsidP="00E077A5">
      <w:pPr>
        <w:pStyle w:val="FirstParagraph"/>
        <w:spacing w:before="0" w:after="0"/>
      </w:pPr>
      <w:r>
        <w:t xml:space="preserve">VFIO driver is an IOMMU/device agnostic framework for exposing direct device access to </w:t>
      </w:r>
      <w:proofErr w:type="spellStart"/>
      <w:r>
        <w:t>userspace</w:t>
      </w:r>
      <w:proofErr w:type="spellEnd"/>
      <w:r>
        <w:t xml:space="preserve">, in a secure, IOMMU protected environment. </w:t>
      </w:r>
      <w:r w:rsidR="00090C19">
        <w:t>For bare-metal environments, VFIO is the preferred framework for Linux kernel-bypass. It operates with the Linux kernel's IO</w:t>
      </w:r>
      <w:r w:rsidR="00D22526">
        <w:t>.</w:t>
      </w:r>
    </w:p>
    <w:p w14:paraId="23CDCCB4" w14:textId="30FDFE78" w:rsidR="00E077A5" w:rsidRDefault="00E077A5" w:rsidP="00E077A5">
      <w:pPr>
        <w:pStyle w:val="BodyText"/>
        <w:spacing w:before="0" w:after="0"/>
      </w:pPr>
    </w:p>
    <w:p w14:paraId="1B17FCDD" w14:textId="6F1535C5" w:rsidR="00E077A5" w:rsidRDefault="00E077A5" w:rsidP="00E077A5">
      <w:pPr>
        <w:pStyle w:val="BodyText"/>
        <w:spacing w:before="0" w:after="0"/>
      </w:pPr>
      <w:r>
        <w:object w:dxaOrig="14473" w:dyaOrig="10081" w14:anchorId="41F1AA0B">
          <v:shape id="_x0000_i1057" type="#_x0000_t75" style="width:455.6pt;height:317.95pt" o:ole="">
            <v:imagedata r:id="rId85" o:title=""/>
          </v:shape>
          <o:OLEObject Type="Embed" ProgID="Visio.Drawing.15" ShapeID="_x0000_i1057" DrawAspect="Content" ObjectID="_1656444152" r:id="rId86"/>
        </w:object>
      </w:r>
    </w:p>
    <w:p w14:paraId="4A9B46A3" w14:textId="77777777" w:rsidR="00E077A5" w:rsidRPr="00E077A5" w:rsidRDefault="00E077A5" w:rsidP="00E077A5">
      <w:pPr>
        <w:pStyle w:val="BodyText"/>
        <w:spacing w:before="0" w:after="0"/>
      </w:pPr>
    </w:p>
    <w:p w14:paraId="6FE99442" w14:textId="4947F30E" w:rsidR="00FC079C" w:rsidRDefault="00090C19" w:rsidP="00E077A5">
      <w:pPr>
        <w:pStyle w:val="FirstParagraph"/>
        <w:spacing w:before="0" w:after="0"/>
      </w:pPr>
      <w:r>
        <w:t>MMU subsystem</w:t>
      </w:r>
      <w:r w:rsidR="00D22526">
        <w:t xml:space="preserve"> is used</w:t>
      </w:r>
      <w:r>
        <w:t xml:space="preserve"> to place devices into IOMMU groups.</w:t>
      </w:r>
      <w:r w:rsidR="00D22526">
        <w:t xml:space="preserve"> </w:t>
      </w:r>
      <w:r>
        <w:t xml:space="preserve">User space processes can open these IOMMU groups and register memory with the IOMMU for DMA access using VFIO </w:t>
      </w:r>
      <w:proofErr w:type="spellStart"/>
      <w:r>
        <w:t>ioctl</w:t>
      </w:r>
      <w:proofErr w:type="spellEnd"/>
      <w:r w:rsidR="001A57D6">
        <w:t xml:space="preserve"> calls</w:t>
      </w:r>
      <w:r>
        <w:t>. VFIO also provides the ability to allocate and manage message-signaled interrupt vectors.</w:t>
      </w:r>
    </w:p>
    <w:p w14:paraId="488AF63E" w14:textId="16158596" w:rsidR="00326F9A" w:rsidRDefault="00326F9A" w:rsidP="00326F9A">
      <w:pPr>
        <w:pStyle w:val="BodyText"/>
        <w:spacing w:before="0" w:after="0"/>
      </w:pPr>
    </w:p>
    <w:p w14:paraId="282D5A32" w14:textId="65712376" w:rsidR="00326F9A" w:rsidRDefault="00326F9A" w:rsidP="00326F9A">
      <w:pPr>
        <w:pStyle w:val="BodyText"/>
        <w:spacing w:before="0" w:after="0"/>
        <w:rPr>
          <w:lang w:val="en-GB"/>
        </w:rPr>
      </w:pPr>
      <w:r>
        <w:rPr>
          <w:lang w:val="en-GB"/>
        </w:rPr>
        <w:t>A single command is needed to load VFIO module:</w:t>
      </w:r>
    </w:p>
    <w:p w14:paraId="6EE9E822" w14:textId="645F57B6" w:rsidR="00326F9A" w:rsidRPr="00D84A07" w:rsidRDefault="00326F9A" w:rsidP="00326F9A">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Pr>
          <w:rFonts w:ascii="Courier New" w:hAnsi="Courier New" w:cs="Courier New"/>
          <w:sz w:val="22"/>
          <w:szCs w:val="22"/>
          <w:lang w:val="en-GB"/>
        </w:rPr>
        <w:t>vfio_pci</w:t>
      </w:r>
      <w:proofErr w:type="spellEnd"/>
    </w:p>
    <w:p w14:paraId="52B295E5" w14:textId="77777777" w:rsidR="00326F9A" w:rsidRPr="00326F9A" w:rsidRDefault="00326F9A" w:rsidP="00326F9A">
      <w:pPr>
        <w:pStyle w:val="BodyText"/>
        <w:spacing w:before="0" w:after="0"/>
      </w:pPr>
    </w:p>
    <w:p w14:paraId="15CE93E9" w14:textId="579AC0FF" w:rsidR="00FC079C" w:rsidRDefault="00A70E7C" w:rsidP="00D22526">
      <w:pPr>
        <w:pStyle w:val="FirstParagraph"/>
        <w:spacing w:before="0" w:after="0"/>
      </w:pPr>
      <w:r>
        <w:t>Despite VFIO has been created to work with IOMMU, VFIO can be also be used without (this is just as unsafe as using UIO).</w:t>
      </w:r>
    </w:p>
    <w:p w14:paraId="66EAD3C5" w14:textId="190A8F9F" w:rsidR="00D22526" w:rsidRDefault="00D22526" w:rsidP="00D22526">
      <w:pPr>
        <w:pStyle w:val="BodyText"/>
        <w:spacing w:before="0" w:after="0"/>
      </w:pPr>
    </w:p>
    <w:p w14:paraId="0BEB892F" w14:textId="1C30B5B6" w:rsidR="00D22526" w:rsidRDefault="00D22526" w:rsidP="009A1CD3">
      <w:pPr>
        <w:pStyle w:val="Heading3"/>
        <w:rPr>
          <w:lang w:val="en-GB"/>
        </w:rPr>
      </w:pPr>
      <w:bookmarkStart w:id="84" w:name="_Toc42974269"/>
      <w:r w:rsidRPr="00911AFA">
        <w:rPr>
          <w:lang w:val="en-GB"/>
        </w:rPr>
        <w:t>Linux user space device enablers</w:t>
      </w:r>
      <w:r>
        <w:rPr>
          <w:lang w:val="en-GB"/>
        </w:rPr>
        <w:t xml:space="preserve"> to be used</w:t>
      </w:r>
      <w:bookmarkEnd w:id="84"/>
    </w:p>
    <w:p w14:paraId="1C2A91AD" w14:textId="56FBE0AB" w:rsidR="009A1CD3" w:rsidRDefault="00D22526" w:rsidP="00D22526">
      <w:pPr>
        <w:pStyle w:val="BodyText"/>
        <w:spacing w:before="0" w:after="0"/>
        <w:rPr>
          <w:lang w:val="en-GB"/>
        </w:rPr>
      </w:pPr>
      <w:r>
        <w:rPr>
          <w:lang w:val="en-GB"/>
        </w:rPr>
        <w:t xml:space="preserve">VFIO is generally the preferred Linux user space device enabler to be used because it supports IOMMU to protect host memory. </w:t>
      </w:r>
      <w:r w:rsidR="009A1CD3" w:rsidRPr="009A1CD3">
        <w:rPr>
          <w:lang w:val="en-GB"/>
        </w:rPr>
        <w:t>When a real hardware PCI device is attached to host system and IOMMU is used with VFIO, all the reads/writes of that device done in user</w:t>
      </w:r>
      <w:r w:rsidR="009A1CD3">
        <w:rPr>
          <w:lang w:val="en-GB"/>
        </w:rPr>
        <w:t xml:space="preserve"> </w:t>
      </w:r>
      <w:r w:rsidR="009A1CD3" w:rsidRPr="009A1CD3">
        <w:rPr>
          <w:lang w:val="en-GB"/>
        </w:rPr>
        <w:t xml:space="preserve">space by the DPDK application will be protected by </w:t>
      </w:r>
      <w:r w:rsidR="009A1CD3">
        <w:rPr>
          <w:lang w:val="en-GB"/>
        </w:rPr>
        <w:t xml:space="preserve">the </w:t>
      </w:r>
      <w:r w:rsidR="009A1CD3" w:rsidRPr="009A1CD3">
        <w:rPr>
          <w:lang w:val="en-GB"/>
        </w:rPr>
        <w:t>host IOMMU.</w:t>
      </w:r>
    </w:p>
    <w:p w14:paraId="71456DB0" w14:textId="77777777" w:rsidR="009A1CD3" w:rsidRDefault="009A1CD3" w:rsidP="00D22526">
      <w:pPr>
        <w:pStyle w:val="BodyText"/>
        <w:spacing w:before="0" w:after="0"/>
        <w:rPr>
          <w:lang w:val="en-GB"/>
        </w:rPr>
      </w:pPr>
    </w:p>
    <w:p w14:paraId="7C3044C2" w14:textId="2823677A" w:rsidR="00D22526" w:rsidRPr="00D22526" w:rsidRDefault="00D22526" w:rsidP="00D22526">
      <w:pPr>
        <w:pStyle w:val="BodyText"/>
        <w:spacing w:before="0" w:after="0"/>
        <w:rPr>
          <w:lang w:val="en-GB"/>
        </w:rPr>
      </w:pPr>
      <w:r>
        <w:rPr>
          <w:lang w:val="en-GB"/>
        </w:rPr>
        <w:t>But there some is few exceptions. Below is Intel recommendation for the choice of the Kernel driver to be used with DPDK:</w:t>
      </w:r>
    </w:p>
    <w:p w14:paraId="3F5E75C1" w14:textId="71BBBF7E" w:rsidR="00D22526" w:rsidRPr="00D22526" w:rsidRDefault="00D22526" w:rsidP="00D22526">
      <w:pPr>
        <w:pStyle w:val="BodyText"/>
        <w:spacing w:before="0" w:after="0"/>
        <w:rPr>
          <w:lang w:val="en-GB"/>
        </w:rPr>
      </w:pPr>
    </w:p>
    <w:p w14:paraId="4AAE2DF9" w14:textId="6F412D98" w:rsidR="00D22526" w:rsidRDefault="00D22526" w:rsidP="00D22526">
      <w:pPr>
        <w:pStyle w:val="BodyText"/>
        <w:spacing w:before="0" w:after="0"/>
      </w:pPr>
      <w:r>
        <w:rPr>
          <w:noProof/>
        </w:rPr>
        <w:drawing>
          <wp:inline distT="0" distB="0" distL="0" distR="0" wp14:anchorId="14E59EF1" wp14:editId="54E7EF10">
            <wp:extent cx="5760720" cy="4573270"/>
            <wp:effectExtent l="0" t="0" r="0" b="0"/>
            <wp:docPr id="1" name="Image 1" descr="Generic P C I kernel dri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ic P C I kernel drive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573270"/>
                    </a:xfrm>
                    <a:prstGeom prst="rect">
                      <a:avLst/>
                    </a:prstGeom>
                    <a:noFill/>
                    <a:ln>
                      <a:noFill/>
                    </a:ln>
                  </pic:spPr>
                </pic:pic>
              </a:graphicData>
            </a:graphic>
          </wp:inline>
        </w:drawing>
      </w:r>
    </w:p>
    <w:p w14:paraId="3BAA4ABB" w14:textId="77777777" w:rsidR="00D22526" w:rsidRDefault="00D22526" w:rsidP="00D22526">
      <w:pPr>
        <w:pStyle w:val="BodyText"/>
        <w:spacing w:before="0" w:after="0"/>
      </w:pPr>
    </w:p>
    <w:p w14:paraId="7601467B" w14:textId="0FDB78F3" w:rsidR="00D22526" w:rsidRDefault="00493744" w:rsidP="00D22526">
      <w:pPr>
        <w:pStyle w:val="BodyText"/>
        <w:spacing w:before="0" w:after="0"/>
      </w:pPr>
      <w:hyperlink r:id="rId88" w:history="1">
        <w:r w:rsidR="00D22526">
          <w:rPr>
            <w:rStyle w:val="Hyperlink"/>
          </w:rPr>
          <w:t>https://software.intel.com/content/www/us/en/develop/articles/memory-in-dpdk-part-2-deep-dive-into-iova.html</w:t>
        </w:r>
      </w:hyperlink>
    </w:p>
    <w:p w14:paraId="26AB899E" w14:textId="042514D1" w:rsidR="00D53855" w:rsidRPr="00D22526" w:rsidRDefault="00D53855">
      <w:pPr>
        <w:spacing w:after="160" w:line="259" w:lineRule="auto"/>
      </w:pPr>
      <w:bookmarkStart w:id="85" w:name="X3a5dbab97d0e29a75a54ae33a9437ff95f0d2c1"/>
      <w:r>
        <w:br w:type="page"/>
      </w:r>
    </w:p>
    <w:p w14:paraId="25F82C31" w14:textId="47230D07" w:rsidR="00357C9B" w:rsidRDefault="00456307" w:rsidP="00357C9B">
      <w:pPr>
        <w:pStyle w:val="Heading2"/>
      </w:pPr>
      <w:bookmarkStart w:id="86" w:name="X2aad09c43f7d1354d03b1584b1a699652c6fb28"/>
      <w:bookmarkStart w:id="87" w:name="_Toc42974270"/>
      <w:bookmarkEnd w:id="85"/>
      <w:r>
        <w:lastRenderedPageBreak/>
        <w:t xml:space="preserve">DPDK and Host </w:t>
      </w:r>
      <w:r w:rsidR="00357C9B">
        <w:t>Hardware architecture</w:t>
      </w:r>
      <w:bookmarkEnd w:id="86"/>
      <w:bookmarkEnd w:id="87"/>
    </w:p>
    <w:p w14:paraId="3CC428FF" w14:textId="77777777" w:rsidR="00357C9B" w:rsidRDefault="00357C9B" w:rsidP="00357C9B">
      <w:pPr>
        <w:pStyle w:val="Heading3"/>
      </w:pPr>
      <w:bookmarkStart w:id="88" w:name="X2a5bf5e0a9f6443d266013e7a2d630c9e8234e9"/>
      <w:bookmarkStart w:id="89" w:name="_Toc42974271"/>
      <w:r>
        <w:t>NUMA</w:t>
      </w:r>
      <w:bookmarkEnd w:id="88"/>
      <w:bookmarkEnd w:id="89"/>
    </w:p>
    <w:p w14:paraId="4C658645" w14:textId="77777777" w:rsidR="00357C9B" w:rsidRDefault="00357C9B" w:rsidP="00357C9B">
      <w:pPr>
        <w:pStyle w:val="FirstParagraph"/>
      </w:pPr>
      <w:r>
        <w:t>NUMA means Non-Uniform Memory Access systems</w:t>
      </w:r>
    </w:p>
    <w:p w14:paraId="6DDCD16A" w14:textId="77777777" w:rsidR="00357C9B" w:rsidRDefault="00357C9B" w:rsidP="00357C9B">
      <w:pPr>
        <w:pStyle w:val="BodyText"/>
      </w:pPr>
      <w:r>
        <w:t>A traditional server has a single CPU, a single RAM and a single RAM controller.</w:t>
      </w:r>
    </w:p>
    <w:p w14:paraId="4B5AD33B" w14:textId="77777777" w:rsidR="00357C9B" w:rsidRDefault="00357C9B" w:rsidP="00357C9B">
      <w:pPr>
        <w:pStyle w:val="BodyText"/>
      </w:pPr>
      <w:r>
        <w:t>A RAM can be made of several DIMM banks in several sockets, all being associated to the CPU. When the CPU needs access to data in RAM, it requests it to its RAM controller.</w:t>
      </w:r>
    </w:p>
    <w:p w14:paraId="766664DC" w14:textId="77777777" w:rsidR="00357C9B" w:rsidRDefault="00357C9B" w:rsidP="00357C9B">
      <w:pPr>
        <w:pStyle w:val="BodyText"/>
      </w:pPr>
      <w:r>
        <w:t>Recent servers can have multiple CPUs, each one having its own RAM and its own RAM controller. Such systems are called NUMA systems, or Non-Uniform Memory Access. For example, in a server with 2 CPUs, each one can be a separate NUMA: NUMA0 and NUMA1.</w:t>
      </w:r>
    </w:p>
    <w:commentRangeStart w:id="90"/>
    <w:p w14:paraId="51383160" w14:textId="3EC0C690" w:rsidR="00357C9B" w:rsidRDefault="00357C9B" w:rsidP="00357C9B">
      <w:pPr>
        <w:pStyle w:val="CaptionedFigure"/>
      </w:pPr>
      <w:r>
        <w:object w:dxaOrig="18121" w:dyaOrig="10932" w14:anchorId="548B4E2B">
          <v:shape id="_x0000_i1058" type="#_x0000_t75" style="width:455.6pt;height:275.9pt" o:ole="">
            <v:imagedata r:id="rId89" o:title=""/>
          </v:shape>
          <o:OLEObject Type="Embed" ProgID="Visio.Drawing.15" ShapeID="_x0000_i1058" DrawAspect="Content" ObjectID="_1656444153" r:id="rId90"/>
        </w:object>
      </w:r>
      <w:commentRangeEnd w:id="90"/>
      <w:r w:rsidR="008D3996">
        <w:rPr>
          <w:rStyle w:val="CommentReference"/>
        </w:rPr>
        <w:commentReference w:id="90"/>
      </w:r>
    </w:p>
    <w:p w14:paraId="73CB079D" w14:textId="77777777" w:rsidR="00357C9B" w:rsidRDefault="00357C9B" w:rsidP="00357C9B">
      <w:pPr>
        <w:pStyle w:val="ImageCaption"/>
      </w:pPr>
      <w:r>
        <w:t>NUMA nodes architecture.</w:t>
      </w:r>
    </w:p>
    <w:p w14:paraId="4EF006C6" w14:textId="77777777" w:rsidR="00357C9B" w:rsidRDefault="00357C9B" w:rsidP="00357C9B">
      <w:pPr>
        <w:numPr>
          <w:ilvl w:val="0"/>
          <w:numId w:val="1"/>
        </w:numPr>
      </w:pPr>
      <w:r>
        <w:rPr>
          <w:b/>
        </w:rPr>
        <w:t>In green</w:t>
      </w:r>
      <w:r>
        <w:t>: CPU core accessing a memory item located in its own NUMA’s RAM controller, showing minimum latency.</w:t>
      </w:r>
    </w:p>
    <w:p w14:paraId="6940B3C4" w14:textId="77777777" w:rsidR="00357C9B" w:rsidRDefault="00357C9B" w:rsidP="00357C9B">
      <w:pPr>
        <w:numPr>
          <w:ilvl w:val="0"/>
          <w:numId w:val="1"/>
        </w:numPr>
      </w:pPr>
      <w:r>
        <w:rPr>
          <w:b/>
        </w:rPr>
        <w:t>In red</w:t>
      </w:r>
      <w:r>
        <w:t>: CPU core accessing a memory item located in the other NUMA through the QPI (Quick Path Interconnect) path and the remote RAM controller, showing a higher latency.</w:t>
      </w:r>
    </w:p>
    <w:p w14:paraId="723D5E3C" w14:textId="77777777" w:rsidR="00357C9B" w:rsidRDefault="00357C9B" w:rsidP="00357C9B">
      <w:pPr>
        <w:pStyle w:val="FirstParagraph"/>
      </w:pPr>
      <w:r>
        <w:t>When CPU0 needs to access data located in RAM0, it will go through its local RAM controller 0. Same thing happens for CPU1.</w:t>
      </w:r>
    </w:p>
    <w:p w14:paraId="3755238D" w14:textId="2A6BA730" w:rsidR="00357C9B" w:rsidRDefault="00357C9B" w:rsidP="00357C9B">
      <w:pPr>
        <w:pStyle w:val="BodyText"/>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w:t>
      </w:r>
      <w:r>
        <w:lastRenderedPageBreak/>
        <w:t>typically 1 or 2 times 25GBps (400 Gbps). For example</w:t>
      </w:r>
      <w:r w:rsidR="000672EA">
        <w:t>,</w:t>
      </w:r>
      <w:r>
        <w:t xml:space="preserve"> the Intel Xeon E5 has 2 CPUs with 2 QPI links between them; Intel Xeon E7 has 4 CPUs, with a single QPI between pairs of CPUs.</w:t>
      </w:r>
    </w:p>
    <w:p w14:paraId="5841A686" w14:textId="77777777" w:rsidR="00357C9B" w:rsidRDefault="00357C9B" w:rsidP="00357C9B">
      <w:pPr>
        <w:pStyle w:val="BodyText"/>
      </w:pPr>
      <w:r>
        <w:t>The fastest RAM that the CPU has access to is the register, which is inside the CPU and reserved to it.</w:t>
      </w:r>
    </w:p>
    <w:p w14:paraId="699E3566" w14:textId="77777777" w:rsidR="00357C9B" w:rsidRDefault="00357C9B" w:rsidP="00357C9B">
      <w:pPr>
        <w:pStyle w:val="BodyText"/>
      </w:pPr>
      <w:r>
        <w:t>Beyond the register, the CPU has access to cached memory, which is a special memory based on higher performance hardware.</w:t>
      </w:r>
    </w:p>
    <w:p w14:paraId="75737845" w14:textId="1D12E588" w:rsidR="00357C9B" w:rsidRDefault="00357C9B" w:rsidP="00357C9B">
      <w:pPr>
        <w:pStyle w:val="BodyText"/>
      </w:pPr>
      <w:r>
        <w:t>Cached memor</w:t>
      </w:r>
      <w:r w:rsidR="000672EA">
        <w:t>ies</w:t>
      </w:r>
      <w:r>
        <w:t xml:space="preserve"> are shared between the cores of a single CPU. Typical characteristics of memory cache are:</w:t>
      </w:r>
    </w:p>
    <w:p w14:paraId="69D9F6AF" w14:textId="77777777" w:rsidR="00357C9B" w:rsidRDefault="00357C9B" w:rsidP="00357C9B">
      <w:pPr>
        <w:numPr>
          <w:ilvl w:val="0"/>
          <w:numId w:val="1"/>
        </w:numPr>
      </w:pPr>
      <w:r>
        <w:t>Accessing a Level 1 cache takes 7 CPU cycles (with a size of 64KB or 128KB).</w:t>
      </w:r>
    </w:p>
    <w:p w14:paraId="69D98F15" w14:textId="77777777" w:rsidR="00357C9B" w:rsidRDefault="00357C9B" w:rsidP="00357C9B">
      <w:pPr>
        <w:numPr>
          <w:ilvl w:val="0"/>
          <w:numId w:val="1"/>
        </w:numPr>
      </w:pPr>
      <w:r>
        <w:t>Accessing a Level 2 cache takes 11 CPU cycles (with a size of 1MB).</w:t>
      </w:r>
    </w:p>
    <w:p w14:paraId="5A530DF7" w14:textId="77777777" w:rsidR="00357C9B" w:rsidRDefault="00357C9B" w:rsidP="00357C9B">
      <w:pPr>
        <w:numPr>
          <w:ilvl w:val="0"/>
          <w:numId w:val="1"/>
        </w:numPr>
      </w:pPr>
      <w:r>
        <w:t>Accessing a Level 3 cache takes 30 CPU cycles (with a larger size).</w:t>
      </w:r>
    </w:p>
    <w:p w14:paraId="3F4BA7CE" w14:textId="77777777" w:rsidR="00357C9B" w:rsidRDefault="00357C9B" w:rsidP="00357C9B">
      <w:pPr>
        <w:pStyle w:val="FirstParagraph"/>
      </w:pPr>
      <w:r>
        <w:t>If the CPU needs to access data that is in the main RAM, it has to use its RAM controller.</w:t>
      </w:r>
    </w:p>
    <w:p w14:paraId="547152F7" w14:textId="3860C3C1" w:rsidR="00357C9B" w:rsidRDefault="00357C9B" w:rsidP="00357C9B">
      <w:pPr>
        <w:pStyle w:val="BodyText"/>
      </w:pPr>
      <w:r>
        <w:t xml:space="preserve">Access to RAM takes </w:t>
      </w:r>
      <w:del w:id="91" w:author="Ping Song" w:date="2020-07-04T19:12:00Z">
        <w:r w:rsidDel="00315D4A">
          <w:delText xml:space="preserve">then </w:delText>
        </w:r>
      </w:del>
      <w:r>
        <w:t>typically 170 CPU cycles (the green line in the diagram). Access to the remote RAM through the remote RAM controller typically adds 200 cycles (the red line in the diagram), meaning RAM latency is roughly doubled.</w:t>
      </w:r>
    </w:p>
    <w:p w14:paraId="1A88B25D" w14:textId="77777777" w:rsidR="00357C9B" w:rsidRDefault="00357C9B" w:rsidP="00357C9B">
      <w:pPr>
        <w:pStyle w:val="BodyText"/>
      </w:pPr>
      <w:r>
        <w:t>When data needed by the CPU is located both in the local and in the remote RAM with no particular structure, latency to access data can be unpredictable and unstable.</w:t>
      </w:r>
    </w:p>
    <w:p w14:paraId="092F4B17" w14:textId="77777777" w:rsidR="00357C9B" w:rsidRDefault="00357C9B" w:rsidP="00357C9B">
      <w:pPr>
        <w:pStyle w:val="Heading3"/>
      </w:pPr>
      <w:bookmarkStart w:id="92" w:name="Xacd2c40de76a27d9cc7b27d60c7725df5b4fdb3"/>
      <w:bookmarkStart w:id="93" w:name="_Toc42974272"/>
      <w:r>
        <w:t>Hyper-threading (HT)</w:t>
      </w:r>
      <w:bookmarkEnd w:id="92"/>
      <w:bookmarkEnd w:id="93"/>
    </w:p>
    <w:p w14:paraId="766078C2" w14:textId="77777777" w:rsidR="00357C9B" w:rsidRDefault="00357C9B" w:rsidP="00357C9B">
      <w:pPr>
        <w:pStyle w:val="FirstParagraph"/>
      </w:pPr>
      <w:r>
        <w:t>A single physical CPU core with hyper-threading appears as two logical CPUs to an operating system.</w:t>
      </w:r>
    </w:p>
    <w:p w14:paraId="6E05AEA6" w14:textId="77777777" w:rsidR="00357C9B" w:rsidRDefault="00357C9B" w:rsidP="00357C9B">
      <w:pPr>
        <w:pStyle w:val="BodyText"/>
      </w:pPr>
      <w:r>
        <w:t>While the operating system sees two CPUs for each core, the actual CPU hardware only has a single set of execution resources for each core.</w:t>
      </w:r>
    </w:p>
    <w:p w14:paraId="6B0A0007" w14:textId="77777777" w:rsidR="00357C9B" w:rsidRDefault="00357C9B" w:rsidP="00357C9B">
      <w:pPr>
        <w:pStyle w:val="BodyText"/>
      </w:pPr>
      <w:r>
        <w:t>Hyper-threading allows the two logical CPU cores to share physical execution resources.</w:t>
      </w:r>
    </w:p>
    <w:p w14:paraId="79AFF1C5" w14:textId="6BD182B4" w:rsidR="00357C9B" w:rsidRDefault="00357C9B" w:rsidP="00357C9B">
      <w:pPr>
        <w:pStyle w:val="BodyText"/>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6DDAFBB0" w14:textId="77777777" w:rsidR="00357C9B" w:rsidRDefault="00357C9B" w:rsidP="00357C9B">
      <w:pPr>
        <w:pStyle w:val="BodyText"/>
      </w:pPr>
      <w:r>
        <w:t xml:space="preserve">The performance of </w:t>
      </w:r>
      <w:proofErr w:type="spellStart"/>
      <w:r>
        <w:t>vRouter</w:t>
      </w:r>
      <w:proofErr w:type="spellEnd"/>
      <w:r>
        <w:t xml:space="preserve"> with </w:t>
      </w:r>
      <w:r>
        <w:rPr>
          <w:b/>
          <w:i/>
        </w:rPr>
        <w:t>sibling</w:t>
      </w:r>
      <w:r>
        <w:t xml:space="preserve"> HT cores can increase by 10% to 20% (result is based on performance tests described hereinafter).</w:t>
      </w:r>
    </w:p>
    <w:p w14:paraId="04F68926" w14:textId="77777777" w:rsidR="00357C9B" w:rsidRDefault="00357C9B" w:rsidP="00357C9B">
      <w:pPr>
        <w:pStyle w:val="Heading3"/>
      </w:pPr>
      <w:bookmarkStart w:id="94" w:name="Xe1fdae01444d26939e042d02c05d2a9867aeffd"/>
      <w:bookmarkStart w:id="95" w:name="_Toc42974273"/>
      <w:r>
        <w:t>Huge pages</w:t>
      </w:r>
      <w:bookmarkEnd w:id="94"/>
      <w:bookmarkEnd w:id="95"/>
    </w:p>
    <w:p w14:paraId="00F8342D" w14:textId="77777777" w:rsidR="00357C9B" w:rsidRDefault="00357C9B" w:rsidP="00357C9B">
      <w:pPr>
        <w:pStyle w:val="FirstParagraph"/>
      </w:pPr>
      <w:r>
        <w:t>Memory is managed in blocks known as pages. On most systems, a page is 4Ki. 1Mi of memory is equal to 256 pages; 1Gi of memory is 256,000 pages, etc. CPUs have a built-in memory management unit that manages a list of these pages in hardware.</w:t>
      </w:r>
    </w:p>
    <w:p w14:paraId="4CF64CC2" w14:textId="04BAD69E" w:rsidR="00357C9B" w:rsidRDefault="00357C9B" w:rsidP="00357C9B">
      <w:pPr>
        <w:pStyle w:val="BodyText"/>
      </w:pPr>
      <w:r>
        <w:t xml:space="preserve">The Translation Lookaside Buffer (TLB) is a small hardware cache of virtual-to-physical page mappings. If the virtual address passed in a hardware instruction can be found in the TLB, </w:t>
      </w:r>
      <w:r>
        <w:lastRenderedPageBreak/>
        <w:t xml:space="preserve">the mapping can be determined quickly. If not, a </w:t>
      </w:r>
      <w:r>
        <w:rPr>
          <w:rStyle w:val="VerbatimChar"/>
        </w:rPr>
        <w:t>TLB miss</w:t>
      </w:r>
      <w:r>
        <w:t xml:space="preserve"> occurs, and the system falls back to slower, software</w:t>
      </w:r>
      <w:r w:rsidR="000672EA">
        <w:t>-</w:t>
      </w:r>
      <w:r>
        <w:t>based address translation. This results in performance issues. Since the size of the TLB is fixed, the only way to reduce the chance of a TLB miss is to increase the page size.</w:t>
      </w:r>
    </w:p>
    <w:p w14:paraId="1FEB80FA" w14:textId="77777777" w:rsidR="00357C9B" w:rsidRDefault="00357C9B" w:rsidP="00357C9B">
      <w:pPr>
        <w:pStyle w:val="BodyText"/>
      </w:pPr>
      <w:r>
        <w:t>Virtual memory address lookup slows down when the number of entries increases.</w:t>
      </w:r>
    </w:p>
    <w:p w14:paraId="28BFB53D" w14:textId="77777777" w:rsidR="00357C9B" w:rsidRDefault="00357C9B" w:rsidP="00357C9B">
      <w:pPr>
        <w:pStyle w:val="BodyText"/>
      </w:pPr>
      <w:r>
        <w:t xml:space="preserve">A huge page is a memory page that is larger than 4Ki. In x86_64 architecture, in addition to </w:t>
      </w:r>
      <w:r>
        <w:rPr>
          <w:b/>
        </w:rPr>
        <w:t>standard 4KB memory</w:t>
      </w:r>
      <w:r>
        <w:t xml:space="preserve"> page size, two larger page sizes are available: </w:t>
      </w:r>
      <w:r>
        <w:rPr>
          <w:b/>
        </w:rPr>
        <w:t>2MB</w:t>
      </w:r>
      <w:r>
        <w:t xml:space="preserve"> and </w:t>
      </w:r>
      <w:r>
        <w:rPr>
          <w:b/>
        </w:rPr>
        <w:t>1GB</w:t>
      </w:r>
      <w:r>
        <w:t>.</w:t>
      </w:r>
    </w:p>
    <w:p w14:paraId="5D98A466" w14:textId="77777777" w:rsidR="00357C9B" w:rsidRDefault="00357C9B" w:rsidP="00357C9B">
      <w:pPr>
        <w:pStyle w:val="BodyText"/>
      </w:pPr>
      <w:r>
        <w:t xml:space="preserve">Contrail DPDK </w:t>
      </w:r>
      <w:proofErr w:type="spellStart"/>
      <w:r>
        <w:t>vrouter</w:t>
      </w:r>
      <w:proofErr w:type="spellEnd"/>
      <w:r>
        <w:t xml:space="preserve"> can use both or only one huge page size.</w:t>
      </w:r>
    </w:p>
    <w:p w14:paraId="416AC977" w14:textId="667A688C" w:rsidR="00456307" w:rsidRDefault="00456307" w:rsidP="00456307">
      <w:pPr>
        <w:pStyle w:val="Heading3"/>
      </w:pPr>
      <w:bookmarkStart w:id="96" w:name="_Toc42974274"/>
      <w:r>
        <w:t>CPU isolation</w:t>
      </w:r>
      <w:r w:rsidR="005D559E">
        <w:t xml:space="preserve"> and pining</w:t>
      </w:r>
      <w:bookmarkEnd w:id="96"/>
    </w:p>
    <w:p w14:paraId="3B55CFF7" w14:textId="2E274B1E" w:rsidR="001B514C" w:rsidRDefault="005D559E" w:rsidP="001B514C">
      <w:pPr>
        <w:rPr>
          <w:rFonts w:eastAsia="Malgun Gothic" w:cstheme="minorHAnsi"/>
        </w:rPr>
      </w:pPr>
      <w:r>
        <w:rPr>
          <w:rFonts w:eastAsia="Malgun Gothic" w:cstheme="minorHAnsi"/>
        </w:rPr>
        <w:t>An</w:t>
      </w:r>
      <w:r w:rsidR="001B514C" w:rsidRPr="001B514C">
        <w:rPr>
          <w:rFonts w:eastAsia="Malgun Gothic" w:cstheme="minorHAnsi"/>
        </w:rPr>
        <w:t xml:space="preserve"> Operating System is using a scheduler to place each single </w:t>
      </w:r>
      <w:r w:rsidRPr="001B514C">
        <w:rPr>
          <w:rFonts w:eastAsia="Malgun Gothic" w:cstheme="minorHAnsi"/>
        </w:rPr>
        <w:t>process and</w:t>
      </w:r>
      <w:r>
        <w:rPr>
          <w:rFonts w:eastAsia="Malgun Gothic" w:cstheme="minorHAnsi"/>
        </w:rPr>
        <w:t>/or</w:t>
      </w:r>
      <w:r w:rsidRPr="001B514C">
        <w:rPr>
          <w:rFonts w:eastAsia="Malgun Gothic" w:cstheme="minorHAnsi"/>
        </w:rPr>
        <w:t xml:space="preserve"> threads</w:t>
      </w:r>
      <w:r>
        <w:rPr>
          <w:rFonts w:eastAsia="Malgun Gothic" w:cstheme="minorHAnsi"/>
        </w:rPr>
        <w:t xml:space="preserve"> it has to run</w:t>
      </w:r>
      <w:r w:rsidR="001B514C" w:rsidRPr="001B514C">
        <w:rPr>
          <w:rFonts w:eastAsia="Malgun Gothic" w:cstheme="minorHAnsi"/>
        </w:rPr>
        <w:t xml:space="preserve"> onto </w:t>
      </w:r>
      <w:r>
        <w:rPr>
          <w:rFonts w:eastAsia="Malgun Gothic" w:cstheme="minorHAnsi"/>
        </w:rPr>
        <w:t xml:space="preserve">one </w:t>
      </w:r>
      <w:r w:rsidRPr="001B514C">
        <w:rPr>
          <w:rFonts w:eastAsia="Malgun Gothic" w:cstheme="minorHAnsi"/>
        </w:rPr>
        <w:t xml:space="preserve">CPUs offered by </w:t>
      </w:r>
      <w:r>
        <w:rPr>
          <w:rFonts w:eastAsia="Malgun Gothic" w:cstheme="minorHAnsi"/>
        </w:rPr>
        <w:t>a</w:t>
      </w:r>
      <w:r w:rsidRPr="001B514C">
        <w:rPr>
          <w:rFonts w:eastAsia="Malgun Gothic" w:cstheme="minorHAnsi"/>
        </w:rPr>
        <w:t xml:space="preserve"> </w:t>
      </w:r>
      <w:r>
        <w:rPr>
          <w:rFonts w:eastAsia="Malgun Gothic" w:cstheme="minorHAnsi"/>
        </w:rPr>
        <w:t>host</w:t>
      </w:r>
      <w:r w:rsidR="001B514C" w:rsidRPr="001B514C">
        <w:rPr>
          <w:rFonts w:eastAsia="Malgun Gothic" w:cstheme="minorHAnsi"/>
        </w:rPr>
        <w:t>.</w:t>
      </w:r>
    </w:p>
    <w:p w14:paraId="2F0A6E29" w14:textId="77777777" w:rsidR="005D559E" w:rsidRDefault="001B514C" w:rsidP="001B514C">
      <w:pPr>
        <w:rPr>
          <w:rFonts w:eastAsia="Malgun Gothic" w:cstheme="minorHAnsi"/>
        </w:rPr>
      </w:pPr>
      <w:r w:rsidRPr="001B514C">
        <w:rPr>
          <w:rFonts w:eastAsia="Malgun Gothic" w:cstheme="minorHAnsi"/>
        </w:rPr>
        <w:t xml:space="preserve">There are two </w:t>
      </w:r>
      <w:r>
        <w:rPr>
          <w:rFonts w:eastAsia="Malgun Gothic" w:cstheme="minorHAnsi"/>
        </w:rPr>
        <w:t>kind</w:t>
      </w:r>
      <w:r w:rsidRPr="001B514C">
        <w:rPr>
          <w:rFonts w:eastAsia="Malgun Gothic" w:cstheme="minorHAnsi"/>
        </w:rPr>
        <w:t>s of scheduling, cooperative and preemptive.</w:t>
      </w:r>
      <w:r w:rsidR="005D559E">
        <w:rPr>
          <w:rFonts w:eastAsia="Malgun Gothic" w:cstheme="minorHAnsi"/>
        </w:rPr>
        <w:t xml:space="preserve"> By </w:t>
      </w:r>
      <w:r w:rsidRPr="001B514C">
        <w:rPr>
          <w:rFonts w:eastAsia="Malgun Gothic" w:cstheme="minorHAnsi"/>
        </w:rPr>
        <w:t>default, Linux</w:t>
      </w:r>
      <w:r w:rsidR="005D559E">
        <w:rPr>
          <w:rFonts w:eastAsia="Malgun Gothic" w:cstheme="minorHAnsi"/>
        </w:rPr>
        <w:t xml:space="preserve"> scheduler</w:t>
      </w:r>
      <w:r w:rsidRPr="001B514C">
        <w:rPr>
          <w:rFonts w:eastAsia="Malgun Gothic" w:cstheme="minorHAnsi"/>
        </w:rPr>
        <w:t xml:space="preserve"> is using a cooperative mode.</w:t>
      </w:r>
    </w:p>
    <w:p w14:paraId="59FBF217" w14:textId="2DA6C27A" w:rsidR="001B514C" w:rsidRPr="001B514C" w:rsidDel="00315D4A" w:rsidRDefault="001B514C" w:rsidP="001B514C">
      <w:pPr>
        <w:rPr>
          <w:del w:id="97" w:author="Ping Song" w:date="2020-07-04T19:18:00Z"/>
          <w:rFonts w:eastAsia="Malgun Gothic" w:cstheme="minorHAnsi"/>
        </w:rPr>
      </w:pPr>
      <w:commentRangeStart w:id="98"/>
      <w:del w:id="99" w:author="Ping Song" w:date="2020-07-04T19:18:00Z">
        <w:r w:rsidRPr="001B514C" w:rsidDel="00315D4A">
          <w:rPr>
            <w:rFonts w:eastAsia="Malgun Gothic" w:cstheme="minorHAnsi"/>
          </w:rPr>
          <w:delText xml:space="preserve">Cf: </w:delText>
        </w:r>
        <w:r w:rsidR="00493744" w:rsidDel="00315D4A">
          <w:fldChar w:fldCharType="begin"/>
        </w:r>
        <w:r w:rsidR="00493744" w:rsidDel="00315D4A">
          <w:delInstrText xml:space="preserve"> HYPERLINK "https://medium.com/traveloka-engineering/cooperative-vs-preemptive-a-quest-to-maximize-concurrency-power-3b10c5a920fe" </w:delInstrText>
        </w:r>
        <w:r w:rsidR="00493744" w:rsidDel="00315D4A">
          <w:fldChar w:fldCharType="separate"/>
        </w:r>
        <w:r w:rsidRPr="001B514C" w:rsidDel="00315D4A">
          <w:rPr>
            <w:rStyle w:val="Hyperlink"/>
            <w:rFonts w:eastAsia="Malgun Gothic" w:cstheme="minorHAnsi"/>
            <w:color w:val="1155CC"/>
          </w:rPr>
          <w:delText>https://medium.com/travel</w:delText>
        </w:r>
        <w:r w:rsidRPr="001B514C" w:rsidDel="00315D4A">
          <w:rPr>
            <w:rStyle w:val="Hyperlink"/>
            <w:rFonts w:eastAsia="Malgun Gothic" w:cstheme="minorHAnsi"/>
            <w:color w:val="1155CC"/>
          </w:rPr>
          <w:delText>o</w:delText>
        </w:r>
        <w:r w:rsidRPr="001B514C" w:rsidDel="00315D4A">
          <w:rPr>
            <w:rStyle w:val="Hyperlink"/>
            <w:rFonts w:eastAsia="Malgun Gothic" w:cstheme="minorHAnsi"/>
            <w:color w:val="1155CC"/>
          </w:rPr>
          <w:delText>ka-engineering/cooperative-vs-preemptive-a-quest-to-maximize-concurrency-power-3b10c5a920fe</w:delText>
        </w:r>
        <w:r w:rsidR="00493744" w:rsidDel="00315D4A">
          <w:rPr>
            <w:rStyle w:val="Hyperlink"/>
            <w:rFonts w:eastAsia="Malgun Gothic" w:cstheme="minorHAnsi"/>
            <w:color w:val="1155CC"/>
          </w:rPr>
          <w:fldChar w:fldCharType="end"/>
        </w:r>
      </w:del>
    </w:p>
    <w:p w14:paraId="756A285C" w14:textId="77777777" w:rsidR="005D559E" w:rsidRDefault="001B514C" w:rsidP="001B514C">
      <w:pPr>
        <w:spacing w:after="0"/>
        <w:rPr>
          <w:rFonts w:eastAsia="Malgun Gothic" w:cstheme="minorHAnsi"/>
        </w:rPr>
      </w:pPr>
      <w:r w:rsidRPr="001B514C">
        <w:rPr>
          <w:rFonts w:eastAsia="Malgun Gothic" w:cstheme="minorHAnsi"/>
        </w:rPr>
        <w:t>In</w:t>
      </w:r>
      <w:commentRangeEnd w:id="98"/>
      <w:r w:rsidR="00315D4A">
        <w:rPr>
          <w:rStyle w:val="CommentReference"/>
        </w:rPr>
        <w:commentReference w:id="98"/>
      </w:r>
      <w:r w:rsidRPr="001B514C">
        <w:rPr>
          <w:rFonts w:eastAsia="Malgun Gothic" w:cstheme="minorHAnsi"/>
        </w:rPr>
        <w:t xml:space="preserve"> order to get a CPU booked for a subset of tasks, we have to inform the Operating System scheduler not to use these CPUs for all the tasks it has to run.</w:t>
      </w:r>
    </w:p>
    <w:p w14:paraId="31834A6D" w14:textId="4FA9468D" w:rsidR="001B514C" w:rsidRPr="001B514C" w:rsidRDefault="001B514C" w:rsidP="001B514C">
      <w:pPr>
        <w:spacing w:after="0"/>
        <w:rPr>
          <w:rFonts w:eastAsia="Malgun Gothic" w:cstheme="minorHAnsi"/>
        </w:rPr>
      </w:pPr>
      <w:r w:rsidRPr="001B514C">
        <w:rPr>
          <w:rFonts w:eastAsia="Malgun Gothic" w:cstheme="minorHAnsi"/>
        </w:rPr>
        <w:t xml:space="preserve">These CPUs are told: </w:t>
      </w:r>
      <w:r w:rsidRPr="001B514C">
        <w:rPr>
          <w:rFonts w:eastAsia="Malgun Gothic" w:cstheme="minorHAnsi"/>
          <w:i/>
          <w:iCs/>
        </w:rPr>
        <w:t xml:space="preserve">“isolated” </w:t>
      </w:r>
      <w:r w:rsidRPr="001B514C">
        <w:rPr>
          <w:rFonts w:eastAsia="Malgun Gothic" w:cstheme="minorHAnsi"/>
        </w:rPr>
        <w:t>because they are no more used</w:t>
      </w:r>
      <w:r w:rsidR="005D559E">
        <w:rPr>
          <w:rFonts w:eastAsia="Malgun Gothic" w:cstheme="minorHAnsi"/>
        </w:rPr>
        <w:t xml:space="preserve"> by the OS</w:t>
      </w:r>
      <w:r w:rsidRPr="001B514C">
        <w:rPr>
          <w:rFonts w:eastAsia="Malgun Gothic" w:cstheme="minorHAnsi"/>
        </w:rPr>
        <w:t xml:space="preserve"> to process all tasks. In order to get a CPU isolated several mechanisms can be used:</w:t>
      </w:r>
    </w:p>
    <w:p w14:paraId="14CB0AEC" w14:textId="77777777" w:rsidR="001B514C" w:rsidRPr="001B514C" w:rsidRDefault="001B514C" w:rsidP="001B514C">
      <w:pPr>
        <w:spacing w:after="0"/>
        <w:rPr>
          <w:rFonts w:eastAsia="Malgun Gothic" w:cstheme="minorHAnsi"/>
        </w:rPr>
      </w:pPr>
    </w:p>
    <w:p w14:paraId="4C6EB29C" w14:textId="77777777" w:rsidR="001B514C" w:rsidRPr="001B514C" w:rsidRDefault="001B514C" w:rsidP="009F6AD6">
      <w:pPr>
        <w:numPr>
          <w:ilvl w:val="0"/>
          <w:numId w:val="18"/>
        </w:numPr>
        <w:spacing w:after="0"/>
        <w:ind w:left="1077" w:hanging="357"/>
        <w:rPr>
          <w:rFonts w:eastAsia="Malgun Gothic" w:cstheme="minorHAnsi"/>
        </w:rPr>
      </w:pPr>
      <w:r w:rsidRPr="001B514C">
        <w:rPr>
          <w:rFonts w:eastAsia="Malgun Gothic" w:cstheme="minorHAnsi"/>
        </w:rPr>
        <w:t>remove this CPU from the “common” CPU list used to process all tasks</w:t>
      </w:r>
    </w:p>
    <w:p w14:paraId="4DC6F153"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change the scheduling algorithm (cooperative to preemptive)</w:t>
      </w:r>
    </w:p>
    <w:p w14:paraId="6424D125"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participate or not to interrupt processing</w:t>
      </w:r>
    </w:p>
    <w:p w14:paraId="73786A08" w14:textId="5EB218E6" w:rsidR="001B514C" w:rsidRPr="001B514C" w:rsidRDefault="001B514C" w:rsidP="001B514C">
      <w:pPr>
        <w:spacing w:after="0"/>
        <w:rPr>
          <w:rFonts w:eastAsia="Malgun Gothic" w:cstheme="minorHAnsi"/>
        </w:rPr>
      </w:pPr>
      <w:r w:rsidRPr="001B514C">
        <w:rPr>
          <w:rFonts w:eastAsia="Malgun Gothic" w:cstheme="minorHAnsi"/>
        </w:rPr>
        <w:t xml:space="preserve">Isolation and </w:t>
      </w:r>
      <w:r w:rsidR="005D559E">
        <w:rPr>
          <w:rFonts w:eastAsia="Malgun Gothic" w:cstheme="minorHAnsi"/>
        </w:rPr>
        <w:t>pinning</w:t>
      </w:r>
      <w:r w:rsidRPr="001B514C">
        <w:rPr>
          <w:rFonts w:eastAsia="Malgun Gothic" w:cstheme="minorHAnsi"/>
        </w:rPr>
        <w:t xml:space="preserve"> are two complementary mechanisms that are proposed by Linux OS:</w:t>
      </w:r>
    </w:p>
    <w:p w14:paraId="6D889CD4" w14:textId="77777777" w:rsidR="001B514C" w:rsidRPr="001B514C" w:rsidRDefault="001B514C" w:rsidP="001B514C">
      <w:pPr>
        <w:spacing w:after="0"/>
        <w:rPr>
          <w:rFonts w:eastAsia="Malgun Gothic" w:cstheme="minorHAnsi"/>
        </w:rPr>
      </w:pPr>
    </w:p>
    <w:p w14:paraId="2CF56ED2" w14:textId="77777777" w:rsidR="001B514C" w:rsidRPr="001B514C" w:rsidRDefault="001B514C" w:rsidP="009F6AD6">
      <w:pPr>
        <w:numPr>
          <w:ilvl w:val="0"/>
          <w:numId w:val="16"/>
        </w:numPr>
        <w:spacing w:after="0"/>
        <w:rPr>
          <w:rFonts w:eastAsia="Malgun Gothic" w:cstheme="minorHAnsi"/>
        </w:rPr>
      </w:pPr>
      <w:r w:rsidRPr="001B514C">
        <w:rPr>
          <w:rFonts w:eastAsia="Malgun Gothic" w:cstheme="minorHAnsi"/>
        </w:rPr>
        <w:t>CPU isolation restricts the set of CPUs that are available for Operating System Scheduler level. When a CPU is isolated, no task will be scheduled on it by the Operating System. An explicit task assignment must be done.</w:t>
      </w:r>
    </w:p>
    <w:p w14:paraId="5EA9473A" w14:textId="77777777" w:rsidR="001B514C" w:rsidRPr="001B514C" w:rsidRDefault="001B514C" w:rsidP="001B514C">
      <w:pPr>
        <w:spacing w:after="0"/>
        <w:ind w:left="720"/>
        <w:rPr>
          <w:rFonts w:eastAsia="Malgun Gothic" w:cstheme="minorHAnsi"/>
        </w:rPr>
      </w:pPr>
    </w:p>
    <w:p w14:paraId="1F1E6D37" w14:textId="2C8FAB92" w:rsidR="001B514C" w:rsidRPr="001B514C" w:rsidRDefault="001B514C" w:rsidP="009F6AD6">
      <w:pPr>
        <w:numPr>
          <w:ilvl w:val="0"/>
          <w:numId w:val="16"/>
        </w:numPr>
        <w:spacing w:after="0"/>
        <w:rPr>
          <w:rFonts w:eastAsia="Malgun Gothic" w:cstheme="minorHAnsi"/>
        </w:rPr>
      </w:pPr>
      <w:r w:rsidRPr="001B514C">
        <w:rPr>
          <w:rFonts w:eastAsia="Malgun Gothic" w:cstheme="minorHAnsi"/>
        </w:rPr>
        <w:t xml:space="preserve">CPU </w:t>
      </w:r>
      <w:r w:rsidR="005D559E">
        <w:rPr>
          <w:rFonts w:eastAsia="Malgun Gothic" w:cstheme="minorHAnsi"/>
        </w:rPr>
        <w:t>pinning</w:t>
      </w:r>
      <w:r w:rsidRPr="001B514C">
        <w:rPr>
          <w:rFonts w:eastAsia="Malgun Gothic" w:cstheme="minorHAnsi"/>
        </w:rPr>
        <w:t xml:space="preserve"> is</w:t>
      </w:r>
      <w:r w:rsidR="005D559E">
        <w:rPr>
          <w:rFonts w:eastAsia="Malgun Gothic" w:cstheme="minorHAnsi"/>
        </w:rPr>
        <w:t xml:space="preserve"> also</w:t>
      </w:r>
      <w:r w:rsidRPr="001B514C">
        <w:rPr>
          <w:rFonts w:eastAsia="Malgun Gothic" w:cstheme="minorHAnsi"/>
        </w:rPr>
        <w:t xml:space="preserve"> called </w:t>
      </w:r>
      <w:r w:rsidRPr="001B514C">
        <w:rPr>
          <w:rFonts w:eastAsia="Malgun Gothic" w:cstheme="minorHAnsi"/>
          <w:i/>
          <w:iCs/>
        </w:rPr>
        <w:t xml:space="preserve">processor </w:t>
      </w:r>
      <w:proofErr w:type="spellStart"/>
      <w:proofErr w:type="gramStart"/>
      <w:r w:rsidRPr="001B514C">
        <w:rPr>
          <w:rFonts w:eastAsia="Malgun Gothic" w:cstheme="minorHAnsi"/>
          <w:i/>
          <w:iCs/>
        </w:rPr>
        <w:t>affinity</w:t>
      </w:r>
      <w:r w:rsidRPr="001B514C">
        <w:rPr>
          <w:rFonts w:eastAsia="Malgun Gothic" w:cstheme="minorHAnsi"/>
        </w:rPr>
        <w:t>.It</w:t>
      </w:r>
      <w:proofErr w:type="spellEnd"/>
      <w:proofErr w:type="gramEnd"/>
      <w:r w:rsidRPr="001B514C">
        <w:rPr>
          <w:rFonts w:eastAsia="Malgun Gothic" w:cstheme="minorHAnsi"/>
        </w:rPr>
        <w:t xml:space="preserve"> enables the binding and unbinding of process or a thread onto a CPU.</w:t>
      </w:r>
      <w:r w:rsidR="005D559E">
        <w:rPr>
          <w:rFonts w:eastAsia="Malgun Gothic" w:cstheme="minorHAnsi"/>
        </w:rPr>
        <w:br/>
      </w:r>
      <w:r w:rsidR="00794348">
        <w:rPr>
          <w:rFonts w:eastAsia="Malgun Gothic" w:cstheme="minorHAnsi"/>
        </w:rPr>
        <w:t>On the</w:t>
      </w:r>
      <w:r w:rsidRPr="001B514C">
        <w:rPr>
          <w:rFonts w:eastAsia="Malgun Gothic" w:cstheme="minorHAnsi"/>
        </w:rPr>
        <w:t xml:space="preserve"> opposite</w:t>
      </w:r>
      <w:r w:rsidR="00794348">
        <w:rPr>
          <w:rFonts w:eastAsia="Malgun Gothic" w:cstheme="minorHAnsi"/>
        </w:rPr>
        <w:t>, CPU pinning is a</w:t>
      </w:r>
      <w:r w:rsidRPr="001B514C">
        <w:rPr>
          <w:rFonts w:eastAsia="Malgun Gothic" w:cstheme="minorHAnsi"/>
        </w:rPr>
        <w:t xml:space="preserve"> mechanism that consists in defining a limited set of CPUs that are allowed to be used by:</w:t>
      </w:r>
    </w:p>
    <w:p w14:paraId="6D509518"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the OS Scheduler</w:t>
      </w:r>
      <w:r w:rsidRPr="001B514C">
        <w:rPr>
          <w:rFonts w:eastAsia="Malgun Gothic" w:cstheme="minorHAnsi"/>
        </w:rPr>
        <w:t xml:space="preserve">. Operating System CPU affinity is managed through </w:t>
      </w:r>
      <w:proofErr w:type="spellStart"/>
      <w:r w:rsidRPr="001B514C">
        <w:rPr>
          <w:rFonts w:eastAsia="Malgun Gothic" w:cstheme="minorHAnsi"/>
        </w:rPr>
        <w:t>systemd</w:t>
      </w:r>
      <w:proofErr w:type="spellEnd"/>
      <w:r w:rsidRPr="001B514C">
        <w:rPr>
          <w:rFonts w:eastAsia="Malgun Gothic" w:cstheme="minorHAnsi"/>
        </w:rPr>
        <w:t>.</w:t>
      </w:r>
    </w:p>
    <w:p w14:paraId="4774A9D0"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a specific process</w:t>
      </w:r>
      <w:r w:rsidRPr="001B514C">
        <w:rPr>
          <w:rFonts w:eastAsia="Malgun Gothic" w:cstheme="minorHAnsi"/>
        </w:rPr>
        <w:t>: using CPU pinning rules (taskset command for instance)</w:t>
      </w:r>
    </w:p>
    <w:p w14:paraId="61A36036" w14:textId="77777777" w:rsidR="001B514C" w:rsidRPr="001B514C" w:rsidRDefault="001B514C" w:rsidP="001B514C">
      <w:pPr>
        <w:spacing w:after="0"/>
        <w:rPr>
          <w:rFonts w:eastAsia="Malgun Gothic" w:cstheme="minorHAnsi"/>
        </w:rPr>
      </w:pPr>
    </w:p>
    <w:p w14:paraId="53AED4AD" w14:textId="77777777" w:rsidR="001B514C" w:rsidRPr="001B514C" w:rsidRDefault="001B514C" w:rsidP="001B514C">
      <w:pPr>
        <w:rPr>
          <w:rFonts w:eastAsia="Malgun Gothic" w:cstheme="minorHAnsi"/>
        </w:rPr>
      </w:pPr>
      <w:r w:rsidRPr="001B514C">
        <w:rPr>
          <w:rFonts w:eastAsia="Malgun Gothic" w:cstheme="minorHAnsi"/>
        </w:rPr>
        <w:t>Tasks to be run by an operating system must be spread across available CPUs. These tasks into a multi-threading environment are often made of several processes which are also made of several threads.</w:t>
      </w:r>
    </w:p>
    <w:p w14:paraId="58CCAFE1" w14:textId="77777777" w:rsidR="002C6744" w:rsidRDefault="001B514C" w:rsidP="001B514C">
      <w:pPr>
        <w:pStyle w:val="Heading3"/>
        <w:rPr>
          <w:rFonts w:eastAsia="Malgun Gothic"/>
        </w:rPr>
      </w:pPr>
      <w:bookmarkStart w:id="100" w:name="_Toc42974275"/>
      <w:r>
        <w:rPr>
          <w:rFonts w:eastAsia="Malgun Gothic"/>
        </w:rPr>
        <w:lastRenderedPageBreak/>
        <w:t>CPU isolation</w:t>
      </w:r>
      <w:r>
        <w:rPr>
          <w:rFonts w:eastAsia="Malgun Gothic" w:hint="eastAsia"/>
        </w:rPr>
        <w:t xml:space="preserve"> mechanisms</w:t>
      </w:r>
      <w:bookmarkEnd w:id="100"/>
    </w:p>
    <w:p w14:paraId="7521E19D" w14:textId="61FCEC46" w:rsidR="001B514C" w:rsidRDefault="001B514C" w:rsidP="002C6744">
      <w:pPr>
        <w:pStyle w:val="Heading4"/>
        <w:rPr>
          <w:rFonts w:eastAsia="Malgun Gothic"/>
        </w:rPr>
      </w:pPr>
      <w:proofErr w:type="spellStart"/>
      <w:r>
        <w:rPr>
          <w:rFonts w:eastAsia="Malgun Gothic"/>
        </w:rPr>
        <w:t>isolcpus</w:t>
      </w:r>
      <w:proofErr w:type="spellEnd"/>
    </w:p>
    <w:p w14:paraId="101528F2" w14:textId="360FD2BB" w:rsidR="00794348" w:rsidRPr="002659FB" w:rsidRDefault="00794348" w:rsidP="001B514C">
      <w:pPr>
        <w:spacing w:after="0"/>
        <w:rPr>
          <w:rFonts w:eastAsia="Malgun Gothic" w:cstheme="minorHAnsi"/>
        </w:rPr>
      </w:pPr>
      <w:proofErr w:type="spellStart"/>
      <w:r w:rsidRPr="002659FB">
        <w:rPr>
          <w:rFonts w:eastAsia="Malgun Gothic" w:cstheme="minorHAnsi"/>
          <w:b/>
          <w:bCs/>
          <w:i/>
          <w:iCs/>
        </w:rPr>
        <w:t>isolcpus</w:t>
      </w:r>
      <w:proofErr w:type="spellEnd"/>
      <w:r w:rsidRPr="002659FB">
        <w:rPr>
          <w:rFonts w:eastAsia="Malgun Gothic" w:cstheme="minorHAnsi"/>
        </w:rPr>
        <w:t xml:space="preserve"> is a Kernel scheduler option. When a CPUs is specified in </w:t>
      </w:r>
      <w:proofErr w:type="spellStart"/>
      <w:r w:rsidRPr="002659FB">
        <w:rPr>
          <w:rFonts w:eastAsia="Malgun Gothic" w:cstheme="minorHAnsi"/>
        </w:rPr>
        <w:t>isolcpus</w:t>
      </w:r>
      <w:proofErr w:type="spellEnd"/>
      <w:r w:rsidRPr="002659FB">
        <w:rPr>
          <w:rFonts w:eastAsia="Malgun Gothic" w:cstheme="minorHAnsi"/>
        </w:rPr>
        <w:t xml:space="preserve"> list, it is removed from the general kernel SMP balancing and scheduler </w:t>
      </w:r>
      <w:r w:rsidR="000672EA" w:rsidRPr="002659FB">
        <w:rPr>
          <w:rFonts w:eastAsia="Malgun Gothic" w:cstheme="minorHAnsi"/>
        </w:rPr>
        <w:t>algorithms</w:t>
      </w:r>
      <w:r w:rsidRPr="002659FB">
        <w:rPr>
          <w:rFonts w:eastAsia="Malgun Gothic" w:cstheme="minorHAnsi"/>
        </w:rPr>
        <w:t xml:space="preserve">. The only way to move a process onto or off an "isolated" CPU is via the CPU affinity </w:t>
      </w:r>
      <w:proofErr w:type="spellStart"/>
      <w:r w:rsidRPr="002659FB">
        <w:rPr>
          <w:rFonts w:eastAsia="Malgun Gothic" w:cstheme="minorHAnsi"/>
        </w:rPr>
        <w:t>syscalls</w:t>
      </w:r>
      <w:proofErr w:type="spellEnd"/>
      <w:r w:rsidR="004F31B3" w:rsidRPr="002659FB">
        <w:rPr>
          <w:rFonts w:eastAsia="Malgun Gothic" w:cstheme="minorHAnsi"/>
        </w:rPr>
        <w:t xml:space="preserve"> (or to use the taskset command).</w:t>
      </w:r>
    </w:p>
    <w:p w14:paraId="5A2694CE" w14:textId="77777777" w:rsidR="00794348" w:rsidRPr="002659FB" w:rsidRDefault="00794348" w:rsidP="001B514C">
      <w:pPr>
        <w:spacing w:after="0"/>
        <w:rPr>
          <w:rFonts w:eastAsia="Malgun Gothic" w:cstheme="minorHAnsi"/>
        </w:rPr>
      </w:pPr>
    </w:p>
    <w:p w14:paraId="46778F16" w14:textId="77777777" w:rsidR="001B514C" w:rsidRPr="002659FB" w:rsidRDefault="001B514C" w:rsidP="001B514C">
      <w:pPr>
        <w:spacing w:after="0"/>
        <w:rPr>
          <w:rFonts w:eastAsia="Malgun Gothic" w:cstheme="minorHAnsi"/>
        </w:rPr>
      </w:pPr>
      <w:r w:rsidRPr="002659FB">
        <w:rPr>
          <w:rFonts w:eastAsia="Malgun Gothic" w:cstheme="minorHAnsi"/>
        </w:rPr>
        <w:t>This isolation mechanism:</w:t>
      </w:r>
    </w:p>
    <w:p w14:paraId="73B9074C"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remove isolated CPUs from the “common” CPU list used to process all tasks</w:t>
      </w:r>
    </w:p>
    <w:p w14:paraId="1C59D351"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change the scheduling algorithm from cooperative to preemptive</w:t>
      </w:r>
    </w:p>
    <w:p w14:paraId="3D0C82B3"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perform CPU isolation at the system boot</w:t>
      </w:r>
    </w:p>
    <w:p w14:paraId="23FED051" w14:textId="1468CDC6" w:rsidR="001B514C" w:rsidRPr="002659FB" w:rsidRDefault="001B514C" w:rsidP="001B514C">
      <w:pPr>
        <w:spacing w:after="0"/>
        <w:rPr>
          <w:rFonts w:eastAsia="Malgun Gothic" w:cstheme="minorHAnsi"/>
        </w:rPr>
      </w:pPr>
    </w:p>
    <w:p w14:paraId="13AAF388" w14:textId="1B49249E" w:rsidR="003446EC" w:rsidRPr="002659FB" w:rsidRDefault="003446EC" w:rsidP="001B514C">
      <w:pPr>
        <w:spacing w:after="0"/>
        <w:rPr>
          <w:rFonts w:eastAsia="Malgun Gothic" w:cstheme="minorHAnsi"/>
        </w:rPr>
      </w:pPr>
      <w:proofErr w:type="spellStart"/>
      <w:r w:rsidRPr="002659FB">
        <w:rPr>
          <w:rFonts w:eastAsia="Malgun Gothic" w:cstheme="minorHAnsi"/>
        </w:rPr>
        <w:t>isolcpus</w:t>
      </w:r>
      <w:proofErr w:type="spellEnd"/>
      <w:r w:rsidRPr="002659FB">
        <w:rPr>
          <w:rFonts w:eastAsia="Malgun Gothic" w:cstheme="minorHAnsi"/>
        </w:rPr>
        <w:t xml:space="preserve"> is suffering of lots of drawbacks; that are:</w:t>
      </w:r>
    </w:p>
    <w:p w14:paraId="36413617" w14:textId="77777777" w:rsidR="001B514C" w:rsidRPr="002659FB" w:rsidRDefault="001B514C" w:rsidP="009F6AD6">
      <w:pPr>
        <w:numPr>
          <w:ilvl w:val="0"/>
          <w:numId w:val="20"/>
        </w:numPr>
        <w:spacing w:after="0"/>
        <w:rPr>
          <w:rFonts w:eastAsia="Malgun Gothic" w:cstheme="minorHAnsi"/>
        </w:rPr>
      </w:pPr>
      <w:r w:rsidRPr="002659FB">
        <w:rPr>
          <w:rFonts w:eastAsia="Malgun Gothic" w:cstheme="minorHAnsi"/>
        </w:rPr>
        <w:t xml:space="preserve">it requires manual placement of processes on isolated </w:t>
      </w:r>
      <w:proofErr w:type="spellStart"/>
      <w:r w:rsidRPr="002659FB">
        <w:rPr>
          <w:rFonts w:eastAsia="Malgun Gothic" w:cstheme="minorHAnsi"/>
        </w:rPr>
        <w:t>cpus</w:t>
      </w:r>
      <w:proofErr w:type="spellEnd"/>
      <w:r w:rsidRPr="002659FB">
        <w:rPr>
          <w:rFonts w:eastAsia="Malgun Gothic" w:cstheme="minorHAnsi"/>
        </w:rPr>
        <w:t>.</w:t>
      </w:r>
    </w:p>
    <w:p w14:paraId="7EC4E0E7" w14:textId="12829150"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is not possible to rearrange the CPU isolation rules after the system startup</w:t>
      </w:r>
    </w:p>
    <w:p w14:paraId="360D5F30" w14:textId="2ED0C3C2" w:rsidR="004F31B3" w:rsidRPr="002659FB" w:rsidRDefault="004F31B3" w:rsidP="009F6AD6">
      <w:pPr>
        <w:numPr>
          <w:ilvl w:val="0"/>
          <w:numId w:val="20"/>
        </w:numPr>
        <w:spacing w:after="0"/>
        <w:rPr>
          <w:rFonts w:eastAsia="Malgun Gothic" w:cstheme="minorHAnsi"/>
        </w:rPr>
      </w:pPr>
      <w:r w:rsidRPr="002659FB">
        <w:rPr>
          <w:rFonts w:eastAsia="Malgun Gothic" w:cstheme="minorHAnsi"/>
        </w:rPr>
        <w:t xml:space="preserve">the only way to change isolated CPU list is by rebooting with a different </w:t>
      </w:r>
      <w:proofErr w:type="spellStart"/>
      <w:r w:rsidRPr="002659FB">
        <w:rPr>
          <w:rFonts w:eastAsia="Malgun Gothic" w:cstheme="minorHAnsi"/>
        </w:rPr>
        <w:t>isolcpus</w:t>
      </w:r>
      <w:proofErr w:type="spellEnd"/>
      <w:r w:rsidRPr="002659FB">
        <w:rPr>
          <w:rFonts w:eastAsia="Malgun Gothic" w:cstheme="minorHAnsi"/>
        </w:rPr>
        <w:t xml:space="preserve"> value in the boot loader configuration (GRUB for instance).</w:t>
      </w:r>
    </w:p>
    <w:p w14:paraId="43E9C873" w14:textId="0079260B" w:rsidR="004F31B3" w:rsidRPr="002659FB" w:rsidRDefault="004F31B3" w:rsidP="009F6AD6">
      <w:pPr>
        <w:numPr>
          <w:ilvl w:val="0"/>
          <w:numId w:val="20"/>
        </w:numPr>
        <w:spacing w:after="0"/>
        <w:rPr>
          <w:rFonts w:eastAsia="Malgun Gothic" w:cstheme="minorHAnsi"/>
        </w:rPr>
      </w:pPr>
      <w:proofErr w:type="spellStart"/>
      <w:r w:rsidRPr="002659FB">
        <w:rPr>
          <w:rFonts w:eastAsia="Malgun Gothic" w:cstheme="minorHAnsi"/>
        </w:rPr>
        <w:t>isolcpus</w:t>
      </w:r>
      <w:proofErr w:type="spellEnd"/>
      <w:r w:rsidRPr="002659FB">
        <w:rPr>
          <w:rFonts w:eastAsia="Malgun Gothic" w:cstheme="minorHAnsi"/>
        </w:rPr>
        <w:t xml:space="preserve"> is disabling the scheduler load balancer for isolated CPUs. It also means the kernel will not balance those tasks equally among all the CPUs sharing the same isolated CPUs (having the same affinity mask)</w:t>
      </w:r>
    </w:p>
    <w:p w14:paraId="42B52F90" w14:textId="3D7F6D35" w:rsidR="003446EC" w:rsidRPr="002659FB" w:rsidRDefault="003446EC" w:rsidP="003446EC">
      <w:pPr>
        <w:spacing w:after="0"/>
        <w:rPr>
          <w:rFonts w:eastAsia="Malgun Gothic" w:cstheme="minorHAnsi"/>
        </w:rPr>
      </w:pPr>
    </w:p>
    <w:p w14:paraId="5C8D65BD" w14:textId="226F5F31" w:rsidR="003446EC" w:rsidRDefault="003446EC" w:rsidP="002C6744">
      <w:pPr>
        <w:pStyle w:val="Heading4"/>
        <w:rPr>
          <w:rFonts w:eastAsia="Malgun Gothic"/>
        </w:rPr>
      </w:pPr>
      <w:r>
        <w:rPr>
          <w:rFonts w:eastAsia="Malgun Gothic"/>
        </w:rPr>
        <w:t>CPU shield</w:t>
      </w:r>
    </w:p>
    <w:p w14:paraId="4096031C" w14:textId="3F011930" w:rsidR="002C6744" w:rsidRPr="002659FB" w:rsidRDefault="003446EC" w:rsidP="003446EC">
      <w:pPr>
        <w:spacing w:after="0"/>
        <w:rPr>
          <w:rFonts w:eastAsia="Malgun Gothic" w:cstheme="minorHAnsi"/>
        </w:rPr>
      </w:pPr>
      <w:proofErr w:type="spellStart"/>
      <w:r w:rsidRPr="002659FB">
        <w:rPr>
          <w:rFonts w:eastAsia="Malgun Gothic" w:cstheme="minorHAnsi"/>
        </w:rPr>
        <w:t>cgroups</w:t>
      </w:r>
      <w:proofErr w:type="spellEnd"/>
      <w:r w:rsidRPr="002659FB">
        <w:rPr>
          <w:rFonts w:eastAsia="Malgun Gothic" w:cstheme="minorHAnsi"/>
        </w:rPr>
        <w:t xml:space="preserve"> subsystem is proposing</w:t>
      </w:r>
      <w:r w:rsidR="002C6744" w:rsidRPr="002659FB">
        <w:rPr>
          <w:rFonts w:eastAsia="Malgun Gothic" w:cstheme="minorHAnsi"/>
        </w:rPr>
        <w:t xml:space="preserve"> a mechanism to dedicate some CPUs to one or several user processes.</w:t>
      </w:r>
      <w:r w:rsidRPr="002659FB">
        <w:rPr>
          <w:rFonts w:eastAsia="Malgun Gothic" w:cstheme="minorHAnsi"/>
        </w:rPr>
        <w:t xml:space="preserve"> </w:t>
      </w:r>
      <w:r w:rsidR="002C6744" w:rsidRPr="002659FB">
        <w:rPr>
          <w:rFonts w:eastAsia="Malgun Gothic" w:cstheme="minorHAnsi"/>
        </w:rPr>
        <w:t>It consists in defining a “user shield” group which is protecting a subset of CPU system tasks.</w:t>
      </w:r>
    </w:p>
    <w:p w14:paraId="26F629E2" w14:textId="34C87C87" w:rsidR="002C6744" w:rsidRPr="002659FB" w:rsidRDefault="002C6744" w:rsidP="002C6744">
      <w:pPr>
        <w:spacing w:after="0"/>
        <w:rPr>
          <w:rFonts w:eastAsia="Malgun Gothic" w:cstheme="minorHAnsi"/>
        </w:rPr>
      </w:pPr>
      <w:r w:rsidRPr="002659FB">
        <w:rPr>
          <w:rFonts w:eastAsia="Malgun Gothic" w:cstheme="minorHAnsi"/>
        </w:rPr>
        <w:t xml:space="preserve">3 </w:t>
      </w:r>
      <w:proofErr w:type="spellStart"/>
      <w:r w:rsidRPr="002659FB">
        <w:rPr>
          <w:rFonts w:eastAsia="Malgun Gothic" w:cstheme="minorHAnsi"/>
        </w:rPr>
        <w:t>cpusets</w:t>
      </w:r>
      <w:proofErr w:type="spellEnd"/>
      <w:r w:rsidRPr="002659FB">
        <w:rPr>
          <w:rFonts w:eastAsia="Malgun Gothic" w:cstheme="minorHAnsi"/>
        </w:rPr>
        <w:t xml:space="preserve"> are defined:</w:t>
      </w:r>
    </w:p>
    <w:p w14:paraId="0211C347" w14:textId="7777777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root</w:t>
      </w:r>
      <w:r w:rsidRPr="002659FB">
        <w:rPr>
          <w:rFonts w:eastAsia="Malgun Gothic" w:cstheme="minorHAnsi"/>
        </w:rPr>
        <w:t xml:space="preserve">: present in all configurations and contains all </w:t>
      </w:r>
      <w:proofErr w:type="spellStart"/>
      <w:r w:rsidRPr="002659FB">
        <w:rPr>
          <w:rFonts w:eastAsia="Malgun Gothic" w:cstheme="minorHAnsi"/>
        </w:rPr>
        <w:t>cpus</w:t>
      </w:r>
      <w:proofErr w:type="spellEnd"/>
      <w:r w:rsidRPr="002659FB">
        <w:rPr>
          <w:rFonts w:eastAsia="Malgun Gothic" w:cstheme="minorHAnsi"/>
        </w:rPr>
        <w:t xml:space="preserve"> (unshielded)</w:t>
      </w:r>
    </w:p>
    <w:p w14:paraId="32287699" w14:textId="403666C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system</w:t>
      </w:r>
      <w:r w:rsidRPr="002659FB">
        <w:rPr>
          <w:rFonts w:eastAsia="Malgun Gothic" w:cstheme="minorHAnsi"/>
        </w:rPr>
        <w:t xml:space="preserve">: contains </w:t>
      </w:r>
      <w:proofErr w:type="spellStart"/>
      <w:r w:rsidRPr="002659FB">
        <w:rPr>
          <w:rFonts w:eastAsia="Malgun Gothic" w:cstheme="minorHAnsi"/>
        </w:rPr>
        <w:t>cpus</w:t>
      </w:r>
      <w:proofErr w:type="spellEnd"/>
      <w:r w:rsidRPr="002659FB">
        <w:rPr>
          <w:rFonts w:eastAsia="Malgun Gothic" w:cstheme="minorHAnsi"/>
        </w:rPr>
        <w:t xml:space="preserve"> used for system tasks - the ones which need to run but aren't "important" (unshielded)</w:t>
      </w:r>
    </w:p>
    <w:p w14:paraId="6F528D7B" w14:textId="20A5D7E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user</w:t>
      </w:r>
      <w:r w:rsidRPr="002659FB">
        <w:rPr>
          <w:rFonts w:eastAsia="Malgun Gothic" w:cstheme="minorHAnsi"/>
        </w:rPr>
        <w:t xml:space="preserve">: contains </w:t>
      </w:r>
      <w:proofErr w:type="spellStart"/>
      <w:r w:rsidRPr="002659FB">
        <w:rPr>
          <w:rFonts w:eastAsia="Malgun Gothic" w:cstheme="minorHAnsi"/>
        </w:rPr>
        <w:t>cpus</w:t>
      </w:r>
      <w:proofErr w:type="spellEnd"/>
      <w:r w:rsidRPr="002659FB">
        <w:rPr>
          <w:rFonts w:eastAsia="Malgun Gothic" w:cstheme="minorHAnsi"/>
        </w:rPr>
        <w:t xml:space="preserve"> used for tasks we want to assign a set of </w:t>
      </w:r>
      <w:proofErr w:type="gramStart"/>
      <w:r w:rsidRPr="002659FB">
        <w:rPr>
          <w:rFonts w:eastAsia="Malgun Gothic" w:cstheme="minorHAnsi"/>
        </w:rPr>
        <w:t>CPU</w:t>
      </w:r>
      <w:proofErr w:type="gramEnd"/>
      <w:r w:rsidRPr="002659FB">
        <w:rPr>
          <w:rFonts w:eastAsia="Malgun Gothic" w:cstheme="minorHAnsi"/>
        </w:rPr>
        <w:t xml:space="preserve"> for their exclusive use (shielded)</w:t>
      </w:r>
    </w:p>
    <w:p w14:paraId="7ED2FF6E" w14:textId="77777777" w:rsidR="002C6744" w:rsidRPr="002659FB" w:rsidRDefault="002C6744" w:rsidP="003446EC">
      <w:pPr>
        <w:spacing w:after="0"/>
        <w:rPr>
          <w:rFonts w:eastAsia="Malgun Gothic" w:cstheme="minorHAnsi"/>
        </w:rPr>
      </w:pPr>
    </w:p>
    <w:p w14:paraId="4A309788" w14:textId="62359BA8" w:rsidR="003446EC" w:rsidRPr="002659FB" w:rsidRDefault="002C6744" w:rsidP="003446EC">
      <w:pPr>
        <w:spacing w:after="0"/>
        <w:rPr>
          <w:rFonts w:eastAsia="Malgun Gothic" w:cstheme="minorHAnsi"/>
        </w:rPr>
      </w:pPr>
      <w:r w:rsidRPr="002659FB">
        <w:rPr>
          <w:rFonts w:eastAsia="Malgun Gothic" w:cstheme="minorHAnsi"/>
        </w:rPr>
        <w:t xml:space="preserve">CPU shield are manipulated with </w:t>
      </w:r>
      <w:proofErr w:type="spellStart"/>
      <w:r w:rsidRPr="002659FB">
        <w:rPr>
          <w:rFonts w:eastAsia="Malgun Gothic" w:cstheme="minorHAnsi"/>
          <w:i/>
          <w:iCs/>
        </w:rPr>
        <w:t>cset</w:t>
      </w:r>
      <w:proofErr w:type="spellEnd"/>
      <w:r w:rsidRPr="002659FB">
        <w:rPr>
          <w:rFonts w:eastAsia="Malgun Gothic" w:cstheme="minorHAnsi"/>
          <w:i/>
          <w:iCs/>
        </w:rPr>
        <w:t xml:space="preserve"> shield</w:t>
      </w:r>
      <w:r w:rsidRPr="002659FB">
        <w:rPr>
          <w:rFonts w:eastAsia="Malgun Gothic" w:cstheme="minorHAnsi"/>
        </w:rPr>
        <w:t xml:space="preserve"> command.</w:t>
      </w:r>
    </w:p>
    <w:p w14:paraId="3054FB33" w14:textId="1845F7CF" w:rsidR="003446EC" w:rsidRPr="002659FB" w:rsidRDefault="003446EC" w:rsidP="003446EC">
      <w:pPr>
        <w:spacing w:after="0"/>
        <w:rPr>
          <w:rFonts w:eastAsia="Malgun Gothic" w:cstheme="minorHAnsi"/>
        </w:rPr>
      </w:pPr>
    </w:p>
    <w:p w14:paraId="4F4077DF" w14:textId="1A18A6E3" w:rsidR="002C6744" w:rsidRDefault="002C6744" w:rsidP="00395727">
      <w:pPr>
        <w:pStyle w:val="Heading4"/>
        <w:rPr>
          <w:rFonts w:eastAsia="Malgun Gothic"/>
        </w:rPr>
      </w:pPr>
      <w:r>
        <w:rPr>
          <w:rFonts w:eastAsia="Malgun Gothic"/>
        </w:rPr>
        <w:t>Tuned</w:t>
      </w:r>
    </w:p>
    <w:p w14:paraId="571A8EE3" w14:textId="77777777" w:rsidR="00395727" w:rsidRPr="002659FB" w:rsidRDefault="00395727" w:rsidP="00395727">
      <w:pPr>
        <w:spacing w:after="0"/>
        <w:rPr>
          <w:rFonts w:eastAsia="Malgun Gothic" w:cstheme="minorHAnsi"/>
        </w:rPr>
      </w:pPr>
      <w:r w:rsidRPr="002659FB">
        <w:rPr>
          <w:rFonts w:eastAsia="Malgun Gothic" w:cstheme="minorHAnsi"/>
        </w:rPr>
        <w:t>Tuned is a system tuning service for Linux. Tuned is using Tuned profiles to describe Linux OS performance tuning configuration.</w:t>
      </w:r>
    </w:p>
    <w:p w14:paraId="193370BD" w14:textId="29185F29" w:rsidR="00395727" w:rsidRPr="002659FB" w:rsidRDefault="00395727" w:rsidP="00395727">
      <w:pPr>
        <w:spacing w:after="0"/>
        <w:rPr>
          <w:rFonts w:eastAsia="Malgun Gothic" w:cstheme="minorHAnsi"/>
        </w:rPr>
      </w:pPr>
      <w:r w:rsidRPr="002659FB">
        <w:rPr>
          <w:rFonts w:eastAsia="Malgun Gothic" w:cstheme="minorHAnsi"/>
        </w:rPr>
        <w:t xml:space="preserve">The </w:t>
      </w:r>
      <w:proofErr w:type="spellStart"/>
      <w:r w:rsidRPr="002659FB">
        <w:rPr>
          <w:rFonts w:eastAsia="Malgun Gothic" w:cstheme="minorHAnsi"/>
        </w:rPr>
        <w:t>cpu</w:t>
      </w:r>
      <w:proofErr w:type="spellEnd"/>
      <w:r w:rsidRPr="002659FB">
        <w:rPr>
          <w:rFonts w:eastAsia="Malgun Gothic" w:cstheme="minorHAnsi"/>
        </w:rPr>
        <w:t>-partitioning profile partitions the system CPUs into isolated and housekeeping CPUs. This profile is intended to be used for latency-sensitive workloads.</w:t>
      </w:r>
    </w:p>
    <w:p w14:paraId="2AE1F9D5" w14:textId="77777777" w:rsidR="00395727" w:rsidRPr="002659FB" w:rsidRDefault="00395727" w:rsidP="00395727">
      <w:pPr>
        <w:spacing w:after="0"/>
        <w:rPr>
          <w:rFonts w:eastAsia="Malgun Gothic" w:cstheme="minorHAnsi"/>
        </w:rPr>
      </w:pPr>
    </w:p>
    <w:p w14:paraId="20D3F33D" w14:textId="289E5F05" w:rsidR="00395727" w:rsidRPr="002659FB" w:rsidRDefault="00395727" w:rsidP="00395727">
      <w:pPr>
        <w:spacing w:after="0"/>
        <w:rPr>
          <w:rFonts w:eastAsia="Malgun Gothic" w:cstheme="minorHAnsi"/>
        </w:rPr>
      </w:pPr>
      <w:r w:rsidRPr="002659FB">
        <w:rPr>
          <w:rFonts w:eastAsia="Malgun Gothic" w:cstheme="minorHAnsi"/>
        </w:rPr>
        <w:t>PS: Tuned is only supported on Linux RedHat OS family.</w:t>
      </w:r>
    </w:p>
    <w:p w14:paraId="0022D17F" w14:textId="77777777" w:rsidR="00395727" w:rsidRPr="002659FB" w:rsidRDefault="00395727" w:rsidP="00395727">
      <w:pPr>
        <w:spacing w:after="0"/>
        <w:rPr>
          <w:rFonts w:eastAsia="Malgun Gothic" w:cstheme="minorHAnsi"/>
        </w:rPr>
      </w:pPr>
      <w:proofErr w:type="spellStart"/>
      <w:r w:rsidRPr="002659FB">
        <w:rPr>
          <w:rFonts w:eastAsia="Malgun Gothic" w:cstheme="minorHAnsi"/>
        </w:rPr>
        <w:t>Cf</w:t>
      </w:r>
      <w:proofErr w:type="spellEnd"/>
      <w:r w:rsidRPr="002659FB">
        <w:rPr>
          <w:rFonts w:eastAsia="Malgun Gothic" w:cstheme="minorHAnsi"/>
        </w:rPr>
        <w:t xml:space="preserve">: </w:t>
      </w:r>
      <w:hyperlink r:id="rId91" w:history="1">
        <w:r w:rsidRPr="002659FB">
          <w:rPr>
            <w:rStyle w:val="Hyperlink"/>
          </w:rPr>
          <w:t>https://tuned-project.org/</w:t>
        </w:r>
      </w:hyperlink>
    </w:p>
    <w:p w14:paraId="66887AE1" w14:textId="52CBAB9C" w:rsidR="002C6744" w:rsidRDefault="002C6744" w:rsidP="003446EC">
      <w:pPr>
        <w:spacing w:after="0"/>
        <w:rPr>
          <w:rFonts w:eastAsia="Malgun Gothic" w:cstheme="minorHAnsi"/>
          <w:sz w:val="22"/>
          <w:szCs w:val="22"/>
        </w:rPr>
      </w:pPr>
    </w:p>
    <w:p w14:paraId="018133A5" w14:textId="77777777" w:rsidR="00395727" w:rsidRDefault="00395727">
      <w:pPr>
        <w:spacing w:after="160" w:line="259" w:lineRule="auto"/>
        <w:rPr>
          <w:rFonts w:asciiTheme="majorHAnsi" w:eastAsia="Malgun Gothic" w:hAnsiTheme="majorHAnsi" w:cstheme="majorBidi"/>
          <w:b/>
          <w:bCs/>
          <w:color w:val="4472C4" w:themeColor="accent1"/>
        </w:rPr>
      </w:pPr>
      <w:r>
        <w:rPr>
          <w:rFonts w:eastAsia="Malgun Gothic"/>
        </w:rPr>
        <w:br w:type="page"/>
      </w:r>
    </w:p>
    <w:p w14:paraId="55542E93" w14:textId="7A7D3941" w:rsidR="001B514C" w:rsidRDefault="00981B11" w:rsidP="001B514C">
      <w:pPr>
        <w:pStyle w:val="Heading3"/>
        <w:rPr>
          <w:rFonts w:eastAsia="Malgun Gothic"/>
        </w:rPr>
      </w:pPr>
      <w:bookmarkStart w:id="101" w:name="_Toc42974276"/>
      <w:r>
        <w:rPr>
          <w:rFonts w:eastAsia="Malgun Gothic"/>
        </w:rPr>
        <w:lastRenderedPageBreak/>
        <w:t xml:space="preserve">Linux </w:t>
      </w:r>
      <w:proofErr w:type="spellStart"/>
      <w:r>
        <w:rPr>
          <w:rFonts w:eastAsia="Malgun Gothic"/>
        </w:rPr>
        <w:t>systemd</w:t>
      </w:r>
      <w:proofErr w:type="spellEnd"/>
      <w:r>
        <w:rPr>
          <w:rFonts w:eastAsia="Malgun Gothic"/>
        </w:rPr>
        <w:t xml:space="preserve"> - System task </w:t>
      </w:r>
      <w:r w:rsidR="001B514C">
        <w:rPr>
          <w:rFonts w:eastAsia="Malgun Gothic"/>
        </w:rPr>
        <w:t>CPU affinity</w:t>
      </w:r>
      <w:bookmarkEnd w:id="101"/>
    </w:p>
    <w:p w14:paraId="5242C110" w14:textId="77777777" w:rsidR="00016544" w:rsidRPr="002659FB" w:rsidRDefault="00016544" w:rsidP="00016544">
      <w:pPr>
        <w:spacing w:after="0"/>
        <w:rPr>
          <w:rFonts w:eastAsia="Malgun Gothic" w:cstheme="minorHAnsi"/>
        </w:rPr>
      </w:pPr>
      <w:r w:rsidRPr="002659FB">
        <w:rPr>
          <w:rFonts w:eastAsia="Malgun Gothic" w:cstheme="minorHAnsi"/>
        </w:rPr>
        <w:t>A thread's CPU affinity mask determines the set of CPUs on which it is eligible to run.</w:t>
      </w:r>
    </w:p>
    <w:p w14:paraId="198BA6AE" w14:textId="6292243B" w:rsidR="001B514C" w:rsidRPr="002659FB" w:rsidRDefault="00981B11" w:rsidP="00981B11">
      <w:pPr>
        <w:spacing w:after="0"/>
        <w:rPr>
          <w:rFonts w:eastAsia="Malgun Gothic" w:cstheme="minorHAnsi"/>
        </w:rPr>
      </w:pPr>
      <w:r w:rsidRPr="002659FB">
        <w:rPr>
          <w:rFonts w:eastAsia="Malgun Gothic" w:cstheme="minorHAnsi"/>
        </w:rPr>
        <w:t xml:space="preserve">Linux </w:t>
      </w:r>
      <w:proofErr w:type="spellStart"/>
      <w:r w:rsidRPr="002659FB">
        <w:rPr>
          <w:rFonts w:eastAsia="Malgun Gothic" w:cstheme="minorHAnsi"/>
        </w:rPr>
        <w:t>systemd</w:t>
      </w:r>
      <w:proofErr w:type="spellEnd"/>
      <w:r w:rsidRPr="002659FB">
        <w:rPr>
          <w:rFonts w:eastAsia="Malgun Gothic" w:cstheme="minorHAnsi"/>
        </w:rPr>
        <w:t xml:space="preserve"> is a software suite that provides an array of system components for Linux operating systems. Its primary component is an </w:t>
      </w:r>
      <w:proofErr w:type="spellStart"/>
      <w:r w:rsidRPr="002659FB">
        <w:rPr>
          <w:rFonts w:eastAsia="Malgun Gothic" w:cstheme="minorHAnsi"/>
        </w:rPr>
        <w:t>init</w:t>
      </w:r>
      <w:proofErr w:type="spellEnd"/>
      <w:r w:rsidRPr="002659FB">
        <w:rPr>
          <w:rFonts w:eastAsia="Malgun Gothic" w:cstheme="minorHAnsi"/>
        </w:rPr>
        <w:t xml:space="preserve"> system used to bootstrap user space and manage user processes.</w:t>
      </w:r>
    </w:p>
    <w:p w14:paraId="30DA6A39" w14:textId="265F649D" w:rsidR="00981B11" w:rsidRPr="002659FB" w:rsidRDefault="00981B11" w:rsidP="001B514C">
      <w:pPr>
        <w:spacing w:after="0"/>
        <w:rPr>
          <w:rFonts w:eastAsia="Malgun Gothic" w:cstheme="minorHAnsi"/>
        </w:rPr>
      </w:pPr>
    </w:p>
    <w:p w14:paraId="34A3AAFC" w14:textId="7DB8572E" w:rsidR="00016544" w:rsidRPr="002659FB" w:rsidRDefault="00016544" w:rsidP="001B514C">
      <w:pPr>
        <w:spacing w:after="0"/>
        <w:rPr>
          <w:rFonts w:eastAsia="Malgun Gothic" w:cstheme="minorHAnsi"/>
        </w:rPr>
      </w:pPr>
      <w:proofErr w:type="spellStart"/>
      <w:r w:rsidRPr="002659FB">
        <w:rPr>
          <w:rFonts w:eastAsia="Malgun Gothic" w:cstheme="minorHAnsi"/>
          <w:i/>
          <w:iCs/>
        </w:rPr>
        <w:t>CPUAffinity</w:t>
      </w:r>
      <w:proofErr w:type="spellEnd"/>
      <w:r w:rsidRPr="002659FB">
        <w:rPr>
          <w:rFonts w:eastAsia="Malgun Gothic" w:cstheme="minorHAnsi"/>
        </w:rPr>
        <w:t xml:space="preserve"> parameter in; restricts all processes spawned by </w:t>
      </w:r>
      <w:proofErr w:type="spellStart"/>
      <w:r w:rsidRPr="002659FB">
        <w:rPr>
          <w:rFonts w:eastAsia="Malgun Gothic" w:cstheme="minorHAnsi"/>
        </w:rPr>
        <w:t>systemd</w:t>
      </w:r>
      <w:proofErr w:type="spellEnd"/>
      <w:r w:rsidRPr="002659FB">
        <w:rPr>
          <w:rFonts w:eastAsia="Malgun Gothic" w:cstheme="minorHAnsi"/>
        </w:rPr>
        <w:t xml:space="preserve"> to the list of cores defined by the affinity mask.</w:t>
      </w:r>
    </w:p>
    <w:p w14:paraId="23F56936" w14:textId="77777777" w:rsidR="00016544" w:rsidRPr="002659FB" w:rsidRDefault="00016544" w:rsidP="001B514C">
      <w:pPr>
        <w:spacing w:after="0"/>
        <w:rPr>
          <w:rFonts w:eastAsia="Malgun Gothic" w:cstheme="minorHAnsi"/>
        </w:rPr>
      </w:pPr>
    </w:p>
    <w:p w14:paraId="1398B85C" w14:textId="4718EE15" w:rsidR="00016544" w:rsidRDefault="00016544" w:rsidP="00016544">
      <w:pPr>
        <w:pStyle w:val="Heading4"/>
        <w:rPr>
          <w:rFonts w:eastAsia="Malgun Gothic"/>
        </w:rPr>
      </w:pPr>
      <w:r>
        <w:rPr>
          <w:rFonts w:eastAsia="Malgun Gothic"/>
        </w:rPr>
        <w:t>default CPU affinity</w:t>
      </w:r>
    </w:p>
    <w:p w14:paraId="1F6DE1B4" w14:textId="77777777" w:rsidR="002659FB" w:rsidRPr="002659FB" w:rsidRDefault="00016544" w:rsidP="002659FB">
      <w:pPr>
        <w:spacing w:after="0"/>
        <w:rPr>
          <w:rFonts w:eastAsia="Malgun Gothic" w:cstheme="minorHAnsi"/>
        </w:rPr>
      </w:pPr>
      <w:r w:rsidRPr="002659FB">
        <w:rPr>
          <w:rFonts w:eastAsia="Malgun Gothic" w:cstheme="minorHAnsi"/>
        </w:rPr>
        <w:t xml:space="preserve">When run as a system instance, </w:t>
      </w:r>
      <w:proofErr w:type="spellStart"/>
      <w:r w:rsidRPr="002659FB">
        <w:rPr>
          <w:rFonts w:eastAsia="Malgun Gothic" w:cstheme="minorHAnsi"/>
        </w:rPr>
        <w:t>systemd</w:t>
      </w:r>
      <w:proofErr w:type="spellEnd"/>
      <w:r w:rsidRPr="002659FB">
        <w:rPr>
          <w:rFonts w:eastAsia="Malgun Gothic" w:cstheme="minorHAnsi"/>
        </w:rPr>
        <w:t xml:space="preserve"> interprets the configuration file </w:t>
      </w:r>
      <w:r w:rsidRPr="002659FB">
        <w:rPr>
          <w:rFonts w:eastAsia="Malgun Gothic" w:cstheme="minorHAnsi"/>
          <w:i/>
          <w:iCs/>
        </w:rPr>
        <w:t>/</w:t>
      </w:r>
      <w:proofErr w:type="spellStart"/>
      <w:r w:rsidRPr="002659FB">
        <w:rPr>
          <w:rFonts w:eastAsia="Malgun Gothic" w:cstheme="minorHAnsi"/>
          <w:i/>
          <w:iCs/>
        </w:rPr>
        <w:t>etc</w:t>
      </w:r>
      <w:proofErr w:type="spellEnd"/>
      <w:r w:rsidRPr="002659FB">
        <w:rPr>
          <w:rFonts w:eastAsia="Malgun Gothic" w:cstheme="minorHAnsi"/>
          <w:i/>
          <w:iCs/>
        </w:rPr>
        <w:t>/</w:t>
      </w:r>
      <w:proofErr w:type="spellStart"/>
      <w:r w:rsidRPr="002659FB">
        <w:rPr>
          <w:rFonts w:eastAsia="Malgun Gothic" w:cstheme="minorHAnsi"/>
          <w:i/>
          <w:iCs/>
        </w:rPr>
        <w:t>systemd</w:t>
      </w:r>
      <w:proofErr w:type="spellEnd"/>
      <w:r w:rsidRPr="002659FB">
        <w:rPr>
          <w:rFonts w:eastAsia="Malgun Gothic" w:cstheme="minorHAnsi"/>
          <w:i/>
          <w:iCs/>
        </w:rPr>
        <w:t>/</w:t>
      </w:r>
      <w:proofErr w:type="spellStart"/>
      <w:r w:rsidRPr="002659FB">
        <w:rPr>
          <w:rFonts w:eastAsia="Malgun Gothic" w:cstheme="minorHAnsi"/>
          <w:i/>
          <w:iCs/>
        </w:rPr>
        <w:t>system.conf</w:t>
      </w:r>
      <w:proofErr w:type="spellEnd"/>
      <w:r w:rsidRPr="002659FB">
        <w:rPr>
          <w:rFonts w:eastAsia="Malgun Gothic" w:cstheme="minorHAnsi"/>
        </w:rPr>
        <w:t>.</w:t>
      </w:r>
      <w:r w:rsidR="002659FB">
        <w:rPr>
          <w:rFonts w:eastAsia="Malgun Gothic" w:cstheme="minorHAnsi"/>
        </w:rPr>
        <w:t xml:space="preserve"> </w:t>
      </w:r>
      <w:r w:rsidRPr="002659FB">
        <w:rPr>
          <w:rFonts w:eastAsia="Malgun Gothic" w:cstheme="minorHAnsi"/>
        </w:rPr>
        <w:t xml:space="preserve">In this configuration file </w:t>
      </w:r>
      <w:proofErr w:type="spellStart"/>
      <w:r w:rsidRPr="002659FB">
        <w:rPr>
          <w:rFonts w:eastAsia="Malgun Gothic" w:cstheme="minorHAnsi"/>
          <w:i/>
          <w:iCs/>
        </w:rPr>
        <w:t>CPUAffinity</w:t>
      </w:r>
      <w:proofErr w:type="spellEnd"/>
      <w:r w:rsidRPr="002659FB">
        <w:rPr>
          <w:rFonts w:eastAsia="Malgun Gothic" w:cstheme="minorHAnsi"/>
        </w:rPr>
        <w:t xml:space="preserve"> variable configures the CPU affinity for the service manager as well as the default CPU affinity for all forked off processes.</w:t>
      </w:r>
    </w:p>
    <w:p w14:paraId="3D024808" w14:textId="5578898F" w:rsidR="001B514C" w:rsidRPr="002659FB" w:rsidRDefault="001B514C" w:rsidP="002659FB">
      <w:pPr>
        <w:spacing w:after="0"/>
        <w:rPr>
          <w:rFonts w:eastAsia="Malgun Gothic" w:cstheme="minorHAnsi"/>
        </w:rPr>
      </w:pPr>
    </w:p>
    <w:p w14:paraId="1B84749B" w14:textId="0F5A40C7" w:rsidR="00016544" w:rsidRDefault="00016544" w:rsidP="00016544">
      <w:pPr>
        <w:pStyle w:val="Heading4"/>
        <w:rPr>
          <w:rFonts w:eastAsia="Malgun Gothic"/>
        </w:rPr>
      </w:pPr>
      <w:r>
        <w:rPr>
          <w:rFonts w:eastAsia="Malgun Gothic"/>
        </w:rPr>
        <w:t>Per service specific CPU affinity</w:t>
      </w:r>
    </w:p>
    <w:p w14:paraId="5F63AA76" w14:textId="077CD3A6" w:rsidR="002659FB" w:rsidRPr="002659FB" w:rsidRDefault="002659FB" w:rsidP="00016544">
      <w:pPr>
        <w:spacing w:after="0"/>
        <w:rPr>
          <w:rFonts w:eastAsia="Malgun Gothic" w:cstheme="minorHAnsi"/>
        </w:rPr>
      </w:pPr>
      <w:r w:rsidRPr="002659FB">
        <w:rPr>
          <w:rFonts w:eastAsia="Malgun Gothic" w:cstheme="minorHAnsi"/>
        </w:rPr>
        <w:t xml:space="preserve">Individual services may override the CPU affinity for their processes with the </w:t>
      </w:r>
      <w:proofErr w:type="spellStart"/>
      <w:r w:rsidRPr="002659FB">
        <w:rPr>
          <w:rFonts w:eastAsia="Malgun Gothic" w:cstheme="minorHAnsi"/>
        </w:rPr>
        <w:t>CPUAffinity</w:t>
      </w:r>
      <w:proofErr w:type="spellEnd"/>
      <w:r w:rsidRPr="002659FB">
        <w:rPr>
          <w:rFonts w:eastAsia="Malgun Gothic" w:cstheme="minorHAnsi"/>
        </w:rPr>
        <w:t>= setting in unit files</w:t>
      </w:r>
    </w:p>
    <w:p w14:paraId="05DC4BB9" w14:textId="5BCA8515"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 vi /</w:t>
      </w:r>
      <w:proofErr w:type="spellStart"/>
      <w:r w:rsidRPr="002659FB">
        <w:rPr>
          <w:rFonts w:ascii="Courier New" w:eastAsia="Malgun Gothic" w:hAnsi="Courier New" w:cs="Courier New"/>
        </w:rPr>
        <w:t>etc</w:t>
      </w:r>
      <w:proofErr w:type="spellEnd"/>
      <w:r w:rsidRPr="002659FB">
        <w:rPr>
          <w:rFonts w:ascii="Courier New" w:eastAsia="Malgun Gothic" w:hAnsi="Courier New" w:cs="Courier New"/>
        </w:rPr>
        <w:t>/</w:t>
      </w:r>
      <w:proofErr w:type="spellStart"/>
      <w:r w:rsidRPr="002659FB">
        <w:rPr>
          <w:rFonts w:ascii="Courier New" w:eastAsia="Malgun Gothic" w:hAnsi="Courier New" w:cs="Courier New"/>
        </w:rPr>
        <w:t>systemd</w:t>
      </w:r>
      <w:proofErr w:type="spellEnd"/>
      <w:r w:rsidRPr="002659FB">
        <w:rPr>
          <w:rFonts w:ascii="Courier New" w:eastAsia="Malgun Gothic" w:hAnsi="Courier New" w:cs="Courier New"/>
        </w:rPr>
        <w:t>/system/</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my</w:t>
      </w:r>
      <w:r w:rsidRPr="002659FB">
        <w:rPr>
          <w:rFonts w:ascii="Courier New" w:eastAsia="Malgun Gothic" w:hAnsi="Courier New" w:cs="Courier New"/>
          <w:i/>
          <w:iCs/>
          <w:color w:val="FF0000"/>
        </w:rPr>
        <w:t xml:space="preserve"> service</w:t>
      </w:r>
      <w:proofErr w:type="gramStart"/>
      <w:r w:rsidRPr="002659FB">
        <w:rPr>
          <w:rFonts w:ascii="Courier New" w:eastAsia="Malgun Gothic" w:hAnsi="Courier New" w:cs="Courier New"/>
          <w:i/>
          <w:iCs/>
          <w:color w:val="FF0000"/>
        </w:rPr>
        <w:t>&gt;</w:t>
      </w:r>
      <w:r w:rsidRPr="002659FB">
        <w:rPr>
          <w:rFonts w:ascii="Courier New" w:eastAsia="Malgun Gothic" w:hAnsi="Courier New" w:cs="Courier New"/>
        </w:rPr>
        <w:t>.service</w:t>
      </w:r>
      <w:proofErr w:type="gramEnd"/>
    </w:p>
    <w:p w14:paraId="6F51BE90"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w:t>
      </w:r>
    </w:p>
    <w:p w14:paraId="2E0889A8"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[Service]</w:t>
      </w:r>
    </w:p>
    <w:p w14:paraId="20D13966" w14:textId="266CB9C0" w:rsidR="00016544" w:rsidRPr="002659FB" w:rsidRDefault="00016544" w:rsidP="00016544">
      <w:pPr>
        <w:spacing w:after="0"/>
        <w:rPr>
          <w:rFonts w:ascii="Courier New" w:eastAsia="Malgun Gothic" w:hAnsi="Courier New" w:cs="Courier New"/>
        </w:rPr>
      </w:pPr>
      <w:proofErr w:type="spellStart"/>
      <w:r w:rsidRPr="002659FB">
        <w:rPr>
          <w:rFonts w:ascii="Courier New" w:eastAsia="Malgun Gothic" w:hAnsi="Courier New" w:cs="Courier New"/>
        </w:rPr>
        <w:t>CPUAffinity</w:t>
      </w:r>
      <w:proofErr w:type="spellEnd"/>
      <w:r w:rsidRPr="002659FB">
        <w:rPr>
          <w:rFonts w:ascii="Courier New" w:eastAsia="Malgun Gothic" w:hAnsi="Courier New" w:cs="Courier New"/>
        </w:rPr>
        <w:t>=</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CPU mask</w:t>
      </w:r>
      <w:r w:rsidRPr="002659FB">
        <w:rPr>
          <w:rFonts w:ascii="Courier New" w:eastAsia="Malgun Gothic" w:hAnsi="Courier New" w:cs="Courier New"/>
          <w:i/>
          <w:iCs/>
          <w:color w:val="FF0000"/>
        </w:rPr>
        <w:t>&gt;</w:t>
      </w:r>
    </w:p>
    <w:p w14:paraId="6013E8CC" w14:textId="5AD044E5" w:rsidR="00016544" w:rsidRPr="002659FB" w:rsidRDefault="00016544" w:rsidP="001B514C">
      <w:pPr>
        <w:spacing w:after="0"/>
        <w:rPr>
          <w:rFonts w:eastAsia="Malgun Gothic" w:cstheme="minorHAnsi"/>
        </w:rPr>
      </w:pPr>
    </w:p>
    <w:p w14:paraId="02EFEAE0" w14:textId="7B74D629" w:rsidR="002659FB" w:rsidRPr="002659FB" w:rsidRDefault="002659FB" w:rsidP="001B514C">
      <w:pPr>
        <w:spacing w:after="0"/>
        <w:rPr>
          <w:rFonts w:eastAsia="Malgun Gothic" w:cstheme="minorHAnsi"/>
        </w:rPr>
      </w:pPr>
      <w:r w:rsidRPr="002659FB">
        <w:rPr>
          <w:rFonts w:eastAsia="Malgun Gothic" w:cstheme="minorHAnsi"/>
        </w:rPr>
        <w:t xml:space="preserve">On a specific </w:t>
      </w:r>
      <w:proofErr w:type="spellStart"/>
      <w:r w:rsidRPr="002659FB">
        <w:rPr>
          <w:rFonts w:eastAsia="Malgun Gothic" w:cstheme="minorHAnsi"/>
          <w:i/>
          <w:iCs/>
        </w:rPr>
        <w:t>CPUAffinity</w:t>
      </w:r>
      <w:proofErr w:type="spellEnd"/>
      <w:r w:rsidRPr="002659FB">
        <w:rPr>
          <w:rFonts w:eastAsia="Malgun Gothic" w:cstheme="minorHAnsi"/>
        </w:rPr>
        <w:t xml:space="preserve"> has been defined for a given service, it has to be restarted in order the new configuration file to be taken into consideration.</w:t>
      </w:r>
    </w:p>
    <w:p w14:paraId="5A40ECE2" w14:textId="77777777" w:rsidR="002659FB" w:rsidRDefault="002659FB" w:rsidP="001B514C">
      <w:pPr>
        <w:spacing w:after="0"/>
        <w:rPr>
          <w:rFonts w:eastAsia="Malgun Gothic" w:cstheme="minorHAnsi"/>
          <w:sz w:val="22"/>
          <w:szCs w:val="22"/>
        </w:rPr>
      </w:pPr>
    </w:p>
    <w:p w14:paraId="51520854" w14:textId="77777777" w:rsidR="001B514C" w:rsidRDefault="001B514C" w:rsidP="001B514C">
      <w:pPr>
        <w:pStyle w:val="Heading3"/>
        <w:rPr>
          <w:rFonts w:eastAsia="Malgun Gothic"/>
        </w:rPr>
      </w:pPr>
      <w:bookmarkStart w:id="102" w:name="_Toc42974277"/>
      <w:r>
        <w:rPr>
          <w:rFonts w:eastAsia="Malgun Gothic"/>
        </w:rPr>
        <w:t>CPU assignment for user processes (taskset)</w:t>
      </w:r>
      <w:bookmarkEnd w:id="102"/>
    </w:p>
    <w:p w14:paraId="53165821" w14:textId="7A8BA63B" w:rsidR="001B514C" w:rsidRPr="002659FB" w:rsidRDefault="002659FB" w:rsidP="002659FB">
      <w:pPr>
        <w:spacing w:after="0"/>
        <w:rPr>
          <w:rFonts w:eastAsia="Malgun Gothic" w:cstheme="minorHAnsi"/>
        </w:rPr>
      </w:pPr>
      <w:r w:rsidRPr="002659FB">
        <w:rPr>
          <w:rFonts w:eastAsia="Malgun Gothic" w:cstheme="minorHAnsi"/>
        </w:rPr>
        <w:t>taskset is used to set or retrieve the CPU affinity of a running process given its PID or to launch a new COMMAND with a given CPU affinity.</w:t>
      </w:r>
    </w:p>
    <w:p w14:paraId="5A751C0B" w14:textId="59C1C084" w:rsidR="002659FB" w:rsidRPr="002659FB" w:rsidRDefault="002659FB" w:rsidP="002659FB">
      <w:pPr>
        <w:spacing w:after="0"/>
        <w:rPr>
          <w:rFonts w:eastAsia="Malgun Gothic" w:cstheme="minorHAnsi"/>
        </w:rPr>
      </w:pPr>
    </w:p>
    <w:p w14:paraId="6C0ED301" w14:textId="77777777" w:rsidR="002659FB" w:rsidRPr="002659FB" w:rsidRDefault="002659FB" w:rsidP="002659FB">
      <w:pPr>
        <w:spacing w:after="0"/>
        <w:rPr>
          <w:rFonts w:eastAsia="Malgun Gothic" w:cstheme="minorHAnsi"/>
        </w:rPr>
      </w:pPr>
      <w:r w:rsidRPr="002659FB">
        <w:rPr>
          <w:rFonts w:eastAsia="Malgun Gothic" w:cstheme="minorHAnsi"/>
        </w:rPr>
        <w:t>We can retrieve the CPU affinity of an existing task:</w:t>
      </w:r>
    </w:p>
    <w:p w14:paraId="0FC1CFBE" w14:textId="79F68A24"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xml:space="preserve">#  taskset -p </w:t>
      </w:r>
      <w:proofErr w:type="spellStart"/>
      <w:r w:rsidRPr="002659FB">
        <w:rPr>
          <w:rFonts w:ascii="Courier New" w:eastAsia="Malgun Gothic" w:hAnsi="Courier New" w:cs="Courier New"/>
        </w:rPr>
        <w:t>pid</w:t>
      </w:r>
      <w:proofErr w:type="spellEnd"/>
    </w:p>
    <w:p w14:paraId="194B619A" w14:textId="77777777" w:rsidR="002659FB" w:rsidRPr="002659FB" w:rsidRDefault="002659FB" w:rsidP="002659FB">
      <w:pPr>
        <w:spacing w:after="0"/>
        <w:rPr>
          <w:rFonts w:eastAsia="Malgun Gothic" w:cstheme="minorHAnsi"/>
        </w:rPr>
      </w:pPr>
    </w:p>
    <w:p w14:paraId="7BEBFF8C" w14:textId="77777777" w:rsidR="002659FB" w:rsidRPr="002659FB" w:rsidRDefault="002659FB" w:rsidP="002659FB">
      <w:pPr>
        <w:spacing w:after="0"/>
        <w:rPr>
          <w:rFonts w:eastAsia="Malgun Gothic" w:cstheme="minorHAnsi"/>
        </w:rPr>
      </w:pPr>
      <w:r w:rsidRPr="002659FB">
        <w:rPr>
          <w:rFonts w:eastAsia="Malgun Gothic" w:cstheme="minorHAnsi"/>
        </w:rPr>
        <w:t>Or set it:</w:t>
      </w:r>
    </w:p>
    <w:p w14:paraId="79035EB8" w14:textId="681068B6"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xml:space="preserve"># taskset -p mask </w:t>
      </w:r>
      <w:proofErr w:type="spellStart"/>
      <w:r w:rsidRPr="002659FB">
        <w:rPr>
          <w:rFonts w:ascii="Courier New" w:eastAsia="Malgun Gothic" w:hAnsi="Courier New" w:cs="Courier New"/>
        </w:rPr>
        <w:t>pid</w:t>
      </w:r>
      <w:proofErr w:type="spellEnd"/>
    </w:p>
    <w:p w14:paraId="1B3FCD1F" w14:textId="426BDC64" w:rsidR="001B514C" w:rsidRPr="002659FB" w:rsidRDefault="001B514C" w:rsidP="002659FB">
      <w:pPr>
        <w:spacing w:after="0"/>
        <w:rPr>
          <w:rFonts w:ascii="Calibri" w:eastAsia="Malgun Gothic" w:hAnsi="Calibri" w:cs="Calibri"/>
        </w:rPr>
      </w:pPr>
    </w:p>
    <w:p w14:paraId="64259114" w14:textId="77777777" w:rsidR="009A7BCA" w:rsidRDefault="009A7BCA">
      <w:pPr>
        <w:spacing w:after="160" w:line="259" w:lineRule="auto"/>
        <w:rPr>
          <w:rFonts w:asciiTheme="majorHAnsi" w:eastAsiaTheme="majorEastAsia" w:hAnsiTheme="majorHAnsi" w:cstheme="majorBidi"/>
          <w:b/>
          <w:bCs/>
          <w:color w:val="4472C4" w:themeColor="accent1"/>
          <w:sz w:val="28"/>
          <w:szCs w:val="28"/>
        </w:rPr>
      </w:pPr>
      <w:r>
        <w:br w:type="page"/>
      </w:r>
    </w:p>
    <w:p w14:paraId="65412F75" w14:textId="0A9F6E10" w:rsidR="002A25DA" w:rsidRDefault="002A25DA" w:rsidP="00456307">
      <w:pPr>
        <w:pStyle w:val="Heading2"/>
      </w:pPr>
      <w:bookmarkStart w:id="103" w:name="_Toc42974278"/>
      <w:r>
        <w:lastRenderedPageBreak/>
        <w:t>Bind a virtual NIC to DPDK</w:t>
      </w:r>
      <w:bookmarkEnd w:id="103"/>
    </w:p>
    <w:p w14:paraId="41100288" w14:textId="5A660317" w:rsidR="00122068" w:rsidRDefault="00794EC0" w:rsidP="00122068">
      <w:pPr>
        <w:pStyle w:val="FirstParagraph"/>
        <w:spacing w:before="0" w:after="0"/>
      </w:pPr>
      <w:r>
        <w:t xml:space="preserve">DPDK </w:t>
      </w:r>
      <w:r w:rsidR="00836C92">
        <w:t>requires</w:t>
      </w:r>
      <w:r>
        <w:t xml:space="preserve"> a</w:t>
      </w:r>
      <w:r w:rsidR="002636E5">
        <w:t xml:space="preserve"> direct</w:t>
      </w:r>
      <w:r>
        <w:t xml:space="preserve"> NIC access into user space. </w:t>
      </w:r>
      <w:proofErr w:type="spellStart"/>
      <w:r>
        <w:t>VirtIO</w:t>
      </w:r>
      <w:proofErr w:type="spellEnd"/>
      <w:r w:rsidR="00122068">
        <w:t xml:space="preserve"> </w:t>
      </w:r>
      <w:proofErr w:type="spellStart"/>
      <w:r w:rsidR="00122068">
        <w:t>vhost</w:t>
      </w:r>
      <w:proofErr w:type="spellEnd"/>
      <w:r w:rsidR="00122068">
        <w:t>-user</w:t>
      </w:r>
      <w:r>
        <w:t xml:space="preserve"> backend is exposing </w:t>
      </w:r>
      <w:r w:rsidR="00122068">
        <w:t xml:space="preserve">the </w:t>
      </w:r>
      <w:proofErr w:type="spellStart"/>
      <w:r w:rsidR="002636E5">
        <w:t>virtio</w:t>
      </w:r>
      <w:proofErr w:type="spellEnd"/>
      <w:r w:rsidR="002636E5">
        <w:t xml:space="preserve"> network</w:t>
      </w:r>
      <w:r w:rsidR="00122068">
        <w:t xml:space="preserve"> </w:t>
      </w:r>
      <w:r>
        <w:t xml:space="preserve">device in user space. </w:t>
      </w:r>
    </w:p>
    <w:p w14:paraId="4C12AB3F" w14:textId="77777777" w:rsidR="00122068" w:rsidRDefault="00122068" w:rsidP="00122068">
      <w:pPr>
        <w:pStyle w:val="FirstParagraph"/>
        <w:spacing w:before="0" w:after="0"/>
      </w:pPr>
    </w:p>
    <w:p w14:paraId="1BFDDDFD" w14:textId="0C7C075D" w:rsidR="00794EC0" w:rsidRDefault="002636E5" w:rsidP="00122068">
      <w:pPr>
        <w:pStyle w:val="FirstParagraph"/>
        <w:spacing w:before="0" w:after="0"/>
      </w:pPr>
      <w:proofErr w:type="spellStart"/>
      <w:r>
        <w:t>v</w:t>
      </w:r>
      <w:r w:rsidR="00794EC0" w:rsidRPr="00794EC0">
        <w:t>host</w:t>
      </w:r>
      <w:proofErr w:type="spellEnd"/>
      <w:r w:rsidR="00794EC0" w:rsidRPr="00794EC0">
        <w:t xml:space="preserve">-user </w:t>
      </w:r>
      <w:r w:rsidR="00794EC0">
        <w:t xml:space="preserve">is a </w:t>
      </w:r>
      <w:r w:rsidR="00794EC0" w:rsidRPr="00794EC0">
        <w:t xml:space="preserve">library that implements the </w:t>
      </w:r>
      <w:proofErr w:type="spellStart"/>
      <w:r w:rsidR="00794EC0" w:rsidRPr="00794EC0">
        <w:t>vhost</w:t>
      </w:r>
      <w:proofErr w:type="spellEnd"/>
      <w:r w:rsidR="00794EC0" w:rsidRPr="00794EC0">
        <w:t xml:space="preserve"> protocol</w:t>
      </w:r>
      <w:r w:rsidR="00794EC0">
        <w:t xml:space="preserve"> in </w:t>
      </w:r>
      <w:proofErr w:type="spellStart"/>
      <w:r w:rsidR="00794EC0">
        <w:t>userspace</w:t>
      </w:r>
      <w:proofErr w:type="spellEnd"/>
      <w:r w:rsidR="00794EC0">
        <w:t xml:space="preserve">. </w:t>
      </w:r>
      <w:proofErr w:type="spellStart"/>
      <w:r w:rsidR="00794EC0">
        <w:t>Vhost</w:t>
      </w:r>
      <w:proofErr w:type="spellEnd"/>
      <w:r w:rsidR="00794EC0">
        <w:t xml:space="preserve">-user library allows to expose a </w:t>
      </w:r>
      <w:proofErr w:type="spellStart"/>
      <w:r w:rsidR="00794EC0">
        <w:t>VirtIO</w:t>
      </w:r>
      <w:proofErr w:type="spellEnd"/>
      <w:r w:rsidR="00794EC0">
        <w:t xml:space="preserve"> backend interface into user space</w:t>
      </w:r>
      <w:r w:rsidR="00794EC0" w:rsidRPr="00794EC0">
        <w:t>.</w:t>
      </w:r>
    </w:p>
    <w:p w14:paraId="634F3E8F" w14:textId="6AFB9333" w:rsidR="00836C92" w:rsidRDefault="00836C92" w:rsidP="00836C92">
      <w:pPr>
        <w:pStyle w:val="BodyText"/>
      </w:pPr>
      <w:proofErr w:type="spellStart"/>
      <w:r w:rsidRPr="00836C92">
        <w:t>vhost</w:t>
      </w:r>
      <w:proofErr w:type="spellEnd"/>
      <w:r w:rsidRPr="00836C92">
        <w:t xml:space="preserve">-user library defines the structure of messages that are sent over a </w:t>
      </w:r>
      <w:proofErr w:type="spellStart"/>
      <w:r w:rsidRPr="00836C92">
        <w:t>unix</w:t>
      </w:r>
      <w:proofErr w:type="spellEnd"/>
      <w:r w:rsidRPr="00836C92">
        <w:t xml:space="preserve"> socket</w:t>
      </w:r>
      <w:r>
        <w:t xml:space="preserve"> to communicate with the </w:t>
      </w:r>
      <w:proofErr w:type="spellStart"/>
      <w:r>
        <w:t>VirtIO</w:t>
      </w:r>
      <w:proofErr w:type="spellEnd"/>
      <w:r>
        <w:t xml:space="preserve"> net device backend</w:t>
      </w:r>
      <w:r w:rsidR="008A573B">
        <w:t xml:space="preserve"> (</w:t>
      </w:r>
      <w:proofErr w:type="spellStart"/>
      <w:r w:rsidRPr="00836C92">
        <w:t>vhost</w:t>
      </w:r>
      <w:proofErr w:type="spellEnd"/>
      <w:r w:rsidRPr="00836C92">
        <w:t xml:space="preserve">-net kernel driver </w:t>
      </w:r>
      <w:r w:rsidR="008A573B">
        <w:t xml:space="preserve">is using </w:t>
      </w:r>
      <w:proofErr w:type="spellStart"/>
      <w:r w:rsidRPr="00836C92">
        <w:t>ioctls</w:t>
      </w:r>
      <w:proofErr w:type="spellEnd"/>
      <w:r w:rsidR="008A573B">
        <w:t xml:space="preserve"> instead)</w:t>
      </w:r>
    </w:p>
    <w:p w14:paraId="49CD488E" w14:textId="77777777" w:rsidR="00836C92" w:rsidRPr="00836C92" w:rsidRDefault="00836C92" w:rsidP="00836C92">
      <w:pPr>
        <w:pStyle w:val="BodyText"/>
      </w:pPr>
    </w:p>
    <w:p w14:paraId="7CB841DD" w14:textId="232AF692" w:rsidR="00122068" w:rsidRDefault="00122068" w:rsidP="00122068">
      <w:pPr>
        <w:pStyle w:val="BodyText"/>
        <w:spacing w:before="0" w:after="0"/>
      </w:pPr>
      <w:r>
        <w:object w:dxaOrig="15529" w:dyaOrig="9972" w14:anchorId="4C662BFA">
          <v:shape id="_x0000_i1096" type="#_x0000_t75" style="width:455.6pt;height:294.35pt" o:ole="">
            <v:imagedata r:id="rId92" o:title=""/>
          </v:shape>
          <o:OLEObject Type="Embed" ProgID="Visio.Drawing.15" ShapeID="_x0000_i1096" DrawAspect="Content" ObjectID="_1656444154" r:id="rId93"/>
        </w:object>
      </w:r>
    </w:p>
    <w:p w14:paraId="487ACAE2" w14:textId="034061CA" w:rsidR="00122068" w:rsidRDefault="00122068" w:rsidP="00122068">
      <w:pPr>
        <w:pStyle w:val="BodyText"/>
        <w:spacing w:before="0" w:after="0"/>
      </w:pPr>
    </w:p>
    <w:p w14:paraId="57F423F3" w14:textId="63D3E47B" w:rsidR="00122068" w:rsidRDefault="00122068" w:rsidP="00122068">
      <w:pPr>
        <w:pStyle w:val="BodyText"/>
        <w:spacing w:before="0" w:after="0"/>
      </w:pPr>
      <w:r>
        <w:t>User application is using both:</w:t>
      </w:r>
    </w:p>
    <w:p w14:paraId="0CF158AE" w14:textId="58C7AD4F" w:rsidR="00122068" w:rsidRDefault="00122068" w:rsidP="009F6AD6">
      <w:pPr>
        <w:pStyle w:val="BodyText"/>
        <w:numPr>
          <w:ilvl w:val="0"/>
          <w:numId w:val="38"/>
        </w:numPr>
        <w:spacing w:before="0" w:after="0"/>
      </w:pPr>
      <w:proofErr w:type="spellStart"/>
      <w:r>
        <w:t>vhost</w:t>
      </w:r>
      <w:proofErr w:type="spellEnd"/>
      <w:r>
        <w:t xml:space="preserve"> user library: for emulated PCI NIC control plane</w:t>
      </w:r>
    </w:p>
    <w:p w14:paraId="4B957988" w14:textId="29CDBCC3" w:rsidR="00122068" w:rsidRPr="00122068" w:rsidRDefault="00122068" w:rsidP="009F6AD6">
      <w:pPr>
        <w:pStyle w:val="BodyText"/>
        <w:numPr>
          <w:ilvl w:val="0"/>
          <w:numId w:val="38"/>
        </w:numPr>
        <w:spacing w:before="0" w:after="0"/>
      </w:pPr>
      <w:r>
        <w:t>DPDK libraries: for emulated PCI NIC data</w:t>
      </w:r>
      <w:r w:rsidR="002636E5">
        <w:t xml:space="preserve"> </w:t>
      </w:r>
      <w:r>
        <w:t>plane</w:t>
      </w:r>
    </w:p>
    <w:p w14:paraId="214E1848" w14:textId="77777777" w:rsidR="002A25DA" w:rsidRPr="002A25DA" w:rsidRDefault="002A25DA" w:rsidP="002A25DA">
      <w:pPr>
        <w:pStyle w:val="BodyText"/>
      </w:pPr>
    </w:p>
    <w:p w14:paraId="72DCDBE8" w14:textId="77777777" w:rsidR="002A25DA" w:rsidRDefault="002A25DA">
      <w:pPr>
        <w:spacing w:after="160" w:line="259" w:lineRule="auto"/>
        <w:rPr>
          <w:rFonts w:asciiTheme="majorHAnsi" w:eastAsiaTheme="majorEastAsia" w:hAnsiTheme="majorHAnsi" w:cstheme="majorBidi"/>
          <w:b/>
          <w:bCs/>
          <w:color w:val="4472C4" w:themeColor="accent1"/>
          <w:sz w:val="28"/>
          <w:szCs w:val="28"/>
        </w:rPr>
      </w:pPr>
      <w:r>
        <w:br w:type="page"/>
      </w:r>
    </w:p>
    <w:p w14:paraId="6198E9B6" w14:textId="27794871" w:rsidR="00456307" w:rsidRDefault="00456307" w:rsidP="00456307">
      <w:pPr>
        <w:pStyle w:val="Heading2"/>
      </w:pPr>
      <w:bookmarkStart w:id="104" w:name="_Toc42974279"/>
      <w:r>
        <w:lastRenderedPageBreak/>
        <w:t>Run DPDK in a guest VM</w:t>
      </w:r>
      <w:bookmarkEnd w:id="104"/>
    </w:p>
    <w:p w14:paraId="424ACFE5" w14:textId="77777777" w:rsidR="00456307" w:rsidRDefault="00456307" w:rsidP="00456307">
      <w:pPr>
        <w:pStyle w:val="Heading3"/>
      </w:pPr>
      <w:bookmarkStart w:id="105" w:name="_Toc42974280"/>
      <w:r>
        <w:t>Virtual IOMMU</w:t>
      </w:r>
      <w:bookmarkEnd w:id="105"/>
    </w:p>
    <w:p w14:paraId="4B1669CB" w14:textId="77777777" w:rsidR="00456307" w:rsidRDefault="00456307" w:rsidP="00456307">
      <w:pPr>
        <w:pStyle w:val="BodyText"/>
        <w:spacing w:before="0" w:after="0"/>
      </w:pPr>
      <w:r>
        <w:t>Virtual IOMMU (</w:t>
      </w:r>
      <w:proofErr w:type="spellStart"/>
      <w:r>
        <w:t>vIOMMU</w:t>
      </w:r>
      <w:proofErr w:type="spellEnd"/>
      <w:r>
        <w:t>) is allowing to emulate IOMMU for guest VMs.</w:t>
      </w:r>
    </w:p>
    <w:p w14:paraId="35E57646" w14:textId="77777777" w:rsidR="00456307" w:rsidRDefault="00456307" w:rsidP="00456307">
      <w:pPr>
        <w:pStyle w:val="BodyText"/>
        <w:spacing w:before="0" w:after="0"/>
      </w:pPr>
    </w:p>
    <w:p w14:paraId="3EF739FD" w14:textId="77777777" w:rsidR="00456307" w:rsidRPr="00237AC9" w:rsidRDefault="00456307" w:rsidP="00456307">
      <w:pPr>
        <w:pStyle w:val="BodyText"/>
        <w:spacing w:before="0" w:after="0"/>
      </w:pPr>
      <w:proofErr w:type="spellStart"/>
      <w:r w:rsidRPr="00237AC9">
        <w:t>vIOMMU</w:t>
      </w:r>
      <w:proofErr w:type="spellEnd"/>
      <w:r w:rsidRPr="00237AC9">
        <w:t xml:space="preserve"> has the following characteristics:</w:t>
      </w:r>
    </w:p>
    <w:p w14:paraId="2D788198" w14:textId="77777777" w:rsidR="00456307" w:rsidRDefault="00456307" w:rsidP="009F6AD6">
      <w:pPr>
        <w:pStyle w:val="BodyText"/>
        <w:numPr>
          <w:ilvl w:val="0"/>
          <w:numId w:val="13"/>
        </w:numPr>
        <w:spacing w:before="0" w:after="0"/>
      </w:pPr>
      <w:r>
        <w:t>t</w:t>
      </w:r>
      <w:r w:rsidRPr="00237AC9">
        <w:t xml:space="preserve">ranslates guest I/O </w:t>
      </w:r>
      <w:r>
        <w:t>Vi</w:t>
      </w:r>
      <w:r w:rsidRPr="00237AC9">
        <w:t xml:space="preserve">rtual </w:t>
      </w:r>
      <w:r>
        <w:t>A</w:t>
      </w:r>
      <w:r w:rsidRPr="00237AC9">
        <w:t xml:space="preserve">ddresses (IOVA) to </w:t>
      </w:r>
      <w:r>
        <w:t>G</w:t>
      </w:r>
      <w:r w:rsidRPr="00237AC9">
        <w:t xml:space="preserve">uest </w:t>
      </w:r>
      <w:r>
        <w:t>P</w:t>
      </w:r>
      <w:r w:rsidRPr="00237AC9">
        <w:t xml:space="preserve">hysical </w:t>
      </w:r>
      <w:r>
        <w:t>A</w:t>
      </w:r>
      <w:r w:rsidRPr="00237AC9">
        <w:t>ddresses (GPA)</w:t>
      </w:r>
    </w:p>
    <w:p w14:paraId="0310602A" w14:textId="77777777" w:rsidR="00456307" w:rsidRPr="00237AC9" w:rsidRDefault="00456307" w:rsidP="009F6AD6">
      <w:pPr>
        <w:pStyle w:val="BodyText"/>
        <w:numPr>
          <w:ilvl w:val="0"/>
          <w:numId w:val="13"/>
        </w:numPr>
        <w:spacing w:before="0" w:after="0"/>
      </w:pPr>
      <w:r>
        <w:t>G</w:t>
      </w:r>
      <w:r w:rsidRPr="00237AC9">
        <w:t xml:space="preserve">uest </w:t>
      </w:r>
      <w:r>
        <w:t>P</w:t>
      </w:r>
      <w:r w:rsidRPr="00237AC9">
        <w:t xml:space="preserve">hysical </w:t>
      </w:r>
      <w:r>
        <w:t>A</w:t>
      </w:r>
      <w:r w:rsidRPr="00237AC9">
        <w:t>ddresses (GPA)</w:t>
      </w:r>
      <w:r>
        <w:t xml:space="preserve"> are </w:t>
      </w:r>
      <w:r w:rsidRPr="00237AC9">
        <w:t xml:space="preserve">translated to </w:t>
      </w:r>
      <w:r>
        <w:t>H</w:t>
      </w:r>
      <w:r w:rsidRPr="00237AC9">
        <w:t xml:space="preserve">ost </w:t>
      </w:r>
      <w:r>
        <w:t>V</w:t>
      </w:r>
      <w:r w:rsidRPr="00237AC9">
        <w:t xml:space="preserve">irtual </w:t>
      </w:r>
      <w:r>
        <w:t>A</w:t>
      </w:r>
      <w:r w:rsidRPr="00237AC9">
        <w:t>ddress</w:t>
      </w:r>
      <w:r>
        <w:t>es</w:t>
      </w:r>
      <w:r w:rsidRPr="00237AC9">
        <w:t xml:space="preserve"> (HVA) through </w:t>
      </w:r>
      <w:r>
        <w:t>the hypervisor</w:t>
      </w:r>
      <w:r w:rsidRPr="00237AC9">
        <w:t xml:space="preserve"> memory management system.</w:t>
      </w:r>
    </w:p>
    <w:p w14:paraId="2645EAB9" w14:textId="77777777" w:rsidR="00456307" w:rsidRPr="00237AC9" w:rsidRDefault="00456307" w:rsidP="009F6AD6">
      <w:pPr>
        <w:pStyle w:val="BodyText"/>
        <w:numPr>
          <w:ilvl w:val="0"/>
          <w:numId w:val="13"/>
        </w:numPr>
        <w:spacing w:before="0" w:after="0"/>
      </w:pPr>
      <w:r>
        <w:t>p</w:t>
      </w:r>
      <w:r w:rsidRPr="00237AC9">
        <w:t>erforms device isolation.</w:t>
      </w:r>
    </w:p>
    <w:p w14:paraId="634A8F47" w14:textId="77777777" w:rsidR="00456307" w:rsidRPr="00237AC9" w:rsidRDefault="00456307" w:rsidP="009F6AD6">
      <w:pPr>
        <w:pStyle w:val="BodyText"/>
        <w:numPr>
          <w:ilvl w:val="0"/>
          <w:numId w:val="13"/>
        </w:numPr>
        <w:spacing w:before="0" w:after="0"/>
      </w:pPr>
      <w:r>
        <w:t>i</w:t>
      </w:r>
      <w:r w:rsidRPr="00237AC9">
        <w:t>mplements a I/O TLB</w:t>
      </w:r>
      <w:r>
        <w:t xml:space="preserve"> (</w:t>
      </w:r>
      <w:r w:rsidRPr="00237AC9">
        <w:t>Translation Lookaside Buffer</w:t>
      </w:r>
      <w:r>
        <w:t>)</w:t>
      </w:r>
      <w:r w:rsidRPr="00237AC9">
        <w:t xml:space="preserve"> API </w:t>
      </w:r>
      <w:r>
        <w:t xml:space="preserve">which exposes memory </w:t>
      </w:r>
      <w:r w:rsidRPr="00237AC9">
        <w:t>mappings</w:t>
      </w:r>
    </w:p>
    <w:p w14:paraId="3E677FFE" w14:textId="77777777" w:rsidR="00456307" w:rsidRDefault="00456307" w:rsidP="00456307">
      <w:pPr>
        <w:pStyle w:val="BodyText"/>
        <w:spacing w:before="0" w:after="0"/>
      </w:pPr>
    </w:p>
    <w:p w14:paraId="23A60E03" w14:textId="77777777" w:rsidR="00456307" w:rsidRDefault="00456307" w:rsidP="00456307">
      <w:pPr>
        <w:pStyle w:val="BodyText"/>
        <w:spacing w:before="0" w:after="0"/>
      </w:pPr>
      <w:r>
        <w:t>I</w:t>
      </w:r>
      <w:r w:rsidRPr="00237AC9">
        <w:t>n order to get a virtual device working with a virtual IOMMU we have to</w:t>
      </w:r>
      <w:r>
        <w:t>:</w:t>
      </w:r>
    </w:p>
    <w:p w14:paraId="347461A8" w14:textId="77777777" w:rsidR="00456307" w:rsidRDefault="00456307" w:rsidP="009F6AD6">
      <w:pPr>
        <w:pStyle w:val="BodyText"/>
        <w:numPr>
          <w:ilvl w:val="0"/>
          <w:numId w:val="15"/>
        </w:numPr>
        <w:spacing w:before="0" w:after="0"/>
      </w:pPr>
      <w:r>
        <w:t>c</w:t>
      </w:r>
      <w:r w:rsidRPr="00237AC9">
        <w:t xml:space="preserve">reate the </w:t>
      </w:r>
      <w:r>
        <w:t>needed</w:t>
      </w:r>
      <w:r w:rsidRPr="00237AC9">
        <w:t xml:space="preserve"> IOVA mappings into the </w:t>
      </w:r>
      <w:proofErr w:type="spellStart"/>
      <w:r w:rsidRPr="00237AC9">
        <w:t>vIOMMU</w:t>
      </w:r>
      <w:proofErr w:type="spellEnd"/>
    </w:p>
    <w:p w14:paraId="6FD33854" w14:textId="77777777" w:rsidR="00456307" w:rsidRDefault="00456307" w:rsidP="009F6AD6">
      <w:pPr>
        <w:pStyle w:val="BodyText"/>
        <w:numPr>
          <w:ilvl w:val="0"/>
          <w:numId w:val="15"/>
        </w:numPr>
        <w:spacing w:before="0" w:after="0"/>
      </w:pPr>
      <w:r>
        <w:t>c</w:t>
      </w:r>
      <w:r w:rsidRPr="00237AC9">
        <w:t>onfigure the device’s DMA with the IOVA</w:t>
      </w:r>
    </w:p>
    <w:p w14:paraId="1524E79A" w14:textId="77777777" w:rsidR="00456307" w:rsidRDefault="00456307" w:rsidP="00456307">
      <w:pPr>
        <w:pStyle w:val="BodyText"/>
        <w:spacing w:before="0" w:after="0"/>
      </w:pPr>
    </w:p>
    <w:p w14:paraId="43D5C6CD" w14:textId="77777777" w:rsidR="00456307" w:rsidRPr="00237AC9" w:rsidRDefault="00456307" w:rsidP="00456307">
      <w:pPr>
        <w:pStyle w:val="BodyText"/>
        <w:spacing w:before="0" w:after="0"/>
      </w:pPr>
      <w:r>
        <w:t xml:space="preserve">Following mechanisms can be used to create </w:t>
      </w:r>
      <w:proofErr w:type="spellStart"/>
      <w:r>
        <w:t>vIOMMU</w:t>
      </w:r>
      <w:proofErr w:type="spellEnd"/>
      <w:r>
        <w:t xml:space="preserve"> memory mappings</w:t>
      </w:r>
      <w:r w:rsidRPr="00237AC9">
        <w:t>:</w:t>
      </w:r>
    </w:p>
    <w:p w14:paraId="7B3887BA" w14:textId="77777777" w:rsidR="00456307" w:rsidRDefault="00456307" w:rsidP="009F6AD6">
      <w:pPr>
        <w:pStyle w:val="BodyText"/>
        <w:numPr>
          <w:ilvl w:val="0"/>
          <w:numId w:val="14"/>
        </w:numPr>
        <w:spacing w:before="0" w:after="0"/>
      </w:pPr>
      <w:r>
        <w:t>Linux</w:t>
      </w:r>
      <w:r w:rsidRPr="00237AC9">
        <w:t xml:space="preserve"> </w:t>
      </w:r>
      <w:r>
        <w:t>K</w:t>
      </w:r>
      <w:r w:rsidRPr="00237AC9">
        <w:t>ernel’s DMA API for kernel drivers</w:t>
      </w:r>
    </w:p>
    <w:p w14:paraId="42BBE1EE" w14:textId="77777777" w:rsidR="00456307" w:rsidRPr="00237AC9" w:rsidRDefault="00456307" w:rsidP="009F6AD6">
      <w:pPr>
        <w:pStyle w:val="BodyText"/>
        <w:numPr>
          <w:ilvl w:val="0"/>
          <w:numId w:val="14"/>
        </w:numPr>
        <w:spacing w:before="0" w:after="0"/>
      </w:pPr>
      <w:r w:rsidRPr="00237AC9">
        <w:t xml:space="preserve">VFIO for </w:t>
      </w:r>
      <w:proofErr w:type="spellStart"/>
      <w:r w:rsidRPr="00237AC9">
        <w:t>userspace</w:t>
      </w:r>
      <w:proofErr w:type="spellEnd"/>
      <w:r w:rsidRPr="00237AC9">
        <w:t xml:space="preserve"> drivers</w:t>
      </w:r>
    </w:p>
    <w:p w14:paraId="3CD74EF0" w14:textId="77777777" w:rsidR="00456307" w:rsidRDefault="00456307" w:rsidP="00456307">
      <w:pPr>
        <w:pStyle w:val="BodyText"/>
        <w:spacing w:before="0" w:after="0"/>
      </w:pPr>
    </w:p>
    <w:p w14:paraId="2AFC211C" w14:textId="0FFB3D46" w:rsidR="00456307" w:rsidRDefault="00456307" w:rsidP="00456307">
      <w:pPr>
        <w:pStyle w:val="BodyText"/>
        <w:spacing w:before="0" w:after="0"/>
      </w:pPr>
      <w:r>
        <w:object w:dxaOrig="14473" w:dyaOrig="14064" w14:anchorId="0ABB28FA">
          <v:shape id="_x0000_i1060" type="#_x0000_t75" style="width:377.85pt;height:372.1pt" o:ole="">
            <v:imagedata r:id="rId94" o:title=""/>
          </v:shape>
          <o:OLEObject Type="Embed" ProgID="Visio.Drawing.15" ShapeID="_x0000_i1060" DrawAspect="Content" ObjectID="_1656444155" r:id="rId95"/>
        </w:object>
      </w:r>
    </w:p>
    <w:p w14:paraId="258EF36F" w14:textId="77777777" w:rsidR="00456307" w:rsidRDefault="00456307" w:rsidP="00456307">
      <w:pPr>
        <w:pStyle w:val="BodyText"/>
        <w:spacing w:before="0" w:after="0"/>
      </w:pPr>
    </w:p>
    <w:p w14:paraId="781DAF01" w14:textId="77777777" w:rsidR="00456307" w:rsidRPr="00A021F3" w:rsidRDefault="00456307" w:rsidP="00456307">
      <w:pPr>
        <w:pStyle w:val="BodyText"/>
        <w:spacing w:before="0" w:after="0"/>
      </w:pPr>
      <w:r w:rsidRPr="00A021F3">
        <w:lastRenderedPageBreak/>
        <w:t>The integration between the virtual IOMMU and any user</w:t>
      </w:r>
      <w:r>
        <w:t xml:space="preserve"> </w:t>
      </w:r>
      <w:r w:rsidRPr="00A021F3">
        <w:t>space network application</w:t>
      </w:r>
      <w:r>
        <w:t xml:space="preserve"> like DPDK</w:t>
      </w:r>
      <w:del w:id="106" w:author="Ping Song" w:date="2020-07-04T23:05:00Z">
        <w:r w:rsidDel="00226555">
          <w:delText>;</w:delText>
        </w:r>
      </w:del>
      <w:r w:rsidRPr="00A021F3">
        <w:t xml:space="preserve"> is usually done through the VFIO driver. </w:t>
      </w:r>
      <w:r>
        <w:t>T</w:t>
      </w:r>
      <w:r w:rsidRPr="00A021F3">
        <w:t xml:space="preserve">his driver will perform device isolation and automatically add the </w:t>
      </w:r>
      <w:r>
        <w:t xml:space="preserve">memory (IOVA </w:t>
      </w:r>
      <w:r w:rsidRPr="00A021F3">
        <w:t>-</w:t>
      </w:r>
      <w:r>
        <w:t>to GPA)</w:t>
      </w:r>
      <w:r w:rsidRPr="00A021F3">
        <w:t xml:space="preserve"> mappings to the</w:t>
      </w:r>
      <w:r>
        <w:t xml:space="preserve"> virtual</w:t>
      </w:r>
      <w:r w:rsidRPr="00A021F3">
        <w:t xml:space="preserve"> IOMMU.</w:t>
      </w:r>
    </w:p>
    <w:p w14:paraId="25CFB6B8" w14:textId="77777777" w:rsidR="00456307" w:rsidRDefault="00456307" w:rsidP="00456307">
      <w:pPr>
        <w:pStyle w:val="BodyText"/>
        <w:spacing w:before="0" w:after="0"/>
      </w:pPr>
    </w:p>
    <w:p w14:paraId="2CA18657" w14:textId="77777777" w:rsidR="00456307" w:rsidRDefault="00456307" w:rsidP="00456307">
      <w:pPr>
        <w:pStyle w:val="BodyText"/>
        <w:spacing w:before="0" w:after="0"/>
      </w:pPr>
      <w:r>
        <w:t xml:space="preserve">The </w:t>
      </w:r>
      <w:r w:rsidRPr="00A021F3">
        <w:t xml:space="preserve">use of </w:t>
      </w:r>
      <w:proofErr w:type="spellStart"/>
      <w:r w:rsidRPr="00A75AE1">
        <w:rPr>
          <w:i/>
          <w:iCs/>
        </w:rPr>
        <w:t>hugepages</w:t>
      </w:r>
      <w:proofErr w:type="spellEnd"/>
      <w:r>
        <w:t xml:space="preserve"> memory in DPDK</w:t>
      </w:r>
      <w:r w:rsidRPr="00A021F3">
        <w:t xml:space="preserve"> contributes to optimize TLB lookups, since </w:t>
      </w:r>
      <w:r>
        <w:t>a fewer</w:t>
      </w:r>
      <w:r w:rsidRPr="00A021F3">
        <w:t xml:space="preserve"> number of memory pages can cover the same amount of memory.</w:t>
      </w:r>
      <w:r>
        <w:t xml:space="preserve"> Consequently, t</w:t>
      </w:r>
      <w:r w:rsidRPr="00A021F3">
        <w:t>he number of Device TLB synchronization messages drop dramatically</w:t>
      </w:r>
      <w:r>
        <w:t>.</w:t>
      </w:r>
      <w:r w:rsidRPr="00A021F3">
        <w:t xml:space="preserve"> </w:t>
      </w:r>
      <w:r>
        <w:t>Hence,</w:t>
      </w:r>
      <w:r w:rsidRPr="00A021F3">
        <w:t xml:space="preserve"> the performance penalty</w:t>
      </w:r>
      <w:r>
        <w:t xml:space="preserve"> TLB lookups is lowered.</w:t>
      </w:r>
    </w:p>
    <w:p w14:paraId="4BAB74BF" w14:textId="77777777" w:rsidR="00456307" w:rsidRPr="00237AC9" w:rsidRDefault="00456307" w:rsidP="00456307">
      <w:pPr>
        <w:pStyle w:val="BodyText"/>
        <w:spacing w:before="0" w:after="0"/>
      </w:pPr>
    </w:p>
    <w:p w14:paraId="0BAAA59F" w14:textId="77777777" w:rsidR="00456307" w:rsidRPr="00A021F3" w:rsidRDefault="00456307" w:rsidP="00456307">
      <w:pPr>
        <w:pStyle w:val="BodyText"/>
        <w:spacing w:before="0" w:after="0"/>
      </w:pPr>
      <w:proofErr w:type="spellStart"/>
      <w:r>
        <w:t>Cf</w:t>
      </w:r>
      <w:proofErr w:type="spellEnd"/>
      <w:r>
        <w:t xml:space="preserve">: </w:t>
      </w:r>
      <w:hyperlink r:id="rId96" w:history="1">
        <w:r w:rsidRPr="002C43F1">
          <w:rPr>
            <w:rStyle w:val="Hyperlink"/>
          </w:rPr>
          <w:t>https://www.redhat.com/en/blog/journey-vhost-users-realm</w:t>
        </w:r>
      </w:hyperlink>
    </w:p>
    <w:p w14:paraId="2CA07D42" w14:textId="77777777" w:rsidR="00456307" w:rsidRPr="00A021F3" w:rsidRDefault="00456307" w:rsidP="00456307">
      <w:pPr>
        <w:pStyle w:val="BodyText"/>
        <w:spacing w:before="0" w:after="0"/>
      </w:pPr>
      <w:r>
        <w:t xml:space="preserve">     </w:t>
      </w:r>
      <w:hyperlink r:id="rId97" w:history="1">
        <w:r w:rsidRPr="002C43F1">
          <w:rPr>
            <w:rStyle w:val="Hyperlink"/>
          </w:rPr>
          <w:t>https://wiki.qemu.org/Features/VT-d</w:t>
        </w:r>
      </w:hyperlink>
    </w:p>
    <w:p w14:paraId="23F2252B" w14:textId="77777777" w:rsidR="00456307" w:rsidRDefault="00456307" w:rsidP="00456307">
      <w:pPr>
        <w:pStyle w:val="BodyText"/>
        <w:spacing w:before="0" w:after="0"/>
      </w:pPr>
    </w:p>
    <w:p w14:paraId="6410305B" w14:textId="64223830" w:rsidR="00E720A9" w:rsidRDefault="00E720A9" w:rsidP="00584681">
      <w:pPr>
        <w:pStyle w:val="Heading3"/>
        <w:rPr>
          <w:lang w:val="en-GB"/>
        </w:rPr>
      </w:pPr>
      <w:bookmarkStart w:id="107" w:name="_Toc42974281"/>
      <w:proofErr w:type="spellStart"/>
      <w:r>
        <w:rPr>
          <w:lang w:val="en-GB"/>
        </w:rPr>
        <w:t>Virtio</w:t>
      </w:r>
      <w:proofErr w:type="spellEnd"/>
      <w:r>
        <w:rPr>
          <w:lang w:val="en-GB"/>
        </w:rPr>
        <w:t xml:space="preserve"> Poll Mode Driver</w:t>
      </w:r>
      <w:bookmarkEnd w:id="107"/>
    </w:p>
    <w:p w14:paraId="0FD28273" w14:textId="44689C11" w:rsidR="00E720A9" w:rsidRDefault="00E720A9" w:rsidP="00E720A9">
      <w:pPr>
        <w:pStyle w:val="BodyText"/>
        <w:spacing w:before="0" w:after="0"/>
        <w:rPr>
          <w:lang w:val="en-GB"/>
        </w:rPr>
      </w:pPr>
    </w:p>
    <w:p w14:paraId="7C3808B8" w14:textId="042B4C31" w:rsidR="00E720A9" w:rsidRDefault="00E720A9" w:rsidP="00E720A9">
      <w:pPr>
        <w:pStyle w:val="BodyText"/>
        <w:spacing w:before="0" w:after="0"/>
        <w:rPr>
          <w:lang w:val="en-GB"/>
        </w:rPr>
      </w:pPr>
      <w:proofErr w:type="spellStart"/>
      <w:r w:rsidRPr="00E720A9">
        <w:rPr>
          <w:lang w:val="en-GB"/>
        </w:rPr>
        <w:t>Virtio</w:t>
      </w:r>
      <w:proofErr w:type="spellEnd"/>
      <w:r w:rsidRPr="00E720A9">
        <w:rPr>
          <w:lang w:val="en-GB"/>
        </w:rPr>
        <w:t>-</w:t>
      </w:r>
      <w:ins w:id="108" w:author="Ping Song" w:date="2020-07-05T09:42:00Z">
        <w:r w:rsidR="00C57D70">
          <w:rPr>
            <w:rFonts w:hint="eastAsia"/>
            <w:lang w:val="en-GB" w:eastAsia="zh-CN"/>
          </w:rPr>
          <w:t>PMD</w:t>
        </w:r>
      </w:ins>
      <w:del w:id="109" w:author="Ping Song" w:date="2020-07-05T09:42:00Z">
        <w:r w:rsidRPr="00E720A9" w:rsidDel="00C57D70">
          <w:rPr>
            <w:lang w:val="en-GB"/>
          </w:rPr>
          <w:delText>pmd</w:delText>
        </w:r>
      </w:del>
      <w:r w:rsidRPr="00E720A9">
        <w:rPr>
          <w:lang w:val="en-GB"/>
        </w:rPr>
        <w:t xml:space="preserve"> driver</w:t>
      </w:r>
      <w:r w:rsidR="000672EA">
        <w:rPr>
          <w:lang w:val="en-GB"/>
        </w:rPr>
        <w:t>,</w:t>
      </w:r>
      <w:r w:rsidRPr="00E720A9">
        <w:rPr>
          <w:lang w:val="en-GB"/>
        </w:rPr>
        <w:t xml:space="preserve"> is a DPDK driver, built on the Poll Mode Driver abstraction, that implements the </w:t>
      </w:r>
      <w:proofErr w:type="spellStart"/>
      <w:r w:rsidRPr="00E720A9">
        <w:rPr>
          <w:lang w:val="en-GB"/>
        </w:rPr>
        <w:t>virtio</w:t>
      </w:r>
      <w:proofErr w:type="spellEnd"/>
      <w:r w:rsidRPr="00E720A9">
        <w:rPr>
          <w:lang w:val="en-GB"/>
        </w:rPr>
        <w:t xml:space="preserve"> protocol</w:t>
      </w:r>
      <w:r>
        <w:rPr>
          <w:lang w:val="en-GB"/>
        </w:rPr>
        <w:t>.</w:t>
      </w:r>
    </w:p>
    <w:p w14:paraId="5E085BB8" w14:textId="77777777" w:rsidR="00E720A9" w:rsidRDefault="00E720A9" w:rsidP="00E720A9">
      <w:pPr>
        <w:pStyle w:val="BodyText"/>
        <w:spacing w:before="0" w:after="0"/>
        <w:rPr>
          <w:lang w:val="en-GB"/>
        </w:rPr>
      </w:pPr>
    </w:p>
    <w:p w14:paraId="3CB4FD23" w14:textId="78ADF3A3" w:rsidR="00E720A9" w:rsidRDefault="00E720A9" w:rsidP="00E720A9">
      <w:pPr>
        <w:pStyle w:val="BodyText"/>
        <w:spacing w:before="0" w:after="0"/>
        <w:rPr>
          <w:lang w:val="en-GB"/>
        </w:rPr>
      </w:pPr>
      <w:r>
        <w:object w:dxaOrig="15529" w:dyaOrig="10200" w14:anchorId="1C156EDA">
          <v:shape id="_x0000_i1061" type="#_x0000_t75" style="width:455.6pt;height:299.5pt" o:ole="">
            <v:imagedata r:id="rId98" o:title=""/>
          </v:shape>
          <o:OLEObject Type="Embed" ProgID="Visio.Drawing.15" ShapeID="_x0000_i1061" DrawAspect="Content" ObjectID="_1656444156" r:id="rId99"/>
        </w:object>
      </w:r>
    </w:p>
    <w:p w14:paraId="2AC6E62B" w14:textId="77777777" w:rsidR="00E720A9" w:rsidRPr="00E720A9" w:rsidRDefault="00E720A9" w:rsidP="00E720A9">
      <w:pPr>
        <w:pStyle w:val="BodyText"/>
        <w:spacing w:before="0" w:after="0"/>
        <w:rPr>
          <w:lang w:val="en-GB"/>
        </w:rPr>
      </w:pPr>
    </w:p>
    <w:p w14:paraId="35FF33C1" w14:textId="773234C2" w:rsidR="00584681" w:rsidRPr="00456307" w:rsidRDefault="00584681" w:rsidP="00584681">
      <w:pPr>
        <w:pStyle w:val="Heading3"/>
        <w:rPr>
          <w:lang w:val="en-GB"/>
        </w:rPr>
      </w:pPr>
      <w:bookmarkStart w:id="110" w:name="_Toc42974282"/>
      <w:r>
        <w:rPr>
          <w:lang w:val="en-GB"/>
        </w:rPr>
        <w:t xml:space="preserve">Physical Network </w:t>
      </w:r>
      <w:r w:rsidRPr="00456307">
        <w:rPr>
          <w:lang w:val="en-GB"/>
        </w:rPr>
        <w:t>Device Assignment</w:t>
      </w:r>
      <w:r>
        <w:rPr>
          <w:lang w:val="en-GB"/>
        </w:rPr>
        <w:t xml:space="preserve"> (VFIO)</w:t>
      </w:r>
      <w:r w:rsidR="00D763D8">
        <w:rPr>
          <w:lang w:val="en-GB"/>
        </w:rPr>
        <w:t xml:space="preserve"> and PCI passthrough</w:t>
      </w:r>
      <w:bookmarkEnd w:id="110"/>
    </w:p>
    <w:p w14:paraId="1A714430" w14:textId="77777777" w:rsidR="00584681" w:rsidRDefault="00584681" w:rsidP="00584681">
      <w:pPr>
        <w:pStyle w:val="BodyText"/>
        <w:spacing w:before="0" w:after="0"/>
      </w:pPr>
      <w:r>
        <w:t xml:space="preserve">When a DPDK application is running into a host </w:t>
      </w:r>
      <w:commentRangeStart w:id="111"/>
      <w:r>
        <w:t>VM</w:t>
      </w:r>
      <w:commentRangeEnd w:id="111"/>
      <w:r w:rsidR="002A2768">
        <w:rPr>
          <w:rStyle w:val="CommentReference"/>
        </w:rPr>
        <w:commentReference w:id="111"/>
      </w:r>
      <w:r>
        <w:t>, a mechanism has to be used to expose one host physical NIC to get access to the physical network.</w:t>
      </w:r>
    </w:p>
    <w:p w14:paraId="0651AD73" w14:textId="77777777" w:rsidR="00584681" w:rsidRDefault="00584681" w:rsidP="00584681">
      <w:pPr>
        <w:pStyle w:val="BodyText"/>
        <w:spacing w:before="0" w:after="0"/>
      </w:pPr>
    </w:p>
    <w:p w14:paraId="0677B740" w14:textId="77777777" w:rsidR="00584681" w:rsidRDefault="00584681" w:rsidP="00584681">
      <w:pPr>
        <w:pStyle w:val="BodyText"/>
        <w:spacing w:before="0" w:after="0"/>
      </w:pPr>
      <w:r w:rsidRPr="00BF470B">
        <w:t xml:space="preserve">IOMMU protects host memory against malicious or bug writes which can corrupt host memory at any time. But, when a physical device is assigned to a </w:t>
      </w:r>
      <w:commentRangeStart w:id="112"/>
      <w:r w:rsidRPr="00BF470B">
        <w:t xml:space="preserve">guest </w:t>
      </w:r>
      <w:commentRangeEnd w:id="112"/>
      <w:r w:rsidR="005A27A8">
        <w:rPr>
          <w:rStyle w:val="CommentReference"/>
        </w:rPr>
        <w:commentReference w:id="112"/>
      </w:r>
      <w:r w:rsidRPr="00BF470B">
        <w:t xml:space="preserve">without </w:t>
      </w:r>
      <w:proofErr w:type="spellStart"/>
      <w:r w:rsidRPr="00BF470B">
        <w:t>vIOMMU</w:t>
      </w:r>
      <w:proofErr w:type="spellEnd"/>
      <w:r w:rsidRPr="00BF470B">
        <w:t xml:space="preserve"> usage, the guest memory address space is totally exposed to the hardware PCI device. </w:t>
      </w:r>
    </w:p>
    <w:p w14:paraId="39BDB4A5" w14:textId="77777777" w:rsidR="00584681" w:rsidRDefault="00584681" w:rsidP="00584681">
      <w:pPr>
        <w:pStyle w:val="BodyText"/>
        <w:spacing w:before="0" w:after="0"/>
      </w:pPr>
    </w:p>
    <w:p w14:paraId="3DC7DFBB" w14:textId="53952649" w:rsidR="00584681" w:rsidRDefault="003464F2" w:rsidP="00584681">
      <w:pPr>
        <w:pStyle w:val="BodyText"/>
        <w:spacing w:before="0" w:after="0"/>
      </w:pPr>
      <w:r>
        <w:object w:dxaOrig="14473" w:dyaOrig="16500" w14:anchorId="5C15F18E">
          <v:shape id="_x0000_i1062" type="#_x0000_t75" style="width:420.5pt;height:479.25pt" o:ole="">
            <v:imagedata r:id="rId100" o:title=""/>
          </v:shape>
          <o:OLEObject Type="Embed" ProgID="Visio.Drawing.15" ShapeID="_x0000_i1062" DrawAspect="Content" ObjectID="_1656444157" r:id="rId101"/>
        </w:object>
      </w:r>
    </w:p>
    <w:p w14:paraId="37DECED8" w14:textId="77777777" w:rsidR="00584681" w:rsidRPr="00A021F3" w:rsidRDefault="00584681" w:rsidP="00584681">
      <w:pPr>
        <w:pStyle w:val="BodyText"/>
        <w:spacing w:before="0" w:after="0"/>
      </w:pPr>
    </w:p>
    <w:p w14:paraId="79B1FA00" w14:textId="77777777" w:rsidR="00584681" w:rsidRDefault="00584681" w:rsidP="00584681">
      <w:pPr>
        <w:pStyle w:val="BodyText"/>
        <w:spacing w:before="0" w:after="0"/>
      </w:pPr>
      <w:proofErr w:type="spellStart"/>
      <w:r w:rsidRPr="00BF470B">
        <w:t>vIOMMU</w:t>
      </w:r>
      <w:proofErr w:type="spellEnd"/>
      <w:r w:rsidRPr="00BF470B">
        <w:t xml:space="preserve"> is providing a secure mechanism to manage DMA transfer between assigned </w:t>
      </w:r>
      <w:r>
        <w:t>p</w:t>
      </w:r>
      <w:r w:rsidRPr="00BF470B">
        <w:t xml:space="preserve">hysical hardware and hosted guest </w:t>
      </w:r>
      <w:commentRangeStart w:id="113"/>
      <w:r w:rsidRPr="00BF470B">
        <w:t>memory</w:t>
      </w:r>
      <w:commentRangeEnd w:id="113"/>
      <w:r w:rsidR="002A2768">
        <w:rPr>
          <w:rStyle w:val="CommentReference"/>
        </w:rPr>
        <w:commentReference w:id="113"/>
      </w:r>
      <w:r w:rsidRPr="00BF470B">
        <w:t>.</w:t>
      </w:r>
    </w:p>
    <w:p w14:paraId="3BD0C16B" w14:textId="77777777" w:rsidR="00584681" w:rsidRDefault="00584681" w:rsidP="00584681">
      <w:pPr>
        <w:pStyle w:val="BodyText"/>
        <w:spacing w:before="0" w:after="0"/>
        <w:rPr>
          <w:lang w:val="en-GB"/>
        </w:rPr>
      </w:pPr>
      <w:r>
        <w:rPr>
          <w:color w:val="000000"/>
        </w:rPr>
        <w:t>The PCI device can also be assigned to a guest. By leveraging </w:t>
      </w:r>
      <w:r>
        <w:rPr>
          <w:b/>
          <w:bCs/>
          <w:color w:val="000000"/>
        </w:rPr>
        <w:t>VFIO driver</w:t>
      </w:r>
      <w:r>
        <w:rPr>
          <w:color w:val="000000"/>
        </w:rPr>
        <w:t xml:space="preserve"> in the </w:t>
      </w:r>
      <w:commentRangeStart w:id="114"/>
      <w:r>
        <w:rPr>
          <w:color w:val="000000"/>
        </w:rPr>
        <w:t>host</w:t>
      </w:r>
      <w:commentRangeEnd w:id="114"/>
      <w:r w:rsidR="002A2768">
        <w:rPr>
          <w:rStyle w:val="CommentReference"/>
        </w:rPr>
        <w:commentReference w:id="114"/>
      </w:r>
      <w:r>
        <w:rPr>
          <w:color w:val="000000"/>
        </w:rPr>
        <w:t xml:space="preserve"> kernel, </w:t>
      </w:r>
    </w:p>
    <w:p w14:paraId="784D6A07" w14:textId="756BDEE1" w:rsidR="00584681" w:rsidRDefault="00584681" w:rsidP="00456307">
      <w:pPr>
        <w:pStyle w:val="BodyText"/>
        <w:spacing w:before="0" w:after="0"/>
      </w:pPr>
    </w:p>
    <w:p w14:paraId="46524643" w14:textId="5D5E612A" w:rsidR="00D763D8" w:rsidRDefault="00D763D8">
      <w:pPr>
        <w:spacing w:after="160" w:line="259" w:lineRule="auto"/>
      </w:pPr>
      <w:r>
        <w:br w:type="page"/>
      </w:r>
    </w:p>
    <w:p w14:paraId="50C16F0D" w14:textId="77777777" w:rsidR="00D763D8" w:rsidRDefault="00D763D8" w:rsidP="00D763D8">
      <w:pPr>
        <w:pStyle w:val="Heading3"/>
      </w:pPr>
      <w:bookmarkStart w:id="115" w:name="_Toc42974283"/>
      <w:r>
        <w:lastRenderedPageBreak/>
        <w:t>SRIOV and DPDK in Guest VM</w:t>
      </w:r>
      <w:bookmarkEnd w:id="115"/>
    </w:p>
    <w:p w14:paraId="27CE2A0E" w14:textId="565262EB" w:rsidR="00D763D8" w:rsidRDefault="00D763D8" w:rsidP="003A0183">
      <w:pPr>
        <w:spacing w:after="0" w:line="259" w:lineRule="auto"/>
      </w:pPr>
      <w:r>
        <w:t>This use case is almost the same as PCI passthrough. VFIO and IOMMU are used to expose</w:t>
      </w:r>
      <w:del w:id="116" w:author="Ping Song" w:date="2020-07-05T10:08:00Z">
        <w:r w:rsidDel="002A2768">
          <w:delText>d</w:delText>
        </w:r>
      </w:del>
      <w:r>
        <w:t xml:space="preserve"> a SRIOV virtual function directly to a guest VM.</w:t>
      </w:r>
    </w:p>
    <w:p w14:paraId="31A9B840" w14:textId="0EDD2772" w:rsidR="00D763D8" w:rsidRDefault="00D763D8" w:rsidP="003A0183">
      <w:pPr>
        <w:spacing w:after="0" w:line="259" w:lineRule="auto"/>
      </w:pPr>
      <w:r>
        <w:t>An additional Physical function driver which is vendor specific is us</w:t>
      </w:r>
      <w:ins w:id="117" w:author="Ping Song" w:date="2020-07-05T10:08:00Z">
        <w:r w:rsidR="002A2768">
          <w:t>ed</w:t>
        </w:r>
      </w:ins>
      <w:del w:id="118" w:author="Ping Song" w:date="2020-07-05T10:08:00Z">
        <w:r w:rsidDel="002A2768">
          <w:delText>ing</w:delText>
        </w:r>
      </w:del>
      <w:r>
        <w:t xml:space="preserve"> to manage the virtual function creation on the physical NIC. This driver is used by a Virtual Machine Manager (like </w:t>
      </w:r>
      <w:proofErr w:type="spellStart"/>
      <w:r>
        <w:t>libvirt</w:t>
      </w:r>
      <w:proofErr w:type="spellEnd"/>
      <w:r>
        <w:t xml:space="preserve">) to create the virtual function before </w:t>
      </w:r>
      <w:del w:id="119" w:author="Ping Song" w:date="2020-07-05T10:08:00Z">
        <w:r w:rsidDel="002A2768">
          <w:delText xml:space="preserve">to spawn </w:delText>
        </w:r>
      </w:del>
      <w:r>
        <w:t>the virtual instance</w:t>
      </w:r>
      <w:ins w:id="120" w:author="Ping Song" w:date="2020-07-05T10:09:00Z">
        <w:r w:rsidR="002A2768">
          <w:t xml:space="preserve"> is spawned</w:t>
        </w:r>
      </w:ins>
      <w:r>
        <w:t>.</w:t>
      </w:r>
    </w:p>
    <w:p w14:paraId="0B9EF860" w14:textId="77777777" w:rsidR="00D763D8" w:rsidRDefault="00D763D8" w:rsidP="003A0183">
      <w:pPr>
        <w:spacing w:after="0" w:line="259" w:lineRule="auto"/>
      </w:pPr>
    </w:p>
    <w:p w14:paraId="2B3016E1" w14:textId="7EDB2CAB" w:rsidR="00D763D8" w:rsidRDefault="003464F2" w:rsidP="003A0183">
      <w:pPr>
        <w:spacing w:after="0" w:line="259" w:lineRule="auto"/>
      </w:pPr>
      <w:r>
        <w:object w:dxaOrig="14473" w:dyaOrig="16500" w14:anchorId="08E4AA5F">
          <v:shape id="_x0000_i1063" type="#_x0000_t75" style="width:400.3pt;height:456.2pt" o:ole="">
            <v:imagedata r:id="rId102" o:title=""/>
          </v:shape>
          <o:OLEObject Type="Embed" ProgID="Visio.Drawing.15" ShapeID="_x0000_i1063" DrawAspect="Content" ObjectID="_1656444158" r:id="rId103"/>
        </w:object>
      </w:r>
    </w:p>
    <w:p w14:paraId="699DF6CC" w14:textId="77777777" w:rsidR="003A0183" w:rsidRDefault="003A0183" w:rsidP="003A0183">
      <w:pPr>
        <w:spacing w:after="0" w:line="259" w:lineRule="auto"/>
      </w:pPr>
    </w:p>
    <w:p w14:paraId="7D29AF5B" w14:textId="2DDA7285" w:rsidR="00D763D8" w:rsidRDefault="00D763D8" w:rsidP="003A0183">
      <w:pPr>
        <w:spacing w:after="0" w:line="259" w:lineRule="auto"/>
        <w:rPr>
          <w:lang w:val="en-GB"/>
        </w:rPr>
      </w:pPr>
      <w:r>
        <w:t xml:space="preserve">Physical incoming packets are directly copied in guest memory without involving </w:t>
      </w:r>
      <w:r w:rsidR="003A0183">
        <w:t xml:space="preserve">the </w:t>
      </w:r>
      <w:r>
        <w:t>host</w:t>
      </w:r>
      <w:r w:rsidR="003A0183">
        <w:t xml:space="preserve"> server. SR-IOV only allow to share a physical NIC between several guests but does not change the packet processing path provided by PCI passthrough.</w:t>
      </w:r>
    </w:p>
    <w:p w14:paraId="08C26685" w14:textId="77777777" w:rsidR="00D763D8" w:rsidRPr="003A0183" w:rsidRDefault="00D763D8" w:rsidP="003A0183">
      <w:pPr>
        <w:pStyle w:val="BodyText"/>
        <w:spacing w:before="0" w:after="0"/>
        <w:rPr>
          <w:lang w:val="en-GB"/>
        </w:rPr>
      </w:pPr>
    </w:p>
    <w:p w14:paraId="3468D113" w14:textId="77777777" w:rsidR="00456307" w:rsidRDefault="00456307" w:rsidP="00456307">
      <w:pPr>
        <w:spacing w:after="160" w:line="259" w:lineRule="auto"/>
      </w:pPr>
      <w:r>
        <w:br w:type="page"/>
      </w:r>
    </w:p>
    <w:p w14:paraId="2C85F28F" w14:textId="7B9FAD0F" w:rsidR="00456307" w:rsidRDefault="003A0183" w:rsidP="00456307">
      <w:pPr>
        <w:pStyle w:val="Heading2"/>
      </w:pPr>
      <w:bookmarkStart w:id="121" w:name="_Toc42974284"/>
      <w:proofErr w:type="spellStart"/>
      <w:r>
        <w:lastRenderedPageBreak/>
        <w:t>VirtIO</w:t>
      </w:r>
      <w:proofErr w:type="spellEnd"/>
      <w:r>
        <w:t xml:space="preserve"> assisted Hardware acceleration</w:t>
      </w:r>
      <w:bookmarkEnd w:id="121"/>
    </w:p>
    <w:p w14:paraId="4C2D5E09" w14:textId="788178BB" w:rsidR="000672EA" w:rsidRDefault="000672EA" w:rsidP="0081790D">
      <w:pPr>
        <w:pStyle w:val="BlockText"/>
        <w:spacing w:before="0" w:after="0"/>
        <w:ind w:left="0"/>
      </w:pPr>
      <w:r>
        <w:t>With DPDK</w:t>
      </w:r>
      <w:r w:rsidR="003464F2">
        <w:t xml:space="preserve"> and </w:t>
      </w:r>
      <w:proofErr w:type="spellStart"/>
      <w:r w:rsidR="003464F2">
        <w:t>VirtIO</w:t>
      </w:r>
      <w:proofErr w:type="spellEnd"/>
      <w:r>
        <w:t xml:space="preserve"> we have a technology that is allowing </w:t>
      </w:r>
      <w:r w:rsidR="0081790D">
        <w:t xml:space="preserve">to get </w:t>
      </w:r>
      <w:r>
        <w:t>network virtualization at a high speed.</w:t>
      </w:r>
      <w:r w:rsidR="0081790D">
        <w:t xml:space="preserve"> This is a key technology for </w:t>
      </w:r>
      <w:r w:rsidR="0048130B">
        <w:t>S</w:t>
      </w:r>
      <w:r w:rsidR="0081790D">
        <w:t xml:space="preserve">DN </w:t>
      </w:r>
      <w:proofErr w:type="spellStart"/>
      <w:r w:rsidR="0081790D">
        <w:t>dataplane</w:t>
      </w:r>
      <w:proofErr w:type="spellEnd"/>
      <w:r w:rsidR="0081790D">
        <w:t>.</w:t>
      </w:r>
    </w:p>
    <w:p w14:paraId="705A5954" w14:textId="77777777" w:rsidR="003464F2" w:rsidRDefault="003464F2" w:rsidP="0081790D">
      <w:pPr>
        <w:pStyle w:val="BodyText"/>
        <w:spacing w:before="0" w:after="0"/>
      </w:pPr>
    </w:p>
    <w:p w14:paraId="38375AA0" w14:textId="6B3DC150" w:rsidR="0081790D" w:rsidRDefault="0081790D" w:rsidP="0081790D">
      <w:pPr>
        <w:pStyle w:val="BodyText"/>
        <w:spacing w:before="0" w:after="0"/>
      </w:pPr>
      <w:r>
        <w:t xml:space="preserve">But </w:t>
      </w:r>
      <w:r w:rsidR="003464F2">
        <w:t>this packet processing model</w:t>
      </w:r>
      <w:r>
        <w:t xml:space="preserve"> has still some drawbacks:</w:t>
      </w:r>
    </w:p>
    <w:p w14:paraId="0EC0FAFC" w14:textId="3B2E16D2" w:rsidR="0081790D" w:rsidRDefault="0081790D" w:rsidP="001D6FD5">
      <w:pPr>
        <w:pStyle w:val="BodyText"/>
        <w:numPr>
          <w:ilvl w:val="0"/>
          <w:numId w:val="49"/>
        </w:numPr>
        <w:spacing w:before="0" w:after="0"/>
      </w:pPr>
      <w:r>
        <w:t xml:space="preserve">DPDK is requiring </w:t>
      </w:r>
      <w:r w:rsidR="007D4B4A">
        <w:t>isolating</w:t>
      </w:r>
      <w:r>
        <w:t xml:space="preserve"> some host CPUs for its exclusive need. These is some </w:t>
      </w:r>
      <w:r w:rsidR="003464F2">
        <w:t xml:space="preserve">less CPU </w:t>
      </w:r>
      <w:r>
        <w:t>resource</w:t>
      </w:r>
      <w:r w:rsidR="003464F2">
        <w:t>s</w:t>
      </w:r>
      <w:r>
        <w:t xml:space="preserve"> for the user application</w:t>
      </w:r>
    </w:p>
    <w:p w14:paraId="34C427DA" w14:textId="51B4B01F" w:rsidR="0081790D" w:rsidRPr="0081790D" w:rsidRDefault="003464F2" w:rsidP="001D6FD5">
      <w:pPr>
        <w:pStyle w:val="BodyText"/>
        <w:numPr>
          <w:ilvl w:val="0"/>
          <w:numId w:val="49"/>
        </w:numPr>
        <w:spacing w:before="0" w:after="0"/>
      </w:pPr>
      <w:r>
        <w:t xml:space="preserve">Compute CPU are generic and are not optimized for packet processing. DPDK </w:t>
      </w:r>
      <w:r w:rsidR="0048130B">
        <w:t xml:space="preserve">is requiring lots of CPU usage to provide a both feature rich and performant virtual network (host compute for DPDK </w:t>
      </w:r>
      <w:proofErr w:type="spellStart"/>
      <w:r w:rsidR="0048130B">
        <w:t>vrouter</w:t>
      </w:r>
      <w:proofErr w:type="spellEnd"/>
      <w:r w:rsidR="0048130B">
        <w:t>/</w:t>
      </w:r>
      <w:proofErr w:type="spellStart"/>
      <w:r w:rsidR="0048130B">
        <w:t>vswich</w:t>
      </w:r>
      <w:proofErr w:type="spellEnd"/>
      <w:r w:rsidR="0048130B">
        <w:t xml:space="preserve"> application and on guest VM for DPDK end-user application.</w:t>
      </w:r>
    </w:p>
    <w:p w14:paraId="15021F1E" w14:textId="338E3AC3" w:rsidR="0048130B" w:rsidRDefault="0048130B" w:rsidP="0081790D">
      <w:pPr>
        <w:pStyle w:val="BlockText"/>
        <w:spacing w:before="0" w:after="0"/>
        <w:ind w:left="0"/>
      </w:pPr>
    </w:p>
    <w:p w14:paraId="72710B47" w14:textId="222A2023" w:rsidR="0048130B" w:rsidRDefault="0048130B" w:rsidP="0048130B">
      <w:pPr>
        <w:pStyle w:val="BodyText"/>
      </w:pPr>
      <w:r>
        <w:t xml:space="preserve">SR-IOV is bringing performance but it’s use is limited in SDN application due to </w:t>
      </w:r>
      <w:proofErr w:type="spellStart"/>
      <w:proofErr w:type="gramStart"/>
      <w:r>
        <w:t>it’s</w:t>
      </w:r>
      <w:proofErr w:type="spellEnd"/>
      <w:proofErr w:type="gramEnd"/>
      <w:r>
        <w:t xml:space="preserve"> direct path between guest VM and the NIC hardware which bypass the host operating system in which SDN network function are running (</w:t>
      </w:r>
      <w:proofErr w:type="spellStart"/>
      <w:r>
        <w:t>vswitch</w:t>
      </w:r>
      <w:proofErr w:type="spellEnd"/>
      <w:r>
        <w:t xml:space="preserve"> and </w:t>
      </w:r>
      <w:proofErr w:type="spellStart"/>
      <w:r>
        <w:t>vrouter</w:t>
      </w:r>
      <w:proofErr w:type="spellEnd"/>
      <w:r>
        <w:t>).</w:t>
      </w:r>
    </w:p>
    <w:p w14:paraId="6B9FFD38" w14:textId="2EDE3D6F" w:rsidR="00772B2A" w:rsidRDefault="0048130B" w:rsidP="0081790D">
      <w:pPr>
        <w:pStyle w:val="BlockText"/>
        <w:spacing w:before="0" w:after="0"/>
        <w:ind w:left="0"/>
      </w:pPr>
      <w:r>
        <w:t xml:space="preserve">In coming </w:t>
      </w:r>
      <w:r w:rsidR="00772B2A">
        <w:t>sections,</w:t>
      </w:r>
      <w:r>
        <w:t xml:space="preserve"> we are describing some evolution on both </w:t>
      </w:r>
      <w:proofErr w:type="spellStart"/>
      <w:r w:rsidR="00772B2A">
        <w:t>V</w:t>
      </w:r>
      <w:r>
        <w:t>irt</w:t>
      </w:r>
      <w:r w:rsidR="00772B2A">
        <w:t>IO</w:t>
      </w:r>
      <w:proofErr w:type="spellEnd"/>
      <w:r>
        <w:t xml:space="preserve"> and direct device assignment in order to provide a </w:t>
      </w:r>
      <w:r w:rsidR="00772B2A">
        <w:t>solution that:</w:t>
      </w:r>
    </w:p>
    <w:p w14:paraId="725EA8AE" w14:textId="54A57BA8" w:rsidR="00772B2A" w:rsidRDefault="00772B2A" w:rsidP="001D6FD5">
      <w:pPr>
        <w:pStyle w:val="BlockText"/>
        <w:numPr>
          <w:ilvl w:val="0"/>
          <w:numId w:val="50"/>
        </w:numPr>
        <w:spacing w:before="0" w:after="0"/>
      </w:pPr>
      <w:r>
        <w:t>is running in user space, like proposed by DPDK</w:t>
      </w:r>
    </w:p>
    <w:p w14:paraId="7EEDFA3B" w14:textId="77777777" w:rsidR="00772B2A" w:rsidRDefault="00772B2A" w:rsidP="001D6FD5">
      <w:pPr>
        <w:pStyle w:val="BlockText"/>
        <w:numPr>
          <w:ilvl w:val="0"/>
          <w:numId w:val="50"/>
        </w:numPr>
        <w:spacing w:before="0" w:after="0"/>
      </w:pPr>
      <w:r>
        <w:t>with hardware performance, like proposed by SRIOV and direct physical device assignment</w:t>
      </w:r>
    </w:p>
    <w:p w14:paraId="7B885090" w14:textId="79614079" w:rsidR="000672EA" w:rsidRDefault="00772B2A" w:rsidP="001D6FD5">
      <w:pPr>
        <w:pStyle w:val="BlockText"/>
        <w:numPr>
          <w:ilvl w:val="0"/>
          <w:numId w:val="50"/>
        </w:numPr>
        <w:spacing w:before="0" w:after="0"/>
      </w:pPr>
      <w:r>
        <w:t xml:space="preserve">features rich to be used in SDN, like proposed by </w:t>
      </w:r>
      <w:proofErr w:type="spellStart"/>
      <w:r>
        <w:t>VirtIO</w:t>
      </w:r>
      <w:proofErr w:type="spellEnd"/>
      <w:r>
        <w:t xml:space="preserve"> software solution.</w:t>
      </w:r>
    </w:p>
    <w:p w14:paraId="7684FD1E" w14:textId="77777777" w:rsidR="000B424A" w:rsidRPr="000B424A" w:rsidRDefault="000B424A" w:rsidP="00D02588">
      <w:pPr>
        <w:spacing w:after="160" w:line="259" w:lineRule="auto"/>
      </w:pPr>
    </w:p>
    <w:p w14:paraId="29B721C1" w14:textId="4EE183F0" w:rsidR="00456307" w:rsidRDefault="000672EA" w:rsidP="00456307">
      <w:pPr>
        <w:pStyle w:val="Heading3"/>
      </w:pPr>
      <w:bookmarkStart w:id="122" w:name="_Toc42974285"/>
      <w:proofErr w:type="spellStart"/>
      <w:r>
        <w:t>Virtio</w:t>
      </w:r>
      <w:proofErr w:type="spellEnd"/>
      <w:r>
        <w:t xml:space="preserve"> full offloading</w:t>
      </w:r>
      <w:bookmarkEnd w:id="122"/>
    </w:p>
    <w:p w14:paraId="3B9D2625" w14:textId="22FA7F90" w:rsidR="00C6755C" w:rsidRDefault="00C6755C" w:rsidP="000B424A">
      <w:pPr>
        <w:pStyle w:val="BodyText"/>
        <w:spacing w:before="0" w:after="0"/>
      </w:pPr>
    </w:p>
    <w:p w14:paraId="3DB5197B" w14:textId="63176A66" w:rsidR="000B424A" w:rsidRDefault="000B424A" w:rsidP="000B424A">
      <w:pPr>
        <w:pStyle w:val="BodyText"/>
        <w:spacing w:before="0" w:after="0"/>
      </w:pPr>
      <w:r>
        <w:t xml:space="preserve">With </w:t>
      </w:r>
      <w:proofErr w:type="spellStart"/>
      <w:r>
        <w:t>v</w:t>
      </w:r>
      <w:r w:rsidRPr="00C6755C">
        <w:t>irtio</w:t>
      </w:r>
      <w:proofErr w:type="spellEnd"/>
      <w:r w:rsidRPr="00C6755C">
        <w:t xml:space="preserve"> full </w:t>
      </w:r>
      <w:r w:rsidR="00902E03">
        <w:t>hardware</w:t>
      </w:r>
      <w:r w:rsidRPr="00C6755C">
        <w:t xml:space="preserve"> offloading</w:t>
      </w:r>
      <w:r>
        <w:t>,</w:t>
      </w:r>
      <w:r w:rsidRPr="00C6755C">
        <w:t xml:space="preserve"> both the </w:t>
      </w:r>
      <w:proofErr w:type="spellStart"/>
      <w:r w:rsidRPr="00C6755C">
        <w:t>virtio</w:t>
      </w:r>
      <w:proofErr w:type="spellEnd"/>
      <w:r w:rsidRPr="00C6755C">
        <w:t xml:space="preserve"> data plane and </w:t>
      </w:r>
      <w:proofErr w:type="spellStart"/>
      <w:r w:rsidRPr="00C6755C">
        <w:t>virtio</w:t>
      </w:r>
      <w:proofErr w:type="spellEnd"/>
      <w:r w:rsidRPr="00C6755C">
        <w:t xml:space="preserve"> control plane are offloaded to the </w:t>
      </w:r>
      <w:r>
        <w:t>NIC hardware</w:t>
      </w:r>
      <w:r w:rsidRPr="00C6755C">
        <w:t xml:space="preserve">. </w:t>
      </w:r>
      <w:r>
        <w:t>T</w:t>
      </w:r>
      <w:r w:rsidRPr="00C6755C">
        <w:t xml:space="preserve">he physical NIC </w:t>
      </w:r>
      <w:r>
        <w:t>must</w:t>
      </w:r>
      <w:r w:rsidRPr="00C6755C">
        <w:t xml:space="preserve"> support</w:t>
      </w:r>
      <w:r>
        <w:t>:</w:t>
      </w:r>
    </w:p>
    <w:p w14:paraId="03AEC2F5" w14:textId="77777777" w:rsidR="000B424A" w:rsidRDefault="000B424A" w:rsidP="001D6FD5">
      <w:pPr>
        <w:pStyle w:val="BodyText"/>
        <w:numPr>
          <w:ilvl w:val="0"/>
          <w:numId w:val="51"/>
        </w:numPr>
        <w:spacing w:before="0" w:after="0"/>
      </w:pPr>
      <w:r w:rsidRPr="00C6755C">
        <w:t xml:space="preserve">the </w:t>
      </w:r>
      <w:proofErr w:type="spellStart"/>
      <w:r w:rsidRPr="00C6755C">
        <w:t>virtio</w:t>
      </w:r>
      <w:proofErr w:type="spellEnd"/>
      <w:r w:rsidRPr="00C6755C">
        <w:t xml:space="preserve"> control spec</w:t>
      </w:r>
      <w:r>
        <w:t>ification:</w:t>
      </w:r>
      <w:r w:rsidRPr="00C6755C">
        <w:t xml:space="preserve"> discovery, feature negotiation, establishing/terminating the data plane.</w:t>
      </w:r>
    </w:p>
    <w:p w14:paraId="726FF7FE" w14:textId="4F443C54" w:rsidR="000B424A" w:rsidRDefault="000B424A" w:rsidP="001D6FD5">
      <w:pPr>
        <w:pStyle w:val="BodyText"/>
        <w:numPr>
          <w:ilvl w:val="0"/>
          <w:numId w:val="51"/>
        </w:numPr>
        <w:spacing w:before="0" w:after="0"/>
      </w:pPr>
      <w:r w:rsidRPr="00C6755C">
        <w:t xml:space="preserve">the </w:t>
      </w:r>
      <w:proofErr w:type="spellStart"/>
      <w:r w:rsidRPr="00C6755C">
        <w:t>virtio</w:t>
      </w:r>
      <w:proofErr w:type="spellEnd"/>
      <w:r w:rsidRPr="00C6755C">
        <w:t xml:space="preserve"> </w:t>
      </w:r>
      <w:proofErr w:type="spellStart"/>
      <w:r>
        <w:t>dataplane</w:t>
      </w:r>
      <w:proofErr w:type="spellEnd"/>
      <w:r w:rsidRPr="00C6755C">
        <w:t xml:space="preserve"> spec</w:t>
      </w:r>
      <w:r>
        <w:t>ification:</w:t>
      </w:r>
      <w:r w:rsidRPr="00C6755C">
        <w:t xml:space="preserve"> </w:t>
      </w:r>
      <w:proofErr w:type="spellStart"/>
      <w:r w:rsidRPr="00C6755C">
        <w:t>virtio</w:t>
      </w:r>
      <w:proofErr w:type="spellEnd"/>
      <w:r w:rsidRPr="00C6755C">
        <w:t xml:space="preserve"> ring layout.</w:t>
      </w:r>
    </w:p>
    <w:p w14:paraId="0041DA09" w14:textId="77777777" w:rsidR="000B424A" w:rsidRDefault="000B424A" w:rsidP="000B424A">
      <w:pPr>
        <w:pStyle w:val="BodyText"/>
        <w:spacing w:before="0" w:after="0"/>
      </w:pPr>
    </w:p>
    <w:p w14:paraId="4C89D0B8" w14:textId="5EF4BEFC" w:rsidR="000B424A" w:rsidRDefault="000B424A" w:rsidP="000B424A">
      <w:pPr>
        <w:pStyle w:val="BodyText"/>
        <w:spacing w:before="0" w:after="0"/>
      </w:pPr>
      <w:r>
        <w:t>Hence</w:t>
      </w:r>
      <w:r w:rsidRPr="00C6755C">
        <w:t xml:space="preserve"> once the</w:t>
      </w:r>
      <w:r>
        <w:t xml:space="preserve"> guest</w:t>
      </w:r>
      <w:r w:rsidRPr="00C6755C">
        <w:t xml:space="preserve"> memory is mapped </w:t>
      </w:r>
      <w:r>
        <w:t>with the</w:t>
      </w:r>
      <w:r w:rsidRPr="00C6755C">
        <w:t xml:space="preserve"> NIC</w:t>
      </w:r>
      <w:r>
        <w:t xml:space="preserve"> using </w:t>
      </w:r>
      <w:proofErr w:type="spellStart"/>
      <w:r>
        <w:t>virtio</w:t>
      </w:r>
      <w:proofErr w:type="spellEnd"/>
      <w:r>
        <w:t xml:space="preserve"> physical device passthrough, the guest communicates directly with the NIC via PCI without involving any specific drivers in the host kernel.</w:t>
      </w:r>
    </w:p>
    <w:p w14:paraId="7EFC732D" w14:textId="6E4FA9C1" w:rsidR="000B424A" w:rsidRDefault="000B424A" w:rsidP="000B424A">
      <w:pPr>
        <w:pStyle w:val="BodyText"/>
        <w:spacing w:before="0" w:after="0"/>
      </w:pPr>
    </w:p>
    <w:p w14:paraId="013033A6" w14:textId="030F0921" w:rsidR="000B424A" w:rsidRDefault="00725679" w:rsidP="000B424A">
      <w:pPr>
        <w:pStyle w:val="BodyText"/>
        <w:spacing w:before="0" w:after="0"/>
      </w:pPr>
      <w:r>
        <w:t xml:space="preserve">Guest VM packet processing is directly perform in NIC hardware like but presented to the guest instance like a regular </w:t>
      </w:r>
      <w:proofErr w:type="spellStart"/>
      <w:r>
        <w:t>virtio</w:t>
      </w:r>
      <w:proofErr w:type="spellEnd"/>
      <w:r>
        <w:t xml:space="preserve"> emulated interface. Guest VM does not make any difference between a </w:t>
      </w:r>
      <w:proofErr w:type="spellStart"/>
      <w:r>
        <w:t>virtio</w:t>
      </w:r>
      <w:proofErr w:type="spellEnd"/>
      <w:r>
        <w:t xml:space="preserve"> emulated interface and an assigned physical </w:t>
      </w:r>
      <w:proofErr w:type="spellStart"/>
      <w:r>
        <w:t>virtio</w:t>
      </w:r>
      <w:proofErr w:type="spellEnd"/>
      <w:r>
        <w:t xml:space="preserve"> NIC, as they are exposed with the same </w:t>
      </w:r>
      <w:proofErr w:type="spellStart"/>
      <w:r>
        <w:t>virtio</w:t>
      </w:r>
      <w:proofErr w:type="spellEnd"/>
      <w:r>
        <w:t xml:space="preserve"> driver frontend in the guest.</w:t>
      </w:r>
    </w:p>
    <w:p w14:paraId="425FDB61" w14:textId="0D8113A1" w:rsidR="000B424A" w:rsidRDefault="000B424A" w:rsidP="00AB7232">
      <w:pPr>
        <w:pStyle w:val="BodyText"/>
        <w:spacing w:before="0" w:after="0"/>
      </w:pPr>
    </w:p>
    <w:p w14:paraId="2BDAB7D2" w14:textId="31EDB6A4" w:rsidR="00725679" w:rsidRDefault="0085176F" w:rsidP="00725679">
      <w:pPr>
        <w:pStyle w:val="BodyText"/>
        <w:spacing w:before="0" w:after="0"/>
        <w:jc w:val="center"/>
      </w:pPr>
      <w:r>
        <w:object w:dxaOrig="7561" w:dyaOrig="7921" w14:anchorId="00CAACD7">
          <v:shape id="_x0000_i1064" type="#_x0000_t75" style="width:267.85pt;height:281.65pt" o:ole="">
            <v:imagedata r:id="rId104" o:title=""/>
          </v:shape>
          <o:OLEObject Type="Embed" ProgID="Visio.Drawing.15" ShapeID="_x0000_i1064" DrawAspect="Content" ObjectID="_1656444159" r:id="rId105"/>
        </w:object>
      </w:r>
    </w:p>
    <w:p w14:paraId="7450B88E" w14:textId="77777777" w:rsidR="00725679" w:rsidRDefault="00725679" w:rsidP="00725679">
      <w:pPr>
        <w:pStyle w:val="BodyText"/>
        <w:spacing w:before="0" w:after="0"/>
        <w:jc w:val="center"/>
        <w:rPr>
          <w:i/>
          <w:iCs/>
        </w:rPr>
      </w:pPr>
    </w:p>
    <w:p w14:paraId="28896CD3" w14:textId="27E0C0C9" w:rsidR="00725679" w:rsidRDefault="00725679" w:rsidP="00725679">
      <w:pPr>
        <w:pStyle w:val="BodyText"/>
        <w:spacing w:before="0" w:after="0"/>
        <w:jc w:val="center"/>
      </w:pPr>
      <w:proofErr w:type="spellStart"/>
      <w:r w:rsidRPr="00AB7232">
        <w:rPr>
          <w:i/>
          <w:iCs/>
        </w:rPr>
        <w:t>virtio</w:t>
      </w:r>
      <w:proofErr w:type="spellEnd"/>
      <w:r w:rsidRPr="00AB7232">
        <w:rPr>
          <w:i/>
          <w:iCs/>
        </w:rPr>
        <w:t xml:space="preserve"> device passthrough</w:t>
      </w:r>
    </w:p>
    <w:p w14:paraId="6F8B4506" w14:textId="4CE3DB49" w:rsidR="00725679" w:rsidRDefault="00725679" w:rsidP="00AB7232">
      <w:pPr>
        <w:pStyle w:val="BodyText"/>
        <w:spacing w:before="0" w:after="0"/>
      </w:pPr>
    </w:p>
    <w:p w14:paraId="4D1ED509" w14:textId="77777777" w:rsidR="0085176F" w:rsidRDefault="0085176F" w:rsidP="0085176F">
      <w:pPr>
        <w:pStyle w:val="BodyText"/>
        <w:spacing w:before="0" w:after="0"/>
      </w:pPr>
      <w:proofErr w:type="spellStart"/>
      <w:r>
        <w:t>Virtio</w:t>
      </w:r>
      <w:proofErr w:type="spellEnd"/>
      <w:r>
        <w:t xml:space="preserve"> device passthrough can be implemented onto a NIC which is supporting or not SR-IOV.</w:t>
      </w:r>
    </w:p>
    <w:p w14:paraId="3DF75BB0" w14:textId="77777777" w:rsidR="0085176F" w:rsidRDefault="00725679" w:rsidP="00725679">
      <w:pPr>
        <w:pStyle w:val="BodyText"/>
        <w:spacing w:before="0" w:after="0"/>
      </w:pPr>
      <w:r>
        <w:t>Like other physical device assignment technics presented in this book, VFIO and IOMMU are used to present the physical device</w:t>
      </w:r>
      <w:r w:rsidR="0085176F">
        <w:t xml:space="preserve"> NIC</w:t>
      </w:r>
      <w:r>
        <w:t xml:space="preserve"> into the</w:t>
      </w:r>
      <w:r w:rsidR="0085176F">
        <w:t xml:space="preserve"> guest VM</w:t>
      </w:r>
      <w:r>
        <w:t xml:space="preserve"> user space.</w:t>
      </w:r>
    </w:p>
    <w:p w14:paraId="755FAACC" w14:textId="77777777" w:rsidR="0085176F" w:rsidRDefault="0085176F" w:rsidP="00725679">
      <w:pPr>
        <w:pStyle w:val="BodyText"/>
        <w:spacing w:before="0" w:after="0"/>
      </w:pPr>
    </w:p>
    <w:p w14:paraId="28E5354F" w14:textId="2D0F574B" w:rsidR="0085176F" w:rsidRDefault="0085176F" w:rsidP="00725679">
      <w:pPr>
        <w:pStyle w:val="BodyText"/>
        <w:spacing w:before="0" w:after="0"/>
      </w:pPr>
      <w:r>
        <w:t>Hence, s</w:t>
      </w:r>
      <w:r w:rsidR="00725679">
        <w:t xml:space="preserve">uch a </w:t>
      </w:r>
      <w:proofErr w:type="spellStart"/>
      <w:r w:rsidR="00725679">
        <w:t>virtio</w:t>
      </w:r>
      <w:proofErr w:type="spellEnd"/>
      <w:r w:rsidR="00725679">
        <w:t xml:space="preserve"> physical NIC can be used by a DPDK application running into </w:t>
      </w:r>
      <w:r>
        <w:t xml:space="preserve">a virtual instance. But, like other </w:t>
      </w:r>
      <w:proofErr w:type="spellStart"/>
      <w:r>
        <w:t>virtio</w:t>
      </w:r>
      <w:proofErr w:type="spellEnd"/>
      <w:r>
        <w:t xml:space="preserve"> device passthrough has also the same limitations for SDN. As the host operating system is totally by passed by this mechanism, we cannot interconnect instances using such NIC interface with </w:t>
      </w:r>
      <w:proofErr w:type="gramStart"/>
      <w:r>
        <w:t>a</w:t>
      </w:r>
      <w:proofErr w:type="gramEnd"/>
      <w:r>
        <w:t xml:space="preserve"> SDN virtual router or switch.</w:t>
      </w:r>
    </w:p>
    <w:p w14:paraId="4094A666" w14:textId="21C05BD7" w:rsidR="0085176F" w:rsidRDefault="0085176F" w:rsidP="00725679">
      <w:pPr>
        <w:pStyle w:val="BodyText"/>
        <w:spacing w:before="0" w:after="0"/>
      </w:pPr>
    </w:p>
    <w:p w14:paraId="6B901734" w14:textId="35CA1519" w:rsidR="0085176F" w:rsidRPr="00902E03" w:rsidRDefault="0085176F" w:rsidP="00725679">
      <w:pPr>
        <w:pStyle w:val="BodyText"/>
        <w:spacing w:before="0" w:after="0"/>
        <w:rPr>
          <w:rFonts w:cstheme="minorHAnsi"/>
        </w:rPr>
      </w:pPr>
      <w:r>
        <w:t xml:space="preserve">The main advantage of </w:t>
      </w:r>
      <w:proofErr w:type="spellStart"/>
      <w:r>
        <w:t>Virtio</w:t>
      </w:r>
      <w:proofErr w:type="spellEnd"/>
      <w:r>
        <w:t xml:space="preserve"> device passthrough</w:t>
      </w:r>
      <w:r w:rsidR="00902E03">
        <w:t xml:space="preserve"> is the flexibility it provides for a virtual instance to use transparently either a real physical interface or an em</w:t>
      </w:r>
      <w:r w:rsidR="00902E03" w:rsidRPr="00902E03">
        <w:rPr>
          <w:rFonts w:cstheme="minorHAnsi"/>
        </w:rPr>
        <w:t xml:space="preserve">ulated one. </w:t>
      </w:r>
      <w:r w:rsidR="0014718A">
        <w:rPr>
          <w:rFonts w:cstheme="minorHAnsi"/>
        </w:rPr>
        <w:t xml:space="preserve">It offers an </w:t>
      </w:r>
      <w:r w:rsidR="0014718A" w:rsidRPr="0014718A">
        <w:rPr>
          <w:rFonts w:cstheme="minorHAnsi"/>
        </w:rPr>
        <w:t>Open public specification</w:t>
      </w:r>
      <w:r w:rsidR="0014718A">
        <w:rPr>
          <w:rFonts w:cstheme="minorHAnsi"/>
        </w:rPr>
        <w:t>, which provide device fully independent of any</w:t>
      </w:r>
      <w:r w:rsidR="0014718A" w:rsidRPr="0014718A">
        <w:rPr>
          <w:rFonts w:cstheme="minorHAnsi"/>
        </w:rPr>
        <w:t xml:space="preserve"> specific vendor</w:t>
      </w:r>
      <w:r w:rsidR="0014718A">
        <w:rPr>
          <w:rFonts w:cstheme="minorHAnsi"/>
        </w:rPr>
        <w:t>.</w:t>
      </w:r>
    </w:p>
    <w:p w14:paraId="697C86F1" w14:textId="6951C0A9" w:rsidR="00902E03" w:rsidRPr="00902E03" w:rsidRDefault="00902E03" w:rsidP="00725679">
      <w:pPr>
        <w:pStyle w:val="BodyText"/>
        <w:spacing w:before="0" w:after="0"/>
        <w:rPr>
          <w:rFonts w:cstheme="minorHAnsi"/>
        </w:rPr>
      </w:pPr>
    </w:p>
    <w:p w14:paraId="398559C8" w14:textId="77777777" w:rsidR="003060CD" w:rsidRDefault="00902E03" w:rsidP="00725679">
      <w:pPr>
        <w:pStyle w:val="BodyText"/>
        <w:spacing w:before="0" w:after="0"/>
        <w:rPr>
          <w:rFonts w:cstheme="minorHAnsi"/>
          <w:color w:val="151515"/>
          <w:shd w:val="clear" w:color="auto" w:fill="FFFFFF"/>
        </w:rPr>
      </w:pPr>
      <w:proofErr w:type="spellStart"/>
      <w:r>
        <w:rPr>
          <w:rFonts w:cstheme="minorHAnsi"/>
          <w:color w:val="151515"/>
          <w:shd w:val="clear" w:color="auto" w:fill="FFFFFF"/>
        </w:rPr>
        <w:t>V</w:t>
      </w:r>
      <w:r w:rsidRPr="00902E03">
        <w:rPr>
          <w:rFonts w:cstheme="minorHAnsi"/>
          <w:color w:val="151515"/>
          <w:shd w:val="clear" w:color="auto" w:fill="FFFFFF"/>
        </w:rPr>
        <w:t>irtio</w:t>
      </w:r>
      <w:proofErr w:type="spellEnd"/>
      <w:r w:rsidRPr="00902E03">
        <w:rPr>
          <w:rFonts w:cstheme="minorHAnsi"/>
          <w:color w:val="151515"/>
          <w:shd w:val="clear" w:color="auto" w:fill="FFFFFF"/>
        </w:rPr>
        <w:t xml:space="preserve"> full HW offloading, </w:t>
      </w:r>
      <w:r>
        <w:rPr>
          <w:rFonts w:cstheme="minorHAnsi"/>
          <w:color w:val="151515"/>
          <w:shd w:val="clear" w:color="auto" w:fill="FFFFFF"/>
        </w:rPr>
        <w:t xml:space="preserve">can support </w:t>
      </w:r>
      <w:r w:rsidRPr="00902E03">
        <w:rPr>
          <w:rFonts w:cstheme="minorHAnsi"/>
          <w:color w:val="151515"/>
          <w:shd w:val="clear" w:color="auto" w:fill="FFFFFF"/>
        </w:rPr>
        <w:t>live migration</w:t>
      </w:r>
      <w:r w:rsidR="0014718A">
        <w:rPr>
          <w:rFonts w:cstheme="minorHAnsi"/>
          <w:color w:val="151515"/>
          <w:shd w:val="clear" w:color="auto" w:fill="FFFFFF"/>
        </w:rPr>
        <w:t xml:space="preserve"> thanks to </w:t>
      </w:r>
      <w:proofErr w:type="spellStart"/>
      <w:r w:rsidR="0014718A">
        <w:rPr>
          <w:rFonts w:cstheme="minorHAnsi"/>
          <w:color w:val="151515"/>
          <w:shd w:val="clear" w:color="auto" w:fill="FFFFFF"/>
        </w:rPr>
        <w:t>virtio</w:t>
      </w:r>
      <w:proofErr w:type="spellEnd"/>
      <w:r w:rsidR="0014718A">
        <w:rPr>
          <w:rFonts w:cstheme="minorHAnsi"/>
          <w:color w:val="151515"/>
          <w:shd w:val="clear" w:color="auto" w:fill="FFFFFF"/>
        </w:rPr>
        <w:t>, which is not possible to achieve without any specific implementation with SR-IOV</w:t>
      </w:r>
      <w:r>
        <w:rPr>
          <w:rFonts w:cstheme="minorHAnsi"/>
          <w:color w:val="151515"/>
          <w:shd w:val="clear" w:color="auto" w:fill="FFFFFF"/>
        </w:rPr>
        <w:t xml:space="preserve">. </w:t>
      </w:r>
    </w:p>
    <w:p w14:paraId="7D52E420" w14:textId="0CB125A6" w:rsidR="00902E03" w:rsidRDefault="00902E03" w:rsidP="00725679">
      <w:pPr>
        <w:pStyle w:val="BodyText"/>
        <w:spacing w:before="0" w:after="0"/>
        <w:rPr>
          <w:rFonts w:cstheme="minorHAnsi"/>
          <w:color w:val="151515"/>
          <w:shd w:val="clear" w:color="auto" w:fill="FFFFFF"/>
        </w:rPr>
      </w:pPr>
      <w:r>
        <w:rPr>
          <w:rFonts w:cstheme="minorHAnsi"/>
          <w:color w:val="151515"/>
          <w:shd w:val="clear" w:color="auto" w:fill="FFFFFF"/>
        </w:rPr>
        <w:t>But in order to be able to support such a feature,</w:t>
      </w:r>
      <w:r w:rsidR="003060CD">
        <w:rPr>
          <w:rFonts w:cstheme="minorHAnsi"/>
          <w:color w:val="151515"/>
          <w:shd w:val="clear" w:color="auto" w:fill="FFFFFF"/>
        </w:rPr>
        <w:t xml:space="preserve"> latest</w:t>
      </w:r>
      <w:r>
        <w:rPr>
          <w:rFonts w:cstheme="minorHAnsi"/>
          <w:color w:val="151515"/>
          <w:shd w:val="clear" w:color="auto" w:fill="FFFFFF"/>
        </w:rPr>
        <w:t xml:space="preserve"> </w:t>
      </w:r>
      <w:proofErr w:type="spellStart"/>
      <w:r>
        <w:rPr>
          <w:rFonts w:cstheme="minorHAnsi"/>
          <w:color w:val="151515"/>
          <w:shd w:val="clear" w:color="auto" w:fill="FFFFFF"/>
        </w:rPr>
        <w:t>virtio</w:t>
      </w:r>
      <w:proofErr w:type="spellEnd"/>
      <w:r>
        <w:rPr>
          <w:rFonts w:cstheme="minorHAnsi"/>
          <w:color w:val="151515"/>
          <w:shd w:val="clear" w:color="auto" w:fill="FFFFFF"/>
        </w:rPr>
        <w:t xml:space="preserve"> specification</w:t>
      </w:r>
      <w:r w:rsidR="003060CD">
        <w:rPr>
          <w:rFonts w:cstheme="minorHAnsi"/>
          <w:color w:val="151515"/>
          <w:shd w:val="clear" w:color="auto" w:fill="FFFFFF"/>
        </w:rPr>
        <w:t>s</w:t>
      </w:r>
      <w:r>
        <w:rPr>
          <w:rFonts w:cstheme="minorHAnsi"/>
          <w:color w:val="151515"/>
          <w:shd w:val="clear" w:color="auto" w:fill="FFFFFF"/>
        </w:rPr>
        <w:t xml:space="preserve"> </w:t>
      </w:r>
      <w:r w:rsidR="003060CD">
        <w:rPr>
          <w:rFonts w:cstheme="minorHAnsi"/>
          <w:color w:val="151515"/>
          <w:shd w:val="clear" w:color="auto" w:fill="FFFFFF"/>
        </w:rPr>
        <w:t>(</w:t>
      </w:r>
      <w:r>
        <w:rPr>
          <w:rFonts w:cstheme="minorHAnsi"/>
          <w:color w:val="151515"/>
          <w:shd w:val="clear" w:color="auto" w:fill="FFFFFF"/>
        </w:rPr>
        <w:t>1.1</w:t>
      </w:r>
      <w:r w:rsidR="003060CD">
        <w:rPr>
          <w:rFonts w:cstheme="minorHAnsi"/>
          <w:color w:val="151515"/>
          <w:shd w:val="clear" w:color="auto" w:fill="FFFFFF"/>
        </w:rPr>
        <w:t xml:space="preserve"> version)</w:t>
      </w:r>
      <w:r>
        <w:rPr>
          <w:rFonts w:cstheme="minorHAnsi"/>
          <w:color w:val="151515"/>
          <w:shd w:val="clear" w:color="auto" w:fill="FFFFFF"/>
        </w:rPr>
        <w:t xml:space="preserve"> must be implemented onto both QEMU and the NIC hardware</w:t>
      </w:r>
      <w:r w:rsidR="003060CD">
        <w:rPr>
          <w:rFonts w:cstheme="minorHAnsi"/>
          <w:color w:val="151515"/>
          <w:shd w:val="clear" w:color="auto" w:fill="FFFFFF"/>
        </w:rPr>
        <w:t xml:space="preserve"> used on the cloud infrastructure</w:t>
      </w:r>
      <w:r>
        <w:rPr>
          <w:rFonts w:cstheme="minorHAnsi"/>
          <w:color w:val="151515"/>
          <w:shd w:val="clear" w:color="auto" w:fill="FFFFFF"/>
        </w:rPr>
        <w:t>.</w:t>
      </w:r>
    </w:p>
    <w:p w14:paraId="02ACD892" w14:textId="3BFCFC2F" w:rsidR="0014718A" w:rsidRDefault="0014718A" w:rsidP="00725679">
      <w:pPr>
        <w:pStyle w:val="BodyText"/>
        <w:spacing w:before="0" w:after="0"/>
        <w:rPr>
          <w:rFonts w:cstheme="minorHAnsi"/>
          <w:color w:val="151515"/>
          <w:shd w:val="clear" w:color="auto" w:fill="FFFFFF"/>
        </w:rPr>
      </w:pPr>
    </w:p>
    <w:p w14:paraId="73635D50" w14:textId="0B1D9855" w:rsidR="0014718A" w:rsidRDefault="0014718A" w:rsidP="00725679">
      <w:pPr>
        <w:pStyle w:val="BodyText"/>
        <w:spacing w:before="0" w:after="0"/>
        <w:rPr>
          <w:rFonts w:cstheme="minorHAnsi"/>
          <w:color w:val="151515"/>
          <w:shd w:val="clear" w:color="auto" w:fill="FFFFFF"/>
        </w:rPr>
      </w:pPr>
      <w:r>
        <w:object w:dxaOrig="14473" w:dyaOrig="16500" w14:anchorId="78F18555">
          <v:shape id="_x0000_i1065" type="#_x0000_t75" style="width:436.6pt;height:498.25pt" o:ole="">
            <v:imagedata r:id="rId106" o:title=""/>
          </v:shape>
          <o:OLEObject Type="Embed" ProgID="Visio.Drawing.15" ShapeID="_x0000_i1065" DrawAspect="Content" ObjectID="_1656444160" r:id="rId107"/>
        </w:object>
      </w:r>
    </w:p>
    <w:p w14:paraId="61079E99" w14:textId="77777777" w:rsidR="0014718A" w:rsidRDefault="0014718A" w:rsidP="00725679">
      <w:pPr>
        <w:pStyle w:val="BodyText"/>
        <w:spacing w:before="0" w:after="0"/>
        <w:rPr>
          <w:rFonts w:cstheme="minorHAnsi"/>
          <w:color w:val="151515"/>
          <w:shd w:val="clear" w:color="auto" w:fill="FFFFFF"/>
        </w:rPr>
      </w:pPr>
    </w:p>
    <w:p w14:paraId="5B0D7365" w14:textId="2E10CDA6" w:rsidR="00A2180A" w:rsidRDefault="00A2180A">
      <w:pPr>
        <w:spacing w:after="160" w:line="259" w:lineRule="auto"/>
      </w:pPr>
      <w:r>
        <w:br w:type="page"/>
      </w:r>
    </w:p>
    <w:p w14:paraId="4530539C" w14:textId="21861486" w:rsidR="00A2180A" w:rsidRDefault="00902E03" w:rsidP="00902E03">
      <w:pPr>
        <w:pStyle w:val="Heading3"/>
      </w:pPr>
      <w:bookmarkStart w:id="123" w:name="_Toc42974286"/>
      <w:proofErr w:type="spellStart"/>
      <w:r>
        <w:lastRenderedPageBreak/>
        <w:t>Virtio</w:t>
      </w:r>
      <w:proofErr w:type="spellEnd"/>
      <w:r>
        <w:t xml:space="preserve"> Datapath Acceleration</w:t>
      </w:r>
      <w:bookmarkEnd w:id="123"/>
    </w:p>
    <w:p w14:paraId="7B62D5E6" w14:textId="3A0C843D" w:rsidR="00902E03" w:rsidRDefault="00902E03" w:rsidP="00902E03">
      <w:pPr>
        <w:spacing w:after="0"/>
      </w:pPr>
      <w:r>
        <w:t xml:space="preserve">Like </w:t>
      </w:r>
      <w:r w:rsidRPr="00C6755C">
        <w:t xml:space="preserve">full </w:t>
      </w:r>
      <w:r>
        <w:t>hardware</w:t>
      </w:r>
      <w:r w:rsidRPr="00C6755C">
        <w:t xml:space="preserve"> offloading</w:t>
      </w:r>
      <w:r>
        <w:t xml:space="preserve">, </w:t>
      </w:r>
      <w:r w:rsidRPr="00902E03">
        <w:rPr>
          <w:i/>
          <w:iCs/>
        </w:rPr>
        <w:t>v</w:t>
      </w:r>
      <w:r w:rsidR="00E70DDE" w:rsidRPr="00902E03">
        <w:rPr>
          <w:i/>
          <w:iCs/>
        </w:rPr>
        <w:t xml:space="preserve">irtual </w:t>
      </w:r>
      <w:r w:rsidRPr="00902E03">
        <w:rPr>
          <w:i/>
          <w:iCs/>
        </w:rPr>
        <w:t>D</w:t>
      </w:r>
      <w:r w:rsidR="00E70DDE" w:rsidRPr="00902E03">
        <w:rPr>
          <w:i/>
          <w:iCs/>
        </w:rPr>
        <w:t xml:space="preserve">ata </w:t>
      </w:r>
      <w:proofErr w:type="spellStart"/>
      <w:r w:rsidRPr="00902E03">
        <w:rPr>
          <w:i/>
          <w:iCs/>
        </w:rPr>
        <w:t>D</w:t>
      </w:r>
      <w:r w:rsidR="00E70DDE" w:rsidRPr="00902E03">
        <w:rPr>
          <w:i/>
          <w:iCs/>
        </w:rPr>
        <w:t>ath</w:t>
      </w:r>
      <w:proofErr w:type="spellEnd"/>
      <w:r w:rsidR="00E70DDE" w:rsidRPr="00902E03">
        <w:rPr>
          <w:i/>
          <w:iCs/>
        </w:rPr>
        <w:t xml:space="preserve"> </w:t>
      </w:r>
      <w:r w:rsidRPr="00902E03">
        <w:rPr>
          <w:i/>
          <w:iCs/>
        </w:rPr>
        <w:t>A</w:t>
      </w:r>
      <w:r w:rsidR="00E70DDE" w:rsidRPr="00902E03">
        <w:rPr>
          <w:i/>
          <w:iCs/>
        </w:rPr>
        <w:t>cceleration</w:t>
      </w:r>
      <w:r w:rsidR="00E70DDE">
        <w:t xml:space="preserve"> (</w:t>
      </w:r>
      <w:proofErr w:type="spellStart"/>
      <w:r w:rsidR="00E70DDE">
        <w:t>vDPA</w:t>
      </w:r>
      <w:proofErr w:type="spellEnd"/>
      <w:r w:rsidR="00E70DDE">
        <w:t xml:space="preserve">) </w:t>
      </w:r>
      <w:r>
        <w:t>aims</w:t>
      </w:r>
      <w:r w:rsidR="00E70DDE">
        <w:t xml:space="preserve"> to</w:t>
      </w:r>
      <w:r>
        <w:t>:</w:t>
      </w:r>
    </w:p>
    <w:p w14:paraId="39A7E927" w14:textId="77777777" w:rsidR="00902E03" w:rsidRDefault="00E70DDE" w:rsidP="001D6FD5">
      <w:pPr>
        <w:pStyle w:val="ListParagraph"/>
        <w:numPr>
          <w:ilvl w:val="0"/>
          <w:numId w:val="52"/>
        </w:numPr>
        <w:spacing w:after="0"/>
      </w:pPr>
      <w:r>
        <w:t>standardize the</w:t>
      </w:r>
      <w:r w:rsidR="00902E03">
        <w:t xml:space="preserve"> physical</w:t>
      </w:r>
      <w:r>
        <w:t xml:space="preserve"> data plane using the </w:t>
      </w:r>
      <w:proofErr w:type="spellStart"/>
      <w:r>
        <w:t>virtio</w:t>
      </w:r>
      <w:proofErr w:type="spellEnd"/>
      <w:r>
        <w:t xml:space="preserve"> ring layout</w:t>
      </w:r>
    </w:p>
    <w:p w14:paraId="2AA8C604" w14:textId="2A9A07E5" w:rsidR="00902E03" w:rsidRDefault="00902E03" w:rsidP="001D6FD5">
      <w:pPr>
        <w:pStyle w:val="ListParagraph"/>
        <w:numPr>
          <w:ilvl w:val="0"/>
          <w:numId w:val="52"/>
        </w:numPr>
        <w:spacing w:after="0"/>
      </w:pPr>
      <w:r>
        <w:t>present</w:t>
      </w:r>
      <w:r w:rsidR="00E70DDE">
        <w:t xml:space="preserve"> </w:t>
      </w:r>
      <w:r>
        <w:t>a</w:t>
      </w:r>
      <w:r w:rsidR="00E70DDE">
        <w:t xml:space="preserve"> standard </w:t>
      </w:r>
      <w:proofErr w:type="spellStart"/>
      <w:r w:rsidR="00E70DDE">
        <w:t>virtio</w:t>
      </w:r>
      <w:proofErr w:type="spellEnd"/>
      <w:r w:rsidR="00E70DDE">
        <w:t xml:space="preserve"> driver in the guest decoupled from any vendor implementation</w:t>
      </w:r>
      <w:r w:rsidR="0031136E">
        <w:t xml:space="preserve"> for the control path</w:t>
      </w:r>
    </w:p>
    <w:p w14:paraId="3D1815F3" w14:textId="112DBA88" w:rsidR="00902E03" w:rsidRDefault="00902E03" w:rsidP="00902E03">
      <w:pPr>
        <w:spacing w:after="0"/>
      </w:pPr>
    </w:p>
    <w:p w14:paraId="73FF33ED" w14:textId="1B038700" w:rsidR="00E70DDE" w:rsidRDefault="0031136E" w:rsidP="0031136E">
      <w:pPr>
        <w:spacing w:after="0"/>
      </w:pPr>
      <w:proofErr w:type="spellStart"/>
      <w:r>
        <w:t>vDPA</w:t>
      </w:r>
      <w:proofErr w:type="spellEnd"/>
      <w:r>
        <w:t xml:space="preserve"> is presenting</w:t>
      </w:r>
      <w:r w:rsidR="00E70DDE">
        <w:t xml:space="preserve"> a generic control plane </w:t>
      </w:r>
      <w:r>
        <w:t>through a software</w:t>
      </w:r>
      <w:r w:rsidR="00E70DDE">
        <w:t xml:space="preserve"> </w:t>
      </w:r>
      <w:r>
        <w:t xml:space="preserve">piece which provides </w:t>
      </w:r>
      <w:r w:rsidR="00E70DDE">
        <w:t xml:space="preserve">an abstraction layer on top of </w:t>
      </w:r>
      <w:r>
        <w:t>physical NIC.</w:t>
      </w:r>
    </w:p>
    <w:p w14:paraId="20781006" w14:textId="77777777" w:rsidR="00E70DDE" w:rsidRDefault="00E70DDE" w:rsidP="00902E03">
      <w:pPr>
        <w:spacing w:after="0"/>
      </w:pPr>
    </w:p>
    <w:p w14:paraId="5EDCC67F" w14:textId="0FF9C843" w:rsidR="0031136E" w:rsidRDefault="0031136E" w:rsidP="00902E03">
      <w:pPr>
        <w:spacing w:after="0"/>
      </w:pPr>
      <w:r>
        <w:t>Like</w:t>
      </w:r>
      <w:r w:rsidR="00E70DDE">
        <w:t xml:space="preserve"> </w:t>
      </w:r>
      <w:proofErr w:type="spellStart"/>
      <w:r>
        <w:t>V</w:t>
      </w:r>
      <w:r w:rsidR="00E70DDE">
        <w:t>irtio</w:t>
      </w:r>
      <w:proofErr w:type="spellEnd"/>
      <w:r w:rsidR="00E70DDE">
        <w:t xml:space="preserve"> full </w:t>
      </w:r>
      <w:r>
        <w:t>hardware</w:t>
      </w:r>
      <w:r w:rsidR="00E70DDE">
        <w:t xml:space="preserve"> offloading</w:t>
      </w:r>
      <w:r>
        <w:t>,</w:t>
      </w:r>
      <w:r w:rsidR="00E70DDE">
        <w:t xml:space="preserve"> </w:t>
      </w:r>
      <w:proofErr w:type="spellStart"/>
      <w:r>
        <w:t>vDPA</w:t>
      </w:r>
      <w:proofErr w:type="spellEnd"/>
      <w:r>
        <w:t xml:space="preserve"> build a direct</w:t>
      </w:r>
      <w:r w:rsidR="00E70DDE">
        <w:t xml:space="preserve"> data </w:t>
      </w:r>
      <w:r>
        <w:t>path</w:t>
      </w:r>
      <w:r w:rsidR="00E70DDE">
        <w:t xml:space="preserve"> </w:t>
      </w:r>
      <w:r>
        <w:t xml:space="preserve">between the gest network interface and the physical NIC, </w:t>
      </w:r>
      <w:r w:rsidR="00E70DDE">
        <w:t xml:space="preserve">using the </w:t>
      </w:r>
      <w:proofErr w:type="spellStart"/>
      <w:r w:rsidR="00E70DDE">
        <w:t>virtio</w:t>
      </w:r>
      <w:proofErr w:type="spellEnd"/>
      <w:r w:rsidR="00E70DDE">
        <w:t xml:space="preserve"> ring layout. </w:t>
      </w:r>
      <w:r>
        <w:t xml:space="preserve">But for the control path a generic </w:t>
      </w:r>
      <w:proofErr w:type="spellStart"/>
      <w:r>
        <w:t>vDPA</w:t>
      </w:r>
      <w:proofErr w:type="spellEnd"/>
      <w:r>
        <w:t xml:space="preserve"> driver (mediation driver) is used to translate the vendor NIC driver/control-plane to the </w:t>
      </w:r>
      <w:proofErr w:type="spellStart"/>
      <w:r w:rsidR="003060CD">
        <w:t>V</w:t>
      </w:r>
      <w:r>
        <w:t>irt</w:t>
      </w:r>
      <w:r w:rsidR="003060CD">
        <w:t>IO</w:t>
      </w:r>
      <w:proofErr w:type="spellEnd"/>
      <w:r>
        <w:t xml:space="preserve"> control plane, in order to allow</w:t>
      </w:r>
      <w:r w:rsidR="00E70DDE">
        <w:t xml:space="preserve"> each NIC vendor </w:t>
      </w:r>
      <w:r>
        <w:t>to keep</w:t>
      </w:r>
      <w:r w:rsidR="00E70DDE">
        <w:t xml:space="preserve"> using its own driver</w:t>
      </w:r>
      <w:r>
        <w:t>.</w:t>
      </w:r>
    </w:p>
    <w:p w14:paraId="390B72A6" w14:textId="01436988" w:rsidR="00E70DDE" w:rsidRDefault="00E70DDE" w:rsidP="00902E03">
      <w:pPr>
        <w:spacing w:after="0"/>
      </w:pPr>
    </w:p>
    <w:p w14:paraId="4A8E9ADB" w14:textId="3969CE86" w:rsidR="00E70DDE" w:rsidRDefault="0031136E" w:rsidP="00902E03">
      <w:pPr>
        <w:spacing w:after="0"/>
      </w:pPr>
      <w:r>
        <w:t>It allow</w:t>
      </w:r>
      <w:r w:rsidR="0014718A">
        <w:t>s</w:t>
      </w:r>
      <w:r w:rsidR="00E70DDE">
        <w:t xml:space="preserve"> NIC vendors to support </w:t>
      </w:r>
      <w:proofErr w:type="spellStart"/>
      <w:r w:rsidR="00E70DDE">
        <w:t>virtio</w:t>
      </w:r>
      <w:proofErr w:type="spellEnd"/>
      <w:r w:rsidR="00E70DDE">
        <w:t xml:space="preserve"> ring layout </w:t>
      </w:r>
      <w:r w:rsidR="0014718A">
        <w:t>at</w:t>
      </w:r>
      <w:r w:rsidR="00E70DDE">
        <w:t xml:space="preserve"> smaller effort </w:t>
      </w:r>
      <w:r w:rsidR="0014718A">
        <w:t>keeping</w:t>
      </w:r>
      <w:r w:rsidR="00E70DDE">
        <w:t xml:space="preserve"> wire speed performance on the data plane.</w:t>
      </w:r>
    </w:p>
    <w:p w14:paraId="1080D4A1" w14:textId="520D015B" w:rsidR="0014718A" w:rsidRDefault="0014718A" w:rsidP="00902E03">
      <w:pPr>
        <w:spacing w:after="0"/>
      </w:pPr>
    </w:p>
    <w:p w14:paraId="4C6ED664" w14:textId="77777777" w:rsidR="0014718A" w:rsidRDefault="0014718A" w:rsidP="0014718A">
      <w:pPr>
        <w:pStyle w:val="BodyText"/>
        <w:spacing w:before="0" w:after="0"/>
        <w:jc w:val="center"/>
      </w:pPr>
    </w:p>
    <w:p w14:paraId="5323A806" w14:textId="0833D6E5" w:rsidR="0014718A" w:rsidRDefault="0014718A" w:rsidP="0014718A">
      <w:pPr>
        <w:pStyle w:val="BodyText"/>
        <w:spacing w:before="0" w:after="0"/>
        <w:jc w:val="center"/>
      </w:pPr>
      <w:r>
        <w:object w:dxaOrig="7536" w:dyaOrig="7920" w14:anchorId="67FF6912">
          <v:shape id="_x0000_i1066" type="#_x0000_t75" style="width:230.4pt;height:241.9pt" o:ole="">
            <v:imagedata r:id="rId108" o:title=""/>
          </v:shape>
          <o:OLEObject Type="Embed" ProgID="Visio.Drawing.15" ShapeID="_x0000_i1066" DrawAspect="Content" ObjectID="_1656444161" r:id="rId109"/>
        </w:object>
      </w:r>
    </w:p>
    <w:p w14:paraId="47C7C344" w14:textId="77777777" w:rsidR="0014718A" w:rsidRDefault="0014718A" w:rsidP="0014718A">
      <w:pPr>
        <w:pStyle w:val="BodyText"/>
        <w:spacing w:before="0" w:after="0"/>
        <w:jc w:val="center"/>
      </w:pPr>
    </w:p>
    <w:p w14:paraId="19F1C506" w14:textId="77777777" w:rsidR="0014718A" w:rsidRDefault="0014718A" w:rsidP="0014718A">
      <w:pPr>
        <w:pStyle w:val="BodyText"/>
        <w:spacing w:before="0" w:after="0"/>
        <w:jc w:val="center"/>
        <w:rPr>
          <w:i/>
          <w:iCs/>
        </w:rPr>
      </w:pPr>
      <w:proofErr w:type="spellStart"/>
      <w:r w:rsidRPr="00AB7232">
        <w:rPr>
          <w:i/>
          <w:iCs/>
        </w:rPr>
        <w:t>virtio</w:t>
      </w:r>
      <w:proofErr w:type="spellEnd"/>
      <w:r w:rsidRPr="00AB7232">
        <w:rPr>
          <w:i/>
          <w:iCs/>
        </w:rPr>
        <w:t xml:space="preserve"> </w:t>
      </w:r>
      <w:proofErr w:type="spellStart"/>
      <w:r w:rsidRPr="00AB7232">
        <w:rPr>
          <w:i/>
          <w:iCs/>
        </w:rPr>
        <w:t>datapath</w:t>
      </w:r>
      <w:proofErr w:type="spellEnd"/>
      <w:r w:rsidRPr="00AB7232">
        <w:rPr>
          <w:i/>
          <w:iCs/>
        </w:rPr>
        <w:t xml:space="preserve"> acceleration</w:t>
      </w:r>
    </w:p>
    <w:p w14:paraId="6B203EA9" w14:textId="77777777" w:rsidR="0014718A" w:rsidRDefault="0014718A" w:rsidP="0014718A">
      <w:pPr>
        <w:pStyle w:val="BodyText"/>
        <w:spacing w:before="0" w:after="0"/>
      </w:pPr>
    </w:p>
    <w:p w14:paraId="57F9E43D" w14:textId="555A099F" w:rsidR="0014718A" w:rsidRDefault="0014718A" w:rsidP="00902E03">
      <w:pPr>
        <w:spacing w:after="0"/>
      </w:pPr>
    </w:p>
    <w:p w14:paraId="7A300854" w14:textId="1FBC6A1D" w:rsidR="0014718A" w:rsidRDefault="0014718A">
      <w:pPr>
        <w:spacing w:after="160" w:line="259" w:lineRule="auto"/>
      </w:pPr>
      <w:r>
        <w:br w:type="page"/>
      </w:r>
    </w:p>
    <w:p w14:paraId="733ABA9A" w14:textId="532FA412" w:rsidR="003060CD" w:rsidRDefault="0014718A" w:rsidP="003060CD">
      <w:pPr>
        <w:pStyle w:val="BodyText"/>
        <w:spacing w:before="0" w:after="0"/>
      </w:pPr>
      <w:proofErr w:type="spellStart"/>
      <w:r>
        <w:lastRenderedPageBreak/>
        <w:t>vDPA</w:t>
      </w:r>
      <w:proofErr w:type="spellEnd"/>
      <w:r>
        <w:t xml:space="preserve"> is requiring </w:t>
      </w:r>
      <w:r w:rsidR="003060CD">
        <w:t>a vendor specific “mediation device driver” to be loaded in the host operating system.</w:t>
      </w:r>
    </w:p>
    <w:p w14:paraId="1496AB6A" w14:textId="77777777" w:rsidR="003060CD" w:rsidRDefault="003060CD" w:rsidP="00902E03">
      <w:pPr>
        <w:spacing w:after="0"/>
      </w:pPr>
    </w:p>
    <w:p w14:paraId="3E894D6F" w14:textId="5B88246E" w:rsidR="0014718A" w:rsidRDefault="0014718A" w:rsidP="00902E03">
      <w:pPr>
        <w:spacing w:after="0"/>
      </w:pPr>
      <w:r>
        <w:object w:dxaOrig="14473" w:dyaOrig="16500" w14:anchorId="2FEC9970">
          <v:shape id="_x0000_i1067" type="#_x0000_t75" style="width:423.35pt;height:482.7pt" o:ole="">
            <v:imagedata r:id="rId110" o:title=""/>
          </v:shape>
          <o:OLEObject Type="Embed" ProgID="Visio.Drawing.15" ShapeID="_x0000_i1067" DrawAspect="Content" ObjectID="_1656444162" r:id="rId111"/>
        </w:object>
      </w:r>
    </w:p>
    <w:p w14:paraId="08AFF4EB" w14:textId="77777777" w:rsidR="0014718A" w:rsidRDefault="0014718A" w:rsidP="00902E03">
      <w:pPr>
        <w:spacing w:after="0"/>
      </w:pPr>
    </w:p>
    <w:p w14:paraId="5F157C28" w14:textId="199CFD0A" w:rsidR="00D33EC1" w:rsidRDefault="00D33EC1" w:rsidP="003060CD">
      <w:pPr>
        <w:spacing w:after="0"/>
      </w:pPr>
    </w:p>
    <w:p w14:paraId="49F1F3C6" w14:textId="77777777" w:rsidR="00C6755C" w:rsidRDefault="00C6755C" w:rsidP="00902E03">
      <w:pPr>
        <w:spacing w:after="0"/>
        <w:rPr>
          <w:rFonts w:asciiTheme="majorHAnsi" w:eastAsiaTheme="majorEastAsia" w:hAnsiTheme="majorHAnsi" w:cstheme="majorBidi"/>
          <w:b/>
          <w:bCs/>
          <w:color w:val="4472C4" w:themeColor="accent1"/>
        </w:rPr>
      </w:pPr>
      <w:r>
        <w:br w:type="page"/>
      </w:r>
    </w:p>
    <w:p w14:paraId="7196BFBA" w14:textId="5A281B32" w:rsidR="00456307" w:rsidRDefault="00C6755C" w:rsidP="00D974B7">
      <w:pPr>
        <w:pStyle w:val="Heading3"/>
        <w:spacing w:before="0"/>
      </w:pPr>
      <w:bookmarkStart w:id="124" w:name="_Toc42974287"/>
      <w:r>
        <w:lastRenderedPageBreak/>
        <w:t>S</w:t>
      </w:r>
      <w:r w:rsidR="000672EA">
        <w:t>mart</w:t>
      </w:r>
      <w:r w:rsidR="00D317A4">
        <w:t xml:space="preserve"> NIC</w:t>
      </w:r>
      <w:bookmarkEnd w:id="124"/>
    </w:p>
    <w:p w14:paraId="1B68D9C7" w14:textId="1E35888F" w:rsidR="00D317A4" w:rsidRPr="00D317A4" w:rsidRDefault="00D317A4" w:rsidP="00D974B7">
      <w:pPr>
        <w:pStyle w:val="BodyText"/>
        <w:spacing w:before="0" w:after="0"/>
      </w:pPr>
      <w:r w:rsidRPr="00D317A4">
        <w:t>A NIC card generation commonly named “smart NIC” are highly customizable thanks to the last evolution provided by some new capabilities (FPGA, P4).</w:t>
      </w:r>
    </w:p>
    <w:p w14:paraId="34D7D101" w14:textId="7D33D8B9" w:rsidR="00D317A4" w:rsidRPr="00D317A4" w:rsidRDefault="00D317A4" w:rsidP="00D974B7">
      <w:pPr>
        <w:pStyle w:val="BodyText"/>
        <w:spacing w:before="0" w:after="0"/>
      </w:pPr>
    </w:p>
    <w:p w14:paraId="428723ED" w14:textId="20B1DA69" w:rsidR="00D317A4" w:rsidRPr="00D317A4" w:rsidRDefault="00D317A4" w:rsidP="00D317A4">
      <w:pPr>
        <w:pStyle w:val="BodyText"/>
        <w:spacing w:before="0" w:after="0"/>
      </w:pPr>
      <w:r w:rsidRPr="00D317A4">
        <w:t xml:space="preserve">It makes possible to envisage SDN </w:t>
      </w:r>
      <w:proofErr w:type="spellStart"/>
      <w:r w:rsidRPr="00D317A4">
        <w:t>vSwitch</w:t>
      </w:r>
      <w:proofErr w:type="spellEnd"/>
      <w:r w:rsidRPr="00D317A4">
        <w:t>/</w:t>
      </w:r>
      <w:proofErr w:type="spellStart"/>
      <w:r w:rsidRPr="00D317A4">
        <w:t>vRouter</w:t>
      </w:r>
      <w:proofErr w:type="spellEnd"/>
      <w:r w:rsidRPr="00D317A4">
        <w:t xml:space="preserve"> </w:t>
      </w:r>
      <w:proofErr w:type="spellStart"/>
      <w:r w:rsidRPr="00D317A4">
        <w:t>dataplane</w:t>
      </w:r>
      <w:proofErr w:type="spellEnd"/>
      <w:r w:rsidRPr="00D317A4">
        <w:t xml:space="preserve"> function to be moved into the NIC card keeping only the </w:t>
      </w:r>
      <w:proofErr w:type="spellStart"/>
      <w:r w:rsidRPr="00D317A4">
        <w:t>controle</w:t>
      </w:r>
      <w:proofErr w:type="spellEnd"/>
      <w:r w:rsidRPr="00D317A4">
        <w:t xml:space="preserve"> plane function into the host operating system.</w:t>
      </w:r>
    </w:p>
    <w:p w14:paraId="490E3EAC" w14:textId="77777777" w:rsidR="00D317A4" w:rsidRPr="00D317A4" w:rsidRDefault="00D317A4" w:rsidP="00D317A4">
      <w:pPr>
        <w:spacing w:after="0"/>
      </w:pPr>
    </w:p>
    <w:p w14:paraId="435628C1" w14:textId="60CA547C" w:rsidR="00D46D25" w:rsidRPr="00D317A4" w:rsidRDefault="00D70721" w:rsidP="00D317A4">
      <w:pPr>
        <w:spacing w:after="0"/>
        <w:rPr>
          <w:rFonts w:cs="Gotham Narrow Light"/>
          <w:color w:val="000000"/>
        </w:rPr>
      </w:pPr>
      <w:r>
        <w:rPr>
          <w:rFonts w:cs="Gotham Narrow Light"/>
          <w:color w:val="000000"/>
        </w:rPr>
        <w:t>For Contrail solution, t</w:t>
      </w:r>
      <w:r w:rsidR="00D46D25" w:rsidRPr="00D317A4">
        <w:rPr>
          <w:rFonts w:cs="Gotham Narrow Light"/>
          <w:color w:val="000000"/>
        </w:rPr>
        <w:t xml:space="preserve">his is </w:t>
      </w:r>
      <w:r w:rsidR="00D317A4">
        <w:rPr>
          <w:rFonts w:cs="Gotham Narrow Light"/>
          <w:color w:val="000000"/>
        </w:rPr>
        <w:t>made</w:t>
      </w:r>
      <w:r w:rsidR="00D46D25" w:rsidRPr="00D317A4">
        <w:rPr>
          <w:rFonts w:cs="Gotham Narrow Light"/>
          <w:color w:val="000000"/>
        </w:rPr>
        <w:t xml:space="preserve"> by offloading several Contrail </w:t>
      </w:r>
      <w:proofErr w:type="spellStart"/>
      <w:r w:rsidR="00D46D25" w:rsidRPr="00D317A4">
        <w:rPr>
          <w:rFonts w:cs="Gotham Narrow Light"/>
          <w:color w:val="000000"/>
        </w:rPr>
        <w:t>vRouter</w:t>
      </w:r>
      <w:proofErr w:type="spellEnd"/>
      <w:r w:rsidR="00D46D25" w:rsidRPr="00D317A4">
        <w:rPr>
          <w:rFonts w:cs="Gotham Narrow Light"/>
          <w:color w:val="000000"/>
        </w:rPr>
        <w:t xml:space="preserve"> tables including: </w:t>
      </w:r>
    </w:p>
    <w:p w14:paraId="5B665A8A" w14:textId="77777777" w:rsidR="00D46D25" w:rsidRPr="00D317A4" w:rsidRDefault="00D46D25" w:rsidP="001D6FD5">
      <w:pPr>
        <w:pStyle w:val="ListParagraph"/>
        <w:numPr>
          <w:ilvl w:val="0"/>
          <w:numId w:val="53"/>
        </w:numPr>
        <w:spacing w:after="0"/>
      </w:pPr>
      <w:r w:rsidRPr="00D317A4">
        <w:t xml:space="preserve">Interface Tables </w:t>
      </w:r>
    </w:p>
    <w:p w14:paraId="00AC4597" w14:textId="77777777" w:rsidR="00D46D25" w:rsidRPr="00D317A4" w:rsidRDefault="00D46D25" w:rsidP="001D6FD5">
      <w:pPr>
        <w:pStyle w:val="ListParagraph"/>
        <w:numPr>
          <w:ilvl w:val="0"/>
          <w:numId w:val="53"/>
        </w:numPr>
        <w:spacing w:after="0"/>
      </w:pPr>
      <w:r w:rsidRPr="00D317A4">
        <w:t xml:space="preserve">Next Hop Tables </w:t>
      </w:r>
    </w:p>
    <w:p w14:paraId="6BF66315" w14:textId="77777777" w:rsidR="00D46D25" w:rsidRPr="00D317A4" w:rsidRDefault="00D46D25" w:rsidP="001D6FD5">
      <w:pPr>
        <w:pStyle w:val="ListParagraph"/>
        <w:numPr>
          <w:ilvl w:val="0"/>
          <w:numId w:val="53"/>
        </w:numPr>
        <w:spacing w:after="0"/>
      </w:pPr>
      <w:r w:rsidRPr="00D317A4">
        <w:t xml:space="preserve">Ingress Label Manager (ILM) Tables </w:t>
      </w:r>
    </w:p>
    <w:p w14:paraId="6644036E" w14:textId="77777777" w:rsidR="00D46D25" w:rsidRPr="00D317A4" w:rsidRDefault="00D46D25" w:rsidP="001D6FD5">
      <w:pPr>
        <w:pStyle w:val="ListParagraph"/>
        <w:numPr>
          <w:ilvl w:val="0"/>
          <w:numId w:val="53"/>
        </w:numPr>
        <w:spacing w:after="0"/>
      </w:pPr>
      <w:r w:rsidRPr="00D317A4">
        <w:t xml:space="preserve">IPv4 FIB </w:t>
      </w:r>
    </w:p>
    <w:p w14:paraId="5A44806E" w14:textId="77777777" w:rsidR="00D46D25" w:rsidRPr="00D317A4" w:rsidRDefault="00D46D25" w:rsidP="001D6FD5">
      <w:pPr>
        <w:pStyle w:val="ListParagraph"/>
        <w:numPr>
          <w:ilvl w:val="0"/>
          <w:numId w:val="53"/>
        </w:numPr>
        <w:spacing w:after="0"/>
      </w:pPr>
      <w:r w:rsidRPr="00D317A4">
        <w:t xml:space="preserve">IPv6 FIB </w:t>
      </w:r>
    </w:p>
    <w:p w14:paraId="10FFE444" w14:textId="77777777" w:rsidR="00D46D25" w:rsidRPr="00D317A4" w:rsidRDefault="00D46D25" w:rsidP="001D6FD5">
      <w:pPr>
        <w:pStyle w:val="ListParagraph"/>
        <w:numPr>
          <w:ilvl w:val="0"/>
          <w:numId w:val="53"/>
        </w:numPr>
        <w:spacing w:after="0"/>
      </w:pPr>
      <w:r w:rsidRPr="00D317A4">
        <w:t xml:space="preserve">L2 Forwarding Tables </w:t>
      </w:r>
    </w:p>
    <w:p w14:paraId="43E4B22F" w14:textId="77777777" w:rsidR="00D46D25" w:rsidRPr="00D317A4" w:rsidRDefault="00D46D25" w:rsidP="001D6FD5">
      <w:pPr>
        <w:pStyle w:val="ListParagraph"/>
        <w:numPr>
          <w:ilvl w:val="0"/>
          <w:numId w:val="53"/>
        </w:numPr>
        <w:spacing w:after="0"/>
      </w:pPr>
      <w:r w:rsidRPr="00D317A4">
        <w:t xml:space="preserve">Flow Tables </w:t>
      </w:r>
    </w:p>
    <w:p w14:paraId="1B765E30" w14:textId="708AF9AE" w:rsidR="00D46D25" w:rsidRDefault="00D70721" w:rsidP="00D317A4">
      <w:pPr>
        <w:spacing w:after="0"/>
        <w:rPr>
          <w:rFonts w:cs="Gotham Narrow Light"/>
          <w:color w:val="000000"/>
        </w:rPr>
      </w:pPr>
      <w:r>
        <w:t xml:space="preserve">It allows to </w:t>
      </w:r>
      <w:r w:rsidRPr="00D317A4">
        <w:rPr>
          <w:rFonts w:cs="Gotham Narrow Light"/>
          <w:color w:val="000000"/>
        </w:rPr>
        <w:t>accelerat</w:t>
      </w:r>
      <w:r>
        <w:rPr>
          <w:rFonts w:cs="Gotham Narrow Light"/>
          <w:color w:val="000000"/>
        </w:rPr>
        <w:t>e</w:t>
      </w:r>
      <w:r w:rsidRPr="00D317A4">
        <w:rPr>
          <w:rFonts w:cs="Gotham Narrow Light"/>
          <w:color w:val="000000"/>
        </w:rPr>
        <w:t xml:space="preserve"> lookups and</w:t>
      </w:r>
      <w:r>
        <w:rPr>
          <w:rFonts w:cs="Gotham Narrow Light"/>
          <w:color w:val="000000"/>
        </w:rPr>
        <w:t xml:space="preserve"> forwarding</w:t>
      </w:r>
      <w:r w:rsidRPr="00D317A4">
        <w:rPr>
          <w:rFonts w:cs="Gotham Narrow Light"/>
          <w:color w:val="000000"/>
        </w:rPr>
        <w:t xml:space="preserve"> actions</w:t>
      </w:r>
      <w:r>
        <w:rPr>
          <w:rFonts w:cs="Gotham Narrow Light"/>
          <w:color w:val="000000"/>
        </w:rPr>
        <w:t xml:space="preserve"> that are directly performed into the NIC.</w:t>
      </w:r>
    </w:p>
    <w:p w14:paraId="1E997A8E" w14:textId="77777777" w:rsidR="00D70721" w:rsidRDefault="00D70721" w:rsidP="00D317A4">
      <w:pPr>
        <w:spacing w:after="0"/>
      </w:pPr>
    </w:p>
    <w:p w14:paraId="627A114B" w14:textId="502C5BD7" w:rsidR="009F682E" w:rsidRDefault="00D70721" w:rsidP="00D974B7">
      <w:pPr>
        <w:pStyle w:val="BodyText"/>
        <w:spacing w:before="0" w:after="0"/>
      </w:pPr>
      <w:r>
        <w:object w:dxaOrig="9300" w:dyaOrig="8292" w14:anchorId="4F998AF7">
          <v:shape id="_x0000_i1068" type="#_x0000_t75" style="width:351.95pt;height:313.9pt" o:ole="">
            <v:imagedata r:id="rId112" o:title=""/>
          </v:shape>
          <o:OLEObject Type="Embed" ProgID="Visio.Drawing.15" ShapeID="_x0000_i1068" DrawAspect="Content" ObjectID="_1656444163" r:id="rId113"/>
        </w:object>
      </w:r>
    </w:p>
    <w:p w14:paraId="29D1E14C" w14:textId="00FF5442" w:rsidR="009F682E" w:rsidRDefault="009F682E" w:rsidP="00D974B7">
      <w:pPr>
        <w:pStyle w:val="BodyText"/>
        <w:spacing w:before="0" w:after="0"/>
      </w:pPr>
    </w:p>
    <w:p w14:paraId="5E502411" w14:textId="5B4CB716" w:rsidR="00D70721" w:rsidRDefault="00D70721" w:rsidP="00D974B7">
      <w:pPr>
        <w:pStyle w:val="BodyText"/>
        <w:spacing w:before="0" w:after="0"/>
      </w:pPr>
      <w:r>
        <w:t>SDN packet processing is fully done into the NIC card, no more host CPU processing is involved in packet processing.</w:t>
      </w:r>
    </w:p>
    <w:p w14:paraId="32CCEBDE" w14:textId="7A8162CF" w:rsidR="009F682E" w:rsidRDefault="009F682E" w:rsidP="00D974B7">
      <w:pPr>
        <w:pStyle w:val="BodyText"/>
        <w:spacing w:before="0" w:after="0"/>
      </w:pPr>
    </w:p>
    <w:p w14:paraId="12D111A7" w14:textId="77777777" w:rsidR="00D46D25" w:rsidRDefault="00D46D25">
      <w:pPr>
        <w:spacing w:after="160" w:line="259" w:lineRule="auto"/>
      </w:pPr>
      <w:r>
        <w:br w:type="page"/>
      </w:r>
    </w:p>
    <w:p w14:paraId="50B8A41F" w14:textId="3202096C" w:rsidR="009F682E" w:rsidRDefault="00D46D25" w:rsidP="00D974B7">
      <w:pPr>
        <w:pStyle w:val="BodyText"/>
        <w:spacing w:before="0" w:after="0"/>
      </w:pPr>
      <w:r>
        <w:lastRenderedPageBreak/>
        <w:t>Two implementations are proposed by Metronome:</w:t>
      </w:r>
    </w:p>
    <w:p w14:paraId="0209CC9F" w14:textId="77777777" w:rsidR="00D46D25" w:rsidRDefault="00D46D25" w:rsidP="00D46D25">
      <w:pPr>
        <w:pStyle w:val="BodyText"/>
        <w:spacing w:before="0" w:after="0"/>
      </w:pPr>
    </w:p>
    <w:p w14:paraId="4CFB959A" w14:textId="77777777" w:rsidR="00D46D25" w:rsidRDefault="00D46D25" w:rsidP="00D46D25">
      <w:pPr>
        <w:pStyle w:val="BodyText"/>
        <w:spacing w:before="0" w:after="0"/>
      </w:pPr>
      <w:r w:rsidRPr="00D46D25">
        <w:rPr>
          <w:b/>
          <w:bCs/>
          <w:u w:val="single"/>
        </w:rPr>
        <w:t xml:space="preserve">SRIOV + </w:t>
      </w:r>
      <w:proofErr w:type="spellStart"/>
      <w:r w:rsidRPr="00D46D25">
        <w:rPr>
          <w:b/>
          <w:bCs/>
          <w:u w:val="single"/>
        </w:rPr>
        <w:t>SmartNIC</w:t>
      </w:r>
      <w:proofErr w:type="spellEnd"/>
      <w:r>
        <w:t>:</w:t>
      </w:r>
    </w:p>
    <w:p w14:paraId="6AA7045F" w14:textId="77777777" w:rsidR="00D46D25" w:rsidRDefault="00D46D25" w:rsidP="00D46D25">
      <w:pPr>
        <w:pStyle w:val="BodyText"/>
        <w:spacing w:before="0" w:after="0"/>
      </w:pPr>
    </w:p>
    <w:p w14:paraId="245F8FAC" w14:textId="77777777" w:rsidR="00D46D25" w:rsidRDefault="00D46D25" w:rsidP="00D46D25">
      <w:pPr>
        <w:pStyle w:val="BodyText"/>
        <w:spacing w:before="0" w:after="0"/>
      </w:pPr>
      <w:r>
        <w:rPr>
          <w:noProof/>
        </w:rPr>
        <w:drawing>
          <wp:inline distT="0" distB="0" distL="0" distR="0" wp14:anchorId="2CAF3CA3" wp14:editId="59B6130E">
            <wp:extent cx="4617720" cy="35128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7720" cy="3512820"/>
                    </a:xfrm>
                    <a:prstGeom prst="rect">
                      <a:avLst/>
                    </a:prstGeom>
                    <a:noFill/>
                    <a:ln>
                      <a:noFill/>
                    </a:ln>
                  </pic:spPr>
                </pic:pic>
              </a:graphicData>
            </a:graphic>
          </wp:inline>
        </w:drawing>
      </w:r>
    </w:p>
    <w:p w14:paraId="01178730" w14:textId="77777777" w:rsidR="00D46D25" w:rsidRDefault="00D46D25" w:rsidP="00D46D25">
      <w:pPr>
        <w:pStyle w:val="BodyText"/>
        <w:spacing w:before="0" w:after="0"/>
      </w:pPr>
    </w:p>
    <w:p w14:paraId="7EA9FDC5" w14:textId="7099874E" w:rsidR="00D46D25" w:rsidRDefault="00D46D25" w:rsidP="00D46D25">
      <w:pPr>
        <w:pStyle w:val="BodyText"/>
        <w:spacing w:before="0" w:after="0"/>
      </w:pPr>
      <w:proofErr w:type="spellStart"/>
      <w:r w:rsidRPr="00D46D25">
        <w:rPr>
          <w:b/>
          <w:bCs/>
          <w:u w:val="single"/>
        </w:rPr>
        <w:t>vDPA</w:t>
      </w:r>
      <w:proofErr w:type="spellEnd"/>
      <w:r w:rsidRPr="00D46D25">
        <w:rPr>
          <w:b/>
          <w:bCs/>
          <w:u w:val="single"/>
        </w:rPr>
        <w:t xml:space="preserve"> + Smart NIC</w:t>
      </w:r>
      <w:r>
        <w:t>:</w:t>
      </w:r>
    </w:p>
    <w:p w14:paraId="5A797DC1" w14:textId="77777777" w:rsidR="00D46D25" w:rsidRDefault="00D46D25" w:rsidP="00D46D25">
      <w:pPr>
        <w:pStyle w:val="BodyText"/>
        <w:spacing w:before="0" w:after="0"/>
      </w:pPr>
    </w:p>
    <w:p w14:paraId="01DA3EFE" w14:textId="77777777" w:rsidR="00D46D25" w:rsidRDefault="00D46D25" w:rsidP="00D46D25">
      <w:pPr>
        <w:pStyle w:val="BodyText"/>
        <w:spacing w:before="0" w:after="0"/>
      </w:pPr>
      <w:r>
        <w:rPr>
          <w:noProof/>
        </w:rPr>
        <w:drawing>
          <wp:inline distT="0" distB="0" distL="0" distR="0" wp14:anchorId="3905E8C3" wp14:editId="32BF512A">
            <wp:extent cx="4587240" cy="3649980"/>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7240" cy="3649980"/>
                    </a:xfrm>
                    <a:prstGeom prst="rect">
                      <a:avLst/>
                    </a:prstGeom>
                    <a:noFill/>
                    <a:ln>
                      <a:noFill/>
                    </a:ln>
                  </pic:spPr>
                </pic:pic>
              </a:graphicData>
            </a:graphic>
          </wp:inline>
        </w:drawing>
      </w:r>
    </w:p>
    <w:p w14:paraId="0DB7FCBF" w14:textId="54A6BC8D" w:rsidR="00D974B7" w:rsidRDefault="00D974B7" w:rsidP="00D974B7">
      <w:pPr>
        <w:pStyle w:val="BodyText"/>
        <w:spacing w:before="0" w:after="0"/>
      </w:pPr>
    </w:p>
    <w:p w14:paraId="1B9C4D0F" w14:textId="77777777" w:rsidR="00D317A4" w:rsidRDefault="00D317A4" w:rsidP="00D974B7">
      <w:pPr>
        <w:pStyle w:val="BodyText"/>
        <w:spacing w:before="0" w:after="0"/>
      </w:pPr>
    </w:p>
    <w:p w14:paraId="2685A2EA" w14:textId="7FE72B94" w:rsidR="00D317A4" w:rsidRDefault="00D317A4" w:rsidP="00D974B7">
      <w:pPr>
        <w:pStyle w:val="BodyText"/>
        <w:spacing w:before="0" w:after="0"/>
      </w:pPr>
      <w:r>
        <w:lastRenderedPageBreak/>
        <w:t>QUESTIONS:</w:t>
      </w:r>
    </w:p>
    <w:p w14:paraId="627FBD4E" w14:textId="392779D5" w:rsidR="00D317A4" w:rsidRPr="00D317A4" w:rsidRDefault="00D317A4" w:rsidP="00D317A4">
      <w:pPr>
        <w:pStyle w:val="BodyText"/>
        <w:numPr>
          <w:ilvl w:val="0"/>
          <w:numId w:val="21"/>
        </w:numPr>
        <w:spacing w:before="0" w:after="0"/>
        <w:rPr>
          <w:highlight w:val="yellow"/>
        </w:rPr>
      </w:pPr>
      <w:r w:rsidRPr="00D317A4">
        <w:rPr>
          <w:highlight w:val="yellow"/>
        </w:rPr>
        <w:t xml:space="preserve">What about resiliency and bonding of 2 physical </w:t>
      </w:r>
      <w:proofErr w:type="gramStart"/>
      <w:r w:rsidRPr="00D317A4">
        <w:rPr>
          <w:highlight w:val="yellow"/>
        </w:rPr>
        <w:t>cards ?</w:t>
      </w:r>
      <w:proofErr w:type="gramEnd"/>
    </w:p>
    <w:p w14:paraId="50494504" w14:textId="58ABC976" w:rsidR="006309BD" w:rsidRDefault="006309BD" w:rsidP="00D974B7">
      <w:pPr>
        <w:pStyle w:val="BodyText"/>
        <w:spacing w:before="0" w:after="0"/>
      </w:pPr>
    </w:p>
    <w:p w14:paraId="3F4641E0" w14:textId="055F0305" w:rsidR="00456307" w:rsidRDefault="00456307" w:rsidP="00456307">
      <w:pPr>
        <w:pStyle w:val="Heading3"/>
      </w:pPr>
      <w:bookmarkStart w:id="125" w:name="X63c48128dad4223ad4b17b1a254fc57f0cc8bdf"/>
      <w:bookmarkStart w:id="126" w:name="_Toc42974288"/>
      <w:proofErr w:type="spellStart"/>
      <w:r>
        <w:t>eBPF</w:t>
      </w:r>
      <w:bookmarkEnd w:id="125"/>
      <w:proofErr w:type="spellEnd"/>
      <w:r w:rsidR="000672EA">
        <w:t xml:space="preserve"> and XDP</w:t>
      </w:r>
      <w:bookmarkEnd w:id="126"/>
    </w:p>
    <w:p w14:paraId="1BC224EE" w14:textId="6DBD6BC1" w:rsidR="0062299B" w:rsidRDefault="002C168E" w:rsidP="00B53C8E">
      <w:pPr>
        <w:pStyle w:val="BodyText"/>
        <w:spacing w:before="0" w:after="0"/>
      </w:pPr>
      <w:r w:rsidRPr="0062299B">
        <w:rPr>
          <w:i/>
          <w:iCs/>
        </w:rPr>
        <w:t>Berkeley Packet Filter</w:t>
      </w:r>
      <w:r>
        <w:t xml:space="preserve"> (BPF) was designed for capturing and filtering network packets that matched specific rules. In last years extended BPF (</w:t>
      </w:r>
      <w:proofErr w:type="spellStart"/>
      <w:r>
        <w:t>eBPF</w:t>
      </w:r>
      <w:proofErr w:type="spellEnd"/>
      <w:r>
        <w:t xml:space="preserve">) has been designed to take advantage of new hardware (64 bits usage for </w:t>
      </w:r>
      <w:proofErr w:type="spellStart"/>
      <w:r>
        <w:t>intance</w:t>
      </w:r>
      <w:proofErr w:type="spellEnd"/>
      <w:r>
        <w:t xml:space="preserve">). An </w:t>
      </w:r>
      <w:proofErr w:type="spellStart"/>
      <w:r>
        <w:t>eBPF</w:t>
      </w:r>
      <w:proofErr w:type="spellEnd"/>
      <w:r>
        <w:t xml:space="preserve"> program is "attached" to a designated code path in the kernel.</w:t>
      </w:r>
    </w:p>
    <w:p w14:paraId="16DBC40D" w14:textId="77777777" w:rsidR="0062299B" w:rsidRDefault="0062299B" w:rsidP="00B53C8E">
      <w:pPr>
        <w:pStyle w:val="BodyText"/>
        <w:spacing w:before="0" w:after="0"/>
      </w:pPr>
    </w:p>
    <w:p w14:paraId="29039409" w14:textId="730A01E4" w:rsidR="005B449D" w:rsidRDefault="0062299B" w:rsidP="00B53C8E">
      <w:pPr>
        <w:pStyle w:val="BodyText"/>
        <w:spacing w:before="0" w:after="0"/>
      </w:pPr>
      <w:proofErr w:type="spellStart"/>
      <w:r w:rsidRPr="0062299B">
        <w:rPr>
          <w:i/>
          <w:iCs/>
        </w:rPr>
        <w:t>eXpress</w:t>
      </w:r>
      <w:proofErr w:type="spellEnd"/>
      <w:r w:rsidRPr="0062299B">
        <w:rPr>
          <w:i/>
          <w:iCs/>
        </w:rPr>
        <w:t xml:space="preserve"> Data Path</w:t>
      </w:r>
      <w:r>
        <w:t xml:space="preserve"> (</w:t>
      </w:r>
      <w:r w:rsidR="002C168E">
        <w:t xml:space="preserve">XDP), uses </w:t>
      </w:r>
      <w:proofErr w:type="spellStart"/>
      <w:r w:rsidR="002C168E">
        <w:t>eBPF</w:t>
      </w:r>
      <w:proofErr w:type="spellEnd"/>
      <w:r w:rsidR="002C168E">
        <w:t xml:space="preserve"> to achieve high-performance packet processing by running </w:t>
      </w:r>
      <w:proofErr w:type="spellStart"/>
      <w:r w:rsidR="002C168E">
        <w:t>eBPF</w:t>
      </w:r>
      <w:proofErr w:type="spellEnd"/>
      <w:r w:rsidR="002C168E">
        <w:t xml:space="preserve"> programs at the lowest level of the network stack, immediately after a packet is received.</w:t>
      </w:r>
      <w:r>
        <w:t xml:space="preserve"> XDP.</w:t>
      </w:r>
    </w:p>
    <w:p w14:paraId="0B489CD2" w14:textId="77777777" w:rsidR="0062299B" w:rsidRDefault="0062299B" w:rsidP="00B53C8E">
      <w:pPr>
        <w:pStyle w:val="BodyText"/>
        <w:spacing w:before="0" w:after="0"/>
      </w:pPr>
    </w:p>
    <w:p w14:paraId="7FA36714" w14:textId="26449FA9" w:rsidR="00B53C8E" w:rsidRDefault="00B53C8E" w:rsidP="00B53C8E">
      <w:pPr>
        <w:pStyle w:val="BodyText"/>
        <w:spacing w:before="0" w:after="0"/>
      </w:pPr>
      <w:r>
        <w:object w:dxaOrig="8172" w:dyaOrig="9444" w14:anchorId="0E4669B2">
          <v:shape id="_x0000_i1069" type="#_x0000_t75" style="width:262.65pt;height:303.55pt" o:ole="">
            <v:imagedata r:id="rId116" o:title=""/>
          </v:shape>
          <o:OLEObject Type="Embed" ProgID="Visio.Drawing.15" ShapeID="_x0000_i1069" DrawAspect="Content" ObjectID="_1656444164" r:id="rId117"/>
        </w:object>
      </w:r>
    </w:p>
    <w:p w14:paraId="16C0A627" w14:textId="61F76E2E" w:rsidR="005B449D" w:rsidRDefault="005B449D" w:rsidP="00B53C8E">
      <w:pPr>
        <w:pStyle w:val="BodyText"/>
        <w:spacing w:before="0" w:after="0"/>
      </w:pPr>
    </w:p>
    <w:p w14:paraId="6C4AB958" w14:textId="3FEEBB0A" w:rsidR="0062299B" w:rsidRDefault="0062299B" w:rsidP="00B53C8E">
      <w:pPr>
        <w:pStyle w:val="BodyText"/>
        <w:spacing w:before="0" w:after="0"/>
      </w:pPr>
      <w:r w:rsidRPr="0062299B">
        <w:t xml:space="preserve">XDP support is made available in the </w:t>
      </w:r>
      <w:r>
        <w:t>L</w:t>
      </w:r>
      <w:r w:rsidRPr="0062299B">
        <w:t xml:space="preserve">inux </w:t>
      </w:r>
      <w:r>
        <w:t>K</w:t>
      </w:r>
      <w:r w:rsidRPr="0062299B">
        <w:t>ernel since v</w:t>
      </w:r>
      <w:r>
        <w:t xml:space="preserve">ersion </w:t>
      </w:r>
      <w:r w:rsidRPr="0062299B">
        <w:t xml:space="preserve">4.8, while </w:t>
      </w:r>
      <w:proofErr w:type="spellStart"/>
      <w:r w:rsidRPr="0062299B">
        <w:t>eBPF</w:t>
      </w:r>
      <w:proofErr w:type="spellEnd"/>
      <w:r w:rsidRPr="0062299B">
        <w:t xml:space="preserve"> is supported in the </w:t>
      </w:r>
      <w:r>
        <w:t>L</w:t>
      </w:r>
      <w:r w:rsidRPr="0062299B">
        <w:t xml:space="preserve">inux </w:t>
      </w:r>
      <w:r>
        <w:t>K</w:t>
      </w:r>
      <w:r w:rsidRPr="0062299B">
        <w:t>ernel since v</w:t>
      </w:r>
      <w:r>
        <w:t xml:space="preserve">ersion </w:t>
      </w:r>
      <w:r w:rsidRPr="0062299B">
        <w:t>3.18.</w:t>
      </w:r>
    </w:p>
    <w:p w14:paraId="2CD91C36" w14:textId="77777777" w:rsidR="0062299B" w:rsidRDefault="0062299B" w:rsidP="00B53C8E">
      <w:pPr>
        <w:pStyle w:val="BodyText"/>
        <w:spacing w:before="0" w:after="0"/>
      </w:pPr>
    </w:p>
    <w:p w14:paraId="4440D62B" w14:textId="1001B713" w:rsidR="009677A3" w:rsidRDefault="009677A3" w:rsidP="00B53C8E">
      <w:pPr>
        <w:pStyle w:val="BodyText"/>
        <w:spacing w:before="0" w:after="0"/>
      </w:pPr>
      <w:r>
        <w:t>XDP requires:</w:t>
      </w:r>
    </w:p>
    <w:p w14:paraId="71E8B454" w14:textId="6E43364E" w:rsidR="009677A3" w:rsidRDefault="009677A3" w:rsidP="009677A3">
      <w:pPr>
        <w:pStyle w:val="BodyText"/>
        <w:numPr>
          <w:ilvl w:val="0"/>
          <w:numId w:val="56"/>
        </w:numPr>
        <w:spacing w:before="0" w:after="0"/>
      </w:pPr>
      <w:proofErr w:type="spellStart"/>
      <w:r>
        <w:t>MultiQ</w:t>
      </w:r>
      <w:proofErr w:type="spellEnd"/>
      <w:r>
        <w:t xml:space="preserve"> NICs</w:t>
      </w:r>
    </w:p>
    <w:p w14:paraId="23873BBC" w14:textId="15AC2D8A" w:rsidR="009677A3" w:rsidRDefault="009677A3" w:rsidP="009677A3">
      <w:pPr>
        <w:pStyle w:val="BodyText"/>
        <w:numPr>
          <w:ilvl w:val="0"/>
          <w:numId w:val="56"/>
        </w:numPr>
        <w:spacing w:before="0" w:after="0"/>
      </w:pPr>
      <w:r>
        <w:t>Common protocol-generic offloads:</w:t>
      </w:r>
    </w:p>
    <w:p w14:paraId="5448B564" w14:textId="737553B1" w:rsidR="009677A3" w:rsidRDefault="009677A3" w:rsidP="009677A3">
      <w:pPr>
        <w:pStyle w:val="BodyText"/>
        <w:numPr>
          <w:ilvl w:val="1"/>
          <w:numId w:val="56"/>
        </w:numPr>
        <w:spacing w:before="0" w:after="0"/>
      </w:pPr>
      <w:r>
        <w:t>TX/RX checksum offload</w:t>
      </w:r>
    </w:p>
    <w:p w14:paraId="7718B31F" w14:textId="09EF43C0" w:rsidR="009677A3" w:rsidRDefault="009677A3" w:rsidP="009677A3">
      <w:pPr>
        <w:pStyle w:val="BodyText"/>
        <w:numPr>
          <w:ilvl w:val="1"/>
          <w:numId w:val="56"/>
        </w:numPr>
        <w:spacing w:before="0" w:after="0"/>
      </w:pPr>
      <w:r>
        <w:t>Received Side Scaling</w:t>
      </w:r>
    </w:p>
    <w:p w14:paraId="3B06C61C" w14:textId="4E7F17BC" w:rsidR="009677A3" w:rsidRDefault="009677A3" w:rsidP="009677A3">
      <w:pPr>
        <w:pStyle w:val="BodyText"/>
        <w:numPr>
          <w:ilvl w:val="1"/>
          <w:numId w:val="56"/>
        </w:numPr>
        <w:spacing w:before="0" w:after="0"/>
      </w:pPr>
      <w:r>
        <w:t>Transport Segmentation offload (TSO)</w:t>
      </w:r>
    </w:p>
    <w:p w14:paraId="7CBE57FE" w14:textId="2D429D2A" w:rsidR="009677A3" w:rsidRDefault="009677A3" w:rsidP="009677A3">
      <w:pPr>
        <w:pStyle w:val="BodyText"/>
        <w:spacing w:before="0" w:after="0"/>
      </w:pPr>
    </w:p>
    <w:p w14:paraId="3DF20E51" w14:textId="0A63DDA0" w:rsidR="009677A3" w:rsidRDefault="009677A3" w:rsidP="009677A3">
      <w:pPr>
        <w:pStyle w:val="BodyText"/>
        <w:spacing w:before="0" w:after="0"/>
      </w:pPr>
      <w:r>
        <w:t>XDP packet processor</w:t>
      </w:r>
      <w:r w:rsidR="009651C0">
        <w:t xml:space="preserve"> performs:</w:t>
      </w:r>
    </w:p>
    <w:p w14:paraId="7266F6B1" w14:textId="27F4D12E" w:rsidR="009651C0" w:rsidRDefault="009651C0" w:rsidP="009651C0">
      <w:pPr>
        <w:pStyle w:val="BodyText"/>
        <w:numPr>
          <w:ilvl w:val="0"/>
          <w:numId w:val="57"/>
        </w:numPr>
        <w:spacing w:before="0" w:after="0"/>
      </w:pPr>
      <w:r>
        <w:t>In Kernel RX packets processing</w:t>
      </w:r>
    </w:p>
    <w:p w14:paraId="7609AA93" w14:textId="61707396" w:rsidR="009651C0" w:rsidRDefault="009651C0" w:rsidP="009651C0">
      <w:pPr>
        <w:pStyle w:val="BodyText"/>
        <w:numPr>
          <w:ilvl w:val="0"/>
          <w:numId w:val="57"/>
        </w:numPr>
        <w:spacing w:before="0" w:after="0"/>
      </w:pPr>
      <w:r>
        <w:lastRenderedPageBreak/>
        <w:t>Process RX packets directly (without any additional memory allocation for software queue, nor socket buffer allocation)</w:t>
      </w:r>
    </w:p>
    <w:p w14:paraId="320F1CAE" w14:textId="2E5767E3" w:rsidR="009651C0" w:rsidRDefault="009651C0" w:rsidP="009651C0">
      <w:pPr>
        <w:pStyle w:val="BodyText"/>
        <w:numPr>
          <w:ilvl w:val="0"/>
          <w:numId w:val="57"/>
        </w:numPr>
        <w:spacing w:before="0" w:after="0"/>
      </w:pPr>
      <w:r>
        <w:t>Assign one CPU to each RX queue. This CPU can be configured into poll mode or interrupt mode.</w:t>
      </w:r>
    </w:p>
    <w:p w14:paraId="48F3B5F1" w14:textId="48EFB6C2" w:rsidR="009651C0" w:rsidRDefault="009651C0" w:rsidP="009651C0">
      <w:pPr>
        <w:pStyle w:val="BodyText"/>
        <w:numPr>
          <w:ilvl w:val="0"/>
          <w:numId w:val="57"/>
        </w:numPr>
        <w:spacing w:before="0" w:after="0"/>
      </w:pPr>
      <w:r>
        <w:t>Trigger BPF program for packet processing</w:t>
      </w:r>
    </w:p>
    <w:p w14:paraId="2F430226" w14:textId="38B64532" w:rsidR="009651C0" w:rsidRDefault="009651C0" w:rsidP="009651C0">
      <w:pPr>
        <w:pStyle w:val="BodyText"/>
        <w:spacing w:before="0" w:after="0"/>
      </w:pPr>
    </w:p>
    <w:p w14:paraId="43895D64" w14:textId="7D938F18" w:rsidR="009651C0" w:rsidRDefault="009651C0" w:rsidP="009651C0">
      <w:pPr>
        <w:pStyle w:val="BodyText"/>
        <w:spacing w:before="0" w:after="0"/>
      </w:pPr>
      <w:r>
        <w:t>BFP programs:</w:t>
      </w:r>
    </w:p>
    <w:p w14:paraId="20E58B8C" w14:textId="17E90672" w:rsidR="009651C0" w:rsidRDefault="0062299B" w:rsidP="009651C0">
      <w:pPr>
        <w:pStyle w:val="BodyText"/>
        <w:numPr>
          <w:ilvl w:val="0"/>
          <w:numId w:val="58"/>
        </w:numPr>
        <w:spacing w:before="0" w:after="0"/>
      </w:pPr>
      <w:r>
        <w:t>p</w:t>
      </w:r>
      <w:r w:rsidR="009651C0">
        <w:t>arse packets</w:t>
      </w:r>
    </w:p>
    <w:p w14:paraId="429F59DA" w14:textId="6C5DB740" w:rsidR="009651C0" w:rsidRDefault="0062299B" w:rsidP="009651C0">
      <w:pPr>
        <w:pStyle w:val="BodyText"/>
        <w:numPr>
          <w:ilvl w:val="0"/>
          <w:numId w:val="58"/>
        </w:numPr>
        <w:spacing w:before="0" w:after="0"/>
      </w:pPr>
      <w:r>
        <w:t>p</w:t>
      </w:r>
      <w:r w:rsidR="009651C0">
        <w:t>erform table lookup</w:t>
      </w:r>
    </w:p>
    <w:p w14:paraId="7F6DE5A6" w14:textId="414F24E0" w:rsidR="009651C0" w:rsidRDefault="0062299B" w:rsidP="009651C0">
      <w:pPr>
        <w:pStyle w:val="BodyText"/>
        <w:numPr>
          <w:ilvl w:val="0"/>
          <w:numId w:val="58"/>
        </w:numPr>
        <w:spacing w:before="0" w:after="0"/>
      </w:pPr>
      <w:r>
        <w:t>m</w:t>
      </w:r>
      <w:r w:rsidR="009651C0">
        <w:t>anage stateful filters</w:t>
      </w:r>
    </w:p>
    <w:p w14:paraId="6F06D60F" w14:textId="6C212BF2" w:rsidR="009651C0" w:rsidRPr="0062299B" w:rsidRDefault="0062299B" w:rsidP="009651C0">
      <w:pPr>
        <w:pStyle w:val="BodyText"/>
        <w:numPr>
          <w:ilvl w:val="0"/>
          <w:numId w:val="58"/>
        </w:numPr>
        <w:spacing w:before="0" w:after="0"/>
        <w:rPr>
          <w:lang w:val="en-GB"/>
        </w:rPr>
      </w:pPr>
      <w:r w:rsidRPr="0062299B">
        <w:rPr>
          <w:lang w:val="en-GB"/>
        </w:rPr>
        <w:t>m</w:t>
      </w:r>
      <w:r w:rsidR="009651C0" w:rsidRPr="0062299B">
        <w:rPr>
          <w:lang w:val="en-GB"/>
        </w:rPr>
        <w:t>anipulate packets (encapsulation, decapsulation, NAT, …)</w:t>
      </w:r>
    </w:p>
    <w:p w14:paraId="2AE039CF" w14:textId="77777777" w:rsidR="009651C0" w:rsidRPr="0062299B" w:rsidRDefault="009651C0" w:rsidP="009651C0">
      <w:pPr>
        <w:pStyle w:val="BodyText"/>
        <w:spacing w:before="0" w:after="0"/>
        <w:rPr>
          <w:lang w:val="en-GB"/>
        </w:rPr>
      </w:pPr>
    </w:p>
    <w:p w14:paraId="4E07907E" w14:textId="14DA2E36" w:rsidR="009651C0" w:rsidRPr="009651C0" w:rsidRDefault="009651C0" w:rsidP="009651C0">
      <w:pPr>
        <w:pStyle w:val="BodyText"/>
        <w:spacing w:before="0" w:after="0"/>
        <w:rPr>
          <w:lang w:val="en-GB"/>
        </w:rPr>
      </w:pPr>
      <w:r>
        <w:t xml:space="preserve">BFP program </w:t>
      </w:r>
      <w:r>
        <w:rPr>
          <w:lang w:val="en-GB"/>
        </w:rPr>
        <w:t>m</w:t>
      </w:r>
      <w:r w:rsidRPr="009651C0">
        <w:rPr>
          <w:lang w:val="en-GB"/>
        </w:rPr>
        <w:t xml:space="preserve">ain actions </w:t>
      </w:r>
      <w:proofErr w:type="gramStart"/>
      <w:r w:rsidRPr="009651C0">
        <w:rPr>
          <w:lang w:val="en-GB"/>
        </w:rPr>
        <w:t>are :</w:t>
      </w:r>
      <w:proofErr w:type="gramEnd"/>
    </w:p>
    <w:p w14:paraId="6FD463A0" w14:textId="0C14192B" w:rsidR="009677A3" w:rsidRDefault="009651C0" w:rsidP="0062299B">
      <w:pPr>
        <w:pStyle w:val="BodyText"/>
        <w:numPr>
          <w:ilvl w:val="0"/>
          <w:numId w:val="59"/>
        </w:numPr>
        <w:spacing w:before="0" w:after="0"/>
        <w:rPr>
          <w:lang w:val="en-GB"/>
        </w:rPr>
      </w:pPr>
      <w:r>
        <w:rPr>
          <w:lang w:val="en-GB"/>
        </w:rPr>
        <w:t>Forward</w:t>
      </w:r>
    </w:p>
    <w:p w14:paraId="17EF7F3D" w14:textId="4AD71619" w:rsidR="009651C0" w:rsidRDefault="009651C0" w:rsidP="0062299B">
      <w:pPr>
        <w:pStyle w:val="BodyText"/>
        <w:numPr>
          <w:ilvl w:val="0"/>
          <w:numId w:val="59"/>
        </w:numPr>
        <w:spacing w:before="0" w:after="0"/>
        <w:rPr>
          <w:lang w:val="en-GB"/>
        </w:rPr>
      </w:pPr>
      <w:r>
        <w:rPr>
          <w:lang w:val="en-GB"/>
        </w:rPr>
        <w:t>Forward after modification (NAT)</w:t>
      </w:r>
    </w:p>
    <w:p w14:paraId="3877A250" w14:textId="30C43C09" w:rsidR="009651C0" w:rsidRDefault="009651C0" w:rsidP="0062299B">
      <w:pPr>
        <w:pStyle w:val="BodyText"/>
        <w:numPr>
          <w:ilvl w:val="0"/>
          <w:numId w:val="59"/>
        </w:numPr>
        <w:spacing w:before="0" w:after="0"/>
        <w:rPr>
          <w:lang w:val="en-GB"/>
        </w:rPr>
      </w:pPr>
      <w:r>
        <w:rPr>
          <w:lang w:val="en-GB"/>
        </w:rPr>
        <w:t>Drop</w:t>
      </w:r>
    </w:p>
    <w:p w14:paraId="23DB5EC6" w14:textId="34867395" w:rsidR="009651C0" w:rsidRDefault="009651C0" w:rsidP="0062299B">
      <w:pPr>
        <w:pStyle w:val="BodyText"/>
        <w:numPr>
          <w:ilvl w:val="0"/>
          <w:numId w:val="59"/>
        </w:numPr>
        <w:spacing w:before="0" w:after="0"/>
        <w:rPr>
          <w:lang w:val="en-GB"/>
        </w:rPr>
      </w:pPr>
      <w:r>
        <w:rPr>
          <w:lang w:val="en-GB"/>
        </w:rPr>
        <w:t>Normal receive (regular Linux packet processing with socket buffer and TCP/IP stack)</w:t>
      </w:r>
    </w:p>
    <w:p w14:paraId="250CDF64" w14:textId="20288618" w:rsidR="009651C0" w:rsidRPr="009651C0" w:rsidRDefault="009651C0" w:rsidP="0062299B">
      <w:pPr>
        <w:pStyle w:val="BodyText"/>
        <w:numPr>
          <w:ilvl w:val="0"/>
          <w:numId w:val="59"/>
        </w:numPr>
        <w:spacing w:before="0" w:after="0"/>
        <w:rPr>
          <w:lang w:val="en-GB"/>
        </w:rPr>
      </w:pPr>
      <w:r>
        <w:rPr>
          <w:lang w:val="en-GB"/>
        </w:rPr>
        <w:t>Generic Receive Offload (coalesce several received packets of a same connection</w:t>
      </w:r>
    </w:p>
    <w:p w14:paraId="6B4F22EA" w14:textId="562E7830" w:rsidR="009677A3" w:rsidRDefault="009677A3" w:rsidP="009677A3">
      <w:pPr>
        <w:pStyle w:val="BodyText"/>
        <w:spacing w:before="0" w:after="0"/>
      </w:pPr>
    </w:p>
    <w:p w14:paraId="027498F6" w14:textId="197F8E0E" w:rsidR="005B449D" w:rsidRDefault="005B449D" w:rsidP="00B53C8E">
      <w:pPr>
        <w:pStyle w:val="BodyText"/>
        <w:spacing w:before="0" w:after="0"/>
      </w:pPr>
      <w:r>
        <w:t xml:space="preserve">XDP </w:t>
      </w:r>
      <w:r w:rsidR="0062299B">
        <w:t xml:space="preserve">is also able to </w:t>
      </w:r>
      <w:r>
        <w:t xml:space="preserve">offload </w:t>
      </w:r>
      <w:r w:rsidR="0062299B">
        <w:t>an</w:t>
      </w:r>
      <w:r>
        <w:t xml:space="preserve"> </w:t>
      </w:r>
      <w:proofErr w:type="spellStart"/>
      <w:r>
        <w:t>eBPF</w:t>
      </w:r>
      <w:proofErr w:type="spellEnd"/>
      <w:r>
        <w:t xml:space="preserve"> program to a NIC card which supports it, reducing the CPU load.</w:t>
      </w:r>
    </w:p>
    <w:p w14:paraId="4E1CCF5C" w14:textId="7A3BC713" w:rsidR="005B449D" w:rsidRDefault="005B449D" w:rsidP="00B53C8E">
      <w:pPr>
        <w:pStyle w:val="BodyText"/>
        <w:spacing w:before="0" w:after="0"/>
      </w:pPr>
    </w:p>
    <w:p w14:paraId="625117AA" w14:textId="0AD55489" w:rsidR="00B53C8E" w:rsidRDefault="00B53C8E" w:rsidP="00B53C8E">
      <w:pPr>
        <w:pStyle w:val="BodyText"/>
        <w:spacing w:before="0" w:after="0"/>
      </w:pPr>
      <w:r>
        <w:object w:dxaOrig="8172" w:dyaOrig="9444" w14:anchorId="0A8522EE">
          <v:shape id="_x0000_i1070" type="#_x0000_t75" style="width:272.45pt;height:314.5pt" o:ole="">
            <v:imagedata r:id="rId118" o:title=""/>
          </v:shape>
          <o:OLEObject Type="Embed" ProgID="Visio.Drawing.15" ShapeID="_x0000_i1070" DrawAspect="Content" ObjectID="_1656444165" r:id="rId119"/>
        </w:object>
      </w:r>
    </w:p>
    <w:p w14:paraId="59FA4EB0" w14:textId="182FFA40" w:rsidR="00B53C8E" w:rsidRDefault="00B53C8E" w:rsidP="00B53C8E">
      <w:pPr>
        <w:pStyle w:val="BodyText"/>
        <w:spacing w:before="0" w:after="0"/>
      </w:pPr>
    </w:p>
    <w:p w14:paraId="200B3F57" w14:textId="77777777" w:rsidR="00B53C8E" w:rsidRDefault="00B53C8E" w:rsidP="00B53C8E">
      <w:pPr>
        <w:pStyle w:val="BodyText"/>
        <w:spacing w:before="0" w:after="0"/>
      </w:pPr>
      <w:r>
        <w:t xml:space="preserve">XDP and </w:t>
      </w:r>
      <w:proofErr w:type="spellStart"/>
      <w:r>
        <w:t>eBPF</w:t>
      </w:r>
      <w:proofErr w:type="spellEnd"/>
      <w:r>
        <w:t xml:space="preserve"> does not require:</w:t>
      </w:r>
    </w:p>
    <w:p w14:paraId="6A89A9F8" w14:textId="11182345" w:rsidR="00B53C8E" w:rsidRDefault="00B53C8E" w:rsidP="00B53C8E">
      <w:pPr>
        <w:pStyle w:val="BodyText"/>
        <w:numPr>
          <w:ilvl w:val="0"/>
          <w:numId w:val="55"/>
        </w:numPr>
        <w:spacing w:before="0" w:after="0"/>
      </w:pPr>
      <w:r>
        <w:t>to allocate large pages</w:t>
      </w:r>
    </w:p>
    <w:p w14:paraId="3E4A863B" w14:textId="638F1293" w:rsidR="00B53C8E" w:rsidRDefault="00B53C8E" w:rsidP="00B53C8E">
      <w:pPr>
        <w:pStyle w:val="BodyText"/>
        <w:numPr>
          <w:ilvl w:val="0"/>
          <w:numId w:val="55"/>
        </w:numPr>
        <w:spacing w:before="0" w:after="0"/>
      </w:pPr>
      <w:r>
        <w:t>to allocate dedicated CPUs</w:t>
      </w:r>
    </w:p>
    <w:p w14:paraId="02C88FF6" w14:textId="6E8A04CA" w:rsidR="009677A3" w:rsidRDefault="009677A3" w:rsidP="00B53C8E">
      <w:pPr>
        <w:pStyle w:val="BodyText"/>
        <w:numPr>
          <w:ilvl w:val="0"/>
          <w:numId w:val="55"/>
        </w:numPr>
        <w:spacing w:before="0" w:after="0"/>
      </w:pPr>
      <w:r>
        <w:lastRenderedPageBreak/>
        <w:t>to choose packet polling or interrupt driven networking model</w:t>
      </w:r>
    </w:p>
    <w:p w14:paraId="4C0C57EE" w14:textId="7EE89194" w:rsidR="00B53C8E" w:rsidRDefault="00B53C8E" w:rsidP="00B53C8E">
      <w:pPr>
        <w:pStyle w:val="BodyText"/>
        <w:numPr>
          <w:ilvl w:val="0"/>
          <w:numId w:val="55"/>
        </w:numPr>
        <w:spacing w:before="0" w:after="0"/>
      </w:pPr>
      <w:r>
        <w:t xml:space="preserve">user space to kernel space context switching to perform </w:t>
      </w:r>
      <w:proofErr w:type="spellStart"/>
      <w:r>
        <w:t>eBPF</w:t>
      </w:r>
      <w:proofErr w:type="spellEnd"/>
      <w:r>
        <w:t xml:space="preserve"> filtering</w:t>
      </w:r>
    </w:p>
    <w:p w14:paraId="10961EC7" w14:textId="3687AB41" w:rsidR="00B53C8E" w:rsidRDefault="00B53C8E" w:rsidP="00B53C8E">
      <w:pPr>
        <w:pStyle w:val="BodyText"/>
        <w:numPr>
          <w:ilvl w:val="0"/>
          <w:numId w:val="55"/>
        </w:numPr>
        <w:spacing w:before="0" w:after="0"/>
      </w:pPr>
      <w:r>
        <w:t>allow packet processing offload when supported by used NIC card</w:t>
      </w:r>
    </w:p>
    <w:p w14:paraId="6A277F8C" w14:textId="77777777" w:rsidR="00B53C8E" w:rsidRDefault="00B53C8E" w:rsidP="00B53C8E">
      <w:pPr>
        <w:pStyle w:val="BodyText"/>
        <w:spacing w:before="0" w:after="0"/>
      </w:pPr>
    </w:p>
    <w:p w14:paraId="2D61DA43" w14:textId="22419E1E" w:rsidR="00B53C8E" w:rsidRDefault="002349D0" w:rsidP="00B53C8E">
      <w:pPr>
        <w:pStyle w:val="BodyText"/>
        <w:spacing w:before="0" w:after="0"/>
      </w:pPr>
      <w:r>
        <w:t xml:space="preserve">PS: </w:t>
      </w:r>
      <w:proofErr w:type="spellStart"/>
      <w:r>
        <w:t>eBPF</w:t>
      </w:r>
      <w:proofErr w:type="spellEnd"/>
      <w:r>
        <w:t xml:space="preserve"> rules are also supported in DPDK application.</w:t>
      </w:r>
    </w:p>
    <w:p w14:paraId="4B6C468C" w14:textId="424BECE4" w:rsidR="005B449D" w:rsidRPr="005B449D" w:rsidRDefault="005B449D" w:rsidP="005B449D">
      <w:pPr>
        <w:pStyle w:val="BodyText"/>
      </w:pPr>
      <w:r>
        <w:t>https://www.redhat.com/en/blog/using-express-data-path-xdp-red-hat-enterprise-linux-8</w:t>
      </w:r>
    </w:p>
    <w:p w14:paraId="1B41745A" w14:textId="41698AD6" w:rsidR="00357C9B" w:rsidRDefault="00357C9B" w:rsidP="00FE5719">
      <w:pPr>
        <w:pStyle w:val="BodyText"/>
        <w:spacing w:before="0" w:after="0"/>
      </w:pPr>
    </w:p>
    <w:p w14:paraId="1FBF17F5" w14:textId="6C8579E5" w:rsidR="00BC3B9A" w:rsidRDefault="00CF39EE" w:rsidP="00BC3B9A">
      <w:pPr>
        <w:pStyle w:val="BodyText"/>
        <w:spacing w:after="0"/>
      </w:pPr>
      <w:r w:rsidRPr="00CF39EE">
        <w:rPr>
          <w:highlight w:val="yellow"/>
        </w:rPr>
        <w:t xml:space="preserve">Question: What about Contrail and </w:t>
      </w:r>
      <w:r w:rsidR="00BC3B9A" w:rsidRPr="00CF39EE">
        <w:rPr>
          <w:highlight w:val="yellow"/>
        </w:rPr>
        <w:t xml:space="preserve">XDP </w:t>
      </w:r>
      <w:proofErr w:type="gramStart"/>
      <w:r w:rsidRPr="00CF39EE">
        <w:rPr>
          <w:highlight w:val="yellow"/>
        </w:rPr>
        <w:t>support ?</w:t>
      </w:r>
      <w:proofErr w:type="gramEnd"/>
    </w:p>
    <w:p w14:paraId="7C3054F7" w14:textId="65388A54" w:rsidR="00BC3B9A" w:rsidRDefault="00BC3B9A" w:rsidP="00FE5719">
      <w:pPr>
        <w:pStyle w:val="BodyText"/>
        <w:spacing w:before="0" w:after="0"/>
      </w:pPr>
    </w:p>
    <w:p w14:paraId="451FA96F" w14:textId="77777777" w:rsidR="00BC3B9A" w:rsidRDefault="00BC3B9A" w:rsidP="00FE5719">
      <w:pPr>
        <w:pStyle w:val="BodyText"/>
        <w:spacing w:before="0" w:after="0"/>
      </w:pPr>
    </w:p>
    <w:p w14:paraId="62AF6891" w14:textId="0F9AB50F" w:rsidR="008C0971" w:rsidRDefault="00D974B7" w:rsidP="00FE5719">
      <w:pPr>
        <w:pStyle w:val="BodyText"/>
        <w:spacing w:before="0" w:after="0"/>
      </w:pPr>
      <w:r>
        <w:rPr>
          <w:noProof/>
        </w:rPr>
        <w:drawing>
          <wp:inline distT="0" distB="0" distL="0" distR="0" wp14:anchorId="16F791D9" wp14:editId="3AA96529">
            <wp:extent cx="5760720" cy="2720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F2B62F8" w14:textId="0D823D24" w:rsidR="008C0971" w:rsidRDefault="008C0971" w:rsidP="00FE5719">
      <w:pPr>
        <w:pStyle w:val="BodyText"/>
        <w:spacing w:before="0" w:after="0"/>
      </w:pPr>
    </w:p>
    <w:p w14:paraId="5870368A" w14:textId="5B447A36" w:rsidR="00D70721" w:rsidRDefault="00D70721">
      <w:pPr>
        <w:spacing w:after="160" w:line="259" w:lineRule="auto"/>
      </w:pPr>
      <w:r>
        <w:br w:type="page"/>
      </w:r>
    </w:p>
    <w:p w14:paraId="63B329FE" w14:textId="1DA8BE00" w:rsidR="00D70721" w:rsidRDefault="00D70721" w:rsidP="00D70721">
      <w:pPr>
        <w:pStyle w:val="Heading2"/>
      </w:pPr>
      <w:bookmarkStart w:id="127" w:name="_Toc42974289"/>
      <w:r>
        <w:lastRenderedPageBreak/>
        <w:t>NIC virtualization solution</w:t>
      </w:r>
      <w:r w:rsidR="008C1BC7">
        <w:t>s</w:t>
      </w:r>
      <w:r>
        <w:t xml:space="preserve"> summary</w:t>
      </w:r>
      <w:bookmarkEnd w:id="127"/>
    </w:p>
    <w:p w14:paraId="7FC7DB92" w14:textId="4B062143" w:rsidR="00D70721" w:rsidRDefault="008C1BC7" w:rsidP="00D70721">
      <w:pPr>
        <w:pStyle w:val="BodyText"/>
        <w:spacing w:before="0" w:after="0"/>
      </w:pPr>
      <w:r>
        <w:t xml:space="preserve">We’ve seen lots of NIC virtualization models for virtual instances. From a full software implementation like proposed by </w:t>
      </w:r>
      <w:proofErr w:type="spellStart"/>
      <w:r>
        <w:t>VirtIO</w:t>
      </w:r>
      <w:proofErr w:type="spellEnd"/>
      <w:r>
        <w:t xml:space="preserve"> to fully hardware assisted solution like proposed by SR-IOV. Also, DPDK is providing the ability to move NIC packet processing from Kernel space to </w:t>
      </w:r>
      <w:proofErr w:type="spellStart"/>
      <w:r>
        <w:t>userspace</w:t>
      </w:r>
      <w:proofErr w:type="spellEnd"/>
      <w:r>
        <w:t>.</w:t>
      </w:r>
    </w:p>
    <w:p w14:paraId="75DCB7C4" w14:textId="77777777" w:rsidR="008C1BC7" w:rsidRDefault="008C1BC7" w:rsidP="00D70721">
      <w:pPr>
        <w:pStyle w:val="BodyText"/>
        <w:spacing w:before="0" w:after="0"/>
      </w:pPr>
    </w:p>
    <w:p w14:paraId="313F7710" w14:textId="450877A7" w:rsidR="00D70721" w:rsidRDefault="00D70721" w:rsidP="00D70721">
      <w:pPr>
        <w:pStyle w:val="BodyText"/>
        <w:spacing w:before="0" w:after="0"/>
      </w:pPr>
      <w:r>
        <w:t>In the diagram below we are providing an overview of NIC virtualization solution:</w:t>
      </w:r>
    </w:p>
    <w:p w14:paraId="6AC76093" w14:textId="77777777" w:rsidR="00D70721" w:rsidRDefault="00D70721" w:rsidP="001D6FD5">
      <w:pPr>
        <w:pStyle w:val="BodyText"/>
        <w:numPr>
          <w:ilvl w:val="0"/>
          <w:numId w:val="54"/>
        </w:numPr>
        <w:spacing w:before="0" w:after="0"/>
      </w:pPr>
      <w:r>
        <w:t>Fully software solutions are very flexible and fits well with SDN and Cloud feature expectation (Live migration, east-west traffic inside host computes)</w:t>
      </w:r>
    </w:p>
    <w:p w14:paraId="7DD0D757" w14:textId="77777777" w:rsidR="00D70721" w:rsidRDefault="00D70721" w:rsidP="001D6FD5">
      <w:pPr>
        <w:pStyle w:val="BodyText"/>
        <w:numPr>
          <w:ilvl w:val="0"/>
          <w:numId w:val="54"/>
        </w:numPr>
        <w:spacing w:before="0" w:after="0"/>
      </w:pPr>
      <w:r>
        <w:t>Hardware assisted solutions are very performant but fit less with expected virtua</w:t>
      </w:r>
      <w:bookmarkStart w:id="128" w:name="_GoBack"/>
      <w:bookmarkEnd w:id="128"/>
      <w:r>
        <w:t>lization flexibility. Guest VM migration is poorly supported due to hardware dependencies. These solutions fit well with application requiring a huge north-south traffic (from Guest WM to cloud outside).</w:t>
      </w:r>
    </w:p>
    <w:p w14:paraId="4FE23332" w14:textId="77777777" w:rsidR="00D70721" w:rsidRDefault="00D70721" w:rsidP="00D70721">
      <w:pPr>
        <w:pStyle w:val="BodyText"/>
        <w:spacing w:before="0" w:after="0"/>
      </w:pPr>
    </w:p>
    <w:p w14:paraId="33D2D21E" w14:textId="6323686A" w:rsidR="00D70721" w:rsidRDefault="001D6FD5" w:rsidP="00D70721">
      <w:pPr>
        <w:pStyle w:val="BodyText"/>
        <w:spacing w:before="0" w:after="0"/>
      </w:pPr>
      <w:r>
        <w:object w:dxaOrig="6012" w:dyaOrig="4885" w14:anchorId="4A782FA0">
          <v:shape id="_x0000_i1071" type="#_x0000_t75" style="width:261.5pt;height:212.55pt" o:ole="">
            <v:imagedata r:id="rId121" o:title=""/>
          </v:shape>
          <o:OLEObject Type="Embed" ProgID="Visio.Drawing.15" ShapeID="_x0000_i1071" DrawAspect="Content" ObjectID="_1656444166" r:id="rId122"/>
        </w:object>
      </w:r>
    </w:p>
    <w:p w14:paraId="39D39148" w14:textId="65DFE6C2" w:rsidR="00D70721" w:rsidRDefault="00D70721" w:rsidP="00D70721">
      <w:pPr>
        <w:pStyle w:val="BodyText"/>
        <w:spacing w:before="0" w:after="0"/>
      </w:pPr>
    </w:p>
    <w:p w14:paraId="3EF07EC2" w14:textId="12845C9E" w:rsidR="00D70721" w:rsidRDefault="00D70721" w:rsidP="00D70721">
      <w:pPr>
        <w:pStyle w:val="BodyText"/>
        <w:spacing w:before="0" w:after="0"/>
      </w:pPr>
      <w:r>
        <w:t xml:space="preserve">In the middle, </w:t>
      </w:r>
      <w:proofErr w:type="spellStart"/>
      <w:r>
        <w:t>SmartNIC</w:t>
      </w:r>
      <w:proofErr w:type="spellEnd"/>
      <w:r>
        <w:t xml:space="preserve"> and DPDK are offering the best compromise for </w:t>
      </w:r>
      <w:proofErr w:type="gramStart"/>
      <w:r>
        <w:t>a</w:t>
      </w:r>
      <w:proofErr w:type="gramEnd"/>
      <w:r>
        <w:t xml:space="preserve"> SDN usage. Smart NIC are proposing very high performance, but this is still not a fully mature solution (lots of implementations vendor specific, no agreed standard).</w:t>
      </w:r>
    </w:p>
    <w:p w14:paraId="0CCD66E1" w14:textId="77777777" w:rsidR="00D70721" w:rsidRDefault="00D70721" w:rsidP="00D70721">
      <w:pPr>
        <w:pStyle w:val="BodyText"/>
        <w:spacing w:before="0" w:after="0"/>
      </w:pPr>
    </w:p>
    <w:tbl>
      <w:tblPr>
        <w:tblStyle w:val="GridTable4-Accent5"/>
        <w:tblW w:w="9067" w:type="dxa"/>
        <w:tblLayout w:type="fixed"/>
        <w:tblLook w:val="04A0" w:firstRow="1" w:lastRow="0" w:firstColumn="1" w:lastColumn="0" w:noHBand="0" w:noVBand="1"/>
      </w:tblPr>
      <w:tblGrid>
        <w:gridCol w:w="1773"/>
        <w:gridCol w:w="1043"/>
        <w:gridCol w:w="1249"/>
        <w:gridCol w:w="1166"/>
        <w:gridCol w:w="1323"/>
        <w:gridCol w:w="1238"/>
        <w:gridCol w:w="1275"/>
      </w:tblGrid>
      <w:tr w:rsidR="00D70721" w14:paraId="05666EEE" w14:textId="77777777" w:rsidTr="00D7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04793C78"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Feature</w:t>
            </w:r>
          </w:p>
        </w:tc>
        <w:tc>
          <w:tcPr>
            <w:tcW w:w="1043" w:type="dxa"/>
            <w:vAlign w:val="center"/>
          </w:tcPr>
          <w:p w14:paraId="3A117BBF"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vhost</w:t>
            </w:r>
            <w:proofErr w:type="spellEnd"/>
            <w:r w:rsidRPr="004845DF">
              <w:rPr>
                <w:rFonts w:ascii="Arial Narrow" w:hAnsi="Arial Narrow"/>
                <w:sz w:val="22"/>
                <w:szCs w:val="22"/>
              </w:rPr>
              <w:t>-net</w:t>
            </w:r>
          </w:p>
          <w:p w14:paraId="4BC5120C"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w:t>
            </w:r>
            <w:proofErr w:type="spellEnd"/>
            <w:r w:rsidRPr="004845DF">
              <w:rPr>
                <w:rFonts w:ascii="Arial Narrow" w:hAnsi="Arial Narrow"/>
                <w:sz w:val="22"/>
                <w:szCs w:val="22"/>
              </w:rPr>
              <w:t>-net</w:t>
            </w:r>
          </w:p>
        </w:tc>
        <w:tc>
          <w:tcPr>
            <w:tcW w:w="1249" w:type="dxa"/>
            <w:vAlign w:val="center"/>
          </w:tcPr>
          <w:p w14:paraId="6252310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vhost</w:t>
            </w:r>
            <w:proofErr w:type="spellEnd"/>
            <w:r w:rsidRPr="004845DF">
              <w:rPr>
                <w:rFonts w:ascii="Arial Narrow" w:hAnsi="Arial Narrow"/>
                <w:sz w:val="22"/>
                <w:szCs w:val="22"/>
              </w:rPr>
              <w:t>-user</w:t>
            </w:r>
          </w:p>
          <w:p w14:paraId="062F84C8"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virtio-pmd</w:t>
            </w:r>
            <w:proofErr w:type="spellEnd"/>
          </w:p>
        </w:tc>
        <w:tc>
          <w:tcPr>
            <w:tcW w:w="1166" w:type="dxa"/>
            <w:vAlign w:val="center"/>
          </w:tcPr>
          <w:p w14:paraId="680598B6"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SR-IOV</w:t>
            </w:r>
          </w:p>
        </w:tc>
        <w:tc>
          <w:tcPr>
            <w:tcW w:w="1323" w:type="dxa"/>
            <w:vAlign w:val="center"/>
          </w:tcPr>
          <w:p w14:paraId="39C076D4"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w:t>
            </w:r>
            <w:proofErr w:type="spellEnd"/>
            <w:r w:rsidRPr="004845DF">
              <w:rPr>
                <w:rFonts w:ascii="Arial Narrow" w:hAnsi="Arial Narrow"/>
                <w:sz w:val="22"/>
                <w:szCs w:val="22"/>
              </w:rPr>
              <w:t xml:space="preserve"> full HW offload</w:t>
            </w:r>
          </w:p>
        </w:tc>
        <w:tc>
          <w:tcPr>
            <w:tcW w:w="1238" w:type="dxa"/>
            <w:vAlign w:val="center"/>
          </w:tcPr>
          <w:p w14:paraId="279B6E6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vDPA</w:t>
            </w:r>
            <w:proofErr w:type="spellEnd"/>
          </w:p>
        </w:tc>
        <w:tc>
          <w:tcPr>
            <w:tcW w:w="1275" w:type="dxa"/>
            <w:vAlign w:val="center"/>
          </w:tcPr>
          <w:p w14:paraId="10E6E832"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Smartnic</w:t>
            </w:r>
            <w:proofErr w:type="spellEnd"/>
          </w:p>
        </w:tc>
      </w:tr>
      <w:tr w:rsidR="00D70721" w14:paraId="2FA949B8"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45BA4CBE"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Performance</w:t>
            </w:r>
          </w:p>
        </w:tc>
        <w:tc>
          <w:tcPr>
            <w:tcW w:w="1043" w:type="dxa"/>
            <w:vAlign w:val="center"/>
          </w:tcPr>
          <w:p w14:paraId="171EFC4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Low</w:t>
            </w:r>
          </w:p>
        </w:tc>
        <w:tc>
          <w:tcPr>
            <w:tcW w:w="1249" w:type="dxa"/>
            <w:vAlign w:val="center"/>
          </w:tcPr>
          <w:p w14:paraId="1AC0EECF"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high</w:t>
            </w:r>
          </w:p>
        </w:tc>
        <w:tc>
          <w:tcPr>
            <w:tcW w:w="1166" w:type="dxa"/>
            <w:vAlign w:val="center"/>
          </w:tcPr>
          <w:p w14:paraId="76964BD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7EE7A23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323" w:type="dxa"/>
            <w:vAlign w:val="center"/>
          </w:tcPr>
          <w:p w14:paraId="1746D340"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13230BC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238" w:type="dxa"/>
            <w:vAlign w:val="center"/>
          </w:tcPr>
          <w:p w14:paraId="4288913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0C389BD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275" w:type="dxa"/>
            <w:vAlign w:val="center"/>
          </w:tcPr>
          <w:p w14:paraId="72C04AC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560241F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r>
      <w:tr w:rsidR="00D70721" w14:paraId="2537A5E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0C7DD90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data path hardware offloading</w:t>
            </w:r>
          </w:p>
        </w:tc>
        <w:tc>
          <w:tcPr>
            <w:tcW w:w="1043" w:type="dxa"/>
            <w:vAlign w:val="center"/>
          </w:tcPr>
          <w:p w14:paraId="52FBE2C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24386C4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239D994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700F3F2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13F73BC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0EBDDF9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20574B1"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2E581E3"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control path hardware offloading</w:t>
            </w:r>
          </w:p>
        </w:tc>
        <w:tc>
          <w:tcPr>
            <w:tcW w:w="1043" w:type="dxa"/>
            <w:vAlign w:val="center"/>
          </w:tcPr>
          <w:p w14:paraId="19B4C6EC" w14:textId="77777777" w:rsidR="00D70721" w:rsidRPr="004845DF" w:rsidRDefault="00D70721" w:rsidP="00D70721">
            <w:pPr>
              <w:pStyle w:val="BodyText"/>
              <w:tabs>
                <w:tab w:val="left" w:pos="900"/>
              </w:tabs>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473FFCF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7CD8502A"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1188638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386001A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562C069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r>
      <w:tr w:rsidR="00D70721" w14:paraId="2289139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65AA016"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Guest user NIC</w:t>
            </w:r>
          </w:p>
        </w:tc>
        <w:tc>
          <w:tcPr>
            <w:tcW w:w="1043" w:type="dxa"/>
            <w:vAlign w:val="center"/>
          </w:tcPr>
          <w:p w14:paraId="6DBC5A82"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N/A</w:t>
            </w:r>
          </w:p>
        </w:tc>
        <w:tc>
          <w:tcPr>
            <w:tcW w:w="1249" w:type="dxa"/>
            <w:vAlign w:val="center"/>
          </w:tcPr>
          <w:p w14:paraId="6DE92A5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166" w:type="dxa"/>
            <w:vAlign w:val="center"/>
          </w:tcPr>
          <w:p w14:paraId="250ACC16"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323" w:type="dxa"/>
            <w:vAlign w:val="center"/>
          </w:tcPr>
          <w:p w14:paraId="2A44388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38" w:type="dxa"/>
            <w:vAlign w:val="center"/>
          </w:tcPr>
          <w:p w14:paraId="1639EA17"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75" w:type="dxa"/>
            <w:vAlign w:val="center"/>
          </w:tcPr>
          <w:p w14:paraId="46D633A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r>
      <w:tr w:rsidR="00D70721" w14:paraId="21B1F89C"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FC26ED5"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Guest Kernel NIC</w:t>
            </w:r>
          </w:p>
        </w:tc>
        <w:tc>
          <w:tcPr>
            <w:tcW w:w="1043" w:type="dxa"/>
            <w:vAlign w:val="center"/>
          </w:tcPr>
          <w:p w14:paraId="6122EAC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1396730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0DC84C29"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581E683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21918723"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66FA0C2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1716CCB0"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439B3F7B" w14:textId="77777777" w:rsidR="00D70721" w:rsidRPr="004845DF" w:rsidRDefault="00D70721" w:rsidP="00D70721">
            <w:pPr>
              <w:pStyle w:val="BodyText"/>
              <w:spacing w:before="0" w:after="0"/>
              <w:rPr>
                <w:rFonts w:ascii="Arial Narrow" w:hAnsi="Arial Narrow"/>
                <w:sz w:val="22"/>
                <w:szCs w:val="22"/>
              </w:rPr>
            </w:pPr>
            <w:proofErr w:type="spellStart"/>
            <w:r w:rsidRPr="004845DF">
              <w:rPr>
                <w:rFonts w:ascii="Arial Narrow" w:hAnsi="Arial Narrow"/>
                <w:sz w:val="22"/>
                <w:szCs w:val="22"/>
              </w:rPr>
              <w:t>VirIO</w:t>
            </w:r>
            <w:proofErr w:type="spellEnd"/>
            <w:r w:rsidRPr="004845DF">
              <w:rPr>
                <w:rFonts w:ascii="Arial Narrow" w:hAnsi="Arial Narrow"/>
                <w:sz w:val="22"/>
                <w:szCs w:val="22"/>
              </w:rPr>
              <w:t xml:space="preserve"> Standard</w:t>
            </w:r>
          </w:p>
        </w:tc>
        <w:tc>
          <w:tcPr>
            <w:tcW w:w="1043" w:type="dxa"/>
            <w:vAlign w:val="center"/>
          </w:tcPr>
          <w:p w14:paraId="35DF1E1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B92FC8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0ED9CA8"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69FB0E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07532A0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1C80DFC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4D65FB3"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0B7302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SDN switching support</w:t>
            </w:r>
          </w:p>
        </w:tc>
        <w:tc>
          <w:tcPr>
            <w:tcW w:w="1043" w:type="dxa"/>
            <w:vAlign w:val="center"/>
          </w:tcPr>
          <w:p w14:paraId="6EBF85E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4802C0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04251AC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E80F3C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38" w:type="dxa"/>
            <w:vAlign w:val="center"/>
          </w:tcPr>
          <w:p w14:paraId="5415B91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606A9B58"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Yes</w:t>
            </w:r>
          </w:p>
        </w:tc>
      </w:tr>
      <w:tr w:rsidR="00D70721" w14:paraId="6C4A5C51"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F2242F9" w14:textId="77777777" w:rsidR="00D70721" w:rsidRPr="004845DF" w:rsidRDefault="00D70721" w:rsidP="00D70721">
            <w:pPr>
              <w:pStyle w:val="BodyText"/>
              <w:spacing w:before="0" w:after="0"/>
              <w:rPr>
                <w:rFonts w:ascii="Arial Narrow" w:hAnsi="Arial Narrow"/>
                <w:sz w:val="22"/>
                <w:szCs w:val="22"/>
              </w:rPr>
            </w:pPr>
            <w:r>
              <w:rPr>
                <w:rFonts w:ascii="Arial Narrow" w:hAnsi="Arial Narrow"/>
                <w:sz w:val="22"/>
                <w:szCs w:val="22"/>
              </w:rPr>
              <w:lastRenderedPageBreak/>
              <w:t>Live Migration</w:t>
            </w:r>
          </w:p>
        </w:tc>
        <w:tc>
          <w:tcPr>
            <w:tcW w:w="1043" w:type="dxa"/>
            <w:vAlign w:val="center"/>
          </w:tcPr>
          <w:p w14:paraId="4070287E"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29CE420A"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8C8526C"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680EDC7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38" w:type="dxa"/>
            <w:vAlign w:val="center"/>
          </w:tcPr>
          <w:p w14:paraId="1D2BA16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75" w:type="dxa"/>
            <w:vAlign w:val="center"/>
          </w:tcPr>
          <w:p w14:paraId="2DDC0220" w14:textId="77777777" w:rsidR="00D70721"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Yes (*)</w:t>
            </w:r>
          </w:p>
        </w:tc>
      </w:tr>
    </w:tbl>
    <w:p w14:paraId="7BC46F55" w14:textId="77777777" w:rsidR="00D70721" w:rsidRDefault="00D70721" w:rsidP="00D70721">
      <w:pPr>
        <w:pStyle w:val="BodyText"/>
        <w:spacing w:before="0" w:after="0"/>
      </w:pPr>
    </w:p>
    <w:p w14:paraId="46C5E87C" w14:textId="25EDE782" w:rsidR="00D70721" w:rsidRDefault="00D70721" w:rsidP="00D70721">
      <w:pPr>
        <w:pStyle w:val="BodyText"/>
        <w:spacing w:before="0" w:after="0"/>
      </w:pPr>
      <w:r>
        <w:t xml:space="preserve">(*): depends on hardware and QEMU latest </w:t>
      </w:r>
      <w:proofErr w:type="spellStart"/>
      <w:r>
        <w:t>virtio</w:t>
      </w:r>
      <w:proofErr w:type="spellEnd"/>
      <w:r>
        <w:t xml:space="preserve"> specification support</w:t>
      </w:r>
      <w:r w:rsidR="008C1BC7">
        <w:t xml:space="preserve"> on the NIC card.</w:t>
      </w:r>
    </w:p>
    <w:p w14:paraId="6B6229F4" w14:textId="58DAB64C" w:rsidR="0072021D" w:rsidRDefault="0072021D">
      <w:pPr>
        <w:spacing w:after="160" w:line="259" w:lineRule="auto"/>
        <w:rPr>
          <w:rFonts w:asciiTheme="majorHAnsi" w:eastAsiaTheme="majorEastAsia" w:hAnsiTheme="majorHAnsi" w:cstheme="majorBidi"/>
          <w:b/>
          <w:bCs/>
          <w:color w:val="4472C4" w:themeColor="accent1"/>
          <w:sz w:val="28"/>
          <w:szCs w:val="28"/>
        </w:rPr>
      </w:pPr>
      <w:bookmarkStart w:id="129" w:name="X3ad4e87c5b83c11c37528c0f2ee4d5dd1394e79"/>
      <w:r>
        <w:br w:type="page"/>
      </w:r>
    </w:p>
    <w:p w14:paraId="0DE0D278" w14:textId="1082D801" w:rsidR="00FE5719" w:rsidRPr="00CE30B9" w:rsidRDefault="0072021D" w:rsidP="00FE5719">
      <w:pPr>
        <w:pStyle w:val="Heading2"/>
        <w:spacing w:before="0"/>
        <w:rPr>
          <w:lang w:val="fr-FR"/>
        </w:rPr>
      </w:pPr>
      <w:bookmarkStart w:id="130" w:name="_Toc42974290"/>
      <w:r w:rsidRPr="00CE30B9">
        <w:rPr>
          <w:lang w:val="fr-FR"/>
        </w:rPr>
        <w:lastRenderedPageBreak/>
        <w:t>Contrail</w:t>
      </w:r>
      <w:r w:rsidR="00FE5719" w:rsidRPr="00CE30B9">
        <w:rPr>
          <w:lang w:val="fr-FR"/>
        </w:rPr>
        <w:t xml:space="preserve"> DPDK</w:t>
      </w:r>
      <w:bookmarkEnd w:id="129"/>
      <w:r w:rsidRPr="00CE30B9">
        <w:rPr>
          <w:lang w:val="fr-FR"/>
        </w:rPr>
        <w:t xml:space="preserve"> </w:t>
      </w:r>
      <w:proofErr w:type="spellStart"/>
      <w:r w:rsidRPr="00CE30B9">
        <w:rPr>
          <w:lang w:val="fr-FR"/>
        </w:rPr>
        <w:t>vrouter</w:t>
      </w:r>
      <w:proofErr w:type="spellEnd"/>
      <w:r w:rsidRPr="00CE30B9">
        <w:rPr>
          <w:lang w:val="fr-FR"/>
        </w:rPr>
        <w:t xml:space="preserve"> application</w:t>
      </w:r>
      <w:r w:rsidR="00EA7B4F" w:rsidRPr="00CE30B9">
        <w:rPr>
          <w:lang w:val="fr-FR"/>
        </w:rPr>
        <w:t xml:space="preserve"> - </w:t>
      </w:r>
      <w:proofErr w:type="spellStart"/>
      <w:r w:rsidR="00EA7B4F" w:rsidRPr="00CE30B9">
        <w:rPr>
          <w:lang w:val="fr-FR"/>
        </w:rPr>
        <w:t>supported</w:t>
      </w:r>
      <w:proofErr w:type="spellEnd"/>
      <w:r w:rsidR="00EA7B4F" w:rsidRPr="00CE30B9">
        <w:rPr>
          <w:lang w:val="fr-FR"/>
        </w:rPr>
        <w:t xml:space="preserve"> </w:t>
      </w:r>
      <w:proofErr w:type="spellStart"/>
      <w:r w:rsidR="00CE30B9" w:rsidRPr="00CE30B9">
        <w:rPr>
          <w:lang w:val="fr-FR"/>
        </w:rPr>
        <w:t>mode</w:t>
      </w:r>
      <w:r w:rsidR="00CE30B9">
        <w:rPr>
          <w:lang w:val="fr-FR"/>
        </w:rPr>
        <w:t>ls</w:t>
      </w:r>
      <w:bookmarkEnd w:id="130"/>
      <w:proofErr w:type="spellEnd"/>
    </w:p>
    <w:p w14:paraId="74CA6264" w14:textId="5A005EDF" w:rsidR="00D70721" w:rsidRPr="00CE30B9" w:rsidRDefault="00D70721" w:rsidP="00D70721">
      <w:pPr>
        <w:spacing w:after="160" w:line="259" w:lineRule="auto"/>
        <w:rPr>
          <w:lang w:val="fr-FR"/>
        </w:rPr>
      </w:pPr>
    </w:p>
    <w:p w14:paraId="132D9E7A" w14:textId="77777777" w:rsidR="00D70721" w:rsidRDefault="00D70721" w:rsidP="00D70721">
      <w:pPr>
        <w:pStyle w:val="BodyText"/>
        <w:spacing w:before="0" w:after="0"/>
      </w:pPr>
      <w:r>
        <w:rPr>
          <w:noProof/>
        </w:rPr>
        <w:drawing>
          <wp:inline distT="0" distB="0" distL="0" distR="0" wp14:anchorId="7284BC5C" wp14:editId="693B0ECE">
            <wp:extent cx="5760720" cy="36175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14:paraId="58256371" w14:textId="77777777" w:rsidR="00D70721" w:rsidRDefault="00D70721" w:rsidP="00D70721">
      <w:pPr>
        <w:pStyle w:val="BodyText"/>
        <w:spacing w:before="0" w:after="0"/>
      </w:pPr>
    </w:p>
    <w:p w14:paraId="2D64DDF0" w14:textId="77777777" w:rsidR="00D70721" w:rsidRDefault="00D70721" w:rsidP="00D70721">
      <w:pPr>
        <w:pStyle w:val="BodyText"/>
        <w:spacing w:before="0" w:after="0"/>
      </w:pPr>
      <w:r>
        <w:rPr>
          <w:noProof/>
        </w:rPr>
        <w:drawing>
          <wp:inline distT="0" distB="0" distL="0" distR="0" wp14:anchorId="19B3D891" wp14:editId="23880373">
            <wp:extent cx="5753100" cy="25450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inline>
        </w:drawing>
      </w:r>
    </w:p>
    <w:p w14:paraId="11A30BA5" w14:textId="77777777" w:rsidR="00D70721" w:rsidRDefault="00D70721" w:rsidP="00D70721">
      <w:pPr>
        <w:pStyle w:val="BodyText"/>
        <w:spacing w:before="0" w:after="0"/>
      </w:pPr>
    </w:p>
    <w:p w14:paraId="2D18228D" w14:textId="11F24C99" w:rsidR="00D70721" w:rsidRDefault="00D70721" w:rsidP="00D70721">
      <w:pPr>
        <w:pStyle w:val="BodyText"/>
        <w:spacing w:before="0" w:after="0"/>
      </w:pPr>
    </w:p>
    <w:p w14:paraId="1771471A" w14:textId="6FC168CA" w:rsidR="00D70721" w:rsidRDefault="00D70721" w:rsidP="00D70721">
      <w:pPr>
        <w:pStyle w:val="BodyText"/>
        <w:spacing w:before="0" w:after="0"/>
      </w:pPr>
    </w:p>
    <w:p w14:paraId="69DDFDFF" w14:textId="77777777" w:rsidR="00D70721" w:rsidRPr="00D70721" w:rsidRDefault="00D70721" w:rsidP="00D70721">
      <w:pPr>
        <w:pStyle w:val="BodyText"/>
      </w:pPr>
    </w:p>
    <w:tbl>
      <w:tblPr>
        <w:tblStyle w:val="Table"/>
        <w:tblW w:w="4999" w:type="pct"/>
        <w:tblInd w:w="0" w:type="dxa"/>
        <w:tblLook w:val="07E0" w:firstRow="1" w:lastRow="1" w:firstColumn="1" w:lastColumn="1" w:noHBand="1" w:noVBand="1"/>
      </w:tblPr>
      <w:tblGrid>
        <w:gridCol w:w="2648"/>
        <w:gridCol w:w="1292"/>
        <w:gridCol w:w="1330"/>
        <w:gridCol w:w="1252"/>
        <w:gridCol w:w="1290"/>
        <w:gridCol w:w="1258"/>
      </w:tblGrid>
      <w:tr w:rsidR="00FE5719" w14:paraId="11BD232A" w14:textId="77777777" w:rsidTr="00FE5719">
        <w:tc>
          <w:tcPr>
            <w:tcW w:w="0" w:type="auto"/>
            <w:tcBorders>
              <w:top w:val="nil"/>
              <w:left w:val="nil"/>
              <w:bottom w:val="single" w:sz="2" w:space="0" w:color="auto"/>
              <w:right w:val="nil"/>
            </w:tcBorders>
            <w:vAlign w:val="bottom"/>
            <w:hideMark/>
          </w:tcPr>
          <w:p w14:paraId="04F70C8E" w14:textId="77777777" w:rsidR="00FE5719" w:rsidRDefault="00FE5719" w:rsidP="00FE5719">
            <w:pPr>
              <w:pStyle w:val="Compact"/>
              <w:spacing w:before="0" w:after="0"/>
            </w:pPr>
            <w:r>
              <w:rPr>
                <w:b/>
              </w:rPr>
              <w:t>NICs</w:t>
            </w:r>
          </w:p>
        </w:tc>
        <w:tc>
          <w:tcPr>
            <w:tcW w:w="0" w:type="auto"/>
            <w:tcBorders>
              <w:top w:val="nil"/>
              <w:left w:val="nil"/>
              <w:bottom w:val="single" w:sz="2" w:space="0" w:color="auto"/>
              <w:right w:val="nil"/>
            </w:tcBorders>
            <w:vAlign w:val="bottom"/>
            <w:hideMark/>
          </w:tcPr>
          <w:p w14:paraId="14A95797" w14:textId="77777777" w:rsidR="00FE5719" w:rsidRDefault="00FE5719" w:rsidP="00FE5719">
            <w:pPr>
              <w:pStyle w:val="Compact"/>
              <w:spacing w:before="0" w:after="0"/>
            </w:pPr>
            <w:r>
              <w:rPr>
                <w:b/>
              </w:rPr>
              <w:t>Ubuntu - KVM</w:t>
            </w:r>
          </w:p>
        </w:tc>
        <w:tc>
          <w:tcPr>
            <w:tcW w:w="0" w:type="auto"/>
            <w:tcBorders>
              <w:top w:val="nil"/>
              <w:left w:val="nil"/>
              <w:bottom w:val="single" w:sz="2" w:space="0" w:color="auto"/>
              <w:right w:val="nil"/>
            </w:tcBorders>
            <w:vAlign w:val="bottom"/>
            <w:hideMark/>
          </w:tcPr>
          <w:p w14:paraId="3F91F194" w14:textId="77777777" w:rsidR="00FE5719" w:rsidRDefault="00FE5719" w:rsidP="00FE5719">
            <w:pPr>
              <w:pStyle w:val="Compact"/>
              <w:spacing w:before="0" w:after="0"/>
            </w:pPr>
            <w:r>
              <w:rPr>
                <w:b/>
              </w:rPr>
              <w:t>Ubuntu - DPDK</w:t>
            </w:r>
          </w:p>
        </w:tc>
        <w:tc>
          <w:tcPr>
            <w:tcW w:w="0" w:type="auto"/>
            <w:tcBorders>
              <w:top w:val="nil"/>
              <w:left w:val="nil"/>
              <w:bottom w:val="single" w:sz="2" w:space="0" w:color="auto"/>
              <w:right w:val="nil"/>
            </w:tcBorders>
            <w:vAlign w:val="bottom"/>
            <w:hideMark/>
          </w:tcPr>
          <w:p w14:paraId="5CED9DAB" w14:textId="77777777" w:rsidR="00FE5719" w:rsidRDefault="00FE5719" w:rsidP="00FE5719">
            <w:pPr>
              <w:pStyle w:val="Compact"/>
              <w:spacing w:before="0" w:after="0"/>
            </w:pPr>
            <w:proofErr w:type="spellStart"/>
            <w:r>
              <w:rPr>
                <w:b/>
              </w:rPr>
              <w:t>Redhat</w:t>
            </w:r>
            <w:proofErr w:type="spellEnd"/>
            <w:r>
              <w:rPr>
                <w:b/>
              </w:rPr>
              <w:t xml:space="preserve"> - KVM</w:t>
            </w:r>
          </w:p>
        </w:tc>
        <w:tc>
          <w:tcPr>
            <w:tcW w:w="0" w:type="auto"/>
            <w:tcBorders>
              <w:top w:val="nil"/>
              <w:left w:val="nil"/>
              <w:bottom w:val="single" w:sz="2" w:space="0" w:color="auto"/>
              <w:right w:val="nil"/>
            </w:tcBorders>
            <w:vAlign w:val="bottom"/>
            <w:hideMark/>
          </w:tcPr>
          <w:p w14:paraId="22C6A056" w14:textId="77777777" w:rsidR="00FE5719" w:rsidRDefault="00FE5719" w:rsidP="00FE5719">
            <w:pPr>
              <w:pStyle w:val="Compact"/>
              <w:spacing w:before="0" w:after="0"/>
            </w:pPr>
            <w:proofErr w:type="spellStart"/>
            <w:r>
              <w:rPr>
                <w:b/>
              </w:rPr>
              <w:t>Redhat</w:t>
            </w:r>
            <w:proofErr w:type="spellEnd"/>
            <w:r>
              <w:rPr>
                <w:b/>
              </w:rPr>
              <w:t xml:space="preserve"> - DPDK</w:t>
            </w:r>
          </w:p>
        </w:tc>
        <w:tc>
          <w:tcPr>
            <w:tcW w:w="0" w:type="auto"/>
            <w:tcBorders>
              <w:top w:val="nil"/>
              <w:left w:val="nil"/>
              <w:bottom w:val="single" w:sz="2" w:space="0" w:color="auto"/>
              <w:right w:val="nil"/>
            </w:tcBorders>
            <w:vAlign w:val="bottom"/>
            <w:hideMark/>
          </w:tcPr>
          <w:p w14:paraId="3901B658" w14:textId="77777777" w:rsidR="00FE5719" w:rsidRDefault="00FE5719" w:rsidP="00FE5719">
            <w:pPr>
              <w:pStyle w:val="Compact"/>
              <w:spacing w:before="0" w:after="0"/>
            </w:pPr>
            <w:r>
              <w:rPr>
                <w:b/>
              </w:rPr>
              <w:t>vCenter - ESX</w:t>
            </w:r>
          </w:p>
        </w:tc>
      </w:tr>
      <w:tr w:rsidR="00FE5719" w14:paraId="150A1190" w14:textId="77777777" w:rsidTr="00FE5719">
        <w:tc>
          <w:tcPr>
            <w:tcW w:w="0" w:type="auto"/>
            <w:hideMark/>
          </w:tcPr>
          <w:p w14:paraId="1FFAC9E4" w14:textId="77777777" w:rsidR="00FE5719" w:rsidRDefault="00FE5719" w:rsidP="00FE5719">
            <w:pPr>
              <w:spacing w:after="0"/>
            </w:pPr>
            <w:r>
              <w:t>Intel 82599/X520 "Niantic" - 10G</w:t>
            </w:r>
          </w:p>
        </w:tc>
        <w:tc>
          <w:tcPr>
            <w:tcW w:w="0" w:type="auto"/>
            <w:hideMark/>
          </w:tcPr>
          <w:p w14:paraId="731FFC2D" w14:textId="77777777" w:rsidR="00FE5719" w:rsidRDefault="00FE5719" w:rsidP="00FE5719">
            <w:pPr>
              <w:spacing w:after="0"/>
            </w:pPr>
            <w:r>
              <w:t>Yes</w:t>
            </w:r>
          </w:p>
        </w:tc>
        <w:tc>
          <w:tcPr>
            <w:tcW w:w="0" w:type="auto"/>
            <w:hideMark/>
          </w:tcPr>
          <w:p w14:paraId="2D1A4E13" w14:textId="77777777" w:rsidR="00FE5719" w:rsidRDefault="00FE5719" w:rsidP="00FE5719">
            <w:pPr>
              <w:spacing w:after="0"/>
            </w:pPr>
            <w:r>
              <w:t>Yes</w:t>
            </w:r>
          </w:p>
        </w:tc>
        <w:tc>
          <w:tcPr>
            <w:tcW w:w="0" w:type="auto"/>
            <w:hideMark/>
          </w:tcPr>
          <w:p w14:paraId="6531EEF7" w14:textId="77777777" w:rsidR="00FE5719" w:rsidRDefault="00FE5719" w:rsidP="00FE5719">
            <w:pPr>
              <w:spacing w:after="0"/>
            </w:pPr>
            <w:r>
              <w:t>Yes</w:t>
            </w:r>
          </w:p>
        </w:tc>
        <w:tc>
          <w:tcPr>
            <w:tcW w:w="0" w:type="auto"/>
            <w:hideMark/>
          </w:tcPr>
          <w:p w14:paraId="47A95F2F" w14:textId="77777777" w:rsidR="00FE5719" w:rsidRDefault="00FE5719" w:rsidP="00FE5719">
            <w:pPr>
              <w:spacing w:after="0"/>
            </w:pPr>
            <w:r>
              <w:t>Yes</w:t>
            </w:r>
          </w:p>
        </w:tc>
        <w:tc>
          <w:tcPr>
            <w:tcW w:w="0" w:type="auto"/>
            <w:hideMark/>
          </w:tcPr>
          <w:p w14:paraId="47B565AA" w14:textId="77777777" w:rsidR="00FE5719" w:rsidRDefault="00FE5719" w:rsidP="00FE5719">
            <w:pPr>
              <w:spacing w:after="0"/>
            </w:pPr>
            <w:r>
              <w:t>Yes</w:t>
            </w:r>
          </w:p>
        </w:tc>
      </w:tr>
      <w:tr w:rsidR="00FE5719" w14:paraId="3245A0A8" w14:textId="77777777" w:rsidTr="00FE5719">
        <w:tc>
          <w:tcPr>
            <w:tcW w:w="0" w:type="auto"/>
            <w:hideMark/>
          </w:tcPr>
          <w:p w14:paraId="3E507CE2" w14:textId="77777777" w:rsidR="00FE5719" w:rsidRDefault="00FE5719" w:rsidP="00FE5719">
            <w:pPr>
              <w:spacing w:after="0"/>
            </w:pPr>
            <w:r>
              <w:lastRenderedPageBreak/>
              <w:t>Intel X710 "Fortville" - 10G/25G/40G</w:t>
            </w:r>
          </w:p>
        </w:tc>
        <w:tc>
          <w:tcPr>
            <w:tcW w:w="0" w:type="auto"/>
            <w:hideMark/>
          </w:tcPr>
          <w:p w14:paraId="30D3AD17" w14:textId="77777777" w:rsidR="00FE5719" w:rsidRDefault="00FE5719" w:rsidP="00FE5719">
            <w:pPr>
              <w:spacing w:after="0"/>
            </w:pPr>
            <w:r>
              <w:t>Yes</w:t>
            </w:r>
          </w:p>
        </w:tc>
        <w:tc>
          <w:tcPr>
            <w:tcW w:w="0" w:type="auto"/>
            <w:hideMark/>
          </w:tcPr>
          <w:p w14:paraId="43A40DAB" w14:textId="77777777" w:rsidR="00FE5719" w:rsidRDefault="00FE5719" w:rsidP="00FE5719">
            <w:pPr>
              <w:spacing w:after="0"/>
            </w:pPr>
            <w:r>
              <w:t>Yes</w:t>
            </w:r>
          </w:p>
        </w:tc>
        <w:tc>
          <w:tcPr>
            <w:tcW w:w="0" w:type="auto"/>
            <w:hideMark/>
          </w:tcPr>
          <w:p w14:paraId="07AD2973" w14:textId="77777777" w:rsidR="00FE5719" w:rsidRDefault="00FE5719" w:rsidP="00FE5719">
            <w:pPr>
              <w:spacing w:after="0"/>
            </w:pPr>
            <w:r>
              <w:t>Yes</w:t>
            </w:r>
          </w:p>
        </w:tc>
        <w:tc>
          <w:tcPr>
            <w:tcW w:w="0" w:type="auto"/>
            <w:hideMark/>
          </w:tcPr>
          <w:p w14:paraId="191BC977" w14:textId="77777777" w:rsidR="00FE5719" w:rsidRDefault="00FE5719" w:rsidP="00FE5719">
            <w:pPr>
              <w:spacing w:after="0"/>
            </w:pPr>
            <w:r>
              <w:t>Yes</w:t>
            </w:r>
          </w:p>
        </w:tc>
        <w:tc>
          <w:tcPr>
            <w:tcW w:w="0" w:type="auto"/>
            <w:hideMark/>
          </w:tcPr>
          <w:p w14:paraId="5A0CA5E8" w14:textId="77777777" w:rsidR="00FE5719" w:rsidRDefault="00FE5719" w:rsidP="00FE5719">
            <w:pPr>
              <w:spacing w:after="0"/>
            </w:pPr>
            <w:r>
              <w:t>Not tested</w:t>
            </w:r>
          </w:p>
        </w:tc>
      </w:tr>
      <w:tr w:rsidR="00FE5719" w14:paraId="13A38BF5" w14:textId="77777777" w:rsidTr="00FE5719">
        <w:tc>
          <w:tcPr>
            <w:tcW w:w="0" w:type="auto"/>
            <w:hideMark/>
          </w:tcPr>
          <w:p w14:paraId="34310BAC" w14:textId="77777777" w:rsidR="00FE5719" w:rsidRDefault="00FE5719" w:rsidP="00FE5719">
            <w:pPr>
              <w:spacing w:after="0"/>
            </w:pPr>
            <w:r>
              <w:t xml:space="preserve">Broadcom </w:t>
            </w:r>
            <w:proofErr w:type="spellStart"/>
            <w:r>
              <w:t>bnxt</w:t>
            </w:r>
            <w:proofErr w:type="spellEnd"/>
            <w:r>
              <w:t xml:space="preserve"> 2x25G</w:t>
            </w:r>
          </w:p>
        </w:tc>
        <w:tc>
          <w:tcPr>
            <w:tcW w:w="0" w:type="auto"/>
            <w:hideMark/>
          </w:tcPr>
          <w:p w14:paraId="589999A1" w14:textId="77777777" w:rsidR="00FE5719" w:rsidRDefault="00FE5719" w:rsidP="00FE5719">
            <w:pPr>
              <w:spacing w:after="0"/>
            </w:pPr>
            <w:r>
              <w:t>Yes</w:t>
            </w:r>
          </w:p>
        </w:tc>
        <w:tc>
          <w:tcPr>
            <w:tcW w:w="0" w:type="auto"/>
            <w:hideMark/>
          </w:tcPr>
          <w:p w14:paraId="17A78EA8" w14:textId="77777777" w:rsidR="00FE5719" w:rsidRDefault="00FE5719" w:rsidP="00FE5719">
            <w:pPr>
              <w:spacing w:after="0"/>
            </w:pPr>
            <w:r>
              <w:t>Yes</w:t>
            </w:r>
          </w:p>
        </w:tc>
        <w:tc>
          <w:tcPr>
            <w:tcW w:w="0" w:type="auto"/>
            <w:hideMark/>
          </w:tcPr>
          <w:p w14:paraId="12187C5B" w14:textId="77777777" w:rsidR="00FE5719" w:rsidRDefault="00FE5719" w:rsidP="00FE5719">
            <w:pPr>
              <w:spacing w:after="0"/>
            </w:pPr>
            <w:r>
              <w:t>Not tested</w:t>
            </w:r>
          </w:p>
        </w:tc>
        <w:tc>
          <w:tcPr>
            <w:tcW w:w="0" w:type="auto"/>
            <w:hideMark/>
          </w:tcPr>
          <w:p w14:paraId="506760CF" w14:textId="77777777" w:rsidR="00FE5719" w:rsidRDefault="00FE5719" w:rsidP="00FE5719">
            <w:pPr>
              <w:spacing w:after="0"/>
            </w:pPr>
            <w:r>
              <w:t>Not tested</w:t>
            </w:r>
          </w:p>
        </w:tc>
        <w:tc>
          <w:tcPr>
            <w:tcW w:w="0" w:type="auto"/>
            <w:hideMark/>
          </w:tcPr>
          <w:p w14:paraId="28F9D66B" w14:textId="77777777" w:rsidR="00FE5719" w:rsidRDefault="00FE5719" w:rsidP="00FE5719">
            <w:pPr>
              <w:spacing w:after="0"/>
            </w:pPr>
            <w:r>
              <w:t>Not tested</w:t>
            </w:r>
          </w:p>
        </w:tc>
      </w:tr>
      <w:tr w:rsidR="00FE5719" w14:paraId="1A8B3E6B" w14:textId="77777777" w:rsidTr="00FE5719">
        <w:tc>
          <w:tcPr>
            <w:tcW w:w="0" w:type="auto"/>
            <w:hideMark/>
          </w:tcPr>
          <w:p w14:paraId="043CFB9E" w14:textId="77777777" w:rsidR="00FE5719" w:rsidRDefault="00FE5719" w:rsidP="00FE5719">
            <w:pPr>
              <w:spacing w:after="0"/>
            </w:pPr>
            <w:r>
              <w:t>Mellanox 2x25G</w:t>
            </w:r>
          </w:p>
        </w:tc>
        <w:tc>
          <w:tcPr>
            <w:tcW w:w="0" w:type="auto"/>
            <w:hideMark/>
          </w:tcPr>
          <w:p w14:paraId="328D860F" w14:textId="77777777" w:rsidR="00FE5719" w:rsidRDefault="00FE5719" w:rsidP="00FE5719">
            <w:pPr>
              <w:spacing w:after="0"/>
            </w:pPr>
            <w:r>
              <w:t>Yes</w:t>
            </w:r>
          </w:p>
        </w:tc>
        <w:tc>
          <w:tcPr>
            <w:tcW w:w="0" w:type="auto"/>
            <w:hideMark/>
          </w:tcPr>
          <w:p w14:paraId="7A5CC6FC" w14:textId="77777777" w:rsidR="00FE5719" w:rsidRDefault="00FE5719" w:rsidP="00FE5719">
            <w:pPr>
              <w:spacing w:after="0"/>
            </w:pPr>
            <w:r>
              <w:t>Yes</w:t>
            </w:r>
          </w:p>
        </w:tc>
        <w:tc>
          <w:tcPr>
            <w:tcW w:w="0" w:type="auto"/>
            <w:hideMark/>
          </w:tcPr>
          <w:p w14:paraId="544AB412" w14:textId="77777777" w:rsidR="00FE5719" w:rsidRDefault="00FE5719" w:rsidP="00FE5719">
            <w:pPr>
              <w:spacing w:after="0"/>
            </w:pPr>
            <w:r>
              <w:t>Not tested</w:t>
            </w:r>
          </w:p>
        </w:tc>
        <w:tc>
          <w:tcPr>
            <w:tcW w:w="0" w:type="auto"/>
            <w:hideMark/>
          </w:tcPr>
          <w:p w14:paraId="50EB0090" w14:textId="77777777" w:rsidR="00FE5719" w:rsidRDefault="00FE5719" w:rsidP="00FE5719">
            <w:pPr>
              <w:spacing w:after="0"/>
            </w:pPr>
            <w:r>
              <w:t>Not tested</w:t>
            </w:r>
          </w:p>
        </w:tc>
        <w:tc>
          <w:tcPr>
            <w:tcW w:w="0" w:type="auto"/>
            <w:hideMark/>
          </w:tcPr>
          <w:p w14:paraId="62816EF9" w14:textId="77777777" w:rsidR="00FE5719" w:rsidRDefault="00FE5719" w:rsidP="00FE5719">
            <w:pPr>
              <w:spacing w:after="0"/>
            </w:pPr>
            <w:r>
              <w:t>Not tested</w:t>
            </w:r>
          </w:p>
        </w:tc>
      </w:tr>
      <w:tr w:rsidR="00FE5719" w14:paraId="2D928A0B" w14:textId="77777777" w:rsidTr="00FE5719">
        <w:tc>
          <w:tcPr>
            <w:tcW w:w="0" w:type="auto"/>
            <w:hideMark/>
          </w:tcPr>
          <w:p w14:paraId="6AE6614A" w14:textId="77777777" w:rsidR="00FE5719" w:rsidRDefault="00FE5719" w:rsidP="00FE5719">
            <w:pPr>
              <w:spacing w:after="0"/>
            </w:pPr>
            <w:proofErr w:type="spellStart"/>
            <w:r>
              <w:t>Netronome</w:t>
            </w:r>
            <w:proofErr w:type="spellEnd"/>
          </w:p>
        </w:tc>
        <w:tc>
          <w:tcPr>
            <w:tcW w:w="0" w:type="auto"/>
            <w:hideMark/>
          </w:tcPr>
          <w:p w14:paraId="232F4C98" w14:textId="77777777" w:rsidR="00FE5719" w:rsidRDefault="00FE5719" w:rsidP="00FE5719">
            <w:pPr>
              <w:spacing w:after="0"/>
            </w:pPr>
            <w:r>
              <w:t>3.1.x only</w:t>
            </w:r>
          </w:p>
        </w:tc>
        <w:tc>
          <w:tcPr>
            <w:tcW w:w="0" w:type="auto"/>
            <w:hideMark/>
          </w:tcPr>
          <w:p w14:paraId="689A2EAB" w14:textId="77777777" w:rsidR="00FE5719" w:rsidRDefault="00FE5719" w:rsidP="00FE5719">
            <w:pPr>
              <w:spacing w:after="0"/>
            </w:pPr>
            <w:r>
              <w:t>No</w:t>
            </w:r>
          </w:p>
        </w:tc>
        <w:tc>
          <w:tcPr>
            <w:tcW w:w="0" w:type="auto"/>
            <w:hideMark/>
          </w:tcPr>
          <w:p w14:paraId="7DFD52F3" w14:textId="77777777" w:rsidR="00FE5719" w:rsidRDefault="00FE5719" w:rsidP="00FE5719">
            <w:pPr>
              <w:spacing w:after="0"/>
            </w:pPr>
            <w:r>
              <w:t>No</w:t>
            </w:r>
          </w:p>
        </w:tc>
        <w:tc>
          <w:tcPr>
            <w:tcW w:w="0" w:type="auto"/>
            <w:hideMark/>
          </w:tcPr>
          <w:p w14:paraId="7A6425A4" w14:textId="77777777" w:rsidR="00FE5719" w:rsidRDefault="00FE5719" w:rsidP="00FE5719">
            <w:pPr>
              <w:spacing w:after="0"/>
            </w:pPr>
            <w:r>
              <w:t>No</w:t>
            </w:r>
          </w:p>
        </w:tc>
        <w:tc>
          <w:tcPr>
            <w:tcW w:w="0" w:type="auto"/>
            <w:hideMark/>
          </w:tcPr>
          <w:p w14:paraId="6F04FE09" w14:textId="77777777" w:rsidR="00FE5719" w:rsidRDefault="00FE5719" w:rsidP="00FE5719">
            <w:pPr>
              <w:spacing w:after="0"/>
            </w:pPr>
            <w:r>
              <w:t>No</w:t>
            </w:r>
          </w:p>
        </w:tc>
      </w:tr>
    </w:tbl>
    <w:p w14:paraId="32370738" w14:textId="77777777" w:rsidR="0072021D" w:rsidRDefault="0072021D" w:rsidP="00FE5719">
      <w:pPr>
        <w:pStyle w:val="BodyText"/>
        <w:spacing w:before="0" w:after="0"/>
      </w:pPr>
    </w:p>
    <w:p w14:paraId="69C69BB0" w14:textId="2FF05699" w:rsidR="00FE5719" w:rsidRPr="0072021D" w:rsidRDefault="00FE5719" w:rsidP="00FE5719">
      <w:pPr>
        <w:pStyle w:val="BodyText"/>
        <w:spacing w:before="0" w:after="0"/>
        <w:rPr>
          <w:strike/>
        </w:rPr>
      </w:pPr>
      <w:r w:rsidRPr="0072021D">
        <w:rPr>
          <w:strike/>
        </w:rPr>
        <w:t>These are the guidelines from Intel with regard to Intel NIC X710 (in order not to bump into a known issue that impacts data plane)</w:t>
      </w:r>
    </w:p>
    <w:p w14:paraId="034FAB06" w14:textId="77777777" w:rsidR="00FE5719" w:rsidRPr="0072021D" w:rsidRDefault="00FE5719" w:rsidP="00FE5719">
      <w:pPr>
        <w:numPr>
          <w:ilvl w:val="0"/>
          <w:numId w:val="2"/>
        </w:numPr>
        <w:spacing w:after="0"/>
        <w:rPr>
          <w:strike/>
        </w:rPr>
      </w:pPr>
      <w:r w:rsidRPr="0072021D">
        <w:rPr>
          <w:strike/>
        </w:rPr>
        <w:t>Do not use a single PCI NIC for non-DPDK and DPDK interfaces (having i40e kernel driver used together with i40e PMD driver for interfaces on the same PCI NIC cause problems)</w:t>
      </w:r>
    </w:p>
    <w:p w14:paraId="2260B0DD" w14:textId="77777777" w:rsidR="00FE5719" w:rsidRPr="0072021D" w:rsidRDefault="00FE5719" w:rsidP="00FE5719">
      <w:pPr>
        <w:numPr>
          <w:ilvl w:val="0"/>
          <w:numId w:val="2"/>
        </w:numPr>
        <w:spacing w:after="0"/>
        <w:rPr>
          <w:strike/>
        </w:rPr>
      </w:pPr>
      <w:r w:rsidRPr="0072021D">
        <w:rPr>
          <w:strike/>
        </w:rPr>
        <w:t xml:space="preserve">Upgrade NIC FW to 6.01 and i40e kernel driver to 2.4.6 (all necessary information you find in that document, table 9. </w:t>
      </w:r>
      <w:hyperlink r:id="rId125" w:history="1">
        <w:r w:rsidRPr="0072021D">
          <w:rPr>
            <w:rStyle w:val="Hyperlink"/>
            <w:strike/>
          </w:rPr>
          <w:t>https://www.intel.com/content/dam/www/public/us/en/documents/release-notes/xl710-ethernet-controller-feature-matrix.pdf</w:t>
        </w:r>
      </w:hyperlink>
    </w:p>
    <w:p w14:paraId="726DE427" w14:textId="77777777" w:rsidR="00FE5719" w:rsidRPr="0072021D" w:rsidRDefault="00FE5719" w:rsidP="00FE5719">
      <w:pPr>
        <w:numPr>
          <w:ilvl w:val="0"/>
          <w:numId w:val="2"/>
        </w:numPr>
        <w:spacing w:after="0"/>
        <w:rPr>
          <w:strike/>
        </w:rPr>
      </w:pPr>
      <w:r w:rsidRPr="0072021D">
        <w:rPr>
          <w:strike/>
        </w:rPr>
        <w:t>LLDP is supported from 6.01 NIC FW but Intel also suggested to disable (</w:t>
      </w:r>
      <w:proofErr w:type="spellStart"/>
      <w:r w:rsidRPr="0072021D">
        <w:rPr>
          <w:rStyle w:val="VerbatimChar"/>
          <w:strike/>
        </w:rPr>
        <w:t>ethtool</w:t>
      </w:r>
      <w:proofErr w:type="spellEnd"/>
      <w:r w:rsidRPr="0072021D">
        <w:rPr>
          <w:rStyle w:val="VerbatimChar"/>
          <w:strike/>
        </w:rPr>
        <w:t xml:space="preserve"> -set-</w:t>
      </w:r>
      <w:proofErr w:type="spellStart"/>
      <w:r w:rsidRPr="0072021D">
        <w:rPr>
          <w:rStyle w:val="VerbatimChar"/>
          <w:strike/>
        </w:rPr>
        <w:t>priv</w:t>
      </w:r>
      <w:proofErr w:type="spellEnd"/>
      <w:r w:rsidRPr="0072021D">
        <w:rPr>
          <w:rStyle w:val="VerbatimChar"/>
          <w:strike/>
        </w:rPr>
        <w:t>-flags &lt;interface name&gt; disable-</w:t>
      </w:r>
      <w:proofErr w:type="spellStart"/>
      <w:r w:rsidRPr="0072021D">
        <w:rPr>
          <w:rStyle w:val="VerbatimChar"/>
          <w:strike/>
        </w:rPr>
        <w:t>fw</w:t>
      </w:r>
      <w:proofErr w:type="spellEnd"/>
      <w:r w:rsidRPr="0072021D">
        <w:rPr>
          <w:rStyle w:val="VerbatimChar"/>
          <w:strike/>
        </w:rPr>
        <w:t>-</w:t>
      </w:r>
      <w:proofErr w:type="spellStart"/>
      <w:r w:rsidRPr="0072021D">
        <w:rPr>
          <w:rStyle w:val="VerbatimChar"/>
          <w:strike/>
        </w:rPr>
        <w:t>lldp</w:t>
      </w:r>
      <w:proofErr w:type="spellEnd"/>
      <w:r w:rsidRPr="0072021D">
        <w:rPr>
          <w:rStyle w:val="VerbatimChar"/>
          <w:strike/>
        </w:rPr>
        <w:t xml:space="preserve"> on</w:t>
      </w:r>
      <w:r w:rsidRPr="0072021D">
        <w:rPr>
          <w:strike/>
        </w:rPr>
        <w:t>)</w:t>
      </w:r>
    </w:p>
    <w:p w14:paraId="7CD6A327" w14:textId="77777777" w:rsidR="00FE5719" w:rsidRPr="0072021D" w:rsidRDefault="00FE5719" w:rsidP="00FE5719">
      <w:pPr>
        <w:pStyle w:val="FirstParagraph"/>
        <w:spacing w:before="0" w:after="0"/>
        <w:rPr>
          <w:strike/>
        </w:rPr>
      </w:pPr>
      <w:r w:rsidRPr="0072021D">
        <w:rPr>
          <w:strike/>
        </w:rPr>
        <w:t>If your server manufacturer has no support for the latest firmware please contact him asap (i.e. The latest Lenovo server firmware includes 5.05 for X710 NICs)</w:t>
      </w:r>
    </w:p>
    <w:p w14:paraId="513DFA17" w14:textId="77777777" w:rsidR="00FE5719" w:rsidRPr="0072021D" w:rsidRDefault="00FE5719" w:rsidP="00FE5719">
      <w:pPr>
        <w:numPr>
          <w:ilvl w:val="0"/>
          <w:numId w:val="2"/>
        </w:numPr>
        <w:spacing w:after="0"/>
        <w:rPr>
          <w:strike/>
        </w:rPr>
      </w:pPr>
      <w:proofErr w:type="spellStart"/>
      <w:r w:rsidRPr="0072021D">
        <w:rPr>
          <w:strike/>
        </w:rPr>
        <w:t>Redhat</w:t>
      </w:r>
      <w:proofErr w:type="spellEnd"/>
      <w:r w:rsidRPr="0072021D">
        <w:rPr>
          <w:strike/>
        </w:rPr>
        <w:t xml:space="preserve"> supports 1.6.27 i40 kernel driver version.</w:t>
      </w:r>
    </w:p>
    <w:p w14:paraId="51B025FC" w14:textId="77777777" w:rsidR="00FE5719" w:rsidRPr="0072021D" w:rsidRDefault="00FE5719" w:rsidP="00FE5719">
      <w:pPr>
        <w:numPr>
          <w:ilvl w:val="0"/>
          <w:numId w:val="2"/>
        </w:numPr>
        <w:spacing w:after="0"/>
        <w:rPr>
          <w:strike/>
        </w:rPr>
      </w:pPr>
      <w:r w:rsidRPr="0072021D">
        <w:rPr>
          <w:strike/>
        </w:rPr>
        <w:t>Canonical supports 1.4.25 i40e kernel version.</w:t>
      </w:r>
    </w:p>
    <w:p w14:paraId="596D0046" w14:textId="7E4A34F5" w:rsidR="00A021F3" w:rsidRDefault="00A021F3" w:rsidP="00FE5719">
      <w:pPr>
        <w:spacing w:after="0"/>
      </w:pPr>
    </w:p>
    <w:p w14:paraId="64D03542" w14:textId="77777777" w:rsidR="008C1BC7" w:rsidRDefault="008C1BC7" w:rsidP="008C1BC7">
      <w:pPr>
        <w:pStyle w:val="BodyText"/>
        <w:spacing w:before="0" w:after="0"/>
      </w:pPr>
    </w:p>
    <w:p w14:paraId="229815E5" w14:textId="77777777" w:rsidR="008C1BC7" w:rsidRDefault="008C1BC7" w:rsidP="008C1BC7">
      <w:pPr>
        <w:pStyle w:val="BodyText"/>
        <w:spacing w:before="0" w:after="0"/>
      </w:pPr>
      <w:r w:rsidRPr="00D974B7">
        <w:rPr>
          <w:noProof/>
        </w:rPr>
        <w:drawing>
          <wp:inline distT="0" distB="0" distL="0" distR="0" wp14:anchorId="0C4BFC23" wp14:editId="5A148BFA">
            <wp:extent cx="5760720" cy="275780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757805"/>
                    </a:xfrm>
                    <a:prstGeom prst="rect">
                      <a:avLst/>
                    </a:prstGeom>
                  </pic:spPr>
                </pic:pic>
              </a:graphicData>
            </a:graphic>
          </wp:inline>
        </w:drawing>
      </w:r>
    </w:p>
    <w:p w14:paraId="3F8CC1C4" w14:textId="77777777" w:rsidR="008C1BC7" w:rsidRDefault="008C1BC7" w:rsidP="008C1BC7">
      <w:pPr>
        <w:pStyle w:val="BodyText"/>
        <w:spacing w:before="0" w:after="0"/>
      </w:pPr>
      <w:r w:rsidRPr="00D974B7">
        <w:rPr>
          <w:noProof/>
        </w:rPr>
        <w:lastRenderedPageBreak/>
        <w:drawing>
          <wp:inline distT="0" distB="0" distL="0" distR="0" wp14:anchorId="614AD7AD" wp14:editId="0F40EA3B">
            <wp:extent cx="5760720" cy="28682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868295"/>
                    </a:xfrm>
                    <a:prstGeom prst="rect">
                      <a:avLst/>
                    </a:prstGeom>
                  </pic:spPr>
                </pic:pic>
              </a:graphicData>
            </a:graphic>
          </wp:inline>
        </w:drawing>
      </w:r>
    </w:p>
    <w:p w14:paraId="15F2524C" w14:textId="77777777" w:rsidR="008C1BC7" w:rsidRDefault="00493744" w:rsidP="008C1BC7">
      <w:pPr>
        <w:pStyle w:val="BodyText"/>
        <w:spacing w:before="0" w:after="0"/>
      </w:pPr>
      <w:hyperlink r:id="rId128" w:history="1">
        <w:r w:rsidR="008C1BC7">
          <w:rPr>
            <w:rStyle w:val="Hyperlink"/>
          </w:rPr>
          <w:t>https://www.netronome.com/blog/ovs-offload-models-used-nics-and-smartnics-pros-and-cons/</w:t>
        </w:r>
      </w:hyperlink>
    </w:p>
    <w:p w14:paraId="1FA4F87B" w14:textId="55C9DC75" w:rsidR="00E71557" w:rsidRPr="008C1BC7" w:rsidRDefault="00E71557" w:rsidP="00FE5719">
      <w:pPr>
        <w:spacing w:after="0"/>
      </w:pPr>
    </w:p>
    <w:sectPr w:rsidR="00E71557" w:rsidRPr="008C1BC7" w:rsidSect="00236B60">
      <w:headerReference w:type="even" r:id="rId129"/>
      <w:headerReference w:type="default" r:id="rId130"/>
      <w:footerReference w:type="even" r:id="rId131"/>
      <w:footerReference w:type="default" r:id="rId132"/>
      <w:headerReference w:type="first" r:id="rId133"/>
      <w:footerReference w:type="first" r:id="rId134"/>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 w:author="Ping Song" w:date="2020-07-01T19:39:00Z" w:initials="PS">
    <w:p w14:paraId="42DA4919" w14:textId="1A368CD2" w:rsidR="009D632E" w:rsidRDefault="009D632E">
      <w:pPr>
        <w:pStyle w:val="CommentText"/>
      </w:pPr>
      <w:r>
        <w:rPr>
          <w:rStyle w:val="CommentReference"/>
        </w:rPr>
        <w:annotationRef/>
      </w:r>
      <w:r>
        <w:t xml:space="preserve">some features may not be implemented, </w:t>
      </w:r>
      <w:r w:rsidR="00082509">
        <w:t xml:space="preserve">shall we explain </w:t>
      </w:r>
      <w:r>
        <w:t>why?</w:t>
      </w:r>
    </w:p>
  </w:comment>
  <w:comment w:id="23" w:author="Ping Song" w:date="2020-07-02T13:33:00Z" w:initials="PS">
    <w:p w14:paraId="1B7D463E" w14:textId="39C51328" w:rsidR="00082509" w:rsidRDefault="00082509">
      <w:pPr>
        <w:pStyle w:val="CommentText"/>
      </w:pPr>
      <w:r>
        <w:rPr>
          <w:rStyle w:val="CommentReference"/>
        </w:rPr>
        <w:annotationRef/>
      </w:r>
      <w:r>
        <w:rPr>
          <w:lang w:eastAsia="zh-CN"/>
        </w:rPr>
        <w:t>W</w:t>
      </w:r>
      <w:r>
        <w:rPr>
          <w:rFonts w:hint="eastAsia"/>
          <w:lang w:eastAsia="zh-CN"/>
        </w:rPr>
        <w:t>hat</w:t>
      </w:r>
      <w:r>
        <w:t xml:space="preserve"> is this PMD exactly? </w:t>
      </w:r>
    </w:p>
  </w:comment>
  <w:comment w:id="25" w:author="Ping Song" w:date="2020-07-02T13:34:00Z" w:initials="PS">
    <w:p w14:paraId="587CA837" w14:textId="4F6D1231" w:rsidR="00082509" w:rsidRDefault="00082509">
      <w:pPr>
        <w:pStyle w:val="CommentText"/>
      </w:pPr>
      <w:r>
        <w:rPr>
          <w:rStyle w:val="CommentReference"/>
        </w:rPr>
        <w:annotationRef/>
      </w:r>
      <w:r>
        <w:t xml:space="preserve">This is nice. Simple and clear. But </w:t>
      </w:r>
      <w:proofErr w:type="gramStart"/>
      <w:r>
        <w:t>again</w:t>
      </w:r>
      <w:proofErr w:type="gramEnd"/>
      <w:r>
        <w:t xml:space="preserve"> what is the NIC PMD exactly, should we elaborate it?</w:t>
      </w:r>
    </w:p>
  </w:comment>
  <w:comment w:id="46" w:author="Ping Song" w:date="2020-07-03T12:29:00Z" w:initials="PS">
    <w:p w14:paraId="710C4FB7" w14:textId="0E10AD00" w:rsidR="007F1E30" w:rsidRDefault="007F1E30">
      <w:pPr>
        <w:pStyle w:val="CommentText"/>
      </w:pPr>
      <w:r>
        <w:rPr>
          <w:rStyle w:val="CommentReference"/>
        </w:rPr>
        <w:annotationRef/>
      </w:r>
      <w:r>
        <w:t>Is using like output or/and input ports?</w:t>
      </w:r>
    </w:p>
  </w:comment>
  <w:comment w:id="49" w:author="Ping Song" w:date="2020-07-03T12:30:00Z" w:initials="PS">
    <w:p w14:paraId="30C99B17" w14:textId="1FFA6CFB" w:rsidR="007F1E30" w:rsidRDefault="007F1E30">
      <w:pPr>
        <w:pStyle w:val="CommentText"/>
      </w:pPr>
      <w:r>
        <w:rPr>
          <w:rStyle w:val="CommentReference"/>
        </w:rPr>
        <w:annotationRef/>
      </w:r>
      <w:r>
        <w:t xml:space="preserve">Is control threads/service core here the same context/meaning with </w:t>
      </w:r>
      <w:proofErr w:type="spellStart"/>
      <w:r>
        <w:t>dpdk-vrouter</w:t>
      </w:r>
      <w:proofErr w:type="spellEnd"/>
      <w:r>
        <w:t xml:space="preserve"> control/service threads? Or this is something else in general?</w:t>
      </w:r>
    </w:p>
  </w:comment>
  <w:comment w:id="55" w:author="Ping Song" w:date="2020-07-03T12:35:00Z" w:initials="PS">
    <w:p w14:paraId="7FE2ADBD" w14:textId="5C088351" w:rsidR="007F1E30" w:rsidRDefault="007F1E30">
      <w:pPr>
        <w:pStyle w:val="CommentText"/>
      </w:pPr>
      <w:r>
        <w:rPr>
          <w:rStyle w:val="CommentReference"/>
        </w:rPr>
        <w:annotationRef/>
      </w:r>
      <w:r>
        <w:t>Now sure if I read it correctly</w:t>
      </w:r>
    </w:p>
  </w:comment>
  <w:comment w:id="74" w:author="Ping Song" w:date="2020-07-05T18:54:00Z" w:initials="PS">
    <w:p w14:paraId="22B8272A" w14:textId="00675DCB" w:rsidR="005A27A8" w:rsidRDefault="005A27A8">
      <w:pPr>
        <w:pStyle w:val="CommentText"/>
        <w:rPr>
          <w:rFonts w:hint="eastAsia"/>
          <w:lang w:eastAsia="zh-CN"/>
        </w:rPr>
      </w:pPr>
      <w:r>
        <w:rPr>
          <w:rStyle w:val="CommentReference"/>
        </w:rPr>
        <w:annotationRef/>
      </w:r>
      <w:r>
        <w:t xml:space="preserve">What does a “guest” mean here? </w:t>
      </w:r>
    </w:p>
  </w:comment>
  <w:comment w:id="90" w:author="Ping Song" w:date="2020-07-04T14:09:00Z" w:initials="PS">
    <w:p w14:paraId="67E0EEE8" w14:textId="5725768A" w:rsidR="008D3996" w:rsidRDefault="008D3996">
      <w:pPr>
        <w:pStyle w:val="CommentText"/>
      </w:pPr>
      <w:r>
        <w:rPr>
          <w:rStyle w:val="CommentReference"/>
        </w:rPr>
        <w:annotationRef/>
      </w:r>
      <w:r>
        <w:t xml:space="preserve">Here maybe use a general diagram, not including </w:t>
      </w:r>
      <w:proofErr w:type="spellStart"/>
      <w:r>
        <w:t>cpu</w:t>
      </w:r>
      <w:proofErr w:type="spellEnd"/>
      <w:r>
        <w:t xml:space="preserve"> pinning info. But it is fine maybe. FYI </w:t>
      </w:r>
      <w:proofErr w:type="spellStart"/>
      <w:r>
        <w:t>sth</w:t>
      </w:r>
      <w:proofErr w:type="spellEnd"/>
      <w:r>
        <w:t xml:space="preserve"> like </w:t>
      </w:r>
      <w:hyperlink r:id="rId1" w:history="1">
        <w:r>
          <w:rPr>
            <w:rStyle w:val="Hyperlink"/>
          </w:rPr>
          <w:t>https://github.com/pinggit/dpdk-contrail-book/blob/master/diagrams/hwloc-ls.png</w:t>
        </w:r>
      </w:hyperlink>
    </w:p>
  </w:comment>
  <w:comment w:id="98" w:author="Ping Song" w:date="2020-07-04T19:18:00Z" w:initials="PS">
    <w:p w14:paraId="185EAC7F" w14:textId="64E78074" w:rsidR="00315D4A" w:rsidRDefault="00315D4A">
      <w:pPr>
        <w:pStyle w:val="CommentText"/>
      </w:pPr>
      <w:r>
        <w:rPr>
          <w:rStyle w:val="CommentReference"/>
        </w:rPr>
        <w:annotationRef/>
      </w:r>
      <w:r>
        <w:t>This URL is a personal blog, so we should avoid it, or use a new/official resource</w:t>
      </w:r>
    </w:p>
  </w:comment>
  <w:comment w:id="111" w:author="Ping Song" w:date="2020-07-05T10:03:00Z" w:initials="PS">
    <w:p w14:paraId="0287EA94" w14:textId="0D4CFB72" w:rsidR="002A2768" w:rsidRDefault="002A2768">
      <w:pPr>
        <w:pStyle w:val="CommentText"/>
      </w:pPr>
      <w:r>
        <w:rPr>
          <w:rStyle w:val="CommentReference"/>
        </w:rPr>
        <w:annotationRef/>
      </w:r>
      <w:r>
        <w:rPr>
          <w:lang w:eastAsia="zh-CN"/>
        </w:rPr>
        <w:t>H</w:t>
      </w:r>
      <w:r>
        <w:rPr>
          <w:rFonts w:hint="eastAsia"/>
          <w:lang w:eastAsia="zh-CN"/>
        </w:rPr>
        <w:t>ost</w:t>
      </w:r>
      <w:r>
        <w:t xml:space="preserve"> VM? Guest VM? Host server</w:t>
      </w:r>
      <w:r w:rsidR="005A27A8">
        <w:t xml:space="preserve"> </w:t>
      </w:r>
      <w:r>
        <w:t>(I guess)</w:t>
      </w:r>
    </w:p>
  </w:comment>
  <w:comment w:id="112" w:author="Ping Song" w:date="2020-07-05T18:51:00Z" w:initials="PS">
    <w:p w14:paraId="5D57035A" w14:textId="6E0C8831" w:rsidR="005A27A8" w:rsidRDefault="005A27A8">
      <w:pPr>
        <w:pStyle w:val="CommentText"/>
      </w:pPr>
      <w:r>
        <w:rPr>
          <w:lang w:eastAsia="zh-CN"/>
        </w:rPr>
        <w:t>“guest” in the sense of “</w:t>
      </w:r>
      <w:r>
        <w:rPr>
          <w:rStyle w:val="CommentReference"/>
        </w:rPr>
        <w:annotationRef/>
      </w:r>
      <w:r>
        <w:rPr>
          <w:lang w:eastAsia="zh-CN"/>
        </w:rPr>
        <w:t>G</w:t>
      </w:r>
      <w:r>
        <w:rPr>
          <w:rFonts w:hint="eastAsia"/>
          <w:lang w:eastAsia="zh-CN"/>
        </w:rPr>
        <w:t>uest</w:t>
      </w:r>
      <w:r>
        <w:t xml:space="preserve"> VM” or what?</w:t>
      </w:r>
    </w:p>
  </w:comment>
  <w:comment w:id="113" w:author="Ping Song" w:date="2020-07-05T10:05:00Z" w:initials="PS">
    <w:p w14:paraId="161AE4B8" w14:textId="5A9CCFA0" w:rsidR="002A2768" w:rsidRDefault="002A2768">
      <w:pPr>
        <w:pStyle w:val="CommentText"/>
      </w:pPr>
      <w:r>
        <w:rPr>
          <w:rStyle w:val="CommentReference"/>
        </w:rPr>
        <w:annotationRef/>
      </w:r>
      <w:r>
        <w:t>“host memory”?</w:t>
      </w:r>
    </w:p>
  </w:comment>
  <w:comment w:id="114" w:author="Ping Song" w:date="2020-07-05T10:06:00Z" w:initials="PS">
    <w:p w14:paraId="4CD61786" w14:textId="70537531" w:rsidR="002A2768" w:rsidRDefault="002A2768">
      <w:pPr>
        <w:pStyle w:val="CommentText"/>
      </w:pPr>
      <w:r>
        <w:rPr>
          <w:rStyle w:val="CommentReference"/>
        </w:rPr>
        <w:annotationRef/>
      </w:r>
      <w:r>
        <w:t>This paragraph is not completed.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DA4919" w15:done="0"/>
  <w15:commentEx w15:paraId="1B7D463E" w15:done="0"/>
  <w15:commentEx w15:paraId="587CA837" w15:done="0"/>
  <w15:commentEx w15:paraId="710C4FB7" w15:done="0"/>
  <w15:commentEx w15:paraId="30C99B17" w15:done="0"/>
  <w15:commentEx w15:paraId="7FE2ADBD" w15:done="0"/>
  <w15:commentEx w15:paraId="22B8272A" w15:done="0"/>
  <w15:commentEx w15:paraId="67E0EEE8" w15:done="0"/>
  <w15:commentEx w15:paraId="185EAC7F" w15:done="0"/>
  <w15:commentEx w15:paraId="0287EA94" w15:done="0"/>
  <w15:commentEx w15:paraId="5D57035A" w15:done="0"/>
  <w15:commentEx w15:paraId="161AE4B8" w15:done="0"/>
  <w15:commentEx w15:paraId="4CD617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DA4919" w16cid:durableId="22A764D7"/>
  <w16cid:commentId w16cid:paraId="1B7D463E" w16cid:durableId="22A860AC"/>
  <w16cid:commentId w16cid:paraId="587CA837" w16cid:durableId="22A860ED"/>
  <w16cid:commentId w16cid:paraId="710C4FB7" w16cid:durableId="22A9A312"/>
  <w16cid:commentId w16cid:paraId="30C99B17" w16cid:durableId="22A9A358"/>
  <w16cid:commentId w16cid:paraId="7FE2ADBD" w16cid:durableId="22A9A48F"/>
  <w16cid:commentId w16cid:paraId="22B8272A" w16cid:durableId="22ACA04D"/>
  <w16cid:commentId w16cid:paraId="67E0EEE8" w16cid:durableId="22AB0C27"/>
  <w16cid:commentId w16cid:paraId="185EAC7F" w16cid:durableId="22AB5491"/>
  <w16cid:commentId w16cid:paraId="0287EA94" w16cid:durableId="22AC2409"/>
  <w16cid:commentId w16cid:paraId="5D57035A" w16cid:durableId="22AC9FAB"/>
  <w16cid:commentId w16cid:paraId="161AE4B8" w16cid:durableId="22AC246B"/>
  <w16cid:commentId w16cid:paraId="4CD61786" w16cid:durableId="22AC24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78839" w14:textId="77777777" w:rsidR="00A92DF4" w:rsidRDefault="00A92DF4" w:rsidP="00A92DF4">
      <w:pPr>
        <w:spacing w:after="0"/>
      </w:pPr>
      <w:r>
        <w:separator/>
      </w:r>
    </w:p>
  </w:endnote>
  <w:endnote w:type="continuationSeparator" w:id="0">
    <w:p w14:paraId="049C1722" w14:textId="77777777" w:rsidR="00A92DF4" w:rsidRDefault="00A92DF4" w:rsidP="00A92DF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1C09E" w14:textId="77777777" w:rsidR="00A92DF4" w:rsidRDefault="00A92D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880C88" w14:textId="5C21E57C" w:rsidR="00A92DF4" w:rsidRDefault="00A92DF4">
    <w:pPr>
      <w:pStyle w:val="Footer"/>
    </w:pPr>
    <w:r>
      <w:rPr>
        <w:noProof/>
      </w:rPr>
      <mc:AlternateContent>
        <mc:Choice Requires="wps">
          <w:drawing>
            <wp:anchor distT="0" distB="0" distL="114300" distR="114300" simplePos="0" relativeHeight="251659264" behindDoc="0" locked="0" layoutInCell="0" allowOverlap="1" wp14:anchorId="1B6DB7DE" wp14:editId="14F2F676">
              <wp:simplePos x="0" y="0"/>
              <wp:positionH relativeFrom="page">
                <wp:posOffset>0</wp:posOffset>
              </wp:positionH>
              <wp:positionV relativeFrom="page">
                <wp:posOffset>10227945</wp:posOffset>
              </wp:positionV>
              <wp:extent cx="7560310" cy="273050"/>
              <wp:effectExtent l="0" t="0" r="0" b="12700"/>
              <wp:wrapNone/>
              <wp:docPr id="2" name="MSIPCM60af43f498f3b6147a20a9e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F15621A" w14:textId="71FE3DAF" w:rsidR="00A92DF4" w:rsidRPr="00A92DF4" w:rsidRDefault="00A92DF4" w:rsidP="00A92DF4">
                          <w:pPr>
                            <w:spacing w:after="0"/>
                            <w:jc w:val="center"/>
                            <w:rPr>
                              <w:rFonts w:ascii="Calibri" w:hAnsi="Calibri" w:cs="Calibri"/>
                              <w:color w:val="000000"/>
                              <w:sz w:val="14"/>
                            </w:rPr>
                          </w:pPr>
                          <w:r w:rsidRPr="00A92DF4">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B6DB7DE" id="_x0000_t202" coordsize="21600,21600" o:spt="202" path="m,l,21600r21600,l21600,xe">
              <v:stroke joinstyle="miter"/>
              <v:path gradientshapeok="t" o:connecttype="rect"/>
            </v:shapetype>
            <v:shape id="MSIPCM60af43f498f3b6147a20a9e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" o:allowincell="f" filled="f" stroked="f" strokeweight=".5pt">
              <v:fill o:detectmouseclick="t"/>
              <v:textbox inset=",0,,0">
                <w:txbxContent>
                  <w:p w14:paraId="1F15621A" w14:textId="71FE3DAF" w:rsidR="00A92DF4" w:rsidRPr="00A92DF4" w:rsidRDefault="00A92DF4" w:rsidP="00A92DF4">
                    <w:pPr>
                      <w:spacing w:after="0"/>
                      <w:jc w:val="center"/>
                      <w:rPr>
                        <w:rFonts w:ascii="Calibri" w:hAnsi="Calibri" w:cs="Calibri"/>
                        <w:color w:val="000000"/>
                        <w:sz w:val="14"/>
                      </w:rPr>
                    </w:pPr>
                    <w:r w:rsidRPr="00A92DF4">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BCC9" w14:textId="77777777" w:rsidR="00A92DF4" w:rsidRDefault="00A92D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344D5" w14:textId="77777777" w:rsidR="00A92DF4" w:rsidRDefault="00A92DF4" w:rsidP="00A92DF4">
      <w:pPr>
        <w:spacing w:after="0"/>
      </w:pPr>
      <w:r>
        <w:separator/>
      </w:r>
    </w:p>
  </w:footnote>
  <w:footnote w:type="continuationSeparator" w:id="0">
    <w:p w14:paraId="24190701" w14:textId="77777777" w:rsidR="00A92DF4" w:rsidRDefault="00A92DF4" w:rsidP="00A92DF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E3F55" w14:textId="77777777" w:rsidR="00A92DF4" w:rsidRDefault="00A92D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C713F8" w14:textId="77777777" w:rsidR="00A92DF4" w:rsidRDefault="00A92D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8D77A1" w14:textId="77777777" w:rsidR="00A92DF4" w:rsidRDefault="00A92D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116FA"/>
    <w:multiLevelType w:val="hybridMultilevel"/>
    <w:tmpl w:val="9A4E27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11C1E"/>
    <w:multiLevelType w:val="hybridMultilevel"/>
    <w:tmpl w:val="B51C8A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4061E"/>
    <w:multiLevelType w:val="hybridMultilevel"/>
    <w:tmpl w:val="C7500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50029"/>
    <w:multiLevelType w:val="hybridMultilevel"/>
    <w:tmpl w:val="91B07E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114CE"/>
    <w:multiLevelType w:val="hybridMultilevel"/>
    <w:tmpl w:val="94225D56"/>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325EAB"/>
    <w:multiLevelType w:val="hybridMultilevel"/>
    <w:tmpl w:val="2AFC7E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C15BA0"/>
    <w:multiLevelType w:val="hybridMultilevel"/>
    <w:tmpl w:val="9064C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9768E4"/>
    <w:multiLevelType w:val="hybridMultilevel"/>
    <w:tmpl w:val="5C0CD10C"/>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C0B57"/>
    <w:multiLevelType w:val="hybridMultilevel"/>
    <w:tmpl w:val="4E1AC8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A59C8"/>
    <w:multiLevelType w:val="hybridMultilevel"/>
    <w:tmpl w:val="285E1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A02"/>
    <w:multiLevelType w:val="hybridMultilevel"/>
    <w:tmpl w:val="3F4C92A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E87D26"/>
    <w:multiLevelType w:val="hybridMultilevel"/>
    <w:tmpl w:val="0076F138"/>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D4246"/>
    <w:multiLevelType w:val="hybridMultilevel"/>
    <w:tmpl w:val="6B52A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B447EF"/>
    <w:multiLevelType w:val="hybridMultilevel"/>
    <w:tmpl w:val="99DAE976"/>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1A6E1A8B"/>
    <w:multiLevelType w:val="hybridMultilevel"/>
    <w:tmpl w:val="E6C6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81212"/>
    <w:multiLevelType w:val="hybridMultilevel"/>
    <w:tmpl w:val="E280C5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3B7E17"/>
    <w:multiLevelType w:val="hybridMultilevel"/>
    <w:tmpl w:val="28AEF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5650B9"/>
    <w:multiLevelType w:val="hybridMultilevel"/>
    <w:tmpl w:val="1FA083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153499"/>
    <w:multiLevelType w:val="hybridMultilevel"/>
    <w:tmpl w:val="43F8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522730"/>
    <w:multiLevelType w:val="hybridMultilevel"/>
    <w:tmpl w:val="3C54D1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FC1790"/>
    <w:multiLevelType w:val="hybridMultilevel"/>
    <w:tmpl w:val="4BD2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387DFA"/>
    <w:multiLevelType w:val="multilevel"/>
    <w:tmpl w:val="68248A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26552"/>
    <w:multiLevelType w:val="hybridMultilevel"/>
    <w:tmpl w:val="6C42B4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11571F"/>
    <w:multiLevelType w:val="multilevel"/>
    <w:tmpl w:val="0D8858CC"/>
    <w:lvl w:ilvl="0">
      <w:start w:val="1"/>
      <w:numFmt w:val="bullet"/>
      <w:lvlText w:val="o"/>
      <w:lvlJc w:val="left"/>
      <w:pPr>
        <w:tabs>
          <w:tab w:val="num" w:pos="0"/>
        </w:tabs>
        <w:ind w:left="480" w:hanging="480"/>
      </w:pPr>
      <w:rPr>
        <w:rFonts w:ascii="Courier New" w:hAnsi="Courier New" w:cs="Courier New"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5" w15:restartNumberingAfterBreak="0">
    <w:nsid w:val="4063512D"/>
    <w:multiLevelType w:val="hybridMultilevel"/>
    <w:tmpl w:val="EF6A7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956730"/>
    <w:multiLevelType w:val="hybridMultilevel"/>
    <w:tmpl w:val="CD049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C2332"/>
    <w:multiLevelType w:val="hybridMultilevel"/>
    <w:tmpl w:val="CF3CE8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119FE"/>
    <w:multiLevelType w:val="hybridMultilevel"/>
    <w:tmpl w:val="CE3C8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0D18DC"/>
    <w:multiLevelType w:val="hybridMultilevel"/>
    <w:tmpl w:val="DED0852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40F44F5"/>
    <w:multiLevelType w:val="hybridMultilevel"/>
    <w:tmpl w:val="4F5E38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76643E"/>
    <w:multiLevelType w:val="hybridMultilevel"/>
    <w:tmpl w:val="C28E7AB0"/>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32" w15:restartNumberingAfterBreak="0">
    <w:nsid w:val="49C70CAC"/>
    <w:multiLevelType w:val="hybridMultilevel"/>
    <w:tmpl w:val="CE18EA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90B33"/>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4" w15:restartNumberingAfterBreak="0">
    <w:nsid w:val="4E794807"/>
    <w:multiLevelType w:val="hybridMultilevel"/>
    <w:tmpl w:val="D9460E88"/>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9F0AE9"/>
    <w:multiLevelType w:val="hybridMultilevel"/>
    <w:tmpl w:val="8B98E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F7129F"/>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7" w15:restartNumberingAfterBreak="0">
    <w:nsid w:val="55741932"/>
    <w:multiLevelType w:val="hybridMultilevel"/>
    <w:tmpl w:val="9BCEB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1C404D"/>
    <w:multiLevelType w:val="hybridMultilevel"/>
    <w:tmpl w:val="092C1EE4"/>
    <w:lvl w:ilvl="0" w:tplc="0490795A">
      <w:start w:val="3"/>
      <w:numFmt w:val="bullet"/>
      <w:lvlText w:val="-"/>
      <w:lvlJc w:val="left"/>
      <w:pPr>
        <w:ind w:left="720" w:hanging="360"/>
      </w:pPr>
      <w:rPr>
        <w:rFonts w:ascii="Calibri" w:eastAsiaTheme="minorHAnsi" w:hAnsi="Calibri" w:cs="Calibri"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E12F87"/>
    <w:multiLevelType w:val="hybridMultilevel"/>
    <w:tmpl w:val="0BAE6B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8A7AAD"/>
    <w:multiLevelType w:val="multilevel"/>
    <w:tmpl w:val="2570A11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D170137"/>
    <w:multiLevelType w:val="hybridMultilevel"/>
    <w:tmpl w:val="50DEB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232EAD"/>
    <w:multiLevelType w:val="hybridMultilevel"/>
    <w:tmpl w:val="B832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895DA0"/>
    <w:multiLevelType w:val="hybridMultilevel"/>
    <w:tmpl w:val="FCF84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9C7F66"/>
    <w:multiLevelType w:val="multilevel"/>
    <w:tmpl w:val="5C8CBFB2"/>
    <w:lvl w:ilvl="0">
      <w:start w:val="1"/>
      <w:numFmt w:val="bullet"/>
      <w:lvlText w:val="o"/>
      <w:lvlJc w:val="left"/>
      <w:pPr>
        <w:tabs>
          <w:tab w:val="num" w:pos="480"/>
        </w:tabs>
        <w:ind w:left="960" w:hanging="480"/>
      </w:pPr>
      <w:rPr>
        <w:rFonts w:ascii="Courier New" w:hAnsi="Courier New" w:cs="Courier New" w:hint="default"/>
      </w:rPr>
    </w:lvl>
    <w:lvl w:ilvl="1">
      <w:start w:val="1"/>
      <w:numFmt w:val="bullet"/>
      <w:lvlText w:val="o"/>
      <w:lvlJc w:val="left"/>
      <w:pPr>
        <w:tabs>
          <w:tab w:val="num" w:pos="1200"/>
        </w:tabs>
        <w:ind w:left="1680" w:hanging="480"/>
      </w:pPr>
      <w:rPr>
        <w:rFonts w:ascii="Courier New" w:hAnsi="Courier New" w:cs="Courier New" w:hint="default"/>
      </w:r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45" w15:restartNumberingAfterBreak="0">
    <w:nsid w:val="65665754"/>
    <w:multiLevelType w:val="hybridMultilevel"/>
    <w:tmpl w:val="DE0AC052"/>
    <w:lvl w:ilvl="0" w:tplc="08090003">
      <w:start w:val="1"/>
      <w:numFmt w:val="bullet"/>
      <w:lvlText w:val="o"/>
      <w:lvlJc w:val="left"/>
      <w:pPr>
        <w:ind w:left="770" w:hanging="360"/>
      </w:pPr>
      <w:rPr>
        <w:rFonts w:ascii="Courier New" w:hAnsi="Courier New" w:cs="Courier New"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6" w15:restartNumberingAfterBreak="0">
    <w:nsid w:val="66C325E4"/>
    <w:multiLevelType w:val="hybridMultilevel"/>
    <w:tmpl w:val="92D21A66"/>
    <w:lvl w:ilvl="0" w:tplc="08090003">
      <w:start w:val="1"/>
      <w:numFmt w:val="bullet"/>
      <w:lvlText w:val="o"/>
      <w:lvlJc w:val="left"/>
      <w:pPr>
        <w:ind w:left="770" w:hanging="360"/>
      </w:pPr>
      <w:rPr>
        <w:rFonts w:ascii="Courier New" w:hAnsi="Courier New" w:cs="Courier New"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7" w15:restartNumberingAfterBreak="0">
    <w:nsid w:val="675A276D"/>
    <w:multiLevelType w:val="hybridMultilevel"/>
    <w:tmpl w:val="F320C6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D50D7B"/>
    <w:multiLevelType w:val="hybridMultilevel"/>
    <w:tmpl w:val="BE16CE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0814D5"/>
    <w:multiLevelType w:val="multilevel"/>
    <w:tmpl w:val="D59A03C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0515F"/>
    <w:multiLevelType w:val="hybridMultilevel"/>
    <w:tmpl w:val="FE3019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0B05132"/>
    <w:multiLevelType w:val="hybridMultilevel"/>
    <w:tmpl w:val="85DC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1237E8"/>
    <w:multiLevelType w:val="hybridMultilevel"/>
    <w:tmpl w:val="FC0ACA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C1005C"/>
    <w:multiLevelType w:val="hybridMultilevel"/>
    <w:tmpl w:val="E6ACF654"/>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4" w15:restartNumberingAfterBreak="0">
    <w:nsid w:val="7A9D2815"/>
    <w:multiLevelType w:val="hybridMultilevel"/>
    <w:tmpl w:val="099E33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CE7DE7"/>
    <w:multiLevelType w:val="hybridMultilevel"/>
    <w:tmpl w:val="A1769A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374E7D"/>
    <w:multiLevelType w:val="hybridMultilevel"/>
    <w:tmpl w:val="AB683364"/>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FF4195D"/>
    <w:multiLevelType w:val="hybridMultilevel"/>
    <w:tmpl w:val="704694E2"/>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41"/>
  </w:num>
  <w:num w:numId="4">
    <w:abstractNumId w:val="36"/>
  </w:num>
  <w:num w:numId="5">
    <w:abstractNumId w:val="44"/>
  </w:num>
  <w:num w:numId="6">
    <w:abstractNumId w:val="45"/>
  </w:num>
  <w:num w:numId="7">
    <w:abstractNumId w:val="6"/>
  </w:num>
  <w:num w:numId="8">
    <w:abstractNumId w:val="46"/>
  </w:num>
  <w:num w:numId="9">
    <w:abstractNumId w:val="10"/>
  </w:num>
  <w:num w:numId="10">
    <w:abstractNumId w:val="33"/>
  </w:num>
  <w:num w:numId="11">
    <w:abstractNumId w:val="24"/>
  </w:num>
  <w:num w:numId="12">
    <w:abstractNumId w:val="48"/>
  </w:num>
  <w:num w:numId="13">
    <w:abstractNumId w:val="15"/>
  </w:num>
  <w:num w:numId="14">
    <w:abstractNumId w:val="51"/>
  </w:num>
  <w:num w:numId="15">
    <w:abstractNumId w:val="3"/>
  </w:num>
  <w:num w:numId="16">
    <w:abstractNumId w:val="28"/>
  </w:num>
  <w:num w:numId="17">
    <w:abstractNumId w:val="5"/>
  </w:num>
  <w:num w:numId="18">
    <w:abstractNumId w:val="40"/>
  </w:num>
  <w:num w:numId="19">
    <w:abstractNumId w:val="22"/>
  </w:num>
  <w:num w:numId="20">
    <w:abstractNumId w:val="49"/>
  </w:num>
  <w:num w:numId="21">
    <w:abstractNumId w:val="38"/>
  </w:num>
  <w:num w:numId="22">
    <w:abstractNumId w:val="39"/>
  </w:num>
  <w:num w:numId="23">
    <w:abstractNumId w:val="4"/>
  </w:num>
  <w:num w:numId="24">
    <w:abstractNumId w:val="43"/>
  </w:num>
  <w:num w:numId="25">
    <w:abstractNumId w:val="30"/>
  </w:num>
  <w:num w:numId="26">
    <w:abstractNumId w:val="13"/>
  </w:num>
  <w:num w:numId="27">
    <w:abstractNumId w:val="1"/>
  </w:num>
  <w:num w:numId="28">
    <w:abstractNumId w:val="29"/>
  </w:num>
  <w:num w:numId="29">
    <w:abstractNumId w:val="17"/>
  </w:num>
  <w:num w:numId="30">
    <w:abstractNumId w:val="35"/>
  </w:num>
  <w:num w:numId="31">
    <w:abstractNumId w:val="55"/>
  </w:num>
  <w:num w:numId="32">
    <w:abstractNumId w:val="9"/>
  </w:num>
  <w:num w:numId="33">
    <w:abstractNumId w:val="2"/>
  </w:num>
  <w:num w:numId="34">
    <w:abstractNumId w:val="34"/>
  </w:num>
  <w:num w:numId="35">
    <w:abstractNumId w:val="57"/>
  </w:num>
  <w:num w:numId="36">
    <w:abstractNumId w:val="56"/>
  </w:num>
  <w:num w:numId="37">
    <w:abstractNumId w:val="16"/>
  </w:num>
  <w:num w:numId="38">
    <w:abstractNumId w:val="11"/>
  </w:num>
  <w:num w:numId="39">
    <w:abstractNumId w:val="19"/>
  </w:num>
  <w:num w:numId="40">
    <w:abstractNumId w:val="26"/>
  </w:num>
  <w:num w:numId="41">
    <w:abstractNumId w:val="23"/>
  </w:num>
  <w:num w:numId="42">
    <w:abstractNumId w:val="50"/>
  </w:num>
  <w:num w:numId="43">
    <w:abstractNumId w:val="37"/>
  </w:num>
  <w:num w:numId="44">
    <w:abstractNumId w:val="25"/>
  </w:num>
  <w:num w:numId="45">
    <w:abstractNumId w:val="21"/>
  </w:num>
  <w:num w:numId="46">
    <w:abstractNumId w:val="31"/>
  </w:num>
  <w:num w:numId="47">
    <w:abstractNumId w:val="42"/>
  </w:num>
  <w:num w:numId="48">
    <w:abstractNumId w:val="54"/>
  </w:num>
  <w:num w:numId="49">
    <w:abstractNumId w:val="8"/>
  </w:num>
  <w:num w:numId="50">
    <w:abstractNumId w:val="53"/>
  </w:num>
  <w:num w:numId="51">
    <w:abstractNumId w:val="47"/>
  </w:num>
  <w:num w:numId="52">
    <w:abstractNumId w:val="14"/>
  </w:num>
  <w:num w:numId="53">
    <w:abstractNumId w:val="18"/>
  </w:num>
  <w:num w:numId="54">
    <w:abstractNumId w:val="12"/>
  </w:num>
  <w:num w:numId="55">
    <w:abstractNumId w:val="7"/>
  </w:num>
  <w:num w:numId="56">
    <w:abstractNumId w:val="27"/>
  </w:num>
  <w:num w:numId="57">
    <w:abstractNumId w:val="52"/>
  </w:num>
  <w:num w:numId="58">
    <w:abstractNumId w:val="32"/>
  </w:num>
  <w:num w:numId="59">
    <w:abstractNumId w:val="20"/>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13"/>
    <w:rsid w:val="00015AAF"/>
    <w:rsid w:val="00016544"/>
    <w:rsid w:val="00023D41"/>
    <w:rsid w:val="00030B7C"/>
    <w:rsid w:val="00042075"/>
    <w:rsid w:val="000672EA"/>
    <w:rsid w:val="00067FA4"/>
    <w:rsid w:val="0008160A"/>
    <w:rsid w:val="00082509"/>
    <w:rsid w:val="00090C19"/>
    <w:rsid w:val="00096FAE"/>
    <w:rsid w:val="000B424A"/>
    <w:rsid w:val="000C0D4B"/>
    <w:rsid w:val="000D27D2"/>
    <w:rsid w:val="000F047E"/>
    <w:rsid w:val="001107B1"/>
    <w:rsid w:val="00114DC4"/>
    <w:rsid w:val="00122068"/>
    <w:rsid w:val="00123016"/>
    <w:rsid w:val="0014718A"/>
    <w:rsid w:val="00150508"/>
    <w:rsid w:val="00193F73"/>
    <w:rsid w:val="001A57D6"/>
    <w:rsid w:val="001A75C1"/>
    <w:rsid w:val="001B1540"/>
    <w:rsid w:val="001B514C"/>
    <w:rsid w:val="001D6FD5"/>
    <w:rsid w:val="001E4D25"/>
    <w:rsid w:val="001F2E7E"/>
    <w:rsid w:val="002049F5"/>
    <w:rsid w:val="0021708F"/>
    <w:rsid w:val="00224455"/>
    <w:rsid w:val="0022630E"/>
    <w:rsid w:val="00226555"/>
    <w:rsid w:val="002343A7"/>
    <w:rsid w:val="002349D0"/>
    <w:rsid w:val="00236B60"/>
    <w:rsid w:val="00237AC9"/>
    <w:rsid w:val="00242B6A"/>
    <w:rsid w:val="002636E5"/>
    <w:rsid w:val="002659FB"/>
    <w:rsid w:val="00266CA4"/>
    <w:rsid w:val="00273339"/>
    <w:rsid w:val="00280A28"/>
    <w:rsid w:val="00286049"/>
    <w:rsid w:val="00287DBC"/>
    <w:rsid w:val="002A25DA"/>
    <w:rsid w:val="002A2768"/>
    <w:rsid w:val="002C0507"/>
    <w:rsid w:val="002C168E"/>
    <w:rsid w:val="002C6744"/>
    <w:rsid w:val="002D5BAD"/>
    <w:rsid w:val="002E366D"/>
    <w:rsid w:val="002E7A94"/>
    <w:rsid w:val="002F6ACD"/>
    <w:rsid w:val="0030418E"/>
    <w:rsid w:val="003060CD"/>
    <w:rsid w:val="0031136E"/>
    <w:rsid w:val="00315A5E"/>
    <w:rsid w:val="00315D4A"/>
    <w:rsid w:val="00322C97"/>
    <w:rsid w:val="00326F9A"/>
    <w:rsid w:val="003446EC"/>
    <w:rsid w:val="003464F2"/>
    <w:rsid w:val="0035535C"/>
    <w:rsid w:val="00357784"/>
    <w:rsid w:val="00357C9B"/>
    <w:rsid w:val="00395727"/>
    <w:rsid w:val="003A0183"/>
    <w:rsid w:val="003C1B13"/>
    <w:rsid w:val="00412CFE"/>
    <w:rsid w:val="00420DD2"/>
    <w:rsid w:val="0042747E"/>
    <w:rsid w:val="00437436"/>
    <w:rsid w:val="00442283"/>
    <w:rsid w:val="00444D45"/>
    <w:rsid w:val="00447E44"/>
    <w:rsid w:val="00456307"/>
    <w:rsid w:val="004810B1"/>
    <w:rsid w:val="0048130B"/>
    <w:rsid w:val="004845DF"/>
    <w:rsid w:val="0048638C"/>
    <w:rsid w:val="00493744"/>
    <w:rsid w:val="0049465A"/>
    <w:rsid w:val="004A5E30"/>
    <w:rsid w:val="004B77F6"/>
    <w:rsid w:val="004D0E72"/>
    <w:rsid w:val="004E1C77"/>
    <w:rsid w:val="004E7BA8"/>
    <w:rsid w:val="004F0F5A"/>
    <w:rsid w:val="004F1C64"/>
    <w:rsid w:val="004F31B3"/>
    <w:rsid w:val="004F6CC7"/>
    <w:rsid w:val="00500C0C"/>
    <w:rsid w:val="00512F99"/>
    <w:rsid w:val="005148FA"/>
    <w:rsid w:val="00516366"/>
    <w:rsid w:val="005649CE"/>
    <w:rsid w:val="00584681"/>
    <w:rsid w:val="005A27A8"/>
    <w:rsid w:val="005A32C6"/>
    <w:rsid w:val="005B449D"/>
    <w:rsid w:val="005D559E"/>
    <w:rsid w:val="005E38D3"/>
    <w:rsid w:val="00600FAC"/>
    <w:rsid w:val="0062299B"/>
    <w:rsid w:val="006309BD"/>
    <w:rsid w:val="00630CE4"/>
    <w:rsid w:val="00647FD7"/>
    <w:rsid w:val="006517A1"/>
    <w:rsid w:val="00651882"/>
    <w:rsid w:val="006531AC"/>
    <w:rsid w:val="00654330"/>
    <w:rsid w:val="0067303F"/>
    <w:rsid w:val="00674DA7"/>
    <w:rsid w:val="00674DED"/>
    <w:rsid w:val="00676850"/>
    <w:rsid w:val="006801BB"/>
    <w:rsid w:val="006A5E57"/>
    <w:rsid w:val="006B6259"/>
    <w:rsid w:val="006C258C"/>
    <w:rsid w:val="006E0CD3"/>
    <w:rsid w:val="006E16F6"/>
    <w:rsid w:val="006E7C57"/>
    <w:rsid w:val="00702750"/>
    <w:rsid w:val="00716F14"/>
    <w:rsid w:val="0072021D"/>
    <w:rsid w:val="00721F4B"/>
    <w:rsid w:val="00725679"/>
    <w:rsid w:val="0073301D"/>
    <w:rsid w:val="00747120"/>
    <w:rsid w:val="007605B9"/>
    <w:rsid w:val="0076149B"/>
    <w:rsid w:val="00772B2A"/>
    <w:rsid w:val="007909C3"/>
    <w:rsid w:val="00794348"/>
    <w:rsid w:val="00794EC0"/>
    <w:rsid w:val="007A2C7E"/>
    <w:rsid w:val="007A74A4"/>
    <w:rsid w:val="007B2AEC"/>
    <w:rsid w:val="007B7172"/>
    <w:rsid w:val="007C7530"/>
    <w:rsid w:val="007D0CF1"/>
    <w:rsid w:val="007D3780"/>
    <w:rsid w:val="007D4B4A"/>
    <w:rsid w:val="007E05AF"/>
    <w:rsid w:val="007E0E51"/>
    <w:rsid w:val="007F1E30"/>
    <w:rsid w:val="007F4719"/>
    <w:rsid w:val="00801FA2"/>
    <w:rsid w:val="0081790D"/>
    <w:rsid w:val="00832904"/>
    <w:rsid w:val="00836C92"/>
    <w:rsid w:val="00847CBE"/>
    <w:rsid w:val="0085176F"/>
    <w:rsid w:val="00862D7A"/>
    <w:rsid w:val="00880168"/>
    <w:rsid w:val="008A573B"/>
    <w:rsid w:val="008A6A4C"/>
    <w:rsid w:val="008C0971"/>
    <w:rsid w:val="008C1BC7"/>
    <w:rsid w:val="008D3996"/>
    <w:rsid w:val="008E7DFA"/>
    <w:rsid w:val="008F038D"/>
    <w:rsid w:val="008F4FA5"/>
    <w:rsid w:val="00902E03"/>
    <w:rsid w:val="00911AFA"/>
    <w:rsid w:val="009211D2"/>
    <w:rsid w:val="00926708"/>
    <w:rsid w:val="009276D9"/>
    <w:rsid w:val="0094143B"/>
    <w:rsid w:val="009651C0"/>
    <w:rsid w:val="009677A3"/>
    <w:rsid w:val="00981B11"/>
    <w:rsid w:val="009836BE"/>
    <w:rsid w:val="009A1CD3"/>
    <w:rsid w:val="009A21D8"/>
    <w:rsid w:val="009A7BCA"/>
    <w:rsid w:val="009B3953"/>
    <w:rsid w:val="009B666D"/>
    <w:rsid w:val="009D4ED9"/>
    <w:rsid w:val="009D632E"/>
    <w:rsid w:val="009D78FC"/>
    <w:rsid w:val="009E4056"/>
    <w:rsid w:val="009E51F4"/>
    <w:rsid w:val="009F682E"/>
    <w:rsid w:val="009F6AD6"/>
    <w:rsid w:val="00A021F3"/>
    <w:rsid w:val="00A10E9A"/>
    <w:rsid w:val="00A2180A"/>
    <w:rsid w:val="00A27C4B"/>
    <w:rsid w:val="00A410E6"/>
    <w:rsid w:val="00A5447F"/>
    <w:rsid w:val="00A70244"/>
    <w:rsid w:val="00A70E7C"/>
    <w:rsid w:val="00A72F16"/>
    <w:rsid w:val="00A75AE1"/>
    <w:rsid w:val="00A85F17"/>
    <w:rsid w:val="00A92DF4"/>
    <w:rsid w:val="00AA4289"/>
    <w:rsid w:val="00AB3519"/>
    <w:rsid w:val="00AB6330"/>
    <w:rsid w:val="00AB7232"/>
    <w:rsid w:val="00AD17DB"/>
    <w:rsid w:val="00AE1BDC"/>
    <w:rsid w:val="00AF1B13"/>
    <w:rsid w:val="00B105AB"/>
    <w:rsid w:val="00B2404B"/>
    <w:rsid w:val="00B31A64"/>
    <w:rsid w:val="00B51AA3"/>
    <w:rsid w:val="00B53C8E"/>
    <w:rsid w:val="00BA346B"/>
    <w:rsid w:val="00BA4CEC"/>
    <w:rsid w:val="00BB7C10"/>
    <w:rsid w:val="00BC3B9A"/>
    <w:rsid w:val="00BC726C"/>
    <w:rsid w:val="00BF00AA"/>
    <w:rsid w:val="00BF470B"/>
    <w:rsid w:val="00C2640B"/>
    <w:rsid w:val="00C37ADD"/>
    <w:rsid w:val="00C57D70"/>
    <w:rsid w:val="00C61D43"/>
    <w:rsid w:val="00C6755C"/>
    <w:rsid w:val="00CB0BC4"/>
    <w:rsid w:val="00CC3C98"/>
    <w:rsid w:val="00CD3DF3"/>
    <w:rsid w:val="00CD6773"/>
    <w:rsid w:val="00CE13E1"/>
    <w:rsid w:val="00CE30B9"/>
    <w:rsid w:val="00CE4C9E"/>
    <w:rsid w:val="00CE58D9"/>
    <w:rsid w:val="00CF2809"/>
    <w:rsid w:val="00CF39EE"/>
    <w:rsid w:val="00D02588"/>
    <w:rsid w:val="00D045CB"/>
    <w:rsid w:val="00D22526"/>
    <w:rsid w:val="00D317A4"/>
    <w:rsid w:val="00D33EC1"/>
    <w:rsid w:val="00D46D25"/>
    <w:rsid w:val="00D53855"/>
    <w:rsid w:val="00D53BF9"/>
    <w:rsid w:val="00D56787"/>
    <w:rsid w:val="00D6794E"/>
    <w:rsid w:val="00D70721"/>
    <w:rsid w:val="00D74EF2"/>
    <w:rsid w:val="00D763D8"/>
    <w:rsid w:val="00D84A07"/>
    <w:rsid w:val="00D974B7"/>
    <w:rsid w:val="00DA6794"/>
    <w:rsid w:val="00DB2081"/>
    <w:rsid w:val="00DB7227"/>
    <w:rsid w:val="00DC3D59"/>
    <w:rsid w:val="00DE1795"/>
    <w:rsid w:val="00E077A5"/>
    <w:rsid w:val="00E16650"/>
    <w:rsid w:val="00E16D92"/>
    <w:rsid w:val="00E4015F"/>
    <w:rsid w:val="00E468CB"/>
    <w:rsid w:val="00E635AA"/>
    <w:rsid w:val="00E640DF"/>
    <w:rsid w:val="00E70DDE"/>
    <w:rsid w:val="00E71557"/>
    <w:rsid w:val="00E720A9"/>
    <w:rsid w:val="00EA7B4F"/>
    <w:rsid w:val="00EB110C"/>
    <w:rsid w:val="00EE23E4"/>
    <w:rsid w:val="00EE6C12"/>
    <w:rsid w:val="00EF1CCF"/>
    <w:rsid w:val="00F04A91"/>
    <w:rsid w:val="00F147E7"/>
    <w:rsid w:val="00F14D3A"/>
    <w:rsid w:val="00F23379"/>
    <w:rsid w:val="00F35CBE"/>
    <w:rsid w:val="00F404FE"/>
    <w:rsid w:val="00F544AA"/>
    <w:rsid w:val="00F54794"/>
    <w:rsid w:val="00F55703"/>
    <w:rsid w:val="00F74D0E"/>
    <w:rsid w:val="00F75942"/>
    <w:rsid w:val="00F8684F"/>
    <w:rsid w:val="00F91E34"/>
    <w:rsid w:val="00F96F90"/>
    <w:rsid w:val="00FA22B1"/>
    <w:rsid w:val="00FC079C"/>
    <w:rsid w:val="00FE57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134C0"/>
  <w15:chartTrackingRefBased/>
  <w15:docId w15:val="{D11D0FFA-FA61-496C-A025-0E2E08B5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5719"/>
    <w:pPr>
      <w:spacing w:after="200" w:line="240" w:lineRule="auto"/>
    </w:pPr>
    <w:rPr>
      <w:sz w:val="24"/>
      <w:szCs w:val="24"/>
      <w:lang w:val="en-US"/>
    </w:rPr>
  </w:style>
  <w:style w:type="paragraph" w:styleId="Heading1">
    <w:name w:val="heading 1"/>
    <w:basedOn w:val="Normal"/>
    <w:next w:val="BodyText"/>
    <w:link w:val="Heading1Char"/>
    <w:uiPriority w:val="9"/>
    <w:qFormat/>
    <w:rsid w:val="00FE571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E571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E571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FE5719"/>
    <w:pPr>
      <w:keepNext/>
      <w:keepLines/>
      <w:spacing w:before="200" w:after="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semiHidden/>
    <w:unhideWhenUsed/>
    <w:qFormat/>
    <w:rsid w:val="00FE5719"/>
    <w:pPr>
      <w:keepNext/>
      <w:keepLines/>
      <w:spacing w:before="200" w:after="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semiHidden/>
    <w:unhideWhenUsed/>
    <w:qFormat/>
    <w:rsid w:val="00FE5719"/>
    <w:pPr>
      <w:keepNext/>
      <w:keepLines/>
      <w:spacing w:before="200" w:after="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semiHidden/>
    <w:unhideWhenUsed/>
    <w:qFormat/>
    <w:rsid w:val="00FE5719"/>
    <w:pPr>
      <w:keepNext/>
      <w:keepLines/>
      <w:spacing w:before="200" w:after="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semiHidden/>
    <w:unhideWhenUsed/>
    <w:qFormat/>
    <w:rsid w:val="00FE5719"/>
    <w:pPr>
      <w:keepNext/>
      <w:keepLines/>
      <w:spacing w:before="200" w:after="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semiHidden/>
    <w:unhideWhenUsed/>
    <w:qFormat/>
    <w:rsid w:val="00FE5719"/>
    <w:pPr>
      <w:keepNext/>
      <w:keepLines/>
      <w:spacing w:before="200" w:after="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719"/>
    <w:rPr>
      <w:rFonts w:asciiTheme="majorHAnsi" w:eastAsiaTheme="majorEastAsia" w:hAnsiTheme="majorHAnsi" w:cstheme="majorBidi"/>
      <w:b/>
      <w:bCs/>
      <w:color w:val="4472C4" w:themeColor="accent1"/>
      <w:sz w:val="32"/>
      <w:szCs w:val="32"/>
      <w:lang w:val="en-US"/>
    </w:rPr>
  </w:style>
  <w:style w:type="character" w:customStyle="1" w:styleId="Heading2Char">
    <w:name w:val="Heading 2 Char"/>
    <w:basedOn w:val="DefaultParagraphFont"/>
    <w:link w:val="Heading2"/>
    <w:uiPriority w:val="9"/>
    <w:rsid w:val="00FE5719"/>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FE5719"/>
    <w:rPr>
      <w:rFonts w:asciiTheme="majorHAnsi" w:eastAsiaTheme="majorEastAsia" w:hAnsiTheme="majorHAnsi" w:cstheme="majorBidi"/>
      <w:b/>
      <w:bCs/>
      <w:color w:val="4472C4" w:themeColor="accent1"/>
      <w:sz w:val="24"/>
      <w:szCs w:val="24"/>
      <w:lang w:val="en-US"/>
    </w:rPr>
  </w:style>
  <w:style w:type="character" w:customStyle="1" w:styleId="Heading4Char">
    <w:name w:val="Heading 4 Char"/>
    <w:basedOn w:val="DefaultParagraphFont"/>
    <w:link w:val="Heading4"/>
    <w:uiPriority w:val="9"/>
    <w:rsid w:val="00FE5719"/>
    <w:rPr>
      <w:rFonts w:asciiTheme="majorHAnsi" w:eastAsiaTheme="majorEastAsia" w:hAnsiTheme="majorHAnsi" w:cstheme="majorBidi"/>
      <w:bCs/>
      <w:i/>
      <w:color w:val="4472C4" w:themeColor="accent1"/>
      <w:sz w:val="24"/>
      <w:szCs w:val="24"/>
      <w:lang w:val="en-US"/>
    </w:rPr>
  </w:style>
  <w:style w:type="character" w:customStyle="1" w:styleId="Heading5Char">
    <w:name w:val="Heading 5 Char"/>
    <w:basedOn w:val="DefaultParagraphFont"/>
    <w:link w:val="Heading5"/>
    <w:uiPriority w:val="9"/>
    <w:semiHidden/>
    <w:rsid w:val="00FE5719"/>
    <w:rPr>
      <w:rFonts w:asciiTheme="majorHAnsi" w:eastAsiaTheme="majorEastAsia" w:hAnsiTheme="majorHAnsi" w:cstheme="majorBidi"/>
      <w:iCs/>
      <w:color w:val="4472C4" w:themeColor="accent1"/>
      <w:sz w:val="24"/>
      <w:szCs w:val="24"/>
      <w:lang w:val="en-US"/>
    </w:rPr>
  </w:style>
  <w:style w:type="character" w:customStyle="1" w:styleId="Heading6Char">
    <w:name w:val="Heading 6 Char"/>
    <w:basedOn w:val="DefaultParagraphFont"/>
    <w:link w:val="Heading6"/>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7Char">
    <w:name w:val="Heading 7 Char"/>
    <w:basedOn w:val="DefaultParagraphFont"/>
    <w:link w:val="Heading7"/>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8Char">
    <w:name w:val="Heading 8 Char"/>
    <w:basedOn w:val="DefaultParagraphFont"/>
    <w:link w:val="Heading8"/>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9Char">
    <w:name w:val="Heading 9 Char"/>
    <w:basedOn w:val="DefaultParagraphFont"/>
    <w:link w:val="Heading9"/>
    <w:uiPriority w:val="9"/>
    <w:semiHidden/>
    <w:rsid w:val="00FE5719"/>
    <w:rPr>
      <w:rFonts w:asciiTheme="majorHAnsi" w:eastAsiaTheme="majorEastAsia" w:hAnsiTheme="majorHAnsi" w:cstheme="majorBidi"/>
      <w:color w:val="4472C4" w:themeColor="accent1"/>
      <w:sz w:val="24"/>
      <w:szCs w:val="24"/>
      <w:lang w:val="en-US"/>
    </w:rPr>
  </w:style>
  <w:style w:type="character" w:styleId="FollowedHyperlink">
    <w:name w:val="FollowedHyperlink"/>
    <w:basedOn w:val="DefaultParagraphFont"/>
    <w:uiPriority w:val="99"/>
    <w:semiHidden/>
    <w:unhideWhenUsed/>
    <w:rsid w:val="00FE5719"/>
    <w:rPr>
      <w:color w:val="954F72" w:themeColor="followedHyperlink"/>
      <w:u w:val="single"/>
    </w:rPr>
  </w:style>
  <w:style w:type="paragraph" w:styleId="BodyText">
    <w:name w:val="Body Text"/>
    <w:basedOn w:val="Normal"/>
    <w:link w:val="BodyTextChar"/>
    <w:unhideWhenUsed/>
    <w:qFormat/>
    <w:rsid w:val="00FE5719"/>
    <w:pPr>
      <w:spacing w:before="180" w:after="180"/>
    </w:pPr>
  </w:style>
  <w:style w:type="character" w:customStyle="1" w:styleId="BodyTextChar">
    <w:name w:val="Body Text Char"/>
    <w:basedOn w:val="DefaultParagraphFont"/>
    <w:link w:val="BodyText"/>
    <w:rsid w:val="00FE5719"/>
    <w:rPr>
      <w:sz w:val="24"/>
      <w:szCs w:val="24"/>
      <w:lang w:val="en-US"/>
    </w:rPr>
  </w:style>
  <w:style w:type="paragraph" w:customStyle="1" w:styleId="msonormal0">
    <w:name w:val="msonormal"/>
    <w:basedOn w:val="Normal"/>
    <w:rsid w:val="00FE5719"/>
    <w:pPr>
      <w:spacing w:before="100" w:beforeAutospacing="1" w:after="100" w:afterAutospacing="1"/>
    </w:pPr>
    <w:rPr>
      <w:rFonts w:ascii="Times New Roman" w:eastAsia="Times New Roman" w:hAnsi="Times New Roman" w:cs="Times New Roman"/>
      <w:lang w:val="en-GB" w:eastAsia="en-GB"/>
    </w:rPr>
  </w:style>
  <w:style w:type="paragraph" w:styleId="FootnoteText">
    <w:name w:val="footnote text"/>
    <w:basedOn w:val="Normal"/>
    <w:link w:val="FootnoteTextChar"/>
    <w:uiPriority w:val="9"/>
    <w:semiHidden/>
    <w:unhideWhenUsed/>
    <w:qFormat/>
    <w:rsid w:val="00FE5719"/>
  </w:style>
  <w:style w:type="character" w:customStyle="1" w:styleId="FootnoteTextChar">
    <w:name w:val="Footnote Text Char"/>
    <w:basedOn w:val="DefaultParagraphFont"/>
    <w:link w:val="FootnoteText"/>
    <w:uiPriority w:val="9"/>
    <w:semiHidden/>
    <w:rsid w:val="00FE5719"/>
    <w:rPr>
      <w:sz w:val="24"/>
      <w:szCs w:val="24"/>
      <w:lang w:val="en-US"/>
    </w:rPr>
  </w:style>
  <w:style w:type="character" w:customStyle="1" w:styleId="CaptionChar">
    <w:name w:val="Caption Char"/>
    <w:basedOn w:val="DefaultParagraphFont"/>
    <w:link w:val="Caption"/>
    <w:semiHidden/>
    <w:locked/>
    <w:rsid w:val="00FE5719"/>
    <w:rPr>
      <w:i/>
    </w:rPr>
  </w:style>
  <w:style w:type="paragraph" w:styleId="Caption">
    <w:name w:val="caption"/>
    <w:basedOn w:val="Normal"/>
    <w:link w:val="CaptionChar"/>
    <w:semiHidden/>
    <w:unhideWhenUsed/>
    <w:qFormat/>
    <w:rsid w:val="00FE5719"/>
    <w:pPr>
      <w:spacing w:after="120"/>
    </w:pPr>
    <w:rPr>
      <w:i/>
      <w:sz w:val="22"/>
      <w:szCs w:val="22"/>
      <w:lang w:val="en-GB"/>
    </w:rPr>
  </w:style>
  <w:style w:type="paragraph" w:styleId="Title">
    <w:name w:val="Title"/>
    <w:basedOn w:val="Normal"/>
    <w:next w:val="BodyText"/>
    <w:link w:val="TitleChar"/>
    <w:qFormat/>
    <w:rsid w:val="00FE5719"/>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FE5719"/>
    <w:rPr>
      <w:rFonts w:asciiTheme="majorHAnsi" w:eastAsiaTheme="majorEastAsia" w:hAnsiTheme="majorHAnsi" w:cstheme="majorBidi"/>
      <w:b/>
      <w:bCs/>
      <w:color w:val="2D4F8E" w:themeColor="accent1" w:themeShade="B5"/>
      <w:sz w:val="36"/>
      <w:szCs w:val="36"/>
      <w:lang w:val="en-US"/>
    </w:rPr>
  </w:style>
  <w:style w:type="paragraph" w:styleId="Subtitle">
    <w:name w:val="Subtitle"/>
    <w:basedOn w:val="Title"/>
    <w:next w:val="BodyText"/>
    <w:link w:val="SubtitleChar"/>
    <w:qFormat/>
    <w:rsid w:val="00FE5719"/>
    <w:pPr>
      <w:spacing w:before="240"/>
    </w:pPr>
    <w:rPr>
      <w:sz w:val="30"/>
      <w:szCs w:val="30"/>
    </w:rPr>
  </w:style>
  <w:style w:type="character" w:customStyle="1" w:styleId="SubtitleChar">
    <w:name w:val="Subtitle Char"/>
    <w:basedOn w:val="DefaultParagraphFont"/>
    <w:link w:val="Subtitle"/>
    <w:rsid w:val="00FE5719"/>
    <w:rPr>
      <w:rFonts w:asciiTheme="majorHAnsi" w:eastAsiaTheme="majorEastAsia" w:hAnsiTheme="majorHAnsi" w:cstheme="majorBidi"/>
      <w:b/>
      <w:bCs/>
      <w:color w:val="2D4F8E" w:themeColor="accent1" w:themeShade="B5"/>
      <w:sz w:val="30"/>
      <w:szCs w:val="30"/>
      <w:lang w:val="en-US"/>
    </w:rPr>
  </w:style>
  <w:style w:type="paragraph" w:styleId="Date">
    <w:name w:val="Date"/>
    <w:next w:val="BodyText"/>
    <w:link w:val="DateChar"/>
    <w:semiHidden/>
    <w:unhideWhenUsed/>
    <w:qFormat/>
    <w:rsid w:val="00FE5719"/>
    <w:pPr>
      <w:keepNext/>
      <w:keepLines/>
      <w:spacing w:after="200" w:line="240" w:lineRule="auto"/>
      <w:jc w:val="center"/>
    </w:pPr>
    <w:rPr>
      <w:sz w:val="24"/>
      <w:szCs w:val="24"/>
      <w:lang w:val="en-US"/>
    </w:rPr>
  </w:style>
  <w:style w:type="character" w:customStyle="1" w:styleId="DateChar">
    <w:name w:val="Date Char"/>
    <w:basedOn w:val="DefaultParagraphFont"/>
    <w:link w:val="Date"/>
    <w:semiHidden/>
    <w:rsid w:val="00FE5719"/>
    <w:rPr>
      <w:sz w:val="24"/>
      <w:szCs w:val="24"/>
      <w:lang w:val="en-US"/>
    </w:rPr>
  </w:style>
  <w:style w:type="paragraph" w:styleId="BlockText">
    <w:name w:val="Block Text"/>
    <w:basedOn w:val="BodyText"/>
    <w:next w:val="BodyText"/>
    <w:uiPriority w:val="9"/>
    <w:unhideWhenUsed/>
    <w:qFormat/>
    <w:rsid w:val="00FE5719"/>
    <w:pPr>
      <w:spacing w:before="100" w:after="100"/>
      <w:ind w:left="480" w:right="480"/>
    </w:pPr>
  </w:style>
  <w:style w:type="paragraph" w:styleId="Bibliography">
    <w:name w:val="Bibliography"/>
    <w:basedOn w:val="Normal"/>
    <w:semiHidden/>
    <w:unhideWhenUsed/>
    <w:qFormat/>
    <w:rsid w:val="00FE5719"/>
  </w:style>
  <w:style w:type="paragraph" w:styleId="TOCHeading">
    <w:name w:val="TOC Heading"/>
    <w:basedOn w:val="Heading1"/>
    <w:next w:val="BodyText"/>
    <w:uiPriority w:val="39"/>
    <w:unhideWhenUsed/>
    <w:qFormat/>
    <w:rsid w:val="00FE5719"/>
    <w:pPr>
      <w:spacing w:before="240" w:line="256" w:lineRule="auto"/>
      <w:outlineLvl w:val="9"/>
    </w:pPr>
    <w:rPr>
      <w:b w:val="0"/>
      <w:bCs w:val="0"/>
      <w:color w:val="2F5496" w:themeColor="accent1" w:themeShade="BF"/>
    </w:rPr>
  </w:style>
  <w:style w:type="paragraph" w:customStyle="1" w:styleId="FirstParagraph">
    <w:name w:val="First Paragraph"/>
    <w:basedOn w:val="BodyText"/>
    <w:next w:val="BodyText"/>
    <w:qFormat/>
    <w:rsid w:val="00FE5719"/>
  </w:style>
  <w:style w:type="paragraph" w:customStyle="1" w:styleId="Compact">
    <w:name w:val="Compact"/>
    <w:basedOn w:val="BodyText"/>
    <w:qFormat/>
    <w:rsid w:val="00FE5719"/>
    <w:pPr>
      <w:spacing w:before="36" w:after="36"/>
    </w:pPr>
  </w:style>
  <w:style w:type="paragraph" w:customStyle="1" w:styleId="Author">
    <w:name w:val="Author"/>
    <w:next w:val="BodyText"/>
    <w:qFormat/>
    <w:rsid w:val="00FE5719"/>
    <w:pPr>
      <w:keepNext/>
      <w:keepLines/>
      <w:spacing w:after="200" w:line="240" w:lineRule="auto"/>
      <w:jc w:val="center"/>
    </w:pPr>
    <w:rPr>
      <w:sz w:val="24"/>
      <w:szCs w:val="24"/>
      <w:lang w:val="en-US"/>
    </w:rPr>
  </w:style>
  <w:style w:type="paragraph" w:customStyle="1" w:styleId="Abstract">
    <w:name w:val="Abstract"/>
    <w:basedOn w:val="Normal"/>
    <w:next w:val="BodyText"/>
    <w:qFormat/>
    <w:rsid w:val="00FE5719"/>
    <w:pPr>
      <w:keepNext/>
      <w:keepLines/>
      <w:spacing w:before="300" w:after="300"/>
    </w:pPr>
    <w:rPr>
      <w:sz w:val="20"/>
      <w:szCs w:val="20"/>
    </w:rPr>
  </w:style>
  <w:style w:type="paragraph" w:customStyle="1" w:styleId="Definition">
    <w:name w:val="Definition"/>
    <w:basedOn w:val="Normal"/>
    <w:rsid w:val="00FE5719"/>
  </w:style>
  <w:style w:type="paragraph" w:customStyle="1" w:styleId="DefinitionTerm">
    <w:name w:val="Definition Term"/>
    <w:basedOn w:val="Normal"/>
    <w:next w:val="Definition"/>
    <w:rsid w:val="00FE5719"/>
    <w:pPr>
      <w:keepNext/>
      <w:keepLines/>
      <w:spacing w:after="0"/>
    </w:pPr>
    <w:rPr>
      <w:b/>
    </w:rPr>
  </w:style>
  <w:style w:type="paragraph" w:customStyle="1" w:styleId="TableCaption">
    <w:name w:val="Table Caption"/>
    <w:basedOn w:val="Caption"/>
    <w:rsid w:val="00FE5719"/>
    <w:pPr>
      <w:keepNext/>
    </w:pPr>
  </w:style>
  <w:style w:type="paragraph" w:customStyle="1" w:styleId="ImageCaption">
    <w:name w:val="Image Caption"/>
    <w:basedOn w:val="Caption"/>
    <w:rsid w:val="00FE5719"/>
  </w:style>
  <w:style w:type="paragraph" w:customStyle="1" w:styleId="Figure">
    <w:name w:val="Figure"/>
    <w:basedOn w:val="Normal"/>
    <w:rsid w:val="00FE5719"/>
  </w:style>
  <w:style w:type="paragraph" w:customStyle="1" w:styleId="CaptionedFigure">
    <w:name w:val="Captioned Figure"/>
    <w:basedOn w:val="Figure"/>
    <w:rsid w:val="00FE5719"/>
    <w:pPr>
      <w:keepNext/>
    </w:pPr>
  </w:style>
  <w:style w:type="character" w:customStyle="1" w:styleId="VerbatimChar">
    <w:name w:val="Verbatim Char"/>
    <w:basedOn w:val="CaptionChar"/>
    <w:link w:val="SourceCode"/>
    <w:locked/>
    <w:rsid w:val="00FE5719"/>
    <w:rPr>
      <w:rFonts w:ascii="Consolas" w:hAnsi="Consolas"/>
      <w:i/>
    </w:rPr>
  </w:style>
  <w:style w:type="paragraph" w:customStyle="1" w:styleId="SourceCode">
    <w:name w:val="Source Code"/>
    <w:basedOn w:val="Normal"/>
    <w:link w:val="VerbatimChar"/>
    <w:rsid w:val="00FE5719"/>
    <w:pPr>
      <w:wordWrap w:val="0"/>
    </w:pPr>
    <w:rPr>
      <w:rFonts w:ascii="Consolas" w:hAnsi="Consolas"/>
      <w:i/>
      <w:sz w:val="22"/>
      <w:szCs w:val="22"/>
      <w:lang w:val="en-GB"/>
    </w:rPr>
  </w:style>
  <w:style w:type="character" w:styleId="FootnoteReference">
    <w:name w:val="footnote reference"/>
    <w:basedOn w:val="CaptionChar"/>
    <w:semiHidden/>
    <w:unhideWhenUsed/>
    <w:rsid w:val="00FE5719"/>
    <w:rPr>
      <w:i w:val="0"/>
      <w:vertAlign w:val="superscript"/>
    </w:rPr>
  </w:style>
  <w:style w:type="character" w:styleId="Hyperlink">
    <w:name w:val="Hyperlink"/>
    <w:basedOn w:val="CaptionChar"/>
    <w:uiPriority w:val="99"/>
    <w:unhideWhenUsed/>
    <w:rsid w:val="00FE5719"/>
    <w:rPr>
      <w:i/>
      <w:color w:val="4472C4" w:themeColor="accent1"/>
      <w:u w:val="single"/>
    </w:rPr>
  </w:style>
  <w:style w:type="character" w:customStyle="1" w:styleId="KeywordTok">
    <w:name w:val="KeywordTok"/>
    <w:basedOn w:val="VerbatimChar"/>
    <w:rsid w:val="00FE5719"/>
    <w:rPr>
      <w:rFonts w:ascii="Consolas" w:hAnsi="Consolas"/>
      <w:b/>
      <w:bCs w:val="0"/>
      <w:i/>
      <w:color w:val="007020"/>
    </w:rPr>
  </w:style>
  <w:style w:type="character" w:customStyle="1" w:styleId="DataTypeTok">
    <w:name w:val="DataTypeTok"/>
    <w:basedOn w:val="VerbatimChar"/>
    <w:rsid w:val="00FE5719"/>
    <w:rPr>
      <w:rFonts w:ascii="Consolas" w:hAnsi="Consolas"/>
      <w:i/>
      <w:color w:val="902000"/>
    </w:rPr>
  </w:style>
  <w:style w:type="character" w:customStyle="1" w:styleId="DecValTok">
    <w:name w:val="DecValTok"/>
    <w:basedOn w:val="VerbatimChar"/>
    <w:rsid w:val="00FE5719"/>
    <w:rPr>
      <w:rFonts w:ascii="Consolas" w:hAnsi="Consolas"/>
      <w:i/>
      <w:color w:val="40A070"/>
    </w:rPr>
  </w:style>
  <w:style w:type="character" w:customStyle="1" w:styleId="BaseNTok">
    <w:name w:val="BaseNTok"/>
    <w:basedOn w:val="VerbatimChar"/>
    <w:rsid w:val="00FE5719"/>
    <w:rPr>
      <w:rFonts w:ascii="Consolas" w:hAnsi="Consolas"/>
      <w:i/>
      <w:color w:val="40A070"/>
    </w:rPr>
  </w:style>
  <w:style w:type="character" w:customStyle="1" w:styleId="FloatTok">
    <w:name w:val="FloatTok"/>
    <w:basedOn w:val="VerbatimChar"/>
    <w:rsid w:val="00FE5719"/>
    <w:rPr>
      <w:rFonts w:ascii="Consolas" w:hAnsi="Consolas"/>
      <w:i/>
      <w:color w:val="40A070"/>
    </w:rPr>
  </w:style>
  <w:style w:type="character" w:customStyle="1" w:styleId="ConstantTok">
    <w:name w:val="ConstantTok"/>
    <w:basedOn w:val="VerbatimChar"/>
    <w:rsid w:val="00FE5719"/>
    <w:rPr>
      <w:rFonts w:ascii="Consolas" w:hAnsi="Consolas"/>
      <w:i/>
      <w:color w:val="880000"/>
    </w:rPr>
  </w:style>
  <w:style w:type="character" w:customStyle="1" w:styleId="CharTok">
    <w:name w:val="CharTok"/>
    <w:basedOn w:val="VerbatimChar"/>
    <w:rsid w:val="00FE5719"/>
    <w:rPr>
      <w:rFonts w:ascii="Consolas" w:hAnsi="Consolas"/>
      <w:i/>
      <w:color w:val="4070A0"/>
    </w:rPr>
  </w:style>
  <w:style w:type="character" w:customStyle="1" w:styleId="SpecialCharTok">
    <w:name w:val="SpecialCharTok"/>
    <w:basedOn w:val="VerbatimChar"/>
    <w:rsid w:val="00FE5719"/>
    <w:rPr>
      <w:rFonts w:ascii="Consolas" w:hAnsi="Consolas"/>
      <w:i/>
      <w:color w:val="4070A0"/>
    </w:rPr>
  </w:style>
  <w:style w:type="character" w:customStyle="1" w:styleId="StringTok">
    <w:name w:val="StringTok"/>
    <w:basedOn w:val="VerbatimChar"/>
    <w:rsid w:val="00FE5719"/>
    <w:rPr>
      <w:rFonts w:ascii="Consolas" w:hAnsi="Consolas"/>
      <w:i/>
      <w:color w:val="4070A0"/>
    </w:rPr>
  </w:style>
  <w:style w:type="character" w:customStyle="1" w:styleId="VerbatimStringTok">
    <w:name w:val="VerbatimStringTok"/>
    <w:basedOn w:val="VerbatimChar"/>
    <w:rsid w:val="00FE5719"/>
    <w:rPr>
      <w:rFonts w:ascii="Consolas" w:hAnsi="Consolas"/>
      <w:i/>
      <w:color w:val="4070A0"/>
    </w:rPr>
  </w:style>
  <w:style w:type="character" w:customStyle="1" w:styleId="SpecialStringTok">
    <w:name w:val="SpecialStringTok"/>
    <w:basedOn w:val="VerbatimChar"/>
    <w:rsid w:val="00FE5719"/>
    <w:rPr>
      <w:rFonts w:ascii="Consolas" w:hAnsi="Consolas"/>
      <w:i/>
      <w:color w:val="BB6688"/>
    </w:rPr>
  </w:style>
  <w:style w:type="character" w:customStyle="1" w:styleId="ImportTok">
    <w:name w:val="ImportTok"/>
    <w:basedOn w:val="VerbatimChar"/>
    <w:rsid w:val="00FE5719"/>
    <w:rPr>
      <w:rFonts w:ascii="Consolas" w:hAnsi="Consolas"/>
      <w:i/>
    </w:rPr>
  </w:style>
  <w:style w:type="character" w:customStyle="1" w:styleId="CommentTok">
    <w:name w:val="CommentTok"/>
    <w:basedOn w:val="VerbatimChar"/>
    <w:rsid w:val="00FE5719"/>
    <w:rPr>
      <w:rFonts w:ascii="Consolas" w:hAnsi="Consolas"/>
      <w:i w:val="0"/>
      <w:color w:val="60A0B0"/>
    </w:rPr>
  </w:style>
  <w:style w:type="character" w:customStyle="1" w:styleId="DocumentationTok">
    <w:name w:val="DocumentationTok"/>
    <w:basedOn w:val="VerbatimChar"/>
    <w:rsid w:val="00FE5719"/>
    <w:rPr>
      <w:rFonts w:ascii="Consolas" w:hAnsi="Consolas"/>
      <w:i w:val="0"/>
      <w:color w:val="BA2121"/>
    </w:rPr>
  </w:style>
  <w:style w:type="character" w:customStyle="1" w:styleId="AnnotationTok">
    <w:name w:val="AnnotationTok"/>
    <w:basedOn w:val="VerbatimChar"/>
    <w:rsid w:val="00FE5719"/>
    <w:rPr>
      <w:rFonts w:ascii="Consolas" w:hAnsi="Consolas"/>
      <w:b/>
      <w:bCs w:val="0"/>
      <w:i w:val="0"/>
      <w:color w:val="60A0B0"/>
    </w:rPr>
  </w:style>
  <w:style w:type="character" w:customStyle="1" w:styleId="CommentVarTok">
    <w:name w:val="CommentVarTok"/>
    <w:basedOn w:val="VerbatimChar"/>
    <w:rsid w:val="00FE5719"/>
    <w:rPr>
      <w:rFonts w:ascii="Consolas" w:hAnsi="Consolas"/>
      <w:b/>
      <w:bCs w:val="0"/>
      <w:i w:val="0"/>
      <w:color w:val="60A0B0"/>
    </w:rPr>
  </w:style>
  <w:style w:type="character" w:customStyle="1" w:styleId="OtherTok">
    <w:name w:val="OtherTok"/>
    <w:basedOn w:val="VerbatimChar"/>
    <w:rsid w:val="00FE5719"/>
    <w:rPr>
      <w:rFonts w:ascii="Consolas" w:hAnsi="Consolas"/>
      <w:i/>
      <w:color w:val="007020"/>
    </w:rPr>
  </w:style>
  <w:style w:type="character" w:customStyle="1" w:styleId="FunctionTok">
    <w:name w:val="FunctionTok"/>
    <w:basedOn w:val="VerbatimChar"/>
    <w:rsid w:val="00FE5719"/>
    <w:rPr>
      <w:rFonts w:ascii="Consolas" w:hAnsi="Consolas"/>
      <w:i/>
      <w:color w:val="06287E"/>
    </w:rPr>
  </w:style>
  <w:style w:type="character" w:customStyle="1" w:styleId="VariableTok">
    <w:name w:val="VariableTok"/>
    <w:basedOn w:val="VerbatimChar"/>
    <w:rsid w:val="00FE5719"/>
    <w:rPr>
      <w:rFonts w:ascii="Consolas" w:hAnsi="Consolas"/>
      <w:i/>
      <w:color w:val="19177C"/>
    </w:rPr>
  </w:style>
  <w:style w:type="character" w:customStyle="1" w:styleId="ControlFlowTok">
    <w:name w:val="ControlFlowTok"/>
    <w:basedOn w:val="VerbatimChar"/>
    <w:rsid w:val="00FE5719"/>
    <w:rPr>
      <w:rFonts w:ascii="Consolas" w:hAnsi="Consolas"/>
      <w:b/>
      <w:bCs w:val="0"/>
      <w:i/>
      <w:color w:val="007020"/>
    </w:rPr>
  </w:style>
  <w:style w:type="character" w:customStyle="1" w:styleId="OperatorTok">
    <w:name w:val="OperatorTok"/>
    <w:basedOn w:val="VerbatimChar"/>
    <w:rsid w:val="00FE5719"/>
    <w:rPr>
      <w:rFonts w:ascii="Consolas" w:hAnsi="Consolas"/>
      <w:i/>
      <w:color w:val="666666"/>
    </w:rPr>
  </w:style>
  <w:style w:type="character" w:customStyle="1" w:styleId="BuiltInTok">
    <w:name w:val="BuiltInTok"/>
    <w:basedOn w:val="VerbatimChar"/>
    <w:rsid w:val="00FE5719"/>
    <w:rPr>
      <w:rFonts w:ascii="Consolas" w:hAnsi="Consolas"/>
      <w:i/>
    </w:rPr>
  </w:style>
  <w:style w:type="character" w:customStyle="1" w:styleId="ExtensionTok">
    <w:name w:val="ExtensionTok"/>
    <w:basedOn w:val="VerbatimChar"/>
    <w:rsid w:val="00FE5719"/>
    <w:rPr>
      <w:rFonts w:ascii="Consolas" w:hAnsi="Consolas"/>
      <w:i/>
    </w:rPr>
  </w:style>
  <w:style w:type="character" w:customStyle="1" w:styleId="PreprocessorTok">
    <w:name w:val="PreprocessorTok"/>
    <w:basedOn w:val="VerbatimChar"/>
    <w:rsid w:val="00FE5719"/>
    <w:rPr>
      <w:rFonts w:ascii="Consolas" w:hAnsi="Consolas"/>
      <w:i/>
      <w:color w:val="BC7A00"/>
    </w:rPr>
  </w:style>
  <w:style w:type="character" w:customStyle="1" w:styleId="AttributeTok">
    <w:name w:val="AttributeTok"/>
    <w:basedOn w:val="VerbatimChar"/>
    <w:rsid w:val="00FE5719"/>
    <w:rPr>
      <w:rFonts w:ascii="Consolas" w:hAnsi="Consolas"/>
      <w:i/>
      <w:color w:val="7D9029"/>
    </w:rPr>
  </w:style>
  <w:style w:type="character" w:customStyle="1" w:styleId="RegionMarkerTok">
    <w:name w:val="RegionMarkerTok"/>
    <w:basedOn w:val="VerbatimChar"/>
    <w:rsid w:val="00FE5719"/>
    <w:rPr>
      <w:rFonts w:ascii="Consolas" w:hAnsi="Consolas"/>
      <w:i/>
    </w:rPr>
  </w:style>
  <w:style w:type="character" w:customStyle="1" w:styleId="InformationTok">
    <w:name w:val="InformationTok"/>
    <w:basedOn w:val="VerbatimChar"/>
    <w:rsid w:val="00FE5719"/>
    <w:rPr>
      <w:rFonts w:ascii="Consolas" w:hAnsi="Consolas"/>
      <w:b/>
      <w:bCs w:val="0"/>
      <w:i w:val="0"/>
      <w:color w:val="60A0B0"/>
    </w:rPr>
  </w:style>
  <w:style w:type="character" w:customStyle="1" w:styleId="WarningTok">
    <w:name w:val="WarningTok"/>
    <w:basedOn w:val="VerbatimChar"/>
    <w:rsid w:val="00FE5719"/>
    <w:rPr>
      <w:rFonts w:ascii="Consolas" w:hAnsi="Consolas"/>
      <w:b/>
      <w:bCs w:val="0"/>
      <w:i w:val="0"/>
      <w:color w:val="60A0B0"/>
    </w:rPr>
  </w:style>
  <w:style w:type="character" w:customStyle="1" w:styleId="AlertTok">
    <w:name w:val="AlertTok"/>
    <w:basedOn w:val="VerbatimChar"/>
    <w:rsid w:val="00FE5719"/>
    <w:rPr>
      <w:rFonts w:ascii="Consolas" w:hAnsi="Consolas"/>
      <w:b/>
      <w:bCs w:val="0"/>
      <w:i/>
      <w:color w:val="FF0000"/>
    </w:rPr>
  </w:style>
  <w:style w:type="character" w:customStyle="1" w:styleId="ErrorTok">
    <w:name w:val="ErrorTok"/>
    <w:basedOn w:val="VerbatimChar"/>
    <w:rsid w:val="00FE5719"/>
    <w:rPr>
      <w:rFonts w:ascii="Consolas" w:hAnsi="Consolas"/>
      <w:b/>
      <w:bCs w:val="0"/>
      <w:i/>
      <w:color w:val="FF0000"/>
    </w:rPr>
  </w:style>
  <w:style w:type="character" w:customStyle="1" w:styleId="NormalTok">
    <w:name w:val="NormalTok"/>
    <w:basedOn w:val="VerbatimChar"/>
    <w:rsid w:val="00FE5719"/>
    <w:rPr>
      <w:rFonts w:ascii="Consolas" w:hAnsi="Consolas"/>
      <w:i/>
    </w:rPr>
  </w:style>
  <w:style w:type="table" w:customStyle="1" w:styleId="Table">
    <w:name w:val="Table"/>
    <w:semiHidden/>
    <w:qFormat/>
    <w:rsid w:val="00FE5719"/>
    <w:pPr>
      <w:spacing w:after="200" w:line="240" w:lineRule="auto"/>
    </w:pPr>
    <w:rPr>
      <w:sz w:val="24"/>
      <w:szCs w:val="24"/>
      <w:lang w:val="en-US"/>
    </w:rPr>
    <w:tblPr>
      <w:tblCellMar>
        <w:top w:w="0" w:type="dxa"/>
        <w:left w:w="108" w:type="dxa"/>
        <w:bottom w:w="0" w:type="dxa"/>
        <w:right w:w="108" w:type="dxa"/>
      </w:tblCellMar>
    </w:tblPr>
  </w:style>
  <w:style w:type="table" w:styleId="TableGrid">
    <w:name w:val="Table Grid"/>
    <w:basedOn w:val="TableNormal"/>
    <w:uiPriority w:val="39"/>
    <w:rsid w:val="00C6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0DD2"/>
    <w:pPr>
      <w:ind w:left="720"/>
      <w:contextualSpacing/>
    </w:pPr>
  </w:style>
  <w:style w:type="character" w:styleId="UnresolvedMention">
    <w:name w:val="Unresolved Mention"/>
    <w:basedOn w:val="DefaultParagraphFont"/>
    <w:uiPriority w:val="99"/>
    <w:semiHidden/>
    <w:unhideWhenUsed/>
    <w:rsid w:val="004A5E30"/>
    <w:rPr>
      <w:color w:val="605E5C"/>
      <w:shd w:val="clear" w:color="auto" w:fill="E1DFDD"/>
    </w:rPr>
  </w:style>
  <w:style w:type="paragraph" w:styleId="TOC2">
    <w:name w:val="toc 2"/>
    <w:basedOn w:val="Normal"/>
    <w:next w:val="Normal"/>
    <w:autoRedefine/>
    <w:uiPriority w:val="39"/>
    <w:unhideWhenUsed/>
    <w:rsid w:val="00237AC9"/>
    <w:pPr>
      <w:spacing w:after="100"/>
      <w:ind w:left="240"/>
    </w:pPr>
  </w:style>
  <w:style w:type="paragraph" w:styleId="TOC3">
    <w:name w:val="toc 3"/>
    <w:basedOn w:val="Normal"/>
    <w:next w:val="Normal"/>
    <w:autoRedefine/>
    <w:uiPriority w:val="39"/>
    <w:unhideWhenUsed/>
    <w:rsid w:val="00237AC9"/>
    <w:pPr>
      <w:spacing w:after="100"/>
      <w:ind w:left="480"/>
    </w:pPr>
  </w:style>
  <w:style w:type="paragraph" w:styleId="TOC1">
    <w:name w:val="toc 1"/>
    <w:basedOn w:val="Normal"/>
    <w:next w:val="Normal"/>
    <w:autoRedefine/>
    <w:uiPriority w:val="39"/>
    <w:unhideWhenUsed/>
    <w:rsid w:val="007D0CF1"/>
    <w:pPr>
      <w:spacing w:after="100"/>
    </w:pPr>
  </w:style>
  <w:style w:type="paragraph" w:customStyle="1" w:styleId="Default">
    <w:name w:val="Default"/>
    <w:rsid w:val="006309BD"/>
    <w:pPr>
      <w:autoSpaceDE w:val="0"/>
      <w:autoSpaceDN w:val="0"/>
      <w:adjustRightInd w:val="0"/>
      <w:spacing w:after="0" w:line="240" w:lineRule="auto"/>
    </w:pPr>
    <w:rPr>
      <w:rFonts w:ascii="Gotham Narrow Light" w:hAnsi="Gotham Narrow Light" w:cs="Gotham Narrow Light"/>
      <w:color w:val="000000"/>
      <w:sz w:val="24"/>
      <w:szCs w:val="24"/>
    </w:rPr>
  </w:style>
  <w:style w:type="paragraph" w:customStyle="1" w:styleId="Pa1">
    <w:name w:val="Pa1"/>
    <w:basedOn w:val="Default"/>
    <w:next w:val="Default"/>
    <w:uiPriority w:val="99"/>
    <w:rsid w:val="006309BD"/>
    <w:pPr>
      <w:spacing w:line="197" w:lineRule="atLeast"/>
    </w:pPr>
    <w:rPr>
      <w:rFonts w:cstheme="minorBidi"/>
      <w:color w:val="auto"/>
    </w:rPr>
  </w:style>
  <w:style w:type="paragraph" w:styleId="NormalWeb">
    <w:name w:val="Normal (Web)"/>
    <w:basedOn w:val="Normal"/>
    <w:uiPriority w:val="99"/>
    <w:semiHidden/>
    <w:unhideWhenUsed/>
    <w:rsid w:val="00E70DDE"/>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E70DDE"/>
    <w:rPr>
      <w:b/>
      <w:bCs/>
    </w:rPr>
  </w:style>
  <w:style w:type="table" w:styleId="GridTable4-Accent5">
    <w:name w:val="Grid Table 4 Accent 5"/>
    <w:basedOn w:val="TableNormal"/>
    <w:uiPriority w:val="49"/>
    <w:rsid w:val="004845D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9D632E"/>
    <w:rPr>
      <w:sz w:val="16"/>
      <w:szCs w:val="16"/>
    </w:rPr>
  </w:style>
  <w:style w:type="paragraph" w:styleId="CommentText">
    <w:name w:val="annotation text"/>
    <w:basedOn w:val="Normal"/>
    <w:link w:val="CommentTextChar"/>
    <w:uiPriority w:val="99"/>
    <w:unhideWhenUsed/>
    <w:rsid w:val="009D632E"/>
    <w:rPr>
      <w:sz w:val="20"/>
      <w:szCs w:val="20"/>
    </w:rPr>
  </w:style>
  <w:style w:type="character" w:customStyle="1" w:styleId="CommentTextChar">
    <w:name w:val="Comment Text Char"/>
    <w:basedOn w:val="DefaultParagraphFont"/>
    <w:link w:val="CommentText"/>
    <w:uiPriority w:val="99"/>
    <w:rsid w:val="009D632E"/>
    <w:rPr>
      <w:sz w:val="20"/>
      <w:szCs w:val="20"/>
      <w:lang w:val="en-US"/>
    </w:rPr>
  </w:style>
  <w:style w:type="paragraph" w:styleId="CommentSubject">
    <w:name w:val="annotation subject"/>
    <w:basedOn w:val="CommentText"/>
    <w:next w:val="CommentText"/>
    <w:link w:val="CommentSubjectChar"/>
    <w:uiPriority w:val="99"/>
    <w:semiHidden/>
    <w:unhideWhenUsed/>
    <w:rsid w:val="009D632E"/>
    <w:rPr>
      <w:b/>
      <w:bCs/>
    </w:rPr>
  </w:style>
  <w:style w:type="character" w:customStyle="1" w:styleId="CommentSubjectChar">
    <w:name w:val="Comment Subject Char"/>
    <w:basedOn w:val="CommentTextChar"/>
    <w:link w:val="CommentSubject"/>
    <w:uiPriority w:val="99"/>
    <w:semiHidden/>
    <w:rsid w:val="009D632E"/>
    <w:rPr>
      <w:b/>
      <w:bCs/>
      <w:sz w:val="20"/>
      <w:szCs w:val="20"/>
      <w:lang w:val="en-US"/>
    </w:rPr>
  </w:style>
  <w:style w:type="paragraph" w:styleId="BalloonText">
    <w:name w:val="Balloon Text"/>
    <w:basedOn w:val="Normal"/>
    <w:link w:val="BalloonTextChar"/>
    <w:uiPriority w:val="99"/>
    <w:semiHidden/>
    <w:unhideWhenUsed/>
    <w:rsid w:val="009D632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632E"/>
    <w:rPr>
      <w:rFonts w:ascii="Segoe UI" w:hAnsi="Segoe UI" w:cs="Segoe UI"/>
      <w:sz w:val="18"/>
      <w:szCs w:val="18"/>
      <w:lang w:val="en-US"/>
    </w:rPr>
  </w:style>
  <w:style w:type="paragraph" w:styleId="Header">
    <w:name w:val="header"/>
    <w:basedOn w:val="Normal"/>
    <w:link w:val="HeaderChar"/>
    <w:uiPriority w:val="99"/>
    <w:unhideWhenUsed/>
    <w:rsid w:val="00A92DF4"/>
    <w:pPr>
      <w:tabs>
        <w:tab w:val="center" w:pos="4320"/>
        <w:tab w:val="right" w:pos="8640"/>
      </w:tabs>
      <w:spacing w:after="0"/>
    </w:pPr>
  </w:style>
  <w:style w:type="character" w:customStyle="1" w:styleId="HeaderChar">
    <w:name w:val="Header Char"/>
    <w:basedOn w:val="DefaultParagraphFont"/>
    <w:link w:val="Header"/>
    <w:uiPriority w:val="99"/>
    <w:rsid w:val="00A92DF4"/>
    <w:rPr>
      <w:sz w:val="24"/>
      <w:szCs w:val="24"/>
      <w:lang w:val="en-US"/>
    </w:rPr>
  </w:style>
  <w:style w:type="paragraph" w:styleId="Footer">
    <w:name w:val="footer"/>
    <w:basedOn w:val="Normal"/>
    <w:link w:val="FooterChar"/>
    <w:uiPriority w:val="99"/>
    <w:unhideWhenUsed/>
    <w:rsid w:val="00A92DF4"/>
    <w:pPr>
      <w:tabs>
        <w:tab w:val="center" w:pos="4320"/>
        <w:tab w:val="right" w:pos="8640"/>
      </w:tabs>
      <w:spacing w:after="0"/>
    </w:pPr>
  </w:style>
  <w:style w:type="character" w:customStyle="1" w:styleId="FooterChar">
    <w:name w:val="Footer Char"/>
    <w:basedOn w:val="DefaultParagraphFont"/>
    <w:link w:val="Footer"/>
    <w:uiPriority w:val="99"/>
    <w:rsid w:val="00A92DF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848826">
      <w:bodyDiv w:val="1"/>
      <w:marLeft w:val="0"/>
      <w:marRight w:val="0"/>
      <w:marTop w:val="0"/>
      <w:marBottom w:val="0"/>
      <w:divBdr>
        <w:top w:val="none" w:sz="0" w:space="0" w:color="auto"/>
        <w:left w:val="none" w:sz="0" w:space="0" w:color="auto"/>
        <w:bottom w:val="none" w:sz="0" w:space="0" w:color="auto"/>
        <w:right w:val="none" w:sz="0" w:space="0" w:color="auto"/>
      </w:divBdr>
    </w:div>
    <w:div w:id="1022704899">
      <w:bodyDiv w:val="1"/>
      <w:marLeft w:val="0"/>
      <w:marRight w:val="0"/>
      <w:marTop w:val="0"/>
      <w:marBottom w:val="0"/>
      <w:divBdr>
        <w:top w:val="none" w:sz="0" w:space="0" w:color="auto"/>
        <w:left w:val="none" w:sz="0" w:space="0" w:color="auto"/>
        <w:bottom w:val="none" w:sz="0" w:space="0" w:color="auto"/>
        <w:right w:val="none" w:sz="0" w:space="0" w:color="auto"/>
      </w:divBdr>
    </w:div>
    <w:div w:id="1579753480">
      <w:bodyDiv w:val="1"/>
      <w:marLeft w:val="0"/>
      <w:marRight w:val="0"/>
      <w:marTop w:val="0"/>
      <w:marBottom w:val="0"/>
      <w:divBdr>
        <w:top w:val="none" w:sz="0" w:space="0" w:color="auto"/>
        <w:left w:val="none" w:sz="0" w:space="0" w:color="auto"/>
        <w:bottom w:val="none" w:sz="0" w:space="0" w:color="auto"/>
        <w:right w:val="none" w:sz="0" w:space="0" w:color="auto"/>
      </w:divBdr>
    </w:div>
    <w:div w:id="1862476261">
      <w:bodyDiv w:val="1"/>
      <w:marLeft w:val="0"/>
      <w:marRight w:val="0"/>
      <w:marTop w:val="0"/>
      <w:marBottom w:val="0"/>
      <w:divBdr>
        <w:top w:val="none" w:sz="0" w:space="0" w:color="auto"/>
        <w:left w:val="none" w:sz="0" w:space="0" w:color="auto"/>
        <w:bottom w:val="none" w:sz="0" w:space="0" w:color="auto"/>
        <w:right w:val="none" w:sz="0" w:space="0" w:color="auto"/>
      </w:divBdr>
    </w:div>
    <w:div w:id="193196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blob/master/diagrams/hwloc-ls.png" TargetMode="External"/></Relationship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4.vsdx"/><Relationship Id="rId21" Type="http://schemas.openxmlformats.org/officeDocument/2006/relationships/package" Target="embeddings/Microsoft_Visio_Drawing6.vsdx"/><Relationship Id="rId42" Type="http://schemas.openxmlformats.org/officeDocument/2006/relationships/image" Target="media/image18.emf"/><Relationship Id="rId63" Type="http://schemas.openxmlformats.org/officeDocument/2006/relationships/image" Target="media/image27.emf"/><Relationship Id="rId84" Type="http://schemas.openxmlformats.org/officeDocument/2006/relationships/hyperlink" Target="https://doc.dpdk.org/guides/linux_gsg/linux_drivers.html" TargetMode="External"/><Relationship Id="rId16" Type="http://schemas.openxmlformats.org/officeDocument/2006/relationships/image" Target="media/image5.emf"/><Relationship Id="rId107" Type="http://schemas.openxmlformats.org/officeDocument/2006/relationships/package" Target="embeddings/Microsoft_Visio_Drawing40.vsdx"/><Relationship Id="rId11" Type="http://schemas.openxmlformats.org/officeDocument/2006/relationships/package" Target="embeddings/Microsoft_Visio_Drawing1.vsdx"/><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image" Target="media/image22.emf"/><Relationship Id="rId58" Type="http://schemas.openxmlformats.org/officeDocument/2006/relationships/package" Target="embeddings/Microsoft_Visio_Drawing22.vsdx"/><Relationship Id="rId74" Type="http://schemas.openxmlformats.org/officeDocument/2006/relationships/package" Target="embeddings/Microsoft_Visio_Drawing30.vsdx"/><Relationship Id="rId79" Type="http://schemas.openxmlformats.org/officeDocument/2006/relationships/hyperlink" Target="http://dpdk.org/doc/guides/prog_guide/link_bonding_poll_mode_drv_lib.html" TargetMode="External"/><Relationship Id="rId102" Type="http://schemas.openxmlformats.org/officeDocument/2006/relationships/image" Target="media/image41.emf"/><Relationship Id="rId123" Type="http://schemas.openxmlformats.org/officeDocument/2006/relationships/image" Target="media/image53.png"/><Relationship Id="rId128" Type="http://schemas.openxmlformats.org/officeDocument/2006/relationships/hyperlink" Target="https://www.netronome.com/blog/ovs-offload-models-used-nics-and-smartnics-pros-and-cons/" TargetMode="External"/><Relationship Id="rId5" Type="http://schemas.openxmlformats.org/officeDocument/2006/relationships/webSettings" Target="webSettings.xml"/><Relationship Id="rId90" Type="http://schemas.openxmlformats.org/officeDocument/2006/relationships/package" Target="embeddings/Microsoft_Visio_Drawing33.vsdx"/><Relationship Id="rId95" Type="http://schemas.openxmlformats.org/officeDocument/2006/relationships/package" Target="embeddings/Microsoft_Visio_Drawing35.vsdx"/><Relationship Id="rId22" Type="http://schemas.openxmlformats.org/officeDocument/2006/relationships/image" Target="media/image8.emf"/><Relationship Id="rId27" Type="http://schemas.openxmlformats.org/officeDocument/2006/relationships/package" Target="embeddings/Microsoft_Visio_Drawing9.vsdx"/><Relationship Id="rId43" Type="http://schemas.openxmlformats.org/officeDocument/2006/relationships/package" Target="embeddings/Microsoft_Visio_Drawing16.vsdx"/><Relationship Id="rId48" Type="http://schemas.openxmlformats.org/officeDocument/2006/relationships/package" Target="embeddings/Microsoft_Visio_Drawing17.vsdx"/><Relationship Id="rId64" Type="http://schemas.openxmlformats.org/officeDocument/2006/relationships/package" Target="embeddings/Microsoft_Visio_Drawing25.vsdx"/><Relationship Id="rId69" Type="http://schemas.openxmlformats.org/officeDocument/2006/relationships/image" Target="media/image30.emf"/><Relationship Id="rId113" Type="http://schemas.openxmlformats.org/officeDocument/2006/relationships/package" Target="embeddings/Microsoft_Visio_Drawing43.vsdx"/><Relationship Id="rId118" Type="http://schemas.openxmlformats.org/officeDocument/2006/relationships/image" Target="media/image50.emf"/><Relationship Id="rId134" Type="http://schemas.openxmlformats.org/officeDocument/2006/relationships/footer" Target="footer3.xml"/><Relationship Id="rId80" Type="http://schemas.openxmlformats.org/officeDocument/2006/relationships/hyperlink" Target="http://doc.dpdk.org/guides/nics/e1000em.html" TargetMode="External"/><Relationship Id="rId85" Type="http://schemas.openxmlformats.org/officeDocument/2006/relationships/image" Target="media/image34.emf"/><Relationship Id="rId12" Type="http://schemas.openxmlformats.org/officeDocument/2006/relationships/image" Target="media/image3.emf"/><Relationship Id="rId17" Type="http://schemas.openxmlformats.org/officeDocument/2006/relationships/package" Target="embeddings/Microsoft_Visio_Drawing4.vsdx"/><Relationship Id="rId33" Type="http://schemas.openxmlformats.org/officeDocument/2006/relationships/package" Target="embeddings/Microsoft_Visio_Drawing12.vsdx"/><Relationship Id="rId38" Type="http://schemas.openxmlformats.org/officeDocument/2006/relationships/package" Target="embeddings/Microsoft_Visio_Drawing14.vsdx"/><Relationship Id="rId59" Type="http://schemas.openxmlformats.org/officeDocument/2006/relationships/image" Target="media/image25.emf"/><Relationship Id="rId103" Type="http://schemas.openxmlformats.org/officeDocument/2006/relationships/package" Target="embeddings/Microsoft_Visio_Drawing38.vsdx"/><Relationship Id="rId108" Type="http://schemas.openxmlformats.org/officeDocument/2006/relationships/image" Target="media/image44.emf"/><Relationship Id="rId124" Type="http://schemas.openxmlformats.org/officeDocument/2006/relationships/image" Target="media/image54.png"/><Relationship Id="rId129" Type="http://schemas.openxmlformats.org/officeDocument/2006/relationships/header" Target="header1.xml"/><Relationship Id="rId54" Type="http://schemas.openxmlformats.org/officeDocument/2006/relationships/package" Target="embeddings/Microsoft_Visio_Drawing20.vsdx"/><Relationship Id="rId70" Type="http://schemas.openxmlformats.org/officeDocument/2006/relationships/package" Target="embeddings/Microsoft_Visio_Drawing28.vsdx"/><Relationship Id="rId75" Type="http://schemas.openxmlformats.org/officeDocument/2006/relationships/image" Target="media/image33.emf"/><Relationship Id="rId91" Type="http://schemas.openxmlformats.org/officeDocument/2006/relationships/hyperlink" Target="https://tuned-project.org/" TargetMode="External"/><Relationship Id="rId96" Type="http://schemas.openxmlformats.org/officeDocument/2006/relationships/hyperlink" Target="https://www.redhat.com/en/blog/journey-vhost-users-real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7.vsdx"/><Relationship Id="rId28" Type="http://schemas.openxmlformats.org/officeDocument/2006/relationships/image" Target="media/image11.emf"/><Relationship Id="rId49" Type="http://schemas.openxmlformats.org/officeDocument/2006/relationships/image" Target="media/image20.emf"/><Relationship Id="rId114" Type="http://schemas.openxmlformats.org/officeDocument/2006/relationships/image" Target="media/image47.png"/><Relationship Id="rId119" Type="http://schemas.openxmlformats.org/officeDocument/2006/relationships/package" Target="embeddings/Microsoft_Visio_Drawing45.vsdx"/><Relationship Id="rId44" Type="http://schemas.openxmlformats.org/officeDocument/2006/relationships/comments" Target="comments.xml"/><Relationship Id="rId60" Type="http://schemas.openxmlformats.org/officeDocument/2006/relationships/package" Target="embeddings/Microsoft_Visio_Drawing23.vsdx"/><Relationship Id="rId65" Type="http://schemas.openxmlformats.org/officeDocument/2006/relationships/image" Target="media/image28.emf"/><Relationship Id="rId81" Type="http://schemas.openxmlformats.org/officeDocument/2006/relationships/hyperlink" Target="http://dpdk.org/doc/guides/nics/virtio.html" TargetMode="External"/><Relationship Id="rId86" Type="http://schemas.openxmlformats.org/officeDocument/2006/relationships/package" Target="embeddings/Microsoft_Visio_Drawing32.vsdx"/><Relationship Id="rId130" Type="http://schemas.openxmlformats.org/officeDocument/2006/relationships/header" Target="header2.xml"/><Relationship Id="rId135" Type="http://schemas.openxmlformats.org/officeDocument/2006/relationships/fontTable" Target="fontTable.xml"/><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hyperlink" Target="http://dpdk.org/doc/guides/prog_guide/index.html" TargetMode="External"/><Relationship Id="rId109" Type="http://schemas.openxmlformats.org/officeDocument/2006/relationships/package" Target="embeddings/Microsoft_Visio_Drawing41.vsdx"/><Relationship Id="rId34" Type="http://schemas.openxmlformats.org/officeDocument/2006/relationships/image" Target="media/image14.png"/><Relationship Id="rId50" Type="http://schemas.openxmlformats.org/officeDocument/2006/relationships/package" Target="embeddings/Microsoft_Visio_Drawing18.vsdx"/><Relationship Id="rId55" Type="http://schemas.openxmlformats.org/officeDocument/2006/relationships/image" Target="media/image23.emf"/><Relationship Id="rId76" Type="http://schemas.openxmlformats.org/officeDocument/2006/relationships/package" Target="embeddings/Microsoft_Visio_Drawing31.vsdx"/><Relationship Id="rId97" Type="http://schemas.openxmlformats.org/officeDocument/2006/relationships/hyperlink" Target="https://wiki.qemu.org/Features/VT-d" TargetMode="External"/><Relationship Id="rId104" Type="http://schemas.openxmlformats.org/officeDocument/2006/relationships/image" Target="media/image42.emf"/><Relationship Id="rId120" Type="http://schemas.openxmlformats.org/officeDocument/2006/relationships/image" Target="media/image51.png"/><Relationship Id="rId125" Type="http://schemas.openxmlformats.org/officeDocument/2006/relationships/hyperlink" Target="https://www.intel.com/content/dam/www/public/us/en/documents/release-notes/xl710-ethernet-controller-feature-matrix.pdf" TargetMode="Externa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microsoft.com/office/2011/relationships/commentsExtended" Target="commentsExtended.xml"/><Relationship Id="rId66" Type="http://schemas.openxmlformats.org/officeDocument/2006/relationships/package" Target="embeddings/Microsoft_Visio_Drawing26.vsdx"/><Relationship Id="rId87" Type="http://schemas.openxmlformats.org/officeDocument/2006/relationships/image" Target="media/image35.png"/><Relationship Id="rId110" Type="http://schemas.openxmlformats.org/officeDocument/2006/relationships/image" Target="media/image45.emf"/><Relationship Id="rId115" Type="http://schemas.openxmlformats.org/officeDocument/2006/relationships/image" Target="media/image48.png"/><Relationship Id="rId131" Type="http://schemas.openxmlformats.org/officeDocument/2006/relationships/footer" Target="footer1.xml"/><Relationship Id="rId136" Type="http://schemas.microsoft.com/office/2011/relationships/people" Target="people.xml"/><Relationship Id="rId61" Type="http://schemas.openxmlformats.org/officeDocument/2006/relationships/image" Target="media/image26.emf"/><Relationship Id="rId82" Type="http://schemas.openxmlformats.org/officeDocument/2006/relationships/hyperlink" Target="http://doc.dpdk.org/guides/nics/vmxnet3.html" TargetMode="External"/><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package" Target="embeddings/Microsoft_Visio_Drawing21.vsdx"/><Relationship Id="rId77" Type="http://schemas.openxmlformats.org/officeDocument/2006/relationships/hyperlink" Target="http://dpdk.org/doc/guides/nics/i40e.html" TargetMode="External"/><Relationship Id="rId100" Type="http://schemas.openxmlformats.org/officeDocument/2006/relationships/image" Target="media/image40.emf"/><Relationship Id="rId105" Type="http://schemas.openxmlformats.org/officeDocument/2006/relationships/package" Target="embeddings/Microsoft_Visio_Drawing39.vsdx"/><Relationship Id="rId126"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image" Target="media/image21.emf"/><Relationship Id="rId72" Type="http://schemas.openxmlformats.org/officeDocument/2006/relationships/package" Target="embeddings/Microsoft_Visio_Drawing29.vsdx"/><Relationship Id="rId93" Type="http://schemas.openxmlformats.org/officeDocument/2006/relationships/package" Target="embeddings/Microsoft_Visio_Drawing34.vsdx"/><Relationship Id="rId98" Type="http://schemas.openxmlformats.org/officeDocument/2006/relationships/image" Target="media/image39.emf"/><Relationship Id="rId121" Type="http://schemas.openxmlformats.org/officeDocument/2006/relationships/image" Target="media/image52.emf"/><Relationship Id="rId3" Type="http://schemas.openxmlformats.org/officeDocument/2006/relationships/styles" Target="styles.xml"/><Relationship Id="rId25" Type="http://schemas.openxmlformats.org/officeDocument/2006/relationships/package" Target="embeddings/Microsoft_Visio_Drawing8.vsdx"/><Relationship Id="rId46" Type="http://schemas.microsoft.com/office/2016/09/relationships/commentsIds" Target="commentsIds.xml"/><Relationship Id="rId67" Type="http://schemas.openxmlformats.org/officeDocument/2006/relationships/image" Target="media/image29.emf"/><Relationship Id="rId116" Type="http://schemas.openxmlformats.org/officeDocument/2006/relationships/image" Target="media/image49.emf"/><Relationship Id="rId13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package" Target="embeddings/Microsoft_Visio_Drawing15.vsdx"/><Relationship Id="rId62" Type="http://schemas.openxmlformats.org/officeDocument/2006/relationships/package" Target="embeddings/Microsoft_Visio_Drawing24.vsdx"/><Relationship Id="rId83" Type="http://schemas.openxmlformats.org/officeDocument/2006/relationships/hyperlink" Target="http://doc.dpdk.org/guides/nics/overview.html" TargetMode="External"/><Relationship Id="rId88" Type="http://schemas.openxmlformats.org/officeDocument/2006/relationships/hyperlink" Target="https://software.intel.com/content/www/us/en/develop/articles/memory-in-dpdk-part-2-deep-dive-into-iova.html" TargetMode="External"/><Relationship Id="rId111" Type="http://schemas.openxmlformats.org/officeDocument/2006/relationships/package" Target="embeddings/Microsoft_Visio_Drawing42.vsdx"/><Relationship Id="rId132" Type="http://schemas.openxmlformats.org/officeDocument/2006/relationships/footer" Target="footer2.xml"/><Relationship Id="rId15" Type="http://schemas.openxmlformats.org/officeDocument/2006/relationships/package" Target="embeddings/Microsoft_Visio_Drawing3.vsdx"/><Relationship Id="rId36" Type="http://schemas.openxmlformats.org/officeDocument/2006/relationships/package" Target="embeddings/Microsoft_Visio_Drawing13.vsdx"/><Relationship Id="rId57" Type="http://schemas.openxmlformats.org/officeDocument/2006/relationships/image" Target="media/image24.emf"/><Relationship Id="rId106" Type="http://schemas.openxmlformats.org/officeDocument/2006/relationships/image" Target="media/image43.emf"/><Relationship Id="rId127" Type="http://schemas.openxmlformats.org/officeDocument/2006/relationships/image" Target="media/image56.png"/><Relationship Id="rId10" Type="http://schemas.openxmlformats.org/officeDocument/2006/relationships/image" Target="media/image2.emf"/><Relationship Id="rId31" Type="http://schemas.openxmlformats.org/officeDocument/2006/relationships/package" Target="embeddings/Microsoft_Visio_Drawing11.vsdx"/><Relationship Id="rId52" Type="http://schemas.openxmlformats.org/officeDocument/2006/relationships/package" Target="embeddings/Microsoft_Visio_Drawing19.vsdx"/><Relationship Id="rId73" Type="http://schemas.openxmlformats.org/officeDocument/2006/relationships/image" Target="media/image32.emf"/><Relationship Id="rId78" Type="http://schemas.openxmlformats.org/officeDocument/2006/relationships/hyperlink" Target="http://dpdk.org/doc/guides/nics/ixgbe.html" TargetMode="External"/><Relationship Id="rId94" Type="http://schemas.openxmlformats.org/officeDocument/2006/relationships/image" Target="media/image38.emf"/><Relationship Id="rId99" Type="http://schemas.openxmlformats.org/officeDocument/2006/relationships/package" Target="embeddings/Microsoft_Visio_Drawing36.vsdx"/><Relationship Id="rId101" Type="http://schemas.openxmlformats.org/officeDocument/2006/relationships/package" Target="embeddings/Microsoft_Visio_Drawing37.vsdx"/><Relationship Id="rId122" Type="http://schemas.openxmlformats.org/officeDocument/2006/relationships/package" Target="embeddings/Microsoft_Visio_Drawing46.vsdx"/><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0.emf"/><Relationship Id="rId47" Type="http://schemas.openxmlformats.org/officeDocument/2006/relationships/image" Target="media/image19.emf"/><Relationship Id="rId68" Type="http://schemas.openxmlformats.org/officeDocument/2006/relationships/package" Target="embeddings/Microsoft_Visio_Drawing27.vsdx"/><Relationship Id="rId89" Type="http://schemas.openxmlformats.org/officeDocument/2006/relationships/image" Target="media/image36.emf"/><Relationship Id="rId112" Type="http://schemas.openxmlformats.org/officeDocument/2006/relationships/image" Target="media/image46.emf"/><Relationship Id="rId133" Type="http://schemas.openxmlformats.org/officeDocument/2006/relationships/header" Target="head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F6EA3-0436-4CDE-A6E4-A33FE5961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16055</TotalTime>
  <Pages>65</Pages>
  <Words>11274</Words>
  <Characters>64268</Characters>
  <Application>Microsoft Office Word</Application>
  <DocSecurity>0</DocSecurity>
  <Lines>535</Lines>
  <Paragraphs>150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Antoine Durand</dc:creator>
  <cp:keywords/>
  <dc:description/>
  <cp:lastModifiedBy>Ping Song</cp:lastModifiedBy>
  <cp:revision>2</cp:revision>
  <dcterms:created xsi:type="dcterms:W3CDTF">2020-07-17T02:34:00Z</dcterms:created>
  <dcterms:modified xsi:type="dcterms:W3CDTF">2020-07-17T02:34:00Z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2020-07-17T02:34:47Z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f0499cdd-6366-4a6e-bba4-25e7aef33083</vt:lpwstr>
  </property>
  <property fmtid="{D5CDD505-2E9C-101B-9397-08002B2CF9AE}" pid="8" name="MSIP_Label_0633b888-ae0d-4341-a75f-06e04137d755_ContentBits">
    <vt:lpwstr>2</vt:lpwstr>
  </property>
</Properties>
</file>