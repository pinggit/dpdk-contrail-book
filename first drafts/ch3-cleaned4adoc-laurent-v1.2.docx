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21CD" w14:textId="48D9165D" w:rsidR="00FC2D59" w:rsidRPr="00872E0C" w:rsidRDefault="009A2346" w:rsidP="00FC2D59">
      <w:pPr>
        <w:pStyle w:val="Heading1"/>
        <w:rPr>
          <w:lang w:val="fr-FR"/>
        </w:rPr>
      </w:pPr>
      <w:bookmarkStart w:id="0" w:name="X30e37127b5cd1c8f5c76a4b0861929747ab063d"/>
      <w:bookmarkStart w:id="1" w:name="_Toc51017275"/>
      <w:r>
        <w:rPr>
          <w:lang w:val="fr-FR"/>
        </w:rPr>
        <w:t>C</w:t>
      </w:r>
      <w:r w:rsidR="00FC2D59" w:rsidRPr="00872E0C">
        <w:rPr>
          <w:lang w:val="fr-FR"/>
        </w:rPr>
        <w:t xml:space="preserve">hapter 3: </w:t>
      </w:r>
      <w:bookmarkEnd w:id="0"/>
      <w:r w:rsidR="00FC2D59" w:rsidRPr="00872E0C">
        <w:rPr>
          <w:lang w:val="fr-FR"/>
        </w:rPr>
        <w:t>Contrail DPDK v</w:t>
      </w:r>
      <w:r>
        <w:rPr>
          <w:lang w:val="fr-FR"/>
        </w:rPr>
        <w:t>R</w:t>
      </w:r>
      <w:r w:rsidR="00FC2D59" w:rsidRPr="00872E0C">
        <w:rPr>
          <w:lang w:val="fr-FR"/>
        </w:rPr>
        <w:t>outer</w:t>
      </w:r>
      <w:bookmarkEnd w:id="1"/>
    </w:p>
    <w:p w14:paraId="4B1B54BA" w14:textId="65FD3C64" w:rsidR="008234CF" w:rsidRDefault="008234CF" w:rsidP="00FC2D59">
      <w:pPr>
        <w:pStyle w:val="Heading2"/>
        <w:rPr>
          <w:lang w:val="fr-FR"/>
        </w:rPr>
      </w:pPr>
      <w:bookmarkStart w:id="2" w:name="_Toc51017276"/>
      <w:r>
        <w:rPr>
          <w:lang w:val="fr-FR"/>
        </w:rPr>
        <w:t>Cont</w:t>
      </w:r>
      <w:r w:rsidR="001B6316">
        <w:rPr>
          <w:lang w:val="fr-FR"/>
        </w:rPr>
        <w:t>r</w:t>
      </w:r>
      <w:r>
        <w:rPr>
          <w:lang w:val="fr-FR"/>
        </w:rPr>
        <w:t>ail Software Stack</w:t>
      </w:r>
    </w:p>
    <w:p w14:paraId="6B3CD402" w14:textId="77777777" w:rsidR="00EC6F6B" w:rsidRDefault="00EC6F6B" w:rsidP="00EC6F6B">
      <w:pPr>
        <w:rPr>
          <w:lang w:eastAsia="zh-CN"/>
        </w:rPr>
      </w:pPr>
    </w:p>
    <w:p w14:paraId="52ECD414" w14:textId="179E3416" w:rsidR="008234CF" w:rsidRDefault="00751D6F" w:rsidP="00EC6F6B">
      <w:pPr>
        <w:rPr>
          <w:lang w:eastAsia="zh-CN"/>
        </w:rPr>
      </w:pPr>
      <w:r>
        <w:rPr>
          <w:lang w:eastAsia="zh-CN"/>
        </w:rPr>
        <w:t>This picture shows the high-level description of the contrail architecture.</w:t>
      </w:r>
    </w:p>
    <w:p w14:paraId="2B40DE13" w14:textId="77777777" w:rsidR="00EC6F6B" w:rsidRPr="008234CF" w:rsidRDefault="00EC6F6B" w:rsidP="00EC6F6B">
      <w:pPr>
        <w:rPr>
          <w:lang w:val="fr-FR"/>
        </w:rPr>
      </w:pPr>
    </w:p>
    <w:p w14:paraId="2774EA75" w14:textId="0E61F894" w:rsidR="008234CF" w:rsidRPr="008234CF" w:rsidRDefault="008234CF" w:rsidP="008234CF">
      <w:pPr>
        <w:rPr>
          <w:rFonts w:ascii="Times New Roman" w:eastAsia="Times New Roman" w:hAnsi="Times New Roman" w:cs="Times New Roman"/>
        </w:rPr>
      </w:pPr>
      <w:r w:rsidRPr="008234CF">
        <w:rPr>
          <w:rFonts w:ascii="Times New Roman" w:eastAsia="Times New Roman" w:hAnsi="Times New Roman" w:cs="Times New Roman"/>
        </w:rPr>
        <w:fldChar w:fldCharType="begin"/>
      </w:r>
      <w:r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Pr="008234CF">
        <w:rPr>
          <w:rFonts w:ascii="Times New Roman" w:eastAsia="Times New Roman" w:hAnsi="Times New Roman" w:cs="Times New Roman"/>
        </w:rPr>
        <w:fldChar w:fldCharType="separate"/>
      </w:r>
      <w:r w:rsidRPr="008234CF">
        <w:rPr>
          <w:rFonts w:ascii="Times New Roman" w:eastAsia="Times New Roman" w:hAnsi="Times New Roman" w:cs="Times New Roman"/>
          <w:noProof/>
        </w:rPr>
        <w:drawing>
          <wp:inline distT="0" distB="0" distL="0" distR="0" wp14:anchorId="60AEA821" wp14:editId="231A756A">
            <wp:extent cx="3381475" cy="37027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89437" cy="3711494"/>
                    </a:xfrm>
                    <a:prstGeom prst="rect">
                      <a:avLst/>
                    </a:prstGeom>
                    <a:noFill/>
                    <a:ln>
                      <a:noFill/>
                    </a:ln>
                  </pic:spPr>
                </pic:pic>
              </a:graphicData>
            </a:graphic>
          </wp:inline>
        </w:drawing>
      </w:r>
      <w:r w:rsidRPr="008234CF">
        <w:rPr>
          <w:rFonts w:ascii="Times New Roman" w:eastAsia="Times New Roman" w:hAnsi="Times New Roman" w:cs="Times New Roman"/>
        </w:rPr>
        <w:fldChar w:fldCharType="end"/>
      </w:r>
    </w:p>
    <w:p w14:paraId="4CD3D83D" w14:textId="77777777" w:rsidR="008234CF" w:rsidRDefault="008234CF" w:rsidP="008234CF">
      <w:pPr>
        <w:autoSpaceDE w:val="0"/>
        <w:autoSpaceDN w:val="0"/>
        <w:adjustRightInd w:val="0"/>
        <w:rPr>
          <w:rFonts w:ascii="AppleSystemUIFont" w:eastAsiaTheme="minorEastAsia" w:hAnsi="AppleSystemUIFont" w:cs="AppleSystemUIFont"/>
          <w:lang w:eastAsia="zh-CN"/>
        </w:rPr>
      </w:pPr>
    </w:p>
    <w:p w14:paraId="69DE2DB8" w14:textId="0238B922" w:rsidR="008234CF" w:rsidRDefault="008234CF" w:rsidP="008234CF">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top, there is an orchestrator which can be </w:t>
      </w:r>
      <w:r w:rsidR="001B6316">
        <w:rPr>
          <w:rFonts w:ascii="AppleSystemUIFont" w:eastAsiaTheme="minorEastAsia" w:hAnsi="AppleSystemUIFont" w:cs="AppleSystemUIFont"/>
          <w:lang w:eastAsia="zh-CN"/>
        </w:rPr>
        <w:t>O</w:t>
      </w:r>
      <w:r>
        <w:rPr>
          <w:rFonts w:ascii="AppleSystemUIFont" w:eastAsiaTheme="minorEastAsia" w:hAnsi="AppleSystemUIFont" w:cs="AppleSystemUIFont"/>
          <w:lang w:eastAsia="zh-CN"/>
        </w:rPr>
        <w:t>penstack or Kubernetes. Below that, there are controller components like control node, config node and analytics node. At the bottom right is the compute node. The</w:t>
      </w:r>
      <w:r w:rsidR="003F307D">
        <w:rPr>
          <w:rFonts w:ascii="AppleSystemUIFont" w:eastAsiaTheme="minorEastAsia" w:hAnsi="AppleSystemUIFont" w:cs="AppleSystemUIFont"/>
          <w:lang w:eastAsia="zh-CN"/>
        </w:rPr>
        <w:t xml:space="preserve"> compute nodes</w:t>
      </w:r>
      <w:r>
        <w:rPr>
          <w:rFonts w:ascii="AppleSystemUIFont" w:eastAsiaTheme="minorEastAsia" w:hAnsi="AppleSystemUIFont" w:cs="AppleSystemUIFont"/>
          <w:lang w:eastAsia="zh-CN"/>
        </w:rPr>
        <w:t xml:space="preserve"> are general purpose x86 servers</w:t>
      </w:r>
      <w:r w:rsidR="003F307D">
        <w:rPr>
          <w:rFonts w:ascii="AppleSystemUIFont" w:eastAsiaTheme="minorEastAsia" w:hAnsi="AppleSystemUIFont" w:cs="AppleSystemUIFont"/>
          <w:lang w:eastAsia="zh-CN"/>
        </w:rPr>
        <w:t xml:space="preserve"> which will be the main</w:t>
      </w:r>
      <w:r w:rsidR="00B52479">
        <w:rPr>
          <w:rFonts w:ascii="AppleSystemUIFont" w:eastAsiaTheme="minorEastAsia" w:hAnsi="AppleSystemUIFont" w:cs="AppleSystemUIFont"/>
          <w:lang w:eastAsia="zh-CN"/>
        </w:rPr>
        <w:t xml:space="preserve"> focus of this chapter.</w:t>
      </w:r>
    </w:p>
    <w:p w14:paraId="55230B9E" w14:textId="77777777" w:rsidR="00751D6F" w:rsidRDefault="00751D6F" w:rsidP="008234CF">
      <w:pPr>
        <w:autoSpaceDE w:val="0"/>
        <w:autoSpaceDN w:val="0"/>
        <w:adjustRightInd w:val="0"/>
        <w:rPr>
          <w:rFonts w:ascii="AppleSystemUIFont" w:eastAsiaTheme="minorEastAsia" w:hAnsi="AppleSystemUIFont" w:cs="AppleSystemUIFont"/>
          <w:lang w:eastAsia="zh-CN"/>
        </w:rPr>
      </w:pPr>
    </w:p>
    <w:p w14:paraId="758DDAE0" w14:textId="77777777" w:rsidR="00464B1F" w:rsidRDefault="00464B1F">
      <w:pPr>
        <w:rPr>
          <w:rFonts w:asciiTheme="majorHAnsi" w:eastAsiaTheme="majorEastAsia" w:hAnsiTheme="majorHAnsi" w:cstheme="majorBidi"/>
          <w:b/>
          <w:bCs/>
          <w:color w:val="4472C4" w:themeColor="accent1"/>
          <w:sz w:val="28"/>
          <w:szCs w:val="28"/>
          <w:lang w:val="fr-FR"/>
        </w:rPr>
      </w:pPr>
      <w:r>
        <w:rPr>
          <w:lang w:val="fr-FR"/>
        </w:rPr>
        <w:br w:type="page"/>
      </w:r>
    </w:p>
    <w:p w14:paraId="553BD6AC" w14:textId="206FA15B" w:rsidR="008234CF" w:rsidRDefault="00B52479">
      <w:pPr>
        <w:pStyle w:val="Heading2"/>
        <w:rPr>
          <w:lang w:val="fr-FR"/>
        </w:rPr>
      </w:pPr>
      <w:r>
        <w:rPr>
          <w:lang w:val="fr-FR"/>
        </w:rPr>
        <w:lastRenderedPageBreak/>
        <w:t>Contrail compute node</w:t>
      </w:r>
    </w:p>
    <w:p w14:paraId="2FD1D89C" w14:textId="77777777" w:rsidR="00464B1F" w:rsidRPr="00464B1F" w:rsidRDefault="00464B1F" w:rsidP="00464B1F">
      <w:pPr>
        <w:rPr>
          <w:lang w:val="fr-FR"/>
        </w:rPr>
      </w:pPr>
    </w:p>
    <w:p w14:paraId="4ABF665D" w14:textId="3E36CFEF" w:rsidR="00B52479" w:rsidRPr="00B52479" w:rsidRDefault="00466AB3" w:rsidP="00464B1F">
      <w:pPr>
        <w:rPr>
          <w:rFonts w:ascii="Times New Roman" w:eastAsia="Times New Roman" w:hAnsi="Times New Roman" w:cs="Times New Roman"/>
        </w:rPr>
      </w:pPr>
      <w:r w:rsidRPr="00872E0C">
        <w:rPr>
          <w:noProof/>
        </w:rPr>
        <w:drawing>
          <wp:inline distT="0" distB="0" distL="0" distR="0" wp14:anchorId="130F8CC8" wp14:editId="3B74C3FE">
            <wp:extent cx="4453762" cy="2418987"/>
            <wp:effectExtent l="0" t="0" r="4445" b="0"/>
            <wp:docPr id="22" name="Picture 2" descr="Figure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Figure04"/>
                    <pic:cNvPicPr>
                      <a:picLocks noChangeAspect="1" noChangeArrowheads="1"/>
                    </pic:cNvPicPr>
                  </pic:nvPicPr>
                  <pic:blipFill rotWithShape="1">
                    <a:blip r:embed="rId8">
                      <a:extLst>
                        <a:ext uri="{28A0092B-C50C-407E-A947-70E740481C1C}">
                          <a14:useLocalDpi xmlns:a14="http://schemas.microsoft.com/office/drawing/2010/main" val="0"/>
                        </a:ext>
                      </a:extLst>
                    </a:blip>
                    <a:srcRect l="6260" b="8667"/>
                    <a:stretch/>
                  </pic:blipFill>
                  <pic:spPr bwMode="auto">
                    <a:xfrm>
                      <a:off x="0" y="0"/>
                      <a:ext cx="4461470" cy="2423173"/>
                    </a:xfrm>
                    <a:prstGeom prst="rect">
                      <a:avLst/>
                    </a:prstGeom>
                    <a:noFill/>
                  </pic:spPr>
                </pic:pic>
              </a:graphicData>
            </a:graphic>
          </wp:inline>
        </w:drawing>
      </w:r>
    </w:p>
    <w:p w14:paraId="732C1306" w14:textId="0A546A4E" w:rsidR="001B6316" w:rsidRDefault="00B52479" w:rsidP="001B6316">
      <w:pPr>
        <w:rPr>
          <w:lang w:eastAsia="zh-CN"/>
        </w:rPr>
      </w:pPr>
      <w:r>
        <w:rPr>
          <w:lang w:val="fr-FR"/>
        </w:rPr>
        <w:t xml:space="preserve">This picture shows a detailed view of the compute node. </w:t>
      </w:r>
      <w:r>
        <w:rPr>
          <w:lang w:eastAsia="zh-CN"/>
        </w:rPr>
        <w:t>It is the place where vRouter runs. It is the most important component of contrail dataplane. We can see some workloads running. The workloads can be either virtual machines or container. These workloads have their interfaces plumbed into the vRouter.</w:t>
      </w:r>
    </w:p>
    <w:p w14:paraId="637EFA57" w14:textId="77777777" w:rsidR="001B6316" w:rsidRDefault="001B6316" w:rsidP="001B6316">
      <w:pPr>
        <w:rPr>
          <w:lang w:eastAsia="zh-CN"/>
        </w:rPr>
      </w:pPr>
    </w:p>
    <w:p w14:paraId="1D748B23" w14:textId="77777777" w:rsidR="001B6316" w:rsidRDefault="00B52479" w:rsidP="001B6316">
      <w:pPr>
        <w:rPr>
          <w:lang w:eastAsia="zh-CN"/>
        </w:rPr>
      </w:pPr>
      <w:r>
        <w:rPr>
          <w:lang w:eastAsia="zh-CN"/>
        </w:rPr>
        <w:t>At a high level, vRouter switches the packets between the VM interfaces and physical interfaces after doing some encapsulations or decapsulations. Each of this VMs have a corresponding forwarding state or routing instance inside vRouter which it uses to switch the packets. The physical interface can be single or bonded mode.</w:t>
      </w:r>
    </w:p>
    <w:p w14:paraId="31AEE33B" w14:textId="77777777" w:rsidR="001B6316" w:rsidRDefault="001B6316" w:rsidP="001B6316">
      <w:pPr>
        <w:rPr>
          <w:lang w:eastAsia="zh-CN"/>
        </w:rPr>
      </w:pPr>
    </w:p>
    <w:p w14:paraId="3EFEA6BF" w14:textId="1956CACD" w:rsidR="00B52479" w:rsidRDefault="00B52479" w:rsidP="001B6316">
      <w:pPr>
        <w:rPr>
          <w:lang w:eastAsia="zh-CN"/>
        </w:rPr>
      </w:pPr>
      <w:r>
        <w:rPr>
          <w:lang w:eastAsia="zh-CN"/>
        </w:rPr>
        <w:t>This vRouter itself can be running inside kernel or as a userspace DPDK process. There is a vRouter agent process also running in user space. The agent has a connection to the control node using a XMPP channel which is used to download configurations and forwarding information. The main job of the agent is to program this forwarding state to vRouter.</w:t>
      </w:r>
    </w:p>
    <w:p w14:paraId="7B65CDCE" w14:textId="77777777" w:rsidR="001B6316" w:rsidRDefault="001B6316" w:rsidP="001B6316">
      <w:pPr>
        <w:rPr>
          <w:lang w:eastAsia="zh-CN"/>
        </w:rPr>
      </w:pPr>
    </w:p>
    <w:p w14:paraId="707B5AAC" w14:textId="3B0B4C66" w:rsidR="00B52479" w:rsidRDefault="00B52479" w:rsidP="001B6316">
      <w:pPr>
        <w:pStyle w:val="Heading2"/>
        <w:rPr>
          <w:lang w:eastAsia="zh-CN"/>
        </w:rPr>
      </w:pPr>
      <w:r>
        <w:rPr>
          <w:lang w:eastAsia="zh-CN"/>
        </w:rPr>
        <w:t>vRouter and it’s interfaces</w:t>
      </w:r>
    </w:p>
    <w:p w14:paraId="3B7EC0D8" w14:textId="616842D4" w:rsidR="001B6316" w:rsidRPr="001B6316" w:rsidRDefault="001B6316" w:rsidP="001B6316">
      <w:pPr>
        <w:pStyle w:val="BodyText"/>
        <w:rPr>
          <w:lang w:eastAsia="zh-CN"/>
        </w:rPr>
      </w:pPr>
      <w:r>
        <w:rPr>
          <w:rFonts w:ascii="AppleSystemUIFont" w:eastAsiaTheme="minorEastAsia" w:hAnsi="AppleSystemUIFont" w:cs="AppleSystemUIFont"/>
          <w:lang w:eastAsia="zh-CN"/>
        </w:rPr>
        <w:t>The picture below describes the vRouter and its interfaces to the outside world. It has interfaces to each of the workloads (VM1, VM2.. VMn) that it manages. These are typically tap interfaces.</w:t>
      </w:r>
    </w:p>
    <w:p w14:paraId="6066CE37" w14:textId="393AC44C" w:rsidR="00B52479" w:rsidRDefault="00B52479" w:rsidP="00B52479">
      <w:pPr>
        <w:rPr>
          <w:rFonts w:ascii="Times New Roman" w:eastAsia="Times New Roman" w:hAnsi="Times New Roman" w:cs="Times New Roman"/>
        </w:rPr>
      </w:pPr>
      <w:r w:rsidRPr="00B52479">
        <w:rPr>
          <w:rFonts w:ascii="Times New Roman" w:eastAsia="Times New Roman" w:hAnsi="Times New Roman" w:cs="Times New Roman"/>
        </w:rPr>
        <w:lastRenderedPageBreak/>
        <w:fldChar w:fldCharType="begin"/>
      </w:r>
      <w:r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Pr="00B52479">
        <w:rPr>
          <w:rFonts w:ascii="Times New Roman" w:eastAsia="Times New Roman" w:hAnsi="Times New Roman" w:cs="Times New Roman"/>
        </w:rPr>
        <w:fldChar w:fldCharType="separate"/>
      </w:r>
      <w:r w:rsidRPr="00B52479">
        <w:rPr>
          <w:rFonts w:ascii="Times New Roman" w:eastAsia="Times New Roman" w:hAnsi="Times New Roman" w:cs="Times New Roman"/>
          <w:noProof/>
        </w:rPr>
        <w:drawing>
          <wp:inline distT="0" distB="0" distL="0" distR="0" wp14:anchorId="0FB2FB7E" wp14:editId="4CC4E966">
            <wp:extent cx="3389968" cy="2293983"/>
            <wp:effectExtent l="0" t="0" r="1270" b="508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9894" cy="2307467"/>
                    </a:xfrm>
                    <a:prstGeom prst="rect">
                      <a:avLst/>
                    </a:prstGeom>
                    <a:noFill/>
                    <a:ln>
                      <a:noFill/>
                    </a:ln>
                  </pic:spPr>
                </pic:pic>
              </a:graphicData>
            </a:graphic>
          </wp:inline>
        </w:drawing>
      </w:r>
      <w:r w:rsidRPr="00B52479">
        <w:rPr>
          <w:rFonts w:ascii="Times New Roman" w:eastAsia="Times New Roman" w:hAnsi="Times New Roman" w:cs="Times New Roman"/>
        </w:rPr>
        <w:fldChar w:fldCharType="end"/>
      </w:r>
    </w:p>
    <w:p w14:paraId="1E897413" w14:textId="1A36B5ED" w:rsidR="00B52479" w:rsidRDefault="00B52479" w:rsidP="00B52479">
      <w:pPr>
        <w:rPr>
          <w:rFonts w:ascii="Times New Roman" w:eastAsia="Times New Roman" w:hAnsi="Times New Roman" w:cs="Times New Roman"/>
        </w:rPr>
      </w:pPr>
    </w:p>
    <w:p w14:paraId="2EA4C7EF" w14:textId="77777777" w:rsidR="00A44A43" w:rsidRDefault="00B52479" w:rsidP="00B52479">
      <w:pPr>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To send packets to other</w:t>
      </w:r>
      <w:r w:rsidR="001B6316">
        <w:rPr>
          <w:rFonts w:ascii="AppleSystemUIFont" w:eastAsiaTheme="minorEastAsia" w:hAnsi="AppleSystemUIFont" w:cs="AppleSystemUIFont"/>
          <w:lang w:eastAsia="zh-CN"/>
        </w:rPr>
        <w:t xml:space="preserve"> physical</w:t>
      </w:r>
      <w:r>
        <w:rPr>
          <w:rFonts w:ascii="AppleSystemUIFont" w:eastAsiaTheme="minorEastAsia" w:hAnsi="AppleSystemUIFont" w:cs="AppleSystemUIFont"/>
          <w:lang w:eastAsia="zh-CN"/>
        </w:rPr>
        <w:t xml:space="preserve"> servers or switches, it uses the physical interfaces. </w:t>
      </w:r>
      <w:r w:rsidR="0019574E">
        <w:rPr>
          <w:rFonts w:ascii="AppleSystemUIFont" w:eastAsiaTheme="minorEastAsia" w:hAnsi="AppleSystemUIFont" w:cs="AppleSystemUIFont"/>
          <w:lang w:eastAsia="zh-CN"/>
        </w:rPr>
        <w:t xml:space="preserve">They can be single or bonded. </w:t>
      </w:r>
      <w:r>
        <w:rPr>
          <w:rFonts w:ascii="AppleSystemUIFont" w:eastAsiaTheme="minorEastAsia" w:hAnsi="AppleSystemUIFont" w:cs="AppleSystemUIFont"/>
          <w:lang w:eastAsia="zh-CN"/>
        </w:rPr>
        <w:t>vRouter is only interested in overlay packets or the packets to</w:t>
      </w:r>
      <w:r w:rsidR="0019574E">
        <w:rPr>
          <w:rFonts w:ascii="AppleSystemUIFont" w:eastAsiaTheme="minorEastAsia" w:hAnsi="AppleSystemUIFont" w:cs="AppleSystemUIFont"/>
          <w:lang w:eastAsia="zh-CN"/>
        </w:rPr>
        <w:t>/</w:t>
      </w:r>
      <w:r>
        <w:rPr>
          <w:rFonts w:ascii="AppleSystemUIFont" w:eastAsiaTheme="minorEastAsia" w:hAnsi="AppleSystemUIFont" w:cs="AppleSystemUIFont"/>
          <w:lang w:eastAsia="zh-CN"/>
        </w:rPr>
        <w:t>from the workloads. For other packets, it uses the linux interface to send them to the host operating system.</w:t>
      </w:r>
    </w:p>
    <w:p w14:paraId="734758D8" w14:textId="77777777" w:rsidR="00A44A43" w:rsidRDefault="00A44A43" w:rsidP="00B52479">
      <w:pPr>
        <w:rPr>
          <w:rFonts w:ascii="AppleSystemUIFont" w:eastAsiaTheme="minorEastAsia" w:hAnsi="AppleSystemUIFont" w:cs="AppleSystemUIFont"/>
          <w:lang w:eastAsia="zh-CN"/>
        </w:rPr>
      </w:pPr>
    </w:p>
    <w:p w14:paraId="3FEE0157" w14:textId="0296EE79" w:rsidR="00B52479" w:rsidRPr="00B52479" w:rsidRDefault="0019574E" w:rsidP="00B52479">
      <w:pPr>
        <w:rPr>
          <w:rFonts w:ascii="Times New Roman" w:eastAsia="Times New Roman" w:hAnsi="Times New Roman" w:cs="Times New Roman"/>
        </w:rPr>
      </w:pPr>
      <w:r>
        <w:rPr>
          <w:rFonts w:ascii="AppleSystemUIFont" w:eastAsiaTheme="minorEastAsia" w:hAnsi="AppleSystemUIFont" w:cs="AppleSystemUIFont"/>
          <w:lang w:eastAsia="zh-CN"/>
        </w:rPr>
        <w:t xml:space="preserve">This linux interface is called vhost0. </w:t>
      </w:r>
      <w:r w:rsidR="00B52479">
        <w:rPr>
          <w:rFonts w:ascii="AppleSystemUIFont" w:eastAsiaTheme="minorEastAsia" w:hAnsi="AppleSystemUIFont" w:cs="AppleSystemUIFont"/>
          <w:lang w:eastAsia="zh-CN"/>
        </w:rPr>
        <w:t>It also has</w:t>
      </w:r>
      <w:r>
        <w:rPr>
          <w:rFonts w:ascii="AppleSystemUIFont" w:eastAsiaTheme="minorEastAsia" w:hAnsi="AppleSystemUIFont" w:cs="AppleSystemUIFont"/>
          <w:lang w:eastAsia="zh-CN"/>
        </w:rPr>
        <w:t xml:space="preserve"> netlink </w:t>
      </w:r>
      <w:r w:rsidR="00B52479">
        <w:rPr>
          <w:rFonts w:ascii="AppleSystemUIFont" w:eastAsiaTheme="minorEastAsia" w:hAnsi="AppleSystemUIFont" w:cs="AppleSystemUIFont"/>
          <w:lang w:eastAsia="zh-CN"/>
        </w:rPr>
        <w:t xml:space="preserve">interfaces toward the vRouter agent to download the </w:t>
      </w:r>
      <w:r>
        <w:rPr>
          <w:rFonts w:ascii="AppleSystemUIFont" w:eastAsiaTheme="minorEastAsia" w:hAnsi="AppleSystemUIFont" w:cs="AppleSystemUIFont"/>
          <w:lang w:eastAsia="zh-CN"/>
        </w:rPr>
        <w:t xml:space="preserve">forwarding </w:t>
      </w:r>
      <w:r w:rsidR="00B52479">
        <w:rPr>
          <w:rFonts w:ascii="AppleSystemUIFont" w:eastAsiaTheme="minorEastAsia" w:hAnsi="AppleSystemUIFont" w:cs="AppleSystemUIFont"/>
          <w:lang w:eastAsia="zh-CN"/>
        </w:rPr>
        <w:t>state and also to send</w:t>
      </w:r>
      <w:r>
        <w:rPr>
          <w:rFonts w:ascii="AppleSystemUIFont" w:eastAsiaTheme="minorEastAsia" w:hAnsi="AppleSystemUIFont" w:cs="AppleSystemUIFont"/>
          <w:lang w:eastAsia="zh-CN"/>
        </w:rPr>
        <w:t>/receive</w:t>
      </w:r>
      <w:r w:rsidR="00B52479">
        <w:rPr>
          <w:rFonts w:ascii="AppleSystemUIFont" w:eastAsiaTheme="minorEastAsia" w:hAnsi="AppleSystemUIFont" w:cs="AppleSystemUIFont"/>
          <w:lang w:eastAsia="zh-CN"/>
        </w:rPr>
        <w:t xml:space="preserve"> some exception packets.</w:t>
      </w:r>
      <w:r>
        <w:rPr>
          <w:rFonts w:ascii="AppleSystemUIFont" w:eastAsiaTheme="minorEastAsia" w:hAnsi="AppleSystemUIFont" w:cs="AppleSystemUIFont"/>
          <w:lang w:eastAsia="zh-CN"/>
        </w:rPr>
        <w:t xml:space="preserve"> The name of the later is called pkt0 interface.</w:t>
      </w:r>
    </w:p>
    <w:p w14:paraId="2AE72B16" w14:textId="77777777" w:rsidR="00B52479" w:rsidRPr="008234CF" w:rsidRDefault="00B52479" w:rsidP="00751D6F">
      <w:pPr>
        <w:rPr>
          <w:lang w:val="fr-FR"/>
        </w:rPr>
      </w:pPr>
    </w:p>
    <w:p w14:paraId="16FE6A86" w14:textId="3C818411" w:rsidR="00FC2D59" w:rsidRPr="00532586" w:rsidRDefault="00FC2D59" w:rsidP="00FC2D59">
      <w:pPr>
        <w:pStyle w:val="Heading2"/>
        <w:rPr>
          <w:lang w:val="fr-FR"/>
        </w:rPr>
      </w:pPr>
      <w:r w:rsidRPr="00532586">
        <w:rPr>
          <w:lang w:val="fr-FR"/>
        </w:rPr>
        <w:t>v</w:t>
      </w:r>
      <w:r w:rsidR="009A2346">
        <w:rPr>
          <w:lang w:val="fr-FR"/>
        </w:rPr>
        <w:t>R</w:t>
      </w:r>
      <w:r w:rsidRPr="00532586">
        <w:rPr>
          <w:lang w:val="fr-FR"/>
        </w:rPr>
        <w:t>outer architecture</w:t>
      </w:r>
      <w:bookmarkEnd w:id="2"/>
    </w:p>
    <w:p w14:paraId="68310B87" w14:textId="2E39393B" w:rsidR="009A2346" w:rsidRDefault="009A2346" w:rsidP="00FC2D59">
      <w:pPr>
        <w:pStyle w:val="BodyText"/>
        <w:spacing w:before="0" w:after="0"/>
        <w:rPr>
          <w:lang w:val="en-GB"/>
        </w:rPr>
      </w:pPr>
    </w:p>
    <w:p w14:paraId="6ED610FB" w14:textId="77777777" w:rsidR="00751D6F"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vRouter is the workhorse of the contrail system. Each and every packet to and from the contrail cluster goes through v</w:t>
      </w:r>
      <w:r w:rsidR="00751D6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 xml:space="preserve">outer. vRouter is highly performant, efficient and has the capability to process millions of packets per second. It is multi-threaded, multi-cored and multi-queued to achieve maximum parallelism and exploit the x86 hardware to the maximum extent. </w:t>
      </w:r>
    </w:p>
    <w:p w14:paraId="7CAA0392"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0F7744A1" w14:textId="4A10307C" w:rsidR="00466AB3" w:rsidRDefault="00466AB3"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To support the rich and diverse features, vRouter has a sophisticated packet processing pipeline. The same pipeline can be stitched by the vRouter agent process from the </w:t>
      </w:r>
      <w:r w:rsidR="00751D6F">
        <w:rPr>
          <w:rFonts w:ascii="AppleSystemUIFont" w:eastAsiaTheme="minorEastAsia" w:hAnsi="AppleSystemUIFont" w:cs="AppleSystemUIFont"/>
          <w:lang w:eastAsia="zh-CN"/>
        </w:rPr>
        <w:t>simplest</w:t>
      </w:r>
      <w:r>
        <w:rPr>
          <w:rFonts w:ascii="AppleSystemUIFont" w:eastAsiaTheme="minorEastAsia" w:hAnsi="AppleSystemUIFont" w:cs="AppleSystemUIFont"/>
          <w:lang w:eastAsia="zh-CN"/>
        </w:rPr>
        <w:t xml:space="preserve"> to the most complicated manner depending on the treatment which needs to be given to a packet. vRouter maintains multiple instances of forwarding bases and all the table accesses and updat</w:t>
      </w:r>
      <w:r w:rsidR="00751D6F">
        <w:rPr>
          <w:rFonts w:ascii="AppleSystemUIFont" w:eastAsiaTheme="minorEastAsia" w:hAnsi="AppleSystemUIFont" w:cs="AppleSystemUIFont"/>
          <w:lang w:eastAsia="zh-CN"/>
        </w:rPr>
        <w:t>e</w:t>
      </w:r>
      <w:r>
        <w:rPr>
          <w:rFonts w:ascii="AppleSystemUIFont" w:eastAsiaTheme="minorEastAsia" w:hAnsi="AppleSystemUIFont" w:cs="AppleSystemUIFont"/>
          <w:lang w:eastAsia="zh-CN"/>
        </w:rPr>
        <w:t>s use RCU</w:t>
      </w:r>
      <w:r w:rsidR="00751D6F">
        <w:rPr>
          <w:rFonts w:ascii="AppleSystemUIFont" w:eastAsiaTheme="minorEastAsia" w:hAnsi="AppleSystemUIFont" w:cs="AppleSystemUIFont"/>
          <w:lang w:eastAsia="zh-CN"/>
        </w:rPr>
        <w:t xml:space="preserve"> (Read Copy Update)</w:t>
      </w:r>
      <w:r>
        <w:rPr>
          <w:rFonts w:ascii="AppleSystemUIFont" w:eastAsiaTheme="minorEastAsia" w:hAnsi="AppleSystemUIFont" w:cs="AppleSystemUIFont"/>
          <w:lang w:eastAsia="zh-CN"/>
        </w:rPr>
        <w:t xml:space="preserve"> locks which is kind of lockless.</w:t>
      </w:r>
    </w:p>
    <w:p w14:paraId="4FC0AA1A" w14:textId="2D4A89D4" w:rsidR="00745B25" w:rsidRDefault="00745B25" w:rsidP="00466AB3">
      <w:pPr>
        <w:autoSpaceDE w:val="0"/>
        <w:autoSpaceDN w:val="0"/>
        <w:adjustRightInd w:val="0"/>
        <w:rPr>
          <w:rFonts w:ascii="AppleSystemUIFont" w:eastAsiaTheme="minorEastAsia" w:hAnsi="AppleSystemUIFont" w:cs="AppleSystemUIFont"/>
          <w:lang w:eastAsia="zh-CN"/>
        </w:rPr>
      </w:pPr>
    </w:p>
    <w:p w14:paraId="1F965073" w14:textId="6E7B5FED" w:rsidR="00745B25" w:rsidRPr="00751D6F" w:rsidRDefault="00745B25" w:rsidP="00751D6F">
      <w:pPr>
        <w:pStyle w:val="Heading3"/>
      </w:pPr>
      <w:r w:rsidRPr="00751D6F">
        <w:t>vRouter packet processing Pipeline</w:t>
      </w:r>
    </w:p>
    <w:p w14:paraId="0E1BFA91" w14:textId="2E6B1266" w:rsidR="00745B25" w:rsidRDefault="00745B25" w:rsidP="00466AB3">
      <w:pPr>
        <w:autoSpaceDE w:val="0"/>
        <w:autoSpaceDN w:val="0"/>
        <w:adjustRightInd w:val="0"/>
        <w:rPr>
          <w:rFonts w:ascii="AppleSystemUIFont" w:eastAsiaTheme="minorEastAsia" w:hAnsi="AppleSystemUIFont" w:cs="AppleSystemUIFont"/>
          <w:lang w:eastAsia="zh-CN"/>
        </w:rPr>
      </w:pPr>
    </w:p>
    <w:p w14:paraId="5CADA147" w14:textId="3EC816FD" w:rsidR="00751D6F" w:rsidRDefault="00751D6F" w:rsidP="00466AB3">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The vRouter packet processing pipeline is described in the picture below.</w:t>
      </w:r>
    </w:p>
    <w:p w14:paraId="122EF4A6" w14:textId="77777777" w:rsidR="00751D6F" w:rsidRDefault="00751D6F" w:rsidP="00466AB3">
      <w:pPr>
        <w:autoSpaceDE w:val="0"/>
        <w:autoSpaceDN w:val="0"/>
        <w:adjustRightInd w:val="0"/>
        <w:rPr>
          <w:rFonts w:ascii="AppleSystemUIFont" w:eastAsiaTheme="minorEastAsia" w:hAnsi="AppleSystemUIFont" w:cs="AppleSystemUIFont"/>
          <w:lang w:eastAsia="zh-CN"/>
        </w:rPr>
      </w:pPr>
    </w:p>
    <w:p w14:paraId="1B3B8180" w14:textId="6BFB86C8" w:rsidR="00745B25" w:rsidRPr="00745B25" w:rsidRDefault="00745B25" w:rsidP="00745B25">
      <w:pPr>
        <w:rPr>
          <w:rFonts w:ascii="Times New Roman" w:eastAsia="Times New Roman" w:hAnsi="Times New Roman" w:cs="Times New Roman"/>
        </w:rPr>
      </w:pPr>
      <w:r w:rsidRPr="00745B25">
        <w:rPr>
          <w:rFonts w:ascii="Times New Roman" w:eastAsia="Times New Roman" w:hAnsi="Times New Roman" w:cs="Times New Roman"/>
        </w:rPr>
        <w:lastRenderedPageBreak/>
        <w:fldChar w:fldCharType="begin"/>
      </w:r>
      <w:r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Pr="00745B25">
        <w:rPr>
          <w:rFonts w:ascii="Times New Roman" w:eastAsia="Times New Roman" w:hAnsi="Times New Roman" w:cs="Times New Roman"/>
        </w:rPr>
        <w:fldChar w:fldCharType="separate"/>
      </w:r>
      <w:r w:rsidRPr="00745B25">
        <w:rPr>
          <w:rFonts w:ascii="Times New Roman" w:eastAsia="Times New Roman" w:hAnsi="Times New Roman" w:cs="Times New Roman"/>
          <w:noProof/>
        </w:rPr>
        <w:drawing>
          <wp:inline distT="0" distB="0" distL="0" distR="0" wp14:anchorId="3D8B11ED" wp14:editId="1000063A">
            <wp:extent cx="5760720" cy="1541145"/>
            <wp:effectExtent l="0" t="0" r="5080" b="0"/>
            <wp:docPr id="28" name="Picture 2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waterfall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1541145"/>
                    </a:xfrm>
                    <a:prstGeom prst="rect">
                      <a:avLst/>
                    </a:prstGeom>
                    <a:noFill/>
                    <a:ln>
                      <a:noFill/>
                    </a:ln>
                  </pic:spPr>
                </pic:pic>
              </a:graphicData>
            </a:graphic>
          </wp:inline>
        </w:drawing>
      </w:r>
      <w:r w:rsidRPr="00745B25">
        <w:rPr>
          <w:rFonts w:ascii="Times New Roman" w:eastAsia="Times New Roman" w:hAnsi="Times New Roman" w:cs="Times New Roman"/>
        </w:rPr>
        <w:fldChar w:fldCharType="end"/>
      </w:r>
    </w:p>
    <w:p w14:paraId="53EDAFCA" w14:textId="2B6E8AD6" w:rsidR="00745B25" w:rsidRDefault="00745B25" w:rsidP="00466AB3">
      <w:pPr>
        <w:autoSpaceDE w:val="0"/>
        <w:autoSpaceDN w:val="0"/>
        <w:adjustRightInd w:val="0"/>
        <w:rPr>
          <w:rFonts w:ascii="AppleSystemUIFont" w:eastAsiaTheme="minorEastAsia" w:hAnsi="AppleSystemUIFont" w:cs="AppleSystemUIFont"/>
          <w:lang w:eastAsia="zh-CN"/>
        </w:rPr>
      </w:pPr>
    </w:p>
    <w:p w14:paraId="3EB43B3C" w14:textId="582FD9EC"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vRouter agent programs these tables based on the forwarding state it receives from the control node and also based on its own internal processing. </w:t>
      </w:r>
      <w:r w:rsidR="00751D6F">
        <w:rPr>
          <w:rFonts w:ascii="AppleSystemUIFont" w:eastAsiaTheme="minorEastAsia" w:hAnsi="AppleSystemUIFont" w:cs="AppleSystemUIFont"/>
          <w:lang w:eastAsia="zh-CN"/>
        </w:rPr>
        <w:t>Each</w:t>
      </w:r>
      <w:r>
        <w:rPr>
          <w:rFonts w:ascii="AppleSystemUIFont" w:eastAsiaTheme="minorEastAsia" w:hAnsi="AppleSystemUIFont" w:cs="AppleSystemUIFont"/>
          <w:lang w:eastAsia="zh-CN"/>
        </w:rPr>
        <w:t xml:space="preserve"> packet, depending on which interfaces it is coming from, is subjected to the desired processing. </w:t>
      </w:r>
    </w:p>
    <w:p w14:paraId="7E0D2408"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13EFE0A4" w14:textId="406C92B5"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a high level, all packets enter from an interface called ‘vif’. The vifs are nothing but one of the v</w:t>
      </w:r>
      <w:r w:rsidR="00464B1F">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 xml:space="preserve">outer interfaces that we described previously. Depending upon the configuration of that interface, it enters different pipeline stages, doing lookups in different tables and based on what actions are defined in each stage, the packets are modified accordingly. </w:t>
      </w:r>
    </w:p>
    <w:p w14:paraId="6250196F" w14:textId="77777777" w:rsidR="00745B25" w:rsidRDefault="00745B25" w:rsidP="00745B25">
      <w:pPr>
        <w:autoSpaceDE w:val="0"/>
        <w:autoSpaceDN w:val="0"/>
        <w:adjustRightInd w:val="0"/>
        <w:rPr>
          <w:rFonts w:ascii="AppleSystemUIFont" w:eastAsiaTheme="minorEastAsia" w:hAnsi="AppleSystemUIFont" w:cs="AppleSystemUIFont"/>
          <w:lang w:eastAsia="zh-CN"/>
        </w:rPr>
      </w:pPr>
    </w:p>
    <w:p w14:paraId="5E1F0381" w14:textId="048D64D6" w:rsidR="00745B25" w:rsidRDefault="00745B25" w:rsidP="00745B25">
      <w:pPr>
        <w:autoSpaceDE w:val="0"/>
        <w:autoSpaceDN w:val="0"/>
        <w:adjustRightInd w:val="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the end of the processing, it is sent to another v</w:t>
      </w:r>
      <w:r w:rsidR="00C90D91">
        <w:rPr>
          <w:rFonts w:ascii="AppleSystemUIFont" w:eastAsiaTheme="minorEastAsia" w:hAnsi="AppleSystemUIFont" w:cs="AppleSystemUIFont"/>
          <w:lang w:eastAsia="zh-CN"/>
        </w:rPr>
        <w:t>R</w:t>
      </w:r>
      <w:r>
        <w:rPr>
          <w:rFonts w:ascii="AppleSystemUIFont" w:eastAsiaTheme="minorEastAsia" w:hAnsi="AppleSystemUIFont" w:cs="AppleSystemUIFont"/>
          <w:lang w:eastAsia="zh-CN"/>
        </w:rPr>
        <w:t>outer interface or vif after encapsulation or decapsulation. This is a fairly generic pipeline and the agent stitches this based on the rich feature set that the contrail cluster is configured.</w:t>
      </w:r>
    </w:p>
    <w:p w14:paraId="6D908F01" w14:textId="77777777" w:rsidR="00466AB3" w:rsidRDefault="00466AB3" w:rsidP="00466AB3">
      <w:pPr>
        <w:autoSpaceDE w:val="0"/>
        <w:autoSpaceDN w:val="0"/>
        <w:adjustRightInd w:val="0"/>
        <w:rPr>
          <w:rFonts w:ascii="AppleSystemUIFont" w:eastAsiaTheme="minorEastAsia" w:hAnsi="AppleSystemUIFont" w:cs="AppleSystemUIFont"/>
          <w:lang w:eastAsia="zh-CN"/>
        </w:rPr>
      </w:pPr>
    </w:p>
    <w:p w14:paraId="74C4A206" w14:textId="10426B93" w:rsidR="00B83200" w:rsidRPr="00B83200" w:rsidRDefault="00FC2D59" w:rsidP="006F779E">
      <w:pPr>
        <w:pStyle w:val="Heading3"/>
        <w:rPr>
          <w:lang w:val="en-GB"/>
        </w:rPr>
      </w:pPr>
      <w:bookmarkStart w:id="3" w:name="_Toc51017278"/>
      <w:r w:rsidRPr="00532586">
        <w:rPr>
          <w:lang w:val="en-GB"/>
        </w:rPr>
        <w:t>v</w:t>
      </w:r>
      <w:r w:rsidR="00B83200">
        <w:rPr>
          <w:lang w:val="en-GB"/>
        </w:rPr>
        <w:t>R</w:t>
      </w:r>
      <w:r w:rsidRPr="00532586">
        <w:rPr>
          <w:lang w:val="en-GB"/>
        </w:rPr>
        <w:t>outer dataplanes</w:t>
      </w:r>
      <w:bookmarkEnd w:id="3"/>
      <w:r w:rsidR="00464B1F">
        <w:rPr>
          <w:lang w:val="en-GB"/>
        </w:rPr>
        <w:t xml:space="preserve"> overview</w:t>
      </w:r>
    </w:p>
    <w:p w14:paraId="5F03182D" w14:textId="5B95DEAF" w:rsidR="00FC2D59" w:rsidRDefault="00B83200" w:rsidP="00FC2D59">
      <w:pPr>
        <w:rPr>
          <w:lang w:val="en-GB"/>
        </w:rPr>
      </w:pPr>
      <w:r>
        <w:rPr>
          <w:lang w:val="en-GB"/>
        </w:rPr>
        <w:t>Contrail supports three</w:t>
      </w:r>
      <w:r w:rsidR="00FC2D59" w:rsidRPr="00872E0C">
        <w:rPr>
          <w:lang w:val="en-GB"/>
        </w:rPr>
        <w:t xml:space="preserve"> kind</w:t>
      </w:r>
      <w:r>
        <w:rPr>
          <w:lang w:val="en-GB"/>
        </w:rPr>
        <w:t>s</w:t>
      </w:r>
      <w:r w:rsidR="00FC2D59" w:rsidRPr="00872E0C">
        <w:rPr>
          <w:lang w:val="en-GB"/>
        </w:rPr>
        <w:t xml:space="preserve"> of v</w:t>
      </w:r>
      <w:r>
        <w:rPr>
          <w:lang w:val="en-GB"/>
        </w:rPr>
        <w:t>R</w:t>
      </w:r>
      <w:r w:rsidR="00FC2D59" w:rsidRPr="00872E0C">
        <w:rPr>
          <w:lang w:val="en-GB"/>
        </w:rPr>
        <w:t>outer dataplane</w:t>
      </w:r>
      <w:r w:rsidR="00745B25">
        <w:rPr>
          <w:lang w:val="en-GB"/>
        </w:rPr>
        <w:t>s</w:t>
      </w:r>
      <w:r w:rsidR="00FC2D59">
        <w:rPr>
          <w:lang w:val="en-GB"/>
        </w:rPr>
        <w:t>:</w:t>
      </w:r>
    </w:p>
    <w:p w14:paraId="1C0EEE9E" w14:textId="1F8CC435" w:rsidR="00FD6E36" w:rsidRDefault="00FC2D59" w:rsidP="006F779E">
      <w:pPr>
        <w:pStyle w:val="Heading4"/>
        <w:rPr>
          <w:lang w:val="en-GB"/>
        </w:rPr>
      </w:pPr>
      <w:r w:rsidRPr="002C2160">
        <w:rPr>
          <w:lang w:val="en-GB"/>
        </w:rPr>
        <w:t>Linux Kernel</w:t>
      </w:r>
    </w:p>
    <w:p w14:paraId="14C353F0" w14:textId="0D82A574" w:rsidR="00FC2D59" w:rsidRDefault="00B83200" w:rsidP="006F779E">
      <w:pPr>
        <w:pStyle w:val="BodyText"/>
        <w:spacing w:before="0" w:after="0"/>
        <w:rPr>
          <w:lang w:val="en-GB"/>
        </w:rPr>
      </w:pPr>
      <w:r>
        <w:rPr>
          <w:lang w:val="en-GB"/>
        </w:rPr>
        <w:t xml:space="preserve">In this mode, </w:t>
      </w:r>
      <w:r w:rsidR="00FC2D59">
        <w:rPr>
          <w:lang w:val="en-GB"/>
        </w:rPr>
        <w:t>v</w:t>
      </w:r>
      <w:r>
        <w:rPr>
          <w:lang w:val="en-GB"/>
        </w:rPr>
        <w:t>R</w:t>
      </w:r>
      <w:r w:rsidR="00FC2D59">
        <w:rPr>
          <w:lang w:val="en-GB"/>
        </w:rPr>
        <w:t xml:space="preserve">outer dataplane </w:t>
      </w:r>
      <w:r w:rsidR="00714FB7">
        <w:rPr>
          <w:lang w:val="en-GB"/>
        </w:rPr>
        <w:t>runs as</w:t>
      </w:r>
      <w:r w:rsidR="00FC2D59">
        <w:rPr>
          <w:lang w:val="en-GB"/>
        </w:rPr>
        <w:t xml:space="preserve"> a kernel module</w:t>
      </w:r>
      <w:r w:rsidR="006F779E">
        <w:rPr>
          <w:lang w:val="en-GB"/>
        </w:rPr>
        <w:t xml:space="preserve"> </w:t>
      </w:r>
      <w:commentRangeStart w:id="4"/>
      <w:r w:rsidR="006F779E">
        <w:rPr>
          <w:lang w:val="en-GB"/>
        </w:rPr>
        <w:t>(vrouter.ko)</w:t>
      </w:r>
      <w:r>
        <w:rPr>
          <w:lang w:val="en-GB"/>
        </w:rPr>
        <w:t xml:space="preserve"> </w:t>
      </w:r>
      <w:commentRangeEnd w:id="4"/>
      <w:r w:rsidR="006F779E">
        <w:rPr>
          <w:rStyle w:val="CommentReference"/>
        </w:rPr>
        <w:commentReference w:id="4"/>
      </w:r>
      <w:r>
        <w:rPr>
          <w:lang w:val="en-GB"/>
        </w:rPr>
        <w:t>inside</w:t>
      </w:r>
      <w:r w:rsidR="00714FB7">
        <w:rPr>
          <w:lang w:val="en-GB"/>
        </w:rPr>
        <w:t xml:space="preserve"> the</w:t>
      </w:r>
      <w:r>
        <w:rPr>
          <w:lang w:val="en-GB"/>
        </w:rPr>
        <w:t xml:space="preserve"> linux operating system</w:t>
      </w:r>
      <w:r w:rsidR="00FC2D59">
        <w:rPr>
          <w:lang w:val="en-GB"/>
        </w:rPr>
        <w:t xml:space="preserve">. </w:t>
      </w:r>
      <w:r>
        <w:rPr>
          <w:lang w:val="en-GB"/>
        </w:rPr>
        <w:t xml:space="preserve">This is the default installation mode when configuring a compute node. </w:t>
      </w:r>
      <w:r w:rsidR="00C613D4">
        <w:rPr>
          <w:lang w:val="en-GB"/>
        </w:rPr>
        <w:t>vRouter gets packets from any interface using the</w:t>
      </w:r>
      <w:r w:rsidR="007C71C7">
        <w:rPr>
          <w:lang w:val="en-GB"/>
        </w:rPr>
        <w:t xml:space="preserve"> </w:t>
      </w:r>
      <w:r w:rsidR="00C613D4" w:rsidRPr="006F779E">
        <w:rPr>
          <w:i/>
          <w:iCs/>
          <w:lang w:val="en-GB"/>
        </w:rPr>
        <w:t>netdev_rx_handler_register()</w:t>
      </w:r>
      <w:r w:rsidR="00C613D4">
        <w:rPr>
          <w:lang w:val="en-GB"/>
        </w:rPr>
        <w:t xml:space="preserve"> API provided by linux kernel. </w:t>
      </w:r>
      <w:r w:rsidR="007C71C7">
        <w:rPr>
          <w:lang w:val="en-GB"/>
        </w:rPr>
        <w:t>It makes use of the linux TCP/IP stack’s NAPI (new API) mechanism to do so. It is interrupt based and is prone to large latencies.</w:t>
      </w:r>
    </w:p>
    <w:p w14:paraId="2477CCA5" w14:textId="77777777" w:rsidR="00FC2D59" w:rsidRDefault="00FC2D59" w:rsidP="00FC2D59">
      <w:pPr>
        <w:pStyle w:val="BodyText"/>
        <w:spacing w:before="0" w:after="0"/>
        <w:ind w:left="360"/>
        <w:rPr>
          <w:lang w:val="en-GB"/>
        </w:rPr>
      </w:pPr>
    </w:p>
    <w:p w14:paraId="22F2A119" w14:textId="77777777" w:rsidR="00FC2D59" w:rsidRDefault="00EC6F6B" w:rsidP="00FC2D59">
      <w:pPr>
        <w:pStyle w:val="BodyText"/>
        <w:spacing w:before="0" w:after="0"/>
        <w:ind w:left="720"/>
      </w:pPr>
      <w:r>
        <w:rPr>
          <w:noProof/>
        </w:rPr>
        <w:lastRenderedPageBreak/>
        <w:pict w14:anchorId="62B00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3.75pt;height:246.4pt;mso-width-percent:0;mso-height-percent:0;mso-width-percent:0;mso-height-percent:0">
            <v:imagedata r:id="rId15" o:title=""/>
          </v:shape>
        </w:pict>
      </w:r>
    </w:p>
    <w:p w14:paraId="511AF6AD" w14:textId="1D88B784" w:rsidR="00FC2D59" w:rsidRDefault="00FC2D59" w:rsidP="00FC2D59">
      <w:pPr>
        <w:pStyle w:val="BodyText"/>
        <w:spacing w:before="0" w:after="0"/>
        <w:rPr>
          <w:lang w:val="en-GB"/>
        </w:rPr>
      </w:pPr>
    </w:p>
    <w:p w14:paraId="20F4F947" w14:textId="710BE6B7" w:rsidR="006F779E" w:rsidRDefault="006F779E" w:rsidP="00FC2D59">
      <w:pPr>
        <w:pStyle w:val="BodyText"/>
        <w:spacing w:before="0" w:after="0"/>
        <w:rPr>
          <w:lang w:val="en-GB"/>
        </w:rPr>
      </w:pPr>
      <w:r>
        <w:rPr>
          <w:lang w:val="en-GB"/>
        </w:rPr>
        <w:t>The packets are sent to the VMs using the VirtIO vhost-net mechanism of the linux kernel. vRouter will only take care of dataplane forwarding. With respect to the packet processing performance, the tuning has to be done at Linux Operating System level.</w:t>
      </w:r>
    </w:p>
    <w:p w14:paraId="6EFD852D" w14:textId="77777777" w:rsidR="00B46C22" w:rsidRPr="006F779E" w:rsidRDefault="00B46C22" w:rsidP="006F779E">
      <w:pPr>
        <w:pStyle w:val="BodyText"/>
        <w:spacing w:before="0" w:after="0"/>
        <w:rPr>
          <w:lang w:val="en-GB"/>
        </w:rPr>
      </w:pPr>
    </w:p>
    <w:p w14:paraId="00D435DB" w14:textId="1E37EEA2" w:rsidR="00FD6E36" w:rsidRDefault="00FC2D59" w:rsidP="00464B1F">
      <w:pPr>
        <w:pStyle w:val="Heading4"/>
        <w:rPr>
          <w:lang w:val="en-GB"/>
        </w:rPr>
      </w:pPr>
      <w:r w:rsidRPr="006F779E">
        <w:rPr>
          <w:rStyle w:val="Heading4Char"/>
        </w:rPr>
        <w:t>DPDK</w:t>
      </w:r>
    </w:p>
    <w:p w14:paraId="12762657" w14:textId="3F5E65EA" w:rsidR="00FC2D59" w:rsidRDefault="00B46C22" w:rsidP="006F779E">
      <w:pPr>
        <w:pStyle w:val="BodyText"/>
        <w:spacing w:before="0" w:after="0"/>
        <w:rPr>
          <w:lang w:val="en-GB"/>
        </w:rPr>
      </w:pPr>
      <w:r>
        <w:rPr>
          <w:lang w:val="en-GB"/>
        </w:rPr>
        <w:t xml:space="preserve">In this mode, </w:t>
      </w:r>
      <w:r w:rsidR="00FC2D59">
        <w:rPr>
          <w:lang w:val="en-GB"/>
        </w:rPr>
        <w:t>v</w:t>
      </w:r>
      <w:r>
        <w:rPr>
          <w:lang w:val="en-GB"/>
        </w:rPr>
        <w:t>R</w:t>
      </w:r>
      <w:r w:rsidR="00FC2D59">
        <w:rPr>
          <w:lang w:val="en-GB"/>
        </w:rPr>
        <w:t xml:space="preserve">outer dataplane </w:t>
      </w:r>
      <w:r>
        <w:rPr>
          <w:lang w:val="en-GB"/>
        </w:rPr>
        <w:t xml:space="preserve">runs as a user space application </w:t>
      </w:r>
      <w:r w:rsidR="00F51829">
        <w:rPr>
          <w:lang w:val="en-GB"/>
        </w:rPr>
        <w:t>that</w:t>
      </w:r>
      <w:r>
        <w:rPr>
          <w:lang w:val="en-GB"/>
        </w:rPr>
        <w:t xml:space="preserve"> is linked to the </w:t>
      </w:r>
      <w:r w:rsidR="00FC2D59">
        <w:rPr>
          <w:lang w:val="en-GB"/>
        </w:rPr>
        <w:t xml:space="preserve">DPDK library. </w:t>
      </w:r>
      <w:r w:rsidR="00D63ABD">
        <w:rPr>
          <w:lang w:val="en-GB"/>
        </w:rPr>
        <w:t>This is a performant version of vRouter that is commonly used by telcos</w:t>
      </w:r>
      <w:r w:rsidR="00980312">
        <w:rPr>
          <w:lang w:val="en-GB"/>
        </w:rPr>
        <w:t>, where the VNFs themselves are DPDK based applications</w:t>
      </w:r>
      <w:r w:rsidR="00D63ABD">
        <w:rPr>
          <w:lang w:val="en-GB"/>
        </w:rPr>
        <w:t xml:space="preserve">. The performance of vRouter in this mode is more than 10 times higher than the kernel mode. The physical interface </w:t>
      </w:r>
      <w:r w:rsidR="006F779E">
        <w:rPr>
          <w:lang w:val="en-GB"/>
        </w:rPr>
        <w:t>is</w:t>
      </w:r>
      <w:r w:rsidR="00D63ABD">
        <w:rPr>
          <w:lang w:val="en-GB"/>
        </w:rPr>
        <w:t xml:space="preserve"> used by DPDK’s poll mode drivers instead of linux kernel’s </w:t>
      </w:r>
      <w:r w:rsidR="006F779E">
        <w:rPr>
          <w:lang w:val="en-GB"/>
        </w:rPr>
        <w:t>interrupt-based</w:t>
      </w:r>
      <w:r w:rsidR="00D63ABD">
        <w:rPr>
          <w:lang w:val="en-GB"/>
        </w:rPr>
        <w:t xml:space="preserve"> drivers.</w:t>
      </w:r>
      <w:r w:rsidR="00FC2D59">
        <w:rPr>
          <w:lang w:val="en-GB"/>
        </w:rPr>
        <w:t xml:space="preserve"> </w:t>
      </w:r>
    </w:p>
    <w:p w14:paraId="59A982C3" w14:textId="77777777" w:rsidR="00FC2D59" w:rsidRDefault="00FC2D59" w:rsidP="00FC2D59">
      <w:pPr>
        <w:pStyle w:val="BodyText"/>
        <w:spacing w:before="0" w:after="0"/>
        <w:rPr>
          <w:lang w:val="en-GB"/>
        </w:rPr>
      </w:pPr>
    </w:p>
    <w:p w14:paraId="570A64A8" w14:textId="77777777" w:rsidR="00FC2D59" w:rsidRDefault="00EC6F6B" w:rsidP="00FC2D59">
      <w:pPr>
        <w:pStyle w:val="BodyText"/>
        <w:spacing w:before="0" w:after="0"/>
        <w:ind w:left="360"/>
        <w:rPr>
          <w:lang w:val="en-GB"/>
        </w:rPr>
      </w:pPr>
      <w:r>
        <w:rPr>
          <w:noProof/>
        </w:rPr>
        <w:pict w14:anchorId="1640A8BA">
          <v:shape id="_x0000_i1026" type="#_x0000_t75" alt="" style="width:245pt;height:258.1pt;mso-width-percent:0;mso-height-percent:0;mso-width-percent:0;mso-height-percent:0">
            <v:imagedata r:id="rId16" o:title=""/>
          </v:shape>
        </w:pict>
      </w:r>
    </w:p>
    <w:p w14:paraId="44C45780" w14:textId="2378AA89" w:rsidR="00FC2D59" w:rsidRDefault="00FC2D59" w:rsidP="00FC2D59">
      <w:pPr>
        <w:pStyle w:val="BodyText"/>
        <w:spacing w:before="0" w:after="0"/>
        <w:rPr>
          <w:lang w:val="en-GB"/>
        </w:rPr>
      </w:pPr>
    </w:p>
    <w:p w14:paraId="67330C27" w14:textId="67923694" w:rsidR="00562498" w:rsidRDefault="00562498" w:rsidP="00FC2D59">
      <w:pPr>
        <w:pStyle w:val="BodyText"/>
        <w:spacing w:before="0" w:after="0"/>
        <w:rPr>
          <w:lang w:val="en-GB"/>
        </w:rPr>
      </w:pPr>
      <w:r>
        <w:rPr>
          <w:lang w:val="en-GB"/>
        </w:rPr>
        <w:lastRenderedPageBreak/>
        <w:t>Consequently, the vRouter application (and not linux kernel) needs to be heavily tuned to get the best packet processing performance. In this chapter we’ll mainly focus on the DPDK vRouter.</w:t>
      </w:r>
    </w:p>
    <w:p w14:paraId="6F44BE2E" w14:textId="77777777" w:rsidR="00562498" w:rsidRPr="00C72237" w:rsidRDefault="00562498" w:rsidP="00FC2D59">
      <w:pPr>
        <w:pStyle w:val="BodyText"/>
        <w:spacing w:before="0" w:after="0"/>
        <w:rPr>
          <w:lang w:val="en-GB"/>
        </w:rPr>
      </w:pPr>
    </w:p>
    <w:p w14:paraId="19B511B4" w14:textId="520B7FF0" w:rsidR="00FD6E36" w:rsidRDefault="00FC2D59" w:rsidP="00464B1F">
      <w:pPr>
        <w:pStyle w:val="Heading4"/>
        <w:rPr>
          <w:lang w:val="en-GB"/>
        </w:rPr>
      </w:pPr>
      <w:r w:rsidRPr="00562498">
        <w:rPr>
          <w:rStyle w:val="Heading4Char"/>
        </w:rPr>
        <w:t>SmartNI</w:t>
      </w:r>
      <w:r w:rsidR="00562498">
        <w:rPr>
          <w:rStyle w:val="Heading4Char"/>
        </w:rPr>
        <w:t>C</w:t>
      </w:r>
    </w:p>
    <w:p w14:paraId="3B5D9481" w14:textId="042042CE" w:rsidR="00FC2D59" w:rsidRDefault="00980312" w:rsidP="00562498">
      <w:pPr>
        <w:pStyle w:val="BodyText"/>
        <w:rPr>
          <w:lang w:val="en-GB"/>
        </w:rPr>
      </w:pPr>
      <w:r>
        <w:rPr>
          <w:lang w:val="en-GB"/>
        </w:rPr>
        <w:t xml:space="preserve">In this mode, the </w:t>
      </w:r>
      <w:r w:rsidR="00FC2D59">
        <w:rPr>
          <w:lang w:val="en-GB"/>
        </w:rPr>
        <w:t>Contrail vRouter dataplane run</w:t>
      </w:r>
      <w:r>
        <w:rPr>
          <w:lang w:val="en-GB"/>
        </w:rPr>
        <w:t>s</w:t>
      </w:r>
      <w:r w:rsidR="00FC2D59">
        <w:rPr>
          <w:lang w:val="en-GB"/>
        </w:rPr>
        <w:t xml:space="preserve"> </w:t>
      </w:r>
      <w:r>
        <w:rPr>
          <w:lang w:val="en-GB"/>
        </w:rPr>
        <w:t>inside the</w:t>
      </w:r>
      <w:r w:rsidR="00FC2D59">
        <w:rPr>
          <w:lang w:val="en-GB"/>
        </w:rPr>
        <w:t xml:space="preserve"> SmartNIC itself. </w:t>
      </w:r>
      <w:r>
        <w:rPr>
          <w:lang w:val="en-GB"/>
        </w:rPr>
        <w:t>This</w:t>
      </w:r>
      <w:r w:rsidR="00FC2D59">
        <w:rPr>
          <w:lang w:val="en-GB"/>
        </w:rPr>
        <w:t xml:space="preserve"> means</w:t>
      </w:r>
      <w:r>
        <w:rPr>
          <w:lang w:val="en-GB"/>
        </w:rPr>
        <w:t>,</w:t>
      </w:r>
      <w:r w:rsidR="00FC2D59">
        <w:rPr>
          <w:lang w:val="en-GB"/>
        </w:rPr>
        <w:t xml:space="preserve"> </w:t>
      </w:r>
      <w:r>
        <w:rPr>
          <w:lang w:val="en-GB"/>
        </w:rPr>
        <w:t>h</w:t>
      </w:r>
      <w:r w:rsidR="00FC2D59">
        <w:rPr>
          <w:lang w:val="en-GB"/>
        </w:rPr>
        <w:t>ost resources are not involved in packet processing. It save</w:t>
      </w:r>
      <w:r>
        <w:rPr>
          <w:lang w:val="en-GB"/>
        </w:rPr>
        <w:t>s</w:t>
      </w:r>
      <w:r w:rsidR="00FC2D59">
        <w:rPr>
          <w:lang w:val="en-GB"/>
        </w:rPr>
        <w:t xml:space="preserve"> the CPU resources that </w:t>
      </w:r>
      <w:r>
        <w:rPr>
          <w:lang w:val="en-GB"/>
        </w:rPr>
        <w:t>will</w:t>
      </w:r>
      <w:r w:rsidR="00FC2D59">
        <w:rPr>
          <w:lang w:val="en-GB"/>
        </w:rPr>
        <w:t xml:space="preserve"> be used </w:t>
      </w:r>
      <w:r>
        <w:rPr>
          <w:lang w:val="en-GB"/>
        </w:rPr>
        <w:t>by vRouter for packet processing</w:t>
      </w:r>
      <w:r w:rsidR="00FC2D59">
        <w:rPr>
          <w:lang w:val="en-GB"/>
        </w:rPr>
        <w:t>.</w:t>
      </w:r>
      <w:r>
        <w:rPr>
          <w:lang w:val="en-GB"/>
        </w:rPr>
        <w:t xml:space="preserve"> </w:t>
      </w:r>
    </w:p>
    <w:p w14:paraId="1016EBE3" w14:textId="77777777" w:rsidR="00FC2D59" w:rsidRPr="00872E0C" w:rsidRDefault="00FC2D59" w:rsidP="00FC2D59">
      <w:pPr>
        <w:pStyle w:val="BodyText"/>
        <w:spacing w:before="0" w:after="0"/>
        <w:rPr>
          <w:lang w:val="en-GB"/>
        </w:rPr>
      </w:pPr>
    </w:p>
    <w:p w14:paraId="5A6420D4" w14:textId="77777777" w:rsidR="00FC2D59" w:rsidRDefault="00EC6F6B" w:rsidP="00FC2D59">
      <w:pPr>
        <w:pStyle w:val="BodyText"/>
        <w:spacing w:before="0" w:after="0"/>
        <w:ind w:left="360"/>
        <w:rPr>
          <w:lang w:val="en-GB"/>
        </w:rPr>
      </w:pPr>
      <w:r>
        <w:rPr>
          <w:noProof/>
        </w:rPr>
        <w:pict w14:anchorId="49959A99">
          <v:shape id="_x0000_i1027" type="#_x0000_t75" alt="" style="width:238.45pt;height:251.05pt;mso-width-percent:0;mso-height-percent:0;mso-width-percent:0;mso-height-percent:0">
            <v:imagedata r:id="rId17" o:title=""/>
          </v:shape>
        </w:pict>
      </w:r>
    </w:p>
    <w:p w14:paraId="4E4C5C27" w14:textId="64AF8A49" w:rsidR="00FC2D59" w:rsidRDefault="00FC2D59" w:rsidP="00FC2D59">
      <w:pPr>
        <w:pStyle w:val="BodyText"/>
        <w:spacing w:before="0" w:after="0"/>
        <w:rPr>
          <w:lang w:val="en-GB"/>
        </w:rPr>
      </w:pPr>
    </w:p>
    <w:p w14:paraId="3D590E3A" w14:textId="1C839CA4" w:rsidR="00562498" w:rsidRDefault="00562498" w:rsidP="00FC2D59">
      <w:pPr>
        <w:pStyle w:val="BodyText"/>
        <w:spacing w:before="0" w:after="0"/>
        <w:rPr>
          <w:lang w:val="en-GB"/>
        </w:rPr>
      </w:pPr>
      <w:r>
        <w:rPr>
          <w:lang w:val="en-GB"/>
        </w:rPr>
        <w:t>Currently, contrail offers solutions with Smart NICs from Netronome and Mellanox. At the time of writing of this book, a solution based out of Intel PAC N3000 smart NIC support was being worked on.</w:t>
      </w:r>
    </w:p>
    <w:p w14:paraId="627816AA" w14:textId="77777777" w:rsidR="00FC2D59" w:rsidRDefault="00FC2D59" w:rsidP="00FC2D59">
      <w:pPr>
        <w:pStyle w:val="BodyText"/>
        <w:spacing w:before="0" w:after="0"/>
        <w:rPr>
          <w:lang w:val="en-GB"/>
        </w:rPr>
      </w:pPr>
    </w:p>
    <w:p w14:paraId="340A5113" w14:textId="77777777" w:rsidR="00FC2D59" w:rsidRDefault="00FC2D59" w:rsidP="00FC2D59">
      <w:pPr>
        <w:spacing w:after="160" w:line="259" w:lineRule="auto"/>
        <w:rPr>
          <w:lang w:val="en-GB"/>
        </w:rPr>
      </w:pPr>
      <w:r>
        <w:rPr>
          <w:lang w:val="en-GB"/>
        </w:rPr>
        <w:br w:type="page"/>
      </w:r>
    </w:p>
    <w:p w14:paraId="69667957" w14:textId="4AF938C8" w:rsidR="00FD6E36" w:rsidRDefault="00FD6E36" w:rsidP="00464B1F">
      <w:pPr>
        <w:rPr>
          <w:ins w:id="5" w:author="Kiran KN" w:date="2020-09-30T17:05:00Z"/>
          <w:lang w:val="en-GB"/>
        </w:rPr>
      </w:pPr>
      <w:bookmarkStart w:id="6" w:name="_Toc51017279"/>
      <w:ins w:id="7" w:author="Kiran KN" w:date="2020-09-30T17:05:00Z">
        <w:r>
          <w:rPr>
            <w:lang w:val="en-GB"/>
          </w:rPr>
          <w:lastRenderedPageBreak/>
          <w:t>&lt;&lt;&lt; The below section looks out of flow &gt;&gt;&gt;</w:t>
        </w:r>
      </w:ins>
    </w:p>
    <w:p w14:paraId="0AD50D2A" w14:textId="69B521FE" w:rsidR="00FC2D59" w:rsidRDefault="00FC2D59" w:rsidP="00464B1F">
      <w:pPr>
        <w:pStyle w:val="Heading3"/>
        <w:rPr>
          <w:lang w:val="en-GB"/>
        </w:rPr>
      </w:pPr>
      <w:commentRangeStart w:id="8"/>
      <w:r>
        <w:rPr>
          <w:lang w:val="en-GB"/>
        </w:rPr>
        <w:t>Kernel v</w:t>
      </w:r>
      <w:r w:rsidR="00464B1F">
        <w:rPr>
          <w:lang w:val="en-GB"/>
        </w:rPr>
        <w:t>R</w:t>
      </w:r>
      <w:r>
        <w:rPr>
          <w:lang w:val="en-GB"/>
        </w:rPr>
        <w:t>outer</w:t>
      </w:r>
      <w:bookmarkEnd w:id="6"/>
      <w:commentRangeEnd w:id="8"/>
      <w:r w:rsidR="005F55EB">
        <w:rPr>
          <w:rStyle w:val="CommentReference"/>
        </w:rPr>
        <w:commentReference w:id="8"/>
      </w:r>
      <w:r w:rsidR="00464B1F">
        <w:rPr>
          <w:lang w:val="en-GB"/>
        </w:rPr>
        <w:t xml:space="preserve"> dataplane</w:t>
      </w:r>
    </w:p>
    <w:p w14:paraId="2A66ADC5" w14:textId="77777777" w:rsidR="00FC2D59" w:rsidRDefault="00FC2D59" w:rsidP="00FC2D59">
      <w:pPr>
        <w:pStyle w:val="BodyText"/>
        <w:spacing w:before="0" w:after="0"/>
        <w:rPr>
          <w:lang w:val="en-GB"/>
        </w:rPr>
      </w:pPr>
    </w:p>
    <w:p w14:paraId="40252A2B" w14:textId="77777777" w:rsidR="00FC2D59" w:rsidRDefault="00FC2D59" w:rsidP="00276D5F">
      <w:pPr>
        <w:rPr>
          <w:lang w:val="en-GB"/>
        </w:rPr>
      </w:pPr>
      <w:r>
        <w:rPr>
          <w:lang w:val="en-GB"/>
        </w:rPr>
        <w:t>vRouter agent is fitted with two interfaces:</w:t>
      </w:r>
    </w:p>
    <w:p w14:paraId="6CCF9806" w14:textId="6486A232" w:rsidR="00FC2D59" w:rsidRDefault="00464B1F" w:rsidP="00276D5F">
      <w:pPr>
        <w:rPr>
          <w:lang w:val="en-GB"/>
        </w:rPr>
      </w:pPr>
      <w:r>
        <w:rPr>
          <w:lang w:val="en-GB"/>
        </w:rPr>
        <w:t>v</w:t>
      </w:r>
      <w:r w:rsidR="00FC2D59">
        <w:rPr>
          <w:lang w:val="en-GB"/>
        </w:rPr>
        <w:t xml:space="preserve">host0: used to communicated with Contrail controllers and to exchange XMPP packets </w:t>
      </w:r>
    </w:p>
    <w:p w14:paraId="7308074D" w14:textId="2F57A312" w:rsidR="00FC2D59" w:rsidRDefault="00464B1F" w:rsidP="00276D5F">
      <w:pPr>
        <w:rPr>
          <w:lang w:val="en-GB"/>
        </w:rPr>
      </w:pPr>
      <w:r>
        <w:rPr>
          <w:lang w:val="en-GB"/>
        </w:rPr>
        <w:t>p</w:t>
      </w:r>
      <w:r w:rsidR="00FC2D59">
        <w:rPr>
          <w:lang w:val="en-GB"/>
        </w:rPr>
        <w:t>kt0: used to communicate with the v</w:t>
      </w:r>
      <w:r w:rsidR="00C90D91">
        <w:rPr>
          <w:lang w:val="en-GB"/>
        </w:rPr>
        <w:t>R</w:t>
      </w:r>
      <w:r w:rsidR="00FC2D59">
        <w:rPr>
          <w:lang w:val="en-GB"/>
        </w:rPr>
        <w:t>outer dataplane. The v</w:t>
      </w:r>
      <w:r w:rsidR="00B56C71">
        <w:rPr>
          <w:lang w:val="en-GB"/>
        </w:rPr>
        <w:t>R</w:t>
      </w:r>
      <w:r w:rsidR="00FC2D59">
        <w:rPr>
          <w:lang w:val="en-GB"/>
        </w:rPr>
        <w:t>outer dataplane is using this interface to forward</w:t>
      </w:r>
      <w:r>
        <w:rPr>
          <w:lang w:val="en-GB"/>
        </w:rPr>
        <w:t xml:space="preserve"> to vRouter agent </w:t>
      </w:r>
      <w:r w:rsidR="00FC2D59">
        <w:rPr>
          <w:lang w:val="en-GB"/>
        </w:rPr>
        <w:t>a copy of any incoming packet for which no processing and forwarding rules is known.</w:t>
      </w:r>
    </w:p>
    <w:p w14:paraId="160D0F2F" w14:textId="77777777" w:rsidR="00FC2D59" w:rsidRDefault="00FC2D59" w:rsidP="00276D5F">
      <w:pPr>
        <w:rPr>
          <w:lang w:val="en-GB"/>
        </w:rPr>
      </w:pPr>
    </w:p>
    <w:p w14:paraId="0E0C3B72" w14:textId="24737DAA" w:rsidR="00FC2D59" w:rsidRDefault="00FC2D59" w:rsidP="00276D5F">
      <w:pPr>
        <w:rPr>
          <w:lang w:val="en-GB"/>
        </w:rPr>
      </w:pPr>
      <w:r>
        <w:rPr>
          <w:lang w:val="en-GB"/>
        </w:rPr>
        <w:t>Both v</w:t>
      </w:r>
      <w:r w:rsidR="00B56C71">
        <w:rPr>
          <w:lang w:val="en-GB"/>
        </w:rPr>
        <w:t>R</w:t>
      </w:r>
      <w:r>
        <w:rPr>
          <w:lang w:val="en-GB"/>
        </w:rPr>
        <w:t>outer agent interfaces are connected to vif0/1 and vif0/2 v</w:t>
      </w:r>
      <w:r w:rsidR="00B56C71">
        <w:rPr>
          <w:lang w:val="en-GB"/>
        </w:rPr>
        <w:t>R</w:t>
      </w:r>
      <w:r>
        <w:rPr>
          <w:lang w:val="en-GB"/>
        </w:rPr>
        <w:t>outer interface.</w:t>
      </w:r>
    </w:p>
    <w:p w14:paraId="06512ED4" w14:textId="77777777" w:rsidR="00FC2D59" w:rsidRDefault="00FC2D59" w:rsidP="00276D5F">
      <w:pPr>
        <w:rPr>
          <w:lang w:val="en-GB"/>
        </w:rPr>
      </w:pPr>
    </w:p>
    <w:p w14:paraId="737E2725" w14:textId="77777777" w:rsidR="00FC2D59" w:rsidRDefault="00EC6F6B" w:rsidP="00276D5F">
      <w:pPr>
        <w:rPr>
          <w:lang w:val="en-GB"/>
        </w:rPr>
      </w:pPr>
      <w:r>
        <w:rPr>
          <w:noProof/>
        </w:rPr>
        <w:pict w14:anchorId="0B58ADD0">
          <v:shape id="_x0000_i1028" type="#_x0000_t75" alt="" style="width:453.05pt;height:394.6pt;mso-width-percent:0;mso-height-percent:0;mso-width-percent:0;mso-height-percent:0">
            <v:imagedata r:id="rId18" o:title=""/>
          </v:shape>
        </w:pict>
      </w:r>
    </w:p>
    <w:p w14:paraId="49B0B61E" w14:textId="77777777" w:rsidR="00FC2D59" w:rsidRDefault="00FC2D59" w:rsidP="00276D5F">
      <w:pPr>
        <w:rPr>
          <w:lang w:val="en-GB"/>
        </w:rPr>
      </w:pPr>
    </w:p>
    <w:p w14:paraId="1B478A85" w14:textId="4ED1150E" w:rsidR="00FC2D59" w:rsidRDefault="00FC2D59" w:rsidP="00276D5F">
      <w:pPr>
        <w:rPr>
          <w:lang w:val="en-GB"/>
        </w:rPr>
      </w:pPr>
      <w:r>
        <w:rPr>
          <w:lang w:val="en-GB"/>
        </w:rPr>
        <w:t>Only a single physical interface can be connected onto the v</w:t>
      </w:r>
      <w:r w:rsidR="00B56C71">
        <w:rPr>
          <w:lang w:val="en-GB"/>
        </w:rPr>
        <w:t>R</w:t>
      </w:r>
      <w:r>
        <w:rPr>
          <w:lang w:val="en-GB"/>
        </w:rPr>
        <w:t>outer. This interface is connected onto vif0/0 v</w:t>
      </w:r>
      <w:r w:rsidR="00B56C71">
        <w:rPr>
          <w:lang w:val="en-GB"/>
        </w:rPr>
        <w:t>R</w:t>
      </w:r>
      <w:r>
        <w:rPr>
          <w:lang w:val="en-GB"/>
        </w:rPr>
        <w:t xml:space="preserve">outer interface. For redundancy purpose, we are generally connecting a Linux </w:t>
      </w:r>
      <w:r w:rsidR="007846EC">
        <w:rPr>
          <w:lang w:val="en-GB"/>
        </w:rPr>
        <w:t>“</w:t>
      </w:r>
      <w:r>
        <w:rPr>
          <w:lang w:val="en-GB"/>
        </w:rPr>
        <w:t>bond</w:t>
      </w:r>
      <w:r w:rsidR="007846EC">
        <w:rPr>
          <w:lang w:val="en-GB"/>
        </w:rPr>
        <w:t>” interface</w:t>
      </w:r>
      <w:r>
        <w:rPr>
          <w:lang w:val="en-GB"/>
        </w:rPr>
        <w:t xml:space="preserve"> to vif0/0</w:t>
      </w:r>
      <w:r w:rsidR="007846EC">
        <w:rPr>
          <w:lang w:val="en-GB"/>
        </w:rPr>
        <w:t>, and the “bond” interface typically has two member interfaces in it.</w:t>
      </w:r>
    </w:p>
    <w:p w14:paraId="2299E031" w14:textId="77777777" w:rsidR="00FC2D59" w:rsidRDefault="00FC2D59" w:rsidP="00276D5F">
      <w:pPr>
        <w:rPr>
          <w:lang w:val="en-GB"/>
        </w:rPr>
      </w:pPr>
    </w:p>
    <w:p w14:paraId="043A8368" w14:textId="14E95218" w:rsidR="00FC2D59" w:rsidRDefault="00FC2D59" w:rsidP="00276D5F">
      <w:pPr>
        <w:rPr>
          <w:lang w:val="en-GB"/>
        </w:rPr>
      </w:pPr>
      <w:r>
        <w:rPr>
          <w:lang w:val="en-GB"/>
        </w:rPr>
        <w:t xml:space="preserve">Virtual Machine Network interfaces (VNIC) are VirtIO interfaces. Each VNIC is connected to a distinct vif </w:t>
      </w:r>
      <w:r w:rsidR="007846EC">
        <w:rPr>
          <w:lang w:val="en-GB"/>
        </w:rPr>
        <w:t xml:space="preserve">interface </w:t>
      </w:r>
      <w:r>
        <w:rPr>
          <w:lang w:val="en-GB"/>
        </w:rPr>
        <w:t>on the v</w:t>
      </w:r>
      <w:r w:rsidR="00B56C71">
        <w:rPr>
          <w:lang w:val="en-GB"/>
        </w:rPr>
        <w:t>R</w:t>
      </w:r>
      <w:r>
        <w:rPr>
          <w:lang w:val="en-GB"/>
        </w:rPr>
        <w:t>outer dataplane (vif0/</w:t>
      </w:r>
      <w:r w:rsidR="007846EC">
        <w:rPr>
          <w:lang w:val="en-GB"/>
        </w:rPr>
        <w:t>N</w:t>
      </w:r>
      <w:r>
        <w:rPr>
          <w:lang w:val="en-GB"/>
        </w:rPr>
        <w:t xml:space="preserve"> </w:t>
      </w:r>
      <w:r w:rsidR="007846EC">
        <w:rPr>
          <w:lang w:val="en-GB"/>
        </w:rPr>
        <w:t xml:space="preserve">N is 3 </w:t>
      </w:r>
      <w:r>
        <w:rPr>
          <w:lang w:val="en-GB"/>
        </w:rPr>
        <w:t>and higher).</w:t>
      </w:r>
    </w:p>
    <w:p w14:paraId="53CFEAD2" w14:textId="77777777" w:rsidR="00FC2D59" w:rsidRDefault="00FC2D59" w:rsidP="00276D5F">
      <w:pPr>
        <w:rPr>
          <w:lang w:val="en-GB"/>
        </w:rPr>
      </w:pPr>
    </w:p>
    <w:p w14:paraId="6A706369" w14:textId="3A8133FB" w:rsidR="00FC2D59" w:rsidRDefault="00FC2D59" w:rsidP="00276D5F">
      <w:pPr>
        <w:rPr>
          <w:lang w:val="en-GB"/>
        </w:rPr>
      </w:pPr>
      <w:r>
        <w:rPr>
          <w:lang w:val="en-GB"/>
        </w:rPr>
        <w:lastRenderedPageBreak/>
        <w:t xml:space="preserve">A specific Kernel Module is loaded by the </w:t>
      </w:r>
      <w:r w:rsidR="00B56C71">
        <w:rPr>
          <w:lang w:val="en-GB"/>
        </w:rPr>
        <w:t>vR</w:t>
      </w:r>
      <w:r>
        <w:rPr>
          <w:lang w:val="en-GB"/>
        </w:rPr>
        <w:t>outer dataplane. This specific Kernel module is allowing the v</w:t>
      </w:r>
      <w:r w:rsidR="00C90D91">
        <w:rPr>
          <w:lang w:val="en-GB"/>
        </w:rPr>
        <w:t>R</w:t>
      </w:r>
      <w:r>
        <w:rPr>
          <w:lang w:val="en-GB"/>
        </w:rPr>
        <w:t>outer to get</w:t>
      </w:r>
      <w:r w:rsidR="00B56C71">
        <w:rPr>
          <w:lang w:val="en-GB"/>
        </w:rPr>
        <w:t xml:space="preserve"> a direct</w:t>
      </w:r>
      <w:r>
        <w:rPr>
          <w:lang w:val="en-GB"/>
        </w:rPr>
        <w:t xml:space="preserve"> access to Linux TCP/IP stack. </w:t>
      </w:r>
    </w:p>
    <w:p w14:paraId="74A2AD46" w14:textId="77777777" w:rsidR="00FC2D59" w:rsidRDefault="00FC2D59" w:rsidP="00276D5F">
      <w:pPr>
        <w:rPr>
          <w:lang w:val="en-GB"/>
        </w:rPr>
      </w:pPr>
    </w:p>
    <w:p w14:paraId="1FDE597B" w14:textId="77777777" w:rsidR="00FC2D59" w:rsidRDefault="00FC2D59" w:rsidP="00276D5F">
      <w:pPr>
        <w:rPr>
          <w:lang w:val="en-GB"/>
        </w:rPr>
      </w:pPr>
      <w:r>
        <w:rPr>
          <w:lang w:val="en-GB"/>
        </w:rPr>
        <w:t xml:space="preserve">In this architecture, an important part of the packet processing is performed by the Linux TCP/IP stack. NIC queues (either physical or virtual) are handled by Linux Operating system. </w:t>
      </w:r>
    </w:p>
    <w:p w14:paraId="301B91AF" w14:textId="77777777" w:rsidR="00FC2D59" w:rsidRDefault="00FC2D59" w:rsidP="00276D5F">
      <w:pPr>
        <w:rPr>
          <w:lang w:val="en-GB"/>
        </w:rPr>
      </w:pPr>
    </w:p>
    <w:p w14:paraId="2CB0C3C9" w14:textId="2F7906D8" w:rsidR="00FC2D59" w:rsidRDefault="00FC2D59" w:rsidP="00276D5F">
      <w:pPr>
        <w:rPr>
          <w:lang w:val="en-GB"/>
        </w:rPr>
      </w:pPr>
      <w:r>
        <w:rPr>
          <w:lang w:val="en-GB"/>
        </w:rPr>
        <w:t>For each packet received by a NIC in a RX queue, an interrupt is generated and sent to the v</w:t>
      </w:r>
      <w:r w:rsidR="00B56C71">
        <w:rPr>
          <w:lang w:val="en-GB"/>
        </w:rPr>
        <w:t>R</w:t>
      </w:r>
      <w:r>
        <w:rPr>
          <w:lang w:val="en-GB"/>
        </w:rPr>
        <w:t>outer dapaplane in order to get the packet processed. Once a packet has been processed by the v</w:t>
      </w:r>
      <w:r w:rsidR="00B56C71">
        <w:rPr>
          <w:lang w:val="en-GB"/>
        </w:rPr>
        <w:t>R</w:t>
      </w:r>
      <w:r>
        <w:rPr>
          <w:lang w:val="en-GB"/>
        </w:rPr>
        <w:t>outer dataplane, it is sent into a TX queue. Then another interrupt is generated for each packet received into the TX queue i</w:t>
      </w:r>
      <w:r w:rsidR="0003439C">
        <w:rPr>
          <w:lang w:val="en-GB"/>
        </w:rPr>
        <w:t>n</w:t>
      </w:r>
      <w:r>
        <w:rPr>
          <w:lang w:val="en-GB"/>
        </w:rPr>
        <w:t xml:space="preserve"> order to warn either a virtual machine a packet has been received on one of its virtual NIC or to warn the compute operating system that a packet has to be sent to the underlay network.</w:t>
      </w:r>
    </w:p>
    <w:p w14:paraId="1453CE5D" w14:textId="77777777" w:rsidR="00FC2D59" w:rsidRDefault="00FC2D59" w:rsidP="00276D5F">
      <w:pPr>
        <w:rPr>
          <w:lang w:val="en-GB"/>
        </w:rPr>
      </w:pPr>
    </w:p>
    <w:p w14:paraId="6E207F2E" w14:textId="48752B73" w:rsidR="00FC2D59" w:rsidRDefault="00FC2D59" w:rsidP="00276D5F">
      <w:pPr>
        <w:rPr>
          <w:lang w:val="en-GB"/>
        </w:rPr>
      </w:pPr>
      <w:r>
        <w:rPr>
          <w:lang w:val="en-GB"/>
        </w:rPr>
        <w:t>Kernel mode v</w:t>
      </w:r>
      <w:r w:rsidR="00B56C71">
        <w:rPr>
          <w:lang w:val="en-GB"/>
        </w:rPr>
        <w:t>R</w:t>
      </w:r>
      <w:r>
        <w:rPr>
          <w:lang w:val="en-GB"/>
        </w:rPr>
        <w:t>outer packet processing is working in interrupt mode. This mode is generating lots of context switching between Linux TCP stack and v</w:t>
      </w:r>
      <w:r w:rsidR="00B56C71">
        <w:rPr>
          <w:lang w:val="en-GB"/>
        </w:rPr>
        <w:t>R</w:t>
      </w:r>
      <w:r>
        <w:rPr>
          <w:lang w:val="en-GB"/>
        </w:rPr>
        <w:t>outer application.</w:t>
      </w:r>
    </w:p>
    <w:p w14:paraId="6FBBE6CB" w14:textId="77777777" w:rsidR="00FC2D59" w:rsidRDefault="00FC2D59" w:rsidP="00276D5F">
      <w:pPr>
        <w:rPr>
          <w:lang w:val="en-GB"/>
        </w:rPr>
      </w:pPr>
      <w:r>
        <w:rPr>
          <w:lang w:val="en-GB"/>
        </w:rPr>
        <w:t>When the packet flow rate is low this is working well. But as soon as the network packets rate is rising the system is overwhelmed with the number of interrupts generated.</w:t>
      </w:r>
    </w:p>
    <w:p w14:paraId="765491DF" w14:textId="77777777" w:rsidR="00FC2D59" w:rsidRDefault="00FC2D59" w:rsidP="00FC2D59">
      <w:pPr>
        <w:pStyle w:val="BodyText"/>
        <w:spacing w:before="0" w:after="0"/>
        <w:rPr>
          <w:lang w:val="en-GB"/>
        </w:rPr>
      </w:pPr>
    </w:p>
    <w:p w14:paraId="256D0350" w14:textId="5657C117" w:rsidR="00FC2D59" w:rsidRDefault="00FC2D59" w:rsidP="00B56C71">
      <w:pPr>
        <w:pStyle w:val="Heading3"/>
        <w:rPr>
          <w:lang w:val="en-GB"/>
        </w:rPr>
      </w:pPr>
      <w:bookmarkStart w:id="9" w:name="_Toc51017280"/>
      <w:commentRangeStart w:id="10"/>
      <w:r>
        <w:rPr>
          <w:lang w:val="en-GB"/>
        </w:rPr>
        <w:t>DPDK v</w:t>
      </w:r>
      <w:r w:rsidR="00B56C71">
        <w:rPr>
          <w:lang w:val="en-GB"/>
        </w:rPr>
        <w:t>R</w:t>
      </w:r>
      <w:r>
        <w:rPr>
          <w:lang w:val="en-GB"/>
        </w:rPr>
        <w:t>outer</w:t>
      </w:r>
      <w:bookmarkEnd w:id="9"/>
      <w:commentRangeEnd w:id="10"/>
      <w:r w:rsidR="005F55EB">
        <w:rPr>
          <w:rStyle w:val="CommentReference"/>
        </w:rPr>
        <w:commentReference w:id="10"/>
      </w:r>
      <w:r w:rsidR="00B56C71">
        <w:rPr>
          <w:lang w:val="en-GB"/>
        </w:rPr>
        <w:t xml:space="preserve"> dataplane</w:t>
      </w:r>
    </w:p>
    <w:p w14:paraId="6224CBBC" w14:textId="77777777" w:rsidR="00FC2D59" w:rsidRDefault="00FC2D59" w:rsidP="00276D5F">
      <w:pPr>
        <w:rPr>
          <w:lang w:val="en-GB"/>
        </w:rPr>
      </w:pPr>
    </w:p>
    <w:p w14:paraId="38A8C390" w14:textId="7F7EEE38" w:rsidR="00FC2D59" w:rsidRDefault="00B56C71" w:rsidP="00276D5F">
      <w:pPr>
        <w:rPr>
          <w:lang w:val="en-GB"/>
        </w:rPr>
      </w:pPr>
      <w:r>
        <w:rPr>
          <w:lang w:val="en-GB"/>
        </w:rPr>
        <w:t>vR</w:t>
      </w:r>
      <w:r w:rsidR="00FC2D59">
        <w:rPr>
          <w:lang w:val="en-GB"/>
        </w:rPr>
        <w:t xml:space="preserve">outer interface numbering is the same as for Kernel mode. </w:t>
      </w:r>
    </w:p>
    <w:p w14:paraId="3D63441A" w14:textId="77777777" w:rsidR="00FC2D59" w:rsidRDefault="00FC2D59" w:rsidP="00276D5F">
      <w:pPr>
        <w:rPr>
          <w:lang w:val="en-GB"/>
        </w:rPr>
      </w:pPr>
    </w:p>
    <w:p w14:paraId="24387CA7" w14:textId="0CDA1665" w:rsidR="00FC2D59" w:rsidRDefault="00B56C71" w:rsidP="00276D5F">
      <w:r>
        <w:rPr>
          <w:lang w:val="en-GB"/>
        </w:rPr>
        <w:t>vR</w:t>
      </w:r>
      <w:r w:rsidR="00FC2D59">
        <w:rPr>
          <w:lang w:val="en-GB"/>
        </w:rPr>
        <w:t>outer vif0/0 is used to connect the underlay NIC card (usually a Linux bond interface).</w:t>
      </w:r>
    </w:p>
    <w:p w14:paraId="2612D907" w14:textId="1AB7D86C" w:rsidR="00FC2D59" w:rsidRDefault="00FC2D59" w:rsidP="00276D5F">
      <w:r>
        <w:t>Vif0/1 and vif0/2 are used to connect v</w:t>
      </w:r>
      <w:r w:rsidR="00B56C71">
        <w:t>R</w:t>
      </w:r>
      <w:r>
        <w:t>outer agent vhost0 and pkt0 interfaces.</w:t>
      </w:r>
    </w:p>
    <w:p w14:paraId="3C1CAA86" w14:textId="1EA8FFC3" w:rsidR="00FC2D59" w:rsidRDefault="00FC2D59" w:rsidP="00276D5F">
      <w:r>
        <w:t xml:space="preserve">Vif0/3 and higher are used to connect </w:t>
      </w:r>
      <w:r>
        <w:rPr>
          <w:lang w:val="en-GB"/>
        </w:rPr>
        <w:t xml:space="preserve">Virtual Machine Network </w:t>
      </w:r>
      <w:r w:rsidR="00B56C71">
        <w:rPr>
          <w:lang w:val="en-GB"/>
        </w:rPr>
        <w:t>I</w:t>
      </w:r>
      <w:r>
        <w:rPr>
          <w:lang w:val="en-GB"/>
        </w:rPr>
        <w:t>nterfaces (VNIC).</w:t>
      </w:r>
    </w:p>
    <w:p w14:paraId="32C6AD5F" w14:textId="77777777" w:rsidR="00FC2D59" w:rsidRDefault="00FC2D59" w:rsidP="00276D5F">
      <w:pPr>
        <w:rPr>
          <w:lang w:val="en-GB"/>
        </w:rPr>
      </w:pPr>
    </w:p>
    <w:p w14:paraId="0AF5F56C" w14:textId="5D60E34D" w:rsidR="00FC2D59" w:rsidRDefault="00FC2D59" w:rsidP="00276D5F">
      <w:pPr>
        <w:rPr>
          <w:lang w:val="en-GB"/>
        </w:rPr>
      </w:pPr>
      <w:r>
        <w:rPr>
          <w:lang w:val="en-GB"/>
        </w:rPr>
        <w:t>But when DPDK is used</w:t>
      </w:r>
      <w:r w:rsidR="0003439C">
        <w:rPr>
          <w:lang w:val="en-GB"/>
        </w:rPr>
        <w:t>,</w:t>
      </w:r>
      <w:r>
        <w:rPr>
          <w:lang w:val="en-GB"/>
        </w:rPr>
        <w:t xml:space="preserve"> the v</w:t>
      </w:r>
      <w:r w:rsidR="00B56C71">
        <w:rPr>
          <w:lang w:val="en-GB"/>
        </w:rPr>
        <w:t>R</w:t>
      </w:r>
      <w:r>
        <w:rPr>
          <w:lang w:val="en-GB"/>
        </w:rPr>
        <w:t>outer dataplane is fully running in user space. There are no more v</w:t>
      </w:r>
      <w:r w:rsidR="00C90D91">
        <w:rPr>
          <w:lang w:val="en-GB"/>
        </w:rPr>
        <w:t>R</w:t>
      </w:r>
      <w:r>
        <w:rPr>
          <w:lang w:val="en-GB"/>
        </w:rPr>
        <w:t>outer dataplane piece of code running in kernel space. DPDK Poll Mode Drivers (PMD) are used to manage network interfaces configuration in user space. A Linux device user space enabler (usually vfio or uio) is used to expose network interfaces registers into user space to make them reachable by DPDK PMD.</w:t>
      </w:r>
    </w:p>
    <w:p w14:paraId="18D4F6E5" w14:textId="77777777" w:rsidR="00FC2D59" w:rsidRDefault="00FC2D59" w:rsidP="00276D5F">
      <w:pPr>
        <w:rPr>
          <w:lang w:val="en-GB"/>
        </w:rPr>
      </w:pPr>
    </w:p>
    <w:p w14:paraId="278E1211" w14:textId="6994540C" w:rsidR="00FC2D59" w:rsidRDefault="00FC2D59" w:rsidP="00276D5F">
      <w:pPr>
        <w:rPr>
          <w:lang w:val="en-GB"/>
        </w:rPr>
      </w:pPr>
      <w:r>
        <w:rPr>
          <w:lang w:val="en-GB"/>
        </w:rPr>
        <w:t>All NICs connected to the v</w:t>
      </w:r>
      <w:r w:rsidR="00B56C71">
        <w:rPr>
          <w:lang w:val="en-GB"/>
        </w:rPr>
        <w:t>R</w:t>
      </w:r>
      <w:r>
        <w:rPr>
          <w:lang w:val="en-GB"/>
        </w:rPr>
        <w:t xml:space="preserve">outer are moved from Linux kernel space to user space and </w:t>
      </w:r>
      <w:r w:rsidR="0003439C">
        <w:rPr>
          <w:lang w:val="en-GB"/>
        </w:rPr>
        <w:t>therefore</w:t>
      </w:r>
      <w:r>
        <w:rPr>
          <w:lang w:val="en-GB"/>
        </w:rPr>
        <w:t xml:space="preserve"> no more manage</w:t>
      </w:r>
      <w:r w:rsidR="0003439C">
        <w:rPr>
          <w:lang w:val="en-GB"/>
        </w:rPr>
        <w:t>d</w:t>
      </w:r>
      <w:r>
        <w:rPr>
          <w:lang w:val="en-GB"/>
        </w:rPr>
        <w:t xml:space="preserve"> nor visible by the operating system. Consequently, </w:t>
      </w:r>
      <w:r w:rsidR="0003439C">
        <w:rPr>
          <w:lang w:val="en-GB"/>
        </w:rPr>
        <w:t xml:space="preserve">It </w:t>
      </w:r>
      <w:r>
        <w:rPr>
          <w:lang w:val="en-GB"/>
        </w:rPr>
        <w:t>is the DPDK application</w:t>
      </w:r>
      <w:r w:rsidR="0003439C">
        <w:rPr>
          <w:lang w:val="en-GB"/>
        </w:rPr>
        <w:t xml:space="preserve"> - </w:t>
      </w:r>
      <w:r>
        <w:rPr>
          <w:lang w:val="en-GB"/>
        </w:rPr>
        <w:t>here the v</w:t>
      </w:r>
      <w:r w:rsidR="00B56C71">
        <w:rPr>
          <w:lang w:val="en-GB"/>
        </w:rPr>
        <w:t>R</w:t>
      </w:r>
      <w:r>
        <w:rPr>
          <w:lang w:val="en-GB"/>
        </w:rPr>
        <w:t>outer</w:t>
      </w:r>
      <w:r w:rsidR="0003439C">
        <w:rPr>
          <w:lang w:val="en-GB"/>
        </w:rPr>
        <w:t xml:space="preserve"> - that</w:t>
      </w:r>
      <w:r>
        <w:rPr>
          <w:lang w:val="en-GB"/>
        </w:rPr>
        <w:t xml:space="preserve"> is fully processing the network packet</w:t>
      </w:r>
      <w:r w:rsidR="0003439C">
        <w:rPr>
          <w:lang w:val="en-GB"/>
        </w:rPr>
        <w:t xml:space="preserve">s. This includes </w:t>
      </w:r>
      <w:r>
        <w:rPr>
          <w:lang w:val="en-GB"/>
        </w:rPr>
        <w:t>packets polling, packets processing and packets forwarding</w:t>
      </w:r>
      <w:r w:rsidR="0003439C">
        <w:rPr>
          <w:lang w:val="en-GB"/>
        </w:rPr>
        <w:t xml:space="preserve">. </w:t>
      </w:r>
      <w:r>
        <w:rPr>
          <w:lang w:val="en-GB"/>
        </w:rPr>
        <w:t>No more action is taken in charge by the operating system</w:t>
      </w:r>
      <w:r w:rsidR="0003439C">
        <w:rPr>
          <w:lang w:val="en-GB"/>
        </w:rPr>
        <w:t xml:space="preserve">, </w:t>
      </w:r>
      <w:r>
        <w:rPr>
          <w:lang w:val="en-GB"/>
        </w:rPr>
        <w:t>All user packet processing steps are performed by the v</w:t>
      </w:r>
      <w:r w:rsidR="00B56C71">
        <w:rPr>
          <w:lang w:val="en-GB"/>
        </w:rPr>
        <w:t>R</w:t>
      </w:r>
      <w:r>
        <w:rPr>
          <w:lang w:val="en-GB"/>
        </w:rPr>
        <w:t>outer DPDK dataplane.</w:t>
      </w:r>
    </w:p>
    <w:p w14:paraId="1057CEC0" w14:textId="77777777" w:rsidR="00FC2D59" w:rsidRDefault="00FC2D59" w:rsidP="00276D5F">
      <w:pPr>
        <w:rPr>
          <w:lang w:val="en-GB"/>
        </w:rPr>
      </w:pPr>
    </w:p>
    <w:p w14:paraId="13A3548C" w14:textId="77777777" w:rsidR="00FC2D59" w:rsidRDefault="00EC6F6B" w:rsidP="00276D5F">
      <w:r>
        <w:rPr>
          <w:noProof/>
        </w:rPr>
        <w:lastRenderedPageBreak/>
        <w:pict w14:anchorId="6410A9F3">
          <v:shape id="_x0000_i1029" type="#_x0000_t75" alt="" style="width:453.05pt;height:414.7pt;mso-width-percent:0;mso-height-percent:0;mso-width-percent:0;mso-height-percent:0">
            <v:imagedata r:id="rId19" o:title=""/>
          </v:shape>
        </w:pict>
      </w:r>
    </w:p>
    <w:p w14:paraId="7BEF4C8F" w14:textId="77777777" w:rsidR="00FC2D59" w:rsidRDefault="00FC2D59" w:rsidP="00276D5F">
      <w:pPr>
        <w:rPr>
          <w:lang w:val="en-GB"/>
        </w:rPr>
      </w:pPr>
    </w:p>
    <w:p w14:paraId="2658F1A7" w14:textId="0E488E77" w:rsidR="00FC2D59" w:rsidRDefault="0003439C" w:rsidP="00276D5F">
      <w:pPr>
        <w:rPr>
          <w:lang w:val="en-GB"/>
        </w:rPr>
      </w:pPr>
      <w:r>
        <w:rPr>
          <w:lang w:val="en-GB"/>
        </w:rPr>
        <w:t>The nature of “polling mode” makes t</w:t>
      </w:r>
      <w:r w:rsidR="00FC2D59">
        <w:rPr>
          <w:lang w:val="en-GB"/>
        </w:rPr>
        <w:t>he v</w:t>
      </w:r>
      <w:r w:rsidR="00B56C71">
        <w:rPr>
          <w:lang w:val="en-GB"/>
        </w:rPr>
        <w:t>R</w:t>
      </w:r>
      <w:r w:rsidR="00FC2D59">
        <w:rPr>
          <w:lang w:val="en-GB"/>
        </w:rPr>
        <w:t xml:space="preserve">outer DPDK dataplane </w:t>
      </w:r>
      <w:r w:rsidR="00AD38F9">
        <w:rPr>
          <w:lang w:val="en-GB"/>
        </w:rPr>
        <w:t xml:space="preserve">processing packet forwarding much more efficiently as comparing with </w:t>
      </w:r>
      <w:r w:rsidR="00FC2D59">
        <w:rPr>
          <w:lang w:val="en-GB"/>
        </w:rPr>
        <w:t>interrupt mode</w:t>
      </w:r>
      <w:r w:rsidR="00AD38F9">
        <w:rPr>
          <w:lang w:val="en-GB"/>
        </w:rPr>
        <w:t xml:space="preserve"> when packet rate is high.</w:t>
      </w:r>
      <w:r w:rsidR="00FC2D59">
        <w:rPr>
          <w:lang w:val="en-GB"/>
        </w:rPr>
        <w:t xml:space="preserve">There are no more </w:t>
      </w:r>
      <w:r w:rsidR="00AD38F9">
        <w:rPr>
          <w:lang w:val="en-GB"/>
        </w:rPr>
        <w:t xml:space="preserve">interruptions and </w:t>
      </w:r>
      <w:r w:rsidR="00FC2D59">
        <w:rPr>
          <w:lang w:val="en-GB"/>
        </w:rPr>
        <w:t>context switching between Linux Kernel and v</w:t>
      </w:r>
      <w:r w:rsidR="00B56C71">
        <w:rPr>
          <w:lang w:val="en-GB"/>
        </w:rPr>
        <w:t>R</w:t>
      </w:r>
      <w:r w:rsidR="00FC2D59">
        <w:rPr>
          <w:lang w:val="en-GB"/>
        </w:rPr>
        <w:t>outer dataplane application.</w:t>
      </w:r>
    </w:p>
    <w:p w14:paraId="3D3B5621" w14:textId="77777777" w:rsidR="00FC2D59" w:rsidRDefault="00FC2D59" w:rsidP="00276D5F">
      <w:pPr>
        <w:rPr>
          <w:lang w:val="en-GB"/>
        </w:rPr>
      </w:pPr>
    </w:p>
    <w:p w14:paraId="28640E40" w14:textId="36E0DB91" w:rsidR="00FC2D59" w:rsidRDefault="00AD38F9" w:rsidP="00276D5F">
      <w:pPr>
        <w:rPr>
          <w:lang w:val="en-GB"/>
        </w:rPr>
      </w:pPr>
      <w:r>
        <w:rPr>
          <w:lang w:val="en-GB"/>
        </w:rPr>
        <w:t xml:space="preserve">NOTE: </w:t>
      </w:r>
      <w:r w:rsidRPr="00B56C71">
        <w:t>W</w:t>
      </w:r>
      <w:r w:rsidRPr="00B56C71">
        <w:rPr>
          <w:rFonts w:hint="eastAsia"/>
        </w:rPr>
        <w:t>hen</w:t>
      </w:r>
      <w:r w:rsidRPr="00B56C71">
        <w:t xml:space="preserve"> </w:t>
      </w:r>
      <w:r w:rsidR="00FC2D59">
        <w:rPr>
          <w:lang w:val="en-GB"/>
        </w:rPr>
        <w:t xml:space="preserve">the network packet rate is low, this way of working could be less efficient than the regular Kernel mode. Indeed, for DPDK mode we are booking a set of CPU </w:t>
      </w:r>
      <w:r>
        <w:rPr>
          <w:lang w:val="en-GB"/>
        </w:rPr>
        <w:t xml:space="preserve">dedicated </w:t>
      </w:r>
      <w:r w:rsidR="00FC2D59">
        <w:rPr>
          <w:lang w:val="en-GB"/>
        </w:rPr>
        <w:t>for packet processing purpose. If the network packets rate is too low, lots of CPU cycle are unused and wasted.</w:t>
      </w:r>
    </w:p>
    <w:p w14:paraId="2183740F" w14:textId="77777777" w:rsidR="00FC2D59" w:rsidRPr="00532586" w:rsidRDefault="00FC2D59" w:rsidP="00276D5F">
      <w:pPr>
        <w:rPr>
          <w:lang w:val="en-GB"/>
        </w:rPr>
      </w:pPr>
    </w:p>
    <w:p w14:paraId="4B082FE0" w14:textId="77777777" w:rsidR="00FC2D59" w:rsidRPr="00532586" w:rsidRDefault="00FC2D59" w:rsidP="00FC2D59">
      <w:pPr>
        <w:spacing w:after="160" w:line="259" w:lineRule="auto"/>
        <w:rPr>
          <w:lang w:val="en-GB"/>
        </w:rPr>
      </w:pPr>
      <w:r w:rsidRPr="00532586">
        <w:rPr>
          <w:lang w:val="en-GB"/>
        </w:rPr>
        <w:br w:type="page"/>
      </w:r>
    </w:p>
    <w:p w14:paraId="0E286CD0" w14:textId="4B3C7C44" w:rsidR="00BC2AD9" w:rsidRPr="00276D5F" w:rsidRDefault="00BC2AD9" w:rsidP="00BC2AD9">
      <w:pPr>
        <w:pStyle w:val="Heading2"/>
      </w:pPr>
      <w:bookmarkStart w:id="11" w:name="_Toc51017281"/>
      <w:r w:rsidRPr="00276D5F">
        <w:lastRenderedPageBreak/>
        <w:t>DPDK</w:t>
      </w:r>
      <w:r>
        <w:t xml:space="preserve"> vrouter</w:t>
      </w:r>
      <w:r w:rsidRPr="00276D5F">
        <w:t xml:space="preserve"> dataplane internal architecture</w:t>
      </w:r>
    </w:p>
    <w:p w14:paraId="142188B5" w14:textId="5ABEC71C" w:rsidR="00FC2D59" w:rsidRPr="00C54595" w:rsidRDefault="00FC2D59" w:rsidP="00BC2AD9">
      <w:pPr>
        <w:pStyle w:val="Heading3"/>
        <w:rPr>
          <w:lang w:val="en-GB"/>
        </w:rPr>
      </w:pPr>
      <w:r w:rsidRPr="00C54595">
        <w:rPr>
          <w:lang w:val="en-GB"/>
        </w:rPr>
        <w:t>DPDK v</w:t>
      </w:r>
      <w:r w:rsidR="00276D5F">
        <w:rPr>
          <w:lang w:val="en-GB"/>
        </w:rPr>
        <w:t>R</w:t>
      </w:r>
      <w:r w:rsidRPr="00C54595">
        <w:rPr>
          <w:lang w:val="en-GB"/>
        </w:rPr>
        <w:t xml:space="preserve">outer </w:t>
      </w:r>
      <w:r w:rsidR="00293E6A" w:rsidRPr="00C54595">
        <w:rPr>
          <w:lang w:val="en-GB"/>
        </w:rPr>
        <w:t xml:space="preserve">dataplane </w:t>
      </w:r>
      <w:r w:rsidRPr="00C54595">
        <w:rPr>
          <w:lang w:val="en-GB"/>
        </w:rPr>
        <w:t>software architecture</w:t>
      </w:r>
      <w:bookmarkEnd w:id="11"/>
    </w:p>
    <w:p w14:paraId="6586438B" w14:textId="77777777" w:rsidR="00FC2D59" w:rsidRPr="00C54595" w:rsidRDefault="00FC2D59" w:rsidP="00FC2D59">
      <w:pPr>
        <w:pStyle w:val="BodyText"/>
        <w:spacing w:before="0" w:after="0"/>
        <w:rPr>
          <w:lang w:val="en-GB"/>
        </w:rPr>
      </w:pPr>
    </w:p>
    <w:p w14:paraId="6ADA29BF" w14:textId="0CB4AFEC" w:rsidR="00FC2D59" w:rsidRPr="00C54595" w:rsidRDefault="00FC2D59" w:rsidP="00FC2D59">
      <w:pPr>
        <w:pStyle w:val="BodyText"/>
        <w:spacing w:before="0" w:after="0"/>
        <w:rPr>
          <w:lang w:val="en-GB"/>
        </w:rPr>
      </w:pPr>
      <w:commentRangeStart w:id="12"/>
      <w:r w:rsidRPr="00C54595">
        <w:rPr>
          <w:lang w:val="en-GB"/>
        </w:rPr>
        <w:t xml:space="preserve">Contrail </w:t>
      </w:r>
      <w:r w:rsidR="00293E6A">
        <w:rPr>
          <w:lang w:val="en-GB"/>
        </w:rPr>
        <w:t>v</w:t>
      </w:r>
      <w:r w:rsidR="00276D5F">
        <w:rPr>
          <w:lang w:val="en-GB"/>
        </w:rPr>
        <w:t>R</w:t>
      </w:r>
      <w:r w:rsidR="00293E6A">
        <w:rPr>
          <w:lang w:val="en-GB"/>
        </w:rPr>
        <w:t xml:space="preserve">outer </w:t>
      </w:r>
      <w:r w:rsidRPr="00C54595">
        <w:rPr>
          <w:lang w:val="en-GB"/>
        </w:rPr>
        <w:t xml:space="preserve">DPDK dataplane is </w:t>
      </w:r>
      <w:r>
        <w:rPr>
          <w:lang w:val="en-GB"/>
        </w:rPr>
        <w:t>built with two software</w:t>
      </w:r>
      <w:r w:rsidRPr="00C54595">
        <w:rPr>
          <w:lang w:val="en-GB"/>
        </w:rPr>
        <w:t xml:space="preserve"> </w:t>
      </w:r>
      <w:r>
        <w:rPr>
          <w:lang w:val="en-GB"/>
        </w:rPr>
        <w:t>components</w:t>
      </w:r>
      <w:r w:rsidRPr="00C54595">
        <w:rPr>
          <w:lang w:val="en-GB"/>
        </w:rPr>
        <w:t>:</w:t>
      </w:r>
    </w:p>
    <w:p w14:paraId="4E808710" w14:textId="77777777" w:rsidR="00FC2D59" w:rsidRDefault="00FC2D59" w:rsidP="00FC2D59">
      <w:pPr>
        <w:pStyle w:val="BodyText"/>
        <w:numPr>
          <w:ilvl w:val="0"/>
          <w:numId w:val="1"/>
        </w:numPr>
        <w:spacing w:before="0" w:after="0"/>
        <w:rPr>
          <w:lang w:val="en-GB"/>
        </w:rPr>
      </w:pPr>
      <w:r>
        <w:rPr>
          <w:lang w:val="en-GB"/>
        </w:rPr>
        <w:t>DPDK library</w:t>
      </w:r>
    </w:p>
    <w:p w14:paraId="33CA4243" w14:textId="18CE6DBA" w:rsidR="00FC2D59" w:rsidRDefault="00276D5F" w:rsidP="00FC2D59">
      <w:pPr>
        <w:pStyle w:val="BodyText"/>
        <w:numPr>
          <w:ilvl w:val="0"/>
          <w:numId w:val="1"/>
        </w:numPr>
        <w:spacing w:before="0" w:after="0"/>
        <w:rPr>
          <w:lang w:val="en-GB"/>
        </w:rPr>
      </w:pPr>
      <w:commentRangeStart w:id="13"/>
      <w:r>
        <w:rPr>
          <w:lang w:val="en-GB"/>
        </w:rPr>
        <w:t xml:space="preserve">vHost user </w:t>
      </w:r>
      <w:commentRangeStart w:id="14"/>
      <w:r w:rsidR="00FC2D59">
        <w:rPr>
          <w:lang w:val="en-GB"/>
        </w:rPr>
        <w:t>VirtIO</w:t>
      </w:r>
      <w:r w:rsidR="00FC2D59" w:rsidRPr="00C54595">
        <w:rPr>
          <w:lang w:val="en-GB"/>
        </w:rPr>
        <w:t xml:space="preserve"> </w:t>
      </w:r>
      <w:r w:rsidR="00FC2D59">
        <w:rPr>
          <w:lang w:val="en-GB"/>
        </w:rPr>
        <w:t>library</w:t>
      </w:r>
      <w:commentRangeEnd w:id="14"/>
      <w:r w:rsidR="005F55EB">
        <w:rPr>
          <w:rStyle w:val="CommentReference"/>
        </w:rPr>
        <w:commentReference w:id="14"/>
      </w:r>
      <w:commentRangeEnd w:id="13"/>
      <w:r>
        <w:rPr>
          <w:rStyle w:val="CommentReference"/>
        </w:rPr>
        <w:commentReference w:id="13"/>
      </w:r>
    </w:p>
    <w:p w14:paraId="715CC8D2" w14:textId="77777777" w:rsidR="00FC2D59" w:rsidRPr="00C54595" w:rsidRDefault="00FC2D59" w:rsidP="00FC2D59">
      <w:pPr>
        <w:pStyle w:val="BodyText"/>
        <w:spacing w:before="0" w:after="0"/>
        <w:rPr>
          <w:lang w:val="en-GB"/>
        </w:rPr>
      </w:pPr>
    </w:p>
    <w:p w14:paraId="0F91213E" w14:textId="2EE88B6F" w:rsidR="00FC2D59" w:rsidRDefault="00FC2D59" w:rsidP="00FC2D59">
      <w:pPr>
        <w:pStyle w:val="BodyText"/>
        <w:spacing w:before="0" w:after="0"/>
        <w:rPr>
          <w:lang w:val="en-GB"/>
        </w:rPr>
      </w:pPr>
      <w:r>
        <w:rPr>
          <w:lang w:val="en-GB"/>
        </w:rPr>
        <w:t>DPDK library is allowing to connect one physical NIC to the Contrail vRouter. This NIC is named vif0. This is the v</w:t>
      </w:r>
      <w:r w:rsidR="00C90D91">
        <w:rPr>
          <w:lang w:val="en-GB"/>
        </w:rPr>
        <w:t>R</w:t>
      </w:r>
      <w:r>
        <w:rPr>
          <w:lang w:val="en-GB"/>
        </w:rPr>
        <w:t xml:space="preserve">outer network interface </w:t>
      </w:r>
      <w:r w:rsidR="00AD38F9">
        <w:rPr>
          <w:lang w:val="en-GB"/>
        </w:rPr>
        <w:t xml:space="preserve">toward </w:t>
      </w:r>
      <w:r>
        <w:rPr>
          <w:lang w:val="en-GB"/>
        </w:rPr>
        <w:t>the physical infrastructure (underlay network infrastructure). This library is also used to manage packet forwarding:</w:t>
      </w:r>
    </w:p>
    <w:p w14:paraId="6C659C2C" w14:textId="77777777" w:rsidR="00276D5F" w:rsidRDefault="00276D5F" w:rsidP="00FC2D59">
      <w:pPr>
        <w:pStyle w:val="BodyText"/>
        <w:spacing w:before="0" w:after="0"/>
        <w:rPr>
          <w:lang w:val="en-GB"/>
        </w:rPr>
      </w:pPr>
    </w:p>
    <w:p w14:paraId="4DB5123A" w14:textId="49B35498" w:rsidR="00FC2D59" w:rsidRDefault="00FC2D59" w:rsidP="00FC2D59">
      <w:pPr>
        <w:pStyle w:val="BodyText"/>
        <w:numPr>
          <w:ilvl w:val="0"/>
          <w:numId w:val="2"/>
        </w:numPr>
        <w:spacing w:before="0" w:after="0"/>
        <w:rPr>
          <w:lang w:val="en-GB"/>
        </w:rPr>
      </w:pPr>
      <w:r>
        <w:rPr>
          <w:lang w:val="en-GB"/>
        </w:rPr>
        <w:t>between v</w:t>
      </w:r>
      <w:r w:rsidR="00C90D91">
        <w:rPr>
          <w:lang w:val="en-GB"/>
        </w:rPr>
        <w:t>R</w:t>
      </w:r>
      <w:r>
        <w:rPr>
          <w:lang w:val="en-GB"/>
        </w:rPr>
        <w:t xml:space="preserve">outer physical interface and virtual interfaces </w:t>
      </w:r>
      <w:r w:rsidR="00AD38F9">
        <w:rPr>
          <w:lang w:val="en-GB"/>
        </w:rPr>
        <w:t>of the</w:t>
      </w:r>
      <w:r>
        <w:rPr>
          <w:lang w:val="en-GB"/>
        </w:rPr>
        <w:t xml:space="preserve"> Virtual machines. This is the traffic pattern exchanged between local Virtual Machines and remote ones or external networks.</w:t>
      </w:r>
    </w:p>
    <w:p w14:paraId="36891895" w14:textId="1B36AC2E" w:rsidR="00FC2D59" w:rsidRPr="00C54595" w:rsidRDefault="00FC2D59" w:rsidP="00FC2D59">
      <w:pPr>
        <w:pStyle w:val="BodyText"/>
        <w:numPr>
          <w:ilvl w:val="0"/>
          <w:numId w:val="2"/>
        </w:numPr>
        <w:spacing w:before="0" w:after="0"/>
        <w:rPr>
          <w:lang w:val="en-GB"/>
        </w:rPr>
      </w:pPr>
      <w:r>
        <w:rPr>
          <w:lang w:val="en-GB"/>
        </w:rPr>
        <w:t xml:space="preserve">between virtual interfaces </w:t>
      </w:r>
      <w:r w:rsidR="00AD38F9">
        <w:rPr>
          <w:lang w:val="en-GB"/>
        </w:rPr>
        <w:t>of local</w:t>
      </w:r>
      <w:r>
        <w:rPr>
          <w:lang w:val="en-GB"/>
        </w:rPr>
        <w:t xml:space="preserve"> Virtual machines. This is pure local virtual network traffic.</w:t>
      </w:r>
    </w:p>
    <w:p w14:paraId="4480D9FB" w14:textId="77777777" w:rsidR="00FC2D59" w:rsidRDefault="00FC2D59" w:rsidP="00276D5F">
      <w:pPr>
        <w:rPr>
          <w:lang w:val="en-GB"/>
        </w:rPr>
      </w:pPr>
    </w:p>
    <w:p w14:paraId="1E374176" w14:textId="0BD2DE0A" w:rsidR="00FC2D59" w:rsidRDefault="00FC2D59" w:rsidP="00276D5F">
      <w:pPr>
        <w:rPr>
          <w:lang w:val="en-GB"/>
        </w:rPr>
      </w:pPr>
      <w:r>
        <w:rPr>
          <w:lang w:val="en-GB"/>
        </w:rPr>
        <w:t xml:space="preserve">In addition to DPDK, a Linux user space device enabler is required in order </w:t>
      </w:r>
      <w:r w:rsidR="00AD38F9">
        <w:rPr>
          <w:lang w:val="en-GB"/>
        </w:rPr>
        <w:t xml:space="preserve">for </w:t>
      </w:r>
      <w:r>
        <w:rPr>
          <w:lang w:val="en-GB"/>
        </w:rPr>
        <w:t>the DPDK vRouter to be able to configure physical NIC from user space. VFIO or UIO can be used with Contrail v</w:t>
      </w:r>
      <w:r w:rsidR="00C90D91">
        <w:rPr>
          <w:lang w:val="en-GB"/>
        </w:rPr>
        <w:t>R</w:t>
      </w:r>
      <w:r>
        <w:rPr>
          <w:lang w:val="en-GB"/>
        </w:rPr>
        <w:t>outer.</w:t>
      </w:r>
      <w:commentRangeEnd w:id="12"/>
      <w:r w:rsidR="002B28B3">
        <w:rPr>
          <w:rStyle w:val="CommentReference"/>
        </w:rPr>
        <w:commentReference w:id="12"/>
      </w:r>
    </w:p>
    <w:p w14:paraId="40903B21" w14:textId="399B52E0" w:rsidR="00FC2D59" w:rsidRDefault="00293E6A" w:rsidP="00276D5F">
      <w:commentRangeStart w:id="15"/>
      <w:commentRangeStart w:id="16"/>
      <w:commentRangeEnd w:id="15"/>
      <w:r>
        <w:rPr>
          <w:rStyle w:val="CommentReference"/>
        </w:rPr>
        <w:commentReference w:id="15"/>
      </w:r>
      <w:commentRangeEnd w:id="16"/>
      <w:r w:rsidR="00BC2AD9">
        <w:rPr>
          <w:rStyle w:val="CommentReference"/>
        </w:rPr>
        <w:commentReference w:id="16"/>
      </w:r>
    </w:p>
    <w:p w14:paraId="78392AA4" w14:textId="236A1709" w:rsidR="00FC2D59" w:rsidRDefault="00276D5F" w:rsidP="00276D5F">
      <w:commentRangeStart w:id="17"/>
      <w:r>
        <w:rPr>
          <w:lang w:val="en-GB"/>
        </w:rPr>
        <w:t xml:space="preserve">vHost user </w:t>
      </w:r>
      <w:commentRangeStart w:id="18"/>
      <w:r>
        <w:rPr>
          <w:lang w:val="en-GB"/>
        </w:rPr>
        <w:t>VirtIO</w:t>
      </w:r>
      <w:r w:rsidRPr="00C54595">
        <w:rPr>
          <w:lang w:val="en-GB"/>
        </w:rPr>
        <w:t xml:space="preserve"> </w:t>
      </w:r>
      <w:r>
        <w:rPr>
          <w:lang w:val="en-GB"/>
        </w:rPr>
        <w:t>library</w:t>
      </w:r>
      <w:commentRangeEnd w:id="18"/>
      <w:r>
        <w:rPr>
          <w:rStyle w:val="CommentReference"/>
        </w:rPr>
        <w:commentReference w:id="18"/>
      </w:r>
      <w:commentRangeEnd w:id="17"/>
      <w:r>
        <w:rPr>
          <w:rStyle w:val="CommentReference"/>
        </w:rPr>
        <w:commentReference w:id="17"/>
      </w:r>
      <w:r w:rsidR="00FC2D59">
        <w:t xml:space="preserve"> library is allowing to interconnect the virtual NICs of virtual machines to the v</w:t>
      </w:r>
      <w:r w:rsidR="00C90D91">
        <w:t>R</w:t>
      </w:r>
      <w:r w:rsidR="00FC2D59">
        <w:t>outer using vHost user protocol.</w:t>
      </w:r>
    </w:p>
    <w:p w14:paraId="77F4E917" w14:textId="6B6F7CEF" w:rsidR="00FC2D59" w:rsidRDefault="00FC2D59" w:rsidP="00276D5F"/>
    <w:p w14:paraId="06D28EAE" w14:textId="2087C322" w:rsidR="003870E7" w:rsidRDefault="00276D5F" w:rsidP="00276D5F">
      <w:pPr>
        <w:rPr>
          <w:lang w:val="en-GB"/>
        </w:rPr>
      </w:pPr>
      <w:r>
        <w:t xml:space="preserve">NOTE: </w:t>
      </w:r>
      <w:bookmarkStart w:id="19" w:name="_Toc51017282"/>
      <w:r w:rsidR="003870E7">
        <w:rPr>
          <w:lang w:val="en-GB"/>
        </w:rPr>
        <w:t xml:space="preserve">vRouter code is present in this github repo - </w:t>
      </w:r>
      <w:hyperlink r:id="rId20" w:history="1">
        <w:r w:rsidR="003870E7" w:rsidRPr="00003F20">
          <w:rPr>
            <w:rStyle w:val="Hyperlink"/>
            <w:lang w:val="en-GB"/>
          </w:rPr>
          <w:t>https://github.com/tungstenfabric/tf-vrouter</w:t>
        </w:r>
      </w:hyperlink>
      <w:r>
        <w:rPr>
          <w:lang w:val="en-GB"/>
        </w:rPr>
        <w:t xml:space="preserve"> - </w:t>
      </w:r>
      <w:r w:rsidR="003870E7">
        <w:rPr>
          <w:lang w:val="en-GB"/>
        </w:rPr>
        <w:t>The DPDK specific code is present in vrouter/dpdk directory</w:t>
      </w:r>
    </w:p>
    <w:p w14:paraId="1355AA53" w14:textId="77777777" w:rsidR="00276D5F" w:rsidRPr="003870E7" w:rsidRDefault="00276D5F" w:rsidP="00276D5F">
      <w:pPr>
        <w:pStyle w:val="BodyText"/>
        <w:spacing w:before="0" w:after="0"/>
        <w:rPr>
          <w:lang w:val="en-GB"/>
        </w:rPr>
      </w:pPr>
    </w:p>
    <w:bookmarkEnd w:id="19"/>
    <w:p w14:paraId="24D0BDF3" w14:textId="519179AB" w:rsidR="0007279D" w:rsidRPr="0007279D" w:rsidRDefault="0007279D" w:rsidP="0007279D">
      <w:pPr>
        <w:rPr>
          <w:rFonts w:ascii="Times New Roman" w:eastAsia="Times New Roman" w:hAnsi="Times New Roman" w:cs="Times New Roman"/>
        </w:rPr>
      </w:pPr>
      <w:r w:rsidRPr="0007279D">
        <w:rPr>
          <w:rFonts w:ascii="Times New Roman" w:eastAsia="Times New Roman" w:hAnsi="Times New Roman" w:cs="Times New Roman"/>
        </w:rPr>
        <w:lastRenderedPageBreak/>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separate"/>
      </w:r>
      <w:r w:rsidRPr="0007279D">
        <w:rPr>
          <w:rFonts w:ascii="Times New Roman" w:eastAsia="Times New Roman" w:hAnsi="Times New Roman" w:cs="Times New Roman"/>
          <w:noProof/>
        </w:rPr>
        <w:drawing>
          <wp:inline distT="0" distB="0" distL="0" distR="0" wp14:anchorId="32348B4C" wp14:editId="09FD32C6">
            <wp:extent cx="5760720" cy="3884295"/>
            <wp:effectExtent l="0" t="0" r="5080" b="1905"/>
            <wp:docPr id="27" name="Picture 2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884295"/>
                    </a:xfrm>
                    <a:prstGeom prst="rect">
                      <a:avLst/>
                    </a:prstGeom>
                    <a:noFill/>
                    <a:ln>
                      <a:noFill/>
                    </a:ln>
                  </pic:spPr>
                </pic:pic>
              </a:graphicData>
            </a:graphic>
          </wp:inline>
        </w:drawing>
      </w:r>
      <w:r w:rsidRPr="0007279D">
        <w:rPr>
          <w:rFonts w:ascii="Times New Roman" w:eastAsia="Times New Roman" w:hAnsi="Times New Roman" w:cs="Times New Roman"/>
        </w:rPr>
        <w:fldChar w:fldCharType="end"/>
      </w:r>
    </w:p>
    <w:p w14:paraId="71F907A0" w14:textId="47CEC965" w:rsidR="00FC2D59" w:rsidRDefault="00FC2D59" w:rsidP="00FC2D59">
      <w:pPr>
        <w:pStyle w:val="BodyText"/>
        <w:spacing w:before="0" w:after="0"/>
      </w:pPr>
    </w:p>
    <w:p w14:paraId="63110AD2" w14:textId="281F25DB" w:rsidR="00125861" w:rsidRDefault="00125861" w:rsidP="00FC2D59">
      <w:pPr>
        <w:pStyle w:val="BodyText"/>
        <w:spacing w:before="0" w:after="0"/>
      </w:pPr>
      <w:r>
        <w:t xml:space="preserve">DPDK vRouter is a userspace application. It is comprised of multiple pthreads, also called lcores in DPDK terminology. Each pthread performs a specific functionality. </w:t>
      </w:r>
      <w:r w:rsidR="00CF6002">
        <w:t xml:space="preserve">The lcores are connected with one another by the help of DPDK queues and run in poll mode. They also poll different vRouter interfaces like - physical, </w:t>
      </w:r>
      <w:r w:rsidR="00FB1381">
        <w:t>VM and tap</w:t>
      </w:r>
      <w:r w:rsidR="00CF6002">
        <w:t>.</w:t>
      </w:r>
      <w:r>
        <w:t xml:space="preserve"> </w:t>
      </w:r>
      <w:r w:rsidR="003870E7">
        <w:t xml:space="preserve">The </w:t>
      </w:r>
      <w:r w:rsidR="003870E7" w:rsidRPr="00BC2AD9">
        <w:rPr>
          <w:i/>
          <w:iCs/>
        </w:rPr>
        <w:t>main()</w:t>
      </w:r>
      <w:r w:rsidR="003870E7">
        <w:t xml:space="preserve"> function is located in the file vrouter/dpdk/dpdk_vrouter.c</w:t>
      </w:r>
      <w:r w:rsidR="00BC2AD9">
        <w:t>.</w:t>
      </w:r>
    </w:p>
    <w:p w14:paraId="0CE9B1DD" w14:textId="7C591697" w:rsidR="003870E7" w:rsidRDefault="003870E7" w:rsidP="00FC2D59">
      <w:pPr>
        <w:pStyle w:val="BodyText"/>
        <w:spacing w:before="0" w:after="0"/>
      </w:pPr>
    </w:p>
    <w:p w14:paraId="00C49E9D" w14:textId="74C664A0" w:rsidR="003870E7" w:rsidRDefault="003870E7" w:rsidP="00FC2D59">
      <w:pPr>
        <w:pStyle w:val="BodyText"/>
        <w:spacing w:before="0" w:after="0"/>
      </w:pPr>
      <w:r>
        <w:t xml:space="preserve">The entrypoint to the different pthreads is </w:t>
      </w:r>
      <w:r w:rsidRPr="00BC2AD9">
        <w:rPr>
          <w:i/>
          <w:iCs/>
        </w:rPr>
        <w:t>vr_dpdk_lcore_launch()</w:t>
      </w:r>
      <w:r>
        <w:t xml:space="preserve"> in vrouter/dpdk/vr_dpdk_lcore.c</w:t>
      </w:r>
    </w:p>
    <w:p w14:paraId="62E37318" w14:textId="4AC35C66" w:rsidR="00125861" w:rsidRDefault="00125861" w:rsidP="00FC2D59">
      <w:pPr>
        <w:pStyle w:val="BodyText"/>
        <w:spacing w:before="0" w:after="0"/>
      </w:pPr>
    </w:p>
    <w:p w14:paraId="43BC987C" w14:textId="6DA74DD9" w:rsidR="00125861" w:rsidRDefault="003750C2" w:rsidP="00FC2D59">
      <w:pPr>
        <w:pStyle w:val="BodyText"/>
        <w:spacing w:before="0" w:after="0"/>
      </w:pPr>
      <w:commentRangeStart w:id="20"/>
      <w:r>
        <w:t>&lt;&lt; Explain fwd threads, service, control, pkt0, tapdev and other threads &gt;&gt;&gt;</w:t>
      </w:r>
      <w:commentRangeEnd w:id="20"/>
      <w:r w:rsidR="00BC2AD9">
        <w:rPr>
          <w:rStyle w:val="CommentReference"/>
        </w:rPr>
        <w:commentReference w:id="20"/>
      </w:r>
    </w:p>
    <w:p w14:paraId="1A424723" w14:textId="2EF31640" w:rsidR="004E131E" w:rsidRDefault="004E131E" w:rsidP="004E131E">
      <w:pPr>
        <w:pStyle w:val="BodyText"/>
        <w:spacing w:before="0" w:after="0"/>
      </w:pPr>
      <w:commentRangeStart w:id="21"/>
      <w:r>
        <w:t xml:space="preserve">Polling and processing tasks are performed </w:t>
      </w:r>
      <w:ins w:id="22" w:author="Ping Song" w:date="2020-09-16T11:17:00Z">
        <w:r>
          <w:t>by</w:t>
        </w:r>
      </w:ins>
      <w:del w:id="23" w:author="Ping Song" w:date="2020-09-16T11:17:00Z">
        <w:r w:rsidDel="00DC7FED">
          <w:delText>into</w:delText>
        </w:r>
      </w:del>
      <w:r>
        <w:t xml:space="preserve"> Linux threads. These threads are</w:t>
      </w:r>
      <w:del w:id="24" w:author="Ping Song" w:date="2020-09-16T11:17:00Z">
        <w:r w:rsidDel="00DC7FED">
          <w:delText xml:space="preserve"> are</w:delText>
        </w:r>
      </w:del>
      <w:r>
        <w:t xml:space="preserve"> automatically spawned by the v</w:t>
      </w:r>
      <w:r w:rsidR="00DE7552">
        <w:t>R</w:t>
      </w:r>
      <w:r>
        <w:t xml:space="preserve">outer </w:t>
      </w:r>
      <w:ins w:id="25" w:author="Ping Song" w:date="2020-09-16T11:17:00Z">
        <w:r>
          <w:t>with</w:t>
        </w:r>
      </w:ins>
      <w:del w:id="26" w:author="Ping Song" w:date="2020-09-16T11:17:00Z">
        <w:r w:rsidDel="00DC7FED">
          <w:delText>onto</w:delText>
        </w:r>
      </w:del>
      <w:r>
        <w:t xml:space="preserve"> a well-defined CPU list. The v</w:t>
      </w:r>
      <w:r w:rsidR="00DE7552">
        <w:t>R</w:t>
      </w:r>
      <w:r>
        <w:t>outer is running as many as polling and processing threads as the number of polling and processing CPU allocated to the v</w:t>
      </w:r>
      <w:r w:rsidR="00DE7552">
        <w:t>R</w:t>
      </w:r>
      <w:r>
        <w:t>outer (defined in CPU_LIST DPDK v</w:t>
      </w:r>
      <w:r w:rsidR="00DE7552">
        <w:t>R</w:t>
      </w:r>
      <w:r>
        <w:t>outer variable).</w:t>
      </w:r>
      <w:commentRangeEnd w:id="21"/>
      <w:r>
        <w:rPr>
          <w:rStyle w:val="CommentReference"/>
        </w:rPr>
        <w:commentReference w:id="21"/>
      </w:r>
    </w:p>
    <w:p w14:paraId="3FCBBD4B" w14:textId="77777777" w:rsidR="004E131E" w:rsidRDefault="004E131E" w:rsidP="00FC2D59">
      <w:pPr>
        <w:pStyle w:val="BodyText"/>
        <w:spacing w:before="0" w:after="0"/>
      </w:pPr>
    </w:p>
    <w:p w14:paraId="4F8A4858" w14:textId="716ECD90"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[root@a7s4 ~]# ps -T -p $(pidof contrail-vrouter-dpdk)</w:t>
      </w:r>
    </w:p>
    <w:p w14:paraId="0706369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PID  SPID TTY          TIME CMD</w:t>
      </w:r>
    </w:p>
    <w:p w14:paraId="14699B9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3685 ?        03:47:37 contrail-vroute</w:t>
      </w:r>
    </w:p>
    <w:p w14:paraId="3282F46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3800 ?        00:04:32 eal-intr-thread</w:t>
      </w:r>
    </w:p>
    <w:p w14:paraId="64E6F9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3801 ?        00:00:00 rte_mp_handle</w:t>
      </w:r>
    </w:p>
    <w:p w14:paraId="0C03195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3802 ?        04:55:48 lcore-slave-1</w:t>
      </w:r>
    </w:p>
    <w:p w14:paraId="6DEECFA7"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3803 ?        00:00:02 lcore-slave-2</w:t>
      </w:r>
    </w:p>
    <w:p w14:paraId="7DA11F58"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3804 ?        00:00:11 lcore-slave-8</w:t>
      </w:r>
    </w:p>
    <w:p w14:paraId="293C5F8B"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3805 ?        00:04:12 lcore-slave-9</w:t>
      </w:r>
    </w:p>
    <w:p w14:paraId="0C2A129E"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3806 ?        6-16:39:37 lcore-slave-10</w:t>
      </w:r>
    </w:p>
    <w:p w14:paraId="4518F6F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3807 ?        6-16:40:48 lcore-slave-11</w:t>
      </w:r>
    </w:p>
    <w:p w14:paraId="69C63039"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3808 ?        6-16:35:35 lcore-slave-12</w:t>
      </w:r>
    </w:p>
    <w:p w14:paraId="7334EF25"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3809 ?        6-16:37:52 lcore-slave-13</w:t>
      </w:r>
    </w:p>
    <w:p w14:paraId="50C7429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3810 ?        6-16:34:48 lcore-slave-14</w:t>
      </w:r>
    </w:p>
    <w:p w14:paraId="0753A20F"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3811 ?        6-16:36:19 lcore-slave-15</w:t>
      </w:r>
    </w:p>
    <w:p w14:paraId="2E7CDA30"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lastRenderedPageBreak/>
        <w:t xml:space="preserve"> 3685  3812 ?        6-16:44:21 lcore-slave-16</w:t>
      </w:r>
    </w:p>
    <w:p w14:paraId="06CB3AE2" w14:textId="77777777" w:rsidR="0095645F" w:rsidRPr="00BC2AD9" w:rsidRDefault="0095645F" w:rsidP="00BC2AD9">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3813 ?        6-16:43:43 lcore-slave-17</w:t>
      </w:r>
    </w:p>
    <w:p w14:paraId="6DD37DC6" w14:textId="09D0D81F" w:rsidR="0095645F" w:rsidRPr="00BC2AD9" w:rsidRDefault="0095645F" w:rsidP="0095645F">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3685  5048 ?        00:00:00 lcore-slave-9</w:t>
      </w:r>
    </w:p>
    <w:p w14:paraId="2BFFDF80" w14:textId="1A0BC12F" w:rsidR="0095645F" w:rsidRDefault="0095645F" w:rsidP="0095645F">
      <w:pPr>
        <w:pStyle w:val="BodyText"/>
        <w:spacing w:before="0" w:after="0"/>
      </w:pPr>
    </w:p>
    <w:p w14:paraId="31B855DC" w14:textId="2CD6E71F" w:rsidR="009F6B87" w:rsidRDefault="009F6B87" w:rsidP="0095645F">
      <w:pPr>
        <w:pStyle w:val="BodyText"/>
        <w:spacing w:before="0" w:after="0"/>
      </w:pPr>
      <w:commentRangeStart w:id="27"/>
      <w:r>
        <w:t>&lt;&lt; Explain the above output&gt;&gt;</w:t>
      </w:r>
      <w:commentRangeEnd w:id="27"/>
      <w:r w:rsidR="00BC2AD9">
        <w:rPr>
          <w:rStyle w:val="CommentReference"/>
        </w:rPr>
        <w:commentReference w:id="27"/>
      </w:r>
    </w:p>
    <w:p w14:paraId="390CA940" w14:textId="03098EB3" w:rsidR="004E131E" w:rsidRDefault="004E131E" w:rsidP="004E131E">
      <w:pPr>
        <w:pStyle w:val="BodyText"/>
        <w:spacing w:before="0" w:after="0"/>
      </w:pPr>
      <w:commentRangeStart w:id="28"/>
      <w:r>
        <w:t>The first polling and processing threads is named lcore10, the next one is named lcore11, and so on. Hence if a DPDK v</w:t>
      </w:r>
      <w:r w:rsidR="00DE7552">
        <w:t>R</w:t>
      </w:r>
      <w:r>
        <w:t>outer has been configured with 4 polling and processing CPU into its CPU list, 4 threads will be launched: lcore10, lcore11, lcore12 and lcore13.</w:t>
      </w:r>
      <w:commentRangeEnd w:id="28"/>
      <w:r>
        <w:rPr>
          <w:rStyle w:val="CommentReference"/>
        </w:rPr>
        <w:commentReference w:id="28"/>
      </w:r>
    </w:p>
    <w:p w14:paraId="4B6D64DB" w14:textId="5DBF9EEC" w:rsidR="009F6B87" w:rsidRDefault="009F6B87" w:rsidP="0095645F">
      <w:pPr>
        <w:pStyle w:val="BodyText"/>
        <w:spacing w:before="0" w:after="0"/>
      </w:pPr>
    </w:p>
    <w:p w14:paraId="1B40BD6C" w14:textId="77777777" w:rsidR="004E131E" w:rsidRDefault="004E131E" w:rsidP="0095645F">
      <w:pPr>
        <w:pStyle w:val="BodyText"/>
        <w:spacing w:before="0" w:after="0"/>
      </w:pPr>
    </w:p>
    <w:p w14:paraId="79A6681A" w14:textId="36AE09F2" w:rsidR="00FC2D59" w:rsidRDefault="00FC2D59" w:rsidP="00FC2D59">
      <w:pPr>
        <w:pStyle w:val="BodyText"/>
        <w:spacing w:before="0" w:after="0"/>
        <w:rPr>
          <w:lang w:val="en-GB"/>
        </w:rPr>
      </w:pPr>
      <w:commentRangeStart w:id="29"/>
      <w:r w:rsidRPr="00C54595">
        <w:rPr>
          <w:lang w:val="en-GB"/>
        </w:rPr>
        <w:t xml:space="preserve">Contrail </w:t>
      </w:r>
      <w:r>
        <w:t xml:space="preserve">DPDK </w:t>
      </w:r>
      <w:r w:rsidR="00293E6A">
        <w:t>v</w:t>
      </w:r>
      <w:r w:rsidR="00DE7552">
        <w:t>R</w:t>
      </w:r>
      <w:r w:rsidR="00293E6A">
        <w:t xml:space="preserve">outer </w:t>
      </w:r>
      <w:r>
        <w:t>dataplane</w:t>
      </w:r>
      <w:r>
        <w:rPr>
          <w:lang w:val="en-GB"/>
        </w:rPr>
        <w:t xml:space="preserve"> is made up of several building blocks.</w:t>
      </w:r>
    </w:p>
    <w:p w14:paraId="7FF4ABB2" w14:textId="77777777" w:rsidR="00FC2D59" w:rsidRPr="00C3136F" w:rsidRDefault="00FC2D59" w:rsidP="00FC2D59">
      <w:pPr>
        <w:pStyle w:val="BodyText"/>
        <w:numPr>
          <w:ilvl w:val="0"/>
          <w:numId w:val="2"/>
        </w:numPr>
        <w:spacing w:before="0" w:after="0"/>
      </w:pPr>
      <w:r>
        <w:rPr>
          <w:lang w:val="en-GB"/>
        </w:rPr>
        <w:t>User packets processing</w:t>
      </w:r>
    </w:p>
    <w:p w14:paraId="686BCE69" w14:textId="77777777" w:rsidR="00FC2D59" w:rsidRDefault="00FC2D59" w:rsidP="00FC2D59">
      <w:pPr>
        <w:pStyle w:val="BodyText"/>
        <w:numPr>
          <w:ilvl w:val="0"/>
          <w:numId w:val="2"/>
        </w:numPr>
        <w:spacing w:before="0" w:after="0"/>
      </w:pPr>
      <w:r>
        <w:t>Control packets processing</w:t>
      </w:r>
    </w:p>
    <w:p w14:paraId="0ADA9100" w14:textId="68C755B7" w:rsidR="00FC2D59" w:rsidRDefault="00FC2D59" w:rsidP="00FC2D59">
      <w:pPr>
        <w:pStyle w:val="BodyText"/>
        <w:numPr>
          <w:ilvl w:val="0"/>
          <w:numId w:val="2"/>
        </w:numPr>
        <w:spacing w:before="0" w:after="0"/>
      </w:pPr>
      <w:r>
        <w:t>v</w:t>
      </w:r>
      <w:r w:rsidR="00DE7552">
        <w:t>R</w:t>
      </w:r>
      <w:r>
        <w:t>outer DPDK dataplane configuration and control</w:t>
      </w:r>
      <w:commentRangeEnd w:id="29"/>
      <w:r w:rsidR="009F6B87">
        <w:rPr>
          <w:rStyle w:val="CommentReference"/>
        </w:rPr>
        <w:commentReference w:id="29"/>
      </w:r>
    </w:p>
    <w:p w14:paraId="7DF97454" w14:textId="0528AE49" w:rsidR="00FC2D59" w:rsidRDefault="00FC2D59" w:rsidP="00FC2D59">
      <w:pPr>
        <w:pStyle w:val="BodyText"/>
        <w:spacing w:before="0" w:after="0"/>
      </w:pPr>
    </w:p>
    <w:p w14:paraId="04B2D308" w14:textId="2177E705" w:rsidR="004E131E" w:rsidRDefault="004E131E" w:rsidP="00FC2D59">
      <w:pPr>
        <w:pStyle w:val="BodyText"/>
        <w:spacing w:before="0" w:after="0"/>
      </w:pPr>
      <w:r>
        <w:t>They will be described into the following sections.</w:t>
      </w:r>
    </w:p>
    <w:p w14:paraId="0FE67526" w14:textId="77777777" w:rsidR="004E131E" w:rsidRDefault="004E131E" w:rsidP="00FC2D59">
      <w:pPr>
        <w:pStyle w:val="BodyText"/>
        <w:spacing w:before="0" w:after="0"/>
      </w:pPr>
    </w:p>
    <w:p w14:paraId="65F0B7B8" w14:textId="77777777" w:rsidR="00FC2D59" w:rsidRDefault="00FC2D59" w:rsidP="00FC2D59">
      <w:pPr>
        <w:pStyle w:val="Heading3"/>
      </w:pPr>
      <w:bookmarkStart w:id="30" w:name="_Toc51017283"/>
      <w:r>
        <w:rPr>
          <w:lang w:val="en-GB"/>
        </w:rPr>
        <w:t>User packets processing</w:t>
      </w:r>
      <w:bookmarkEnd w:id="30"/>
    </w:p>
    <w:p w14:paraId="5EC4FBC3" w14:textId="77777777" w:rsidR="00FC2D59" w:rsidRDefault="00FC2D59" w:rsidP="00FC2D59">
      <w:pPr>
        <w:pStyle w:val="BodyText"/>
        <w:spacing w:before="0" w:after="0"/>
      </w:pPr>
      <w:r>
        <w:t>User packets processing is consisting to forward network packets between user Virtual Machines located inside the Cloud infrastructure or between these machines and external networks.</w:t>
      </w:r>
    </w:p>
    <w:p w14:paraId="45FB5396" w14:textId="77777777" w:rsidR="00FC2D59" w:rsidRDefault="00FC2D59" w:rsidP="00FC2D59">
      <w:pPr>
        <w:pStyle w:val="BodyText"/>
        <w:spacing w:before="0" w:after="0"/>
      </w:pPr>
    </w:p>
    <w:p w14:paraId="55C282F9" w14:textId="105AF5CE" w:rsidR="00FC2D59" w:rsidRDefault="00FC2D59" w:rsidP="00FC2D59">
      <w:pPr>
        <w:pStyle w:val="BodyText"/>
        <w:spacing w:before="0" w:after="0"/>
      </w:pPr>
      <w:r>
        <w:t>In order to do so, each v</w:t>
      </w:r>
      <w:r w:rsidR="00E270AA">
        <w:t>R</w:t>
      </w:r>
      <w:r>
        <w:t>outer DPDK dataplane is built with:</w:t>
      </w:r>
    </w:p>
    <w:p w14:paraId="2227705D" w14:textId="77777777" w:rsidR="00FC2D59" w:rsidRDefault="00FC2D59" w:rsidP="00FC2D59">
      <w:pPr>
        <w:pStyle w:val="BodyText"/>
        <w:numPr>
          <w:ilvl w:val="0"/>
          <w:numId w:val="2"/>
        </w:numPr>
        <w:spacing w:before="0" w:after="0"/>
      </w:pPr>
      <w:r>
        <w:t>a vif0/0 network interface which is used to interconnect the vRouter with the physical network</w:t>
      </w:r>
    </w:p>
    <w:p w14:paraId="5E0E5475" w14:textId="26F03471" w:rsidR="00FC2D59" w:rsidRDefault="00FC2D59" w:rsidP="00FC2D59">
      <w:pPr>
        <w:pStyle w:val="BodyText"/>
        <w:numPr>
          <w:ilvl w:val="0"/>
          <w:numId w:val="2"/>
        </w:numPr>
        <w:spacing w:before="0" w:after="0"/>
      </w:pPr>
      <w:r>
        <w:t>one to several Virtual NIC belonging to the virtual machines spawn onto the compute node. These virtual NIC are vif0/N on the v</w:t>
      </w:r>
      <w:r w:rsidR="00E270AA">
        <w:t>R</w:t>
      </w:r>
      <w:r>
        <w:t>outer (N &gt; 2).</w:t>
      </w:r>
    </w:p>
    <w:p w14:paraId="66CB00F1" w14:textId="77777777" w:rsidR="00FC2D59" w:rsidRDefault="00FC2D59" w:rsidP="00FC2D59">
      <w:pPr>
        <w:pStyle w:val="BodyText"/>
        <w:spacing w:before="0" w:after="0"/>
      </w:pPr>
    </w:p>
    <w:p w14:paraId="14F001BC" w14:textId="77777777" w:rsidR="00FC2D59" w:rsidRDefault="00EC6F6B" w:rsidP="00FC2D59">
      <w:pPr>
        <w:pStyle w:val="BodyText"/>
        <w:spacing w:before="0" w:after="0"/>
      </w:pPr>
      <w:r>
        <w:rPr>
          <w:noProof/>
        </w:rPr>
        <w:pict w14:anchorId="4494AB48">
          <v:shape id="_x0000_i1030" type="#_x0000_t75" alt="" style="width:456.8pt;height:141.65pt;mso-width-percent:0;mso-height-percent:0;mso-width-percent:0;mso-height-percent:0">
            <v:imagedata r:id="rId22" o:title=""/>
          </v:shape>
        </w:pict>
      </w:r>
    </w:p>
    <w:p w14:paraId="567F3727" w14:textId="77777777" w:rsidR="00FC2D59" w:rsidRDefault="00FC2D59" w:rsidP="00FC2D59">
      <w:pPr>
        <w:pStyle w:val="BodyText"/>
        <w:spacing w:before="0" w:after="0"/>
        <w:rPr>
          <w:lang w:val="en-GB"/>
        </w:rPr>
      </w:pPr>
    </w:p>
    <w:p w14:paraId="6973B34C" w14:textId="00BD614D" w:rsidR="00FC2D59" w:rsidRDefault="00FC2D59" w:rsidP="00FC2D59">
      <w:pPr>
        <w:pStyle w:val="BodyText"/>
        <w:spacing w:before="0" w:after="0"/>
        <w:rPr>
          <w:lang w:val="en-GB"/>
        </w:rPr>
      </w:pPr>
      <w:r>
        <w:rPr>
          <w:lang w:val="en-GB"/>
        </w:rPr>
        <w:t>The main task of the v</w:t>
      </w:r>
      <w:r w:rsidR="00E270AA">
        <w:rPr>
          <w:lang w:val="en-GB"/>
        </w:rPr>
        <w:t>R</w:t>
      </w:r>
      <w:r>
        <w:rPr>
          <w:lang w:val="en-GB"/>
        </w:rPr>
        <w:t>outer consist</w:t>
      </w:r>
      <w:r w:rsidR="00E270AA">
        <w:rPr>
          <w:lang w:val="en-GB"/>
        </w:rPr>
        <w:t>s</w:t>
      </w:r>
      <w:r>
        <w:rPr>
          <w:lang w:val="en-GB"/>
        </w:rPr>
        <w:t xml:space="preserve"> to forward packets between vif0/0 and other vif 0/N. In order to do so; polling and processing tasks are pinned on v</w:t>
      </w:r>
      <w:r w:rsidR="00E270AA">
        <w:rPr>
          <w:lang w:val="en-GB"/>
        </w:rPr>
        <w:t>R</w:t>
      </w:r>
      <w:r>
        <w:rPr>
          <w:lang w:val="en-GB"/>
        </w:rPr>
        <w:t>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t>
      </w:r>
    </w:p>
    <w:p w14:paraId="16B26C8A" w14:textId="77777777" w:rsidR="00FC2D59" w:rsidRDefault="00FC2D59" w:rsidP="00FC2D59">
      <w:pPr>
        <w:pStyle w:val="BodyText"/>
        <w:spacing w:before="0" w:after="0"/>
        <w:rPr>
          <w:lang w:val="en-GB"/>
        </w:rPr>
      </w:pPr>
      <w:r>
        <w:rPr>
          <w:lang w:val="en-GB"/>
        </w:rPr>
        <w:t>These polling and processing tasks are performed by lcore 10, lcore 11, lcore 12, lcore 13 and higher Linux threads.</w:t>
      </w:r>
    </w:p>
    <w:p w14:paraId="55FA9C42" w14:textId="77777777" w:rsidR="00FC2D59" w:rsidRDefault="00FC2D59" w:rsidP="00FC2D59">
      <w:pPr>
        <w:pStyle w:val="BodyText"/>
        <w:spacing w:before="0" w:after="0"/>
        <w:rPr>
          <w:lang w:val="en-GB"/>
        </w:rPr>
      </w:pPr>
    </w:p>
    <w:p w14:paraId="0A497DAD" w14:textId="77777777" w:rsidR="00FC2D59" w:rsidRDefault="00FC2D59" w:rsidP="00FC2D59">
      <w:pPr>
        <w:pStyle w:val="BodyText"/>
        <w:spacing w:before="0" w:after="0"/>
        <w:rPr>
          <w:lang w:val="en-GB"/>
        </w:rPr>
      </w:pPr>
    </w:p>
    <w:p w14:paraId="40670654" w14:textId="77777777" w:rsidR="00FC2D59" w:rsidRDefault="00FC2D59" w:rsidP="00FC2D59">
      <w:pPr>
        <w:pStyle w:val="Heading3"/>
        <w:rPr>
          <w:lang w:val="en-GB"/>
        </w:rPr>
      </w:pPr>
      <w:bookmarkStart w:id="31" w:name="_Toc51017284"/>
      <w:r>
        <w:t>Control packets processing</w:t>
      </w:r>
      <w:bookmarkEnd w:id="31"/>
    </w:p>
    <w:p w14:paraId="4B6A8BFF" w14:textId="0AE95F66" w:rsidR="00FC2D59" w:rsidRDefault="00FC2D59" w:rsidP="00FC2D59">
      <w:pPr>
        <w:pStyle w:val="BodyText"/>
        <w:spacing w:before="0" w:after="0"/>
        <w:rPr>
          <w:lang w:val="en-GB"/>
        </w:rPr>
      </w:pPr>
      <w:r>
        <w:rPr>
          <w:lang w:val="en-GB"/>
        </w:rPr>
        <w:t xml:space="preserve">One other role of the </w:t>
      </w:r>
      <w:r>
        <w:t>v</w:t>
      </w:r>
      <w:r w:rsidR="00E270AA">
        <w:t>R</w:t>
      </w:r>
      <w:r>
        <w:t>outer DPDK dataplane</w:t>
      </w:r>
      <w:r>
        <w:rPr>
          <w:lang w:val="en-GB"/>
        </w:rPr>
        <w:t xml:space="preserve"> is to provide the network connectivity between v</w:t>
      </w:r>
      <w:r w:rsidR="00E270AA">
        <w:rPr>
          <w:lang w:val="en-GB"/>
        </w:rPr>
        <w:t>R</w:t>
      </w:r>
      <w:r>
        <w:rPr>
          <w:lang w:val="en-GB"/>
        </w:rPr>
        <w:t>outer agent started locally on the compute node and the Contrail Control nodes</w:t>
      </w:r>
      <w:ins w:id="32" w:author="Ping Song" w:date="2020-09-15T23:44:00Z">
        <w:r w:rsidR="00F66081">
          <w:rPr>
            <w:lang w:val="en-GB"/>
          </w:rPr>
          <w:t>.</w:t>
        </w:r>
      </w:ins>
    </w:p>
    <w:p w14:paraId="26F5BA1D" w14:textId="5A7C85C8" w:rsidR="00FC2D59" w:rsidRDefault="00FC2D59" w:rsidP="00FC2D59">
      <w:pPr>
        <w:pStyle w:val="BodyText"/>
        <w:spacing w:before="0" w:after="0"/>
        <w:rPr>
          <w:lang w:val="en-GB"/>
        </w:rPr>
      </w:pPr>
      <w:r>
        <w:rPr>
          <w:lang w:val="en-GB"/>
        </w:rPr>
        <w:t>Contrail vHost0 interface is the logical network interface used by the v</w:t>
      </w:r>
      <w:r w:rsidR="00E270AA">
        <w:rPr>
          <w:lang w:val="en-GB"/>
        </w:rPr>
        <w:t>R</w:t>
      </w:r>
      <w:r>
        <w:rPr>
          <w:lang w:val="en-GB"/>
        </w:rPr>
        <w:t>outer agent to send (or receive) XMPP to (from) the Contrail Control nodes.</w:t>
      </w:r>
    </w:p>
    <w:p w14:paraId="3BF1A9B3" w14:textId="77777777" w:rsidR="00FC2D59" w:rsidRDefault="00FC2D59" w:rsidP="00FC2D59">
      <w:pPr>
        <w:pStyle w:val="BodyText"/>
        <w:spacing w:before="0" w:after="0"/>
        <w:rPr>
          <w:lang w:val="en-GB"/>
        </w:rPr>
      </w:pPr>
    </w:p>
    <w:p w14:paraId="41081696" w14:textId="4DEDF49D" w:rsidR="00FC2D59" w:rsidRDefault="00FC2D59" w:rsidP="00FC2D59">
      <w:pPr>
        <w:pStyle w:val="BodyText"/>
        <w:spacing w:before="0" w:after="0"/>
        <w:rPr>
          <w:lang w:val="en-GB"/>
        </w:rPr>
      </w:pPr>
      <w:r>
        <w:rPr>
          <w:lang w:val="en-GB"/>
        </w:rPr>
        <w:t>vHost0 v</w:t>
      </w:r>
      <w:r w:rsidR="00E270AA">
        <w:rPr>
          <w:lang w:val="en-GB"/>
        </w:rPr>
        <w:t>R</w:t>
      </w:r>
      <w:r>
        <w:rPr>
          <w:lang w:val="en-GB"/>
        </w:rPr>
        <w:t xml:space="preserve">outer agent interface is connected on vif0/1 on the </w:t>
      </w:r>
      <w:r>
        <w:t>v</w:t>
      </w:r>
      <w:r w:rsidR="00DE7552">
        <w:t>R</w:t>
      </w:r>
      <w:r>
        <w:t>outer DPDK dataplane.</w:t>
      </w:r>
    </w:p>
    <w:p w14:paraId="6E575B2C" w14:textId="77777777" w:rsidR="00FC2D59" w:rsidRDefault="00FC2D59" w:rsidP="00FC2D59">
      <w:pPr>
        <w:pStyle w:val="BodyText"/>
        <w:spacing w:before="0" w:after="0"/>
        <w:rPr>
          <w:lang w:val="en-GB"/>
        </w:rPr>
      </w:pPr>
    </w:p>
    <w:p w14:paraId="2851894B" w14:textId="77777777" w:rsidR="00FC2D59" w:rsidRDefault="00EC6F6B" w:rsidP="00FC2D59">
      <w:pPr>
        <w:pStyle w:val="BodyText"/>
        <w:spacing w:before="0" w:after="0"/>
      </w:pPr>
      <w:r>
        <w:rPr>
          <w:noProof/>
        </w:rPr>
        <w:pict w14:anchorId="167BBDC1">
          <v:shape id="_x0000_i1031" type="#_x0000_t75" alt="" style="width:451.15pt;height:206.65pt;mso-width-percent:0;mso-height-percent:0;mso-width-percent:0;mso-height-percent:0">
            <v:imagedata r:id="rId23" o:title=""/>
          </v:shape>
        </w:pict>
      </w:r>
    </w:p>
    <w:p w14:paraId="5B0CC1B6" w14:textId="77777777" w:rsidR="00FC2D59" w:rsidRDefault="00FC2D59" w:rsidP="00FC2D59">
      <w:pPr>
        <w:pStyle w:val="BodyText"/>
        <w:spacing w:before="0" w:after="0"/>
      </w:pPr>
    </w:p>
    <w:p w14:paraId="13703731" w14:textId="06665848" w:rsidR="00FC2D59" w:rsidRDefault="00FC2D59" w:rsidP="00FC2D59">
      <w:pPr>
        <w:pStyle w:val="BodyText"/>
        <w:spacing w:before="0" w:after="0"/>
      </w:pPr>
      <w:r>
        <w:t>v</w:t>
      </w:r>
      <w:r w:rsidR="00E270AA">
        <w:t>R</w:t>
      </w:r>
      <w:r>
        <w:t>outer DPDK dataplane polling and processing cores are used to forward XMPP packets between vif0/1 (v</w:t>
      </w:r>
      <w:r w:rsidR="00E270AA">
        <w:t>R</w:t>
      </w:r>
      <w:r>
        <w:t>outer agent vhost0 listening interface) and vif0/0 (connecti</w:t>
      </w:r>
      <w:r w:rsidR="00F66081">
        <w:t>ng</w:t>
      </w:r>
      <w:r>
        <w:t xml:space="preserve"> to the underlay infrastructure on which Contrail Control nodes are plugged).</w:t>
      </w:r>
    </w:p>
    <w:p w14:paraId="5301FEA2" w14:textId="77777777" w:rsidR="00FC2D59" w:rsidRDefault="00FC2D59" w:rsidP="00FC2D59">
      <w:pPr>
        <w:pStyle w:val="BodyText"/>
        <w:spacing w:before="0" w:after="0"/>
      </w:pPr>
    </w:p>
    <w:p w14:paraId="0E9270A9" w14:textId="77777777" w:rsidR="00FC2D59" w:rsidRDefault="00FC2D59" w:rsidP="00FC2D59">
      <w:pPr>
        <w:pStyle w:val="Heading3"/>
      </w:pPr>
      <w:bookmarkStart w:id="33" w:name="_Toc51017285"/>
      <w:r>
        <w:t>vrouter DPDK dataplane configuration and control</w:t>
      </w:r>
      <w:bookmarkEnd w:id="33"/>
    </w:p>
    <w:p w14:paraId="22F8B4C6" w14:textId="6D59B9D4" w:rsidR="00FC2D59" w:rsidRDefault="00FC2D59" w:rsidP="00FC2D59">
      <w:pPr>
        <w:pStyle w:val="BodyText"/>
        <w:spacing w:before="0" w:after="0"/>
        <w:rPr>
          <w:lang w:val="en-GB"/>
        </w:rPr>
      </w:pPr>
      <w:r>
        <w:rPr>
          <w:lang w:val="en-GB"/>
        </w:rPr>
        <w:t xml:space="preserve">One last role of the </w:t>
      </w:r>
      <w:r>
        <w:t>v</w:t>
      </w:r>
      <w:r w:rsidR="00E270AA">
        <w:t>R</w:t>
      </w:r>
      <w:r>
        <w:t>outer DPDK dataplane</w:t>
      </w:r>
      <w:r>
        <w:rPr>
          <w:lang w:val="en-GB"/>
        </w:rPr>
        <w:t xml:space="preserve"> is to provide a network connectivity channel with the v</w:t>
      </w:r>
      <w:r w:rsidR="00E270AA">
        <w:rPr>
          <w:lang w:val="en-GB"/>
        </w:rPr>
        <w:t>R</w:t>
      </w:r>
      <w:r>
        <w:rPr>
          <w:lang w:val="en-GB"/>
        </w:rPr>
        <w:t>outer agent. This network channel is used for two main purpose:</w:t>
      </w:r>
    </w:p>
    <w:p w14:paraId="3A3BDE4E" w14:textId="3ECFB6AB" w:rsidR="00FC2D59" w:rsidRDefault="00FC2D59" w:rsidP="00FC2D59">
      <w:pPr>
        <w:pStyle w:val="BodyText"/>
        <w:numPr>
          <w:ilvl w:val="0"/>
          <w:numId w:val="2"/>
        </w:numPr>
        <w:spacing w:before="0" w:after="0"/>
        <w:rPr>
          <w:lang w:val="en-GB"/>
        </w:rPr>
      </w:pPr>
      <w:r>
        <w:rPr>
          <w:lang w:val="en-GB"/>
        </w:rPr>
        <w:t>DPDK setup (number of polling and processing cores, DPDK ring size, …) and v</w:t>
      </w:r>
      <w:r w:rsidR="00E270AA">
        <w:rPr>
          <w:lang w:val="en-GB"/>
        </w:rPr>
        <w:t>R</w:t>
      </w:r>
      <w:r>
        <w:rPr>
          <w:lang w:val="en-GB"/>
        </w:rPr>
        <w:t>outer dataplane configuration (add/remove virtual NICs to the v</w:t>
      </w:r>
      <w:r w:rsidR="00E270AA">
        <w:rPr>
          <w:lang w:val="en-GB"/>
        </w:rPr>
        <w:t>R</w:t>
      </w:r>
      <w:r>
        <w:rPr>
          <w:lang w:val="en-GB"/>
        </w:rPr>
        <w:t>outer)</w:t>
      </w:r>
    </w:p>
    <w:p w14:paraId="25CC3007" w14:textId="4164D79F" w:rsidR="00FC2D59" w:rsidRDefault="00E270AA" w:rsidP="00FC2D59">
      <w:pPr>
        <w:pStyle w:val="BodyText"/>
        <w:numPr>
          <w:ilvl w:val="0"/>
          <w:numId w:val="2"/>
        </w:numPr>
        <w:spacing w:before="0" w:after="0"/>
        <w:rPr>
          <w:lang w:val="en-GB"/>
        </w:rPr>
      </w:pPr>
      <w:r>
        <w:rPr>
          <w:lang w:val="en-GB"/>
        </w:rPr>
        <w:t>t</w:t>
      </w:r>
      <w:r w:rsidR="00FC2D59">
        <w:rPr>
          <w:lang w:val="en-GB"/>
        </w:rPr>
        <w:t>ransfer network control information (IP routes, MAC and flow tables) from the v</w:t>
      </w:r>
      <w:r>
        <w:rPr>
          <w:lang w:val="en-GB"/>
        </w:rPr>
        <w:t>R</w:t>
      </w:r>
      <w:r w:rsidR="00FC2D59">
        <w:rPr>
          <w:lang w:val="en-GB"/>
        </w:rPr>
        <w:t>outer agent to the v</w:t>
      </w:r>
      <w:r>
        <w:rPr>
          <w:lang w:val="en-GB"/>
        </w:rPr>
        <w:t>R</w:t>
      </w:r>
      <w:r w:rsidR="00FC2D59">
        <w:rPr>
          <w:lang w:val="en-GB"/>
        </w:rPr>
        <w:t>outer dataplane</w:t>
      </w:r>
    </w:p>
    <w:p w14:paraId="255B4048" w14:textId="77777777" w:rsidR="00FC2D59" w:rsidRDefault="00FC2D59" w:rsidP="00FC2D59">
      <w:pPr>
        <w:pStyle w:val="BodyText"/>
        <w:spacing w:before="0" w:after="0"/>
        <w:rPr>
          <w:lang w:val="en-GB"/>
        </w:rPr>
      </w:pPr>
    </w:p>
    <w:p w14:paraId="38BDC56D" w14:textId="77777777" w:rsidR="00FC2D59" w:rsidRDefault="00FC2D59" w:rsidP="00FC2D59">
      <w:pPr>
        <w:pStyle w:val="BodyText"/>
        <w:spacing w:before="0" w:after="0"/>
        <w:rPr>
          <w:lang w:val="en-GB"/>
        </w:rPr>
      </w:pPr>
      <w:r>
        <w:rPr>
          <w:lang w:val="en-GB"/>
        </w:rPr>
        <w:t>Two network channels are used:</w:t>
      </w:r>
    </w:p>
    <w:p w14:paraId="634BB412" w14:textId="366820A9" w:rsidR="00FC2D59" w:rsidRDefault="00FC2D59" w:rsidP="00FC2D59">
      <w:pPr>
        <w:pStyle w:val="BodyText"/>
        <w:numPr>
          <w:ilvl w:val="0"/>
          <w:numId w:val="2"/>
        </w:numPr>
        <w:spacing w:before="0" w:after="0"/>
        <w:rPr>
          <w:lang w:val="en-GB"/>
        </w:rPr>
      </w:pPr>
      <w:r>
        <w:rPr>
          <w:lang w:val="en-GB"/>
        </w:rPr>
        <w:t>vif 0/1 is bound to pkt0 v</w:t>
      </w:r>
      <w:r w:rsidR="00E270AA">
        <w:rPr>
          <w:lang w:val="en-GB"/>
        </w:rPr>
        <w:t>R</w:t>
      </w:r>
      <w:r>
        <w:rPr>
          <w:lang w:val="en-GB"/>
        </w:rPr>
        <w:t>outer agent interface. This network connectivity is used to send a copy of any user incoming packet to the v</w:t>
      </w:r>
      <w:r w:rsidR="00E270AA">
        <w:rPr>
          <w:lang w:val="en-GB"/>
        </w:rPr>
        <w:t>R</w:t>
      </w:r>
      <w:r>
        <w:rPr>
          <w:lang w:val="en-GB"/>
        </w:rPr>
        <w:t>outer agent for which no network processing rules is known by the v</w:t>
      </w:r>
      <w:r w:rsidR="00E270AA">
        <w:rPr>
          <w:lang w:val="en-GB"/>
        </w:rPr>
        <w:t>R</w:t>
      </w:r>
      <w:r>
        <w:rPr>
          <w:lang w:val="en-GB"/>
        </w:rPr>
        <w:t>outer dataplane. Then the v</w:t>
      </w:r>
      <w:r w:rsidR="00E270AA">
        <w:rPr>
          <w:lang w:val="en-GB"/>
        </w:rPr>
        <w:t>R</w:t>
      </w:r>
      <w:r>
        <w:rPr>
          <w:lang w:val="en-GB"/>
        </w:rPr>
        <w:t xml:space="preserve">outer agent can </w:t>
      </w:r>
      <w:r w:rsidR="009F4AB2">
        <w:rPr>
          <w:lang w:val="en-GB"/>
        </w:rPr>
        <w:t xml:space="preserve">make </w:t>
      </w:r>
      <w:r>
        <w:rPr>
          <w:lang w:val="en-GB"/>
        </w:rPr>
        <w:t>a decision (drop or forward) for this new incoming flow.</w:t>
      </w:r>
    </w:p>
    <w:p w14:paraId="6A480FB2" w14:textId="568DA290" w:rsidR="00FC2D59" w:rsidRDefault="00FC2D59" w:rsidP="00FC2D59">
      <w:pPr>
        <w:pStyle w:val="BodyText"/>
        <w:numPr>
          <w:ilvl w:val="0"/>
          <w:numId w:val="2"/>
        </w:numPr>
        <w:spacing w:before="0" w:after="0"/>
        <w:rPr>
          <w:lang w:val="en-GB"/>
        </w:rPr>
      </w:pPr>
      <w:r>
        <w:rPr>
          <w:lang w:val="en-GB"/>
        </w:rPr>
        <w:t>Netlink Unix Socket is used by the v</w:t>
      </w:r>
      <w:r w:rsidR="00E270AA">
        <w:rPr>
          <w:lang w:val="en-GB"/>
        </w:rPr>
        <w:t>R</w:t>
      </w:r>
      <w:r>
        <w:rPr>
          <w:lang w:val="en-GB"/>
        </w:rPr>
        <w:t>outer agent to push network control information (IP routes, MAC and flow tables) to the v</w:t>
      </w:r>
      <w:r w:rsidR="00E270AA">
        <w:rPr>
          <w:lang w:val="en-GB"/>
        </w:rPr>
        <w:t>R</w:t>
      </w:r>
      <w:r>
        <w:rPr>
          <w:lang w:val="en-GB"/>
        </w:rPr>
        <w:t xml:space="preserve">outer dataplane. These information are pushed </w:t>
      </w:r>
      <w:r w:rsidR="009F4AB2">
        <w:rPr>
          <w:lang w:val="en-GB"/>
        </w:rPr>
        <w:t>from agent in one of these modes</w:t>
      </w:r>
      <w:r>
        <w:rPr>
          <w:lang w:val="en-GB"/>
        </w:rPr>
        <w:t>:</w:t>
      </w:r>
    </w:p>
    <w:p w14:paraId="698F14DA" w14:textId="440AE8CB" w:rsidR="00FC2D59" w:rsidRDefault="00FC2D59" w:rsidP="00FC2D59">
      <w:pPr>
        <w:pStyle w:val="BodyText"/>
        <w:numPr>
          <w:ilvl w:val="1"/>
          <w:numId w:val="2"/>
        </w:numPr>
        <w:spacing w:before="0" w:after="0"/>
        <w:rPr>
          <w:lang w:val="en-GB"/>
        </w:rPr>
      </w:pPr>
      <w:r>
        <w:rPr>
          <w:lang w:val="en-GB"/>
        </w:rPr>
        <w:t xml:space="preserve">In a </w:t>
      </w:r>
      <w:r w:rsidRPr="00770175">
        <w:rPr>
          <w:lang w:val="en-GB"/>
        </w:rPr>
        <w:t>proact</w:t>
      </w:r>
      <w:r>
        <w:rPr>
          <w:lang w:val="en-GB"/>
        </w:rPr>
        <w:t>ive mode</w:t>
      </w:r>
      <w:r w:rsidRPr="00770175">
        <w:rPr>
          <w:lang w:val="en-GB"/>
        </w:rPr>
        <w:t xml:space="preserve"> thanks to rules provided by Contrail Control node</w:t>
      </w:r>
      <w:r>
        <w:rPr>
          <w:lang w:val="en-GB"/>
        </w:rPr>
        <w:t>s</w:t>
      </w:r>
    </w:p>
    <w:p w14:paraId="311FCC55" w14:textId="793AB4DE" w:rsidR="00FC2D59" w:rsidRPr="00770175" w:rsidRDefault="00FC2D59" w:rsidP="00FC2D59">
      <w:pPr>
        <w:pStyle w:val="BodyText"/>
        <w:numPr>
          <w:ilvl w:val="1"/>
          <w:numId w:val="2"/>
        </w:numPr>
        <w:spacing w:before="0" w:after="0"/>
        <w:rPr>
          <w:lang w:val="en-GB"/>
        </w:rPr>
      </w:pPr>
      <w:r w:rsidRPr="00770175">
        <w:rPr>
          <w:lang w:val="en-GB"/>
        </w:rPr>
        <w:lastRenderedPageBreak/>
        <w:t xml:space="preserve">in a reactive mode in response to a new incoming packet received </w:t>
      </w:r>
      <w:r>
        <w:rPr>
          <w:lang w:val="en-GB"/>
        </w:rPr>
        <w:t>on</w:t>
      </w:r>
      <w:r w:rsidRPr="00770175">
        <w:rPr>
          <w:lang w:val="en-GB"/>
        </w:rPr>
        <w:t xml:space="preserve"> </w:t>
      </w:r>
      <w:r>
        <w:rPr>
          <w:lang w:val="en-GB"/>
        </w:rPr>
        <w:t>v</w:t>
      </w:r>
      <w:r w:rsidR="00E270AA">
        <w:rPr>
          <w:lang w:val="en-GB"/>
        </w:rPr>
        <w:t>R</w:t>
      </w:r>
      <w:r>
        <w:rPr>
          <w:lang w:val="en-GB"/>
        </w:rPr>
        <w:t xml:space="preserve">outer agent </w:t>
      </w:r>
      <w:r w:rsidRPr="00770175">
        <w:rPr>
          <w:lang w:val="en-GB"/>
        </w:rPr>
        <w:t>pkt0 interface</w:t>
      </w:r>
    </w:p>
    <w:p w14:paraId="2BEEAA41" w14:textId="77777777" w:rsidR="00FC2D59" w:rsidRPr="00904427" w:rsidRDefault="00EC6F6B" w:rsidP="00FC2D59">
      <w:pPr>
        <w:pStyle w:val="BodyText"/>
        <w:spacing w:before="0" w:after="0"/>
        <w:rPr>
          <w:lang w:val="en-GB"/>
        </w:rPr>
      </w:pPr>
      <w:r>
        <w:rPr>
          <w:noProof/>
        </w:rPr>
        <w:pict w14:anchorId="242B4B5D">
          <v:shape id="_x0000_i1032" type="#_x0000_t75" alt="" style="width:453.05pt;height:258.1pt;mso-width-percent:0;mso-height-percent:0;mso-width-percent:0;mso-height-percent:0">
            <v:imagedata r:id="rId24" o:title=""/>
          </v:shape>
        </w:pict>
      </w:r>
      <w:commentRangeStart w:id="34"/>
      <w:commentRangeStart w:id="35"/>
      <w:commentRangeEnd w:id="34"/>
      <w:r w:rsidR="009F4AB2">
        <w:rPr>
          <w:rStyle w:val="CommentReference"/>
        </w:rPr>
        <w:commentReference w:id="34"/>
      </w:r>
      <w:commentRangeEnd w:id="35"/>
      <w:r w:rsidR="00BC2AD9">
        <w:rPr>
          <w:rStyle w:val="CommentReference"/>
        </w:rPr>
        <w:commentReference w:id="35"/>
      </w:r>
    </w:p>
    <w:p w14:paraId="7E063D20" w14:textId="77777777" w:rsidR="00FC2D59" w:rsidRDefault="00FC2D59" w:rsidP="00FC2D59">
      <w:pPr>
        <w:pStyle w:val="BodyText"/>
        <w:spacing w:before="0" w:after="0"/>
      </w:pPr>
    </w:p>
    <w:p w14:paraId="5063F9B2" w14:textId="2AA249DC" w:rsidR="00FC2D59" w:rsidRDefault="00FC2D59" w:rsidP="00FC2D59">
      <w:pPr>
        <w:pStyle w:val="BodyText"/>
        <w:spacing w:before="0" w:after="0"/>
      </w:pPr>
      <w:r>
        <w:t>v</w:t>
      </w:r>
      <w:r w:rsidR="00E270AA">
        <w:t>R</w:t>
      </w:r>
      <w:r>
        <w:t>outer DPDK dataplane control and configuration task are handled by two kind of threads:</w:t>
      </w:r>
    </w:p>
    <w:p w14:paraId="266F1248" w14:textId="77777777" w:rsidR="00FC2D59" w:rsidRDefault="00FC2D59" w:rsidP="00FC2D59">
      <w:pPr>
        <w:pStyle w:val="BodyText"/>
        <w:numPr>
          <w:ilvl w:val="0"/>
          <w:numId w:val="2"/>
        </w:numPr>
        <w:spacing w:before="0" w:after="0"/>
      </w:pPr>
      <w:r>
        <w:t>DPDK control threads for DPDK setup</w:t>
      </w:r>
    </w:p>
    <w:p w14:paraId="0E1D2E39" w14:textId="03D85A0C" w:rsidR="00FC2D59" w:rsidRDefault="00FC2D59" w:rsidP="00FC2D59">
      <w:pPr>
        <w:pStyle w:val="BodyText"/>
        <w:numPr>
          <w:ilvl w:val="0"/>
          <w:numId w:val="2"/>
        </w:numPr>
        <w:spacing w:before="0" w:after="0"/>
      </w:pPr>
      <w:r>
        <w:t>vRouter Service threads for vRouter dataplane setup and v</w:t>
      </w:r>
      <w:r w:rsidR="00E270AA">
        <w:t>R</w:t>
      </w:r>
      <w:r>
        <w:t>outer control information processing</w:t>
      </w:r>
    </w:p>
    <w:p w14:paraId="108300EC" w14:textId="77777777" w:rsidR="00FC2D59" w:rsidRDefault="00FC2D59" w:rsidP="00FC2D59">
      <w:pPr>
        <w:pStyle w:val="BodyText"/>
        <w:spacing w:before="0" w:after="0"/>
      </w:pPr>
    </w:p>
    <w:p w14:paraId="0CC72AC4" w14:textId="77777777" w:rsidR="00FC2D59" w:rsidRDefault="00FC2D59" w:rsidP="00FC2D59">
      <w:pPr>
        <w:spacing w:after="160" w:line="259" w:lineRule="auto"/>
      </w:pPr>
      <w:r>
        <w:br w:type="page"/>
      </w:r>
    </w:p>
    <w:p w14:paraId="37AB96CD" w14:textId="13ACA503" w:rsidR="00FC2D59" w:rsidRDefault="00FC2D59" w:rsidP="00FC2D59">
      <w:pPr>
        <w:pStyle w:val="BodyText"/>
        <w:spacing w:before="0" w:after="0"/>
      </w:pPr>
      <w:r>
        <w:lastRenderedPageBreak/>
        <w:t>All different building blocks of Contrail DPDK v</w:t>
      </w:r>
      <w:r w:rsidR="00DE7552">
        <w:t>R</w:t>
      </w:r>
      <w:r>
        <w:t>outer are gathered in a single diagram shown below:</w:t>
      </w:r>
    </w:p>
    <w:p w14:paraId="4CC4F69C" w14:textId="77777777" w:rsidR="00FC2D59" w:rsidRDefault="00FC2D59" w:rsidP="00FC2D59">
      <w:pPr>
        <w:pStyle w:val="BodyText"/>
        <w:spacing w:before="0" w:after="0"/>
      </w:pPr>
    </w:p>
    <w:p w14:paraId="3B35AB18" w14:textId="77777777" w:rsidR="00FC2D59" w:rsidRDefault="00EC6F6B" w:rsidP="00FC2D59">
      <w:pPr>
        <w:pStyle w:val="BodyText"/>
        <w:spacing w:before="0" w:after="0"/>
      </w:pPr>
      <w:r>
        <w:rPr>
          <w:noProof/>
        </w:rPr>
        <w:pict w14:anchorId="2BF6F5BE">
          <v:shape id="_x0000_i1033" type="#_x0000_t75" alt="" style="width:456.8pt;height:317.45pt;mso-width-percent:0;mso-height-percent:0;mso-width-percent:0;mso-height-percent:0">
            <v:imagedata r:id="rId25" o:title=""/>
          </v:shape>
        </w:pict>
      </w:r>
      <w:commentRangeStart w:id="36"/>
      <w:commentRangeStart w:id="37"/>
      <w:commentRangeEnd w:id="36"/>
      <w:r w:rsidR="00B55DF7">
        <w:rPr>
          <w:rStyle w:val="CommentReference"/>
        </w:rPr>
        <w:commentReference w:id="36"/>
      </w:r>
      <w:commentRangeEnd w:id="37"/>
      <w:r w:rsidR="00E270AA">
        <w:rPr>
          <w:rStyle w:val="CommentReference"/>
        </w:rPr>
        <w:commentReference w:id="37"/>
      </w:r>
    </w:p>
    <w:p w14:paraId="14F18B31" w14:textId="77777777" w:rsidR="00FC2D59" w:rsidRDefault="00FC2D59" w:rsidP="00FC2D59">
      <w:pPr>
        <w:pStyle w:val="BodyText"/>
        <w:spacing w:before="0" w:after="0"/>
      </w:pPr>
    </w:p>
    <w:p w14:paraId="1175979E" w14:textId="77777777" w:rsidR="00FC2D59" w:rsidRDefault="00FC2D59" w:rsidP="00FC2D59">
      <w:pPr>
        <w:pStyle w:val="BodyText"/>
        <w:spacing w:before="0" w:after="0"/>
      </w:pPr>
    </w:p>
    <w:p w14:paraId="67464071" w14:textId="77777777" w:rsidR="00FC2D59" w:rsidRDefault="00FC2D59" w:rsidP="00FC2D59">
      <w:pPr>
        <w:spacing w:after="160" w:line="259" w:lineRule="auto"/>
      </w:pPr>
      <w:r>
        <w:br w:type="page"/>
      </w:r>
    </w:p>
    <w:p w14:paraId="0D232A29" w14:textId="2580C926" w:rsidR="00FC2D59" w:rsidRDefault="00FC2D59" w:rsidP="00FC2D59">
      <w:pPr>
        <w:pStyle w:val="Heading2"/>
      </w:pPr>
      <w:bookmarkStart w:id="38" w:name="_Toc51017287"/>
      <w:r>
        <w:lastRenderedPageBreak/>
        <w:t>Contrail DPDK v</w:t>
      </w:r>
      <w:r w:rsidR="00E270AA">
        <w:t>R</w:t>
      </w:r>
      <w:r>
        <w:t>outer packet processing</w:t>
      </w:r>
      <w:bookmarkEnd w:id="38"/>
    </w:p>
    <w:p w14:paraId="783C4F64" w14:textId="77777777" w:rsidR="005151E0" w:rsidRDefault="005151E0" w:rsidP="00E270AA">
      <w:pPr>
        <w:pStyle w:val="Heading3"/>
      </w:pPr>
      <w:r>
        <w:t>Pipeling vs Run-to-completion model:</w:t>
      </w:r>
    </w:p>
    <w:p w14:paraId="31D94281" w14:textId="77777777" w:rsidR="004E131E" w:rsidRDefault="004E131E" w:rsidP="00E270AA"/>
    <w:p w14:paraId="1160E139" w14:textId="7FC283AF" w:rsidR="005151E0" w:rsidRDefault="005151E0" w:rsidP="00E270AA">
      <w:r>
        <w:t>Pipeling model is a model where a software is divided into multiple stages. Each</w:t>
      </w:r>
      <w:r w:rsidR="00E270AA">
        <w:t xml:space="preserve"> </w:t>
      </w:r>
      <w:r>
        <w:t>stage completes part of the processing and hands it over to the next stage and</w:t>
      </w:r>
      <w:r w:rsidR="00E270AA">
        <w:t xml:space="preserve"> </w:t>
      </w:r>
      <w:r>
        <w:t xml:space="preserve">so on. The way to handover is </w:t>
      </w:r>
      <w:r w:rsidR="00E270AA">
        <w:t>using</w:t>
      </w:r>
      <w:r>
        <w:t xml:space="preserve"> a FIFO between the stages.</w:t>
      </w:r>
      <w:r w:rsidR="004E131E">
        <w:t xml:space="preserve"> </w:t>
      </w:r>
      <w:r>
        <w:t xml:space="preserve">These FIFOs are potential latency killers. But the </w:t>
      </w:r>
      <w:r w:rsidR="00E270AA">
        <w:t>tradeoff</w:t>
      </w:r>
      <w:r>
        <w:t xml:space="preserve"> is that the</w:t>
      </w:r>
      <w:r w:rsidR="00E270AA">
        <w:t xml:space="preserve"> </w:t>
      </w:r>
      <w:r>
        <w:t>architecture is more robust to ensure more load balancing and more cache</w:t>
      </w:r>
      <w:r w:rsidR="00E270AA">
        <w:t xml:space="preserve"> </w:t>
      </w:r>
      <w:r>
        <w:t>friendly.</w:t>
      </w:r>
    </w:p>
    <w:p w14:paraId="4CAD1110" w14:textId="77777777" w:rsidR="005151E0" w:rsidRDefault="005151E0" w:rsidP="00E270AA"/>
    <w:p w14:paraId="5A793FD9" w14:textId="0A873450" w:rsidR="005151E0" w:rsidRDefault="005151E0" w:rsidP="00E270AA">
      <w:r>
        <w:t>Run-to-completion model is a model where the software does not have multiple</w:t>
      </w:r>
      <w:r w:rsidR="004E131E">
        <w:t xml:space="preserve"> </w:t>
      </w:r>
      <w:r>
        <w:t>stages and it does the entire processing in a single context or single stage.</w:t>
      </w:r>
    </w:p>
    <w:p w14:paraId="1F8D5446" w14:textId="20BAE932" w:rsidR="005151E0" w:rsidRDefault="005151E0" w:rsidP="00E270AA">
      <w:r>
        <w:t>There are no FIFOs here ensuring that latency overheads are less. But this may</w:t>
      </w:r>
      <w:r w:rsidR="004E131E">
        <w:t xml:space="preserve"> </w:t>
      </w:r>
      <w:r>
        <w:t>not be very cache friendly, specifically I-cache. Also, more constraints on</w:t>
      </w:r>
      <w:r w:rsidR="004E131E">
        <w:t xml:space="preserve"> </w:t>
      </w:r>
      <w:r>
        <w:t>load balancing needs to be imposed.</w:t>
      </w:r>
    </w:p>
    <w:p w14:paraId="0BE6CCD0" w14:textId="77777777" w:rsidR="005151E0" w:rsidRDefault="005151E0" w:rsidP="00E270AA"/>
    <w:p w14:paraId="4A522AA1" w14:textId="2258E3E8" w:rsidR="000713F5" w:rsidRDefault="005151E0" w:rsidP="00E270AA">
      <w:r>
        <w:t>Contrail vRouter uses a hybrid mode where it uses part pipelining and part run-to-completion there by ensuring good load balancing and also a reasonable latency. But is has a dependency on the FIFOs in the system.</w:t>
      </w:r>
    </w:p>
    <w:p w14:paraId="4C436A0B" w14:textId="1D516206" w:rsidR="000713F5" w:rsidRPr="000713F5" w:rsidRDefault="000713F5" w:rsidP="004E131E"/>
    <w:p w14:paraId="19152B15" w14:textId="27838C94" w:rsidR="00FC2D59" w:rsidRDefault="00FC2D59" w:rsidP="00FC2D59">
      <w:pPr>
        <w:pStyle w:val="Heading3"/>
      </w:pPr>
      <w:bookmarkStart w:id="39" w:name="_Toc51017288"/>
      <w:r>
        <w:t>Packets polling and processing</w:t>
      </w:r>
      <w:bookmarkEnd w:id="39"/>
    </w:p>
    <w:p w14:paraId="7CB4C448" w14:textId="4F0B6F13" w:rsidR="00715362" w:rsidRPr="00715362" w:rsidRDefault="00715362" w:rsidP="004E131E">
      <w:pPr>
        <w:pStyle w:val="BodyText"/>
      </w:pPr>
      <w:r>
        <w:t>During initialization of the NIC interface, vRouter configures it with the same number of queues as the number of forwarding cores it has. For example, if the vRouter has 5 forwarding cores, the number of Rx queues it configures to the NIC is 5. T</w:t>
      </w:r>
    </w:p>
    <w:p w14:paraId="5C228358" w14:textId="304C0B1A" w:rsidR="00FC2D59" w:rsidRDefault="00FC2D59" w:rsidP="00FC2D59">
      <w:pPr>
        <w:pStyle w:val="BodyText"/>
        <w:spacing w:before="0" w:after="0"/>
      </w:pPr>
      <w:r>
        <w:t>A vif queue is made up of two DPDK rings:</w:t>
      </w:r>
    </w:p>
    <w:p w14:paraId="3315A215" w14:textId="5B7C7152" w:rsidR="00FC2D59" w:rsidRDefault="00FC2D59" w:rsidP="004E131E">
      <w:pPr>
        <w:pStyle w:val="BodyText"/>
        <w:numPr>
          <w:ilvl w:val="0"/>
          <w:numId w:val="4"/>
        </w:numPr>
        <w:spacing w:before="0" w:after="0"/>
      </w:pPr>
      <w:r>
        <w:t>one RX ring: in which are stored packets received from a NIC to be processed by the v</w:t>
      </w:r>
      <w:r w:rsidR="00DE7552">
        <w:t>R</w:t>
      </w:r>
      <w:r>
        <w:t>outer</w:t>
      </w:r>
    </w:p>
    <w:p w14:paraId="5FF7D4AC" w14:textId="6578EC85" w:rsidR="00FC2D59" w:rsidRDefault="00FC2D59" w:rsidP="004E131E">
      <w:pPr>
        <w:pStyle w:val="BodyText"/>
        <w:numPr>
          <w:ilvl w:val="0"/>
          <w:numId w:val="4"/>
        </w:numPr>
        <w:spacing w:before="0" w:after="0"/>
      </w:pPr>
      <w:r>
        <w:t>one TX ring: in which are stored packets to be sent by the v</w:t>
      </w:r>
      <w:r w:rsidR="00DE7552">
        <w:t>R</w:t>
      </w:r>
      <w:r>
        <w:t>outer to a NIC</w:t>
      </w:r>
    </w:p>
    <w:p w14:paraId="41A6AA8B" w14:textId="77777777" w:rsidR="00FC2D59" w:rsidRDefault="00FC2D59" w:rsidP="00FC2D59">
      <w:pPr>
        <w:pStyle w:val="BodyText"/>
        <w:spacing w:before="0" w:after="0"/>
      </w:pPr>
    </w:p>
    <w:p w14:paraId="31E96B17" w14:textId="77777777" w:rsidR="00FC2D59" w:rsidRDefault="00EC6F6B" w:rsidP="00FC2D59">
      <w:pPr>
        <w:pStyle w:val="BodyText"/>
        <w:spacing w:before="0" w:after="0"/>
      </w:pPr>
      <w:r>
        <w:rPr>
          <w:noProof/>
        </w:rPr>
        <w:lastRenderedPageBreak/>
        <w:pict w14:anchorId="3C3E5463">
          <v:shape id="_x0000_i1034" type="#_x0000_t75" alt="" style="width:453.05pt;height:439.95pt;mso-width-percent:0;mso-height-percent:0;mso-width-percent:0;mso-height-percent:0">
            <v:imagedata r:id="rId26" o:title=""/>
          </v:shape>
        </w:pict>
      </w:r>
    </w:p>
    <w:p w14:paraId="62BE2DF7" w14:textId="77777777" w:rsidR="00FC2D59" w:rsidRDefault="00FC2D59" w:rsidP="00FC2D59">
      <w:pPr>
        <w:pStyle w:val="BodyText"/>
        <w:spacing w:before="0" w:after="0"/>
      </w:pPr>
    </w:p>
    <w:p w14:paraId="34F64A0D" w14:textId="5639EEBB" w:rsidR="00FC2D59" w:rsidRDefault="00FC2D59" w:rsidP="00FC2D59">
      <w:pPr>
        <w:pStyle w:val="BodyText"/>
        <w:spacing w:before="0" w:after="0"/>
      </w:pPr>
      <w:r>
        <w:t>Packets stored in vif RX rings are polled by a</w:t>
      </w:r>
      <w:r w:rsidR="008A4233">
        <w:t xml:space="preserve"> forwarding</w:t>
      </w:r>
      <w:r>
        <w:t xml:space="preserve"> </w:t>
      </w:r>
      <w:r w:rsidR="008A4233">
        <w:t>lcore</w:t>
      </w:r>
      <w:r>
        <w:t xml:space="preserve">. </w:t>
      </w:r>
      <w:r w:rsidR="004B4741">
        <w:t xml:space="preserve">There is a one-to-one mapping between forwarding cores and the NIC’s Rx queues. </w:t>
      </w:r>
      <w:r>
        <w:t xml:space="preserve">Then the polled packets are processed by a </w:t>
      </w:r>
      <w:r w:rsidR="008A4233">
        <w:t>the same lcore or different one (depending on the configuration)</w:t>
      </w:r>
      <w:r w:rsidR="003E5770">
        <w:t xml:space="preserve"> and then</w:t>
      </w:r>
      <w:r w:rsidR="008A4233">
        <w:t xml:space="preserve"> pushed to</w:t>
      </w:r>
      <w:r>
        <w:t xml:space="preserve"> a target vif</w:t>
      </w:r>
      <w:r w:rsidR="003E5770">
        <w:t>’s</w:t>
      </w:r>
      <w:r>
        <w:t xml:space="preserve"> TX ring.</w:t>
      </w:r>
    </w:p>
    <w:p w14:paraId="6783AF16" w14:textId="77777777" w:rsidR="00FC2D59" w:rsidRDefault="00FC2D59" w:rsidP="00FC2D59">
      <w:pPr>
        <w:pStyle w:val="BodyText"/>
        <w:spacing w:before="0" w:after="0"/>
      </w:pPr>
    </w:p>
    <w:p w14:paraId="6677A5D7" w14:textId="77777777" w:rsidR="00FC2D59" w:rsidRDefault="00FC2D59" w:rsidP="00FC2D59">
      <w:pPr>
        <w:pStyle w:val="BodyText"/>
        <w:spacing w:before="0" w:after="0"/>
      </w:pPr>
    </w:p>
    <w:p w14:paraId="172224D1" w14:textId="77777777" w:rsidR="00FC2D59" w:rsidRDefault="00EC6F6B" w:rsidP="00FC2D59">
      <w:pPr>
        <w:pStyle w:val="BodyText"/>
        <w:spacing w:before="0" w:after="0"/>
      </w:pPr>
      <w:r>
        <w:rPr>
          <w:noProof/>
        </w:rPr>
        <w:lastRenderedPageBreak/>
        <w:pict w14:anchorId="3E38360D">
          <v:shape id="_x0000_i1035" type="#_x0000_t75" alt="" style="width:453.05pt;height:217.4pt;mso-width-percent:0;mso-height-percent:0;mso-width-percent:0;mso-height-percent:0">
            <v:imagedata r:id="rId27" o:title=""/>
          </v:shape>
        </w:pict>
      </w:r>
      <w:commentRangeStart w:id="40"/>
      <w:commentRangeEnd w:id="40"/>
      <w:r w:rsidR="009D7F07">
        <w:rPr>
          <w:rStyle w:val="CommentReference"/>
        </w:rPr>
        <w:commentReference w:id="40"/>
      </w:r>
    </w:p>
    <w:p w14:paraId="13EB1522" w14:textId="77777777" w:rsidR="00FC2D59" w:rsidRDefault="00FC2D59" w:rsidP="00FC2D59">
      <w:pPr>
        <w:pStyle w:val="BodyText"/>
        <w:spacing w:before="0" w:after="0"/>
      </w:pPr>
    </w:p>
    <w:p w14:paraId="3C967D76" w14:textId="4FC3D660" w:rsidR="00FC2D59" w:rsidRDefault="00FC2D59" w:rsidP="00FC2D59">
      <w:pPr>
        <w:pStyle w:val="BodyText"/>
        <w:spacing w:before="0" w:after="0"/>
      </w:pPr>
      <w:r>
        <w:t>Each lcore10 and higher started by a DPDK v</w:t>
      </w:r>
      <w:r w:rsidR="00DE7552">
        <w:t>R</w:t>
      </w:r>
      <w:r>
        <w:t xml:space="preserve">outer is a polling a processing thread. They are running onto a single CPU listed </w:t>
      </w:r>
      <w:r w:rsidR="00DC7FED">
        <w:t xml:space="preserve">defined by </w:t>
      </w:r>
      <w:r>
        <w:t xml:space="preserve">CPU_LIST variable. We will use </w:t>
      </w:r>
      <w:r w:rsidR="00DC7FED">
        <w:t xml:space="preserve">interchangeably </w:t>
      </w:r>
      <w:r>
        <w:t xml:space="preserve">in the next sections the term </w:t>
      </w:r>
      <w:r w:rsidRPr="004E131E">
        <w:rPr>
          <w:b/>
          <w:bCs/>
        </w:rPr>
        <w:t>lcore</w:t>
      </w:r>
      <w:r>
        <w:t xml:space="preserve"> or </w:t>
      </w:r>
      <w:r w:rsidRPr="004E131E">
        <w:rPr>
          <w:b/>
          <w:bCs/>
        </w:rPr>
        <w:t>thread</w:t>
      </w:r>
      <w:r>
        <w:t xml:space="preserve"> to speak about a v</w:t>
      </w:r>
      <w:r w:rsidR="00DE7552">
        <w:t>R</w:t>
      </w:r>
      <w:r>
        <w:t>outer thread pinned to a single CPU.</w:t>
      </w:r>
    </w:p>
    <w:p w14:paraId="7457F5F9" w14:textId="77777777" w:rsidR="00FC2D59" w:rsidRDefault="00FC2D59" w:rsidP="00FC2D59">
      <w:pPr>
        <w:pStyle w:val="BodyText"/>
        <w:spacing w:before="0" w:after="0"/>
      </w:pPr>
    </w:p>
    <w:p w14:paraId="6D84570D" w14:textId="77777777" w:rsidR="00FC2D59" w:rsidRPr="00C82C58" w:rsidRDefault="00FC2D59" w:rsidP="00FC2D59">
      <w:pPr>
        <w:pStyle w:val="Heading3"/>
        <w:rPr>
          <w:lang w:val="fr-FR"/>
        </w:rPr>
      </w:pPr>
      <w:bookmarkStart w:id="41" w:name="_Toc51017289"/>
      <w:r w:rsidRPr="00C82C58">
        <w:rPr>
          <w:lang w:val="fr-FR"/>
        </w:rPr>
        <w:t>Single Queue versus Multi-Queue NIC</w:t>
      </w:r>
      <w:bookmarkEnd w:id="41"/>
    </w:p>
    <w:p w14:paraId="090C88D5" w14:textId="6081FB75" w:rsidR="00FC2D59" w:rsidRDefault="00FC2D59" w:rsidP="00FC2D59">
      <w:pPr>
        <w:pStyle w:val="BodyText"/>
        <w:spacing w:before="0" w:after="0"/>
        <w:rPr>
          <w:lang w:val="en-GB"/>
        </w:rPr>
      </w:pPr>
      <w:bookmarkStart w:id="42" w:name="_Hlk51189936"/>
      <w:bookmarkStart w:id="43" w:name="OLE_LINK1"/>
      <w:r w:rsidRPr="00C82C58">
        <w:rPr>
          <w:lang w:val="en-GB"/>
        </w:rPr>
        <w:t>NIC connected to v</w:t>
      </w:r>
      <w:r w:rsidR="00DE7552">
        <w:rPr>
          <w:lang w:val="en-GB"/>
        </w:rPr>
        <w:t>R</w:t>
      </w:r>
      <w:r w:rsidRPr="00C82C58">
        <w:rPr>
          <w:lang w:val="en-GB"/>
        </w:rPr>
        <w:t>outer (</w:t>
      </w:r>
      <w:commentRangeStart w:id="44"/>
      <w:r w:rsidRPr="00C82C58">
        <w:rPr>
          <w:lang w:val="en-GB"/>
        </w:rPr>
        <w:t>e</w:t>
      </w:r>
      <w:r>
        <w:rPr>
          <w:lang w:val="en-GB"/>
        </w:rPr>
        <w:t>ither physical or virtual</w:t>
      </w:r>
      <w:commentRangeEnd w:id="44"/>
      <w:r w:rsidR="000D2E11">
        <w:rPr>
          <w:rStyle w:val="CommentReference"/>
        </w:rPr>
        <w:commentReference w:id="44"/>
      </w:r>
      <w:r>
        <w:rPr>
          <w:lang w:val="en-GB"/>
        </w:rPr>
        <w:t>) can be configured to several queues</w:t>
      </w:r>
      <w:bookmarkEnd w:id="42"/>
      <w:bookmarkEnd w:id="43"/>
      <w:r>
        <w:rPr>
          <w:lang w:val="en-GB"/>
        </w:rPr>
        <w:t>.</w:t>
      </w:r>
    </w:p>
    <w:p w14:paraId="40EA17A4" w14:textId="07754588" w:rsidR="00FC2D59" w:rsidRDefault="00FC2D59" w:rsidP="00FC2D59">
      <w:pPr>
        <w:pStyle w:val="BodyText"/>
        <w:spacing w:before="0" w:after="0"/>
        <w:rPr>
          <w:lang w:val="en-GB"/>
        </w:rPr>
      </w:pPr>
      <w:r>
        <w:rPr>
          <w:lang w:val="en-GB"/>
        </w:rPr>
        <w:t>Each NIC queue is automatically pinned to a single v</w:t>
      </w:r>
      <w:r w:rsidR="00DE7552">
        <w:rPr>
          <w:lang w:val="en-GB"/>
        </w:rPr>
        <w:t>R</w:t>
      </w:r>
      <w:r>
        <w:rPr>
          <w:lang w:val="en-GB"/>
        </w:rPr>
        <w:t xml:space="preserve">outer </w:t>
      </w:r>
      <w:commentRangeStart w:id="45"/>
      <w:r>
        <w:rPr>
          <w:lang w:val="en-GB"/>
        </w:rPr>
        <w:t xml:space="preserve">polling and processing </w:t>
      </w:r>
      <w:commentRangeEnd w:id="45"/>
      <w:r w:rsidR="000D2E11">
        <w:rPr>
          <w:rStyle w:val="CommentReference"/>
        </w:rPr>
        <w:commentReference w:id="45"/>
      </w:r>
      <w:r>
        <w:rPr>
          <w:lang w:val="en-GB"/>
        </w:rPr>
        <w:t>thread (lcore10 and higher). Consequently, when a NIC is configured with only a single Q, all incoming and outgoing packets are processed by a single v</w:t>
      </w:r>
      <w:r w:rsidR="00DE7552">
        <w:rPr>
          <w:lang w:val="en-GB"/>
        </w:rPr>
        <w:t>R</w:t>
      </w:r>
      <w:r>
        <w:rPr>
          <w:lang w:val="en-GB"/>
        </w:rPr>
        <w:t xml:space="preserve">outer polling and processing threads. </w:t>
      </w:r>
    </w:p>
    <w:p w14:paraId="6F99B442" w14:textId="77777777" w:rsidR="00FC2D59" w:rsidRDefault="00FC2D59" w:rsidP="00FC2D59">
      <w:pPr>
        <w:pStyle w:val="BodyText"/>
        <w:spacing w:before="0" w:after="0"/>
        <w:rPr>
          <w:lang w:val="en-GB"/>
        </w:rPr>
      </w:pPr>
    </w:p>
    <w:p w14:paraId="76A54554" w14:textId="4A34B501" w:rsidR="00FC2D59" w:rsidRPr="00C82C58" w:rsidRDefault="00FC2D59" w:rsidP="00FC2D59">
      <w:pPr>
        <w:pStyle w:val="BodyText"/>
        <w:spacing w:before="0" w:after="0"/>
        <w:rPr>
          <w:lang w:val="en-GB"/>
        </w:rPr>
      </w:pPr>
      <w:commentRangeStart w:id="46"/>
      <w:commentRangeStart w:id="47"/>
      <w:r>
        <w:rPr>
          <w:lang w:val="en-GB"/>
        </w:rPr>
        <w:t xml:space="preserve">In order to avoid </w:t>
      </w:r>
      <w:r w:rsidR="00861C88">
        <w:rPr>
          <w:lang w:val="en-GB"/>
        </w:rPr>
        <w:t>binding</w:t>
      </w:r>
      <w:r>
        <w:rPr>
          <w:lang w:val="en-GB"/>
        </w:rPr>
        <w:t xml:space="preserve"> all single queue interfaces on the same polling and processing thread; each interface queue is pinned to a distinct v</w:t>
      </w:r>
      <w:r w:rsidR="00DE7552">
        <w:rPr>
          <w:lang w:val="en-GB"/>
        </w:rPr>
        <w:t>R</w:t>
      </w:r>
      <w:r>
        <w:rPr>
          <w:lang w:val="en-GB"/>
        </w:rPr>
        <w:t>outer lcore into a round robin manner when each interface is created. Single queue vif0/</w:t>
      </w:r>
      <w:r w:rsidR="00DC7FED">
        <w:rPr>
          <w:lang w:val="en-GB"/>
        </w:rPr>
        <w:t>3</w:t>
      </w:r>
      <w:r>
        <w:rPr>
          <w:lang w:val="en-GB"/>
        </w:rPr>
        <w:t xml:space="preserve"> is automatically pinned to lcore 10, single queue vif0/</w:t>
      </w:r>
      <w:r w:rsidR="00DC7FED">
        <w:rPr>
          <w:lang w:val="en-GB"/>
        </w:rPr>
        <w:t>4</w:t>
      </w:r>
      <w:r>
        <w:rPr>
          <w:lang w:val="en-GB"/>
        </w:rPr>
        <w:t xml:space="preserve"> is automatically pinned to lcore 11, and so on.</w:t>
      </w:r>
    </w:p>
    <w:p w14:paraId="3D61A35F" w14:textId="77777777" w:rsidR="00FC2D59" w:rsidRPr="00C82C58" w:rsidRDefault="00FC2D59" w:rsidP="00FC2D59">
      <w:pPr>
        <w:pStyle w:val="BodyText"/>
        <w:spacing w:before="0" w:after="0"/>
        <w:rPr>
          <w:lang w:val="en-GB"/>
        </w:rPr>
      </w:pPr>
      <w:r>
        <w:rPr>
          <w:lang w:val="en-GB"/>
        </w:rPr>
        <w:t>Hence the vRouter whole CPU power is automatically distributed among all the single queue interfaces. This distribution is automatically defined for each interface and is kept unchanged during all the interface life duration</w:t>
      </w:r>
      <w:commentRangeEnd w:id="46"/>
      <w:r w:rsidR="000D2E11">
        <w:rPr>
          <w:rStyle w:val="CommentReference"/>
        </w:rPr>
        <w:commentReference w:id="46"/>
      </w:r>
      <w:commentRangeEnd w:id="47"/>
      <w:r w:rsidR="00861C88">
        <w:rPr>
          <w:rStyle w:val="CommentReference"/>
        </w:rPr>
        <w:commentReference w:id="47"/>
      </w:r>
      <w:r>
        <w:rPr>
          <w:lang w:val="en-GB"/>
        </w:rPr>
        <w:t>.</w:t>
      </w:r>
    </w:p>
    <w:p w14:paraId="65C55717" w14:textId="77777777" w:rsidR="00FC2D59" w:rsidRDefault="00FC2D59" w:rsidP="00FC2D59">
      <w:pPr>
        <w:pStyle w:val="BodyText"/>
        <w:spacing w:before="0" w:after="0"/>
        <w:rPr>
          <w:lang w:val="en-GB"/>
        </w:rPr>
      </w:pPr>
    </w:p>
    <w:p w14:paraId="5EAAF68E" w14:textId="69A549FC" w:rsidR="00FC2D59" w:rsidRDefault="00FC2D59" w:rsidP="00FC2D59">
      <w:pPr>
        <w:pStyle w:val="BodyText"/>
        <w:spacing w:before="0" w:after="0"/>
        <w:rPr>
          <w:lang w:val="en-GB"/>
        </w:rPr>
      </w:pPr>
      <w:r>
        <w:rPr>
          <w:lang w:val="en-GB"/>
        </w:rPr>
        <w:t xml:space="preserve">When a NIC is configured with several queues, each single </w:t>
      </w:r>
      <w:r w:rsidR="00861C88">
        <w:rPr>
          <w:lang w:val="en-GB"/>
        </w:rPr>
        <w:t>queue</w:t>
      </w:r>
      <w:r>
        <w:rPr>
          <w:lang w:val="en-GB"/>
        </w:rPr>
        <w:t xml:space="preserve"> is bound to a distinct polling and processing thread (lcore). Hence the vRouter whole CPU power is automatically distributed among all the queues of a each multi queue interface.</w:t>
      </w:r>
    </w:p>
    <w:p w14:paraId="5FC18053" w14:textId="77777777" w:rsidR="00FC2D59" w:rsidRDefault="00FC2D59" w:rsidP="00FC2D59">
      <w:pPr>
        <w:pStyle w:val="BodyText"/>
        <w:spacing w:before="0" w:after="0"/>
        <w:rPr>
          <w:lang w:val="en-GB"/>
        </w:rPr>
      </w:pPr>
    </w:p>
    <w:p w14:paraId="1D64C8B8" w14:textId="71CBC7B7" w:rsidR="00FC2D59" w:rsidRDefault="00FC2D59" w:rsidP="00FC2D59">
      <w:pPr>
        <w:pStyle w:val="BodyText"/>
        <w:spacing w:before="0" w:after="0"/>
        <w:rPr>
          <w:lang w:val="en-GB"/>
        </w:rPr>
      </w:pPr>
      <w:r>
        <w:rPr>
          <w:lang w:val="en-GB"/>
        </w:rPr>
        <w:t>Even if there is no hard rule that prevent a user to configure a different number of queue on a NIC as the number of lcores (polling and processing threads) configured on the v</w:t>
      </w:r>
      <w:r w:rsidR="00DE7552">
        <w:rPr>
          <w:lang w:val="en-GB"/>
        </w:rPr>
        <w:t>R</w:t>
      </w:r>
      <w:r>
        <w:rPr>
          <w:lang w:val="en-GB"/>
        </w:rPr>
        <w:t>outer; the best scenario is to configure each multi queue NIC with a same number of queue as the number of configured polling and processing threads on the v</w:t>
      </w:r>
      <w:r w:rsidR="00DE7552">
        <w:rPr>
          <w:lang w:val="en-GB"/>
        </w:rPr>
        <w:t>R</w:t>
      </w:r>
      <w:r>
        <w:rPr>
          <w:lang w:val="en-GB"/>
        </w:rPr>
        <w:t>outer.</w:t>
      </w:r>
    </w:p>
    <w:p w14:paraId="3E750925" w14:textId="77777777" w:rsidR="00FC2D59" w:rsidRPr="00C82C58" w:rsidRDefault="00FC2D59" w:rsidP="00FC2D59">
      <w:pPr>
        <w:pStyle w:val="BodyText"/>
        <w:spacing w:before="0" w:after="0"/>
        <w:rPr>
          <w:lang w:val="en-GB"/>
        </w:rPr>
      </w:pPr>
    </w:p>
    <w:p w14:paraId="2AECA32A" w14:textId="77777777" w:rsidR="00FC2D59" w:rsidRDefault="00EC6F6B" w:rsidP="00FC2D59">
      <w:pPr>
        <w:pStyle w:val="BodyText"/>
        <w:spacing w:before="0" w:after="0"/>
      </w:pPr>
      <w:r>
        <w:rPr>
          <w:noProof/>
        </w:rPr>
        <w:lastRenderedPageBreak/>
        <w:pict w14:anchorId="0D7E73A2">
          <v:shape id="_x0000_i1036" type="#_x0000_t75" alt="" style="width:453.05pt;height:414.7pt;mso-width-percent:0;mso-height-percent:0;mso-width-percent:0;mso-height-percent:0">
            <v:imagedata r:id="rId28" o:title=""/>
          </v:shape>
        </w:pict>
      </w:r>
    </w:p>
    <w:p w14:paraId="533C4A1D" w14:textId="77777777" w:rsidR="00FC2D59" w:rsidRDefault="00FC2D59" w:rsidP="00FC2D59">
      <w:pPr>
        <w:pStyle w:val="BodyText"/>
        <w:spacing w:before="0" w:after="0"/>
      </w:pPr>
    </w:p>
    <w:p w14:paraId="4AF41BCB" w14:textId="099BB34B" w:rsidR="00FC2D59" w:rsidRDefault="00861C88" w:rsidP="00FC2D59">
      <w:pPr>
        <w:pStyle w:val="BodyText"/>
        <w:spacing w:before="0" w:after="0"/>
      </w:pPr>
      <w:r>
        <w:t>NOTE: W</w:t>
      </w:r>
      <w:r w:rsidR="00FC2D59">
        <w:t>e also have to take into consideration that currently the DPDK v</w:t>
      </w:r>
      <w:r w:rsidR="00DE7552">
        <w:t>R</w:t>
      </w:r>
      <w:r w:rsidR="00FC2D59">
        <w:t xml:space="preserve">outer is unable to process correctly a multi queue NIC which is configured with more queues than the number of </w:t>
      </w:r>
      <w:r w:rsidR="00FC2D59">
        <w:rPr>
          <w:lang w:val="en-GB"/>
        </w:rPr>
        <w:t>polling and processing</w:t>
      </w:r>
      <w:r w:rsidR="00FC2D59">
        <w:t xml:space="preserve"> threads configured on the v</w:t>
      </w:r>
      <w:r w:rsidR="00DE7552">
        <w:t>R</w:t>
      </w:r>
      <w:r w:rsidR="00FC2D59">
        <w:t>outer.</w:t>
      </w:r>
    </w:p>
    <w:p w14:paraId="11DB0BBF" w14:textId="77777777" w:rsidR="00FC2D59" w:rsidRDefault="00FC2D59" w:rsidP="00FC2D59">
      <w:pPr>
        <w:pStyle w:val="BodyText"/>
        <w:spacing w:before="0" w:after="0"/>
      </w:pPr>
    </w:p>
    <w:p w14:paraId="1B5E5F6D" w14:textId="77777777" w:rsidR="00FC2D59" w:rsidRDefault="00FC2D59" w:rsidP="00FC2D59">
      <w:pPr>
        <w:spacing w:after="160" w:line="259" w:lineRule="auto"/>
      </w:pPr>
      <w:r>
        <w:br w:type="page"/>
      </w:r>
    </w:p>
    <w:p w14:paraId="0E7FA58D" w14:textId="77777777" w:rsidR="00FC2D59" w:rsidRDefault="00FC2D59" w:rsidP="00FC2D59">
      <w:pPr>
        <w:pStyle w:val="Heading3"/>
      </w:pPr>
      <w:bookmarkStart w:id="48" w:name="_Toc51017290"/>
      <w:commentRangeStart w:id="49"/>
      <w:r>
        <w:lastRenderedPageBreak/>
        <w:t>MPLS over GRE overlay</w:t>
      </w:r>
      <w:bookmarkEnd w:id="48"/>
      <w:commentRangeEnd w:id="49"/>
      <w:r w:rsidR="000D2E11">
        <w:rPr>
          <w:rStyle w:val="CommentReference"/>
          <w:rFonts w:asciiTheme="minorHAnsi" w:eastAsiaTheme="minorHAnsi" w:hAnsiTheme="minorHAnsi" w:cstheme="minorBidi"/>
          <w:b w:val="0"/>
          <w:bCs w:val="0"/>
          <w:color w:val="auto"/>
        </w:rPr>
        <w:commentReference w:id="49"/>
      </w:r>
    </w:p>
    <w:p w14:paraId="51FEDA9A" w14:textId="77777777" w:rsidR="00FC2D59" w:rsidRDefault="00FC2D59" w:rsidP="00FC2D59">
      <w:pPr>
        <w:pStyle w:val="BodyText"/>
        <w:spacing w:before="0" w:after="0"/>
      </w:pPr>
    </w:p>
    <w:p w14:paraId="3915319E" w14:textId="77777777" w:rsidR="00FC2D59" w:rsidRDefault="00FC2D59" w:rsidP="00FC2D59">
      <w:pPr>
        <w:pStyle w:val="BodyText"/>
        <w:spacing w:before="0" w:after="0"/>
      </w:pPr>
      <w:r>
        <w:t>Incoming overlay encapsulated packets are received on the Compute physical Network Interface Card, usually a Bond made up of 2 NICs, used for user packets transport.</w:t>
      </w:r>
    </w:p>
    <w:p w14:paraId="7D1D54E9" w14:textId="77777777" w:rsidR="00FC2D59" w:rsidRDefault="00FC2D59" w:rsidP="00FC2D59">
      <w:pPr>
        <w:pStyle w:val="BodyText"/>
        <w:spacing w:before="0" w:after="0"/>
      </w:pPr>
    </w:p>
    <w:p w14:paraId="694F58AA" w14:textId="6D777EA9" w:rsidR="00FC2D59" w:rsidRDefault="00FC2D59" w:rsidP="00FC2D59">
      <w:pPr>
        <w:pStyle w:val="BodyText"/>
        <w:spacing w:before="0" w:after="0"/>
      </w:pPr>
      <w:r>
        <w:t>Incoming Overlay packets are placed into Physical NIC queues using DPDK RSS (Received Side Scaling) hashing algorithm. A v</w:t>
      </w:r>
      <w:r w:rsidR="00861C88">
        <w:t>R</w:t>
      </w:r>
      <w:r>
        <w:t xml:space="preserve">outer startup are created (with the help of the physical NIC PMD) as many </w:t>
      </w:r>
      <w:commentRangeStart w:id="50"/>
      <w:commentRangeStart w:id="51"/>
      <w:r>
        <w:t xml:space="preserve">DPDK queues </w:t>
      </w:r>
      <w:commentRangeEnd w:id="50"/>
      <w:r w:rsidR="009C227A">
        <w:rPr>
          <w:rStyle w:val="CommentReference"/>
        </w:rPr>
        <w:commentReference w:id="50"/>
      </w:r>
      <w:commentRangeEnd w:id="51"/>
      <w:r w:rsidR="00861C88">
        <w:rPr>
          <w:rStyle w:val="CommentReference"/>
        </w:rPr>
        <w:commentReference w:id="51"/>
      </w:r>
      <w:r>
        <w:t>(both RX and TX rings) as the number of v</w:t>
      </w:r>
      <w:r w:rsidR="00861C88">
        <w:t>R</w:t>
      </w:r>
      <w:r>
        <w:t>outer allocated polling and processing cores.</w:t>
      </w:r>
    </w:p>
    <w:p w14:paraId="240972DC" w14:textId="77777777" w:rsidR="00FC2D59" w:rsidRDefault="00FC2D59" w:rsidP="00FC2D59">
      <w:pPr>
        <w:pStyle w:val="BodyText"/>
        <w:spacing w:before="0" w:after="0"/>
      </w:pPr>
    </w:p>
    <w:p w14:paraId="19883A7D" w14:textId="391ED5E5" w:rsidR="00FC2D59" w:rsidRDefault="00FC2D59" w:rsidP="00FC2D59">
      <w:pPr>
        <w:pStyle w:val="BodyText"/>
        <w:spacing w:before="0" w:after="0"/>
      </w:pPr>
      <w:r>
        <w:t xml:space="preserve">The hashing algorithm </w:t>
      </w:r>
      <w:r w:rsidR="00FE2732">
        <w:t>for MPLSoGRE packet only use</w:t>
      </w:r>
      <w:r>
        <w:t xml:space="preserve"> 4 tuple values: IP source, IP destination, source port and destination port. Unfortunately, the entropy of these 4 values is low when GRE is used.</w:t>
      </w:r>
    </w:p>
    <w:p w14:paraId="1A389BB6" w14:textId="77777777" w:rsidR="00FC2D59" w:rsidRDefault="00FC2D59" w:rsidP="00FC2D59">
      <w:pPr>
        <w:pStyle w:val="BodyText"/>
        <w:spacing w:before="0" w:after="0"/>
      </w:pPr>
      <w:r>
        <w:t>Indeed, the 4 tuple values is kept the same between 2 different compute nodes.</w:t>
      </w:r>
    </w:p>
    <w:p w14:paraId="08BA67D7" w14:textId="77777777" w:rsidR="00FC2D59" w:rsidRDefault="00FC2D59" w:rsidP="00FC2D59">
      <w:pPr>
        <w:pStyle w:val="BodyText"/>
        <w:spacing w:before="0" w:after="0"/>
      </w:pPr>
      <w:r>
        <w:t>All packets coming from different Virtual Machines located on a same compute node will be bound to the same 4 tuple value. Hence, the hashing algorithm will provide an identical value for all network flows coming from each single compute.</w:t>
      </w:r>
    </w:p>
    <w:p w14:paraId="722E6AF5" w14:textId="77777777" w:rsidR="00FC2D59" w:rsidRDefault="00FC2D59" w:rsidP="00FC2D59">
      <w:pPr>
        <w:pStyle w:val="BodyText"/>
        <w:spacing w:before="0" w:after="0"/>
      </w:pPr>
    </w:p>
    <w:p w14:paraId="79CA409F" w14:textId="77777777" w:rsidR="00FC2D59" w:rsidRDefault="00EC6F6B" w:rsidP="00FC2D59">
      <w:pPr>
        <w:pStyle w:val="BodyText"/>
        <w:spacing w:before="0" w:after="0"/>
      </w:pPr>
      <w:r>
        <w:rPr>
          <w:noProof/>
        </w:rPr>
        <w:pict w14:anchorId="4726B856">
          <v:shape id="_x0000_i1037" type="#_x0000_t75" alt="" style="width:453.05pt;height:167.85pt;mso-width-percent:0;mso-height-percent:0;mso-width-percent:0;mso-height-percent:0">
            <v:imagedata r:id="rId29" o:title=""/>
          </v:shape>
        </w:pict>
      </w:r>
    </w:p>
    <w:p w14:paraId="5F1E0B45" w14:textId="77777777" w:rsidR="00FC2D59" w:rsidRDefault="00FC2D59" w:rsidP="00FC2D59">
      <w:pPr>
        <w:pStyle w:val="BodyText"/>
        <w:spacing w:before="0" w:after="0"/>
      </w:pPr>
    </w:p>
    <w:p w14:paraId="1EA34B7B" w14:textId="1BA93B73" w:rsidR="00FC2D59" w:rsidRDefault="00FC2D59" w:rsidP="00FC2D59">
      <w:pPr>
        <w:pStyle w:val="BodyText"/>
        <w:spacing w:before="0" w:after="0"/>
      </w:pPr>
      <w:r>
        <w:t>Consequently, all packets coming from Virtual Machines located on a same compute will be received only in one DPDK RX ring of the vif0/0 interface (v</w:t>
      </w:r>
      <w:r w:rsidR="00DE7552">
        <w:t>R</w:t>
      </w:r>
      <w:r>
        <w:t>outer interface connected to the underlay network).</w:t>
      </w:r>
    </w:p>
    <w:p w14:paraId="7993795C" w14:textId="77777777" w:rsidR="00FC2D59" w:rsidRDefault="00FC2D59" w:rsidP="00FC2D59">
      <w:pPr>
        <w:pStyle w:val="BodyText"/>
        <w:spacing w:before="0" w:after="0"/>
      </w:pPr>
    </w:p>
    <w:p w14:paraId="29A3A9CC" w14:textId="0CD59AE4" w:rsidR="00FC2D59" w:rsidRDefault="00FC2D59" w:rsidP="00FC2D59">
      <w:pPr>
        <w:pStyle w:val="BodyText"/>
        <w:spacing w:before="0" w:after="0"/>
      </w:pPr>
      <w:r>
        <w:t>So, incoming MPLS GRE overlay packets are not well balanced onto the different polling and processing threads (lcores) the v</w:t>
      </w:r>
      <w:r w:rsidR="00DE7552">
        <w:t>R</w:t>
      </w:r>
      <w:r>
        <w:t>outer is fitted with. Therefore when MPLS GRE overlay is used</w:t>
      </w:r>
      <w:r w:rsidR="00FE2732">
        <w:t>,</w:t>
      </w:r>
      <w:r>
        <w:t xml:space="preserve"> it has been chosen to perform the packet processing (packet transformation and delivery in a vif TX ring) onto a different lcore than those used for the packet polling (retrieve a packet from a vif0/0 RX ring).</w:t>
      </w:r>
    </w:p>
    <w:p w14:paraId="06B5B5D4" w14:textId="77777777" w:rsidR="00FC2D59" w:rsidRDefault="00FC2D59" w:rsidP="00FC2D59">
      <w:pPr>
        <w:pStyle w:val="BodyText"/>
        <w:spacing w:before="0" w:after="0"/>
      </w:pPr>
    </w:p>
    <w:p w14:paraId="040D3AC5" w14:textId="77777777" w:rsidR="00FC2D59" w:rsidRDefault="00FC2D59" w:rsidP="00FC2D59">
      <w:pPr>
        <w:pStyle w:val="BodyText"/>
        <w:spacing w:before="0" w:after="0"/>
      </w:pPr>
      <w:r>
        <w:t>A DPDK pipeline model is then used. A first lcore is only performing packet polling, a second one is performing the packet processing. Some internal queues are setup in order to store packets that have been polled by the polling lcore thread and that are waiting to be processed by the processing lcore thread.</w:t>
      </w:r>
    </w:p>
    <w:p w14:paraId="0A944640" w14:textId="77777777" w:rsidR="00FC2D59" w:rsidRDefault="00FC2D59" w:rsidP="00FC2D59">
      <w:pPr>
        <w:pStyle w:val="BodyText"/>
        <w:spacing w:before="0" w:after="0"/>
      </w:pPr>
    </w:p>
    <w:p w14:paraId="7557BEF1" w14:textId="77777777" w:rsidR="00FC2D59" w:rsidRDefault="00FC2D59" w:rsidP="00FC2D59">
      <w:pPr>
        <w:pStyle w:val="BodyText"/>
        <w:spacing w:before="0" w:after="0"/>
      </w:pPr>
      <w:r>
        <w:t>A hash algorithm is applied onto the decapsulated packet (inner packet) in order to select one of the internal queues that are each handled by a single processing lcore thread.</w:t>
      </w:r>
    </w:p>
    <w:p w14:paraId="42451E82" w14:textId="77777777" w:rsidR="00FC2D59" w:rsidRDefault="00FC2D59" w:rsidP="00FC2D59">
      <w:pPr>
        <w:pStyle w:val="BodyText"/>
        <w:spacing w:before="0" w:after="0"/>
      </w:pPr>
    </w:p>
    <w:p w14:paraId="70B03DE9" w14:textId="77777777" w:rsidR="00FC2D59" w:rsidRDefault="00FC2D59" w:rsidP="00FC2D59">
      <w:pPr>
        <w:pStyle w:val="BodyText"/>
        <w:spacing w:before="0" w:after="0"/>
      </w:pPr>
      <w:r>
        <w:t>Thanks to this mechanism, even if few compute nodes are used into the physical infrastructure and user packets carried with MPLS over GRE overlay protocol, all vRouter allocated CPU are used.</w:t>
      </w:r>
    </w:p>
    <w:p w14:paraId="344407EF" w14:textId="77777777" w:rsidR="00FC2D59" w:rsidRDefault="00FC2D59" w:rsidP="00FC2D59">
      <w:pPr>
        <w:pStyle w:val="BodyText"/>
        <w:spacing w:before="0" w:after="0"/>
      </w:pPr>
    </w:p>
    <w:p w14:paraId="30F13211" w14:textId="77777777" w:rsidR="00FC2D59" w:rsidRDefault="00FC2D59" w:rsidP="00FC2D59">
      <w:pPr>
        <w:pStyle w:val="Heading3"/>
      </w:pPr>
      <w:bookmarkStart w:id="52" w:name="_Toc51017291"/>
      <w:r>
        <w:t>UDP overlay (VxLAN or MPLS over UDP)</w:t>
      </w:r>
      <w:bookmarkEnd w:id="52"/>
    </w:p>
    <w:p w14:paraId="301A92A3" w14:textId="77777777" w:rsidR="00FC2D59" w:rsidRDefault="00FC2D59" w:rsidP="00FC2D59">
      <w:pPr>
        <w:pStyle w:val="BodyText"/>
        <w:spacing w:before="0" w:after="0"/>
      </w:pPr>
    </w:p>
    <w:p w14:paraId="0678569A" w14:textId="77777777" w:rsidR="00FC2D59" w:rsidRDefault="00FC2D59" w:rsidP="00FC2D59">
      <w:pPr>
        <w:pStyle w:val="BodyText"/>
        <w:spacing w:before="0" w:after="0"/>
      </w:pPr>
      <w:r>
        <w:t>When an UDP overlay protocol is used (MPLS over GRE or VxLAN) we have a better entropy. Indeed, even if few computes are used, the sending compute can create diversity using some distinct values in the UDP source port of overlay packet.</w:t>
      </w:r>
    </w:p>
    <w:p w14:paraId="519F0E30" w14:textId="77777777" w:rsidR="00FC2D59" w:rsidRDefault="00FC2D59" w:rsidP="00FC2D59">
      <w:pPr>
        <w:pStyle w:val="BodyText"/>
        <w:spacing w:before="0" w:after="0"/>
      </w:pPr>
    </w:p>
    <w:p w14:paraId="5DF022C6" w14:textId="77777777" w:rsidR="00FC2D59" w:rsidRDefault="00FC2D59" w:rsidP="00FC2D59">
      <w:pPr>
        <w:pStyle w:val="BodyText"/>
        <w:spacing w:before="0" w:after="0"/>
      </w:pPr>
      <w:r>
        <w:t>Different network flows coming from a same virtual remote machine will generate different RSS hash results.</w:t>
      </w:r>
    </w:p>
    <w:p w14:paraId="6072EFE0" w14:textId="77777777" w:rsidR="00FC2D59" w:rsidRDefault="00FC2D59" w:rsidP="00FC2D59">
      <w:pPr>
        <w:pStyle w:val="BodyText"/>
        <w:spacing w:before="0" w:after="0"/>
      </w:pPr>
    </w:p>
    <w:p w14:paraId="34695E6F" w14:textId="77777777" w:rsidR="00FC2D59" w:rsidRDefault="00EC6F6B" w:rsidP="00FC2D59">
      <w:pPr>
        <w:pStyle w:val="BodyText"/>
        <w:spacing w:before="0" w:after="0"/>
      </w:pPr>
      <w:r>
        <w:rPr>
          <w:noProof/>
        </w:rPr>
        <w:pict w14:anchorId="337A94B5">
          <v:shape id="_x0000_i1038" type="#_x0000_t75" alt="" style="width:453.5pt;height:169.7pt;mso-width-percent:0;mso-height-percent:0;mso-width-percent:0;mso-height-percent:0">
            <v:imagedata r:id="rId30" o:title=""/>
          </v:shape>
        </w:pict>
      </w:r>
    </w:p>
    <w:p w14:paraId="49589E0B" w14:textId="77777777" w:rsidR="00FC2D59" w:rsidRDefault="00FC2D59" w:rsidP="00FC2D59">
      <w:pPr>
        <w:pStyle w:val="BodyText"/>
        <w:spacing w:before="0" w:after="0"/>
      </w:pPr>
    </w:p>
    <w:p w14:paraId="67B3DE0A" w14:textId="7AAEE0CC" w:rsidR="00FC2D59" w:rsidRDefault="00FC2D59" w:rsidP="00FC2D59">
      <w:pPr>
        <w:pStyle w:val="BodyText"/>
        <w:spacing w:before="0" w:after="0"/>
      </w:pPr>
      <w:r>
        <w:t>Consequently, incoming overlay packets are balanced onto all the DPDK RX rings configured for the physical interface. It is useless to split polling and processing steps. Therefore when an UDP overly protocol is used to transport user packets between compute nodes</w:t>
      </w:r>
      <w:r w:rsidR="00FE2732">
        <w:t>,</w:t>
      </w:r>
      <w:r>
        <w:t xml:space="preserve"> the v</w:t>
      </w:r>
      <w:r w:rsidR="00C90D91">
        <w:t>R</w:t>
      </w:r>
      <w:r>
        <w:t>outer is using the same lcore for both polling and processing steps of each packet.</w:t>
      </w:r>
    </w:p>
    <w:p w14:paraId="7A5A21DC" w14:textId="77777777" w:rsidR="00FC2D59" w:rsidRDefault="00FC2D59" w:rsidP="00FC2D59">
      <w:pPr>
        <w:pStyle w:val="BodyText"/>
        <w:spacing w:before="0" w:after="0"/>
      </w:pPr>
    </w:p>
    <w:p w14:paraId="6ED1FB44" w14:textId="08DCD6F7" w:rsidR="00FC2D59" w:rsidRDefault="00FC2D59" w:rsidP="00FC2D59">
      <w:pPr>
        <w:pStyle w:val="BodyText"/>
        <w:spacing w:before="0" w:after="0"/>
      </w:pPr>
      <w:r>
        <w:t>It is more efficient to use UDP overlay protocols. Performance reached with a same DPDK v</w:t>
      </w:r>
      <w:r w:rsidR="00C90D91">
        <w:t>R</w:t>
      </w:r>
      <w:r>
        <w:t>outer configuration is higher when an UDP overlay protocol is chosen instead of MPLS over GRE.</w:t>
      </w:r>
    </w:p>
    <w:p w14:paraId="08A153C5" w14:textId="77777777" w:rsidR="00FC2D59" w:rsidRDefault="00FC2D59" w:rsidP="00FC2D59">
      <w:pPr>
        <w:pStyle w:val="BodyText"/>
        <w:spacing w:before="0" w:after="0"/>
      </w:pPr>
    </w:p>
    <w:p w14:paraId="30176DFB" w14:textId="77777777" w:rsidR="00FC2D59" w:rsidRDefault="00FC2D59" w:rsidP="00FC2D59">
      <w:pPr>
        <w:spacing w:after="160" w:line="259" w:lineRule="auto"/>
        <w:rPr>
          <w:rFonts w:asciiTheme="majorHAnsi" w:eastAsiaTheme="majorEastAsia" w:hAnsiTheme="majorHAnsi" w:cstheme="majorBidi"/>
          <w:b/>
          <w:bCs/>
          <w:color w:val="4472C4" w:themeColor="accent1"/>
          <w:sz w:val="28"/>
          <w:szCs w:val="28"/>
        </w:rPr>
      </w:pPr>
      <w:r>
        <w:br w:type="page"/>
      </w:r>
    </w:p>
    <w:p w14:paraId="0DE2FF9E" w14:textId="77777777" w:rsidR="00FC2D59" w:rsidRDefault="00FC2D59" w:rsidP="00FC2D59">
      <w:pPr>
        <w:pStyle w:val="Heading2"/>
      </w:pPr>
      <w:bookmarkStart w:id="53" w:name="_Toc51017292"/>
      <w:r>
        <w:lastRenderedPageBreak/>
        <w:t>Supported scenarios</w:t>
      </w:r>
      <w:bookmarkEnd w:id="53"/>
    </w:p>
    <w:p w14:paraId="5875042C" w14:textId="77777777" w:rsidR="00FC2D59" w:rsidRDefault="00FC2D59" w:rsidP="00FC2D59">
      <w:pPr>
        <w:pStyle w:val="BodyText"/>
        <w:spacing w:before="0" w:after="0"/>
      </w:pPr>
    </w:p>
    <w:p w14:paraId="1C2DF988" w14:textId="1EA5AE7C" w:rsidR="00FC2D59" w:rsidRDefault="00FC2D59" w:rsidP="00FC2D59">
      <w:pPr>
        <w:pStyle w:val="BodyText"/>
        <w:spacing w:before="0" w:after="0"/>
        <w:rPr>
          <w:lang w:val="en-GB"/>
        </w:rPr>
      </w:pPr>
      <w:r w:rsidRPr="001B23EC">
        <w:rPr>
          <w:lang w:val="en-GB"/>
        </w:rPr>
        <w:t>A contrail DPDK v</w:t>
      </w:r>
      <w:r w:rsidR="00C90D91">
        <w:rPr>
          <w:lang w:val="en-GB"/>
        </w:rPr>
        <w:t>R</w:t>
      </w:r>
      <w:r w:rsidRPr="001B23EC">
        <w:rPr>
          <w:lang w:val="en-GB"/>
        </w:rPr>
        <w:t xml:space="preserve">outer </w:t>
      </w:r>
      <w:r>
        <w:rPr>
          <w:lang w:val="en-GB"/>
        </w:rPr>
        <w:t xml:space="preserve">is able to collect DPDK virtual machines as well as Linux Kernel packet processing virtual machines. </w:t>
      </w:r>
      <w:commentRangeStart w:id="54"/>
      <w:commentRangeStart w:id="55"/>
      <w:r>
        <w:rPr>
          <w:lang w:val="en-GB"/>
        </w:rPr>
        <w:t>Likewise, a contrail Kernel v</w:t>
      </w:r>
      <w:r w:rsidR="00C90D91">
        <w:rPr>
          <w:lang w:val="en-GB"/>
        </w:rPr>
        <w:t>R</w:t>
      </w:r>
      <w:r>
        <w:rPr>
          <w:lang w:val="en-GB"/>
        </w:rPr>
        <w:t>outer is also able to collect both DPDK and non DPDK virtual machines</w:t>
      </w:r>
      <w:commentRangeEnd w:id="54"/>
      <w:r w:rsidR="00E16557">
        <w:rPr>
          <w:rStyle w:val="CommentReference"/>
        </w:rPr>
        <w:commentReference w:id="54"/>
      </w:r>
      <w:commentRangeEnd w:id="55"/>
      <w:r w:rsidR="00861C88">
        <w:rPr>
          <w:rStyle w:val="CommentReference"/>
        </w:rPr>
        <w:commentReference w:id="55"/>
      </w:r>
      <w:r>
        <w:rPr>
          <w:lang w:val="en-GB"/>
        </w:rPr>
        <w:t>.</w:t>
      </w:r>
    </w:p>
    <w:p w14:paraId="2ACA9F50" w14:textId="77777777" w:rsidR="00FC2D59" w:rsidRDefault="00FC2D59" w:rsidP="00FC2D59">
      <w:pPr>
        <w:pStyle w:val="BodyText"/>
        <w:spacing w:before="0" w:after="0"/>
        <w:rPr>
          <w:lang w:val="en-GB"/>
        </w:rPr>
      </w:pPr>
    </w:p>
    <w:p w14:paraId="3A4E8FC9" w14:textId="77777777" w:rsidR="00FC2D59" w:rsidRDefault="00EC6F6B" w:rsidP="00FC2D59">
      <w:pPr>
        <w:pStyle w:val="BodyText"/>
        <w:spacing w:before="0" w:after="0"/>
      </w:pPr>
      <w:r>
        <w:rPr>
          <w:noProof/>
        </w:rPr>
        <w:pict w14:anchorId="00A7B8F4">
          <v:shape id="_x0000_i1039" type="#_x0000_t75" alt="" style="width:453.5pt;height:377.3pt;mso-width-percent:0;mso-height-percent:0;mso-width-percent:0;mso-height-percent:0">
            <v:imagedata r:id="rId31" o:title=""/>
          </v:shape>
        </w:pict>
      </w:r>
    </w:p>
    <w:p w14:paraId="72EEF60C" w14:textId="77777777" w:rsidR="00FC2D59" w:rsidRDefault="00FC2D59" w:rsidP="00FC2D59">
      <w:pPr>
        <w:pStyle w:val="BodyText"/>
        <w:spacing w:before="0" w:after="0"/>
      </w:pPr>
    </w:p>
    <w:p w14:paraId="54621701" w14:textId="77777777" w:rsidR="00FC2D59" w:rsidRDefault="00FC2D59" w:rsidP="00FC2D59">
      <w:pPr>
        <w:pStyle w:val="BodyText"/>
        <w:spacing w:before="0" w:after="0"/>
      </w:pPr>
      <w:commentRangeStart w:id="56"/>
      <w:commentRangeStart w:id="57"/>
      <w:r>
        <w:t>But only two scenarios are really making sense:</w:t>
      </w:r>
    </w:p>
    <w:p w14:paraId="521969E3" w14:textId="580433B3" w:rsidR="00FC2D59" w:rsidRDefault="00FC2D59" w:rsidP="00FC2D59">
      <w:pPr>
        <w:pStyle w:val="BodyText"/>
        <w:numPr>
          <w:ilvl w:val="0"/>
          <w:numId w:val="2"/>
        </w:numPr>
        <w:spacing w:before="0" w:after="0"/>
        <w:rPr>
          <w:lang w:val="fr-FR"/>
        </w:rPr>
      </w:pPr>
      <w:r w:rsidRPr="001B23EC">
        <w:rPr>
          <w:lang w:val="fr-FR"/>
        </w:rPr>
        <w:t>Kernel mode v</w:t>
      </w:r>
      <w:r w:rsidR="00C90D91">
        <w:rPr>
          <w:lang w:val="fr-FR"/>
        </w:rPr>
        <w:t>R</w:t>
      </w:r>
      <w:r w:rsidRPr="001B23EC">
        <w:rPr>
          <w:lang w:val="fr-FR"/>
        </w:rPr>
        <w:t>outer collecting K</w:t>
      </w:r>
      <w:r>
        <w:rPr>
          <w:lang w:val="fr-FR"/>
        </w:rPr>
        <w:t>ernel mode virtual machines</w:t>
      </w:r>
    </w:p>
    <w:p w14:paraId="34001237" w14:textId="522079A8" w:rsidR="00FC2D59" w:rsidRPr="001B23EC" w:rsidRDefault="00FC2D59" w:rsidP="00FC2D59">
      <w:pPr>
        <w:pStyle w:val="BodyText"/>
        <w:numPr>
          <w:ilvl w:val="0"/>
          <w:numId w:val="2"/>
        </w:numPr>
        <w:spacing w:before="0" w:after="0"/>
        <w:rPr>
          <w:lang w:val="en-GB"/>
        </w:rPr>
      </w:pPr>
      <w:r w:rsidRPr="001B23EC">
        <w:rPr>
          <w:lang w:val="en-GB"/>
        </w:rPr>
        <w:t>DPDK v</w:t>
      </w:r>
      <w:r w:rsidR="00C90D91">
        <w:rPr>
          <w:lang w:val="en-GB"/>
        </w:rPr>
        <w:t>R</w:t>
      </w:r>
      <w:r w:rsidRPr="001B23EC">
        <w:rPr>
          <w:lang w:val="en-GB"/>
        </w:rPr>
        <w:t>outer collecting DPDK virtual machines</w:t>
      </w:r>
    </w:p>
    <w:p w14:paraId="62360B5B" w14:textId="77777777" w:rsidR="00FC2D59" w:rsidRDefault="00FC2D59" w:rsidP="00FC2D59">
      <w:pPr>
        <w:pStyle w:val="BodyText"/>
        <w:spacing w:before="0" w:after="0"/>
        <w:rPr>
          <w:lang w:val="en-GB"/>
        </w:rPr>
      </w:pPr>
    </w:p>
    <w:p w14:paraId="4E5E947A" w14:textId="77777777" w:rsidR="00FC2D59" w:rsidRDefault="00FC2D59" w:rsidP="00FC2D59">
      <w:pPr>
        <w:pStyle w:val="BodyText"/>
        <w:spacing w:before="0" w:after="0"/>
        <w:rPr>
          <w:lang w:val="en-GB"/>
        </w:rPr>
      </w:pPr>
      <w:r>
        <w:rPr>
          <w:lang w:val="en-GB"/>
        </w:rPr>
        <w:t>In the Kernel scenario, both Virtual Machines and Contrail vRouter are working with a regular Linux TCP/IP stack using interrupt mode packet processing. They are both suffering of same limitation (packet processing does not scale due to interrupt mode) and the same advantages (it does not require to book lots of CPU for packet processing). So this scenario is the best to be used when the collected virtual machines are not expecting a high network connectivity performance.</w:t>
      </w:r>
      <w:commentRangeEnd w:id="56"/>
      <w:r w:rsidR="006A0B36">
        <w:rPr>
          <w:rStyle w:val="CommentReference"/>
        </w:rPr>
        <w:commentReference w:id="56"/>
      </w:r>
      <w:commentRangeEnd w:id="57"/>
      <w:r w:rsidR="00C90D91">
        <w:rPr>
          <w:rStyle w:val="CommentReference"/>
        </w:rPr>
        <w:commentReference w:id="57"/>
      </w:r>
    </w:p>
    <w:p w14:paraId="1D72E4D0" w14:textId="77777777" w:rsidR="00FC2D59" w:rsidRDefault="00FC2D59" w:rsidP="00FC2D59">
      <w:pPr>
        <w:pStyle w:val="BodyText"/>
        <w:spacing w:before="0" w:after="0"/>
        <w:rPr>
          <w:lang w:val="en-GB"/>
        </w:rPr>
      </w:pPr>
    </w:p>
    <w:p w14:paraId="5BC0C6E5" w14:textId="27CD13D7" w:rsidR="00FC2D59" w:rsidRDefault="00FC2D59" w:rsidP="00FC2D59">
      <w:pPr>
        <w:pStyle w:val="BodyText"/>
        <w:spacing w:before="0" w:after="0"/>
        <w:rPr>
          <w:lang w:val="en-GB"/>
        </w:rPr>
      </w:pPr>
      <w:r>
        <w:rPr>
          <w:lang w:val="en-GB"/>
        </w:rPr>
        <w:t>In the DPDK scenario, both Virtual Machines and Contrail vRouter are working with a DPDK library using poll mode packet processing. They are both suffering of same limitation (poll mode requires to book some CPUs for packet processing) and the same advantages (it allow</w:t>
      </w:r>
      <w:r w:rsidR="00C90D91">
        <w:rPr>
          <w:lang w:val="en-GB"/>
        </w:rPr>
        <w:t>s</w:t>
      </w:r>
      <w:r>
        <w:rPr>
          <w:lang w:val="en-GB"/>
        </w:rPr>
        <w:t xml:space="preserve"> </w:t>
      </w:r>
      <w:r>
        <w:rPr>
          <w:lang w:val="en-GB"/>
        </w:rPr>
        <w:lastRenderedPageBreak/>
        <w:t xml:space="preserve">to reach line rate packet processing). </w:t>
      </w:r>
      <w:r w:rsidR="00C90D91">
        <w:rPr>
          <w:lang w:val="en-GB"/>
        </w:rPr>
        <w:t>T</w:t>
      </w:r>
      <w:r>
        <w:rPr>
          <w:lang w:val="en-GB"/>
        </w:rPr>
        <w:t xml:space="preserve">his scenario is the best to be used when the collected virtual machines are requiring a high network connectivity performance. </w:t>
      </w:r>
      <w:r w:rsidR="00C90D91">
        <w:rPr>
          <w:lang w:val="en-GB"/>
        </w:rPr>
        <w:t>Typically,</w:t>
      </w:r>
      <w:r>
        <w:rPr>
          <w:lang w:val="en-GB"/>
        </w:rPr>
        <w:t xml:space="preserve"> Virtual Network Functions (VNF).</w:t>
      </w:r>
    </w:p>
    <w:p w14:paraId="0D9B1609" w14:textId="77777777" w:rsidR="00FC2D59" w:rsidRDefault="00FC2D59" w:rsidP="00FC2D59">
      <w:pPr>
        <w:pStyle w:val="BodyText"/>
        <w:spacing w:before="0" w:after="0"/>
        <w:rPr>
          <w:lang w:val="en-GB"/>
        </w:rPr>
      </w:pPr>
    </w:p>
    <w:p w14:paraId="11A91EC1" w14:textId="18A73E32" w:rsidR="00FC2D59" w:rsidRDefault="00FC2D59" w:rsidP="00FC2D59">
      <w:pPr>
        <w:pStyle w:val="BodyText"/>
        <w:spacing w:before="0" w:after="0"/>
        <w:rPr>
          <w:lang w:val="en-GB"/>
        </w:rPr>
      </w:pPr>
      <w:r>
        <w:rPr>
          <w:lang w:val="en-GB"/>
        </w:rPr>
        <w:t>Hybrid cases are unsuitable. When a Kernel mode Virtual Machine is plugged onto a Contrail DPDK v</w:t>
      </w:r>
      <w:r w:rsidR="00DE7552">
        <w:rPr>
          <w:lang w:val="en-GB"/>
        </w:rPr>
        <w:t>R</w:t>
      </w:r>
      <w:r>
        <w:rPr>
          <w:lang w:val="en-GB"/>
        </w:rPr>
        <w:t>outer, it impacts very badly the whole Contrail vRouter performance. Indeed Contrail DPDK vRouter has to emulate interrupt mode using KVM features in order to kick the Virtual machine. It takes lots of DPDK vRouter resources that are no more available to perform DPDK packet polling and processing. This is not only impacting the Kernel Mode VM but all the other DPDK ones.</w:t>
      </w:r>
    </w:p>
    <w:p w14:paraId="200D9088" w14:textId="77777777" w:rsidR="00FC2D59" w:rsidRDefault="00FC2D59" w:rsidP="00FC2D59">
      <w:pPr>
        <w:pStyle w:val="BodyText"/>
        <w:spacing w:before="0" w:after="0"/>
        <w:rPr>
          <w:lang w:val="en-GB"/>
        </w:rPr>
      </w:pPr>
    </w:p>
    <w:p w14:paraId="436E70A5" w14:textId="77777777" w:rsidR="00FC2D59" w:rsidRDefault="00FC2D59" w:rsidP="00FC2D59">
      <w:pPr>
        <w:pStyle w:val="BodyText"/>
        <w:spacing w:before="0" w:after="0"/>
        <w:rPr>
          <w:lang w:val="en-GB"/>
        </w:rPr>
      </w:pPr>
      <w:r>
        <w:rPr>
          <w:lang w:val="en-GB"/>
        </w:rPr>
        <w:t>A DPDK Virtual machine plugged onto a Contrail Kernel mode vRouter is also very inefficient. Even if the Virtual machine is able to process its network packets at a very high speed, Linux Kernel packet processing used by Kernel mode vRouter does not scale well. So, at the end lots of packets generated by a high speed VNF plugged on a Contrail Kernel mode vRouter could by lost.</w:t>
      </w:r>
    </w:p>
    <w:p w14:paraId="7EE44F77" w14:textId="77777777" w:rsidR="00FC2D59" w:rsidRDefault="00FC2D59" w:rsidP="00FC2D59">
      <w:pPr>
        <w:pStyle w:val="BodyText"/>
        <w:spacing w:before="0" w:after="0"/>
        <w:rPr>
          <w:lang w:val="en-GB"/>
        </w:rPr>
      </w:pPr>
    </w:p>
    <w:p w14:paraId="17C98D28" w14:textId="72E5B240" w:rsidR="00FC2D59" w:rsidRDefault="00FC2D59" w:rsidP="00FC2D59">
      <w:pPr>
        <w:pStyle w:val="BodyText"/>
        <w:spacing w:before="0" w:after="0"/>
        <w:rPr>
          <w:lang w:val="en-GB"/>
        </w:rPr>
      </w:pPr>
      <w:r>
        <w:rPr>
          <w:lang w:val="en-GB"/>
        </w:rPr>
        <w:t>This is why Contrail users have to be consistent and to plug DPDK Virtual machines onto DPDK dataplane v</w:t>
      </w:r>
      <w:r w:rsidR="00C90D91">
        <w:rPr>
          <w:lang w:val="en-GB"/>
        </w:rPr>
        <w:t>R</w:t>
      </w:r>
      <w:r>
        <w:rPr>
          <w:lang w:val="en-GB"/>
        </w:rPr>
        <w:t>outer and Kernel mode Virtual machines onto Kernel mode dataplane v</w:t>
      </w:r>
      <w:r w:rsidR="00C90D91">
        <w:rPr>
          <w:lang w:val="en-GB"/>
        </w:rPr>
        <w:t>R</w:t>
      </w:r>
      <w:r>
        <w:rPr>
          <w:lang w:val="en-GB"/>
        </w:rPr>
        <w:t xml:space="preserve">outer. </w:t>
      </w:r>
    </w:p>
    <w:p w14:paraId="2A38F400" w14:textId="77777777" w:rsidR="00FC2D59" w:rsidRDefault="00FC2D59" w:rsidP="00FC2D59">
      <w:pPr>
        <w:pStyle w:val="BodyText"/>
        <w:spacing w:before="0" w:after="0"/>
        <w:rPr>
          <w:lang w:val="en-GB"/>
        </w:rPr>
      </w:pPr>
    </w:p>
    <w:p w14:paraId="65F56DE1" w14:textId="36D37CD9" w:rsidR="00FC2D59" w:rsidRDefault="00FC2D59" w:rsidP="00FC2D59">
      <w:pPr>
        <w:pStyle w:val="BodyText"/>
        <w:spacing w:before="0" w:after="0"/>
        <w:rPr>
          <w:lang w:val="en-GB"/>
        </w:rPr>
      </w:pPr>
      <w:r>
        <w:rPr>
          <w:lang w:val="en-GB"/>
        </w:rPr>
        <w:t>When an virtual infrastructure is made up of several kinds of virtual machines (both DPDK and not DPDK ones), placement strategy have to be defined in order to spawn DPDK VM onto computes fitted with Contrail DPDK v</w:t>
      </w:r>
      <w:r w:rsidR="00C90D91">
        <w:rPr>
          <w:lang w:val="en-GB"/>
        </w:rPr>
        <w:t>R</w:t>
      </w:r>
      <w:r>
        <w:rPr>
          <w:lang w:val="en-GB"/>
        </w:rPr>
        <w:t>outer and to spawn non DPDK VM onto computes fitted with Contrail Kernel mode v</w:t>
      </w:r>
      <w:r w:rsidR="00C90D91">
        <w:rPr>
          <w:lang w:val="en-GB"/>
        </w:rPr>
        <w:t>R</w:t>
      </w:r>
      <w:r>
        <w:rPr>
          <w:lang w:val="en-GB"/>
        </w:rPr>
        <w:t>outer.</w:t>
      </w:r>
    </w:p>
    <w:p w14:paraId="13852E54" w14:textId="77777777" w:rsidR="00FC2D59" w:rsidRPr="001B23EC" w:rsidRDefault="00FC2D59" w:rsidP="00FC2D59">
      <w:pPr>
        <w:pStyle w:val="BodyText"/>
        <w:spacing w:before="0" w:after="0"/>
        <w:rPr>
          <w:lang w:val="en-GB"/>
        </w:rPr>
      </w:pPr>
    </w:p>
    <w:p w14:paraId="774EFAF8" w14:textId="77777777" w:rsidR="00E270AA" w:rsidRPr="00FC2D59" w:rsidRDefault="00E270AA">
      <w:pPr>
        <w:rPr>
          <w:lang w:val="en-GB"/>
        </w:rPr>
      </w:pPr>
    </w:p>
    <w:sectPr w:rsidR="00E270AA" w:rsidRPr="00FC2D59" w:rsidSect="00E270AA">
      <w:headerReference w:type="even" r:id="rId32"/>
      <w:headerReference w:type="default" r:id="rId33"/>
      <w:footerReference w:type="even" r:id="rId34"/>
      <w:footerReference w:type="default" r:id="rId35"/>
      <w:headerReference w:type="first" r:id="rId36"/>
      <w:footerReference w:type="first" r:id="rId37"/>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Laurent Antoine Durand" w:date="2020-10-01T09:59:00Z" w:initials="LAD">
    <w:p w14:paraId="0DDE8D40" w14:textId="0A1B18DA" w:rsidR="00E270AA" w:rsidRDefault="00E270AA">
      <w:pPr>
        <w:pStyle w:val="CommentText"/>
      </w:pPr>
      <w:r>
        <w:rPr>
          <w:rStyle w:val="CommentReference"/>
        </w:rPr>
        <w:annotationRef/>
      </w:r>
      <w:r>
        <w:t>I thing it is worth to tell this module is vrouter.ko</w:t>
      </w:r>
    </w:p>
  </w:comment>
  <w:comment w:id="8" w:author="Kiran KN" w:date="2020-09-27T23:56:00Z" w:initials="KK">
    <w:p w14:paraId="4DFD6DD3" w14:textId="1B89903F" w:rsidR="00E270AA" w:rsidRDefault="00E270AA">
      <w:pPr>
        <w:pStyle w:val="CommentText"/>
      </w:pPr>
      <w:r>
        <w:rPr>
          <w:rStyle w:val="CommentReference"/>
        </w:rPr>
        <w:annotationRef/>
      </w:r>
      <w:r>
        <w:t>This section looks a bit out of place here. It does not go with the flow</w:t>
      </w:r>
    </w:p>
  </w:comment>
  <w:comment w:id="10" w:author="Kiran KN" w:date="2020-09-27T23:56:00Z" w:initials="KK">
    <w:p w14:paraId="076F84A0" w14:textId="4E4C111C" w:rsidR="00E270AA" w:rsidRDefault="00E270AA">
      <w:pPr>
        <w:pStyle w:val="CommentText"/>
      </w:pPr>
      <w:r>
        <w:rPr>
          <w:rStyle w:val="CommentReference"/>
        </w:rPr>
        <w:annotationRef/>
      </w:r>
      <w:r>
        <w:t>Same as above, this section looks a bit out of place here</w:t>
      </w:r>
    </w:p>
  </w:comment>
  <w:comment w:id="14" w:author="Kiran KN" w:date="2020-09-27T23:57:00Z" w:initials="KK">
    <w:p w14:paraId="57393A35" w14:textId="728A4746" w:rsidR="00E270AA" w:rsidRDefault="00E270AA">
      <w:pPr>
        <w:pStyle w:val="CommentText"/>
      </w:pPr>
      <w:r>
        <w:rPr>
          <w:rStyle w:val="CommentReference"/>
        </w:rPr>
        <w:annotationRef/>
      </w:r>
      <w:r>
        <w:t>Virtio is not a library</w:t>
      </w:r>
    </w:p>
  </w:comment>
  <w:comment w:id="13" w:author="Laurent Antoine Durand" w:date="2020-10-01T10:45:00Z" w:initials="LAD">
    <w:p w14:paraId="42543ABB" w14:textId="488CDF94" w:rsidR="00E270AA" w:rsidRDefault="00E270AA">
      <w:pPr>
        <w:pStyle w:val="CommentText"/>
      </w:pPr>
      <w:r>
        <w:rPr>
          <w:rStyle w:val="CommentReference"/>
        </w:rPr>
        <w:annotationRef/>
      </w:r>
      <w:r w:rsidRPr="00276D5F">
        <w:t>https://doc.dpdk.org/guides/prog_guide/vhost_lib.html#:~:text=The%20vhost%20library%20implements%20a,the%20VM%20virtio%20net%20device.</w:t>
      </w:r>
    </w:p>
  </w:comment>
  <w:comment w:id="12" w:author="Kiran KN" w:date="2020-09-27T23:59:00Z" w:initials="KK">
    <w:p w14:paraId="14913DBE" w14:textId="3BB6DE24" w:rsidR="00E270AA" w:rsidRDefault="00E270AA">
      <w:pPr>
        <w:pStyle w:val="CommentText"/>
      </w:pPr>
      <w:r>
        <w:rPr>
          <w:rStyle w:val="CommentReference"/>
        </w:rPr>
        <w:annotationRef/>
      </w:r>
      <w:r>
        <w:t>I agree with Ping, this section seems to not fit here</w:t>
      </w:r>
    </w:p>
  </w:comment>
  <w:comment w:id="15" w:author="Ping Song" w:date="2020-09-15T23:33:00Z" w:initials="PS">
    <w:p w14:paraId="79717887" w14:textId="22B20193" w:rsidR="00E270AA" w:rsidRDefault="00E270AA">
      <w:pPr>
        <w:pStyle w:val="CommentText"/>
      </w:pPr>
      <w:r>
        <w:rPr>
          <w:rStyle w:val="CommentReference"/>
        </w:rPr>
        <w:annotationRef/>
      </w:r>
      <w:r>
        <w:t>I’m thinking this diagram contains too much info. Maybe we remove some deep level details (like ring size, “TBD”, que size, etc)and just keep the simple things.</w:t>
      </w:r>
    </w:p>
  </w:comment>
  <w:comment w:id="16" w:author="Laurent Antoine Durand" w:date="2020-10-01T10:54:00Z" w:initials="LAD">
    <w:p w14:paraId="21F319C1" w14:textId="69550CC8" w:rsidR="00E270AA" w:rsidRDefault="00E270AA">
      <w:pPr>
        <w:pStyle w:val="CommentText"/>
      </w:pPr>
      <w:r>
        <w:rPr>
          <w:rStyle w:val="CommentReference"/>
        </w:rPr>
        <w:annotationRef/>
      </w:r>
      <w:r>
        <w:t>I’ve removed the diagram as it was out of flow and duplicated in chapter 4.</w:t>
      </w:r>
    </w:p>
  </w:comment>
  <w:comment w:id="18" w:author="Kiran KN" w:date="2020-09-27T23:57:00Z" w:initials="KK">
    <w:p w14:paraId="11EE9E1B" w14:textId="77777777" w:rsidR="00E270AA" w:rsidRDefault="00E270AA" w:rsidP="00276D5F">
      <w:pPr>
        <w:pStyle w:val="CommentText"/>
      </w:pPr>
      <w:r>
        <w:rPr>
          <w:rStyle w:val="CommentReference"/>
        </w:rPr>
        <w:annotationRef/>
      </w:r>
      <w:r>
        <w:t>Virtio is not a library</w:t>
      </w:r>
    </w:p>
  </w:comment>
  <w:comment w:id="17" w:author="Laurent Antoine Durand" w:date="2020-10-01T10:45:00Z" w:initials="LAD">
    <w:p w14:paraId="0A343D7D" w14:textId="77777777" w:rsidR="00E270AA" w:rsidRDefault="00E270AA" w:rsidP="00276D5F">
      <w:pPr>
        <w:pStyle w:val="CommentText"/>
      </w:pPr>
      <w:r>
        <w:rPr>
          <w:rStyle w:val="CommentReference"/>
        </w:rPr>
        <w:annotationRef/>
      </w:r>
      <w:r w:rsidRPr="00276D5F">
        <w:t>https://doc.dpdk.org/guides/prog_guide/vhost_lib.html#:~:text=The%20vhost%20library%20implements%20a,the%20VM%20virtio%20net%20device.</w:t>
      </w:r>
    </w:p>
  </w:comment>
  <w:comment w:id="20" w:author="Laurent Antoine Durand" w:date="2020-10-01T10:57:00Z" w:initials="LAD">
    <w:p w14:paraId="4DFC1AF9" w14:textId="3B2CCF5D" w:rsidR="00E270AA" w:rsidRDefault="00E270AA">
      <w:pPr>
        <w:pStyle w:val="CommentText"/>
      </w:pPr>
      <w:r>
        <w:rPr>
          <w:rStyle w:val="CommentReference"/>
        </w:rPr>
        <w:annotationRef/>
      </w:r>
      <w:r>
        <w:t>TO BE DONE</w:t>
      </w:r>
    </w:p>
  </w:comment>
  <w:comment w:id="21" w:author="Kiran KN" w:date="2020-09-29T16:58:00Z" w:initials="KK">
    <w:p w14:paraId="7BAFDBFC" w14:textId="77777777" w:rsidR="004E131E" w:rsidRDefault="004E131E" w:rsidP="004E131E">
      <w:pPr>
        <w:pStyle w:val="CommentText"/>
      </w:pPr>
      <w:r>
        <w:rPr>
          <w:rStyle w:val="CommentReference"/>
        </w:rPr>
        <w:annotationRef/>
      </w:r>
      <w:r>
        <w:t>This is out of context here</w:t>
      </w:r>
    </w:p>
  </w:comment>
  <w:comment w:id="27" w:author="Laurent Antoine Durand" w:date="2020-10-01T10:58:00Z" w:initials="LAD">
    <w:p w14:paraId="411BED57" w14:textId="1172D3CC" w:rsidR="00E270AA" w:rsidRDefault="00E270AA">
      <w:pPr>
        <w:pStyle w:val="CommentText"/>
      </w:pPr>
      <w:r>
        <w:rPr>
          <w:rStyle w:val="CommentReference"/>
        </w:rPr>
        <w:annotationRef/>
      </w:r>
      <w:r>
        <w:t>TO BE DONE</w:t>
      </w:r>
    </w:p>
  </w:comment>
  <w:comment w:id="28" w:author="Kiran KN" w:date="2020-09-29T16:59:00Z" w:initials="KK">
    <w:p w14:paraId="35C5D21E" w14:textId="77777777" w:rsidR="004E131E" w:rsidRDefault="004E131E" w:rsidP="004E131E">
      <w:pPr>
        <w:pStyle w:val="CommentText"/>
      </w:pPr>
      <w:r>
        <w:rPr>
          <w:rStyle w:val="CommentReference"/>
        </w:rPr>
        <w:annotationRef/>
      </w:r>
      <w:r>
        <w:t>This could be moved up where the output of ‘ps’ is present</w:t>
      </w:r>
    </w:p>
  </w:comment>
  <w:comment w:id="29" w:author="Kiran KN" w:date="2020-09-29T16:31:00Z" w:initials="KK">
    <w:p w14:paraId="3EC3022C" w14:textId="467F8CB0" w:rsidR="00E270AA" w:rsidRDefault="00E270AA">
      <w:pPr>
        <w:pStyle w:val="CommentText"/>
      </w:pPr>
      <w:r>
        <w:rPr>
          <w:rStyle w:val="CommentReference"/>
        </w:rPr>
        <w:annotationRef/>
      </w:r>
      <w:r>
        <w:t>The below section may not be required or may require a re-work</w:t>
      </w:r>
    </w:p>
  </w:comment>
  <w:comment w:id="34" w:author="Ping Song" w:date="2020-09-16T10:08:00Z" w:initials="PS">
    <w:p w14:paraId="0E21DB4A" w14:textId="5E27FF20" w:rsidR="00E270AA" w:rsidRDefault="00E270AA">
      <w:pPr>
        <w:pStyle w:val="CommentText"/>
      </w:pPr>
      <w:r>
        <w:rPr>
          <w:rStyle w:val="CommentReference"/>
        </w:rPr>
        <w:annotationRef/>
      </w:r>
      <w:r>
        <w:t>“vrouter dataplane” better indicates all 3 boxes in the left sides. Maybe solid lines on edge and dotted lines between 3 blocks.</w:t>
      </w:r>
    </w:p>
  </w:comment>
  <w:comment w:id="35" w:author="Laurent Antoine Durand" w:date="2020-10-01T11:00:00Z" w:initials="LAD">
    <w:p w14:paraId="7191838B" w14:textId="1CE6DD5D" w:rsidR="00E270AA" w:rsidRDefault="00E270AA">
      <w:pPr>
        <w:pStyle w:val="CommentText"/>
      </w:pPr>
      <w:r>
        <w:rPr>
          <w:rStyle w:val="CommentReference"/>
        </w:rPr>
        <w:annotationRef/>
      </w:r>
      <w:r>
        <w:t>TO DO</w:t>
      </w:r>
    </w:p>
  </w:comment>
  <w:comment w:id="36" w:author="Kiran KN" w:date="2020-09-28T00:07:00Z" w:initials="KK">
    <w:p w14:paraId="1D6117EE" w14:textId="0EF24F3B" w:rsidR="00E270AA" w:rsidRDefault="00E270AA">
      <w:pPr>
        <w:pStyle w:val="CommentText"/>
      </w:pPr>
      <w:r>
        <w:rPr>
          <w:rStyle w:val="CommentReference"/>
        </w:rPr>
        <w:annotationRef/>
      </w:r>
      <w:r>
        <w:t>This diagram needs to be re-worked.</w:t>
      </w:r>
    </w:p>
  </w:comment>
  <w:comment w:id="37" w:author="Laurent Antoine Durand" w:date="2020-10-01T11:08:00Z" w:initials="LAD">
    <w:p w14:paraId="182B1D6A" w14:textId="77777777" w:rsidR="00E270AA" w:rsidRDefault="00E270AA">
      <w:pPr>
        <w:pStyle w:val="CommentText"/>
      </w:pPr>
      <w:r>
        <w:rPr>
          <w:rStyle w:val="CommentReference"/>
        </w:rPr>
        <w:annotationRef/>
      </w:r>
      <w:r>
        <w:t>What do you expect ? Could you clarify ?</w:t>
      </w:r>
    </w:p>
    <w:p w14:paraId="4A9F1CAE" w14:textId="77777777" w:rsidR="004E131E" w:rsidRDefault="004E131E">
      <w:pPr>
        <w:pStyle w:val="CommentText"/>
      </w:pPr>
    </w:p>
    <w:p w14:paraId="1E0336DC" w14:textId="01ACC331" w:rsidR="004E131E" w:rsidRDefault="004E131E">
      <w:pPr>
        <w:pStyle w:val="CommentText"/>
      </w:pPr>
      <w:r>
        <w:t>We could also delete this diagram as it does not bring so much information</w:t>
      </w:r>
    </w:p>
  </w:comment>
  <w:comment w:id="40" w:author="Kiran KN" w:date="2020-09-29T16:59:00Z" w:initials="KK">
    <w:p w14:paraId="166418FF" w14:textId="4902BBFD" w:rsidR="00E270AA" w:rsidRDefault="00E270AA">
      <w:pPr>
        <w:pStyle w:val="CommentText"/>
      </w:pPr>
      <w:r>
        <w:rPr>
          <w:rStyle w:val="CommentReference"/>
        </w:rPr>
        <w:annotationRef/>
      </w:r>
      <w:r>
        <w:t>This can be moved up</w:t>
      </w:r>
    </w:p>
  </w:comment>
  <w:comment w:id="44" w:author="Kiran KN" w:date="2020-09-29T17:02:00Z" w:initials="KK">
    <w:p w14:paraId="24A42BAF" w14:textId="498EEFA6" w:rsidR="00E270AA" w:rsidRDefault="00E270AA">
      <w:pPr>
        <w:pStyle w:val="CommentText"/>
      </w:pPr>
      <w:r>
        <w:rPr>
          <w:rStyle w:val="CommentReference"/>
        </w:rPr>
        <w:annotationRef/>
      </w:r>
      <w:r>
        <w:t>We use multiqueue in the context of VMs only. For NICs, it is always multiqueue, so no need to mention physical here</w:t>
      </w:r>
    </w:p>
  </w:comment>
  <w:comment w:id="45" w:author="Kiran KN" w:date="2020-09-29T17:02:00Z" w:initials="KK">
    <w:p w14:paraId="42EE3A5B" w14:textId="07676541" w:rsidR="00E270AA" w:rsidRDefault="00E270AA">
      <w:pPr>
        <w:pStyle w:val="CommentText"/>
      </w:pPr>
      <w:r>
        <w:rPr>
          <w:rStyle w:val="CommentReference"/>
        </w:rPr>
        <w:annotationRef/>
      </w:r>
      <w:r>
        <w:t>Can we use the term forwarding lcores?</w:t>
      </w:r>
    </w:p>
  </w:comment>
  <w:comment w:id="46" w:author="Kiran KN" w:date="2020-09-29T17:03:00Z" w:initials="KK">
    <w:p w14:paraId="0B8C8594" w14:textId="3421A26D" w:rsidR="00E270AA" w:rsidRDefault="00E270AA">
      <w:pPr>
        <w:pStyle w:val="CommentText"/>
      </w:pPr>
      <w:r>
        <w:rPr>
          <w:rStyle w:val="CommentReference"/>
        </w:rPr>
        <w:annotationRef/>
      </w:r>
      <w:r>
        <w:t>We can give output of dpdkinfo -c when each of the interface is spun up. This will give a better understanding for the readers</w:t>
      </w:r>
    </w:p>
  </w:comment>
  <w:comment w:id="47" w:author="Laurent Antoine Durand" w:date="2020-10-01T11:24:00Z" w:initials="LAD">
    <w:p w14:paraId="52DB9D64" w14:textId="7240E43A" w:rsidR="00861C88" w:rsidRDefault="00861C88">
      <w:pPr>
        <w:pStyle w:val="CommentText"/>
      </w:pPr>
      <w:r>
        <w:rPr>
          <w:rStyle w:val="CommentReference"/>
        </w:rPr>
        <w:annotationRef/>
      </w:r>
      <w:r>
        <w:t>To be done</w:t>
      </w:r>
    </w:p>
  </w:comment>
  <w:comment w:id="49" w:author="Kiran KN" w:date="2020-09-29T17:01:00Z" w:initials="KK">
    <w:p w14:paraId="79D45124" w14:textId="7FA39DEB" w:rsidR="00E270AA" w:rsidRDefault="00E270AA">
      <w:pPr>
        <w:pStyle w:val="CommentText"/>
      </w:pPr>
      <w:r>
        <w:rPr>
          <w:rStyle w:val="CommentReference"/>
        </w:rPr>
        <w:annotationRef/>
      </w:r>
      <w:r>
        <w:t>This section can be moved before the single vs multiqueue</w:t>
      </w:r>
    </w:p>
  </w:comment>
  <w:comment w:id="50" w:author="Ping Song" w:date="2020-09-16T23:30:00Z" w:initials="PS">
    <w:p w14:paraId="3D5744E7" w14:textId="4AA6D6DE" w:rsidR="00E270AA" w:rsidRDefault="00E270AA">
      <w:pPr>
        <w:pStyle w:val="CommentText"/>
      </w:pPr>
      <w:r>
        <w:rPr>
          <w:rStyle w:val="CommentReference"/>
        </w:rPr>
        <w:annotationRef/>
      </w:r>
      <w:r>
        <w:t xml:space="preserve">Here we mentioned both pNIC queue (inside NIC) and DPDK queues (inside host memory). But these are 2 different things “connected” by DMA deep copy. I guess we need to add a little paragraph to clarify. See </w:t>
      </w:r>
      <w:hyperlink r:id="rId1" w:anchor="issuecomment-635467314" w:history="1">
        <w:r w:rsidRPr="00E4792A">
          <w:rPr>
            <w:rStyle w:val="Hyperlink"/>
          </w:rPr>
          <w:t>https://github.com/pinggit/dpdk-contrail-book/issues/2#issuecomment-635467314</w:t>
        </w:r>
      </w:hyperlink>
      <w:r>
        <w:t xml:space="preserve"> </w:t>
      </w:r>
    </w:p>
  </w:comment>
  <w:comment w:id="51" w:author="Laurent Antoine Durand" w:date="2020-10-01T11:27:00Z" w:initials="LAD">
    <w:p w14:paraId="656561BE" w14:textId="77777777" w:rsidR="00861C88" w:rsidRDefault="00861C88">
      <w:pPr>
        <w:pStyle w:val="CommentText"/>
      </w:pPr>
      <w:r>
        <w:rPr>
          <w:rStyle w:val="CommentReference"/>
        </w:rPr>
        <w:annotationRef/>
      </w:r>
      <w:r>
        <w:t>In fact we can consider they are the same. Because at the NIC initialization a 1 to 1 relationship is build between Queues in Hardware NIC and their images in the host memory (where DMA is copying the packets).</w:t>
      </w:r>
    </w:p>
    <w:p w14:paraId="7507E41A" w14:textId="77777777" w:rsidR="00861C88" w:rsidRDefault="00861C88">
      <w:pPr>
        <w:pStyle w:val="CommentText"/>
      </w:pPr>
    </w:p>
    <w:p w14:paraId="6F008E5A" w14:textId="3ACC4EA5" w:rsidR="00861C88" w:rsidRDefault="00861C88">
      <w:pPr>
        <w:pStyle w:val="CommentText"/>
      </w:pPr>
      <w:r>
        <w:t>If you enable only 2 Q, using the NIC driver, packets will be spread only onto 2 physical queues and copied in the 2 pNIC queues in host memory via DMA</w:t>
      </w:r>
    </w:p>
  </w:comment>
  <w:comment w:id="54" w:author="Kiran KN" w:date="2020-09-29T17:04:00Z" w:initials="KK">
    <w:p w14:paraId="74C0745B" w14:textId="3239A7E0" w:rsidR="00E270AA" w:rsidRDefault="00E270AA">
      <w:pPr>
        <w:pStyle w:val="CommentText"/>
      </w:pPr>
      <w:r>
        <w:rPr>
          <w:rStyle w:val="CommentReference"/>
        </w:rPr>
        <w:annotationRef/>
      </w:r>
      <w:r>
        <w:t>Not required</w:t>
      </w:r>
    </w:p>
  </w:comment>
  <w:comment w:id="55" w:author="Laurent Antoine Durand" w:date="2020-10-01T11:32:00Z" w:initials="LAD">
    <w:p w14:paraId="0CF7A2AC" w14:textId="77777777" w:rsidR="00861C88" w:rsidRDefault="00861C88">
      <w:pPr>
        <w:pStyle w:val="CommentText"/>
      </w:pPr>
      <w:r>
        <w:rPr>
          <w:rStyle w:val="CommentReference"/>
        </w:rPr>
        <w:annotationRef/>
      </w:r>
      <w:r>
        <w:t>I think this is important to explain to our customer that we can sustain all models.</w:t>
      </w:r>
    </w:p>
    <w:p w14:paraId="56F50301" w14:textId="77777777" w:rsidR="00861C88" w:rsidRDefault="00861C88">
      <w:pPr>
        <w:pStyle w:val="CommentText"/>
      </w:pPr>
      <w:r>
        <w:t>A VNF can use several kinds of NIC:</w:t>
      </w:r>
    </w:p>
    <w:p w14:paraId="64BF37C1" w14:textId="77777777" w:rsidR="00861C88" w:rsidRDefault="00861C88" w:rsidP="00861C88">
      <w:pPr>
        <w:pStyle w:val="CommentText"/>
        <w:numPr>
          <w:ilvl w:val="0"/>
          <w:numId w:val="5"/>
        </w:numPr>
      </w:pPr>
      <w:r>
        <w:t>DPDK ones for the user traffic</w:t>
      </w:r>
    </w:p>
    <w:p w14:paraId="33175549" w14:textId="77777777" w:rsidR="00861C88" w:rsidRDefault="00861C88" w:rsidP="00861C88">
      <w:pPr>
        <w:pStyle w:val="CommentText"/>
        <w:numPr>
          <w:ilvl w:val="0"/>
          <w:numId w:val="5"/>
        </w:numPr>
      </w:pPr>
      <w:r>
        <w:t>Regular Linux in Kernel, for the VNF management</w:t>
      </w:r>
    </w:p>
    <w:p w14:paraId="3C6AF950" w14:textId="77777777" w:rsidR="00861C88" w:rsidRDefault="00C90D91" w:rsidP="00861C88">
      <w:pPr>
        <w:pStyle w:val="CommentText"/>
      </w:pPr>
      <w:r>
        <w:t>The performance will be reached only on full DPDK models.</w:t>
      </w:r>
    </w:p>
    <w:p w14:paraId="6D70A0E9" w14:textId="77777777" w:rsidR="00C90D91" w:rsidRDefault="00C90D91" w:rsidP="00861C88">
      <w:pPr>
        <w:pStyle w:val="CommentText"/>
      </w:pPr>
      <w:r>
        <w:t>This hybrid mode has to be limited. It make no sense to mix on a DPDK compute, some DPDK VNF with some Kernel mode ones ….</w:t>
      </w:r>
    </w:p>
    <w:p w14:paraId="3C9A2D69" w14:textId="69003965" w:rsidR="00C90D91" w:rsidRDefault="00C90D91" w:rsidP="00861C88">
      <w:pPr>
        <w:pStyle w:val="CommentText"/>
      </w:pPr>
    </w:p>
  </w:comment>
  <w:comment w:id="56" w:author="Kiran KN" w:date="2020-09-29T17:05:00Z" w:initials="KK">
    <w:p w14:paraId="44371526" w14:textId="72A7E66F" w:rsidR="00E270AA" w:rsidRDefault="00E270AA">
      <w:pPr>
        <w:pStyle w:val="CommentText"/>
      </w:pPr>
      <w:r>
        <w:rPr>
          <w:rStyle w:val="CommentReference"/>
        </w:rPr>
        <w:annotationRef/>
      </w:r>
      <w:r>
        <w:t>IMO, no need to explain the kernel vrouter case</w:t>
      </w:r>
    </w:p>
  </w:comment>
  <w:comment w:id="57" w:author="Laurent Antoine Durand" w:date="2020-10-01T11:36:00Z" w:initials="LAD">
    <w:p w14:paraId="04823146" w14:textId="77777777" w:rsidR="00C90D91" w:rsidRDefault="00C90D91">
      <w:pPr>
        <w:pStyle w:val="CommentText"/>
      </w:pPr>
      <w:r>
        <w:rPr>
          <w:rStyle w:val="CommentReference"/>
        </w:rPr>
        <w:annotationRef/>
      </w:r>
      <w:r>
        <w:t>See my previous remark.</w:t>
      </w:r>
    </w:p>
    <w:p w14:paraId="0B91F15F" w14:textId="77777777" w:rsidR="00C90D91" w:rsidRDefault="00C90D91">
      <w:pPr>
        <w:pStyle w:val="CommentText"/>
      </w:pPr>
      <w:r>
        <w:t>Orange is using a lot of mix models:</w:t>
      </w:r>
    </w:p>
    <w:p w14:paraId="38950837" w14:textId="77777777" w:rsidR="00C90D91" w:rsidRDefault="00C90D91" w:rsidP="00C90D91">
      <w:pPr>
        <w:pStyle w:val="CommentText"/>
        <w:numPr>
          <w:ilvl w:val="0"/>
          <w:numId w:val="5"/>
        </w:numPr>
      </w:pPr>
      <w:r>
        <w:t>DPDK VNF over Kernel vouter</w:t>
      </w:r>
    </w:p>
    <w:p w14:paraId="4ED2FB74" w14:textId="77777777" w:rsidR="00C90D91" w:rsidRDefault="00C90D91" w:rsidP="00C90D91">
      <w:pPr>
        <w:pStyle w:val="CommentText"/>
        <w:numPr>
          <w:ilvl w:val="0"/>
          <w:numId w:val="5"/>
        </w:numPr>
      </w:pPr>
      <w:r>
        <w:t>Kernel VNF over DPDK vrouter</w:t>
      </w:r>
    </w:p>
    <w:p w14:paraId="46D82D8E" w14:textId="77777777" w:rsidR="00C90D91" w:rsidRDefault="00C90D91" w:rsidP="00C90D91">
      <w:pPr>
        <w:pStyle w:val="CommentText"/>
      </w:pPr>
      <w:r>
        <w:t>This is not good, even if it is supported.</w:t>
      </w:r>
    </w:p>
    <w:p w14:paraId="4EC09335" w14:textId="77777777" w:rsidR="00C90D91" w:rsidRDefault="00C90D91" w:rsidP="00C90D91">
      <w:pPr>
        <w:pStyle w:val="CommentText"/>
      </w:pPr>
      <w:r>
        <w:t>We have to explain this is not good.</w:t>
      </w:r>
    </w:p>
    <w:p w14:paraId="39F5AC4D" w14:textId="77777777" w:rsidR="00C90D91" w:rsidRDefault="00C90D91" w:rsidP="00C90D91">
      <w:pPr>
        <w:pStyle w:val="CommentText"/>
      </w:pPr>
    </w:p>
    <w:p w14:paraId="6A57A6C5" w14:textId="77777777" w:rsidR="00C90D91" w:rsidRDefault="00C90D91" w:rsidP="00C90D91">
      <w:pPr>
        <w:pStyle w:val="CommentText"/>
      </w:pPr>
      <w:r>
        <w:t>Kernel has to be used when no specific networi performance is expected (business app).</w:t>
      </w:r>
    </w:p>
    <w:p w14:paraId="48A6D99E" w14:textId="4375A860" w:rsidR="00C90D91" w:rsidRDefault="00C90D91" w:rsidP="00C90D91">
      <w:pPr>
        <w:pStyle w:val="CommentText"/>
      </w:pPr>
      <w:r>
        <w:t>DPDK is the recommended one for VNF because a VNF, is expecting network performance by definition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DE8D40" w15:done="0"/>
  <w15:commentEx w15:paraId="4DFD6DD3" w15:done="0"/>
  <w15:commentEx w15:paraId="076F84A0" w15:done="0"/>
  <w15:commentEx w15:paraId="57393A35" w15:done="0"/>
  <w15:commentEx w15:paraId="42543ABB" w15:done="0"/>
  <w15:commentEx w15:paraId="14913DBE" w15:done="0"/>
  <w15:commentEx w15:paraId="79717887" w15:done="0"/>
  <w15:commentEx w15:paraId="21F319C1" w15:paraIdParent="79717887" w15:done="0"/>
  <w15:commentEx w15:paraId="11EE9E1B" w15:done="0"/>
  <w15:commentEx w15:paraId="0A343D7D" w15:done="0"/>
  <w15:commentEx w15:paraId="4DFC1AF9" w15:done="0"/>
  <w15:commentEx w15:paraId="7BAFDBFC" w15:done="0"/>
  <w15:commentEx w15:paraId="411BED57" w15:done="0"/>
  <w15:commentEx w15:paraId="35C5D21E" w15:done="0"/>
  <w15:commentEx w15:paraId="3EC3022C" w15:done="0"/>
  <w15:commentEx w15:paraId="0E21DB4A" w15:done="0"/>
  <w15:commentEx w15:paraId="7191838B" w15:paraIdParent="0E21DB4A" w15:done="0"/>
  <w15:commentEx w15:paraId="1D6117EE" w15:done="0"/>
  <w15:commentEx w15:paraId="1E0336DC" w15:paraIdParent="1D6117EE" w15:done="0"/>
  <w15:commentEx w15:paraId="166418FF" w15:done="0"/>
  <w15:commentEx w15:paraId="24A42BAF" w15:done="0"/>
  <w15:commentEx w15:paraId="42EE3A5B" w15:done="0"/>
  <w15:commentEx w15:paraId="0B8C8594" w15:done="0"/>
  <w15:commentEx w15:paraId="52DB9D64" w15:paraIdParent="0B8C8594" w15:done="0"/>
  <w15:commentEx w15:paraId="79D45124" w15:done="0"/>
  <w15:commentEx w15:paraId="3D5744E7" w15:done="1"/>
  <w15:commentEx w15:paraId="6F008E5A" w15:paraIdParent="3D5744E7" w15:done="0"/>
  <w15:commentEx w15:paraId="74C0745B" w15:done="0"/>
  <w15:commentEx w15:paraId="3C9A2D69" w15:paraIdParent="74C0745B" w15:done="0"/>
  <w15:commentEx w15:paraId="44371526" w15:done="0"/>
  <w15:commentEx w15:paraId="48A6D99E" w15:paraIdParent="443715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02703" w16cex:dateUtc="2020-10-01T07:59:00Z"/>
  <w16cex:commentExtensible w16cex:durableId="231BA512" w16cex:dateUtc="2020-09-27T18:26:00Z"/>
  <w16cex:commentExtensible w16cex:durableId="231BA53F" w16cex:dateUtc="2020-09-27T18:26:00Z"/>
  <w16cex:commentExtensible w16cex:durableId="231BA572" w16cex:dateUtc="2020-09-27T18:27:00Z"/>
  <w16cex:commentExtensible w16cex:durableId="232031D2" w16cex:dateUtc="2020-10-01T08:45:00Z"/>
  <w16cex:commentExtensible w16cex:durableId="231BA5E5" w16cex:dateUtc="2020-09-27T18:29:00Z"/>
  <w16cex:commentExtensible w16cex:durableId="232033CE" w16cex:dateUtc="2020-10-01T08:54:00Z"/>
  <w16cex:commentExtensible w16cex:durableId="23203267" w16cex:dateUtc="2020-09-27T18:27:00Z"/>
  <w16cex:commentExtensible w16cex:durableId="23203266" w16cex:dateUtc="2020-10-01T08:45:00Z"/>
  <w16cex:commentExtensible w16cex:durableId="232034B0" w16cex:dateUtc="2020-10-01T08:57:00Z"/>
  <w16cex:commentExtensible w16cex:durableId="231DE64B" w16cex:dateUtc="2020-09-29T11:28:00Z"/>
  <w16cex:commentExtensible w16cex:durableId="232034CE" w16cex:dateUtc="2020-10-01T08:58:00Z"/>
  <w16cex:commentExtensible w16cex:durableId="231DE661" w16cex:dateUtc="2020-09-29T11:29:00Z"/>
  <w16cex:commentExtensible w16cex:durableId="231DDFD9" w16cex:dateUtc="2020-09-29T11:01:00Z"/>
  <w16cex:commentExtensible w16cex:durableId="23203556" w16cex:dateUtc="2020-10-01T09:00:00Z"/>
  <w16cex:commentExtensible w16cex:durableId="231BA7A8" w16cex:dateUtc="2020-09-27T18:37:00Z"/>
  <w16cex:commentExtensible w16cex:durableId="23203742" w16cex:dateUtc="2020-10-01T09:08:00Z"/>
  <w16cex:commentExtensible w16cex:durableId="231DE68E" w16cex:dateUtc="2020-09-29T11:29:00Z"/>
  <w16cex:commentExtensible w16cex:durableId="231DE736" w16cex:dateUtc="2020-09-29T11:32:00Z"/>
  <w16cex:commentExtensible w16cex:durableId="231DE70F" w16cex:dateUtc="2020-09-29T11:32:00Z"/>
  <w16cex:commentExtensible w16cex:durableId="231DE763" w16cex:dateUtc="2020-09-29T11:33:00Z"/>
  <w16cex:commentExtensible w16cex:durableId="23203AD2" w16cex:dateUtc="2020-10-01T09:24:00Z"/>
  <w16cex:commentExtensible w16cex:durableId="231DE6DC" w16cex:dateUtc="2020-09-29T11:31:00Z"/>
  <w16cex:commentExtensible w16cex:durableId="23203BA8" w16cex:dateUtc="2020-10-01T09:27:00Z"/>
  <w16cex:commentExtensible w16cex:durableId="231DE7B1" w16cex:dateUtc="2020-09-29T11:34:00Z"/>
  <w16cex:commentExtensible w16cex:durableId="23203CC7" w16cex:dateUtc="2020-10-01T09:32:00Z"/>
  <w16cex:commentExtensible w16cex:durableId="231DE7F4" w16cex:dateUtc="2020-09-29T11:35:00Z"/>
  <w16cex:commentExtensible w16cex:durableId="23203DB7" w16cex:dateUtc="2020-10-01T09: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DE8D40" w16cid:durableId="23202703"/>
  <w16cid:commentId w16cid:paraId="4DFD6DD3" w16cid:durableId="231BA512"/>
  <w16cid:commentId w16cid:paraId="076F84A0" w16cid:durableId="231BA53F"/>
  <w16cid:commentId w16cid:paraId="57393A35" w16cid:durableId="231BA572"/>
  <w16cid:commentId w16cid:paraId="42543ABB" w16cid:durableId="232031D2"/>
  <w16cid:commentId w16cid:paraId="14913DBE" w16cid:durableId="231BA5E5"/>
  <w16cid:commentId w16cid:paraId="79717887" w16cid:durableId="230BCDC9"/>
  <w16cid:commentId w16cid:paraId="21F319C1" w16cid:durableId="232033CE"/>
  <w16cid:commentId w16cid:paraId="11EE9E1B" w16cid:durableId="23203267"/>
  <w16cid:commentId w16cid:paraId="0A343D7D" w16cid:durableId="23203266"/>
  <w16cid:commentId w16cid:paraId="4DFC1AF9" w16cid:durableId="232034B0"/>
  <w16cid:commentId w16cid:paraId="7BAFDBFC" w16cid:durableId="231DE64B"/>
  <w16cid:commentId w16cid:paraId="411BED57" w16cid:durableId="232034CE"/>
  <w16cid:commentId w16cid:paraId="35C5D21E" w16cid:durableId="231DE661"/>
  <w16cid:commentId w16cid:paraId="3EC3022C" w16cid:durableId="231DDFD9"/>
  <w16cid:commentId w16cid:paraId="0E21DB4A" w16cid:durableId="230C62A8"/>
  <w16cid:commentId w16cid:paraId="7191838B" w16cid:durableId="23203556"/>
  <w16cid:commentId w16cid:paraId="1D6117EE" w16cid:durableId="231BA7A8"/>
  <w16cid:commentId w16cid:paraId="1E0336DC" w16cid:durableId="23203742"/>
  <w16cid:commentId w16cid:paraId="166418FF" w16cid:durableId="231DE68E"/>
  <w16cid:commentId w16cid:paraId="24A42BAF" w16cid:durableId="231DE736"/>
  <w16cid:commentId w16cid:paraId="42EE3A5B" w16cid:durableId="231DE70F"/>
  <w16cid:commentId w16cid:paraId="0B8C8594" w16cid:durableId="231DE763"/>
  <w16cid:commentId w16cid:paraId="52DB9D64" w16cid:durableId="23203AD2"/>
  <w16cid:commentId w16cid:paraId="79D45124" w16cid:durableId="231DE6DC"/>
  <w16cid:commentId w16cid:paraId="3D5744E7" w16cid:durableId="230D1E83"/>
  <w16cid:commentId w16cid:paraId="6F008E5A" w16cid:durableId="23203BA8"/>
  <w16cid:commentId w16cid:paraId="74C0745B" w16cid:durableId="231DE7B1"/>
  <w16cid:commentId w16cid:paraId="3C9A2D69" w16cid:durableId="23203CC7"/>
  <w16cid:commentId w16cid:paraId="44371526" w16cid:durableId="231DE7F4"/>
  <w16cid:commentId w16cid:paraId="48A6D99E" w16cid:durableId="23203D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76E478" w14:textId="77777777" w:rsidR="00002561" w:rsidRDefault="00002561" w:rsidP="00FC2D59">
      <w:r>
        <w:separator/>
      </w:r>
    </w:p>
  </w:endnote>
  <w:endnote w:type="continuationSeparator" w:id="0">
    <w:p w14:paraId="2F092B16" w14:textId="77777777" w:rsidR="00002561" w:rsidRDefault="00002561" w:rsidP="00FC2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C10FE" w14:textId="77777777" w:rsidR="00EC6F6B" w:rsidRDefault="00EC6F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09E4C" w14:textId="77777777" w:rsidR="00E270AA" w:rsidRDefault="00E270AA">
    <w:pPr>
      <w:pStyle w:val="Footer"/>
    </w:pPr>
    <w:r>
      <w:rPr>
        <w:noProof/>
      </w:rPr>
      <mc:AlternateContent>
        <mc:Choice Requires="wps">
          <w:drawing>
            <wp:anchor distT="0" distB="0" distL="114300" distR="114300" simplePos="0" relativeHeight="251659264" behindDoc="0" locked="0" layoutInCell="0" allowOverlap="1" wp14:anchorId="145E1355" wp14:editId="78185D92">
              <wp:simplePos x="0" y="0"/>
              <wp:positionH relativeFrom="page">
                <wp:posOffset>0</wp:posOffset>
              </wp:positionH>
              <wp:positionV relativeFrom="page">
                <wp:posOffset>10227945</wp:posOffset>
              </wp:positionV>
              <wp:extent cx="7560310" cy="273050"/>
              <wp:effectExtent l="0" t="0" r="0" b="12700"/>
              <wp:wrapNone/>
              <wp:docPr id="3" name="MSIPCMa2804affac31fb19219fa31f" descr="{&quot;HashCode&quot;:817091896,&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45E1355" id="_x0000_t202" coordsize="21600,21600" o:spt="202" path="m,l,21600r21600,l21600,xe">
              <v:stroke joinstyle="miter"/>
              <v:path gradientshapeok="t" o:connecttype="rect"/>
            </v:shapetype>
            <v:shape id="MSIPCMa2804affac31fb19219fa31f" o:spid="_x0000_s1026" type="#_x0000_t202" alt="{&quot;HashCode&quot;:817091896,&quot;Height&quot;:841.0,&quot;Width&quot;:595.0,&quot;Placement&quot;:&quot;Footer&quot;,&quot;Index&quot;:&quot;Primary&quot;,&quot;Section&quot;:1,&quot;Top&quot;:0.0,&quot;Left&quot;:0.0}" style="position:absolute;margin-left:0;margin-top:805.3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" o:allowincell="f" filled="f" stroked="f" strokeweight=".5pt">
              <v:textbox inset=",0,,0">
                <w:txbxContent>
                  <w:p w14:paraId="59CAA4FF" w14:textId="77777777" w:rsidR="00E270AA" w:rsidRPr="005E01B2" w:rsidRDefault="00E270AA" w:rsidP="005E01B2">
                    <w:pPr>
                      <w:jc w:val="center"/>
                      <w:rPr>
                        <w:rFonts w:ascii="Calibri" w:hAnsi="Calibri" w:cs="Calibri"/>
                        <w:color w:val="000000"/>
                        <w:sz w:val="14"/>
                      </w:rPr>
                    </w:pPr>
                    <w:r w:rsidRPr="005E01B2">
                      <w:rPr>
                        <w:rFonts w:ascii="Calibri" w:hAnsi="Calibri" w:cs="Calibri"/>
                        <w:color w:val="000000"/>
                        <w:sz w:val="14"/>
                      </w:rPr>
                      <w:t>Juniper Business Use Only</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1172A1" w14:textId="77777777" w:rsidR="00EC6F6B" w:rsidRDefault="00EC6F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41F192" w14:textId="77777777" w:rsidR="00002561" w:rsidRDefault="00002561" w:rsidP="00FC2D59">
      <w:r>
        <w:separator/>
      </w:r>
    </w:p>
  </w:footnote>
  <w:footnote w:type="continuationSeparator" w:id="0">
    <w:p w14:paraId="45F92CFB" w14:textId="77777777" w:rsidR="00002561" w:rsidRDefault="00002561" w:rsidP="00FC2D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9B490F" w14:textId="77777777" w:rsidR="00EC6F6B" w:rsidRDefault="00EC6F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4F633F" w14:textId="77777777" w:rsidR="00EC6F6B" w:rsidRDefault="00EC6F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94717D" w14:textId="77777777" w:rsidR="00EC6F6B" w:rsidRDefault="00EC6F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57F79EB"/>
    <w:multiLevelType w:val="hybridMultilevel"/>
    <w:tmpl w:val="1F02190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3" w15:restartNumberingAfterBreak="0">
    <w:nsid w:val="49174C13"/>
    <w:multiLevelType w:val="hybridMultilevel"/>
    <w:tmpl w:val="E3049DD0"/>
    <w:lvl w:ilvl="0" w:tplc="DD0E269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E444047"/>
    <w:multiLevelType w:val="hybridMultilevel"/>
    <w:tmpl w:val="39909482"/>
    <w:lvl w:ilvl="0" w:tplc="46F6AC4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aurent Antoine Durand">
    <w15:presenceInfo w15:providerId="AD" w15:userId="S::ldurand@juniper.net::7b5d207f-00f7-4a41-8295-42d1b7461e5c"/>
  </w15:person>
  <w15:person w15:author="Kiran KN">
    <w15:presenceInfo w15:providerId="AD" w15:userId="S::kirankn@juniper.net::0e1b7554-6c9c-4085-83b2-976b09f73f0b"/>
  </w15:person>
  <w15:person w15:author="Ping Song">
    <w15:presenceInfo w15:providerId="AD" w15:userId="S::pings@juniper.net::39a4b0a8-19cf-4625-92f1-55c5cbb30c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2D59"/>
    <w:rsid w:val="00002561"/>
    <w:rsid w:val="0003439C"/>
    <w:rsid w:val="000713F5"/>
    <w:rsid w:val="0007279D"/>
    <w:rsid w:val="000D2E11"/>
    <w:rsid w:val="00125861"/>
    <w:rsid w:val="0019574E"/>
    <w:rsid w:val="001B6316"/>
    <w:rsid w:val="0020195A"/>
    <w:rsid w:val="002115EC"/>
    <w:rsid w:val="00276D5F"/>
    <w:rsid w:val="00293E6A"/>
    <w:rsid w:val="002B28B3"/>
    <w:rsid w:val="003462C6"/>
    <w:rsid w:val="00360B5A"/>
    <w:rsid w:val="003750C2"/>
    <w:rsid w:val="003870E7"/>
    <w:rsid w:val="003E5770"/>
    <w:rsid w:val="003F307D"/>
    <w:rsid w:val="00464B1F"/>
    <w:rsid w:val="00466AB3"/>
    <w:rsid w:val="004B4741"/>
    <w:rsid w:val="004E131E"/>
    <w:rsid w:val="005151E0"/>
    <w:rsid w:val="00562498"/>
    <w:rsid w:val="005E01B2"/>
    <w:rsid w:val="005F55EB"/>
    <w:rsid w:val="0060294B"/>
    <w:rsid w:val="0066051F"/>
    <w:rsid w:val="006A0B36"/>
    <w:rsid w:val="006B5290"/>
    <w:rsid w:val="006F779E"/>
    <w:rsid w:val="00707C52"/>
    <w:rsid w:val="00714FB7"/>
    <w:rsid w:val="00715362"/>
    <w:rsid w:val="00717150"/>
    <w:rsid w:val="00724C42"/>
    <w:rsid w:val="00745B25"/>
    <w:rsid w:val="00751D6F"/>
    <w:rsid w:val="007846EC"/>
    <w:rsid w:val="00795CCE"/>
    <w:rsid w:val="007A3ED5"/>
    <w:rsid w:val="007C71C7"/>
    <w:rsid w:val="00804DA9"/>
    <w:rsid w:val="008234CF"/>
    <w:rsid w:val="00861C88"/>
    <w:rsid w:val="00877404"/>
    <w:rsid w:val="008A4233"/>
    <w:rsid w:val="0095645F"/>
    <w:rsid w:val="00980312"/>
    <w:rsid w:val="009A2346"/>
    <w:rsid w:val="009A3F19"/>
    <w:rsid w:val="009B2333"/>
    <w:rsid w:val="009C227A"/>
    <w:rsid w:val="009D7F07"/>
    <w:rsid w:val="009F4AB2"/>
    <w:rsid w:val="009F6B87"/>
    <w:rsid w:val="00A44A43"/>
    <w:rsid w:val="00A56884"/>
    <w:rsid w:val="00A63B23"/>
    <w:rsid w:val="00AD38F9"/>
    <w:rsid w:val="00B46C22"/>
    <w:rsid w:val="00B52479"/>
    <w:rsid w:val="00B55DF7"/>
    <w:rsid w:val="00B56C71"/>
    <w:rsid w:val="00B83200"/>
    <w:rsid w:val="00BC2AD9"/>
    <w:rsid w:val="00C613D4"/>
    <w:rsid w:val="00C90D91"/>
    <w:rsid w:val="00CB11FF"/>
    <w:rsid w:val="00CF6002"/>
    <w:rsid w:val="00D63ABD"/>
    <w:rsid w:val="00DB66F2"/>
    <w:rsid w:val="00DC7FED"/>
    <w:rsid w:val="00DE7552"/>
    <w:rsid w:val="00E16557"/>
    <w:rsid w:val="00E270AA"/>
    <w:rsid w:val="00EC6F6B"/>
    <w:rsid w:val="00F4189D"/>
    <w:rsid w:val="00F51829"/>
    <w:rsid w:val="00F66081"/>
    <w:rsid w:val="00FB1381"/>
    <w:rsid w:val="00FC2D59"/>
    <w:rsid w:val="00FD6E36"/>
    <w:rsid w:val="00FE27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59A9B0"/>
  <w15:chartTrackingRefBased/>
  <w15:docId w15:val="{D592A66E-9B91-4140-BD0F-3D0EA2EC6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D59"/>
    <w:rPr>
      <w:rFonts w:eastAsiaTheme="minorHAnsi"/>
      <w:sz w:val="24"/>
      <w:szCs w:val="24"/>
      <w:lang w:eastAsia="en-US"/>
    </w:rPr>
  </w:style>
  <w:style w:type="paragraph" w:styleId="Heading1">
    <w:name w:val="heading 1"/>
    <w:basedOn w:val="Normal"/>
    <w:next w:val="BodyText"/>
    <w:link w:val="Heading1Char"/>
    <w:uiPriority w:val="9"/>
    <w:qFormat/>
    <w:rsid w:val="00FC2D59"/>
    <w:pPr>
      <w:keepNext/>
      <w:keepLines/>
      <w:spacing w:before="48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FC2D59"/>
    <w:pPr>
      <w:keepNext/>
      <w:keepLines/>
      <w:spacing w:before="20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FC2D59"/>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FD6E3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0195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0195A"/>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2D59"/>
    <w:rPr>
      <w:rFonts w:asciiTheme="majorHAnsi" w:eastAsiaTheme="majorEastAsia" w:hAnsiTheme="majorHAnsi" w:cstheme="majorBidi"/>
      <w:b/>
      <w:bCs/>
      <w:color w:val="4472C4" w:themeColor="accent1"/>
      <w:sz w:val="32"/>
      <w:szCs w:val="32"/>
      <w:lang w:eastAsia="en-US"/>
    </w:rPr>
  </w:style>
  <w:style w:type="character" w:customStyle="1" w:styleId="Heading2Char">
    <w:name w:val="Heading 2 Char"/>
    <w:basedOn w:val="DefaultParagraphFont"/>
    <w:link w:val="Heading2"/>
    <w:uiPriority w:val="9"/>
    <w:rsid w:val="00FC2D59"/>
    <w:rPr>
      <w:rFonts w:asciiTheme="majorHAnsi" w:eastAsiaTheme="majorEastAsia" w:hAnsiTheme="majorHAnsi" w:cstheme="majorBidi"/>
      <w:b/>
      <w:bCs/>
      <w:color w:val="4472C4" w:themeColor="accent1"/>
      <w:sz w:val="28"/>
      <w:szCs w:val="28"/>
      <w:lang w:eastAsia="en-US"/>
    </w:rPr>
  </w:style>
  <w:style w:type="character" w:customStyle="1" w:styleId="Heading3Char">
    <w:name w:val="Heading 3 Char"/>
    <w:basedOn w:val="DefaultParagraphFont"/>
    <w:link w:val="Heading3"/>
    <w:uiPriority w:val="9"/>
    <w:rsid w:val="00FC2D59"/>
    <w:rPr>
      <w:rFonts w:asciiTheme="majorHAnsi" w:eastAsiaTheme="majorEastAsia" w:hAnsiTheme="majorHAnsi" w:cstheme="majorBidi"/>
      <w:b/>
      <w:bCs/>
      <w:color w:val="4472C4" w:themeColor="accent1"/>
      <w:sz w:val="24"/>
      <w:szCs w:val="24"/>
      <w:lang w:eastAsia="en-US"/>
    </w:rPr>
  </w:style>
  <w:style w:type="paragraph" w:styleId="BodyText">
    <w:name w:val="Body Text"/>
    <w:basedOn w:val="Normal"/>
    <w:link w:val="BodyTextChar"/>
    <w:unhideWhenUsed/>
    <w:qFormat/>
    <w:rsid w:val="00FC2D59"/>
    <w:pPr>
      <w:spacing w:before="180" w:after="180"/>
    </w:pPr>
  </w:style>
  <w:style w:type="character" w:customStyle="1" w:styleId="BodyTextChar">
    <w:name w:val="Body Text Char"/>
    <w:basedOn w:val="DefaultParagraphFont"/>
    <w:link w:val="BodyText"/>
    <w:rsid w:val="00FC2D59"/>
    <w:rPr>
      <w:rFonts w:eastAsiaTheme="minorHAnsi"/>
      <w:sz w:val="24"/>
      <w:szCs w:val="24"/>
      <w:lang w:eastAsia="en-US"/>
    </w:rPr>
  </w:style>
  <w:style w:type="paragraph" w:styleId="Header">
    <w:name w:val="header"/>
    <w:basedOn w:val="Normal"/>
    <w:link w:val="HeaderChar"/>
    <w:uiPriority w:val="99"/>
    <w:unhideWhenUsed/>
    <w:rsid w:val="00FC2D59"/>
    <w:pPr>
      <w:tabs>
        <w:tab w:val="center" w:pos="4513"/>
        <w:tab w:val="right" w:pos="9026"/>
      </w:tabs>
    </w:pPr>
  </w:style>
  <w:style w:type="character" w:customStyle="1" w:styleId="HeaderChar">
    <w:name w:val="Header Char"/>
    <w:basedOn w:val="DefaultParagraphFont"/>
    <w:link w:val="Header"/>
    <w:uiPriority w:val="99"/>
    <w:rsid w:val="00FC2D59"/>
    <w:rPr>
      <w:rFonts w:eastAsiaTheme="minorHAnsi"/>
      <w:sz w:val="24"/>
      <w:szCs w:val="24"/>
      <w:lang w:eastAsia="en-US"/>
    </w:rPr>
  </w:style>
  <w:style w:type="paragraph" w:styleId="Footer">
    <w:name w:val="footer"/>
    <w:basedOn w:val="Normal"/>
    <w:link w:val="FooterChar"/>
    <w:uiPriority w:val="99"/>
    <w:unhideWhenUsed/>
    <w:rsid w:val="00FC2D59"/>
    <w:pPr>
      <w:tabs>
        <w:tab w:val="center" w:pos="4513"/>
        <w:tab w:val="right" w:pos="9026"/>
      </w:tabs>
    </w:pPr>
  </w:style>
  <w:style w:type="character" w:customStyle="1" w:styleId="FooterChar">
    <w:name w:val="Footer Char"/>
    <w:basedOn w:val="DefaultParagraphFont"/>
    <w:link w:val="Footer"/>
    <w:uiPriority w:val="99"/>
    <w:rsid w:val="00FC2D59"/>
    <w:rPr>
      <w:rFonts w:eastAsiaTheme="minorHAnsi"/>
      <w:sz w:val="24"/>
      <w:szCs w:val="24"/>
      <w:lang w:eastAsia="en-US"/>
    </w:rPr>
  </w:style>
  <w:style w:type="paragraph" w:styleId="BalloonText">
    <w:name w:val="Balloon Text"/>
    <w:basedOn w:val="Normal"/>
    <w:link w:val="BalloonTextChar"/>
    <w:uiPriority w:val="99"/>
    <w:semiHidden/>
    <w:unhideWhenUsed/>
    <w:rsid w:val="007846E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46EC"/>
    <w:rPr>
      <w:rFonts w:ascii="Segoe UI" w:eastAsiaTheme="minorHAnsi" w:hAnsi="Segoe UI" w:cs="Segoe UI"/>
      <w:sz w:val="18"/>
      <w:szCs w:val="18"/>
      <w:lang w:eastAsia="en-US"/>
    </w:rPr>
  </w:style>
  <w:style w:type="character" w:styleId="CommentReference">
    <w:name w:val="annotation reference"/>
    <w:basedOn w:val="DefaultParagraphFont"/>
    <w:uiPriority w:val="99"/>
    <w:semiHidden/>
    <w:unhideWhenUsed/>
    <w:rsid w:val="00293E6A"/>
    <w:rPr>
      <w:sz w:val="16"/>
      <w:szCs w:val="16"/>
    </w:rPr>
  </w:style>
  <w:style w:type="paragraph" w:styleId="CommentText">
    <w:name w:val="annotation text"/>
    <w:basedOn w:val="Normal"/>
    <w:link w:val="CommentTextChar"/>
    <w:uiPriority w:val="99"/>
    <w:semiHidden/>
    <w:unhideWhenUsed/>
    <w:rsid w:val="00293E6A"/>
    <w:rPr>
      <w:sz w:val="20"/>
      <w:szCs w:val="20"/>
    </w:rPr>
  </w:style>
  <w:style w:type="character" w:customStyle="1" w:styleId="CommentTextChar">
    <w:name w:val="Comment Text Char"/>
    <w:basedOn w:val="DefaultParagraphFont"/>
    <w:link w:val="CommentText"/>
    <w:uiPriority w:val="99"/>
    <w:semiHidden/>
    <w:rsid w:val="00293E6A"/>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293E6A"/>
    <w:rPr>
      <w:b/>
      <w:bCs/>
    </w:rPr>
  </w:style>
  <w:style w:type="character" w:customStyle="1" w:styleId="CommentSubjectChar">
    <w:name w:val="Comment Subject Char"/>
    <w:basedOn w:val="CommentTextChar"/>
    <w:link w:val="CommentSubject"/>
    <w:uiPriority w:val="99"/>
    <w:semiHidden/>
    <w:rsid w:val="00293E6A"/>
    <w:rPr>
      <w:rFonts w:eastAsiaTheme="minorHAnsi"/>
      <w:b/>
      <w:bCs/>
      <w:sz w:val="20"/>
      <w:szCs w:val="20"/>
      <w:lang w:eastAsia="en-US"/>
    </w:rPr>
  </w:style>
  <w:style w:type="character" w:styleId="Hyperlink">
    <w:name w:val="Hyperlink"/>
    <w:basedOn w:val="DefaultParagraphFont"/>
    <w:uiPriority w:val="99"/>
    <w:unhideWhenUsed/>
    <w:rsid w:val="009C227A"/>
    <w:rPr>
      <w:color w:val="0563C1" w:themeColor="hyperlink"/>
      <w:u w:val="single"/>
    </w:rPr>
  </w:style>
  <w:style w:type="character" w:styleId="UnresolvedMention">
    <w:name w:val="Unresolved Mention"/>
    <w:basedOn w:val="DefaultParagraphFont"/>
    <w:uiPriority w:val="99"/>
    <w:semiHidden/>
    <w:unhideWhenUsed/>
    <w:rsid w:val="009C227A"/>
    <w:rPr>
      <w:color w:val="605E5C"/>
      <w:shd w:val="clear" w:color="auto" w:fill="E1DFDD"/>
    </w:rPr>
  </w:style>
  <w:style w:type="character" w:customStyle="1" w:styleId="Heading4Char">
    <w:name w:val="Heading 4 Char"/>
    <w:basedOn w:val="DefaultParagraphFont"/>
    <w:link w:val="Heading4"/>
    <w:uiPriority w:val="9"/>
    <w:rsid w:val="00FD6E36"/>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rsid w:val="0020195A"/>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rsid w:val="0020195A"/>
    <w:rPr>
      <w:rFonts w:asciiTheme="majorHAnsi" w:eastAsiaTheme="majorEastAsia" w:hAnsiTheme="majorHAnsi" w:cstheme="majorBidi"/>
      <w:color w:val="1F3763" w:themeColor="accent1" w:themeShade="7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694348">
      <w:bodyDiv w:val="1"/>
      <w:marLeft w:val="0"/>
      <w:marRight w:val="0"/>
      <w:marTop w:val="0"/>
      <w:marBottom w:val="0"/>
      <w:divBdr>
        <w:top w:val="none" w:sz="0" w:space="0" w:color="auto"/>
        <w:left w:val="none" w:sz="0" w:space="0" w:color="auto"/>
        <w:bottom w:val="none" w:sz="0" w:space="0" w:color="auto"/>
        <w:right w:val="none" w:sz="0" w:space="0" w:color="auto"/>
      </w:divBdr>
    </w:div>
    <w:div w:id="352918743">
      <w:bodyDiv w:val="1"/>
      <w:marLeft w:val="0"/>
      <w:marRight w:val="0"/>
      <w:marTop w:val="0"/>
      <w:marBottom w:val="0"/>
      <w:divBdr>
        <w:top w:val="none" w:sz="0" w:space="0" w:color="auto"/>
        <w:left w:val="none" w:sz="0" w:space="0" w:color="auto"/>
        <w:bottom w:val="none" w:sz="0" w:space="0" w:color="auto"/>
        <w:right w:val="none" w:sz="0" w:space="0" w:color="auto"/>
      </w:divBdr>
    </w:div>
    <w:div w:id="470900170">
      <w:bodyDiv w:val="1"/>
      <w:marLeft w:val="0"/>
      <w:marRight w:val="0"/>
      <w:marTop w:val="0"/>
      <w:marBottom w:val="0"/>
      <w:divBdr>
        <w:top w:val="none" w:sz="0" w:space="0" w:color="auto"/>
        <w:left w:val="none" w:sz="0" w:space="0" w:color="auto"/>
        <w:bottom w:val="none" w:sz="0" w:space="0" w:color="auto"/>
        <w:right w:val="none" w:sz="0" w:space="0" w:color="auto"/>
      </w:divBdr>
    </w:div>
    <w:div w:id="618490367">
      <w:bodyDiv w:val="1"/>
      <w:marLeft w:val="0"/>
      <w:marRight w:val="0"/>
      <w:marTop w:val="0"/>
      <w:marBottom w:val="0"/>
      <w:divBdr>
        <w:top w:val="none" w:sz="0" w:space="0" w:color="auto"/>
        <w:left w:val="none" w:sz="0" w:space="0" w:color="auto"/>
        <w:bottom w:val="none" w:sz="0" w:space="0" w:color="auto"/>
        <w:right w:val="none" w:sz="0" w:space="0" w:color="auto"/>
      </w:divBdr>
    </w:div>
    <w:div w:id="966744142">
      <w:bodyDiv w:val="1"/>
      <w:marLeft w:val="0"/>
      <w:marRight w:val="0"/>
      <w:marTop w:val="0"/>
      <w:marBottom w:val="0"/>
      <w:divBdr>
        <w:top w:val="none" w:sz="0" w:space="0" w:color="auto"/>
        <w:left w:val="none" w:sz="0" w:space="0" w:color="auto"/>
        <w:bottom w:val="none" w:sz="0" w:space="0" w:color="auto"/>
        <w:right w:val="none" w:sz="0" w:space="0" w:color="auto"/>
      </w:divBdr>
    </w:div>
    <w:div w:id="1693266420">
      <w:bodyDiv w:val="1"/>
      <w:marLeft w:val="0"/>
      <w:marRight w:val="0"/>
      <w:marTop w:val="0"/>
      <w:marBottom w:val="0"/>
      <w:divBdr>
        <w:top w:val="none" w:sz="0" w:space="0" w:color="auto"/>
        <w:left w:val="none" w:sz="0" w:space="0" w:color="auto"/>
        <w:bottom w:val="none" w:sz="0" w:space="0" w:color="auto"/>
        <w:right w:val="none" w:sz="0" w:space="0" w:color="auto"/>
      </w:divBdr>
    </w:div>
    <w:div w:id="202532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github.com/pinggit/dpdk-contrail-book/issues/2" TargetMode="External"/></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emf"/><Relationship Id="rId26" Type="http://schemas.openxmlformats.org/officeDocument/2006/relationships/image" Target="media/image15.emf"/><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emf"/><Relationship Id="rId25" Type="http://schemas.openxmlformats.org/officeDocument/2006/relationships/image" Target="media/image14.emf"/><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hyperlink" Target="https://github.com/tungstenfabric/tf-vrouter" TargetMode="External"/><Relationship Id="rId29" Type="http://schemas.openxmlformats.org/officeDocument/2006/relationships/image" Target="media/image1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image" Target="media/image13.emf"/><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20.emf"/><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23</Pages>
  <Words>4118</Words>
  <Characters>23474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Ping Song</dc:creator>
  <cp:keywords/>
  <dc:description/>
  <cp:lastModifiedBy>Laurent Antoine Durand</cp:lastModifiedBy>
  <cp:revision>5</cp:revision>
  <dcterms:created xsi:type="dcterms:W3CDTF">2020-10-01T07:31:00Z</dcterms:created>
  <dcterms:modified xsi:type="dcterms:W3CDTF">2020-10-01T09:52:00Z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etDate">
    <vt:lpwstr>2020-09-15T20:35:36Z</vt:lpwstr>
  </property>
  <property fmtid="{D5CDD505-2E9C-101B-9397-08002B2CF9AE}" pid="4" name="MSIP_Label_0633b888-ae0d-4341-a75f-06e04137d755_Method">
    <vt:lpwstr>Standard</vt:lpwstr>
  </property>
  <property fmtid="{D5CDD505-2E9C-101B-9397-08002B2CF9AE}" pid="5" name="MSIP_Label_0633b888-ae0d-4341-a75f-06e04137d755_Name">
    <vt:lpwstr>0633b888-ae0d-4341-a75f-06e04137d755</vt:lpwstr>
  </property>
  <property fmtid="{D5CDD505-2E9C-101B-9397-08002B2CF9AE}" pid="6" name="MSIP_Label_0633b888-ae0d-4341-a75f-06e04137d755_SiteId">
    <vt:lpwstr>bea78b3c-4cdb-4130-854a-1d193232e5f4</vt:lpwstr>
  </property>
  <property fmtid="{D5CDD505-2E9C-101B-9397-08002B2CF9AE}" pid="7" name="MSIP_Label_0633b888-ae0d-4341-a75f-06e04137d755_ActionId">
    <vt:lpwstr>79739da9-92b3-4d5b-a337-9c4efc4f8c1b</vt:lpwstr>
  </property>
  <property fmtid="{D5CDD505-2E9C-101B-9397-08002B2CF9AE}" pid="8" name="MSIP_Label_0633b888-ae0d-4341-a75f-06e04137d755_ContentBits">
    <vt:lpwstr>2</vt:lpwstr>
  </property>
</Properties>
</file>